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6D736" w14:textId="3BC7349D" w:rsidR="00330BA6" w:rsidRPr="00A23FA3" w:rsidRDefault="005F08F1" w:rsidP="00C409AC">
      <w:pPr>
        <w:rPr>
          <w:rFonts w:ascii="Calibri" w:hAnsi="Calibri" w:cstheme="minorHAnsi"/>
        </w:rPr>
      </w:pPr>
      <w:r w:rsidRPr="00A23FA3">
        <w:rPr>
          <w:rFonts w:ascii="Calibri" w:hAnsi="Calibri" w:cstheme="minorHAnsi"/>
          <w:noProof/>
        </w:rPr>
        <w:drawing>
          <wp:inline distT="0" distB="0" distL="0" distR="0" wp14:anchorId="2C37521C" wp14:editId="6155BEA2">
            <wp:extent cx="2019300" cy="748329"/>
            <wp:effectExtent l="0" t="0" r="0" b="0"/>
            <wp:docPr id="1" name="Picture 1" descr="https://timgsa.baidu.com/timg?image&amp;quality=80&amp;size=b9999_10000&amp;sec=1517907311534&amp;di=830612431adeb6aefdb995c552d6a76f&amp;imgtype=0&amp;src=http%3A%2F%2Fimg.sucaifengbao.com%2Fvector%2Flogosjbz%2F31_008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7907311534&amp;di=830612431adeb6aefdb995c552d6a76f&amp;imgtype=0&amp;src=http%3A%2F%2Fimg.sucaifengbao.com%2Fvector%2Flogosjbz%2F31_008_b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5035" cy="772690"/>
                    </a:xfrm>
                    <a:prstGeom prst="rect">
                      <a:avLst/>
                    </a:prstGeom>
                    <a:noFill/>
                    <a:ln>
                      <a:noFill/>
                    </a:ln>
                  </pic:spPr>
                </pic:pic>
              </a:graphicData>
            </a:graphic>
          </wp:inline>
        </w:drawing>
      </w:r>
    </w:p>
    <w:p w14:paraId="6DB0C611" w14:textId="77777777" w:rsidR="005F08F1" w:rsidRPr="00A23FA3" w:rsidRDefault="005F08F1" w:rsidP="00A769EC">
      <w:pPr>
        <w:jc w:val="center"/>
        <w:rPr>
          <w:rFonts w:ascii="Calibri" w:hAnsi="Calibri" w:cstheme="minorHAnsi"/>
          <w:sz w:val="28"/>
          <w:szCs w:val="28"/>
        </w:rPr>
      </w:pPr>
    </w:p>
    <w:p w14:paraId="5B03EF56" w14:textId="77777777" w:rsidR="002D188B" w:rsidRPr="00A23FA3" w:rsidRDefault="002D188B" w:rsidP="00A769EC">
      <w:pPr>
        <w:jc w:val="center"/>
        <w:rPr>
          <w:rFonts w:ascii="Calibri" w:hAnsi="Calibri" w:cstheme="minorHAnsi"/>
          <w:sz w:val="28"/>
          <w:szCs w:val="28"/>
        </w:rPr>
      </w:pPr>
    </w:p>
    <w:p w14:paraId="31AB62C7" w14:textId="77777777" w:rsidR="005F08F1" w:rsidRPr="00A23FA3" w:rsidRDefault="005F08F1" w:rsidP="00A769EC">
      <w:pPr>
        <w:jc w:val="center"/>
        <w:rPr>
          <w:rFonts w:ascii="Calibri" w:hAnsi="Calibri" w:cstheme="minorHAnsi"/>
          <w:sz w:val="28"/>
          <w:szCs w:val="28"/>
        </w:rPr>
      </w:pPr>
    </w:p>
    <w:p w14:paraId="193870FC" w14:textId="77777777" w:rsidR="00E143FF" w:rsidRPr="00A23FA3" w:rsidRDefault="00E143FF">
      <w:pPr>
        <w:spacing w:line="360" w:lineRule="auto"/>
        <w:jc w:val="center"/>
        <w:outlineLvl w:val="0"/>
        <w:rPr>
          <w:ins w:id="0" w:author="raye" w:date="2018-07-18T13:31:00Z"/>
          <w:rFonts w:ascii="Times New Roman" w:eastAsia="宋体" w:hAnsi="Times New Roman" w:cs="Times New Roman"/>
          <w:b/>
          <w:sz w:val="52"/>
          <w:szCs w:val="52"/>
        </w:rPr>
        <w:pPrChange w:id="1" w:author="raye" w:date="2018-07-18T13:33:00Z">
          <w:pPr>
            <w:jc w:val="center"/>
          </w:pPr>
        </w:pPrChange>
      </w:pPr>
      <w:bookmarkStart w:id="2" w:name="_Toc520839362"/>
      <w:ins w:id="3" w:author="raye" w:date="2018-07-18T13:31:00Z">
        <w:r w:rsidRPr="00A23FA3">
          <w:rPr>
            <w:rFonts w:ascii="Times New Roman" w:eastAsia="宋体" w:hAnsi="Times New Roman" w:cs="Times New Roman" w:hint="eastAsia"/>
            <w:b/>
            <w:sz w:val="52"/>
            <w:szCs w:val="52"/>
          </w:rPr>
          <w:t>BOCNY Trade Finance Verification</w:t>
        </w:r>
        <w:bookmarkEnd w:id="2"/>
      </w:ins>
    </w:p>
    <w:p w14:paraId="16F935A7" w14:textId="4E511E42" w:rsidR="005F08F1" w:rsidRPr="00A23FA3" w:rsidDel="00E143FF" w:rsidRDefault="005F08F1">
      <w:pPr>
        <w:spacing w:line="360" w:lineRule="auto"/>
        <w:jc w:val="center"/>
        <w:outlineLvl w:val="0"/>
        <w:rPr>
          <w:del w:id="4" w:author="raye" w:date="2018-07-18T13:32:00Z"/>
          <w:rFonts w:ascii="Times New Roman" w:eastAsia="宋体" w:hAnsi="Times New Roman" w:cs="Times New Roman"/>
          <w:b/>
          <w:sz w:val="52"/>
          <w:szCs w:val="52"/>
          <w:rPrChange w:id="5" w:author="raye" w:date="2018-07-17T09:34:00Z">
            <w:rPr>
              <w:del w:id="6" w:author="raye" w:date="2018-07-18T13:32:00Z"/>
              <w:rFonts w:ascii="Calibri" w:hAnsi="Calibri" w:cstheme="minorHAnsi"/>
              <w:sz w:val="32"/>
              <w:szCs w:val="28"/>
            </w:rPr>
          </w:rPrChange>
        </w:rPr>
        <w:pPrChange w:id="7" w:author="raye" w:date="2018-07-17T09:34:00Z">
          <w:pPr>
            <w:jc w:val="center"/>
          </w:pPr>
        </w:pPrChange>
      </w:pPr>
      <w:del w:id="8" w:author="raye" w:date="2018-07-18T13:31:00Z">
        <w:r w:rsidRPr="00A23FA3" w:rsidDel="00E143FF">
          <w:rPr>
            <w:rFonts w:ascii="Times New Roman" w:eastAsia="宋体" w:hAnsi="Times New Roman" w:cs="Times New Roman"/>
            <w:b/>
            <w:sz w:val="52"/>
            <w:szCs w:val="52"/>
            <w:rPrChange w:id="9" w:author="raye" w:date="2018-07-17T09:34:00Z">
              <w:rPr>
                <w:rFonts w:ascii="Calibri" w:hAnsi="Calibri" w:cstheme="minorHAnsi"/>
                <w:b/>
                <w:sz w:val="40"/>
                <w:szCs w:val="36"/>
              </w:rPr>
            </w:rPrChange>
          </w:rPr>
          <w:delText xml:space="preserve">Trade Finance AML Intelligence Screening </w:delText>
        </w:r>
      </w:del>
      <w:del w:id="10" w:author="raye" w:date="2018-07-18T13:32:00Z">
        <w:r w:rsidRPr="00A23FA3" w:rsidDel="00E143FF">
          <w:rPr>
            <w:rFonts w:ascii="Times New Roman" w:eastAsia="宋体" w:hAnsi="Times New Roman" w:cs="Times New Roman"/>
            <w:b/>
            <w:sz w:val="52"/>
            <w:szCs w:val="52"/>
            <w:rPrChange w:id="11" w:author="raye" w:date="2018-07-17T09:34:00Z">
              <w:rPr>
                <w:rFonts w:ascii="Calibri" w:hAnsi="Calibri" w:cstheme="minorHAnsi"/>
                <w:b/>
                <w:sz w:val="40"/>
                <w:szCs w:val="36"/>
              </w:rPr>
            </w:rPrChange>
          </w:rPr>
          <w:delText>Project</w:delText>
        </w:r>
      </w:del>
    </w:p>
    <w:p w14:paraId="4D921E0A" w14:textId="77777777" w:rsidR="00286906" w:rsidRPr="00A23FA3" w:rsidRDefault="00286906" w:rsidP="00286906">
      <w:pPr>
        <w:spacing w:line="360" w:lineRule="auto"/>
        <w:jc w:val="center"/>
        <w:outlineLvl w:val="0"/>
        <w:rPr>
          <w:ins w:id="12" w:author="raye" w:date="2018-07-17T09:34:00Z"/>
          <w:rFonts w:ascii="Times New Roman" w:eastAsia="宋体" w:hAnsi="Times New Roman" w:cs="Times New Roman"/>
          <w:b/>
          <w:sz w:val="52"/>
          <w:szCs w:val="52"/>
          <w:rPrChange w:id="13" w:author="raye" w:date="2018-07-17T09:34:00Z">
            <w:rPr>
              <w:ins w:id="14" w:author="raye" w:date="2018-07-17T09:34:00Z"/>
              <w:b/>
              <w:sz w:val="52"/>
              <w:szCs w:val="52"/>
            </w:rPr>
          </w:rPrChange>
        </w:rPr>
      </w:pPr>
      <w:bookmarkStart w:id="15" w:name="_Toc520839363"/>
      <w:ins w:id="16" w:author="raye" w:date="2018-07-17T09:34:00Z">
        <w:r w:rsidRPr="00A23FA3">
          <w:rPr>
            <w:rFonts w:ascii="Times New Roman" w:eastAsia="宋体" w:hAnsi="Times New Roman" w:cs="Times New Roman"/>
            <w:b/>
            <w:sz w:val="52"/>
            <w:szCs w:val="52"/>
            <w:rPrChange w:id="17" w:author="raye" w:date="2018-07-17T09:34:00Z">
              <w:rPr>
                <w:b/>
                <w:sz w:val="52"/>
                <w:szCs w:val="52"/>
              </w:rPr>
            </w:rPrChange>
          </w:rPr>
          <w:t>User Specification Requirement</w:t>
        </w:r>
        <w:bookmarkEnd w:id="15"/>
      </w:ins>
    </w:p>
    <w:p w14:paraId="212EB7A0" w14:textId="3D284955" w:rsidR="005F08F1" w:rsidRPr="00A23FA3" w:rsidDel="00286906" w:rsidRDefault="00313981" w:rsidP="00A769EC">
      <w:pPr>
        <w:jc w:val="center"/>
        <w:rPr>
          <w:del w:id="18" w:author="raye" w:date="2018-07-17T09:34:00Z"/>
          <w:rFonts w:ascii="Calibri" w:hAnsi="Calibri" w:cstheme="minorHAnsi"/>
          <w:sz w:val="32"/>
          <w:szCs w:val="28"/>
        </w:rPr>
      </w:pPr>
      <w:del w:id="19" w:author="raye" w:date="2018-07-17T09:34:00Z">
        <w:r w:rsidRPr="00A23FA3" w:rsidDel="00286906">
          <w:rPr>
            <w:rFonts w:ascii="Calibri" w:hAnsi="Calibri" w:cstheme="minorHAnsi"/>
            <w:b/>
            <w:sz w:val="56"/>
          </w:rPr>
          <w:delText xml:space="preserve">Business </w:delText>
        </w:r>
        <w:r w:rsidR="005F08F1" w:rsidRPr="00A23FA3" w:rsidDel="00286906">
          <w:rPr>
            <w:rFonts w:ascii="Calibri" w:hAnsi="Calibri" w:cstheme="minorHAnsi"/>
            <w:b/>
            <w:sz w:val="56"/>
          </w:rPr>
          <w:delText>Requirements Analysis</w:delText>
        </w:r>
      </w:del>
    </w:p>
    <w:p w14:paraId="554CEEF4" w14:textId="77777777" w:rsidR="0063394C" w:rsidRPr="00A23FA3" w:rsidRDefault="0063394C" w:rsidP="00A769EC">
      <w:pPr>
        <w:jc w:val="center"/>
        <w:rPr>
          <w:rFonts w:ascii="Calibri" w:eastAsia="宋体" w:hAnsi="Calibri" w:cstheme="minorHAnsi"/>
          <w:b/>
          <w:sz w:val="44"/>
          <w:szCs w:val="28"/>
        </w:rPr>
      </w:pPr>
    </w:p>
    <w:p w14:paraId="0377EEDF" w14:textId="6828217E" w:rsidR="0063394C" w:rsidRPr="00A23FA3" w:rsidRDefault="0063394C" w:rsidP="00A769EC">
      <w:pPr>
        <w:jc w:val="center"/>
        <w:rPr>
          <w:rFonts w:ascii="Calibri" w:eastAsia="宋体" w:hAnsi="Calibri" w:cstheme="minorHAnsi"/>
          <w:sz w:val="44"/>
          <w:szCs w:val="28"/>
        </w:rPr>
      </w:pPr>
    </w:p>
    <w:tbl>
      <w:tblPr>
        <w:tblW w:w="64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8"/>
        <w:gridCol w:w="4240"/>
      </w:tblGrid>
      <w:tr w:rsidR="00A23FA3" w:rsidRPr="00A23FA3" w14:paraId="5D80D9AE" w14:textId="77777777" w:rsidTr="00286906">
        <w:trPr>
          <w:cantSplit/>
          <w:trHeight w:val="319"/>
          <w:jc w:val="center"/>
          <w:ins w:id="20" w:author="raye" w:date="2018-07-17T09:34:00Z"/>
        </w:trPr>
        <w:tc>
          <w:tcPr>
            <w:tcW w:w="2168" w:type="dxa"/>
            <w:shd w:val="clear" w:color="auto" w:fill="D9D9D9"/>
          </w:tcPr>
          <w:p w14:paraId="3EC56D1D" w14:textId="77777777" w:rsidR="00286906" w:rsidRPr="00A23FA3" w:rsidRDefault="00286906" w:rsidP="00286906">
            <w:pPr>
              <w:spacing w:line="360" w:lineRule="auto"/>
              <w:rPr>
                <w:ins w:id="21" w:author="raye" w:date="2018-07-17T09:34:00Z"/>
                <w:sz w:val="24"/>
                <w:szCs w:val="24"/>
              </w:rPr>
            </w:pPr>
            <w:ins w:id="22" w:author="raye" w:date="2018-07-17T09:34:00Z">
              <w:r w:rsidRPr="00A23FA3">
                <w:rPr>
                  <w:sz w:val="24"/>
                  <w:szCs w:val="24"/>
                </w:rPr>
                <w:t>Serial number of demand:</w:t>
              </w:r>
            </w:ins>
          </w:p>
        </w:tc>
        <w:tc>
          <w:tcPr>
            <w:tcW w:w="4240" w:type="dxa"/>
            <w:vAlign w:val="center"/>
          </w:tcPr>
          <w:p w14:paraId="36F7DA5C" w14:textId="77777777" w:rsidR="00286906" w:rsidRPr="00A23FA3" w:rsidRDefault="00286906" w:rsidP="00286906">
            <w:pPr>
              <w:spacing w:line="360" w:lineRule="auto"/>
              <w:rPr>
                <w:ins w:id="23" w:author="raye" w:date="2018-07-17T09:34:00Z"/>
                <w:sz w:val="24"/>
                <w:szCs w:val="24"/>
              </w:rPr>
            </w:pPr>
          </w:p>
        </w:tc>
      </w:tr>
      <w:tr w:rsidR="00A23FA3" w:rsidRPr="00A23FA3" w14:paraId="7D1D39DE" w14:textId="77777777" w:rsidTr="00286906">
        <w:trPr>
          <w:cantSplit/>
          <w:trHeight w:val="319"/>
          <w:jc w:val="center"/>
          <w:ins w:id="24" w:author="raye" w:date="2018-07-17T09:34:00Z"/>
        </w:trPr>
        <w:tc>
          <w:tcPr>
            <w:tcW w:w="2168" w:type="dxa"/>
            <w:shd w:val="clear" w:color="auto" w:fill="D9D9D9"/>
          </w:tcPr>
          <w:p w14:paraId="332BD562" w14:textId="77777777" w:rsidR="00286906" w:rsidRPr="00A23FA3" w:rsidRDefault="00286906" w:rsidP="00286906">
            <w:pPr>
              <w:spacing w:line="360" w:lineRule="auto"/>
              <w:rPr>
                <w:ins w:id="25" w:author="raye" w:date="2018-07-17T09:34:00Z"/>
                <w:sz w:val="24"/>
                <w:szCs w:val="24"/>
              </w:rPr>
            </w:pPr>
            <w:ins w:id="26" w:author="raye" w:date="2018-07-17T09:34:00Z">
              <w:r w:rsidRPr="00A23FA3">
                <w:rPr>
                  <w:sz w:val="24"/>
                  <w:szCs w:val="24"/>
                </w:rPr>
                <w:t>Current version:</w:t>
              </w:r>
            </w:ins>
          </w:p>
        </w:tc>
        <w:tc>
          <w:tcPr>
            <w:tcW w:w="4240" w:type="dxa"/>
            <w:vAlign w:val="center"/>
          </w:tcPr>
          <w:p w14:paraId="33A5DD08" w14:textId="77777777" w:rsidR="00286906" w:rsidRPr="00A23FA3" w:rsidRDefault="00286906" w:rsidP="00286906">
            <w:pPr>
              <w:spacing w:line="360" w:lineRule="auto"/>
              <w:rPr>
                <w:ins w:id="27" w:author="raye" w:date="2018-07-17T09:34:00Z"/>
                <w:sz w:val="24"/>
                <w:szCs w:val="24"/>
              </w:rPr>
            </w:pPr>
            <w:ins w:id="28" w:author="raye" w:date="2018-07-17T09:34:00Z">
              <w:r w:rsidRPr="00A23FA3">
                <w:rPr>
                  <w:sz w:val="24"/>
                  <w:szCs w:val="24"/>
                </w:rPr>
                <w:t>X.Y.Z</w:t>
              </w:r>
            </w:ins>
          </w:p>
        </w:tc>
      </w:tr>
      <w:tr w:rsidR="00A23FA3" w:rsidRPr="00A23FA3" w14:paraId="084B54A6" w14:textId="77777777" w:rsidTr="00286906">
        <w:trPr>
          <w:cantSplit/>
          <w:jc w:val="center"/>
          <w:ins w:id="29" w:author="raye" w:date="2018-07-17T09:34:00Z"/>
        </w:trPr>
        <w:tc>
          <w:tcPr>
            <w:tcW w:w="2168" w:type="dxa"/>
            <w:shd w:val="clear" w:color="auto" w:fill="D9D9D9"/>
          </w:tcPr>
          <w:p w14:paraId="6542022A" w14:textId="77777777" w:rsidR="00286906" w:rsidRPr="00A23FA3" w:rsidRDefault="00286906" w:rsidP="00286906">
            <w:pPr>
              <w:spacing w:line="360" w:lineRule="auto"/>
              <w:rPr>
                <w:ins w:id="30" w:author="raye" w:date="2018-07-17T09:34:00Z"/>
                <w:sz w:val="24"/>
                <w:szCs w:val="24"/>
              </w:rPr>
            </w:pPr>
            <w:ins w:id="31" w:author="raye" w:date="2018-07-17T09:34:00Z">
              <w:r w:rsidRPr="00A23FA3">
                <w:rPr>
                  <w:rFonts w:hint="eastAsia"/>
                  <w:sz w:val="24"/>
                  <w:szCs w:val="24"/>
                </w:rPr>
                <w:t>Sponsor department:</w:t>
              </w:r>
            </w:ins>
          </w:p>
        </w:tc>
        <w:tc>
          <w:tcPr>
            <w:tcW w:w="4240" w:type="dxa"/>
            <w:vAlign w:val="center"/>
          </w:tcPr>
          <w:p w14:paraId="305A03AA" w14:textId="77777777" w:rsidR="00286906" w:rsidRPr="00A23FA3" w:rsidRDefault="00286906" w:rsidP="00286906">
            <w:pPr>
              <w:spacing w:line="360" w:lineRule="auto"/>
              <w:rPr>
                <w:ins w:id="32" w:author="raye" w:date="2018-07-17T09:34:00Z"/>
                <w:sz w:val="24"/>
                <w:szCs w:val="24"/>
              </w:rPr>
            </w:pPr>
          </w:p>
        </w:tc>
      </w:tr>
      <w:tr w:rsidR="00A23FA3" w:rsidRPr="00A23FA3" w14:paraId="2CB10D2E" w14:textId="77777777" w:rsidTr="00286906">
        <w:trPr>
          <w:cantSplit/>
          <w:jc w:val="center"/>
          <w:ins w:id="33" w:author="raye" w:date="2018-07-17T09:34:00Z"/>
        </w:trPr>
        <w:tc>
          <w:tcPr>
            <w:tcW w:w="2168" w:type="dxa"/>
            <w:shd w:val="clear" w:color="auto" w:fill="D9D9D9"/>
          </w:tcPr>
          <w:p w14:paraId="4CFB0725" w14:textId="77777777" w:rsidR="00286906" w:rsidRPr="00A23FA3" w:rsidRDefault="00286906" w:rsidP="00286906">
            <w:pPr>
              <w:spacing w:line="360" w:lineRule="auto"/>
              <w:rPr>
                <w:ins w:id="34" w:author="raye" w:date="2018-07-17T09:34:00Z"/>
                <w:sz w:val="24"/>
                <w:szCs w:val="24"/>
              </w:rPr>
            </w:pPr>
            <w:ins w:id="35" w:author="raye" w:date="2018-07-17T09:34:00Z">
              <w:r w:rsidRPr="00A23FA3">
                <w:rPr>
                  <w:sz w:val="24"/>
                  <w:szCs w:val="24"/>
                </w:rPr>
                <w:t xml:space="preserve">Compiled by: </w:t>
              </w:r>
            </w:ins>
          </w:p>
        </w:tc>
        <w:tc>
          <w:tcPr>
            <w:tcW w:w="4240" w:type="dxa"/>
            <w:vAlign w:val="center"/>
          </w:tcPr>
          <w:p w14:paraId="554E020A" w14:textId="77777777" w:rsidR="00286906" w:rsidRPr="00A23FA3" w:rsidRDefault="00286906" w:rsidP="00286906">
            <w:pPr>
              <w:spacing w:line="360" w:lineRule="auto"/>
              <w:rPr>
                <w:ins w:id="36" w:author="raye" w:date="2018-07-17T09:34:00Z"/>
                <w:sz w:val="24"/>
                <w:szCs w:val="24"/>
              </w:rPr>
            </w:pPr>
            <w:ins w:id="37" w:author="raye" w:date="2018-07-17T09:34:00Z">
              <w:r w:rsidRPr="00A23FA3">
                <w:rPr>
                  <w:bCs/>
                  <w:sz w:val="24"/>
                  <w:szCs w:val="24"/>
                </w:rPr>
                <w:t>(Name of compiler required</w:t>
              </w:r>
              <w:r w:rsidRPr="00A23FA3">
                <w:rPr>
                  <w:bCs/>
                  <w:i/>
                  <w:sz w:val="24"/>
                  <w:szCs w:val="24"/>
                </w:rPr>
                <w:t>)</w:t>
              </w:r>
            </w:ins>
          </w:p>
        </w:tc>
      </w:tr>
      <w:tr w:rsidR="00A23FA3" w:rsidRPr="00A23FA3" w14:paraId="3089D3EF" w14:textId="77777777" w:rsidTr="00286906">
        <w:trPr>
          <w:cantSplit/>
          <w:jc w:val="center"/>
          <w:ins w:id="38" w:author="raye" w:date="2018-07-17T09:34:00Z"/>
        </w:trPr>
        <w:tc>
          <w:tcPr>
            <w:tcW w:w="2168" w:type="dxa"/>
            <w:shd w:val="clear" w:color="auto" w:fill="D9D9D9"/>
          </w:tcPr>
          <w:p w14:paraId="1F53657F" w14:textId="77777777" w:rsidR="00286906" w:rsidRPr="00A23FA3" w:rsidRDefault="00286906" w:rsidP="00286906">
            <w:pPr>
              <w:spacing w:line="360" w:lineRule="auto"/>
              <w:rPr>
                <w:ins w:id="39" w:author="raye" w:date="2018-07-17T09:34:00Z"/>
                <w:sz w:val="24"/>
                <w:szCs w:val="24"/>
              </w:rPr>
            </w:pPr>
            <w:ins w:id="40" w:author="raye" w:date="2018-07-17T09:34:00Z">
              <w:r w:rsidRPr="00A23FA3">
                <w:rPr>
                  <w:sz w:val="24"/>
                  <w:szCs w:val="24"/>
                </w:rPr>
                <w:t xml:space="preserve">Audited by: </w:t>
              </w:r>
            </w:ins>
          </w:p>
        </w:tc>
        <w:tc>
          <w:tcPr>
            <w:tcW w:w="4240" w:type="dxa"/>
            <w:vAlign w:val="center"/>
          </w:tcPr>
          <w:p w14:paraId="5D696D10" w14:textId="77777777" w:rsidR="00286906" w:rsidRPr="00A23FA3" w:rsidRDefault="00286906" w:rsidP="00286906">
            <w:pPr>
              <w:spacing w:line="360" w:lineRule="auto"/>
              <w:rPr>
                <w:ins w:id="41" w:author="raye" w:date="2018-07-17T09:34:00Z"/>
                <w:sz w:val="24"/>
                <w:szCs w:val="24"/>
              </w:rPr>
            </w:pPr>
          </w:p>
        </w:tc>
      </w:tr>
      <w:tr w:rsidR="00A23FA3" w:rsidRPr="00A23FA3" w14:paraId="0FFE3217" w14:textId="77777777" w:rsidTr="00286906">
        <w:trPr>
          <w:cantSplit/>
          <w:jc w:val="center"/>
          <w:ins w:id="42" w:author="raye" w:date="2018-07-17T09:34:00Z"/>
        </w:trPr>
        <w:tc>
          <w:tcPr>
            <w:tcW w:w="2168" w:type="dxa"/>
            <w:shd w:val="clear" w:color="auto" w:fill="D9D9D9"/>
          </w:tcPr>
          <w:p w14:paraId="3294387D" w14:textId="77777777" w:rsidR="00286906" w:rsidRPr="00A23FA3" w:rsidRDefault="00286906" w:rsidP="00286906">
            <w:pPr>
              <w:spacing w:line="360" w:lineRule="auto"/>
              <w:rPr>
                <w:ins w:id="43" w:author="raye" w:date="2018-07-17T09:34:00Z"/>
                <w:sz w:val="24"/>
                <w:szCs w:val="24"/>
              </w:rPr>
            </w:pPr>
            <w:ins w:id="44" w:author="raye" w:date="2018-07-17T09:34:00Z">
              <w:r w:rsidRPr="00A23FA3">
                <w:rPr>
                  <w:sz w:val="24"/>
                  <w:szCs w:val="24"/>
                </w:rPr>
                <w:t>Signed and issued by:</w:t>
              </w:r>
            </w:ins>
          </w:p>
        </w:tc>
        <w:tc>
          <w:tcPr>
            <w:tcW w:w="4240" w:type="dxa"/>
            <w:vAlign w:val="center"/>
          </w:tcPr>
          <w:p w14:paraId="7B47E3E1" w14:textId="77777777" w:rsidR="00286906" w:rsidRPr="00A23FA3" w:rsidRDefault="00286906" w:rsidP="00286906">
            <w:pPr>
              <w:spacing w:line="360" w:lineRule="auto"/>
              <w:rPr>
                <w:ins w:id="45" w:author="raye" w:date="2018-07-17T09:34:00Z"/>
                <w:i/>
                <w:sz w:val="24"/>
                <w:szCs w:val="24"/>
              </w:rPr>
            </w:pPr>
            <w:ins w:id="46" w:author="raye" w:date="2018-07-17T09:34:00Z">
              <w:r w:rsidRPr="00A23FA3">
                <w:rPr>
                  <w:i/>
                  <w:sz w:val="24"/>
                  <w:szCs w:val="24"/>
                </w:rPr>
                <w:t xml:space="preserve">(Member of the General Manager’s Office of business </w:t>
              </w:r>
              <w:r w:rsidRPr="00A23FA3">
                <w:rPr>
                  <w:rFonts w:hint="eastAsia"/>
                  <w:i/>
                  <w:sz w:val="24"/>
                  <w:szCs w:val="24"/>
                </w:rPr>
                <w:t>units/</w:t>
              </w:r>
              <w:r w:rsidRPr="00A23FA3">
                <w:rPr>
                  <w:i/>
                  <w:sz w:val="24"/>
                  <w:szCs w:val="24"/>
                </w:rPr>
                <w:t>departments)</w:t>
              </w:r>
            </w:ins>
          </w:p>
        </w:tc>
      </w:tr>
      <w:tr w:rsidR="00A23FA3" w:rsidRPr="00A23FA3" w14:paraId="303F00B7" w14:textId="77777777" w:rsidTr="00286906">
        <w:trPr>
          <w:cantSplit/>
          <w:jc w:val="center"/>
          <w:ins w:id="47" w:author="raye" w:date="2018-07-17T09:34:00Z"/>
        </w:trPr>
        <w:tc>
          <w:tcPr>
            <w:tcW w:w="2168" w:type="dxa"/>
            <w:shd w:val="clear" w:color="auto" w:fill="D9D9D9"/>
          </w:tcPr>
          <w:p w14:paraId="25D45FDE" w14:textId="77777777" w:rsidR="00286906" w:rsidRPr="00A23FA3" w:rsidRDefault="00286906" w:rsidP="00286906">
            <w:pPr>
              <w:spacing w:line="360" w:lineRule="auto"/>
              <w:rPr>
                <w:ins w:id="48" w:author="raye" w:date="2018-07-17T09:34:00Z"/>
                <w:sz w:val="24"/>
                <w:szCs w:val="24"/>
              </w:rPr>
            </w:pPr>
            <w:ins w:id="49" w:author="raye" w:date="2018-07-17T09:34:00Z">
              <w:r w:rsidRPr="00A23FA3">
                <w:rPr>
                  <w:sz w:val="24"/>
                  <w:szCs w:val="24"/>
                </w:rPr>
                <w:t xml:space="preserve">Date of signature: </w:t>
              </w:r>
            </w:ins>
          </w:p>
        </w:tc>
        <w:tc>
          <w:tcPr>
            <w:tcW w:w="4240" w:type="dxa"/>
            <w:vAlign w:val="center"/>
          </w:tcPr>
          <w:p w14:paraId="5F6E9460" w14:textId="1D804625" w:rsidR="00286906" w:rsidRPr="00A23FA3" w:rsidRDefault="00530233" w:rsidP="00530233">
            <w:pPr>
              <w:spacing w:line="360" w:lineRule="auto"/>
              <w:jc w:val="center"/>
              <w:rPr>
                <w:ins w:id="50" w:author="raye" w:date="2018-07-17T09:34:00Z"/>
                <w:sz w:val="24"/>
                <w:szCs w:val="24"/>
              </w:rPr>
            </w:pPr>
            <w:ins w:id="51" w:author="raye" w:date="2018-07-23T14:16:00Z">
              <w:r w:rsidRPr="00A23FA3">
                <w:rPr>
                  <w:sz w:val="24"/>
                  <w:szCs w:val="24"/>
                </w:rPr>
                <w:t>2018</w:t>
              </w:r>
            </w:ins>
            <w:ins w:id="52" w:author="raye" w:date="2018-07-17T09:34:00Z">
              <w:r w:rsidR="00286906" w:rsidRPr="00A23FA3">
                <w:rPr>
                  <w:sz w:val="24"/>
                  <w:szCs w:val="24"/>
                </w:rPr>
                <w:t>/</w:t>
              </w:r>
            </w:ins>
            <w:ins w:id="53" w:author="raye" w:date="2018-07-23T14:16:00Z">
              <w:r w:rsidRPr="00A23FA3">
                <w:rPr>
                  <w:sz w:val="24"/>
                  <w:szCs w:val="24"/>
                </w:rPr>
                <w:t>07</w:t>
              </w:r>
            </w:ins>
            <w:ins w:id="54" w:author="raye" w:date="2018-07-17T09:34:00Z">
              <w:r w:rsidR="00286906" w:rsidRPr="00A23FA3">
                <w:rPr>
                  <w:sz w:val="24"/>
                  <w:szCs w:val="24"/>
                </w:rPr>
                <w:t>/</w:t>
              </w:r>
            </w:ins>
            <w:ins w:id="55" w:author="raye" w:date="2018-07-23T14:16:00Z">
              <w:r w:rsidRPr="00A23FA3">
                <w:rPr>
                  <w:sz w:val="24"/>
                  <w:szCs w:val="24"/>
                </w:rPr>
                <w:t>18</w:t>
              </w:r>
            </w:ins>
          </w:p>
        </w:tc>
      </w:tr>
    </w:tbl>
    <w:p w14:paraId="3523C4F5" w14:textId="77777777" w:rsidR="005F08F1" w:rsidRPr="00A23FA3" w:rsidRDefault="005F08F1" w:rsidP="00A769EC">
      <w:pPr>
        <w:jc w:val="center"/>
        <w:rPr>
          <w:rFonts w:ascii="Calibri" w:hAnsi="Calibri" w:cstheme="minorHAnsi"/>
          <w:sz w:val="28"/>
          <w:szCs w:val="28"/>
        </w:rPr>
      </w:pPr>
    </w:p>
    <w:p w14:paraId="3847AFCA" w14:textId="601BA288" w:rsidR="005F08F1" w:rsidRPr="00A23FA3" w:rsidRDefault="005F08F1" w:rsidP="00A769EC">
      <w:pPr>
        <w:jc w:val="center"/>
        <w:rPr>
          <w:rFonts w:ascii="Calibri" w:hAnsi="Calibri" w:cstheme="minorHAnsi"/>
          <w:sz w:val="28"/>
          <w:szCs w:val="28"/>
        </w:rPr>
      </w:pPr>
    </w:p>
    <w:p w14:paraId="7BC23B35" w14:textId="77777777" w:rsidR="00286906" w:rsidRPr="00A23FA3" w:rsidRDefault="00286906" w:rsidP="00286906">
      <w:pPr>
        <w:jc w:val="center"/>
        <w:rPr>
          <w:ins w:id="56" w:author="raye" w:date="2018-07-17T09:35:00Z"/>
          <w:sz w:val="28"/>
        </w:rPr>
      </w:pPr>
      <w:ins w:id="57" w:author="raye" w:date="2018-07-17T09:35:00Z">
        <w:r w:rsidRPr="00A23FA3">
          <w:rPr>
            <w:sz w:val="32"/>
          </w:rPr>
          <w:sym w:font="Symbol" w:char="F0D3"/>
        </w:r>
        <w:r w:rsidRPr="00A23FA3">
          <w:rPr>
            <w:rFonts w:hint="eastAsia"/>
            <w:sz w:val="32"/>
          </w:rPr>
          <w:t xml:space="preserve"> Bank of </w:t>
        </w:r>
        <w:smartTag w:uri="urn:schemas-microsoft-com:office:smarttags" w:element="country-region">
          <w:smartTag w:uri="urn:schemas-microsoft-com:office:smarttags" w:element="place">
            <w:r w:rsidRPr="00A23FA3">
              <w:rPr>
                <w:rFonts w:hint="eastAsia"/>
                <w:sz w:val="32"/>
              </w:rPr>
              <w:t>China</w:t>
            </w:r>
          </w:smartTag>
        </w:smartTag>
        <w:r w:rsidRPr="00A23FA3">
          <w:rPr>
            <w:rFonts w:hint="eastAsia"/>
            <w:sz w:val="28"/>
          </w:rPr>
          <w:t xml:space="preserve"> All Rights Reserved</w:t>
        </w:r>
      </w:ins>
    </w:p>
    <w:p w14:paraId="1F3718D8" w14:textId="1FC0DD5A" w:rsidR="009131B0" w:rsidRPr="00A23FA3" w:rsidRDefault="009131B0" w:rsidP="00A769EC">
      <w:pPr>
        <w:jc w:val="center"/>
        <w:rPr>
          <w:rFonts w:ascii="Calibri" w:hAnsi="Calibri" w:cstheme="minorHAnsi"/>
          <w:sz w:val="28"/>
          <w:szCs w:val="28"/>
        </w:rPr>
      </w:pPr>
    </w:p>
    <w:p w14:paraId="44F89917" w14:textId="77777777" w:rsidR="009131B0" w:rsidRPr="00A23FA3" w:rsidRDefault="009131B0" w:rsidP="00A769EC">
      <w:pPr>
        <w:jc w:val="center"/>
        <w:rPr>
          <w:rFonts w:ascii="Calibri" w:hAnsi="Calibri" w:cstheme="minorHAnsi"/>
          <w:sz w:val="28"/>
          <w:szCs w:val="28"/>
        </w:rPr>
      </w:pPr>
    </w:p>
    <w:p w14:paraId="312FB61F" w14:textId="77777777" w:rsidR="005F08F1" w:rsidRPr="00A23FA3" w:rsidRDefault="005F08F1" w:rsidP="00A769EC">
      <w:pPr>
        <w:jc w:val="center"/>
        <w:rPr>
          <w:rFonts w:ascii="Calibri" w:hAnsi="Calibri" w:cstheme="minorHAnsi"/>
          <w:sz w:val="28"/>
          <w:szCs w:val="28"/>
        </w:rPr>
      </w:pPr>
    </w:p>
    <w:tbl>
      <w:tblPr>
        <w:tblW w:w="5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4"/>
        <w:gridCol w:w="2975"/>
      </w:tblGrid>
      <w:tr w:rsidR="00A23FA3" w:rsidRPr="00A23FA3" w:rsidDel="00286906" w14:paraId="7C6D0633" w14:textId="77777777" w:rsidTr="005F08F1">
        <w:trPr>
          <w:cantSplit/>
          <w:trHeight w:val="319"/>
          <w:jc w:val="center"/>
          <w:del w:id="58" w:author="raye" w:date="2018-07-17T09:34:00Z"/>
        </w:trPr>
        <w:tc>
          <w:tcPr>
            <w:tcW w:w="2974" w:type="dxa"/>
            <w:shd w:val="clear" w:color="auto" w:fill="D9D9D9"/>
          </w:tcPr>
          <w:p w14:paraId="0E6A7FA8" w14:textId="4A846D2A" w:rsidR="005F08F1" w:rsidRPr="00A23FA3" w:rsidDel="00286906" w:rsidRDefault="005F08F1" w:rsidP="00E819A9">
            <w:pPr>
              <w:jc w:val="left"/>
              <w:rPr>
                <w:del w:id="59" w:author="raye" w:date="2018-07-17T09:34:00Z"/>
                <w:rFonts w:ascii="Calibri" w:hAnsi="Calibri" w:cstheme="minorHAnsi"/>
                <w:sz w:val="24"/>
                <w:szCs w:val="28"/>
              </w:rPr>
            </w:pPr>
            <w:del w:id="60" w:author="raye" w:date="2018-07-17T09:34:00Z">
              <w:r w:rsidRPr="00A23FA3" w:rsidDel="00286906">
                <w:rPr>
                  <w:rFonts w:ascii="Calibri" w:hAnsi="Calibri" w:cstheme="minorHAnsi"/>
                  <w:sz w:val="24"/>
                  <w:szCs w:val="28"/>
                </w:rPr>
                <w:delText>Current version</w:delText>
              </w:r>
            </w:del>
          </w:p>
        </w:tc>
        <w:tc>
          <w:tcPr>
            <w:tcW w:w="2975" w:type="dxa"/>
            <w:vAlign w:val="center"/>
          </w:tcPr>
          <w:p w14:paraId="26B012F2" w14:textId="45C529EA" w:rsidR="005F08F1" w:rsidRPr="00A23FA3" w:rsidDel="00286906" w:rsidRDefault="00BD3742" w:rsidP="00D73D3D">
            <w:pPr>
              <w:jc w:val="left"/>
              <w:rPr>
                <w:del w:id="61" w:author="raye" w:date="2018-07-17T09:34:00Z"/>
                <w:rFonts w:ascii="Calibri" w:hAnsi="Calibri" w:cstheme="minorHAnsi"/>
                <w:sz w:val="24"/>
                <w:szCs w:val="28"/>
              </w:rPr>
            </w:pPr>
            <w:del w:id="62" w:author="raye" w:date="2018-07-17T09:34:00Z">
              <w:r w:rsidRPr="00A23FA3" w:rsidDel="00286906">
                <w:rPr>
                  <w:rFonts w:ascii="Calibri" w:hAnsi="Calibri" w:cstheme="minorHAnsi"/>
                  <w:sz w:val="24"/>
                  <w:szCs w:val="28"/>
                </w:rPr>
                <w:delText xml:space="preserve">June </w:delText>
              </w:r>
              <w:r w:rsidR="00C878D0" w:rsidRPr="00A23FA3" w:rsidDel="00286906">
                <w:rPr>
                  <w:rFonts w:ascii="Calibri" w:hAnsi="Calibri" w:cstheme="minorHAnsi"/>
                  <w:sz w:val="24"/>
                  <w:szCs w:val="28"/>
                </w:rPr>
                <w:delText>2</w:delText>
              </w:r>
              <w:r w:rsidR="00D73D3D" w:rsidRPr="00A23FA3" w:rsidDel="00286906">
                <w:rPr>
                  <w:rFonts w:ascii="Calibri" w:hAnsi="Calibri" w:cstheme="minorHAnsi"/>
                  <w:sz w:val="24"/>
                  <w:szCs w:val="28"/>
                </w:rPr>
                <w:delText>9</w:delText>
              </w:r>
              <w:r w:rsidR="00B13C23" w:rsidRPr="00A23FA3" w:rsidDel="00286906">
                <w:rPr>
                  <w:rFonts w:ascii="Calibri" w:hAnsi="Calibri" w:cstheme="minorHAnsi"/>
                  <w:sz w:val="24"/>
                  <w:szCs w:val="28"/>
                </w:rPr>
                <w:delText>, 2018</w:delText>
              </w:r>
            </w:del>
          </w:p>
        </w:tc>
      </w:tr>
      <w:tr w:rsidR="00A23FA3" w:rsidRPr="00A23FA3" w:rsidDel="00286906" w14:paraId="7D93DAE5" w14:textId="77777777" w:rsidTr="005F08F1">
        <w:trPr>
          <w:cantSplit/>
          <w:jc w:val="center"/>
          <w:del w:id="63" w:author="raye" w:date="2018-07-17T09:34:00Z"/>
        </w:trPr>
        <w:tc>
          <w:tcPr>
            <w:tcW w:w="2974" w:type="dxa"/>
            <w:shd w:val="clear" w:color="auto" w:fill="D9D9D9"/>
          </w:tcPr>
          <w:p w14:paraId="0D457D6D" w14:textId="1437C961" w:rsidR="005F08F1" w:rsidRPr="00A23FA3" w:rsidDel="00286906" w:rsidRDefault="005F08F1" w:rsidP="00E819A9">
            <w:pPr>
              <w:jc w:val="left"/>
              <w:rPr>
                <w:del w:id="64" w:author="raye" w:date="2018-07-17T09:34:00Z"/>
                <w:rFonts w:ascii="Calibri" w:hAnsi="Calibri" w:cstheme="minorHAnsi"/>
                <w:sz w:val="24"/>
                <w:szCs w:val="28"/>
              </w:rPr>
            </w:pPr>
            <w:del w:id="65" w:author="raye" w:date="2018-07-17T09:34:00Z">
              <w:r w:rsidRPr="00A23FA3" w:rsidDel="00286906">
                <w:rPr>
                  <w:rFonts w:ascii="Calibri" w:hAnsi="Calibri" w:cstheme="minorHAnsi"/>
                  <w:sz w:val="24"/>
                  <w:szCs w:val="28"/>
                </w:rPr>
                <w:delText>Production unit</w:delText>
              </w:r>
            </w:del>
          </w:p>
        </w:tc>
        <w:tc>
          <w:tcPr>
            <w:tcW w:w="2975" w:type="dxa"/>
            <w:vAlign w:val="center"/>
          </w:tcPr>
          <w:p w14:paraId="3DE966E9" w14:textId="3B35477C" w:rsidR="005F08F1" w:rsidRPr="00A23FA3" w:rsidDel="00286906" w:rsidRDefault="005F08F1" w:rsidP="00E819A9">
            <w:pPr>
              <w:jc w:val="left"/>
              <w:rPr>
                <w:del w:id="66" w:author="raye" w:date="2018-07-17T09:34:00Z"/>
                <w:rFonts w:ascii="Calibri" w:hAnsi="Calibri" w:cstheme="minorHAnsi"/>
                <w:sz w:val="24"/>
                <w:szCs w:val="28"/>
              </w:rPr>
            </w:pPr>
          </w:p>
        </w:tc>
      </w:tr>
      <w:tr w:rsidR="00A23FA3" w:rsidRPr="00A23FA3" w:rsidDel="00286906" w14:paraId="2C417383" w14:textId="77777777" w:rsidTr="005F08F1">
        <w:trPr>
          <w:cantSplit/>
          <w:jc w:val="center"/>
          <w:del w:id="67" w:author="raye" w:date="2018-07-17T09:34:00Z"/>
        </w:trPr>
        <w:tc>
          <w:tcPr>
            <w:tcW w:w="2974" w:type="dxa"/>
            <w:shd w:val="clear" w:color="auto" w:fill="D9D9D9"/>
          </w:tcPr>
          <w:p w14:paraId="17888316" w14:textId="55579BC9" w:rsidR="005F08F1" w:rsidRPr="00A23FA3" w:rsidDel="00286906" w:rsidRDefault="005F08F1" w:rsidP="00E819A9">
            <w:pPr>
              <w:jc w:val="left"/>
              <w:rPr>
                <w:del w:id="68" w:author="raye" w:date="2018-07-17T09:34:00Z"/>
                <w:rFonts w:ascii="Calibri" w:hAnsi="Calibri" w:cstheme="minorHAnsi"/>
                <w:sz w:val="24"/>
                <w:szCs w:val="28"/>
              </w:rPr>
            </w:pPr>
            <w:del w:id="69" w:author="raye" w:date="2018-07-17T09:34:00Z">
              <w:r w:rsidRPr="00A23FA3" w:rsidDel="00286906">
                <w:rPr>
                  <w:rFonts w:ascii="Calibri" w:hAnsi="Calibri" w:cstheme="minorHAnsi"/>
                  <w:sz w:val="24"/>
                  <w:szCs w:val="28"/>
                </w:rPr>
                <w:delText>Author</w:delText>
              </w:r>
            </w:del>
          </w:p>
        </w:tc>
        <w:tc>
          <w:tcPr>
            <w:tcW w:w="2975" w:type="dxa"/>
            <w:vAlign w:val="center"/>
          </w:tcPr>
          <w:p w14:paraId="6B199FC2" w14:textId="1D005D84" w:rsidR="005F08F1" w:rsidRPr="00A23FA3" w:rsidDel="00286906" w:rsidRDefault="005F08F1" w:rsidP="00E819A9">
            <w:pPr>
              <w:jc w:val="left"/>
              <w:rPr>
                <w:del w:id="70" w:author="raye" w:date="2018-07-17T09:34:00Z"/>
                <w:rFonts w:ascii="Calibri" w:hAnsi="Calibri" w:cstheme="minorHAnsi"/>
                <w:sz w:val="24"/>
                <w:szCs w:val="28"/>
              </w:rPr>
            </w:pPr>
          </w:p>
        </w:tc>
      </w:tr>
      <w:tr w:rsidR="00A23FA3" w:rsidRPr="00A23FA3" w:rsidDel="00286906" w14:paraId="65F926DA" w14:textId="77777777" w:rsidTr="005F08F1">
        <w:trPr>
          <w:cantSplit/>
          <w:jc w:val="center"/>
          <w:del w:id="71" w:author="raye" w:date="2018-07-17T09:34:00Z"/>
        </w:trPr>
        <w:tc>
          <w:tcPr>
            <w:tcW w:w="2974" w:type="dxa"/>
            <w:shd w:val="clear" w:color="auto" w:fill="D9D9D9"/>
          </w:tcPr>
          <w:p w14:paraId="56A593AF" w14:textId="62CD0D7F" w:rsidR="005F08F1" w:rsidRPr="00A23FA3" w:rsidDel="00286906" w:rsidRDefault="005F08F1" w:rsidP="00E819A9">
            <w:pPr>
              <w:jc w:val="left"/>
              <w:rPr>
                <w:del w:id="72" w:author="raye" w:date="2018-07-17T09:34:00Z"/>
                <w:rFonts w:ascii="Calibri" w:hAnsi="Calibri" w:cstheme="minorHAnsi"/>
                <w:sz w:val="24"/>
                <w:szCs w:val="28"/>
              </w:rPr>
            </w:pPr>
            <w:del w:id="73" w:author="raye" w:date="2018-07-17T09:34:00Z">
              <w:r w:rsidRPr="00A23FA3" w:rsidDel="00286906">
                <w:rPr>
                  <w:rFonts w:ascii="Calibri" w:hAnsi="Calibri" w:cstheme="minorHAnsi"/>
                  <w:sz w:val="24"/>
                  <w:szCs w:val="28"/>
                </w:rPr>
                <w:delText>Approved by</w:delText>
              </w:r>
            </w:del>
          </w:p>
        </w:tc>
        <w:tc>
          <w:tcPr>
            <w:tcW w:w="2975" w:type="dxa"/>
            <w:vAlign w:val="center"/>
          </w:tcPr>
          <w:p w14:paraId="291F84D4" w14:textId="6F8B9EF2" w:rsidR="005F08F1" w:rsidRPr="00A23FA3" w:rsidDel="00286906" w:rsidRDefault="005F08F1" w:rsidP="00E819A9">
            <w:pPr>
              <w:jc w:val="left"/>
              <w:rPr>
                <w:del w:id="74" w:author="raye" w:date="2018-07-17T09:34:00Z"/>
                <w:rFonts w:ascii="Calibri" w:hAnsi="Calibri" w:cstheme="minorHAnsi"/>
                <w:sz w:val="24"/>
                <w:szCs w:val="28"/>
              </w:rPr>
            </w:pPr>
          </w:p>
        </w:tc>
      </w:tr>
      <w:tr w:rsidR="00A23FA3" w:rsidRPr="00A23FA3" w:rsidDel="00286906" w14:paraId="2254773A" w14:textId="77777777" w:rsidTr="005F08F1">
        <w:trPr>
          <w:cantSplit/>
          <w:jc w:val="center"/>
          <w:del w:id="75" w:author="raye" w:date="2018-07-17T09:34:00Z"/>
        </w:trPr>
        <w:tc>
          <w:tcPr>
            <w:tcW w:w="2974" w:type="dxa"/>
            <w:shd w:val="clear" w:color="auto" w:fill="D9D9D9"/>
          </w:tcPr>
          <w:p w14:paraId="243D6AE8" w14:textId="37D80D1A" w:rsidR="005F08F1" w:rsidRPr="00A23FA3" w:rsidDel="00286906" w:rsidRDefault="005F08F1" w:rsidP="00E819A9">
            <w:pPr>
              <w:jc w:val="left"/>
              <w:rPr>
                <w:del w:id="76" w:author="raye" w:date="2018-07-17T09:34:00Z"/>
                <w:rFonts w:ascii="Calibri" w:hAnsi="Calibri" w:cstheme="minorHAnsi"/>
                <w:sz w:val="24"/>
                <w:szCs w:val="28"/>
              </w:rPr>
            </w:pPr>
            <w:del w:id="77" w:author="raye" w:date="2018-07-17T09:34:00Z">
              <w:r w:rsidRPr="00A23FA3" w:rsidDel="00286906">
                <w:rPr>
                  <w:rFonts w:ascii="Calibri" w:hAnsi="Calibri" w:cstheme="minorHAnsi"/>
                  <w:sz w:val="24"/>
                  <w:szCs w:val="28"/>
                </w:rPr>
                <w:delText>Approved by</w:delText>
              </w:r>
            </w:del>
          </w:p>
        </w:tc>
        <w:tc>
          <w:tcPr>
            <w:tcW w:w="2975" w:type="dxa"/>
            <w:vAlign w:val="center"/>
          </w:tcPr>
          <w:p w14:paraId="633AFBDA" w14:textId="767B6B3E" w:rsidR="005F08F1" w:rsidRPr="00A23FA3" w:rsidDel="00286906" w:rsidRDefault="005F08F1" w:rsidP="00E819A9">
            <w:pPr>
              <w:jc w:val="left"/>
              <w:rPr>
                <w:del w:id="78" w:author="raye" w:date="2018-07-17T09:34:00Z"/>
                <w:rFonts w:ascii="Calibri" w:hAnsi="Calibri" w:cstheme="minorHAnsi"/>
                <w:i/>
                <w:sz w:val="24"/>
                <w:szCs w:val="28"/>
              </w:rPr>
            </w:pPr>
          </w:p>
        </w:tc>
      </w:tr>
      <w:tr w:rsidR="006352BC" w:rsidRPr="00A23FA3" w:rsidDel="00286906" w14:paraId="60CED269" w14:textId="3A6BB1CE" w:rsidTr="005F08F1">
        <w:trPr>
          <w:cantSplit/>
          <w:jc w:val="center"/>
          <w:del w:id="79" w:author="raye" w:date="2018-07-17T09:34:00Z"/>
        </w:trPr>
        <w:tc>
          <w:tcPr>
            <w:tcW w:w="2974" w:type="dxa"/>
            <w:shd w:val="clear" w:color="auto" w:fill="D9D9D9"/>
          </w:tcPr>
          <w:p w14:paraId="7AF87521" w14:textId="6EDC19D1" w:rsidR="005F08F1" w:rsidRPr="00A23FA3" w:rsidDel="00286906" w:rsidRDefault="005F08F1" w:rsidP="00E819A9">
            <w:pPr>
              <w:jc w:val="left"/>
              <w:rPr>
                <w:del w:id="80" w:author="raye" w:date="2018-07-17T09:34:00Z"/>
                <w:rFonts w:ascii="Calibri" w:hAnsi="Calibri" w:cstheme="minorHAnsi"/>
                <w:sz w:val="24"/>
                <w:szCs w:val="28"/>
              </w:rPr>
            </w:pPr>
            <w:del w:id="81" w:author="raye" w:date="2018-07-17T09:34:00Z">
              <w:r w:rsidRPr="00A23FA3" w:rsidDel="00286906">
                <w:rPr>
                  <w:rFonts w:ascii="Calibri" w:hAnsi="Calibri" w:cstheme="minorHAnsi"/>
                  <w:sz w:val="24"/>
                  <w:szCs w:val="28"/>
                </w:rPr>
                <w:delText>Date</w:delText>
              </w:r>
            </w:del>
          </w:p>
        </w:tc>
        <w:tc>
          <w:tcPr>
            <w:tcW w:w="2975" w:type="dxa"/>
            <w:vAlign w:val="center"/>
          </w:tcPr>
          <w:p w14:paraId="28B27212" w14:textId="79C29F71" w:rsidR="005F08F1" w:rsidRPr="00A23FA3" w:rsidDel="00286906" w:rsidRDefault="005F08F1" w:rsidP="00D73D3D">
            <w:pPr>
              <w:jc w:val="left"/>
              <w:rPr>
                <w:del w:id="82" w:author="raye" w:date="2018-07-17T09:34:00Z"/>
                <w:rFonts w:ascii="Calibri" w:hAnsi="Calibri" w:cstheme="minorHAnsi"/>
                <w:sz w:val="24"/>
                <w:szCs w:val="28"/>
              </w:rPr>
            </w:pPr>
            <w:del w:id="83" w:author="raye" w:date="2018-07-17T09:34:00Z">
              <w:r w:rsidRPr="00A23FA3" w:rsidDel="00286906">
                <w:rPr>
                  <w:rFonts w:ascii="Calibri" w:hAnsi="Calibri" w:cstheme="minorHAnsi"/>
                  <w:sz w:val="24"/>
                  <w:szCs w:val="28"/>
                </w:rPr>
                <w:delText>2018-</w:delText>
              </w:r>
              <w:r w:rsidR="00CF720D" w:rsidRPr="00A23FA3" w:rsidDel="00286906">
                <w:rPr>
                  <w:rFonts w:ascii="Calibri" w:hAnsi="Calibri" w:cstheme="minorHAnsi"/>
                  <w:sz w:val="24"/>
                  <w:szCs w:val="28"/>
                </w:rPr>
                <w:delText>0</w:delText>
              </w:r>
              <w:r w:rsidR="00BD3742" w:rsidRPr="00A23FA3" w:rsidDel="00286906">
                <w:rPr>
                  <w:rFonts w:ascii="Calibri" w:hAnsi="Calibri" w:cstheme="minorHAnsi"/>
                  <w:sz w:val="24"/>
                  <w:szCs w:val="28"/>
                </w:rPr>
                <w:delText>6</w:delText>
              </w:r>
              <w:r w:rsidR="00550B1D" w:rsidRPr="00A23FA3" w:rsidDel="00286906">
                <w:rPr>
                  <w:rFonts w:ascii="Calibri" w:hAnsi="Calibri" w:cstheme="minorHAnsi"/>
                  <w:sz w:val="24"/>
                  <w:szCs w:val="28"/>
                </w:rPr>
                <w:delText>-</w:delText>
              </w:r>
              <w:r w:rsidR="00D72A2B" w:rsidRPr="00A23FA3" w:rsidDel="00286906">
                <w:rPr>
                  <w:rFonts w:ascii="Calibri" w:hAnsi="Calibri" w:cstheme="minorHAnsi"/>
                  <w:sz w:val="24"/>
                  <w:szCs w:val="28"/>
                </w:rPr>
                <w:delText>2</w:delText>
              </w:r>
              <w:r w:rsidR="00D73D3D" w:rsidRPr="00A23FA3" w:rsidDel="00286906">
                <w:rPr>
                  <w:rFonts w:ascii="Calibri" w:hAnsi="Calibri" w:cstheme="minorHAnsi"/>
                  <w:sz w:val="24"/>
                  <w:szCs w:val="28"/>
                </w:rPr>
                <w:delText>9</w:delText>
              </w:r>
            </w:del>
          </w:p>
        </w:tc>
      </w:tr>
    </w:tbl>
    <w:p w14:paraId="796AF6FC" w14:textId="799E5B60" w:rsidR="005F08F1" w:rsidRPr="00A23FA3" w:rsidDel="00286906" w:rsidRDefault="005F08F1" w:rsidP="00C409AC">
      <w:pPr>
        <w:jc w:val="center"/>
        <w:rPr>
          <w:del w:id="84" w:author="raye" w:date="2018-07-17T09:35:00Z"/>
          <w:rFonts w:ascii="Calibri" w:hAnsi="Calibri" w:cstheme="minorHAnsi"/>
          <w:sz w:val="24"/>
          <w:szCs w:val="21"/>
        </w:rPr>
      </w:pPr>
    </w:p>
    <w:p w14:paraId="5990723E" w14:textId="4B247872" w:rsidR="005F08F1" w:rsidRPr="00A23FA3" w:rsidDel="00286906" w:rsidRDefault="005F08F1" w:rsidP="00A769EC">
      <w:pPr>
        <w:jc w:val="center"/>
        <w:rPr>
          <w:del w:id="85" w:author="raye" w:date="2018-07-17T09:35:00Z"/>
          <w:rFonts w:ascii="Calibri" w:hAnsi="Calibri" w:cstheme="minorHAnsi"/>
          <w:sz w:val="24"/>
          <w:szCs w:val="21"/>
        </w:rPr>
      </w:pPr>
    </w:p>
    <w:p w14:paraId="157B89A5" w14:textId="512D8FF2" w:rsidR="005F08F1" w:rsidRPr="00A23FA3" w:rsidDel="00286906" w:rsidRDefault="005F08F1" w:rsidP="00774ECE">
      <w:pPr>
        <w:rPr>
          <w:del w:id="86" w:author="raye" w:date="2018-07-17T09:35:00Z"/>
          <w:rFonts w:ascii="Calibri" w:hAnsi="Calibri" w:cstheme="minorHAnsi"/>
        </w:rPr>
      </w:pPr>
    </w:p>
    <w:p w14:paraId="3142C5F2" w14:textId="5BF80B48" w:rsidR="005F08F1" w:rsidRPr="00A23FA3" w:rsidDel="00286906" w:rsidRDefault="005F08F1" w:rsidP="00774ECE">
      <w:pPr>
        <w:rPr>
          <w:del w:id="87" w:author="raye" w:date="2018-07-17T09:35:00Z"/>
          <w:rFonts w:ascii="Calibri" w:hAnsi="Calibri" w:cstheme="minorHAnsi"/>
        </w:rPr>
      </w:pPr>
    </w:p>
    <w:p w14:paraId="37E56E0A" w14:textId="55D5B73A" w:rsidR="008833C1" w:rsidRPr="00A23FA3" w:rsidDel="00286906" w:rsidRDefault="008833C1" w:rsidP="00774ECE">
      <w:pPr>
        <w:rPr>
          <w:del w:id="88" w:author="raye" w:date="2018-07-17T09:35:00Z"/>
          <w:rFonts w:ascii="Calibri" w:hAnsi="Calibri" w:cstheme="minorHAnsi"/>
        </w:rPr>
      </w:pPr>
    </w:p>
    <w:p w14:paraId="66B6D435" w14:textId="02E2FF65" w:rsidR="008833C1" w:rsidRPr="00A23FA3" w:rsidDel="00286906" w:rsidRDefault="008833C1" w:rsidP="00774ECE">
      <w:pPr>
        <w:rPr>
          <w:del w:id="89" w:author="raye" w:date="2018-07-17T09:35:00Z"/>
          <w:rFonts w:ascii="Calibri" w:hAnsi="Calibri" w:cstheme="minorHAnsi"/>
        </w:rPr>
      </w:pPr>
    </w:p>
    <w:p w14:paraId="555D4B8B" w14:textId="596C7891" w:rsidR="008833C1" w:rsidRPr="00A23FA3" w:rsidDel="00286906" w:rsidRDefault="008833C1" w:rsidP="00774ECE">
      <w:pPr>
        <w:rPr>
          <w:del w:id="90" w:author="raye" w:date="2018-07-17T09:35:00Z"/>
          <w:rFonts w:ascii="Calibri" w:hAnsi="Calibri" w:cstheme="minorHAnsi"/>
        </w:rPr>
      </w:pPr>
    </w:p>
    <w:p w14:paraId="35E3EB15" w14:textId="315A3955" w:rsidR="00066B12" w:rsidRPr="00A23FA3" w:rsidDel="00286906" w:rsidRDefault="00066B12" w:rsidP="00774ECE">
      <w:pPr>
        <w:rPr>
          <w:del w:id="91" w:author="raye" w:date="2018-07-17T09:35:00Z"/>
          <w:rFonts w:ascii="Calibri" w:hAnsi="Calibri" w:cstheme="minorHAnsi"/>
        </w:rPr>
      </w:pPr>
    </w:p>
    <w:p w14:paraId="1C34825B" w14:textId="6D563683" w:rsidR="00066B12" w:rsidRPr="00A23FA3" w:rsidDel="00286906" w:rsidRDefault="00066B12" w:rsidP="00774ECE">
      <w:pPr>
        <w:rPr>
          <w:del w:id="92" w:author="raye" w:date="2018-07-17T09:35:00Z"/>
          <w:rFonts w:ascii="Calibri" w:hAnsi="Calibri" w:cstheme="minorHAnsi"/>
        </w:rPr>
      </w:pPr>
    </w:p>
    <w:p w14:paraId="671D14D5" w14:textId="1F76281E" w:rsidR="00066B12" w:rsidRPr="00A23FA3" w:rsidDel="00286906" w:rsidRDefault="00066B12" w:rsidP="00774ECE">
      <w:pPr>
        <w:rPr>
          <w:del w:id="93" w:author="raye" w:date="2018-07-17T09:35:00Z"/>
          <w:rFonts w:ascii="Calibri" w:hAnsi="Calibri" w:cstheme="minorHAnsi"/>
        </w:rPr>
      </w:pPr>
    </w:p>
    <w:p w14:paraId="65E9BD6A" w14:textId="4752ACAE" w:rsidR="008833C1" w:rsidRPr="00A23FA3" w:rsidDel="00286906" w:rsidRDefault="008833C1" w:rsidP="00A171E0">
      <w:pPr>
        <w:rPr>
          <w:del w:id="94" w:author="raye" w:date="2018-07-17T09:35:00Z"/>
          <w:rFonts w:ascii="Calibri" w:hAnsi="Calibri" w:cs="Arial"/>
        </w:rPr>
      </w:pPr>
      <w:del w:id="95" w:author="raye" w:date="2018-07-17T09:35:00Z">
        <w:r w:rsidRPr="00A23FA3" w:rsidDel="00286906">
          <w:rPr>
            <w:rFonts w:ascii="Calibri" w:hAnsi="Calibri" w:cs="Arial"/>
            <w:b/>
            <w:sz w:val="44"/>
          </w:rPr>
          <w:delText>Revision History</w:delText>
        </w:r>
      </w:del>
    </w:p>
    <w:tbl>
      <w:tblPr>
        <w:tblStyle w:val="a9"/>
        <w:tblW w:w="9355" w:type="dxa"/>
        <w:tblBorders>
          <w:insideH w:val="none" w:sz="0" w:space="0" w:color="auto"/>
          <w:insideV w:val="none" w:sz="0" w:space="0" w:color="auto"/>
        </w:tblBorders>
        <w:tblLook w:val="04A0" w:firstRow="1" w:lastRow="0" w:firstColumn="1" w:lastColumn="0" w:noHBand="0" w:noVBand="1"/>
      </w:tblPr>
      <w:tblGrid>
        <w:gridCol w:w="2335"/>
        <w:gridCol w:w="2070"/>
        <w:gridCol w:w="2430"/>
        <w:gridCol w:w="2520"/>
      </w:tblGrid>
      <w:tr w:rsidR="008833C1" w:rsidRPr="00A23FA3" w:rsidDel="00286906" w14:paraId="02A7B6F8" w14:textId="6158BBF4" w:rsidTr="009E63D2">
        <w:trPr>
          <w:trHeight w:val="266"/>
          <w:del w:id="96" w:author="raye" w:date="2018-07-17T09:35:00Z"/>
        </w:trPr>
        <w:tc>
          <w:tcPr>
            <w:tcW w:w="2335" w:type="dxa"/>
          </w:tcPr>
          <w:p w14:paraId="531468B8" w14:textId="640E58DF" w:rsidR="008833C1" w:rsidRPr="00A23FA3" w:rsidDel="00286906" w:rsidRDefault="008833C1" w:rsidP="00C409AC">
            <w:pPr>
              <w:rPr>
                <w:del w:id="97" w:author="raye" w:date="2018-07-17T09:35:00Z"/>
                <w:rFonts w:ascii="Calibri" w:hAnsi="Calibri" w:cs="Arial"/>
                <w:sz w:val="24"/>
                <w:szCs w:val="24"/>
              </w:rPr>
            </w:pPr>
            <w:del w:id="98" w:author="raye" w:date="2018-07-17T09:35:00Z">
              <w:r w:rsidRPr="00A23FA3" w:rsidDel="00286906">
                <w:rPr>
                  <w:rFonts w:ascii="Calibri" w:hAnsi="Calibri" w:cs="Arial"/>
                  <w:b/>
                  <w:sz w:val="24"/>
                  <w:szCs w:val="24"/>
                </w:rPr>
                <w:delText>Date of this Revision</w:delText>
              </w:r>
              <w:r w:rsidRPr="00A23FA3" w:rsidDel="00286906">
                <w:rPr>
                  <w:rFonts w:ascii="Calibri" w:hAnsi="Calibri" w:cs="Arial"/>
                  <w:sz w:val="24"/>
                  <w:szCs w:val="24"/>
                </w:rPr>
                <w:delText xml:space="preserve">: </w:delText>
              </w:r>
            </w:del>
          </w:p>
        </w:tc>
        <w:tc>
          <w:tcPr>
            <w:tcW w:w="2070" w:type="dxa"/>
          </w:tcPr>
          <w:p w14:paraId="5102332F" w14:textId="288E5A84" w:rsidR="008833C1" w:rsidRPr="00A23FA3" w:rsidDel="00286906" w:rsidRDefault="0061145C" w:rsidP="00A769EC">
            <w:pPr>
              <w:rPr>
                <w:del w:id="99" w:author="raye" w:date="2018-07-17T09:35:00Z"/>
                <w:rFonts w:ascii="Calibri" w:hAnsi="Calibri" w:cs="Arial"/>
                <w:sz w:val="24"/>
                <w:szCs w:val="24"/>
              </w:rPr>
            </w:pPr>
            <w:del w:id="100" w:author="raye" w:date="2018-07-17T09:35:00Z">
              <w:r w:rsidRPr="00A23FA3" w:rsidDel="00286906">
                <w:rPr>
                  <w:rFonts w:ascii="Calibri" w:hAnsi="Calibri" w:cs="Arial"/>
                  <w:sz w:val="24"/>
                  <w:szCs w:val="24"/>
                </w:rPr>
                <w:delText>05-3-2018</w:delText>
              </w:r>
            </w:del>
          </w:p>
        </w:tc>
        <w:tc>
          <w:tcPr>
            <w:tcW w:w="2430" w:type="dxa"/>
          </w:tcPr>
          <w:p w14:paraId="5C7271D5" w14:textId="40B314B5" w:rsidR="008833C1" w:rsidRPr="00A23FA3" w:rsidDel="00286906" w:rsidRDefault="008833C1" w:rsidP="00774ECE">
            <w:pPr>
              <w:jc w:val="left"/>
              <w:rPr>
                <w:del w:id="101" w:author="raye" w:date="2018-07-17T09:35:00Z"/>
                <w:rFonts w:ascii="Calibri" w:hAnsi="Calibri" w:cs="Arial"/>
                <w:sz w:val="24"/>
                <w:szCs w:val="24"/>
              </w:rPr>
            </w:pPr>
            <w:del w:id="102" w:author="raye" w:date="2018-07-17T09:35:00Z">
              <w:r w:rsidRPr="00A23FA3" w:rsidDel="00286906">
                <w:rPr>
                  <w:rFonts w:ascii="Calibri" w:hAnsi="Calibri" w:cs="Arial"/>
                  <w:b/>
                  <w:sz w:val="24"/>
                  <w:szCs w:val="24"/>
                </w:rPr>
                <w:delText>Date of next Revision</w:delText>
              </w:r>
              <w:r w:rsidRPr="00A23FA3" w:rsidDel="00286906">
                <w:rPr>
                  <w:rFonts w:ascii="Calibri" w:hAnsi="Calibri" w:cs="Arial"/>
                  <w:sz w:val="24"/>
                  <w:szCs w:val="24"/>
                </w:rPr>
                <w:delText>:</w:delText>
              </w:r>
            </w:del>
          </w:p>
        </w:tc>
        <w:tc>
          <w:tcPr>
            <w:tcW w:w="2520" w:type="dxa"/>
          </w:tcPr>
          <w:p w14:paraId="2D85D777" w14:textId="5725D492" w:rsidR="008833C1" w:rsidRPr="00A23FA3" w:rsidDel="00286906" w:rsidRDefault="008833C1" w:rsidP="00774ECE">
            <w:pPr>
              <w:rPr>
                <w:del w:id="103" w:author="raye" w:date="2018-07-17T09:35:00Z"/>
                <w:rFonts w:ascii="Calibri" w:hAnsi="Calibri" w:cs="Arial"/>
                <w:sz w:val="24"/>
                <w:szCs w:val="24"/>
              </w:rPr>
            </w:pPr>
            <w:del w:id="104" w:author="raye" w:date="2018-07-17T09:35:00Z">
              <w:r w:rsidRPr="00A23FA3" w:rsidDel="00286906">
                <w:rPr>
                  <w:rFonts w:ascii="Calibri" w:hAnsi="Calibri" w:cs="Arial"/>
                  <w:sz w:val="24"/>
                  <w:szCs w:val="24"/>
                </w:rPr>
                <w:delText>TBD</w:delText>
              </w:r>
            </w:del>
          </w:p>
        </w:tc>
      </w:tr>
    </w:tbl>
    <w:p w14:paraId="7722E730" w14:textId="242F7475" w:rsidR="008833C1" w:rsidRPr="00A23FA3" w:rsidDel="00286906" w:rsidRDefault="008833C1" w:rsidP="00C409AC">
      <w:pPr>
        <w:rPr>
          <w:del w:id="105" w:author="raye" w:date="2018-07-17T09:35:00Z"/>
          <w:rFonts w:ascii="Calibri" w:hAnsi="Calibri" w:cs="Arial"/>
        </w:rPr>
      </w:pPr>
    </w:p>
    <w:tbl>
      <w:tblPr>
        <w:tblStyle w:val="a9"/>
        <w:tblW w:w="9360" w:type="dxa"/>
        <w:tblInd w:w="-5" w:type="dxa"/>
        <w:tblLook w:val="04A0" w:firstRow="1" w:lastRow="0" w:firstColumn="1" w:lastColumn="0" w:noHBand="0" w:noVBand="1"/>
      </w:tblPr>
      <w:tblGrid>
        <w:gridCol w:w="1350"/>
        <w:gridCol w:w="1800"/>
        <w:gridCol w:w="2790"/>
        <w:gridCol w:w="3420"/>
      </w:tblGrid>
      <w:tr w:rsidR="00A23FA3" w:rsidRPr="00A23FA3" w:rsidDel="00286906" w14:paraId="1D6EB37B" w14:textId="77777777" w:rsidTr="009E63D2">
        <w:trPr>
          <w:trHeight w:val="360"/>
          <w:del w:id="106" w:author="raye" w:date="2018-07-17T09:35:00Z"/>
        </w:trPr>
        <w:tc>
          <w:tcPr>
            <w:tcW w:w="1350" w:type="dxa"/>
            <w:vAlign w:val="center"/>
          </w:tcPr>
          <w:p w14:paraId="110C04E5" w14:textId="70DB8616" w:rsidR="008833C1" w:rsidRPr="00A23FA3" w:rsidDel="00286906" w:rsidRDefault="008833C1" w:rsidP="00EF4F74">
            <w:pPr>
              <w:pStyle w:val="1"/>
              <w:numPr>
                <w:ilvl w:val="0"/>
                <w:numId w:val="0"/>
              </w:numPr>
              <w:spacing w:before="0" w:after="0" w:line="240" w:lineRule="auto"/>
              <w:jc w:val="center"/>
              <w:rPr>
                <w:del w:id="107" w:author="raye" w:date="2018-07-17T09:35:00Z"/>
                <w:rFonts w:ascii="Calibri" w:hAnsi="Calibri" w:cs="Arial"/>
                <w:sz w:val="24"/>
                <w:szCs w:val="24"/>
              </w:rPr>
            </w:pPr>
            <w:bookmarkStart w:id="108" w:name="_Toc512250178"/>
            <w:bookmarkStart w:id="109" w:name="_Toc512250438"/>
            <w:bookmarkStart w:id="110" w:name="_Toc512865706"/>
            <w:bookmarkStart w:id="111" w:name="_Toc513461423"/>
            <w:bookmarkStart w:id="112" w:name="_Toc513475375"/>
            <w:del w:id="113" w:author="raye" w:date="2018-07-17T09:35:00Z">
              <w:r w:rsidRPr="00A23FA3" w:rsidDel="00286906">
                <w:rPr>
                  <w:rFonts w:ascii="Calibri" w:hAnsi="Calibri" w:cs="Arial"/>
                  <w:sz w:val="24"/>
                  <w:szCs w:val="24"/>
                </w:rPr>
                <w:delText>Revision Number</w:delText>
              </w:r>
              <w:bookmarkEnd w:id="108"/>
              <w:bookmarkEnd w:id="109"/>
              <w:bookmarkEnd w:id="110"/>
              <w:bookmarkEnd w:id="111"/>
              <w:bookmarkEnd w:id="112"/>
            </w:del>
          </w:p>
        </w:tc>
        <w:tc>
          <w:tcPr>
            <w:tcW w:w="1800" w:type="dxa"/>
            <w:vAlign w:val="center"/>
          </w:tcPr>
          <w:p w14:paraId="15247154" w14:textId="4347ADA6" w:rsidR="008833C1" w:rsidRPr="00A23FA3" w:rsidDel="00286906" w:rsidRDefault="008833C1" w:rsidP="00EF4F74">
            <w:pPr>
              <w:pStyle w:val="1"/>
              <w:numPr>
                <w:ilvl w:val="0"/>
                <w:numId w:val="0"/>
              </w:numPr>
              <w:spacing w:before="0" w:after="0" w:line="240" w:lineRule="auto"/>
              <w:jc w:val="center"/>
              <w:rPr>
                <w:del w:id="114" w:author="raye" w:date="2018-07-17T09:35:00Z"/>
                <w:rFonts w:ascii="Calibri" w:hAnsi="Calibri" w:cs="Arial"/>
                <w:sz w:val="24"/>
                <w:szCs w:val="24"/>
              </w:rPr>
            </w:pPr>
            <w:bookmarkStart w:id="115" w:name="_Toc512250179"/>
            <w:bookmarkStart w:id="116" w:name="_Toc512250308"/>
            <w:bookmarkStart w:id="117" w:name="_Toc512250439"/>
            <w:bookmarkStart w:id="118" w:name="_Toc512865707"/>
            <w:bookmarkStart w:id="119" w:name="_Toc513461424"/>
            <w:bookmarkStart w:id="120" w:name="_Toc513475376"/>
            <w:del w:id="121" w:author="raye" w:date="2018-07-17T09:35:00Z">
              <w:r w:rsidRPr="00A23FA3" w:rsidDel="00286906">
                <w:rPr>
                  <w:rFonts w:ascii="Calibri" w:hAnsi="Calibri" w:cs="Arial"/>
                  <w:sz w:val="24"/>
                  <w:szCs w:val="24"/>
                </w:rPr>
                <w:delText>Revision Date</w:delText>
              </w:r>
              <w:bookmarkEnd w:id="115"/>
              <w:bookmarkEnd w:id="116"/>
              <w:bookmarkEnd w:id="117"/>
              <w:bookmarkEnd w:id="118"/>
              <w:bookmarkEnd w:id="119"/>
              <w:bookmarkEnd w:id="120"/>
            </w:del>
          </w:p>
        </w:tc>
        <w:tc>
          <w:tcPr>
            <w:tcW w:w="2790" w:type="dxa"/>
            <w:vAlign w:val="center"/>
          </w:tcPr>
          <w:p w14:paraId="321C5678" w14:textId="63FACE0C" w:rsidR="008833C1" w:rsidRPr="00A23FA3" w:rsidDel="00286906" w:rsidRDefault="008833C1" w:rsidP="00EF4F74">
            <w:pPr>
              <w:pStyle w:val="1"/>
              <w:numPr>
                <w:ilvl w:val="0"/>
                <w:numId w:val="0"/>
              </w:numPr>
              <w:spacing w:before="0" w:after="0" w:line="240" w:lineRule="auto"/>
              <w:jc w:val="center"/>
              <w:rPr>
                <w:del w:id="122" w:author="raye" w:date="2018-07-17T09:35:00Z"/>
                <w:rFonts w:ascii="Calibri" w:hAnsi="Calibri" w:cs="Arial"/>
                <w:sz w:val="24"/>
                <w:szCs w:val="24"/>
              </w:rPr>
            </w:pPr>
            <w:bookmarkStart w:id="123" w:name="_Toc512250180"/>
            <w:bookmarkStart w:id="124" w:name="_Toc512250309"/>
            <w:bookmarkStart w:id="125" w:name="_Toc512250440"/>
            <w:bookmarkStart w:id="126" w:name="_Toc512865708"/>
            <w:bookmarkStart w:id="127" w:name="_Toc513461425"/>
            <w:bookmarkStart w:id="128" w:name="_Toc513475377"/>
            <w:del w:id="129" w:author="raye" w:date="2018-07-17T09:35:00Z">
              <w:r w:rsidRPr="00A23FA3" w:rsidDel="00286906">
                <w:rPr>
                  <w:rFonts w:ascii="Calibri" w:hAnsi="Calibri" w:cs="Arial"/>
                  <w:sz w:val="24"/>
                  <w:szCs w:val="24"/>
                </w:rPr>
                <w:delText>Summary of Changes</w:delText>
              </w:r>
              <w:bookmarkEnd w:id="123"/>
              <w:bookmarkEnd w:id="124"/>
              <w:bookmarkEnd w:id="125"/>
              <w:bookmarkEnd w:id="126"/>
              <w:bookmarkEnd w:id="127"/>
              <w:bookmarkEnd w:id="128"/>
            </w:del>
          </w:p>
        </w:tc>
        <w:tc>
          <w:tcPr>
            <w:tcW w:w="3420" w:type="dxa"/>
            <w:vAlign w:val="center"/>
          </w:tcPr>
          <w:p w14:paraId="042E00DB" w14:textId="5A2D8D1E" w:rsidR="008833C1" w:rsidRPr="00A23FA3" w:rsidDel="00286906" w:rsidRDefault="009857CD" w:rsidP="00EF4F74">
            <w:pPr>
              <w:pStyle w:val="1"/>
              <w:numPr>
                <w:ilvl w:val="0"/>
                <w:numId w:val="0"/>
              </w:numPr>
              <w:spacing w:before="0" w:after="0" w:line="240" w:lineRule="auto"/>
              <w:jc w:val="center"/>
              <w:rPr>
                <w:del w:id="130" w:author="raye" w:date="2018-07-17T09:35:00Z"/>
                <w:rFonts w:ascii="Calibri" w:hAnsi="Calibri" w:cs="Arial"/>
                <w:sz w:val="24"/>
                <w:szCs w:val="24"/>
              </w:rPr>
            </w:pPr>
            <w:bookmarkStart w:id="131" w:name="_Toc513475378"/>
            <w:del w:id="132" w:author="raye" w:date="2018-07-17T09:35:00Z">
              <w:r w:rsidRPr="00A23FA3" w:rsidDel="00286906">
                <w:rPr>
                  <w:rFonts w:ascii="Calibri" w:hAnsi="Calibri" w:cs="Arial"/>
                  <w:sz w:val="24"/>
                  <w:szCs w:val="24"/>
                </w:rPr>
                <w:delText>Description</w:delText>
              </w:r>
              <w:bookmarkEnd w:id="131"/>
            </w:del>
          </w:p>
        </w:tc>
      </w:tr>
      <w:tr w:rsidR="00A23FA3" w:rsidRPr="00A23FA3" w:rsidDel="00286906" w14:paraId="3AE82D22" w14:textId="77777777" w:rsidTr="009E63D2">
        <w:trPr>
          <w:trHeight w:val="306"/>
          <w:del w:id="133" w:author="raye" w:date="2018-07-17T09:35:00Z"/>
        </w:trPr>
        <w:tc>
          <w:tcPr>
            <w:tcW w:w="1350" w:type="dxa"/>
          </w:tcPr>
          <w:p w14:paraId="78F52D23" w14:textId="18F1B7B2" w:rsidR="008833C1" w:rsidRPr="00A23FA3" w:rsidDel="00286906" w:rsidRDefault="008833C1" w:rsidP="009E63D2">
            <w:pPr>
              <w:pStyle w:val="1"/>
              <w:numPr>
                <w:ilvl w:val="0"/>
                <w:numId w:val="0"/>
              </w:numPr>
              <w:spacing w:before="0" w:after="0" w:line="240" w:lineRule="auto"/>
              <w:jc w:val="center"/>
              <w:rPr>
                <w:del w:id="134" w:author="raye" w:date="2018-07-17T09:35:00Z"/>
                <w:rFonts w:ascii="Calibri" w:hAnsi="Calibri" w:cs="Arial"/>
                <w:b w:val="0"/>
                <w:sz w:val="24"/>
                <w:szCs w:val="24"/>
              </w:rPr>
            </w:pPr>
            <w:bookmarkStart w:id="135" w:name="_Toc512250182"/>
            <w:bookmarkStart w:id="136" w:name="_Toc512250311"/>
            <w:bookmarkStart w:id="137" w:name="_Toc512250442"/>
            <w:bookmarkStart w:id="138" w:name="_Toc512865710"/>
            <w:bookmarkStart w:id="139" w:name="_Toc513461427"/>
            <w:bookmarkStart w:id="140" w:name="_Toc513475379"/>
            <w:del w:id="141" w:author="raye" w:date="2018-07-17T09:35:00Z">
              <w:r w:rsidRPr="00A23FA3" w:rsidDel="00286906">
                <w:rPr>
                  <w:rFonts w:ascii="Calibri" w:hAnsi="Calibri" w:cs="Arial"/>
                  <w:b w:val="0"/>
                  <w:sz w:val="24"/>
                  <w:szCs w:val="24"/>
                </w:rPr>
                <w:delText>1.0</w:delText>
              </w:r>
              <w:bookmarkEnd w:id="135"/>
              <w:bookmarkEnd w:id="136"/>
              <w:bookmarkEnd w:id="137"/>
              <w:bookmarkEnd w:id="138"/>
              <w:bookmarkEnd w:id="139"/>
              <w:bookmarkEnd w:id="140"/>
            </w:del>
          </w:p>
        </w:tc>
        <w:tc>
          <w:tcPr>
            <w:tcW w:w="1800" w:type="dxa"/>
          </w:tcPr>
          <w:p w14:paraId="70D1A28E" w14:textId="7F32D112" w:rsidR="008833C1" w:rsidRPr="00A23FA3" w:rsidDel="00286906" w:rsidRDefault="009857CD" w:rsidP="00A769EC">
            <w:pPr>
              <w:pStyle w:val="1"/>
              <w:numPr>
                <w:ilvl w:val="0"/>
                <w:numId w:val="0"/>
              </w:numPr>
              <w:spacing w:before="0" w:after="0" w:line="240" w:lineRule="auto"/>
              <w:rPr>
                <w:del w:id="142" w:author="raye" w:date="2018-07-17T09:35:00Z"/>
                <w:rFonts w:ascii="Calibri" w:hAnsi="Calibri" w:cs="Arial"/>
                <w:b w:val="0"/>
                <w:sz w:val="24"/>
                <w:szCs w:val="24"/>
              </w:rPr>
            </w:pPr>
            <w:bookmarkStart w:id="143" w:name="_Toc513475380"/>
            <w:del w:id="144" w:author="raye" w:date="2018-07-17T09:35:00Z">
              <w:r w:rsidRPr="00A23FA3" w:rsidDel="00286906">
                <w:rPr>
                  <w:rFonts w:ascii="Calibri" w:hAnsi="Calibri" w:cs="Arial"/>
                  <w:b w:val="0"/>
                  <w:sz w:val="24"/>
                  <w:szCs w:val="24"/>
                </w:rPr>
                <w:delText>March 28, 2018</w:delText>
              </w:r>
              <w:bookmarkEnd w:id="143"/>
            </w:del>
          </w:p>
        </w:tc>
        <w:tc>
          <w:tcPr>
            <w:tcW w:w="2790" w:type="dxa"/>
          </w:tcPr>
          <w:p w14:paraId="355611C1" w14:textId="42C6C08F" w:rsidR="008833C1" w:rsidRPr="00A23FA3" w:rsidDel="00286906" w:rsidRDefault="008833C1" w:rsidP="00774ECE">
            <w:pPr>
              <w:pStyle w:val="1"/>
              <w:numPr>
                <w:ilvl w:val="0"/>
                <w:numId w:val="0"/>
              </w:numPr>
              <w:spacing w:before="0" w:after="0" w:line="240" w:lineRule="auto"/>
              <w:rPr>
                <w:del w:id="145" w:author="raye" w:date="2018-07-17T09:35:00Z"/>
                <w:rFonts w:ascii="Calibri" w:hAnsi="Calibri" w:cs="Arial"/>
                <w:b w:val="0"/>
                <w:sz w:val="24"/>
                <w:szCs w:val="24"/>
              </w:rPr>
            </w:pPr>
          </w:p>
        </w:tc>
        <w:tc>
          <w:tcPr>
            <w:tcW w:w="3420" w:type="dxa"/>
          </w:tcPr>
          <w:p w14:paraId="41F3EFCE" w14:textId="5DD60E3B" w:rsidR="008833C1" w:rsidRPr="00A23FA3" w:rsidDel="00286906" w:rsidRDefault="008833C1" w:rsidP="00774ECE">
            <w:pPr>
              <w:pStyle w:val="1"/>
              <w:numPr>
                <w:ilvl w:val="0"/>
                <w:numId w:val="0"/>
              </w:numPr>
              <w:spacing w:before="0" w:after="0" w:line="240" w:lineRule="auto"/>
              <w:rPr>
                <w:del w:id="146" w:author="raye" w:date="2018-07-17T09:35:00Z"/>
                <w:rFonts w:ascii="Calibri" w:hAnsi="Calibri" w:cs="Arial"/>
                <w:b w:val="0"/>
                <w:sz w:val="24"/>
                <w:szCs w:val="24"/>
              </w:rPr>
            </w:pPr>
          </w:p>
        </w:tc>
      </w:tr>
      <w:tr w:rsidR="00A23FA3" w:rsidRPr="00A23FA3" w:rsidDel="00286906" w14:paraId="781834B6" w14:textId="77777777" w:rsidTr="009E63D2">
        <w:trPr>
          <w:trHeight w:val="290"/>
          <w:del w:id="147" w:author="raye" w:date="2018-07-17T09:35:00Z"/>
        </w:trPr>
        <w:tc>
          <w:tcPr>
            <w:tcW w:w="1350" w:type="dxa"/>
          </w:tcPr>
          <w:p w14:paraId="293B130C" w14:textId="6092240E" w:rsidR="008833C1" w:rsidRPr="00A23FA3" w:rsidDel="00286906" w:rsidRDefault="008833C1" w:rsidP="009E63D2">
            <w:pPr>
              <w:pStyle w:val="1"/>
              <w:numPr>
                <w:ilvl w:val="0"/>
                <w:numId w:val="0"/>
              </w:numPr>
              <w:spacing w:before="0" w:after="0" w:line="240" w:lineRule="auto"/>
              <w:jc w:val="center"/>
              <w:rPr>
                <w:del w:id="148" w:author="raye" w:date="2018-07-17T09:35:00Z"/>
                <w:rFonts w:ascii="Calibri" w:hAnsi="Calibri" w:cs="Arial"/>
                <w:b w:val="0"/>
                <w:sz w:val="24"/>
                <w:szCs w:val="24"/>
              </w:rPr>
            </w:pPr>
            <w:bookmarkStart w:id="149" w:name="_Toc512250183"/>
            <w:bookmarkStart w:id="150" w:name="_Toc512250312"/>
            <w:bookmarkStart w:id="151" w:name="_Toc512250443"/>
            <w:bookmarkStart w:id="152" w:name="_Toc512865711"/>
            <w:bookmarkStart w:id="153" w:name="_Toc513461428"/>
            <w:bookmarkStart w:id="154" w:name="_Toc513475382"/>
            <w:del w:id="155" w:author="raye" w:date="2018-07-17T09:35:00Z">
              <w:r w:rsidRPr="00A23FA3" w:rsidDel="00286906">
                <w:rPr>
                  <w:rFonts w:ascii="Calibri" w:hAnsi="Calibri" w:cs="Arial"/>
                  <w:b w:val="0"/>
                  <w:sz w:val="24"/>
                  <w:szCs w:val="24"/>
                </w:rPr>
                <w:delText>2.0</w:delText>
              </w:r>
              <w:bookmarkEnd w:id="149"/>
              <w:bookmarkEnd w:id="150"/>
              <w:bookmarkEnd w:id="151"/>
              <w:bookmarkEnd w:id="152"/>
              <w:bookmarkEnd w:id="153"/>
              <w:bookmarkEnd w:id="154"/>
            </w:del>
          </w:p>
        </w:tc>
        <w:tc>
          <w:tcPr>
            <w:tcW w:w="1800" w:type="dxa"/>
          </w:tcPr>
          <w:p w14:paraId="5A5671D9" w14:textId="42598359" w:rsidR="008833C1" w:rsidRPr="00A23FA3" w:rsidDel="00286906" w:rsidRDefault="009857CD" w:rsidP="00A769EC">
            <w:pPr>
              <w:pStyle w:val="1"/>
              <w:numPr>
                <w:ilvl w:val="0"/>
                <w:numId w:val="0"/>
              </w:numPr>
              <w:spacing w:before="0" w:after="0" w:line="240" w:lineRule="auto"/>
              <w:rPr>
                <w:del w:id="156" w:author="raye" w:date="2018-07-17T09:35:00Z"/>
                <w:rFonts w:ascii="Calibri" w:hAnsi="Calibri" w:cs="Arial"/>
                <w:b w:val="0"/>
                <w:sz w:val="24"/>
                <w:szCs w:val="24"/>
              </w:rPr>
            </w:pPr>
            <w:bookmarkStart w:id="157" w:name="_Toc513475383"/>
            <w:del w:id="158" w:author="raye" w:date="2018-07-17T09:35:00Z">
              <w:r w:rsidRPr="00A23FA3" w:rsidDel="00286906">
                <w:rPr>
                  <w:rFonts w:ascii="Calibri" w:hAnsi="Calibri" w:cs="Arial"/>
                  <w:b w:val="0"/>
                  <w:sz w:val="24"/>
                  <w:szCs w:val="24"/>
                </w:rPr>
                <w:delText>April 13, 2018</w:delText>
              </w:r>
              <w:bookmarkEnd w:id="157"/>
            </w:del>
          </w:p>
        </w:tc>
        <w:tc>
          <w:tcPr>
            <w:tcW w:w="2790" w:type="dxa"/>
          </w:tcPr>
          <w:p w14:paraId="415A7E67" w14:textId="0F5E44D5" w:rsidR="008833C1" w:rsidRPr="00A23FA3" w:rsidDel="00286906" w:rsidRDefault="008833C1" w:rsidP="00774ECE">
            <w:pPr>
              <w:pStyle w:val="1"/>
              <w:numPr>
                <w:ilvl w:val="0"/>
                <w:numId w:val="0"/>
              </w:numPr>
              <w:spacing w:before="0" w:after="0" w:line="240" w:lineRule="auto"/>
              <w:rPr>
                <w:del w:id="159" w:author="raye" w:date="2018-07-17T09:35:00Z"/>
                <w:rFonts w:ascii="Calibri" w:hAnsi="Calibri" w:cs="Arial"/>
                <w:b w:val="0"/>
                <w:sz w:val="24"/>
                <w:szCs w:val="24"/>
              </w:rPr>
            </w:pPr>
          </w:p>
        </w:tc>
        <w:tc>
          <w:tcPr>
            <w:tcW w:w="3420" w:type="dxa"/>
          </w:tcPr>
          <w:p w14:paraId="47B016D3" w14:textId="2E835E3F" w:rsidR="008833C1" w:rsidRPr="00A23FA3" w:rsidDel="00286906" w:rsidRDefault="008833C1" w:rsidP="00774ECE">
            <w:pPr>
              <w:pStyle w:val="1"/>
              <w:numPr>
                <w:ilvl w:val="0"/>
                <w:numId w:val="0"/>
              </w:numPr>
              <w:spacing w:before="0" w:after="0" w:line="240" w:lineRule="auto"/>
              <w:rPr>
                <w:del w:id="160" w:author="raye" w:date="2018-07-17T09:35:00Z"/>
                <w:rFonts w:ascii="Calibri" w:hAnsi="Calibri" w:cs="Arial"/>
                <w:b w:val="0"/>
                <w:sz w:val="24"/>
                <w:szCs w:val="24"/>
              </w:rPr>
            </w:pPr>
          </w:p>
        </w:tc>
      </w:tr>
      <w:tr w:rsidR="00A23FA3" w:rsidRPr="00A23FA3" w:rsidDel="00286906" w14:paraId="53AB0F45" w14:textId="77777777" w:rsidTr="009E63D2">
        <w:trPr>
          <w:trHeight w:val="228"/>
          <w:del w:id="161" w:author="raye" w:date="2018-07-17T09:35:00Z"/>
        </w:trPr>
        <w:tc>
          <w:tcPr>
            <w:tcW w:w="1350" w:type="dxa"/>
          </w:tcPr>
          <w:p w14:paraId="485A08A7" w14:textId="5B4990B3" w:rsidR="008833C1" w:rsidRPr="00A23FA3" w:rsidDel="00286906" w:rsidRDefault="008833C1" w:rsidP="009E63D2">
            <w:pPr>
              <w:pStyle w:val="1"/>
              <w:numPr>
                <w:ilvl w:val="0"/>
                <w:numId w:val="0"/>
              </w:numPr>
              <w:spacing w:before="0" w:after="0" w:line="240" w:lineRule="auto"/>
              <w:jc w:val="center"/>
              <w:rPr>
                <w:del w:id="162" w:author="raye" w:date="2018-07-17T09:35:00Z"/>
                <w:rFonts w:ascii="Calibri" w:hAnsi="Calibri" w:cs="Arial"/>
                <w:b w:val="0"/>
                <w:sz w:val="24"/>
                <w:szCs w:val="24"/>
              </w:rPr>
            </w:pPr>
            <w:bookmarkStart w:id="163" w:name="_Toc512250184"/>
            <w:bookmarkStart w:id="164" w:name="_Toc512250313"/>
            <w:bookmarkStart w:id="165" w:name="_Toc512250444"/>
            <w:bookmarkStart w:id="166" w:name="_Toc512865712"/>
            <w:bookmarkStart w:id="167" w:name="_Toc513461429"/>
            <w:bookmarkStart w:id="168" w:name="_Toc513475385"/>
            <w:del w:id="169" w:author="raye" w:date="2018-07-17T09:35:00Z">
              <w:r w:rsidRPr="00A23FA3" w:rsidDel="00286906">
                <w:rPr>
                  <w:rFonts w:ascii="Calibri" w:hAnsi="Calibri" w:cs="Arial"/>
                  <w:b w:val="0"/>
                  <w:sz w:val="24"/>
                  <w:szCs w:val="24"/>
                </w:rPr>
                <w:delText>3.0</w:delText>
              </w:r>
              <w:bookmarkEnd w:id="163"/>
              <w:bookmarkEnd w:id="164"/>
              <w:bookmarkEnd w:id="165"/>
              <w:bookmarkEnd w:id="166"/>
              <w:bookmarkEnd w:id="167"/>
              <w:bookmarkEnd w:id="168"/>
            </w:del>
          </w:p>
        </w:tc>
        <w:tc>
          <w:tcPr>
            <w:tcW w:w="1800" w:type="dxa"/>
          </w:tcPr>
          <w:p w14:paraId="410ABC5E" w14:textId="63BB166D" w:rsidR="008833C1" w:rsidRPr="00A23FA3" w:rsidDel="00286906" w:rsidRDefault="006C531E" w:rsidP="00A769EC">
            <w:pPr>
              <w:pStyle w:val="1"/>
              <w:numPr>
                <w:ilvl w:val="0"/>
                <w:numId w:val="0"/>
              </w:numPr>
              <w:spacing w:before="0" w:after="0" w:line="240" w:lineRule="auto"/>
              <w:rPr>
                <w:del w:id="170" w:author="raye" w:date="2018-07-17T09:35:00Z"/>
                <w:rFonts w:ascii="Calibri" w:hAnsi="Calibri" w:cs="Arial"/>
                <w:b w:val="0"/>
                <w:sz w:val="24"/>
                <w:szCs w:val="24"/>
              </w:rPr>
            </w:pPr>
            <w:del w:id="171" w:author="raye" w:date="2018-07-17T09:35:00Z">
              <w:r w:rsidRPr="00A23FA3" w:rsidDel="00286906">
                <w:rPr>
                  <w:rFonts w:ascii="Calibri" w:hAnsi="Calibri" w:cs="Arial"/>
                  <w:b w:val="0"/>
                  <w:sz w:val="24"/>
                  <w:szCs w:val="24"/>
                </w:rPr>
                <w:delText>May 18, 2018</w:delText>
              </w:r>
            </w:del>
          </w:p>
        </w:tc>
        <w:tc>
          <w:tcPr>
            <w:tcW w:w="2790" w:type="dxa"/>
          </w:tcPr>
          <w:p w14:paraId="53E949D9" w14:textId="1B58421F" w:rsidR="008833C1" w:rsidRPr="00A23FA3" w:rsidDel="00286906" w:rsidRDefault="008833C1" w:rsidP="00774ECE">
            <w:pPr>
              <w:pStyle w:val="1"/>
              <w:numPr>
                <w:ilvl w:val="0"/>
                <w:numId w:val="0"/>
              </w:numPr>
              <w:spacing w:before="0" w:after="0" w:line="240" w:lineRule="auto"/>
              <w:rPr>
                <w:del w:id="172" w:author="raye" w:date="2018-07-17T09:35:00Z"/>
                <w:rFonts w:ascii="Calibri" w:hAnsi="Calibri" w:cs="Arial"/>
                <w:b w:val="0"/>
                <w:sz w:val="24"/>
                <w:szCs w:val="24"/>
              </w:rPr>
            </w:pPr>
          </w:p>
        </w:tc>
        <w:tc>
          <w:tcPr>
            <w:tcW w:w="3420" w:type="dxa"/>
          </w:tcPr>
          <w:p w14:paraId="37C2F2A8" w14:textId="23ED4FAB" w:rsidR="008833C1" w:rsidRPr="00A23FA3" w:rsidDel="00286906" w:rsidRDefault="008833C1" w:rsidP="00774ECE">
            <w:pPr>
              <w:pStyle w:val="1"/>
              <w:numPr>
                <w:ilvl w:val="0"/>
                <w:numId w:val="0"/>
              </w:numPr>
              <w:spacing w:before="0" w:after="0" w:line="240" w:lineRule="auto"/>
              <w:rPr>
                <w:del w:id="173" w:author="raye" w:date="2018-07-17T09:35:00Z"/>
                <w:rFonts w:ascii="Calibri" w:hAnsi="Calibri" w:cs="Arial"/>
                <w:b w:val="0"/>
                <w:sz w:val="24"/>
                <w:szCs w:val="24"/>
              </w:rPr>
            </w:pPr>
          </w:p>
        </w:tc>
      </w:tr>
      <w:tr w:rsidR="008833C1" w:rsidRPr="00A23FA3" w:rsidDel="00286906" w14:paraId="776C02CD" w14:textId="631DA61C" w:rsidTr="009E63D2">
        <w:trPr>
          <w:trHeight w:val="344"/>
          <w:del w:id="174" w:author="raye" w:date="2018-07-17T09:35:00Z"/>
        </w:trPr>
        <w:tc>
          <w:tcPr>
            <w:tcW w:w="1350" w:type="dxa"/>
          </w:tcPr>
          <w:p w14:paraId="6046050D" w14:textId="03FC16C1" w:rsidR="008833C1" w:rsidRPr="00A23FA3" w:rsidDel="00286906" w:rsidRDefault="008833C1" w:rsidP="009E63D2">
            <w:pPr>
              <w:pStyle w:val="1"/>
              <w:numPr>
                <w:ilvl w:val="0"/>
                <w:numId w:val="0"/>
              </w:numPr>
              <w:spacing w:before="0" w:after="0" w:line="240" w:lineRule="auto"/>
              <w:jc w:val="center"/>
              <w:rPr>
                <w:del w:id="175" w:author="raye" w:date="2018-07-17T09:35:00Z"/>
                <w:rFonts w:ascii="Calibri" w:hAnsi="Calibri" w:cs="Arial"/>
                <w:b w:val="0"/>
                <w:sz w:val="24"/>
                <w:szCs w:val="24"/>
              </w:rPr>
            </w:pPr>
          </w:p>
        </w:tc>
        <w:tc>
          <w:tcPr>
            <w:tcW w:w="1800" w:type="dxa"/>
          </w:tcPr>
          <w:p w14:paraId="793CB682" w14:textId="7901A8FA" w:rsidR="008833C1" w:rsidRPr="00A23FA3" w:rsidDel="00286906" w:rsidRDefault="008833C1" w:rsidP="00D73D3D">
            <w:pPr>
              <w:pStyle w:val="1"/>
              <w:numPr>
                <w:ilvl w:val="0"/>
                <w:numId w:val="0"/>
              </w:numPr>
              <w:spacing w:before="0" w:after="0" w:line="240" w:lineRule="auto"/>
              <w:rPr>
                <w:del w:id="176" w:author="raye" w:date="2018-07-17T09:35:00Z"/>
                <w:rFonts w:ascii="Calibri" w:hAnsi="Calibri" w:cs="Arial"/>
                <w:b w:val="0"/>
                <w:sz w:val="24"/>
                <w:szCs w:val="24"/>
              </w:rPr>
            </w:pPr>
          </w:p>
        </w:tc>
        <w:tc>
          <w:tcPr>
            <w:tcW w:w="2790" w:type="dxa"/>
          </w:tcPr>
          <w:p w14:paraId="2932A3EC" w14:textId="4FBC67DF" w:rsidR="008833C1" w:rsidRPr="00A23FA3" w:rsidDel="00286906" w:rsidRDefault="008833C1" w:rsidP="00774ECE">
            <w:pPr>
              <w:pStyle w:val="1"/>
              <w:numPr>
                <w:ilvl w:val="0"/>
                <w:numId w:val="0"/>
              </w:numPr>
              <w:spacing w:before="0" w:after="0" w:line="240" w:lineRule="auto"/>
              <w:rPr>
                <w:del w:id="177" w:author="raye" w:date="2018-07-17T09:35:00Z"/>
                <w:rFonts w:ascii="Calibri" w:hAnsi="Calibri" w:cs="Arial"/>
                <w:b w:val="0"/>
                <w:sz w:val="24"/>
                <w:szCs w:val="24"/>
              </w:rPr>
            </w:pPr>
          </w:p>
        </w:tc>
        <w:tc>
          <w:tcPr>
            <w:tcW w:w="3420" w:type="dxa"/>
          </w:tcPr>
          <w:p w14:paraId="16C7509B" w14:textId="09E9A2F7" w:rsidR="008833C1" w:rsidRPr="00A23FA3" w:rsidDel="00286906" w:rsidRDefault="008833C1" w:rsidP="00D73D3D">
            <w:pPr>
              <w:pStyle w:val="1"/>
              <w:numPr>
                <w:ilvl w:val="0"/>
                <w:numId w:val="0"/>
              </w:numPr>
              <w:spacing w:before="0" w:after="0" w:line="240" w:lineRule="auto"/>
              <w:rPr>
                <w:del w:id="178" w:author="raye" w:date="2018-07-17T09:35:00Z"/>
                <w:rFonts w:ascii="Calibri" w:hAnsi="Calibri" w:cs="Arial"/>
                <w:b w:val="0"/>
                <w:sz w:val="24"/>
                <w:szCs w:val="24"/>
              </w:rPr>
            </w:pPr>
          </w:p>
        </w:tc>
      </w:tr>
    </w:tbl>
    <w:p w14:paraId="1EEC6BC8" w14:textId="037A6BD9" w:rsidR="00066B12" w:rsidRPr="00A23FA3" w:rsidDel="00286906" w:rsidRDefault="00066B12" w:rsidP="00A171E0">
      <w:pPr>
        <w:rPr>
          <w:del w:id="179" w:author="raye" w:date="2018-07-17T09:35:00Z"/>
          <w:rFonts w:ascii="Calibri" w:hAnsi="Calibri" w:cs="Arial"/>
        </w:rPr>
      </w:pPr>
    </w:p>
    <w:p w14:paraId="05B47108" w14:textId="220CE236" w:rsidR="008833C1" w:rsidRPr="00A23FA3" w:rsidDel="00286906" w:rsidRDefault="008833C1" w:rsidP="00A171E0">
      <w:pPr>
        <w:rPr>
          <w:del w:id="180" w:author="raye" w:date="2018-07-17T09:35:00Z"/>
          <w:rFonts w:ascii="Calibri" w:hAnsi="Calibri" w:cs="Arial"/>
        </w:rPr>
      </w:pPr>
      <w:del w:id="181" w:author="raye" w:date="2018-07-17T09:35:00Z">
        <w:r w:rsidRPr="00A23FA3" w:rsidDel="00286906">
          <w:rPr>
            <w:rFonts w:ascii="Calibri" w:hAnsi="Calibri" w:cs="Arial"/>
            <w:b/>
            <w:sz w:val="44"/>
            <w:szCs w:val="44"/>
          </w:rPr>
          <w:delText>Distribution</w:delText>
        </w:r>
      </w:del>
    </w:p>
    <w:p w14:paraId="7660EB70" w14:textId="2FD7B184" w:rsidR="008833C1" w:rsidRPr="00A23FA3" w:rsidDel="00286906" w:rsidRDefault="008833C1" w:rsidP="00C409AC">
      <w:pPr>
        <w:rPr>
          <w:del w:id="182" w:author="raye" w:date="2018-07-17T09:35:00Z"/>
          <w:rFonts w:ascii="Calibri" w:hAnsi="Calibri" w:cs="Arial"/>
          <w:sz w:val="24"/>
          <w:szCs w:val="24"/>
        </w:rPr>
      </w:pPr>
      <w:del w:id="183" w:author="raye" w:date="2018-07-17T09:35:00Z">
        <w:r w:rsidRPr="00A23FA3" w:rsidDel="00286906">
          <w:rPr>
            <w:rFonts w:ascii="Calibri" w:hAnsi="Calibri" w:cs="Arial"/>
            <w:sz w:val="24"/>
            <w:szCs w:val="24"/>
          </w:rPr>
          <w:delText>This document has been distributed to:</w:delText>
        </w:r>
      </w:del>
    </w:p>
    <w:p w14:paraId="7F3515FA" w14:textId="00C1E74E" w:rsidR="008833C1" w:rsidRPr="00A23FA3" w:rsidDel="00286906" w:rsidRDefault="008833C1" w:rsidP="00A769EC">
      <w:pPr>
        <w:rPr>
          <w:del w:id="184" w:author="raye" w:date="2018-07-17T09:35:00Z"/>
          <w:rFonts w:ascii="Calibri" w:hAnsi="Calibri" w:cs="Arial"/>
          <w:sz w:val="24"/>
          <w:szCs w:val="24"/>
        </w:rPr>
      </w:pPr>
    </w:p>
    <w:tbl>
      <w:tblPr>
        <w:tblStyle w:val="a9"/>
        <w:tblW w:w="9270" w:type="dxa"/>
        <w:tblInd w:w="-5" w:type="dxa"/>
        <w:tblLook w:val="04A0" w:firstRow="1" w:lastRow="0" w:firstColumn="1" w:lastColumn="0" w:noHBand="0" w:noVBand="1"/>
      </w:tblPr>
      <w:tblGrid>
        <w:gridCol w:w="4831"/>
        <w:gridCol w:w="4439"/>
      </w:tblGrid>
      <w:tr w:rsidR="00A23FA3" w:rsidRPr="00A23FA3" w:rsidDel="00286906" w14:paraId="6475AC4C" w14:textId="77777777" w:rsidTr="009E63D2">
        <w:trPr>
          <w:trHeight w:val="385"/>
          <w:del w:id="185" w:author="raye" w:date="2018-07-17T09:35:00Z"/>
        </w:trPr>
        <w:tc>
          <w:tcPr>
            <w:tcW w:w="4831" w:type="dxa"/>
          </w:tcPr>
          <w:p w14:paraId="32992669" w14:textId="28588C32" w:rsidR="008833C1" w:rsidRPr="00A23FA3" w:rsidDel="00286906" w:rsidRDefault="008833C1" w:rsidP="00774ECE">
            <w:pPr>
              <w:pStyle w:val="1"/>
              <w:numPr>
                <w:ilvl w:val="0"/>
                <w:numId w:val="0"/>
              </w:numPr>
              <w:spacing w:before="0" w:after="0" w:line="240" w:lineRule="auto"/>
              <w:jc w:val="left"/>
              <w:rPr>
                <w:del w:id="186" w:author="raye" w:date="2018-07-17T09:35:00Z"/>
                <w:rFonts w:ascii="Calibri" w:hAnsi="Calibri" w:cs="Arial"/>
                <w:sz w:val="24"/>
                <w:szCs w:val="24"/>
              </w:rPr>
            </w:pPr>
            <w:bookmarkStart w:id="187" w:name="_Toc512250185"/>
            <w:bookmarkStart w:id="188" w:name="_Toc512250314"/>
            <w:bookmarkStart w:id="189" w:name="_Toc512250445"/>
            <w:bookmarkStart w:id="190" w:name="_Toc512865713"/>
            <w:bookmarkStart w:id="191" w:name="_Toc513461430"/>
            <w:bookmarkStart w:id="192" w:name="_Toc513475386"/>
            <w:del w:id="193" w:author="raye" w:date="2018-07-17T09:35:00Z">
              <w:r w:rsidRPr="00A23FA3" w:rsidDel="00286906">
                <w:rPr>
                  <w:rFonts w:ascii="Calibri" w:hAnsi="Calibri" w:cs="Arial"/>
                  <w:sz w:val="24"/>
                  <w:szCs w:val="24"/>
                </w:rPr>
                <w:delText>Name:</w:delText>
              </w:r>
              <w:bookmarkEnd w:id="187"/>
              <w:bookmarkEnd w:id="188"/>
              <w:bookmarkEnd w:id="189"/>
              <w:bookmarkEnd w:id="190"/>
              <w:bookmarkEnd w:id="191"/>
              <w:bookmarkEnd w:id="192"/>
            </w:del>
          </w:p>
        </w:tc>
        <w:tc>
          <w:tcPr>
            <w:tcW w:w="4439" w:type="dxa"/>
          </w:tcPr>
          <w:p w14:paraId="38635719" w14:textId="49BDBC8D" w:rsidR="008833C1" w:rsidRPr="00A23FA3" w:rsidDel="00286906" w:rsidRDefault="008833C1" w:rsidP="00774ECE">
            <w:pPr>
              <w:pStyle w:val="1"/>
              <w:numPr>
                <w:ilvl w:val="0"/>
                <w:numId w:val="0"/>
              </w:numPr>
              <w:spacing w:before="0" w:after="0" w:line="240" w:lineRule="auto"/>
              <w:jc w:val="left"/>
              <w:rPr>
                <w:del w:id="194" w:author="raye" w:date="2018-07-17T09:35:00Z"/>
                <w:rFonts w:ascii="Calibri" w:hAnsi="Calibri" w:cs="Arial"/>
                <w:sz w:val="24"/>
                <w:szCs w:val="24"/>
              </w:rPr>
            </w:pPr>
            <w:bookmarkStart w:id="195" w:name="_Toc512250186"/>
            <w:bookmarkStart w:id="196" w:name="_Toc512250315"/>
            <w:bookmarkStart w:id="197" w:name="_Toc512250446"/>
            <w:bookmarkStart w:id="198" w:name="_Toc512865714"/>
            <w:bookmarkStart w:id="199" w:name="_Toc513461431"/>
            <w:bookmarkStart w:id="200" w:name="_Toc513475387"/>
            <w:del w:id="201" w:author="raye" w:date="2018-07-17T09:35:00Z">
              <w:r w:rsidRPr="00A23FA3" w:rsidDel="00286906">
                <w:rPr>
                  <w:rFonts w:ascii="Calibri" w:hAnsi="Calibri" w:cs="Arial"/>
                  <w:sz w:val="24"/>
                  <w:szCs w:val="24"/>
                </w:rPr>
                <w:delText>Role:</w:delText>
              </w:r>
              <w:bookmarkEnd w:id="195"/>
              <w:bookmarkEnd w:id="196"/>
              <w:bookmarkEnd w:id="197"/>
              <w:bookmarkEnd w:id="198"/>
              <w:bookmarkEnd w:id="199"/>
              <w:bookmarkEnd w:id="200"/>
            </w:del>
          </w:p>
        </w:tc>
      </w:tr>
      <w:tr w:rsidR="00A23FA3" w:rsidRPr="00A23FA3" w:rsidDel="00286906" w14:paraId="115FBE79" w14:textId="77777777" w:rsidTr="009E63D2">
        <w:trPr>
          <w:trHeight w:val="327"/>
          <w:del w:id="202" w:author="raye" w:date="2018-07-17T09:35:00Z"/>
        </w:trPr>
        <w:tc>
          <w:tcPr>
            <w:tcW w:w="4831" w:type="dxa"/>
          </w:tcPr>
          <w:p w14:paraId="6A63F489" w14:textId="0DD7B691" w:rsidR="008833C1" w:rsidRPr="00A23FA3" w:rsidDel="00286906" w:rsidRDefault="008833C1" w:rsidP="00C409AC">
            <w:pPr>
              <w:pStyle w:val="1"/>
              <w:numPr>
                <w:ilvl w:val="0"/>
                <w:numId w:val="0"/>
              </w:numPr>
              <w:spacing w:before="0" w:after="0" w:line="240" w:lineRule="auto"/>
              <w:rPr>
                <w:del w:id="203" w:author="raye" w:date="2018-07-17T09:35:00Z"/>
                <w:rFonts w:ascii="Calibri" w:hAnsi="Calibri" w:cs="Arial"/>
                <w:b w:val="0"/>
                <w:sz w:val="24"/>
                <w:szCs w:val="24"/>
              </w:rPr>
            </w:pPr>
          </w:p>
        </w:tc>
        <w:tc>
          <w:tcPr>
            <w:tcW w:w="4439" w:type="dxa"/>
          </w:tcPr>
          <w:p w14:paraId="17A92CA6" w14:textId="27839D29" w:rsidR="008833C1" w:rsidRPr="00A23FA3" w:rsidDel="00286906" w:rsidRDefault="008833C1" w:rsidP="00A769EC">
            <w:pPr>
              <w:pStyle w:val="1"/>
              <w:numPr>
                <w:ilvl w:val="0"/>
                <w:numId w:val="0"/>
              </w:numPr>
              <w:spacing w:before="0" w:after="0" w:line="240" w:lineRule="auto"/>
              <w:rPr>
                <w:del w:id="204" w:author="raye" w:date="2018-07-17T09:35:00Z"/>
                <w:rFonts w:ascii="Calibri" w:hAnsi="Calibri" w:cs="Arial"/>
                <w:b w:val="0"/>
                <w:sz w:val="24"/>
                <w:szCs w:val="24"/>
              </w:rPr>
            </w:pPr>
          </w:p>
        </w:tc>
      </w:tr>
      <w:tr w:rsidR="00A23FA3" w:rsidRPr="00A23FA3" w:rsidDel="00286906" w14:paraId="211AD9C9" w14:textId="77777777" w:rsidTr="009E63D2">
        <w:trPr>
          <w:trHeight w:val="310"/>
          <w:del w:id="205" w:author="raye" w:date="2018-07-17T09:35:00Z"/>
        </w:trPr>
        <w:tc>
          <w:tcPr>
            <w:tcW w:w="4831" w:type="dxa"/>
          </w:tcPr>
          <w:p w14:paraId="5B5FA164" w14:textId="171F47AE" w:rsidR="008833C1" w:rsidRPr="00A23FA3" w:rsidDel="00286906" w:rsidRDefault="008833C1" w:rsidP="00C409AC">
            <w:pPr>
              <w:pStyle w:val="1"/>
              <w:numPr>
                <w:ilvl w:val="0"/>
                <w:numId w:val="0"/>
              </w:numPr>
              <w:spacing w:before="0" w:after="0" w:line="240" w:lineRule="auto"/>
              <w:rPr>
                <w:del w:id="206" w:author="raye" w:date="2018-07-17T09:35:00Z"/>
                <w:rFonts w:ascii="Calibri" w:hAnsi="Calibri" w:cs="Arial"/>
                <w:b w:val="0"/>
                <w:sz w:val="24"/>
                <w:szCs w:val="24"/>
              </w:rPr>
            </w:pPr>
          </w:p>
        </w:tc>
        <w:tc>
          <w:tcPr>
            <w:tcW w:w="4439" w:type="dxa"/>
          </w:tcPr>
          <w:p w14:paraId="7EBF7149" w14:textId="260D8E64" w:rsidR="008833C1" w:rsidRPr="00A23FA3" w:rsidDel="00286906" w:rsidRDefault="008833C1" w:rsidP="00A769EC">
            <w:pPr>
              <w:pStyle w:val="1"/>
              <w:numPr>
                <w:ilvl w:val="0"/>
                <w:numId w:val="0"/>
              </w:numPr>
              <w:spacing w:before="0" w:after="0" w:line="240" w:lineRule="auto"/>
              <w:rPr>
                <w:del w:id="207" w:author="raye" w:date="2018-07-17T09:35:00Z"/>
                <w:rFonts w:ascii="Calibri" w:hAnsi="Calibri" w:cs="Arial"/>
                <w:b w:val="0"/>
                <w:sz w:val="24"/>
                <w:szCs w:val="24"/>
              </w:rPr>
            </w:pPr>
          </w:p>
        </w:tc>
      </w:tr>
      <w:tr w:rsidR="00A23FA3" w:rsidRPr="00A23FA3" w:rsidDel="00286906" w14:paraId="1E21C5D8" w14:textId="77777777" w:rsidTr="009E63D2">
        <w:trPr>
          <w:trHeight w:val="244"/>
          <w:del w:id="208" w:author="raye" w:date="2018-07-17T09:35:00Z"/>
        </w:trPr>
        <w:tc>
          <w:tcPr>
            <w:tcW w:w="4831" w:type="dxa"/>
          </w:tcPr>
          <w:p w14:paraId="291AE0AF" w14:textId="6940ACDF" w:rsidR="008833C1" w:rsidRPr="00A23FA3" w:rsidDel="00286906" w:rsidRDefault="008833C1" w:rsidP="00C409AC">
            <w:pPr>
              <w:pStyle w:val="1"/>
              <w:numPr>
                <w:ilvl w:val="0"/>
                <w:numId w:val="0"/>
              </w:numPr>
              <w:spacing w:before="0" w:after="0" w:line="240" w:lineRule="auto"/>
              <w:rPr>
                <w:del w:id="209" w:author="raye" w:date="2018-07-17T09:35:00Z"/>
                <w:rFonts w:ascii="Calibri" w:hAnsi="Calibri" w:cs="Arial"/>
                <w:b w:val="0"/>
                <w:sz w:val="24"/>
                <w:szCs w:val="24"/>
              </w:rPr>
            </w:pPr>
          </w:p>
        </w:tc>
        <w:tc>
          <w:tcPr>
            <w:tcW w:w="4439" w:type="dxa"/>
          </w:tcPr>
          <w:p w14:paraId="072A64F5" w14:textId="7134CB30" w:rsidR="008833C1" w:rsidRPr="00A23FA3" w:rsidDel="00286906" w:rsidRDefault="008833C1" w:rsidP="00A769EC">
            <w:pPr>
              <w:pStyle w:val="1"/>
              <w:numPr>
                <w:ilvl w:val="0"/>
                <w:numId w:val="0"/>
              </w:numPr>
              <w:spacing w:before="0" w:after="0" w:line="240" w:lineRule="auto"/>
              <w:rPr>
                <w:del w:id="210" w:author="raye" w:date="2018-07-17T09:35:00Z"/>
                <w:rFonts w:ascii="Calibri" w:hAnsi="Calibri" w:cs="Arial"/>
                <w:b w:val="0"/>
                <w:sz w:val="24"/>
                <w:szCs w:val="24"/>
              </w:rPr>
            </w:pPr>
          </w:p>
        </w:tc>
      </w:tr>
      <w:tr w:rsidR="008833C1" w:rsidRPr="00A23FA3" w:rsidDel="00286906" w14:paraId="2169DB7D" w14:textId="50F18F98" w:rsidTr="009E63D2">
        <w:trPr>
          <w:trHeight w:val="368"/>
          <w:del w:id="211" w:author="raye" w:date="2018-07-17T09:35:00Z"/>
        </w:trPr>
        <w:tc>
          <w:tcPr>
            <w:tcW w:w="4831" w:type="dxa"/>
          </w:tcPr>
          <w:p w14:paraId="585E9834" w14:textId="413BFEF3" w:rsidR="008833C1" w:rsidRPr="00A23FA3" w:rsidDel="00286906" w:rsidRDefault="008833C1" w:rsidP="00C409AC">
            <w:pPr>
              <w:pStyle w:val="1"/>
              <w:numPr>
                <w:ilvl w:val="0"/>
                <w:numId w:val="0"/>
              </w:numPr>
              <w:spacing w:before="0" w:after="0" w:line="240" w:lineRule="auto"/>
              <w:rPr>
                <w:del w:id="212" w:author="raye" w:date="2018-07-17T09:35:00Z"/>
                <w:rFonts w:ascii="Calibri" w:hAnsi="Calibri" w:cs="Arial"/>
                <w:b w:val="0"/>
                <w:sz w:val="24"/>
                <w:szCs w:val="24"/>
              </w:rPr>
            </w:pPr>
          </w:p>
        </w:tc>
        <w:tc>
          <w:tcPr>
            <w:tcW w:w="4439" w:type="dxa"/>
          </w:tcPr>
          <w:p w14:paraId="4001D58A" w14:textId="35B08BD7" w:rsidR="008833C1" w:rsidRPr="00A23FA3" w:rsidDel="00286906" w:rsidRDefault="008833C1" w:rsidP="00A769EC">
            <w:pPr>
              <w:pStyle w:val="1"/>
              <w:numPr>
                <w:ilvl w:val="0"/>
                <w:numId w:val="0"/>
              </w:numPr>
              <w:spacing w:before="0" w:after="0" w:line="240" w:lineRule="auto"/>
              <w:rPr>
                <w:del w:id="213" w:author="raye" w:date="2018-07-17T09:35:00Z"/>
                <w:rFonts w:ascii="Calibri" w:hAnsi="Calibri" w:cs="Arial"/>
                <w:b w:val="0"/>
                <w:sz w:val="24"/>
                <w:szCs w:val="24"/>
              </w:rPr>
            </w:pPr>
          </w:p>
        </w:tc>
      </w:tr>
    </w:tbl>
    <w:p w14:paraId="75160168" w14:textId="5E1EA7EA" w:rsidR="008833C1" w:rsidRPr="00A23FA3" w:rsidDel="00286906" w:rsidRDefault="008833C1" w:rsidP="00C409AC">
      <w:pPr>
        <w:rPr>
          <w:del w:id="214" w:author="raye" w:date="2018-07-17T09:35:00Z"/>
          <w:rFonts w:ascii="Calibri" w:hAnsi="Calibri"/>
          <w:sz w:val="24"/>
          <w:szCs w:val="24"/>
        </w:rPr>
      </w:pPr>
    </w:p>
    <w:p w14:paraId="6840D90E" w14:textId="591C92D9" w:rsidR="008833C1" w:rsidRPr="00A23FA3" w:rsidDel="00286906" w:rsidRDefault="008833C1" w:rsidP="00A769EC">
      <w:pPr>
        <w:rPr>
          <w:del w:id="215" w:author="raye" w:date="2018-07-17T09:35:00Z"/>
          <w:rFonts w:ascii="Calibri" w:hAnsi="Calibri"/>
          <w:sz w:val="24"/>
          <w:szCs w:val="24"/>
        </w:rPr>
      </w:pPr>
    </w:p>
    <w:p w14:paraId="0DA3766D" w14:textId="77777777" w:rsidR="00286906" w:rsidRPr="00A23FA3" w:rsidRDefault="00286906" w:rsidP="00286906">
      <w:pPr>
        <w:tabs>
          <w:tab w:val="right" w:pos="8306"/>
        </w:tabs>
        <w:spacing w:line="360" w:lineRule="auto"/>
        <w:jc w:val="center"/>
        <w:rPr>
          <w:ins w:id="216" w:author="raye" w:date="2018-07-17T09:35:00Z"/>
          <w:b/>
          <w:sz w:val="24"/>
          <w:szCs w:val="24"/>
        </w:rPr>
      </w:pPr>
      <w:ins w:id="217" w:author="raye" w:date="2018-07-17T09:35:00Z">
        <w:r w:rsidRPr="00A23FA3">
          <w:rPr>
            <w:b/>
            <w:sz w:val="24"/>
            <w:szCs w:val="24"/>
          </w:rPr>
          <w:t>Log Sheet of Document Change</w:t>
        </w:r>
      </w:ins>
    </w:p>
    <w:tbl>
      <w:tblPr>
        <w:tblStyle w:val="a9"/>
        <w:tblW w:w="9322" w:type="dxa"/>
        <w:tblLook w:val="04A0" w:firstRow="1" w:lastRow="0" w:firstColumn="1" w:lastColumn="0" w:noHBand="0" w:noVBand="1"/>
      </w:tblPr>
      <w:tblGrid>
        <w:gridCol w:w="1702"/>
        <w:gridCol w:w="1703"/>
        <w:gridCol w:w="1381"/>
        <w:gridCol w:w="1424"/>
        <w:gridCol w:w="3112"/>
      </w:tblGrid>
      <w:tr w:rsidR="00A23FA3" w:rsidRPr="00A23FA3" w14:paraId="706DEAF0" w14:textId="77777777" w:rsidTr="001F3470">
        <w:trPr>
          <w:ins w:id="218" w:author="raye" w:date="2018-07-23T14:17:00Z"/>
        </w:trPr>
        <w:tc>
          <w:tcPr>
            <w:tcW w:w="1702" w:type="dxa"/>
          </w:tcPr>
          <w:p w14:paraId="5AE386ED" w14:textId="77777777" w:rsidR="00530233" w:rsidRPr="00A23FA3" w:rsidRDefault="00530233" w:rsidP="001F3470">
            <w:pPr>
              <w:spacing w:line="360" w:lineRule="auto"/>
              <w:rPr>
                <w:ins w:id="219" w:author="raye" w:date="2018-07-23T14:17:00Z"/>
                <w:b/>
                <w:sz w:val="24"/>
                <w:szCs w:val="24"/>
              </w:rPr>
            </w:pPr>
            <w:ins w:id="220" w:author="raye" w:date="2018-07-23T14:17:00Z">
              <w:r w:rsidRPr="00A23FA3">
                <w:rPr>
                  <w:b/>
                  <w:sz w:val="24"/>
                  <w:szCs w:val="24"/>
                </w:rPr>
                <w:t>Date</w:t>
              </w:r>
            </w:ins>
          </w:p>
        </w:tc>
        <w:tc>
          <w:tcPr>
            <w:tcW w:w="1703" w:type="dxa"/>
          </w:tcPr>
          <w:p w14:paraId="65BC068A" w14:textId="77777777" w:rsidR="00530233" w:rsidRPr="00A23FA3" w:rsidRDefault="00530233" w:rsidP="001F3470">
            <w:pPr>
              <w:spacing w:line="360" w:lineRule="auto"/>
              <w:rPr>
                <w:ins w:id="221" w:author="raye" w:date="2018-07-23T14:17:00Z"/>
                <w:b/>
                <w:sz w:val="24"/>
                <w:szCs w:val="24"/>
              </w:rPr>
            </w:pPr>
            <w:ins w:id="222" w:author="raye" w:date="2018-07-23T14:17:00Z">
              <w:r w:rsidRPr="00A23FA3">
                <w:rPr>
                  <w:b/>
                  <w:sz w:val="24"/>
                  <w:szCs w:val="24"/>
                </w:rPr>
                <w:t>Document Version No.</w:t>
              </w:r>
            </w:ins>
          </w:p>
        </w:tc>
        <w:tc>
          <w:tcPr>
            <w:tcW w:w="1381" w:type="dxa"/>
          </w:tcPr>
          <w:p w14:paraId="7953D12B" w14:textId="77777777" w:rsidR="00530233" w:rsidRPr="00A23FA3" w:rsidRDefault="00530233" w:rsidP="001F3470">
            <w:pPr>
              <w:spacing w:line="360" w:lineRule="auto"/>
              <w:rPr>
                <w:ins w:id="223" w:author="raye" w:date="2018-07-23T14:17:00Z"/>
                <w:b/>
                <w:sz w:val="24"/>
                <w:szCs w:val="24"/>
              </w:rPr>
            </w:pPr>
            <w:ins w:id="224" w:author="raye" w:date="2018-07-23T14:17:00Z">
              <w:r w:rsidRPr="00A23FA3">
                <w:rPr>
                  <w:b/>
                  <w:sz w:val="24"/>
                  <w:szCs w:val="24"/>
                </w:rPr>
                <w:t>Revision marks</w:t>
              </w:r>
            </w:ins>
          </w:p>
        </w:tc>
        <w:tc>
          <w:tcPr>
            <w:tcW w:w="1424" w:type="dxa"/>
          </w:tcPr>
          <w:p w14:paraId="1F8C5430" w14:textId="77777777" w:rsidR="00530233" w:rsidRPr="00A23FA3" w:rsidRDefault="00530233" w:rsidP="001F3470">
            <w:pPr>
              <w:spacing w:line="360" w:lineRule="auto"/>
              <w:rPr>
                <w:ins w:id="225" w:author="raye" w:date="2018-07-23T14:17:00Z"/>
                <w:b/>
                <w:sz w:val="24"/>
                <w:szCs w:val="24"/>
              </w:rPr>
            </w:pPr>
            <w:ins w:id="226" w:author="raye" w:date="2018-07-23T14:17:00Z">
              <w:r w:rsidRPr="00A23FA3">
                <w:rPr>
                  <w:b/>
                  <w:sz w:val="24"/>
                  <w:szCs w:val="24"/>
                </w:rPr>
                <w:t>Revision note</w:t>
              </w:r>
            </w:ins>
          </w:p>
        </w:tc>
        <w:tc>
          <w:tcPr>
            <w:tcW w:w="3112" w:type="dxa"/>
          </w:tcPr>
          <w:p w14:paraId="658668C3" w14:textId="77777777" w:rsidR="00530233" w:rsidRPr="00A23FA3" w:rsidRDefault="00530233" w:rsidP="001F3470">
            <w:pPr>
              <w:spacing w:line="360" w:lineRule="auto"/>
              <w:rPr>
                <w:ins w:id="227" w:author="raye" w:date="2018-07-23T14:17:00Z"/>
                <w:b/>
                <w:sz w:val="24"/>
                <w:szCs w:val="24"/>
              </w:rPr>
            </w:pPr>
            <w:ins w:id="228" w:author="raye" w:date="2018-07-23T14:17:00Z">
              <w:r w:rsidRPr="00A23FA3">
                <w:rPr>
                  <w:b/>
                  <w:sz w:val="24"/>
                  <w:szCs w:val="24"/>
                </w:rPr>
                <w:t>Author</w:t>
              </w:r>
            </w:ins>
          </w:p>
        </w:tc>
      </w:tr>
      <w:tr w:rsidR="00A23FA3" w:rsidRPr="00A23FA3" w14:paraId="07D87C21" w14:textId="77777777" w:rsidTr="001F3470">
        <w:trPr>
          <w:ins w:id="229" w:author="raye" w:date="2018-07-23T14:17:00Z"/>
        </w:trPr>
        <w:tc>
          <w:tcPr>
            <w:tcW w:w="1702" w:type="dxa"/>
          </w:tcPr>
          <w:p w14:paraId="43DADAD2" w14:textId="77777777" w:rsidR="00530233" w:rsidRPr="00A23FA3" w:rsidRDefault="00530233" w:rsidP="001F3470">
            <w:pPr>
              <w:spacing w:line="360" w:lineRule="auto"/>
              <w:rPr>
                <w:ins w:id="230" w:author="raye" w:date="2018-07-23T14:17:00Z"/>
                <w:b/>
                <w:sz w:val="24"/>
                <w:szCs w:val="24"/>
              </w:rPr>
            </w:pPr>
            <w:ins w:id="231" w:author="raye" w:date="2018-07-23T14:17:00Z">
              <w:r w:rsidRPr="00A23FA3">
                <w:rPr>
                  <w:rFonts w:ascii="Calibri" w:hAnsi="Calibri" w:cs="Arial"/>
                  <w:sz w:val="24"/>
                  <w:szCs w:val="24"/>
                </w:rPr>
                <w:t>March 28, 2018</w:t>
              </w:r>
            </w:ins>
          </w:p>
        </w:tc>
        <w:tc>
          <w:tcPr>
            <w:tcW w:w="1703" w:type="dxa"/>
          </w:tcPr>
          <w:p w14:paraId="3E0977D7" w14:textId="77777777" w:rsidR="00530233" w:rsidRPr="00A23FA3" w:rsidRDefault="00530233" w:rsidP="001F3470">
            <w:pPr>
              <w:spacing w:line="360" w:lineRule="auto"/>
              <w:rPr>
                <w:ins w:id="232" w:author="raye" w:date="2018-07-23T14:17:00Z"/>
                <w:b/>
                <w:sz w:val="24"/>
                <w:szCs w:val="24"/>
              </w:rPr>
            </w:pPr>
            <w:ins w:id="233" w:author="raye" w:date="2018-07-23T14:17:00Z">
              <w:r w:rsidRPr="00A23FA3">
                <w:rPr>
                  <w:sz w:val="24"/>
                  <w:szCs w:val="24"/>
                </w:rPr>
                <w:t>V1.0.0</w:t>
              </w:r>
            </w:ins>
          </w:p>
        </w:tc>
        <w:tc>
          <w:tcPr>
            <w:tcW w:w="1381" w:type="dxa"/>
          </w:tcPr>
          <w:p w14:paraId="0C474CDF" w14:textId="77777777" w:rsidR="00530233" w:rsidRPr="00A23FA3" w:rsidRDefault="00530233" w:rsidP="001F3470">
            <w:pPr>
              <w:spacing w:line="360" w:lineRule="auto"/>
              <w:rPr>
                <w:ins w:id="234" w:author="raye" w:date="2018-07-23T14:17:00Z"/>
                <w:b/>
                <w:sz w:val="24"/>
                <w:szCs w:val="24"/>
              </w:rPr>
            </w:pPr>
            <w:ins w:id="235" w:author="raye" w:date="2018-07-23T14:17:00Z">
              <w:r w:rsidRPr="00A23FA3">
                <w:rPr>
                  <w:sz w:val="24"/>
                  <w:szCs w:val="24"/>
                </w:rPr>
                <w:t>A</w:t>
              </w:r>
            </w:ins>
          </w:p>
        </w:tc>
        <w:tc>
          <w:tcPr>
            <w:tcW w:w="1424" w:type="dxa"/>
          </w:tcPr>
          <w:p w14:paraId="265CD1B8" w14:textId="77777777" w:rsidR="00530233" w:rsidRPr="00A23FA3" w:rsidRDefault="00530233" w:rsidP="001F3470">
            <w:pPr>
              <w:spacing w:line="360" w:lineRule="auto"/>
              <w:rPr>
                <w:ins w:id="236" w:author="raye" w:date="2018-07-23T14:17:00Z"/>
                <w:b/>
                <w:sz w:val="24"/>
                <w:szCs w:val="24"/>
              </w:rPr>
            </w:pPr>
            <w:ins w:id="237" w:author="raye" w:date="2018-07-23T14:17:00Z">
              <w:r w:rsidRPr="00A23FA3">
                <w:rPr>
                  <w:sz w:val="24"/>
                  <w:szCs w:val="24"/>
                </w:rPr>
                <w:t>Added</w:t>
              </w:r>
            </w:ins>
          </w:p>
        </w:tc>
        <w:tc>
          <w:tcPr>
            <w:tcW w:w="3112" w:type="dxa"/>
          </w:tcPr>
          <w:p w14:paraId="51E636FD" w14:textId="77777777" w:rsidR="00530233" w:rsidRPr="00A23FA3" w:rsidRDefault="00530233" w:rsidP="001F3470">
            <w:pPr>
              <w:spacing w:line="180" w:lineRule="auto"/>
              <w:contextualSpacing/>
              <w:rPr>
                <w:ins w:id="238" w:author="raye" w:date="2018-07-23T14:17:00Z"/>
                <w:rFonts w:ascii="Calibri" w:hAnsi="Calibri" w:cs="Arial"/>
                <w:sz w:val="24"/>
                <w:szCs w:val="24"/>
              </w:rPr>
            </w:pPr>
            <w:bookmarkStart w:id="239" w:name="_Toc513475381"/>
            <w:ins w:id="240" w:author="raye" w:date="2018-07-23T14:17:00Z">
              <w:r w:rsidRPr="00A23FA3">
                <w:rPr>
                  <w:rFonts w:ascii="Calibri" w:hAnsi="Calibri" w:cs="Arial"/>
                  <w:sz w:val="24"/>
                  <w:szCs w:val="24"/>
                </w:rPr>
                <w:t>IBM China</w:t>
              </w:r>
              <w:r w:rsidRPr="00A23FA3">
                <w:rPr>
                  <w:rFonts w:ascii="Calibri" w:hAnsi="Calibri" w:cs="Arial" w:hint="eastAsia"/>
                  <w:sz w:val="24"/>
                  <w:szCs w:val="24"/>
                </w:rPr>
                <w:t xml:space="preserve"> </w:t>
              </w:r>
              <w:r w:rsidRPr="00A23FA3">
                <w:rPr>
                  <w:rFonts w:ascii="Calibri" w:hAnsi="Calibri" w:cs="Arial"/>
                  <w:sz w:val="24"/>
                  <w:szCs w:val="24"/>
                </w:rPr>
                <w:t>hands to IBM</w:t>
              </w:r>
              <w:r w:rsidRPr="00A23FA3">
                <w:rPr>
                  <w:rFonts w:ascii="Calibri" w:hAnsi="Calibri" w:cs="Arial" w:hint="eastAsia"/>
                  <w:sz w:val="24"/>
                  <w:szCs w:val="24"/>
                </w:rPr>
                <w:t xml:space="preserve"> </w:t>
              </w:r>
              <w:r w:rsidRPr="00A23FA3">
                <w:rPr>
                  <w:rFonts w:ascii="Calibri" w:hAnsi="Calibri" w:cs="Arial"/>
                  <w:sz w:val="24"/>
                  <w:szCs w:val="24"/>
                </w:rPr>
                <w:t>US</w:t>
              </w:r>
              <w:bookmarkEnd w:id="239"/>
            </w:ins>
          </w:p>
        </w:tc>
      </w:tr>
      <w:tr w:rsidR="00A23FA3" w:rsidRPr="00A23FA3" w14:paraId="44A8CA5D" w14:textId="77777777" w:rsidTr="001F3470">
        <w:trPr>
          <w:ins w:id="241" w:author="raye" w:date="2018-07-23T14:17:00Z"/>
        </w:trPr>
        <w:tc>
          <w:tcPr>
            <w:tcW w:w="1702" w:type="dxa"/>
          </w:tcPr>
          <w:p w14:paraId="171EA6E7" w14:textId="77777777" w:rsidR="00530233" w:rsidRPr="00A23FA3" w:rsidRDefault="00530233" w:rsidP="001F3470">
            <w:pPr>
              <w:spacing w:line="360" w:lineRule="auto"/>
              <w:rPr>
                <w:ins w:id="242" w:author="raye" w:date="2018-07-23T14:17:00Z"/>
                <w:b/>
                <w:sz w:val="24"/>
                <w:szCs w:val="24"/>
              </w:rPr>
            </w:pPr>
            <w:ins w:id="243" w:author="raye" w:date="2018-07-23T14:17:00Z">
              <w:r w:rsidRPr="00A23FA3">
                <w:rPr>
                  <w:rFonts w:ascii="Calibri" w:hAnsi="Calibri" w:cs="Arial"/>
                  <w:sz w:val="24"/>
                  <w:szCs w:val="24"/>
                </w:rPr>
                <w:t>April 13, 2018</w:t>
              </w:r>
            </w:ins>
          </w:p>
        </w:tc>
        <w:tc>
          <w:tcPr>
            <w:tcW w:w="1703" w:type="dxa"/>
          </w:tcPr>
          <w:p w14:paraId="0DF5A624" w14:textId="77777777" w:rsidR="00530233" w:rsidRPr="00A23FA3" w:rsidRDefault="00530233" w:rsidP="001F3470">
            <w:pPr>
              <w:spacing w:line="360" w:lineRule="auto"/>
              <w:rPr>
                <w:ins w:id="244" w:author="raye" w:date="2018-07-23T14:17:00Z"/>
                <w:b/>
                <w:sz w:val="24"/>
                <w:szCs w:val="24"/>
              </w:rPr>
            </w:pPr>
            <w:ins w:id="245" w:author="raye" w:date="2018-07-23T14:17:00Z">
              <w:r w:rsidRPr="00A23FA3">
                <w:rPr>
                  <w:sz w:val="24"/>
                  <w:szCs w:val="24"/>
                </w:rPr>
                <w:t>V1.0.2</w:t>
              </w:r>
            </w:ins>
          </w:p>
        </w:tc>
        <w:tc>
          <w:tcPr>
            <w:tcW w:w="1381" w:type="dxa"/>
          </w:tcPr>
          <w:p w14:paraId="23F36BBA" w14:textId="77777777" w:rsidR="00530233" w:rsidRPr="00A23FA3" w:rsidRDefault="00530233" w:rsidP="001F3470">
            <w:pPr>
              <w:spacing w:line="360" w:lineRule="auto"/>
              <w:rPr>
                <w:ins w:id="246" w:author="raye" w:date="2018-07-23T14:17:00Z"/>
                <w:sz w:val="24"/>
                <w:szCs w:val="24"/>
              </w:rPr>
            </w:pPr>
            <w:ins w:id="247" w:author="raye" w:date="2018-07-23T14:17:00Z">
              <w:r w:rsidRPr="00A23FA3">
                <w:rPr>
                  <w:rFonts w:hint="eastAsia"/>
                  <w:sz w:val="24"/>
                  <w:szCs w:val="24"/>
                </w:rPr>
                <w:t>M</w:t>
              </w:r>
            </w:ins>
          </w:p>
        </w:tc>
        <w:tc>
          <w:tcPr>
            <w:tcW w:w="1424" w:type="dxa"/>
          </w:tcPr>
          <w:p w14:paraId="4C787E55" w14:textId="77777777" w:rsidR="00530233" w:rsidRPr="00A23FA3" w:rsidRDefault="00530233" w:rsidP="001F3470">
            <w:pPr>
              <w:spacing w:line="360" w:lineRule="auto"/>
              <w:rPr>
                <w:ins w:id="248" w:author="raye" w:date="2018-07-23T14:17:00Z"/>
                <w:b/>
                <w:sz w:val="24"/>
                <w:szCs w:val="24"/>
              </w:rPr>
            </w:pPr>
            <w:ins w:id="249" w:author="raye" w:date="2018-07-23T14:17:00Z">
              <w:r w:rsidRPr="00A23FA3">
                <w:rPr>
                  <w:sz w:val="24"/>
                  <w:szCs w:val="24"/>
                </w:rPr>
                <w:t>Modified</w:t>
              </w:r>
            </w:ins>
          </w:p>
        </w:tc>
        <w:tc>
          <w:tcPr>
            <w:tcW w:w="3112" w:type="dxa"/>
          </w:tcPr>
          <w:p w14:paraId="459372D2" w14:textId="77777777" w:rsidR="00530233" w:rsidRPr="00A23FA3" w:rsidRDefault="00530233" w:rsidP="001F3470">
            <w:pPr>
              <w:spacing w:line="180" w:lineRule="auto"/>
              <w:contextualSpacing/>
              <w:rPr>
                <w:ins w:id="250" w:author="raye" w:date="2018-07-23T14:17:00Z"/>
                <w:b/>
                <w:sz w:val="24"/>
                <w:szCs w:val="24"/>
              </w:rPr>
            </w:pPr>
            <w:bookmarkStart w:id="251" w:name="_Toc513475384"/>
            <w:ins w:id="252" w:author="raye" w:date="2018-07-23T14:17:00Z">
              <w:r w:rsidRPr="00A23FA3">
                <w:rPr>
                  <w:rFonts w:ascii="Calibri" w:hAnsi="Calibri" w:cs="Arial"/>
                  <w:sz w:val="24"/>
                  <w:szCs w:val="24"/>
                </w:rPr>
                <w:t>Received from Bank of China</w:t>
              </w:r>
              <w:bookmarkEnd w:id="251"/>
            </w:ins>
          </w:p>
        </w:tc>
      </w:tr>
      <w:tr w:rsidR="00A23FA3" w:rsidRPr="00A23FA3" w14:paraId="5BB3D4D0" w14:textId="77777777" w:rsidTr="001F3470">
        <w:trPr>
          <w:ins w:id="253" w:author="raye" w:date="2018-07-23T14:17:00Z"/>
        </w:trPr>
        <w:tc>
          <w:tcPr>
            <w:tcW w:w="1702" w:type="dxa"/>
          </w:tcPr>
          <w:p w14:paraId="1A683717" w14:textId="77777777" w:rsidR="00530233" w:rsidRPr="00A23FA3" w:rsidRDefault="00530233" w:rsidP="001F3470">
            <w:pPr>
              <w:spacing w:line="360" w:lineRule="auto"/>
              <w:rPr>
                <w:ins w:id="254" w:author="raye" w:date="2018-07-23T14:17:00Z"/>
                <w:b/>
                <w:sz w:val="24"/>
                <w:szCs w:val="24"/>
              </w:rPr>
            </w:pPr>
            <w:ins w:id="255" w:author="raye" w:date="2018-07-23T14:17:00Z">
              <w:r w:rsidRPr="00A23FA3">
                <w:rPr>
                  <w:rFonts w:ascii="Calibri" w:hAnsi="Calibri" w:cs="Arial"/>
                  <w:sz w:val="24"/>
                  <w:szCs w:val="24"/>
                </w:rPr>
                <w:t>May 18, 2018</w:t>
              </w:r>
            </w:ins>
          </w:p>
        </w:tc>
        <w:tc>
          <w:tcPr>
            <w:tcW w:w="1703" w:type="dxa"/>
          </w:tcPr>
          <w:p w14:paraId="2B163703" w14:textId="77777777" w:rsidR="00530233" w:rsidRPr="00A23FA3" w:rsidRDefault="00530233" w:rsidP="001F3470">
            <w:pPr>
              <w:spacing w:line="360" w:lineRule="auto"/>
              <w:rPr>
                <w:ins w:id="256" w:author="raye" w:date="2018-07-23T14:17:00Z"/>
                <w:b/>
                <w:sz w:val="24"/>
                <w:szCs w:val="24"/>
              </w:rPr>
            </w:pPr>
            <w:ins w:id="257" w:author="raye" w:date="2018-07-23T14:17:00Z">
              <w:r w:rsidRPr="00A23FA3">
                <w:rPr>
                  <w:sz w:val="24"/>
                  <w:szCs w:val="24"/>
                </w:rPr>
                <w:t>V1.0.3</w:t>
              </w:r>
            </w:ins>
          </w:p>
        </w:tc>
        <w:tc>
          <w:tcPr>
            <w:tcW w:w="1381" w:type="dxa"/>
          </w:tcPr>
          <w:p w14:paraId="0E4936C6" w14:textId="77777777" w:rsidR="00530233" w:rsidRPr="00A23FA3" w:rsidRDefault="00530233" w:rsidP="001F3470">
            <w:pPr>
              <w:spacing w:line="360" w:lineRule="auto"/>
              <w:rPr>
                <w:ins w:id="258" w:author="raye" w:date="2018-07-23T14:17:00Z"/>
                <w:b/>
                <w:sz w:val="24"/>
                <w:szCs w:val="24"/>
              </w:rPr>
            </w:pPr>
            <w:ins w:id="259" w:author="raye" w:date="2018-07-23T14:17:00Z">
              <w:r w:rsidRPr="00A23FA3">
                <w:rPr>
                  <w:rFonts w:hint="eastAsia"/>
                  <w:sz w:val="24"/>
                  <w:szCs w:val="24"/>
                </w:rPr>
                <w:t>M</w:t>
              </w:r>
            </w:ins>
          </w:p>
        </w:tc>
        <w:tc>
          <w:tcPr>
            <w:tcW w:w="1424" w:type="dxa"/>
          </w:tcPr>
          <w:p w14:paraId="29C704C0" w14:textId="77777777" w:rsidR="00530233" w:rsidRPr="00A23FA3" w:rsidRDefault="00530233" w:rsidP="001F3470">
            <w:pPr>
              <w:spacing w:line="360" w:lineRule="auto"/>
              <w:rPr>
                <w:ins w:id="260" w:author="raye" w:date="2018-07-23T14:17:00Z"/>
                <w:b/>
                <w:sz w:val="24"/>
                <w:szCs w:val="24"/>
              </w:rPr>
            </w:pPr>
            <w:ins w:id="261" w:author="raye" w:date="2018-07-23T14:17:00Z">
              <w:r w:rsidRPr="00A23FA3">
                <w:rPr>
                  <w:sz w:val="24"/>
                  <w:szCs w:val="24"/>
                </w:rPr>
                <w:t>Modified</w:t>
              </w:r>
            </w:ins>
          </w:p>
        </w:tc>
        <w:tc>
          <w:tcPr>
            <w:tcW w:w="3112" w:type="dxa"/>
          </w:tcPr>
          <w:p w14:paraId="530E03C7" w14:textId="77777777" w:rsidR="00530233" w:rsidRPr="00A23FA3" w:rsidRDefault="00530233" w:rsidP="001F3470">
            <w:pPr>
              <w:kinsoku w:val="0"/>
              <w:overflowPunct w:val="0"/>
              <w:spacing w:line="180" w:lineRule="auto"/>
              <w:contextualSpacing/>
              <w:rPr>
                <w:ins w:id="262" w:author="raye" w:date="2018-07-23T14:17:00Z"/>
                <w:b/>
                <w:sz w:val="24"/>
                <w:szCs w:val="24"/>
              </w:rPr>
            </w:pPr>
            <w:ins w:id="263" w:author="raye" w:date="2018-07-23T14:17:00Z">
              <w:r w:rsidRPr="00A23FA3">
                <w:rPr>
                  <w:rFonts w:ascii="Calibri" w:hAnsi="Calibri" w:cs="Arial"/>
                  <w:sz w:val="24"/>
                  <w:szCs w:val="24"/>
                </w:rPr>
                <w:t>Revised by IBM per BRD Review Sessions</w:t>
              </w:r>
            </w:ins>
          </w:p>
        </w:tc>
      </w:tr>
      <w:tr w:rsidR="00530233" w:rsidRPr="00A23FA3" w14:paraId="1EB7DB05" w14:textId="77777777" w:rsidTr="001F3470">
        <w:trPr>
          <w:ins w:id="264" w:author="raye" w:date="2018-07-23T14:17:00Z"/>
        </w:trPr>
        <w:tc>
          <w:tcPr>
            <w:tcW w:w="1702" w:type="dxa"/>
          </w:tcPr>
          <w:p w14:paraId="1CF82281" w14:textId="77777777" w:rsidR="00530233" w:rsidRPr="00A23FA3" w:rsidRDefault="00530233" w:rsidP="001F3470">
            <w:pPr>
              <w:spacing w:line="360" w:lineRule="auto"/>
              <w:rPr>
                <w:ins w:id="265" w:author="raye" w:date="2018-07-23T14:17:00Z"/>
                <w:b/>
                <w:sz w:val="24"/>
                <w:szCs w:val="24"/>
              </w:rPr>
            </w:pPr>
            <w:ins w:id="266" w:author="raye" w:date="2018-07-23T14:17:00Z">
              <w:r w:rsidRPr="00A23FA3">
                <w:rPr>
                  <w:rFonts w:ascii="Calibri" w:hAnsi="Calibri" w:cs="Arial"/>
                  <w:sz w:val="24"/>
                  <w:szCs w:val="24"/>
                </w:rPr>
                <w:t>July 18, 2018</w:t>
              </w:r>
            </w:ins>
          </w:p>
        </w:tc>
        <w:tc>
          <w:tcPr>
            <w:tcW w:w="1703" w:type="dxa"/>
          </w:tcPr>
          <w:p w14:paraId="76507AC3" w14:textId="77777777" w:rsidR="00530233" w:rsidRPr="00A23FA3" w:rsidRDefault="00530233" w:rsidP="001F3470">
            <w:pPr>
              <w:spacing w:line="360" w:lineRule="auto"/>
              <w:rPr>
                <w:ins w:id="267" w:author="raye" w:date="2018-07-23T14:17:00Z"/>
                <w:b/>
                <w:sz w:val="24"/>
                <w:szCs w:val="24"/>
              </w:rPr>
            </w:pPr>
            <w:ins w:id="268" w:author="raye" w:date="2018-07-23T14:17:00Z">
              <w:r w:rsidRPr="00A23FA3">
                <w:rPr>
                  <w:sz w:val="24"/>
                  <w:szCs w:val="24"/>
                </w:rPr>
                <w:t>V1.0.4</w:t>
              </w:r>
            </w:ins>
          </w:p>
        </w:tc>
        <w:tc>
          <w:tcPr>
            <w:tcW w:w="1381" w:type="dxa"/>
          </w:tcPr>
          <w:p w14:paraId="08828B1F" w14:textId="77777777" w:rsidR="00530233" w:rsidRPr="00A23FA3" w:rsidRDefault="00530233" w:rsidP="001F3470">
            <w:pPr>
              <w:spacing w:line="360" w:lineRule="auto"/>
              <w:rPr>
                <w:ins w:id="269" w:author="raye" w:date="2018-07-23T14:17:00Z"/>
                <w:b/>
                <w:sz w:val="24"/>
                <w:szCs w:val="24"/>
              </w:rPr>
            </w:pPr>
            <w:ins w:id="270" w:author="raye" w:date="2018-07-23T14:17:00Z">
              <w:r w:rsidRPr="00A23FA3">
                <w:rPr>
                  <w:rFonts w:hint="eastAsia"/>
                  <w:sz w:val="24"/>
                  <w:szCs w:val="24"/>
                </w:rPr>
                <w:t>M</w:t>
              </w:r>
            </w:ins>
          </w:p>
        </w:tc>
        <w:tc>
          <w:tcPr>
            <w:tcW w:w="1424" w:type="dxa"/>
          </w:tcPr>
          <w:p w14:paraId="131FD68B" w14:textId="77777777" w:rsidR="00530233" w:rsidRPr="00A23FA3" w:rsidRDefault="00530233" w:rsidP="001F3470">
            <w:pPr>
              <w:spacing w:line="360" w:lineRule="auto"/>
              <w:rPr>
                <w:ins w:id="271" w:author="raye" w:date="2018-07-23T14:17:00Z"/>
                <w:b/>
                <w:sz w:val="24"/>
                <w:szCs w:val="24"/>
              </w:rPr>
            </w:pPr>
            <w:ins w:id="272" w:author="raye" w:date="2018-07-23T14:17:00Z">
              <w:r w:rsidRPr="00A23FA3">
                <w:rPr>
                  <w:sz w:val="24"/>
                  <w:szCs w:val="24"/>
                </w:rPr>
                <w:t>Modified</w:t>
              </w:r>
            </w:ins>
          </w:p>
        </w:tc>
        <w:tc>
          <w:tcPr>
            <w:tcW w:w="3112" w:type="dxa"/>
          </w:tcPr>
          <w:p w14:paraId="47764167" w14:textId="77777777" w:rsidR="00530233" w:rsidRPr="00A23FA3" w:rsidRDefault="00530233" w:rsidP="001F3470">
            <w:pPr>
              <w:spacing w:line="180" w:lineRule="auto"/>
              <w:rPr>
                <w:ins w:id="273" w:author="raye" w:date="2018-07-23T14:17:00Z"/>
                <w:b/>
                <w:sz w:val="24"/>
                <w:szCs w:val="24"/>
              </w:rPr>
            </w:pPr>
            <w:ins w:id="274" w:author="raye" w:date="2018-07-23T14:17:00Z">
              <w:r w:rsidRPr="00A23FA3">
                <w:rPr>
                  <w:rFonts w:ascii="Calibri" w:hAnsi="Calibri" w:cs="Arial"/>
                  <w:sz w:val="24"/>
                  <w:szCs w:val="24"/>
                </w:rPr>
                <w:t>Revised by TSD business team</w:t>
              </w:r>
            </w:ins>
          </w:p>
        </w:tc>
      </w:tr>
    </w:tbl>
    <w:p w14:paraId="75E57CF2" w14:textId="77777777" w:rsidR="00530233" w:rsidRPr="00A23FA3" w:rsidRDefault="00530233" w:rsidP="00286906">
      <w:pPr>
        <w:spacing w:line="360" w:lineRule="auto"/>
        <w:rPr>
          <w:ins w:id="275" w:author="raye" w:date="2018-07-23T14:16:00Z"/>
          <w:b/>
          <w:sz w:val="24"/>
          <w:szCs w:val="24"/>
        </w:rPr>
      </w:pPr>
    </w:p>
    <w:p w14:paraId="483F54BC" w14:textId="08D1DBAF" w:rsidR="00286906" w:rsidRPr="00A23FA3" w:rsidRDefault="00286906" w:rsidP="00286906">
      <w:pPr>
        <w:spacing w:line="360" w:lineRule="auto"/>
        <w:rPr>
          <w:ins w:id="276" w:author="raye" w:date="2018-07-17T09:35:00Z"/>
          <w:sz w:val="24"/>
          <w:szCs w:val="24"/>
        </w:rPr>
      </w:pPr>
      <w:ins w:id="277" w:author="raye" w:date="2018-07-17T09:35:00Z">
        <w:r w:rsidRPr="00A23FA3">
          <w:rPr>
            <w:b/>
            <w:sz w:val="24"/>
            <w:szCs w:val="24"/>
          </w:rPr>
          <w:t>Revision marks: A</w:t>
        </w:r>
        <w:r w:rsidRPr="00A23FA3">
          <w:rPr>
            <w:sz w:val="24"/>
            <w:szCs w:val="24"/>
          </w:rPr>
          <w:t xml:space="preserve"> – Added; </w:t>
        </w:r>
        <w:r w:rsidRPr="00A23FA3">
          <w:rPr>
            <w:b/>
            <w:sz w:val="24"/>
            <w:szCs w:val="24"/>
          </w:rPr>
          <w:t>M</w:t>
        </w:r>
        <w:r w:rsidRPr="00A23FA3">
          <w:rPr>
            <w:sz w:val="24"/>
            <w:szCs w:val="24"/>
          </w:rPr>
          <w:t xml:space="preserve"> – Modified; </w:t>
        </w:r>
        <w:r w:rsidRPr="00A23FA3">
          <w:rPr>
            <w:b/>
            <w:sz w:val="24"/>
            <w:szCs w:val="24"/>
          </w:rPr>
          <w:t>D</w:t>
        </w:r>
        <w:r w:rsidRPr="00A23FA3">
          <w:rPr>
            <w:sz w:val="24"/>
            <w:szCs w:val="24"/>
          </w:rPr>
          <w:t xml:space="preserve"> – Deleted</w:t>
        </w:r>
      </w:ins>
    </w:p>
    <w:p w14:paraId="40A29B85" w14:textId="77777777" w:rsidR="00286906" w:rsidRPr="00A23FA3" w:rsidRDefault="00286906" w:rsidP="00286906">
      <w:pPr>
        <w:pStyle w:val="13"/>
        <w:spacing w:line="360" w:lineRule="auto"/>
        <w:rPr>
          <w:ins w:id="278" w:author="raye" w:date="2018-07-17T09:35:00Z"/>
          <w:rFonts w:eastAsia="宋体"/>
          <w:noProof/>
          <w:kern w:val="0"/>
          <w:sz w:val="24"/>
          <w:szCs w:val="24"/>
        </w:rPr>
      </w:pPr>
    </w:p>
    <w:p w14:paraId="52BA430D" w14:textId="77777777" w:rsidR="008833C1" w:rsidRPr="00A23FA3" w:rsidRDefault="008833C1" w:rsidP="00774ECE">
      <w:pPr>
        <w:rPr>
          <w:rFonts w:ascii="Calibri" w:hAnsi="Calibri" w:cstheme="minorHAnsi"/>
        </w:rPr>
      </w:pPr>
    </w:p>
    <w:p w14:paraId="16521F0E" w14:textId="77777777" w:rsidR="008833C1" w:rsidRPr="00A23FA3" w:rsidRDefault="008833C1" w:rsidP="00774ECE">
      <w:pPr>
        <w:rPr>
          <w:rFonts w:ascii="Calibri" w:hAnsi="Calibri" w:cstheme="minorHAnsi"/>
        </w:rPr>
      </w:pPr>
    </w:p>
    <w:p w14:paraId="6E386A2A" w14:textId="77777777" w:rsidR="008833C1" w:rsidRPr="00A23FA3" w:rsidRDefault="008833C1" w:rsidP="00774ECE">
      <w:pPr>
        <w:rPr>
          <w:rFonts w:ascii="Calibri" w:hAnsi="Calibri" w:cstheme="minorHAnsi"/>
        </w:rPr>
      </w:pPr>
    </w:p>
    <w:p w14:paraId="156572E4" w14:textId="77777777" w:rsidR="008833C1" w:rsidRPr="00A23FA3" w:rsidRDefault="008833C1" w:rsidP="00774ECE">
      <w:pPr>
        <w:rPr>
          <w:rFonts w:ascii="Calibri" w:hAnsi="Calibri" w:cstheme="minorHAnsi"/>
        </w:rPr>
      </w:pPr>
    </w:p>
    <w:p w14:paraId="333F2357" w14:textId="77777777" w:rsidR="008833C1" w:rsidRPr="00A23FA3" w:rsidRDefault="008833C1" w:rsidP="00774ECE">
      <w:pPr>
        <w:rPr>
          <w:rFonts w:ascii="Calibri" w:hAnsi="Calibri" w:cstheme="minorHAnsi"/>
        </w:rPr>
      </w:pPr>
    </w:p>
    <w:p w14:paraId="40E3219F" w14:textId="77777777" w:rsidR="008833C1" w:rsidRPr="00A23FA3" w:rsidRDefault="008833C1" w:rsidP="00774ECE">
      <w:pPr>
        <w:rPr>
          <w:rFonts w:ascii="Calibri" w:hAnsi="Calibri" w:cstheme="minorHAnsi"/>
        </w:rPr>
      </w:pPr>
    </w:p>
    <w:p w14:paraId="3F5C3F9B" w14:textId="44E615D6" w:rsidR="008833C1" w:rsidRPr="00A23FA3" w:rsidRDefault="008833C1" w:rsidP="004F2A2A">
      <w:pPr>
        <w:rPr>
          <w:rFonts w:ascii="Calibri" w:hAnsi="Calibri" w:cstheme="minorHAnsi"/>
        </w:rPr>
        <w:sectPr w:rsidR="008833C1" w:rsidRPr="00A23FA3" w:rsidSect="006419D6">
          <w:headerReference w:type="even" r:id="rId9"/>
          <w:headerReference w:type="default" r:id="rId10"/>
          <w:footerReference w:type="default" r:id="rId11"/>
          <w:headerReference w:type="first" r:id="rId12"/>
          <w:pgSz w:w="11906" w:h="16838"/>
          <w:pgMar w:top="1560" w:right="1800" w:bottom="1440" w:left="1800" w:header="851" w:footer="992" w:gutter="0"/>
          <w:cols w:space="425"/>
          <w:docGrid w:type="lines" w:linePitch="312"/>
        </w:sectPr>
      </w:pPr>
    </w:p>
    <w:sdt>
      <w:sdtPr>
        <w:rPr>
          <w:rFonts w:asciiTheme="majorHAnsi" w:eastAsiaTheme="majorEastAsia" w:hAnsiTheme="majorHAnsi" w:cstheme="majorBidi"/>
          <w:b w:val="0"/>
          <w:bCs w:val="0"/>
          <w:i w:val="0"/>
          <w:iCs w:val="0"/>
          <w:caps w:val="0"/>
          <w:color w:val="2E74B5" w:themeColor="accent1" w:themeShade="BF"/>
          <w:kern w:val="0"/>
          <w:sz w:val="32"/>
          <w:szCs w:val="32"/>
          <w:lang w:eastAsia="en-US"/>
        </w:rPr>
        <w:id w:val="-539055908"/>
        <w:docPartObj>
          <w:docPartGallery w:val="Table of Contents"/>
          <w:docPartUnique/>
        </w:docPartObj>
      </w:sdtPr>
      <w:sdtEndPr>
        <w:rPr>
          <w:rFonts w:ascii="Calibri" w:hAnsi="Calibri"/>
          <w:noProof/>
        </w:rPr>
      </w:sdtEndPr>
      <w:sdtContent>
        <w:p w14:paraId="37A7319A" w14:textId="77777777" w:rsidR="00E143FF" w:rsidRPr="00A23FA3" w:rsidRDefault="00286906" w:rsidP="00E143FF">
          <w:pPr>
            <w:pStyle w:val="11"/>
            <w:tabs>
              <w:tab w:val="right" w:pos="8296"/>
            </w:tabs>
            <w:jc w:val="center"/>
            <w:rPr>
              <w:b w:val="0"/>
              <w:kern w:val="0"/>
              <w:sz w:val="24"/>
            </w:rPr>
          </w:pPr>
          <w:r w:rsidRPr="00A23FA3">
            <w:rPr>
              <w:b w:val="0"/>
              <w:kern w:val="0"/>
              <w:sz w:val="24"/>
            </w:rPr>
            <w:t>Contents</w:t>
          </w:r>
        </w:p>
        <w:p w14:paraId="367879DC" w14:textId="77777777" w:rsidR="002510B6" w:rsidRPr="00A23FA3" w:rsidRDefault="001C7B11">
          <w:pPr>
            <w:pStyle w:val="11"/>
            <w:tabs>
              <w:tab w:val="right" w:pos="8296"/>
            </w:tabs>
            <w:rPr>
              <w:rFonts w:cstheme="minorBidi"/>
              <w:b w:val="0"/>
              <w:bCs w:val="0"/>
              <w:i w:val="0"/>
              <w:iCs w:val="0"/>
              <w:caps w:val="0"/>
              <w:noProof/>
              <w:sz w:val="21"/>
              <w:szCs w:val="22"/>
            </w:rPr>
          </w:pPr>
          <w:r w:rsidRPr="00A23FA3">
            <w:rPr>
              <w:rFonts w:ascii="Calibri" w:hAnsi="Calibri"/>
              <w:b w:val="0"/>
              <w:bCs w:val="0"/>
              <w:i w:val="0"/>
              <w:iCs w:val="0"/>
              <w:caps w:val="0"/>
            </w:rPr>
            <w:fldChar w:fldCharType="begin"/>
          </w:r>
          <w:r w:rsidRPr="00A23FA3">
            <w:rPr>
              <w:rFonts w:ascii="Calibri" w:hAnsi="Calibri"/>
            </w:rPr>
            <w:instrText xml:space="preserve"> TOC \o "1-3" \h \z \u </w:instrText>
          </w:r>
          <w:r w:rsidRPr="00A23FA3">
            <w:rPr>
              <w:rFonts w:ascii="Calibri" w:hAnsi="Calibri"/>
              <w:b w:val="0"/>
              <w:bCs w:val="0"/>
              <w:i w:val="0"/>
              <w:iCs w:val="0"/>
              <w:caps w:val="0"/>
            </w:rPr>
            <w:fldChar w:fldCharType="separate"/>
          </w:r>
          <w:hyperlink w:anchor="_Toc520839362" w:history="1">
            <w:r w:rsidR="002510B6" w:rsidRPr="00A23FA3">
              <w:rPr>
                <w:rStyle w:val="ac"/>
                <w:rFonts w:ascii="Times New Roman" w:eastAsia="宋体" w:hAnsi="Times New Roman" w:cs="Times New Roman"/>
                <w:noProof/>
                <w:color w:val="auto"/>
              </w:rPr>
              <w:t>BOCNY Trade Finance Verification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_Toc520839362 \h </w:instrText>
            </w:r>
            <w:r w:rsidR="002510B6" w:rsidRPr="00A23FA3">
              <w:rPr>
                <w:noProof/>
                <w:webHidden/>
              </w:rPr>
            </w:r>
            <w:r w:rsidR="002510B6" w:rsidRPr="00A23FA3">
              <w:rPr>
                <w:noProof/>
                <w:webHidden/>
              </w:rPr>
              <w:fldChar w:fldCharType="separate"/>
            </w:r>
            <w:r w:rsidR="002510B6" w:rsidRPr="00A23FA3">
              <w:rPr>
                <w:noProof/>
                <w:webHidden/>
              </w:rPr>
              <w:t>1</w:t>
            </w:r>
            <w:r w:rsidR="002510B6" w:rsidRPr="00A23FA3">
              <w:rPr>
                <w:noProof/>
                <w:webHidden/>
              </w:rPr>
              <w:fldChar w:fldCharType="end"/>
            </w:r>
          </w:hyperlink>
        </w:p>
        <w:p w14:paraId="46E7CAF5"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39363" w:history="1">
            <w:r w:rsidR="002510B6" w:rsidRPr="00A23FA3">
              <w:rPr>
                <w:rStyle w:val="ac"/>
                <w:rFonts w:ascii="Times New Roman" w:eastAsia="宋体" w:hAnsi="Times New Roman" w:cs="Times New Roman"/>
                <w:noProof/>
                <w:color w:val="auto"/>
              </w:rPr>
              <w:t>User Specification Requirement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_Toc520839363 \h </w:instrText>
            </w:r>
            <w:r w:rsidR="002510B6" w:rsidRPr="00A23FA3">
              <w:rPr>
                <w:noProof/>
                <w:webHidden/>
              </w:rPr>
            </w:r>
            <w:r w:rsidR="002510B6" w:rsidRPr="00A23FA3">
              <w:rPr>
                <w:noProof/>
                <w:webHidden/>
              </w:rPr>
              <w:fldChar w:fldCharType="separate"/>
            </w:r>
            <w:r w:rsidR="002510B6" w:rsidRPr="00A23FA3">
              <w:rPr>
                <w:noProof/>
                <w:webHidden/>
              </w:rPr>
              <w:t>1</w:t>
            </w:r>
            <w:r w:rsidR="002510B6" w:rsidRPr="00A23FA3">
              <w:rPr>
                <w:noProof/>
                <w:webHidden/>
              </w:rPr>
              <w:fldChar w:fldCharType="end"/>
            </w:r>
          </w:hyperlink>
        </w:p>
        <w:p w14:paraId="4561F145"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39364" w:history="1">
            <w:r w:rsidR="002510B6" w:rsidRPr="00A23FA3">
              <w:rPr>
                <w:rStyle w:val="ac"/>
                <w:rFonts w:ascii="Times New Roman" w:cs="Times New Roman"/>
                <w:noProof/>
                <w:color w:val="auto"/>
              </w:rPr>
              <w:t>Chapter 1. Overview</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_Toc520839364 \h </w:instrText>
            </w:r>
            <w:r w:rsidR="002510B6" w:rsidRPr="00A23FA3">
              <w:rPr>
                <w:noProof/>
                <w:webHidden/>
              </w:rPr>
            </w:r>
            <w:r w:rsidR="002510B6" w:rsidRPr="00A23FA3">
              <w:rPr>
                <w:noProof/>
                <w:webHidden/>
              </w:rPr>
              <w:fldChar w:fldCharType="separate"/>
            </w:r>
            <w:r w:rsidR="002510B6" w:rsidRPr="00A23FA3">
              <w:rPr>
                <w:noProof/>
                <w:webHidden/>
              </w:rPr>
              <w:t>9</w:t>
            </w:r>
            <w:r w:rsidR="002510B6" w:rsidRPr="00A23FA3">
              <w:rPr>
                <w:noProof/>
                <w:webHidden/>
              </w:rPr>
              <w:fldChar w:fldCharType="end"/>
            </w:r>
          </w:hyperlink>
        </w:p>
        <w:p w14:paraId="5971BCDB" w14:textId="77777777" w:rsidR="002510B6" w:rsidRPr="00A23FA3" w:rsidRDefault="00427807">
          <w:pPr>
            <w:pStyle w:val="21"/>
            <w:tabs>
              <w:tab w:val="right" w:pos="8296"/>
            </w:tabs>
            <w:rPr>
              <w:rFonts w:cstheme="minorBidi"/>
              <w:b w:val="0"/>
              <w:bCs w:val="0"/>
              <w:noProof/>
              <w:sz w:val="21"/>
            </w:rPr>
          </w:pPr>
          <w:hyperlink w:anchor="_Toc520839365" w:history="1">
            <w:r w:rsidR="002510B6" w:rsidRPr="00A23FA3">
              <w:rPr>
                <w:rStyle w:val="ac"/>
                <w:rFonts w:ascii="Times New Roman" w:hAnsi="Times New Roman" w:cs="Times New Roman"/>
                <w:noProof/>
                <w:color w:val="auto"/>
              </w:rPr>
              <w:t>1.1. Background</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_Toc520839365 \h </w:instrText>
            </w:r>
            <w:r w:rsidR="002510B6" w:rsidRPr="00A23FA3">
              <w:rPr>
                <w:noProof/>
                <w:webHidden/>
              </w:rPr>
            </w:r>
            <w:r w:rsidR="002510B6" w:rsidRPr="00A23FA3">
              <w:rPr>
                <w:noProof/>
                <w:webHidden/>
              </w:rPr>
              <w:fldChar w:fldCharType="separate"/>
            </w:r>
            <w:r w:rsidR="002510B6" w:rsidRPr="00A23FA3">
              <w:rPr>
                <w:noProof/>
                <w:webHidden/>
              </w:rPr>
              <w:t>9</w:t>
            </w:r>
            <w:r w:rsidR="002510B6" w:rsidRPr="00A23FA3">
              <w:rPr>
                <w:noProof/>
                <w:webHidden/>
              </w:rPr>
              <w:fldChar w:fldCharType="end"/>
            </w:r>
          </w:hyperlink>
        </w:p>
        <w:p w14:paraId="7B6700C3" w14:textId="77777777" w:rsidR="002510B6" w:rsidRPr="00A23FA3" w:rsidRDefault="00427807">
          <w:pPr>
            <w:pStyle w:val="31"/>
            <w:tabs>
              <w:tab w:val="left" w:pos="1260"/>
              <w:tab w:val="right" w:pos="8296"/>
            </w:tabs>
            <w:rPr>
              <w:rFonts w:cstheme="minorBidi"/>
              <w:noProof/>
              <w:sz w:val="21"/>
              <w:szCs w:val="22"/>
            </w:rPr>
          </w:pPr>
          <w:hyperlink w:anchor="_Toc520839366" w:history="1">
            <w:r w:rsidR="002510B6" w:rsidRPr="00A23FA3">
              <w:rPr>
                <w:rStyle w:val="ac"/>
                <w:rFonts w:ascii="Calibri" w:hAnsi="Calibri"/>
                <w:noProof/>
                <w:color w:val="auto"/>
              </w:rPr>
              <w:t>1.1.1.</w:t>
            </w:r>
            <w:r w:rsidR="002510B6" w:rsidRPr="00A23FA3">
              <w:rPr>
                <w:rFonts w:cstheme="minorBidi"/>
                <w:noProof/>
                <w:sz w:val="21"/>
                <w:szCs w:val="22"/>
              </w:rPr>
              <w:tab/>
            </w:r>
            <w:r w:rsidR="002510B6" w:rsidRPr="00A23FA3">
              <w:rPr>
                <w:rStyle w:val="ac"/>
                <w:rFonts w:ascii="Calibri" w:hAnsi="Calibri"/>
                <w:noProof/>
                <w:color w:val="auto"/>
              </w:rPr>
              <w:t>The system will follow the logic to answer the Transaction Risk Mitigation Check List questions, and part of the questions semi-auto and manual answer will be required.</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_Toc520839366 \h </w:instrText>
            </w:r>
            <w:r w:rsidR="002510B6" w:rsidRPr="00A23FA3">
              <w:rPr>
                <w:noProof/>
                <w:webHidden/>
              </w:rPr>
            </w:r>
            <w:r w:rsidR="002510B6" w:rsidRPr="00A23FA3">
              <w:rPr>
                <w:noProof/>
                <w:webHidden/>
              </w:rPr>
              <w:fldChar w:fldCharType="separate"/>
            </w:r>
            <w:r w:rsidR="002510B6" w:rsidRPr="00A23FA3">
              <w:rPr>
                <w:noProof/>
                <w:webHidden/>
              </w:rPr>
              <w:t>10</w:t>
            </w:r>
            <w:r w:rsidR="002510B6" w:rsidRPr="00A23FA3">
              <w:rPr>
                <w:noProof/>
                <w:webHidden/>
              </w:rPr>
              <w:fldChar w:fldCharType="end"/>
            </w:r>
          </w:hyperlink>
        </w:p>
        <w:p w14:paraId="39952590" w14:textId="77777777" w:rsidR="002510B6" w:rsidRPr="00A23FA3" w:rsidRDefault="00427807">
          <w:pPr>
            <w:pStyle w:val="31"/>
            <w:tabs>
              <w:tab w:val="left" w:pos="1260"/>
              <w:tab w:val="right" w:pos="8296"/>
            </w:tabs>
            <w:rPr>
              <w:rFonts w:cstheme="minorBidi"/>
              <w:noProof/>
              <w:sz w:val="21"/>
              <w:szCs w:val="22"/>
            </w:rPr>
          </w:pPr>
          <w:hyperlink w:anchor="_Toc520839367" w:history="1">
            <w:r w:rsidR="002510B6" w:rsidRPr="00A23FA3">
              <w:rPr>
                <w:rStyle w:val="ac"/>
                <w:rFonts w:ascii="Calibri" w:hAnsi="Calibri"/>
                <w:noProof/>
                <w:color w:val="auto"/>
              </w:rPr>
              <w:t>1.1.2.</w:t>
            </w:r>
            <w:r w:rsidR="002510B6" w:rsidRPr="00A23FA3">
              <w:rPr>
                <w:rFonts w:cstheme="minorBidi"/>
                <w:noProof/>
                <w:sz w:val="21"/>
                <w:szCs w:val="22"/>
              </w:rPr>
              <w:tab/>
            </w:r>
            <w:r w:rsidR="002510B6" w:rsidRPr="00A23FA3">
              <w:rPr>
                <w:rStyle w:val="ac"/>
                <w:rFonts w:ascii="Calibri" w:hAnsi="Calibri"/>
                <w:noProof/>
                <w:color w:val="auto"/>
              </w:rPr>
              <w:t>Availability of BoC resources within 21 working hours of request by development team of feedback for each Sprint within 24 hours of Sprint delivery.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_Toc520839367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9CECE5F" w14:textId="77777777" w:rsidR="002510B6" w:rsidRPr="00A23FA3" w:rsidRDefault="00427807">
          <w:pPr>
            <w:pStyle w:val="31"/>
            <w:tabs>
              <w:tab w:val="left" w:pos="1260"/>
              <w:tab w:val="right" w:pos="8296"/>
            </w:tabs>
            <w:rPr>
              <w:rFonts w:cstheme="minorBidi"/>
              <w:noProof/>
              <w:sz w:val="21"/>
              <w:szCs w:val="22"/>
            </w:rPr>
          </w:pPr>
          <w:hyperlink w:anchor="_Toc520839368" w:history="1">
            <w:r w:rsidR="002510B6" w:rsidRPr="00A23FA3">
              <w:rPr>
                <w:rStyle w:val="ac"/>
                <w:rFonts w:ascii="Calibri" w:hAnsi="Calibri"/>
                <w:noProof/>
                <w:color w:val="auto"/>
              </w:rPr>
              <w:t>1.1.3.</w:t>
            </w:r>
            <w:r w:rsidR="002510B6" w:rsidRPr="00A23FA3">
              <w:rPr>
                <w:rFonts w:cstheme="minorBidi"/>
                <w:noProof/>
                <w:sz w:val="21"/>
                <w:szCs w:val="22"/>
              </w:rPr>
              <w:tab/>
            </w:r>
            <w:r w:rsidR="002510B6" w:rsidRPr="00A23FA3">
              <w:rPr>
                <w:rStyle w:val="ac"/>
                <w:rFonts w:ascii="Calibri" w:hAnsi="Calibri"/>
                <w:noProof/>
                <w:color w:val="auto"/>
              </w:rPr>
              <w:t>Project timeline, especially when it will have impacts to Business Team’s resource allocation, must be pre-approved by the Business Team</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_Toc520839368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7DCFC9CE" w14:textId="77777777" w:rsidR="002510B6" w:rsidRPr="00A23FA3" w:rsidRDefault="00427807">
          <w:pPr>
            <w:pStyle w:val="31"/>
            <w:tabs>
              <w:tab w:val="left" w:pos="1260"/>
              <w:tab w:val="right" w:pos="8296"/>
            </w:tabs>
            <w:rPr>
              <w:rFonts w:cstheme="minorBidi"/>
              <w:noProof/>
              <w:sz w:val="21"/>
              <w:szCs w:val="22"/>
            </w:rPr>
          </w:pPr>
          <w:hyperlink w:anchor="_Toc520839369" w:history="1">
            <w:r w:rsidR="002510B6" w:rsidRPr="00A23FA3">
              <w:rPr>
                <w:rStyle w:val="ac"/>
                <w:rFonts w:ascii="Calibri" w:hAnsi="Calibri"/>
                <w:noProof/>
                <w:color w:val="auto"/>
              </w:rPr>
              <w:t>1.1.4.</w:t>
            </w:r>
            <w:r w:rsidR="002510B6" w:rsidRPr="00A23FA3">
              <w:rPr>
                <w:rFonts w:cstheme="minorBidi"/>
                <w:noProof/>
                <w:sz w:val="21"/>
                <w:szCs w:val="22"/>
              </w:rPr>
              <w:tab/>
            </w:r>
            <w:r w:rsidR="002510B6" w:rsidRPr="00A23FA3">
              <w:rPr>
                <w:rStyle w:val="ac"/>
                <w:rFonts w:ascii="Calibri" w:hAnsi="Calibri"/>
                <w:noProof/>
                <w:color w:val="auto"/>
              </w:rPr>
              <w:t>Development will follow an iterative methodology. Bank of China will support this methodology by supporting environments, conducting system integrating testing, and reviewing/identifying defects for Sprint outputs including GUI and system functionality.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_Toc520839369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77DE5FD" w14:textId="77777777" w:rsidR="002510B6" w:rsidRPr="00A23FA3" w:rsidRDefault="00427807">
          <w:pPr>
            <w:pStyle w:val="31"/>
            <w:tabs>
              <w:tab w:val="left" w:pos="1260"/>
              <w:tab w:val="right" w:pos="8296"/>
            </w:tabs>
            <w:rPr>
              <w:rFonts w:cstheme="minorBidi"/>
              <w:noProof/>
              <w:sz w:val="21"/>
              <w:szCs w:val="22"/>
            </w:rPr>
          </w:pPr>
          <w:hyperlink w:anchor="_Toc520839370" w:history="1">
            <w:r w:rsidR="002510B6" w:rsidRPr="00A23FA3">
              <w:rPr>
                <w:rStyle w:val="ac"/>
                <w:rFonts w:ascii="Calibri" w:hAnsi="Calibri"/>
                <w:noProof/>
                <w:color w:val="auto"/>
              </w:rPr>
              <w:t>1.1.5.</w:t>
            </w:r>
            <w:r w:rsidR="002510B6" w:rsidRPr="00A23FA3">
              <w:rPr>
                <w:rFonts w:cstheme="minorBidi"/>
                <w:noProof/>
                <w:sz w:val="21"/>
                <w:szCs w:val="22"/>
              </w:rPr>
              <w:tab/>
            </w:r>
            <w:r w:rsidR="002510B6" w:rsidRPr="00A23FA3">
              <w:rPr>
                <w:rStyle w:val="ac"/>
                <w:rFonts w:ascii="Calibri" w:hAnsi="Calibri"/>
                <w:noProof/>
                <w:color w:val="auto"/>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_Toc520839370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3ECE205" w14:textId="77777777" w:rsidR="002510B6" w:rsidRPr="00A23FA3" w:rsidRDefault="00427807">
          <w:pPr>
            <w:pStyle w:val="31"/>
            <w:tabs>
              <w:tab w:val="left" w:pos="1260"/>
              <w:tab w:val="right" w:pos="8296"/>
            </w:tabs>
            <w:rPr>
              <w:rFonts w:cstheme="minorBidi"/>
              <w:noProof/>
              <w:sz w:val="21"/>
              <w:szCs w:val="22"/>
            </w:rPr>
          </w:pPr>
          <w:hyperlink w:anchor="_Toc520839371" w:history="1">
            <w:r w:rsidR="002510B6" w:rsidRPr="00A23FA3">
              <w:rPr>
                <w:rStyle w:val="ac"/>
                <w:rFonts w:ascii="Calibri" w:hAnsi="Calibri"/>
                <w:noProof/>
                <w:color w:val="auto"/>
              </w:rPr>
              <w:t>1.1.6.</w:t>
            </w:r>
            <w:r w:rsidR="002510B6" w:rsidRPr="00A23FA3">
              <w:rPr>
                <w:rFonts w:cstheme="minorBidi"/>
                <w:noProof/>
                <w:sz w:val="21"/>
                <w:szCs w:val="22"/>
              </w:rPr>
              <w:tab/>
            </w:r>
            <w:r w:rsidR="002510B6" w:rsidRPr="00A23FA3">
              <w:rPr>
                <w:rStyle w:val="ac"/>
                <w:rFonts w:ascii="Calibri" w:hAnsi="Calibri"/>
                <w:noProof/>
                <w:color w:val="auto"/>
              </w:rPr>
              <w:t>The completed system may require local and/or foreign regulatory approval before Go-Live event.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_Toc520839371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51A79BC1" w14:textId="77777777" w:rsidR="002510B6" w:rsidRPr="00A23FA3" w:rsidRDefault="00427807">
          <w:pPr>
            <w:pStyle w:val="31"/>
            <w:tabs>
              <w:tab w:val="left" w:pos="1260"/>
              <w:tab w:val="right" w:pos="8296"/>
            </w:tabs>
            <w:rPr>
              <w:rFonts w:cstheme="minorBidi"/>
              <w:noProof/>
              <w:sz w:val="21"/>
              <w:szCs w:val="22"/>
            </w:rPr>
          </w:pPr>
          <w:hyperlink w:anchor="_Toc520839372" w:history="1">
            <w:r w:rsidR="002510B6" w:rsidRPr="00A23FA3">
              <w:rPr>
                <w:rStyle w:val="ac"/>
                <w:rFonts w:ascii="Calibri" w:hAnsi="Calibri"/>
                <w:noProof/>
                <w:color w:val="auto"/>
              </w:rPr>
              <w:t>1.1.7.</w:t>
            </w:r>
            <w:r w:rsidR="002510B6" w:rsidRPr="00A23FA3">
              <w:rPr>
                <w:rFonts w:cstheme="minorBidi"/>
                <w:noProof/>
                <w:sz w:val="21"/>
                <w:szCs w:val="22"/>
              </w:rPr>
              <w:tab/>
            </w:r>
            <w:r w:rsidR="002510B6" w:rsidRPr="00A23FA3">
              <w:rPr>
                <w:rStyle w:val="ac"/>
                <w:rFonts w:ascii="Calibri" w:hAnsi="Calibri"/>
                <w:noProof/>
                <w:color w:val="auto"/>
              </w:rPr>
              <w:t>Information such as price and or company data may be limited online, and manual search may be necessary.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_Toc520839372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60F0EF6" w14:textId="77777777" w:rsidR="002510B6" w:rsidRPr="00A23FA3" w:rsidRDefault="00427807">
          <w:pPr>
            <w:pStyle w:val="31"/>
            <w:tabs>
              <w:tab w:val="left" w:pos="1260"/>
              <w:tab w:val="right" w:pos="8296"/>
            </w:tabs>
            <w:rPr>
              <w:rFonts w:cstheme="minorBidi"/>
              <w:noProof/>
              <w:sz w:val="21"/>
              <w:szCs w:val="22"/>
            </w:rPr>
          </w:pPr>
          <w:hyperlink w:anchor="_Toc520839373" w:history="1">
            <w:r w:rsidR="002510B6" w:rsidRPr="00A23FA3">
              <w:rPr>
                <w:rStyle w:val="ac"/>
                <w:rFonts w:ascii="Calibri" w:hAnsi="Calibri"/>
                <w:noProof/>
                <w:color w:val="auto"/>
              </w:rPr>
              <w:t>1.1.8.</w:t>
            </w:r>
            <w:r w:rsidR="002510B6" w:rsidRPr="00A23FA3">
              <w:rPr>
                <w:rFonts w:cstheme="minorBidi"/>
                <w:noProof/>
                <w:sz w:val="21"/>
                <w:szCs w:val="22"/>
              </w:rPr>
              <w:tab/>
            </w:r>
            <w:r w:rsidR="002510B6" w:rsidRPr="00A23FA3">
              <w:rPr>
                <w:rStyle w:val="ac"/>
                <w:rFonts w:ascii="Calibri" w:hAnsi="Calibri"/>
                <w:noProof/>
                <w:color w:val="auto"/>
              </w:rPr>
              <w:t>The development team software has not yet reached its end-of-support date.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_Toc520839373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ABDB0A9" w14:textId="77777777" w:rsidR="002510B6" w:rsidRPr="00A23FA3" w:rsidRDefault="00427807">
          <w:pPr>
            <w:pStyle w:val="31"/>
            <w:tabs>
              <w:tab w:val="left" w:pos="1260"/>
              <w:tab w:val="right" w:pos="8296"/>
            </w:tabs>
            <w:rPr>
              <w:rFonts w:cstheme="minorBidi"/>
              <w:noProof/>
              <w:sz w:val="21"/>
              <w:szCs w:val="22"/>
            </w:rPr>
          </w:pPr>
          <w:hyperlink w:anchor="_Toc520839374" w:history="1">
            <w:r w:rsidR="002510B6" w:rsidRPr="00A23FA3">
              <w:rPr>
                <w:rStyle w:val="ac"/>
                <w:rFonts w:ascii="Calibri" w:hAnsi="Calibri"/>
                <w:noProof/>
                <w:color w:val="auto"/>
              </w:rPr>
              <w:t>1.1.9.</w:t>
            </w:r>
            <w:r w:rsidR="002510B6" w:rsidRPr="00A23FA3">
              <w:rPr>
                <w:rFonts w:cstheme="minorBidi"/>
                <w:noProof/>
                <w:sz w:val="21"/>
                <w:szCs w:val="22"/>
              </w:rPr>
              <w:tab/>
            </w:r>
            <w:r w:rsidR="002510B6" w:rsidRPr="00A23FA3">
              <w:rPr>
                <w:rStyle w:val="ac"/>
                <w:rFonts w:ascii="Calibri" w:hAnsi="Calibri"/>
                <w:noProof/>
                <w:color w:val="auto"/>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_Toc520839374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4A2F0D33" w14:textId="77777777" w:rsidR="002510B6" w:rsidRPr="00A23FA3" w:rsidRDefault="00427807">
          <w:pPr>
            <w:pStyle w:val="31"/>
            <w:tabs>
              <w:tab w:val="left" w:pos="1260"/>
              <w:tab w:val="right" w:pos="8296"/>
            </w:tabs>
            <w:rPr>
              <w:rFonts w:cstheme="minorBidi"/>
              <w:noProof/>
              <w:sz w:val="21"/>
              <w:szCs w:val="22"/>
            </w:rPr>
          </w:pPr>
          <w:hyperlink w:anchor="_Toc520839375" w:history="1">
            <w:r w:rsidR="002510B6" w:rsidRPr="00A23FA3">
              <w:rPr>
                <w:rStyle w:val="ac"/>
                <w:rFonts w:ascii="Calibri" w:hAnsi="Calibri"/>
                <w:noProof/>
                <w:color w:val="auto"/>
              </w:rPr>
              <w:t>1.1.10.</w:t>
            </w:r>
            <w:r w:rsidR="002510B6" w:rsidRPr="00A23FA3">
              <w:rPr>
                <w:rFonts w:cstheme="minorBidi"/>
                <w:noProof/>
                <w:sz w:val="21"/>
                <w:szCs w:val="22"/>
              </w:rPr>
              <w:tab/>
            </w:r>
            <w:r w:rsidR="002510B6" w:rsidRPr="00A23FA3">
              <w:rPr>
                <w:rStyle w:val="ac"/>
                <w:rFonts w:ascii="Calibri" w:hAnsi="Calibri"/>
                <w:noProof/>
                <w:color w:val="auto"/>
              </w:rPr>
              <w:t>Bank of China New York and the development team are expected to have appropriate resources available during this timeframe to provide necessary actions and responses for completing project.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_Toc520839375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0A1A3426" w14:textId="77777777" w:rsidR="002510B6" w:rsidRPr="00A23FA3" w:rsidRDefault="00427807">
          <w:pPr>
            <w:pStyle w:val="31"/>
            <w:tabs>
              <w:tab w:val="left" w:pos="1260"/>
              <w:tab w:val="right" w:pos="8296"/>
            </w:tabs>
            <w:rPr>
              <w:rFonts w:cstheme="minorBidi"/>
              <w:noProof/>
              <w:sz w:val="21"/>
              <w:szCs w:val="22"/>
            </w:rPr>
          </w:pPr>
          <w:hyperlink w:anchor="_Toc520839376" w:history="1">
            <w:r w:rsidR="002510B6" w:rsidRPr="00A23FA3">
              <w:rPr>
                <w:rStyle w:val="ac"/>
                <w:rFonts w:ascii="Calibri" w:hAnsi="Calibri"/>
                <w:noProof/>
                <w:color w:val="auto"/>
              </w:rPr>
              <w:t>1.1.11.</w:t>
            </w:r>
            <w:r w:rsidR="002510B6" w:rsidRPr="00A23FA3">
              <w:rPr>
                <w:rFonts w:cstheme="minorBidi"/>
                <w:noProof/>
                <w:sz w:val="21"/>
                <w:szCs w:val="22"/>
              </w:rPr>
              <w:tab/>
            </w:r>
            <w:r w:rsidR="002510B6" w:rsidRPr="00A23FA3">
              <w:rPr>
                <w:rStyle w:val="ac"/>
                <w:rFonts w:ascii="Calibri" w:hAnsi="Calibri"/>
                <w:noProof/>
                <w:color w:val="auto"/>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_Toc520839376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2A4F4862" w14:textId="77777777" w:rsidR="002510B6" w:rsidRPr="00A23FA3" w:rsidRDefault="00427807">
          <w:pPr>
            <w:pStyle w:val="31"/>
            <w:tabs>
              <w:tab w:val="left" w:pos="1260"/>
              <w:tab w:val="right" w:pos="8296"/>
            </w:tabs>
            <w:rPr>
              <w:rFonts w:cstheme="minorBidi"/>
              <w:noProof/>
              <w:sz w:val="21"/>
              <w:szCs w:val="22"/>
            </w:rPr>
          </w:pPr>
          <w:hyperlink w:anchor="_Toc520839377" w:history="1">
            <w:r w:rsidR="002510B6" w:rsidRPr="00A23FA3">
              <w:rPr>
                <w:rStyle w:val="ac"/>
                <w:rFonts w:ascii="Calibri" w:hAnsi="Calibri"/>
                <w:noProof/>
                <w:color w:val="auto"/>
              </w:rPr>
              <w:t>1.1.12.</w:t>
            </w:r>
            <w:r w:rsidR="002510B6" w:rsidRPr="00A23FA3">
              <w:rPr>
                <w:rFonts w:cstheme="minorBidi"/>
                <w:noProof/>
                <w:sz w:val="21"/>
                <w:szCs w:val="22"/>
              </w:rPr>
              <w:tab/>
            </w:r>
            <w:r w:rsidR="002510B6" w:rsidRPr="00A23FA3">
              <w:rPr>
                <w:rStyle w:val="ac"/>
                <w:rFonts w:ascii="Calibri" w:hAnsi="Calibri"/>
                <w:noProof/>
                <w:color w:val="auto"/>
              </w:rPr>
              <w:t>Provide the necessary operating environment for all equipment delivered, in accordance with the equipment manufacturer’s specifications.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_Toc520839377 \h </w:instrText>
            </w:r>
            <w:r w:rsidR="002510B6" w:rsidRPr="00A23FA3">
              <w:rPr>
                <w:noProof/>
                <w:webHidden/>
              </w:rPr>
            </w:r>
            <w:r w:rsidR="002510B6" w:rsidRPr="00A23FA3">
              <w:rPr>
                <w:noProof/>
                <w:webHidden/>
              </w:rPr>
              <w:fldChar w:fldCharType="separate"/>
            </w:r>
            <w:r w:rsidR="002510B6" w:rsidRPr="00A23FA3">
              <w:rPr>
                <w:noProof/>
                <w:webHidden/>
              </w:rPr>
              <w:t>11</w:t>
            </w:r>
            <w:r w:rsidR="002510B6" w:rsidRPr="00A23FA3">
              <w:rPr>
                <w:noProof/>
                <w:webHidden/>
              </w:rPr>
              <w:fldChar w:fldCharType="end"/>
            </w:r>
          </w:hyperlink>
        </w:p>
        <w:p w14:paraId="3E98A261" w14:textId="77777777" w:rsidR="002510B6" w:rsidRPr="00A23FA3" w:rsidRDefault="00427807">
          <w:pPr>
            <w:pStyle w:val="31"/>
            <w:tabs>
              <w:tab w:val="left" w:pos="1260"/>
              <w:tab w:val="right" w:pos="8296"/>
            </w:tabs>
            <w:rPr>
              <w:rFonts w:cstheme="minorBidi"/>
              <w:noProof/>
              <w:sz w:val="21"/>
              <w:szCs w:val="22"/>
            </w:rPr>
          </w:pPr>
          <w:hyperlink w:anchor="_Toc520839378" w:history="1">
            <w:r w:rsidR="002510B6" w:rsidRPr="00A23FA3">
              <w:rPr>
                <w:rStyle w:val="ac"/>
                <w:rFonts w:ascii="Calibri" w:hAnsi="Calibri"/>
                <w:noProof/>
                <w:color w:val="auto"/>
              </w:rPr>
              <w:t>1.1.13.</w:t>
            </w:r>
            <w:r w:rsidR="002510B6" w:rsidRPr="00A23FA3">
              <w:rPr>
                <w:rFonts w:cstheme="minorBidi"/>
                <w:noProof/>
                <w:sz w:val="21"/>
                <w:szCs w:val="22"/>
              </w:rPr>
              <w:tab/>
            </w:r>
            <w:r w:rsidR="002510B6" w:rsidRPr="00A23FA3">
              <w:rPr>
                <w:rStyle w:val="ac"/>
                <w:rFonts w:ascii="Calibri" w:hAnsi="Calibri"/>
                <w:noProof/>
                <w:color w:val="auto"/>
              </w:rPr>
              <w:t xml:space="preserve">This solution assumes Bank of China will use Fircosoft for all OFAC checks and due diligence, replacing Bridger Insights. All subject to changes during the development of the </w:t>
            </w:r>
            <w:r w:rsidR="002510B6" w:rsidRPr="00A23FA3">
              <w:rPr>
                <w:rStyle w:val="ac"/>
                <w:rFonts w:ascii="Calibri" w:hAnsi="Calibri"/>
                <w:noProof/>
                <w:color w:val="auto"/>
              </w:rPr>
              <w:lastRenderedPageBreak/>
              <w:t>FircoSoft project, which is expected concluded in September 2018.</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_Toc520839378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009A47B9" w14:textId="77777777" w:rsidR="002510B6" w:rsidRPr="00A23FA3" w:rsidRDefault="00427807">
          <w:pPr>
            <w:pStyle w:val="31"/>
            <w:tabs>
              <w:tab w:val="left" w:pos="1260"/>
              <w:tab w:val="right" w:pos="8296"/>
            </w:tabs>
            <w:rPr>
              <w:rFonts w:cstheme="minorBidi"/>
              <w:noProof/>
              <w:sz w:val="21"/>
              <w:szCs w:val="22"/>
            </w:rPr>
          </w:pPr>
          <w:hyperlink w:anchor="_Toc520839379" w:history="1">
            <w:r w:rsidR="002510B6" w:rsidRPr="00A23FA3">
              <w:rPr>
                <w:rStyle w:val="ac"/>
                <w:rFonts w:ascii="Calibri" w:hAnsi="Calibri"/>
                <w:noProof/>
                <w:color w:val="auto"/>
              </w:rPr>
              <w:t>1.1.14.</w:t>
            </w:r>
            <w:r w:rsidR="002510B6" w:rsidRPr="00A23FA3">
              <w:rPr>
                <w:rFonts w:cstheme="minorBidi"/>
                <w:noProof/>
                <w:sz w:val="21"/>
                <w:szCs w:val="22"/>
              </w:rPr>
              <w:tab/>
            </w:r>
            <w:r w:rsidR="002510B6" w:rsidRPr="00A23FA3">
              <w:rPr>
                <w:rStyle w:val="ac"/>
                <w:rFonts w:ascii="Calibri" w:hAnsi="Calibri"/>
                <w:noProof/>
                <w:color w:val="auto"/>
              </w:rPr>
              <w:t>The proposed solution will not have a management reporting functionality in this phase.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_Toc520839379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39BE2793" w14:textId="77777777" w:rsidR="002510B6" w:rsidRPr="00A23FA3" w:rsidRDefault="00427807">
          <w:pPr>
            <w:pStyle w:val="31"/>
            <w:tabs>
              <w:tab w:val="left" w:pos="1260"/>
              <w:tab w:val="right" w:pos="8296"/>
            </w:tabs>
            <w:rPr>
              <w:rFonts w:cstheme="minorBidi"/>
              <w:noProof/>
              <w:sz w:val="21"/>
              <w:szCs w:val="22"/>
            </w:rPr>
          </w:pPr>
          <w:hyperlink w:anchor="_Toc520839380" w:history="1">
            <w:r w:rsidR="002510B6" w:rsidRPr="00A23FA3">
              <w:rPr>
                <w:rStyle w:val="ac"/>
                <w:rFonts w:ascii="Calibri" w:hAnsi="Calibri"/>
                <w:noProof/>
                <w:color w:val="auto"/>
              </w:rPr>
              <w:t>1.1.15.</w:t>
            </w:r>
            <w:r w:rsidR="002510B6" w:rsidRPr="00A23FA3">
              <w:rPr>
                <w:rFonts w:cstheme="minorBidi"/>
                <w:noProof/>
                <w:sz w:val="21"/>
                <w:szCs w:val="22"/>
              </w:rPr>
              <w:tab/>
            </w:r>
            <w:r w:rsidR="002510B6" w:rsidRPr="00A23FA3">
              <w:rPr>
                <w:rStyle w:val="ac"/>
                <w:rFonts w:ascii="Calibri" w:hAnsi="Calibri"/>
                <w:noProof/>
                <w:color w:val="auto"/>
              </w:rPr>
              <w:t>The BoC Trade Finance AML system will adopt the GLS developed look and feel, similar to the AML Intelligence Solution.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_Toc520839380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4F01020D" w14:textId="77777777" w:rsidR="002510B6" w:rsidRPr="00A23FA3" w:rsidRDefault="00427807">
          <w:pPr>
            <w:pStyle w:val="31"/>
            <w:tabs>
              <w:tab w:val="left" w:pos="1260"/>
              <w:tab w:val="right" w:pos="8296"/>
            </w:tabs>
            <w:rPr>
              <w:rFonts w:cstheme="minorBidi"/>
              <w:noProof/>
              <w:sz w:val="21"/>
              <w:szCs w:val="22"/>
            </w:rPr>
          </w:pPr>
          <w:hyperlink w:anchor="_Toc520839381" w:history="1">
            <w:r w:rsidR="002510B6" w:rsidRPr="00A23FA3">
              <w:rPr>
                <w:rStyle w:val="ac"/>
                <w:rFonts w:ascii="Calibri" w:hAnsi="Calibri"/>
                <w:noProof/>
                <w:color w:val="auto"/>
              </w:rPr>
              <w:t>1.1.16.</w:t>
            </w:r>
            <w:r w:rsidR="002510B6" w:rsidRPr="00A23FA3">
              <w:rPr>
                <w:rFonts w:cstheme="minorBidi"/>
                <w:noProof/>
                <w:sz w:val="21"/>
                <w:szCs w:val="22"/>
              </w:rPr>
              <w:tab/>
            </w:r>
            <w:r w:rsidR="002510B6" w:rsidRPr="00A23FA3">
              <w:rPr>
                <w:rStyle w:val="ac"/>
                <w:rFonts w:ascii="Calibri" w:hAnsi="Calibri"/>
                <w:noProof/>
                <w:color w:val="auto"/>
              </w:rPr>
              <w:t>Utilization of architectural components listed in the Technical Solution Document will be used, and development team retains the right to change an architectural component due to functionality or environment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_Toc520839381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74B8953F" w14:textId="77777777" w:rsidR="002510B6" w:rsidRPr="00A23FA3" w:rsidRDefault="00427807">
          <w:pPr>
            <w:pStyle w:val="31"/>
            <w:tabs>
              <w:tab w:val="left" w:pos="1260"/>
              <w:tab w:val="right" w:pos="8296"/>
            </w:tabs>
            <w:rPr>
              <w:rFonts w:cstheme="minorBidi"/>
              <w:noProof/>
              <w:sz w:val="21"/>
              <w:szCs w:val="22"/>
            </w:rPr>
          </w:pPr>
          <w:hyperlink w:anchor="_Toc520839382" w:history="1">
            <w:r w:rsidR="002510B6" w:rsidRPr="00A23FA3">
              <w:rPr>
                <w:rStyle w:val="ac"/>
                <w:rFonts w:ascii="Calibri" w:hAnsi="Calibri"/>
                <w:noProof/>
                <w:color w:val="auto"/>
              </w:rPr>
              <w:t>1.1.17.</w:t>
            </w:r>
            <w:r w:rsidR="002510B6" w:rsidRPr="00A23FA3">
              <w:rPr>
                <w:rFonts w:cstheme="minorBidi"/>
                <w:noProof/>
                <w:sz w:val="21"/>
                <w:szCs w:val="22"/>
              </w:rPr>
              <w:tab/>
            </w:r>
            <w:r w:rsidR="002510B6" w:rsidRPr="00A23FA3">
              <w:rPr>
                <w:rStyle w:val="ac"/>
                <w:rFonts w:ascii="Calibri" w:hAnsi="Calibri"/>
                <w:noProof/>
                <w:color w:val="auto"/>
              </w:rPr>
              <w:t>BoC will provide the Excel files which will be maintained in the UI interface in the future. Previously, “Jack” was to provide this information.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_Toc520839382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68427AA2" w14:textId="77777777" w:rsidR="002510B6" w:rsidRPr="00A23FA3" w:rsidRDefault="00427807">
          <w:pPr>
            <w:pStyle w:val="31"/>
            <w:tabs>
              <w:tab w:val="left" w:pos="1260"/>
              <w:tab w:val="right" w:pos="8296"/>
            </w:tabs>
            <w:rPr>
              <w:rFonts w:cstheme="minorBidi"/>
              <w:noProof/>
              <w:sz w:val="21"/>
              <w:szCs w:val="22"/>
            </w:rPr>
          </w:pPr>
          <w:hyperlink w:anchor="_Toc520839383" w:history="1">
            <w:r w:rsidR="002510B6" w:rsidRPr="00A23FA3">
              <w:rPr>
                <w:rStyle w:val="ac"/>
                <w:rFonts w:ascii="Calibri" w:hAnsi="Calibri"/>
                <w:noProof/>
                <w:color w:val="auto"/>
              </w:rPr>
              <w:t>1.1.18.</w:t>
            </w:r>
            <w:r w:rsidR="002510B6" w:rsidRPr="00A23FA3">
              <w:rPr>
                <w:rFonts w:cstheme="minorBidi"/>
                <w:noProof/>
                <w:sz w:val="21"/>
                <w:szCs w:val="22"/>
              </w:rPr>
              <w:tab/>
            </w:r>
            <w:r w:rsidR="002510B6" w:rsidRPr="00A23FA3">
              <w:rPr>
                <w:rStyle w:val="ac"/>
                <w:rFonts w:ascii="Calibri" w:hAnsi="Calibri"/>
                <w:noProof/>
                <w:color w:val="auto"/>
              </w:rPr>
              <w:t>BoC will provide access to an information source where Trade Finance customer information can be retrieved.</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_Toc520839383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596796A8" w14:textId="77777777" w:rsidR="002510B6" w:rsidRPr="00A23FA3" w:rsidRDefault="00427807">
          <w:pPr>
            <w:pStyle w:val="31"/>
            <w:tabs>
              <w:tab w:val="left" w:pos="1260"/>
              <w:tab w:val="right" w:pos="8296"/>
            </w:tabs>
            <w:rPr>
              <w:rFonts w:cstheme="minorBidi"/>
              <w:noProof/>
              <w:sz w:val="21"/>
              <w:szCs w:val="22"/>
            </w:rPr>
          </w:pPr>
          <w:hyperlink w:anchor="_Toc520839384" w:history="1">
            <w:r w:rsidR="002510B6" w:rsidRPr="00A23FA3">
              <w:rPr>
                <w:rStyle w:val="ac"/>
                <w:rFonts w:ascii="Calibri" w:hAnsi="Calibri"/>
                <w:noProof/>
                <w:color w:val="auto"/>
              </w:rPr>
              <w:t>1.1.19.</w:t>
            </w:r>
            <w:r w:rsidR="002510B6" w:rsidRPr="00A23FA3">
              <w:rPr>
                <w:rFonts w:cstheme="minorBidi"/>
                <w:noProof/>
                <w:sz w:val="21"/>
                <w:szCs w:val="22"/>
              </w:rPr>
              <w:tab/>
            </w:r>
            <w:r w:rsidR="002510B6" w:rsidRPr="00A23FA3">
              <w:rPr>
                <w:rStyle w:val="ac"/>
                <w:rFonts w:ascii="Calibri" w:hAnsi="Calibri"/>
                <w:noProof/>
                <w:color w:val="auto"/>
              </w:rPr>
              <w:t>The system is being built for U.S. branches.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_Toc520839384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760B83E5" w14:textId="77777777" w:rsidR="002510B6" w:rsidRPr="00A23FA3" w:rsidRDefault="00427807">
          <w:pPr>
            <w:pStyle w:val="31"/>
            <w:tabs>
              <w:tab w:val="left" w:pos="1260"/>
              <w:tab w:val="right" w:pos="8296"/>
            </w:tabs>
            <w:rPr>
              <w:rFonts w:cstheme="minorBidi"/>
              <w:noProof/>
              <w:sz w:val="21"/>
              <w:szCs w:val="22"/>
            </w:rPr>
          </w:pPr>
          <w:hyperlink w:anchor="_Toc520839385" w:history="1">
            <w:r w:rsidR="002510B6" w:rsidRPr="00A23FA3">
              <w:rPr>
                <w:rStyle w:val="ac"/>
                <w:rFonts w:ascii="Calibri" w:hAnsi="Calibri"/>
                <w:noProof/>
                <w:color w:val="auto"/>
              </w:rPr>
              <w:t>1.1.20.</w:t>
            </w:r>
            <w:r w:rsidR="002510B6" w:rsidRPr="00A23FA3">
              <w:rPr>
                <w:rFonts w:cstheme="minorBidi"/>
                <w:noProof/>
                <w:sz w:val="21"/>
                <w:szCs w:val="22"/>
              </w:rPr>
              <w:tab/>
            </w:r>
            <w:r w:rsidR="002510B6" w:rsidRPr="00A23FA3">
              <w:rPr>
                <w:rStyle w:val="ac"/>
                <w:rFonts w:ascii="Calibri" w:hAnsi="Calibri"/>
                <w:noProof/>
                <w:color w:val="auto"/>
              </w:rPr>
              <w:t>This newly-built Trade Finance tool will require use of and access to paid API’s.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_Toc520839385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32CFD25E" w14:textId="77777777" w:rsidR="002510B6" w:rsidRPr="00A23FA3" w:rsidRDefault="00427807">
          <w:pPr>
            <w:pStyle w:val="31"/>
            <w:tabs>
              <w:tab w:val="left" w:pos="1260"/>
              <w:tab w:val="right" w:pos="8296"/>
            </w:tabs>
            <w:rPr>
              <w:rFonts w:cstheme="minorBidi"/>
              <w:noProof/>
              <w:sz w:val="21"/>
              <w:szCs w:val="22"/>
            </w:rPr>
          </w:pPr>
          <w:hyperlink w:anchor="_Toc520839386" w:history="1">
            <w:r w:rsidR="002510B6" w:rsidRPr="00A23FA3">
              <w:rPr>
                <w:rStyle w:val="ac"/>
                <w:rFonts w:ascii="Calibri" w:hAnsi="Calibri"/>
                <w:noProof/>
                <w:color w:val="auto"/>
              </w:rPr>
              <w:t>1.1.21.</w:t>
            </w:r>
            <w:r w:rsidR="002510B6" w:rsidRPr="00A23FA3">
              <w:rPr>
                <w:rFonts w:cstheme="minorBidi"/>
                <w:noProof/>
                <w:sz w:val="21"/>
                <w:szCs w:val="22"/>
              </w:rPr>
              <w:tab/>
            </w:r>
            <w:r w:rsidR="002510B6" w:rsidRPr="00A23FA3">
              <w:rPr>
                <w:rStyle w:val="ac"/>
                <w:rFonts w:ascii="Calibri" w:hAnsi="Calibri"/>
                <w:noProof/>
                <w:color w:val="auto"/>
              </w:rPr>
              <w:t>Test preparation and execution for system and user acceptance testing.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_Toc520839386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69C62275" w14:textId="77777777" w:rsidR="002510B6" w:rsidRPr="00A23FA3" w:rsidRDefault="00427807">
          <w:pPr>
            <w:pStyle w:val="31"/>
            <w:tabs>
              <w:tab w:val="left" w:pos="1260"/>
              <w:tab w:val="right" w:pos="8296"/>
            </w:tabs>
            <w:rPr>
              <w:rFonts w:cstheme="minorBidi"/>
              <w:noProof/>
              <w:sz w:val="21"/>
              <w:szCs w:val="22"/>
            </w:rPr>
          </w:pPr>
          <w:hyperlink w:anchor="_Toc520839387" w:history="1">
            <w:r w:rsidR="002510B6" w:rsidRPr="00A23FA3">
              <w:rPr>
                <w:rStyle w:val="ac"/>
                <w:rFonts w:ascii="Calibri" w:hAnsi="Calibri"/>
                <w:noProof/>
                <w:color w:val="auto"/>
              </w:rPr>
              <w:t>1.1.22.</w:t>
            </w:r>
            <w:r w:rsidR="002510B6" w:rsidRPr="00A23FA3">
              <w:rPr>
                <w:rFonts w:cstheme="minorBidi"/>
                <w:noProof/>
                <w:sz w:val="21"/>
                <w:szCs w:val="22"/>
              </w:rPr>
              <w:tab/>
            </w:r>
            <w:r w:rsidR="002510B6" w:rsidRPr="00A23FA3">
              <w:rPr>
                <w:rStyle w:val="ac"/>
                <w:rFonts w:ascii="Calibri" w:hAnsi="Calibri"/>
                <w:noProof/>
                <w:color w:val="auto"/>
              </w:rPr>
              <w:t>A decrease in development and testing resources by 50% after Sprint 9, as planned by the development team.</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_Toc520839387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7124D930" w14:textId="77777777" w:rsidR="002510B6" w:rsidRPr="00A23FA3" w:rsidRDefault="00427807">
          <w:pPr>
            <w:pStyle w:val="31"/>
            <w:tabs>
              <w:tab w:val="left" w:pos="1260"/>
              <w:tab w:val="right" w:pos="8296"/>
            </w:tabs>
            <w:rPr>
              <w:rFonts w:cstheme="minorBidi"/>
              <w:noProof/>
              <w:sz w:val="21"/>
              <w:szCs w:val="22"/>
            </w:rPr>
          </w:pPr>
          <w:hyperlink w:anchor="_Toc520839388" w:history="1">
            <w:r w:rsidR="002510B6" w:rsidRPr="00A23FA3">
              <w:rPr>
                <w:rStyle w:val="ac"/>
                <w:rFonts w:ascii="Calibri" w:hAnsi="Calibri"/>
                <w:noProof/>
                <w:color w:val="auto"/>
              </w:rPr>
              <w:t>1.1.23.</w:t>
            </w:r>
            <w:r w:rsidR="002510B6" w:rsidRPr="00A23FA3">
              <w:rPr>
                <w:rFonts w:cstheme="minorBidi"/>
                <w:noProof/>
                <w:sz w:val="21"/>
                <w:szCs w:val="22"/>
              </w:rPr>
              <w:tab/>
            </w:r>
            <w:r w:rsidR="002510B6" w:rsidRPr="00A23FA3">
              <w:rPr>
                <w:rStyle w:val="ac"/>
                <w:rFonts w:ascii="Calibri" w:hAnsi="Calibri"/>
                <w:noProof/>
                <w:color w:val="auto"/>
              </w:rPr>
              <w:t>Requirement stability and sign-off prior to the beginning of development.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_Toc520839388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2DACFBDA" w14:textId="77777777" w:rsidR="002510B6" w:rsidRPr="00A23FA3" w:rsidRDefault="00427807">
          <w:pPr>
            <w:pStyle w:val="31"/>
            <w:tabs>
              <w:tab w:val="left" w:pos="1260"/>
              <w:tab w:val="right" w:pos="8296"/>
            </w:tabs>
            <w:rPr>
              <w:rFonts w:cstheme="minorBidi"/>
              <w:noProof/>
              <w:sz w:val="21"/>
              <w:szCs w:val="22"/>
            </w:rPr>
          </w:pPr>
          <w:hyperlink w:anchor="_Toc520839389" w:history="1">
            <w:r w:rsidR="002510B6" w:rsidRPr="00A23FA3">
              <w:rPr>
                <w:rStyle w:val="ac"/>
                <w:rFonts w:ascii="Calibri" w:hAnsi="Calibri"/>
                <w:noProof/>
                <w:color w:val="auto"/>
              </w:rPr>
              <w:t>1.1.24.</w:t>
            </w:r>
            <w:r w:rsidR="002510B6" w:rsidRPr="00A23FA3">
              <w:rPr>
                <w:rFonts w:cstheme="minorBidi"/>
                <w:noProof/>
                <w:sz w:val="21"/>
                <w:szCs w:val="22"/>
              </w:rPr>
              <w:tab/>
            </w:r>
            <w:r w:rsidR="002510B6" w:rsidRPr="00A23FA3">
              <w:rPr>
                <w:rStyle w:val="ac"/>
                <w:rFonts w:ascii="Calibri" w:hAnsi="Calibri"/>
                <w:noProof/>
                <w:color w:val="auto"/>
              </w:rPr>
              <w:t>Bank of China support and owning of Regulatory Compliance Validation and Post-Go Live Monitoring.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_Toc520839389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6046A5F2" w14:textId="77777777" w:rsidR="002510B6" w:rsidRPr="00A23FA3" w:rsidRDefault="00427807">
          <w:pPr>
            <w:pStyle w:val="31"/>
            <w:tabs>
              <w:tab w:val="left" w:pos="1260"/>
              <w:tab w:val="right" w:pos="8296"/>
            </w:tabs>
            <w:rPr>
              <w:rFonts w:cstheme="minorBidi"/>
              <w:noProof/>
              <w:sz w:val="21"/>
              <w:szCs w:val="22"/>
            </w:rPr>
          </w:pPr>
          <w:hyperlink w:anchor="_Toc520839390" w:history="1">
            <w:r w:rsidR="002510B6" w:rsidRPr="00A23FA3">
              <w:rPr>
                <w:rStyle w:val="ac"/>
                <w:rFonts w:ascii="Calibri" w:hAnsi="Calibri"/>
                <w:noProof/>
                <w:color w:val="auto"/>
              </w:rPr>
              <w:t>1.1.25.</w:t>
            </w:r>
            <w:r w:rsidR="002510B6" w:rsidRPr="00A23FA3">
              <w:rPr>
                <w:rFonts w:cstheme="minorBidi"/>
                <w:noProof/>
                <w:sz w:val="21"/>
                <w:szCs w:val="22"/>
              </w:rPr>
              <w:tab/>
            </w:r>
            <w:r w:rsidR="002510B6" w:rsidRPr="00A23FA3">
              <w:rPr>
                <w:rStyle w:val="ac"/>
                <w:rFonts w:ascii="Calibri" w:hAnsi="Calibri"/>
                <w:noProof/>
                <w:color w:val="auto"/>
              </w:rPr>
              <w:t>Acquisition and installation of architectural components in Bank of China’s environment.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_Toc520839390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11592742" w14:textId="77777777" w:rsidR="002510B6" w:rsidRPr="00A23FA3" w:rsidRDefault="00427807">
          <w:pPr>
            <w:pStyle w:val="31"/>
            <w:tabs>
              <w:tab w:val="left" w:pos="1260"/>
              <w:tab w:val="right" w:pos="8296"/>
            </w:tabs>
            <w:rPr>
              <w:rFonts w:cstheme="minorBidi"/>
              <w:noProof/>
              <w:sz w:val="21"/>
              <w:szCs w:val="22"/>
            </w:rPr>
          </w:pPr>
          <w:hyperlink w:anchor="_Toc520839391" w:history="1">
            <w:r w:rsidR="002510B6" w:rsidRPr="00A23FA3">
              <w:rPr>
                <w:rStyle w:val="ac"/>
                <w:rFonts w:ascii="Calibri" w:hAnsi="Calibri"/>
                <w:noProof/>
                <w:color w:val="auto"/>
              </w:rPr>
              <w:t>1.1.26.</w:t>
            </w:r>
            <w:r w:rsidR="002510B6" w:rsidRPr="00A23FA3">
              <w:rPr>
                <w:rFonts w:cstheme="minorBidi"/>
                <w:noProof/>
                <w:sz w:val="21"/>
                <w:szCs w:val="22"/>
              </w:rPr>
              <w:tab/>
            </w:r>
            <w:r w:rsidR="002510B6" w:rsidRPr="00A23FA3">
              <w:rPr>
                <w:rStyle w:val="ac"/>
                <w:rFonts w:ascii="Calibri" w:hAnsi="Calibri"/>
                <w:noProof/>
                <w:color w:val="auto"/>
              </w:rPr>
              <w:t>Configuration of space in Bank of China’s source code management repository.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_Toc520839391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2443C97F" w14:textId="77777777" w:rsidR="002510B6" w:rsidRPr="00A23FA3" w:rsidRDefault="00427807">
          <w:pPr>
            <w:pStyle w:val="31"/>
            <w:tabs>
              <w:tab w:val="left" w:pos="1260"/>
              <w:tab w:val="right" w:pos="8296"/>
            </w:tabs>
            <w:rPr>
              <w:rFonts w:cstheme="minorBidi"/>
              <w:noProof/>
              <w:sz w:val="21"/>
              <w:szCs w:val="22"/>
            </w:rPr>
          </w:pPr>
          <w:hyperlink w:anchor="_Toc520839392" w:history="1">
            <w:r w:rsidR="002510B6" w:rsidRPr="00A23FA3">
              <w:rPr>
                <w:rStyle w:val="ac"/>
                <w:rFonts w:ascii="Calibri" w:hAnsi="Calibri"/>
                <w:noProof/>
                <w:color w:val="auto"/>
              </w:rPr>
              <w:t>1.1.27.</w:t>
            </w:r>
            <w:r w:rsidR="002510B6" w:rsidRPr="00A23FA3">
              <w:rPr>
                <w:rFonts w:cstheme="minorBidi"/>
                <w:noProof/>
                <w:sz w:val="21"/>
                <w:szCs w:val="22"/>
              </w:rPr>
              <w:tab/>
            </w:r>
            <w:r w:rsidR="002510B6" w:rsidRPr="00A23FA3">
              <w:rPr>
                <w:rStyle w:val="ac"/>
                <w:rFonts w:ascii="Calibri" w:hAnsi="Calibri"/>
                <w:noProof/>
                <w:color w:val="auto"/>
              </w:rPr>
              <w:t>Provision of deployment automation and DevOps environment.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_Toc520839392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5795E1A8" w14:textId="77777777" w:rsidR="002510B6" w:rsidRPr="00A23FA3" w:rsidRDefault="00427807">
          <w:pPr>
            <w:pStyle w:val="31"/>
            <w:tabs>
              <w:tab w:val="left" w:pos="1260"/>
              <w:tab w:val="right" w:pos="8296"/>
            </w:tabs>
            <w:rPr>
              <w:rFonts w:cstheme="minorBidi"/>
              <w:noProof/>
              <w:sz w:val="21"/>
              <w:szCs w:val="22"/>
            </w:rPr>
          </w:pPr>
          <w:hyperlink w:anchor="_Toc520839393" w:history="1">
            <w:r w:rsidR="002510B6" w:rsidRPr="00A23FA3">
              <w:rPr>
                <w:rStyle w:val="ac"/>
                <w:rFonts w:ascii="Calibri" w:hAnsi="Calibri"/>
                <w:noProof/>
                <w:color w:val="auto"/>
              </w:rPr>
              <w:t>1.1.28.</w:t>
            </w:r>
            <w:r w:rsidR="002510B6" w:rsidRPr="00A23FA3">
              <w:rPr>
                <w:rFonts w:cstheme="minorBidi"/>
                <w:noProof/>
                <w:sz w:val="21"/>
                <w:szCs w:val="22"/>
              </w:rPr>
              <w:tab/>
            </w:r>
            <w:r w:rsidR="002510B6" w:rsidRPr="00A23FA3">
              <w:rPr>
                <w:rStyle w:val="ac"/>
                <w:rFonts w:ascii="Calibri" w:hAnsi="Calibri"/>
                <w:noProof/>
                <w:color w:val="auto"/>
              </w:rPr>
              <w:t>Provision of System Testing and UAT Servers (web, application, and database).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_Toc520839393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2BFEBFAD" w14:textId="77777777" w:rsidR="002510B6" w:rsidRPr="00A23FA3" w:rsidRDefault="00427807">
          <w:pPr>
            <w:pStyle w:val="31"/>
            <w:tabs>
              <w:tab w:val="left" w:pos="1260"/>
              <w:tab w:val="right" w:pos="8296"/>
            </w:tabs>
            <w:rPr>
              <w:rFonts w:cstheme="minorBidi"/>
              <w:noProof/>
              <w:sz w:val="21"/>
              <w:szCs w:val="22"/>
            </w:rPr>
          </w:pPr>
          <w:hyperlink w:anchor="_Toc520839394" w:history="1">
            <w:r w:rsidR="002510B6" w:rsidRPr="00A23FA3">
              <w:rPr>
                <w:rStyle w:val="ac"/>
                <w:rFonts w:ascii="Calibri" w:hAnsi="Calibri"/>
                <w:noProof/>
                <w:color w:val="auto"/>
              </w:rPr>
              <w:t>1.1.29.</w:t>
            </w:r>
            <w:r w:rsidR="002510B6" w:rsidRPr="00A23FA3">
              <w:rPr>
                <w:rFonts w:cstheme="minorBidi"/>
                <w:noProof/>
                <w:sz w:val="21"/>
                <w:szCs w:val="22"/>
              </w:rPr>
              <w:tab/>
            </w:r>
            <w:r w:rsidR="002510B6" w:rsidRPr="00A23FA3">
              <w:rPr>
                <w:rStyle w:val="ac"/>
                <w:rFonts w:ascii="Calibri" w:hAnsi="Calibri"/>
                <w:noProof/>
                <w:color w:val="auto"/>
              </w:rPr>
              <w:t>Provision of Bank of China Java script library and visual design standards.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_Toc520839394 \h </w:instrText>
            </w:r>
            <w:r w:rsidR="002510B6" w:rsidRPr="00A23FA3">
              <w:rPr>
                <w:noProof/>
                <w:webHidden/>
              </w:rPr>
            </w:r>
            <w:r w:rsidR="002510B6" w:rsidRPr="00A23FA3">
              <w:rPr>
                <w:noProof/>
                <w:webHidden/>
              </w:rPr>
              <w:fldChar w:fldCharType="separate"/>
            </w:r>
            <w:r w:rsidR="002510B6" w:rsidRPr="00A23FA3">
              <w:rPr>
                <w:noProof/>
                <w:webHidden/>
              </w:rPr>
              <w:t>12</w:t>
            </w:r>
            <w:r w:rsidR="002510B6" w:rsidRPr="00A23FA3">
              <w:rPr>
                <w:noProof/>
                <w:webHidden/>
              </w:rPr>
              <w:fldChar w:fldCharType="end"/>
            </w:r>
          </w:hyperlink>
        </w:p>
        <w:p w14:paraId="670C1AEC" w14:textId="77777777" w:rsidR="002510B6" w:rsidRPr="00A23FA3" w:rsidRDefault="00427807">
          <w:pPr>
            <w:pStyle w:val="31"/>
            <w:tabs>
              <w:tab w:val="left" w:pos="1260"/>
              <w:tab w:val="right" w:pos="8296"/>
            </w:tabs>
            <w:rPr>
              <w:rFonts w:cstheme="minorBidi"/>
              <w:noProof/>
              <w:sz w:val="21"/>
              <w:szCs w:val="22"/>
            </w:rPr>
          </w:pPr>
          <w:hyperlink w:anchor="_Toc520839395" w:history="1">
            <w:r w:rsidR="002510B6" w:rsidRPr="00A23FA3">
              <w:rPr>
                <w:rStyle w:val="ac"/>
                <w:rFonts w:ascii="Calibri" w:hAnsi="Calibri"/>
                <w:noProof/>
                <w:color w:val="auto"/>
              </w:rPr>
              <w:t>1.1.30.</w:t>
            </w:r>
            <w:r w:rsidR="002510B6" w:rsidRPr="00A23FA3">
              <w:rPr>
                <w:rFonts w:cstheme="minorBidi"/>
                <w:noProof/>
                <w:sz w:val="21"/>
                <w:szCs w:val="22"/>
              </w:rPr>
              <w:tab/>
            </w:r>
            <w:r w:rsidR="002510B6" w:rsidRPr="00A23FA3">
              <w:rPr>
                <w:rStyle w:val="ac"/>
                <w:rFonts w:ascii="Calibri" w:hAnsi="Calibri"/>
                <w:noProof/>
                <w:color w:val="auto"/>
              </w:rPr>
              <w:t>A development and testing environment are necessary for the migration of code builds to Bank of China during Sprints.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_Toc520839395 \h </w:instrText>
            </w:r>
            <w:r w:rsidR="002510B6" w:rsidRPr="00A23FA3">
              <w:rPr>
                <w:noProof/>
                <w:webHidden/>
              </w:rPr>
            </w:r>
            <w:r w:rsidR="002510B6" w:rsidRPr="00A23FA3">
              <w:rPr>
                <w:noProof/>
                <w:webHidden/>
              </w:rPr>
              <w:fldChar w:fldCharType="separate"/>
            </w:r>
            <w:r w:rsidR="002510B6" w:rsidRPr="00A23FA3">
              <w:rPr>
                <w:noProof/>
                <w:webHidden/>
              </w:rPr>
              <w:t>13</w:t>
            </w:r>
            <w:r w:rsidR="002510B6" w:rsidRPr="00A23FA3">
              <w:rPr>
                <w:noProof/>
                <w:webHidden/>
              </w:rPr>
              <w:fldChar w:fldCharType="end"/>
            </w:r>
          </w:hyperlink>
        </w:p>
        <w:p w14:paraId="5671D016" w14:textId="77777777" w:rsidR="002510B6" w:rsidRPr="00A23FA3" w:rsidRDefault="00427807">
          <w:pPr>
            <w:pStyle w:val="31"/>
            <w:tabs>
              <w:tab w:val="left" w:pos="1260"/>
              <w:tab w:val="right" w:pos="8296"/>
            </w:tabs>
            <w:rPr>
              <w:rFonts w:cstheme="minorBidi"/>
              <w:noProof/>
              <w:sz w:val="21"/>
              <w:szCs w:val="22"/>
            </w:rPr>
          </w:pPr>
          <w:hyperlink w:anchor="_Toc520839396" w:history="1">
            <w:r w:rsidR="002510B6" w:rsidRPr="00A23FA3">
              <w:rPr>
                <w:rStyle w:val="ac"/>
                <w:rFonts w:ascii="Calibri" w:hAnsi="Calibri"/>
                <w:noProof/>
                <w:color w:val="auto"/>
              </w:rPr>
              <w:t>1.1.31.</w:t>
            </w:r>
            <w:r w:rsidR="002510B6" w:rsidRPr="00A23FA3">
              <w:rPr>
                <w:rFonts w:cstheme="minorBidi"/>
                <w:noProof/>
                <w:sz w:val="21"/>
                <w:szCs w:val="22"/>
              </w:rPr>
              <w:tab/>
            </w:r>
            <w:r w:rsidR="002510B6" w:rsidRPr="00A23FA3">
              <w:rPr>
                <w:rStyle w:val="ac"/>
                <w:rFonts w:ascii="Calibri" w:hAnsi="Calibri"/>
                <w:noProof/>
                <w:color w:val="auto"/>
              </w:rPr>
              <w:t>Approval, acquisition and installation of recommended architectural components.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_Toc520839396 \h </w:instrText>
            </w:r>
            <w:r w:rsidR="002510B6" w:rsidRPr="00A23FA3">
              <w:rPr>
                <w:noProof/>
                <w:webHidden/>
              </w:rPr>
            </w:r>
            <w:r w:rsidR="002510B6" w:rsidRPr="00A23FA3">
              <w:rPr>
                <w:noProof/>
                <w:webHidden/>
              </w:rPr>
              <w:fldChar w:fldCharType="separate"/>
            </w:r>
            <w:r w:rsidR="002510B6" w:rsidRPr="00A23FA3">
              <w:rPr>
                <w:noProof/>
                <w:webHidden/>
              </w:rPr>
              <w:t>13</w:t>
            </w:r>
            <w:r w:rsidR="002510B6" w:rsidRPr="00A23FA3">
              <w:rPr>
                <w:noProof/>
                <w:webHidden/>
              </w:rPr>
              <w:fldChar w:fldCharType="end"/>
            </w:r>
          </w:hyperlink>
        </w:p>
        <w:p w14:paraId="6748BB99" w14:textId="77777777" w:rsidR="002510B6" w:rsidRPr="00A23FA3" w:rsidRDefault="00427807">
          <w:pPr>
            <w:pStyle w:val="31"/>
            <w:tabs>
              <w:tab w:val="left" w:pos="1260"/>
              <w:tab w:val="right" w:pos="8296"/>
            </w:tabs>
            <w:rPr>
              <w:rFonts w:cstheme="minorBidi"/>
              <w:noProof/>
              <w:sz w:val="21"/>
              <w:szCs w:val="22"/>
            </w:rPr>
          </w:pPr>
          <w:hyperlink w:anchor="_Toc520839397" w:history="1">
            <w:r w:rsidR="002510B6" w:rsidRPr="00A23FA3">
              <w:rPr>
                <w:rStyle w:val="ac"/>
                <w:rFonts w:ascii="Calibri" w:hAnsi="Calibri"/>
                <w:noProof/>
                <w:color w:val="auto"/>
              </w:rPr>
              <w:t>1.1.32.</w:t>
            </w:r>
            <w:r w:rsidR="002510B6" w:rsidRPr="00A23FA3">
              <w:rPr>
                <w:rFonts w:cstheme="minorBidi"/>
                <w:noProof/>
                <w:sz w:val="21"/>
                <w:szCs w:val="22"/>
              </w:rPr>
              <w:tab/>
            </w:r>
            <w:r w:rsidR="002510B6" w:rsidRPr="00A23FA3">
              <w:rPr>
                <w:rStyle w:val="ac"/>
                <w:rFonts w:ascii="Calibri" w:hAnsi="Calibri"/>
                <w:noProof/>
                <w:color w:val="auto"/>
              </w:rPr>
              <w:t>TSD is responsible for submitting business requirements but not technical requirements in this BRD.</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_Toc520839397 \h </w:instrText>
            </w:r>
            <w:r w:rsidR="002510B6" w:rsidRPr="00A23FA3">
              <w:rPr>
                <w:noProof/>
                <w:webHidden/>
              </w:rPr>
            </w:r>
            <w:r w:rsidR="002510B6" w:rsidRPr="00A23FA3">
              <w:rPr>
                <w:noProof/>
                <w:webHidden/>
              </w:rPr>
              <w:fldChar w:fldCharType="separate"/>
            </w:r>
            <w:r w:rsidR="002510B6" w:rsidRPr="00A23FA3">
              <w:rPr>
                <w:noProof/>
                <w:webHidden/>
              </w:rPr>
              <w:t>13</w:t>
            </w:r>
            <w:r w:rsidR="002510B6" w:rsidRPr="00A23FA3">
              <w:rPr>
                <w:noProof/>
                <w:webHidden/>
              </w:rPr>
              <w:fldChar w:fldCharType="end"/>
            </w:r>
          </w:hyperlink>
        </w:p>
        <w:p w14:paraId="6C51D417" w14:textId="77777777" w:rsidR="002510B6" w:rsidRPr="00A23FA3" w:rsidRDefault="00427807">
          <w:pPr>
            <w:pStyle w:val="31"/>
            <w:tabs>
              <w:tab w:val="left" w:pos="1260"/>
              <w:tab w:val="right" w:pos="8296"/>
            </w:tabs>
            <w:rPr>
              <w:rFonts w:cstheme="minorBidi"/>
              <w:noProof/>
              <w:sz w:val="21"/>
              <w:szCs w:val="22"/>
            </w:rPr>
          </w:pPr>
          <w:hyperlink w:anchor="_Toc520839398" w:history="1">
            <w:r w:rsidR="002510B6" w:rsidRPr="00A23FA3">
              <w:rPr>
                <w:rStyle w:val="ac"/>
                <w:rFonts w:ascii="Calibri" w:hAnsi="Calibri"/>
                <w:noProof/>
                <w:color w:val="auto"/>
              </w:rPr>
              <w:t>1.1.33.</w:t>
            </w:r>
            <w:r w:rsidR="002510B6" w:rsidRPr="00A23FA3">
              <w:rPr>
                <w:rFonts w:cstheme="minorBidi"/>
                <w:noProof/>
                <w:sz w:val="21"/>
                <w:szCs w:val="22"/>
              </w:rPr>
              <w:tab/>
            </w:r>
            <w:r w:rsidR="002510B6" w:rsidRPr="00A23FA3">
              <w:rPr>
                <w:rStyle w:val="ac"/>
                <w:rFonts w:ascii="Calibri" w:hAnsi="Calibri"/>
                <w:noProof/>
                <w:color w:val="auto"/>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_Toc520839398 \h </w:instrText>
            </w:r>
            <w:r w:rsidR="002510B6" w:rsidRPr="00A23FA3">
              <w:rPr>
                <w:noProof/>
                <w:webHidden/>
              </w:rPr>
            </w:r>
            <w:r w:rsidR="002510B6" w:rsidRPr="00A23FA3">
              <w:rPr>
                <w:noProof/>
                <w:webHidden/>
              </w:rPr>
              <w:fldChar w:fldCharType="separate"/>
            </w:r>
            <w:r w:rsidR="002510B6" w:rsidRPr="00A23FA3">
              <w:rPr>
                <w:noProof/>
                <w:webHidden/>
              </w:rPr>
              <w:t>13</w:t>
            </w:r>
            <w:r w:rsidR="002510B6" w:rsidRPr="00A23FA3">
              <w:rPr>
                <w:noProof/>
                <w:webHidden/>
              </w:rPr>
              <w:fldChar w:fldCharType="end"/>
            </w:r>
          </w:hyperlink>
        </w:p>
        <w:p w14:paraId="1A426BB2" w14:textId="77777777" w:rsidR="002510B6" w:rsidRPr="00A23FA3" w:rsidRDefault="00427807">
          <w:pPr>
            <w:pStyle w:val="21"/>
            <w:tabs>
              <w:tab w:val="right" w:pos="8296"/>
            </w:tabs>
            <w:rPr>
              <w:rFonts w:cstheme="minorBidi"/>
              <w:b w:val="0"/>
              <w:bCs w:val="0"/>
              <w:noProof/>
              <w:sz w:val="21"/>
            </w:rPr>
          </w:pPr>
          <w:hyperlink w:anchor="_Toc520839399" w:history="1">
            <w:r w:rsidR="002510B6" w:rsidRPr="00A23FA3">
              <w:rPr>
                <w:rStyle w:val="ac"/>
                <w:rFonts w:ascii="Times New Roman" w:hAnsi="Times New Roman" w:cs="Times New Roman"/>
                <w:noProof/>
                <w:color w:val="auto"/>
              </w:rPr>
              <w:t>1.3. Brief introduction to feasibility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_Toc520839399 \h </w:instrText>
            </w:r>
            <w:r w:rsidR="002510B6" w:rsidRPr="00A23FA3">
              <w:rPr>
                <w:noProof/>
                <w:webHidden/>
              </w:rPr>
            </w:r>
            <w:r w:rsidR="002510B6" w:rsidRPr="00A23FA3">
              <w:rPr>
                <w:noProof/>
                <w:webHidden/>
              </w:rPr>
              <w:fldChar w:fldCharType="separate"/>
            </w:r>
            <w:r w:rsidR="002510B6" w:rsidRPr="00A23FA3">
              <w:rPr>
                <w:noProof/>
                <w:webHidden/>
              </w:rPr>
              <w:t>13</w:t>
            </w:r>
            <w:r w:rsidR="002510B6" w:rsidRPr="00A23FA3">
              <w:rPr>
                <w:noProof/>
                <w:webHidden/>
              </w:rPr>
              <w:fldChar w:fldCharType="end"/>
            </w:r>
          </w:hyperlink>
        </w:p>
        <w:p w14:paraId="012A5087" w14:textId="77777777" w:rsidR="002510B6" w:rsidRPr="00A23FA3" w:rsidRDefault="00427807">
          <w:pPr>
            <w:pStyle w:val="21"/>
            <w:tabs>
              <w:tab w:val="right" w:pos="8296"/>
            </w:tabs>
            <w:rPr>
              <w:rFonts w:cstheme="minorBidi"/>
              <w:b w:val="0"/>
              <w:bCs w:val="0"/>
              <w:noProof/>
              <w:sz w:val="21"/>
            </w:rPr>
          </w:pPr>
          <w:hyperlink w:anchor="_Toc520839400" w:history="1">
            <w:r w:rsidR="002510B6" w:rsidRPr="00A23FA3">
              <w:rPr>
                <w:rStyle w:val="ac"/>
                <w:rFonts w:ascii="Times New Roman" w:hAnsi="Times New Roman" w:cs="Times New Roman"/>
                <w:noProof/>
                <w:color w:val="auto"/>
              </w:rPr>
              <w:t>1.4. Basic definition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_Toc520839400 \h </w:instrText>
            </w:r>
            <w:r w:rsidR="002510B6" w:rsidRPr="00A23FA3">
              <w:rPr>
                <w:noProof/>
                <w:webHidden/>
              </w:rPr>
            </w:r>
            <w:r w:rsidR="002510B6" w:rsidRPr="00A23FA3">
              <w:rPr>
                <w:noProof/>
                <w:webHidden/>
              </w:rPr>
              <w:fldChar w:fldCharType="separate"/>
            </w:r>
            <w:r w:rsidR="002510B6" w:rsidRPr="00A23FA3">
              <w:rPr>
                <w:noProof/>
                <w:webHidden/>
              </w:rPr>
              <w:t>14</w:t>
            </w:r>
            <w:r w:rsidR="002510B6" w:rsidRPr="00A23FA3">
              <w:rPr>
                <w:noProof/>
                <w:webHidden/>
              </w:rPr>
              <w:fldChar w:fldCharType="end"/>
            </w:r>
          </w:hyperlink>
        </w:p>
        <w:p w14:paraId="4F5FFBBF"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39401" w:history="1">
            <w:r w:rsidR="002510B6" w:rsidRPr="00A23FA3">
              <w:rPr>
                <w:rStyle w:val="ac"/>
                <w:noProof/>
                <w:color w:val="auto"/>
              </w:rPr>
              <w:t>Chapter 2. Business Operation Flow</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_Toc520839401 \h </w:instrText>
            </w:r>
            <w:r w:rsidR="002510B6" w:rsidRPr="00A23FA3">
              <w:rPr>
                <w:noProof/>
                <w:webHidden/>
              </w:rPr>
            </w:r>
            <w:r w:rsidR="002510B6" w:rsidRPr="00A23FA3">
              <w:rPr>
                <w:noProof/>
                <w:webHidden/>
              </w:rPr>
              <w:fldChar w:fldCharType="separate"/>
            </w:r>
            <w:r w:rsidR="002510B6" w:rsidRPr="00A23FA3">
              <w:rPr>
                <w:noProof/>
                <w:webHidden/>
              </w:rPr>
              <w:t>15</w:t>
            </w:r>
            <w:r w:rsidR="002510B6" w:rsidRPr="00A23FA3">
              <w:rPr>
                <w:noProof/>
                <w:webHidden/>
              </w:rPr>
              <w:fldChar w:fldCharType="end"/>
            </w:r>
          </w:hyperlink>
        </w:p>
        <w:p w14:paraId="3049AAC7" w14:textId="77777777" w:rsidR="002510B6" w:rsidRPr="00A23FA3" w:rsidRDefault="00427807">
          <w:pPr>
            <w:pStyle w:val="21"/>
            <w:tabs>
              <w:tab w:val="right" w:pos="8296"/>
            </w:tabs>
            <w:rPr>
              <w:rFonts w:cstheme="minorBidi"/>
              <w:b w:val="0"/>
              <w:bCs w:val="0"/>
              <w:noProof/>
              <w:sz w:val="21"/>
            </w:rPr>
          </w:pPr>
          <w:hyperlink w:anchor="_Toc520839402" w:history="1">
            <w:r w:rsidR="002510B6" w:rsidRPr="00A23FA3">
              <w:rPr>
                <w:rStyle w:val="ac"/>
                <w:rFonts w:ascii="Times New Roman" w:hAnsi="Times New Roman" w:cs="Times New Roman"/>
                <w:noProof/>
                <w:color w:val="auto"/>
              </w:rPr>
              <w:t>2.1. Business operation flow brief</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_Toc520839402 \h </w:instrText>
            </w:r>
            <w:r w:rsidR="002510B6" w:rsidRPr="00A23FA3">
              <w:rPr>
                <w:noProof/>
                <w:webHidden/>
              </w:rPr>
            </w:r>
            <w:r w:rsidR="002510B6" w:rsidRPr="00A23FA3">
              <w:rPr>
                <w:noProof/>
                <w:webHidden/>
              </w:rPr>
              <w:fldChar w:fldCharType="separate"/>
            </w:r>
            <w:r w:rsidR="002510B6" w:rsidRPr="00A23FA3">
              <w:rPr>
                <w:noProof/>
                <w:webHidden/>
              </w:rPr>
              <w:t>15</w:t>
            </w:r>
            <w:r w:rsidR="002510B6" w:rsidRPr="00A23FA3">
              <w:rPr>
                <w:noProof/>
                <w:webHidden/>
              </w:rPr>
              <w:fldChar w:fldCharType="end"/>
            </w:r>
          </w:hyperlink>
        </w:p>
        <w:p w14:paraId="152951D0" w14:textId="77777777" w:rsidR="002510B6" w:rsidRPr="00A23FA3" w:rsidRDefault="00427807">
          <w:pPr>
            <w:pStyle w:val="21"/>
            <w:tabs>
              <w:tab w:val="right" w:pos="8296"/>
            </w:tabs>
            <w:rPr>
              <w:rFonts w:cstheme="minorBidi"/>
              <w:b w:val="0"/>
              <w:bCs w:val="0"/>
              <w:noProof/>
              <w:sz w:val="21"/>
            </w:rPr>
          </w:pPr>
          <w:hyperlink w:anchor="_Toc520839403" w:history="1">
            <w:r w:rsidR="002510B6" w:rsidRPr="00A23FA3">
              <w:rPr>
                <w:rStyle w:val="ac"/>
                <w:rFonts w:ascii="Times New Roman" w:hAnsi="Times New Roman" w:cs="Times New Roman"/>
                <w:noProof/>
                <w:color w:val="auto"/>
              </w:rPr>
              <w:t>2.2. Business flowchart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_Toc520839403 \h </w:instrText>
            </w:r>
            <w:r w:rsidR="002510B6" w:rsidRPr="00A23FA3">
              <w:rPr>
                <w:noProof/>
                <w:webHidden/>
              </w:rPr>
            </w:r>
            <w:r w:rsidR="002510B6" w:rsidRPr="00A23FA3">
              <w:rPr>
                <w:noProof/>
                <w:webHidden/>
              </w:rPr>
              <w:fldChar w:fldCharType="separate"/>
            </w:r>
            <w:r w:rsidR="002510B6" w:rsidRPr="00A23FA3">
              <w:rPr>
                <w:noProof/>
                <w:webHidden/>
              </w:rPr>
              <w:t>25</w:t>
            </w:r>
            <w:r w:rsidR="002510B6" w:rsidRPr="00A23FA3">
              <w:rPr>
                <w:noProof/>
                <w:webHidden/>
              </w:rPr>
              <w:fldChar w:fldCharType="end"/>
            </w:r>
          </w:hyperlink>
        </w:p>
        <w:p w14:paraId="6D3450E8" w14:textId="77777777" w:rsidR="002510B6" w:rsidRPr="00A23FA3" w:rsidRDefault="00427807">
          <w:pPr>
            <w:pStyle w:val="21"/>
            <w:tabs>
              <w:tab w:val="right" w:pos="8296"/>
            </w:tabs>
            <w:rPr>
              <w:rFonts w:cstheme="minorBidi"/>
              <w:b w:val="0"/>
              <w:bCs w:val="0"/>
              <w:noProof/>
              <w:sz w:val="21"/>
            </w:rPr>
          </w:pPr>
          <w:hyperlink w:anchor="_Toc520839404" w:history="1">
            <w:r w:rsidR="002510B6" w:rsidRPr="00A23FA3">
              <w:rPr>
                <w:rStyle w:val="ac"/>
                <w:rFonts w:ascii="Times New Roman" w:hAnsi="Times New Roman" w:cs="Times New Roman"/>
                <w:noProof/>
                <w:color w:val="auto"/>
              </w:rPr>
              <w:t>2.3.Business operation flow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_Toc520839404 \h </w:instrText>
            </w:r>
            <w:r w:rsidR="002510B6" w:rsidRPr="00A23FA3">
              <w:rPr>
                <w:noProof/>
                <w:webHidden/>
              </w:rPr>
            </w:r>
            <w:r w:rsidR="002510B6" w:rsidRPr="00A23FA3">
              <w:rPr>
                <w:noProof/>
                <w:webHidden/>
              </w:rPr>
              <w:fldChar w:fldCharType="separate"/>
            </w:r>
            <w:r w:rsidR="002510B6" w:rsidRPr="00A23FA3">
              <w:rPr>
                <w:noProof/>
                <w:webHidden/>
              </w:rPr>
              <w:t>26</w:t>
            </w:r>
            <w:r w:rsidR="002510B6" w:rsidRPr="00A23FA3">
              <w:rPr>
                <w:noProof/>
                <w:webHidden/>
              </w:rPr>
              <w:fldChar w:fldCharType="end"/>
            </w:r>
          </w:hyperlink>
        </w:p>
        <w:p w14:paraId="0B10C4E7"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39405" w:history="1">
            <w:r w:rsidR="002510B6" w:rsidRPr="00A23FA3">
              <w:rPr>
                <w:rStyle w:val="ac"/>
                <w:noProof/>
                <w:color w:val="auto"/>
              </w:rPr>
              <w:t>Chapter 3. Functional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_Toc520839405 \h </w:instrText>
            </w:r>
            <w:r w:rsidR="002510B6" w:rsidRPr="00A23FA3">
              <w:rPr>
                <w:noProof/>
                <w:webHidden/>
              </w:rPr>
            </w:r>
            <w:r w:rsidR="002510B6" w:rsidRPr="00A23FA3">
              <w:rPr>
                <w:noProof/>
                <w:webHidden/>
              </w:rPr>
              <w:fldChar w:fldCharType="separate"/>
            </w:r>
            <w:r w:rsidR="002510B6" w:rsidRPr="00A23FA3">
              <w:rPr>
                <w:noProof/>
                <w:webHidden/>
              </w:rPr>
              <w:t>35</w:t>
            </w:r>
            <w:r w:rsidR="002510B6" w:rsidRPr="00A23FA3">
              <w:rPr>
                <w:noProof/>
                <w:webHidden/>
              </w:rPr>
              <w:fldChar w:fldCharType="end"/>
            </w:r>
          </w:hyperlink>
        </w:p>
        <w:p w14:paraId="1D5E85B2" w14:textId="77777777" w:rsidR="002510B6" w:rsidRPr="00A23FA3" w:rsidRDefault="00427807">
          <w:pPr>
            <w:pStyle w:val="21"/>
            <w:tabs>
              <w:tab w:val="right" w:pos="8296"/>
            </w:tabs>
            <w:rPr>
              <w:rFonts w:cstheme="minorBidi"/>
              <w:b w:val="0"/>
              <w:bCs w:val="0"/>
              <w:noProof/>
              <w:sz w:val="21"/>
            </w:rPr>
          </w:pPr>
          <w:hyperlink w:anchor="_Toc520839406" w:history="1">
            <w:r w:rsidR="002510B6" w:rsidRPr="00A23FA3">
              <w:rPr>
                <w:rStyle w:val="ac"/>
                <w:rFonts w:ascii="Times New Roman" w:hAnsi="Times New Roman" w:cs="Times New Roman"/>
                <w:noProof/>
                <w:color w:val="auto"/>
              </w:rPr>
              <w:t>3.1. Functional classification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_Toc520839406 \h </w:instrText>
            </w:r>
            <w:r w:rsidR="002510B6" w:rsidRPr="00A23FA3">
              <w:rPr>
                <w:noProof/>
                <w:webHidden/>
              </w:rPr>
            </w:r>
            <w:r w:rsidR="002510B6" w:rsidRPr="00A23FA3">
              <w:rPr>
                <w:noProof/>
                <w:webHidden/>
              </w:rPr>
              <w:fldChar w:fldCharType="separate"/>
            </w:r>
            <w:r w:rsidR="002510B6" w:rsidRPr="00A23FA3">
              <w:rPr>
                <w:noProof/>
                <w:webHidden/>
              </w:rPr>
              <w:t>35</w:t>
            </w:r>
            <w:r w:rsidR="002510B6" w:rsidRPr="00A23FA3">
              <w:rPr>
                <w:noProof/>
                <w:webHidden/>
              </w:rPr>
              <w:fldChar w:fldCharType="end"/>
            </w:r>
          </w:hyperlink>
        </w:p>
        <w:p w14:paraId="4E3BC4D8" w14:textId="77777777" w:rsidR="002510B6" w:rsidRPr="00A23FA3" w:rsidRDefault="00427807">
          <w:pPr>
            <w:pStyle w:val="21"/>
            <w:tabs>
              <w:tab w:val="right" w:pos="8296"/>
            </w:tabs>
            <w:rPr>
              <w:rFonts w:cstheme="minorBidi"/>
              <w:b w:val="0"/>
              <w:bCs w:val="0"/>
              <w:noProof/>
              <w:sz w:val="21"/>
            </w:rPr>
          </w:pPr>
          <w:hyperlink w:anchor="_Toc520839407" w:history="1">
            <w:r w:rsidR="002510B6" w:rsidRPr="00A23FA3">
              <w:rPr>
                <w:rStyle w:val="ac"/>
                <w:rFonts w:ascii="Times New Roman" w:hAnsi="Times New Roman" w:cs="Times New Roman"/>
                <w:noProof/>
                <w:color w:val="auto"/>
              </w:rPr>
              <w:t>3.2. Functional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_Toc520839407 \h </w:instrText>
            </w:r>
            <w:r w:rsidR="002510B6" w:rsidRPr="00A23FA3">
              <w:rPr>
                <w:noProof/>
                <w:webHidden/>
              </w:rPr>
            </w:r>
            <w:r w:rsidR="002510B6" w:rsidRPr="00A23FA3">
              <w:rPr>
                <w:noProof/>
                <w:webHidden/>
              </w:rPr>
              <w:fldChar w:fldCharType="separate"/>
            </w:r>
            <w:r w:rsidR="002510B6" w:rsidRPr="00A23FA3">
              <w:rPr>
                <w:noProof/>
                <w:webHidden/>
              </w:rPr>
              <w:t>37</w:t>
            </w:r>
            <w:r w:rsidR="002510B6" w:rsidRPr="00A23FA3">
              <w:rPr>
                <w:noProof/>
                <w:webHidden/>
              </w:rPr>
              <w:fldChar w:fldCharType="end"/>
            </w:r>
          </w:hyperlink>
        </w:p>
        <w:p w14:paraId="65FB81BC" w14:textId="77777777" w:rsidR="002510B6" w:rsidRPr="00A23FA3" w:rsidRDefault="00427807">
          <w:pPr>
            <w:pStyle w:val="21"/>
            <w:tabs>
              <w:tab w:val="right" w:pos="8296"/>
            </w:tabs>
            <w:rPr>
              <w:rFonts w:cstheme="minorBidi"/>
              <w:b w:val="0"/>
              <w:bCs w:val="0"/>
              <w:noProof/>
              <w:sz w:val="21"/>
            </w:rPr>
          </w:pPr>
          <w:hyperlink w:anchor="_Toc520839408" w:history="1">
            <w:r w:rsidR="002510B6" w:rsidRPr="00A23FA3">
              <w:rPr>
                <w:rStyle w:val="ac"/>
                <w:rFonts w:ascii="Times New Roman" w:hAnsi="Times New Roman" w:cs="Times New Roman"/>
                <w:noProof/>
                <w:color w:val="auto"/>
              </w:rPr>
              <w:t>3.2.1 Login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_Toc520839408 \h </w:instrText>
            </w:r>
            <w:r w:rsidR="002510B6" w:rsidRPr="00A23FA3">
              <w:rPr>
                <w:noProof/>
                <w:webHidden/>
              </w:rPr>
            </w:r>
            <w:r w:rsidR="002510B6" w:rsidRPr="00A23FA3">
              <w:rPr>
                <w:noProof/>
                <w:webHidden/>
              </w:rPr>
              <w:fldChar w:fldCharType="separate"/>
            </w:r>
            <w:r w:rsidR="002510B6" w:rsidRPr="00A23FA3">
              <w:rPr>
                <w:noProof/>
                <w:webHidden/>
              </w:rPr>
              <w:t>38</w:t>
            </w:r>
            <w:r w:rsidR="002510B6" w:rsidRPr="00A23FA3">
              <w:rPr>
                <w:noProof/>
                <w:webHidden/>
              </w:rPr>
              <w:fldChar w:fldCharType="end"/>
            </w:r>
          </w:hyperlink>
        </w:p>
        <w:p w14:paraId="7CACFF61" w14:textId="77777777" w:rsidR="002510B6" w:rsidRPr="00A23FA3" w:rsidRDefault="00427807">
          <w:pPr>
            <w:pStyle w:val="31"/>
            <w:tabs>
              <w:tab w:val="left" w:pos="1050"/>
              <w:tab w:val="right" w:pos="8296"/>
            </w:tabs>
            <w:rPr>
              <w:rFonts w:cstheme="minorBidi"/>
              <w:noProof/>
              <w:sz w:val="21"/>
              <w:szCs w:val="22"/>
            </w:rPr>
          </w:pPr>
          <w:hyperlink w:anchor="_Toc520839412" w:history="1">
            <w:r w:rsidR="002510B6" w:rsidRPr="00A23FA3">
              <w:rPr>
                <w:rStyle w:val="ac"/>
                <w:rFonts w:ascii="Calibri" w:hAnsi="Calibri"/>
                <w:strike/>
                <w:noProof/>
                <w:color w:val="auto"/>
              </w:rPr>
              <w:t>1..1.</w:t>
            </w:r>
            <w:r w:rsidR="002510B6" w:rsidRPr="00A23FA3">
              <w:rPr>
                <w:rFonts w:cstheme="minorBidi"/>
                <w:noProof/>
                <w:sz w:val="21"/>
                <w:szCs w:val="22"/>
              </w:rPr>
              <w:tab/>
            </w:r>
            <w:r w:rsidR="002510B6" w:rsidRPr="00A23FA3">
              <w:rPr>
                <w:rStyle w:val="ac"/>
                <w:rFonts w:ascii="Calibri" w:hAnsi="Calibri"/>
                <w:strike/>
                <w:noProof/>
                <w:color w:val="auto"/>
              </w:rPr>
              <w:t>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_Toc520839412 \h </w:instrText>
            </w:r>
            <w:r w:rsidR="002510B6" w:rsidRPr="00A23FA3">
              <w:rPr>
                <w:noProof/>
                <w:webHidden/>
              </w:rPr>
            </w:r>
            <w:r w:rsidR="002510B6" w:rsidRPr="00A23FA3">
              <w:rPr>
                <w:noProof/>
                <w:webHidden/>
              </w:rPr>
              <w:fldChar w:fldCharType="separate"/>
            </w:r>
            <w:r w:rsidR="002510B6" w:rsidRPr="00A23FA3">
              <w:rPr>
                <w:noProof/>
                <w:webHidden/>
              </w:rPr>
              <w:t>38</w:t>
            </w:r>
            <w:r w:rsidR="002510B6" w:rsidRPr="00A23FA3">
              <w:rPr>
                <w:noProof/>
                <w:webHidden/>
              </w:rPr>
              <w:fldChar w:fldCharType="end"/>
            </w:r>
          </w:hyperlink>
        </w:p>
        <w:p w14:paraId="13CE36A2" w14:textId="77777777" w:rsidR="002510B6" w:rsidRPr="00A23FA3" w:rsidRDefault="00427807">
          <w:pPr>
            <w:pStyle w:val="31"/>
            <w:tabs>
              <w:tab w:val="left" w:pos="1050"/>
              <w:tab w:val="right" w:pos="8296"/>
            </w:tabs>
            <w:rPr>
              <w:rFonts w:cstheme="minorBidi"/>
              <w:noProof/>
              <w:sz w:val="21"/>
              <w:szCs w:val="22"/>
            </w:rPr>
          </w:pPr>
          <w:hyperlink w:anchor="_Toc520839413" w:history="1">
            <w:r w:rsidR="002510B6" w:rsidRPr="00A23FA3">
              <w:rPr>
                <w:rStyle w:val="ac"/>
                <w:rFonts w:ascii="Calibri" w:hAnsi="Calibri"/>
                <w:noProof/>
                <w:color w:val="auto"/>
              </w:rPr>
              <w:t>1..2.</w:t>
            </w:r>
            <w:r w:rsidR="002510B6" w:rsidRPr="00A23FA3">
              <w:rPr>
                <w:rFonts w:cstheme="minorBidi"/>
                <w:noProof/>
                <w:sz w:val="21"/>
                <w:szCs w:val="22"/>
              </w:rPr>
              <w:tab/>
            </w:r>
            <w:r w:rsidR="002510B6" w:rsidRPr="00A23FA3">
              <w:rPr>
                <w:rStyle w:val="ac"/>
                <w:rFonts w:ascii="Calibri" w:hAnsi="Calibri"/>
                <w:noProof/>
                <w:color w:val="auto"/>
              </w:rPr>
              <w:t>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_Toc520839413 \h </w:instrText>
            </w:r>
            <w:r w:rsidR="002510B6" w:rsidRPr="00A23FA3">
              <w:rPr>
                <w:noProof/>
                <w:webHidden/>
              </w:rPr>
            </w:r>
            <w:r w:rsidR="002510B6" w:rsidRPr="00A23FA3">
              <w:rPr>
                <w:noProof/>
                <w:webHidden/>
              </w:rPr>
              <w:fldChar w:fldCharType="separate"/>
            </w:r>
            <w:r w:rsidR="002510B6" w:rsidRPr="00A23FA3">
              <w:rPr>
                <w:noProof/>
                <w:webHidden/>
              </w:rPr>
              <w:t>40</w:t>
            </w:r>
            <w:r w:rsidR="002510B6" w:rsidRPr="00A23FA3">
              <w:rPr>
                <w:noProof/>
                <w:webHidden/>
              </w:rPr>
              <w:fldChar w:fldCharType="end"/>
            </w:r>
          </w:hyperlink>
        </w:p>
        <w:p w14:paraId="6912AB35" w14:textId="77777777" w:rsidR="002510B6" w:rsidRPr="00A23FA3" w:rsidRDefault="00427807">
          <w:pPr>
            <w:pStyle w:val="21"/>
            <w:tabs>
              <w:tab w:val="right" w:pos="8296"/>
            </w:tabs>
            <w:rPr>
              <w:rFonts w:cstheme="minorBidi"/>
              <w:b w:val="0"/>
              <w:bCs w:val="0"/>
              <w:noProof/>
              <w:sz w:val="21"/>
            </w:rPr>
          </w:pPr>
          <w:hyperlink w:anchor="_Toc520839414" w:history="1">
            <w:r w:rsidR="002510B6" w:rsidRPr="00A23FA3">
              <w:rPr>
                <w:rStyle w:val="ac"/>
                <w:rFonts w:ascii="Times New Roman" w:hAnsi="Times New Roman" w:cs="Times New Roman"/>
                <w:noProof/>
                <w:color w:val="auto"/>
              </w:rPr>
              <w:t>3.2.1.1.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_Toc520839414 \h </w:instrText>
            </w:r>
            <w:r w:rsidR="002510B6" w:rsidRPr="00A23FA3">
              <w:rPr>
                <w:noProof/>
                <w:webHidden/>
              </w:rPr>
            </w:r>
            <w:r w:rsidR="002510B6" w:rsidRPr="00A23FA3">
              <w:rPr>
                <w:noProof/>
                <w:webHidden/>
              </w:rPr>
              <w:fldChar w:fldCharType="separate"/>
            </w:r>
            <w:r w:rsidR="002510B6" w:rsidRPr="00A23FA3">
              <w:rPr>
                <w:noProof/>
                <w:webHidden/>
              </w:rPr>
              <w:t>40</w:t>
            </w:r>
            <w:r w:rsidR="002510B6" w:rsidRPr="00A23FA3">
              <w:rPr>
                <w:noProof/>
                <w:webHidden/>
              </w:rPr>
              <w:fldChar w:fldCharType="end"/>
            </w:r>
          </w:hyperlink>
        </w:p>
        <w:p w14:paraId="0C3EFF9A" w14:textId="77777777" w:rsidR="002510B6" w:rsidRPr="00A23FA3" w:rsidRDefault="00427807">
          <w:pPr>
            <w:pStyle w:val="21"/>
            <w:tabs>
              <w:tab w:val="right" w:pos="8296"/>
            </w:tabs>
            <w:rPr>
              <w:rFonts w:cstheme="minorBidi"/>
              <w:b w:val="0"/>
              <w:bCs w:val="0"/>
              <w:noProof/>
              <w:sz w:val="21"/>
            </w:rPr>
          </w:pPr>
          <w:hyperlink w:anchor="_Toc520839415" w:history="1">
            <w:r w:rsidR="002510B6" w:rsidRPr="00A23FA3">
              <w:rPr>
                <w:rStyle w:val="ac"/>
                <w:rFonts w:ascii="Times New Roman" w:hAnsi="Times New Roman" w:cs="Times New Roman"/>
                <w:noProof/>
                <w:color w:val="auto"/>
              </w:rPr>
              <w:t>3.2.1.2.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_Toc520839415 \h </w:instrText>
            </w:r>
            <w:r w:rsidR="002510B6" w:rsidRPr="00A23FA3">
              <w:rPr>
                <w:noProof/>
                <w:webHidden/>
              </w:rPr>
            </w:r>
            <w:r w:rsidR="002510B6" w:rsidRPr="00A23FA3">
              <w:rPr>
                <w:noProof/>
                <w:webHidden/>
              </w:rPr>
              <w:fldChar w:fldCharType="separate"/>
            </w:r>
            <w:r w:rsidR="002510B6" w:rsidRPr="00A23FA3">
              <w:rPr>
                <w:noProof/>
                <w:webHidden/>
              </w:rPr>
              <w:t>42</w:t>
            </w:r>
            <w:r w:rsidR="002510B6" w:rsidRPr="00A23FA3">
              <w:rPr>
                <w:noProof/>
                <w:webHidden/>
              </w:rPr>
              <w:fldChar w:fldCharType="end"/>
            </w:r>
          </w:hyperlink>
        </w:p>
        <w:p w14:paraId="67E06746" w14:textId="77777777" w:rsidR="002510B6" w:rsidRPr="00A23FA3" w:rsidRDefault="00427807">
          <w:pPr>
            <w:pStyle w:val="21"/>
            <w:tabs>
              <w:tab w:val="right" w:pos="8296"/>
            </w:tabs>
            <w:rPr>
              <w:rFonts w:cstheme="minorBidi"/>
              <w:b w:val="0"/>
              <w:bCs w:val="0"/>
              <w:noProof/>
              <w:sz w:val="21"/>
            </w:rPr>
          </w:pPr>
          <w:hyperlink w:anchor="_Toc520839416" w:history="1">
            <w:r w:rsidR="002510B6" w:rsidRPr="00A23FA3">
              <w:rPr>
                <w:rStyle w:val="ac"/>
                <w:rFonts w:ascii="Times New Roman" w:hAnsi="Times New Roman" w:cs="Times New Roman"/>
                <w:noProof/>
                <w:color w:val="auto"/>
              </w:rPr>
              <w:t>3.2.1.3.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_Toc520839416 \h </w:instrText>
            </w:r>
            <w:r w:rsidR="002510B6" w:rsidRPr="00A23FA3">
              <w:rPr>
                <w:noProof/>
                <w:webHidden/>
              </w:rPr>
            </w:r>
            <w:r w:rsidR="002510B6" w:rsidRPr="00A23FA3">
              <w:rPr>
                <w:noProof/>
                <w:webHidden/>
              </w:rPr>
              <w:fldChar w:fldCharType="separate"/>
            </w:r>
            <w:r w:rsidR="002510B6" w:rsidRPr="00A23FA3">
              <w:rPr>
                <w:noProof/>
                <w:webHidden/>
              </w:rPr>
              <w:t>45</w:t>
            </w:r>
            <w:r w:rsidR="002510B6" w:rsidRPr="00A23FA3">
              <w:rPr>
                <w:noProof/>
                <w:webHidden/>
              </w:rPr>
              <w:fldChar w:fldCharType="end"/>
            </w:r>
          </w:hyperlink>
        </w:p>
        <w:p w14:paraId="26E6C857" w14:textId="77777777" w:rsidR="002510B6" w:rsidRPr="00A23FA3" w:rsidRDefault="00427807">
          <w:pPr>
            <w:pStyle w:val="21"/>
            <w:tabs>
              <w:tab w:val="left" w:pos="1050"/>
              <w:tab w:val="right" w:pos="8296"/>
            </w:tabs>
            <w:rPr>
              <w:rFonts w:cstheme="minorBidi"/>
              <w:b w:val="0"/>
              <w:bCs w:val="0"/>
              <w:noProof/>
              <w:sz w:val="21"/>
            </w:rPr>
          </w:pPr>
          <w:hyperlink w:anchor="_Toc520839417" w:history="1">
            <w:r w:rsidR="002510B6" w:rsidRPr="00A23FA3">
              <w:rPr>
                <w:rStyle w:val="ac"/>
                <w:rFonts w:ascii="Calibri" w:hAnsi="Calibri"/>
                <w:noProof/>
                <w:color w:val="auto"/>
              </w:rPr>
              <w:t>3.2.2</w:t>
            </w:r>
            <w:r w:rsidR="002510B6" w:rsidRPr="00A23FA3">
              <w:rPr>
                <w:rFonts w:cstheme="minorBidi"/>
                <w:b w:val="0"/>
                <w:bCs w:val="0"/>
                <w:noProof/>
                <w:sz w:val="21"/>
              </w:rPr>
              <w:tab/>
            </w:r>
            <w:r w:rsidR="002510B6" w:rsidRPr="00A23FA3">
              <w:rPr>
                <w:rStyle w:val="ac"/>
                <w:rFonts w:ascii="Calibri" w:hAnsi="Calibri"/>
                <w:noProof/>
                <w:color w:val="auto"/>
              </w:rPr>
              <w:t>Home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_Toc520839417 \h </w:instrText>
            </w:r>
            <w:r w:rsidR="002510B6" w:rsidRPr="00A23FA3">
              <w:rPr>
                <w:noProof/>
                <w:webHidden/>
              </w:rPr>
            </w:r>
            <w:r w:rsidR="002510B6" w:rsidRPr="00A23FA3">
              <w:rPr>
                <w:noProof/>
                <w:webHidden/>
              </w:rPr>
              <w:fldChar w:fldCharType="separate"/>
            </w:r>
            <w:r w:rsidR="002510B6" w:rsidRPr="00A23FA3">
              <w:rPr>
                <w:noProof/>
                <w:webHidden/>
              </w:rPr>
              <w:t>47</w:t>
            </w:r>
            <w:r w:rsidR="002510B6" w:rsidRPr="00A23FA3">
              <w:rPr>
                <w:noProof/>
                <w:webHidden/>
              </w:rPr>
              <w:fldChar w:fldCharType="end"/>
            </w:r>
          </w:hyperlink>
        </w:p>
        <w:p w14:paraId="7EA07842" w14:textId="77777777" w:rsidR="002510B6" w:rsidRPr="00A23FA3" w:rsidRDefault="00427807">
          <w:pPr>
            <w:pStyle w:val="31"/>
            <w:tabs>
              <w:tab w:val="right" w:pos="8296"/>
            </w:tabs>
            <w:rPr>
              <w:rFonts w:cstheme="minorBidi"/>
              <w:noProof/>
              <w:sz w:val="21"/>
              <w:szCs w:val="22"/>
            </w:rPr>
          </w:pPr>
          <w:hyperlink w:anchor="_Toc520839418" w:history="1">
            <w:r w:rsidR="002510B6" w:rsidRPr="00A23FA3">
              <w:rPr>
                <w:rStyle w:val="ac"/>
                <w:rFonts w:ascii="Calibri" w:hAnsi="Calibri"/>
                <w:strike/>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_Toc520839418 \h </w:instrText>
            </w:r>
            <w:r w:rsidR="002510B6" w:rsidRPr="00A23FA3">
              <w:rPr>
                <w:noProof/>
                <w:webHidden/>
              </w:rPr>
            </w:r>
            <w:r w:rsidR="002510B6" w:rsidRPr="00A23FA3">
              <w:rPr>
                <w:noProof/>
                <w:webHidden/>
              </w:rPr>
              <w:fldChar w:fldCharType="separate"/>
            </w:r>
            <w:r w:rsidR="002510B6" w:rsidRPr="00A23FA3">
              <w:rPr>
                <w:noProof/>
                <w:webHidden/>
              </w:rPr>
              <w:t>48</w:t>
            </w:r>
            <w:r w:rsidR="002510B6" w:rsidRPr="00A23FA3">
              <w:rPr>
                <w:noProof/>
                <w:webHidden/>
              </w:rPr>
              <w:fldChar w:fldCharType="end"/>
            </w:r>
          </w:hyperlink>
        </w:p>
        <w:p w14:paraId="6D328731" w14:textId="77777777" w:rsidR="002510B6" w:rsidRPr="00A23FA3" w:rsidRDefault="00427807">
          <w:pPr>
            <w:pStyle w:val="31"/>
            <w:tabs>
              <w:tab w:val="right" w:pos="8296"/>
            </w:tabs>
            <w:rPr>
              <w:rFonts w:cstheme="minorBidi"/>
              <w:noProof/>
              <w:sz w:val="21"/>
              <w:szCs w:val="22"/>
            </w:rPr>
          </w:pPr>
          <w:hyperlink w:anchor="_Toc520839419"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_Toc520839419 \h </w:instrText>
            </w:r>
            <w:r w:rsidR="002510B6" w:rsidRPr="00A23FA3">
              <w:rPr>
                <w:noProof/>
                <w:webHidden/>
              </w:rPr>
            </w:r>
            <w:r w:rsidR="002510B6" w:rsidRPr="00A23FA3">
              <w:rPr>
                <w:noProof/>
                <w:webHidden/>
              </w:rPr>
              <w:fldChar w:fldCharType="separate"/>
            </w:r>
            <w:r w:rsidR="002510B6" w:rsidRPr="00A23FA3">
              <w:rPr>
                <w:noProof/>
                <w:webHidden/>
              </w:rPr>
              <w:t>48</w:t>
            </w:r>
            <w:r w:rsidR="002510B6" w:rsidRPr="00A23FA3">
              <w:rPr>
                <w:noProof/>
                <w:webHidden/>
              </w:rPr>
              <w:fldChar w:fldCharType="end"/>
            </w:r>
          </w:hyperlink>
        </w:p>
        <w:p w14:paraId="46794F86" w14:textId="77777777" w:rsidR="002510B6" w:rsidRPr="00A23FA3" w:rsidRDefault="00427807">
          <w:pPr>
            <w:pStyle w:val="21"/>
            <w:tabs>
              <w:tab w:val="right" w:pos="8296"/>
            </w:tabs>
            <w:rPr>
              <w:rFonts w:cstheme="minorBidi"/>
              <w:b w:val="0"/>
              <w:bCs w:val="0"/>
              <w:noProof/>
              <w:sz w:val="21"/>
            </w:rPr>
          </w:pPr>
          <w:hyperlink w:anchor="_Toc520839420" w:history="1">
            <w:r w:rsidR="002510B6" w:rsidRPr="00A23FA3">
              <w:rPr>
                <w:rStyle w:val="ac"/>
                <w:rFonts w:ascii="Times New Roman" w:hAnsi="Times New Roman" w:cs="Times New Roman"/>
                <w:noProof/>
                <w:color w:val="auto"/>
              </w:rPr>
              <w:t>3.2.2.1.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_Toc520839420 \h </w:instrText>
            </w:r>
            <w:r w:rsidR="002510B6" w:rsidRPr="00A23FA3">
              <w:rPr>
                <w:noProof/>
                <w:webHidden/>
              </w:rPr>
            </w:r>
            <w:r w:rsidR="002510B6" w:rsidRPr="00A23FA3">
              <w:rPr>
                <w:noProof/>
                <w:webHidden/>
              </w:rPr>
              <w:fldChar w:fldCharType="separate"/>
            </w:r>
            <w:r w:rsidR="002510B6" w:rsidRPr="00A23FA3">
              <w:rPr>
                <w:noProof/>
                <w:webHidden/>
              </w:rPr>
              <w:t>50</w:t>
            </w:r>
            <w:r w:rsidR="002510B6" w:rsidRPr="00A23FA3">
              <w:rPr>
                <w:noProof/>
                <w:webHidden/>
              </w:rPr>
              <w:fldChar w:fldCharType="end"/>
            </w:r>
          </w:hyperlink>
        </w:p>
        <w:p w14:paraId="36EC90BC" w14:textId="77777777" w:rsidR="002510B6" w:rsidRPr="00A23FA3" w:rsidRDefault="00427807">
          <w:pPr>
            <w:pStyle w:val="21"/>
            <w:tabs>
              <w:tab w:val="right" w:pos="8296"/>
            </w:tabs>
            <w:rPr>
              <w:rFonts w:cstheme="minorBidi"/>
              <w:b w:val="0"/>
              <w:bCs w:val="0"/>
              <w:noProof/>
              <w:sz w:val="21"/>
            </w:rPr>
          </w:pPr>
          <w:hyperlink w:anchor="_Toc520839421" w:history="1">
            <w:r w:rsidR="002510B6" w:rsidRPr="00A23FA3">
              <w:rPr>
                <w:rStyle w:val="ac"/>
                <w:rFonts w:ascii="Times New Roman" w:hAnsi="Times New Roman" w:cs="Times New Roman"/>
                <w:noProof/>
                <w:color w:val="auto"/>
              </w:rPr>
              <w:t>3.2.2.2.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_Toc520839421 \h </w:instrText>
            </w:r>
            <w:r w:rsidR="002510B6" w:rsidRPr="00A23FA3">
              <w:rPr>
                <w:noProof/>
                <w:webHidden/>
              </w:rPr>
            </w:r>
            <w:r w:rsidR="002510B6" w:rsidRPr="00A23FA3">
              <w:rPr>
                <w:noProof/>
                <w:webHidden/>
              </w:rPr>
              <w:fldChar w:fldCharType="separate"/>
            </w:r>
            <w:r w:rsidR="002510B6" w:rsidRPr="00A23FA3">
              <w:rPr>
                <w:noProof/>
                <w:webHidden/>
              </w:rPr>
              <w:t>51</w:t>
            </w:r>
            <w:r w:rsidR="002510B6" w:rsidRPr="00A23FA3">
              <w:rPr>
                <w:noProof/>
                <w:webHidden/>
              </w:rPr>
              <w:fldChar w:fldCharType="end"/>
            </w:r>
          </w:hyperlink>
        </w:p>
        <w:p w14:paraId="2C7959F5" w14:textId="77777777" w:rsidR="002510B6" w:rsidRPr="00A23FA3" w:rsidRDefault="00427807">
          <w:pPr>
            <w:pStyle w:val="21"/>
            <w:tabs>
              <w:tab w:val="right" w:pos="8296"/>
            </w:tabs>
            <w:rPr>
              <w:rFonts w:cstheme="minorBidi"/>
              <w:b w:val="0"/>
              <w:bCs w:val="0"/>
              <w:noProof/>
              <w:sz w:val="21"/>
            </w:rPr>
          </w:pPr>
          <w:hyperlink w:anchor="_Toc520839422" w:history="1">
            <w:r w:rsidR="002510B6" w:rsidRPr="00A23FA3">
              <w:rPr>
                <w:rStyle w:val="ac"/>
                <w:rFonts w:ascii="Times New Roman" w:hAnsi="Times New Roman" w:cs="Times New Roman"/>
                <w:noProof/>
                <w:color w:val="auto"/>
              </w:rPr>
              <w:t>3.2.2.3.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_Toc520839422 \h </w:instrText>
            </w:r>
            <w:r w:rsidR="002510B6" w:rsidRPr="00A23FA3">
              <w:rPr>
                <w:noProof/>
                <w:webHidden/>
              </w:rPr>
            </w:r>
            <w:r w:rsidR="002510B6" w:rsidRPr="00A23FA3">
              <w:rPr>
                <w:noProof/>
                <w:webHidden/>
              </w:rPr>
              <w:fldChar w:fldCharType="separate"/>
            </w:r>
            <w:r w:rsidR="002510B6" w:rsidRPr="00A23FA3">
              <w:rPr>
                <w:noProof/>
                <w:webHidden/>
              </w:rPr>
              <w:t>52</w:t>
            </w:r>
            <w:r w:rsidR="002510B6" w:rsidRPr="00A23FA3">
              <w:rPr>
                <w:noProof/>
                <w:webHidden/>
              </w:rPr>
              <w:fldChar w:fldCharType="end"/>
            </w:r>
          </w:hyperlink>
        </w:p>
        <w:p w14:paraId="467CE7CA" w14:textId="77777777" w:rsidR="002510B6" w:rsidRPr="00A23FA3" w:rsidRDefault="00427807">
          <w:pPr>
            <w:pStyle w:val="21"/>
            <w:tabs>
              <w:tab w:val="left" w:pos="1050"/>
              <w:tab w:val="right" w:pos="8296"/>
            </w:tabs>
            <w:rPr>
              <w:rFonts w:cstheme="minorBidi"/>
              <w:b w:val="0"/>
              <w:bCs w:val="0"/>
              <w:noProof/>
              <w:sz w:val="21"/>
            </w:rPr>
          </w:pPr>
          <w:hyperlink w:anchor="_Toc520839423" w:history="1">
            <w:r w:rsidR="002510B6" w:rsidRPr="00A23FA3">
              <w:rPr>
                <w:rStyle w:val="ac"/>
                <w:rFonts w:ascii="Calibri" w:hAnsi="Calibri"/>
                <w:noProof/>
                <w:color w:val="auto"/>
              </w:rPr>
              <w:t>3.2.3</w:t>
            </w:r>
            <w:r w:rsidR="002510B6" w:rsidRPr="00A23FA3">
              <w:rPr>
                <w:rFonts w:cstheme="minorBidi"/>
                <w:b w:val="0"/>
                <w:bCs w:val="0"/>
                <w:noProof/>
                <w:sz w:val="21"/>
              </w:rPr>
              <w:tab/>
            </w:r>
            <w:r w:rsidR="002510B6" w:rsidRPr="00A23FA3">
              <w:rPr>
                <w:rStyle w:val="ac"/>
                <w:rFonts w:ascii="Calibri" w:hAnsi="Calibri"/>
                <w:noProof/>
                <w:color w:val="auto"/>
              </w:rPr>
              <w:t>Operations Analyst: Case List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_Toc520839423 \h </w:instrText>
            </w:r>
            <w:r w:rsidR="002510B6" w:rsidRPr="00A23FA3">
              <w:rPr>
                <w:noProof/>
                <w:webHidden/>
              </w:rPr>
            </w:r>
            <w:r w:rsidR="002510B6" w:rsidRPr="00A23FA3">
              <w:rPr>
                <w:noProof/>
                <w:webHidden/>
              </w:rPr>
              <w:fldChar w:fldCharType="separate"/>
            </w:r>
            <w:r w:rsidR="002510B6" w:rsidRPr="00A23FA3">
              <w:rPr>
                <w:noProof/>
                <w:webHidden/>
              </w:rPr>
              <w:t>54</w:t>
            </w:r>
            <w:r w:rsidR="002510B6" w:rsidRPr="00A23FA3">
              <w:rPr>
                <w:noProof/>
                <w:webHidden/>
              </w:rPr>
              <w:fldChar w:fldCharType="end"/>
            </w:r>
          </w:hyperlink>
        </w:p>
        <w:p w14:paraId="40D51DC7" w14:textId="77777777" w:rsidR="002510B6" w:rsidRPr="00A23FA3" w:rsidRDefault="00427807">
          <w:pPr>
            <w:pStyle w:val="31"/>
            <w:tabs>
              <w:tab w:val="right" w:pos="8296"/>
            </w:tabs>
            <w:rPr>
              <w:rFonts w:cstheme="minorBidi"/>
              <w:noProof/>
              <w:sz w:val="21"/>
              <w:szCs w:val="22"/>
            </w:rPr>
          </w:pPr>
          <w:hyperlink w:anchor="_Toc520839424"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_Toc520839424 \h </w:instrText>
            </w:r>
            <w:r w:rsidR="002510B6" w:rsidRPr="00A23FA3">
              <w:rPr>
                <w:noProof/>
                <w:webHidden/>
              </w:rPr>
            </w:r>
            <w:r w:rsidR="002510B6" w:rsidRPr="00A23FA3">
              <w:rPr>
                <w:noProof/>
                <w:webHidden/>
              </w:rPr>
              <w:fldChar w:fldCharType="separate"/>
            </w:r>
            <w:r w:rsidR="002510B6" w:rsidRPr="00A23FA3">
              <w:rPr>
                <w:noProof/>
                <w:webHidden/>
              </w:rPr>
              <w:t>54</w:t>
            </w:r>
            <w:r w:rsidR="002510B6" w:rsidRPr="00A23FA3">
              <w:rPr>
                <w:noProof/>
                <w:webHidden/>
              </w:rPr>
              <w:fldChar w:fldCharType="end"/>
            </w:r>
          </w:hyperlink>
        </w:p>
        <w:p w14:paraId="4AE43CA0" w14:textId="77777777" w:rsidR="002510B6" w:rsidRPr="00A23FA3" w:rsidRDefault="00427807">
          <w:pPr>
            <w:pStyle w:val="31"/>
            <w:tabs>
              <w:tab w:val="right" w:pos="8296"/>
            </w:tabs>
            <w:rPr>
              <w:rFonts w:cstheme="minorBidi"/>
              <w:noProof/>
              <w:sz w:val="21"/>
              <w:szCs w:val="22"/>
            </w:rPr>
          </w:pPr>
          <w:hyperlink w:anchor="_Toc520839425"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_Toc520839425 \h </w:instrText>
            </w:r>
            <w:r w:rsidR="002510B6" w:rsidRPr="00A23FA3">
              <w:rPr>
                <w:noProof/>
                <w:webHidden/>
              </w:rPr>
            </w:r>
            <w:r w:rsidR="002510B6" w:rsidRPr="00A23FA3">
              <w:rPr>
                <w:noProof/>
                <w:webHidden/>
              </w:rPr>
              <w:fldChar w:fldCharType="separate"/>
            </w:r>
            <w:r w:rsidR="002510B6" w:rsidRPr="00A23FA3">
              <w:rPr>
                <w:noProof/>
                <w:webHidden/>
              </w:rPr>
              <w:t>55</w:t>
            </w:r>
            <w:r w:rsidR="002510B6" w:rsidRPr="00A23FA3">
              <w:rPr>
                <w:noProof/>
                <w:webHidden/>
              </w:rPr>
              <w:fldChar w:fldCharType="end"/>
            </w:r>
          </w:hyperlink>
        </w:p>
        <w:p w14:paraId="30F69E18" w14:textId="77777777" w:rsidR="002510B6" w:rsidRPr="00A23FA3" w:rsidRDefault="00427807">
          <w:pPr>
            <w:pStyle w:val="21"/>
            <w:tabs>
              <w:tab w:val="right" w:pos="8296"/>
            </w:tabs>
            <w:rPr>
              <w:rFonts w:cstheme="minorBidi"/>
              <w:b w:val="0"/>
              <w:bCs w:val="0"/>
              <w:noProof/>
              <w:sz w:val="21"/>
            </w:rPr>
          </w:pPr>
          <w:hyperlink w:anchor="_Toc520839426" w:history="1">
            <w:r w:rsidR="002510B6" w:rsidRPr="00A23FA3">
              <w:rPr>
                <w:rStyle w:val="ac"/>
                <w:rFonts w:ascii="Times New Roman" w:hAnsi="Times New Roman" w:cs="Times New Roman"/>
                <w:noProof/>
                <w:color w:val="auto"/>
              </w:rPr>
              <w:t>3.2.3.1.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_Toc520839426 \h </w:instrText>
            </w:r>
            <w:r w:rsidR="002510B6" w:rsidRPr="00A23FA3">
              <w:rPr>
                <w:noProof/>
                <w:webHidden/>
              </w:rPr>
            </w:r>
            <w:r w:rsidR="002510B6" w:rsidRPr="00A23FA3">
              <w:rPr>
                <w:noProof/>
                <w:webHidden/>
              </w:rPr>
              <w:fldChar w:fldCharType="separate"/>
            </w:r>
            <w:r w:rsidR="002510B6" w:rsidRPr="00A23FA3">
              <w:rPr>
                <w:noProof/>
                <w:webHidden/>
              </w:rPr>
              <w:t>55</w:t>
            </w:r>
            <w:r w:rsidR="002510B6" w:rsidRPr="00A23FA3">
              <w:rPr>
                <w:noProof/>
                <w:webHidden/>
              </w:rPr>
              <w:fldChar w:fldCharType="end"/>
            </w:r>
          </w:hyperlink>
        </w:p>
        <w:p w14:paraId="001BBBA4" w14:textId="77777777" w:rsidR="002510B6" w:rsidRPr="00A23FA3" w:rsidRDefault="00427807">
          <w:pPr>
            <w:pStyle w:val="21"/>
            <w:tabs>
              <w:tab w:val="right" w:pos="8296"/>
            </w:tabs>
            <w:rPr>
              <w:rFonts w:cstheme="minorBidi"/>
              <w:b w:val="0"/>
              <w:bCs w:val="0"/>
              <w:noProof/>
              <w:sz w:val="21"/>
            </w:rPr>
          </w:pPr>
          <w:hyperlink w:anchor="_Toc520839427" w:history="1">
            <w:r w:rsidR="002510B6" w:rsidRPr="00A23FA3">
              <w:rPr>
                <w:rStyle w:val="ac"/>
                <w:rFonts w:ascii="Times New Roman" w:hAnsi="Times New Roman" w:cs="Times New Roman"/>
                <w:noProof/>
                <w:color w:val="auto"/>
              </w:rPr>
              <w:t>3.2.3.2.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_Toc520839427 \h </w:instrText>
            </w:r>
            <w:r w:rsidR="002510B6" w:rsidRPr="00A23FA3">
              <w:rPr>
                <w:noProof/>
                <w:webHidden/>
              </w:rPr>
            </w:r>
            <w:r w:rsidR="002510B6" w:rsidRPr="00A23FA3">
              <w:rPr>
                <w:noProof/>
                <w:webHidden/>
              </w:rPr>
              <w:fldChar w:fldCharType="separate"/>
            </w:r>
            <w:r w:rsidR="002510B6" w:rsidRPr="00A23FA3">
              <w:rPr>
                <w:noProof/>
                <w:webHidden/>
              </w:rPr>
              <w:t>56</w:t>
            </w:r>
            <w:r w:rsidR="002510B6" w:rsidRPr="00A23FA3">
              <w:rPr>
                <w:noProof/>
                <w:webHidden/>
              </w:rPr>
              <w:fldChar w:fldCharType="end"/>
            </w:r>
          </w:hyperlink>
        </w:p>
        <w:p w14:paraId="42FA298A" w14:textId="77777777" w:rsidR="002510B6" w:rsidRPr="00A23FA3" w:rsidRDefault="00427807">
          <w:pPr>
            <w:pStyle w:val="21"/>
            <w:tabs>
              <w:tab w:val="right" w:pos="8296"/>
            </w:tabs>
            <w:rPr>
              <w:rFonts w:cstheme="minorBidi"/>
              <w:b w:val="0"/>
              <w:bCs w:val="0"/>
              <w:noProof/>
              <w:sz w:val="21"/>
            </w:rPr>
          </w:pPr>
          <w:hyperlink w:anchor="_Toc520839428" w:history="1">
            <w:r w:rsidR="002510B6" w:rsidRPr="00A23FA3">
              <w:rPr>
                <w:rStyle w:val="ac"/>
                <w:rFonts w:ascii="Times New Roman" w:hAnsi="Times New Roman" w:cs="Times New Roman"/>
                <w:noProof/>
                <w:color w:val="auto"/>
              </w:rPr>
              <w:t>3.2.3.3.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_Toc520839428 \h </w:instrText>
            </w:r>
            <w:r w:rsidR="002510B6" w:rsidRPr="00A23FA3">
              <w:rPr>
                <w:noProof/>
                <w:webHidden/>
              </w:rPr>
            </w:r>
            <w:r w:rsidR="002510B6" w:rsidRPr="00A23FA3">
              <w:rPr>
                <w:noProof/>
                <w:webHidden/>
              </w:rPr>
              <w:fldChar w:fldCharType="separate"/>
            </w:r>
            <w:r w:rsidR="002510B6" w:rsidRPr="00A23FA3">
              <w:rPr>
                <w:noProof/>
                <w:webHidden/>
              </w:rPr>
              <w:t>61</w:t>
            </w:r>
            <w:r w:rsidR="002510B6" w:rsidRPr="00A23FA3">
              <w:rPr>
                <w:noProof/>
                <w:webHidden/>
              </w:rPr>
              <w:fldChar w:fldCharType="end"/>
            </w:r>
          </w:hyperlink>
        </w:p>
        <w:p w14:paraId="12187E5C" w14:textId="77777777" w:rsidR="002510B6" w:rsidRPr="00A23FA3" w:rsidRDefault="00427807">
          <w:pPr>
            <w:pStyle w:val="21"/>
            <w:tabs>
              <w:tab w:val="left" w:pos="1050"/>
              <w:tab w:val="right" w:pos="8296"/>
            </w:tabs>
            <w:rPr>
              <w:rFonts w:cstheme="minorBidi"/>
              <w:b w:val="0"/>
              <w:bCs w:val="0"/>
              <w:noProof/>
              <w:sz w:val="21"/>
            </w:rPr>
          </w:pPr>
          <w:hyperlink w:anchor="_Toc520839429" w:history="1">
            <w:r w:rsidR="002510B6" w:rsidRPr="00A23FA3">
              <w:rPr>
                <w:rStyle w:val="ac"/>
                <w:rFonts w:ascii="Calibri" w:hAnsi="Calibri"/>
                <w:noProof/>
                <w:color w:val="auto"/>
              </w:rPr>
              <w:t>3.2.4</w:t>
            </w:r>
            <w:r w:rsidR="002510B6" w:rsidRPr="00A23FA3">
              <w:rPr>
                <w:rFonts w:cstheme="minorBidi"/>
                <w:b w:val="0"/>
                <w:bCs w:val="0"/>
                <w:noProof/>
                <w:sz w:val="21"/>
              </w:rPr>
              <w:tab/>
            </w:r>
            <w:r w:rsidR="002510B6" w:rsidRPr="00A23FA3">
              <w:rPr>
                <w:rStyle w:val="ac"/>
                <w:rFonts w:ascii="Calibri" w:hAnsi="Calibri"/>
                <w:noProof/>
                <w:color w:val="auto"/>
              </w:rPr>
              <w:t>Admin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_Toc520839429 \h </w:instrText>
            </w:r>
            <w:r w:rsidR="002510B6" w:rsidRPr="00A23FA3">
              <w:rPr>
                <w:noProof/>
                <w:webHidden/>
              </w:rPr>
            </w:r>
            <w:r w:rsidR="002510B6" w:rsidRPr="00A23FA3">
              <w:rPr>
                <w:noProof/>
                <w:webHidden/>
              </w:rPr>
              <w:fldChar w:fldCharType="separate"/>
            </w:r>
            <w:r w:rsidR="002510B6" w:rsidRPr="00A23FA3">
              <w:rPr>
                <w:noProof/>
                <w:webHidden/>
              </w:rPr>
              <w:t>63</w:t>
            </w:r>
            <w:r w:rsidR="002510B6" w:rsidRPr="00A23FA3">
              <w:rPr>
                <w:noProof/>
                <w:webHidden/>
              </w:rPr>
              <w:fldChar w:fldCharType="end"/>
            </w:r>
          </w:hyperlink>
        </w:p>
        <w:p w14:paraId="50B44E83" w14:textId="77777777" w:rsidR="002510B6" w:rsidRPr="00A23FA3" w:rsidRDefault="00427807">
          <w:pPr>
            <w:pStyle w:val="31"/>
            <w:tabs>
              <w:tab w:val="right" w:pos="8296"/>
            </w:tabs>
            <w:rPr>
              <w:rFonts w:cstheme="minorBidi"/>
              <w:noProof/>
              <w:sz w:val="21"/>
              <w:szCs w:val="22"/>
            </w:rPr>
          </w:pPr>
          <w:hyperlink w:anchor="_Toc520839430"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_Toc520839430 \h </w:instrText>
            </w:r>
            <w:r w:rsidR="002510B6" w:rsidRPr="00A23FA3">
              <w:rPr>
                <w:noProof/>
                <w:webHidden/>
              </w:rPr>
            </w:r>
            <w:r w:rsidR="002510B6" w:rsidRPr="00A23FA3">
              <w:rPr>
                <w:noProof/>
                <w:webHidden/>
              </w:rPr>
              <w:fldChar w:fldCharType="separate"/>
            </w:r>
            <w:r w:rsidR="002510B6" w:rsidRPr="00A23FA3">
              <w:rPr>
                <w:noProof/>
                <w:webHidden/>
              </w:rPr>
              <w:t>63</w:t>
            </w:r>
            <w:r w:rsidR="002510B6" w:rsidRPr="00A23FA3">
              <w:rPr>
                <w:noProof/>
                <w:webHidden/>
              </w:rPr>
              <w:fldChar w:fldCharType="end"/>
            </w:r>
          </w:hyperlink>
        </w:p>
        <w:p w14:paraId="3034CF2F" w14:textId="77777777" w:rsidR="002510B6" w:rsidRPr="00A23FA3" w:rsidRDefault="00427807">
          <w:pPr>
            <w:pStyle w:val="31"/>
            <w:tabs>
              <w:tab w:val="right" w:pos="8296"/>
            </w:tabs>
            <w:rPr>
              <w:rFonts w:cstheme="minorBidi"/>
              <w:noProof/>
              <w:sz w:val="21"/>
              <w:szCs w:val="22"/>
            </w:rPr>
          </w:pPr>
          <w:hyperlink w:anchor="_Toc520839431"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_Toc520839431 \h </w:instrText>
            </w:r>
            <w:r w:rsidR="002510B6" w:rsidRPr="00A23FA3">
              <w:rPr>
                <w:noProof/>
                <w:webHidden/>
              </w:rPr>
            </w:r>
            <w:r w:rsidR="002510B6" w:rsidRPr="00A23FA3">
              <w:rPr>
                <w:noProof/>
                <w:webHidden/>
              </w:rPr>
              <w:fldChar w:fldCharType="separate"/>
            </w:r>
            <w:r w:rsidR="002510B6" w:rsidRPr="00A23FA3">
              <w:rPr>
                <w:noProof/>
                <w:webHidden/>
              </w:rPr>
              <w:t>64</w:t>
            </w:r>
            <w:r w:rsidR="002510B6" w:rsidRPr="00A23FA3">
              <w:rPr>
                <w:noProof/>
                <w:webHidden/>
              </w:rPr>
              <w:fldChar w:fldCharType="end"/>
            </w:r>
          </w:hyperlink>
        </w:p>
        <w:p w14:paraId="74FCFE82" w14:textId="77777777" w:rsidR="002510B6" w:rsidRPr="00A23FA3" w:rsidRDefault="00427807">
          <w:pPr>
            <w:pStyle w:val="21"/>
            <w:tabs>
              <w:tab w:val="right" w:pos="8296"/>
            </w:tabs>
            <w:rPr>
              <w:rFonts w:cstheme="minorBidi"/>
              <w:b w:val="0"/>
              <w:bCs w:val="0"/>
              <w:noProof/>
              <w:sz w:val="21"/>
            </w:rPr>
          </w:pPr>
          <w:hyperlink w:anchor="_Toc520839432" w:history="1">
            <w:r w:rsidR="002510B6" w:rsidRPr="00A23FA3">
              <w:rPr>
                <w:rStyle w:val="ac"/>
                <w:rFonts w:ascii="等线" w:eastAsia="等线" w:hAnsi="等线" w:cs="Times New Roman"/>
                <w:noProof/>
                <w:color w:val="auto"/>
              </w:rPr>
              <w:t>3.2.4.1.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_Toc520839432 \h </w:instrText>
            </w:r>
            <w:r w:rsidR="002510B6" w:rsidRPr="00A23FA3">
              <w:rPr>
                <w:noProof/>
                <w:webHidden/>
              </w:rPr>
            </w:r>
            <w:r w:rsidR="002510B6" w:rsidRPr="00A23FA3">
              <w:rPr>
                <w:noProof/>
                <w:webHidden/>
              </w:rPr>
              <w:fldChar w:fldCharType="separate"/>
            </w:r>
            <w:r w:rsidR="002510B6" w:rsidRPr="00A23FA3">
              <w:rPr>
                <w:noProof/>
                <w:webHidden/>
              </w:rPr>
              <w:t>64</w:t>
            </w:r>
            <w:r w:rsidR="002510B6" w:rsidRPr="00A23FA3">
              <w:rPr>
                <w:noProof/>
                <w:webHidden/>
              </w:rPr>
              <w:fldChar w:fldCharType="end"/>
            </w:r>
          </w:hyperlink>
        </w:p>
        <w:p w14:paraId="28BCC986" w14:textId="77777777" w:rsidR="002510B6" w:rsidRPr="00A23FA3" w:rsidRDefault="00427807">
          <w:pPr>
            <w:pStyle w:val="21"/>
            <w:tabs>
              <w:tab w:val="right" w:pos="8296"/>
            </w:tabs>
            <w:rPr>
              <w:rFonts w:cstheme="minorBidi"/>
              <w:b w:val="0"/>
              <w:bCs w:val="0"/>
              <w:noProof/>
              <w:sz w:val="21"/>
            </w:rPr>
          </w:pPr>
          <w:hyperlink w:anchor="_Toc520839433" w:history="1">
            <w:r w:rsidR="002510B6" w:rsidRPr="00A23FA3">
              <w:rPr>
                <w:rStyle w:val="ac"/>
                <w:rFonts w:ascii="等线" w:eastAsia="等线" w:hAnsi="等线" w:cs="Times New Roman"/>
                <w:noProof/>
                <w:color w:val="auto"/>
              </w:rPr>
              <w:t>3.2.4.2.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_Toc520839433 \h </w:instrText>
            </w:r>
            <w:r w:rsidR="002510B6" w:rsidRPr="00A23FA3">
              <w:rPr>
                <w:noProof/>
                <w:webHidden/>
              </w:rPr>
            </w:r>
            <w:r w:rsidR="002510B6" w:rsidRPr="00A23FA3">
              <w:rPr>
                <w:noProof/>
                <w:webHidden/>
              </w:rPr>
              <w:fldChar w:fldCharType="separate"/>
            </w:r>
            <w:r w:rsidR="002510B6" w:rsidRPr="00A23FA3">
              <w:rPr>
                <w:noProof/>
                <w:webHidden/>
              </w:rPr>
              <w:t>64</w:t>
            </w:r>
            <w:r w:rsidR="002510B6" w:rsidRPr="00A23FA3">
              <w:rPr>
                <w:noProof/>
                <w:webHidden/>
              </w:rPr>
              <w:fldChar w:fldCharType="end"/>
            </w:r>
          </w:hyperlink>
        </w:p>
        <w:p w14:paraId="6D8BDCBD" w14:textId="77777777" w:rsidR="002510B6" w:rsidRPr="00A23FA3" w:rsidRDefault="00427807">
          <w:pPr>
            <w:pStyle w:val="21"/>
            <w:tabs>
              <w:tab w:val="right" w:pos="8296"/>
            </w:tabs>
            <w:rPr>
              <w:rFonts w:cstheme="minorBidi"/>
              <w:b w:val="0"/>
              <w:bCs w:val="0"/>
              <w:noProof/>
              <w:sz w:val="21"/>
            </w:rPr>
          </w:pPr>
          <w:hyperlink w:anchor="_Toc520839434" w:history="1">
            <w:r w:rsidR="002510B6" w:rsidRPr="00A23FA3">
              <w:rPr>
                <w:rStyle w:val="ac"/>
                <w:rFonts w:ascii="等线" w:eastAsia="等线" w:hAnsi="等线" w:cs="Times New Roman"/>
                <w:noProof/>
                <w:color w:val="auto"/>
              </w:rPr>
              <w:t>3.2.4.3.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_Toc520839434 \h </w:instrText>
            </w:r>
            <w:r w:rsidR="002510B6" w:rsidRPr="00A23FA3">
              <w:rPr>
                <w:noProof/>
                <w:webHidden/>
              </w:rPr>
            </w:r>
            <w:r w:rsidR="002510B6" w:rsidRPr="00A23FA3">
              <w:rPr>
                <w:noProof/>
                <w:webHidden/>
              </w:rPr>
              <w:fldChar w:fldCharType="separate"/>
            </w:r>
            <w:r w:rsidR="002510B6" w:rsidRPr="00A23FA3">
              <w:rPr>
                <w:noProof/>
                <w:webHidden/>
              </w:rPr>
              <w:t>68</w:t>
            </w:r>
            <w:r w:rsidR="002510B6" w:rsidRPr="00A23FA3">
              <w:rPr>
                <w:noProof/>
                <w:webHidden/>
              </w:rPr>
              <w:fldChar w:fldCharType="end"/>
            </w:r>
          </w:hyperlink>
        </w:p>
        <w:p w14:paraId="29A02E4E" w14:textId="77777777" w:rsidR="002510B6" w:rsidRPr="00A23FA3" w:rsidRDefault="00427807">
          <w:pPr>
            <w:pStyle w:val="21"/>
            <w:tabs>
              <w:tab w:val="left" w:pos="1050"/>
              <w:tab w:val="right" w:pos="8296"/>
            </w:tabs>
            <w:rPr>
              <w:rFonts w:cstheme="minorBidi"/>
              <w:b w:val="0"/>
              <w:bCs w:val="0"/>
              <w:noProof/>
              <w:sz w:val="21"/>
            </w:rPr>
          </w:pPr>
          <w:hyperlink w:anchor="_Toc520839435" w:history="1">
            <w:r w:rsidR="002510B6" w:rsidRPr="00A23FA3">
              <w:rPr>
                <w:rStyle w:val="ac"/>
                <w:rFonts w:ascii="Calibri" w:hAnsi="Calibri"/>
                <w:noProof/>
                <w:color w:val="auto"/>
              </w:rPr>
              <w:t>3.2.5</w:t>
            </w:r>
            <w:r w:rsidR="002510B6" w:rsidRPr="00A23FA3">
              <w:rPr>
                <w:rFonts w:cstheme="minorBidi"/>
                <w:b w:val="0"/>
                <w:bCs w:val="0"/>
                <w:noProof/>
                <w:sz w:val="21"/>
              </w:rPr>
              <w:tab/>
            </w:r>
            <w:r w:rsidR="002510B6" w:rsidRPr="00A23FA3">
              <w:rPr>
                <w:rStyle w:val="ac"/>
                <w:rFonts w:ascii="Calibri" w:hAnsi="Calibri"/>
                <w:noProof/>
                <w:color w:val="auto"/>
              </w:rPr>
              <w:t>Operations Analyst: Create Case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_Toc520839435 \h </w:instrText>
            </w:r>
            <w:r w:rsidR="002510B6" w:rsidRPr="00A23FA3">
              <w:rPr>
                <w:noProof/>
                <w:webHidden/>
              </w:rPr>
            </w:r>
            <w:r w:rsidR="002510B6" w:rsidRPr="00A23FA3">
              <w:rPr>
                <w:noProof/>
                <w:webHidden/>
              </w:rPr>
              <w:fldChar w:fldCharType="separate"/>
            </w:r>
            <w:r w:rsidR="002510B6" w:rsidRPr="00A23FA3">
              <w:rPr>
                <w:noProof/>
                <w:webHidden/>
              </w:rPr>
              <w:t>70</w:t>
            </w:r>
            <w:r w:rsidR="002510B6" w:rsidRPr="00A23FA3">
              <w:rPr>
                <w:noProof/>
                <w:webHidden/>
              </w:rPr>
              <w:fldChar w:fldCharType="end"/>
            </w:r>
          </w:hyperlink>
        </w:p>
        <w:p w14:paraId="011D32B1" w14:textId="77777777" w:rsidR="002510B6" w:rsidRPr="00A23FA3" w:rsidRDefault="00427807">
          <w:pPr>
            <w:pStyle w:val="31"/>
            <w:tabs>
              <w:tab w:val="right" w:pos="8296"/>
            </w:tabs>
            <w:rPr>
              <w:rFonts w:cstheme="minorBidi"/>
              <w:noProof/>
              <w:sz w:val="21"/>
              <w:szCs w:val="22"/>
            </w:rPr>
          </w:pPr>
          <w:hyperlink w:anchor="_Toc520839436"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_Toc520839436 \h </w:instrText>
            </w:r>
            <w:r w:rsidR="002510B6" w:rsidRPr="00A23FA3">
              <w:rPr>
                <w:noProof/>
                <w:webHidden/>
              </w:rPr>
            </w:r>
            <w:r w:rsidR="002510B6" w:rsidRPr="00A23FA3">
              <w:rPr>
                <w:noProof/>
                <w:webHidden/>
              </w:rPr>
              <w:fldChar w:fldCharType="separate"/>
            </w:r>
            <w:r w:rsidR="002510B6" w:rsidRPr="00A23FA3">
              <w:rPr>
                <w:noProof/>
                <w:webHidden/>
              </w:rPr>
              <w:t>70</w:t>
            </w:r>
            <w:r w:rsidR="002510B6" w:rsidRPr="00A23FA3">
              <w:rPr>
                <w:noProof/>
                <w:webHidden/>
              </w:rPr>
              <w:fldChar w:fldCharType="end"/>
            </w:r>
          </w:hyperlink>
        </w:p>
        <w:p w14:paraId="582E674C" w14:textId="77777777" w:rsidR="002510B6" w:rsidRPr="00A23FA3" w:rsidRDefault="00427807">
          <w:pPr>
            <w:pStyle w:val="31"/>
            <w:tabs>
              <w:tab w:val="right" w:pos="8296"/>
            </w:tabs>
            <w:rPr>
              <w:rFonts w:cstheme="minorBidi"/>
              <w:noProof/>
              <w:sz w:val="21"/>
              <w:szCs w:val="22"/>
            </w:rPr>
          </w:pPr>
          <w:hyperlink w:anchor="_Toc520839437"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_Toc520839437 \h </w:instrText>
            </w:r>
            <w:r w:rsidR="002510B6" w:rsidRPr="00A23FA3">
              <w:rPr>
                <w:noProof/>
                <w:webHidden/>
              </w:rPr>
            </w:r>
            <w:r w:rsidR="002510B6" w:rsidRPr="00A23FA3">
              <w:rPr>
                <w:noProof/>
                <w:webHidden/>
              </w:rPr>
              <w:fldChar w:fldCharType="separate"/>
            </w:r>
            <w:r w:rsidR="002510B6" w:rsidRPr="00A23FA3">
              <w:rPr>
                <w:noProof/>
                <w:webHidden/>
              </w:rPr>
              <w:t>72</w:t>
            </w:r>
            <w:r w:rsidR="002510B6" w:rsidRPr="00A23FA3">
              <w:rPr>
                <w:noProof/>
                <w:webHidden/>
              </w:rPr>
              <w:fldChar w:fldCharType="end"/>
            </w:r>
          </w:hyperlink>
        </w:p>
        <w:p w14:paraId="073DB4E4" w14:textId="77777777" w:rsidR="002510B6" w:rsidRPr="00A23FA3" w:rsidRDefault="00427807">
          <w:pPr>
            <w:pStyle w:val="21"/>
            <w:tabs>
              <w:tab w:val="right" w:pos="8296"/>
            </w:tabs>
            <w:rPr>
              <w:rFonts w:cstheme="minorBidi"/>
              <w:b w:val="0"/>
              <w:bCs w:val="0"/>
              <w:noProof/>
              <w:sz w:val="21"/>
            </w:rPr>
          </w:pPr>
          <w:hyperlink w:anchor="_Toc520839438" w:history="1">
            <w:r w:rsidR="002510B6" w:rsidRPr="00A23FA3">
              <w:rPr>
                <w:rStyle w:val="ac"/>
                <w:rFonts w:ascii="Times New Roman" w:hAnsi="Times New Roman" w:cs="Times New Roman"/>
                <w:noProof/>
                <w:color w:val="auto"/>
              </w:rPr>
              <w:t>3.2.5.1.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_Toc520839438 \h </w:instrText>
            </w:r>
            <w:r w:rsidR="002510B6" w:rsidRPr="00A23FA3">
              <w:rPr>
                <w:noProof/>
                <w:webHidden/>
              </w:rPr>
            </w:r>
            <w:r w:rsidR="002510B6" w:rsidRPr="00A23FA3">
              <w:rPr>
                <w:noProof/>
                <w:webHidden/>
              </w:rPr>
              <w:fldChar w:fldCharType="separate"/>
            </w:r>
            <w:r w:rsidR="002510B6" w:rsidRPr="00A23FA3">
              <w:rPr>
                <w:noProof/>
                <w:webHidden/>
              </w:rPr>
              <w:t>73</w:t>
            </w:r>
            <w:r w:rsidR="002510B6" w:rsidRPr="00A23FA3">
              <w:rPr>
                <w:noProof/>
                <w:webHidden/>
              </w:rPr>
              <w:fldChar w:fldCharType="end"/>
            </w:r>
          </w:hyperlink>
        </w:p>
        <w:p w14:paraId="65514B71" w14:textId="77777777" w:rsidR="002510B6" w:rsidRPr="00A23FA3" w:rsidRDefault="00427807">
          <w:pPr>
            <w:pStyle w:val="21"/>
            <w:tabs>
              <w:tab w:val="right" w:pos="8296"/>
            </w:tabs>
            <w:rPr>
              <w:rFonts w:cstheme="minorBidi"/>
              <w:b w:val="0"/>
              <w:bCs w:val="0"/>
              <w:noProof/>
              <w:sz w:val="21"/>
            </w:rPr>
          </w:pPr>
          <w:hyperlink w:anchor="_Toc520839439" w:history="1">
            <w:r w:rsidR="002510B6" w:rsidRPr="00A23FA3">
              <w:rPr>
                <w:rStyle w:val="ac"/>
                <w:rFonts w:ascii="Times New Roman" w:hAnsi="Times New Roman" w:cs="Times New Roman"/>
                <w:noProof/>
                <w:color w:val="auto"/>
              </w:rPr>
              <w:t>3.2.5.2.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_Toc520839439 \h </w:instrText>
            </w:r>
            <w:r w:rsidR="002510B6" w:rsidRPr="00A23FA3">
              <w:rPr>
                <w:noProof/>
                <w:webHidden/>
              </w:rPr>
            </w:r>
            <w:r w:rsidR="002510B6" w:rsidRPr="00A23FA3">
              <w:rPr>
                <w:noProof/>
                <w:webHidden/>
              </w:rPr>
              <w:fldChar w:fldCharType="separate"/>
            </w:r>
            <w:r w:rsidR="002510B6" w:rsidRPr="00A23FA3">
              <w:rPr>
                <w:noProof/>
                <w:webHidden/>
              </w:rPr>
              <w:t>74</w:t>
            </w:r>
            <w:r w:rsidR="002510B6" w:rsidRPr="00A23FA3">
              <w:rPr>
                <w:noProof/>
                <w:webHidden/>
              </w:rPr>
              <w:fldChar w:fldCharType="end"/>
            </w:r>
          </w:hyperlink>
        </w:p>
        <w:p w14:paraId="7AC82C3A" w14:textId="77777777" w:rsidR="002510B6" w:rsidRPr="00A23FA3" w:rsidRDefault="00427807">
          <w:pPr>
            <w:pStyle w:val="21"/>
            <w:tabs>
              <w:tab w:val="right" w:pos="8296"/>
            </w:tabs>
            <w:rPr>
              <w:rFonts w:cstheme="minorBidi"/>
              <w:b w:val="0"/>
              <w:bCs w:val="0"/>
              <w:noProof/>
              <w:sz w:val="21"/>
            </w:rPr>
          </w:pPr>
          <w:hyperlink w:anchor="_Toc520839440" w:history="1">
            <w:r w:rsidR="002510B6" w:rsidRPr="00A23FA3">
              <w:rPr>
                <w:rStyle w:val="ac"/>
                <w:rFonts w:ascii="Times New Roman" w:hAnsi="Times New Roman" w:cs="Times New Roman"/>
                <w:noProof/>
                <w:color w:val="auto"/>
              </w:rPr>
              <w:t>3.2.5.3.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_Toc520839440 \h </w:instrText>
            </w:r>
            <w:r w:rsidR="002510B6" w:rsidRPr="00A23FA3">
              <w:rPr>
                <w:noProof/>
                <w:webHidden/>
              </w:rPr>
            </w:r>
            <w:r w:rsidR="002510B6" w:rsidRPr="00A23FA3">
              <w:rPr>
                <w:noProof/>
                <w:webHidden/>
              </w:rPr>
              <w:fldChar w:fldCharType="separate"/>
            </w:r>
            <w:r w:rsidR="002510B6" w:rsidRPr="00A23FA3">
              <w:rPr>
                <w:noProof/>
                <w:webHidden/>
              </w:rPr>
              <w:t>75</w:t>
            </w:r>
            <w:r w:rsidR="002510B6" w:rsidRPr="00A23FA3">
              <w:rPr>
                <w:noProof/>
                <w:webHidden/>
              </w:rPr>
              <w:fldChar w:fldCharType="end"/>
            </w:r>
          </w:hyperlink>
        </w:p>
        <w:p w14:paraId="6C55A8C6" w14:textId="77777777" w:rsidR="002510B6" w:rsidRPr="00A23FA3" w:rsidRDefault="00427807">
          <w:pPr>
            <w:pStyle w:val="21"/>
            <w:tabs>
              <w:tab w:val="left" w:pos="1050"/>
              <w:tab w:val="right" w:pos="8296"/>
            </w:tabs>
            <w:rPr>
              <w:rFonts w:cstheme="minorBidi"/>
              <w:b w:val="0"/>
              <w:bCs w:val="0"/>
              <w:noProof/>
              <w:sz w:val="21"/>
            </w:rPr>
          </w:pPr>
          <w:hyperlink w:anchor="_Toc520839441" w:history="1">
            <w:r w:rsidR="002510B6" w:rsidRPr="00A23FA3">
              <w:rPr>
                <w:rStyle w:val="ac"/>
                <w:rFonts w:ascii="Calibri" w:hAnsi="Calibri"/>
                <w:noProof/>
                <w:color w:val="auto"/>
              </w:rPr>
              <w:t>3.2.6</w:t>
            </w:r>
            <w:r w:rsidR="002510B6" w:rsidRPr="00A23FA3">
              <w:rPr>
                <w:rFonts w:cstheme="minorBidi"/>
                <w:b w:val="0"/>
                <w:bCs w:val="0"/>
                <w:noProof/>
                <w:sz w:val="21"/>
              </w:rPr>
              <w:tab/>
            </w:r>
            <w:r w:rsidR="002510B6" w:rsidRPr="00A23FA3">
              <w:rPr>
                <w:rStyle w:val="ac"/>
                <w:rFonts w:ascii="Calibri" w:hAnsi="Calibri"/>
                <w:noProof/>
                <w:color w:val="auto"/>
              </w:rPr>
              <w:t>Operations Analyst: Case Verification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_Toc520839441 \h </w:instrText>
            </w:r>
            <w:r w:rsidR="002510B6" w:rsidRPr="00A23FA3">
              <w:rPr>
                <w:noProof/>
                <w:webHidden/>
              </w:rPr>
            </w:r>
            <w:r w:rsidR="002510B6" w:rsidRPr="00A23FA3">
              <w:rPr>
                <w:noProof/>
                <w:webHidden/>
              </w:rPr>
              <w:fldChar w:fldCharType="separate"/>
            </w:r>
            <w:r w:rsidR="002510B6" w:rsidRPr="00A23FA3">
              <w:rPr>
                <w:noProof/>
                <w:webHidden/>
              </w:rPr>
              <w:t>78</w:t>
            </w:r>
            <w:r w:rsidR="002510B6" w:rsidRPr="00A23FA3">
              <w:rPr>
                <w:noProof/>
                <w:webHidden/>
              </w:rPr>
              <w:fldChar w:fldCharType="end"/>
            </w:r>
          </w:hyperlink>
        </w:p>
        <w:p w14:paraId="2D38AFF0" w14:textId="77777777" w:rsidR="002510B6" w:rsidRPr="00A23FA3" w:rsidRDefault="00427807">
          <w:pPr>
            <w:pStyle w:val="31"/>
            <w:tabs>
              <w:tab w:val="right" w:pos="8296"/>
            </w:tabs>
            <w:rPr>
              <w:rFonts w:cstheme="minorBidi"/>
              <w:noProof/>
              <w:sz w:val="21"/>
              <w:szCs w:val="22"/>
            </w:rPr>
          </w:pPr>
          <w:hyperlink w:anchor="_Toc520839442"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_Toc520839442 \h </w:instrText>
            </w:r>
            <w:r w:rsidR="002510B6" w:rsidRPr="00A23FA3">
              <w:rPr>
                <w:noProof/>
                <w:webHidden/>
              </w:rPr>
            </w:r>
            <w:r w:rsidR="002510B6" w:rsidRPr="00A23FA3">
              <w:rPr>
                <w:noProof/>
                <w:webHidden/>
              </w:rPr>
              <w:fldChar w:fldCharType="separate"/>
            </w:r>
            <w:r w:rsidR="002510B6" w:rsidRPr="00A23FA3">
              <w:rPr>
                <w:noProof/>
                <w:webHidden/>
              </w:rPr>
              <w:t>78</w:t>
            </w:r>
            <w:r w:rsidR="002510B6" w:rsidRPr="00A23FA3">
              <w:rPr>
                <w:noProof/>
                <w:webHidden/>
              </w:rPr>
              <w:fldChar w:fldCharType="end"/>
            </w:r>
          </w:hyperlink>
        </w:p>
        <w:p w14:paraId="72C25556" w14:textId="77777777" w:rsidR="002510B6" w:rsidRPr="00A23FA3" w:rsidRDefault="00427807">
          <w:pPr>
            <w:pStyle w:val="31"/>
            <w:tabs>
              <w:tab w:val="right" w:pos="8296"/>
            </w:tabs>
            <w:rPr>
              <w:rFonts w:cstheme="minorBidi"/>
              <w:noProof/>
              <w:sz w:val="21"/>
              <w:szCs w:val="22"/>
            </w:rPr>
          </w:pPr>
          <w:hyperlink w:anchor="_Toc520839443"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_Toc520839443 \h </w:instrText>
            </w:r>
            <w:r w:rsidR="002510B6" w:rsidRPr="00A23FA3">
              <w:rPr>
                <w:noProof/>
                <w:webHidden/>
              </w:rPr>
            </w:r>
            <w:r w:rsidR="002510B6" w:rsidRPr="00A23FA3">
              <w:rPr>
                <w:noProof/>
                <w:webHidden/>
              </w:rPr>
              <w:fldChar w:fldCharType="separate"/>
            </w:r>
            <w:r w:rsidR="002510B6" w:rsidRPr="00A23FA3">
              <w:rPr>
                <w:noProof/>
                <w:webHidden/>
              </w:rPr>
              <w:t>81</w:t>
            </w:r>
            <w:r w:rsidR="002510B6" w:rsidRPr="00A23FA3">
              <w:rPr>
                <w:noProof/>
                <w:webHidden/>
              </w:rPr>
              <w:fldChar w:fldCharType="end"/>
            </w:r>
          </w:hyperlink>
        </w:p>
        <w:p w14:paraId="2450CB91" w14:textId="77777777" w:rsidR="002510B6" w:rsidRPr="00A23FA3" w:rsidRDefault="00427807">
          <w:pPr>
            <w:pStyle w:val="21"/>
            <w:tabs>
              <w:tab w:val="right" w:pos="8296"/>
            </w:tabs>
            <w:rPr>
              <w:rFonts w:cstheme="minorBidi"/>
              <w:b w:val="0"/>
              <w:bCs w:val="0"/>
              <w:noProof/>
              <w:sz w:val="21"/>
            </w:rPr>
          </w:pPr>
          <w:hyperlink w:anchor="_Toc520839444" w:history="1">
            <w:r w:rsidR="002510B6" w:rsidRPr="00A23FA3">
              <w:rPr>
                <w:rStyle w:val="ac"/>
                <w:rFonts w:ascii="Times New Roman" w:hAnsi="Times New Roman" w:cs="Times New Roman"/>
                <w:noProof/>
                <w:color w:val="auto"/>
              </w:rPr>
              <w:t>3.2.6.1.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_Toc520839444 \h </w:instrText>
            </w:r>
            <w:r w:rsidR="002510B6" w:rsidRPr="00A23FA3">
              <w:rPr>
                <w:noProof/>
                <w:webHidden/>
              </w:rPr>
            </w:r>
            <w:r w:rsidR="002510B6" w:rsidRPr="00A23FA3">
              <w:rPr>
                <w:noProof/>
                <w:webHidden/>
              </w:rPr>
              <w:fldChar w:fldCharType="separate"/>
            </w:r>
            <w:r w:rsidR="002510B6" w:rsidRPr="00A23FA3">
              <w:rPr>
                <w:noProof/>
                <w:webHidden/>
              </w:rPr>
              <w:t>84</w:t>
            </w:r>
            <w:r w:rsidR="002510B6" w:rsidRPr="00A23FA3">
              <w:rPr>
                <w:noProof/>
                <w:webHidden/>
              </w:rPr>
              <w:fldChar w:fldCharType="end"/>
            </w:r>
          </w:hyperlink>
        </w:p>
        <w:p w14:paraId="4A9E2EF3" w14:textId="77777777" w:rsidR="002510B6" w:rsidRPr="00A23FA3" w:rsidRDefault="00427807">
          <w:pPr>
            <w:pStyle w:val="21"/>
            <w:tabs>
              <w:tab w:val="right" w:pos="8296"/>
            </w:tabs>
            <w:rPr>
              <w:rFonts w:cstheme="minorBidi"/>
              <w:b w:val="0"/>
              <w:bCs w:val="0"/>
              <w:noProof/>
              <w:sz w:val="21"/>
            </w:rPr>
          </w:pPr>
          <w:hyperlink w:anchor="_Toc520839445" w:history="1">
            <w:r w:rsidR="002510B6" w:rsidRPr="00A23FA3">
              <w:rPr>
                <w:rStyle w:val="ac"/>
                <w:rFonts w:ascii="Times New Roman" w:hAnsi="Times New Roman" w:cs="Times New Roman"/>
                <w:noProof/>
                <w:color w:val="auto"/>
              </w:rPr>
              <w:t>3.2.6.2.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_Toc520839445 \h </w:instrText>
            </w:r>
            <w:r w:rsidR="002510B6" w:rsidRPr="00A23FA3">
              <w:rPr>
                <w:noProof/>
                <w:webHidden/>
              </w:rPr>
            </w:r>
            <w:r w:rsidR="002510B6" w:rsidRPr="00A23FA3">
              <w:rPr>
                <w:noProof/>
                <w:webHidden/>
              </w:rPr>
              <w:fldChar w:fldCharType="separate"/>
            </w:r>
            <w:r w:rsidR="002510B6" w:rsidRPr="00A23FA3">
              <w:rPr>
                <w:noProof/>
                <w:webHidden/>
              </w:rPr>
              <w:t>86</w:t>
            </w:r>
            <w:r w:rsidR="002510B6" w:rsidRPr="00A23FA3">
              <w:rPr>
                <w:noProof/>
                <w:webHidden/>
              </w:rPr>
              <w:fldChar w:fldCharType="end"/>
            </w:r>
          </w:hyperlink>
        </w:p>
        <w:p w14:paraId="317BFFBD" w14:textId="77777777" w:rsidR="002510B6" w:rsidRPr="00A23FA3" w:rsidRDefault="00427807">
          <w:pPr>
            <w:pStyle w:val="21"/>
            <w:tabs>
              <w:tab w:val="right" w:pos="8296"/>
            </w:tabs>
            <w:rPr>
              <w:rFonts w:cstheme="minorBidi"/>
              <w:b w:val="0"/>
              <w:bCs w:val="0"/>
              <w:noProof/>
              <w:sz w:val="21"/>
            </w:rPr>
          </w:pPr>
          <w:hyperlink w:anchor="_Toc520839446" w:history="1">
            <w:r w:rsidR="002510B6" w:rsidRPr="00A23FA3">
              <w:rPr>
                <w:rStyle w:val="ac"/>
                <w:rFonts w:ascii="Times New Roman" w:hAnsi="Times New Roman" w:cs="Times New Roman"/>
                <w:noProof/>
                <w:color w:val="auto"/>
              </w:rPr>
              <w:t>3.2.6.3.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_Toc520839446 \h </w:instrText>
            </w:r>
            <w:r w:rsidR="002510B6" w:rsidRPr="00A23FA3">
              <w:rPr>
                <w:noProof/>
                <w:webHidden/>
              </w:rPr>
            </w:r>
            <w:r w:rsidR="002510B6" w:rsidRPr="00A23FA3">
              <w:rPr>
                <w:noProof/>
                <w:webHidden/>
              </w:rPr>
              <w:fldChar w:fldCharType="separate"/>
            </w:r>
            <w:r w:rsidR="002510B6" w:rsidRPr="00A23FA3">
              <w:rPr>
                <w:noProof/>
                <w:webHidden/>
              </w:rPr>
              <w:t>96</w:t>
            </w:r>
            <w:r w:rsidR="002510B6" w:rsidRPr="00A23FA3">
              <w:rPr>
                <w:noProof/>
                <w:webHidden/>
              </w:rPr>
              <w:fldChar w:fldCharType="end"/>
            </w:r>
          </w:hyperlink>
        </w:p>
        <w:p w14:paraId="7D0EB8DE" w14:textId="77777777" w:rsidR="002510B6" w:rsidRPr="00A23FA3" w:rsidRDefault="00427807">
          <w:pPr>
            <w:pStyle w:val="21"/>
            <w:tabs>
              <w:tab w:val="left" w:pos="1050"/>
              <w:tab w:val="right" w:pos="8296"/>
            </w:tabs>
            <w:rPr>
              <w:rFonts w:cstheme="minorBidi"/>
              <w:b w:val="0"/>
              <w:bCs w:val="0"/>
              <w:noProof/>
              <w:sz w:val="21"/>
            </w:rPr>
          </w:pPr>
          <w:hyperlink w:anchor="_Toc520839447" w:history="1">
            <w:r w:rsidR="002510B6" w:rsidRPr="00A23FA3">
              <w:rPr>
                <w:rStyle w:val="ac"/>
                <w:rFonts w:ascii="Calibri" w:hAnsi="Calibri"/>
                <w:noProof/>
                <w:color w:val="auto"/>
              </w:rPr>
              <w:t>3.2.7</w:t>
            </w:r>
            <w:r w:rsidR="002510B6" w:rsidRPr="00A23FA3">
              <w:rPr>
                <w:rFonts w:cstheme="minorBidi"/>
                <w:b w:val="0"/>
                <w:bCs w:val="0"/>
                <w:noProof/>
                <w:sz w:val="21"/>
              </w:rPr>
              <w:tab/>
            </w:r>
            <w:r w:rsidR="002510B6" w:rsidRPr="00A23FA3">
              <w:rPr>
                <w:rStyle w:val="ac"/>
                <w:rFonts w:ascii="Calibri" w:hAnsi="Calibri"/>
                <w:noProof/>
                <w:color w:val="auto"/>
              </w:rPr>
              <w:t>Operations Analyst: Case Questions Check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_Toc520839447 \h </w:instrText>
            </w:r>
            <w:r w:rsidR="002510B6" w:rsidRPr="00A23FA3">
              <w:rPr>
                <w:noProof/>
                <w:webHidden/>
              </w:rPr>
            </w:r>
            <w:r w:rsidR="002510B6" w:rsidRPr="00A23FA3">
              <w:rPr>
                <w:noProof/>
                <w:webHidden/>
              </w:rPr>
              <w:fldChar w:fldCharType="separate"/>
            </w:r>
            <w:r w:rsidR="002510B6" w:rsidRPr="00A23FA3">
              <w:rPr>
                <w:noProof/>
                <w:webHidden/>
              </w:rPr>
              <w:t>123</w:t>
            </w:r>
            <w:r w:rsidR="002510B6" w:rsidRPr="00A23FA3">
              <w:rPr>
                <w:noProof/>
                <w:webHidden/>
              </w:rPr>
              <w:fldChar w:fldCharType="end"/>
            </w:r>
          </w:hyperlink>
        </w:p>
        <w:p w14:paraId="38D71A3B" w14:textId="77777777" w:rsidR="002510B6" w:rsidRPr="00A23FA3" w:rsidRDefault="00427807">
          <w:pPr>
            <w:pStyle w:val="31"/>
            <w:tabs>
              <w:tab w:val="right" w:pos="8296"/>
            </w:tabs>
            <w:rPr>
              <w:rFonts w:cstheme="minorBidi"/>
              <w:noProof/>
              <w:sz w:val="21"/>
              <w:szCs w:val="22"/>
            </w:rPr>
          </w:pPr>
          <w:hyperlink w:anchor="_Toc520839448"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_Toc520839448 \h </w:instrText>
            </w:r>
            <w:r w:rsidR="002510B6" w:rsidRPr="00A23FA3">
              <w:rPr>
                <w:noProof/>
                <w:webHidden/>
              </w:rPr>
            </w:r>
            <w:r w:rsidR="002510B6" w:rsidRPr="00A23FA3">
              <w:rPr>
                <w:noProof/>
                <w:webHidden/>
              </w:rPr>
              <w:fldChar w:fldCharType="separate"/>
            </w:r>
            <w:r w:rsidR="002510B6" w:rsidRPr="00A23FA3">
              <w:rPr>
                <w:noProof/>
                <w:webHidden/>
              </w:rPr>
              <w:t>124</w:t>
            </w:r>
            <w:r w:rsidR="002510B6" w:rsidRPr="00A23FA3">
              <w:rPr>
                <w:noProof/>
                <w:webHidden/>
              </w:rPr>
              <w:fldChar w:fldCharType="end"/>
            </w:r>
          </w:hyperlink>
        </w:p>
        <w:p w14:paraId="2F160D65" w14:textId="77777777" w:rsidR="002510B6" w:rsidRPr="00A23FA3" w:rsidRDefault="00427807">
          <w:pPr>
            <w:pStyle w:val="21"/>
            <w:tabs>
              <w:tab w:val="right" w:pos="8296"/>
            </w:tabs>
            <w:rPr>
              <w:rFonts w:cstheme="minorBidi"/>
              <w:b w:val="0"/>
              <w:bCs w:val="0"/>
              <w:noProof/>
              <w:sz w:val="21"/>
            </w:rPr>
          </w:pPr>
          <w:hyperlink w:anchor="_Toc520839449" w:history="1">
            <w:r w:rsidR="002510B6" w:rsidRPr="00A23FA3">
              <w:rPr>
                <w:rStyle w:val="ac"/>
                <w:rFonts w:ascii="Times New Roman" w:hAnsi="Times New Roman" w:cs="Times New Roman"/>
                <w:noProof/>
                <w:color w:val="auto"/>
              </w:rPr>
              <w:t>3.2.7.1.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_Toc520839449 \h </w:instrText>
            </w:r>
            <w:r w:rsidR="002510B6" w:rsidRPr="00A23FA3">
              <w:rPr>
                <w:noProof/>
                <w:webHidden/>
              </w:rPr>
            </w:r>
            <w:r w:rsidR="002510B6" w:rsidRPr="00A23FA3">
              <w:rPr>
                <w:noProof/>
                <w:webHidden/>
              </w:rPr>
              <w:fldChar w:fldCharType="separate"/>
            </w:r>
            <w:r w:rsidR="002510B6" w:rsidRPr="00A23FA3">
              <w:rPr>
                <w:noProof/>
                <w:webHidden/>
              </w:rPr>
              <w:t>125</w:t>
            </w:r>
            <w:r w:rsidR="002510B6" w:rsidRPr="00A23FA3">
              <w:rPr>
                <w:noProof/>
                <w:webHidden/>
              </w:rPr>
              <w:fldChar w:fldCharType="end"/>
            </w:r>
          </w:hyperlink>
        </w:p>
        <w:p w14:paraId="7C0CABDD" w14:textId="77777777" w:rsidR="002510B6" w:rsidRPr="00A23FA3" w:rsidRDefault="00427807">
          <w:pPr>
            <w:pStyle w:val="21"/>
            <w:tabs>
              <w:tab w:val="right" w:pos="8296"/>
            </w:tabs>
            <w:rPr>
              <w:rFonts w:cstheme="minorBidi"/>
              <w:b w:val="0"/>
              <w:bCs w:val="0"/>
              <w:noProof/>
              <w:sz w:val="21"/>
            </w:rPr>
          </w:pPr>
          <w:hyperlink w:anchor="_Toc520839450" w:history="1">
            <w:r w:rsidR="002510B6" w:rsidRPr="00A23FA3">
              <w:rPr>
                <w:rStyle w:val="ac"/>
                <w:rFonts w:ascii="Times New Roman" w:hAnsi="Times New Roman" w:cs="Times New Roman"/>
                <w:noProof/>
                <w:color w:val="auto"/>
              </w:rPr>
              <w:t>3.2.7.2.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_Toc520839450 \h </w:instrText>
            </w:r>
            <w:r w:rsidR="002510B6" w:rsidRPr="00A23FA3">
              <w:rPr>
                <w:noProof/>
                <w:webHidden/>
              </w:rPr>
            </w:r>
            <w:r w:rsidR="002510B6" w:rsidRPr="00A23FA3">
              <w:rPr>
                <w:noProof/>
                <w:webHidden/>
              </w:rPr>
              <w:fldChar w:fldCharType="separate"/>
            </w:r>
            <w:r w:rsidR="002510B6" w:rsidRPr="00A23FA3">
              <w:rPr>
                <w:noProof/>
                <w:webHidden/>
              </w:rPr>
              <w:t>125</w:t>
            </w:r>
            <w:r w:rsidR="002510B6" w:rsidRPr="00A23FA3">
              <w:rPr>
                <w:noProof/>
                <w:webHidden/>
              </w:rPr>
              <w:fldChar w:fldCharType="end"/>
            </w:r>
          </w:hyperlink>
        </w:p>
        <w:p w14:paraId="0D2A24C4" w14:textId="77777777" w:rsidR="002510B6" w:rsidRPr="00A23FA3" w:rsidRDefault="00427807">
          <w:pPr>
            <w:pStyle w:val="21"/>
            <w:tabs>
              <w:tab w:val="right" w:pos="8296"/>
            </w:tabs>
            <w:rPr>
              <w:rFonts w:cstheme="minorBidi"/>
              <w:b w:val="0"/>
              <w:bCs w:val="0"/>
              <w:noProof/>
              <w:sz w:val="21"/>
            </w:rPr>
          </w:pPr>
          <w:hyperlink w:anchor="_Toc520839451" w:history="1">
            <w:r w:rsidR="002510B6" w:rsidRPr="00A23FA3">
              <w:rPr>
                <w:rStyle w:val="ac"/>
                <w:rFonts w:ascii="Times New Roman" w:hAnsi="Times New Roman" w:cs="Times New Roman"/>
                <w:noProof/>
                <w:color w:val="auto"/>
              </w:rPr>
              <w:t>3.2.7.3.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_Toc520839451 \h </w:instrText>
            </w:r>
            <w:r w:rsidR="002510B6" w:rsidRPr="00A23FA3">
              <w:rPr>
                <w:noProof/>
                <w:webHidden/>
              </w:rPr>
            </w:r>
            <w:r w:rsidR="002510B6" w:rsidRPr="00A23FA3">
              <w:rPr>
                <w:noProof/>
                <w:webHidden/>
              </w:rPr>
              <w:fldChar w:fldCharType="separate"/>
            </w:r>
            <w:r w:rsidR="002510B6" w:rsidRPr="00A23FA3">
              <w:rPr>
                <w:noProof/>
                <w:webHidden/>
              </w:rPr>
              <w:t>129</w:t>
            </w:r>
            <w:r w:rsidR="002510B6" w:rsidRPr="00A23FA3">
              <w:rPr>
                <w:noProof/>
                <w:webHidden/>
              </w:rPr>
              <w:fldChar w:fldCharType="end"/>
            </w:r>
          </w:hyperlink>
        </w:p>
        <w:p w14:paraId="24D120D6" w14:textId="77777777" w:rsidR="002510B6" w:rsidRPr="00A23FA3" w:rsidRDefault="00427807">
          <w:pPr>
            <w:pStyle w:val="21"/>
            <w:tabs>
              <w:tab w:val="left" w:pos="1050"/>
              <w:tab w:val="right" w:pos="8296"/>
            </w:tabs>
            <w:rPr>
              <w:rFonts w:cstheme="minorBidi"/>
              <w:b w:val="0"/>
              <w:bCs w:val="0"/>
              <w:noProof/>
              <w:sz w:val="21"/>
            </w:rPr>
          </w:pPr>
          <w:hyperlink w:anchor="_Toc520839491" w:history="1">
            <w:r w:rsidR="002510B6" w:rsidRPr="00A23FA3">
              <w:rPr>
                <w:rStyle w:val="ac"/>
                <w:rFonts w:ascii="Calibri" w:hAnsi="Calibri"/>
                <w:noProof/>
                <w:color w:val="auto"/>
              </w:rPr>
              <w:t>3.2.8</w:t>
            </w:r>
            <w:r w:rsidR="002510B6" w:rsidRPr="00A23FA3">
              <w:rPr>
                <w:rFonts w:cstheme="minorBidi"/>
                <w:b w:val="0"/>
                <w:bCs w:val="0"/>
                <w:noProof/>
                <w:sz w:val="21"/>
              </w:rPr>
              <w:tab/>
            </w:r>
            <w:r w:rsidR="002510B6" w:rsidRPr="00A23FA3">
              <w:rPr>
                <w:rStyle w:val="ac"/>
                <w:rFonts w:ascii="Calibri" w:hAnsi="Calibri"/>
                <w:noProof/>
                <w:color w:val="auto"/>
              </w:rPr>
              <w:t>Operations Analyst: Evidence Management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_Toc520839491 \h </w:instrText>
            </w:r>
            <w:r w:rsidR="002510B6" w:rsidRPr="00A23FA3">
              <w:rPr>
                <w:noProof/>
                <w:webHidden/>
              </w:rPr>
            </w:r>
            <w:r w:rsidR="002510B6" w:rsidRPr="00A23FA3">
              <w:rPr>
                <w:noProof/>
                <w:webHidden/>
              </w:rPr>
              <w:fldChar w:fldCharType="separate"/>
            </w:r>
            <w:r w:rsidR="002510B6" w:rsidRPr="00A23FA3">
              <w:rPr>
                <w:noProof/>
                <w:webHidden/>
              </w:rPr>
              <w:t>130</w:t>
            </w:r>
            <w:r w:rsidR="002510B6" w:rsidRPr="00A23FA3">
              <w:rPr>
                <w:noProof/>
                <w:webHidden/>
              </w:rPr>
              <w:fldChar w:fldCharType="end"/>
            </w:r>
          </w:hyperlink>
        </w:p>
        <w:p w14:paraId="05E57CF9" w14:textId="77777777" w:rsidR="002510B6" w:rsidRPr="00A23FA3" w:rsidRDefault="00427807">
          <w:pPr>
            <w:pStyle w:val="31"/>
            <w:tabs>
              <w:tab w:val="right" w:pos="8296"/>
            </w:tabs>
            <w:rPr>
              <w:rFonts w:cstheme="minorBidi"/>
              <w:noProof/>
              <w:sz w:val="21"/>
              <w:szCs w:val="22"/>
            </w:rPr>
          </w:pPr>
          <w:hyperlink w:anchor="_Toc520839492"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_Toc520839492 \h </w:instrText>
            </w:r>
            <w:r w:rsidR="002510B6" w:rsidRPr="00A23FA3">
              <w:rPr>
                <w:noProof/>
                <w:webHidden/>
              </w:rPr>
            </w:r>
            <w:r w:rsidR="002510B6" w:rsidRPr="00A23FA3">
              <w:rPr>
                <w:noProof/>
                <w:webHidden/>
              </w:rPr>
              <w:fldChar w:fldCharType="separate"/>
            </w:r>
            <w:r w:rsidR="002510B6" w:rsidRPr="00A23FA3">
              <w:rPr>
                <w:noProof/>
                <w:webHidden/>
              </w:rPr>
              <w:t>130</w:t>
            </w:r>
            <w:r w:rsidR="002510B6" w:rsidRPr="00A23FA3">
              <w:rPr>
                <w:noProof/>
                <w:webHidden/>
              </w:rPr>
              <w:fldChar w:fldCharType="end"/>
            </w:r>
          </w:hyperlink>
        </w:p>
        <w:p w14:paraId="4FF81E05" w14:textId="77777777" w:rsidR="002510B6" w:rsidRPr="00A23FA3" w:rsidRDefault="00427807">
          <w:pPr>
            <w:pStyle w:val="31"/>
            <w:tabs>
              <w:tab w:val="right" w:pos="8296"/>
            </w:tabs>
            <w:rPr>
              <w:rFonts w:cstheme="minorBidi"/>
              <w:noProof/>
              <w:sz w:val="21"/>
              <w:szCs w:val="22"/>
            </w:rPr>
          </w:pPr>
          <w:hyperlink w:anchor="_Toc520839493"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_Toc520839493 \h </w:instrText>
            </w:r>
            <w:r w:rsidR="002510B6" w:rsidRPr="00A23FA3">
              <w:rPr>
                <w:noProof/>
                <w:webHidden/>
              </w:rPr>
            </w:r>
            <w:r w:rsidR="002510B6" w:rsidRPr="00A23FA3">
              <w:rPr>
                <w:noProof/>
                <w:webHidden/>
              </w:rPr>
              <w:fldChar w:fldCharType="separate"/>
            </w:r>
            <w:r w:rsidR="002510B6" w:rsidRPr="00A23FA3">
              <w:rPr>
                <w:noProof/>
                <w:webHidden/>
              </w:rPr>
              <w:t>134</w:t>
            </w:r>
            <w:r w:rsidR="002510B6" w:rsidRPr="00A23FA3">
              <w:rPr>
                <w:noProof/>
                <w:webHidden/>
              </w:rPr>
              <w:fldChar w:fldCharType="end"/>
            </w:r>
          </w:hyperlink>
        </w:p>
        <w:p w14:paraId="7CA47D2E" w14:textId="77777777" w:rsidR="002510B6" w:rsidRPr="00A23FA3" w:rsidRDefault="00427807">
          <w:pPr>
            <w:pStyle w:val="21"/>
            <w:tabs>
              <w:tab w:val="right" w:pos="8296"/>
            </w:tabs>
            <w:rPr>
              <w:rFonts w:cstheme="minorBidi"/>
              <w:b w:val="0"/>
              <w:bCs w:val="0"/>
              <w:noProof/>
              <w:sz w:val="21"/>
            </w:rPr>
          </w:pPr>
          <w:hyperlink w:anchor="_Toc520839494" w:history="1">
            <w:r w:rsidR="002510B6" w:rsidRPr="00A23FA3">
              <w:rPr>
                <w:rStyle w:val="ac"/>
                <w:rFonts w:ascii="Times New Roman" w:hAnsi="Times New Roman" w:cs="Times New Roman"/>
                <w:noProof/>
                <w:color w:val="auto"/>
              </w:rPr>
              <w:t>3.2.8.1.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_Toc520839494 \h </w:instrText>
            </w:r>
            <w:r w:rsidR="002510B6" w:rsidRPr="00A23FA3">
              <w:rPr>
                <w:noProof/>
                <w:webHidden/>
              </w:rPr>
            </w:r>
            <w:r w:rsidR="002510B6" w:rsidRPr="00A23FA3">
              <w:rPr>
                <w:noProof/>
                <w:webHidden/>
              </w:rPr>
              <w:fldChar w:fldCharType="separate"/>
            </w:r>
            <w:r w:rsidR="002510B6" w:rsidRPr="00A23FA3">
              <w:rPr>
                <w:noProof/>
                <w:webHidden/>
              </w:rPr>
              <w:t>135</w:t>
            </w:r>
            <w:r w:rsidR="002510B6" w:rsidRPr="00A23FA3">
              <w:rPr>
                <w:noProof/>
                <w:webHidden/>
              </w:rPr>
              <w:fldChar w:fldCharType="end"/>
            </w:r>
          </w:hyperlink>
        </w:p>
        <w:p w14:paraId="4D6345F8" w14:textId="77777777" w:rsidR="002510B6" w:rsidRPr="00A23FA3" w:rsidRDefault="00427807">
          <w:pPr>
            <w:pStyle w:val="21"/>
            <w:tabs>
              <w:tab w:val="right" w:pos="8296"/>
            </w:tabs>
            <w:rPr>
              <w:rFonts w:cstheme="minorBidi"/>
              <w:b w:val="0"/>
              <w:bCs w:val="0"/>
              <w:noProof/>
              <w:sz w:val="21"/>
            </w:rPr>
          </w:pPr>
          <w:hyperlink w:anchor="_Toc520839495" w:history="1">
            <w:r w:rsidR="002510B6" w:rsidRPr="00A23FA3">
              <w:rPr>
                <w:rStyle w:val="ac"/>
                <w:rFonts w:ascii="Times New Roman" w:hAnsi="Times New Roman" w:cs="Times New Roman"/>
                <w:noProof/>
                <w:color w:val="auto"/>
              </w:rPr>
              <w:t>3.2.8.2.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_Toc520839495 \h </w:instrText>
            </w:r>
            <w:r w:rsidR="002510B6" w:rsidRPr="00A23FA3">
              <w:rPr>
                <w:noProof/>
                <w:webHidden/>
              </w:rPr>
            </w:r>
            <w:r w:rsidR="002510B6" w:rsidRPr="00A23FA3">
              <w:rPr>
                <w:noProof/>
                <w:webHidden/>
              </w:rPr>
              <w:fldChar w:fldCharType="separate"/>
            </w:r>
            <w:r w:rsidR="002510B6" w:rsidRPr="00A23FA3">
              <w:rPr>
                <w:noProof/>
                <w:webHidden/>
              </w:rPr>
              <w:t>136</w:t>
            </w:r>
            <w:r w:rsidR="002510B6" w:rsidRPr="00A23FA3">
              <w:rPr>
                <w:noProof/>
                <w:webHidden/>
              </w:rPr>
              <w:fldChar w:fldCharType="end"/>
            </w:r>
          </w:hyperlink>
        </w:p>
        <w:p w14:paraId="74802976" w14:textId="77777777" w:rsidR="002510B6" w:rsidRPr="00A23FA3" w:rsidRDefault="00427807">
          <w:pPr>
            <w:pStyle w:val="21"/>
            <w:tabs>
              <w:tab w:val="right" w:pos="8296"/>
            </w:tabs>
            <w:rPr>
              <w:rFonts w:cstheme="minorBidi"/>
              <w:b w:val="0"/>
              <w:bCs w:val="0"/>
              <w:noProof/>
              <w:sz w:val="21"/>
            </w:rPr>
          </w:pPr>
          <w:hyperlink w:anchor="_Toc520839496" w:history="1">
            <w:r w:rsidR="002510B6" w:rsidRPr="00A23FA3">
              <w:rPr>
                <w:rStyle w:val="ac"/>
                <w:rFonts w:ascii="Times New Roman" w:hAnsi="Times New Roman" w:cs="Times New Roman"/>
                <w:noProof/>
                <w:color w:val="auto"/>
              </w:rPr>
              <w:t>3.2.8.3.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_Toc520839496 \h </w:instrText>
            </w:r>
            <w:r w:rsidR="002510B6" w:rsidRPr="00A23FA3">
              <w:rPr>
                <w:noProof/>
                <w:webHidden/>
              </w:rPr>
            </w:r>
            <w:r w:rsidR="002510B6" w:rsidRPr="00A23FA3">
              <w:rPr>
                <w:noProof/>
                <w:webHidden/>
              </w:rPr>
              <w:fldChar w:fldCharType="separate"/>
            </w:r>
            <w:r w:rsidR="002510B6" w:rsidRPr="00A23FA3">
              <w:rPr>
                <w:noProof/>
                <w:webHidden/>
              </w:rPr>
              <w:t>140</w:t>
            </w:r>
            <w:r w:rsidR="002510B6" w:rsidRPr="00A23FA3">
              <w:rPr>
                <w:noProof/>
                <w:webHidden/>
              </w:rPr>
              <w:fldChar w:fldCharType="end"/>
            </w:r>
          </w:hyperlink>
        </w:p>
        <w:p w14:paraId="73C3830F" w14:textId="77777777" w:rsidR="002510B6" w:rsidRPr="00A23FA3" w:rsidRDefault="00427807">
          <w:pPr>
            <w:pStyle w:val="21"/>
            <w:tabs>
              <w:tab w:val="right" w:pos="8296"/>
            </w:tabs>
            <w:rPr>
              <w:rFonts w:cstheme="minorBidi"/>
              <w:b w:val="0"/>
              <w:bCs w:val="0"/>
              <w:noProof/>
              <w:sz w:val="21"/>
            </w:rPr>
          </w:pPr>
          <w:hyperlink w:anchor="_Toc520839497" w:history="1">
            <w:r w:rsidR="002510B6" w:rsidRPr="00A23FA3">
              <w:rPr>
                <w:rStyle w:val="ac"/>
                <w:noProof/>
                <w:color w:val="auto"/>
              </w:rPr>
              <w:t>3.2.9 Operations Analyst: Details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_Toc520839497 \h </w:instrText>
            </w:r>
            <w:r w:rsidR="002510B6" w:rsidRPr="00A23FA3">
              <w:rPr>
                <w:noProof/>
                <w:webHidden/>
              </w:rPr>
            </w:r>
            <w:r w:rsidR="002510B6" w:rsidRPr="00A23FA3">
              <w:rPr>
                <w:noProof/>
                <w:webHidden/>
              </w:rPr>
              <w:fldChar w:fldCharType="separate"/>
            </w:r>
            <w:r w:rsidR="002510B6" w:rsidRPr="00A23FA3">
              <w:rPr>
                <w:noProof/>
                <w:webHidden/>
              </w:rPr>
              <w:t>141</w:t>
            </w:r>
            <w:r w:rsidR="002510B6" w:rsidRPr="00A23FA3">
              <w:rPr>
                <w:noProof/>
                <w:webHidden/>
              </w:rPr>
              <w:fldChar w:fldCharType="end"/>
            </w:r>
          </w:hyperlink>
        </w:p>
        <w:p w14:paraId="2E87C592" w14:textId="77777777" w:rsidR="002510B6" w:rsidRPr="00A23FA3" w:rsidRDefault="00427807">
          <w:pPr>
            <w:pStyle w:val="21"/>
            <w:tabs>
              <w:tab w:val="right" w:pos="8296"/>
            </w:tabs>
            <w:rPr>
              <w:rFonts w:cstheme="minorBidi"/>
              <w:b w:val="0"/>
              <w:bCs w:val="0"/>
              <w:noProof/>
              <w:sz w:val="21"/>
            </w:rPr>
          </w:pPr>
          <w:hyperlink w:anchor="_Toc520839498" w:history="1">
            <w:r w:rsidR="002510B6" w:rsidRPr="00A23FA3">
              <w:rPr>
                <w:rStyle w:val="ac"/>
                <w:rFonts w:ascii="Times New Roman" w:hAnsi="Times New Roman" w:cs="Times New Roman"/>
                <w:noProof/>
                <w:color w:val="auto"/>
              </w:rPr>
              <w:t>3.2.9.1.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_Toc520839498 \h </w:instrText>
            </w:r>
            <w:r w:rsidR="002510B6" w:rsidRPr="00A23FA3">
              <w:rPr>
                <w:noProof/>
                <w:webHidden/>
              </w:rPr>
            </w:r>
            <w:r w:rsidR="002510B6" w:rsidRPr="00A23FA3">
              <w:rPr>
                <w:noProof/>
                <w:webHidden/>
              </w:rPr>
              <w:fldChar w:fldCharType="separate"/>
            </w:r>
            <w:r w:rsidR="002510B6" w:rsidRPr="00A23FA3">
              <w:rPr>
                <w:noProof/>
                <w:webHidden/>
              </w:rPr>
              <w:t>141</w:t>
            </w:r>
            <w:r w:rsidR="002510B6" w:rsidRPr="00A23FA3">
              <w:rPr>
                <w:noProof/>
                <w:webHidden/>
              </w:rPr>
              <w:fldChar w:fldCharType="end"/>
            </w:r>
          </w:hyperlink>
        </w:p>
        <w:p w14:paraId="29B333E7" w14:textId="77777777" w:rsidR="002510B6" w:rsidRPr="00A23FA3" w:rsidRDefault="00427807">
          <w:pPr>
            <w:pStyle w:val="21"/>
            <w:tabs>
              <w:tab w:val="right" w:pos="8296"/>
            </w:tabs>
            <w:rPr>
              <w:rFonts w:cstheme="minorBidi"/>
              <w:b w:val="0"/>
              <w:bCs w:val="0"/>
              <w:noProof/>
              <w:sz w:val="21"/>
            </w:rPr>
          </w:pPr>
          <w:hyperlink w:anchor="_Toc520839499" w:history="1">
            <w:r w:rsidR="002510B6" w:rsidRPr="00A23FA3">
              <w:rPr>
                <w:rStyle w:val="ac"/>
                <w:rFonts w:ascii="Times New Roman" w:hAnsi="Times New Roman" w:cs="Times New Roman"/>
                <w:noProof/>
                <w:color w:val="auto"/>
              </w:rPr>
              <w:t>3.2.9.2.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_Toc520839499 \h </w:instrText>
            </w:r>
            <w:r w:rsidR="002510B6" w:rsidRPr="00A23FA3">
              <w:rPr>
                <w:noProof/>
                <w:webHidden/>
              </w:rPr>
            </w:r>
            <w:r w:rsidR="002510B6" w:rsidRPr="00A23FA3">
              <w:rPr>
                <w:noProof/>
                <w:webHidden/>
              </w:rPr>
              <w:fldChar w:fldCharType="separate"/>
            </w:r>
            <w:r w:rsidR="002510B6" w:rsidRPr="00A23FA3">
              <w:rPr>
                <w:noProof/>
                <w:webHidden/>
              </w:rPr>
              <w:t>143</w:t>
            </w:r>
            <w:r w:rsidR="002510B6" w:rsidRPr="00A23FA3">
              <w:rPr>
                <w:noProof/>
                <w:webHidden/>
              </w:rPr>
              <w:fldChar w:fldCharType="end"/>
            </w:r>
          </w:hyperlink>
        </w:p>
        <w:p w14:paraId="5ADAF1CB" w14:textId="77777777" w:rsidR="002510B6" w:rsidRPr="00A23FA3" w:rsidRDefault="00427807">
          <w:pPr>
            <w:pStyle w:val="21"/>
            <w:tabs>
              <w:tab w:val="right" w:pos="8296"/>
            </w:tabs>
            <w:rPr>
              <w:rFonts w:cstheme="minorBidi"/>
              <w:b w:val="0"/>
              <w:bCs w:val="0"/>
              <w:noProof/>
              <w:sz w:val="21"/>
            </w:rPr>
          </w:pPr>
          <w:hyperlink w:anchor="_Toc520839500" w:history="1">
            <w:r w:rsidR="002510B6" w:rsidRPr="00A23FA3">
              <w:rPr>
                <w:rStyle w:val="ac"/>
                <w:rFonts w:ascii="Times New Roman" w:hAnsi="Times New Roman" w:cs="Times New Roman"/>
                <w:noProof/>
                <w:color w:val="auto"/>
              </w:rPr>
              <w:t>3.2.9.3.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_Toc520839500 \h </w:instrText>
            </w:r>
            <w:r w:rsidR="002510B6" w:rsidRPr="00A23FA3">
              <w:rPr>
                <w:noProof/>
                <w:webHidden/>
              </w:rPr>
            </w:r>
            <w:r w:rsidR="002510B6" w:rsidRPr="00A23FA3">
              <w:rPr>
                <w:noProof/>
                <w:webHidden/>
              </w:rPr>
              <w:fldChar w:fldCharType="separate"/>
            </w:r>
            <w:r w:rsidR="002510B6" w:rsidRPr="00A23FA3">
              <w:rPr>
                <w:noProof/>
                <w:webHidden/>
              </w:rPr>
              <w:t>152</w:t>
            </w:r>
            <w:r w:rsidR="002510B6" w:rsidRPr="00A23FA3">
              <w:rPr>
                <w:noProof/>
                <w:webHidden/>
              </w:rPr>
              <w:fldChar w:fldCharType="end"/>
            </w:r>
          </w:hyperlink>
        </w:p>
        <w:p w14:paraId="1C7AE086" w14:textId="77777777" w:rsidR="002510B6" w:rsidRPr="00A23FA3" w:rsidRDefault="00427807">
          <w:pPr>
            <w:pStyle w:val="21"/>
            <w:tabs>
              <w:tab w:val="left" w:pos="1050"/>
              <w:tab w:val="right" w:pos="8296"/>
            </w:tabs>
            <w:rPr>
              <w:rFonts w:cstheme="minorBidi"/>
              <w:b w:val="0"/>
              <w:bCs w:val="0"/>
              <w:noProof/>
              <w:sz w:val="21"/>
            </w:rPr>
          </w:pPr>
          <w:hyperlink w:anchor="_Toc520839501" w:history="1">
            <w:r w:rsidR="002510B6" w:rsidRPr="00A23FA3">
              <w:rPr>
                <w:rStyle w:val="ac"/>
                <w:noProof/>
                <w:color w:val="auto"/>
              </w:rPr>
              <w:t>3.2.10</w:t>
            </w:r>
            <w:r w:rsidR="002510B6" w:rsidRPr="00A23FA3">
              <w:rPr>
                <w:rFonts w:cstheme="minorBidi"/>
                <w:b w:val="0"/>
                <w:bCs w:val="0"/>
                <w:noProof/>
                <w:sz w:val="21"/>
              </w:rPr>
              <w:tab/>
            </w:r>
            <w:r w:rsidR="002510B6" w:rsidRPr="00A23FA3">
              <w:rPr>
                <w:rStyle w:val="ac"/>
                <w:noProof/>
                <w:color w:val="auto"/>
              </w:rPr>
              <w:t>All Forms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_Toc520839501 \h </w:instrText>
            </w:r>
            <w:r w:rsidR="002510B6" w:rsidRPr="00A23FA3">
              <w:rPr>
                <w:noProof/>
                <w:webHidden/>
              </w:rPr>
            </w:r>
            <w:r w:rsidR="002510B6" w:rsidRPr="00A23FA3">
              <w:rPr>
                <w:noProof/>
                <w:webHidden/>
              </w:rPr>
              <w:fldChar w:fldCharType="separate"/>
            </w:r>
            <w:r w:rsidR="002510B6" w:rsidRPr="00A23FA3">
              <w:rPr>
                <w:noProof/>
                <w:webHidden/>
              </w:rPr>
              <w:t>153</w:t>
            </w:r>
            <w:r w:rsidR="002510B6" w:rsidRPr="00A23FA3">
              <w:rPr>
                <w:noProof/>
                <w:webHidden/>
              </w:rPr>
              <w:fldChar w:fldCharType="end"/>
            </w:r>
          </w:hyperlink>
        </w:p>
        <w:p w14:paraId="31043E1C" w14:textId="77777777" w:rsidR="002510B6" w:rsidRPr="00A23FA3" w:rsidRDefault="00427807">
          <w:pPr>
            <w:pStyle w:val="21"/>
            <w:tabs>
              <w:tab w:val="right" w:pos="8296"/>
            </w:tabs>
            <w:rPr>
              <w:rFonts w:cstheme="minorBidi"/>
              <w:b w:val="0"/>
              <w:bCs w:val="0"/>
              <w:noProof/>
              <w:sz w:val="21"/>
            </w:rPr>
          </w:pPr>
          <w:hyperlink w:anchor="_Toc520839502" w:history="1">
            <w:r w:rsidR="002510B6" w:rsidRPr="00A23FA3">
              <w:rPr>
                <w:rStyle w:val="ac"/>
                <w:rFonts w:ascii="Times New Roman" w:hAnsi="Times New Roman" w:cs="Times New Roman"/>
                <w:noProof/>
                <w:color w:val="auto"/>
              </w:rPr>
              <w:t>3.2.10.1.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_Toc520839502 \h </w:instrText>
            </w:r>
            <w:r w:rsidR="002510B6" w:rsidRPr="00A23FA3">
              <w:rPr>
                <w:noProof/>
                <w:webHidden/>
              </w:rPr>
            </w:r>
            <w:r w:rsidR="002510B6" w:rsidRPr="00A23FA3">
              <w:rPr>
                <w:noProof/>
                <w:webHidden/>
              </w:rPr>
              <w:fldChar w:fldCharType="separate"/>
            </w:r>
            <w:r w:rsidR="002510B6" w:rsidRPr="00A23FA3">
              <w:rPr>
                <w:noProof/>
                <w:webHidden/>
              </w:rPr>
              <w:t>153</w:t>
            </w:r>
            <w:r w:rsidR="002510B6" w:rsidRPr="00A23FA3">
              <w:rPr>
                <w:noProof/>
                <w:webHidden/>
              </w:rPr>
              <w:fldChar w:fldCharType="end"/>
            </w:r>
          </w:hyperlink>
        </w:p>
        <w:p w14:paraId="0ACF9250" w14:textId="77777777" w:rsidR="002510B6" w:rsidRPr="00A23FA3" w:rsidRDefault="00427807">
          <w:pPr>
            <w:pStyle w:val="21"/>
            <w:tabs>
              <w:tab w:val="right" w:pos="8296"/>
            </w:tabs>
            <w:rPr>
              <w:rFonts w:cstheme="minorBidi"/>
              <w:b w:val="0"/>
              <w:bCs w:val="0"/>
              <w:noProof/>
              <w:sz w:val="21"/>
            </w:rPr>
          </w:pPr>
          <w:hyperlink w:anchor="_Toc520839503" w:history="1">
            <w:r w:rsidR="002510B6" w:rsidRPr="00A23FA3">
              <w:rPr>
                <w:rStyle w:val="ac"/>
                <w:rFonts w:ascii="Times New Roman" w:hAnsi="Times New Roman" w:cs="Times New Roman"/>
                <w:noProof/>
                <w:color w:val="auto"/>
              </w:rPr>
              <w:t>3.2.10.2.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_Toc520839503 \h </w:instrText>
            </w:r>
            <w:r w:rsidR="002510B6" w:rsidRPr="00A23FA3">
              <w:rPr>
                <w:noProof/>
                <w:webHidden/>
              </w:rPr>
            </w:r>
            <w:r w:rsidR="002510B6" w:rsidRPr="00A23FA3">
              <w:rPr>
                <w:noProof/>
                <w:webHidden/>
              </w:rPr>
              <w:fldChar w:fldCharType="separate"/>
            </w:r>
            <w:r w:rsidR="002510B6" w:rsidRPr="00A23FA3">
              <w:rPr>
                <w:noProof/>
                <w:webHidden/>
              </w:rPr>
              <w:t>154</w:t>
            </w:r>
            <w:r w:rsidR="002510B6" w:rsidRPr="00A23FA3">
              <w:rPr>
                <w:noProof/>
                <w:webHidden/>
              </w:rPr>
              <w:fldChar w:fldCharType="end"/>
            </w:r>
          </w:hyperlink>
        </w:p>
        <w:p w14:paraId="582CCE3E" w14:textId="77777777" w:rsidR="002510B6" w:rsidRPr="00A23FA3" w:rsidRDefault="00427807">
          <w:pPr>
            <w:pStyle w:val="21"/>
            <w:tabs>
              <w:tab w:val="right" w:pos="8296"/>
            </w:tabs>
            <w:rPr>
              <w:rFonts w:cstheme="minorBidi"/>
              <w:b w:val="0"/>
              <w:bCs w:val="0"/>
              <w:noProof/>
              <w:sz w:val="21"/>
            </w:rPr>
          </w:pPr>
          <w:hyperlink w:anchor="_Toc520839504" w:history="1">
            <w:r w:rsidR="002510B6" w:rsidRPr="00A23FA3">
              <w:rPr>
                <w:rStyle w:val="ac"/>
                <w:rFonts w:ascii="等线" w:eastAsia="等线" w:hAnsi="等线" w:cs="Times New Roman"/>
                <w:noProof/>
                <w:color w:val="auto"/>
              </w:rPr>
              <w:t>3.2.10.3.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_Toc520839504 \h </w:instrText>
            </w:r>
            <w:r w:rsidR="002510B6" w:rsidRPr="00A23FA3">
              <w:rPr>
                <w:noProof/>
                <w:webHidden/>
              </w:rPr>
            </w:r>
            <w:r w:rsidR="002510B6" w:rsidRPr="00A23FA3">
              <w:rPr>
                <w:noProof/>
                <w:webHidden/>
              </w:rPr>
              <w:fldChar w:fldCharType="separate"/>
            </w:r>
            <w:r w:rsidR="002510B6" w:rsidRPr="00A23FA3">
              <w:rPr>
                <w:noProof/>
                <w:webHidden/>
              </w:rPr>
              <w:t>164</w:t>
            </w:r>
            <w:r w:rsidR="002510B6" w:rsidRPr="00A23FA3">
              <w:rPr>
                <w:noProof/>
                <w:webHidden/>
              </w:rPr>
              <w:fldChar w:fldCharType="end"/>
            </w:r>
          </w:hyperlink>
        </w:p>
        <w:p w14:paraId="49F10FCB" w14:textId="77777777" w:rsidR="002510B6" w:rsidRPr="00A23FA3" w:rsidRDefault="00427807">
          <w:pPr>
            <w:pStyle w:val="21"/>
            <w:tabs>
              <w:tab w:val="left" w:pos="1050"/>
              <w:tab w:val="right" w:pos="8296"/>
            </w:tabs>
            <w:rPr>
              <w:rFonts w:cstheme="minorBidi"/>
              <w:b w:val="0"/>
              <w:bCs w:val="0"/>
              <w:noProof/>
              <w:sz w:val="21"/>
            </w:rPr>
          </w:pPr>
          <w:hyperlink w:anchor="_Toc520839505" w:history="1">
            <w:r w:rsidR="002510B6" w:rsidRPr="00A23FA3">
              <w:rPr>
                <w:rStyle w:val="ac"/>
                <w:noProof/>
                <w:color w:val="auto"/>
              </w:rPr>
              <w:t>3.2.11</w:t>
            </w:r>
            <w:r w:rsidR="002510B6" w:rsidRPr="00A23FA3">
              <w:rPr>
                <w:rFonts w:cstheme="minorBidi"/>
                <w:b w:val="0"/>
                <w:bCs w:val="0"/>
                <w:noProof/>
                <w:sz w:val="21"/>
              </w:rPr>
              <w:tab/>
            </w:r>
            <w:r w:rsidR="002510B6" w:rsidRPr="00A23FA3">
              <w:rPr>
                <w:rStyle w:val="ac"/>
                <w:noProof/>
                <w:color w:val="auto"/>
              </w:rPr>
              <w:t>Operations Manager</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_Toc520839505 \h </w:instrText>
            </w:r>
            <w:r w:rsidR="002510B6" w:rsidRPr="00A23FA3">
              <w:rPr>
                <w:noProof/>
                <w:webHidden/>
              </w:rPr>
            </w:r>
            <w:r w:rsidR="002510B6" w:rsidRPr="00A23FA3">
              <w:rPr>
                <w:noProof/>
                <w:webHidden/>
              </w:rPr>
              <w:fldChar w:fldCharType="separate"/>
            </w:r>
            <w:r w:rsidR="002510B6" w:rsidRPr="00A23FA3">
              <w:rPr>
                <w:noProof/>
                <w:webHidden/>
              </w:rPr>
              <w:t>170</w:t>
            </w:r>
            <w:r w:rsidR="002510B6" w:rsidRPr="00A23FA3">
              <w:rPr>
                <w:noProof/>
                <w:webHidden/>
              </w:rPr>
              <w:fldChar w:fldCharType="end"/>
            </w:r>
          </w:hyperlink>
        </w:p>
        <w:p w14:paraId="3FF7AE78" w14:textId="77777777" w:rsidR="002510B6" w:rsidRPr="00A23FA3" w:rsidRDefault="00427807">
          <w:pPr>
            <w:pStyle w:val="21"/>
            <w:tabs>
              <w:tab w:val="right" w:pos="8296"/>
            </w:tabs>
            <w:rPr>
              <w:rFonts w:cstheme="minorBidi"/>
              <w:b w:val="0"/>
              <w:bCs w:val="0"/>
              <w:noProof/>
              <w:sz w:val="21"/>
            </w:rPr>
          </w:pPr>
          <w:hyperlink w:anchor="_Toc520839506" w:history="1">
            <w:r w:rsidR="002510B6" w:rsidRPr="00A23FA3">
              <w:rPr>
                <w:rStyle w:val="ac"/>
                <w:rFonts w:ascii="Times New Roman" w:hAnsi="Times New Roman" w:cs="Times New Roman"/>
                <w:noProof/>
                <w:color w:val="auto"/>
              </w:rPr>
              <w:t>3.2.11.1.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_Toc520839506 \h </w:instrText>
            </w:r>
            <w:r w:rsidR="002510B6" w:rsidRPr="00A23FA3">
              <w:rPr>
                <w:noProof/>
                <w:webHidden/>
              </w:rPr>
            </w:r>
            <w:r w:rsidR="002510B6" w:rsidRPr="00A23FA3">
              <w:rPr>
                <w:noProof/>
                <w:webHidden/>
              </w:rPr>
              <w:fldChar w:fldCharType="separate"/>
            </w:r>
            <w:r w:rsidR="002510B6" w:rsidRPr="00A23FA3">
              <w:rPr>
                <w:noProof/>
                <w:webHidden/>
              </w:rPr>
              <w:t>170</w:t>
            </w:r>
            <w:r w:rsidR="002510B6" w:rsidRPr="00A23FA3">
              <w:rPr>
                <w:noProof/>
                <w:webHidden/>
              </w:rPr>
              <w:fldChar w:fldCharType="end"/>
            </w:r>
          </w:hyperlink>
        </w:p>
        <w:p w14:paraId="1BED15A0" w14:textId="77777777" w:rsidR="002510B6" w:rsidRPr="00A23FA3" w:rsidRDefault="00427807">
          <w:pPr>
            <w:pStyle w:val="21"/>
            <w:tabs>
              <w:tab w:val="right" w:pos="8296"/>
            </w:tabs>
            <w:rPr>
              <w:rFonts w:cstheme="minorBidi"/>
              <w:b w:val="0"/>
              <w:bCs w:val="0"/>
              <w:noProof/>
              <w:sz w:val="21"/>
            </w:rPr>
          </w:pPr>
          <w:hyperlink w:anchor="_Toc520839507" w:history="1">
            <w:r w:rsidR="002510B6" w:rsidRPr="00A23FA3">
              <w:rPr>
                <w:rStyle w:val="ac"/>
                <w:rFonts w:ascii="Times New Roman" w:hAnsi="Times New Roman" w:cs="Times New Roman"/>
                <w:noProof/>
                <w:color w:val="auto"/>
              </w:rPr>
              <w:t>3.2.11.2.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_Toc520839507 \h </w:instrText>
            </w:r>
            <w:r w:rsidR="002510B6" w:rsidRPr="00A23FA3">
              <w:rPr>
                <w:noProof/>
                <w:webHidden/>
              </w:rPr>
            </w:r>
            <w:r w:rsidR="002510B6" w:rsidRPr="00A23FA3">
              <w:rPr>
                <w:noProof/>
                <w:webHidden/>
              </w:rPr>
              <w:fldChar w:fldCharType="separate"/>
            </w:r>
            <w:r w:rsidR="002510B6" w:rsidRPr="00A23FA3">
              <w:rPr>
                <w:noProof/>
                <w:webHidden/>
              </w:rPr>
              <w:t>170</w:t>
            </w:r>
            <w:r w:rsidR="002510B6" w:rsidRPr="00A23FA3">
              <w:rPr>
                <w:noProof/>
                <w:webHidden/>
              </w:rPr>
              <w:fldChar w:fldCharType="end"/>
            </w:r>
          </w:hyperlink>
        </w:p>
        <w:p w14:paraId="71636168" w14:textId="77777777" w:rsidR="002510B6" w:rsidRPr="00A23FA3" w:rsidRDefault="00427807">
          <w:pPr>
            <w:pStyle w:val="21"/>
            <w:tabs>
              <w:tab w:val="right" w:pos="8296"/>
            </w:tabs>
            <w:rPr>
              <w:rFonts w:cstheme="minorBidi"/>
              <w:b w:val="0"/>
              <w:bCs w:val="0"/>
              <w:noProof/>
              <w:sz w:val="21"/>
            </w:rPr>
          </w:pPr>
          <w:hyperlink w:anchor="_Toc520839508" w:history="1">
            <w:r w:rsidR="002510B6" w:rsidRPr="00A23FA3">
              <w:rPr>
                <w:rStyle w:val="ac"/>
                <w:rFonts w:ascii="等线" w:eastAsia="等线" w:hAnsi="等线" w:cs="Times New Roman"/>
                <w:noProof/>
                <w:color w:val="auto"/>
              </w:rPr>
              <w:t>3.2.11.3.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_Toc520839508 \h </w:instrText>
            </w:r>
            <w:r w:rsidR="002510B6" w:rsidRPr="00A23FA3">
              <w:rPr>
                <w:noProof/>
                <w:webHidden/>
              </w:rPr>
            </w:r>
            <w:r w:rsidR="002510B6" w:rsidRPr="00A23FA3">
              <w:rPr>
                <w:noProof/>
                <w:webHidden/>
              </w:rPr>
              <w:fldChar w:fldCharType="separate"/>
            </w:r>
            <w:r w:rsidR="002510B6" w:rsidRPr="00A23FA3">
              <w:rPr>
                <w:noProof/>
                <w:webHidden/>
              </w:rPr>
              <w:t>176</w:t>
            </w:r>
            <w:r w:rsidR="002510B6" w:rsidRPr="00A23FA3">
              <w:rPr>
                <w:noProof/>
                <w:webHidden/>
              </w:rPr>
              <w:fldChar w:fldCharType="end"/>
            </w:r>
          </w:hyperlink>
        </w:p>
        <w:p w14:paraId="0C9CBB29" w14:textId="77777777" w:rsidR="002510B6" w:rsidRPr="00A23FA3" w:rsidRDefault="00427807">
          <w:pPr>
            <w:pStyle w:val="21"/>
            <w:tabs>
              <w:tab w:val="right" w:pos="8296"/>
            </w:tabs>
            <w:rPr>
              <w:rFonts w:cstheme="minorBidi"/>
              <w:b w:val="0"/>
              <w:bCs w:val="0"/>
              <w:noProof/>
              <w:sz w:val="21"/>
            </w:rPr>
          </w:pPr>
          <w:hyperlink w:anchor="_Toc520839509" w:history="1">
            <w:r w:rsidR="002510B6" w:rsidRPr="00A23FA3">
              <w:rPr>
                <w:rStyle w:val="ac"/>
                <w:noProof/>
                <w:color w:val="auto"/>
              </w:rPr>
              <w:t>3.2.12  Compliance Supervisor</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_Toc520839509 \h </w:instrText>
            </w:r>
            <w:r w:rsidR="002510B6" w:rsidRPr="00A23FA3">
              <w:rPr>
                <w:noProof/>
                <w:webHidden/>
              </w:rPr>
            </w:r>
            <w:r w:rsidR="002510B6" w:rsidRPr="00A23FA3">
              <w:rPr>
                <w:noProof/>
                <w:webHidden/>
              </w:rPr>
              <w:fldChar w:fldCharType="separate"/>
            </w:r>
            <w:r w:rsidR="002510B6" w:rsidRPr="00A23FA3">
              <w:rPr>
                <w:noProof/>
                <w:webHidden/>
              </w:rPr>
              <w:t>180</w:t>
            </w:r>
            <w:r w:rsidR="002510B6" w:rsidRPr="00A23FA3">
              <w:rPr>
                <w:noProof/>
                <w:webHidden/>
              </w:rPr>
              <w:fldChar w:fldCharType="end"/>
            </w:r>
          </w:hyperlink>
        </w:p>
        <w:p w14:paraId="73C4C86B" w14:textId="77777777" w:rsidR="002510B6" w:rsidRPr="00A23FA3" w:rsidRDefault="00427807">
          <w:pPr>
            <w:pStyle w:val="21"/>
            <w:tabs>
              <w:tab w:val="right" w:pos="8296"/>
            </w:tabs>
            <w:rPr>
              <w:rFonts w:cstheme="minorBidi"/>
              <w:b w:val="0"/>
              <w:bCs w:val="0"/>
              <w:noProof/>
              <w:sz w:val="21"/>
            </w:rPr>
          </w:pPr>
          <w:hyperlink w:anchor="_Toc520839510" w:history="1">
            <w:r w:rsidR="002510B6" w:rsidRPr="00A23FA3">
              <w:rPr>
                <w:rStyle w:val="ac"/>
                <w:rFonts w:ascii="Times New Roman" w:hAnsi="Times New Roman" w:cs="Times New Roman"/>
                <w:noProof/>
                <w:color w:val="auto"/>
              </w:rPr>
              <w:t>3.2.12.1.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_Toc520839510 \h </w:instrText>
            </w:r>
            <w:r w:rsidR="002510B6" w:rsidRPr="00A23FA3">
              <w:rPr>
                <w:noProof/>
                <w:webHidden/>
              </w:rPr>
            </w:r>
            <w:r w:rsidR="002510B6" w:rsidRPr="00A23FA3">
              <w:rPr>
                <w:noProof/>
                <w:webHidden/>
              </w:rPr>
              <w:fldChar w:fldCharType="separate"/>
            </w:r>
            <w:r w:rsidR="002510B6" w:rsidRPr="00A23FA3">
              <w:rPr>
                <w:noProof/>
                <w:webHidden/>
              </w:rPr>
              <w:t>180</w:t>
            </w:r>
            <w:r w:rsidR="002510B6" w:rsidRPr="00A23FA3">
              <w:rPr>
                <w:noProof/>
                <w:webHidden/>
              </w:rPr>
              <w:fldChar w:fldCharType="end"/>
            </w:r>
          </w:hyperlink>
        </w:p>
        <w:p w14:paraId="5F49975F" w14:textId="77777777" w:rsidR="002510B6" w:rsidRPr="00A23FA3" w:rsidRDefault="00427807">
          <w:pPr>
            <w:pStyle w:val="21"/>
            <w:tabs>
              <w:tab w:val="right" w:pos="8296"/>
            </w:tabs>
            <w:rPr>
              <w:rFonts w:cstheme="minorBidi"/>
              <w:b w:val="0"/>
              <w:bCs w:val="0"/>
              <w:noProof/>
              <w:sz w:val="21"/>
            </w:rPr>
          </w:pPr>
          <w:hyperlink w:anchor="_Toc520839511" w:history="1">
            <w:r w:rsidR="002510B6" w:rsidRPr="00A23FA3">
              <w:rPr>
                <w:rStyle w:val="ac"/>
                <w:rFonts w:ascii="Times New Roman" w:hAnsi="Times New Roman" w:cs="Times New Roman"/>
                <w:noProof/>
                <w:color w:val="auto"/>
              </w:rPr>
              <w:t>3.2.12.2.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_Toc520839511 \h </w:instrText>
            </w:r>
            <w:r w:rsidR="002510B6" w:rsidRPr="00A23FA3">
              <w:rPr>
                <w:noProof/>
                <w:webHidden/>
              </w:rPr>
            </w:r>
            <w:r w:rsidR="002510B6" w:rsidRPr="00A23FA3">
              <w:rPr>
                <w:noProof/>
                <w:webHidden/>
              </w:rPr>
              <w:fldChar w:fldCharType="separate"/>
            </w:r>
            <w:r w:rsidR="002510B6" w:rsidRPr="00A23FA3">
              <w:rPr>
                <w:noProof/>
                <w:webHidden/>
              </w:rPr>
              <w:t>180</w:t>
            </w:r>
            <w:r w:rsidR="002510B6" w:rsidRPr="00A23FA3">
              <w:rPr>
                <w:noProof/>
                <w:webHidden/>
              </w:rPr>
              <w:fldChar w:fldCharType="end"/>
            </w:r>
          </w:hyperlink>
        </w:p>
        <w:p w14:paraId="254103EF" w14:textId="77777777" w:rsidR="002510B6" w:rsidRPr="00A23FA3" w:rsidRDefault="00427807">
          <w:pPr>
            <w:pStyle w:val="21"/>
            <w:tabs>
              <w:tab w:val="right" w:pos="8296"/>
            </w:tabs>
            <w:rPr>
              <w:rFonts w:cstheme="minorBidi"/>
              <w:b w:val="0"/>
              <w:bCs w:val="0"/>
              <w:noProof/>
              <w:sz w:val="21"/>
            </w:rPr>
          </w:pPr>
          <w:hyperlink w:anchor="_Toc520839512" w:history="1">
            <w:r w:rsidR="002510B6" w:rsidRPr="00A23FA3">
              <w:rPr>
                <w:rStyle w:val="ac"/>
                <w:rFonts w:ascii="等线" w:eastAsia="等线" w:hAnsi="等线" w:cs="Times New Roman"/>
                <w:noProof/>
                <w:color w:val="auto"/>
              </w:rPr>
              <w:t>3.2.12.3.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_Toc520839512 \h </w:instrText>
            </w:r>
            <w:r w:rsidR="002510B6" w:rsidRPr="00A23FA3">
              <w:rPr>
                <w:noProof/>
                <w:webHidden/>
              </w:rPr>
            </w:r>
            <w:r w:rsidR="002510B6" w:rsidRPr="00A23FA3">
              <w:rPr>
                <w:noProof/>
                <w:webHidden/>
              </w:rPr>
              <w:fldChar w:fldCharType="separate"/>
            </w:r>
            <w:r w:rsidR="002510B6" w:rsidRPr="00A23FA3">
              <w:rPr>
                <w:noProof/>
                <w:webHidden/>
              </w:rPr>
              <w:t>186</w:t>
            </w:r>
            <w:r w:rsidR="002510B6" w:rsidRPr="00A23FA3">
              <w:rPr>
                <w:noProof/>
                <w:webHidden/>
              </w:rPr>
              <w:fldChar w:fldCharType="end"/>
            </w:r>
          </w:hyperlink>
        </w:p>
        <w:p w14:paraId="4A40BB4B" w14:textId="77777777" w:rsidR="002510B6" w:rsidRPr="00A23FA3" w:rsidRDefault="00427807">
          <w:pPr>
            <w:pStyle w:val="21"/>
            <w:tabs>
              <w:tab w:val="right" w:pos="8296"/>
            </w:tabs>
            <w:rPr>
              <w:rFonts w:cstheme="minorBidi"/>
              <w:b w:val="0"/>
              <w:bCs w:val="0"/>
              <w:noProof/>
              <w:sz w:val="21"/>
            </w:rPr>
          </w:pPr>
          <w:hyperlink w:anchor="_Toc520839513" w:history="1">
            <w:r w:rsidR="002510B6" w:rsidRPr="00A23FA3">
              <w:rPr>
                <w:rStyle w:val="ac"/>
                <w:noProof/>
                <w:color w:val="auto"/>
              </w:rPr>
              <w:t>3.2.13  Compliance Analyst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_Toc520839513 \h </w:instrText>
            </w:r>
            <w:r w:rsidR="002510B6" w:rsidRPr="00A23FA3">
              <w:rPr>
                <w:noProof/>
                <w:webHidden/>
              </w:rPr>
            </w:r>
            <w:r w:rsidR="002510B6" w:rsidRPr="00A23FA3">
              <w:rPr>
                <w:noProof/>
                <w:webHidden/>
              </w:rPr>
              <w:fldChar w:fldCharType="separate"/>
            </w:r>
            <w:r w:rsidR="002510B6" w:rsidRPr="00A23FA3">
              <w:rPr>
                <w:noProof/>
                <w:webHidden/>
              </w:rPr>
              <w:t>190</w:t>
            </w:r>
            <w:r w:rsidR="002510B6" w:rsidRPr="00A23FA3">
              <w:rPr>
                <w:noProof/>
                <w:webHidden/>
              </w:rPr>
              <w:fldChar w:fldCharType="end"/>
            </w:r>
          </w:hyperlink>
        </w:p>
        <w:p w14:paraId="305E136C" w14:textId="77777777" w:rsidR="002510B6" w:rsidRPr="00A23FA3" w:rsidRDefault="00427807">
          <w:pPr>
            <w:pStyle w:val="21"/>
            <w:tabs>
              <w:tab w:val="right" w:pos="8296"/>
            </w:tabs>
            <w:rPr>
              <w:rFonts w:cstheme="minorBidi"/>
              <w:b w:val="0"/>
              <w:bCs w:val="0"/>
              <w:noProof/>
              <w:sz w:val="21"/>
            </w:rPr>
          </w:pPr>
          <w:hyperlink w:anchor="_Toc520839514" w:history="1">
            <w:r w:rsidR="002510B6" w:rsidRPr="00A23FA3">
              <w:rPr>
                <w:rStyle w:val="ac"/>
                <w:rFonts w:ascii="Times New Roman" w:hAnsi="Times New Roman" w:cs="Times New Roman"/>
                <w:noProof/>
                <w:color w:val="auto"/>
              </w:rPr>
              <w:t>3.2.13.1.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_Toc520839514 \h </w:instrText>
            </w:r>
            <w:r w:rsidR="002510B6" w:rsidRPr="00A23FA3">
              <w:rPr>
                <w:noProof/>
                <w:webHidden/>
              </w:rPr>
            </w:r>
            <w:r w:rsidR="002510B6" w:rsidRPr="00A23FA3">
              <w:rPr>
                <w:noProof/>
                <w:webHidden/>
              </w:rPr>
              <w:fldChar w:fldCharType="separate"/>
            </w:r>
            <w:r w:rsidR="002510B6" w:rsidRPr="00A23FA3">
              <w:rPr>
                <w:noProof/>
                <w:webHidden/>
              </w:rPr>
              <w:t>190</w:t>
            </w:r>
            <w:r w:rsidR="002510B6" w:rsidRPr="00A23FA3">
              <w:rPr>
                <w:noProof/>
                <w:webHidden/>
              </w:rPr>
              <w:fldChar w:fldCharType="end"/>
            </w:r>
          </w:hyperlink>
        </w:p>
        <w:p w14:paraId="241BF4A5" w14:textId="77777777" w:rsidR="002510B6" w:rsidRPr="00A23FA3" w:rsidRDefault="00427807">
          <w:pPr>
            <w:pStyle w:val="21"/>
            <w:tabs>
              <w:tab w:val="right" w:pos="8296"/>
            </w:tabs>
            <w:rPr>
              <w:rFonts w:cstheme="minorBidi"/>
              <w:b w:val="0"/>
              <w:bCs w:val="0"/>
              <w:noProof/>
              <w:sz w:val="21"/>
            </w:rPr>
          </w:pPr>
          <w:hyperlink w:anchor="_Toc520839515" w:history="1">
            <w:r w:rsidR="002510B6" w:rsidRPr="00A23FA3">
              <w:rPr>
                <w:rStyle w:val="ac"/>
                <w:rFonts w:ascii="Times New Roman" w:hAnsi="Times New Roman" w:cs="Times New Roman"/>
                <w:noProof/>
                <w:color w:val="auto"/>
              </w:rPr>
              <w:t>3.2.13.2.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_Toc520839515 \h </w:instrText>
            </w:r>
            <w:r w:rsidR="002510B6" w:rsidRPr="00A23FA3">
              <w:rPr>
                <w:noProof/>
                <w:webHidden/>
              </w:rPr>
            </w:r>
            <w:r w:rsidR="002510B6" w:rsidRPr="00A23FA3">
              <w:rPr>
                <w:noProof/>
                <w:webHidden/>
              </w:rPr>
              <w:fldChar w:fldCharType="separate"/>
            </w:r>
            <w:r w:rsidR="002510B6" w:rsidRPr="00A23FA3">
              <w:rPr>
                <w:noProof/>
                <w:webHidden/>
              </w:rPr>
              <w:t>191</w:t>
            </w:r>
            <w:r w:rsidR="002510B6" w:rsidRPr="00A23FA3">
              <w:rPr>
                <w:noProof/>
                <w:webHidden/>
              </w:rPr>
              <w:fldChar w:fldCharType="end"/>
            </w:r>
          </w:hyperlink>
        </w:p>
        <w:p w14:paraId="5F8532AF" w14:textId="77777777" w:rsidR="002510B6" w:rsidRPr="00A23FA3" w:rsidRDefault="00427807">
          <w:pPr>
            <w:pStyle w:val="21"/>
            <w:tabs>
              <w:tab w:val="right" w:pos="8296"/>
            </w:tabs>
            <w:rPr>
              <w:rFonts w:cstheme="minorBidi"/>
              <w:b w:val="0"/>
              <w:bCs w:val="0"/>
              <w:noProof/>
              <w:sz w:val="21"/>
            </w:rPr>
          </w:pPr>
          <w:hyperlink w:anchor="_Toc520839516" w:history="1">
            <w:r w:rsidR="002510B6" w:rsidRPr="00A23FA3">
              <w:rPr>
                <w:rStyle w:val="ac"/>
                <w:rFonts w:ascii="等线" w:eastAsia="等线" w:hAnsi="等线" w:cs="Times New Roman"/>
                <w:noProof/>
                <w:color w:val="auto"/>
              </w:rPr>
              <w:t>3.2.13.3.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_Toc520839516 \h </w:instrText>
            </w:r>
            <w:r w:rsidR="002510B6" w:rsidRPr="00A23FA3">
              <w:rPr>
                <w:noProof/>
                <w:webHidden/>
              </w:rPr>
            </w:r>
            <w:r w:rsidR="002510B6" w:rsidRPr="00A23FA3">
              <w:rPr>
                <w:noProof/>
                <w:webHidden/>
              </w:rPr>
              <w:fldChar w:fldCharType="separate"/>
            </w:r>
            <w:r w:rsidR="002510B6" w:rsidRPr="00A23FA3">
              <w:rPr>
                <w:noProof/>
                <w:webHidden/>
              </w:rPr>
              <w:t>197</w:t>
            </w:r>
            <w:r w:rsidR="002510B6" w:rsidRPr="00A23FA3">
              <w:rPr>
                <w:noProof/>
                <w:webHidden/>
              </w:rPr>
              <w:fldChar w:fldCharType="end"/>
            </w:r>
          </w:hyperlink>
        </w:p>
        <w:p w14:paraId="13F64E20" w14:textId="77777777" w:rsidR="002510B6" w:rsidRPr="00A23FA3" w:rsidRDefault="00427807">
          <w:pPr>
            <w:pStyle w:val="21"/>
            <w:tabs>
              <w:tab w:val="right" w:pos="8296"/>
            </w:tabs>
            <w:rPr>
              <w:rFonts w:cstheme="minorBidi"/>
              <w:b w:val="0"/>
              <w:bCs w:val="0"/>
              <w:noProof/>
              <w:sz w:val="21"/>
            </w:rPr>
          </w:pPr>
          <w:hyperlink w:anchor="_Toc520839517" w:history="1">
            <w:r w:rsidR="002510B6" w:rsidRPr="00A23FA3">
              <w:rPr>
                <w:rStyle w:val="ac"/>
                <w:noProof/>
                <w:color w:val="auto"/>
              </w:rPr>
              <w:t>3.2.14  BSA Officer</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_Toc520839517 \h </w:instrText>
            </w:r>
            <w:r w:rsidR="002510B6" w:rsidRPr="00A23FA3">
              <w:rPr>
                <w:noProof/>
                <w:webHidden/>
              </w:rPr>
            </w:r>
            <w:r w:rsidR="002510B6" w:rsidRPr="00A23FA3">
              <w:rPr>
                <w:noProof/>
                <w:webHidden/>
              </w:rPr>
              <w:fldChar w:fldCharType="separate"/>
            </w:r>
            <w:r w:rsidR="002510B6" w:rsidRPr="00A23FA3">
              <w:rPr>
                <w:noProof/>
                <w:webHidden/>
              </w:rPr>
              <w:t>198</w:t>
            </w:r>
            <w:r w:rsidR="002510B6" w:rsidRPr="00A23FA3">
              <w:rPr>
                <w:noProof/>
                <w:webHidden/>
              </w:rPr>
              <w:fldChar w:fldCharType="end"/>
            </w:r>
          </w:hyperlink>
        </w:p>
        <w:p w14:paraId="6B1FE056" w14:textId="77777777" w:rsidR="002510B6" w:rsidRPr="00A23FA3" w:rsidRDefault="00427807">
          <w:pPr>
            <w:pStyle w:val="21"/>
            <w:tabs>
              <w:tab w:val="right" w:pos="8296"/>
            </w:tabs>
            <w:rPr>
              <w:rFonts w:cstheme="minorBidi"/>
              <w:b w:val="0"/>
              <w:bCs w:val="0"/>
              <w:noProof/>
              <w:sz w:val="21"/>
            </w:rPr>
          </w:pPr>
          <w:hyperlink w:anchor="_Toc520839518" w:history="1">
            <w:r w:rsidR="002510B6" w:rsidRPr="00A23FA3">
              <w:rPr>
                <w:rStyle w:val="ac"/>
                <w:rFonts w:ascii="Times New Roman" w:hAnsi="Times New Roman" w:cs="Times New Roman"/>
                <w:noProof/>
                <w:color w:val="auto"/>
              </w:rPr>
              <w:t>3.2.14.1.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_Toc520839518 \h </w:instrText>
            </w:r>
            <w:r w:rsidR="002510B6" w:rsidRPr="00A23FA3">
              <w:rPr>
                <w:noProof/>
                <w:webHidden/>
              </w:rPr>
            </w:r>
            <w:r w:rsidR="002510B6" w:rsidRPr="00A23FA3">
              <w:rPr>
                <w:noProof/>
                <w:webHidden/>
              </w:rPr>
              <w:fldChar w:fldCharType="separate"/>
            </w:r>
            <w:r w:rsidR="002510B6" w:rsidRPr="00A23FA3">
              <w:rPr>
                <w:noProof/>
                <w:webHidden/>
              </w:rPr>
              <w:t>198</w:t>
            </w:r>
            <w:r w:rsidR="002510B6" w:rsidRPr="00A23FA3">
              <w:rPr>
                <w:noProof/>
                <w:webHidden/>
              </w:rPr>
              <w:fldChar w:fldCharType="end"/>
            </w:r>
          </w:hyperlink>
        </w:p>
        <w:p w14:paraId="40EE44B8" w14:textId="77777777" w:rsidR="002510B6" w:rsidRPr="00A23FA3" w:rsidRDefault="00427807">
          <w:pPr>
            <w:pStyle w:val="21"/>
            <w:tabs>
              <w:tab w:val="right" w:pos="8296"/>
            </w:tabs>
            <w:rPr>
              <w:rFonts w:cstheme="minorBidi"/>
              <w:b w:val="0"/>
              <w:bCs w:val="0"/>
              <w:noProof/>
              <w:sz w:val="21"/>
            </w:rPr>
          </w:pPr>
          <w:hyperlink w:anchor="_Toc520839519" w:history="1">
            <w:r w:rsidR="002510B6" w:rsidRPr="00A23FA3">
              <w:rPr>
                <w:rStyle w:val="ac"/>
                <w:rFonts w:ascii="Times New Roman" w:hAnsi="Times New Roman" w:cs="Times New Roman"/>
                <w:noProof/>
                <w:color w:val="auto"/>
              </w:rPr>
              <w:t>3.2.14.2.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_Toc520839519 \h </w:instrText>
            </w:r>
            <w:r w:rsidR="002510B6" w:rsidRPr="00A23FA3">
              <w:rPr>
                <w:noProof/>
                <w:webHidden/>
              </w:rPr>
            </w:r>
            <w:r w:rsidR="002510B6" w:rsidRPr="00A23FA3">
              <w:rPr>
                <w:noProof/>
                <w:webHidden/>
              </w:rPr>
              <w:fldChar w:fldCharType="separate"/>
            </w:r>
            <w:r w:rsidR="002510B6" w:rsidRPr="00A23FA3">
              <w:rPr>
                <w:noProof/>
                <w:webHidden/>
              </w:rPr>
              <w:t>199</w:t>
            </w:r>
            <w:r w:rsidR="002510B6" w:rsidRPr="00A23FA3">
              <w:rPr>
                <w:noProof/>
                <w:webHidden/>
              </w:rPr>
              <w:fldChar w:fldCharType="end"/>
            </w:r>
          </w:hyperlink>
        </w:p>
        <w:p w14:paraId="0FCF1BE4" w14:textId="77777777" w:rsidR="002510B6" w:rsidRPr="00A23FA3" w:rsidRDefault="00427807">
          <w:pPr>
            <w:pStyle w:val="21"/>
            <w:tabs>
              <w:tab w:val="right" w:pos="8296"/>
            </w:tabs>
            <w:rPr>
              <w:rFonts w:cstheme="minorBidi"/>
              <w:b w:val="0"/>
              <w:bCs w:val="0"/>
              <w:noProof/>
              <w:sz w:val="21"/>
            </w:rPr>
          </w:pPr>
          <w:hyperlink w:anchor="_Toc520839520" w:history="1">
            <w:r w:rsidR="002510B6" w:rsidRPr="00A23FA3">
              <w:rPr>
                <w:rStyle w:val="ac"/>
                <w:rFonts w:ascii="等线" w:eastAsia="等线" w:hAnsi="等线" w:cs="Times New Roman"/>
                <w:noProof/>
                <w:color w:val="auto"/>
              </w:rPr>
              <w:t>3.2.14.3.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_Toc520839520 \h </w:instrText>
            </w:r>
            <w:r w:rsidR="002510B6" w:rsidRPr="00A23FA3">
              <w:rPr>
                <w:noProof/>
                <w:webHidden/>
              </w:rPr>
            </w:r>
            <w:r w:rsidR="002510B6" w:rsidRPr="00A23FA3">
              <w:rPr>
                <w:noProof/>
                <w:webHidden/>
              </w:rPr>
              <w:fldChar w:fldCharType="separate"/>
            </w:r>
            <w:r w:rsidR="002510B6" w:rsidRPr="00A23FA3">
              <w:rPr>
                <w:noProof/>
                <w:webHidden/>
              </w:rPr>
              <w:t>201</w:t>
            </w:r>
            <w:r w:rsidR="002510B6" w:rsidRPr="00A23FA3">
              <w:rPr>
                <w:noProof/>
                <w:webHidden/>
              </w:rPr>
              <w:fldChar w:fldCharType="end"/>
            </w:r>
          </w:hyperlink>
        </w:p>
        <w:p w14:paraId="176DB387" w14:textId="77777777" w:rsidR="002510B6" w:rsidRPr="00A23FA3" w:rsidRDefault="00427807">
          <w:pPr>
            <w:pStyle w:val="21"/>
            <w:tabs>
              <w:tab w:val="right" w:pos="8296"/>
            </w:tabs>
            <w:rPr>
              <w:rFonts w:cstheme="minorBidi"/>
              <w:b w:val="0"/>
              <w:bCs w:val="0"/>
              <w:noProof/>
              <w:sz w:val="21"/>
            </w:rPr>
          </w:pPr>
          <w:hyperlink w:anchor="_Toc520839521" w:history="1">
            <w:r w:rsidR="002510B6" w:rsidRPr="00A23FA3">
              <w:rPr>
                <w:rStyle w:val="ac"/>
                <w:noProof/>
                <w:color w:val="auto"/>
              </w:rPr>
              <w:t>3.2.15  LCD Department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_Toc520839521 \h </w:instrText>
            </w:r>
            <w:r w:rsidR="002510B6" w:rsidRPr="00A23FA3">
              <w:rPr>
                <w:noProof/>
                <w:webHidden/>
              </w:rPr>
            </w:r>
            <w:r w:rsidR="002510B6" w:rsidRPr="00A23FA3">
              <w:rPr>
                <w:noProof/>
                <w:webHidden/>
              </w:rPr>
              <w:fldChar w:fldCharType="separate"/>
            </w:r>
            <w:r w:rsidR="002510B6" w:rsidRPr="00A23FA3">
              <w:rPr>
                <w:noProof/>
                <w:webHidden/>
              </w:rPr>
              <w:t>203</w:t>
            </w:r>
            <w:r w:rsidR="002510B6" w:rsidRPr="00A23FA3">
              <w:rPr>
                <w:noProof/>
                <w:webHidden/>
              </w:rPr>
              <w:fldChar w:fldCharType="end"/>
            </w:r>
          </w:hyperlink>
        </w:p>
        <w:p w14:paraId="668CF046" w14:textId="77777777" w:rsidR="002510B6" w:rsidRPr="00A23FA3" w:rsidRDefault="00427807">
          <w:pPr>
            <w:pStyle w:val="21"/>
            <w:tabs>
              <w:tab w:val="right" w:pos="8296"/>
            </w:tabs>
            <w:rPr>
              <w:rFonts w:cstheme="minorBidi"/>
              <w:b w:val="0"/>
              <w:bCs w:val="0"/>
              <w:noProof/>
              <w:sz w:val="21"/>
            </w:rPr>
          </w:pPr>
          <w:hyperlink w:anchor="_Toc520839522" w:history="1">
            <w:r w:rsidR="002510B6" w:rsidRPr="00A23FA3">
              <w:rPr>
                <w:rStyle w:val="ac"/>
                <w:rFonts w:ascii="Times New Roman" w:hAnsi="Times New Roman" w:cs="Times New Roman"/>
                <w:noProof/>
                <w:color w:val="auto"/>
              </w:rPr>
              <w:t>3.2.15.1.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_Toc520839522 \h </w:instrText>
            </w:r>
            <w:r w:rsidR="002510B6" w:rsidRPr="00A23FA3">
              <w:rPr>
                <w:noProof/>
                <w:webHidden/>
              </w:rPr>
            </w:r>
            <w:r w:rsidR="002510B6" w:rsidRPr="00A23FA3">
              <w:rPr>
                <w:noProof/>
                <w:webHidden/>
              </w:rPr>
              <w:fldChar w:fldCharType="separate"/>
            </w:r>
            <w:r w:rsidR="002510B6" w:rsidRPr="00A23FA3">
              <w:rPr>
                <w:noProof/>
                <w:webHidden/>
              </w:rPr>
              <w:t>203</w:t>
            </w:r>
            <w:r w:rsidR="002510B6" w:rsidRPr="00A23FA3">
              <w:rPr>
                <w:noProof/>
                <w:webHidden/>
              </w:rPr>
              <w:fldChar w:fldCharType="end"/>
            </w:r>
          </w:hyperlink>
        </w:p>
        <w:p w14:paraId="47EA8A0A" w14:textId="77777777" w:rsidR="002510B6" w:rsidRPr="00A23FA3" w:rsidRDefault="00427807">
          <w:pPr>
            <w:pStyle w:val="21"/>
            <w:tabs>
              <w:tab w:val="right" w:pos="8296"/>
            </w:tabs>
            <w:rPr>
              <w:rFonts w:cstheme="minorBidi"/>
              <w:b w:val="0"/>
              <w:bCs w:val="0"/>
              <w:noProof/>
              <w:sz w:val="21"/>
            </w:rPr>
          </w:pPr>
          <w:hyperlink w:anchor="_Toc520839523" w:history="1">
            <w:r w:rsidR="002510B6" w:rsidRPr="00A23FA3">
              <w:rPr>
                <w:rStyle w:val="ac"/>
                <w:rFonts w:ascii="Times New Roman" w:hAnsi="Times New Roman" w:cs="Times New Roman"/>
                <w:noProof/>
                <w:color w:val="auto"/>
              </w:rPr>
              <w:t>3.2.15.2.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_Toc520839523 \h </w:instrText>
            </w:r>
            <w:r w:rsidR="002510B6" w:rsidRPr="00A23FA3">
              <w:rPr>
                <w:noProof/>
                <w:webHidden/>
              </w:rPr>
            </w:r>
            <w:r w:rsidR="002510B6" w:rsidRPr="00A23FA3">
              <w:rPr>
                <w:noProof/>
                <w:webHidden/>
              </w:rPr>
              <w:fldChar w:fldCharType="separate"/>
            </w:r>
            <w:r w:rsidR="002510B6" w:rsidRPr="00A23FA3">
              <w:rPr>
                <w:noProof/>
                <w:webHidden/>
              </w:rPr>
              <w:t>203</w:t>
            </w:r>
            <w:r w:rsidR="002510B6" w:rsidRPr="00A23FA3">
              <w:rPr>
                <w:noProof/>
                <w:webHidden/>
              </w:rPr>
              <w:fldChar w:fldCharType="end"/>
            </w:r>
          </w:hyperlink>
        </w:p>
        <w:p w14:paraId="0BBE8EF5" w14:textId="77777777" w:rsidR="002510B6" w:rsidRPr="00A23FA3" w:rsidRDefault="00427807">
          <w:pPr>
            <w:pStyle w:val="21"/>
            <w:tabs>
              <w:tab w:val="right" w:pos="8296"/>
            </w:tabs>
            <w:rPr>
              <w:rFonts w:cstheme="minorBidi"/>
              <w:b w:val="0"/>
              <w:bCs w:val="0"/>
              <w:noProof/>
              <w:sz w:val="21"/>
            </w:rPr>
          </w:pPr>
          <w:hyperlink w:anchor="_Toc520839524" w:history="1">
            <w:r w:rsidR="002510B6" w:rsidRPr="00A23FA3">
              <w:rPr>
                <w:rStyle w:val="ac"/>
                <w:rFonts w:ascii="等线" w:eastAsia="等线" w:hAnsi="等线" w:cs="Times New Roman"/>
                <w:noProof/>
                <w:color w:val="auto"/>
              </w:rPr>
              <w:t>3.2.15.3.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_Toc520839524 \h </w:instrText>
            </w:r>
            <w:r w:rsidR="002510B6" w:rsidRPr="00A23FA3">
              <w:rPr>
                <w:noProof/>
                <w:webHidden/>
              </w:rPr>
            </w:r>
            <w:r w:rsidR="002510B6" w:rsidRPr="00A23FA3">
              <w:rPr>
                <w:noProof/>
                <w:webHidden/>
              </w:rPr>
              <w:fldChar w:fldCharType="separate"/>
            </w:r>
            <w:r w:rsidR="002510B6" w:rsidRPr="00A23FA3">
              <w:rPr>
                <w:noProof/>
                <w:webHidden/>
              </w:rPr>
              <w:t>206</w:t>
            </w:r>
            <w:r w:rsidR="002510B6" w:rsidRPr="00A23FA3">
              <w:rPr>
                <w:noProof/>
                <w:webHidden/>
              </w:rPr>
              <w:fldChar w:fldCharType="end"/>
            </w:r>
          </w:hyperlink>
        </w:p>
        <w:p w14:paraId="287F0102" w14:textId="77777777" w:rsidR="002510B6" w:rsidRPr="00A23FA3" w:rsidRDefault="00427807">
          <w:pPr>
            <w:pStyle w:val="21"/>
            <w:tabs>
              <w:tab w:val="right" w:pos="8296"/>
            </w:tabs>
            <w:rPr>
              <w:rFonts w:cstheme="minorBidi"/>
              <w:b w:val="0"/>
              <w:bCs w:val="0"/>
              <w:noProof/>
              <w:sz w:val="21"/>
            </w:rPr>
          </w:pPr>
          <w:hyperlink w:anchor="_Toc520839525" w:history="1">
            <w:r w:rsidR="002510B6" w:rsidRPr="00A23FA3">
              <w:rPr>
                <w:rStyle w:val="ac"/>
                <w:noProof/>
                <w:color w:val="auto"/>
              </w:rPr>
              <w:t>3.2.16  35Q logic</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_Toc520839525 \h </w:instrText>
            </w:r>
            <w:r w:rsidR="002510B6" w:rsidRPr="00A23FA3">
              <w:rPr>
                <w:noProof/>
                <w:webHidden/>
              </w:rPr>
            </w:r>
            <w:r w:rsidR="002510B6" w:rsidRPr="00A23FA3">
              <w:rPr>
                <w:noProof/>
                <w:webHidden/>
              </w:rPr>
              <w:fldChar w:fldCharType="separate"/>
            </w:r>
            <w:r w:rsidR="002510B6" w:rsidRPr="00A23FA3">
              <w:rPr>
                <w:noProof/>
                <w:webHidden/>
              </w:rPr>
              <w:t>208</w:t>
            </w:r>
            <w:r w:rsidR="002510B6" w:rsidRPr="00A23FA3">
              <w:rPr>
                <w:noProof/>
                <w:webHidden/>
              </w:rPr>
              <w:fldChar w:fldCharType="end"/>
            </w:r>
          </w:hyperlink>
        </w:p>
        <w:p w14:paraId="2B565F74" w14:textId="77777777" w:rsidR="002510B6" w:rsidRPr="00A23FA3" w:rsidRDefault="00427807">
          <w:pPr>
            <w:pStyle w:val="31"/>
            <w:tabs>
              <w:tab w:val="right" w:pos="8296"/>
            </w:tabs>
            <w:rPr>
              <w:rFonts w:cstheme="minorBidi"/>
              <w:noProof/>
              <w:sz w:val="21"/>
              <w:szCs w:val="22"/>
            </w:rPr>
          </w:pPr>
          <w:hyperlink w:anchor="_Toc520839526"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_Toc520839526 \h </w:instrText>
            </w:r>
            <w:r w:rsidR="002510B6" w:rsidRPr="00A23FA3">
              <w:rPr>
                <w:noProof/>
                <w:webHidden/>
              </w:rPr>
            </w:r>
            <w:r w:rsidR="002510B6" w:rsidRPr="00A23FA3">
              <w:rPr>
                <w:noProof/>
                <w:webHidden/>
              </w:rPr>
              <w:fldChar w:fldCharType="separate"/>
            </w:r>
            <w:r w:rsidR="002510B6" w:rsidRPr="00A23FA3">
              <w:rPr>
                <w:noProof/>
                <w:webHidden/>
              </w:rPr>
              <w:t>208</w:t>
            </w:r>
            <w:r w:rsidR="002510B6" w:rsidRPr="00A23FA3">
              <w:rPr>
                <w:noProof/>
                <w:webHidden/>
              </w:rPr>
              <w:fldChar w:fldCharType="end"/>
            </w:r>
          </w:hyperlink>
        </w:p>
        <w:p w14:paraId="2B98A1AF" w14:textId="77777777" w:rsidR="002510B6" w:rsidRPr="00A23FA3" w:rsidRDefault="00427807">
          <w:pPr>
            <w:pStyle w:val="21"/>
            <w:tabs>
              <w:tab w:val="right" w:pos="8296"/>
            </w:tabs>
            <w:rPr>
              <w:rFonts w:cstheme="minorBidi"/>
              <w:b w:val="0"/>
              <w:bCs w:val="0"/>
              <w:noProof/>
              <w:sz w:val="21"/>
            </w:rPr>
          </w:pPr>
          <w:hyperlink w:anchor="_Toc520839527" w:history="1">
            <w:r w:rsidR="002510B6" w:rsidRPr="00A23FA3">
              <w:rPr>
                <w:rStyle w:val="ac"/>
                <w:rFonts w:ascii="Times New Roman" w:hAnsi="Times New Roman" w:cs="Times New Roman"/>
                <w:noProof/>
                <w:color w:val="auto"/>
              </w:rPr>
              <w:t>3.2.15.1. Brief introduction to function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_Toc520839527 \h </w:instrText>
            </w:r>
            <w:r w:rsidR="002510B6" w:rsidRPr="00A23FA3">
              <w:rPr>
                <w:noProof/>
                <w:webHidden/>
              </w:rPr>
            </w:r>
            <w:r w:rsidR="002510B6" w:rsidRPr="00A23FA3">
              <w:rPr>
                <w:noProof/>
                <w:webHidden/>
              </w:rPr>
              <w:fldChar w:fldCharType="separate"/>
            </w:r>
            <w:r w:rsidR="002510B6" w:rsidRPr="00A23FA3">
              <w:rPr>
                <w:noProof/>
                <w:webHidden/>
              </w:rPr>
              <w:t>227</w:t>
            </w:r>
            <w:r w:rsidR="002510B6" w:rsidRPr="00A23FA3">
              <w:rPr>
                <w:noProof/>
                <w:webHidden/>
              </w:rPr>
              <w:fldChar w:fldCharType="end"/>
            </w:r>
          </w:hyperlink>
        </w:p>
        <w:p w14:paraId="197F876D" w14:textId="77777777" w:rsidR="002510B6" w:rsidRPr="00A23FA3" w:rsidRDefault="00427807">
          <w:pPr>
            <w:pStyle w:val="21"/>
            <w:tabs>
              <w:tab w:val="right" w:pos="8296"/>
            </w:tabs>
            <w:rPr>
              <w:rFonts w:cstheme="minorBidi"/>
              <w:b w:val="0"/>
              <w:bCs w:val="0"/>
              <w:noProof/>
              <w:sz w:val="21"/>
            </w:rPr>
          </w:pPr>
          <w:hyperlink w:anchor="_Toc520839528" w:history="1">
            <w:r w:rsidR="002510B6" w:rsidRPr="00A23FA3">
              <w:rPr>
                <w:rStyle w:val="ac"/>
                <w:rFonts w:ascii="Times New Roman" w:hAnsi="Times New Roman" w:cs="Times New Roman"/>
                <w:noProof/>
                <w:color w:val="auto"/>
              </w:rPr>
              <w:t>3.2.15.1.  Detailed description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_Toc520839528 \h </w:instrText>
            </w:r>
            <w:r w:rsidR="002510B6" w:rsidRPr="00A23FA3">
              <w:rPr>
                <w:noProof/>
                <w:webHidden/>
              </w:rPr>
            </w:r>
            <w:r w:rsidR="002510B6" w:rsidRPr="00A23FA3">
              <w:rPr>
                <w:noProof/>
                <w:webHidden/>
              </w:rPr>
              <w:fldChar w:fldCharType="separate"/>
            </w:r>
            <w:r w:rsidR="002510B6" w:rsidRPr="00A23FA3">
              <w:rPr>
                <w:noProof/>
                <w:webHidden/>
              </w:rPr>
              <w:t>227</w:t>
            </w:r>
            <w:r w:rsidR="002510B6" w:rsidRPr="00A23FA3">
              <w:rPr>
                <w:noProof/>
                <w:webHidden/>
              </w:rPr>
              <w:fldChar w:fldCharType="end"/>
            </w:r>
          </w:hyperlink>
        </w:p>
        <w:p w14:paraId="4C7B13B3" w14:textId="77777777" w:rsidR="002510B6" w:rsidRPr="00A23FA3" w:rsidRDefault="00427807">
          <w:pPr>
            <w:pStyle w:val="21"/>
            <w:tabs>
              <w:tab w:val="right" w:pos="8296"/>
            </w:tabs>
            <w:rPr>
              <w:rFonts w:cstheme="minorBidi"/>
              <w:b w:val="0"/>
              <w:bCs w:val="0"/>
              <w:noProof/>
              <w:sz w:val="21"/>
            </w:rPr>
          </w:pPr>
          <w:hyperlink w:anchor="_Toc520839529" w:history="1">
            <w:r w:rsidR="002510B6" w:rsidRPr="00A23FA3">
              <w:rPr>
                <w:rStyle w:val="ac"/>
                <w:rFonts w:ascii="Calibri" w:hAnsi="Calibri"/>
                <w:noProof/>
                <w:color w:val="auto"/>
              </w:rPr>
              <w:t>3.2.17 Future Development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_Toc520839529 \h </w:instrText>
            </w:r>
            <w:r w:rsidR="002510B6" w:rsidRPr="00A23FA3">
              <w:rPr>
                <w:noProof/>
                <w:webHidden/>
              </w:rPr>
            </w:r>
            <w:r w:rsidR="002510B6" w:rsidRPr="00A23FA3">
              <w:rPr>
                <w:noProof/>
                <w:webHidden/>
              </w:rPr>
              <w:fldChar w:fldCharType="separate"/>
            </w:r>
            <w:r w:rsidR="002510B6" w:rsidRPr="00A23FA3">
              <w:rPr>
                <w:noProof/>
                <w:webHidden/>
              </w:rPr>
              <w:t>250</w:t>
            </w:r>
            <w:r w:rsidR="002510B6" w:rsidRPr="00A23FA3">
              <w:rPr>
                <w:noProof/>
                <w:webHidden/>
              </w:rPr>
              <w:fldChar w:fldCharType="end"/>
            </w:r>
          </w:hyperlink>
        </w:p>
        <w:p w14:paraId="28AF8F39" w14:textId="77777777" w:rsidR="002510B6" w:rsidRPr="00A23FA3" w:rsidRDefault="00427807">
          <w:pPr>
            <w:pStyle w:val="31"/>
            <w:tabs>
              <w:tab w:val="right" w:pos="8296"/>
            </w:tabs>
            <w:rPr>
              <w:rFonts w:cstheme="minorBidi"/>
              <w:noProof/>
              <w:sz w:val="21"/>
              <w:szCs w:val="22"/>
            </w:rPr>
          </w:pPr>
          <w:hyperlink w:anchor="_Toc520839530" w:history="1">
            <w:r w:rsidR="002510B6" w:rsidRPr="00A23FA3">
              <w:rPr>
                <w:rStyle w:val="ac"/>
                <w:rFonts w:ascii="Calibri" w:hAnsi="Calibri"/>
                <w:noProof/>
                <w:color w:val="auto"/>
              </w:rPr>
              <w:t>1..2. Enhanced Due Diligence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_Toc520839530 \h </w:instrText>
            </w:r>
            <w:r w:rsidR="002510B6" w:rsidRPr="00A23FA3">
              <w:rPr>
                <w:noProof/>
                <w:webHidden/>
              </w:rPr>
            </w:r>
            <w:r w:rsidR="002510B6" w:rsidRPr="00A23FA3">
              <w:rPr>
                <w:noProof/>
                <w:webHidden/>
              </w:rPr>
              <w:fldChar w:fldCharType="separate"/>
            </w:r>
            <w:r w:rsidR="002510B6" w:rsidRPr="00A23FA3">
              <w:rPr>
                <w:noProof/>
                <w:webHidden/>
              </w:rPr>
              <w:t>250</w:t>
            </w:r>
            <w:r w:rsidR="002510B6" w:rsidRPr="00A23FA3">
              <w:rPr>
                <w:noProof/>
                <w:webHidden/>
              </w:rPr>
              <w:fldChar w:fldCharType="end"/>
            </w:r>
          </w:hyperlink>
        </w:p>
        <w:p w14:paraId="72164556" w14:textId="77777777" w:rsidR="002510B6" w:rsidRPr="00A23FA3" w:rsidRDefault="00427807">
          <w:pPr>
            <w:pStyle w:val="21"/>
            <w:tabs>
              <w:tab w:val="right" w:pos="8296"/>
            </w:tabs>
            <w:rPr>
              <w:rFonts w:cstheme="minorBidi"/>
              <w:b w:val="0"/>
              <w:bCs w:val="0"/>
              <w:noProof/>
              <w:sz w:val="21"/>
            </w:rPr>
          </w:pPr>
          <w:hyperlink w:anchor="_Toc520839531" w:history="1">
            <w:r w:rsidR="002510B6" w:rsidRPr="00A23FA3">
              <w:rPr>
                <w:rStyle w:val="ac"/>
                <w:rFonts w:ascii="Calibri" w:hAnsi="Calibri"/>
                <w:noProof/>
                <w:color w:val="auto"/>
              </w:rPr>
              <w:t>3.2.18 Case Process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_Toc520839531 \h </w:instrText>
            </w:r>
            <w:r w:rsidR="002510B6" w:rsidRPr="00A23FA3">
              <w:rPr>
                <w:noProof/>
                <w:webHidden/>
              </w:rPr>
            </w:r>
            <w:r w:rsidR="002510B6" w:rsidRPr="00A23FA3">
              <w:rPr>
                <w:noProof/>
                <w:webHidden/>
              </w:rPr>
              <w:fldChar w:fldCharType="separate"/>
            </w:r>
            <w:r w:rsidR="002510B6" w:rsidRPr="00A23FA3">
              <w:rPr>
                <w:noProof/>
                <w:webHidden/>
              </w:rPr>
              <w:t>252</w:t>
            </w:r>
            <w:r w:rsidR="002510B6" w:rsidRPr="00A23FA3">
              <w:rPr>
                <w:noProof/>
                <w:webHidden/>
              </w:rPr>
              <w:fldChar w:fldCharType="end"/>
            </w:r>
          </w:hyperlink>
        </w:p>
        <w:p w14:paraId="5B6EE6F5" w14:textId="77777777" w:rsidR="002510B6" w:rsidRPr="00A23FA3" w:rsidRDefault="00427807">
          <w:pPr>
            <w:pStyle w:val="31"/>
            <w:tabs>
              <w:tab w:val="left" w:pos="1470"/>
              <w:tab w:val="right" w:pos="8296"/>
            </w:tabs>
            <w:rPr>
              <w:rFonts w:cstheme="minorBidi"/>
              <w:noProof/>
              <w:sz w:val="21"/>
              <w:szCs w:val="22"/>
            </w:rPr>
          </w:pPr>
          <w:hyperlink w:anchor="_Toc520839532" w:history="1">
            <w:r w:rsidR="002510B6" w:rsidRPr="00A23FA3">
              <w:rPr>
                <w:rStyle w:val="ac"/>
                <w:rFonts w:ascii="Calibri" w:hAnsi="Calibri"/>
                <w:strike/>
                <w:noProof/>
                <w:color w:val="auto"/>
              </w:rPr>
              <w:t>3.2.18.1.</w:t>
            </w:r>
            <w:r w:rsidR="002510B6" w:rsidRPr="00A23FA3">
              <w:rPr>
                <w:rFonts w:cstheme="minorBidi"/>
                <w:noProof/>
                <w:sz w:val="21"/>
                <w:szCs w:val="22"/>
              </w:rPr>
              <w:tab/>
            </w:r>
            <w:r w:rsidR="002510B6" w:rsidRPr="00A23FA3">
              <w:rPr>
                <w:rStyle w:val="ac"/>
                <w:rFonts w:ascii="Calibri" w:hAnsi="Calibri"/>
                <w:strike/>
                <w:noProof/>
                <w:color w:val="auto"/>
              </w:rPr>
              <w:t>Case List for Review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_Toc520839532 \h </w:instrText>
            </w:r>
            <w:r w:rsidR="002510B6" w:rsidRPr="00A23FA3">
              <w:rPr>
                <w:noProof/>
                <w:webHidden/>
              </w:rPr>
            </w:r>
            <w:r w:rsidR="002510B6" w:rsidRPr="00A23FA3">
              <w:rPr>
                <w:noProof/>
                <w:webHidden/>
              </w:rPr>
              <w:fldChar w:fldCharType="separate"/>
            </w:r>
            <w:r w:rsidR="002510B6" w:rsidRPr="00A23FA3">
              <w:rPr>
                <w:noProof/>
                <w:webHidden/>
              </w:rPr>
              <w:t>252</w:t>
            </w:r>
            <w:r w:rsidR="002510B6" w:rsidRPr="00A23FA3">
              <w:rPr>
                <w:noProof/>
                <w:webHidden/>
              </w:rPr>
              <w:fldChar w:fldCharType="end"/>
            </w:r>
          </w:hyperlink>
        </w:p>
        <w:p w14:paraId="489F2270" w14:textId="77777777" w:rsidR="002510B6" w:rsidRPr="00A23FA3" w:rsidRDefault="00427807">
          <w:pPr>
            <w:pStyle w:val="31"/>
            <w:tabs>
              <w:tab w:val="left" w:pos="1470"/>
              <w:tab w:val="right" w:pos="8296"/>
            </w:tabs>
            <w:rPr>
              <w:rFonts w:cstheme="minorBidi"/>
              <w:noProof/>
              <w:sz w:val="21"/>
              <w:szCs w:val="22"/>
            </w:rPr>
          </w:pPr>
          <w:hyperlink w:anchor="_Toc520839533" w:history="1">
            <w:r w:rsidR="002510B6" w:rsidRPr="00A23FA3">
              <w:rPr>
                <w:rStyle w:val="ac"/>
                <w:rFonts w:ascii="Calibri" w:hAnsi="Calibri"/>
                <w:strike/>
                <w:noProof/>
                <w:color w:val="auto"/>
              </w:rPr>
              <w:t>3.2.18.2.</w:t>
            </w:r>
            <w:r w:rsidR="002510B6" w:rsidRPr="00A23FA3">
              <w:rPr>
                <w:rFonts w:cstheme="minorBidi"/>
                <w:noProof/>
                <w:sz w:val="21"/>
                <w:szCs w:val="22"/>
              </w:rPr>
              <w:tab/>
            </w:r>
            <w:r w:rsidR="002510B6" w:rsidRPr="00A23FA3">
              <w:rPr>
                <w:rStyle w:val="ac"/>
                <w:rFonts w:ascii="Calibri" w:hAnsi="Calibri"/>
                <w:strike/>
                <w:noProof/>
                <w:color w:val="auto"/>
              </w:rPr>
              <w:t>Case Review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_Toc520839533 \h </w:instrText>
            </w:r>
            <w:r w:rsidR="002510B6" w:rsidRPr="00A23FA3">
              <w:rPr>
                <w:noProof/>
                <w:webHidden/>
              </w:rPr>
            </w:r>
            <w:r w:rsidR="002510B6" w:rsidRPr="00A23FA3">
              <w:rPr>
                <w:noProof/>
                <w:webHidden/>
              </w:rPr>
              <w:fldChar w:fldCharType="separate"/>
            </w:r>
            <w:r w:rsidR="002510B6" w:rsidRPr="00A23FA3">
              <w:rPr>
                <w:noProof/>
                <w:webHidden/>
              </w:rPr>
              <w:t>256</w:t>
            </w:r>
            <w:r w:rsidR="002510B6" w:rsidRPr="00A23FA3">
              <w:rPr>
                <w:noProof/>
                <w:webHidden/>
              </w:rPr>
              <w:fldChar w:fldCharType="end"/>
            </w:r>
          </w:hyperlink>
        </w:p>
        <w:p w14:paraId="1BF90FEF" w14:textId="77777777" w:rsidR="002510B6" w:rsidRPr="00A23FA3" w:rsidRDefault="00427807">
          <w:pPr>
            <w:pStyle w:val="31"/>
            <w:tabs>
              <w:tab w:val="right" w:pos="8296"/>
            </w:tabs>
            <w:rPr>
              <w:rFonts w:cstheme="minorBidi"/>
              <w:noProof/>
              <w:sz w:val="21"/>
              <w:szCs w:val="22"/>
            </w:rPr>
          </w:pPr>
          <w:hyperlink w:anchor="_Toc520839534" w:history="1">
            <w:r w:rsidR="002510B6" w:rsidRPr="00A23FA3">
              <w:rPr>
                <w:rStyle w:val="ac"/>
                <w:rFonts w:ascii="Calibri" w:hAnsi="Calibri"/>
                <w:strike/>
                <w:noProof/>
                <w:color w:val="auto"/>
              </w:rPr>
              <w:t>3.2.18.3. Case Assignment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_Toc520839534 \h </w:instrText>
            </w:r>
            <w:r w:rsidR="002510B6" w:rsidRPr="00A23FA3">
              <w:rPr>
                <w:noProof/>
                <w:webHidden/>
              </w:rPr>
            </w:r>
            <w:r w:rsidR="002510B6" w:rsidRPr="00A23FA3">
              <w:rPr>
                <w:noProof/>
                <w:webHidden/>
              </w:rPr>
              <w:fldChar w:fldCharType="separate"/>
            </w:r>
            <w:r w:rsidR="002510B6" w:rsidRPr="00A23FA3">
              <w:rPr>
                <w:noProof/>
                <w:webHidden/>
              </w:rPr>
              <w:t>260</w:t>
            </w:r>
            <w:r w:rsidR="002510B6" w:rsidRPr="00A23FA3">
              <w:rPr>
                <w:noProof/>
                <w:webHidden/>
              </w:rPr>
              <w:fldChar w:fldCharType="end"/>
            </w:r>
          </w:hyperlink>
        </w:p>
        <w:p w14:paraId="3CE51738" w14:textId="77777777" w:rsidR="002510B6" w:rsidRPr="00A23FA3" w:rsidRDefault="00427807">
          <w:pPr>
            <w:pStyle w:val="31"/>
            <w:tabs>
              <w:tab w:val="left" w:pos="1470"/>
              <w:tab w:val="right" w:pos="8296"/>
            </w:tabs>
            <w:rPr>
              <w:rFonts w:cstheme="minorBidi"/>
              <w:noProof/>
              <w:sz w:val="21"/>
              <w:szCs w:val="22"/>
            </w:rPr>
          </w:pPr>
          <w:hyperlink w:anchor="_Toc520839535" w:history="1">
            <w:r w:rsidR="002510B6" w:rsidRPr="00A23FA3">
              <w:rPr>
                <w:rStyle w:val="ac"/>
                <w:rFonts w:ascii="Calibri" w:hAnsi="Calibri"/>
                <w:strike/>
                <w:noProof/>
                <w:color w:val="auto"/>
              </w:rPr>
              <w:t>3.2.18.4.</w:t>
            </w:r>
            <w:r w:rsidR="002510B6" w:rsidRPr="00A23FA3">
              <w:rPr>
                <w:rFonts w:cstheme="minorBidi"/>
                <w:noProof/>
                <w:sz w:val="21"/>
                <w:szCs w:val="22"/>
              </w:rPr>
              <w:tab/>
            </w:r>
            <w:r w:rsidR="002510B6" w:rsidRPr="00A23FA3">
              <w:rPr>
                <w:rStyle w:val="ac"/>
                <w:rFonts w:ascii="Calibri" w:hAnsi="Calibri"/>
                <w:strike/>
                <w:noProof/>
                <w:color w:val="auto"/>
              </w:rPr>
              <w:t>Case Sign-Off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_Toc520839535 \h </w:instrText>
            </w:r>
            <w:r w:rsidR="002510B6" w:rsidRPr="00A23FA3">
              <w:rPr>
                <w:noProof/>
                <w:webHidden/>
              </w:rPr>
            </w:r>
            <w:r w:rsidR="002510B6" w:rsidRPr="00A23FA3">
              <w:rPr>
                <w:noProof/>
                <w:webHidden/>
              </w:rPr>
              <w:fldChar w:fldCharType="separate"/>
            </w:r>
            <w:r w:rsidR="002510B6" w:rsidRPr="00A23FA3">
              <w:rPr>
                <w:noProof/>
                <w:webHidden/>
              </w:rPr>
              <w:t>261</w:t>
            </w:r>
            <w:r w:rsidR="002510B6" w:rsidRPr="00A23FA3">
              <w:rPr>
                <w:noProof/>
                <w:webHidden/>
              </w:rPr>
              <w:fldChar w:fldCharType="end"/>
            </w:r>
          </w:hyperlink>
        </w:p>
        <w:p w14:paraId="3BB89F8D" w14:textId="77777777" w:rsidR="002510B6" w:rsidRPr="00A23FA3" w:rsidRDefault="00427807">
          <w:pPr>
            <w:pStyle w:val="31"/>
            <w:tabs>
              <w:tab w:val="left" w:pos="1470"/>
              <w:tab w:val="right" w:pos="8296"/>
            </w:tabs>
            <w:rPr>
              <w:rFonts w:cstheme="minorBidi"/>
              <w:noProof/>
              <w:sz w:val="21"/>
              <w:szCs w:val="22"/>
            </w:rPr>
          </w:pPr>
          <w:hyperlink w:anchor="_Toc520839536" w:history="1">
            <w:r w:rsidR="002510B6" w:rsidRPr="00A23FA3">
              <w:rPr>
                <w:rStyle w:val="ac"/>
                <w:rFonts w:ascii="Calibri" w:hAnsi="Calibri"/>
                <w:strike/>
                <w:noProof/>
                <w:color w:val="auto"/>
              </w:rPr>
              <w:t>3.2.18.5.</w:t>
            </w:r>
            <w:r w:rsidR="002510B6" w:rsidRPr="00A23FA3">
              <w:rPr>
                <w:rFonts w:cstheme="minorBidi"/>
                <w:noProof/>
                <w:sz w:val="21"/>
                <w:szCs w:val="22"/>
              </w:rPr>
              <w:tab/>
            </w:r>
            <w:r w:rsidR="002510B6" w:rsidRPr="00A23FA3">
              <w:rPr>
                <w:rStyle w:val="ac"/>
                <w:rFonts w:ascii="Calibri" w:hAnsi="Calibri"/>
                <w:strike/>
                <w:noProof/>
                <w:color w:val="auto"/>
              </w:rPr>
              <w:t>Case Return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_Toc520839536 \h </w:instrText>
            </w:r>
            <w:r w:rsidR="002510B6" w:rsidRPr="00A23FA3">
              <w:rPr>
                <w:noProof/>
                <w:webHidden/>
              </w:rPr>
            </w:r>
            <w:r w:rsidR="002510B6" w:rsidRPr="00A23FA3">
              <w:rPr>
                <w:noProof/>
                <w:webHidden/>
              </w:rPr>
              <w:fldChar w:fldCharType="separate"/>
            </w:r>
            <w:r w:rsidR="002510B6" w:rsidRPr="00A23FA3">
              <w:rPr>
                <w:noProof/>
                <w:webHidden/>
              </w:rPr>
              <w:t>262</w:t>
            </w:r>
            <w:r w:rsidR="002510B6" w:rsidRPr="00A23FA3">
              <w:rPr>
                <w:noProof/>
                <w:webHidden/>
              </w:rPr>
              <w:fldChar w:fldCharType="end"/>
            </w:r>
          </w:hyperlink>
        </w:p>
        <w:p w14:paraId="34CDC6C1" w14:textId="77777777" w:rsidR="002510B6" w:rsidRPr="00A23FA3" w:rsidRDefault="00427807">
          <w:pPr>
            <w:pStyle w:val="31"/>
            <w:tabs>
              <w:tab w:val="left" w:pos="1470"/>
              <w:tab w:val="right" w:pos="8296"/>
            </w:tabs>
            <w:rPr>
              <w:rFonts w:cstheme="minorBidi"/>
              <w:noProof/>
              <w:sz w:val="21"/>
              <w:szCs w:val="22"/>
            </w:rPr>
          </w:pPr>
          <w:hyperlink w:anchor="_Toc520839537" w:history="1">
            <w:r w:rsidR="002510B6" w:rsidRPr="00A23FA3">
              <w:rPr>
                <w:rStyle w:val="ac"/>
                <w:rFonts w:ascii="Calibri" w:hAnsi="Calibri"/>
                <w:strike/>
                <w:noProof/>
                <w:color w:val="auto"/>
              </w:rPr>
              <w:t>4.2.18.6.</w:t>
            </w:r>
            <w:r w:rsidR="002510B6" w:rsidRPr="00A23FA3">
              <w:rPr>
                <w:rFonts w:cstheme="minorBidi"/>
                <w:noProof/>
                <w:sz w:val="21"/>
                <w:szCs w:val="22"/>
              </w:rPr>
              <w:tab/>
            </w:r>
            <w:r w:rsidR="002510B6" w:rsidRPr="00A23FA3">
              <w:rPr>
                <w:rStyle w:val="ac"/>
                <w:rFonts w:ascii="Calibri" w:hAnsi="Calibri"/>
                <w:strike/>
                <w:noProof/>
                <w:color w:val="auto"/>
              </w:rPr>
              <w:t>Case Refer to Next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_Toc520839537 \h </w:instrText>
            </w:r>
            <w:r w:rsidR="002510B6" w:rsidRPr="00A23FA3">
              <w:rPr>
                <w:noProof/>
                <w:webHidden/>
              </w:rPr>
            </w:r>
            <w:r w:rsidR="002510B6" w:rsidRPr="00A23FA3">
              <w:rPr>
                <w:noProof/>
                <w:webHidden/>
              </w:rPr>
              <w:fldChar w:fldCharType="separate"/>
            </w:r>
            <w:r w:rsidR="002510B6" w:rsidRPr="00A23FA3">
              <w:rPr>
                <w:noProof/>
                <w:webHidden/>
              </w:rPr>
              <w:t>263</w:t>
            </w:r>
            <w:r w:rsidR="002510B6" w:rsidRPr="00A23FA3">
              <w:rPr>
                <w:noProof/>
                <w:webHidden/>
              </w:rPr>
              <w:fldChar w:fldCharType="end"/>
            </w:r>
          </w:hyperlink>
        </w:p>
        <w:p w14:paraId="554EAE7B" w14:textId="77777777" w:rsidR="002510B6" w:rsidRPr="00A23FA3" w:rsidRDefault="00427807">
          <w:pPr>
            <w:pStyle w:val="31"/>
            <w:tabs>
              <w:tab w:val="left" w:pos="1470"/>
              <w:tab w:val="right" w:pos="8296"/>
            </w:tabs>
            <w:rPr>
              <w:rFonts w:cstheme="minorBidi"/>
              <w:noProof/>
              <w:sz w:val="21"/>
              <w:szCs w:val="22"/>
            </w:rPr>
          </w:pPr>
          <w:hyperlink w:anchor="_Toc520839538" w:history="1">
            <w:r w:rsidR="002510B6" w:rsidRPr="00A23FA3">
              <w:rPr>
                <w:rStyle w:val="ac"/>
                <w:rFonts w:ascii="Calibri" w:hAnsi="Calibri"/>
                <w:strike/>
                <w:noProof/>
                <w:color w:val="auto"/>
              </w:rPr>
              <w:t>4.2.18.7.</w:t>
            </w:r>
            <w:r w:rsidR="002510B6" w:rsidRPr="00A23FA3">
              <w:rPr>
                <w:rFonts w:cstheme="minorBidi"/>
                <w:noProof/>
                <w:sz w:val="21"/>
                <w:szCs w:val="22"/>
              </w:rPr>
              <w:tab/>
            </w:r>
            <w:r w:rsidR="002510B6" w:rsidRPr="00A23FA3">
              <w:rPr>
                <w:rStyle w:val="ac"/>
                <w:rFonts w:ascii="Calibri" w:hAnsi="Calibri"/>
                <w:strike/>
                <w:noProof/>
                <w:color w:val="auto"/>
              </w:rPr>
              <w:t>Upload Evidence Button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_Toc520839538 \h </w:instrText>
            </w:r>
            <w:r w:rsidR="002510B6" w:rsidRPr="00A23FA3">
              <w:rPr>
                <w:noProof/>
                <w:webHidden/>
              </w:rPr>
            </w:r>
            <w:r w:rsidR="002510B6" w:rsidRPr="00A23FA3">
              <w:rPr>
                <w:noProof/>
                <w:webHidden/>
              </w:rPr>
              <w:fldChar w:fldCharType="separate"/>
            </w:r>
            <w:r w:rsidR="002510B6" w:rsidRPr="00A23FA3">
              <w:rPr>
                <w:noProof/>
                <w:webHidden/>
              </w:rPr>
              <w:t>265</w:t>
            </w:r>
            <w:r w:rsidR="002510B6" w:rsidRPr="00A23FA3">
              <w:rPr>
                <w:noProof/>
                <w:webHidden/>
              </w:rPr>
              <w:fldChar w:fldCharType="end"/>
            </w:r>
          </w:hyperlink>
        </w:p>
        <w:p w14:paraId="468892C1" w14:textId="77777777" w:rsidR="002510B6" w:rsidRPr="00A23FA3" w:rsidRDefault="00427807">
          <w:pPr>
            <w:pStyle w:val="31"/>
            <w:tabs>
              <w:tab w:val="left" w:pos="1470"/>
              <w:tab w:val="right" w:pos="8296"/>
            </w:tabs>
            <w:rPr>
              <w:rFonts w:cstheme="minorBidi"/>
              <w:noProof/>
              <w:sz w:val="21"/>
              <w:szCs w:val="22"/>
            </w:rPr>
          </w:pPr>
          <w:hyperlink w:anchor="_Toc520839539" w:history="1">
            <w:r w:rsidR="002510B6" w:rsidRPr="00A23FA3">
              <w:rPr>
                <w:rStyle w:val="ac"/>
                <w:rFonts w:ascii="Calibri" w:hAnsi="Calibri"/>
                <w:strike/>
                <w:noProof/>
                <w:color w:val="auto"/>
              </w:rPr>
              <w:t>4.2.18.8.</w:t>
            </w:r>
            <w:r w:rsidR="002510B6" w:rsidRPr="00A23FA3">
              <w:rPr>
                <w:rFonts w:cstheme="minorBidi"/>
                <w:noProof/>
                <w:sz w:val="21"/>
                <w:szCs w:val="22"/>
              </w:rPr>
              <w:tab/>
            </w:r>
            <w:r w:rsidR="002510B6" w:rsidRPr="00A23FA3">
              <w:rPr>
                <w:rStyle w:val="ac"/>
                <w:rFonts w:ascii="Calibri" w:hAnsi="Calibri"/>
                <w:strike/>
                <w:noProof/>
                <w:color w:val="auto"/>
              </w:rPr>
              <w:t>Operations Analyst: Special Approval Form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_Toc520839539 \h </w:instrText>
            </w:r>
            <w:r w:rsidR="002510B6" w:rsidRPr="00A23FA3">
              <w:rPr>
                <w:noProof/>
                <w:webHidden/>
              </w:rPr>
            </w:r>
            <w:r w:rsidR="002510B6" w:rsidRPr="00A23FA3">
              <w:rPr>
                <w:noProof/>
                <w:webHidden/>
              </w:rPr>
              <w:fldChar w:fldCharType="separate"/>
            </w:r>
            <w:r w:rsidR="002510B6" w:rsidRPr="00A23FA3">
              <w:rPr>
                <w:noProof/>
                <w:webHidden/>
              </w:rPr>
              <w:t>265</w:t>
            </w:r>
            <w:r w:rsidR="002510B6" w:rsidRPr="00A23FA3">
              <w:rPr>
                <w:noProof/>
                <w:webHidden/>
              </w:rPr>
              <w:fldChar w:fldCharType="end"/>
            </w:r>
          </w:hyperlink>
        </w:p>
        <w:p w14:paraId="0072C970" w14:textId="77777777" w:rsidR="002510B6" w:rsidRPr="00A23FA3" w:rsidRDefault="00427807">
          <w:pPr>
            <w:pStyle w:val="31"/>
            <w:tabs>
              <w:tab w:val="left" w:pos="1470"/>
              <w:tab w:val="right" w:pos="8296"/>
            </w:tabs>
            <w:rPr>
              <w:rFonts w:cstheme="minorBidi"/>
              <w:noProof/>
              <w:sz w:val="21"/>
              <w:szCs w:val="22"/>
            </w:rPr>
          </w:pPr>
          <w:hyperlink w:anchor="_Toc520839540" w:history="1">
            <w:r w:rsidR="002510B6" w:rsidRPr="00A23FA3">
              <w:rPr>
                <w:rStyle w:val="ac"/>
                <w:rFonts w:ascii="Calibri" w:hAnsi="Calibri"/>
                <w:strike/>
                <w:noProof/>
                <w:color w:val="auto"/>
              </w:rPr>
              <w:t>4.2.18.9.</w:t>
            </w:r>
            <w:r w:rsidR="002510B6" w:rsidRPr="00A23FA3">
              <w:rPr>
                <w:rFonts w:cstheme="minorBidi"/>
                <w:noProof/>
                <w:sz w:val="21"/>
                <w:szCs w:val="22"/>
              </w:rPr>
              <w:tab/>
            </w:r>
            <w:r w:rsidR="002510B6" w:rsidRPr="00A23FA3">
              <w:rPr>
                <w:rStyle w:val="ac"/>
                <w:rFonts w:ascii="Calibri" w:hAnsi="Calibri"/>
                <w:strike/>
                <w:noProof/>
                <w:color w:val="auto"/>
              </w:rPr>
              <w:t>Compliance Analyst: Supplementary Notes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_Toc520839540 \h </w:instrText>
            </w:r>
            <w:r w:rsidR="002510B6" w:rsidRPr="00A23FA3">
              <w:rPr>
                <w:noProof/>
                <w:webHidden/>
              </w:rPr>
            </w:r>
            <w:r w:rsidR="002510B6" w:rsidRPr="00A23FA3">
              <w:rPr>
                <w:noProof/>
                <w:webHidden/>
              </w:rPr>
              <w:fldChar w:fldCharType="separate"/>
            </w:r>
            <w:r w:rsidR="002510B6" w:rsidRPr="00A23FA3">
              <w:rPr>
                <w:noProof/>
                <w:webHidden/>
              </w:rPr>
              <w:t>266</w:t>
            </w:r>
            <w:r w:rsidR="002510B6" w:rsidRPr="00A23FA3">
              <w:rPr>
                <w:noProof/>
                <w:webHidden/>
              </w:rPr>
              <w:fldChar w:fldCharType="end"/>
            </w:r>
          </w:hyperlink>
        </w:p>
        <w:p w14:paraId="4EA68090" w14:textId="77777777" w:rsidR="002510B6" w:rsidRPr="00A23FA3" w:rsidRDefault="00427807">
          <w:pPr>
            <w:pStyle w:val="31"/>
            <w:tabs>
              <w:tab w:val="left" w:pos="1470"/>
              <w:tab w:val="right" w:pos="8296"/>
            </w:tabs>
            <w:rPr>
              <w:rFonts w:cstheme="minorBidi"/>
              <w:noProof/>
              <w:sz w:val="21"/>
              <w:szCs w:val="22"/>
            </w:rPr>
          </w:pPr>
          <w:hyperlink w:anchor="_Toc520839541" w:history="1">
            <w:r w:rsidR="002510B6" w:rsidRPr="00A23FA3">
              <w:rPr>
                <w:rStyle w:val="ac"/>
                <w:rFonts w:ascii="Calibri" w:hAnsi="Calibri"/>
                <w:strike/>
                <w:noProof/>
                <w:color w:val="auto"/>
              </w:rPr>
              <w:t>4.2.18.10.</w:t>
            </w:r>
            <w:r w:rsidR="002510B6" w:rsidRPr="00A23FA3">
              <w:rPr>
                <w:rFonts w:cstheme="minorBidi"/>
                <w:noProof/>
                <w:sz w:val="21"/>
                <w:szCs w:val="22"/>
              </w:rPr>
              <w:tab/>
            </w:r>
            <w:r w:rsidR="002510B6" w:rsidRPr="00A23FA3">
              <w:rPr>
                <w:rStyle w:val="ac"/>
                <w:rFonts w:ascii="Calibri" w:hAnsi="Calibri"/>
                <w:strike/>
                <w:noProof/>
                <w:color w:val="auto"/>
              </w:rPr>
              <w:t>Compliance Analyst: TSD Case Review Check List Form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_Toc520839541 \h </w:instrText>
            </w:r>
            <w:r w:rsidR="002510B6" w:rsidRPr="00A23FA3">
              <w:rPr>
                <w:noProof/>
                <w:webHidden/>
              </w:rPr>
            </w:r>
            <w:r w:rsidR="002510B6" w:rsidRPr="00A23FA3">
              <w:rPr>
                <w:noProof/>
                <w:webHidden/>
              </w:rPr>
              <w:fldChar w:fldCharType="separate"/>
            </w:r>
            <w:r w:rsidR="002510B6" w:rsidRPr="00A23FA3">
              <w:rPr>
                <w:noProof/>
                <w:webHidden/>
              </w:rPr>
              <w:t>268</w:t>
            </w:r>
            <w:r w:rsidR="002510B6" w:rsidRPr="00A23FA3">
              <w:rPr>
                <w:noProof/>
                <w:webHidden/>
              </w:rPr>
              <w:fldChar w:fldCharType="end"/>
            </w:r>
          </w:hyperlink>
        </w:p>
        <w:p w14:paraId="649EFAF7" w14:textId="77777777" w:rsidR="002510B6" w:rsidRPr="00A23FA3" w:rsidRDefault="00427807">
          <w:pPr>
            <w:pStyle w:val="31"/>
            <w:tabs>
              <w:tab w:val="left" w:pos="1470"/>
              <w:tab w:val="right" w:pos="8296"/>
            </w:tabs>
            <w:rPr>
              <w:rFonts w:cstheme="minorBidi"/>
              <w:noProof/>
              <w:sz w:val="21"/>
              <w:szCs w:val="22"/>
            </w:rPr>
          </w:pPr>
          <w:hyperlink w:anchor="_Toc520839542" w:history="1">
            <w:r w:rsidR="002510B6" w:rsidRPr="00A23FA3">
              <w:rPr>
                <w:rStyle w:val="ac"/>
                <w:rFonts w:ascii="Calibri" w:hAnsi="Calibri"/>
                <w:strike/>
                <w:noProof/>
                <w:color w:val="auto"/>
              </w:rPr>
              <w:t>4.2.18.11.</w:t>
            </w:r>
            <w:r w:rsidR="002510B6" w:rsidRPr="00A23FA3">
              <w:rPr>
                <w:rFonts w:cstheme="minorBidi"/>
                <w:noProof/>
                <w:sz w:val="21"/>
                <w:szCs w:val="22"/>
              </w:rPr>
              <w:tab/>
            </w:r>
            <w:r w:rsidR="002510B6" w:rsidRPr="00A23FA3">
              <w:rPr>
                <w:rStyle w:val="ac"/>
                <w:rFonts w:ascii="Calibri" w:hAnsi="Calibri"/>
                <w:strike/>
                <w:noProof/>
                <w:color w:val="auto"/>
              </w:rPr>
              <w:t>Compliance Supervisor: TSD Case Review Check List Form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_Toc520839542 \h </w:instrText>
            </w:r>
            <w:r w:rsidR="002510B6" w:rsidRPr="00A23FA3">
              <w:rPr>
                <w:noProof/>
                <w:webHidden/>
              </w:rPr>
            </w:r>
            <w:r w:rsidR="002510B6" w:rsidRPr="00A23FA3">
              <w:rPr>
                <w:noProof/>
                <w:webHidden/>
              </w:rPr>
              <w:fldChar w:fldCharType="separate"/>
            </w:r>
            <w:r w:rsidR="002510B6" w:rsidRPr="00A23FA3">
              <w:rPr>
                <w:noProof/>
                <w:webHidden/>
              </w:rPr>
              <w:t>269</w:t>
            </w:r>
            <w:r w:rsidR="002510B6" w:rsidRPr="00A23FA3">
              <w:rPr>
                <w:noProof/>
                <w:webHidden/>
              </w:rPr>
              <w:fldChar w:fldCharType="end"/>
            </w:r>
          </w:hyperlink>
        </w:p>
        <w:p w14:paraId="420EB530" w14:textId="77777777" w:rsidR="002510B6" w:rsidRPr="00A23FA3" w:rsidRDefault="00427807">
          <w:pPr>
            <w:pStyle w:val="31"/>
            <w:tabs>
              <w:tab w:val="left" w:pos="1470"/>
              <w:tab w:val="right" w:pos="8296"/>
            </w:tabs>
            <w:rPr>
              <w:rFonts w:cstheme="minorBidi"/>
              <w:noProof/>
              <w:sz w:val="21"/>
              <w:szCs w:val="22"/>
            </w:rPr>
          </w:pPr>
          <w:hyperlink w:anchor="_Toc520839543" w:history="1">
            <w:r w:rsidR="002510B6" w:rsidRPr="00A23FA3">
              <w:rPr>
                <w:rStyle w:val="ac"/>
                <w:rFonts w:ascii="Calibri" w:hAnsi="Calibri"/>
                <w:strike/>
                <w:noProof/>
                <w:color w:val="auto"/>
              </w:rPr>
              <w:t>4.2.18.12.</w:t>
            </w:r>
            <w:r w:rsidR="002510B6" w:rsidRPr="00A23FA3">
              <w:rPr>
                <w:rFonts w:cstheme="minorBidi"/>
                <w:noProof/>
                <w:sz w:val="21"/>
                <w:szCs w:val="22"/>
              </w:rPr>
              <w:tab/>
            </w:r>
            <w:r w:rsidR="002510B6" w:rsidRPr="00A23FA3">
              <w:rPr>
                <w:rStyle w:val="ac"/>
                <w:rFonts w:ascii="Calibri" w:hAnsi="Calibri"/>
                <w:strike/>
                <w:noProof/>
                <w:color w:val="auto"/>
              </w:rPr>
              <w:t>BSA Officer: TSD Case Review Check List Form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_Toc520839543 \h </w:instrText>
            </w:r>
            <w:r w:rsidR="002510B6" w:rsidRPr="00A23FA3">
              <w:rPr>
                <w:noProof/>
                <w:webHidden/>
              </w:rPr>
            </w:r>
            <w:r w:rsidR="002510B6" w:rsidRPr="00A23FA3">
              <w:rPr>
                <w:noProof/>
                <w:webHidden/>
              </w:rPr>
              <w:fldChar w:fldCharType="separate"/>
            </w:r>
            <w:r w:rsidR="002510B6" w:rsidRPr="00A23FA3">
              <w:rPr>
                <w:noProof/>
                <w:webHidden/>
              </w:rPr>
              <w:t>270</w:t>
            </w:r>
            <w:r w:rsidR="002510B6" w:rsidRPr="00A23FA3">
              <w:rPr>
                <w:noProof/>
                <w:webHidden/>
              </w:rPr>
              <w:fldChar w:fldCharType="end"/>
            </w:r>
          </w:hyperlink>
        </w:p>
        <w:p w14:paraId="4949DC03" w14:textId="77777777" w:rsidR="002510B6" w:rsidRPr="00A23FA3" w:rsidRDefault="00427807">
          <w:pPr>
            <w:pStyle w:val="31"/>
            <w:tabs>
              <w:tab w:val="left" w:pos="1470"/>
              <w:tab w:val="right" w:pos="8296"/>
            </w:tabs>
            <w:rPr>
              <w:rFonts w:cstheme="minorBidi"/>
              <w:noProof/>
              <w:sz w:val="21"/>
              <w:szCs w:val="22"/>
            </w:rPr>
          </w:pPr>
          <w:hyperlink w:anchor="_Toc520839544" w:history="1">
            <w:r w:rsidR="002510B6" w:rsidRPr="00A23FA3">
              <w:rPr>
                <w:rStyle w:val="ac"/>
                <w:rFonts w:ascii="Calibri" w:hAnsi="Calibri"/>
                <w:strike/>
                <w:noProof/>
                <w:color w:val="auto"/>
              </w:rPr>
              <w:t>4.2.18.13.</w:t>
            </w:r>
            <w:r w:rsidR="002510B6" w:rsidRPr="00A23FA3">
              <w:rPr>
                <w:rFonts w:cstheme="minorBidi"/>
                <w:noProof/>
                <w:sz w:val="21"/>
                <w:szCs w:val="22"/>
              </w:rPr>
              <w:tab/>
            </w:r>
            <w:r w:rsidR="002510B6" w:rsidRPr="00A23FA3">
              <w:rPr>
                <w:rStyle w:val="ac"/>
                <w:rFonts w:ascii="Calibri" w:hAnsi="Calibri"/>
                <w:strike/>
                <w:noProof/>
                <w:color w:val="auto"/>
              </w:rPr>
              <w:t xml:space="preserve">BSA Officer: </w:t>
            </w:r>
            <w:r w:rsidR="002510B6" w:rsidRPr="00A23FA3">
              <w:rPr>
                <w:rStyle w:val="ac"/>
                <w:rFonts w:ascii="Calibri" w:hAnsi="Calibri"/>
                <w:strike/>
                <w:noProof/>
                <w:color w:val="auto"/>
                <w:kern w:val="0"/>
              </w:rPr>
              <w:t>Unusual /Suspicious Activities Form</w:t>
            </w:r>
            <w:r w:rsidR="002510B6" w:rsidRPr="00A23FA3">
              <w:rPr>
                <w:rStyle w:val="ac"/>
                <w:rFonts w:ascii="Calibri" w:hAnsi="Calibri"/>
                <w:strike/>
                <w:noProof/>
                <w:color w:val="auto"/>
              </w:rPr>
              <w:t xml:space="preserve">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_Toc520839544 \h </w:instrText>
            </w:r>
            <w:r w:rsidR="002510B6" w:rsidRPr="00A23FA3">
              <w:rPr>
                <w:noProof/>
                <w:webHidden/>
              </w:rPr>
            </w:r>
            <w:r w:rsidR="002510B6" w:rsidRPr="00A23FA3">
              <w:rPr>
                <w:noProof/>
                <w:webHidden/>
              </w:rPr>
              <w:fldChar w:fldCharType="separate"/>
            </w:r>
            <w:r w:rsidR="002510B6" w:rsidRPr="00A23FA3">
              <w:rPr>
                <w:noProof/>
                <w:webHidden/>
              </w:rPr>
              <w:t>271</w:t>
            </w:r>
            <w:r w:rsidR="002510B6" w:rsidRPr="00A23FA3">
              <w:rPr>
                <w:noProof/>
                <w:webHidden/>
              </w:rPr>
              <w:fldChar w:fldCharType="end"/>
            </w:r>
          </w:hyperlink>
        </w:p>
        <w:p w14:paraId="318A364F" w14:textId="77777777" w:rsidR="002510B6" w:rsidRPr="00A23FA3" w:rsidRDefault="00427807">
          <w:pPr>
            <w:pStyle w:val="31"/>
            <w:tabs>
              <w:tab w:val="left" w:pos="1470"/>
              <w:tab w:val="right" w:pos="8296"/>
            </w:tabs>
            <w:rPr>
              <w:rFonts w:cstheme="minorBidi"/>
              <w:noProof/>
              <w:sz w:val="21"/>
              <w:szCs w:val="22"/>
            </w:rPr>
          </w:pPr>
          <w:hyperlink w:anchor="_Toc520839545" w:history="1">
            <w:r w:rsidR="002510B6" w:rsidRPr="00A23FA3">
              <w:rPr>
                <w:rStyle w:val="ac"/>
                <w:rFonts w:ascii="Calibri" w:hAnsi="Calibri"/>
                <w:strike/>
                <w:noProof/>
                <w:color w:val="auto"/>
              </w:rPr>
              <w:t>4.2.18.14.</w:t>
            </w:r>
            <w:r w:rsidR="002510B6" w:rsidRPr="00A23FA3">
              <w:rPr>
                <w:rFonts w:cstheme="minorBidi"/>
                <w:noProof/>
                <w:sz w:val="21"/>
                <w:szCs w:val="22"/>
              </w:rPr>
              <w:tab/>
            </w:r>
            <w:r w:rsidR="002510B6" w:rsidRPr="00A23FA3">
              <w:rPr>
                <w:rStyle w:val="ac"/>
                <w:rFonts w:ascii="Calibri" w:hAnsi="Calibri"/>
                <w:strike/>
                <w:noProof/>
                <w:color w:val="auto"/>
              </w:rPr>
              <w:t>LCD Officer: Review &amp; Feedback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_Toc520839545 \h </w:instrText>
            </w:r>
            <w:r w:rsidR="002510B6" w:rsidRPr="00A23FA3">
              <w:rPr>
                <w:noProof/>
                <w:webHidden/>
              </w:rPr>
            </w:r>
            <w:r w:rsidR="002510B6" w:rsidRPr="00A23FA3">
              <w:rPr>
                <w:noProof/>
                <w:webHidden/>
              </w:rPr>
              <w:fldChar w:fldCharType="separate"/>
            </w:r>
            <w:r w:rsidR="002510B6" w:rsidRPr="00A23FA3">
              <w:rPr>
                <w:noProof/>
                <w:webHidden/>
              </w:rPr>
              <w:t>272</w:t>
            </w:r>
            <w:r w:rsidR="002510B6" w:rsidRPr="00A23FA3">
              <w:rPr>
                <w:noProof/>
                <w:webHidden/>
              </w:rPr>
              <w:fldChar w:fldCharType="end"/>
            </w:r>
          </w:hyperlink>
        </w:p>
        <w:p w14:paraId="1E5238A9" w14:textId="77777777" w:rsidR="002510B6" w:rsidRPr="00A23FA3" w:rsidRDefault="00427807">
          <w:pPr>
            <w:pStyle w:val="31"/>
            <w:tabs>
              <w:tab w:val="left" w:pos="1470"/>
              <w:tab w:val="right" w:pos="8296"/>
            </w:tabs>
            <w:rPr>
              <w:rFonts w:cstheme="minorBidi"/>
              <w:noProof/>
              <w:sz w:val="21"/>
              <w:szCs w:val="22"/>
            </w:rPr>
          </w:pPr>
          <w:hyperlink w:anchor="_Toc520839546" w:history="1">
            <w:r w:rsidR="002510B6" w:rsidRPr="00A23FA3">
              <w:rPr>
                <w:rStyle w:val="ac"/>
                <w:rFonts w:ascii="Calibri" w:hAnsi="Calibri"/>
                <w:strike/>
                <w:noProof/>
                <w:color w:val="auto"/>
              </w:rPr>
              <w:t>4.2.18.15.</w:t>
            </w:r>
            <w:r w:rsidR="002510B6" w:rsidRPr="00A23FA3">
              <w:rPr>
                <w:rFonts w:cstheme="minorBidi"/>
                <w:noProof/>
                <w:sz w:val="21"/>
                <w:szCs w:val="22"/>
              </w:rPr>
              <w:tab/>
            </w:r>
            <w:r w:rsidR="002510B6" w:rsidRPr="00A23FA3">
              <w:rPr>
                <w:rStyle w:val="ac"/>
                <w:rFonts w:ascii="Calibri" w:hAnsi="Calibri"/>
                <w:strike/>
                <w:noProof/>
                <w:color w:val="auto"/>
              </w:rPr>
              <w:t>Administrator: Exception Process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_Toc520839546 \h </w:instrText>
            </w:r>
            <w:r w:rsidR="002510B6" w:rsidRPr="00A23FA3">
              <w:rPr>
                <w:noProof/>
                <w:webHidden/>
              </w:rPr>
            </w:r>
            <w:r w:rsidR="002510B6" w:rsidRPr="00A23FA3">
              <w:rPr>
                <w:noProof/>
                <w:webHidden/>
              </w:rPr>
              <w:fldChar w:fldCharType="separate"/>
            </w:r>
            <w:r w:rsidR="002510B6" w:rsidRPr="00A23FA3">
              <w:rPr>
                <w:noProof/>
                <w:webHidden/>
              </w:rPr>
              <w:t>275</w:t>
            </w:r>
            <w:r w:rsidR="002510B6" w:rsidRPr="00A23FA3">
              <w:rPr>
                <w:noProof/>
                <w:webHidden/>
              </w:rPr>
              <w:fldChar w:fldCharType="end"/>
            </w:r>
          </w:hyperlink>
        </w:p>
        <w:p w14:paraId="53547B91" w14:textId="77777777" w:rsidR="002510B6" w:rsidRPr="00A23FA3" w:rsidRDefault="00427807">
          <w:pPr>
            <w:pStyle w:val="21"/>
            <w:tabs>
              <w:tab w:val="right" w:pos="8296"/>
            </w:tabs>
            <w:rPr>
              <w:rFonts w:cstheme="minorBidi"/>
              <w:b w:val="0"/>
              <w:bCs w:val="0"/>
              <w:noProof/>
              <w:sz w:val="21"/>
            </w:rPr>
          </w:pPr>
          <w:hyperlink w:anchor="_Toc520839547" w:history="1">
            <w:r w:rsidR="002510B6" w:rsidRPr="00A23FA3">
              <w:rPr>
                <w:rStyle w:val="ac"/>
                <w:rFonts w:ascii="Calibri" w:hAnsi="Calibri"/>
                <w:noProof/>
                <w:color w:val="auto"/>
              </w:rPr>
              <w:t>3.2.19 Operations Analyst: Case Summary Report Page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_Toc520839547 \h </w:instrText>
            </w:r>
            <w:r w:rsidR="002510B6" w:rsidRPr="00A23FA3">
              <w:rPr>
                <w:noProof/>
                <w:webHidden/>
              </w:rPr>
            </w:r>
            <w:r w:rsidR="002510B6" w:rsidRPr="00A23FA3">
              <w:rPr>
                <w:noProof/>
                <w:webHidden/>
              </w:rPr>
              <w:fldChar w:fldCharType="separate"/>
            </w:r>
            <w:r w:rsidR="002510B6" w:rsidRPr="00A23FA3">
              <w:rPr>
                <w:noProof/>
                <w:webHidden/>
              </w:rPr>
              <w:t>276</w:t>
            </w:r>
            <w:r w:rsidR="002510B6" w:rsidRPr="00A23FA3">
              <w:rPr>
                <w:noProof/>
                <w:webHidden/>
              </w:rPr>
              <w:fldChar w:fldCharType="end"/>
            </w:r>
          </w:hyperlink>
        </w:p>
        <w:p w14:paraId="6B155126" w14:textId="77777777" w:rsidR="002510B6" w:rsidRPr="00A23FA3" w:rsidRDefault="00427807">
          <w:pPr>
            <w:pStyle w:val="31"/>
            <w:tabs>
              <w:tab w:val="right" w:pos="8296"/>
            </w:tabs>
            <w:rPr>
              <w:rFonts w:cstheme="minorBidi"/>
              <w:noProof/>
              <w:sz w:val="21"/>
              <w:szCs w:val="22"/>
            </w:rPr>
          </w:pPr>
          <w:hyperlink w:anchor="_Toc520839548"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_Toc520839548 \h </w:instrText>
            </w:r>
            <w:r w:rsidR="002510B6" w:rsidRPr="00A23FA3">
              <w:rPr>
                <w:noProof/>
                <w:webHidden/>
              </w:rPr>
            </w:r>
            <w:r w:rsidR="002510B6" w:rsidRPr="00A23FA3">
              <w:rPr>
                <w:noProof/>
                <w:webHidden/>
              </w:rPr>
              <w:fldChar w:fldCharType="separate"/>
            </w:r>
            <w:r w:rsidR="002510B6" w:rsidRPr="00A23FA3">
              <w:rPr>
                <w:noProof/>
                <w:webHidden/>
              </w:rPr>
              <w:t>276</w:t>
            </w:r>
            <w:r w:rsidR="002510B6" w:rsidRPr="00A23FA3">
              <w:rPr>
                <w:noProof/>
                <w:webHidden/>
              </w:rPr>
              <w:fldChar w:fldCharType="end"/>
            </w:r>
          </w:hyperlink>
        </w:p>
        <w:p w14:paraId="2BD71917" w14:textId="77777777" w:rsidR="002510B6" w:rsidRPr="00A23FA3" w:rsidRDefault="00427807">
          <w:pPr>
            <w:pStyle w:val="31"/>
            <w:tabs>
              <w:tab w:val="right" w:pos="8296"/>
            </w:tabs>
            <w:rPr>
              <w:rFonts w:cstheme="minorBidi"/>
              <w:noProof/>
              <w:sz w:val="21"/>
              <w:szCs w:val="22"/>
            </w:rPr>
          </w:pPr>
          <w:hyperlink w:anchor="_Toc520839549"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_Toc520839549 \h </w:instrText>
            </w:r>
            <w:r w:rsidR="002510B6" w:rsidRPr="00A23FA3">
              <w:rPr>
                <w:noProof/>
                <w:webHidden/>
              </w:rPr>
            </w:r>
            <w:r w:rsidR="002510B6" w:rsidRPr="00A23FA3">
              <w:rPr>
                <w:noProof/>
                <w:webHidden/>
              </w:rPr>
              <w:fldChar w:fldCharType="separate"/>
            </w:r>
            <w:r w:rsidR="002510B6" w:rsidRPr="00A23FA3">
              <w:rPr>
                <w:noProof/>
                <w:webHidden/>
              </w:rPr>
              <w:t>278</w:t>
            </w:r>
            <w:r w:rsidR="002510B6" w:rsidRPr="00A23FA3">
              <w:rPr>
                <w:noProof/>
                <w:webHidden/>
              </w:rPr>
              <w:fldChar w:fldCharType="end"/>
            </w:r>
          </w:hyperlink>
        </w:p>
        <w:p w14:paraId="75EA4B9D" w14:textId="77777777" w:rsidR="002510B6" w:rsidRPr="00A23FA3" w:rsidRDefault="00427807">
          <w:pPr>
            <w:pStyle w:val="21"/>
            <w:tabs>
              <w:tab w:val="left" w:pos="840"/>
              <w:tab w:val="right" w:pos="8296"/>
            </w:tabs>
            <w:rPr>
              <w:rFonts w:cstheme="minorBidi"/>
              <w:b w:val="0"/>
              <w:bCs w:val="0"/>
              <w:noProof/>
              <w:sz w:val="21"/>
            </w:rPr>
          </w:pPr>
          <w:hyperlink w:anchor="_Toc520840562" w:history="1">
            <w:r w:rsidR="002510B6" w:rsidRPr="00A23FA3">
              <w:rPr>
                <w:rStyle w:val="ac"/>
                <w:rFonts w:ascii="Times New Roman" w:hAnsi="Times New Roman" w:cs="Times New Roman"/>
                <w:noProof/>
                <w:color w:val="auto"/>
              </w:rPr>
              <w:t>3.3.</w:t>
            </w:r>
            <w:r w:rsidR="002510B6" w:rsidRPr="00A23FA3">
              <w:rPr>
                <w:rFonts w:cstheme="minorBidi"/>
                <w:b w:val="0"/>
                <w:bCs w:val="0"/>
                <w:noProof/>
                <w:sz w:val="21"/>
              </w:rPr>
              <w:tab/>
            </w:r>
            <w:r w:rsidR="002510B6" w:rsidRPr="00A23FA3">
              <w:rPr>
                <w:rStyle w:val="ac"/>
                <w:rFonts w:ascii="Times New Roman" w:hAnsi="Times New Roman" w:cs="Times New Roman"/>
                <w:noProof/>
                <w:color w:val="auto"/>
              </w:rPr>
              <w:t>Requirements for customer information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_Toc520840562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3863B215" w14:textId="77777777" w:rsidR="002510B6" w:rsidRPr="00A23FA3" w:rsidRDefault="00427807">
          <w:pPr>
            <w:pStyle w:val="21"/>
            <w:tabs>
              <w:tab w:val="right" w:pos="8296"/>
            </w:tabs>
            <w:rPr>
              <w:rFonts w:cstheme="minorBidi"/>
              <w:b w:val="0"/>
              <w:bCs w:val="0"/>
              <w:noProof/>
              <w:sz w:val="21"/>
            </w:rPr>
          </w:pPr>
          <w:hyperlink w:anchor="_Toc520840563" w:history="1">
            <w:r w:rsidR="002510B6" w:rsidRPr="00A23FA3">
              <w:rPr>
                <w:rStyle w:val="ac"/>
                <w:rFonts w:ascii="Times New Roman" w:hAnsi="Times New Roman" w:cs="Times New Roman"/>
                <w:noProof/>
                <w:color w:val="auto"/>
              </w:rPr>
              <w:t>3.4. Requirements for channel</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_Toc520840563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63B3A6C5" w14:textId="77777777" w:rsidR="002510B6" w:rsidRPr="00A23FA3" w:rsidRDefault="00427807">
          <w:pPr>
            <w:pStyle w:val="21"/>
            <w:tabs>
              <w:tab w:val="right" w:pos="8296"/>
            </w:tabs>
            <w:rPr>
              <w:rFonts w:cstheme="minorBidi"/>
              <w:b w:val="0"/>
              <w:bCs w:val="0"/>
              <w:noProof/>
              <w:sz w:val="21"/>
            </w:rPr>
          </w:pPr>
          <w:hyperlink w:anchor="_Toc520840564" w:history="1">
            <w:r w:rsidR="002510B6" w:rsidRPr="00A23FA3">
              <w:rPr>
                <w:rStyle w:val="ac"/>
                <w:rFonts w:ascii="Times New Roman" w:hAnsi="Times New Roman" w:cs="Times New Roman"/>
                <w:noProof/>
                <w:color w:val="auto"/>
              </w:rPr>
              <w:t>3.5. Requirements related to the core system</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_Toc520840564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7E11B6EB" w14:textId="77777777" w:rsidR="002510B6" w:rsidRPr="00A23FA3" w:rsidRDefault="00427807">
          <w:pPr>
            <w:pStyle w:val="21"/>
            <w:tabs>
              <w:tab w:val="right" w:pos="8296"/>
            </w:tabs>
            <w:rPr>
              <w:rFonts w:cstheme="minorBidi"/>
              <w:b w:val="0"/>
              <w:bCs w:val="0"/>
              <w:noProof/>
              <w:sz w:val="21"/>
            </w:rPr>
          </w:pPr>
          <w:hyperlink w:anchor="_Toc520840565" w:history="1">
            <w:r w:rsidR="002510B6" w:rsidRPr="00A23FA3">
              <w:rPr>
                <w:rStyle w:val="ac"/>
                <w:rFonts w:ascii="Times New Roman" w:hAnsi="Times New Roman" w:cs="Times New Roman"/>
                <w:noProof/>
                <w:color w:val="auto"/>
              </w:rPr>
              <w:t>3.5.1 Technical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_Toc520840565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08A35008" w14:textId="77777777" w:rsidR="002510B6" w:rsidRPr="00A23FA3" w:rsidRDefault="00427807">
          <w:pPr>
            <w:pStyle w:val="21"/>
            <w:tabs>
              <w:tab w:val="right" w:pos="8296"/>
            </w:tabs>
            <w:rPr>
              <w:rFonts w:cstheme="minorBidi"/>
              <w:b w:val="0"/>
              <w:bCs w:val="0"/>
              <w:noProof/>
              <w:sz w:val="21"/>
            </w:rPr>
          </w:pPr>
          <w:hyperlink w:anchor="_Toc520840566" w:history="1">
            <w:r w:rsidR="002510B6" w:rsidRPr="00A23FA3">
              <w:rPr>
                <w:rStyle w:val="ac"/>
                <w:rFonts w:ascii="Times New Roman" w:hAnsi="Times New Roman" w:cs="Times New Roman"/>
                <w:noProof/>
                <w:color w:val="auto"/>
              </w:rPr>
              <w:t>3.5.1.1. Workflow Control</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_Toc520840566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7C4203B7" w14:textId="77777777" w:rsidR="002510B6" w:rsidRPr="00A23FA3" w:rsidRDefault="00427807">
          <w:pPr>
            <w:pStyle w:val="21"/>
            <w:tabs>
              <w:tab w:val="right" w:pos="8296"/>
            </w:tabs>
            <w:rPr>
              <w:rFonts w:cstheme="minorBidi"/>
              <w:b w:val="0"/>
              <w:bCs w:val="0"/>
              <w:noProof/>
              <w:sz w:val="21"/>
            </w:rPr>
          </w:pPr>
          <w:hyperlink w:anchor="_Toc520840567" w:history="1">
            <w:r w:rsidR="002510B6" w:rsidRPr="00A23FA3">
              <w:rPr>
                <w:rStyle w:val="ac"/>
                <w:rFonts w:ascii="Times New Roman" w:hAnsi="Times New Roman" w:cs="Times New Roman"/>
                <w:noProof/>
                <w:color w:val="auto"/>
              </w:rPr>
              <w:t>3.5.1.2. Add Audit Trail</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_Toc520840567 \h </w:instrText>
            </w:r>
            <w:r w:rsidR="002510B6" w:rsidRPr="00A23FA3">
              <w:rPr>
                <w:noProof/>
                <w:webHidden/>
              </w:rPr>
            </w:r>
            <w:r w:rsidR="002510B6" w:rsidRPr="00A23FA3">
              <w:rPr>
                <w:noProof/>
                <w:webHidden/>
              </w:rPr>
              <w:fldChar w:fldCharType="separate"/>
            </w:r>
            <w:r w:rsidR="002510B6" w:rsidRPr="00A23FA3">
              <w:rPr>
                <w:noProof/>
                <w:webHidden/>
              </w:rPr>
              <w:t>279</w:t>
            </w:r>
            <w:r w:rsidR="002510B6" w:rsidRPr="00A23FA3">
              <w:rPr>
                <w:noProof/>
                <w:webHidden/>
              </w:rPr>
              <w:fldChar w:fldCharType="end"/>
            </w:r>
          </w:hyperlink>
        </w:p>
        <w:p w14:paraId="0B958842" w14:textId="77777777" w:rsidR="002510B6" w:rsidRPr="00A23FA3" w:rsidRDefault="00427807">
          <w:pPr>
            <w:pStyle w:val="21"/>
            <w:tabs>
              <w:tab w:val="right" w:pos="8296"/>
            </w:tabs>
            <w:rPr>
              <w:rFonts w:cstheme="minorBidi"/>
              <w:b w:val="0"/>
              <w:bCs w:val="0"/>
              <w:noProof/>
              <w:sz w:val="21"/>
            </w:rPr>
          </w:pPr>
          <w:hyperlink w:anchor="_Toc520840568" w:history="1">
            <w:r w:rsidR="002510B6" w:rsidRPr="00A23FA3">
              <w:rPr>
                <w:rStyle w:val="ac"/>
                <w:rFonts w:ascii="Times New Roman" w:hAnsi="Times New Roman" w:cs="Times New Roman"/>
                <w:noProof/>
                <w:color w:val="auto"/>
              </w:rPr>
              <w:t>3.5.1.3. File Management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_Toc520840568 \h </w:instrText>
            </w:r>
            <w:r w:rsidR="002510B6" w:rsidRPr="00A23FA3">
              <w:rPr>
                <w:noProof/>
                <w:webHidden/>
              </w:rPr>
            </w:r>
            <w:r w:rsidR="002510B6" w:rsidRPr="00A23FA3">
              <w:rPr>
                <w:noProof/>
                <w:webHidden/>
              </w:rPr>
              <w:fldChar w:fldCharType="separate"/>
            </w:r>
            <w:r w:rsidR="002510B6" w:rsidRPr="00A23FA3">
              <w:rPr>
                <w:noProof/>
                <w:webHidden/>
              </w:rPr>
              <w:t>280</w:t>
            </w:r>
            <w:r w:rsidR="002510B6" w:rsidRPr="00A23FA3">
              <w:rPr>
                <w:noProof/>
                <w:webHidden/>
              </w:rPr>
              <w:fldChar w:fldCharType="end"/>
            </w:r>
          </w:hyperlink>
        </w:p>
        <w:p w14:paraId="0298FA5C" w14:textId="77777777" w:rsidR="002510B6" w:rsidRPr="00A23FA3" w:rsidRDefault="00427807">
          <w:pPr>
            <w:pStyle w:val="21"/>
            <w:tabs>
              <w:tab w:val="right" w:pos="8296"/>
            </w:tabs>
            <w:rPr>
              <w:rFonts w:cstheme="minorBidi"/>
              <w:b w:val="0"/>
              <w:bCs w:val="0"/>
              <w:noProof/>
              <w:sz w:val="21"/>
            </w:rPr>
          </w:pPr>
          <w:hyperlink w:anchor="_Toc520840569" w:history="1">
            <w:r w:rsidR="002510B6" w:rsidRPr="00A23FA3">
              <w:rPr>
                <w:rStyle w:val="ac"/>
                <w:rFonts w:ascii="Times New Roman" w:hAnsi="Times New Roman" w:cs="Times New Roman"/>
                <w:noProof/>
                <w:color w:val="auto"/>
              </w:rPr>
              <w:t>3.5.2 Interface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_Toc520840569 \h </w:instrText>
            </w:r>
            <w:r w:rsidR="002510B6" w:rsidRPr="00A23FA3">
              <w:rPr>
                <w:noProof/>
                <w:webHidden/>
              </w:rPr>
            </w:r>
            <w:r w:rsidR="002510B6" w:rsidRPr="00A23FA3">
              <w:rPr>
                <w:noProof/>
                <w:webHidden/>
              </w:rPr>
              <w:fldChar w:fldCharType="separate"/>
            </w:r>
            <w:r w:rsidR="002510B6" w:rsidRPr="00A23FA3">
              <w:rPr>
                <w:noProof/>
                <w:webHidden/>
              </w:rPr>
              <w:t>280</w:t>
            </w:r>
            <w:r w:rsidR="002510B6" w:rsidRPr="00A23FA3">
              <w:rPr>
                <w:noProof/>
                <w:webHidden/>
              </w:rPr>
              <w:fldChar w:fldCharType="end"/>
            </w:r>
          </w:hyperlink>
        </w:p>
        <w:p w14:paraId="41C95F9B" w14:textId="77777777" w:rsidR="002510B6" w:rsidRPr="00A23FA3" w:rsidRDefault="00427807">
          <w:pPr>
            <w:pStyle w:val="21"/>
            <w:tabs>
              <w:tab w:val="right" w:pos="8296"/>
            </w:tabs>
            <w:rPr>
              <w:rFonts w:cstheme="minorBidi"/>
              <w:b w:val="0"/>
              <w:bCs w:val="0"/>
              <w:noProof/>
              <w:sz w:val="21"/>
            </w:rPr>
          </w:pPr>
          <w:hyperlink w:anchor="_Toc520840570" w:history="1">
            <w:r w:rsidR="002510B6" w:rsidRPr="00A23FA3">
              <w:rPr>
                <w:rStyle w:val="ac"/>
                <w:rFonts w:ascii="Times New Roman" w:hAnsi="Times New Roman" w:cs="Times New Roman"/>
                <w:noProof/>
                <w:color w:val="auto"/>
              </w:rPr>
              <w:t>3.5.2.1. Hardware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_Toc520840570 \h </w:instrText>
            </w:r>
            <w:r w:rsidR="002510B6" w:rsidRPr="00A23FA3">
              <w:rPr>
                <w:noProof/>
                <w:webHidden/>
              </w:rPr>
            </w:r>
            <w:r w:rsidR="002510B6" w:rsidRPr="00A23FA3">
              <w:rPr>
                <w:noProof/>
                <w:webHidden/>
              </w:rPr>
              <w:fldChar w:fldCharType="separate"/>
            </w:r>
            <w:r w:rsidR="002510B6" w:rsidRPr="00A23FA3">
              <w:rPr>
                <w:noProof/>
                <w:webHidden/>
              </w:rPr>
              <w:t>280</w:t>
            </w:r>
            <w:r w:rsidR="002510B6" w:rsidRPr="00A23FA3">
              <w:rPr>
                <w:noProof/>
                <w:webHidden/>
              </w:rPr>
              <w:fldChar w:fldCharType="end"/>
            </w:r>
          </w:hyperlink>
        </w:p>
        <w:p w14:paraId="6565A263" w14:textId="77777777" w:rsidR="002510B6" w:rsidRPr="00A23FA3" w:rsidRDefault="00427807">
          <w:pPr>
            <w:pStyle w:val="21"/>
            <w:tabs>
              <w:tab w:val="right" w:pos="8296"/>
            </w:tabs>
            <w:rPr>
              <w:rFonts w:cstheme="minorBidi"/>
              <w:b w:val="0"/>
              <w:bCs w:val="0"/>
              <w:noProof/>
              <w:sz w:val="21"/>
            </w:rPr>
          </w:pPr>
          <w:hyperlink w:anchor="_Toc520840571" w:history="1">
            <w:r w:rsidR="002510B6" w:rsidRPr="00A23FA3">
              <w:rPr>
                <w:rStyle w:val="ac"/>
                <w:rFonts w:ascii="Times New Roman" w:hAnsi="Times New Roman" w:cs="Times New Roman"/>
                <w:noProof/>
                <w:color w:val="auto"/>
              </w:rPr>
              <w:t>3.5.2.2. Access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_Toc520840571 \h </w:instrText>
            </w:r>
            <w:r w:rsidR="002510B6" w:rsidRPr="00A23FA3">
              <w:rPr>
                <w:noProof/>
                <w:webHidden/>
              </w:rPr>
            </w:r>
            <w:r w:rsidR="002510B6" w:rsidRPr="00A23FA3">
              <w:rPr>
                <w:noProof/>
                <w:webHidden/>
              </w:rPr>
              <w:fldChar w:fldCharType="separate"/>
            </w:r>
            <w:r w:rsidR="002510B6" w:rsidRPr="00A23FA3">
              <w:rPr>
                <w:noProof/>
                <w:webHidden/>
              </w:rPr>
              <w:t>281</w:t>
            </w:r>
            <w:r w:rsidR="002510B6" w:rsidRPr="00A23FA3">
              <w:rPr>
                <w:noProof/>
                <w:webHidden/>
              </w:rPr>
              <w:fldChar w:fldCharType="end"/>
            </w:r>
          </w:hyperlink>
        </w:p>
        <w:p w14:paraId="0713A216" w14:textId="77777777" w:rsidR="002510B6" w:rsidRPr="00A23FA3" w:rsidRDefault="00427807">
          <w:pPr>
            <w:pStyle w:val="21"/>
            <w:tabs>
              <w:tab w:val="right" w:pos="8296"/>
            </w:tabs>
            <w:rPr>
              <w:rFonts w:cstheme="minorBidi"/>
              <w:b w:val="0"/>
              <w:bCs w:val="0"/>
              <w:noProof/>
              <w:sz w:val="21"/>
            </w:rPr>
          </w:pPr>
          <w:hyperlink w:anchor="_Toc520840572" w:history="1">
            <w:r w:rsidR="002510B6" w:rsidRPr="00A23FA3">
              <w:rPr>
                <w:rStyle w:val="ac"/>
                <w:rFonts w:ascii="Times New Roman" w:hAnsi="Times New Roman" w:cs="Times New Roman"/>
                <w:noProof/>
                <w:color w:val="auto"/>
              </w:rPr>
              <w:t>3.6. Requirements for report and accounting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_Toc520840572 \h </w:instrText>
            </w:r>
            <w:r w:rsidR="002510B6" w:rsidRPr="00A23FA3">
              <w:rPr>
                <w:noProof/>
                <w:webHidden/>
              </w:rPr>
            </w:r>
            <w:r w:rsidR="002510B6" w:rsidRPr="00A23FA3">
              <w:rPr>
                <w:noProof/>
                <w:webHidden/>
              </w:rPr>
              <w:fldChar w:fldCharType="separate"/>
            </w:r>
            <w:r w:rsidR="002510B6" w:rsidRPr="00A23FA3">
              <w:rPr>
                <w:noProof/>
                <w:webHidden/>
              </w:rPr>
              <w:t>281</w:t>
            </w:r>
            <w:r w:rsidR="002510B6" w:rsidRPr="00A23FA3">
              <w:rPr>
                <w:noProof/>
                <w:webHidden/>
              </w:rPr>
              <w:fldChar w:fldCharType="end"/>
            </w:r>
          </w:hyperlink>
        </w:p>
        <w:p w14:paraId="173DCB9C" w14:textId="77777777" w:rsidR="002510B6" w:rsidRPr="00A23FA3" w:rsidRDefault="00427807">
          <w:pPr>
            <w:pStyle w:val="31"/>
            <w:tabs>
              <w:tab w:val="right" w:pos="8296"/>
            </w:tabs>
            <w:rPr>
              <w:rFonts w:cstheme="minorBidi"/>
              <w:noProof/>
              <w:sz w:val="21"/>
              <w:szCs w:val="22"/>
            </w:rPr>
          </w:pPr>
          <w:hyperlink w:anchor="_Toc520840573" w:history="1">
            <w:r w:rsidR="002510B6" w:rsidRPr="00A23FA3">
              <w:rPr>
                <w:rStyle w:val="ac"/>
                <w:rFonts w:ascii="Calibri" w:hAnsi="Calibri"/>
                <w:noProof/>
                <w:color w:val="auto"/>
              </w:rPr>
              <w:t>Form 1: Service &amp; Insurance (#6)</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_Toc520840573 \h </w:instrText>
            </w:r>
            <w:r w:rsidR="002510B6" w:rsidRPr="00A23FA3">
              <w:rPr>
                <w:noProof/>
                <w:webHidden/>
              </w:rPr>
            </w:r>
            <w:r w:rsidR="002510B6" w:rsidRPr="00A23FA3">
              <w:rPr>
                <w:noProof/>
                <w:webHidden/>
              </w:rPr>
              <w:fldChar w:fldCharType="separate"/>
            </w:r>
            <w:r w:rsidR="002510B6" w:rsidRPr="00A23FA3">
              <w:rPr>
                <w:noProof/>
                <w:webHidden/>
              </w:rPr>
              <w:t>281</w:t>
            </w:r>
            <w:r w:rsidR="002510B6" w:rsidRPr="00A23FA3">
              <w:rPr>
                <w:noProof/>
                <w:webHidden/>
              </w:rPr>
              <w:fldChar w:fldCharType="end"/>
            </w:r>
          </w:hyperlink>
        </w:p>
        <w:p w14:paraId="38B8DA31" w14:textId="77777777" w:rsidR="002510B6" w:rsidRPr="00A23FA3" w:rsidRDefault="00427807">
          <w:pPr>
            <w:pStyle w:val="31"/>
            <w:tabs>
              <w:tab w:val="right" w:pos="8296"/>
            </w:tabs>
            <w:rPr>
              <w:rFonts w:cstheme="minorBidi"/>
              <w:noProof/>
              <w:sz w:val="21"/>
              <w:szCs w:val="22"/>
            </w:rPr>
          </w:pPr>
          <w:hyperlink w:anchor="_Toc520840574" w:history="1">
            <w:r w:rsidR="002510B6" w:rsidRPr="00A23FA3">
              <w:rPr>
                <w:rStyle w:val="ac"/>
                <w:rFonts w:ascii="Calibri" w:hAnsi="Calibri"/>
                <w:noProof/>
                <w:color w:val="auto"/>
              </w:rPr>
              <w:t>Form 2: Metal (#7)</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_Toc520840574 \h </w:instrText>
            </w:r>
            <w:r w:rsidR="002510B6" w:rsidRPr="00A23FA3">
              <w:rPr>
                <w:noProof/>
                <w:webHidden/>
              </w:rPr>
            </w:r>
            <w:r w:rsidR="002510B6" w:rsidRPr="00A23FA3">
              <w:rPr>
                <w:noProof/>
                <w:webHidden/>
              </w:rPr>
              <w:fldChar w:fldCharType="separate"/>
            </w:r>
            <w:r w:rsidR="002510B6" w:rsidRPr="00A23FA3">
              <w:rPr>
                <w:noProof/>
                <w:webHidden/>
              </w:rPr>
              <w:t>284</w:t>
            </w:r>
            <w:r w:rsidR="002510B6" w:rsidRPr="00A23FA3">
              <w:rPr>
                <w:noProof/>
                <w:webHidden/>
              </w:rPr>
              <w:fldChar w:fldCharType="end"/>
            </w:r>
          </w:hyperlink>
        </w:p>
        <w:p w14:paraId="26975E52" w14:textId="77777777" w:rsidR="002510B6" w:rsidRPr="00A23FA3" w:rsidRDefault="00427807">
          <w:pPr>
            <w:pStyle w:val="31"/>
            <w:tabs>
              <w:tab w:val="right" w:pos="8296"/>
            </w:tabs>
            <w:rPr>
              <w:rFonts w:cstheme="minorBidi"/>
              <w:noProof/>
              <w:sz w:val="21"/>
              <w:szCs w:val="22"/>
            </w:rPr>
          </w:pPr>
          <w:hyperlink w:anchor="_Toc520840575" w:history="1">
            <w:r w:rsidR="002510B6" w:rsidRPr="00A23FA3">
              <w:rPr>
                <w:rStyle w:val="ac"/>
                <w:rFonts w:ascii="Calibri" w:hAnsi="Calibri"/>
                <w:noProof/>
                <w:color w:val="auto"/>
              </w:rPr>
              <w:t>Form 3: Oil &amp; Petro (#8)</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_Toc520840575 \h </w:instrText>
            </w:r>
            <w:r w:rsidR="002510B6" w:rsidRPr="00A23FA3">
              <w:rPr>
                <w:noProof/>
                <w:webHidden/>
              </w:rPr>
            </w:r>
            <w:r w:rsidR="002510B6" w:rsidRPr="00A23FA3">
              <w:rPr>
                <w:noProof/>
                <w:webHidden/>
              </w:rPr>
              <w:fldChar w:fldCharType="separate"/>
            </w:r>
            <w:r w:rsidR="002510B6" w:rsidRPr="00A23FA3">
              <w:rPr>
                <w:noProof/>
                <w:webHidden/>
              </w:rPr>
              <w:t>286</w:t>
            </w:r>
            <w:r w:rsidR="002510B6" w:rsidRPr="00A23FA3">
              <w:rPr>
                <w:noProof/>
                <w:webHidden/>
              </w:rPr>
              <w:fldChar w:fldCharType="end"/>
            </w:r>
          </w:hyperlink>
        </w:p>
        <w:p w14:paraId="180A456F" w14:textId="77777777" w:rsidR="002510B6" w:rsidRPr="00A23FA3" w:rsidRDefault="00427807">
          <w:pPr>
            <w:pStyle w:val="31"/>
            <w:tabs>
              <w:tab w:val="right" w:pos="8296"/>
            </w:tabs>
            <w:rPr>
              <w:rFonts w:cstheme="minorBidi"/>
              <w:noProof/>
              <w:sz w:val="21"/>
              <w:szCs w:val="22"/>
            </w:rPr>
          </w:pPr>
          <w:hyperlink w:anchor="_Toc520840576" w:history="1">
            <w:r w:rsidR="002510B6" w:rsidRPr="00A23FA3">
              <w:rPr>
                <w:rStyle w:val="ac"/>
                <w:rFonts w:ascii="Calibri" w:hAnsi="Calibri"/>
                <w:noProof/>
                <w:color w:val="auto"/>
              </w:rPr>
              <w:t>Form 4: Shipping &amp; Ship Building (#9)</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_Toc520840576 \h </w:instrText>
            </w:r>
            <w:r w:rsidR="002510B6" w:rsidRPr="00A23FA3">
              <w:rPr>
                <w:noProof/>
                <w:webHidden/>
              </w:rPr>
            </w:r>
            <w:r w:rsidR="002510B6" w:rsidRPr="00A23FA3">
              <w:rPr>
                <w:noProof/>
                <w:webHidden/>
              </w:rPr>
              <w:fldChar w:fldCharType="separate"/>
            </w:r>
            <w:r w:rsidR="002510B6" w:rsidRPr="00A23FA3">
              <w:rPr>
                <w:noProof/>
                <w:webHidden/>
              </w:rPr>
              <w:t>288</w:t>
            </w:r>
            <w:r w:rsidR="002510B6" w:rsidRPr="00A23FA3">
              <w:rPr>
                <w:noProof/>
                <w:webHidden/>
              </w:rPr>
              <w:fldChar w:fldCharType="end"/>
            </w:r>
          </w:hyperlink>
        </w:p>
        <w:p w14:paraId="5D167E67" w14:textId="77777777" w:rsidR="002510B6" w:rsidRPr="00A23FA3" w:rsidRDefault="00427807">
          <w:pPr>
            <w:pStyle w:val="21"/>
            <w:tabs>
              <w:tab w:val="right" w:pos="8296"/>
            </w:tabs>
            <w:rPr>
              <w:rFonts w:cstheme="minorBidi"/>
              <w:b w:val="0"/>
              <w:bCs w:val="0"/>
              <w:noProof/>
              <w:sz w:val="21"/>
            </w:rPr>
          </w:pPr>
          <w:hyperlink w:anchor="_Toc520840577" w:history="1">
            <w:r w:rsidR="002510B6" w:rsidRPr="00A23FA3">
              <w:rPr>
                <w:rStyle w:val="ac"/>
                <w:rFonts w:ascii="Times New Roman" w:hAnsi="Times New Roman" w:cs="Times New Roman"/>
                <w:noProof/>
                <w:color w:val="auto"/>
              </w:rPr>
              <w:t>3.7. Regulatory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_Toc520840577 \h </w:instrText>
            </w:r>
            <w:r w:rsidR="002510B6" w:rsidRPr="00A23FA3">
              <w:rPr>
                <w:noProof/>
                <w:webHidden/>
              </w:rPr>
            </w:r>
            <w:r w:rsidR="002510B6" w:rsidRPr="00A23FA3">
              <w:rPr>
                <w:noProof/>
                <w:webHidden/>
              </w:rPr>
              <w:fldChar w:fldCharType="separate"/>
            </w:r>
            <w:r w:rsidR="002510B6" w:rsidRPr="00A23FA3">
              <w:rPr>
                <w:noProof/>
                <w:webHidden/>
              </w:rPr>
              <w:t>289</w:t>
            </w:r>
            <w:r w:rsidR="002510B6" w:rsidRPr="00A23FA3">
              <w:rPr>
                <w:noProof/>
                <w:webHidden/>
              </w:rPr>
              <w:fldChar w:fldCharType="end"/>
            </w:r>
          </w:hyperlink>
        </w:p>
        <w:p w14:paraId="42FC0F68" w14:textId="77777777" w:rsidR="002510B6" w:rsidRPr="00A23FA3" w:rsidRDefault="00427807">
          <w:pPr>
            <w:pStyle w:val="21"/>
            <w:tabs>
              <w:tab w:val="right" w:pos="8296"/>
            </w:tabs>
            <w:rPr>
              <w:rFonts w:cstheme="minorBidi"/>
              <w:b w:val="0"/>
              <w:bCs w:val="0"/>
              <w:noProof/>
              <w:sz w:val="21"/>
            </w:rPr>
          </w:pPr>
          <w:hyperlink w:anchor="_Toc520840578" w:history="1">
            <w:r w:rsidR="002510B6" w:rsidRPr="00A23FA3">
              <w:rPr>
                <w:rStyle w:val="ac"/>
                <w:rFonts w:ascii="Times New Roman" w:hAnsi="Times New Roman" w:cs="Times New Roman"/>
                <w:noProof/>
                <w:color w:val="auto"/>
              </w:rPr>
              <w:t>3.8. Requirements for data downloading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_Toc520840578 \h </w:instrText>
            </w:r>
            <w:r w:rsidR="002510B6" w:rsidRPr="00A23FA3">
              <w:rPr>
                <w:noProof/>
                <w:webHidden/>
              </w:rPr>
            </w:r>
            <w:r w:rsidR="002510B6" w:rsidRPr="00A23FA3">
              <w:rPr>
                <w:noProof/>
                <w:webHidden/>
              </w:rPr>
              <w:fldChar w:fldCharType="separate"/>
            </w:r>
            <w:r w:rsidR="002510B6" w:rsidRPr="00A23FA3">
              <w:rPr>
                <w:noProof/>
                <w:webHidden/>
              </w:rPr>
              <w:t>289</w:t>
            </w:r>
            <w:r w:rsidR="002510B6" w:rsidRPr="00A23FA3">
              <w:rPr>
                <w:noProof/>
                <w:webHidden/>
              </w:rPr>
              <w:fldChar w:fldCharType="end"/>
            </w:r>
          </w:hyperlink>
        </w:p>
        <w:p w14:paraId="5AE7E863" w14:textId="77777777" w:rsidR="002510B6" w:rsidRPr="00A23FA3" w:rsidRDefault="00427807">
          <w:pPr>
            <w:pStyle w:val="31"/>
            <w:tabs>
              <w:tab w:val="right" w:pos="8296"/>
            </w:tabs>
            <w:rPr>
              <w:rFonts w:cstheme="minorBidi"/>
              <w:noProof/>
              <w:sz w:val="21"/>
              <w:szCs w:val="22"/>
            </w:rPr>
          </w:pPr>
          <w:hyperlink w:anchor="_Toc520840579" w:history="1">
            <w:r w:rsidR="002510B6" w:rsidRPr="00A23FA3">
              <w:rPr>
                <w:rStyle w:val="ac"/>
                <w:rFonts w:ascii="Calibri" w:hAnsi="Calibri"/>
                <w:noProof/>
                <w:color w:val="auto"/>
              </w:rPr>
              <w:t>1..1. AS-IS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_Toc520840579 \h </w:instrText>
            </w:r>
            <w:r w:rsidR="002510B6" w:rsidRPr="00A23FA3">
              <w:rPr>
                <w:noProof/>
                <w:webHidden/>
              </w:rPr>
            </w:r>
            <w:r w:rsidR="002510B6" w:rsidRPr="00A23FA3">
              <w:rPr>
                <w:noProof/>
                <w:webHidden/>
              </w:rPr>
              <w:fldChar w:fldCharType="separate"/>
            </w:r>
            <w:r w:rsidR="002510B6" w:rsidRPr="00A23FA3">
              <w:rPr>
                <w:noProof/>
                <w:webHidden/>
              </w:rPr>
              <w:t>289</w:t>
            </w:r>
            <w:r w:rsidR="002510B6" w:rsidRPr="00A23FA3">
              <w:rPr>
                <w:noProof/>
                <w:webHidden/>
              </w:rPr>
              <w:fldChar w:fldCharType="end"/>
            </w:r>
          </w:hyperlink>
        </w:p>
        <w:p w14:paraId="0DCB157B" w14:textId="77777777" w:rsidR="002510B6" w:rsidRPr="00A23FA3" w:rsidRDefault="00427807">
          <w:pPr>
            <w:pStyle w:val="31"/>
            <w:tabs>
              <w:tab w:val="right" w:pos="8296"/>
            </w:tabs>
            <w:rPr>
              <w:rFonts w:cstheme="minorBidi"/>
              <w:noProof/>
              <w:sz w:val="21"/>
              <w:szCs w:val="22"/>
            </w:rPr>
          </w:pPr>
          <w:hyperlink w:anchor="_Toc520840580" w:history="1">
            <w:r w:rsidR="002510B6" w:rsidRPr="00A23FA3">
              <w:rPr>
                <w:rStyle w:val="ac"/>
                <w:rFonts w:ascii="Calibri" w:hAnsi="Calibri"/>
                <w:noProof/>
                <w:color w:val="auto"/>
              </w:rPr>
              <w:t>1..2. Enhancement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_Toc520840580 \h </w:instrText>
            </w:r>
            <w:r w:rsidR="002510B6" w:rsidRPr="00A23FA3">
              <w:rPr>
                <w:noProof/>
                <w:webHidden/>
              </w:rPr>
            </w:r>
            <w:r w:rsidR="002510B6" w:rsidRPr="00A23FA3">
              <w:rPr>
                <w:noProof/>
                <w:webHidden/>
              </w:rPr>
              <w:fldChar w:fldCharType="separate"/>
            </w:r>
            <w:r w:rsidR="002510B6" w:rsidRPr="00A23FA3">
              <w:rPr>
                <w:noProof/>
                <w:webHidden/>
              </w:rPr>
              <w:t>290</w:t>
            </w:r>
            <w:r w:rsidR="002510B6" w:rsidRPr="00A23FA3">
              <w:rPr>
                <w:noProof/>
                <w:webHidden/>
              </w:rPr>
              <w:fldChar w:fldCharType="end"/>
            </w:r>
          </w:hyperlink>
        </w:p>
        <w:p w14:paraId="4303B84B" w14:textId="77777777" w:rsidR="002510B6" w:rsidRPr="00A23FA3" w:rsidRDefault="00427807">
          <w:pPr>
            <w:pStyle w:val="21"/>
            <w:tabs>
              <w:tab w:val="right" w:pos="8296"/>
            </w:tabs>
            <w:rPr>
              <w:rFonts w:cstheme="minorBidi"/>
              <w:b w:val="0"/>
              <w:bCs w:val="0"/>
              <w:noProof/>
              <w:sz w:val="21"/>
            </w:rPr>
          </w:pPr>
          <w:hyperlink w:anchor="_Toc520840581" w:history="1">
            <w:r w:rsidR="002510B6" w:rsidRPr="00A23FA3">
              <w:rPr>
                <w:rStyle w:val="ac"/>
                <w:rFonts w:ascii="Times New Roman" w:hAnsi="Times New Roman" w:cs="Times New Roman"/>
                <w:noProof/>
                <w:color w:val="auto"/>
              </w:rPr>
              <w:t>3.9. Relevant computing methods and calculation formulas</w:t>
            </w:r>
            <w:r w:rsidR="002510B6" w:rsidRPr="00A23FA3">
              <w:rPr>
                <w:rStyle w:val="ac"/>
                <w:i/>
                <w:noProof/>
                <w:color w:val="auto"/>
              </w:rPr>
              <w:t xml:space="preserve"> If there are special or complicated computing methods or calculation formulas in terms of transaction processing, please describe in details, and the background knowledge of computing methods or calculation formulas shall also be explained in details.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_Toc520840581 \h </w:instrText>
            </w:r>
            <w:r w:rsidR="002510B6" w:rsidRPr="00A23FA3">
              <w:rPr>
                <w:noProof/>
                <w:webHidden/>
              </w:rPr>
            </w:r>
            <w:r w:rsidR="002510B6" w:rsidRPr="00A23FA3">
              <w:rPr>
                <w:noProof/>
                <w:webHidden/>
              </w:rPr>
              <w:fldChar w:fldCharType="separate"/>
            </w:r>
            <w:r w:rsidR="002510B6" w:rsidRPr="00A23FA3">
              <w:rPr>
                <w:noProof/>
                <w:webHidden/>
              </w:rPr>
              <w:t>294</w:t>
            </w:r>
            <w:r w:rsidR="002510B6" w:rsidRPr="00A23FA3">
              <w:rPr>
                <w:noProof/>
                <w:webHidden/>
              </w:rPr>
              <w:fldChar w:fldCharType="end"/>
            </w:r>
          </w:hyperlink>
        </w:p>
        <w:p w14:paraId="00C20053"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40582" w:history="1">
            <w:r w:rsidR="002510B6" w:rsidRPr="00A23FA3">
              <w:rPr>
                <w:rStyle w:val="ac"/>
                <w:noProof/>
                <w:color w:val="auto"/>
              </w:rPr>
              <w:t>Chapter 4. Other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_Toc520840582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2D9312EC" w14:textId="77777777" w:rsidR="002510B6" w:rsidRPr="00A23FA3" w:rsidRDefault="00427807">
          <w:pPr>
            <w:pStyle w:val="21"/>
            <w:tabs>
              <w:tab w:val="right" w:pos="8296"/>
            </w:tabs>
            <w:rPr>
              <w:rFonts w:cstheme="minorBidi"/>
              <w:b w:val="0"/>
              <w:bCs w:val="0"/>
              <w:noProof/>
              <w:sz w:val="21"/>
            </w:rPr>
          </w:pPr>
          <w:hyperlink w:anchor="_Toc520840583" w:history="1">
            <w:r w:rsidR="002510B6" w:rsidRPr="00A23FA3">
              <w:rPr>
                <w:rStyle w:val="ac"/>
                <w:rFonts w:ascii="Times New Roman" w:hAnsi="Times New Roman" w:cs="Times New Roman"/>
                <w:noProof/>
                <w:color w:val="auto"/>
              </w:rPr>
              <w:t>4.1. Post evaluation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_Toc520840583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7E49A5FF" w14:textId="77777777" w:rsidR="002510B6" w:rsidRPr="00A23FA3" w:rsidRDefault="00427807">
          <w:pPr>
            <w:pStyle w:val="21"/>
            <w:tabs>
              <w:tab w:val="right" w:pos="8296"/>
            </w:tabs>
            <w:rPr>
              <w:rFonts w:cstheme="minorBidi"/>
              <w:b w:val="0"/>
              <w:bCs w:val="0"/>
              <w:noProof/>
              <w:sz w:val="21"/>
            </w:rPr>
          </w:pPr>
          <w:hyperlink w:anchor="_Toc520840584" w:history="1">
            <w:r w:rsidR="002510B6" w:rsidRPr="00A23FA3">
              <w:rPr>
                <w:rStyle w:val="ac"/>
                <w:rFonts w:ascii="Times New Roman" w:hAnsi="Times New Roman" w:cs="Times New Roman"/>
                <w:noProof/>
                <w:color w:val="auto"/>
              </w:rPr>
              <w:t>4.1.1 Post evaluation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_Toc520840584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6A72312A" w14:textId="77777777" w:rsidR="002510B6" w:rsidRPr="00A23FA3" w:rsidRDefault="00427807">
          <w:pPr>
            <w:pStyle w:val="21"/>
            <w:tabs>
              <w:tab w:val="right" w:pos="8296"/>
            </w:tabs>
            <w:rPr>
              <w:rFonts w:cstheme="minorBidi"/>
              <w:b w:val="0"/>
              <w:bCs w:val="0"/>
              <w:noProof/>
              <w:sz w:val="21"/>
            </w:rPr>
          </w:pPr>
          <w:hyperlink w:anchor="_Toc520840585" w:history="1">
            <w:r w:rsidR="002510B6" w:rsidRPr="00A23FA3">
              <w:rPr>
                <w:rStyle w:val="ac"/>
                <w:rFonts w:ascii="Times New Roman" w:hAnsi="Times New Roman" w:cs="Times New Roman"/>
                <w:noProof/>
                <w:color w:val="auto"/>
              </w:rPr>
              <w:t>4.1.2 Post evaluation data acquisition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_Toc520840585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39D514B7" w14:textId="77777777" w:rsidR="002510B6" w:rsidRPr="00A23FA3" w:rsidRDefault="00427807">
          <w:pPr>
            <w:pStyle w:val="21"/>
            <w:tabs>
              <w:tab w:val="left" w:pos="840"/>
              <w:tab w:val="right" w:pos="8296"/>
            </w:tabs>
            <w:rPr>
              <w:rFonts w:cstheme="minorBidi"/>
              <w:b w:val="0"/>
              <w:bCs w:val="0"/>
              <w:noProof/>
              <w:sz w:val="21"/>
            </w:rPr>
          </w:pPr>
          <w:hyperlink w:anchor="_Toc520840586" w:history="1">
            <w:r w:rsidR="002510B6" w:rsidRPr="00A23FA3">
              <w:rPr>
                <w:rStyle w:val="ac"/>
                <w:rFonts w:ascii="Times New Roman" w:hAnsi="Times New Roman" w:cs="Times New Roman"/>
                <w:noProof/>
                <w:color w:val="auto"/>
              </w:rPr>
              <w:t>4.2.</w:t>
            </w:r>
            <w:r w:rsidR="002510B6" w:rsidRPr="00A23FA3">
              <w:rPr>
                <w:rFonts w:cstheme="minorBidi"/>
                <w:b w:val="0"/>
                <w:bCs w:val="0"/>
                <w:noProof/>
                <w:sz w:val="21"/>
              </w:rPr>
              <w:tab/>
            </w:r>
            <w:r w:rsidR="002510B6" w:rsidRPr="00A23FA3">
              <w:rPr>
                <w:rStyle w:val="ac"/>
                <w:rFonts w:ascii="Times New Roman" w:hAnsi="Times New Roman" w:cs="Times New Roman"/>
                <w:noProof/>
                <w:color w:val="auto"/>
              </w:rPr>
              <w:t>Data quality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_Toc520840586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3E887F01" w14:textId="77777777" w:rsidR="002510B6" w:rsidRPr="00A23FA3" w:rsidRDefault="00427807">
          <w:pPr>
            <w:pStyle w:val="21"/>
            <w:tabs>
              <w:tab w:val="left" w:pos="840"/>
              <w:tab w:val="right" w:pos="8296"/>
            </w:tabs>
            <w:rPr>
              <w:rFonts w:cstheme="minorBidi"/>
              <w:b w:val="0"/>
              <w:bCs w:val="0"/>
              <w:noProof/>
              <w:sz w:val="21"/>
            </w:rPr>
          </w:pPr>
          <w:hyperlink w:anchor="_Toc520840587" w:history="1">
            <w:r w:rsidR="002510B6" w:rsidRPr="00A23FA3">
              <w:rPr>
                <w:rStyle w:val="ac"/>
                <w:rFonts w:ascii="Times New Roman" w:hAnsi="Times New Roman" w:cs="Times New Roman"/>
                <w:noProof/>
                <w:color w:val="auto"/>
              </w:rPr>
              <w:t>4.3.</w:t>
            </w:r>
            <w:r w:rsidR="002510B6" w:rsidRPr="00A23FA3">
              <w:rPr>
                <w:rFonts w:cstheme="minorBidi"/>
                <w:b w:val="0"/>
                <w:bCs w:val="0"/>
                <w:noProof/>
                <w:sz w:val="21"/>
              </w:rPr>
              <w:tab/>
            </w:r>
            <w:r w:rsidR="002510B6" w:rsidRPr="00A23FA3">
              <w:rPr>
                <w:rStyle w:val="ac"/>
                <w:rFonts w:ascii="Times New Roman" w:hAnsi="Times New Roman" w:cs="Times New Roman"/>
                <w:noProof/>
                <w:color w:val="auto"/>
              </w:rPr>
              <w:t>Business indicators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_Toc520840587 \h </w:instrText>
            </w:r>
            <w:r w:rsidR="002510B6" w:rsidRPr="00A23FA3">
              <w:rPr>
                <w:noProof/>
                <w:webHidden/>
              </w:rPr>
            </w:r>
            <w:r w:rsidR="002510B6" w:rsidRPr="00A23FA3">
              <w:rPr>
                <w:noProof/>
                <w:webHidden/>
              </w:rPr>
              <w:fldChar w:fldCharType="separate"/>
            </w:r>
            <w:r w:rsidR="002510B6" w:rsidRPr="00A23FA3">
              <w:rPr>
                <w:noProof/>
                <w:webHidden/>
              </w:rPr>
              <w:t>295</w:t>
            </w:r>
            <w:r w:rsidR="002510B6" w:rsidRPr="00A23FA3">
              <w:rPr>
                <w:noProof/>
                <w:webHidden/>
              </w:rPr>
              <w:fldChar w:fldCharType="end"/>
            </w:r>
          </w:hyperlink>
        </w:p>
        <w:p w14:paraId="157D30FE" w14:textId="77777777" w:rsidR="002510B6" w:rsidRPr="00A23FA3" w:rsidRDefault="00427807">
          <w:pPr>
            <w:pStyle w:val="21"/>
            <w:tabs>
              <w:tab w:val="right" w:pos="8296"/>
            </w:tabs>
            <w:rPr>
              <w:rFonts w:cstheme="minorBidi"/>
              <w:b w:val="0"/>
              <w:bCs w:val="0"/>
              <w:noProof/>
              <w:sz w:val="21"/>
            </w:rPr>
          </w:pPr>
          <w:hyperlink w:anchor="_Toc520840588" w:history="1">
            <w:r w:rsidR="002510B6" w:rsidRPr="00A23FA3">
              <w:rPr>
                <w:rStyle w:val="ac"/>
                <w:rFonts w:ascii="Times New Roman" w:hAnsi="Times New Roman" w:cs="Times New Roman"/>
                <w:noProof/>
                <w:color w:val="auto"/>
              </w:rPr>
              <w:t>4.4. Security indicator (for branch)</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_Toc520840588 \h </w:instrText>
            </w:r>
            <w:r w:rsidR="002510B6" w:rsidRPr="00A23FA3">
              <w:rPr>
                <w:noProof/>
                <w:webHidden/>
              </w:rPr>
            </w:r>
            <w:r w:rsidR="002510B6" w:rsidRPr="00A23FA3">
              <w:rPr>
                <w:noProof/>
                <w:webHidden/>
              </w:rPr>
              <w:fldChar w:fldCharType="separate"/>
            </w:r>
            <w:r w:rsidR="002510B6" w:rsidRPr="00A23FA3">
              <w:rPr>
                <w:noProof/>
                <w:webHidden/>
              </w:rPr>
              <w:t>299</w:t>
            </w:r>
            <w:r w:rsidR="002510B6" w:rsidRPr="00A23FA3">
              <w:rPr>
                <w:noProof/>
                <w:webHidden/>
              </w:rPr>
              <w:fldChar w:fldCharType="end"/>
            </w:r>
          </w:hyperlink>
        </w:p>
        <w:p w14:paraId="7ECD3BC3" w14:textId="77777777" w:rsidR="002510B6" w:rsidRPr="00A23FA3" w:rsidRDefault="00427807">
          <w:pPr>
            <w:pStyle w:val="21"/>
            <w:tabs>
              <w:tab w:val="right" w:pos="8296"/>
            </w:tabs>
            <w:rPr>
              <w:rFonts w:cstheme="minorBidi"/>
              <w:b w:val="0"/>
              <w:bCs w:val="0"/>
              <w:noProof/>
              <w:sz w:val="21"/>
            </w:rPr>
          </w:pPr>
          <w:hyperlink w:anchor="_Toc520840589" w:history="1">
            <w:r w:rsidR="002510B6" w:rsidRPr="00A23FA3">
              <w:rPr>
                <w:rStyle w:val="ac"/>
                <w:rFonts w:ascii="Times New Roman" w:hAnsi="Times New Roman" w:cs="Times New Roman"/>
                <w:noProof/>
                <w:color w:val="auto"/>
              </w:rPr>
              <w:t>4.5. Suggestions on development mode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_Toc520840589 \h </w:instrText>
            </w:r>
            <w:r w:rsidR="002510B6" w:rsidRPr="00A23FA3">
              <w:rPr>
                <w:noProof/>
                <w:webHidden/>
              </w:rPr>
            </w:r>
            <w:r w:rsidR="002510B6" w:rsidRPr="00A23FA3">
              <w:rPr>
                <w:noProof/>
                <w:webHidden/>
              </w:rPr>
              <w:fldChar w:fldCharType="separate"/>
            </w:r>
            <w:r w:rsidR="002510B6" w:rsidRPr="00A23FA3">
              <w:rPr>
                <w:noProof/>
                <w:webHidden/>
              </w:rPr>
              <w:t>299</w:t>
            </w:r>
            <w:r w:rsidR="002510B6" w:rsidRPr="00A23FA3">
              <w:rPr>
                <w:noProof/>
                <w:webHidden/>
              </w:rPr>
              <w:fldChar w:fldCharType="end"/>
            </w:r>
          </w:hyperlink>
        </w:p>
        <w:p w14:paraId="227AB096" w14:textId="77777777" w:rsidR="002510B6" w:rsidRPr="00A23FA3" w:rsidRDefault="00427807">
          <w:pPr>
            <w:pStyle w:val="21"/>
            <w:tabs>
              <w:tab w:val="right" w:pos="8296"/>
            </w:tabs>
            <w:rPr>
              <w:rFonts w:cstheme="minorBidi"/>
              <w:b w:val="0"/>
              <w:bCs w:val="0"/>
              <w:noProof/>
              <w:sz w:val="21"/>
            </w:rPr>
          </w:pPr>
          <w:hyperlink w:anchor="_Toc520840590" w:history="1">
            <w:r w:rsidR="002510B6" w:rsidRPr="00A23FA3">
              <w:rPr>
                <w:rStyle w:val="ac"/>
                <w:rFonts w:ascii="Times New Roman" w:hAnsi="Times New Roman" w:cs="Times New Roman"/>
                <w:noProof/>
                <w:color w:val="auto"/>
              </w:rPr>
              <w:t>4.6. Requirements for time and resources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_Toc520840590 \h </w:instrText>
            </w:r>
            <w:r w:rsidR="002510B6" w:rsidRPr="00A23FA3">
              <w:rPr>
                <w:noProof/>
                <w:webHidden/>
              </w:rPr>
            </w:r>
            <w:r w:rsidR="002510B6" w:rsidRPr="00A23FA3">
              <w:rPr>
                <w:noProof/>
                <w:webHidden/>
              </w:rPr>
              <w:fldChar w:fldCharType="separate"/>
            </w:r>
            <w:r w:rsidR="002510B6" w:rsidRPr="00A23FA3">
              <w:rPr>
                <w:noProof/>
                <w:webHidden/>
              </w:rPr>
              <w:t>299</w:t>
            </w:r>
            <w:r w:rsidR="002510B6" w:rsidRPr="00A23FA3">
              <w:rPr>
                <w:noProof/>
                <w:webHidden/>
              </w:rPr>
              <w:fldChar w:fldCharType="end"/>
            </w:r>
          </w:hyperlink>
        </w:p>
        <w:p w14:paraId="57D53100" w14:textId="77777777" w:rsidR="002510B6" w:rsidRPr="00A23FA3" w:rsidRDefault="00427807">
          <w:pPr>
            <w:pStyle w:val="21"/>
            <w:tabs>
              <w:tab w:val="left" w:pos="840"/>
              <w:tab w:val="right" w:pos="8296"/>
            </w:tabs>
            <w:rPr>
              <w:rFonts w:cstheme="minorBidi"/>
              <w:b w:val="0"/>
              <w:bCs w:val="0"/>
              <w:noProof/>
              <w:sz w:val="21"/>
            </w:rPr>
          </w:pPr>
          <w:hyperlink w:anchor="_Toc520840591" w:history="1">
            <w:r w:rsidR="002510B6" w:rsidRPr="00A23FA3">
              <w:rPr>
                <w:rStyle w:val="ac"/>
                <w:rFonts w:ascii="Times New Roman" w:hAnsi="Times New Roman" w:cs="Times New Roman"/>
                <w:noProof/>
                <w:color w:val="auto"/>
              </w:rPr>
              <w:t>4.7</w:t>
            </w:r>
            <w:r w:rsidR="002510B6" w:rsidRPr="00A23FA3">
              <w:rPr>
                <w:rFonts w:cstheme="minorBidi"/>
                <w:b w:val="0"/>
                <w:bCs w:val="0"/>
                <w:noProof/>
                <w:sz w:val="21"/>
              </w:rPr>
              <w:tab/>
            </w:r>
            <w:r w:rsidR="002510B6" w:rsidRPr="00A23FA3">
              <w:rPr>
                <w:rStyle w:val="ac"/>
                <w:rFonts w:ascii="Times New Roman" w:hAnsi="Times New Roman" w:cs="Times New Roman"/>
                <w:noProof/>
                <w:color w:val="auto"/>
              </w:rPr>
              <w:t>Other requirements _Non-Functional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_Toc520840591 \h </w:instrText>
            </w:r>
            <w:r w:rsidR="002510B6" w:rsidRPr="00A23FA3">
              <w:rPr>
                <w:noProof/>
                <w:webHidden/>
              </w:rPr>
            </w:r>
            <w:r w:rsidR="002510B6" w:rsidRPr="00A23FA3">
              <w:rPr>
                <w:noProof/>
                <w:webHidden/>
              </w:rPr>
              <w:fldChar w:fldCharType="separate"/>
            </w:r>
            <w:r w:rsidR="002510B6" w:rsidRPr="00A23FA3">
              <w:rPr>
                <w:noProof/>
                <w:webHidden/>
              </w:rPr>
              <w:t>300</w:t>
            </w:r>
            <w:r w:rsidR="002510B6" w:rsidRPr="00A23FA3">
              <w:rPr>
                <w:noProof/>
                <w:webHidden/>
              </w:rPr>
              <w:fldChar w:fldCharType="end"/>
            </w:r>
          </w:hyperlink>
        </w:p>
        <w:p w14:paraId="28C5A3EB" w14:textId="77777777" w:rsidR="002510B6" w:rsidRPr="00A23FA3" w:rsidRDefault="00427807">
          <w:pPr>
            <w:pStyle w:val="21"/>
            <w:tabs>
              <w:tab w:val="right" w:pos="8296"/>
            </w:tabs>
            <w:rPr>
              <w:rFonts w:cstheme="minorBidi"/>
              <w:b w:val="0"/>
              <w:bCs w:val="0"/>
              <w:noProof/>
              <w:sz w:val="21"/>
            </w:rPr>
          </w:pPr>
          <w:hyperlink w:anchor="_Toc520840592" w:history="1">
            <w:r w:rsidR="002510B6" w:rsidRPr="00A23FA3">
              <w:rPr>
                <w:rStyle w:val="ac"/>
                <w:rFonts w:ascii="Times New Roman" w:hAnsi="Times New Roman" w:cs="Times New Roman"/>
                <w:noProof/>
                <w:color w:val="auto"/>
              </w:rPr>
              <w:t>4.7.1 Availability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_Toc520840592 \h </w:instrText>
            </w:r>
            <w:r w:rsidR="002510B6" w:rsidRPr="00A23FA3">
              <w:rPr>
                <w:noProof/>
                <w:webHidden/>
              </w:rPr>
            </w:r>
            <w:r w:rsidR="002510B6" w:rsidRPr="00A23FA3">
              <w:rPr>
                <w:noProof/>
                <w:webHidden/>
              </w:rPr>
              <w:fldChar w:fldCharType="separate"/>
            </w:r>
            <w:r w:rsidR="002510B6" w:rsidRPr="00A23FA3">
              <w:rPr>
                <w:noProof/>
                <w:webHidden/>
              </w:rPr>
              <w:t>300</w:t>
            </w:r>
            <w:r w:rsidR="002510B6" w:rsidRPr="00A23FA3">
              <w:rPr>
                <w:noProof/>
                <w:webHidden/>
              </w:rPr>
              <w:fldChar w:fldCharType="end"/>
            </w:r>
          </w:hyperlink>
        </w:p>
        <w:p w14:paraId="412E3CD2" w14:textId="77777777" w:rsidR="002510B6" w:rsidRPr="00A23FA3" w:rsidRDefault="00427807">
          <w:pPr>
            <w:pStyle w:val="21"/>
            <w:tabs>
              <w:tab w:val="right" w:pos="8296"/>
            </w:tabs>
            <w:rPr>
              <w:rFonts w:cstheme="minorBidi"/>
              <w:b w:val="0"/>
              <w:bCs w:val="0"/>
              <w:noProof/>
              <w:sz w:val="21"/>
            </w:rPr>
          </w:pPr>
          <w:hyperlink w:anchor="_Toc520840593" w:history="1">
            <w:r w:rsidR="002510B6" w:rsidRPr="00A23FA3">
              <w:rPr>
                <w:rStyle w:val="ac"/>
                <w:rFonts w:ascii="Times New Roman" w:hAnsi="Times New Roman" w:cs="Times New Roman"/>
                <w:noProof/>
                <w:color w:val="auto"/>
              </w:rPr>
              <w:t>4.7.2 Maintanance, Back-up and Recovery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_Toc520840593 \h </w:instrText>
            </w:r>
            <w:r w:rsidR="002510B6" w:rsidRPr="00A23FA3">
              <w:rPr>
                <w:noProof/>
                <w:webHidden/>
              </w:rPr>
            </w:r>
            <w:r w:rsidR="002510B6" w:rsidRPr="00A23FA3">
              <w:rPr>
                <w:noProof/>
                <w:webHidden/>
              </w:rPr>
              <w:fldChar w:fldCharType="separate"/>
            </w:r>
            <w:r w:rsidR="002510B6" w:rsidRPr="00A23FA3">
              <w:rPr>
                <w:noProof/>
                <w:webHidden/>
              </w:rPr>
              <w:t>300</w:t>
            </w:r>
            <w:r w:rsidR="002510B6" w:rsidRPr="00A23FA3">
              <w:rPr>
                <w:noProof/>
                <w:webHidden/>
              </w:rPr>
              <w:fldChar w:fldCharType="end"/>
            </w:r>
          </w:hyperlink>
        </w:p>
        <w:p w14:paraId="25E024F3" w14:textId="77777777" w:rsidR="002510B6" w:rsidRPr="00A23FA3" w:rsidRDefault="00427807">
          <w:pPr>
            <w:pStyle w:val="21"/>
            <w:tabs>
              <w:tab w:val="right" w:pos="8296"/>
            </w:tabs>
            <w:rPr>
              <w:rFonts w:cstheme="minorBidi"/>
              <w:b w:val="0"/>
              <w:bCs w:val="0"/>
              <w:noProof/>
              <w:sz w:val="21"/>
            </w:rPr>
          </w:pPr>
          <w:hyperlink w:anchor="_Toc520840594" w:history="1">
            <w:r w:rsidR="002510B6" w:rsidRPr="00A23FA3">
              <w:rPr>
                <w:rStyle w:val="ac"/>
                <w:rFonts w:ascii="Times New Roman" w:hAnsi="Times New Roman" w:cs="Times New Roman"/>
                <w:noProof/>
                <w:color w:val="auto"/>
              </w:rPr>
              <w:t>4.7.3 Capacity Planning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_Toc520840594 \h </w:instrText>
            </w:r>
            <w:r w:rsidR="002510B6" w:rsidRPr="00A23FA3">
              <w:rPr>
                <w:noProof/>
                <w:webHidden/>
              </w:rPr>
            </w:r>
            <w:r w:rsidR="002510B6" w:rsidRPr="00A23FA3">
              <w:rPr>
                <w:noProof/>
                <w:webHidden/>
              </w:rPr>
              <w:fldChar w:fldCharType="separate"/>
            </w:r>
            <w:r w:rsidR="002510B6" w:rsidRPr="00A23FA3">
              <w:rPr>
                <w:noProof/>
                <w:webHidden/>
              </w:rPr>
              <w:t>300</w:t>
            </w:r>
            <w:r w:rsidR="002510B6" w:rsidRPr="00A23FA3">
              <w:rPr>
                <w:noProof/>
                <w:webHidden/>
              </w:rPr>
              <w:fldChar w:fldCharType="end"/>
            </w:r>
          </w:hyperlink>
        </w:p>
        <w:p w14:paraId="22F63DE5" w14:textId="77777777" w:rsidR="002510B6" w:rsidRPr="00A23FA3" w:rsidRDefault="00427807">
          <w:pPr>
            <w:pStyle w:val="21"/>
            <w:tabs>
              <w:tab w:val="right" w:pos="8296"/>
            </w:tabs>
            <w:rPr>
              <w:rFonts w:cstheme="minorBidi"/>
              <w:b w:val="0"/>
              <w:bCs w:val="0"/>
              <w:noProof/>
              <w:sz w:val="21"/>
            </w:rPr>
          </w:pPr>
          <w:hyperlink w:anchor="_Toc520840595" w:history="1">
            <w:r w:rsidR="002510B6" w:rsidRPr="00A23FA3">
              <w:rPr>
                <w:rStyle w:val="ac"/>
                <w:rFonts w:ascii="Times New Roman" w:hAnsi="Times New Roman" w:cs="Times New Roman"/>
                <w:noProof/>
                <w:color w:val="auto"/>
              </w:rPr>
              <w:t>4.7.4 Data Retention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_Toc520840595 \h </w:instrText>
            </w:r>
            <w:r w:rsidR="002510B6" w:rsidRPr="00A23FA3">
              <w:rPr>
                <w:noProof/>
                <w:webHidden/>
              </w:rPr>
            </w:r>
            <w:r w:rsidR="002510B6" w:rsidRPr="00A23FA3">
              <w:rPr>
                <w:noProof/>
                <w:webHidden/>
              </w:rPr>
              <w:fldChar w:fldCharType="separate"/>
            </w:r>
            <w:r w:rsidR="002510B6" w:rsidRPr="00A23FA3">
              <w:rPr>
                <w:noProof/>
                <w:webHidden/>
              </w:rPr>
              <w:t>301</w:t>
            </w:r>
            <w:r w:rsidR="002510B6" w:rsidRPr="00A23FA3">
              <w:rPr>
                <w:noProof/>
                <w:webHidden/>
              </w:rPr>
              <w:fldChar w:fldCharType="end"/>
            </w:r>
          </w:hyperlink>
        </w:p>
        <w:p w14:paraId="5BB135D5" w14:textId="77777777" w:rsidR="002510B6" w:rsidRPr="00A23FA3" w:rsidRDefault="00427807">
          <w:pPr>
            <w:pStyle w:val="21"/>
            <w:tabs>
              <w:tab w:val="right" w:pos="8296"/>
            </w:tabs>
            <w:rPr>
              <w:rFonts w:cstheme="minorBidi"/>
              <w:b w:val="0"/>
              <w:bCs w:val="0"/>
              <w:noProof/>
              <w:sz w:val="21"/>
            </w:rPr>
          </w:pPr>
          <w:hyperlink w:anchor="_Toc520840596" w:history="1">
            <w:r w:rsidR="002510B6" w:rsidRPr="00A23FA3">
              <w:rPr>
                <w:rStyle w:val="ac"/>
                <w:rFonts w:ascii="Times New Roman" w:hAnsi="Times New Roman" w:cs="Times New Roman"/>
                <w:noProof/>
                <w:color w:val="auto"/>
              </w:rPr>
              <w:t>4.7.5 Disaster Recovery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_Toc520840596 \h </w:instrText>
            </w:r>
            <w:r w:rsidR="002510B6" w:rsidRPr="00A23FA3">
              <w:rPr>
                <w:noProof/>
                <w:webHidden/>
              </w:rPr>
            </w:r>
            <w:r w:rsidR="002510B6" w:rsidRPr="00A23FA3">
              <w:rPr>
                <w:noProof/>
                <w:webHidden/>
              </w:rPr>
              <w:fldChar w:fldCharType="separate"/>
            </w:r>
            <w:r w:rsidR="002510B6" w:rsidRPr="00A23FA3">
              <w:rPr>
                <w:noProof/>
                <w:webHidden/>
              </w:rPr>
              <w:t>301</w:t>
            </w:r>
            <w:r w:rsidR="002510B6" w:rsidRPr="00A23FA3">
              <w:rPr>
                <w:noProof/>
                <w:webHidden/>
              </w:rPr>
              <w:fldChar w:fldCharType="end"/>
            </w:r>
          </w:hyperlink>
        </w:p>
        <w:p w14:paraId="386B1CB2" w14:textId="77777777" w:rsidR="002510B6" w:rsidRPr="00A23FA3" w:rsidRDefault="00427807">
          <w:pPr>
            <w:pStyle w:val="21"/>
            <w:tabs>
              <w:tab w:val="right" w:pos="8296"/>
            </w:tabs>
            <w:rPr>
              <w:rFonts w:cstheme="minorBidi"/>
              <w:b w:val="0"/>
              <w:bCs w:val="0"/>
              <w:noProof/>
              <w:sz w:val="21"/>
            </w:rPr>
          </w:pPr>
          <w:hyperlink w:anchor="_Toc520840597" w:history="1">
            <w:r w:rsidR="002510B6" w:rsidRPr="00A23FA3">
              <w:rPr>
                <w:rStyle w:val="ac"/>
                <w:rFonts w:ascii="Times New Roman" w:hAnsi="Times New Roman" w:cs="Times New Roman"/>
                <w:noProof/>
                <w:color w:val="auto"/>
              </w:rPr>
              <w:t>4.7.6 Reliability and Stability</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_Toc520840597 \h </w:instrText>
            </w:r>
            <w:r w:rsidR="002510B6" w:rsidRPr="00A23FA3">
              <w:rPr>
                <w:noProof/>
                <w:webHidden/>
              </w:rPr>
            </w:r>
            <w:r w:rsidR="002510B6" w:rsidRPr="00A23FA3">
              <w:rPr>
                <w:noProof/>
                <w:webHidden/>
              </w:rPr>
              <w:fldChar w:fldCharType="separate"/>
            </w:r>
            <w:r w:rsidR="002510B6" w:rsidRPr="00A23FA3">
              <w:rPr>
                <w:noProof/>
                <w:webHidden/>
              </w:rPr>
              <w:t>302</w:t>
            </w:r>
            <w:r w:rsidR="002510B6" w:rsidRPr="00A23FA3">
              <w:rPr>
                <w:noProof/>
                <w:webHidden/>
              </w:rPr>
              <w:fldChar w:fldCharType="end"/>
            </w:r>
          </w:hyperlink>
        </w:p>
        <w:p w14:paraId="0038BD39" w14:textId="77777777" w:rsidR="002510B6" w:rsidRPr="00A23FA3" w:rsidRDefault="00427807">
          <w:pPr>
            <w:pStyle w:val="21"/>
            <w:tabs>
              <w:tab w:val="right" w:pos="8296"/>
            </w:tabs>
            <w:rPr>
              <w:rFonts w:cstheme="minorBidi"/>
              <w:b w:val="0"/>
              <w:bCs w:val="0"/>
              <w:noProof/>
              <w:sz w:val="21"/>
            </w:rPr>
          </w:pPr>
          <w:hyperlink w:anchor="_Toc520840598" w:history="1">
            <w:r w:rsidR="002510B6" w:rsidRPr="00A23FA3">
              <w:rPr>
                <w:rStyle w:val="ac"/>
                <w:rFonts w:ascii="Times New Roman" w:hAnsi="Times New Roman" w:cs="Times New Roman"/>
                <w:noProof/>
                <w:color w:val="auto"/>
              </w:rPr>
              <w:t>4.7.7 Regulatory Compliance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_Toc520840598 \h </w:instrText>
            </w:r>
            <w:r w:rsidR="002510B6" w:rsidRPr="00A23FA3">
              <w:rPr>
                <w:noProof/>
                <w:webHidden/>
              </w:rPr>
            </w:r>
            <w:r w:rsidR="002510B6" w:rsidRPr="00A23FA3">
              <w:rPr>
                <w:noProof/>
                <w:webHidden/>
              </w:rPr>
              <w:fldChar w:fldCharType="separate"/>
            </w:r>
            <w:r w:rsidR="002510B6" w:rsidRPr="00A23FA3">
              <w:rPr>
                <w:noProof/>
                <w:webHidden/>
              </w:rPr>
              <w:t>302</w:t>
            </w:r>
            <w:r w:rsidR="002510B6" w:rsidRPr="00A23FA3">
              <w:rPr>
                <w:noProof/>
                <w:webHidden/>
              </w:rPr>
              <w:fldChar w:fldCharType="end"/>
            </w:r>
          </w:hyperlink>
        </w:p>
        <w:p w14:paraId="1BBFDE0B" w14:textId="77777777" w:rsidR="002510B6" w:rsidRPr="00A23FA3" w:rsidRDefault="00427807">
          <w:pPr>
            <w:pStyle w:val="21"/>
            <w:tabs>
              <w:tab w:val="right" w:pos="8296"/>
            </w:tabs>
            <w:rPr>
              <w:rFonts w:cstheme="minorBidi"/>
              <w:b w:val="0"/>
              <w:bCs w:val="0"/>
              <w:noProof/>
              <w:sz w:val="21"/>
            </w:rPr>
          </w:pPr>
          <w:hyperlink w:anchor="_Toc520840599" w:history="1">
            <w:r w:rsidR="002510B6" w:rsidRPr="00A23FA3">
              <w:rPr>
                <w:rStyle w:val="ac"/>
                <w:rFonts w:ascii="Times New Roman" w:hAnsi="Times New Roman" w:cs="Times New Roman"/>
                <w:noProof/>
                <w:color w:val="auto"/>
              </w:rPr>
              <w:t>4.7.8 Security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_Toc520840599 \h </w:instrText>
            </w:r>
            <w:r w:rsidR="002510B6" w:rsidRPr="00A23FA3">
              <w:rPr>
                <w:noProof/>
                <w:webHidden/>
              </w:rPr>
            </w:r>
            <w:r w:rsidR="002510B6" w:rsidRPr="00A23FA3">
              <w:rPr>
                <w:noProof/>
                <w:webHidden/>
              </w:rPr>
              <w:fldChar w:fldCharType="separate"/>
            </w:r>
            <w:r w:rsidR="002510B6" w:rsidRPr="00A23FA3">
              <w:rPr>
                <w:noProof/>
                <w:webHidden/>
              </w:rPr>
              <w:t>302</w:t>
            </w:r>
            <w:r w:rsidR="002510B6" w:rsidRPr="00A23FA3">
              <w:rPr>
                <w:noProof/>
                <w:webHidden/>
              </w:rPr>
              <w:fldChar w:fldCharType="end"/>
            </w:r>
          </w:hyperlink>
        </w:p>
        <w:p w14:paraId="2AB61787" w14:textId="77777777" w:rsidR="002510B6" w:rsidRPr="00A23FA3" w:rsidRDefault="00427807">
          <w:pPr>
            <w:pStyle w:val="21"/>
            <w:tabs>
              <w:tab w:val="right" w:pos="8296"/>
            </w:tabs>
            <w:rPr>
              <w:rFonts w:cstheme="minorBidi"/>
              <w:b w:val="0"/>
              <w:bCs w:val="0"/>
              <w:noProof/>
              <w:sz w:val="21"/>
            </w:rPr>
          </w:pPr>
          <w:hyperlink w:anchor="_Toc520840600" w:history="1">
            <w:r w:rsidR="002510B6" w:rsidRPr="00A23FA3">
              <w:rPr>
                <w:rStyle w:val="ac"/>
                <w:rFonts w:ascii="Times New Roman" w:hAnsi="Times New Roman" w:cs="Times New Roman"/>
                <w:noProof/>
                <w:color w:val="auto"/>
              </w:rPr>
              <w:t>4.7.9 System Management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_Toc520840600 \h </w:instrText>
            </w:r>
            <w:r w:rsidR="002510B6" w:rsidRPr="00A23FA3">
              <w:rPr>
                <w:noProof/>
                <w:webHidden/>
              </w:rPr>
            </w:r>
            <w:r w:rsidR="002510B6" w:rsidRPr="00A23FA3">
              <w:rPr>
                <w:noProof/>
                <w:webHidden/>
              </w:rPr>
              <w:fldChar w:fldCharType="separate"/>
            </w:r>
            <w:r w:rsidR="002510B6" w:rsidRPr="00A23FA3">
              <w:rPr>
                <w:noProof/>
                <w:webHidden/>
              </w:rPr>
              <w:t>303</w:t>
            </w:r>
            <w:r w:rsidR="002510B6" w:rsidRPr="00A23FA3">
              <w:rPr>
                <w:noProof/>
                <w:webHidden/>
              </w:rPr>
              <w:fldChar w:fldCharType="end"/>
            </w:r>
          </w:hyperlink>
        </w:p>
        <w:p w14:paraId="26B15B81" w14:textId="77777777" w:rsidR="002510B6" w:rsidRPr="00A23FA3" w:rsidRDefault="00427807">
          <w:pPr>
            <w:pStyle w:val="21"/>
            <w:tabs>
              <w:tab w:val="right" w:pos="8296"/>
            </w:tabs>
            <w:rPr>
              <w:rFonts w:cstheme="minorBidi"/>
              <w:b w:val="0"/>
              <w:bCs w:val="0"/>
              <w:noProof/>
              <w:sz w:val="21"/>
            </w:rPr>
          </w:pPr>
          <w:hyperlink w:anchor="_Toc520840601" w:history="1">
            <w:r w:rsidR="002510B6" w:rsidRPr="00A23FA3">
              <w:rPr>
                <w:rStyle w:val="ac"/>
                <w:rFonts w:ascii="Times New Roman" w:hAnsi="Times New Roman" w:cs="Times New Roman"/>
                <w:noProof/>
                <w:color w:val="auto"/>
              </w:rPr>
              <w:t>4.7.10  User Management Requirements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_Toc520840601 \h </w:instrText>
            </w:r>
            <w:r w:rsidR="002510B6" w:rsidRPr="00A23FA3">
              <w:rPr>
                <w:noProof/>
                <w:webHidden/>
              </w:rPr>
            </w:r>
            <w:r w:rsidR="002510B6" w:rsidRPr="00A23FA3">
              <w:rPr>
                <w:noProof/>
                <w:webHidden/>
              </w:rPr>
              <w:fldChar w:fldCharType="separate"/>
            </w:r>
            <w:r w:rsidR="002510B6" w:rsidRPr="00A23FA3">
              <w:rPr>
                <w:noProof/>
                <w:webHidden/>
              </w:rPr>
              <w:t>304</w:t>
            </w:r>
            <w:r w:rsidR="002510B6" w:rsidRPr="00A23FA3">
              <w:rPr>
                <w:noProof/>
                <w:webHidden/>
              </w:rPr>
              <w:fldChar w:fldCharType="end"/>
            </w:r>
          </w:hyperlink>
        </w:p>
        <w:p w14:paraId="7D1025F2" w14:textId="77777777" w:rsidR="002510B6" w:rsidRPr="00A23FA3" w:rsidRDefault="00427807">
          <w:pPr>
            <w:pStyle w:val="21"/>
            <w:tabs>
              <w:tab w:val="right" w:pos="8296"/>
            </w:tabs>
            <w:rPr>
              <w:rFonts w:cstheme="minorBidi"/>
              <w:b w:val="0"/>
              <w:bCs w:val="0"/>
              <w:noProof/>
              <w:sz w:val="21"/>
            </w:rPr>
          </w:pPr>
          <w:hyperlink w:anchor="_Toc520840602" w:history="1">
            <w:r w:rsidR="002510B6" w:rsidRPr="00A23FA3">
              <w:rPr>
                <w:rStyle w:val="ac"/>
                <w:rFonts w:ascii="Times New Roman" w:hAnsi="Times New Roman" w:cs="Times New Roman"/>
                <w:noProof/>
                <w:color w:val="auto"/>
              </w:rPr>
              <w:t>4.7.11  Coding Standards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_Toc520840602 \h </w:instrText>
            </w:r>
            <w:r w:rsidR="002510B6" w:rsidRPr="00A23FA3">
              <w:rPr>
                <w:noProof/>
                <w:webHidden/>
              </w:rPr>
            </w:r>
            <w:r w:rsidR="002510B6" w:rsidRPr="00A23FA3">
              <w:rPr>
                <w:noProof/>
                <w:webHidden/>
              </w:rPr>
              <w:fldChar w:fldCharType="separate"/>
            </w:r>
            <w:r w:rsidR="002510B6" w:rsidRPr="00A23FA3">
              <w:rPr>
                <w:noProof/>
                <w:webHidden/>
              </w:rPr>
              <w:t>305</w:t>
            </w:r>
            <w:r w:rsidR="002510B6" w:rsidRPr="00A23FA3">
              <w:rPr>
                <w:noProof/>
                <w:webHidden/>
              </w:rPr>
              <w:fldChar w:fldCharType="end"/>
            </w:r>
          </w:hyperlink>
        </w:p>
        <w:p w14:paraId="6F8CBD0E" w14:textId="77777777" w:rsidR="002510B6" w:rsidRPr="00A23FA3" w:rsidRDefault="00427807">
          <w:pPr>
            <w:pStyle w:val="21"/>
            <w:tabs>
              <w:tab w:val="right" w:pos="8296"/>
            </w:tabs>
            <w:rPr>
              <w:rFonts w:cstheme="minorBidi"/>
              <w:b w:val="0"/>
              <w:bCs w:val="0"/>
              <w:noProof/>
              <w:sz w:val="21"/>
            </w:rPr>
          </w:pPr>
          <w:hyperlink w:anchor="_Toc520840603" w:history="1">
            <w:r w:rsidR="002510B6" w:rsidRPr="00A23FA3">
              <w:rPr>
                <w:rStyle w:val="ac"/>
                <w:rFonts w:ascii="Times New Roman" w:hAnsi="Times New Roman" w:cs="Times New Roman"/>
                <w:noProof/>
                <w:color w:val="auto"/>
              </w:rPr>
              <w:t>4.7.12  Monitoring</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_Toc520840603 \h </w:instrText>
            </w:r>
            <w:r w:rsidR="002510B6" w:rsidRPr="00A23FA3">
              <w:rPr>
                <w:noProof/>
                <w:webHidden/>
              </w:rPr>
            </w:r>
            <w:r w:rsidR="002510B6" w:rsidRPr="00A23FA3">
              <w:rPr>
                <w:noProof/>
                <w:webHidden/>
              </w:rPr>
              <w:fldChar w:fldCharType="separate"/>
            </w:r>
            <w:r w:rsidR="002510B6" w:rsidRPr="00A23FA3">
              <w:rPr>
                <w:noProof/>
                <w:webHidden/>
              </w:rPr>
              <w:t>305</w:t>
            </w:r>
            <w:r w:rsidR="002510B6" w:rsidRPr="00A23FA3">
              <w:rPr>
                <w:noProof/>
                <w:webHidden/>
              </w:rPr>
              <w:fldChar w:fldCharType="end"/>
            </w:r>
          </w:hyperlink>
        </w:p>
        <w:p w14:paraId="053DC3F1" w14:textId="77777777" w:rsidR="002510B6" w:rsidRPr="00A23FA3" w:rsidRDefault="00427807">
          <w:pPr>
            <w:pStyle w:val="11"/>
            <w:tabs>
              <w:tab w:val="right" w:pos="8296"/>
            </w:tabs>
            <w:rPr>
              <w:rFonts w:cstheme="minorBidi"/>
              <w:b w:val="0"/>
              <w:bCs w:val="0"/>
              <w:i w:val="0"/>
              <w:iCs w:val="0"/>
              <w:caps w:val="0"/>
              <w:noProof/>
              <w:sz w:val="21"/>
              <w:szCs w:val="22"/>
            </w:rPr>
          </w:pPr>
          <w:hyperlink w:anchor="_Toc520840604" w:history="1">
            <w:r w:rsidR="002510B6" w:rsidRPr="00A23FA3">
              <w:rPr>
                <w:rStyle w:val="ac"/>
                <w:noProof/>
                <w:color w:val="auto"/>
              </w:rPr>
              <w:t>References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_Toc520840604 \h </w:instrText>
            </w:r>
            <w:r w:rsidR="002510B6" w:rsidRPr="00A23FA3">
              <w:rPr>
                <w:noProof/>
                <w:webHidden/>
              </w:rPr>
            </w:r>
            <w:r w:rsidR="002510B6" w:rsidRPr="00A23FA3">
              <w:rPr>
                <w:noProof/>
                <w:webHidden/>
              </w:rPr>
              <w:fldChar w:fldCharType="separate"/>
            </w:r>
            <w:r w:rsidR="002510B6" w:rsidRPr="00A23FA3">
              <w:rPr>
                <w:noProof/>
                <w:webHidden/>
              </w:rPr>
              <w:t>305</w:t>
            </w:r>
            <w:r w:rsidR="002510B6" w:rsidRPr="00A23FA3">
              <w:rPr>
                <w:noProof/>
                <w:webHidden/>
              </w:rPr>
              <w:fldChar w:fldCharType="end"/>
            </w:r>
          </w:hyperlink>
        </w:p>
        <w:p w14:paraId="2D929FC9" w14:textId="77777777" w:rsidR="002510B6" w:rsidRPr="00A23FA3" w:rsidRDefault="00427807">
          <w:pPr>
            <w:pStyle w:val="21"/>
            <w:tabs>
              <w:tab w:val="right" w:pos="8296"/>
            </w:tabs>
            <w:rPr>
              <w:rFonts w:cstheme="minorBidi"/>
              <w:b w:val="0"/>
              <w:bCs w:val="0"/>
              <w:noProof/>
              <w:sz w:val="21"/>
            </w:rPr>
          </w:pPr>
          <w:hyperlink w:anchor="_Toc520840605" w:history="1">
            <w:r w:rsidR="002510B6" w:rsidRPr="00A23FA3">
              <w:rPr>
                <w:rStyle w:val="ac"/>
                <w:rFonts w:ascii="Calibri" w:hAnsi="Calibri"/>
                <w:noProof/>
                <w:color w:val="auto"/>
              </w:rPr>
              <w:t>4.8. Business Workflow Forms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_Toc520840605 \h </w:instrText>
            </w:r>
            <w:r w:rsidR="002510B6" w:rsidRPr="00A23FA3">
              <w:rPr>
                <w:noProof/>
                <w:webHidden/>
              </w:rPr>
            </w:r>
            <w:r w:rsidR="002510B6" w:rsidRPr="00A23FA3">
              <w:rPr>
                <w:noProof/>
                <w:webHidden/>
              </w:rPr>
              <w:fldChar w:fldCharType="separate"/>
            </w:r>
            <w:r w:rsidR="002510B6" w:rsidRPr="00A23FA3">
              <w:rPr>
                <w:noProof/>
                <w:webHidden/>
              </w:rPr>
              <w:t>306</w:t>
            </w:r>
            <w:r w:rsidR="002510B6" w:rsidRPr="00A23FA3">
              <w:rPr>
                <w:noProof/>
                <w:webHidden/>
              </w:rPr>
              <w:fldChar w:fldCharType="end"/>
            </w:r>
          </w:hyperlink>
        </w:p>
        <w:p w14:paraId="6D08B470" w14:textId="77777777" w:rsidR="002510B6" w:rsidRPr="00A23FA3" w:rsidRDefault="00427807">
          <w:pPr>
            <w:pStyle w:val="31"/>
            <w:tabs>
              <w:tab w:val="right" w:pos="8296"/>
            </w:tabs>
            <w:rPr>
              <w:rFonts w:cstheme="minorBidi"/>
              <w:noProof/>
              <w:sz w:val="21"/>
              <w:szCs w:val="22"/>
            </w:rPr>
          </w:pPr>
          <w:hyperlink w:anchor="_Toc520840606" w:history="1">
            <w:r w:rsidR="002510B6" w:rsidRPr="00A23FA3">
              <w:rPr>
                <w:rStyle w:val="ac"/>
                <w:rFonts w:ascii="Calibri" w:hAnsi="Calibri"/>
                <w:noProof/>
                <w:color w:val="auto"/>
              </w:rPr>
              <w:t>4.8.1. #1 Transaction Risk Mitigation Check List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_Toc520840606 \h </w:instrText>
            </w:r>
            <w:r w:rsidR="002510B6" w:rsidRPr="00A23FA3">
              <w:rPr>
                <w:noProof/>
                <w:webHidden/>
              </w:rPr>
            </w:r>
            <w:r w:rsidR="002510B6" w:rsidRPr="00A23FA3">
              <w:rPr>
                <w:noProof/>
                <w:webHidden/>
              </w:rPr>
              <w:fldChar w:fldCharType="separate"/>
            </w:r>
            <w:r w:rsidR="002510B6" w:rsidRPr="00A23FA3">
              <w:rPr>
                <w:noProof/>
                <w:webHidden/>
              </w:rPr>
              <w:t>306</w:t>
            </w:r>
            <w:r w:rsidR="002510B6" w:rsidRPr="00A23FA3">
              <w:rPr>
                <w:noProof/>
                <w:webHidden/>
              </w:rPr>
              <w:fldChar w:fldCharType="end"/>
            </w:r>
          </w:hyperlink>
        </w:p>
        <w:p w14:paraId="01FF2567" w14:textId="77777777" w:rsidR="002510B6" w:rsidRPr="00A23FA3" w:rsidRDefault="00427807">
          <w:pPr>
            <w:pStyle w:val="31"/>
            <w:tabs>
              <w:tab w:val="right" w:pos="8296"/>
            </w:tabs>
            <w:rPr>
              <w:rFonts w:cstheme="minorBidi"/>
              <w:noProof/>
              <w:sz w:val="21"/>
              <w:szCs w:val="22"/>
            </w:rPr>
          </w:pPr>
          <w:hyperlink w:anchor="_Toc520840607" w:history="1">
            <w:r w:rsidR="002510B6" w:rsidRPr="00A23FA3">
              <w:rPr>
                <w:rStyle w:val="ac"/>
                <w:rFonts w:ascii="Calibri" w:hAnsi="Calibri"/>
                <w:noProof/>
                <w:color w:val="auto"/>
              </w:rPr>
              <w:t>4.8.2. #2 Special Approval Form</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_Toc520840607 \h </w:instrText>
            </w:r>
            <w:r w:rsidR="002510B6" w:rsidRPr="00A23FA3">
              <w:rPr>
                <w:noProof/>
                <w:webHidden/>
              </w:rPr>
            </w:r>
            <w:r w:rsidR="002510B6" w:rsidRPr="00A23FA3">
              <w:rPr>
                <w:noProof/>
                <w:webHidden/>
              </w:rPr>
              <w:fldChar w:fldCharType="separate"/>
            </w:r>
            <w:r w:rsidR="002510B6" w:rsidRPr="00A23FA3">
              <w:rPr>
                <w:noProof/>
                <w:webHidden/>
              </w:rPr>
              <w:t>310</w:t>
            </w:r>
            <w:r w:rsidR="002510B6" w:rsidRPr="00A23FA3">
              <w:rPr>
                <w:noProof/>
                <w:webHidden/>
              </w:rPr>
              <w:fldChar w:fldCharType="end"/>
            </w:r>
          </w:hyperlink>
        </w:p>
        <w:p w14:paraId="344A8582" w14:textId="77777777" w:rsidR="002510B6" w:rsidRPr="00A23FA3" w:rsidRDefault="00427807">
          <w:pPr>
            <w:pStyle w:val="31"/>
            <w:tabs>
              <w:tab w:val="right" w:pos="8296"/>
            </w:tabs>
            <w:rPr>
              <w:rFonts w:cstheme="minorBidi"/>
              <w:noProof/>
              <w:sz w:val="21"/>
              <w:szCs w:val="22"/>
            </w:rPr>
          </w:pPr>
          <w:hyperlink w:anchor="_Toc520840608" w:history="1">
            <w:r w:rsidR="002510B6" w:rsidRPr="00A23FA3">
              <w:rPr>
                <w:rStyle w:val="ac"/>
                <w:rFonts w:ascii="Calibri" w:hAnsi="Calibri"/>
                <w:noProof/>
                <w:color w:val="auto"/>
              </w:rPr>
              <w:t>4.8.3. #3 Compliance Section Supplementary Notes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_Toc520840608 \h </w:instrText>
            </w:r>
            <w:r w:rsidR="002510B6" w:rsidRPr="00A23FA3">
              <w:rPr>
                <w:noProof/>
                <w:webHidden/>
              </w:rPr>
            </w:r>
            <w:r w:rsidR="002510B6" w:rsidRPr="00A23FA3">
              <w:rPr>
                <w:noProof/>
                <w:webHidden/>
              </w:rPr>
              <w:fldChar w:fldCharType="separate"/>
            </w:r>
            <w:r w:rsidR="002510B6" w:rsidRPr="00A23FA3">
              <w:rPr>
                <w:noProof/>
                <w:webHidden/>
              </w:rPr>
              <w:t>311</w:t>
            </w:r>
            <w:r w:rsidR="002510B6" w:rsidRPr="00A23FA3">
              <w:rPr>
                <w:noProof/>
                <w:webHidden/>
              </w:rPr>
              <w:fldChar w:fldCharType="end"/>
            </w:r>
          </w:hyperlink>
        </w:p>
        <w:p w14:paraId="29F0A2B3" w14:textId="77777777" w:rsidR="002510B6" w:rsidRPr="00A23FA3" w:rsidRDefault="00427807">
          <w:pPr>
            <w:pStyle w:val="31"/>
            <w:tabs>
              <w:tab w:val="right" w:pos="8296"/>
            </w:tabs>
            <w:rPr>
              <w:rFonts w:cstheme="minorBidi"/>
              <w:noProof/>
              <w:sz w:val="21"/>
              <w:szCs w:val="22"/>
            </w:rPr>
          </w:pPr>
          <w:hyperlink w:anchor="_Toc520840609" w:history="1">
            <w:r w:rsidR="002510B6" w:rsidRPr="00A23FA3">
              <w:rPr>
                <w:rStyle w:val="ac"/>
                <w:rFonts w:ascii="Calibri" w:hAnsi="Calibri"/>
                <w:noProof/>
                <w:color w:val="auto"/>
              </w:rPr>
              <w:t>4.8.4. #4 TSD Case Review Check List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_Toc520840609 \h </w:instrText>
            </w:r>
            <w:r w:rsidR="002510B6" w:rsidRPr="00A23FA3">
              <w:rPr>
                <w:noProof/>
                <w:webHidden/>
              </w:rPr>
            </w:r>
            <w:r w:rsidR="002510B6" w:rsidRPr="00A23FA3">
              <w:rPr>
                <w:noProof/>
                <w:webHidden/>
              </w:rPr>
              <w:fldChar w:fldCharType="separate"/>
            </w:r>
            <w:r w:rsidR="002510B6" w:rsidRPr="00A23FA3">
              <w:rPr>
                <w:noProof/>
                <w:webHidden/>
              </w:rPr>
              <w:t>312</w:t>
            </w:r>
            <w:r w:rsidR="002510B6" w:rsidRPr="00A23FA3">
              <w:rPr>
                <w:noProof/>
                <w:webHidden/>
              </w:rPr>
              <w:fldChar w:fldCharType="end"/>
            </w:r>
          </w:hyperlink>
        </w:p>
        <w:p w14:paraId="0F9E68AC" w14:textId="77777777" w:rsidR="002510B6" w:rsidRPr="00A23FA3" w:rsidRDefault="00427807">
          <w:pPr>
            <w:pStyle w:val="31"/>
            <w:tabs>
              <w:tab w:val="right" w:pos="8296"/>
            </w:tabs>
            <w:rPr>
              <w:rFonts w:cstheme="minorBidi"/>
              <w:noProof/>
              <w:sz w:val="21"/>
              <w:szCs w:val="22"/>
            </w:rPr>
          </w:pPr>
          <w:hyperlink w:anchor="_Toc520840610" w:history="1">
            <w:r w:rsidR="002510B6" w:rsidRPr="00A23FA3">
              <w:rPr>
                <w:rStyle w:val="ac"/>
                <w:rFonts w:ascii="Calibri" w:hAnsi="Calibri"/>
                <w:noProof/>
                <w:color w:val="auto"/>
              </w:rPr>
              <w:t>4.8.5. #5 Referral Form of Unusual /Suspicious Activities (offline)</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_Toc520840610 \h </w:instrText>
            </w:r>
            <w:r w:rsidR="002510B6" w:rsidRPr="00A23FA3">
              <w:rPr>
                <w:noProof/>
                <w:webHidden/>
              </w:rPr>
            </w:r>
            <w:r w:rsidR="002510B6" w:rsidRPr="00A23FA3">
              <w:rPr>
                <w:noProof/>
                <w:webHidden/>
              </w:rPr>
              <w:fldChar w:fldCharType="separate"/>
            </w:r>
            <w:r w:rsidR="002510B6" w:rsidRPr="00A23FA3">
              <w:rPr>
                <w:noProof/>
                <w:webHidden/>
              </w:rPr>
              <w:t>315</w:t>
            </w:r>
            <w:r w:rsidR="002510B6" w:rsidRPr="00A23FA3">
              <w:rPr>
                <w:noProof/>
                <w:webHidden/>
              </w:rPr>
              <w:fldChar w:fldCharType="end"/>
            </w:r>
          </w:hyperlink>
        </w:p>
        <w:p w14:paraId="4B225870" w14:textId="77777777" w:rsidR="002510B6" w:rsidRPr="00A23FA3" w:rsidRDefault="00427807">
          <w:pPr>
            <w:pStyle w:val="31"/>
            <w:tabs>
              <w:tab w:val="right" w:pos="8296"/>
            </w:tabs>
            <w:rPr>
              <w:rFonts w:cstheme="minorBidi"/>
              <w:noProof/>
              <w:sz w:val="21"/>
              <w:szCs w:val="22"/>
            </w:rPr>
          </w:pPr>
          <w:hyperlink w:anchor="_Toc520840611" w:history="1">
            <w:r w:rsidR="002510B6" w:rsidRPr="00A23FA3">
              <w:rPr>
                <w:rStyle w:val="ac"/>
                <w:rFonts w:ascii="Calibri" w:hAnsi="Calibri"/>
                <w:noProof/>
                <w:color w:val="auto"/>
              </w:rPr>
              <w:t>4.8.6. #10 Case-by-case transaction worksheet (online for inward collection &amp; offline for export L/C collection)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_Toc520840611 \h </w:instrText>
            </w:r>
            <w:r w:rsidR="002510B6" w:rsidRPr="00A23FA3">
              <w:rPr>
                <w:noProof/>
                <w:webHidden/>
              </w:rPr>
            </w:r>
            <w:r w:rsidR="002510B6" w:rsidRPr="00A23FA3">
              <w:rPr>
                <w:noProof/>
                <w:webHidden/>
              </w:rPr>
              <w:fldChar w:fldCharType="separate"/>
            </w:r>
            <w:r w:rsidR="002510B6" w:rsidRPr="00A23FA3">
              <w:rPr>
                <w:noProof/>
                <w:webHidden/>
              </w:rPr>
              <w:t>316</w:t>
            </w:r>
            <w:r w:rsidR="002510B6" w:rsidRPr="00A23FA3">
              <w:rPr>
                <w:noProof/>
                <w:webHidden/>
              </w:rPr>
              <w:fldChar w:fldCharType="end"/>
            </w:r>
          </w:hyperlink>
        </w:p>
        <w:p w14:paraId="7FA7A53D" w14:textId="77777777" w:rsidR="002510B6" w:rsidRPr="00A23FA3" w:rsidRDefault="00427807">
          <w:pPr>
            <w:pStyle w:val="21"/>
            <w:tabs>
              <w:tab w:val="right" w:pos="8296"/>
            </w:tabs>
            <w:rPr>
              <w:rFonts w:cstheme="minorBidi"/>
              <w:b w:val="0"/>
              <w:bCs w:val="0"/>
              <w:noProof/>
              <w:sz w:val="21"/>
            </w:rPr>
          </w:pPr>
          <w:hyperlink w:anchor="_Toc520840612" w:history="1">
            <w:r w:rsidR="002510B6" w:rsidRPr="00A23FA3">
              <w:rPr>
                <w:rStyle w:val="ac"/>
                <w:rFonts w:ascii="Calibri" w:hAnsi="Calibri"/>
                <w:noProof/>
                <w:color w:val="auto"/>
              </w:rPr>
              <w:t>4.9. Transaction Documents Fields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_Toc520840612 \h </w:instrText>
            </w:r>
            <w:r w:rsidR="002510B6" w:rsidRPr="00A23FA3">
              <w:rPr>
                <w:noProof/>
                <w:webHidden/>
              </w:rPr>
            </w:r>
            <w:r w:rsidR="002510B6" w:rsidRPr="00A23FA3">
              <w:rPr>
                <w:noProof/>
                <w:webHidden/>
              </w:rPr>
              <w:fldChar w:fldCharType="separate"/>
            </w:r>
            <w:r w:rsidR="002510B6" w:rsidRPr="00A23FA3">
              <w:rPr>
                <w:noProof/>
                <w:webHidden/>
              </w:rPr>
              <w:t>319</w:t>
            </w:r>
            <w:r w:rsidR="002510B6" w:rsidRPr="00A23FA3">
              <w:rPr>
                <w:noProof/>
                <w:webHidden/>
              </w:rPr>
              <w:fldChar w:fldCharType="end"/>
            </w:r>
          </w:hyperlink>
        </w:p>
        <w:p w14:paraId="5D7B0C38" w14:textId="77777777" w:rsidR="002510B6" w:rsidRPr="00A23FA3" w:rsidRDefault="00427807">
          <w:pPr>
            <w:pStyle w:val="21"/>
            <w:tabs>
              <w:tab w:val="right" w:pos="8296"/>
            </w:tabs>
            <w:rPr>
              <w:rFonts w:cstheme="minorBidi"/>
              <w:b w:val="0"/>
              <w:bCs w:val="0"/>
              <w:noProof/>
              <w:sz w:val="21"/>
            </w:rPr>
          </w:pPr>
          <w:hyperlink w:anchor="_Toc520840613" w:history="1">
            <w:r w:rsidR="002510B6" w:rsidRPr="00A23FA3">
              <w:rPr>
                <w:rStyle w:val="ac"/>
                <w:rFonts w:ascii="Calibri" w:hAnsi="Calibri"/>
                <w:noProof/>
                <w:color w:val="auto"/>
              </w:rPr>
              <w:t>4.10. File Management Structure Design</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_Toc520840613 \h </w:instrText>
            </w:r>
            <w:r w:rsidR="002510B6" w:rsidRPr="00A23FA3">
              <w:rPr>
                <w:noProof/>
                <w:webHidden/>
              </w:rPr>
            </w:r>
            <w:r w:rsidR="002510B6" w:rsidRPr="00A23FA3">
              <w:rPr>
                <w:noProof/>
                <w:webHidden/>
              </w:rPr>
              <w:fldChar w:fldCharType="separate"/>
            </w:r>
            <w:r w:rsidR="002510B6" w:rsidRPr="00A23FA3">
              <w:rPr>
                <w:noProof/>
                <w:webHidden/>
              </w:rPr>
              <w:t>320</w:t>
            </w:r>
            <w:r w:rsidR="002510B6" w:rsidRPr="00A23FA3">
              <w:rPr>
                <w:noProof/>
                <w:webHidden/>
              </w:rPr>
              <w:fldChar w:fldCharType="end"/>
            </w:r>
          </w:hyperlink>
        </w:p>
        <w:p w14:paraId="5490B24F" w14:textId="77777777" w:rsidR="002510B6" w:rsidRPr="00A23FA3" w:rsidRDefault="00427807">
          <w:pPr>
            <w:pStyle w:val="21"/>
            <w:tabs>
              <w:tab w:val="right" w:pos="8296"/>
            </w:tabs>
            <w:rPr>
              <w:rFonts w:cstheme="minorBidi"/>
              <w:b w:val="0"/>
              <w:bCs w:val="0"/>
              <w:noProof/>
              <w:sz w:val="21"/>
            </w:rPr>
          </w:pPr>
          <w:hyperlink w:anchor="_Toc520840614" w:history="1">
            <w:r w:rsidR="002510B6" w:rsidRPr="00A23FA3">
              <w:rPr>
                <w:rStyle w:val="ac"/>
                <w:rFonts w:ascii="Calibri" w:hAnsi="Calibri"/>
                <w:noProof/>
                <w:color w:val="auto"/>
              </w:rPr>
              <w:t>4.11. New Function &amp; Enhancement List</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_Toc520840614 \h </w:instrText>
            </w:r>
            <w:r w:rsidR="002510B6" w:rsidRPr="00A23FA3">
              <w:rPr>
                <w:noProof/>
                <w:webHidden/>
              </w:rPr>
            </w:r>
            <w:r w:rsidR="002510B6" w:rsidRPr="00A23FA3">
              <w:rPr>
                <w:noProof/>
                <w:webHidden/>
              </w:rPr>
              <w:fldChar w:fldCharType="separate"/>
            </w:r>
            <w:r w:rsidR="002510B6" w:rsidRPr="00A23FA3">
              <w:rPr>
                <w:noProof/>
                <w:webHidden/>
              </w:rPr>
              <w:t>321</w:t>
            </w:r>
            <w:r w:rsidR="002510B6" w:rsidRPr="00A23FA3">
              <w:rPr>
                <w:noProof/>
                <w:webHidden/>
              </w:rPr>
              <w:fldChar w:fldCharType="end"/>
            </w:r>
          </w:hyperlink>
        </w:p>
        <w:p w14:paraId="4E15651A" w14:textId="77777777" w:rsidR="002510B6" w:rsidRPr="00A23FA3" w:rsidRDefault="00427807">
          <w:pPr>
            <w:pStyle w:val="21"/>
            <w:tabs>
              <w:tab w:val="right" w:pos="8296"/>
            </w:tabs>
            <w:rPr>
              <w:rFonts w:cstheme="minorBidi"/>
              <w:b w:val="0"/>
              <w:bCs w:val="0"/>
              <w:noProof/>
              <w:sz w:val="21"/>
            </w:rPr>
          </w:pPr>
          <w:hyperlink w:anchor="_Toc520840615" w:history="1">
            <w:r w:rsidR="002510B6" w:rsidRPr="00A23FA3">
              <w:rPr>
                <w:rStyle w:val="ac"/>
                <w:rFonts w:ascii="Calibri" w:hAnsi="Calibri"/>
                <w:noProof/>
                <w:color w:val="auto"/>
              </w:rPr>
              <w:t>4.13. Trade Finance User Requirements Specifications</w:t>
            </w:r>
            <w:r w:rsidR="002510B6" w:rsidRPr="00A23FA3">
              <w:rPr>
                <w:noProof/>
                <w:webHidden/>
              </w:rPr>
              <w:tab/>
            </w:r>
            <w:r w:rsidR="002510B6" w:rsidRPr="00A23FA3">
              <w:rPr>
                <w:noProof/>
                <w:webHidden/>
              </w:rPr>
              <w:fldChar w:fldCharType="begin"/>
            </w:r>
            <w:r w:rsidR="002510B6" w:rsidRPr="00A23FA3">
              <w:rPr>
                <w:noProof/>
                <w:webHidden/>
              </w:rPr>
              <w:instrText xml:space="preserve"> PAGEREF _Toc520840615 \h </w:instrText>
            </w:r>
            <w:r w:rsidR="002510B6" w:rsidRPr="00A23FA3">
              <w:rPr>
                <w:noProof/>
                <w:webHidden/>
              </w:rPr>
            </w:r>
            <w:r w:rsidR="002510B6" w:rsidRPr="00A23FA3">
              <w:rPr>
                <w:noProof/>
                <w:webHidden/>
              </w:rPr>
              <w:fldChar w:fldCharType="separate"/>
            </w:r>
            <w:r w:rsidR="002510B6" w:rsidRPr="00A23FA3">
              <w:rPr>
                <w:noProof/>
                <w:webHidden/>
              </w:rPr>
              <w:t>327</w:t>
            </w:r>
            <w:r w:rsidR="002510B6" w:rsidRPr="00A23FA3">
              <w:rPr>
                <w:noProof/>
                <w:webHidden/>
              </w:rPr>
              <w:fldChar w:fldCharType="end"/>
            </w:r>
          </w:hyperlink>
        </w:p>
        <w:p w14:paraId="5849FD0E" w14:textId="3614B0FD" w:rsidR="001C7B11" w:rsidRPr="00A23FA3" w:rsidRDefault="001C7B11" w:rsidP="001C7B11">
          <w:pPr>
            <w:pStyle w:val="TOC"/>
            <w:rPr>
              <w:rFonts w:ascii="Calibri" w:hAnsi="Calibri"/>
              <w:color w:val="auto"/>
            </w:rPr>
          </w:pPr>
          <w:r w:rsidRPr="00A23FA3">
            <w:rPr>
              <w:rFonts w:ascii="Calibri" w:hAnsi="Calibri"/>
              <w:color w:val="auto"/>
            </w:rPr>
            <w:lastRenderedPageBreak/>
            <w:fldChar w:fldCharType="end"/>
          </w:r>
        </w:p>
      </w:sdtContent>
    </w:sdt>
    <w:p w14:paraId="429A59D7" w14:textId="5F520CE2" w:rsidR="000115A8" w:rsidRPr="00A23FA3" w:rsidRDefault="001C7B11" w:rsidP="001C7B11">
      <w:pPr>
        <w:widowControl/>
        <w:jc w:val="left"/>
        <w:rPr>
          <w:ins w:id="279" w:author="raye" w:date="2018-07-17T09:36:00Z"/>
          <w:rFonts w:ascii="Calibri" w:hAnsi="Calibri" w:cstheme="minorHAnsi"/>
          <w:b/>
          <w:kern w:val="0"/>
          <w:sz w:val="36"/>
          <w:szCs w:val="32"/>
        </w:rPr>
      </w:pPr>
      <w:r w:rsidRPr="00A23FA3">
        <w:rPr>
          <w:rFonts w:ascii="Calibri" w:hAnsi="Calibri" w:cstheme="minorHAnsi"/>
          <w:b/>
          <w:kern w:val="0"/>
          <w:sz w:val="36"/>
          <w:szCs w:val="32"/>
        </w:rPr>
        <w:br w:type="page"/>
      </w:r>
    </w:p>
    <w:p w14:paraId="5B9F5E5B" w14:textId="77777777" w:rsidR="00492879" w:rsidRPr="00A23FA3" w:rsidRDefault="00492879" w:rsidP="00492879">
      <w:pPr>
        <w:pStyle w:val="115"/>
        <w:rPr>
          <w:ins w:id="280" w:author="raye" w:date="2018-07-17T09:48:00Z"/>
          <w:rFonts w:ascii="Times New Roman" w:cs="Times New Roman"/>
          <w:sz w:val="24"/>
          <w:szCs w:val="24"/>
        </w:rPr>
      </w:pPr>
      <w:bookmarkStart w:id="281" w:name="_Toc402968000"/>
      <w:bookmarkStart w:id="282" w:name="_Toc520839364"/>
      <w:ins w:id="283" w:author="raye" w:date="2018-07-17T09:48:00Z">
        <w:r w:rsidRPr="00A23FA3">
          <w:rPr>
            <w:rFonts w:ascii="Times New Roman" w:cs="Times New Roman"/>
            <w:sz w:val="24"/>
            <w:szCs w:val="24"/>
          </w:rPr>
          <w:lastRenderedPageBreak/>
          <w:t>Chapter 1. Overview</w:t>
        </w:r>
        <w:bookmarkEnd w:id="281"/>
        <w:bookmarkEnd w:id="282"/>
      </w:ins>
    </w:p>
    <w:p w14:paraId="452B7C9D" w14:textId="6FCE141C" w:rsidR="00492879" w:rsidRPr="00A23FA3" w:rsidRDefault="00492879">
      <w:pPr>
        <w:pStyle w:val="215"/>
        <w:rPr>
          <w:ins w:id="284" w:author="raye" w:date="2018-07-17T09:36:00Z"/>
          <w:rFonts w:ascii="Times New Roman" w:cs="Times New Roman"/>
          <w:sz w:val="24"/>
          <w:szCs w:val="24"/>
          <w:rPrChange w:id="285" w:author="raye" w:date="2018-07-17T09:49:00Z">
            <w:rPr>
              <w:ins w:id="286" w:author="raye" w:date="2018-07-17T09:36:00Z"/>
            </w:rPr>
          </w:rPrChange>
        </w:rPr>
        <w:pPrChange w:id="287" w:author="raye" w:date="2018-07-17T09:49:00Z">
          <w:pPr>
            <w:pStyle w:val="115"/>
          </w:pPr>
        </w:pPrChange>
      </w:pPr>
      <w:bookmarkStart w:id="288" w:name="_Toc402968001"/>
      <w:bookmarkStart w:id="289" w:name="_Toc520839365"/>
      <w:ins w:id="290" w:author="raye" w:date="2018-07-17T09:48:00Z">
        <w:r w:rsidRPr="00A23FA3">
          <w:rPr>
            <w:rFonts w:ascii="Times New Roman" w:hAnsi="Times New Roman" w:cs="Times New Roman"/>
            <w:sz w:val="24"/>
            <w:szCs w:val="24"/>
          </w:rPr>
          <w:t>1.</w:t>
        </w:r>
        <w:r w:rsidRPr="00A23FA3">
          <w:rPr>
            <w:rFonts w:ascii="Times New Roman" w:hAnsi="Times New Roman" w:cs="Times New Roman" w:hint="eastAsia"/>
            <w:sz w:val="24"/>
            <w:szCs w:val="24"/>
          </w:rPr>
          <w:t>1</w:t>
        </w:r>
        <w:r w:rsidRPr="00A23FA3">
          <w:rPr>
            <w:rFonts w:ascii="Times New Roman" w:hAnsi="Times New Roman" w:cs="Times New Roman"/>
            <w:sz w:val="24"/>
            <w:szCs w:val="24"/>
          </w:rPr>
          <w:t>. Background</w:t>
        </w:r>
      </w:ins>
      <w:bookmarkEnd w:id="288"/>
      <w:bookmarkEnd w:id="289"/>
    </w:p>
    <w:p w14:paraId="5E168C5D" w14:textId="7465A198" w:rsidR="00286906" w:rsidRPr="00A23FA3" w:rsidRDefault="00286906" w:rsidP="001C7B11">
      <w:pPr>
        <w:widowControl/>
        <w:jc w:val="left"/>
        <w:rPr>
          <w:rFonts w:ascii="Calibri" w:hAnsi="Calibri" w:cstheme="minorHAnsi"/>
          <w:b/>
          <w:kern w:val="0"/>
          <w:sz w:val="36"/>
          <w:szCs w:val="32"/>
        </w:rPr>
        <w:sectPr w:rsidR="00286906" w:rsidRPr="00A23FA3" w:rsidSect="000115A8">
          <w:headerReference w:type="even" r:id="rId13"/>
          <w:headerReference w:type="default" r:id="rId14"/>
          <w:footerReference w:type="default" r:id="rId15"/>
          <w:headerReference w:type="first" r:id="rId16"/>
          <w:pgSz w:w="11906" w:h="16838"/>
          <w:pgMar w:top="1560" w:right="1800" w:bottom="1560" w:left="1800" w:header="851" w:footer="901" w:gutter="0"/>
          <w:pgNumType w:start="1"/>
          <w:cols w:space="425"/>
          <w:docGrid w:type="lines" w:linePitch="312"/>
        </w:sectPr>
      </w:pPr>
    </w:p>
    <w:p w14:paraId="367573D5" w14:textId="20EDB0A6" w:rsidR="00203833" w:rsidRPr="00A23FA3" w:rsidRDefault="008F7804">
      <w:pPr>
        <w:numPr>
          <w:ilvl w:val="0"/>
          <w:numId w:val="67"/>
        </w:numPr>
        <w:tabs>
          <w:tab w:val="clear" w:pos="425"/>
          <w:tab w:val="num" w:pos="635"/>
        </w:tabs>
        <w:spacing w:line="360" w:lineRule="auto"/>
        <w:ind w:leftChars="100" w:left="635"/>
        <w:rPr>
          <w:i/>
          <w:sz w:val="24"/>
          <w:szCs w:val="24"/>
          <w:rPrChange w:id="299" w:author="raye" w:date="2018-07-17T09:47:00Z">
            <w:rPr>
              <w:rFonts w:ascii="Calibri" w:hAnsi="Calibri" w:cstheme="minorHAnsi"/>
              <w:sz w:val="48"/>
              <w:szCs w:val="48"/>
            </w:rPr>
          </w:rPrChange>
        </w:rPr>
        <w:pPrChange w:id="300" w:author="raye" w:date="2018-07-17T09:47:00Z">
          <w:pPr>
            <w:pStyle w:val="1"/>
            <w:numPr>
              <w:numId w:val="3"/>
            </w:numPr>
            <w:tabs>
              <w:tab w:val="clear" w:pos="720"/>
            </w:tabs>
            <w:spacing w:before="0" w:line="240" w:lineRule="auto"/>
            <w:ind w:left="425" w:hanging="425"/>
          </w:pPr>
        </w:pPrChange>
      </w:pPr>
      <w:bookmarkStart w:id="301" w:name="_Toc512250187"/>
      <w:r w:rsidRPr="00A23FA3">
        <w:rPr>
          <w:i/>
          <w:sz w:val="24"/>
          <w:szCs w:val="24"/>
          <w:rPrChange w:id="302" w:author="raye" w:date="2018-07-17T09:47:00Z">
            <w:rPr>
              <w:rFonts w:ascii="Calibri" w:hAnsi="Calibri" w:cstheme="minorHAnsi"/>
              <w:b w:val="0"/>
              <w:bCs w:val="0"/>
              <w:sz w:val="48"/>
              <w:szCs w:val="48"/>
            </w:rPr>
          </w:rPrChange>
        </w:rPr>
        <w:lastRenderedPageBreak/>
        <w:t>Introduction</w:t>
      </w:r>
      <w:bookmarkEnd w:id="301"/>
    </w:p>
    <w:p w14:paraId="39ED6A79" w14:textId="561D4F85" w:rsidR="009A6486" w:rsidRPr="00A23FA3" w:rsidRDefault="009A6486" w:rsidP="00BF71D7">
      <w:pPr>
        <w:spacing w:afterLines="50" w:after="156"/>
        <w:ind w:firstLineChars="177" w:firstLine="425"/>
        <w:rPr>
          <w:rFonts w:ascii="Calibri" w:hAnsi="Calibri" w:cstheme="minorHAnsi"/>
          <w:sz w:val="24"/>
        </w:rPr>
      </w:pPr>
      <w:r w:rsidRPr="00A23FA3">
        <w:rPr>
          <w:rFonts w:ascii="Calibri" w:eastAsia="宋体" w:hAnsi="Calibri" w:cstheme="minorHAnsi"/>
          <w:kern w:val="0"/>
          <w:sz w:val="24"/>
          <w:szCs w:val="24"/>
          <w:lang w:val="en"/>
        </w:rPr>
        <w:t xml:space="preserve">This document is one of the formal deliverables of the Bank of China’s New York Branch on the "Trade Finance AML Intelligence Screening Project ". It describes the requirement of the TSD department of the New York Branch for trade financing business transactions in accordance with regulatory and internal control </w:t>
      </w:r>
      <w:r w:rsidR="00F001A7" w:rsidRPr="00A23FA3">
        <w:rPr>
          <w:rFonts w:ascii="Calibri" w:eastAsia="宋体" w:hAnsi="Calibri" w:cstheme="minorHAnsi"/>
          <w:kern w:val="0"/>
          <w:sz w:val="24"/>
          <w:szCs w:val="24"/>
          <w:lang w:val="en"/>
        </w:rPr>
        <w:t>regulations and</w:t>
      </w:r>
      <w:r w:rsidRPr="00A23FA3">
        <w:rPr>
          <w:rFonts w:ascii="Calibri" w:eastAsia="宋体" w:hAnsi="Calibri" w:cstheme="minorHAnsi"/>
          <w:kern w:val="0"/>
          <w:sz w:val="24"/>
          <w:szCs w:val="24"/>
          <w:lang w:val="en"/>
        </w:rPr>
        <w:t xml:space="preserve"> analyze how to use the IT application and business intelligence technology to support the information verification and compliance inspection business, and detailed function specifications are also included.</w:t>
      </w:r>
    </w:p>
    <w:p w14:paraId="31AAA773" w14:textId="7AE6C363" w:rsidR="009A6486" w:rsidRPr="00A23FA3" w:rsidRDefault="009A6486" w:rsidP="00BF71D7">
      <w:pPr>
        <w:spacing w:afterLines="50" w:after="156"/>
        <w:ind w:firstLineChars="177" w:firstLine="425"/>
        <w:rPr>
          <w:rFonts w:ascii="Calibri" w:eastAsia="宋体" w:hAnsi="Calibri" w:cstheme="minorHAnsi"/>
          <w:kern w:val="0"/>
          <w:sz w:val="24"/>
          <w:szCs w:val="24"/>
          <w:lang w:val="en"/>
        </w:rPr>
      </w:pPr>
      <w:r w:rsidRPr="00A23FA3">
        <w:rPr>
          <w:rFonts w:ascii="Calibri" w:eastAsia="宋体" w:hAnsi="Calibri" w:cstheme="minorHAnsi"/>
          <w:kern w:val="0"/>
          <w:sz w:val="24"/>
          <w:szCs w:val="24"/>
          <w:lang w:val="en"/>
        </w:rPr>
        <w:t>This document will be the baseline of the future design, development, test and acceptance after confirmed by TSD department of Bank of China New York branch.</w:t>
      </w:r>
    </w:p>
    <w:p w14:paraId="75AE383C" w14:textId="77777777" w:rsidR="009A6486" w:rsidRPr="00A23FA3" w:rsidRDefault="009A6486" w:rsidP="00BF71D7">
      <w:pPr>
        <w:spacing w:afterLines="50" w:after="156"/>
        <w:ind w:firstLineChars="177" w:firstLine="425"/>
        <w:rPr>
          <w:rFonts w:ascii="Calibri" w:eastAsia="宋体" w:hAnsi="Calibri" w:cstheme="minorHAnsi"/>
          <w:kern w:val="0"/>
          <w:sz w:val="24"/>
          <w:szCs w:val="24"/>
          <w:lang w:val="en"/>
        </w:rPr>
      </w:pPr>
      <w:r w:rsidRPr="00A23FA3">
        <w:rPr>
          <w:rFonts w:ascii="Calibri" w:eastAsia="宋体" w:hAnsi="Calibri" w:cstheme="minorHAnsi"/>
          <w:kern w:val="0"/>
          <w:sz w:val="24"/>
          <w:szCs w:val="24"/>
          <w:lang w:val="en"/>
        </w:rPr>
        <w:t>The readers of this document include:</w:t>
      </w:r>
    </w:p>
    <w:p w14:paraId="37B05DB8" w14:textId="2C5E48DF" w:rsidR="009A6486" w:rsidRPr="00A23FA3" w:rsidRDefault="009A6486" w:rsidP="00C409AC">
      <w:pPr>
        <w:pStyle w:val="a0"/>
        <w:numPr>
          <w:ilvl w:val="0"/>
          <w:numId w:val="4"/>
        </w:numPr>
        <w:spacing w:afterLines="20" w:after="62"/>
        <w:ind w:firstLineChars="0"/>
        <w:rPr>
          <w:rFonts w:ascii="Calibri" w:hAnsi="Calibri" w:cstheme="minorHAnsi"/>
          <w:sz w:val="24"/>
        </w:rPr>
      </w:pPr>
      <w:r w:rsidRPr="00A23FA3">
        <w:rPr>
          <w:rFonts w:ascii="Calibri" w:hAnsi="Calibri" w:cstheme="minorHAnsi"/>
          <w:sz w:val="24"/>
        </w:rPr>
        <w:t>Business personnel, Manager of TSD department o</w:t>
      </w:r>
      <w:r w:rsidR="002732A7" w:rsidRPr="00A23FA3">
        <w:rPr>
          <w:rFonts w:ascii="Calibri" w:hAnsi="Calibri" w:cstheme="minorHAnsi"/>
          <w:sz w:val="24"/>
        </w:rPr>
        <w:t>f Bank of China New York branch</w:t>
      </w:r>
    </w:p>
    <w:p w14:paraId="04082281" w14:textId="77777777" w:rsidR="009A6486" w:rsidRPr="00A23FA3" w:rsidRDefault="009A6486" w:rsidP="00A769EC">
      <w:pPr>
        <w:pStyle w:val="a0"/>
        <w:numPr>
          <w:ilvl w:val="0"/>
          <w:numId w:val="4"/>
        </w:numPr>
        <w:spacing w:afterLines="20" w:after="62"/>
        <w:ind w:firstLineChars="0"/>
        <w:rPr>
          <w:rFonts w:ascii="Calibri" w:hAnsi="Calibri" w:cstheme="minorHAnsi"/>
          <w:sz w:val="24"/>
        </w:rPr>
      </w:pPr>
      <w:r w:rsidRPr="00A23FA3">
        <w:rPr>
          <w:rFonts w:ascii="Calibri" w:hAnsi="Calibri" w:cstheme="minorHAnsi"/>
          <w:sz w:val="24"/>
        </w:rPr>
        <w:t>BA, SA of the project team</w:t>
      </w:r>
    </w:p>
    <w:p w14:paraId="47206D5A" w14:textId="0667DF30" w:rsidR="009A6486" w:rsidRPr="00A23FA3" w:rsidRDefault="009A6486" w:rsidP="00774ECE">
      <w:pPr>
        <w:pStyle w:val="a0"/>
        <w:numPr>
          <w:ilvl w:val="0"/>
          <w:numId w:val="4"/>
        </w:numPr>
        <w:spacing w:afterLines="20" w:after="62"/>
        <w:ind w:firstLineChars="0"/>
        <w:rPr>
          <w:rFonts w:ascii="Calibri" w:hAnsi="Calibri" w:cstheme="minorHAnsi"/>
          <w:sz w:val="24"/>
        </w:rPr>
      </w:pPr>
      <w:r w:rsidRPr="00A23FA3">
        <w:rPr>
          <w:rFonts w:ascii="Calibri" w:hAnsi="Calibri" w:cstheme="minorHAnsi"/>
          <w:sz w:val="24"/>
        </w:rPr>
        <w:t xml:space="preserve">Application system </w:t>
      </w:r>
      <w:r w:rsidR="009E51F8" w:rsidRPr="00A23FA3">
        <w:rPr>
          <w:rFonts w:ascii="Calibri" w:hAnsi="Calibri" w:cstheme="minorHAnsi"/>
          <w:sz w:val="24"/>
        </w:rPr>
        <w:t xml:space="preserve">operations </w:t>
      </w:r>
      <w:r w:rsidRPr="00A23FA3">
        <w:rPr>
          <w:rFonts w:ascii="Calibri" w:hAnsi="Calibri" w:cstheme="minorHAnsi"/>
          <w:sz w:val="24"/>
        </w:rPr>
        <w:t>and maintenance support personnel of BOC IT department</w:t>
      </w:r>
    </w:p>
    <w:p w14:paraId="334EEB86" w14:textId="23089B0F" w:rsidR="009A6486" w:rsidRPr="00A23FA3" w:rsidRDefault="009E51F8" w:rsidP="00306D73">
      <w:pPr>
        <w:pStyle w:val="a0"/>
        <w:numPr>
          <w:ilvl w:val="0"/>
          <w:numId w:val="4"/>
        </w:numPr>
        <w:spacing w:afterLines="20" w:after="62"/>
        <w:ind w:firstLineChars="0"/>
        <w:rPr>
          <w:rFonts w:ascii="Calibri" w:hAnsi="Calibri" w:cstheme="minorHAnsi"/>
          <w:sz w:val="24"/>
          <w:lang w:val="en"/>
        </w:rPr>
      </w:pPr>
      <w:r w:rsidRPr="00A23FA3">
        <w:rPr>
          <w:rFonts w:ascii="Calibri" w:hAnsi="Calibri" w:cstheme="minorHAnsi"/>
          <w:sz w:val="24"/>
        </w:rPr>
        <w:t xml:space="preserve">Operations </w:t>
      </w:r>
      <w:r w:rsidR="009A6486" w:rsidRPr="00A23FA3">
        <w:rPr>
          <w:rFonts w:ascii="Calibri" w:hAnsi="Calibri" w:cstheme="minorHAnsi"/>
          <w:sz w:val="24"/>
        </w:rPr>
        <w:t>management personnel o</w:t>
      </w:r>
      <w:r w:rsidR="002732A7" w:rsidRPr="00A23FA3">
        <w:rPr>
          <w:rFonts w:ascii="Calibri" w:hAnsi="Calibri" w:cstheme="minorHAnsi"/>
          <w:sz w:val="24"/>
        </w:rPr>
        <w:t>f Information Center of America</w:t>
      </w:r>
    </w:p>
    <w:p w14:paraId="767D68D3" w14:textId="77777777" w:rsidR="009A6486" w:rsidRPr="00A23FA3" w:rsidRDefault="009A6486" w:rsidP="00774ECE">
      <w:pPr>
        <w:spacing w:afterLines="50" w:after="156"/>
        <w:ind w:firstLineChars="177" w:firstLine="425"/>
        <w:rPr>
          <w:rFonts w:ascii="Calibri" w:hAnsi="Calibri" w:cstheme="minorHAnsi"/>
          <w:sz w:val="24"/>
          <w:lang w:val="en"/>
        </w:rPr>
      </w:pPr>
    </w:p>
    <w:p w14:paraId="17B20727" w14:textId="78A2AB71" w:rsidR="00545098" w:rsidRPr="00A23FA3" w:rsidRDefault="0072797F">
      <w:pPr>
        <w:numPr>
          <w:ilvl w:val="0"/>
          <w:numId w:val="67"/>
        </w:numPr>
        <w:tabs>
          <w:tab w:val="clear" w:pos="425"/>
          <w:tab w:val="num" w:pos="635"/>
        </w:tabs>
        <w:spacing w:line="360" w:lineRule="auto"/>
        <w:ind w:leftChars="100" w:left="635"/>
        <w:rPr>
          <w:i/>
          <w:sz w:val="24"/>
          <w:szCs w:val="24"/>
          <w:rPrChange w:id="303" w:author="raye" w:date="2018-07-17T09:47:00Z">
            <w:rPr>
              <w:rFonts w:ascii="Calibri" w:hAnsi="Calibri" w:cstheme="minorHAnsi"/>
              <w:b/>
            </w:rPr>
          </w:rPrChange>
        </w:rPr>
        <w:pPrChange w:id="304" w:author="raye" w:date="2018-07-17T09:47:00Z">
          <w:pPr>
            <w:pStyle w:val="2"/>
            <w:numPr>
              <w:numId w:val="3"/>
            </w:numPr>
            <w:tabs>
              <w:tab w:val="clear" w:pos="1440"/>
              <w:tab w:val="left" w:pos="709"/>
            </w:tabs>
            <w:spacing w:afterLines="50" w:after="156"/>
            <w:ind w:left="567" w:hanging="567"/>
          </w:pPr>
        </w:pPrChange>
      </w:pPr>
      <w:bookmarkStart w:id="305" w:name="_Toc512250188"/>
      <w:r w:rsidRPr="00A23FA3">
        <w:rPr>
          <w:i/>
          <w:sz w:val="24"/>
          <w:szCs w:val="24"/>
          <w:rPrChange w:id="306" w:author="raye" w:date="2018-07-17T09:47:00Z">
            <w:rPr>
              <w:rFonts w:ascii="Calibri" w:hAnsi="Calibri" w:cstheme="minorHAnsi"/>
              <w:b/>
            </w:rPr>
          </w:rPrChange>
        </w:rPr>
        <w:t>Background</w:t>
      </w:r>
      <w:r w:rsidR="000E65D0" w:rsidRPr="00A23FA3">
        <w:rPr>
          <w:i/>
          <w:sz w:val="24"/>
          <w:szCs w:val="24"/>
          <w:rPrChange w:id="307" w:author="raye" w:date="2018-07-17T09:47:00Z">
            <w:rPr>
              <w:rFonts w:ascii="Calibri" w:hAnsi="Calibri" w:cstheme="minorHAnsi"/>
              <w:b/>
            </w:rPr>
          </w:rPrChange>
        </w:rPr>
        <w:t>:</w:t>
      </w:r>
      <w:bookmarkEnd w:id="305"/>
    </w:p>
    <w:p w14:paraId="65BDB384" w14:textId="60505FFE" w:rsidR="009A6486" w:rsidRPr="00A23FA3" w:rsidRDefault="009A6486" w:rsidP="00BF71D7">
      <w:pPr>
        <w:spacing w:afterLines="50" w:after="156"/>
        <w:ind w:firstLineChars="177" w:firstLine="425"/>
        <w:rPr>
          <w:rFonts w:ascii="Calibri" w:eastAsia="宋体" w:hAnsi="Calibri" w:cstheme="minorHAnsi"/>
          <w:kern w:val="0"/>
          <w:sz w:val="24"/>
          <w:szCs w:val="24"/>
          <w:lang w:val="en"/>
        </w:rPr>
      </w:pPr>
      <w:r w:rsidRPr="00A23FA3">
        <w:rPr>
          <w:rFonts w:ascii="Calibri" w:eastAsia="宋体" w:hAnsi="Calibri" w:cstheme="minorHAnsi"/>
          <w:kern w:val="0"/>
          <w:sz w:val="24"/>
          <w:szCs w:val="24"/>
          <w:lang w:val="en"/>
        </w:rPr>
        <w:t xml:space="preserve">Bank of China </w:t>
      </w:r>
      <w:r w:rsidR="0041713B" w:rsidRPr="00A23FA3">
        <w:rPr>
          <w:rFonts w:ascii="Calibri" w:eastAsia="宋体" w:hAnsi="Calibri" w:cstheme="minorHAnsi"/>
          <w:kern w:val="0"/>
          <w:sz w:val="24"/>
          <w:szCs w:val="24"/>
          <w:lang w:val="en"/>
        </w:rPr>
        <w:t>U.S.</w:t>
      </w:r>
      <w:r w:rsidRPr="00A23FA3">
        <w:rPr>
          <w:rFonts w:ascii="Calibri" w:eastAsia="宋体" w:hAnsi="Calibri" w:cstheme="minorHAnsi"/>
          <w:kern w:val="0"/>
          <w:sz w:val="24"/>
          <w:szCs w:val="24"/>
          <w:lang w:val="en"/>
        </w:rPr>
        <w:t xml:space="preserve"> Branch</w:t>
      </w:r>
      <w:r w:rsidR="0041713B" w:rsidRPr="00A23FA3">
        <w:rPr>
          <w:rFonts w:ascii="Calibri" w:eastAsia="宋体" w:hAnsi="Calibri" w:cstheme="minorHAnsi"/>
          <w:kern w:val="0"/>
          <w:sz w:val="24"/>
          <w:szCs w:val="24"/>
          <w:lang w:val="en"/>
        </w:rPr>
        <w:t>es</w:t>
      </w:r>
      <w:r w:rsidRPr="00A23FA3">
        <w:rPr>
          <w:rFonts w:ascii="Calibri" w:eastAsia="宋体" w:hAnsi="Calibri" w:cstheme="minorHAnsi"/>
          <w:kern w:val="0"/>
          <w:sz w:val="24"/>
          <w:szCs w:val="24"/>
          <w:lang w:val="en"/>
        </w:rPr>
        <w:t xml:space="preserve"> Trade Services Department (“</w:t>
      </w:r>
      <w:r w:rsidR="00FF0D9F" w:rsidRPr="00A23FA3">
        <w:rPr>
          <w:rFonts w:ascii="Calibri" w:eastAsia="宋体" w:hAnsi="Calibri" w:cstheme="minorHAnsi"/>
          <w:kern w:val="0"/>
          <w:sz w:val="24"/>
          <w:szCs w:val="24"/>
          <w:lang w:val="en"/>
        </w:rPr>
        <w:t xml:space="preserve">BOC </w:t>
      </w:r>
      <w:r w:rsidRPr="00A23FA3">
        <w:rPr>
          <w:rFonts w:ascii="Calibri" w:eastAsia="宋体" w:hAnsi="Calibri" w:cstheme="minorHAnsi"/>
          <w:kern w:val="0"/>
          <w:sz w:val="24"/>
          <w:szCs w:val="24"/>
          <w:lang w:val="en"/>
        </w:rPr>
        <w:t xml:space="preserve">TSD”) mitigates AML risks by performing extensive due diligence checks on transactions, including OFAC check, Negative news check, Price check, Vessel movement check, Company information check, etc. After manually performing these checks, TSD </w:t>
      </w:r>
      <w:r w:rsidR="009E51F8" w:rsidRPr="00A23FA3">
        <w:rPr>
          <w:rFonts w:ascii="Calibri" w:eastAsia="宋体" w:hAnsi="Calibri" w:cstheme="minorHAnsi"/>
          <w:kern w:val="0"/>
          <w:sz w:val="24"/>
          <w:szCs w:val="24"/>
          <w:lang w:val="en"/>
        </w:rPr>
        <w:t xml:space="preserve">operations </w:t>
      </w:r>
      <w:r w:rsidRPr="00A23FA3">
        <w:rPr>
          <w:rFonts w:ascii="Calibri" w:eastAsia="宋体" w:hAnsi="Calibri" w:cstheme="minorHAnsi"/>
          <w:kern w:val="0"/>
          <w:sz w:val="24"/>
          <w:szCs w:val="24"/>
          <w:lang w:val="en"/>
        </w:rPr>
        <w:t>unit will fill out Transaction Risk Mitigation Check List for every transaction. With large transaction volume and timing requirement, there is a strong need for TSD to have a tool to reduce manual work to standardize and improve efficiency of transaction monitoring.</w:t>
      </w:r>
    </w:p>
    <w:p w14:paraId="4EA1D8B5" w14:textId="2976B7C9" w:rsidR="000A2F6A" w:rsidRPr="00A23FA3" w:rsidRDefault="009A6486" w:rsidP="00BF71D7">
      <w:pPr>
        <w:spacing w:afterLines="50" w:after="156"/>
        <w:ind w:firstLineChars="177" w:firstLine="425"/>
        <w:rPr>
          <w:rFonts w:ascii="Calibri" w:eastAsia="宋体" w:hAnsi="Calibri" w:cstheme="minorHAnsi"/>
          <w:kern w:val="0"/>
          <w:sz w:val="24"/>
          <w:szCs w:val="24"/>
          <w:lang w:val="en"/>
        </w:rPr>
      </w:pPr>
      <w:r w:rsidRPr="00A23FA3">
        <w:rPr>
          <w:rFonts w:ascii="Calibri" w:eastAsia="宋体" w:hAnsi="Calibri" w:cstheme="minorHAnsi"/>
          <w:kern w:val="0"/>
          <w:sz w:val="24"/>
          <w:szCs w:val="24"/>
          <w:lang w:val="en"/>
        </w:rPr>
        <w:t xml:space="preserve">Trade Finance AML Intelligence Screening Project is setup for trade finance business. In phase 1 release 1, there is only TSD </w:t>
      </w:r>
      <w:r w:rsidR="009E51F8" w:rsidRPr="00A23FA3">
        <w:rPr>
          <w:rFonts w:ascii="Calibri" w:eastAsia="宋体" w:hAnsi="Calibri" w:cstheme="minorHAnsi"/>
          <w:kern w:val="0"/>
          <w:sz w:val="24"/>
          <w:szCs w:val="24"/>
          <w:lang w:val="en"/>
        </w:rPr>
        <w:t xml:space="preserve">Operations </w:t>
      </w:r>
      <w:r w:rsidRPr="00A23FA3">
        <w:rPr>
          <w:rFonts w:ascii="Calibri" w:eastAsia="宋体" w:hAnsi="Calibri" w:cstheme="minorHAnsi"/>
          <w:kern w:val="0"/>
          <w:sz w:val="24"/>
          <w:szCs w:val="24"/>
          <w:lang w:val="en"/>
        </w:rPr>
        <w:t xml:space="preserve">Unit in the system. In phase </w:t>
      </w:r>
      <w:r w:rsidR="007B6EAB" w:rsidRPr="00A23FA3">
        <w:rPr>
          <w:rFonts w:ascii="Calibri" w:eastAsia="宋体" w:hAnsi="Calibri" w:cstheme="minorHAnsi"/>
          <w:kern w:val="0"/>
          <w:sz w:val="24"/>
          <w:szCs w:val="24"/>
          <w:lang w:val="en"/>
        </w:rPr>
        <w:t>1</w:t>
      </w:r>
      <w:r w:rsidRPr="00A23FA3">
        <w:rPr>
          <w:rFonts w:ascii="Calibri" w:eastAsia="宋体" w:hAnsi="Calibri" w:cstheme="minorHAnsi"/>
          <w:kern w:val="0"/>
          <w:sz w:val="24"/>
          <w:szCs w:val="24"/>
          <w:lang w:val="en"/>
        </w:rPr>
        <w:t xml:space="preserve"> release 2, </w:t>
      </w:r>
      <w:r w:rsidR="007B6EAB" w:rsidRPr="00A23FA3">
        <w:rPr>
          <w:rFonts w:ascii="Calibri" w:eastAsia="宋体" w:hAnsi="Calibri" w:cstheme="minorHAnsi"/>
          <w:kern w:val="0"/>
          <w:sz w:val="24"/>
          <w:szCs w:val="24"/>
          <w:lang w:val="en"/>
        </w:rPr>
        <w:t>t</w:t>
      </w:r>
      <w:r w:rsidRPr="00A23FA3">
        <w:rPr>
          <w:rFonts w:ascii="Calibri" w:eastAsia="宋体" w:hAnsi="Calibri" w:cstheme="minorHAnsi"/>
          <w:kern w:val="0"/>
          <w:sz w:val="24"/>
          <w:szCs w:val="24"/>
          <w:lang w:val="en"/>
        </w:rPr>
        <w:t xml:space="preserve">he work flow is </w:t>
      </w:r>
      <w:r w:rsidR="007B6EAB" w:rsidRPr="00A23FA3">
        <w:rPr>
          <w:rFonts w:ascii="Calibri" w:eastAsia="宋体" w:hAnsi="Calibri" w:cstheme="minorHAnsi"/>
          <w:kern w:val="0"/>
          <w:sz w:val="24"/>
          <w:szCs w:val="24"/>
          <w:lang w:val="en"/>
        </w:rPr>
        <w:t xml:space="preserve">extended from the </w:t>
      </w:r>
      <w:r w:rsidR="00604DE2" w:rsidRPr="00A23FA3">
        <w:rPr>
          <w:rFonts w:ascii="Calibri" w:eastAsia="宋体" w:hAnsi="Calibri" w:cstheme="minorHAnsi"/>
          <w:kern w:val="0"/>
          <w:sz w:val="24"/>
          <w:szCs w:val="24"/>
          <w:lang w:val="en"/>
        </w:rPr>
        <w:t xml:space="preserve">Operations Analyst </w:t>
      </w:r>
      <w:r w:rsidR="007B6EAB" w:rsidRPr="00A23FA3">
        <w:rPr>
          <w:rFonts w:ascii="Calibri" w:eastAsia="宋体" w:hAnsi="Calibri" w:cstheme="minorHAnsi"/>
          <w:kern w:val="0"/>
          <w:sz w:val="24"/>
          <w:szCs w:val="24"/>
          <w:lang w:val="en"/>
        </w:rPr>
        <w:t>to</w:t>
      </w:r>
      <w:r w:rsidRPr="00A23FA3">
        <w:rPr>
          <w:rFonts w:ascii="Calibri" w:eastAsia="宋体" w:hAnsi="Calibri" w:cstheme="minorHAnsi"/>
          <w:kern w:val="0"/>
          <w:sz w:val="24"/>
          <w:szCs w:val="24"/>
          <w:lang w:val="en"/>
        </w:rPr>
        <w:t xml:space="preserve"> </w:t>
      </w:r>
      <w:r w:rsidR="00FF0D9F" w:rsidRPr="00A23FA3">
        <w:rPr>
          <w:rFonts w:ascii="Calibri" w:eastAsia="宋体" w:hAnsi="Calibri" w:cstheme="minorHAnsi"/>
          <w:kern w:val="0"/>
          <w:sz w:val="24"/>
          <w:szCs w:val="24"/>
          <w:lang w:val="en"/>
        </w:rPr>
        <w:t xml:space="preserve">the TSD </w:t>
      </w:r>
      <w:r w:rsidRPr="00A23FA3">
        <w:rPr>
          <w:rFonts w:ascii="Calibri" w:eastAsia="宋体" w:hAnsi="Calibri" w:cstheme="minorHAnsi"/>
          <w:kern w:val="0"/>
          <w:sz w:val="24"/>
          <w:szCs w:val="24"/>
          <w:lang w:val="en"/>
        </w:rPr>
        <w:t>compliance unit and LCD department</w:t>
      </w:r>
      <w:r w:rsidR="00FF0D9F" w:rsidRPr="00A23FA3">
        <w:rPr>
          <w:rFonts w:ascii="Calibri" w:eastAsia="宋体" w:hAnsi="Calibri" w:cstheme="minorHAnsi"/>
          <w:kern w:val="0"/>
          <w:sz w:val="24"/>
          <w:szCs w:val="24"/>
          <w:lang w:val="en"/>
        </w:rPr>
        <w:t>. It also includes</w:t>
      </w:r>
      <w:r w:rsidRPr="00A23FA3">
        <w:rPr>
          <w:rFonts w:ascii="Calibri" w:eastAsia="宋体" w:hAnsi="Calibri" w:cstheme="minorHAnsi"/>
          <w:kern w:val="0"/>
          <w:sz w:val="24"/>
          <w:szCs w:val="24"/>
          <w:lang w:val="en"/>
        </w:rPr>
        <w:t xml:space="preserve"> necessary enhancements to support the daily transaction compliance check, anti-money laundering monitoring</w:t>
      </w:r>
      <w:r w:rsidR="00FF0D9F" w:rsidRPr="00A23FA3">
        <w:rPr>
          <w:rFonts w:ascii="Calibri" w:eastAsia="宋体" w:hAnsi="Calibri" w:cstheme="minorHAnsi"/>
          <w:kern w:val="0"/>
          <w:sz w:val="24"/>
          <w:szCs w:val="24"/>
          <w:lang w:val="en"/>
        </w:rPr>
        <w:t>,</w:t>
      </w:r>
      <w:r w:rsidRPr="00A23FA3">
        <w:rPr>
          <w:rFonts w:ascii="Calibri" w:eastAsia="宋体" w:hAnsi="Calibri" w:cstheme="minorHAnsi"/>
          <w:kern w:val="0"/>
          <w:sz w:val="24"/>
          <w:szCs w:val="24"/>
          <w:lang w:val="en"/>
        </w:rPr>
        <w:t xml:space="preserve"> and analysis work of the business staff of the New York Branch’s TSD. BOC TSD will</w:t>
      </w:r>
      <w:r w:rsidR="00FF0D9F" w:rsidRPr="00A23FA3">
        <w:rPr>
          <w:rFonts w:ascii="Calibri" w:eastAsia="宋体" w:hAnsi="Calibri" w:cstheme="minorHAnsi"/>
          <w:kern w:val="0"/>
          <w:sz w:val="24"/>
          <w:szCs w:val="24"/>
          <w:lang w:val="en"/>
        </w:rPr>
        <w:t xml:space="preserve"> benefit from </w:t>
      </w:r>
      <w:r w:rsidRPr="00A23FA3">
        <w:rPr>
          <w:rFonts w:ascii="Calibri" w:eastAsia="宋体" w:hAnsi="Calibri" w:cstheme="minorHAnsi"/>
          <w:kern w:val="0"/>
          <w:sz w:val="24"/>
          <w:szCs w:val="24"/>
          <w:lang w:val="en"/>
        </w:rPr>
        <w:t xml:space="preserve">standardizing </w:t>
      </w:r>
      <w:r w:rsidR="009E51F8" w:rsidRPr="00A23FA3">
        <w:rPr>
          <w:rFonts w:ascii="Calibri" w:eastAsia="宋体" w:hAnsi="Calibri" w:cstheme="minorHAnsi"/>
          <w:kern w:val="0"/>
          <w:sz w:val="24"/>
          <w:szCs w:val="24"/>
          <w:lang w:val="en"/>
        </w:rPr>
        <w:t xml:space="preserve">operations </w:t>
      </w:r>
      <w:r w:rsidRPr="00A23FA3">
        <w:rPr>
          <w:rFonts w:ascii="Calibri" w:eastAsia="宋体" w:hAnsi="Calibri" w:cstheme="minorHAnsi"/>
          <w:kern w:val="0"/>
          <w:sz w:val="24"/>
          <w:szCs w:val="24"/>
          <w:lang w:val="en"/>
        </w:rPr>
        <w:t>procedures and processing business with higher quality and efficiency.</w:t>
      </w:r>
    </w:p>
    <w:p w14:paraId="63FDA4A2" w14:textId="2A54F654" w:rsidR="000E65D0" w:rsidRPr="00A23FA3" w:rsidRDefault="00472362">
      <w:pPr>
        <w:numPr>
          <w:ilvl w:val="0"/>
          <w:numId w:val="67"/>
        </w:numPr>
        <w:tabs>
          <w:tab w:val="clear" w:pos="425"/>
          <w:tab w:val="num" w:pos="635"/>
        </w:tabs>
        <w:spacing w:line="360" w:lineRule="auto"/>
        <w:ind w:leftChars="100" w:left="635"/>
        <w:rPr>
          <w:ins w:id="308" w:author="raye" w:date="2018-07-17T09:50:00Z"/>
          <w:i/>
          <w:sz w:val="24"/>
          <w:szCs w:val="24"/>
        </w:rPr>
        <w:pPrChange w:id="309" w:author="raye" w:date="2018-07-17T09:48:00Z">
          <w:pPr>
            <w:pStyle w:val="2"/>
            <w:numPr>
              <w:numId w:val="3"/>
            </w:numPr>
            <w:tabs>
              <w:tab w:val="clear" w:pos="1440"/>
              <w:tab w:val="left" w:pos="709"/>
            </w:tabs>
            <w:spacing w:afterLines="50" w:after="156"/>
            <w:ind w:left="567" w:hanging="567"/>
          </w:pPr>
        </w:pPrChange>
      </w:pPr>
      <w:bookmarkStart w:id="310" w:name="_Toc512250189"/>
      <w:r w:rsidRPr="00A23FA3">
        <w:rPr>
          <w:i/>
          <w:sz w:val="24"/>
          <w:szCs w:val="24"/>
          <w:rPrChange w:id="311" w:author="raye" w:date="2018-07-17T09:48:00Z">
            <w:rPr>
              <w:rFonts w:ascii="Calibri" w:hAnsi="Calibri" w:cstheme="minorHAnsi"/>
              <w:b/>
            </w:rPr>
          </w:rPrChange>
        </w:rPr>
        <w:t>Project Assumptions</w:t>
      </w:r>
      <w:bookmarkEnd w:id="310"/>
    </w:p>
    <w:p w14:paraId="7A978EBF" w14:textId="09040ED3" w:rsidR="00530233" w:rsidRPr="00A23FA3" w:rsidRDefault="00530233" w:rsidP="00530233">
      <w:pPr>
        <w:pStyle w:val="3"/>
        <w:keepNext w:val="0"/>
        <w:keepLines w:val="0"/>
        <w:numPr>
          <w:ilvl w:val="2"/>
          <w:numId w:val="42"/>
        </w:numPr>
        <w:spacing w:before="0" w:after="120" w:line="240" w:lineRule="auto"/>
        <w:rPr>
          <w:rFonts w:ascii="Calibri" w:hAnsi="Calibri"/>
          <w:b w:val="0"/>
          <w:sz w:val="24"/>
          <w:szCs w:val="24"/>
        </w:rPr>
      </w:pPr>
      <w:bookmarkStart w:id="312" w:name="_Toc520839366"/>
      <w:ins w:id="313" w:author="raye" w:date="2018-07-23T14:18:00Z">
        <w:r w:rsidRPr="00A23FA3">
          <w:rPr>
            <w:rFonts w:ascii="Calibri" w:hAnsi="Calibri"/>
            <w:b w:val="0"/>
            <w:sz w:val="24"/>
            <w:szCs w:val="24"/>
          </w:rPr>
          <w:t xml:space="preserve">The system will follow the logic to answer the Transaction Risk </w:t>
        </w:r>
        <w:r w:rsidRPr="00A23FA3">
          <w:rPr>
            <w:rFonts w:ascii="Calibri" w:hAnsi="Calibri"/>
            <w:b w:val="0"/>
            <w:sz w:val="24"/>
            <w:szCs w:val="24"/>
          </w:rPr>
          <w:lastRenderedPageBreak/>
          <w:t>Mitigation Check List questions, and part of the questions semi-auto and manual answer will be required.</w:t>
        </w:r>
      </w:ins>
      <w:bookmarkEnd w:id="312"/>
    </w:p>
    <w:p w14:paraId="234C24F5" w14:textId="77777777" w:rsidR="00530233" w:rsidRPr="00A23FA3" w:rsidRDefault="00530233" w:rsidP="00530233">
      <w:pPr>
        <w:pStyle w:val="3"/>
        <w:keepNext w:val="0"/>
        <w:keepLines w:val="0"/>
        <w:numPr>
          <w:ilvl w:val="2"/>
          <w:numId w:val="42"/>
        </w:numPr>
        <w:spacing w:before="0" w:after="120" w:line="240" w:lineRule="auto"/>
        <w:rPr>
          <w:ins w:id="314" w:author="raye" w:date="2018-07-23T14:18:00Z"/>
          <w:rFonts w:ascii="Calibri" w:hAnsi="Calibri"/>
          <w:b w:val="0"/>
          <w:sz w:val="24"/>
          <w:szCs w:val="24"/>
        </w:rPr>
      </w:pPr>
      <w:bookmarkStart w:id="315" w:name="_Toc520839367"/>
      <w:ins w:id="316" w:author="raye" w:date="2018-07-23T14:18:00Z">
        <w:r w:rsidRPr="00A23FA3">
          <w:rPr>
            <w:rFonts w:ascii="Calibri" w:hAnsi="Calibri"/>
            <w:b w:val="0"/>
            <w:sz w:val="24"/>
            <w:szCs w:val="24"/>
          </w:rPr>
          <w:t>Availability of BoC resources within 21 working hours of request by development team of feedback for each Sprint within 24 hours of Sprint delivery.</w:t>
        </w:r>
        <w:bookmarkEnd w:id="315"/>
      </w:ins>
    </w:p>
    <w:p w14:paraId="7A998D98" w14:textId="1BF0027E" w:rsidR="00D8244A" w:rsidRPr="00A23FA3" w:rsidRDefault="00530233" w:rsidP="00D8244A">
      <w:pPr>
        <w:pStyle w:val="3"/>
        <w:keepNext w:val="0"/>
        <w:keepLines w:val="0"/>
        <w:numPr>
          <w:ilvl w:val="2"/>
          <w:numId w:val="42"/>
        </w:numPr>
        <w:spacing w:before="0" w:after="120" w:line="240" w:lineRule="auto"/>
        <w:rPr>
          <w:rFonts w:ascii="Calibri" w:hAnsi="Calibri"/>
          <w:b w:val="0"/>
          <w:sz w:val="24"/>
          <w:szCs w:val="24"/>
        </w:rPr>
      </w:pPr>
      <w:bookmarkStart w:id="317" w:name="_Toc520839368"/>
      <w:commentRangeStart w:id="318"/>
      <w:ins w:id="319" w:author="raye" w:date="2018-07-23T14:18:00Z">
        <w:r w:rsidRPr="00A23FA3">
          <w:rPr>
            <w:rFonts w:ascii="Calibri" w:hAnsi="Calibri"/>
            <w:b w:val="0"/>
            <w:sz w:val="24"/>
            <w:szCs w:val="24"/>
          </w:rPr>
          <w:t>Project timeline, especially when it will have impacts to Business Team’s resource allocation, must be pre-approved by the Business Team</w:t>
        </w:r>
        <w:commentRangeEnd w:id="318"/>
        <w:r w:rsidRPr="00A23FA3">
          <w:rPr>
            <w:rStyle w:val="ae"/>
            <w:b w:val="0"/>
            <w:bCs w:val="0"/>
          </w:rPr>
          <w:commentReference w:id="318"/>
        </w:r>
      </w:ins>
      <w:bookmarkEnd w:id="317"/>
    </w:p>
    <w:p w14:paraId="1DD72794" w14:textId="1F65D38D" w:rsidR="00530233" w:rsidRPr="00A23FA3" w:rsidRDefault="00530233" w:rsidP="00530233">
      <w:pPr>
        <w:pStyle w:val="3"/>
        <w:keepNext w:val="0"/>
        <w:keepLines w:val="0"/>
        <w:numPr>
          <w:ilvl w:val="2"/>
          <w:numId w:val="42"/>
        </w:numPr>
        <w:spacing w:before="0" w:after="120" w:line="240" w:lineRule="auto"/>
        <w:rPr>
          <w:rFonts w:ascii="Calibri" w:hAnsi="Calibri"/>
          <w:b w:val="0"/>
          <w:sz w:val="24"/>
          <w:szCs w:val="24"/>
        </w:rPr>
      </w:pPr>
      <w:bookmarkStart w:id="320" w:name="_Toc520839369"/>
      <w:ins w:id="321" w:author="raye" w:date="2018-07-23T14:18:00Z">
        <w:r w:rsidRPr="00A23FA3">
          <w:rPr>
            <w:rFonts w:ascii="Calibri" w:hAnsi="Calibri"/>
            <w:b w:val="0"/>
            <w:sz w:val="24"/>
            <w:szCs w:val="24"/>
          </w:rPr>
          <w:t>Development will follow an iterative methodology. Bank of China will support this methodology by supporting environments, conducting system integrating testing, and reviewing/identifying defects for Sprint outputs including GUI and system functionality.</w:t>
        </w:r>
      </w:ins>
      <w:bookmarkEnd w:id="320"/>
    </w:p>
    <w:p w14:paraId="62161C6D" w14:textId="77777777" w:rsidR="00530233" w:rsidRPr="00A23FA3" w:rsidRDefault="00530233" w:rsidP="00530233">
      <w:pPr>
        <w:pStyle w:val="3"/>
        <w:keepNext w:val="0"/>
        <w:keepLines w:val="0"/>
        <w:numPr>
          <w:ilvl w:val="2"/>
          <w:numId w:val="42"/>
        </w:numPr>
        <w:spacing w:before="0" w:after="120" w:line="240" w:lineRule="auto"/>
        <w:rPr>
          <w:ins w:id="322" w:author="raye" w:date="2018-07-23T14:18:00Z"/>
          <w:rFonts w:ascii="Calibri" w:hAnsi="Calibri"/>
          <w:b w:val="0"/>
          <w:sz w:val="24"/>
          <w:szCs w:val="24"/>
        </w:rPr>
      </w:pPr>
      <w:bookmarkStart w:id="323" w:name="_Toc520839370"/>
      <w:ins w:id="324" w:author="raye" w:date="2018-07-23T14:18:00Z">
        <w:r w:rsidRPr="00A23FA3">
          <w:rPr>
            <w:rFonts w:ascii="Calibri" w:hAnsi="Calibri"/>
            <w:b w:val="0"/>
            <w:sz w:val="24"/>
            <w:szCs w:val="24"/>
          </w:rPr>
          <w:t>Bank of China New York will be required to ensure the availability of the key participants at the kick-off meeting and provide development team project participants appropriate workspace, computers, network and internet access. As for developers, this should include physical space and internet resources for at least 30 persons.</w:t>
        </w:r>
        <w:bookmarkEnd w:id="323"/>
      </w:ins>
    </w:p>
    <w:p w14:paraId="054D5C44" w14:textId="77777777" w:rsidR="00530233" w:rsidRPr="00A23FA3" w:rsidRDefault="00530233" w:rsidP="00530233">
      <w:pPr>
        <w:pStyle w:val="3"/>
        <w:keepNext w:val="0"/>
        <w:keepLines w:val="0"/>
        <w:numPr>
          <w:ilvl w:val="2"/>
          <w:numId w:val="42"/>
        </w:numPr>
        <w:spacing w:before="0" w:after="120" w:line="240" w:lineRule="auto"/>
        <w:rPr>
          <w:ins w:id="325" w:author="raye" w:date="2018-07-23T14:18:00Z"/>
          <w:rFonts w:ascii="Calibri" w:hAnsi="Calibri"/>
          <w:b w:val="0"/>
          <w:sz w:val="24"/>
          <w:szCs w:val="24"/>
        </w:rPr>
      </w:pPr>
      <w:bookmarkStart w:id="326" w:name="_Toc520839371"/>
      <w:ins w:id="327" w:author="raye" w:date="2018-07-23T14:18:00Z">
        <w:r w:rsidRPr="00A23FA3">
          <w:rPr>
            <w:rFonts w:ascii="Calibri" w:hAnsi="Calibri"/>
            <w:b w:val="0"/>
            <w:sz w:val="24"/>
            <w:szCs w:val="24"/>
          </w:rPr>
          <w:t>The completed system may require local and/or foreign regulatory approval before Go-Live event.</w:t>
        </w:r>
        <w:bookmarkEnd w:id="326"/>
      </w:ins>
    </w:p>
    <w:p w14:paraId="03D947F1" w14:textId="77777777" w:rsidR="00530233" w:rsidRPr="00A23FA3" w:rsidRDefault="00530233" w:rsidP="00530233">
      <w:pPr>
        <w:pStyle w:val="3"/>
        <w:keepNext w:val="0"/>
        <w:keepLines w:val="0"/>
        <w:numPr>
          <w:ilvl w:val="2"/>
          <w:numId w:val="42"/>
        </w:numPr>
        <w:spacing w:before="0" w:after="120" w:line="240" w:lineRule="auto"/>
        <w:rPr>
          <w:ins w:id="328" w:author="raye" w:date="2018-07-23T14:18:00Z"/>
          <w:rFonts w:ascii="Calibri" w:hAnsi="Calibri"/>
          <w:b w:val="0"/>
          <w:sz w:val="24"/>
          <w:szCs w:val="24"/>
        </w:rPr>
      </w:pPr>
      <w:bookmarkStart w:id="329" w:name="_Toc520839372"/>
      <w:ins w:id="330" w:author="raye" w:date="2018-07-23T14:18:00Z">
        <w:r w:rsidRPr="00A23FA3">
          <w:rPr>
            <w:rFonts w:ascii="Calibri" w:hAnsi="Calibri"/>
            <w:b w:val="0"/>
            <w:sz w:val="24"/>
            <w:szCs w:val="24"/>
          </w:rPr>
          <w:t>Information such as price and or company data may be limited online, and manual search may be necessary.</w:t>
        </w:r>
        <w:bookmarkEnd w:id="329"/>
      </w:ins>
    </w:p>
    <w:p w14:paraId="41A9949C" w14:textId="77777777" w:rsidR="00530233" w:rsidRPr="00A23FA3" w:rsidRDefault="00530233" w:rsidP="00530233">
      <w:pPr>
        <w:pStyle w:val="3"/>
        <w:keepNext w:val="0"/>
        <w:keepLines w:val="0"/>
        <w:numPr>
          <w:ilvl w:val="2"/>
          <w:numId w:val="42"/>
        </w:numPr>
        <w:spacing w:before="0" w:after="120" w:line="240" w:lineRule="auto"/>
        <w:rPr>
          <w:ins w:id="331" w:author="raye" w:date="2018-07-23T14:18:00Z"/>
          <w:rFonts w:ascii="Calibri" w:hAnsi="Calibri"/>
          <w:b w:val="0"/>
          <w:sz w:val="24"/>
          <w:szCs w:val="24"/>
        </w:rPr>
      </w:pPr>
      <w:bookmarkStart w:id="332" w:name="_Toc520839373"/>
      <w:ins w:id="333" w:author="raye" w:date="2018-07-23T14:18:00Z">
        <w:r w:rsidRPr="00A23FA3">
          <w:rPr>
            <w:rFonts w:ascii="Calibri" w:hAnsi="Calibri"/>
            <w:b w:val="0"/>
            <w:sz w:val="24"/>
            <w:szCs w:val="24"/>
          </w:rPr>
          <w:t>The development team software has not yet reached its end-of-support date.</w:t>
        </w:r>
        <w:bookmarkEnd w:id="332"/>
        <w:r w:rsidRPr="00A23FA3">
          <w:rPr>
            <w:rFonts w:ascii="Calibri" w:hAnsi="Calibri"/>
            <w:b w:val="0"/>
            <w:sz w:val="24"/>
            <w:szCs w:val="24"/>
          </w:rPr>
          <w:t> </w:t>
        </w:r>
      </w:ins>
    </w:p>
    <w:p w14:paraId="21B6F705" w14:textId="77777777" w:rsidR="00530233" w:rsidRPr="00A23FA3" w:rsidRDefault="00530233" w:rsidP="00530233">
      <w:pPr>
        <w:pStyle w:val="3"/>
        <w:keepNext w:val="0"/>
        <w:keepLines w:val="0"/>
        <w:numPr>
          <w:ilvl w:val="2"/>
          <w:numId w:val="42"/>
        </w:numPr>
        <w:spacing w:before="0" w:after="120" w:line="240" w:lineRule="auto"/>
        <w:rPr>
          <w:ins w:id="334" w:author="raye" w:date="2018-07-23T14:18:00Z"/>
          <w:rFonts w:ascii="Calibri" w:hAnsi="Calibri"/>
          <w:b w:val="0"/>
          <w:sz w:val="24"/>
          <w:szCs w:val="24"/>
        </w:rPr>
      </w:pPr>
      <w:bookmarkStart w:id="335" w:name="_Toc520839374"/>
      <w:ins w:id="336" w:author="raye" w:date="2018-07-23T14:18:00Z">
        <w:r w:rsidRPr="00A23FA3">
          <w:rPr>
            <w:rFonts w:ascii="Calibri" w:hAnsi="Calibri"/>
            <w:b w:val="0"/>
            <w:sz w:val="24"/>
            <w:szCs w:val="24"/>
          </w:rPr>
          <w:t>This service outlined in this SOW do not include the provision of any hardware equipment, software program, hardware equipment maintenance or warranty, software program maintenance or warranty, user (exits) modifications, data handling/conversion, performance tuning, or product exploitation.</w:t>
        </w:r>
        <w:bookmarkEnd w:id="335"/>
      </w:ins>
    </w:p>
    <w:p w14:paraId="032F4633" w14:textId="77777777" w:rsidR="00530233" w:rsidRPr="00A23FA3" w:rsidRDefault="00530233" w:rsidP="00530233">
      <w:pPr>
        <w:pStyle w:val="3"/>
        <w:keepNext w:val="0"/>
        <w:keepLines w:val="0"/>
        <w:numPr>
          <w:ilvl w:val="2"/>
          <w:numId w:val="42"/>
        </w:numPr>
        <w:spacing w:before="0" w:after="120" w:line="240" w:lineRule="auto"/>
        <w:rPr>
          <w:ins w:id="337" w:author="raye" w:date="2018-07-23T14:18:00Z"/>
          <w:rFonts w:ascii="Calibri" w:hAnsi="Calibri"/>
          <w:b w:val="0"/>
          <w:sz w:val="24"/>
          <w:szCs w:val="24"/>
        </w:rPr>
      </w:pPr>
      <w:bookmarkStart w:id="338" w:name="_Toc520839375"/>
      <w:ins w:id="339" w:author="raye" w:date="2018-07-23T14:18:00Z">
        <w:r w:rsidRPr="00A23FA3">
          <w:rPr>
            <w:rFonts w:ascii="Calibri" w:hAnsi="Calibri"/>
            <w:b w:val="0"/>
            <w:sz w:val="24"/>
            <w:szCs w:val="24"/>
          </w:rPr>
          <w:t>Bank of China New York and the development team are expected to have appropriate resources available during this timeframe to provide necessary actions and responses for completing project.</w:t>
        </w:r>
        <w:bookmarkEnd w:id="338"/>
        <w:r w:rsidRPr="00A23FA3">
          <w:rPr>
            <w:rFonts w:ascii="Calibri" w:hAnsi="Calibri"/>
            <w:b w:val="0"/>
            <w:sz w:val="24"/>
            <w:szCs w:val="24"/>
          </w:rPr>
          <w:t> </w:t>
        </w:r>
      </w:ins>
    </w:p>
    <w:p w14:paraId="47A4BBAA" w14:textId="77777777" w:rsidR="00530233" w:rsidRPr="00A23FA3" w:rsidRDefault="00530233" w:rsidP="00530233">
      <w:pPr>
        <w:pStyle w:val="3"/>
        <w:keepNext w:val="0"/>
        <w:keepLines w:val="0"/>
        <w:numPr>
          <w:ilvl w:val="2"/>
          <w:numId w:val="42"/>
        </w:numPr>
        <w:spacing w:before="0" w:after="120" w:line="240" w:lineRule="auto"/>
        <w:rPr>
          <w:ins w:id="340" w:author="raye" w:date="2018-07-23T14:18:00Z"/>
          <w:rFonts w:ascii="Calibri" w:hAnsi="Calibri"/>
          <w:b w:val="0"/>
          <w:sz w:val="24"/>
          <w:szCs w:val="24"/>
        </w:rPr>
      </w:pPr>
      <w:bookmarkStart w:id="341" w:name="_Toc520839376"/>
      <w:ins w:id="342" w:author="raye" w:date="2018-07-23T14:18:00Z">
        <w:r w:rsidRPr="00A23FA3">
          <w:rPr>
            <w:rFonts w:ascii="Calibri" w:hAnsi="Calibri"/>
            <w:b w:val="0"/>
            <w:sz w:val="24"/>
            <w:szCs w:val="24"/>
          </w:rPr>
          <w:t>Help the development team obtain an understanding of the business problem, the data, and the current process/practice, and provide business requirements. In reverse, help TSD team to solve the business problem,  provide professional opinion, understand system function and manipulation.</w:t>
        </w:r>
        <w:bookmarkEnd w:id="341"/>
      </w:ins>
    </w:p>
    <w:p w14:paraId="15C037E3" w14:textId="77777777" w:rsidR="00530233" w:rsidRPr="00A23FA3" w:rsidRDefault="00530233" w:rsidP="00530233">
      <w:pPr>
        <w:pStyle w:val="3"/>
        <w:keepNext w:val="0"/>
        <w:keepLines w:val="0"/>
        <w:numPr>
          <w:ilvl w:val="2"/>
          <w:numId w:val="42"/>
        </w:numPr>
        <w:spacing w:before="0" w:after="120" w:line="240" w:lineRule="auto"/>
        <w:rPr>
          <w:ins w:id="343" w:author="raye" w:date="2018-07-23T14:18:00Z"/>
          <w:rFonts w:ascii="Calibri" w:hAnsi="Calibri"/>
          <w:b w:val="0"/>
          <w:sz w:val="24"/>
          <w:szCs w:val="24"/>
        </w:rPr>
      </w:pPr>
      <w:bookmarkStart w:id="344" w:name="_Toc520839377"/>
      <w:ins w:id="345" w:author="raye" w:date="2018-07-23T14:18:00Z">
        <w:r w:rsidRPr="00A23FA3">
          <w:rPr>
            <w:rFonts w:ascii="Calibri" w:hAnsi="Calibri"/>
            <w:b w:val="0"/>
            <w:sz w:val="24"/>
            <w:szCs w:val="24"/>
          </w:rPr>
          <w:t>Provide the necessary operating environment for all equipment delivered, in accordance with the equipment manufacturer’s specifications.</w:t>
        </w:r>
        <w:bookmarkEnd w:id="344"/>
      </w:ins>
    </w:p>
    <w:p w14:paraId="0A2CC2C1" w14:textId="77777777" w:rsidR="00530233" w:rsidRPr="00A23FA3" w:rsidRDefault="00530233" w:rsidP="00530233">
      <w:pPr>
        <w:pStyle w:val="3"/>
        <w:keepNext w:val="0"/>
        <w:keepLines w:val="0"/>
        <w:numPr>
          <w:ilvl w:val="2"/>
          <w:numId w:val="42"/>
        </w:numPr>
        <w:spacing w:before="0" w:after="120" w:line="240" w:lineRule="auto"/>
        <w:rPr>
          <w:ins w:id="346" w:author="raye" w:date="2018-07-23T14:18:00Z"/>
          <w:rFonts w:ascii="Calibri" w:hAnsi="Calibri"/>
          <w:b w:val="0"/>
          <w:sz w:val="24"/>
          <w:szCs w:val="24"/>
        </w:rPr>
      </w:pPr>
      <w:bookmarkStart w:id="347" w:name="_Toc520839378"/>
      <w:ins w:id="348" w:author="raye" w:date="2018-07-23T14:18:00Z">
        <w:r w:rsidRPr="00A23FA3">
          <w:rPr>
            <w:rFonts w:ascii="Calibri" w:hAnsi="Calibri"/>
            <w:b w:val="0"/>
            <w:sz w:val="24"/>
            <w:szCs w:val="24"/>
          </w:rPr>
          <w:lastRenderedPageBreak/>
          <w:t>This solution assumes Bank of China will use Fircosoft for all OFAC checks and due diligence, replacing Bridger Insights. All subject to changes during the development of the FircoSoft project, which is expected concluded in September 2018.</w:t>
        </w:r>
        <w:bookmarkEnd w:id="347"/>
      </w:ins>
    </w:p>
    <w:p w14:paraId="72381DEF" w14:textId="77777777" w:rsidR="00530233" w:rsidRPr="00A23FA3" w:rsidRDefault="00530233" w:rsidP="00530233">
      <w:pPr>
        <w:pStyle w:val="3"/>
        <w:keepNext w:val="0"/>
        <w:keepLines w:val="0"/>
        <w:numPr>
          <w:ilvl w:val="2"/>
          <w:numId w:val="42"/>
        </w:numPr>
        <w:spacing w:before="0" w:after="120" w:line="240" w:lineRule="auto"/>
        <w:rPr>
          <w:ins w:id="349" w:author="raye" w:date="2018-07-23T14:18:00Z"/>
          <w:rFonts w:ascii="Calibri" w:hAnsi="Calibri"/>
          <w:b w:val="0"/>
          <w:sz w:val="24"/>
          <w:szCs w:val="24"/>
        </w:rPr>
      </w:pPr>
      <w:bookmarkStart w:id="350" w:name="_Toc520839379"/>
      <w:ins w:id="351" w:author="raye" w:date="2018-07-23T14:18:00Z">
        <w:r w:rsidRPr="00A23FA3">
          <w:rPr>
            <w:rFonts w:ascii="Calibri" w:hAnsi="Calibri"/>
            <w:b w:val="0"/>
            <w:sz w:val="24"/>
            <w:szCs w:val="24"/>
          </w:rPr>
          <w:t>The proposed solution will not have a management reporting functionality in this phase.</w:t>
        </w:r>
        <w:bookmarkEnd w:id="350"/>
      </w:ins>
    </w:p>
    <w:p w14:paraId="6DE14006" w14:textId="77777777" w:rsidR="00530233" w:rsidRPr="00A23FA3" w:rsidRDefault="00530233" w:rsidP="00530233">
      <w:pPr>
        <w:pStyle w:val="3"/>
        <w:keepNext w:val="0"/>
        <w:keepLines w:val="0"/>
        <w:numPr>
          <w:ilvl w:val="2"/>
          <w:numId w:val="42"/>
        </w:numPr>
        <w:spacing w:before="0" w:after="120" w:line="240" w:lineRule="auto"/>
        <w:rPr>
          <w:ins w:id="352" w:author="raye" w:date="2018-07-23T14:18:00Z"/>
          <w:rFonts w:ascii="Calibri" w:hAnsi="Calibri"/>
          <w:b w:val="0"/>
          <w:sz w:val="24"/>
          <w:szCs w:val="24"/>
        </w:rPr>
      </w:pPr>
      <w:bookmarkStart w:id="353" w:name="_Toc520839380"/>
      <w:ins w:id="354" w:author="raye" w:date="2018-07-23T14:18:00Z">
        <w:r w:rsidRPr="00A23FA3">
          <w:rPr>
            <w:rFonts w:ascii="Calibri" w:hAnsi="Calibri"/>
            <w:b w:val="0"/>
            <w:sz w:val="24"/>
            <w:szCs w:val="24"/>
          </w:rPr>
          <w:t>The BoC Trade Finance AML system will adopt the GLS developed look and feel, similar to the AML Intelligence Solution.</w:t>
        </w:r>
        <w:bookmarkEnd w:id="353"/>
      </w:ins>
    </w:p>
    <w:p w14:paraId="75621D17" w14:textId="77777777" w:rsidR="00530233" w:rsidRPr="00A23FA3" w:rsidRDefault="00530233" w:rsidP="00530233">
      <w:pPr>
        <w:pStyle w:val="3"/>
        <w:keepNext w:val="0"/>
        <w:keepLines w:val="0"/>
        <w:numPr>
          <w:ilvl w:val="2"/>
          <w:numId w:val="42"/>
        </w:numPr>
        <w:spacing w:before="0" w:after="120" w:line="240" w:lineRule="auto"/>
        <w:rPr>
          <w:ins w:id="355" w:author="raye" w:date="2018-07-23T14:18:00Z"/>
          <w:rFonts w:ascii="Calibri" w:hAnsi="Calibri"/>
          <w:b w:val="0"/>
          <w:sz w:val="24"/>
          <w:szCs w:val="24"/>
        </w:rPr>
      </w:pPr>
      <w:bookmarkStart w:id="356" w:name="_Toc520839381"/>
      <w:ins w:id="357" w:author="raye" w:date="2018-07-23T14:18:00Z">
        <w:r w:rsidRPr="00A23FA3">
          <w:rPr>
            <w:rFonts w:ascii="Calibri" w:hAnsi="Calibri"/>
            <w:b w:val="0"/>
            <w:sz w:val="24"/>
            <w:szCs w:val="24"/>
          </w:rPr>
          <w:t>Utilization of architectural components listed in the Technical Solution Document will be used, and development team retains the right to change an architectural component due to functionality or environment requirements.</w:t>
        </w:r>
        <w:bookmarkEnd w:id="356"/>
      </w:ins>
    </w:p>
    <w:p w14:paraId="5002DF62" w14:textId="77777777" w:rsidR="00530233" w:rsidRPr="00A23FA3" w:rsidRDefault="00530233" w:rsidP="00530233">
      <w:pPr>
        <w:pStyle w:val="3"/>
        <w:keepNext w:val="0"/>
        <w:keepLines w:val="0"/>
        <w:numPr>
          <w:ilvl w:val="2"/>
          <w:numId w:val="42"/>
        </w:numPr>
        <w:spacing w:before="0" w:after="120" w:line="240" w:lineRule="auto"/>
        <w:rPr>
          <w:ins w:id="358" w:author="raye" w:date="2018-07-23T14:18:00Z"/>
          <w:rFonts w:ascii="Calibri" w:hAnsi="Calibri"/>
          <w:b w:val="0"/>
          <w:sz w:val="24"/>
          <w:szCs w:val="24"/>
        </w:rPr>
      </w:pPr>
      <w:bookmarkStart w:id="359" w:name="_Toc520839382"/>
      <w:ins w:id="360" w:author="raye" w:date="2018-07-23T14:18:00Z">
        <w:r w:rsidRPr="00A23FA3">
          <w:rPr>
            <w:rFonts w:ascii="Calibri" w:hAnsi="Calibri"/>
            <w:b w:val="0"/>
            <w:sz w:val="24"/>
            <w:szCs w:val="24"/>
          </w:rPr>
          <w:t>BoC will provide the Excel files which will be maintained in the UI interface in the future. Previously, “Jack” was to provide this information.</w:t>
        </w:r>
        <w:bookmarkEnd w:id="359"/>
      </w:ins>
    </w:p>
    <w:p w14:paraId="19409F53" w14:textId="77777777" w:rsidR="00530233" w:rsidRPr="00A23FA3" w:rsidRDefault="00530233" w:rsidP="00530233">
      <w:pPr>
        <w:pStyle w:val="3"/>
        <w:keepNext w:val="0"/>
        <w:keepLines w:val="0"/>
        <w:numPr>
          <w:ilvl w:val="2"/>
          <w:numId w:val="42"/>
        </w:numPr>
        <w:spacing w:before="0" w:after="120" w:line="240" w:lineRule="auto"/>
        <w:rPr>
          <w:ins w:id="361" w:author="raye" w:date="2018-07-23T14:18:00Z"/>
          <w:rFonts w:ascii="Calibri" w:hAnsi="Calibri"/>
          <w:b w:val="0"/>
          <w:sz w:val="24"/>
          <w:szCs w:val="24"/>
        </w:rPr>
      </w:pPr>
      <w:bookmarkStart w:id="362" w:name="_Toc520839383"/>
      <w:ins w:id="363" w:author="raye" w:date="2018-07-23T14:18:00Z">
        <w:r w:rsidRPr="00A23FA3">
          <w:rPr>
            <w:rFonts w:ascii="Calibri" w:hAnsi="Calibri"/>
            <w:b w:val="0"/>
            <w:sz w:val="24"/>
            <w:szCs w:val="24"/>
          </w:rPr>
          <w:t>BoC will provide access to an information source where Trade Finance customer information can be retrieved.</w:t>
        </w:r>
        <w:bookmarkEnd w:id="362"/>
      </w:ins>
    </w:p>
    <w:p w14:paraId="5F2CFC22" w14:textId="77777777" w:rsidR="00530233" w:rsidRPr="00A23FA3" w:rsidRDefault="00530233" w:rsidP="00530233">
      <w:pPr>
        <w:pStyle w:val="3"/>
        <w:keepNext w:val="0"/>
        <w:keepLines w:val="0"/>
        <w:numPr>
          <w:ilvl w:val="2"/>
          <w:numId w:val="42"/>
        </w:numPr>
        <w:spacing w:before="0" w:after="120" w:line="240" w:lineRule="auto"/>
        <w:rPr>
          <w:ins w:id="364" w:author="raye" w:date="2018-07-23T14:18:00Z"/>
          <w:rFonts w:ascii="Calibri" w:hAnsi="Calibri"/>
          <w:b w:val="0"/>
          <w:sz w:val="24"/>
          <w:szCs w:val="24"/>
        </w:rPr>
      </w:pPr>
      <w:bookmarkStart w:id="365" w:name="_Toc520839384"/>
      <w:ins w:id="366" w:author="raye" w:date="2018-07-23T14:18:00Z">
        <w:r w:rsidRPr="00A23FA3">
          <w:rPr>
            <w:rFonts w:ascii="Calibri" w:hAnsi="Calibri"/>
            <w:b w:val="0"/>
            <w:sz w:val="24"/>
            <w:szCs w:val="24"/>
          </w:rPr>
          <w:t>The system is being built for U.S. branches.</w:t>
        </w:r>
        <w:bookmarkEnd w:id="365"/>
      </w:ins>
    </w:p>
    <w:p w14:paraId="5BD17B0B" w14:textId="77777777" w:rsidR="00530233" w:rsidRPr="00A23FA3" w:rsidRDefault="00530233" w:rsidP="00530233">
      <w:pPr>
        <w:pStyle w:val="3"/>
        <w:keepNext w:val="0"/>
        <w:keepLines w:val="0"/>
        <w:numPr>
          <w:ilvl w:val="2"/>
          <w:numId w:val="42"/>
        </w:numPr>
        <w:spacing w:before="0" w:after="120" w:line="240" w:lineRule="auto"/>
        <w:rPr>
          <w:ins w:id="367" w:author="raye" w:date="2018-07-23T14:18:00Z"/>
          <w:rFonts w:ascii="Calibri" w:hAnsi="Calibri"/>
          <w:b w:val="0"/>
          <w:sz w:val="24"/>
          <w:szCs w:val="24"/>
        </w:rPr>
      </w:pPr>
      <w:bookmarkStart w:id="368" w:name="_Toc520839385"/>
      <w:ins w:id="369" w:author="raye" w:date="2018-07-23T14:18:00Z">
        <w:r w:rsidRPr="00A23FA3">
          <w:rPr>
            <w:rFonts w:ascii="Calibri" w:hAnsi="Calibri"/>
            <w:b w:val="0"/>
            <w:sz w:val="24"/>
            <w:szCs w:val="24"/>
          </w:rPr>
          <w:t>This newly-built Trade Finance tool will require use of and access to paid API’s.</w:t>
        </w:r>
        <w:bookmarkEnd w:id="368"/>
      </w:ins>
    </w:p>
    <w:p w14:paraId="0E6A34E8" w14:textId="77777777" w:rsidR="00530233" w:rsidRPr="00A23FA3" w:rsidRDefault="00530233" w:rsidP="00530233">
      <w:pPr>
        <w:pStyle w:val="3"/>
        <w:keepNext w:val="0"/>
        <w:keepLines w:val="0"/>
        <w:numPr>
          <w:ilvl w:val="2"/>
          <w:numId w:val="42"/>
        </w:numPr>
        <w:spacing w:before="0" w:after="120" w:line="240" w:lineRule="auto"/>
        <w:rPr>
          <w:ins w:id="370" w:author="raye" w:date="2018-07-23T14:18:00Z"/>
          <w:rFonts w:ascii="Calibri" w:hAnsi="Calibri"/>
          <w:b w:val="0"/>
          <w:sz w:val="24"/>
          <w:szCs w:val="24"/>
        </w:rPr>
      </w:pPr>
      <w:bookmarkStart w:id="371" w:name="_Toc520839386"/>
      <w:ins w:id="372" w:author="raye" w:date="2018-07-23T14:18:00Z">
        <w:r w:rsidRPr="00A23FA3">
          <w:rPr>
            <w:rFonts w:ascii="Calibri" w:hAnsi="Calibri"/>
            <w:b w:val="0"/>
            <w:sz w:val="24"/>
            <w:szCs w:val="24"/>
          </w:rPr>
          <w:t>Test preparation and execution for system and user acceptance testing.</w:t>
        </w:r>
        <w:bookmarkEnd w:id="371"/>
      </w:ins>
    </w:p>
    <w:p w14:paraId="1B7C6EF1" w14:textId="77777777" w:rsidR="00530233" w:rsidRPr="00A23FA3" w:rsidRDefault="00530233" w:rsidP="00530233">
      <w:pPr>
        <w:pStyle w:val="3"/>
        <w:keepNext w:val="0"/>
        <w:keepLines w:val="0"/>
        <w:numPr>
          <w:ilvl w:val="2"/>
          <w:numId w:val="42"/>
        </w:numPr>
        <w:spacing w:before="0" w:after="120" w:line="240" w:lineRule="auto"/>
        <w:rPr>
          <w:ins w:id="373" w:author="raye" w:date="2018-07-23T14:18:00Z"/>
          <w:rFonts w:ascii="Calibri" w:hAnsi="Calibri"/>
          <w:b w:val="0"/>
          <w:sz w:val="24"/>
          <w:szCs w:val="24"/>
        </w:rPr>
      </w:pPr>
      <w:bookmarkStart w:id="374" w:name="_Toc520839387"/>
      <w:ins w:id="375" w:author="raye" w:date="2018-07-23T14:18:00Z">
        <w:r w:rsidRPr="00A23FA3">
          <w:rPr>
            <w:rFonts w:ascii="Calibri" w:hAnsi="Calibri"/>
            <w:b w:val="0"/>
            <w:sz w:val="24"/>
            <w:szCs w:val="24"/>
          </w:rPr>
          <w:t>A decrease in development and testing resources by 50% after Sprint 9, as planned by the development team.</w:t>
        </w:r>
        <w:bookmarkEnd w:id="374"/>
      </w:ins>
    </w:p>
    <w:p w14:paraId="0FB8D20B" w14:textId="77777777" w:rsidR="00530233" w:rsidRPr="00A23FA3" w:rsidRDefault="00530233" w:rsidP="00530233">
      <w:pPr>
        <w:pStyle w:val="3"/>
        <w:keepNext w:val="0"/>
        <w:keepLines w:val="0"/>
        <w:numPr>
          <w:ilvl w:val="2"/>
          <w:numId w:val="42"/>
        </w:numPr>
        <w:spacing w:before="0" w:after="120" w:line="240" w:lineRule="auto"/>
        <w:rPr>
          <w:ins w:id="376" w:author="raye" w:date="2018-07-23T14:18:00Z"/>
          <w:rFonts w:ascii="Calibri" w:hAnsi="Calibri"/>
          <w:b w:val="0"/>
          <w:sz w:val="24"/>
          <w:szCs w:val="24"/>
        </w:rPr>
      </w:pPr>
      <w:bookmarkStart w:id="377" w:name="_Toc520839388"/>
      <w:ins w:id="378" w:author="raye" w:date="2018-07-23T14:18:00Z">
        <w:r w:rsidRPr="00A23FA3">
          <w:rPr>
            <w:rFonts w:ascii="Calibri" w:hAnsi="Calibri"/>
            <w:b w:val="0"/>
            <w:sz w:val="24"/>
            <w:szCs w:val="24"/>
          </w:rPr>
          <w:t>Requirement stability and sign-off prior to the beginning of development.</w:t>
        </w:r>
        <w:bookmarkEnd w:id="377"/>
      </w:ins>
    </w:p>
    <w:p w14:paraId="405EB634" w14:textId="77777777" w:rsidR="00530233" w:rsidRPr="00A23FA3" w:rsidRDefault="00530233" w:rsidP="00530233">
      <w:pPr>
        <w:pStyle w:val="3"/>
        <w:keepNext w:val="0"/>
        <w:keepLines w:val="0"/>
        <w:numPr>
          <w:ilvl w:val="2"/>
          <w:numId w:val="42"/>
        </w:numPr>
        <w:spacing w:before="0" w:after="120" w:line="240" w:lineRule="auto"/>
        <w:rPr>
          <w:ins w:id="379" w:author="raye" w:date="2018-07-23T14:18:00Z"/>
          <w:rFonts w:ascii="Calibri" w:hAnsi="Calibri"/>
          <w:b w:val="0"/>
          <w:sz w:val="24"/>
          <w:szCs w:val="24"/>
        </w:rPr>
      </w:pPr>
      <w:bookmarkStart w:id="380" w:name="_Toc520839389"/>
      <w:ins w:id="381" w:author="raye" w:date="2018-07-23T14:18:00Z">
        <w:r w:rsidRPr="00A23FA3">
          <w:rPr>
            <w:rFonts w:ascii="Calibri" w:hAnsi="Calibri"/>
            <w:b w:val="0"/>
            <w:sz w:val="24"/>
            <w:szCs w:val="24"/>
          </w:rPr>
          <w:t>Bank of China support and owning of Regulatory Compliance Validation and Post-Go Live Monitoring.</w:t>
        </w:r>
        <w:bookmarkEnd w:id="380"/>
      </w:ins>
    </w:p>
    <w:p w14:paraId="0C80CA4D" w14:textId="77777777" w:rsidR="00530233" w:rsidRPr="00A23FA3" w:rsidRDefault="00530233" w:rsidP="00530233">
      <w:pPr>
        <w:pStyle w:val="3"/>
        <w:keepNext w:val="0"/>
        <w:keepLines w:val="0"/>
        <w:numPr>
          <w:ilvl w:val="2"/>
          <w:numId w:val="42"/>
        </w:numPr>
        <w:spacing w:before="0" w:after="120" w:line="240" w:lineRule="auto"/>
        <w:rPr>
          <w:ins w:id="382" w:author="raye" w:date="2018-07-23T14:18:00Z"/>
          <w:rFonts w:ascii="Calibri" w:hAnsi="Calibri"/>
          <w:b w:val="0"/>
          <w:sz w:val="24"/>
          <w:szCs w:val="24"/>
        </w:rPr>
      </w:pPr>
      <w:bookmarkStart w:id="383" w:name="_Toc520839390"/>
      <w:ins w:id="384" w:author="raye" w:date="2018-07-23T14:18:00Z">
        <w:r w:rsidRPr="00A23FA3">
          <w:rPr>
            <w:rFonts w:ascii="Calibri" w:hAnsi="Calibri"/>
            <w:b w:val="0"/>
            <w:sz w:val="24"/>
            <w:szCs w:val="24"/>
          </w:rPr>
          <w:t>Acquisition and installation of architectural components in Bank of China’s environment.</w:t>
        </w:r>
        <w:bookmarkEnd w:id="383"/>
      </w:ins>
    </w:p>
    <w:p w14:paraId="43DDA48B" w14:textId="77777777" w:rsidR="00530233" w:rsidRPr="00A23FA3" w:rsidRDefault="00530233" w:rsidP="00530233">
      <w:pPr>
        <w:pStyle w:val="3"/>
        <w:keepNext w:val="0"/>
        <w:keepLines w:val="0"/>
        <w:numPr>
          <w:ilvl w:val="2"/>
          <w:numId w:val="42"/>
        </w:numPr>
        <w:spacing w:before="0" w:after="120" w:line="240" w:lineRule="auto"/>
        <w:rPr>
          <w:ins w:id="385" w:author="raye" w:date="2018-07-23T14:18:00Z"/>
          <w:rFonts w:ascii="Calibri" w:hAnsi="Calibri"/>
          <w:b w:val="0"/>
          <w:sz w:val="24"/>
          <w:szCs w:val="24"/>
        </w:rPr>
      </w:pPr>
      <w:bookmarkStart w:id="386" w:name="_Toc520839391"/>
      <w:ins w:id="387" w:author="raye" w:date="2018-07-23T14:18:00Z">
        <w:r w:rsidRPr="00A23FA3">
          <w:rPr>
            <w:rFonts w:ascii="Calibri" w:hAnsi="Calibri"/>
            <w:b w:val="0"/>
            <w:sz w:val="24"/>
            <w:szCs w:val="24"/>
          </w:rPr>
          <w:t>Configuration of space in Bank of China’s source code management repository.</w:t>
        </w:r>
        <w:bookmarkEnd w:id="386"/>
      </w:ins>
    </w:p>
    <w:p w14:paraId="28FE47A8" w14:textId="77777777" w:rsidR="00530233" w:rsidRPr="00A23FA3" w:rsidRDefault="00530233" w:rsidP="00530233">
      <w:pPr>
        <w:pStyle w:val="3"/>
        <w:keepNext w:val="0"/>
        <w:keepLines w:val="0"/>
        <w:numPr>
          <w:ilvl w:val="2"/>
          <w:numId w:val="42"/>
        </w:numPr>
        <w:spacing w:before="0" w:after="120" w:line="240" w:lineRule="auto"/>
        <w:rPr>
          <w:ins w:id="388" w:author="raye" w:date="2018-07-23T14:18:00Z"/>
          <w:rFonts w:ascii="Calibri" w:hAnsi="Calibri"/>
          <w:b w:val="0"/>
          <w:sz w:val="24"/>
          <w:szCs w:val="24"/>
        </w:rPr>
      </w:pPr>
      <w:bookmarkStart w:id="389" w:name="_Toc520839392"/>
      <w:ins w:id="390" w:author="raye" w:date="2018-07-23T14:18:00Z">
        <w:r w:rsidRPr="00A23FA3">
          <w:rPr>
            <w:rFonts w:ascii="Calibri" w:hAnsi="Calibri"/>
            <w:b w:val="0"/>
            <w:sz w:val="24"/>
            <w:szCs w:val="24"/>
          </w:rPr>
          <w:t>Provision of deployment automation and DevOps environment.</w:t>
        </w:r>
        <w:bookmarkEnd w:id="389"/>
      </w:ins>
    </w:p>
    <w:p w14:paraId="3E0FC5BB" w14:textId="77777777" w:rsidR="00530233" w:rsidRPr="00A23FA3" w:rsidRDefault="00530233" w:rsidP="00530233">
      <w:pPr>
        <w:pStyle w:val="3"/>
        <w:keepNext w:val="0"/>
        <w:keepLines w:val="0"/>
        <w:numPr>
          <w:ilvl w:val="2"/>
          <w:numId w:val="42"/>
        </w:numPr>
        <w:spacing w:before="0" w:after="120" w:line="240" w:lineRule="auto"/>
        <w:rPr>
          <w:ins w:id="391" w:author="raye" w:date="2018-07-23T14:18:00Z"/>
          <w:rFonts w:ascii="Calibri" w:hAnsi="Calibri"/>
          <w:b w:val="0"/>
          <w:sz w:val="24"/>
          <w:szCs w:val="24"/>
        </w:rPr>
      </w:pPr>
      <w:bookmarkStart w:id="392" w:name="_Toc520839393"/>
      <w:ins w:id="393" w:author="raye" w:date="2018-07-23T14:18:00Z">
        <w:r w:rsidRPr="00A23FA3">
          <w:rPr>
            <w:rFonts w:ascii="Calibri" w:hAnsi="Calibri"/>
            <w:b w:val="0"/>
            <w:sz w:val="24"/>
            <w:szCs w:val="24"/>
          </w:rPr>
          <w:t>Provision of System Testing and UAT Servers (web, application, and database).</w:t>
        </w:r>
        <w:bookmarkEnd w:id="392"/>
      </w:ins>
    </w:p>
    <w:p w14:paraId="7E217EA2" w14:textId="77777777" w:rsidR="00530233" w:rsidRPr="00A23FA3" w:rsidRDefault="00530233" w:rsidP="00530233">
      <w:pPr>
        <w:pStyle w:val="3"/>
        <w:keepNext w:val="0"/>
        <w:keepLines w:val="0"/>
        <w:numPr>
          <w:ilvl w:val="2"/>
          <w:numId w:val="42"/>
        </w:numPr>
        <w:spacing w:before="0" w:after="120" w:line="240" w:lineRule="auto"/>
        <w:rPr>
          <w:ins w:id="394" w:author="raye" w:date="2018-07-23T14:18:00Z"/>
          <w:rFonts w:ascii="Calibri" w:hAnsi="Calibri"/>
          <w:b w:val="0"/>
          <w:sz w:val="24"/>
          <w:szCs w:val="24"/>
        </w:rPr>
      </w:pPr>
      <w:bookmarkStart w:id="395" w:name="_Toc520839394"/>
      <w:ins w:id="396" w:author="raye" w:date="2018-07-23T14:18:00Z">
        <w:r w:rsidRPr="00A23FA3">
          <w:rPr>
            <w:rFonts w:ascii="Calibri" w:hAnsi="Calibri"/>
            <w:b w:val="0"/>
            <w:sz w:val="24"/>
            <w:szCs w:val="24"/>
          </w:rPr>
          <w:t>Provision of Bank of China Java script library and visual design standards.</w:t>
        </w:r>
        <w:bookmarkEnd w:id="395"/>
      </w:ins>
    </w:p>
    <w:p w14:paraId="6603F5AD" w14:textId="77777777" w:rsidR="00530233" w:rsidRPr="00A23FA3" w:rsidRDefault="00530233" w:rsidP="00530233">
      <w:pPr>
        <w:pStyle w:val="3"/>
        <w:keepNext w:val="0"/>
        <w:keepLines w:val="0"/>
        <w:numPr>
          <w:ilvl w:val="2"/>
          <w:numId w:val="42"/>
        </w:numPr>
        <w:spacing w:before="0" w:after="120" w:line="240" w:lineRule="auto"/>
        <w:rPr>
          <w:ins w:id="397" w:author="raye" w:date="2018-07-23T14:18:00Z"/>
          <w:rFonts w:ascii="Calibri" w:hAnsi="Calibri"/>
          <w:b w:val="0"/>
          <w:sz w:val="24"/>
          <w:szCs w:val="24"/>
        </w:rPr>
      </w:pPr>
      <w:bookmarkStart w:id="398" w:name="_Toc520839395"/>
      <w:ins w:id="399" w:author="raye" w:date="2018-07-23T14:18:00Z">
        <w:r w:rsidRPr="00A23FA3">
          <w:rPr>
            <w:rFonts w:ascii="Calibri" w:hAnsi="Calibri"/>
            <w:b w:val="0"/>
            <w:sz w:val="24"/>
            <w:szCs w:val="24"/>
          </w:rPr>
          <w:lastRenderedPageBreak/>
          <w:t>A development and testing environment are necessary for the migration of code builds to Bank of China during Sprints.</w:t>
        </w:r>
        <w:bookmarkEnd w:id="398"/>
      </w:ins>
    </w:p>
    <w:p w14:paraId="40F4CC2F" w14:textId="77777777" w:rsidR="00530233" w:rsidRPr="00A23FA3" w:rsidRDefault="00530233" w:rsidP="00530233">
      <w:pPr>
        <w:pStyle w:val="3"/>
        <w:keepNext w:val="0"/>
        <w:keepLines w:val="0"/>
        <w:numPr>
          <w:ilvl w:val="2"/>
          <w:numId w:val="42"/>
        </w:numPr>
        <w:spacing w:before="0" w:after="120" w:line="240" w:lineRule="auto"/>
        <w:rPr>
          <w:ins w:id="400" w:author="raye" w:date="2018-07-23T14:18:00Z"/>
          <w:rFonts w:ascii="Calibri" w:hAnsi="Calibri"/>
          <w:b w:val="0"/>
          <w:sz w:val="24"/>
          <w:szCs w:val="24"/>
        </w:rPr>
      </w:pPr>
      <w:bookmarkStart w:id="401" w:name="_Toc520839396"/>
      <w:ins w:id="402" w:author="raye" w:date="2018-07-23T14:18:00Z">
        <w:r w:rsidRPr="00A23FA3">
          <w:rPr>
            <w:rFonts w:ascii="Calibri" w:hAnsi="Calibri"/>
            <w:b w:val="0"/>
            <w:sz w:val="24"/>
            <w:szCs w:val="24"/>
          </w:rPr>
          <w:t>Approval, acquisition and installation of recommended architectural components.</w:t>
        </w:r>
        <w:bookmarkEnd w:id="401"/>
      </w:ins>
    </w:p>
    <w:p w14:paraId="0A49F4DA" w14:textId="77777777" w:rsidR="00530233" w:rsidRPr="00A23FA3" w:rsidRDefault="00530233" w:rsidP="00530233">
      <w:pPr>
        <w:pStyle w:val="3"/>
        <w:keepNext w:val="0"/>
        <w:keepLines w:val="0"/>
        <w:numPr>
          <w:ilvl w:val="2"/>
          <w:numId w:val="42"/>
        </w:numPr>
        <w:spacing w:before="0" w:after="120" w:line="240" w:lineRule="auto"/>
        <w:rPr>
          <w:ins w:id="403" w:author="raye" w:date="2018-07-23T14:18:00Z"/>
          <w:rFonts w:ascii="Calibri" w:hAnsi="Calibri"/>
          <w:b w:val="0"/>
          <w:sz w:val="24"/>
          <w:szCs w:val="24"/>
        </w:rPr>
      </w:pPr>
      <w:bookmarkStart w:id="404" w:name="_Toc520839397"/>
      <w:ins w:id="405" w:author="raye" w:date="2018-07-23T14:18:00Z">
        <w:r w:rsidRPr="00A23FA3">
          <w:rPr>
            <w:rFonts w:ascii="Calibri" w:hAnsi="Calibri"/>
            <w:b w:val="0"/>
            <w:sz w:val="24"/>
            <w:szCs w:val="24"/>
          </w:rPr>
          <w:t>TSD is responsible for submitting business requirements but not technical requirements in this BRD.</w:t>
        </w:r>
        <w:bookmarkEnd w:id="404"/>
      </w:ins>
    </w:p>
    <w:p w14:paraId="52431780" w14:textId="77777777" w:rsidR="00530233" w:rsidRPr="00A23FA3" w:rsidRDefault="00530233" w:rsidP="00530233">
      <w:pPr>
        <w:pStyle w:val="3"/>
        <w:keepNext w:val="0"/>
        <w:keepLines w:val="0"/>
        <w:numPr>
          <w:ilvl w:val="2"/>
          <w:numId w:val="42"/>
        </w:numPr>
        <w:spacing w:before="0" w:after="120" w:line="240" w:lineRule="auto"/>
        <w:rPr>
          <w:ins w:id="406" w:author="raye" w:date="2018-07-23T14:18:00Z"/>
          <w:rFonts w:ascii="Calibri" w:hAnsi="Calibri"/>
          <w:b w:val="0"/>
          <w:sz w:val="24"/>
          <w:szCs w:val="24"/>
        </w:rPr>
      </w:pPr>
      <w:bookmarkStart w:id="407" w:name="_Toc520839398"/>
      <w:commentRangeStart w:id="408"/>
      <w:ins w:id="409" w:author="raye" w:date="2018-07-23T14:18:00Z">
        <w:r w:rsidRPr="00A23FA3">
          <w:rPr>
            <w:rFonts w:ascii="Calibri" w:hAnsi="Calibri"/>
            <w:b w:val="0"/>
            <w:sz w:val="24"/>
            <w:szCs w:val="24"/>
          </w:rPr>
          <w:t>The Trade Finance AML System (TF AML) should be reviewed by an independent party before being putting into production. This compliance focused review, should be conducted by the LCD or a consultant firm agreed upon by the LCD, is to confirm the limitations, the architecture, the accuracy rates, the efficiency of the System. More importantly the review is to test the evidences returned by the TF AML and logic behind those evidences are sufficient to answer Transaction Risk Mitigation Check List 35 questions, either manually, semi-automatically or automatically. The reason for such a review is because although all answers or results from the TF AML are supposed to be reviewed and judged manually, when employing an automated system, sooner or later, human will inevitably rely on the system, and hence a level of comfort must be obtained from the system before implementation.</w:t>
        </w:r>
        <w:commentRangeEnd w:id="408"/>
        <w:r w:rsidRPr="00A23FA3">
          <w:rPr>
            <w:rStyle w:val="ae"/>
            <w:b w:val="0"/>
            <w:bCs w:val="0"/>
          </w:rPr>
          <w:commentReference w:id="408"/>
        </w:r>
        <w:bookmarkEnd w:id="407"/>
      </w:ins>
    </w:p>
    <w:p w14:paraId="72E96E33" w14:textId="77777777" w:rsidR="00530233" w:rsidRPr="00A23FA3" w:rsidRDefault="00530233" w:rsidP="00530233">
      <w:pPr>
        <w:spacing w:line="360" w:lineRule="auto"/>
        <w:ind w:left="635"/>
        <w:rPr>
          <w:ins w:id="410" w:author="raye" w:date="2018-07-23T14:18:00Z"/>
          <w:i/>
          <w:sz w:val="24"/>
          <w:szCs w:val="24"/>
        </w:rPr>
      </w:pPr>
    </w:p>
    <w:p w14:paraId="187ABF5F" w14:textId="4016F56C" w:rsidR="00492879" w:rsidRPr="00A23FA3" w:rsidRDefault="00492879">
      <w:pPr>
        <w:spacing w:line="360" w:lineRule="auto"/>
        <w:ind w:left="635"/>
        <w:rPr>
          <w:ins w:id="411" w:author="raye" w:date="2018-07-17T09:50:00Z"/>
          <w:i/>
          <w:sz w:val="24"/>
          <w:szCs w:val="24"/>
        </w:rPr>
        <w:pPrChange w:id="412" w:author="raye" w:date="2018-07-17T09:50:00Z">
          <w:pPr>
            <w:pStyle w:val="2"/>
            <w:numPr>
              <w:numId w:val="3"/>
            </w:numPr>
            <w:tabs>
              <w:tab w:val="clear" w:pos="1440"/>
              <w:tab w:val="left" w:pos="709"/>
            </w:tabs>
            <w:spacing w:afterLines="50" w:after="156"/>
            <w:ind w:left="567" w:hanging="567"/>
          </w:pPr>
        </w:pPrChange>
      </w:pPr>
    </w:p>
    <w:p w14:paraId="4BD2195C" w14:textId="49F7DF31" w:rsidR="00492879" w:rsidRPr="00A23FA3" w:rsidDel="00530233" w:rsidRDefault="00492879" w:rsidP="00530233">
      <w:pPr>
        <w:widowControl/>
        <w:spacing w:line="276" w:lineRule="auto"/>
        <w:jc w:val="left"/>
        <w:rPr>
          <w:del w:id="413" w:author="raye" w:date="2018-07-17T09:51:00Z"/>
          <w:rFonts w:ascii="Times New Roman" w:hAnsi="Times New Roman" w:cs="Times New Roman"/>
          <w:b/>
          <w:sz w:val="24"/>
          <w:szCs w:val="24"/>
          <w:rPrChange w:id="414" w:author="raye" w:date="2018-07-23T14:19:00Z">
            <w:rPr>
              <w:del w:id="415" w:author="raye" w:date="2018-07-17T09:51:00Z"/>
              <w:rFonts w:ascii="Times New Roman" w:hAnsi="Times New Roman" w:cs="Times New Roman"/>
              <w:sz w:val="24"/>
              <w:szCs w:val="24"/>
            </w:rPr>
          </w:rPrChange>
        </w:rPr>
      </w:pPr>
      <w:bookmarkStart w:id="416" w:name="_Toc402968002"/>
      <w:ins w:id="417" w:author="raye" w:date="2018-07-17T09:50:00Z">
        <w:r w:rsidRPr="00A23FA3">
          <w:rPr>
            <w:rFonts w:ascii="Times New Roman" w:hAnsi="Times New Roman" w:cs="Times New Roman"/>
            <w:b/>
            <w:sz w:val="24"/>
            <w:szCs w:val="24"/>
            <w:rPrChange w:id="418" w:author="raye" w:date="2018-07-23T14:19:00Z">
              <w:rPr>
                <w:rFonts w:ascii="Times New Roman" w:hAnsi="Times New Roman" w:cs="Times New Roman"/>
                <w:sz w:val="24"/>
                <w:szCs w:val="24"/>
              </w:rPr>
            </w:rPrChange>
          </w:rPr>
          <w:t>1.2. Requirement Brief</w:t>
        </w:r>
      </w:ins>
      <w:bookmarkEnd w:id="416"/>
    </w:p>
    <w:p w14:paraId="453A2DC0" w14:textId="77777777" w:rsidR="00530233" w:rsidRPr="00A23FA3" w:rsidRDefault="00530233">
      <w:pPr>
        <w:rPr>
          <w:ins w:id="419" w:author="raye" w:date="2018-07-23T14:18:00Z"/>
          <w:rPrChange w:id="420" w:author="raye" w:date="2018-07-23T14:19:00Z">
            <w:rPr>
              <w:ins w:id="421" w:author="raye" w:date="2018-07-23T14:18:00Z"/>
              <w:rFonts w:ascii="Calibri" w:hAnsi="Calibri" w:cstheme="minorHAnsi"/>
              <w:b/>
            </w:rPr>
          </w:rPrChange>
        </w:rPr>
        <w:pPrChange w:id="422" w:author="raye" w:date="2018-07-23T14:19:00Z">
          <w:pPr>
            <w:pStyle w:val="2"/>
            <w:numPr>
              <w:numId w:val="3"/>
            </w:numPr>
            <w:tabs>
              <w:tab w:val="clear" w:pos="1440"/>
              <w:tab w:val="left" w:pos="709"/>
            </w:tabs>
            <w:spacing w:afterLines="50" w:after="156"/>
            <w:ind w:left="567" w:hanging="567"/>
          </w:pPr>
        </w:pPrChange>
      </w:pPr>
    </w:p>
    <w:p w14:paraId="476AA60D" w14:textId="77777777" w:rsidR="00530233" w:rsidRPr="00A23FA3" w:rsidRDefault="00530233" w:rsidP="00530233">
      <w:pPr>
        <w:widowControl/>
        <w:spacing w:line="276" w:lineRule="auto"/>
        <w:jc w:val="left"/>
        <w:rPr>
          <w:ins w:id="423" w:author="raye" w:date="2018-07-23T14:18:00Z"/>
          <w:i/>
          <w:sz w:val="24"/>
          <w:szCs w:val="24"/>
        </w:rPr>
      </w:pPr>
      <w:bookmarkStart w:id="424" w:name="_Toc512250190"/>
      <w:bookmarkStart w:id="425" w:name="_Toc512250450"/>
      <w:bookmarkStart w:id="426" w:name="_Toc512421533"/>
      <w:bookmarkStart w:id="427" w:name="_Toc512865718"/>
      <w:bookmarkStart w:id="428" w:name="_Toc513461435"/>
      <w:bookmarkStart w:id="429" w:name="_Toc513475391"/>
      <w:bookmarkStart w:id="430" w:name="_Toc510773915"/>
      <w:ins w:id="431" w:author="raye" w:date="2018-07-23T14:18:00Z">
        <w:r w:rsidRPr="00A23FA3">
          <w:rPr>
            <w:i/>
            <w:sz w:val="24"/>
            <w:szCs w:val="24"/>
          </w:rPr>
          <w:t>BoC and development team will work together to jointly define the success criteria. Below are typical examples that development team has utilized as success criteria with other clients.</w:t>
        </w:r>
      </w:ins>
    </w:p>
    <w:p w14:paraId="61711551" w14:textId="77777777" w:rsidR="00530233" w:rsidRPr="00A23FA3" w:rsidRDefault="00530233" w:rsidP="00530233">
      <w:pPr>
        <w:numPr>
          <w:ilvl w:val="0"/>
          <w:numId w:val="64"/>
        </w:numPr>
        <w:spacing w:line="276" w:lineRule="auto"/>
        <w:rPr>
          <w:ins w:id="432" w:author="raye" w:date="2018-07-23T14:18:00Z"/>
          <w:sz w:val="24"/>
          <w:szCs w:val="24"/>
        </w:rPr>
      </w:pPr>
      <w:ins w:id="433" w:author="raye" w:date="2018-07-23T14:18:00Z">
        <w:r w:rsidRPr="00A23FA3">
          <w:rPr>
            <w:sz w:val="24"/>
            <w:szCs w:val="24"/>
          </w:rPr>
          <w:t>Increase efficiency by X%, in terms of time saved in processing of each transaction, by automating Trade Finance and reducing manual effort</w:t>
        </w:r>
      </w:ins>
    </w:p>
    <w:p w14:paraId="4A4BA109" w14:textId="77777777" w:rsidR="00530233" w:rsidRPr="00A23FA3" w:rsidRDefault="00530233" w:rsidP="00530233">
      <w:pPr>
        <w:numPr>
          <w:ilvl w:val="0"/>
          <w:numId w:val="64"/>
        </w:numPr>
        <w:spacing w:line="276" w:lineRule="auto"/>
        <w:rPr>
          <w:ins w:id="434" w:author="raye" w:date="2018-07-23T14:18:00Z"/>
          <w:sz w:val="24"/>
          <w:szCs w:val="24"/>
        </w:rPr>
      </w:pPr>
      <w:ins w:id="435" w:author="raye" w:date="2018-07-23T14:18:00Z">
        <w:r w:rsidRPr="00A23FA3">
          <w:rPr>
            <w:sz w:val="24"/>
            <w:szCs w:val="24"/>
          </w:rPr>
          <w:t>Maintain digital copies of Trade Finance documents in a central repository for easy access</w:t>
        </w:r>
      </w:ins>
    </w:p>
    <w:p w14:paraId="526DC397" w14:textId="77777777" w:rsidR="00530233" w:rsidRPr="00A23FA3" w:rsidRDefault="00530233" w:rsidP="00530233">
      <w:pPr>
        <w:numPr>
          <w:ilvl w:val="0"/>
          <w:numId w:val="64"/>
        </w:numPr>
        <w:spacing w:line="276" w:lineRule="auto"/>
        <w:rPr>
          <w:ins w:id="436" w:author="raye" w:date="2018-07-23T14:18:00Z"/>
          <w:sz w:val="24"/>
          <w:szCs w:val="24"/>
        </w:rPr>
      </w:pPr>
      <w:ins w:id="437" w:author="raye" w:date="2018-07-23T14:18:00Z">
        <w:r w:rsidRPr="00A23FA3">
          <w:rPr>
            <w:sz w:val="24"/>
            <w:szCs w:val="24"/>
          </w:rPr>
          <w:t>Meet regulatory requirements by documenting Trade Finance analysis online and providing an audit trail of activities and approvals</w:t>
        </w:r>
      </w:ins>
    </w:p>
    <w:p w14:paraId="57F55238" w14:textId="77777777" w:rsidR="00530233" w:rsidRPr="00A23FA3" w:rsidRDefault="00530233" w:rsidP="00530233">
      <w:pPr>
        <w:numPr>
          <w:ilvl w:val="0"/>
          <w:numId w:val="64"/>
        </w:numPr>
        <w:spacing w:line="276" w:lineRule="auto"/>
        <w:rPr>
          <w:ins w:id="438" w:author="raye" w:date="2018-07-23T14:18:00Z"/>
          <w:sz w:val="24"/>
          <w:szCs w:val="24"/>
        </w:rPr>
      </w:pPr>
      <w:ins w:id="439" w:author="raye" w:date="2018-07-23T14:18:00Z">
        <w:r w:rsidRPr="00A23FA3">
          <w:rPr>
            <w:sz w:val="24"/>
            <w:szCs w:val="24"/>
          </w:rPr>
          <w:t>Maintain Trade Finance activities online to provide management with an understanding of work effort and case status</w:t>
        </w:r>
      </w:ins>
    </w:p>
    <w:p w14:paraId="2E8037D1" w14:textId="77777777" w:rsidR="000A069C" w:rsidRPr="00A23FA3" w:rsidDel="00492879" w:rsidRDefault="000A069C" w:rsidP="000A069C">
      <w:pPr>
        <w:rPr>
          <w:del w:id="440" w:author="raye" w:date="2018-07-17T09:51:00Z"/>
        </w:rPr>
      </w:pPr>
    </w:p>
    <w:bookmarkEnd w:id="424"/>
    <w:bookmarkEnd w:id="425"/>
    <w:bookmarkEnd w:id="426"/>
    <w:bookmarkEnd w:id="427"/>
    <w:bookmarkEnd w:id="428"/>
    <w:bookmarkEnd w:id="429"/>
    <w:bookmarkEnd w:id="430"/>
    <w:p w14:paraId="516E3FCF" w14:textId="2D89EB45" w:rsidR="00CC68FA" w:rsidRPr="00A23FA3" w:rsidDel="00492879" w:rsidRDefault="00CC68FA" w:rsidP="00CC68FA">
      <w:pPr>
        <w:rPr>
          <w:del w:id="441" w:author="raye" w:date="2018-07-17T09:51:00Z"/>
        </w:rPr>
      </w:pPr>
    </w:p>
    <w:p w14:paraId="4067F073" w14:textId="0E2CB18F" w:rsidR="00541988" w:rsidRPr="00A23FA3" w:rsidDel="00492879" w:rsidRDefault="00541988" w:rsidP="00541988">
      <w:pPr>
        <w:pStyle w:val="1"/>
        <w:numPr>
          <w:ilvl w:val="0"/>
          <w:numId w:val="3"/>
        </w:numPr>
        <w:spacing w:before="0" w:line="240" w:lineRule="auto"/>
        <w:rPr>
          <w:del w:id="442" w:author="raye" w:date="2018-07-17T09:51:00Z"/>
          <w:rFonts w:ascii="Calibri" w:hAnsi="Calibri" w:cstheme="minorHAnsi"/>
          <w:sz w:val="48"/>
          <w:szCs w:val="48"/>
        </w:rPr>
      </w:pPr>
      <w:del w:id="443" w:author="raye" w:date="2018-07-17T09:51:00Z">
        <w:r w:rsidRPr="00A23FA3" w:rsidDel="00492879">
          <w:rPr>
            <w:rFonts w:ascii="Calibri" w:hAnsi="Calibri" w:cstheme="minorHAnsi"/>
            <w:sz w:val="48"/>
            <w:szCs w:val="48"/>
          </w:rPr>
          <w:delText>Success Criteria</w:delText>
        </w:r>
      </w:del>
    </w:p>
    <w:p w14:paraId="41B3015E" w14:textId="36E7279B" w:rsidR="00E33BD5" w:rsidRPr="00A23FA3" w:rsidDel="00E143FF" w:rsidRDefault="00E33BD5">
      <w:pPr>
        <w:spacing w:line="276" w:lineRule="auto"/>
        <w:ind w:left="720"/>
        <w:rPr>
          <w:del w:id="444" w:author="raye" w:date="2018-07-18T13:36:00Z"/>
          <w:sz w:val="24"/>
          <w:szCs w:val="24"/>
        </w:rPr>
        <w:pPrChange w:id="445" w:author="raye" w:date="2018-07-17T12:04:00Z">
          <w:pPr>
            <w:numPr>
              <w:numId w:val="64"/>
            </w:numPr>
            <w:tabs>
              <w:tab w:val="num" w:pos="720"/>
            </w:tabs>
            <w:spacing w:line="276" w:lineRule="auto"/>
            <w:ind w:left="720" w:hanging="360"/>
          </w:pPr>
        </w:pPrChange>
      </w:pPr>
    </w:p>
    <w:p w14:paraId="47AAD96D" w14:textId="77777777" w:rsidR="00492879" w:rsidRPr="00A23FA3" w:rsidRDefault="00492879">
      <w:pPr>
        <w:pStyle w:val="215"/>
        <w:ind w:left="360"/>
        <w:rPr>
          <w:ins w:id="446" w:author="raye" w:date="2018-07-17T09:51:00Z"/>
          <w:rFonts w:ascii="Times New Roman" w:hAnsi="Times New Roman" w:cs="Times New Roman"/>
          <w:sz w:val="24"/>
          <w:szCs w:val="24"/>
        </w:rPr>
        <w:pPrChange w:id="447" w:author="raye" w:date="2018-07-17T09:52:00Z">
          <w:pPr>
            <w:pStyle w:val="215"/>
            <w:numPr>
              <w:numId w:val="64"/>
            </w:numPr>
            <w:tabs>
              <w:tab w:val="num" w:pos="720"/>
            </w:tabs>
            <w:ind w:left="720" w:hanging="360"/>
          </w:pPr>
        </w:pPrChange>
      </w:pPr>
      <w:bookmarkStart w:id="448" w:name="_Toc402968003"/>
      <w:bookmarkStart w:id="449" w:name="_Toc520839399"/>
      <w:ins w:id="450" w:author="raye" w:date="2018-07-17T09:51:00Z">
        <w:r w:rsidRPr="00A23FA3">
          <w:rPr>
            <w:rFonts w:ascii="Times New Roman" w:hAnsi="Times New Roman" w:cs="Times New Roman"/>
            <w:sz w:val="24"/>
            <w:szCs w:val="24"/>
          </w:rPr>
          <w:t xml:space="preserve">1.3. </w:t>
        </w:r>
        <w:r w:rsidRPr="00A23FA3">
          <w:rPr>
            <w:rFonts w:ascii="Times New Roman" w:hAnsi="Times New Roman" w:cs="Times New Roman" w:hint="eastAsia"/>
            <w:sz w:val="24"/>
            <w:szCs w:val="24"/>
          </w:rPr>
          <w:t>Brief i</w:t>
        </w:r>
        <w:r w:rsidRPr="00A23FA3">
          <w:rPr>
            <w:rFonts w:ascii="Times New Roman" w:hAnsi="Times New Roman" w:cs="Times New Roman"/>
            <w:sz w:val="24"/>
            <w:szCs w:val="24"/>
          </w:rPr>
          <w:t xml:space="preserve">ntroduction to </w:t>
        </w:r>
        <w:r w:rsidRPr="00A23FA3">
          <w:rPr>
            <w:rFonts w:ascii="Times New Roman" w:hAnsi="Times New Roman" w:cs="Times New Roman" w:hint="eastAsia"/>
            <w:sz w:val="24"/>
            <w:szCs w:val="24"/>
          </w:rPr>
          <w:t>feasibility</w:t>
        </w:r>
        <w:bookmarkEnd w:id="448"/>
        <w:bookmarkEnd w:id="449"/>
      </w:ins>
    </w:p>
    <w:p w14:paraId="68295F46" w14:textId="0A6D197B" w:rsidR="00DA5C6D" w:rsidRPr="00A23FA3" w:rsidRDefault="00492879" w:rsidP="00492879">
      <w:pPr>
        <w:pStyle w:val="a0"/>
        <w:numPr>
          <w:ilvl w:val="0"/>
          <w:numId w:val="64"/>
        </w:numPr>
        <w:ind w:firstLineChars="0"/>
        <w:rPr>
          <w:ins w:id="451" w:author="raye" w:date="2018-07-17T09:52:00Z"/>
          <w:rPrChange w:id="452" w:author="raye" w:date="2018-07-17T09:52:00Z">
            <w:rPr>
              <w:ins w:id="453" w:author="raye" w:date="2018-07-17T09:52:00Z"/>
              <w:i/>
              <w:iCs/>
              <w:sz w:val="24"/>
              <w:szCs w:val="24"/>
            </w:rPr>
          </w:rPrChange>
        </w:rPr>
      </w:pPr>
      <w:ins w:id="454" w:author="raye" w:date="2018-07-17T09:51:00Z">
        <w:r w:rsidRPr="00A23FA3">
          <w:rPr>
            <w:i/>
            <w:iCs/>
            <w:sz w:val="24"/>
            <w:szCs w:val="24"/>
          </w:rPr>
          <w:t xml:space="preserve">project feasibility analysis including, but not limited to: market conditions and trends, the achievement of similar products in the industry, the impact of </w:t>
        </w:r>
        <w:r w:rsidRPr="00A23FA3">
          <w:rPr>
            <w:i/>
            <w:iCs/>
            <w:sz w:val="24"/>
            <w:szCs w:val="24"/>
          </w:rPr>
          <w:lastRenderedPageBreak/>
          <w:t>national policies, operational status quo / questions / suggestions for improvement and business value, user usage, risks, strategic conformity market demand trends, enhance the customer experience, the regulatory requirements.</w:t>
        </w:r>
      </w:ins>
    </w:p>
    <w:p w14:paraId="5AE363CE" w14:textId="6E400031" w:rsidR="00EE0C31" w:rsidRPr="00A23FA3" w:rsidRDefault="00EE0C31">
      <w:pPr>
        <w:rPr>
          <w:ins w:id="455" w:author="raye" w:date="2018-07-17T09:52:00Z"/>
        </w:rPr>
        <w:pPrChange w:id="456" w:author="raye" w:date="2018-07-17T09:52:00Z">
          <w:pPr>
            <w:pStyle w:val="a0"/>
            <w:numPr>
              <w:numId w:val="64"/>
            </w:numPr>
            <w:tabs>
              <w:tab w:val="num" w:pos="720"/>
            </w:tabs>
            <w:ind w:left="720" w:firstLineChars="0" w:hanging="360"/>
          </w:pPr>
        </w:pPrChange>
      </w:pPr>
    </w:p>
    <w:p w14:paraId="5FCF8935" w14:textId="77777777" w:rsidR="00492879" w:rsidRPr="00A23FA3" w:rsidRDefault="00492879">
      <w:pPr>
        <w:pStyle w:val="215"/>
        <w:ind w:firstLineChars="200" w:firstLine="482"/>
        <w:rPr>
          <w:ins w:id="457" w:author="raye" w:date="2018-07-17T09:52:00Z"/>
          <w:rFonts w:ascii="Times New Roman" w:hAnsi="Times New Roman" w:cs="Times New Roman"/>
          <w:sz w:val="24"/>
          <w:szCs w:val="24"/>
        </w:rPr>
        <w:pPrChange w:id="458" w:author="raye" w:date="2018-07-17T09:52:00Z">
          <w:pPr>
            <w:pStyle w:val="215"/>
          </w:pPr>
        </w:pPrChange>
      </w:pPr>
      <w:bookmarkStart w:id="459" w:name="_Toc402968004"/>
      <w:bookmarkStart w:id="460" w:name="_Toc520839400"/>
      <w:ins w:id="461" w:author="raye" w:date="2018-07-17T09:52:00Z">
        <w:r w:rsidRPr="00A23FA3">
          <w:rPr>
            <w:rFonts w:ascii="Times New Roman" w:hAnsi="Times New Roman" w:cs="Times New Roman"/>
            <w:sz w:val="24"/>
            <w:szCs w:val="24"/>
          </w:rPr>
          <w:t>1.4. Basic definition</w:t>
        </w:r>
        <w:bookmarkEnd w:id="459"/>
        <w:bookmarkEnd w:id="460"/>
      </w:ins>
    </w:p>
    <w:p w14:paraId="37CFA9CB" w14:textId="77777777" w:rsidR="00492879" w:rsidRPr="00A23FA3" w:rsidRDefault="00492879" w:rsidP="00492879">
      <w:pPr>
        <w:numPr>
          <w:ilvl w:val="0"/>
          <w:numId w:val="71"/>
        </w:numPr>
        <w:tabs>
          <w:tab w:val="left" w:pos="426"/>
        </w:tabs>
        <w:spacing w:line="360" w:lineRule="auto"/>
        <w:rPr>
          <w:ins w:id="462" w:author="raye" w:date="2018-07-17T09:52:00Z"/>
          <w:i/>
          <w:iCs/>
          <w:sz w:val="24"/>
          <w:szCs w:val="24"/>
        </w:rPr>
      </w:pPr>
      <w:ins w:id="463" w:author="raye" w:date="2018-07-17T09:52:00Z">
        <w:r w:rsidRPr="00A23FA3">
          <w:rPr>
            <w:i/>
            <w:iCs/>
            <w:sz w:val="24"/>
            <w:szCs w:val="24"/>
          </w:rPr>
          <w:t>Define and explain special terms (jargons) or abbreviations, serial numbers and codes related to the demand.</w:t>
        </w:r>
      </w:ins>
    </w:p>
    <w:p w14:paraId="1753C7A8" w14:textId="1BF92F6D" w:rsidR="00492879" w:rsidRPr="00A23FA3" w:rsidRDefault="00492879">
      <w:pPr>
        <w:rPr>
          <w:ins w:id="464" w:author="raye" w:date="2018-07-17T09:53:00Z"/>
        </w:rPr>
        <w:pPrChange w:id="465" w:author="raye" w:date="2018-07-17T09:52:00Z">
          <w:pPr>
            <w:pStyle w:val="a0"/>
            <w:numPr>
              <w:numId w:val="64"/>
            </w:numPr>
            <w:tabs>
              <w:tab w:val="num" w:pos="720"/>
            </w:tabs>
            <w:ind w:left="720" w:firstLineChars="0" w:hanging="360"/>
          </w:pPr>
        </w:pPrChange>
      </w:pPr>
    </w:p>
    <w:tbl>
      <w:tblPr>
        <w:tblW w:w="0" w:type="auto"/>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000" w:firstRow="0" w:lastRow="0" w:firstColumn="0" w:lastColumn="0" w:noHBand="0" w:noVBand="0"/>
      </w:tblPr>
      <w:tblGrid>
        <w:gridCol w:w="2173"/>
        <w:gridCol w:w="6406"/>
      </w:tblGrid>
      <w:tr w:rsidR="00A23FA3" w:rsidRPr="00A23FA3" w14:paraId="4189E464" w14:textId="77777777" w:rsidTr="00751CDF">
        <w:trPr>
          <w:trHeight w:val="296"/>
          <w:jc w:val="center"/>
          <w:ins w:id="466" w:author="raye" w:date="2018-07-17T09:53:00Z"/>
        </w:trPr>
        <w:tc>
          <w:tcPr>
            <w:tcW w:w="2173" w:type="dxa"/>
            <w:shd w:val="clear" w:color="auto" w:fill="C0C0C0"/>
            <w:vAlign w:val="center"/>
          </w:tcPr>
          <w:p w14:paraId="7830293E" w14:textId="77777777" w:rsidR="001A41A7" w:rsidRPr="00A23FA3" w:rsidRDefault="001A41A7" w:rsidP="00751CDF">
            <w:pPr>
              <w:ind w:firstLine="440"/>
              <w:rPr>
                <w:ins w:id="467" w:author="raye" w:date="2018-07-17T09:53:00Z"/>
                <w:rFonts w:ascii="微软雅黑" w:eastAsia="微软雅黑" w:hAnsi="微软雅黑" w:cs="宋体"/>
                <w:bCs/>
                <w:kern w:val="0"/>
                <w:highlight w:val="cyan"/>
              </w:rPr>
            </w:pPr>
            <w:ins w:id="468" w:author="raye" w:date="2018-07-17T09:53:00Z">
              <w:r w:rsidRPr="00A23FA3">
                <w:rPr>
                  <w:rFonts w:ascii="微软雅黑" w:eastAsia="微软雅黑" w:hAnsi="微软雅黑" w:cs="宋体" w:hint="eastAsia"/>
                  <w:bCs/>
                  <w:kern w:val="0"/>
                  <w:highlight w:val="cyan"/>
                </w:rPr>
                <w:t>术语</w:t>
              </w:r>
            </w:ins>
          </w:p>
        </w:tc>
        <w:tc>
          <w:tcPr>
            <w:tcW w:w="6406" w:type="dxa"/>
            <w:shd w:val="clear" w:color="auto" w:fill="C0C0C0"/>
            <w:vAlign w:val="center"/>
          </w:tcPr>
          <w:p w14:paraId="6AAB1D24" w14:textId="77777777" w:rsidR="001A41A7" w:rsidRPr="00A23FA3" w:rsidRDefault="001A41A7" w:rsidP="00751CDF">
            <w:pPr>
              <w:ind w:firstLine="440"/>
              <w:rPr>
                <w:ins w:id="469" w:author="raye" w:date="2018-07-17T09:53:00Z"/>
                <w:rFonts w:ascii="微软雅黑" w:eastAsia="微软雅黑" w:hAnsi="微软雅黑" w:cs="宋体"/>
                <w:bCs/>
                <w:kern w:val="0"/>
                <w:highlight w:val="cyan"/>
              </w:rPr>
            </w:pPr>
            <w:ins w:id="470" w:author="raye" w:date="2018-07-17T09:53:00Z">
              <w:r w:rsidRPr="00A23FA3">
                <w:rPr>
                  <w:rFonts w:ascii="微软雅黑" w:eastAsia="微软雅黑" w:hAnsi="微软雅黑" w:cs="宋体" w:hint="eastAsia"/>
                  <w:bCs/>
                  <w:kern w:val="0"/>
                  <w:highlight w:val="cyan"/>
                </w:rPr>
                <w:t>定义或说明</w:t>
              </w:r>
            </w:ins>
          </w:p>
        </w:tc>
      </w:tr>
      <w:tr w:rsidR="00A23FA3" w:rsidRPr="00A23FA3" w14:paraId="7205C83D" w14:textId="77777777" w:rsidTr="00751CDF">
        <w:trPr>
          <w:trHeight w:val="81"/>
          <w:jc w:val="center"/>
          <w:ins w:id="471" w:author="raye" w:date="2018-07-17T09:53:00Z"/>
        </w:trPr>
        <w:tc>
          <w:tcPr>
            <w:tcW w:w="2173" w:type="dxa"/>
            <w:vAlign w:val="center"/>
          </w:tcPr>
          <w:p w14:paraId="620BA2E6" w14:textId="77777777" w:rsidR="001A41A7" w:rsidRPr="00A23FA3" w:rsidRDefault="001A41A7" w:rsidP="00751CDF">
            <w:pPr>
              <w:ind w:firstLine="440"/>
              <w:rPr>
                <w:ins w:id="472" w:author="raye" w:date="2018-07-17T09:53:00Z"/>
                <w:rFonts w:ascii="微软雅黑" w:eastAsia="微软雅黑" w:hAnsi="微软雅黑"/>
                <w:kern w:val="0"/>
                <w:highlight w:val="cyan"/>
              </w:rPr>
            </w:pPr>
            <w:ins w:id="473" w:author="raye" w:date="2018-07-17T09:53:00Z">
              <w:r w:rsidRPr="00A23FA3">
                <w:rPr>
                  <w:rFonts w:ascii="微软雅黑" w:eastAsia="微软雅黑" w:hAnsi="微软雅黑" w:hint="eastAsia"/>
                  <w:kern w:val="0"/>
                  <w:highlight w:val="cyan"/>
                </w:rPr>
                <w:t>T</w:t>
              </w:r>
              <w:r w:rsidRPr="00A23FA3">
                <w:rPr>
                  <w:rFonts w:ascii="微软雅黑" w:eastAsia="微软雅黑" w:hAnsi="微软雅黑"/>
                  <w:kern w:val="0"/>
                  <w:highlight w:val="cyan"/>
                </w:rPr>
                <w:t>FS</w:t>
              </w:r>
            </w:ins>
          </w:p>
        </w:tc>
        <w:tc>
          <w:tcPr>
            <w:tcW w:w="6406" w:type="dxa"/>
            <w:vAlign w:val="center"/>
          </w:tcPr>
          <w:p w14:paraId="737531D6" w14:textId="77777777" w:rsidR="001A41A7" w:rsidRPr="00A23FA3" w:rsidRDefault="001A41A7" w:rsidP="00751CDF">
            <w:pPr>
              <w:pStyle w:val="afc"/>
              <w:rPr>
                <w:ins w:id="474" w:author="raye" w:date="2018-07-17T09:53:00Z"/>
                <w:rFonts w:ascii="微软雅黑" w:eastAsia="微软雅黑" w:hAnsi="微软雅黑"/>
                <w:szCs w:val="22"/>
                <w:highlight w:val="cyan"/>
              </w:rPr>
            </w:pPr>
            <w:ins w:id="475" w:author="raye" w:date="2018-07-17T09:53:00Z">
              <w:r w:rsidRPr="00A23FA3">
                <w:rPr>
                  <w:rFonts w:ascii="微软雅黑" w:eastAsia="微软雅黑" w:hAnsi="微软雅黑" w:hint="eastAsia"/>
                  <w:szCs w:val="22"/>
                  <w:highlight w:val="cyan"/>
                </w:rPr>
                <w:t>单单相符核查系统</w:t>
              </w:r>
            </w:ins>
          </w:p>
        </w:tc>
      </w:tr>
      <w:tr w:rsidR="00A23FA3" w:rsidRPr="00A23FA3" w14:paraId="589D98C2" w14:textId="77777777" w:rsidTr="00751CDF">
        <w:trPr>
          <w:trHeight w:val="121"/>
          <w:jc w:val="center"/>
          <w:ins w:id="476" w:author="raye" w:date="2018-07-17T09:53:00Z"/>
        </w:trPr>
        <w:tc>
          <w:tcPr>
            <w:tcW w:w="2173" w:type="dxa"/>
            <w:vAlign w:val="center"/>
          </w:tcPr>
          <w:p w14:paraId="62DFC2C5" w14:textId="77777777" w:rsidR="001A41A7" w:rsidRPr="00A23FA3" w:rsidRDefault="001A41A7" w:rsidP="00751CDF">
            <w:pPr>
              <w:ind w:firstLine="440"/>
              <w:rPr>
                <w:ins w:id="477" w:author="raye" w:date="2018-07-17T09:53:00Z"/>
                <w:rFonts w:ascii="微软雅黑" w:eastAsia="微软雅黑" w:hAnsi="微软雅黑"/>
                <w:kern w:val="0"/>
                <w:highlight w:val="cyan"/>
              </w:rPr>
            </w:pPr>
            <w:ins w:id="478" w:author="raye" w:date="2018-07-17T09:53:00Z">
              <w:r w:rsidRPr="00A23FA3">
                <w:rPr>
                  <w:rFonts w:ascii="微软雅黑" w:eastAsia="微软雅黑" w:hAnsi="微软雅黑" w:hint="eastAsia"/>
                  <w:kern w:val="0"/>
                  <w:highlight w:val="cyan"/>
                </w:rPr>
                <w:t>C</w:t>
              </w:r>
              <w:r w:rsidRPr="00A23FA3">
                <w:rPr>
                  <w:rFonts w:ascii="微软雅黑" w:eastAsia="微软雅黑" w:hAnsi="微软雅黑"/>
                  <w:kern w:val="0"/>
                  <w:highlight w:val="cyan"/>
                </w:rPr>
                <w:t>ASE</w:t>
              </w:r>
            </w:ins>
          </w:p>
        </w:tc>
        <w:tc>
          <w:tcPr>
            <w:tcW w:w="6406" w:type="dxa"/>
            <w:vAlign w:val="center"/>
          </w:tcPr>
          <w:p w14:paraId="3D3FEE16" w14:textId="77777777" w:rsidR="001A41A7" w:rsidRPr="00A23FA3" w:rsidRDefault="001A41A7" w:rsidP="00751CDF">
            <w:pPr>
              <w:pStyle w:val="afc"/>
              <w:rPr>
                <w:ins w:id="479" w:author="raye" w:date="2018-07-17T09:53:00Z"/>
                <w:rFonts w:ascii="微软雅黑" w:eastAsia="微软雅黑" w:hAnsi="微软雅黑"/>
                <w:szCs w:val="22"/>
                <w:highlight w:val="cyan"/>
              </w:rPr>
            </w:pPr>
            <w:ins w:id="480" w:author="raye" w:date="2018-07-17T09:53:00Z">
              <w:r w:rsidRPr="00A23FA3">
                <w:rPr>
                  <w:rFonts w:ascii="微软雅黑" w:eastAsia="微软雅黑" w:hAnsi="微软雅黑" w:hint="eastAsia"/>
                  <w:szCs w:val="22"/>
                  <w:highlight w:val="cyan"/>
                </w:rPr>
                <w:t>国际贸易中客户需要提交相关单证以申请相关金融服务</w:t>
              </w:r>
            </w:ins>
          </w:p>
        </w:tc>
      </w:tr>
      <w:tr w:rsidR="00A23FA3" w:rsidRPr="00A23FA3" w14:paraId="1855D673" w14:textId="77777777" w:rsidTr="00751CDF">
        <w:trPr>
          <w:trHeight w:val="285"/>
          <w:jc w:val="center"/>
          <w:ins w:id="481" w:author="raye" w:date="2018-07-17T09:53:00Z"/>
        </w:trPr>
        <w:tc>
          <w:tcPr>
            <w:tcW w:w="2173" w:type="dxa"/>
            <w:vAlign w:val="center"/>
          </w:tcPr>
          <w:p w14:paraId="30FA315B" w14:textId="77777777" w:rsidR="001A41A7" w:rsidRPr="00A23FA3" w:rsidRDefault="001A41A7" w:rsidP="00751CDF">
            <w:pPr>
              <w:ind w:firstLine="440"/>
              <w:rPr>
                <w:ins w:id="482" w:author="raye" w:date="2018-07-17T09:53:00Z"/>
                <w:rFonts w:ascii="微软雅黑" w:eastAsia="微软雅黑" w:hAnsi="微软雅黑"/>
                <w:kern w:val="0"/>
                <w:highlight w:val="cyan"/>
              </w:rPr>
            </w:pPr>
            <w:ins w:id="483" w:author="raye" w:date="2018-07-17T09:53:00Z">
              <w:r w:rsidRPr="00A23FA3">
                <w:rPr>
                  <w:rFonts w:ascii="微软雅黑" w:eastAsia="微软雅黑" w:hAnsi="微软雅黑" w:hint="eastAsia"/>
                  <w:kern w:val="0"/>
                  <w:highlight w:val="cyan"/>
                </w:rPr>
                <w:t>O</w:t>
              </w:r>
              <w:r w:rsidRPr="00A23FA3">
                <w:rPr>
                  <w:rFonts w:ascii="微软雅黑" w:eastAsia="微软雅黑" w:hAnsi="微软雅黑"/>
                  <w:kern w:val="0"/>
                  <w:highlight w:val="cyan"/>
                </w:rPr>
                <w:t>A</w:t>
              </w:r>
            </w:ins>
          </w:p>
        </w:tc>
        <w:tc>
          <w:tcPr>
            <w:tcW w:w="6406" w:type="dxa"/>
            <w:vAlign w:val="center"/>
          </w:tcPr>
          <w:p w14:paraId="09443299" w14:textId="77777777" w:rsidR="001A41A7" w:rsidRPr="00A23FA3" w:rsidRDefault="001A41A7" w:rsidP="00751CDF">
            <w:pPr>
              <w:pStyle w:val="afc"/>
              <w:rPr>
                <w:ins w:id="484" w:author="raye" w:date="2018-07-17T09:53:00Z"/>
                <w:rFonts w:ascii="微软雅黑" w:eastAsia="微软雅黑" w:hAnsi="微软雅黑"/>
                <w:szCs w:val="22"/>
                <w:highlight w:val="cyan"/>
              </w:rPr>
            </w:pPr>
            <w:ins w:id="485" w:author="raye" w:date="2018-07-17T09:53:00Z">
              <w:r w:rsidRPr="00A23FA3">
                <w:rPr>
                  <w:rFonts w:ascii="微软雅黑" w:eastAsia="微软雅黑" w:hAnsi="微软雅黑"/>
                  <w:szCs w:val="22"/>
                  <w:highlight w:val="cyan"/>
                </w:rPr>
                <w:t>Operations Analyst</w:t>
              </w:r>
              <w:r w:rsidRPr="00A23FA3">
                <w:rPr>
                  <w:rFonts w:ascii="微软雅黑" w:eastAsia="微软雅黑" w:hAnsi="微软雅黑" w:hint="eastAsia"/>
                  <w:szCs w:val="22"/>
                  <w:highlight w:val="cyan"/>
                </w:rPr>
                <w:t>缩写</w:t>
              </w:r>
            </w:ins>
          </w:p>
        </w:tc>
      </w:tr>
      <w:tr w:rsidR="00A23FA3" w:rsidRPr="00A23FA3" w14:paraId="5D2A89B6" w14:textId="77777777" w:rsidTr="00751CDF">
        <w:trPr>
          <w:trHeight w:val="285"/>
          <w:jc w:val="center"/>
          <w:ins w:id="486" w:author="raye" w:date="2018-07-17T09:53:00Z"/>
        </w:trPr>
        <w:tc>
          <w:tcPr>
            <w:tcW w:w="2173" w:type="dxa"/>
            <w:vAlign w:val="center"/>
          </w:tcPr>
          <w:p w14:paraId="3010BC77" w14:textId="77777777" w:rsidR="001A41A7" w:rsidRPr="00A23FA3" w:rsidRDefault="001A41A7" w:rsidP="00751CDF">
            <w:pPr>
              <w:ind w:firstLine="440"/>
              <w:rPr>
                <w:ins w:id="487" w:author="raye" w:date="2018-07-17T09:53:00Z"/>
                <w:rFonts w:ascii="微软雅黑" w:eastAsia="微软雅黑" w:hAnsi="微软雅黑"/>
                <w:kern w:val="0"/>
                <w:highlight w:val="cyan"/>
              </w:rPr>
            </w:pPr>
            <w:ins w:id="488" w:author="raye" w:date="2018-07-17T09:53:00Z">
              <w:r w:rsidRPr="00A23FA3">
                <w:rPr>
                  <w:rFonts w:ascii="微软雅黑" w:eastAsia="微软雅黑" w:hAnsi="微软雅黑" w:hint="eastAsia"/>
                  <w:kern w:val="0"/>
                  <w:highlight w:val="cyan"/>
                </w:rPr>
                <w:t>O</w:t>
              </w:r>
              <w:r w:rsidRPr="00A23FA3">
                <w:rPr>
                  <w:rFonts w:ascii="微软雅黑" w:eastAsia="微软雅黑" w:hAnsi="微软雅黑"/>
                  <w:kern w:val="0"/>
                  <w:highlight w:val="cyan"/>
                </w:rPr>
                <w:t>M</w:t>
              </w:r>
            </w:ins>
          </w:p>
        </w:tc>
        <w:tc>
          <w:tcPr>
            <w:tcW w:w="6406" w:type="dxa"/>
            <w:vAlign w:val="center"/>
          </w:tcPr>
          <w:p w14:paraId="0D1AEE09" w14:textId="77777777" w:rsidR="001A41A7" w:rsidRPr="00A23FA3" w:rsidRDefault="001A41A7" w:rsidP="00751CDF">
            <w:pPr>
              <w:pStyle w:val="afc"/>
              <w:rPr>
                <w:ins w:id="489" w:author="raye" w:date="2018-07-17T09:53:00Z"/>
                <w:rFonts w:ascii="微软雅黑" w:eastAsia="微软雅黑" w:hAnsi="微软雅黑"/>
                <w:szCs w:val="22"/>
                <w:highlight w:val="cyan"/>
              </w:rPr>
            </w:pPr>
            <w:ins w:id="490" w:author="raye" w:date="2018-07-17T09:53:00Z">
              <w:r w:rsidRPr="00A23FA3">
                <w:rPr>
                  <w:rFonts w:ascii="微软雅黑" w:eastAsia="微软雅黑" w:hAnsi="微软雅黑"/>
                  <w:szCs w:val="22"/>
                  <w:highlight w:val="cyan"/>
                </w:rPr>
                <w:t>Operations Manager</w:t>
              </w:r>
              <w:r w:rsidRPr="00A23FA3">
                <w:rPr>
                  <w:rFonts w:ascii="微软雅黑" w:eastAsia="微软雅黑" w:hAnsi="微软雅黑" w:hint="eastAsia"/>
                  <w:szCs w:val="22"/>
                  <w:highlight w:val="cyan"/>
                </w:rPr>
                <w:t>缩写</w:t>
              </w:r>
            </w:ins>
          </w:p>
        </w:tc>
      </w:tr>
      <w:tr w:rsidR="00A23FA3" w:rsidRPr="00A23FA3" w14:paraId="484D2430" w14:textId="77777777" w:rsidTr="00751CDF">
        <w:trPr>
          <w:trHeight w:val="285"/>
          <w:jc w:val="center"/>
          <w:ins w:id="491" w:author="raye" w:date="2018-07-17T09:53:00Z"/>
        </w:trPr>
        <w:tc>
          <w:tcPr>
            <w:tcW w:w="2173" w:type="dxa"/>
            <w:vAlign w:val="center"/>
          </w:tcPr>
          <w:p w14:paraId="43F1FF08" w14:textId="77777777" w:rsidR="001A41A7" w:rsidRPr="00A23FA3" w:rsidRDefault="001A41A7" w:rsidP="00751CDF">
            <w:pPr>
              <w:ind w:firstLine="440"/>
              <w:rPr>
                <w:ins w:id="492" w:author="raye" w:date="2018-07-17T09:53:00Z"/>
                <w:rFonts w:ascii="微软雅黑" w:eastAsia="微软雅黑" w:hAnsi="微软雅黑"/>
                <w:kern w:val="0"/>
                <w:highlight w:val="cyan"/>
              </w:rPr>
            </w:pPr>
            <w:ins w:id="493" w:author="raye" w:date="2018-07-17T09:53:00Z">
              <w:r w:rsidRPr="00A23FA3">
                <w:rPr>
                  <w:rFonts w:ascii="微软雅黑" w:eastAsia="微软雅黑" w:hAnsi="微软雅黑" w:hint="eastAsia"/>
                  <w:kern w:val="0"/>
                  <w:highlight w:val="cyan"/>
                </w:rPr>
                <w:t>C</w:t>
              </w:r>
              <w:r w:rsidRPr="00A23FA3">
                <w:rPr>
                  <w:rFonts w:ascii="微软雅黑" w:eastAsia="微软雅黑" w:hAnsi="微软雅黑"/>
                  <w:kern w:val="0"/>
                  <w:highlight w:val="cyan"/>
                </w:rPr>
                <w:t>S</w:t>
              </w:r>
            </w:ins>
          </w:p>
        </w:tc>
        <w:tc>
          <w:tcPr>
            <w:tcW w:w="6406" w:type="dxa"/>
            <w:vAlign w:val="center"/>
          </w:tcPr>
          <w:p w14:paraId="35D1AFAC" w14:textId="77777777" w:rsidR="001A41A7" w:rsidRPr="00A23FA3" w:rsidRDefault="001A41A7" w:rsidP="00751CDF">
            <w:pPr>
              <w:pStyle w:val="afc"/>
              <w:rPr>
                <w:ins w:id="494" w:author="raye" w:date="2018-07-17T09:53:00Z"/>
                <w:rFonts w:ascii="微软雅黑" w:eastAsia="微软雅黑" w:hAnsi="微软雅黑"/>
                <w:szCs w:val="22"/>
                <w:highlight w:val="cyan"/>
              </w:rPr>
            </w:pPr>
            <w:ins w:id="495" w:author="raye" w:date="2018-07-17T09:53:00Z">
              <w:r w:rsidRPr="00A23FA3">
                <w:rPr>
                  <w:rFonts w:ascii="微软雅黑" w:eastAsia="微软雅黑" w:hAnsi="微软雅黑"/>
                  <w:szCs w:val="22"/>
                  <w:highlight w:val="cyan"/>
                </w:rPr>
                <w:t>Compliance Supervisor</w:t>
              </w:r>
              <w:r w:rsidRPr="00A23FA3">
                <w:rPr>
                  <w:rFonts w:ascii="微软雅黑" w:eastAsia="微软雅黑" w:hAnsi="微软雅黑" w:hint="eastAsia"/>
                  <w:szCs w:val="22"/>
                  <w:highlight w:val="cyan"/>
                </w:rPr>
                <w:t>缩写</w:t>
              </w:r>
            </w:ins>
          </w:p>
        </w:tc>
      </w:tr>
      <w:tr w:rsidR="00A23FA3" w:rsidRPr="00A23FA3" w14:paraId="26F9CB44" w14:textId="77777777" w:rsidTr="00751CDF">
        <w:trPr>
          <w:trHeight w:val="285"/>
          <w:jc w:val="center"/>
          <w:ins w:id="496" w:author="raye" w:date="2018-07-17T09:53:00Z"/>
        </w:trPr>
        <w:tc>
          <w:tcPr>
            <w:tcW w:w="2173" w:type="dxa"/>
            <w:vAlign w:val="center"/>
          </w:tcPr>
          <w:p w14:paraId="527222F2" w14:textId="77777777" w:rsidR="001A41A7" w:rsidRPr="00A23FA3" w:rsidRDefault="001A41A7" w:rsidP="00751CDF">
            <w:pPr>
              <w:ind w:firstLine="440"/>
              <w:rPr>
                <w:ins w:id="497" w:author="raye" w:date="2018-07-17T09:53:00Z"/>
                <w:rFonts w:ascii="微软雅黑" w:eastAsia="微软雅黑" w:hAnsi="微软雅黑"/>
                <w:kern w:val="0"/>
                <w:highlight w:val="cyan"/>
              </w:rPr>
            </w:pPr>
            <w:ins w:id="498" w:author="raye" w:date="2018-07-17T09:53:00Z">
              <w:r w:rsidRPr="00A23FA3">
                <w:rPr>
                  <w:rFonts w:ascii="微软雅黑" w:eastAsia="微软雅黑" w:hAnsi="微软雅黑" w:hint="eastAsia"/>
                  <w:kern w:val="0"/>
                  <w:highlight w:val="cyan"/>
                </w:rPr>
                <w:t>C</w:t>
              </w:r>
              <w:r w:rsidRPr="00A23FA3">
                <w:rPr>
                  <w:rFonts w:ascii="微软雅黑" w:eastAsia="微软雅黑" w:hAnsi="微软雅黑"/>
                  <w:kern w:val="0"/>
                  <w:highlight w:val="cyan"/>
                </w:rPr>
                <w:t>A</w:t>
              </w:r>
            </w:ins>
          </w:p>
        </w:tc>
        <w:tc>
          <w:tcPr>
            <w:tcW w:w="6406" w:type="dxa"/>
            <w:vAlign w:val="center"/>
          </w:tcPr>
          <w:p w14:paraId="7FB39220" w14:textId="77777777" w:rsidR="001A41A7" w:rsidRPr="00A23FA3" w:rsidRDefault="001A41A7" w:rsidP="00751CDF">
            <w:pPr>
              <w:pStyle w:val="afc"/>
              <w:rPr>
                <w:ins w:id="499" w:author="raye" w:date="2018-07-17T09:53:00Z"/>
                <w:rFonts w:ascii="微软雅黑" w:eastAsia="微软雅黑" w:hAnsi="微软雅黑"/>
                <w:szCs w:val="22"/>
                <w:highlight w:val="cyan"/>
              </w:rPr>
            </w:pPr>
            <w:ins w:id="500" w:author="raye" w:date="2018-07-17T09:53:00Z">
              <w:r w:rsidRPr="00A23FA3">
                <w:rPr>
                  <w:rFonts w:ascii="微软雅黑" w:eastAsia="微软雅黑" w:hAnsi="微软雅黑"/>
                  <w:szCs w:val="22"/>
                  <w:highlight w:val="cyan"/>
                </w:rPr>
                <w:t>Compliance Analyst</w:t>
              </w:r>
              <w:r w:rsidRPr="00A23FA3">
                <w:rPr>
                  <w:rFonts w:ascii="微软雅黑" w:eastAsia="微软雅黑" w:hAnsi="微软雅黑" w:hint="eastAsia"/>
                  <w:szCs w:val="22"/>
                  <w:highlight w:val="cyan"/>
                </w:rPr>
                <w:t>缩写</w:t>
              </w:r>
            </w:ins>
          </w:p>
        </w:tc>
      </w:tr>
      <w:tr w:rsidR="00A23FA3" w:rsidRPr="00A23FA3" w14:paraId="015CAFF0" w14:textId="77777777" w:rsidTr="00751CDF">
        <w:trPr>
          <w:trHeight w:val="285"/>
          <w:jc w:val="center"/>
          <w:ins w:id="501" w:author="raye" w:date="2018-07-17T09:53:00Z"/>
        </w:trPr>
        <w:tc>
          <w:tcPr>
            <w:tcW w:w="2173" w:type="dxa"/>
            <w:vAlign w:val="center"/>
          </w:tcPr>
          <w:p w14:paraId="57F7AA12" w14:textId="77777777" w:rsidR="001A41A7" w:rsidRPr="00A23FA3" w:rsidRDefault="001A41A7" w:rsidP="00751CDF">
            <w:pPr>
              <w:ind w:firstLine="440"/>
              <w:rPr>
                <w:ins w:id="502" w:author="raye" w:date="2018-07-17T09:53:00Z"/>
                <w:rFonts w:ascii="微软雅黑" w:eastAsia="微软雅黑" w:hAnsi="微软雅黑"/>
                <w:kern w:val="0"/>
                <w:highlight w:val="cyan"/>
              </w:rPr>
            </w:pPr>
            <w:ins w:id="503" w:author="raye" w:date="2018-07-17T09:53:00Z">
              <w:r w:rsidRPr="00A23FA3">
                <w:rPr>
                  <w:rFonts w:ascii="微软雅黑" w:eastAsia="微软雅黑" w:hAnsi="微软雅黑"/>
                  <w:kern w:val="0"/>
                  <w:highlight w:val="cyan"/>
                </w:rPr>
                <w:t xml:space="preserve">BSA </w:t>
              </w:r>
            </w:ins>
          </w:p>
        </w:tc>
        <w:tc>
          <w:tcPr>
            <w:tcW w:w="6406" w:type="dxa"/>
            <w:vAlign w:val="center"/>
          </w:tcPr>
          <w:p w14:paraId="5344617C" w14:textId="77777777" w:rsidR="001A41A7" w:rsidRPr="00A23FA3" w:rsidRDefault="001A41A7" w:rsidP="00751CDF">
            <w:pPr>
              <w:pStyle w:val="afc"/>
              <w:rPr>
                <w:ins w:id="504" w:author="raye" w:date="2018-07-17T09:53:00Z"/>
                <w:rFonts w:ascii="微软雅黑" w:eastAsia="微软雅黑" w:hAnsi="微软雅黑"/>
                <w:szCs w:val="22"/>
                <w:highlight w:val="cyan"/>
              </w:rPr>
            </w:pPr>
            <w:ins w:id="505" w:author="raye" w:date="2018-07-17T09:53:00Z">
              <w:r w:rsidRPr="00A23FA3">
                <w:rPr>
                  <w:rFonts w:ascii="微软雅黑" w:eastAsia="微软雅黑" w:hAnsi="微软雅黑"/>
                  <w:highlight w:val="cyan"/>
                </w:rPr>
                <w:t>BSA Officer</w:t>
              </w:r>
              <w:r w:rsidRPr="00A23FA3">
                <w:rPr>
                  <w:rFonts w:ascii="微软雅黑" w:eastAsia="微软雅黑" w:hAnsi="微软雅黑" w:hint="eastAsia"/>
                  <w:szCs w:val="22"/>
                  <w:highlight w:val="cyan"/>
                </w:rPr>
                <w:t>缩写</w:t>
              </w:r>
            </w:ins>
          </w:p>
        </w:tc>
      </w:tr>
      <w:tr w:rsidR="00A23FA3" w:rsidRPr="00A23FA3" w14:paraId="4577E572" w14:textId="77777777" w:rsidTr="00751CDF">
        <w:trPr>
          <w:trHeight w:val="285"/>
          <w:jc w:val="center"/>
          <w:ins w:id="506" w:author="raye" w:date="2018-07-17T09:53:00Z"/>
        </w:trPr>
        <w:tc>
          <w:tcPr>
            <w:tcW w:w="2173" w:type="dxa"/>
            <w:vAlign w:val="center"/>
          </w:tcPr>
          <w:p w14:paraId="5BD62E27" w14:textId="77777777" w:rsidR="001A41A7" w:rsidRPr="00A23FA3" w:rsidRDefault="001A41A7" w:rsidP="00751CDF">
            <w:pPr>
              <w:ind w:firstLine="440"/>
              <w:rPr>
                <w:ins w:id="507" w:author="raye" w:date="2018-07-17T09:53:00Z"/>
                <w:rFonts w:ascii="微软雅黑" w:eastAsia="微软雅黑" w:hAnsi="微软雅黑"/>
                <w:kern w:val="0"/>
                <w:highlight w:val="cyan"/>
              </w:rPr>
            </w:pPr>
            <w:ins w:id="508" w:author="raye" w:date="2018-07-17T09:53:00Z">
              <w:r w:rsidRPr="00A23FA3">
                <w:rPr>
                  <w:rFonts w:ascii="微软雅黑" w:eastAsia="微软雅黑" w:hAnsi="微软雅黑"/>
                  <w:highlight w:val="cyan"/>
                </w:rPr>
                <w:t>LCD</w:t>
              </w:r>
            </w:ins>
          </w:p>
        </w:tc>
        <w:tc>
          <w:tcPr>
            <w:tcW w:w="6406" w:type="dxa"/>
            <w:vAlign w:val="center"/>
          </w:tcPr>
          <w:p w14:paraId="42B56F34" w14:textId="77777777" w:rsidR="001A41A7" w:rsidRPr="00A23FA3" w:rsidRDefault="001A41A7" w:rsidP="00751CDF">
            <w:pPr>
              <w:pStyle w:val="afc"/>
              <w:rPr>
                <w:ins w:id="509" w:author="raye" w:date="2018-07-17T09:53:00Z"/>
                <w:rFonts w:ascii="微软雅黑" w:eastAsia="微软雅黑" w:hAnsi="微软雅黑"/>
              </w:rPr>
            </w:pPr>
            <w:ins w:id="510" w:author="raye" w:date="2018-07-17T09:53:00Z">
              <w:r w:rsidRPr="00A23FA3">
                <w:rPr>
                  <w:rFonts w:ascii="微软雅黑" w:eastAsia="微软雅黑" w:hAnsi="微软雅黑"/>
                  <w:highlight w:val="cyan"/>
                </w:rPr>
                <w:t>LCD DEPARTMENT</w:t>
              </w:r>
              <w:r w:rsidRPr="00A23FA3">
                <w:rPr>
                  <w:rFonts w:ascii="微软雅黑" w:eastAsia="微软雅黑" w:hAnsi="微软雅黑" w:hint="eastAsia"/>
                  <w:szCs w:val="22"/>
                  <w:highlight w:val="cyan"/>
                </w:rPr>
                <w:t>缩写</w:t>
              </w:r>
            </w:ins>
          </w:p>
        </w:tc>
      </w:tr>
    </w:tbl>
    <w:p w14:paraId="419D35B3" w14:textId="0EB2A78E" w:rsidR="00492879" w:rsidRPr="00A23FA3" w:rsidRDefault="00492879">
      <w:pPr>
        <w:rPr>
          <w:ins w:id="511" w:author="raye" w:date="2018-07-17T09:53:00Z"/>
        </w:rPr>
        <w:pPrChange w:id="512" w:author="raye" w:date="2018-07-17T09:52:00Z">
          <w:pPr>
            <w:pStyle w:val="a0"/>
            <w:numPr>
              <w:numId w:val="64"/>
            </w:numPr>
            <w:tabs>
              <w:tab w:val="num" w:pos="720"/>
            </w:tabs>
            <w:ind w:left="720" w:firstLineChars="0" w:hanging="360"/>
          </w:pPr>
        </w:pPrChange>
      </w:pPr>
    </w:p>
    <w:p w14:paraId="76D29C65" w14:textId="6DD85E2A" w:rsidR="00492879" w:rsidRPr="00A23FA3" w:rsidRDefault="00492879">
      <w:pPr>
        <w:rPr>
          <w:ins w:id="513" w:author="raye" w:date="2018-07-17T09:53:00Z"/>
        </w:rPr>
        <w:pPrChange w:id="514" w:author="raye" w:date="2018-07-17T09:52:00Z">
          <w:pPr>
            <w:pStyle w:val="a0"/>
            <w:numPr>
              <w:numId w:val="64"/>
            </w:numPr>
            <w:tabs>
              <w:tab w:val="num" w:pos="720"/>
            </w:tabs>
            <w:ind w:left="720" w:firstLineChars="0" w:hanging="360"/>
          </w:pPr>
        </w:pPrChange>
      </w:pPr>
    </w:p>
    <w:p w14:paraId="20A1706A" w14:textId="4B7FBBFD" w:rsidR="00492879" w:rsidRPr="00A23FA3" w:rsidRDefault="00492879">
      <w:pPr>
        <w:rPr>
          <w:ins w:id="515" w:author="raye" w:date="2018-07-17T09:53:00Z"/>
        </w:rPr>
        <w:pPrChange w:id="516" w:author="raye" w:date="2018-07-17T09:52:00Z">
          <w:pPr>
            <w:pStyle w:val="a0"/>
            <w:numPr>
              <w:numId w:val="64"/>
            </w:numPr>
            <w:tabs>
              <w:tab w:val="num" w:pos="720"/>
            </w:tabs>
            <w:ind w:left="720" w:firstLineChars="0" w:hanging="360"/>
          </w:pPr>
        </w:pPrChange>
      </w:pPr>
    </w:p>
    <w:p w14:paraId="7E5BB78B" w14:textId="7838F970" w:rsidR="00492879" w:rsidRPr="00A23FA3" w:rsidRDefault="00492879">
      <w:pPr>
        <w:rPr>
          <w:ins w:id="517" w:author="raye" w:date="2018-07-17T09:53:00Z"/>
        </w:rPr>
        <w:pPrChange w:id="518" w:author="raye" w:date="2018-07-17T09:52:00Z">
          <w:pPr>
            <w:pStyle w:val="a0"/>
            <w:numPr>
              <w:numId w:val="64"/>
            </w:numPr>
            <w:tabs>
              <w:tab w:val="num" w:pos="720"/>
            </w:tabs>
            <w:ind w:left="720" w:firstLineChars="0" w:hanging="360"/>
          </w:pPr>
        </w:pPrChange>
      </w:pPr>
    </w:p>
    <w:p w14:paraId="3CC6313A" w14:textId="6E147475" w:rsidR="00492879" w:rsidRPr="00A23FA3" w:rsidRDefault="00492879">
      <w:pPr>
        <w:rPr>
          <w:ins w:id="519" w:author="raye" w:date="2018-07-17T09:53:00Z"/>
        </w:rPr>
        <w:pPrChange w:id="520" w:author="raye" w:date="2018-07-17T09:52:00Z">
          <w:pPr>
            <w:pStyle w:val="a0"/>
            <w:numPr>
              <w:numId w:val="64"/>
            </w:numPr>
            <w:tabs>
              <w:tab w:val="num" w:pos="720"/>
            </w:tabs>
            <w:ind w:left="720" w:firstLineChars="0" w:hanging="360"/>
          </w:pPr>
        </w:pPrChange>
      </w:pPr>
    </w:p>
    <w:p w14:paraId="21C498A1" w14:textId="094E9C29" w:rsidR="00492879" w:rsidRPr="00A23FA3" w:rsidRDefault="00492879">
      <w:pPr>
        <w:rPr>
          <w:ins w:id="521" w:author="raye" w:date="2018-07-17T09:53:00Z"/>
        </w:rPr>
        <w:pPrChange w:id="522" w:author="raye" w:date="2018-07-17T09:52:00Z">
          <w:pPr>
            <w:pStyle w:val="a0"/>
            <w:numPr>
              <w:numId w:val="64"/>
            </w:numPr>
            <w:tabs>
              <w:tab w:val="num" w:pos="720"/>
            </w:tabs>
            <w:ind w:left="720" w:firstLineChars="0" w:hanging="360"/>
          </w:pPr>
        </w:pPrChange>
      </w:pPr>
    </w:p>
    <w:p w14:paraId="27C9741D" w14:textId="2122FCA5" w:rsidR="00492879" w:rsidRPr="00A23FA3" w:rsidRDefault="00492879">
      <w:pPr>
        <w:rPr>
          <w:ins w:id="523" w:author="raye" w:date="2018-07-17T09:53:00Z"/>
        </w:rPr>
        <w:pPrChange w:id="524" w:author="raye" w:date="2018-07-17T09:52:00Z">
          <w:pPr>
            <w:pStyle w:val="a0"/>
            <w:numPr>
              <w:numId w:val="64"/>
            </w:numPr>
            <w:tabs>
              <w:tab w:val="num" w:pos="720"/>
            </w:tabs>
            <w:ind w:left="720" w:firstLineChars="0" w:hanging="360"/>
          </w:pPr>
        </w:pPrChange>
      </w:pPr>
    </w:p>
    <w:p w14:paraId="5643087A" w14:textId="739A8D4E" w:rsidR="00492879" w:rsidRPr="00A23FA3" w:rsidRDefault="00492879">
      <w:pPr>
        <w:rPr>
          <w:ins w:id="525" w:author="raye" w:date="2018-07-17T09:53:00Z"/>
        </w:rPr>
        <w:pPrChange w:id="526" w:author="raye" w:date="2018-07-17T09:52:00Z">
          <w:pPr>
            <w:pStyle w:val="a0"/>
            <w:numPr>
              <w:numId w:val="64"/>
            </w:numPr>
            <w:tabs>
              <w:tab w:val="num" w:pos="720"/>
            </w:tabs>
            <w:ind w:left="720" w:firstLineChars="0" w:hanging="360"/>
          </w:pPr>
        </w:pPrChange>
      </w:pPr>
    </w:p>
    <w:p w14:paraId="0B2BE7AB" w14:textId="0C5534E6" w:rsidR="00492879" w:rsidRPr="00A23FA3" w:rsidRDefault="00492879">
      <w:pPr>
        <w:rPr>
          <w:ins w:id="527" w:author="raye" w:date="2018-07-17T09:53:00Z"/>
        </w:rPr>
        <w:pPrChange w:id="528" w:author="raye" w:date="2018-07-17T09:52:00Z">
          <w:pPr>
            <w:pStyle w:val="a0"/>
            <w:numPr>
              <w:numId w:val="64"/>
            </w:numPr>
            <w:tabs>
              <w:tab w:val="num" w:pos="720"/>
            </w:tabs>
            <w:ind w:left="720" w:firstLineChars="0" w:hanging="360"/>
          </w:pPr>
        </w:pPrChange>
      </w:pPr>
    </w:p>
    <w:p w14:paraId="3BDB0956" w14:textId="30951EC8" w:rsidR="00492879" w:rsidRPr="00A23FA3" w:rsidRDefault="00492879">
      <w:pPr>
        <w:rPr>
          <w:ins w:id="529" w:author="raye" w:date="2018-07-17T09:53:00Z"/>
        </w:rPr>
        <w:pPrChange w:id="530" w:author="raye" w:date="2018-07-17T09:52:00Z">
          <w:pPr>
            <w:pStyle w:val="a0"/>
            <w:numPr>
              <w:numId w:val="64"/>
            </w:numPr>
            <w:tabs>
              <w:tab w:val="num" w:pos="720"/>
            </w:tabs>
            <w:ind w:left="720" w:firstLineChars="0" w:hanging="360"/>
          </w:pPr>
        </w:pPrChange>
      </w:pPr>
    </w:p>
    <w:p w14:paraId="63CAB100" w14:textId="6B13A14C" w:rsidR="00492879" w:rsidRPr="00A23FA3" w:rsidRDefault="00492879">
      <w:pPr>
        <w:rPr>
          <w:ins w:id="531" w:author="raye" w:date="2018-07-17T09:53:00Z"/>
        </w:rPr>
        <w:pPrChange w:id="532" w:author="raye" w:date="2018-07-17T09:52:00Z">
          <w:pPr>
            <w:pStyle w:val="a0"/>
            <w:numPr>
              <w:numId w:val="64"/>
            </w:numPr>
            <w:tabs>
              <w:tab w:val="num" w:pos="720"/>
            </w:tabs>
            <w:ind w:left="720" w:firstLineChars="0" w:hanging="360"/>
          </w:pPr>
        </w:pPrChange>
      </w:pPr>
    </w:p>
    <w:p w14:paraId="6B1FD2A6" w14:textId="2F7F724C" w:rsidR="00492879" w:rsidRPr="00A23FA3" w:rsidRDefault="00492879">
      <w:pPr>
        <w:rPr>
          <w:ins w:id="533" w:author="raye" w:date="2018-07-17T09:53:00Z"/>
        </w:rPr>
        <w:pPrChange w:id="534" w:author="raye" w:date="2018-07-17T09:52:00Z">
          <w:pPr>
            <w:pStyle w:val="a0"/>
            <w:numPr>
              <w:numId w:val="64"/>
            </w:numPr>
            <w:tabs>
              <w:tab w:val="num" w:pos="720"/>
            </w:tabs>
            <w:ind w:left="720" w:firstLineChars="0" w:hanging="360"/>
          </w:pPr>
        </w:pPrChange>
      </w:pPr>
    </w:p>
    <w:p w14:paraId="47508DAC" w14:textId="51AD9AF1" w:rsidR="00492879" w:rsidRPr="00A23FA3" w:rsidRDefault="00492879">
      <w:pPr>
        <w:rPr>
          <w:ins w:id="535" w:author="raye" w:date="2018-07-17T09:53:00Z"/>
        </w:rPr>
        <w:pPrChange w:id="536" w:author="raye" w:date="2018-07-17T09:52:00Z">
          <w:pPr>
            <w:pStyle w:val="a0"/>
            <w:numPr>
              <w:numId w:val="64"/>
            </w:numPr>
            <w:tabs>
              <w:tab w:val="num" w:pos="720"/>
            </w:tabs>
            <w:ind w:left="720" w:firstLineChars="0" w:hanging="360"/>
          </w:pPr>
        </w:pPrChange>
      </w:pPr>
    </w:p>
    <w:p w14:paraId="0C1DEA71" w14:textId="32BDFE34" w:rsidR="001A41A7" w:rsidRPr="00A23FA3" w:rsidRDefault="001A41A7">
      <w:pPr>
        <w:rPr>
          <w:ins w:id="537" w:author="raye" w:date="2018-07-17T09:53:00Z"/>
        </w:rPr>
        <w:pPrChange w:id="538" w:author="raye" w:date="2018-07-17T09:52:00Z">
          <w:pPr>
            <w:pStyle w:val="a0"/>
            <w:numPr>
              <w:numId w:val="64"/>
            </w:numPr>
            <w:tabs>
              <w:tab w:val="num" w:pos="720"/>
            </w:tabs>
            <w:ind w:left="720" w:firstLineChars="0" w:hanging="360"/>
          </w:pPr>
        </w:pPrChange>
      </w:pPr>
    </w:p>
    <w:p w14:paraId="3DCDD00E" w14:textId="21AF8A54" w:rsidR="001A41A7" w:rsidRPr="00A23FA3" w:rsidRDefault="001A41A7">
      <w:pPr>
        <w:rPr>
          <w:ins w:id="539" w:author="raye" w:date="2018-07-17T09:53:00Z"/>
        </w:rPr>
        <w:pPrChange w:id="540" w:author="raye" w:date="2018-07-17T09:52:00Z">
          <w:pPr>
            <w:pStyle w:val="a0"/>
            <w:numPr>
              <w:numId w:val="64"/>
            </w:numPr>
            <w:tabs>
              <w:tab w:val="num" w:pos="720"/>
            </w:tabs>
            <w:ind w:left="720" w:firstLineChars="0" w:hanging="360"/>
          </w:pPr>
        </w:pPrChange>
      </w:pPr>
    </w:p>
    <w:p w14:paraId="665A8D42" w14:textId="4F0A1BE8" w:rsidR="001A41A7" w:rsidRPr="00A23FA3" w:rsidRDefault="001A41A7">
      <w:pPr>
        <w:rPr>
          <w:ins w:id="541" w:author="raye" w:date="2018-07-17T09:53:00Z"/>
        </w:rPr>
        <w:pPrChange w:id="542" w:author="raye" w:date="2018-07-17T09:52:00Z">
          <w:pPr>
            <w:pStyle w:val="a0"/>
            <w:numPr>
              <w:numId w:val="64"/>
            </w:numPr>
            <w:tabs>
              <w:tab w:val="num" w:pos="720"/>
            </w:tabs>
            <w:ind w:left="720" w:firstLineChars="0" w:hanging="360"/>
          </w:pPr>
        </w:pPrChange>
      </w:pPr>
    </w:p>
    <w:p w14:paraId="51DD6A6C" w14:textId="36E73699" w:rsidR="001A41A7" w:rsidRPr="00A23FA3" w:rsidRDefault="001A41A7">
      <w:pPr>
        <w:rPr>
          <w:ins w:id="543" w:author="raye" w:date="2018-07-17T09:53:00Z"/>
        </w:rPr>
        <w:pPrChange w:id="544" w:author="raye" w:date="2018-07-17T09:52:00Z">
          <w:pPr>
            <w:pStyle w:val="a0"/>
            <w:numPr>
              <w:numId w:val="64"/>
            </w:numPr>
            <w:tabs>
              <w:tab w:val="num" w:pos="720"/>
            </w:tabs>
            <w:ind w:left="720" w:firstLineChars="0" w:hanging="360"/>
          </w:pPr>
        </w:pPrChange>
      </w:pPr>
    </w:p>
    <w:p w14:paraId="5F2656A9" w14:textId="7847DE80" w:rsidR="001A41A7" w:rsidRPr="00A23FA3" w:rsidRDefault="001A41A7">
      <w:pPr>
        <w:rPr>
          <w:ins w:id="545" w:author="raye" w:date="2018-07-17T09:53:00Z"/>
        </w:rPr>
        <w:pPrChange w:id="546" w:author="raye" w:date="2018-07-17T09:52:00Z">
          <w:pPr>
            <w:pStyle w:val="a0"/>
            <w:numPr>
              <w:numId w:val="64"/>
            </w:numPr>
            <w:tabs>
              <w:tab w:val="num" w:pos="720"/>
            </w:tabs>
            <w:ind w:left="720" w:firstLineChars="0" w:hanging="360"/>
          </w:pPr>
        </w:pPrChange>
      </w:pPr>
    </w:p>
    <w:p w14:paraId="782FDC31" w14:textId="49C69CE7" w:rsidR="001A41A7" w:rsidRPr="00A23FA3" w:rsidRDefault="001A41A7">
      <w:pPr>
        <w:rPr>
          <w:ins w:id="547" w:author="raye" w:date="2018-07-17T09:53:00Z"/>
        </w:rPr>
        <w:pPrChange w:id="548" w:author="raye" w:date="2018-07-17T09:52:00Z">
          <w:pPr>
            <w:pStyle w:val="a0"/>
            <w:numPr>
              <w:numId w:val="64"/>
            </w:numPr>
            <w:tabs>
              <w:tab w:val="num" w:pos="720"/>
            </w:tabs>
            <w:ind w:left="720" w:firstLineChars="0" w:hanging="360"/>
          </w:pPr>
        </w:pPrChange>
      </w:pPr>
    </w:p>
    <w:p w14:paraId="637E360A" w14:textId="7C63E154" w:rsidR="001A41A7" w:rsidRPr="00A23FA3" w:rsidRDefault="001A41A7">
      <w:pPr>
        <w:rPr>
          <w:ins w:id="549" w:author="raye" w:date="2018-07-17T09:53:00Z"/>
        </w:rPr>
        <w:pPrChange w:id="550" w:author="raye" w:date="2018-07-17T09:52:00Z">
          <w:pPr>
            <w:pStyle w:val="a0"/>
            <w:numPr>
              <w:numId w:val="64"/>
            </w:numPr>
            <w:tabs>
              <w:tab w:val="num" w:pos="720"/>
            </w:tabs>
            <w:ind w:left="720" w:firstLineChars="0" w:hanging="360"/>
          </w:pPr>
        </w:pPrChange>
      </w:pPr>
    </w:p>
    <w:p w14:paraId="1EC85837" w14:textId="2649466D" w:rsidR="001A41A7" w:rsidRPr="00A23FA3" w:rsidRDefault="001A41A7">
      <w:pPr>
        <w:rPr>
          <w:ins w:id="551" w:author="raye" w:date="2018-07-17T09:53:00Z"/>
        </w:rPr>
        <w:pPrChange w:id="552" w:author="raye" w:date="2018-07-17T09:52:00Z">
          <w:pPr>
            <w:pStyle w:val="a0"/>
            <w:numPr>
              <w:numId w:val="64"/>
            </w:numPr>
            <w:tabs>
              <w:tab w:val="num" w:pos="720"/>
            </w:tabs>
            <w:ind w:left="720" w:firstLineChars="0" w:hanging="360"/>
          </w:pPr>
        </w:pPrChange>
      </w:pPr>
    </w:p>
    <w:p w14:paraId="641F8DDA" w14:textId="1277CADE" w:rsidR="001A41A7" w:rsidRPr="00A23FA3" w:rsidRDefault="001A41A7">
      <w:pPr>
        <w:rPr>
          <w:ins w:id="553" w:author="raye" w:date="2018-07-17T09:53:00Z"/>
        </w:rPr>
        <w:pPrChange w:id="554" w:author="raye" w:date="2018-07-17T09:52:00Z">
          <w:pPr>
            <w:pStyle w:val="a0"/>
            <w:numPr>
              <w:numId w:val="64"/>
            </w:numPr>
            <w:tabs>
              <w:tab w:val="num" w:pos="720"/>
            </w:tabs>
            <w:ind w:left="720" w:firstLineChars="0" w:hanging="360"/>
          </w:pPr>
        </w:pPrChange>
      </w:pPr>
    </w:p>
    <w:p w14:paraId="18AE55C8" w14:textId="2DFD57A4" w:rsidR="001A41A7" w:rsidRPr="00A23FA3" w:rsidRDefault="001A41A7">
      <w:pPr>
        <w:rPr>
          <w:ins w:id="555" w:author="raye" w:date="2018-07-17T09:53:00Z"/>
        </w:rPr>
        <w:pPrChange w:id="556" w:author="raye" w:date="2018-07-17T09:52:00Z">
          <w:pPr>
            <w:pStyle w:val="a0"/>
            <w:numPr>
              <w:numId w:val="64"/>
            </w:numPr>
            <w:tabs>
              <w:tab w:val="num" w:pos="720"/>
            </w:tabs>
            <w:ind w:left="720" w:firstLineChars="0" w:hanging="360"/>
          </w:pPr>
        </w:pPrChange>
      </w:pPr>
    </w:p>
    <w:p w14:paraId="6B17FADA" w14:textId="2C43A414" w:rsidR="001A41A7" w:rsidRPr="00A23FA3" w:rsidRDefault="001A41A7">
      <w:pPr>
        <w:rPr>
          <w:ins w:id="557" w:author="raye" w:date="2018-07-17T09:53:00Z"/>
        </w:rPr>
        <w:pPrChange w:id="558" w:author="raye" w:date="2018-07-17T09:52:00Z">
          <w:pPr>
            <w:pStyle w:val="a0"/>
            <w:numPr>
              <w:numId w:val="64"/>
            </w:numPr>
            <w:tabs>
              <w:tab w:val="num" w:pos="720"/>
            </w:tabs>
            <w:ind w:left="720" w:firstLineChars="0" w:hanging="360"/>
          </w:pPr>
        </w:pPrChange>
      </w:pPr>
    </w:p>
    <w:p w14:paraId="39FA52F5" w14:textId="7D2206E6" w:rsidR="001A41A7" w:rsidRPr="00A23FA3" w:rsidRDefault="001A41A7">
      <w:pPr>
        <w:rPr>
          <w:ins w:id="559" w:author="raye" w:date="2018-07-17T09:53:00Z"/>
        </w:rPr>
        <w:pPrChange w:id="560" w:author="raye" w:date="2018-07-17T09:52:00Z">
          <w:pPr>
            <w:pStyle w:val="a0"/>
            <w:numPr>
              <w:numId w:val="64"/>
            </w:numPr>
            <w:tabs>
              <w:tab w:val="num" w:pos="720"/>
            </w:tabs>
            <w:ind w:left="720" w:firstLineChars="0" w:hanging="360"/>
          </w:pPr>
        </w:pPrChange>
      </w:pPr>
    </w:p>
    <w:p w14:paraId="1D6FA62C" w14:textId="22741F5A" w:rsidR="001A41A7" w:rsidRPr="00A23FA3" w:rsidRDefault="001A41A7">
      <w:pPr>
        <w:rPr>
          <w:ins w:id="561" w:author="raye" w:date="2018-07-17T09:53:00Z"/>
        </w:rPr>
        <w:pPrChange w:id="562" w:author="raye" w:date="2018-07-17T09:52:00Z">
          <w:pPr>
            <w:pStyle w:val="a0"/>
            <w:numPr>
              <w:numId w:val="64"/>
            </w:numPr>
            <w:tabs>
              <w:tab w:val="num" w:pos="720"/>
            </w:tabs>
            <w:ind w:left="720" w:firstLineChars="0" w:hanging="360"/>
          </w:pPr>
        </w:pPrChange>
      </w:pPr>
    </w:p>
    <w:p w14:paraId="5BE39556" w14:textId="2FB26AC3" w:rsidR="001A41A7" w:rsidRPr="00A23FA3" w:rsidRDefault="001A41A7">
      <w:pPr>
        <w:rPr>
          <w:ins w:id="563" w:author="raye" w:date="2018-07-17T09:53:00Z"/>
        </w:rPr>
        <w:pPrChange w:id="564" w:author="raye" w:date="2018-07-17T09:52:00Z">
          <w:pPr>
            <w:pStyle w:val="a0"/>
            <w:numPr>
              <w:numId w:val="64"/>
            </w:numPr>
            <w:tabs>
              <w:tab w:val="num" w:pos="720"/>
            </w:tabs>
            <w:ind w:left="720" w:firstLineChars="0" w:hanging="360"/>
          </w:pPr>
        </w:pPrChange>
      </w:pPr>
    </w:p>
    <w:p w14:paraId="6AB679B4" w14:textId="46306588" w:rsidR="001A41A7" w:rsidRPr="00A23FA3" w:rsidRDefault="001A41A7">
      <w:pPr>
        <w:rPr>
          <w:ins w:id="565" w:author="raye" w:date="2018-07-17T09:53:00Z"/>
        </w:rPr>
        <w:pPrChange w:id="566" w:author="raye" w:date="2018-07-17T09:52:00Z">
          <w:pPr>
            <w:pStyle w:val="a0"/>
            <w:numPr>
              <w:numId w:val="64"/>
            </w:numPr>
            <w:tabs>
              <w:tab w:val="num" w:pos="720"/>
            </w:tabs>
            <w:ind w:left="720" w:firstLineChars="0" w:hanging="360"/>
          </w:pPr>
        </w:pPrChange>
      </w:pPr>
    </w:p>
    <w:p w14:paraId="49B3EC78" w14:textId="27B2C77E" w:rsidR="001A41A7" w:rsidRPr="00A23FA3" w:rsidRDefault="001A41A7">
      <w:pPr>
        <w:rPr>
          <w:ins w:id="567" w:author="raye" w:date="2018-07-17T09:53:00Z"/>
        </w:rPr>
        <w:pPrChange w:id="568" w:author="raye" w:date="2018-07-17T09:52:00Z">
          <w:pPr>
            <w:pStyle w:val="a0"/>
            <w:numPr>
              <w:numId w:val="64"/>
            </w:numPr>
            <w:tabs>
              <w:tab w:val="num" w:pos="720"/>
            </w:tabs>
            <w:ind w:left="720" w:firstLineChars="0" w:hanging="360"/>
          </w:pPr>
        </w:pPrChange>
      </w:pPr>
    </w:p>
    <w:p w14:paraId="109C0185" w14:textId="52404EC8" w:rsidR="001A41A7" w:rsidRPr="00A23FA3" w:rsidRDefault="001A41A7">
      <w:pPr>
        <w:rPr>
          <w:ins w:id="569" w:author="raye" w:date="2018-07-17T09:53:00Z"/>
        </w:rPr>
        <w:pPrChange w:id="570" w:author="raye" w:date="2018-07-17T09:52:00Z">
          <w:pPr>
            <w:pStyle w:val="a0"/>
            <w:numPr>
              <w:numId w:val="64"/>
            </w:numPr>
            <w:tabs>
              <w:tab w:val="num" w:pos="720"/>
            </w:tabs>
            <w:ind w:left="720" w:firstLineChars="0" w:hanging="360"/>
          </w:pPr>
        </w:pPrChange>
      </w:pPr>
    </w:p>
    <w:p w14:paraId="081B2EB8" w14:textId="459F05DB" w:rsidR="001A41A7" w:rsidRPr="00A23FA3" w:rsidRDefault="001A41A7">
      <w:pPr>
        <w:rPr>
          <w:ins w:id="571" w:author="raye" w:date="2018-07-17T09:53:00Z"/>
        </w:rPr>
        <w:pPrChange w:id="572" w:author="raye" w:date="2018-07-17T09:52:00Z">
          <w:pPr>
            <w:pStyle w:val="a0"/>
            <w:numPr>
              <w:numId w:val="64"/>
            </w:numPr>
            <w:tabs>
              <w:tab w:val="num" w:pos="720"/>
            </w:tabs>
            <w:ind w:left="720" w:firstLineChars="0" w:hanging="360"/>
          </w:pPr>
        </w:pPrChange>
      </w:pPr>
    </w:p>
    <w:p w14:paraId="00B08731" w14:textId="6762334F" w:rsidR="001A41A7" w:rsidRPr="00A23FA3" w:rsidRDefault="001A41A7">
      <w:pPr>
        <w:rPr>
          <w:ins w:id="573" w:author="raye" w:date="2018-07-17T09:53:00Z"/>
        </w:rPr>
        <w:pPrChange w:id="574" w:author="raye" w:date="2018-07-17T09:52:00Z">
          <w:pPr>
            <w:pStyle w:val="a0"/>
            <w:numPr>
              <w:numId w:val="64"/>
            </w:numPr>
            <w:tabs>
              <w:tab w:val="num" w:pos="720"/>
            </w:tabs>
            <w:ind w:left="720" w:firstLineChars="0" w:hanging="360"/>
          </w:pPr>
        </w:pPrChange>
      </w:pPr>
    </w:p>
    <w:p w14:paraId="4D3DBA01" w14:textId="77777777" w:rsidR="001A41A7" w:rsidRPr="00A23FA3" w:rsidRDefault="001A41A7">
      <w:pPr>
        <w:pStyle w:val="1"/>
        <w:numPr>
          <w:ilvl w:val="0"/>
          <w:numId w:val="0"/>
        </w:numPr>
        <w:spacing w:line="360" w:lineRule="auto"/>
        <w:ind w:left="720"/>
        <w:jc w:val="center"/>
        <w:rPr>
          <w:ins w:id="575" w:author="raye" w:date="2018-07-17T09:54:00Z"/>
          <w:sz w:val="24"/>
          <w:szCs w:val="24"/>
        </w:rPr>
        <w:pPrChange w:id="576" w:author="raye" w:date="2018-07-17T09:54:00Z">
          <w:pPr>
            <w:pStyle w:val="1"/>
            <w:spacing w:line="360" w:lineRule="auto"/>
            <w:jc w:val="center"/>
          </w:pPr>
        </w:pPrChange>
      </w:pPr>
      <w:bookmarkStart w:id="577" w:name="_Toc402968005"/>
      <w:bookmarkStart w:id="578" w:name="_Toc520839401"/>
      <w:ins w:id="579" w:author="raye" w:date="2018-07-17T09:54:00Z">
        <w:r w:rsidRPr="00A23FA3">
          <w:rPr>
            <w:sz w:val="24"/>
            <w:szCs w:val="24"/>
          </w:rPr>
          <w:t xml:space="preserve">Chapter 2. Business </w:t>
        </w:r>
        <w:r w:rsidRPr="00A23FA3">
          <w:rPr>
            <w:rFonts w:hint="eastAsia"/>
            <w:sz w:val="24"/>
            <w:szCs w:val="24"/>
          </w:rPr>
          <w:t>Operation Flow</w:t>
        </w:r>
        <w:bookmarkEnd w:id="577"/>
        <w:bookmarkEnd w:id="578"/>
      </w:ins>
    </w:p>
    <w:p w14:paraId="2C36A903" w14:textId="7B630E9E" w:rsidR="00E33BD5" w:rsidRPr="00A23FA3" w:rsidRDefault="001A41A7">
      <w:pPr>
        <w:pStyle w:val="215"/>
        <w:rPr>
          <w:ins w:id="580" w:author="raye" w:date="2018-07-17T12:05:00Z"/>
          <w:rFonts w:ascii="Times New Roman" w:hAnsi="Times New Roman" w:cs="Times New Roman"/>
          <w:sz w:val="24"/>
          <w:szCs w:val="24"/>
          <w:rPrChange w:id="581" w:author="raye" w:date="2018-07-17T12:06:00Z">
            <w:rPr>
              <w:ins w:id="582" w:author="raye" w:date="2018-07-17T12:05:00Z"/>
              <w:rFonts w:ascii="Calibri" w:hAnsi="Calibri" w:cstheme="minorHAnsi"/>
              <w:sz w:val="24"/>
            </w:rPr>
          </w:rPrChange>
        </w:rPr>
        <w:pPrChange w:id="583" w:author="raye" w:date="2018-07-17T12:06:00Z">
          <w:pPr>
            <w:spacing w:afterLines="50" w:after="156"/>
          </w:pPr>
        </w:pPrChange>
      </w:pPr>
      <w:bookmarkStart w:id="584" w:name="_Toc402968006"/>
      <w:bookmarkStart w:id="585" w:name="_Toc520839402"/>
      <w:ins w:id="586" w:author="raye" w:date="2018-07-17T09:54:00Z">
        <w:r w:rsidRPr="00A23FA3">
          <w:rPr>
            <w:rFonts w:ascii="Times New Roman" w:hAnsi="Times New Roman" w:cs="Times New Roman"/>
            <w:sz w:val="24"/>
            <w:szCs w:val="24"/>
          </w:rPr>
          <w:t xml:space="preserve">2.1. Business </w:t>
        </w:r>
        <w:r w:rsidRPr="00A23FA3">
          <w:rPr>
            <w:rFonts w:ascii="Times New Roman" w:hAnsi="Times New Roman" w:cs="Times New Roman" w:hint="eastAsia"/>
            <w:sz w:val="24"/>
            <w:szCs w:val="24"/>
          </w:rPr>
          <w:t>operation flow brief</w:t>
        </w:r>
      </w:ins>
      <w:bookmarkEnd w:id="584"/>
      <w:bookmarkEnd w:id="585"/>
    </w:p>
    <w:p w14:paraId="47FEAD6F" w14:textId="77777777" w:rsidR="00E33BD5" w:rsidRPr="00A23FA3" w:rsidRDefault="00E33BD5" w:rsidP="00E33BD5">
      <w:pPr>
        <w:pStyle w:val="a0"/>
        <w:spacing w:afterLines="50" w:after="156"/>
        <w:ind w:left="709" w:firstLineChars="0" w:firstLine="0"/>
        <w:rPr>
          <w:ins w:id="587" w:author="raye" w:date="2018-07-17T12:05:00Z"/>
          <w:rFonts w:ascii="Calibri" w:hAnsi="Calibri" w:cstheme="minorHAnsi"/>
          <w:sz w:val="24"/>
          <w:szCs w:val="24"/>
        </w:rPr>
      </w:pPr>
    </w:p>
    <w:p w14:paraId="105050E5" w14:textId="77777777" w:rsidR="00E33BD5" w:rsidRPr="00A23FA3" w:rsidRDefault="00E33BD5" w:rsidP="00E33BD5">
      <w:pPr>
        <w:widowControl/>
        <w:jc w:val="left"/>
        <w:rPr>
          <w:ins w:id="588" w:author="raye" w:date="2018-07-17T12:05:00Z"/>
          <w:rFonts w:ascii="Calibri" w:hAnsi="Calibri" w:cstheme="minorHAnsi"/>
          <w:b/>
          <w:sz w:val="36"/>
        </w:rPr>
      </w:pPr>
      <w:ins w:id="589" w:author="raye" w:date="2018-07-17T12:05:00Z">
        <w:r w:rsidRPr="00A23FA3">
          <w:rPr>
            <w:rFonts w:ascii="Calibri" w:hAnsi="Calibri" w:cstheme="minorHAnsi"/>
            <w:b/>
          </w:rPr>
          <w:br w:type="page"/>
        </w:r>
      </w:ins>
    </w:p>
    <w:p w14:paraId="743C254C" w14:textId="77777777" w:rsidR="00E33BD5" w:rsidRPr="00A23FA3" w:rsidRDefault="00E33BD5" w:rsidP="00E33BD5">
      <w:pPr>
        <w:numPr>
          <w:ilvl w:val="1"/>
          <w:numId w:val="3"/>
        </w:numPr>
        <w:tabs>
          <w:tab w:val="num" w:pos="635"/>
          <w:tab w:val="num" w:pos="992"/>
        </w:tabs>
        <w:spacing w:line="360" w:lineRule="auto"/>
        <w:ind w:leftChars="100" w:left="635" w:hanging="425"/>
        <w:rPr>
          <w:ins w:id="590" w:author="raye" w:date="2018-07-17T12:05:00Z"/>
          <w:rFonts w:ascii="Times New Roman" w:eastAsia="宋体" w:hAnsi="Times New Roman" w:cs="Times New Roman"/>
          <w:i/>
          <w:sz w:val="24"/>
          <w:szCs w:val="24"/>
        </w:rPr>
      </w:pPr>
      <w:ins w:id="591" w:author="raye" w:date="2018-07-17T12:05:00Z">
        <w:r w:rsidRPr="00A23FA3">
          <w:rPr>
            <w:rFonts w:ascii="Times New Roman" w:eastAsia="宋体" w:hAnsi="Times New Roman" w:cs="Times New Roman"/>
            <w:i/>
            <w:sz w:val="24"/>
            <w:szCs w:val="24"/>
          </w:rPr>
          <w:lastRenderedPageBreak/>
          <w:t>Flow Status Control</w:t>
        </w:r>
      </w:ins>
    </w:p>
    <w:p w14:paraId="426FD915" w14:textId="77777777" w:rsidR="00E33BD5" w:rsidRPr="00A23FA3" w:rsidRDefault="00E33BD5" w:rsidP="00E33BD5">
      <w:pPr>
        <w:rPr>
          <w:ins w:id="592" w:author="raye" w:date="2018-07-17T12:05:00Z"/>
        </w:rPr>
      </w:pPr>
    </w:p>
    <w:tbl>
      <w:tblPr>
        <w:tblW w:w="9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611"/>
        <w:gridCol w:w="1504"/>
        <w:gridCol w:w="1796"/>
        <w:gridCol w:w="1701"/>
        <w:gridCol w:w="1669"/>
      </w:tblGrid>
      <w:tr w:rsidR="00A23FA3" w:rsidRPr="00A23FA3" w14:paraId="4192A34A" w14:textId="77777777" w:rsidTr="004E64C5">
        <w:trPr>
          <w:trHeight w:val="300"/>
          <w:tblHeader/>
          <w:ins w:id="593" w:author="raye" w:date="2018-07-17T12:05:00Z"/>
        </w:trPr>
        <w:tc>
          <w:tcPr>
            <w:tcW w:w="1180" w:type="dxa"/>
            <w:shd w:val="clear" w:color="000000" w:fill="BFBFBF"/>
            <w:vAlign w:val="center"/>
            <w:hideMark/>
          </w:tcPr>
          <w:p w14:paraId="57E7D9DD" w14:textId="77777777" w:rsidR="00E33BD5" w:rsidRPr="00A23FA3" w:rsidRDefault="00E33BD5" w:rsidP="001910E4">
            <w:pPr>
              <w:widowControl/>
              <w:jc w:val="center"/>
              <w:rPr>
                <w:ins w:id="594" w:author="raye" w:date="2018-07-17T12:05:00Z"/>
                <w:rFonts w:ascii="Calibri" w:eastAsia="宋体" w:hAnsi="Calibri" w:cstheme="minorHAnsi"/>
                <w:b/>
                <w:kern w:val="0"/>
                <w:szCs w:val="21"/>
              </w:rPr>
            </w:pPr>
            <w:ins w:id="595" w:author="raye" w:date="2018-07-17T12:05:00Z">
              <w:r w:rsidRPr="00A23FA3">
                <w:rPr>
                  <w:rFonts w:ascii="Calibri" w:eastAsia="宋体" w:hAnsi="Calibri" w:cstheme="minorHAnsi"/>
                  <w:b/>
                  <w:kern w:val="0"/>
                  <w:szCs w:val="21"/>
                </w:rPr>
                <w:t>Step</w:t>
              </w:r>
            </w:ins>
          </w:p>
        </w:tc>
        <w:tc>
          <w:tcPr>
            <w:tcW w:w="1611" w:type="dxa"/>
            <w:shd w:val="clear" w:color="000000" w:fill="BFBFBF"/>
            <w:vAlign w:val="center"/>
            <w:hideMark/>
          </w:tcPr>
          <w:p w14:paraId="749DC7F4" w14:textId="77777777" w:rsidR="00E33BD5" w:rsidRPr="00A23FA3" w:rsidRDefault="00E33BD5" w:rsidP="001910E4">
            <w:pPr>
              <w:widowControl/>
              <w:jc w:val="left"/>
              <w:rPr>
                <w:ins w:id="596" w:author="raye" w:date="2018-07-17T12:05:00Z"/>
                <w:rFonts w:ascii="Calibri" w:eastAsia="宋体" w:hAnsi="Calibri" w:cstheme="minorHAnsi"/>
                <w:b/>
                <w:kern w:val="0"/>
                <w:szCs w:val="21"/>
              </w:rPr>
            </w:pPr>
            <w:ins w:id="597" w:author="raye" w:date="2018-07-17T12:05:00Z">
              <w:r w:rsidRPr="00A23FA3">
                <w:rPr>
                  <w:rFonts w:ascii="Calibri" w:eastAsia="宋体" w:hAnsi="Calibri" w:cstheme="minorHAnsi" w:hint="eastAsia"/>
                  <w:b/>
                  <w:kern w:val="0"/>
                  <w:szCs w:val="21"/>
                </w:rPr>
                <w:t>动作</w:t>
              </w:r>
            </w:ins>
          </w:p>
        </w:tc>
        <w:tc>
          <w:tcPr>
            <w:tcW w:w="1504" w:type="dxa"/>
            <w:shd w:val="clear" w:color="000000" w:fill="BFBFBF"/>
            <w:vAlign w:val="center"/>
            <w:hideMark/>
          </w:tcPr>
          <w:p w14:paraId="640CBF38" w14:textId="77777777" w:rsidR="00E33BD5" w:rsidRPr="00A23FA3" w:rsidRDefault="00E33BD5" w:rsidP="001910E4">
            <w:pPr>
              <w:widowControl/>
              <w:jc w:val="left"/>
              <w:rPr>
                <w:ins w:id="598" w:author="raye" w:date="2018-07-17T12:05:00Z"/>
                <w:rFonts w:ascii="Calibri" w:eastAsia="宋体" w:hAnsi="Calibri" w:cstheme="minorHAnsi"/>
                <w:b/>
                <w:kern w:val="0"/>
                <w:szCs w:val="21"/>
              </w:rPr>
            </w:pPr>
            <w:ins w:id="599" w:author="raye" w:date="2018-07-17T12:05:00Z">
              <w:r w:rsidRPr="00A23FA3">
                <w:rPr>
                  <w:rFonts w:ascii="Calibri" w:eastAsia="宋体" w:hAnsi="Calibri" w:cstheme="minorHAnsi" w:hint="eastAsia"/>
                  <w:b/>
                  <w:kern w:val="0"/>
                  <w:szCs w:val="21"/>
                </w:rPr>
                <w:t>当前状态</w:t>
              </w:r>
            </w:ins>
          </w:p>
        </w:tc>
        <w:tc>
          <w:tcPr>
            <w:tcW w:w="1796" w:type="dxa"/>
            <w:shd w:val="clear" w:color="000000" w:fill="BFBFBF"/>
            <w:vAlign w:val="center"/>
            <w:hideMark/>
          </w:tcPr>
          <w:p w14:paraId="5810B09E" w14:textId="77777777" w:rsidR="00E33BD5" w:rsidRPr="00A23FA3" w:rsidRDefault="00E33BD5" w:rsidP="001910E4">
            <w:pPr>
              <w:widowControl/>
              <w:jc w:val="left"/>
              <w:rPr>
                <w:ins w:id="600" w:author="raye" w:date="2018-07-17T12:05:00Z"/>
                <w:rFonts w:ascii="Calibri" w:eastAsia="宋体" w:hAnsi="Calibri" w:cstheme="minorHAnsi"/>
                <w:b/>
                <w:kern w:val="0"/>
                <w:szCs w:val="21"/>
              </w:rPr>
            </w:pPr>
            <w:ins w:id="601" w:author="raye" w:date="2018-07-17T12:05:00Z">
              <w:r w:rsidRPr="00A23FA3">
                <w:rPr>
                  <w:rFonts w:ascii="Calibri" w:eastAsia="宋体" w:hAnsi="Calibri" w:cstheme="minorHAnsi" w:hint="eastAsia"/>
                  <w:b/>
                  <w:kern w:val="0"/>
                  <w:szCs w:val="21"/>
                </w:rPr>
                <w:t>操作</w:t>
              </w:r>
            </w:ins>
          </w:p>
        </w:tc>
        <w:tc>
          <w:tcPr>
            <w:tcW w:w="1701" w:type="dxa"/>
            <w:shd w:val="clear" w:color="000000" w:fill="BFBFBF"/>
            <w:vAlign w:val="center"/>
            <w:hideMark/>
          </w:tcPr>
          <w:p w14:paraId="13547F1C" w14:textId="77777777" w:rsidR="00E33BD5" w:rsidRPr="00A23FA3" w:rsidRDefault="00E33BD5" w:rsidP="001910E4">
            <w:pPr>
              <w:widowControl/>
              <w:jc w:val="left"/>
              <w:rPr>
                <w:ins w:id="602" w:author="raye" w:date="2018-07-17T12:05:00Z"/>
                <w:rFonts w:ascii="Calibri" w:eastAsia="宋体" w:hAnsi="Calibri" w:cstheme="minorHAnsi"/>
                <w:b/>
                <w:kern w:val="0"/>
                <w:szCs w:val="21"/>
              </w:rPr>
            </w:pPr>
            <w:ins w:id="603" w:author="raye" w:date="2018-07-17T12:05:00Z">
              <w:r w:rsidRPr="00A23FA3">
                <w:rPr>
                  <w:rFonts w:ascii="Calibri" w:eastAsia="宋体" w:hAnsi="Calibri" w:cstheme="minorHAnsi" w:hint="eastAsia"/>
                  <w:b/>
                  <w:kern w:val="0"/>
                  <w:szCs w:val="21"/>
                </w:rPr>
                <w:t>接下去状态</w:t>
              </w:r>
            </w:ins>
          </w:p>
        </w:tc>
        <w:tc>
          <w:tcPr>
            <w:tcW w:w="1669" w:type="dxa"/>
            <w:shd w:val="clear" w:color="000000" w:fill="BFBFBF"/>
            <w:vAlign w:val="center"/>
            <w:hideMark/>
          </w:tcPr>
          <w:p w14:paraId="2B9D0341" w14:textId="77777777" w:rsidR="00E33BD5" w:rsidRPr="00A23FA3" w:rsidRDefault="00E33BD5" w:rsidP="001910E4">
            <w:pPr>
              <w:widowControl/>
              <w:jc w:val="left"/>
              <w:rPr>
                <w:ins w:id="604" w:author="raye" w:date="2018-07-17T12:05:00Z"/>
                <w:rFonts w:ascii="Calibri" w:eastAsia="宋体" w:hAnsi="Calibri" w:cstheme="minorHAnsi"/>
                <w:b/>
                <w:kern w:val="0"/>
                <w:szCs w:val="21"/>
              </w:rPr>
            </w:pPr>
            <w:ins w:id="605" w:author="raye" w:date="2018-07-17T12:05:00Z">
              <w:r w:rsidRPr="00A23FA3">
                <w:rPr>
                  <w:rFonts w:ascii="Calibri" w:eastAsia="宋体" w:hAnsi="Calibri" w:cstheme="minorHAnsi" w:hint="eastAsia"/>
                  <w:b/>
                  <w:kern w:val="0"/>
                  <w:szCs w:val="21"/>
                </w:rPr>
                <w:t>授权的角色</w:t>
              </w:r>
            </w:ins>
          </w:p>
        </w:tc>
      </w:tr>
      <w:tr w:rsidR="00A23FA3" w:rsidRPr="00A23FA3" w14:paraId="1CAEA362" w14:textId="77777777" w:rsidTr="004E64C5">
        <w:trPr>
          <w:trHeight w:val="600"/>
          <w:ins w:id="606" w:author="raye" w:date="2018-07-17T12:05:00Z"/>
        </w:trPr>
        <w:tc>
          <w:tcPr>
            <w:tcW w:w="1180" w:type="dxa"/>
            <w:shd w:val="clear" w:color="auto" w:fill="auto"/>
            <w:vAlign w:val="center"/>
            <w:hideMark/>
          </w:tcPr>
          <w:p w14:paraId="318F1D15" w14:textId="77777777" w:rsidR="00E33BD5" w:rsidRPr="00A23FA3" w:rsidRDefault="00E33BD5" w:rsidP="001910E4">
            <w:pPr>
              <w:widowControl/>
              <w:jc w:val="center"/>
              <w:rPr>
                <w:ins w:id="607" w:author="raye" w:date="2018-07-17T12:05:00Z"/>
                <w:rFonts w:ascii="Calibri" w:eastAsia="宋体" w:hAnsi="Calibri" w:cstheme="minorHAnsi"/>
                <w:kern w:val="0"/>
                <w:szCs w:val="21"/>
              </w:rPr>
            </w:pPr>
            <w:ins w:id="608" w:author="raye" w:date="2018-07-17T12:05:00Z">
              <w:r w:rsidRPr="00A23FA3">
                <w:rPr>
                  <w:rFonts w:ascii="Calibri" w:eastAsia="宋体" w:hAnsi="Calibri" w:cstheme="minorHAnsi"/>
                  <w:kern w:val="0"/>
                  <w:szCs w:val="21"/>
                </w:rPr>
                <w:t>1A</w:t>
              </w:r>
            </w:ins>
          </w:p>
        </w:tc>
        <w:tc>
          <w:tcPr>
            <w:tcW w:w="1611" w:type="dxa"/>
            <w:shd w:val="clear" w:color="auto" w:fill="auto"/>
            <w:vAlign w:val="center"/>
            <w:hideMark/>
          </w:tcPr>
          <w:p w14:paraId="5A5B883E" w14:textId="77777777" w:rsidR="00E33BD5" w:rsidRPr="00A23FA3" w:rsidRDefault="00E33BD5" w:rsidP="001910E4">
            <w:pPr>
              <w:widowControl/>
              <w:jc w:val="left"/>
              <w:rPr>
                <w:ins w:id="609" w:author="raye" w:date="2018-07-17T12:05:00Z"/>
                <w:rFonts w:ascii="Calibri" w:eastAsia="宋体" w:hAnsi="Calibri" w:cstheme="minorHAnsi"/>
                <w:kern w:val="0"/>
                <w:szCs w:val="21"/>
              </w:rPr>
            </w:pPr>
            <w:ins w:id="610" w:author="raye" w:date="2018-07-17T12:05:00Z">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kern w:val="0"/>
                  <w:szCs w:val="21"/>
                </w:rPr>
                <w:br/>
              </w:r>
            </w:ins>
          </w:p>
        </w:tc>
        <w:tc>
          <w:tcPr>
            <w:tcW w:w="1504" w:type="dxa"/>
            <w:shd w:val="clear" w:color="auto" w:fill="auto"/>
            <w:vAlign w:val="center"/>
            <w:hideMark/>
          </w:tcPr>
          <w:p w14:paraId="048695A8" w14:textId="77777777" w:rsidR="00E33BD5" w:rsidRPr="00A23FA3" w:rsidRDefault="00E33BD5" w:rsidP="001910E4">
            <w:pPr>
              <w:widowControl/>
              <w:jc w:val="left"/>
              <w:rPr>
                <w:ins w:id="611" w:author="raye" w:date="2018-07-17T12:05:00Z"/>
                <w:rFonts w:ascii="Calibri" w:eastAsia="宋体" w:hAnsi="Calibri" w:cstheme="minorHAnsi"/>
                <w:kern w:val="0"/>
                <w:szCs w:val="21"/>
              </w:rPr>
            </w:pPr>
            <w:ins w:id="612" w:author="raye" w:date="2018-07-17T12:05:00Z">
              <w:r w:rsidRPr="00A23FA3">
                <w:rPr>
                  <w:rFonts w:ascii="Calibri" w:eastAsia="宋体" w:hAnsi="Calibri" w:cstheme="minorHAnsi"/>
                  <w:kern w:val="0"/>
                  <w:szCs w:val="21"/>
                </w:rPr>
                <w:t>Pending Operations Analyst Review</w:t>
              </w:r>
              <w:r w:rsidRPr="00A23FA3">
                <w:rPr>
                  <w:rFonts w:ascii="Calibri" w:eastAsia="宋体" w:hAnsi="Calibri" w:cstheme="minorHAnsi" w:hint="eastAsia"/>
                  <w:kern w:val="0"/>
                  <w:szCs w:val="21"/>
                </w:rPr>
                <w:t>（界面不会出现此状态）</w:t>
              </w:r>
            </w:ins>
          </w:p>
        </w:tc>
        <w:tc>
          <w:tcPr>
            <w:tcW w:w="1796" w:type="dxa"/>
            <w:shd w:val="clear" w:color="auto" w:fill="auto"/>
            <w:vAlign w:val="center"/>
            <w:hideMark/>
          </w:tcPr>
          <w:p w14:paraId="3A280D6C" w14:textId="77777777" w:rsidR="00E33BD5" w:rsidRPr="00A23FA3" w:rsidRDefault="00E33BD5" w:rsidP="001910E4">
            <w:pPr>
              <w:widowControl/>
              <w:jc w:val="left"/>
              <w:rPr>
                <w:ins w:id="613" w:author="raye" w:date="2018-07-17T12:05:00Z"/>
                <w:rFonts w:ascii="等线" w:eastAsia="等线" w:hAnsi="等线" w:cstheme="minorHAnsi"/>
                <w:kern w:val="0"/>
                <w:szCs w:val="21"/>
              </w:rPr>
            </w:pPr>
            <w:ins w:id="614" w:author="raye" w:date="2018-07-17T12:05:00Z">
              <w:r w:rsidRPr="00A23FA3">
                <w:rPr>
                  <w:rFonts w:ascii="等线" w:eastAsia="等线" w:hAnsi="等线" w:cstheme="minorHAnsi" w:hint="eastAsia"/>
                  <w:kern w:val="0"/>
                  <w:szCs w:val="21"/>
                </w:rPr>
                <w:t>列表页点击</w:t>
              </w:r>
              <w:r w:rsidRPr="00A23FA3">
                <w:rPr>
                  <w:rFonts w:ascii="等线" w:eastAsia="等线" w:hAnsi="等线" w:cstheme="minorHAnsi"/>
                  <w:kern w:val="0"/>
                  <w:szCs w:val="21"/>
                </w:rPr>
                <w:t xml:space="preserve"> </w:t>
              </w:r>
              <w:r w:rsidRPr="00A23FA3">
                <w:rPr>
                  <w:rFonts w:eastAsia="等线" w:cstheme="minorHAnsi"/>
                  <w:kern w:val="0"/>
                  <w:szCs w:val="21"/>
                </w:rPr>
                <w:t>Add New Case</w:t>
              </w:r>
            </w:ins>
          </w:p>
        </w:tc>
        <w:tc>
          <w:tcPr>
            <w:tcW w:w="1701" w:type="dxa"/>
            <w:shd w:val="clear" w:color="auto" w:fill="auto"/>
            <w:vAlign w:val="center"/>
            <w:hideMark/>
          </w:tcPr>
          <w:p w14:paraId="2D97B556" w14:textId="77777777" w:rsidR="00E33BD5" w:rsidRPr="00A23FA3" w:rsidRDefault="00E33BD5" w:rsidP="001910E4">
            <w:pPr>
              <w:widowControl/>
              <w:jc w:val="left"/>
              <w:rPr>
                <w:ins w:id="615" w:author="raye" w:date="2018-07-17T12:05:00Z"/>
                <w:rFonts w:ascii="等线" w:eastAsia="等线" w:hAnsi="等线" w:cstheme="minorHAnsi"/>
                <w:kern w:val="0"/>
                <w:szCs w:val="21"/>
              </w:rPr>
            </w:pPr>
            <w:ins w:id="616" w:author="raye" w:date="2018-07-17T12:05:00Z">
              <w:r w:rsidRPr="00A23FA3">
                <w:rPr>
                  <w:rFonts w:ascii="Calibri" w:eastAsia="宋体" w:hAnsi="Calibri" w:cstheme="minorHAnsi"/>
                  <w:kern w:val="0"/>
                  <w:szCs w:val="21"/>
                </w:rPr>
                <w:t>Under Operations Analyst Review</w:t>
              </w:r>
              <w:r w:rsidRPr="00A23FA3" w:rsidDel="003847A6">
                <w:rPr>
                  <w:rFonts w:ascii="等线" w:eastAsia="等线" w:hAnsi="等线" w:cstheme="minorHAnsi"/>
                  <w:kern w:val="0"/>
                  <w:szCs w:val="21"/>
                </w:rPr>
                <w:t xml:space="preserve"> </w:t>
              </w:r>
            </w:ins>
          </w:p>
        </w:tc>
        <w:tc>
          <w:tcPr>
            <w:tcW w:w="1669" w:type="dxa"/>
            <w:shd w:val="clear" w:color="auto" w:fill="auto"/>
            <w:vAlign w:val="center"/>
            <w:hideMark/>
          </w:tcPr>
          <w:p w14:paraId="30147A90" w14:textId="77777777" w:rsidR="00E33BD5" w:rsidRPr="00A23FA3" w:rsidRDefault="00E33BD5" w:rsidP="001910E4">
            <w:pPr>
              <w:widowControl/>
              <w:jc w:val="left"/>
              <w:rPr>
                <w:ins w:id="617" w:author="raye" w:date="2018-07-17T12:05:00Z"/>
                <w:rFonts w:ascii="Calibri" w:eastAsia="宋体" w:hAnsi="Calibri" w:cstheme="minorHAnsi"/>
                <w:kern w:val="0"/>
                <w:szCs w:val="21"/>
              </w:rPr>
            </w:pPr>
            <w:ins w:id="618" w:author="raye" w:date="2018-07-17T12:05:00Z">
              <w:r w:rsidRPr="00A23FA3">
                <w:rPr>
                  <w:rFonts w:ascii="Calibri" w:eastAsia="宋体" w:hAnsi="Calibri" w:cstheme="minorHAnsi"/>
                  <w:kern w:val="0"/>
                  <w:szCs w:val="21"/>
                </w:rPr>
                <w:t>Operations Analyst</w:t>
              </w:r>
            </w:ins>
          </w:p>
        </w:tc>
      </w:tr>
      <w:tr w:rsidR="00A23FA3" w:rsidRPr="00A23FA3" w14:paraId="632F6E80" w14:textId="77777777" w:rsidTr="004E64C5">
        <w:trPr>
          <w:trHeight w:val="600"/>
          <w:ins w:id="619" w:author="raye" w:date="2018-07-17T12:05:00Z"/>
        </w:trPr>
        <w:tc>
          <w:tcPr>
            <w:tcW w:w="1180" w:type="dxa"/>
            <w:shd w:val="clear" w:color="auto" w:fill="auto"/>
            <w:vAlign w:val="center"/>
          </w:tcPr>
          <w:p w14:paraId="72BE9B80" w14:textId="77777777" w:rsidR="00E33BD5" w:rsidRPr="00A23FA3" w:rsidRDefault="00E33BD5" w:rsidP="001910E4">
            <w:pPr>
              <w:widowControl/>
              <w:jc w:val="center"/>
              <w:rPr>
                <w:ins w:id="620" w:author="raye" w:date="2018-07-17T12:05:00Z"/>
                <w:rFonts w:ascii="Calibri" w:eastAsia="宋体" w:hAnsi="Calibri" w:cstheme="minorHAnsi"/>
                <w:kern w:val="0"/>
                <w:szCs w:val="21"/>
              </w:rPr>
            </w:pPr>
            <w:ins w:id="621" w:author="raye" w:date="2018-07-17T12:05:00Z">
              <w:r w:rsidRPr="00A23FA3">
                <w:rPr>
                  <w:rFonts w:ascii="Calibri" w:eastAsia="宋体" w:hAnsi="Calibri" w:cstheme="minorHAnsi"/>
                  <w:kern w:val="0"/>
                  <w:szCs w:val="21"/>
                </w:rPr>
                <w:t>1B</w:t>
              </w:r>
            </w:ins>
          </w:p>
        </w:tc>
        <w:tc>
          <w:tcPr>
            <w:tcW w:w="1611" w:type="dxa"/>
            <w:shd w:val="clear" w:color="auto" w:fill="auto"/>
            <w:vAlign w:val="center"/>
          </w:tcPr>
          <w:p w14:paraId="1560607C" w14:textId="77777777" w:rsidR="00E33BD5" w:rsidRPr="00A23FA3" w:rsidRDefault="00E33BD5" w:rsidP="001910E4">
            <w:pPr>
              <w:widowControl/>
              <w:jc w:val="left"/>
              <w:rPr>
                <w:ins w:id="622" w:author="raye" w:date="2018-07-17T12:05:00Z"/>
                <w:rFonts w:ascii="Calibri" w:eastAsia="宋体" w:hAnsi="Calibri" w:cstheme="minorHAnsi"/>
                <w:kern w:val="0"/>
                <w:szCs w:val="21"/>
              </w:rPr>
            </w:pPr>
            <w:ins w:id="623" w:author="raye" w:date="2018-07-17T12:05:00Z">
              <w:r w:rsidRPr="00A23FA3">
                <w:rPr>
                  <w:rFonts w:ascii="Calibri" w:eastAsia="宋体" w:hAnsi="Calibri" w:cstheme="minorHAnsi" w:hint="eastAsia"/>
                  <w:kern w:val="0"/>
                  <w:szCs w:val="21"/>
                </w:rPr>
                <w:t>修改</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ins>
          </w:p>
        </w:tc>
        <w:tc>
          <w:tcPr>
            <w:tcW w:w="1504" w:type="dxa"/>
            <w:shd w:val="clear" w:color="auto" w:fill="auto"/>
            <w:vAlign w:val="center"/>
          </w:tcPr>
          <w:p w14:paraId="2D622693" w14:textId="38500ADB" w:rsidR="00E33BD5" w:rsidRPr="00A23FA3" w:rsidRDefault="00E33BD5" w:rsidP="001910E4">
            <w:pPr>
              <w:widowControl/>
              <w:jc w:val="left"/>
              <w:rPr>
                <w:ins w:id="624" w:author="raye" w:date="2018-07-17T12:05:00Z"/>
                <w:rFonts w:ascii="Calibri" w:eastAsia="宋体" w:hAnsi="Calibri" w:cstheme="minorHAnsi"/>
                <w:kern w:val="0"/>
                <w:szCs w:val="21"/>
              </w:rPr>
            </w:pPr>
            <w:ins w:id="625" w:author="raye" w:date="2018-07-17T12:05:00Z">
              <w:r w:rsidRPr="00A23FA3">
                <w:rPr>
                  <w:rFonts w:ascii="Calibri" w:eastAsia="宋体" w:hAnsi="Calibri" w:cstheme="minorHAnsi"/>
                  <w:kern w:val="0"/>
                  <w:szCs w:val="21"/>
                </w:rPr>
                <w:t>Under Operations Analyst</w:t>
              </w:r>
            </w:ins>
            <w:ins w:id="626" w:author="raye" w:date="2018-07-19T11:37:00Z">
              <w:r w:rsidR="0084171F" w:rsidRPr="00A23FA3">
                <w:rPr>
                  <w:rFonts w:ascii="Calibri" w:eastAsia="宋体" w:hAnsi="Calibri" w:cstheme="minorHAnsi"/>
                  <w:kern w:val="0"/>
                  <w:szCs w:val="21"/>
                </w:rPr>
                <w:t xml:space="preserve"> </w:t>
              </w:r>
            </w:ins>
            <w:ins w:id="627" w:author="raye" w:date="2018-07-17T12:05:00Z">
              <w:r w:rsidRPr="00A23FA3">
                <w:rPr>
                  <w:rFonts w:ascii="Calibri" w:eastAsia="宋体" w:hAnsi="Calibri" w:cstheme="minorHAnsi"/>
                  <w:kern w:val="0"/>
                  <w:szCs w:val="21"/>
                </w:rPr>
                <w:t>Review</w:t>
              </w:r>
            </w:ins>
          </w:p>
        </w:tc>
        <w:tc>
          <w:tcPr>
            <w:tcW w:w="1796" w:type="dxa"/>
            <w:shd w:val="clear" w:color="auto" w:fill="auto"/>
            <w:vAlign w:val="center"/>
          </w:tcPr>
          <w:p w14:paraId="296EB1B7" w14:textId="77777777" w:rsidR="00E33BD5" w:rsidRPr="00A23FA3" w:rsidRDefault="00E33BD5" w:rsidP="001910E4">
            <w:pPr>
              <w:widowControl/>
              <w:jc w:val="left"/>
              <w:rPr>
                <w:ins w:id="628" w:author="raye" w:date="2018-07-17T12:05:00Z"/>
                <w:rFonts w:ascii="等线" w:eastAsia="等线" w:hAnsi="等线" w:cstheme="minorHAnsi"/>
                <w:kern w:val="0"/>
                <w:szCs w:val="21"/>
              </w:rPr>
            </w:pPr>
            <w:ins w:id="629" w:author="raye" w:date="2018-07-17T12:05:00Z">
              <w:r w:rsidRPr="00A23FA3">
                <w:rPr>
                  <w:rFonts w:ascii="等线" w:eastAsia="等线" w:hAnsi="等线" w:cstheme="minorHAnsi" w:hint="eastAsia"/>
                  <w:kern w:val="0"/>
                  <w:szCs w:val="21"/>
                </w:rPr>
                <w:t>详情页点击</w:t>
              </w:r>
              <w:r w:rsidRPr="00A23FA3">
                <w:rPr>
                  <w:rFonts w:eastAsia="等线" w:cstheme="minorHAnsi"/>
                  <w:kern w:val="0"/>
                  <w:szCs w:val="21"/>
                </w:rPr>
                <w:t>Modify the case</w:t>
              </w:r>
            </w:ins>
          </w:p>
        </w:tc>
        <w:tc>
          <w:tcPr>
            <w:tcW w:w="1701" w:type="dxa"/>
            <w:shd w:val="clear" w:color="auto" w:fill="auto"/>
            <w:vAlign w:val="center"/>
          </w:tcPr>
          <w:p w14:paraId="16A48AEE" w14:textId="77777777" w:rsidR="00E33BD5" w:rsidRPr="00A23FA3" w:rsidRDefault="00E33BD5" w:rsidP="001910E4">
            <w:pPr>
              <w:widowControl/>
              <w:jc w:val="left"/>
              <w:rPr>
                <w:ins w:id="630" w:author="raye" w:date="2018-07-17T12:05:00Z"/>
                <w:rFonts w:ascii="等线" w:eastAsia="等线" w:hAnsi="等线" w:cstheme="minorHAnsi"/>
                <w:kern w:val="0"/>
                <w:szCs w:val="21"/>
              </w:rPr>
            </w:pPr>
            <w:ins w:id="631" w:author="raye" w:date="2018-07-17T12:05:00Z">
              <w:r w:rsidRPr="00A23FA3">
                <w:rPr>
                  <w:rFonts w:ascii="Calibri" w:eastAsia="宋体" w:hAnsi="Calibri" w:cstheme="minorHAnsi"/>
                  <w:kern w:val="0"/>
                  <w:szCs w:val="21"/>
                </w:rPr>
                <w:t>Under Operations Analyst Review</w:t>
              </w:r>
            </w:ins>
          </w:p>
        </w:tc>
        <w:tc>
          <w:tcPr>
            <w:tcW w:w="1669" w:type="dxa"/>
            <w:shd w:val="clear" w:color="auto" w:fill="auto"/>
            <w:vAlign w:val="center"/>
          </w:tcPr>
          <w:p w14:paraId="417290F2" w14:textId="77777777" w:rsidR="00E33BD5" w:rsidRPr="00A23FA3" w:rsidRDefault="00E33BD5" w:rsidP="001910E4">
            <w:pPr>
              <w:widowControl/>
              <w:jc w:val="left"/>
              <w:rPr>
                <w:ins w:id="632" w:author="raye" w:date="2018-07-17T12:05:00Z"/>
                <w:rFonts w:ascii="Calibri" w:eastAsia="宋体" w:hAnsi="Calibri" w:cstheme="minorHAnsi"/>
                <w:kern w:val="0"/>
                <w:szCs w:val="21"/>
              </w:rPr>
            </w:pPr>
            <w:ins w:id="633" w:author="raye" w:date="2018-07-17T12:05:00Z">
              <w:r w:rsidRPr="00A23FA3">
                <w:rPr>
                  <w:rFonts w:ascii="Calibri" w:eastAsia="宋体" w:hAnsi="Calibri" w:cstheme="minorHAnsi"/>
                  <w:kern w:val="0"/>
                  <w:szCs w:val="21"/>
                </w:rPr>
                <w:t>Operations Analyst</w:t>
              </w:r>
            </w:ins>
          </w:p>
        </w:tc>
      </w:tr>
      <w:tr w:rsidR="00A23FA3" w:rsidRPr="00A23FA3" w14:paraId="4615E85C" w14:textId="77777777" w:rsidTr="004E64C5">
        <w:trPr>
          <w:trHeight w:val="600"/>
          <w:ins w:id="634" w:author="raye" w:date="2018-07-17T12:05:00Z"/>
        </w:trPr>
        <w:tc>
          <w:tcPr>
            <w:tcW w:w="1180" w:type="dxa"/>
            <w:shd w:val="clear" w:color="auto" w:fill="auto"/>
            <w:vAlign w:val="center"/>
          </w:tcPr>
          <w:p w14:paraId="2DAF157E" w14:textId="77777777" w:rsidR="00E33BD5" w:rsidRPr="00A23FA3" w:rsidRDefault="00E33BD5" w:rsidP="001910E4">
            <w:pPr>
              <w:widowControl/>
              <w:jc w:val="center"/>
              <w:rPr>
                <w:ins w:id="635" w:author="raye" w:date="2018-07-17T12:05:00Z"/>
                <w:rFonts w:ascii="Calibri" w:eastAsia="宋体" w:hAnsi="Calibri" w:cstheme="minorHAnsi"/>
                <w:kern w:val="0"/>
                <w:szCs w:val="21"/>
              </w:rPr>
            </w:pPr>
            <w:ins w:id="636" w:author="raye" w:date="2018-07-17T12:05:00Z">
              <w:r w:rsidRPr="00A23FA3">
                <w:rPr>
                  <w:rFonts w:ascii="Calibri" w:eastAsia="宋体" w:hAnsi="Calibri" w:cstheme="minorHAnsi"/>
                  <w:kern w:val="0"/>
                  <w:szCs w:val="21"/>
                </w:rPr>
                <w:t>2</w:t>
              </w:r>
            </w:ins>
          </w:p>
        </w:tc>
        <w:tc>
          <w:tcPr>
            <w:tcW w:w="1611" w:type="dxa"/>
            <w:shd w:val="clear" w:color="auto" w:fill="auto"/>
            <w:vAlign w:val="center"/>
          </w:tcPr>
          <w:p w14:paraId="30D85951" w14:textId="77777777" w:rsidR="00E33BD5" w:rsidRPr="00A23FA3" w:rsidRDefault="00E33BD5" w:rsidP="001910E4">
            <w:pPr>
              <w:widowControl/>
              <w:jc w:val="left"/>
              <w:rPr>
                <w:ins w:id="637" w:author="raye" w:date="2018-07-17T12:05:00Z"/>
                <w:rFonts w:ascii="Calibri" w:eastAsia="宋体" w:hAnsi="Calibri" w:cstheme="minorHAnsi"/>
                <w:b/>
                <w:kern w:val="0"/>
                <w:szCs w:val="21"/>
              </w:rPr>
            </w:pPr>
            <w:ins w:id="638" w:author="raye" w:date="2018-07-17T12:05:00Z">
              <w:r w:rsidRPr="00A23FA3">
                <w:rPr>
                  <w:rFonts w:ascii="等线" w:eastAsia="等线" w:hAnsi="等线" w:cstheme="minorHAnsi"/>
                  <w:b/>
                  <w:kern w:val="0"/>
                  <w:szCs w:val="21"/>
                </w:rPr>
                <w:t>Input(</w:t>
              </w:r>
              <w:r w:rsidRPr="00A23FA3">
                <w:rPr>
                  <w:rFonts w:ascii="等线" w:eastAsia="等线" w:hAnsi="等线" w:cstheme="minorHAnsi" w:hint="eastAsia"/>
                  <w:b/>
                  <w:kern w:val="0"/>
                  <w:szCs w:val="21"/>
                </w:rPr>
                <w:t>录入</w:t>
              </w:r>
              <w:r w:rsidRPr="00A23FA3">
                <w:rPr>
                  <w:rFonts w:ascii="等线" w:eastAsia="等线" w:hAnsi="等线" w:cstheme="minorHAnsi"/>
                  <w:b/>
                  <w:kern w:val="0"/>
                  <w:szCs w:val="21"/>
                </w:rPr>
                <w:t>PDF)</w:t>
              </w:r>
            </w:ins>
          </w:p>
        </w:tc>
        <w:tc>
          <w:tcPr>
            <w:tcW w:w="1504" w:type="dxa"/>
            <w:shd w:val="clear" w:color="auto" w:fill="auto"/>
            <w:vAlign w:val="center"/>
          </w:tcPr>
          <w:p w14:paraId="76E74A65" w14:textId="77777777" w:rsidR="00E33BD5" w:rsidRPr="00A23FA3" w:rsidRDefault="00E33BD5" w:rsidP="001910E4">
            <w:pPr>
              <w:widowControl/>
              <w:jc w:val="left"/>
              <w:rPr>
                <w:ins w:id="639" w:author="raye" w:date="2018-07-17T12:05:00Z"/>
                <w:rFonts w:ascii="Calibri" w:eastAsia="宋体" w:hAnsi="Calibri" w:cstheme="minorHAnsi"/>
                <w:kern w:val="0"/>
                <w:szCs w:val="21"/>
              </w:rPr>
            </w:pPr>
            <w:ins w:id="640" w:author="raye" w:date="2018-07-17T12:05:00Z">
              <w:r w:rsidRPr="00A23FA3">
                <w:rPr>
                  <w:rFonts w:ascii="Calibri" w:eastAsia="宋体" w:hAnsi="Calibri" w:cstheme="minorHAnsi"/>
                  <w:kern w:val="0"/>
                  <w:szCs w:val="21"/>
                </w:rPr>
                <w:t>Under Operations Analyst Review</w:t>
              </w:r>
            </w:ins>
          </w:p>
        </w:tc>
        <w:tc>
          <w:tcPr>
            <w:tcW w:w="1796" w:type="dxa"/>
            <w:shd w:val="clear" w:color="auto" w:fill="auto"/>
            <w:vAlign w:val="center"/>
          </w:tcPr>
          <w:p w14:paraId="221DF9F5" w14:textId="77777777" w:rsidR="00E33BD5" w:rsidRPr="00A23FA3" w:rsidRDefault="00E33BD5" w:rsidP="001910E4">
            <w:pPr>
              <w:widowControl/>
              <w:jc w:val="left"/>
              <w:rPr>
                <w:ins w:id="641" w:author="raye" w:date="2018-07-17T12:05:00Z"/>
                <w:rFonts w:ascii="Calibri" w:eastAsia="宋体" w:hAnsi="Calibri" w:cstheme="minorHAnsi"/>
                <w:kern w:val="0"/>
                <w:szCs w:val="21"/>
              </w:rPr>
            </w:pPr>
            <w:ins w:id="642" w:author="raye" w:date="2018-07-17T12:05:00Z">
              <w:r w:rsidRPr="00A23FA3">
                <w:rPr>
                  <w:rFonts w:ascii="Calibri" w:eastAsia="宋体" w:hAnsi="Calibri" w:cstheme="minorHAnsi" w:hint="eastAsia"/>
                  <w:kern w:val="0"/>
                  <w:szCs w:val="21"/>
                </w:rPr>
                <w:t>列表页或详情页点击</w:t>
              </w:r>
              <w:r w:rsidRPr="00A23FA3">
                <w:rPr>
                  <w:rFonts w:ascii="Calibri" w:eastAsia="宋体" w:hAnsi="Calibri" w:cstheme="minorHAnsi" w:hint="eastAsia"/>
                  <w:kern w:val="0"/>
                  <w:szCs w:val="21"/>
                </w:rPr>
                <w:t>I</w:t>
              </w:r>
              <w:r w:rsidRPr="00A23FA3">
                <w:rPr>
                  <w:rFonts w:ascii="Calibri" w:eastAsia="宋体" w:hAnsi="Calibri" w:cstheme="minorHAnsi"/>
                  <w:kern w:val="0"/>
                  <w:szCs w:val="21"/>
                </w:rPr>
                <w:t>nput</w:t>
              </w:r>
            </w:ins>
          </w:p>
        </w:tc>
        <w:tc>
          <w:tcPr>
            <w:tcW w:w="1701" w:type="dxa"/>
            <w:shd w:val="clear" w:color="auto" w:fill="auto"/>
            <w:vAlign w:val="center"/>
          </w:tcPr>
          <w:p w14:paraId="730AE9D1" w14:textId="77777777" w:rsidR="00E33BD5" w:rsidRPr="00A23FA3" w:rsidRDefault="00E33BD5" w:rsidP="001910E4">
            <w:pPr>
              <w:widowControl/>
              <w:jc w:val="left"/>
              <w:rPr>
                <w:ins w:id="643" w:author="raye" w:date="2018-07-17T12:05:00Z"/>
                <w:rFonts w:ascii="Calibri" w:eastAsia="宋体" w:hAnsi="Calibri" w:cstheme="minorHAnsi"/>
                <w:kern w:val="0"/>
                <w:szCs w:val="21"/>
              </w:rPr>
            </w:pPr>
            <w:ins w:id="644" w:author="raye" w:date="2018-07-17T12:05:00Z">
              <w:r w:rsidRPr="00A23FA3">
                <w:rPr>
                  <w:rFonts w:ascii="Calibri" w:eastAsia="宋体" w:hAnsi="Calibri" w:cstheme="minorHAnsi"/>
                  <w:kern w:val="0"/>
                  <w:szCs w:val="21"/>
                </w:rPr>
                <w:t>Under Operations Analyst Review</w:t>
              </w:r>
            </w:ins>
          </w:p>
        </w:tc>
        <w:tc>
          <w:tcPr>
            <w:tcW w:w="1669" w:type="dxa"/>
            <w:shd w:val="clear" w:color="auto" w:fill="auto"/>
            <w:vAlign w:val="center"/>
          </w:tcPr>
          <w:p w14:paraId="04B8F183" w14:textId="77777777" w:rsidR="00E33BD5" w:rsidRPr="00A23FA3" w:rsidRDefault="00E33BD5" w:rsidP="001910E4">
            <w:pPr>
              <w:widowControl/>
              <w:jc w:val="left"/>
              <w:rPr>
                <w:ins w:id="645" w:author="raye" w:date="2018-07-17T12:05:00Z"/>
                <w:rFonts w:ascii="Calibri" w:eastAsia="宋体" w:hAnsi="Calibri" w:cstheme="minorHAnsi"/>
                <w:kern w:val="0"/>
                <w:szCs w:val="21"/>
              </w:rPr>
            </w:pPr>
            <w:ins w:id="646" w:author="raye" w:date="2018-07-17T12:05:00Z">
              <w:r w:rsidRPr="00A23FA3">
                <w:rPr>
                  <w:rFonts w:ascii="Calibri" w:eastAsia="宋体" w:hAnsi="Calibri" w:cstheme="minorHAnsi"/>
                  <w:kern w:val="0"/>
                  <w:szCs w:val="21"/>
                </w:rPr>
                <w:t>Operations Analyst</w:t>
              </w:r>
            </w:ins>
          </w:p>
        </w:tc>
      </w:tr>
      <w:tr w:rsidR="00A23FA3" w:rsidRPr="00A23FA3" w14:paraId="40962DA3" w14:textId="77777777" w:rsidTr="004E64C5">
        <w:trPr>
          <w:trHeight w:val="600"/>
          <w:ins w:id="647" w:author="raye" w:date="2018-07-17T12:05:00Z"/>
        </w:trPr>
        <w:tc>
          <w:tcPr>
            <w:tcW w:w="1180" w:type="dxa"/>
            <w:shd w:val="clear" w:color="auto" w:fill="auto"/>
            <w:vAlign w:val="center"/>
          </w:tcPr>
          <w:p w14:paraId="517FECFC" w14:textId="77777777" w:rsidR="00E33BD5" w:rsidRPr="00A23FA3" w:rsidRDefault="00E33BD5" w:rsidP="001910E4">
            <w:pPr>
              <w:widowControl/>
              <w:jc w:val="center"/>
              <w:rPr>
                <w:ins w:id="648" w:author="raye" w:date="2018-07-17T12:05:00Z"/>
                <w:rFonts w:ascii="Calibri" w:eastAsia="宋体" w:hAnsi="Calibri" w:cstheme="minorHAnsi"/>
                <w:kern w:val="0"/>
                <w:szCs w:val="21"/>
              </w:rPr>
            </w:pPr>
            <w:ins w:id="649" w:author="raye" w:date="2018-07-17T12:05:00Z">
              <w:r w:rsidRPr="00A23FA3">
                <w:rPr>
                  <w:rFonts w:ascii="Calibri" w:eastAsia="宋体" w:hAnsi="Calibri" w:cstheme="minorHAnsi"/>
                  <w:kern w:val="0"/>
                  <w:szCs w:val="21"/>
                </w:rPr>
                <w:t>3</w:t>
              </w:r>
            </w:ins>
          </w:p>
        </w:tc>
        <w:tc>
          <w:tcPr>
            <w:tcW w:w="1611" w:type="dxa"/>
            <w:shd w:val="clear" w:color="auto" w:fill="auto"/>
            <w:vAlign w:val="center"/>
          </w:tcPr>
          <w:p w14:paraId="33B3580A" w14:textId="77777777" w:rsidR="00E33BD5" w:rsidRPr="00A23FA3" w:rsidRDefault="00E33BD5" w:rsidP="001910E4">
            <w:pPr>
              <w:widowControl/>
              <w:jc w:val="left"/>
              <w:rPr>
                <w:ins w:id="650" w:author="raye" w:date="2018-07-17T12:05:00Z"/>
                <w:rFonts w:ascii="等线" w:eastAsia="等线" w:hAnsi="等线" w:cstheme="minorHAnsi"/>
                <w:b/>
                <w:kern w:val="0"/>
                <w:szCs w:val="21"/>
              </w:rPr>
            </w:pPr>
            <w:ins w:id="651" w:author="raye" w:date="2018-07-17T12:05:00Z">
              <w:r w:rsidRPr="00A23FA3">
                <w:rPr>
                  <w:rFonts w:ascii="等线" w:eastAsia="等线" w:hAnsi="等线" w:cstheme="minorHAnsi"/>
                  <w:b/>
                  <w:kern w:val="0"/>
                  <w:szCs w:val="21"/>
                </w:rPr>
                <w:t>Check (</w:t>
              </w:r>
              <w:r w:rsidRPr="00A23FA3">
                <w:rPr>
                  <w:rFonts w:ascii="等线" w:eastAsia="等线" w:hAnsi="等线" w:cstheme="minorHAnsi" w:hint="eastAsia"/>
                  <w:b/>
                  <w:kern w:val="0"/>
                  <w:szCs w:val="21"/>
                </w:rPr>
                <w:t>请求</w:t>
              </w:r>
              <w:r w:rsidRPr="00A23FA3">
                <w:rPr>
                  <w:rFonts w:ascii="等线" w:eastAsia="等线" w:hAnsi="等线" w:cstheme="minorHAnsi"/>
                  <w:b/>
                  <w:kern w:val="0"/>
                  <w:szCs w:val="21"/>
                </w:rPr>
                <w:t>API&amp;</w:t>
              </w:r>
              <w:r w:rsidRPr="00A23FA3">
                <w:rPr>
                  <w:rFonts w:ascii="等线" w:eastAsia="等线" w:hAnsi="等线" w:cstheme="minorHAnsi" w:hint="eastAsia"/>
                  <w:b/>
                  <w:kern w:val="0"/>
                  <w:szCs w:val="21"/>
                </w:rPr>
                <w:t>回答</w:t>
              </w:r>
              <w:r w:rsidRPr="00A23FA3">
                <w:rPr>
                  <w:rFonts w:ascii="等线" w:eastAsia="等线" w:hAnsi="等线" w:cstheme="minorHAnsi"/>
                  <w:b/>
                  <w:kern w:val="0"/>
                  <w:szCs w:val="21"/>
                </w:rPr>
                <w:t>35</w:t>
              </w:r>
              <w:r w:rsidRPr="00A23FA3">
                <w:rPr>
                  <w:rFonts w:ascii="等线" w:eastAsia="等线" w:hAnsi="等线" w:cstheme="minorHAnsi" w:hint="eastAsia"/>
                  <w:b/>
                  <w:kern w:val="0"/>
                  <w:szCs w:val="21"/>
                </w:rPr>
                <w:t>个问题</w:t>
              </w:r>
              <w:r w:rsidRPr="00A23FA3">
                <w:rPr>
                  <w:rFonts w:ascii="等线" w:eastAsia="等线" w:hAnsi="等线" w:cstheme="minorHAnsi"/>
                  <w:b/>
                  <w:kern w:val="0"/>
                  <w:szCs w:val="21"/>
                </w:rPr>
                <w:t>&amp;整理证据)</w:t>
              </w:r>
            </w:ins>
          </w:p>
        </w:tc>
        <w:tc>
          <w:tcPr>
            <w:tcW w:w="1504" w:type="dxa"/>
            <w:shd w:val="clear" w:color="auto" w:fill="auto"/>
            <w:vAlign w:val="center"/>
          </w:tcPr>
          <w:p w14:paraId="02453EF8" w14:textId="77777777" w:rsidR="00E33BD5" w:rsidRPr="00A23FA3" w:rsidRDefault="00E33BD5" w:rsidP="001910E4">
            <w:pPr>
              <w:widowControl/>
              <w:jc w:val="left"/>
              <w:rPr>
                <w:ins w:id="652" w:author="raye" w:date="2018-07-17T12:05:00Z"/>
                <w:rFonts w:ascii="Calibri" w:eastAsia="宋体" w:hAnsi="Calibri" w:cstheme="minorHAnsi"/>
                <w:kern w:val="0"/>
                <w:szCs w:val="21"/>
              </w:rPr>
            </w:pPr>
            <w:ins w:id="653" w:author="raye" w:date="2018-07-17T12:05:00Z">
              <w:r w:rsidRPr="00A23FA3">
                <w:rPr>
                  <w:rFonts w:ascii="Calibri" w:eastAsia="宋体" w:hAnsi="Calibri" w:cstheme="minorHAnsi"/>
                  <w:kern w:val="0"/>
                  <w:szCs w:val="21"/>
                </w:rPr>
                <w:t>Under Operations Analyst Review</w:t>
              </w:r>
            </w:ins>
          </w:p>
        </w:tc>
        <w:tc>
          <w:tcPr>
            <w:tcW w:w="1796" w:type="dxa"/>
            <w:shd w:val="clear" w:color="auto" w:fill="auto"/>
            <w:vAlign w:val="center"/>
          </w:tcPr>
          <w:p w14:paraId="358D6093" w14:textId="77777777" w:rsidR="00E33BD5" w:rsidRPr="00A23FA3" w:rsidRDefault="00E33BD5" w:rsidP="001910E4">
            <w:pPr>
              <w:widowControl/>
              <w:jc w:val="left"/>
              <w:rPr>
                <w:ins w:id="654" w:author="raye" w:date="2018-07-17T12:05:00Z"/>
                <w:rFonts w:ascii="Calibri" w:eastAsia="宋体" w:hAnsi="Calibri" w:cstheme="minorHAnsi"/>
                <w:kern w:val="0"/>
                <w:szCs w:val="21"/>
              </w:rPr>
            </w:pPr>
            <w:ins w:id="655" w:author="raye" w:date="2018-07-17T12:05:00Z">
              <w:r w:rsidRPr="00A23FA3">
                <w:rPr>
                  <w:rFonts w:ascii="Calibri" w:eastAsia="宋体" w:hAnsi="Calibri" w:cstheme="minorHAnsi" w:hint="eastAsia"/>
                  <w:kern w:val="0"/>
                  <w:szCs w:val="21"/>
                </w:rPr>
                <w:t>列表页或详情页点击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ins>
          </w:p>
        </w:tc>
        <w:tc>
          <w:tcPr>
            <w:tcW w:w="1701" w:type="dxa"/>
            <w:shd w:val="clear" w:color="auto" w:fill="auto"/>
            <w:vAlign w:val="center"/>
          </w:tcPr>
          <w:p w14:paraId="0BBEAEE4" w14:textId="77777777" w:rsidR="00E33BD5" w:rsidRPr="00A23FA3" w:rsidRDefault="00E33BD5" w:rsidP="001910E4">
            <w:pPr>
              <w:widowControl/>
              <w:jc w:val="left"/>
              <w:rPr>
                <w:ins w:id="656" w:author="raye" w:date="2018-07-17T12:05:00Z"/>
                <w:rFonts w:ascii="Calibri" w:eastAsia="宋体" w:hAnsi="Calibri" w:cstheme="minorHAnsi"/>
                <w:kern w:val="0"/>
                <w:szCs w:val="21"/>
              </w:rPr>
            </w:pPr>
            <w:ins w:id="657" w:author="raye" w:date="2018-07-17T12:05:00Z">
              <w:r w:rsidRPr="00A23FA3">
                <w:rPr>
                  <w:rFonts w:ascii="Calibri" w:eastAsia="宋体" w:hAnsi="Calibri" w:cstheme="minorHAnsi"/>
                  <w:kern w:val="0"/>
                  <w:szCs w:val="21"/>
                </w:rPr>
                <w:t>Under Operations Analyst Review</w:t>
              </w:r>
            </w:ins>
          </w:p>
        </w:tc>
        <w:tc>
          <w:tcPr>
            <w:tcW w:w="1669" w:type="dxa"/>
            <w:shd w:val="clear" w:color="auto" w:fill="auto"/>
            <w:vAlign w:val="center"/>
          </w:tcPr>
          <w:p w14:paraId="2D480FE2" w14:textId="77777777" w:rsidR="00E33BD5" w:rsidRPr="00A23FA3" w:rsidRDefault="00E33BD5" w:rsidP="001910E4">
            <w:pPr>
              <w:widowControl/>
              <w:jc w:val="left"/>
              <w:rPr>
                <w:ins w:id="658" w:author="raye" w:date="2018-07-17T12:05:00Z"/>
                <w:rFonts w:ascii="Calibri" w:eastAsia="宋体" w:hAnsi="Calibri" w:cstheme="minorHAnsi"/>
                <w:kern w:val="0"/>
                <w:szCs w:val="21"/>
              </w:rPr>
            </w:pPr>
            <w:ins w:id="659" w:author="raye" w:date="2018-07-17T12:05:00Z">
              <w:r w:rsidRPr="00A23FA3">
                <w:rPr>
                  <w:rFonts w:ascii="Calibri" w:eastAsia="宋体" w:hAnsi="Calibri" w:cstheme="minorHAnsi"/>
                  <w:kern w:val="0"/>
                  <w:szCs w:val="21"/>
                </w:rPr>
                <w:t>Operations Analyst</w:t>
              </w:r>
            </w:ins>
          </w:p>
        </w:tc>
      </w:tr>
      <w:tr w:rsidR="00A23FA3" w:rsidRPr="00A23FA3" w14:paraId="1D36637C" w14:textId="77777777" w:rsidTr="004E64C5">
        <w:trPr>
          <w:trHeight w:val="600"/>
          <w:ins w:id="660" w:author="raye" w:date="2018-07-17T12:05:00Z"/>
        </w:trPr>
        <w:tc>
          <w:tcPr>
            <w:tcW w:w="1180" w:type="dxa"/>
            <w:shd w:val="clear" w:color="auto" w:fill="auto"/>
            <w:vAlign w:val="center"/>
          </w:tcPr>
          <w:p w14:paraId="5C61AC91" w14:textId="77777777" w:rsidR="00E33BD5" w:rsidRPr="00A23FA3" w:rsidRDefault="00E33BD5" w:rsidP="001910E4">
            <w:pPr>
              <w:widowControl/>
              <w:jc w:val="center"/>
              <w:rPr>
                <w:ins w:id="661" w:author="raye" w:date="2018-07-17T12:05:00Z"/>
                <w:rFonts w:ascii="Calibri" w:eastAsia="宋体" w:hAnsi="Calibri" w:cstheme="minorHAnsi"/>
                <w:kern w:val="0"/>
                <w:szCs w:val="21"/>
              </w:rPr>
            </w:pPr>
            <w:ins w:id="662" w:author="raye" w:date="2018-07-17T12:05:00Z">
              <w:r w:rsidRPr="00A23FA3">
                <w:rPr>
                  <w:rFonts w:ascii="Calibri" w:eastAsia="宋体" w:hAnsi="Calibri" w:cstheme="minorHAnsi"/>
                  <w:kern w:val="0"/>
                  <w:szCs w:val="21"/>
                </w:rPr>
                <w:t>4A</w:t>
              </w:r>
            </w:ins>
          </w:p>
        </w:tc>
        <w:tc>
          <w:tcPr>
            <w:tcW w:w="1611" w:type="dxa"/>
            <w:shd w:val="clear" w:color="auto" w:fill="auto"/>
            <w:vAlign w:val="center"/>
          </w:tcPr>
          <w:p w14:paraId="2A261529" w14:textId="77777777" w:rsidR="00E33BD5" w:rsidRPr="00A23FA3" w:rsidRDefault="00E33BD5" w:rsidP="001910E4">
            <w:pPr>
              <w:widowControl/>
              <w:jc w:val="left"/>
              <w:rPr>
                <w:ins w:id="663" w:author="raye" w:date="2018-07-17T12:05:00Z"/>
                <w:rFonts w:ascii="等线" w:eastAsia="等线" w:hAnsi="等线" w:cstheme="minorHAnsi"/>
                <w:kern w:val="0"/>
                <w:szCs w:val="21"/>
              </w:rPr>
            </w:pPr>
            <w:ins w:id="664" w:author="raye" w:date="2018-07-17T12:05:00Z">
              <w:r w:rsidRPr="00A23FA3">
                <w:rPr>
                  <w:rFonts w:ascii="等线" w:eastAsia="等线" w:hAnsi="等线" w:cstheme="minorHAnsi" w:hint="eastAsia"/>
                  <w:kern w:val="0"/>
                  <w:szCs w:val="21"/>
                </w:rPr>
                <w:t>不进行后续步骤，直接把</w:t>
              </w:r>
              <w:r w:rsidRPr="00A23FA3">
                <w:rPr>
                  <w:rFonts w:ascii="等线" w:eastAsia="等线" w:hAnsi="等线" w:cstheme="minorHAnsi"/>
                  <w:kern w:val="0"/>
                  <w:szCs w:val="21"/>
                </w:rPr>
                <w:t>INPUT</w:t>
              </w:r>
              <w:r w:rsidRPr="00A23FA3">
                <w:rPr>
                  <w:rFonts w:ascii="等线" w:eastAsia="等线" w:hAnsi="等线" w:cstheme="minorHAnsi" w:hint="eastAsia"/>
                  <w:kern w:val="0"/>
                  <w:szCs w:val="21"/>
                </w:rPr>
                <w:t>发给O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审查</w:t>
              </w:r>
            </w:ins>
          </w:p>
        </w:tc>
        <w:tc>
          <w:tcPr>
            <w:tcW w:w="1504" w:type="dxa"/>
            <w:shd w:val="clear" w:color="auto" w:fill="auto"/>
            <w:vAlign w:val="center"/>
          </w:tcPr>
          <w:p w14:paraId="1206A19C" w14:textId="77777777" w:rsidR="00E33BD5" w:rsidRPr="00A23FA3" w:rsidRDefault="00E33BD5" w:rsidP="001910E4">
            <w:pPr>
              <w:widowControl/>
              <w:jc w:val="left"/>
              <w:rPr>
                <w:ins w:id="665" w:author="raye" w:date="2018-07-17T12:05:00Z"/>
                <w:rFonts w:ascii="Calibri" w:eastAsia="宋体" w:hAnsi="Calibri" w:cstheme="minorHAnsi"/>
                <w:kern w:val="0"/>
                <w:szCs w:val="21"/>
              </w:rPr>
            </w:pPr>
            <w:ins w:id="666" w:author="raye" w:date="2018-07-17T12:05:00Z">
              <w:r w:rsidRPr="00A23FA3">
                <w:rPr>
                  <w:rFonts w:ascii="Calibri" w:eastAsia="宋体" w:hAnsi="Calibri" w:cstheme="minorHAnsi"/>
                  <w:kern w:val="0"/>
                  <w:szCs w:val="21"/>
                </w:rPr>
                <w:t>Under Operations Analyst Review</w:t>
              </w:r>
            </w:ins>
          </w:p>
        </w:tc>
        <w:tc>
          <w:tcPr>
            <w:tcW w:w="1796" w:type="dxa"/>
            <w:shd w:val="clear" w:color="auto" w:fill="auto"/>
            <w:vAlign w:val="center"/>
          </w:tcPr>
          <w:p w14:paraId="23729DBD" w14:textId="77777777" w:rsidR="00E33BD5" w:rsidRPr="00A23FA3" w:rsidRDefault="00E33BD5" w:rsidP="001910E4">
            <w:pPr>
              <w:widowControl/>
              <w:jc w:val="left"/>
              <w:rPr>
                <w:ins w:id="667" w:author="raye" w:date="2018-07-17T12:05:00Z"/>
                <w:rFonts w:ascii="Calibri" w:eastAsia="宋体" w:hAnsi="Calibri" w:cstheme="minorHAnsi"/>
                <w:kern w:val="0"/>
                <w:szCs w:val="21"/>
              </w:rPr>
            </w:pPr>
            <w:ins w:id="668"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S</w:t>
              </w:r>
              <w:r w:rsidRPr="00A23FA3">
                <w:rPr>
                  <w:rFonts w:ascii="Calibri" w:eastAsia="宋体" w:hAnsi="Calibri" w:cstheme="minorHAnsi"/>
                  <w:kern w:val="0"/>
                  <w:szCs w:val="21"/>
                </w:rPr>
                <w:t>end to Manager</w:t>
              </w:r>
            </w:ins>
          </w:p>
        </w:tc>
        <w:tc>
          <w:tcPr>
            <w:tcW w:w="1701" w:type="dxa"/>
            <w:shd w:val="clear" w:color="auto" w:fill="auto"/>
            <w:vAlign w:val="center"/>
          </w:tcPr>
          <w:p w14:paraId="7F1A1ABF" w14:textId="77777777" w:rsidR="00E33BD5" w:rsidRPr="00A23FA3" w:rsidRDefault="00E33BD5" w:rsidP="001910E4">
            <w:pPr>
              <w:widowControl/>
              <w:jc w:val="left"/>
              <w:rPr>
                <w:ins w:id="669" w:author="raye" w:date="2018-07-17T12:05:00Z"/>
                <w:rFonts w:ascii="Calibri" w:eastAsia="宋体" w:hAnsi="Calibri" w:cstheme="minorHAnsi"/>
                <w:kern w:val="0"/>
                <w:szCs w:val="21"/>
              </w:rPr>
            </w:pPr>
            <w:ins w:id="670" w:author="raye" w:date="2018-07-17T12:05:00Z">
              <w:r w:rsidRPr="00A23FA3">
                <w:rPr>
                  <w:rFonts w:ascii="Calibri" w:eastAsia="宋体" w:hAnsi="Calibri" w:cstheme="minorHAnsi"/>
                  <w:kern w:val="0"/>
                  <w:szCs w:val="21"/>
                </w:rPr>
                <w:t>Pending Operations Manager Review</w:t>
              </w:r>
            </w:ins>
          </w:p>
        </w:tc>
        <w:tc>
          <w:tcPr>
            <w:tcW w:w="1669" w:type="dxa"/>
            <w:shd w:val="clear" w:color="auto" w:fill="auto"/>
            <w:vAlign w:val="center"/>
          </w:tcPr>
          <w:p w14:paraId="27810F58" w14:textId="77777777" w:rsidR="00E33BD5" w:rsidRPr="00A23FA3" w:rsidRDefault="00E33BD5" w:rsidP="001910E4">
            <w:pPr>
              <w:widowControl/>
              <w:jc w:val="left"/>
              <w:rPr>
                <w:ins w:id="671" w:author="raye" w:date="2018-07-17T12:05:00Z"/>
                <w:rFonts w:ascii="Calibri" w:eastAsia="宋体" w:hAnsi="Calibri" w:cstheme="minorHAnsi"/>
                <w:kern w:val="0"/>
                <w:szCs w:val="21"/>
              </w:rPr>
            </w:pPr>
            <w:ins w:id="672" w:author="raye" w:date="2018-07-17T12:05:00Z">
              <w:r w:rsidRPr="00A23FA3">
                <w:rPr>
                  <w:rFonts w:ascii="Calibri" w:eastAsia="宋体" w:hAnsi="Calibri" w:cstheme="minorHAnsi"/>
                  <w:kern w:val="0"/>
                  <w:szCs w:val="21"/>
                </w:rPr>
                <w:t>Operations Analyst</w:t>
              </w:r>
            </w:ins>
          </w:p>
        </w:tc>
      </w:tr>
      <w:tr w:rsidR="00A23FA3" w:rsidRPr="00A23FA3" w14:paraId="03B9FB62" w14:textId="77777777" w:rsidTr="004E64C5">
        <w:trPr>
          <w:trHeight w:val="600"/>
          <w:ins w:id="673" w:author="raye" w:date="2018-07-17T12:05:00Z"/>
        </w:trPr>
        <w:tc>
          <w:tcPr>
            <w:tcW w:w="1180" w:type="dxa"/>
            <w:shd w:val="clear" w:color="auto" w:fill="auto"/>
            <w:vAlign w:val="center"/>
          </w:tcPr>
          <w:p w14:paraId="4A934E95" w14:textId="77777777" w:rsidR="00E33BD5" w:rsidRPr="00A23FA3" w:rsidRDefault="00E33BD5" w:rsidP="001910E4">
            <w:pPr>
              <w:widowControl/>
              <w:jc w:val="center"/>
              <w:rPr>
                <w:ins w:id="674" w:author="raye" w:date="2018-07-17T12:05:00Z"/>
                <w:rFonts w:ascii="Calibri" w:eastAsia="宋体" w:hAnsi="Calibri" w:cstheme="minorHAnsi"/>
                <w:kern w:val="0"/>
                <w:szCs w:val="21"/>
              </w:rPr>
            </w:pPr>
            <w:ins w:id="675" w:author="raye" w:date="2018-07-17T12:05:00Z">
              <w:r w:rsidRPr="00A23FA3">
                <w:rPr>
                  <w:rFonts w:ascii="Calibri" w:eastAsia="宋体" w:hAnsi="Calibri" w:cstheme="minorHAnsi"/>
                  <w:kern w:val="0"/>
                  <w:szCs w:val="21"/>
                </w:rPr>
                <w:t>4B</w:t>
              </w:r>
            </w:ins>
          </w:p>
        </w:tc>
        <w:tc>
          <w:tcPr>
            <w:tcW w:w="1611" w:type="dxa"/>
            <w:shd w:val="clear" w:color="auto" w:fill="auto"/>
            <w:vAlign w:val="center"/>
          </w:tcPr>
          <w:p w14:paraId="103A8F5C" w14:textId="77777777" w:rsidR="00E33BD5" w:rsidRPr="00A23FA3" w:rsidRDefault="00E33BD5" w:rsidP="001910E4">
            <w:pPr>
              <w:widowControl/>
              <w:jc w:val="left"/>
              <w:rPr>
                <w:ins w:id="676" w:author="raye" w:date="2018-07-17T12:05:00Z"/>
                <w:rFonts w:ascii="Calibri" w:eastAsia="宋体" w:hAnsi="Calibri" w:cstheme="minorHAnsi"/>
                <w:kern w:val="0"/>
                <w:szCs w:val="21"/>
              </w:rPr>
            </w:pPr>
            <w:ins w:id="677" w:author="raye" w:date="2018-07-17T12:05:00Z">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1</w:t>
              </w:r>
              <w:r w:rsidRPr="00A23FA3">
                <w:rPr>
                  <w:rFonts w:ascii="Calibri" w:eastAsia="宋体" w:hAnsi="Calibri" w:cstheme="minorHAnsi"/>
                  <w:kern w:val="0"/>
                  <w:szCs w:val="21"/>
                </w:rPr>
                <w:t>#Summary</w:t>
              </w:r>
            </w:ins>
          </w:p>
        </w:tc>
        <w:tc>
          <w:tcPr>
            <w:tcW w:w="1504" w:type="dxa"/>
            <w:shd w:val="clear" w:color="auto" w:fill="auto"/>
            <w:vAlign w:val="center"/>
          </w:tcPr>
          <w:p w14:paraId="319A7F1C" w14:textId="77777777" w:rsidR="00E33BD5" w:rsidRPr="00A23FA3" w:rsidRDefault="00E33BD5" w:rsidP="001910E4">
            <w:pPr>
              <w:widowControl/>
              <w:jc w:val="left"/>
              <w:rPr>
                <w:ins w:id="678" w:author="raye" w:date="2018-07-17T12:05:00Z"/>
                <w:rFonts w:ascii="Calibri" w:eastAsia="宋体" w:hAnsi="Calibri" w:cstheme="minorHAnsi"/>
                <w:kern w:val="0"/>
                <w:szCs w:val="21"/>
              </w:rPr>
            </w:pPr>
            <w:ins w:id="679" w:author="raye" w:date="2018-07-17T12:05:00Z">
              <w:r w:rsidRPr="00A23FA3">
                <w:rPr>
                  <w:rFonts w:ascii="Calibri" w:eastAsia="宋体" w:hAnsi="Calibri" w:cstheme="minorHAnsi"/>
                  <w:kern w:val="0"/>
                  <w:szCs w:val="21"/>
                </w:rPr>
                <w:t>Under Operations Analyst Review</w:t>
              </w:r>
            </w:ins>
          </w:p>
        </w:tc>
        <w:tc>
          <w:tcPr>
            <w:tcW w:w="1796" w:type="dxa"/>
            <w:shd w:val="clear" w:color="auto" w:fill="auto"/>
            <w:vAlign w:val="center"/>
          </w:tcPr>
          <w:p w14:paraId="0F0B21FA" w14:textId="77777777" w:rsidR="00E33BD5" w:rsidRPr="00A23FA3" w:rsidRDefault="00E33BD5" w:rsidP="001910E4">
            <w:pPr>
              <w:widowControl/>
              <w:jc w:val="left"/>
              <w:rPr>
                <w:ins w:id="680" w:author="raye" w:date="2018-07-17T12:05:00Z"/>
                <w:rFonts w:ascii="Calibri" w:eastAsia="宋体" w:hAnsi="Calibri" w:cstheme="minorHAnsi"/>
                <w:kern w:val="0"/>
                <w:szCs w:val="21"/>
              </w:rPr>
            </w:pPr>
            <w:ins w:id="681"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1#Summary</w:t>
              </w:r>
            </w:ins>
          </w:p>
        </w:tc>
        <w:tc>
          <w:tcPr>
            <w:tcW w:w="1701" w:type="dxa"/>
            <w:shd w:val="clear" w:color="auto" w:fill="auto"/>
            <w:vAlign w:val="center"/>
          </w:tcPr>
          <w:p w14:paraId="39232E44" w14:textId="77777777" w:rsidR="00E33BD5" w:rsidRPr="00A23FA3" w:rsidRDefault="00E33BD5" w:rsidP="001910E4">
            <w:pPr>
              <w:widowControl/>
              <w:jc w:val="left"/>
              <w:rPr>
                <w:ins w:id="682" w:author="raye" w:date="2018-07-17T12:05:00Z"/>
                <w:rFonts w:ascii="Calibri" w:eastAsia="宋体" w:hAnsi="Calibri" w:cstheme="minorHAnsi"/>
                <w:kern w:val="0"/>
                <w:szCs w:val="21"/>
              </w:rPr>
            </w:pPr>
            <w:ins w:id="683" w:author="raye" w:date="2018-07-17T12:05:00Z">
              <w:r w:rsidRPr="00A23FA3">
                <w:rPr>
                  <w:rFonts w:ascii="Calibri" w:eastAsia="宋体" w:hAnsi="Calibri" w:cstheme="minorHAnsi"/>
                  <w:kern w:val="0"/>
                  <w:szCs w:val="21"/>
                </w:rPr>
                <w:t>Under Operations Analyst Review</w:t>
              </w:r>
            </w:ins>
          </w:p>
        </w:tc>
        <w:tc>
          <w:tcPr>
            <w:tcW w:w="1669" w:type="dxa"/>
            <w:shd w:val="clear" w:color="auto" w:fill="auto"/>
            <w:vAlign w:val="center"/>
          </w:tcPr>
          <w:p w14:paraId="15B2B442" w14:textId="77777777" w:rsidR="00E33BD5" w:rsidRPr="00A23FA3" w:rsidRDefault="00E33BD5" w:rsidP="001910E4">
            <w:pPr>
              <w:widowControl/>
              <w:jc w:val="left"/>
              <w:rPr>
                <w:ins w:id="684" w:author="raye" w:date="2018-07-17T12:05:00Z"/>
                <w:rFonts w:ascii="Calibri" w:eastAsia="宋体" w:hAnsi="Calibri" w:cstheme="minorHAnsi"/>
                <w:kern w:val="0"/>
                <w:szCs w:val="21"/>
              </w:rPr>
            </w:pPr>
            <w:ins w:id="685" w:author="raye" w:date="2018-07-17T12:05:00Z">
              <w:r w:rsidRPr="00A23FA3">
                <w:rPr>
                  <w:rFonts w:ascii="Calibri" w:eastAsia="宋体" w:hAnsi="Calibri" w:cstheme="minorHAnsi"/>
                  <w:kern w:val="0"/>
                  <w:szCs w:val="21"/>
                </w:rPr>
                <w:t>Operations Analyst</w:t>
              </w:r>
            </w:ins>
          </w:p>
        </w:tc>
      </w:tr>
      <w:tr w:rsidR="00A23FA3" w:rsidRPr="00A23FA3" w14:paraId="4E2BF50C" w14:textId="77777777" w:rsidTr="004E64C5">
        <w:trPr>
          <w:trHeight w:val="600"/>
          <w:ins w:id="686" w:author="raye" w:date="2018-07-17T12:05:00Z"/>
        </w:trPr>
        <w:tc>
          <w:tcPr>
            <w:tcW w:w="1180" w:type="dxa"/>
            <w:shd w:val="clear" w:color="auto" w:fill="auto"/>
            <w:vAlign w:val="center"/>
            <w:hideMark/>
          </w:tcPr>
          <w:p w14:paraId="10ED82F2" w14:textId="77777777" w:rsidR="00E33BD5" w:rsidRPr="00A23FA3" w:rsidRDefault="00E33BD5" w:rsidP="001910E4">
            <w:pPr>
              <w:widowControl/>
              <w:jc w:val="center"/>
              <w:rPr>
                <w:ins w:id="687" w:author="raye" w:date="2018-07-17T12:05:00Z"/>
                <w:rFonts w:ascii="Calibri" w:eastAsia="宋体" w:hAnsi="Calibri" w:cstheme="minorHAnsi"/>
                <w:kern w:val="0"/>
                <w:szCs w:val="21"/>
              </w:rPr>
            </w:pPr>
            <w:ins w:id="688" w:author="raye" w:date="2018-07-17T12:05:00Z">
              <w:r w:rsidRPr="00A23FA3">
                <w:rPr>
                  <w:rFonts w:ascii="Calibri" w:eastAsia="宋体" w:hAnsi="Calibri" w:cstheme="minorHAnsi"/>
                  <w:kern w:val="0"/>
                  <w:szCs w:val="21"/>
                </w:rPr>
                <w:t>4C</w:t>
              </w:r>
            </w:ins>
          </w:p>
        </w:tc>
        <w:tc>
          <w:tcPr>
            <w:tcW w:w="1611" w:type="dxa"/>
            <w:shd w:val="clear" w:color="auto" w:fill="auto"/>
            <w:vAlign w:val="center"/>
            <w:hideMark/>
          </w:tcPr>
          <w:p w14:paraId="02C53511" w14:textId="77777777" w:rsidR="00E33BD5" w:rsidRPr="00A23FA3" w:rsidRDefault="00E33BD5" w:rsidP="001910E4">
            <w:pPr>
              <w:widowControl/>
              <w:jc w:val="left"/>
              <w:rPr>
                <w:ins w:id="689" w:author="raye" w:date="2018-07-17T12:05:00Z"/>
                <w:rFonts w:ascii="Calibri" w:eastAsia="宋体" w:hAnsi="Calibri" w:cstheme="minorHAnsi"/>
                <w:kern w:val="0"/>
                <w:szCs w:val="21"/>
              </w:rPr>
            </w:pPr>
            <w:ins w:id="690" w:author="raye" w:date="2018-07-17T12:05:00Z">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2</w:t>
              </w:r>
              <w:r w:rsidRPr="00A23FA3">
                <w:rPr>
                  <w:rFonts w:ascii="Calibri" w:eastAsia="宋体" w:hAnsi="Calibri" w:cstheme="minorHAnsi"/>
                  <w:kern w:val="0"/>
                  <w:szCs w:val="21"/>
                </w:rPr>
                <w:t>#SAF</w:t>
              </w:r>
              <w:r w:rsidRPr="00A23FA3">
                <w:rPr>
                  <w:rFonts w:ascii="Calibri" w:eastAsia="宋体" w:hAnsi="Calibri" w:cstheme="minorHAnsi" w:hint="eastAsia"/>
                  <w:kern w:val="0"/>
                  <w:szCs w:val="21"/>
                </w:rPr>
                <w:t>（确定是否需要）</w:t>
              </w:r>
            </w:ins>
          </w:p>
        </w:tc>
        <w:tc>
          <w:tcPr>
            <w:tcW w:w="1504" w:type="dxa"/>
            <w:shd w:val="clear" w:color="auto" w:fill="auto"/>
            <w:vAlign w:val="center"/>
            <w:hideMark/>
          </w:tcPr>
          <w:p w14:paraId="629174A9" w14:textId="77777777" w:rsidR="00E33BD5" w:rsidRPr="00A23FA3" w:rsidRDefault="00E33BD5" w:rsidP="001910E4">
            <w:pPr>
              <w:widowControl/>
              <w:jc w:val="left"/>
              <w:rPr>
                <w:ins w:id="691" w:author="raye" w:date="2018-07-17T12:05:00Z"/>
                <w:rFonts w:ascii="Calibri" w:eastAsia="宋体" w:hAnsi="Calibri" w:cstheme="minorHAnsi"/>
                <w:kern w:val="0"/>
                <w:szCs w:val="21"/>
              </w:rPr>
            </w:pPr>
            <w:ins w:id="692" w:author="raye" w:date="2018-07-17T12:05:00Z">
              <w:r w:rsidRPr="00A23FA3">
                <w:rPr>
                  <w:rFonts w:ascii="Calibri" w:eastAsia="宋体" w:hAnsi="Calibri" w:cstheme="minorHAnsi"/>
                  <w:kern w:val="0"/>
                  <w:szCs w:val="21"/>
                </w:rPr>
                <w:t>Under Operations Analyst Review</w:t>
              </w:r>
              <w:r w:rsidRPr="00A23FA3" w:rsidDel="00CF36BE">
                <w:rPr>
                  <w:rFonts w:ascii="Calibri" w:eastAsia="宋体" w:hAnsi="Calibri" w:cstheme="minorHAnsi"/>
                  <w:kern w:val="0"/>
                  <w:szCs w:val="21"/>
                </w:rPr>
                <w:t xml:space="preserve"> </w:t>
              </w:r>
            </w:ins>
          </w:p>
        </w:tc>
        <w:tc>
          <w:tcPr>
            <w:tcW w:w="1796" w:type="dxa"/>
            <w:shd w:val="clear" w:color="auto" w:fill="auto"/>
            <w:vAlign w:val="center"/>
            <w:hideMark/>
          </w:tcPr>
          <w:p w14:paraId="01356D0A" w14:textId="77777777" w:rsidR="00E33BD5" w:rsidRPr="00A23FA3" w:rsidRDefault="00E33BD5" w:rsidP="001910E4">
            <w:pPr>
              <w:widowControl/>
              <w:jc w:val="left"/>
              <w:rPr>
                <w:ins w:id="693" w:author="raye" w:date="2018-07-17T12:05:00Z"/>
                <w:rFonts w:ascii="Calibri" w:eastAsia="宋体" w:hAnsi="Calibri" w:cstheme="minorHAnsi"/>
                <w:kern w:val="0"/>
                <w:szCs w:val="21"/>
              </w:rPr>
            </w:pPr>
            <w:ins w:id="694"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2# SAF</w:t>
              </w:r>
            </w:ins>
          </w:p>
        </w:tc>
        <w:tc>
          <w:tcPr>
            <w:tcW w:w="1701" w:type="dxa"/>
            <w:shd w:val="clear" w:color="auto" w:fill="auto"/>
            <w:vAlign w:val="center"/>
            <w:hideMark/>
          </w:tcPr>
          <w:p w14:paraId="79A4C37D" w14:textId="77777777" w:rsidR="00E33BD5" w:rsidRPr="00A23FA3" w:rsidRDefault="00E33BD5" w:rsidP="001910E4">
            <w:pPr>
              <w:widowControl/>
              <w:jc w:val="left"/>
              <w:rPr>
                <w:ins w:id="695" w:author="raye" w:date="2018-07-17T12:05:00Z"/>
                <w:rFonts w:ascii="Calibri" w:eastAsia="宋体" w:hAnsi="Calibri" w:cstheme="minorHAnsi"/>
                <w:kern w:val="0"/>
                <w:szCs w:val="21"/>
              </w:rPr>
            </w:pPr>
            <w:ins w:id="696" w:author="raye" w:date="2018-07-17T12:05:00Z">
              <w:r w:rsidRPr="00A23FA3">
                <w:rPr>
                  <w:rFonts w:ascii="Calibri" w:eastAsia="宋体" w:hAnsi="Calibri" w:cstheme="minorHAnsi"/>
                  <w:kern w:val="0"/>
                  <w:szCs w:val="21"/>
                </w:rPr>
                <w:t>Under Operations Analyst Review</w:t>
              </w:r>
              <w:r w:rsidRPr="00A23FA3" w:rsidDel="00CF36BE">
                <w:rPr>
                  <w:rFonts w:ascii="Calibri" w:eastAsia="宋体" w:hAnsi="Calibri" w:cstheme="minorHAnsi"/>
                  <w:kern w:val="0"/>
                  <w:szCs w:val="21"/>
                </w:rPr>
                <w:t xml:space="preserve"> </w:t>
              </w:r>
            </w:ins>
          </w:p>
        </w:tc>
        <w:tc>
          <w:tcPr>
            <w:tcW w:w="1669" w:type="dxa"/>
            <w:shd w:val="clear" w:color="auto" w:fill="auto"/>
            <w:vAlign w:val="center"/>
            <w:hideMark/>
          </w:tcPr>
          <w:p w14:paraId="40EC8EB8" w14:textId="77777777" w:rsidR="00E33BD5" w:rsidRPr="00A23FA3" w:rsidRDefault="00E33BD5" w:rsidP="001910E4">
            <w:pPr>
              <w:widowControl/>
              <w:jc w:val="left"/>
              <w:rPr>
                <w:ins w:id="697" w:author="raye" w:date="2018-07-17T12:05:00Z"/>
                <w:rFonts w:ascii="Calibri" w:eastAsia="宋体" w:hAnsi="Calibri" w:cstheme="minorHAnsi"/>
                <w:kern w:val="0"/>
                <w:szCs w:val="21"/>
              </w:rPr>
            </w:pPr>
            <w:ins w:id="698" w:author="raye" w:date="2018-07-17T12:05:00Z">
              <w:r w:rsidRPr="00A23FA3">
                <w:rPr>
                  <w:rFonts w:ascii="Calibri" w:eastAsia="宋体" w:hAnsi="Calibri" w:cstheme="minorHAnsi"/>
                  <w:kern w:val="0"/>
                  <w:szCs w:val="21"/>
                </w:rPr>
                <w:t>Operations Analyst</w:t>
              </w:r>
            </w:ins>
          </w:p>
        </w:tc>
      </w:tr>
      <w:tr w:rsidR="00A23FA3" w:rsidRPr="00A23FA3" w14:paraId="59BB76C1" w14:textId="77777777" w:rsidTr="004E64C5">
        <w:trPr>
          <w:trHeight w:val="570"/>
          <w:ins w:id="699" w:author="raye" w:date="2018-07-17T12:05:00Z"/>
        </w:trPr>
        <w:tc>
          <w:tcPr>
            <w:tcW w:w="1180" w:type="dxa"/>
            <w:shd w:val="clear" w:color="auto" w:fill="auto"/>
            <w:vAlign w:val="center"/>
          </w:tcPr>
          <w:p w14:paraId="07649CCA" w14:textId="77777777" w:rsidR="00E33BD5" w:rsidRPr="00A23FA3" w:rsidRDefault="00E33BD5" w:rsidP="001910E4">
            <w:pPr>
              <w:widowControl/>
              <w:jc w:val="center"/>
              <w:rPr>
                <w:ins w:id="700" w:author="raye" w:date="2018-07-17T12:05:00Z"/>
                <w:rFonts w:ascii="Calibri" w:eastAsia="宋体" w:hAnsi="Calibri" w:cstheme="minorHAnsi"/>
                <w:kern w:val="0"/>
                <w:szCs w:val="21"/>
              </w:rPr>
            </w:pPr>
            <w:ins w:id="701" w:author="raye" w:date="2018-07-17T12:05:00Z">
              <w:r w:rsidRPr="00A23FA3">
                <w:rPr>
                  <w:rFonts w:ascii="Calibri" w:eastAsia="宋体" w:hAnsi="Calibri" w:cstheme="minorHAnsi"/>
                  <w:kern w:val="0"/>
                  <w:szCs w:val="21"/>
                </w:rPr>
                <w:t>4D</w:t>
              </w:r>
            </w:ins>
          </w:p>
        </w:tc>
        <w:tc>
          <w:tcPr>
            <w:tcW w:w="1611" w:type="dxa"/>
            <w:shd w:val="clear" w:color="auto" w:fill="auto"/>
            <w:vAlign w:val="center"/>
          </w:tcPr>
          <w:p w14:paraId="39DF932D" w14:textId="77777777" w:rsidR="00E33BD5" w:rsidRPr="00A23FA3" w:rsidRDefault="00E33BD5" w:rsidP="001910E4">
            <w:pPr>
              <w:widowControl/>
              <w:jc w:val="left"/>
              <w:rPr>
                <w:ins w:id="702" w:author="raye" w:date="2018-07-17T12:05:00Z"/>
                <w:rFonts w:ascii="Calibri" w:eastAsia="宋体" w:hAnsi="Calibri" w:cstheme="minorHAnsi"/>
                <w:kern w:val="0"/>
                <w:szCs w:val="21"/>
              </w:rPr>
            </w:pPr>
            <w:ins w:id="703" w:author="raye" w:date="2018-07-17T12:05:00Z">
              <w:r w:rsidRPr="00A23FA3">
                <w:rPr>
                  <w:rFonts w:ascii="Calibri" w:eastAsia="宋体" w:hAnsi="Calibri" w:cstheme="minorHAnsi" w:hint="eastAsia"/>
                  <w:kern w:val="0"/>
                  <w:szCs w:val="21"/>
                </w:rPr>
                <w:t>发送</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给到</w:t>
              </w:r>
              <w:r w:rsidRPr="00A23FA3">
                <w:rPr>
                  <w:rFonts w:ascii="Calibri" w:eastAsia="宋体" w:hAnsi="Calibri" w:cstheme="minorHAnsi" w:hint="eastAsia"/>
                  <w:kern w:val="0"/>
                  <w:szCs w:val="21"/>
                </w:rPr>
                <w:t>O</w:t>
              </w:r>
              <w:r w:rsidRPr="00A23FA3">
                <w:rPr>
                  <w:rFonts w:ascii="Calibri" w:eastAsia="宋体" w:hAnsi="Calibri" w:cstheme="minorHAnsi"/>
                  <w:kern w:val="0"/>
                  <w:szCs w:val="21"/>
                </w:rPr>
                <w:t>M</w:t>
              </w:r>
            </w:ins>
          </w:p>
        </w:tc>
        <w:tc>
          <w:tcPr>
            <w:tcW w:w="1504" w:type="dxa"/>
            <w:shd w:val="clear" w:color="auto" w:fill="auto"/>
            <w:vAlign w:val="center"/>
          </w:tcPr>
          <w:p w14:paraId="511DFC1D" w14:textId="77777777" w:rsidR="00E33BD5" w:rsidRPr="00A23FA3" w:rsidRDefault="00E33BD5" w:rsidP="001910E4">
            <w:pPr>
              <w:widowControl/>
              <w:jc w:val="left"/>
              <w:rPr>
                <w:ins w:id="704" w:author="raye" w:date="2018-07-17T12:05:00Z"/>
                <w:rFonts w:ascii="Calibri" w:eastAsia="宋体" w:hAnsi="Calibri" w:cstheme="minorHAnsi"/>
                <w:kern w:val="0"/>
                <w:szCs w:val="21"/>
              </w:rPr>
            </w:pPr>
            <w:ins w:id="705" w:author="raye" w:date="2018-07-17T12:05:00Z">
              <w:r w:rsidRPr="00A23FA3">
                <w:rPr>
                  <w:rFonts w:ascii="Calibri" w:eastAsia="宋体" w:hAnsi="Calibri" w:cstheme="minorHAnsi"/>
                  <w:kern w:val="0"/>
                  <w:szCs w:val="21"/>
                </w:rPr>
                <w:t>Under Operations Analyst Review</w:t>
              </w:r>
            </w:ins>
          </w:p>
        </w:tc>
        <w:tc>
          <w:tcPr>
            <w:tcW w:w="1796" w:type="dxa"/>
            <w:shd w:val="clear" w:color="auto" w:fill="auto"/>
            <w:vAlign w:val="center"/>
          </w:tcPr>
          <w:p w14:paraId="065DCB6A" w14:textId="77777777" w:rsidR="00E33BD5" w:rsidRPr="00A23FA3" w:rsidRDefault="00E33BD5" w:rsidP="001910E4">
            <w:pPr>
              <w:widowControl/>
              <w:jc w:val="left"/>
              <w:rPr>
                <w:ins w:id="706" w:author="raye" w:date="2018-07-17T12:05:00Z"/>
                <w:rFonts w:ascii="Calibri" w:eastAsia="宋体" w:hAnsi="Calibri" w:cstheme="minorHAnsi"/>
                <w:kern w:val="0"/>
                <w:szCs w:val="21"/>
              </w:rPr>
            </w:pPr>
            <w:ins w:id="707"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S</w:t>
              </w:r>
              <w:r w:rsidRPr="00A23FA3">
                <w:rPr>
                  <w:rFonts w:ascii="Calibri" w:eastAsia="宋体" w:hAnsi="Calibri" w:cstheme="minorHAnsi"/>
                  <w:kern w:val="0"/>
                  <w:szCs w:val="21"/>
                </w:rPr>
                <w:t>end to Manager</w:t>
              </w:r>
            </w:ins>
          </w:p>
        </w:tc>
        <w:tc>
          <w:tcPr>
            <w:tcW w:w="1701" w:type="dxa"/>
            <w:shd w:val="clear" w:color="auto" w:fill="auto"/>
            <w:vAlign w:val="center"/>
          </w:tcPr>
          <w:p w14:paraId="5751640B" w14:textId="77777777" w:rsidR="00E33BD5" w:rsidRPr="00A23FA3" w:rsidRDefault="00E33BD5" w:rsidP="001910E4">
            <w:pPr>
              <w:widowControl/>
              <w:jc w:val="left"/>
              <w:rPr>
                <w:ins w:id="708" w:author="raye" w:date="2018-07-17T12:05:00Z"/>
                <w:rFonts w:ascii="Calibri" w:eastAsia="宋体" w:hAnsi="Calibri" w:cstheme="minorHAnsi"/>
                <w:kern w:val="0"/>
                <w:szCs w:val="21"/>
              </w:rPr>
            </w:pPr>
            <w:ins w:id="709" w:author="raye" w:date="2018-07-17T12:05:00Z">
              <w:r w:rsidRPr="00A23FA3">
                <w:rPr>
                  <w:rFonts w:ascii="Calibri" w:eastAsia="宋体" w:hAnsi="Calibri" w:cstheme="minorHAnsi"/>
                  <w:kern w:val="0"/>
                  <w:szCs w:val="21"/>
                </w:rPr>
                <w:t>Pending Operations Manager Review</w:t>
              </w:r>
            </w:ins>
          </w:p>
        </w:tc>
        <w:tc>
          <w:tcPr>
            <w:tcW w:w="1669" w:type="dxa"/>
            <w:shd w:val="clear" w:color="auto" w:fill="auto"/>
            <w:vAlign w:val="center"/>
          </w:tcPr>
          <w:p w14:paraId="6877DF39" w14:textId="77777777" w:rsidR="00E33BD5" w:rsidRPr="00A23FA3" w:rsidRDefault="00E33BD5" w:rsidP="001910E4">
            <w:pPr>
              <w:widowControl/>
              <w:jc w:val="left"/>
              <w:rPr>
                <w:ins w:id="710" w:author="raye" w:date="2018-07-17T12:05:00Z"/>
                <w:rFonts w:ascii="Calibri" w:eastAsia="宋体" w:hAnsi="Calibri" w:cstheme="minorHAnsi"/>
                <w:kern w:val="0"/>
                <w:szCs w:val="21"/>
              </w:rPr>
            </w:pPr>
            <w:ins w:id="711" w:author="raye" w:date="2018-07-17T12:05:00Z">
              <w:r w:rsidRPr="00A23FA3">
                <w:rPr>
                  <w:rFonts w:ascii="Calibri" w:eastAsia="宋体" w:hAnsi="Calibri" w:cstheme="minorHAnsi"/>
                  <w:kern w:val="0"/>
                  <w:szCs w:val="21"/>
                </w:rPr>
                <w:t>Operations Analyst</w:t>
              </w:r>
            </w:ins>
          </w:p>
        </w:tc>
      </w:tr>
      <w:tr w:rsidR="00A23FA3" w:rsidRPr="00A23FA3" w14:paraId="42B1FF48" w14:textId="77777777" w:rsidTr="004E64C5">
        <w:trPr>
          <w:trHeight w:val="570"/>
          <w:ins w:id="712" w:author="raye" w:date="2018-07-17T12:05:00Z"/>
        </w:trPr>
        <w:tc>
          <w:tcPr>
            <w:tcW w:w="1180" w:type="dxa"/>
            <w:shd w:val="clear" w:color="auto" w:fill="auto"/>
            <w:vAlign w:val="center"/>
          </w:tcPr>
          <w:p w14:paraId="07C7BD48" w14:textId="77777777" w:rsidR="00E33BD5" w:rsidRPr="00A23FA3" w:rsidRDefault="00E33BD5" w:rsidP="001910E4">
            <w:pPr>
              <w:widowControl/>
              <w:jc w:val="center"/>
              <w:rPr>
                <w:ins w:id="713" w:author="raye" w:date="2018-07-17T12:05:00Z"/>
                <w:rFonts w:ascii="Calibri" w:eastAsia="宋体" w:hAnsi="Calibri" w:cstheme="minorHAnsi"/>
                <w:kern w:val="0"/>
                <w:szCs w:val="21"/>
              </w:rPr>
            </w:pPr>
            <w:ins w:id="714" w:author="raye" w:date="2018-07-17T12:05:00Z">
              <w:r w:rsidRPr="00A23FA3">
                <w:rPr>
                  <w:rFonts w:ascii="Calibri" w:eastAsia="宋体" w:hAnsi="Calibri" w:cstheme="minorHAnsi" w:hint="eastAsia"/>
                  <w:kern w:val="0"/>
                  <w:szCs w:val="21"/>
                </w:rPr>
                <w:t>5</w:t>
              </w:r>
              <w:r w:rsidRPr="00A23FA3">
                <w:rPr>
                  <w:rFonts w:ascii="Calibri" w:eastAsia="宋体" w:hAnsi="Calibri" w:cstheme="minorHAnsi"/>
                  <w:kern w:val="0"/>
                  <w:szCs w:val="21"/>
                </w:rPr>
                <w:t>A\7A</w:t>
              </w:r>
            </w:ins>
          </w:p>
        </w:tc>
        <w:tc>
          <w:tcPr>
            <w:tcW w:w="1611" w:type="dxa"/>
            <w:shd w:val="clear" w:color="auto" w:fill="auto"/>
            <w:vAlign w:val="center"/>
          </w:tcPr>
          <w:p w14:paraId="14B52D9A" w14:textId="77777777" w:rsidR="00E33BD5" w:rsidRPr="00A23FA3" w:rsidRDefault="00E33BD5" w:rsidP="001910E4">
            <w:pPr>
              <w:widowControl/>
              <w:jc w:val="left"/>
              <w:rPr>
                <w:ins w:id="715" w:author="raye" w:date="2018-07-17T12:05:00Z"/>
                <w:rFonts w:ascii="Calibri" w:eastAsia="宋体" w:hAnsi="Calibri" w:cstheme="minorHAnsi"/>
                <w:b/>
                <w:kern w:val="0"/>
                <w:szCs w:val="21"/>
              </w:rPr>
            </w:pPr>
            <w:ins w:id="716" w:author="raye" w:date="2018-07-17T12:05:00Z">
              <w:r w:rsidRPr="00A23FA3">
                <w:rPr>
                  <w:rFonts w:ascii="Calibri" w:eastAsia="宋体" w:hAnsi="Calibri" w:cstheme="minorHAnsi" w:hint="eastAsia"/>
                  <w:b/>
                  <w:kern w:val="0"/>
                  <w:szCs w:val="21"/>
                </w:rPr>
                <w:t>R</w:t>
              </w:r>
              <w:r w:rsidRPr="00A23FA3">
                <w:rPr>
                  <w:rFonts w:ascii="Calibri" w:eastAsia="宋体" w:hAnsi="Calibri" w:cstheme="minorHAnsi"/>
                  <w:b/>
                  <w:kern w:val="0"/>
                  <w:szCs w:val="21"/>
                </w:rPr>
                <w:t>echeck</w:t>
              </w:r>
              <w:r w:rsidRPr="00A23FA3">
                <w:rPr>
                  <w:rFonts w:ascii="Calibri" w:eastAsia="宋体" w:hAnsi="Calibri" w:cstheme="minorHAnsi" w:hint="eastAsia"/>
                  <w:b/>
                  <w:kern w:val="0"/>
                  <w:szCs w:val="21"/>
                </w:rPr>
                <w:t>处理被</w:t>
              </w:r>
              <w:r w:rsidRPr="00A23FA3">
                <w:rPr>
                  <w:rFonts w:ascii="Calibri" w:eastAsia="宋体" w:hAnsi="Calibri" w:cstheme="minorHAnsi"/>
                  <w:b/>
                  <w:kern w:val="0"/>
                  <w:szCs w:val="21"/>
                </w:rPr>
                <w:t>OM</w:t>
              </w:r>
              <w:r w:rsidRPr="00A23FA3">
                <w:rPr>
                  <w:rFonts w:ascii="Calibri" w:eastAsia="宋体" w:hAnsi="Calibri" w:cstheme="minorHAnsi" w:hint="eastAsia"/>
                  <w:b/>
                  <w:kern w:val="0"/>
                  <w:szCs w:val="21"/>
                </w:rPr>
                <w:t>打回的</w:t>
              </w:r>
              <w:r w:rsidRPr="00A23FA3">
                <w:rPr>
                  <w:rFonts w:ascii="Calibri" w:eastAsia="宋体" w:hAnsi="Calibri" w:cstheme="minorHAnsi"/>
                  <w:b/>
                  <w:kern w:val="0"/>
                  <w:szCs w:val="21"/>
                </w:rPr>
                <w:t>CASE</w:t>
              </w:r>
            </w:ins>
          </w:p>
        </w:tc>
        <w:tc>
          <w:tcPr>
            <w:tcW w:w="1504" w:type="dxa"/>
            <w:shd w:val="clear" w:color="auto" w:fill="auto"/>
            <w:vAlign w:val="center"/>
          </w:tcPr>
          <w:p w14:paraId="05A33A80" w14:textId="77777777" w:rsidR="00E33BD5" w:rsidRPr="00A23FA3" w:rsidRDefault="00E33BD5" w:rsidP="001910E4">
            <w:pPr>
              <w:widowControl/>
              <w:jc w:val="left"/>
              <w:rPr>
                <w:ins w:id="717" w:author="raye" w:date="2018-07-17T12:05:00Z"/>
                <w:rFonts w:ascii="Calibri" w:eastAsia="宋体" w:hAnsi="Calibri" w:cstheme="minorHAnsi"/>
                <w:kern w:val="0"/>
                <w:szCs w:val="21"/>
              </w:rPr>
            </w:pPr>
            <w:ins w:id="718" w:author="raye" w:date="2018-07-17T12:05:00Z">
              <w:r w:rsidRPr="00A23FA3">
                <w:rPr>
                  <w:rFonts w:ascii="Calibri" w:eastAsia="宋体" w:hAnsi="Calibri" w:cstheme="minorHAnsi"/>
                  <w:kern w:val="0"/>
                  <w:szCs w:val="21"/>
                </w:rPr>
                <w:t>Pending Operations Analyst Modify</w:t>
              </w:r>
            </w:ins>
          </w:p>
        </w:tc>
        <w:tc>
          <w:tcPr>
            <w:tcW w:w="1796" w:type="dxa"/>
            <w:shd w:val="clear" w:color="auto" w:fill="auto"/>
            <w:vAlign w:val="center"/>
          </w:tcPr>
          <w:p w14:paraId="6207F3E6" w14:textId="77777777" w:rsidR="00E33BD5" w:rsidRPr="00A23FA3" w:rsidRDefault="00E33BD5" w:rsidP="001910E4">
            <w:pPr>
              <w:widowControl/>
              <w:jc w:val="left"/>
              <w:rPr>
                <w:ins w:id="719" w:author="raye" w:date="2018-07-17T12:05:00Z"/>
                <w:rFonts w:ascii="Calibri" w:eastAsia="宋体" w:hAnsi="Calibri" w:cstheme="minorHAnsi"/>
                <w:kern w:val="0"/>
                <w:szCs w:val="21"/>
              </w:rPr>
            </w:pPr>
            <w:ins w:id="720"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echeck</w:t>
              </w:r>
            </w:ins>
          </w:p>
        </w:tc>
        <w:tc>
          <w:tcPr>
            <w:tcW w:w="1701" w:type="dxa"/>
            <w:shd w:val="clear" w:color="auto" w:fill="auto"/>
            <w:vAlign w:val="center"/>
          </w:tcPr>
          <w:p w14:paraId="6624AF9F" w14:textId="77777777" w:rsidR="00E33BD5" w:rsidRPr="00A23FA3" w:rsidRDefault="00E33BD5" w:rsidP="001910E4">
            <w:pPr>
              <w:widowControl/>
              <w:jc w:val="left"/>
              <w:rPr>
                <w:ins w:id="721" w:author="raye" w:date="2018-07-17T12:05:00Z"/>
                <w:rFonts w:ascii="Calibri" w:eastAsia="宋体" w:hAnsi="Calibri" w:cstheme="minorHAnsi"/>
                <w:kern w:val="0"/>
                <w:szCs w:val="21"/>
              </w:rPr>
            </w:pPr>
            <w:ins w:id="722" w:author="raye" w:date="2018-07-17T12:05:00Z">
              <w:r w:rsidRPr="00A23FA3">
                <w:rPr>
                  <w:rFonts w:ascii="Calibri" w:eastAsia="宋体" w:hAnsi="Calibri" w:cstheme="minorHAnsi"/>
                  <w:kern w:val="0"/>
                  <w:szCs w:val="21"/>
                </w:rPr>
                <w:t>Under Operations Analyst Modify</w:t>
              </w:r>
            </w:ins>
          </w:p>
        </w:tc>
        <w:tc>
          <w:tcPr>
            <w:tcW w:w="1669" w:type="dxa"/>
            <w:shd w:val="clear" w:color="auto" w:fill="auto"/>
            <w:vAlign w:val="center"/>
          </w:tcPr>
          <w:p w14:paraId="28724446" w14:textId="77777777" w:rsidR="00E33BD5" w:rsidRPr="00A23FA3" w:rsidRDefault="00E33BD5" w:rsidP="001910E4">
            <w:pPr>
              <w:widowControl/>
              <w:jc w:val="left"/>
              <w:rPr>
                <w:ins w:id="723" w:author="raye" w:date="2018-07-17T12:05:00Z"/>
                <w:rFonts w:ascii="Calibri" w:eastAsia="宋体" w:hAnsi="Calibri" w:cstheme="minorHAnsi"/>
                <w:kern w:val="0"/>
                <w:szCs w:val="21"/>
              </w:rPr>
            </w:pPr>
            <w:ins w:id="724" w:author="raye" w:date="2018-07-17T12:05:00Z">
              <w:r w:rsidRPr="00A23FA3">
                <w:rPr>
                  <w:rFonts w:ascii="Calibri" w:eastAsia="宋体" w:hAnsi="Calibri" w:cstheme="minorHAnsi"/>
                  <w:kern w:val="0"/>
                  <w:szCs w:val="21"/>
                </w:rPr>
                <w:t>Operations Analyst</w:t>
              </w:r>
            </w:ins>
          </w:p>
        </w:tc>
      </w:tr>
      <w:tr w:rsidR="00A23FA3" w:rsidRPr="00A23FA3" w14:paraId="09B95160" w14:textId="77777777" w:rsidTr="004E64C5">
        <w:trPr>
          <w:trHeight w:val="570"/>
          <w:ins w:id="725" w:author="raye" w:date="2018-07-17T12:05:00Z"/>
        </w:trPr>
        <w:tc>
          <w:tcPr>
            <w:tcW w:w="1180" w:type="dxa"/>
            <w:shd w:val="clear" w:color="auto" w:fill="auto"/>
            <w:vAlign w:val="center"/>
          </w:tcPr>
          <w:p w14:paraId="419B3C6E" w14:textId="77777777" w:rsidR="00E33BD5" w:rsidRPr="00A23FA3" w:rsidRDefault="00E33BD5" w:rsidP="001910E4">
            <w:pPr>
              <w:widowControl/>
              <w:jc w:val="center"/>
              <w:rPr>
                <w:ins w:id="726" w:author="raye" w:date="2018-07-17T12:05:00Z"/>
                <w:rFonts w:ascii="Calibri" w:eastAsia="宋体" w:hAnsi="Calibri" w:cstheme="minorHAnsi"/>
                <w:kern w:val="0"/>
                <w:szCs w:val="21"/>
              </w:rPr>
            </w:pPr>
            <w:ins w:id="727" w:author="raye" w:date="2018-07-17T12:05:00Z">
              <w:r w:rsidRPr="00A23FA3">
                <w:rPr>
                  <w:rFonts w:ascii="Calibri" w:eastAsia="宋体" w:hAnsi="Calibri" w:cstheme="minorHAnsi"/>
                  <w:kern w:val="0"/>
                  <w:szCs w:val="21"/>
                </w:rPr>
                <w:lastRenderedPageBreak/>
                <w:t>5B</w:t>
              </w:r>
            </w:ins>
          </w:p>
        </w:tc>
        <w:tc>
          <w:tcPr>
            <w:tcW w:w="1611" w:type="dxa"/>
            <w:shd w:val="clear" w:color="auto" w:fill="auto"/>
            <w:vAlign w:val="center"/>
          </w:tcPr>
          <w:p w14:paraId="7B6A288A" w14:textId="77777777" w:rsidR="00E33BD5" w:rsidRPr="00A23FA3" w:rsidRDefault="00E33BD5" w:rsidP="001910E4">
            <w:pPr>
              <w:widowControl/>
              <w:jc w:val="left"/>
              <w:rPr>
                <w:ins w:id="728" w:author="raye" w:date="2018-07-17T12:05:00Z"/>
                <w:rFonts w:ascii="Calibri" w:eastAsia="宋体" w:hAnsi="Calibri" w:cstheme="minorHAnsi"/>
                <w:kern w:val="0"/>
                <w:szCs w:val="21"/>
              </w:rPr>
            </w:pPr>
            <w:ins w:id="729" w:author="raye" w:date="2018-07-17T12:05:00Z">
              <w:r w:rsidRPr="00A23FA3">
                <w:rPr>
                  <w:rFonts w:ascii="Calibri" w:eastAsia="宋体" w:hAnsi="Calibri" w:cstheme="minorHAnsi" w:hint="eastAsia"/>
                  <w:kern w:val="0"/>
                  <w:szCs w:val="21"/>
                </w:rPr>
                <w:t>把</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echeck</w:t>
              </w:r>
              <w:r w:rsidRPr="00A23FA3">
                <w:rPr>
                  <w:rFonts w:ascii="Calibri" w:eastAsia="宋体" w:hAnsi="Calibri" w:cstheme="minorHAnsi" w:hint="eastAsia"/>
                  <w:kern w:val="0"/>
                  <w:szCs w:val="21"/>
                </w:rPr>
                <w:t>完后的</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O</w:t>
              </w:r>
              <w:r w:rsidRPr="00A23FA3">
                <w:rPr>
                  <w:rFonts w:ascii="Calibri" w:eastAsia="宋体" w:hAnsi="Calibri" w:cstheme="minorHAnsi"/>
                  <w:kern w:val="0"/>
                  <w:szCs w:val="21"/>
                </w:rPr>
                <w:t>M</w:t>
              </w:r>
            </w:ins>
          </w:p>
        </w:tc>
        <w:tc>
          <w:tcPr>
            <w:tcW w:w="1504" w:type="dxa"/>
            <w:shd w:val="clear" w:color="auto" w:fill="auto"/>
            <w:vAlign w:val="center"/>
          </w:tcPr>
          <w:p w14:paraId="32A23B82" w14:textId="77777777" w:rsidR="00E33BD5" w:rsidRPr="00A23FA3" w:rsidRDefault="00E33BD5" w:rsidP="001910E4">
            <w:pPr>
              <w:widowControl/>
              <w:jc w:val="left"/>
              <w:rPr>
                <w:ins w:id="730" w:author="raye" w:date="2018-07-17T12:05:00Z"/>
                <w:rFonts w:ascii="Calibri" w:eastAsia="宋体" w:hAnsi="Calibri" w:cstheme="minorHAnsi"/>
                <w:kern w:val="0"/>
                <w:szCs w:val="21"/>
              </w:rPr>
            </w:pPr>
            <w:ins w:id="731" w:author="raye" w:date="2018-07-17T12:05:00Z">
              <w:r w:rsidRPr="00A23FA3">
                <w:rPr>
                  <w:rFonts w:ascii="Calibri" w:eastAsia="宋体" w:hAnsi="Calibri" w:cstheme="minorHAnsi"/>
                  <w:kern w:val="0"/>
                  <w:szCs w:val="21"/>
                </w:rPr>
                <w:t>Under Operations Analyst Modify</w:t>
              </w:r>
            </w:ins>
          </w:p>
        </w:tc>
        <w:tc>
          <w:tcPr>
            <w:tcW w:w="1796" w:type="dxa"/>
            <w:shd w:val="clear" w:color="auto" w:fill="auto"/>
            <w:vAlign w:val="center"/>
          </w:tcPr>
          <w:p w14:paraId="14D1A9FE" w14:textId="77777777" w:rsidR="00E33BD5" w:rsidRPr="00A23FA3" w:rsidRDefault="00E33BD5" w:rsidP="001910E4">
            <w:pPr>
              <w:widowControl/>
              <w:jc w:val="left"/>
              <w:rPr>
                <w:ins w:id="732" w:author="raye" w:date="2018-07-17T12:05:00Z"/>
                <w:rFonts w:ascii="Calibri" w:eastAsia="宋体" w:hAnsi="Calibri" w:cstheme="minorHAnsi"/>
                <w:kern w:val="0"/>
                <w:szCs w:val="21"/>
              </w:rPr>
            </w:pPr>
            <w:ins w:id="733"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S</w:t>
              </w:r>
              <w:r w:rsidRPr="00A23FA3">
                <w:rPr>
                  <w:rFonts w:ascii="Calibri" w:eastAsia="宋体" w:hAnsi="Calibri" w:cstheme="minorHAnsi"/>
                  <w:kern w:val="0"/>
                  <w:szCs w:val="21"/>
                </w:rPr>
                <w:t>end to Manager</w:t>
              </w:r>
            </w:ins>
          </w:p>
        </w:tc>
        <w:tc>
          <w:tcPr>
            <w:tcW w:w="1701" w:type="dxa"/>
            <w:shd w:val="clear" w:color="auto" w:fill="auto"/>
            <w:vAlign w:val="center"/>
          </w:tcPr>
          <w:p w14:paraId="4A733EDA" w14:textId="77777777" w:rsidR="00E33BD5" w:rsidRPr="00A23FA3" w:rsidRDefault="00E33BD5" w:rsidP="001910E4">
            <w:pPr>
              <w:widowControl/>
              <w:jc w:val="left"/>
              <w:rPr>
                <w:ins w:id="734" w:author="raye" w:date="2018-07-17T12:05:00Z"/>
                <w:rFonts w:ascii="Calibri" w:eastAsia="宋体" w:hAnsi="Calibri" w:cstheme="minorHAnsi"/>
                <w:kern w:val="0"/>
                <w:szCs w:val="21"/>
              </w:rPr>
            </w:pPr>
            <w:ins w:id="735" w:author="raye" w:date="2018-07-17T12:05:00Z">
              <w:r w:rsidRPr="00A23FA3">
                <w:rPr>
                  <w:rFonts w:ascii="Calibri" w:eastAsia="宋体" w:hAnsi="Calibri" w:cstheme="minorHAnsi"/>
                  <w:kern w:val="0"/>
                  <w:szCs w:val="21"/>
                </w:rPr>
                <w:t>Pending Operations Manager Review</w:t>
              </w:r>
            </w:ins>
          </w:p>
        </w:tc>
        <w:tc>
          <w:tcPr>
            <w:tcW w:w="1669" w:type="dxa"/>
            <w:shd w:val="clear" w:color="auto" w:fill="auto"/>
            <w:vAlign w:val="center"/>
          </w:tcPr>
          <w:p w14:paraId="423F1945" w14:textId="77777777" w:rsidR="00E33BD5" w:rsidRPr="00A23FA3" w:rsidRDefault="00E33BD5" w:rsidP="001910E4">
            <w:pPr>
              <w:widowControl/>
              <w:jc w:val="left"/>
              <w:rPr>
                <w:ins w:id="736" w:author="raye" w:date="2018-07-17T12:05:00Z"/>
                <w:rFonts w:ascii="Calibri" w:eastAsia="宋体" w:hAnsi="Calibri" w:cstheme="minorHAnsi"/>
                <w:kern w:val="0"/>
                <w:szCs w:val="21"/>
              </w:rPr>
            </w:pPr>
            <w:ins w:id="737" w:author="raye" w:date="2018-07-17T12:05:00Z">
              <w:r w:rsidRPr="00A23FA3">
                <w:rPr>
                  <w:rFonts w:ascii="Calibri" w:eastAsia="宋体" w:hAnsi="Calibri" w:cstheme="minorHAnsi"/>
                  <w:kern w:val="0"/>
                  <w:szCs w:val="21"/>
                </w:rPr>
                <w:t>Operations Analyst</w:t>
              </w:r>
            </w:ins>
          </w:p>
        </w:tc>
      </w:tr>
      <w:tr w:rsidR="00A23FA3" w:rsidRPr="00A23FA3" w14:paraId="4B13F1AD" w14:textId="77777777" w:rsidTr="004E64C5">
        <w:trPr>
          <w:trHeight w:val="570"/>
          <w:ins w:id="738" w:author="raye" w:date="2018-07-17T12:05:00Z"/>
        </w:trPr>
        <w:tc>
          <w:tcPr>
            <w:tcW w:w="1180" w:type="dxa"/>
            <w:shd w:val="clear" w:color="auto" w:fill="auto"/>
            <w:vAlign w:val="center"/>
          </w:tcPr>
          <w:p w14:paraId="2573732B" w14:textId="77777777" w:rsidR="00E33BD5" w:rsidRPr="00A23FA3" w:rsidRDefault="00E33BD5" w:rsidP="001910E4">
            <w:pPr>
              <w:widowControl/>
              <w:jc w:val="center"/>
              <w:rPr>
                <w:ins w:id="739" w:author="raye" w:date="2018-07-17T12:05:00Z"/>
                <w:rFonts w:ascii="Calibri" w:eastAsia="宋体" w:hAnsi="Calibri" w:cstheme="minorHAnsi"/>
                <w:kern w:val="0"/>
                <w:szCs w:val="21"/>
              </w:rPr>
            </w:pPr>
            <w:ins w:id="740" w:author="raye" w:date="2018-07-17T12:05:00Z">
              <w:r w:rsidRPr="00A23FA3">
                <w:rPr>
                  <w:rFonts w:ascii="Calibri" w:eastAsia="宋体" w:hAnsi="Calibri" w:cstheme="minorHAnsi" w:hint="eastAsia"/>
                  <w:kern w:val="0"/>
                  <w:szCs w:val="21"/>
                </w:rPr>
                <w:t>6</w:t>
              </w:r>
              <w:r w:rsidRPr="00A23FA3">
                <w:rPr>
                  <w:rFonts w:ascii="Calibri" w:eastAsia="宋体" w:hAnsi="Calibri" w:cstheme="minorHAnsi"/>
                  <w:kern w:val="0"/>
                  <w:szCs w:val="21"/>
                </w:rPr>
                <w:t>A</w:t>
              </w:r>
            </w:ins>
          </w:p>
        </w:tc>
        <w:tc>
          <w:tcPr>
            <w:tcW w:w="1611" w:type="dxa"/>
            <w:shd w:val="clear" w:color="auto" w:fill="auto"/>
            <w:vAlign w:val="center"/>
          </w:tcPr>
          <w:p w14:paraId="5916014D" w14:textId="77777777" w:rsidR="00E33BD5" w:rsidRPr="00A23FA3" w:rsidRDefault="00E33BD5" w:rsidP="001910E4">
            <w:pPr>
              <w:widowControl/>
              <w:jc w:val="left"/>
              <w:rPr>
                <w:ins w:id="741" w:author="raye" w:date="2018-07-17T12:05:00Z"/>
                <w:rFonts w:ascii="Calibri" w:eastAsia="宋体" w:hAnsi="Calibri" w:cstheme="minorHAnsi"/>
                <w:kern w:val="0"/>
                <w:szCs w:val="21"/>
              </w:rPr>
            </w:pPr>
            <w:ins w:id="742" w:author="raye" w:date="2018-07-17T12:05:00Z">
              <w:r w:rsidRPr="00A23FA3">
                <w:rPr>
                  <w:rFonts w:ascii="Calibri" w:eastAsia="宋体" w:hAnsi="Calibri" w:cstheme="minorHAnsi"/>
                  <w:kern w:val="0"/>
                  <w:szCs w:val="21"/>
                </w:rPr>
                <w:t>OM</w:t>
              </w:r>
              <w:r w:rsidRPr="00A23FA3">
                <w:rPr>
                  <w:rFonts w:ascii="Calibri" w:eastAsia="宋体" w:hAnsi="Calibri" w:cstheme="minorHAnsi" w:hint="eastAsia"/>
                  <w:kern w:val="0"/>
                  <w:szCs w:val="21"/>
                </w:rPr>
                <w:t>审核</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 xml:space="preserve">Operations Manager review the case </w:t>
              </w:r>
              <w:r w:rsidRPr="00A23FA3">
                <w:rPr>
                  <w:rFonts w:ascii="Calibri" w:eastAsia="宋体" w:hAnsi="Calibri" w:cstheme="minorHAnsi" w:hint="eastAsia"/>
                  <w:kern w:val="0"/>
                  <w:szCs w:val="21"/>
                </w:rPr>
                <w:t>）</w:t>
              </w:r>
            </w:ins>
          </w:p>
        </w:tc>
        <w:tc>
          <w:tcPr>
            <w:tcW w:w="1504" w:type="dxa"/>
            <w:shd w:val="clear" w:color="auto" w:fill="auto"/>
            <w:vAlign w:val="center"/>
          </w:tcPr>
          <w:p w14:paraId="3C3CC828" w14:textId="77777777" w:rsidR="00E33BD5" w:rsidRPr="00A23FA3" w:rsidRDefault="00E33BD5" w:rsidP="001910E4">
            <w:pPr>
              <w:widowControl/>
              <w:jc w:val="left"/>
              <w:rPr>
                <w:ins w:id="743" w:author="raye" w:date="2018-07-17T12:05:00Z"/>
                <w:rFonts w:ascii="Calibri" w:eastAsia="宋体" w:hAnsi="Calibri" w:cstheme="minorHAnsi"/>
                <w:kern w:val="0"/>
                <w:szCs w:val="21"/>
              </w:rPr>
            </w:pPr>
            <w:ins w:id="744" w:author="raye" w:date="2018-07-17T12:05:00Z">
              <w:r w:rsidRPr="00A23FA3">
                <w:rPr>
                  <w:rFonts w:ascii="Calibri" w:eastAsia="宋体" w:hAnsi="Calibri" w:cstheme="minorHAnsi"/>
                  <w:kern w:val="0"/>
                  <w:szCs w:val="21"/>
                </w:rPr>
                <w:t>Pending Operations Manager Review</w:t>
              </w:r>
            </w:ins>
          </w:p>
        </w:tc>
        <w:tc>
          <w:tcPr>
            <w:tcW w:w="1796" w:type="dxa"/>
            <w:shd w:val="clear" w:color="auto" w:fill="auto"/>
            <w:vAlign w:val="center"/>
          </w:tcPr>
          <w:p w14:paraId="02D77091" w14:textId="77777777" w:rsidR="00E33BD5" w:rsidRPr="00A23FA3" w:rsidRDefault="00E33BD5" w:rsidP="001910E4">
            <w:pPr>
              <w:widowControl/>
              <w:jc w:val="left"/>
              <w:rPr>
                <w:ins w:id="745" w:author="raye" w:date="2018-07-17T12:05:00Z"/>
                <w:rFonts w:ascii="Calibri" w:eastAsia="宋体" w:hAnsi="Calibri" w:cstheme="minorHAnsi"/>
                <w:kern w:val="0"/>
                <w:szCs w:val="21"/>
              </w:rPr>
            </w:pPr>
            <w:ins w:id="746"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r w:rsidRPr="00A23FA3">
                <w:rPr>
                  <w:rFonts w:ascii="Calibri" w:eastAsia="宋体" w:hAnsi="Calibri" w:cstheme="minorHAnsi"/>
                  <w:kern w:val="0"/>
                  <w:szCs w:val="21"/>
                </w:rPr>
                <w:t>(Open case to review)</w:t>
              </w:r>
            </w:ins>
          </w:p>
        </w:tc>
        <w:tc>
          <w:tcPr>
            <w:tcW w:w="1701" w:type="dxa"/>
            <w:shd w:val="clear" w:color="auto" w:fill="auto"/>
            <w:vAlign w:val="center"/>
          </w:tcPr>
          <w:p w14:paraId="1E060979" w14:textId="77777777" w:rsidR="00E33BD5" w:rsidRPr="00A23FA3" w:rsidRDefault="00E33BD5" w:rsidP="001910E4">
            <w:pPr>
              <w:widowControl/>
              <w:jc w:val="left"/>
              <w:rPr>
                <w:ins w:id="747" w:author="raye" w:date="2018-07-17T12:05:00Z"/>
                <w:rFonts w:ascii="Calibri" w:eastAsia="宋体" w:hAnsi="Calibri" w:cstheme="minorHAnsi"/>
                <w:kern w:val="0"/>
                <w:szCs w:val="21"/>
              </w:rPr>
            </w:pPr>
            <w:ins w:id="748" w:author="raye" w:date="2018-07-17T12:05:00Z">
              <w:r w:rsidRPr="00A23FA3">
                <w:rPr>
                  <w:rFonts w:ascii="Calibri" w:eastAsia="宋体" w:hAnsi="Calibri" w:cstheme="minorHAnsi"/>
                  <w:kern w:val="0"/>
                  <w:szCs w:val="21"/>
                </w:rPr>
                <w:t>Under Operations Manager Review</w:t>
              </w:r>
            </w:ins>
          </w:p>
        </w:tc>
        <w:tc>
          <w:tcPr>
            <w:tcW w:w="1669" w:type="dxa"/>
            <w:shd w:val="clear" w:color="auto" w:fill="auto"/>
            <w:vAlign w:val="center"/>
          </w:tcPr>
          <w:p w14:paraId="68A63389" w14:textId="77777777" w:rsidR="00E33BD5" w:rsidRPr="00A23FA3" w:rsidRDefault="00E33BD5" w:rsidP="001910E4">
            <w:pPr>
              <w:widowControl/>
              <w:jc w:val="left"/>
              <w:rPr>
                <w:ins w:id="749" w:author="raye" w:date="2018-07-17T12:05:00Z"/>
                <w:rFonts w:ascii="Calibri" w:eastAsia="宋体" w:hAnsi="Calibri" w:cstheme="minorHAnsi"/>
                <w:kern w:val="0"/>
                <w:szCs w:val="21"/>
              </w:rPr>
            </w:pPr>
            <w:ins w:id="750" w:author="raye" w:date="2018-07-17T12:05:00Z">
              <w:r w:rsidRPr="00A23FA3">
                <w:rPr>
                  <w:rFonts w:ascii="Calibri" w:eastAsia="宋体" w:hAnsi="Calibri" w:cstheme="minorHAnsi"/>
                  <w:kern w:val="0"/>
                  <w:szCs w:val="21"/>
                </w:rPr>
                <w:t>Operations Manager</w:t>
              </w:r>
            </w:ins>
          </w:p>
        </w:tc>
      </w:tr>
      <w:tr w:rsidR="00A23FA3" w:rsidRPr="00A23FA3" w14:paraId="6BC3220C" w14:textId="77777777" w:rsidTr="004E64C5">
        <w:trPr>
          <w:trHeight w:val="570"/>
          <w:ins w:id="751" w:author="raye" w:date="2018-07-17T12:05:00Z"/>
        </w:trPr>
        <w:tc>
          <w:tcPr>
            <w:tcW w:w="1180" w:type="dxa"/>
            <w:shd w:val="clear" w:color="auto" w:fill="auto"/>
            <w:vAlign w:val="center"/>
            <w:hideMark/>
          </w:tcPr>
          <w:p w14:paraId="572B4AB2" w14:textId="77777777" w:rsidR="00E33BD5" w:rsidRPr="00A23FA3" w:rsidRDefault="00E33BD5" w:rsidP="001910E4">
            <w:pPr>
              <w:widowControl/>
              <w:jc w:val="center"/>
              <w:rPr>
                <w:ins w:id="752" w:author="raye" w:date="2018-07-17T12:05:00Z"/>
                <w:rFonts w:ascii="Calibri" w:eastAsia="宋体" w:hAnsi="Calibri" w:cstheme="minorHAnsi"/>
                <w:kern w:val="0"/>
                <w:szCs w:val="21"/>
              </w:rPr>
            </w:pPr>
            <w:ins w:id="753" w:author="raye" w:date="2018-07-17T12:05:00Z">
              <w:r w:rsidRPr="00A23FA3">
                <w:rPr>
                  <w:rFonts w:ascii="Calibri" w:eastAsia="宋体" w:hAnsi="Calibri" w:cstheme="minorHAnsi"/>
                  <w:kern w:val="0"/>
                  <w:szCs w:val="21"/>
                </w:rPr>
                <w:t>7A</w:t>
              </w:r>
            </w:ins>
          </w:p>
        </w:tc>
        <w:tc>
          <w:tcPr>
            <w:tcW w:w="1611" w:type="dxa"/>
            <w:shd w:val="clear" w:color="auto" w:fill="auto"/>
            <w:vAlign w:val="center"/>
            <w:hideMark/>
          </w:tcPr>
          <w:p w14:paraId="32DD6821" w14:textId="77777777" w:rsidR="00E33BD5" w:rsidRPr="00A23FA3" w:rsidRDefault="00E33BD5" w:rsidP="001910E4">
            <w:pPr>
              <w:widowControl/>
              <w:jc w:val="left"/>
              <w:rPr>
                <w:ins w:id="754" w:author="raye" w:date="2018-07-17T12:05:00Z"/>
                <w:rFonts w:ascii="Calibri" w:eastAsia="宋体" w:hAnsi="Calibri" w:cstheme="minorHAnsi"/>
                <w:kern w:val="0"/>
                <w:szCs w:val="21"/>
              </w:rPr>
            </w:pPr>
            <w:ins w:id="755" w:author="raye" w:date="2018-07-17T12:05:00Z">
              <w:r w:rsidRPr="00A23FA3">
                <w:rPr>
                  <w:rFonts w:ascii="Calibri" w:eastAsia="宋体" w:hAnsi="Calibri" w:cstheme="minorHAnsi" w:hint="eastAsia"/>
                  <w:kern w:val="0"/>
                  <w:szCs w:val="21"/>
                </w:rPr>
                <w:t>确定是否需要修改（</w:t>
              </w:r>
              <w:r w:rsidRPr="00A23FA3">
                <w:rPr>
                  <w:rFonts w:ascii="Calibri" w:eastAsia="宋体" w:hAnsi="Calibri" w:cstheme="minorHAnsi"/>
                  <w:kern w:val="0"/>
                  <w:szCs w:val="21"/>
                </w:rPr>
                <w:t>Identify if modification needed</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72F08F2E" w14:textId="77777777" w:rsidR="00E33BD5" w:rsidRPr="00A23FA3" w:rsidRDefault="00E33BD5" w:rsidP="001910E4">
            <w:pPr>
              <w:widowControl/>
              <w:jc w:val="left"/>
              <w:rPr>
                <w:ins w:id="756" w:author="raye" w:date="2018-07-17T12:05:00Z"/>
                <w:rFonts w:ascii="Calibri" w:eastAsia="宋体" w:hAnsi="Calibri" w:cstheme="minorHAnsi"/>
                <w:kern w:val="0"/>
                <w:szCs w:val="21"/>
              </w:rPr>
            </w:pPr>
            <w:ins w:id="757" w:author="raye" w:date="2018-07-17T12:05:00Z">
              <w:r w:rsidRPr="00A23FA3">
                <w:rPr>
                  <w:rFonts w:ascii="Calibri" w:eastAsia="宋体" w:hAnsi="Calibri" w:cstheme="minorHAnsi"/>
                  <w:kern w:val="0"/>
                  <w:szCs w:val="21"/>
                </w:rPr>
                <w:t>Under Operations Manager Review</w:t>
              </w:r>
            </w:ins>
          </w:p>
        </w:tc>
        <w:tc>
          <w:tcPr>
            <w:tcW w:w="1796" w:type="dxa"/>
            <w:shd w:val="clear" w:color="auto" w:fill="auto"/>
            <w:vAlign w:val="center"/>
            <w:hideMark/>
          </w:tcPr>
          <w:p w14:paraId="11B1C5B5" w14:textId="77777777" w:rsidR="00E33BD5" w:rsidRPr="00A23FA3" w:rsidRDefault="00E33BD5" w:rsidP="001910E4">
            <w:pPr>
              <w:widowControl/>
              <w:jc w:val="left"/>
              <w:rPr>
                <w:ins w:id="758" w:author="raye" w:date="2018-07-17T12:05:00Z"/>
                <w:rFonts w:ascii="Calibri" w:eastAsia="宋体" w:hAnsi="Calibri" w:cstheme="minorHAnsi"/>
                <w:kern w:val="0"/>
                <w:szCs w:val="21"/>
              </w:rPr>
            </w:pPr>
            <w:ins w:id="759" w:author="raye" w:date="2018-07-17T12:05:00Z">
              <w:r w:rsidRPr="00A23FA3">
                <w:rPr>
                  <w:rFonts w:ascii="Calibri" w:eastAsia="宋体" w:hAnsi="Calibri" w:cstheme="minorHAnsi" w:hint="eastAsia"/>
                  <w:kern w:val="0"/>
                  <w:szCs w:val="21"/>
                </w:rPr>
                <w:t>表单中回复，并在详情页点击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eturn to OA (Comments &amp; returns to Operations Analyst )</w:t>
              </w:r>
            </w:ins>
          </w:p>
        </w:tc>
        <w:tc>
          <w:tcPr>
            <w:tcW w:w="1701" w:type="dxa"/>
            <w:shd w:val="clear" w:color="auto" w:fill="auto"/>
            <w:vAlign w:val="center"/>
            <w:hideMark/>
          </w:tcPr>
          <w:p w14:paraId="6BFA7D1A" w14:textId="77777777" w:rsidR="00E33BD5" w:rsidRPr="00A23FA3" w:rsidRDefault="00E33BD5" w:rsidP="001910E4">
            <w:pPr>
              <w:widowControl/>
              <w:jc w:val="left"/>
              <w:rPr>
                <w:ins w:id="760" w:author="raye" w:date="2018-07-17T12:05:00Z"/>
                <w:rFonts w:ascii="Calibri" w:eastAsia="宋体" w:hAnsi="Calibri" w:cstheme="minorHAnsi"/>
                <w:kern w:val="0"/>
                <w:szCs w:val="21"/>
              </w:rPr>
            </w:pPr>
            <w:ins w:id="761" w:author="raye" w:date="2018-07-17T12:05:00Z">
              <w:r w:rsidRPr="00A23FA3">
                <w:rPr>
                  <w:rFonts w:ascii="Calibri" w:eastAsia="宋体" w:hAnsi="Calibri" w:cstheme="minorHAnsi"/>
                  <w:kern w:val="0"/>
                  <w:szCs w:val="21"/>
                </w:rPr>
                <w:t xml:space="preserve">Pending Operations Analyst Modify </w:t>
              </w:r>
            </w:ins>
          </w:p>
        </w:tc>
        <w:tc>
          <w:tcPr>
            <w:tcW w:w="1669" w:type="dxa"/>
            <w:shd w:val="clear" w:color="auto" w:fill="auto"/>
            <w:vAlign w:val="center"/>
            <w:hideMark/>
          </w:tcPr>
          <w:p w14:paraId="039E522C" w14:textId="77777777" w:rsidR="00E33BD5" w:rsidRPr="00A23FA3" w:rsidRDefault="00E33BD5" w:rsidP="001910E4">
            <w:pPr>
              <w:widowControl/>
              <w:jc w:val="left"/>
              <w:rPr>
                <w:ins w:id="762" w:author="raye" w:date="2018-07-17T12:05:00Z"/>
                <w:rFonts w:ascii="Calibri" w:eastAsia="宋体" w:hAnsi="Calibri" w:cstheme="minorHAnsi"/>
                <w:kern w:val="0"/>
                <w:szCs w:val="21"/>
              </w:rPr>
            </w:pPr>
            <w:ins w:id="763" w:author="raye" w:date="2018-07-17T12:05:00Z">
              <w:r w:rsidRPr="00A23FA3">
                <w:rPr>
                  <w:rFonts w:ascii="Calibri" w:eastAsia="宋体" w:hAnsi="Calibri" w:cstheme="minorHAnsi"/>
                  <w:kern w:val="0"/>
                  <w:szCs w:val="21"/>
                </w:rPr>
                <w:t>Operations Manager</w:t>
              </w:r>
            </w:ins>
          </w:p>
        </w:tc>
      </w:tr>
      <w:tr w:rsidR="00A23FA3" w:rsidRPr="00A23FA3" w14:paraId="58A65B0E" w14:textId="77777777" w:rsidTr="004E64C5">
        <w:trPr>
          <w:trHeight w:val="570"/>
          <w:ins w:id="764" w:author="raye" w:date="2018-07-17T12:05:00Z"/>
        </w:trPr>
        <w:tc>
          <w:tcPr>
            <w:tcW w:w="1180" w:type="dxa"/>
            <w:shd w:val="clear" w:color="auto" w:fill="auto"/>
            <w:vAlign w:val="center"/>
            <w:hideMark/>
          </w:tcPr>
          <w:p w14:paraId="37FE0BD0" w14:textId="77777777" w:rsidR="00E33BD5" w:rsidRPr="00A23FA3" w:rsidRDefault="00E33BD5" w:rsidP="001910E4">
            <w:pPr>
              <w:widowControl/>
              <w:jc w:val="center"/>
              <w:rPr>
                <w:ins w:id="765" w:author="raye" w:date="2018-07-17T12:05:00Z"/>
                <w:rFonts w:ascii="Calibri" w:eastAsia="宋体" w:hAnsi="Calibri" w:cstheme="minorHAnsi"/>
                <w:kern w:val="0"/>
                <w:szCs w:val="21"/>
              </w:rPr>
            </w:pPr>
            <w:ins w:id="766" w:author="raye" w:date="2018-07-17T12:05:00Z">
              <w:r w:rsidRPr="00A23FA3">
                <w:rPr>
                  <w:rFonts w:ascii="Calibri" w:eastAsia="宋体" w:hAnsi="Calibri" w:cstheme="minorHAnsi"/>
                  <w:kern w:val="0"/>
                  <w:szCs w:val="21"/>
                </w:rPr>
                <w:t>7B</w:t>
              </w:r>
            </w:ins>
          </w:p>
        </w:tc>
        <w:tc>
          <w:tcPr>
            <w:tcW w:w="1611" w:type="dxa"/>
            <w:shd w:val="clear" w:color="auto" w:fill="auto"/>
            <w:vAlign w:val="center"/>
            <w:hideMark/>
          </w:tcPr>
          <w:p w14:paraId="2818024E" w14:textId="77777777" w:rsidR="00E33BD5" w:rsidRPr="00A23FA3" w:rsidRDefault="00E33BD5" w:rsidP="001910E4">
            <w:pPr>
              <w:widowControl/>
              <w:jc w:val="left"/>
              <w:rPr>
                <w:ins w:id="767" w:author="raye" w:date="2018-07-17T12:05:00Z"/>
                <w:rFonts w:ascii="Calibri" w:eastAsia="宋体" w:hAnsi="Calibri" w:cstheme="minorHAnsi"/>
                <w:kern w:val="0"/>
                <w:szCs w:val="21"/>
              </w:rPr>
            </w:pPr>
            <w:ins w:id="768" w:author="raye" w:date="2018-07-17T12:05:00Z">
              <w:r w:rsidRPr="00A23FA3">
                <w:rPr>
                  <w:rFonts w:ascii="Calibri" w:eastAsia="宋体" w:hAnsi="Calibri" w:cstheme="minorHAnsi" w:hint="eastAsia"/>
                  <w:kern w:val="0"/>
                  <w:szCs w:val="21"/>
                </w:rPr>
                <w:t>确定是否需要修改（</w:t>
              </w:r>
              <w:r w:rsidRPr="00A23FA3">
                <w:rPr>
                  <w:rFonts w:ascii="Calibri" w:eastAsia="宋体" w:hAnsi="Calibri" w:cstheme="minorHAnsi"/>
                  <w:kern w:val="0"/>
                  <w:szCs w:val="21"/>
                </w:rPr>
                <w:t>Identify if modification needed</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3C1D38B6" w14:textId="77777777" w:rsidR="00E33BD5" w:rsidRPr="00A23FA3" w:rsidRDefault="00E33BD5" w:rsidP="001910E4">
            <w:pPr>
              <w:widowControl/>
              <w:jc w:val="left"/>
              <w:rPr>
                <w:ins w:id="769" w:author="raye" w:date="2018-07-17T12:05:00Z"/>
                <w:rFonts w:ascii="Calibri" w:eastAsia="宋体" w:hAnsi="Calibri" w:cstheme="minorHAnsi"/>
                <w:kern w:val="0"/>
                <w:szCs w:val="21"/>
              </w:rPr>
            </w:pPr>
            <w:ins w:id="770" w:author="raye" w:date="2018-07-17T12:05:00Z">
              <w:r w:rsidRPr="00A23FA3">
                <w:rPr>
                  <w:rFonts w:ascii="Calibri" w:eastAsia="宋体" w:hAnsi="Calibri" w:cstheme="minorHAnsi"/>
                  <w:kern w:val="0"/>
                  <w:szCs w:val="21"/>
                </w:rPr>
                <w:t>Under Operations Manager Review</w:t>
              </w:r>
            </w:ins>
          </w:p>
        </w:tc>
        <w:tc>
          <w:tcPr>
            <w:tcW w:w="1796" w:type="dxa"/>
            <w:shd w:val="clear" w:color="auto" w:fill="auto"/>
            <w:vAlign w:val="center"/>
            <w:hideMark/>
          </w:tcPr>
          <w:p w14:paraId="481577CE" w14:textId="77777777" w:rsidR="00E33BD5" w:rsidRPr="00A23FA3" w:rsidRDefault="00E33BD5" w:rsidP="001910E4">
            <w:pPr>
              <w:widowControl/>
              <w:jc w:val="left"/>
              <w:rPr>
                <w:ins w:id="771" w:author="raye" w:date="2018-07-17T12:05:00Z"/>
                <w:rFonts w:ascii="Calibri" w:eastAsia="宋体" w:hAnsi="Calibri" w:cstheme="minorHAnsi"/>
                <w:kern w:val="0"/>
                <w:szCs w:val="21"/>
              </w:rPr>
            </w:pPr>
            <w:ins w:id="772"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pprove (Sign-off with approval)</w:t>
              </w:r>
            </w:ins>
          </w:p>
        </w:tc>
        <w:tc>
          <w:tcPr>
            <w:tcW w:w="1701" w:type="dxa"/>
            <w:shd w:val="clear" w:color="auto" w:fill="auto"/>
            <w:vAlign w:val="center"/>
            <w:hideMark/>
          </w:tcPr>
          <w:p w14:paraId="7AA203EE" w14:textId="77777777" w:rsidR="00E33BD5" w:rsidRPr="00A23FA3" w:rsidRDefault="00E33BD5" w:rsidP="001910E4">
            <w:pPr>
              <w:widowControl/>
              <w:jc w:val="left"/>
              <w:rPr>
                <w:ins w:id="773" w:author="raye" w:date="2018-07-17T12:05:00Z"/>
                <w:rFonts w:ascii="Calibri" w:eastAsia="宋体" w:hAnsi="Calibri" w:cstheme="minorHAnsi"/>
                <w:kern w:val="0"/>
                <w:szCs w:val="21"/>
              </w:rPr>
            </w:pPr>
            <w:ins w:id="774" w:author="raye" w:date="2018-07-17T12:05:00Z">
              <w:r w:rsidRPr="00A23FA3">
                <w:rPr>
                  <w:rFonts w:ascii="Calibri" w:eastAsia="宋体" w:hAnsi="Calibri" w:cstheme="minorHAnsi"/>
                  <w:kern w:val="0"/>
                  <w:szCs w:val="21"/>
                </w:rPr>
                <w:t>Close Approval</w:t>
              </w:r>
            </w:ins>
          </w:p>
        </w:tc>
        <w:tc>
          <w:tcPr>
            <w:tcW w:w="1669" w:type="dxa"/>
            <w:shd w:val="clear" w:color="auto" w:fill="auto"/>
            <w:vAlign w:val="center"/>
            <w:hideMark/>
          </w:tcPr>
          <w:p w14:paraId="347DC975" w14:textId="77777777" w:rsidR="00E33BD5" w:rsidRPr="00A23FA3" w:rsidRDefault="00E33BD5" w:rsidP="001910E4">
            <w:pPr>
              <w:widowControl/>
              <w:jc w:val="left"/>
              <w:rPr>
                <w:ins w:id="775" w:author="raye" w:date="2018-07-17T12:05:00Z"/>
                <w:rFonts w:ascii="Calibri" w:eastAsia="宋体" w:hAnsi="Calibri" w:cstheme="minorHAnsi"/>
                <w:kern w:val="0"/>
                <w:szCs w:val="21"/>
              </w:rPr>
            </w:pPr>
            <w:ins w:id="776" w:author="raye" w:date="2018-07-17T12:05:00Z">
              <w:r w:rsidRPr="00A23FA3">
                <w:rPr>
                  <w:rFonts w:ascii="Calibri" w:eastAsia="宋体" w:hAnsi="Calibri" w:cstheme="minorHAnsi"/>
                  <w:kern w:val="0"/>
                  <w:szCs w:val="21"/>
                </w:rPr>
                <w:t>Operations Manager</w:t>
              </w:r>
            </w:ins>
          </w:p>
        </w:tc>
      </w:tr>
      <w:tr w:rsidR="00A23FA3" w:rsidRPr="00A23FA3" w14:paraId="23584777" w14:textId="77777777" w:rsidTr="004E64C5">
        <w:trPr>
          <w:trHeight w:val="570"/>
          <w:ins w:id="777" w:author="raye" w:date="2018-07-17T12:05:00Z"/>
        </w:trPr>
        <w:tc>
          <w:tcPr>
            <w:tcW w:w="1180" w:type="dxa"/>
            <w:shd w:val="clear" w:color="auto" w:fill="auto"/>
            <w:vAlign w:val="center"/>
            <w:hideMark/>
          </w:tcPr>
          <w:p w14:paraId="010001DB" w14:textId="77777777" w:rsidR="00E33BD5" w:rsidRPr="00A23FA3" w:rsidRDefault="00E33BD5" w:rsidP="001910E4">
            <w:pPr>
              <w:widowControl/>
              <w:jc w:val="center"/>
              <w:rPr>
                <w:ins w:id="778" w:author="raye" w:date="2018-07-17T12:05:00Z"/>
                <w:rFonts w:ascii="Calibri" w:eastAsia="宋体" w:hAnsi="Calibri" w:cstheme="minorHAnsi"/>
                <w:kern w:val="0"/>
                <w:szCs w:val="21"/>
              </w:rPr>
            </w:pPr>
            <w:ins w:id="779" w:author="raye" w:date="2018-07-17T12:05:00Z">
              <w:r w:rsidRPr="00A23FA3">
                <w:rPr>
                  <w:rFonts w:ascii="Calibri" w:eastAsia="宋体" w:hAnsi="Calibri" w:cstheme="minorHAnsi"/>
                  <w:kern w:val="0"/>
                  <w:szCs w:val="21"/>
                </w:rPr>
                <w:t>7C</w:t>
              </w:r>
            </w:ins>
          </w:p>
        </w:tc>
        <w:tc>
          <w:tcPr>
            <w:tcW w:w="1611" w:type="dxa"/>
            <w:shd w:val="clear" w:color="auto" w:fill="auto"/>
            <w:vAlign w:val="center"/>
            <w:hideMark/>
          </w:tcPr>
          <w:p w14:paraId="7853D2E5" w14:textId="77777777" w:rsidR="00E33BD5" w:rsidRPr="00A23FA3" w:rsidRDefault="00E33BD5" w:rsidP="001910E4">
            <w:pPr>
              <w:widowControl/>
              <w:jc w:val="left"/>
              <w:rPr>
                <w:ins w:id="780" w:author="raye" w:date="2018-07-17T12:05:00Z"/>
                <w:rFonts w:ascii="Calibri" w:eastAsia="宋体" w:hAnsi="Calibri" w:cstheme="minorHAnsi"/>
                <w:kern w:val="0"/>
                <w:szCs w:val="21"/>
              </w:rPr>
            </w:pPr>
            <w:ins w:id="781" w:author="raye" w:date="2018-07-17T12:05:00Z">
              <w:r w:rsidRPr="00A23FA3">
                <w:rPr>
                  <w:rFonts w:ascii="Calibri" w:eastAsia="宋体" w:hAnsi="Calibri" w:cstheme="minorHAnsi" w:hint="eastAsia"/>
                  <w:kern w:val="0"/>
                  <w:szCs w:val="21"/>
                </w:rPr>
                <w:t>确定是否需要修改</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Identify if modification needed)</w:t>
              </w:r>
            </w:ins>
          </w:p>
        </w:tc>
        <w:tc>
          <w:tcPr>
            <w:tcW w:w="1504" w:type="dxa"/>
            <w:shd w:val="clear" w:color="auto" w:fill="auto"/>
            <w:vAlign w:val="center"/>
            <w:hideMark/>
          </w:tcPr>
          <w:p w14:paraId="42CE9F11" w14:textId="77777777" w:rsidR="00E33BD5" w:rsidRPr="00A23FA3" w:rsidRDefault="00E33BD5" w:rsidP="001910E4">
            <w:pPr>
              <w:widowControl/>
              <w:jc w:val="left"/>
              <w:rPr>
                <w:ins w:id="782" w:author="raye" w:date="2018-07-17T12:05:00Z"/>
                <w:rFonts w:ascii="Calibri" w:eastAsia="宋体" w:hAnsi="Calibri" w:cstheme="minorHAnsi"/>
                <w:kern w:val="0"/>
                <w:szCs w:val="21"/>
              </w:rPr>
            </w:pPr>
            <w:ins w:id="783" w:author="raye" w:date="2018-07-17T12:05:00Z">
              <w:r w:rsidRPr="00A23FA3">
                <w:rPr>
                  <w:rFonts w:ascii="Calibri" w:eastAsia="宋体" w:hAnsi="Calibri" w:cstheme="minorHAnsi"/>
                  <w:kern w:val="0"/>
                  <w:szCs w:val="21"/>
                </w:rPr>
                <w:t>Under Operations Manager Review</w:t>
              </w:r>
            </w:ins>
          </w:p>
        </w:tc>
        <w:tc>
          <w:tcPr>
            <w:tcW w:w="1796" w:type="dxa"/>
            <w:shd w:val="clear" w:color="auto" w:fill="auto"/>
            <w:vAlign w:val="center"/>
            <w:hideMark/>
          </w:tcPr>
          <w:p w14:paraId="0BB92892" w14:textId="77777777" w:rsidR="00E33BD5" w:rsidRPr="00A23FA3" w:rsidRDefault="00E33BD5" w:rsidP="001910E4">
            <w:pPr>
              <w:widowControl/>
              <w:jc w:val="left"/>
              <w:rPr>
                <w:ins w:id="784" w:author="raye" w:date="2018-07-17T12:05:00Z"/>
                <w:rFonts w:ascii="Calibri" w:eastAsia="宋体" w:hAnsi="Calibri" w:cstheme="minorHAnsi"/>
                <w:kern w:val="0"/>
                <w:szCs w:val="21"/>
              </w:rPr>
            </w:pPr>
            <w:ins w:id="785"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Refer to  CS</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 xml:space="preserve"> Refer to Compliance unit to review</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595610E6" w14:textId="77777777" w:rsidR="00E33BD5" w:rsidRPr="00A23FA3" w:rsidRDefault="00E33BD5" w:rsidP="001910E4">
            <w:pPr>
              <w:widowControl/>
              <w:jc w:val="left"/>
              <w:rPr>
                <w:ins w:id="786" w:author="raye" w:date="2018-07-17T12:05:00Z"/>
                <w:rFonts w:ascii="Calibri" w:eastAsia="宋体" w:hAnsi="Calibri" w:cstheme="minorHAnsi"/>
                <w:kern w:val="0"/>
                <w:szCs w:val="21"/>
              </w:rPr>
            </w:pPr>
            <w:ins w:id="787" w:author="raye" w:date="2018-07-17T12:05:00Z">
              <w:r w:rsidRPr="00A23FA3">
                <w:rPr>
                  <w:rFonts w:ascii="Calibri" w:eastAsia="宋体" w:hAnsi="Calibri" w:cstheme="minorHAnsi"/>
                  <w:kern w:val="0"/>
                  <w:szCs w:val="21"/>
                </w:rPr>
                <w:t>Pending Compliance Supervisor Assign</w:t>
              </w:r>
            </w:ins>
          </w:p>
        </w:tc>
        <w:tc>
          <w:tcPr>
            <w:tcW w:w="1669" w:type="dxa"/>
            <w:shd w:val="clear" w:color="auto" w:fill="auto"/>
            <w:vAlign w:val="center"/>
            <w:hideMark/>
          </w:tcPr>
          <w:p w14:paraId="55D339AB" w14:textId="77777777" w:rsidR="00E33BD5" w:rsidRPr="00A23FA3" w:rsidRDefault="00E33BD5" w:rsidP="001910E4">
            <w:pPr>
              <w:widowControl/>
              <w:jc w:val="left"/>
              <w:rPr>
                <w:ins w:id="788" w:author="raye" w:date="2018-07-17T12:05:00Z"/>
                <w:rFonts w:ascii="Calibri" w:eastAsia="宋体" w:hAnsi="Calibri" w:cstheme="minorHAnsi"/>
                <w:kern w:val="0"/>
                <w:szCs w:val="21"/>
              </w:rPr>
            </w:pPr>
            <w:ins w:id="789" w:author="raye" w:date="2018-07-17T12:05:00Z">
              <w:r w:rsidRPr="00A23FA3">
                <w:rPr>
                  <w:rFonts w:ascii="Calibri" w:eastAsia="宋体" w:hAnsi="Calibri" w:cstheme="minorHAnsi"/>
                  <w:kern w:val="0"/>
                  <w:szCs w:val="21"/>
                </w:rPr>
                <w:t>Operations Manager</w:t>
              </w:r>
            </w:ins>
          </w:p>
        </w:tc>
      </w:tr>
      <w:tr w:rsidR="00A23FA3" w:rsidRPr="00A23FA3" w14:paraId="38AFD371" w14:textId="77777777" w:rsidTr="004E64C5">
        <w:trPr>
          <w:trHeight w:val="570"/>
          <w:ins w:id="790" w:author="raye" w:date="2018-07-17T12:05:00Z"/>
        </w:trPr>
        <w:tc>
          <w:tcPr>
            <w:tcW w:w="1180" w:type="dxa"/>
            <w:shd w:val="clear" w:color="auto" w:fill="auto"/>
            <w:vAlign w:val="center"/>
          </w:tcPr>
          <w:p w14:paraId="0CBA5AC1" w14:textId="77777777" w:rsidR="00E33BD5" w:rsidRPr="00A23FA3" w:rsidRDefault="00E33BD5" w:rsidP="001910E4">
            <w:pPr>
              <w:widowControl/>
              <w:jc w:val="center"/>
              <w:rPr>
                <w:ins w:id="791" w:author="raye" w:date="2018-07-17T12:05:00Z"/>
                <w:rFonts w:ascii="Calibri" w:eastAsia="宋体" w:hAnsi="Calibri" w:cstheme="minorHAnsi"/>
                <w:kern w:val="0"/>
                <w:szCs w:val="21"/>
              </w:rPr>
            </w:pPr>
            <w:ins w:id="792" w:author="raye" w:date="2018-07-17T12:05:00Z">
              <w:r w:rsidRPr="00A23FA3">
                <w:rPr>
                  <w:rFonts w:ascii="Calibri" w:eastAsia="宋体" w:hAnsi="Calibri" w:cstheme="minorHAnsi" w:hint="eastAsia"/>
                  <w:kern w:val="0"/>
                  <w:szCs w:val="21"/>
                </w:rPr>
                <w:t>6</w:t>
              </w:r>
              <w:r w:rsidRPr="00A23FA3">
                <w:rPr>
                  <w:rFonts w:ascii="Calibri" w:eastAsia="宋体" w:hAnsi="Calibri" w:cstheme="minorHAnsi"/>
                  <w:kern w:val="0"/>
                  <w:szCs w:val="21"/>
                </w:rPr>
                <w:t>B\5B</w:t>
              </w:r>
            </w:ins>
          </w:p>
        </w:tc>
        <w:tc>
          <w:tcPr>
            <w:tcW w:w="1611" w:type="dxa"/>
            <w:shd w:val="clear" w:color="auto" w:fill="auto"/>
            <w:vAlign w:val="center"/>
          </w:tcPr>
          <w:p w14:paraId="64384C44" w14:textId="77777777" w:rsidR="00E33BD5" w:rsidRPr="00A23FA3" w:rsidRDefault="00E33BD5" w:rsidP="001910E4">
            <w:pPr>
              <w:widowControl/>
              <w:jc w:val="left"/>
              <w:rPr>
                <w:ins w:id="793" w:author="raye" w:date="2018-07-17T12:05:00Z"/>
                <w:rFonts w:ascii="Calibri" w:eastAsia="宋体" w:hAnsi="Calibri" w:cstheme="minorHAnsi"/>
                <w:kern w:val="0"/>
                <w:szCs w:val="21"/>
              </w:rPr>
            </w:pPr>
            <w:ins w:id="794" w:author="raye" w:date="2018-07-17T12:05:00Z">
              <w:r w:rsidRPr="00A23FA3">
                <w:rPr>
                  <w:rFonts w:ascii="Calibri" w:eastAsia="宋体" w:hAnsi="Calibri" w:cstheme="minorHAnsi"/>
                  <w:kern w:val="0"/>
                  <w:szCs w:val="21"/>
                </w:rPr>
                <w:t>OM</w:t>
              </w:r>
              <w:r w:rsidRPr="00A23FA3">
                <w:rPr>
                  <w:rFonts w:ascii="Calibri" w:eastAsia="宋体" w:hAnsi="Calibri" w:cstheme="minorHAnsi" w:hint="eastAsia"/>
                  <w:kern w:val="0"/>
                  <w:szCs w:val="21"/>
                </w:rPr>
                <w:t>审核打回</w:t>
              </w:r>
              <w:r w:rsidRPr="00A23FA3">
                <w:rPr>
                  <w:rFonts w:ascii="Calibri" w:eastAsia="宋体" w:hAnsi="Calibri" w:cstheme="minorHAnsi" w:hint="eastAsia"/>
                  <w:kern w:val="0"/>
                  <w:szCs w:val="21"/>
                </w:rPr>
                <w:t>O</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w:t>
              </w:r>
              <w:r w:rsidRPr="00A23FA3">
                <w:rPr>
                  <w:rFonts w:ascii="Calibri" w:eastAsia="宋体" w:hAnsi="Calibri" w:cstheme="minorHAnsi" w:hint="eastAsia"/>
                  <w:kern w:val="0"/>
                  <w:szCs w:val="21"/>
                </w:rPr>
                <w:t>O</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再次发过来的</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ins>
          </w:p>
        </w:tc>
        <w:tc>
          <w:tcPr>
            <w:tcW w:w="1504" w:type="dxa"/>
            <w:shd w:val="clear" w:color="auto" w:fill="auto"/>
            <w:vAlign w:val="center"/>
          </w:tcPr>
          <w:p w14:paraId="5ED2C8B5" w14:textId="77777777" w:rsidR="00E33BD5" w:rsidRPr="00A23FA3" w:rsidRDefault="00E33BD5" w:rsidP="001910E4">
            <w:pPr>
              <w:widowControl/>
              <w:jc w:val="left"/>
              <w:rPr>
                <w:ins w:id="795" w:author="raye" w:date="2018-07-17T12:05:00Z"/>
                <w:rFonts w:ascii="Calibri" w:eastAsia="宋体" w:hAnsi="Calibri" w:cstheme="minorHAnsi"/>
                <w:kern w:val="0"/>
                <w:szCs w:val="21"/>
              </w:rPr>
            </w:pPr>
            <w:bookmarkStart w:id="796" w:name="OLE_LINK41"/>
            <w:bookmarkStart w:id="797" w:name="OLE_LINK42"/>
            <w:ins w:id="798" w:author="raye" w:date="2018-07-17T12:05:00Z">
              <w:r w:rsidRPr="00A23FA3">
                <w:rPr>
                  <w:rFonts w:ascii="Calibri" w:eastAsia="宋体" w:hAnsi="Calibri" w:cstheme="minorHAnsi"/>
                  <w:kern w:val="0"/>
                  <w:szCs w:val="21"/>
                </w:rPr>
                <w:t>Pending Operations Manager Review</w:t>
              </w:r>
              <w:bookmarkEnd w:id="796"/>
              <w:bookmarkEnd w:id="797"/>
            </w:ins>
          </w:p>
        </w:tc>
        <w:tc>
          <w:tcPr>
            <w:tcW w:w="1796" w:type="dxa"/>
            <w:shd w:val="clear" w:color="auto" w:fill="auto"/>
            <w:vAlign w:val="center"/>
          </w:tcPr>
          <w:p w14:paraId="576AB932" w14:textId="77777777" w:rsidR="00E33BD5" w:rsidRPr="00A23FA3" w:rsidRDefault="00E33BD5" w:rsidP="001910E4">
            <w:pPr>
              <w:widowControl/>
              <w:jc w:val="left"/>
              <w:rPr>
                <w:ins w:id="799" w:author="raye" w:date="2018-07-17T12:05:00Z"/>
                <w:rFonts w:ascii="Calibri" w:eastAsia="宋体" w:hAnsi="Calibri" w:cstheme="minorHAnsi"/>
                <w:kern w:val="0"/>
                <w:szCs w:val="21"/>
              </w:rPr>
            </w:pPr>
            <w:ins w:id="800"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ins>
          </w:p>
        </w:tc>
        <w:tc>
          <w:tcPr>
            <w:tcW w:w="1701" w:type="dxa"/>
            <w:shd w:val="clear" w:color="auto" w:fill="auto"/>
            <w:vAlign w:val="center"/>
          </w:tcPr>
          <w:p w14:paraId="344F8D27" w14:textId="77777777" w:rsidR="00E33BD5" w:rsidRPr="00A23FA3" w:rsidRDefault="00E33BD5" w:rsidP="001910E4">
            <w:pPr>
              <w:widowControl/>
              <w:jc w:val="left"/>
              <w:rPr>
                <w:ins w:id="801" w:author="raye" w:date="2018-07-17T12:05:00Z"/>
                <w:rFonts w:ascii="Calibri" w:eastAsia="宋体" w:hAnsi="Calibri" w:cstheme="minorHAnsi"/>
                <w:kern w:val="0"/>
                <w:szCs w:val="21"/>
              </w:rPr>
            </w:pPr>
            <w:ins w:id="802" w:author="raye" w:date="2018-07-17T12:05:00Z">
              <w:r w:rsidRPr="00A23FA3">
                <w:rPr>
                  <w:rFonts w:ascii="Calibri" w:eastAsia="宋体" w:hAnsi="Calibri" w:cstheme="minorHAnsi"/>
                  <w:kern w:val="0"/>
                  <w:szCs w:val="21"/>
                </w:rPr>
                <w:t>Under Operations Manager Review</w:t>
              </w:r>
            </w:ins>
          </w:p>
        </w:tc>
        <w:tc>
          <w:tcPr>
            <w:tcW w:w="1669" w:type="dxa"/>
            <w:shd w:val="clear" w:color="auto" w:fill="auto"/>
            <w:vAlign w:val="center"/>
          </w:tcPr>
          <w:p w14:paraId="6AE6F0C6" w14:textId="77777777" w:rsidR="00E33BD5" w:rsidRPr="00A23FA3" w:rsidRDefault="00E33BD5" w:rsidP="001910E4">
            <w:pPr>
              <w:widowControl/>
              <w:jc w:val="left"/>
              <w:rPr>
                <w:ins w:id="803" w:author="raye" w:date="2018-07-17T12:05:00Z"/>
                <w:rFonts w:ascii="Calibri" w:eastAsia="宋体" w:hAnsi="Calibri" w:cstheme="minorHAnsi"/>
                <w:kern w:val="0"/>
                <w:szCs w:val="21"/>
              </w:rPr>
            </w:pPr>
            <w:ins w:id="804" w:author="raye" w:date="2018-07-17T12:05:00Z">
              <w:r w:rsidRPr="00A23FA3">
                <w:rPr>
                  <w:rFonts w:ascii="Calibri" w:eastAsia="宋体" w:hAnsi="Calibri" w:cstheme="minorHAnsi"/>
                  <w:kern w:val="0"/>
                  <w:szCs w:val="21"/>
                </w:rPr>
                <w:t>Operations Manager</w:t>
              </w:r>
            </w:ins>
          </w:p>
        </w:tc>
      </w:tr>
      <w:tr w:rsidR="00A23FA3" w:rsidRPr="00A23FA3" w14:paraId="4048FF37" w14:textId="77777777" w:rsidTr="004E64C5">
        <w:trPr>
          <w:trHeight w:val="570"/>
          <w:ins w:id="805" w:author="raye" w:date="2018-07-17T12:05:00Z"/>
        </w:trPr>
        <w:tc>
          <w:tcPr>
            <w:tcW w:w="1180" w:type="dxa"/>
            <w:shd w:val="clear" w:color="auto" w:fill="auto"/>
            <w:vAlign w:val="center"/>
          </w:tcPr>
          <w:p w14:paraId="4C4F651A" w14:textId="77777777" w:rsidR="00E33BD5" w:rsidRPr="00A23FA3" w:rsidRDefault="00E33BD5" w:rsidP="001910E4">
            <w:pPr>
              <w:widowControl/>
              <w:jc w:val="center"/>
              <w:rPr>
                <w:ins w:id="806" w:author="raye" w:date="2018-07-17T12:05:00Z"/>
                <w:rFonts w:ascii="Calibri" w:eastAsia="宋体" w:hAnsi="Calibri" w:cstheme="minorHAnsi"/>
                <w:kern w:val="0"/>
                <w:szCs w:val="21"/>
              </w:rPr>
            </w:pPr>
            <w:ins w:id="807" w:author="raye" w:date="2018-07-17T12:05:00Z">
              <w:r w:rsidRPr="00A23FA3">
                <w:rPr>
                  <w:rFonts w:ascii="Calibri" w:eastAsia="宋体" w:hAnsi="Calibri" w:cstheme="minorHAnsi" w:hint="eastAsia"/>
                  <w:kern w:val="0"/>
                  <w:szCs w:val="21"/>
                </w:rPr>
                <w:t>8</w:t>
              </w:r>
              <w:r w:rsidRPr="00A23FA3">
                <w:rPr>
                  <w:rFonts w:ascii="Calibri" w:eastAsia="宋体" w:hAnsi="Calibri" w:cstheme="minorHAnsi"/>
                  <w:kern w:val="0"/>
                  <w:szCs w:val="21"/>
                </w:rPr>
                <w:t>A</w:t>
              </w:r>
            </w:ins>
          </w:p>
        </w:tc>
        <w:tc>
          <w:tcPr>
            <w:tcW w:w="1611" w:type="dxa"/>
            <w:shd w:val="clear" w:color="auto" w:fill="auto"/>
            <w:vAlign w:val="center"/>
          </w:tcPr>
          <w:p w14:paraId="1CE66220" w14:textId="77777777" w:rsidR="00E33BD5" w:rsidRPr="00A23FA3" w:rsidRDefault="00E33BD5" w:rsidP="001910E4">
            <w:pPr>
              <w:widowControl/>
              <w:jc w:val="left"/>
              <w:rPr>
                <w:ins w:id="808" w:author="raye" w:date="2018-07-17T12:05:00Z"/>
                <w:rFonts w:ascii="Calibri" w:eastAsia="宋体" w:hAnsi="Calibri" w:cstheme="minorHAnsi"/>
                <w:kern w:val="0"/>
                <w:szCs w:val="21"/>
              </w:rPr>
            </w:pPr>
            <w:ins w:id="809" w:author="raye" w:date="2018-07-17T12:05:00Z">
              <w:r w:rsidRPr="00A23FA3">
                <w:rPr>
                  <w:rFonts w:ascii="Calibri" w:eastAsia="宋体" w:hAnsi="Calibri" w:cstheme="minorHAnsi" w:hint="eastAsia"/>
                  <w:kern w:val="0"/>
                  <w:szCs w:val="21"/>
                </w:rPr>
                <w:t>列表页第一次看到该</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ins>
          </w:p>
        </w:tc>
        <w:tc>
          <w:tcPr>
            <w:tcW w:w="1504" w:type="dxa"/>
            <w:shd w:val="clear" w:color="auto" w:fill="auto"/>
            <w:vAlign w:val="center"/>
          </w:tcPr>
          <w:p w14:paraId="4D4F2AA2" w14:textId="77777777" w:rsidR="00E33BD5" w:rsidRPr="00A23FA3" w:rsidRDefault="00E33BD5" w:rsidP="001910E4">
            <w:pPr>
              <w:widowControl/>
              <w:jc w:val="left"/>
              <w:rPr>
                <w:ins w:id="810" w:author="raye" w:date="2018-07-17T12:05:00Z"/>
                <w:rFonts w:ascii="Calibri" w:eastAsia="宋体" w:hAnsi="Calibri" w:cstheme="minorHAnsi"/>
                <w:kern w:val="0"/>
                <w:szCs w:val="21"/>
              </w:rPr>
            </w:pPr>
            <w:ins w:id="811" w:author="raye" w:date="2018-07-17T12:05:00Z">
              <w:r w:rsidRPr="00A23FA3">
                <w:rPr>
                  <w:rFonts w:ascii="Calibri" w:eastAsia="宋体" w:hAnsi="Calibri" w:cstheme="minorHAnsi"/>
                  <w:kern w:val="0"/>
                  <w:szCs w:val="21"/>
                </w:rPr>
                <w:t>Pending Compliance Supervisor Assign</w:t>
              </w:r>
            </w:ins>
          </w:p>
        </w:tc>
        <w:tc>
          <w:tcPr>
            <w:tcW w:w="1796" w:type="dxa"/>
            <w:shd w:val="clear" w:color="auto" w:fill="auto"/>
            <w:vAlign w:val="center"/>
          </w:tcPr>
          <w:p w14:paraId="71236DDA" w14:textId="77777777" w:rsidR="00E33BD5" w:rsidRPr="00A23FA3" w:rsidRDefault="00E33BD5" w:rsidP="001910E4">
            <w:pPr>
              <w:widowControl/>
              <w:jc w:val="left"/>
              <w:rPr>
                <w:ins w:id="812" w:author="raye" w:date="2018-07-17T12:05:00Z"/>
                <w:rFonts w:ascii="Calibri" w:eastAsia="宋体" w:hAnsi="Calibri" w:cstheme="minorHAnsi"/>
                <w:kern w:val="0"/>
                <w:szCs w:val="21"/>
              </w:rPr>
            </w:pPr>
            <w:ins w:id="813" w:author="raye" w:date="2018-07-17T12:05:00Z">
              <w:r w:rsidRPr="00A23FA3">
                <w:rPr>
                  <w:rFonts w:ascii="Calibri" w:eastAsia="宋体" w:hAnsi="Calibri" w:cstheme="minorHAnsi" w:hint="eastAsia"/>
                  <w:kern w:val="0"/>
                  <w:szCs w:val="21"/>
                </w:rPr>
                <w:t>列表页点击进详情页或列表页点击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r w:rsidRPr="00A23FA3">
                <w:rPr>
                  <w:rFonts w:ascii="Calibri" w:eastAsia="宋体" w:hAnsi="Calibri" w:cstheme="minorHAnsi" w:hint="eastAsia"/>
                  <w:kern w:val="0"/>
                  <w:szCs w:val="21"/>
                </w:rPr>
                <w:t>状态</w:t>
              </w:r>
              <w:r w:rsidRPr="00A23FA3">
                <w:rPr>
                  <w:rFonts w:ascii="Calibri" w:eastAsia="宋体" w:hAnsi="Calibri" w:cstheme="minorHAnsi" w:hint="eastAsia"/>
                  <w:kern w:val="0"/>
                  <w:szCs w:val="21"/>
                </w:rPr>
                <w:t xml:space="preserve"> </w:t>
              </w:r>
              <w:r w:rsidRPr="00A23FA3">
                <w:rPr>
                  <w:rFonts w:ascii="Calibri" w:eastAsia="宋体" w:hAnsi="Calibri" w:cstheme="minorHAnsi" w:hint="eastAsia"/>
                  <w:kern w:val="0"/>
                  <w:szCs w:val="21"/>
                </w:rPr>
                <w:t>很短</w:t>
              </w:r>
              <w:r w:rsidRPr="00A23FA3">
                <w:rPr>
                  <w:rFonts w:ascii="Calibri" w:eastAsia="宋体" w:hAnsi="Calibri" w:cstheme="minorHAnsi" w:hint="eastAsia"/>
                  <w:kern w:val="0"/>
                  <w:szCs w:val="21"/>
                </w:rPr>
                <w:t>)</w:t>
              </w:r>
            </w:ins>
          </w:p>
        </w:tc>
        <w:tc>
          <w:tcPr>
            <w:tcW w:w="1701" w:type="dxa"/>
            <w:shd w:val="clear" w:color="auto" w:fill="auto"/>
            <w:vAlign w:val="center"/>
          </w:tcPr>
          <w:p w14:paraId="773A3EB3" w14:textId="77777777" w:rsidR="00E33BD5" w:rsidRPr="00A23FA3" w:rsidRDefault="00E33BD5" w:rsidP="001910E4">
            <w:pPr>
              <w:widowControl/>
              <w:jc w:val="left"/>
              <w:rPr>
                <w:ins w:id="814" w:author="raye" w:date="2018-07-17T12:05:00Z"/>
                <w:rFonts w:ascii="Calibri" w:eastAsia="宋体" w:hAnsi="Calibri" w:cstheme="minorHAnsi"/>
                <w:kern w:val="0"/>
                <w:szCs w:val="21"/>
              </w:rPr>
            </w:pPr>
            <w:ins w:id="815" w:author="raye" w:date="2018-07-17T12:05:00Z">
              <w:r w:rsidRPr="00A23FA3">
                <w:rPr>
                  <w:rFonts w:ascii="Calibri" w:eastAsia="宋体" w:hAnsi="Calibri" w:cstheme="minorHAnsi"/>
                  <w:kern w:val="0"/>
                  <w:szCs w:val="21"/>
                </w:rPr>
                <w:t>Under Compliance Supervisor Assign</w:t>
              </w:r>
            </w:ins>
          </w:p>
        </w:tc>
        <w:tc>
          <w:tcPr>
            <w:tcW w:w="1669" w:type="dxa"/>
            <w:shd w:val="clear" w:color="auto" w:fill="auto"/>
            <w:vAlign w:val="center"/>
          </w:tcPr>
          <w:p w14:paraId="108458A2" w14:textId="77777777" w:rsidR="00E33BD5" w:rsidRPr="00A23FA3" w:rsidRDefault="00E33BD5" w:rsidP="001910E4">
            <w:pPr>
              <w:widowControl/>
              <w:jc w:val="left"/>
              <w:rPr>
                <w:ins w:id="816" w:author="raye" w:date="2018-07-17T12:05:00Z"/>
                <w:rFonts w:ascii="Calibri" w:eastAsia="宋体" w:hAnsi="Calibri" w:cstheme="minorHAnsi"/>
                <w:kern w:val="0"/>
                <w:szCs w:val="21"/>
              </w:rPr>
            </w:pPr>
            <w:ins w:id="817" w:author="raye" w:date="2018-07-17T12:05:00Z">
              <w:r w:rsidRPr="00A23FA3">
                <w:rPr>
                  <w:rFonts w:ascii="Calibri" w:eastAsia="宋体" w:hAnsi="Calibri" w:cstheme="minorHAnsi"/>
                  <w:kern w:val="0"/>
                  <w:szCs w:val="21"/>
                </w:rPr>
                <w:t>Compliance Supervisor</w:t>
              </w:r>
            </w:ins>
          </w:p>
        </w:tc>
      </w:tr>
      <w:tr w:rsidR="00A23FA3" w:rsidRPr="00A23FA3" w14:paraId="1D8292F7" w14:textId="77777777" w:rsidTr="004E64C5">
        <w:trPr>
          <w:trHeight w:val="570"/>
          <w:ins w:id="818" w:author="raye" w:date="2018-07-17T12:05:00Z"/>
        </w:trPr>
        <w:tc>
          <w:tcPr>
            <w:tcW w:w="1180" w:type="dxa"/>
            <w:shd w:val="clear" w:color="auto" w:fill="auto"/>
            <w:vAlign w:val="center"/>
            <w:hideMark/>
          </w:tcPr>
          <w:p w14:paraId="4B73BBF1" w14:textId="77777777" w:rsidR="00E33BD5" w:rsidRPr="00A23FA3" w:rsidRDefault="00E33BD5" w:rsidP="001910E4">
            <w:pPr>
              <w:widowControl/>
              <w:jc w:val="center"/>
              <w:rPr>
                <w:ins w:id="819" w:author="raye" w:date="2018-07-17T12:05:00Z"/>
                <w:rFonts w:ascii="Calibri" w:eastAsia="宋体" w:hAnsi="Calibri" w:cstheme="minorHAnsi"/>
                <w:kern w:val="0"/>
                <w:szCs w:val="21"/>
              </w:rPr>
            </w:pPr>
            <w:ins w:id="820" w:author="raye" w:date="2018-07-17T12:05:00Z">
              <w:r w:rsidRPr="00A23FA3">
                <w:rPr>
                  <w:rFonts w:ascii="Calibri" w:eastAsia="宋体" w:hAnsi="Calibri" w:cstheme="minorHAnsi"/>
                  <w:kern w:val="0"/>
                  <w:szCs w:val="21"/>
                </w:rPr>
                <w:t>8B</w:t>
              </w:r>
            </w:ins>
          </w:p>
        </w:tc>
        <w:tc>
          <w:tcPr>
            <w:tcW w:w="1611" w:type="dxa"/>
            <w:shd w:val="clear" w:color="auto" w:fill="auto"/>
            <w:vAlign w:val="center"/>
            <w:hideMark/>
          </w:tcPr>
          <w:p w14:paraId="31FDFA06" w14:textId="77777777" w:rsidR="00E33BD5" w:rsidRPr="00A23FA3" w:rsidRDefault="00E33BD5" w:rsidP="001910E4">
            <w:pPr>
              <w:widowControl/>
              <w:jc w:val="left"/>
              <w:rPr>
                <w:ins w:id="821" w:author="raye" w:date="2018-07-17T12:05:00Z"/>
                <w:rFonts w:ascii="Calibri" w:eastAsia="宋体" w:hAnsi="Calibri" w:cstheme="minorHAnsi"/>
                <w:kern w:val="0"/>
                <w:szCs w:val="21"/>
              </w:rPr>
            </w:pPr>
            <w:ins w:id="822" w:author="raye" w:date="2018-07-17T12:05:00Z">
              <w:r w:rsidRPr="00A23FA3">
                <w:rPr>
                  <w:rFonts w:ascii="Calibri" w:eastAsia="宋体" w:hAnsi="Calibri" w:cstheme="minorHAnsi" w:hint="eastAsia"/>
                  <w:kern w:val="0"/>
                  <w:szCs w:val="21"/>
                </w:rPr>
                <w:t>将</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分配给</w:t>
              </w:r>
              <w:r w:rsidRPr="00A23FA3">
                <w:rPr>
                  <w:rFonts w:ascii="Calibri" w:eastAsia="宋体" w:hAnsi="Calibri" w:cstheme="minorHAnsi"/>
                  <w:kern w:val="0"/>
                  <w:szCs w:val="21"/>
                </w:rPr>
                <w:t>CA(Assign to Compliance Analyst)</w:t>
              </w:r>
            </w:ins>
          </w:p>
        </w:tc>
        <w:tc>
          <w:tcPr>
            <w:tcW w:w="1504" w:type="dxa"/>
            <w:shd w:val="clear" w:color="auto" w:fill="auto"/>
            <w:vAlign w:val="center"/>
            <w:hideMark/>
          </w:tcPr>
          <w:p w14:paraId="776D7A1D" w14:textId="77777777" w:rsidR="00E33BD5" w:rsidRPr="00A23FA3" w:rsidRDefault="00E33BD5" w:rsidP="001910E4">
            <w:pPr>
              <w:widowControl/>
              <w:jc w:val="left"/>
              <w:rPr>
                <w:ins w:id="823" w:author="raye" w:date="2018-07-17T12:05:00Z"/>
                <w:rFonts w:ascii="Calibri" w:eastAsia="宋体" w:hAnsi="Calibri" w:cstheme="minorHAnsi"/>
                <w:kern w:val="0"/>
                <w:szCs w:val="21"/>
              </w:rPr>
            </w:pPr>
            <w:ins w:id="824" w:author="raye" w:date="2018-07-17T12:05:00Z">
              <w:r w:rsidRPr="00A23FA3">
                <w:rPr>
                  <w:rFonts w:ascii="Calibri" w:eastAsia="宋体" w:hAnsi="Calibri" w:cstheme="minorHAnsi"/>
                  <w:kern w:val="0"/>
                  <w:szCs w:val="21"/>
                </w:rPr>
                <w:t>Under Compliance Supervisor Assign</w:t>
              </w:r>
            </w:ins>
          </w:p>
        </w:tc>
        <w:tc>
          <w:tcPr>
            <w:tcW w:w="1796" w:type="dxa"/>
            <w:shd w:val="clear" w:color="auto" w:fill="auto"/>
            <w:vAlign w:val="center"/>
            <w:hideMark/>
          </w:tcPr>
          <w:p w14:paraId="3DF2A4BE" w14:textId="77777777" w:rsidR="00E33BD5" w:rsidRPr="00A23FA3" w:rsidRDefault="00E33BD5" w:rsidP="001910E4">
            <w:pPr>
              <w:widowControl/>
              <w:jc w:val="left"/>
              <w:rPr>
                <w:ins w:id="825" w:author="raye" w:date="2018-07-17T12:05:00Z"/>
                <w:rFonts w:ascii="Calibri" w:eastAsia="宋体" w:hAnsi="Calibri" w:cstheme="minorHAnsi"/>
                <w:kern w:val="0"/>
                <w:szCs w:val="21"/>
              </w:rPr>
            </w:pPr>
            <w:ins w:id="826" w:author="raye" w:date="2018-07-17T12:05:00Z">
              <w:r w:rsidRPr="00A23FA3">
                <w:rPr>
                  <w:rFonts w:ascii="Calibri" w:eastAsia="宋体" w:hAnsi="Calibri" w:cstheme="minorHAnsi" w:hint="eastAsia"/>
                  <w:kern w:val="0"/>
                  <w:szCs w:val="21"/>
                </w:rPr>
                <w:t>列表页或详情页，点击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r w:rsidRPr="00A23FA3">
                <w:rPr>
                  <w:rFonts w:ascii="Calibri" w:eastAsia="宋体" w:hAnsi="Calibri" w:cstheme="minorHAnsi" w:hint="eastAsia"/>
                  <w:kern w:val="0"/>
                  <w:szCs w:val="21"/>
                </w:rPr>
                <w:t>，确认分配后（</w:t>
              </w:r>
              <w:r w:rsidRPr="00A23FA3">
                <w:rPr>
                  <w:rFonts w:ascii="Calibri" w:eastAsia="宋体" w:hAnsi="Calibri" w:cstheme="minorHAnsi"/>
                  <w:kern w:val="0"/>
                  <w:szCs w:val="21"/>
                </w:rPr>
                <w:t>Assign to Compliance Analyst</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20A6F0C1" w14:textId="77777777" w:rsidR="00E33BD5" w:rsidRPr="00A23FA3" w:rsidRDefault="00E33BD5" w:rsidP="001910E4">
            <w:pPr>
              <w:widowControl/>
              <w:jc w:val="left"/>
              <w:rPr>
                <w:ins w:id="827" w:author="raye" w:date="2018-07-17T12:05:00Z"/>
                <w:rFonts w:ascii="Calibri" w:eastAsia="宋体" w:hAnsi="Calibri" w:cstheme="minorHAnsi"/>
                <w:kern w:val="0"/>
                <w:szCs w:val="21"/>
              </w:rPr>
            </w:pPr>
            <w:ins w:id="828" w:author="raye" w:date="2018-07-17T12:05:00Z">
              <w:r w:rsidRPr="00A23FA3">
                <w:rPr>
                  <w:rFonts w:ascii="Calibri" w:eastAsia="宋体" w:hAnsi="Calibri" w:cstheme="minorHAnsi"/>
                  <w:kern w:val="0"/>
                  <w:szCs w:val="21"/>
                </w:rPr>
                <w:t>Pending Compliance Analyst Review</w:t>
              </w:r>
            </w:ins>
          </w:p>
        </w:tc>
        <w:tc>
          <w:tcPr>
            <w:tcW w:w="1669" w:type="dxa"/>
            <w:shd w:val="clear" w:color="auto" w:fill="auto"/>
            <w:vAlign w:val="center"/>
            <w:hideMark/>
          </w:tcPr>
          <w:p w14:paraId="3F6EECE3" w14:textId="77777777" w:rsidR="00E33BD5" w:rsidRPr="00A23FA3" w:rsidRDefault="00E33BD5" w:rsidP="001910E4">
            <w:pPr>
              <w:widowControl/>
              <w:jc w:val="left"/>
              <w:rPr>
                <w:ins w:id="829" w:author="raye" w:date="2018-07-17T12:05:00Z"/>
                <w:rFonts w:ascii="Calibri" w:eastAsia="宋体" w:hAnsi="Calibri" w:cstheme="minorHAnsi"/>
                <w:kern w:val="0"/>
                <w:szCs w:val="21"/>
              </w:rPr>
            </w:pPr>
            <w:ins w:id="830" w:author="raye" w:date="2018-07-17T12:05:00Z">
              <w:r w:rsidRPr="00A23FA3">
                <w:rPr>
                  <w:rFonts w:ascii="Calibri" w:eastAsia="宋体" w:hAnsi="Calibri" w:cstheme="minorHAnsi"/>
                  <w:kern w:val="0"/>
                  <w:szCs w:val="21"/>
                </w:rPr>
                <w:t>Compliance Supervisor</w:t>
              </w:r>
            </w:ins>
          </w:p>
        </w:tc>
      </w:tr>
      <w:tr w:rsidR="00A23FA3" w:rsidRPr="00A23FA3" w14:paraId="7C44B556" w14:textId="77777777" w:rsidTr="004E64C5">
        <w:trPr>
          <w:trHeight w:val="570"/>
          <w:ins w:id="831" w:author="raye" w:date="2018-07-17T12:05:00Z"/>
        </w:trPr>
        <w:tc>
          <w:tcPr>
            <w:tcW w:w="1180" w:type="dxa"/>
            <w:shd w:val="clear" w:color="auto" w:fill="auto"/>
            <w:vAlign w:val="center"/>
            <w:hideMark/>
          </w:tcPr>
          <w:p w14:paraId="354CC0AF" w14:textId="77777777" w:rsidR="00E33BD5" w:rsidRPr="00A23FA3" w:rsidRDefault="00E33BD5" w:rsidP="001910E4">
            <w:pPr>
              <w:widowControl/>
              <w:jc w:val="center"/>
              <w:rPr>
                <w:ins w:id="832" w:author="raye" w:date="2018-07-17T12:05:00Z"/>
                <w:rFonts w:ascii="Calibri" w:eastAsia="宋体" w:hAnsi="Calibri" w:cstheme="minorHAnsi"/>
                <w:kern w:val="0"/>
                <w:szCs w:val="21"/>
              </w:rPr>
            </w:pPr>
            <w:ins w:id="833" w:author="raye" w:date="2018-07-17T12:05:00Z">
              <w:r w:rsidRPr="00A23FA3">
                <w:rPr>
                  <w:rFonts w:ascii="Calibri" w:eastAsia="宋体" w:hAnsi="Calibri" w:cstheme="minorHAnsi"/>
                  <w:kern w:val="0"/>
                  <w:szCs w:val="21"/>
                </w:rPr>
                <w:t>9</w:t>
              </w:r>
            </w:ins>
          </w:p>
        </w:tc>
        <w:tc>
          <w:tcPr>
            <w:tcW w:w="1611" w:type="dxa"/>
            <w:shd w:val="clear" w:color="auto" w:fill="auto"/>
            <w:vAlign w:val="center"/>
            <w:hideMark/>
          </w:tcPr>
          <w:p w14:paraId="5C88C0D4" w14:textId="77777777" w:rsidR="00E33BD5" w:rsidRPr="00A23FA3" w:rsidRDefault="00E33BD5" w:rsidP="001910E4">
            <w:pPr>
              <w:widowControl/>
              <w:jc w:val="left"/>
              <w:rPr>
                <w:ins w:id="834" w:author="raye" w:date="2018-07-17T12:05:00Z"/>
                <w:rFonts w:ascii="Calibri" w:eastAsia="宋体" w:hAnsi="Calibri" w:cstheme="minorHAnsi"/>
                <w:kern w:val="0"/>
                <w:szCs w:val="21"/>
              </w:rPr>
            </w:pPr>
            <w:ins w:id="835" w:author="raye" w:date="2018-07-17T12:05:00Z">
              <w:r w:rsidRPr="00A23FA3">
                <w:rPr>
                  <w:rFonts w:ascii="Calibri" w:eastAsia="宋体" w:hAnsi="Calibri" w:cstheme="minorHAnsi"/>
                  <w:kern w:val="0"/>
                  <w:szCs w:val="21"/>
                </w:rPr>
                <w:t>CA</w:t>
              </w:r>
              <w:r w:rsidRPr="00A23FA3">
                <w:rPr>
                  <w:rFonts w:ascii="Calibri" w:eastAsia="宋体" w:hAnsi="Calibri" w:cstheme="minorHAnsi" w:hint="eastAsia"/>
                  <w:kern w:val="0"/>
                  <w:szCs w:val="21"/>
                </w:rPr>
                <w:t>审核</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 (Compliance Analyst review case)</w:t>
              </w:r>
            </w:ins>
          </w:p>
        </w:tc>
        <w:tc>
          <w:tcPr>
            <w:tcW w:w="1504" w:type="dxa"/>
            <w:shd w:val="clear" w:color="auto" w:fill="auto"/>
            <w:vAlign w:val="center"/>
            <w:hideMark/>
          </w:tcPr>
          <w:p w14:paraId="055A7B42" w14:textId="77777777" w:rsidR="00E33BD5" w:rsidRPr="00A23FA3" w:rsidRDefault="00E33BD5" w:rsidP="001910E4">
            <w:pPr>
              <w:widowControl/>
              <w:jc w:val="left"/>
              <w:rPr>
                <w:ins w:id="836" w:author="raye" w:date="2018-07-17T12:05:00Z"/>
                <w:rFonts w:ascii="Calibri" w:eastAsia="宋体" w:hAnsi="Calibri" w:cstheme="minorHAnsi"/>
                <w:kern w:val="0"/>
                <w:szCs w:val="21"/>
              </w:rPr>
            </w:pPr>
            <w:ins w:id="837" w:author="raye" w:date="2018-07-17T12:05:00Z">
              <w:r w:rsidRPr="00A23FA3">
                <w:rPr>
                  <w:rFonts w:ascii="Calibri" w:eastAsia="宋体" w:hAnsi="Calibri" w:cstheme="minorHAnsi"/>
                  <w:kern w:val="0"/>
                  <w:szCs w:val="21"/>
                </w:rPr>
                <w:t>Pending Compliance Analyst Review</w:t>
              </w:r>
            </w:ins>
          </w:p>
        </w:tc>
        <w:tc>
          <w:tcPr>
            <w:tcW w:w="1796" w:type="dxa"/>
            <w:shd w:val="clear" w:color="auto" w:fill="auto"/>
            <w:vAlign w:val="center"/>
            <w:hideMark/>
          </w:tcPr>
          <w:p w14:paraId="7B373836" w14:textId="77777777" w:rsidR="00E33BD5" w:rsidRPr="00A23FA3" w:rsidRDefault="00E33BD5" w:rsidP="001910E4">
            <w:pPr>
              <w:widowControl/>
              <w:jc w:val="left"/>
              <w:rPr>
                <w:ins w:id="838" w:author="raye" w:date="2018-07-17T12:05:00Z"/>
                <w:rFonts w:ascii="Calibri" w:eastAsia="宋体" w:hAnsi="Calibri" w:cstheme="minorHAnsi"/>
                <w:kern w:val="0"/>
                <w:szCs w:val="21"/>
              </w:rPr>
            </w:pPr>
            <w:ins w:id="839"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r w:rsidRPr="00A23FA3">
                <w:rPr>
                  <w:rFonts w:ascii="Calibri" w:eastAsia="宋体" w:hAnsi="Calibri" w:cstheme="minorHAnsi"/>
                  <w:kern w:val="0"/>
                  <w:szCs w:val="21"/>
                </w:rPr>
                <w:t>Open case to review</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10747A63" w14:textId="77777777" w:rsidR="00E33BD5" w:rsidRPr="00A23FA3" w:rsidRDefault="00E33BD5" w:rsidP="001910E4">
            <w:pPr>
              <w:widowControl/>
              <w:jc w:val="left"/>
              <w:rPr>
                <w:ins w:id="840" w:author="raye" w:date="2018-07-17T12:05:00Z"/>
                <w:rFonts w:ascii="Calibri" w:eastAsia="宋体" w:hAnsi="Calibri" w:cstheme="minorHAnsi"/>
                <w:kern w:val="0"/>
                <w:szCs w:val="21"/>
              </w:rPr>
            </w:pPr>
            <w:ins w:id="841" w:author="raye" w:date="2018-07-17T12:05:00Z">
              <w:r w:rsidRPr="00A23FA3">
                <w:rPr>
                  <w:rFonts w:ascii="Calibri" w:eastAsia="宋体" w:hAnsi="Calibri" w:cstheme="minorHAnsi"/>
                  <w:kern w:val="0"/>
                  <w:szCs w:val="21"/>
                </w:rPr>
                <w:t>Under Compliance Analyst Review</w:t>
              </w:r>
            </w:ins>
          </w:p>
        </w:tc>
        <w:tc>
          <w:tcPr>
            <w:tcW w:w="1669" w:type="dxa"/>
            <w:shd w:val="clear" w:color="auto" w:fill="auto"/>
            <w:vAlign w:val="center"/>
            <w:hideMark/>
          </w:tcPr>
          <w:p w14:paraId="5F87EAB9" w14:textId="77777777" w:rsidR="00E33BD5" w:rsidRPr="00A23FA3" w:rsidRDefault="00E33BD5" w:rsidP="001910E4">
            <w:pPr>
              <w:widowControl/>
              <w:jc w:val="left"/>
              <w:rPr>
                <w:ins w:id="842" w:author="raye" w:date="2018-07-17T12:05:00Z"/>
                <w:rFonts w:ascii="Calibri" w:eastAsia="宋体" w:hAnsi="Calibri" w:cstheme="minorHAnsi"/>
                <w:kern w:val="0"/>
                <w:szCs w:val="21"/>
              </w:rPr>
            </w:pPr>
            <w:ins w:id="843" w:author="raye" w:date="2018-07-17T12:05:00Z">
              <w:r w:rsidRPr="00A23FA3">
                <w:rPr>
                  <w:rFonts w:ascii="Calibri" w:eastAsia="宋体" w:hAnsi="Calibri" w:cstheme="minorHAnsi"/>
                  <w:kern w:val="0"/>
                  <w:szCs w:val="21"/>
                </w:rPr>
                <w:t>Compliance Analyst</w:t>
              </w:r>
            </w:ins>
          </w:p>
        </w:tc>
      </w:tr>
      <w:tr w:rsidR="00A23FA3" w:rsidRPr="00A23FA3" w14:paraId="55FA57AC" w14:textId="77777777" w:rsidTr="004E64C5">
        <w:trPr>
          <w:trHeight w:val="570"/>
          <w:ins w:id="844" w:author="raye" w:date="2018-07-17T12:05:00Z"/>
        </w:trPr>
        <w:tc>
          <w:tcPr>
            <w:tcW w:w="1180" w:type="dxa"/>
            <w:shd w:val="clear" w:color="auto" w:fill="auto"/>
            <w:vAlign w:val="center"/>
            <w:hideMark/>
          </w:tcPr>
          <w:p w14:paraId="72EDA74A" w14:textId="77777777" w:rsidR="00E33BD5" w:rsidRPr="00A23FA3" w:rsidRDefault="00E33BD5" w:rsidP="001910E4">
            <w:pPr>
              <w:widowControl/>
              <w:jc w:val="center"/>
              <w:rPr>
                <w:ins w:id="845" w:author="raye" w:date="2018-07-17T12:05:00Z"/>
                <w:rFonts w:ascii="Calibri" w:eastAsia="宋体" w:hAnsi="Calibri" w:cstheme="minorHAnsi"/>
                <w:kern w:val="0"/>
                <w:szCs w:val="21"/>
              </w:rPr>
            </w:pPr>
            <w:ins w:id="846" w:author="raye" w:date="2018-07-17T12:05:00Z">
              <w:r w:rsidRPr="00A23FA3">
                <w:rPr>
                  <w:rFonts w:ascii="Calibri" w:eastAsia="宋体" w:hAnsi="Calibri" w:cstheme="minorHAnsi"/>
                  <w:kern w:val="0"/>
                  <w:szCs w:val="21"/>
                </w:rPr>
                <w:lastRenderedPageBreak/>
                <w:t>10</w:t>
              </w:r>
            </w:ins>
          </w:p>
        </w:tc>
        <w:tc>
          <w:tcPr>
            <w:tcW w:w="1611" w:type="dxa"/>
            <w:shd w:val="clear" w:color="auto" w:fill="auto"/>
            <w:vAlign w:val="center"/>
            <w:hideMark/>
          </w:tcPr>
          <w:p w14:paraId="2237B640" w14:textId="77777777" w:rsidR="00E33BD5" w:rsidRPr="00A23FA3" w:rsidRDefault="00E33BD5" w:rsidP="001910E4">
            <w:pPr>
              <w:widowControl/>
              <w:jc w:val="left"/>
              <w:rPr>
                <w:ins w:id="847" w:author="raye" w:date="2018-07-17T12:05:00Z"/>
                <w:rFonts w:ascii="Calibri" w:eastAsia="宋体" w:hAnsi="Calibri" w:cstheme="minorHAnsi"/>
                <w:kern w:val="0"/>
                <w:szCs w:val="21"/>
              </w:rPr>
            </w:pPr>
            <w:ins w:id="848" w:author="raye" w:date="2018-07-17T12:05:00Z">
              <w:r w:rsidRPr="00A23FA3">
                <w:rPr>
                  <w:rFonts w:ascii="Calibri" w:eastAsia="宋体" w:hAnsi="Calibri" w:cstheme="minorHAnsi" w:hint="eastAsia"/>
                  <w:kern w:val="0"/>
                  <w:szCs w:val="21"/>
                </w:rPr>
                <w:t>确认是否有危险信号（</w:t>
              </w:r>
              <w:r w:rsidRPr="00A23FA3">
                <w:rPr>
                  <w:rFonts w:ascii="Calibri" w:eastAsia="宋体" w:hAnsi="Calibri" w:cstheme="minorHAnsi"/>
                  <w:kern w:val="0"/>
                  <w:szCs w:val="21"/>
                </w:rPr>
                <w:t>Identify if no Red flag &amp; not in watch list</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4E576C2C" w14:textId="77777777" w:rsidR="00E33BD5" w:rsidRPr="00A23FA3" w:rsidRDefault="00E33BD5" w:rsidP="001910E4">
            <w:pPr>
              <w:widowControl/>
              <w:jc w:val="left"/>
              <w:rPr>
                <w:ins w:id="849" w:author="raye" w:date="2018-07-17T12:05:00Z"/>
                <w:rFonts w:ascii="Calibri" w:eastAsia="宋体" w:hAnsi="Calibri" w:cstheme="minorHAnsi"/>
                <w:kern w:val="0"/>
                <w:szCs w:val="21"/>
              </w:rPr>
            </w:pPr>
            <w:ins w:id="850" w:author="raye" w:date="2018-07-17T12:05:00Z">
              <w:r w:rsidRPr="00A23FA3">
                <w:rPr>
                  <w:rFonts w:ascii="Calibri" w:eastAsia="宋体" w:hAnsi="Calibri" w:cstheme="minorHAnsi"/>
                  <w:kern w:val="0"/>
                  <w:szCs w:val="21"/>
                </w:rPr>
                <w:t>Under Compliance Analyst Review</w:t>
              </w:r>
            </w:ins>
          </w:p>
        </w:tc>
        <w:tc>
          <w:tcPr>
            <w:tcW w:w="1796" w:type="dxa"/>
            <w:shd w:val="clear" w:color="auto" w:fill="auto"/>
            <w:vAlign w:val="center"/>
            <w:hideMark/>
          </w:tcPr>
          <w:p w14:paraId="0ADDB34C" w14:textId="77777777" w:rsidR="00E33BD5" w:rsidRPr="00A23FA3" w:rsidRDefault="00E33BD5" w:rsidP="001910E4">
            <w:pPr>
              <w:widowControl/>
              <w:jc w:val="left"/>
              <w:rPr>
                <w:ins w:id="851" w:author="raye" w:date="2018-07-17T12:05:00Z"/>
                <w:rFonts w:ascii="Calibri" w:eastAsia="宋体" w:hAnsi="Calibri" w:cstheme="minorHAnsi"/>
                <w:kern w:val="0"/>
                <w:szCs w:val="21"/>
              </w:rPr>
            </w:pPr>
            <w:ins w:id="852"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Refer to CS (Refer to Compliance Supervisor for review)</w:t>
              </w:r>
            </w:ins>
          </w:p>
        </w:tc>
        <w:tc>
          <w:tcPr>
            <w:tcW w:w="1701" w:type="dxa"/>
            <w:shd w:val="clear" w:color="auto" w:fill="auto"/>
            <w:vAlign w:val="center"/>
            <w:hideMark/>
          </w:tcPr>
          <w:p w14:paraId="76341FE1" w14:textId="77777777" w:rsidR="00E33BD5" w:rsidRPr="00A23FA3" w:rsidRDefault="00E33BD5" w:rsidP="001910E4">
            <w:pPr>
              <w:widowControl/>
              <w:jc w:val="left"/>
              <w:rPr>
                <w:ins w:id="853" w:author="raye" w:date="2018-07-17T12:05:00Z"/>
                <w:rFonts w:ascii="Calibri" w:eastAsia="宋体" w:hAnsi="Calibri" w:cstheme="minorHAnsi"/>
                <w:kern w:val="0"/>
                <w:szCs w:val="21"/>
              </w:rPr>
            </w:pPr>
            <w:ins w:id="854" w:author="raye" w:date="2018-07-17T12:05:00Z">
              <w:r w:rsidRPr="00A23FA3">
                <w:rPr>
                  <w:rFonts w:ascii="Calibri" w:eastAsia="宋体" w:hAnsi="Calibri" w:cstheme="minorHAnsi"/>
                  <w:kern w:val="0"/>
                  <w:szCs w:val="21"/>
                </w:rPr>
                <w:t>Pending</w:t>
              </w:r>
              <w:r w:rsidRPr="00A23FA3" w:rsidDel="006857C1">
                <w:rPr>
                  <w:rFonts w:ascii="Calibri" w:eastAsia="宋体" w:hAnsi="Calibri" w:cstheme="minorHAnsi"/>
                  <w:kern w:val="0"/>
                  <w:szCs w:val="21"/>
                </w:rPr>
                <w:t xml:space="preserve"> </w:t>
              </w:r>
              <w:r w:rsidRPr="00A23FA3">
                <w:rPr>
                  <w:rFonts w:ascii="Calibri" w:eastAsia="宋体" w:hAnsi="Calibri" w:cstheme="minorHAnsi"/>
                  <w:kern w:val="0"/>
                  <w:szCs w:val="21"/>
                </w:rPr>
                <w:t>Compliance Supervisor Review</w:t>
              </w:r>
            </w:ins>
          </w:p>
        </w:tc>
        <w:tc>
          <w:tcPr>
            <w:tcW w:w="1669" w:type="dxa"/>
            <w:shd w:val="clear" w:color="auto" w:fill="auto"/>
            <w:vAlign w:val="center"/>
            <w:hideMark/>
          </w:tcPr>
          <w:p w14:paraId="48B8008F" w14:textId="77777777" w:rsidR="00E33BD5" w:rsidRPr="00A23FA3" w:rsidRDefault="00E33BD5" w:rsidP="001910E4">
            <w:pPr>
              <w:widowControl/>
              <w:jc w:val="left"/>
              <w:rPr>
                <w:ins w:id="855" w:author="raye" w:date="2018-07-17T12:05:00Z"/>
                <w:rFonts w:ascii="Calibri" w:eastAsia="宋体" w:hAnsi="Calibri" w:cstheme="minorHAnsi"/>
                <w:kern w:val="0"/>
                <w:szCs w:val="21"/>
              </w:rPr>
            </w:pPr>
            <w:ins w:id="856" w:author="raye" w:date="2018-07-17T12:05:00Z">
              <w:r w:rsidRPr="00A23FA3">
                <w:rPr>
                  <w:rFonts w:ascii="Calibri" w:eastAsia="宋体" w:hAnsi="Calibri" w:cstheme="minorHAnsi"/>
                  <w:kern w:val="0"/>
                  <w:szCs w:val="21"/>
                </w:rPr>
                <w:t>Compliance Analyst</w:t>
              </w:r>
            </w:ins>
          </w:p>
        </w:tc>
      </w:tr>
      <w:tr w:rsidR="00A23FA3" w:rsidRPr="00A23FA3" w14:paraId="5F534A47" w14:textId="77777777" w:rsidTr="004E64C5">
        <w:trPr>
          <w:trHeight w:val="570"/>
          <w:ins w:id="857" w:author="raye" w:date="2018-07-17T12:05:00Z"/>
        </w:trPr>
        <w:tc>
          <w:tcPr>
            <w:tcW w:w="1180" w:type="dxa"/>
            <w:shd w:val="clear" w:color="auto" w:fill="auto"/>
            <w:vAlign w:val="center"/>
          </w:tcPr>
          <w:p w14:paraId="000246A4" w14:textId="77777777" w:rsidR="00E33BD5" w:rsidRPr="00A23FA3" w:rsidDel="006A418C" w:rsidRDefault="00E33BD5" w:rsidP="001910E4">
            <w:pPr>
              <w:widowControl/>
              <w:jc w:val="center"/>
              <w:rPr>
                <w:ins w:id="858" w:author="raye" w:date="2018-07-17T12:05:00Z"/>
                <w:rFonts w:ascii="Calibri" w:eastAsia="宋体" w:hAnsi="Calibri" w:cstheme="minorHAnsi"/>
                <w:kern w:val="0"/>
                <w:szCs w:val="21"/>
              </w:rPr>
            </w:pPr>
            <w:ins w:id="859" w:author="raye" w:date="2018-07-17T12:05:00Z">
              <w:r w:rsidRPr="00A23FA3">
                <w:rPr>
                  <w:rFonts w:ascii="Calibri" w:eastAsia="宋体" w:hAnsi="Calibri" w:cstheme="minorHAnsi" w:hint="eastAsia"/>
                  <w:kern w:val="0"/>
                  <w:szCs w:val="21"/>
                </w:rPr>
                <w:t>1</w:t>
              </w:r>
              <w:r w:rsidRPr="00A23FA3">
                <w:rPr>
                  <w:rFonts w:ascii="Calibri" w:eastAsia="宋体" w:hAnsi="Calibri" w:cstheme="minorHAnsi"/>
                  <w:kern w:val="0"/>
                  <w:szCs w:val="21"/>
                </w:rPr>
                <w:t>1</w:t>
              </w:r>
            </w:ins>
          </w:p>
        </w:tc>
        <w:tc>
          <w:tcPr>
            <w:tcW w:w="1611" w:type="dxa"/>
            <w:shd w:val="clear" w:color="auto" w:fill="auto"/>
            <w:vAlign w:val="center"/>
          </w:tcPr>
          <w:p w14:paraId="725CBD4B" w14:textId="77777777" w:rsidR="00E33BD5" w:rsidRPr="00A23FA3" w:rsidRDefault="00E33BD5" w:rsidP="001910E4">
            <w:pPr>
              <w:widowControl/>
              <w:jc w:val="left"/>
              <w:rPr>
                <w:ins w:id="860" w:author="raye" w:date="2018-07-17T12:05:00Z"/>
                <w:rFonts w:ascii="Calibri" w:eastAsia="宋体" w:hAnsi="Calibri" w:cstheme="minorHAnsi"/>
                <w:kern w:val="0"/>
                <w:szCs w:val="21"/>
              </w:rPr>
            </w:pPr>
            <w:ins w:id="861" w:author="raye" w:date="2018-07-17T12:05:00Z">
              <w:r w:rsidRPr="00A23FA3">
                <w:rPr>
                  <w:rFonts w:ascii="Calibri" w:eastAsia="宋体" w:hAnsi="Calibri" w:cstheme="minorHAnsi" w:hint="eastAsia"/>
                  <w:kern w:val="0"/>
                  <w:szCs w:val="21"/>
                </w:rPr>
                <w:t>合规主管审核</w:t>
              </w:r>
            </w:ins>
          </w:p>
        </w:tc>
        <w:tc>
          <w:tcPr>
            <w:tcW w:w="1504" w:type="dxa"/>
            <w:shd w:val="clear" w:color="auto" w:fill="auto"/>
            <w:vAlign w:val="center"/>
          </w:tcPr>
          <w:p w14:paraId="6AD6DD88" w14:textId="77777777" w:rsidR="00E33BD5" w:rsidRPr="00A23FA3" w:rsidRDefault="00E33BD5" w:rsidP="001910E4">
            <w:pPr>
              <w:widowControl/>
              <w:jc w:val="left"/>
              <w:rPr>
                <w:ins w:id="862" w:author="raye" w:date="2018-07-17T12:05:00Z"/>
                <w:rFonts w:ascii="Calibri" w:eastAsia="宋体" w:hAnsi="Calibri" w:cstheme="minorHAnsi"/>
                <w:kern w:val="0"/>
                <w:szCs w:val="21"/>
              </w:rPr>
            </w:pPr>
            <w:ins w:id="863" w:author="raye" w:date="2018-07-17T12:05:00Z">
              <w:r w:rsidRPr="00A23FA3">
                <w:rPr>
                  <w:rFonts w:ascii="Calibri" w:eastAsia="宋体" w:hAnsi="Calibri" w:cstheme="minorHAnsi"/>
                  <w:kern w:val="0"/>
                  <w:szCs w:val="21"/>
                </w:rPr>
                <w:t>Pending</w:t>
              </w:r>
              <w:r w:rsidRPr="00A23FA3" w:rsidDel="006857C1">
                <w:rPr>
                  <w:rFonts w:ascii="Calibri" w:eastAsia="宋体" w:hAnsi="Calibri" w:cstheme="minorHAnsi"/>
                  <w:kern w:val="0"/>
                  <w:szCs w:val="21"/>
                </w:rPr>
                <w:t xml:space="preserve"> </w:t>
              </w:r>
              <w:r w:rsidRPr="00A23FA3">
                <w:rPr>
                  <w:rFonts w:ascii="Calibri" w:eastAsia="宋体" w:hAnsi="Calibri" w:cstheme="minorHAnsi"/>
                  <w:kern w:val="0"/>
                  <w:szCs w:val="21"/>
                </w:rPr>
                <w:t>Compliance Supervisor Review</w:t>
              </w:r>
            </w:ins>
          </w:p>
        </w:tc>
        <w:tc>
          <w:tcPr>
            <w:tcW w:w="1796" w:type="dxa"/>
            <w:shd w:val="clear" w:color="auto" w:fill="auto"/>
            <w:vAlign w:val="center"/>
          </w:tcPr>
          <w:p w14:paraId="4FFD98C6" w14:textId="77777777" w:rsidR="00E33BD5" w:rsidRPr="00A23FA3" w:rsidRDefault="00E33BD5" w:rsidP="001910E4">
            <w:pPr>
              <w:widowControl/>
              <w:jc w:val="left"/>
              <w:rPr>
                <w:ins w:id="864" w:author="raye" w:date="2018-07-17T12:05:00Z"/>
                <w:rFonts w:ascii="Calibri" w:eastAsia="宋体" w:hAnsi="Calibri" w:cstheme="minorHAnsi"/>
                <w:kern w:val="0"/>
                <w:szCs w:val="21"/>
              </w:rPr>
            </w:pPr>
            <w:ins w:id="865"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tc>
        <w:tc>
          <w:tcPr>
            <w:tcW w:w="1701" w:type="dxa"/>
            <w:shd w:val="clear" w:color="auto" w:fill="auto"/>
            <w:vAlign w:val="center"/>
          </w:tcPr>
          <w:p w14:paraId="4EDAD333" w14:textId="77777777" w:rsidR="00E33BD5" w:rsidRPr="00A23FA3" w:rsidRDefault="00E33BD5" w:rsidP="001910E4">
            <w:pPr>
              <w:widowControl/>
              <w:jc w:val="left"/>
              <w:rPr>
                <w:ins w:id="866" w:author="raye" w:date="2018-07-17T12:05:00Z"/>
                <w:rFonts w:ascii="Calibri" w:eastAsia="宋体" w:hAnsi="Calibri" w:cstheme="minorHAnsi"/>
                <w:kern w:val="0"/>
                <w:szCs w:val="21"/>
              </w:rPr>
            </w:pPr>
            <w:ins w:id="867" w:author="raye" w:date="2018-07-17T12:05:00Z">
              <w:r w:rsidRPr="00A23FA3">
                <w:rPr>
                  <w:rFonts w:ascii="Calibri" w:eastAsia="宋体" w:hAnsi="Calibri" w:cstheme="minorHAnsi"/>
                  <w:kern w:val="0"/>
                  <w:szCs w:val="21"/>
                </w:rPr>
                <w:t>Under Compliance Supervisor Review</w:t>
              </w:r>
            </w:ins>
          </w:p>
        </w:tc>
        <w:tc>
          <w:tcPr>
            <w:tcW w:w="1669" w:type="dxa"/>
            <w:shd w:val="clear" w:color="auto" w:fill="auto"/>
            <w:vAlign w:val="center"/>
          </w:tcPr>
          <w:p w14:paraId="3BE51B40" w14:textId="77777777" w:rsidR="00E33BD5" w:rsidRPr="00A23FA3" w:rsidRDefault="00E33BD5" w:rsidP="001910E4">
            <w:pPr>
              <w:widowControl/>
              <w:jc w:val="left"/>
              <w:rPr>
                <w:ins w:id="868" w:author="raye" w:date="2018-07-17T12:05:00Z"/>
                <w:rFonts w:ascii="Calibri" w:eastAsia="宋体" w:hAnsi="Calibri" w:cstheme="minorHAnsi"/>
                <w:kern w:val="0"/>
                <w:szCs w:val="21"/>
              </w:rPr>
            </w:pPr>
            <w:ins w:id="869" w:author="raye" w:date="2018-07-17T12:05:00Z">
              <w:r w:rsidRPr="00A23FA3">
                <w:rPr>
                  <w:rFonts w:ascii="Calibri" w:eastAsia="宋体" w:hAnsi="Calibri" w:cstheme="minorHAnsi"/>
                  <w:kern w:val="0"/>
                  <w:szCs w:val="21"/>
                </w:rPr>
                <w:t>Compliance Supervisor</w:t>
              </w:r>
            </w:ins>
          </w:p>
        </w:tc>
      </w:tr>
      <w:tr w:rsidR="00A23FA3" w:rsidRPr="00A23FA3" w14:paraId="775F65D5" w14:textId="77777777" w:rsidTr="004E64C5">
        <w:trPr>
          <w:trHeight w:val="570"/>
          <w:ins w:id="870" w:author="raye" w:date="2018-07-17T12:05:00Z"/>
        </w:trPr>
        <w:tc>
          <w:tcPr>
            <w:tcW w:w="1180" w:type="dxa"/>
            <w:shd w:val="clear" w:color="auto" w:fill="auto"/>
            <w:vAlign w:val="center"/>
            <w:hideMark/>
          </w:tcPr>
          <w:p w14:paraId="19557271" w14:textId="77777777" w:rsidR="00E33BD5" w:rsidRPr="00A23FA3" w:rsidRDefault="00E33BD5" w:rsidP="001910E4">
            <w:pPr>
              <w:widowControl/>
              <w:jc w:val="center"/>
              <w:rPr>
                <w:ins w:id="871" w:author="raye" w:date="2018-07-17T12:05:00Z"/>
                <w:rFonts w:ascii="Calibri" w:eastAsia="宋体" w:hAnsi="Calibri" w:cstheme="minorHAnsi"/>
                <w:kern w:val="0"/>
                <w:szCs w:val="21"/>
              </w:rPr>
            </w:pPr>
            <w:ins w:id="872" w:author="raye" w:date="2018-07-17T12:05:00Z">
              <w:r w:rsidRPr="00A23FA3">
                <w:rPr>
                  <w:rFonts w:ascii="Calibri" w:eastAsia="宋体" w:hAnsi="Calibri" w:cstheme="minorHAnsi"/>
                  <w:kern w:val="0"/>
                  <w:szCs w:val="21"/>
                </w:rPr>
                <w:t>12</w:t>
              </w:r>
            </w:ins>
          </w:p>
        </w:tc>
        <w:tc>
          <w:tcPr>
            <w:tcW w:w="1611" w:type="dxa"/>
            <w:shd w:val="clear" w:color="auto" w:fill="auto"/>
            <w:vAlign w:val="center"/>
            <w:hideMark/>
          </w:tcPr>
          <w:p w14:paraId="7E141B0F" w14:textId="77777777" w:rsidR="00E33BD5" w:rsidRPr="00A23FA3" w:rsidRDefault="00E33BD5" w:rsidP="001910E4">
            <w:pPr>
              <w:widowControl/>
              <w:jc w:val="left"/>
              <w:rPr>
                <w:ins w:id="873" w:author="raye" w:date="2018-07-17T12:05:00Z"/>
                <w:rFonts w:ascii="Calibri" w:eastAsia="宋体" w:hAnsi="Calibri" w:cstheme="minorHAnsi"/>
                <w:kern w:val="0"/>
                <w:szCs w:val="21"/>
              </w:rPr>
            </w:pPr>
            <w:ins w:id="874" w:author="raye" w:date="2018-07-17T12:05:00Z">
              <w:r w:rsidRPr="00A23FA3">
                <w:rPr>
                  <w:rFonts w:ascii="Calibri" w:eastAsia="宋体" w:hAnsi="Calibri" w:cstheme="minorHAnsi" w:hint="eastAsia"/>
                  <w:kern w:val="0"/>
                  <w:szCs w:val="21"/>
                </w:rPr>
                <w:t>合规主管签字并发给</w:t>
              </w:r>
              <w:r w:rsidRPr="00A23FA3">
                <w:rPr>
                  <w:rFonts w:ascii="Calibri" w:eastAsia="宋体" w:hAnsi="Calibri" w:cstheme="minorHAnsi" w:hint="eastAsia"/>
                  <w:kern w:val="0"/>
                  <w:szCs w:val="21"/>
                </w:rPr>
                <w:t>L</w:t>
              </w:r>
              <w:r w:rsidRPr="00A23FA3">
                <w:rPr>
                  <w:rFonts w:ascii="Calibri" w:eastAsia="宋体" w:hAnsi="Calibri" w:cstheme="minorHAnsi"/>
                  <w:kern w:val="0"/>
                  <w:szCs w:val="21"/>
                </w:rPr>
                <w:t>CD(Compliance Supervisor sign &amp; refer to LCD)</w:t>
              </w:r>
            </w:ins>
          </w:p>
        </w:tc>
        <w:tc>
          <w:tcPr>
            <w:tcW w:w="1504" w:type="dxa"/>
            <w:shd w:val="clear" w:color="auto" w:fill="auto"/>
            <w:vAlign w:val="center"/>
            <w:hideMark/>
          </w:tcPr>
          <w:p w14:paraId="645F0FA0" w14:textId="77777777" w:rsidR="00E33BD5" w:rsidRPr="00A23FA3" w:rsidRDefault="00E33BD5" w:rsidP="001910E4">
            <w:pPr>
              <w:widowControl/>
              <w:jc w:val="left"/>
              <w:rPr>
                <w:ins w:id="875" w:author="raye" w:date="2018-07-17T12:05:00Z"/>
                <w:rFonts w:ascii="Calibri" w:eastAsia="宋体" w:hAnsi="Calibri" w:cstheme="minorHAnsi"/>
                <w:kern w:val="0"/>
                <w:szCs w:val="21"/>
              </w:rPr>
            </w:pPr>
            <w:ins w:id="876" w:author="raye" w:date="2018-07-17T12:05:00Z">
              <w:r w:rsidRPr="00A23FA3">
                <w:rPr>
                  <w:rFonts w:ascii="Calibri" w:eastAsia="宋体" w:hAnsi="Calibri" w:cstheme="minorHAnsi"/>
                  <w:kern w:val="0"/>
                  <w:szCs w:val="21"/>
                </w:rPr>
                <w:t>Under Compliance Supervisor Review</w:t>
              </w:r>
            </w:ins>
          </w:p>
        </w:tc>
        <w:tc>
          <w:tcPr>
            <w:tcW w:w="1796" w:type="dxa"/>
            <w:shd w:val="clear" w:color="auto" w:fill="auto"/>
            <w:vAlign w:val="center"/>
            <w:hideMark/>
          </w:tcPr>
          <w:p w14:paraId="2DE74CA9" w14:textId="77777777" w:rsidR="00E33BD5" w:rsidRPr="00A23FA3" w:rsidRDefault="00E33BD5" w:rsidP="001910E4">
            <w:pPr>
              <w:widowControl/>
              <w:jc w:val="left"/>
              <w:rPr>
                <w:ins w:id="877" w:author="raye" w:date="2018-07-17T12:05:00Z"/>
                <w:rFonts w:ascii="Calibri" w:eastAsia="宋体" w:hAnsi="Calibri" w:cstheme="minorHAnsi"/>
                <w:kern w:val="0"/>
                <w:szCs w:val="21"/>
              </w:rPr>
            </w:pPr>
            <w:ins w:id="878"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efer to LCD (Compliance Supervisor sign &amp; refer to LCD)</w:t>
              </w:r>
            </w:ins>
          </w:p>
        </w:tc>
        <w:tc>
          <w:tcPr>
            <w:tcW w:w="1701" w:type="dxa"/>
            <w:shd w:val="clear" w:color="auto" w:fill="auto"/>
            <w:vAlign w:val="center"/>
            <w:hideMark/>
          </w:tcPr>
          <w:p w14:paraId="1D74B993" w14:textId="77777777" w:rsidR="00E33BD5" w:rsidRPr="00A23FA3" w:rsidRDefault="00E33BD5" w:rsidP="001910E4">
            <w:pPr>
              <w:widowControl/>
              <w:jc w:val="left"/>
              <w:rPr>
                <w:ins w:id="879" w:author="raye" w:date="2018-07-17T12:05:00Z"/>
                <w:rFonts w:ascii="Calibri" w:eastAsia="宋体" w:hAnsi="Calibri" w:cstheme="minorHAnsi"/>
                <w:kern w:val="0"/>
                <w:szCs w:val="21"/>
              </w:rPr>
            </w:pPr>
            <w:ins w:id="880" w:author="raye" w:date="2018-07-17T12:05:00Z">
              <w:r w:rsidRPr="00A23FA3">
                <w:rPr>
                  <w:rFonts w:ascii="Calibri" w:eastAsia="宋体" w:hAnsi="Calibri" w:cstheme="minorHAnsi"/>
                  <w:kern w:val="0"/>
                  <w:szCs w:val="21"/>
                </w:rPr>
                <w:t>Pending LCD Feedback</w:t>
              </w:r>
            </w:ins>
          </w:p>
        </w:tc>
        <w:tc>
          <w:tcPr>
            <w:tcW w:w="1669" w:type="dxa"/>
            <w:shd w:val="clear" w:color="auto" w:fill="auto"/>
            <w:vAlign w:val="center"/>
            <w:hideMark/>
          </w:tcPr>
          <w:p w14:paraId="22000F80" w14:textId="77777777" w:rsidR="00E33BD5" w:rsidRPr="00A23FA3" w:rsidRDefault="00E33BD5" w:rsidP="001910E4">
            <w:pPr>
              <w:widowControl/>
              <w:jc w:val="left"/>
              <w:rPr>
                <w:ins w:id="881" w:author="raye" w:date="2018-07-17T12:05:00Z"/>
                <w:rFonts w:ascii="Calibri" w:eastAsia="宋体" w:hAnsi="Calibri" w:cstheme="minorHAnsi"/>
                <w:kern w:val="0"/>
                <w:szCs w:val="21"/>
              </w:rPr>
            </w:pPr>
            <w:ins w:id="882" w:author="raye" w:date="2018-07-17T12:05:00Z">
              <w:r w:rsidRPr="00A23FA3">
                <w:rPr>
                  <w:rFonts w:ascii="Calibri" w:eastAsia="宋体" w:hAnsi="Calibri" w:cstheme="minorHAnsi"/>
                  <w:kern w:val="0"/>
                  <w:szCs w:val="21"/>
                </w:rPr>
                <w:t xml:space="preserve">Compliance Supervisor </w:t>
              </w:r>
            </w:ins>
          </w:p>
        </w:tc>
      </w:tr>
      <w:tr w:rsidR="00A23FA3" w:rsidRPr="00A23FA3" w14:paraId="58288A84" w14:textId="77777777" w:rsidTr="004E64C5">
        <w:trPr>
          <w:trHeight w:val="285"/>
          <w:ins w:id="883" w:author="raye" w:date="2018-07-17T12:05:00Z"/>
        </w:trPr>
        <w:tc>
          <w:tcPr>
            <w:tcW w:w="1180" w:type="dxa"/>
            <w:shd w:val="clear" w:color="auto" w:fill="auto"/>
            <w:vAlign w:val="center"/>
            <w:hideMark/>
          </w:tcPr>
          <w:p w14:paraId="21D28F65" w14:textId="77777777" w:rsidR="00E33BD5" w:rsidRPr="00A23FA3" w:rsidRDefault="00E33BD5" w:rsidP="001910E4">
            <w:pPr>
              <w:widowControl/>
              <w:jc w:val="center"/>
              <w:rPr>
                <w:ins w:id="884" w:author="raye" w:date="2018-07-17T12:05:00Z"/>
                <w:rFonts w:ascii="Calibri" w:eastAsia="宋体" w:hAnsi="Calibri" w:cstheme="minorHAnsi"/>
                <w:kern w:val="0"/>
                <w:szCs w:val="21"/>
              </w:rPr>
            </w:pPr>
            <w:ins w:id="885" w:author="raye" w:date="2018-07-17T12:05:00Z">
              <w:r w:rsidRPr="00A23FA3">
                <w:rPr>
                  <w:rFonts w:ascii="Calibri" w:eastAsia="宋体" w:hAnsi="Calibri" w:cstheme="minorHAnsi"/>
                  <w:kern w:val="0"/>
                  <w:szCs w:val="21"/>
                </w:rPr>
                <w:t>13A</w:t>
              </w:r>
            </w:ins>
          </w:p>
        </w:tc>
        <w:tc>
          <w:tcPr>
            <w:tcW w:w="1611" w:type="dxa"/>
            <w:shd w:val="clear" w:color="auto" w:fill="auto"/>
            <w:vAlign w:val="center"/>
            <w:hideMark/>
          </w:tcPr>
          <w:p w14:paraId="25D3E8A4" w14:textId="77777777" w:rsidR="00E33BD5" w:rsidRPr="00A23FA3" w:rsidRDefault="00E33BD5" w:rsidP="001910E4">
            <w:pPr>
              <w:widowControl/>
              <w:jc w:val="left"/>
              <w:rPr>
                <w:ins w:id="886" w:author="raye" w:date="2018-07-17T12:05:00Z"/>
                <w:rFonts w:ascii="Calibri" w:eastAsia="宋体" w:hAnsi="Calibri" w:cstheme="minorHAnsi"/>
                <w:kern w:val="0"/>
                <w:szCs w:val="21"/>
              </w:rPr>
            </w:pPr>
            <w:ins w:id="887" w:author="raye" w:date="2018-07-17T12:05:00Z">
              <w:r w:rsidRPr="00A23FA3">
                <w:rPr>
                  <w:rFonts w:ascii="Calibri" w:eastAsia="宋体" w:hAnsi="Calibri" w:cstheme="minorHAnsi"/>
                  <w:kern w:val="0"/>
                  <w:szCs w:val="21"/>
                </w:rPr>
                <w:t>LCD</w:t>
              </w:r>
              <w:r w:rsidRPr="00A23FA3">
                <w:rPr>
                  <w:rFonts w:ascii="Calibri" w:eastAsia="宋体" w:hAnsi="Calibri" w:cstheme="minorHAnsi" w:hint="eastAsia"/>
                  <w:kern w:val="0"/>
                  <w:szCs w:val="21"/>
                </w:rPr>
                <w:t>审核（</w:t>
              </w:r>
              <w:r w:rsidRPr="00A23FA3">
                <w:rPr>
                  <w:rFonts w:ascii="Calibri" w:eastAsia="宋体" w:hAnsi="Calibri" w:cstheme="minorHAnsi"/>
                  <w:kern w:val="0"/>
                  <w:szCs w:val="21"/>
                </w:rPr>
                <w:t>LCD review</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4D9091FA" w14:textId="77777777" w:rsidR="00E33BD5" w:rsidRPr="00A23FA3" w:rsidRDefault="00E33BD5" w:rsidP="001910E4">
            <w:pPr>
              <w:widowControl/>
              <w:jc w:val="left"/>
              <w:rPr>
                <w:ins w:id="888" w:author="raye" w:date="2018-07-17T12:05:00Z"/>
                <w:rFonts w:ascii="Calibri" w:eastAsia="宋体" w:hAnsi="Calibri" w:cstheme="minorHAnsi"/>
                <w:kern w:val="0"/>
                <w:szCs w:val="21"/>
              </w:rPr>
            </w:pPr>
            <w:ins w:id="889" w:author="raye" w:date="2018-07-17T12:05:00Z">
              <w:r w:rsidRPr="00A23FA3">
                <w:rPr>
                  <w:rFonts w:ascii="Calibri" w:eastAsia="宋体" w:hAnsi="Calibri" w:cstheme="minorHAnsi"/>
                  <w:kern w:val="0"/>
                  <w:szCs w:val="21"/>
                </w:rPr>
                <w:t>Pending LCD Feedback</w:t>
              </w:r>
            </w:ins>
          </w:p>
        </w:tc>
        <w:tc>
          <w:tcPr>
            <w:tcW w:w="1796" w:type="dxa"/>
            <w:shd w:val="clear" w:color="auto" w:fill="auto"/>
            <w:vAlign w:val="center"/>
            <w:hideMark/>
          </w:tcPr>
          <w:p w14:paraId="3E3CF8B7" w14:textId="77777777" w:rsidR="00E33BD5" w:rsidRPr="00A23FA3" w:rsidRDefault="00E33BD5" w:rsidP="001910E4">
            <w:pPr>
              <w:widowControl/>
              <w:jc w:val="left"/>
              <w:rPr>
                <w:ins w:id="890" w:author="raye" w:date="2018-07-17T12:05:00Z"/>
                <w:rFonts w:ascii="Calibri" w:eastAsia="宋体" w:hAnsi="Calibri" w:cstheme="minorHAnsi"/>
                <w:kern w:val="0"/>
                <w:szCs w:val="21"/>
              </w:rPr>
            </w:pPr>
            <w:ins w:id="891"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r w:rsidRPr="00A23FA3">
                <w:rPr>
                  <w:rFonts w:ascii="Calibri" w:eastAsia="宋体" w:hAnsi="Calibri" w:cstheme="minorHAnsi"/>
                  <w:kern w:val="0"/>
                  <w:szCs w:val="21"/>
                </w:rPr>
                <w:t>LCD open case to review</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441E569A" w14:textId="26D3BF1A" w:rsidR="00E33BD5" w:rsidRPr="00A23FA3" w:rsidRDefault="00E33BD5" w:rsidP="001910E4">
            <w:pPr>
              <w:widowControl/>
              <w:jc w:val="left"/>
              <w:rPr>
                <w:ins w:id="892" w:author="raye" w:date="2018-07-17T12:05:00Z"/>
                <w:rFonts w:ascii="Calibri" w:eastAsia="宋体" w:hAnsi="Calibri" w:cstheme="minorHAnsi"/>
                <w:kern w:val="0"/>
                <w:szCs w:val="21"/>
              </w:rPr>
            </w:pPr>
            <w:ins w:id="893" w:author="raye" w:date="2018-07-17T12:05:00Z">
              <w:r w:rsidRPr="00A23FA3">
                <w:rPr>
                  <w:rFonts w:ascii="Calibri" w:eastAsia="宋体" w:hAnsi="Calibri" w:cstheme="minorHAnsi"/>
                  <w:kern w:val="0"/>
                  <w:szCs w:val="21"/>
                </w:rPr>
                <w:t xml:space="preserve">Under LCD </w:t>
              </w:r>
            </w:ins>
            <w:ins w:id="894" w:author="raye" w:date="2018-07-17T17:03:00Z">
              <w:r w:rsidR="00D06AFA" w:rsidRPr="00A23FA3">
                <w:rPr>
                  <w:rFonts w:ascii="Calibri" w:eastAsia="宋体" w:hAnsi="Calibri" w:cstheme="minorHAnsi"/>
                  <w:kern w:val="0"/>
                  <w:szCs w:val="21"/>
                </w:rPr>
                <w:t>Feedback</w:t>
              </w:r>
            </w:ins>
          </w:p>
        </w:tc>
        <w:tc>
          <w:tcPr>
            <w:tcW w:w="1669" w:type="dxa"/>
            <w:shd w:val="clear" w:color="auto" w:fill="auto"/>
            <w:vAlign w:val="center"/>
            <w:hideMark/>
          </w:tcPr>
          <w:p w14:paraId="5AED2EC8" w14:textId="77777777" w:rsidR="00E33BD5" w:rsidRPr="00A23FA3" w:rsidRDefault="00E33BD5" w:rsidP="001910E4">
            <w:pPr>
              <w:widowControl/>
              <w:jc w:val="left"/>
              <w:rPr>
                <w:ins w:id="895" w:author="raye" w:date="2018-07-17T12:05:00Z"/>
                <w:rFonts w:ascii="Calibri" w:eastAsia="宋体" w:hAnsi="Calibri" w:cstheme="minorHAnsi"/>
                <w:kern w:val="0"/>
                <w:szCs w:val="21"/>
              </w:rPr>
            </w:pPr>
            <w:ins w:id="896" w:author="raye" w:date="2018-07-17T12:05:00Z">
              <w:r w:rsidRPr="00A23FA3">
                <w:rPr>
                  <w:rFonts w:ascii="Calibri" w:eastAsia="宋体" w:hAnsi="Calibri" w:cstheme="minorHAnsi"/>
                  <w:kern w:val="0"/>
                  <w:szCs w:val="21"/>
                </w:rPr>
                <w:t>LCD</w:t>
              </w:r>
            </w:ins>
          </w:p>
        </w:tc>
      </w:tr>
      <w:tr w:rsidR="00A23FA3" w:rsidRPr="00A23FA3" w14:paraId="1BD61DF4" w14:textId="77777777" w:rsidTr="004E64C5">
        <w:trPr>
          <w:trHeight w:val="570"/>
          <w:ins w:id="897" w:author="raye" w:date="2018-07-17T12:05:00Z"/>
        </w:trPr>
        <w:tc>
          <w:tcPr>
            <w:tcW w:w="1180" w:type="dxa"/>
            <w:shd w:val="clear" w:color="auto" w:fill="auto"/>
            <w:vAlign w:val="center"/>
            <w:hideMark/>
          </w:tcPr>
          <w:p w14:paraId="2656DE52" w14:textId="77777777" w:rsidR="00E33BD5" w:rsidRPr="00A23FA3" w:rsidRDefault="00E33BD5" w:rsidP="001910E4">
            <w:pPr>
              <w:widowControl/>
              <w:jc w:val="center"/>
              <w:rPr>
                <w:ins w:id="898" w:author="raye" w:date="2018-07-17T12:05:00Z"/>
                <w:rFonts w:ascii="Calibri" w:eastAsia="宋体" w:hAnsi="Calibri" w:cstheme="minorHAnsi"/>
                <w:kern w:val="0"/>
                <w:szCs w:val="21"/>
              </w:rPr>
            </w:pPr>
            <w:ins w:id="899" w:author="raye" w:date="2018-07-17T12:05:00Z">
              <w:r w:rsidRPr="00A23FA3">
                <w:rPr>
                  <w:rFonts w:ascii="Calibri" w:eastAsia="宋体" w:hAnsi="Calibri" w:cstheme="minorHAnsi"/>
                  <w:kern w:val="0"/>
                  <w:szCs w:val="21"/>
                </w:rPr>
                <w:t>13B</w:t>
              </w:r>
            </w:ins>
          </w:p>
        </w:tc>
        <w:tc>
          <w:tcPr>
            <w:tcW w:w="1611" w:type="dxa"/>
            <w:shd w:val="clear" w:color="auto" w:fill="auto"/>
            <w:vAlign w:val="center"/>
            <w:hideMark/>
          </w:tcPr>
          <w:p w14:paraId="6D9BA6A2" w14:textId="77777777" w:rsidR="00E33BD5" w:rsidRPr="00A23FA3" w:rsidRDefault="00E33BD5" w:rsidP="001910E4">
            <w:pPr>
              <w:widowControl/>
              <w:jc w:val="left"/>
              <w:rPr>
                <w:ins w:id="900" w:author="raye" w:date="2018-07-17T12:05:00Z"/>
                <w:rFonts w:ascii="Calibri" w:eastAsia="宋体" w:hAnsi="Calibri" w:cstheme="minorHAnsi"/>
                <w:kern w:val="0"/>
                <w:szCs w:val="21"/>
              </w:rPr>
            </w:pPr>
            <w:ins w:id="901" w:author="raye" w:date="2018-07-17T12:05:00Z">
              <w:r w:rsidRPr="00A23FA3">
                <w:rPr>
                  <w:rFonts w:ascii="Calibri" w:eastAsia="宋体" w:hAnsi="Calibri" w:cstheme="minorHAnsi"/>
                  <w:kern w:val="0"/>
                  <w:szCs w:val="21"/>
                </w:rPr>
                <w:t>LCD</w:t>
              </w:r>
              <w:r w:rsidRPr="00A23FA3">
                <w:rPr>
                  <w:rFonts w:ascii="Calibri" w:eastAsia="宋体" w:hAnsi="Calibri" w:cstheme="minorHAnsi" w:hint="eastAsia"/>
                  <w:kern w:val="0"/>
                  <w:szCs w:val="21"/>
                </w:rPr>
                <w:t>反馈后发送给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 (LCD feedback and refer to Compliance Analyst)</w:t>
              </w:r>
            </w:ins>
          </w:p>
        </w:tc>
        <w:tc>
          <w:tcPr>
            <w:tcW w:w="1504" w:type="dxa"/>
            <w:shd w:val="clear" w:color="auto" w:fill="auto"/>
            <w:vAlign w:val="center"/>
            <w:hideMark/>
          </w:tcPr>
          <w:p w14:paraId="0754938F" w14:textId="051CE839" w:rsidR="00E33BD5" w:rsidRPr="00A23FA3" w:rsidRDefault="00E33BD5" w:rsidP="001910E4">
            <w:pPr>
              <w:widowControl/>
              <w:jc w:val="left"/>
              <w:rPr>
                <w:ins w:id="902" w:author="raye" w:date="2018-07-17T12:05:00Z"/>
                <w:rFonts w:ascii="Calibri" w:eastAsia="宋体" w:hAnsi="Calibri" w:cstheme="minorHAnsi"/>
                <w:kern w:val="0"/>
                <w:szCs w:val="21"/>
              </w:rPr>
            </w:pPr>
            <w:ins w:id="903" w:author="raye" w:date="2018-07-17T12:05:00Z">
              <w:r w:rsidRPr="00A23FA3">
                <w:rPr>
                  <w:rFonts w:ascii="Calibri" w:eastAsia="宋体" w:hAnsi="Calibri" w:cstheme="minorHAnsi"/>
                  <w:kern w:val="0"/>
                  <w:szCs w:val="21"/>
                </w:rPr>
                <w:t xml:space="preserve">Under LCD </w:t>
              </w:r>
            </w:ins>
            <w:ins w:id="904" w:author="raye" w:date="2018-07-17T17:04:00Z">
              <w:r w:rsidR="00D06AFA" w:rsidRPr="00A23FA3">
                <w:rPr>
                  <w:rFonts w:ascii="Calibri" w:eastAsia="宋体" w:hAnsi="Calibri" w:cstheme="minorHAnsi"/>
                  <w:kern w:val="0"/>
                  <w:szCs w:val="21"/>
                </w:rPr>
                <w:t>Feedback</w:t>
              </w:r>
            </w:ins>
          </w:p>
        </w:tc>
        <w:tc>
          <w:tcPr>
            <w:tcW w:w="1796" w:type="dxa"/>
            <w:shd w:val="clear" w:color="auto" w:fill="auto"/>
            <w:vAlign w:val="center"/>
            <w:hideMark/>
          </w:tcPr>
          <w:p w14:paraId="52AD8E6B" w14:textId="77777777" w:rsidR="00E33BD5" w:rsidRPr="00A23FA3" w:rsidRDefault="00E33BD5" w:rsidP="001910E4">
            <w:pPr>
              <w:widowControl/>
              <w:jc w:val="left"/>
              <w:rPr>
                <w:ins w:id="905" w:author="raye" w:date="2018-07-17T12:05:00Z"/>
                <w:rFonts w:ascii="Calibri" w:eastAsia="宋体" w:hAnsi="Calibri" w:cstheme="minorHAnsi"/>
                <w:kern w:val="0"/>
                <w:szCs w:val="21"/>
              </w:rPr>
            </w:pPr>
            <w:ins w:id="906"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efer to CA (LCD feedback and refer to Compliance Analyst)</w:t>
              </w:r>
            </w:ins>
          </w:p>
        </w:tc>
        <w:tc>
          <w:tcPr>
            <w:tcW w:w="1701" w:type="dxa"/>
            <w:shd w:val="clear" w:color="auto" w:fill="auto"/>
            <w:vAlign w:val="center"/>
            <w:hideMark/>
          </w:tcPr>
          <w:p w14:paraId="673D84EC" w14:textId="77777777" w:rsidR="00E33BD5" w:rsidRPr="00A23FA3" w:rsidRDefault="00E33BD5" w:rsidP="001910E4">
            <w:pPr>
              <w:widowControl/>
              <w:jc w:val="left"/>
              <w:rPr>
                <w:ins w:id="907" w:author="raye" w:date="2018-07-17T12:05:00Z"/>
                <w:rFonts w:ascii="Calibri" w:eastAsia="宋体" w:hAnsi="Calibri" w:cstheme="minorHAnsi"/>
                <w:kern w:val="0"/>
                <w:szCs w:val="21"/>
              </w:rPr>
            </w:pPr>
            <w:ins w:id="908" w:author="raye" w:date="2018-07-17T12:05:00Z">
              <w:r w:rsidRPr="00A23FA3">
                <w:rPr>
                  <w:rFonts w:ascii="Calibri" w:eastAsia="宋体" w:hAnsi="Calibri" w:cstheme="minorHAnsi"/>
                  <w:kern w:val="0"/>
                  <w:szCs w:val="21"/>
                </w:rPr>
                <w:t>Pending Compliance Analyst Review</w:t>
              </w:r>
            </w:ins>
          </w:p>
        </w:tc>
        <w:tc>
          <w:tcPr>
            <w:tcW w:w="1669" w:type="dxa"/>
            <w:shd w:val="clear" w:color="auto" w:fill="auto"/>
            <w:vAlign w:val="center"/>
            <w:hideMark/>
          </w:tcPr>
          <w:p w14:paraId="3E213AB6" w14:textId="77777777" w:rsidR="00E33BD5" w:rsidRPr="00A23FA3" w:rsidRDefault="00E33BD5" w:rsidP="001910E4">
            <w:pPr>
              <w:widowControl/>
              <w:jc w:val="left"/>
              <w:rPr>
                <w:ins w:id="909" w:author="raye" w:date="2018-07-17T12:05:00Z"/>
                <w:rFonts w:ascii="Calibri" w:eastAsia="宋体" w:hAnsi="Calibri" w:cstheme="minorHAnsi"/>
                <w:kern w:val="0"/>
                <w:szCs w:val="21"/>
              </w:rPr>
            </w:pPr>
            <w:ins w:id="910" w:author="raye" w:date="2018-07-17T12:05:00Z">
              <w:r w:rsidRPr="00A23FA3">
                <w:rPr>
                  <w:rFonts w:ascii="Calibri" w:eastAsia="宋体" w:hAnsi="Calibri" w:cstheme="minorHAnsi"/>
                  <w:kern w:val="0"/>
                  <w:szCs w:val="21"/>
                </w:rPr>
                <w:t>LCD</w:t>
              </w:r>
            </w:ins>
          </w:p>
        </w:tc>
      </w:tr>
      <w:tr w:rsidR="00A23FA3" w:rsidRPr="00A23FA3" w14:paraId="234FADF8" w14:textId="77777777" w:rsidTr="004E64C5">
        <w:trPr>
          <w:trHeight w:val="570"/>
          <w:ins w:id="911" w:author="raye" w:date="2018-07-17T12:05:00Z"/>
        </w:trPr>
        <w:tc>
          <w:tcPr>
            <w:tcW w:w="1180" w:type="dxa"/>
            <w:shd w:val="clear" w:color="auto" w:fill="auto"/>
            <w:vAlign w:val="center"/>
          </w:tcPr>
          <w:p w14:paraId="0047D836" w14:textId="77777777" w:rsidR="00E33BD5" w:rsidRPr="00A23FA3" w:rsidDel="006A418C" w:rsidRDefault="00E33BD5" w:rsidP="001910E4">
            <w:pPr>
              <w:widowControl/>
              <w:jc w:val="center"/>
              <w:rPr>
                <w:ins w:id="912" w:author="raye" w:date="2018-07-17T12:05:00Z"/>
                <w:rFonts w:ascii="Calibri" w:eastAsia="宋体" w:hAnsi="Calibri" w:cstheme="minorHAnsi"/>
                <w:kern w:val="0"/>
                <w:szCs w:val="21"/>
              </w:rPr>
            </w:pPr>
            <w:ins w:id="913" w:author="raye" w:date="2018-07-17T12:05:00Z">
              <w:r w:rsidRPr="00A23FA3">
                <w:rPr>
                  <w:rFonts w:ascii="Calibri" w:eastAsia="宋体" w:hAnsi="Calibri" w:cstheme="minorHAnsi" w:hint="eastAsia"/>
                  <w:kern w:val="0"/>
                  <w:szCs w:val="21"/>
                </w:rPr>
                <w:t>1</w:t>
              </w:r>
              <w:r w:rsidRPr="00A23FA3">
                <w:rPr>
                  <w:rFonts w:ascii="Calibri" w:eastAsia="宋体" w:hAnsi="Calibri" w:cstheme="minorHAnsi"/>
                  <w:kern w:val="0"/>
                  <w:szCs w:val="21"/>
                </w:rPr>
                <w:t>4A</w:t>
              </w:r>
            </w:ins>
          </w:p>
        </w:tc>
        <w:tc>
          <w:tcPr>
            <w:tcW w:w="1611" w:type="dxa"/>
            <w:shd w:val="clear" w:color="auto" w:fill="auto"/>
            <w:vAlign w:val="center"/>
          </w:tcPr>
          <w:p w14:paraId="5F3E366E" w14:textId="77777777" w:rsidR="00E33BD5" w:rsidRPr="00A23FA3" w:rsidRDefault="00E33BD5" w:rsidP="001910E4">
            <w:pPr>
              <w:widowControl/>
              <w:jc w:val="left"/>
              <w:rPr>
                <w:ins w:id="914" w:author="raye" w:date="2018-07-17T12:05:00Z"/>
                <w:rFonts w:ascii="Calibri" w:eastAsia="宋体" w:hAnsi="Calibri" w:cstheme="minorHAnsi"/>
                <w:kern w:val="0"/>
                <w:szCs w:val="21"/>
              </w:rPr>
            </w:pPr>
            <w:ins w:id="915" w:author="raye" w:date="2018-07-17T12:05:00Z">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审核</w:t>
              </w:r>
            </w:ins>
          </w:p>
        </w:tc>
        <w:tc>
          <w:tcPr>
            <w:tcW w:w="1504" w:type="dxa"/>
            <w:shd w:val="clear" w:color="auto" w:fill="auto"/>
            <w:vAlign w:val="center"/>
          </w:tcPr>
          <w:p w14:paraId="70BAF73F" w14:textId="77777777" w:rsidR="00E33BD5" w:rsidRPr="00A23FA3" w:rsidRDefault="00E33BD5" w:rsidP="001910E4">
            <w:pPr>
              <w:widowControl/>
              <w:jc w:val="left"/>
              <w:rPr>
                <w:ins w:id="916" w:author="raye" w:date="2018-07-17T12:05:00Z"/>
                <w:rFonts w:ascii="Calibri" w:eastAsia="宋体" w:hAnsi="Calibri" w:cstheme="minorHAnsi"/>
                <w:kern w:val="0"/>
                <w:szCs w:val="21"/>
              </w:rPr>
            </w:pPr>
            <w:ins w:id="917" w:author="raye" w:date="2018-07-17T12:05:00Z">
              <w:r w:rsidRPr="00A23FA3">
                <w:rPr>
                  <w:rFonts w:ascii="Calibri" w:eastAsia="宋体" w:hAnsi="Calibri" w:cstheme="minorHAnsi"/>
                  <w:kern w:val="0"/>
                  <w:szCs w:val="21"/>
                </w:rPr>
                <w:t>Pending Compliance Analyst Review</w:t>
              </w:r>
            </w:ins>
          </w:p>
        </w:tc>
        <w:tc>
          <w:tcPr>
            <w:tcW w:w="1796" w:type="dxa"/>
            <w:shd w:val="clear" w:color="auto" w:fill="auto"/>
            <w:vAlign w:val="center"/>
          </w:tcPr>
          <w:p w14:paraId="4FAC1995" w14:textId="77777777" w:rsidR="00E33BD5" w:rsidRPr="00A23FA3" w:rsidRDefault="00E33BD5" w:rsidP="001910E4">
            <w:pPr>
              <w:widowControl/>
              <w:jc w:val="left"/>
              <w:rPr>
                <w:ins w:id="918" w:author="raye" w:date="2018-07-17T12:05:00Z"/>
                <w:rFonts w:ascii="Calibri" w:eastAsia="宋体" w:hAnsi="Calibri" w:cstheme="minorHAnsi"/>
                <w:kern w:val="0"/>
                <w:szCs w:val="21"/>
              </w:rPr>
            </w:pPr>
            <w:ins w:id="919"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tc>
        <w:tc>
          <w:tcPr>
            <w:tcW w:w="1701" w:type="dxa"/>
            <w:shd w:val="clear" w:color="auto" w:fill="auto"/>
            <w:vAlign w:val="center"/>
          </w:tcPr>
          <w:p w14:paraId="185E3FF9" w14:textId="77777777" w:rsidR="00E33BD5" w:rsidRPr="00A23FA3" w:rsidRDefault="00E33BD5" w:rsidP="001910E4">
            <w:pPr>
              <w:widowControl/>
              <w:jc w:val="left"/>
              <w:rPr>
                <w:ins w:id="920" w:author="raye" w:date="2018-07-17T12:05:00Z"/>
                <w:rFonts w:ascii="Calibri" w:eastAsia="宋体" w:hAnsi="Calibri" w:cstheme="minorHAnsi"/>
                <w:kern w:val="0"/>
                <w:szCs w:val="21"/>
              </w:rPr>
            </w:pPr>
            <w:ins w:id="921" w:author="raye" w:date="2018-07-17T12:05:00Z">
              <w:r w:rsidRPr="00A23FA3">
                <w:rPr>
                  <w:rFonts w:ascii="Calibri" w:eastAsia="宋体" w:hAnsi="Calibri" w:cstheme="minorHAnsi"/>
                  <w:kern w:val="0"/>
                  <w:szCs w:val="21"/>
                </w:rPr>
                <w:t>Under</w:t>
              </w:r>
              <w:r w:rsidRPr="00A23FA3" w:rsidDel="004B4A4B">
                <w:rPr>
                  <w:rFonts w:ascii="Calibri" w:eastAsia="宋体" w:hAnsi="Calibri" w:cstheme="minorHAnsi"/>
                  <w:kern w:val="0"/>
                  <w:szCs w:val="21"/>
                </w:rPr>
                <w:t xml:space="preserve"> </w:t>
              </w:r>
              <w:r w:rsidRPr="00A23FA3">
                <w:rPr>
                  <w:rFonts w:ascii="Calibri" w:eastAsia="宋体" w:hAnsi="Calibri" w:cstheme="minorHAnsi"/>
                  <w:kern w:val="0"/>
                  <w:szCs w:val="21"/>
                </w:rPr>
                <w:t>Compliance Analyst Review</w:t>
              </w:r>
            </w:ins>
          </w:p>
        </w:tc>
        <w:tc>
          <w:tcPr>
            <w:tcW w:w="1669" w:type="dxa"/>
            <w:shd w:val="clear" w:color="auto" w:fill="auto"/>
            <w:vAlign w:val="center"/>
          </w:tcPr>
          <w:p w14:paraId="72C8FAF0" w14:textId="77777777" w:rsidR="00E33BD5" w:rsidRPr="00A23FA3" w:rsidRDefault="00E33BD5" w:rsidP="001910E4">
            <w:pPr>
              <w:widowControl/>
              <w:jc w:val="left"/>
              <w:rPr>
                <w:ins w:id="922" w:author="raye" w:date="2018-07-17T12:05:00Z"/>
                <w:rFonts w:ascii="Calibri" w:eastAsia="宋体" w:hAnsi="Calibri" w:cstheme="minorHAnsi"/>
                <w:kern w:val="0"/>
                <w:szCs w:val="21"/>
              </w:rPr>
            </w:pPr>
            <w:ins w:id="923" w:author="raye" w:date="2018-07-17T12:05:00Z">
              <w:r w:rsidRPr="00A23FA3">
                <w:rPr>
                  <w:rFonts w:ascii="Calibri" w:eastAsia="宋体" w:hAnsi="Calibri" w:cstheme="minorHAnsi"/>
                  <w:kern w:val="0"/>
                  <w:szCs w:val="21"/>
                </w:rPr>
                <w:t>Compliance Analyst</w:t>
              </w:r>
            </w:ins>
          </w:p>
        </w:tc>
      </w:tr>
      <w:tr w:rsidR="00A23FA3" w:rsidRPr="00A23FA3" w14:paraId="3F4D14E8" w14:textId="77777777" w:rsidTr="004E64C5">
        <w:trPr>
          <w:trHeight w:val="570"/>
          <w:ins w:id="924" w:author="raye" w:date="2018-07-17T12:05:00Z"/>
        </w:trPr>
        <w:tc>
          <w:tcPr>
            <w:tcW w:w="1180" w:type="dxa"/>
            <w:shd w:val="clear" w:color="auto" w:fill="auto"/>
            <w:vAlign w:val="center"/>
            <w:hideMark/>
          </w:tcPr>
          <w:p w14:paraId="42D1C269" w14:textId="77777777" w:rsidR="00E33BD5" w:rsidRPr="00A23FA3" w:rsidRDefault="00E33BD5" w:rsidP="001910E4">
            <w:pPr>
              <w:widowControl/>
              <w:jc w:val="center"/>
              <w:rPr>
                <w:ins w:id="925" w:author="raye" w:date="2018-07-17T12:05:00Z"/>
                <w:rFonts w:ascii="Calibri" w:eastAsia="宋体" w:hAnsi="Calibri" w:cstheme="minorHAnsi"/>
                <w:kern w:val="0"/>
                <w:szCs w:val="21"/>
              </w:rPr>
            </w:pPr>
            <w:ins w:id="926" w:author="raye" w:date="2018-07-17T12:05:00Z">
              <w:r w:rsidRPr="00A23FA3">
                <w:rPr>
                  <w:rFonts w:ascii="Calibri" w:eastAsia="宋体" w:hAnsi="Calibri" w:cstheme="minorHAnsi"/>
                  <w:kern w:val="0"/>
                  <w:szCs w:val="21"/>
                </w:rPr>
                <w:t>14B</w:t>
              </w:r>
            </w:ins>
          </w:p>
        </w:tc>
        <w:tc>
          <w:tcPr>
            <w:tcW w:w="1611" w:type="dxa"/>
            <w:shd w:val="clear" w:color="auto" w:fill="auto"/>
            <w:vAlign w:val="center"/>
            <w:hideMark/>
          </w:tcPr>
          <w:p w14:paraId="041BFC48" w14:textId="77777777" w:rsidR="00E33BD5" w:rsidRPr="00A23FA3" w:rsidRDefault="00E33BD5" w:rsidP="001910E4">
            <w:pPr>
              <w:widowControl/>
              <w:jc w:val="left"/>
              <w:rPr>
                <w:ins w:id="927" w:author="raye" w:date="2018-07-17T12:05:00Z"/>
                <w:rFonts w:ascii="Calibri" w:eastAsia="宋体" w:hAnsi="Calibri" w:cstheme="minorHAnsi"/>
                <w:kern w:val="0"/>
                <w:szCs w:val="21"/>
              </w:rPr>
            </w:pPr>
            <w:ins w:id="928" w:author="raye" w:date="2018-07-17T12:05:00Z">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复核（</w:t>
              </w:r>
              <w:r w:rsidRPr="00A23FA3">
                <w:rPr>
                  <w:rFonts w:ascii="Calibri" w:eastAsia="宋体" w:hAnsi="Calibri" w:cstheme="minorHAnsi"/>
                  <w:kern w:val="0"/>
                  <w:szCs w:val="21"/>
                </w:rPr>
                <w:t xml:space="preserve">Refer to Compliance Supervisor </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review</w:t>
              </w:r>
            </w:ins>
          </w:p>
        </w:tc>
        <w:tc>
          <w:tcPr>
            <w:tcW w:w="1504" w:type="dxa"/>
            <w:shd w:val="clear" w:color="auto" w:fill="auto"/>
            <w:vAlign w:val="center"/>
            <w:hideMark/>
          </w:tcPr>
          <w:p w14:paraId="40AA0A3B" w14:textId="77777777" w:rsidR="00E33BD5" w:rsidRPr="00A23FA3" w:rsidRDefault="00E33BD5" w:rsidP="001910E4">
            <w:pPr>
              <w:widowControl/>
              <w:jc w:val="left"/>
              <w:rPr>
                <w:ins w:id="929" w:author="raye" w:date="2018-07-17T12:05:00Z"/>
                <w:rFonts w:ascii="Calibri" w:eastAsia="宋体" w:hAnsi="Calibri" w:cstheme="minorHAnsi"/>
                <w:kern w:val="0"/>
                <w:szCs w:val="21"/>
              </w:rPr>
            </w:pPr>
            <w:ins w:id="930" w:author="raye" w:date="2018-07-17T12:05:00Z">
              <w:r w:rsidRPr="00A23FA3">
                <w:rPr>
                  <w:rFonts w:ascii="Calibri" w:eastAsia="宋体" w:hAnsi="Calibri" w:cstheme="minorHAnsi"/>
                  <w:kern w:val="0"/>
                  <w:szCs w:val="21"/>
                </w:rPr>
                <w:t>Under</w:t>
              </w:r>
              <w:r w:rsidRPr="00A23FA3" w:rsidDel="004B4A4B">
                <w:rPr>
                  <w:rFonts w:ascii="Calibri" w:eastAsia="宋体" w:hAnsi="Calibri" w:cstheme="minorHAnsi"/>
                  <w:kern w:val="0"/>
                  <w:szCs w:val="21"/>
                </w:rPr>
                <w:t xml:space="preserve"> </w:t>
              </w:r>
              <w:r w:rsidRPr="00A23FA3">
                <w:rPr>
                  <w:rFonts w:ascii="Calibri" w:eastAsia="宋体" w:hAnsi="Calibri" w:cstheme="minorHAnsi"/>
                  <w:kern w:val="0"/>
                  <w:szCs w:val="21"/>
                </w:rPr>
                <w:t>Compliance Analyst Review</w:t>
              </w:r>
            </w:ins>
          </w:p>
        </w:tc>
        <w:tc>
          <w:tcPr>
            <w:tcW w:w="1796" w:type="dxa"/>
            <w:shd w:val="clear" w:color="auto" w:fill="auto"/>
            <w:vAlign w:val="center"/>
            <w:hideMark/>
          </w:tcPr>
          <w:p w14:paraId="56575C7D" w14:textId="77777777" w:rsidR="00E33BD5" w:rsidRPr="00A23FA3" w:rsidRDefault="00E33BD5" w:rsidP="001910E4">
            <w:pPr>
              <w:widowControl/>
              <w:jc w:val="left"/>
              <w:rPr>
                <w:ins w:id="931" w:author="raye" w:date="2018-07-17T12:05:00Z"/>
                <w:rFonts w:ascii="Calibri" w:eastAsia="宋体" w:hAnsi="Calibri" w:cstheme="minorHAnsi"/>
                <w:kern w:val="0"/>
                <w:szCs w:val="21"/>
              </w:rPr>
            </w:pPr>
            <w:ins w:id="932" w:author="raye" w:date="2018-07-17T12:05:00Z">
              <w:r w:rsidRPr="00A23FA3">
                <w:rPr>
                  <w:rFonts w:ascii="Calibri" w:eastAsia="宋体" w:hAnsi="Calibri" w:cstheme="minorHAnsi"/>
                  <w:kern w:val="0"/>
                  <w:szCs w:val="21"/>
                </w:rPr>
                <w:t>CA</w:t>
              </w:r>
              <w:r w:rsidRPr="00A23FA3">
                <w:rPr>
                  <w:rFonts w:ascii="Calibri" w:eastAsia="宋体" w:hAnsi="Calibri" w:cstheme="minorHAnsi" w:hint="eastAsia"/>
                  <w:kern w:val="0"/>
                  <w:szCs w:val="21"/>
                </w:rPr>
                <w:t>填写</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 xml:space="preserve">Refer to CS </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Refer to Compliance Supervisor review</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70840631" w14:textId="77777777" w:rsidR="00E33BD5" w:rsidRPr="00A23FA3" w:rsidRDefault="00E33BD5" w:rsidP="001910E4">
            <w:pPr>
              <w:widowControl/>
              <w:jc w:val="left"/>
              <w:rPr>
                <w:ins w:id="933" w:author="raye" w:date="2018-07-17T12:05:00Z"/>
                <w:rFonts w:ascii="Calibri" w:eastAsia="宋体" w:hAnsi="Calibri" w:cstheme="minorHAnsi"/>
                <w:kern w:val="0"/>
                <w:szCs w:val="21"/>
              </w:rPr>
            </w:pPr>
            <w:ins w:id="934" w:author="raye" w:date="2018-07-17T12:05:00Z">
              <w:r w:rsidRPr="00A23FA3">
                <w:rPr>
                  <w:rFonts w:ascii="Calibri" w:eastAsia="宋体" w:hAnsi="Calibri" w:cstheme="minorHAnsi"/>
                  <w:kern w:val="0"/>
                  <w:szCs w:val="21"/>
                </w:rPr>
                <w:t>Pending Compliance Supervisor Review</w:t>
              </w:r>
            </w:ins>
          </w:p>
        </w:tc>
        <w:tc>
          <w:tcPr>
            <w:tcW w:w="1669" w:type="dxa"/>
            <w:shd w:val="clear" w:color="auto" w:fill="auto"/>
            <w:vAlign w:val="center"/>
            <w:hideMark/>
          </w:tcPr>
          <w:p w14:paraId="13EE7D64" w14:textId="77777777" w:rsidR="00E33BD5" w:rsidRPr="00A23FA3" w:rsidRDefault="00E33BD5" w:rsidP="001910E4">
            <w:pPr>
              <w:widowControl/>
              <w:jc w:val="left"/>
              <w:rPr>
                <w:ins w:id="935" w:author="raye" w:date="2018-07-17T12:05:00Z"/>
                <w:rFonts w:ascii="Calibri" w:eastAsia="宋体" w:hAnsi="Calibri" w:cstheme="minorHAnsi"/>
                <w:kern w:val="0"/>
                <w:szCs w:val="21"/>
              </w:rPr>
            </w:pPr>
            <w:ins w:id="936" w:author="raye" w:date="2018-07-17T12:05:00Z">
              <w:r w:rsidRPr="00A23FA3">
                <w:rPr>
                  <w:rFonts w:ascii="Calibri" w:eastAsia="宋体" w:hAnsi="Calibri" w:cstheme="minorHAnsi"/>
                  <w:kern w:val="0"/>
                  <w:szCs w:val="21"/>
                </w:rPr>
                <w:t>Compliance Analyst</w:t>
              </w:r>
            </w:ins>
          </w:p>
        </w:tc>
      </w:tr>
      <w:tr w:rsidR="00A23FA3" w:rsidRPr="00A23FA3" w14:paraId="1E32389E" w14:textId="77777777" w:rsidTr="004E64C5">
        <w:trPr>
          <w:trHeight w:val="570"/>
          <w:ins w:id="937" w:author="raye" w:date="2018-07-17T12:05:00Z"/>
        </w:trPr>
        <w:tc>
          <w:tcPr>
            <w:tcW w:w="1180" w:type="dxa"/>
            <w:shd w:val="clear" w:color="auto" w:fill="auto"/>
            <w:vAlign w:val="center"/>
            <w:hideMark/>
          </w:tcPr>
          <w:p w14:paraId="0B27EF3C" w14:textId="77777777" w:rsidR="00E33BD5" w:rsidRPr="00A23FA3" w:rsidRDefault="00E33BD5" w:rsidP="001910E4">
            <w:pPr>
              <w:widowControl/>
              <w:jc w:val="center"/>
              <w:rPr>
                <w:ins w:id="938" w:author="raye" w:date="2018-07-17T12:05:00Z"/>
                <w:rFonts w:ascii="Calibri" w:eastAsia="宋体" w:hAnsi="Calibri" w:cstheme="minorHAnsi"/>
                <w:kern w:val="0"/>
                <w:szCs w:val="21"/>
              </w:rPr>
            </w:pPr>
            <w:ins w:id="939" w:author="raye" w:date="2018-07-17T12:05:00Z">
              <w:r w:rsidRPr="00A23FA3">
                <w:rPr>
                  <w:rFonts w:ascii="Calibri" w:eastAsia="宋体" w:hAnsi="Calibri" w:cstheme="minorHAnsi"/>
                  <w:kern w:val="0"/>
                  <w:szCs w:val="21"/>
                </w:rPr>
                <w:t>15</w:t>
              </w:r>
            </w:ins>
          </w:p>
        </w:tc>
        <w:tc>
          <w:tcPr>
            <w:tcW w:w="1611" w:type="dxa"/>
            <w:shd w:val="clear" w:color="auto" w:fill="auto"/>
            <w:vAlign w:val="center"/>
            <w:hideMark/>
          </w:tcPr>
          <w:p w14:paraId="16119A4E" w14:textId="77777777" w:rsidR="00E33BD5" w:rsidRPr="00A23FA3" w:rsidRDefault="00E33BD5" w:rsidP="001910E4">
            <w:pPr>
              <w:widowControl/>
              <w:jc w:val="left"/>
              <w:rPr>
                <w:ins w:id="940" w:author="raye" w:date="2018-07-17T12:05:00Z"/>
                <w:rFonts w:ascii="Calibri" w:eastAsia="宋体" w:hAnsi="Calibri" w:cstheme="minorHAnsi"/>
                <w:kern w:val="0"/>
                <w:szCs w:val="21"/>
              </w:rPr>
            </w:pPr>
            <w:ins w:id="941" w:author="raye" w:date="2018-07-17T12:05:00Z">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复核</w:t>
              </w:r>
            </w:ins>
          </w:p>
          <w:p w14:paraId="3C595D15" w14:textId="77777777" w:rsidR="00E33BD5" w:rsidRPr="00A23FA3" w:rsidRDefault="00E33BD5" w:rsidP="001910E4">
            <w:pPr>
              <w:widowControl/>
              <w:jc w:val="left"/>
              <w:rPr>
                <w:ins w:id="942" w:author="raye" w:date="2018-07-17T12:05:00Z"/>
                <w:rFonts w:ascii="Calibri" w:eastAsia="宋体" w:hAnsi="Calibri" w:cstheme="minorHAnsi"/>
                <w:kern w:val="0"/>
                <w:szCs w:val="21"/>
              </w:rPr>
            </w:pPr>
            <w:ins w:id="943" w:author="raye" w:date="2018-07-17T12:05:00Z">
              <w:r w:rsidRPr="00A23FA3">
                <w:rPr>
                  <w:rFonts w:ascii="Calibri" w:eastAsia="宋体" w:hAnsi="Calibri" w:cstheme="minorHAnsi"/>
                  <w:kern w:val="0"/>
                  <w:szCs w:val="21"/>
                </w:rPr>
                <w:t>Compliance Supervisor opens case to review</w:t>
              </w:r>
            </w:ins>
          </w:p>
        </w:tc>
        <w:tc>
          <w:tcPr>
            <w:tcW w:w="1504" w:type="dxa"/>
            <w:shd w:val="clear" w:color="auto" w:fill="auto"/>
            <w:vAlign w:val="center"/>
            <w:hideMark/>
          </w:tcPr>
          <w:p w14:paraId="4B54B1B0" w14:textId="77777777" w:rsidR="00E33BD5" w:rsidRPr="00A23FA3" w:rsidRDefault="00E33BD5" w:rsidP="001910E4">
            <w:pPr>
              <w:widowControl/>
              <w:jc w:val="left"/>
              <w:rPr>
                <w:ins w:id="944" w:author="raye" w:date="2018-07-17T12:05:00Z"/>
                <w:rFonts w:ascii="Calibri" w:eastAsia="宋体" w:hAnsi="Calibri" w:cstheme="minorHAnsi"/>
                <w:kern w:val="0"/>
                <w:szCs w:val="21"/>
              </w:rPr>
            </w:pPr>
            <w:ins w:id="945" w:author="raye" w:date="2018-07-17T12:05:00Z">
              <w:r w:rsidRPr="00A23FA3">
                <w:rPr>
                  <w:rFonts w:ascii="Calibri" w:eastAsia="宋体" w:hAnsi="Calibri" w:cstheme="minorHAnsi"/>
                  <w:kern w:val="0"/>
                  <w:szCs w:val="21"/>
                </w:rPr>
                <w:t>Pending Compliance Supervisor Review</w:t>
              </w:r>
            </w:ins>
          </w:p>
        </w:tc>
        <w:tc>
          <w:tcPr>
            <w:tcW w:w="1796" w:type="dxa"/>
            <w:shd w:val="clear" w:color="auto" w:fill="auto"/>
            <w:vAlign w:val="center"/>
            <w:hideMark/>
          </w:tcPr>
          <w:p w14:paraId="0B319C96" w14:textId="77777777" w:rsidR="00E33BD5" w:rsidRPr="00A23FA3" w:rsidRDefault="00E33BD5" w:rsidP="001910E4">
            <w:pPr>
              <w:widowControl/>
              <w:jc w:val="left"/>
              <w:rPr>
                <w:ins w:id="946" w:author="raye" w:date="2018-07-17T12:05:00Z"/>
                <w:rFonts w:ascii="Calibri" w:eastAsia="宋体" w:hAnsi="Calibri" w:cstheme="minorHAnsi"/>
                <w:kern w:val="0"/>
                <w:szCs w:val="21"/>
              </w:rPr>
            </w:pPr>
            <w:ins w:id="947"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p w14:paraId="0950CC56" w14:textId="77777777" w:rsidR="00E33BD5" w:rsidRPr="00A23FA3" w:rsidRDefault="00E33BD5" w:rsidP="001910E4">
            <w:pPr>
              <w:widowControl/>
              <w:jc w:val="left"/>
              <w:rPr>
                <w:ins w:id="948" w:author="raye" w:date="2018-07-17T12:05:00Z"/>
                <w:rFonts w:ascii="Calibri" w:eastAsia="宋体" w:hAnsi="Calibri" w:cstheme="minorHAnsi"/>
                <w:kern w:val="0"/>
                <w:szCs w:val="21"/>
              </w:rPr>
            </w:pPr>
            <w:ins w:id="949" w:author="raye" w:date="2018-07-17T12:05:00Z">
              <w:r w:rsidRPr="00A23FA3">
                <w:rPr>
                  <w:rFonts w:ascii="Calibri" w:eastAsia="宋体" w:hAnsi="Calibri" w:cstheme="minorHAnsi" w:hint="eastAsia"/>
                  <w:kern w:val="0"/>
                  <w:szCs w:val="21"/>
                </w:rPr>
                <w:t>（</w:t>
              </w:r>
              <w:r w:rsidRPr="00A23FA3">
                <w:rPr>
                  <w:rFonts w:ascii="Calibri" w:eastAsia="宋体" w:hAnsi="Calibri" w:cstheme="minorHAnsi"/>
                  <w:kern w:val="0"/>
                  <w:szCs w:val="21"/>
                </w:rPr>
                <w:t>Open case to review</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7BBBA84D" w14:textId="77777777" w:rsidR="00E33BD5" w:rsidRPr="00A23FA3" w:rsidRDefault="00E33BD5" w:rsidP="001910E4">
            <w:pPr>
              <w:widowControl/>
              <w:jc w:val="left"/>
              <w:rPr>
                <w:ins w:id="950" w:author="raye" w:date="2018-07-17T12:05:00Z"/>
                <w:rFonts w:ascii="Calibri" w:eastAsia="宋体" w:hAnsi="Calibri" w:cstheme="minorHAnsi"/>
                <w:kern w:val="0"/>
                <w:szCs w:val="21"/>
              </w:rPr>
            </w:pPr>
            <w:ins w:id="951" w:author="raye" w:date="2018-07-17T12:05:00Z">
              <w:r w:rsidRPr="00A23FA3">
                <w:rPr>
                  <w:rFonts w:ascii="Calibri" w:eastAsia="宋体" w:hAnsi="Calibri" w:cstheme="minorHAnsi"/>
                  <w:kern w:val="0"/>
                  <w:szCs w:val="21"/>
                </w:rPr>
                <w:t>Under Compliance Supervisor Review</w:t>
              </w:r>
            </w:ins>
          </w:p>
        </w:tc>
        <w:tc>
          <w:tcPr>
            <w:tcW w:w="1669" w:type="dxa"/>
            <w:shd w:val="clear" w:color="auto" w:fill="auto"/>
            <w:vAlign w:val="center"/>
            <w:hideMark/>
          </w:tcPr>
          <w:p w14:paraId="6934807D" w14:textId="77777777" w:rsidR="00E33BD5" w:rsidRPr="00A23FA3" w:rsidRDefault="00E33BD5" w:rsidP="001910E4">
            <w:pPr>
              <w:widowControl/>
              <w:jc w:val="left"/>
              <w:rPr>
                <w:ins w:id="952" w:author="raye" w:date="2018-07-17T12:05:00Z"/>
                <w:rFonts w:ascii="Calibri" w:eastAsia="宋体" w:hAnsi="Calibri" w:cstheme="minorHAnsi"/>
                <w:kern w:val="0"/>
                <w:szCs w:val="21"/>
              </w:rPr>
            </w:pPr>
            <w:ins w:id="953" w:author="raye" w:date="2018-07-17T12:05:00Z">
              <w:r w:rsidRPr="00A23FA3">
                <w:rPr>
                  <w:rFonts w:ascii="Calibri" w:eastAsia="宋体" w:hAnsi="Calibri" w:cstheme="minorHAnsi"/>
                  <w:kern w:val="0"/>
                  <w:szCs w:val="21"/>
                </w:rPr>
                <w:t>Compliance Supervisor</w:t>
              </w:r>
            </w:ins>
          </w:p>
        </w:tc>
      </w:tr>
      <w:tr w:rsidR="00A23FA3" w:rsidRPr="00A23FA3" w14:paraId="0D873F1B" w14:textId="77777777" w:rsidTr="004E64C5">
        <w:trPr>
          <w:trHeight w:val="570"/>
          <w:ins w:id="954" w:author="raye" w:date="2018-07-17T12:05:00Z"/>
        </w:trPr>
        <w:tc>
          <w:tcPr>
            <w:tcW w:w="1180" w:type="dxa"/>
            <w:shd w:val="clear" w:color="auto" w:fill="auto"/>
            <w:vAlign w:val="center"/>
            <w:hideMark/>
          </w:tcPr>
          <w:p w14:paraId="07B2CCE2" w14:textId="77777777" w:rsidR="00E33BD5" w:rsidRPr="00A23FA3" w:rsidRDefault="00E33BD5" w:rsidP="001910E4">
            <w:pPr>
              <w:widowControl/>
              <w:jc w:val="center"/>
              <w:rPr>
                <w:ins w:id="955" w:author="raye" w:date="2018-07-17T12:05:00Z"/>
                <w:rFonts w:ascii="Calibri" w:eastAsia="宋体" w:hAnsi="Calibri" w:cstheme="minorHAnsi"/>
                <w:kern w:val="0"/>
                <w:szCs w:val="21"/>
              </w:rPr>
            </w:pPr>
            <w:ins w:id="956" w:author="raye" w:date="2018-07-17T12:05:00Z">
              <w:r w:rsidRPr="00A23FA3">
                <w:rPr>
                  <w:rFonts w:ascii="Calibri" w:eastAsia="宋体" w:hAnsi="Calibri" w:cstheme="minorHAnsi"/>
                  <w:kern w:val="0"/>
                  <w:szCs w:val="21"/>
                </w:rPr>
                <w:lastRenderedPageBreak/>
                <w:t>16A</w:t>
              </w:r>
            </w:ins>
          </w:p>
        </w:tc>
        <w:tc>
          <w:tcPr>
            <w:tcW w:w="1611" w:type="dxa"/>
            <w:shd w:val="clear" w:color="auto" w:fill="auto"/>
            <w:vAlign w:val="center"/>
            <w:hideMark/>
          </w:tcPr>
          <w:p w14:paraId="716AB884" w14:textId="77777777" w:rsidR="00E33BD5" w:rsidRPr="00A23FA3" w:rsidRDefault="00E33BD5" w:rsidP="001910E4">
            <w:pPr>
              <w:widowControl/>
              <w:jc w:val="left"/>
              <w:rPr>
                <w:ins w:id="957" w:author="raye" w:date="2018-07-17T12:05:00Z"/>
                <w:rFonts w:ascii="Calibri" w:eastAsia="宋体" w:hAnsi="Calibri" w:cstheme="minorHAnsi"/>
                <w:kern w:val="0"/>
                <w:szCs w:val="21"/>
              </w:rPr>
            </w:pPr>
            <w:ins w:id="958" w:author="raye" w:date="2018-07-17T12:05:00Z">
              <w:r w:rsidRPr="00A23FA3">
                <w:rPr>
                  <w:rFonts w:ascii="Calibri" w:eastAsia="宋体" w:hAnsi="Calibri" w:cstheme="minorHAnsi" w:hint="eastAsia"/>
                  <w:kern w:val="0"/>
                  <w:szCs w:val="21"/>
                </w:rPr>
                <w:t>确认</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是否有效</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Identify if it is a productive case and make a decision )</w:t>
              </w:r>
            </w:ins>
          </w:p>
        </w:tc>
        <w:tc>
          <w:tcPr>
            <w:tcW w:w="1504" w:type="dxa"/>
            <w:shd w:val="clear" w:color="auto" w:fill="auto"/>
            <w:vAlign w:val="center"/>
            <w:hideMark/>
          </w:tcPr>
          <w:p w14:paraId="2635858F" w14:textId="77777777" w:rsidR="00E33BD5" w:rsidRPr="00A23FA3" w:rsidRDefault="00E33BD5" w:rsidP="001910E4">
            <w:pPr>
              <w:widowControl/>
              <w:jc w:val="left"/>
              <w:rPr>
                <w:ins w:id="959" w:author="raye" w:date="2018-07-17T12:05:00Z"/>
                <w:rFonts w:ascii="Calibri" w:eastAsia="宋体" w:hAnsi="Calibri" w:cstheme="minorHAnsi"/>
                <w:kern w:val="0"/>
                <w:szCs w:val="21"/>
              </w:rPr>
            </w:pPr>
            <w:ins w:id="960" w:author="raye" w:date="2018-07-17T12:05:00Z">
              <w:r w:rsidRPr="00A23FA3">
                <w:rPr>
                  <w:rFonts w:ascii="Calibri" w:eastAsia="宋体" w:hAnsi="Calibri" w:cstheme="minorHAnsi"/>
                  <w:kern w:val="0"/>
                  <w:szCs w:val="21"/>
                </w:rPr>
                <w:t>Under Compliance Supervisor Review</w:t>
              </w:r>
            </w:ins>
          </w:p>
        </w:tc>
        <w:tc>
          <w:tcPr>
            <w:tcW w:w="1796" w:type="dxa"/>
            <w:shd w:val="clear" w:color="auto" w:fill="auto"/>
            <w:vAlign w:val="center"/>
            <w:hideMark/>
          </w:tcPr>
          <w:p w14:paraId="6E517E1C" w14:textId="77777777" w:rsidR="00E33BD5" w:rsidRPr="00A23FA3" w:rsidRDefault="00E33BD5" w:rsidP="001910E4">
            <w:pPr>
              <w:widowControl/>
              <w:jc w:val="left"/>
              <w:rPr>
                <w:ins w:id="961" w:author="raye" w:date="2018-07-17T12:05:00Z"/>
                <w:rFonts w:ascii="Calibri" w:eastAsia="宋体" w:hAnsi="Calibri" w:cstheme="minorHAnsi"/>
                <w:kern w:val="0"/>
                <w:szCs w:val="21"/>
              </w:rPr>
            </w:pPr>
            <w:ins w:id="962"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pprove (Sign-off with approval)</w:t>
              </w:r>
            </w:ins>
          </w:p>
        </w:tc>
        <w:tc>
          <w:tcPr>
            <w:tcW w:w="1701" w:type="dxa"/>
            <w:shd w:val="clear" w:color="auto" w:fill="auto"/>
            <w:vAlign w:val="center"/>
            <w:hideMark/>
          </w:tcPr>
          <w:p w14:paraId="475FFD18" w14:textId="77777777" w:rsidR="00E33BD5" w:rsidRPr="00A23FA3" w:rsidRDefault="00E33BD5" w:rsidP="001910E4">
            <w:pPr>
              <w:widowControl/>
              <w:jc w:val="left"/>
              <w:rPr>
                <w:ins w:id="963" w:author="raye" w:date="2018-07-17T12:05:00Z"/>
                <w:rFonts w:ascii="Calibri" w:eastAsia="宋体" w:hAnsi="Calibri" w:cstheme="minorHAnsi"/>
                <w:kern w:val="0"/>
                <w:szCs w:val="21"/>
              </w:rPr>
            </w:pPr>
            <w:ins w:id="964" w:author="raye" w:date="2018-07-17T12:05:00Z">
              <w:r w:rsidRPr="00A23FA3">
                <w:rPr>
                  <w:rFonts w:ascii="Calibri" w:eastAsia="宋体" w:hAnsi="Calibri" w:cstheme="minorHAnsi"/>
                  <w:kern w:val="0"/>
                  <w:szCs w:val="21"/>
                </w:rPr>
                <w:t>Close Approval</w:t>
              </w:r>
            </w:ins>
          </w:p>
        </w:tc>
        <w:tc>
          <w:tcPr>
            <w:tcW w:w="1669" w:type="dxa"/>
            <w:shd w:val="clear" w:color="auto" w:fill="auto"/>
            <w:vAlign w:val="center"/>
            <w:hideMark/>
          </w:tcPr>
          <w:p w14:paraId="487D648D" w14:textId="77777777" w:rsidR="00E33BD5" w:rsidRPr="00A23FA3" w:rsidRDefault="00E33BD5" w:rsidP="001910E4">
            <w:pPr>
              <w:widowControl/>
              <w:jc w:val="left"/>
              <w:rPr>
                <w:ins w:id="965" w:author="raye" w:date="2018-07-17T12:05:00Z"/>
                <w:rFonts w:ascii="Calibri" w:eastAsia="宋体" w:hAnsi="Calibri" w:cstheme="minorHAnsi"/>
                <w:kern w:val="0"/>
                <w:szCs w:val="21"/>
              </w:rPr>
            </w:pPr>
            <w:ins w:id="966" w:author="raye" w:date="2018-07-17T12:05:00Z">
              <w:r w:rsidRPr="00A23FA3">
                <w:rPr>
                  <w:rFonts w:ascii="Calibri" w:eastAsia="宋体" w:hAnsi="Calibri" w:cstheme="minorHAnsi"/>
                  <w:kern w:val="0"/>
                  <w:szCs w:val="21"/>
                </w:rPr>
                <w:t>Compliance Supervisor</w:t>
              </w:r>
            </w:ins>
          </w:p>
        </w:tc>
      </w:tr>
      <w:tr w:rsidR="00A23FA3" w:rsidRPr="00A23FA3" w14:paraId="37F1A3E2" w14:textId="77777777" w:rsidTr="004E64C5">
        <w:trPr>
          <w:trHeight w:val="570"/>
          <w:ins w:id="967" w:author="raye" w:date="2018-07-17T12:05:00Z"/>
        </w:trPr>
        <w:tc>
          <w:tcPr>
            <w:tcW w:w="1180" w:type="dxa"/>
            <w:shd w:val="clear" w:color="auto" w:fill="auto"/>
            <w:vAlign w:val="center"/>
            <w:hideMark/>
          </w:tcPr>
          <w:p w14:paraId="188CA609" w14:textId="77777777" w:rsidR="00E33BD5" w:rsidRPr="00A23FA3" w:rsidRDefault="00E33BD5" w:rsidP="001910E4">
            <w:pPr>
              <w:widowControl/>
              <w:jc w:val="center"/>
              <w:rPr>
                <w:ins w:id="968" w:author="raye" w:date="2018-07-17T12:05:00Z"/>
                <w:rFonts w:ascii="Calibri" w:eastAsia="宋体" w:hAnsi="Calibri" w:cstheme="minorHAnsi"/>
                <w:kern w:val="0"/>
                <w:szCs w:val="21"/>
              </w:rPr>
            </w:pPr>
            <w:ins w:id="969" w:author="raye" w:date="2018-07-17T12:05:00Z">
              <w:r w:rsidRPr="00A23FA3">
                <w:rPr>
                  <w:rFonts w:ascii="Calibri" w:eastAsia="宋体" w:hAnsi="Calibri" w:cstheme="minorHAnsi"/>
                  <w:kern w:val="0"/>
                  <w:szCs w:val="21"/>
                </w:rPr>
                <w:t>16B</w:t>
              </w:r>
            </w:ins>
          </w:p>
        </w:tc>
        <w:tc>
          <w:tcPr>
            <w:tcW w:w="1611" w:type="dxa"/>
            <w:shd w:val="clear" w:color="auto" w:fill="auto"/>
            <w:vAlign w:val="center"/>
            <w:hideMark/>
          </w:tcPr>
          <w:p w14:paraId="66CA55B9" w14:textId="77777777" w:rsidR="00E33BD5" w:rsidRPr="00A23FA3" w:rsidRDefault="00E33BD5" w:rsidP="001910E4">
            <w:pPr>
              <w:widowControl/>
              <w:jc w:val="left"/>
              <w:rPr>
                <w:ins w:id="970" w:author="raye" w:date="2018-07-17T12:05:00Z"/>
                <w:rFonts w:ascii="Calibri" w:eastAsia="宋体" w:hAnsi="Calibri" w:cstheme="minorHAnsi"/>
                <w:kern w:val="0"/>
                <w:szCs w:val="21"/>
              </w:rPr>
            </w:pPr>
            <w:ins w:id="971" w:author="raye" w:date="2018-07-17T12:05:00Z">
              <w:r w:rsidRPr="00A23FA3">
                <w:rPr>
                  <w:rFonts w:ascii="Calibri" w:eastAsia="宋体" w:hAnsi="Calibri" w:cstheme="minorHAnsi" w:hint="eastAsia"/>
                  <w:kern w:val="0"/>
                  <w:szCs w:val="21"/>
                </w:rPr>
                <w:t>确认</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是否有效</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Identify if it is a productive case and make a decision )</w:t>
              </w:r>
            </w:ins>
          </w:p>
        </w:tc>
        <w:tc>
          <w:tcPr>
            <w:tcW w:w="1504" w:type="dxa"/>
            <w:shd w:val="clear" w:color="auto" w:fill="auto"/>
            <w:vAlign w:val="center"/>
            <w:hideMark/>
          </w:tcPr>
          <w:p w14:paraId="7B478BB8" w14:textId="77777777" w:rsidR="00E33BD5" w:rsidRPr="00A23FA3" w:rsidRDefault="00E33BD5" w:rsidP="001910E4">
            <w:pPr>
              <w:widowControl/>
              <w:jc w:val="left"/>
              <w:rPr>
                <w:ins w:id="972" w:author="raye" w:date="2018-07-17T12:05:00Z"/>
                <w:rFonts w:ascii="Calibri" w:eastAsia="宋体" w:hAnsi="Calibri" w:cstheme="minorHAnsi"/>
                <w:kern w:val="0"/>
                <w:szCs w:val="21"/>
              </w:rPr>
            </w:pPr>
            <w:ins w:id="973" w:author="raye" w:date="2018-07-17T12:05:00Z">
              <w:r w:rsidRPr="00A23FA3">
                <w:rPr>
                  <w:rFonts w:ascii="Calibri" w:eastAsia="宋体" w:hAnsi="Calibri" w:cstheme="minorHAnsi"/>
                  <w:kern w:val="0"/>
                  <w:szCs w:val="21"/>
                </w:rPr>
                <w:t>Under Compliance Supervisor Review</w:t>
              </w:r>
            </w:ins>
          </w:p>
        </w:tc>
        <w:tc>
          <w:tcPr>
            <w:tcW w:w="1796" w:type="dxa"/>
            <w:shd w:val="clear" w:color="auto" w:fill="auto"/>
            <w:vAlign w:val="center"/>
            <w:hideMark/>
          </w:tcPr>
          <w:p w14:paraId="02C8192B" w14:textId="77777777" w:rsidR="00E33BD5" w:rsidRPr="00A23FA3" w:rsidRDefault="00E33BD5" w:rsidP="001910E4">
            <w:pPr>
              <w:widowControl/>
              <w:jc w:val="left"/>
              <w:rPr>
                <w:ins w:id="974" w:author="raye" w:date="2018-07-17T12:05:00Z"/>
                <w:rFonts w:ascii="Calibri" w:eastAsia="宋体" w:hAnsi="Calibri" w:cstheme="minorHAnsi"/>
                <w:kern w:val="0"/>
                <w:szCs w:val="21"/>
              </w:rPr>
            </w:pPr>
            <w:ins w:id="975"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Return to CA</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 xml:space="preserve"> Return to Compliance Analyst for #4 preparing</w:t>
              </w:r>
            </w:ins>
          </w:p>
        </w:tc>
        <w:tc>
          <w:tcPr>
            <w:tcW w:w="1701" w:type="dxa"/>
            <w:shd w:val="clear" w:color="auto" w:fill="auto"/>
            <w:vAlign w:val="center"/>
            <w:hideMark/>
          </w:tcPr>
          <w:p w14:paraId="517A3BE5" w14:textId="77777777" w:rsidR="00E33BD5" w:rsidRPr="00A23FA3" w:rsidRDefault="00E33BD5" w:rsidP="001910E4">
            <w:pPr>
              <w:widowControl/>
              <w:jc w:val="left"/>
              <w:rPr>
                <w:ins w:id="976" w:author="raye" w:date="2018-07-17T12:05:00Z"/>
                <w:rFonts w:ascii="Calibri" w:eastAsia="宋体" w:hAnsi="Calibri" w:cstheme="minorHAnsi"/>
                <w:kern w:val="0"/>
                <w:szCs w:val="21"/>
              </w:rPr>
            </w:pPr>
            <w:ins w:id="977" w:author="raye" w:date="2018-07-17T12:05:00Z">
              <w:r w:rsidRPr="00A23FA3">
                <w:rPr>
                  <w:rFonts w:ascii="Calibri" w:eastAsia="宋体" w:hAnsi="Calibri" w:cstheme="minorHAnsi"/>
                  <w:kern w:val="0"/>
                  <w:szCs w:val="21"/>
                </w:rPr>
                <w:t>Pending Compliance Analyst Review</w:t>
              </w:r>
            </w:ins>
          </w:p>
        </w:tc>
        <w:tc>
          <w:tcPr>
            <w:tcW w:w="1669" w:type="dxa"/>
            <w:shd w:val="clear" w:color="auto" w:fill="auto"/>
            <w:vAlign w:val="center"/>
            <w:hideMark/>
          </w:tcPr>
          <w:p w14:paraId="59589FA7" w14:textId="77777777" w:rsidR="00E33BD5" w:rsidRPr="00A23FA3" w:rsidRDefault="00E33BD5" w:rsidP="001910E4">
            <w:pPr>
              <w:widowControl/>
              <w:jc w:val="left"/>
              <w:rPr>
                <w:ins w:id="978" w:author="raye" w:date="2018-07-17T12:05:00Z"/>
                <w:rFonts w:ascii="Calibri" w:eastAsia="宋体" w:hAnsi="Calibri" w:cstheme="minorHAnsi"/>
                <w:kern w:val="0"/>
                <w:szCs w:val="21"/>
              </w:rPr>
            </w:pPr>
            <w:ins w:id="979" w:author="raye" w:date="2018-07-17T12:05:00Z">
              <w:r w:rsidRPr="00A23FA3">
                <w:rPr>
                  <w:rFonts w:ascii="Calibri" w:eastAsia="宋体" w:hAnsi="Calibri" w:cstheme="minorHAnsi"/>
                  <w:kern w:val="0"/>
                  <w:szCs w:val="21"/>
                </w:rPr>
                <w:t>Compliance Supervisor</w:t>
              </w:r>
            </w:ins>
          </w:p>
        </w:tc>
      </w:tr>
      <w:tr w:rsidR="00A23FA3" w:rsidRPr="00A23FA3" w14:paraId="0EFAC62D" w14:textId="77777777" w:rsidTr="004E64C5">
        <w:trPr>
          <w:trHeight w:val="570"/>
          <w:ins w:id="980" w:author="raye" w:date="2018-07-17T12:05:00Z"/>
        </w:trPr>
        <w:tc>
          <w:tcPr>
            <w:tcW w:w="1180" w:type="dxa"/>
            <w:shd w:val="clear" w:color="auto" w:fill="auto"/>
            <w:vAlign w:val="center"/>
          </w:tcPr>
          <w:p w14:paraId="4C28E340" w14:textId="77777777" w:rsidR="00E33BD5" w:rsidRPr="00A23FA3" w:rsidDel="006A418C" w:rsidRDefault="00E33BD5" w:rsidP="001910E4">
            <w:pPr>
              <w:widowControl/>
              <w:jc w:val="center"/>
              <w:rPr>
                <w:ins w:id="981" w:author="raye" w:date="2018-07-17T12:05:00Z"/>
                <w:rFonts w:ascii="Calibri" w:eastAsia="宋体" w:hAnsi="Calibri" w:cstheme="minorHAnsi"/>
                <w:kern w:val="0"/>
                <w:szCs w:val="21"/>
              </w:rPr>
            </w:pPr>
            <w:ins w:id="982" w:author="raye" w:date="2018-07-17T12:05:00Z">
              <w:r w:rsidRPr="00A23FA3">
                <w:rPr>
                  <w:rFonts w:ascii="Calibri" w:eastAsia="宋体" w:hAnsi="Calibri" w:cstheme="minorHAnsi" w:hint="eastAsia"/>
                  <w:kern w:val="0"/>
                  <w:szCs w:val="21"/>
                </w:rPr>
                <w:t>1</w:t>
              </w:r>
              <w:r w:rsidRPr="00A23FA3">
                <w:rPr>
                  <w:rFonts w:ascii="Calibri" w:eastAsia="宋体" w:hAnsi="Calibri" w:cstheme="minorHAnsi"/>
                  <w:kern w:val="0"/>
                  <w:szCs w:val="21"/>
                </w:rPr>
                <w:t>7</w:t>
              </w:r>
            </w:ins>
          </w:p>
        </w:tc>
        <w:tc>
          <w:tcPr>
            <w:tcW w:w="1611" w:type="dxa"/>
            <w:shd w:val="clear" w:color="auto" w:fill="auto"/>
            <w:vAlign w:val="center"/>
          </w:tcPr>
          <w:p w14:paraId="57A2F965" w14:textId="77777777" w:rsidR="00E33BD5" w:rsidRPr="00A23FA3" w:rsidRDefault="00E33BD5" w:rsidP="001910E4">
            <w:pPr>
              <w:widowControl/>
              <w:jc w:val="left"/>
              <w:rPr>
                <w:ins w:id="983" w:author="raye" w:date="2018-07-17T12:05:00Z"/>
                <w:rFonts w:ascii="Calibri" w:eastAsia="宋体" w:hAnsi="Calibri" w:cstheme="minorHAnsi"/>
                <w:kern w:val="0"/>
                <w:szCs w:val="21"/>
              </w:rPr>
            </w:pPr>
            <w:ins w:id="984" w:author="raye" w:date="2018-07-17T12:05:00Z">
              <w:r w:rsidRPr="00A23FA3">
                <w:rPr>
                  <w:rFonts w:ascii="Calibri" w:eastAsia="宋体" w:hAnsi="Calibri" w:cstheme="minorHAnsi" w:hint="eastAsia"/>
                  <w:kern w:val="0"/>
                  <w:szCs w:val="21"/>
                </w:rPr>
                <w:t>审核</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ins>
          </w:p>
        </w:tc>
        <w:tc>
          <w:tcPr>
            <w:tcW w:w="1504" w:type="dxa"/>
            <w:shd w:val="clear" w:color="auto" w:fill="auto"/>
            <w:vAlign w:val="center"/>
          </w:tcPr>
          <w:p w14:paraId="22468E28" w14:textId="77777777" w:rsidR="00E33BD5" w:rsidRPr="00A23FA3" w:rsidRDefault="00E33BD5" w:rsidP="001910E4">
            <w:pPr>
              <w:widowControl/>
              <w:jc w:val="left"/>
              <w:rPr>
                <w:ins w:id="985" w:author="raye" w:date="2018-07-17T12:05:00Z"/>
                <w:rFonts w:ascii="Calibri" w:eastAsia="宋体" w:hAnsi="Calibri" w:cstheme="minorHAnsi"/>
                <w:kern w:val="0"/>
                <w:szCs w:val="21"/>
              </w:rPr>
            </w:pPr>
            <w:ins w:id="986" w:author="raye" w:date="2018-07-17T12:05:00Z">
              <w:r w:rsidRPr="00A23FA3">
                <w:rPr>
                  <w:rFonts w:ascii="Calibri" w:eastAsia="宋体" w:hAnsi="Calibri" w:cstheme="minorHAnsi"/>
                  <w:kern w:val="0"/>
                  <w:szCs w:val="21"/>
                </w:rPr>
                <w:t>Pending Compliance Analyst Review</w:t>
              </w:r>
            </w:ins>
          </w:p>
        </w:tc>
        <w:tc>
          <w:tcPr>
            <w:tcW w:w="1796" w:type="dxa"/>
            <w:shd w:val="clear" w:color="auto" w:fill="auto"/>
            <w:vAlign w:val="center"/>
          </w:tcPr>
          <w:p w14:paraId="07C84EAE" w14:textId="77777777" w:rsidR="00E33BD5" w:rsidRPr="00A23FA3" w:rsidRDefault="00E33BD5" w:rsidP="001910E4">
            <w:pPr>
              <w:widowControl/>
              <w:jc w:val="left"/>
              <w:rPr>
                <w:ins w:id="987" w:author="raye" w:date="2018-07-17T12:05:00Z"/>
                <w:rFonts w:ascii="Calibri" w:eastAsia="宋体" w:hAnsi="Calibri" w:cstheme="minorHAnsi"/>
                <w:kern w:val="0"/>
                <w:szCs w:val="21"/>
              </w:rPr>
            </w:pPr>
            <w:ins w:id="988"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p w14:paraId="2A7F1AE4" w14:textId="77777777" w:rsidR="00E33BD5" w:rsidRPr="00A23FA3" w:rsidRDefault="00E33BD5" w:rsidP="001910E4">
            <w:pPr>
              <w:widowControl/>
              <w:jc w:val="left"/>
              <w:rPr>
                <w:ins w:id="989" w:author="raye" w:date="2018-07-17T12:05:00Z"/>
                <w:rFonts w:ascii="Calibri" w:eastAsia="宋体" w:hAnsi="Calibri" w:cstheme="minorHAnsi"/>
                <w:kern w:val="0"/>
                <w:szCs w:val="21"/>
              </w:rPr>
            </w:pPr>
          </w:p>
        </w:tc>
        <w:tc>
          <w:tcPr>
            <w:tcW w:w="1701" w:type="dxa"/>
            <w:shd w:val="clear" w:color="auto" w:fill="auto"/>
            <w:vAlign w:val="center"/>
          </w:tcPr>
          <w:p w14:paraId="693760B6" w14:textId="77777777" w:rsidR="00E33BD5" w:rsidRPr="00A23FA3" w:rsidRDefault="00E33BD5" w:rsidP="001910E4">
            <w:pPr>
              <w:widowControl/>
              <w:jc w:val="left"/>
              <w:rPr>
                <w:ins w:id="990" w:author="raye" w:date="2018-07-17T12:05:00Z"/>
                <w:rFonts w:ascii="Calibri" w:eastAsia="宋体" w:hAnsi="Calibri" w:cstheme="minorHAnsi"/>
                <w:kern w:val="0"/>
                <w:szCs w:val="21"/>
              </w:rPr>
            </w:pPr>
            <w:ins w:id="991" w:author="raye" w:date="2018-07-17T12:05:00Z">
              <w:r w:rsidRPr="00A23FA3">
                <w:rPr>
                  <w:rFonts w:ascii="Calibri" w:eastAsia="宋体" w:hAnsi="Calibri" w:cstheme="minorHAnsi"/>
                  <w:kern w:val="0"/>
                  <w:szCs w:val="21"/>
                </w:rPr>
                <w:t>Under Compliance Analyst Review</w:t>
              </w:r>
            </w:ins>
          </w:p>
        </w:tc>
        <w:tc>
          <w:tcPr>
            <w:tcW w:w="1669" w:type="dxa"/>
            <w:shd w:val="clear" w:color="auto" w:fill="auto"/>
            <w:vAlign w:val="center"/>
          </w:tcPr>
          <w:p w14:paraId="0C8615B0" w14:textId="77777777" w:rsidR="00E33BD5" w:rsidRPr="00A23FA3" w:rsidRDefault="00E33BD5" w:rsidP="001910E4">
            <w:pPr>
              <w:widowControl/>
              <w:jc w:val="left"/>
              <w:rPr>
                <w:ins w:id="992" w:author="raye" w:date="2018-07-17T12:05:00Z"/>
                <w:rFonts w:ascii="Calibri" w:eastAsia="宋体" w:hAnsi="Calibri" w:cstheme="minorHAnsi"/>
                <w:kern w:val="0"/>
                <w:szCs w:val="21"/>
              </w:rPr>
            </w:pPr>
            <w:ins w:id="993" w:author="raye" w:date="2018-07-17T12:05:00Z">
              <w:r w:rsidRPr="00A23FA3">
                <w:rPr>
                  <w:rFonts w:ascii="Calibri" w:eastAsia="宋体" w:hAnsi="Calibri" w:cstheme="minorHAnsi"/>
                  <w:kern w:val="0"/>
                  <w:szCs w:val="21"/>
                </w:rPr>
                <w:t>Compliance Analyst</w:t>
              </w:r>
            </w:ins>
          </w:p>
        </w:tc>
      </w:tr>
      <w:tr w:rsidR="00A23FA3" w:rsidRPr="00A23FA3" w14:paraId="21FD1715" w14:textId="77777777" w:rsidTr="004E64C5">
        <w:trPr>
          <w:trHeight w:val="570"/>
          <w:ins w:id="994" w:author="raye" w:date="2018-07-17T12:05:00Z"/>
        </w:trPr>
        <w:tc>
          <w:tcPr>
            <w:tcW w:w="1180" w:type="dxa"/>
            <w:shd w:val="clear" w:color="auto" w:fill="auto"/>
            <w:vAlign w:val="center"/>
            <w:hideMark/>
          </w:tcPr>
          <w:p w14:paraId="45915988" w14:textId="77777777" w:rsidR="00E33BD5" w:rsidRPr="00A23FA3" w:rsidRDefault="00E33BD5" w:rsidP="001910E4">
            <w:pPr>
              <w:widowControl/>
              <w:jc w:val="center"/>
              <w:rPr>
                <w:ins w:id="995" w:author="raye" w:date="2018-07-17T12:05:00Z"/>
                <w:rFonts w:ascii="Calibri" w:eastAsia="宋体" w:hAnsi="Calibri" w:cstheme="minorHAnsi"/>
                <w:kern w:val="0"/>
                <w:szCs w:val="21"/>
              </w:rPr>
            </w:pPr>
            <w:ins w:id="996" w:author="raye" w:date="2018-07-17T12:05:00Z">
              <w:r w:rsidRPr="00A23FA3">
                <w:rPr>
                  <w:rFonts w:ascii="Calibri" w:eastAsia="宋体" w:hAnsi="Calibri" w:cstheme="minorHAnsi"/>
                  <w:kern w:val="0"/>
                  <w:szCs w:val="21"/>
                </w:rPr>
                <w:t>18/</w:t>
              </w:r>
              <w:r w:rsidRPr="00A23FA3">
                <w:rPr>
                  <w:rFonts w:ascii="Calibri" w:eastAsia="宋体" w:hAnsi="Calibri" w:cstheme="minorHAnsi"/>
                  <w:kern w:val="0"/>
                  <w:szCs w:val="21"/>
                </w:rPr>
                <w:br/>
                <w:t>16B/20</w:t>
              </w:r>
            </w:ins>
          </w:p>
        </w:tc>
        <w:tc>
          <w:tcPr>
            <w:tcW w:w="1611" w:type="dxa"/>
            <w:shd w:val="clear" w:color="auto" w:fill="auto"/>
            <w:vAlign w:val="center"/>
            <w:hideMark/>
          </w:tcPr>
          <w:p w14:paraId="74247E2F" w14:textId="77777777" w:rsidR="00E33BD5" w:rsidRPr="00A23FA3" w:rsidRDefault="00E33BD5" w:rsidP="001910E4">
            <w:pPr>
              <w:widowControl/>
              <w:jc w:val="left"/>
              <w:rPr>
                <w:ins w:id="997" w:author="raye" w:date="2018-07-17T12:05:00Z"/>
                <w:rFonts w:ascii="Calibri" w:eastAsia="宋体" w:hAnsi="Calibri" w:cstheme="minorHAnsi"/>
                <w:kern w:val="0"/>
                <w:szCs w:val="21"/>
              </w:rPr>
            </w:pPr>
            <w:ins w:id="998" w:author="raye" w:date="2018-07-17T12:05:00Z">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并发给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 (Input #4 &amp; refer to Compliance Supervisor)</w:t>
              </w:r>
            </w:ins>
          </w:p>
        </w:tc>
        <w:tc>
          <w:tcPr>
            <w:tcW w:w="1504" w:type="dxa"/>
            <w:shd w:val="clear" w:color="auto" w:fill="auto"/>
            <w:vAlign w:val="center"/>
            <w:hideMark/>
          </w:tcPr>
          <w:p w14:paraId="3709D1BA" w14:textId="77777777" w:rsidR="00E33BD5" w:rsidRPr="00A23FA3" w:rsidRDefault="00E33BD5" w:rsidP="001910E4">
            <w:pPr>
              <w:widowControl/>
              <w:jc w:val="left"/>
              <w:rPr>
                <w:ins w:id="999" w:author="raye" w:date="2018-07-17T12:05:00Z"/>
                <w:rFonts w:ascii="Calibri" w:eastAsia="宋体" w:hAnsi="Calibri" w:cstheme="minorHAnsi"/>
                <w:kern w:val="0"/>
                <w:szCs w:val="21"/>
              </w:rPr>
            </w:pPr>
            <w:ins w:id="1000" w:author="raye" w:date="2018-07-17T12:05:00Z">
              <w:r w:rsidRPr="00A23FA3">
                <w:rPr>
                  <w:rFonts w:ascii="Calibri" w:eastAsia="宋体" w:hAnsi="Calibri" w:cstheme="minorHAnsi"/>
                  <w:kern w:val="0"/>
                  <w:szCs w:val="21"/>
                </w:rPr>
                <w:t>Under Compliance Analyst Review</w:t>
              </w:r>
            </w:ins>
          </w:p>
        </w:tc>
        <w:tc>
          <w:tcPr>
            <w:tcW w:w="1796" w:type="dxa"/>
            <w:shd w:val="clear" w:color="auto" w:fill="auto"/>
            <w:vAlign w:val="center"/>
            <w:hideMark/>
          </w:tcPr>
          <w:p w14:paraId="0EBFA1C4" w14:textId="77777777" w:rsidR="00E33BD5" w:rsidRPr="00A23FA3" w:rsidRDefault="00E33BD5" w:rsidP="001910E4">
            <w:pPr>
              <w:widowControl/>
              <w:jc w:val="left"/>
              <w:rPr>
                <w:ins w:id="1001" w:author="raye" w:date="2018-07-17T12:05:00Z"/>
                <w:rFonts w:ascii="Calibri" w:eastAsia="宋体" w:hAnsi="Calibri" w:cstheme="minorHAnsi"/>
                <w:kern w:val="0"/>
                <w:szCs w:val="21"/>
              </w:rPr>
            </w:pPr>
            <w:ins w:id="1002"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Refer to CS</w:t>
              </w:r>
            </w:ins>
          </w:p>
        </w:tc>
        <w:tc>
          <w:tcPr>
            <w:tcW w:w="1701" w:type="dxa"/>
            <w:shd w:val="clear" w:color="auto" w:fill="auto"/>
            <w:vAlign w:val="center"/>
            <w:hideMark/>
          </w:tcPr>
          <w:p w14:paraId="68ADA3D5" w14:textId="77777777" w:rsidR="00E33BD5" w:rsidRPr="00A23FA3" w:rsidRDefault="00E33BD5" w:rsidP="001910E4">
            <w:pPr>
              <w:widowControl/>
              <w:jc w:val="left"/>
              <w:rPr>
                <w:ins w:id="1003" w:author="raye" w:date="2018-07-17T12:05:00Z"/>
                <w:rFonts w:ascii="Calibri" w:eastAsia="宋体" w:hAnsi="Calibri" w:cstheme="minorHAnsi"/>
                <w:kern w:val="0"/>
                <w:szCs w:val="21"/>
              </w:rPr>
            </w:pPr>
            <w:ins w:id="1004" w:author="raye" w:date="2018-07-17T12:05:00Z">
              <w:r w:rsidRPr="00A23FA3">
                <w:rPr>
                  <w:rFonts w:ascii="Calibri" w:eastAsia="宋体" w:hAnsi="Calibri" w:cstheme="minorHAnsi"/>
                  <w:kern w:val="0"/>
                  <w:szCs w:val="21"/>
                </w:rPr>
                <w:t>Pending Compliance Supervisor Review</w:t>
              </w:r>
            </w:ins>
          </w:p>
        </w:tc>
        <w:tc>
          <w:tcPr>
            <w:tcW w:w="1669" w:type="dxa"/>
            <w:shd w:val="clear" w:color="auto" w:fill="auto"/>
            <w:vAlign w:val="center"/>
            <w:hideMark/>
          </w:tcPr>
          <w:p w14:paraId="68731518" w14:textId="77777777" w:rsidR="00E33BD5" w:rsidRPr="00A23FA3" w:rsidRDefault="00E33BD5" w:rsidP="001910E4">
            <w:pPr>
              <w:widowControl/>
              <w:jc w:val="left"/>
              <w:rPr>
                <w:ins w:id="1005" w:author="raye" w:date="2018-07-17T12:05:00Z"/>
                <w:rFonts w:ascii="Calibri" w:eastAsia="宋体" w:hAnsi="Calibri" w:cstheme="minorHAnsi"/>
                <w:kern w:val="0"/>
                <w:szCs w:val="21"/>
              </w:rPr>
            </w:pPr>
            <w:ins w:id="1006" w:author="raye" w:date="2018-07-17T12:05:00Z">
              <w:r w:rsidRPr="00A23FA3">
                <w:rPr>
                  <w:rFonts w:ascii="Calibri" w:eastAsia="宋体" w:hAnsi="Calibri" w:cstheme="minorHAnsi"/>
                  <w:kern w:val="0"/>
                  <w:szCs w:val="21"/>
                </w:rPr>
                <w:t>Compliance Analyst</w:t>
              </w:r>
            </w:ins>
          </w:p>
        </w:tc>
      </w:tr>
      <w:tr w:rsidR="00A23FA3" w:rsidRPr="00A23FA3" w14:paraId="741AC139" w14:textId="77777777" w:rsidTr="004E64C5">
        <w:trPr>
          <w:trHeight w:val="570"/>
          <w:ins w:id="1007" w:author="raye" w:date="2018-07-17T12:05:00Z"/>
        </w:trPr>
        <w:tc>
          <w:tcPr>
            <w:tcW w:w="1180" w:type="dxa"/>
            <w:shd w:val="clear" w:color="auto" w:fill="auto"/>
            <w:vAlign w:val="center"/>
          </w:tcPr>
          <w:p w14:paraId="056B408C" w14:textId="77777777" w:rsidR="00E33BD5" w:rsidRPr="00A23FA3" w:rsidDel="006A418C" w:rsidRDefault="00E33BD5" w:rsidP="001910E4">
            <w:pPr>
              <w:widowControl/>
              <w:jc w:val="center"/>
              <w:rPr>
                <w:ins w:id="1008" w:author="raye" w:date="2018-07-17T12:05:00Z"/>
                <w:rFonts w:ascii="Calibri" w:eastAsia="宋体" w:hAnsi="Calibri" w:cstheme="minorHAnsi"/>
                <w:kern w:val="0"/>
                <w:szCs w:val="21"/>
              </w:rPr>
            </w:pPr>
            <w:ins w:id="1009" w:author="raye" w:date="2018-07-17T12:05:00Z">
              <w:r w:rsidRPr="00A23FA3">
                <w:rPr>
                  <w:rFonts w:ascii="Calibri" w:eastAsia="宋体" w:hAnsi="Calibri" w:cstheme="minorHAnsi"/>
                  <w:kern w:val="0"/>
                  <w:szCs w:val="21"/>
                </w:rPr>
                <w:t>19</w:t>
              </w:r>
            </w:ins>
          </w:p>
        </w:tc>
        <w:tc>
          <w:tcPr>
            <w:tcW w:w="1611" w:type="dxa"/>
            <w:shd w:val="clear" w:color="auto" w:fill="auto"/>
            <w:vAlign w:val="center"/>
          </w:tcPr>
          <w:p w14:paraId="7E97EC02" w14:textId="77777777" w:rsidR="00E33BD5" w:rsidRPr="00A23FA3" w:rsidRDefault="00E33BD5" w:rsidP="001910E4">
            <w:pPr>
              <w:widowControl/>
              <w:jc w:val="left"/>
              <w:rPr>
                <w:ins w:id="1010" w:author="raye" w:date="2018-07-17T12:05:00Z"/>
                <w:rFonts w:ascii="Calibri" w:eastAsia="宋体" w:hAnsi="Calibri" w:cstheme="minorHAnsi"/>
                <w:kern w:val="0"/>
                <w:szCs w:val="21"/>
              </w:rPr>
            </w:pPr>
            <w:ins w:id="1011" w:author="raye" w:date="2018-07-17T12:05:00Z">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复审</w:t>
              </w:r>
            </w:ins>
          </w:p>
        </w:tc>
        <w:tc>
          <w:tcPr>
            <w:tcW w:w="1504" w:type="dxa"/>
            <w:shd w:val="clear" w:color="auto" w:fill="auto"/>
            <w:vAlign w:val="center"/>
          </w:tcPr>
          <w:p w14:paraId="25460EED" w14:textId="77777777" w:rsidR="00E33BD5" w:rsidRPr="00A23FA3" w:rsidRDefault="00E33BD5" w:rsidP="001910E4">
            <w:pPr>
              <w:widowControl/>
              <w:jc w:val="left"/>
              <w:rPr>
                <w:ins w:id="1012" w:author="raye" w:date="2018-07-17T12:05:00Z"/>
                <w:rFonts w:ascii="Calibri" w:eastAsia="宋体" w:hAnsi="Calibri" w:cstheme="minorHAnsi"/>
                <w:kern w:val="0"/>
                <w:szCs w:val="21"/>
              </w:rPr>
            </w:pPr>
            <w:ins w:id="1013" w:author="raye" w:date="2018-07-17T12:05:00Z">
              <w:r w:rsidRPr="00A23FA3">
                <w:rPr>
                  <w:rFonts w:ascii="Calibri" w:eastAsia="宋体" w:hAnsi="Calibri" w:cstheme="minorHAnsi"/>
                  <w:kern w:val="0"/>
                  <w:szCs w:val="21"/>
                </w:rPr>
                <w:t>Pending Compliance Supervisor Review</w:t>
              </w:r>
            </w:ins>
          </w:p>
        </w:tc>
        <w:tc>
          <w:tcPr>
            <w:tcW w:w="1796" w:type="dxa"/>
            <w:shd w:val="clear" w:color="auto" w:fill="auto"/>
            <w:vAlign w:val="center"/>
          </w:tcPr>
          <w:p w14:paraId="0BB759DD" w14:textId="77777777" w:rsidR="00E33BD5" w:rsidRPr="00A23FA3" w:rsidRDefault="00E33BD5" w:rsidP="001910E4">
            <w:pPr>
              <w:widowControl/>
              <w:jc w:val="left"/>
              <w:rPr>
                <w:ins w:id="1014" w:author="raye" w:date="2018-07-17T12:05:00Z"/>
                <w:rFonts w:ascii="Calibri" w:eastAsia="宋体" w:hAnsi="Calibri" w:cstheme="minorHAnsi"/>
                <w:kern w:val="0"/>
                <w:szCs w:val="21"/>
              </w:rPr>
            </w:pPr>
            <w:ins w:id="1015"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p w14:paraId="13FF3CDE" w14:textId="77777777" w:rsidR="00E33BD5" w:rsidRPr="00A23FA3" w:rsidRDefault="00E33BD5" w:rsidP="001910E4">
            <w:pPr>
              <w:widowControl/>
              <w:jc w:val="left"/>
              <w:rPr>
                <w:ins w:id="1016" w:author="raye" w:date="2018-07-17T12:05:00Z"/>
                <w:rFonts w:ascii="Calibri" w:eastAsia="宋体" w:hAnsi="Calibri" w:cstheme="minorHAnsi"/>
                <w:kern w:val="0"/>
                <w:szCs w:val="21"/>
              </w:rPr>
            </w:pPr>
          </w:p>
        </w:tc>
        <w:tc>
          <w:tcPr>
            <w:tcW w:w="1701" w:type="dxa"/>
            <w:shd w:val="clear" w:color="auto" w:fill="auto"/>
            <w:vAlign w:val="center"/>
          </w:tcPr>
          <w:p w14:paraId="41CED25C" w14:textId="77777777" w:rsidR="00E33BD5" w:rsidRPr="00A23FA3" w:rsidRDefault="00E33BD5" w:rsidP="001910E4">
            <w:pPr>
              <w:widowControl/>
              <w:jc w:val="left"/>
              <w:rPr>
                <w:ins w:id="1017" w:author="raye" w:date="2018-07-17T12:05:00Z"/>
                <w:rFonts w:ascii="Calibri" w:eastAsia="宋体" w:hAnsi="Calibri" w:cstheme="minorHAnsi"/>
                <w:kern w:val="0"/>
                <w:szCs w:val="21"/>
              </w:rPr>
            </w:pPr>
            <w:ins w:id="1018" w:author="raye" w:date="2018-07-17T12:05:00Z">
              <w:r w:rsidRPr="00A23FA3">
                <w:rPr>
                  <w:rFonts w:ascii="Calibri" w:eastAsia="宋体" w:hAnsi="Calibri" w:cstheme="minorHAnsi"/>
                  <w:kern w:val="0"/>
                  <w:szCs w:val="21"/>
                </w:rPr>
                <w:t>Under Compliance Supervisor Review</w:t>
              </w:r>
            </w:ins>
          </w:p>
        </w:tc>
        <w:tc>
          <w:tcPr>
            <w:tcW w:w="1669" w:type="dxa"/>
            <w:shd w:val="clear" w:color="auto" w:fill="auto"/>
            <w:vAlign w:val="center"/>
          </w:tcPr>
          <w:p w14:paraId="3668F8BA" w14:textId="77777777" w:rsidR="00E33BD5" w:rsidRPr="00A23FA3" w:rsidRDefault="00E33BD5" w:rsidP="001910E4">
            <w:pPr>
              <w:widowControl/>
              <w:jc w:val="left"/>
              <w:rPr>
                <w:ins w:id="1019" w:author="raye" w:date="2018-07-17T12:05:00Z"/>
                <w:rFonts w:ascii="Calibri" w:eastAsia="宋体" w:hAnsi="Calibri" w:cstheme="minorHAnsi"/>
                <w:kern w:val="0"/>
                <w:szCs w:val="21"/>
              </w:rPr>
            </w:pPr>
            <w:ins w:id="1020" w:author="raye" w:date="2018-07-17T12:05:00Z">
              <w:r w:rsidRPr="00A23FA3">
                <w:rPr>
                  <w:rFonts w:ascii="Calibri" w:eastAsia="宋体" w:hAnsi="Calibri" w:cstheme="minorHAnsi"/>
                  <w:kern w:val="0"/>
                  <w:szCs w:val="21"/>
                </w:rPr>
                <w:t>Compliance Supervisor</w:t>
              </w:r>
            </w:ins>
          </w:p>
        </w:tc>
      </w:tr>
      <w:tr w:rsidR="00A23FA3" w:rsidRPr="00A23FA3" w14:paraId="67D56084" w14:textId="77777777" w:rsidTr="004E64C5">
        <w:trPr>
          <w:trHeight w:val="570"/>
          <w:ins w:id="1021" w:author="raye" w:date="2018-07-17T12:05:00Z"/>
        </w:trPr>
        <w:tc>
          <w:tcPr>
            <w:tcW w:w="1180" w:type="dxa"/>
            <w:shd w:val="clear" w:color="auto" w:fill="auto"/>
            <w:vAlign w:val="center"/>
            <w:hideMark/>
          </w:tcPr>
          <w:p w14:paraId="417396C0" w14:textId="77777777" w:rsidR="00E33BD5" w:rsidRPr="00A23FA3" w:rsidRDefault="00E33BD5" w:rsidP="001910E4">
            <w:pPr>
              <w:widowControl/>
              <w:jc w:val="center"/>
              <w:rPr>
                <w:ins w:id="1022" w:author="raye" w:date="2018-07-17T12:05:00Z"/>
                <w:rFonts w:ascii="Calibri" w:eastAsia="宋体" w:hAnsi="Calibri" w:cstheme="minorHAnsi"/>
                <w:kern w:val="0"/>
                <w:szCs w:val="21"/>
              </w:rPr>
            </w:pPr>
            <w:ins w:id="1023" w:author="raye" w:date="2018-07-17T12:05:00Z">
              <w:r w:rsidRPr="00A23FA3">
                <w:rPr>
                  <w:rFonts w:ascii="Calibri" w:eastAsia="宋体" w:hAnsi="Calibri" w:cstheme="minorHAnsi"/>
                  <w:kern w:val="0"/>
                  <w:szCs w:val="21"/>
                </w:rPr>
                <w:t>20</w:t>
              </w:r>
            </w:ins>
          </w:p>
        </w:tc>
        <w:tc>
          <w:tcPr>
            <w:tcW w:w="1611" w:type="dxa"/>
            <w:shd w:val="clear" w:color="auto" w:fill="auto"/>
            <w:vAlign w:val="center"/>
            <w:hideMark/>
          </w:tcPr>
          <w:p w14:paraId="0A6B2516" w14:textId="77777777" w:rsidR="00E33BD5" w:rsidRPr="00A23FA3" w:rsidRDefault="00E33BD5" w:rsidP="001910E4">
            <w:pPr>
              <w:widowControl/>
              <w:jc w:val="left"/>
              <w:rPr>
                <w:ins w:id="1024" w:author="raye" w:date="2018-07-17T12:05:00Z"/>
                <w:rFonts w:ascii="Calibri" w:eastAsia="宋体" w:hAnsi="Calibri" w:cstheme="minorHAnsi"/>
                <w:kern w:val="0"/>
                <w:szCs w:val="21"/>
              </w:rPr>
            </w:pPr>
            <w:ins w:id="1025" w:author="raye" w:date="2018-07-17T12:05:00Z">
              <w:r w:rsidRPr="00A23FA3">
                <w:rPr>
                  <w:rFonts w:ascii="Calibri" w:eastAsia="宋体" w:hAnsi="Calibri" w:cstheme="minorHAnsi" w:hint="eastAsia"/>
                  <w:kern w:val="0"/>
                  <w:szCs w:val="21"/>
                </w:rPr>
                <w:t>复核表四并发送给</w:t>
              </w:r>
              <w:r w:rsidRPr="00A23FA3">
                <w:rPr>
                  <w:rFonts w:ascii="Calibri" w:eastAsia="宋体" w:hAnsi="Calibri" w:cstheme="minorHAnsi" w:hint="eastAsia"/>
                  <w:kern w:val="0"/>
                  <w:szCs w:val="21"/>
                </w:rPr>
                <w:t>B</w:t>
              </w:r>
              <w:r w:rsidRPr="00A23FA3">
                <w:rPr>
                  <w:rFonts w:ascii="Calibri" w:eastAsia="宋体" w:hAnsi="Calibri" w:cstheme="minorHAnsi"/>
                  <w:kern w:val="0"/>
                  <w:szCs w:val="21"/>
                </w:rPr>
                <w:t>SA (Input #4 &amp; refer to BSA Officer)</w:t>
              </w:r>
            </w:ins>
          </w:p>
        </w:tc>
        <w:tc>
          <w:tcPr>
            <w:tcW w:w="1504" w:type="dxa"/>
            <w:shd w:val="clear" w:color="auto" w:fill="auto"/>
            <w:vAlign w:val="center"/>
            <w:hideMark/>
          </w:tcPr>
          <w:p w14:paraId="4B7A6E98" w14:textId="77777777" w:rsidR="00E33BD5" w:rsidRPr="00A23FA3" w:rsidRDefault="00E33BD5" w:rsidP="001910E4">
            <w:pPr>
              <w:widowControl/>
              <w:jc w:val="left"/>
              <w:rPr>
                <w:ins w:id="1026" w:author="raye" w:date="2018-07-17T12:05:00Z"/>
                <w:rFonts w:ascii="Calibri" w:eastAsia="宋体" w:hAnsi="Calibri" w:cstheme="minorHAnsi"/>
                <w:kern w:val="0"/>
                <w:szCs w:val="21"/>
              </w:rPr>
            </w:pPr>
            <w:ins w:id="1027" w:author="raye" w:date="2018-07-17T12:05:00Z">
              <w:r w:rsidRPr="00A23FA3">
                <w:rPr>
                  <w:rFonts w:ascii="Calibri" w:eastAsia="宋体" w:hAnsi="Calibri" w:cstheme="minorHAnsi"/>
                  <w:kern w:val="0"/>
                  <w:szCs w:val="21"/>
                </w:rPr>
                <w:t>Under Compliance Supervisor Review</w:t>
              </w:r>
            </w:ins>
          </w:p>
        </w:tc>
        <w:tc>
          <w:tcPr>
            <w:tcW w:w="1796" w:type="dxa"/>
            <w:shd w:val="clear" w:color="auto" w:fill="auto"/>
            <w:vAlign w:val="center"/>
            <w:hideMark/>
          </w:tcPr>
          <w:p w14:paraId="32F1A080" w14:textId="77777777" w:rsidR="00E33BD5" w:rsidRPr="00A23FA3" w:rsidRDefault="00E33BD5" w:rsidP="001910E4">
            <w:pPr>
              <w:widowControl/>
              <w:jc w:val="left"/>
              <w:rPr>
                <w:ins w:id="1028" w:author="raye" w:date="2018-07-17T12:05:00Z"/>
                <w:rFonts w:ascii="Calibri" w:eastAsia="宋体" w:hAnsi="Calibri" w:cstheme="minorHAnsi"/>
                <w:kern w:val="0"/>
                <w:szCs w:val="21"/>
              </w:rPr>
            </w:pPr>
            <w:ins w:id="1029"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efer to BSA</w:t>
              </w:r>
            </w:ins>
          </w:p>
        </w:tc>
        <w:tc>
          <w:tcPr>
            <w:tcW w:w="1701" w:type="dxa"/>
            <w:shd w:val="clear" w:color="auto" w:fill="auto"/>
            <w:vAlign w:val="center"/>
            <w:hideMark/>
          </w:tcPr>
          <w:p w14:paraId="7AA71BD3" w14:textId="77777777" w:rsidR="00E33BD5" w:rsidRPr="00A23FA3" w:rsidRDefault="00E33BD5" w:rsidP="001910E4">
            <w:pPr>
              <w:widowControl/>
              <w:jc w:val="left"/>
              <w:rPr>
                <w:ins w:id="1030" w:author="raye" w:date="2018-07-17T12:05:00Z"/>
                <w:rFonts w:ascii="Calibri" w:eastAsia="宋体" w:hAnsi="Calibri" w:cstheme="minorHAnsi"/>
                <w:kern w:val="0"/>
                <w:szCs w:val="21"/>
              </w:rPr>
            </w:pPr>
            <w:ins w:id="1031" w:author="raye" w:date="2018-07-17T12:05:00Z">
              <w:r w:rsidRPr="00A23FA3">
                <w:rPr>
                  <w:rFonts w:ascii="Calibri" w:eastAsia="宋体" w:hAnsi="Calibri" w:cstheme="minorHAnsi"/>
                  <w:kern w:val="0"/>
                  <w:szCs w:val="21"/>
                </w:rPr>
                <w:t>Pending BSA Officer Review</w:t>
              </w:r>
            </w:ins>
          </w:p>
        </w:tc>
        <w:tc>
          <w:tcPr>
            <w:tcW w:w="1669" w:type="dxa"/>
            <w:shd w:val="clear" w:color="auto" w:fill="auto"/>
            <w:vAlign w:val="center"/>
            <w:hideMark/>
          </w:tcPr>
          <w:p w14:paraId="77E358DF" w14:textId="77777777" w:rsidR="00E33BD5" w:rsidRPr="00A23FA3" w:rsidRDefault="00E33BD5" w:rsidP="001910E4">
            <w:pPr>
              <w:widowControl/>
              <w:jc w:val="left"/>
              <w:rPr>
                <w:ins w:id="1032" w:author="raye" w:date="2018-07-17T12:05:00Z"/>
                <w:rFonts w:ascii="Calibri" w:eastAsia="宋体" w:hAnsi="Calibri" w:cstheme="minorHAnsi"/>
                <w:kern w:val="0"/>
                <w:szCs w:val="21"/>
              </w:rPr>
            </w:pPr>
            <w:ins w:id="1033" w:author="raye" w:date="2018-07-17T12:05:00Z">
              <w:r w:rsidRPr="00A23FA3">
                <w:rPr>
                  <w:rFonts w:ascii="Calibri" w:eastAsia="宋体" w:hAnsi="Calibri" w:cstheme="minorHAnsi"/>
                  <w:kern w:val="0"/>
                  <w:szCs w:val="21"/>
                </w:rPr>
                <w:t>Compliance Supervisor</w:t>
              </w:r>
            </w:ins>
          </w:p>
        </w:tc>
      </w:tr>
      <w:tr w:rsidR="00A23FA3" w:rsidRPr="00A23FA3" w14:paraId="400D1F54" w14:textId="77777777" w:rsidTr="004E64C5">
        <w:trPr>
          <w:trHeight w:val="570"/>
          <w:ins w:id="1034" w:author="raye" w:date="2018-07-17T12:05:00Z"/>
        </w:trPr>
        <w:tc>
          <w:tcPr>
            <w:tcW w:w="1180" w:type="dxa"/>
            <w:shd w:val="clear" w:color="auto" w:fill="auto"/>
            <w:vAlign w:val="center"/>
          </w:tcPr>
          <w:p w14:paraId="7FE48B61" w14:textId="77777777" w:rsidR="00E33BD5" w:rsidRPr="00A23FA3" w:rsidDel="006A418C" w:rsidRDefault="00E33BD5" w:rsidP="001910E4">
            <w:pPr>
              <w:widowControl/>
              <w:jc w:val="center"/>
              <w:rPr>
                <w:ins w:id="1035" w:author="raye" w:date="2018-07-17T12:05:00Z"/>
                <w:rFonts w:ascii="Calibri" w:eastAsia="宋体" w:hAnsi="Calibri" w:cstheme="minorHAnsi"/>
                <w:kern w:val="0"/>
                <w:szCs w:val="21"/>
              </w:rPr>
            </w:pPr>
            <w:ins w:id="1036" w:author="raye" w:date="2018-07-17T12:05:00Z">
              <w:r w:rsidRPr="00A23FA3">
                <w:rPr>
                  <w:rFonts w:ascii="Calibri" w:eastAsia="宋体" w:hAnsi="Calibri" w:cstheme="minorHAnsi" w:hint="eastAsia"/>
                  <w:kern w:val="0"/>
                  <w:szCs w:val="21"/>
                </w:rPr>
                <w:t>2</w:t>
              </w:r>
              <w:r w:rsidRPr="00A23FA3">
                <w:rPr>
                  <w:rFonts w:ascii="Calibri" w:eastAsia="宋体" w:hAnsi="Calibri" w:cstheme="minorHAnsi"/>
                  <w:kern w:val="0"/>
                  <w:szCs w:val="21"/>
                </w:rPr>
                <w:t>1</w:t>
              </w:r>
            </w:ins>
          </w:p>
        </w:tc>
        <w:tc>
          <w:tcPr>
            <w:tcW w:w="1611" w:type="dxa"/>
            <w:shd w:val="clear" w:color="auto" w:fill="auto"/>
            <w:vAlign w:val="center"/>
          </w:tcPr>
          <w:p w14:paraId="7DC409DC" w14:textId="77777777" w:rsidR="00E33BD5" w:rsidRPr="00A23FA3" w:rsidRDefault="00E33BD5" w:rsidP="001910E4">
            <w:pPr>
              <w:widowControl/>
              <w:jc w:val="left"/>
              <w:rPr>
                <w:ins w:id="1037" w:author="raye" w:date="2018-07-17T12:05:00Z"/>
                <w:rFonts w:ascii="Calibri" w:eastAsia="宋体" w:hAnsi="Calibri" w:cstheme="minorHAnsi"/>
                <w:kern w:val="0"/>
                <w:szCs w:val="21"/>
              </w:rPr>
            </w:pPr>
            <w:ins w:id="1038" w:author="raye" w:date="2018-07-17T12:05:00Z">
              <w:r w:rsidRPr="00A23FA3">
                <w:rPr>
                  <w:rFonts w:ascii="Calibri" w:eastAsia="宋体" w:hAnsi="Calibri" w:cstheme="minorHAnsi"/>
                  <w:kern w:val="0"/>
                  <w:szCs w:val="21"/>
                </w:rPr>
                <w:t>BSA</w:t>
              </w:r>
              <w:r w:rsidRPr="00A23FA3">
                <w:rPr>
                  <w:rFonts w:ascii="Calibri" w:eastAsia="宋体" w:hAnsi="Calibri" w:cstheme="minorHAnsi" w:hint="eastAsia"/>
                  <w:kern w:val="0"/>
                  <w:szCs w:val="21"/>
                </w:rPr>
                <w:t>复核</w:t>
              </w:r>
            </w:ins>
          </w:p>
        </w:tc>
        <w:tc>
          <w:tcPr>
            <w:tcW w:w="1504" w:type="dxa"/>
            <w:shd w:val="clear" w:color="auto" w:fill="auto"/>
            <w:vAlign w:val="center"/>
          </w:tcPr>
          <w:p w14:paraId="64BB466A" w14:textId="77777777" w:rsidR="00E33BD5" w:rsidRPr="00A23FA3" w:rsidRDefault="00E33BD5" w:rsidP="001910E4">
            <w:pPr>
              <w:widowControl/>
              <w:jc w:val="left"/>
              <w:rPr>
                <w:ins w:id="1039" w:author="raye" w:date="2018-07-17T12:05:00Z"/>
                <w:rFonts w:ascii="Calibri" w:eastAsia="宋体" w:hAnsi="Calibri" w:cstheme="minorHAnsi"/>
                <w:kern w:val="0"/>
                <w:szCs w:val="21"/>
              </w:rPr>
            </w:pPr>
            <w:ins w:id="1040" w:author="raye" w:date="2018-07-17T12:05:00Z">
              <w:r w:rsidRPr="00A23FA3">
                <w:rPr>
                  <w:rFonts w:ascii="Calibri" w:eastAsia="宋体" w:hAnsi="Calibri" w:cstheme="minorHAnsi"/>
                  <w:kern w:val="0"/>
                  <w:szCs w:val="21"/>
                </w:rPr>
                <w:t>Pending BSA Officer Review</w:t>
              </w:r>
            </w:ins>
          </w:p>
        </w:tc>
        <w:tc>
          <w:tcPr>
            <w:tcW w:w="1796" w:type="dxa"/>
            <w:shd w:val="clear" w:color="auto" w:fill="auto"/>
            <w:vAlign w:val="center"/>
          </w:tcPr>
          <w:p w14:paraId="7F893655" w14:textId="77777777" w:rsidR="00E33BD5" w:rsidRPr="00A23FA3" w:rsidRDefault="00E33BD5" w:rsidP="001910E4">
            <w:pPr>
              <w:widowControl/>
              <w:jc w:val="left"/>
              <w:rPr>
                <w:ins w:id="1041" w:author="raye" w:date="2018-07-17T12:05:00Z"/>
                <w:rFonts w:ascii="Calibri" w:eastAsia="宋体" w:hAnsi="Calibri" w:cstheme="minorHAnsi"/>
                <w:kern w:val="0"/>
                <w:szCs w:val="21"/>
              </w:rPr>
            </w:pPr>
            <w:ins w:id="1042" w:author="raye" w:date="2018-07-17T12:05:00Z">
              <w:r w:rsidRPr="00A23FA3">
                <w:rPr>
                  <w:rFonts w:ascii="Calibri" w:eastAsia="宋体" w:hAnsi="Calibri" w:cstheme="minorHAnsi" w:hint="eastAsia"/>
                  <w:kern w:val="0"/>
                  <w:szCs w:val="21"/>
                </w:rPr>
                <w:t>列表页点击</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或整条，进入详情页</w:t>
              </w:r>
            </w:ins>
          </w:p>
          <w:p w14:paraId="4DF65550" w14:textId="77777777" w:rsidR="00E33BD5" w:rsidRPr="00A23FA3" w:rsidRDefault="00E33BD5" w:rsidP="001910E4">
            <w:pPr>
              <w:widowControl/>
              <w:jc w:val="left"/>
              <w:rPr>
                <w:ins w:id="1043" w:author="raye" w:date="2018-07-17T12:05:00Z"/>
                <w:rFonts w:ascii="Calibri" w:eastAsia="宋体" w:hAnsi="Calibri" w:cstheme="minorHAnsi"/>
                <w:kern w:val="0"/>
                <w:szCs w:val="21"/>
              </w:rPr>
            </w:pPr>
          </w:p>
        </w:tc>
        <w:tc>
          <w:tcPr>
            <w:tcW w:w="1701" w:type="dxa"/>
            <w:shd w:val="clear" w:color="auto" w:fill="auto"/>
            <w:vAlign w:val="center"/>
          </w:tcPr>
          <w:p w14:paraId="7E33B068" w14:textId="77777777" w:rsidR="00E33BD5" w:rsidRPr="00A23FA3" w:rsidRDefault="00E33BD5" w:rsidP="001910E4">
            <w:pPr>
              <w:widowControl/>
              <w:jc w:val="left"/>
              <w:rPr>
                <w:ins w:id="1044" w:author="raye" w:date="2018-07-17T12:05:00Z"/>
                <w:rFonts w:ascii="Calibri" w:eastAsia="宋体" w:hAnsi="Calibri" w:cstheme="minorHAnsi"/>
                <w:kern w:val="0"/>
                <w:szCs w:val="21"/>
              </w:rPr>
            </w:pPr>
            <w:ins w:id="1045" w:author="raye" w:date="2018-07-17T12:05:00Z">
              <w:r w:rsidRPr="00A23FA3">
                <w:rPr>
                  <w:rFonts w:ascii="Calibri" w:eastAsia="宋体" w:hAnsi="Calibri" w:cstheme="minorHAnsi"/>
                  <w:kern w:val="0"/>
                  <w:szCs w:val="21"/>
                </w:rPr>
                <w:t>Under BSA Officer Review</w:t>
              </w:r>
            </w:ins>
          </w:p>
        </w:tc>
        <w:tc>
          <w:tcPr>
            <w:tcW w:w="1669" w:type="dxa"/>
            <w:shd w:val="clear" w:color="auto" w:fill="auto"/>
            <w:vAlign w:val="center"/>
          </w:tcPr>
          <w:p w14:paraId="20037786" w14:textId="77777777" w:rsidR="00E33BD5" w:rsidRPr="00A23FA3" w:rsidRDefault="00E33BD5" w:rsidP="001910E4">
            <w:pPr>
              <w:widowControl/>
              <w:jc w:val="left"/>
              <w:rPr>
                <w:ins w:id="1046" w:author="raye" w:date="2018-07-17T12:05:00Z"/>
                <w:rFonts w:ascii="Calibri" w:eastAsia="宋体" w:hAnsi="Calibri" w:cstheme="minorHAnsi"/>
                <w:kern w:val="0"/>
                <w:szCs w:val="21"/>
              </w:rPr>
            </w:pPr>
            <w:ins w:id="1047" w:author="raye" w:date="2018-07-17T12:05:00Z">
              <w:r w:rsidRPr="00A23FA3">
                <w:rPr>
                  <w:rFonts w:ascii="Calibri" w:eastAsia="宋体" w:hAnsi="Calibri" w:cstheme="minorHAnsi"/>
                  <w:kern w:val="0"/>
                  <w:szCs w:val="21"/>
                </w:rPr>
                <w:t>BSA Officer</w:t>
              </w:r>
            </w:ins>
          </w:p>
        </w:tc>
      </w:tr>
      <w:tr w:rsidR="00A23FA3" w:rsidRPr="00A23FA3" w14:paraId="5A00C2C6" w14:textId="77777777" w:rsidTr="004E64C5">
        <w:trPr>
          <w:trHeight w:val="570"/>
          <w:ins w:id="1048" w:author="raye" w:date="2018-07-17T12:05:00Z"/>
        </w:trPr>
        <w:tc>
          <w:tcPr>
            <w:tcW w:w="1180" w:type="dxa"/>
            <w:shd w:val="clear" w:color="auto" w:fill="auto"/>
            <w:vAlign w:val="center"/>
            <w:hideMark/>
          </w:tcPr>
          <w:p w14:paraId="5277B693" w14:textId="77777777" w:rsidR="00E33BD5" w:rsidRPr="00A23FA3" w:rsidRDefault="00E33BD5" w:rsidP="001910E4">
            <w:pPr>
              <w:widowControl/>
              <w:jc w:val="center"/>
              <w:rPr>
                <w:ins w:id="1049" w:author="raye" w:date="2018-07-17T12:05:00Z"/>
                <w:rFonts w:ascii="Calibri" w:eastAsia="宋体" w:hAnsi="Calibri" w:cstheme="minorHAnsi"/>
                <w:kern w:val="0"/>
                <w:szCs w:val="21"/>
              </w:rPr>
            </w:pPr>
            <w:ins w:id="1050" w:author="raye" w:date="2018-07-17T12:05:00Z">
              <w:r w:rsidRPr="00A23FA3">
                <w:rPr>
                  <w:rFonts w:ascii="Calibri" w:eastAsia="宋体" w:hAnsi="Calibri" w:cstheme="minorHAnsi"/>
                  <w:kern w:val="0"/>
                  <w:szCs w:val="21"/>
                </w:rPr>
                <w:t>22</w:t>
              </w:r>
            </w:ins>
          </w:p>
        </w:tc>
        <w:tc>
          <w:tcPr>
            <w:tcW w:w="1611" w:type="dxa"/>
            <w:shd w:val="clear" w:color="auto" w:fill="auto"/>
            <w:vAlign w:val="center"/>
            <w:hideMark/>
          </w:tcPr>
          <w:p w14:paraId="55A4162B" w14:textId="77777777" w:rsidR="00E33BD5" w:rsidRPr="00A23FA3" w:rsidRDefault="00E33BD5" w:rsidP="001910E4">
            <w:pPr>
              <w:widowControl/>
              <w:jc w:val="left"/>
              <w:rPr>
                <w:ins w:id="1051" w:author="raye" w:date="2018-07-17T12:05:00Z"/>
                <w:rFonts w:ascii="Calibri" w:eastAsia="宋体" w:hAnsi="Calibri" w:cstheme="minorHAnsi"/>
                <w:kern w:val="0"/>
                <w:szCs w:val="21"/>
              </w:rPr>
            </w:pPr>
            <w:ins w:id="1052" w:author="raye" w:date="2018-07-17T12:05:00Z">
              <w:r w:rsidRPr="00A23FA3">
                <w:rPr>
                  <w:rFonts w:ascii="Calibri" w:eastAsia="宋体" w:hAnsi="Calibri" w:cstheme="minorHAnsi" w:hint="eastAsia"/>
                  <w:kern w:val="0"/>
                  <w:szCs w:val="21"/>
                </w:rPr>
                <w:t>回复</w:t>
              </w:r>
              <w:r w:rsidRPr="00A23FA3">
                <w:rPr>
                  <w:rFonts w:ascii="Calibri" w:eastAsia="宋体" w:hAnsi="Calibri" w:cstheme="minorHAnsi"/>
                  <w:kern w:val="0"/>
                  <w:szCs w:val="21"/>
                </w:rPr>
                <w:t xml:space="preserve"> #4</w:t>
              </w:r>
            </w:ins>
          </w:p>
        </w:tc>
        <w:tc>
          <w:tcPr>
            <w:tcW w:w="1504" w:type="dxa"/>
            <w:shd w:val="clear" w:color="auto" w:fill="auto"/>
            <w:vAlign w:val="center"/>
            <w:hideMark/>
          </w:tcPr>
          <w:p w14:paraId="12F357A0" w14:textId="77777777" w:rsidR="00E33BD5" w:rsidRPr="00A23FA3" w:rsidRDefault="00E33BD5" w:rsidP="001910E4">
            <w:pPr>
              <w:widowControl/>
              <w:jc w:val="left"/>
              <w:rPr>
                <w:ins w:id="1053" w:author="raye" w:date="2018-07-17T12:05:00Z"/>
                <w:rFonts w:ascii="Calibri" w:eastAsia="宋体" w:hAnsi="Calibri" w:cstheme="minorHAnsi"/>
                <w:kern w:val="0"/>
                <w:szCs w:val="21"/>
              </w:rPr>
            </w:pPr>
            <w:ins w:id="1054"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1C754D19" w14:textId="77777777" w:rsidR="00E33BD5" w:rsidRPr="00A23FA3" w:rsidRDefault="00E33BD5" w:rsidP="001910E4">
            <w:pPr>
              <w:widowControl/>
              <w:jc w:val="left"/>
              <w:rPr>
                <w:ins w:id="1055" w:author="raye" w:date="2018-07-17T12:05:00Z"/>
                <w:rFonts w:ascii="Calibri" w:eastAsia="宋体" w:hAnsi="Calibri" w:cstheme="minorHAnsi"/>
                <w:kern w:val="0"/>
                <w:szCs w:val="21"/>
              </w:rPr>
            </w:pPr>
            <w:ins w:id="1056" w:author="raye" w:date="2018-07-17T12:05:00Z">
              <w:r w:rsidRPr="00A23FA3">
                <w:rPr>
                  <w:rFonts w:ascii="Calibri" w:eastAsia="宋体" w:hAnsi="Calibri" w:cstheme="minorHAnsi" w:hint="eastAsia"/>
                  <w:kern w:val="0"/>
                  <w:szCs w:val="21"/>
                </w:rPr>
                <w:t>详情页进入</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填写完成</w:t>
              </w:r>
            </w:ins>
          </w:p>
        </w:tc>
        <w:tc>
          <w:tcPr>
            <w:tcW w:w="1701" w:type="dxa"/>
            <w:shd w:val="clear" w:color="auto" w:fill="auto"/>
            <w:vAlign w:val="center"/>
            <w:hideMark/>
          </w:tcPr>
          <w:p w14:paraId="5B1B85DB" w14:textId="77777777" w:rsidR="00E33BD5" w:rsidRPr="00A23FA3" w:rsidRDefault="00E33BD5" w:rsidP="001910E4">
            <w:pPr>
              <w:widowControl/>
              <w:jc w:val="left"/>
              <w:rPr>
                <w:ins w:id="1057" w:author="raye" w:date="2018-07-17T12:05:00Z"/>
                <w:rFonts w:ascii="Calibri" w:eastAsia="宋体" w:hAnsi="Calibri" w:cstheme="minorHAnsi"/>
                <w:kern w:val="0"/>
                <w:szCs w:val="21"/>
              </w:rPr>
            </w:pPr>
            <w:ins w:id="1058" w:author="raye" w:date="2018-07-17T12:05:00Z">
              <w:r w:rsidRPr="00A23FA3">
                <w:rPr>
                  <w:rFonts w:ascii="Calibri" w:eastAsia="宋体" w:hAnsi="Calibri" w:cstheme="minorHAnsi"/>
                  <w:kern w:val="0"/>
                  <w:szCs w:val="21"/>
                </w:rPr>
                <w:t>Under BSA Officer Review</w:t>
              </w:r>
            </w:ins>
          </w:p>
        </w:tc>
        <w:tc>
          <w:tcPr>
            <w:tcW w:w="1669" w:type="dxa"/>
            <w:shd w:val="clear" w:color="auto" w:fill="auto"/>
            <w:vAlign w:val="center"/>
            <w:hideMark/>
          </w:tcPr>
          <w:p w14:paraId="49EB113A" w14:textId="77777777" w:rsidR="00E33BD5" w:rsidRPr="00A23FA3" w:rsidRDefault="00E33BD5" w:rsidP="001910E4">
            <w:pPr>
              <w:widowControl/>
              <w:jc w:val="left"/>
              <w:rPr>
                <w:ins w:id="1059" w:author="raye" w:date="2018-07-17T12:05:00Z"/>
                <w:rFonts w:ascii="Calibri" w:eastAsia="宋体" w:hAnsi="Calibri" w:cstheme="minorHAnsi"/>
                <w:kern w:val="0"/>
                <w:szCs w:val="21"/>
              </w:rPr>
            </w:pPr>
            <w:ins w:id="1060" w:author="raye" w:date="2018-07-17T12:05:00Z">
              <w:r w:rsidRPr="00A23FA3">
                <w:rPr>
                  <w:rFonts w:ascii="Calibri" w:eastAsia="宋体" w:hAnsi="Calibri" w:cstheme="minorHAnsi"/>
                  <w:kern w:val="0"/>
                  <w:szCs w:val="21"/>
                </w:rPr>
                <w:t>BSA Officer</w:t>
              </w:r>
            </w:ins>
          </w:p>
        </w:tc>
      </w:tr>
      <w:tr w:rsidR="00A23FA3" w:rsidRPr="00A23FA3" w14:paraId="3E23FC3D" w14:textId="77777777" w:rsidTr="004E64C5">
        <w:trPr>
          <w:trHeight w:val="570"/>
          <w:ins w:id="1061" w:author="raye" w:date="2018-07-17T12:05:00Z"/>
        </w:trPr>
        <w:tc>
          <w:tcPr>
            <w:tcW w:w="1180" w:type="dxa"/>
            <w:shd w:val="clear" w:color="auto" w:fill="auto"/>
            <w:vAlign w:val="center"/>
            <w:hideMark/>
          </w:tcPr>
          <w:p w14:paraId="6A3D0490" w14:textId="77777777" w:rsidR="00E33BD5" w:rsidRPr="00A23FA3" w:rsidRDefault="00E33BD5" w:rsidP="001910E4">
            <w:pPr>
              <w:widowControl/>
              <w:jc w:val="center"/>
              <w:rPr>
                <w:ins w:id="1062" w:author="raye" w:date="2018-07-17T12:05:00Z"/>
                <w:rFonts w:ascii="Calibri" w:eastAsia="宋体" w:hAnsi="Calibri" w:cstheme="minorHAnsi"/>
                <w:kern w:val="0"/>
                <w:szCs w:val="21"/>
              </w:rPr>
            </w:pPr>
            <w:ins w:id="1063" w:author="raye" w:date="2018-07-17T12:05:00Z">
              <w:r w:rsidRPr="00A23FA3">
                <w:rPr>
                  <w:rFonts w:ascii="Calibri" w:eastAsia="宋体" w:hAnsi="Calibri" w:cstheme="minorHAnsi"/>
                  <w:kern w:val="0"/>
                  <w:szCs w:val="21"/>
                </w:rPr>
                <w:t>23A</w:t>
              </w:r>
            </w:ins>
          </w:p>
        </w:tc>
        <w:tc>
          <w:tcPr>
            <w:tcW w:w="1611" w:type="dxa"/>
            <w:shd w:val="clear" w:color="auto" w:fill="auto"/>
            <w:vAlign w:val="center"/>
            <w:hideMark/>
          </w:tcPr>
          <w:p w14:paraId="41E4F1F6" w14:textId="77777777" w:rsidR="00E33BD5" w:rsidRPr="00A23FA3" w:rsidRDefault="00E33BD5" w:rsidP="001910E4">
            <w:pPr>
              <w:widowControl/>
              <w:jc w:val="left"/>
              <w:rPr>
                <w:ins w:id="1064" w:author="raye" w:date="2018-07-17T12:05:00Z"/>
                <w:rFonts w:ascii="Calibri" w:eastAsia="宋体" w:hAnsi="Calibri" w:cstheme="minorHAnsi"/>
                <w:kern w:val="0"/>
                <w:szCs w:val="21"/>
              </w:rPr>
            </w:pPr>
            <w:ins w:id="1065" w:author="raye" w:date="2018-07-17T12:05:00Z">
              <w:r w:rsidRPr="00A23FA3">
                <w:rPr>
                  <w:rFonts w:ascii="Calibri" w:eastAsia="宋体" w:hAnsi="Calibri" w:cstheme="minorHAnsi" w:hint="eastAsia"/>
                  <w:kern w:val="0"/>
                  <w:szCs w:val="21"/>
                </w:rPr>
                <w:t>确认是否需要进一步操作（</w:t>
              </w:r>
              <w:r w:rsidRPr="00A23FA3">
                <w:rPr>
                  <w:rFonts w:ascii="Calibri" w:eastAsia="宋体" w:hAnsi="Calibri" w:cstheme="minorHAnsi"/>
                  <w:kern w:val="0"/>
                  <w:szCs w:val="21"/>
                </w:rPr>
                <w:t>Identify if further action required</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0723488E" w14:textId="77777777" w:rsidR="00E33BD5" w:rsidRPr="00A23FA3" w:rsidRDefault="00E33BD5" w:rsidP="001910E4">
            <w:pPr>
              <w:widowControl/>
              <w:jc w:val="left"/>
              <w:rPr>
                <w:ins w:id="1066" w:author="raye" w:date="2018-07-17T12:05:00Z"/>
                <w:rFonts w:ascii="Calibri" w:eastAsia="宋体" w:hAnsi="Calibri" w:cstheme="minorHAnsi"/>
                <w:kern w:val="0"/>
                <w:szCs w:val="21"/>
              </w:rPr>
            </w:pPr>
            <w:ins w:id="1067"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6FA32F6C" w14:textId="77777777" w:rsidR="00E33BD5" w:rsidRPr="00A23FA3" w:rsidRDefault="00E33BD5" w:rsidP="001910E4">
            <w:pPr>
              <w:widowControl/>
              <w:jc w:val="left"/>
              <w:rPr>
                <w:ins w:id="1068" w:author="raye" w:date="2018-07-17T12:05:00Z"/>
                <w:rFonts w:ascii="Calibri" w:eastAsia="宋体" w:hAnsi="Calibri" w:cstheme="minorHAnsi"/>
                <w:kern w:val="0"/>
                <w:szCs w:val="21"/>
              </w:rPr>
            </w:pPr>
            <w:ins w:id="1069"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pprove (Sign-off with approval)</w:t>
              </w:r>
            </w:ins>
          </w:p>
        </w:tc>
        <w:tc>
          <w:tcPr>
            <w:tcW w:w="1701" w:type="dxa"/>
            <w:shd w:val="clear" w:color="auto" w:fill="auto"/>
            <w:vAlign w:val="center"/>
            <w:hideMark/>
          </w:tcPr>
          <w:p w14:paraId="625F3925" w14:textId="77777777" w:rsidR="00E33BD5" w:rsidRPr="00A23FA3" w:rsidRDefault="00E33BD5" w:rsidP="001910E4">
            <w:pPr>
              <w:widowControl/>
              <w:jc w:val="left"/>
              <w:rPr>
                <w:ins w:id="1070" w:author="raye" w:date="2018-07-17T12:05:00Z"/>
                <w:rFonts w:ascii="Calibri" w:eastAsia="宋体" w:hAnsi="Calibri" w:cstheme="minorHAnsi"/>
                <w:kern w:val="0"/>
                <w:szCs w:val="21"/>
              </w:rPr>
            </w:pPr>
            <w:ins w:id="1071" w:author="raye" w:date="2018-07-17T12:05:00Z">
              <w:r w:rsidRPr="00A23FA3">
                <w:rPr>
                  <w:rFonts w:ascii="Calibri" w:eastAsia="宋体" w:hAnsi="Calibri" w:cstheme="minorHAnsi"/>
                  <w:kern w:val="0"/>
                  <w:szCs w:val="21"/>
                </w:rPr>
                <w:t>Close Approval</w:t>
              </w:r>
            </w:ins>
          </w:p>
        </w:tc>
        <w:tc>
          <w:tcPr>
            <w:tcW w:w="1669" w:type="dxa"/>
            <w:shd w:val="clear" w:color="auto" w:fill="auto"/>
            <w:vAlign w:val="center"/>
            <w:hideMark/>
          </w:tcPr>
          <w:p w14:paraId="7A202478" w14:textId="77777777" w:rsidR="00E33BD5" w:rsidRPr="00A23FA3" w:rsidRDefault="00E33BD5" w:rsidP="001910E4">
            <w:pPr>
              <w:widowControl/>
              <w:jc w:val="left"/>
              <w:rPr>
                <w:ins w:id="1072" w:author="raye" w:date="2018-07-17T12:05:00Z"/>
                <w:rFonts w:ascii="Calibri" w:eastAsia="宋体" w:hAnsi="Calibri" w:cstheme="minorHAnsi"/>
                <w:kern w:val="0"/>
                <w:szCs w:val="21"/>
              </w:rPr>
            </w:pPr>
            <w:ins w:id="1073" w:author="raye" w:date="2018-07-17T12:05:00Z">
              <w:r w:rsidRPr="00A23FA3">
                <w:rPr>
                  <w:rFonts w:ascii="Calibri" w:eastAsia="宋体" w:hAnsi="Calibri" w:cstheme="minorHAnsi"/>
                  <w:kern w:val="0"/>
                  <w:szCs w:val="21"/>
                </w:rPr>
                <w:t>BSA Officer</w:t>
              </w:r>
            </w:ins>
          </w:p>
        </w:tc>
      </w:tr>
      <w:tr w:rsidR="00A23FA3" w:rsidRPr="00A23FA3" w14:paraId="14F3A086" w14:textId="77777777" w:rsidTr="004E64C5">
        <w:trPr>
          <w:trHeight w:val="570"/>
          <w:ins w:id="1074" w:author="raye" w:date="2018-07-17T12:05:00Z"/>
        </w:trPr>
        <w:tc>
          <w:tcPr>
            <w:tcW w:w="1180" w:type="dxa"/>
            <w:shd w:val="clear" w:color="auto" w:fill="auto"/>
            <w:vAlign w:val="center"/>
            <w:hideMark/>
          </w:tcPr>
          <w:p w14:paraId="059098B0" w14:textId="77777777" w:rsidR="00E33BD5" w:rsidRPr="00A23FA3" w:rsidRDefault="00E33BD5" w:rsidP="001910E4">
            <w:pPr>
              <w:widowControl/>
              <w:jc w:val="center"/>
              <w:rPr>
                <w:ins w:id="1075" w:author="raye" w:date="2018-07-17T12:05:00Z"/>
                <w:rFonts w:ascii="Calibri" w:eastAsia="宋体" w:hAnsi="Calibri" w:cstheme="minorHAnsi"/>
                <w:kern w:val="0"/>
                <w:szCs w:val="21"/>
              </w:rPr>
            </w:pPr>
            <w:ins w:id="1076" w:author="raye" w:date="2018-07-17T12:05:00Z">
              <w:r w:rsidRPr="00A23FA3">
                <w:rPr>
                  <w:rFonts w:ascii="Calibri" w:eastAsia="宋体" w:hAnsi="Calibri" w:cstheme="minorHAnsi"/>
                  <w:kern w:val="0"/>
                  <w:szCs w:val="21"/>
                </w:rPr>
                <w:lastRenderedPageBreak/>
                <w:t>24B</w:t>
              </w:r>
            </w:ins>
          </w:p>
        </w:tc>
        <w:tc>
          <w:tcPr>
            <w:tcW w:w="1611" w:type="dxa"/>
            <w:shd w:val="clear" w:color="auto" w:fill="auto"/>
            <w:vAlign w:val="center"/>
            <w:hideMark/>
          </w:tcPr>
          <w:p w14:paraId="173E5A54" w14:textId="77777777" w:rsidR="00E33BD5" w:rsidRPr="00A23FA3" w:rsidRDefault="00E33BD5" w:rsidP="001910E4">
            <w:pPr>
              <w:widowControl/>
              <w:jc w:val="left"/>
              <w:rPr>
                <w:ins w:id="1077" w:author="raye" w:date="2018-07-17T12:05:00Z"/>
                <w:rFonts w:ascii="Calibri" w:eastAsia="宋体" w:hAnsi="Calibri" w:cstheme="minorHAnsi"/>
                <w:kern w:val="0"/>
                <w:szCs w:val="21"/>
              </w:rPr>
            </w:pPr>
            <w:ins w:id="1078" w:author="raye" w:date="2018-07-17T12:05:00Z">
              <w:r w:rsidRPr="00A23FA3">
                <w:rPr>
                  <w:rFonts w:ascii="Calibri" w:eastAsia="宋体" w:hAnsi="Calibri" w:cstheme="minorHAnsi" w:hint="eastAsia"/>
                  <w:kern w:val="0"/>
                  <w:szCs w:val="21"/>
                </w:rPr>
                <w:t>确认是否需要进一步操作（</w:t>
              </w:r>
              <w:r w:rsidRPr="00A23FA3">
                <w:rPr>
                  <w:rFonts w:ascii="Calibri" w:eastAsia="宋体" w:hAnsi="Calibri" w:cstheme="minorHAnsi"/>
                  <w:kern w:val="0"/>
                  <w:szCs w:val="21"/>
                </w:rPr>
                <w:t>Identify if further action required</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4E1BF971" w14:textId="77777777" w:rsidR="00E33BD5" w:rsidRPr="00A23FA3" w:rsidRDefault="00E33BD5" w:rsidP="001910E4">
            <w:pPr>
              <w:widowControl/>
              <w:jc w:val="left"/>
              <w:rPr>
                <w:ins w:id="1079" w:author="raye" w:date="2018-07-17T12:05:00Z"/>
                <w:rFonts w:ascii="Calibri" w:eastAsia="宋体" w:hAnsi="Calibri" w:cstheme="minorHAnsi"/>
                <w:kern w:val="0"/>
                <w:szCs w:val="21"/>
              </w:rPr>
            </w:pPr>
            <w:ins w:id="1080"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223D5558" w14:textId="77777777" w:rsidR="00E33BD5" w:rsidRPr="00A23FA3" w:rsidRDefault="00E33BD5" w:rsidP="001910E4">
            <w:pPr>
              <w:widowControl/>
              <w:jc w:val="left"/>
              <w:rPr>
                <w:ins w:id="1081" w:author="raye" w:date="2018-07-17T12:05:00Z"/>
                <w:rFonts w:ascii="Calibri" w:eastAsia="宋体" w:hAnsi="Calibri" w:cstheme="minorHAnsi"/>
                <w:kern w:val="0"/>
                <w:szCs w:val="21"/>
              </w:rPr>
            </w:pPr>
            <w:ins w:id="1082" w:author="raye" w:date="2018-07-17T12:05:00Z">
              <w:r w:rsidRPr="00A23FA3">
                <w:rPr>
                  <w:rFonts w:ascii="Calibri" w:eastAsia="宋体" w:hAnsi="Calibri" w:cstheme="minorHAnsi"/>
                  <w:kern w:val="0"/>
                  <w:szCs w:val="21"/>
                </w:rPr>
                <w:t>Sign-off with reject</w:t>
              </w:r>
            </w:ins>
          </w:p>
        </w:tc>
        <w:tc>
          <w:tcPr>
            <w:tcW w:w="1701" w:type="dxa"/>
            <w:shd w:val="clear" w:color="auto" w:fill="auto"/>
            <w:vAlign w:val="center"/>
            <w:hideMark/>
          </w:tcPr>
          <w:p w14:paraId="25FFDD06" w14:textId="77777777" w:rsidR="00E33BD5" w:rsidRPr="00A23FA3" w:rsidRDefault="00E33BD5" w:rsidP="001910E4">
            <w:pPr>
              <w:widowControl/>
              <w:jc w:val="left"/>
              <w:rPr>
                <w:ins w:id="1083" w:author="raye" w:date="2018-07-17T12:05:00Z"/>
                <w:rFonts w:ascii="Calibri" w:eastAsia="宋体" w:hAnsi="Calibri" w:cstheme="minorHAnsi"/>
                <w:kern w:val="0"/>
                <w:szCs w:val="21"/>
              </w:rPr>
            </w:pPr>
            <w:ins w:id="1084" w:author="raye" w:date="2018-07-17T12:05:00Z">
              <w:r w:rsidRPr="00A23FA3">
                <w:rPr>
                  <w:rFonts w:ascii="Calibri" w:eastAsia="宋体" w:hAnsi="Calibri" w:cstheme="minorHAnsi"/>
                  <w:kern w:val="0"/>
                  <w:szCs w:val="21"/>
                </w:rPr>
                <w:t>Close Reject</w:t>
              </w:r>
            </w:ins>
          </w:p>
        </w:tc>
        <w:tc>
          <w:tcPr>
            <w:tcW w:w="1669" w:type="dxa"/>
            <w:shd w:val="clear" w:color="auto" w:fill="auto"/>
            <w:vAlign w:val="center"/>
            <w:hideMark/>
          </w:tcPr>
          <w:p w14:paraId="63CEF0AA" w14:textId="77777777" w:rsidR="00E33BD5" w:rsidRPr="00A23FA3" w:rsidRDefault="00E33BD5" w:rsidP="001910E4">
            <w:pPr>
              <w:widowControl/>
              <w:jc w:val="left"/>
              <w:rPr>
                <w:ins w:id="1085" w:author="raye" w:date="2018-07-17T12:05:00Z"/>
                <w:rFonts w:ascii="Calibri" w:eastAsia="宋体" w:hAnsi="Calibri" w:cstheme="minorHAnsi"/>
                <w:kern w:val="0"/>
                <w:szCs w:val="21"/>
              </w:rPr>
            </w:pPr>
            <w:ins w:id="1086" w:author="raye" w:date="2018-07-17T12:05:00Z">
              <w:r w:rsidRPr="00A23FA3">
                <w:rPr>
                  <w:rFonts w:ascii="Calibri" w:eastAsia="宋体" w:hAnsi="Calibri" w:cstheme="minorHAnsi"/>
                  <w:kern w:val="0"/>
                  <w:szCs w:val="21"/>
                </w:rPr>
                <w:t>BSA Officer</w:t>
              </w:r>
            </w:ins>
          </w:p>
        </w:tc>
      </w:tr>
      <w:tr w:rsidR="00A23FA3" w:rsidRPr="00A23FA3" w14:paraId="32A8EC47" w14:textId="77777777" w:rsidTr="004E64C5">
        <w:trPr>
          <w:trHeight w:val="285"/>
          <w:ins w:id="1087" w:author="raye" w:date="2018-07-17T12:05:00Z"/>
        </w:trPr>
        <w:tc>
          <w:tcPr>
            <w:tcW w:w="1180" w:type="dxa"/>
            <w:shd w:val="clear" w:color="auto" w:fill="auto"/>
            <w:vAlign w:val="center"/>
            <w:hideMark/>
          </w:tcPr>
          <w:p w14:paraId="6161E455" w14:textId="77777777" w:rsidR="00E33BD5" w:rsidRPr="00A23FA3" w:rsidRDefault="00E33BD5" w:rsidP="001910E4">
            <w:pPr>
              <w:widowControl/>
              <w:jc w:val="center"/>
              <w:rPr>
                <w:ins w:id="1088" w:author="raye" w:date="2018-07-17T12:05:00Z"/>
                <w:rFonts w:ascii="Calibri" w:eastAsia="宋体" w:hAnsi="Calibri" w:cstheme="minorHAnsi"/>
                <w:kern w:val="0"/>
                <w:szCs w:val="21"/>
              </w:rPr>
            </w:pPr>
            <w:ins w:id="1089" w:author="raye" w:date="2018-07-17T12:05:00Z">
              <w:r w:rsidRPr="00A23FA3">
                <w:rPr>
                  <w:rFonts w:ascii="Calibri" w:eastAsia="宋体" w:hAnsi="Calibri" w:cstheme="minorHAnsi"/>
                  <w:kern w:val="0"/>
                  <w:szCs w:val="21"/>
                </w:rPr>
                <w:t>25C</w:t>
              </w:r>
            </w:ins>
          </w:p>
        </w:tc>
        <w:tc>
          <w:tcPr>
            <w:tcW w:w="1611" w:type="dxa"/>
            <w:shd w:val="clear" w:color="auto" w:fill="auto"/>
            <w:vAlign w:val="center"/>
            <w:hideMark/>
          </w:tcPr>
          <w:p w14:paraId="03817ECD" w14:textId="77777777" w:rsidR="00E33BD5" w:rsidRPr="00A23FA3" w:rsidRDefault="00E33BD5" w:rsidP="001910E4">
            <w:pPr>
              <w:widowControl/>
              <w:jc w:val="left"/>
              <w:rPr>
                <w:ins w:id="1090" w:author="raye" w:date="2018-07-17T12:05:00Z"/>
                <w:rFonts w:ascii="Calibri" w:eastAsia="宋体" w:hAnsi="Calibri" w:cstheme="minorHAnsi"/>
                <w:kern w:val="0"/>
                <w:szCs w:val="21"/>
              </w:rPr>
            </w:pPr>
            <w:ins w:id="1091" w:author="raye" w:date="2018-07-17T12:05:00Z">
              <w:r w:rsidRPr="00A23FA3">
                <w:rPr>
                  <w:rFonts w:ascii="Calibri" w:eastAsia="宋体" w:hAnsi="Calibri" w:cstheme="minorHAnsi" w:hint="eastAsia"/>
                  <w:kern w:val="0"/>
                  <w:szCs w:val="21"/>
                </w:rPr>
                <w:t>确认是否需要升级</w:t>
              </w:r>
              <w:r w:rsidRPr="00A23FA3">
                <w:rPr>
                  <w:rFonts w:ascii="Calibri" w:eastAsia="宋体" w:hAnsi="Calibri" w:cstheme="minorHAnsi"/>
                  <w:kern w:val="0"/>
                  <w:szCs w:val="21"/>
                </w:rPr>
                <w:t>Identify if need to escalate</w:t>
              </w:r>
            </w:ins>
          </w:p>
        </w:tc>
        <w:tc>
          <w:tcPr>
            <w:tcW w:w="1504" w:type="dxa"/>
            <w:shd w:val="clear" w:color="auto" w:fill="auto"/>
            <w:vAlign w:val="center"/>
            <w:hideMark/>
          </w:tcPr>
          <w:p w14:paraId="19EA43DC" w14:textId="77777777" w:rsidR="00E33BD5" w:rsidRPr="00A23FA3" w:rsidRDefault="00E33BD5" w:rsidP="001910E4">
            <w:pPr>
              <w:widowControl/>
              <w:jc w:val="left"/>
              <w:rPr>
                <w:ins w:id="1092" w:author="raye" w:date="2018-07-17T12:05:00Z"/>
                <w:rFonts w:ascii="Calibri" w:eastAsia="宋体" w:hAnsi="Calibri" w:cstheme="minorHAnsi"/>
                <w:kern w:val="0"/>
                <w:szCs w:val="21"/>
              </w:rPr>
            </w:pPr>
            <w:ins w:id="1093"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4B3A0A0A" w14:textId="77777777" w:rsidR="00E33BD5" w:rsidRPr="00A23FA3" w:rsidRDefault="00E33BD5" w:rsidP="001910E4">
            <w:pPr>
              <w:widowControl/>
              <w:jc w:val="left"/>
              <w:rPr>
                <w:ins w:id="1094" w:author="raye" w:date="2018-07-17T12:05:00Z"/>
                <w:rFonts w:ascii="Calibri" w:eastAsia="宋体" w:hAnsi="Calibri" w:cstheme="minorHAnsi"/>
                <w:kern w:val="0"/>
                <w:szCs w:val="21"/>
              </w:rPr>
            </w:pPr>
            <w:ins w:id="1095" w:author="raye" w:date="2018-07-17T12:05:00Z">
              <w:r w:rsidRPr="00A23FA3">
                <w:rPr>
                  <w:rFonts w:ascii="Calibri" w:eastAsia="宋体" w:hAnsi="Calibri" w:cstheme="minorHAnsi"/>
                  <w:kern w:val="0"/>
                  <w:szCs w:val="21"/>
                </w:rPr>
                <w:t>Identify if need to escalate</w:t>
              </w:r>
            </w:ins>
          </w:p>
        </w:tc>
        <w:tc>
          <w:tcPr>
            <w:tcW w:w="1701" w:type="dxa"/>
            <w:shd w:val="clear" w:color="auto" w:fill="auto"/>
            <w:vAlign w:val="center"/>
            <w:hideMark/>
          </w:tcPr>
          <w:p w14:paraId="0CA0078A" w14:textId="77777777" w:rsidR="00E33BD5" w:rsidRPr="00A23FA3" w:rsidRDefault="00E33BD5" w:rsidP="001910E4">
            <w:pPr>
              <w:widowControl/>
              <w:jc w:val="left"/>
              <w:rPr>
                <w:ins w:id="1096" w:author="raye" w:date="2018-07-17T12:05:00Z"/>
                <w:rFonts w:ascii="Calibri" w:eastAsia="宋体" w:hAnsi="Calibri" w:cstheme="minorHAnsi"/>
                <w:kern w:val="0"/>
                <w:szCs w:val="21"/>
              </w:rPr>
            </w:pPr>
            <w:ins w:id="1097" w:author="raye" w:date="2018-07-17T12:05:00Z">
              <w:r w:rsidRPr="00A23FA3">
                <w:rPr>
                  <w:rFonts w:ascii="Calibri" w:eastAsia="宋体" w:hAnsi="Calibri" w:cstheme="minorHAnsi"/>
                  <w:kern w:val="0"/>
                  <w:szCs w:val="21"/>
                </w:rPr>
                <w:t>Under BSA Officer Review</w:t>
              </w:r>
            </w:ins>
          </w:p>
        </w:tc>
        <w:tc>
          <w:tcPr>
            <w:tcW w:w="1669" w:type="dxa"/>
            <w:shd w:val="clear" w:color="auto" w:fill="auto"/>
            <w:vAlign w:val="center"/>
            <w:hideMark/>
          </w:tcPr>
          <w:p w14:paraId="724DEDCE" w14:textId="77777777" w:rsidR="00E33BD5" w:rsidRPr="00A23FA3" w:rsidRDefault="00E33BD5" w:rsidP="001910E4">
            <w:pPr>
              <w:widowControl/>
              <w:jc w:val="left"/>
              <w:rPr>
                <w:ins w:id="1098" w:author="raye" w:date="2018-07-17T12:05:00Z"/>
                <w:rFonts w:ascii="Calibri" w:eastAsia="宋体" w:hAnsi="Calibri" w:cstheme="minorHAnsi"/>
                <w:kern w:val="0"/>
                <w:szCs w:val="21"/>
              </w:rPr>
            </w:pPr>
            <w:ins w:id="1099" w:author="raye" w:date="2018-07-17T12:05:00Z">
              <w:r w:rsidRPr="00A23FA3">
                <w:rPr>
                  <w:rFonts w:ascii="Calibri" w:eastAsia="宋体" w:hAnsi="Calibri" w:cstheme="minorHAnsi"/>
                  <w:kern w:val="0"/>
                  <w:szCs w:val="21"/>
                </w:rPr>
                <w:t>BSA Officer</w:t>
              </w:r>
            </w:ins>
          </w:p>
        </w:tc>
      </w:tr>
      <w:tr w:rsidR="00A23FA3" w:rsidRPr="00A23FA3" w14:paraId="78D875AB" w14:textId="77777777" w:rsidTr="004E64C5">
        <w:trPr>
          <w:trHeight w:val="570"/>
          <w:ins w:id="1100" w:author="raye" w:date="2018-07-17T12:05:00Z"/>
        </w:trPr>
        <w:tc>
          <w:tcPr>
            <w:tcW w:w="1180" w:type="dxa"/>
            <w:shd w:val="clear" w:color="auto" w:fill="auto"/>
            <w:vAlign w:val="center"/>
            <w:hideMark/>
          </w:tcPr>
          <w:p w14:paraId="157D1DC3" w14:textId="77777777" w:rsidR="00E33BD5" w:rsidRPr="00A23FA3" w:rsidRDefault="00E33BD5" w:rsidP="001910E4">
            <w:pPr>
              <w:widowControl/>
              <w:jc w:val="center"/>
              <w:rPr>
                <w:ins w:id="1101" w:author="raye" w:date="2018-07-17T12:05:00Z"/>
                <w:rFonts w:ascii="Calibri" w:eastAsia="宋体" w:hAnsi="Calibri" w:cstheme="minorHAnsi"/>
                <w:kern w:val="0"/>
                <w:szCs w:val="21"/>
              </w:rPr>
            </w:pPr>
            <w:ins w:id="1102" w:author="raye" w:date="2018-07-17T12:05:00Z">
              <w:r w:rsidRPr="00A23FA3">
                <w:rPr>
                  <w:rFonts w:ascii="Calibri" w:eastAsia="宋体" w:hAnsi="Calibri" w:cstheme="minorHAnsi"/>
                  <w:kern w:val="0"/>
                  <w:szCs w:val="21"/>
                </w:rPr>
                <w:t>26D</w:t>
              </w:r>
            </w:ins>
          </w:p>
        </w:tc>
        <w:tc>
          <w:tcPr>
            <w:tcW w:w="1611" w:type="dxa"/>
            <w:shd w:val="clear" w:color="auto" w:fill="auto"/>
            <w:vAlign w:val="center"/>
            <w:hideMark/>
          </w:tcPr>
          <w:p w14:paraId="7BEB7DA1" w14:textId="77777777" w:rsidR="00E33BD5" w:rsidRPr="00A23FA3" w:rsidRDefault="00E33BD5" w:rsidP="001910E4">
            <w:pPr>
              <w:widowControl/>
              <w:jc w:val="left"/>
              <w:rPr>
                <w:ins w:id="1103" w:author="raye" w:date="2018-07-17T12:05:00Z"/>
                <w:rFonts w:ascii="Calibri" w:eastAsia="宋体" w:hAnsi="Calibri" w:cstheme="minorHAnsi"/>
                <w:kern w:val="0"/>
                <w:szCs w:val="21"/>
              </w:rPr>
            </w:pPr>
            <w:ins w:id="1104" w:author="raye" w:date="2018-07-17T12:05:00Z">
              <w:r w:rsidRPr="00A23FA3">
                <w:rPr>
                  <w:rFonts w:ascii="Calibri" w:eastAsia="宋体" w:hAnsi="Calibri" w:cstheme="minorHAnsi" w:hint="eastAsia"/>
                  <w:kern w:val="0"/>
                  <w:szCs w:val="21"/>
                </w:rPr>
                <w:t>确认是否需要进一步操作</w:t>
              </w:r>
              <w:r w:rsidRPr="00A23FA3">
                <w:rPr>
                  <w:rFonts w:ascii="Calibri" w:eastAsia="宋体" w:hAnsi="Calibri" w:cstheme="minorHAnsi"/>
                  <w:kern w:val="0"/>
                  <w:szCs w:val="21"/>
                </w:rPr>
                <w:t>Identify if further action required</w:t>
              </w:r>
            </w:ins>
          </w:p>
        </w:tc>
        <w:tc>
          <w:tcPr>
            <w:tcW w:w="1504" w:type="dxa"/>
            <w:shd w:val="clear" w:color="auto" w:fill="auto"/>
            <w:vAlign w:val="center"/>
            <w:hideMark/>
          </w:tcPr>
          <w:p w14:paraId="143F87BF" w14:textId="77777777" w:rsidR="00E33BD5" w:rsidRPr="00A23FA3" w:rsidRDefault="00E33BD5" w:rsidP="001910E4">
            <w:pPr>
              <w:widowControl/>
              <w:jc w:val="left"/>
              <w:rPr>
                <w:ins w:id="1105" w:author="raye" w:date="2018-07-17T12:05:00Z"/>
                <w:rFonts w:ascii="Calibri" w:eastAsia="宋体" w:hAnsi="Calibri" w:cstheme="minorHAnsi"/>
                <w:kern w:val="0"/>
                <w:szCs w:val="21"/>
              </w:rPr>
            </w:pPr>
            <w:ins w:id="1106"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64476068" w14:textId="77777777" w:rsidR="00E33BD5" w:rsidRPr="00A23FA3" w:rsidRDefault="00E33BD5" w:rsidP="001910E4">
            <w:pPr>
              <w:widowControl/>
              <w:jc w:val="left"/>
              <w:rPr>
                <w:ins w:id="1107" w:author="raye" w:date="2018-07-17T12:05:00Z"/>
                <w:rFonts w:ascii="Calibri" w:eastAsia="宋体" w:hAnsi="Calibri" w:cstheme="minorHAnsi"/>
                <w:kern w:val="0"/>
                <w:szCs w:val="21"/>
              </w:rPr>
            </w:pPr>
            <w:ins w:id="1108" w:author="raye" w:date="2018-07-17T12:05:00Z">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eturn to CS</w:t>
              </w:r>
            </w:ins>
          </w:p>
          <w:p w14:paraId="214A7490" w14:textId="77777777" w:rsidR="00E33BD5" w:rsidRPr="00A23FA3" w:rsidRDefault="00E33BD5" w:rsidP="001910E4">
            <w:pPr>
              <w:widowControl/>
              <w:jc w:val="left"/>
              <w:rPr>
                <w:ins w:id="1109" w:author="raye" w:date="2018-07-17T12:05:00Z"/>
                <w:rFonts w:ascii="Calibri" w:eastAsia="宋体" w:hAnsi="Calibri" w:cstheme="minorHAnsi"/>
                <w:kern w:val="0"/>
                <w:szCs w:val="21"/>
              </w:rPr>
            </w:pPr>
            <w:ins w:id="1110" w:author="raye" w:date="2018-07-17T12:05:00Z">
              <w:r w:rsidRPr="00A23FA3">
                <w:rPr>
                  <w:rFonts w:ascii="Calibri" w:eastAsia="宋体" w:hAnsi="Calibri" w:cstheme="minorHAnsi" w:hint="eastAsia"/>
                  <w:kern w:val="0"/>
                  <w:szCs w:val="21"/>
                </w:rPr>
                <w:t>（</w:t>
              </w:r>
              <w:r w:rsidRPr="00A23FA3">
                <w:rPr>
                  <w:rFonts w:ascii="Calibri" w:eastAsia="宋体" w:hAnsi="Calibri" w:cstheme="minorHAnsi"/>
                  <w:kern w:val="0"/>
                  <w:szCs w:val="21"/>
                </w:rPr>
                <w:t>Return to Compliance Supervisor assign</w:t>
              </w:r>
              <w:r w:rsidRPr="00A23FA3">
                <w:rPr>
                  <w:rFonts w:ascii="Calibri" w:eastAsia="宋体" w:hAnsi="Calibri" w:cstheme="minorHAnsi" w:hint="eastAsia"/>
                  <w:kern w:val="0"/>
                  <w:szCs w:val="21"/>
                </w:rPr>
                <w:t>）</w:t>
              </w:r>
            </w:ins>
          </w:p>
        </w:tc>
        <w:tc>
          <w:tcPr>
            <w:tcW w:w="1701" w:type="dxa"/>
            <w:shd w:val="clear" w:color="auto" w:fill="auto"/>
            <w:vAlign w:val="center"/>
            <w:hideMark/>
          </w:tcPr>
          <w:p w14:paraId="406678AD" w14:textId="77777777" w:rsidR="00E33BD5" w:rsidRPr="00A23FA3" w:rsidRDefault="00E33BD5" w:rsidP="001910E4">
            <w:pPr>
              <w:widowControl/>
              <w:jc w:val="left"/>
              <w:rPr>
                <w:ins w:id="1111" w:author="raye" w:date="2018-07-17T12:05:00Z"/>
                <w:rFonts w:ascii="Calibri" w:eastAsia="宋体" w:hAnsi="Calibri" w:cstheme="minorHAnsi"/>
                <w:kern w:val="0"/>
                <w:szCs w:val="21"/>
              </w:rPr>
            </w:pPr>
            <w:ins w:id="1112" w:author="raye" w:date="2018-07-17T12:05:00Z">
              <w:r w:rsidRPr="00A23FA3">
                <w:rPr>
                  <w:rFonts w:ascii="Calibri" w:eastAsia="宋体" w:hAnsi="Calibri" w:cstheme="minorHAnsi"/>
                  <w:kern w:val="0"/>
                  <w:szCs w:val="21"/>
                </w:rPr>
                <w:t>Pending Compliance Supervisor Assign</w:t>
              </w:r>
            </w:ins>
          </w:p>
        </w:tc>
        <w:tc>
          <w:tcPr>
            <w:tcW w:w="1669" w:type="dxa"/>
            <w:shd w:val="clear" w:color="auto" w:fill="auto"/>
            <w:vAlign w:val="center"/>
            <w:hideMark/>
          </w:tcPr>
          <w:p w14:paraId="36305FD0" w14:textId="77777777" w:rsidR="00E33BD5" w:rsidRPr="00A23FA3" w:rsidRDefault="00E33BD5" w:rsidP="001910E4">
            <w:pPr>
              <w:widowControl/>
              <w:jc w:val="left"/>
              <w:rPr>
                <w:ins w:id="1113" w:author="raye" w:date="2018-07-17T12:05:00Z"/>
                <w:rFonts w:ascii="Calibri" w:eastAsia="宋体" w:hAnsi="Calibri" w:cstheme="minorHAnsi"/>
                <w:kern w:val="0"/>
                <w:szCs w:val="21"/>
              </w:rPr>
            </w:pPr>
            <w:ins w:id="1114" w:author="raye" w:date="2018-07-17T12:05:00Z">
              <w:r w:rsidRPr="00A23FA3">
                <w:rPr>
                  <w:rFonts w:ascii="Calibri" w:eastAsia="宋体" w:hAnsi="Calibri" w:cstheme="minorHAnsi"/>
                  <w:kern w:val="0"/>
                  <w:szCs w:val="21"/>
                </w:rPr>
                <w:t>BSA Officer</w:t>
              </w:r>
            </w:ins>
          </w:p>
        </w:tc>
      </w:tr>
      <w:tr w:rsidR="00A23FA3" w:rsidRPr="00A23FA3" w14:paraId="7AFC4827" w14:textId="77777777" w:rsidTr="004E64C5">
        <w:trPr>
          <w:trHeight w:val="570"/>
          <w:ins w:id="1115" w:author="raye" w:date="2018-07-17T12:05:00Z"/>
        </w:trPr>
        <w:tc>
          <w:tcPr>
            <w:tcW w:w="1180" w:type="dxa"/>
            <w:shd w:val="clear" w:color="auto" w:fill="auto"/>
            <w:vAlign w:val="center"/>
            <w:hideMark/>
          </w:tcPr>
          <w:p w14:paraId="2327096C" w14:textId="77777777" w:rsidR="00E33BD5" w:rsidRPr="00A23FA3" w:rsidRDefault="00E33BD5" w:rsidP="001910E4">
            <w:pPr>
              <w:widowControl/>
              <w:jc w:val="center"/>
              <w:rPr>
                <w:ins w:id="1116" w:author="raye" w:date="2018-07-17T12:05:00Z"/>
                <w:rFonts w:ascii="Calibri" w:eastAsia="宋体" w:hAnsi="Calibri" w:cstheme="minorHAnsi"/>
                <w:kern w:val="0"/>
                <w:szCs w:val="21"/>
              </w:rPr>
            </w:pPr>
            <w:ins w:id="1117" w:author="raye" w:date="2018-07-17T12:05:00Z">
              <w:r w:rsidRPr="00A23FA3">
                <w:rPr>
                  <w:rFonts w:ascii="Calibri" w:eastAsia="宋体" w:hAnsi="Calibri" w:cstheme="minorHAnsi"/>
                  <w:kern w:val="0"/>
                  <w:szCs w:val="21"/>
                </w:rPr>
                <w:t>27</w:t>
              </w:r>
            </w:ins>
          </w:p>
        </w:tc>
        <w:tc>
          <w:tcPr>
            <w:tcW w:w="1611" w:type="dxa"/>
            <w:shd w:val="clear" w:color="auto" w:fill="auto"/>
            <w:vAlign w:val="center"/>
            <w:hideMark/>
          </w:tcPr>
          <w:p w14:paraId="2BA14815" w14:textId="77777777" w:rsidR="00E33BD5" w:rsidRPr="00A23FA3" w:rsidRDefault="00E33BD5" w:rsidP="001910E4">
            <w:pPr>
              <w:widowControl/>
              <w:jc w:val="left"/>
              <w:rPr>
                <w:ins w:id="1118" w:author="raye" w:date="2018-07-17T12:05:00Z"/>
                <w:rFonts w:ascii="Calibri" w:eastAsia="宋体" w:hAnsi="Calibri" w:cstheme="minorHAnsi"/>
                <w:kern w:val="0"/>
                <w:szCs w:val="21"/>
              </w:rPr>
            </w:pPr>
            <w:ins w:id="1119" w:author="raye" w:date="2018-07-17T12:05:00Z">
              <w:r w:rsidRPr="00A23FA3">
                <w:rPr>
                  <w:rFonts w:ascii="Calibri" w:eastAsia="宋体" w:hAnsi="Calibri" w:cstheme="minorHAnsi" w:hint="eastAsia"/>
                  <w:kern w:val="0"/>
                  <w:szCs w:val="21"/>
                </w:rPr>
                <w:t>确认是否需要升级（</w:t>
              </w:r>
              <w:r w:rsidRPr="00A23FA3">
                <w:rPr>
                  <w:rFonts w:ascii="Calibri" w:eastAsia="宋体" w:hAnsi="Calibri" w:cstheme="minorHAnsi"/>
                  <w:kern w:val="0"/>
                  <w:szCs w:val="21"/>
                </w:rPr>
                <w:t>Identify if need to escalate</w:t>
              </w:r>
              <w:r w:rsidRPr="00A23FA3">
                <w:rPr>
                  <w:rFonts w:ascii="Calibri" w:eastAsia="宋体" w:hAnsi="Calibri" w:cstheme="minorHAnsi" w:hint="eastAsia"/>
                  <w:kern w:val="0"/>
                  <w:szCs w:val="21"/>
                </w:rPr>
                <w:t>）</w:t>
              </w:r>
            </w:ins>
          </w:p>
        </w:tc>
        <w:tc>
          <w:tcPr>
            <w:tcW w:w="1504" w:type="dxa"/>
            <w:shd w:val="clear" w:color="auto" w:fill="auto"/>
            <w:vAlign w:val="center"/>
            <w:hideMark/>
          </w:tcPr>
          <w:p w14:paraId="65570AEB" w14:textId="77777777" w:rsidR="00E33BD5" w:rsidRPr="00A23FA3" w:rsidRDefault="00E33BD5" w:rsidP="001910E4">
            <w:pPr>
              <w:widowControl/>
              <w:jc w:val="left"/>
              <w:rPr>
                <w:ins w:id="1120" w:author="raye" w:date="2018-07-17T12:05:00Z"/>
                <w:rFonts w:ascii="Calibri" w:eastAsia="宋体" w:hAnsi="Calibri" w:cstheme="minorHAnsi"/>
                <w:kern w:val="0"/>
                <w:szCs w:val="21"/>
              </w:rPr>
            </w:pPr>
            <w:ins w:id="1121" w:author="raye" w:date="2018-07-17T12:05:00Z">
              <w:r w:rsidRPr="00A23FA3">
                <w:rPr>
                  <w:rFonts w:ascii="Calibri" w:eastAsia="宋体" w:hAnsi="Calibri" w:cstheme="minorHAnsi"/>
                  <w:kern w:val="0"/>
                  <w:szCs w:val="21"/>
                </w:rPr>
                <w:t>Under BSA Officer Review</w:t>
              </w:r>
            </w:ins>
          </w:p>
        </w:tc>
        <w:tc>
          <w:tcPr>
            <w:tcW w:w="1796" w:type="dxa"/>
            <w:shd w:val="clear" w:color="auto" w:fill="auto"/>
            <w:vAlign w:val="center"/>
            <w:hideMark/>
          </w:tcPr>
          <w:p w14:paraId="574AC98A" w14:textId="77777777" w:rsidR="00E33BD5" w:rsidRPr="00A23FA3" w:rsidRDefault="00E33BD5" w:rsidP="001910E4">
            <w:pPr>
              <w:widowControl/>
              <w:jc w:val="left"/>
              <w:rPr>
                <w:ins w:id="1122" w:author="raye" w:date="2018-07-17T12:05:00Z"/>
                <w:rFonts w:ascii="Calibri" w:eastAsia="宋体" w:hAnsi="Calibri" w:cstheme="minorHAnsi"/>
                <w:kern w:val="0"/>
                <w:szCs w:val="21"/>
              </w:rPr>
            </w:pPr>
            <w:ins w:id="1123" w:author="raye" w:date="2018-07-17T12:05:00Z">
              <w:r w:rsidRPr="00A23FA3">
                <w:rPr>
                  <w:rFonts w:ascii="Calibri" w:eastAsia="宋体" w:hAnsi="Calibri" w:cstheme="minorHAnsi" w:hint="eastAsia"/>
                  <w:kern w:val="0"/>
                  <w:szCs w:val="21"/>
                </w:rPr>
                <w:t>完成表</w:t>
              </w:r>
              <w:r w:rsidRPr="00A23FA3">
                <w:rPr>
                  <w:rFonts w:ascii="Calibri" w:eastAsia="宋体" w:hAnsi="Calibri" w:cstheme="minorHAnsi" w:hint="eastAsia"/>
                  <w:kern w:val="0"/>
                  <w:szCs w:val="21"/>
                </w:rPr>
                <w:t>5</w:t>
              </w:r>
              <w:r w:rsidRPr="00A23FA3">
                <w:rPr>
                  <w:rFonts w:ascii="Calibri" w:eastAsia="宋体" w:hAnsi="Calibri" w:cstheme="minorHAnsi" w:hint="eastAsia"/>
                  <w:kern w:val="0"/>
                  <w:szCs w:val="21"/>
                </w:rPr>
                <w:t>并点击</w:t>
              </w:r>
              <w:r w:rsidRPr="00A23FA3">
                <w:rPr>
                  <w:rFonts w:ascii="Calibri" w:eastAsia="宋体" w:hAnsi="Calibri" w:cstheme="minorHAnsi"/>
                  <w:kern w:val="0"/>
                  <w:szCs w:val="21"/>
                </w:rPr>
                <w:t>refer to LCD (Complete #5 and refer to LCD for review offline)</w:t>
              </w:r>
            </w:ins>
          </w:p>
        </w:tc>
        <w:tc>
          <w:tcPr>
            <w:tcW w:w="1701" w:type="dxa"/>
            <w:shd w:val="clear" w:color="auto" w:fill="auto"/>
            <w:vAlign w:val="center"/>
            <w:hideMark/>
          </w:tcPr>
          <w:p w14:paraId="6B2289BF" w14:textId="4788AD44" w:rsidR="00E33BD5" w:rsidRPr="00A23FA3" w:rsidRDefault="004323DF" w:rsidP="001910E4">
            <w:pPr>
              <w:widowControl/>
              <w:jc w:val="left"/>
              <w:rPr>
                <w:ins w:id="1124" w:author="raye" w:date="2018-07-17T12:05:00Z"/>
                <w:rFonts w:ascii="Calibri" w:eastAsia="宋体" w:hAnsi="Calibri" w:cstheme="minorHAnsi"/>
                <w:kern w:val="0"/>
                <w:szCs w:val="21"/>
              </w:rPr>
            </w:pPr>
            <w:ins w:id="1125" w:author="raye" w:date="2018-07-17T12:05:00Z">
              <w:r w:rsidRPr="00A23FA3">
                <w:rPr>
                  <w:rFonts w:ascii="Calibri" w:eastAsia="宋体" w:hAnsi="Calibri" w:cstheme="minorHAnsi"/>
                  <w:kern w:val="0"/>
                  <w:szCs w:val="21"/>
                </w:rPr>
                <w:t>Pending LCD SAR Process</w:t>
              </w:r>
            </w:ins>
          </w:p>
        </w:tc>
        <w:tc>
          <w:tcPr>
            <w:tcW w:w="1669" w:type="dxa"/>
            <w:shd w:val="clear" w:color="auto" w:fill="auto"/>
            <w:vAlign w:val="center"/>
            <w:hideMark/>
          </w:tcPr>
          <w:p w14:paraId="270B63B1" w14:textId="77777777" w:rsidR="00E33BD5" w:rsidRPr="00A23FA3" w:rsidRDefault="00E33BD5" w:rsidP="001910E4">
            <w:pPr>
              <w:widowControl/>
              <w:jc w:val="left"/>
              <w:rPr>
                <w:ins w:id="1126" w:author="raye" w:date="2018-07-17T12:05:00Z"/>
                <w:rFonts w:ascii="Calibri" w:eastAsia="宋体" w:hAnsi="Calibri" w:cstheme="minorHAnsi"/>
                <w:kern w:val="0"/>
                <w:szCs w:val="21"/>
              </w:rPr>
            </w:pPr>
            <w:ins w:id="1127" w:author="raye" w:date="2018-07-17T12:05:00Z">
              <w:r w:rsidRPr="00A23FA3">
                <w:rPr>
                  <w:rFonts w:ascii="Calibri" w:eastAsia="宋体" w:hAnsi="Calibri" w:cstheme="minorHAnsi"/>
                  <w:kern w:val="0"/>
                  <w:szCs w:val="21"/>
                </w:rPr>
                <w:t>BSA Officer</w:t>
              </w:r>
            </w:ins>
          </w:p>
        </w:tc>
      </w:tr>
      <w:tr w:rsidR="00A23FA3" w:rsidRPr="00A23FA3" w14:paraId="1214DC8E" w14:textId="77777777" w:rsidTr="004E64C5">
        <w:trPr>
          <w:trHeight w:val="285"/>
          <w:ins w:id="1128" w:author="raye" w:date="2018-07-17T12:05:00Z"/>
        </w:trPr>
        <w:tc>
          <w:tcPr>
            <w:tcW w:w="1180" w:type="dxa"/>
            <w:shd w:val="clear" w:color="auto" w:fill="auto"/>
            <w:vAlign w:val="center"/>
            <w:hideMark/>
          </w:tcPr>
          <w:p w14:paraId="3B68EB9E" w14:textId="77777777" w:rsidR="00E33BD5" w:rsidRPr="00A23FA3" w:rsidRDefault="00E33BD5" w:rsidP="001910E4">
            <w:pPr>
              <w:widowControl/>
              <w:jc w:val="center"/>
              <w:rPr>
                <w:ins w:id="1129" w:author="raye" w:date="2018-07-17T12:05:00Z"/>
                <w:rFonts w:ascii="Calibri" w:eastAsia="宋体" w:hAnsi="Calibri" w:cstheme="minorHAnsi"/>
                <w:kern w:val="0"/>
                <w:szCs w:val="21"/>
              </w:rPr>
            </w:pPr>
            <w:ins w:id="1130" w:author="raye" w:date="2018-07-17T12:05:00Z">
              <w:r w:rsidRPr="00A23FA3">
                <w:rPr>
                  <w:rFonts w:ascii="Calibri" w:eastAsia="宋体" w:hAnsi="Calibri" w:cstheme="minorHAnsi"/>
                  <w:kern w:val="0"/>
                  <w:szCs w:val="21"/>
                </w:rPr>
                <w:t>28</w:t>
              </w:r>
            </w:ins>
          </w:p>
        </w:tc>
        <w:tc>
          <w:tcPr>
            <w:tcW w:w="1611" w:type="dxa"/>
            <w:shd w:val="clear" w:color="auto" w:fill="auto"/>
            <w:vAlign w:val="center"/>
            <w:hideMark/>
          </w:tcPr>
          <w:p w14:paraId="4323D228" w14:textId="77777777" w:rsidR="00E33BD5" w:rsidRPr="00A23FA3" w:rsidRDefault="00E33BD5" w:rsidP="001910E4">
            <w:pPr>
              <w:widowControl/>
              <w:jc w:val="left"/>
              <w:rPr>
                <w:ins w:id="1131" w:author="raye" w:date="2018-07-17T12:05:00Z"/>
                <w:rFonts w:ascii="Calibri" w:eastAsia="宋体" w:hAnsi="Calibri" w:cstheme="minorHAnsi"/>
                <w:kern w:val="0"/>
                <w:szCs w:val="21"/>
              </w:rPr>
            </w:pPr>
            <w:ins w:id="1132" w:author="raye" w:date="2018-07-17T12:05:00Z">
              <w:r w:rsidRPr="00A23FA3">
                <w:rPr>
                  <w:rFonts w:ascii="Calibri" w:eastAsia="宋体" w:hAnsi="Calibri" w:cstheme="minorHAnsi"/>
                  <w:kern w:val="0"/>
                  <w:szCs w:val="21"/>
                </w:rPr>
                <w:t>LCD open to review</w:t>
              </w:r>
            </w:ins>
          </w:p>
        </w:tc>
        <w:tc>
          <w:tcPr>
            <w:tcW w:w="1504" w:type="dxa"/>
            <w:shd w:val="clear" w:color="auto" w:fill="auto"/>
            <w:vAlign w:val="center"/>
            <w:hideMark/>
          </w:tcPr>
          <w:p w14:paraId="5042267E" w14:textId="77777777" w:rsidR="00E33BD5" w:rsidRPr="00A23FA3" w:rsidRDefault="00E33BD5" w:rsidP="001910E4">
            <w:pPr>
              <w:widowControl/>
              <w:jc w:val="left"/>
              <w:rPr>
                <w:ins w:id="1133" w:author="raye" w:date="2018-07-17T12:05:00Z"/>
                <w:rFonts w:ascii="Calibri" w:eastAsia="宋体" w:hAnsi="Calibri" w:cstheme="minorHAnsi"/>
                <w:kern w:val="0"/>
                <w:szCs w:val="21"/>
              </w:rPr>
            </w:pPr>
            <w:ins w:id="1134" w:author="raye" w:date="2018-07-17T12:05:00Z">
              <w:r w:rsidRPr="00A23FA3">
                <w:rPr>
                  <w:rFonts w:ascii="Calibri" w:eastAsia="宋体" w:hAnsi="Calibri" w:cstheme="minorHAnsi"/>
                  <w:kern w:val="0"/>
                  <w:szCs w:val="21"/>
                </w:rPr>
                <w:t>Pending LCD SAR Process</w:t>
              </w:r>
            </w:ins>
          </w:p>
        </w:tc>
        <w:tc>
          <w:tcPr>
            <w:tcW w:w="1796" w:type="dxa"/>
            <w:shd w:val="clear" w:color="auto" w:fill="auto"/>
            <w:vAlign w:val="center"/>
            <w:hideMark/>
          </w:tcPr>
          <w:p w14:paraId="14CB8113" w14:textId="77777777" w:rsidR="00E33BD5" w:rsidRPr="00A23FA3" w:rsidRDefault="00E33BD5" w:rsidP="001910E4">
            <w:pPr>
              <w:widowControl/>
              <w:jc w:val="left"/>
              <w:rPr>
                <w:ins w:id="1135" w:author="raye" w:date="2018-07-17T12:05:00Z"/>
                <w:rFonts w:ascii="Calibri" w:eastAsia="宋体" w:hAnsi="Calibri" w:cstheme="minorHAnsi"/>
                <w:kern w:val="0"/>
                <w:szCs w:val="21"/>
              </w:rPr>
            </w:pPr>
            <w:ins w:id="1136" w:author="raye" w:date="2018-07-17T12:05:00Z">
              <w:r w:rsidRPr="00A23FA3">
                <w:rPr>
                  <w:rFonts w:ascii="Calibri" w:eastAsia="宋体" w:hAnsi="Calibri" w:cstheme="minorHAnsi"/>
                  <w:kern w:val="0"/>
                  <w:szCs w:val="21"/>
                </w:rPr>
                <w:t>LCD open case to review</w:t>
              </w:r>
            </w:ins>
          </w:p>
        </w:tc>
        <w:tc>
          <w:tcPr>
            <w:tcW w:w="1701" w:type="dxa"/>
            <w:shd w:val="clear" w:color="auto" w:fill="auto"/>
            <w:vAlign w:val="center"/>
            <w:hideMark/>
          </w:tcPr>
          <w:p w14:paraId="5E236C73" w14:textId="77777777" w:rsidR="00E33BD5" w:rsidRPr="00A23FA3" w:rsidRDefault="00E33BD5" w:rsidP="001910E4">
            <w:pPr>
              <w:widowControl/>
              <w:jc w:val="left"/>
              <w:rPr>
                <w:ins w:id="1137" w:author="raye" w:date="2018-07-17T12:05:00Z"/>
                <w:rFonts w:ascii="Calibri" w:eastAsia="宋体" w:hAnsi="Calibri" w:cstheme="minorHAnsi"/>
                <w:kern w:val="0"/>
                <w:szCs w:val="21"/>
              </w:rPr>
            </w:pPr>
            <w:ins w:id="1138" w:author="raye" w:date="2018-07-17T12:05:00Z">
              <w:r w:rsidRPr="00A23FA3">
                <w:rPr>
                  <w:rFonts w:ascii="Calibri" w:eastAsia="宋体" w:hAnsi="Calibri" w:cstheme="minorHAnsi"/>
                  <w:kern w:val="0"/>
                  <w:szCs w:val="21"/>
                </w:rPr>
                <w:t>Under LCD SAR Process</w:t>
              </w:r>
            </w:ins>
          </w:p>
        </w:tc>
        <w:tc>
          <w:tcPr>
            <w:tcW w:w="1669" w:type="dxa"/>
            <w:shd w:val="clear" w:color="auto" w:fill="auto"/>
            <w:vAlign w:val="center"/>
            <w:hideMark/>
          </w:tcPr>
          <w:p w14:paraId="10045A9C" w14:textId="77777777" w:rsidR="00E33BD5" w:rsidRPr="00A23FA3" w:rsidRDefault="00E33BD5" w:rsidP="001910E4">
            <w:pPr>
              <w:widowControl/>
              <w:jc w:val="left"/>
              <w:rPr>
                <w:ins w:id="1139" w:author="raye" w:date="2018-07-17T12:05:00Z"/>
                <w:rFonts w:ascii="Calibri" w:eastAsia="宋体" w:hAnsi="Calibri" w:cstheme="minorHAnsi"/>
                <w:kern w:val="0"/>
                <w:szCs w:val="21"/>
              </w:rPr>
            </w:pPr>
            <w:ins w:id="1140" w:author="raye" w:date="2018-07-17T12:05:00Z">
              <w:r w:rsidRPr="00A23FA3">
                <w:rPr>
                  <w:rFonts w:ascii="Calibri" w:eastAsia="宋体" w:hAnsi="Calibri" w:cstheme="minorHAnsi"/>
                  <w:kern w:val="0"/>
                  <w:szCs w:val="21"/>
                </w:rPr>
                <w:t>LCD</w:t>
              </w:r>
            </w:ins>
          </w:p>
        </w:tc>
      </w:tr>
      <w:tr w:rsidR="00A23FA3" w:rsidRPr="00A23FA3" w14:paraId="13192089" w14:textId="77777777" w:rsidTr="004E64C5">
        <w:trPr>
          <w:trHeight w:val="570"/>
          <w:ins w:id="1141" w:author="raye" w:date="2018-07-17T12:05:00Z"/>
        </w:trPr>
        <w:tc>
          <w:tcPr>
            <w:tcW w:w="1180" w:type="dxa"/>
            <w:shd w:val="clear" w:color="auto" w:fill="auto"/>
            <w:vAlign w:val="center"/>
            <w:hideMark/>
          </w:tcPr>
          <w:p w14:paraId="455DEACF" w14:textId="77777777" w:rsidR="00E33BD5" w:rsidRPr="00A23FA3" w:rsidRDefault="00E33BD5" w:rsidP="001910E4">
            <w:pPr>
              <w:widowControl/>
              <w:jc w:val="center"/>
              <w:rPr>
                <w:ins w:id="1142" w:author="raye" w:date="2018-07-17T12:05:00Z"/>
                <w:rFonts w:ascii="Calibri" w:eastAsia="宋体" w:hAnsi="Calibri" w:cstheme="minorHAnsi"/>
                <w:kern w:val="0"/>
                <w:szCs w:val="21"/>
              </w:rPr>
            </w:pPr>
            <w:ins w:id="1143" w:author="raye" w:date="2018-07-17T12:05:00Z">
              <w:r w:rsidRPr="00A23FA3">
                <w:rPr>
                  <w:rFonts w:ascii="Calibri" w:eastAsia="宋体" w:hAnsi="Calibri" w:cstheme="minorHAnsi"/>
                  <w:kern w:val="0"/>
                  <w:szCs w:val="21"/>
                </w:rPr>
                <w:t>29</w:t>
              </w:r>
            </w:ins>
          </w:p>
        </w:tc>
        <w:tc>
          <w:tcPr>
            <w:tcW w:w="1611" w:type="dxa"/>
            <w:shd w:val="clear" w:color="auto" w:fill="auto"/>
            <w:vAlign w:val="center"/>
            <w:hideMark/>
          </w:tcPr>
          <w:p w14:paraId="3F05DC05" w14:textId="26BD7502" w:rsidR="00E33BD5" w:rsidRPr="00A23FA3" w:rsidRDefault="00E33BD5">
            <w:pPr>
              <w:widowControl/>
              <w:rPr>
                <w:ins w:id="1144" w:author="raye" w:date="2018-07-17T12:05:00Z"/>
                <w:rFonts w:ascii="Calibri" w:eastAsia="宋体" w:hAnsi="Calibri" w:cstheme="minorHAnsi"/>
                <w:kern w:val="0"/>
                <w:szCs w:val="21"/>
              </w:rPr>
              <w:pPrChange w:id="1145" w:author="raye" w:date="2018-07-17T17:33:00Z">
                <w:pPr>
                  <w:widowControl/>
                  <w:jc w:val="left"/>
                </w:pPr>
              </w:pPrChange>
            </w:pPr>
            <w:ins w:id="1146" w:author="raye" w:date="2018-07-17T12:05:00Z">
              <w:r w:rsidRPr="00A23FA3">
                <w:rPr>
                  <w:rFonts w:ascii="Calibri" w:eastAsia="宋体" w:hAnsi="Calibri" w:cstheme="minorHAnsi"/>
                  <w:kern w:val="0"/>
                  <w:szCs w:val="21"/>
                </w:rPr>
                <w:t>Input SAR Log #</w:t>
              </w:r>
            </w:ins>
            <w:ins w:id="1147" w:author="raye" w:date="2018-07-17T17:33:00Z">
              <w:r w:rsidR="00BA3D65" w:rsidRPr="00A23FA3">
                <w:rPr>
                  <w:rFonts w:ascii="Calibri" w:eastAsia="宋体" w:hAnsi="Calibri" w:cstheme="minorHAnsi" w:hint="eastAsia"/>
                  <w:kern w:val="0"/>
                  <w:szCs w:val="21"/>
                </w:rPr>
                <w:t>点击</w:t>
              </w:r>
              <w:r w:rsidR="00BA3D65" w:rsidRPr="00A23FA3">
                <w:rPr>
                  <w:rFonts w:ascii="Calibri" w:eastAsia="宋体" w:hAnsi="Calibri" w:cstheme="minorHAnsi" w:hint="eastAsia"/>
                  <w:kern w:val="0"/>
                  <w:szCs w:val="21"/>
                </w:rPr>
                <w:t>S</w:t>
              </w:r>
              <w:r w:rsidR="00BA3D65" w:rsidRPr="00A23FA3">
                <w:rPr>
                  <w:rFonts w:ascii="Calibri" w:eastAsia="宋体" w:hAnsi="Calibri" w:cstheme="minorHAnsi"/>
                  <w:kern w:val="0"/>
                  <w:szCs w:val="21"/>
                </w:rPr>
                <w:t>AR</w:t>
              </w:r>
              <w:r w:rsidR="00BA3D65" w:rsidRPr="00A23FA3">
                <w:rPr>
                  <w:rFonts w:ascii="Calibri" w:eastAsia="宋体" w:hAnsi="Calibri" w:cstheme="minorHAnsi" w:hint="eastAsia"/>
                  <w:kern w:val="0"/>
                  <w:szCs w:val="21"/>
                </w:rPr>
                <w:t>按钮</w:t>
              </w:r>
            </w:ins>
          </w:p>
        </w:tc>
        <w:tc>
          <w:tcPr>
            <w:tcW w:w="1504" w:type="dxa"/>
            <w:shd w:val="clear" w:color="auto" w:fill="auto"/>
            <w:vAlign w:val="center"/>
            <w:hideMark/>
          </w:tcPr>
          <w:p w14:paraId="5ED676F8" w14:textId="77777777" w:rsidR="00E33BD5" w:rsidRPr="00A23FA3" w:rsidRDefault="00E33BD5" w:rsidP="001910E4">
            <w:pPr>
              <w:widowControl/>
              <w:jc w:val="left"/>
              <w:rPr>
                <w:ins w:id="1148" w:author="raye" w:date="2018-07-17T12:05:00Z"/>
                <w:rFonts w:ascii="Calibri" w:eastAsia="宋体" w:hAnsi="Calibri" w:cstheme="minorHAnsi"/>
                <w:kern w:val="0"/>
                <w:szCs w:val="21"/>
              </w:rPr>
            </w:pPr>
            <w:ins w:id="1149" w:author="raye" w:date="2018-07-17T12:05:00Z">
              <w:r w:rsidRPr="00A23FA3">
                <w:rPr>
                  <w:rFonts w:ascii="Calibri" w:eastAsia="宋体" w:hAnsi="Calibri" w:cstheme="minorHAnsi"/>
                  <w:kern w:val="0"/>
                  <w:szCs w:val="21"/>
                </w:rPr>
                <w:t>Under LCD SAR Process</w:t>
              </w:r>
            </w:ins>
          </w:p>
        </w:tc>
        <w:tc>
          <w:tcPr>
            <w:tcW w:w="1796" w:type="dxa"/>
            <w:shd w:val="clear" w:color="auto" w:fill="auto"/>
            <w:vAlign w:val="center"/>
            <w:hideMark/>
          </w:tcPr>
          <w:p w14:paraId="22FC4095" w14:textId="253E9812" w:rsidR="00BA3D65" w:rsidRPr="00A23FA3" w:rsidRDefault="00BA3D65" w:rsidP="001910E4">
            <w:pPr>
              <w:widowControl/>
              <w:jc w:val="left"/>
              <w:rPr>
                <w:ins w:id="1150" w:author="raye" w:date="2018-07-17T17:33:00Z"/>
                <w:rFonts w:ascii="Calibri" w:eastAsia="宋体" w:hAnsi="Calibri" w:cstheme="minorHAnsi"/>
                <w:kern w:val="0"/>
                <w:szCs w:val="21"/>
              </w:rPr>
            </w:pPr>
            <w:ins w:id="1151" w:author="raye" w:date="2018-07-17T17:33:00Z">
              <w:r w:rsidRPr="00A23FA3">
                <w:rPr>
                  <w:rFonts w:ascii="Calibri" w:eastAsia="宋体" w:hAnsi="Calibri" w:cstheme="minorHAnsi" w:hint="eastAsia"/>
                  <w:kern w:val="0"/>
                  <w:szCs w:val="21"/>
                </w:rPr>
                <w:t>S</w:t>
              </w:r>
              <w:r w:rsidRPr="00A23FA3">
                <w:rPr>
                  <w:rFonts w:ascii="Calibri" w:eastAsia="宋体" w:hAnsi="Calibri" w:cstheme="minorHAnsi"/>
                  <w:kern w:val="0"/>
                  <w:szCs w:val="21"/>
                </w:rPr>
                <w:t>AR</w:t>
              </w:r>
              <w:r w:rsidRPr="00A23FA3">
                <w:rPr>
                  <w:rFonts w:ascii="Calibri" w:eastAsia="宋体" w:hAnsi="Calibri" w:cstheme="minorHAnsi" w:hint="eastAsia"/>
                  <w:kern w:val="0"/>
                  <w:szCs w:val="21"/>
                </w:rPr>
                <w:t>弹窗点击</w:t>
              </w:r>
              <w:r w:rsidRPr="00A23FA3">
                <w:rPr>
                  <w:rFonts w:ascii="Calibri" w:eastAsia="宋体" w:hAnsi="Calibri" w:cstheme="minorHAnsi" w:hint="eastAsia"/>
                  <w:kern w:val="0"/>
                  <w:szCs w:val="21"/>
                </w:rPr>
                <w:t>S</w:t>
              </w:r>
              <w:r w:rsidRPr="00A23FA3">
                <w:rPr>
                  <w:rFonts w:ascii="Calibri" w:eastAsia="宋体" w:hAnsi="Calibri" w:cstheme="minorHAnsi"/>
                  <w:kern w:val="0"/>
                  <w:szCs w:val="21"/>
                </w:rPr>
                <w:t>ubmit</w:t>
              </w:r>
              <w:r w:rsidRPr="00A23FA3">
                <w:rPr>
                  <w:rFonts w:ascii="Calibri" w:eastAsia="宋体" w:hAnsi="Calibri" w:cstheme="minorHAnsi" w:hint="eastAsia"/>
                  <w:kern w:val="0"/>
                  <w:szCs w:val="21"/>
                </w:rPr>
                <w:t>后</w:t>
              </w:r>
            </w:ins>
          </w:p>
          <w:p w14:paraId="649EE90D" w14:textId="56A56ABA" w:rsidR="00E33BD5" w:rsidRPr="00A23FA3" w:rsidRDefault="00E33BD5" w:rsidP="001910E4">
            <w:pPr>
              <w:widowControl/>
              <w:jc w:val="left"/>
              <w:rPr>
                <w:ins w:id="1152" w:author="raye" w:date="2018-07-17T12:05:00Z"/>
                <w:rFonts w:ascii="Calibri" w:eastAsia="宋体" w:hAnsi="Calibri" w:cstheme="minorHAnsi"/>
                <w:kern w:val="0"/>
                <w:szCs w:val="21"/>
              </w:rPr>
            </w:pPr>
            <w:ins w:id="1153" w:author="raye" w:date="2018-07-17T12:05:00Z">
              <w:r w:rsidRPr="00A23FA3">
                <w:rPr>
                  <w:rFonts w:ascii="Calibri" w:eastAsia="宋体" w:hAnsi="Calibri" w:cstheme="minorHAnsi"/>
                  <w:kern w:val="0"/>
                  <w:szCs w:val="21"/>
                </w:rPr>
                <w:t>LCD Input SAR Log #</w:t>
              </w:r>
            </w:ins>
          </w:p>
        </w:tc>
        <w:tc>
          <w:tcPr>
            <w:tcW w:w="1701" w:type="dxa"/>
            <w:shd w:val="clear" w:color="auto" w:fill="auto"/>
            <w:vAlign w:val="center"/>
            <w:hideMark/>
          </w:tcPr>
          <w:p w14:paraId="3F5F7336" w14:textId="77777777" w:rsidR="00E33BD5" w:rsidRPr="00A23FA3" w:rsidRDefault="00E33BD5" w:rsidP="001910E4">
            <w:pPr>
              <w:widowControl/>
              <w:jc w:val="left"/>
              <w:rPr>
                <w:ins w:id="1154" w:author="raye" w:date="2018-07-17T12:05:00Z"/>
                <w:rFonts w:ascii="Calibri" w:eastAsia="宋体" w:hAnsi="Calibri" w:cstheme="minorHAnsi"/>
                <w:kern w:val="0"/>
                <w:szCs w:val="21"/>
              </w:rPr>
            </w:pPr>
            <w:ins w:id="1155" w:author="raye" w:date="2018-07-17T12:05:00Z">
              <w:r w:rsidRPr="00A23FA3">
                <w:rPr>
                  <w:rFonts w:ascii="Calibri" w:eastAsia="宋体" w:hAnsi="Calibri" w:cstheme="minorHAnsi"/>
                  <w:kern w:val="0"/>
                  <w:szCs w:val="21"/>
                </w:rPr>
                <w:t>Close with SAR Control LOG#</w:t>
              </w:r>
            </w:ins>
          </w:p>
        </w:tc>
        <w:tc>
          <w:tcPr>
            <w:tcW w:w="1669" w:type="dxa"/>
            <w:shd w:val="clear" w:color="auto" w:fill="auto"/>
            <w:vAlign w:val="center"/>
            <w:hideMark/>
          </w:tcPr>
          <w:p w14:paraId="4BD3B024" w14:textId="77777777" w:rsidR="00E33BD5" w:rsidRPr="00A23FA3" w:rsidRDefault="00E33BD5" w:rsidP="001910E4">
            <w:pPr>
              <w:widowControl/>
              <w:jc w:val="left"/>
              <w:rPr>
                <w:ins w:id="1156" w:author="raye" w:date="2018-07-17T12:05:00Z"/>
                <w:rFonts w:ascii="Calibri" w:eastAsia="宋体" w:hAnsi="Calibri" w:cstheme="minorHAnsi"/>
                <w:kern w:val="0"/>
                <w:szCs w:val="21"/>
              </w:rPr>
            </w:pPr>
            <w:ins w:id="1157" w:author="raye" w:date="2018-07-17T12:05:00Z">
              <w:r w:rsidRPr="00A23FA3">
                <w:rPr>
                  <w:rFonts w:ascii="Calibri" w:eastAsia="宋体" w:hAnsi="Calibri" w:cstheme="minorHAnsi"/>
                  <w:kern w:val="0"/>
                  <w:szCs w:val="21"/>
                </w:rPr>
                <w:t>LCD</w:t>
              </w:r>
            </w:ins>
          </w:p>
        </w:tc>
      </w:tr>
      <w:tr w:rsidR="00A23FA3" w:rsidRPr="00A23FA3" w14:paraId="7D39DA72" w14:textId="77777777" w:rsidTr="004E64C5">
        <w:trPr>
          <w:trHeight w:val="570"/>
          <w:ins w:id="1158" w:author="raye" w:date="2018-07-17T12:05:00Z"/>
        </w:trPr>
        <w:tc>
          <w:tcPr>
            <w:tcW w:w="1180" w:type="dxa"/>
            <w:shd w:val="clear" w:color="auto" w:fill="auto"/>
            <w:vAlign w:val="center"/>
          </w:tcPr>
          <w:p w14:paraId="4601D7E0" w14:textId="77777777" w:rsidR="00E33BD5" w:rsidRPr="00A23FA3" w:rsidRDefault="00E33BD5" w:rsidP="001910E4">
            <w:pPr>
              <w:widowControl/>
              <w:jc w:val="center"/>
              <w:rPr>
                <w:ins w:id="1159" w:author="raye" w:date="2018-07-17T12:05:00Z"/>
                <w:rFonts w:ascii="Calibri" w:eastAsia="宋体" w:hAnsi="Calibri" w:cstheme="minorHAnsi"/>
                <w:kern w:val="0"/>
                <w:szCs w:val="21"/>
              </w:rPr>
            </w:pPr>
            <w:ins w:id="1160" w:author="raye" w:date="2018-07-17T12:05:00Z">
              <w:r w:rsidRPr="00A23FA3">
                <w:rPr>
                  <w:rFonts w:ascii="Calibri" w:eastAsia="宋体" w:hAnsi="Calibri" w:cstheme="minorHAnsi" w:hint="eastAsia"/>
                  <w:kern w:val="0"/>
                  <w:szCs w:val="21"/>
                </w:rPr>
                <w:t>3</w:t>
              </w:r>
              <w:r w:rsidRPr="00A23FA3">
                <w:rPr>
                  <w:rFonts w:ascii="Calibri" w:eastAsia="宋体" w:hAnsi="Calibri" w:cstheme="minorHAnsi"/>
                  <w:kern w:val="0"/>
                  <w:szCs w:val="21"/>
                </w:rPr>
                <w:t>0A</w:t>
              </w:r>
            </w:ins>
          </w:p>
        </w:tc>
        <w:tc>
          <w:tcPr>
            <w:tcW w:w="1611" w:type="dxa"/>
            <w:shd w:val="clear" w:color="auto" w:fill="auto"/>
            <w:vAlign w:val="center"/>
          </w:tcPr>
          <w:p w14:paraId="4FC37761" w14:textId="77777777" w:rsidR="00E33BD5" w:rsidRPr="00A23FA3" w:rsidRDefault="00E33BD5" w:rsidP="001910E4">
            <w:pPr>
              <w:widowControl/>
              <w:jc w:val="left"/>
              <w:rPr>
                <w:ins w:id="1161" w:author="raye" w:date="2018-07-17T12:05:00Z"/>
                <w:rFonts w:ascii="Calibri" w:eastAsia="宋体" w:hAnsi="Calibri" w:cstheme="minorHAnsi"/>
                <w:kern w:val="0"/>
                <w:szCs w:val="21"/>
              </w:rPr>
            </w:pPr>
            <w:ins w:id="1162" w:author="raye" w:date="2018-07-17T12:05:00Z">
              <w:r w:rsidRPr="00A23FA3">
                <w:rPr>
                  <w:rFonts w:ascii="Calibri" w:eastAsia="宋体" w:hAnsi="Calibri" w:cstheme="minorHAnsi"/>
                  <w:kern w:val="0"/>
                  <w:szCs w:val="21"/>
                </w:rPr>
                <w:t>Compliance Supervisor assign case</w:t>
              </w:r>
              <w:r w:rsidRPr="00A23FA3">
                <w:rPr>
                  <w:rFonts w:ascii="Calibri" w:eastAsia="宋体" w:hAnsi="Calibri" w:cstheme="minorHAnsi" w:hint="eastAsia"/>
                  <w:kern w:val="0"/>
                  <w:szCs w:val="21"/>
                </w:rPr>
                <w:t>（要升级处理的</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重新分配让</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补充资料）</w:t>
              </w:r>
            </w:ins>
          </w:p>
        </w:tc>
        <w:tc>
          <w:tcPr>
            <w:tcW w:w="1504" w:type="dxa"/>
            <w:shd w:val="clear" w:color="auto" w:fill="auto"/>
            <w:vAlign w:val="center"/>
          </w:tcPr>
          <w:p w14:paraId="18C79743" w14:textId="77777777" w:rsidR="00E33BD5" w:rsidRPr="00A23FA3" w:rsidRDefault="00E33BD5" w:rsidP="001910E4">
            <w:pPr>
              <w:widowControl/>
              <w:jc w:val="left"/>
              <w:rPr>
                <w:ins w:id="1163" w:author="raye" w:date="2018-07-17T12:05:00Z"/>
                <w:rFonts w:ascii="Calibri" w:eastAsia="宋体" w:hAnsi="Calibri" w:cstheme="minorHAnsi"/>
                <w:kern w:val="0"/>
                <w:szCs w:val="21"/>
              </w:rPr>
            </w:pPr>
            <w:ins w:id="1164" w:author="raye" w:date="2018-07-17T12:05:00Z">
              <w:r w:rsidRPr="00A23FA3">
                <w:rPr>
                  <w:rFonts w:ascii="Calibri" w:eastAsia="宋体" w:hAnsi="Calibri" w:cstheme="minorHAnsi"/>
                  <w:kern w:val="0"/>
                  <w:szCs w:val="21"/>
                </w:rPr>
                <w:t>Pending Compliance Supervisor Assign</w:t>
              </w:r>
            </w:ins>
          </w:p>
        </w:tc>
        <w:tc>
          <w:tcPr>
            <w:tcW w:w="1796" w:type="dxa"/>
            <w:shd w:val="clear" w:color="auto" w:fill="auto"/>
            <w:vAlign w:val="center"/>
          </w:tcPr>
          <w:p w14:paraId="3C02A2B5" w14:textId="77777777" w:rsidR="00E33BD5" w:rsidRPr="00A23FA3" w:rsidRDefault="00E33BD5" w:rsidP="001910E4">
            <w:pPr>
              <w:widowControl/>
              <w:jc w:val="left"/>
              <w:rPr>
                <w:ins w:id="1165" w:author="raye" w:date="2018-07-17T12:05:00Z"/>
                <w:rFonts w:ascii="Calibri" w:eastAsia="宋体" w:hAnsi="Calibri" w:cstheme="minorHAnsi"/>
                <w:kern w:val="0"/>
                <w:szCs w:val="21"/>
              </w:rPr>
            </w:pPr>
            <w:ins w:id="1166" w:author="raye" w:date="2018-07-17T12:05:00Z">
              <w:r w:rsidRPr="00A23FA3">
                <w:rPr>
                  <w:rFonts w:ascii="Calibri" w:eastAsia="宋体" w:hAnsi="Calibri" w:cstheme="minorHAnsi" w:hint="eastAsia"/>
                  <w:kern w:val="0"/>
                  <w:szCs w:val="21"/>
                </w:rPr>
                <w:t>点击进详情页或点击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r w:rsidRPr="00A23FA3">
                <w:rPr>
                  <w:rFonts w:ascii="Calibri" w:eastAsia="宋体" w:hAnsi="Calibri" w:cstheme="minorHAnsi" w:hint="eastAsia"/>
                  <w:kern w:val="0"/>
                  <w:szCs w:val="21"/>
                </w:rPr>
                <w:t>按钮</w:t>
              </w:r>
            </w:ins>
          </w:p>
        </w:tc>
        <w:tc>
          <w:tcPr>
            <w:tcW w:w="1701" w:type="dxa"/>
            <w:shd w:val="clear" w:color="auto" w:fill="auto"/>
            <w:vAlign w:val="center"/>
          </w:tcPr>
          <w:p w14:paraId="4C28CA87" w14:textId="77777777" w:rsidR="00E33BD5" w:rsidRPr="00A23FA3" w:rsidRDefault="00E33BD5" w:rsidP="001910E4">
            <w:pPr>
              <w:widowControl/>
              <w:jc w:val="left"/>
              <w:rPr>
                <w:ins w:id="1167" w:author="raye" w:date="2018-07-17T12:05:00Z"/>
                <w:rFonts w:ascii="Calibri" w:eastAsia="宋体" w:hAnsi="Calibri" w:cstheme="minorHAnsi"/>
                <w:kern w:val="0"/>
                <w:szCs w:val="21"/>
              </w:rPr>
            </w:pPr>
            <w:ins w:id="1168" w:author="raye" w:date="2018-07-17T12:05:00Z">
              <w:r w:rsidRPr="00A23FA3">
                <w:rPr>
                  <w:rFonts w:ascii="Calibri" w:eastAsia="宋体" w:hAnsi="Calibri" w:cstheme="minorHAnsi"/>
                  <w:kern w:val="0"/>
                  <w:szCs w:val="21"/>
                </w:rPr>
                <w:t>Under Compliance Supervisor Assign</w:t>
              </w:r>
            </w:ins>
          </w:p>
        </w:tc>
        <w:tc>
          <w:tcPr>
            <w:tcW w:w="1669" w:type="dxa"/>
            <w:shd w:val="clear" w:color="auto" w:fill="auto"/>
            <w:vAlign w:val="center"/>
          </w:tcPr>
          <w:p w14:paraId="53EE6F8A" w14:textId="77777777" w:rsidR="00E33BD5" w:rsidRPr="00A23FA3" w:rsidRDefault="00E33BD5" w:rsidP="001910E4">
            <w:pPr>
              <w:widowControl/>
              <w:jc w:val="left"/>
              <w:rPr>
                <w:ins w:id="1169" w:author="raye" w:date="2018-07-17T12:05:00Z"/>
                <w:rFonts w:ascii="Calibri" w:eastAsia="宋体" w:hAnsi="Calibri" w:cstheme="minorHAnsi"/>
                <w:kern w:val="0"/>
                <w:szCs w:val="21"/>
              </w:rPr>
            </w:pPr>
            <w:ins w:id="1170" w:author="raye" w:date="2018-07-17T12:05:00Z">
              <w:r w:rsidRPr="00A23FA3">
                <w:rPr>
                  <w:rFonts w:ascii="Calibri" w:eastAsia="宋体" w:hAnsi="Calibri" w:cstheme="minorHAnsi"/>
                  <w:kern w:val="0"/>
                  <w:szCs w:val="21"/>
                </w:rPr>
                <w:t>Compliance Supervisor</w:t>
              </w:r>
            </w:ins>
          </w:p>
        </w:tc>
      </w:tr>
      <w:tr w:rsidR="00A23FA3" w:rsidRPr="00A23FA3" w14:paraId="12BA8348" w14:textId="77777777" w:rsidTr="004E64C5">
        <w:trPr>
          <w:trHeight w:val="570"/>
          <w:ins w:id="1171" w:author="raye" w:date="2018-07-17T12:05:00Z"/>
        </w:trPr>
        <w:tc>
          <w:tcPr>
            <w:tcW w:w="1180" w:type="dxa"/>
            <w:shd w:val="clear" w:color="auto" w:fill="auto"/>
            <w:vAlign w:val="center"/>
            <w:hideMark/>
          </w:tcPr>
          <w:p w14:paraId="2F7E3509" w14:textId="77777777" w:rsidR="00E33BD5" w:rsidRPr="00A23FA3" w:rsidRDefault="00E33BD5" w:rsidP="001910E4">
            <w:pPr>
              <w:widowControl/>
              <w:jc w:val="center"/>
              <w:rPr>
                <w:ins w:id="1172" w:author="raye" w:date="2018-07-17T12:05:00Z"/>
                <w:rFonts w:ascii="Calibri" w:eastAsia="宋体" w:hAnsi="Calibri" w:cstheme="minorHAnsi"/>
                <w:kern w:val="0"/>
                <w:szCs w:val="21"/>
              </w:rPr>
            </w:pPr>
            <w:ins w:id="1173" w:author="raye" w:date="2018-07-17T12:05:00Z">
              <w:r w:rsidRPr="00A23FA3">
                <w:rPr>
                  <w:rFonts w:ascii="Calibri" w:eastAsia="宋体" w:hAnsi="Calibri" w:cstheme="minorHAnsi"/>
                  <w:kern w:val="0"/>
                  <w:szCs w:val="21"/>
                </w:rPr>
                <w:t>30B</w:t>
              </w:r>
            </w:ins>
          </w:p>
        </w:tc>
        <w:tc>
          <w:tcPr>
            <w:tcW w:w="1611" w:type="dxa"/>
            <w:shd w:val="clear" w:color="auto" w:fill="auto"/>
            <w:vAlign w:val="center"/>
            <w:hideMark/>
          </w:tcPr>
          <w:p w14:paraId="17C56A39" w14:textId="77777777" w:rsidR="00E33BD5" w:rsidRPr="00A23FA3" w:rsidRDefault="00E33BD5" w:rsidP="001910E4">
            <w:pPr>
              <w:widowControl/>
              <w:jc w:val="left"/>
              <w:rPr>
                <w:ins w:id="1174" w:author="raye" w:date="2018-07-17T12:05:00Z"/>
                <w:rFonts w:ascii="Calibri" w:eastAsia="宋体" w:hAnsi="Calibri" w:cstheme="minorHAnsi"/>
                <w:kern w:val="0"/>
                <w:szCs w:val="21"/>
              </w:rPr>
            </w:pPr>
            <w:ins w:id="1175" w:author="raye" w:date="2018-07-17T12:05:00Z">
              <w:r w:rsidRPr="00A23FA3">
                <w:rPr>
                  <w:rFonts w:ascii="Calibri" w:eastAsia="宋体" w:hAnsi="Calibri" w:cstheme="minorHAnsi"/>
                  <w:kern w:val="0"/>
                  <w:szCs w:val="21"/>
                </w:rPr>
                <w:t>Compliance Supervisor assign case</w:t>
              </w:r>
              <w:r w:rsidRPr="00A23FA3">
                <w:rPr>
                  <w:rFonts w:ascii="Calibri" w:eastAsia="宋体" w:hAnsi="Calibri" w:cstheme="minorHAnsi" w:hint="eastAsia"/>
                  <w:kern w:val="0"/>
                  <w:szCs w:val="21"/>
                </w:rPr>
                <w:t>（要升级处理的</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重新分配让</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补充资料）</w:t>
              </w:r>
            </w:ins>
          </w:p>
        </w:tc>
        <w:tc>
          <w:tcPr>
            <w:tcW w:w="1504" w:type="dxa"/>
            <w:shd w:val="clear" w:color="auto" w:fill="auto"/>
            <w:vAlign w:val="center"/>
            <w:hideMark/>
          </w:tcPr>
          <w:p w14:paraId="0B88B8EB" w14:textId="77777777" w:rsidR="00E33BD5" w:rsidRPr="00A23FA3" w:rsidRDefault="00E33BD5" w:rsidP="001910E4">
            <w:pPr>
              <w:widowControl/>
              <w:jc w:val="left"/>
              <w:rPr>
                <w:ins w:id="1176" w:author="raye" w:date="2018-07-17T12:05:00Z"/>
                <w:rFonts w:ascii="Calibri" w:eastAsia="宋体" w:hAnsi="Calibri" w:cstheme="minorHAnsi"/>
                <w:kern w:val="0"/>
                <w:szCs w:val="21"/>
              </w:rPr>
            </w:pPr>
            <w:ins w:id="1177" w:author="raye" w:date="2018-07-17T12:05:00Z">
              <w:r w:rsidRPr="00A23FA3">
                <w:rPr>
                  <w:rFonts w:ascii="Calibri" w:eastAsia="宋体" w:hAnsi="Calibri" w:cstheme="minorHAnsi"/>
                  <w:kern w:val="0"/>
                  <w:szCs w:val="21"/>
                </w:rPr>
                <w:t>Under Compliance Supervisor Assign</w:t>
              </w:r>
            </w:ins>
          </w:p>
        </w:tc>
        <w:tc>
          <w:tcPr>
            <w:tcW w:w="1796" w:type="dxa"/>
            <w:shd w:val="clear" w:color="auto" w:fill="auto"/>
            <w:vAlign w:val="center"/>
            <w:hideMark/>
          </w:tcPr>
          <w:p w14:paraId="172AC94B" w14:textId="77777777" w:rsidR="00E33BD5" w:rsidRPr="00A23FA3" w:rsidRDefault="00E33BD5" w:rsidP="001910E4">
            <w:pPr>
              <w:widowControl/>
              <w:jc w:val="left"/>
              <w:rPr>
                <w:ins w:id="1178" w:author="raye" w:date="2018-07-17T12:05:00Z"/>
                <w:rFonts w:ascii="Calibri" w:eastAsia="宋体" w:hAnsi="Calibri" w:cstheme="minorHAnsi"/>
                <w:kern w:val="0"/>
                <w:szCs w:val="21"/>
              </w:rPr>
            </w:pPr>
            <w:ins w:id="1179" w:author="raye" w:date="2018-07-17T12:05:00Z">
              <w:r w:rsidRPr="00A23FA3">
                <w:rPr>
                  <w:rFonts w:ascii="Calibri" w:eastAsia="宋体" w:hAnsi="Calibri" w:cstheme="minorHAnsi" w:hint="eastAsia"/>
                  <w:kern w:val="0"/>
                  <w:szCs w:val="21"/>
                </w:rPr>
                <w:t>完成分配</w:t>
              </w:r>
              <w:r w:rsidRPr="00A23FA3">
                <w:rPr>
                  <w:rFonts w:ascii="Calibri" w:eastAsia="宋体" w:hAnsi="Calibri" w:cstheme="minorHAnsi"/>
                  <w:kern w:val="0"/>
                  <w:szCs w:val="21"/>
                </w:rPr>
                <w:t>Compliance Supervisor assign case</w:t>
              </w:r>
            </w:ins>
          </w:p>
        </w:tc>
        <w:tc>
          <w:tcPr>
            <w:tcW w:w="1701" w:type="dxa"/>
            <w:shd w:val="clear" w:color="auto" w:fill="auto"/>
            <w:vAlign w:val="center"/>
            <w:hideMark/>
          </w:tcPr>
          <w:p w14:paraId="5F790561" w14:textId="77777777" w:rsidR="00E33BD5" w:rsidRPr="00A23FA3" w:rsidRDefault="00E33BD5" w:rsidP="001910E4">
            <w:pPr>
              <w:widowControl/>
              <w:jc w:val="left"/>
              <w:rPr>
                <w:ins w:id="1180" w:author="raye" w:date="2018-07-17T12:05:00Z"/>
                <w:rFonts w:ascii="Calibri" w:eastAsia="宋体" w:hAnsi="Calibri" w:cstheme="minorHAnsi"/>
                <w:kern w:val="0"/>
                <w:szCs w:val="21"/>
              </w:rPr>
            </w:pPr>
            <w:ins w:id="1181" w:author="raye" w:date="2018-07-17T12:05:00Z">
              <w:r w:rsidRPr="00A23FA3">
                <w:rPr>
                  <w:rFonts w:ascii="Calibri" w:eastAsia="宋体" w:hAnsi="Calibri" w:cstheme="minorHAnsi"/>
                  <w:kern w:val="0"/>
                  <w:szCs w:val="21"/>
                </w:rPr>
                <w:t>Pending Compliance Analyst Review</w:t>
              </w:r>
            </w:ins>
          </w:p>
        </w:tc>
        <w:tc>
          <w:tcPr>
            <w:tcW w:w="1669" w:type="dxa"/>
            <w:shd w:val="clear" w:color="auto" w:fill="auto"/>
            <w:vAlign w:val="center"/>
            <w:hideMark/>
          </w:tcPr>
          <w:p w14:paraId="40D050DA" w14:textId="77777777" w:rsidR="00E33BD5" w:rsidRPr="00A23FA3" w:rsidRDefault="00E33BD5" w:rsidP="001910E4">
            <w:pPr>
              <w:widowControl/>
              <w:jc w:val="left"/>
              <w:rPr>
                <w:ins w:id="1182" w:author="raye" w:date="2018-07-17T12:05:00Z"/>
                <w:rFonts w:ascii="Calibri" w:eastAsia="宋体" w:hAnsi="Calibri" w:cstheme="minorHAnsi"/>
                <w:kern w:val="0"/>
                <w:szCs w:val="21"/>
              </w:rPr>
            </w:pPr>
            <w:ins w:id="1183" w:author="raye" w:date="2018-07-17T12:05:00Z">
              <w:r w:rsidRPr="00A23FA3">
                <w:rPr>
                  <w:rFonts w:ascii="Calibri" w:eastAsia="宋体" w:hAnsi="Calibri" w:cstheme="minorHAnsi"/>
                  <w:kern w:val="0"/>
                  <w:szCs w:val="21"/>
                </w:rPr>
                <w:t>Compliance Supervisor</w:t>
              </w:r>
            </w:ins>
          </w:p>
        </w:tc>
      </w:tr>
      <w:tr w:rsidR="00A23FA3" w:rsidRPr="00A23FA3" w14:paraId="6F39175E" w14:textId="77777777" w:rsidTr="004E64C5">
        <w:trPr>
          <w:trHeight w:val="855"/>
          <w:ins w:id="1184" w:author="raye" w:date="2018-07-17T12:05:00Z"/>
        </w:trPr>
        <w:tc>
          <w:tcPr>
            <w:tcW w:w="1180" w:type="dxa"/>
            <w:shd w:val="clear" w:color="auto" w:fill="auto"/>
            <w:vAlign w:val="center"/>
            <w:hideMark/>
          </w:tcPr>
          <w:p w14:paraId="184B0A98" w14:textId="77777777" w:rsidR="00E33BD5" w:rsidRPr="00A23FA3" w:rsidRDefault="00E33BD5" w:rsidP="001910E4">
            <w:pPr>
              <w:widowControl/>
              <w:jc w:val="center"/>
              <w:rPr>
                <w:ins w:id="1185" w:author="raye" w:date="2018-07-17T12:05:00Z"/>
                <w:rFonts w:ascii="Calibri" w:eastAsia="宋体" w:hAnsi="Calibri" w:cstheme="minorHAnsi"/>
                <w:kern w:val="0"/>
                <w:szCs w:val="21"/>
              </w:rPr>
            </w:pPr>
            <w:ins w:id="1186" w:author="raye" w:date="2018-07-17T12:05:00Z">
              <w:r w:rsidRPr="00A23FA3">
                <w:rPr>
                  <w:rFonts w:ascii="Calibri" w:eastAsia="宋体" w:hAnsi="Calibri" w:cstheme="minorHAnsi"/>
                  <w:kern w:val="0"/>
                  <w:szCs w:val="21"/>
                </w:rPr>
                <w:t>31A</w:t>
              </w:r>
            </w:ins>
          </w:p>
        </w:tc>
        <w:tc>
          <w:tcPr>
            <w:tcW w:w="1611" w:type="dxa"/>
            <w:shd w:val="clear" w:color="auto" w:fill="auto"/>
            <w:vAlign w:val="center"/>
            <w:hideMark/>
          </w:tcPr>
          <w:p w14:paraId="11E22DDB" w14:textId="77777777" w:rsidR="00E33BD5" w:rsidRPr="00A23FA3" w:rsidRDefault="00E33BD5" w:rsidP="001910E4">
            <w:pPr>
              <w:widowControl/>
              <w:jc w:val="left"/>
              <w:rPr>
                <w:ins w:id="1187" w:author="raye" w:date="2018-07-17T12:05:00Z"/>
                <w:rFonts w:ascii="Calibri" w:eastAsia="宋体" w:hAnsi="Calibri" w:cstheme="minorHAnsi"/>
                <w:kern w:val="0"/>
                <w:szCs w:val="21"/>
              </w:rPr>
            </w:pPr>
            <w:ins w:id="1188" w:author="raye" w:date="2018-07-17T12:05:00Z">
              <w:r w:rsidRPr="00A23FA3">
                <w:rPr>
                  <w:rFonts w:ascii="Calibri" w:eastAsia="宋体" w:hAnsi="Calibri" w:cstheme="minorHAnsi"/>
                  <w:kern w:val="0"/>
                  <w:szCs w:val="21"/>
                </w:rPr>
                <w:t xml:space="preserve">Compliance Analyst open case for further </w:t>
              </w:r>
              <w:r w:rsidRPr="00A23FA3">
                <w:rPr>
                  <w:rFonts w:ascii="Calibri" w:eastAsia="宋体" w:hAnsi="Calibri" w:cstheme="minorHAnsi"/>
                  <w:kern w:val="0"/>
                  <w:szCs w:val="21"/>
                </w:rPr>
                <w:lastRenderedPageBreak/>
                <w:t>action</w:t>
              </w:r>
              <w:r w:rsidRPr="00A23FA3">
                <w:rPr>
                  <w:rFonts w:ascii="Calibri" w:eastAsia="宋体" w:hAnsi="Calibri" w:cstheme="minorHAnsi" w:hint="eastAsia"/>
                  <w:kern w:val="0"/>
                  <w:szCs w:val="21"/>
                </w:rPr>
                <w:t>（</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继续处理回走前面流程</w:t>
              </w:r>
              <w:r w:rsidRPr="00A23FA3">
                <w:rPr>
                  <w:rFonts w:ascii="Calibri" w:eastAsia="宋体" w:hAnsi="Calibri" w:cstheme="minorHAnsi" w:hint="eastAsia"/>
                  <w:kern w:val="0"/>
                  <w:szCs w:val="21"/>
                </w:rPr>
                <w:t xml:space="preserve"> </w:t>
              </w:r>
              <w:r w:rsidRPr="00A23FA3">
                <w:rPr>
                  <w:rFonts w:ascii="Calibri" w:eastAsia="宋体" w:hAnsi="Calibri" w:cstheme="minorHAnsi"/>
                  <w:kern w:val="0"/>
                  <w:szCs w:val="21"/>
                </w:rPr>
                <w:t>9</w:t>
              </w:r>
              <w:r w:rsidRPr="00A23FA3">
                <w:rPr>
                  <w:rFonts w:ascii="Calibri" w:eastAsia="宋体" w:hAnsi="Calibri" w:cstheme="minorHAnsi" w:hint="eastAsia"/>
                  <w:kern w:val="0"/>
                  <w:szCs w:val="21"/>
                </w:rPr>
                <w:t>往下）</w:t>
              </w:r>
            </w:ins>
          </w:p>
        </w:tc>
        <w:tc>
          <w:tcPr>
            <w:tcW w:w="1504" w:type="dxa"/>
            <w:shd w:val="clear" w:color="auto" w:fill="auto"/>
            <w:vAlign w:val="center"/>
            <w:hideMark/>
          </w:tcPr>
          <w:p w14:paraId="2D05ECB9" w14:textId="77777777" w:rsidR="00E33BD5" w:rsidRPr="00A23FA3" w:rsidRDefault="00E33BD5" w:rsidP="001910E4">
            <w:pPr>
              <w:widowControl/>
              <w:jc w:val="left"/>
              <w:rPr>
                <w:ins w:id="1189" w:author="raye" w:date="2018-07-17T12:05:00Z"/>
                <w:rFonts w:ascii="Calibri" w:eastAsia="宋体" w:hAnsi="Calibri" w:cstheme="minorHAnsi"/>
                <w:kern w:val="0"/>
                <w:szCs w:val="21"/>
              </w:rPr>
            </w:pPr>
            <w:ins w:id="1190" w:author="raye" w:date="2018-07-17T12:05:00Z">
              <w:r w:rsidRPr="00A23FA3">
                <w:rPr>
                  <w:rFonts w:ascii="Calibri" w:eastAsia="宋体" w:hAnsi="Calibri" w:cstheme="minorHAnsi"/>
                  <w:kern w:val="0"/>
                  <w:szCs w:val="21"/>
                </w:rPr>
                <w:lastRenderedPageBreak/>
                <w:t xml:space="preserve">Pending Compliance </w:t>
              </w:r>
              <w:r w:rsidRPr="00A23FA3">
                <w:rPr>
                  <w:rFonts w:ascii="Calibri" w:eastAsia="宋体" w:hAnsi="Calibri" w:cstheme="minorHAnsi"/>
                  <w:kern w:val="0"/>
                  <w:szCs w:val="21"/>
                </w:rPr>
                <w:lastRenderedPageBreak/>
                <w:t>Analyst Review</w:t>
              </w:r>
            </w:ins>
          </w:p>
        </w:tc>
        <w:tc>
          <w:tcPr>
            <w:tcW w:w="1796" w:type="dxa"/>
            <w:shd w:val="clear" w:color="auto" w:fill="auto"/>
            <w:vAlign w:val="center"/>
            <w:hideMark/>
          </w:tcPr>
          <w:p w14:paraId="57573798" w14:textId="77777777" w:rsidR="00E33BD5" w:rsidRPr="00A23FA3" w:rsidRDefault="00E33BD5" w:rsidP="001910E4">
            <w:pPr>
              <w:widowControl/>
              <w:jc w:val="left"/>
              <w:rPr>
                <w:ins w:id="1191" w:author="raye" w:date="2018-07-17T12:05:00Z"/>
                <w:rFonts w:ascii="Calibri" w:eastAsia="宋体" w:hAnsi="Calibri" w:cstheme="minorHAnsi"/>
                <w:kern w:val="0"/>
                <w:szCs w:val="21"/>
              </w:rPr>
            </w:pPr>
            <w:ins w:id="1192" w:author="raye" w:date="2018-07-17T12:05:00Z">
              <w:r w:rsidRPr="00A23FA3">
                <w:rPr>
                  <w:rFonts w:ascii="Calibri" w:eastAsia="宋体" w:hAnsi="Calibri" w:cstheme="minorHAnsi" w:hint="eastAsia"/>
                  <w:kern w:val="0"/>
                  <w:szCs w:val="21"/>
                </w:rPr>
                <w:lastRenderedPageBreak/>
                <w:t>点击列表</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r w:rsidRPr="00A23FA3">
                <w:rPr>
                  <w:rFonts w:ascii="Calibri" w:eastAsia="宋体" w:hAnsi="Calibri" w:cstheme="minorHAnsi" w:hint="eastAsia"/>
                  <w:kern w:val="0"/>
                  <w:szCs w:val="21"/>
                </w:rPr>
                <w:t>进入详情页</w:t>
              </w:r>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47FC9983" w14:textId="77777777" w:rsidR="00E33BD5" w:rsidRPr="00A23FA3" w:rsidRDefault="00E33BD5" w:rsidP="001910E4">
            <w:pPr>
              <w:widowControl/>
              <w:jc w:val="left"/>
              <w:rPr>
                <w:ins w:id="1193" w:author="raye" w:date="2018-07-17T12:05:00Z"/>
                <w:rFonts w:ascii="Calibri" w:eastAsia="宋体" w:hAnsi="Calibri" w:cstheme="minorHAnsi"/>
                <w:kern w:val="0"/>
                <w:szCs w:val="21"/>
              </w:rPr>
            </w:pPr>
            <w:ins w:id="1194" w:author="raye" w:date="2018-07-17T12:05:00Z">
              <w:r w:rsidRPr="00A23FA3">
                <w:rPr>
                  <w:rFonts w:ascii="Calibri" w:eastAsia="宋体" w:hAnsi="Calibri" w:cstheme="minorHAnsi"/>
                  <w:kern w:val="0"/>
                  <w:szCs w:val="21"/>
                </w:rPr>
                <w:t>Under Compliance Analyst Review</w:t>
              </w:r>
            </w:ins>
          </w:p>
        </w:tc>
        <w:tc>
          <w:tcPr>
            <w:tcW w:w="1669" w:type="dxa"/>
            <w:shd w:val="clear" w:color="auto" w:fill="auto"/>
            <w:vAlign w:val="center"/>
            <w:hideMark/>
          </w:tcPr>
          <w:p w14:paraId="409A0185" w14:textId="77777777" w:rsidR="00E33BD5" w:rsidRPr="00A23FA3" w:rsidRDefault="00E33BD5" w:rsidP="001910E4">
            <w:pPr>
              <w:widowControl/>
              <w:jc w:val="left"/>
              <w:rPr>
                <w:ins w:id="1195" w:author="raye" w:date="2018-07-17T12:05:00Z"/>
                <w:rFonts w:ascii="Calibri" w:eastAsia="宋体" w:hAnsi="Calibri" w:cstheme="minorHAnsi"/>
                <w:kern w:val="0"/>
                <w:szCs w:val="21"/>
              </w:rPr>
            </w:pPr>
            <w:ins w:id="1196" w:author="raye" w:date="2018-07-17T12:05:00Z">
              <w:r w:rsidRPr="00A23FA3">
                <w:rPr>
                  <w:rFonts w:ascii="Calibri" w:eastAsia="宋体" w:hAnsi="Calibri" w:cstheme="minorHAnsi"/>
                  <w:kern w:val="0"/>
                  <w:szCs w:val="21"/>
                </w:rPr>
                <w:t>Compliance Analyst</w:t>
              </w:r>
            </w:ins>
          </w:p>
        </w:tc>
      </w:tr>
      <w:tr w:rsidR="00E33BD5" w:rsidRPr="00A23FA3" w14:paraId="3C4384E4" w14:textId="77777777" w:rsidTr="004E64C5">
        <w:trPr>
          <w:trHeight w:val="855"/>
          <w:ins w:id="1197" w:author="raye" w:date="2018-07-17T12:05:00Z"/>
        </w:trPr>
        <w:tc>
          <w:tcPr>
            <w:tcW w:w="1180" w:type="dxa"/>
            <w:shd w:val="clear" w:color="auto" w:fill="auto"/>
            <w:vAlign w:val="center"/>
          </w:tcPr>
          <w:p w14:paraId="7C4258FF" w14:textId="77777777" w:rsidR="00E33BD5" w:rsidRPr="00A23FA3" w:rsidRDefault="00E33BD5" w:rsidP="001910E4">
            <w:pPr>
              <w:widowControl/>
              <w:jc w:val="center"/>
              <w:rPr>
                <w:ins w:id="1198" w:author="raye" w:date="2018-07-17T12:05:00Z"/>
                <w:rFonts w:ascii="Calibri" w:eastAsia="宋体" w:hAnsi="Calibri" w:cstheme="minorHAnsi"/>
                <w:kern w:val="0"/>
                <w:szCs w:val="21"/>
              </w:rPr>
            </w:pPr>
            <w:ins w:id="1199" w:author="raye" w:date="2018-07-17T12:05:00Z">
              <w:r w:rsidRPr="00A23FA3">
                <w:rPr>
                  <w:rFonts w:ascii="Calibri" w:eastAsia="宋体" w:hAnsi="Calibri" w:cstheme="minorHAnsi" w:hint="eastAsia"/>
                  <w:kern w:val="0"/>
                  <w:szCs w:val="21"/>
                </w:rPr>
                <w:lastRenderedPageBreak/>
                <w:t>3</w:t>
              </w:r>
              <w:r w:rsidRPr="00A23FA3">
                <w:rPr>
                  <w:rFonts w:ascii="Calibri" w:eastAsia="宋体" w:hAnsi="Calibri" w:cstheme="minorHAnsi"/>
                  <w:kern w:val="0"/>
                  <w:szCs w:val="21"/>
                </w:rPr>
                <w:t>1B</w:t>
              </w:r>
            </w:ins>
          </w:p>
        </w:tc>
        <w:tc>
          <w:tcPr>
            <w:tcW w:w="1611" w:type="dxa"/>
            <w:shd w:val="clear" w:color="auto" w:fill="auto"/>
            <w:vAlign w:val="center"/>
          </w:tcPr>
          <w:p w14:paraId="185D258D" w14:textId="77777777" w:rsidR="00E33BD5" w:rsidRPr="00A23FA3" w:rsidRDefault="00E33BD5" w:rsidP="001910E4">
            <w:pPr>
              <w:widowControl/>
              <w:jc w:val="left"/>
              <w:rPr>
                <w:ins w:id="1200" w:author="raye" w:date="2018-07-17T12:05:00Z"/>
                <w:rFonts w:ascii="Calibri" w:eastAsia="宋体" w:hAnsi="Calibri" w:cstheme="minorHAnsi"/>
                <w:kern w:val="0"/>
                <w:szCs w:val="21"/>
              </w:rPr>
            </w:pPr>
            <w:ins w:id="1201" w:author="raye" w:date="2018-07-17T12:05:00Z">
              <w:r w:rsidRPr="00A23FA3">
                <w:rPr>
                  <w:rFonts w:ascii="Calibri" w:eastAsia="宋体" w:hAnsi="Calibri" w:cstheme="minorHAnsi"/>
                  <w:kern w:val="0"/>
                  <w:szCs w:val="21"/>
                </w:rPr>
                <w:t>Compliance Analyst open case for further action</w:t>
              </w:r>
              <w:r w:rsidRPr="00A23FA3">
                <w:rPr>
                  <w:rFonts w:ascii="Calibri" w:eastAsia="宋体" w:hAnsi="Calibri" w:cstheme="minorHAnsi" w:hint="eastAsia"/>
                  <w:kern w:val="0"/>
                  <w:szCs w:val="21"/>
                </w:rPr>
                <w:t>（</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继续处理回走前面流程</w:t>
              </w:r>
              <w:r w:rsidRPr="00A23FA3">
                <w:rPr>
                  <w:rFonts w:ascii="Calibri" w:eastAsia="宋体" w:hAnsi="Calibri" w:cstheme="minorHAnsi" w:hint="eastAsia"/>
                  <w:kern w:val="0"/>
                  <w:szCs w:val="21"/>
                </w:rPr>
                <w:t xml:space="preserve"> </w:t>
              </w:r>
              <w:r w:rsidRPr="00A23FA3">
                <w:rPr>
                  <w:rFonts w:ascii="Calibri" w:eastAsia="宋体" w:hAnsi="Calibri" w:cstheme="minorHAnsi"/>
                  <w:kern w:val="0"/>
                  <w:szCs w:val="21"/>
                </w:rPr>
                <w:t>9</w:t>
              </w:r>
              <w:r w:rsidRPr="00A23FA3">
                <w:rPr>
                  <w:rFonts w:ascii="Calibri" w:eastAsia="宋体" w:hAnsi="Calibri" w:cstheme="minorHAnsi" w:hint="eastAsia"/>
                  <w:kern w:val="0"/>
                  <w:szCs w:val="21"/>
                </w:rPr>
                <w:t>往下）</w:t>
              </w:r>
            </w:ins>
          </w:p>
        </w:tc>
        <w:tc>
          <w:tcPr>
            <w:tcW w:w="1504" w:type="dxa"/>
            <w:shd w:val="clear" w:color="auto" w:fill="auto"/>
            <w:vAlign w:val="center"/>
          </w:tcPr>
          <w:p w14:paraId="48764FE3" w14:textId="77777777" w:rsidR="00E33BD5" w:rsidRPr="00A23FA3" w:rsidRDefault="00E33BD5" w:rsidP="001910E4">
            <w:pPr>
              <w:widowControl/>
              <w:jc w:val="left"/>
              <w:rPr>
                <w:ins w:id="1202" w:author="raye" w:date="2018-07-17T12:05:00Z"/>
                <w:rFonts w:ascii="Calibri" w:eastAsia="宋体" w:hAnsi="Calibri" w:cstheme="minorHAnsi"/>
                <w:kern w:val="0"/>
                <w:szCs w:val="21"/>
              </w:rPr>
            </w:pPr>
            <w:ins w:id="1203" w:author="raye" w:date="2018-07-17T12:05:00Z">
              <w:r w:rsidRPr="00A23FA3">
                <w:rPr>
                  <w:rFonts w:ascii="Calibri" w:eastAsia="宋体" w:hAnsi="Calibri" w:cstheme="minorHAnsi"/>
                  <w:kern w:val="0"/>
                  <w:szCs w:val="21"/>
                </w:rPr>
                <w:t>Under Compliance Analyst Review</w:t>
              </w:r>
            </w:ins>
          </w:p>
        </w:tc>
        <w:tc>
          <w:tcPr>
            <w:tcW w:w="1796" w:type="dxa"/>
            <w:shd w:val="clear" w:color="auto" w:fill="auto"/>
            <w:vAlign w:val="center"/>
          </w:tcPr>
          <w:p w14:paraId="7DE3A41B" w14:textId="77777777" w:rsidR="00E33BD5" w:rsidRPr="00A23FA3" w:rsidRDefault="00E33BD5" w:rsidP="001910E4">
            <w:pPr>
              <w:widowControl/>
              <w:jc w:val="left"/>
              <w:rPr>
                <w:ins w:id="1204" w:author="raye" w:date="2018-07-17T12:05:00Z"/>
                <w:rFonts w:ascii="Calibri" w:eastAsia="宋体" w:hAnsi="Calibri" w:cstheme="minorHAnsi"/>
                <w:kern w:val="0"/>
                <w:szCs w:val="21"/>
              </w:rPr>
            </w:pPr>
            <w:ins w:id="1205" w:author="raye" w:date="2018-07-17T12:05:00Z">
              <w:r w:rsidRPr="00A23FA3">
                <w:rPr>
                  <w:rFonts w:ascii="Calibri" w:eastAsia="宋体" w:hAnsi="Calibri" w:cstheme="minorHAnsi"/>
                  <w:kern w:val="0"/>
                  <w:szCs w:val="21"/>
                </w:rPr>
                <w:t>upload additional Info as evidence</w:t>
              </w:r>
            </w:ins>
          </w:p>
        </w:tc>
        <w:tc>
          <w:tcPr>
            <w:tcW w:w="1701" w:type="dxa"/>
            <w:shd w:val="clear" w:color="auto" w:fill="auto"/>
            <w:vAlign w:val="center"/>
          </w:tcPr>
          <w:p w14:paraId="211BAE8D" w14:textId="77777777" w:rsidR="00E33BD5" w:rsidRPr="00A23FA3" w:rsidRDefault="00E33BD5" w:rsidP="001910E4">
            <w:pPr>
              <w:widowControl/>
              <w:jc w:val="left"/>
              <w:rPr>
                <w:ins w:id="1206" w:author="raye" w:date="2018-07-17T12:05:00Z"/>
                <w:rFonts w:ascii="Calibri" w:eastAsia="宋体" w:hAnsi="Calibri" w:cstheme="minorHAnsi"/>
                <w:kern w:val="0"/>
                <w:szCs w:val="21"/>
              </w:rPr>
            </w:pPr>
            <w:ins w:id="1207" w:author="raye" w:date="2018-07-17T12:05:00Z">
              <w:r w:rsidRPr="00A23FA3">
                <w:rPr>
                  <w:rFonts w:ascii="Calibri" w:eastAsia="宋体" w:hAnsi="Calibri" w:cstheme="minorHAnsi"/>
                  <w:kern w:val="0"/>
                  <w:szCs w:val="21"/>
                </w:rPr>
                <w:t>Pending Compliance Supervisor Review</w:t>
              </w:r>
            </w:ins>
          </w:p>
        </w:tc>
        <w:tc>
          <w:tcPr>
            <w:tcW w:w="1669" w:type="dxa"/>
            <w:shd w:val="clear" w:color="auto" w:fill="auto"/>
            <w:vAlign w:val="center"/>
          </w:tcPr>
          <w:p w14:paraId="3E040BBF" w14:textId="77777777" w:rsidR="00E33BD5" w:rsidRPr="00A23FA3" w:rsidRDefault="00E33BD5" w:rsidP="001910E4">
            <w:pPr>
              <w:widowControl/>
              <w:jc w:val="left"/>
              <w:rPr>
                <w:ins w:id="1208" w:author="raye" w:date="2018-07-17T12:05:00Z"/>
                <w:rFonts w:ascii="Calibri" w:eastAsia="宋体" w:hAnsi="Calibri" w:cstheme="minorHAnsi"/>
                <w:kern w:val="0"/>
                <w:szCs w:val="21"/>
              </w:rPr>
            </w:pPr>
            <w:ins w:id="1209" w:author="raye" w:date="2018-07-17T12:05:00Z">
              <w:r w:rsidRPr="00A23FA3">
                <w:rPr>
                  <w:rFonts w:ascii="Calibri" w:eastAsia="宋体" w:hAnsi="Calibri" w:cstheme="minorHAnsi"/>
                  <w:kern w:val="0"/>
                  <w:szCs w:val="21"/>
                </w:rPr>
                <w:t>Compliance Analyst</w:t>
              </w:r>
            </w:ins>
          </w:p>
        </w:tc>
      </w:tr>
    </w:tbl>
    <w:p w14:paraId="054DE4E4" w14:textId="77777777" w:rsidR="00E33BD5" w:rsidRPr="00A23FA3" w:rsidRDefault="00E33BD5" w:rsidP="00E33BD5">
      <w:pPr>
        <w:spacing w:afterLines="50" w:after="156"/>
        <w:rPr>
          <w:ins w:id="1210" w:author="raye" w:date="2018-07-17T12:05:00Z"/>
          <w:rFonts w:ascii="Calibri" w:hAnsi="Calibri" w:cstheme="minorHAnsi"/>
          <w:sz w:val="24"/>
        </w:rPr>
      </w:pPr>
    </w:p>
    <w:p w14:paraId="1852ABF0" w14:textId="7B87D931" w:rsidR="00E33BD5" w:rsidRPr="00A23FA3" w:rsidRDefault="00721CEB" w:rsidP="00E33BD5">
      <w:pPr>
        <w:spacing w:afterLines="50" w:after="156"/>
        <w:ind w:firstLineChars="177" w:firstLine="372"/>
        <w:rPr>
          <w:ins w:id="1211" w:author="raye" w:date="2018-07-17T12:05:00Z"/>
          <w:rFonts w:ascii="等线" w:eastAsia="等线" w:hAnsi="等线" w:cstheme="minorHAnsi"/>
          <w:szCs w:val="21"/>
        </w:rPr>
      </w:pPr>
      <w:r w:rsidRPr="00A23FA3">
        <w:rPr>
          <w:rFonts w:ascii="等线" w:eastAsia="等线" w:hAnsi="等线" w:cstheme="minorHAnsi" w:hint="eastAsia"/>
          <w:szCs w:val="21"/>
        </w:rPr>
        <w:t xml:space="preserve">除以上状态外，还有2个异常状态 </w:t>
      </w:r>
    </w:p>
    <w:p w14:paraId="09BA34E2" w14:textId="77777777" w:rsidR="00721CEB" w:rsidRPr="00A23FA3" w:rsidRDefault="00721CEB" w:rsidP="00721CEB">
      <w:pPr>
        <w:spacing w:afterLines="50" w:after="156"/>
        <w:ind w:firstLineChars="200" w:firstLine="420"/>
        <w:jc w:val="left"/>
        <w:rPr>
          <w:ins w:id="1212" w:author="raye" w:date="2018-07-17T12:05:00Z"/>
          <w:rFonts w:ascii="等线" w:eastAsia="等线" w:hAnsi="等线" w:cstheme="minorHAnsi"/>
          <w:szCs w:val="21"/>
        </w:rPr>
      </w:pPr>
      <w:ins w:id="1213" w:author="raye" w:date="2018-07-17T12:05:00Z">
        <w:r w:rsidRPr="00A23FA3">
          <w:rPr>
            <w:rFonts w:ascii="等线" w:eastAsia="等线" w:hAnsi="等线" w:cs="Arial"/>
            <w:szCs w:val="21"/>
          </w:rPr>
          <w:t>1</w:t>
        </w:r>
        <w:r w:rsidRPr="00A23FA3">
          <w:rPr>
            <w:rFonts w:ascii="等线" w:eastAsia="等线" w:hAnsi="等线" w:cs="Arial" w:hint="eastAsia"/>
            <w:szCs w:val="21"/>
          </w:rPr>
          <w:t>）案件删除</w:t>
        </w:r>
        <w:r w:rsidRPr="00A23FA3">
          <w:rPr>
            <w:rFonts w:ascii="等线" w:eastAsia="等线" w:hAnsi="等线" w:cs="Arial"/>
            <w:szCs w:val="21"/>
          </w:rPr>
          <w:t>——</w:t>
        </w:r>
      </w:ins>
      <w:r w:rsidRPr="00A23FA3">
        <w:rPr>
          <w:rFonts w:ascii="等线" w:eastAsia="等线" w:hAnsi="等线" w:cs="Arial" w:hint="eastAsia"/>
          <w:szCs w:val="21"/>
        </w:rPr>
        <w:t>只有O</w:t>
      </w:r>
      <w:r w:rsidRPr="00A23FA3">
        <w:rPr>
          <w:rFonts w:ascii="等线" w:eastAsia="等线" w:hAnsi="等线" w:cs="Arial"/>
          <w:szCs w:val="21"/>
        </w:rPr>
        <w:t>A</w:t>
      </w:r>
      <w:r w:rsidRPr="00A23FA3">
        <w:rPr>
          <w:rFonts w:ascii="等线" w:eastAsia="等线" w:hAnsi="等线" w:cs="Arial" w:hint="eastAsia"/>
          <w:szCs w:val="21"/>
        </w:rPr>
        <w:t>有权删除他自己创建的案例。点击删除，需要填写删除原因。删除后，不会显示在列表里，只是在后台数据库中记录。状态为D</w:t>
      </w:r>
      <w:r w:rsidRPr="00A23FA3">
        <w:rPr>
          <w:rFonts w:ascii="等线" w:eastAsia="等线" w:hAnsi="等线" w:cs="Arial"/>
          <w:szCs w:val="21"/>
        </w:rPr>
        <w:t>eleted</w:t>
      </w:r>
      <w:r w:rsidRPr="00A23FA3">
        <w:rPr>
          <w:rFonts w:ascii="等线" w:eastAsia="等线" w:hAnsi="等线" w:cs="Arial" w:hint="eastAsia"/>
          <w:szCs w:val="21"/>
        </w:rPr>
        <w:t>。</w:t>
      </w:r>
      <w:r w:rsidRPr="00A23FA3">
        <w:rPr>
          <w:rFonts w:ascii="等线" w:eastAsia="等线" w:hAnsi="等线" w:cstheme="minorHAnsi"/>
          <w:szCs w:val="21"/>
        </w:rPr>
        <w:t>Case</w:t>
      </w:r>
      <w:r w:rsidRPr="00A23FA3">
        <w:rPr>
          <w:rFonts w:ascii="等线" w:eastAsia="等线" w:hAnsi="等线" w:cstheme="minorHAnsi" w:hint="eastAsia"/>
          <w:szCs w:val="21"/>
        </w:rPr>
        <w:t>不再继续流转</w:t>
      </w:r>
    </w:p>
    <w:p w14:paraId="478B7FD8" w14:textId="0FB045F5" w:rsidR="00721CEB" w:rsidRPr="00A23FA3" w:rsidRDefault="00721CEB" w:rsidP="00721CEB">
      <w:pPr>
        <w:spacing w:afterLines="50" w:after="156"/>
        <w:ind w:firstLineChars="177" w:firstLine="372"/>
        <w:rPr>
          <w:rFonts w:ascii="等线" w:eastAsia="等线" w:hAnsi="等线" w:cs="Arial"/>
          <w:szCs w:val="21"/>
        </w:rPr>
      </w:pPr>
      <w:ins w:id="1214" w:author="raye" w:date="2018-07-17T12:05:00Z">
        <w:r w:rsidRPr="00A23FA3">
          <w:rPr>
            <w:rFonts w:ascii="等线" w:eastAsia="等线" w:hAnsi="等线" w:cs="Arial" w:hint="eastAsia"/>
            <w:szCs w:val="21"/>
          </w:rPr>
          <w:t xml:space="preserve">2） </w:t>
        </w:r>
        <w:r w:rsidRPr="00A23FA3">
          <w:rPr>
            <w:rFonts w:ascii="等线" w:eastAsia="等线" w:hAnsi="等线" w:cs="Arial"/>
            <w:szCs w:val="21"/>
          </w:rPr>
          <w:t>案例取消——</w:t>
        </w:r>
      </w:ins>
      <w:r w:rsidRPr="00A23FA3">
        <w:rPr>
          <w:rFonts w:ascii="等线" w:eastAsia="等线" w:hAnsi="等线" w:cs="Arial" w:hint="eastAsia"/>
          <w:szCs w:val="21"/>
        </w:rPr>
        <w:t>只有O</w:t>
      </w:r>
      <w:r w:rsidRPr="00A23FA3">
        <w:rPr>
          <w:rFonts w:ascii="等线" w:eastAsia="等线" w:hAnsi="等线" w:cs="Arial"/>
          <w:szCs w:val="21"/>
        </w:rPr>
        <w:t>A</w:t>
      </w:r>
      <w:r w:rsidRPr="00A23FA3">
        <w:rPr>
          <w:rFonts w:ascii="等线" w:eastAsia="等线" w:hAnsi="等线" w:cs="Arial" w:hint="eastAsia"/>
          <w:szCs w:val="21"/>
        </w:rPr>
        <w:t>有权取消案例，点击取消，会出现弹窗要求填写取消原因。取消后，会显示在列表&gt;</w:t>
      </w:r>
      <w:r w:rsidRPr="00A23FA3">
        <w:rPr>
          <w:rFonts w:ascii="等线" w:eastAsia="等线" w:hAnsi="等线" w:cs="Arial"/>
          <w:szCs w:val="21"/>
        </w:rPr>
        <w:t>&gt;</w:t>
      </w:r>
      <w:r w:rsidR="00B9712B" w:rsidRPr="00B9712B">
        <w:rPr>
          <w:rFonts w:ascii="等线" w:eastAsia="等线" w:hAnsi="等线"/>
          <w:color w:val="FF0000"/>
          <w:szCs w:val="21"/>
        </w:rPr>
        <w:t xml:space="preserve"> </w:t>
      </w:r>
      <w:r w:rsidR="00B9712B">
        <w:rPr>
          <w:rFonts w:ascii="等线" w:eastAsia="等线" w:hAnsi="等线"/>
          <w:color w:val="FF0000"/>
          <w:szCs w:val="21"/>
        </w:rPr>
        <w:t>History</w:t>
      </w:r>
      <w:r w:rsidR="00B9712B" w:rsidRPr="001B6A19">
        <w:rPr>
          <w:rFonts w:ascii="等线" w:eastAsia="等线" w:hAnsi="等线"/>
          <w:color w:val="FF0000"/>
          <w:szCs w:val="21"/>
        </w:rPr>
        <w:t xml:space="preserve"> List</w:t>
      </w:r>
      <w:r w:rsidRPr="00A23FA3">
        <w:rPr>
          <w:rFonts w:ascii="等线" w:eastAsia="等线" w:hAnsi="等线" w:cs="Arial" w:hint="eastAsia"/>
          <w:szCs w:val="21"/>
        </w:rPr>
        <w:t>里，状态 为</w:t>
      </w:r>
      <w:r w:rsidRPr="00A23FA3">
        <w:rPr>
          <w:rFonts w:ascii="等线" w:eastAsia="等线" w:hAnsi="等线" w:cs="Arial"/>
          <w:szCs w:val="21"/>
        </w:rPr>
        <w:t>”</w:t>
      </w:r>
      <w:ins w:id="1215" w:author="raye" w:date="2018-07-17T12:05:00Z">
        <w:r w:rsidRPr="00A23FA3">
          <w:rPr>
            <w:rFonts w:ascii="等线" w:eastAsia="等线" w:hAnsi="等线" w:cstheme="minorHAnsi"/>
            <w:szCs w:val="21"/>
          </w:rPr>
          <w:t>cancelled</w:t>
        </w:r>
      </w:ins>
      <w:r w:rsidRPr="00A23FA3">
        <w:rPr>
          <w:rFonts w:ascii="等线" w:eastAsia="等线" w:hAnsi="等线" w:cstheme="minorHAnsi"/>
          <w:szCs w:val="21"/>
        </w:rPr>
        <w:t>”</w:t>
      </w:r>
      <w:r w:rsidRPr="00A23FA3">
        <w:rPr>
          <w:rFonts w:ascii="等线" w:eastAsia="等线" w:hAnsi="等线" w:cstheme="minorHAnsi" w:hint="eastAsia"/>
          <w:szCs w:val="21"/>
        </w:rPr>
        <w:t xml:space="preserve">。 </w:t>
      </w:r>
      <w:r w:rsidRPr="00A23FA3">
        <w:rPr>
          <w:rFonts w:ascii="等线" w:eastAsia="等线" w:hAnsi="等线" w:cstheme="minorHAnsi"/>
          <w:szCs w:val="21"/>
        </w:rPr>
        <w:t>Case</w:t>
      </w:r>
      <w:r w:rsidRPr="00A23FA3">
        <w:rPr>
          <w:rFonts w:ascii="等线" w:eastAsia="等线" w:hAnsi="等线" w:cstheme="minorHAnsi" w:hint="eastAsia"/>
          <w:szCs w:val="21"/>
        </w:rPr>
        <w:t>不再继续流转</w:t>
      </w:r>
    </w:p>
    <w:p w14:paraId="710B05E3" w14:textId="77777777" w:rsidR="00E33BD5" w:rsidRPr="00A23FA3" w:rsidRDefault="00E33BD5" w:rsidP="00E33BD5">
      <w:pPr>
        <w:spacing w:line="360" w:lineRule="auto"/>
        <w:rPr>
          <w:ins w:id="1216" w:author="raye" w:date="2018-07-17T12:05:00Z"/>
          <w:rFonts w:ascii="Times New Roman" w:eastAsia="宋体" w:hAnsi="Times New Roman" w:cs="Times New Roman"/>
          <w:i/>
          <w:sz w:val="24"/>
          <w:szCs w:val="24"/>
        </w:rPr>
      </w:pPr>
    </w:p>
    <w:p w14:paraId="4EEDC016" w14:textId="77777777" w:rsidR="00E33BD5" w:rsidRPr="00A23FA3" w:rsidRDefault="00E33BD5" w:rsidP="00E33BD5">
      <w:pPr>
        <w:spacing w:line="360" w:lineRule="auto"/>
        <w:rPr>
          <w:ins w:id="1217" w:author="raye" w:date="2018-07-17T12:05:00Z"/>
          <w:rFonts w:ascii="Times New Roman" w:eastAsia="宋体" w:hAnsi="Times New Roman" w:cs="Times New Roman"/>
          <w:i/>
          <w:sz w:val="24"/>
          <w:szCs w:val="24"/>
        </w:rPr>
      </w:pPr>
    </w:p>
    <w:tbl>
      <w:tblPr>
        <w:tblW w:w="8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660"/>
        <w:gridCol w:w="1841"/>
        <w:gridCol w:w="1700"/>
        <w:gridCol w:w="1700"/>
        <w:gridCol w:w="1325"/>
      </w:tblGrid>
      <w:tr w:rsidR="00A23FA3" w:rsidRPr="00A23FA3" w14:paraId="7A54AFBB" w14:textId="77777777" w:rsidTr="001910E4">
        <w:trPr>
          <w:trHeight w:val="300"/>
          <w:tblHeader/>
          <w:ins w:id="1218" w:author="raye" w:date="2018-07-17T12:05:00Z"/>
        </w:trPr>
        <w:tc>
          <w:tcPr>
            <w:tcW w:w="602" w:type="dxa"/>
            <w:shd w:val="clear" w:color="000000" w:fill="BFBFBF"/>
            <w:vAlign w:val="center"/>
            <w:hideMark/>
          </w:tcPr>
          <w:p w14:paraId="11EEF81E" w14:textId="77777777" w:rsidR="00E33BD5" w:rsidRPr="00A23FA3" w:rsidRDefault="00E33BD5" w:rsidP="001910E4">
            <w:pPr>
              <w:widowControl/>
              <w:jc w:val="center"/>
              <w:rPr>
                <w:ins w:id="1219" w:author="raye" w:date="2018-07-17T12:05:00Z"/>
                <w:rFonts w:ascii="Calibri" w:eastAsia="宋体" w:hAnsi="Calibri" w:cstheme="minorHAnsi"/>
                <w:b/>
                <w:kern w:val="0"/>
                <w:szCs w:val="21"/>
              </w:rPr>
            </w:pPr>
            <w:ins w:id="1220" w:author="raye" w:date="2018-07-17T12:05:00Z">
              <w:r w:rsidRPr="00A23FA3">
                <w:rPr>
                  <w:rFonts w:ascii="Calibri" w:eastAsia="宋体" w:hAnsi="Calibri" w:cstheme="minorHAnsi"/>
                  <w:b/>
                  <w:kern w:val="0"/>
                  <w:szCs w:val="21"/>
                </w:rPr>
                <w:t>Step</w:t>
              </w:r>
            </w:ins>
          </w:p>
        </w:tc>
        <w:tc>
          <w:tcPr>
            <w:tcW w:w="1661" w:type="dxa"/>
            <w:shd w:val="clear" w:color="000000" w:fill="BFBFBF"/>
            <w:vAlign w:val="center"/>
            <w:hideMark/>
          </w:tcPr>
          <w:p w14:paraId="17B14E7F" w14:textId="77777777" w:rsidR="00E33BD5" w:rsidRPr="00A23FA3" w:rsidRDefault="00E33BD5" w:rsidP="001910E4">
            <w:pPr>
              <w:widowControl/>
              <w:jc w:val="left"/>
              <w:rPr>
                <w:ins w:id="1221" w:author="raye" w:date="2018-07-17T12:05:00Z"/>
                <w:rFonts w:ascii="Calibri" w:eastAsia="宋体" w:hAnsi="Calibri" w:cstheme="minorHAnsi"/>
                <w:b/>
                <w:kern w:val="0"/>
                <w:szCs w:val="21"/>
              </w:rPr>
            </w:pPr>
            <w:ins w:id="1222" w:author="raye" w:date="2018-07-17T12:05:00Z">
              <w:r w:rsidRPr="00A23FA3">
                <w:rPr>
                  <w:rFonts w:ascii="Calibri" w:eastAsia="宋体" w:hAnsi="Calibri" w:cstheme="minorHAnsi"/>
                  <w:b/>
                  <w:kern w:val="0"/>
                  <w:szCs w:val="21"/>
                </w:rPr>
                <w:t>Action</w:t>
              </w:r>
            </w:ins>
          </w:p>
        </w:tc>
        <w:tc>
          <w:tcPr>
            <w:tcW w:w="1843" w:type="dxa"/>
            <w:shd w:val="clear" w:color="000000" w:fill="BFBFBF"/>
            <w:vAlign w:val="center"/>
            <w:hideMark/>
          </w:tcPr>
          <w:p w14:paraId="081D2F70" w14:textId="77777777" w:rsidR="00E33BD5" w:rsidRPr="00A23FA3" w:rsidRDefault="00E33BD5" w:rsidP="001910E4">
            <w:pPr>
              <w:widowControl/>
              <w:jc w:val="left"/>
              <w:rPr>
                <w:ins w:id="1223" w:author="raye" w:date="2018-07-17T12:05:00Z"/>
                <w:rFonts w:ascii="Calibri" w:eastAsia="宋体" w:hAnsi="Calibri" w:cstheme="minorHAnsi"/>
                <w:b/>
                <w:kern w:val="0"/>
                <w:szCs w:val="21"/>
              </w:rPr>
            </w:pPr>
            <w:ins w:id="1224" w:author="raye" w:date="2018-07-17T12:05:00Z">
              <w:r w:rsidRPr="00A23FA3">
                <w:rPr>
                  <w:rFonts w:ascii="Calibri" w:eastAsia="宋体" w:hAnsi="Calibri" w:cstheme="minorHAnsi"/>
                  <w:b/>
                  <w:kern w:val="0"/>
                  <w:szCs w:val="21"/>
                </w:rPr>
                <w:t>Current Status</w:t>
              </w:r>
            </w:ins>
          </w:p>
        </w:tc>
        <w:tc>
          <w:tcPr>
            <w:tcW w:w="1701" w:type="dxa"/>
            <w:shd w:val="clear" w:color="000000" w:fill="BFBFBF"/>
            <w:vAlign w:val="center"/>
            <w:hideMark/>
          </w:tcPr>
          <w:p w14:paraId="62B1923C" w14:textId="77777777" w:rsidR="00E33BD5" w:rsidRPr="00A23FA3" w:rsidRDefault="00E33BD5" w:rsidP="001910E4">
            <w:pPr>
              <w:widowControl/>
              <w:jc w:val="left"/>
              <w:rPr>
                <w:ins w:id="1225" w:author="raye" w:date="2018-07-17T12:05:00Z"/>
                <w:rFonts w:ascii="Calibri" w:eastAsia="宋体" w:hAnsi="Calibri" w:cstheme="minorHAnsi"/>
                <w:b/>
                <w:kern w:val="0"/>
                <w:szCs w:val="21"/>
              </w:rPr>
            </w:pPr>
            <w:ins w:id="1226" w:author="raye" w:date="2018-07-17T12:05:00Z">
              <w:r w:rsidRPr="00A23FA3">
                <w:rPr>
                  <w:rFonts w:ascii="Calibri" w:eastAsia="宋体" w:hAnsi="Calibri" w:cstheme="minorHAnsi"/>
                  <w:b/>
                  <w:kern w:val="0"/>
                  <w:szCs w:val="21"/>
                </w:rPr>
                <w:t>Action Taken</w:t>
              </w:r>
            </w:ins>
          </w:p>
        </w:tc>
        <w:tc>
          <w:tcPr>
            <w:tcW w:w="1701" w:type="dxa"/>
            <w:shd w:val="clear" w:color="000000" w:fill="BFBFBF"/>
            <w:vAlign w:val="center"/>
            <w:hideMark/>
          </w:tcPr>
          <w:p w14:paraId="5143EAA0" w14:textId="77777777" w:rsidR="00E33BD5" w:rsidRPr="00A23FA3" w:rsidRDefault="00E33BD5" w:rsidP="001910E4">
            <w:pPr>
              <w:widowControl/>
              <w:jc w:val="left"/>
              <w:rPr>
                <w:ins w:id="1227" w:author="raye" w:date="2018-07-17T12:05:00Z"/>
                <w:rFonts w:ascii="Calibri" w:eastAsia="宋体" w:hAnsi="Calibri" w:cstheme="minorHAnsi"/>
                <w:b/>
                <w:kern w:val="0"/>
                <w:szCs w:val="21"/>
              </w:rPr>
            </w:pPr>
            <w:ins w:id="1228" w:author="raye" w:date="2018-07-17T12:05:00Z">
              <w:r w:rsidRPr="00A23FA3">
                <w:rPr>
                  <w:rFonts w:ascii="Calibri" w:eastAsia="宋体" w:hAnsi="Calibri" w:cstheme="minorHAnsi"/>
                  <w:b/>
                  <w:kern w:val="0"/>
                  <w:szCs w:val="21"/>
                </w:rPr>
                <w:t>Next Status</w:t>
              </w:r>
            </w:ins>
          </w:p>
        </w:tc>
        <w:tc>
          <w:tcPr>
            <w:tcW w:w="1325" w:type="dxa"/>
            <w:shd w:val="clear" w:color="000000" w:fill="BFBFBF"/>
            <w:vAlign w:val="center"/>
            <w:hideMark/>
          </w:tcPr>
          <w:p w14:paraId="358CEC5E" w14:textId="77777777" w:rsidR="00E33BD5" w:rsidRPr="00A23FA3" w:rsidRDefault="00E33BD5" w:rsidP="001910E4">
            <w:pPr>
              <w:widowControl/>
              <w:jc w:val="left"/>
              <w:rPr>
                <w:ins w:id="1229" w:author="raye" w:date="2018-07-17T12:05:00Z"/>
                <w:rFonts w:ascii="Calibri" w:eastAsia="宋体" w:hAnsi="Calibri" w:cstheme="minorHAnsi"/>
                <w:b/>
                <w:kern w:val="0"/>
                <w:szCs w:val="21"/>
              </w:rPr>
            </w:pPr>
            <w:ins w:id="1230" w:author="raye" w:date="2018-07-17T12:05:00Z">
              <w:r w:rsidRPr="00A23FA3">
                <w:rPr>
                  <w:rFonts w:ascii="Calibri" w:eastAsia="宋体" w:hAnsi="Calibri" w:cstheme="minorHAnsi"/>
                  <w:b/>
                  <w:kern w:val="0"/>
                  <w:szCs w:val="21"/>
                </w:rPr>
                <w:t>Authorized Roles</w:t>
              </w:r>
            </w:ins>
          </w:p>
        </w:tc>
      </w:tr>
      <w:tr w:rsidR="00A23FA3" w:rsidRPr="00A23FA3" w14:paraId="30852251" w14:textId="77777777" w:rsidTr="001910E4">
        <w:trPr>
          <w:trHeight w:val="600"/>
          <w:ins w:id="1231" w:author="raye" w:date="2018-07-17T12:05:00Z"/>
        </w:trPr>
        <w:tc>
          <w:tcPr>
            <w:tcW w:w="602" w:type="dxa"/>
            <w:shd w:val="clear" w:color="auto" w:fill="auto"/>
            <w:vAlign w:val="center"/>
            <w:hideMark/>
          </w:tcPr>
          <w:p w14:paraId="1DE6941E" w14:textId="77777777" w:rsidR="00E33BD5" w:rsidRPr="00A23FA3" w:rsidRDefault="00E33BD5" w:rsidP="001910E4">
            <w:pPr>
              <w:widowControl/>
              <w:jc w:val="center"/>
              <w:rPr>
                <w:ins w:id="1232" w:author="raye" w:date="2018-07-17T12:05:00Z"/>
                <w:rFonts w:ascii="Calibri" w:eastAsia="宋体" w:hAnsi="Calibri" w:cstheme="minorHAnsi"/>
                <w:kern w:val="0"/>
                <w:szCs w:val="21"/>
              </w:rPr>
            </w:pPr>
            <w:ins w:id="1233" w:author="raye" w:date="2018-07-17T12:05:00Z">
              <w:r w:rsidRPr="00A23FA3">
                <w:rPr>
                  <w:rFonts w:ascii="Calibri" w:eastAsia="宋体" w:hAnsi="Calibri" w:cstheme="minorHAnsi"/>
                  <w:kern w:val="0"/>
                  <w:szCs w:val="21"/>
                </w:rPr>
                <w:t>1</w:t>
              </w:r>
            </w:ins>
          </w:p>
        </w:tc>
        <w:tc>
          <w:tcPr>
            <w:tcW w:w="1661" w:type="dxa"/>
            <w:shd w:val="clear" w:color="auto" w:fill="auto"/>
            <w:vAlign w:val="center"/>
            <w:hideMark/>
          </w:tcPr>
          <w:p w14:paraId="31CD0E0D" w14:textId="77777777" w:rsidR="00E33BD5" w:rsidRPr="00A23FA3" w:rsidRDefault="00E33BD5" w:rsidP="001910E4">
            <w:pPr>
              <w:widowControl/>
              <w:jc w:val="left"/>
              <w:rPr>
                <w:ins w:id="1234" w:author="raye" w:date="2018-07-17T12:05:00Z"/>
                <w:rFonts w:ascii="Calibri" w:eastAsia="宋体" w:hAnsi="Calibri" w:cstheme="minorHAnsi"/>
                <w:kern w:val="0"/>
                <w:szCs w:val="21"/>
              </w:rPr>
            </w:pPr>
            <w:ins w:id="1235" w:author="raye" w:date="2018-07-17T12:05:00Z">
              <w:r w:rsidRPr="00A23FA3">
                <w:rPr>
                  <w:rFonts w:ascii="Calibri" w:eastAsia="宋体" w:hAnsi="Calibri" w:cstheme="minorHAnsi"/>
                  <w:kern w:val="0"/>
                  <w:szCs w:val="21"/>
                </w:rPr>
                <w:t>Create a new case</w:t>
              </w:r>
              <w:r w:rsidRPr="00A23FA3">
                <w:rPr>
                  <w:rFonts w:ascii="Calibri" w:eastAsia="宋体" w:hAnsi="Calibri" w:cstheme="minorHAnsi"/>
                  <w:kern w:val="0"/>
                  <w:szCs w:val="21"/>
                </w:rPr>
                <w:t>，</w:t>
              </w:r>
              <w:r w:rsidRPr="00A23FA3">
                <w:rPr>
                  <w:rFonts w:ascii="Calibri" w:eastAsia="宋体" w:hAnsi="Calibri" w:cstheme="minorHAnsi"/>
                  <w:kern w:val="0"/>
                  <w:szCs w:val="21"/>
                </w:rPr>
                <w:br/>
                <w:t>modify a case</w:t>
              </w:r>
            </w:ins>
          </w:p>
        </w:tc>
        <w:tc>
          <w:tcPr>
            <w:tcW w:w="1843" w:type="dxa"/>
            <w:shd w:val="clear" w:color="auto" w:fill="auto"/>
            <w:vAlign w:val="center"/>
            <w:hideMark/>
          </w:tcPr>
          <w:p w14:paraId="22A0E9AF" w14:textId="77777777" w:rsidR="00E33BD5" w:rsidRPr="00A23FA3" w:rsidRDefault="00E33BD5" w:rsidP="001910E4">
            <w:pPr>
              <w:widowControl/>
              <w:jc w:val="left"/>
              <w:rPr>
                <w:ins w:id="1236" w:author="raye" w:date="2018-07-17T12:05:00Z"/>
                <w:rFonts w:ascii="Calibri" w:eastAsia="宋体" w:hAnsi="Calibri" w:cstheme="minorHAnsi"/>
                <w:kern w:val="0"/>
                <w:szCs w:val="21"/>
              </w:rPr>
            </w:pPr>
            <w:ins w:id="1237" w:author="raye" w:date="2018-07-17T12:05:00Z">
              <w:r w:rsidRPr="00A23FA3">
                <w:rPr>
                  <w:rFonts w:ascii="Calibri" w:eastAsia="宋体" w:hAnsi="Calibri" w:cstheme="minorHAnsi"/>
                  <w:kern w:val="0"/>
                  <w:szCs w:val="21"/>
                </w:rPr>
                <w:t>Pending Operations Analyst review</w:t>
              </w:r>
            </w:ins>
          </w:p>
        </w:tc>
        <w:tc>
          <w:tcPr>
            <w:tcW w:w="1701" w:type="dxa"/>
            <w:shd w:val="clear" w:color="auto" w:fill="auto"/>
            <w:vAlign w:val="center"/>
            <w:hideMark/>
          </w:tcPr>
          <w:p w14:paraId="123193B4" w14:textId="77777777" w:rsidR="00E33BD5" w:rsidRPr="00A23FA3" w:rsidRDefault="00E33BD5" w:rsidP="001910E4">
            <w:pPr>
              <w:widowControl/>
              <w:jc w:val="left"/>
              <w:rPr>
                <w:ins w:id="1238" w:author="raye" w:date="2018-07-17T12:05:00Z"/>
                <w:rFonts w:ascii="Calibri" w:eastAsia="宋体" w:hAnsi="Calibri" w:cstheme="minorHAnsi"/>
                <w:kern w:val="0"/>
                <w:szCs w:val="21"/>
              </w:rPr>
            </w:pPr>
            <w:ins w:id="1239" w:author="raye" w:date="2018-07-17T12:05:00Z">
              <w:r w:rsidRPr="00A23FA3">
                <w:rPr>
                  <w:rFonts w:ascii="Calibri" w:eastAsia="宋体" w:hAnsi="Calibri" w:cstheme="minorHAnsi"/>
                  <w:kern w:val="0"/>
                  <w:szCs w:val="21"/>
                </w:rPr>
                <w:t>Submit for Operations Manager review</w:t>
              </w:r>
            </w:ins>
          </w:p>
        </w:tc>
        <w:tc>
          <w:tcPr>
            <w:tcW w:w="1701" w:type="dxa"/>
            <w:shd w:val="clear" w:color="auto" w:fill="auto"/>
            <w:vAlign w:val="center"/>
            <w:hideMark/>
          </w:tcPr>
          <w:p w14:paraId="12FC0B8D" w14:textId="77777777" w:rsidR="00E33BD5" w:rsidRPr="00A23FA3" w:rsidRDefault="00E33BD5" w:rsidP="001910E4">
            <w:pPr>
              <w:widowControl/>
              <w:jc w:val="left"/>
              <w:rPr>
                <w:ins w:id="1240" w:author="raye" w:date="2018-07-17T12:05:00Z"/>
                <w:rFonts w:ascii="Calibri" w:eastAsia="宋体" w:hAnsi="Calibri" w:cstheme="minorHAnsi"/>
                <w:kern w:val="0"/>
                <w:szCs w:val="21"/>
              </w:rPr>
            </w:pPr>
            <w:ins w:id="1241" w:author="raye" w:date="2018-07-17T12:05:00Z">
              <w:r w:rsidRPr="00A23FA3">
                <w:rPr>
                  <w:rFonts w:ascii="Calibri" w:eastAsia="宋体" w:hAnsi="Calibri" w:cstheme="minorHAnsi"/>
                  <w:kern w:val="0"/>
                  <w:szCs w:val="21"/>
                </w:rPr>
                <w:t>Pending Operations Manager review</w:t>
              </w:r>
            </w:ins>
          </w:p>
        </w:tc>
        <w:tc>
          <w:tcPr>
            <w:tcW w:w="1325" w:type="dxa"/>
            <w:shd w:val="clear" w:color="auto" w:fill="auto"/>
            <w:vAlign w:val="center"/>
            <w:hideMark/>
          </w:tcPr>
          <w:p w14:paraId="6A53EBAC" w14:textId="77777777" w:rsidR="00E33BD5" w:rsidRPr="00A23FA3" w:rsidRDefault="00E33BD5" w:rsidP="001910E4">
            <w:pPr>
              <w:widowControl/>
              <w:jc w:val="left"/>
              <w:rPr>
                <w:ins w:id="1242" w:author="raye" w:date="2018-07-17T12:05:00Z"/>
                <w:rFonts w:ascii="Calibri" w:eastAsia="宋体" w:hAnsi="Calibri" w:cstheme="minorHAnsi"/>
                <w:kern w:val="0"/>
                <w:szCs w:val="21"/>
              </w:rPr>
            </w:pPr>
            <w:ins w:id="1243" w:author="raye" w:date="2018-07-17T12:05:00Z">
              <w:r w:rsidRPr="00A23FA3">
                <w:rPr>
                  <w:rFonts w:ascii="Calibri" w:eastAsia="宋体" w:hAnsi="Calibri" w:cstheme="minorHAnsi"/>
                  <w:kern w:val="0"/>
                  <w:szCs w:val="21"/>
                </w:rPr>
                <w:t>Operations Analyst</w:t>
              </w:r>
            </w:ins>
          </w:p>
        </w:tc>
      </w:tr>
      <w:tr w:rsidR="00A23FA3" w:rsidRPr="00A23FA3" w14:paraId="41BC2F4E" w14:textId="77777777" w:rsidTr="001910E4">
        <w:trPr>
          <w:trHeight w:val="600"/>
          <w:ins w:id="1244" w:author="raye" w:date="2018-07-17T12:05:00Z"/>
        </w:trPr>
        <w:tc>
          <w:tcPr>
            <w:tcW w:w="602" w:type="dxa"/>
            <w:shd w:val="clear" w:color="auto" w:fill="auto"/>
            <w:vAlign w:val="center"/>
            <w:hideMark/>
          </w:tcPr>
          <w:p w14:paraId="7E82486D" w14:textId="77777777" w:rsidR="00E33BD5" w:rsidRPr="00A23FA3" w:rsidRDefault="00E33BD5" w:rsidP="001910E4">
            <w:pPr>
              <w:widowControl/>
              <w:jc w:val="center"/>
              <w:rPr>
                <w:ins w:id="1245" w:author="raye" w:date="2018-07-17T12:05:00Z"/>
                <w:rFonts w:ascii="Calibri" w:eastAsia="宋体" w:hAnsi="Calibri" w:cstheme="minorHAnsi"/>
                <w:kern w:val="0"/>
                <w:szCs w:val="21"/>
              </w:rPr>
            </w:pPr>
            <w:ins w:id="1246" w:author="raye" w:date="2018-07-17T12:05:00Z">
              <w:r w:rsidRPr="00A23FA3">
                <w:rPr>
                  <w:rFonts w:ascii="Calibri" w:eastAsia="宋体" w:hAnsi="Calibri" w:cstheme="minorHAnsi"/>
                  <w:kern w:val="0"/>
                  <w:szCs w:val="21"/>
                </w:rPr>
                <w:t>2</w:t>
              </w:r>
            </w:ins>
          </w:p>
        </w:tc>
        <w:tc>
          <w:tcPr>
            <w:tcW w:w="1661" w:type="dxa"/>
            <w:shd w:val="clear" w:color="auto" w:fill="auto"/>
            <w:vAlign w:val="center"/>
            <w:hideMark/>
          </w:tcPr>
          <w:p w14:paraId="672176FB" w14:textId="77777777" w:rsidR="00E33BD5" w:rsidRPr="00A23FA3" w:rsidRDefault="00E33BD5" w:rsidP="001910E4">
            <w:pPr>
              <w:widowControl/>
              <w:jc w:val="left"/>
              <w:rPr>
                <w:ins w:id="1247" w:author="raye" w:date="2018-07-17T12:05:00Z"/>
                <w:rFonts w:ascii="Calibri" w:eastAsia="宋体" w:hAnsi="Calibri" w:cstheme="minorHAnsi"/>
                <w:kern w:val="0"/>
                <w:szCs w:val="21"/>
              </w:rPr>
            </w:pPr>
            <w:ins w:id="1248" w:author="raye" w:date="2018-07-17T12:05:00Z">
              <w:r w:rsidRPr="00A23FA3">
                <w:rPr>
                  <w:rFonts w:ascii="Calibri" w:eastAsia="宋体" w:hAnsi="Calibri" w:cstheme="minorHAnsi"/>
                  <w:kern w:val="0"/>
                  <w:szCs w:val="21"/>
                </w:rPr>
                <w:t xml:space="preserve">Operations Manager review the case </w:t>
              </w:r>
            </w:ins>
          </w:p>
        </w:tc>
        <w:tc>
          <w:tcPr>
            <w:tcW w:w="1843" w:type="dxa"/>
            <w:shd w:val="clear" w:color="auto" w:fill="auto"/>
            <w:vAlign w:val="center"/>
            <w:hideMark/>
          </w:tcPr>
          <w:p w14:paraId="09DE5EEB" w14:textId="77777777" w:rsidR="00E33BD5" w:rsidRPr="00A23FA3" w:rsidRDefault="00E33BD5" w:rsidP="001910E4">
            <w:pPr>
              <w:widowControl/>
              <w:jc w:val="left"/>
              <w:rPr>
                <w:ins w:id="1249" w:author="raye" w:date="2018-07-17T12:05:00Z"/>
                <w:rFonts w:ascii="Calibri" w:eastAsia="宋体" w:hAnsi="Calibri" w:cstheme="minorHAnsi"/>
                <w:kern w:val="0"/>
                <w:szCs w:val="21"/>
              </w:rPr>
            </w:pPr>
            <w:ins w:id="1250" w:author="raye" w:date="2018-07-17T12:05:00Z">
              <w:r w:rsidRPr="00A23FA3">
                <w:rPr>
                  <w:rFonts w:ascii="Calibri" w:eastAsia="宋体" w:hAnsi="Calibri" w:cstheme="minorHAnsi"/>
                  <w:kern w:val="0"/>
                  <w:szCs w:val="21"/>
                </w:rPr>
                <w:t>Pending Operations manager review</w:t>
              </w:r>
            </w:ins>
          </w:p>
        </w:tc>
        <w:tc>
          <w:tcPr>
            <w:tcW w:w="1701" w:type="dxa"/>
            <w:shd w:val="clear" w:color="auto" w:fill="auto"/>
            <w:vAlign w:val="center"/>
            <w:hideMark/>
          </w:tcPr>
          <w:p w14:paraId="32EC07C8" w14:textId="77777777" w:rsidR="00E33BD5" w:rsidRPr="00A23FA3" w:rsidRDefault="00E33BD5" w:rsidP="001910E4">
            <w:pPr>
              <w:widowControl/>
              <w:jc w:val="left"/>
              <w:rPr>
                <w:ins w:id="1251" w:author="raye" w:date="2018-07-17T12:05:00Z"/>
                <w:rFonts w:ascii="Calibri" w:eastAsia="宋体" w:hAnsi="Calibri" w:cstheme="minorHAnsi"/>
                <w:kern w:val="0"/>
                <w:szCs w:val="21"/>
              </w:rPr>
            </w:pPr>
            <w:ins w:id="1252"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23F35628" w14:textId="77777777" w:rsidR="00E33BD5" w:rsidRPr="00A23FA3" w:rsidRDefault="00E33BD5" w:rsidP="001910E4">
            <w:pPr>
              <w:widowControl/>
              <w:jc w:val="left"/>
              <w:rPr>
                <w:ins w:id="1253" w:author="raye" w:date="2018-07-17T12:05:00Z"/>
                <w:rFonts w:ascii="Calibri" w:eastAsia="宋体" w:hAnsi="Calibri" w:cstheme="minorHAnsi"/>
                <w:kern w:val="0"/>
                <w:szCs w:val="21"/>
              </w:rPr>
            </w:pPr>
            <w:ins w:id="1254" w:author="raye" w:date="2018-07-17T12:05:00Z">
              <w:r w:rsidRPr="00A23FA3">
                <w:rPr>
                  <w:rFonts w:ascii="Calibri" w:eastAsia="宋体" w:hAnsi="Calibri" w:cstheme="minorHAnsi"/>
                  <w:kern w:val="0"/>
                  <w:szCs w:val="21"/>
                </w:rPr>
                <w:t>Under Operations Manager review</w:t>
              </w:r>
            </w:ins>
          </w:p>
        </w:tc>
        <w:tc>
          <w:tcPr>
            <w:tcW w:w="1325" w:type="dxa"/>
            <w:shd w:val="clear" w:color="auto" w:fill="auto"/>
            <w:vAlign w:val="center"/>
            <w:hideMark/>
          </w:tcPr>
          <w:p w14:paraId="493CEF7B" w14:textId="77777777" w:rsidR="00E33BD5" w:rsidRPr="00A23FA3" w:rsidRDefault="00E33BD5" w:rsidP="001910E4">
            <w:pPr>
              <w:widowControl/>
              <w:jc w:val="left"/>
              <w:rPr>
                <w:ins w:id="1255" w:author="raye" w:date="2018-07-17T12:05:00Z"/>
                <w:rFonts w:ascii="Calibri" w:eastAsia="宋体" w:hAnsi="Calibri" w:cstheme="minorHAnsi"/>
                <w:kern w:val="0"/>
                <w:szCs w:val="21"/>
              </w:rPr>
            </w:pPr>
            <w:ins w:id="1256" w:author="raye" w:date="2018-07-17T12:05:00Z">
              <w:r w:rsidRPr="00A23FA3">
                <w:rPr>
                  <w:rFonts w:ascii="Calibri" w:eastAsia="宋体" w:hAnsi="Calibri" w:cstheme="minorHAnsi"/>
                  <w:kern w:val="0"/>
                  <w:szCs w:val="21"/>
                </w:rPr>
                <w:t>Operations Manager</w:t>
              </w:r>
            </w:ins>
          </w:p>
        </w:tc>
      </w:tr>
      <w:tr w:rsidR="00A23FA3" w:rsidRPr="00A23FA3" w14:paraId="72A7F477" w14:textId="77777777" w:rsidTr="001910E4">
        <w:trPr>
          <w:trHeight w:val="570"/>
          <w:ins w:id="1257" w:author="raye" w:date="2018-07-17T12:05:00Z"/>
        </w:trPr>
        <w:tc>
          <w:tcPr>
            <w:tcW w:w="602" w:type="dxa"/>
            <w:shd w:val="clear" w:color="auto" w:fill="auto"/>
            <w:vAlign w:val="center"/>
            <w:hideMark/>
          </w:tcPr>
          <w:p w14:paraId="6B6F9335" w14:textId="77777777" w:rsidR="00E33BD5" w:rsidRPr="00A23FA3" w:rsidRDefault="00E33BD5" w:rsidP="001910E4">
            <w:pPr>
              <w:widowControl/>
              <w:jc w:val="center"/>
              <w:rPr>
                <w:ins w:id="1258" w:author="raye" w:date="2018-07-17T12:05:00Z"/>
                <w:rFonts w:ascii="Calibri" w:eastAsia="宋体" w:hAnsi="Calibri" w:cstheme="minorHAnsi"/>
                <w:kern w:val="0"/>
                <w:szCs w:val="21"/>
              </w:rPr>
            </w:pPr>
            <w:ins w:id="1259" w:author="raye" w:date="2018-07-17T12:05:00Z">
              <w:r w:rsidRPr="00A23FA3">
                <w:rPr>
                  <w:rFonts w:ascii="Calibri" w:eastAsia="宋体" w:hAnsi="Calibri" w:cstheme="minorHAnsi"/>
                  <w:kern w:val="0"/>
                  <w:szCs w:val="21"/>
                </w:rPr>
                <w:t>2A</w:t>
              </w:r>
            </w:ins>
          </w:p>
        </w:tc>
        <w:tc>
          <w:tcPr>
            <w:tcW w:w="1661" w:type="dxa"/>
            <w:shd w:val="clear" w:color="auto" w:fill="auto"/>
            <w:vAlign w:val="center"/>
            <w:hideMark/>
          </w:tcPr>
          <w:p w14:paraId="326F4A39" w14:textId="77777777" w:rsidR="00E33BD5" w:rsidRPr="00A23FA3" w:rsidRDefault="00E33BD5" w:rsidP="001910E4">
            <w:pPr>
              <w:widowControl/>
              <w:jc w:val="left"/>
              <w:rPr>
                <w:ins w:id="1260" w:author="raye" w:date="2018-07-17T12:05:00Z"/>
                <w:rFonts w:ascii="Calibri" w:eastAsia="宋体" w:hAnsi="Calibri" w:cstheme="minorHAnsi"/>
                <w:kern w:val="0"/>
                <w:szCs w:val="21"/>
              </w:rPr>
            </w:pPr>
            <w:ins w:id="1261" w:author="raye" w:date="2018-07-17T12:05:00Z">
              <w:r w:rsidRPr="00A23FA3">
                <w:rPr>
                  <w:rFonts w:ascii="Calibri" w:eastAsia="宋体" w:hAnsi="Calibri" w:cstheme="minorHAnsi"/>
                  <w:kern w:val="0"/>
                  <w:szCs w:val="21"/>
                </w:rPr>
                <w:t>Identify if modification needed</w:t>
              </w:r>
            </w:ins>
          </w:p>
        </w:tc>
        <w:tc>
          <w:tcPr>
            <w:tcW w:w="1843" w:type="dxa"/>
            <w:shd w:val="clear" w:color="auto" w:fill="auto"/>
            <w:vAlign w:val="center"/>
            <w:hideMark/>
          </w:tcPr>
          <w:p w14:paraId="727F2AD2" w14:textId="77777777" w:rsidR="00E33BD5" w:rsidRPr="00A23FA3" w:rsidRDefault="00E33BD5" w:rsidP="001910E4">
            <w:pPr>
              <w:widowControl/>
              <w:jc w:val="left"/>
              <w:rPr>
                <w:ins w:id="1262" w:author="raye" w:date="2018-07-17T12:05:00Z"/>
                <w:rFonts w:ascii="Calibri" w:eastAsia="宋体" w:hAnsi="Calibri" w:cstheme="minorHAnsi"/>
                <w:kern w:val="0"/>
                <w:szCs w:val="21"/>
              </w:rPr>
            </w:pPr>
            <w:ins w:id="1263" w:author="raye" w:date="2018-07-17T12:05:00Z">
              <w:r w:rsidRPr="00A23FA3">
                <w:rPr>
                  <w:rFonts w:ascii="Calibri" w:eastAsia="宋体" w:hAnsi="Calibri" w:cstheme="minorHAnsi"/>
                  <w:kern w:val="0"/>
                  <w:szCs w:val="21"/>
                </w:rPr>
                <w:t>Under Operations Manager review</w:t>
              </w:r>
            </w:ins>
          </w:p>
        </w:tc>
        <w:tc>
          <w:tcPr>
            <w:tcW w:w="1701" w:type="dxa"/>
            <w:shd w:val="clear" w:color="auto" w:fill="auto"/>
            <w:vAlign w:val="center"/>
            <w:hideMark/>
          </w:tcPr>
          <w:p w14:paraId="139AAA63" w14:textId="77777777" w:rsidR="00E33BD5" w:rsidRPr="00A23FA3" w:rsidRDefault="00E33BD5" w:rsidP="001910E4">
            <w:pPr>
              <w:widowControl/>
              <w:jc w:val="left"/>
              <w:rPr>
                <w:ins w:id="1264" w:author="raye" w:date="2018-07-17T12:05:00Z"/>
                <w:rFonts w:ascii="Calibri" w:eastAsia="宋体" w:hAnsi="Calibri" w:cstheme="minorHAnsi"/>
                <w:kern w:val="0"/>
                <w:szCs w:val="21"/>
              </w:rPr>
            </w:pPr>
            <w:ins w:id="1265" w:author="raye" w:date="2018-07-17T12:05:00Z">
              <w:r w:rsidRPr="00A23FA3">
                <w:rPr>
                  <w:rFonts w:ascii="Calibri" w:eastAsia="宋体" w:hAnsi="Calibri" w:cstheme="minorHAnsi"/>
                  <w:kern w:val="0"/>
                  <w:szCs w:val="21"/>
                </w:rPr>
                <w:t xml:space="preserve">Comments &amp; returns to Operations Analyst </w:t>
              </w:r>
            </w:ins>
          </w:p>
        </w:tc>
        <w:tc>
          <w:tcPr>
            <w:tcW w:w="1701" w:type="dxa"/>
            <w:shd w:val="clear" w:color="auto" w:fill="auto"/>
            <w:vAlign w:val="center"/>
            <w:hideMark/>
          </w:tcPr>
          <w:p w14:paraId="2F874140" w14:textId="77777777" w:rsidR="00E33BD5" w:rsidRPr="00A23FA3" w:rsidRDefault="00E33BD5" w:rsidP="001910E4">
            <w:pPr>
              <w:widowControl/>
              <w:jc w:val="left"/>
              <w:rPr>
                <w:ins w:id="1266" w:author="raye" w:date="2018-07-17T12:05:00Z"/>
                <w:rFonts w:ascii="Calibri" w:eastAsia="宋体" w:hAnsi="Calibri" w:cstheme="minorHAnsi"/>
                <w:kern w:val="0"/>
                <w:szCs w:val="21"/>
              </w:rPr>
            </w:pPr>
            <w:ins w:id="1267" w:author="raye" w:date="2018-07-17T12:05:00Z">
              <w:r w:rsidRPr="00A23FA3">
                <w:rPr>
                  <w:rFonts w:ascii="Calibri" w:eastAsia="宋体" w:hAnsi="Calibri" w:cstheme="minorHAnsi"/>
                  <w:kern w:val="0"/>
                  <w:szCs w:val="21"/>
                </w:rPr>
                <w:t>Pending Operations Analyst modify</w:t>
              </w:r>
            </w:ins>
          </w:p>
        </w:tc>
        <w:tc>
          <w:tcPr>
            <w:tcW w:w="1325" w:type="dxa"/>
            <w:shd w:val="clear" w:color="auto" w:fill="auto"/>
            <w:vAlign w:val="center"/>
            <w:hideMark/>
          </w:tcPr>
          <w:p w14:paraId="72DF114F" w14:textId="77777777" w:rsidR="00E33BD5" w:rsidRPr="00A23FA3" w:rsidRDefault="00E33BD5" w:rsidP="001910E4">
            <w:pPr>
              <w:widowControl/>
              <w:jc w:val="left"/>
              <w:rPr>
                <w:ins w:id="1268" w:author="raye" w:date="2018-07-17T12:05:00Z"/>
                <w:rFonts w:ascii="Calibri" w:eastAsia="宋体" w:hAnsi="Calibri" w:cstheme="minorHAnsi"/>
                <w:kern w:val="0"/>
                <w:szCs w:val="21"/>
              </w:rPr>
            </w:pPr>
            <w:ins w:id="1269" w:author="raye" w:date="2018-07-17T12:05:00Z">
              <w:r w:rsidRPr="00A23FA3">
                <w:rPr>
                  <w:rFonts w:ascii="Calibri" w:eastAsia="宋体" w:hAnsi="Calibri" w:cstheme="minorHAnsi"/>
                  <w:kern w:val="0"/>
                  <w:szCs w:val="21"/>
                </w:rPr>
                <w:t>Operations Manager</w:t>
              </w:r>
            </w:ins>
          </w:p>
        </w:tc>
      </w:tr>
      <w:tr w:rsidR="00A23FA3" w:rsidRPr="00A23FA3" w14:paraId="6A4AA554" w14:textId="77777777" w:rsidTr="001910E4">
        <w:trPr>
          <w:trHeight w:val="570"/>
          <w:ins w:id="1270" w:author="raye" w:date="2018-07-17T12:05:00Z"/>
        </w:trPr>
        <w:tc>
          <w:tcPr>
            <w:tcW w:w="602" w:type="dxa"/>
            <w:shd w:val="clear" w:color="auto" w:fill="auto"/>
            <w:vAlign w:val="center"/>
            <w:hideMark/>
          </w:tcPr>
          <w:p w14:paraId="305A614F" w14:textId="77777777" w:rsidR="00E33BD5" w:rsidRPr="00A23FA3" w:rsidRDefault="00E33BD5" w:rsidP="001910E4">
            <w:pPr>
              <w:widowControl/>
              <w:jc w:val="center"/>
              <w:rPr>
                <w:ins w:id="1271" w:author="raye" w:date="2018-07-17T12:05:00Z"/>
                <w:rFonts w:ascii="Calibri" w:eastAsia="宋体" w:hAnsi="Calibri" w:cstheme="minorHAnsi"/>
                <w:kern w:val="0"/>
                <w:szCs w:val="21"/>
              </w:rPr>
            </w:pPr>
            <w:ins w:id="1272" w:author="raye" w:date="2018-07-17T12:05:00Z">
              <w:r w:rsidRPr="00A23FA3">
                <w:rPr>
                  <w:rFonts w:ascii="Calibri" w:eastAsia="宋体" w:hAnsi="Calibri" w:cstheme="minorHAnsi"/>
                  <w:kern w:val="0"/>
                  <w:szCs w:val="21"/>
                </w:rPr>
                <w:t>2B</w:t>
              </w:r>
            </w:ins>
          </w:p>
        </w:tc>
        <w:tc>
          <w:tcPr>
            <w:tcW w:w="1661" w:type="dxa"/>
            <w:shd w:val="clear" w:color="auto" w:fill="auto"/>
            <w:vAlign w:val="center"/>
            <w:hideMark/>
          </w:tcPr>
          <w:p w14:paraId="1653D2B7" w14:textId="77777777" w:rsidR="00E33BD5" w:rsidRPr="00A23FA3" w:rsidRDefault="00E33BD5" w:rsidP="001910E4">
            <w:pPr>
              <w:widowControl/>
              <w:jc w:val="left"/>
              <w:rPr>
                <w:ins w:id="1273" w:author="raye" w:date="2018-07-17T12:05:00Z"/>
                <w:rFonts w:ascii="Calibri" w:eastAsia="宋体" w:hAnsi="Calibri" w:cstheme="minorHAnsi"/>
                <w:kern w:val="0"/>
                <w:szCs w:val="21"/>
              </w:rPr>
            </w:pPr>
            <w:ins w:id="1274" w:author="raye" w:date="2018-07-17T12:05:00Z">
              <w:r w:rsidRPr="00A23FA3">
                <w:rPr>
                  <w:rFonts w:ascii="Calibri" w:eastAsia="宋体" w:hAnsi="Calibri" w:cstheme="minorHAnsi"/>
                  <w:kern w:val="0"/>
                  <w:szCs w:val="21"/>
                </w:rPr>
                <w:t>Identify if modification needed</w:t>
              </w:r>
            </w:ins>
          </w:p>
        </w:tc>
        <w:tc>
          <w:tcPr>
            <w:tcW w:w="1843" w:type="dxa"/>
            <w:shd w:val="clear" w:color="auto" w:fill="auto"/>
            <w:vAlign w:val="center"/>
            <w:hideMark/>
          </w:tcPr>
          <w:p w14:paraId="28C7871B" w14:textId="77777777" w:rsidR="00E33BD5" w:rsidRPr="00A23FA3" w:rsidRDefault="00E33BD5" w:rsidP="001910E4">
            <w:pPr>
              <w:widowControl/>
              <w:jc w:val="left"/>
              <w:rPr>
                <w:ins w:id="1275" w:author="raye" w:date="2018-07-17T12:05:00Z"/>
                <w:rFonts w:ascii="Calibri" w:eastAsia="宋体" w:hAnsi="Calibri" w:cstheme="minorHAnsi"/>
                <w:kern w:val="0"/>
                <w:szCs w:val="21"/>
              </w:rPr>
            </w:pPr>
            <w:ins w:id="1276" w:author="raye" w:date="2018-07-17T12:05:00Z">
              <w:r w:rsidRPr="00A23FA3">
                <w:rPr>
                  <w:rFonts w:ascii="Calibri" w:eastAsia="宋体" w:hAnsi="Calibri" w:cstheme="minorHAnsi"/>
                  <w:kern w:val="0"/>
                  <w:szCs w:val="21"/>
                </w:rPr>
                <w:t>Under Operations Manager review</w:t>
              </w:r>
            </w:ins>
          </w:p>
        </w:tc>
        <w:tc>
          <w:tcPr>
            <w:tcW w:w="1701" w:type="dxa"/>
            <w:shd w:val="clear" w:color="auto" w:fill="auto"/>
            <w:vAlign w:val="center"/>
            <w:hideMark/>
          </w:tcPr>
          <w:p w14:paraId="0996DB5F" w14:textId="77777777" w:rsidR="00E33BD5" w:rsidRPr="00A23FA3" w:rsidRDefault="00E33BD5" w:rsidP="001910E4">
            <w:pPr>
              <w:widowControl/>
              <w:jc w:val="left"/>
              <w:rPr>
                <w:ins w:id="1277" w:author="raye" w:date="2018-07-17T12:05:00Z"/>
                <w:rFonts w:ascii="Calibri" w:eastAsia="宋体" w:hAnsi="Calibri" w:cstheme="minorHAnsi"/>
                <w:kern w:val="0"/>
                <w:szCs w:val="21"/>
              </w:rPr>
            </w:pPr>
            <w:ins w:id="1278" w:author="raye" w:date="2018-07-17T12:05:00Z">
              <w:r w:rsidRPr="00A23FA3">
                <w:rPr>
                  <w:rFonts w:ascii="Calibri" w:eastAsia="宋体" w:hAnsi="Calibri" w:cstheme="minorHAnsi"/>
                  <w:kern w:val="0"/>
                  <w:szCs w:val="21"/>
                </w:rPr>
                <w:t>Sign-off with approval</w:t>
              </w:r>
            </w:ins>
          </w:p>
        </w:tc>
        <w:tc>
          <w:tcPr>
            <w:tcW w:w="1701" w:type="dxa"/>
            <w:shd w:val="clear" w:color="auto" w:fill="auto"/>
            <w:vAlign w:val="center"/>
            <w:hideMark/>
          </w:tcPr>
          <w:p w14:paraId="7B6A86B4" w14:textId="77777777" w:rsidR="00E33BD5" w:rsidRPr="00A23FA3" w:rsidRDefault="00E33BD5" w:rsidP="001910E4">
            <w:pPr>
              <w:widowControl/>
              <w:jc w:val="left"/>
              <w:rPr>
                <w:ins w:id="1279" w:author="raye" w:date="2018-07-17T12:05:00Z"/>
                <w:rFonts w:ascii="Calibri" w:eastAsia="宋体" w:hAnsi="Calibri" w:cstheme="minorHAnsi"/>
                <w:kern w:val="0"/>
                <w:szCs w:val="21"/>
              </w:rPr>
            </w:pPr>
            <w:ins w:id="1280" w:author="raye" w:date="2018-07-17T12:05:00Z">
              <w:r w:rsidRPr="00A23FA3">
                <w:rPr>
                  <w:rFonts w:ascii="Calibri" w:eastAsia="宋体" w:hAnsi="Calibri" w:cstheme="minorHAnsi"/>
                  <w:kern w:val="0"/>
                  <w:szCs w:val="21"/>
                </w:rPr>
                <w:t>Close Approval</w:t>
              </w:r>
            </w:ins>
          </w:p>
        </w:tc>
        <w:tc>
          <w:tcPr>
            <w:tcW w:w="1325" w:type="dxa"/>
            <w:shd w:val="clear" w:color="auto" w:fill="auto"/>
            <w:vAlign w:val="center"/>
            <w:hideMark/>
          </w:tcPr>
          <w:p w14:paraId="40BE9443" w14:textId="77777777" w:rsidR="00E33BD5" w:rsidRPr="00A23FA3" w:rsidRDefault="00E33BD5" w:rsidP="001910E4">
            <w:pPr>
              <w:widowControl/>
              <w:jc w:val="left"/>
              <w:rPr>
                <w:ins w:id="1281" w:author="raye" w:date="2018-07-17T12:05:00Z"/>
                <w:rFonts w:ascii="Calibri" w:eastAsia="宋体" w:hAnsi="Calibri" w:cstheme="minorHAnsi"/>
                <w:kern w:val="0"/>
                <w:szCs w:val="21"/>
              </w:rPr>
            </w:pPr>
            <w:ins w:id="1282" w:author="raye" w:date="2018-07-17T12:05:00Z">
              <w:r w:rsidRPr="00A23FA3">
                <w:rPr>
                  <w:rFonts w:ascii="Calibri" w:eastAsia="宋体" w:hAnsi="Calibri" w:cstheme="minorHAnsi"/>
                  <w:kern w:val="0"/>
                  <w:szCs w:val="21"/>
                </w:rPr>
                <w:t>Operations Manager</w:t>
              </w:r>
            </w:ins>
          </w:p>
        </w:tc>
      </w:tr>
      <w:tr w:rsidR="00A23FA3" w:rsidRPr="00A23FA3" w14:paraId="6CA28019" w14:textId="77777777" w:rsidTr="001910E4">
        <w:trPr>
          <w:trHeight w:val="570"/>
          <w:ins w:id="1283" w:author="raye" w:date="2018-07-17T12:05:00Z"/>
        </w:trPr>
        <w:tc>
          <w:tcPr>
            <w:tcW w:w="602" w:type="dxa"/>
            <w:shd w:val="clear" w:color="auto" w:fill="auto"/>
            <w:vAlign w:val="center"/>
            <w:hideMark/>
          </w:tcPr>
          <w:p w14:paraId="4CB5834C" w14:textId="77777777" w:rsidR="00E33BD5" w:rsidRPr="00A23FA3" w:rsidRDefault="00E33BD5" w:rsidP="001910E4">
            <w:pPr>
              <w:widowControl/>
              <w:jc w:val="center"/>
              <w:rPr>
                <w:ins w:id="1284" w:author="raye" w:date="2018-07-17T12:05:00Z"/>
                <w:rFonts w:ascii="Calibri" w:eastAsia="宋体" w:hAnsi="Calibri" w:cstheme="minorHAnsi"/>
                <w:kern w:val="0"/>
                <w:szCs w:val="21"/>
              </w:rPr>
            </w:pPr>
            <w:ins w:id="1285" w:author="raye" w:date="2018-07-17T12:05:00Z">
              <w:r w:rsidRPr="00A23FA3">
                <w:rPr>
                  <w:rFonts w:ascii="Calibri" w:eastAsia="宋体" w:hAnsi="Calibri" w:cstheme="minorHAnsi"/>
                  <w:kern w:val="0"/>
                  <w:szCs w:val="21"/>
                </w:rPr>
                <w:t>2C</w:t>
              </w:r>
            </w:ins>
          </w:p>
        </w:tc>
        <w:tc>
          <w:tcPr>
            <w:tcW w:w="1661" w:type="dxa"/>
            <w:shd w:val="clear" w:color="auto" w:fill="auto"/>
            <w:vAlign w:val="center"/>
            <w:hideMark/>
          </w:tcPr>
          <w:p w14:paraId="6A7AD725" w14:textId="77777777" w:rsidR="00E33BD5" w:rsidRPr="00A23FA3" w:rsidRDefault="00E33BD5" w:rsidP="001910E4">
            <w:pPr>
              <w:widowControl/>
              <w:jc w:val="left"/>
              <w:rPr>
                <w:ins w:id="1286" w:author="raye" w:date="2018-07-17T12:05:00Z"/>
                <w:rFonts w:ascii="Calibri" w:eastAsia="宋体" w:hAnsi="Calibri" w:cstheme="minorHAnsi"/>
                <w:kern w:val="0"/>
                <w:szCs w:val="21"/>
              </w:rPr>
            </w:pPr>
            <w:ins w:id="1287" w:author="raye" w:date="2018-07-17T12:05:00Z">
              <w:r w:rsidRPr="00A23FA3">
                <w:rPr>
                  <w:rFonts w:ascii="Calibri" w:eastAsia="宋体" w:hAnsi="Calibri" w:cstheme="minorHAnsi"/>
                  <w:kern w:val="0"/>
                  <w:szCs w:val="21"/>
                </w:rPr>
                <w:t>Identify if modification needed</w:t>
              </w:r>
            </w:ins>
          </w:p>
        </w:tc>
        <w:tc>
          <w:tcPr>
            <w:tcW w:w="1843" w:type="dxa"/>
            <w:shd w:val="clear" w:color="auto" w:fill="auto"/>
            <w:vAlign w:val="center"/>
            <w:hideMark/>
          </w:tcPr>
          <w:p w14:paraId="059C8CCC" w14:textId="77777777" w:rsidR="00E33BD5" w:rsidRPr="00A23FA3" w:rsidRDefault="00E33BD5" w:rsidP="001910E4">
            <w:pPr>
              <w:widowControl/>
              <w:jc w:val="left"/>
              <w:rPr>
                <w:ins w:id="1288" w:author="raye" w:date="2018-07-17T12:05:00Z"/>
                <w:rFonts w:ascii="Calibri" w:eastAsia="宋体" w:hAnsi="Calibri" w:cstheme="minorHAnsi"/>
                <w:kern w:val="0"/>
                <w:szCs w:val="21"/>
              </w:rPr>
            </w:pPr>
            <w:ins w:id="1289" w:author="raye" w:date="2018-07-17T12:05:00Z">
              <w:r w:rsidRPr="00A23FA3">
                <w:rPr>
                  <w:rFonts w:ascii="Calibri" w:eastAsia="宋体" w:hAnsi="Calibri" w:cstheme="minorHAnsi"/>
                  <w:kern w:val="0"/>
                  <w:szCs w:val="21"/>
                </w:rPr>
                <w:t>Under Operations Manager review</w:t>
              </w:r>
            </w:ins>
          </w:p>
        </w:tc>
        <w:tc>
          <w:tcPr>
            <w:tcW w:w="1701" w:type="dxa"/>
            <w:shd w:val="clear" w:color="auto" w:fill="auto"/>
            <w:vAlign w:val="center"/>
            <w:hideMark/>
          </w:tcPr>
          <w:p w14:paraId="61D2263B" w14:textId="77777777" w:rsidR="00E33BD5" w:rsidRPr="00A23FA3" w:rsidRDefault="00E33BD5" w:rsidP="001910E4">
            <w:pPr>
              <w:widowControl/>
              <w:jc w:val="left"/>
              <w:rPr>
                <w:ins w:id="1290" w:author="raye" w:date="2018-07-17T12:05:00Z"/>
                <w:rFonts w:ascii="Calibri" w:eastAsia="宋体" w:hAnsi="Calibri" w:cstheme="minorHAnsi"/>
                <w:kern w:val="0"/>
                <w:szCs w:val="21"/>
              </w:rPr>
            </w:pPr>
            <w:ins w:id="1291" w:author="raye" w:date="2018-07-17T12:05:00Z">
              <w:r w:rsidRPr="00A23FA3">
                <w:rPr>
                  <w:rFonts w:ascii="Calibri" w:eastAsia="宋体" w:hAnsi="Calibri" w:cstheme="minorHAnsi"/>
                  <w:kern w:val="0"/>
                  <w:szCs w:val="21"/>
                </w:rPr>
                <w:t>Refer to Compliance unit to review</w:t>
              </w:r>
            </w:ins>
          </w:p>
        </w:tc>
        <w:tc>
          <w:tcPr>
            <w:tcW w:w="1701" w:type="dxa"/>
            <w:shd w:val="clear" w:color="auto" w:fill="auto"/>
            <w:vAlign w:val="center"/>
            <w:hideMark/>
          </w:tcPr>
          <w:p w14:paraId="56118125" w14:textId="77777777" w:rsidR="00E33BD5" w:rsidRPr="00A23FA3" w:rsidRDefault="00E33BD5" w:rsidP="001910E4">
            <w:pPr>
              <w:widowControl/>
              <w:jc w:val="left"/>
              <w:rPr>
                <w:ins w:id="1292" w:author="raye" w:date="2018-07-17T12:05:00Z"/>
                <w:rFonts w:ascii="Calibri" w:eastAsia="宋体" w:hAnsi="Calibri" w:cstheme="minorHAnsi"/>
                <w:kern w:val="0"/>
                <w:szCs w:val="21"/>
              </w:rPr>
            </w:pPr>
            <w:ins w:id="1293" w:author="raye" w:date="2018-07-17T12:05:00Z">
              <w:r w:rsidRPr="00A23FA3">
                <w:rPr>
                  <w:rFonts w:ascii="Calibri" w:eastAsia="宋体" w:hAnsi="Calibri" w:cstheme="minorHAnsi"/>
                  <w:kern w:val="0"/>
                  <w:szCs w:val="21"/>
                </w:rPr>
                <w:t>Pending Compliance Supervisor assign</w:t>
              </w:r>
            </w:ins>
          </w:p>
        </w:tc>
        <w:tc>
          <w:tcPr>
            <w:tcW w:w="1325" w:type="dxa"/>
            <w:shd w:val="clear" w:color="auto" w:fill="auto"/>
            <w:vAlign w:val="center"/>
            <w:hideMark/>
          </w:tcPr>
          <w:p w14:paraId="78944EDE" w14:textId="77777777" w:rsidR="00E33BD5" w:rsidRPr="00A23FA3" w:rsidRDefault="00E33BD5" w:rsidP="001910E4">
            <w:pPr>
              <w:widowControl/>
              <w:jc w:val="left"/>
              <w:rPr>
                <w:ins w:id="1294" w:author="raye" w:date="2018-07-17T12:05:00Z"/>
                <w:rFonts w:ascii="Calibri" w:eastAsia="宋体" w:hAnsi="Calibri" w:cstheme="minorHAnsi"/>
                <w:kern w:val="0"/>
                <w:szCs w:val="21"/>
              </w:rPr>
            </w:pPr>
            <w:ins w:id="1295" w:author="raye" w:date="2018-07-17T12:05:00Z">
              <w:r w:rsidRPr="00A23FA3">
                <w:rPr>
                  <w:rFonts w:ascii="Calibri" w:eastAsia="宋体" w:hAnsi="Calibri" w:cstheme="minorHAnsi"/>
                  <w:kern w:val="0"/>
                  <w:szCs w:val="21"/>
                </w:rPr>
                <w:t>Operations Manager</w:t>
              </w:r>
            </w:ins>
          </w:p>
        </w:tc>
      </w:tr>
      <w:tr w:rsidR="00A23FA3" w:rsidRPr="00A23FA3" w14:paraId="59C3C4F4" w14:textId="77777777" w:rsidTr="001910E4">
        <w:trPr>
          <w:trHeight w:val="570"/>
          <w:ins w:id="1296" w:author="raye" w:date="2018-07-17T12:05:00Z"/>
        </w:trPr>
        <w:tc>
          <w:tcPr>
            <w:tcW w:w="602" w:type="dxa"/>
            <w:shd w:val="clear" w:color="auto" w:fill="auto"/>
            <w:vAlign w:val="center"/>
            <w:hideMark/>
          </w:tcPr>
          <w:p w14:paraId="31193D30" w14:textId="77777777" w:rsidR="00E33BD5" w:rsidRPr="00A23FA3" w:rsidRDefault="00E33BD5" w:rsidP="001910E4">
            <w:pPr>
              <w:widowControl/>
              <w:jc w:val="center"/>
              <w:rPr>
                <w:ins w:id="1297" w:author="raye" w:date="2018-07-17T12:05:00Z"/>
                <w:rFonts w:ascii="Calibri" w:eastAsia="宋体" w:hAnsi="Calibri" w:cstheme="minorHAnsi"/>
                <w:kern w:val="0"/>
                <w:szCs w:val="21"/>
              </w:rPr>
            </w:pPr>
            <w:ins w:id="1298" w:author="raye" w:date="2018-07-17T12:05:00Z">
              <w:r w:rsidRPr="00A23FA3">
                <w:rPr>
                  <w:rFonts w:ascii="Calibri" w:eastAsia="宋体" w:hAnsi="Calibri" w:cstheme="minorHAnsi"/>
                  <w:kern w:val="0"/>
                  <w:szCs w:val="21"/>
                </w:rPr>
                <w:lastRenderedPageBreak/>
                <w:t>3</w:t>
              </w:r>
            </w:ins>
          </w:p>
        </w:tc>
        <w:tc>
          <w:tcPr>
            <w:tcW w:w="1661" w:type="dxa"/>
            <w:shd w:val="clear" w:color="auto" w:fill="auto"/>
            <w:vAlign w:val="center"/>
            <w:hideMark/>
          </w:tcPr>
          <w:p w14:paraId="304D28E4" w14:textId="77777777" w:rsidR="00E33BD5" w:rsidRPr="00A23FA3" w:rsidRDefault="00E33BD5" w:rsidP="001910E4">
            <w:pPr>
              <w:widowControl/>
              <w:jc w:val="left"/>
              <w:rPr>
                <w:ins w:id="1299" w:author="raye" w:date="2018-07-17T12:05:00Z"/>
                <w:rFonts w:ascii="Calibri" w:eastAsia="宋体" w:hAnsi="Calibri" w:cstheme="minorHAnsi"/>
                <w:kern w:val="0"/>
                <w:szCs w:val="21"/>
              </w:rPr>
            </w:pPr>
            <w:ins w:id="1300" w:author="raye" w:date="2018-07-17T12:05:00Z">
              <w:r w:rsidRPr="00A23FA3">
                <w:rPr>
                  <w:rFonts w:ascii="Calibri" w:eastAsia="宋体" w:hAnsi="Calibri" w:cstheme="minorHAnsi"/>
                  <w:kern w:val="0"/>
                  <w:szCs w:val="21"/>
                </w:rPr>
                <w:t>Assign to Compliance Analyst</w:t>
              </w:r>
            </w:ins>
          </w:p>
        </w:tc>
        <w:tc>
          <w:tcPr>
            <w:tcW w:w="1843" w:type="dxa"/>
            <w:shd w:val="clear" w:color="auto" w:fill="auto"/>
            <w:vAlign w:val="center"/>
            <w:hideMark/>
          </w:tcPr>
          <w:p w14:paraId="1B266D20" w14:textId="77777777" w:rsidR="00E33BD5" w:rsidRPr="00A23FA3" w:rsidRDefault="00E33BD5" w:rsidP="001910E4">
            <w:pPr>
              <w:widowControl/>
              <w:jc w:val="left"/>
              <w:rPr>
                <w:ins w:id="1301" w:author="raye" w:date="2018-07-17T12:05:00Z"/>
                <w:rFonts w:ascii="Calibri" w:eastAsia="宋体" w:hAnsi="Calibri" w:cstheme="minorHAnsi"/>
                <w:kern w:val="0"/>
                <w:szCs w:val="21"/>
              </w:rPr>
            </w:pPr>
            <w:ins w:id="1302" w:author="raye" w:date="2018-07-17T12:05:00Z">
              <w:r w:rsidRPr="00A23FA3">
                <w:rPr>
                  <w:rFonts w:ascii="Calibri" w:eastAsia="宋体" w:hAnsi="Calibri" w:cstheme="minorHAnsi"/>
                  <w:kern w:val="0"/>
                  <w:szCs w:val="21"/>
                </w:rPr>
                <w:t>Pending Compliance Supervisor assign</w:t>
              </w:r>
            </w:ins>
          </w:p>
        </w:tc>
        <w:tc>
          <w:tcPr>
            <w:tcW w:w="1701" w:type="dxa"/>
            <w:shd w:val="clear" w:color="auto" w:fill="auto"/>
            <w:vAlign w:val="center"/>
            <w:hideMark/>
          </w:tcPr>
          <w:p w14:paraId="2C35243E" w14:textId="77777777" w:rsidR="00E33BD5" w:rsidRPr="00A23FA3" w:rsidRDefault="00E33BD5" w:rsidP="001910E4">
            <w:pPr>
              <w:widowControl/>
              <w:jc w:val="left"/>
              <w:rPr>
                <w:ins w:id="1303" w:author="raye" w:date="2018-07-17T12:05:00Z"/>
                <w:rFonts w:ascii="Calibri" w:eastAsia="宋体" w:hAnsi="Calibri" w:cstheme="minorHAnsi"/>
                <w:kern w:val="0"/>
                <w:szCs w:val="21"/>
              </w:rPr>
            </w:pPr>
            <w:ins w:id="1304" w:author="raye" w:date="2018-07-17T12:05:00Z">
              <w:r w:rsidRPr="00A23FA3">
                <w:rPr>
                  <w:rFonts w:ascii="Calibri" w:eastAsia="宋体" w:hAnsi="Calibri" w:cstheme="minorHAnsi"/>
                  <w:kern w:val="0"/>
                  <w:szCs w:val="21"/>
                </w:rPr>
                <w:t>Assign to Compliance Analyst</w:t>
              </w:r>
            </w:ins>
          </w:p>
        </w:tc>
        <w:tc>
          <w:tcPr>
            <w:tcW w:w="1701" w:type="dxa"/>
            <w:shd w:val="clear" w:color="auto" w:fill="auto"/>
            <w:vAlign w:val="center"/>
            <w:hideMark/>
          </w:tcPr>
          <w:p w14:paraId="0DBC1A2B" w14:textId="77777777" w:rsidR="00E33BD5" w:rsidRPr="00A23FA3" w:rsidRDefault="00E33BD5" w:rsidP="001910E4">
            <w:pPr>
              <w:widowControl/>
              <w:jc w:val="left"/>
              <w:rPr>
                <w:ins w:id="1305" w:author="raye" w:date="2018-07-17T12:05:00Z"/>
                <w:rFonts w:ascii="Calibri" w:eastAsia="宋体" w:hAnsi="Calibri" w:cstheme="minorHAnsi"/>
                <w:kern w:val="0"/>
                <w:szCs w:val="21"/>
              </w:rPr>
            </w:pPr>
            <w:ins w:id="1306" w:author="raye" w:date="2018-07-17T12:05:00Z">
              <w:r w:rsidRPr="00A23FA3">
                <w:rPr>
                  <w:rFonts w:ascii="Calibri" w:eastAsia="宋体" w:hAnsi="Calibri" w:cstheme="minorHAnsi"/>
                  <w:kern w:val="0"/>
                  <w:szCs w:val="21"/>
                </w:rPr>
                <w:t>Pending Compliance Analyst review</w:t>
              </w:r>
            </w:ins>
          </w:p>
        </w:tc>
        <w:tc>
          <w:tcPr>
            <w:tcW w:w="1325" w:type="dxa"/>
            <w:shd w:val="clear" w:color="auto" w:fill="auto"/>
            <w:vAlign w:val="center"/>
            <w:hideMark/>
          </w:tcPr>
          <w:p w14:paraId="0444AD94" w14:textId="77777777" w:rsidR="00E33BD5" w:rsidRPr="00A23FA3" w:rsidRDefault="00E33BD5" w:rsidP="001910E4">
            <w:pPr>
              <w:widowControl/>
              <w:jc w:val="left"/>
              <w:rPr>
                <w:ins w:id="1307" w:author="raye" w:date="2018-07-17T12:05:00Z"/>
                <w:rFonts w:ascii="Calibri" w:eastAsia="宋体" w:hAnsi="Calibri" w:cstheme="minorHAnsi"/>
                <w:kern w:val="0"/>
                <w:szCs w:val="21"/>
              </w:rPr>
            </w:pPr>
            <w:ins w:id="1308" w:author="raye" w:date="2018-07-17T12:05:00Z">
              <w:r w:rsidRPr="00A23FA3">
                <w:rPr>
                  <w:rFonts w:ascii="Calibri" w:eastAsia="宋体" w:hAnsi="Calibri" w:cstheme="minorHAnsi"/>
                  <w:kern w:val="0"/>
                  <w:szCs w:val="21"/>
                </w:rPr>
                <w:t>Compliance Supervisor</w:t>
              </w:r>
            </w:ins>
          </w:p>
        </w:tc>
      </w:tr>
      <w:tr w:rsidR="00A23FA3" w:rsidRPr="00A23FA3" w14:paraId="18392E80" w14:textId="77777777" w:rsidTr="001910E4">
        <w:trPr>
          <w:trHeight w:val="570"/>
          <w:ins w:id="1309" w:author="raye" w:date="2018-07-17T12:05:00Z"/>
        </w:trPr>
        <w:tc>
          <w:tcPr>
            <w:tcW w:w="602" w:type="dxa"/>
            <w:shd w:val="clear" w:color="auto" w:fill="auto"/>
            <w:vAlign w:val="center"/>
            <w:hideMark/>
          </w:tcPr>
          <w:p w14:paraId="4667BBB4" w14:textId="77777777" w:rsidR="00E33BD5" w:rsidRPr="00A23FA3" w:rsidRDefault="00E33BD5" w:rsidP="001910E4">
            <w:pPr>
              <w:widowControl/>
              <w:jc w:val="center"/>
              <w:rPr>
                <w:ins w:id="1310" w:author="raye" w:date="2018-07-17T12:05:00Z"/>
                <w:rFonts w:ascii="Calibri" w:eastAsia="宋体" w:hAnsi="Calibri" w:cstheme="minorHAnsi"/>
                <w:kern w:val="0"/>
                <w:szCs w:val="21"/>
              </w:rPr>
            </w:pPr>
            <w:ins w:id="1311" w:author="raye" w:date="2018-07-17T12:05:00Z">
              <w:r w:rsidRPr="00A23FA3">
                <w:rPr>
                  <w:rFonts w:ascii="Calibri" w:eastAsia="宋体" w:hAnsi="Calibri" w:cstheme="minorHAnsi"/>
                  <w:kern w:val="0"/>
                  <w:szCs w:val="21"/>
                </w:rPr>
                <w:t>4</w:t>
              </w:r>
            </w:ins>
          </w:p>
        </w:tc>
        <w:tc>
          <w:tcPr>
            <w:tcW w:w="1661" w:type="dxa"/>
            <w:shd w:val="clear" w:color="auto" w:fill="auto"/>
            <w:vAlign w:val="center"/>
            <w:hideMark/>
          </w:tcPr>
          <w:p w14:paraId="1498B3EC" w14:textId="77777777" w:rsidR="00E33BD5" w:rsidRPr="00A23FA3" w:rsidRDefault="00E33BD5" w:rsidP="001910E4">
            <w:pPr>
              <w:widowControl/>
              <w:jc w:val="left"/>
              <w:rPr>
                <w:ins w:id="1312" w:author="raye" w:date="2018-07-17T12:05:00Z"/>
                <w:rFonts w:ascii="Calibri" w:eastAsia="宋体" w:hAnsi="Calibri" w:cstheme="minorHAnsi"/>
                <w:kern w:val="0"/>
                <w:szCs w:val="21"/>
              </w:rPr>
            </w:pPr>
            <w:ins w:id="1313" w:author="raye" w:date="2018-07-17T12:05:00Z">
              <w:r w:rsidRPr="00A23FA3">
                <w:rPr>
                  <w:rFonts w:ascii="Calibri" w:eastAsia="宋体" w:hAnsi="Calibri" w:cstheme="minorHAnsi"/>
                  <w:kern w:val="0"/>
                  <w:szCs w:val="21"/>
                </w:rPr>
                <w:t>Compliance Analyst review case</w:t>
              </w:r>
            </w:ins>
          </w:p>
        </w:tc>
        <w:tc>
          <w:tcPr>
            <w:tcW w:w="1843" w:type="dxa"/>
            <w:shd w:val="clear" w:color="auto" w:fill="auto"/>
            <w:vAlign w:val="center"/>
            <w:hideMark/>
          </w:tcPr>
          <w:p w14:paraId="413B1BCF" w14:textId="77777777" w:rsidR="00E33BD5" w:rsidRPr="00A23FA3" w:rsidRDefault="00E33BD5" w:rsidP="001910E4">
            <w:pPr>
              <w:widowControl/>
              <w:jc w:val="left"/>
              <w:rPr>
                <w:ins w:id="1314" w:author="raye" w:date="2018-07-17T12:05:00Z"/>
                <w:rFonts w:ascii="Calibri" w:eastAsia="宋体" w:hAnsi="Calibri" w:cstheme="minorHAnsi"/>
                <w:kern w:val="0"/>
                <w:szCs w:val="21"/>
              </w:rPr>
            </w:pPr>
            <w:ins w:id="1315" w:author="raye" w:date="2018-07-17T12:05:00Z">
              <w:r w:rsidRPr="00A23FA3">
                <w:rPr>
                  <w:rFonts w:ascii="Calibri" w:eastAsia="宋体" w:hAnsi="Calibri" w:cstheme="minorHAnsi"/>
                  <w:kern w:val="0"/>
                  <w:szCs w:val="21"/>
                </w:rPr>
                <w:t>Pending Compliance Analyst review</w:t>
              </w:r>
            </w:ins>
          </w:p>
        </w:tc>
        <w:tc>
          <w:tcPr>
            <w:tcW w:w="1701" w:type="dxa"/>
            <w:shd w:val="clear" w:color="auto" w:fill="auto"/>
            <w:vAlign w:val="center"/>
            <w:hideMark/>
          </w:tcPr>
          <w:p w14:paraId="13A69B16" w14:textId="77777777" w:rsidR="00E33BD5" w:rsidRPr="00A23FA3" w:rsidRDefault="00E33BD5" w:rsidP="001910E4">
            <w:pPr>
              <w:widowControl/>
              <w:jc w:val="left"/>
              <w:rPr>
                <w:ins w:id="1316" w:author="raye" w:date="2018-07-17T12:05:00Z"/>
                <w:rFonts w:ascii="Calibri" w:eastAsia="宋体" w:hAnsi="Calibri" w:cstheme="minorHAnsi"/>
                <w:kern w:val="0"/>
                <w:szCs w:val="21"/>
              </w:rPr>
            </w:pPr>
            <w:ins w:id="1317"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79984805" w14:textId="77777777" w:rsidR="00E33BD5" w:rsidRPr="00A23FA3" w:rsidRDefault="00E33BD5" w:rsidP="001910E4">
            <w:pPr>
              <w:widowControl/>
              <w:jc w:val="left"/>
              <w:rPr>
                <w:ins w:id="1318" w:author="raye" w:date="2018-07-17T12:05:00Z"/>
                <w:rFonts w:ascii="Calibri" w:eastAsia="宋体" w:hAnsi="Calibri" w:cstheme="minorHAnsi"/>
                <w:kern w:val="0"/>
                <w:szCs w:val="21"/>
              </w:rPr>
            </w:pPr>
            <w:ins w:id="1319" w:author="raye" w:date="2018-07-17T12:05:00Z">
              <w:r w:rsidRPr="00A23FA3">
                <w:rPr>
                  <w:rFonts w:ascii="Calibri" w:eastAsia="宋体" w:hAnsi="Calibri" w:cstheme="minorHAnsi"/>
                  <w:kern w:val="0"/>
                  <w:szCs w:val="21"/>
                </w:rPr>
                <w:t>Under Compliance Analyst review</w:t>
              </w:r>
            </w:ins>
          </w:p>
        </w:tc>
        <w:tc>
          <w:tcPr>
            <w:tcW w:w="1325" w:type="dxa"/>
            <w:shd w:val="clear" w:color="auto" w:fill="auto"/>
            <w:vAlign w:val="center"/>
            <w:hideMark/>
          </w:tcPr>
          <w:p w14:paraId="620FEE63" w14:textId="77777777" w:rsidR="00E33BD5" w:rsidRPr="00A23FA3" w:rsidRDefault="00E33BD5" w:rsidP="001910E4">
            <w:pPr>
              <w:widowControl/>
              <w:jc w:val="left"/>
              <w:rPr>
                <w:ins w:id="1320" w:author="raye" w:date="2018-07-17T12:05:00Z"/>
                <w:rFonts w:ascii="Calibri" w:eastAsia="宋体" w:hAnsi="Calibri" w:cstheme="minorHAnsi"/>
                <w:kern w:val="0"/>
                <w:szCs w:val="21"/>
              </w:rPr>
            </w:pPr>
            <w:ins w:id="1321" w:author="raye" w:date="2018-07-17T12:05:00Z">
              <w:r w:rsidRPr="00A23FA3">
                <w:rPr>
                  <w:rFonts w:ascii="Calibri" w:eastAsia="宋体" w:hAnsi="Calibri" w:cstheme="minorHAnsi"/>
                  <w:kern w:val="0"/>
                  <w:szCs w:val="21"/>
                </w:rPr>
                <w:t>Compliance Analyst</w:t>
              </w:r>
            </w:ins>
          </w:p>
        </w:tc>
      </w:tr>
      <w:tr w:rsidR="00A23FA3" w:rsidRPr="00A23FA3" w14:paraId="61653462" w14:textId="77777777" w:rsidTr="001910E4">
        <w:trPr>
          <w:trHeight w:val="570"/>
          <w:ins w:id="1322" w:author="raye" w:date="2018-07-17T12:05:00Z"/>
        </w:trPr>
        <w:tc>
          <w:tcPr>
            <w:tcW w:w="602" w:type="dxa"/>
            <w:shd w:val="clear" w:color="auto" w:fill="auto"/>
            <w:vAlign w:val="center"/>
            <w:hideMark/>
          </w:tcPr>
          <w:p w14:paraId="64B99281" w14:textId="77777777" w:rsidR="00E33BD5" w:rsidRPr="00A23FA3" w:rsidRDefault="00E33BD5" w:rsidP="001910E4">
            <w:pPr>
              <w:widowControl/>
              <w:jc w:val="center"/>
              <w:rPr>
                <w:ins w:id="1323" w:author="raye" w:date="2018-07-17T12:05:00Z"/>
                <w:rFonts w:ascii="Calibri" w:eastAsia="宋体" w:hAnsi="Calibri" w:cstheme="minorHAnsi"/>
                <w:kern w:val="0"/>
                <w:szCs w:val="21"/>
              </w:rPr>
            </w:pPr>
            <w:ins w:id="1324" w:author="raye" w:date="2018-07-17T12:05:00Z">
              <w:r w:rsidRPr="00A23FA3">
                <w:rPr>
                  <w:rFonts w:ascii="Calibri" w:eastAsia="宋体" w:hAnsi="Calibri" w:cstheme="minorHAnsi"/>
                  <w:kern w:val="0"/>
                  <w:szCs w:val="21"/>
                </w:rPr>
                <w:t>5</w:t>
              </w:r>
            </w:ins>
          </w:p>
        </w:tc>
        <w:tc>
          <w:tcPr>
            <w:tcW w:w="1661" w:type="dxa"/>
            <w:shd w:val="clear" w:color="auto" w:fill="auto"/>
            <w:vAlign w:val="center"/>
            <w:hideMark/>
          </w:tcPr>
          <w:p w14:paraId="3E364CEF" w14:textId="77777777" w:rsidR="00E33BD5" w:rsidRPr="00A23FA3" w:rsidRDefault="00E33BD5" w:rsidP="001910E4">
            <w:pPr>
              <w:widowControl/>
              <w:jc w:val="left"/>
              <w:rPr>
                <w:ins w:id="1325" w:author="raye" w:date="2018-07-17T12:05:00Z"/>
                <w:rFonts w:ascii="Calibri" w:eastAsia="宋体" w:hAnsi="Calibri" w:cstheme="minorHAnsi"/>
                <w:kern w:val="0"/>
                <w:szCs w:val="21"/>
              </w:rPr>
            </w:pPr>
            <w:ins w:id="1326" w:author="raye" w:date="2018-07-17T12:05:00Z">
              <w:r w:rsidRPr="00A23FA3">
                <w:rPr>
                  <w:rFonts w:ascii="Calibri" w:eastAsia="宋体" w:hAnsi="Calibri" w:cstheme="minorHAnsi"/>
                  <w:kern w:val="0"/>
                  <w:szCs w:val="21"/>
                </w:rPr>
                <w:t>Identify if no Red flag &amp; not in watch list</w:t>
              </w:r>
            </w:ins>
          </w:p>
        </w:tc>
        <w:tc>
          <w:tcPr>
            <w:tcW w:w="1843" w:type="dxa"/>
            <w:shd w:val="clear" w:color="auto" w:fill="auto"/>
            <w:vAlign w:val="center"/>
            <w:hideMark/>
          </w:tcPr>
          <w:p w14:paraId="44324025" w14:textId="77777777" w:rsidR="00E33BD5" w:rsidRPr="00A23FA3" w:rsidRDefault="00E33BD5" w:rsidP="001910E4">
            <w:pPr>
              <w:widowControl/>
              <w:jc w:val="left"/>
              <w:rPr>
                <w:ins w:id="1327" w:author="raye" w:date="2018-07-17T12:05:00Z"/>
                <w:rFonts w:ascii="Calibri" w:eastAsia="宋体" w:hAnsi="Calibri" w:cstheme="minorHAnsi"/>
                <w:kern w:val="0"/>
                <w:szCs w:val="21"/>
              </w:rPr>
            </w:pPr>
            <w:ins w:id="1328" w:author="raye" w:date="2018-07-17T12:05:00Z">
              <w:r w:rsidRPr="00A23FA3">
                <w:rPr>
                  <w:rFonts w:ascii="Calibri" w:eastAsia="宋体" w:hAnsi="Calibri" w:cstheme="minorHAnsi"/>
                  <w:kern w:val="0"/>
                  <w:szCs w:val="21"/>
                </w:rPr>
                <w:t>Under Compliance Analyst review</w:t>
              </w:r>
            </w:ins>
          </w:p>
        </w:tc>
        <w:tc>
          <w:tcPr>
            <w:tcW w:w="1701" w:type="dxa"/>
            <w:shd w:val="clear" w:color="auto" w:fill="auto"/>
            <w:vAlign w:val="center"/>
            <w:hideMark/>
          </w:tcPr>
          <w:p w14:paraId="56D3A4AE" w14:textId="77777777" w:rsidR="00E33BD5" w:rsidRPr="00A23FA3" w:rsidRDefault="00E33BD5" w:rsidP="001910E4">
            <w:pPr>
              <w:widowControl/>
              <w:jc w:val="left"/>
              <w:rPr>
                <w:ins w:id="1329" w:author="raye" w:date="2018-07-17T12:05:00Z"/>
                <w:rFonts w:ascii="Calibri" w:eastAsia="宋体" w:hAnsi="Calibri" w:cstheme="minorHAnsi"/>
                <w:kern w:val="0"/>
                <w:szCs w:val="21"/>
              </w:rPr>
            </w:pPr>
            <w:ins w:id="1330" w:author="raye" w:date="2018-07-17T12:05:00Z">
              <w:r w:rsidRPr="00A23FA3">
                <w:rPr>
                  <w:rFonts w:ascii="Calibri" w:eastAsia="宋体" w:hAnsi="Calibri" w:cstheme="minorHAnsi"/>
                  <w:kern w:val="0"/>
                  <w:szCs w:val="21"/>
                </w:rPr>
                <w:t>Refer to Compliance Supervisor for review</w:t>
              </w:r>
            </w:ins>
          </w:p>
        </w:tc>
        <w:tc>
          <w:tcPr>
            <w:tcW w:w="1701" w:type="dxa"/>
            <w:shd w:val="clear" w:color="auto" w:fill="auto"/>
            <w:vAlign w:val="center"/>
            <w:hideMark/>
          </w:tcPr>
          <w:p w14:paraId="10618DDE" w14:textId="77777777" w:rsidR="00E33BD5" w:rsidRPr="00A23FA3" w:rsidRDefault="00E33BD5" w:rsidP="001910E4">
            <w:pPr>
              <w:widowControl/>
              <w:jc w:val="left"/>
              <w:rPr>
                <w:ins w:id="1331" w:author="raye" w:date="2018-07-17T12:05:00Z"/>
                <w:rFonts w:ascii="Calibri" w:eastAsia="宋体" w:hAnsi="Calibri" w:cstheme="minorHAnsi"/>
                <w:kern w:val="0"/>
                <w:szCs w:val="21"/>
              </w:rPr>
            </w:pPr>
            <w:ins w:id="1332" w:author="raye" w:date="2018-07-17T12:05:00Z">
              <w:r w:rsidRPr="00A23FA3">
                <w:rPr>
                  <w:rFonts w:ascii="Calibri" w:eastAsia="宋体" w:hAnsi="Calibri" w:cstheme="minorHAnsi"/>
                  <w:kern w:val="0"/>
                  <w:szCs w:val="21"/>
                </w:rPr>
                <w:t>Under Compliance Supervisor review</w:t>
              </w:r>
            </w:ins>
          </w:p>
        </w:tc>
        <w:tc>
          <w:tcPr>
            <w:tcW w:w="1325" w:type="dxa"/>
            <w:shd w:val="clear" w:color="auto" w:fill="auto"/>
            <w:vAlign w:val="center"/>
            <w:hideMark/>
          </w:tcPr>
          <w:p w14:paraId="098C2B49" w14:textId="77777777" w:rsidR="00E33BD5" w:rsidRPr="00A23FA3" w:rsidRDefault="00E33BD5" w:rsidP="001910E4">
            <w:pPr>
              <w:widowControl/>
              <w:jc w:val="left"/>
              <w:rPr>
                <w:ins w:id="1333" w:author="raye" w:date="2018-07-17T12:05:00Z"/>
                <w:rFonts w:ascii="Calibri" w:eastAsia="宋体" w:hAnsi="Calibri" w:cstheme="minorHAnsi"/>
                <w:kern w:val="0"/>
                <w:szCs w:val="21"/>
              </w:rPr>
            </w:pPr>
            <w:ins w:id="1334" w:author="raye" w:date="2018-07-17T12:05:00Z">
              <w:r w:rsidRPr="00A23FA3">
                <w:rPr>
                  <w:rFonts w:ascii="Calibri" w:eastAsia="宋体" w:hAnsi="Calibri" w:cstheme="minorHAnsi"/>
                  <w:kern w:val="0"/>
                  <w:szCs w:val="21"/>
                </w:rPr>
                <w:t>Compliance Analyst</w:t>
              </w:r>
            </w:ins>
          </w:p>
        </w:tc>
      </w:tr>
      <w:tr w:rsidR="00A23FA3" w:rsidRPr="00A23FA3" w14:paraId="68081DD2" w14:textId="77777777" w:rsidTr="001910E4">
        <w:trPr>
          <w:trHeight w:val="570"/>
          <w:ins w:id="1335" w:author="raye" w:date="2018-07-17T12:05:00Z"/>
        </w:trPr>
        <w:tc>
          <w:tcPr>
            <w:tcW w:w="602" w:type="dxa"/>
            <w:shd w:val="clear" w:color="auto" w:fill="auto"/>
            <w:vAlign w:val="center"/>
            <w:hideMark/>
          </w:tcPr>
          <w:p w14:paraId="02977B88" w14:textId="77777777" w:rsidR="00E33BD5" w:rsidRPr="00A23FA3" w:rsidRDefault="00E33BD5" w:rsidP="001910E4">
            <w:pPr>
              <w:widowControl/>
              <w:jc w:val="center"/>
              <w:rPr>
                <w:ins w:id="1336" w:author="raye" w:date="2018-07-17T12:05:00Z"/>
                <w:rFonts w:ascii="Calibri" w:eastAsia="宋体" w:hAnsi="Calibri" w:cstheme="minorHAnsi"/>
                <w:kern w:val="0"/>
                <w:szCs w:val="21"/>
              </w:rPr>
            </w:pPr>
            <w:ins w:id="1337" w:author="raye" w:date="2018-07-17T12:05:00Z">
              <w:r w:rsidRPr="00A23FA3">
                <w:rPr>
                  <w:rFonts w:ascii="Calibri" w:eastAsia="宋体" w:hAnsi="Calibri" w:cstheme="minorHAnsi"/>
                  <w:kern w:val="0"/>
                  <w:szCs w:val="21"/>
                </w:rPr>
                <w:t>6</w:t>
              </w:r>
            </w:ins>
          </w:p>
        </w:tc>
        <w:tc>
          <w:tcPr>
            <w:tcW w:w="1661" w:type="dxa"/>
            <w:shd w:val="clear" w:color="auto" w:fill="auto"/>
            <w:vAlign w:val="center"/>
            <w:hideMark/>
          </w:tcPr>
          <w:p w14:paraId="086AC16A" w14:textId="77777777" w:rsidR="00E33BD5" w:rsidRPr="00A23FA3" w:rsidRDefault="00E33BD5" w:rsidP="001910E4">
            <w:pPr>
              <w:widowControl/>
              <w:jc w:val="left"/>
              <w:rPr>
                <w:ins w:id="1338" w:author="raye" w:date="2018-07-17T12:05:00Z"/>
                <w:rFonts w:ascii="Calibri" w:eastAsia="宋体" w:hAnsi="Calibri" w:cstheme="minorHAnsi"/>
                <w:kern w:val="0"/>
                <w:szCs w:val="21"/>
              </w:rPr>
            </w:pPr>
            <w:ins w:id="1339" w:author="raye" w:date="2018-07-17T12:05:00Z">
              <w:r w:rsidRPr="00A23FA3">
                <w:rPr>
                  <w:rFonts w:ascii="Calibri" w:eastAsia="宋体" w:hAnsi="Calibri" w:cstheme="minorHAnsi"/>
                  <w:kern w:val="0"/>
                  <w:szCs w:val="21"/>
                </w:rPr>
                <w:t>Compliance Supervisor sign &amp; refer to LCD</w:t>
              </w:r>
            </w:ins>
          </w:p>
        </w:tc>
        <w:tc>
          <w:tcPr>
            <w:tcW w:w="1843" w:type="dxa"/>
            <w:shd w:val="clear" w:color="auto" w:fill="auto"/>
            <w:vAlign w:val="center"/>
            <w:hideMark/>
          </w:tcPr>
          <w:p w14:paraId="028AAB0C" w14:textId="77777777" w:rsidR="00E33BD5" w:rsidRPr="00A23FA3" w:rsidRDefault="00E33BD5" w:rsidP="001910E4">
            <w:pPr>
              <w:widowControl/>
              <w:jc w:val="left"/>
              <w:rPr>
                <w:ins w:id="1340" w:author="raye" w:date="2018-07-17T12:05:00Z"/>
                <w:rFonts w:ascii="Calibri" w:eastAsia="宋体" w:hAnsi="Calibri" w:cstheme="minorHAnsi"/>
                <w:kern w:val="0"/>
                <w:szCs w:val="21"/>
              </w:rPr>
            </w:pPr>
            <w:ins w:id="1341" w:author="raye" w:date="2018-07-17T12:05:00Z">
              <w:r w:rsidRPr="00A23FA3">
                <w:rPr>
                  <w:rFonts w:ascii="Calibri" w:eastAsia="宋体" w:hAnsi="Calibri" w:cstheme="minorHAnsi"/>
                  <w:kern w:val="0"/>
                  <w:szCs w:val="21"/>
                </w:rPr>
                <w:t>Under Compliance Supervisor review</w:t>
              </w:r>
            </w:ins>
          </w:p>
        </w:tc>
        <w:tc>
          <w:tcPr>
            <w:tcW w:w="1701" w:type="dxa"/>
            <w:shd w:val="clear" w:color="auto" w:fill="auto"/>
            <w:vAlign w:val="center"/>
            <w:hideMark/>
          </w:tcPr>
          <w:p w14:paraId="1CD0A3EC" w14:textId="77777777" w:rsidR="00E33BD5" w:rsidRPr="00A23FA3" w:rsidRDefault="00E33BD5" w:rsidP="001910E4">
            <w:pPr>
              <w:widowControl/>
              <w:jc w:val="left"/>
              <w:rPr>
                <w:ins w:id="1342" w:author="raye" w:date="2018-07-17T12:05:00Z"/>
                <w:rFonts w:ascii="Calibri" w:eastAsia="宋体" w:hAnsi="Calibri" w:cstheme="minorHAnsi"/>
                <w:kern w:val="0"/>
                <w:szCs w:val="21"/>
              </w:rPr>
            </w:pPr>
            <w:ins w:id="1343" w:author="raye" w:date="2018-07-17T12:05:00Z">
              <w:r w:rsidRPr="00A23FA3">
                <w:rPr>
                  <w:rFonts w:ascii="Calibri" w:eastAsia="宋体" w:hAnsi="Calibri" w:cstheme="minorHAnsi"/>
                  <w:kern w:val="0"/>
                  <w:szCs w:val="21"/>
                </w:rPr>
                <w:t>Compliance Supervisor sign &amp; refer to LCD</w:t>
              </w:r>
            </w:ins>
          </w:p>
        </w:tc>
        <w:tc>
          <w:tcPr>
            <w:tcW w:w="1701" w:type="dxa"/>
            <w:shd w:val="clear" w:color="auto" w:fill="auto"/>
            <w:vAlign w:val="center"/>
            <w:hideMark/>
          </w:tcPr>
          <w:p w14:paraId="0B2D64A4" w14:textId="77777777" w:rsidR="00E33BD5" w:rsidRPr="00A23FA3" w:rsidRDefault="00E33BD5" w:rsidP="001910E4">
            <w:pPr>
              <w:widowControl/>
              <w:jc w:val="left"/>
              <w:rPr>
                <w:ins w:id="1344" w:author="raye" w:date="2018-07-17T12:05:00Z"/>
                <w:rFonts w:ascii="Calibri" w:eastAsia="宋体" w:hAnsi="Calibri" w:cstheme="minorHAnsi"/>
                <w:kern w:val="0"/>
                <w:szCs w:val="21"/>
              </w:rPr>
            </w:pPr>
            <w:ins w:id="1345" w:author="raye" w:date="2018-07-17T12:05:00Z">
              <w:r w:rsidRPr="00A23FA3">
                <w:rPr>
                  <w:rFonts w:ascii="Calibri" w:eastAsia="宋体" w:hAnsi="Calibri" w:cstheme="minorHAnsi"/>
                  <w:kern w:val="0"/>
                  <w:szCs w:val="21"/>
                </w:rPr>
                <w:t>Pending LCD feedback</w:t>
              </w:r>
            </w:ins>
          </w:p>
        </w:tc>
        <w:tc>
          <w:tcPr>
            <w:tcW w:w="1325" w:type="dxa"/>
            <w:shd w:val="clear" w:color="auto" w:fill="auto"/>
            <w:vAlign w:val="center"/>
            <w:hideMark/>
          </w:tcPr>
          <w:p w14:paraId="677AAB3C" w14:textId="77777777" w:rsidR="00E33BD5" w:rsidRPr="00A23FA3" w:rsidRDefault="00E33BD5" w:rsidP="001910E4">
            <w:pPr>
              <w:widowControl/>
              <w:jc w:val="left"/>
              <w:rPr>
                <w:ins w:id="1346" w:author="raye" w:date="2018-07-17T12:05:00Z"/>
                <w:rFonts w:ascii="Calibri" w:eastAsia="宋体" w:hAnsi="Calibri" w:cstheme="minorHAnsi"/>
                <w:kern w:val="0"/>
                <w:szCs w:val="21"/>
              </w:rPr>
            </w:pPr>
            <w:ins w:id="1347" w:author="raye" w:date="2018-07-17T12:05:00Z">
              <w:r w:rsidRPr="00A23FA3">
                <w:rPr>
                  <w:rFonts w:ascii="Calibri" w:eastAsia="宋体" w:hAnsi="Calibri" w:cstheme="minorHAnsi"/>
                  <w:kern w:val="0"/>
                  <w:szCs w:val="21"/>
                </w:rPr>
                <w:t>Compliance Supervisor</w:t>
              </w:r>
            </w:ins>
          </w:p>
        </w:tc>
      </w:tr>
      <w:tr w:rsidR="00A23FA3" w:rsidRPr="00A23FA3" w14:paraId="1D39FC90" w14:textId="77777777" w:rsidTr="001910E4">
        <w:trPr>
          <w:trHeight w:val="285"/>
          <w:ins w:id="1348" w:author="raye" w:date="2018-07-17T12:05:00Z"/>
        </w:trPr>
        <w:tc>
          <w:tcPr>
            <w:tcW w:w="602" w:type="dxa"/>
            <w:shd w:val="clear" w:color="auto" w:fill="auto"/>
            <w:vAlign w:val="center"/>
            <w:hideMark/>
          </w:tcPr>
          <w:p w14:paraId="1A6CF940" w14:textId="77777777" w:rsidR="00E33BD5" w:rsidRPr="00A23FA3" w:rsidRDefault="00E33BD5" w:rsidP="001910E4">
            <w:pPr>
              <w:widowControl/>
              <w:jc w:val="center"/>
              <w:rPr>
                <w:ins w:id="1349" w:author="raye" w:date="2018-07-17T12:05:00Z"/>
                <w:rFonts w:ascii="Calibri" w:eastAsia="宋体" w:hAnsi="Calibri" w:cstheme="minorHAnsi"/>
                <w:kern w:val="0"/>
                <w:szCs w:val="21"/>
              </w:rPr>
            </w:pPr>
            <w:ins w:id="1350" w:author="raye" w:date="2018-07-17T12:05:00Z">
              <w:r w:rsidRPr="00A23FA3">
                <w:rPr>
                  <w:rFonts w:ascii="Calibri" w:eastAsia="宋体" w:hAnsi="Calibri" w:cstheme="minorHAnsi"/>
                  <w:kern w:val="0"/>
                  <w:szCs w:val="21"/>
                </w:rPr>
                <w:t>7</w:t>
              </w:r>
            </w:ins>
          </w:p>
        </w:tc>
        <w:tc>
          <w:tcPr>
            <w:tcW w:w="1661" w:type="dxa"/>
            <w:shd w:val="clear" w:color="auto" w:fill="auto"/>
            <w:vAlign w:val="center"/>
            <w:hideMark/>
          </w:tcPr>
          <w:p w14:paraId="61A2DEAB" w14:textId="77777777" w:rsidR="00E33BD5" w:rsidRPr="00A23FA3" w:rsidRDefault="00E33BD5" w:rsidP="001910E4">
            <w:pPr>
              <w:widowControl/>
              <w:jc w:val="left"/>
              <w:rPr>
                <w:ins w:id="1351" w:author="raye" w:date="2018-07-17T12:05:00Z"/>
                <w:rFonts w:ascii="Calibri" w:eastAsia="宋体" w:hAnsi="Calibri" w:cstheme="minorHAnsi"/>
                <w:kern w:val="0"/>
                <w:szCs w:val="21"/>
              </w:rPr>
            </w:pPr>
            <w:ins w:id="1352" w:author="raye" w:date="2018-07-17T12:05:00Z">
              <w:r w:rsidRPr="00A23FA3">
                <w:rPr>
                  <w:rFonts w:ascii="Calibri" w:eastAsia="宋体" w:hAnsi="Calibri" w:cstheme="minorHAnsi"/>
                  <w:kern w:val="0"/>
                  <w:szCs w:val="21"/>
                </w:rPr>
                <w:t>LCD review</w:t>
              </w:r>
            </w:ins>
          </w:p>
        </w:tc>
        <w:tc>
          <w:tcPr>
            <w:tcW w:w="1843" w:type="dxa"/>
            <w:shd w:val="clear" w:color="auto" w:fill="auto"/>
            <w:vAlign w:val="center"/>
            <w:hideMark/>
          </w:tcPr>
          <w:p w14:paraId="40453ED5" w14:textId="77777777" w:rsidR="00E33BD5" w:rsidRPr="00A23FA3" w:rsidRDefault="00E33BD5" w:rsidP="001910E4">
            <w:pPr>
              <w:widowControl/>
              <w:jc w:val="left"/>
              <w:rPr>
                <w:ins w:id="1353" w:author="raye" w:date="2018-07-17T12:05:00Z"/>
                <w:rFonts w:ascii="Calibri" w:eastAsia="宋体" w:hAnsi="Calibri" w:cstheme="minorHAnsi"/>
                <w:kern w:val="0"/>
                <w:szCs w:val="21"/>
              </w:rPr>
            </w:pPr>
            <w:ins w:id="1354" w:author="raye" w:date="2018-07-17T12:05:00Z">
              <w:r w:rsidRPr="00A23FA3">
                <w:rPr>
                  <w:rFonts w:ascii="Calibri" w:eastAsia="宋体" w:hAnsi="Calibri" w:cstheme="minorHAnsi"/>
                  <w:kern w:val="0"/>
                  <w:szCs w:val="21"/>
                </w:rPr>
                <w:t>Pending LCD feedback</w:t>
              </w:r>
            </w:ins>
          </w:p>
        </w:tc>
        <w:tc>
          <w:tcPr>
            <w:tcW w:w="1701" w:type="dxa"/>
            <w:shd w:val="clear" w:color="auto" w:fill="auto"/>
            <w:vAlign w:val="center"/>
            <w:hideMark/>
          </w:tcPr>
          <w:p w14:paraId="3B883CC2" w14:textId="77777777" w:rsidR="00E33BD5" w:rsidRPr="00A23FA3" w:rsidRDefault="00E33BD5" w:rsidP="001910E4">
            <w:pPr>
              <w:widowControl/>
              <w:jc w:val="left"/>
              <w:rPr>
                <w:ins w:id="1355" w:author="raye" w:date="2018-07-17T12:05:00Z"/>
                <w:rFonts w:ascii="Calibri" w:eastAsia="宋体" w:hAnsi="Calibri" w:cstheme="minorHAnsi"/>
                <w:kern w:val="0"/>
                <w:szCs w:val="21"/>
              </w:rPr>
            </w:pPr>
            <w:ins w:id="1356" w:author="raye" w:date="2018-07-17T12:05:00Z">
              <w:r w:rsidRPr="00A23FA3">
                <w:rPr>
                  <w:rFonts w:ascii="Calibri" w:eastAsia="宋体" w:hAnsi="Calibri" w:cstheme="minorHAnsi"/>
                  <w:kern w:val="0"/>
                  <w:szCs w:val="21"/>
                </w:rPr>
                <w:t>LCD open case to review</w:t>
              </w:r>
            </w:ins>
          </w:p>
        </w:tc>
        <w:tc>
          <w:tcPr>
            <w:tcW w:w="1701" w:type="dxa"/>
            <w:shd w:val="clear" w:color="auto" w:fill="auto"/>
            <w:vAlign w:val="center"/>
            <w:hideMark/>
          </w:tcPr>
          <w:p w14:paraId="748FADF9" w14:textId="77777777" w:rsidR="00E33BD5" w:rsidRPr="00A23FA3" w:rsidRDefault="00E33BD5" w:rsidP="001910E4">
            <w:pPr>
              <w:widowControl/>
              <w:jc w:val="left"/>
              <w:rPr>
                <w:ins w:id="1357" w:author="raye" w:date="2018-07-17T12:05:00Z"/>
                <w:rFonts w:ascii="Calibri" w:eastAsia="宋体" w:hAnsi="Calibri" w:cstheme="minorHAnsi"/>
                <w:kern w:val="0"/>
                <w:szCs w:val="21"/>
              </w:rPr>
            </w:pPr>
            <w:ins w:id="1358" w:author="raye" w:date="2018-07-17T12:05:00Z">
              <w:r w:rsidRPr="00A23FA3">
                <w:rPr>
                  <w:rFonts w:ascii="Calibri" w:eastAsia="宋体" w:hAnsi="Calibri" w:cstheme="minorHAnsi"/>
                  <w:kern w:val="0"/>
                  <w:szCs w:val="21"/>
                </w:rPr>
                <w:t>Under LCD review</w:t>
              </w:r>
            </w:ins>
          </w:p>
        </w:tc>
        <w:tc>
          <w:tcPr>
            <w:tcW w:w="1325" w:type="dxa"/>
            <w:shd w:val="clear" w:color="auto" w:fill="auto"/>
            <w:vAlign w:val="center"/>
            <w:hideMark/>
          </w:tcPr>
          <w:p w14:paraId="47121EF2" w14:textId="77777777" w:rsidR="00E33BD5" w:rsidRPr="00A23FA3" w:rsidRDefault="00E33BD5" w:rsidP="001910E4">
            <w:pPr>
              <w:widowControl/>
              <w:jc w:val="left"/>
              <w:rPr>
                <w:ins w:id="1359" w:author="raye" w:date="2018-07-17T12:05:00Z"/>
                <w:rFonts w:ascii="Calibri" w:eastAsia="宋体" w:hAnsi="Calibri" w:cstheme="minorHAnsi"/>
                <w:kern w:val="0"/>
                <w:szCs w:val="21"/>
              </w:rPr>
            </w:pPr>
            <w:ins w:id="1360" w:author="raye" w:date="2018-07-17T12:05:00Z">
              <w:r w:rsidRPr="00A23FA3">
                <w:rPr>
                  <w:rFonts w:ascii="Calibri" w:eastAsia="宋体" w:hAnsi="Calibri" w:cstheme="minorHAnsi"/>
                  <w:kern w:val="0"/>
                  <w:szCs w:val="21"/>
                </w:rPr>
                <w:t>LCD</w:t>
              </w:r>
            </w:ins>
          </w:p>
        </w:tc>
      </w:tr>
      <w:tr w:rsidR="00A23FA3" w:rsidRPr="00A23FA3" w14:paraId="4A7A32B2" w14:textId="77777777" w:rsidTr="001910E4">
        <w:trPr>
          <w:trHeight w:val="570"/>
          <w:ins w:id="1361" w:author="raye" w:date="2018-07-17T12:05:00Z"/>
        </w:trPr>
        <w:tc>
          <w:tcPr>
            <w:tcW w:w="602" w:type="dxa"/>
            <w:shd w:val="clear" w:color="auto" w:fill="auto"/>
            <w:vAlign w:val="center"/>
            <w:hideMark/>
          </w:tcPr>
          <w:p w14:paraId="549AE133" w14:textId="77777777" w:rsidR="00E33BD5" w:rsidRPr="00A23FA3" w:rsidRDefault="00E33BD5" w:rsidP="001910E4">
            <w:pPr>
              <w:widowControl/>
              <w:jc w:val="center"/>
              <w:rPr>
                <w:ins w:id="1362" w:author="raye" w:date="2018-07-17T12:05:00Z"/>
                <w:rFonts w:ascii="Calibri" w:eastAsia="宋体" w:hAnsi="Calibri" w:cstheme="minorHAnsi"/>
                <w:kern w:val="0"/>
                <w:szCs w:val="21"/>
              </w:rPr>
            </w:pPr>
            <w:ins w:id="1363" w:author="raye" w:date="2018-07-17T12:05:00Z">
              <w:r w:rsidRPr="00A23FA3">
                <w:rPr>
                  <w:rFonts w:ascii="Calibri" w:eastAsia="宋体" w:hAnsi="Calibri" w:cstheme="minorHAnsi"/>
                  <w:kern w:val="0"/>
                  <w:szCs w:val="21"/>
                </w:rPr>
                <w:t>8</w:t>
              </w:r>
            </w:ins>
          </w:p>
        </w:tc>
        <w:tc>
          <w:tcPr>
            <w:tcW w:w="1661" w:type="dxa"/>
            <w:shd w:val="clear" w:color="auto" w:fill="auto"/>
            <w:vAlign w:val="center"/>
            <w:hideMark/>
          </w:tcPr>
          <w:p w14:paraId="54BE46E8" w14:textId="77777777" w:rsidR="00E33BD5" w:rsidRPr="00A23FA3" w:rsidRDefault="00E33BD5" w:rsidP="001910E4">
            <w:pPr>
              <w:widowControl/>
              <w:jc w:val="left"/>
              <w:rPr>
                <w:ins w:id="1364" w:author="raye" w:date="2018-07-17T12:05:00Z"/>
                <w:rFonts w:ascii="Calibri" w:eastAsia="宋体" w:hAnsi="Calibri" w:cstheme="minorHAnsi"/>
                <w:kern w:val="0"/>
                <w:szCs w:val="21"/>
              </w:rPr>
            </w:pPr>
            <w:ins w:id="1365" w:author="raye" w:date="2018-07-17T12:05:00Z">
              <w:r w:rsidRPr="00A23FA3">
                <w:rPr>
                  <w:rFonts w:ascii="Calibri" w:eastAsia="宋体" w:hAnsi="Calibri" w:cstheme="minorHAnsi"/>
                  <w:kern w:val="0"/>
                  <w:szCs w:val="21"/>
                </w:rPr>
                <w:t>LCD feedback and refer to Compliance Analyst</w:t>
              </w:r>
            </w:ins>
          </w:p>
        </w:tc>
        <w:tc>
          <w:tcPr>
            <w:tcW w:w="1843" w:type="dxa"/>
            <w:shd w:val="clear" w:color="auto" w:fill="auto"/>
            <w:vAlign w:val="center"/>
            <w:hideMark/>
          </w:tcPr>
          <w:p w14:paraId="22B302E8" w14:textId="77777777" w:rsidR="00E33BD5" w:rsidRPr="00A23FA3" w:rsidRDefault="00E33BD5" w:rsidP="001910E4">
            <w:pPr>
              <w:widowControl/>
              <w:jc w:val="left"/>
              <w:rPr>
                <w:ins w:id="1366" w:author="raye" w:date="2018-07-17T12:05:00Z"/>
                <w:rFonts w:ascii="Calibri" w:eastAsia="宋体" w:hAnsi="Calibri" w:cstheme="minorHAnsi"/>
                <w:kern w:val="0"/>
                <w:szCs w:val="21"/>
              </w:rPr>
            </w:pPr>
            <w:ins w:id="1367" w:author="raye" w:date="2018-07-17T12:05:00Z">
              <w:r w:rsidRPr="00A23FA3">
                <w:rPr>
                  <w:rFonts w:ascii="Calibri" w:eastAsia="宋体" w:hAnsi="Calibri" w:cstheme="minorHAnsi"/>
                  <w:kern w:val="0"/>
                  <w:szCs w:val="21"/>
                </w:rPr>
                <w:t>Under LCD review</w:t>
              </w:r>
            </w:ins>
          </w:p>
        </w:tc>
        <w:tc>
          <w:tcPr>
            <w:tcW w:w="1701" w:type="dxa"/>
            <w:shd w:val="clear" w:color="auto" w:fill="auto"/>
            <w:vAlign w:val="center"/>
            <w:hideMark/>
          </w:tcPr>
          <w:p w14:paraId="488342D7" w14:textId="77777777" w:rsidR="00E33BD5" w:rsidRPr="00A23FA3" w:rsidRDefault="00E33BD5" w:rsidP="001910E4">
            <w:pPr>
              <w:widowControl/>
              <w:jc w:val="left"/>
              <w:rPr>
                <w:ins w:id="1368" w:author="raye" w:date="2018-07-17T12:05:00Z"/>
                <w:rFonts w:ascii="Calibri" w:eastAsia="宋体" w:hAnsi="Calibri" w:cstheme="minorHAnsi"/>
                <w:kern w:val="0"/>
                <w:szCs w:val="21"/>
              </w:rPr>
            </w:pPr>
            <w:ins w:id="1369" w:author="raye" w:date="2018-07-17T12:05:00Z">
              <w:r w:rsidRPr="00A23FA3">
                <w:rPr>
                  <w:rFonts w:ascii="Calibri" w:eastAsia="宋体" w:hAnsi="Calibri" w:cstheme="minorHAnsi"/>
                  <w:kern w:val="0"/>
                  <w:szCs w:val="21"/>
                </w:rPr>
                <w:t>LCD feedback and refer to Compliance Analyst</w:t>
              </w:r>
            </w:ins>
          </w:p>
        </w:tc>
        <w:tc>
          <w:tcPr>
            <w:tcW w:w="1701" w:type="dxa"/>
            <w:shd w:val="clear" w:color="auto" w:fill="auto"/>
            <w:vAlign w:val="center"/>
            <w:hideMark/>
          </w:tcPr>
          <w:p w14:paraId="6EA813A9" w14:textId="77777777" w:rsidR="00E33BD5" w:rsidRPr="00A23FA3" w:rsidRDefault="00E33BD5" w:rsidP="001910E4">
            <w:pPr>
              <w:widowControl/>
              <w:jc w:val="left"/>
              <w:rPr>
                <w:ins w:id="1370" w:author="raye" w:date="2018-07-17T12:05:00Z"/>
                <w:rFonts w:ascii="Calibri" w:eastAsia="宋体" w:hAnsi="Calibri" w:cstheme="minorHAnsi"/>
                <w:kern w:val="0"/>
                <w:szCs w:val="21"/>
              </w:rPr>
            </w:pPr>
            <w:ins w:id="1371" w:author="raye" w:date="2018-07-17T12:05:00Z">
              <w:r w:rsidRPr="00A23FA3">
                <w:rPr>
                  <w:rFonts w:ascii="Calibri" w:eastAsia="宋体" w:hAnsi="Calibri" w:cstheme="minorHAnsi"/>
                  <w:kern w:val="0"/>
                  <w:szCs w:val="21"/>
                </w:rPr>
                <w:t>Pending Compliance Analyst review</w:t>
              </w:r>
            </w:ins>
          </w:p>
        </w:tc>
        <w:tc>
          <w:tcPr>
            <w:tcW w:w="1325" w:type="dxa"/>
            <w:shd w:val="clear" w:color="auto" w:fill="auto"/>
            <w:vAlign w:val="center"/>
            <w:hideMark/>
          </w:tcPr>
          <w:p w14:paraId="41072744" w14:textId="77777777" w:rsidR="00E33BD5" w:rsidRPr="00A23FA3" w:rsidRDefault="00E33BD5" w:rsidP="001910E4">
            <w:pPr>
              <w:widowControl/>
              <w:jc w:val="left"/>
              <w:rPr>
                <w:ins w:id="1372" w:author="raye" w:date="2018-07-17T12:05:00Z"/>
                <w:rFonts w:ascii="Calibri" w:eastAsia="宋体" w:hAnsi="Calibri" w:cstheme="minorHAnsi"/>
                <w:kern w:val="0"/>
                <w:szCs w:val="21"/>
              </w:rPr>
            </w:pPr>
            <w:ins w:id="1373" w:author="raye" w:date="2018-07-17T12:05:00Z">
              <w:r w:rsidRPr="00A23FA3">
                <w:rPr>
                  <w:rFonts w:ascii="Calibri" w:eastAsia="宋体" w:hAnsi="Calibri" w:cstheme="minorHAnsi"/>
                  <w:kern w:val="0"/>
                  <w:szCs w:val="21"/>
                </w:rPr>
                <w:t>LCD</w:t>
              </w:r>
            </w:ins>
          </w:p>
        </w:tc>
      </w:tr>
      <w:tr w:rsidR="00A23FA3" w:rsidRPr="00A23FA3" w14:paraId="7EEF359E" w14:textId="77777777" w:rsidTr="001910E4">
        <w:trPr>
          <w:trHeight w:val="570"/>
          <w:ins w:id="1374" w:author="raye" w:date="2018-07-17T12:05:00Z"/>
        </w:trPr>
        <w:tc>
          <w:tcPr>
            <w:tcW w:w="602" w:type="dxa"/>
            <w:shd w:val="clear" w:color="auto" w:fill="auto"/>
            <w:vAlign w:val="center"/>
            <w:hideMark/>
          </w:tcPr>
          <w:p w14:paraId="4CF7AC15" w14:textId="77777777" w:rsidR="00E33BD5" w:rsidRPr="00A23FA3" w:rsidRDefault="00E33BD5" w:rsidP="001910E4">
            <w:pPr>
              <w:widowControl/>
              <w:jc w:val="center"/>
              <w:rPr>
                <w:ins w:id="1375" w:author="raye" w:date="2018-07-17T12:05:00Z"/>
                <w:rFonts w:ascii="Calibri" w:eastAsia="宋体" w:hAnsi="Calibri" w:cstheme="minorHAnsi"/>
                <w:kern w:val="0"/>
                <w:szCs w:val="21"/>
              </w:rPr>
            </w:pPr>
            <w:ins w:id="1376" w:author="raye" w:date="2018-07-17T12:05:00Z">
              <w:r w:rsidRPr="00A23FA3">
                <w:rPr>
                  <w:rFonts w:ascii="Calibri" w:eastAsia="宋体" w:hAnsi="Calibri" w:cstheme="minorHAnsi"/>
                  <w:kern w:val="0"/>
                  <w:szCs w:val="21"/>
                </w:rPr>
                <w:t>9</w:t>
              </w:r>
            </w:ins>
          </w:p>
        </w:tc>
        <w:tc>
          <w:tcPr>
            <w:tcW w:w="1661" w:type="dxa"/>
            <w:shd w:val="clear" w:color="auto" w:fill="auto"/>
            <w:vAlign w:val="center"/>
            <w:hideMark/>
          </w:tcPr>
          <w:p w14:paraId="54917E2A" w14:textId="77777777" w:rsidR="00E33BD5" w:rsidRPr="00A23FA3" w:rsidRDefault="00E33BD5" w:rsidP="001910E4">
            <w:pPr>
              <w:widowControl/>
              <w:jc w:val="left"/>
              <w:rPr>
                <w:ins w:id="1377" w:author="raye" w:date="2018-07-17T12:05:00Z"/>
                <w:rFonts w:ascii="Calibri" w:eastAsia="宋体" w:hAnsi="Calibri" w:cstheme="minorHAnsi"/>
                <w:kern w:val="0"/>
                <w:szCs w:val="21"/>
              </w:rPr>
            </w:pPr>
            <w:ins w:id="1378" w:author="raye" w:date="2018-07-17T12:05:00Z">
              <w:r w:rsidRPr="00A23FA3">
                <w:rPr>
                  <w:rFonts w:ascii="Calibri" w:eastAsia="宋体" w:hAnsi="Calibri" w:cstheme="minorHAnsi"/>
                  <w:kern w:val="0"/>
                  <w:szCs w:val="21"/>
                </w:rPr>
                <w:t>Refer to Compliance Supervisor review</w:t>
              </w:r>
            </w:ins>
          </w:p>
        </w:tc>
        <w:tc>
          <w:tcPr>
            <w:tcW w:w="1843" w:type="dxa"/>
            <w:shd w:val="clear" w:color="auto" w:fill="auto"/>
            <w:vAlign w:val="center"/>
            <w:hideMark/>
          </w:tcPr>
          <w:p w14:paraId="6CA1F79C" w14:textId="77777777" w:rsidR="00E33BD5" w:rsidRPr="00A23FA3" w:rsidRDefault="00E33BD5" w:rsidP="001910E4">
            <w:pPr>
              <w:widowControl/>
              <w:jc w:val="left"/>
              <w:rPr>
                <w:ins w:id="1379" w:author="raye" w:date="2018-07-17T12:05:00Z"/>
                <w:rFonts w:ascii="Calibri" w:eastAsia="宋体" w:hAnsi="Calibri" w:cstheme="minorHAnsi"/>
                <w:kern w:val="0"/>
                <w:szCs w:val="21"/>
              </w:rPr>
            </w:pPr>
            <w:ins w:id="1380" w:author="raye" w:date="2018-07-17T12:05:00Z">
              <w:r w:rsidRPr="00A23FA3">
                <w:rPr>
                  <w:rFonts w:ascii="Calibri" w:eastAsia="宋体" w:hAnsi="Calibri" w:cstheme="minorHAnsi"/>
                  <w:kern w:val="0"/>
                  <w:szCs w:val="21"/>
                </w:rPr>
                <w:t>Pending Compliance Analyst review</w:t>
              </w:r>
            </w:ins>
          </w:p>
        </w:tc>
        <w:tc>
          <w:tcPr>
            <w:tcW w:w="1701" w:type="dxa"/>
            <w:shd w:val="clear" w:color="auto" w:fill="auto"/>
            <w:vAlign w:val="center"/>
            <w:hideMark/>
          </w:tcPr>
          <w:p w14:paraId="1CA4FA29" w14:textId="77777777" w:rsidR="00E33BD5" w:rsidRPr="00A23FA3" w:rsidRDefault="00E33BD5" w:rsidP="001910E4">
            <w:pPr>
              <w:widowControl/>
              <w:jc w:val="left"/>
              <w:rPr>
                <w:ins w:id="1381" w:author="raye" w:date="2018-07-17T12:05:00Z"/>
                <w:rFonts w:ascii="Calibri" w:eastAsia="宋体" w:hAnsi="Calibri" w:cstheme="minorHAnsi"/>
                <w:kern w:val="0"/>
                <w:szCs w:val="21"/>
              </w:rPr>
            </w:pPr>
            <w:ins w:id="1382" w:author="raye" w:date="2018-07-17T12:05:00Z">
              <w:r w:rsidRPr="00A23FA3">
                <w:rPr>
                  <w:rFonts w:ascii="Calibri" w:eastAsia="宋体" w:hAnsi="Calibri" w:cstheme="minorHAnsi"/>
                  <w:kern w:val="0"/>
                  <w:szCs w:val="21"/>
                </w:rPr>
                <w:t>Refer to Compliance Supervisor review</w:t>
              </w:r>
            </w:ins>
          </w:p>
        </w:tc>
        <w:tc>
          <w:tcPr>
            <w:tcW w:w="1701" w:type="dxa"/>
            <w:shd w:val="clear" w:color="auto" w:fill="auto"/>
            <w:vAlign w:val="center"/>
            <w:hideMark/>
          </w:tcPr>
          <w:p w14:paraId="001DAC53" w14:textId="77777777" w:rsidR="00E33BD5" w:rsidRPr="00A23FA3" w:rsidRDefault="00E33BD5" w:rsidP="001910E4">
            <w:pPr>
              <w:widowControl/>
              <w:jc w:val="left"/>
              <w:rPr>
                <w:ins w:id="1383" w:author="raye" w:date="2018-07-17T12:05:00Z"/>
                <w:rFonts w:ascii="Calibri" w:eastAsia="宋体" w:hAnsi="Calibri" w:cstheme="minorHAnsi"/>
                <w:kern w:val="0"/>
                <w:szCs w:val="21"/>
              </w:rPr>
            </w:pPr>
            <w:ins w:id="1384" w:author="raye" w:date="2018-07-17T12:05:00Z">
              <w:r w:rsidRPr="00A23FA3">
                <w:rPr>
                  <w:rFonts w:ascii="Calibri" w:eastAsia="宋体" w:hAnsi="Calibri" w:cstheme="minorHAnsi"/>
                  <w:kern w:val="0"/>
                  <w:szCs w:val="21"/>
                </w:rPr>
                <w:t>Pending Compliance Supervisor review</w:t>
              </w:r>
            </w:ins>
          </w:p>
        </w:tc>
        <w:tc>
          <w:tcPr>
            <w:tcW w:w="1325" w:type="dxa"/>
            <w:shd w:val="clear" w:color="auto" w:fill="auto"/>
            <w:vAlign w:val="center"/>
            <w:hideMark/>
          </w:tcPr>
          <w:p w14:paraId="0D688CD3" w14:textId="77777777" w:rsidR="00E33BD5" w:rsidRPr="00A23FA3" w:rsidRDefault="00E33BD5" w:rsidP="001910E4">
            <w:pPr>
              <w:widowControl/>
              <w:jc w:val="left"/>
              <w:rPr>
                <w:ins w:id="1385" w:author="raye" w:date="2018-07-17T12:05:00Z"/>
                <w:rFonts w:ascii="Calibri" w:eastAsia="宋体" w:hAnsi="Calibri" w:cstheme="minorHAnsi"/>
                <w:kern w:val="0"/>
                <w:szCs w:val="21"/>
              </w:rPr>
            </w:pPr>
            <w:ins w:id="1386" w:author="raye" w:date="2018-07-17T12:05:00Z">
              <w:r w:rsidRPr="00A23FA3">
                <w:rPr>
                  <w:rFonts w:ascii="Calibri" w:eastAsia="宋体" w:hAnsi="Calibri" w:cstheme="minorHAnsi"/>
                  <w:kern w:val="0"/>
                  <w:szCs w:val="21"/>
                </w:rPr>
                <w:t>Compliance Analyst</w:t>
              </w:r>
            </w:ins>
          </w:p>
        </w:tc>
      </w:tr>
      <w:tr w:rsidR="00A23FA3" w:rsidRPr="00A23FA3" w14:paraId="09B572AD" w14:textId="77777777" w:rsidTr="001910E4">
        <w:trPr>
          <w:trHeight w:val="570"/>
          <w:ins w:id="1387" w:author="raye" w:date="2018-07-17T12:05:00Z"/>
        </w:trPr>
        <w:tc>
          <w:tcPr>
            <w:tcW w:w="602" w:type="dxa"/>
            <w:shd w:val="clear" w:color="auto" w:fill="auto"/>
            <w:vAlign w:val="center"/>
            <w:hideMark/>
          </w:tcPr>
          <w:p w14:paraId="39E8FB19" w14:textId="77777777" w:rsidR="00E33BD5" w:rsidRPr="00A23FA3" w:rsidRDefault="00E33BD5" w:rsidP="001910E4">
            <w:pPr>
              <w:widowControl/>
              <w:jc w:val="center"/>
              <w:rPr>
                <w:ins w:id="1388" w:author="raye" w:date="2018-07-17T12:05:00Z"/>
                <w:rFonts w:ascii="Calibri" w:eastAsia="宋体" w:hAnsi="Calibri" w:cstheme="minorHAnsi"/>
                <w:kern w:val="0"/>
                <w:szCs w:val="21"/>
              </w:rPr>
            </w:pPr>
            <w:ins w:id="1389" w:author="raye" w:date="2018-07-17T12:05:00Z">
              <w:r w:rsidRPr="00A23FA3">
                <w:rPr>
                  <w:rFonts w:ascii="Calibri" w:eastAsia="宋体" w:hAnsi="Calibri" w:cstheme="minorHAnsi"/>
                  <w:kern w:val="0"/>
                  <w:szCs w:val="21"/>
                </w:rPr>
                <w:t>10</w:t>
              </w:r>
            </w:ins>
          </w:p>
        </w:tc>
        <w:tc>
          <w:tcPr>
            <w:tcW w:w="1661" w:type="dxa"/>
            <w:shd w:val="clear" w:color="auto" w:fill="auto"/>
            <w:vAlign w:val="center"/>
            <w:hideMark/>
          </w:tcPr>
          <w:p w14:paraId="39F5AE25" w14:textId="77777777" w:rsidR="00E33BD5" w:rsidRPr="00A23FA3" w:rsidRDefault="00E33BD5" w:rsidP="001910E4">
            <w:pPr>
              <w:widowControl/>
              <w:jc w:val="left"/>
              <w:rPr>
                <w:ins w:id="1390" w:author="raye" w:date="2018-07-17T12:05:00Z"/>
                <w:rFonts w:ascii="Calibri" w:eastAsia="宋体" w:hAnsi="Calibri" w:cstheme="minorHAnsi"/>
                <w:kern w:val="0"/>
                <w:szCs w:val="21"/>
              </w:rPr>
            </w:pPr>
            <w:ins w:id="1391" w:author="raye" w:date="2018-07-17T12:05:00Z">
              <w:r w:rsidRPr="00A23FA3">
                <w:rPr>
                  <w:rFonts w:ascii="Calibri" w:eastAsia="宋体" w:hAnsi="Calibri" w:cstheme="minorHAnsi"/>
                  <w:kern w:val="0"/>
                  <w:szCs w:val="21"/>
                </w:rPr>
                <w:t>Compliance Supervisor opens case to review</w:t>
              </w:r>
            </w:ins>
          </w:p>
        </w:tc>
        <w:tc>
          <w:tcPr>
            <w:tcW w:w="1843" w:type="dxa"/>
            <w:shd w:val="clear" w:color="auto" w:fill="auto"/>
            <w:vAlign w:val="center"/>
            <w:hideMark/>
          </w:tcPr>
          <w:p w14:paraId="2126A6E6" w14:textId="77777777" w:rsidR="00E33BD5" w:rsidRPr="00A23FA3" w:rsidRDefault="00E33BD5" w:rsidP="001910E4">
            <w:pPr>
              <w:widowControl/>
              <w:jc w:val="left"/>
              <w:rPr>
                <w:ins w:id="1392" w:author="raye" w:date="2018-07-17T12:05:00Z"/>
                <w:rFonts w:ascii="Calibri" w:eastAsia="宋体" w:hAnsi="Calibri" w:cstheme="minorHAnsi"/>
                <w:kern w:val="0"/>
                <w:szCs w:val="21"/>
              </w:rPr>
            </w:pPr>
            <w:ins w:id="1393" w:author="raye" w:date="2018-07-17T12:05:00Z">
              <w:r w:rsidRPr="00A23FA3">
                <w:rPr>
                  <w:rFonts w:ascii="Calibri" w:eastAsia="宋体" w:hAnsi="Calibri" w:cstheme="minorHAnsi"/>
                  <w:kern w:val="0"/>
                  <w:szCs w:val="21"/>
                </w:rPr>
                <w:t>Pending Compliance Supervisor review</w:t>
              </w:r>
            </w:ins>
          </w:p>
        </w:tc>
        <w:tc>
          <w:tcPr>
            <w:tcW w:w="1701" w:type="dxa"/>
            <w:shd w:val="clear" w:color="auto" w:fill="auto"/>
            <w:vAlign w:val="center"/>
            <w:hideMark/>
          </w:tcPr>
          <w:p w14:paraId="62DD76C8" w14:textId="77777777" w:rsidR="00E33BD5" w:rsidRPr="00A23FA3" w:rsidRDefault="00E33BD5" w:rsidP="001910E4">
            <w:pPr>
              <w:widowControl/>
              <w:jc w:val="left"/>
              <w:rPr>
                <w:ins w:id="1394" w:author="raye" w:date="2018-07-17T12:05:00Z"/>
                <w:rFonts w:ascii="Calibri" w:eastAsia="宋体" w:hAnsi="Calibri" w:cstheme="minorHAnsi"/>
                <w:kern w:val="0"/>
                <w:szCs w:val="21"/>
              </w:rPr>
            </w:pPr>
            <w:ins w:id="1395"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6522BD75" w14:textId="77777777" w:rsidR="00E33BD5" w:rsidRPr="00A23FA3" w:rsidRDefault="00E33BD5" w:rsidP="001910E4">
            <w:pPr>
              <w:widowControl/>
              <w:jc w:val="left"/>
              <w:rPr>
                <w:ins w:id="1396" w:author="raye" w:date="2018-07-17T12:05:00Z"/>
                <w:rFonts w:ascii="Calibri" w:eastAsia="宋体" w:hAnsi="Calibri" w:cstheme="minorHAnsi"/>
                <w:kern w:val="0"/>
                <w:szCs w:val="21"/>
              </w:rPr>
            </w:pPr>
            <w:ins w:id="1397" w:author="raye" w:date="2018-07-17T12:05:00Z">
              <w:r w:rsidRPr="00A23FA3">
                <w:rPr>
                  <w:rFonts w:ascii="Calibri" w:eastAsia="宋体" w:hAnsi="Calibri" w:cstheme="minorHAnsi"/>
                  <w:kern w:val="0"/>
                  <w:szCs w:val="21"/>
                </w:rPr>
                <w:t>Under Compliance Supervisor review</w:t>
              </w:r>
            </w:ins>
          </w:p>
        </w:tc>
        <w:tc>
          <w:tcPr>
            <w:tcW w:w="1325" w:type="dxa"/>
            <w:shd w:val="clear" w:color="auto" w:fill="auto"/>
            <w:vAlign w:val="center"/>
            <w:hideMark/>
          </w:tcPr>
          <w:p w14:paraId="00CB1370" w14:textId="77777777" w:rsidR="00E33BD5" w:rsidRPr="00A23FA3" w:rsidRDefault="00E33BD5" w:rsidP="001910E4">
            <w:pPr>
              <w:widowControl/>
              <w:jc w:val="left"/>
              <w:rPr>
                <w:ins w:id="1398" w:author="raye" w:date="2018-07-17T12:05:00Z"/>
                <w:rFonts w:ascii="Calibri" w:eastAsia="宋体" w:hAnsi="Calibri" w:cstheme="minorHAnsi"/>
                <w:kern w:val="0"/>
                <w:szCs w:val="21"/>
              </w:rPr>
            </w:pPr>
            <w:ins w:id="1399" w:author="raye" w:date="2018-07-17T12:05:00Z">
              <w:r w:rsidRPr="00A23FA3">
                <w:rPr>
                  <w:rFonts w:ascii="Calibri" w:eastAsia="宋体" w:hAnsi="Calibri" w:cstheme="minorHAnsi"/>
                  <w:kern w:val="0"/>
                  <w:szCs w:val="21"/>
                </w:rPr>
                <w:t>Compliance Analyst</w:t>
              </w:r>
            </w:ins>
          </w:p>
        </w:tc>
      </w:tr>
      <w:tr w:rsidR="00A23FA3" w:rsidRPr="00A23FA3" w14:paraId="4B123F0B" w14:textId="77777777" w:rsidTr="001910E4">
        <w:trPr>
          <w:trHeight w:val="570"/>
          <w:ins w:id="1400" w:author="raye" w:date="2018-07-17T12:05:00Z"/>
        </w:trPr>
        <w:tc>
          <w:tcPr>
            <w:tcW w:w="602" w:type="dxa"/>
            <w:shd w:val="clear" w:color="auto" w:fill="auto"/>
            <w:vAlign w:val="center"/>
            <w:hideMark/>
          </w:tcPr>
          <w:p w14:paraId="10FD192A" w14:textId="77777777" w:rsidR="00E33BD5" w:rsidRPr="00A23FA3" w:rsidRDefault="00E33BD5" w:rsidP="001910E4">
            <w:pPr>
              <w:widowControl/>
              <w:jc w:val="center"/>
              <w:rPr>
                <w:ins w:id="1401" w:author="raye" w:date="2018-07-17T12:05:00Z"/>
                <w:rFonts w:ascii="Calibri" w:eastAsia="宋体" w:hAnsi="Calibri" w:cstheme="minorHAnsi"/>
                <w:kern w:val="0"/>
                <w:szCs w:val="21"/>
              </w:rPr>
            </w:pPr>
            <w:ins w:id="1402" w:author="raye" w:date="2018-07-17T12:05:00Z">
              <w:r w:rsidRPr="00A23FA3">
                <w:rPr>
                  <w:rFonts w:ascii="Calibri" w:eastAsia="宋体" w:hAnsi="Calibri" w:cstheme="minorHAnsi"/>
                  <w:kern w:val="0"/>
                  <w:szCs w:val="21"/>
                </w:rPr>
                <w:t>10A</w:t>
              </w:r>
            </w:ins>
          </w:p>
        </w:tc>
        <w:tc>
          <w:tcPr>
            <w:tcW w:w="1661" w:type="dxa"/>
            <w:shd w:val="clear" w:color="auto" w:fill="auto"/>
            <w:vAlign w:val="center"/>
            <w:hideMark/>
          </w:tcPr>
          <w:p w14:paraId="58BB15B8" w14:textId="77777777" w:rsidR="00E33BD5" w:rsidRPr="00A23FA3" w:rsidRDefault="00E33BD5" w:rsidP="001910E4">
            <w:pPr>
              <w:widowControl/>
              <w:jc w:val="left"/>
              <w:rPr>
                <w:ins w:id="1403" w:author="raye" w:date="2018-07-17T12:05:00Z"/>
                <w:rFonts w:ascii="Calibri" w:eastAsia="宋体" w:hAnsi="Calibri" w:cstheme="minorHAnsi"/>
                <w:kern w:val="0"/>
                <w:szCs w:val="21"/>
              </w:rPr>
            </w:pPr>
            <w:ins w:id="1404" w:author="raye" w:date="2018-07-17T12:05:00Z">
              <w:r w:rsidRPr="00A23FA3">
                <w:rPr>
                  <w:rFonts w:ascii="Calibri" w:eastAsia="宋体" w:hAnsi="Calibri" w:cstheme="minorHAnsi"/>
                  <w:kern w:val="0"/>
                  <w:szCs w:val="21"/>
                </w:rPr>
                <w:t xml:space="preserve">Identify if it is a productive case and make a decision </w:t>
              </w:r>
            </w:ins>
          </w:p>
        </w:tc>
        <w:tc>
          <w:tcPr>
            <w:tcW w:w="1843" w:type="dxa"/>
            <w:shd w:val="clear" w:color="auto" w:fill="auto"/>
            <w:vAlign w:val="center"/>
            <w:hideMark/>
          </w:tcPr>
          <w:p w14:paraId="1C3D118B" w14:textId="77777777" w:rsidR="00E33BD5" w:rsidRPr="00A23FA3" w:rsidRDefault="00E33BD5" w:rsidP="001910E4">
            <w:pPr>
              <w:widowControl/>
              <w:jc w:val="left"/>
              <w:rPr>
                <w:ins w:id="1405" w:author="raye" w:date="2018-07-17T12:05:00Z"/>
                <w:rFonts w:ascii="Calibri" w:eastAsia="宋体" w:hAnsi="Calibri" w:cstheme="minorHAnsi"/>
                <w:kern w:val="0"/>
                <w:szCs w:val="21"/>
              </w:rPr>
            </w:pPr>
            <w:ins w:id="1406" w:author="raye" w:date="2018-07-17T12:05:00Z">
              <w:r w:rsidRPr="00A23FA3">
                <w:rPr>
                  <w:rFonts w:ascii="Calibri" w:eastAsia="宋体" w:hAnsi="Calibri" w:cstheme="minorHAnsi"/>
                  <w:kern w:val="0"/>
                  <w:szCs w:val="21"/>
                </w:rPr>
                <w:t>Under Compliance Supervisor review</w:t>
              </w:r>
            </w:ins>
          </w:p>
        </w:tc>
        <w:tc>
          <w:tcPr>
            <w:tcW w:w="1701" w:type="dxa"/>
            <w:shd w:val="clear" w:color="auto" w:fill="auto"/>
            <w:vAlign w:val="center"/>
            <w:hideMark/>
          </w:tcPr>
          <w:p w14:paraId="6DD6CD9F" w14:textId="77777777" w:rsidR="00E33BD5" w:rsidRPr="00A23FA3" w:rsidRDefault="00E33BD5" w:rsidP="001910E4">
            <w:pPr>
              <w:widowControl/>
              <w:jc w:val="left"/>
              <w:rPr>
                <w:ins w:id="1407" w:author="raye" w:date="2018-07-17T12:05:00Z"/>
                <w:rFonts w:ascii="Calibri" w:eastAsia="宋体" w:hAnsi="Calibri" w:cstheme="minorHAnsi"/>
                <w:kern w:val="0"/>
                <w:szCs w:val="21"/>
              </w:rPr>
            </w:pPr>
            <w:ins w:id="1408" w:author="raye" w:date="2018-07-17T12:05:00Z">
              <w:r w:rsidRPr="00A23FA3">
                <w:rPr>
                  <w:rFonts w:ascii="Calibri" w:eastAsia="宋体" w:hAnsi="Calibri" w:cstheme="minorHAnsi"/>
                  <w:kern w:val="0"/>
                  <w:szCs w:val="21"/>
                </w:rPr>
                <w:t>Sign-off with approval</w:t>
              </w:r>
            </w:ins>
          </w:p>
        </w:tc>
        <w:tc>
          <w:tcPr>
            <w:tcW w:w="1701" w:type="dxa"/>
            <w:shd w:val="clear" w:color="auto" w:fill="auto"/>
            <w:vAlign w:val="center"/>
            <w:hideMark/>
          </w:tcPr>
          <w:p w14:paraId="649B3B94" w14:textId="77777777" w:rsidR="00E33BD5" w:rsidRPr="00A23FA3" w:rsidRDefault="00E33BD5" w:rsidP="001910E4">
            <w:pPr>
              <w:widowControl/>
              <w:jc w:val="left"/>
              <w:rPr>
                <w:ins w:id="1409" w:author="raye" w:date="2018-07-17T12:05:00Z"/>
                <w:rFonts w:ascii="Calibri" w:eastAsia="宋体" w:hAnsi="Calibri" w:cstheme="minorHAnsi"/>
                <w:kern w:val="0"/>
                <w:szCs w:val="21"/>
              </w:rPr>
            </w:pPr>
            <w:ins w:id="1410" w:author="raye" w:date="2018-07-17T12:05:00Z">
              <w:r w:rsidRPr="00A23FA3">
                <w:rPr>
                  <w:rFonts w:ascii="Calibri" w:eastAsia="宋体" w:hAnsi="Calibri" w:cstheme="minorHAnsi"/>
                  <w:kern w:val="0"/>
                  <w:szCs w:val="21"/>
                </w:rPr>
                <w:t>Close Approval</w:t>
              </w:r>
            </w:ins>
          </w:p>
        </w:tc>
        <w:tc>
          <w:tcPr>
            <w:tcW w:w="1325" w:type="dxa"/>
            <w:shd w:val="clear" w:color="auto" w:fill="auto"/>
            <w:vAlign w:val="center"/>
            <w:hideMark/>
          </w:tcPr>
          <w:p w14:paraId="32498F7B" w14:textId="77777777" w:rsidR="00E33BD5" w:rsidRPr="00A23FA3" w:rsidRDefault="00E33BD5" w:rsidP="001910E4">
            <w:pPr>
              <w:widowControl/>
              <w:jc w:val="left"/>
              <w:rPr>
                <w:ins w:id="1411" w:author="raye" w:date="2018-07-17T12:05:00Z"/>
                <w:rFonts w:ascii="Calibri" w:eastAsia="宋体" w:hAnsi="Calibri" w:cstheme="minorHAnsi"/>
                <w:kern w:val="0"/>
                <w:szCs w:val="21"/>
              </w:rPr>
            </w:pPr>
            <w:ins w:id="1412" w:author="raye" w:date="2018-07-17T12:05:00Z">
              <w:r w:rsidRPr="00A23FA3">
                <w:rPr>
                  <w:rFonts w:ascii="Calibri" w:eastAsia="宋体" w:hAnsi="Calibri" w:cstheme="minorHAnsi"/>
                  <w:kern w:val="0"/>
                  <w:szCs w:val="21"/>
                </w:rPr>
                <w:t>Compliance Analyst</w:t>
              </w:r>
            </w:ins>
          </w:p>
        </w:tc>
      </w:tr>
      <w:tr w:rsidR="00A23FA3" w:rsidRPr="00A23FA3" w14:paraId="50658F1C" w14:textId="77777777" w:rsidTr="001910E4">
        <w:trPr>
          <w:trHeight w:val="570"/>
          <w:ins w:id="1413" w:author="raye" w:date="2018-07-17T12:05:00Z"/>
        </w:trPr>
        <w:tc>
          <w:tcPr>
            <w:tcW w:w="602" w:type="dxa"/>
            <w:shd w:val="clear" w:color="auto" w:fill="auto"/>
            <w:vAlign w:val="center"/>
            <w:hideMark/>
          </w:tcPr>
          <w:p w14:paraId="16096F47" w14:textId="77777777" w:rsidR="00E33BD5" w:rsidRPr="00A23FA3" w:rsidRDefault="00E33BD5" w:rsidP="001910E4">
            <w:pPr>
              <w:widowControl/>
              <w:jc w:val="center"/>
              <w:rPr>
                <w:ins w:id="1414" w:author="raye" w:date="2018-07-17T12:05:00Z"/>
                <w:rFonts w:ascii="Calibri" w:eastAsia="宋体" w:hAnsi="Calibri" w:cstheme="minorHAnsi"/>
                <w:kern w:val="0"/>
                <w:szCs w:val="21"/>
              </w:rPr>
            </w:pPr>
            <w:ins w:id="1415" w:author="raye" w:date="2018-07-17T12:05:00Z">
              <w:r w:rsidRPr="00A23FA3">
                <w:rPr>
                  <w:rFonts w:ascii="Calibri" w:eastAsia="宋体" w:hAnsi="Calibri" w:cstheme="minorHAnsi"/>
                  <w:kern w:val="0"/>
                  <w:szCs w:val="21"/>
                </w:rPr>
                <w:t>10B</w:t>
              </w:r>
            </w:ins>
          </w:p>
        </w:tc>
        <w:tc>
          <w:tcPr>
            <w:tcW w:w="1661" w:type="dxa"/>
            <w:shd w:val="clear" w:color="auto" w:fill="auto"/>
            <w:vAlign w:val="center"/>
            <w:hideMark/>
          </w:tcPr>
          <w:p w14:paraId="02FEA7F3" w14:textId="77777777" w:rsidR="00E33BD5" w:rsidRPr="00A23FA3" w:rsidRDefault="00E33BD5" w:rsidP="001910E4">
            <w:pPr>
              <w:widowControl/>
              <w:jc w:val="left"/>
              <w:rPr>
                <w:ins w:id="1416" w:author="raye" w:date="2018-07-17T12:05:00Z"/>
                <w:rFonts w:ascii="Calibri" w:eastAsia="宋体" w:hAnsi="Calibri" w:cstheme="minorHAnsi"/>
                <w:kern w:val="0"/>
                <w:szCs w:val="21"/>
              </w:rPr>
            </w:pPr>
            <w:ins w:id="1417" w:author="raye" w:date="2018-07-17T12:05:00Z">
              <w:r w:rsidRPr="00A23FA3">
                <w:rPr>
                  <w:rFonts w:ascii="Calibri" w:eastAsia="宋体" w:hAnsi="Calibri" w:cstheme="minorHAnsi"/>
                  <w:kern w:val="0"/>
                  <w:szCs w:val="21"/>
                </w:rPr>
                <w:t xml:space="preserve">Identify if it is a productive case and make a decision </w:t>
              </w:r>
            </w:ins>
          </w:p>
        </w:tc>
        <w:tc>
          <w:tcPr>
            <w:tcW w:w="1843" w:type="dxa"/>
            <w:shd w:val="clear" w:color="auto" w:fill="auto"/>
            <w:vAlign w:val="center"/>
            <w:hideMark/>
          </w:tcPr>
          <w:p w14:paraId="7E7DCEBE" w14:textId="77777777" w:rsidR="00E33BD5" w:rsidRPr="00A23FA3" w:rsidRDefault="00E33BD5" w:rsidP="001910E4">
            <w:pPr>
              <w:widowControl/>
              <w:jc w:val="left"/>
              <w:rPr>
                <w:ins w:id="1418" w:author="raye" w:date="2018-07-17T12:05:00Z"/>
                <w:rFonts w:ascii="Calibri" w:eastAsia="宋体" w:hAnsi="Calibri" w:cstheme="minorHAnsi"/>
                <w:kern w:val="0"/>
                <w:szCs w:val="21"/>
              </w:rPr>
            </w:pPr>
            <w:ins w:id="1419" w:author="raye" w:date="2018-07-17T12:05:00Z">
              <w:r w:rsidRPr="00A23FA3">
                <w:rPr>
                  <w:rFonts w:ascii="Calibri" w:eastAsia="宋体" w:hAnsi="Calibri" w:cstheme="minorHAnsi"/>
                  <w:kern w:val="0"/>
                  <w:szCs w:val="21"/>
                </w:rPr>
                <w:t>Under Compliance Supervisor review</w:t>
              </w:r>
            </w:ins>
          </w:p>
        </w:tc>
        <w:tc>
          <w:tcPr>
            <w:tcW w:w="1701" w:type="dxa"/>
            <w:shd w:val="clear" w:color="auto" w:fill="auto"/>
            <w:vAlign w:val="center"/>
            <w:hideMark/>
          </w:tcPr>
          <w:p w14:paraId="3B715B71" w14:textId="77777777" w:rsidR="00E33BD5" w:rsidRPr="00A23FA3" w:rsidRDefault="00E33BD5" w:rsidP="001910E4">
            <w:pPr>
              <w:widowControl/>
              <w:jc w:val="left"/>
              <w:rPr>
                <w:ins w:id="1420" w:author="raye" w:date="2018-07-17T12:05:00Z"/>
                <w:rFonts w:ascii="Calibri" w:eastAsia="宋体" w:hAnsi="Calibri" w:cstheme="minorHAnsi"/>
                <w:kern w:val="0"/>
                <w:szCs w:val="21"/>
              </w:rPr>
            </w:pPr>
            <w:ins w:id="1421" w:author="raye" w:date="2018-07-17T12:05:00Z">
              <w:r w:rsidRPr="00A23FA3">
                <w:rPr>
                  <w:rFonts w:ascii="Calibri" w:eastAsia="宋体" w:hAnsi="Calibri" w:cstheme="minorHAnsi"/>
                  <w:kern w:val="0"/>
                  <w:szCs w:val="21"/>
                </w:rPr>
                <w:t>Return to Compliance Analyst for #4 preparing</w:t>
              </w:r>
            </w:ins>
          </w:p>
        </w:tc>
        <w:tc>
          <w:tcPr>
            <w:tcW w:w="1701" w:type="dxa"/>
            <w:shd w:val="clear" w:color="auto" w:fill="auto"/>
            <w:vAlign w:val="center"/>
            <w:hideMark/>
          </w:tcPr>
          <w:p w14:paraId="06CDD7BE" w14:textId="77777777" w:rsidR="00E33BD5" w:rsidRPr="00A23FA3" w:rsidRDefault="00E33BD5" w:rsidP="001910E4">
            <w:pPr>
              <w:widowControl/>
              <w:jc w:val="left"/>
              <w:rPr>
                <w:ins w:id="1422" w:author="raye" w:date="2018-07-17T12:05:00Z"/>
                <w:rFonts w:ascii="Calibri" w:eastAsia="宋体" w:hAnsi="Calibri" w:cstheme="minorHAnsi"/>
                <w:kern w:val="0"/>
                <w:szCs w:val="21"/>
              </w:rPr>
            </w:pPr>
            <w:ins w:id="1423" w:author="raye" w:date="2018-07-17T12:05:00Z">
              <w:r w:rsidRPr="00A23FA3">
                <w:rPr>
                  <w:rFonts w:ascii="Calibri" w:eastAsia="宋体" w:hAnsi="Calibri" w:cstheme="minorHAnsi"/>
                  <w:kern w:val="0"/>
                  <w:szCs w:val="21"/>
                </w:rPr>
                <w:t>Pending Compliance Analyst review</w:t>
              </w:r>
            </w:ins>
          </w:p>
        </w:tc>
        <w:tc>
          <w:tcPr>
            <w:tcW w:w="1325" w:type="dxa"/>
            <w:shd w:val="clear" w:color="auto" w:fill="auto"/>
            <w:vAlign w:val="center"/>
            <w:hideMark/>
          </w:tcPr>
          <w:p w14:paraId="21DA57C3" w14:textId="77777777" w:rsidR="00E33BD5" w:rsidRPr="00A23FA3" w:rsidRDefault="00E33BD5" w:rsidP="001910E4">
            <w:pPr>
              <w:widowControl/>
              <w:jc w:val="left"/>
              <w:rPr>
                <w:ins w:id="1424" w:author="raye" w:date="2018-07-17T12:05:00Z"/>
                <w:rFonts w:ascii="Calibri" w:eastAsia="宋体" w:hAnsi="Calibri" w:cstheme="minorHAnsi"/>
                <w:kern w:val="0"/>
                <w:szCs w:val="21"/>
              </w:rPr>
            </w:pPr>
            <w:ins w:id="1425" w:author="raye" w:date="2018-07-17T12:05:00Z">
              <w:r w:rsidRPr="00A23FA3">
                <w:rPr>
                  <w:rFonts w:ascii="Calibri" w:eastAsia="宋体" w:hAnsi="Calibri" w:cstheme="minorHAnsi"/>
                  <w:kern w:val="0"/>
                  <w:szCs w:val="21"/>
                </w:rPr>
                <w:t>Compliance Supervisor</w:t>
              </w:r>
            </w:ins>
          </w:p>
        </w:tc>
      </w:tr>
      <w:tr w:rsidR="00A23FA3" w:rsidRPr="00A23FA3" w14:paraId="66EA45CB" w14:textId="77777777" w:rsidTr="001910E4">
        <w:trPr>
          <w:trHeight w:val="570"/>
          <w:ins w:id="1426" w:author="raye" w:date="2018-07-17T12:05:00Z"/>
        </w:trPr>
        <w:tc>
          <w:tcPr>
            <w:tcW w:w="602" w:type="dxa"/>
            <w:shd w:val="clear" w:color="auto" w:fill="auto"/>
            <w:vAlign w:val="center"/>
            <w:hideMark/>
          </w:tcPr>
          <w:p w14:paraId="632FF2A5" w14:textId="77777777" w:rsidR="00E33BD5" w:rsidRPr="00A23FA3" w:rsidRDefault="00E33BD5" w:rsidP="001910E4">
            <w:pPr>
              <w:widowControl/>
              <w:jc w:val="center"/>
              <w:rPr>
                <w:ins w:id="1427" w:author="raye" w:date="2018-07-17T12:05:00Z"/>
                <w:rFonts w:ascii="Calibri" w:eastAsia="宋体" w:hAnsi="Calibri" w:cstheme="minorHAnsi"/>
                <w:kern w:val="0"/>
                <w:szCs w:val="21"/>
              </w:rPr>
            </w:pPr>
            <w:ins w:id="1428" w:author="raye" w:date="2018-07-17T12:05:00Z">
              <w:r w:rsidRPr="00A23FA3">
                <w:rPr>
                  <w:rFonts w:ascii="Calibri" w:eastAsia="宋体" w:hAnsi="Calibri" w:cstheme="minorHAnsi"/>
                  <w:kern w:val="0"/>
                  <w:szCs w:val="21"/>
                </w:rPr>
                <w:t>11</w:t>
              </w:r>
              <w:r w:rsidRPr="00A23FA3">
                <w:rPr>
                  <w:rFonts w:ascii="Calibri" w:eastAsia="宋体" w:hAnsi="Calibri" w:cstheme="minorHAnsi"/>
                  <w:kern w:val="0"/>
                  <w:szCs w:val="21"/>
                </w:rPr>
                <w:br/>
                <w:t>17D</w:t>
              </w:r>
            </w:ins>
          </w:p>
        </w:tc>
        <w:tc>
          <w:tcPr>
            <w:tcW w:w="1661" w:type="dxa"/>
            <w:shd w:val="clear" w:color="auto" w:fill="auto"/>
            <w:vAlign w:val="center"/>
            <w:hideMark/>
          </w:tcPr>
          <w:p w14:paraId="417C9D1A" w14:textId="77777777" w:rsidR="00E33BD5" w:rsidRPr="00A23FA3" w:rsidRDefault="00E33BD5" w:rsidP="001910E4">
            <w:pPr>
              <w:widowControl/>
              <w:jc w:val="left"/>
              <w:rPr>
                <w:ins w:id="1429" w:author="raye" w:date="2018-07-17T12:05:00Z"/>
                <w:rFonts w:ascii="Calibri" w:eastAsia="宋体" w:hAnsi="Calibri" w:cstheme="minorHAnsi"/>
                <w:kern w:val="0"/>
                <w:szCs w:val="21"/>
              </w:rPr>
            </w:pPr>
            <w:ins w:id="1430" w:author="raye" w:date="2018-07-17T12:05:00Z">
              <w:r w:rsidRPr="00A23FA3">
                <w:rPr>
                  <w:rFonts w:ascii="Calibri" w:eastAsia="宋体" w:hAnsi="Calibri" w:cstheme="minorHAnsi"/>
                  <w:kern w:val="0"/>
                  <w:szCs w:val="21"/>
                </w:rPr>
                <w:t>Input #4 &amp; refer to Compliance Supervisor</w:t>
              </w:r>
            </w:ins>
          </w:p>
        </w:tc>
        <w:tc>
          <w:tcPr>
            <w:tcW w:w="1843" w:type="dxa"/>
            <w:shd w:val="clear" w:color="auto" w:fill="auto"/>
            <w:vAlign w:val="center"/>
            <w:hideMark/>
          </w:tcPr>
          <w:p w14:paraId="64A3BD45" w14:textId="77777777" w:rsidR="00E33BD5" w:rsidRPr="00A23FA3" w:rsidRDefault="00E33BD5" w:rsidP="001910E4">
            <w:pPr>
              <w:widowControl/>
              <w:jc w:val="left"/>
              <w:rPr>
                <w:ins w:id="1431" w:author="raye" w:date="2018-07-17T12:05:00Z"/>
                <w:rFonts w:ascii="Calibri" w:eastAsia="宋体" w:hAnsi="Calibri" w:cstheme="minorHAnsi"/>
                <w:kern w:val="0"/>
                <w:szCs w:val="21"/>
              </w:rPr>
            </w:pPr>
            <w:ins w:id="1432" w:author="raye" w:date="2018-07-17T12:05:00Z">
              <w:r w:rsidRPr="00A23FA3">
                <w:rPr>
                  <w:rFonts w:ascii="Calibri" w:eastAsia="宋体" w:hAnsi="Calibri" w:cstheme="minorHAnsi"/>
                  <w:kern w:val="0"/>
                  <w:szCs w:val="21"/>
                </w:rPr>
                <w:t>Pending Compliance Analyst review</w:t>
              </w:r>
            </w:ins>
          </w:p>
        </w:tc>
        <w:tc>
          <w:tcPr>
            <w:tcW w:w="1701" w:type="dxa"/>
            <w:shd w:val="clear" w:color="auto" w:fill="auto"/>
            <w:vAlign w:val="center"/>
            <w:hideMark/>
          </w:tcPr>
          <w:p w14:paraId="78A0DD33" w14:textId="77777777" w:rsidR="00E33BD5" w:rsidRPr="00A23FA3" w:rsidRDefault="00E33BD5" w:rsidP="001910E4">
            <w:pPr>
              <w:widowControl/>
              <w:jc w:val="left"/>
              <w:rPr>
                <w:ins w:id="1433" w:author="raye" w:date="2018-07-17T12:05:00Z"/>
                <w:rFonts w:ascii="Calibri" w:eastAsia="宋体" w:hAnsi="Calibri" w:cstheme="minorHAnsi"/>
                <w:kern w:val="0"/>
                <w:szCs w:val="21"/>
              </w:rPr>
            </w:pPr>
            <w:ins w:id="1434"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4E52E543" w14:textId="77777777" w:rsidR="00E33BD5" w:rsidRPr="00A23FA3" w:rsidRDefault="00E33BD5" w:rsidP="001910E4">
            <w:pPr>
              <w:widowControl/>
              <w:jc w:val="left"/>
              <w:rPr>
                <w:ins w:id="1435" w:author="raye" w:date="2018-07-17T12:05:00Z"/>
                <w:rFonts w:ascii="Calibri" w:eastAsia="宋体" w:hAnsi="Calibri" w:cstheme="minorHAnsi"/>
                <w:kern w:val="0"/>
                <w:szCs w:val="21"/>
              </w:rPr>
            </w:pPr>
            <w:ins w:id="1436" w:author="raye" w:date="2018-07-17T12:05:00Z">
              <w:r w:rsidRPr="00A23FA3">
                <w:rPr>
                  <w:rFonts w:ascii="Calibri" w:eastAsia="宋体" w:hAnsi="Calibri" w:cstheme="minorHAnsi"/>
                  <w:kern w:val="0"/>
                  <w:szCs w:val="21"/>
                </w:rPr>
                <w:t>Under Compliance Analyst review</w:t>
              </w:r>
            </w:ins>
          </w:p>
        </w:tc>
        <w:tc>
          <w:tcPr>
            <w:tcW w:w="1325" w:type="dxa"/>
            <w:shd w:val="clear" w:color="auto" w:fill="auto"/>
            <w:vAlign w:val="center"/>
            <w:hideMark/>
          </w:tcPr>
          <w:p w14:paraId="5D321F5E" w14:textId="77777777" w:rsidR="00E33BD5" w:rsidRPr="00A23FA3" w:rsidRDefault="00E33BD5" w:rsidP="001910E4">
            <w:pPr>
              <w:widowControl/>
              <w:jc w:val="left"/>
              <w:rPr>
                <w:ins w:id="1437" w:author="raye" w:date="2018-07-17T12:05:00Z"/>
                <w:rFonts w:ascii="Calibri" w:eastAsia="宋体" w:hAnsi="Calibri" w:cstheme="minorHAnsi"/>
                <w:kern w:val="0"/>
                <w:szCs w:val="21"/>
              </w:rPr>
            </w:pPr>
            <w:ins w:id="1438" w:author="raye" w:date="2018-07-17T12:05:00Z">
              <w:r w:rsidRPr="00A23FA3">
                <w:rPr>
                  <w:rFonts w:ascii="Calibri" w:eastAsia="宋体" w:hAnsi="Calibri" w:cstheme="minorHAnsi"/>
                  <w:kern w:val="0"/>
                  <w:szCs w:val="21"/>
                </w:rPr>
                <w:t>Compliance Analyst</w:t>
              </w:r>
            </w:ins>
          </w:p>
        </w:tc>
      </w:tr>
      <w:tr w:rsidR="00A23FA3" w:rsidRPr="00A23FA3" w14:paraId="0950AE84" w14:textId="77777777" w:rsidTr="001910E4">
        <w:trPr>
          <w:trHeight w:val="570"/>
          <w:ins w:id="1439" w:author="raye" w:date="2018-07-17T12:05:00Z"/>
        </w:trPr>
        <w:tc>
          <w:tcPr>
            <w:tcW w:w="602" w:type="dxa"/>
            <w:shd w:val="clear" w:color="auto" w:fill="auto"/>
            <w:vAlign w:val="center"/>
            <w:hideMark/>
          </w:tcPr>
          <w:p w14:paraId="4484651F" w14:textId="77777777" w:rsidR="00E33BD5" w:rsidRPr="00A23FA3" w:rsidRDefault="00E33BD5" w:rsidP="001910E4">
            <w:pPr>
              <w:widowControl/>
              <w:jc w:val="center"/>
              <w:rPr>
                <w:ins w:id="1440" w:author="raye" w:date="2018-07-17T12:05:00Z"/>
                <w:rFonts w:ascii="Calibri" w:eastAsia="宋体" w:hAnsi="Calibri" w:cstheme="minorHAnsi"/>
                <w:kern w:val="0"/>
                <w:szCs w:val="21"/>
              </w:rPr>
            </w:pPr>
            <w:ins w:id="1441" w:author="raye" w:date="2018-07-17T12:05:00Z">
              <w:r w:rsidRPr="00A23FA3">
                <w:rPr>
                  <w:rFonts w:ascii="Calibri" w:eastAsia="宋体" w:hAnsi="Calibri" w:cstheme="minorHAnsi"/>
                  <w:kern w:val="0"/>
                  <w:szCs w:val="21"/>
                </w:rPr>
                <w:lastRenderedPageBreak/>
                <w:t>12</w:t>
              </w:r>
            </w:ins>
          </w:p>
        </w:tc>
        <w:tc>
          <w:tcPr>
            <w:tcW w:w="1661" w:type="dxa"/>
            <w:shd w:val="clear" w:color="auto" w:fill="auto"/>
            <w:vAlign w:val="center"/>
            <w:hideMark/>
          </w:tcPr>
          <w:p w14:paraId="26283114" w14:textId="77777777" w:rsidR="00E33BD5" w:rsidRPr="00A23FA3" w:rsidRDefault="00E33BD5" w:rsidP="001910E4">
            <w:pPr>
              <w:widowControl/>
              <w:jc w:val="left"/>
              <w:rPr>
                <w:ins w:id="1442" w:author="raye" w:date="2018-07-17T12:05:00Z"/>
                <w:rFonts w:ascii="Calibri" w:eastAsia="宋体" w:hAnsi="Calibri" w:cstheme="minorHAnsi"/>
                <w:kern w:val="0"/>
                <w:szCs w:val="21"/>
              </w:rPr>
            </w:pPr>
            <w:ins w:id="1443" w:author="raye" w:date="2018-07-17T12:05:00Z">
              <w:r w:rsidRPr="00A23FA3">
                <w:rPr>
                  <w:rFonts w:ascii="Calibri" w:eastAsia="宋体" w:hAnsi="Calibri" w:cstheme="minorHAnsi"/>
                  <w:kern w:val="0"/>
                  <w:szCs w:val="21"/>
                </w:rPr>
                <w:t>Refer to Compliance Supervisor</w:t>
              </w:r>
            </w:ins>
          </w:p>
        </w:tc>
        <w:tc>
          <w:tcPr>
            <w:tcW w:w="1843" w:type="dxa"/>
            <w:shd w:val="clear" w:color="auto" w:fill="auto"/>
            <w:vAlign w:val="center"/>
            <w:hideMark/>
          </w:tcPr>
          <w:p w14:paraId="6EEF856F" w14:textId="77777777" w:rsidR="00E33BD5" w:rsidRPr="00A23FA3" w:rsidRDefault="00E33BD5" w:rsidP="001910E4">
            <w:pPr>
              <w:widowControl/>
              <w:jc w:val="left"/>
              <w:rPr>
                <w:ins w:id="1444" w:author="raye" w:date="2018-07-17T12:05:00Z"/>
                <w:rFonts w:ascii="Calibri" w:eastAsia="宋体" w:hAnsi="Calibri" w:cstheme="minorHAnsi"/>
                <w:kern w:val="0"/>
                <w:szCs w:val="21"/>
              </w:rPr>
            </w:pPr>
            <w:ins w:id="1445" w:author="raye" w:date="2018-07-17T12:05:00Z">
              <w:r w:rsidRPr="00A23FA3">
                <w:rPr>
                  <w:rFonts w:ascii="Calibri" w:eastAsia="宋体" w:hAnsi="Calibri" w:cstheme="minorHAnsi"/>
                  <w:kern w:val="0"/>
                  <w:szCs w:val="21"/>
                </w:rPr>
                <w:t>Under Compliance Analyst review</w:t>
              </w:r>
            </w:ins>
          </w:p>
        </w:tc>
        <w:tc>
          <w:tcPr>
            <w:tcW w:w="1701" w:type="dxa"/>
            <w:shd w:val="clear" w:color="auto" w:fill="auto"/>
            <w:vAlign w:val="center"/>
            <w:hideMark/>
          </w:tcPr>
          <w:p w14:paraId="75DEE3DD" w14:textId="77777777" w:rsidR="00E33BD5" w:rsidRPr="00A23FA3" w:rsidRDefault="00E33BD5" w:rsidP="001910E4">
            <w:pPr>
              <w:widowControl/>
              <w:jc w:val="left"/>
              <w:rPr>
                <w:ins w:id="1446" w:author="raye" w:date="2018-07-17T12:05:00Z"/>
                <w:rFonts w:ascii="Calibri" w:eastAsia="宋体" w:hAnsi="Calibri" w:cstheme="minorHAnsi"/>
                <w:kern w:val="0"/>
                <w:szCs w:val="21"/>
              </w:rPr>
            </w:pPr>
            <w:ins w:id="1447" w:author="raye" w:date="2018-07-17T12:05:00Z">
              <w:r w:rsidRPr="00A23FA3">
                <w:rPr>
                  <w:rFonts w:ascii="Calibri" w:eastAsia="宋体" w:hAnsi="Calibri" w:cstheme="minorHAnsi"/>
                  <w:kern w:val="0"/>
                  <w:szCs w:val="21"/>
                </w:rPr>
                <w:t>Refer to Compliance Supervisor</w:t>
              </w:r>
            </w:ins>
          </w:p>
        </w:tc>
        <w:tc>
          <w:tcPr>
            <w:tcW w:w="1701" w:type="dxa"/>
            <w:shd w:val="clear" w:color="auto" w:fill="auto"/>
            <w:vAlign w:val="center"/>
            <w:hideMark/>
          </w:tcPr>
          <w:p w14:paraId="02D88EE6" w14:textId="77777777" w:rsidR="00E33BD5" w:rsidRPr="00A23FA3" w:rsidRDefault="00E33BD5" w:rsidP="001910E4">
            <w:pPr>
              <w:widowControl/>
              <w:jc w:val="left"/>
              <w:rPr>
                <w:ins w:id="1448" w:author="raye" w:date="2018-07-17T12:05:00Z"/>
                <w:rFonts w:ascii="Calibri" w:eastAsia="宋体" w:hAnsi="Calibri" w:cstheme="minorHAnsi"/>
                <w:kern w:val="0"/>
                <w:szCs w:val="21"/>
              </w:rPr>
            </w:pPr>
            <w:ins w:id="1449" w:author="raye" w:date="2018-07-17T12:05:00Z">
              <w:r w:rsidRPr="00A23FA3">
                <w:rPr>
                  <w:rFonts w:ascii="Calibri" w:eastAsia="宋体" w:hAnsi="Calibri" w:cstheme="minorHAnsi"/>
                  <w:kern w:val="0"/>
                  <w:szCs w:val="21"/>
                </w:rPr>
                <w:t>Pending Compliance Supervisor review</w:t>
              </w:r>
            </w:ins>
          </w:p>
        </w:tc>
        <w:tc>
          <w:tcPr>
            <w:tcW w:w="1325" w:type="dxa"/>
            <w:shd w:val="clear" w:color="auto" w:fill="auto"/>
            <w:vAlign w:val="center"/>
            <w:hideMark/>
          </w:tcPr>
          <w:p w14:paraId="48EEB98A" w14:textId="77777777" w:rsidR="00E33BD5" w:rsidRPr="00A23FA3" w:rsidRDefault="00E33BD5" w:rsidP="001910E4">
            <w:pPr>
              <w:widowControl/>
              <w:jc w:val="left"/>
              <w:rPr>
                <w:ins w:id="1450" w:author="raye" w:date="2018-07-17T12:05:00Z"/>
                <w:rFonts w:ascii="Calibri" w:eastAsia="宋体" w:hAnsi="Calibri" w:cstheme="minorHAnsi"/>
                <w:kern w:val="0"/>
                <w:szCs w:val="21"/>
              </w:rPr>
            </w:pPr>
            <w:ins w:id="1451" w:author="raye" w:date="2018-07-17T12:05:00Z">
              <w:r w:rsidRPr="00A23FA3">
                <w:rPr>
                  <w:rFonts w:ascii="Calibri" w:eastAsia="宋体" w:hAnsi="Calibri" w:cstheme="minorHAnsi"/>
                  <w:kern w:val="0"/>
                  <w:szCs w:val="21"/>
                </w:rPr>
                <w:t>Compliance Analyst</w:t>
              </w:r>
            </w:ins>
          </w:p>
        </w:tc>
      </w:tr>
      <w:tr w:rsidR="00A23FA3" w:rsidRPr="00A23FA3" w14:paraId="725EBDA9" w14:textId="77777777" w:rsidTr="001910E4">
        <w:trPr>
          <w:trHeight w:val="570"/>
          <w:ins w:id="1452" w:author="raye" w:date="2018-07-17T12:05:00Z"/>
        </w:trPr>
        <w:tc>
          <w:tcPr>
            <w:tcW w:w="602" w:type="dxa"/>
            <w:shd w:val="clear" w:color="auto" w:fill="auto"/>
            <w:vAlign w:val="center"/>
            <w:hideMark/>
          </w:tcPr>
          <w:p w14:paraId="7743BE17" w14:textId="77777777" w:rsidR="00E33BD5" w:rsidRPr="00A23FA3" w:rsidRDefault="00E33BD5" w:rsidP="001910E4">
            <w:pPr>
              <w:widowControl/>
              <w:jc w:val="center"/>
              <w:rPr>
                <w:ins w:id="1453" w:author="raye" w:date="2018-07-17T12:05:00Z"/>
                <w:rFonts w:ascii="Calibri" w:eastAsia="宋体" w:hAnsi="Calibri" w:cstheme="minorHAnsi"/>
                <w:kern w:val="0"/>
                <w:szCs w:val="21"/>
              </w:rPr>
            </w:pPr>
            <w:ins w:id="1454" w:author="raye" w:date="2018-07-17T12:05:00Z">
              <w:r w:rsidRPr="00A23FA3">
                <w:rPr>
                  <w:rFonts w:ascii="Calibri" w:eastAsia="宋体" w:hAnsi="Calibri" w:cstheme="minorHAnsi"/>
                  <w:kern w:val="0"/>
                  <w:szCs w:val="21"/>
                </w:rPr>
                <w:t>13</w:t>
              </w:r>
            </w:ins>
          </w:p>
        </w:tc>
        <w:tc>
          <w:tcPr>
            <w:tcW w:w="1661" w:type="dxa"/>
            <w:shd w:val="clear" w:color="auto" w:fill="auto"/>
            <w:vAlign w:val="center"/>
            <w:hideMark/>
          </w:tcPr>
          <w:p w14:paraId="7CE064C6" w14:textId="77777777" w:rsidR="00E33BD5" w:rsidRPr="00A23FA3" w:rsidRDefault="00E33BD5" w:rsidP="001910E4">
            <w:pPr>
              <w:widowControl/>
              <w:jc w:val="left"/>
              <w:rPr>
                <w:ins w:id="1455" w:author="raye" w:date="2018-07-17T12:05:00Z"/>
                <w:rFonts w:ascii="Calibri" w:eastAsia="宋体" w:hAnsi="Calibri" w:cstheme="minorHAnsi"/>
                <w:kern w:val="0"/>
                <w:szCs w:val="21"/>
              </w:rPr>
            </w:pPr>
            <w:ins w:id="1456" w:author="raye" w:date="2018-07-17T12:05:00Z">
              <w:r w:rsidRPr="00A23FA3">
                <w:rPr>
                  <w:rFonts w:ascii="Calibri" w:eastAsia="宋体" w:hAnsi="Calibri" w:cstheme="minorHAnsi"/>
                  <w:kern w:val="0"/>
                  <w:szCs w:val="21"/>
                </w:rPr>
                <w:t>Input #4 &amp; refer to BSA Officer</w:t>
              </w:r>
            </w:ins>
          </w:p>
        </w:tc>
        <w:tc>
          <w:tcPr>
            <w:tcW w:w="1843" w:type="dxa"/>
            <w:shd w:val="clear" w:color="auto" w:fill="auto"/>
            <w:vAlign w:val="center"/>
            <w:hideMark/>
          </w:tcPr>
          <w:p w14:paraId="4786F9D6" w14:textId="77777777" w:rsidR="00E33BD5" w:rsidRPr="00A23FA3" w:rsidRDefault="00E33BD5" w:rsidP="001910E4">
            <w:pPr>
              <w:widowControl/>
              <w:jc w:val="left"/>
              <w:rPr>
                <w:ins w:id="1457" w:author="raye" w:date="2018-07-17T12:05:00Z"/>
                <w:rFonts w:ascii="Calibri" w:eastAsia="宋体" w:hAnsi="Calibri" w:cstheme="minorHAnsi"/>
                <w:kern w:val="0"/>
                <w:szCs w:val="21"/>
              </w:rPr>
            </w:pPr>
            <w:ins w:id="1458" w:author="raye" w:date="2018-07-17T12:05:00Z">
              <w:r w:rsidRPr="00A23FA3">
                <w:rPr>
                  <w:rFonts w:ascii="Calibri" w:eastAsia="宋体" w:hAnsi="Calibri" w:cstheme="minorHAnsi"/>
                  <w:kern w:val="0"/>
                  <w:szCs w:val="21"/>
                </w:rPr>
                <w:t>Pending Compliance Supervisor review</w:t>
              </w:r>
            </w:ins>
          </w:p>
        </w:tc>
        <w:tc>
          <w:tcPr>
            <w:tcW w:w="1701" w:type="dxa"/>
            <w:shd w:val="clear" w:color="auto" w:fill="auto"/>
            <w:vAlign w:val="center"/>
            <w:hideMark/>
          </w:tcPr>
          <w:p w14:paraId="202B74F7" w14:textId="77777777" w:rsidR="00E33BD5" w:rsidRPr="00A23FA3" w:rsidRDefault="00E33BD5" w:rsidP="001910E4">
            <w:pPr>
              <w:widowControl/>
              <w:jc w:val="left"/>
              <w:rPr>
                <w:ins w:id="1459" w:author="raye" w:date="2018-07-17T12:05:00Z"/>
                <w:rFonts w:ascii="Calibri" w:eastAsia="宋体" w:hAnsi="Calibri" w:cstheme="minorHAnsi"/>
                <w:kern w:val="0"/>
                <w:szCs w:val="21"/>
              </w:rPr>
            </w:pPr>
            <w:ins w:id="1460"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3E32E2A0" w14:textId="77777777" w:rsidR="00E33BD5" w:rsidRPr="00A23FA3" w:rsidRDefault="00E33BD5" w:rsidP="001910E4">
            <w:pPr>
              <w:widowControl/>
              <w:jc w:val="left"/>
              <w:rPr>
                <w:ins w:id="1461" w:author="raye" w:date="2018-07-17T12:05:00Z"/>
                <w:rFonts w:ascii="Calibri" w:eastAsia="宋体" w:hAnsi="Calibri" w:cstheme="minorHAnsi"/>
                <w:kern w:val="0"/>
                <w:szCs w:val="21"/>
              </w:rPr>
            </w:pPr>
            <w:ins w:id="1462" w:author="raye" w:date="2018-07-17T12:05:00Z">
              <w:r w:rsidRPr="00A23FA3">
                <w:rPr>
                  <w:rFonts w:ascii="Calibri" w:eastAsia="宋体" w:hAnsi="Calibri" w:cstheme="minorHAnsi"/>
                  <w:kern w:val="0"/>
                  <w:szCs w:val="21"/>
                </w:rPr>
                <w:t>Under Compliance Supervisor review</w:t>
              </w:r>
            </w:ins>
          </w:p>
        </w:tc>
        <w:tc>
          <w:tcPr>
            <w:tcW w:w="1325" w:type="dxa"/>
            <w:shd w:val="clear" w:color="auto" w:fill="auto"/>
            <w:vAlign w:val="center"/>
            <w:hideMark/>
          </w:tcPr>
          <w:p w14:paraId="412CE51F" w14:textId="77777777" w:rsidR="00E33BD5" w:rsidRPr="00A23FA3" w:rsidRDefault="00E33BD5" w:rsidP="001910E4">
            <w:pPr>
              <w:widowControl/>
              <w:jc w:val="left"/>
              <w:rPr>
                <w:ins w:id="1463" w:author="raye" w:date="2018-07-17T12:05:00Z"/>
                <w:rFonts w:ascii="Calibri" w:eastAsia="宋体" w:hAnsi="Calibri" w:cstheme="minorHAnsi"/>
                <w:kern w:val="0"/>
                <w:szCs w:val="21"/>
              </w:rPr>
            </w:pPr>
            <w:ins w:id="1464" w:author="raye" w:date="2018-07-17T12:05:00Z">
              <w:r w:rsidRPr="00A23FA3">
                <w:rPr>
                  <w:rFonts w:ascii="Calibri" w:eastAsia="宋体" w:hAnsi="Calibri" w:cstheme="minorHAnsi"/>
                  <w:kern w:val="0"/>
                  <w:szCs w:val="21"/>
                </w:rPr>
                <w:t>Compliance Supervisor</w:t>
              </w:r>
            </w:ins>
          </w:p>
        </w:tc>
      </w:tr>
      <w:tr w:rsidR="00A23FA3" w:rsidRPr="00A23FA3" w14:paraId="05882B88" w14:textId="77777777" w:rsidTr="001910E4">
        <w:trPr>
          <w:trHeight w:val="570"/>
          <w:ins w:id="1465" w:author="raye" w:date="2018-07-17T12:05:00Z"/>
        </w:trPr>
        <w:tc>
          <w:tcPr>
            <w:tcW w:w="602" w:type="dxa"/>
            <w:shd w:val="clear" w:color="auto" w:fill="auto"/>
            <w:vAlign w:val="center"/>
            <w:hideMark/>
          </w:tcPr>
          <w:p w14:paraId="379EEFB6" w14:textId="77777777" w:rsidR="00E33BD5" w:rsidRPr="00A23FA3" w:rsidRDefault="00E33BD5" w:rsidP="001910E4">
            <w:pPr>
              <w:widowControl/>
              <w:jc w:val="center"/>
              <w:rPr>
                <w:ins w:id="1466" w:author="raye" w:date="2018-07-17T12:05:00Z"/>
                <w:rFonts w:ascii="Calibri" w:eastAsia="宋体" w:hAnsi="Calibri" w:cstheme="minorHAnsi"/>
                <w:kern w:val="0"/>
                <w:szCs w:val="21"/>
              </w:rPr>
            </w:pPr>
            <w:ins w:id="1467" w:author="raye" w:date="2018-07-17T12:05:00Z">
              <w:r w:rsidRPr="00A23FA3">
                <w:rPr>
                  <w:rFonts w:ascii="Calibri" w:eastAsia="宋体" w:hAnsi="Calibri" w:cstheme="minorHAnsi"/>
                  <w:kern w:val="0"/>
                  <w:szCs w:val="21"/>
                </w:rPr>
                <w:t>13</w:t>
              </w:r>
            </w:ins>
          </w:p>
        </w:tc>
        <w:tc>
          <w:tcPr>
            <w:tcW w:w="1661" w:type="dxa"/>
            <w:shd w:val="clear" w:color="auto" w:fill="auto"/>
            <w:vAlign w:val="center"/>
            <w:hideMark/>
          </w:tcPr>
          <w:p w14:paraId="675EE192" w14:textId="77777777" w:rsidR="00E33BD5" w:rsidRPr="00A23FA3" w:rsidRDefault="00E33BD5" w:rsidP="001910E4">
            <w:pPr>
              <w:widowControl/>
              <w:jc w:val="left"/>
              <w:rPr>
                <w:ins w:id="1468" w:author="raye" w:date="2018-07-17T12:05:00Z"/>
                <w:rFonts w:ascii="Calibri" w:eastAsia="宋体" w:hAnsi="Calibri" w:cstheme="minorHAnsi"/>
                <w:kern w:val="0"/>
                <w:szCs w:val="21"/>
              </w:rPr>
            </w:pPr>
            <w:ins w:id="1469" w:author="raye" w:date="2018-07-17T12:05:00Z">
              <w:r w:rsidRPr="00A23FA3">
                <w:rPr>
                  <w:rFonts w:ascii="Calibri" w:eastAsia="宋体" w:hAnsi="Calibri" w:cstheme="minorHAnsi"/>
                  <w:kern w:val="0"/>
                  <w:szCs w:val="21"/>
                </w:rPr>
                <w:t>Refer to BSA Officer</w:t>
              </w:r>
            </w:ins>
          </w:p>
        </w:tc>
        <w:tc>
          <w:tcPr>
            <w:tcW w:w="1843" w:type="dxa"/>
            <w:shd w:val="clear" w:color="auto" w:fill="auto"/>
            <w:vAlign w:val="center"/>
            <w:hideMark/>
          </w:tcPr>
          <w:p w14:paraId="3E0090AE" w14:textId="77777777" w:rsidR="00E33BD5" w:rsidRPr="00A23FA3" w:rsidRDefault="00E33BD5" w:rsidP="001910E4">
            <w:pPr>
              <w:widowControl/>
              <w:jc w:val="left"/>
              <w:rPr>
                <w:ins w:id="1470" w:author="raye" w:date="2018-07-17T12:05:00Z"/>
                <w:rFonts w:ascii="Calibri" w:eastAsia="宋体" w:hAnsi="Calibri" w:cstheme="minorHAnsi"/>
                <w:kern w:val="0"/>
                <w:szCs w:val="21"/>
              </w:rPr>
            </w:pPr>
            <w:ins w:id="1471" w:author="raye" w:date="2018-07-17T12:05:00Z">
              <w:r w:rsidRPr="00A23FA3">
                <w:rPr>
                  <w:rFonts w:ascii="Calibri" w:eastAsia="宋体" w:hAnsi="Calibri" w:cstheme="minorHAnsi"/>
                  <w:kern w:val="0"/>
                  <w:szCs w:val="21"/>
                </w:rPr>
                <w:t>Under Compliance Supervisor review</w:t>
              </w:r>
            </w:ins>
          </w:p>
        </w:tc>
        <w:tc>
          <w:tcPr>
            <w:tcW w:w="1701" w:type="dxa"/>
            <w:shd w:val="clear" w:color="auto" w:fill="auto"/>
            <w:vAlign w:val="center"/>
            <w:hideMark/>
          </w:tcPr>
          <w:p w14:paraId="36BB399B" w14:textId="77777777" w:rsidR="00E33BD5" w:rsidRPr="00A23FA3" w:rsidRDefault="00E33BD5" w:rsidP="001910E4">
            <w:pPr>
              <w:widowControl/>
              <w:jc w:val="left"/>
              <w:rPr>
                <w:ins w:id="1472" w:author="raye" w:date="2018-07-17T12:05:00Z"/>
                <w:rFonts w:ascii="Calibri" w:eastAsia="宋体" w:hAnsi="Calibri" w:cstheme="minorHAnsi"/>
                <w:kern w:val="0"/>
                <w:szCs w:val="21"/>
              </w:rPr>
            </w:pPr>
            <w:ins w:id="1473"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479DB358" w14:textId="77777777" w:rsidR="00E33BD5" w:rsidRPr="00A23FA3" w:rsidRDefault="00E33BD5" w:rsidP="001910E4">
            <w:pPr>
              <w:widowControl/>
              <w:jc w:val="left"/>
              <w:rPr>
                <w:ins w:id="1474" w:author="raye" w:date="2018-07-17T12:05:00Z"/>
                <w:rFonts w:ascii="Calibri" w:eastAsia="宋体" w:hAnsi="Calibri" w:cstheme="minorHAnsi"/>
                <w:kern w:val="0"/>
                <w:szCs w:val="21"/>
              </w:rPr>
            </w:pPr>
            <w:ins w:id="1475" w:author="raye" w:date="2018-07-17T12:05:00Z">
              <w:r w:rsidRPr="00A23FA3">
                <w:rPr>
                  <w:rFonts w:ascii="Calibri" w:eastAsia="宋体" w:hAnsi="Calibri" w:cstheme="minorHAnsi"/>
                  <w:kern w:val="0"/>
                  <w:szCs w:val="21"/>
                </w:rPr>
                <w:t>Pending BSA Officer Review</w:t>
              </w:r>
            </w:ins>
          </w:p>
        </w:tc>
        <w:tc>
          <w:tcPr>
            <w:tcW w:w="1325" w:type="dxa"/>
            <w:shd w:val="clear" w:color="auto" w:fill="auto"/>
            <w:vAlign w:val="center"/>
            <w:hideMark/>
          </w:tcPr>
          <w:p w14:paraId="07F60E1D" w14:textId="77777777" w:rsidR="00E33BD5" w:rsidRPr="00A23FA3" w:rsidRDefault="00E33BD5" w:rsidP="001910E4">
            <w:pPr>
              <w:widowControl/>
              <w:jc w:val="left"/>
              <w:rPr>
                <w:ins w:id="1476" w:author="raye" w:date="2018-07-17T12:05:00Z"/>
                <w:rFonts w:ascii="Calibri" w:eastAsia="宋体" w:hAnsi="Calibri" w:cstheme="minorHAnsi"/>
                <w:kern w:val="0"/>
                <w:szCs w:val="21"/>
              </w:rPr>
            </w:pPr>
            <w:ins w:id="1477" w:author="raye" w:date="2018-07-17T12:05:00Z">
              <w:r w:rsidRPr="00A23FA3">
                <w:rPr>
                  <w:rFonts w:ascii="Calibri" w:eastAsia="宋体" w:hAnsi="Calibri" w:cstheme="minorHAnsi"/>
                  <w:kern w:val="0"/>
                  <w:szCs w:val="21"/>
                </w:rPr>
                <w:t>BSA Officer</w:t>
              </w:r>
            </w:ins>
          </w:p>
        </w:tc>
      </w:tr>
      <w:tr w:rsidR="00A23FA3" w:rsidRPr="00A23FA3" w14:paraId="09E0ADE4" w14:textId="77777777" w:rsidTr="001910E4">
        <w:trPr>
          <w:trHeight w:val="570"/>
          <w:ins w:id="1478" w:author="raye" w:date="2018-07-17T12:05:00Z"/>
        </w:trPr>
        <w:tc>
          <w:tcPr>
            <w:tcW w:w="602" w:type="dxa"/>
            <w:shd w:val="clear" w:color="auto" w:fill="auto"/>
            <w:vAlign w:val="center"/>
            <w:hideMark/>
          </w:tcPr>
          <w:p w14:paraId="53FAAE56" w14:textId="77777777" w:rsidR="00E33BD5" w:rsidRPr="00A23FA3" w:rsidRDefault="00E33BD5" w:rsidP="001910E4">
            <w:pPr>
              <w:widowControl/>
              <w:jc w:val="center"/>
              <w:rPr>
                <w:ins w:id="1479" w:author="raye" w:date="2018-07-17T12:05:00Z"/>
                <w:rFonts w:ascii="Calibri" w:eastAsia="宋体" w:hAnsi="Calibri" w:cstheme="minorHAnsi"/>
                <w:kern w:val="0"/>
                <w:szCs w:val="21"/>
              </w:rPr>
            </w:pPr>
            <w:ins w:id="1480" w:author="raye" w:date="2018-07-17T12:05:00Z">
              <w:r w:rsidRPr="00A23FA3">
                <w:rPr>
                  <w:rFonts w:ascii="Calibri" w:eastAsia="宋体" w:hAnsi="Calibri" w:cstheme="minorHAnsi"/>
                  <w:kern w:val="0"/>
                  <w:szCs w:val="21"/>
                </w:rPr>
                <w:t>14</w:t>
              </w:r>
            </w:ins>
          </w:p>
        </w:tc>
        <w:tc>
          <w:tcPr>
            <w:tcW w:w="1661" w:type="dxa"/>
            <w:shd w:val="clear" w:color="auto" w:fill="auto"/>
            <w:vAlign w:val="center"/>
            <w:hideMark/>
          </w:tcPr>
          <w:p w14:paraId="52FF0058" w14:textId="77777777" w:rsidR="00E33BD5" w:rsidRPr="00A23FA3" w:rsidRDefault="00E33BD5" w:rsidP="001910E4">
            <w:pPr>
              <w:widowControl/>
              <w:jc w:val="left"/>
              <w:rPr>
                <w:ins w:id="1481" w:author="raye" w:date="2018-07-17T12:05:00Z"/>
                <w:rFonts w:ascii="Calibri" w:eastAsia="宋体" w:hAnsi="Calibri" w:cstheme="minorHAnsi"/>
                <w:kern w:val="0"/>
                <w:szCs w:val="21"/>
              </w:rPr>
            </w:pPr>
            <w:ins w:id="1482" w:author="raye" w:date="2018-07-17T12:05:00Z">
              <w:r w:rsidRPr="00A23FA3">
                <w:rPr>
                  <w:rFonts w:ascii="Calibri" w:eastAsia="宋体" w:hAnsi="Calibri" w:cstheme="minorHAnsi"/>
                  <w:kern w:val="0"/>
                  <w:szCs w:val="21"/>
                </w:rPr>
                <w:t>Complete #4</w:t>
              </w:r>
            </w:ins>
          </w:p>
        </w:tc>
        <w:tc>
          <w:tcPr>
            <w:tcW w:w="1843" w:type="dxa"/>
            <w:shd w:val="clear" w:color="auto" w:fill="auto"/>
            <w:vAlign w:val="center"/>
            <w:hideMark/>
          </w:tcPr>
          <w:p w14:paraId="1BBD076A" w14:textId="77777777" w:rsidR="00E33BD5" w:rsidRPr="00A23FA3" w:rsidRDefault="00E33BD5" w:rsidP="001910E4">
            <w:pPr>
              <w:widowControl/>
              <w:jc w:val="left"/>
              <w:rPr>
                <w:ins w:id="1483" w:author="raye" w:date="2018-07-17T12:05:00Z"/>
                <w:rFonts w:ascii="Calibri" w:eastAsia="宋体" w:hAnsi="Calibri" w:cstheme="minorHAnsi"/>
                <w:kern w:val="0"/>
                <w:szCs w:val="21"/>
              </w:rPr>
            </w:pPr>
            <w:ins w:id="1484" w:author="raye" w:date="2018-07-17T12:05:00Z">
              <w:r w:rsidRPr="00A23FA3">
                <w:rPr>
                  <w:rFonts w:ascii="Calibri" w:eastAsia="宋体" w:hAnsi="Calibri" w:cstheme="minorHAnsi"/>
                  <w:kern w:val="0"/>
                  <w:szCs w:val="21"/>
                </w:rPr>
                <w:t>Pending BSA Officer Review</w:t>
              </w:r>
            </w:ins>
          </w:p>
        </w:tc>
        <w:tc>
          <w:tcPr>
            <w:tcW w:w="1701" w:type="dxa"/>
            <w:shd w:val="clear" w:color="auto" w:fill="auto"/>
            <w:vAlign w:val="center"/>
            <w:hideMark/>
          </w:tcPr>
          <w:p w14:paraId="3DD22003" w14:textId="77777777" w:rsidR="00E33BD5" w:rsidRPr="00A23FA3" w:rsidRDefault="00E33BD5" w:rsidP="001910E4">
            <w:pPr>
              <w:widowControl/>
              <w:jc w:val="left"/>
              <w:rPr>
                <w:ins w:id="1485" w:author="raye" w:date="2018-07-17T12:05:00Z"/>
                <w:rFonts w:ascii="Calibri" w:eastAsia="宋体" w:hAnsi="Calibri" w:cstheme="minorHAnsi"/>
                <w:kern w:val="0"/>
                <w:szCs w:val="21"/>
              </w:rPr>
            </w:pPr>
            <w:ins w:id="1486" w:author="raye" w:date="2018-07-17T12:05:00Z">
              <w:r w:rsidRPr="00A23FA3">
                <w:rPr>
                  <w:rFonts w:ascii="Calibri" w:eastAsia="宋体" w:hAnsi="Calibri" w:cstheme="minorHAnsi"/>
                  <w:kern w:val="0"/>
                  <w:szCs w:val="21"/>
                </w:rPr>
                <w:t>Open case to review</w:t>
              </w:r>
            </w:ins>
          </w:p>
        </w:tc>
        <w:tc>
          <w:tcPr>
            <w:tcW w:w="1701" w:type="dxa"/>
            <w:shd w:val="clear" w:color="auto" w:fill="auto"/>
            <w:vAlign w:val="center"/>
            <w:hideMark/>
          </w:tcPr>
          <w:p w14:paraId="4122D6E6" w14:textId="77777777" w:rsidR="00E33BD5" w:rsidRPr="00A23FA3" w:rsidRDefault="00E33BD5" w:rsidP="001910E4">
            <w:pPr>
              <w:widowControl/>
              <w:jc w:val="left"/>
              <w:rPr>
                <w:ins w:id="1487" w:author="raye" w:date="2018-07-17T12:05:00Z"/>
                <w:rFonts w:ascii="Calibri" w:eastAsia="宋体" w:hAnsi="Calibri" w:cstheme="minorHAnsi"/>
                <w:kern w:val="0"/>
                <w:szCs w:val="21"/>
              </w:rPr>
            </w:pPr>
            <w:ins w:id="1488" w:author="raye" w:date="2018-07-17T12:05:00Z">
              <w:r w:rsidRPr="00A23FA3">
                <w:rPr>
                  <w:rFonts w:ascii="Calibri" w:eastAsia="宋体" w:hAnsi="Calibri" w:cstheme="minorHAnsi"/>
                  <w:kern w:val="0"/>
                  <w:szCs w:val="21"/>
                </w:rPr>
                <w:t>Under BSA Officer review</w:t>
              </w:r>
            </w:ins>
          </w:p>
        </w:tc>
        <w:tc>
          <w:tcPr>
            <w:tcW w:w="1325" w:type="dxa"/>
            <w:shd w:val="clear" w:color="auto" w:fill="auto"/>
            <w:vAlign w:val="center"/>
            <w:hideMark/>
          </w:tcPr>
          <w:p w14:paraId="709B1E27" w14:textId="77777777" w:rsidR="00E33BD5" w:rsidRPr="00A23FA3" w:rsidRDefault="00E33BD5" w:rsidP="001910E4">
            <w:pPr>
              <w:widowControl/>
              <w:jc w:val="left"/>
              <w:rPr>
                <w:ins w:id="1489" w:author="raye" w:date="2018-07-17T12:05:00Z"/>
                <w:rFonts w:ascii="Calibri" w:eastAsia="宋体" w:hAnsi="Calibri" w:cstheme="minorHAnsi"/>
                <w:kern w:val="0"/>
                <w:szCs w:val="21"/>
              </w:rPr>
            </w:pPr>
            <w:ins w:id="1490" w:author="raye" w:date="2018-07-17T12:05:00Z">
              <w:r w:rsidRPr="00A23FA3">
                <w:rPr>
                  <w:rFonts w:ascii="Calibri" w:eastAsia="宋体" w:hAnsi="Calibri" w:cstheme="minorHAnsi"/>
                  <w:kern w:val="0"/>
                  <w:szCs w:val="21"/>
                </w:rPr>
                <w:t>BSA Officer</w:t>
              </w:r>
            </w:ins>
          </w:p>
        </w:tc>
      </w:tr>
      <w:tr w:rsidR="00A23FA3" w:rsidRPr="00A23FA3" w14:paraId="643B4145" w14:textId="77777777" w:rsidTr="001910E4">
        <w:trPr>
          <w:trHeight w:val="570"/>
          <w:ins w:id="1491" w:author="raye" w:date="2018-07-17T12:05:00Z"/>
        </w:trPr>
        <w:tc>
          <w:tcPr>
            <w:tcW w:w="602" w:type="dxa"/>
            <w:shd w:val="clear" w:color="auto" w:fill="auto"/>
            <w:vAlign w:val="center"/>
            <w:hideMark/>
          </w:tcPr>
          <w:p w14:paraId="0B7BB0B7" w14:textId="77777777" w:rsidR="00E33BD5" w:rsidRPr="00A23FA3" w:rsidRDefault="00E33BD5" w:rsidP="001910E4">
            <w:pPr>
              <w:widowControl/>
              <w:jc w:val="center"/>
              <w:rPr>
                <w:ins w:id="1492" w:author="raye" w:date="2018-07-17T12:05:00Z"/>
                <w:rFonts w:ascii="Calibri" w:eastAsia="宋体" w:hAnsi="Calibri" w:cstheme="minorHAnsi"/>
                <w:kern w:val="0"/>
                <w:szCs w:val="21"/>
              </w:rPr>
            </w:pPr>
            <w:ins w:id="1493" w:author="raye" w:date="2018-07-17T12:05:00Z">
              <w:r w:rsidRPr="00A23FA3">
                <w:rPr>
                  <w:rFonts w:ascii="Calibri" w:eastAsia="宋体" w:hAnsi="Calibri" w:cstheme="minorHAnsi"/>
                  <w:kern w:val="0"/>
                  <w:szCs w:val="21"/>
                </w:rPr>
                <w:t>15A</w:t>
              </w:r>
            </w:ins>
          </w:p>
        </w:tc>
        <w:tc>
          <w:tcPr>
            <w:tcW w:w="1661" w:type="dxa"/>
            <w:shd w:val="clear" w:color="auto" w:fill="auto"/>
            <w:vAlign w:val="center"/>
            <w:hideMark/>
          </w:tcPr>
          <w:p w14:paraId="23370864" w14:textId="77777777" w:rsidR="00E33BD5" w:rsidRPr="00A23FA3" w:rsidRDefault="00E33BD5" w:rsidP="001910E4">
            <w:pPr>
              <w:widowControl/>
              <w:jc w:val="left"/>
              <w:rPr>
                <w:ins w:id="1494" w:author="raye" w:date="2018-07-17T12:05:00Z"/>
                <w:rFonts w:ascii="Calibri" w:eastAsia="宋体" w:hAnsi="Calibri" w:cstheme="minorHAnsi"/>
                <w:kern w:val="0"/>
                <w:szCs w:val="21"/>
              </w:rPr>
            </w:pPr>
            <w:ins w:id="1495" w:author="raye" w:date="2018-07-17T12:05:00Z">
              <w:r w:rsidRPr="00A23FA3">
                <w:rPr>
                  <w:rFonts w:ascii="Calibri" w:eastAsia="宋体" w:hAnsi="Calibri" w:cstheme="minorHAnsi"/>
                  <w:kern w:val="0"/>
                  <w:szCs w:val="21"/>
                </w:rPr>
                <w:t>Identify if further action required</w:t>
              </w:r>
            </w:ins>
          </w:p>
        </w:tc>
        <w:tc>
          <w:tcPr>
            <w:tcW w:w="1843" w:type="dxa"/>
            <w:shd w:val="clear" w:color="auto" w:fill="auto"/>
            <w:vAlign w:val="center"/>
            <w:hideMark/>
          </w:tcPr>
          <w:p w14:paraId="1149A8BE" w14:textId="77777777" w:rsidR="00E33BD5" w:rsidRPr="00A23FA3" w:rsidRDefault="00E33BD5" w:rsidP="001910E4">
            <w:pPr>
              <w:widowControl/>
              <w:jc w:val="left"/>
              <w:rPr>
                <w:ins w:id="1496" w:author="raye" w:date="2018-07-17T12:05:00Z"/>
                <w:rFonts w:ascii="Calibri" w:eastAsia="宋体" w:hAnsi="Calibri" w:cstheme="minorHAnsi"/>
                <w:kern w:val="0"/>
                <w:szCs w:val="21"/>
              </w:rPr>
            </w:pPr>
            <w:ins w:id="1497" w:author="raye" w:date="2018-07-17T12:05:00Z">
              <w:r w:rsidRPr="00A23FA3">
                <w:rPr>
                  <w:rFonts w:ascii="Calibri" w:eastAsia="宋体" w:hAnsi="Calibri" w:cstheme="minorHAnsi"/>
                  <w:kern w:val="0"/>
                  <w:szCs w:val="21"/>
                </w:rPr>
                <w:t>Under BSA Officer review</w:t>
              </w:r>
            </w:ins>
          </w:p>
        </w:tc>
        <w:tc>
          <w:tcPr>
            <w:tcW w:w="1701" w:type="dxa"/>
            <w:shd w:val="clear" w:color="auto" w:fill="auto"/>
            <w:vAlign w:val="center"/>
            <w:hideMark/>
          </w:tcPr>
          <w:p w14:paraId="51DB2E48" w14:textId="77777777" w:rsidR="00E33BD5" w:rsidRPr="00A23FA3" w:rsidRDefault="00E33BD5" w:rsidP="001910E4">
            <w:pPr>
              <w:widowControl/>
              <w:jc w:val="left"/>
              <w:rPr>
                <w:ins w:id="1498" w:author="raye" w:date="2018-07-17T12:05:00Z"/>
                <w:rFonts w:ascii="Calibri" w:eastAsia="宋体" w:hAnsi="Calibri" w:cstheme="minorHAnsi"/>
                <w:kern w:val="0"/>
                <w:szCs w:val="21"/>
              </w:rPr>
            </w:pPr>
            <w:ins w:id="1499" w:author="raye" w:date="2018-07-17T12:05:00Z">
              <w:r w:rsidRPr="00A23FA3">
                <w:rPr>
                  <w:rFonts w:ascii="Calibri" w:eastAsia="宋体" w:hAnsi="Calibri" w:cstheme="minorHAnsi"/>
                  <w:kern w:val="0"/>
                  <w:szCs w:val="21"/>
                </w:rPr>
                <w:t>Sign-off with approval</w:t>
              </w:r>
            </w:ins>
          </w:p>
        </w:tc>
        <w:tc>
          <w:tcPr>
            <w:tcW w:w="1701" w:type="dxa"/>
            <w:shd w:val="clear" w:color="auto" w:fill="auto"/>
            <w:vAlign w:val="center"/>
            <w:hideMark/>
          </w:tcPr>
          <w:p w14:paraId="608B4EE7" w14:textId="77777777" w:rsidR="00E33BD5" w:rsidRPr="00A23FA3" w:rsidRDefault="00E33BD5" w:rsidP="001910E4">
            <w:pPr>
              <w:widowControl/>
              <w:jc w:val="left"/>
              <w:rPr>
                <w:ins w:id="1500" w:author="raye" w:date="2018-07-17T12:05:00Z"/>
                <w:rFonts w:ascii="Calibri" w:eastAsia="宋体" w:hAnsi="Calibri" w:cstheme="minorHAnsi"/>
                <w:kern w:val="0"/>
                <w:szCs w:val="21"/>
              </w:rPr>
            </w:pPr>
            <w:ins w:id="1501" w:author="raye" w:date="2018-07-17T12:05:00Z">
              <w:r w:rsidRPr="00A23FA3">
                <w:rPr>
                  <w:rFonts w:ascii="Calibri" w:eastAsia="宋体" w:hAnsi="Calibri" w:cstheme="minorHAnsi"/>
                  <w:kern w:val="0"/>
                  <w:szCs w:val="21"/>
                </w:rPr>
                <w:t>Close Approval</w:t>
              </w:r>
            </w:ins>
          </w:p>
        </w:tc>
        <w:tc>
          <w:tcPr>
            <w:tcW w:w="1325" w:type="dxa"/>
            <w:shd w:val="clear" w:color="auto" w:fill="auto"/>
            <w:vAlign w:val="center"/>
            <w:hideMark/>
          </w:tcPr>
          <w:p w14:paraId="5B5EF073" w14:textId="77777777" w:rsidR="00E33BD5" w:rsidRPr="00A23FA3" w:rsidRDefault="00E33BD5" w:rsidP="001910E4">
            <w:pPr>
              <w:widowControl/>
              <w:jc w:val="left"/>
              <w:rPr>
                <w:ins w:id="1502" w:author="raye" w:date="2018-07-17T12:05:00Z"/>
                <w:rFonts w:ascii="Calibri" w:eastAsia="宋体" w:hAnsi="Calibri" w:cstheme="minorHAnsi"/>
                <w:kern w:val="0"/>
                <w:szCs w:val="21"/>
              </w:rPr>
            </w:pPr>
            <w:ins w:id="1503" w:author="raye" w:date="2018-07-17T12:05:00Z">
              <w:r w:rsidRPr="00A23FA3">
                <w:rPr>
                  <w:rFonts w:ascii="Calibri" w:eastAsia="宋体" w:hAnsi="Calibri" w:cstheme="minorHAnsi"/>
                  <w:kern w:val="0"/>
                  <w:szCs w:val="21"/>
                </w:rPr>
                <w:t>BSA Officer</w:t>
              </w:r>
            </w:ins>
          </w:p>
        </w:tc>
      </w:tr>
      <w:tr w:rsidR="00A23FA3" w:rsidRPr="00A23FA3" w14:paraId="78BB77D3" w14:textId="77777777" w:rsidTr="001910E4">
        <w:trPr>
          <w:trHeight w:val="570"/>
          <w:ins w:id="1504" w:author="raye" w:date="2018-07-17T12:05:00Z"/>
        </w:trPr>
        <w:tc>
          <w:tcPr>
            <w:tcW w:w="602" w:type="dxa"/>
            <w:shd w:val="clear" w:color="auto" w:fill="auto"/>
            <w:vAlign w:val="center"/>
            <w:hideMark/>
          </w:tcPr>
          <w:p w14:paraId="5043D792" w14:textId="77777777" w:rsidR="00E33BD5" w:rsidRPr="00A23FA3" w:rsidRDefault="00E33BD5" w:rsidP="001910E4">
            <w:pPr>
              <w:widowControl/>
              <w:jc w:val="center"/>
              <w:rPr>
                <w:ins w:id="1505" w:author="raye" w:date="2018-07-17T12:05:00Z"/>
                <w:rFonts w:ascii="Calibri" w:eastAsia="宋体" w:hAnsi="Calibri" w:cstheme="minorHAnsi"/>
                <w:kern w:val="0"/>
                <w:szCs w:val="21"/>
              </w:rPr>
            </w:pPr>
            <w:ins w:id="1506" w:author="raye" w:date="2018-07-17T12:05:00Z">
              <w:r w:rsidRPr="00A23FA3">
                <w:rPr>
                  <w:rFonts w:ascii="Calibri" w:eastAsia="宋体" w:hAnsi="Calibri" w:cstheme="minorHAnsi"/>
                  <w:kern w:val="0"/>
                  <w:szCs w:val="21"/>
                </w:rPr>
                <w:t>15B</w:t>
              </w:r>
            </w:ins>
          </w:p>
        </w:tc>
        <w:tc>
          <w:tcPr>
            <w:tcW w:w="1661" w:type="dxa"/>
            <w:shd w:val="clear" w:color="auto" w:fill="auto"/>
            <w:vAlign w:val="center"/>
            <w:hideMark/>
          </w:tcPr>
          <w:p w14:paraId="55B1DE45" w14:textId="77777777" w:rsidR="00E33BD5" w:rsidRPr="00A23FA3" w:rsidRDefault="00E33BD5" w:rsidP="001910E4">
            <w:pPr>
              <w:widowControl/>
              <w:jc w:val="left"/>
              <w:rPr>
                <w:ins w:id="1507" w:author="raye" w:date="2018-07-17T12:05:00Z"/>
                <w:rFonts w:ascii="Calibri" w:eastAsia="宋体" w:hAnsi="Calibri" w:cstheme="minorHAnsi"/>
                <w:kern w:val="0"/>
                <w:szCs w:val="21"/>
              </w:rPr>
            </w:pPr>
            <w:ins w:id="1508" w:author="raye" w:date="2018-07-17T12:05:00Z">
              <w:r w:rsidRPr="00A23FA3">
                <w:rPr>
                  <w:rFonts w:ascii="Calibri" w:eastAsia="宋体" w:hAnsi="Calibri" w:cstheme="minorHAnsi"/>
                  <w:kern w:val="0"/>
                  <w:szCs w:val="21"/>
                </w:rPr>
                <w:t>Identify if further action required</w:t>
              </w:r>
            </w:ins>
          </w:p>
        </w:tc>
        <w:tc>
          <w:tcPr>
            <w:tcW w:w="1843" w:type="dxa"/>
            <w:shd w:val="clear" w:color="auto" w:fill="auto"/>
            <w:vAlign w:val="center"/>
            <w:hideMark/>
          </w:tcPr>
          <w:p w14:paraId="23A8DBED" w14:textId="77777777" w:rsidR="00E33BD5" w:rsidRPr="00A23FA3" w:rsidRDefault="00E33BD5" w:rsidP="001910E4">
            <w:pPr>
              <w:widowControl/>
              <w:jc w:val="left"/>
              <w:rPr>
                <w:ins w:id="1509" w:author="raye" w:date="2018-07-17T12:05:00Z"/>
                <w:rFonts w:ascii="Calibri" w:eastAsia="宋体" w:hAnsi="Calibri" w:cstheme="minorHAnsi"/>
                <w:kern w:val="0"/>
                <w:szCs w:val="21"/>
              </w:rPr>
            </w:pPr>
            <w:ins w:id="1510" w:author="raye" w:date="2018-07-17T12:05:00Z">
              <w:r w:rsidRPr="00A23FA3">
                <w:rPr>
                  <w:rFonts w:ascii="Calibri" w:eastAsia="宋体" w:hAnsi="Calibri" w:cstheme="minorHAnsi"/>
                  <w:kern w:val="0"/>
                  <w:szCs w:val="21"/>
                </w:rPr>
                <w:t>Under BSA Officer review</w:t>
              </w:r>
            </w:ins>
          </w:p>
        </w:tc>
        <w:tc>
          <w:tcPr>
            <w:tcW w:w="1701" w:type="dxa"/>
            <w:shd w:val="clear" w:color="auto" w:fill="auto"/>
            <w:vAlign w:val="center"/>
            <w:hideMark/>
          </w:tcPr>
          <w:p w14:paraId="2009EB4A" w14:textId="77777777" w:rsidR="00E33BD5" w:rsidRPr="00A23FA3" w:rsidRDefault="00E33BD5" w:rsidP="001910E4">
            <w:pPr>
              <w:widowControl/>
              <w:jc w:val="left"/>
              <w:rPr>
                <w:ins w:id="1511" w:author="raye" w:date="2018-07-17T12:05:00Z"/>
                <w:rFonts w:ascii="Calibri" w:eastAsia="宋体" w:hAnsi="Calibri" w:cstheme="minorHAnsi"/>
                <w:kern w:val="0"/>
                <w:szCs w:val="21"/>
              </w:rPr>
            </w:pPr>
            <w:ins w:id="1512" w:author="raye" w:date="2018-07-17T12:05:00Z">
              <w:r w:rsidRPr="00A23FA3">
                <w:rPr>
                  <w:rFonts w:ascii="Calibri" w:eastAsia="宋体" w:hAnsi="Calibri" w:cstheme="minorHAnsi"/>
                  <w:kern w:val="0"/>
                  <w:szCs w:val="21"/>
                </w:rPr>
                <w:t>Sign-off with reject</w:t>
              </w:r>
            </w:ins>
          </w:p>
        </w:tc>
        <w:tc>
          <w:tcPr>
            <w:tcW w:w="1701" w:type="dxa"/>
            <w:shd w:val="clear" w:color="auto" w:fill="auto"/>
            <w:vAlign w:val="center"/>
            <w:hideMark/>
          </w:tcPr>
          <w:p w14:paraId="379447B5" w14:textId="77777777" w:rsidR="00E33BD5" w:rsidRPr="00A23FA3" w:rsidRDefault="00E33BD5" w:rsidP="001910E4">
            <w:pPr>
              <w:widowControl/>
              <w:jc w:val="left"/>
              <w:rPr>
                <w:ins w:id="1513" w:author="raye" w:date="2018-07-17T12:05:00Z"/>
                <w:rFonts w:ascii="Calibri" w:eastAsia="宋体" w:hAnsi="Calibri" w:cstheme="minorHAnsi"/>
                <w:kern w:val="0"/>
                <w:szCs w:val="21"/>
              </w:rPr>
            </w:pPr>
            <w:ins w:id="1514" w:author="raye" w:date="2018-07-17T12:05:00Z">
              <w:r w:rsidRPr="00A23FA3">
                <w:rPr>
                  <w:rFonts w:ascii="Calibri" w:eastAsia="宋体" w:hAnsi="Calibri" w:cstheme="minorHAnsi"/>
                  <w:kern w:val="0"/>
                  <w:szCs w:val="21"/>
                </w:rPr>
                <w:t>Close Reject</w:t>
              </w:r>
            </w:ins>
          </w:p>
        </w:tc>
        <w:tc>
          <w:tcPr>
            <w:tcW w:w="1325" w:type="dxa"/>
            <w:shd w:val="clear" w:color="auto" w:fill="auto"/>
            <w:vAlign w:val="center"/>
            <w:hideMark/>
          </w:tcPr>
          <w:p w14:paraId="4E8FABB7" w14:textId="77777777" w:rsidR="00E33BD5" w:rsidRPr="00A23FA3" w:rsidRDefault="00E33BD5" w:rsidP="001910E4">
            <w:pPr>
              <w:widowControl/>
              <w:jc w:val="left"/>
              <w:rPr>
                <w:ins w:id="1515" w:author="raye" w:date="2018-07-17T12:05:00Z"/>
                <w:rFonts w:ascii="Calibri" w:eastAsia="宋体" w:hAnsi="Calibri" w:cstheme="minorHAnsi"/>
                <w:kern w:val="0"/>
                <w:szCs w:val="21"/>
              </w:rPr>
            </w:pPr>
            <w:ins w:id="1516" w:author="raye" w:date="2018-07-17T12:05:00Z">
              <w:r w:rsidRPr="00A23FA3">
                <w:rPr>
                  <w:rFonts w:ascii="Calibri" w:eastAsia="宋体" w:hAnsi="Calibri" w:cstheme="minorHAnsi"/>
                  <w:kern w:val="0"/>
                  <w:szCs w:val="21"/>
                </w:rPr>
                <w:t>BSA Officer</w:t>
              </w:r>
            </w:ins>
          </w:p>
        </w:tc>
      </w:tr>
      <w:tr w:rsidR="00A23FA3" w:rsidRPr="00A23FA3" w14:paraId="151FA5CA" w14:textId="77777777" w:rsidTr="001910E4">
        <w:trPr>
          <w:trHeight w:val="285"/>
          <w:ins w:id="1517" w:author="raye" w:date="2018-07-17T12:05:00Z"/>
        </w:trPr>
        <w:tc>
          <w:tcPr>
            <w:tcW w:w="602" w:type="dxa"/>
            <w:shd w:val="clear" w:color="auto" w:fill="auto"/>
            <w:vAlign w:val="center"/>
            <w:hideMark/>
          </w:tcPr>
          <w:p w14:paraId="4AF0CC84" w14:textId="77777777" w:rsidR="00E33BD5" w:rsidRPr="00A23FA3" w:rsidRDefault="00E33BD5" w:rsidP="001910E4">
            <w:pPr>
              <w:widowControl/>
              <w:jc w:val="center"/>
              <w:rPr>
                <w:ins w:id="1518" w:author="raye" w:date="2018-07-17T12:05:00Z"/>
                <w:rFonts w:ascii="Calibri" w:eastAsia="宋体" w:hAnsi="Calibri" w:cstheme="minorHAnsi"/>
                <w:kern w:val="0"/>
                <w:szCs w:val="21"/>
              </w:rPr>
            </w:pPr>
            <w:ins w:id="1519" w:author="raye" w:date="2018-07-17T12:05:00Z">
              <w:r w:rsidRPr="00A23FA3">
                <w:rPr>
                  <w:rFonts w:ascii="Calibri" w:eastAsia="宋体" w:hAnsi="Calibri" w:cstheme="minorHAnsi"/>
                  <w:kern w:val="0"/>
                  <w:szCs w:val="21"/>
                </w:rPr>
                <w:t>15C</w:t>
              </w:r>
            </w:ins>
          </w:p>
        </w:tc>
        <w:tc>
          <w:tcPr>
            <w:tcW w:w="1661" w:type="dxa"/>
            <w:shd w:val="clear" w:color="auto" w:fill="auto"/>
            <w:vAlign w:val="center"/>
            <w:hideMark/>
          </w:tcPr>
          <w:p w14:paraId="12E2CF54" w14:textId="77777777" w:rsidR="00E33BD5" w:rsidRPr="00A23FA3" w:rsidRDefault="00E33BD5" w:rsidP="001910E4">
            <w:pPr>
              <w:widowControl/>
              <w:jc w:val="left"/>
              <w:rPr>
                <w:ins w:id="1520" w:author="raye" w:date="2018-07-17T12:05:00Z"/>
                <w:rFonts w:ascii="Calibri" w:eastAsia="宋体" w:hAnsi="Calibri" w:cstheme="minorHAnsi"/>
                <w:kern w:val="0"/>
                <w:szCs w:val="21"/>
              </w:rPr>
            </w:pPr>
            <w:ins w:id="1521" w:author="raye" w:date="2018-07-17T12:05:00Z">
              <w:r w:rsidRPr="00A23FA3">
                <w:rPr>
                  <w:rFonts w:ascii="Calibri" w:eastAsia="宋体" w:hAnsi="Calibri" w:cstheme="minorHAnsi"/>
                  <w:kern w:val="0"/>
                  <w:szCs w:val="21"/>
                </w:rPr>
                <w:t>Identify if need to escalate</w:t>
              </w:r>
            </w:ins>
          </w:p>
        </w:tc>
        <w:tc>
          <w:tcPr>
            <w:tcW w:w="1843" w:type="dxa"/>
            <w:shd w:val="clear" w:color="auto" w:fill="auto"/>
            <w:vAlign w:val="center"/>
            <w:hideMark/>
          </w:tcPr>
          <w:p w14:paraId="22388828" w14:textId="77777777" w:rsidR="00E33BD5" w:rsidRPr="00A23FA3" w:rsidRDefault="00E33BD5" w:rsidP="001910E4">
            <w:pPr>
              <w:widowControl/>
              <w:jc w:val="left"/>
              <w:rPr>
                <w:ins w:id="1522" w:author="raye" w:date="2018-07-17T12:05:00Z"/>
                <w:rFonts w:ascii="Calibri" w:eastAsia="宋体" w:hAnsi="Calibri" w:cstheme="minorHAnsi"/>
                <w:kern w:val="0"/>
                <w:szCs w:val="21"/>
              </w:rPr>
            </w:pPr>
            <w:ins w:id="1523" w:author="raye" w:date="2018-07-17T12:05:00Z">
              <w:r w:rsidRPr="00A23FA3">
                <w:rPr>
                  <w:rFonts w:ascii="Calibri" w:eastAsia="宋体" w:hAnsi="Calibri" w:cstheme="minorHAnsi"/>
                  <w:kern w:val="0"/>
                  <w:szCs w:val="21"/>
                </w:rPr>
                <w:t>Under BSA Officer review</w:t>
              </w:r>
            </w:ins>
          </w:p>
        </w:tc>
        <w:tc>
          <w:tcPr>
            <w:tcW w:w="1701" w:type="dxa"/>
            <w:shd w:val="clear" w:color="auto" w:fill="auto"/>
            <w:vAlign w:val="center"/>
            <w:hideMark/>
          </w:tcPr>
          <w:p w14:paraId="6DCC3AAC" w14:textId="77777777" w:rsidR="00E33BD5" w:rsidRPr="00A23FA3" w:rsidRDefault="00E33BD5" w:rsidP="001910E4">
            <w:pPr>
              <w:widowControl/>
              <w:jc w:val="left"/>
              <w:rPr>
                <w:ins w:id="1524" w:author="raye" w:date="2018-07-17T12:05:00Z"/>
                <w:rFonts w:ascii="Calibri" w:eastAsia="宋体" w:hAnsi="Calibri" w:cstheme="minorHAnsi"/>
                <w:kern w:val="0"/>
                <w:szCs w:val="21"/>
              </w:rPr>
            </w:pPr>
            <w:ins w:id="1525" w:author="raye" w:date="2018-07-17T12:05:00Z">
              <w:r w:rsidRPr="00A23FA3">
                <w:rPr>
                  <w:rFonts w:ascii="Calibri" w:eastAsia="宋体" w:hAnsi="Calibri" w:cstheme="minorHAnsi"/>
                  <w:kern w:val="0"/>
                  <w:szCs w:val="21"/>
                </w:rPr>
                <w:t>Identify if need to escalate</w:t>
              </w:r>
            </w:ins>
          </w:p>
        </w:tc>
        <w:tc>
          <w:tcPr>
            <w:tcW w:w="1701" w:type="dxa"/>
            <w:shd w:val="clear" w:color="auto" w:fill="auto"/>
            <w:vAlign w:val="center"/>
            <w:hideMark/>
          </w:tcPr>
          <w:p w14:paraId="4EF3D803" w14:textId="77777777" w:rsidR="00E33BD5" w:rsidRPr="00A23FA3" w:rsidRDefault="00E33BD5" w:rsidP="001910E4">
            <w:pPr>
              <w:widowControl/>
              <w:jc w:val="left"/>
              <w:rPr>
                <w:ins w:id="1526" w:author="raye" w:date="2018-07-17T12:05:00Z"/>
                <w:rFonts w:ascii="Calibri" w:eastAsia="宋体" w:hAnsi="Calibri" w:cstheme="minorHAnsi"/>
                <w:kern w:val="0"/>
                <w:szCs w:val="21"/>
              </w:rPr>
            </w:pPr>
            <w:ins w:id="1527" w:author="raye" w:date="2018-07-17T12:05:00Z">
              <w:r w:rsidRPr="00A23FA3">
                <w:rPr>
                  <w:rFonts w:ascii="Calibri" w:eastAsia="宋体" w:hAnsi="Calibri" w:cstheme="minorHAnsi"/>
                  <w:kern w:val="0"/>
                  <w:szCs w:val="21"/>
                </w:rPr>
                <w:t>Under BSA Officer review</w:t>
              </w:r>
            </w:ins>
          </w:p>
        </w:tc>
        <w:tc>
          <w:tcPr>
            <w:tcW w:w="1325" w:type="dxa"/>
            <w:shd w:val="clear" w:color="auto" w:fill="auto"/>
            <w:vAlign w:val="center"/>
            <w:hideMark/>
          </w:tcPr>
          <w:p w14:paraId="7BB2CAEB" w14:textId="77777777" w:rsidR="00E33BD5" w:rsidRPr="00A23FA3" w:rsidRDefault="00E33BD5" w:rsidP="001910E4">
            <w:pPr>
              <w:widowControl/>
              <w:jc w:val="left"/>
              <w:rPr>
                <w:ins w:id="1528" w:author="raye" w:date="2018-07-17T12:05:00Z"/>
                <w:rFonts w:ascii="Calibri" w:eastAsia="宋体" w:hAnsi="Calibri" w:cstheme="minorHAnsi"/>
                <w:kern w:val="0"/>
                <w:szCs w:val="21"/>
              </w:rPr>
            </w:pPr>
            <w:ins w:id="1529" w:author="raye" w:date="2018-07-17T12:05:00Z">
              <w:r w:rsidRPr="00A23FA3">
                <w:rPr>
                  <w:rFonts w:ascii="Calibri" w:eastAsia="宋体" w:hAnsi="Calibri" w:cstheme="minorHAnsi"/>
                  <w:kern w:val="0"/>
                  <w:szCs w:val="21"/>
                </w:rPr>
                <w:t>BSA Officer</w:t>
              </w:r>
            </w:ins>
          </w:p>
        </w:tc>
      </w:tr>
      <w:tr w:rsidR="00A23FA3" w:rsidRPr="00A23FA3" w14:paraId="78D26CF9" w14:textId="77777777" w:rsidTr="001910E4">
        <w:trPr>
          <w:trHeight w:val="570"/>
          <w:ins w:id="1530" w:author="raye" w:date="2018-07-17T12:05:00Z"/>
        </w:trPr>
        <w:tc>
          <w:tcPr>
            <w:tcW w:w="602" w:type="dxa"/>
            <w:shd w:val="clear" w:color="auto" w:fill="auto"/>
            <w:vAlign w:val="center"/>
            <w:hideMark/>
          </w:tcPr>
          <w:p w14:paraId="7A27F924" w14:textId="77777777" w:rsidR="00E33BD5" w:rsidRPr="00A23FA3" w:rsidRDefault="00E33BD5" w:rsidP="001910E4">
            <w:pPr>
              <w:widowControl/>
              <w:jc w:val="center"/>
              <w:rPr>
                <w:ins w:id="1531" w:author="raye" w:date="2018-07-17T12:05:00Z"/>
                <w:rFonts w:ascii="Calibri" w:eastAsia="宋体" w:hAnsi="Calibri" w:cstheme="minorHAnsi"/>
                <w:kern w:val="0"/>
                <w:szCs w:val="21"/>
              </w:rPr>
            </w:pPr>
            <w:ins w:id="1532" w:author="raye" w:date="2018-07-17T12:05:00Z">
              <w:r w:rsidRPr="00A23FA3">
                <w:rPr>
                  <w:rFonts w:ascii="Calibri" w:eastAsia="宋体" w:hAnsi="Calibri" w:cstheme="minorHAnsi"/>
                  <w:kern w:val="0"/>
                  <w:szCs w:val="21"/>
                </w:rPr>
                <w:t>15D</w:t>
              </w:r>
            </w:ins>
          </w:p>
        </w:tc>
        <w:tc>
          <w:tcPr>
            <w:tcW w:w="1661" w:type="dxa"/>
            <w:shd w:val="clear" w:color="auto" w:fill="auto"/>
            <w:vAlign w:val="center"/>
            <w:hideMark/>
          </w:tcPr>
          <w:p w14:paraId="6A8DD435" w14:textId="77777777" w:rsidR="00E33BD5" w:rsidRPr="00A23FA3" w:rsidRDefault="00E33BD5" w:rsidP="001910E4">
            <w:pPr>
              <w:widowControl/>
              <w:jc w:val="left"/>
              <w:rPr>
                <w:ins w:id="1533" w:author="raye" w:date="2018-07-17T12:05:00Z"/>
                <w:rFonts w:ascii="Calibri" w:eastAsia="宋体" w:hAnsi="Calibri" w:cstheme="minorHAnsi"/>
                <w:kern w:val="0"/>
                <w:szCs w:val="21"/>
              </w:rPr>
            </w:pPr>
            <w:ins w:id="1534" w:author="raye" w:date="2018-07-17T12:05:00Z">
              <w:r w:rsidRPr="00A23FA3">
                <w:rPr>
                  <w:rFonts w:ascii="Calibri" w:eastAsia="宋体" w:hAnsi="Calibri" w:cstheme="minorHAnsi"/>
                  <w:kern w:val="0"/>
                  <w:szCs w:val="21"/>
                </w:rPr>
                <w:t>Identify if further action required</w:t>
              </w:r>
            </w:ins>
          </w:p>
        </w:tc>
        <w:tc>
          <w:tcPr>
            <w:tcW w:w="1843" w:type="dxa"/>
            <w:shd w:val="clear" w:color="auto" w:fill="auto"/>
            <w:vAlign w:val="center"/>
            <w:hideMark/>
          </w:tcPr>
          <w:p w14:paraId="5E12F874" w14:textId="77777777" w:rsidR="00E33BD5" w:rsidRPr="00A23FA3" w:rsidRDefault="00E33BD5" w:rsidP="001910E4">
            <w:pPr>
              <w:widowControl/>
              <w:jc w:val="left"/>
              <w:rPr>
                <w:ins w:id="1535" w:author="raye" w:date="2018-07-17T12:05:00Z"/>
                <w:rFonts w:ascii="Calibri" w:eastAsia="宋体" w:hAnsi="Calibri" w:cstheme="minorHAnsi"/>
                <w:kern w:val="0"/>
                <w:szCs w:val="21"/>
              </w:rPr>
            </w:pPr>
            <w:ins w:id="1536" w:author="raye" w:date="2018-07-17T12:05:00Z">
              <w:r w:rsidRPr="00A23FA3">
                <w:rPr>
                  <w:rFonts w:ascii="Calibri" w:eastAsia="宋体" w:hAnsi="Calibri" w:cstheme="minorHAnsi"/>
                  <w:kern w:val="0"/>
                  <w:szCs w:val="21"/>
                </w:rPr>
                <w:t>Under BSA Officer review</w:t>
              </w:r>
            </w:ins>
          </w:p>
        </w:tc>
        <w:tc>
          <w:tcPr>
            <w:tcW w:w="1701" w:type="dxa"/>
            <w:shd w:val="clear" w:color="auto" w:fill="auto"/>
            <w:vAlign w:val="center"/>
            <w:hideMark/>
          </w:tcPr>
          <w:p w14:paraId="18D25601" w14:textId="77777777" w:rsidR="00E33BD5" w:rsidRPr="00A23FA3" w:rsidRDefault="00E33BD5" w:rsidP="001910E4">
            <w:pPr>
              <w:widowControl/>
              <w:jc w:val="left"/>
              <w:rPr>
                <w:ins w:id="1537" w:author="raye" w:date="2018-07-17T12:05:00Z"/>
                <w:rFonts w:ascii="Calibri" w:eastAsia="宋体" w:hAnsi="Calibri" w:cstheme="minorHAnsi"/>
                <w:kern w:val="0"/>
                <w:szCs w:val="21"/>
              </w:rPr>
            </w:pPr>
            <w:ins w:id="1538" w:author="raye" w:date="2018-07-17T12:05:00Z">
              <w:r w:rsidRPr="00A23FA3">
                <w:rPr>
                  <w:rFonts w:ascii="Calibri" w:eastAsia="宋体" w:hAnsi="Calibri" w:cstheme="minorHAnsi"/>
                  <w:kern w:val="0"/>
                  <w:szCs w:val="21"/>
                </w:rPr>
                <w:t>Return to Compliance Supervisor assign</w:t>
              </w:r>
            </w:ins>
          </w:p>
        </w:tc>
        <w:tc>
          <w:tcPr>
            <w:tcW w:w="1701" w:type="dxa"/>
            <w:shd w:val="clear" w:color="auto" w:fill="auto"/>
            <w:vAlign w:val="center"/>
            <w:hideMark/>
          </w:tcPr>
          <w:p w14:paraId="583A325D" w14:textId="77777777" w:rsidR="00E33BD5" w:rsidRPr="00A23FA3" w:rsidRDefault="00E33BD5" w:rsidP="001910E4">
            <w:pPr>
              <w:widowControl/>
              <w:jc w:val="left"/>
              <w:rPr>
                <w:ins w:id="1539" w:author="raye" w:date="2018-07-17T12:05:00Z"/>
                <w:rFonts w:ascii="Calibri" w:eastAsia="宋体" w:hAnsi="Calibri" w:cstheme="minorHAnsi"/>
                <w:kern w:val="0"/>
                <w:szCs w:val="21"/>
              </w:rPr>
            </w:pPr>
            <w:ins w:id="1540" w:author="raye" w:date="2018-07-17T12:05:00Z">
              <w:r w:rsidRPr="00A23FA3">
                <w:rPr>
                  <w:rFonts w:ascii="Calibri" w:eastAsia="宋体" w:hAnsi="Calibri" w:cstheme="minorHAnsi"/>
                  <w:kern w:val="0"/>
                  <w:szCs w:val="21"/>
                </w:rPr>
                <w:t>Pending Compliance Supervisor assign</w:t>
              </w:r>
            </w:ins>
          </w:p>
        </w:tc>
        <w:tc>
          <w:tcPr>
            <w:tcW w:w="1325" w:type="dxa"/>
            <w:shd w:val="clear" w:color="auto" w:fill="auto"/>
            <w:vAlign w:val="center"/>
            <w:hideMark/>
          </w:tcPr>
          <w:p w14:paraId="4BAAF6FF" w14:textId="77777777" w:rsidR="00E33BD5" w:rsidRPr="00A23FA3" w:rsidRDefault="00E33BD5" w:rsidP="001910E4">
            <w:pPr>
              <w:widowControl/>
              <w:jc w:val="left"/>
              <w:rPr>
                <w:ins w:id="1541" w:author="raye" w:date="2018-07-17T12:05:00Z"/>
                <w:rFonts w:ascii="Calibri" w:eastAsia="宋体" w:hAnsi="Calibri" w:cstheme="minorHAnsi"/>
                <w:kern w:val="0"/>
                <w:szCs w:val="21"/>
              </w:rPr>
            </w:pPr>
            <w:ins w:id="1542" w:author="raye" w:date="2018-07-17T12:05:00Z">
              <w:r w:rsidRPr="00A23FA3">
                <w:rPr>
                  <w:rFonts w:ascii="Calibri" w:eastAsia="宋体" w:hAnsi="Calibri" w:cstheme="minorHAnsi"/>
                  <w:kern w:val="0"/>
                  <w:szCs w:val="21"/>
                </w:rPr>
                <w:t>BSA Officer</w:t>
              </w:r>
            </w:ins>
          </w:p>
        </w:tc>
      </w:tr>
      <w:tr w:rsidR="00A23FA3" w:rsidRPr="00A23FA3" w14:paraId="2DDDE6C4" w14:textId="77777777" w:rsidTr="001910E4">
        <w:trPr>
          <w:trHeight w:val="570"/>
          <w:ins w:id="1543" w:author="raye" w:date="2018-07-17T12:05:00Z"/>
        </w:trPr>
        <w:tc>
          <w:tcPr>
            <w:tcW w:w="602" w:type="dxa"/>
            <w:shd w:val="clear" w:color="auto" w:fill="auto"/>
            <w:vAlign w:val="center"/>
            <w:hideMark/>
          </w:tcPr>
          <w:p w14:paraId="3BAB9294" w14:textId="77777777" w:rsidR="00E33BD5" w:rsidRPr="00A23FA3" w:rsidRDefault="00E33BD5" w:rsidP="001910E4">
            <w:pPr>
              <w:widowControl/>
              <w:jc w:val="center"/>
              <w:rPr>
                <w:ins w:id="1544" w:author="raye" w:date="2018-07-17T12:05:00Z"/>
                <w:rFonts w:ascii="Calibri" w:eastAsia="宋体" w:hAnsi="Calibri" w:cstheme="minorHAnsi"/>
                <w:kern w:val="0"/>
                <w:szCs w:val="21"/>
              </w:rPr>
            </w:pPr>
            <w:ins w:id="1545" w:author="raye" w:date="2018-07-17T12:05:00Z">
              <w:r w:rsidRPr="00A23FA3">
                <w:rPr>
                  <w:rFonts w:ascii="Calibri" w:eastAsia="宋体" w:hAnsi="Calibri" w:cstheme="minorHAnsi"/>
                  <w:kern w:val="0"/>
                  <w:szCs w:val="21"/>
                </w:rPr>
                <w:t>16C</w:t>
              </w:r>
            </w:ins>
          </w:p>
        </w:tc>
        <w:tc>
          <w:tcPr>
            <w:tcW w:w="1661" w:type="dxa"/>
            <w:shd w:val="clear" w:color="auto" w:fill="auto"/>
            <w:vAlign w:val="center"/>
            <w:hideMark/>
          </w:tcPr>
          <w:p w14:paraId="40231700" w14:textId="77777777" w:rsidR="00E33BD5" w:rsidRPr="00A23FA3" w:rsidRDefault="00E33BD5" w:rsidP="001910E4">
            <w:pPr>
              <w:widowControl/>
              <w:jc w:val="left"/>
              <w:rPr>
                <w:ins w:id="1546" w:author="raye" w:date="2018-07-17T12:05:00Z"/>
                <w:rFonts w:ascii="Calibri" w:eastAsia="宋体" w:hAnsi="Calibri" w:cstheme="minorHAnsi"/>
                <w:kern w:val="0"/>
                <w:szCs w:val="21"/>
              </w:rPr>
            </w:pPr>
            <w:ins w:id="1547" w:author="raye" w:date="2018-07-17T12:05:00Z">
              <w:r w:rsidRPr="00A23FA3">
                <w:rPr>
                  <w:rFonts w:ascii="Calibri" w:eastAsia="宋体" w:hAnsi="Calibri" w:cstheme="minorHAnsi"/>
                  <w:kern w:val="0"/>
                  <w:szCs w:val="21"/>
                </w:rPr>
                <w:t>Identify if need to escalate</w:t>
              </w:r>
            </w:ins>
          </w:p>
        </w:tc>
        <w:tc>
          <w:tcPr>
            <w:tcW w:w="1843" w:type="dxa"/>
            <w:shd w:val="clear" w:color="auto" w:fill="auto"/>
            <w:vAlign w:val="center"/>
            <w:hideMark/>
          </w:tcPr>
          <w:p w14:paraId="1D362FAC" w14:textId="77777777" w:rsidR="00E33BD5" w:rsidRPr="00A23FA3" w:rsidRDefault="00E33BD5" w:rsidP="001910E4">
            <w:pPr>
              <w:widowControl/>
              <w:jc w:val="left"/>
              <w:rPr>
                <w:ins w:id="1548" w:author="raye" w:date="2018-07-17T12:05:00Z"/>
                <w:rFonts w:ascii="Calibri" w:eastAsia="宋体" w:hAnsi="Calibri" w:cstheme="minorHAnsi"/>
                <w:kern w:val="0"/>
                <w:szCs w:val="21"/>
              </w:rPr>
            </w:pPr>
            <w:ins w:id="1549" w:author="raye" w:date="2018-07-17T12:05:00Z">
              <w:r w:rsidRPr="00A23FA3">
                <w:rPr>
                  <w:rFonts w:ascii="Calibri" w:eastAsia="宋体" w:hAnsi="Calibri" w:cstheme="minorHAnsi"/>
                  <w:kern w:val="0"/>
                  <w:szCs w:val="21"/>
                </w:rPr>
                <w:t>Under BSA Officer review</w:t>
              </w:r>
            </w:ins>
          </w:p>
        </w:tc>
        <w:tc>
          <w:tcPr>
            <w:tcW w:w="1701" w:type="dxa"/>
            <w:shd w:val="clear" w:color="auto" w:fill="auto"/>
            <w:vAlign w:val="center"/>
            <w:hideMark/>
          </w:tcPr>
          <w:p w14:paraId="42CF96B3" w14:textId="77777777" w:rsidR="00E33BD5" w:rsidRPr="00A23FA3" w:rsidRDefault="00E33BD5" w:rsidP="001910E4">
            <w:pPr>
              <w:widowControl/>
              <w:jc w:val="left"/>
              <w:rPr>
                <w:ins w:id="1550" w:author="raye" w:date="2018-07-17T12:05:00Z"/>
                <w:rFonts w:ascii="Calibri" w:eastAsia="宋体" w:hAnsi="Calibri" w:cstheme="minorHAnsi"/>
                <w:kern w:val="0"/>
                <w:szCs w:val="21"/>
              </w:rPr>
            </w:pPr>
            <w:ins w:id="1551" w:author="raye" w:date="2018-07-17T12:05:00Z">
              <w:r w:rsidRPr="00A23FA3">
                <w:rPr>
                  <w:rFonts w:ascii="Calibri" w:eastAsia="宋体" w:hAnsi="Calibri" w:cstheme="minorHAnsi"/>
                  <w:kern w:val="0"/>
                  <w:szCs w:val="21"/>
                </w:rPr>
                <w:t>Complete #5 and refer to LCD for review offline</w:t>
              </w:r>
            </w:ins>
          </w:p>
        </w:tc>
        <w:tc>
          <w:tcPr>
            <w:tcW w:w="1701" w:type="dxa"/>
            <w:shd w:val="clear" w:color="auto" w:fill="auto"/>
            <w:vAlign w:val="center"/>
            <w:hideMark/>
          </w:tcPr>
          <w:p w14:paraId="30D53A3A" w14:textId="77777777" w:rsidR="00E33BD5" w:rsidRPr="00A23FA3" w:rsidRDefault="00E33BD5" w:rsidP="001910E4">
            <w:pPr>
              <w:widowControl/>
              <w:jc w:val="left"/>
              <w:rPr>
                <w:ins w:id="1552" w:author="raye" w:date="2018-07-17T12:05:00Z"/>
                <w:rFonts w:ascii="Calibri" w:eastAsia="宋体" w:hAnsi="Calibri" w:cstheme="minorHAnsi"/>
                <w:kern w:val="0"/>
                <w:szCs w:val="21"/>
              </w:rPr>
            </w:pPr>
            <w:ins w:id="1553" w:author="raye" w:date="2018-07-17T12:05:00Z">
              <w:r w:rsidRPr="00A23FA3">
                <w:rPr>
                  <w:rFonts w:ascii="Calibri" w:eastAsia="宋体" w:hAnsi="Calibri" w:cstheme="minorHAnsi"/>
                  <w:kern w:val="0"/>
                  <w:szCs w:val="21"/>
                </w:rPr>
                <w:t>Pending LCD feedback</w:t>
              </w:r>
            </w:ins>
          </w:p>
        </w:tc>
        <w:tc>
          <w:tcPr>
            <w:tcW w:w="1325" w:type="dxa"/>
            <w:shd w:val="clear" w:color="auto" w:fill="auto"/>
            <w:vAlign w:val="center"/>
            <w:hideMark/>
          </w:tcPr>
          <w:p w14:paraId="7F279DCE" w14:textId="77777777" w:rsidR="00E33BD5" w:rsidRPr="00A23FA3" w:rsidRDefault="00E33BD5" w:rsidP="001910E4">
            <w:pPr>
              <w:widowControl/>
              <w:jc w:val="left"/>
              <w:rPr>
                <w:ins w:id="1554" w:author="raye" w:date="2018-07-17T12:05:00Z"/>
                <w:rFonts w:ascii="Calibri" w:eastAsia="宋体" w:hAnsi="Calibri" w:cstheme="minorHAnsi"/>
                <w:kern w:val="0"/>
                <w:szCs w:val="21"/>
              </w:rPr>
            </w:pPr>
            <w:ins w:id="1555" w:author="raye" w:date="2018-07-17T12:05:00Z">
              <w:r w:rsidRPr="00A23FA3">
                <w:rPr>
                  <w:rFonts w:ascii="Calibri" w:eastAsia="宋体" w:hAnsi="Calibri" w:cstheme="minorHAnsi"/>
                  <w:kern w:val="0"/>
                  <w:szCs w:val="21"/>
                </w:rPr>
                <w:t>BSA Officer</w:t>
              </w:r>
            </w:ins>
          </w:p>
        </w:tc>
      </w:tr>
      <w:tr w:rsidR="00A23FA3" w:rsidRPr="00A23FA3" w14:paraId="30DE50D8" w14:textId="77777777" w:rsidTr="001910E4">
        <w:trPr>
          <w:trHeight w:val="285"/>
          <w:ins w:id="1556" w:author="raye" w:date="2018-07-17T12:05:00Z"/>
        </w:trPr>
        <w:tc>
          <w:tcPr>
            <w:tcW w:w="602" w:type="dxa"/>
            <w:shd w:val="clear" w:color="auto" w:fill="auto"/>
            <w:vAlign w:val="center"/>
            <w:hideMark/>
          </w:tcPr>
          <w:p w14:paraId="34EABBA7" w14:textId="77777777" w:rsidR="00E33BD5" w:rsidRPr="00A23FA3" w:rsidRDefault="00E33BD5" w:rsidP="001910E4">
            <w:pPr>
              <w:widowControl/>
              <w:jc w:val="center"/>
              <w:rPr>
                <w:ins w:id="1557" w:author="raye" w:date="2018-07-17T12:05:00Z"/>
                <w:rFonts w:ascii="Calibri" w:eastAsia="宋体" w:hAnsi="Calibri" w:cstheme="minorHAnsi"/>
                <w:kern w:val="0"/>
                <w:szCs w:val="21"/>
              </w:rPr>
            </w:pPr>
            <w:ins w:id="1558" w:author="raye" w:date="2018-07-17T12:05:00Z">
              <w:r w:rsidRPr="00A23FA3">
                <w:rPr>
                  <w:rFonts w:ascii="Calibri" w:eastAsia="宋体" w:hAnsi="Calibri" w:cstheme="minorHAnsi"/>
                  <w:kern w:val="0"/>
                  <w:szCs w:val="21"/>
                </w:rPr>
                <w:t>17C</w:t>
              </w:r>
            </w:ins>
          </w:p>
        </w:tc>
        <w:tc>
          <w:tcPr>
            <w:tcW w:w="1661" w:type="dxa"/>
            <w:shd w:val="clear" w:color="auto" w:fill="auto"/>
            <w:vAlign w:val="center"/>
            <w:hideMark/>
          </w:tcPr>
          <w:p w14:paraId="2C2DD654" w14:textId="77777777" w:rsidR="00E33BD5" w:rsidRPr="00A23FA3" w:rsidRDefault="00E33BD5" w:rsidP="001910E4">
            <w:pPr>
              <w:widowControl/>
              <w:jc w:val="left"/>
              <w:rPr>
                <w:ins w:id="1559" w:author="raye" w:date="2018-07-17T12:05:00Z"/>
                <w:rFonts w:ascii="Calibri" w:eastAsia="宋体" w:hAnsi="Calibri" w:cstheme="minorHAnsi"/>
                <w:kern w:val="0"/>
                <w:szCs w:val="21"/>
              </w:rPr>
            </w:pPr>
            <w:ins w:id="1560" w:author="raye" w:date="2018-07-17T12:05:00Z">
              <w:r w:rsidRPr="00A23FA3">
                <w:rPr>
                  <w:rFonts w:ascii="Calibri" w:eastAsia="宋体" w:hAnsi="Calibri" w:cstheme="minorHAnsi"/>
                  <w:kern w:val="0"/>
                  <w:szCs w:val="21"/>
                </w:rPr>
                <w:t>LCD open to review</w:t>
              </w:r>
            </w:ins>
          </w:p>
        </w:tc>
        <w:tc>
          <w:tcPr>
            <w:tcW w:w="1843" w:type="dxa"/>
            <w:shd w:val="clear" w:color="auto" w:fill="auto"/>
            <w:vAlign w:val="center"/>
            <w:hideMark/>
          </w:tcPr>
          <w:p w14:paraId="75841420" w14:textId="77777777" w:rsidR="00E33BD5" w:rsidRPr="00A23FA3" w:rsidRDefault="00E33BD5" w:rsidP="001910E4">
            <w:pPr>
              <w:widowControl/>
              <w:jc w:val="left"/>
              <w:rPr>
                <w:ins w:id="1561" w:author="raye" w:date="2018-07-17T12:05:00Z"/>
                <w:rFonts w:ascii="Calibri" w:eastAsia="宋体" w:hAnsi="Calibri" w:cstheme="minorHAnsi"/>
                <w:kern w:val="0"/>
                <w:szCs w:val="21"/>
              </w:rPr>
            </w:pPr>
            <w:ins w:id="1562" w:author="raye" w:date="2018-07-17T12:05:00Z">
              <w:r w:rsidRPr="00A23FA3">
                <w:rPr>
                  <w:rFonts w:ascii="Calibri" w:eastAsia="宋体" w:hAnsi="Calibri" w:cstheme="minorHAnsi"/>
                  <w:kern w:val="0"/>
                  <w:szCs w:val="21"/>
                </w:rPr>
                <w:t>Pending LCD feedback</w:t>
              </w:r>
            </w:ins>
          </w:p>
        </w:tc>
        <w:tc>
          <w:tcPr>
            <w:tcW w:w="1701" w:type="dxa"/>
            <w:shd w:val="clear" w:color="auto" w:fill="auto"/>
            <w:vAlign w:val="center"/>
            <w:hideMark/>
          </w:tcPr>
          <w:p w14:paraId="670517FE" w14:textId="77777777" w:rsidR="00E33BD5" w:rsidRPr="00A23FA3" w:rsidRDefault="00E33BD5" w:rsidP="001910E4">
            <w:pPr>
              <w:widowControl/>
              <w:jc w:val="left"/>
              <w:rPr>
                <w:ins w:id="1563" w:author="raye" w:date="2018-07-17T12:05:00Z"/>
                <w:rFonts w:ascii="Calibri" w:eastAsia="宋体" w:hAnsi="Calibri" w:cstheme="minorHAnsi"/>
                <w:kern w:val="0"/>
                <w:szCs w:val="21"/>
              </w:rPr>
            </w:pPr>
            <w:ins w:id="1564" w:author="raye" w:date="2018-07-17T12:05:00Z">
              <w:r w:rsidRPr="00A23FA3">
                <w:rPr>
                  <w:rFonts w:ascii="Calibri" w:eastAsia="宋体" w:hAnsi="Calibri" w:cstheme="minorHAnsi"/>
                  <w:kern w:val="0"/>
                  <w:szCs w:val="21"/>
                </w:rPr>
                <w:t>LCD open case to review</w:t>
              </w:r>
            </w:ins>
          </w:p>
        </w:tc>
        <w:tc>
          <w:tcPr>
            <w:tcW w:w="1701" w:type="dxa"/>
            <w:shd w:val="clear" w:color="auto" w:fill="auto"/>
            <w:vAlign w:val="center"/>
            <w:hideMark/>
          </w:tcPr>
          <w:p w14:paraId="49765B97" w14:textId="77777777" w:rsidR="00E33BD5" w:rsidRPr="00A23FA3" w:rsidRDefault="00E33BD5" w:rsidP="001910E4">
            <w:pPr>
              <w:widowControl/>
              <w:jc w:val="left"/>
              <w:rPr>
                <w:ins w:id="1565" w:author="raye" w:date="2018-07-17T12:05:00Z"/>
                <w:rFonts w:ascii="Calibri" w:eastAsia="宋体" w:hAnsi="Calibri" w:cstheme="minorHAnsi"/>
                <w:kern w:val="0"/>
                <w:szCs w:val="21"/>
              </w:rPr>
            </w:pPr>
            <w:ins w:id="1566" w:author="raye" w:date="2018-07-17T12:05:00Z">
              <w:r w:rsidRPr="00A23FA3">
                <w:rPr>
                  <w:rFonts w:ascii="Calibri" w:eastAsia="宋体" w:hAnsi="Calibri" w:cstheme="minorHAnsi"/>
                  <w:kern w:val="0"/>
                  <w:szCs w:val="21"/>
                </w:rPr>
                <w:t>Under LCD SAR process</w:t>
              </w:r>
            </w:ins>
          </w:p>
        </w:tc>
        <w:tc>
          <w:tcPr>
            <w:tcW w:w="1325" w:type="dxa"/>
            <w:shd w:val="clear" w:color="auto" w:fill="auto"/>
            <w:vAlign w:val="center"/>
            <w:hideMark/>
          </w:tcPr>
          <w:p w14:paraId="5CA49468" w14:textId="77777777" w:rsidR="00E33BD5" w:rsidRPr="00A23FA3" w:rsidRDefault="00E33BD5" w:rsidP="001910E4">
            <w:pPr>
              <w:widowControl/>
              <w:jc w:val="left"/>
              <w:rPr>
                <w:ins w:id="1567" w:author="raye" w:date="2018-07-17T12:05:00Z"/>
                <w:rFonts w:ascii="Calibri" w:eastAsia="宋体" w:hAnsi="Calibri" w:cstheme="minorHAnsi"/>
                <w:kern w:val="0"/>
                <w:szCs w:val="21"/>
              </w:rPr>
            </w:pPr>
            <w:ins w:id="1568" w:author="raye" w:date="2018-07-17T12:05:00Z">
              <w:r w:rsidRPr="00A23FA3">
                <w:rPr>
                  <w:rFonts w:ascii="Calibri" w:eastAsia="宋体" w:hAnsi="Calibri" w:cstheme="minorHAnsi"/>
                  <w:kern w:val="0"/>
                  <w:szCs w:val="21"/>
                </w:rPr>
                <w:t>LCD</w:t>
              </w:r>
            </w:ins>
          </w:p>
        </w:tc>
      </w:tr>
      <w:tr w:rsidR="00A23FA3" w:rsidRPr="00A23FA3" w14:paraId="0E79EA76" w14:textId="77777777" w:rsidTr="001910E4">
        <w:trPr>
          <w:trHeight w:val="570"/>
          <w:ins w:id="1569" w:author="raye" w:date="2018-07-17T12:05:00Z"/>
        </w:trPr>
        <w:tc>
          <w:tcPr>
            <w:tcW w:w="602" w:type="dxa"/>
            <w:shd w:val="clear" w:color="auto" w:fill="auto"/>
            <w:vAlign w:val="center"/>
            <w:hideMark/>
          </w:tcPr>
          <w:p w14:paraId="5BD039FF" w14:textId="77777777" w:rsidR="00E33BD5" w:rsidRPr="00A23FA3" w:rsidRDefault="00E33BD5" w:rsidP="001910E4">
            <w:pPr>
              <w:widowControl/>
              <w:jc w:val="center"/>
              <w:rPr>
                <w:ins w:id="1570" w:author="raye" w:date="2018-07-17T12:05:00Z"/>
                <w:rFonts w:ascii="Calibri" w:eastAsia="宋体" w:hAnsi="Calibri" w:cstheme="minorHAnsi"/>
                <w:kern w:val="0"/>
                <w:szCs w:val="21"/>
              </w:rPr>
            </w:pPr>
            <w:ins w:id="1571" w:author="raye" w:date="2018-07-17T12:05:00Z">
              <w:r w:rsidRPr="00A23FA3">
                <w:rPr>
                  <w:rFonts w:ascii="Calibri" w:eastAsia="宋体" w:hAnsi="Calibri" w:cstheme="minorHAnsi"/>
                  <w:kern w:val="0"/>
                  <w:szCs w:val="21"/>
                </w:rPr>
                <w:t>18C</w:t>
              </w:r>
            </w:ins>
          </w:p>
        </w:tc>
        <w:tc>
          <w:tcPr>
            <w:tcW w:w="1661" w:type="dxa"/>
            <w:shd w:val="clear" w:color="auto" w:fill="auto"/>
            <w:vAlign w:val="center"/>
            <w:hideMark/>
          </w:tcPr>
          <w:p w14:paraId="5E4DC912" w14:textId="77777777" w:rsidR="00E33BD5" w:rsidRPr="00A23FA3" w:rsidRDefault="00E33BD5" w:rsidP="001910E4">
            <w:pPr>
              <w:widowControl/>
              <w:jc w:val="left"/>
              <w:rPr>
                <w:ins w:id="1572" w:author="raye" w:date="2018-07-17T12:05:00Z"/>
                <w:rFonts w:ascii="Calibri" w:eastAsia="宋体" w:hAnsi="Calibri" w:cstheme="minorHAnsi"/>
                <w:kern w:val="0"/>
                <w:szCs w:val="21"/>
              </w:rPr>
            </w:pPr>
            <w:ins w:id="1573" w:author="raye" w:date="2018-07-17T12:05:00Z">
              <w:r w:rsidRPr="00A23FA3">
                <w:rPr>
                  <w:rFonts w:ascii="Calibri" w:eastAsia="宋体" w:hAnsi="Calibri" w:cstheme="minorHAnsi"/>
                  <w:kern w:val="0"/>
                  <w:szCs w:val="21"/>
                </w:rPr>
                <w:t>Input SAR Log #</w:t>
              </w:r>
            </w:ins>
          </w:p>
        </w:tc>
        <w:tc>
          <w:tcPr>
            <w:tcW w:w="1843" w:type="dxa"/>
            <w:shd w:val="clear" w:color="auto" w:fill="auto"/>
            <w:vAlign w:val="center"/>
            <w:hideMark/>
          </w:tcPr>
          <w:p w14:paraId="6927A4C8" w14:textId="77777777" w:rsidR="00E33BD5" w:rsidRPr="00A23FA3" w:rsidRDefault="00E33BD5" w:rsidP="001910E4">
            <w:pPr>
              <w:widowControl/>
              <w:jc w:val="left"/>
              <w:rPr>
                <w:ins w:id="1574" w:author="raye" w:date="2018-07-17T12:05:00Z"/>
                <w:rFonts w:ascii="Calibri" w:eastAsia="宋体" w:hAnsi="Calibri" w:cstheme="minorHAnsi"/>
                <w:kern w:val="0"/>
                <w:szCs w:val="21"/>
              </w:rPr>
            </w:pPr>
            <w:ins w:id="1575" w:author="raye" w:date="2018-07-17T12:05:00Z">
              <w:r w:rsidRPr="00A23FA3">
                <w:rPr>
                  <w:rFonts w:ascii="Calibri" w:eastAsia="宋体" w:hAnsi="Calibri" w:cstheme="minorHAnsi"/>
                  <w:kern w:val="0"/>
                  <w:szCs w:val="21"/>
                </w:rPr>
                <w:t>Under LCD SAR process</w:t>
              </w:r>
            </w:ins>
          </w:p>
        </w:tc>
        <w:tc>
          <w:tcPr>
            <w:tcW w:w="1701" w:type="dxa"/>
            <w:shd w:val="clear" w:color="auto" w:fill="auto"/>
            <w:vAlign w:val="center"/>
            <w:hideMark/>
          </w:tcPr>
          <w:p w14:paraId="30E9866A" w14:textId="77777777" w:rsidR="00E33BD5" w:rsidRPr="00A23FA3" w:rsidRDefault="00E33BD5" w:rsidP="001910E4">
            <w:pPr>
              <w:widowControl/>
              <w:jc w:val="left"/>
              <w:rPr>
                <w:ins w:id="1576" w:author="raye" w:date="2018-07-17T12:05:00Z"/>
                <w:rFonts w:ascii="Calibri" w:eastAsia="宋体" w:hAnsi="Calibri" w:cstheme="minorHAnsi"/>
                <w:kern w:val="0"/>
                <w:szCs w:val="21"/>
              </w:rPr>
            </w:pPr>
            <w:ins w:id="1577" w:author="raye" w:date="2018-07-17T12:05:00Z">
              <w:r w:rsidRPr="00A23FA3">
                <w:rPr>
                  <w:rFonts w:ascii="Calibri" w:eastAsia="宋体" w:hAnsi="Calibri" w:cstheme="minorHAnsi"/>
                  <w:kern w:val="0"/>
                  <w:szCs w:val="21"/>
                </w:rPr>
                <w:t>LCD Input SAR Log #</w:t>
              </w:r>
            </w:ins>
          </w:p>
        </w:tc>
        <w:tc>
          <w:tcPr>
            <w:tcW w:w="1701" w:type="dxa"/>
            <w:shd w:val="clear" w:color="auto" w:fill="auto"/>
            <w:vAlign w:val="center"/>
            <w:hideMark/>
          </w:tcPr>
          <w:p w14:paraId="09D670B8" w14:textId="77777777" w:rsidR="00E33BD5" w:rsidRPr="00A23FA3" w:rsidRDefault="00E33BD5" w:rsidP="001910E4">
            <w:pPr>
              <w:widowControl/>
              <w:jc w:val="left"/>
              <w:rPr>
                <w:ins w:id="1578" w:author="raye" w:date="2018-07-17T12:05:00Z"/>
                <w:rFonts w:ascii="Calibri" w:eastAsia="宋体" w:hAnsi="Calibri" w:cstheme="minorHAnsi"/>
                <w:kern w:val="0"/>
                <w:szCs w:val="21"/>
              </w:rPr>
            </w:pPr>
            <w:ins w:id="1579" w:author="raye" w:date="2018-07-17T12:05:00Z">
              <w:r w:rsidRPr="00A23FA3">
                <w:rPr>
                  <w:rFonts w:ascii="Calibri" w:eastAsia="宋体" w:hAnsi="Calibri" w:cstheme="minorHAnsi"/>
                  <w:kern w:val="0"/>
                  <w:szCs w:val="21"/>
                </w:rPr>
                <w:t>Close with SAR control LOG#</w:t>
              </w:r>
            </w:ins>
          </w:p>
        </w:tc>
        <w:tc>
          <w:tcPr>
            <w:tcW w:w="1325" w:type="dxa"/>
            <w:shd w:val="clear" w:color="auto" w:fill="auto"/>
            <w:vAlign w:val="center"/>
            <w:hideMark/>
          </w:tcPr>
          <w:p w14:paraId="02AEFF04" w14:textId="77777777" w:rsidR="00E33BD5" w:rsidRPr="00A23FA3" w:rsidRDefault="00E33BD5" w:rsidP="001910E4">
            <w:pPr>
              <w:widowControl/>
              <w:jc w:val="left"/>
              <w:rPr>
                <w:ins w:id="1580" w:author="raye" w:date="2018-07-17T12:05:00Z"/>
                <w:rFonts w:ascii="Calibri" w:eastAsia="宋体" w:hAnsi="Calibri" w:cstheme="minorHAnsi"/>
                <w:kern w:val="0"/>
                <w:szCs w:val="21"/>
              </w:rPr>
            </w:pPr>
            <w:ins w:id="1581" w:author="raye" w:date="2018-07-17T12:05:00Z">
              <w:r w:rsidRPr="00A23FA3">
                <w:rPr>
                  <w:rFonts w:ascii="Calibri" w:eastAsia="宋体" w:hAnsi="Calibri" w:cstheme="minorHAnsi"/>
                  <w:kern w:val="0"/>
                  <w:szCs w:val="21"/>
                </w:rPr>
                <w:t>LCD</w:t>
              </w:r>
            </w:ins>
          </w:p>
        </w:tc>
      </w:tr>
      <w:tr w:rsidR="00A23FA3" w:rsidRPr="00A23FA3" w14:paraId="35126265" w14:textId="77777777" w:rsidTr="001910E4">
        <w:trPr>
          <w:trHeight w:val="570"/>
          <w:ins w:id="1582" w:author="raye" w:date="2018-07-17T12:05:00Z"/>
        </w:trPr>
        <w:tc>
          <w:tcPr>
            <w:tcW w:w="602" w:type="dxa"/>
            <w:shd w:val="clear" w:color="auto" w:fill="auto"/>
            <w:vAlign w:val="center"/>
            <w:hideMark/>
          </w:tcPr>
          <w:p w14:paraId="76247893" w14:textId="77777777" w:rsidR="00E33BD5" w:rsidRPr="00A23FA3" w:rsidRDefault="00E33BD5" w:rsidP="001910E4">
            <w:pPr>
              <w:widowControl/>
              <w:jc w:val="center"/>
              <w:rPr>
                <w:ins w:id="1583" w:author="raye" w:date="2018-07-17T12:05:00Z"/>
                <w:rFonts w:ascii="Calibri" w:eastAsia="宋体" w:hAnsi="Calibri" w:cstheme="minorHAnsi"/>
                <w:kern w:val="0"/>
                <w:szCs w:val="21"/>
              </w:rPr>
            </w:pPr>
            <w:ins w:id="1584" w:author="raye" w:date="2018-07-17T12:05:00Z">
              <w:r w:rsidRPr="00A23FA3">
                <w:rPr>
                  <w:rFonts w:ascii="Calibri" w:eastAsia="宋体" w:hAnsi="Calibri" w:cstheme="minorHAnsi"/>
                  <w:kern w:val="0"/>
                  <w:szCs w:val="21"/>
                </w:rPr>
                <w:t>16D</w:t>
              </w:r>
            </w:ins>
          </w:p>
        </w:tc>
        <w:tc>
          <w:tcPr>
            <w:tcW w:w="1661" w:type="dxa"/>
            <w:shd w:val="clear" w:color="auto" w:fill="auto"/>
            <w:vAlign w:val="center"/>
            <w:hideMark/>
          </w:tcPr>
          <w:p w14:paraId="703289B9" w14:textId="77777777" w:rsidR="00E33BD5" w:rsidRPr="00A23FA3" w:rsidRDefault="00E33BD5" w:rsidP="001910E4">
            <w:pPr>
              <w:widowControl/>
              <w:jc w:val="left"/>
              <w:rPr>
                <w:ins w:id="1585" w:author="raye" w:date="2018-07-17T12:05:00Z"/>
                <w:rFonts w:ascii="Calibri" w:eastAsia="宋体" w:hAnsi="Calibri" w:cstheme="minorHAnsi"/>
                <w:kern w:val="0"/>
                <w:szCs w:val="21"/>
              </w:rPr>
            </w:pPr>
            <w:ins w:id="1586" w:author="raye" w:date="2018-07-17T12:05:00Z">
              <w:r w:rsidRPr="00A23FA3">
                <w:rPr>
                  <w:rFonts w:ascii="Calibri" w:eastAsia="宋体" w:hAnsi="Calibri" w:cstheme="minorHAnsi"/>
                  <w:kern w:val="0"/>
                  <w:szCs w:val="21"/>
                </w:rPr>
                <w:t>Compliance Supervisor assign case</w:t>
              </w:r>
            </w:ins>
          </w:p>
        </w:tc>
        <w:tc>
          <w:tcPr>
            <w:tcW w:w="1843" w:type="dxa"/>
            <w:shd w:val="clear" w:color="auto" w:fill="auto"/>
            <w:vAlign w:val="center"/>
            <w:hideMark/>
          </w:tcPr>
          <w:p w14:paraId="5DDA74D1" w14:textId="77777777" w:rsidR="00E33BD5" w:rsidRPr="00A23FA3" w:rsidRDefault="00E33BD5" w:rsidP="001910E4">
            <w:pPr>
              <w:widowControl/>
              <w:jc w:val="left"/>
              <w:rPr>
                <w:ins w:id="1587" w:author="raye" w:date="2018-07-17T12:05:00Z"/>
                <w:rFonts w:ascii="Calibri" w:eastAsia="宋体" w:hAnsi="Calibri" w:cstheme="minorHAnsi"/>
                <w:kern w:val="0"/>
                <w:szCs w:val="21"/>
              </w:rPr>
            </w:pPr>
            <w:ins w:id="1588" w:author="raye" w:date="2018-07-17T12:05:00Z">
              <w:r w:rsidRPr="00A23FA3">
                <w:rPr>
                  <w:rFonts w:ascii="Calibri" w:eastAsia="宋体" w:hAnsi="Calibri" w:cstheme="minorHAnsi"/>
                  <w:kern w:val="0"/>
                  <w:szCs w:val="21"/>
                </w:rPr>
                <w:t>Pending Compliance Supervisor assign</w:t>
              </w:r>
            </w:ins>
          </w:p>
        </w:tc>
        <w:tc>
          <w:tcPr>
            <w:tcW w:w="1701" w:type="dxa"/>
            <w:shd w:val="clear" w:color="auto" w:fill="auto"/>
            <w:vAlign w:val="center"/>
            <w:hideMark/>
          </w:tcPr>
          <w:p w14:paraId="20C06472" w14:textId="77777777" w:rsidR="00E33BD5" w:rsidRPr="00A23FA3" w:rsidRDefault="00E33BD5" w:rsidP="001910E4">
            <w:pPr>
              <w:widowControl/>
              <w:jc w:val="left"/>
              <w:rPr>
                <w:ins w:id="1589" w:author="raye" w:date="2018-07-17T12:05:00Z"/>
                <w:rFonts w:ascii="Calibri" w:eastAsia="宋体" w:hAnsi="Calibri" w:cstheme="minorHAnsi"/>
                <w:kern w:val="0"/>
                <w:szCs w:val="21"/>
              </w:rPr>
            </w:pPr>
            <w:ins w:id="1590" w:author="raye" w:date="2018-07-17T12:05:00Z">
              <w:r w:rsidRPr="00A23FA3">
                <w:rPr>
                  <w:rFonts w:ascii="Calibri" w:eastAsia="宋体" w:hAnsi="Calibri" w:cstheme="minorHAnsi"/>
                  <w:kern w:val="0"/>
                  <w:szCs w:val="21"/>
                </w:rPr>
                <w:t>Compliance Supervisor assign case</w:t>
              </w:r>
            </w:ins>
          </w:p>
        </w:tc>
        <w:tc>
          <w:tcPr>
            <w:tcW w:w="1701" w:type="dxa"/>
            <w:shd w:val="clear" w:color="auto" w:fill="auto"/>
            <w:vAlign w:val="center"/>
            <w:hideMark/>
          </w:tcPr>
          <w:p w14:paraId="0FDA402F" w14:textId="77777777" w:rsidR="00E33BD5" w:rsidRPr="00A23FA3" w:rsidRDefault="00E33BD5" w:rsidP="001910E4">
            <w:pPr>
              <w:widowControl/>
              <w:jc w:val="left"/>
              <w:rPr>
                <w:ins w:id="1591" w:author="raye" w:date="2018-07-17T12:05:00Z"/>
                <w:rFonts w:ascii="Calibri" w:eastAsia="宋体" w:hAnsi="Calibri" w:cstheme="minorHAnsi"/>
                <w:kern w:val="0"/>
                <w:szCs w:val="21"/>
              </w:rPr>
            </w:pPr>
            <w:ins w:id="1592" w:author="raye" w:date="2018-07-17T12:05:00Z">
              <w:r w:rsidRPr="00A23FA3">
                <w:rPr>
                  <w:rFonts w:ascii="Calibri" w:eastAsia="宋体" w:hAnsi="Calibri" w:cstheme="minorHAnsi"/>
                  <w:kern w:val="0"/>
                  <w:szCs w:val="21"/>
                </w:rPr>
                <w:t>Pending Compliance Analyst review</w:t>
              </w:r>
            </w:ins>
          </w:p>
        </w:tc>
        <w:tc>
          <w:tcPr>
            <w:tcW w:w="1325" w:type="dxa"/>
            <w:shd w:val="clear" w:color="auto" w:fill="auto"/>
            <w:vAlign w:val="center"/>
            <w:hideMark/>
          </w:tcPr>
          <w:p w14:paraId="42DD0B96" w14:textId="77777777" w:rsidR="00E33BD5" w:rsidRPr="00A23FA3" w:rsidRDefault="00E33BD5" w:rsidP="001910E4">
            <w:pPr>
              <w:widowControl/>
              <w:jc w:val="left"/>
              <w:rPr>
                <w:ins w:id="1593" w:author="raye" w:date="2018-07-17T12:05:00Z"/>
                <w:rFonts w:ascii="Calibri" w:eastAsia="宋体" w:hAnsi="Calibri" w:cstheme="minorHAnsi"/>
                <w:kern w:val="0"/>
                <w:szCs w:val="21"/>
              </w:rPr>
            </w:pPr>
            <w:ins w:id="1594" w:author="raye" w:date="2018-07-17T12:05:00Z">
              <w:r w:rsidRPr="00A23FA3">
                <w:rPr>
                  <w:rFonts w:ascii="Calibri" w:eastAsia="宋体" w:hAnsi="Calibri" w:cstheme="minorHAnsi"/>
                  <w:kern w:val="0"/>
                  <w:szCs w:val="21"/>
                </w:rPr>
                <w:t>Compliance Supervisor</w:t>
              </w:r>
            </w:ins>
          </w:p>
        </w:tc>
      </w:tr>
      <w:tr w:rsidR="00A23FA3" w:rsidRPr="00A23FA3" w14:paraId="0489BE05" w14:textId="77777777" w:rsidTr="001910E4">
        <w:trPr>
          <w:trHeight w:val="855"/>
          <w:ins w:id="1595" w:author="raye" w:date="2018-07-17T12:05:00Z"/>
        </w:trPr>
        <w:tc>
          <w:tcPr>
            <w:tcW w:w="602" w:type="dxa"/>
            <w:shd w:val="clear" w:color="auto" w:fill="auto"/>
            <w:vAlign w:val="center"/>
            <w:hideMark/>
          </w:tcPr>
          <w:p w14:paraId="1D557B8F" w14:textId="77777777" w:rsidR="00E33BD5" w:rsidRPr="00A23FA3" w:rsidRDefault="00E33BD5" w:rsidP="001910E4">
            <w:pPr>
              <w:widowControl/>
              <w:jc w:val="center"/>
              <w:rPr>
                <w:ins w:id="1596" w:author="raye" w:date="2018-07-17T12:05:00Z"/>
                <w:rFonts w:ascii="Calibri" w:eastAsia="宋体" w:hAnsi="Calibri" w:cstheme="minorHAnsi"/>
                <w:kern w:val="0"/>
                <w:szCs w:val="21"/>
              </w:rPr>
            </w:pPr>
            <w:ins w:id="1597" w:author="raye" w:date="2018-07-17T12:05:00Z">
              <w:r w:rsidRPr="00A23FA3">
                <w:rPr>
                  <w:rFonts w:ascii="Calibri" w:eastAsia="宋体" w:hAnsi="Calibri" w:cstheme="minorHAnsi"/>
                  <w:kern w:val="0"/>
                  <w:szCs w:val="21"/>
                </w:rPr>
                <w:t>17D</w:t>
              </w:r>
            </w:ins>
          </w:p>
        </w:tc>
        <w:tc>
          <w:tcPr>
            <w:tcW w:w="1661" w:type="dxa"/>
            <w:shd w:val="clear" w:color="auto" w:fill="auto"/>
            <w:vAlign w:val="center"/>
            <w:hideMark/>
          </w:tcPr>
          <w:p w14:paraId="7371DFA2" w14:textId="77777777" w:rsidR="00E33BD5" w:rsidRPr="00A23FA3" w:rsidRDefault="00E33BD5" w:rsidP="001910E4">
            <w:pPr>
              <w:widowControl/>
              <w:jc w:val="left"/>
              <w:rPr>
                <w:ins w:id="1598" w:author="raye" w:date="2018-07-17T12:05:00Z"/>
                <w:rFonts w:ascii="Calibri" w:eastAsia="宋体" w:hAnsi="Calibri" w:cstheme="minorHAnsi"/>
                <w:kern w:val="0"/>
                <w:szCs w:val="21"/>
              </w:rPr>
            </w:pPr>
            <w:ins w:id="1599" w:author="raye" w:date="2018-07-17T12:05:00Z">
              <w:r w:rsidRPr="00A23FA3">
                <w:rPr>
                  <w:rFonts w:ascii="Calibri" w:eastAsia="宋体" w:hAnsi="Calibri" w:cstheme="minorHAnsi"/>
                  <w:kern w:val="0"/>
                  <w:szCs w:val="21"/>
                </w:rPr>
                <w:t>Compliance Analyst open case for further action</w:t>
              </w:r>
            </w:ins>
          </w:p>
        </w:tc>
        <w:tc>
          <w:tcPr>
            <w:tcW w:w="1843" w:type="dxa"/>
            <w:shd w:val="clear" w:color="auto" w:fill="auto"/>
            <w:vAlign w:val="center"/>
            <w:hideMark/>
          </w:tcPr>
          <w:p w14:paraId="729D3D03" w14:textId="77777777" w:rsidR="00E33BD5" w:rsidRPr="00A23FA3" w:rsidRDefault="00E33BD5" w:rsidP="001910E4">
            <w:pPr>
              <w:widowControl/>
              <w:jc w:val="left"/>
              <w:rPr>
                <w:ins w:id="1600" w:author="raye" w:date="2018-07-17T12:05:00Z"/>
                <w:rFonts w:ascii="Calibri" w:eastAsia="宋体" w:hAnsi="Calibri" w:cstheme="minorHAnsi"/>
                <w:kern w:val="0"/>
                <w:szCs w:val="21"/>
              </w:rPr>
            </w:pPr>
            <w:ins w:id="1601" w:author="raye" w:date="2018-07-17T12:05:00Z">
              <w:r w:rsidRPr="00A23FA3">
                <w:rPr>
                  <w:rFonts w:ascii="Calibri" w:eastAsia="宋体" w:hAnsi="Calibri" w:cstheme="minorHAnsi"/>
                  <w:kern w:val="0"/>
                  <w:szCs w:val="21"/>
                </w:rPr>
                <w:t>Pending Compliance Analyst review</w:t>
              </w:r>
            </w:ins>
          </w:p>
        </w:tc>
        <w:tc>
          <w:tcPr>
            <w:tcW w:w="1701" w:type="dxa"/>
            <w:shd w:val="clear" w:color="auto" w:fill="auto"/>
            <w:vAlign w:val="center"/>
            <w:hideMark/>
          </w:tcPr>
          <w:p w14:paraId="153AA357" w14:textId="77777777" w:rsidR="00E33BD5" w:rsidRPr="00A23FA3" w:rsidRDefault="00E33BD5" w:rsidP="001910E4">
            <w:pPr>
              <w:widowControl/>
              <w:jc w:val="left"/>
              <w:rPr>
                <w:ins w:id="1602" w:author="raye" w:date="2018-07-17T12:05:00Z"/>
                <w:rFonts w:ascii="Calibri" w:eastAsia="宋体" w:hAnsi="Calibri" w:cstheme="minorHAnsi"/>
                <w:kern w:val="0"/>
                <w:szCs w:val="21"/>
              </w:rPr>
            </w:pPr>
            <w:ins w:id="1603" w:author="raye" w:date="2018-07-17T12:05:00Z">
              <w:r w:rsidRPr="00A23FA3">
                <w:rPr>
                  <w:rFonts w:ascii="Calibri" w:eastAsia="宋体" w:hAnsi="Calibri" w:cstheme="minorHAnsi"/>
                  <w:kern w:val="0"/>
                  <w:szCs w:val="21"/>
                </w:rPr>
                <w:t>Open case to review &amp; upload additional Info as evidence</w:t>
              </w:r>
            </w:ins>
          </w:p>
        </w:tc>
        <w:tc>
          <w:tcPr>
            <w:tcW w:w="1701" w:type="dxa"/>
            <w:shd w:val="clear" w:color="auto" w:fill="auto"/>
            <w:vAlign w:val="center"/>
            <w:hideMark/>
          </w:tcPr>
          <w:p w14:paraId="0598EED7" w14:textId="77777777" w:rsidR="00E33BD5" w:rsidRPr="00A23FA3" w:rsidRDefault="00E33BD5" w:rsidP="001910E4">
            <w:pPr>
              <w:widowControl/>
              <w:jc w:val="left"/>
              <w:rPr>
                <w:ins w:id="1604" w:author="raye" w:date="2018-07-17T12:05:00Z"/>
                <w:rFonts w:ascii="Calibri" w:eastAsia="宋体" w:hAnsi="Calibri" w:cstheme="minorHAnsi"/>
                <w:kern w:val="0"/>
                <w:szCs w:val="21"/>
              </w:rPr>
            </w:pPr>
            <w:ins w:id="1605" w:author="raye" w:date="2018-07-17T12:05:00Z">
              <w:r w:rsidRPr="00A23FA3">
                <w:rPr>
                  <w:rFonts w:ascii="Calibri" w:eastAsia="宋体" w:hAnsi="Calibri" w:cstheme="minorHAnsi"/>
                  <w:kern w:val="0"/>
                  <w:szCs w:val="21"/>
                </w:rPr>
                <w:t>Under Compliance Analyst review</w:t>
              </w:r>
            </w:ins>
          </w:p>
        </w:tc>
        <w:tc>
          <w:tcPr>
            <w:tcW w:w="1325" w:type="dxa"/>
            <w:shd w:val="clear" w:color="auto" w:fill="auto"/>
            <w:vAlign w:val="center"/>
            <w:hideMark/>
          </w:tcPr>
          <w:p w14:paraId="570F645A" w14:textId="77777777" w:rsidR="00E33BD5" w:rsidRPr="00A23FA3" w:rsidRDefault="00E33BD5" w:rsidP="001910E4">
            <w:pPr>
              <w:widowControl/>
              <w:jc w:val="left"/>
              <w:rPr>
                <w:ins w:id="1606" w:author="raye" w:date="2018-07-17T12:05:00Z"/>
                <w:rFonts w:ascii="Calibri" w:eastAsia="宋体" w:hAnsi="Calibri" w:cstheme="minorHAnsi"/>
                <w:kern w:val="0"/>
                <w:szCs w:val="21"/>
              </w:rPr>
            </w:pPr>
            <w:ins w:id="1607" w:author="raye" w:date="2018-07-17T12:05:00Z">
              <w:r w:rsidRPr="00A23FA3">
                <w:rPr>
                  <w:rFonts w:ascii="Calibri" w:eastAsia="宋体" w:hAnsi="Calibri" w:cstheme="minorHAnsi"/>
                  <w:kern w:val="0"/>
                  <w:szCs w:val="21"/>
                </w:rPr>
                <w:t>Compliance Analyst</w:t>
              </w:r>
            </w:ins>
          </w:p>
        </w:tc>
      </w:tr>
    </w:tbl>
    <w:p w14:paraId="334B79D1" w14:textId="77777777" w:rsidR="00E33BD5" w:rsidRPr="00A23FA3" w:rsidRDefault="00E33BD5" w:rsidP="00E33BD5">
      <w:pPr>
        <w:spacing w:afterLines="50" w:after="156"/>
        <w:ind w:firstLineChars="177" w:firstLine="425"/>
        <w:rPr>
          <w:ins w:id="1608" w:author="raye" w:date="2018-07-17T12:05:00Z"/>
          <w:rFonts w:ascii="Calibri" w:hAnsi="Calibri" w:cstheme="minorHAnsi"/>
          <w:sz w:val="24"/>
        </w:rPr>
      </w:pPr>
      <w:ins w:id="1609" w:author="raye" w:date="2018-07-17T12:05:00Z">
        <w:r w:rsidRPr="00A23FA3">
          <w:rPr>
            <w:rFonts w:ascii="Calibri" w:hAnsi="Calibri" w:cstheme="minorHAnsi"/>
            <w:sz w:val="24"/>
          </w:rPr>
          <w:t>There are two exception statuses during case handling</w:t>
        </w:r>
      </w:ins>
    </w:p>
    <w:p w14:paraId="718D2303" w14:textId="77777777" w:rsidR="00E33BD5" w:rsidRPr="00A23FA3" w:rsidRDefault="00E33BD5" w:rsidP="00E33BD5">
      <w:pPr>
        <w:pStyle w:val="a0"/>
        <w:numPr>
          <w:ilvl w:val="0"/>
          <w:numId w:val="65"/>
        </w:numPr>
        <w:spacing w:afterLines="50" w:after="156"/>
        <w:ind w:firstLineChars="0"/>
        <w:jc w:val="left"/>
        <w:rPr>
          <w:ins w:id="1610" w:author="raye" w:date="2018-07-17T12:05:00Z"/>
          <w:rFonts w:ascii="Calibri" w:hAnsi="Calibri" w:cstheme="minorHAnsi"/>
          <w:sz w:val="24"/>
        </w:rPr>
      </w:pPr>
      <w:ins w:id="1611" w:author="raye" w:date="2018-07-17T12:05:00Z">
        <w:r w:rsidRPr="00A23FA3">
          <w:rPr>
            <w:rFonts w:ascii="Calibri" w:hAnsi="Calibri" w:cstheme="minorHAnsi"/>
            <w:sz w:val="24"/>
          </w:rPr>
          <w:t>Case Delete</w:t>
        </w:r>
        <w:r w:rsidRPr="00A23FA3">
          <w:rPr>
            <w:rFonts w:ascii="Calibri" w:hAnsi="Calibri" w:cstheme="minorHAnsi" w:hint="eastAsia"/>
            <w:sz w:val="24"/>
          </w:rPr>
          <w:t xml:space="preserve"> </w:t>
        </w:r>
        <w:r w:rsidRPr="00A23FA3">
          <w:rPr>
            <w:rFonts w:ascii="Calibri" w:hAnsi="Calibri" w:cstheme="minorHAnsi"/>
            <w:sz w:val="24"/>
          </w:rPr>
          <w:t>–</w:t>
        </w:r>
        <w:r w:rsidRPr="00A23FA3">
          <w:rPr>
            <w:rFonts w:ascii="Calibri" w:hAnsi="Calibri" w:cstheme="minorHAnsi" w:hint="eastAsia"/>
            <w:sz w:val="24"/>
          </w:rPr>
          <w:t xml:space="preserve"> </w:t>
        </w:r>
        <w:r w:rsidRPr="00A23FA3">
          <w:rPr>
            <w:rFonts w:ascii="Calibri" w:hAnsi="Calibri" w:cstheme="minorHAnsi"/>
            <w:sz w:val="24"/>
          </w:rPr>
          <w:t>If case needs to be deleted</w:t>
        </w:r>
        <w:r w:rsidRPr="00A23FA3">
          <w:rPr>
            <w:rFonts w:ascii="Calibri" w:hAnsi="Calibri" w:cstheme="minorHAnsi" w:hint="eastAsia"/>
            <w:sz w:val="24"/>
          </w:rPr>
          <w:t xml:space="preserve">, </w:t>
        </w:r>
        <w:r w:rsidRPr="00A23FA3">
          <w:rPr>
            <w:rFonts w:ascii="Calibri" w:hAnsi="Calibri" w:cstheme="minorHAnsi"/>
            <w:sz w:val="24"/>
          </w:rPr>
          <w:t xml:space="preserve">current action handler should refer </w:t>
        </w:r>
        <w:r w:rsidRPr="00A23FA3">
          <w:rPr>
            <w:rFonts w:ascii="Calibri" w:hAnsi="Calibri" w:cstheme="minorHAnsi"/>
            <w:sz w:val="24"/>
          </w:rPr>
          <w:lastRenderedPageBreak/>
          <w:t>to the Operations Analyst (default original Operations Analyst) to delete directly</w:t>
        </w:r>
        <w:r w:rsidRPr="00A23FA3">
          <w:rPr>
            <w:rFonts w:ascii="Calibri" w:hAnsi="Calibri" w:cstheme="minorHAnsi" w:hint="eastAsia"/>
            <w:sz w:val="24"/>
          </w:rPr>
          <w:t xml:space="preserve">, </w:t>
        </w:r>
        <w:r w:rsidRPr="00A23FA3">
          <w:rPr>
            <w:rFonts w:ascii="Calibri" w:hAnsi="Calibri" w:cstheme="minorHAnsi"/>
            <w:sz w:val="24"/>
          </w:rPr>
          <w:t>the Operations Analyst must add comments before delete. The case list should not be included this record</w:t>
        </w:r>
        <w:r w:rsidRPr="00A23FA3">
          <w:rPr>
            <w:rFonts w:ascii="Calibri" w:hAnsi="Calibri" w:cstheme="minorHAnsi" w:hint="eastAsia"/>
            <w:sz w:val="24"/>
          </w:rPr>
          <w:t xml:space="preserve">. </w:t>
        </w:r>
        <w:r w:rsidRPr="00A23FA3">
          <w:rPr>
            <w:rFonts w:ascii="Calibri" w:hAnsi="Calibri" w:cstheme="minorHAnsi"/>
            <w:sz w:val="24"/>
          </w:rPr>
          <w:t>The record in DB will be marked as "deleted”. This will be tracked in the audit trail.</w:t>
        </w:r>
      </w:ins>
    </w:p>
    <w:p w14:paraId="4E850CFF" w14:textId="77777777" w:rsidR="00E33BD5" w:rsidRPr="00A23FA3" w:rsidRDefault="00E33BD5" w:rsidP="00E33BD5">
      <w:pPr>
        <w:pStyle w:val="a0"/>
        <w:numPr>
          <w:ilvl w:val="0"/>
          <w:numId w:val="65"/>
        </w:numPr>
        <w:spacing w:afterLines="50" w:after="156"/>
        <w:ind w:firstLineChars="0"/>
        <w:jc w:val="left"/>
        <w:rPr>
          <w:ins w:id="1612" w:author="raye" w:date="2018-07-17T12:05:00Z"/>
          <w:rFonts w:ascii="Calibri" w:hAnsi="Calibri" w:cstheme="minorHAnsi"/>
          <w:sz w:val="24"/>
        </w:rPr>
      </w:pPr>
      <w:ins w:id="1613" w:author="raye" w:date="2018-07-17T12:05:00Z">
        <w:r w:rsidRPr="00A23FA3">
          <w:rPr>
            <w:rFonts w:ascii="Calibri" w:hAnsi="Calibri" w:cstheme="minorHAnsi"/>
            <w:sz w:val="24"/>
          </w:rPr>
          <w:t>Case cancel</w:t>
        </w:r>
        <w:r w:rsidRPr="00A23FA3">
          <w:rPr>
            <w:rFonts w:ascii="Calibri" w:hAnsi="Calibri" w:cstheme="minorHAnsi" w:hint="eastAsia"/>
            <w:sz w:val="24"/>
          </w:rPr>
          <w:t xml:space="preserve"> </w:t>
        </w:r>
        <w:r w:rsidRPr="00A23FA3">
          <w:rPr>
            <w:rFonts w:ascii="Calibri" w:hAnsi="Calibri" w:cstheme="minorHAnsi"/>
            <w:sz w:val="24"/>
          </w:rPr>
          <w:t>–</w:t>
        </w:r>
        <w:r w:rsidRPr="00A23FA3">
          <w:rPr>
            <w:rFonts w:ascii="Calibri" w:hAnsi="Calibri" w:cstheme="minorHAnsi" w:hint="eastAsia"/>
            <w:sz w:val="24"/>
          </w:rPr>
          <w:t xml:space="preserve"> </w:t>
        </w:r>
        <w:r w:rsidRPr="00A23FA3">
          <w:rPr>
            <w:rFonts w:ascii="Calibri" w:hAnsi="Calibri" w:cstheme="minorHAnsi"/>
            <w:sz w:val="24"/>
          </w:rPr>
          <w:t xml:space="preserve">If case need to be cancelled, the current action handler should refer to the Operations Analyst </w:t>
        </w:r>
        <w:r w:rsidRPr="00A23FA3">
          <w:rPr>
            <w:rFonts w:ascii="Calibri" w:hAnsi="Calibri" w:cstheme="minorHAnsi" w:hint="eastAsia"/>
            <w:sz w:val="24"/>
          </w:rPr>
          <w:t>(</w:t>
        </w:r>
        <w:r w:rsidRPr="00A23FA3">
          <w:rPr>
            <w:rFonts w:ascii="Calibri" w:hAnsi="Calibri" w:cstheme="minorHAnsi"/>
            <w:sz w:val="24"/>
          </w:rPr>
          <w:t>default original Operations Analyst</w:t>
        </w:r>
        <w:r w:rsidRPr="00A23FA3">
          <w:rPr>
            <w:rFonts w:ascii="Calibri" w:hAnsi="Calibri" w:cstheme="minorHAnsi" w:hint="eastAsia"/>
            <w:sz w:val="24"/>
          </w:rPr>
          <w:t xml:space="preserve">) </w:t>
        </w:r>
        <w:r w:rsidRPr="00A23FA3">
          <w:rPr>
            <w:rFonts w:ascii="Calibri" w:hAnsi="Calibri" w:cstheme="minorHAnsi"/>
            <w:sz w:val="24"/>
          </w:rPr>
          <w:t>to cancel directly</w:t>
        </w:r>
        <w:r w:rsidRPr="00A23FA3">
          <w:rPr>
            <w:rFonts w:ascii="Calibri" w:hAnsi="Calibri" w:cstheme="minorHAnsi" w:hint="eastAsia"/>
            <w:sz w:val="24"/>
          </w:rPr>
          <w:t xml:space="preserve">, </w:t>
        </w:r>
        <w:r w:rsidRPr="00A23FA3">
          <w:rPr>
            <w:rFonts w:ascii="Calibri" w:hAnsi="Calibri" w:cstheme="minorHAnsi"/>
            <w:sz w:val="24"/>
          </w:rPr>
          <w:t>the Operations Analyst must add comments before cancel. The case list could be included this record with status is "Cancelled"</w:t>
        </w:r>
        <w:r w:rsidRPr="00A23FA3">
          <w:rPr>
            <w:rFonts w:ascii="Calibri" w:hAnsi="Calibri" w:cstheme="minorHAnsi" w:hint="eastAsia"/>
            <w:sz w:val="24"/>
          </w:rPr>
          <w:t xml:space="preserve">. </w:t>
        </w:r>
        <w:r w:rsidRPr="00A23FA3">
          <w:rPr>
            <w:rFonts w:ascii="Calibri" w:hAnsi="Calibri" w:cstheme="minorHAnsi"/>
            <w:sz w:val="24"/>
          </w:rPr>
          <w:t>The record in DB is marked as "cancelled”. This operation will be tracked in the audit trail.</w:t>
        </w:r>
      </w:ins>
    </w:p>
    <w:p w14:paraId="0D5B662F" w14:textId="740E3BEA" w:rsidR="001A41A7" w:rsidRPr="00A23FA3" w:rsidDel="00E33BD5" w:rsidRDefault="001A41A7" w:rsidP="001A41A7">
      <w:pPr>
        <w:spacing w:afterLines="50" w:after="156"/>
        <w:rPr>
          <w:del w:id="1614" w:author="raye" w:date="2018-07-17T12:06:00Z"/>
          <w:rFonts w:ascii="Calibri" w:hAnsi="Calibri" w:cstheme="minorHAnsi"/>
          <w:sz w:val="24"/>
        </w:rPr>
      </w:pPr>
      <w:moveToRangeStart w:id="1615" w:author="raye" w:date="2018-07-17T10:00:00Z" w:name="move519584937"/>
      <w:moveTo w:id="1616" w:author="raye" w:date="2018-07-17T10:00:00Z">
        <w:del w:id="1617" w:author="raye" w:date="2018-07-17T12:06:00Z">
          <w:r w:rsidRPr="00A23FA3" w:rsidDel="00E33BD5">
            <w:rPr>
              <w:rFonts w:ascii="Calibri" w:hAnsi="Calibri" w:cstheme="minorHAnsi"/>
              <w:sz w:val="24"/>
            </w:rPr>
            <w:delText>Process Description:</w:delText>
          </w:r>
        </w:del>
      </w:moveTo>
    </w:p>
    <w:p w14:paraId="2F25AB95" w14:textId="433B6696" w:rsidR="00576C18" w:rsidRPr="00A23FA3" w:rsidDel="00E33BD5" w:rsidRDefault="001A41A7">
      <w:pPr>
        <w:pStyle w:val="a0"/>
        <w:spacing w:afterLines="50" w:after="156"/>
        <w:ind w:left="720" w:firstLineChars="0" w:firstLine="0"/>
        <w:rPr>
          <w:del w:id="1618" w:author="raye" w:date="2018-07-17T12:06:00Z"/>
          <w:rFonts w:ascii="等线" w:eastAsia="等线" w:hAnsi="等线" w:cstheme="minorHAnsi"/>
          <w:szCs w:val="21"/>
          <w:rPrChange w:id="1619" w:author="raye" w:date="2018-07-17T10:00:00Z">
            <w:rPr>
              <w:del w:id="1620" w:author="raye" w:date="2018-07-17T12:06:00Z"/>
            </w:rPr>
          </w:rPrChange>
        </w:rPr>
        <w:pPrChange w:id="1621" w:author="raye" w:date="2018-07-17T10:00:00Z">
          <w:pPr>
            <w:pStyle w:val="a0"/>
            <w:numPr>
              <w:numId w:val="9"/>
            </w:numPr>
            <w:spacing w:afterLines="50" w:after="156"/>
            <w:ind w:left="709" w:firstLineChars="0" w:hanging="360"/>
          </w:pPr>
        </w:pPrChange>
      </w:pPr>
      <w:moveTo w:id="1622" w:author="raye" w:date="2018-07-17T10:00:00Z">
        <w:del w:id="1623" w:author="raye" w:date="2018-07-17T12:06:00Z">
          <w:r w:rsidRPr="00A23FA3" w:rsidDel="00E33BD5">
            <w:rPr>
              <w:rFonts w:ascii="Calibri" w:hAnsi="Calibri" w:cstheme="minorHAnsi"/>
              <w:sz w:val="24"/>
              <w:szCs w:val="24"/>
            </w:rPr>
            <w:delText>Customer submits physical transaction documents to the TSD Operations unit for handling and review.</w:delText>
          </w:r>
        </w:del>
      </w:moveTo>
    </w:p>
    <w:p w14:paraId="3F92A289" w14:textId="14DEE486" w:rsidR="00576C18" w:rsidRPr="00A23FA3" w:rsidDel="00E33BD5" w:rsidRDefault="001A41A7">
      <w:pPr>
        <w:pStyle w:val="a0"/>
        <w:spacing w:afterLines="50" w:after="156"/>
        <w:ind w:left="709" w:firstLineChars="0" w:firstLine="0"/>
        <w:rPr>
          <w:del w:id="1624" w:author="raye" w:date="2018-07-17T12:06:00Z"/>
          <w:rFonts w:ascii="Calibri" w:hAnsi="Calibri" w:cstheme="minorHAnsi"/>
          <w:sz w:val="24"/>
          <w:szCs w:val="24"/>
        </w:rPr>
        <w:pPrChange w:id="1625" w:author="raye" w:date="2018-07-17T10:00:00Z">
          <w:pPr>
            <w:pStyle w:val="a0"/>
            <w:numPr>
              <w:numId w:val="9"/>
            </w:numPr>
            <w:spacing w:afterLines="50" w:after="156"/>
            <w:ind w:left="709" w:firstLineChars="0" w:hanging="360"/>
          </w:pPr>
        </w:pPrChange>
      </w:pPr>
      <w:moveTo w:id="1626" w:author="raye" w:date="2018-07-17T10:00:00Z">
        <w:del w:id="1627" w:author="raye" w:date="2018-07-17T12:06:00Z">
          <w:r w:rsidRPr="00A23FA3" w:rsidDel="00E33BD5">
            <w:rPr>
              <w:rFonts w:ascii="Calibri" w:hAnsi="Calibri" w:cstheme="minorHAnsi"/>
              <w:sz w:val="24"/>
              <w:szCs w:val="24"/>
            </w:rPr>
            <w:delText xml:space="preserve">TSD Operations Analyst will upload PDF files/scan directly to save as PDF files and creates a new transactional case in the system. </w:delText>
          </w:r>
        </w:del>
      </w:moveTo>
    </w:p>
    <w:p w14:paraId="1364BD2F" w14:textId="4B9057CA" w:rsidR="00576C18" w:rsidRPr="00A23FA3" w:rsidDel="00E33BD5" w:rsidRDefault="001A41A7">
      <w:pPr>
        <w:pStyle w:val="a0"/>
        <w:spacing w:afterLines="50" w:after="156"/>
        <w:ind w:left="720" w:firstLineChars="0" w:firstLine="0"/>
        <w:rPr>
          <w:del w:id="1628" w:author="raye" w:date="2018-07-17T12:06:00Z"/>
          <w:rFonts w:ascii="等线" w:eastAsia="等线" w:hAnsi="等线" w:cstheme="minorHAnsi"/>
          <w:szCs w:val="21"/>
          <w:rPrChange w:id="1629" w:author="raye" w:date="2018-07-17T10:00:00Z">
            <w:rPr>
              <w:del w:id="1630" w:author="raye" w:date="2018-07-17T12:06:00Z"/>
              <w:rFonts w:ascii="Calibri" w:hAnsi="Calibri" w:cstheme="minorHAnsi"/>
              <w:sz w:val="24"/>
              <w:szCs w:val="24"/>
            </w:rPr>
          </w:rPrChange>
        </w:rPr>
        <w:pPrChange w:id="1631" w:author="raye" w:date="2018-07-17T10:00:00Z">
          <w:pPr>
            <w:pStyle w:val="a0"/>
            <w:numPr>
              <w:numId w:val="9"/>
            </w:numPr>
            <w:spacing w:afterLines="50" w:after="156"/>
            <w:ind w:left="720" w:firstLineChars="0" w:hanging="360"/>
          </w:pPr>
        </w:pPrChange>
      </w:pPr>
      <w:moveTo w:id="1632" w:author="raye" w:date="2018-07-17T10:00:00Z">
        <w:del w:id="1633" w:author="raye" w:date="2018-07-17T12:06:00Z">
          <w:r w:rsidRPr="00A23FA3" w:rsidDel="00E33BD5">
            <w:rPr>
              <w:rFonts w:ascii="Calibri" w:hAnsi="Calibri" w:cstheme="minorHAnsi"/>
              <w:sz w:val="24"/>
              <w:szCs w:val="24"/>
            </w:rPr>
            <w:delText>After case created, the Operations Analyst will manually input data.</w:delText>
          </w:r>
        </w:del>
      </w:moveTo>
    </w:p>
    <w:p w14:paraId="30E0CED2" w14:textId="5A0F63AE" w:rsidR="00576C18" w:rsidRPr="00A23FA3" w:rsidDel="00E33BD5" w:rsidRDefault="001A41A7">
      <w:pPr>
        <w:pStyle w:val="a0"/>
        <w:spacing w:afterLines="50" w:after="156"/>
        <w:ind w:left="720" w:firstLineChars="0" w:firstLine="0"/>
        <w:rPr>
          <w:del w:id="1634" w:author="raye" w:date="2018-07-17T12:06:00Z"/>
          <w:rFonts w:ascii="等线" w:eastAsia="等线" w:hAnsi="等线" w:cstheme="minorHAnsi"/>
          <w:szCs w:val="21"/>
          <w:rPrChange w:id="1635" w:author="raye" w:date="2018-07-17T10:01:00Z">
            <w:rPr>
              <w:del w:id="1636" w:author="raye" w:date="2018-07-17T12:06:00Z"/>
              <w:rFonts w:ascii="Calibri" w:hAnsi="Calibri" w:cstheme="minorHAnsi"/>
              <w:sz w:val="24"/>
              <w:szCs w:val="24"/>
            </w:rPr>
          </w:rPrChange>
        </w:rPr>
        <w:pPrChange w:id="1637" w:author="raye" w:date="2018-07-17T10:01:00Z">
          <w:pPr>
            <w:pStyle w:val="a0"/>
            <w:numPr>
              <w:numId w:val="9"/>
            </w:numPr>
            <w:spacing w:afterLines="50" w:after="156"/>
            <w:ind w:left="720" w:firstLineChars="0" w:hanging="360"/>
          </w:pPr>
        </w:pPrChange>
      </w:pPr>
      <w:moveTo w:id="1638" w:author="raye" w:date="2018-07-17T10:00:00Z">
        <w:del w:id="1639" w:author="raye" w:date="2018-07-17T12:06:00Z">
          <w:r w:rsidRPr="00A23FA3" w:rsidDel="00E33BD5">
            <w:rPr>
              <w:rFonts w:ascii="Calibri" w:hAnsi="Calibri" w:cstheme="minorHAnsi"/>
              <w:sz w:val="24"/>
              <w:szCs w:val="24"/>
            </w:rPr>
            <w:delText>If the Operations Analyst needs to add/remove/delete/replace documents for the case, he/she can take the appropriate actions and the relevant documents will be saved into a re-nameable subfolder under the followings scenarios:</w:delText>
          </w:r>
        </w:del>
      </w:moveTo>
    </w:p>
    <w:p w14:paraId="027CED63" w14:textId="7C2894E6" w:rsidR="001A41A7" w:rsidRPr="00A23FA3" w:rsidDel="00E33BD5" w:rsidRDefault="001A41A7">
      <w:pPr>
        <w:pStyle w:val="a0"/>
        <w:spacing w:afterLines="50" w:after="156"/>
        <w:ind w:left="1200" w:firstLineChars="0" w:firstLine="0"/>
        <w:rPr>
          <w:del w:id="1640" w:author="raye" w:date="2018-07-17T12:06:00Z"/>
          <w:rFonts w:ascii="等线" w:eastAsia="等线" w:hAnsi="等线" w:cstheme="minorHAnsi"/>
          <w:sz w:val="24"/>
          <w:szCs w:val="24"/>
          <w:rPrChange w:id="1641" w:author="raye" w:date="2018-07-17T11:59:00Z">
            <w:rPr>
              <w:del w:id="1642" w:author="raye" w:date="2018-07-17T12:06:00Z"/>
              <w:rFonts w:ascii="Calibri" w:hAnsi="Calibri" w:cstheme="minorHAnsi"/>
              <w:sz w:val="24"/>
              <w:szCs w:val="24"/>
              <w:highlight w:val="yellow"/>
            </w:rPr>
          </w:rPrChange>
        </w:rPr>
        <w:pPrChange w:id="1643" w:author="raye" w:date="2018-07-17T11:58:00Z">
          <w:pPr>
            <w:pStyle w:val="a0"/>
            <w:numPr>
              <w:ilvl w:val="2"/>
              <w:numId w:val="9"/>
            </w:numPr>
            <w:spacing w:afterLines="50" w:after="156"/>
            <w:ind w:left="1200" w:firstLineChars="0" w:hanging="360"/>
          </w:pPr>
        </w:pPrChange>
      </w:pPr>
      <w:moveTo w:id="1644" w:author="raye" w:date="2018-07-17T10:00:00Z">
        <w:del w:id="1645" w:author="raye" w:date="2018-07-17T12:06:00Z">
          <w:r w:rsidRPr="00A23FA3" w:rsidDel="00E33BD5">
            <w:rPr>
              <w:rFonts w:ascii="Calibri" w:hAnsi="Calibri" w:cstheme="minorHAnsi"/>
              <w:sz w:val="24"/>
              <w:szCs w:val="24"/>
            </w:rPr>
            <w:delText>The uploaded documents can be added to the designated position in the case</w:delText>
          </w:r>
        </w:del>
      </w:moveTo>
    </w:p>
    <w:p w14:paraId="742255BD" w14:textId="25662C73" w:rsidR="00934390" w:rsidRPr="00A23FA3" w:rsidDel="00E33BD5" w:rsidRDefault="001A41A7">
      <w:pPr>
        <w:pStyle w:val="a0"/>
        <w:spacing w:afterLines="50" w:after="156"/>
        <w:ind w:left="1200" w:firstLineChars="0" w:firstLine="0"/>
        <w:rPr>
          <w:del w:id="1646" w:author="raye" w:date="2018-07-17T12:06:00Z"/>
          <w:rFonts w:ascii="等线" w:eastAsia="等线" w:hAnsi="等线" w:cstheme="minorHAnsi"/>
          <w:sz w:val="24"/>
          <w:szCs w:val="24"/>
          <w:rPrChange w:id="1647" w:author="raye" w:date="2018-07-17T11:59:00Z">
            <w:rPr>
              <w:del w:id="1648" w:author="raye" w:date="2018-07-17T12:06:00Z"/>
              <w:rFonts w:ascii="Calibri" w:hAnsi="Calibri" w:cstheme="minorHAnsi"/>
              <w:sz w:val="24"/>
              <w:szCs w:val="24"/>
              <w:highlight w:val="yellow"/>
            </w:rPr>
          </w:rPrChange>
        </w:rPr>
        <w:pPrChange w:id="1649" w:author="raye" w:date="2018-07-17T11:59:00Z">
          <w:pPr>
            <w:pStyle w:val="a0"/>
            <w:numPr>
              <w:ilvl w:val="2"/>
              <w:numId w:val="9"/>
            </w:numPr>
            <w:spacing w:afterLines="50" w:after="156"/>
            <w:ind w:left="1200" w:firstLineChars="0" w:hanging="360"/>
          </w:pPr>
        </w:pPrChange>
      </w:pPr>
      <w:moveTo w:id="1650" w:author="raye" w:date="2018-07-17T10:00:00Z">
        <w:del w:id="1651" w:author="raye" w:date="2018-07-17T12:06:00Z">
          <w:r w:rsidRPr="00A23FA3" w:rsidDel="00E33BD5">
            <w:rPr>
              <w:rFonts w:ascii="Calibri" w:hAnsi="Calibri" w:cstheme="minorHAnsi"/>
              <w:sz w:val="24"/>
              <w:szCs w:val="24"/>
            </w:rPr>
            <w:delText>After replacement, previous documents will be moved or saved into subfolder.</w:delText>
          </w:r>
        </w:del>
      </w:moveTo>
    </w:p>
    <w:p w14:paraId="52D84997" w14:textId="48E8923A" w:rsidR="00934390" w:rsidRPr="00A23FA3" w:rsidDel="00E33BD5" w:rsidRDefault="001A41A7">
      <w:pPr>
        <w:pStyle w:val="a0"/>
        <w:ind w:left="1200" w:firstLineChars="0" w:firstLine="0"/>
        <w:rPr>
          <w:del w:id="1652" w:author="raye" w:date="2018-07-17T12:06:00Z"/>
          <w:rFonts w:ascii="等线" w:eastAsia="等线" w:hAnsi="等线" w:cstheme="minorHAnsi"/>
          <w:sz w:val="24"/>
          <w:szCs w:val="24"/>
          <w:rPrChange w:id="1653" w:author="raye" w:date="2018-07-17T11:59:00Z">
            <w:rPr>
              <w:del w:id="1654" w:author="raye" w:date="2018-07-17T12:06:00Z"/>
              <w:rFonts w:ascii="Calibri" w:hAnsi="Calibri" w:cstheme="minorHAnsi"/>
              <w:sz w:val="24"/>
              <w:szCs w:val="24"/>
            </w:rPr>
          </w:rPrChange>
        </w:rPr>
        <w:pPrChange w:id="1655" w:author="raye" w:date="2018-07-17T11:59:00Z">
          <w:pPr>
            <w:pStyle w:val="a0"/>
            <w:numPr>
              <w:ilvl w:val="2"/>
              <w:numId w:val="9"/>
            </w:numPr>
            <w:ind w:left="1200" w:firstLineChars="0" w:hanging="360"/>
          </w:pPr>
        </w:pPrChange>
      </w:pPr>
      <w:moveTo w:id="1656" w:author="raye" w:date="2018-07-17T10:00:00Z">
        <w:del w:id="1657" w:author="raye" w:date="2018-07-17T12:06:00Z">
          <w:r w:rsidRPr="00A23FA3" w:rsidDel="00E33BD5">
            <w:rPr>
              <w:rFonts w:ascii="Calibri" w:hAnsi="Calibri" w:cstheme="minorHAnsi"/>
              <w:sz w:val="24"/>
              <w:szCs w:val="24"/>
            </w:rPr>
            <w:delText xml:space="preserve">If deleted documents , pop up confirmation for permanent delete or  move and save into subfolder. </w:delText>
          </w:r>
        </w:del>
      </w:moveTo>
    </w:p>
    <w:p w14:paraId="7143820E" w14:textId="1D3E84BA" w:rsidR="001A41A7" w:rsidRPr="00A23FA3" w:rsidDel="00E33BD5" w:rsidRDefault="001A41A7" w:rsidP="001A41A7">
      <w:pPr>
        <w:pStyle w:val="a0"/>
        <w:numPr>
          <w:ilvl w:val="2"/>
          <w:numId w:val="9"/>
        </w:numPr>
        <w:ind w:firstLineChars="0"/>
        <w:rPr>
          <w:del w:id="1658" w:author="raye" w:date="2018-07-17T12:06:00Z"/>
          <w:rFonts w:ascii="Calibri" w:hAnsi="Calibri" w:cstheme="minorHAnsi"/>
          <w:sz w:val="24"/>
          <w:szCs w:val="24"/>
        </w:rPr>
      </w:pPr>
      <w:moveTo w:id="1659" w:author="raye" w:date="2018-07-17T10:00:00Z">
        <w:del w:id="1660" w:author="raye" w:date="2018-07-17T12:06:00Z">
          <w:r w:rsidRPr="00A23FA3" w:rsidDel="00E33BD5">
            <w:rPr>
              <w:rFonts w:ascii="Calibri" w:hAnsi="Calibri" w:cstheme="minorHAnsi"/>
              <w:sz w:val="24"/>
              <w:szCs w:val="24"/>
            </w:rPr>
            <w:delText>Remove existing documents , move and save to the subfolder.</w:delText>
          </w:r>
        </w:del>
      </w:moveTo>
    </w:p>
    <w:p w14:paraId="45E15709" w14:textId="02769C41" w:rsidR="001A41A7" w:rsidRPr="00A23FA3" w:rsidDel="00E33BD5" w:rsidRDefault="001A41A7" w:rsidP="001A41A7">
      <w:pPr>
        <w:pStyle w:val="a0"/>
        <w:numPr>
          <w:ilvl w:val="2"/>
          <w:numId w:val="9"/>
        </w:numPr>
        <w:ind w:firstLineChars="0"/>
        <w:rPr>
          <w:del w:id="1661" w:author="raye" w:date="2018-07-17T12:06:00Z"/>
          <w:rFonts w:ascii="Calibri" w:hAnsi="Calibri" w:cstheme="minorHAnsi"/>
          <w:sz w:val="24"/>
          <w:szCs w:val="24"/>
        </w:rPr>
      </w:pPr>
      <w:moveTo w:id="1662" w:author="raye" w:date="2018-07-17T10:00:00Z">
        <w:del w:id="1663" w:author="raye" w:date="2018-07-17T12:06:00Z">
          <w:r w:rsidRPr="00A23FA3" w:rsidDel="00E33BD5">
            <w:rPr>
              <w:rFonts w:ascii="Calibri" w:hAnsi="Calibri" w:cstheme="minorHAnsi"/>
              <w:sz w:val="24"/>
              <w:szCs w:val="24"/>
            </w:rPr>
            <w:delText>Previous documents can be dragged back from subfolder to the existing documents in designated position.</w:delText>
          </w:r>
        </w:del>
      </w:moveTo>
    </w:p>
    <w:p w14:paraId="70D4C929" w14:textId="2C63805B" w:rsidR="001A41A7" w:rsidRPr="00A23FA3" w:rsidDel="00E33BD5" w:rsidRDefault="001A41A7" w:rsidP="001A41A7">
      <w:pPr>
        <w:pStyle w:val="a0"/>
        <w:numPr>
          <w:ilvl w:val="2"/>
          <w:numId w:val="9"/>
        </w:numPr>
        <w:ind w:firstLineChars="0"/>
        <w:rPr>
          <w:del w:id="1664" w:author="raye" w:date="2018-07-17T12:06:00Z"/>
          <w:rFonts w:ascii="Calibri" w:hAnsi="Calibri" w:cstheme="minorHAnsi"/>
          <w:sz w:val="24"/>
          <w:szCs w:val="24"/>
        </w:rPr>
      </w:pPr>
      <w:moveTo w:id="1665" w:author="raye" w:date="2018-07-17T10:00:00Z">
        <w:del w:id="1666" w:author="raye" w:date="2018-07-17T12:06:00Z">
          <w:r w:rsidRPr="00A23FA3" w:rsidDel="00E33BD5">
            <w:rPr>
              <w:rFonts w:ascii="Calibri" w:hAnsi="Calibri" w:cstheme="minorHAnsi"/>
              <w:sz w:val="24"/>
              <w:szCs w:val="24"/>
            </w:rPr>
            <w:delText>Can direct upload documents into re-nameable subfolders.</w:delText>
          </w:r>
        </w:del>
      </w:moveTo>
    </w:p>
    <w:p w14:paraId="2E362261" w14:textId="003FFF3A" w:rsidR="001A41A7" w:rsidRPr="00A23FA3" w:rsidDel="00E33BD5" w:rsidRDefault="001A41A7" w:rsidP="001A41A7">
      <w:pPr>
        <w:spacing w:afterLines="50" w:after="156"/>
        <w:rPr>
          <w:del w:id="1667" w:author="raye" w:date="2018-07-17T12:06:00Z"/>
          <w:rFonts w:ascii="Calibri" w:hAnsi="Calibri" w:cstheme="minorHAnsi"/>
          <w:sz w:val="24"/>
          <w:szCs w:val="24"/>
        </w:rPr>
      </w:pPr>
    </w:p>
    <w:p w14:paraId="6DD1C012" w14:textId="322EF138" w:rsidR="001A41A7" w:rsidRPr="00A23FA3" w:rsidDel="00E33BD5" w:rsidRDefault="001A41A7" w:rsidP="001A41A7">
      <w:pPr>
        <w:pStyle w:val="a0"/>
        <w:numPr>
          <w:ilvl w:val="0"/>
          <w:numId w:val="9"/>
        </w:numPr>
        <w:spacing w:afterLines="50" w:after="156"/>
        <w:ind w:firstLineChars="0"/>
        <w:rPr>
          <w:del w:id="1668" w:author="raye" w:date="2018-07-17T12:06:00Z"/>
          <w:rFonts w:ascii="Calibri" w:hAnsi="Calibri" w:cstheme="minorHAnsi"/>
          <w:sz w:val="24"/>
          <w:szCs w:val="24"/>
        </w:rPr>
      </w:pPr>
      <w:moveTo w:id="1669" w:author="raye" w:date="2018-07-17T10:00:00Z">
        <w:del w:id="1670" w:author="raye" w:date="2018-07-17T12:06:00Z">
          <w:r w:rsidRPr="00A23FA3" w:rsidDel="00E33BD5">
            <w:rPr>
              <w:rFonts w:ascii="Calibri" w:hAnsi="Calibri" w:cstheme="minorHAnsi"/>
              <w:sz w:val="24"/>
              <w:szCs w:val="24"/>
            </w:rPr>
            <w:delText>If not required to add/remove/delete/replace documents to revise the case, the Operations Analyst can go into the checking process</w:delText>
          </w:r>
        </w:del>
      </w:moveTo>
    </w:p>
    <w:p w14:paraId="22C274C4" w14:textId="02B44C15" w:rsidR="001A41A7" w:rsidRPr="00A23FA3" w:rsidDel="00E33BD5" w:rsidRDefault="001A41A7" w:rsidP="001A41A7">
      <w:pPr>
        <w:pStyle w:val="a0"/>
        <w:numPr>
          <w:ilvl w:val="2"/>
          <w:numId w:val="9"/>
        </w:numPr>
        <w:spacing w:afterLines="50" w:after="156"/>
        <w:ind w:firstLineChars="0"/>
        <w:rPr>
          <w:del w:id="1671" w:author="raye" w:date="2018-07-17T12:06:00Z"/>
          <w:rFonts w:ascii="Calibri" w:hAnsi="Calibri" w:cstheme="minorHAnsi"/>
          <w:sz w:val="24"/>
          <w:szCs w:val="24"/>
        </w:rPr>
      </w:pPr>
      <w:moveTo w:id="1672" w:author="raye" w:date="2018-07-17T10:00:00Z">
        <w:del w:id="1673" w:author="raye" w:date="2018-07-17T12:06:00Z">
          <w:r w:rsidRPr="00A23FA3" w:rsidDel="00E33BD5">
            <w:rPr>
              <w:rFonts w:ascii="Calibri" w:hAnsi="Calibri" w:cstheme="minorHAnsi"/>
              <w:sz w:val="24"/>
              <w:szCs w:val="24"/>
            </w:rPr>
            <w:delText>The tool will call API’s to retrieve evidence.</w:delText>
          </w:r>
        </w:del>
      </w:moveTo>
    </w:p>
    <w:p w14:paraId="1906515B" w14:textId="239DFB8C" w:rsidR="001A41A7" w:rsidRPr="00A23FA3" w:rsidDel="00E33BD5" w:rsidRDefault="001A41A7" w:rsidP="001A41A7">
      <w:pPr>
        <w:pStyle w:val="a0"/>
        <w:numPr>
          <w:ilvl w:val="2"/>
          <w:numId w:val="9"/>
        </w:numPr>
        <w:spacing w:afterLines="50" w:after="156"/>
        <w:ind w:firstLineChars="0"/>
        <w:rPr>
          <w:del w:id="1674" w:author="raye" w:date="2018-07-17T12:06:00Z"/>
          <w:rFonts w:ascii="Calibri" w:hAnsi="Calibri" w:cstheme="minorHAnsi"/>
          <w:sz w:val="24"/>
          <w:szCs w:val="24"/>
        </w:rPr>
      </w:pPr>
      <w:moveTo w:id="1675" w:author="raye" w:date="2018-07-17T10:00:00Z">
        <w:del w:id="1676" w:author="raye" w:date="2018-07-17T12:06:00Z">
          <w:r w:rsidRPr="00A23FA3" w:rsidDel="00E33BD5">
            <w:rPr>
              <w:rFonts w:ascii="Calibri" w:hAnsi="Calibri" w:cstheme="minorHAnsi"/>
              <w:sz w:val="24"/>
              <w:szCs w:val="24"/>
            </w:rPr>
            <w:delText xml:space="preserve">The tool will interface with the T24 database system to retrieve evidence. After the completion of evidence collection from external websites, the system will process logic check by answering questions based on pre-defined 35 investigation questions and T24 data. </w:delText>
          </w:r>
        </w:del>
      </w:moveTo>
    </w:p>
    <w:p w14:paraId="226BD4D8" w14:textId="56CA83A9" w:rsidR="001A41A7" w:rsidRPr="00A23FA3" w:rsidDel="00E33BD5" w:rsidRDefault="001A41A7" w:rsidP="001A41A7">
      <w:pPr>
        <w:pStyle w:val="a0"/>
        <w:numPr>
          <w:ilvl w:val="2"/>
          <w:numId w:val="9"/>
        </w:numPr>
        <w:spacing w:afterLines="50" w:after="156"/>
        <w:ind w:firstLineChars="0"/>
        <w:rPr>
          <w:del w:id="1677" w:author="raye" w:date="2018-07-17T12:06:00Z"/>
          <w:rFonts w:ascii="Calibri" w:hAnsi="Calibri" w:cstheme="minorHAnsi"/>
          <w:sz w:val="24"/>
          <w:szCs w:val="24"/>
        </w:rPr>
      </w:pPr>
      <w:moveTo w:id="1678" w:author="raye" w:date="2018-07-17T10:00:00Z">
        <w:del w:id="1679" w:author="raye" w:date="2018-07-17T12:06:00Z">
          <w:r w:rsidRPr="00A23FA3" w:rsidDel="00E33BD5">
            <w:rPr>
              <w:rFonts w:ascii="Calibri" w:hAnsi="Calibri" w:cstheme="minorHAnsi"/>
              <w:sz w:val="24"/>
              <w:szCs w:val="24"/>
            </w:rPr>
            <w:delText>The tool will interface with the Data Mart database system to answer the 35 questions.</w:delText>
          </w:r>
        </w:del>
      </w:moveTo>
    </w:p>
    <w:p w14:paraId="1DD13292" w14:textId="08683751" w:rsidR="001A41A7" w:rsidRPr="00A23FA3" w:rsidDel="00E33BD5" w:rsidRDefault="001A41A7" w:rsidP="001A41A7">
      <w:pPr>
        <w:pStyle w:val="a0"/>
        <w:numPr>
          <w:ilvl w:val="2"/>
          <w:numId w:val="9"/>
        </w:numPr>
        <w:spacing w:afterLines="50" w:after="156"/>
        <w:ind w:firstLineChars="0"/>
        <w:rPr>
          <w:del w:id="1680" w:author="raye" w:date="2018-07-17T12:06:00Z"/>
          <w:rFonts w:ascii="Calibri" w:hAnsi="Calibri" w:cstheme="minorHAnsi"/>
          <w:sz w:val="24"/>
          <w:szCs w:val="24"/>
        </w:rPr>
      </w:pPr>
      <w:moveTo w:id="1681" w:author="raye" w:date="2018-07-17T10:00:00Z">
        <w:del w:id="1682" w:author="raye" w:date="2018-07-17T12:06:00Z">
          <w:r w:rsidRPr="00A23FA3" w:rsidDel="00E33BD5">
            <w:rPr>
              <w:rFonts w:ascii="Calibri" w:hAnsi="Calibri" w:cstheme="minorHAnsi"/>
              <w:sz w:val="24"/>
              <w:szCs w:val="24"/>
            </w:rPr>
            <w:delText>The tool will interface with T24 system to upload all relevant data. T24 system will then interact with Accuity Fircosoft to perform OFAC/sanction screening. (Details will be determined at later stage and are subject to change after BOC confirmation.)</w:delText>
          </w:r>
        </w:del>
      </w:moveTo>
    </w:p>
    <w:p w14:paraId="7D8DC52E" w14:textId="16F0BC5F" w:rsidR="001A41A7" w:rsidRPr="00A23FA3" w:rsidDel="00E33BD5" w:rsidRDefault="001A41A7" w:rsidP="001A41A7">
      <w:pPr>
        <w:pStyle w:val="a0"/>
        <w:numPr>
          <w:ilvl w:val="2"/>
          <w:numId w:val="9"/>
        </w:numPr>
        <w:spacing w:afterLines="50" w:after="156"/>
        <w:ind w:firstLineChars="0"/>
        <w:rPr>
          <w:del w:id="1683" w:author="raye" w:date="2018-07-17T12:06:00Z"/>
          <w:rFonts w:ascii="Calibri" w:hAnsi="Calibri" w:cstheme="minorHAnsi"/>
          <w:sz w:val="24"/>
          <w:szCs w:val="24"/>
        </w:rPr>
      </w:pPr>
      <w:moveTo w:id="1684" w:author="raye" w:date="2018-07-17T10:00:00Z">
        <w:del w:id="1685" w:author="raye" w:date="2018-07-17T12:06:00Z">
          <w:r w:rsidRPr="00A23FA3" w:rsidDel="00E33BD5">
            <w:rPr>
              <w:rFonts w:ascii="Calibri" w:hAnsi="Calibri" w:cstheme="minorHAnsi"/>
              <w:sz w:val="24"/>
              <w:szCs w:val="24"/>
            </w:rPr>
            <w:delText>The system will searches for and obtains relevant evidence (including negative news, price, vessel movement, Vessel Ownership, and company information) supporting the business transaction from the designated external website based on manually entered transaction document data</w:delText>
          </w:r>
        </w:del>
      </w:moveTo>
    </w:p>
    <w:p w14:paraId="42D2741D" w14:textId="7622809F" w:rsidR="001A41A7" w:rsidRPr="00A23FA3" w:rsidDel="00E33BD5" w:rsidRDefault="001A41A7" w:rsidP="001A41A7">
      <w:pPr>
        <w:pStyle w:val="a0"/>
        <w:numPr>
          <w:ilvl w:val="0"/>
          <w:numId w:val="9"/>
        </w:numPr>
        <w:spacing w:afterLines="50" w:after="156"/>
        <w:ind w:left="709" w:firstLineChars="0"/>
        <w:rPr>
          <w:del w:id="1686" w:author="raye" w:date="2018-07-17T12:06:00Z"/>
          <w:rFonts w:ascii="Calibri" w:hAnsi="Calibri" w:cstheme="minorHAnsi"/>
          <w:sz w:val="24"/>
          <w:szCs w:val="24"/>
        </w:rPr>
      </w:pPr>
      <w:moveTo w:id="1687" w:author="raye" w:date="2018-07-17T10:00:00Z">
        <w:del w:id="1688" w:author="raye" w:date="2018-07-17T12:06:00Z">
          <w:r w:rsidRPr="00A23FA3" w:rsidDel="00E33BD5">
            <w:rPr>
              <w:rFonts w:ascii="Calibri" w:hAnsi="Calibri" w:cstheme="minorHAnsi"/>
              <w:sz w:val="24"/>
              <w:szCs w:val="24"/>
            </w:rPr>
            <w:delText>When Operations Analyst answers all the 35 answers, the system will generate a ‘Transaction Risk Mitigation Checklist’ for review and determine whether red flags exist or not. The casewill be submitted to Operations Manager for verification and approval.</w:delText>
          </w:r>
        </w:del>
      </w:moveTo>
    </w:p>
    <w:p w14:paraId="1EBD66DC" w14:textId="523FCAB9" w:rsidR="001A41A7" w:rsidRPr="00A23FA3" w:rsidDel="00E33BD5" w:rsidRDefault="001A41A7" w:rsidP="001A41A7">
      <w:pPr>
        <w:pStyle w:val="a0"/>
        <w:numPr>
          <w:ilvl w:val="2"/>
          <w:numId w:val="9"/>
        </w:numPr>
        <w:spacing w:afterLines="50" w:after="156"/>
        <w:ind w:firstLineChars="0"/>
        <w:rPr>
          <w:del w:id="1689" w:author="raye" w:date="2018-07-17T12:06:00Z"/>
          <w:rFonts w:ascii="Calibri" w:hAnsi="Calibri" w:cstheme="minorHAnsi"/>
          <w:sz w:val="24"/>
          <w:szCs w:val="24"/>
        </w:rPr>
      </w:pPr>
      <w:moveTo w:id="1690" w:author="raye" w:date="2018-07-17T10:00:00Z">
        <w:del w:id="1691" w:author="raye" w:date="2018-07-17T12:06:00Z">
          <w:r w:rsidRPr="00A23FA3" w:rsidDel="00E33BD5">
            <w:rPr>
              <w:rFonts w:ascii="Calibri" w:hAnsi="Calibri" w:cstheme="minorHAnsi"/>
              <w:sz w:val="24"/>
              <w:szCs w:val="24"/>
            </w:rPr>
            <w:delText>If no Red Flags and neither National Defense Authorization Act (NDAA), Comprehensive Iran Sanctions, Accountability, &amp; Divestment Act of 2010 (CISADA) nor Non-Customer Case-by-Case, the case will be sent, with all relevant documents, to the Operations Manager for sign off and approval.</w:delText>
          </w:r>
        </w:del>
      </w:moveTo>
    </w:p>
    <w:p w14:paraId="631FD618" w14:textId="3522714C" w:rsidR="001A41A7" w:rsidRPr="00A23FA3" w:rsidDel="00E33BD5" w:rsidRDefault="001A41A7" w:rsidP="001A41A7">
      <w:pPr>
        <w:pStyle w:val="a0"/>
        <w:numPr>
          <w:ilvl w:val="2"/>
          <w:numId w:val="9"/>
        </w:numPr>
        <w:spacing w:afterLines="50" w:after="156"/>
        <w:ind w:firstLineChars="0"/>
        <w:rPr>
          <w:del w:id="1692" w:author="raye" w:date="2018-07-17T12:06:00Z"/>
          <w:rFonts w:ascii="Calibri" w:hAnsi="Calibri" w:cstheme="minorHAnsi"/>
          <w:sz w:val="24"/>
          <w:szCs w:val="24"/>
        </w:rPr>
      </w:pPr>
      <w:moveTo w:id="1693" w:author="raye" w:date="2018-07-17T10:00:00Z">
        <w:del w:id="1694" w:author="raye" w:date="2018-07-17T12:06:00Z">
          <w:r w:rsidRPr="00A23FA3" w:rsidDel="00E33BD5">
            <w:rPr>
              <w:rFonts w:ascii="Calibri" w:hAnsi="Calibri" w:cstheme="minorHAnsi"/>
              <w:sz w:val="24"/>
              <w:szCs w:val="24"/>
            </w:rPr>
            <w:delText>If non red flagged transaction but involves one of the four identified EDD-required products or services and/or requires Case-by-Case form, the Operations Analyst will complete the appropriate form (Future Development)  together with the relevant documents to the operations Managers for sign off but escalate to TSD compliance for approval</w:delText>
          </w:r>
        </w:del>
      </w:moveTo>
    </w:p>
    <w:p w14:paraId="57653E32" w14:textId="7E0ACB1F" w:rsidR="001A41A7" w:rsidRPr="00A23FA3" w:rsidDel="00E33BD5" w:rsidRDefault="001A41A7" w:rsidP="001A41A7">
      <w:pPr>
        <w:pStyle w:val="a0"/>
        <w:numPr>
          <w:ilvl w:val="2"/>
          <w:numId w:val="9"/>
        </w:numPr>
        <w:spacing w:afterLines="50" w:after="156"/>
        <w:ind w:firstLineChars="0"/>
        <w:rPr>
          <w:del w:id="1695" w:author="raye" w:date="2018-07-17T12:06:00Z"/>
          <w:rFonts w:ascii="Calibri" w:hAnsi="Calibri" w:cstheme="minorHAnsi"/>
          <w:sz w:val="24"/>
          <w:szCs w:val="24"/>
        </w:rPr>
      </w:pPr>
      <w:moveTo w:id="1696" w:author="raye" w:date="2018-07-17T10:00:00Z">
        <w:del w:id="1697" w:author="raye" w:date="2018-07-17T12:06:00Z">
          <w:r w:rsidRPr="00A23FA3" w:rsidDel="00E33BD5">
            <w:rPr>
              <w:rFonts w:ascii="Calibri" w:hAnsi="Calibri" w:cstheme="minorHAnsi"/>
              <w:sz w:val="24"/>
              <w:szCs w:val="24"/>
            </w:rPr>
            <w:delText>-</w:delText>
          </w:r>
        </w:del>
      </w:moveTo>
    </w:p>
    <w:p w14:paraId="620FD815" w14:textId="4FF05DF7" w:rsidR="001A41A7" w:rsidRPr="00A23FA3" w:rsidDel="00E33BD5" w:rsidRDefault="001A41A7" w:rsidP="001A41A7">
      <w:pPr>
        <w:pStyle w:val="a0"/>
        <w:numPr>
          <w:ilvl w:val="2"/>
          <w:numId w:val="9"/>
        </w:numPr>
        <w:spacing w:afterLines="50" w:after="156"/>
        <w:ind w:firstLineChars="0"/>
        <w:rPr>
          <w:del w:id="1698" w:author="raye" w:date="2018-07-17T12:06:00Z"/>
          <w:rFonts w:ascii="Calibri" w:hAnsi="Calibri" w:cstheme="minorHAnsi"/>
          <w:sz w:val="24"/>
          <w:szCs w:val="24"/>
        </w:rPr>
      </w:pPr>
      <w:moveTo w:id="1699" w:author="raye" w:date="2018-07-17T10:00:00Z">
        <w:del w:id="1700" w:author="raye" w:date="2018-07-17T12:06:00Z">
          <w:r w:rsidRPr="00A23FA3" w:rsidDel="00E33BD5">
            <w:rPr>
              <w:rFonts w:ascii="Calibri" w:hAnsi="Calibri" w:cstheme="minorHAnsi"/>
              <w:sz w:val="24"/>
              <w:szCs w:val="24"/>
            </w:rPr>
            <w:delText>If one or more red flags are detected but not involve National Defense Authorization Act (NDAA), Comprehensive Iran Sanctions, Accountability, &amp; Divestment Act of 2010 (CISADA)), and/or Non-Customer Case-by-Case, the case will be sent, with all relevant documents, to the Operations Manager for sign off and further escalate for TSD compliance for approval.</w:delText>
          </w:r>
        </w:del>
      </w:moveTo>
    </w:p>
    <w:p w14:paraId="14E18841" w14:textId="46646BA2" w:rsidR="001A41A7" w:rsidRPr="00A23FA3" w:rsidDel="00E33BD5" w:rsidRDefault="001A41A7" w:rsidP="001A41A7">
      <w:pPr>
        <w:pStyle w:val="a0"/>
        <w:numPr>
          <w:ilvl w:val="2"/>
          <w:numId w:val="9"/>
        </w:numPr>
        <w:spacing w:afterLines="50" w:after="156"/>
        <w:ind w:firstLineChars="0"/>
        <w:rPr>
          <w:del w:id="1701" w:author="raye" w:date="2018-07-17T12:06:00Z"/>
          <w:rFonts w:ascii="Calibri" w:hAnsi="Calibri" w:cstheme="minorHAnsi"/>
          <w:sz w:val="24"/>
          <w:szCs w:val="24"/>
        </w:rPr>
      </w:pPr>
      <w:moveTo w:id="1702" w:author="raye" w:date="2018-07-17T10:00:00Z">
        <w:del w:id="1703" w:author="raye" w:date="2018-07-17T12:06:00Z">
          <w:r w:rsidRPr="00A23FA3" w:rsidDel="00E33BD5">
            <w:rPr>
              <w:rFonts w:ascii="Calibri" w:hAnsi="Calibri" w:cstheme="minorHAnsi"/>
              <w:sz w:val="24"/>
              <w:szCs w:val="24"/>
            </w:rPr>
            <w:delText>If red flag transaction and/or involve one of the four identified EDD products or services or Non-customer case.  The operation Analyst will complete the appropriate EDD (#6-9) and/or Case by Case form (#10) together with the relevant documents submitted to Operations Manager to sign off and further escalate to TSD compliance for approval.</w:delText>
          </w:r>
        </w:del>
      </w:moveTo>
    </w:p>
    <w:p w14:paraId="2B34EB4C" w14:textId="03500C96" w:rsidR="001A41A7" w:rsidRPr="00A23FA3" w:rsidDel="00E33BD5" w:rsidRDefault="001A41A7" w:rsidP="001A41A7">
      <w:pPr>
        <w:pStyle w:val="a0"/>
        <w:numPr>
          <w:ilvl w:val="0"/>
          <w:numId w:val="9"/>
        </w:numPr>
        <w:spacing w:afterLines="50" w:after="156"/>
        <w:ind w:left="709" w:firstLineChars="0"/>
        <w:rPr>
          <w:del w:id="1704" w:author="raye" w:date="2018-07-17T12:06:00Z"/>
          <w:rFonts w:ascii="Calibri" w:hAnsi="Calibri" w:cstheme="minorHAnsi"/>
          <w:sz w:val="24"/>
          <w:szCs w:val="24"/>
        </w:rPr>
      </w:pPr>
      <w:moveTo w:id="1705" w:author="raye" w:date="2018-07-17T10:00:00Z">
        <w:del w:id="1706" w:author="raye" w:date="2018-07-17T12:06:00Z">
          <w:r w:rsidRPr="00A23FA3" w:rsidDel="00E33BD5">
            <w:rPr>
              <w:rFonts w:ascii="Calibri" w:hAnsi="Calibri" w:cstheme="minorHAnsi"/>
              <w:sz w:val="24"/>
              <w:szCs w:val="24"/>
            </w:rPr>
            <w:delText xml:space="preserve">Operations Manager opens the case to review/verify the accuracy and completeness of the case. </w:delText>
          </w:r>
        </w:del>
      </w:moveTo>
    </w:p>
    <w:p w14:paraId="2833999A" w14:textId="7667B1B6" w:rsidR="001A41A7" w:rsidRPr="00A23FA3" w:rsidDel="00E33BD5" w:rsidRDefault="001A41A7" w:rsidP="001A41A7">
      <w:pPr>
        <w:pStyle w:val="a0"/>
        <w:numPr>
          <w:ilvl w:val="0"/>
          <w:numId w:val="53"/>
        </w:numPr>
        <w:spacing w:afterLines="50" w:after="156"/>
        <w:ind w:firstLineChars="0"/>
        <w:rPr>
          <w:del w:id="1707" w:author="raye" w:date="2018-07-17T12:06:00Z"/>
          <w:rFonts w:ascii="Calibri" w:hAnsi="Calibri" w:cstheme="minorHAnsi"/>
          <w:sz w:val="24"/>
          <w:szCs w:val="24"/>
        </w:rPr>
      </w:pPr>
      <w:moveTo w:id="1708" w:author="raye" w:date="2018-07-17T10:00:00Z">
        <w:del w:id="1709" w:author="raye" w:date="2018-07-17T12:06:00Z">
          <w:r w:rsidRPr="00A23FA3" w:rsidDel="00E33BD5">
            <w:rPr>
              <w:rFonts w:ascii="Calibri" w:hAnsi="Calibri" w:cstheme="minorHAnsi"/>
              <w:sz w:val="24"/>
              <w:szCs w:val="24"/>
            </w:rPr>
            <w:delText>If the Operations Manager discover error occur and determines additional information is required, the case will be returned to the Operations Analyst with comments, in order to re-run the API and logic checking, or upload additional evidence and re-generate</w:delText>
          </w:r>
          <w:r w:rsidRPr="00A23FA3" w:rsidDel="00E33BD5">
            <w:delText xml:space="preserve"> </w:delText>
          </w:r>
          <w:r w:rsidRPr="00A23FA3" w:rsidDel="00E33BD5">
            <w:rPr>
              <w:rFonts w:ascii="Calibri" w:hAnsi="Calibri" w:cstheme="minorHAnsi"/>
              <w:sz w:val="24"/>
              <w:szCs w:val="24"/>
            </w:rPr>
            <w:delText>the transaction Migration check list and resubmit to Operations Manager for verification and/or approval (follow the workflow procedure).</w:delText>
          </w:r>
        </w:del>
      </w:moveTo>
    </w:p>
    <w:p w14:paraId="5E987E5D" w14:textId="5AC33EAE" w:rsidR="001A41A7" w:rsidRPr="00A23FA3" w:rsidDel="00E33BD5" w:rsidRDefault="001A41A7" w:rsidP="001A41A7">
      <w:pPr>
        <w:pStyle w:val="a0"/>
        <w:numPr>
          <w:ilvl w:val="0"/>
          <w:numId w:val="53"/>
        </w:numPr>
        <w:spacing w:afterLines="50" w:after="156"/>
        <w:ind w:firstLineChars="0"/>
        <w:rPr>
          <w:del w:id="1710" w:author="raye" w:date="2018-07-17T12:06:00Z"/>
          <w:rFonts w:ascii="Calibri" w:hAnsi="Calibri" w:cstheme="minorHAnsi"/>
          <w:sz w:val="24"/>
          <w:szCs w:val="24"/>
        </w:rPr>
      </w:pPr>
      <w:moveTo w:id="1711" w:author="raye" w:date="2018-07-17T10:00:00Z">
        <w:del w:id="1712" w:author="raye" w:date="2018-07-17T12:06:00Z">
          <w:r w:rsidRPr="00A23FA3" w:rsidDel="00E33BD5">
            <w:rPr>
              <w:rFonts w:ascii="Calibri" w:hAnsi="Calibri" w:cstheme="minorHAnsi"/>
              <w:sz w:val="24"/>
              <w:szCs w:val="24"/>
            </w:rPr>
            <w:delText xml:space="preserve">Instead of returning to the Operation Analyst,the Operations Manager may choose to upload additional evidence, if required.The Transaction Risk Mitigation Report will be refreshed and update evidence. </w:delText>
          </w:r>
        </w:del>
      </w:moveTo>
    </w:p>
    <w:p w14:paraId="1B349253" w14:textId="55E07801" w:rsidR="001A41A7" w:rsidRPr="00A23FA3" w:rsidDel="00E33BD5" w:rsidRDefault="001A41A7" w:rsidP="001A41A7">
      <w:pPr>
        <w:pStyle w:val="a0"/>
        <w:numPr>
          <w:ilvl w:val="0"/>
          <w:numId w:val="53"/>
        </w:numPr>
        <w:spacing w:afterLines="50" w:after="156"/>
        <w:ind w:firstLineChars="0"/>
        <w:rPr>
          <w:del w:id="1713" w:author="raye" w:date="2018-07-17T12:06:00Z"/>
          <w:rFonts w:ascii="Calibri" w:hAnsi="Calibri" w:cstheme="minorHAnsi"/>
          <w:sz w:val="24"/>
          <w:szCs w:val="24"/>
        </w:rPr>
      </w:pPr>
      <w:moveTo w:id="1714" w:author="raye" w:date="2018-07-17T10:00:00Z">
        <w:del w:id="1715" w:author="raye" w:date="2018-07-17T12:06:00Z">
          <w:r w:rsidRPr="00A23FA3" w:rsidDel="00E33BD5">
            <w:rPr>
              <w:rFonts w:ascii="Calibri" w:hAnsi="Calibri" w:cstheme="minorHAnsi"/>
              <w:sz w:val="24"/>
              <w:szCs w:val="24"/>
            </w:rPr>
            <w:delText xml:space="preserve">The Operations Manager verifies the case includes the relevant case documents (i.e. Transaction Risk Mitigation Checklist, and/or any relevant forms including but not limited to: special approval forms, and/or EDD form, and/or Case-by-Case forms). </w:delText>
          </w:r>
        </w:del>
      </w:moveTo>
    </w:p>
    <w:p w14:paraId="4ADE3A24" w14:textId="57562964" w:rsidR="001A41A7" w:rsidRPr="00A23FA3" w:rsidDel="00E33BD5" w:rsidRDefault="001A41A7" w:rsidP="001A41A7">
      <w:pPr>
        <w:pStyle w:val="a0"/>
        <w:numPr>
          <w:ilvl w:val="0"/>
          <w:numId w:val="53"/>
        </w:numPr>
        <w:spacing w:afterLines="50" w:after="156"/>
        <w:ind w:firstLineChars="0"/>
        <w:rPr>
          <w:del w:id="1716" w:author="raye" w:date="2018-07-17T12:06:00Z"/>
          <w:rFonts w:ascii="Calibri" w:hAnsi="Calibri" w:cstheme="minorHAnsi"/>
          <w:sz w:val="24"/>
          <w:szCs w:val="24"/>
        </w:rPr>
      </w:pPr>
      <w:moveTo w:id="1717" w:author="raye" w:date="2018-07-17T10:00:00Z">
        <w:del w:id="1718" w:author="raye" w:date="2018-07-17T12:06:00Z">
          <w:r w:rsidRPr="00A23FA3" w:rsidDel="00E33BD5">
            <w:rPr>
              <w:rFonts w:ascii="Calibri" w:hAnsi="Calibri" w:cstheme="minorHAnsi"/>
              <w:sz w:val="24"/>
              <w:szCs w:val="24"/>
            </w:rPr>
            <w:delText xml:space="preserve">If case does not have red flag(s) or EDD forms or Case-by-case form, Operations Manager signs off and approves the case. </w:delText>
          </w:r>
        </w:del>
      </w:moveTo>
    </w:p>
    <w:p w14:paraId="4A695590" w14:textId="65BADAC1" w:rsidR="001A41A7" w:rsidRPr="00A23FA3" w:rsidDel="00E33BD5" w:rsidRDefault="001A41A7" w:rsidP="001A41A7">
      <w:pPr>
        <w:pStyle w:val="a0"/>
        <w:numPr>
          <w:ilvl w:val="0"/>
          <w:numId w:val="53"/>
        </w:numPr>
        <w:spacing w:afterLines="50" w:after="156"/>
        <w:ind w:firstLineChars="0"/>
        <w:rPr>
          <w:del w:id="1719" w:author="raye" w:date="2018-07-17T12:06:00Z"/>
          <w:rFonts w:ascii="Calibri" w:hAnsi="Calibri" w:cstheme="minorHAnsi"/>
          <w:sz w:val="24"/>
          <w:szCs w:val="24"/>
        </w:rPr>
      </w:pPr>
      <w:moveTo w:id="1720" w:author="raye" w:date="2018-07-17T10:00:00Z">
        <w:del w:id="1721" w:author="raye" w:date="2018-07-17T12:06:00Z">
          <w:r w:rsidRPr="00A23FA3" w:rsidDel="00E33BD5">
            <w:rPr>
              <w:rFonts w:ascii="Calibri" w:hAnsi="Calibri" w:cstheme="minorHAnsi"/>
              <w:sz w:val="24"/>
              <w:szCs w:val="24"/>
            </w:rPr>
            <w:delText xml:space="preserve">If the case does not have red flag(s), but includes EDD or Case-by-Case forms, the Operations Manager signs off non red flag(s) and escalates to TSD Compliance Supervisor for review/approval. </w:delText>
          </w:r>
        </w:del>
      </w:moveTo>
    </w:p>
    <w:p w14:paraId="46045106" w14:textId="4F0BEDF4" w:rsidR="001A41A7" w:rsidRPr="00A23FA3" w:rsidDel="00E33BD5" w:rsidRDefault="001A41A7" w:rsidP="001A41A7">
      <w:pPr>
        <w:pStyle w:val="a0"/>
        <w:numPr>
          <w:ilvl w:val="0"/>
          <w:numId w:val="53"/>
        </w:numPr>
        <w:spacing w:afterLines="50" w:after="156"/>
        <w:ind w:firstLineChars="0"/>
        <w:rPr>
          <w:del w:id="1722" w:author="raye" w:date="2018-07-17T12:06:00Z"/>
          <w:rFonts w:ascii="Calibri" w:hAnsi="Calibri" w:cstheme="minorHAnsi"/>
          <w:sz w:val="24"/>
          <w:szCs w:val="24"/>
        </w:rPr>
      </w:pPr>
      <w:moveTo w:id="1723" w:author="raye" w:date="2018-07-17T10:00:00Z">
        <w:del w:id="1724" w:author="raye" w:date="2018-07-17T12:06:00Z">
          <w:r w:rsidRPr="00A23FA3" w:rsidDel="00E33BD5">
            <w:rPr>
              <w:rFonts w:ascii="Calibri" w:hAnsi="Calibri" w:cstheme="minorHAnsi"/>
              <w:sz w:val="24"/>
              <w:szCs w:val="24"/>
            </w:rPr>
            <w:delText xml:space="preserve">If the case does have red flag(s), the Operations Manager signs off red flag(s) and escalates to TSD Compliance for review/approval. </w:delText>
          </w:r>
        </w:del>
      </w:moveTo>
    </w:p>
    <w:p w14:paraId="2EA5399C" w14:textId="2DBD3C45" w:rsidR="001A41A7" w:rsidRPr="00A23FA3" w:rsidDel="00E33BD5" w:rsidRDefault="001A41A7" w:rsidP="001A41A7">
      <w:pPr>
        <w:pStyle w:val="a0"/>
        <w:numPr>
          <w:ilvl w:val="0"/>
          <w:numId w:val="53"/>
        </w:numPr>
        <w:spacing w:afterLines="50" w:after="156"/>
        <w:ind w:firstLineChars="0"/>
        <w:rPr>
          <w:del w:id="1725" w:author="raye" w:date="2018-07-17T12:06:00Z"/>
          <w:rFonts w:ascii="Calibri" w:hAnsi="Calibri" w:cstheme="minorHAnsi"/>
          <w:sz w:val="24"/>
          <w:szCs w:val="24"/>
        </w:rPr>
      </w:pPr>
      <w:moveTo w:id="1726" w:author="raye" w:date="2018-07-17T10:00:00Z">
        <w:del w:id="1727" w:author="raye" w:date="2018-07-17T12:06:00Z">
          <w:r w:rsidRPr="00A23FA3" w:rsidDel="00E33BD5">
            <w:rPr>
              <w:rFonts w:ascii="Calibri" w:hAnsi="Calibri" w:cstheme="minorHAnsi"/>
              <w:sz w:val="24"/>
              <w:szCs w:val="24"/>
            </w:rPr>
            <w:delText>If case does have red flag(s), but includes EDD or Case-by-Case forms, Operations Manager signs off red flag and escalates all documents accompany with appropriate form to TSD Compliance for review/approval.</w:delText>
          </w:r>
        </w:del>
      </w:moveTo>
    </w:p>
    <w:p w14:paraId="139FD4C4" w14:textId="46D2BF7F" w:rsidR="001A41A7" w:rsidRPr="00A23FA3" w:rsidDel="00E33BD5" w:rsidRDefault="001A41A7" w:rsidP="001A41A7">
      <w:pPr>
        <w:pStyle w:val="a0"/>
        <w:numPr>
          <w:ilvl w:val="0"/>
          <w:numId w:val="9"/>
        </w:numPr>
        <w:spacing w:afterLines="50" w:after="156"/>
        <w:ind w:left="709" w:firstLineChars="0"/>
        <w:jc w:val="left"/>
        <w:rPr>
          <w:del w:id="1728" w:author="raye" w:date="2018-07-17T12:06:00Z"/>
          <w:rFonts w:ascii="Calibri" w:hAnsi="Calibri" w:cstheme="minorHAnsi"/>
          <w:sz w:val="24"/>
          <w:szCs w:val="24"/>
        </w:rPr>
      </w:pPr>
      <w:moveTo w:id="1729" w:author="raye" w:date="2018-07-17T10:00:00Z">
        <w:del w:id="1730" w:author="raye" w:date="2018-07-17T12:06:00Z">
          <w:r w:rsidRPr="00A23FA3" w:rsidDel="00E33BD5">
            <w:rPr>
              <w:rFonts w:ascii="Calibri" w:hAnsi="Calibri" w:cstheme="minorHAnsi"/>
              <w:sz w:val="24"/>
              <w:szCs w:val="24"/>
            </w:rPr>
            <w:delText xml:space="preserve">Operations Manager submits the case to Compliance Supervisor. </w:delText>
          </w:r>
        </w:del>
      </w:moveTo>
    </w:p>
    <w:p w14:paraId="75B2146E" w14:textId="645A5FFB" w:rsidR="001A41A7" w:rsidRPr="00A23FA3" w:rsidDel="00E33BD5" w:rsidRDefault="001A41A7" w:rsidP="001A41A7">
      <w:pPr>
        <w:pStyle w:val="a0"/>
        <w:numPr>
          <w:ilvl w:val="2"/>
          <w:numId w:val="9"/>
        </w:numPr>
        <w:spacing w:afterLines="50" w:after="156"/>
        <w:ind w:firstLineChars="0"/>
        <w:jc w:val="left"/>
        <w:rPr>
          <w:del w:id="1731" w:author="raye" w:date="2018-07-17T12:06:00Z"/>
          <w:rFonts w:ascii="Calibri" w:hAnsi="Calibri" w:cstheme="minorHAnsi"/>
          <w:sz w:val="24"/>
          <w:szCs w:val="24"/>
        </w:rPr>
      </w:pPr>
      <w:moveTo w:id="1732" w:author="raye" w:date="2018-07-17T10:00:00Z">
        <w:del w:id="1733" w:author="raye" w:date="2018-07-17T12:06:00Z">
          <w:r w:rsidRPr="00A23FA3" w:rsidDel="00E33BD5">
            <w:rPr>
              <w:rFonts w:ascii="Calibri" w:hAnsi="Calibri" w:cstheme="minorHAnsi"/>
              <w:sz w:val="24"/>
              <w:szCs w:val="24"/>
            </w:rPr>
            <w:delText>Compliance Manager receives case for review.</w:delText>
          </w:r>
        </w:del>
      </w:moveTo>
    </w:p>
    <w:p w14:paraId="4BC6A6C3" w14:textId="63406F02" w:rsidR="001A41A7" w:rsidRPr="00A23FA3" w:rsidDel="00E33BD5" w:rsidRDefault="001A41A7" w:rsidP="001A41A7">
      <w:pPr>
        <w:pStyle w:val="a0"/>
        <w:numPr>
          <w:ilvl w:val="0"/>
          <w:numId w:val="9"/>
        </w:numPr>
        <w:spacing w:afterLines="50" w:after="156"/>
        <w:ind w:left="709" w:firstLineChars="0"/>
        <w:jc w:val="left"/>
        <w:rPr>
          <w:del w:id="1734" w:author="raye" w:date="2018-07-17T12:06:00Z"/>
          <w:rFonts w:ascii="Calibri" w:hAnsi="Calibri" w:cstheme="minorHAnsi"/>
          <w:sz w:val="24"/>
          <w:szCs w:val="24"/>
        </w:rPr>
      </w:pPr>
      <w:moveTo w:id="1735" w:author="raye" w:date="2018-07-17T10:00:00Z">
        <w:del w:id="1736" w:author="raye" w:date="2018-07-17T12:06:00Z">
          <w:r w:rsidRPr="00A23FA3" w:rsidDel="00E33BD5">
            <w:rPr>
              <w:rFonts w:ascii="Calibri" w:hAnsi="Calibri" w:cstheme="minorHAnsi"/>
              <w:sz w:val="24"/>
              <w:szCs w:val="24"/>
            </w:rPr>
            <w:delText>Compliance Supervisor assigns case to a Compliance Analyst for review.</w:delText>
          </w:r>
        </w:del>
      </w:moveTo>
    </w:p>
    <w:p w14:paraId="1EF868C6" w14:textId="7E04405C" w:rsidR="001A41A7" w:rsidRPr="00A23FA3" w:rsidDel="00E33BD5" w:rsidRDefault="001A41A7" w:rsidP="001A41A7">
      <w:pPr>
        <w:pStyle w:val="a0"/>
        <w:numPr>
          <w:ilvl w:val="0"/>
          <w:numId w:val="9"/>
        </w:numPr>
        <w:spacing w:afterLines="50" w:after="156"/>
        <w:ind w:left="709" w:firstLineChars="0"/>
        <w:rPr>
          <w:del w:id="1737" w:author="raye" w:date="2018-07-17T12:06:00Z"/>
          <w:rFonts w:ascii="Calibri" w:hAnsi="Calibri" w:cstheme="minorHAnsi"/>
          <w:sz w:val="24"/>
          <w:szCs w:val="24"/>
        </w:rPr>
      </w:pPr>
      <w:moveTo w:id="1738" w:author="raye" w:date="2018-07-17T10:00:00Z">
        <w:del w:id="1739" w:author="raye" w:date="2018-07-17T12:06:00Z">
          <w:r w:rsidRPr="00A23FA3" w:rsidDel="00E33BD5">
            <w:rPr>
              <w:rFonts w:ascii="Calibri" w:hAnsi="Calibri" w:cstheme="minorHAnsi"/>
              <w:sz w:val="24"/>
              <w:szCs w:val="24"/>
            </w:rPr>
            <w:delText>Compliance Analyst receives the case and conducts a review, firstly he/she checks case-related data and Operations Analyst's investigation report to determine whether it needs to be escalated to the LCD immediately. If the case needs to be reported immediately, the Compliance Analyst confirm the contents of the Special Approval Form prepared by Operations Analyst, signs off on the Special Approval Form, and returns the Case to Compliance Supervisor.</w:delText>
          </w:r>
        </w:del>
      </w:moveTo>
    </w:p>
    <w:p w14:paraId="3AD836EB" w14:textId="7707DBCA" w:rsidR="001A41A7" w:rsidRPr="00A23FA3" w:rsidDel="00E33BD5" w:rsidRDefault="001A41A7" w:rsidP="001A41A7">
      <w:pPr>
        <w:pStyle w:val="a0"/>
        <w:numPr>
          <w:ilvl w:val="0"/>
          <w:numId w:val="9"/>
        </w:numPr>
        <w:spacing w:afterLines="50" w:after="156"/>
        <w:ind w:left="709" w:firstLineChars="0"/>
        <w:rPr>
          <w:del w:id="1740" w:author="raye" w:date="2018-07-17T12:06:00Z"/>
          <w:rFonts w:ascii="Calibri" w:hAnsi="Calibri" w:cstheme="minorHAnsi"/>
          <w:sz w:val="24"/>
          <w:szCs w:val="24"/>
        </w:rPr>
      </w:pPr>
      <w:moveTo w:id="1741" w:author="raye" w:date="2018-07-17T10:00:00Z">
        <w:del w:id="1742" w:author="raye" w:date="2018-07-17T12:06:00Z">
          <w:r w:rsidRPr="00A23FA3" w:rsidDel="00E33BD5">
            <w:rPr>
              <w:rFonts w:ascii="Calibri" w:hAnsi="Calibri" w:cstheme="minorHAnsi"/>
              <w:sz w:val="24"/>
              <w:szCs w:val="24"/>
            </w:rPr>
            <w:delText xml:space="preserve"> Compliance Supervisor re-reviews the case, signs off, and approves. The case is then transferred to the LCD for processing. </w:delText>
          </w:r>
        </w:del>
      </w:moveTo>
    </w:p>
    <w:p w14:paraId="13BF97B0" w14:textId="0B21A531" w:rsidR="001A41A7" w:rsidRPr="00A23FA3" w:rsidDel="00E33BD5" w:rsidRDefault="001A41A7" w:rsidP="001A41A7">
      <w:pPr>
        <w:pStyle w:val="a0"/>
        <w:numPr>
          <w:ilvl w:val="0"/>
          <w:numId w:val="9"/>
        </w:numPr>
        <w:spacing w:afterLines="50" w:after="156"/>
        <w:ind w:left="709" w:firstLineChars="0"/>
        <w:rPr>
          <w:del w:id="1743" w:author="raye" w:date="2018-07-17T12:06:00Z"/>
          <w:rFonts w:ascii="Calibri" w:hAnsi="Calibri" w:cstheme="minorHAnsi"/>
          <w:sz w:val="24"/>
          <w:szCs w:val="24"/>
        </w:rPr>
      </w:pPr>
      <w:moveTo w:id="1744" w:author="raye" w:date="2018-07-17T10:00:00Z">
        <w:del w:id="1745" w:author="raye" w:date="2018-07-17T12:06:00Z">
          <w:r w:rsidRPr="00A23FA3" w:rsidDel="00E33BD5">
            <w:rPr>
              <w:rFonts w:ascii="Calibri" w:hAnsi="Calibri" w:cstheme="minorHAnsi"/>
              <w:sz w:val="24"/>
              <w:szCs w:val="24"/>
            </w:rPr>
            <w:delText>LCD Officer logs in to the system and checks the Case and Special Approval Form application form reported from the TSD Compliance unit, then LCD OFAC team performs an OFAC check on the transaction offline (which belongs to an LCD internal process and is not supported by this system).</w:delText>
          </w:r>
        </w:del>
      </w:moveTo>
    </w:p>
    <w:p w14:paraId="382AE4E6" w14:textId="10E3B2A4" w:rsidR="001A41A7" w:rsidRPr="00A23FA3" w:rsidDel="00E33BD5" w:rsidRDefault="001A41A7" w:rsidP="001A41A7">
      <w:pPr>
        <w:pStyle w:val="a0"/>
        <w:numPr>
          <w:ilvl w:val="0"/>
          <w:numId w:val="9"/>
        </w:numPr>
        <w:spacing w:afterLines="50" w:after="156"/>
        <w:ind w:left="709" w:firstLineChars="0"/>
        <w:rPr>
          <w:del w:id="1746" w:author="raye" w:date="2018-07-17T12:06:00Z"/>
          <w:rFonts w:ascii="Calibri" w:hAnsi="Calibri" w:cstheme="minorHAnsi"/>
          <w:sz w:val="24"/>
          <w:szCs w:val="24"/>
        </w:rPr>
      </w:pPr>
      <w:moveTo w:id="1747" w:author="raye" w:date="2018-07-17T10:00:00Z">
        <w:del w:id="1748" w:author="raye" w:date="2018-07-17T12:06:00Z">
          <w:r w:rsidRPr="00A23FA3" w:rsidDel="00E33BD5">
            <w:rPr>
              <w:rFonts w:ascii="Calibri" w:hAnsi="Calibri" w:cstheme="minorHAnsi"/>
              <w:sz w:val="24"/>
              <w:szCs w:val="24"/>
            </w:rPr>
            <w:delText xml:space="preserve">LCD Officer provides feedback and OFAC inspection results (hit or miss) for the transaction case and returns the case to the Compliance Analyst. </w:delText>
          </w:r>
        </w:del>
      </w:moveTo>
    </w:p>
    <w:p w14:paraId="609C1A9A" w14:textId="6D572683" w:rsidR="001A41A7" w:rsidRPr="00A23FA3" w:rsidDel="00E33BD5" w:rsidRDefault="001A41A7" w:rsidP="001A41A7">
      <w:pPr>
        <w:pStyle w:val="a0"/>
        <w:numPr>
          <w:ilvl w:val="0"/>
          <w:numId w:val="9"/>
        </w:numPr>
        <w:spacing w:afterLines="50" w:after="156"/>
        <w:ind w:left="709" w:firstLineChars="0"/>
        <w:rPr>
          <w:del w:id="1749" w:author="raye" w:date="2018-07-17T12:06:00Z"/>
          <w:rFonts w:ascii="Calibri" w:hAnsi="Calibri" w:cstheme="minorHAnsi"/>
          <w:sz w:val="24"/>
          <w:szCs w:val="24"/>
        </w:rPr>
      </w:pPr>
      <w:moveTo w:id="1750" w:author="raye" w:date="2018-07-17T10:00:00Z">
        <w:del w:id="1751" w:author="raye" w:date="2018-07-17T12:06:00Z">
          <w:r w:rsidRPr="00A23FA3" w:rsidDel="00E33BD5">
            <w:rPr>
              <w:rFonts w:ascii="Calibri" w:hAnsi="Calibri" w:cstheme="minorHAnsi"/>
              <w:sz w:val="24"/>
              <w:szCs w:val="24"/>
            </w:rPr>
            <w:delText xml:space="preserve">The Compliance Analyst will continue to perform follow up review processes. After Compliance Analyst completes various types of audits for the case, the Analyst completes a Supplementary Report (Supplementary Notes, Form #3) to explain the results of the analysis of the Case. </w:delText>
          </w:r>
        </w:del>
      </w:moveTo>
    </w:p>
    <w:p w14:paraId="5FB577FC" w14:textId="5238EB47" w:rsidR="001A41A7" w:rsidRPr="00A23FA3" w:rsidDel="00E33BD5" w:rsidRDefault="001A41A7" w:rsidP="001A41A7">
      <w:pPr>
        <w:pStyle w:val="a0"/>
        <w:numPr>
          <w:ilvl w:val="2"/>
          <w:numId w:val="9"/>
        </w:numPr>
        <w:spacing w:afterLines="50" w:after="156"/>
        <w:ind w:firstLineChars="0"/>
        <w:rPr>
          <w:del w:id="1752" w:author="raye" w:date="2018-07-17T12:06:00Z"/>
          <w:rFonts w:ascii="Calibri" w:hAnsi="Calibri" w:cstheme="minorHAnsi"/>
          <w:sz w:val="24"/>
          <w:szCs w:val="24"/>
        </w:rPr>
      </w:pPr>
      <w:moveTo w:id="1753" w:author="raye" w:date="2018-07-17T10:00:00Z">
        <w:del w:id="1754" w:author="raye" w:date="2018-07-17T12:06:00Z">
          <w:r w:rsidRPr="00A23FA3" w:rsidDel="00E33BD5">
            <w:rPr>
              <w:rFonts w:ascii="Calibri" w:hAnsi="Calibri" w:cstheme="minorHAnsi"/>
              <w:sz w:val="24"/>
              <w:szCs w:val="24"/>
            </w:rPr>
            <w:delText>Finally, the Analyst signs-off and submits the Case to the Compliance Supervisor for review.</w:delText>
          </w:r>
        </w:del>
      </w:moveTo>
    </w:p>
    <w:p w14:paraId="4FC8E9EB" w14:textId="572ED2C0" w:rsidR="001A41A7" w:rsidRPr="00A23FA3" w:rsidDel="00E33BD5" w:rsidRDefault="001A41A7" w:rsidP="001A41A7">
      <w:pPr>
        <w:pStyle w:val="a0"/>
        <w:numPr>
          <w:ilvl w:val="0"/>
          <w:numId w:val="9"/>
        </w:numPr>
        <w:spacing w:afterLines="50" w:after="156"/>
        <w:ind w:left="709" w:firstLineChars="0"/>
        <w:rPr>
          <w:del w:id="1755" w:author="raye" w:date="2018-07-17T12:06:00Z"/>
          <w:rFonts w:ascii="Calibri" w:hAnsi="Calibri" w:cstheme="minorHAnsi"/>
          <w:sz w:val="24"/>
          <w:szCs w:val="24"/>
        </w:rPr>
      </w:pPr>
      <w:moveTo w:id="1756" w:author="raye" w:date="2018-07-17T10:00:00Z">
        <w:del w:id="1757" w:author="raye" w:date="2018-07-17T12:06:00Z">
          <w:r w:rsidRPr="00A23FA3" w:rsidDel="00E33BD5">
            <w:rPr>
              <w:rFonts w:ascii="Calibri" w:hAnsi="Calibri" w:cstheme="minorHAnsi"/>
              <w:sz w:val="24"/>
              <w:szCs w:val="24"/>
            </w:rPr>
            <w:delText xml:space="preserve">Compliance Supervisor reviews the Case submitted by Compliance Analyst, reviews the relevant data and attached reports of the Case, and confirms whether the Supplementary Notes and analysis in Form #3 supports the case being “Productive”. </w:delText>
          </w:r>
        </w:del>
      </w:moveTo>
    </w:p>
    <w:p w14:paraId="69C2C15F" w14:textId="43F9F73B" w:rsidR="001A41A7" w:rsidRPr="00A23FA3" w:rsidDel="00E33BD5" w:rsidRDefault="001A41A7" w:rsidP="001A41A7">
      <w:pPr>
        <w:pStyle w:val="a0"/>
        <w:numPr>
          <w:ilvl w:val="2"/>
          <w:numId w:val="9"/>
        </w:numPr>
        <w:spacing w:afterLines="50" w:after="156"/>
        <w:ind w:firstLineChars="0"/>
        <w:rPr>
          <w:del w:id="1758" w:author="raye" w:date="2018-07-17T12:06:00Z"/>
          <w:rFonts w:ascii="Calibri" w:hAnsi="Calibri" w:cstheme="minorHAnsi"/>
          <w:sz w:val="24"/>
          <w:szCs w:val="24"/>
        </w:rPr>
      </w:pPr>
      <w:moveTo w:id="1759" w:author="raye" w:date="2018-07-17T10:00:00Z">
        <w:del w:id="1760" w:author="raye" w:date="2018-07-17T12:06:00Z">
          <w:r w:rsidRPr="00A23FA3" w:rsidDel="00E33BD5">
            <w:rPr>
              <w:rFonts w:ascii="Calibri" w:hAnsi="Calibri" w:cstheme="minorHAnsi"/>
              <w:sz w:val="24"/>
              <w:szCs w:val="24"/>
            </w:rPr>
            <w:delText xml:space="preserve">If the case is “Non-Productive”, the Compliance Supervisor signs-off on the case. </w:delText>
          </w:r>
        </w:del>
      </w:moveTo>
    </w:p>
    <w:p w14:paraId="6F815404" w14:textId="678E586A" w:rsidR="001A41A7" w:rsidRPr="00A23FA3" w:rsidDel="00E33BD5" w:rsidRDefault="001A41A7" w:rsidP="001A41A7">
      <w:pPr>
        <w:pStyle w:val="a0"/>
        <w:numPr>
          <w:ilvl w:val="2"/>
          <w:numId w:val="9"/>
        </w:numPr>
        <w:spacing w:afterLines="50" w:after="156"/>
        <w:ind w:firstLineChars="0"/>
        <w:rPr>
          <w:del w:id="1761" w:author="raye" w:date="2018-07-17T12:06:00Z"/>
          <w:rFonts w:ascii="Calibri" w:hAnsi="Calibri" w:cstheme="minorHAnsi"/>
          <w:sz w:val="24"/>
          <w:szCs w:val="24"/>
        </w:rPr>
      </w:pPr>
      <w:moveTo w:id="1762" w:author="raye" w:date="2018-07-17T10:00:00Z">
        <w:del w:id="1763" w:author="raye" w:date="2018-07-17T12:06:00Z">
          <w:r w:rsidRPr="00A23FA3" w:rsidDel="00E33BD5">
            <w:rPr>
              <w:rFonts w:ascii="Calibri" w:hAnsi="Calibri" w:cstheme="minorHAnsi"/>
              <w:sz w:val="24"/>
              <w:szCs w:val="24"/>
            </w:rPr>
            <w:delText>If the case is “Productive”, the Compliance Supervisor will send the case to Compliance Analyst.</w:delText>
          </w:r>
        </w:del>
      </w:moveTo>
    </w:p>
    <w:p w14:paraId="4F811CFB" w14:textId="5AE2CD5F" w:rsidR="001A41A7" w:rsidRPr="00A23FA3" w:rsidDel="00E33BD5" w:rsidRDefault="001A41A7" w:rsidP="001A41A7">
      <w:pPr>
        <w:pStyle w:val="a0"/>
        <w:numPr>
          <w:ilvl w:val="2"/>
          <w:numId w:val="9"/>
        </w:numPr>
        <w:spacing w:afterLines="50" w:after="156"/>
        <w:ind w:firstLineChars="0"/>
        <w:rPr>
          <w:del w:id="1764" w:author="raye" w:date="2018-07-17T12:06:00Z"/>
          <w:rFonts w:ascii="Calibri" w:hAnsi="Calibri" w:cstheme="minorHAnsi"/>
          <w:sz w:val="24"/>
          <w:szCs w:val="24"/>
        </w:rPr>
      </w:pPr>
      <w:moveTo w:id="1765" w:author="raye" w:date="2018-07-17T10:00:00Z">
        <w:del w:id="1766" w:author="raye" w:date="2018-07-17T12:06:00Z">
          <w:r w:rsidRPr="00A23FA3" w:rsidDel="00E33BD5">
            <w:rPr>
              <w:rFonts w:ascii="Calibri" w:hAnsi="Calibri" w:cstheme="minorHAnsi"/>
              <w:sz w:val="24"/>
              <w:szCs w:val="24"/>
            </w:rPr>
            <w:delText xml:space="preserve">The Compliance Analyst will then complete the TSD Case Review Check List online (Form #4) and sends case off to Compliance Supervisor. </w:delText>
          </w:r>
        </w:del>
      </w:moveTo>
    </w:p>
    <w:p w14:paraId="2741A905" w14:textId="586BED10" w:rsidR="001A41A7" w:rsidRPr="00A23FA3" w:rsidDel="00E33BD5" w:rsidRDefault="001A41A7" w:rsidP="001A41A7">
      <w:pPr>
        <w:pStyle w:val="a0"/>
        <w:numPr>
          <w:ilvl w:val="0"/>
          <w:numId w:val="9"/>
        </w:numPr>
        <w:spacing w:afterLines="50" w:after="156"/>
        <w:ind w:firstLineChars="0"/>
        <w:rPr>
          <w:del w:id="1767" w:author="raye" w:date="2018-07-17T12:06:00Z"/>
          <w:rFonts w:ascii="Calibri" w:hAnsi="Calibri" w:cstheme="minorHAnsi"/>
          <w:sz w:val="24"/>
          <w:szCs w:val="24"/>
        </w:rPr>
      </w:pPr>
      <w:moveTo w:id="1768" w:author="raye" w:date="2018-07-17T10:00:00Z">
        <w:del w:id="1769" w:author="raye" w:date="2018-07-17T12:06:00Z">
          <w:r w:rsidRPr="00A23FA3" w:rsidDel="00E33BD5">
            <w:rPr>
              <w:rFonts w:ascii="Calibri" w:hAnsi="Calibri" w:cstheme="minorHAnsi"/>
              <w:sz w:val="24"/>
              <w:szCs w:val="24"/>
            </w:rPr>
            <w:delText xml:space="preserve">The Compliance Supervisor will provide further input on the Case Review Check List (Form #4) and submit the case to the BSA Officer for processing. </w:delText>
          </w:r>
        </w:del>
      </w:moveTo>
    </w:p>
    <w:p w14:paraId="1CFDE482" w14:textId="20979227" w:rsidR="001A41A7" w:rsidRPr="00A23FA3" w:rsidDel="00E33BD5" w:rsidRDefault="001A41A7" w:rsidP="001A41A7">
      <w:pPr>
        <w:pStyle w:val="a0"/>
        <w:numPr>
          <w:ilvl w:val="0"/>
          <w:numId w:val="9"/>
        </w:numPr>
        <w:spacing w:afterLines="50" w:after="156"/>
        <w:ind w:left="709" w:firstLineChars="0"/>
        <w:rPr>
          <w:del w:id="1770" w:author="raye" w:date="2018-07-17T12:06:00Z"/>
          <w:rFonts w:ascii="Calibri" w:hAnsi="Calibri" w:cstheme="minorHAnsi"/>
          <w:sz w:val="24"/>
          <w:szCs w:val="24"/>
        </w:rPr>
      </w:pPr>
      <w:moveTo w:id="1771" w:author="raye" w:date="2018-07-17T10:00:00Z">
        <w:del w:id="1772" w:author="raye" w:date="2018-07-17T12:06:00Z">
          <w:r w:rsidRPr="00A23FA3" w:rsidDel="00E33BD5">
            <w:rPr>
              <w:rFonts w:ascii="Calibri" w:hAnsi="Calibri" w:cstheme="minorHAnsi"/>
              <w:sz w:val="24"/>
              <w:szCs w:val="24"/>
            </w:rPr>
            <w:delText xml:space="preserve">BSA Officer receives the Case submitted by the Compliance Supervisor and conducts a review, he/she reviews the relevant data and reports of the Case, and “TSD Case Review Check List” and fills in his/her own review comments (approval, rejection, or further investigation). </w:delText>
          </w:r>
        </w:del>
      </w:moveTo>
    </w:p>
    <w:p w14:paraId="533411D6" w14:textId="21EE1906" w:rsidR="001A41A7" w:rsidRPr="00A23FA3" w:rsidDel="00E33BD5" w:rsidRDefault="001A41A7" w:rsidP="001A41A7">
      <w:pPr>
        <w:pStyle w:val="a0"/>
        <w:numPr>
          <w:ilvl w:val="2"/>
          <w:numId w:val="9"/>
        </w:numPr>
        <w:spacing w:afterLines="50" w:after="156"/>
        <w:ind w:firstLineChars="0"/>
        <w:rPr>
          <w:del w:id="1773" w:author="raye" w:date="2018-07-17T12:06:00Z"/>
          <w:rFonts w:ascii="Calibri" w:hAnsi="Calibri" w:cstheme="minorHAnsi"/>
          <w:sz w:val="24"/>
          <w:szCs w:val="24"/>
        </w:rPr>
      </w:pPr>
      <w:moveTo w:id="1774" w:author="raye" w:date="2018-07-17T10:00:00Z">
        <w:del w:id="1775" w:author="raye" w:date="2018-07-17T12:06:00Z">
          <w:r w:rsidRPr="00A23FA3" w:rsidDel="00E33BD5">
            <w:rPr>
              <w:rFonts w:ascii="Calibri" w:hAnsi="Calibri" w:cstheme="minorHAnsi"/>
              <w:sz w:val="24"/>
              <w:szCs w:val="24"/>
            </w:rPr>
            <w:delText>If the BSA Officer believes no further investigation is required (e.g. existing data/evidence/reports can support the decision), sign-off will be applied based on the “TSD Case Review Check List” form. (Approve or Reject)</w:delText>
          </w:r>
        </w:del>
      </w:moveTo>
    </w:p>
    <w:p w14:paraId="0F9D2AF1" w14:textId="4642C2A9" w:rsidR="001A41A7" w:rsidRPr="00A23FA3" w:rsidDel="00E33BD5" w:rsidRDefault="001A41A7" w:rsidP="001A41A7">
      <w:pPr>
        <w:pStyle w:val="a0"/>
        <w:numPr>
          <w:ilvl w:val="2"/>
          <w:numId w:val="9"/>
        </w:numPr>
        <w:spacing w:afterLines="50" w:after="156"/>
        <w:ind w:firstLineChars="0"/>
        <w:rPr>
          <w:del w:id="1776" w:author="raye" w:date="2018-07-17T12:06:00Z"/>
          <w:rFonts w:ascii="Calibri" w:hAnsi="Calibri" w:cstheme="minorHAnsi"/>
          <w:sz w:val="24"/>
          <w:szCs w:val="24"/>
        </w:rPr>
      </w:pPr>
      <w:moveTo w:id="1777" w:author="raye" w:date="2018-07-17T10:00:00Z">
        <w:del w:id="1778" w:author="raye" w:date="2018-07-17T12:06:00Z">
          <w:r w:rsidRPr="00A23FA3" w:rsidDel="00E33BD5">
            <w:rPr>
              <w:rFonts w:ascii="Calibri" w:hAnsi="Calibri" w:cstheme="minorHAnsi"/>
              <w:sz w:val="24"/>
              <w:szCs w:val="24"/>
            </w:rPr>
            <w:delText>If the BSA Officer determines further due diligence is needed, the case is returned to the Compliance Supervisor.</w:delText>
          </w:r>
        </w:del>
      </w:moveTo>
    </w:p>
    <w:p w14:paraId="1B851E1E" w14:textId="12FD8B06" w:rsidR="001A41A7" w:rsidRPr="00A23FA3" w:rsidDel="00E33BD5" w:rsidRDefault="001A41A7" w:rsidP="001A41A7">
      <w:pPr>
        <w:pStyle w:val="a0"/>
        <w:numPr>
          <w:ilvl w:val="2"/>
          <w:numId w:val="9"/>
        </w:numPr>
        <w:spacing w:afterLines="50" w:after="156"/>
        <w:ind w:firstLineChars="0"/>
        <w:rPr>
          <w:del w:id="1779" w:author="raye" w:date="2018-07-17T12:06:00Z"/>
          <w:rFonts w:ascii="Calibri" w:hAnsi="Calibri" w:cstheme="minorHAnsi"/>
          <w:sz w:val="24"/>
          <w:szCs w:val="24"/>
        </w:rPr>
      </w:pPr>
      <w:moveTo w:id="1780" w:author="raye" w:date="2018-07-17T10:00:00Z">
        <w:del w:id="1781" w:author="raye" w:date="2018-07-17T12:06:00Z">
          <w:r w:rsidRPr="00A23FA3" w:rsidDel="00E33BD5">
            <w:rPr>
              <w:rFonts w:ascii="Calibri" w:hAnsi="Calibri" w:cstheme="minorHAnsi"/>
              <w:sz w:val="24"/>
              <w:szCs w:val="24"/>
            </w:rPr>
            <w:delText>The Compliance Supervisor will then assign the case to a Compliance Analyst.</w:delText>
          </w:r>
        </w:del>
      </w:moveTo>
    </w:p>
    <w:p w14:paraId="5CE13213" w14:textId="23CB1D61" w:rsidR="001A41A7" w:rsidRPr="00A23FA3" w:rsidDel="00E33BD5" w:rsidRDefault="001A41A7" w:rsidP="001A41A7">
      <w:pPr>
        <w:pStyle w:val="a0"/>
        <w:numPr>
          <w:ilvl w:val="0"/>
          <w:numId w:val="9"/>
        </w:numPr>
        <w:spacing w:afterLines="50" w:after="156"/>
        <w:ind w:left="709" w:firstLineChars="0"/>
        <w:rPr>
          <w:del w:id="1782" w:author="raye" w:date="2018-07-17T12:06:00Z"/>
          <w:rFonts w:ascii="Calibri" w:hAnsi="Calibri" w:cstheme="minorHAnsi"/>
          <w:sz w:val="24"/>
          <w:szCs w:val="24"/>
        </w:rPr>
      </w:pPr>
      <w:moveTo w:id="1783" w:author="raye" w:date="2018-07-17T10:00:00Z">
        <w:del w:id="1784" w:author="raye" w:date="2018-07-17T12:06:00Z">
          <w:r w:rsidRPr="00A23FA3" w:rsidDel="00E33BD5">
            <w:rPr>
              <w:rFonts w:ascii="Calibri" w:hAnsi="Calibri" w:cstheme="minorHAnsi"/>
              <w:sz w:val="24"/>
              <w:szCs w:val="24"/>
            </w:rPr>
            <w:delText>The Compliance Analyst completes further verification, uploads the required additional evidence, updates Form #4 for the case as described in steps 17c and 17d.</w:delText>
          </w:r>
        </w:del>
      </w:moveTo>
    </w:p>
    <w:p w14:paraId="464AE030" w14:textId="5AA40819" w:rsidR="001A41A7" w:rsidRPr="00A23FA3" w:rsidDel="00E33BD5" w:rsidRDefault="001A41A7" w:rsidP="001A41A7">
      <w:pPr>
        <w:pStyle w:val="a0"/>
        <w:numPr>
          <w:ilvl w:val="0"/>
          <w:numId w:val="9"/>
        </w:numPr>
        <w:spacing w:afterLines="50" w:after="156"/>
        <w:ind w:left="709" w:firstLineChars="0"/>
        <w:jc w:val="left"/>
        <w:rPr>
          <w:del w:id="1785" w:author="raye" w:date="2018-07-17T12:06:00Z"/>
          <w:rFonts w:ascii="Calibri" w:hAnsi="Calibri" w:cstheme="minorHAnsi"/>
          <w:sz w:val="24"/>
          <w:szCs w:val="24"/>
        </w:rPr>
      </w:pPr>
      <w:commentRangeStart w:id="1786"/>
      <w:moveTo w:id="1787" w:author="raye" w:date="2018-07-17T10:00:00Z">
        <w:del w:id="1788" w:author="raye" w:date="2018-07-17T12:06:00Z">
          <w:r w:rsidRPr="00A23FA3" w:rsidDel="00E33BD5">
            <w:rPr>
              <w:rFonts w:ascii="Calibri" w:hAnsi="Calibri" w:cstheme="minorHAnsi"/>
              <w:sz w:val="24"/>
              <w:szCs w:val="24"/>
            </w:rPr>
            <w:delText xml:space="preserve">If the case considered exception and needs to be reported to the LCD, the case is considered rejected. </w:delText>
          </w:r>
          <w:commentRangeEnd w:id="1786"/>
          <w:r w:rsidRPr="00A23FA3" w:rsidDel="00E33BD5">
            <w:rPr>
              <w:rStyle w:val="ae"/>
              <w:rFonts w:ascii="Calibri" w:hAnsi="Calibri"/>
            </w:rPr>
            <w:commentReference w:id="1786"/>
          </w:r>
        </w:del>
      </w:moveTo>
    </w:p>
    <w:p w14:paraId="418770BF" w14:textId="61D79FA4" w:rsidR="001A41A7" w:rsidRPr="00A23FA3" w:rsidDel="00E33BD5" w:rsidRDefault="001A41A7" w:rsidP="001A41A7">
      <w:pPr>
        <w:pStyle w:val="a0"/>
        <w:numPr>
          <w:ilvl w:val="0"/>
          <w:numId w:val="9"/>
        </w:numPr>
        <w:spacing w:afterLines="50" w:after="156"/>
        <w:ind w:left="709" w:firstLineChars="0"/>
        <w:jc w:val="left"/>
        <w:rPr>
          <w:del w:id="1789" w:author="raye" w:date="2018-07-17T12:06:00Z"/>
          <w:rFonts w:ascii="Calibri" w:hAnsi="Calibri" w:cstheme="minorHAnsi"/>
          <w:sz w:val="24"/>
          <w:szCs w:val="24"/>
        </w:rPr>
      </w:pPr>
      <w:moveTo w:id="1790" w:author="raye" w:date="2018-07-17T10:00:00Z">
        <w:del w:id="1791" w:author="raye" w:date="2018-07-17T12:06:00Z">
          <w:r w:rsidRPr="00A23FA3" w:rsidDel="00E33BD5">
            <w:rPr>
              <w:rFonts w:ascii="Calibri" w:hAnsi="Calibri" w:cstheme="minorHAnsi"/>
              <w:sz w:val="24"/>
              <w:szCs w:val="24"/>
            </w:rPr>
            <w:delText>The BSA Officer will need to complete, report, and sign off on an Unusual/Suspicious Activities Form (#5) to submit to the LCD Unit offline.</w:delText>
          </w:r>
        </w:del>
      </w:moveTo>
    </w:p>
    <w:p w14:paraId="03FD2B07" w14:textId="36D79358" w:rsidR="001A41A7" w:rsidRPr="00A23FA3" w:rsidDel="00E33BD5" w:rsidRDefault="001A41A7" w:rsidP="001A41A7">
      <w:pPr>
        <w:pStyle w:val="a0"/>
        <w:numPr>
          <w:ilvl w:val="0"/>
          <w:numId w:val="9"/>
        </w:numPr>
        <w:spacing w:afterLines="50" w:after="156"/>
        <w:ind w:left="709" w:firstLineChars="0"/>
        <w:jc w:val="left"/>
        <w:rPr>
          <w:del w:id="1792" w:author="raye" w:date="2018-07-17T12:06:00Z"/>
          <w:rFonts w:ascii="Calibri" w:hAnsi="Calibri" w:cstheme="minorHAnsi"/>
          <w:sz w:val="24"/>
          <w:szCs w:val="24"/>
        </w:rPr>
      </w:pPr>
      <w:moveTo w:id="1793" w:author="raye" w:date="2018-07-17T10:00:00Z">
        <w:del w:id="1794" w:author="raye" w:date="2018-07-17T12:06:00Z">
          <w:r w:rsidRPr="00A23FA3" w:rsidDel="00E33BD5">
            <w:rPr>
              <w:rFonts w:ascii="Calibri" w:hAnsi="Calibri" w:cstheme="minorHAnsi"/>
              <w:sz w:val="24"/>
              <w:szCs w:val="24"/>
            </w:rPr>
            <w:delText>When receiving the Unusual/Suspicious Activities application form submitted by the Compliance Unit, the LCD SAR Team performs SAR inspections and other related processes offline which is an LCD internal process and not supported by the system. Finally, the LCD will record the SAR inspection results of the case in the system.</w:delText>
          </w:r>
        </w:del>
      </w:moveTo>
    </w:p>
    <w:p w14:paraId="1D77D245" w14:textId="474EA2BF" w:rsidR="001A41A7" w:rsidRPr="00A23FA3" w:rsidRDefault="001A41A7">
      <w:pPr>
        <w:pStyle w:val="215"/>
        <w:rPr>
          <w:ins w:id="1795" w:author="raye" w:date="2018-07-17T09:58:00Z"/>
          <w:rFonts w:ascii="Times New Roman" w:hAnsi="Times New Roman" w:cs="Times New Roman"/>
          <w:sz w:val="24"/>
          <w:szCs w:val="24"/>
        </w:rPr>
        <w:pPrChange w:id="1796" w:author="raye" w:date="2018-07-17T09:55:00Z">
          <w:pPr>
            <w:pStyle w:val="a0"/>
            <w:numPr>
              <w:numId w:val="64"/>
            </w:numPr>
            <w:tabs>
              <w:tab w:val="num" w:pos="720"/>
            </w:tabs>
            <w:ind w:left="720" w:firstLineChars="0" w:hanging="360"/>
          </w:pPr>
        </w:pPrChange>
      </w:pPr>
      <w:bookmarkStart w:id="1797" w:name="_Toc464052015"/>
      <w:bookmarkStart w:id="1798" w:name="_Toc402968007"/>
      <w:bookmarkStart w:id="1799" w:name="_Toc520839403"/>
      <w:moveToRangeEnd w:id="1615"/>
      <w:ins w:id="1800" w:author="raye" w:date="2018-07-17T09:55:00Z">
        <w:r w:rsidRPr="00A23FA3">
          <w:rPr>
            <w:rFonts w:ascii="Times New Roman" w:hAnsi="Times New Roman" w:cs="Times New Roman"/>
            <w:sz w:val="24"/>
            <w:szCs w:val="24"/>
          </w:rPr>
          <w:t xml:space="preserve">2.2. Business </w:t>
        </w:r>
        <w:r w:rsidRPr="00A23FA3">
          <w:rPr>
            <w:rFonts w:ascii="Times New Roman" w:hAnsi="Times New Roman" w:cs="Times New Roman" w:hint="eastAsia"/>
            <w:sz w:val="24"/>
            <w:szCs w:val="24"/>
          </w:rPr>
          <w:t>flowchart</w:t>
        </w:r>
      </w:ins>
      <w:bookmarkEnd w:id="1797"/>
      <w:bookmarkEnd w:id="1798"/>
      <w:bookmarkEnd w:id="1799"/>
    </w:p>
    <w:moveToRangeStart w:id="1801" w:author="raye" w:date="2018-07-17T09:58:00Z" w:name="move519584825"/>
    <w:p w14:paraId="518A69B9" w14:textId="414AFC06" w:rsidR="001A41A7" w:rsidRPr="00A23FA3" w:rsidRDefault="001A41A7" w:rsidP="001A41A7">
      <w:pPr>
        <w:ind w:firstLineChars="177" w:firstLine="425"/>
        <w:rPr>
          <w:ins w:id="1802" w:author="raye" w:date="2018-07-18T17:40:00Z"/>
          <w:rFonts w:ascii="Calibri" w:hAnsi="Calibri" w:cstheme="minorHAnsi"/>
          <w:sz w:val="24"/>
        </w:rPr>
      </w:pPr>
      <w:moveTo w:id="1803" w:author="raye" w:date="2018-07-17T09:58:00Z">
        <w:del w:id="1804" w:author="raye" w:date="2018-07-18T17:40:00Z">
          <w:r w:rsidRPr="00A23FA3" w:rsidDel="00CB67CB">
            <w:rPr>
              <w:rFonts w:ascii="Calibri" w:hAnsi="Calibri" w:cstheme="minorHAnsi"/>
              <w:noProof/>
              <w:sz w:val="24"/>
            </w:rPr>
            <mc:AlternateContent>
              <mc:Choice Requires="wps">
                <w:drawing>
                  <wp:anchor distT="0" distB="0" distL="114300" distR="114300" simplePos="0" relativeHeight="251659264" behindDoc="0" locked="0" layoutInCell="1" allowOverlap="1" wp14:anchorId="794362D6" wp14:editId="78CFC3AC">
                    <wp:simplePos x="0" y="0"/>
                    <wp:positionH relativeFrom="column">
                      <wp:posOffset>1781656</wp:posOffset>
                    </wp:positionH>
                    <wp:positionV relativeFrom="paragraph">
                      <wp:posOffset>983066</wp:posOffset>
                    </wp:positionV>
                    <wp:extent cx="222250" cy="632460"/>
                    <wp:effectExtent l="0" t="76200" r="6350" b="34290"/>
                    <wp:wrapNone/>
                    <wp:docPr id="12" name="Elbow Connector 6"/>
                    <wp:cNvGraphicFramePr/>
                    <a:graphic xmlns:a="http://schemas.openxmlformats.org/drawingml/2006/main">
                      <a:graphicData uri="http://schemas.microsoft.com/office/word/2010/wordprocessingShape">
                        <wps:wsp>
                          <wps:cNvCnPr/>
                          <wps:spPr>
                            <a:xfrm flipV="1">
                              <a:off x="0" y="0"/>
                              <a:ext cx="222250" cy="632460"/>
                            </a:xfrm>
                            <a:prstGeom prst="bentConnector3">
                              <a:avLst/>
                            </a:prstGeom>
                            <a:ln w="63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81E52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26" type="#_x0000_t34" style="position:absolute;left:0;text-align:left;margin-left:140.3pt;margin-top:77.4pt;width:17.5pt;height:49.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" strokecolor="red" strokeweight=".5pt">
                    <v:stroke endarrow="open"/>
                  </v:shape>
                </w:pict>
              </mc:Fallback>
            </mc:AlternateContent>
          </w:r>
          <w:r w:rsidRPr="00A23FA3" w:rsidDel="00CB67CB">
            <w:rPr>
              <w:rFonts w:ascii="Calibri" w:hAnsi="Calibri" w:cstheme="minorHAnsi"/>
              <w:noProof/>
              <w:sz w:val="24"/>
            </w:rPr>
            <w:drawing>
              <wp:anchor distT="0" distB="0" distL="114300" distR="114300" simplePos="0" relativeHeight="251656192" behindDoc="0" locked="0" layoutInCell="1" allowOverlap="1" wp14:anchorId="3DF3991D" wp14:editId="55929764">
                <wp:simplePos x="0" y="0"/>
                <wp:positionH relativeFrom="column">
                  <wp:posOffset>-313155</wp:posOffset>
                </wp:positionH>
                <wp:positionV relativeFrom="paragraph">
                  <wp:posOffset>286385</wp:posOffset>
                </wp:positionV>
                <wp:extent cx="5922645" cy="4773930"/>
                <wp:effectExtent l="0" t="0" r="0" b="1270"/>
                <wp:wrapSquare wrapText="bothSides"/>
                <wp:docPr id="1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5-18 at 10.31.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2645" cy="4773930"/>
                        </a:xfrm>
                        <a:prstGeom prst="rect">
                          <a:avLst/>
                        </a:prstGeom>
                      </pic:spPr>
                    </pic:pic>
                  </a:graphicData>
                </a:graphic>
                <wp14:sizeRelH relativeFrom="page">
                  <wp14:pctWidth>0</wp14:pctWidth>
                </wp14:sizeRelH>
                <wp14:sizeRelV relativeFrom="page">
                  <wp14:pctHeight>0</wp14:pctHeight>
                </wp14:sizeRelV>
              </wp:anchor>
            </w:drawing>
          </w:r>
        </w:del>
        <w:r w:rsidRPr="00A23FA3">
          <w:rPr>
            <w:rFonts w:ascii="Calibri" w:hAnsi="Calibri" w:cstheme="minorHAnsi"/>
            <w:sz w:val="24"/>
          </w:rPr>
          <w:t xml:space="preserve">The Trade Finance business detail processing flow as next: </w:t>
        </w:r>
      </w:moveTo>
    </w:p>
    <w:p w14:paraId="74B35395" w14:textId="44ED948F" w:rsidR="00CB67CB" w:rsidRPr="00A23FA3" w:rsidRDefault="00530233" w:rsidP="001A41A7">
      <w:pPr>
        <w:ind w:firstLineChars="177" w:firstLine="372"/>
        <w:rPr>
          <w:ins w:id="1805" w:author="raye" w:date="2018-07-18T17:40:00Z"/>
          <w:rFonts w:ascii="Calibri" w:hAnsi="Calibri" w:cstheme="minorHAnsi"/>
          <w:sz w:val="24"/>
        </w:rPr>
      </w:pPr>
      <w:ins w:id="1806" w:author="raye" w:date="2018-07-23T14:20:00Z">
        <w:r w:rsidRPr="00A23FA3">
          <w:object w:dxaOrig="18075" w:dyaOrig="14520" w14:anchorId="394D4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3pt" o:ole="">
              <v:imagedata r:id="rId20" o:title=""/>
            </v:shape>
            <o:OLEObject Type="Embed" ProgID="Visio.Drawing.15" ShapeID="_x0000_i1025" DrawAspect="Content" ObjectID="_1595354608" r:id="rId21"/>
          </w:object>
        </w:r>
      </w:ins>
    </w:p>
    <w:p w14:paraId="4530181A" w14:textId="2E2782E8" w:rsidR="00CB67CB" w:rsidRPr="00A23FA3" w:rsidRDefault="00CB67CB" w:rsidP="001A41A7">
      <w:pPr>
        <w:ind w:firstLineChars="177" w:firstLine="372"/>
        <w:rPr>
          <w:rFonts w:ascii="Calibri" w:hAnsi="Calibri" w:cstheme="minorHAnsi"/>
          <w:sz w:val="24"/>
        </w:rPr>
      </w:pPr>
      <w:del w:id="1807" w:author="raye" w:date="2018-07-23T14:20:00Z">
        <w:r w:rsidRPr="00A23FA3" w:rsidDel="00530233">
          <w:fldChar w:fldCharType="begin"/>
        </w:r>
        <w:r w:rsidRPr="00A23FA3" w:rsidDel="00530233">
          <w:fldChar w:fldCharType="end"/>
        </w:r>
      </w:del>
    </w:p>
    <w:p w14:paraId="4606B44D" w14:textId="77777777" w:rsidR="001A41A7" w:rsidRPr="00A23FA3" w:rsidRDefault="001A41A7" w:rsidP="001A41A7">
      <w:pPr>
        <w:ind w:rightChars="-230" w:right="-483"/>
        <w:jc w:val="left"/>
        <w:rPr>
          <w:rFonts w:ascii="Calibri" w:hAnsi="Calibri" w:cstheme="minorHAnsi"/>
        </w:rPr>
      </w:pPr>
      <w:moveTo w:id="1808" w:author="raye" w:date="2018-07-17T09:58:00Z">
        <w:r w:rsidRPr="00A23FA3">
          <w:rPr>
            <w:rFonts w:ascii="Calibri" w:hAnsi="Calibri" w:cstheme="minorHAnsi"/>
            <w:b/>
          </w:rPr>
          <w:t>Form Types</w:t>
        </w:r>
        <w:r w:rsidRPr="00A23FA3">
          <w:rPr>
            <w:rFonts w:ascii="Calibri" w:hAnsi="Calibri" w:cstheme="minorHAnsi"/>
          </w:rPr>
          <w:t>:</w:t>
        </w:r>
      </w:moveTo>
    </w:p>
    <w:p w14:paraId="0A3FBC80"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09" w:author="raye" w:date="2018-07-17T09:58:00Z">
        <w:r w:rsidRPr="00A23FA3">
          <w:rPr>
            <w:rFonts w:ascii="Calibri" w:hAnsi="Calibri" w:cstheme="minorHAnsi"/>
            <w:kern w:val="0"/>
            <w:szCs w:val="24"/>
          </w:rPr>
          <w:t>#1: Transaction Risk Mitigation Check List</w:t>
        </w:r>
      </w:moveTo>
    </w:p>
    <w:p w14:paraId="4A2F3BC3"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0" w:author="raye" w:date="2018-07-17T09:58:00Z">
        <w:r w:rsidRPr="00A23FA3">
          <w:rPr>
            <w:rFonts w:ascii="Calibri" w:hAnsi="Calibri" w:cstheme="minorHAnsi"/>
            <w:kern w:val="0"/>
            <w:szCs w:val="24"/>
          </w:rPr>
          <w:t>#2: Special Approval Form (Subject to change due to FircoSoft project)</w:t>
        </w:r>
      </w:moveTo>
    </w:p>
    <w:p w14:paraId="111489B3"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1" w:author="raye" w:date="2018-07-17T09:58:00Z">
        <w:r w:rsidRPr="00A23FA3">
          <w:rPr>
            <w:rFonts w:ascii="Calibri" w:hAnsi="Calibri" w:cstheme="minorHAnsi"/>
            <w:kern w:val="0"/>
            <w:szCs w:val="24"/>
          </w:rPr>
          <w:t>#3: Compliance Section Supplementary Notes</w:t>
        </w:r>
      </w:moveTo>
    </w:p>
    <w:p w14:paraId="5BF3540B"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2" w:author="raye" w:date="2018-07-17T09:58:00Z">
        <w:r w:rsidRPr="00A23FA3">
          <w:rPr>
            <w:rFonts w:ascii="Calibri" w:hAnsi="Calibri" w:cstheme="minorHAnsi"/>
            <w:kern w:val="0"/>
            <w:szCs w:val="24"/>
          </w:rPr>
          <w:t>#4: TSD Case Review Check List</w:t>
        </w:r>
      </w:moveTo>
    </w:p>
    <w:p w14:paraId="20EC16CB"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3" w:author="raye" w:date="2018-07-17T09:58:00Z">
        <w:r w:rsidRPr="00A23FA3">
          <w:rPr>
            <w:rFonts w:ascii="Calibri" w:hAnsi="Calibri" w:cstheme="minorHAnsi"/>
            <w:kern w:val="0"/>
            <w:szCs w:val="24"/>
          </w:rPr>
          <w:t xml:space="preserve">#5: Referral Form of Unusual/Suspicious Activities </w:t>
        </w:r>
      </w:moveTo>
    </w:p>
    <w:p w14:paraId="1C3339B2"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4" w:author="raye" w:date="2018-07-17T09:58:00Z">
        <w:r w:rsidRPr="00A23FA3">
          <w:rPr>
            <w:rFonts w:ascii="Calibri" w:hAnsi="Calibri" w:cstheme="minorHAnsi"/>
            <w:kern w:val="0"/>
            <w:szCs w:val="24"/>
          </w:rPr>
          <w:lastRenderedPageBreak/>
          <w:t>#6-9: EDD Forms by Business Activity (see Section 4.13 for more information)</w:t>
        </w:r>
      </w:moveTo>
    </w:p>
    <w:p w14:paraId="7439343B" w14:textId="77777777" w:rsidR="001A41A7" w:rsidRPr="00A23FA3" w:rsidRDefault="001A41A7" w:rsidP="001A41A7">
      <w:pPr>
        <w:autoSpaceDE w:val="0"/>
        <w:autoSpaceDN w:val="0"/>
        <w:adjustRightInd w:val="0"/>
        <w:ind w:leftChars="253" w:left="531"/>
        <w:jc w:val="left"/>
        <w:rPr>
          <w:rFonts w:ascii="Calibri" w:hAnsi="Calibri" w:cstheme="minorHAnsi"/>
          <w:kern w:val="0"/>
          <w:szCs w:val="24"/>
        </w:rPr>
      </w:pPr>
      <w:moveTo w:id="1815" w:author="raye" w:date="2018-07-17T09:58:00Z">
        <w:r w:rsidRPr="00A23FA3">
          <w:rPr>
            <w:rFonts w:ascii="Calibri" w:hAnsi="Calibri" w:cstheme="minorHAnsi"/>
            <w:kern w:val="0"/>
            <w:szCs w:val="24"/>
          </w:rPr>
          <w:t>#10: Case-by-case transaction worksheet</w:t>
        </w:r>
      </w:moveTo>
    </w:p>
    <w:p w14:paraId="5195C214" w14:textId="77777777" w:rsidR="001A41A7" w:rsidRPr="00A23FA3" w:rsidRDefault="001A41A7" w:rsidP="001A41A7">
      <w:pPr>
        <w:spacing w:afterLines="50" w:after="156"/>
        <w:rPr>
          <w:rFonts w:ascii="Calibri" w:hAnsi="Calibri" w:cstheme="minorHAnsi"/>
          <w:sz w:val="24"/>
        </w:rPr>
      </w:pPr>
      <w:moveTo w:id="1816" w:author="raye" w:date="2018-07-17T09:58:00Z">
        <w:r w:rsidRPr="00A23FA3">
          <w:rPr>
            <w:rFonts w:ascii="Calibri" w:hAnsi="Calibri" w:cstheme="minorHAnsi"/>
            <w:sz w:val="24"/>
          </w:rPr>
          <w:br/>
        </w:r>
      </w:moveTo>
    </w:p>
    <w:moveToRangeEnd w:id="1801"/>
    <w:p w14:paraId="2EC65626" w14:textId="77777777" w:rsidR="001A41A7" w:rsidRPr="00A23FA3" w:rsidRDefault="001A41A7">
      <w:pPr>
        <w:rPr>
          <w:ins w:id="1817" w:author="raye" w:date="2018-07-17T09:55:00Z"/>
        </w:rPr>
        <w:pPrChange w:id="1818" w:author="raye" w:date="2018-07-17T09:58:00Z">
          <w:pPr>
            <w:pStyle w:val="a0"/>
            <w:numPr>
              <w:numId w:val="64"/>
            </w:numPr>
            <w:tabs>
              <w:tab w:val="num" w:pos="720"/>
            </w:tabs>
            <w:ind w:left="720" w:firstLineChars="0" w:hanging="360"/>
          </w:pPr>
        </w:pPrChange>
      </w:pPr>
    </w:p>
    <w:p w14:paraId="3B830D1B" w14:textId="77777777" w:rsidR="001A41A7" w:rsidRPr="00A23FA3" w:rsidRDefault="001A41A7" w:rsidP="001A41A7">
      <w:pPr>
        <w:pStyle w:val="215"/>
        <w:rPr>
          <w:ins w:id="1819" w:author="raye" w:date="2018-07-17T09:55:00Z"/>
          <w:rFonts w:ascii="Times New Roman" w:hAnsi="Times New Roman" w:cs="Times New Roman"/>
          <w:sz w:val="24"/>
          <w:szCs w:val="24"/>
        </w:rPr>
      </w:pPr>
      <w:bookmarkStart w:id="1820" w:name="_Toc402968008"/>
      <w:bookmarkStart w:id="1821" w:name="_Toc520839404"/>
      <w:ins w:id="1822" w:author="raye" w:date="2018-07-17T09:55:00Z">
        <w:r w:rsidRPr="00A23FA3">
          <w:rPr>
            <w:rFonts w:ascii="Times New Roman" w:hAnsi="Times New Roman" w:cs="Times New Roman"/>
            <w:sz w:val="24"/>
            <w:szCs w:val="24"/>
          </w:rPr>
          <w:t>2.</w:t>
        </w:r>
        <w:r w:rsidRPr="00A23FA3">
          <w:rPr>
            <w:rFonts w:ascii="Times New Roman" w:hAnsi="Times New Roman" w:cs="Times New Roman" w:hint="eastAsia"/>
            <w:sz w:val="24"/>
            <w:szCs w:val="24"/>
          </w:rPr>
          <w:t>3</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Business operation flow Description</w:t>
        </w:r>
        <w:bookmarkEnd w:id="1820"/>
        <w:bookmarkEnd w:id="1821"/>
      </w:ins>
    </w:p>
    <w:p w14:paraId="7BAE333A" w14:textId="5137A181" w:rsidR="001A41A7" w:rsidRPr="00A23FA3" w:rsidDel="00E33BD5" w:rsidRDefault="001A41A7">
      <w:pPr>
        <w:rPr>
          <w:del w:id="1823" w:author="raye" w:date="2018-07-17T12:05:00Z"/>
        </w:rPr>
        <w:pPrChange w:id="1824" w:author="raye" w:date="2018-07-17T09:52:00Z">
          <w:pPr>
            <w:pStyle w:val="a0"/>
            <w:numPr>
              <w:numId w:val="64"/>
            </w:numPr>
            <w:tabs>
              <w:tab w:val="num" w:pos="720"/>
            </w:tabs>
            <w:ind w:left="720" w:firstLineChars="0" w:hanging="360"/>
          </w:pPr>
        </w:pPrChange>
      </w:pPr>
    </w:p>
    <w:p w14:paraId="3203884C" w14:textId="3AD9D868" w:rsidR="00BA1C47" w:rsidRPr="00A23FA3" w:rsidDel="001A41A7" w:rsidRDefault="0072797F" w:rsidP="00BF71D7">
      <w:pPr>
        <w:pStyle w:val="1"/>
        <w:pageBreakBefore/>
        <w:numPr>
          <w:ilvl w:val="0"/>
          <w:numId w:val="3"/>
        </w:numPr>
        <w:spacing w:before="0" w:line="240" w:lineRule="auto"/>
        <w:rPr>
          <w:del w:id="1825" w:author="raye" w:date="2018-07-17T09:58:00Z"/>
          <w:rFonts w:ascii="Calibri" w:hAnsi="Calibri" w:cstheme="minorHAnsi"/>
          <w:sz w:val="48"/>
          <w:szCs w:val="48"/>
        </w:rPr>
      </w:pPr>
      <w:bookmarkStart w:id="1826" w:name="_Toc512250211"/>
      <w:del w:id="1827" w:author="raye" w:date="2018-07-17T09:58:00Z">
        <w:r w:rsidRPr="00A23FA3" w:rsidDel="001A41A7">
          <w:rPr>
            <w:rFonts w:ascii="Calibri" w:hAnsi="Calibri" w:cstheme="minorHAnsi"/>
            <w:sz w:val="48"/>
            <w:szCs w:val="48"/>
          </w:rPr>
          <w:delText>Business Requirement Overview</w:delText>
        </w:r>
        <w:bookmarkEnd w:id="1826"/>
      </w:del>
    </w:p>
    <w:p w14:paraId="4C909EB4" w14:textId="4B473422" w:rsidR="00455438" w:rsidRPr="00A23FA3" w:rsidDel="001A41A7" w:rsidRDefault="00455438" w:rsidP="00C409AC">
      <w:pPr>
        <w:pStyle w:val="2"/>
        <w:numPr>
          <w:ilvl w:val="1"/>
          <w:numId w:val="3"/>
        </w:numPr>
        <w:tabs>
          <w:tab w:val="left" w:pos="709"/>
        </w:tabs>
        <w:spacing w:afterLines="50" w:after="156"/>
        <w:rPr>
          <w:del w:id="1828" w:author="raye" w:date="2018-07-17T09:58:00Z"/>
          <w:rFonts w:ascii="Calibri" w:hAnsi="Calibri" w:cstheme="minorHAnsi"/>
          <w:b/>
        </w:rPr>
      </w:pPr>
      <w:bookmarkStart w:id="1829" w:name="_Toc512250212"/>
      <w:del w:id="1830" w:author="raye" w:date="2018-07-17T09:58:00Z">
        <w:r w:rsidRPr="00A23FA3" w:rsidDel="001A41A7">
          <w:rPr>
            <w:rFonts w:ascii="Calibri" w:hAnsi="Calibri" w:cstheme="minorHAnsi"/>
            <w:b/>
          </w:rPr>
          <w:delText>TSD Processing Flow</w:delText>
        </w:r>
        <w:bookmarkEnd w:id="1829"/>
      </w:del>
    </w:p>
    <w:moveFromRangeStart w:id="1831" w:author="raye" w:date="2018-07-17T09:58:00Z" w:name="move519584825"/>
    <w:p w14:paraId="28982102" w14:textId="22AC69CF" w:rsidR="00D20749" w:rsidRPr="00A23FA3" w:rsidDel="00E33BD5" w:rsidRDefault="00CB6B39" w:rsidP="008108E0">
      <w:pPr>
        <w:ind w:firstLineChars="177" w:firstLine="425"/>
        <w:rPr>
          <w:del w:id="1832" w:author="raye" w:date="2018-07-17T12:05:00Z"/>
          <w:rFonts w:ascii="Calibri" w:hAnsi="Calibri" w:cstheme="minorHAnsi"/>
          <w:sz w:val="24"/>
        </w:rPr>
      </w:pPr>
      <w:moveFrom w:id="1833" w:author="raye" w:date="2018-07-17T09:58:00Z">
        <w:del w:id="1834" w:author="raye" w:date="2018-07-17T12:05:00Z">
          <w:r w:rsidRPr="00A23FA3" w:rsidDel="00E33BD5">
            <w:rPr>
              <w:rFonts w:ascii="Calibri" w:hAnsi="Calibri" w:cstheme="minorHAnsi"/>
              <w:noProof/>
              <w:sz w:val="24"/>
            </w:rPr>
            <mc:AlternateContent>
              <mc:Choice Requires="wps">
                <w:drawing>
                  <wp:anchor distT="0" distB="0" distL="114300" distR="114300" simplePos="0" relativeHeight="251645952" behindDoc="0" locked="0" layoutInCell="1" allowOverlap="1" wp14:anchorId="13E0BEAD" wp14:editId="726998FD">
                    <wp:simplePos x="0" y="0"/>
                    <wp:positionH relativeFrom="column">
                      <wp:posOffset>1781656</wp:posOffset>
                    </wp:positionH>
                    <wp:positionV relativeFrom="paragraph">
                      <wp:posOffset>983066</wp:posOffset>
                    </wp:positionV>
                    <wp:extent cx="222250" cy="632460"/>
                    <wp:effectExtent l="0" t="76200" r="6350" b="34290"/>
                    <wp:wrapNone/>
                    <wp:docPr id="6" name="Elbow Connector 6"/>
                    <wp:cNvGraphicFramePr/>
                    <a:graphic xmlns:a="http://schemas.openxmlformats.org/drawingml/2006/main">
                      <a:graphicData uri="http://schemas.microsoft.com/office/word/2010/wordprocessingShape">
                        <wps:wsp>
                          <wps:cNvCnPr/>
                          <wps:spPr>
                            <a:xfrm flipV="1">
                              <a:off x="0" y="0"/>
                              <a:ext cx="222250" cy="632460"/>
                            </a:xfrm>
                            <a:prstGeom prst="bentConnector3">
                              <a:avLst/>
                            </a:prstGeom>
                            <a:ln w="63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ABA32" id="Elbow Connector 6" o:spid="_x0000_s1026" type="#_x0000_t34" style="position:absolute;left:0;text-align:left;margin-left:140.3pt;margin-top:77.4pt;width:17.5pt;height:49.8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" strokecolor="red" strokeweight=".5pt">
                    <v:stroke endarrow="open"/>
                  </v:shape>
                </w:pict>
              </mc:Fallback>
            </mc:AlternateContent>
          </w:r>
          <w:r w:rsidR="001B6B9A" w:rsidRPr="00A23FA3" w:rsidDel="00E33BD5">
            <w:rPr>
              <w:rFonts w:ascii="Calibri" w:hAnsi="Calibri" w:cstheme="minorHAnsi"/>
              <w:noProof/>
              <w:sz w:val="24"/>
            </w:rPr>
            <w:drawing>
              <wp:anchor distT="0" distB="0" distL="114300" distR="114300" simplePos="0" relativeHeight="251644928" behindDoc="0" locked="0" layoutInCell="1" allowOverlap="1" wp14:anchorId="3000A84D" wp14:editId="581F2482">
                <wp:simplePos x="0" y="0"/>
                <wp:positionH relativeFrom="column">
                  <wp:posOffset>-313155</wp:posOffset>
                </wp:positionH>
                <wp:positionV relativeFrom="paragraph">
                  <wp:posOffset>286385</wp:posOffset>
                </wp:positionV>
                <wp:extent cx="5922645" cy="4773930"/>
                <wp:effectExtent l="0" t="0" r="0" b="127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5-18 at 10.31.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2645" cy="4773930"/>
                        </a:xfrm>
                        <a:prstGeom prst="rect">
                          <a:avLst/>
                        </a:prstGeom>
                      </pic:spPr>
                    </pic:pic>
                  </a:graphicData>
                </a:graphic>
                <wp14:sizeRelH relativeFrom="page">
                  <wp14:pctWidth>0</wp14:pctWidth>
                </wp14:sizeRelH>
                <wp14:sizeRelV relativeFrom="page">
                  <wp14:pctHeight>0</wp14:pctHeight>
                </wp14:sizeRelV>
              </wp:anchor>
            </w:drawing>
          </w:r>
          <w:r w:rsidR="005B3C86" w:rsidRPr="00A23FA3" w:rsidDel="00E33BD5">
            <w:rPr>
              <w:rFonts w:ascii="Calibri" w:hAnsi="Calibri" w:cstheme="minorHAnsi"/>
              <w:sz w:val="24"/>
            </w:rPr>
            <w:delText>The Trade Finance business</w:delText>
          </w:r>
          <w:r w:rsidR="00757113" w:rsidRPr="00A23FA3" w:rsidDel="00E33BD5">
            <w:rPr>
              <w:rFonts w:ascii="Calibri" w:hAnsi="Calibri" w:cstheme="minorHAnsi"/>
              <w:sz w:val="24"/>
            </w:rPr>
            <w:delText xml:space="preserve"> </w:delText>
          </w:r>
          <w:r w:rsidR="000A2F6A" w:rsidRPr="00A23FA3" w:rsidDel="00E33BD5">
            <w:rPr>
              <w:rFonts w:ascii="Calibri" w:hAnsi="Calibri" w:cstheme="minorHAnsi"/>
              <w:sz w:val="24"/>
            </w:rPr>
            <w:delText xml:space="preserve">detail </w:delText>
          </w:r>
          <w:r w:rsidR="00757113" w:rsidRPr="00A23FA3" w:rsidDel="00E33BD5">
            <w:rPr>
              <w:rFonts w:ascii="Calibri" w:hAnsi="Calibri" w:cstheme="minorHAnsi"/>
              <w:sz w:val="24"/>
            </w:rPr>
            <w:delText xml:space="preserve">processing </w:delText>
          </w:r>
          <w:r w:rsidR="005B3C86" w:rsidRPr="00A23FA3" w:rsidDel="00E33BD5">
            <w:rPr>
              <w:rFonts w:ascii="Calibri" w:hAnsi="Calibri" w:cstheme="minorHAnsi"/>
              <w:sz w:val="24"/>
            </w:rPr>
            <w:delText>flow as</w:delText>
          </w:r>
          <w:r w:rsidR="00556AFE" w:rsidRPr="00A23FA3" w:rsidDel="00E33BD5">
            <w:rPr>
              <w:rFonts w:ascii="Calibri" w:hAnsi="Calibri" w:cstheme="minorHAnsi"/>
              <w:sz w:val="24"/>
            </w:rPr>
            <w:delText xml:space="preserve"> next</w:delText>
          </w:r>
          <w:r w:rsidR="005B3C86" w:rsidRPr="00A23FA3" w:rsidDel="00E33BD5">
            <w:rPr>
              <w:rFonts w:ascii="Calibri" w:hAnsi="Calibri" w:cstheme="minorHAnsi"/>
              <w:sz w:val="24"/>
            </w:rPr>
            <w:delText>:</w:delText>
          </w:r>
          <w:r w:rsidR="00D12A04" w:rsidRPr="00A23FA3" w:rsidDel="00E33BD5">
            <w:rPr>
              <w:rFonts w:ascii="Calibri" w:hAnsi="Calibri" w:cstheme="minorHAnsi"/>
              <w:sz w:val="24"/>
            </w:rPr>
            <w:delText xml:space="preserve"> </w:delText>
          </w:r>
        </w:del>
      </w:moveFrom>
    </w:p>
    <w:p w14:paraId="1AF16DA1" w14:textId="0A88E0A0" w:rsidR="000E65D0" w:rsidRPr="00A23FA3" w:rsidDel="00E33BD5" w:rsidRDefault="00AC604C" w:rsidP="00711CB5">
      <w:pPr>
        <w:ind w:rightChars="-230" w:right="-483"/>
        <w:jc w:val="left"/>
        <w:rPr>
          <w:del w:id="1835" w:author="raye" w:date="2018-07-17T12:05:00Z"/>
          <w:rFonts w:ascii="Calibri" w:hAnsi="Calibri" w:cstheme="minorHAnsi"/>
        </w:rPr>
      </w:pPr>
      <w:moveFrom w:id="1836" w:author="raye" w:date="2018-07-17T09:58:00Z">
        <w:del w:id="1837" w:author="raye" w:date="2018-07-17T12:05:00Z">
          <w:r w:rsidRPr="00A23FA3" w:rsidDel="00E33BD5">
            <w:rPr>
              <w:rFonts w:ascii="Calibri" w:hAnsi="Calibri" w:cstheme="minorHAnsi"/>
              <w:b/>
            </w:rPr>
            <w:delText>Form Types</w:delText>
          </w:r>
          <w:r w:rsidRPr="00A23FA3" w:rsidDel="00E33BD5">
            <w:rPr>
              <w:rFonts w:ascii="Calibri" w:hAnsi="Calibri" w:cstheme="minorHAnsi"/>
            </w:rPr>
            <w:delText>:</w:delText>
          </w:r>
        </w:del>
      </w:moveFrom>
    </w:p>
    <w:p w14:paraId="1B66DA0E" w14:textId="401E00F0" w:rsidR="00013066" w:rsidRPr="00A23FA3" w:rsidDel="00E33BD5" w:rsidRDefault="00013066" w:rsidP="00BF71D7">
      <w:pPr>
        <w:autoSpaceDE w:val="0"/>
        <w:autoSpaceDN w:val="0"/>
        <w:adjustRightInd w:val="0"/>
        <w:ind w:leftChars="253" w:left="531"/>
        <w:jc w:val="left"/>
        <w:rPr>
          <w:del w:id="1838" w:author="raye" w:date="2018-07-17T12:05:00Z"/>
          <w:rFonts w:ascii="Calibri" w:hAnsi="Calibri" w:cstheme="minorHAnsi"/>
          <w:kern w:val="0"/>
          <w:szCs w:val="24"/>
        </w:rPr>
      </w:pPr>
      <w:moveFrom w:id="1839" w:author="raye" w:date="2018-07-17T09:58:00Z">
        <w:del w:id="1840" w:author="raye" w:date="2018-07-17T12:05:00Z">
          <w:r w:rsidRPr="00A23FA3" w:rsidDel="00E33BD5">
            <w:rPr>
              <w:rFonts w:ascii="Calibri" w:hAnsi="Calibri" w:cstheme="minorHAnsi"/>
              <w:kern w:val="0"/>
              <w:szCs w:val="24"/>
            </w:rPr>
            <w:delText>#1: Transaction Risk Mitigation Check List</w:delText>
          </w:r>
        </w:del>
      </w:moveFrom>
    </w:p>
    <w:p w14:paraId="53C81EC8" w14:textId="621EA22E" w:rsidR="00013066" w:rsidRPr="00A23FA3" w:rsidDel="00E33BD5" w:rsidRDefault="00013066" w:rsidP="00BF71D7">
      <w:pPr>
        <w:autoSpaceDE w:val="0"/>
        <w:autoSpaceDN w:val="0"/>
        <w:adjustRightInd w:val="0"/>
        <w:ind w:leftChars="253" w:left="531"/>
        <w:jc w:val="left"/>
        <w:rPr>
          <w:del w:id="1841" w:author="raye" w:date="2018-07-17T12:05:00Z"/>
          <w:rFonts w:ascii="Calibri" w:hAnsi="Calibri" w:cstheme="minorHAnsi"/>
          <w:kern w:val="0"/>
          <w:szCs w:val="24"/>
        </w:rPr>
      </w:pPr>
      <w:moveFrom w:id="1842" w:author="raye" w:date="2018-07-17T09:58:00Z">
        <w:del w:id="1843" w:author="raye" w:date="2018-07-17T12:05:00Z">
          <w:r w:rsidRPr="00A23FA3" w:rsidDel="00E33BD5">
            <w:rPr>
              <w:rFonts w:ascii="Calibri" w:hAnsi="Calibri" w:cstheme="minorHAnsi"/>
              <w:kern w:val="0"/>
              <w:szCs w:val="24"/>
            </w:rPr>
            <w:delText>#2: Special Approval Form</w:delText>
          </w:r>
          <w:r w:rsidR="00172903" w:rsidRPr="00A23FA3" w:rsidDel="00E33BD5">
            <w:rPr>
              <w:rFonts w:ascii="Calibri" w:hAnsi="Calibri" w:cstheme="minorHAnsi"/>
              <w:kern w:val="0"/>
              <w:szCs w:val="24"/>
            </w:rPr>
            <w:delText xml:space="preserve"> (Subject to change due to </w:delText>
          </w:r>
          <w:r w:rsidR="00D00FD5" w:rsidRPr="00A23FA3" w:rsidDel="00E33BD5">
            <w:rPr>
              <w:rFonts w:ascii="Calibri" w:hAnsi="Calibri" w:cstheme="minorHAnsi"/>
              <w:kern w:val="0"/>
              <w:szCs w:val="24"/>
            </w:rPr>
            <w:delText>FircoSoft project</w:delText>
          </w:r>
          <w:r w:rsidR="00172903" w:rsidRPr="00A23FA3" w:rsidDel="00E33BD5">
            <w:rPr>
              <w:rFonts w:ascii="Calibri" w:hAnsi="Calibri" w:cstheme="minorHAnsi"/>
              <w:kern w:val="0"/>
              <w:szCs w:val="24"/>
            </w:rPr>
            <w:delText>)</w:delText>
          </w:r>
        </w:del>
      </w:moveFrom>
    </w:p>
    <w:p w14:paraId="3F51B460" w14:textId="4C40A909" w:rsidR="00013066" w:rsidRPr="00A23FA3" w:rsidDel="00E33BD5" w:rsidRDefault="00013066" w:rsidP="00BF71D7">
      <w:pPr>
        <w:autoSpaceDE w:val="0"/>
        <w:autoSpaceDN w:val="0"/>
        <w:adjustRightInd w:val="0"/>
        <w:ind w:leftChars="253" w:left="531"/>
        <w:jc w:val="left"/>
        <w:rPr>
          <w:del w:id="1844" w:author="raye" w:date="2018-07-17T12:05:00Z"/>
          <w:rFonts w:ascii="Calibri" w:hAnsi="Calibri" w:cstheme="minorHAnsi"/>
          <w:kern w:val="0"/>
          <w:szCs w:val="24"/>
        </w:rPr>
      </w:pPr>
      <w:moveFrom w:id="1845" w:author="raye" w:date="2018-07-17T09:58:00Z">
        <w:del w:id="1846" w:author="raye" w:date="2018-07-17T12:05:00Z">
          <w:r w:rsidRPr="00A23FA3" w:rsidDel="00E33BD5">
            <w:rPr>
              <w:rFonts w:ascii="Calibri" w:hAnsi="Calibri" w:cstheme="minorHAnsi"/>
              <w:kern w:val="0"/>
              <w:szCs w:val="24"/>
            </w:rPr>
            <w:delText>#3: Compliance Section Supplementary Notes</w:delText>
          </w:r>
        </w:del>
      </w:moveFrom>
    </w:p>
    <w:p w14:paraId="3C8198EC" w14:textId="67A18E71" w:rsidR="00013066" w:rsidRPr="00A23FA3" w:rsidDel="00E33BD5" w:rsidRDefault="00013066" w:rsidP="00BF71D7">
      <w:pPr>
        <w:autoSpaceDE w:val="0"/>
        <w:autoSpaceDN w:val="0"/>
        <w:adjustRightInd w:val="0"/>
        <w:ind w:leftChars="253" w:left="531"/>
        <w:jc w:val="left"/>
        <w:rPr>
          <w:del w:id="1847" w:author="raye" w:date="2018-07-17T12:05:00Z"/>
          <w:rFonts w:ascii="Calibri" w:hAnsi="Calibri" w:cstheme="minorHAnsi"/>
          <w:kern w:val="0"/>
          <w:szCs w:val="24"/>
        </w:rPr>
      </w:pPr>
      <w:moveFrom w:id="1848" w:author="raye" w:date="2018-07-17T09:58:00Z">
        <w:del w:id="1849" w:author="raye" w:date="2018-07-17T12:05:00Z">
          <w:r w:rsidRPr="00A23FA3" w:rsidDel="00E33BD5">
            <w:rPr>
              <w:rFonts w:ascii="Calibri" w:hAnsi="Calibri" w:cstheme="minorHAnsi"/>
              <w:kern w:val="0"/>
              <w:szCs w:val="24"/>
            </w:rPr>
            <w:delText>#4: TSD Case Review Check List</w:delText>
          </w:r>
        </w:del>
      </w:moveFrom>
    </w:p>
    <w:p w14:paraId="346ADD6A" w14:textId="20CAA9FE" w:rsidR="00AC604C" w:rsidRPr="00A23FA3" w:rsidDel="00E33BD5" w:rsidRDefault="00AC604C" w:rsidP="00AC604C">
      <w:pPr>
        <w:autoSpaceDE w:val="0"/>
        <w:autoSpaceDN w:val="0"/>
        <w:adjustRightInd w:val="0"/>
        <w:ind w:leftChars="253" w:left="531"/>
        <w:jc w:val="left"/>
        <w:rPr>
          <w:del w:id="1850" w:author="raye" w:date="2018-07-17T12:05:00Z"/>
          <w:rFonts w:ascii="Calibri" w:hAnsi="Calibri" w:cstheme="minorHAnsi"/>
          <w:kern w:val="0"/>
          <w:szCs w:val="24"/>
        </w:rPr>
      </w:pPr>
      <w:moveFrom w:id="1851" w:author="raye" w:date="2018-07-17T09:58:00Z">
        <w:del w:id="1852" w:author="raye" w:date="2018-07-17T12:05:00Z">
          <w:r w:rsidRPr="00A23FA3" w:rsidDel="00E33BD5">
            <w:rPr>
              <w:rFonts w:ascii="Calibri" w:hAnsi="Calibri" w:cstheme="minorHAnsi"/>
              <w:kern w:val="0"/>
              <w:szCs w:val="24"/>
            </w:rPr>
            <w:delText>#5: Referral Form of Unusual</w:delText>
          </w:r>
          <w:r w:rsidR="00013066" w:rsidRPr="00A23FA3" w:rsidDel="00E33BD5">
            <w:rPr>
              <w:rFonts w:ascii="Calibri" w:hAnsi="Calibri" w:cstheme="minorHAnsi"/>
              <w:kern w:val="0"/>
              <w:szCs w:val="24"/>
            </w:rPr>
            <w:delText xml:space="preserve">/Suspicious Activities </w:delText>
          </w:r>
        </w:del>
      </w:moveFrom>
    </w:p>
    <w:p w14:paraId="1EFF1786" w14:textId="7D2D7FDD" w:rsidR="004E517C" w:rsidRPr="00A23FA3" w:rsidDel="00E33BD5" w:rsidRDefault="00AC604C" w:rsidP="00AC604C">
      <w:pPr>
        <w:autoSpaceDE w:val="0"/>
        <w:autoSpaceDN w:val="0"/>
        <w:adjustRightInd w:val="0"/>
        <w:ind w:leftChars="253" w:left="531"/>
        <w:jc w:val="left"/>
        <w:rPr>
          <w:del w:id="1853" w:author="raye" w:date="2018-07-17T12:05:00Z"/>
          <w:rFonts w:ascii="Calibri" w:hAnsi="Calibri" w:cstheme="minorHAnsi"/>
          <w:kern w:val="0"/>
          <w:szCs w:val="24"/>
        </w:rPr>
      </w:pPr>
      <w:moveFrom w:id="1854" w:author="raye" w:date="2018-07-17T09:58:00Z">
        <w:del w:id="1855" w:author="raye" w:date="2018-07-17T12:05:00Z">
          <w:r w:rsidRPr="00A23FA3" w:rsidDel="00E33BD5">
            <w:rPr>
              <w:rFonts w:ascii="Calibri" w:hAnsi="Calibri" w:cstheme="minorHAnsi"/>
              <w:kern w:val="0"/>
              <w:szCs w:val="24"/>
            </w:rPr>
            <w:delText xml:space="preserve">#6-9: EDD Forms by </w:delText>
          </w:r>
          <w:r w:rsidR="004E517C" w:rsidRPr="00A23FA3" w:rsidDel="00E33BD5">
            <w:rPr>
              <w:rFonts w:ascii="Calibri" w:hAnsi="Calibri" w:cstheme="minorHAnsi"/>
              <w:kern w:val="0"/>
              <w:szCs w:val="24"/>
            </w:rPr>
            <w:delText>Business Activity (see Section 4.13 for more information)</w:delText>
          </w:r>
        </w:del>
      </w:moveFrom>
    </w:p>
    <w:p w14:paraId="6B570B28" w14:textId="728878E6" w:rsidR="001A7F5F" w:rsidRPr="00A23FA3" w:rsidDel="00E33BD5" w:rsidRDefault="001A7F5F" w:rsidP="00AC604C">
      <w:pPr>
        <w:autoSpaceDE w:val="0"/>
        <w:autoSpaceDN w:val="0"/>
        <w:adjustRightInd w:val="0"/>
        <w:ind w:leftChars="253" w:left="531"/>
        <w:jc w:val="left"/>
        <w:rPr>
          <w:del w:id="1856" w:author="raye" w:date="2018-07-17T12:05:00Z"/>
          <w:rFonts w:ascii="Calibri" w:hAnsi="Calibri" w:cstheme="minorHAnsi"/>
          <w:kern w:val="0"/>
          <w:szCs w:val="24"/>
        </w:rPr>
      </w:pPr>
      <w:moveFrom w:id="1857" w:author="raye" w:date="2018-07-17T09:58:00Z">
        <w:del w:id="1858" w:author="raye" w:date="2018-07-17T12:05:00Z">
          <w:r w:rsidRPr="00A23FA3" w:rsidDel="00E33BD5">
            <w:rPr>
              <w:rFonts w:ascii="Calibri" w:hAnsi="Calibri" w:cstheme="minorHAnsi"/>
              <w:kern w:val="0"/>
              <w:szCs w:val="24"/>
            </w:rPr>
            <w:delText>#10: Case-by-case transaction worksheet</w:delText>
          </w:r>
        </w:del>
      </w:moveFrom>
    </w:p>
    <w:p w14:paraId="7E7AB14C" w14:textId="3974DDD1" w:rsidR="009C582B" w:rsidRPr="00A23FA3" w:rsidDel="00E33BD5" w:rsidRDefault="001B6B9A" w:rsidP="00C409AC">
      <w:pPr>
        <w:spacing w:afterLines="50" w:after="156"/>
        <w:rPr>
          <w:del w:id="1859" w:author="raye" w:date="2018-07-17T12:05:00Z"/>
          <w:rFonts w:ascii="Calibri" w:hAnsi="Calibri" w:cstheme="minorHAnsi"/>
          <w:sz w:val="24"/>
        </w:rPr>
      </w:pPr>
      <w:moveFrom w:id="1860" w:author="raye" w:date="2018-07-17T09:58:00Z">
        <w:del w:id="1861" w:author="raye" w:date="2018-07-17T12:05:00Z">
          <w:r w:rsidRPr="00A23FA3" w:rsidDel="00E33BD5">
            <w:rPr>
              <w:rFonts w:ascii="Calibri" w:hAnsi="Calibri" w:cstheme="minorHAnsi"/>
              <w:sz w:val="24"/>
            </w:rPr>
            <w:br/>
          </w:r>
        </w:del>
      </w:moveFrom>
    </w:p>
    <w:moveFromRangeEnd w:id="1831"/>
    <w:p w14:paraId="5BC46822" w14:textId="536E78F6" w:rsidR="001B6B9A" w:rsidRPr="00A23FA3" w:rsidDel="00E33BD5" w:rsidRDefault="001B6B9A" w:rsidP="00C409AC">
      <w:pPr>
        <w:spacing w:afterLines="50" w:after="156"/>
        <w:rPr>
          <w:del w:id="1862" w:author="raye" w:date="2018-07-17T12:05:00Z"/>
          <w:rFonts w:ascii="Calibri" w:hAnsi="Calibri" w:cstheme="minorHAnsi"/>
          <w:sz w:val="24"/>
        </w:rPr>
      </w:pPr>
    </w:p>
    <w:p w14:paraId="3050EF60" w14:textId="0724ED0E" w:rsidR="00D20749" w:rsidRPr="00A23FA3" w:rsidDel="001A41A7" w:rsidRDefault="00420187" w:rsidP="00A769EC">
      <w:pPr>
        <w:pStyle w:val="2"/>
        <w:numPr>
          <w:ilvl w:val="1"/>
          <w:numId w:val="3"/>
        </w:numPr>
        <w:tabs>
          <w:tab w:val="left" w:pos="709"/>
        </w:tabs>
        <w:spacing w:afterLines="50" w:after="156"/>
        <w:rPr>
          <w:del w:id="1863" w:author="raye" w:date="2018-07-17T09:59:00Z"/>
          <w:rFonts w:ascii="Calibri" w:hAnsi="Calibri" w:cstheme="minorHAnsi"/>
          <w:b/>
        </w:rPr>
      </w:pPr>
      <w:bookmarkStart w:id="1864" w:name="_Toc512250213"/>
      <w:del w:id="1865" w:author="raye" w:date="2018-07-17T09:59:00Z">
        <w:r w:rsidRPr="00A23FA3" w:rsidDel="001A41A7">
          <w:rPr>
            <w:rFonts w:ascii="Calibri" w:hAnsi="Calibri" w:cstheme="minorHAnsi"/>
            <w:b/>
          </w:rPr>
          <w:delText>TSD Workf</w:delText>
        </w:r>
        <w:r w:rsidR="00503B4D" w:rsidRPr="00A23FA3" w:rsidDel="001A41A7">
          <w:rPr>
            <w:rFonts w:ascii="Calibri" w:hAnsi="Calibri" w:cstheme="minorHAnsi"/>
            <w:b/>
          </w:rPr>
          <w:delText>low Description</w:delText>
        </w:r>
        <w:bookmarkEnd w:id="1864"/>
      </w:del>
    </w:p>
    <w:p w14:paraId="2BFC0EF7" w14:textId="7EA7422D" w:rsidR="00503B4D" w:rsidRPr="00A23FA3" w:rsidDel="00E33BD5" w:rsidRDefault="009A6486" w:rsidP="00774ECE">
      <w:pPr>
        <w:spacing w:afterLines="50" w:after="156"/>
        <w:rPr>
          <w:del w:id="1866" w:author="raye" w:date="2018-07-17T12:05:00Z"/>
          <w:rFonts w:ascii="Calibri" w:hAnsi="Calibri" w:cstheme="minorHAnsi"/>
          <w:sz w:val="24"/>
        </w:rPr>
      </w:pPr>
      <w:moveFromRangeStart w:id="1867" w:author="raye" w:date="2018-07-17T10:00:00Z" w:name="move519584937"/>
      <w:moveFrom w:id="1868" w:author="raye" w:date="2018-07-17T10:00:00Z">
        <w:del w:id="1869" w:author="raye" w:date="2018-07-17T12:05:00Z">
          <w:r w:rsidRPr="00A23FA3" w:rsidDel="00E33BD5">
            <w:rPr>
              <w:rFonts w:ascii="Calibri" w:hAnsi="Calibri" w:cstheme="minorHAnsi"/>
              <w:sz w:val="24"/>
            </w:rPr>
            <w:delText>Process Description:</w:delText>
          </w:r>
        </w:del>
      </w:moveFrom>
    </w:p>
    <w:p w14:paraId="2A688CA3" w14:textId="7974B8C3" w:rsidR="006F7BBF" w:rsidRPr="00A23FA3" w:rsidDel="00E33BD5" w:rsidRDefault="001538D5" w:rsidP="00B01F41">
      <w:pPr>
        <w:pStyle w:val="a0"/>
        <w:numPr>
          <w:ilvl w:val="0"/>
          <w:numId w:val="9"/>
        </w:numPr>
        <w:spacing w:afterLines="50" w:after="156"/>
        <w:ind w:left="709" w:firstLineChars="0"/>
        <w:rPr>
          <w:del w:id="1870" w:author="raye" w:date="2018-07-17T12:05:00Z"/>
          <w:rFonts w:ascii="Calibri" w:hAnsi="Calibri" w:cstheme="minorHAnsi"/>
          <w:sz w:val="24"/>
          <w:szCs w:val="24"/>
        </w:rPr>
      </w:pPr>
      <w:moveFrom w:id="1871" w:author="raye" w:date="2018-07-17T10:00:00Z">
        <w:del w:id="1872" w:author="raye" w:date="2018-07-17T12:05:00Z">
          <w:r w:rsidRPr="00A23FA3" w:rsidDel="00E33BD5">
            <w:rPr>
              <w:rFonts w:ascii="Calibri" w:hAnsi="Calibri" w:cstheme="minorHAnsi"/>
              <w:sz w:val="24"/>
              <w:szCs w:val="24"/>
            </w:rPr>
            <w:delText xml:space="preserve">Customer </w:delText>
          </w:r>
          <w:r w:rsidR="009A6486" w:rsidRPr="00A23FA3" w:rsidDel="00E33BD5">
            <w:rPr>
              <w:rFonts w:ascii="Calibri" w:hAnsi="Calibri" w:cstheme="minorHAnsi"/>
              <w:sz w:val="24"/>
              <w:szCs w:val="24"/>
            </w:rPr>
            <w:delText xml:space="preserve">submits </w:delText>
          </w:r>
          <w:r w:rsidR="00C222B4" w:rsidRPr="00A23FA3" w:rsidDel="00E33BD5">
            <w:rPr>
              <w:rFonts w:ascii="Calibri" w:hAnsi="Calibri" w:cstheme="minorHAnsi"/>
              <w:sz w:val="24"/>
              <w:szCs w:val="24"/>
            </w:rPr>
            <w:delText xml:space="preserve">physical </w:delText>
          </w:r>
          <w:r w:rsidR="009A6486" w:rsidRPr="00A23FA3" w:rsidDel="00E33BD5">
            <w:rPr>
              <w:rFonts w:ascii="Calibri" w:hAnsi="Calibri" w:cstheme="minorHAnsi"/>
              <w:sz w:val="24"/>
              <w:szCs w:val="24"/>
            </w:rPr>
            <w:delText xml:space="preserve">transaction documents to the TSD </w:delText>
          </w:r>
          <w:r w:rsidR="009E51F8" w:rsidRPr="00A23FA3" w:rsidDel="00E33BD5">
            <w:rPr>
              <w:rFonts w:ascii="Calibri" w:hAnsi="Calibri" w:cstheme="minorHAnsi"/>
              <w:sz w:val="24"/>
              <w:szCs w:val="24"/>
            </w:rPr>
            <w:delText xml:space="preserve">Operations </w:delText>
          </w:r>
          <w:r w:rsidR="009A6486" w:rsidRPr="00A23FA3" w:rsidDel="00E33BD5">
            <w:rPr>
              <w:rFonts w:ascii="Calibri" w:hAnsi="Calibri" w:cstheme="minorHAnsi"/>
              <w:sz w:val="24"/>
              <w:szCs w:val="24"/>
            </w:rPr>
            <w:delText>unit for</w:delText>
          </w:r>
          <w:r w:rsidRPr="00A23FA3" w:rsidDel="00E33BD5">
            <w:rPr>
              <w:rFonts w:ascii="Calibri" w:hAnsi="Calibri" w:cstheme="minorHAnsi"/>
              <w:sz w:val="24"/>
              <w:szCs w:val="24"/>
            </w:rPr>
            <w:delText xml:space="preserve"> handling and</w:delText>
          </w:r>
          <w:r w:rsidR="009A6486" w:rsidRPr="00A23FA3" w:rsidDel="00E33BD5">
            <w:rPr>
              <w:rFonts w:ascii="Calibri" w:hAnsi="Calibri" w:cstheme="minorHAnsi"/>
              <w:sz w:val="24"/>
              <w:szCs w:val="24"/>
            </w:rPr>
            <w:delText xml:space="preserve"> review.</w:delText>
          </w:r>
        </w:del>
      </w:moveFrom>
    </w:p>
    <w:p w14:paraId="07E801F0" w14:textId="68330624" w:rsidR="006F7BBF" w:rsidRPr="00A23FA3" w:rsidDel="00E33BD5" w:rsidRDefault="009A6486" w:rsidP="00B01F41">
      <w:pPr>
        <w:pStyle w:val="a0"/>
        <w:numPr>
          <w:ilvl w:val="0"/>
          <w:numId w:val="9"/>
        </w:numPr>
        <w:spacing w:afterLines="50" w:after="156"/>
        <w:ind w:left="709" w:firstLineChars="0"/>
        <w:rPr>
          <w:del w:id="1873" w:author="raye" w:date="2018-07-17T12:05:00Z"/>
          <w:rFonts w:ascii="Calibri" w:hAnsi="Calibri" w:cstheme="minorHAnsi"/>
          <w:sz w:val="24"/>
          <w:szCs w:val="24"/>
        </w:rPr>
      </w:pPr>
      <w:moveFrom w:id="1874" w:author="raye" w:date="2018-07-17T10:00:00Z">
        <w:del w:id="1875" w:author="raye" w:date="2018-07-17T12:05:00Z">
          <w:r w:rsidRPr="00A23FA3" w:rsidDel="00E33BD5">
            <w:rPr>
              <w:rFonts w:ascii="Calibri" w:hAnsi="Calibri" w:cstheme="minorHAnsi"/>
              <w:sz w:val="24"/>
              <w:szCs w:val="24"/>
            </w:rPr>
            <w:delText xml:space="preserve">TSD </w:delText>
          </w:r>
          <w:r w:rsidR="00604DE2" w:rsidRPr="00A23FA3" w:rsidDel="00E33BD5">
            <w:rPr>
              <w:rFonts w:ascii="Calibri" w:hAnsi="Calibri" w:cstheme="minorHAnsi"/>
              <w:sz w:val="24"/>
              <w:szCs w:val="24"/>
            </w:rPr>
            <w:delText xml:space="preserve">Operations Analyst </w:delText>
          </w:r>
          <w:r w:rsidR="00C446E4" w:rsidRPr="00A23FA3" w:rsidDel="00E33BD5">
            <w:rPr>
              <w:rFonts w:ascii="Calibri" w:hAnsi="Calibri" w:cstheme="minorHAnsi"/>
              <w:sz w:val="24"/>
              <w:szCs w:val="24"/>
            </w:rPr>
            <w:delText>will upload PDF files/</w:delText>
          </w:r>
          <w:r w:rsidR="00B43B0E" w:rsidRPr="00A23FA3" w:rsidDel="00E33BD5">
            <w:rPr>
              <w:rFonts w:ascii="Calibri" w:hAnsi="Calibri" w:cstheme="minorHAnsi"/>
              <w:sz w:val="24"/>
              <w:szCs w:val="24"/>
            </w:rPr>
            <w:delText>s</w:delText>
          </w:r>
          <w:r w:rsidR="00C446E4" w:rsidRPr="00A23FA3" w:rsidDel="00E33BD5">
            <w:rPr>
              <w:rFonts w:ascii="Calibri" w:hAnsi="Calibri" w:cstheme="minorHAnsi"/>
              <w:sz w:val="24"/>
              <w:szCs w:val="24"/>
            </w:rPr>
            <w:delText>c</w:delText>
          </w:r>
          <w:r w:rsidR="00B43B0E" w:rsidRPr="00A23FA3" w:rsidDel="00E33BD5">
            <w:rPr>
              <w:rFonts w:ascii="Calibri" w:hAnsi="Calibri" w:cstheme="minorHAnsi"/>
              <w:sz w:val="24"/>
              <w:szCs w:val="24"/>
            </w:rPr>
            <w:delText>a</w:delText>
          </w:r>
          <w:r w:rsidR="00C446E4" w:rsidRPr="00A23FA3" w:rsidDel="00E33BD5">
            <w:rPr>
              <w:rFonts w:ascii="Calibri" w:hAnsi="Calibri" w:cstheme="minorHAnsi"/>
              <w:sz w:val="24"/>
              <w:szCs w:val="24"/>
            </w:rPr>
            <w:delText>n directly to save as PDF files and</w:delText>
          </w:r>
          <w:r w:rsidRPr="00A23FA3" w:rsidDel="00E33BD5">
            <w:rPr>
              <w:rFonts w:ascii="Calibri" w:hAnsi="Calibri" w:cstheme="minorHAnsi"/>
              <w:sz w:val="24"/>
              <w:szCs w:val="24"/>
            </w:rPr>
            <w:delText xml:space="preserve"> creates a new transaction</w:delText>
          </w:r>
          <w:r w:rsidR="00C446E4" w:rsidRPr="00A23FA3" w:rsidDel="00E33BD5">
            <w:rPr>
              <w:rFonts w:ascii="Calibri" w:hAnsi="Calibri" w:cstheme="minorHAnsi"/>
              <w:sz w:val="24"/>
              <w:szCs w:val="24"/>
            </w:rPr>
            <w:delText>al</w:delText>
          </w:r>
          <w:r w:rsidRPr="00A23FA3" w:rsidDel="00E33BD5">
            <w:rPr>
              <w:rFonts w:ascii="Calibri" w:hAnsi="Calibri" w:cstheme="minorHAnsi"/>
              <w:sz w:val="24"/>
              <w:szCs w:val="24"/>
            </w:rPr>
            <w:delText xml:space="preserve"> case in the system. </w:delText>
          </w:r>
        </w:del>
      </w:moveFrom>
    </w:p>
    <w:p w14:paraId="7C6E53B1" w14:textId="1DDB0A04" w:rsidR="00975E25" w:rsidRPr="00A23FA3" w:rsidDel="00E33BD5" w:rsidRDefault="004C79AC" w:rsidP="004C79AC">
      <w:pPr>
        <w:pStyle w:val="a0"/>
        <w:numPr>
          <w:ilvl w:val="0"/>
          <w:numId w:val="9"/>
        </w:numPr>
        <w:spacing w:afterLines="50" w:after="156"/>
        <w:ind w:firstLineChars="0"/>
        <w:rPr>
          <w:del w:id="1876" w:author="raye" w:date="2018-07-17T12:05:00Z"/>
          <w:rFonts w:ascii="Calibri" w:hAnsi="Calibri" w:cstheme="minorHAnsi"/>
          <w:sz w:val="24"/>
          <w:szCs w:val="24"/>
        </w:rPr>
      </w:pPr>
      <w:moveFrom w:id="1877" w:author="raye" w:date="2018-07-17T10:00:00Z">
        <w:del w:id="1878" w:author="raye" w:date="2018-07-17T12:05:00Z">
          <w:r w:rsidRPr="00A23FA3" w:rsidDel="00E33BD5">
            <w:rPr>
              <w:rFonts w:ascii="Calibri" w:hAnsi="Calibri" w:cstheme="minorHAnsi"/>
              <w:sz w:val="24"/>
              <w:szCs w:val="24"/>
            </w:rPr>
            <w:delText>After case created, the Operations Analyst will manually input data</w:delText>
          </w:r>
          <w:r w:rsidR="00975E25" w:rsidRPr="00A23FA3" w:rsidDel="00E33BD5">
            <w:rPr>
              <w:rFonts w:ascii="Calibri" w:hAnsi="Calibri" w:cstheme="minorHAnsi"/>
              <w:sz w:val="24"/>
              <w:szCs w:val="24"/>
            </w:rPr>
            <w:delText>.</w:delText>
          </w:r>
        </w:del>
      </w:moveFrom>
    </w:p>
    <w:p w14:paraId="2FE564C4" w14:textId="1F93CA64" w:rsidR="00975E25" w:rsidRPr="00A23FA3" w:rsidDel="00E33BD5" w:rsidRDefault="00975E25" w:rsidP="00FD62FB">
      <w:pPr>
        <w:pStyle w:val="a0"/>
        <w:numPr>
          <w:ilvl w:val="0"/>
          <w:numId w:val="9"/>
        </w:numPr>
        <w:spacing w:afterLines="50" w:after="156"/>
        <w:ind w:firstLineChars="0"/>
        <w:rPr>
          <w:del w:id="1879" w:author="raye" w:date="2018-07-17T12:05:00Z"/>
          <w:rFonts w:ascii="Calibri" w:hAnsi="Calibri" w:cstheme="minorHAnsi"/>
          <w:sz w:val="24"/>
          <w:szCs w:val="24"/>
        </w:rPr>
      </w:pPr>
      <w:moveFrom w:id="1880" w:author="raye" w:date="2018-07-17T10:00:00Z">
        <w:del w:id="1881" w:author="raye" w:date="2018-07-17T12:05:00Z">
          <w:r w:rsidRPr="00A23FA3" w:rsidDel="00E33BD5">
            <w:rPr>
              <w:rFonts w:ascii="Calibri" w:hAnsi="Calibri" w:cstheme="minorHAnsi"/>
              <w:sz w:val="24"/>
              <w:szCs w:val="24"/>
            </w:rPr>
            <w:delText xml:space="preserve">If the </w:delText>
          </w:r>
          <w:r w:rsidR="00604DE2" w:rsidRPr="00A23FA3" w:rsidDel="00E33BD5">
            <w:rPr>
              <w:rFonts w:ascii="Calibri" w:hAnsi="Calibri" w:cstheme="minorHAnsi"/>
              <w:sz w:val="24"/>
              <w:szCs w:val="24"/>
            </w:rPr>
            <w:delText xml:space="preserve">Operations Analyst </w:delText>
          </w:r>
          <w:r w:rsidR="00FB2963" w:rsidRPr="00A23FA3" w:rsidDel="00E33BD5">
            <w:rPr>
              <w:rFonts w:ascii="Calibri" w:hAnsi="Calibri" w:cstheme="minorHAnsi"/>
              <w:sz w:val="24"/>
              <w:szCs w:val="24"/>
            </w:rPr>
            <w:delText xml:space="preserve">needs </w:delText>
          </w:r>
          <w:r w:rsidRPr="00A23FA3" w:rsidDel="00E33BD5">
            <w:rPr>
              <w:rFonts w:ascii="Calibri" w:hAnsi="Calibri" w:cstheme="minorHAnsi"/>
              <w:sz w:val="24"/>
              <w:szCs w:val="24"/>
            </w:rPr>
            <w:delText>to add</w:delText>
          </w:r>
          <w:r w:rsidR="00AA56ED" w:rsidRPr="00A23FA3" w:rsidDel="00E33BD5">
            <w:rPr>
              <w:rFonts w:ascii="Calibri" w:hAnsi="Calibri" w:cstheme="minorHAnsi"/>
              <w:sz w:val="24"/>
              <w:szCs w:val="24"/>
            </w:rPr>
            <w:delText>/remove/delete/replace</w:delText>
          </w:r>
          <w:r w:rsidRPr="00A23FA3" w:rsidDel="00E33BD5">
            <w:rPr>
              <w:rFonts w:ascii="Calibri" w:hAnsi="Calibri" w:cstheme="minorHAnsi"/>
              <w:sz w:val="24"/>
              <w:szCs w:val="24"/>
            </w:rPr>
            <w:delText xml:space="preserve"> </w:delText>
          </w:r>
          <w:r w:rsidR="00AA56ED" w:rsidRPr="00A23FA3" w:rsidDel="00E33BD5">
            <w:rPr>
              <w:rFonts w:ascii="Calibri" w:hAnsi="Calibri" w:cstheme="minorHAnsi"/>
              <w:sz w:val="24"/>
              <w:szCs w:val="24"/>
            </w:rPr>
            <w:delText>documents</w:delText>
          </w:r>
          <w:r w:rsidRPr="00A23FA3" w:rsidDel="00E33BD5">
            <w:rPr>
              <w:rFonts w:ascii="Calibri" w:hAnsi="Calibri" w:cstheme="minorHAnsi"/>
              <w:sz w:val="24"/>
              <w:szCs w:val="24"/>
            </w:rPr>
            <w:delText xml:space="preserve"> for the case, he/she can </w:delText>
          </w:r>
          <w:r w:rsidR="00AA56ED" w:rsidRPr="00A23FA3" w:rsidDel="00E33BD5">
            <w:rPr>
              <w:rFonts w:ascii="Calibri" w:hAnsi="Calibri" w:cstheme="minorHAnsi"/>
              <w:sz w:val="24"/>
              <w:szCs w:val="24"/>
            </w:rPr>
            <w:delText>take the appropriate actions and the relevant documents will be saved</w:delText>
          </w:r>
          <w:r w:rsidRPr="00A23FA3" w:rsidDel="00E33BD5">
            <w:rPr>
              <w:rFonts w:ascii="Calibri" w:hAnsi="Calibri" w:cstheme="minorHAnsi"/>
              <w:sz w:val="24"/>
              <w:szCs w:val="24"/>
            </w:rPr>
            <w:delText xml:space="preserve"> into a </w:delText>
          </w:r>
          <w:r w:rsidR="00FB2963" w:rsidRPr="00A23FA3" w:rsidDel="00E33BD5">
            <w:rPr>
              <w:rFonts w:ascii="Calibri" w:hAnsi="Calibri" w:cstheme="minorHAnsi"/>
              <w:sz w:val="24"/>
              <w:szCs w:val="24"/>
            </w:rPr>
            <w:delText xml:space="preserve">re-nameable </w:delText>
          </w:r>
          <w:r w:rsidR="00760A5A" w:rsidRPr="00A23FA3" w:rsidDel="00E33BD5">
            <w:rPr>
              <w:rFonts w:ascii="Calibri" w:hAnsi="Calibri" w:cstheme="minorHAnsi"/>
              <w:sz w:val="24"/>
              <w:szCs w:val="24"/>
            </w:rPr>
            <w:delText>subfolder</w:delText>
          </w:r>
          <w:r w:rsidR="00FB2963" w:rsidRPr="00A23FA3" w:rsidDel="00E33BD5">
            <w:rPr>
              <w:rFonts w:ascii="Calibri" w:hAnsi="Calibri" w:cstheme="minorHAnsi"/>
              <w:sz w:val="24"/>
              <w:szCs w:val="24"/>
            </w:rPr>
            <w:delText xml:space="preserve"> under the followings scenarios:</w:delText>
          </w:r>
        </w:del>
      </w:moveFrom>
    </w:p>
    <w:p w14:paraId="0B86E183" w14:textId="2EDB4C70" w:rsidR="00083CF0" w:rsidRPr="00A23FA3" w:rsidDel="00E33BD5" w:rsidRDefault="00AF37EC" w:rsidP="00FD62FB">
      <w:pPr>
        <w:pStyle w:val="a0"/>
        <w:numPr>
          <w:ilvl w:val="2"/>
          <w:numId w:val="9"/>
        </w:numPr>
        <w:spacing w:afterLines="50" w:after="156"/>
        <w:ind w:firstLineChars="0"/>
        <w:rPr>
          <w:del w:id="1882" w:author="raye" w:date="2018-07-17T12:05:00Z"/>
          <w:rFonts w:ascii="Calibri" w:hAnsi="Calibri" w:cstheme="minorHAnsi"/>
          <w:sz w:val="24"/>
          <w:szCs w:val="24"/>
        </w:rPr>
      </w:pPr>
      <w:moveFrom w:id="1883" w:author="raye" w:date="2018-07-17T10:00:00Z">
        <w:del w:id="1884" w:author="raye" w:date="2018-07-17T12:05:00Z">
          <w:r w:rsidRPr="00A23FA3" w:rsidDel="00E33BD5">
            <w:rPr>
              <w:rFonts w:ascii="Calibri" w:hAnsi="Calibri" w:cstheme="minorHAnsi"/>
              <w:sz w:val="24"/>
              <w:szCs w:val="24"/>
            </w:rPr>
            <w:delText>The uploaded documents can be added to the designated position in the case</w:delText>
          </w:r>
        </w:del>
      </w:moveFrom>
    </w:p>
    <w:p w14:paraId="4807B92D" w14:textId="2E10372F" w:rsidR="00DD4727" w:rsidRPr="00A23FA3" w:rsidDel="00E33BD5" w:rsidRDefault="00DD4727" w:rsidP="00DD4727">
      <w:pPr>
        <w:pStyle w:val="a0"/>
        <w:numPr>
          <w:ilvl w:val="2"/>
          <w:numId w:val="9"/>
        </w:numPr>
        <w:spacing w:afterLines="50" w:after="156"/>
        <w:ind w:firstLineChars="0"/>
        <w:rPr>
          <w:del w:id="1885" w:author="raye" w:date="2018-07-17T12:05:00Z"/>
          <w:rFonts w:ascii="Calibri" w:hAnsi="Calibri" w:cstheme="minorHAnsi"/>
          <w:sz w:val="24"/>
          <w:szCs w:val="24"/>
        </w:rPr>
      </w:pPr>
      <w:moveFrom w:id="1886" w:author="raye" w:date="2018-07-17T10:00:00Z">
        <w:del w:id="1887" w:author="raye" w:date="2018-07-17T12:05:00Z">
          <w:r w:rsidRPr="00A23FA3" w:rsidDel="00E33BD5">
            <w:rPr>
              <w:rFonts w:ascii="Calibri" w:hAnsi="Calibri" w:cstheme="minorHAnsi"/>
              <w:sz w:val="24"/>
              <w:szCs w:val="24"/>
            </w:rPr>
            <w:delText>After replacement, previous documents will be moved or saved into subfolder.</w:delText>
          </w:r>
        </w:del>
      </w:moveFrom>
    </w:p>
    <w:p w14:paraId="43CA4B5A" w14:textId="1183C697" w:rsidR="00DD4727" w:rsidRPr="00A23FA3" w:rsidDel="00E33BD5" w:rsidRDefault="00DD4727" w:rsidP="00DD4727">
      <w:pPr>
        <w:pStyle w:val="a0"/>
        <w:numPr>
          <w:ilvl w:val="2"/>
          <w:numId w:val="9"/>
        </w:numPr>
        <w:ind w:firstLineChars="0"/>
        <w:rPr>
          <w:del w:id="1888" w:author="raye" w:date="2018-07-17T12:05:00Z"/>
          <w:rFonts w:ascii="Calibri" w:hAnsi="Calibri" w:cstheme="minorHAnsi"/>
          <w:sz w:val="24"/>
          <w:szCs w:val="24"/>
        </w:rPr>
      </w:pPr>
      <w:moveFrom w:id="1889" w:author="raye" w:date="2018-07-17T10:00:00Z">
        <w:del w:id="1890" w:author="raye" w:date="2018-07-17T12:05:00Z">
          <w:r w:rsidRPr="00A23FA3" w:rsidDel="00E33BD5">
            <w:rPr>
              <w:rFonts w:ascii="Calibri" w:hAnsi="Calibri" w:cstheme="minorHAnsi"/>
              <w:sz w:val="24"/>
              <w:szCs w:val="24"/>
            </w:rPr>
            <w:delText xml:space="preserve">If deleted documents , pop up confirmation for permanent delete or  move and save into subfolder. </w:delText>
          </w:r>
        </w:del>
      </w:moveFrom>
    </w:p>
    <w:p w14:paraId="79682589" w14:textId="0766385F" w:rsidR="00DD4727" w:rsidRPr="00A23FA3" w:rsidDel="00E33BD5" w:rsidRDefault="00DD4727" w:rsidP="00DD4727">
      <w:pPr>
        <w:pStyle w:val="a0"/>
        <w:numPr>
          <w:ilvl w:val="2"/>
          <w:numId w:val="9"/>
        </w:numPr>
        <w:ind w:firstLineChars="0"/>
        <w:rPr>
          <w:del w:id="1891" w:author="raye" w:date="2018-07-17T12:05:00Z"/>
          <w:rFonts w:ascii="Calibri" w:hAnsi="Calibri" w:cstheme="minorHAnsi"/>
          <w:sz w:val="24"/>
          <w:szCs w:val="24"/>
        </w:rPr>
      </w:pPr>
      <w:moveFrom w:id="1892" w:author="raye" w:date="2018-07-17T10:00:00Z">
        <w:del w:id="1893" w:author="raye" w:date="2018-07-17T12:05:00Z">
          <w:r w:rsidRPr="00A23FA3" w:rsidDel="00E33BD5">
            <w:rPr>
              <w:rFonts w:ascii="Calibri" w:hAnsi="Calibri" w:cstheme="minorHAnsi"/>
              <w:sz w:val="24"/>
              <w:szCs w:val="24"/>
            </w:rPr>
            <w:delText>Remove existing documents , move and save to the subfolder.</w:delText>
          </w:r>
        </w:del>
      </w:moveFrom>
    </w:p>
    <w:p w14:paraId="7454FA6D" w14:textId="778D39BF" w:rsidR="00DD4727" w:rsidRPr="00A23FA3" w:rsidDel="00E33BD5" w:rsidRDefault="00DD4727" w:rsidP="00DD4727">
      <w:pPr>
        <w:pStyle w:val="a0"/>
        <w:numPr>
          <w:ilvl w:val="2"/>
          <w:numId w:val="9"/>
        </w:numPr>
        <w:ind w:firstLineChars="0"/>
        <w:rPr>
          <w:del w:id="1894" w:author="raye" w:date="2018-07-17T12:05:00Z"/>
          <w:rFonts w:ascii="Calibri" w:hAnsi="Calibri" w:cstheme="minorHAnsi"/>
          <w:sz w:val="24"/>
          <w:szCs w:val="24"/>
        </w:rPr>
      </w:pPr>
      <w:moveFrom w:id="1895" w:author="raye" w:date="2018-07-17T10:00:00Z">
        <w:del w:id="1896" w:author="raye" w:date="2018-07-17T12:05:00Z">
          <w:r w:rsidRPr="00A23FA3" w:rsidDel="00E33BD5">
            <w:rPr>
              <w:rFonts w:ascii="Calibri" w:hAnsi="Calibri" w:cstheme="minorHAnsi"/>
              <w:sz w:val="24"/>
              <w:szCs w:val="24"/>
            </w:rPr>
            <w:delText>Previous documents can be dragged back from subfolder to the existing documents in designated position.</w:delText>
          </w:r>
        </w:del>
      </w:moveFrom>
    </w:p>
    <w:p w14:paraId="08A13030" w14:textId="5068444B" w:rsidR="00DD4727" w:rsidRPr="00A23FA3" w:rsidDel="00E33BD5" w:rsidRDefault="00DD4727" w:rsidP="00DD4727">
      <w:pPr>
        <w:pStyle w:val="a0"/>
        <w:numPr>
          <w:ilvl w:val="2"/>
          <w:numId w:val="9"/>
        </w:numPr>
        <w:ind w:firstLineChars="0"/>
        <w:rPr>
          <w:del w:id="1897" w:author="raye" w:date="2018-07-17T12:05:00Z"/>
          <w:rFonts w:ascii="Calibri" w:hAnsi="Calibri" w:cstheme="minorHAnsi"/>
          <w:sz w:val="24"/>
          <w:szCs w:val="24"/>
        </w:rPr>
      </w:pPr>
      <w:moveFrom w:id="1898" w:author="raye" w:date="2018-07-17T10:00:00Z">
        <w:del w:id="1899" w:author="raye" w:date="2018-07-17T12:05:00Z">
          <w:r w:rsidRPr="00A23FA3" w:rsidDel="00E33BD5">
            <w:rPr>
              <w:rFonts w:ascii="Calibri" w:hAnsi="Calibri" w:cstheme="minorHAnsi"/>
              <w:sz w:val="24"/>
              <w:szCs w:val="24"/>
            </w:rPr>
            <w:delText>Can direct upload documents into re-nameable subfolders.</w:delText>
          </w:r>
        </w:del>
      </w:moveFrom>
    </w:p>
    <w:p w14:paraId="61C81675" w14:textId="4B10C517" w:rsidR="00FD62FB" w:rsidRPr="00A23FA3" w:rsidDel="00E33BD5" w:rsidRDefault="00FD62FB" w:rsidP="00DD4727">
      <w:pPr>
        <w:spacing w:afterLines="50" w:after="156"/>
        <w:rPr>
          <w:del w:id="1900" w:author="raye" w:date="2018-07-17T12:05:00Z"/>
          <w:rFonts w:ascii="Calibri" w:hAnsi="Calibri" w:cstheme="minorHAnsi"/>
          <w:sz w:val="24"/>
          <w:szCs w:val="24"/>
        </w:rPr>
      </w:pPr>
    </w:p>
    <w:p w14:paraId="47629D70" w14:textId="4D16965D" w:rsidR="00083CF0" w:rsidRPr="00A23FA3" w:rsidDel="00E33BD5" w:rsidRDefault="000714F0" w:rsidP="00377A90">
      <w:pPr>
        <w:pStyle w:val="a0"/>
        <w:numPr>
          <w:ilvl w:val="0"/>
          <w:numId w:val="9"/>
        </w:numPr>
        <w:spacing w:afterLines="50" w:after="156"/>
        <w:ind w:firstLineChars="0"/>
        <w:rPr>
          <w:del w:id="1901" w:author="raye" w:date="2018-07-17T12:05:00Z"/>
          <w:rFonts w:ascii="Calibri" w:hAnsi="Calibri" w:cstheme="minorHAnsi"/>
          <w:sz w:val="24"/>
          <w:szCs w:val="24"/>
        </w:rPr>
      </w:pPr>
      <w:moveFrom w:id="1902" w:author="raye" w:date="2018-07-17T10:00:00Z">
        <w:del w:id="1903" w:author="raye" w:date="2018-07-17T12:05:00Z">
          <w:r w:rsidRPr="00A23FA3" w:rsidDel="00E33BD5">
            <w:rPr>
              <w:rFonts w:ascii="Calibri" w:hAnsi="Calibri" w:cstheme="minorHAnsi"/>
              <w:sz w:val="24"/>
              <w:szCs w:val="24"/>
            </w:rPr>
            <w:delText xml:space="preserve">If </w:delText>
          </w:r>
          <w:r w:rsidR="00861B63" w:rsidRPr="00A23FA3" w:rsidDel="00E33BD5">
            <w:rPr>
              <w:rFonts w:ascii="Calibri" w:hAnsi="Calibri" w:cstheme="minorHAnsi"/>
              <w:sz w:val="24"/>
              <w:szCs w:val="24"/>
            </w:rPr>
            <w:delText>not required</w:delText>
          </w:r>
          <w:r w:rsidRPr="00A23FA3" w:rsidDel="00E33BD5">
            <w:rPr>
              <w:rFonts w:ascii="Calibri" w:hAnsi="Calibri" w:cstheme="minorHAnsi"/>
              <w:sz w:val="24"/>
              <w:szCs w:val="24"/>
            </w:rPr>
            <w:delText xml:space="preserve"> to</w:delText>
          </w:r>
          <w:r w:rsidR="00377A90" w:rsidRPr="00A23FA3" w:rsidDel="00E33BD5">
            <w:rPr>
              <w:rFonts w:ascii="Calibri" w:hAnsi="Calibri" w:cstheme="minorHAnsi"/>
              <w:sz w:val="24"/>
              <w:szCs w:val="24"/>
            </w:rPr>
            <w:delText xml:space="preserve"> add/remove/delete/replace documents </w:delText>
          </w:r>
          <w:r w:rsidRPr="00A23FA3" w:rsidDel="00E33BD5">
            <w:rPr>
              <w:rFonts w:ascii="Calibri" w:hAnsi="Calibri" w:cstheme="minorHAnsi"/>
              <w:sz w:val="24"/>
              <w:szCs w:val="24"/>
            </w:rPr>
            <w:delText>to revise</w:delText>
          </w:r>
          <w:r w:rsidR="00377A90" w:rsidRPr="00A23FA3" w:rsidDel="00E33BD5">
            <w:rPr>
              <w:rFonts w:ascii="Calibri" w:hAnsi="Calibri" w:cstheme="minorHAnsi"/>
              <w:sz w:val="24"/>
              <w:szCs w:val="24"/>
            </w:rPr>
            <w:delText xml:space="preserve"> the case, the Operations Analyst can </w:delText>
          </w:r>
          <w:r w:rsidR="00083CF0" w:rsidRPr="00A23FA3" w:rsidDel="00E33BD5">
            <w:rPr>
              <w:rFonts w:ascii="Calibri" w:hAnsi="Calibri" w:cstheme="minorHAnsi"/>
              <w:sz w:val="24"/>
              <w:szCs w:val="24"/>
            </w:rPr>
            <w:delText>go into the checking process</w:delText>
          </w:r>
        </w:del>
      </w:moveFrom>
    </w:p>
    <w:p w14:paraId="0EC3DA72" w14:textId="4B7D91EC" w:rsidR="00850908" w:rsidRPr="00A23FA3" w:rsidDel="00E33BD5" w:rsidRDefault="00083CF0" w:rsidP="00850908">
      <w:pPr>
        <w:pStyle w:val="a0"/>
        <w:numPr>
          <w:ilvl w:val="2"/>
          <w:numId w:val="9"/>
        </w:numPr>
        <w:spacing w:afterLines="50" w:after="156"/>
        <w:ind w:firstLineChars="0"/>
        <w:rPr>
          <w:del w:id="1904" w:author="raye" w:date="2018-07-17T12:05:00Z"/>
          <w:rFonts w:ascii="Calibri" w:hAnsi="Calibri" w:cstheme="minorHAnsi"/>
          <w:sz w:val="24"/>
          <w:szCs w:val="24"/>
        </w:rPr>
      </w:pPr>
      <w:moveFrom w:id="1905" w:author="raye" w:date="2018-07-17T10:00:00Z">
        <w:del w:id="1906" w:author="raye" w:date="2018-07-17T12:05:00Z">
          <w:r w:rsidRPr="00A23FA3" w:rsidDel="00E33BD5">
            <w:rPr>
              <w:rFonts w:ascii="Calibri" w:hAnsi="Calibri" w:cstheme="minorHAnsi"/>
              <w:sz w:val="24"/>
              <w:szCs w:val="24"/>
            </w:rPr>
            <w:delText xml:space="preserve">The tool will call </w:delText>
          </w:r>
          <w:r w:rsidR="00377A90" w:rsidRPr="00A23FA3" w:rsidDel="00E33BD5">
            <w:rPr>
              <w:rFonts w:ascii="Calibri" w:hAnsi="Calibri" w:cstheme="minorHAnsi"/>
              <w:sz w:val="24"/>
              <w:szCs w:val="24"/>
            </w:rPr>
            <w:delText>API’s</w:delText>
          </w:r>
          <w:r w:rsidR="00FD62FB" w:rsidRPr="00A23FA3" w:rsidDel="00E33BD5">
            <w:rPr>
              <w:rFonts w:ascii="Calibri" w:hAnsi="Calibri" w:cstheme="minorHAnsi"/>
              <w:sz w:val="24"/>
              <w:szCs w:val="24"/>
            </w:rPr>
            <w:delText xml:space="preserve"> to retrieve evidence</w:delText>
          </w:r>
          <w:r w:rsidRPr="00A23FA3" w:rsidDel="00E33BD5">
            <w:rPr>
              <w:rFonts w:ascii="Calibri" w:hAnsi="Calibri" w:cstheme="minorHAnsi"/>
              <w:sz w:val="24"/>
              <w:szCs w:val="24"/>
            </w:rPr>
            <w:delText>.</w:delText>
          </w:r>
        </w:del>
      </w:moveFrom>
    </w:p>
    <w:p w14:paraId="662F30C4" w14:textId="026ADE5D" w:rsidR="00083CF0" w:rsidRPr="00A23FA3" w:rsidDel="00E33BD5" w:rsidRDefault="00083CF0" w:rsidP="00850908">
      <w:pPr>
        <w:pStyle w:val="a0"/>
        <w:numPr>
          <w:ilvl w:val="2"/>
          <w:numId w:val="9"/>
        </w:numPr>
        <w:spacing w:afterLines="50" w:after="156"/>
        <w:ind w:firstLineChars="0"/>
        <w:rPr>
          <w:del w:id="1907" w:author="raye" w:date="2018-07-17T12:05:00Z"/>
          <w:rFonts w:ascii="Calibri" w:hAnsi="Calibri" w:cstheme="minorHAnsi"/>
          <w:sz w:val="24"/>
          <w:szCs w:val="24"/>
        </w:rPr>
      </w:pPr>
      <w:moveFrom w:id="1908" w:author="raye" w:date="2018-07-17T10:00:00Z">
        <w:del w:id="1909" w:author="raye" w:date="2018-07-17T12:05:00Z">
          <w:r w:rsidRPr="00A23FA3" w:rsidDel="00E33BD5">
            <w:rPr>
              <w:rFonts w:ascii="Calibri" w:hAnsi="Calibri" w:cstheme="minorHAnsi"/>
              <w:sz w:val="24"/>
              <w:szCs w:val="24"/>
            </w:rPr>
            <w:delText>The tool will interface with the T24 database system to retrieve evidence.</w:delText>
          </w:r>
          <w:r w:rsidR="00850908" w:rsidRPr="00A23FA3" w:rsidDel="00E33BD5">
            <w:rPr>
              <w:rFonts w:ascii="Calibri" w:hAnsi="Calibri" w:cstheme="minorHAnsi"/>
              <w:sz w:val="24"/>
              <w:szCs w:val="24"/>
            </w:rPr>
            <w:delText xml:space="preserve"> After the completion of evidence collection from external websites, the system will process logic check by answering questions based on pre-defined 35 investigation questions and T24 data. </w:delText>
          </w:r>
        </w:del>
      </w:moveFrom>
    </w:p>
    <w:p w14:paraId="7FEE5BD7" w14:textId="56F2336F" w:rsidR="00083CF0" w:rsidRPr="00A23FA3" w:rsidDel="00E33BD5" w:rsidRDefault="00083CF0" w:rsidP="00083CF0">
      <w:pPr>
        <w:pStyle w:val="a0"/>
        <w:numPr>
          <w:ilvl w:val="2"/>
          <w:numId w:val="9"/>
        </w:numPr>
        <w:spacing w:afterLines="50" w:after="156"/>
        <w:ind w:firstLineChars="0"/>
        <w:rPr>
          <w:del w:id="1910" w:author="raye" w:date="2018-07-17T12:05:00Z"/>
          <w:rFonts w:ascii="Calibri" w:hAnsi="Calibri" w:cstheme="minorHAnsi"/>
          <w:sz w:val="24"/>
          <w:szCs w:val="24"/>
        </w:rPr>
      </w:pPr>
      <w:moveFrom w:id="1911" w:author="raye" w:date="2018-07-17T10:00:00Z">
        <w:del w:id="1912" w:author="raye" w:date="2018-07-17T12:05:00Z">
          <w:r w:rsidRPr="00A23FA3" w:rsidDel="00E33BD5">
            <w:rPr>
              <w:rFonts w:ascii="Calibri" w:hAnsi="Calibri" w:cstheme="minorHAnsi"/>
              <w:sz w:val="24"/>
              <w:szCs w:val="24"/>
            </w:rPr>
            <w:delText>The tool will interface with the Data Mart database system to answer the 35 questions.</w:delText>
          </w:r>
        </w:del>
      </w:moveFrom>
    </w:p>
    <w:p w14:paraId="33E06140" w14:textId="0CB99B89" w:rsidR="006F7BBF" w:rsidRPr="00A23FA3" w:rsidDel="00E33BD5" w:rsidRDefault="00B71095" w:rsidP="00DD4727">
      <w:pPr>
        <w:pStyle w:val="a0"/>
        <w:numPr>
          <w:ilvl w:val="2"/>
          <w:numId w:val="9"/>
        </w:numPr>
        <w:spacing w:afterLines="50" w:after="156"/>
        <w:ind w:firstLineChars="0"/>
        <w:rPr>
          <w:del w:id="1913" w:author="raye" w:date="2018-07-17T12:05:00Z"/>
          <w:rFonts w:ascii="Calibri" w:hAnsi="Calibri" w:cstheme="minorHAnsi"/>
          <w:sz w:val="24"/>
          <w:szCs w:val="24"/>
        </w:rPr>
      </w:pPr>
      <w:moveFrom w:id="1914" w:author="raye" w:date="2018-07-17T10:00:00Z">
        <w:del w:id="1915" w:author="raye" w:date="2018-07-17T12:05:00Z">
          <w:r w:rsidRPr="00A23FA3" w:rsidDel="00E33BD5">
            <w:rPr>
              <w:rFonts w:ascii="Calibri" w:hAnsi="Calibri" w:cstheme="minorHAnsi"/>
              <w:sz w:val="24"/>
              <w:szCs w:val="24"/>
            </w:rPr>
            <w:delText xml:space="preserve">The tool will interface with T24 system to upload all relevant data. </w:delText>
          </w:r>
          <w:r w:rsidR="00992A5C" w:rsidRPr="00A23FA3" w:rsidDel="00E33BD5">
            <w:rPr>
              <w:rFonts w:ascii="Calibri" w:hAnsi="Calibri" w:cstheme="minorHAnsi"/>
              <w:sz w:val="24"/>
              <w:szCs w:val="24"/>
            </w:rPr>
            <w:delText>T24 system will then interact with Accuity Fircosoft to perform OFAC/sanction screening. (Details will be determined at later stage and are subject to change after BOC confirmation.)</w:delText>
          </w:r>
        </w:del>
      </w:moveFrom>
    </w:p>
    <w:p w14:paraId="2738FD9F" w14:textId="1A1E5FF5" w:rsidR="003C09F3" w:rsidRPr="00A23FA3" w:rsidDel="00E33BD5" w:rsidRDefault="003C09F3" w:rsidP="003C09F3">
      <w:pPr>
        <w:pStyle w:val="a0"/>
        <w:numPr>
          <w:ilvl w:val="2"/>
          <w:numId w:val="9"/>
        </w:numPr>
        <w:spacing w:afterLines="50" w:after="156"/>
        <w:ind w:firstLineChars="0"/>
        <w:rPr>
          <w:del w:id="1916" w:author="raye" w:date="2018-07-17T12:05:00Z"/>
          <w:rFonts w:ascii="Calibri" w:hAnsi="Calibri" w:cstheme="minorHAnsi"/>
          <w:sz w:val="24"/>
          <w:szCs w:val="24"/>
        </w:rPr>
      </w:pPr>
      <w:moveFrom w:id="1917" w:author="raye" w:date="2018-07-17T10:00:00Z">
        <w:del w:id="1918" w:author="raye" w:date="2018-07-17T12:05:00Z">
          <w:r w:rsidRPr="00A23FA3" w:rsidDel="00E33BD5">
            <w:rPr>
              <w:rFonts w:ascii="Calibri" w:hAnsi="Calibri" w:cstheme="minorHAnsi"/>
              <w:sz w:val="24"/>
              <w:szCs w:val="24"/>
            </w:rPr>
            <w:delText>The system will searches for and obtains relevant evidence (including negative news, price, vessel movement, Vessel Ownership, and company information) supporting the business transaction from the designated external website based on manually entered transaction document data</w:delText>
          </w:r>
        </w:del>
      </w:moveFrom>
    </w:p>
    <w:p w14:paraId="2E9FBC7A" w14:textId="3B2851D7" w:rsidR="00013C67" w:rsidRPr="00A23FA3" w:rsidDel="00E33BD5" w:rsidRDefault="009A6486" w:rsidP="001F70CC">
      <w:pPr>
        <w:pStyle w:val="a0"/>
        <w:numPr>
          <w:ilvl w:val="0"/>
          <w:numId w:val="9"/>
        </w:numPr>
        <w:spacing w:afterLines="50" w:after="156"/>
        <w:ind w:left="709" w:firstLineChars="0"/>
        <w:rPr>
          <w:del w:id="1919" w:author="raye" w:date="2018-07-17T12:05:00Z"/>
          <w:rFonts w:ascii="Calibri" w:hAnsi="Calibri" w:cstheme="minorHAnsi"/>
          <w:sz w:val="24"/>
          <w:szCs w:val="24"/>
        </w:rPr>
      </w:pPr>
      <w:moveFrom w:id="1920" w:author="raye" w:date="2018-07-17T10:00:00Z">
        <w:del w:id="1921" w:author="raye" w:date="2018-07-17T12:05:00Z">
          <w:r w:rsidRPr="00A23FA3" w:rsidDel="00E33BD5">
            <w:rPr>
              <w:rFonts w:ascii="Calibri" w:hAnsi="Calibri" w:cstheme="minorHAnsi"/>
              <w:sz w:val="24"/>
              <w:szCs w:val="24"/>
            </w:rPr>
            <w:delText xml:space="preserve">When </w:delText>
          </w:r>
          <w:r w:rsidR="00604DE2" w:rsidRPr="00A23FA3" w:rsidDel="00E33BD5">
            <w:rPr>
              <w:rFonts w:ascii="Calibri" w:hAnsi="Calibri" w:cstheme="minorHAnsi"/>
              <w:sz w:val="24"/>
              <w:szCs w:val="24"/>
            </w:rPr>
            <w:delText xml:space="preserve">Operations Analyst </w:delText>
          </w:r>
          <w:r w:rsidR="00A3799C" w:rsidRPr="00A23FA3" w:rsidDel="00E33BD5">
            <w:rPr>
              <w:rFonts w:ascii="Calibri" w:hAnsi="Calibri" w:cstheme="minorHAnsi"/>
              <w:sz w:val="24"/>
              <w:szCs w:val="24"/>
            </w:rPr>
            <w:delText xml:space="preserve">answers </w:delText>
          </w:r>
          <w:r w:rsidRPr="00A23FA3" w:rsidDel="00E33BD5">
            <w:rPr>
              <w:rFonts w:ascii="Calibri" w:hAnsi="Calibri" w:cstheme="minorHAnsi"/>
              <w:sz w:val="24"/>
              <w:szCs w:val="24"/>
            </w:rPr>
            <w:delText xml:space="preserve">all the </w:delText>
          </w:r>
          <w:r w:rsidR="00A3799C" w:rsidRPr="00A23FA3" w:rsidDel="00E33BD5">
            <w:rPr>
              <w:rFonts w:ascii="Calibri" w:hAnsi="Calibri" w:cstheme="minorHAnsi"/>
              <w:sz w:val="24"/>
              <w:szCs w:val="24"/>
            </w:rPr>
            <w:delText xml:space="preserve">35 </w:delText>
          </w:r>
          <w:r w:rsidRPr="00A23FA3" w:rsidDel="00E33BD5">
            <w:rPr>
              <w:rFonts w:ascii="Calibri" w:hAnsi="Calibri" w:cstheme="minorHAnsi"/>
              <w:sz w:val="24"/>
              <w:szCs w:val="24"/>
            </w:rPr>
            <w:delText>answers, the system will generate a ‘Transaction Risk Mitigation Chec</w:delText>
          </w:r>
          <w:r w:rsidR="00551DA4" w:rsidRPr="00A23FA3" w:rsidDel="00E33BD5">
            <w:rPr>
              <w:rFonts w:ascii="Calibri" w:hAnsi="Calibri" w:cstheme="minorHAnsi"/>
              <w:sz w:val="24"/>
              <w:szCs w:val="24"/>
            </w:rPr>
            <w:delText>klist</w:delText>
          </w:r>
          <w:r w:rsidRPr="00A23FA3" w:rsidDel="00E33BD5">
            <w:rPr>
              <w:rFonts w:ascii="Calibri" w:hAnsi="Calibri" w:cstheme="minorHAnsi"/>
              <w:sz w:val="24"/>
              <w:szCs w:val="24"/>
            </w:rPr>
            <w:delText xml:space="preserve">’ </w:delText>
          </w:r>
          <w:r w:rsidR="00A3799C" w:rsidRPr="00A23FA3" w:rsidDel="00E33BD5">
            <w:rPr>
              <w:rFonts w:ascii="Calibri" w:hAnsi="Calibri" w:cstheme="minorHAnsi"/>
              <w:sz w:val="24"/>
              <w:szCs w:val="24"/>
            </w:rPr>
            <w:delText>for review and determine whether red flags exist or not. The casewill be</w:delText>
          </w:r>
          <w:r w:rsidRPr="00A23FA3" w:rsidDel="00E33BD5">
            <w:rPr>
              <w:rFonts w:ascii="Calibri" w:hAnsi="Calibri" w:cstheme="minorHAnsi"/>
              <w:sz w:val="24"/>
              <w:szCs w:val="24"/>
            </w:rPr>
            <w:delText xml:space="preserve"> submit</w:delText>
          </w:r>
          <w:r w:rsidR="00A3799C" w:rsidRPr="00A23FA3" w:rsidDel="00E33BD5">
            <w:rPr>
              <w:rFonts w:ascii="Calibri" w:hAnsi="Calibri" w:cstheme="minorHAnsi"/>
              <w:sz w:val="24"/>
              <w:szCs w:val="24"/>
            </w:rPr>
            <w:delText xml:space="preserve">ted </w:delText>
          </w:r>
          <w:r w:rsidRPr="00A23FA3" w:rsidDel="00E33BD5">
            <w:rPr>
              <w:rFonts w:ascii="Calibri" w:hAnsi="Calibri" w:cstheme="minorHAnsi"/>
              <w:sz w:val="24"/>
              <w:szCs w:val="24"/>
            </w:rPr>
            <w:delText xml:space="preserve">to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 xml:space="preserve">Manager </w:delText>
          </w:r>
          <w:r w:rsidR="00A3799C" w:rsidRPr="00A23FA3" w:rsidDel="00E33BD5">
            <w:rPr>
              <w:rFonts w:ascii="Calibri" w:hAnsi="Calibri" w:cstheme="minorHAnsi"/>
              <w:sz w:val="24"/>
              <w:szCs w:val="24"/>
            </w:rPr>
            <w:delText>for verification and approval</w:delText>
          </w:r>
          <w:r w:rsidRPr="00A23FA3" w:rsidDel="00E33BD5">
            <w:rPr>
              <w:rFonts w:ascii="Calibri" w:hAnsi="Calibri" w:cstheme="minorHAnsi"/>
              <w:sz w:val="24"/>
              <w:szCs w:val="24"/>
            </w:rPr>
            <w:delText>.</w:delText>
          </w:r>
        </w:del>
      </w:moveFrom>
    </w:p>
    <w:p w14:paraId="1F8DFC87" w14:textId="4596B6AA" w:rsidR="000673C6" w:rsidRPr="00A23FA3" w:rsidDel="00E33BD5" w:rsidRDefault="000673C6" w:rsidP="006B4C96">
      <w:pPr>
        <w:pStyle w:val="a0"/>
        <w:numPr>
          <w:ilvl w:val="2"/>
          <w:numId w:val="9"/>
        </w:numPr>
        <w:spacing w:afterLines="50" w:after="156"/>
        <w:ind w:firstLineChars="0"/>
        <w:rPr>
          <w:del w:id="1922" w:author="raye" w:date="2018-07-17T12:05:00Z"/>
          <w:rFonts w:ascii="Calibri" w:hAnsi="Calibri" w:cstheme="minorHAnsi"/>
          <w:sz w:val="24"/>
          <w:szCs w:val="24"/>
        </w:rPr>
      </w:pPr>
      <w:moveFrom w:id="1923" w:author="raye" w:date="2018-07-17T10:00:00Z">
        <w:del w:id="1924" w:author="raye" w:date="2018-07-17T12:05:00Z">
          <w:r w:rsidRPr="00A23FA3" w:rsidDel="00E33BD5">
            <w:rPr>
              <w:rFonts w:ascii="Calibri" w:hAnsi="Calibri" w:cstheme="minorHAnsi"/>
              <w:sz w:val="24"/>
              <w:szCs w:val="24"/>
            </w:rPr>
            <w:delText>If no Red Flags</w:delText>
          </w:r>
          <w:r w:rsidR="006B4C96" w:rsidRPr="00A23FA3" w:rsidDel="00E33BD5">
            <w:rPr>
              <w:rFonts w:ascii="Calibri" w:hAnsi="Calibri" w:cstheme="minorHAnsi"/>
              <w:sz w:val="24"/>
              <w:szCs w:val="24"/>
            </w:rPr>
            <w:delText xml:space="preserve"> and neither</w:delText>
          </w:r>
          <w:r w:rsidRPr="00A23FA3" w:rsidDel="00E33BD5">
            <w:rPr>
              <w:rFonts w:ascii="Calibri" w:hAnsi="Calibri" w:cstheme="minorHAnsi"/>
              <w:sz w:val="24"/>
              <w:szCs w:val="24"/>
            </w:rPr>
            <w:delText xml:space="preserve"> </w:delText>
          </w:r>
          <w:r w:rsidR="00C40364" w:rsidRPr="00A23FA3" w:rsidDel="00E33BD5">
            <w:rPr>
              <w:rFonts w:ascii="Calibri" w:hAnsi="Calibri" w:cstheme="minorHAnsi"/>
              <w:sz w:val="24"/>
              <w:szCs w:val="24"/>
            </w:rPr>
            <w:delText>National Defense Authorization Act (NDAA), Comprehensive Iran Sanctions, Accountability, &amp; Divestment Act of 2010 (CISADA</w:delText>
          </w:r>
          <w:r w:rsidR="00F76674" w:rsidRPr="00A23FA3" w:rsidDel="00E33BD5">
            <w:rPr>
              <w:rFonts w:ascii="Calibri" w:hAnsi="Calibri" w:cstheme="minorHAnsi"/>
              <w:sz w:val="24"/>
              <w:szCs w:val="24"/>
            </w:rPr>
            <w:delText xml:space="preserve">) </w:delText>
          </w:r>
          <w:r w:rsidR="006B4C96" w:rsidRPr="00A23FA3" w:rsidDel="00E33BD5">
            <w:rPr>
              <w:rFonts w:ascii="Calibri" w:hAnsi="Calibri" w:cstheme="minorHAnsi"/>
              <w:sz w:val="24"/>
              <w:szCs w:val="24"/>
            </w:rPr>
            <w:delText xml:space="preserve">nor </w:delText>
          </w:r>
          <w:r w:rsidR="00C40364" w:rsidRPr="00A23FA3" w:rsidDel="00E33BD5">
            <w:rPr>
              <w:rFonts w:ascii="Calibri" w:hAnsi="Calibri" w:cstheme="minorHAnsi"/>
              <w:sz w:val="24"/>
              <w:szCs w:val="24"/>
            </w:rPr>
            <w:delText>Non-Customer Case</w:delText>
          </w:r>
          <w:r w:rsidR="00F76674" w:rsidRPr="00A23FA3" w:rsidDel="00E33BD5">
            <w:rPr>
              <w:rFonts w:ascii="Calibri" w:hAnsi="Calibri" w:cstheme="minorHAnsi"/>
              <w:sz w:val="24"/>
              <w:szCs w:val="24"/>
            </w:rPr>
            <w:delText>-by-Case</w:delText>
          </w:r>
          <w:r w:rsidR="006B4C96" w:rsidRPr="00A23FA3" w:rsidDel="00E33BD5">
            <w:rPr>
              <w:rFonts w:ascii="Calibri" w:hAnsi="Calibri" w:cstheme="minorHAnsi"/>
              <w:sz w:val="24"/>
              <w:szCs w:val="24"/>
            </w:rPr>
            <w:delText>, the case will be sent, with all relevant documents, to the Operations Manager for sign off and approval.</w:delText>
          </w:r>
        </w:del>
      </w:moveFrom>
    </w:p>
    <w:p w14:paraId="35321E6D" w14:textId="7958D23D" w:rsidR="00C114EE" w:rsidRPr="00A23FA3" w:rsidDel="00E33BD5" w:rsidRDefault="00DB39F5" w:rsidP="00DB39F5">
      <w:pPr>
        <w:pStyle w:val="a0"/>
        <w:numPr>
          <w:ilvl w:val="2"/>
          <w:numId w:val="9"/>
        </w:numPr>
        <w:spacing w:afterLines="50" w:after="156"/>
        <w:ind w:firstLineChars="0"/>
        <w:rPr>
          <w:del w:id="1925" w:author="raye" w:date="2018-07-17T12:05:00Z"/>
          <w:rFonts w:ascii="Calibri" w:hAnsi="Calibri" w:cstheme="minorHAnsi"/>
          <w:sz w:val="24"/>
          <w:szCs w:val="24"/>
        </w:rPr>
      </w:pPr>
      <w:moveFrom w:id="1926" w:author="raye" w:date="2018-07-17T10:00:00Z">
        <w:del w:id="1927" w:author="raye" w:date="2018-07-17T12:05:00Z">
          <w:r w:rsidRPr="00A23FA3" w:rsidDel="00E33BD5">
            <w:rPr>
              <w:rFonts w:ascii="Calibri" w:hAnsi="Calibri" w:cstheme="minorHAnsi"/>
              <w:sz w:val="24"/>
              <w:szCs w:val="24"/>
            </w:rPr>
            <w:delText>If non red flagged transaction but involves one of the four identified EDD-required products or services and/or requires Case-by-Case form, the Operations Analyst will complete the appropriate form (Future Development)  together with the relevant documents to the operations Managers for sign off but escalate to TSD compliance for approval</w:delText>
          </w:r>
        </w:del>
      </w:moveFrom>
    </w:p>
    <w:p w14:paraId="3ECD6271" w14:textId="43E2D07E" w:rsidR="00287C3A" w:rsidRPr="00A23FA3" w:rsidDel="00E33BD5" w:rsidRDefault="00551DA4" w:rsidP="005B2492">
      <w:pPr>
        <w:pStyle w:val="a0"/>
        <w:numPr>
          <w:ilvl w:val="2"/>
          <w:numId w:val="9"/>
        </w:numPr>
        <w:spacing w:afterLines="50" w:after="156"/>
        <w:ind w:firstLineChars="0"/>
        <w:rPr>
          <w:del w:id="1928" w:author="raye" w:date="2018-07-17T12:05:00Z"/>
          <w:rFonts w:ascii="Calibri" w:hAnsi="Calibri" w:cstheme="minorHAnsi"/>
          <w:sz w:val="24"/>
          <w:szCs w:val="24"/>
        </w:rPr>
      </w:pPr>
      <w:moveFrom w:id="1929" w:author="raye" w:date="2018-07-17T10:00:00Z">
        <w:del w:id="1930" w:author="raye" w:date="2018-07-17T12:05:00Z">
          <w:r w:rsidRPr="00A23FA3" w:rsidDel="00E33BD5">
            <w:rPr>
              <w:rFonts w:ascii="Calibri" w:hAnsi="Calibri" w:cstheme="minorHAnsi"/>
              <w:sz w:val="24"/>
              <w:szCs w:val="24"/>
            </w:rPr>
            <w:delText>-</w:delText>
          </w:r>
        </w:del>
      </w:moveFrom>
    </w:p>
    <w:p w14:paraId="76CB6362" w14:textId="5A68C010" w:rsidR="00386D0B" w:rsidRPr="00A23FA3" w:rsidDel="00E33BD5" w:rsidRDefault="00386D0B" w:rsidP="00B538E6">
      <w:pPr>
        <w:pStyle w:val="a0"/>
        <w:numPr>
          <w:ilvl w:val="2"/>
          <w:numId w:val="9"/>
        </w:numPr>
        <w:spacing w:afterLines="50" w:after="156"/>
        <w:ind w:firstLineChars="0"/>
        <w:rPr>
          <w:del w:id="1931" w:author="raye" w:date="2018-07-17T12:05:00Z"/>
          <w:rFonts w:ascii="Calibri" w:hAnsi="Calibri" w:cstheme="minorHAnsi"/>
          <w:sz w:val="24"/>
          <w:szCs w:val="24"/>
        </w:rPr>
      </w:pPr>
      <w:moveFrom w:id="1932" w:author="raye" w:date="2018-07-17T10:00:00Z">
        <w:del w:id="1933" w:author="raye" w:date="2018-07-17T12:05:00Z">
          <w:r w:rsidRPr="00A23FA3" w:rsidDel="00E33BD5">
            <w:rPr>
              <w:rFonts w:ascii="Calibri" w:hAnsi="Calibri" w:cstheme="minorHAnsi"/>
              <w:sz w:val="24"/>
              <w:szCs w:val="24"/>
            </w:rPr>
            <w:delText xml:space="preserve">If one or more red flags are </w:delText>
          </w:r>
          <w:r w:rsidR="00B538E6" w:rsidRPr="00A23FA3" w:rsidDel="00E33BD5">
            <w:rPr>
              <w:rFonts w:ascii="Calibri" w:hAnsi="Calibri" w:cstheme="minorHAnsi"/>
              <w:sz w:val="24"/>
              <w:szCs w:val="24"/>
            </w:rPr>
            <w:delText>detected but not involve National Defense Authorization Act (NDAA), Comprehensive Iran Sanctions, Accountability, &amp; Divestment Act of 2010 (CISADA)), and/or Non-Customer Case-by-Case</w:delText>
          </w:r>
          <w:r w:rsidRPr="00A23FA3" w:rsidDel="00E33BD5">
            <w:rPr>
              <w:rFonts w:ascii="Calibri" w:hAnsi="Calibri" w:cstheme="minorHAnsi"/>
              <w:sz w:val="24"/>
              <w:szCs w:val="24"/>
            </w:rPr>
            <w:delText xml:space="preserve">, the </w:delText>
          </w:r>
          <w:r w:rsidR="00B538E6" w:rsidRPr="00A23FA3" w:rsidDel="00E33BD5">
            <w:rPr>
              <w:rFonts w:ascii="Calibri" w:hAnsi="Calibri" w:cstheme="minorHAnsi"/>
              <w:sz w:val="24"/>
              <w:szCs w:val="24"/>
            </w:rPr>
            <w:delText>case will be sent, with all relevant documents, to the Operations Manager for sign off and further escalate for TSD compliance for approval.</w:delText>
          </w:r>
        </w:del>
      </w:moveFrom>
    </w:p>
    <w:p w14:paraId="0EBCBCD5" w14:textId="744FA932" w:rsidR="004C5D9B" w:rsidRPr="00A23FA3" w:rsidDel="00E33BD5" w:rsidRDefault="00386D0B" w:rsidP="003855DC">
      <w:pPr>
        <w:pStyle w:val="a0"/>
        <w:numPr>
          <w:ilvl w:val="2"/>
          <w:numId w:val="9"/>
        </w:numPr>
        <w:spacing w:afterLines="50" w:after="156"/>
        <w:ind w:firstLineChars="0"/>
        <w:rPr>
          <w:del w:id="1934" w:author="raye" w:date="2018-07-17T12:05:00Z"/>
          <w:rFonts w:ascii="Calibri" w:hAnsi="Calibri" w:cstheme="minorHAnsi"/>
          <w:sz w:val="24"/>
          <w:szCs w:val="24"/>
        </w:rPr>
      </w:pPr>
      <w:moveFrom w:id="1935" w:author="raye" w:date="2018-07-17T10:00:00Z">
        <w:del w:id="1936" w:author="raye" w:date="2018-07-17T12:05:00Z">
          <w:r w:rsidRPr="00A23FA3" w:rsidDel="00E33BD5">
            <w:rPr>
              <w:rFonts w:ascii="Calibri" w:hAnsi="Calibri" w:cstheme="minorHAnsi"/>
              <w:sz w:val="24"/>
              <w:szCs w:val="24"/>
            </w:rPr>
            <w:delText xml:space="preserve">If </w:delText>
          </w:r>
          <w:r w:rsidR="009021D4" w:rsidRPr="00A23FA3" w:rsidDel="00E33BD5">
            <w:rPr>
              <w:rFonts w:ascii="Calibri" w:hAnsi="Calibri" w:cstheme="minorHAnsi"/>
              <w:sz w:val="24"/>
              <w:szCs w:val="24"/>
            </w:rPr>
            <w:delText>red flag transaction and/or involve one of the four identified EDD products or services or Non-customer case.  The operation Analyst will complete the appropriate EDD (#6-9) and/or Case by Case form (#10) together with the relevant documents submitted to Operations Manager to sign off and further escalate to TSD compliance for approval.</w:delText>
          </w:r>
        </w:del>
      </w:moveFrom>
    </w:p>
    <w:p w14:paraId="5CB87B22" w14:textId="0B5E830B" w:rsidR="00FC6512" w:rsidRPr="00A23FA3" w:rsidDel="00E33BD5" w:rsidRDefault="009E51F8" w:rsidP="00B01F41">
      <w:pPr>
        <w:pStyle w:val="a0"/>
        <w:numPr>
          <w:ilvl w:val="0"/>
          <w:numId w:val="9"/>
        </w:numPr>
        <w:spacing w:afterLines="50" w:after="156"/>
        <w:ind w:left="709" w:firstLineChars="0"/>
        <w:rPr>
          <w:del w:id="1937" w:author="raye" w:date="2018-07-17T12:05:00Z"/>
          <w:rFonts w:ascii="Calibri" w:hAnsi="Calibri" w:cstheme="minorHAnsi"/>
          <w:sz w:val="24"/>
          <w:szCs w:val="24"/>
        </w:rPr>
      </w:pPr>
      <w:moveFrom w:id="1938" w:author="raye" w:date="2018-07-17T10:00:00Z">
        <w:del w:id="1939" w:author="raye" w:date="2018-07-17T12:05:00Z">
          <w:r w:rsidRPr="00A23FA3" w:rsidDel="00E33BD5">
            <w:rPr>
              <w:rFonts w:ascii="Calibri" w:hAnsi="Calibri" w:cstheme="minorHAnsi"/>
              <w:sz w:val="24"/>
              <w:szCs w:val="24"/>
            </w:rPr>
            <w:delText xml:space="preserve">Operations </w:delText>
          </w:r>
          <w:r w:rsidR="007F50D3" w:rsidRPr="00A23FA3" w:rsidDel="00E33BD5">
            <w:rPr>
              <w:rFonts w:ascii="Calibri" w:hAnsi="Calibri" w:cstheme="minorHAnsi"/>
              <w:sz w:val="24"/>
              <w:szCs w:val="24"/>
            </w:rPr>
            <w:delText>Manager open</w:delText>
          </w:r>
          <w:r w:rsidR="00DE0911" w:rsidRPr="00A23FA3" w:rsidDel="00E33BD5">
            <w:rPr>
              <w:rFonts w:ascii="Calibri" w:hAnsi="Calibri" w:cstheme="minorHAnsi"/>
              <w:sz w:val="24"/>
              <w:szCs w:val="24"/>
            </w:rPr>
            <w:delText>s</w:delText>
          </w:r>
          <w:r w:rsidR="007F50D3" w:rsidRPr="00A23FA3" w:rsidDel="00E33BD5">
            <w:rPr>
              <w:rFonts w:ascii="Calibri" w:hAnsi="Calibri" w:cstheme="minorHAnsi"/>
              <w:sz w:val="24"/>
              <w:szCs w:val="24"/>
            </w:rPr>
            <w:delText xml:space="preserve"> the case to review</w:delText>
          </w:r>
          <w:r w:rsidR="00162421" w:rsidRPr="00A23FA3" w:rsidDel="00E33BD5">
            <w:rPr>
              <w:rFonts w:ascii="Calibri" w:hAnsi="Calibri" w:cstheme="minorHAnsi"/>
              <w:sz w:val="24"/>
              <w:szCs w:val="24"/>
            </w:rPr>
            <w:delText>/verify</w:delText>
          </w:r>
          <w:r w:rsidR="007F50D3" w:rsidRPr="00A23FA3" w:rsidDel="00E33BD5">
            <w:rPr>
              <w:rFonts w:ascii="Calibri" w:hAnsi="Calibri" w:cstheme="minorHAnsi"/>
              <w:sz w:val="24"/>
              <w:szCs w:val="24"/>
            </w:rPr>
            <w:delText xml:space="preserve"> </w:delText>
          </w:r>
          <w:r w:rsidR="00DE0911" w:rsidRPr="00A23FA3" w:rsidDel="00E33BD5">
            <w:rPr>
              <w:rFonts w:ascii="Calibri" w:hAnsi="Calibri" w:cstheme="minorHAnsi"/>
              <w:sz w:val="24"/>
              <w:szCs w:val="24"/>
            </w:rPr>
            <w:delText xml:space="preserve">the accuracy and completeness of the case. </w:delText>
          </w:r>
        </w:del>
      </w:moveFrom>
    </w:p>
    <w:p w14:paraId="7C65A28B" w14:textId="773F4C6E" w:rsidR="00504719" w:rsidRPr="00A23FA3" w:rsidDel="00E33BD5" w:rsidRDefault="00162421" w:rsidP="00FA67AB">
      <w:pPr>
        <w:pStyle w:val="a0"/>
        <w:numPr>
          <w:ilvl w:val="0"/>
          <w:numId w:val="53"/>
        </w:numPr>
        <w:spacing w:afterLines="50" w:after="156"/>
        <w:ind w:firstLineChars="0"/>
        <w:rPr>
          <w:del w:id="1940" w:author="raye" w:date="2018-07-17T12:05:00Z"/>
          <w:rFonts w:ascii="Calibri" w:hAnsi="Calibri" w:cstheme="minorHAnsi"/>
          <w:sz w:val="24"/>
          <w:szCs w:val="24"/>
        </w:rPr>
      </w:pPr>
      <w:moveFrom w:id="1941" w:author="raye" w:date="2018-07-17T10:00:00Z">
        <w:del w:id="1942" w:author="raye" w:date="2018-07-17T12:05:00Z">
          <w:r w:rsidRPr="00A23FA3" w:rsidDel="00E33BD5">
            <w:rPr>
              <w:rFonts w:ascii="Calibri" w:hAnsi="Calibri" w:cstheme="minorHAnsi"/>
              <w:sz w:val="24"/>
              <w:szCs w:val="24"/>
            </w:rPr>
            <w:delText>If the Operations Manager discover error occur and determines additional information is required, the case will be returned to the Operations Analyst with comments, in order to re-run the API and logic checking, or upload additional evidence and re-generate</w:delText>
          </w:r>
          <w:r w:rsidRPr="00A23FA3" w:rsidDel="00E33BD5">
            <w:delText xml:space="preserve"> </w:delText>
          </w:r>
          <w:r w:rsidRPr="00A23FA3" w:rsidDel="00E33BD5">
            <w:rPr>
              <w:rFonts w:ascii="Calibri" w:hAnsi="Calibri" w:cstheme="minorHAnsi"/>
              <w:sz w:val="24"/>
              <w:szCs w:val="24"/>
            </w:rPr>
            <w:delText>the transaction Migration check list and resubmit to Operations Manager for verification and/or approval (follow the workflow procedure).</w:delText>
          </w:r>
        </w:del>
      </w:moveFrom>
    </w:p>
    <w:p w14:paraId="74047BAB" w14:textId="47B133A2" w:rsidR="00504719" w:rsidRPr="00A23FA3" w:rsidDel="00E33BD5" w:rsidRDefault="00247203" w:rsidP="00A8381B">
      <w:pPr>
        <w:pStyle w:val="a0"/>
        <w:numPr>
          <w:ilvl w:val="0"/>
          <w:numId w:val="53"/>
        </w:numPr>
        <w:spacing w:afterLines="50" w:after="156"/>
        <w:ind w:firstLineChars="0"/>
        <w:rPr>
          <w:del w:id="1943" w:author="raye" w:date="2018-07-17T12:05:00Z"/>
          <w:rFonts w:ascii="Calibri" w:hAnsi="Calibri" w:cstheme="minorHAnsi"/>
          <w:sz w:val="24"/>
          <w:szCs w:val="24"/>
        </w:rPr>
      </w:pPr>
      <w:moveFrom w:id="1944" w:author="raye" w:date="2018-07-17T10:00:00Z">
        <w:del w:id="1945" w:author="raye" w:date="2018-07-17T12:05:00Z">
          <w:r w:rsidRPr="00A23FA3" w:rsidDel="00E33BD5">
            <w:rPr>
              <w:rFonts w:ascii="Calibri" w:hAnsi="Calibri" w:cstheme="minorHAnsi"/>
              <w:sz w:val="24"/>
              <w:szCs w:val="24"/>
            </w:rPr>
            <w:delText xml:space="preserve">Instead of returning to </w:delText>
          </w:r>
          <w:r w:rsidR="00551DA4" w:rsidRPr="00A23FA3" w:rsidDel="00E33BD5">
            <w:rPr>
              <w:rFonts w:ascii="Calibri" w:hAnsi="Calibri" w:cstheme="minorHAnsi"/>
              <w:sz w:val="24"/>
              <w:szCs w:val="24"/>
            </w:rPr>
            <w:delText>the Operation Analyst,</w:delText>
          </w:r>
          <w:r w:rsidRPr="00A23FA3" w:rsidDel="00E33BD5">
            <w:rPr>
              <w:rFonts w:ascii="Calibri" w:hAnsi="Calibri" w:cstheme="minorHAnsi"/>
              <w:sz w:val="24"/>
              <w:szCs w:val="24"/>
            </w:rPr>
            <w:delText>t</w:delText>
          </w:r>
          <w:r w:rsidR="00504719" w:rsidRPr="00A23FA3" w:rsidDel="00E33BD5">
            <w:rPr>
              <w:rFonts w:ascii="Calibri" w:hAnsi="Calibri" w:cstheme="minorHAnsi"/>
              <w:sz w:val="24"/>
              <w:szCs w:val="24"/>
            </w:rPr>
            <w:delText xml:space="preserve">he </w:delText>
          </w:r>
          <w:r w:rsidR="009E51F8" w:rsidRPr="00A23FA3" w:rsidDel="00E33BD5">
            <w:rPr>
              <w:rFonts w:ascii="Calibri" w:hAnsi="Calibri" w:cstheme="minorHAnsi"/>
              <w:sz w:val="24"/>
              <w:szCs w:val="24"/>
            </w:rPr>
            <w:delText xml:space="preserve">Operations </w:delText>
          </w:r>
          <w:r w:rsidR="00504719" w:rsidRPr="00A23FA3" w:rsidDel="00E33BD5">
            <w:rPr>
              <w:rFonts w:ascii="Calibri" w:hAnsi="Calibri" w:cstheme="minorHAnsi"/>
              <w:sz w:val="24"/>
              <w:szCs w:val="24"/>
            </w:rPr>
            <w:delText>Manager may choose to upload additional evidence, if required</w:delText>
          </w:r>
          <w:r w:rsidRPr="00A23FA3" w:rsidDel="00E33BD5">
            <w:rPr>
              <w:rFonts w:ascii="Calibri" w:hAnsi="Calibri" w:cstheme="minorHAnsi"/>
              <w:sz w:val="24"/>
              <w:szCs w:val="24"/>
            </w:rPr>
            <w:delText>.T</w:delText>
          </w:r>
          <w:r w:rsidR="001946A1" w:rsidRPr="00A23FA3" w:rsidDel="00E33BD5">
            <w:rPr>
              <w:rFonts w:ascii="Calibri" w:hAnsi="Calibri" w:cstheme="minorHAnsi"/>
              <w:sz w:val="24"/>
              <w:szCs w:val="24"/>
            </w:rPr>
            <w:delText xml:space="preserve">he Transaction Risk Mitigation Report will be refreshed </w:delText>
          </w:r>
          <w:r w:rsidRPr="00A23FA3" w:rsidDel="00E33BD5">
            <w:rPr>
              <w:rFonts w:ascii="Calibri" w:hAnsi="Calibri" w:cstheme="minorHAnsi"/>
              <w:sz w:val="24"/>
              <w:szCs w:val="24"/>
            </w:rPr>
            <w:delText xml:space="preserve">and update </w:delText>
          </w:r>
          <w:r w:rsidR="001946A1" w:rsidRPr="00A23FA3" w:rsidDel="00E33BD5">
            <w:rPr>
              <w:rFonts w:ascii="Calibri" w:hAnsi="Calibri" w:cstheme="minorHAnsi"/>
              <w:sz w:val="24"/>
              <w:szCs w:val="24"/>
            </w:rPr>
            <w:delText xml:space="preserve">evidence. </w:delText>
          </w:r>
        </w:del>
      </w:moveFrom>
    </w:p>
    <w:p w14:paraId="31022B05" w14:textId="40693364" w:rsidR="00B64E85" w:rsidRPr="00A23FA3" w:rsidDel="00E33BD5" w:rsidRDefault="00B64E85" w:rsidP="00B01F41">
      <w:pPr>
        <w:pStyle w:val="a0"/>
        <w:numPr>
          <w:ilvl w:val="0"/>
          <w:numId w:val="53"/>
        </w:numPr>
        <w:spacing w:afterLines="50" w:after="156"/>
        <w:ind w:firstLineChars="0"/>
        <w:rPr>
          <w:del w:id="1946" w:author="raye" w:date="2018-07-17T12:05:00Z"/>
          <w:rFonts w:ascii="Calibri" w:hAnsi="Calibri" w:cstheme="minorHAnsi"/>
          <w:sz w:val="24"/>
          <w:szCs w:val="24"/>
        </w:rPr>
      </w:pPr>
      <w:moveFrom w:id="1947" w:author="raye" w:date="2018-07-17T10:00:00Z">
        <w:del w:id="1948" w:author="raye" w:date="2018-07-17T12:05:00Z">
          <w:r w:rsidRPr="00A23FA3" w:rsidDel="00E33BD5">
            <w:rPr>
              <w:rFonts w:ascii="Calibri" w:hAnsi="Calibri" w:cstheme="minorHAnsi"/>
              <w:sz w:val="24"/>
              <w:szCs w:val="24"/>
            </w:rPr>
            <w:delText xml:space="preserve">The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 xml:space="preserve">Manager </w:delText>
          </w:r>
          <w:r w:rsidR="00A1361E" w:rsidRPr="00A23FA3" w:rsidDel="00E33BD5">
            <w:rPr>
              <w:rFonts w:ascii="Calibri" w:hAnsi="Calibri" w:cstheme="minorHAnsi"/>
              <w:sz w:val="24"/>
              <w:szCs w:val="24"/>
            </w:rPr>
            <w:delText>verifies</w:delText>
          </w:r>
          <w:r w:rsidR="00797117" w:rsidRPr="00A23FA3" w:rsidDel="00E33BD5">
            <w:rPr>
              <w:rFonts w:ascii="Calibri" w:hAnsi="Calibri" w:cstheme="minorHAnsi"/>
              <w:sz w:val="24"/>
              <w:szCs w:val="24"/>
            </w:rPr>
            <w:delText xml:space="preserve"> the case includes the relevant case documents (i.e. Transaction Risk Mitigation Check</w:delText>
          </w:r>
          <w:r w:rsidR="00551DA4" w:rsidRPr="00A23FA3" w:rsidDel="00E33BD5">
            <w:rPr>
              <w:rFonts w:ascii="Calibri" w:hAnsi="Calibri" w:cstheme="minorHAnsi"/>
              <w:sz w:val="24"/>
              <w:szCs w:val="24"/>
            </w:rPr>
            <w:delText>list</w:delText>
          </w:r>
          <w:r w:rsidR="00797117" w:rsidRPr="00A23FA3" w:rsidDel="00E33BD5">
            <w:rPr>
              <w:rFonts w:ascii="Calibri" w:hAnsi="Calibri" w:cstheme="minorHAnsi"/>
              <w:sz w:val="24"/>
              <w:szCs w:val="24"/>
            </w:rPr>
            <w:delText>, and</w:delText>
          </w:r>
          <w:r w:rsidR="00A1361E" w:rsidRPr="00A23FA3" w:rsidDel="00E33BD5">
            <w:rPr>
              <w:rFonts w:ascii="Calibri" w:hAnsi="Calibri" w:cstheme="minorHAnsi"/>
              <w:sz w:val="24"/>
              <w:szCs w:val="24"/>
            </w:rPr>
            <w:delText>/or</w:delText>
          </w:r>
          <w:r w:rsidR="00797117" w:rsidRPr="00A23FA3" w:rsidDel="00E33BD5">
            <w:rPr>
              <w:rFonts w:ascii="Calibri" w:hAnsi="Calibri" w:cstheme="minorHAnsi"/>
              <w:sz w:val="24"/>
              <w:szCs w:val="24"/>
            </w:rPr>
            <w:delText xml:space="preserve"> any relevant </w:delText>
          </w:r>
          <w:r w:rsidR="00A1361E" w:rsidRPr="00A23FA3" w:rsidDel="00E33BD5">
            <w:rPr>
              <w:rFonts w:ascii="Calibri" w:hAnsi="Calibri" w:cstheme="minorHAnsi"/>
              <w:sz w:val="24"/>
              <w:szCs w:val="24"/>
            </w:rPr>
            <w:delText xml:space="preserve">forms </w:delText>
          </w:r>
          <w:r w:rsidR="00797117" w:rsidRPr="00A23FA3" w:rsidDel="00E33BD5">
            <w:rPr>
              <w:rFonts w:ascii="Calibri" w:hAnsi="Calibri" w:cstheme="minorHAnsi"/>
              <w:sz w:val="24"/>
              <w:szCs w:val="24"/>
            </w:rPr>
            <w:delText>including but not limited to:</w:delText>
          </w:r>
          <w:r w:rsidRPr="00A23FA3" w:rsidDel="00E33BD5">
            <w:rPr>
              <w:rFonts w:ascii="Calibri" w:hAnsi="Calibri" w:cstheme="minorHAnsi"/>
              <w:sz w:val="24"/>
              <w:szCs w:val="24"/>
            </w:rPr>
            <w:delText xml:space="preserve"> special approval forms, and/or EDD</w:delText>
          </w:r>
          <w:r w:rsidR="00797117" w:rsidRPr="00A23FA3" w:rsidDel="00E33BD5">
            <w:rPr>
              <w:rFonts w:ascii="Calibri" w:hAnsi="Calibri" w:cstheme="minorHAnsi"/>
              <w:sz w:val="24"/>
              <w:szCs w:val="24"/>
            </w:rPr>
            <w:delText xml:space="preserve"> form, and/or Case-by-Case forms).</w:delText>
          </w:r>
          <w:r w:rsidR="00E9395D" w:rsidRPr="00A23FA3" w:rsidDel="00E33BD5">
            <w:rPr>
              <w:rFonts w:ascii="Calibri" w:hAnsi="Calibri" w:cstheme="minorHAnsi"/>
              <w:sz w:val="24"/>
              <w:szCs w:val="24"/>
            </w:rPr>
            <w:delText xml:space="preserve"> </w:delText>
          </w:r>
        </w:del>
      </w:moveFrom>
    </w:p>
    <w:p w14:paraId="290D54C6" w14:textId="292FCFA5" w:rsidR="002F1901" w:rsidRPr="00A23FA3" w:rsidDel="00E33BD5" w:rsidRDefault="002F1901" w:rsidP="00B01F41">
      <w:pPr>
        <w:pStyle w:val="a0"/>
        <w:numPr>
          <w:ilvl w:val="0"/>
          <w:numId w:val="53"/>
        </w:numPr>
        <w:spacing w:afterLines="50" w:after="156"/>
        <w:ind w:firstLineChars="0"/>
        <w:rPr>
          <w:del w:id="1949" w:author="raye" w:date="2018-07-17T12:05:00Z"/>
          <w:rFonts w:ascii="Calibri" w:hAnsi="Calibri" w:cstheme="minorHAnsi"/>
          <w:sz w:val="24"/>
          <w:szCs w:val="24"/>
        </w:rPr>
      </w:pPr>
      <w:moveFrom w:id="1950" w:author="raye" w:date="2018-07-17T10:00:00Z">
        <w:del w:id="1951" w:author="raye" w:date="2018-07-17T12:05:00Z">
          <w:r w:rsidRPr="00A23FA3" w:rsidDel="00E33BD5">
            <w:rPr>
              <w:rFonts w:ascii="Calibri" w:hAnsi="Calibri" w:cstheme="minorHAnsi"/>
              <w:sz w:val="24"/>
              <w:szCs w:val="24"/>
            </w:rPr>
            <w:delText>If case does not have red flag(s) or EDD forms</w:delText>
          </w:r>
          <w:r w:rsidR="00896F5D" w:rsidRPr="00A23FA3" w:rsidDel="00E33BD5">
            <w:rPr>
              <w:rFonts w:ascii="Calibri" w:hAnsi="Calibri" w:cstheme="minorHAnsi"/>
              <w:sz w:val="24"/>
              <w:szCs w:val="24"/>
            </w:rPr>
            <w:delText xml:space="preserve"> or Case-by-case form</w:delText>
          </w:r>
          <w:r w:rsidRPr="00A23FA3" w:rsidDel="00E33BD5">
            <w:rPr>
              <w:rFonts w:ascii="Calibri" w:hAnsi="Calibri" w:cstheme="minorHAnsi"/>
              <w:sz w:val="24"/>
              <w:szCs w:val="24"/>
            </w:rPr>
            <w:delText xml:space="preserve">,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 xml:space="preserve">Manager signs off and approves the case. </w:delText>
          </w:r>
        </w:del>
      </w:moveFrom>
    </w:p>
    <w:p w14:paraId="428BEB5A" w14:textId="68AB6EF2" w:rsidR="0009618B" w:rsidRPr="00A23FA3" w:rsidDel="00E33BD5" w:rsidRDefault="002F1901" w:rsidP="006F02CF">
      <w:pPr>
        <w:pStyle w:val="a0"/>
        <w:numPr>
          <w:ilvl w:val="0"/>
          <w:numId w:val="53"/>
        </w:numPr>
        <w:spacing w:afterLines="50" w:after="156"/>
        <w:ind w:firstLineChars="0"/>
        <w:rPr>
          <w:del w:id="1952" w:author="raye" w:date="2018-07-17T12:05:00Z"/>
          <w:rFonts w:ascii="Calibri" w:hAnsi="Calibri" w:cstheme="minorHAnsi"/>
          <w:sz w:val="24"/>
          <w:szCs w:val="24"/>
        </w:rPr>
      </w:pPr>
      <w:moveFrom w:id="1953" w:author="raye" w:date="2018-07-17T10:00:00Z">
        <w:del w:id="1954" w:author="raye" w:date="2018-07-17T12:05:00Z">
          <w:r w:rsidRPr="00A23FA3" w:rsidDel="00E33BD5">
            <w:rPr>
              <w:rFonts w:ascii="Calibri" w:hAnsi="Calibri" w:cstheme="minorHAnsi"/>
              <w:sz w:val="24"/>
              <w:szCs w:val="24"/>
            </w:rPr>
            <w:delText>If the case does</w:delText>
          </w:r>
          <w:r w:rsidR="006F02CF" w:rsidRPr="00A23FA3" w:rsidDel="00E33BD5">
            <w:rPr>
              <w:rFonts w:ascii="Calibri" w:hAnsi="Calibri" w:cstheme="minorHAnsi"/>
              <w:sz w:val="24"/>
              <w:szCs w:val="24"/>
            </w:rPr>
            <w:delText xml:space="preserve"> not</w:delText>
          </w:r>
          <w:r w:rsidRPr="00A23FA3" w:rsidDel="00E33BD5">
            <w:rPr>
              <w:rFonts w:ascii="Calibri" w:hAnsi="Calibri" w:cstheme="minorHAnsi"/>
              <w:sz w:val="24"/>
              <w:szCs w:val="24"/>
            </w:rPr>
            <w:delText xml:space="preserve"> have red flag(s), </w:delText>
          </w:r>
          <w:r w:rsidR="006F02CF" w:rsidRPr="00A23FA3" w:rsidDel="00E33BD5">
            <w:rPr>
              <w:rFonts w:ascii="Calibri" w:hAnsi="Calibri" w:cstheme="minorHAnsi"/>
              <w:sz w:val="24"/>
              <w:szCs w:val="24"/>
            </w:rPr>
            <w:delText xml:space="preserve">but includes EDD or Case-by-Case forms, </w:delText>
          </w:r>
          <w:r w:rsidRPr="00A23FA3" w:rsidDel="00E33BD5">
            <w:rPr>
              <w:rFonts w:ascii="Calibri" w:hAnsi="Calibri" w:cstheme="minorHAnsi"/>
              <w:sz w:val="24"/>
              <w:szCs w:val="24"/>
            </w:rPr>
            <w:delText>the</w:delText>
          </w:r>
          <w:r w:rsidR="00B64E85" w:rsidRPr="00A23FA3" w:rsidDel="00E33BD5">
            <w:rPr>
              <w:rFonts w:ascii="Calibri" w:hAnsi="Calibri" w:cstheme="minorHAnsi"/>
              <w:sz w:val="24"/>
              <w:szCs w:val="24"/>
            </w:rPr>
            <w:delText xml:space="preserve"> </w:delText>
          </w:r>
          <w:r w:rsidR="009E51F8" w:rsidRPr="00A23FA3" w:rsidDel="00E33BD5">
            <w:rPr>
              <w:rFonts w:ascii="Calibri" w:hAnsi="Calibri" w:cstheme="minorHAnsi"/>
              <w:sz w:val="24"/>
              <w:szCs w:val="24"/>
            </w:rPr>
            <w:delText xml:space="preserve">Operations </w:delText>
          </w:r>
          <w:r w:rsidR="00B64E85" w:rsidRPr="00A23FA3" w:rsidDel="00E33BD5">
            <w:rPr>
              <w:rFonts w:ascii="Calibri" w:hAnsi="Calibri" w:cstheme="minorHAnsi"/>
              <w:sz w:val="24"/>
              <w:szCs w:val="24"/>
            </w:rPr>
            <w:delText xml:space="preserve">Manager signs off </w:delText>
          </w:r>
          <w:r w:rsidR="006F02CF" w:rsidRPr="00A23FA3" w:rsidDel="00E33BD5">
            <w:rPr>
              <w:rFonts w:ascii="Calibri" w:hAnsi="Calibri" w:cstheme="minorHAnsi"/>
              <w:sz w:val="24"/>
              <w:szCs w:val="24"/>
            </w:rPr>
            <w:delText xml:space="preserve">non </w:delText>
          </w:r>
          <w:r w:rsidR="00B64E85" w:rsidRPr="00A23FA3" w:rsidDel="00E33BD5">
            <w:rPr>
              <w:rFonts w:ascii="Calibri" w:hAnsi="Calibri" w:cstheme="minorHAnsi"/>
              <w:sz w:val="24"/>
              <w:szCs w:val="24"/>
            </w:rPr>
            <w:delText xml:space="preserve">red flag(s) and escalates to TSD Compliance </w:delText>
          </w:r>
          <w:r w:rsidR="008248E8" w:rsidRPr="00A23FA3" w:rsidDel="00E33BD5">
            <w:rPr>
              <w:rFonts w:ascii="Calibri" w:hAnsi="Calibri" w:cstheme="minorHAnsi"/>
              <w:sz w:val="24"/>
              <w:szCs w:val="24"/>
            </w:rPr>
            <w:delText xml:space="preserve">Supervisor </w:delText>
          </w:r>
          <w:r w:rsidR="00B64E85" w:rsidRPr="00A23FA3" w:rsidDel="00E33BD5">
            <w:rPr>
              <w:rFonts w:ascii="Calibri" w:hAnsi="Calibri" w:cstheme="minorHAnsi"/>
              <w:sz w:val="24"/>
              <w:szCs w:val="24"/>
            </w:rPr>
            <w:delText>for review</w:delText>
          </w:r>
          <w:r w:rsidR="006F02CF" w:rsidRPr="00A23FA3" w:rsidDel="00E33BD5">
            <w:rPr>
              <w:rFonts w:ascii="Calibri" w:hAnsi="Calibri" w:cstheme="minorHAnsi"/>
              <w:sz w:val="24"/>
              <w:szCs w:val="24"/>
            </w:rPr>
            <w:delText>/approval</w:delText>
          </w:r>
          <w:r w:rsidR="00B64E85" w:rsidRPr="00A23FA3" w:rsidDel="00E33BD5">
            <w:rPr>
              <w:rFonts w:ascii="Calibri" w:hAnsi="Calibri" w:cstheme="minorHAnsi"/>
              <w:sz w:val="24"/>
              <w:szCs w:val="24"/>
            </w:rPr>
            <w:delText xml:space="preserve">. </w:delText>
          </w:r>
        </w:del>
      </w:moveFrom>
    </w:p>
    <w:p w14:paraId="5F82C19C" w14:textId="75BB3C36" w:rsidR="00E104BA" w:rsidRPr="00A23FA3" w:rsidDel="00E33BD5" w:rsidRDefault="00E104BA" w:rsidP="00E104BA">
      <w:pPr>
        <w:pStyle w:val="a0"/>
        <w:numPr>
          <w:ilvl w:val="0"/>
          <w:numId w:val="53"/>
        </w:numPr>
        <w:spacing w:afterLines="50" w:after="156"/>
        <w:ind w:firstLineChars="0"/>
        <w:rPr>
          <w:del w:id="1955" w:author="raye" w:date="2018-07-17T12:05:00Z"/>
          <w:rFonts w:ascii="Calibri" w:hAnsi="Calibri" w:cstheme="minorHAnsi"/>
          <w:sz w:val="24"/>
          <w:szCs w:val="24"/>
        </w:rPr>
      </w:pPr>
      <w:moveFrom w:id="1956" w:author="raye" w:date="2018-07-17T10:00:00Z">
        <w:del w:id="1957" w:author="raye" w:date="2018-07-17T12:05:00Z">
          <w:r w:rsidRPr="00A23FA3" w:rsidDel="00E33BD5">
            <w:rPr>
              <w:rFonts w:ascii="Calibri" w:hAnsi="Calibri" w:cstheme="minorHAnsi"/>
              <w:sz w:val="24"/>
              <w:szCs w:val="24"/>
            </w:rPr>
            <w:delText xml:space="preserve">If the case does have red flag(s), the Operations Manager signs off red flag(s) and escalates to TSD Compliance for review/approval. </w:delText>
          </w:r>
        </w:del>
      </w:moveFrom>
    </w:p>
    <w:p w14:paraId="5D7E3E29" w14:textId="5229E382" w:rsidR="0009618B" w:rsidRPr="00A23FA3" w:rsidDel="00E33BD5" w:rsidRDefault="0009618B" w:rsidP="00B01F41">
      <w:pPr>
        <w:pStyle w:val="a0"/>
        <w:numPr>
          <w:ilvl w:val="0"/>
          <w:numId w:val="53"/>
        </w:numPr>
        <w:spacing w:afterLines="50" w:after="156"/>
        <w:ind w:firstLineChars="0"/>
        <w:rPr>
          <w:del w:id="1958" w:author="raye" w:date="2018-07-17T12:05:00Z"/>
          <w:rFonts w:ascii="Calibri" w:hAnsi="Calibri" w:cstheme="minorHAnsi"/>
          <w:sz w:val="24"/>
          <w:szCs w:val="24"/>
        </w:rPr>
      </w:pPr>
      <w:moveFrom w:id="1959" w:author="raye" w:date="2018-07-17T10:00:00Z">
        <w:del w:id="1960" w:author="raye" w:date="2018-07-17T12:05:00Z">
          <w:r w:rsidRPr="00A23FA3" w:rsidDel="00E33BD5">
            <w:rPr>
              <w:rFonts w:ascii="Calibri" w:hAnsi="Calibri" w:cstheme="minorHAnsi"/>
              <w:sz w:val="24"/>
              <w:szCs w:val="24"/>
            </w:rPr>
            <w:delText>If case does have red</w:delText>
          </w:r>
          <w:r w:rsidR="001946A1" w:rsidRPr="00A23FA3" w:rsidDel="00E33BD5">
            <w:rPr>
              <w:rFonts w:ascii="Calibri" w:hAnsi="Calibri" w:cstheme="minorHAnsi"/>
              <w:sz w:val="24"/>
              <w:szCs w:val="24"/>
            </w:rPr>
            <w:delText xml:space="preserve"> flag(s), but includes EDD or Case-by-Case forms</w:delText>
          </w:r>
          <w:r w:rsidRPr="00A23FA3" w:rsidDel="00E33BD5">
            <w:rPr>
              <w:rFonts w:ascii="Calibri" w:hAnsi="Calibri" w:cstheme="minorHAnsi"/>
              <w:sz w:val="24"/>
              <w:szCs w:val="24"/>
            </w:rPr>
            <w:delText xml:space="preserve">,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 xml:space="preserve">Manager signs off </w:delText>
          </w:r>
          <w:r w:rsidR="00551DA4" w:rsidRPr="00A23FA3" w:rsidDel="00E33BD5">
            <w:rPr>
              <w:rFonts w:ascii="Calibri" w:hAnsi="Calibri" w:cstheme="minorHAnsi"/>
              <w:sz w:val="24"/>
              <w:szCs w:val="24"/>
            </w:rPr>
            <w:delText xml:space="preserve">red flag </w:delText>
          </w:r>
          <w:r w:rsidRPr="00A23FA3" w:rsidDel="00E33BD5">
            <w:rPr>
              <w:rFonts w:ascii="Calibri" w:hAnsi="Calibri" w:cstheme="minorHAnsi"/>
              <w:sz w:val="24"/>
              <w:szCs w:val="24"/>
            </w:rPr>
            <w:delText xml:space="preserve">and escalates </w:delText>
          </w:r>
          <w:r w:rsidR="00925B57" w:rsidRPr="00A23FA3" w:rsidDel="00E33BD5">
            <w:rPr>
              <w:rFonts w:ascii="Calibri" w:hAnsi="Calibri" w:cstheme="minorHAnsi"/>
              <w:sz w:val="24"/>
              <w:szCs w:val="24"/>
            </w:rPr>
            <w:delText xml:space="preserve">all documents </w:delText>
          </w:r>
          <w:r w:rsidR="00551DA4" w:rsidRPr="00A23FA3" w:rsidDel="00E33BD5">
            <w:rPr>
              <w:rFonts w:ascii="Calibri" w:hAnsi="Calibri" w:cstheme="minorHAnsi"/>
              <w:sz w:val="24"/>
              <w:szCs w:val="24"/>
            </w:rPr>
            <w:delText xml:space="preserve">accompany with appropriate form </w:delText>
          </w:r>
          <w:r w:rsidRPr="00A23FA3" w:rsidDel="00E33BD5">
            <w:rPr>
              <w:rFonts w:ascii="Calibri" w:hAnsi="Calibri" w:cstheme="minorHAnsi"/>
              <w:sz w:val="24"/>
              <w:szCs w:val="24"/>
            </w:rPr>
            <w:delText>to TSD Compliance for review</w:delText>
          </w:r>
          <w:r w:rsidR="00925B57" w:rsidRPr="00A23FA3" w:rsidDel="00E33BD5">
            <w:rPr>
              <w:rFonts w:ascii="Calibri" w:hAnsi="Calibri" w:cstheme="minorHAnsi"/>
              <w:sz w:val="24"/>
              <w:szCs w:val="24"/>
            </w:rPr>
            <w:delText>/approval</w:delText>
          </w:r>
          <w:r w:rsidRPr="00A23FA3" w:rsidDel="00E33BD5">
            <w:rPr>
              <w:rFonts w:ascii="Calibri" w:hAnsi="Calibri" w:cstheme="minorHAnsi"/>
              <w:sz w:val="24"/>
              <w:szCs w:val="24"/>
            </w:rPr>
            <w:delText>.</w:delText>
          </w:r>
        </w:del>
      </w:moveFrom>
    </w:p>
    <w:p w14:paraId="035221D7" w14:textId="73C4EEBB" w:rsidR="0040161D" w:rsidRPr="00A23FA3" w:rsidDel="00E33BD5" w:rsidRDefault="009E51F8" w:rsidP="00B01F41">
      <w:pPr>
        <w:pStyle w:val="a0"/>
        <w:numPr>
          <w:ilvl w:val="0"/>
          <w:numId w:val="9"/>
        </w:numPr>
        <w:spacing w:afterLines="50" w:after="156"/>
        <w:ind w:left="709" w:firstLineChars="0"/>
        <w:jc w:val="left"/>
        <w:rPr>
          <w:del w:id="1961" w:author="raye" w:date="2018-07-17T12:05:00Z"/>
          <w:rFonts w:ascii="Calibri" w:hAnsi="Calibri" w:cstheme="minorHAnsi"/>
          <w:sz w:val="24"/>
          <w:szCs w:val="24"/>
        </w:rPr>
      </w:pPr>
      <w:moveFrom w:id="1962" w:author="raye" w:date="2018-07-17T10:00:00Z">
        <w:del w:id="1963" w:author="raye" w:date="2018-07-17T12:05:00Z">
          <w:r w:rsidRPr="00A23FA3" w:rsidDel="00E33BD5">
            <w:rPr>
              <w:rFonts w:ascii="Calibri" w:hAnsi="Calibri" w:cstheme="minorHAnsi"/>
              <w:sz w:val="24"/>
              <w:szCs w:val="24"/>
            </w:rPr>
            <w:delText xml:space="preserve">Operations </w:delText>
          </w:r>
          <w:r w:rsidR="0040161D" w:rsidRPr="00A23FA3" w:rsidDel="00E33BD5">
            <w:rPr>
              <w:rFonts w:ascii="Calibri" w:hAnsi="Calibri" w:cstheme="minorHAnsi"/>
              <w:sz w:val="24"/>
              <w:szCs w:val="24"/>
            </w:rPr>
            <w:delText>M</w:delText>
          </w:r>
          <w:r w:rsidR="008D6809" w:rsidRPr="00A23FA3" w:rsidDel="00E33BD5">
            <w:rPr>
              <w:rFonts w:ascii="Calibri" w:hAnsi="Calibri" w:cstheme="minorHAnsi"/>
              <w:sz w:val="24"/>
              <w:szCs w:val="24"/>
            </w:rPr>
            <w:delText>anager submit</w:delText>
          </w:r>
          <w:r w:rsidR="0040161D" w:rsidRPr="00A23FA3" w:rsidDel="00E33BD5">
            <w:rPr>
              <w:rFonts w:ascii="Calibri" w:hAnsi="Calibri" w:cstheme="minorHAnsi"/>
              <w:sz w:val="24"/>
              <w:szCs w:val="24"/>
            </w:rPr>
            <w:delText>s</w:delText>
          </w:r>
          <w:r w:rsidR="008D6809" w:rsidRPr="00A23FA3" w:rsidDel="00E33BD5">
            <w:rPr>
              <w:rFonts w:ascii="Calibri" w:hAnsi="Calibri" w:cstheme="minorHAnsi"/>
              <w:sz w:val="24"/>
              <w:szCs w:val="24"/>
            </w:rPr>
            <w:delText xml:space="preserve"> the case to Compliance Supervisor</w:delText>
          </w:r>
          <w:r w:rsidR="0040161D" w:rsidRPr="00A23FA3" w:rsidDel="00E33BD5">
            <w:rPr>
              <w:rFonts w:ascii="Calibri" w:hAnsi="Calibri" w:cstheme="minorHAnsi"/>
              <w:sz w:val="24"/>
              <w:szCs w:val="24"/>
            </w:rPr>
            <w:delText>.</w:delText>
          </w:r>
          <w:r w:rsidR="008D6809" w:rsidRPr="00A23FA3" w:rsidDel="00E33BD5">
            <w:rPr>
              <w:rFonts w:ascii="Calibri" w:hAnsi="Calibri" w:cstheme="minorHAnsi"/>
              <w:sz w:val="24"/>
              <w:szCs w:val="24"/>
            </w:rPr>
            <w:delText xml:space="preserve"> </w:delText>
          </w:r>
        </w:del>
      </w:moveFrom>
    </w:p>
    <w:p w14:paraId="5B5304E7" w14:textId="711162D7" w:rsidR="000A48DA" w:rsidRPr="00A23FA3" w:rsidDel="00E33BD5" w:rsidRDefault="00191E56" w:rsidP="00B01F41">
      <w:pPr>
        <w:pStyle w:val="a0"/>
        <w:numPr>
          <w:ilvl w:val="2"/>
          <w:numId w:val="9"/>
        </w:numPr>
        <w:spacing w:afterLines="50" w:after="156"/>
        <w:ind w:firstLineChars="0"/>
        <w:jc w:val="left"/>
        <w:rPr>
          <w:del w:id="1964" w:author="raye" w:date="2018-07-17T12:05:00Z"/>
          <w:rFonts w:ascii="Calibri" w:hAnsi="Calibri" w:cstheme="minorHAnsi"/>
          <w:sz w:val="24"/>
          <w:szCs w:val="24"/>
        </w:rPr>
      </w:pPr>
      <w:moveFrom w:id="1965" w:author="raye" w:date="2018-07-17T10:00:00Z">
        <w:del w:id="1966" w:author="raye" w:date="2018-07-17T12:05:00Z">
          <w:r w:rsidRPr="00A23FA3" w:rsidDel="00E33BD5">
            <w:rPr>
              <w:rFonts w:ascii="Calibri" w:hAnsi="Calibri" w:cstheme="minorHAnsi"/>
              <w:sz w:val="24"/>
              <w:szCs w:val="24"/>
            </w:rPr>
            <w:delText>Compliance Manager receives case for review.</w:delText>
          </w:r>
        </w:del>
      </w:moveFrom>
    </w:p>
    <w:p w14:paraId="413317D6" w14:textId="4883523E" w:rsidR="00066BBD" w:rsidRPr="00A23FA3" w:rsidDel="00E33BD5" w:rsidRDefault="00367551" w:rsidP="00B01F41">
      <w:pPr>
        <w:pStyle w:val="a0"/>
        <w:numPr>
          <w:ilvl w:val="0"/>
          <w:numId w:val="9"/>
        </w:numPr>
        <w:spacing w:afterLines="50" w:after="156"/>
        <w:ind w:left="709" w:firstLineChars="0"/>
        <w:jc w:val="left"/>
        <w:rPr>
          <w:del w:id="1967" w:author="raye" w:date="2018-07-17T12:05:00Z"/>
          <w:rFonts w:ascii="Calibri" w:hAnsi="Calibri" w:cstheme="minorHAnsi"/>
          <w:sz w:val="24"/>
          <w:szCs w:val="24"/>
        </w:rPr>
      </w:pPr>
      <w:moveFrom w:id="1968" w:author="raye" w:date="2018-07-17T10:00:00Z">
        <w:del w:id="1969" w:author="raye" w:date="2018-07-17T12:05:00Z">
          <w:r w:rsidRPr="00A23FA3" w:rsidDel="00E33BD5">
            <w:rPr>
              <w:rFonts w:ascii="Calibri" w:hAnsi="Calibri" w:cstheme="minorHAnsi"/>
              <w:sz w:val="24"/>
              <w:szCs w:val="24"/>
            </w:rPr>
            <w:delText>Compliance S</w:delText>
          </w:r>
          <w:r w:rsidR="0040161D" w:rsidRPr="00A23FA3" w:rsidDel="00E33BD5">
            <w:rPr>
              <w:rFonts w:ascii="Calibri" w:hAnsi="Calibri" w:cstheme="minorHAnsi"/>
              <w:sz w:val="24"/>
              <w:szCs w:val="24"/>
            </w:rPr>
            <w:delText xml:space="preserve">upervisor assigns case to a </w:delText>
          </w:r>
          <w:r w:rsidR="008D6809" w:rsidRPr="00A23FA3" w:rsidDel="00E33BD5">
            <w:rPr>
              <w:rFonts w:ascii="Calibri" w:hAnsi="Calibri" w:cstheme="minorHAnsi"/>
              <w:sz w:val="24"/>
              <w:szCs w:val="24"/>
            </w:rPr>
            <w:delText xml:space="preserve">Compliance Analyst </w:delText>
          </w:r>
          <w:r w:rsidR="0040161D" w:rsidRPr="00A23FA3" w:rsidDel="00E33BD5">
            <w:rPr>
              <w:rFonts w:ascii="Calibri" w:hAnsi="Calibri" w:cstheme="minorHAnsi"/>
              <w:sz w:val="24"/>
              <w:szCs w:val="24"/>
            </w:rPr>
            <w:delText>for review.</w:delText>
          </w:r>
        </w:del>
      </w:moveFrom>
    </w:p>
    <w:p w14:paraId="27D8F18E" w14:textId="686CC441" w:rsidR="009422D8" w:rsidRPr="00A23FA3" w:rsidDel="00E33BD5" w:rsidRDefault="008D6809" w:rsidP="00B01F41">
      <w:pPr>
        <w:pStyle w:val="a0"/>
        <w:numPr>
          <w:ilvl w:val="0"/>
          <w:numId w:val="9"/>
        </w:numPr>
        <w:spacing w:afterLines="50" w:after="156"/>
        <w:ind w:left="709" w:firstLineChars="0"/>
        <w:rPr>
          <w:del w:id="1970" w:author="raye" w:date="2018-07-17T12:05:00Z"/>
          <w:rFonts w:ascii="Calibri" w:hAnsi="Calibri" w:cstheme="minorHAnsi"/>
          <w:sz w:val="24"/>
          <w:szCs w:val="24"/>
        </w:rPr>
      </w:pPr>
      <w:moveFrom w:id="1971" w:author="raye" w:date="2018-07-17T10:00:00Z">
        <w:del w:id="1972" w:author="raye" w:date="2018-07-17T12:05:00Z">
          <w:r w:rsidRPr="00A23FA3" w:rsidDel="00E33BD5">
            <w:rPr>
              <w:rFonts w:ascii="Calibri" w:hAnsi="Calibri" w:cstheme="minorHAnsi"/>
              <w:sz w:val="24"/>
              <w:szCs w:val="24"/>
            </w:rPr>
            <w:delText xml:space="preserve">Compliance Analyst receives the case and conducts a review, firstly he/she checks </w:delText>
          </w:r>
          <w:r w:rsidR="009422D8" w:rsidRPr="00A23FA3" w:rsidDel="00E33BD5">
            <w:rPr>
              <w:rFonts w:ascii="Calibri" w:hAnsi="Calibri" w:cstheme="minorHAnsi"/>
              <w:sz w:val="24"/>
              <w:szCs w:val="24"/>
            </w:rPr>
            <w:delText>c</w:delText>
          </w:r>
          <w:r w:rsidRPr="00A23FA3" w:rsidDel="00E33BD5">
            <w:rPr>
              <w:rFonts w:ascii="Calibri" w:hAnsi="Calibri" w:cstheme="minorHAnsi"/>
              <w:sz w:val="24"/>
              <w:szCs w:val="24"/>
            </w:rPr>
            <w:delText xml:space="preserve">ase-related data and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 xml:space="preserve">Analyst's investigation report to determine whether it needs to </w:delText>
          </w:r>
          <w:r w:rsidR="009422D8" w:rsidRPr="00A23FA3" w:rsidDel="00E33BD5">
            <w:rPr>
              <w:rFonts w:ascii="Calibri" w:hAnsi="Calibri" w:cstheme="minorHAnsi"/>
              <w:sz w:val="24"/>
              <w:szCs w:val="24"/>
            </w:rPr>
            <w:delText xml:space="preserve">be escalated </w:delText>
          </w:r>
          <w:r w:rsidRPr="00A23FA3" w:rsidDel="00E33BD5">
            <w:rPr>
              <w:rFonts w:ascii="Calibri" w:hAnsi="Calibri" w:cstheme="minorHAnsi"/>
              <w:sz w:val="24"/>
              <w:szCs w:val="24"/>
            </w:rPr>
            <w:delText xml:space="preserve">to the LCD immediately. If the case needs to be reported immediately, </w:delText>
          </w:r>
          <w:r w:rsidR="009422D8" w:rsidRPr="00A23FA3" w:rsidDel="00E33BD5">
            <w:rPr>
              <w:rFonts w:ascii="Calibri" w:hAnsi="Calibri" w:cstheme="minorHAnsi"/>
              <w:sz w:val="24"/>
              <w:szCs w:val="24"/>
            </w:rPr>
            <w:delText xml:space="preserve">the </w:delText>
          </w:r>
          <w:r w:rsidRPr="00A23FA3" w:rsidDel="00E33BD5">
            <w:rPr>
              <w:rFonts w:ascii="Calibri" w:hAnsi="Calibri" w:cstheme="minorHAnsi"/>
              <w:sz w:val="24"/>
              <w:szCs w:val="24"/>
            </w:rPr>
            <w:delText xml:space="preserve">Compliance Analyst confirm the contents of the Special Approval Form prepared by </w:delText>
          </w:r>
          <w:r w:rsidR="009E51F8" w:rsidRPr="00A23FA3" w:rsidDel="00E33BD5">
            <w:rPr>
              <w:rFonts w:ascii="Calibri" w:hAnsi="Calibri" w:cstheme="minorHAnsi"/>
              <w:sz w:val="24"/>
              <w:szCs w:val="24"/>
            </w:rPr>
            <w:delText xml:space="preserve">Operations </w:delText>
          </w:r>
          <w:r w:rsidRPr="00A23FA3" w:rsidDel="00E33BD5">
            <w:rPr>
              <w:rFonts w:ascii="Calibri" w:hAnsi="Calibri" w:cstheme="minorHAnsi"/>
              <w:sz w:val="24"/>
              <w:szCs w:val="24"/>
            </w:rPr>
            <w:delText>Analyst</w:delText>
          </w:r>
          <w:r w:rsidR="009422D8" w:rsidRPr="00A23FA3" w:rsidDel="00E33BD5">
            <w:rPr>
              <w:rFonts w:ascii="Calibri" w:hAnsi="Calibri" w:cstheme="minorHAnsi"/>
              <w:sz w:val="24"/>
              <w:szCs w:val="24"/>
            </w:rPr>
            <w:delText>, signs off on the Special Approval Form, and</w:delText>
          </w:r>
          <w:r w:rsidRPr="00A23FA3" w:rsidDel="00E33BD5">
            <w:rPr>
              <w:rFonts w:ascii="Calibri" w:hAnsi="Calibri" w:cstheme="minorHAnsi"/>
              <w:sz w:val="24"/>
              <w:szCs w:val="24"/>
            </w:rPr>
            <w:delText xml:space="preserve"> </w:delText>
          </w:r>
          <w:r w:rsidR="009422D8" w:rsidRPr="00A23FA3" w:rsidDel="00E33BD5">
            <w:rPr>
              <w:rFonts w:ascii="Calibri" w:hAnsi="Calibri" w:cstheme="minorHAnsi"/>
              <w:sz w:val="24"/>
              <w:szCs w:val="24"/>
            </w:rPr>
            <w:delText>returns</w:delText>
          </w:r>
          <w:r w:rsidRPr="00A23FA3" w:rsidDel="00E33BD5">
            <w:rPr>
              <w:rFonts w:ascii="Calibri" w:hAnsi="Calibri" w:cstheme="minorHAnsi"/>
              <w:sz w:val="24"/>
              <w:szCs w:val="24"/>
            </w:rPr>
            <w:delText xml:space="preserve"> the Case to Compliance Supervisor.</w:delText>
          </w:r>
        </w:del>
      </w:moveFrom>
    </w:p>
    <w:p w14:paraId="7C5F6422" w14:textId="1F006CE9" w:rsidR="006F7BBF" w:rsidRPr="00A23FA3" w:rsidDel="00E33BD5" w:rsidRDefault="008D6809" w:rsidP="00B01F41">
      <w:pPr>
        <w:pStyle w:val="a0"/>
        <w:numPr>
          <w:ilvl w:val="0"/>
          <w:numId w:val="9"/>
        </w:numPr>
        <w:spacing w:afterLines="50" w:after="156"/>
        <w:ind w:left="709" w:firstLineChars="0"/>
        <w:rPr>
          <w:del w:id="1973" w:author="raye" w:date="2018-07-17T12:05:00Z"/>
          <w:rFonts w:ascii="Calibri" w:hAnsi="Calibri" w:cstheme="minorHAnsi"/>
          <w:sz w:val="24"/>
          <w:szCs w:val="24"/>
        </w:rPr>
      </w:pPr>
      <w:moveFrom w:id="1974" w:author="raye" w:date="2018-07-17T10:00:00Z">
        <w:del w:id="1975" w:author="raye" w:date="2018-07-17T12:05:00Z">
          <w:r w:rsidRPr="00A23FA3" w:rsidDel="00E33BD5">
            <w:rPr>
              <w:rFonts w:ascii="Calibri" w:hAnsi="Calibri" w:cstheme="minorHAnsi"/>
              <w:sz w:val="24"/>
              <w:szCs w:val="24"/>
            </w:rPr>
            <w:delText xml:space="preserve"> </w:delText>
          </w:r>
          <w:r w:rsidR="009422D8" w:rsidRPr="00A23FA3" w:rsidDel="00E33BD5">
            <w:rPr>
              <w:rFonts w:ascii="Calibri" w:hAnsi="Calibri" w:cstheme="minorHAnsi"/>
              <w:sz w:val="24"/>
              <w:szCs w:val="24"/>
            </w:rPr>
            <w:delText xml:space="preserve">Compliance Supervisor re-reviews </w:delText>
          </w:r>
          <w:r w:rsidR="00FC3E32" w:rsidRPr="00A23FA3" w:rsidDel="00E33BD5">
            <w:rPr>
              <w:rFonts w:ascii="Calibri" w:hAnsi="Calibri" w:cstheme="minorHAnsi"/>
              <w:sz w:val="24"/>
              <w:szCs w:val="24"/>
            </w:rPr>
            <w:delText xml:space="preserve">the </w:delText>
          </w:r>
          <w:r w:rsidR="009422D8" w:rsidRPr="00A23FA3" w:rsidDel="00E33BD5">
            <w:rPr>
              <w:rFonts w:ascii="Calibri" w:hAnsi="Calibri" w:cstheme="minorHAnsi"/>
              <w:sz w:val="24"/>
              <w:szCs w:val="24"/>
            </w:rPr>
            <w:delText>case, signs off, and approves. The case is then transferred to the LCD for processing.</w:delText>
          </w:r>
          <w:r w:rsidRPr="00A23FA3" w:rsidDel="00E33BD5">
            <w:rPr>
              <w:rFonts w:ascii="Calibri" w:hAnsi="Calibri" w:cstheme="minorHAnsi"/>
              <w:sz w:val="24"/>
              <w:szCs w:val="24"/>
            </w:rPr>
            <w:delText xml:space="preserve"> </w:delText>
          </w:r>
        </w:del>
      </w:moveFrom>
    </w:p>
    <w:p w14:paraId="72916775" w14:textId="5D1345ED" w:rsidR="006F7BBF" w:rsidRPr="00A23FA3" w:rsidDel="00E33BD5" w:rsidRDefault="008D6809" w:rsidP="00B01F41">
      <w:pPr>
        <w:pStyle w:val="a0"/>
        <w:numPr>
          <w:ilvl w:val="0"/>
          <w:numId w:val="9"/>
        </w:numPr>
        <w:spacing w:afterLines="50" w:after="156"/>
        <w:ind w:left="709" w:firstLineChars="0"/>
        <w:rPr>
          <w:del w:id="1976" w:author="raye" w:date="2018-07-17T12:05:00Z"/>
          <w:rFonts w:ascii="Calibri" w:hAnsi="Calibri" w:cstheme="minorHAnsi"/>
          <w:sz w:val="24"/>
          <w:szCs w:val="24"/>
        </w:rPr>
      </w:pPr>
      <w:moveFrom w:id="1977" w:author="raye" w:date="2018-07-17T10:00:00Z">
        <w:del w:id="1978" w:author="raye" w:date="2018-07-17T12:05:00Z">
          <w:r w:rsidRPr="00A23FA3" w:rsidDel="00E33BD5">
            <w:rPr>
              <w:rFonts w:ascii="Calibri" w:hAnsi="Calibri" w:cstheme="minorHAnsi"/>
              <w:sz w:val="24"/>
              <w:szCs w:val="24"/>
            </w:rPr>
            <w:delText>LCD Officer logs in to the system and checks the Case and Special Approval Form application form reported from the TSD Compliance unit, then LCD OFAC team performs an OFAC check on the transaction offline (which belongs to a</w:delText>
          </w:r>
          <w:r w:rsidR="002F467B" w:rsidRPr="00A23FA3" w:rsidDel="00E33BD5">
            <w:rPr>
              <w:rFonts w:ascii="Calibri" w:hAnsi="Calibri" w:cstheme="minorHAnsi"/>
              <w:sz w:val="24"/>
              <w:szCs w:val="24"/>
            </w:rPr>
            <w:delText>n</w:delText>
          </w:r>
          <w:r w:rsidRPr="00A23FA3" w:rsidDel="00E33BD5">
            <w:rPr>
              <w:rFonts w:ascii="Calibri" w:hAnsi="Calibri" w:cstheme="minorHAnsi"/>
              <w:sz w:val="24"/>
              <w:szCs w:val="24"/>
            </w:rPr>
            <w:delText xml:space="preserve"> LCD internal process and </w:delText>
          </w:r>
          <w:r w:rsidR="002F467B" w:rsidRPr="00A23FA3" w:rsidDel="00E33BD5">
            <w:rPr>
              <w:rFonts w:ascii="Calibri" w:hAnsi="Calibri" w:cstheme="minorHAnsi"/>
              <w:sz w:val="24"/>
              <w:szCs w:val="24"/>
            </w:rPr>
            <w:delText xml:space="preserve">is </w:delText>
          </w:r>
          <w:r w:rsidRPr="00A23FA3" w:rsidDel="00E33BD5">
            <w:rPr>
              <w:rFonts w:ascii="Calibri" w:hAnsi="Calibri" w:cstheme="minorHAnsi"/>
              <w:sz w:val="24"/>
              <w:szCs w:val="24"/>
            </w:rPr>
            <w:delText>not supported by this system).</w:delText>
          </w:r>
        </w:del>
      </w:moveFrom>
    </w:p>
    <w:p w14:paraId="16E74C24" w14:textId="211128B6" w:rsidR="0092739F" w:rsidRPr="00A23FA3" w:rsidDel="00E33BD5" w:rsidRDefault="00B9390D" w:rsidP="00B01F41">
      <w:pPr>
        <w:pStyle w:val="a0"/>
        <w:numPr>
          <w:ilvl w:val="0"/>
          <w:numId w:val="9"/>
        </w:numPr>
        <w:spacing w:afterLines="50" w:after="156"/>
        <w:ind w:left="709" w:firstLineChars="0"/>
        <w:rPr>
          <w:del w:id="1979" w:author="raye" w:date="2018-07-17T12:05:00Z"/>
          <w:rFonts w:ascii="Calibri" w:hAnsi="Calibri" w:cstheme="minorHAnsi"/>
          <w:sz w:val="24"/>
          <w:szCs w:val="24"/>
        </w:rPr>
      </w:pPr>
      <w:moveFrom w:id="1980" w:author="raye" w:date="2018-07-17T10:00:00Z">
        <w:del w:id="1981" w:author="raye" w:date="2018-07-17T12:05:00Z">
          <w:r w:rsidRPr="00A23FA3" w:rsidDel="00E33BD5">
            <w:rPr>
              <w:rFonts w:ascii="Calibri" w:hAnsi="Calibri" w:cstheme="minorHAnsi"/>
              <w:sz w:val="24"/>
              <w:szCs w:val="24"/>
            </w:rPr>
            <w:delText>LCD Officer provides</w:delText>
          </w:r>
          <w:r w:rsidR="008D6809" w:rsidRPr="00A23FA3" w:rsidDel="00E33BD5">
            <w:rPr>
              <w:rFonts w:ascii="Calibri" w:hAnsi="Calibri" w:cstheme="minorHAnsi"/>
              <w:sz w:val="24"/>
              <w:szCs w:val="24"/>
            </w:rPr>
            <w:delText xml:space="preserve"> </w:delText>
          </w:r>
          <w:r w:rsidR="0092739F" w:rsidRPr="00A23FA3" w:rsidDel="00E33BD5">
            <w:rPr>
              <w:rFonts w:ascii="Calibri" w:hAnsi="Calibri" w:cstheme="minorHAnsi"/>
              <w:sz w:val="24"/>
              <w:szCs w:val="24"/>
            </w:rPr>
            <w:delText xml:space="preserve">feedback </w:delText>
          </w:r>
          <w:r w:rsidR="008D6809" w:rsidRPr="00A23FA3" w:rsidDel="00E33BD5">
            <w:rPr>
              <w:rFonts w:ascii="Calibri" w:hAnsi="Calibri" w:cstheme="minorHAnsi"/>
              <w:sz w:val="24"/>
              <w:szCs w:val="24"/>
            </w:rPr>
            <w:delText>and OFAC inspection results (hit or miss) for the transaction case and return</w:delText>
          </w:r>
          <w:r w:rsidR="0092739F" w:rsidRPr="00A23FA3" w:rsidDel="00E33BD5">
            <w:rPr>
              <w:rFonts w:ascii="Calibri" w:hAnsi="Calibri" w:cstheme="minorHAnsi"/>
              <w:sz w:val="24"/>
              <w:szCs w:val="24"/>
            </w:rPr>
            <w:delText>s</w:delText>
          </w:r>
          <w:r w:rsidR="008D6809" w:rsidRPr="00A23FA3" w:rsidDel="00E33BD5">
            <w:rPr>
              <w:rFonts w:ascii="Calibri" w:hAnsi="Calibri" w:cstheme="minorHAnsi"/>
              <w:sz w:val="24"/>
              <w:szCs w:val="24"/>
            </w:rPr>
            <w:delText xml:space="preserve"> the </w:delText>
          </w:r>
          <w:r w:rsidR="0092739F" w:rsidRPr="00A23FA3" w:rsidDel="00E33BD5">
            <w:rPr>
              <w:rFonts w:ascii="Calibri" w:hAnsi="Calibri" w:cstheme="minorHAnsi"/>
              <w:sz w:val="24"/>
              <w:szCs w:val="24"/>
            </w:rPr>
            <w:delText>c</w:delText>
          </w:r>
          <w:r w:rsidR="008D6809" w:rsidRPr="00A23FA3" w:rsidDel="00E33BD5">
            <w:rPr>
              <w:rFonts w:ascii="Calibri" w:hAnsi="Calibri" w:cstheme="minorHAnsi"/>
              <w:sz w:val="24"/>
              <w:szCs w:val="24"/>
            </w:rPr>
            <w:delText xml:space="preserve">ase to the Compliance Analyst. </w:delText>
          </w:r>
        </w:del>
      </w:moveFrom>
    </w:p>
    <w:p w14:paraId="4E38DA9D" w14:textId="462B97BC" w:rsidR="006C1469" w:rsidRPr="00A23FA3" w:rsidDel="00E33BD5" w:rsidRDefault="0092739F" w:rsidP="00B01F41">
      <w:pPr>
        <w:pStyle w:val="a0"/>
        <w:numPr>
          <w:ilvl w:val="0"/>
          <w:numId w:val="9"/>
        </w:numPr>
        <w:spacing w:afterLines="50" w:after="156"/>
        <w:ind w:left="709" w:firstLineChars="0"/>
        <w:rPr>
          <w:del w:id="1982" w:author="raye" w:date="2018-07-17T12:05:00Z"/>
          <w:rFonts w:ascii="Calibri" w:hAnsi="Calibri" w:cstheme="minorHAnsi"/>
          <w:sz w:val="24"/>
          <w:szCs w:val="24"/>
        </w:rPr>
      </w:pPr>
      <w:moveFrom w:id="1983" w:author="raye" w:date="2018-07-17T10:00:00Z">
        <w:del w:id="1984" w:author="raye" w:date="2018-07-17T12:05:00Z">
          <w:r w:rsidRPr="00A23FA3" w:rsidDel="00E33BD5">
            <w:rPr>
              <w:rFonts w:ascii="Calibri" w:hAnsi="Calibri" w:cstheme="minorHAnsi"/>
              <w:sz w:val="24"/>
              <w:szCs w:val="24"/>
            </w:rPr>
            <w:delText xml:space="preserve">The Compliance Analyst </w:delText>
          </w:r>
          <w:r w:rsidR="008D6809" w:rsidRPr="00A23FA3" w:rsidDel="00E33BD5">
            <w:rPr>
              <w:rFonts w:ascii="Calibri" w:hAnsi="Calibri" w:cstheme="minorHAnsi"/>
              <w:sz w:val="24"/>
              <w:szCs w:val="24"/>
            </w:rPr>
            <w:delText>will continue to perform follow up review processes</w:delText>
          </w:r>
          <w:r w:rsidRPr="00A23FA3" w:rsidDel="00E33BD5">
            <w:rPr>
              <w:rFonts w:ascii="Calibri" w:hAnsi="Calibri" w:cstheme="minorHAnsi"/>
              <w:sz w:val="24"/>
              <w:szCs w:val="24"/>
            </w:rPr>
            <w:delText xml:space="preserve">. </w:delText>
          </w:r>
          <w:r w:rsidR="008D6809" w:rsidRPr="00A23FA3" w:rsidDel="00E33BD5">
            <w:rPr>
              <w:rFonts w:ascii="Calibri" w:hAnsi="Calibri" w:cstheme="minorHAnsi"/>
              <w:sz w:val="24"/>
              <w:szCs w:val="24"/>
            </w:rPr>
            <w:delText xml:space="preserve">After Compliance Analyst completes various types of audits for the </w:delText>
          </w:r>
          <w:r w:rsidRPr="00A23FA3" w:rsidDel="00E33BD5">
            <w:rPr>
              <w:rFonts w:ascii="Calibri" w:hAnsi="Calibri" w:cstheme="minorHAnsi"/>
              <w:sz w:val="24"/>
              <w:szCs w:val="24"/>
            </w:rPr>
            <w:delText>c</w:delText>
          </w:r>
          <w:r w:rsidR="008D6809" w:rsidRPr="00A23FA3" w:rsidDel="00E33BD5">
            <w:rPr>
              <w:rFonts w:ascii="Calibri" w:hAnsi="Calibri" w:cstheme="minorHAnsi"/>
              <w:sz w:val="24"/>
              <w:szCs w:val="24"/>
            </w:rPr>
            <w:delText xml:space="preserve">ase, </w:delText>
          </w:r>
          <w:r w:rsidRPr="00A23FA3" w:rsidDel="00E33BD5">
            <w:rPr>
              <w:rFonts w:ascii="Calibri" w:hAnsi="Calibri" w:cstheme="minorHAnsi"/>
              <w:sz w:val="24"/>
              <w:szCs w:val="24"/>
            </w:rPr>
            <w:delText>the Analyst</w:delText>
          </w:r>
          <w:r w:rsidR="008D6809" w:rsidRPr="00A23FA3" w:rsidDel="00E33BD5">
            <w:rPr>
              <w:rFonts w:ascii="Calibri" w:hAnsi="Calibri" w:cstheme="minorHAnsi"/>
              <w:sz w:val="24"/>
              <w:szCs w:val="24"/>
            </w:rPr>
            <w:delText xml:space="preserve"> complete</w:delText>
          </w:r>
          <w:r w:rsidRPr="00A23FA3" w:rsidDel="00E33BD5">
            <w:rPr>
              <w:rFonts w:ascii="Calibri" w:hAnsi="Calibri" w:cstheme="minorHAnsi"/>
              <w:sz w:val="24"/>
              <w:szCs w:val="24"/>
            </w:rPr>
            <w:delText>s</w:delText>
          </w:r>
          <w:r w:rsidR="008D6809" w:rsidRPr="00A23FA3" w:rsidDel="00E33BD5">
            <w:rPr>
              <w:rFonts w:ascii="Calibri" w:hAnsi="Calibri" w:cstheme="minorHAnsi"/>
              <w:sz w:val="24"/>
              <w:szCs w:val="24"/>
            </w:rPr>
            <w:delText xml:space="preserve"> a </w:delText>
          </w:r>
          <w:r w:rsidR="009C1B75" w:rsidRPr="00A23FA3" w:rsidDel="00E33BD5">
            <w:rPr>
              <w:rFonts w:ascii="Calibri" w:hAnsi="Calibri" w:cstheme="minorHAnsi"/>
              <w:sz w:val="24"/>
              <w:szCs w:val="24"/>
            </w:rPr>
            <w:delText>S</w:delText>
          </w:r>
          <w:r w:rsidR="008D6809" w:rsidRPr="00A23FA3" w:rsidDel="00E33BD5">
            <w:rPr>
              <w:rFonts w:ascii="Calibri" w:hAnsi="Calibri" w:cstheme="minorHAnsi"/>
              <w:sz w:val="24"/>
              <w:szCs w:val="24"/>
            </w:rPr>
            <w:delText>upplement</w:delText>
          </w:r>
          <w:r w:rsidRPr="00A23FA3" w:rsidDel="00E33BD5">
            <w:rPr>
              <w:rFonts w:ascii="Calibri" w:hAnsi="Calibri" w:cstheme="minorHAnsi"/>
              <w:sz w:val="24"/>
              <w:szCs w:val="24"/>
            </w:rPr>
            <w:delText>ary</w:delText>
          </w:r>
          <w:r w:rsidR="008D6809" w:rsidRPr="00A23FA3" w:rsidDel="00E33BD5">
            <w:rPr>
              <w:rFonts w:ascii="Calibri" w:hAnsi="Calibri" w:cstheme="minorHAnsi"/>
              <w:sz w:val="24"/>
              <w:szCs w:val="24"/>
            </w:rPr>
            <w:delText xml:space="preserve"> </w:delText>
          </w:r>
          <w:r w:rsidR="009C1B75" w:rsidRPr="00A23FA3" w:rsidDel="00E33BD5">
            <w:rPr>
              <w:rFonts w:ascii="Calibri" w:hAnsi="Calibri" w:cstheme="minorHAnsi"/>
              <w:sz w:val="24"/>
              <w:szCs w:val="24"/>
            </w:rPr>
            <w:delText>R</w:delText>
          </w:r>
          <w:r w:rsidR="008D6809" w:rsidRPr="00A23FA3" w:rsidDel="00E33BD5">
            <w:rPr>
              <w:rFonts w:ascii="Calibri" w:hAnsi="Calibri" w:cstheme="minorHAnsi"/>
              <w:sz w:val="24"/>
              <w:szCs w:val="24"/>
            </w:rPr>
            <w:delText>eport (Supplementary Notes</w:delText>
          </w:r>
          <w:r w:rsidRPr="00A23FA3" w:rsidDel="00E33BD5">
            <w:rPr>
              <w:rFonts w:ascii="Calibri" w:hAnsi="Calibri" w:cstheme="minorHAnsi"/>
              <w:sz w:val="24"/>
              <w:szCs w:val="24"/>
            </w:rPr>
            <w:delText>, Form #3</w:delText>
          </w:r>
          <w:r w:rsidR="008D6809" w:rsidRPr="00A23FA3" w:rsidDel="00E33BD5">
            <w:rPr>
              <w:rFonts w:ascii="Calibri" w:hAnsi="Calibri" w:cstheme="minorHAnsi"/>
              <w:sz w:val="24"/>
              <w:szCs w:val="24"/>
            </w:rPr>
            <w:delText>) to explain the result</w:delText>
          </w:r>
          <w:r w:rsidR="009C1B75" w:rsidRPr="00A23FA3" w:rsidDel="00E33BD5">
            <w:rPr>
              <w:rFonts w:ascii="Calibri" w:hAnsi="Calibri" w:cstheme="minorHAnsi"/>
              <w:sz w:val="24"/>
              <w:szCs w:val="24"/>
            </w:rPr>
            <w:delText>s of the analysis</w:delText>
          </w:r>
          <w:r w:rsidR="008D6809" w:rsidRPr="00A23FA3" w:rsidDel="00E33BD5">
            <w:rPr>
              <w:rFonts w:ascii="Calibri" w:hAnsi="Calibri" w:cstheme="minorHAnsi"/>
              <w:sz w:val="24"/>
              <w:szCs w:val="24"/>
            </w:rPr>
            <w:delText xml:space="preserve"> of the Case. </w:delText>
          </w:r>
        </w:del>
      </w:moveFrom>
    </w:p>
    <w:p w14:paraId="5EE14658" w14:textId="1CEDCFD7" w:rsidR="006F7BBF" w:rsidRPr="00A23FA3" w:rsidDel="00E33BD5" w:rsidRDefault="008D6809" w:rsidP="00B01F41">
      <w:pPr>
        <w:pStyle w:val="a0"/>
        <w:numPr>
          <w:ilvl w:val="2"/>
          <w:numId w:val="9"/>
        </w:numPr>
        <w:spacing w:afterLines="50" w:after="156"/>
        <w:ind w:firstLineChars="0"/>
        <w:rPr>
          <w:del w:id="1985" w:author="raye" w:date="2018-07-17T12:05:00Z"/>
          <w:rFonts w:ascii="Calibri" w:hAnsi="Calibri" w:cstheme="minorHAnsi"/>
          <w:sz w:val="24"/>
          <w:szCs w:val="24"/>
        </w:rPr>
      </w:pPr>
      <w:moveFrom w:id="1986" w:author="raye" w:date="2018-07-17T10:00:00Z">
        <w:del w:id="1987" w:author="raye" w:date="2018-07-17T12:05:00Z">
          <w:r w:rsidRPr="00A23FA3" w:rsidDel="00E33BD5">
            <w:rPr>
              <w:rFonts w:ascii="Calibri" w:hAnsi="Calibri" w:cstheme="minorHAnsi"/>
              <w:sz w:val="24"/>
              <w:szCs w:val="24"/>
            </w:rPr>
            <w:delText xml:space="preserve">Finally, </w:delText>
          </w:r>
          <w:r w:rsidR="0092739F" w:rsidRPr="00A23FA3" w:rsidDel="00E33BD5">
            <w:rPr>
              <w:rFonts w:ascii="Calibri" w:hAnsi="Calibri" w:cstheme="minorHAnsi"/>
              <w:sz w:val="24"/>
              <w:szCs w:val="24"/>
            </w:rPr>
            <w:delText xml:space="preserve">the Analyst signs-off and submits </w:delText>
          </w:r>
          <w:r w:rsidRPr="00A23FA3" w:rsidDel="00E33BD5">
            <w:rPr>
              <w:rFonts w:ascii="Calibri" w:hAnsi="Calibri" w:cstheme="minorHAnsi"/>
              <w:sz w:val="24"/>
              <w:szCs w:val="24"/>
            </w:rPr>
            <w:delText>the Case to the Compliance Supervisor for review.</w:delText>
          </w:r>
        </w:del>
      </w:moveFrom>
    </w:p>
    <w:p w14:paraId="00DF080E" w14:textId="596B2F92" w:rsidR="009C1B75" w:rsidRPr="00A23FA3" w:rsidDel="00E33BD5" w:rsidRDefault="008D6809" w:rsidP="00B01F41">
      <w:pPr>
        <w:pStyle w:val="a0"/>
        <w:numPr>
          <w:ilvl w:val="0"/>
          <w:numId w:val="9"/>
        </w:numPr>
        <w:spacing w:afterLines="50" w:after="156"/>
        <w:ind w:left="709" w:firstLineChars="0"/>
        <w:rPr>
          <w:del w:id="1988" w:author="raye" w:date="2018-07-17T12:05:00Z"/>
          <w:rFonts w:ascii="Calibri" w:hAnsi="Calibri" w:cstheme="minorHAnsi"/>
          <w:sz w:val="24"/>
          <w:szCs w:val="24"/>
        </w:rPr>
      </w:pPr>
      <w:moveFrom w:id="1989" w:author="raye" w:date="2018-07-17T10:00:00Z">
        <w:del w:id="1990" w:author="raye" w:date="2018-07-17T12:05:00Z">
          <w:r w:rsidRPr="00A23FA3" w:rsidDel="00E33BD5">
            <w:rPr>
              <w:rFonts w:ascii="Calibri" w:hAnsi="Calibri" w:cstheme="minorHAnsi"/>
              <w:sz w:val="24"/>
              <w:szCs w:val="24"/>
            </w:rPr>
            <w:delText xml:space="preserve">Compliance Supervisor reviews the Case submitted by Compliance Analyst, reviews the relevant data and </w:delText>
          </w:r>
          <w:r w:rsidR="00FA760C" w:rsidRPr="00A23FA3" w:rsidDel="00E33BD5">
            <w:rPr>
              <w:rFonts w:ascii="Calibri" w:hAnsi="Calibri" w:cstheme="minorHAnsi"/>
              <w:sz w:val="24"/>
              <w:szCs w:val="24"/>
            </w:rPr>
            <w:delText xml:space="preserve">attached </w:delText>
          </w:r>
          <w:r w:rsidRPr="00A23FA3" w:rsidDel="00E33BD5">
            <w:rPr>
              <w:rFonts w:ascii="Calibri" w:hAnsi="Calibri" w:cstheme="minorHAnsi"/>
              <w:sz w:val="24"/>
              <w:szCs w:val="24"/>
            </w:rPr>
            <w:delText xml:space="preserve">reports of the Case, and confirms whether the </w:delText>
          </w:r>
          <w:r w:rsidR="002507E8" w:rsidRPr="00A23FA3" w:rsidDel="00E33BD5">
            <w:rPr>
              <w:rFonts w:ascii="Calibri" w:hAnsi="Calibri" w:cstheme="minorHAnsi"/>
              <w:sz w:val="24"/>
              <w:szCs w:val="24"/>
            </w:rPr>
            <w:delText>Supplementary Notes and analysis in Form #3 support</w:delText>
          </w:r>
          <w:r w:rsidR="00261B6E" w:rsidRPr="00A23FA3" w:rsidDel="00E33BD5">
            <w:rPr>
              <w:rFonts w:ascii="Calibri" w:hAnsi="Calibri" w:cstheme="minorHAnsi"/>
              <w:sz w:val="24"/>
              <w:szCs w:val="24"/>
            </w:rPr>
            <w:delText>s</w:delText>
          </w:r>
          <w:r w:rsidR="002507E8" w:rsidRPr="00A23FA3" w:rsidDel="00E33BD5">
            <w:rPr>
              <w:rFonts w:ascii="Calibri" w:hAnsi="Calibri" w:cstheme="minorHAnsi"/>
              <w:sz w:val="24"/>
              <w:szCs w:val="24"/>
            </w:rPr>
            <w:delText xml:space="preserve"> the case being “Productive”</w:delText>
          </w:r>
          <w:r w:rsidRPr="00A23FA3" w:rsidDel="00E33BD5">
            <w:rPr>
              <w:rFonts w:ascii="Calibri" w:hAnsi="Calibri" w:cstheme="minorHAnsi"/>
              <w:sz w:val="24"/>
              <w:szCs w:val="24"/>
            </w:rPr>
            <w:delText xml:space="preserve">. </w:delText>
          </w:r>
        </w:del>
      </w:moveFrom>
    </w:p>
    <w:p w14:paraId="0E0BF972" w14:textId="5795E4D3" w:rsidR="00AA018F" w:rsidRPr="00A23FA3" w:rsidDel="00E33BD5" w:rsidRDefault="002507E8" w:rsidP="00B01F41">
      <w:pPr>
        <w:pStyle w:val="a0"/>
        <w:numPr>
          <w:ilvl w:val="2"/>
          <w:numId w:val="9"/>
        </w:numPr>
        <w:spacing w:afterLines="50" w:after="156"/>
        <w:ind w:firstLineChars="0"/>
        <w:rPr>
          <w:del w:id="1991" w:author="raye" w:date="2018-07-17T12:05:00Z"/>
          <w:rFonts w:ascii="Calibri" w:hAnsi="Calibri" w:cstheme="minorHAnsi"/>
          <w:sz w:val="24"/>
          <w:szCs w:val="24"/>
        </w:rPr>
      </w:pPr>
      <w:moveFrom w:id="1992" w:author="raye" w:date="2018-07-17T10:00:00Z">
        <w:del w:id="1993" w:author="raye" w:date="2018-07-17T12:05:00Z">
          <w:r w:rsidRPr="00A23FA3" w:rsidDel="00E33BD5">
            <w:rPr>
              <w:rFonts w:ascii="Calibri" w:hAnsi="Calibri" w:cstheme="minorHAnsi"/>
              <w:sz w:val="24"/>
              <w:szCs w:val="24"/>
            </w:rPr>
            <w:delText>If the case is “Non-Productive”, the</w:delText>
          </w:r>
          <w:r w:rsidR="00F313AC" w:rsidRPr="00A23FA3" w:rsidDel="00E33BD5">
            <w:rPr>
              <w:rFonts w:ascii="Calibri" w:hAnsi="Calibri" w:cstheme="minorHAnsi"/>
              <w:sz w:val="24"/>
              <w:szCs w:val="24"/>
            </w:rPr>
            <w:delText xml:space="preserve"> Compliance Supervisor</w:delText>
          </w:r>
          <w:r w:rsidRPr="00A23FA3" w:rsidDel="00E33BD5">
            <w:rPr>
              <w:rFonts w:ascii="Calibri" w:hAnsi="Calibri" w:cstheme="minorHAnsi"/>
              <w:sz w:val="24"/>
              <w:szCs w:val="24"/>
            </w:rPr>
            <w:delText xml:space="preserve"> signs-off on the case.</w:delText>
          </w:r>
          <w:r w:rsidR="008D6809" w:rsidRPr="00A23FA3" w:rsidDel="00E33BD5">
            <w:rPr>
              <w:rFonts w:ascii="Calibri" w:hAnsi="Calibri" w:cstheme="minorHAnsi"/>
              <w:sz w:val="24"/>
              <w:szCs w:val="24"/>
            </w:rPr>
            <w:delText xml:space="preserve"> </w:delText>
          </w:r>
        </w:del>
      </w:moveFrom>
    </w:p>
    <w:p w14:paraId="3034E11E" w14:textId="41EB7A37" w:rsidR="00236839" w:rsidRPr="00A23FA3" w:rsidDel="00E33BD5" w:rsidRDefault="00261B6E" w:rsidP="00B01F41">
      <w:pPr>
        <w:pStyle w:val="a0"/>
        <w:numPr>
          <w:ilvl w:val="2"/>
          <w:numId w:val="9"/>
        </w:numPr>
        <w:spacing w:afterLines="50" w:after="156"/>
        <w:ind w:firstLineChars="0"/>
        <w:rPr>
          <w:del w:id="1994" w:author="raye" w:date="2018-07-17T12:05:00Z"/>
          <w:rFonts w:ascii="Calibri" w:hAnsi="Calibri" w:cstheme="minorHAnsi"/>
          <w:sz w:val="24"/>
          <w:szCs w:val="24"/>
        </w:rPr>
      </w:pPr>
      <w:moveFrom w:id="1995" w:author="raye" w:date="2018-07-17T10:00:00Z">
        <w:del w:id="1996" w:author="raye" w:date="2018-07-17T12:05:00Z">
          <w:r w:rsidRPr="00A23FA3" w:rsidDel="00E33BD5">
            <w:rPr>
              <w:rFonts w:ascii="Calibri" w:hAnsi="Calibri" w:cstheme="minorHAnsi"/>
              <w:sz w:val="24"/>
              <w:szCs w:val="24"/>
            </w:rPr>
            <w:delText>If the case is “Productive”, the Compliance Supervisor will</w:delText>
          </w:r>
          <w:r w:rsidR="00236839" w:rsidRPr="00A23FA3" w:rsidDel="00E33BD5">
            <w:rPr>
              <w:rFonts w:ascii="Calibri" w:hAnsi="Calibri" w:cstheme="minorHAnsi"/>
              <w:sz w:val="24"/>
              <w:szCs w:val="24"/>
            </w:rPr>
            <w:delText xml:space="preserve"> send the case to Compliance Analyst.</w:delText>
          </w:r>
        </w:del>
      </w:moveFrom>
    </w:p>
    <w:p w14:paraId="1DA65122" w14:textId="55B756D7" w:rsidR="00236839" w:rsidRPr="00A23FA3" w:rsidDel="00E33BD5" w:rsidRDefault="00236839" w:rsidP="00B01F41">
      <w:pPr>
        <w:pStyle w:val="a0"/>
        <w:numPr>
          <w:ilvl w:val="2"/>
          <w:numId w:val="9"/>
        </w:numPr>
        <w:spacing w:afterLines="50" w:after="156"/>
        <w:ind w:firstLineChars="0"/>
        <w:rPr>
          <w:del w:id="1997" w:author="raye" w:date="2018-07-17T12:05:00Z"/>
          <w:rFonts w:ascii="Calibri" w:hAnsi="Calibri" w:cstheme="minorHAnsi"/>
          <w:sz w:val="24"/>
          <w:szCs w:val="24"/>
        </w:rPr>
      </w:pPr>
      <w:moveFrom w:id="1998" w:author="raye" w:date="2018-07-17T10:00:00Z">
        <w:del w:id="1999" w:author="raye" w:date="2018-07-17T12:05:00Z">
          <w:r w:rsidRPr="00A23FA3" w:rsidDel="00E33BD5">
            <w:rPr>
              <w:rFonts w:ascii="Calibri" w:hAnsi="Calibri" w:cstheme="minorHAnsi"/>
              <w:sz w:val="24"/>
              <w:szCs w:val="24"/>
            </w:rPr>
            <w:delText>The Compliance Analyst</w:delText>
          </w:r>
          <w:r w:rsidR="00261B6E" w:rsidRPr="00A23FA3" w:rsidDel="00E33BD5">
            <w:rPr>
              <w:rFonts w:ascii="Calibri" w:hAnsi="Calibri" w:cstheme="minorHAnsi"/>
              <w:sz w:val="24"/>
              <w:szCs w:val="24"/>
            </w:rPr>
            <w:delText xml:space="preserve"> </w:delText>
          </w:r>
          <w:r w:rsidRPr="00A23FA3" w:rsidDel="00E33BD5">
            <w:rPr>
              <w:rFonts w:ascii="Calibri" w:hAnsi="Calibri" w:cstheme="minorHAnsi"/>
              <w:sz w:val="24"/>
              <w:szCs w:val="24"/>
            </w:rPr>
            <w:delText xml:space="preserve">will then </w:delText>
          </w:r>
          <w:r w:rsidR="00261B6E" w:rsidRPr="00A23FA3" w:rsidDel="00E33BD5">
            <w:rPr>
              <w:rFonts w:ascii="Calibri" w:hAnsi="Calibri" w:cstheme="minorHAnsi"/>
              <w:sz w:val="24"/>
              <w:szCs w:val="24"/>
            </w:rPr>
            <w:delText xml:space="preserve">complete the TSD Case Review Check List online (Form </w:delText>
          </w:r>
          <w:r w:rsidRPr="00A23FA3" w:rsidDel="00E33BD5">
            <w:rPr>
              <w:rFonts w:ascii="Calibri" w:hAnsi="Calibri" w:cstheme="minorHAnsi"/>
              <w:sz w:val="24"/>
              <w:szCs w:val="24"/>
            </w:rPr>
            <w:delText>#4) and sends case off to Compliance Supervisor.</w:delText>
          </w:r>
          <w:r w:rsidR="00261B6E" w:rsidRPr="00A23FA3" w:rsidDel="00E33BD5">
            <w:rPr>
              <w:rFonts w:ascii="Calibri" w:hAnsi="Calibri" w:cstheme="minorHAnsi"/>
              <w:sz w:val="24"/>
              <w:szCs w:val="24"/>
            </w:rPr>
            <w:delText xml:space="preserve"> </w:delText>
          </w:r>
        </w:del>
      </w:moveFrom>
    </w:p>
    <w:p w14:paraId="035495A2" w14:textId="2FEFB1AB" w:rsidR="006F7BBF" w:rsidRPr="00A23FA3" w:rsidDel="00E33BD5" w:rsidRDefault="00236839" w:rsidP="003D0796">
      <w:pPr>
        <w:pStyle w:val="a0"/>
        <w:numPr>
          <w:ilvl w:val="0"/>
          <w:numId w:val="9"/>
        </w:numPr>
        <w:spacing w:afterLines="50" w:after="156"/>
        <w:ind w:firstLineChars="0"/>
        <w:rPr>
          <w:del w:id="2000" w:author="raye" w:date="2018-07-17T12:05:00Z"/>
          <w:rFonts w:ascii="Calibri" w:hAnsi="Calibri" w:cstheme="minorHAnsi"/>
          <w:sz w:val="24"/>
          <w:szCs w:val="24"/>
        </w:rPr>
      </w:pPr>
      <w:moveFrom w:id="2001" w:author="raye" w:date="2018-07-17T10:00:00Z">
        <w:del w:id="2002" w:author="raye" w:date="2018-07-17T12:05:00Z">
          <w:r w:rsidRPr="00A23FA3" w:rsidDel="00E33BD5">
            <w:rPr>
              <w:rFonts w:ascii="Calibri" w:hAnsi="Calibri" w:cstheme="minorHAnsi"/>
              <w:sz w:val="24"/>
              <w:szCs w:val="24"/>
            </w:rPr>
            <w:delText>The Compliance</w:delText>
          </w:r>
          <w:r w:rsidR="00261B6E" w:rsidRPr="00A23FA3" w:rsidDel="00E33BD5">
            <w:rPr>
              <w:rFonts w:ascii="Calibri" w:hAnsi="Calibri" w:cstheme="minorHAnsi"/>
              <w:sz w:val="24"/>
              <w:szCs w:val="24"/>
            </w:rPr>
            <w:delText xml:space="preserve"> Supervisor will </w:delText>
          </w:r>
          <w:r w:rsidRPr="00A23FA3" w:rsidDel="00E33BD5">
            <w:rPr>
              <w:rFonts w:ascii="Calibri" w:hAnsi="Calibri" w:cstheme="minorHAnsi"/>
              <w:sz w:val="24"/>
              <w:szCs w:val="24"/>
            </w:rPr>
            <w:delText>provide further input on the Case Review Check List (Form #4)</w:delText>
          </w:r>
          <w:r w:rsidR="00261B6E" w:rsidRPr="00A23FA3" w:rsidDel="00E33BD5">
            <w:rPr>
              <w:rFonts w:ascii="Calibri" w:hAnsi="Calibri" w:cstheme="minorHAnsi"/>
              <w:sz w:val="24"/>
              <w:szCs w:val="24"/>
            </w:rPr>
            <w:delText xml:space="preserve"> and submit</w:delText>
          </w:r>
          <w:r w:rsidRPr="00A23FA3" w:rsidDel="00E33BD5">
            <w:rPr>
              <w:rFonts w:ascii="Calibri" w:hAnsi="Calibri" w:cstheme="minorHAnsi"/>
              <w:sz w:val="24"/>
              <w:szCs w:val="24"/>
            </w:rPr>
            <w:delText xml:space="preserve"> the case to</w:delText>
          </w:r>
          <w:r w:rsidR="00261B6E" w:rsidRPr="00A23FA3" w:rsidDel="00E33BD5">
            <w:rPr>
              <w:rFonts w:ascii="Calibri" w:hAnsi="Calibri" w:cstheme="minorHAnsi"/>
              <w:sz w:val="24"/>
              <w:szCs w:val="24"/>
            </w:rPr>
            <w:delText xml:space="preserve"> the BSA Officer for processing. </w:delText>
          </w:r>
        </w:del>
      </w:moveFrom>
    </w:p>
    <w:p w14:paraId="349641D1" w14:textId="166BE6BC" w:rsidR="00974A01" w:rsidRPr="00A23FA3" w:rsidDel="00E33BD5" w:rsidRDefault="008D6809" w:rsidP="00B01F41">
      <w:pPr>
        <w:pStyle w:val="a0"/>
        <w:numPr>
          <w:ilvl w:val="0"/>
          <w:numId w:val="9"/>
        </w:numPr>
        <w:spacing w:afterLines="50" w:after="156"/>
        <w:ind w:left="709" w:firstLineChars="0"/>
        <w:rPr>
          <w:del w:id="2003" w:author="raye" w:date="2018-07-17T12:05:00Z"/>
          <w:rFonts w:ascii="Calibri" w:hAnsi="Calibri" w:cstheme="minorHAnsi"/>
          <w:sz w:val="24"/>
          <w:szCs w:val="24"/>
        </w:rPr>
      </w:pPr>
      <w:moveFrom w:id="2004" w:author="raye" w:date="2018-07-17T10:00:00Z">
        <w:del w:id="2005" w:author="raye" w:date="2018-07-17T12:05:00Z">
          <w:r w:rsidRPr="00A23FA3" w:rsidDel="00E33BD5">
            <w:rPr>
              <w:rFonts w:ascii="Calibri" w:hAnsi="Calibri" w:cstheme="minorHAnsi"/>
              <w:sz w:val="24"/>
              <w:szCs w:val="24"/>
            </w:rPr>
            <w:delText xml:space="preserve">BSA Officer receives the Case submitted by the Compliance Supervisor and conducts a review, he/she reviews the relevant data and reports of the Case, and “TSD Case Review Check List” and fills in his/her own review comments (approval, rejection, or further investigation). </w:delText>
          </w:r>
        </w:del>
      </w:moveFrom>
    </w:p>
    <w:p w14:paraId="47B42B5C" w14:textId="15B0BDE5" w:rsidR="00974A01" w:rsidRPr="00A23FA3" w:rsidDel="00E33BD5" w:rsidRDefault="00974A01" w:rsidP="00B01F41">
      <w:pPr>
        <w:pStyle w:val="a0"/>
        <w:numPr>
          <w:ilvl w:val="2"/>
          <w:numId w:val="9"/>
        </w:numPr>
        <w:spacing w:afterLines="50" w:after="156"/>
        <w:ind w:firstLineChars="0"/>
        <w:rPr>
          <w:del w:id="2006" w:author="raye" w:date="2018-07-17T12:05:00Z"/>
          <w:rFonts w:ascii="Calibri" w:hAnsi="Calibri" w:cstheme="minorHAnsi"/>
          <w:sz w:val="24"/>
          <w:szCs w:val="24"/>
        </w:rPr>
      </w:pPr>
      <w:moveFrom w:id="2007" w:author="raye" w:date="2018-07-17T10:00:00Z">
        <w:del w:id="2008" w:author="raye" w:date="2018-07-17T12:05:00Z">
          <w:r w:rsidRPr="00A23FA3" w:rsidDel="00E33BD5">
            <w:rPr>
              <w:rFonts w:ascii="Calibri" w:hAnsi="Calibri" w:cstheme="minorHAnsi"/>
              <w:sz w:val="24"/>
              <w:szCs w:val="24"/>
            </w:rPr>
            <w:delText>If the BSA Officer believes no further investigation is required (e.g. existing data/evidence/reports can support the decision), sign-off will be applied based on the “TSD Case Review Check List” form. (Approve or Reject)</w:delText>
          </w:r>
        </w:del>
      </w:moveFrom>
    </w:p>
    <w:p w14:paraId="2F8411E4" w14:textId="3DE017EF" w:rsidR="006F7BBF" w:rsidRPr="00A23FA3" w:rsidDel="00E33BD5" w:rsidRDefault="008D6809" w:rsidP="00B01F41">
      <w:pPr>
        <w:pStyle w:val="a0"/>
        <w:numPr>
          <w:ilvl w:val="2"/>
          <w:numId w:val="9"/>
        </w:numPr>
        <w:spacing w:afterLines="50" w:after="156"/>
        <w:ind w:firstLineChars="0"/>
        <w:rPr>
          <w:del w:id="2009" w:author="raye" w:date="2018-07-17T12:05:00Z"/>
          <w:rFonts w:ascii="Calibri" w:hAnsi="Calibri" w:cstheme="minorHAnsi"/>
          <w:sz w:val="24"/>
          <w:szCs w:val="24"/>
        </w:rPr>
      </w:pPr>
      <w:moveFrom w:id="2010" w:author="raye" w:date="2018-07-17T10:00:00Z">
        <w:del w:id="2011" w:author="raye" w:date="2018-07-17T12:05:00Z">
          <w:r w:rsidRPr="00A23FA3" w:rsidDel="00E33BD5">
            <w:rPr>
              <w:rFonts w:ascii="Calibri" w:hAnsi="Calibri" w:cstheme="minorHAnsi"/>
              <w:sz w:val="24"/>
              <w:szCs w:val="24"/>
            </w:rPr>
            <w:delText xml:space="preserve">If </w:delText>
          </w:r>
          <w:r w:rsidR="00974A01" w:rsidRPr="00A23FA3" w:rsidDel="00E33BD5">
            <w:rPr>
              <w:rFonts w:ascii="Calibri" w:hAnsi="Calibri" w:cstheme="minorHAnsi"/>
              <w:sz w:val="24"/>
              <w:szCs w:val="24"/>
            </w:rPr>
            <w:delText>the BSA Officer determines</w:delText>
          </w:r>
          <w:r w:rsidRPr="00A23FA3" w:rsidDel="00E33BD5">
            <w:rPr>
              <w:rFonts w:ascii="Calibri" w:hAnsi="Calibri" w:cstheme="minorHAnsi"/>
              <w:sz w:val="24"/>
              <w:szCs w:val="24"/>
            </w:rPr>
            <w:delText xml:space="preserve"> further due diligence </w:delText>
          </w:r>
          <w:r w:rsidR="00683480" w:rsidRPr="00A23FA3" w:rsidDel="00E33BD5">
            <w:rPr>
              <w:rFonts w:ascii="Calibri" w:hAnsi="Calibri" w:cstheme="minorHAnsi"/>
              <w:sz w:val="24"/>
              <w:szCs w:val="24"/>
            </w:rPr>
            <w:delText>is needed</w:delText>
          </w:r>
          <w:r w:rsidRPr="00A23FA3" w:rsidDel="00E33BD5">
            <w:rPr>
              <w:rFonts w:ascii="Calibri" w:hAnsi="Calibri" w:cstheme="minorHAnsi"/>
              <w:sz w:val="24"/>
              <w:szCs w:val="24"/>
            </w:rPr>
            <w:delText xml:space="preserve">, </w:delText>
          </w:r>
          <w:r w:rsidR="00683480" w:rsidRPr="00A23FA3" w:rsidDel="00E33BD5">
            <w:rPr>
              <w:rFonts w:ascii="Calibri" w:hAnsi="Calibri" w:cstheme="minorHAnsi"/>
              <w:sz w:val="24"/>
              <w:szCs w:val="24"/>
            </w:rPr>
            <w:delText xml:space="preserve">the case is </w:delText>
          </w:r>
          <w:r w:rsidRPr="00A23FA3" w:rsidDel="00E33BD5">
            <w:rPr>
              <w:rFonts w:ascii="Calibri" w:hAnsi="Calibri" w:cstheme="minorHAnsi"/>
              <w:sz w:val="24"/>
              <w:szCs w:val="24"/>
            </w:rPr>
            <w:delText>retur</w:delText>
          </w:r>
          <w:r w:rsidR="00683480" w:rsidRPr="00A23FA3" w:rsidDel="00E33BD5">
            <w:rPr>
              <w:rFonts w:ascii="Calibri" w:hAnsi="Calibri" w:cstheme="minorHAnsi"/>
              <w:sz w:val="24"/>
              <w:szCs w:val="24"/>
            </w:rPr>
            <w:delText>ned to</w:delText>
          </w:r>
          <w:r w:rsidRPr="00A23FA3" w:rsidDel="00E33BD5">
            <w:rPr>
              <w:rFonts w:ascii="Calibri" w:hAnsi="Calibri" w:cstheme="minorHAnsi"/>
              <w:sz w:val="24"/>
              <w:szCs w:val="24"/>
            </w:rPr>
            <w:delText xml:space="preserve"> the C</w:delText>
          </w:r>
          <w:r w:rsidR="00683480" w:rsidRPr="00A23FA3" w:rsidDel="00E33BD5">
            <w:rPr>
              <w:rFonts w:ascii="Calibri" w:hAnsi="Calibri" w:cstheme="minorHAnsi"/>
              <w:sz w:val="24"/>
              <w:szCs w:val="24"/>
            </w:rPr>
            <w:delText>ompliance Supervisor.</w:delText>
          </w:r>
        </w:del>
      </w:moveFrom>
    </w:p>
    <w:p w14:paraId="19215128" w14:textId="5E6DFEFB" w:rsidR="00683480" w:rsidRPr="00A23FA3" w:rsidDel="00E33BD5" w:rsidRDefault="00683480" w:rsidP="00B01F41">
      <w:pPr>
        <w:pStyle w:val="a0"/>
        <w:numPr>
          <w:ilvl w:val="2"/>
          <w:numId w:val="9"/>
        </w:numPr>
        <w:spacing w:afterLines="50" w:after="156"/>
        <w:ind w:firstLineChars="0"/>
        <w:rPr>
          <w:del w:id="2012" w:author="raye" w:date="2018-07-17T12:05:00Z"/>
          <w:rFonts w:ascii="Calibri" w:hAnsi="Calibri" w:cstheme="minorHAnsi"/>
          <w:sz w:val="24"/>
          <w:szCs w:val="24"/>
        </w:rPr>
      </w:pPr>
      <w:moveFrom w:id="2013" w:author="raye" w:date="2018-07-17T10:00:00Z">
        <w:del w:id="2014" w:author="raye" w:date="2018-07-17T12:05:00Z">
          <w:r w:rsidRPr="00A23FA3" w:rsidDel="00E33BD5">
            <w:rPr>
              <w:rFonts w:ascii="Calibri" w:hAnsi="Calibri" w:cstheme="minorHAnsi"/>
              <w:sz w:val="24"/>
              <w:szCs w:val="24"/>
            </w:rPr>
            <w:delText>The Compliance Supervisor will then assign the case to a Compliance Analyst.</w:delText>
          </w:r>
        </w:del>
      </w:moveFrom>
    </w:p>
    <w:p w14:paraId="78AF1258" w14:textId="4D441A16" w:rsidR="006F7BBF" w:rsidRPr="00A23FA3" w:rsidDel="00E33BD5" w:rsidRDefault="00683480" w:rsidP="00B01F41">
      <w:pPr>
        <w:pStyle w:val="a0"/>
        <w:numPr>
          <w:ilvl w:val="0"/>
          <w:numId w:val="9"/>
        </w:numPr>
        <w:spacing w:afterLines="50" w:after="156"/>
        <w:ind w:left="709" w:firstLineChars="0"/>
        <w:rPr>
          <w:del w:id="2015" w:author="raye" w:date="2018-07-17T12:05:00Z"/>
          <w:rFonts w:ascii="Calibri" w:hAnsi="Calibri" w:cstheme="minorHAnsi"/>
          <w:sz w:val="24"/>
          <w:szCs w:val="24"/>
        </w:rPr>
      </w:pPr>
      <w:moveFrom w:id="2016" w:author="raye" w:date="2018-07-17T10:00:00Z">
        <w:del w:id="2017" w:author="raye" w:date="2018-07-17T12:05:00Z">
          <w:r w:rsidRPr="00A23FA3" w:rsidDel="00E33BD5">
            <w:rPr>
              <w:rFonts w:ascii="Calibri" w:hAnsi="Calibri" w:cstheme="minorHAnsi"/>
              <w:sz w:val="24"/>
              <w:szCs w:val="24"/>
            </w:rPr>
            <w:delText xml:space="preserve">The </w:delText>
          </w:r>
          <w:r w:rsidR="008D6809" w:rsidRPr="00A23FA3" w:rsidDel="00E33BD5">
            <w:rPr>
              <w:rFonts w:ascii="Calibri" w:hAnsi="Calibri" w:cstheme="minorHAnsi"/>
              <w:sz w:val="24"/>
              <w:szCs w:val="24"/>
            </w:rPr>
            <w:delText>Compliance Analyst completes further verification</w:delText>
          </w:r>
          <w:r w:rsidR="00A84329" w:rsidRPr="00A23FA3" w:rsidDel="00E33BD5">
            <w:rPr>
              <w:rFonts w:ascii="Calibri" w:hAnsi="Calibri" w:cstheme="minorHAnsi"/>
              <w:sz w:val="24"/>
              <w:szCs w:val="24"/>
            </w:rPr>
            <w:delText>,</w:delText>
          </w:r>
          <w:r w:rsidR="008D6809" w:rsidRPr="00A23FA3" w:rsidDel="00E33BD5">
            <w:rPr>
              <w:rFonts w:ascii="Calibri" w:hAnsi="Calibri" w:cstheme="minorHAnsi"/>
              <w:sz w:val="24"/>
              <w:szCs w:val="24"/>
            </w:rPr>
            <w:delText xml:space="preserve"> </w:delText>
          </w:r>
          <w:r w:rsidRPr="00A23FA3" w:rsidDel="00E33BD5">
            <w:rPr>
              <w:rFonts w:ascii="Calibri" w:hAnsi="Calibri" w:cstheme="minorHAnsi"/>
              <w:sz w:val="24"/>
              <w:szCs w:val="24"/>
            </w:rPr>
            <w:delText>uploads the required additional evidence</w:delText>
          </w:r>
          <w:r w:rsidR="00A84329" w:rsidRPr="00A23FA3" w:rsidDel="00E33BD5">
            <w:rPr>
              <w:rFonts w:ascii="Calibri" w:hAnsi="Calibri" w:cstheme="minorHAnsi"/>
              <w:sz w:val="24"/>
              <w:szCs w:val="24"/>
            </w:rPr>
            <w:delText>,</w:delText>
          </w:r>
          <w:r w:rsidRPr="00A23FA3" w:rsidDel="00E33BD5">
            <w:rPr>
              <w:rFonts w:ascii="Calibri" w:hAnsi="Calibri" w:cstheme="minorHAnsi"/>
              <w:sz w:val="24"/>
              <w:szCs w:val="24"/>
            </w:rPr>
            <w:delText xml:space="preserve"> updates Form #4</w:delText>
          </w:r>
          <w:r w:rsidR="00A84329" w:rsidRPr="00A23FA3" w:rsidDel="00E33BD5">
            <w:rPr>
              <w:rFonts w:ascii="Calibri" w:hAnsi="Calibri" w:cstheme="minorHAnsi"/>
              <w:sz w:val="24"/>
              <w:szCs w:val="24"/>
            </w:rPr>
            <w:delText xml:space="preserve"> for the case</w:delText>
          </w:r>
          <w:r w:rsidR="00191E56" w:rsidRPr="00A23FA3" w:rsidDel="00E33BD5">
            <w:rPr>
              <w:rFonts w:ascii="Calibri" w:hAnsi="Calibri" w:cstheme="minorHAnsi"/>
              <w:sz w:val="24"/>
              <w:szCs w:val="24"/>
            </w:rPr>
            <w:delText xml:space="preserve"> as described in steps 17c and 17d.</w:delText>
          </w:r>
        </w:del>
      </w:moveFrom>
    </w:p>
    <w:p w14:paraId="60728392" w14:textId="33936F13" w:rsidR="006E56EE" w:rsidRPr="00A23FA3" w:rsidDel="00E33BD5" w:rsidRDefault="008D23F9" w:rsidP="00B01F41">
      <w:pPr>
        <w:pStyle w:val="a0"/>
        <w:numPr>
          <w:ilvl w:val="0"/>
          <w:numId w:val="9"/>
        </w:numPr>
        <w:spacing w:afterLines="50" w:after="156"/>
        <w:ind w:left="709" w:firstLineChars="0"/>
        <w:jc w:val="left"/>
        <w:rPr>
          <w:del w:id="2018" w:author="raye" w:date="2018-07-17T12:05:00Z"/>
          <w:rFonts w:ascii="Calibri" w:hAnsi="Calibri" w:cstheme="minorHAnsi"/>
          <w:sz w:val="24"/>
          <w:szCs w:val="24"/>
        </w:rPr>
      </w:pPr>
      <w:commentRangeStart w:id="2019"/>
      <w:moveFrom w:id="2020" w:author="raye" w:date="2018-07-17T10:00:00Z">
        <w:del w:id="2021" w:author="raye" w:date="2018-07-17T12:05:00Z">
          <w:r w:rsidRPr="00A23FA3" w:rsidDel="00E33BD5">
            <w:rPr>
              <w:rFonts w:ascii="Calibri" w:hAnsi="Calibri" w:cstheme="minorHAnsi"/>
              <w:sz w:val="24"/>
              <w:szCs w:val="24"/>
            </w:rPr>
            <w:delText xml:space="preserve">If the case considered exception and needs to be reported to the LCD, the case is considered rejected. </w:delText>
          </w:r>
          <w:commentRangeEnd w:id="2019"/>
          <w:r w:rsidR="00B23FA1" w:rsidRPr="00A23FA3" w:rsidDel="00E33BD5">
            <w:rPr>
              <w:rStyle w:val="ae"/>
              <w:rFonts w:ascii="Calibri" w:hAnsi="Calibri"/>
            </w:rPr>
            <w:commentReference w:id="2019"/>
          </w:r>
        </w:del>
      </w:moveFrom>
    </w:p>
    <w:p w14:paraId="38457711" w14:textId="5300A31D" w:rsidR="00E830E6" w:rsidRPr="00A23FA3" w:rsidDel="00E33BD5" w:rsidRDefault="008D23F9" w:rsidP="00B01F41">
      <w:pPr>
        <w:pStyle w:val="a0"/>
        <w:numPr>
          <w:ilvl w:val="0"/>
          <w:numId w:val="9"/>
        </w:numPr>
        <w:spacing w:afterLines="50" w:after="156"/>
        <w:ind w:left="709" w:firstLineChars="0"/>
        <w:jc w:val="left"/>
        <w:rPr>
          <w:del w:id="2022" w:author="raye" w:date="2018-07-17T12:05:00Z"/>
          <w:rFonts w:ascii="Calibri" w:hAnsi="Calibri" w:cstheme="minorHAnsi"/>
          <w:sz w:val="24"/>
          <w:szCs w:val="24"/>
        </w:rPr>
      </w:pPr>
      <w:moveFrom w:id="2023" w:author="raye" w:date="2018-07-17T10:00:00Z">
        <w:del w:id="2024" w:author="raye" w:date="2018-07-17T12:05:00Z">
          <w:r w:rsidRPr="00A23FA3" w:rsidDel="00E33BD5">
            <w:rPr>
              <w:rFonts w:ascii="Calibri" w:hAnsi="Calibri" w:cstheme="minorHAnsi"/>
              <w:sz w:val="24"/>
              <w:szCs w:val="24"/>
            </w:rPr>
            <w:delText>The BSA Officer will need to complete, report, and sign off on</w:delText>
          </w:r>
          <w:r w:rsidR="006E56EE" w:rsidRPr="00A23FA3" w:rsidDel="00E33BD5">
            <w:rPr>
              <w:rFonts w:ascii="Calibri" w:hAnsi="Calibri" w:cstheme="minorHAnsi"/>
              <w:sz w:val="24"/>
              <w:szCs w:val="24"/>
            </w:rPr>
            <w:delText xml:space="preserve"> an </w:delText>
          </w:r>
          <w:r w:rsidRPr="00A23FA3" w:rsidDel="00E33BD5">
            <w:rPr>
              <w:rFonts w:ascii="Calibri" w:hAnsi="Calibri" w:cstheme="minorHAnsi"/>
              <w:sz w:val="24"/>
              <w:szCs w:val="24"/>
            </w:rPr>
            <w:delText>Unusual/Suspicious Activities Form (#5) to submit to the LCD Unit offline.</w:delText>
          </w:r>
        </w:del>
      </w:moveFrom>
    </w:p>
    <w:p w14:paraId="21BCD743" w14:textId="1A2AEE3F" w:rsidR="006F7BBF" w:rsidRPr="00A23FA3" w:rsidDel="00E33BD5" w:rsidRDefault="00964E4D" w:rsidP="00B01F41">
      <w:pPr>
        <w:pStyle w:val="a0"/>
        <w:numPr>
          <w:ilvl w:val="0"/>
          <w:numId w:val="9"/>
        </w:numPr>
        <w:spacing w:afterLines="50" w:after="156"/>
        <w:ind w:left="709" w:firstLineChars="0"/>
        <w:jc w:val="left"/>
        <w:rPr>
          <w:del w:id="2025" w:author="raye" w:date="2018-07-17T12:05:00Z"/>
          <w:rFonts w:ascii="Calibri" w:hAnsi="Calibri" w:cstheme="minorHAnsi"/>
          <w:sz w:val="24"/>
          <w:szCs w:val="24"/>
        </w:rPr>
      </w:pPr>
      <w:moveFrom w:id="2026" w:author="raye" w:date="2018-07-17T10:00:00Z">
        <w:del w:id="2027" w:author="raye" w:date="2018-07-17T12:05:00Z">
          <w:r w:rsidRPr="00A23FA3" w:rsidDel="00E33BD5">
            <w:rPr>
              <w:rFonts w:ascii="Calibri" w:hAnsi="Calibri" w:cstheme="minorHAnsi"/>
              <w:sz w:val="24"/>
              <w:szCs w:val="24"/>
            </w:rPr>
            <w:delText>When receiving the Unusual/Suspicious Activities application form submitted by the Compliance Unit, the LCD SAR Team performs SAR inspections and other related processes offline which is a</w:delText>
          </w:r>
          <w:r w:rsidR="006E56EE" w:rsidRPr="00A23FA3" w:rsidDel="00E33BD5">
            <w:rPr>
              <w:rFonts w:ascii="Calibri" w:hAnsi="Calibri" w:cstheme="minorHAnsi"/>
              <w:sz w:val="24"/>
              <w:szCs w:val="24"/>
            </w:rPr>
            <w:delText>n</w:delText>
          </w:r>
          <w:r w:rsidRPr="00A23FA3" w:rsidDel="00E33BD5">
            <w:rPr>
              <w:rFonts w:ascii="Calibri" w:hAnsi="Calibri" w:cstheme="minorHAnsi"/>
              <w:sz w:val="24"/>
              <w:szCs w:val="24"/>
            </w:rPr>
            <w:delText xml:space="preserve"> LCD internal process and not supported by the system. Finally, the LCD will record the SAR inspection results of the case in the system.</w:delText>
          </w:r>
        </w:del>
      </w:moveFrom>
    </w:p>
    <w:moveFromRangeEnd w:id="1867"/>
    <w:p w14:paraId="67D9D260" w14:textId="7C02A287" w:rsidR="006F7BBF" w:rsidRPr="00A23FA3" w:rsidDel="00E33BD5" w:rsidRDefault="006F7BBF" w:rsidP="001E3F09">
      <w:pPr>
        <w:pStyle w:val="a0"/>
        <w:spacing w:afterLines="50" w:after="156"/>
        <w:ind w:left="709" w:firstLineChars="0" w:firstLine="0"/>
        <w:rPr>
          <w:del w:id="2028" w:author="raye" w:date="2018-07-17T12:05:00Z"/>
          <w:rFonts w:ascii="Calibri" w:hAnsi="Calibri" w:cstheme="minorHAnsi"/>
          <w:sz w:val="24"/>
          <w:szCs w:val="24"/>
        </w:rPr>
      </w:pPr>
    </w:p>
    <w:p w14:paraId="76CFE4F7" w14:textId="22475389" w:rsidR="00863C29" w:rsidRPr="00A23FA3" w:rsidDel="00E33BD5" w:rsidRDefault="00863C29" w:rsidP="00BF71D7">
      <w:pPr>
        <w:widowControl/>
        <w:jc w:val="left"/>
        <w:rPr>
          <w:del w:id="2029" w:author="raye" w:date="2018-07-17T12:05:00Z"/>
          <w:rFonts w:ascii="Calibri" w:hAnsi="Calibri" w:cstheme="minorHAnsi"/>
          <w:b/>
          <w:sz w:val="36"/>
        </w:rPr>
      </w:pPr>
      <w:del w:id="2030" w:author="raye" w:date="2018-07-17T12:05:00Z">
        <w:r w:rsidRPr="00A23FA3" w:rsidDel="00E33BD5">
          <w:rPr>
            <w:rFonts w:ascii="Calibri" w:hAnsi="Calibri" w:cstheme="minorHAnsi"/>
            <w:b/>
          </w:rPr>
          <w:br w:type="page"/>
        </w:r>
      </w:del>
    </w:p>
    <w:p w14:paraId="77BE53F7" w14:textId="725DEC10" w:rsidR="00576C18" w:rsidRPr="00A23FA3" w:rsidDel="00E33BD5" w:rsidRDefault="0080232E">
      <w:pPr>
        <w:spacing w:line="360" w:lineRule="auto"/>
        <w:rPr>
          <w:del w:id="2031" w:author="raye" w:date="2018-07-17T12:05:00Z"/>
          <w:rFonts w:ascii="Times New Roman" w:eastAsia="宋体" w:hAnsi="Times New Roman" w:cs="Times New Roman"/>
          <w:i/>
          <w:sz w:val="24"/>
          <w:szCs w:val="24"/>
          <w:rPrChange w:id="2032" w:author="raye" w:date="2018-07-17T10:01:00Z">
            <w:rPr>
              <w:del w:id="2033" w:author="raye" w:date="2018-07-17T12:05:00Z"/>
              <w:rFonts w:ascii="Calibri" w:hAnsi="Calibri" w:cstheme="minorHAnsi"/>
              <w:b/>
            </w:rPr>
          </w:rPrChange>
        </w:rPr>
        <w:pPrChange w:id="2034" w:author="raye" w:date="2018-07-17T10:03:00Z">
          <w:pPr>
            <w:pStyle w:val="2"/>
            <w:numPr>
              <w:numId w:val="3"/>
            </w:numPr>
            <w:tabs>
              <w:tab w:val="clear" w:pos="1440"/>
              <w:tab w:val="left" w:pos="709"/>
            </w:tabs>
            <w:spacing w:afterLines="50" w:after="156"/>
            <w:ind w:left="567" w:hanging="567"/>
          </w:pPr>
        </w:pPrChange>
      </w:pPr>
      <w:bookmarkStart w:id="2035" w:name="_Toc512250214"/>
      <w:del w:id="2036" w:author="raye" w:date="2018-07-17T12:05:00Z">
        <w:r w:rsidRPr="00A23FA3" w:rsidDel="00E33BD5">
          <w:rPr>
            <w:rFonts w:ascii="Times New Roman" w:eastAsia="宋体" w:hAnsi="Times New Roman" w:cs="Times New Roman"/>
            <w:i/>
            <w:sz w:val="24"/>
            <w:szCs w:val="24"/>
            <w:rPrChange w:id="2037" w:author="raye" w:date="2018-07-17T10:01:00Z">
              <w:rPr>
                <w:rFonts w:ascii="Calibri" w:hAnsi="Calibri" w:cstheme="minorHAnsi"/>
                <w:b/>
              </w:rPr>
            </w:rPrChange>
          </w:rPr>
          <w:delText xml:space="preserve">Flow Status </w:delText>
        </w:r>
        <w:r w:rsidR="00F938FA" w:rsidRPr="00A23FA3" w:rsidDel="00E33BD5">
          <w:rPr>
            <w:rFonts w:ascii="Times New Roman" w:eastAsia="宋体" w:hAnsi="Times New Roman" w:cs="Times New Roman"/>
            <w:i/>
            <w:sz w:val="24"/>
            <w:szCs w:val="24"/>
            <w:rPrChange w:id="2038" w:author="raye" w:date="2018-07-17T10:01:00Z">
              <w:rPr>
                <w:rFonts w:ascii="Calibri" w:hAnsi="Calibri" w:cstheme="minorHAnsi"/>
                <w:b/>
              </w:rPr>
            </w:rPrChange>
          </w:rPr>
          <w:delText>Control</w:delText>
        </w:r>
        <w:bookmarkEnd w:id="2035"/>
      </w:del>
    </w:p>
    <w:tbl>
      <w:tblPr>
        <w:tblW w:w="8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660"/>
        <w:gridCol w:w="1841"/>
        <w:gridCol w:w="1700"/>
        <w:gridCol w:w="1700"/>
        <w:gridCol w:w="1325"/>
      </w:tblGrid>
      <w:tr w:rsidR="00A23FA3" w:rsidRPr="00A23FA3" w:rsidDel="00E33BD5" w14:paraId="10AFB06F" w14:textId="77777777" w:rsidTr="00E143FF">
        <w:trPr>
          <w:trHeight w:val="300"/>
          <w:tblHeader/>
          <w:del w:id="2039" w:author="raye" w:date="2018-07-17T12:05:00Z"/>
        </w:trPr>
        <w:tc>
          <w:tcPr>
            <w:tcW w:w="607" w:type="dxa"/>
            <w:shd w:val="clear" w:color="000000" w:fill="BFBFBF"/>
            <w:vAlign w:val="center"/>
            <w:hideMark/>
          </w:tcPr>
          <w:p w14:paraId="338DBE3F" w14:textId="1836234B" w:rsidR="0049408B" w:rsidRPr="00A23FA3" w:rsidDel="00E33BD5" w:rsidRDefault="0049408B" w:rsidP="00BF71D7">
            <w:pPr>
              <w:widowControl/>
              <w:jc w:val="center"/>
              <w:rPr>
                <w:del w:id="2040" w:author="raye" w:date="2018-07-17T12:05:00Z"/>
                <w:rFonts w:ascii="Calibri" w:eastAsia="宋体" w:hAnsi="Calibri" w:cstheme="minorHAnsi"/>
                <w:b/>
                <w:kern w:val="0"/>
                <w:szCs w:val="21"/>
              </w:rPr>
            </w:pPr>
            <w:del w:id="2041" w:author="raye" w:date="2018-07-17T12:05:00Z">
              <w:r w:rsidRPr="00A23FA3" w:rsidDel="00E33BD5">
                <w:rPr>
                  <w:rFonts w:ascii="Calibri" w:eastAsia="宋体" w:hAnsi="Calibri" w:cstheme="minorHAnsi"/>
                  <w:b/>
                  <w:kern w:val="0"/>
                  <w:szCs w:val="21"/>
                </w:rPr>
                <w:delText>Step</w:delText>
              </w:r>
            </w:del>
          </w:p>
        </w:tc>
        <w:tc>
          <w:tcPr>
            <w:tcW w:w="1660" w:type="dxa"/>
            <w:shd w:val="clear" w:color="000000" w:fill="BFBFBF"/>
            <w:vAlign w:val="center"/>
            <w:hideMark/>
          </w:tcPr>
          <w:p w14:paraId="5FC83B85" w14:textId="6FF4A2EC" w:rsidR="0049408B" w:rsidRPr="00A23FA3" w:rsidDel="00E33BD5" w:rsidRDefault="0049408B" w:rsidP="00BF71D7">
            <w:pPr>
              <w:widowControl/>
              <w:jc w:val="left"/>
              <w:rPr>
                <w:del w:id="2042" w:author="raye" w:date="2018-07-17T12:05:00Z"/>
                <w:rFonts w:ascii="Calibri" w:eastAsia="宋体" w:hAnsi="Calibri" w:cstheme="minorHAnsi"/>
                <w:b/>
                <w:kern w:val="0"/>
                <w:szCs w:val="21"/>
              </w:rPr>
            </w:pPr>
            <w:del w:id="2043" w:author="raye" w:date="2018-07-17T12:05:00Z">
              <w:r w:rsidRPr="00A23FA3" w:rsidDel="00E33BD5">
                <w:rPr>
                  <w:rFonts w:ascii="Calibri" w:eastAsia="宋体" w:hAnsi="Calibri" w:cstheme="minorHAnsi"/>
                  <w:b/>
                  <w:kern w:val="0"/>
                  <w:szCs w:val="21"/>
                </w:rPr>
                <w:delText>Action</w:delText>
              </w:r>
            </w:del>
          </w:p>
        </w:tc>
        <w:tc>
          <w:tcPr>
            <w:tcW w:w="1841" w:type="dxa"/>
            <w:shd w:val="clear" w:color="000000" w:fill="BFBFBF"/>
            <w:vAlign w:val="center"/>
            <w:hideMark/>
          </w:tcPr>
          <w:p w14:paraId="1FA045D8" w14:textId="171B3E29" w:rsidR="0049408B" w:rsidRPr="00A23FA3" w:rsidDel="00E33BD5" w:rsidRDefault="0049408B" w:rsidP="00BF71D7">
            <w:pPr>
              <w:widowControl/>
              <w:jc w:val="left"/>
              <w:rPr>
                <w:del w:id="2044" w:author="raye" w:date="2018-07-17T12:05:00Z"/>
                <w:rFonts w:ascii="Calibri" w:eastAsia="宋体" w:hAnsi="Calibri" w:cstheme="minorHAnsi"/>
                <w:b/>
                <w:kern w:val="0"/>
                <w:szCs w:val="21"/>
              </w:rPr>
            </w:pPr>
            <w:del w:id="2045" w:author="raye" w:date="2018-07-17T12:05:00Z">
              <w:r w:rsidRPr="00A23FA3" w:rsidDel="00E33BD5">
                <w:rPr>
                  <w:rFonts w:ascii="Calibri" w:eastAsia="宋体" w:hAnsi="Calibri" w:cstheme="minorHAnsi"/>
                  <w:b/>
                  <w:kern w:val="0"/>
                  <w:szCs w:val="21"/>
                </w:rPr>
                <w:delText>Current Status</w:delText>
              </w:r>
            </w:del>
          </w:p>
        </w:tc>
        <w:tc>
          <w:tcPr>
            <w:tcW w:w="1700" w:type="dxa"/>
            <w:shd w:val="clear" w:color="000000" w:fill="BFBFBF"/>
            <w:vAlign w:val="center"/>
            <w:hideMark/>
          </w:tcPr>
          <w:p w14:paraId="62A431DA" w14:textId="0B2C5947" w:rsidR="0049408B" w:rsidRPr="00A23FA3" w:rsidDel="00E33BD5" w:rsidRDefault="0049408B" w:rsidP="00BF71D7">
            <w:pPr>
              <w:widowControl/>
              <w:jc w:val="left"/>
              <w:rPr>
                <w:del w:id="2046" w:author="raye" w:date="2018-07-17T12:05:00Z"/>
                <w:rFonts w:ascii="Calibri" w:eastAsia="宋体" w:hAnsi="Calibri" w:cstheme="minorHAnsi"/>
                <w:b/>
                <w:kern w:val="0"/>
                <w:szCs w:val="21"/>
              </w:rPr>
            </w:pPr>
            <w:del w:id="2047" w:author="raye" w:date="2018-07-17T12:05:00Z">
              <w:r w:rsidRPr="00A23FA3" w:rsidDel="00E33BD5">
                <w:rPr>
                  <w:rFonts w:ascii="Calibri" w:eastAsia="宋体" w:hAnsi="Calibri" w:cstheme="minorHAnsi"/>
                  <w:b/>
                  <w:kern w:val="0"/>
                  <w:szCs w:val="21"/>
                </w:rPr>
                <w:delText>Action Taken</w:delText>
              </w:r>
            </w:del>
          </w:p>
        </w:tc>
        <w:tc>
          <w:tcPr>
            <w:tcW w:w="1700" w:type="dxa"/>
            <w:shd w:val="clear" w:color="000000" w:fill="BFBFBF"/>
            <w:vAlign w:val="center"/>
            <w:hideMark/>
          </w:tcPr>
          <w:p w14:paraId="501975D9" w14:textId="3F69BCFA" w:rsidR="0049408B" w:rsidRPr="00A23FA3" w:rsidDel="00E33BD5" w:rsidRDefault="0049408B" w:rsidP="00BF71D7">
            <w:pPr>
              <w:widowControl/>
              <w:jc w:val="left"/>
              <w:rPr>
                <w:del w:id="2048" w:author="raye" w:date="2018-07-17T12:05:00Z"/>
                <w:rFonts w:ascii="Calibri" w:eastAsia="宋体" w:hAnsi="Calibri" w:cstheme="minorHAnsi"/>
                <w:b/>
                <w:kern w:val="0"/>
                <w:szCs w:val="21"/>
              </w:rPr>
            </w:pPr>
            <w:del w:id="2049" w:author="raye" w:date="2018-07-17T12:05:00Z">
              <w:r w:rsidRPr="00A23FA3" w:rsidDel="00E33BD5">
                <w:rPr>
                  <w:rFonts w:ascii="Calibri" w:eastAsia="宋体" w:hAnsi="Calibri" w:cstheme="minorHAnsi"/>
                  <w:b/>
                  <w:kern w:val="0"/>
                  <w:szCs w:val="21"/>
                </w:rPr>
                <w:delText>Next Status</w:delText>
              </w:r>
            </w:del>
          </w:p>
        </w:tc>
        <w:tc>
          <w:tcPr>
            <w:tcW w:w="1325" w:type="dxa"/>
            <w:shd w:val="clear" w:color="000000" w:fill="BFBFBF"/>
            <w:vAlign w:val="center"/>
            <w:hideMark/>
          </w:tcPr>
          <w:p w14:paraId="7BCAF71F" w14:textId="5683A7E6" w:rsidR="0049408B" w:rsidRPr="00A23FA3" w:rsidDel="00E33BD5" w:rsidRDefault="0049408B" w:rsidP="00BF71D7">
            <w:pPr>
              <w:widowControl/>
              <w:jc w:val="left"/>
              <w:rPr>
                <w:del w:id="2050" w:author="raye" w:date="2018-07-17T12:05:00Z"/>
                <w:rFonts w:ascii="Calibri" w:eastAsia="宋体" w:hAnsi="Calibri" w:cstheme="minorHAnsi"/>
                <w:b/>
                <w:kern w:val="0"/>
                <w:szCs w:val="21"/>
              </w:rPr>
            </w:pPr>
            <w:del w:id="2051" w:author="raye" w:date="2018-07-17T12:05:00Z">
              <w:r w:rsidRPr="00A23FA3" w:rsidDel="00E33BD5">
                <w:rPr>
                  <w:rFonts w:ascii="Calibri" w:eastAsia="宋体" w:hAnsi="Calibri" w:cstheme="minorHAnsi"/>
                  <w:b/>
                  <w:kern w:val="0"/>
                  <w:szCs w:val="21"/>
                </w:rPr>
                <w:delText>Authorized Roles</w:delText>
              </w:r>
            </w:del>
          </w:p>
        </w:tc>
      </w:tr>
      <w:tr w:rsidR="00A23FA3" w:rsidRPr="00A23FA3" w:rsidDel="00E33BD5" w14:paraId="3F10584F" w14:textId="77777777" w:rsidTr="00E143FF">
        <w:trPr>
          <w:trHeight w:val="600"/>
          <w:del w:id="2052" w:author="raye" w:date="2018-07-17T12:05:00Z"/>
        </w:trPr>
        <w:tc>
          <w:tcPr>
            <w:tcW w:w="607" w:type="dxa"/>
            <w:shd w:val="clear" w:color="auto" w:fill="auto"/>
            <w:vAlign w:val="center"/>
            <w:hideMark/>
          </w:tcPr>
          <w:p w14:paraId="60AB9EC6" w14:textId="3A2C5E2A" w:rsidR="0049408B" w:rsidRPr="00A23FA3" w:rsidDel="00E33BD5" w:rsidRDefault="0049408B" w:rsidP="00C409AC">
            <w:pPr>
              <w:widowControl/>
              <w:jc w:val="center"/>
              <w:rPr>
                <w:del w:id="2053" w:author="raye" w:date="2018-07-17T12:05:00Z"/>
                <w:rFonts w:ascii="Calibri" w:eastAsia="宋体" w:hAnsi="Calibri" w:cstheme="minorHAnsi"/>
                <w:kern w:val="0"/>
                <w:szCs w:val="21"/>
              </w:rPr>
            </w:pPr>
            <w:del w:id="2054" w:author="raye" w:date="2018-07-17T12:05:00Z">
              <w:r w:rsidRPr="00A23FA3" w:rsidDel="00E33BD5">
                <w:rPr>
                  <w:rFonts w:ascii="Calibri" w:eastAsia="宋体" w:hAnsi="Calibri" w:cstheme="minorHAnsi"/>
                  <w:kern w:val="0"/>
                  <w:szCs w:val="21"/>
                </w:rPr>
                <w:delText>1</w:delText>
              </w:r>
            </w:del>
          </w:p>
        </w:tc>
        <w:tc>
          <w:tcPr>
            <w:tcW w:w="1660" w:type="dxa"/>
            <w:shd w:val="clear" w:color="auto" w:fill="auto"/>
            <w:vAlign w:val="center"/>
            <w:hideMark/>
          </w:tcPr>
          <w:p w14:paraId="32F6E94C" w14:textId="17316842" w:rsidR="0049408B" w:rsidRPr="00A23FA3" w:rsidDel="00E33BD5" w:rsidRDefault="0049408B" w:rsidP="00A769EC">
            <w:pPr>
              <w:widowControl/>
              <w:jc w:val="left"/>
              <w:rPr>
                <w:del w:id="2055" w:author="raye" w:date="2018-07-17T12:05:00Z"/>
                <w:rFonts w:ascii="Calibri" w:eastAsia="宋体" w:hAnsi="Calibri" w:cstheme="minorHAnsi"/>
                <w:kern w:val="0"/>
                <w:szCs w:val="21"/>
              </w:rPr>
            </w:pPr>
            <w:del w:id="2056" w:author="raye" w:date="2018-07-17T12:05:00Z">
              <w:r w:rsidRPr="00A23FA3" w:rsidDel="00E33BD5">
                <w:rPr>
                  <w:rFonts w:ascii="Calibri" w:eastAsia="宋体" w:hAnsi="Calibri" w:cstheme="minorHAnsi"/>
                  <w:kern w:val="0"/>
                  <w:szCs w:val="21"/>
                </w:rPr>
                <w:delText xml:space="preserve">Create a new </w:delText>
              </w:r>
              <w:r w:rsidR="00AD44C5" w:rsidRPr="00A23FA3" w:rsidDel="00E33BD5">
                <w:rPr>
                  <w:rFonts w:ascii="Calibri" w:eastAsia="宋体" w:hAnsi="Calibri" w:cstheme="minorHAnsi"/>
                  <w:kern w:val="0"/>
                  <w:szCs w:val="21"/>
                </w:rPr>
                <w:delText>c</w:delText>
              </w:r>
              <w:r w:rsidRPr="00A23FA3" w:rsidDel="00E33BD5">
                <w:rPr>
                  <w:rFonts w:ascii="Calibri" w:eastAsia="宋体" w:hAnsi="Calibri" w:cstheme="minorHAnsi"/>
                  <w:kern w:val="0"/>
                  <w:szCs w:val="21"/>
                </w:rPr>
                <w:delText>ase</w:delText>
              </w:r>
              <w:r w:rsidRPr="00A23FA3" w:rsidDel="00E33BD5">
                <w:rPr>
                  <w:rFonts w:ascii="Calibri" w:eastAsia="宋体" w:hAnsi="Calibri" w:cstheme="minorHAnsi"/>
                  <w:kern w:val="0"/>
                  <w:szCs w:val="21"/>
                </w:rPr>
                <w:delText>，</w:delText>
              </w:r>
              <w:r w:rsidRPr="00A23FA3" w:rsidDel="00E33BD5">
                <w:rPr>
                  <w:rFonts w:ascii="Calibri" w:eastAsia="宋体" w:hAnsi="Calibri" w:cstheme="minorHAnsi"/>
                  <w:kern w:val="0"/>
                  <w:szCs w:val="21"/>
                </w:rPr>
                <w:br/>
                <w:delText>modify a case</w:delText>
              </w:r>
            </w:del>
          </w:p>
        </w:tc>
        <w:tc>
          <w:tcPr>
            <w:tcW w:w="1841" w:type="dxa"/>
            <w:shd w:val="clear" w:color="auto" w:fill="auto"/>
            <w:vAlign w:val="center"/>
            <w:hideMark/>
          </w:tcPr>
          <w:p w14:paraId="4560DA82" w14:textId="790006A7" w:rsidR="0049408B" w:rsidRPr="00A23FA3" w:rsidDel="00E33BD5" w:rsidRDefault="0049408B" w:rsidP="00774ECE">
            <w:pPr>
              <w:widowControl/>
              <w:jc w:val="left"/>
              <w:rPr>
                <w:del w:id="2057" w:author="raye" w:date="2018-07-17T12:05:00Z"/>
                <w:rFonts w:ascii="Calibri" w:eastAsia="宋体" w:hAnsi="Calibri" w:cstheme="minorHAnsi"/>
                <w:kern w:val="0"/>
                <w:szCs w:val="21"/>
              </w:rPr>
            </w:pPr>
            <w:del w:id="2058" w:author="raye" w:date="2018-07-17T12:05:00Z">
              <w:r w:rsidRPr="00A23FA3" w:rsidDel="00E33BD5">
                <w:rPr>
                  <w:rFonts w:ascii="Calibri" w:eastAsia="宋体" w:hAnsi="Calibri" w:cstheme="minorHAnsi"/>
                  <w:kern w:val="0"/>
                  <w:szCs w:val="21"/>
                </w:rPr>
                <w:delText xml:space="preserve">Pending </w:delText>
              </w:r>
              <w:r w:rsidR="00604DE2" w:rsidRPr="00A23FA3" w:rsidDel="00E33BD5">
                <w:rPr>
                  <w:rFonts w:ascii="Calibri" w:eastAsia="宋体" w:hAnsi="Calibri" w:cstheme="minorHAnsi"/>
                  <w:kern w:val="0"/>
                  <w:szCs w:val="21"/>
                </w:rPr>
                <w:delText xml:space="preserve">Operations Analyst </w:delText>
              </w:r>
              <w:r w:rsidR="00417547" w:rsidRPr="00A23FA3" w:rsidDel="00E33BD5">
                <w:rPr>
                  <w:rFonts w:ascii="Calibri" w:eastAsia="宋体" w:hAnsi="Calibri" w:cstheme="minorHAnsi"/>
                  <w:kern w:val="0"/>
                  <w:szCs w:val="21"/>
                </w:rPr>
                <w:delText>r</w:delText>
              </w:r>
              <w:r w:rsidRPr="00A23FA3" w:rsidDel="00E33BD5">
                <w:rPr>
                  <w:rFonts w:ascii="Calibri" w:eastAsia="宋体" w:hAnsi="Calibri" w:cstheme="minorHAnsi"/>
                  <w:kern w:val="0"/>
                  <w:szCs w:val="21"/>
                </w:rPr>
                <w:delText>eview</w:delText>
              </w:r>
            </w:del>
          </w:p>
        </w:tc>
        <w:tc>
          <w:tcPr>
            <w:tcW w:w="1700" w:type="dxa"/>
            <w:shd w:val="clear" w:color="auto" w:fill="auto"/>
            <w:vAlign w:val="center"/>
            <w:hideMark/>
          </w:tcPr>
          <w:p w14:paraId="2FAB7529" w14:textId="25CA2696" w:rsidR="0049408B" w:rsidRPr="00A23FA3" w:rsidDel="00E33BD5" w:rsidRDefault="0049408B" w:rsidP="00774ECE">
            <w:pPr>
              <w:widowControl/>
              <w:jc w:val="left"/>
              <w:rPr>
                <w:del w:id="2059" w:author="raye" w:date="2018-07-17T12:05:00Z"/>
                <w:rFonts w:ascii="Calibri" w:eastAsia="宋体" w:hAnsi="Calibri" w:cstheme="minorHAnsi"/>
                <w:kern w:val="0"/>
                <w:szCs w:val="21"/>
              </w:rPr>
            </w:pPr>
            <w:del w:id="2060" w:author="raye" w:date="2018-07-17T12:05:00Z">
              <w:r w:rsidRPr="00A23FA3" w:rsidDel="00E33BD5">
                <w:rPr>
                  <w:rFonts w:ascii="Calibri" w:eastAsia="宋体" w:hAnsi="Calibri" w:cstheme="minorHAnsi"/>
                  <w:kern w:val="0"/>
                  <w:szCs w:val="21"/>
                </w:rPr>
                <w:delText xml:space="preserve">Submit for </w:delText>
              </w:r>
              <w:r w:rsidR="009E51F8" w:rsidRPr="00A23FA3" w:rsidDel="00E33BD5">
                <w:rPr>
                  <w:rFonts w:ascii="Calibri" w:eastAsia="宋体" w:hAnsi="Calibri" w:cstheme="minorHAnsi"/>
                  <w:kern w:val="0"/>
                  <w:szCs w:val="21"/>
                </w:rPr>
                <w:delText xml:space="preserve">Operations </w:delText>
              </w:r>
              <w:r w:rsidR="00131661" w:rsidRPr="00A23FA3" w:rsidDel="00E33BD5">
                <w:rPr>
                  <w:rFonts w:ascii="Calibri" w:eastAsia="宋体" w:hAnsi="Calibri" w:cstheme="minorHAnsi"/>
                  <w:kern w:val="0"/>
                  <w:szCs w:val="21"/>
                </w:rPr>
                <w:delText>M</w:delText>
              </w:r>
              <w:r w:rsidRPr="00A23FA3" w:rsidDel="00E33BD5">
                <w:rPr>
                  <w:rFonts w:ascii="Calibri" w:eastAsia="宋体" w:hAnsi="Calibri" w:cstheme="minorHAnsi"/>
                  <w:kern w:val="0"/>
                  <w:szCs w:val="21"/>
                </w:rPr>
                <w:delText>anager review</w:delText>
              </w:r>
            </w:del>
          </w:p>
        </w:tc>
        <w:tc>
          <w:tcPr>
            <w:tcW w:w="1700" w:type="dxa"/>
            <w:shd w:val="clear" w:color="auto" w:fill="auto"/>
            <w:vAlign w:val="center"/>
            <w:hideMark/>
          </w:tcPr>
          <w:p w14:paraId="5FBA67C1" w14:textId="155612D1" w:rsidR="0049408B" w:rsidRPr="00A23FA3" w:rsidDel="00E33BD5" w:rsidRDefault="0049408B" w:rsidP="00774ECE">
            <w:pPr>
              <w:widowControl/>
              <w:jc w:val="left"/>
              <w:rPr>
                <w:del w:id="2061" w:author="raye" w:date="2018-07-17T12:05:00Z"/>
                <w:rFonts w:ascii="Calibri" w:eastAsia="宋体" w:hAnsi="Calibri" w:cstheme="minorHAnsi"/>
                <w:kern w:val="0"/>
                <w:szCs w:val="21"/>
              </w:rPr>
            </w:pPr>
            <w:del w:id="2062" w:author="raye" w:date="2018-07-17T12:05:00Z">
              <w:r w:rsidRPr="00A23FA3" w:rsidDel="00E33BD5">
                <w:rPr>
                  <w:rFonts w:ascii="Calibri" w:eastAsia="宋体" w:hAnsi="Calibri" w:cstheme="minorHAnsi"/>
                  <w:kern w:val="0"/>
                  <w:szCs w:val="21"/>
                </w:rPr>
                <w:delText xml:space="preserve">Pending </w:delText>
              </w:r>
              <w:r w:rsidR="009E51F8" w:rsidRPr="00A23FA3" w:rsidDel="00E33BD5">
                <w:rPr>
                  <w:rFonts w:ascii="Calibri" w:eastAsia="宋体" w:hAnsi="Calibri" w:cstheme="minorHAnsi"/>
                  <w:kern w:val="0"/>
                  <w:szCs w:val="21"/>
                </w:rPr>
                <w:delText xml:space="preserve">Operations </w:delText>
              </w:r>
              <w:r w:rsidR="00131661" w:rsidRPr="00A23FA3" w:rsidDel="00E33BD5">
                <w:rPr>
                  <w:rFonts w:ascii="Calibri" w:eastAsia="宋体" w:hAnsi="Calibri" w:cstheme="minorHAnsi"/>
                  <w:kern w:val="0"/>
                  <w:szCs w:val="21"/>
                </w:rPr>
                <w:delText>Ma</w:delText>
              </w:r>
              <w:r w:rsidRPr="00A23FA3" w:rsidDel="00E33BD5">
                <w:rPr>
                  <w:rFonts w:ascii="Calibri" w:eastAsia="宋体" w:hAnsi="Calibri" w:cstheme="minorHAnsi"/>
                  <w:kern w:val="0"/>
                  <w:szCs w:val="21"/>
                </w:rPr>
                <w:delText xml:space="preserve">nager </w:delText>
              </w:r>
              <w:r w:rsidR="00417547" w:rsidRPr="00A23FA3" w:rsidDel="00E33BD5">
                <w:rPr>
                  <w:rFonts w:ascii="Calibri" w:eastAsia="宋体" w:hAnsi="Calibri" w:cstheme="minorHAnsi"/>
                  <w:kern w:val="0"/>
                  <w:szCs w:val="21"/>
                </w:rPr>
                <w:delText>r</w:delText>
              </w:r>
              <w:r w:rsidRPr="00A23FA3" w:rsidDel="00E33BD5">
                <w:rPr>
                  <w:rFonts w:ascii="Calibri" w:eastAsia="宋体" w:hAnsi="Calibri" w:cstheme="minorHAnsi"/>
                  <w:kern w:val="0"/>
                  <w:szCs w:val="21"/>
                </w:rPr>
                <w:delText>eview</w:delText>
              </w:r>
            </w:del>
          </w:p>
        </w:tc>
        <w:tc>
          <w:tcPr>
            <w:tcW w:w="1325" w:type="dxa"/>
            <w:shd w:val="clear" w:color="auto" w:fill="auto"/>
            <w:vAlign w:val="center"/>
            <w:hideMark/>
          </w:tcPr>
          <w:p w14:paraId="0D2B4A5B" w14:textId="3E59E135" w:rsidR="0049408B" w:rsidRPr="00A23FA3" w:rsidDel="00E33BD5" w:rsidRDefault="009E51F8" w:rsidP="00774ECE">
            <w:pPr>
              <w:widowControl/>
              <w:jc w:val="left"/>
              <w:rPr>
                <w:del w:id="2063" w:author="raye" w:date="2018-07-17T12:05:00Z"/>
                <w:rFonts w:ascii="Calibri" w:eastAsia="宋体" w:hAnsi="Calibri" w:cstheme="minorHAnsi"/>
                <w:kern w:val="0"/>
                <w:szCs w:val="21"/>
              </w:rPr>
            </w:pPr>
            <w:del w:id="2064" w:author="raye" w:date="2018-07-17T12:05:00Z">
              <w:r w:rsidRPr="00A23FA3" w:rsidDel="00E33BD5">
                <w:rPr>
                  <w:rFonts w:ascii="Calibri" w:eastAsia="宋体" w:hAnsi="Calibri" w:cstheme="minorHAnsi"/>
                  <w:kern w:val="0"/>
                  <w:szCs w:val="21"/>
                </w:rPr>
                <w:delText xml:space="preserve">Operations </w:delText>
              </w:r>
              <w:r w:rsidR="0049408B" w:rsidRPr="00A23FA3" w:rsidDel="00E33BD5">
                <w:rPr>
                  <w:rFonts w:ascii="Calibri" w:eastAsia="宋体" w:hAnsi="Calibri" w:cstheme="minorHAnsi"/>
                  <w:kern w:val="0"/>
                  <w:szCs w:val="21"/>
                </w:rPr>
                <w:delText>Analyst</w:delText>
              </w:r>
            </w:del>
          </w:p>
        </w:tc>
      </w:tr>
      <w:tr w:rsidR="00A23FA3" w:rsidRPr="00A23FA3" w:rsidDel="00E33BD5" w14:paraId="71189B33" w14:textId="77777777" w:rsidTr="00E143FF">
        <w:trPr>
          <w:trHeight w:val="600"/>
          <w:del w:id="2065" w:author="raye" w:date="2018-07-17T12:05:00Z"/>
        </w:trPr>
        <w:tc>
          <w:tcPr>
            <w:tcW w:w="607" w:type="dxa"/>
            <w:shd w:val="clear" w:color="auto" w:fill="auto"/>
            <w:vAlign w:val="center"/>
            <w:hideMark/>
          </w:tcPr>
          <w:p w14:paraId="612C5963" w14:textId="382F3E37" w:rsidR="0049408B" w:rsidRPr="00A23FA3" w:rsidDel="00E33BD5" w:rsidRDefault="0049408B" w:rsidP="00C409AC">
            <w:pPr>
              <w:widowControl/>
              <w:jc w:val="center"/>
              <w:rPr>
                <w:del w:id="2066" w:author="raye" w:date="2018-07-17T12:05:00Z"/>
                <w:rFonts w:ascii="Calibri" w:eastAsia="宋体" w:hAnsi="Calibri" w:cstheme="minorHAnsi"/>
                <w:kern w:val="0"/>
                <w:szCs w:val="21"/>
              </w:rPr>
            </w:pPr>
            <w:del w:id="2067" w:author="raye" w:date="2018-07-17T12:05:00Z">
              <w:r w:rsidRPr="00A23FA3" w:rsidDel="00E33BD5">
                <w:rPr>
                  <w:rFonts w:ascii="Calibri" w:eastAsia="宋体" w:hAnsi="Calibri" w:cstheme="minorHAnsi"/>
                  <w:kern w:val="0"/>
                  <w:szCs w:val="21"/>
                </w:rPr>
                <w:delText>2</w:delText>
              </w:r>
            </w:del>
          </w:p>
        </w:tc>
        <w:tc>
          <w:tcPr>
            <w:tcW w:w="1660" w:type="dxa"/>
            <w:shd w:val="clear" w:color="auto" w:fill="auto"/>
            <w:vAlign w:val="center"/>
            <w:hideMark/>
          </w:tcPr>
          <w:p w14:paraId="7D6E051A" w14:textId="7B794FDA" w:rsidR="0049408B" w:rsidRPr="00A23FA3" w:rsidDel="00E33BD5" w:rsidRDefault="009E51F8" w:rsidP="00A769EC">
            <w:pPr>
              <w:widowControl/>
              <w:jc w:val="left"/>
              <w:rPr>
                <w:del w:id="2068" w:author="raye" w:date="2018-07-17T12:05:00Z"/>
                <w:rFonts w:ascii="Calibri" w:eastAsia="宋体" w:hAnsi="Calibri" w:cstheme="minorHAnsi"/>
                <w:kern w:val="0"/>
                <w:szCs w:val="21"/>
              </w:rPr>
            </w:pPr>
            <w:del w:id="2069" w:author="raye" w:date="2018-07-17T12:05:00Z">
              <w:r w:rsidRPr="00A23FA3" w:rsidDel="00E33BD5">
                <w:rPr>
                  <w:rFonts w:ascii="Calibri" w:eastAsia="宋体" w:hAnsi="Calibri" w:cstheme="minorHAnsi"/>
                  <w:kern w:val="0"/>
                  <w:szCs w:val="21"/>
                </w:rPr>
                <w:delText xml:space="preserve">Operations </w:delText>
              </w:r>
              <w:r w:rsidR="006A667F" w:rsidRPr="00A23FA3" w:rsidDel="00E33BD5">
                <w:rPr>
                  <w:rFonts w:ascii="Calibri" w:eastAsia="宋体" w:hAnsi="Calibri" w:cstheme="minorHAnsi"/>
                  <w:kern w:val="0"/>
                  <w:szCs w:val="21"/>
                </w:rPr>
                <w:delText>M</w:delText>
              </w:r>
              <w:r w:rsidR="0049408B" w:rsidRPr="00A23FA3" w:rsidDel="00E33BD5">
                <w:rPr>
                  <w:rFonts w:ascii="Calibri" w:eastAsia="宋体" w:hAnsi="Calibri" w:cstheme="minorHAnsi"/>
                  <w:kern w:val="0"/>
                  <w:szCs w:val="21"/>
                </w:rPr>
                <w:delText xml:space="preserve">anager review the case </w:delText>
              </w:r>
            </w:del>
          </w:p>
        </w:tc>
        <w:tc>
          <w:tcPr>
            <w:tcW w:w="1841" w:type="dxa"/>
            <w:shd w:val="clear" w:color="auto" w:fill="auto"/>
            <w:vAlign w:val="center"/>
            <w:hideMark/>
          </w:tcPr>
          <w:p w14:paraId="00C6A3FF" w14:textId="6E23ACDA" w:rsidR="0049408B" w:rsidRPr="00A23FA3" w:rsidDel="00E33BD5" w:rsidRDefault="0049408B" w:rsidP="00774ECE">
            <w:pPr>
              <w:widowControl/>
              <w:jc w:val="left"/>
              <w:rPr>
                <w:del w:id="2070" w:author="raye" w:date="2018-07-17T12:05:00Z"/>
                <w:rFonts w:ascii="Calibri" w:eastAsia="宋体" w:hAnsi="Calibri" w:cstheme="minorHAnsi"/>
                <w:kern w:val="0"/>
                <w:szCs w:val="21"/>
              </w:rPr>
            </w:pPr>
            <w:del w:id="2071" w:author="raye" w:date="2018-07-17T12:05:00Z">
              <w:r w:rsidRPr="00A23FA3" w:rsidDel="00E33BD5">
                <w:rPr>
                  <w:rFonts w:ascii="Calibri" w:eastAsia="宋体" w:hAnsi="Calibri" w:cstheme="minorHAnsi"/>
                  <w:kern w:val="0"/>
                  <w:szCs w:val="21"/>
                </w:rPr>
                <w:delText xml:space="preserve">Pending </w:delText>
              </w:r>
              <w:r w:rsidR="009E51F8" w:rsidRPr="00A23FA3" w:rsidDel="00E33BD5">
                <w:rPr>
                  <w:rFonts w:ascii="Calibri" w:eastAsia="宋体" w:hAnsi="Calibri" w:cstheme="minorHAnsi"/>
                  <w:kern w:val="0"/>
                  <w:szCs w:val="21"/>
                </w:rPr>
                <w:delText xml:space="preserve">Operations </w:delText>
              </w:r>
              <w:r w:rsidRPr="00A23FA3" w:rsidDel="00E33BD5">
                <w:rPr>
                  <w:rFonts w:ascii="Calibri" w:eastAsia="宋体" w:hAnsi="Calibri" w:cstheme="minorHAnsi"/>
                  <w:kern w:val="0"/>
                  <w:szCs w:val="21"/>
                </w:rPr>
                <w:delText xml:space="preserve">manager </w:delText>
              </w:r>
              <w:r w:rsidR="00417547" w:rsidRPr="00A23FA3" w:rsidDel="00E33BD5">
                <w:rPr>
                  <w:rFonts w:ascii="Calibri" w:eastAsia="宋体" w:hAnsi="Calibri" w:cstheme="minorHAnsi"/>
                  <w:kern w:val="0"/>
                  <w:szCs w:val="21"/>
                </w:rPr>
                <w:delText>r</w:delText>
              </w:r>
              <w:r w:rsidRPr="00A23FA3" w:rsidDel="00E33BD5">
                <w:rPr>
                  <w:rFonts w:ascii="Calibri" w:eastAsia="宋体" w:hAnsi="Calibri" w:cstheme="minorHAnsi"/>
                  <w:kern w:val="0"/>
                  <w:szCs w:val="21"/>
                </w:rPr>
                <w:delText>eview</w:delText>
              </w:r>
            </w:del>
          </w:p>
        </w:tc>
        <w:tc>
          <w:tcPr>
            <w:tcW w:w="1700" w:type="dxa"/>
            <w:shd w:val="clear" w:color="auto" w:fill="auto"/>
            <w:vAlign w:val="center"/>
            <w:hideMark/>
          </w:tcPr>
          <w:p w14:paraId="5F8E1054" w14:textId="69AB20A7" w:rsidR="0049408B" w:rsidRPr="00A23FA3" w:rsidDel="00E33BD5" w:rsidRDefault="0049408B" w:rsidP="00774ECE">
            <w:pPr>
              <w:widowControl/>
              <w:jc w:val="left"/>
              <w:rPr>
                <w:del w:id="2072" w:author="raye" w:date="2018-07-17T12:05:00Z"/>
                <w:rFonts w:ascii="Calibri" w:eastAsia="宋体" w:hAnsi="Calibri" w:cstheme="minorHAnsi"/>
                <w:kern w:val="0"/>
                <w:szCs w:val="21"/>
              </w:rPr>
            </w:pPr>
            <w:del w:id="2073"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6815442D" w14:textId="50A57636" w:rsidR="0049408B" w:rsidRPr="00A23FA3" w:rsidDel="00E33BD5" w:rsidRDefault="0049408B" w:rsidP="00774ECE">
            <w:pPr>
              <w:widowControl/>
              <w:jc w:val="left"/>
              <w:rPr>
                <w:del w:id="2074" w:author="raye" w:date="2018-07-17T12:05:00Z"/>
                <w:rFonts w:ascii="Calibri" w:eastAsia="宋体" w:hAnsi="Calibri" w:cstheme="minorHAnsi"/>
                <w:kern w:val="0"/>
                <w:szCs w:val="21"/>
              </w:rPr>
            </w:pPr>
            <w:del w:id="2075" w:author="raye" w:date="2018-07-17T12:05:00Z">
              <w:r w:rsidRPr="00A23FA3" w:rsidDel="00E33BD5">
                <w:rPr>
                  <w:rFonts w:ascii="Calibri" w:eastAsia="宋体" w:hAnsi="Calibri" w:cstheme="minorHAnsi"/>
                  <w:kern w:val="0"/>
                  <w:szCs w:val="21"/>
                </w:rPr>
                <w:delText xml:space="preserve">Under </w:delText>
              </w:r>
              <w:r w:rsidR="00460623" w:rsidRPr="00A23FA3" w:rsidDel="00E33BD5">
                <w:rPr>
                  <w:rFonts w:ascii="Calibri" w:eastAsia="宋体" w:hAnsi="Calibri" w:cstheme="minorHAnsi"/>
                  <w:kern w:val="0"/>
                  <w:szCs w:val="21"/>
                </w:rPr>
                <w:delText>O</w:delText>
              </w:r>
              <w:r w:rsidR="009E51F8" w:rsidRPr="00A23FA3" w:rsidDel="00E33BD5">
                <w:rPr>
                  <w:rFonts w:ascii="Calibri" w:eastAsia="宋体" w:hAnsi="Calibri" w:cstheme="minorHAnsi"/>
                  <w:kern w:val="0"/>
                  <w:szCs w:val="21"/>
                </w:rPr>
                <w:delText xml:space="preserve">perations </w:delText>
              </w:r>
              <w:r w:rsidR="00460623" w:rsidRPr="00A23FA3" w:rsidDel="00E33BD5">
                <w:rPr>
                  <w:rFonts w:ascii="Calibri" w:eastAsia="宋体" w:hAnsi="Calibri" w:cstheme="minorHAnsi"/>
                  <w:kern w:val="0"/>
                  <w:szCs w:val="21"/>
                </w:rPr>
                <w:delText>M</w:delText>
              </w:r>
              <w:r w:rsidRPr="00A23FA3" w:rsidDel="00E33BD5">
                <w:rPr>
                  <w:rFonts w:ascii="Calibri" w:eastAsia="宋体" w:hAnsi="Calibri" w:cstheme="minorHAnsi"/>
                  <w:kern w:val="0"/>
                  <w:szCs w:val="21"/>
                </w:rPr>
                <w:delText>anager review</w:delText>
              </w:r>
            </w:del>
          </w:p>
        </w:tc>
        <w:tc>
          <w:tcPr>
            <w:tcW w:w="1325" w:type="dxa"/>
            <w:shd w:val="clear" w:color="auto" w:fill="auto"/>
            <w:vAlign w:val="center"/>
            <w:hideMark/>
          </w:tcPr>
          <w:p w14:paraId="12E5599A" w14:textId="570E24A4" w:rsidR="0049408B" w:rsidRPr="00A23FA3" w:rsidDel="00E33BD5" w:rsidRDefault="009E51F8" w:rsidP="00774ECE">
            <w:pPr>
              <w:widowControl/>
              <w:jc w:val="left"/>
              <w:rPr>
                <w:del w:id="2076" w:author="raye" w:date="2018-07-17T12:05:00Z"/>
                <w:rFonts w:ascii="Calibri" w:eastAsia="宋体" w:hAnsi="Calibri" w:cstheme="minorHAnsi"/>
                <w:kern w:val="0"/>
                <w:szCs w:val="21"/>
              </w:rPr>
            </w:pPr>
            <w:del w:id="2077" w:author="raye" w:date="2018-07-17T12:05:00Z">
              <w:r w:rsidRPr="00A23FA3" w:rsidDel="00E33BD5">
                <w:rPr>
                  <w:rFonts w:ascii="Calibri" w:eastAsia="宋体" w:hAnsi="Calibri" w:cstheme="minorHAnsi"/>
                  <w:kern w:val="0"/>
                  <w:szCs w:val="21"/>
                </w:rPr>
                <w:delText xml:space="preserve">Operations </w:delText>
              </w:r>
              <w:r w:rsidR="00664E28" w:rsidRPr="00A23FA3" w:rsidDel="00E33BD5">
                <w:rPr>
                  <w:rFonts w:ascii="Calibri" w:eastAsia="宋体" w:hAnsi="Calibri" w:cstheme="minorHAnsi"/>
                  <w:kern w:val="0"/>
                  <w:szCs w:val="21"/>
                </w:rPr>
                <w:delText>Manager</w:delText>
              </w:r>
            </w:del>
          </w:p>
        </w:tc>
      </w:tr>
      <w:tr w:rsidR="00A23FA3" w:rsidRPr="00A23FA3" w:rsidDel="00E33BD5" w14:paraId="5806DED3" w14:textId="77777777" w:rsidTr="00E143FF">
        <w:trPr>
          <w:trHeight w:val="570"/>
          <w:del w:id="2078" w:author="raye" w:date="2018-07-17T12:05:00Z"/>
        </w:trPr>
        <w:tc>
          <w:tcPr>
            <w:tcW w:w="607" w:type="dxa"/>
            <w:shd w:val="clear" w:color="auto" w:fill="auto"/>
            <w:vAlign w:val="center"/>
            <w:hideMark/>
          </w:tcPr>
          <w:p w14:paraId="5828D8FD" w14:textId="2D74CD54" w:rsidR="0049408B" w:rsidRPr="00A23FA3" w:rsidDel="00E33BD5" w:rsidRDefault="0049408B" w:rsidP="00C409AC">
            <w:pPr>
              <w:widowControl/>
              <w:jc w:val="center"/>
              <w:rPr>
                <w:del w:id="2079" w:author="raye" w:date="2018-07-17T12:05:00Z"/>
                <w:rFonts w:ascii="Calibri" w:eastAsia="宋体" w:hAnsi="Calibri" w:cstheme="minorHAnsi"/>
                <w:kern w:val="0"/>
                <w:szCs w:val="21"/>
              </w:rPr>
            </w:pPr>
            <w:del w:id="2080" w:author="raye" w:date="2018-07-17T12:05:00Z">
              <w:r w:rsidRPr="00A23FA3" w:rsidDel="00E33BD5">
                <w:rPr>
                  <w:rFonts w:ascii="Calibri" w:eastAsia="宋体" w:hAnsi="Calibri" w:cstheme="minorHAnsi"/>
                  <w:kern w:val="0"/>
                  <w:szCs w:val="21"/>
                </w:rPr>
                <w:delText>2A</w:delText>
              </w:r>
            </w:del>
          </w:p>
        </w:tc>
        <w:tc>
          <w:tcPr>
            <w:tcW w:w="1660" w:type="dxa"/>
            <w:shd w:val="clear" w:color="auto" w:fill="auto"/>
            <w:vAlign w:val="center"/>
            <w:hideMark/>
          </w:tcPr>
          <w:p w14:paraId="32194CD6" w14:textId="0E49DE8C" w:rsidR="0049408B" w:rsidRPr="00A23FA3" w:rsidDel="00E33BD5" w:rsidRDefault="00174DD1" w:rsidP="00A769EC">
            <w:pPr>
              <w:widowControl/>
              <w:jc w:val="left"/>
              <w:rPr>
                <w:del w:id="2081" w:author="raye" w:date="2018-07-17T12:05:00Z"/>
                <w:rFonts w:ascii="Calibri" w:eastAsia="宋体" w:hAnsi="Calibri" w:cstheme="minorHAnsi"/>
                <w:kern w:val="0"/>
                <w:szCs w:val="21"/>
              </w:rPr>
            </w:pPr>
            <w:del w:id="2082" w:author="raye" w:date="2018-07-17T12:05:00Z">
              <w:r w:rsidRPr="00A23FA3" w:rsidDel="00E33BD5">
                <w:rPr>
                  <w:rFonts w:ascii="Calibri" w:eastAsia="宋体" w:hAnsi="Calibri" w:cstheme="minorHAnsi"/>
                  <w:kern w:val="0"/>
                  <w:szCs w:val="21"/>
                </w:rPr>
                <w:delText>I</w:delText>
              </w:r>
              <w:r w:rsidR="0049408B" w:rsidRPr="00A23FA3" w:rsidDel="00E33BD5">
                <w:rPr>
                  <w:rFonts w:ascii="Calibri" w:eastAsia="宋体" w:hAnsi="Calibri" w:cstheme="minorHAnsi"/>
                  <w:kern w:val="0"/>
                  <w:szCs w:val="21"/>
                </w:rPr>
                <w:delText xml:space="preserve">dentify if </w:delText>
              </w:r>
              <w:r w:rsidR="0079103F" w:rsidRPr="00A23FA3" w:rsidDel="00E33BD5">
                <w:rPr>
                  <w:rFonts w:ascii="Calibri" w:eastAsia="宋体" w:hAnsi="Calibri" w:cstheme="minorHAnsi"/>
                  <w:kern w:val="0"/>
                  <w:szCs w:val="21"/>
                </w:rPr>
                <w:delText>modification</w:delText>
              </w:r>
              <w:r w:rsidR="0049408B" w:rsidRPr="00A23FA3" w:rsidDel="00E33BD5">
                <w:rPr>
                  <w:rFonts w:ascii="Calibri" w:eastAsia="宋体" w:hAnsi="Calibri" w:cstheme="minorHAnsi"/>
                  <w:kern w:val="0"/>
                  <w:szCs w:val="21"/>
                </w:rPr>
                <w:delText xml:space="preserve"> needed</w:delText>
              </w:r>
            </w:del>
          </w:p>
        </w:tc>
        <w:tc>
          <w:tcPr>
            <w:tcW w:w="1841" w:type="dxa"/>
            <w:shd w:val="clear" w:color="auto" w:fill="auto"/>
            <w:vAlign w:val="center"/>
            <w:hideMark/>
          </w:tcPr>
          <w:p w14:paraId="0FA568F0" w14:textId="55C6285D" w:rsidR="0049408B" w:rsidRPr="00A23FA3" w:rsidDel="00E33BD5" w:rsidRDefault="0049408B" w:rsidP="00774ECE">
            <w:pPr>
              <w:widowControl/>
              <w:jc w:val="left"/>
              <w:rPr>
                <w:del w:id="2083" w:author="raye" w:date="2018-07-17T12:05:00Z"/>
                <w:rFonts w:ascii="Calibri" w:eastAsia="宋体" w:hAnsi="Calibri" w:cstheme="minorHAnsi"/>
                <w:kern w:val="0"/>
                <w:szCs w:val="21"/>
              </w:rPr>
            </w:pPr>
            <w:del w:id="2084" w:author="raye" w:date="2018-07-17T12:05:00Z">
              <w:r w:rsidRPr="00A23FA3" w:rsidDel="00E33BD5">
                <w:rPr>
                  <w:rFonts w:ascii="Calibri" w:eastAsia="宋体" w:hAnsi="Calibri" w:cstheme="minorHAnsi"/>
                  <w:kern w:val="0"/>
                  <w:szCs w:val="21"/>
                </w:rPr>
                <w:delText xml:space="preserve">Under </w:delText>
              </w:r>
              <w:r w:rsidR="00174DD1" w:rsidRPr="00A23FA3" w:rsidDel="00E33BD5">
                <w:rPr>
                  <w:rFonts w:ascii="Calibri" w:eastAsia="宋体" w:hAnsi="Calibri" w:cstheme="minorHAnsi"/>
                  <w:kern w:val="0"/>
                  <w:szCs w:val="21"/>
                </w:rPr>
                <w:delText>O</w:delText>
              </w:r>
              <w:r w:rsidR="009E51F8" w:rsidRPr="00A23FA3" w:rsidDel="00E33BD5">
                <w:rPr>
                  <w:rFonts w:ascii="Calibri" w:eastAsia="宋体" w:hAnsi="Calibri" w:cstheme="minorHAnsi"/>
                  <w:kern w:val="0"/>
                  <w:szCs w:val="21"/>
                </w:rPr>
                <w:delText xml:space="preserve">perations </w:delText>
              </w:r>
              <w:r w:rsidR="00174DD1" w:rsidRPr="00A23FA3" w:rsidDel="00E33BD5">
                <w:rPr>
                  <w:rFonts w:ascii="Calibri" w:eastAsia="宋体" w:hAnsi="Calibri" w:cstheme="minorHAnsi"/>
                  <w:kern w:val="0"/>
                  <w:szCs w:val="21"/>
                </w:rPr>
                <w:delText>M</w:delText>
              </w:r>
              <w:r w:rsidRPr="00A23FA3" w:rsidDel="00E33BD5">
                <w:rPr>
                  <w:rFonts w:ascii="Calibri" w:eastAsia="宋体" w:hAnsi="Calibri" w:cstheme="minorHAnsi"/>
                  <w:kern w:val="0"/>
                  <w:szCs w:val="21"/>
                </w:rPr>
                <w:delText>anager review</w:delText>
              </w:r>
            </w:del>
          </w:p>
        </w:tc>
        <w:tc>
          <w:tcPr>
            <w:tcW w:w="1700" w:type="dxa"/>
            <w:shd w:val="clear" w:color="auto" w:fill="auto"/>
            <w:vAlign w:val="center"/>
            <w:hideMark/>
          </w:tcPr>
          <w:p w14:paraId="57B785B2" w14:textId="581A6A94" w:rsidR="0049408B" w:rsidRPr="00A23FA3" w:rsidDel="00E33BD5" w:rsidRDefault="0049408B" w:rsidP="00774ECE">
            <w:pPr>
              <w:widowControl/>
              <w:jc w:val="left"/>
              <w:rPr>
                <w:del w:id="2085" w:author="raye" w:date="2018-07-17T12:05:00Z"/>
                <w:rFonts w:ascii="Calibri" w:eastAsia="宋体" w:hAnsi="Calibri" w:cstheme="minorHAnsi"/>
                <w:kern w:val="0"/>
                <w:szCs w:val="21"/>
              </w:rPr>
            </w:pPr>
            <w:del w:id="2086" w:author="raye" w:date="2018-07-17T12:05:00Z">
              <w:r w:rsidRPr="00A23FA3" w:rsidDel="00E33BD5">
                <w:rPr>
                  <w:rFonts w:ascii="Calibri" w:eastAsia="宋体" w:hAnsi="Calibri" w:cstheme="minorHAnsi"/>
                  <w:kern w:val="0"/>
                  <w:szCs w:val="21"/>
                </w:rPr>
                <w:delText>Comments &amp; return</w:delText>
              </w:r>
              <w:r w:rsidR="005C703C" w:rsidRPr="00A23FA3" w:rsidDel="00E33BD5">
                <w:rPr>
                  <w:rFonts w:ascii="Calibri" w:eastAsia="宋体" w:hAnsi="Calibri" w:cstheme="minorHAnsi"/>
                  <w:kern w:val="0"/>
                  <w:szCs w:val="21"/>
                </w:rPr>
                <w:delText>s</w:delText>
              </w:r>
              <w:r w:rsidRPr="00A23FA3" w:rsidDel="00E33BD5">
                <w:rPr>
                  <w:rFonts w:ascii="Calibri" w:eastAsia="宋体" w:hAnsi="Calibri" w:cstheme="minorHAnsi"/>
                  <w:kern w:val="0"/>
                  <w:szCs w:val="21"/>
                </w:rPr>
                <w:delText xml:space="preserve"> to </w:delText>
              </w:r>
              <w:r w:rsidR="00604DE2" w:rsidRPr="00A23FA3" w:rsidDel="00E33BD5">
                <w:rPr>
                  <w:rFonts w:ascii="Calibri" w:eastAsia="宋体" w:hAnsi="Calibri" w:cstheme="minorHAnsi"/>
                  <w:kern w:val="0"/>
                  <w:szCs w:val="21"/>
                </w:rPr>
                <w:delText xml:space="preserve">Operations Analyst </w:delText>
              </w:r>
            </w:del>
          </w:p>
        </w:tc>
        <w:tc>
          <w:tcPr>
            <w:tcW w:w="1700" w:type="dxa"/>
            <w:shd w:val="clear" w:color="auto" w:fill="auto"/>
            <w:vAlign w:val="center"/>
            <w:hideMark/>
          </w:tcPr>
          <w:p w14:paraId="3690D495" w14:textId="61E71CA7" w:rsidR="0049408B" w:rsidRPr="00A23FA3" w:rsidDel="00E33BD5" w:rsidRDefault="0049408B" w:rsidP="00774ECE">
            <w:pPr>
              <w:widowControl/>
              <w:jc w:val="left"/>
              <w:rPr>
                <w:del w:id="2087" w:author="raye" w:date="2018-07-17T12:05:00Z"/>
                <w:rFonts w:ascii="Calibri" w:eastAsia="宋体" w:hAnsi="Calibri" w:cstheme="minorHAnsi"/>
                <w:kern w:val="0"/>
                <w:szCs w:val="21"/>
              </w:rPr>
            </w:pPr>
            <w:del w:id="2088" w:author="raye" w:date="2018-07-17T12:05:00Z">
              <w:r w:rsidRPr="00A23FA3" w:rsidDel="00E33BD5">
                <w:rPr>
                  <w:rFonts w:ascii="Calibri" w:eastAsia="宋体" w:hAnsi="Calibri" w:cstheme="minorHAnsi"/>
                  <w:kern w:val="0"/>
                  <w:szCs w:val="21"/>
                </w:rPr>
                <w:delText xml:space="preserve">Pending </w:delText>
              </w:r>
              <w:r w:rsidR="00604DE2" w:rsidRPr="00A23FA3" w:rsidDel="00E33BD5">
                <w:rPr>
                  <w:rFonts w:ascii="Calibri" w:eastAsia="宋体" w:hAnsi="Calibri" w:cstheme="minorHAnsi"/>
                  <w:kern w:val="0"/>
                  <w:szCs w:val="21"/>
                </w:rPr>
                <w:delText xml:space="preserve">Operations Analyst </w:delText>
              </w:r>
              <w:r w:rsidRPr="00A23FA3" w:rsidDel="00E33BD5">
                <w:rPr>
                  <w:rFonts w:ascii="Calibri" w:eastAsia="宋体" w:hAnsi="Calibri" w:cstheme="minorHAnsi"/>
                  <w:kern w:val="0"/>
                  <w:szCs w:val="21"/>
                </w:rPr>
                <w:delText>modify</w:delText>
              </w:r>
            </w:del>
          </w:p>
        </w:tc>
        <w:tc>
          <w:tcPr>
            <w:tcW w:w="1325" w:type="dxa"/>
            <w:shd w:val="clear" w:color="auto" w:fill="auto"/>
            <w:vAlign w:val="center"/>
            <w:hideMark/>
          </w:tcPr>
          <w:p w14:paraId="6D382694" w14:textId="0F857E3D" w:rsidR="0049408B" w:rsidRPr="00A23FA3" w:rsidDel="00E33BD5" w:rsidRDefault="009E51F8" w:rsidP="00774ECE">
            <w:pPr>
              <w:widowControl/>
              <w:jc w:val="left"/>
              <w:rPr>
                <w:del w:id="2089" w:author="raye" w:date="2018-07-17T12:05:00Z"/>
                <w:rFonts w:ascii="Calibri" w:eastAsia="宋体" w:hAnsi="Calibri" w:cstheme="minorHAnsi"/>
                <w:kern w:val="0"/>
                <w:szCs w:val="21"/>
              </w:rPr>
            </w:pPr>
            <w:del w:id="2090" w:author="raye" w:date="2018-07-17T12:05:00Z">
              <w:r w:rsidRPr="00A23FA3" w:rsidDel="00E33BD5">
                <w:rPr>
                  <w:rFonts w:ascii="Calibri" w:eastAsia="宋体" w:hAnsi="Calibri" w:cstheme="minorHAnsi"/>
                  <w:kern w:val="0"/>
                  <w:szCs w:val="21"/>
                </w:rPr>
                <w:delText xml:space="preserve">Operations </w:delText>
              </w:r>
              <w:r w:rsidR="00664E28" w:rsidRPr="00A23FA3" w:rsidDel="00E33BD5">
                <w:rPr>
                  <w:rFonts w:ascii="Calibri" w:eastAsia="宋体" w:hAnsi="Calibri" w:cstheme="minorHAnsi"/>
                  <w:kern w:val="0"/>
                  <w:szCs w:val="21"/>
                </w:rPr>
                <w:delText>M</w:delText>
              </w:r>
              <w:r w:rsidR="0049408B" w:rsidRPr="00A23FA3" w:rsidDel="00E33BD5">
                <w:rPr>
                  <w:rFonts w:ascii="Calibri" w:eastAsia="宋体" w:hAnsi="Calibri" w:cstheme="minorHAnsi"/>
                  <w:kern w:val="0"/>
                  <w:szCs w:val="21"/>
                </w:rPr>
                <w:delText>anager</w:delText>
              </w:r>
            </w:del>
          </w:p>
        </w:tc>
      </w:tr>
      <w:tr w:rsidR="00A23FA3" w:rsidRPr="00A23FA3" w:rsidDel="00E33BD5" w14:paraId="1A9F22B1" w14:textId="77777777" w:rsidTr="00E143FF">
        <w:trPr>
          <w:trHeight w:val="570"/>
          <w:del w:id="2091" w:author="raye" w:date="2018-07-17T12:05:00Z"/>
        </w:trPr>
        <w:tc>
          <w:tcPr>
            <w:tcW w:w="607" w:type="dxa"/>
            <w:shd w:val="clear" w:color="auto" w:fill="auto"/>
            <w:vAlign w:val="center"/>
            <w:hideMark/>
          </w:tcPr>
          <w:p w14:paraId="3A11015D" w14:textId="6F334F20" w:rsidR="0049408B" w:rsidRPr="00A23FA3" w:rsidDel="00E33BD5" w:rsidRDefault="0049408B" w:rsidP="00C409AC">
            <w:pPr>
              <w:widowControl/>
              <w:jc w:val="center"/>
              <w:rPr>
                <w:del w:id="2092" w:author="raye" w:date="2018-07-17T12:05:00Z"/>
                <w:rFonts w:ascii="Calibri" w:eastAsia="宋体" w:hAnsi="Calibri" w:cstheme="minorHAnsi"/>
                <w:kern w:val="0"/>
                <w:szCs w:val="21"/>
              </w:rPr>
            </w:pPr>
            <w:del w:id="2093" w:author="raye" w:date="2018-07-17T12:05:00Z">
              <w:r w:rsidRPr="00A23FA3" w:rsidDel="00E33BD5">
                <w:rPr>
                  <w:rFonts w:ascii="Calibri" w:eastAsia="宋体" w:hAnsi="Calibri" w:cstheme="minorHAnsi"/>
                  <w:kern w:val="0"/>
                  <w:szCs w:val="21"/>
                </w:rPr>
                <w:delText>2B</w:delText>
              </w:r>
            </w:del>
          </w:p>
        </w:tc>
        <w:tc>
          <w:tcPr>
            <w:tcW w:w="1660" w:type="dxa"/>
            <w:shd w:val="clear" w:color="auto" w:fill="auto"/>
            <w:vAlign w:val="center"/>
            <w:hideMark/>
          </w:tcPr>
          <w:p w14:paraId="396E165E" w14:textId="770B6009" w:rsidR="0049408B" w:rsidRPr="00A23FA3" w:rsidDel="00E33BD5" w:rsidRDefault="00174DD1" w:rsidP="00A769EC">
            <w:pPr>
              <w:widowControl/>
              <w:jc w:val="left"/>
              <w:rPr>
                <w:del w:id="2094" w:author="raye" w:date="2018-07-17T12:05:00Z"/>
                <w:rFonts w:ascii="Calibri" w:eastAsia="宋体" w:hAnsi="Calibri" w:cstheme="minorHAnsi"/>
                <w:kern w:val="0"/>
                <w:szCs w:val="21"/>
              </w:rPr>
            </w:pPr>
            <w:del w:id="2095" w:author="raye" w:date="2018-07-17T12:05:00Z">
              <w:r w:rsidRPr="00A23FA3" w:rsidDel="00E33BD5">
                <w:rPr>
                  <w:rFonts w:ascii="Calibri" w:eastAsia="宋体" w:hAnsi="Calibri" w:cstheme="minorHAnsi"/>
                  <w:kern w:val="0"/>
                  <w:szCs w:val="21"/>
                </w:rPr>
                <w:delText>I</w:delText>
              </w:r>
              <w:r w:rsidR="0049408B" w:rsidRPr="00A23FA3" w:rsidDel="00E33BD5">
                <w:rPr>
                  <w:rFonts w:ascii="Calibri" w:eastAsia="宋体" w:hAnsi="Calibri" w:cstheme="minorHAnsi"/>
                  <w:kern w:val="0"/>
                  <w:szCs w:val="21"/>
                </w:rPr>
                <w:delText xml:space="preserve">dentify if </w:delText>
              </w:r>
              <w:r w:rsidR="0079103F" w:rsidRPr="00A23FA3" w:rsidDel="00E33BD5">
                <w:rPr>
                  <w:rFonts w:ascii="Calibri" w:eastAsia="宋体" w:hAnsi="Calibri" w:cstheme="minorHAnsi"/>
                  <w:kern w:val="0"/>
                  <w:szCs w:val="21"/>
                </w:rPr>
                <w:delText>modification</w:delText>
              </w:r>
              <w:r w:rsidR="0049408B" w:rsidRPr="00A23FA3" w:rsidDel="00E33BD5">
                <w:rPr>
                  <w:rFonts w:ascii="Calibri" w:eastAsia="宋体" w:hAnsi="Calibri" w:cstheme="minorHAnsi"/>
                  <w:kern w:val="0"/>
                  <w:szCs w:val="21"/>
                </w:rPr>
                <w:delText xml:space="preserve"> needed</w:delText>
              </w:r>
            </w:del>
          </w:p>
        </w:tc>
        <w:tc>
          <w:tcPr>
            <w:tcW w:w="1841" w:type="dxa"/>
            <w:shd w:val="clear" w:color="auto" w:fill="auto"/>
            <w:vAlign w:val="center"/>
            <w:hideMark/>
          </w:tcPr>
          <w:p w14:paraId="4F5CD5DC" w14:textId="714F4FAD" w:rsidR="0049408B" w:rsidRPr="00A23FA3" w:rsidDel="00E33BD5" w:rsidRDefault="0049408B" w:rsidP="00774ECE">
            <w:pPr>
              <w:widowControl/>
              <w:jc w:val="left"/>
              <w:rPr>
                <w:del w:id="2096" w:author="raye" w:date="2018-07-17T12:05:00Z"/>
                <w:rFonts w:ascii="Calibri" w:eastAsia="宋体" w:hAnsi="Calibri" w:cstheme="minorHAnsi"/>
                <w:kern w:val="0"/>
                <w:szCs w:val="21"/>
              </w:rPr>
            </w:pPr>
            <w:del w:id="2097" w:author="raye" w:date="2018-07-17T12:05:00Z">
              <w:r w:rsidRPr="00A23FA3" w:rsidDel="00E33BD5">
                <w:rPr>
                  <w:rFonts w:ascii="Calibri" w:eastAsia="宋体" w:hAnsi="Calibri" w:cstheme="minorHAnsi"/>
                  <w:kern w:val="0"/>
                  <w:szCs w:val="21"/>
                </w:rPr>
                <w:delText xml:space="preserve">Under </w:delText>
              </w:r>
              <w:r w:rsidR="00174DD1" w:rsidRPr="00A23FA3" w:rsidDel="00E33BD5">
                <w:rPr>
                  <w:rFonts w:ascii="Calibri" w:eastAsia="宋体" w:hAnsi="Calibri" w:cstheme="minorHAnsi"/>
                  <w:kern w:val="0"/>
                  <w:szCs w:val="21"/>
                </w:rPr>
                <w:delText>O</w:delText>
              </w:r>
              <w:r w:rsidR="009E51F8" w:rsidRPr="00A23FA3" w:rsidDel="00E33BD5">
                <w:rPr>
                  <w:rFonts w:ascii="Calibri" w:eastAsia="宋体" w:hAnsi="Calibri" w:cstheme="minorHAnsi"/>
                  <w:kern w:val="0"/>
                  <w:szCs w:val="21"/>
                </w:rPr>
                <w:delText xml:space="preserve">perations </w:delText>
              </w:r>
              <w:r w:rsidR="00174DD1" w:rsidRPr="00A23FA3" w:rsidDel="00E33BD5">
                <w:rPr>
                  <w:rFonts w:ascii="Calibri" w:eastAsia="宋体" w:hAnsi="Calibri" w:cstheme="minorHAnsi"/>
                  <w:kern w:val="0"/>
                  <w:szCs w:val="21"/>
                </w:rPr>
                <w:delText>M</w:delText>
              </w:r>
              <w:r w:rsidRPr="00A23FA3" w:rsidDel="00E33BD5">
                <w:rPr>
                  <w:rFonts w:ascii="Calibri" w:eastAsia="宋体" w:hAnsi="Calibri" w:cstheme="minorHAnsi"/>
                  <w:kern w:val="0"/>
                  <w:szCs w:val="21"/>
                </w:rPr>
                <w:delText>anager review</w:delText>
              </w:r>
            </w:del>
          </w:p>
        </w:tc>
        <w:tc>
          <w:tcPr>
            <w:tcW w:w="1700" w:type="dxa"/>
            <w:shd w:val="clear" w:color="auto" w:fill="auto"/>
            <w:vAlign w:val="center"/>
            <w:hideMark/>
          </w:tcPr>
          <w:p w14:paraId="37853E3A" w14:textId="0AB0902B" w:rsidR="0049408B" w:rsidRPr="00A23FA3" w:rsidDel="00E33BD5" w:rsidRDefault="0049408B" w:rsidP="00774ECE">
            <w:pPr>
              <w:widowControl/>
              <w:jc w:val="left"/>
              <w:rPr>
                <w:del w:id="2098" w:author="raye" w:date="2018-07-17T12:05:00Z"/>
                <w:rFonts w:ascii="Calibri" w:eastAsia="宋体" w:hAnsi="Calibri" w:cstheme="minorHAnsi"/>
                <w:kern w:val="0"/>
                <w:szCs w:val="21"/>
              </w:rPr>
            </w:pPr>
            <w:del w:id="2099" w:author="raye" w:date="2018-07-17T12:05:00Z">
              <w:r w:rsidRPr="00A23FA3" w:rsidDel="00E33BD5">
                <w:rPr>
                  <w:rFonts w:ascii="Calibri" w:eastAsia="宋体" w:hAnsi="Calibri" w:cstheme="minorHAnsi"/>
                  <w:kern w:val="0"/>
                  <w:szCs w:val="21"/>
                </w:rPr>
                <w:delText>Sign-off with approval</w:delText>
              </w:r>
            </w:del>
          </w:p>
        </w:tc>
        <w:tc>
          <w:tcPr>
            <w:tcW w:w="1700" w:type="dxa"/>
            <w:shd w:val="clear" w:color="auto" w:fill="auto"/>
            <w:vAlign w:val="center"/>
            <w:hideMark/>
          </w:tcPr>
          <w:p w14:paraId="0DB100BA" w14:textId="7911FF21" w:rsidR="0049408B" w:rsidRPr="00A23FA3" w:rsidDel="00E33BD5" w:rsidRDefault="00174DD1" w:rsidP="00774ECE">
            <w:pPr>
              <w:widowControl/>
              <w:jc w:val="left"/>
              <w:rPr>
                <w:del w:id="2100" w:author="raye" w:date="2018-07-17T12:05:00Z"/>
                <w:rFonts w:ascii="Calibri" w:eastAsia="宋体" w:hAnsi="Calibri" w:cstheme="minorHAnsi"/>
                <w:kern w:val="0"/>
                <w:szCs w:val="21"/>
              </w:rPr>
            </w:pPr>
            <w:del w:id="2101" w:author="raye" w:date="2018-07-17T12:05:00Z">
              <w:r w:rsidRPr="00A23FA3" w:rsidDel="00E33BD5">
                <w:rPr>
                  <w:rFonts w:ascii="Calibri" w:eastAsia="宋体" w:hAnsi="Calibri" w:cstheme="minorHAnsi"/>
                  <w:kern w:val="0"/>
                  <w:szCs w:val="21"/>
                </w:rPr>
                <w:delText xml:space="preserve">Close </w:delText>
              </w:r>
              <w:r w:rsidR="0049408B" w:rsidRPr="00A23FA3" w:rsidDel="00E33BD5">
                <w:rPr>
                  <w:rFonts w:ascii="Calibri" w:eastAsia="宋体" w:hAnsi="Calibri" w:cstheme="minorHAnsi"/>
                  <w:kern w:val="0"/>
                  <w:szCs w:val="21"/>
                </w:rPr>
                <w:delText>Approval</w:delText>
              </w:r>
            </w:del>
          </w:p>
        </w:tc>
        <w:tc>
          <w:tcPr>
            <w:tcW w:w="1325" w:type="dxa"/>
            <w:shd w:val="clear" w:color="auto" w:fill="auto"/>
            <w:vAlign w:val="center"/>
            <w:hideMark/>
          </w:tcPr>
          <w:p w14:paraId="5A75A840" w14:textId="2033FC1E" w:rsidR="0049408B" w:rsidRPr="00A23FA3" w:rsidDel="00E33BD5" w:rsidRDefault="009E51F8" w:rsidP="00774ECE">
            <w:pPr>
              <w:widowControl/>
              <w:jc w:val="left"/>
              <w:rPr>
                <w:del w:id="2102" w:author="raye" w:date="2018-07-17T12:05:00Z"/>
                <w:rFonts w:ascii="Calibri" w:eastAsia="宋体" w:hAnsi="Calibri" w:cstheme="minorHAnsi"/>
                <w:kern w:val="0"/>
                <w:szCs w:val="21"/>
              </w:rPr>
            </w:pPr>
            <w:del w:id="2103" w:author="raye" w:date="2018-07-17T12:05:00Z">
              <w:r w:rsidRPr="00A23FA3" w:rsidDel="00E33BD5">
                <w:rPr>
                  <w:rFonts w:ascii="Calibri" w:eastAsia="宋体" w:hAnsi="Calibri" w:cstheme="minorHAnsi"/>
                  <w:kern w:val="0"/>
                  <w:szCs w:val="21"/>
                </w:rPr>
                <w:delText xml:space="preserve">Operations </w:delText>
              </w:r>
              <w:r w:rsidR="00174DD1" w:rsidRPr="00A23FA3" w:rsidDel="00E33BD5">
                <w:rPr>
                  <w:rFonts w:ascii="Calibri" w:eastAsia="宋体" w:hAnsi="Calibri" w:cstheme="minorHAnsi"/>
                  <w:kern w:val="0"/>
                  <w:szCs w:val="21"/>
                </w:rPr>
                <w:delText>M</w:delText>
              </w:r>
              <w:r w:rsidR="0049408B" w:rsidRPr="00A23FA3" w:rsidDel="00E33BD5">
                <w:rPr>
                  <w:rFonts w:ascii="Calibri" w:eastAsia="宋体" w:hAnsi="Calibri" w:cstheme="minorHAnsi"/>
                  <w:kern w:val="0"/>
                  <w:szCs w:val="21"/>
                </w:rPr>
                <w:delText>anager</w:delText>
              </w:r>
            </w:del>
          </w:p>
        </w:tc>
      </w:tr>
      <w:tr w:rsidR="00A23FA3" w:rsidRPr="00A23FA3" w:rsidDel="00E33BD5" w14:paraId="66029233" w14:textId="77777777" w:rsidTr="00E143FF">
        <w:trPr>
          <w:trHeight w:val="570"/>
          <w:del w:id="2104" w:author="raye" w:date="2018-07-17T12:05:00Z"/>
        </w:trPr>
        <w:tc>
          <w:tcPr>
            <w:tcW w:w="607" w:type="dxa"/>
            <w:shd w:val="clear" w:color="auto" w:fill="auto"/>
            <w:vAlign w:val="center"/>
            <w:hideMark/>
          </w:tcPr>
          <w:p w14:paraId="037FEC5B" w14:textId="2CB72E22" w:rsidR="0049408B" w:rsidRPr="00A23FA3" w:rsidDel="00E33BD5" w:rsidRDefault="0049408B" w:rsidP="00C409AC">
            <w:pPr>
              <w:widowControl/>
              <w:jc w:val="center"/>
              <w:rPr>
                <w:del w:id="2105" w:author="raye" w:date="2018-07-17T12:05:00Z"/>
                <w:rFonts w:ascii="Calibri" w:eastAsia="宋体" w:hAnsi="Calibri" w:cstheme="minorHAnsi"/>
                <w:kern w:val="0"/>
                <w:szCs w:val="21"/>
              </w:rPr>
            </w:pPr>
            <w:del w:id="2106" w:author="raye" w:date="2018-07-17T12:05:00Z">
              <w:r w:rsidRPr="00A23FA3" w:rsidDel="00E33BD5">
                <w:rPr>
                  <w:rFonts w:ascii="Calibri" w:eastAsia="宋体" w:hAnsi="Calibri" w:cstheme="minorHAnsi"/>
                  <w:kern w:val="0"/>
                  <w:szCs w:val="21"/>
                </w:rPr>
                <w:delText>2C</w:delText>
              </w:r>
            </w:del>
          </w:p>
        </w:tc>
        <w:tc>
          <w:tcPr>
            <w:tcW w:w="1660" w:type="dxa"/>
            <w:shd w:val="clear" w:color="auto" w:fill="auto"/>
            <w:vAlign w:val="center"/>
            <w:hideMark/>
          </w:tcPr>
          <w:p w14:paraId="5D9B2437" w14:textId="1EB2CAE6" w:rsidR="0049408B" w:rsidRPr="00A23FA3" w:rsidDel="00E33BD5" w:rsidRDefault="00174DD1" w:rsidP="00A769EC">
            <w:pPr>
              <w:widowControl/>
              <w:jc w:val="left"/>
              <w:rPr>
                <w:del w:id="2107" w:author="raye" w:date="2018-07-17T12:05:00Z"/>
                <w:rFonts w:ascii="Calibri" w:eastAsia="宋体" w:hAnsi="Calibri" w:cstheme="minorHAnsi"/>
                <w:kern w:val="0"/>
                <w:szCs w:val="21"/>
              </w:rPr>
            </w:pPr>
            <w:del w:id="2108" w:author="raye" w:date="2018-07-17T12:05:00Z">
              <w:r w:rsidRPr="00A23FA3" w:rsidDel="00E33BD5">
                <w:rPr>
                  <w:rFonts w:ascii="Calibri" w:eastAsia="宋体" w:hAnsi="Calibri" w:cstheme="minorHAnsi"/>
                  <w:kern w:val="0"/>
                  <w:szCs w:val="21"/>
                </w:rPr>
                <w:delText>I</w:delText>
              </w:r>
              <w:r w:rsidR="0049408B" w:rsidRPr="00A23FA3" w:rsidDel="00E33BD5">
                <w:rPr>
                  <w:rFonts w:ascii="Calibri" w:eastAsia="宋体" w:hAnsi="Calibri" w:cstheme="minorHAnsi"/>
                  <w:kern w:val="0"/>
                  <w:szCs w:val="21"/>
                </w:rPr>
                <w:delText xml:space="preserve">dentify if </w:delText>
              </w:r>
              <w:r w:rsidR="0079103F" w:rsidRPr="00A23FA3" w:rsidDel="00E33BD5">
                <w:rPr>
                  <w:rFonts w:ascii="Calibri" w:eastAsia="宋体" w:hAnsi="Calibri" w:cstheme="minorHAnsi"/>
                  <w:kern w:val="0"/>
                  <w:szCs w:val="21"/>
                </w:rPr>
                <w:delText>modification</w:delText>
              </w:r>
              <w:r w:rsidR="0049408B" w:rsidRPr="00A23FA3" w:rsidDel="00E33BD5">
                <w:rPr>
                  <w:rFonts w:ascii="Calibri" w:eastAsia="宋体" w:hAnsi="Calibri" w:cstheme="minorHAnsi"/>
                  <w:kern w:val="0"/>
                  <w:szCs w:val="21"/>
                </w:rPr>
                <w:delText xml:space="preserve"> needed</w:delText>
              </w:r>
            </w:del>
          </w:p>
        </w:tc>
        <w:tc>
          <w:tcPr>
            <w:tcW w:w="1841" w:type="dxa"/>
            <w:shd w:val="clear" w:color="auto" w:fill="auto"/>
            <w:vAlign w:val="center"/>
            <w:hideMark/>
          </w:tcPr>
          <w:p w14:paraId="23C944EC" w14:textId="013AE0CE" w:rsidR="0049408B" w:rsidRPr="00A23FA3" w:rsidDel="00E33BD5" w:rsidRDefault="0049408B" w:rsidP="00774ECE">
            <w:pPr>
              <w:widowControl/>
              <w:jc w:val="left"/>
              <w:rPr>
                <w:del w:id="2109" w:author="raye" w:date="2018-07-17T12:05:00Z"/>
                <w:rFonts w:ascii="Calibri" w:eastAsia="宋体" w:hAnsi="Calibri" w:cstheme="minorHAnsi"/>
                <w:kern w:val="0"/>
                <w:szCs w:val="21"/>
              </w:rPr>
            </w:pPr>
            <w:del w:id="2110" w:author="raye" w:date="2018-07-17T12:05:00Z">
              <w:r w:rsidRPr="00A23FA3" w:rsidDel="00E33BD5">
                <w:rPr>
                  <w:rFonts w:ascii="Calibri" w:eastAsia="宋体" w:hAnsi="Calibri" w:cstheme="minorHAnsi"/>
                  <w:kern w:val="0"/>
                  <w:szCs w:val="21"/>
                </w:rPr>
                <w:delText xml:space="preserve">Under </w:delText>
              </w:r>
              <w:r w:rsidR="00174DD1" w:rsidRPr="00A23FA3" w:rsidDel="00E33BD5">
                <w:rPr>
                  <w:rFonts w:ascii="Calibri" w:eastAsia="宋体" w:hAnsi="Calibri" w:cstheme="minorHAnsi"/>
                  <w:kern w:val="0"/>
                  <w:szCs w:val="21"/>
                </w:rPr>
                <w:delText>O</w:delText>
              </w:r>
              <w:r w:rsidR="009E51F8" w:rsidRPr="00A23FA3" w:rsidDel="00E33BD5">
                <w:rPr>
                  <w:rFonts w:ascii="Calibri" w:eastAsia="宋体" w:hAnsi="Calibri" w:cstheme="minorHAnsi"/>
                  <w:kern w:val="0"/>
                  <w:szCs w:val="21"/>
                </w:rPr>
                <w:delText xml:space="preserve">perations </w:delText>
              </w:r>
              <w:r w:rsidR="00174DD1" w:rsidRPr="00A23FA3" w:rsidDel="00E33BD5">
                <w:rPr>
                  <w:rFonts w:ascii="Calibri" w:eastAsia="宋体" w:hAnsi="Calibri" w:cstheme="minorHAnsi"/>
                  <w:kern w:val="0"/>
                  <w:szCs w:val="21"/>
                </w:rPr>
                <w:delText>M</w:delText>
              </w:r>
              <w:r w:rsidRPr="00A23FA3" w:rsidDel="00E33BD5">
                <w:rPr>
                  <w:rFonts w:ascii="Calibri" w:eastAsia="宋体" w:hAnsi="Calibri" w:cstheme="minorHAnsi"/>
                  <w:kern w:val="0"/>
                  <w:szCs w:val="21"/>
                </w:rPr>
                <w:delText>anager review</w:delText>
              </w:r>
            </w:del>
          </w:p>
        </w:tc>
        <w:tc>
          <w:tcPr>
            <w:tcW w:w="1700" w:type="dxa"/>
            <w:shd w:val="clear" w:color="auto" w:fill="auto"/>
            <w:vAlign w:val="center"/>
            <w:hideMark/>
          </w:tcPr>
          <w:p w14:paraId="7B65DDA2" w14:textId="00B412EC" w:rsidR="0049408B" w:rsidRPr="00A23FA3" w:rsidDel="00E33BD5" w:rsidRDefault="00174DD1" w:rsidP="00774ECE">
            <w:pPr>
              <w:widowControl/>
              <w:jc w:val="left"/>
              <w:rPr>
                <w:del w:id="2111" w:author="raye" w:date="2018-07-17T12:05:00Z"/>
                <w:rFonts w:ascii="Calibri" w:eastAsia="宋体" w:hAnsi="Calibri" w:cstheme="minorHAnsi"/>
                <w:kern w:val="0"/>
                <w:szCs w:val="21"/>
              </w:rPr>
            </w:pPr>
            <w:del w:id="2112" w:author="raye" w:date="2018-07-17T12:05:00Z">
              <w:r w:rsidRPr="00A23FA3" w:rsidDel="00E33BD5">
                <w:rPr>
                  <w:rFonts w:ascii="Calibri" w:eastAsia="宋体" w:hAnsi="Calibri" w:cstheme="minorHAnsi"/>
                  <w:kern w:val="0"/>
                  <w:szCs w:val="21"/>
                </w:rPr>
                <w:delText>Refer to C</w:delText>
              </w:r>
              <w:r w:rsidR="0049408B" w:rsidRPr="00A23FA3" w:rsidDel="00E33BD5">
                <w:rPr>
                  <w:rFonts w:ascii="Calibri" w:eastAsia="宋体" w:hAnsi="Calibri" w:cstheme="minorHAnsi"/>
                  <w:kern w:val="0"/>
                  <w:szCs w:val="21"/>
                </w:rPr>
                <w:delText>ompliance unit to review</w:delText>
              </w:r>
            </w:del>
          </w:p>
        </w:tc>
        <w:tc>
          <w:tcPr>
            <w:tcW w:w="1700" w:type="dxa"/>
            <w:shd w:val="clear" w:color="auto" w:fill="auto"/>
            <w:vAlign w:val="center"/>
            <w:hideMark/>
          </w:tcPr>
          <w:p w14:paraId="0DF49022" w14:textId="07985C81" w:rsidR="0049408B" w:rsidRPr="00A23FA3" w:rsidDel="00E33BD5" w:rsidRDefault="00174DD1" w:rsidP="00774ECE">
            <w:pPr>
              <w:widowControl/>
              <w:jc w:val="left"/>
              <w:rPr>
                <w:del w:id="2113" w:author="raye" w:date="2018-07-17T12:05:00Z"/>
                <w:rFonts w:ascii="Calibri" w:eastAsia="宋体" w:hAnsi="Calibri" w:cstheme="minorHAnsi"/>
                <w:kern w:val="0"/>
                <w:szCs w:val="21"/>
              </w:rPr>
            </w:pPr>
            <w:del w:id="2114" w:author="raye" w:date="2018-07-17T12:05:00Z">
              <w:r w:rsidRPr="00A23FA3" w:rsidDel="00E33BD5">
                <w:rPr>
                  <w:rFonts w:ascii="Calibri" w:eastAsia="宋体" w:hAnsi="Calibri" w:cstheme="minorHAnsi"/>
                  <w:kern w:val="0"/>
                  <w:szCs w:val="21"/>
                </w:rPr>
                <w:delText>Pending Compliance S</w:delText>
              </w:r>
              <w:r w:rsidR="0049408B" w:rsidRPr="00A23FA3" w:rsidDel="00E33BD5">
                <w:rPr>
                  <w:rFonts w:ascii="Calibri" w:eastAsia="宋体" w:hAnsi="Calibri" w:cstheme="minorHAnsi"/>
                  <w:kern w:val="0"/>
                  <w:szCs w:val="21"/>
                </w:rPr>
                <w:delText>upervisor assign</w:delText>
              </w:r>
            </w:del>
          </w:p>
        </w:tc>
        <w:tc>
          <w:tcPr>
            <w:tcW w:w="1325" w:type="dxa"/>
            <w:shd w:val="clear" w:color="auto" w:fill="auto"/>
            <w:vAlign w:val="center"/>
            <w:hideMark/>
          </w:tcPr>
          <w:p w14:paraId="7A4A1AA0" w14:textId="7A78AEB7" w:rsidR="0049408B" w:rsidRPr="00A23FA3" w:rsidDel="00E33BD5" w:rsidRDefault="009E51F8" w:rsidP="00774ECE">
            <w:pPr>
              <w:widowControl/>
              <w:jc w:val="left"/>
              <w:rPr>
                <w:del w:id="2115" w:author="raye" w:date="2018-07-17T12:05:00Z"/>
                <w:rFonts w:ascii="Calibri" w:eastAsia="宋体" w:hAnsi="Calibri" w:cstheme="minorHAnsi"/>
                <w:kern w:val="0"/>
                <w:szCs w:val="21"/>
              </w:rPr>
            </w:pPr>
            <w:del w:id="2116" w:author="raye" w:date="2018-07-17T12:05:00Z">
              <w:r w:rsidRPr="00A23FA3" w:rsidDel="00E33BD5">
                <w:rPr>
                  <w:rFonts w:ascii="Calibri" w:eastAsia="宋体" w:hAnsi="Calibri" w:cstheme="minorHAnsi"/>
                  <w:kern w:val="0"/>
                  <w:szCs w:val="21"/>
                </w:rPr>
                <w:delText xml:space="preserve">Operations </w:delText>
              </w:r>
              <w:r w:rsidR="00174DD1" w:rsidRPr="00A23FA3" w:rsidDel="00E33BD5">
                <w:rPr>
                  <w:rFonts w:ascii="Calibri" w:eastAsia="宋体" w:hAnsi="Calibri" w:cstheme="minorHAnsi"/>
                  <w:kern w:val="0"/>
                  <w:szCs w:val="21"/>
                </w:rPr>
                <w:delText>M</w:delText>
              </w:r>
              <w:r w:rsidR="0049408B" w:rsidRPr="00A23FA3" w:rsidDel="00E33BD5">
                <w:rPr>
                  <w:rFonts w:ascii="Calibri" w:eastAsia="宋体" w:hAnsi="Calibri" w:cstheme="minorHAnsi"/>
                  <w:kern w:val="0"/>
                  <w:szCs w:val="21"/>
                </w:rPr>
                <w:delText>anager</w:delText>
              </w:r>
            </w:del>
          </w:p>
        </w:tc>
      </w:tr>
      <w:tr w:rsidR="00A23FA3" w:rsidRPr="00A23FA3" w:rsidDel="00E33BD5" w14:paraId="0BAFADAF" w14:textId="77777777" w:rsidTr="00E143FF">
        <w:trPr>
          <w:trHeight w:val="570"/>
          <w:del w:id="2117" w:author="raye" w:date="2018-07-17T12:05:00Z"/>
        </w:trPr>
        <w:tc>
          <w:tcPr>
            <w:tcW w:w="607" w:type="dxa"/>
            <w:shd w:val="clear" w:color="auto" w:fill="auto"/>
            <w:vAlign w:val="center"/>
            <w:hideMark/>
          </w:tcPr>
          <w:p w14:paraId="13554C3B" w14:textId="0CC43D5C" w:rsidR="0049408B" w:rsidRPr="00A23FA3" w:rsidDel="00E33BD5" w:rsidRDefault="0049408B" w:rsidP="00C409AC">
            <w:pPr>
              <w:widowControl/>
              <w:jc w:val="center"/>
              <w:rPr>
                <w:del w:id="2118" w:author="raye" w:date="2018-07-17T12:05:00Z"/>
                <w:rFonts w:ascii="Calibri" w:eastAsia="宋体" w:hAnsi="Calibri" w:cstheme="minorHAnsi"/>
                <w:kern w:val="0"/>
                <w:szCs w:val="21"/>
              </w:rPr>
            </w:pPr>
            <w:del w:id="2119" w:author="raye" w:date="2018-07-17T12:05:00Z">
              <w:r w:rsidRPr="00A23FA3" w:rsidDel="00E33BD5">
                <w:rPr>
                  <w:rFonts w:ascii="Calibri" w:eastAsia="宋体" w:hAnsi="Calibri" w:cstheme="minorHAnsi"/>
                  <w:kern w:val="0"/>
                  <w:szCs w:val="21"/>
                </w:rPr>
                <w:delText>3</w:delText>
              </w:r>
            </w:del>
          </w:p>
        </w:tc>
        <w:tc>
          <w:tcPr>
            <w:tcW w:w="1660" w:type="dxa"/>
            <w:shd w:val="clear" w:color="auto" w:fill="auto"/>
            <w:vAlign w:val="center"/>
            <w:hideMark/>
          </w:tcPr>
          <w:p w14:paraId="4A5A233D" w14:textId="59B9218E" w:rsidR="0049408B" w:rsidRPr="00A23FA3" w:rsidDel="00E33BD5" w:rsidRDefault="00174DD1" w:rsidP="00A769EC">
            <w:pPr>
              <w:widowControl/>
              <w:jc w:val="left"/>
              <w:rPr>
                <w:del w:id="2120" w:author="raye" w:date="2018-07-17T12:05:00Z"/>
                <w:rFonts w:ascii="Calibri" w:eastAsia="宋体" w:hAnsi="Calibri" w:cstheme="minorHAnsi"/>
                <w:kern w:val="0"/>
                <w:szCs w:val="21"/>
              </w:rPr>
            </w:pPr>
            <w:del w:id="2121" w:author="raye" w:date="2018-07-17T12:05:00Z">
              <w:r w:rsidRPr="00A23FA3" w:rsidDel="00E33BD5">
                <w:rPr>
                  <w:rFonts w:ascii="Calibri" w:eastAsia="宋体" w:hAnsi="Calibri" w:cstheme="minorHAnsi"/>
                  <w:kern w:val="0"/>
                  <w:szCs w:val="21"/>
                </w:rPr>
                <w:delText>Assign to Compliance A</w:delText>
              </w:r>
              <w:r w:rsidR="00832A27" w:rsidRPr="00A23FA3" w:rsidDel="00E33BD5">
                <w:rPr>
                  <w:rFonts w:ascii="Calibri" w:eastAsia="宋体" w:hAnsi="Calibri" w:cstheme="minorHAnsi"/>
                  <w:kern w:val="0"/>
                  <w:szCs w:val="21"/>
                </w:rPr>
                <w:delText>nalyst</w:delText>
              </w:r>
            </w:del>
          </w:p>
        </w:tc>
        <w:tc>
          <w:tcPr>
            <w:tcW w:w="1841" w:type="dxa"/>
            <w:shd w:val="clear" w:color="auto" w:fill="auto"/>
            <w:vAlign w:val="center"/>
            <w:hideMark/>
          </w:tcPr>
          <w:p w14:paraId="7F06B0A6" w14:textId="0A8AE370" w:rsidR="0049408B" w:rsidRPr="00A23FA3" w:rsidDel="00E33BD5" w:rsidRDefault="00174DD1" w:rsidP="00774ECE">
            <w:pPr>
              <w:widowControl/>
              <w:jc w:val="left"/>
              <w:rPr>
                <w:del w:id="2122" w:author="raye" w:date="2018-07-17T12:05:00Z"/>
                <w:rFonts w:ascii="Calibri" w:eastAsia="宋体" w:hAnsi="Calibri" w:cstheme="minorHAnsi"/>
                <w:kern w:val="0"/>
                <w:szCs w:val="21"/>
              </w:rPr>
            </w:pPr>
            <w:del w:id="2123" w:author="raye" w:date="2018-07-17T12:05:00Z">
              <w:r w:rsidRPr="00A23FA3" w:rsidDel="00E33BD5">
                <w:rPr>
                  <w:rFonts w:ascii="Calibri" w:eastAsia="宋体" w:hAnsi="Calibri" w:cstheme="minorHAnsi"/>
                  <w:kern w:val="0"/>
                  <w:szCs w:val="21"/>
                </w:rPr>
                <w:delText>Pending C</w:delText>
              </w:r>
              <w:r w:rsidR="0049408B" w:rsidRPr="00A23FA3" w:rsidDel="00E33BD5">
                <w:rPr>
                  <w:rFonts w:ascii="Calibri" w:eastAsia="宋体" w:hAnsi="Calibri" w:cstheme="minorHAnsi"/>
                  <w:kern w:val="0"/>
                  <w:szCs w:val="21"/>
                </w:rPr>
                <w:delText>omplianc</w:delText>
              </w:r>
              <w:r w:rsidRPr="00A23FA3" w:rsidDel="00E33BD5">
                <w:rPr>
                  <w:rFonts w:ascii="Calibri" w:eastAsia="宋体" w:hAnsi="Calibri" w:cstheme="minorHAnsi"/>
                  <w:kern w:val="0"/>
                  <w:szCs w:val="21"/>
                </w:rPr>
                <w:delText>e S</w:delText>
              </w:r>
              <w:r w:rsidR="0049408B" w:rsidRPr="00A23FA3" w:rsidDel="00E33BD5">
                <w:rPr>
                  <w:rFonts w:ascii="Calibri" w:eastAsia="宋体" w:hAnsi="Calibri" w:cstheme="minorHAnsi"/>
                  <w:kern w:val="0"/>
                  <w:szCs w:val="21"/>
                </w:rPr>
                <w:delText>upervisor assign</w:delText>
              </w:r>
            </w:del>
          </w:p>
        </w:tc>
        <w:tc>
          <w:tcPr>
            <w:tcW w:w="1700" w:type="dxa"/>
            <w:shd w:val="clear" w:color="auto" w:fill="auto"/>
            <w:vAlign w:val="center"/>
            <w:hideMark/>
          </w:tcPr>
          <w:p w14:paraId="3EB3DA2C" w14:textId="03A91A5D" w:rsidR="0049408B" w:rsidRPr="00A23FA3" w:rsidDel="00E33BD5" w:rsidRDefault="00174DD1" w:rsidP="00774ECE">
            <w:pPr>
              <w:widowControl/>
              <w:jc w:val="left"/>
              <w:rPr>
                <w:del w:id="2124" w:author="raye" w:date="2018-07-17T12:05:00Z"/>
                <w:rFonts w:ascii="Calibri" w:eastAsia="宋体" w:hAnsi="Calibri" w:cstheme="minorHAnsi"/>
                <w:kern w:val="0"/>
                <w:szCs w:val="21"/>
              </w:rPr>
            </w:pPr>
            <w:del w:id="2125" w:author="raye" w:date="2018-07-17T12:05:00Z">
              <w:r w:rsidRPr="00A23FA3" w:rsidDel="00E33BD5">
                <w:rPr>
                  <w:rFonts w:ascii="Calibri" w:eastAsia="宋体" w:hAnsi="Calibri" w:cstheme="minorHAnsi"/>
                  <w:kern w:val="0"/>
                  <w:szCs w:val="21"/>
                </w:rPr>
                <w:delText>Assign to Compliance Analyst</w:delText>
              </w:r>
            </w:del>
          </w:p>
        </w:tc>
        <w:tc>
          <w:tcPr>
            <w:tcW w:w="1700" w:type="dxa"/>
            <w:shd w:val="clear" w:color="auto" w:fill="auto"/>
            <w:vAlign w:val="center"/>
            <w:hideMark/>
          </w:tcPr>
          <w:p w14:paraId="14C5AC38" w14:textId="096516C3" w:rsidR="0049408B" w:rsidRPr="00A23FA3" w:rsidDel="00E33BD5" w:rsidRDefault="0049408B" w:rsidP="00774ECE">
            <w:pPr>
              <w:widowControl/>
              <w:jc w:val="left"/>
              <w:rPr>
                <w:del w:id="2126" w:author="raye" w:date="2018-07-17T12:05:00Z"/>
                <w:rFonts w:ascii="Calibri" w:eastAsia="宋体" w:hAnsi="Calibri" w:cstheme="minorHAnsi"/>
                <w:kern w:val="0"/>
                <w:szCs w:val="21"/>
              </w:rPr>
            </w:pPr>
            <w:del w:id="2127" w:author="raye" w:date="2018-07-17T12:05:00Z">
              <w:r w:rsidRPr="00A23FA3" w:rsidDel="00E33BD5">
                <w:rPr>
                  <w:rFonts w:ascii="Calibri" w:eastAsia="宋体" w:hAnsi="Calibri" w:cstheme="minorHAnsi"/>
                  <w:kern w:val="0"/>
                  <w:szCs w:val="21"/>
                </w:rPr>
                <w:delText>Pending Compliance Analyst review</w:delText>
              </w:r>
            </w:del>
          </w:p>
        </w:tc>
        <w:tc>
          <w:tcPr>
            <w:tcW w:w="1325" w:type="dxa"/>
            <w:shd w:val="clear" w:color="auto" w:fill="auto"/>
            <w:vAlign w:val="center"/>
            <w:hideMark/>
          </w:tcPr>
          <w:p w14:paraId="7E6C98D6" w14:textId="0626FA6E" w:rsidR="0049408B" w:rsidRPr="00A23FA3" w:rsidDel="00E33BD5" w:rsidRDefault="0049408B" w:rsidP="00774ECE">
            <w:pPr>
              <w:widowControl/>
              <w:jc w:val="left"/>
              <w:rPr>
                <w:del w:id="2128" w:author="raye" w:date="2018-07-17T12:05:00Z"/>
                <w:rFonts w:ascii="Calibri" w:eastAsia="宋体" w:hAnsi="Calibri" w:cstheme="minorHAnsi"/>
                <w:kern w:val="0"/>
                <w:szCs w:val="21"/>
              </w:rPr>
            </w:pPr>
            <w:del w:id="2129" w:author="raye" w:date="2018-07-17T12:05:00Z">
              <w:r w:rsidRPr="00A23FA3" w:rsidDel="00E33BD5">
                <w:rPr>
                  <w:rFonts w:ascii="Calibri" w:eastAsia="宋体" w:hAnsi="Calibri" w:cstheme="minorHAnsi"/>
                  <w:kern w:val="0"/>
                  <w:szCs w:val="21"/>
                </w:rPr>
                <w:delText>Compliance Supervisor</w:delText>
              </w:r>
            </w:del>
          </w:p>
        </w:tc>
      </w:tr>
      <w:tr w:rsidR="00A23FA3" w:rsidRPr="00A23FA3" w:rsidDel="00E33BD5" w14:paraId="6DA6CF6A" w14:textId="77777777" w:rsidTr="00E143FF">
        <w:trPr>
          <w:trHeight w:val="570"/>
          <w:del w:id="2130" w:author="raye" w:date="2018-07-17T12:05:00Z"/>
        </w:trPr>
        <w:tc>
          <w:tcPr>
            <w:tcW w:w="607" w:type="dxa"/>
            <w:shd w:val="clear" w:color="auto" w:fill="auto"/>
            <w:vAlign w:val="center"/>
            <w:hideMark/>
          </w:tcPr>
          <w:p w14:paraId="02525D83" w14:textId="69F241F6" w:rsidR="0049408B" w:rsidRPr="00A23FA3" w:rsidDel="00E33BD5" w:rsidRDefault="0049408B" w:rsidP="00C409AC">
            <w:pPr>
              <w:widowControl/>
              <w:jc w:val="center"/>
              <w:rPr>
                <w:del w:id="2131" w:author="raye" w:date="2018-07-17T12:05:00Z"/>
                <w:rFonts w:ascii="Calibri" w:eastAsia="宋体" w:hAnsi="Calibri" w:cstheme="minorHAnsi"/>
                <w:kern w:val="0"/>
                <w:szCs w:val="21"/>
              </w:rPr>
            </w:pPr>
            <w:del w:id="2132" w:author="raye" w:date="2018-07-17T12:05:00Z">
              <w:r w:rsidRPr="00A23FA3" w:rsidDel="00E33BD5">
                <w:rPr>
                  <w:rFonts w:ascii="Calibri" w:eastAsia="宋体" w:hAnsi="Calibri" w:cstheme="minorHAnsi"/>
                  <w:kern w:val="0"/>
                  <w:szCs w:val="21"/>
                </w:rPr>
                <w:delText>4</w:delText>
              </w:r>
            </w:del>
          </w:p>
        </w:tc>
        <w:tc>
          <w:tcPr>
            <w:tcW w:w="1660" w:type="dxa"/>
            <w:shd w:val="clear" w:color="auto" w:fill="auto"/>
            <w:vAlign w:val="center"/>
            <w:hideMark/>
          </w:tcPr>
          <w:p w14:paraId="2CDA0C29" w14:textId="6A151229" w:rsidR="0049408B" w:rsidRPr="00A23FA3" w:rsidDel="00E33BD5" w:rsidRDefault="005F7876" w:rsidP="00A769EC">
            <w:pPr>
              <w:widowControl/>
              <w:jc w:val="left"/>
              <w:rPr>
                <w:del w:id="2133" w:author="raye" w:date="2018-07-17T12:05:00Z"/>
                <w:rFonts w:ascii="Calibri" w:eastAsia="宋体" w:hAnsi="Calibri" w:cstheme="minorHAnsi"/>
                <w:kern w:val="0"/>
                <w:szCs w:val="21"/>
              </w:rPr>
            </w:pPr>
            <w:del w:id="2134" w:author="raye" w:date="2018-07-17T12:05:00Z">
              <w:r w:rsidRPr="00A23FA3" w:rsidDel="00E33BD5">
                <w:rPr>
                  <w:rFonts w:ascii="Calibri" w:eastAsia="宋体" w:hAnsi="Calibri" w:cstheme="minorHAnsi"/>
                  <w:kern w:val="0"/>
                  <w:szCs w:val="21"/>
                </w:rPr>
                <w:delText xml:space="preserve">Compliance </w:delText>
              </w:r>
              <w:r w:rsidR="0049408B" w:rsidRPr="00A23FA3" w:rsidDel="00E33BD5">
                <w:rPr>
                  <w:rFonts w:ascii="Calibri" w:eastAsia="宋体" w:hAnsi="Calibri" w:cstheme="minorHAnsi"/>
                  <w:kern w:val="0"/>
                  <w:szCs w:val="21"/>
                </w:rPr>
                <w:delText>Analyst review case</w:delText>
              </w:r>
            </w:del>
          </w:p>
        </w:tc>
        <w:tc>
          <w:tcPr>
            <w:tcW w:w="1841" w:type="dxa"/>
            <w:shd w:val="clear" w:color="auto" w:fill="auto"/>
            <w:vAlign w:val="center"/>
            <w:hideMark/>
          </w:tcPr>
          <w:p w14:paraId="441142C2" w14:textId="45668EE1" w:rsidR="0049408B" w:rsidRPr="00A23FA3" w:rsidDel="00E33BD5" w:rsidRDefault="0049408B" w:rsidP="00774ECE">
            <w:pPr>
              <w:widowControl/>
              <w:jc w:val="left"/>
              <w:rPr>
                <w:del w:id="2135" w:author="raye" w:date="2018-07-17T12:05:00Z"/>
                <w:rFonts w:ascii="Calibri" w:eastAsia="宋体" w:hAnsi="Calibri" w:cstheme="minorHAnsi"/>
                <w:kern w:val="0"/>
                <w:szCs w:val="21"/>
              </w:rPr>
            </w:pPr>
            <w:del w:id="2136" w:author="raye" w:date="2018-07-17T12:05:00Z">
              <w:r w:rsidRPr="00A23FA3" w:rsidDel="00E33BD5">
                <w:rPr>
                  <w:rFonts w:ascii="Calibri" w:eastAsia="宋体" w:hAnsi="Calibri" w:cstheme="minorHAnsi"/>
                  <w:kern w:val="0"/>
                  <w:szCs w:val="21"/>
                </w:rPr>
                <w:delText>Pending Compliance Analyst review</w:delText>
              </w:r>
            </w:del>
          </w:p>
        </w:tc>
        <w:tc>
          <w:tcPr>
            <w:tcW w:w="1700" w:type="dxa"/>
            <w:shd w:val="clear" w:color="auto" w:fill="auto"/>
            <w:vAlign w:val="center"/>
            <w:hideMark/>
          </w:tcPr>
          <w:p w14:paraId="653AF05B" w14:textId="0A841B5E" w:rsidR="0049408B" w:rsidRPr="00A23FA3" w:rsidDel="00E33BD5" w:rsidRDefault="0049408B" w:rsidP="00774ECE">
            <w:pPr>
              <w:widowControl/>
              <w:jc w:val="left"/>
              <w:rPr>
                <w:del w:id="2137" w:author="raye" w:date="2018-07-17T12:05:00Z"/>
                <w:rFonts w:ascii="Calibri" w:eastAsia="宋体" w:hAnsi="Calibri" w:cstheme="minorHAnsi"/>
                <w:kern w:val="0"/>
                <w:szCs w:val="21"/>
              </w:rPr>
            </w:pPr>
            <w:del w:id="2138"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2123B1C5" w14:textId="091A9F85" w:rsidR="0049408B" w:rsidRPr="00A23FA3" w:rsidDel="00E33BD5" w:rsidRDefault="0049408B" w:rsidP="00774ECE">
            <w:pPr>
              <w:widowControl/>
              <w:jc w:val="left"/>
              <w:rPr>
                <w:del w:id="2139" w:author="raye" w:date="2018-07-17T12:05:00Z"/>
                <w:rFonts w:ascii="Calibri" w:eastAsia="宋体" w:hAnsi="Calibri" w:cstheme="minorHAnsi"/>
                <w:kern w:val="0"/>
                <w:szCs w:val="21"/>
              </w:rPr>
            </w:pPr>
            <w:del w:id="2140" w:author="raye" w:date="2018-07-17T12:05:00Z">
              <w:r w:rsidRPr="00A23FA3" w:rsidDel="00E33BD5">
                <w:rPr>
                  <w:rFonts w:ascii="Calibri" w:eastAsia="宋体" w:hAnsi="Calibri" w:cstheme="minorHAnsi"/>
                  <w:kern w:val="0"/>
                  <w:szCs w:val="21"/>
                </w:rPr>
                <w:delText>Under Compliance Analyst review</w:delText>
              </w:r>
            </w:del>
          </w:p>
        </w:tc>
        <w:tc>
          <w:tcPr>
            <w:tcW w:w="1325" w:type="dxa"/>
            <w:shd w:val="clear" w:color="auto" w:fill="auto"/>
            <w:vAlign w:val="center"/>
            <w:hideMark/>
          </w:tcPr>
          <w:p w14:paraId="71679CD1" w14:textId="3F129071" w:rsidR="0049408B" w:rsidRPr="00A23FA3" w:rsidDel="00E33BD5" w:rsidRDefault="0049408B" w:rsidP="00774ECE">
            <w:pPr>
              <w:widowControl/>
              <w:jc w:val="left"/>
              <w:rPr>
                <w:del w:id="2141" w:author="raye" w:date="2018-07-17T12:05:00Z"/>
                <w:rFonts w:ascii="Calibri" w:eastAsia="宋体" w:hAnsi="Calibri" w:cstheme="minorHAnsi"/>
                <w:kern w:val="0"/>
                <w:szCs w:val="21"/>
              </w:rPr>
            </w:pPr>
            <w:del w:id="2142"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3370023B" w14:textId="77777777" w:rsidTr="00E143FF">
        <w:trPr>
          <w:trHeight w:val="570"/>
          <w:del w:id="2143" w:author="raye" w:date="2018-07-17T12:05:00Z"/>
        </w:trPr>
        <w:tc>
          <w:tcPr>
            <w:tcW w:w="607" w:type="dxa"/>
            <w:shd w:val="clear" w:color="auto" w:fill="auto"/>
            <w:vAlign w:val="center"/>
            <w:hideMark/>
          </w:tcPr>
          <w:p w14:paraId="7AE5A96B" w14:textId="0840AF46" w:rsidR="0049408B" w:rsidRPr="00A23FA3" w:rsidDel="00E33BD5" w:rsidRDefault="0049408B" w:rsidP="00C409AC">
            <w:pPr>
              <w:widowControl/>
              <w:jc w:val="center"/>
              <w:rPr>
                <w:del w:id="2144" w:author="raye" w:date="2018-07-17T12:05:00Z"/>
                <w:rFonts w:ascii="Calibri" w:eastAsia="宋体" w:hAnsi="Calibri" w:cstheme="minorHAnsi"/>
                <w:kern w:val="0"/>
                <w:szCs w:val="21"/>
              </w:rPr>
            </w:pPr>
            <w:del w:id="2145" w:author="raye" w:date="2018-07-17T12:05:00Z">
              <w:r w:rsidRPr="00A23FA3" w:rsidDel="00E33BD5">
                <w:rPr>
                  <w:rFonts w:ascii="Calibri" w:eastAsia="宋体" w:hAnsi="Calibri" w:cstheme="minorHAnsi"/>
                  <w:kern w:val="0"/>
                  <w:szCs w:val="21"/>
                </w:rPr>
                <w:delText>5</w:delText>
              </w:r>
            </w:del>
          </w:p>
        </w:tc>
        <w:tc>
          <w:tcPr>
            <w:tcW w:w="1660" w:type="dxa"/>
            <w:shd w:val="clear" w:color="auto" w:fill="auto"/>
            <w:vAlign w:val="center"/>
            <w:hideMark/>
          </w:tcPr>
          <w:p w14:paraId="57A16F32" w14:textId="37DA3775" w:rsidR="0049408B" w:rsidRPr="00A23FA3" w:rsidDel="00E33BD5" w:rsidRDefault="0049408B" w:rsidP="00A769EC">
            <w:pPr>
              <w:widowControl/>
              <w:jc w:val="left"/>
              <w:rPr>
                <w:del w:id="2146" w:author="raye" w:date="2018-07-17T12:05:00Z"/>
                <w:rFonts w:ascii="Calibri" w:eastAsia="宋体" w:hAnsi="Calibri" w:cstheme="minorHAnsi"/>
                <w:kern w:val="0"/>
                <w:szCs w:val="21"/>
              </w:rPr>
            </w:pPr>
            <w:del w:id="2147" w:author="raye" w:date="2018-07-17T12:05:00Z">
              <w:r w:rsidRPr="00A23FA3" w:rsidDel="00E33BD5">
                <w:rPr>
                  <w:rFonts w:ascii="Calibri" w:eastAsia="宋体" w:hAnsi="Calibri" w:cstheme="minorHAnsi"/>
                  <w:kern w:val="0"/>
                  <w:szCs w:val="21"/>
                </w:rPr>
                <w:delText>Identify if no Red flag &amp; no</w:delText>
              </w:r>
              <w:r w:rsidR="00521BF1" w:rsidRPr="00A23FA3" w:rsidDel="00E33BD5">
                <w:rPr>
                  <w:rFonts w:ascii="Calibri" w:eastAsia="宋体" w:hAnsi="Calibri" w:cstheme="minorHAnsi"/>
                  <w:kern w:val="0"/>
                  <w:szCs w:val="21"/>
                </w:rPr>
                <w:delText>t</w:delText>
              </w:r>
              <w:r w:rsidRPr="00A23FA3" w:rsidDel="00E33BD5">
                <w:rPr>
                  <w:rFonts w:ascii="Calibri" w:eastAsia="宋体" w:hAnsi="Calibri" w:cstheme="minorHAnsi"/>
                  <w:kern w:val="0"/>
                  <w:szCs w:val="21"/>
                </w:rPr>
                <w:delText xml:space="preserve"> in watch list</w:delText>
              </w:r>
            </w:del>
          </w:p>
        </w:tc>
        <w:tc>
          <w:tcPr>
            <w:tcW w:w="1841" w:type="dxa"/>
            <w:shd w:val="clear" w:color="auto" w:fill="auto"/>
            <w:vAlign w:val="center"/>
            <w:hideMark/>
          </w:tcPr>
          <w:p w14:paraId="6733BEC8" w14:textId="498E5673" w:rsidR="0049408B" w:rsidRPr="00A23FA3" w:rsidDel="00E33BD5" w:rsidRDefault="0049408B" w:rsidP="00774ECE">
            <w:pPr>
              <w:widowControl/>
              <w:jc w:val="left"/>
              <w:rPr>
                <w:del w:id="2148" w:author="raye" w:date="2018-07-17T12:05:00Z"/>
                <w:rFonts w:ascii="Calibri" w:eastAsia="宋体" w:hAnsi="Calibri" w:cstheme="minorHAnsi"/>
                <w:kern w:val="0"/>
                <w:szCs w:val="21"/>
              </w:rPr>
            </w:pPr>
            <w:del w:id="2149" w:author="raye" w:date="2018-07-17T12:05:00Z">
              <w:r w:rsidRPr="00A23FA3" w:rsidDel="00E33BD5">
                <w:rPr>
                  <w:rFonts w:ascii="Calibri" w:eastAsia="宋体" w:hAnsi="Calibri" w:cstheme="minorHAnsi"/>
                  <w:kern w:val="0"/>
                  <w:szCs w:val="21"/>
                </w:rPr>
                <w:delText>Under Compliance Analyst review</w:delText>
              </w:r>
            </w:del>
          </w:p>
        </w:tc>
        <w:tc>
          <w:tcPr>
            <w:tcW w:w="1700" w:type="dxa"/>
            <w:shd w:val="clear" w:color="auto" w:fill="auto"/>
            <w:vAlign w:val="center"/>
            <w:hideMark/>
          </w:tcPr>
          <w:p w14:paraId="472AF4E5" w14:textId="2A52658B" w:rsidR="0049408B" w:rsidRPr="00A23FA3" w:rsidDel="00E33BD5" w:rsidRDefault="00521BF1" w:rsidP="00774ECE">
            <w:pPr>
              <w:widowControl/>
              <w:jc w:val="left"/>
              <w:rPr>
                <w:del w:id="2150" w:author="raye" w:date="2018-07-17T12:05:00Z"/>
                <w:rFonts w:ascii="Calibri" w:eastAsia="宋体" w:hAnsi="Calibri" w:cstheme="minorHAnsi"/>
                <w:kern w:val="0"/>
                <w:szCs w:val="21"/>
              </w:rPr>
            </w:pPr>
            <w:del w:id="2151" w:author="raye" w:date="2018-07-17T12:05:00Z">
              <w:r w:rsidRPr="00A23FA3" w:rsidDel="00E33BD5">
                <w:rPr>
                  <w:rFonts w:ascii="Calibri" w:eastAsia="宋体" w:hAnsi="Calibri" w:cstheme="minorHAnsi"/>
                  <w:kern w:val="0"/>
                  <w:szCs w:val="21"/>
                </w:rPr>
                <w:delText xml:space="preserve">Refer to </w:delText>
              </w:r>
              <w:r w:rsidR="00832A27"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S</w:delText>
              </w:r>
              <w:r w:rsidR="0049408B" w:rsidRPr="00A23FA3" w:rsidDel="00E33BD5">
                <w:rPr>
                  <w:rFonts w:ascii="Calibri" w:eastAsia="宋体" w:hAnsi="Calibri" w:cstheme="minorHAnsi"/>
                  <w:kern w:val="0"/>
                  <w:szCs w:val="21"/>
                </w:rPr>
                <w:delText>upervisor for review</w:delText>
              </w:r>
            </w:del>
          </w:p>
        </w:tc>
        <w:tc>
          <w:tcPr>
            <w:tcW w:w="1700" w:type="dxa"/>
            <w:shd w:val="clear" w:color="auto" w:fill="auto"/>
            <w:vAlign w:val="center"/>
            <w:hideMark/>
          </w:tcPr>
          <w:p w14:paraId="5601C0CB" w14:textId="5B6751B9" w:rsidR="0049408B" w:rsidRPr="00A23FA3" w:rsidDel="00E33BD5" w:rsidRDefault="00521BF1" w:rsidP="00774ECE">
            <w:pPr>
              <w:widowControl/>
              <w:jc w:val="left"/>
              <w:rPr>
                <w:del w:id="2152" w:author="raye" w:date="2018-07-17T12:05:00Z"/>
                <w:rFonts w:ascii="Calibri" w:eastAsia="宋体" w:hAnsi="Calibri" w:cstheme="minorHAnsi"/>
                <w:kern w:val="0"/>
                <w:szCs w:val="21"/>
              </w:rPr>
            </w:pPr>
            <w:del w:id="2153"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325" w:type="dxa"/>
            <w:shd w:val="clear" w:color="auto" w:fill="auto"/>
            <w:vAlign w:val="center"/>
            <w:hideMark/>
          </w:tcPr>
          <w:p w14:paraId="1C4E1027" w14:textId="25B70046" w:rsidR="0049408B" w:rsidRPr="00A23FA3" w:rsidDel="00E33BD5" w:rsidRDefault="0049408B" w:rsidP="00774ECE">
            <w:pPr>
              <w:widowControl/>
              <w:jc w:val="left"/>
              <w:rPr>
                <w:del w:id="2154" w:author="raye" w:date="2018-07-17T12:05:00Z"/>
                <w:rFonts w:ascii="Calibri" w:eastAsia="宋体" w:hAnsi="Calibri" w:cstheme="minorHAnsi"/>
                <w:kern w:val="0"/>
                <w:szCs w:val="21"/>
              </w:rPr>
            </w:pPr>
            <w:del w:id="2155"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6B125A7D" w14:textId="77777777" w:rsidTr="00E143FF">
        <w:trPr>
          <w:trHeight w:val="570"/>
          <w:del w:id="2156" w:author="raye" w:date="2018-07-17T12:05:00Z"/>
        </w:trPr>
        <w:tc>
          <w:tcPr>
            <w:tcW w:w="607" w:type="dxa"/>
            <w:shd w:val="clear" w:color="auto" w:fill="auto"/>
            <w:vAlign w:val="center"/>
            <w:hideMark/>
          </w:tcPr>
          <w:p w14:paraId="7EE9003A" w14:textId="1D53AFF8" w:rsidR="0049408B" w:rsidRPr="00A23FA3" w:rsidDel="00E33BD5" w:rsidRDefault="0049408B" w:rsidP="00C409AC">
            <w:pPr>
              <w:widowControl/>
              <w:jc w:val="center"/>
              <w:rPr>
                <w:del w:id="2157" w:author="raye" w:date="2018-07-17T12:05:00Z"/>
                <w:rFonts w:ascii="Calibri" w:eastAsia="宋体" w:hAnsi="Calibri" w:cstheme="minorHAnsi"/>
                <w:kern w:val="0"/>
                <w:szCs w:val="21"/>
              </w:rPr>
            </w:pPr>
            <w:del w:id="2158" w:author="raye" w:date="2018-07-17T12:05:00Z">
              <w:r w:rsidRPr="00A23FA3" w:rsidDel="00E33BD5">
                <w:rPr>
                  <w:rFonts w:ascii="Calibri" w:eastAsia="宋体" w:hAnsi="Calibri" w:cstheme="minorHAnsi"/>
                  <w:kern w:val="0"/>
                  <w:szCs w:val="21"/>
                </w:rPr>
                <w:delText>6</w:delText>
              </w:r>
            </w:del>
          </w:p>
        </w:tc>
        <w:tc>
          <w:tcPr>
            <w:tcW w:w="1660" w:type="dxa"/>
            <w:shd w:val="clear" w:color="auto" w:fill="auto"/>
            <w:vAlign w:val="center"/>
            <w:hideMark/>
          </w:tcPr>
          <w:p w14:paraId="4BBAB445" w14:textId="4722B29A" w:rsidR="0049408B" w:rsidRPr="00A23FA3" w:rsidDel="00E33BD5" w:rsidRDefault="00521BF1" w:rsidP="00A769EC">
            <w:pPr>
              <w:widowControl/>
              <w:jc w:val="left"/>
              <w:rPr>
                <w:del w:id="2159" w:author="raye" w:date="2018-07-17T12:05:00Z"/>
                <w:rFonts w:ascii="Calibri" w:eastAsia="宋体" w:hAnsi="Calibri" w:cstheme="minorHAnsi"/>
                <w:kern w:val="0"/>
                <w:szCs w:val="21"/>
              </w:rPr>
            </w:pPr>
            <w:del w:id="2160" w:author="raye" w:date="2018-07-17T12:05:00Z">
              <w:r w:rsidRPr="00A23FA3" w:rsidDel="00E33BD5">
                <w:rPr>
                  <w:rFonts w:ascii="Calibri" w:eastAsia="宋体" w:hAnsi="Calibri" w:cstheme="minorHAnsi"/>
                  <w:kern w:val="0"/>
                  <w:szCs w:val="21"/>
                </w:rPr>
                <w:delText>Compliance S</w:delText>
              </w:r>
              <w:r w:rsidR="0049408B" w:rsidRPr="00A23FA3" w:rsidDel="00E33BD5">
                <w:rPr>
                  <w:rFonts w:ascii="Calibri" w:eastAsia="宋体" w:hAnsi="Calibri" w:cstheme="minorHAnsi"/>
                  <w:kern w:val="0"/>
                  <w:szCs w:val="21"/>
                </w:rPr>
                <w:delText>upervisor sign &amp; refer to LCD</w:delText>
              </w:r>
            </w:del>
          </w:p>
        </w:tc>
        <w:tc>
          <w:tcPr>
            <w:tcW w:w="1841" w:type="dxa"/>
            <w:shd w:val="clear" w:color="auto" w:fill="auto"/>
            <w:vAlign w:val="center"/>
            <w:hideMark/>
          </w:tcPr>
          <w:p w14:paraId="54A29701" w14:textId="3E25E929" w:rsidR="0049408B" w:rsidRPr="00A23FA3" w:rsidDel="00E33BD5" w:rsidRDefault="00521BF1" w:rsidP="00774ECE">
            <w:pPr>
              <w:widowControl/>
              <w:jc w:val="left"/>
              <w:rPr>
                <w:del w:id="2161" w:author="raye" w:date="2018-07-17T12:05:00Z"/>
                <w:rFonts w:ascii="Calibri" w:eastAsia="宋体" w:hAnsi="Calibri" w:cstheme="minorHAnsi"/>
                <w:kern w:val="0"/>
                <w:szCs w:val="21"/>
              </w:rPr>
            </w:pPr>
            <w:del w:id="2162"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7C87D654" w14:textId="6197DFF6" w:rsidR="0049408B" w:rsidRPr="00A23FA3" w:rsidDel="00E33BD5" w:rsidRDefault="00521BF1" w:rsidP="00774ECE">
            <w:pPr>
              <w:widowControl/>
              <w:jc w:val="left"/>
              <w:rPr>
                <w:del w:id="2163" w:author="raye" w:date="2018-07-17T12:05:00Z"/>
                <w:rFonts w:ascii="Calibri" w:eastAsia="宋体" w:hAnsi="Calibri" w:cstheme="minorHAnsi"/>
                <w:kern w:val="0"/>
                <w:szCs w:val="21"/>
              </w:rPr>
            </w:pPr>
            <w:del w:id="2164" w:author="raye" w:date="2018-07-17T12:05:00Z">
              <w:r w:rsidRPr="00A23FA3" w:rsidDel="00E33BD5">
                <w:rPr>
                  <w:rFonts w:ascii="Calibri" w:eastAsia="宋体" w:hAnsi="Calibri" w:cstheme="minorHAnsi"/>
                  <w:kern w:val="0"/>
                  <w:szCs w:val="21"/>
                </w:rPr>
                <w:delText>Compliance S</w:delText>
              </w:r>
              <w:r w:rsidR="0049408B" w:rsidRPr="00A23FA3" w:rsidDel="00E33BD5">
                <w:rPr>
                  <w:rFonts w:ascii="Calibri" w:eastAsia="宋体" w:hAnsi="Calibri" w:cstheme="minorHAnsi"/>
                  <w:kern w:val="0"/>
                  <w:szCs w:val="21"/>
                </w:rPr>
                <w:delText>upervisor sign &amp; refer to LCD</w:delText>
              </w:r>
            </w:del>
          </w:p>
        </w:tc>
        <w:tc>
          <w:tcPr>
            <w:tcW w:w="1700" w:type="dxa"/>
            <w:shd w:val="clear" w:color="auto" w:fill="auto"/>
            <w:vAlign w:val="center"/>
            <w:hideMark/>
          </w:tcPr>
          <w:p w14:paraId="023653F9" w14:textId="1A77BEC8" w:rsidR="0049408B" w:rsidRPr="00A23FA3" w:rsidDel="00E33BD5" w:rsidRDefault="0049408B" w:rsidP="00774ECE">
            <w:pPr>
              <w:widowControl/>
              <w:jc w:val="left"/>
              <w:rPr>
                <w:del w:id="2165" w:author="raye" w:date="2018-07-17T12:05:00Z"/>
                <w:rFonts w:ascii="Calibri" w:eastAsia="宋体" w:hAnsi="Calibri" w:cstheme="minorHAnsi"/>
                <w:kern w:val="0"/>
                <w:szCs w:val="21"/>
              </w:rPr>
            </w:pPr>
            <w:del w:id="2166" w:author="raye" w:date="2018-07-17T12:05:00Z">
              <w:r w:rsidRPr="00A23FA3" w:rsidDel="00E33BD5">
                <w:rPr>
                  <w:rFonts w:ascii="Calibri" w:eastAsia="宋体" w:hAnsi="Calibri" w:cstheme="minorHAnsi"/>
                  <w:kern w:val="0"/>
                  <w:szCs w:val="21"/>
                </w:rPr>
                <w:delText>Pending LCD feedback</w:delText>
              </w:r>
            </w:del>
          </w:p>
        </w:tc>
        <w:tc>
          <w:tcPr>
            <w:tcW w:w="1325" w:type="dxa"/>
            <w:shd w:val="clear" w:color="auto" w:fill="auto"/>
            <w:vAlign w:val="center"/>
            <w:hideMark/>
          </w:tcPr>
          <w:p w14:paraId="794029E1" w14:textId="7EDEAD09" w:rsidR="0049408B" w:rsidRPr="00A23FA3" w:rsidDel="00E33BD5" w:rsidRDefault="0049408B" w:rsidP="00774ECE">
            <w:pPr>
              <w:widowControl/>
              <w:jc w:val="left"/>
              <w:rPr>
                <w:del w:id="2167" w:author="raye" w:date="2018-07-17T12:05:00Z"/>
                <w:rFonts w:ascii="Calibri" w:eastAsia="宋体" w:hAnsi="Calibri" w:cstheme="minorHAnsi"/>
                <w:kern w:val="0"/>
                <w:szCs w:val="21"/>
              </w:rPr>
            </w:pPr>
            <w:del w:id="2168" w:author="raye" w:date="2018-07-17T12:05:00Z">
              <w:r w:rsidRPr="00A23FA3" w:rsidDel="00E33BD5">
                <w:rPr>
                  <w:rFonts w:ascii="Calibri" w:eastAsia="宋体" w:hAnsi="Calibri" w:cstheme="minorHAnsi"/>
                  <w:kern w:val="0"/>
                  <w:szCs w:val="21"/>
                </w:rPr>
                <w:delText>Compliance Supervisor</w:delText>
              </w:r>
            </w:del>
          </w:p>
        </w:tc>
      </w:tr>
      <w:tr w:rsidR="00A23FA3" w:rsidRPr="00A23FA3" w:rsidDel="00E33BD5" w14:paraId="3A264B12" w14:textId="77777777" w:rsidTr="00E143FF">
        <w:trPr>
          <w:trHeight w:val="285"/>
          <w:del w:id="2169" w:author="raye" w:date="2018-07-17T12:05:00Z"/>
        </w:trPr>
        <w:tc>
          <w:tcPr>
            <w:tcW w:w="607" w:type="dxa"/>
            <w:shd w:val="clear" w:color="auto" w:fill="auto"/>
            <w:vAlign w:val="center"/>
            <w:hideMark/>
          </w:tcPr>
          <w:p w14:paraId="14600223" w14:textId="22DB6328" w:rsidR="0049408B" w:rsidRPr="00A23FA3" w:rsidDel="00E33BD5" w:rsidRDefault="0049408B" w:rsidP="00C409AC">
            <w:pPr>
              <w:widowControl/>
              <w:jc w:val="center"/>
              <w:rPr>
                <w:del w:id="2170" w:author="raye" w:date="2018-07-17T12:05:00Z"/>
                <w:rFonts w:ascii="Calibri" w:eastAsia="宋体" w:hAnsi="Calibri" w:cstheme="minorHAnsi"/>
                <w:kern w:val="0"/>
                <w:szCs w:val="21"/>
              </w:rPr>
            </w:pPr>
            <w:del w:id="2171" w:author="raye" w:date="2018-07-17T12:05:00Z">
              <w:r w:rsidRPr="00A23FA3" w:rsidDel="00E33BD5">
                <w:rPr>
                  <w:rFonts w:ascii="Calibri" w:eastAsia="宋体" w:hAnsi="Calibri" w:cstheme="minorHAnsi"/>
                  <w:kern w:val="0"/>
                  <w:szCs w:val="21"/>
                </w:rPr>
                <w:delText>7</w:delText>
              </w:r>
            </w:del>
          </w:p>
        </w:tc>
        <w:tc>
          <w:tcPr>
            <w:tcW w:w="1660" w:type="dxa"/>
            <w:shd w:val="clear" w:color="auto" w:fill="auto"/>
            <w:vAlign w:val="center"/>
            <w:hideMark/>
          </w:tcPr>
          <w:p w14:paraId="423EBF99" w14:textId="5577B837" w:rsidR="0049408B" w:rsidRPr="00A23FA3" w:rsidDel="00E33BD5" w:rsidRDefault="0049408B" w:rsidP="00A769EC">
            <w:pPr>
              <w:widowControl/>
              <w:jc w:val="left"/>
              <w:rPr>
                <w:del w:id="2172" w:author="raye" w:date="2018-07-17T12:05:00Z"/>
                <w:rFonts w:ascii="Calibri" w:eastAsia="宋体" w:hAnsi="Calibri" w:cstheme="minorHAnsi"/>
                <w:kern w:val="0"/>
                <w:szCs w:val="21"/>
              </w:rPr>
            </w:pPr>
            <w:del w:id="2173" w:author="raye" w:date="2018-07-17T12:05:00Z">
              <w:r w:rsidRPr="00A23FA3" w:rsidDel="00E33BD5">
                <w:rPr>
                  <w:rFonts w:ascii="Calibri" w:eastAsia="宋体" w:hAnsi="Calibri" w:cstheme="minorHAnsi"/>
                  <w:kern w:val="0"/>
                  <w:szCs w:val="21"/>
                </w:rPr>
                <w:delText>LCD review</w:delText>
              </w:r>
            </w:del>
          </w:p>
        </w:tc>
        <w:tc>
          <w:tcPr>
            <w:tcW w:w="1841" w:type="dxa"/>
            <w:shd w:val="clear" w:color="auto" w:fill="auto"/>
            <w:vAlign w:val="center"/>
            <w:hideMark/>
          </w:tcPr>
          <w:p w14:paraId="7C4923F9" w14:textId="6CE30925" w:rsidR="0049408B" w:rsidRPr="00A23FA3" w:rsidDel="00E33BD5" w:rsidRDefault="0049408B" w:rsidP="00774ECE">
            <w:pPr>
              <w:widowControl/>
              <w:jc w:val="left"/>
              <w:rPr>
                <w:del w:id="2174" w:author="raye" w:date="2018-07-17T12:05:00Z"/>
                <w:rFonts w:ascii="Calibri" w:eastAsia="宋体" w:hAnsi="Calibri" w:cstheme="minorHAnsi"/>
                <w:kern w:val="0"/>
                <w:szCs w:val="21"/>
              </w:rPr>
            </w:pPr>
            <w:del w:id="2175" w:author="raye" w:date="2018-07-17T12:05:00Z">
              <w:r w:rsidRPr="00A23FA3" w:rsidDel="00E33BD5">
                <w:rPr>
                  <w:rFonts w:ascii="Calibri" w:eastAsia="宋体" w:hAnsi="Calibri" w:cstheme="minorHAnsi"/>
                  <w:kern w:val="0"/>
                  <w:szCs w:val="21"/>
                </w:rPr>
                <w:delText>Pending LCD feedback</w:delText>
              </w:r>
            </w:del>
          </w:p>
        </w:tc>
        <w:tc>
          <w:tcPr>
            <w:tcW w:w="1700" w:type="dxa"/>
            <w:shd w:val="clear" w:color="auto" w:fill="auto"/>
            <w:vAlign w:val="center"/>
            <w:hideMark/>
          </w:tcPr>
          <w:p w14:paraId="1CF60E08" w14:textId="5CE2B13F" w:rsidR="0049408B" w:rsidRPr="00A23FA3" w:rsidDel="00E33BD5" w:rsidRDefault="0049408B" w:rsidP="00774ECE">
            <w:pPr>
              <w:widowControl/>
              <w:jc w:val="left"/>
              <w:rPr>
                <w:del w:id="2176" w:author="raye" w:date="2018-07-17T12:05:00Z"/>
                <w:rFonts w:ascii="Calibri" w:eastAsia="宋体" w:hAnsi="Calibri" w:cstheme="minorHAnsi"/>
                <w:kern w:val="0"/>
                <w:szCs w:val="21"/>
              </w:rPr>
            </w:pPr>
            <w:del w:id="2177" w:author="raye" w:date="2018-07-17T12:05:00Z">
              <w:r w:rsidRPr="00A23FA3" w:rsidDel="00E33BD5">
                <w:rPr>
                  <w:rFonts w:ascii="Calibri" w:eastAsia="宋体" w:hAnsi="Calibri" w:cstheme="minorHAnsi"/>
                  <w:kern w:val="0"/>
                  <w:szCs w:val="21"/>
                </w:rPr>
                <w:delText>LCD open case to review</w:delText>
              </w:r>
            </w:del>
          </w:p>
        </w:tc>
        <w:tc>
          <w:tcPr>
            <w:tcW w:w="1700" w:type="dxa"/>
            <w:shd w:val="clear" w:color="auto" w:fill="auto"/>
            <w:vAlign w:val="center"/>
            <w:hideMark/>
          </w:tcPr>
          <w:p w14:paraId="26850513" w14:textId="7FB6B1CC" w:rsidR="0049408B" w:rsidRPr="00A23FA3" w:rsidDel="00E33BD5" w:rsidRDefault="0049408B" w:rsidP="00774ECE">
            <w:pPr>
              <w:widowControl/>
              <w:jc w:val="left"/>
              <w:rPr>
                <w:del w:id="2178" w:author="raye" w:date="2018-07-17T12:05:00Z"/>
                <w:rFonts w:ascii="Calibri" w:eastAsia="宋体" w:hAnsi="Calibri" w:cstheme="minorHAnsi"/>
                <w:kern w:val="0"/>
                <w:szCs w:val="21"/>
              </w:rPr>
            </w:pPr>
            <w:del w:id="2179" w:author="raye" w:date="2018-07-17T12:05:00Z">
              <w:r w:rsidRPr="00A23FA3" w:rsidDel="00E33BD5">
                <w:rPr>
                  <w:rFonts w:ascii="Calibri" w:eastAsia="宋体" w:hAnsi="Calibri" w:cstheme="minorHAnsi"/>
                  <w:kern w:val="0"/>
                  <w:szCs w:val="21"/>
                </w:rPr>
                <w:delText>Under LCD review</w:delText>
              </w:r>
            </w:del>
          </w:p>
        </w:tc>
        <w:tc>
          <w:tcPr>
            <w:tcW w:w="1325" w:type="dxa"/>
            <w:shd w:val="clear" w:color="auto" w:fill="auto"/>
            <w:vAlign w:val="center"/>
            <w:hideMark/>
          </w:tcPr>
          <w:p w14:paraId="58207E45" w14:textId="1ECFDF3D" w:rsidR="0049408B" w:rsidRPr="00A23FA3" w:rsidDel="00E33BD5" w:rsidRDefault="0049408B" w:rsidP="00774ECE">
            <w:pPr>
              <w:widowControl/>
              <w:jc w:val="left"/>
              <w:rPr>
                <w:del w:id="2180" w:author="raye" w:date="2018-07-17T12:05:00Z"/>
                <w:rFonts w:ascii="Calibri" w:eastAsia="宋体" w:hAnsi="Calibri" w:cstheme="minorHAnsi"/>
                <w:kern w:val="0"/>
                <w:szCs w:val="21"/>
              </w:rPr>
            </w:pPr>
            <w:del w:id="2181" w:author="raye" w:date="2018-07-17T12:05:00Z">
              <w:r w:rsidRPr="00A23FA3" w:rsidDel="00E33BD5">
                <w:rPr>
                  <w:rFonts w:ascii="Calibri" w:eastAsia="宋体" w:hAnsi="Calibri" w:cstheme="minorHAnsi"/>
                  <w:kern w:val="0"/>
                  <w:szCs w:val="21"/>
                </w:rPr>
                <w:delText>LCD</w:delText>
              </w:r>
            </w:del>
          </w:p>
        </w:tc>
      </w:tr>
      <w:tr w:rsidR="00A23FA3" w:rsidRPr="00A23FA3" w:rsidDel="00E33BD5" w14:paraId="6A1ACD79" w14:textId="77777777" w:rsidTr="00E143FF">
        <w:trPr>
          <w:trHeight w:val="570"/>
          <w:del w:id="2182" w:author="raye" w:date="2018-07-17T12:05:00Z"/>
        </w:trPr>
        <w:tc>
          <w:tcPr>
            <w:tcW w:w="607" w:type="dxa"/>
            <w:shd w:val="clear" w:color="auto" w:fill="auto"/>
            <w:vAlign w:val="center"/>
            <w:hideMark/>
          </w:tcPr>
          <w:p w14:paraId="174D110A" w14:textId="3D58488A" w:rsidR="0049408B" w:rsidRPr="00A23FA3" w:rsidDel="00E33BD5" w:rsidRDefault="0049408B" w:rsidP="00C409AC">
            <w:pPr>
              <w:widowControl/>
              <w:jc w:val="center"/>
              <w:rPr>
                <w:del w:id="2183" w:author="raye" w:date="2018-07-17T12:05:00Z"/>
                <w:rFonts w:ascii="Calibri" w:eastAsia="宋体" w:hAnsi="Calibri" w:cstheme="minorHAnsi"/>
                <w:kern w:val="0"/>
                <w:szCs w:val="21"/>
              </w:rPr>
            </w:pPr>
            <w:del w:id="2184" w:author="raye" w:date="2018-07-17T12:05:00Z">
              <w:r w:rsidRPr="00A23FA3" w:rsidDel="00E33BD5">
                <w:rPr>
                  <w:rFonts w:ascii="Calibri" w:eastAsia="宋体" w:hAnsi="Calibri" w:cstheme="minorHAnsi"/>
                  <w:kern w:val="0"/>
                  <w:szCs w:val="21"/>
                </w:rPr>
                <w:delText>8</w:delText>
              </w:r>
            </w:del>
          </w:p>
        </w:tc>
        <w:tc>
          <w:tcPr>
            <w:tcW w:w="1660" w:type="dxa"/>
            <w:shd w:val="clear" w:color="auto" w:fill="auto"/>
            <w:vAlign w:val="center"/>
            <w:hideMark/>
          </w:tcPr>
          <w:p w14:paraId="02935F83" w14:textId="6907DDE6" w:rsidR="0049408B" w:rsidRPr="00A23FA3" w:rsidDel="00E33BD5" w:rsidRDefault="0049408B" w:rsidP="00A769EC">
            <w:pPr>
              <w:widowControl/>
              <w:jc w:val="left"/>
              <w:rPr>
                <w:del w:id="2185" w:author="raye" w:date="2018-07-17T12:05:00Z"/>
                <w:rFonts w:ascii="Calibri" w:eastAsia="宋体" w:hAnsi="Calibri" w:cstheme="minorHAnsi"/>
                <w:kern w:val="0"/>
                <w:szCs w:val="21"/>
              </w:rPr>
            </w:pPr>
            <w:del w:id="2186" w:author="raye" w:date="2018-07-17T12:05:00Z">
              <w:r w:rsidRPr="00A23FA3" w:rsidDel="00E33BD5">
                <w:rPr>
                  <w:rFonts w:ascii="Calibri" w:eastAsia="宋体" w:hAnsi="Calibri" w:cstheme="minorHAnsi"/>
                  <w:kern w:val="0"/>
                  <w:szCs w:val="21"/>
                </w:rPr>
                <w:delText xml:space="preserve">LCD feedback and refer to </w:delText>
              </w:r>
              <w:r w:rsidR="005F7876"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Analyst</w:delText>
              </w:r>
            </w:del>
          </w:p>
        </w:tc>
        <w:tc>
          <w:tcPr>
            <w:tcW w:w="1841" w:type="dxa"/>
            <w:shd w:val="clear" w:color="auto" w:fill="auto"/>
            <w:vAlign w:val="center"/>
            <w:hideMark/>
          </w:tcPr>
          <w:p w14:paraId="6AC3E4E0" w14:textId="6DD89CCA" w:rsidR="0049408B" w:rsidRPr="00A23FA3" w:rsidDel="00E33BD5" w:rsidRDefault="0049408B" w:rsidP="00774ECE">
            <w:pPr>
              <w:widowControl/>
              <w:jc w:val="left"/>
              <w:rPr>
                <w:del w:id="2187" w:author="raye" w:date="2018-07-17T12:05:00Z"/>
                <w:rFonts w:ascii="Calibri" w:eastAsia="宋体" w:hAnsi="Calibri" w:cstheme="minorHAnsi"/>
                <w:kern w:val="0"/>
                <w:szCs w:val="21"/>
              </w:rPr>
            </w:pPr>
            <w:del w:id="2188" w:author="raye" w:date="2018-07-17T12:05:00Z">
              <w:r w:rsidRPr="00A23FA3" w:rsidDel="00E33BD5">
                <w:rPr>
                  <w:rFonts w:ascii="Calibri" w:eastAsia="宋体" w:hAnsi="Calibri" w:cstheme="minorHAnsi"/>
                  <w:kern w:val="0"/>
                  <w:szCs w:val="21"/>
                </w:rPr>
                <w:delText>Under LCD review</w:delText>
              </w:r>
            </w:del>
          </w:p>
        </w:tc>
        <w:tc>
          <w:tcPr>
            <w:tcW w:w="1700" w:type="dxa"/>
            <w:shd w:val="clear" w:color="auto" w:fill="auto"/>
            <w:vAlign w:val="center"/>
            <w:hideMark/>
          </w:tcPr>
          <w:p w14:paraId="78305FBB" w14:textId="1C10BDE5" w:rsidR="0049408B" w:rsidRPr="00A23FA3" w:rsidDel="00E33BD5" w:rsidRDefault="0049408B" w:rsidP="00774ECE">
            <w:pPr>
              <w:widowControl/>
              <w:jc w:val="left"/>
              <w:rPr>
                <w:del w:id="2189" w:author="raye" w:date="2018-07-17T12:05:00Z"/>
                <w:rFonts w:ascii="Calibri" w:eastAsia="宋体" w:hAnsi="Calibri" w:cstheme="minorHAnsi"/>
                <w:kern w:val="0"/>
                <w:szCs w:val="21"/>
              </w:rPr>
            </w:pPr>
            <w:del w:id="2190" w:author="raye" w:date="2018-07-17T12:05:00Z">
              <w:r w:rsidRPr="00A23FA3" w:rsidDel="00E33BD5">
                <w:rPr>
                  <w:rFonts w:ascii="Calibri" w:eastAsia="宋体" w:hAnsi="Calibri" w:cstheme="minorHAnsi"/>
                  <w:kern w:val="0"/>
                  <w:szCs w:val="21"/>
                </w:rPr>
                <w:delText xml:space="preserve">LCD feedback and refer to </w:delText>
              </w:r>
              <w:r w:rsidR="005F7876"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Analyst</w:delText>
              </w:r>
            </w:del>
          </w:p>
        </w:tc>
        <w:tc>
          <w:tcPr>
            <w:tcW w:w="1700" w:type="dxa"/>
            <w:shd w:val="clear" w:color="auto" w:fill="auto"/>
            <w:vAlign w:val="center"/>
            <w:hideMark/>
          </w:tcPr>
          <w:p w14:paraId="72D59186" w14:textId="4951CDA9" w:rsidR="0049408B" w:rsidRPr="00A23FA3" w:rsidDel="00E33BD5" w:rsidRDefault="0049408B" w:rsidP="00774ECE">
            <w:pPr>
              <w:widowControl/>
              <w:jc w:val="left"/>
              <w:rPr>
                <w:del w:id="2191" w:author="raye" w:date="2018-07-17T12:05:00Z"/>
                <w:rFonts w:ascii="Calibri" w:eastAsia="宋体" w:hAnsi="Calibri" w:cstheme="minorHAnsi"/>
                <w:kern w:val="0"/>
                <w:szCs w:val="21"/>
              </w:rPr>
            </w:pPr>
            <w:del w:id="2192" w:author="raye" w:date="2018-07-17T12:05:00Z">
              <w:r w:rsidRPr="00A23FA3" w:rsidDel="00E33BD5">
                <w:rPr>
                  <w:rFonts w:ascii="Calibri" w:eastAsia="宋体" w:hAnsi="Calibri" w:cstheme="minorHAnsi"/>
                  <w:kern w:val="0"/>
                  <w:szCs w:val="21"/>
                </w:rPr>
                <w:delText>Pending Compliance Analyst review</w:delText>
              </w:r>
            </w:del>
          </w:p>
        </w:tc>
        <w:tc>
          <w:tcPr>
            <w:tcW w:w="1325" w:type="dxa"/>
            <w:shd w:val="clear" w:color="auto" w:fill="auto"/>
            <w:vAlign w:val="center"/>
            <w:hideMark/>
          </w:tcPr>
          <w:p w14:paraId="063CC6FB" w14:textId="624BB392" w:rsidR="0049408B" w:rsidRPr="00A23FA3" w:rsidDel="00E33BD5" w:rsidRDefault="0049408B" w:rsidP="00774ECE">
            <w:pPr>
              <w:widowControl/>
              <w:jc w:val="left"/>
              <w:rPr>
                <w:del w:id="2193" w:author="raye" w:date="2018-07-17T12:05:00Z"/>
                <w:rFonts w:ascii="Calibri" w:eastAsia="宋体" w:hAnsi="Calibri" w:cstheme="minorHAnsi"/>
                <w:kern w:val="0"/>
                <w:szCs w:val="21"/>
              </w:rPr>
            </w:pPr>
            <w:del w:id="2194" w:author="raye" w:date="2018-07-17T12:05:00Z">
              <w:r w:rsidRPr="00A23FA3" w:rsidDel="00E33BD5">
                <w:rPr>
                  <w:rFonts w:ascii="Calibri" w:eastAsia="宋体" w:hAnsi="Calibri" w:cstheme="minorHAnsi"/>
                  <w:kern w:val="0"/>
                  <w:szCs w:val="21"/>
                </w:rPr>
                <w:delText>LCD</w:delText>
              </w:r>
            </w:del>
          </w:p>
        </w:tc>
      </w:tr>
      <w:tr w:rsidR="00A23FA3" w:rsidRPr="00A23FA3" w:rsidDel="00E33BD5" w14:paraId="2149964B" w14:textId="77777777" w:rsidTr="00E143FF">
        <w:trPr>
          <w:trHeight w:val="570"/>
          <w:del w:id="2195" w:author="raye" w:date="2018-07-17T12:05:00Z"/>
        </w:trPr>
        <w:tc>
          <w:tcPr>
            <w:tcW w:w="607" w:type="dxa"/>
            <w:shd w:val="clear" w:color="auto" w:fill="auto"/>
            <w:vAlign w:val="center"/>
            <w:hideMark/>
          </w:tcPr>
          <w:p w14:paraId="7301A1C1" w14:textId="3CADFE86" w:rsidR="0049408B" w:rsidRPr="00A23FA3" w:rsidDel="00E33BD5" w:rsidRDefault="0049408B" w:rsidP="00C409AC">
            <w:pPr>
              <w:widowControl/>
              <w:jc w:val="center"/>
              <w:rPr>
                <w:del w:id="2196" w:author="raye" w:date="2018-07-17T12:05:00Z"/>
                <w:rFonts w:ascii="Calibri" w:eastAsia="宋体" w:hAnsi="Calibri" w:cstheme="minorHAnsi"/>
                <w:kern w:val="0"/>
                <w:szCs w:val="21"/>
              </w:rPr>
            </w:pPr>
            <w:del w:id="2197" w:author="raye" w:date="2018-07-17T12:05:00Z">
              <w:r w:rsidRPr="00A23FA3" w:rsidDel="00E33BD5">
                <w:rPr>
                  <w:rFonts w:ascii="Calibri" w:eastAsia="宋体" w:hAnsi="Calibri" w:cstheme="minorHAnsi"/>
                  <w:kern w:val="0"/>
                  <w:szCs w:val="21"/>
                </w:rPr>
                <w:delText>9</w:delText>
              </w:r>
            </w:del>
          </w:p>
        </w:tc>
        <w:tc>
          <w:tcPr>
            <w:tcW w:w="1660" w:type="dxa"/>
            <w:shd w:val="clear" w:color="auto" w:fill="auto"/>
            <w:vAlign w:val="center"/>
            <w:hideMark/>
          </w:tcPr>
          <w:p w14:paraId="20A74CB2" w14:textId="714EE95C" w:rsidR="0049408B" w:rsidRPr="00A23FA3" w:rsidDel="00E33BD5" w:rsidRDefault="0030711B" w:rsidP="00A769EC">
            <w:pPr>
              <w:widowControl/>
              <w:jc w:val="left"/>
              <w:rPr>
                <w:del w:id="2198" w:author="raye" w:date="2018-07-17T12:05:00Z"/>
                <w:rFonts w:ascii="Calibri" w:eastAsia="宋体" w:hAnsi="Calibri" w:cstheme="minorHAnsi"/>
                <w:kern w:val="0"/>
                <w:szCs w:val="21"/>
              </w:rPr>
            </w:pPr>
            <w:del w:id="2199" w:author="raye" w:date="2018-07-17T12:05:00Z">
              <w:r w:rsidRPr="00A23FA3" w:rsidDel="00E33BD5">
                <w:rPr>
                  <w:rFonts w:ascii="Calibri" w:eastAsia="宋体" w:hAnsi="Calibri" w:cstheme="minorHAnsi"/>
                  <w:kern w:val="0"/>
                  <w:szCs w:val="21"/>
                </w:rPr>
                <w:delText>Refer to Compliance S</w:delText>
              </w:r>
              <w:r w:rsidR="0049408B" w:rsidRPr="00A23FA3" w:rsidDel="00E33BD5">
                <w:rPr>
                  <w:rFonts w:ascii="Calibri" w:eastAsia="宋体" w:hAnsi="Calibri" w:cstheme="minorHAnsi"/>
                  <w:kern w:val="0"/>
                  <w:szCs w:val="21"/>
                </w:rPr>
                <w:delText>upervisor review</w:delText>
              </w:r>
            </w:del>
          </w:p>
        </w:tc>
        <w:tc>
          <w:tcPr>
            <w:tcW w:w="1841" w:type="dxa"/>
            <w:shd w:val="clear" w:color="auto" w:fill="auto"/>
            <w:vAlign w:val="center"/>
            <w:hideMark/>
          </w:tcPr>
          <w:p w14:paraId="4D360B93" w14:textId="7B5B6FF8" w:rsidR="0049408B" w:rsidRPr="00A23FA3" w:rsidDel="00E33BD5" w:rsidRDefault="0049408B" w:rsidP="00774ECE">
            <w:pPr>
              <w:widowControl/>
              <w:jc w:val="left"/>
              <w:rPr>
                <w:del w:id="2200" w:author="raye" w:date="2018-07-17T12:05:00Z"/>
                <w:rFonts w:ascii="Calibri" w:eastAsia="宋体" w:hAnsi="Calibri" w:cstheme="minorHAnsi"/>
                <w:kern w:val="0"/>
                <w:szCs w:val="21"/>
              </w:rPr>
            </w:pPr>
            <w:del w:id="2201" w:author="raye" w:date="2018-07-17T12:05:00Z">
              <w:r w:rsidRPr="00A23FA3" w:rsidDel="00E33BD5">
                <w:rPr>
                  <w:rFonts w:ascii="Calibri" w:eastAsia="宋体" w:hAnsi="Calibri" w:cstheme="minorHAnsi"/>
                  <w:kern w:val="0"/>
                  <w:szCs w:val="21"/>
                </w:rPr>
                <w:delText>Pending Compliance Analyst review</w:delText>
              </w:r>
            </w:del>
          </w:p>
        </w:tc>
        <w:tc>
          <w:tcPr>
            <w:tcW w:w="1700" w:type="dxa"/>
            <w:shd w:val="clear" w:color="auto" w:fill="auto"/>
            <w:vAlign w:val="center"/>
            <w:hideMark/>
          </w:tcPr>
          <w:p w14:paraId="2D66E81C" w14:textId="1BA0DA7B" w:rsidR="0049408B" w:rsidRPr="00A23FA3" w:rsidDel="00E33BD5" w:rsidRDefault="0030711B" w:rsidP="00774ECE">
            <w:pPr>
              <w:widowControl/>
              <w:jc w:val="left"/>
              <w:rPr>
                <w:del w:id="2202" w:author="raye" w:date="2018-07-17T12:05:00Z"/>
                <w:rFonts w:ascii="Calibri" w:eastAsia="宋体" w:hAnsi="Calibri" w:cstheme="minorHAnsi"/>
                <w:kern w:val="0"/>
                <w:szCs w:val="21"/>
              </w:rPr>
            </w:pPr>
            <w:del w:id="2203" w:author="raye" w:date="2018-07-17T12:05:00Z">
              <w:r w:rsidRPr="00A23FA3" w:rsidDel="00E33BD5">
                <w:rPr>
                  <w:rFonts w:ascii="Calibri" w:eastAsia="宋体" w:hAnsi="Calibri" w:cstheme="minorHAnsi"/>
                  <w:kern w:val="0"/>
                  <w:szCs w:val="21"/>
                </w:rPr>
                <w:delText>Refer to Compliance S</w:delText>
              </w:r>
              <w:r w:rsidR="0049408B"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5FE34E9D" w14:textId="2C60BDEE" w:rsidR="0049408B" w:rsidRPr="00A23FA3" w:rsidDel="00E33BD5" w:rsidRDefault="0030711B" w:rsidP="00774ECE">
            <w:pPr>
              <w:widowControl/>
              <w:jc w:val="left"/>
              <w:rPr>
                <w:del w:id="2204" w:author="raye" w:date="2018-07-17T12:05:00Z"/>
                <w:rFonts w:ascii="Calibri" w:eastAsia="宋体" w:hAnsi="Calibri" w:cstheme="minorHAnsi"/>
                <w:kern w:val="0"/>
                <w:szCs w:val="21"/>
              </w:rPr>
            </w:pPr>
            <w:del w:id="2205" w:author="raye" w:date="2018-07-17T12:05:00Z">
              <w:r w:rsidRPr="00A23FA3" w:rsidDel="00E33BD5">
                <w:rPr>
                  <w:rFonts w:ascii="Calibri" w:eastAsia="宋体" w:hAnsi="Calibri" w:cstheme="minorHAnsi"/>
                  <w:kern w:val="0"/>
                  <w:szCs w:val="21"/>
                </w:rPr>
                <w:delText>Pending Compliance S</w:delText>
              </w:r>
              <w:r w:rsidR="0049408B" w:rsidRPr="00A23FA3" w:rsidDel="00E33BD5">
                <w:rPr>
                  <w:rFonts w:ascii="Calibri" w:eastAsia="宋体" w:hAnsi="Calibri" w:cstheme="minorHAnsi"/>
                  <w:kern w:val="0"/>
                  <w:szCs w:val="21"/>
                </w:rPr>
                <w:delText>upervisor review</w:delText>
              </w:r>
            </w:del>
          </w:p>
        </w:tc>
        <w:tc>
          <w:tcPr>
            <w:tcW w:w="1325" w:type="dxa"/>
            <w:shd w:val="clear" w:color="auto" w:fill="auto"/>
            <w:vAlign w:val="center"/>
            <w:hideMark/>
          </w:tcPr>
          <w:p w14:paraId="2E4BD213" w14:textId="166324E9" w:rsidR="0049408B" w:rsidRPr="00A23FA3" w:rsidDel="00E33BD5" w:rsidRDefault="0049408B" w:rsidP="00774ECE">
            <w:pPr>
              <w:widowControl/>
              <w:jc w:val="left"/>
              <w:rPr>
                <w:del w:id="2206" w:author="raye" w:date="2018-07-17T12:05:00Z"/>
                <w:rFonts w:ascii="Calibri" w:eastAsia="宋体" w:hAnsi="Calibri" w:cstheme="minorHAnsi"/>
                <w:kern w:val="0"/>
                <w:szCs w:val="21"/>
              </w:rPr>
            </w:pPr>
            <w:del w:id="2207"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1F176DFA" w14:textId="77777777" w:rsidTr="00E143FF">
        <w:trPr>
          <w:trHeight w:val="570"/>
          <w:del w:id="2208" w:author="raye" w:date="2018-07-17T12:05:00Z"/>
        </w:trPr>
        <w:tc>
          <w:tcPr>
            <w:tcW w:w="607" w:type="dxa"/>
            <w:shd w:val="clear" w:color="auto" w:fill="auto"/>
            <w:vAlign w:val="center"/>
            <w:hideMark/>
          </w:tcPr>
          <w:p w14:paraId="4442A90F" w14:textId="30C9A394" w:rsidR="0049408B" w:rsidRPr="00A23FA3" w:rsidDel="00E33BD5" w:rsidRDefault="0049408B" w:rsidP="00C409AC">
            <w:pPr>
              <w:widowControl/>
              <w:jc w:val="center"/>
              <w:rPr>
                <w:del w:id="2209" w:author="raye" w:date="2018-07-17T12:05:00Z"/>
                <w:rFonts w:ascii="Calibri" w:eastAsia="宋体" w:hAnsi="Calibri" w:cstheme="minorHAnsi"/>
                <w:kern w:val="0"/>
                <w:szCs w:val="21"/>
              </w:rPr>
            </w:pPr>
            <w:del w:id="2210" w:author="raye" w:date="2018-07-17T12:05:00Z">
              <w:r w:rsidRPr="00A23FA3" w:rsidDel="00E33BD5">
                <w:rPr>
                  <w:rFonts w:ascii="Calibri" w:eastAsia="宋体" w:hAnsi="Calibri" w:cstheme="minorHAnsi"/>
                  <w:kern w:val="0"/>
                  <w:szCs w:val="21"/>
                </w:rPr>
                <w:delText>10</w:delText>
              </w:r>
            </w:del>
          </w:p>
        </w:tc>
        <w:tc>
          <w:tcPr>
            <w:tcW w:w="1660" w:type="dxa"/>
            <w:shd w:val="clear" w:color="auto" w:fill="auto"/>
            <w:vAlign w:val="center"/>
            <w:hideMark/>
          </w:tcPr>
          <w:p w14:paraId="4C5C8794" w14:textId="7655B792" w:rsidR="0049408B" w:rsidRPr="00A23FA3" w:rsidDel="00E33BD5" w:rsidRDefault="0030711B" w:rsidP="00A769EC">
            <w:pPr>
              <w:widowControl/>
              <w:jc w:val="left"/>
              <w:rPr>
                <w:del w:id="2211" w:author="raye" w:date="2018-07-17T12:05:00Z"/>
                <w:rFonts w:ascii="Calibri" w:eastAsia="宋体" w:hAnsi="Calibri" w:cstheme="minorHAnsi"/>
                <w:kern w:val="0"/>
                <w:szCs w:val="21"/>
              </w:rPr>
            </w:pPr>
            <w:del w:id="2212" w:author="raye" w:date="2018-07-17T12:05:00Z">
              <w:r w:rsidRPr="00A23FA3" w:rsidDel="00E33BD5">
                <w:rPr>
                  <w:rFonts w:ascii="Calibri" w:eastAsia="宋体" w:hAnsi="Calibri" w:cstheme="minorHAnsi"/>
                  <w:kern w:val="0"/>
                  <w:szCs w:val="21"/>
                </w:rPr>
                <w:delText xml:space="preserve">Compliance </w:delText>
              </w:r>
              <w:r w:rsidR="0049408B" w:rsidRPr="00A23FA3" w:rsidDel="00E33BD5">
                <w:rPr>
                  <w:rFonts w:ascii="Calibri" w:eastAsia="宋体" w:hAnsi="Calibri" w:cstheme="minorHAnsi"/>
                  <w:kern w:val="0"/>
                  <w:szCs w:val="21"/>
                </w:rPr>
                <w:delText>Supervisor open</w:delText>
              </w:r>
              <w:r w:rsidRPr="00A23FA3" w:rsidDel="00E33BD5">
                <w:rPr>
                  <w:rFonts w:ascii="Calibri" w:eastAsia="宋体" w:hAnsi="Calibri" w:cstheme="minorHAnsi"/>
                  <w:kern w:val="0"/>
                  <w:szCs w:val="21"/>
                </w:rPr>
                <w:delText>s</w:delText>
              </w:r>
              <w:r w:rsidR="0049408B" w:rsidRPr="00A23FA3" w:rsidDel="00E33BD5">
                <w:rPr>
                  <w:rFonts w:ascii="Calibri" w:eastAsia="宋体" w:hAnsi="Calibri" w:cstheme="minorHAnsi"/>
                  <w:kern w:val="0"/>
                  <w:szCs w:val="21"/>
                </w:rPr>
                <w:delText xml:space="preserve"> case to review</w:delText>
              </w:r>
            </w:del>
          </w:p>
        </w:tc>
        <w:tc>
          <w:tcPr>
            <w:tcW w:w="1841" w:type="dxa"/>
            <w:shd w:val="clear" w:color="auto" w:fill="auto"/>
            <w:vAlign w:val="center"/>
            <w:hideMark/>
          </w:tcPr>
          <w:p w14:paraId="14CA1E85" w14:textId="27D23DAD" w:rsidR="0049408B" w:rsidRPr="00A23FA3" w:rsidDel="00E33BD5" w:rsidRDefault="0049408B" w:rsidP="00774ECE">
            <w:pPr>
              <w:widowControl/>
              <w:jc w:val="left"/>
              <w:rPr>
                <w:del w:id="2213" w:author="raye" w:date="2018-07-17T12:05:00Z"/>
                <w:rFonts w:ascii="Calibri" w:eastAsia="宋体" w:hAnsi="Calibri" w:cstheme="minorHAnsi"/>
                <w:kern w:val="0"/>
                <w:szCs w:val="21"/>
              </w:rPr>
            </w:pPr>
            <w:del w:id="2214" w:author="raye" w:date="2018-07-17T12:05:00Z">
              <w:r w:rsidRPr="00A23FA3" w:rsidDel="00E33BD5">
                <w:rPr>
                  <w:rFonts w:ascii="Calibri" w:eastAsia="宋体" w:hAnsi="Calibri" w:cstheme="minorHAnsi"/>
                  <w:kern w:val="0"/>
                  <w:szCs w:val="21"/>
                </w:rPr>
                <w:delText xml:space="preserve">Pending Compliance </w:delText>
              </w:r>
              <w:r w:rsidR="0030711B" w:rsidRPr="00A23FA3" w:rsidDel="00E33BD5">
                <w:rPr>
                  <w:rFonts w:ascii="Calibri" w:eastAsia="宋体" w:hAnsi="Calibri" w:cstheme="minorHAnsi"/>
                  <w:kern w:val="0"/>
                  <w:szCs w:val="21"/>
                </w:rPr>
                <w:delText>S</w:delText>
              </w:r>
              <w:r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2901A16B" w14:textId="4347E846" w:rsidR="0049408B" w:rsidRPr="00A23FA3" w:rsidDel="00E33BD5" w:rsidRDefault="0049408B" w:rsidP="00774ECE">
            <w:pPr>
              <w:widowControl/>
              <w:jc w:val="left"/>
              <w:rPr>
                <w:del w:id="2215" w:author="raye" w:date="2018-07-17T12:05:00Z"/>
                <w:rFonts w:ascii="Calibri" w:eastAsia="宋体" w:hAnsi="Calibri" w:cstheme="minorHAnsi"/>
                <w:kern w:val="0"/>
                <w:szCs w:val="21"/>
              </w:rPr>
            </w:pPr>
            <w:del w:id="2216" w:author="raye" w:date="2018-07-17T12:05:00Z">
              <w:r w:rsidRPr="00A23FA3" w:rsidDel="00E33BD5">
                <w:rPr>
                  <w:rFonts w:ascii="Calibri" w:eastAsia="宋体" w:hAnsi="Calibri" w:cstheme="minorHAnsi"/>
                  <w:kern w:val="0"/>
                  <w:szCs w:val="21"/>
                </w:rPr>
                <w:delText>Open</w:delText>
              </w:r>
              <w:r w:rsidR="0030711B" w:rsidRPr="00A23FA3" w:rsidDel="00E33BD5">
                <w:rPr>
                  <w:rFonts w:ascii="Calibri" w:eastAsia="宋体" w:hAnsi="Calibri" w:cstheme="minorHAnsi"/>
                  <w:kern w:val="0"/>
                  <w:szCs w:val="21"/>
                </w:rPr>
                <w:delText xml:space="preserve"> </w:delText>
              </w:r>
              <w:r w:rsidRPr="00A23FA3" w:rsidDel="00E33BD5">
                <w:rPr>
                  <w:rFonts w:ascii="Calibri" w:eastAsia="宋体" w:hAnsi="Calibri" w:cstheme="minorHAnsi"/>
                  <w:kern w:val="0"/>
                  <w:szCs w:val="21"/>
                </w:rPr>
                <w:delText>case to review</w:delText>
              </w:r>
            </w:del>
          </w:p>
        </w:tc>
        <w:tc>
          <w:tcPr>
            <w:tcW w:w="1700" w:type="dxa"/>
            <w:shd w:val="clear" w:color="auto" w:fill="auto"/>
            <w:vAlign w:val="center"/>
            <w:hideMark/>
          </w:tcPr>
          <w:p w14:paraId="3E9A5C30" w14:textId="6DAE6F6A" w:rsidR="0049408B" w:rsidRPr="00A23FA3" w:rsidDel="00E33BD5" w:rsidRDefault="0030711B" w:rsidP="00774ECE">
            <w:pPr>
              <w:widowControl/>
              <w:jc w:val="left"/>
              <w:rPr>
                <w:del w:id="2217" w:author="raye" w:date="2018-07-17T12:05:00Z"/>
                <w:rFonts w:ascii="Calibri" w:eastAsia="宋体" w:hAnsi="Calibri" w:cstheme="minorHAnsi"/>
                <w:kern w:val="0"/>
                <w:szCs w:val="21"/>
              </w:rPr>
            </w:pPr>
            <w:del w:id="2218"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325" w:type="dxa"/>
            <w:shd w:val="clear" w:color="auto" w:fill="auto"/>
            <w:vAlign w:val="center"/>
            <w:hideMark/>
          </w:tcPr>
          <w:p w14:paraId="42CF80DE" w14:textId="57F5211B" w:rsidR="0049408B" w:rsidRPr="00A23FA3" w:rsidDel="00E33BD5" w:rsidRDefault="0049408B" w:rsidP="00774ECE">
            <w:pPr>
              <w:widowControl/>
              <w:jc w:val="left"/>
              <w:rPr>
                <w:del w:id="2219" w:author="raye" w:date="2018-07-17T12:05:00Z"/>
                <w:rFonts w:ascii="Calibri" w:eastAsia="宋体" w:hAnsi="Calibri" w:cstheme="minorHAnsi"/>
                <w:kern w:val="0"/>
                <w:szCs w:val="21"/>
              </w:rPr>
            </w:pPr>
            <w:del w:id="2220"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60E2C22C" w14:textId="77777777" w:rsidTr="00E143FF">
        <w:trPr>
          <w:trHeight w:val="570"/>
          <w:del w:id="2221" w:author="raye" w:date="2018-07-17T12:05:00Z"/>
        </w:trPr>
        <w:tc>
          <w:tcPr>
            <w:tcW w:w="607" w:type="dxa"/>
            <w:shd w:val="clear" w:color="auto" w:fill="auto"/>
            <w:vAlign w:val="center"/>
            <w:hideMark/>
          </w:tcPr>
          <w:p w14:paraId="79F6909F" w14:textId="192956D8" w:rsidR="0049408B" w:rsidRPr="00A23FA3" w:rsidDel="00E33BD5" w:rsidRDefault="0049408B" w:rsidP="00C409AC">
            <w:pPr>
              <w:widowControl/>
              <w:jc w:val="center"/>
              <w:rPr>
                <w:del w:id="2222" w:author="raye" w:date="2018-07-17T12:05:00Z"/>
                <w:rFonts w:ascii="Calibri" w:eastAsia="宋体" w:hAnsi="Calibri" w:cstheme="minorHAnsi"/>
                <w:kern w:val="0"/>
                <w:szCs w:val="21"/>
              </w:rPr>
            </w:pPr>
            <w:del w:id="2223" w:author="raye" w:date="2018-07-17T12:05:00Z">
              <w:r w:rsidRPr="00A23FA3" w:rsidDel="00E33BD5">
                <w:rPr>
                  <w:rFonts w:ascii="Calibri" w:eastAsia="宋体" w:hAnsi="Calibri" w:cstheme="minorHAnsi"/>
                  <w:kern w:val="0"/>
                  <w:szCs w:val="21"/>
                </w:rPr>
                <w:delText>10A</w:delText>
              </w:r>
            </w:del>
          </w:p>
        </w:tc>
        <w:tc>
          <w:tcPr>
            <w:tcW w:w="1660" w:type="dxa"/>
            <w:shd w:val="clear" w:color="auto" w:fill="auto"/>
            <w:vAlign w:val="center"/>
            <w:hideMark/>
          </w:tcPr>
          <w:p w14:paraId="031721F2" w14:textId="2D374B02" w:rsidR="0049408B" w:rsidRPr="00A23FA3" w:rsidDel="00E33BD5" w:rsidRDefault="0049408B" w:rsidP="00A769EC">
            <w:pPr>
              <w:widowControl/>
              <w:jc w:val="left"/>
              <w:rPr>
                <w:del w:id="2224" w:author="raye" w:date="2018-07-17T12:05:00Z"/>
                <w:rFonts w:ascii="Calibri" w:eastAsia="宋体" w:hAnsi="Calibri" w:cstheme="minorHAnsi"/>
                <w:kern w:val="0"/>
                <w:szCs w:val="21"/>
              </w:rPr>
            </w:pPr>
            <w:del w:id="2225" w:author="raye" w:date="2018-07-17T12:05:00Z">
              <w:r w:rsidRPr="00A23FA3" w:rsidDel="00E33BD5">
                <w:rPr>
                  <w:rFonts w:ascii="Calibri" w:eastAsia="宋体" w:hAnsi="Calibri" w:cstheme="minorHAnsi"/>
                  <w:kern w:val="0"/>
                  <w:szCs w:val="21"/>
                </w:rPr>
                <w:delText xml:space="preserve">Identify if it is </w:delText>
              </w:r>
              <w:r w:rsidR="0030711B" w:rsidRPr="00A23FA3" w:rsidDel="00E33BD5">
                <w:rPr>
                  <w:rFonts w:ascii="Calibri" w:eastAsia="宋体" w:hAnsi="Calibri" w:cstheme="minorHAnsi"/>
                  <w:kern w:val="0"/>
                  <w:szCs w:val="21"/>
                </w:rPr>
                <w:delText xml:space="preserve">a </w:delText>
              </w:r>
              <w:r w:rsidRPr="00A23FA3" w:rsidDel="00E33BD5">
                <w:rPr>
                  <w:rFonts w:ascii="Calibri" w:eastAsia="宋体" w:hAnsi="Calibri" w:cstheme="minorHAnsi"/>
                  <w:kern w:val="0"/>
                  <w:szCs w:val="21"/>
                </w:rPr>
                <w:delText xml:space="preserve">productive case and make a decision </w:delText>
              </w:r>
            </w:del>
          </w:p>
        </w:tc>
        <w:tc>
          <w:tcPr>
            <w:tcW w:w="1841" w:type="dxa"/>
            <w:shd w:val="clear" w:color="auto" w:fill="auto"/>
            <w:vAlign w:val="center"/>
            <w:hideMark/>
          </w:tcPr>
          <w:p w14:paraId="297DEFE5" w14:textId="290BAC39" w:rsidR="0049408B" w:rsidRPr="00A23FA3" w:rsidDel="00E33BD5" w:rsidRDefault="0030711B" w:rsidP="00774ECE">
            <w:pPr>
              <w:widowControl/>
              <w:jc w:val="left"/>
              <w:rPr>
                <w:del w:id="2226" w:author="raye" w:date="2018-07-17T12:05:00Z"/>
                <w:rFonts w:ascii="Calibri" w:eastAsia="宋体" w:hAnsi="Calibri" w:cstheme="minorHAnsi"/>
                <w:kern w:val="0"/>
                <w:szCs w:val="21"/>
              </w:rPr>
            </w:pPr>
            <w:del w:id="2227"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5F68F9C3" w14:textId="471C781D" w:rsidR="0049408B" w:rsidRPr="00A23FA3" w:rsidDel="00E33BD5" w:rsidRDefault="0049408B" w:rsidP="00774ECE">
            <w:pPr>
              <w:widowControl/>
              <w:jc w:val="left"/>
              <w:rPr>
                <w:del w:id="2228" w:author="raye" w:date="2018-07-17T12:05:00Z"/>
                <w:rFonts w:ascii="Calibri" w:eastAsia="宋体" w:hAnsi="Calibri" w:cstheme="minorHAnsi"/>
                <w:kern w:val="0"/>
                <w:szCs w:val="21"/>
              </w:rPr>
            </w:pPr>
            <w:del w:id="2229" w:author="raye" w:date="2018-07-17T12:05:00Z">
              <w:r w:rsidRPr="00A23FA3" w:rsidDel="00E33BD5">
                <w:rPr>
                  <w:rFonts w:ascii="Calibri" w:eastAsia="宋体" w:hAnsi="Calibri" w:cstheme="minorHAnsi"/>
                  <w:kern w:val="0"/>
                  <w:szCs w:val="21"/>
                </w:rPr>
                <w:delText>Sign-off with approval</w:delText>
              </w:r>
            </w:del>
          </w:p>
        </w:tc>
        <w:tc>
          <w:tcPr>
            <w:tcW w:w="1700" w:type="dxa"/>
            <w:shd w:val="clear" w:color="auto" w:fill="auto"/>
            <w:vAlign w:val="center"/>
            <w:hideMark/>
          </w:tcPr>
          <w:p w14:paraId="594288F4" w14:textId="60CF6A00" w:rsidR="0049408B" w:rsidRPr="00A23FA3" w:rsidDel="00E33BD5" w:rsidRDefault="0030711B" w:rsidP="00774ECE">
            <w:pPr>
              <w:widowControl/>
              <w:jc w:val="left"/>
              <w:rPr>
                <w:del w:id="2230" w:author="raye" w:date="2018-07-17T12:05:00Z"/>
                <w:rFonts w:ascii="Calibri" w:eastAsia="宋体" w:hAnsi="Calibri" w:cstheme="minorHAnsi"/>
                <w:kern w:val="0"/>
                <w:szCs w:val="21"/>
              </w:rPr>
            </w:pPr>
            <w:del w:id="2231" w:author="raye" w:date="2018-07-17T12:05:00Z">
              <w:r w:rsidRPr="00A23FA3" w:rsidDel="00E33BD5">
                <w:rPr>
                  <w:rFonts w:ascii="Calibri" w:eastAsia="宋体" w:hAnsi="Calibri" w:cstheme="minorHAnsi"/>
                  <w:kern w:val="0"/>
                  <w:szCs w:val="21"/>
                </w:rPr>
                <w:delText xml:space="preserve">Close </w:delText>
              </w:r>
              <w:r w:rsidR="0049408B" w:rsidRPr="00A23FA3" w:rsidDel="00E33BD5">
                <w:rPr>
                  <w:rFonts w:ascii="Calibri" w:eastAsia="宋体" w:hAnsi="Calibri" w:cstheme="minorHAnsi"/>
                  <w:kern w:val="0"/>
                  <w:szCs w:val="21"/>
                </w:rPr>
                <w:delText>Approval</w:delText>
              </w:r>
            </w:del>
          </w:p>
        </w:tc>
        <w:tc>
          <w:tcPr>
            <w:tcW w:w="1325" w:type="dxa"/>
            <w:shd w:val="clear" w:color="auto" w:fill="auto"/>
            <w:vAlign w:val="center"/>
            <w:hideMark/>
          </w:tcPr>
          <w:p w14:paraId="688CCDAF" w14:textId="102271A5" w:rsidR="0049408B" w:rsidRPr="00A23FA3" w:rsidDel="00E33BD5" w:rsidRDefault="0049408B" w:rsidP="00774ECE">
            <w:pPr>
              <w:widowControl/>
              <w:jc w:val="left"/>
              <w:rPr>
                <w:del w:id="2232" w:author="raye" w:date="2018-07-17T12:05:00Z"/>
                <w:rFonts w:ascii="Calibri" w:eastAsia="宋体" w:hAnsi="Calibri" w:cstheme="minorHAnsi"/>
                <w:kern w:val="0"/>
                <w:szCs w:val="21"/>
              </w:rPr>
            </w:pPr>
            <w:del w:id="2233"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763FEE38" w14:textId="77777777" w:rsidTr="00E143FF">
        <w:trPr>
          <w:trHeight w:val="570"/>
          <w:del w:id="2234" w:author="raye" w:date="2018-07-17T12:05:00Z"/>
        </w:trPr>
        <w:tc>
          <w:tcPr>
            <w:tcW w:w="607" w:type="dxa"/>
            <w:shd w:val="clear" w:color="auto" w:fill="auto"/>
            <w:vAlign w:val="center"/>
            <w:hideMark/>
          </w:tcPr>
          <w:p w14:paraId="42F52572" w14:textId="710FC1DD" w:rsidR="0049408B" w:rsidRPr="00A23FA3" w:rsidDel="00E33BD5" w:rsidRDefault="0049408B" w:rsidP="00C409AC">
            <w:pPr>
              <w:widowControl/>
              <w:jc w:val="center"/>
              <w:rPr>
                <w:del w:id="2235" w:author="raye" w:date="2018-07-17T12:05:00Z"/>
                <w:rFonts w:ascii="Calibri" w:eastAsia="宋体" w:hAnsi="Calibri" w:cstheme="minorHAnsi"/>
                <w:kern w:val="0"/>
                <w:szCs w:val="21"/>
              </w:rPr>
            </w:pPr>
            <w:del w:id="2236" w:author="raye" w:date="2018-07-17T12:05:00Z">
              <w:r w:rsidRPr="00A23FA3" w:rsidDel="00E33BD5">
                <w:rPr>
                  <w:rFonts w:ascii="Calibri" w:eastAsia="宋体" w:hAnsi="Calibri" w:cstheme="minorHAnsi"/>
                  <w:kern w:val="0"/>
                  <w:szCs w:val="21"/>
                </w:rPr>
                <w:delText>10B</w:delText>
              </w:r>
            </w:del>
          </w:p>
        </w:tc>
        <w:tc>
          <w:tcPr>
            <w:tcW w:w="1660" w:type="dxa"/>
            <w:shd w:val="clear" w:color="auto" w:fill="auto"/>
            <w:vAlign w:val="center"/>
            <w:hideMark/>
          </w:tcPr>
          <w:p w14:paraId="51AA6319" w14:textId="57FFCCB1" w:rsidR="0049408B" w:rsidRPr="00A23FA3" w:rsidDel="00E33BD5" w:rsidRDefault="0049408B" w:rsidP="00A769EC">
            <w:pPr>
              <w:widowControl/>
              <w:jc w:val="left"/>
              <w:rPr>
                <w:del w:id="2237" w:author="raye" w:date="2018-07-17T12:05:00Z"/>
                <w:rFonts w:ascii="Calibri" w:eastAsia="宋体" w:hAnsi="Calibri" w:cstheme="minorHAnsi"/>
                <w:kern w:val="0"/>
                <w:szCs w:val="21"/>
              </w:rPr>
            </w:pPr>
            <w:del w:id="2238" w:author="raye" w:date="2018-07-17T12:05:00Z">
              <w:r w:rsidRPr="00A23FA3" w:rsidDel="00E33BD5">
                <w:rPr>
                  <w:rFonts w:ascii="Calibri" w:eastAsia="宋体" w:hAnsi="Calibri" w:cstheme="minorHAnsi"/>
                  <w:kern w:val="0"/>
                  <w:szCs w:val="21"/>
                </w:rPr>
                <w:delText xml:space="preserve">Identify if it is </w:delText>
              </w:r>
              <w:r w:rsidR="0030711B" w:rsidRPr="00A23FA3" w:rsidDel="00E33BD5">
                <w:rPr>
                  <w:rFonts w:ascii="Calibri" w:eastAsia="宋体" w:hAnsi="Calibri" w:cstheme="minorHAnsi"/>
                  <w:kern w:val="0"/>
                  <w:szCs w:val="21"/>
                </w:rPr>
                <w:delText xml:space="preserve">a </w:delText>
              </w:r>
              <w:r w:rsidRPr="00A23FA3" w:rsidDel="00E33BD5">
                <w:rPr>
                  <w:rFonts w:ascii="Calibri" w:eastAsia="宋体" w:hAnsi="Calibri" w:cstheme="minorHAnsi"/>
                  <w:kern w:val="0"/>
                  <w:szCs w:val="21"/>
                </w:rPr>
                <w:delText xml:space="preserve">productive case and make a decision </w:delText>
              </w:r>
            </w:del>
          </w:p>
        </w:tc>
        <w:tc>
          <w:tcPr>
            <w:tcW w:w="1841" w:type="dxa"/>
            <w:shd w:val="clear" w:color="auto" w:fill="auto"/>
            <w:vAlign w:val="center"/>
            <w:hideMark/>
          </w:tcPr>
          <w:p w14:paraId="10A8AA60" w14:textId="77B6EFDE" w:rsidR="0049408B" w:rsidRPr="00A23FA3" w:rsidDel="00E33BD5" w:rsidRDefault="0030711B" w:rsidP="00774ECE">
            <w:pPr>
              <w:widowControl/>
              <w:jc w:val="left"/>
              <w:rPr>
                <w:del w:id="2239" w:author="raye" w:date="2018-07-17T12:05:00Z"/>
                <w:rFonts w:ascii="Calibri" w:eastAsia="宋体" w:hAnsi="Calibri" w:cstheme="minorHAnsi"/>
                <w:kern w:val="0"/>
                <w:szCs w:val="21"/>
              </w:rPr>
            </w:pPr>
            <w:del w:id="2240"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319CD4C1" w14:textId="0A35E491" w:rsidR="0049408B" w:rsidRPr="00A23FA3" w:rsidDel="00E33BD5" w:rsidRDefault="0049408B" w:rsidP="00774ECE">
            <w:pPr>
              <w:widowControl/>
              <w:jc w:val="left"/>
              <w:rPr>
                <w:del w:id="2241" w:author="raye" w:date="2018-07-17T12:05:00Z"/>
                <w:rFonts w:ascii="Calibri" w:eastAsia="宋体" w:hAnsi="Calibri" w:cstheme="minorHAnsi"/>
                <w:kern w:val="0"/>
                <w:szCs w:val="21"/>
              </w:rPr>
            </w:pPr>
            <w:del w:id="2242" w:author="raye" w:date="2018-07-17T12:05:00Z">
              <w:r w:rsidRPr="00A23FA3" w:rsidDel="00E33BD5">
                <w:rPr>
                  <w:rFonts w:ascii="Calibri" w:eastAsia="宋体" w:hAnsi="Calibri" w:cstheme="minorHAnsi"/>
                  <w:kern w:val="0"/>
                  <w:szCs w:val="21"/>
                </w:rPr>
                <w:delText xml:space="preserve">Return </w:delText>
              </w:r>
              <w:r w:rsidR="0030711B" w:rsidRPr="00A23FA3" w:rsidDel="00E33BD5">
                <w:rPr>
                  <w:rFonts w:ascii="Calibri" w:eastAsia="宋体" w:hAnsi="Calibri" w:cstheme="minorHAnsi"/>
                  <w:kern w:val="0"/>
                  <w:szCs w:val="21"/>
                </w:rPr>
                <w:delText xml:space="preserve">to </w:delText>
              </w:r>
              <w:r w:rsidR="005F7876"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Analyst for #4 preparing</w:delText>
              </w:r>
            </w:del>
          </w:p>
        </w:tc>
        <w:tc>
          <w:tcPr>
            <w:tcW w:w="1700" w:type="dxa"/>
            <w:shd w:val="clear" w:color="auto" w:fill="auto"/>
            <w:vAlign w:val="center"/>
            <w:hideMark/>
          </w:tcPr>
          <w:p w14:paraId="689ACC93" w14:textId="508E4E84" w:rsidR="0049408B" w:rsidRPr="00A23FA3" w:rsidDel="00E33BD5" w:rsidRDefault="0049408B" w:rsidP="00774ECE">
            <w:pPr>
              <w:widowControl/>
              <w:jc w:val="left"/>
              <w:rPr>
                <w:del w:id="2243" w:author="raye" w:date="2018-07-17T12:05:00Z"/>
                <w:rFonts w:ascii="Calibri" w:eastAsia="宋体" w:hAnsi="Calibri" w:cstheme="minorHAnsi"/>
                <w:kern w:val="0"/>
                <w:szCs w:val="21"/>
              </w:rPr>
            </w:pPr>
            <w:del w:id="2244" w:author="raye" w:date="2018-07-17T12:05:00Z">
              <w:r w:rsidRPr="00A23FA3" w:rsidDel="00E33BD5">
                <w:rPr>
                  <w:rFonts w:ascii="Calibri" w:eastAsia="宋体" w:hAnsi="Calibri" w:cstheme="minorHAnsi"/>
                  <w:kern w:val="0"/>
                  <w:szCs w:val="21"/>
                </w:rPr>
                <w:delText>Pending Compliance Analyst review</w:delText>
              </w:r>
            </w:del>
          </w:p>
        </w:tc>
        <w:tc>
          <w:tcPr>
            <w:tcW w:w="1325" w:type="dxa"/>
            <w:shd w:val="clear" w:color="auto" w:fill="auto"/>
            <w:vAlign w:val="center"/>
            <w:hideMark/>
          </w:tcPr>
          <w:p w14:paraId="15A702CA" w14:textId="7E66EE7F" w:rsidR="0049408B" w:rsidRPr="00A23FA3" w:rsidDel="00E33BD5" w:rsidRDefault="0049408B" w:rsidP="00774ECE">
            <w:pPr>
              <w:widowControl/>
              <w:jc w:val="left"/>
              <w:rPr>
                <w:del w:id="2245" w:author="raye" w:date="2018-07-17T12:05:00Z"/>
                <w:rFonts w:ascii="Calibri" w:eastAsia="宋体" w:hAnsi="Calibri" w:cstheme="minorHAnsi"/>
                <w:kern w:val="0"/>
                <w:szCs w:val="21"/>
              </w:rPr>
            </w:pPr>
            <w:del w:id="2246" w:author="raye" w:date="2018-07-17T12:05:00Z">
              <w:r w:rsidRPr="00A23FA3" w:rsidDel="00E33BD5">
                <w:rPr>
                  <w:rFonts w:ascii="Calibri" w:eastAsia="宋体" w:hAnsi="Calibri" w:cstheme="minorHAnsi"/>
                  <w:kern w:val="0"/>
                  <w:szCs w:val="21"/>
                </w:rPr>
                <w:delText>Compliance Supervisor</w:delText>
              </w:r>
            </w:del>
          </w:p>
        </w:tc>
      </w:tr>
      <w:tr w:rsidR="00A23FA3" w:rsidRPr="00A23FA3" w:rsidDel="00E33BD5" w14:paraId="0DA2CB30" w14:textId="77777777" w:rsidTr="00E143FF">
        <w:trPr>
          <w:trHeight w:val="570"/>
          <w:del w:id="2247" w:author="raye" w:date="2018-07-17T12:05:00Z"/>
        </w:trPr>
        <w:tc>
          <w:tcPr>
            <w:tcW w:w="607" w:type="dxa"/>
            <w:shd w:val="clear" w:color="auto" w:fill="auto"/>
            <w:vAlign w:val="center"/>
            <w:hideMark/>
          </w:tcPr>
          <w:p w14:paraId="2684C477" w14:textId="06F7AFF9" w:rsidR="0049408B" w:rsidRPr="00A23FA3" w:rsidDel="00E33BD5" w:rsidRDefault="0049408B" w:rsidP="00C409AC">
            <w:pPr>
              <w:widowControl/>
              <w:jc w:val="center"/>
              <w:rPr>
                <w:del w:id="2248" w:author="raye" w:date="2018-07-17T12:05:00Z"/>
                <w:rFonts w:ascii="Calibri" w:eastAsia="宋体" w:hAnsi="Calibri" w:cstheme="minorHAnsi"/>
                <w:kern w:val="0"/>
                <w:szCs w:val="21"/>
              </w:rPr>
            </w:pPr>
            <w:del w:id="2249" w:author="raye" w:date="2018-07-17T12:05:00Z">
              <w:r w:rsidRPr="00A23FA3" w:rsidDel="00E33BD5">
                <w:rPr>
                  <w:rFonts w:ascii="Calibri" w:eastAsia="宋体" w:hAnsi="Calibri" w:cstheme="minorHAnsi"/>
                  <w:kern w:val="0"/>
                  <w:szCs w:val="21"/>
                </w:rPr>
                <w:delText>11</w:delText>
              </w:r>
              <w:r w:rsidRPr="00A23FA3" w:rsidDel="00E33BD5">
                <w:rPr>
                  <w:rFonts w:ascii="Calibri" w:eastAsia="宋体" w:hAnsi="Calibri" w:cstheme="minorHAnsi"/>
                  <w:kern w:val="0"/>
                  <w:szCs w:val="21"/>
                </w:rPr>
                <w:br/>
                <w:delText>17D</w:delText>
              </w:r>
            </w:del>
          </w:p>
        </w:tc>
        <w:tc>
          <w:tcPr>
            <w:tcW w:w="1660" w:type="dxa"/>
            <w:shd w:val="clear" w:color="auto" w:fill="auto"/>
            <w:vAlign w:val="center"/>
            <w:hideMark/>
          </w:tcPr>
          <w:p w14:paraId="4E71CCD1" w14:textId="1CE1C6A8" w:rsidR="0049408B" w:rsidRPr="00A23FA3" w:rsidDel="00E33BD5" w:rsidRDefault="0049408B" w:rsidP="00A769EC">
            <w:pPr>
              <w:widowControl/>
              <w:jc w:val="left"/>
              <w:rPr>
                <w:del w:id="2250" w:author="raye" w:date="2018-07-17T12:05:00Z"/>
                <w:rFonts w:ascii="Calibri" w:eastAsia="宋体" w:hAnsi="Calibri" w:cstheme="minorHAnsi"/>
                <w:kern w:val="0"/>
                <w:szCs w:val="21"/>
              </w:rPr>
            </w:pPr>
            <w:del w:id="2251" w:author="raye" w:date="2018-07-17T12:05:00Z">
              <w:r w:rsidRPr="00A23FA3" w:rsidDel="00E33BD5">
                <w:rPr>
                  <w:rFonts w:ascii="Calibri" w:eastAsia="宋体" w:hAnsi="Calibri" w:cstheme="minorHAnsi"/>
                  <w:kern w:val="0"/>
                  <w:szCs w:val="21"/>
                </w:rPr>
                <w:delText xml:space="preserve">Input #4 &amp; refer to </w:delText>
              </w:r>
              <w:r w:rsidR="0030711B"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Supervisor</w:delText>
              </w:r>
            </w:del>
          </w:p>
        </w:tc>
        <w:tc>
          <w:tcPr>
            <w:tcW w:w="1841" w:type="dxa"/>
            <w:shd w:val="clear" w:color="auto" w:fill="auto"/>
            <w:vAlign w:val="center"/>
            <w:hideMark/>
          </w:tcPr>
          <w:p w14:paraId="7ECB419E" w14:textId="1C8EE97C" w:rsidR="0049408B" w:rsidRPr="00A23FA3" w:rsidDel="00E33BD5" w:rsidRDefault="0049408B" w:rsidP="00774ECE">
            <w:pPr>
              <w:widowControl/>
              <w:jc w:val="left"/>
              <w:rPr>
                <w:del w:id="2252" w:author="raye" w:date="2018-07-17T12:05:00Z"/>
                <w:rFonts w:ascii="Calibri" w:eastAsia="宋体" w:hAnsi="Calibri" w:cstheme="minorHAnsi"/>
                <w:kern w:val="0"/>
                <w:szCs w:val="21"/>
              </w:rPr>
            </w:pPr>
            <w:del w:id="2253" w:author="raye" w:date="2018-07-17T12:05:00Z">
              <w:r w:rsidRPr="00A23FA3" w:rsidDel="00E33BD5">
                <w:rPr>
                  <w:rFonts w:ascii="Calibri" w:eastAsia="宋体" w:hAnsi="Calibri" w:cstheme="minorHAnsi"/>
                  <w:kern w:val="0"/>
                  <w:szCs w:val="21"/>
                </w:rPr>
                <w:delText>Pending Compliance Analyst review</w:delText>
              </w:r>
            </w:del>
          </w:p>
        </w:tc>
        <w:tc>
          <w:tcPr>
            <w:tcW w:w="1700" w:type="dxa"/>
            <w:shd w:val="clear" w:color="auto" w:fill="auto"/>
            <w:vAlign w:val="center"/>
            <w:hideMark/>
          </w:tcPr>
          <w:p w14:paraId="56A1467B" w14:textId="319FF458" w:rsidR="0049408B" w:rsidRPr="00A23FA3" w:rsidDel="00E33BD5" w:rsidRDefault="0049408B" w:rsidP="00774ECE">
            <w:pPr>
              <w:widowControl/>
              <w:jc w:val="left"/>
              <w:rPr>
                <w:del w:id="2254" w:author="raye" w:date="2018-07-17T12:05:00Z"/>
                <w:rFonts w:ascii="Calibri" w:eastAsia="宋体" w:hAnsi="Calibri" w:cstheme="minorHAnsi"/>
                <w:kern w:val="0"/>
                <w:szCs w:val="21"/>
              </w:rPr>
            </w:pPr>
            <w:del w:id="2255"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0419AEBC" w14:textId="606D9395" w:rsidR="0049408B" w:rsidRPr="00A23FA3" w:rsidDel="00E33BD5" w:rsidRDefault="0049408B" w:rsidP="00774ECE">
            <w:pPr>
              <w:widowControl/>
              <w:jc w:val="left"/>
              <w:rPr>
                <w:del w:id="2256" w:author="raye" w:date="2018-07-17T12:05:00Z"/>
                <w:rFonts w:ascii="Calibri" w:eastAsia="宋体" w:hAnsi="Calibri" w:cstheme="minorHAnsi"/>
                <w:kern w:val="0"/>
                <w:szCs w:val="21"/>
              </w:rPr>
            </w:pPr>
            <w:del w:id="2257" w:author="raye" w:date="2018-07-17T12:05:00Z">
              <w:r w:rsidRPr="00A23FA3" w:rsidDel="00E33BD5">
                <w:rPr>
                  <w:rFonts w:ascii="Calibri" w:eastAsia="宋体" w:hAnsi="Calibri" w:cstheme="minorHAnsi"/>
                  <w:kern w:val="0"/>
                  <w:szCs w:val="21"/>
                </w:rPr>
                <w:delText>Under Compliance Analyst review</w:delText>
              </w:r>
            </w:del>
          </w:p>
        </w:tc>
        <w:tc>
          <w:tcPr>
            <w:tcW w:w="1325" w:type="dxa"/>
            <w:shd w:val="clear" w:color="auto" w:fill="auto"/>
            <w:vAlign w:val="center"/>
            <w:hideMark/>
          </w:tcPr>
          <w:p w14:paraId="685111CD" w14:textId="66C39D22" w:rsidR="0049408B" w:rsidRPr="00A23FA3" w:rsidDel="00E33BD5" w:rsidRDefault="0049408B" w:rsidP="00774ECE">
            <w:pPr>
              <w:widowControl/>
              <w:jc w:val="left"/>
              <w:rPr>
                <w:del w:id="2258" w:author="raye" w:date="2018-07-17T12:05:00Z"/>
                <w:rFonts w:ascii="Calibri" w:eastAsia="宋体" w:hAnsi="Calibri" w:cstheme="minorHAnsi"/>
                <w:kern w:val="0"/>
                <w:szCs w:val="21"/>
              </w:rPr>
            </w:pPr>
            <w:del w:id="2259"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3959B932" w14:textId="77777777" w:rsidTr="00E143FF">
        <w:trPr>
          <w:trHeight w:val="570"/>
          <w:del w:id="2260" w:author="raye" w:date="2018-07-17T12:05:00Z"/>
        </w:trPr>
        <w:tc>
          <w:tcPr>
            <w:tcW w:w="607" w:type="dxa"/>
            <w:shd w:val="clear" w:color="auto" w:fill="auto"/>
            <w:vAlign w:val="center"/>
            <w:hideMark/>
          </w:tcPr>
          <w:p w14:paraId="62B7E721" w14:textId="5B62B1AC" w:rsidR="0049408B" w:rsidRPr="00A23FA3" w:rsidDel="00E33BD5" w:rsidRDefault="0049408B" w:rsidP="00C409AC">
            <w:pPr>
              <w:widowControl/>
              <w:jc w:val="center"/>
              <w:rPr>
                <w:del w:id="2261" w:author="raye" w:date="2018-07-17T12:05:00Z"/>
                <w:rFonts w:ascii="Calibri" w:eastAsia="宋体" w:hAnsi="Calibri" w:cstheme="minorHAnsi"/>
                <w:kern w:val="0"/>
                <w:szCs w:val="21"/>
              </w:rPr>
            </w:pPr>
            <w:del w:id="2262" w:author="raye" w:date="2018-07-17T12:05:00Z">
              <w:r w:rsidRPr="00A23FA3" w:rsidDel="00E33BD5">
                <w:rPr>
                  <w:rFonts w:ascii="Calibri" w:eastAsia="宋体" w:hAnsi="Calibri" w:cstheme="minorHAnsi"/>
                  <w:kern w:val="0"/>
                  <w:szCs w:val="21"/>
                </w:rPr>
                <w:delText>12</w:delText>
              </w:r>
            </w:del>
          </w:p>
        </w:tc>
        <w:tc>
          <w:tcPr>
            <w:tcW w:w="1660" w:type="dxa"/>
            <w:shd w:val="clear" w:color="auto" w:fill="auto"/>
            <w:vAlign w:val="center"/>
            <w:hideMark/>
          </w:tcPr>
          <w:p w14:paraId="442ABDB9" w14:textId="0A7A4F56" w:rsidR="0049408B" w:rsidRPr="00A23FA3" w:rsidDel="00E33BD5" w:rsidRDefault="0049408B" w:rsidP="00A769EC">
            <w:pPr>
              <w:widowControl/>
              <w:jc w:val="left"/>
              <w:rPr>
                <w:del w:id="2263" w:author="raye" w:date="2018-07-17T12:05:00Z"/>
                <w:rFonts w:ascii="Calibri" w:eastAsia="宋体" w:hAnsi="Calibri" w:cstheme="minorHAnsi"/>
                <w:kern w:val="0"/>
                <w:szCs w:val="21"/>
              </w:rPr>
            </w:pPr>
            <w:del w:id="2264" w:author="raye" w:date="2018-07-17T12:05:00Z">
              <w:r w:rsidRPr="00A23FA3" w:rsidDel="00E33BD5">
                <w:rPr>
                  <w:rFonts w:ascii="Calibri" w:eastAsia="宋体" w:hAnsi="Calibri" w:cstheme="minorHAnsi"/>
                  <w:kern w:val="0"/>
                  <w:szCs w:val="21"/>
                </w:rPr>
                <w:delText xml:space="preserve">Refer to </w:delText>
              </w:r>
              <w:r w:rsidR="0030711B" w:rsidRPr="00A23FA3" w:rsidDel="00E33BD5">
                <w:rPr>
                  <w:rFonts w:ascii="Calibri" w:eastAsia="宋体" w:hAnsi="Calibri" w:cstheme="minorHAnsi"/>
                  <w:kern w:val="0"/>
                  <w:szCs w:val="21"/>
                </w:rPr>
                <w:delText xml:space="preserve">Compliance </w:delText>
              </w:r>
              <w:r w:rsidRPr="00A23FA3" w:rsidDel="00E33BD5">
                <w:rPr>
                  <w:rFonts w:ascii="Calibri" w:eastAsia="宋体" w:hAnsi="Calibri" w:cstheme="minorHAnsi"/>
                  <w:kern w:val="0"/>
                  <w:szCs w:val="21"/>
                </w:rPr>
                <w:delText>Supervisor</w:delText>
              </w:r>
            </w:del>
          </w:p>
        </w:tc>
        <w:tc>
          <w:tcPr>
            <w:tcW w:w="1841" w:type="dxa"/>
            <w:shd w:val="clear" w:color="auto" w:fill="auto"/>
            <w:vAlign w:val="center"/>
            <w:hideMark/>
          </w:tcPr>
          <w:p w14:paraId="36BD28CA" w14:textId="11424573" w:rsidR="0049408B" w:rsidRPr="00A23FA3" w:rsidDel="00E33BD5" w:rsidRDefault="0049408B" w:rsidP="00774ECE">
            <w:pPr>
              <w:widowControl/>
              <w:jc w:val="left"/>
              <w:rPr>
                <w:del w:id="2265" w:author="raye" w:date="2018-07-17T12:05:00Z"/>
                <w:rFonts w:ascii="Calibri" w:eastAsia="宋体" w:hAnsi="Calibri" w:cstheme="minorHAnsi"/>
                <w:kern w:val="0"/>
                <w:szCs w:val="21"/>
              </w:rPr>
            </w:pPr>
            <w:del w:id="2266" w:author="raye" w:date="2018-07-17T12:05:00Z">
              <w:r w:rsidRPr="00A23FA3" w:rsidDel="00E33BD5">
                <w:rPr>
                  <w:rFonts w:ascii="Calibri" w:eastAsia="宋体" w:hAnsi="Calibri" w:cstheme="minorHAnsi"/>
                  <w:kern w:val="0"/>
                  <w:szCs w:val="21"/>
                </w:rPr>
                <w:delText>Under Compliance Analyst review</w:delText>
              </w:r>
            </w:del>
          </w:p>
        </w:tc>
        <w:tc>
          <w:tcPr>
            <w:tcW w:w="1700" w:type="dxa"/>
            <w:shd w:val="clear" w:color="auto" w:fill="auto"/>
            <w:vAlign w:val="center"/>
            <w:hideMark/>
          </w:tcPr>
          <w:p w14:paraId="11D2AB45" w14:textId="366F10E3" w:rsidR="0049408B" w:rsidRPr="00A23FA3" w:rsidDel="00E33BD5" w:rsidRDefault="0049408B" w:rsidP="00774ECE">
            <w:pPr>
              <w:widowControl/>
              <w:jc w:val="left"/>
              <w:rPr>
                <w:del w:id="2267" w:author="raye" w:date="2018-07-17T12:05:00Z"/>
                <w:rFonts w:ascii="Calibri" w:eastAsia="宋体" w:hAnsi="Calibri" w:cstheme="minorHAnsi"/>
                <w:kern w:val="0"/>
                <w:szCs w:val="21"/>
              </w:rPr>
            </w:pPr>
            <w:del w:id="2268" w:author="raye" w:date="2018-07-17T12:05:00Z">
              <w:r w:rsidRPr="00A23FA3" w:rsidDel="00E33BD5">
                <w:rPr>
                  <w:rFonts w:ascii="Calibri" w:eastAsia="宋体" w:hAnsi="Calibri" w:cstheme="minorHAnsi"/>
                  <w:kern w:val="0"/>
                  <w:szCs w:val="21"/>
                </w:rPr>
                <w:delText>Refer to Compliance Supervisor</w:delText>
              </w:r>
            </w:del>
          </w:p>
        </w:tc>
        <w:tc>
          <w:tcPr>
            <w:tcW w:w="1700" w:type="dxa"/>
            <w:shd w:val="clear" w:color="auto" w:fill="auto"/>
            <w:vAlign w:val="center"/>
            <w:hideMark/>
          </w:tcPr>
          <w:p w14:paraId="5A014065" w14:textId="3C4B91E2" w:rsidR="0049408B" w:rsidRPr="00A23FA3" w:rsidDel="00E33BD5" w:rsidRDefault="00B826DF" w:rsidP="00774ECE">
            <w:pPr>
              <w:widowControl/>
              <w:jc w:val="left"/>
              <w:rPr>
                <w:del w:id="2269" w:author="raye" w:date="2018-07-17T12:05:00Z"/>
                <w:rFonts w:ascii="Calibri" w:eastAsia="宋体" w:hAnsi="Calibri" w:cstheme="minorHAnsi"/>
                <w:kern w:val="0"/>
                <w:szCs w:val="21"/>
              </w:rPr>
            </w:pPr>
            <w:del w:id="2270" w:author="raye" w:date="2018-07-17T12:05:00Z">
              <w:r w:rsidRPr="00A23FA3" w:rsidDel="00E33BD5">
                <w:rPr>
                  <w:rFonts w:ascii="Calibri" w:eastAsia="宋体" w:hAnsi="Calibri" w:cstheme="minorHAnsi"/>
                  <w:kern w:val="0"/>
                  <w:szCs w:val="21"/>
                </w:rPr>
                <w:delText>Pending Compliance S</w:delText>
              </w:r>
              <w:r w:rsidR="0049408B" w:rsidRPr="00A23FA3" w:rsidDel="00E33BD5">
                <w:rPr>
                  <w:rFonts w:ascii="Calibri" w:eastAsia="宋体" w:hAnsi="Calibri" w:cstheme="minorHAnsi"/>
                  <w:kern w:val="0"/>
                  <w:szCs w:val="21"/>
                </w:rPr>
                <w:delText>upervisor review</w:delText>
              </w:r>
            </w:del>
          </w:p>
        </w:tc>
        <w:tc>
          <w:tcPr>
            <w:tcW w:w="1325" w:type="dxa"/>
            <w:shd w:val="clear" w:color="auto" w:fill="auto"/>
            <w:vAlign w:val="center"/>
            <w:hideMark/>
          </w:tcPr>
          <w:p w14:paraId="7D1043B8" w14:textId="3A286EAF" w:rsidR="0049408B" w:rsidRPr="00A23FA3" w:rsidDel="00E33BD5" w:rsidRDefault="0049408B" w:rsidP="00774ECE">
            <w:pPr>
              <w:widowControl/>
              <w:jc w:val="left"/>
              <w:rPr>
                <w:del w:id="2271" w:author="raye" w:date="2018-07-17T12:05:00Z"/>
                <w:rFonts w:ascii="Calibri" w:eastAsia="宋体" w:hAnsi="Calibri" w:cstheme="minorHAnsi"/>
                <w:kern w:val="0"/>
                <w:szCs w:val="21"/>
              </w:rPr>
            </w:pPr>
            <w:del w:id="2272" w:author="raye" w:date="2018-07-17T12:05:00Z">
              <w:r w:rsidRPr="00A23FA3" w:rsidDel="00E33BD5">
                <w:rPr>
                  <w:rFonts w:ascii="Calibri" w:eastAsia="宋体" w:hAnsi="Calibri" w:cstheme="minorHAnsi"/>
                  <w:kern w:val="0"/>
                  <w:szCs w:val="21"/>
                </w:rPr>
                <w:delText>Compliance Analyst</w:delText>
              </w:r>
            </w:del>
          </w:p>
        </w:tc>
      </w:tr>
      <w:tr w:rsidR="00A23FA3" w:rsidRPr="00A23FA3" w:rsidDel="00E33BD5" w14:paraId="422274F4" w14:textId="77777777" w:rsidTr="00E143FF">
        <w:trPr>
          <w:trHeight w:val="570"/>
          <w:del w:id="2273" w:author="raye" w:date="2018-07-17T12:05:00Z"/>
        </w:trPr>
        <w:tc>
          <w:tcPr>
            <w:tcW w:w="607" w:type="dxa"/>
            <w:shd w:val="clear" w:color="auto" w:fill="auto"/>
            <w:vAlign w:val="center"/>
            <w:hideMark/>
          </w:tcPr>
          <w:p w14:paraId="3024314F" w14:textId="56A280E2" w:rsidR="0049408B" w:rsidRPr="00A23FA3" w:rsidDel="00E33BD5" w:rsidRDefault="0049408B" w:rsidP="00C409AC">
            <w:pPr>
              <w:widowControl/>
              <w:jc w:val="center"/>
              <w:rPr>
                <w:del w:id="2274" w:author="raye" w:date="2018-07-17T12:05:00Z"/>
                <w:rFonts w:ascii="Calibri" w:eastAsia="宋体" w:hAnsi="Calibri" w:cstheme="minorHAnsi"/>
                <w:kern w:val="0"/>
                <w:szCs w:val="21"/>
              </w:rPr>
            </w:pPr>
            <w:del w:id="2275" w:author="raye" w:date="2018-07-17T12:05:00Z">
              <w:r w:rsidRPr="00A23FA3" w:rsidDel="00E33BD5">
                <w:rPr>
                  <w:rFonts w:ascii="Calibri" w:eastAsia="宋体" w:hAnsi="Calibri" w:cstheme="minorHAnsi"/>
                  <w:kern w:val="0"/>
                  <w:szCs w:val="21"/>
                </w:rPr>
                <w:delText>13</w:delText>
              </w:r>
            </w:del>
          </w:p>
        </w:tc>
        <w:tc>
          <w:tcPr>
            <w:tcW w:w="1660" w:type="dxa"/>
            <w:shd w:val="clear" w:color="auto" w:fill="auto"/>
            <w:vAlign w:val="center"/>
            <w:hideMark/>
          </w:tcPr>
          <w:p w14:paraId="77847D89" w14:textId="68390C6B" w:rsidR="0049408B" w:rsidRPr="00A23FA3" w:rsidDel="00E33BD5" w:rsidRDefault="0030711B" w:rsidP="00A769EC">
            <w:pPr>
              <w:widowControl/>
              <w:jc w:val="left"/>
              <w:rPr>
                <w:del w:id="2276" w:author="raye" w:date="2018-07-17T12:05:00Z"/>
                <w:rFonts w:ascii="Calibri" w:eastAsia="宋体" w:hAnsi="Calibri" w:cstheme="minorHAnsi"/>
                <w:kern w:val="0"/>
                <w:szCs w:val="21"/>
              </w:rPr>
            </w:pPr>
            <w:del w:id="2277" w:author="raye" w:date="2018-07-17T12:05:00Z">
              <w:r w:rsidRPr="00A23FA3" w:rsidDel="00E33BD5">
                <w:rPr>
                  <w:rFonts w:ascii="Calibri" w:eastAsia="宋体" w:hAnsi="Calibri" w:cstheme="minorHAnsi"/>
                  <w:kern w:val="0"/>
                  <w:szCs w:val="21"/>
                </w:rPr>
                <w:delText>Input #4 &amp; refer to BSA O</w:delText>
              </w:r>
              <w:r w:rsidR="0049408B" w:rsidRPr="00A23FA3" w:rsidDel="00E33BD5">
                <w:rPr>
                  <w:rFonts w:ascii="Calibri" w:eastAsia="宋体" w:hAnsi="Calibri" w:cstheme="minorHAnsi"/>
                  <w:kern w:val="0"/>
                  <w:szCs w:val="21"/>
                </w:rPr>
                <w:delText>fficer</w:delText>
              </w:r>
            </w:del>
          </w:p>
        </w:tc>
        <w:tc>
          <w:tcPr>
            <w:tcW w:w="1841" w:type="dxa"/>
            <w:shd w:val="clear" w:color="auto" w:fill="auto"/>
            <w:vAlign w:val="center"/>
            <w:hideMark/>
          </w:tcPr>
          <w:p w14:paraId="30D0E8CE" w14:textId="45DCA441" w:rsidR="0049408B" w:rsidRPr="00A23FA3" w:rsidDel="00E33BD5" w:rsidRDefault="0049408B" w:rsidP="00774ECE">
            <w:pPr>
              <w:widowControl/>
              <w:jc w:val="left"/>
              <w:rPr>
                <w:del w:id="2278" w:author="raye" w:date="2018-07-17T12:05:00Z"/>
                <w:rFonts w:ascii="Calibri" w:eastAsia="宋体" w:hAnsi="Calibri" w:cstheme="minorHAnsi"/>
                <w:kern w:val="0"/>
                <w:szCs w:val="21"/>
              </w:rPr>
            </w:pPr>
            <w:del w:id="2279" w:author="raye" w:date="2018-07-17T12:05:00Z">
              <w:r w:rsidRPr="00A23FA3" w:rsidDel="00E33BD5">
                <w:rPr>
                  <w:rFonts w:ascii="Calibri" w:eastAsia="宋体" w:hAnsi="Calibri" w:cstheme="minorHAnsi"/>
                  <w:kern w:val="0"/>
                  <w:szCs w:val="21"/>
                </w:rPr>
                <w:delText>Pending</w:delText>
              </w:r>
              <w:r w:rsidR="0030711B" w:rsidRPr="00A23FA3" w:rsidDel="00E33BD5">
                <w:rPr>
                  <w:rFonts w:ascii="Calibri" w:eastAsia="宋体" w:hAnsi="Calibri" w:cstheme="minorHAnsi"/>
                  <w:kern w:val="0"/>
                  <w:szCs w:val="21"/>
                </w:rPr>
                <w:delText xml:space="preserve"> Compliance S</w:delText>
              </w:r>
              <w:r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59800060" w14:textId="3C962994" w:rsidR="0049408B" w:rsidRPr="00A23FA3" w:rsidDel="00E33BD5" w:rsidRDefault="0049408B" w:rsidP="00774ECE">
            <w:pPr>
              <w:widowControl/>
              <w:jc w:val="left"/>
              <w:rPr>
                <w:del w:id="2280" w:author="raye" w:date="2018-07-17T12:05:00Z"/>
                <w:rFonts w:ascii="Calibri" w:eastAsia="宋体" w:hAnsi="Calibri" w:cstheme="minorHAnsi"/>
                <w:kern w:val="0"/>
                <w:szCs w:val="21"/>
              </w:rPr>
            </w:pPr>
            <w:del w:id="2281"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1E9B3F0A" w14:textId="307CF7B0" w:rsidR="0049408B" w:rsidRPr="00A23FA3" w:rsidDel="00E33BD5" w:rsidRDefault="0030711B" w:rsidP="00774ECE">
            <w:pPr>
              <w:widowControl/>
              <w:jc w:val="left"/>
              <w:rPr>
                <w:del w:id="2282" w:author="raye" w:date="2018-07-17T12:05:00Z"/>
                <w:rFonts w:ascii="Calibri" w:eastAsia="宋体" w:hAnsi="Calibri" w:cstheme="minorHAnsi"/>
                <w:kern w:val="0"/>
                <w:szCs w:val="21"/>
              </w:rPr>
            </w:pPr>
            <w:del w:id="2283"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325" w:type="dxa"/>
            <w:shd w:val="clear" w:color="auto" w:fill="auto"/>
            <w:vAlign w:val="center"/>
            <w:hideMark/>
          </w:tcPr>
          <w:p w14:paraId="44CE2625" w14:textId="4536DFCC" w:rsidR="0049408B" w:rsidRPr="00A23FA3" w:rsidDel="00E33BD5" w:rsidRDefault="0049408B" w:rsidP="00774ECE">
            <w:pPr>
              <w:widowControl/>
              <w:jc w:val="left"/>
              <w:rPr>
                <w:del w:id="2284" w:author="raye" w:date="2018-07-17T12:05:00Z"/>
                <w:rFonts w:ascii="Calibri" w:eastAsia="宋体" w:hAnsi="Calibri" w:cstheme="minorHAnsi"/>
                <w:kern w:val="0"/>
                <w:szCs w:val="21"/>
              </w:rPr>
            </w:pPr>
            <w:del w:id="2285" w:author="raye" w:date="2018-07-17T12:05:00Z">
              <w:r w:rsidRPr="00A23FA3" w:rsidDel="00E33BD5">
                <w:rPr>
                  <w:rFonts w:ascii="Calibri" w:eastAsia="宋体" w:hAnsi="Calibri" w:cstheme="minorHAnsi"/>
                  <w:kern w:val="0"/>
                  <w:szCs w:val="21"/>
                </w:rPr>
                <w:delText>Compliance Supervisor</w:delText>
              </w:r>
            </w:del>
          </w:p>
        </w:tc>
      </w:tr>
      <w:tr w:rsidR="00A23FA3" w:rsidRPr="00A23FA3" w:rsidDel="00E33BD5" w14:paraId="3EED7A8D" w14:textId="77777777" w:rsidTr="00E143FF">
        <w:trPr>
          <w:trHeight w:val="570"/>
          <w:del w:id="2286" w:author="raye" w:date="2018-07-17T12:05:00Z"/>
        </w:trPr>
        <w:tc>
          <w:tcPr>
            <w:tcW w:w="607" w:type="dxa"/>
            <w:shd w:val="clear" w:color="auto" w:fill="auto"/>
            <w:vAlign w:val="center"/>
            <w:hideMark/>
          </w:tcPr>
          <w:p w14:paraId="3BB71976" w14:textId="2726D6BC" w:rsidR="0049408B" w:rsidRPr="00A23FA3" w:rsidDel="00E33BD5" w:rsidRDefault="0049408B" w:rsidP="00C409AC">
            <w:pPr>
              <w:widowControl/>
              <w:jc w:val="center"/>
              <w:rPr>
                <w:del w:id="2287" w:author="raye" w:date="2018-07-17T12:05:00Z"/>
                <w:rFonts w:ascii="Calibri" w:eastAsia="宋体" w:hAnsi="Calibri" w:cstheme="minorHAnsi"/>
                <w:kern w:val="0"/>
                <w:szCs w:val="21"/>
              </w:rPr>
            </w:pPr>
            <w:del w:id="2288" w:author="raye" w:date="2018-07-17T12:05:00Z">
              <w:r w:rsidRPr="00A23FA3" w:rsidDel="00E33BD5">
                <w:rPr>
                  <w:rFonts w:ascii="Calibri" w:eastAsia="宋体" w:hAnsi="Calibri" w:cstheme="minorHAnsi"/>
                  <w:kern w:val="0"/>
                  <w:szCs w:val="21"/>
                </w:rPr>
                <w:delText>13</w:delText>
              </w:r>
            </w:del>
          </w:p>
        </w:tc>
        <w:tc>
          <w:tcPr>
            <w:tcW w:w="1660" w:type="dxa"/>
            <w:shd w:val="clear" w:color="auto" w:fill="auto"/>
            <w:vAlign w:val="center"/>
            <w:hideMark/>
          </w:tcPr>
          <w:p w14:paraId="7A589589" w14:textId="2322A6D9" w:rsidR="0049408B" w:rsidRPr="00A23FA3" w:rsidDel="00E33BD5" w:rsidRDefault="00750E67" w:rsidP="00A769EC">
            <w:pPr>
              <w:widowControl/>
              <w:jc w:val="left"/>
              <w:rPr>
                <w:del w:id="2289" w:author="raye" w:date="2018-07-17T12:05:00Z"/>
                <w:rFonts w:ascii="Calibri" w:eastAsia="宋体" w:hAnsi="Calibri" w:cstheme="minorHAnsi"/>
                <w:kern w:val="0"/>
                <w:szCs w:val="21"/>
              </w:rPr>
            </w:pPr>
            <w:del w:id="2290" w:author="raye" w:date="2018-07-17T12:05:00Z">
              <w:r w:rsidRPr="00A23FA3" w:rsidDel="00E33BD5">
                <w:rPr>
                  <w:rFonts w:ascii="Calibri" w:eastAsia="宋体" w:hAnsi="Calibri" w:cstheme="minorHAnsi"/>
                  <w:kern w:val="0"/>
                  <w:szCs w:val="21"/>
                </w:rPr>
                <w:delText>Refer to BSA O</w:delText>
              </w:r>
              <w:r w:rsidR="0049408B" w:rsidRPr="00A23FA3" w:rsidDel="00E33BD5">
                <w:rPr>
                  <w:rFonts w:ascii="Calibri" w:eastAsia="宋体" w:hAnsi="Calibri" w:cstheme="minorHAnsi"/>
                  <w:kern w:val="0"/>
                  <w:szCs w:val="21"/>
                </w:rPr>
                <w:delText>fficer</w:delText>
              </w:r>
            </w:del>
          </w:p>
        </w:tc>
        <w:tc>
          <w:tcPr>
            <w:tcW w:w="1841" w:type="dxa"/>
            <w:shd w:val="clear" w:color="auto" w:fill="auto"/>
            <w:vAlign w:val="center"/>
            <w:hideMark/>
          </w:tcPr>
          <w:p w14:paraId="336DA886" w14:textId="35C3746F" w:rsidR="0049408B" w:rsidRPr="00A23FA3" w:rsidDel="00E33BD5" w:rsidRDefault="0030711B" w:rsidP="00774ECE">
            <w:pPr>
              <w:widowControl/>
              <w:jc w:val="left"/>
              <w:rPr>
                <w:del w:id="2291" w:author="raye" w:date="2018-07-17T12:05:00Z"/>
                <w:rFonts w:ascii="Calibri" w:eastAsia="宋体" w:hAnsi="Calibri" w:cstheme="minorHAnsi"/>
                <w:kern w:val="0"/>
                <w:szCs w:val="21"/>
              </w:rPr>
            </w:pPr>
            <w:del w:id="2292" w:author="raye" w:date="2018-07-17T12:05:00Z">
              <w:r w:rsidRPr="00A23FA3" w:rsidDel="00E33BD5">
                <w:rPr>
                  <w:rFonts w:ascii="Calibri" w:eastAsia="宋体" w:hAnsi="Calibri" w:cstheme="minorHAnsi"/>
                  <w:kern w:val="0"/>
                  <w:szCs w:val="21"/>
                </w:rPr>
                <w:delText>Under Compliance S</w:delText>
              </w:r>
              <w:r w:rsidR="0049408B" w:rsidRPr="00A23FA3" w:rsidDel="00E33BD5">
                <w:rPr>
                  <w:rFonts w:ascii="Calibri" w:eastAsia="宋体" w:hAnsi="Calibri" w:cstheme="minorHAnsi"/>
                  <w:kern w:val="0"/>
                  <w:szCs w:val="21"/>
                </w:rPr>
                <w:delText>upervisor review</w:delText>
              </w:r>
            </w:del>
          </w:p>
        </w:tc>
        <w:tc>
          <w:tcPr>
            <w:tcW w:w="1700" w:type="dxa"/>
            <w:shd w:val="clear" w:color="auto" w:fill="auto"/>
            <w:vAlign w:val="center"/>
            <w:hideMark/>
          </w:tcPr>
          <w:p w14:paraId="10E6EAFC" w14:textId="60B6462F" w:rsidR="0049408B" w:rsidRPr="00A23FA3" w:rsidDel="00E33BD5" w:rsidRDefault="0049408B" w:rsidP="00774ECE">
            <w:pPr>
              <w:widowControl/>
              <w:jc w:val="left"/>
              <w:rPr>
                <w:del w:id="2293" w:author="raye" w:date="2018-07-17T12:05:00Z"/>
                <w:rFonts w:ascii="Calibri" w:eastAsia="宋体" w:hAnsi="Calibri" w:cstheme="minorHAnsi"/>
                <w:kern w:val="0"/>
                <w:szCs w:val="21"/>
              </w:rPr>
            </w:pPr>
            <w:del w:id="2294"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05D171E9" w14:textId="21853BBD" w:rsidR="0049408B" w:rsidRPr="00A23FA3" w:rsidDel="00E33BD5" w:rsidRDefault="0030711B" w:rsidP="00774ECE">
            <w:pPr>
              <w:widowControl/>
              <w:jc w:val="left"/>
              <w:rPr>
                <w:del w:id="2295" w:author="raye" w:date="2018-07-17T12:05:00Z"/>
                <w:rFonts w:ascii="Calibri" w:eastAsia="宋体" w:hAnsi="Calibri" w:cstheme="minorHAnsi"/>
                <w:kern w:val="0"/>
                <w:szCs w:val="21"/>
              </w:rPr>
            </w:pPr>
            <w:del w:id="2296" w:author="raye" w:date="2018-07-17T12:05:00Z">
              <w:r w:rsidRPr="00A23FA3" w:rsidDel="00E33BD5">
                <w:rPr>
                  <w:rFonts w:ascii="Calibri" w:eastAsia="宋体" w:hAnsi="Calibri" w:cstheme="minorHAnsi"/>
                  <w:kern w:val="0"/>
                  <w:szCs w:val="21"/>
                </w:rPr>
                <w:delText>Pending BSA O</w:delText>
              </w:r>
              <w:r w:rsidR="0049408B" w:rsidRPr="00A23FA3" w:rsidDel="00E33BD5">
                <w:rPr>
                  <w:rFonts w:ascii="Calibri" w:eastAsia="宋体" w:hAnsi="Calibri" w:cstheme="minorHAnsi"/>
                  <w:kern w:val="0"/>
                  <w:szCs w:val="21"/>
                </w:rPr>
                <w:delText>fficer Review</w:delText>
              </w:r>
            </w:del>
          </w:p>
        </w:tc>
        <w:tc>
          <w:tcPr>
            <w:tcW w:w="1325" w:type="dxa"/>
            <w:shd w:val="clear" w:color="auto" w:fill="auto"/>
            <w:vAlign w:val="center"/>
            <w:hideMark/>
          </w:tcPr>
          <w:p w14:paraId="4F0B9923" w14:textId="0F519848" w:rsidR="0049408B" w:rsidRPr="00A23FA3" w:rsidDel="00E33BD5" w:rsidRDefault="0049408B" w:rsidP="00774ECE">
            <w:pPr>
              <w:widowControl/>
              <w:jc w:val="left"/>
              <w:rPr>
                <w:del w:id="2297" w:author="raye" w:date="2018-07-17T12:05:00Z"/>
                <w:rFonts w:ascii="Calibri" w:eastAsia="宋体" w:hAnsi="Calibri" w:cstheme="minorHAnsi"/>
                <w:kern w:val="0"/>
                <w:szCs w:val="21"/>
              </w:rPr>
            </w:pPr>
            <w:del w:id="2298"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378338C2" w14:textId="77777777" w:rsidTr="00E143FF">
        <w:trPr>
          <w:trHeight w:val="570"/>
          <w:del w:id="2299" w:author="raye" w:date="2018-07-17T12:05:00Z"/>
        </w:trPr>
        <w:tc>
          <w:tcPr>
            <w:tcW w:w="607" w:type="dxa"/>
            <w:shd w:val="clear" w:color="auto" w:fill="auto"/>
            <w:vAlign w:val="center"/>
            <w:hideMark/>
          </w:tcPr>
          <w:p w14:paraId="68718574" w14:textId="1B615B14" w:rsidR="0049408B" w:rsidRPr="00A23FA3" w:rsidDel="00E33BD5" w:rsidRDefault="0049408B" w:rsidP="00C409AC">
            <w:pPr>
              <w:widowControl/>
              <w:jc w:val="center"/>
              <w:rPr>
                <w:del w:id="2300" w:author="raye" w:date="2018-07-17T12:05:00Z"/>
                <w:rFonts w:ascii="Calibri" w:eastAsia="宋体" w:hAnsi="Calibri" w:cstheme="minorHAnsi"/>
                <w:kern w:val="0"/>
                <w:szCs w:val="21"/>
              </w:rPr>
            </w:pPr>
            <w:del w:id="2301" w:author="raye" w:date="2018-07-17T12:05:00Z">
              <w:r w:rsidRPr="00A23FA3" w:rsidDel="00E33BD5">
                <w:rPr>
                  <w:rFonts w:ascii="Calibri" w:eastAsia="宋体" w:hAnsi="Calibri" w:cstheme="minorHAnsi"/>
                  <w:kern w:val="0"/>
                  <w:szCs w:val="21"/>
                </w:rPr>
                <w:delText>14</w:delText>
              </w:r>
            </w:del>
          </w:p>
        </w:tc>
        <w:tc>
          <w:tcPr>
            <w:tcW w:w="1660" w:type="dxa"/>
            <w:shd w:val="clear" w:color="auto" w:fill="auto"/>
            <w:vAlign w:val="center"/>
            <w:hideMark/>
          </w:tcPr>
          <w:p w14:paraId="66199A8A" w14:textId="00EFCC63" w:rsidR="0049408B" w:rsidRPr="00A23FA3" w:rsidDel="00E33BD5" w:rsidRDefault="0049408B" w:rsidP="00A769EC">
            <w:pPr>
              <w:widowControl/>
              <w:jc w:val="left"/>
              <w:rPr>
                <w:del w:id="2302" w:author="raye" w:date="2018-07-17T12:05:00Z"/>
                <w:rFonts w:ascii="Calibri" w:eastAsia="宋体" w:hAnsi="Calibri" w:cstheme="minorHAnsi"/>
                <w:kern w:val="0"/>
                <w:szCs w:val="21"/>
              </w:rPr>
            </w:pPr>
            <w:del w:id="2303" w:author="raye" w:date="2018-07-17T12:05:00Z">
              <w:r w:rsidRPr="00A23FA3" w:rsidDel="00E33BD5">
                <w:rPr>
                  <w:rFonts w:ascii="Calibri" w:eastAsia="宋体" w:hAnsi="Calibri" w:cstheme="minorHAnsi"/>
                  <w:kern w:val="0"/>
                  <w:szCs w:val="21"/>
                </w:rPr>
                <w:delText>Complete #4</w:delText>
              </w:r>
            </w:del>
          </w:p>
        </w:tc>
        <w:tc>
          <w:tcPr>
            <w:tcW w:w="1841" w:type="dxa"/>
            <w:shd w:val="clear" w:color="auto" w:fill="auto"/>
            <w:vAlign w:val="center"/>
            <w:hideMark/>
          </w:tcPr>
          <w:p w14:paraId="7F4A9372" w14:textId="01EDAD88" w:rsidR="0049408B" w:rsidRPr="00A23FA3" w:rsidDel="00E33BD5" w:rsidRDefault="00750E67" w:rsidP="00774ECE">
            <w:pPr>
              <w:widowControl/>
              <w:jc w:val="left"/>
              <w:rPr>
                <w:del w:id="2304" w:author="raye" w:date="2018-07-17T12:05:00Z"/>
                <w:rFonts w:ascii="Calibri" w:eastAsia="宋体" w:hAnsi="Calibri" w:cstheme="minorHAnsi"/>
                <w:kern w:val="0"/>
                <w:szCs w:val="21"/>
              </w:rPr>
            </w:pPr>
            <w:del w:id="2305" w:author="raye" w:date="2018-07-17T12:05:00Z">
              <w:r w:rsidRPr="00A23FA3" w:rsidDel="00E33BD5">
                <w:rPr>
                  <w:rFonts w:ascii="Calibri" w:eastAsia="宋体" w:hAnsi="Calibri" w:cstheme="minorHAnsi"/>
                  <w:kern w:val="0"/>
                  <w:szCs w:val="21"/>
                </w:rPr>
                <w:delText>Pending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6B076B28" w14:textId="1626FC9C" w:rsidR="0049408B" w:rsidRPr="00A23FA3" w:rsidDel="00E33BD5" w:rsidRDefault="0049408B" w:rsidP="00774ECE">
            <w:pPr>
              <w:widowControl/>
              <w:jc w:val="left"/>
              <w:rPr>
                <w:del w:id="2306" w:author="raye" w:date="2018-07-17T12:05:00Z"/>
                <w:rFonts w:ascii="Calibri" w:eastAsia="宋体" w:hAnsi="Calibri" w:cstheme="minorHAnsi"/>
                <w:kern w:val="0"/>
                <w:szCs w:val="21"/>
              </w:rPr>
            </w:pPr>
            <w:del w:id="2307" w:author="raye" w:date="2018-07-17T12:05:00Z">
              <w:r w:rsidRPr="00A23FA3" w:rsidDel="00E33BD5">
                <w:rPr>
                  <w:rFonts w:ascii="Calibri" w:eastAsia="宋体" w:hAnsi="Calibri" w:cstheme="minorHAnsi"/>
                  <w:kern w:val="0"/>
                  <w:szCs w:val="21"/>
                </w:rPr>
                <w:delText>Open case to review</w:delText>
              </w:r>
            </w:del>
          </w:p>
        </w:tc>
        <w:tc>
          <w:tcPr>
            <w:tcW w:w="1700" w:type="dxa"/>
            <w:shd w:val="clear" w:color="auto" w:fill="auto"/>
            <w:vAlign w:val="center"/>
            <w:hideMark/>
          </w:tcPr>
          <w:p w14:paraId="16A6C95B" w14:textId="02AF8BD7" w:rsidR="0049408B" w:rsidRPr="00A23FA3" w:rsidDel="00E33BD5" w:rsidRDefault="00B826DF" w:rsidP="00774ECE">
            <w:pPr>
              <w:widowControl/>
              <w:jc w:val="left"/>
              <w:rPr>
                <w:del w:id="2308" w:author="raye" w:date="2018-07-17T12:05:00Z"/>
                <w:rFonts w:ascii="Calibri" w:eastAsia="宋体" w:hAnsi="Calibri" w:cstheme="minorHAnsi"/>
                <w:kern w:val="0"/>
                <w:szCs w:val="21"/>
              </w:rPr>
            </w:pPr>
            <w:del w:id="2309"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325" w:type="dxa"/>
            <w:shd w:val="clear" w:color="auto" w:fill="auto"/>
            <w:vAlign w:val="center"/>
            <w:hideMark/>
          </w:tcPr>
          <w:p w14:paraId="17876A39" w14:textId="23947945" w:rsidR="0049408B" w:rsidRPr="00A23FA3" w:rsidDel="00E33BD5" w:rsidRDefault="0049408B" w:rsidP="00774ECE">
            <w:pPr>
              <w:widowControl/>
              <w:jc w:val="left"/>
              <w:rPr>
                <w:del w:id="2310" w:author="raye" w:date="2018-07-17T12:05:00Z"/>
                <w:rFonts w:ascii="Calibri" w:eastAsia="宋体" w:hAnsi="Calibri" w:cstheme="minorHAnsi"/>
                <w:kern w:val="0"/>
                <w:szCs w:val="21"/>
              </w:rPr>
            </w:pPr>
            <w:del w:id="2311"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40253388" w14:textId="77777777" w:rsidTr="00E143FF">
        <w:trPr>
          <w:trHeight w:val="570"/>
          <w:del w:id="2312" w:author="raye" w:date="2018-07-17T12:05:00Z"/>
        </w:trPr>
        <w:tc>
          <w:tcPr>
            <w:tcW w:w="607" w:type="dxa"/>
            <w:shd w:val="clear" w:color="auto" w:fill="auto"/>
            <w:vAlign w:val="center"/>
            <w:hideMark/>
          </w:tcPr>
          <w:p w14:paraId="23CFA303" w14:textId="34206670" w:rsidR="0049408B" w:rsidRPr="00A23FA3" w:rsidDel="00E33BD5" w:rsidRDefault="0049408B" w:rsidP="00C409AC">
            <w:pPr>
              <w:widowControl/>
              <w:jc w:val="center"/>
              <w:rPr>
                <w:del w:id="2313" w:author="raye" w:date="2018-07-17T12:05:00Z"/>
                <w:rFonts w:ascii="Calibri" w:eastAsia="宋体" w:hAnsi="Calibri" w:cstheme="minorHAnsi"/>
                <w:kern w:val="0"/>
                <w:szCs w:val="21"/>
              </w:rPr>
            </w:pPr>
            <w:del w:id="2314" w:author="raye" w:date="2018-07-17T12:05:00Z">
              <w:r w:rsidRPr="00A23FA3" w:rsidDel="00E33BD5">
                <w:rPr>
                  <w:rFonts w:ascii="Calibri" w:eastAsia="宋体" w:hAnsi="Calibri" w:cstheme="minorHAnsi"/>
                  <w:kern w:val="0"/>
                  <w:szCs w:val="21"/>
                </w:rPr>
                <w:delText>15A</w:delText>
              </w:r>
            </w:del>
          </w:p>
        </w:tc>
        <w:tc>
          <w:tcPr>
            <w:tcW w:w="1660" w:type="dxa"/>
            <w:shd w:val="clear" w:color="auto" w:fill="auto"/>
            <w:vAlign w:val="center"/>
            <w:hideMark/>
          </w:tcPr>
          <w:p w14:paraId="6FAD7504" w14:textId="751D74DB" w:rsidR="0049408B" w:rsidRPr="00A23FA3" w:rsidDel="00E33BD5" w:rsidRDefault="0049408B" w:rsidP="00A769EC">
            <w:pPr>
              <w:widowControl/>
              <w:jc w:val="left"/>
              <w:rPr>
                <w:del w:id="2315" w:author="raye" w:date="2018-07-17T12:05:00Z"/>
                <w:rFonts w:ascii="Calibri" w:eastAsia="宋体" w:hAnsi="Calibri" w:cstheme="minorHAnsi"/>
                <w:kern w:val="0"/>
                <w:szCs w:val="21"/>
              </w:rPr>
            </w:pPr>
            <w:del w:id="2316" w:author="raye" w:date="2018-07-17T12:05:00Z">
              <w:r w:rsidRPr="00A23FA3" w:rsidDel="00E33BD5">
                <w:rPr>
                  <w:rFonts w:ascii="Calibri" w:eastAsia="宋体" w:hAnsi="Calibri" w:cstheme="minorHAnsi"/>
                  <w:kern w:val="0"/>
                  <w:szCs w:val="21"/>
                </w:rPr>
                <w:delText xml:space="preserve">Identify if </w:delText>
              </w:r>
              <w:r w:rsidR="00122856" w:rsidRPr="00A23FA3" w:rsidDel="00E33BD5">
                <w:rPr>
                  <w:rFonts w:ascii="Calibri" w:eastAsia="宋体" w:hAnsi="Calibri" w:cstheme="minorHAnsi"/>
                  <w:kern w:val="0"/>
                  <w:szCs w:val="21"/>
                </w:rPr>
                <w:delText>further action</w:delText>
              </w:r>
              <w:r w:rsidRPr="00A23FA3" w:rsidDel="00E33BD5">
                <w:rPr>
                  <w:rFonts w:ascii="Calibri" w:eastAsia="宋体" w:hAnsi="Calibri" w:cstheme="minorHAnsi"/>
                  <w:kern w:val="0"/>
                  <w:szCs w:val="21"/>
                </w:rPr>
                <w:delText xml:space="preserve"> required</w:delText>
              </w:r>
            </w:del>
          </w:p>
        </w:tc>
        <w:tc>
          <w:tcPr>
            <w:tcW w:w="1841" w:type="dxa"/>
            <w:shd w:val="clear" w:color="auto" w:fill="auto"/>
            <w:vAlign w:val="center"/>
            <w:hideMark/>
          </w:tcPr>
          <w:p w14:paraId="6C6F0CDE" w14:textId="042387D7" w:rsidR="0049408B" w:rsidRPr="00A23FA3" w:rsidDel="00E33BD5" w:rsidRDefault="00750E67" w:rsidP="00774ECE">
            <w:pPr>
              <w:widowControl/>
              <w:jc w:val="left"/>
              <w:rPr>
                <w:del w:id="2317" w:author="raye" w:date="2018-07-17T12:05:00Z"/>
                <w:rFonts w:ascii="Calibri" w:eastAsia="宋体" w:hAnsi="Calibri" w:cstheme="minorHAnsi"/>
                <w:kern w:val="0"/>
                <w:szCs w:val="21"/>
              </w:rPr>
            </w:pPr>
            <w:del w:id="2318"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7B4D8892" w14:textId="621EE3EC" w:rsidR="0049408B" w:rsidRPr="00A23FA3" w:rsidDel="00E33BD5" w:rsidRDefault="0049408B" w:rsidP="00774ECE">
            <w:pPr>
              <w:widowControl/>
              <w:jc w:val="left"/>
              <w:rPr>
                <w:del w:id="2319" w:author="raye" w:date="2018-07-17T12:05:00Z"/>
                <w:rFonts w:ascii="Calibri" w:eastAsia="宋体" w:hAnsi="Calibri" w:cstheme="minorHAnsi"/>
                <w:kern w:val="0"/>
                <w:szCs w:val="21"/>
              </w:rPr>
            </w:pPr>
            <w:del w:id="2320" w:author="raye" w:date="2018-07-17T12:05:00Z">
              <w:r w:rsidRPr="00A23FA3" w:rsidDel="00E33BD5">
                <w:rPr>
                  <w:rFonts w:ascii="Calibri" w:eastAsia="宋体" w:hAnsi="Calibri" w:cstheme="minorHAnsi"/>
                  <w:kern w:val="0"/>
                  <w:szCs w:val="21"/>
                </w:rPr>
                <w:delText>Sign-off with approval</w:delText>
              </w:r>
            </w:del>
          </w:p>
        </w:tc>
        <w:tc>
          <w:tcPr>
            <w:tcW w:w="1700" w:type="dxa"/>
            <w:shd w:val="clear" w:color="auto" w:fill="auto"/>
            <w:vAlign w:val="center"/>
            <w:hideMark/>
          </w:tcPr>
          <w:p w14:paraId="687D46D7" w14:textId="5BDE2A16" w:rsidR="0049408B" w:rsidRPr="00A23FA3" w:rsidDel="00E33BD5" w:rsidRDefault="00B826DF" w:rsidP="00774ECE">
            <w:pPr>
              <w:widowControl/>
              <w:jc w:val="left"/>
              <w:rPr>
                <w:del w:id="2321" w:author="raye" w:date="2018-07-17T12:05:00Z"/>
                <w:rFonts w:ascii="Calibri" w:eastAsia="宋体" w:hAnsi="Calibri" w:cstheme="minorHAnsi"/>
                <w:kern w:val="0"/>
                <w:szCs w:val="21"/>
              </w:rPr>
            </w:pPr>
            <w:del w:id="2322" w:author="raye" w:date="2018-07-17T12:05:00Z">
              <w:r w:rsidRPr="00A23FA3" w:rsidDel="00E33BD5">
                <w:rPr>
                  <w:rFonts w:ascii="Calibri" w:eastAsia="宋体" w:hAnsi="Calibri" w:cstheme="minorHAnsi"/>
                  <w:kern w:val="0"/>
                  <w:szCs w:val="21"/>
                </w:rPr>
                <w:delText xml:space="preserve">Close </w:delText>
              </w:r>
              <w:r w:rsidR="0049408B" w:rsidRPr="00A23FA3" w:rsidDel="00E33BD5">
                <w:rPr>
                  <w:rFonts w:ascii="Calibri" w:eastAsia="宋体" w:hAnsi="Calibri" w:cstheme="minorHAnsi"/>
                  <w:kern w:val="0"/>
                  <w:szCs w:val="21"/>
                </w:rPr>
                <w:delText>Approval</w:delText>
              </w:r>
            </w:del>
          </w:p>
        </w:tc>
        <w:tc>
          <w:tcPr>
            <w:tcW w:w="1325" w:type="dxa"/>
            <w:shd w:val="clear" w:color="auto" w:fill="auto"/>
            <w:vAlign w:val="center"/>
            <w:hideMark/>
          </w:tcPr>
          <w:p w14:paraId="2913A569" w14:textId="53801676" w:rsidR="0049408B" w:rsidRPr="00A23FA3" w:rsidDel="00E33BD5" w:rsidRDefault="0049408B" w:rsidP="00774ECE">
            <w:pPr>
              <w:widowControl/>
              <w:jc w:val="left"/>
              <w:rPr>
                <w:del w:id="2323" w:author="raye" w:date="2018-07-17T12:05:00Z"/>
                <w:rFonts w:ascii="Calibri" w:eastAsia="宋体" w:hAnsi="Calibri" w:cstheme="minorHAnsi"/>
                <w:kern w:val="0"/>
                <w:szCs w:val="21"/>
              </w:rPr>
            </w:pPr>
            <w:del w:id="2324"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6E36C610" w14:textId="77777777" w:rsidTr="00E143FF">
        <w:trPr>
          <w:trHeight w:val="570"/>
          <w:del w:id="2325" w:author="raye" w:date="2018-07-17T12:05:00Z"/>
        </w:trPr>
        <w:tc>
          <w:tcPr>
            <w:tcW w:w="607" w:type="dxa"/>
            <w:shd w:val="clear" w:color="auto" w:fill="auto"/>
            <w:vAlign w:val="center"/>
            <w:hideMark/>
          </w:tcPr>
          <w:p w14:paraId="0CAE7D37" w14:textId="09720615" w:rsidR="0049408B" w:rsidRPr="00A23FA3" w:rsidDel="00E33BD5" w:rsidRDefault="0049408B" w:rsidP="00C409AC">
            <w:pPr>
              <w:widowControl/>
              <w:jc w:val="center"/>
              <w:rPr>
                <w:del w:id="2326" w:author="raye" w:date="2018-07-17T12:05:00Z"/>
                <w:rFonts w:ascii="Calibri" w:eastAsia="宋体" w:hAnsi="Calibri" w:cstheme="minorHAnsi"/>
                <w:kern w:val="0"/>
                <w:szCs w:val="21"/>
              </w:rPr>
            </w:pPr>
            <w:del w:id="2327" w:author="raye" w:date="2018-07-17T12:05:00Z">
              <w:r w:rsidRPr="00A23FA3" w:rsidDel="00E33BD5">
                <w:rPr>
                  <w:rFonts w:ascii="Calibri" w:eastAsia="宋体" w:hAnsi="Calibri" w:cstheme="minorHAnsi"/>
                  <w:kern w:val="0"/>
                  <w:szCs w:val="21"/>
                </w:rPr>
                <w:delText>15B</w:delText>
              </w:r>
            </w:del>
          </w:p>
        </w:tc>
        <w:tc>
          <w:tcPr>
            <w:tcW w:w="1660" w:type="dxa"/>
            <w:shd w:val="clear" w:color="auto" w:fill="auto"/>
            <w:vAlign w:val="center"/>
            <w:hideMark/>
          </w:tcPr>
          <w:p w14:paraId="1D0670CA" w14:textId="37D0D3B9" w:rsidR="0049408B" w:rsidRPr="00A23FA3" w:rsidDel="00E33BD5" w:rsidRDefault="0049408B" w:rsidP="00A769EC">
            <w:pPr>
              <w:widowControl/>
              <w:jc w:val="left"/>
              <w:rPr>
                <w:del w:id="2328" w:author="raye" w:date="2018-07-17T12:05:00Z"/>
                <w:rFonts w:ascii="Calibri" w:eastAsia="宋体" w:hAnsi="Calibri" w:cstheme="minorHAnsi"/>
                <w:kern w:val="0"/>
                <w:szCs w:val="21"/>
              </w:rPr>
            </w:pPr>
            <w:del w:id="2329" w:author="raye" w:date="2018-07-17T12:05:00Z">
              <w:r w:rsidRPr="00A23FA3" w:rsidDel="00E33BD5">
                <w:rPr>
                  <w:rFonts w:ascii="Calibri" w:eastAsia="宋体" w:hAnsi="Calibri" w:cstheme="minorHAnsi"/>
                  <w:kern w:val="0"/>
                  <w:szCs w:val="21"/>
                </w:rPr>
                <w:delText xml:space="preserve">Identify if </w:delText>
              </w:r>
              <w:r w:rsidR="00122856" w:rsidRPr="00A23FA3" w:rsidDel="00E33BD5">
                <w:rPr>
                  <w:rFonts w:ascii="Calibri" w:eastAsia="宋体" w:hAnsi="Calibri" w:cstheme="minorHAnsi"/>
                  <w:kern w:val="0"/>
                  <w:szCs w:val="21"/>
                </w:rPr>
                <w:delText>further action</w:delText>
              </w:r>
              <w:r w:rsidRPr="00A23FA3" w:rsidDel="00E33BD5">
                <w:rPr>
                  <w:rFonts w:ascii="Calibri" w:eastAsia="宋体" w:hAnsi="Calibri" w:cstheme="minorHAnsi"/>
                  <w:kern w:val="0"/>
                  <w:szCs w:val="21"/>
                </w:rPr>
                <w:delText xml:space="preserve"> required</w:delText>
              </w:r>
            </w:del>
          </w:p>
        </w:tc>
        <w:tc>
          <w:tcPr>
            <w:tcW w:w="1841" w:type="dxa"/>
            <w:shd w:val="clear" w:color="auto" w:fill="auto"/>
            <w:vAlign w:val="center"/>
            <w:hideMark/>
          </w:tcPr>
          <w:p w14:paraId="1B21A5A4" w14:textId="68E7E0B6" w:rsidR="0049408B" w:rsidRPr="00A23FA3" w:rsidDel="00E33BD5" w:rsidRDefault="00750E67" w:rsidP="00774ECE">
            <w:pPr>
              <w:widowControl/>
              <w:jc w:val="left"/>
              <w:rPr>
                <w:del w:id="2330" w:author="raye" w:date="2018-07-17T12:05:00Z"/>
                <w:rFonts w:ascii="Calibri" w:eastAsia="宋体" w:hAnsi="Calibri" w:cstheme="minorHAnsi"/>
                <w:kern w:val="0"/>
                <w:szCs w:val="21"/>
              </w:rPr>
            </w:pPr>
            <w:del w:id="2331"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74DC3727" w14:textId="22A4A067" w:rsidR="0049408B" w:rsidRPr="00A23FA3" w:rsidDel="00E33BD5" w:rsidRDefault="0049408B" w:rsidP="00774ECE">
            <w:pPr>
              <w:widowControl/>
              <w:jc w:val="left"/>
              <w:rPr>
                <w:del w:id="2332" w:author="raye" w:date="2018-07-17T12:05:00Z"/>
                <w:rFonts w:ascii="Calibri" w:eastAsia="宋体" w:hAnsi="Calibri" w:cstheme="minorHAnsi"/>
                <w:kern w:val="0"/>
                <w:szCs w:val="21"/>
              </w:rPr>
            </w:pPr>
            <w:del w:id="2333" w:author="raye" w:date="2018-07-17T12:05:00Z">
              <w:r w:rsidRPr="00A23FA3" w:rsidDel="00E33BD5">
                <w:rPr>
                  <w:rFonts w:ascii="Calibri" w:eastAsia="宋体" w:hAnsi="Calibri" w:cstheme="minorHAnsi"/>
                  <w:kern w:val="0"/>
                  <w:szCs w:val="21"/>
                </w:rPr>
                <w:delText>Sign-off with reject</w:delText>
              </w:r>
            </w:del>
          </w:p>
        </w:tc>
        <w:tc>
          <w:tcPr>
            <w:tcW w:w="1700" w:type="dxa"/>
            <w:shd w:val="clear" w:color="auto" w:fill="auto"/>
            <w:vAlign w:val="center"/>
            <w:hideMark/>
          </w:tcPr>
          <w:p w14:paraId="3F3CC44F" w14:textId="4158FFE5" w:rsidR="0049408B" w:rsidRPr="00A23FA3" w:rsidDel="00E33BD5" w:rsidRDefault="00B826DF" w:rsidP="00774ECE">
            <w:pPr>
              <w:widowControl/>
              <w:jc w:val="left"/>
              <w:rPr>
                <w:del w:id="2334" w:author="raye" w:date="2018-07-17T12:05:00Z"/>
                <w:rFonts w:ascii="Calibri" w:eastAsia="宋体" w:hAnsi="Calibri" w:cstheme="minorHAnsi"/>
                <w:kern w:val="0"/>
                <w:szCs w:val="21"/>
              </w:rPr>
            </w:pPr>
            <w:del w:id="2335" w:author="raye" w:date="2018-07-17T12:05:00Z">
              <w:r w:rsidRPr="00A23FA3" w:rsidDel="00E33BD5">
                <w:rPr>
                  <w:rFonts w:ascii="Calibri" w:eastAsia="宋体" w:hAnsi="Calibri" w:cstheme="minorHAnsi"/>
                  <w:kern w:val="0"/>
                  <w:szCs w:val="21"/>
                </w:rPr>
                <w:delText xml:space="preserve">Close </w:delText>
              </w:r>
              <w:r w:rsidR="0049408B" w:rsidRPr="00A23FA3" w:rsidDel="00E33BD5">
                <w:rPr>
                  <w:rFonts w:ascii="Calibri" w:eastAsia="宋体" w:hAnsi="Calibri" w:cstheme="minorHAnsi"/>
                  <w:kern w:val="0"/>
                  <w:szCs w:val="21"/>
                </w:rPr>
                <w:delText>Reject</w:delText>
              </w:r>
            </w:del>
          </w:p>
        </w:tc>
        <w:tc>
          <w:tcPr>
            <w:tcW w:w="1325" w:type="dxa"/>
            <w:shd w:val="clear" w:color="auto" w:fill="auto"/>
            <w:vAlign w:val="center"/>
            <w:hideMark/>
          </w:tcPr>
          <w:p w14:paraId="1943EF55" w14:textId="0E5DCB30" w:rsidR="0049408B" w:rsidRPr="00A23FA3" w:rsidDel="00E33BD5" w:rsidRDefault="0049408B" w:rsidP="00774ECE">
            <w:pPr>
              <w:widowControl/>
              <w:jc w:val="left"/>
              <w:rPr>
                <w:del w:id="2336" w:author="raye" w:date="2018-07-17T12:05:00Z"/>
                <w:rFonts w:ascii="Calibri" w:eastAsia="宋体" w:hAnsi="Calibri" w:cstheme="minorHAnsi"/>
                <w:kern w:val="0"/>
                <w:szCs w:val="21"/>
              </w:rPr>
            </w:pPr>
            <w:del w:id="2337"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465955F6" w14:textId="77777777" w:rsidTr="00E143FF">
        <w:trPr>
          <w:trHeight w:val="285"/>
          <w:del w:id="2338" w:author="raye" w:date="2018-07-17T12:05:00Z"/>
        </w:trPr>
        <w:tc>
          <w:tcPr>
            <w:tcW w:w="607" w:type="dxa"/>
            <w:shd w:val="clear" w:color="auto" w:fill="auto"/>
            <w:vAlign w:val="center"/>
            <w:hideMark/>
          </w:tcPr>
          <w:p w14:paraId="086E6F7C" w14:textId="601B814F" w:rsidR="0049408B" w:rsidRPr="00A23FA3" w:rsidDel="00E33BD5" w:rsidRDefault="0049408B" w:rsidP="00C409AC">
            <w:pPr>
              <w:widowControl/>
              <w:jc w:val="center"/>
              <w:rPr>
                <w:del w:id="2339" w:author="raye" w:date="2018-07-17T12:05:00Z"/>
                <w:rFonts w:ascii="Calibri" w:eastAsia="宋体" w:hAnsi="Calibri" w:cstheme="minorHAnsi"/>
                <w:kern w:val="0"/>
                <w:szCs w:val="21"/>
              </w:rPr>
            </w:pPr>
            <w:del w:id="2340" w:author="raye" w:date="2018-07-17T12:05:00Z">
              <w:r w:rsidRPr="00A23FA3" w:rsidDel="00E33BD5">
                <w:rPr>
                  <w:rFonts w:ascii="Calibri" w:eastAsia="宋体" w:hAnsi="Calibri" w:cstheme="minorHAnsi"/>
                  <w:kern w:val="0"/>
                  <w:szCs w:val="21"/>
                </w:rPr>
                <w:delText>15C</w:delText>
              </w:r>
            </w:del>
          </w:p>
        </w:tc>
        <w:tc>
          <w:tcPr>
            <w:tcW w:w="1660" w:type="dxa"/>
            <w:shd w:val="clear" w:color="auto" w:fill="auto"/>
            <w:vAlign w:val="center"/>
            <w:hideMark/>
          </w:tcPr>
          <w:p w14:paraId="0FB79F7F" w14:textId="1A3C9A0E" w:rsidR="0049408B" w:rsidRPr="00A23FA3" w:rsidDel="00E33BD5" w:rsidRDefault="0049408B" w:rsidP="00A769EC">
            <w:pPr>
              <w:widowControl/>
              <w:jc w:val="left"/>
              <w:rPr>
                <w:del w:id="2341" w:author="raye" w:date="2018-07-17T12:05:00Z"/>
                <w:rFonts w:ascii="Calibri" w:eastAsia="宋体" w:hAnsi="Calibri" w:cstheme="minorHAnsi"/>
                <w:kern w:val="0"/>
                <w:szCs w:val="21"/>
              </w:rPr>
            </w:pPr>
            <w:del w:id="2342" w:author="raye" w:date="2018-07-17T12:05:00Z">
              <w:r w:rsidRPr="00A23FA3" w:rsidDel="00E33BD5">
                <w:rPr>
                  <w:rFonts w:ascii="Calibri" w:eastAsia="宋体" w:hAnsi="Calibri" w:cstheme="minorHAnsi"/>
                  <w:kern w:val="0"/>
                  <w:szCs w:val="21"/>
                </w:rPr>
                <w:delText>Identify if need to escalate</w:delText>
              </w:r>
            </w:del>
          </w:p>
        </w:tc>
        <w:tc>
          <w:tcPr>
            <w:tcW w:w="1841" w:type="dxa"/>
            <w:shd w:val="clear" w:color="auto" w:fill="auto"/>
            <w:vAlign w:val="center"/>
            <w:hideMark/>
          </w:tcPr>
          <w:p w14:paraId="126E8E80" w14:textId="5FC3A3F7" w:rsidR="0049408B" w:rsidRPr="00A23FA3" w:rsidDel="00E33BD5" w:rsidRDefault="009872F0" w:rsidP="00774ECE">
            <w:pPr>
              <w:widowControl/>
              <w:jc w:val="left"/>
              <w:rPr>
                <w:del w:id="2343" w:author="raye" w:date="2018-07-17T12:05:00Z"/>
                <w:rFonts w:ascii="Calibri" w:eastAsia="宋体" w:hAnsi="Calibri" w:cstheme="minorHAnsi"/>
                <w:kern w:val="0"/>
                <w:szCs w:val="21"/>
              </w:rPr>
            </w:pPr>
            <w:del w:id="2344"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365D834A" w14:textId="6F762128" w:rsidR="0049408B" w:rsidRPr="00A23FA3" w:rsidDel="00E33BD5" w:rsidRDefault="0049408B" w:rsidP="00774ECE">
            <w:pPr>
              <w:widowControl/>
              <w:jc w:val="left"/>
              <w:rPr>
                <w:del w:id="2345" w:author="raye" w:date="2018-07-17T12:05:00Z"/>
                <w:rFonts w:ascii="Calibri" w:eastAsia="宋体" w:hAnsi="Calibri" w:cstheme="minorHAnsi"/>
                <w:kern w:val="0"/>
                <w:szCs w:val="21"/>
              </w:rPr>
            </w:pPr>
            <w:del w:id="2346" w:author="raye" w:date="2018-07-17T12:05:00Z">
              <w:r w:rsidRPr="00A23FA3" w:rsidDel="00E33BD5">
                <w:rPr>
                  <w:rFonts w:ascii="Calibri" w:eastAsia="宋体" w:hAnsi="Calibri" w:cstheme="minorHAnsi"/>
                  <w:kern w:val="0"/>
                  <w:szCs w:val="21"/>
                </w:rPr>
                <w:delText>Identify if need to escalate</w:delText>
              </w:r>
            </w:del>
          </w:p>
        </w:tc>
        <w:tc>
          <w:tcPr>
            <w:tcW w:w="1700" w:type="dxa"/>
            <w:shd w:val="clear" w:color="auto" w:fill="auto"/>
            <w:vAlign w:val="center"/>
            <w:hideMark/>
          </w:tcPr>
          <w:p w14:paraId="3C828FF7" w14:textId="17DDFB4A" w:rsidR="0049408B" w:rsidRPr="00A23FA3" w:rsidDel="00E33BD5" w:rsidRDefault="00750E67" w:rsidP="00774ECE">
            <w:pPr>
              <w:widowControl/>
              <w:jc w:val="left"/>
              <w:rPr>
                <w:del w:id="2347" w:author="raye" w:date="2018-07-17T12:05:00Z"/>
                <w:rFonts w:ascii="Calibri" w:eastAsia="宋体" w:hAnsi="Calibri" w:cstheme="minorHAnsi"/>
                <w:kern w:val="0"/>
                <w:szCs w:val="21"/>
              </w:rPr>
            </w:pPr>
            <w:del w:id="2348"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325" w:type="dxa"/>
            <w:shd w:val="clear" w:color="auto" w:fill="auto"/>
            <w:vAlign w:val="center"/>
            <w:hideMark/>
          </w:tcPr>
          <w:p w14:paraId="77D9C7A6" w14:textId="39FE1442" w:rsidR="0049408B" w:rsidRPr="00A23FA3" w:rsidDel="00E33BD5" w:rsidRDefault="0049408B" w:rsidP="00774ECE">
            <w:pPr>
              <w:widowControl/>
              <w:jc w:val="left"/>
              <w:rPr>
                <w:del w:id="2349" w:author="raye" w:date="2018-07-17T12:05:00Z"/>
                <w:rFonts w:ascii="Calibri" w:eastAsia="宋体" w:hAnsi="Calibri" w:cstheme="minorHAnsi"/>
                <w:kern w:val="0"/>
                <w:szCs w:val="21"/>
              </w:rPr>
            </w:pPr>
            <w:del w:id="2350"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6C43ABD6" w14:textId="77777777" w:rsidTr="00E143FF">
        <w:trPr>
          <w:trHeight w:val="570"/>
          <w:del w:id="2351" w:author="raye" w:date="2018-07-17T12:05:00Z"/>
        </w:trPr>
        <w:tc>
          <w:tcPr>
            <w:tcW w:w="607" w:type="dxa"/>
            <w:shd w:val="clear" w:color="auto" w:fill="auto"/>
            <w:vAlign w:val="center"/>
            <w:hideMark/>
          </w:tcPr>
          <w:p w14:paraId="7307E097" w14:textId="5BB8C0DB" w:rsidR="0049408B" w:rsidRPr="00A23FA3" w:rsidDel="00E33BD5" w:rsidRDefault="0049408B" w:rsidP="00C409AC">
            <w:pPr>
              <w:widowControl/>
              <w:jc w:val="center"/>
              <w:rPr>
                <w:del w:id="2352" w:author="raye" w:date="2018-07-17T12:05:00Z"/>
                <w:rFonts w:ascii="Calibri" w:eastAsia="宋体" w:hAnsi="Calibri" w:cstheme="minorHAnsi"/>
                <w:kern w:val="0"/>
                <w:szCs w:val="21"/>
              </w:rPr>
            </w:pPr>
            <w:del w:id="2353" w:author="raye" w:date="2018-07-17T12:05:00Z">
              <w:r w:rsidRPr="00A23FA3" w:rsidDel="00E33BD5">
                <w:rPr>
                  <w:rFonts w:ascii="Calibri" w:eastAsia="宋体" w:hAnsi="Calibri" w:cstheme="minorHAnsi"/>
                  <w:kern w:val="0"/>
                  <w:szCs w:val="21"/>
                </w:rPr>
                <w:delText>15D</w:delText>
              </w:r>
            </w:del>
          </w:p>
        </w:tc>
        <w:tc>
          <w:tcPr>
            <w:tcW w:w="1660" w:type="dxa"/>
            <w:shd w:val="clear" w:color="auto" w:fill="auto"/>
            <w:vAlign w:val="center"/>
            <w:hideMark/>
          </w:tcPr>
          <w:p w14:paraId="103FF645" w14:textId="272099C2" w:rsidR="0049408B" w:rsidRPr="00A23FA3" w:rsidDel="00E33BD5" w:rsidRDefault="0049408B" w:rsidP="00A769EC">
            <w:pPr>
              <w:widowControl/>
              <w:jc w:val="left"/>
              <w:rPr>
                <w:del w:id="2354" w:author="raye" w:date="2018-07-17T12:05:00Z"/>
                <w:rFonts w:ascii="Calibri" w:eastAsia="宋体" w:hAnsi="Calibri" w:cstheme="minorHAnsi"/>
                <w:kern w:val="0"/>
                <w:szCs w:val="21"/>
              </w:rPr>
            </w:pPr>
            <w:del w:id="2355" w:author="raye" w:date="2018-07-17T12:05:00Z">
              <w:r w:rsidRPr="00A23FA3" w:rsidDel="00E33BD5">
                <w:rPr>
                  <w:rFonts w:ascii="Calibri" w:eastAsia="宋体" w:hAnsi="Calibri" w:cstheme="minorHAnsi"/>
                  <w:kern w:val="0"/>
                  <w:szCs w:val="21"/>
                </w:rPr>
                <w:delText xml:space="preserve">Identify if </w:delText>
              </w:r>
              <w:r w:rsidR="00122856" w:rsidRPr="00A23FA3" w:rsidDel="00E33BD5">
                <w:rPr>
                  <w:rFonts w:ascii="Calibri" w:eastAsia="宋体" w:hAnsi="Calibri" w:cstheme="minorHAnsi"/>
                  <w:kern w:val="0"/>
                  <w:szCs w:val="21"/>
                </w:rPr>
                <w:delText>further action</w:delText>
              </w:r>
              <w:r w:rsidRPr="00A23FA3" w:rsidDel="00E33BD5">
                <w:rPr>
                  <w:rFonts w:ascii="Calibri" w:eastAsia="宋体" w:hAnsi="Calibri" w:cstheme="minorHAnsi"/>
                  <w:kern w:val="0"/>
                  <w:szCs w:val="21"/>
                </w:rPr>
                <w:delText xml:space="preserve"> required</w:delText>
              </w:r>
            </w:del>
          </w:p>
        </w:tc>
        <w:tc>
          <w:tcPr>
            <w:tcW w:w="1841" w:type="dxa"/>
            <w:shd w:val="clear" w:color="auto" w:fill="auto"/>
            <w:vAlign w:val="center"/>
            <w:hideMark/>
          </w:tcPr>
          <w:p w14:paraId="00D780D3" w14:textId="1EB5C278" w:rsidR="0049408B" w:rsidRPr="00A23FA3" w:rsidDel="00E33BD5" w:rsidRDefault="001E4407" w:rsidP="00774ECE">
            <w:pPr>
              <w:widowControl/>
              <w:jc w:val="left"/>
              <w:rPr>
                <w:del w:id="2356" w:author="raye" w:date="2018-07-17T12:05:00Z"/>
                <w:rFonts w:ascii="Calibri" w:eastAsia="宋体" w:hAnsi="Calibri" w:cstheme="minorHAnsi"/>
                <w:kern w:val="0"/>
                <w:szCs w:val="21"/>
              </w:rPr>
            </w:pPr>
            <w:del w:id="2357"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6675C444" w14:textId="0F0FDE5A" w:rsidR="0049408B" w:rsidRPr="00A23FA3" w:rsidDel="00E33BD5" w:rsidRDefault="001E4407" w:rsidP="00774ECE">
            <w:pPr>
              <w:widowControl/>
              <w:jc w:val="left"/>
              <w:rPr>
                <w:del w:id="2358" w:author="raye" w:date="2018-07-17T12:05:00Z"/>
                <w:rFonts w:ascii="Calibri" w:eastAsia="宋体" w:hAnsi="Calibri" w:cstheme="minorHAnsi"/>
                <w:kern w:val="0"/>
                <w:szCs w:val="21"/>
              </w:rPr>
            </w:pPr>
            <w:del w:id="2359" w:author="raye" w:date="2018-07-17T12:05:00Z">
              <w:r w:rsidRPr="00A23FA3" w:rsidDel="00E33BD5">
                <w:rPr>
                  <w:rFonts w:ascii="Calibri" w:eastAsia="宋体" w:hAnsi="Calibri" w:cstheme="minorHAnsi"/>
                  <w:kern w:val="0"/>
                  <w:szCs w:val="21"/>
                </w:rPr>
                <w:delText xml:space="preserve">Return to Compliance </w:delText>
              </w:r>
              <w:r w:rsidR="0049408B" w:rsidRPr="00A23FA3" w:rsidDel="00E33BD5">
                <w:rPr>
                  <w:rFonts w:ascii="Calibri" w:eastAsia="宋体" w:hAnsi="Calibri" w:cstheme="minorHAnsi"/>
                  <w:kern w:val="0"/>
                  <w:szCs w:val="21"/>
                </w:rPr>
                <w:delText>Supervisor assign</w:delText>
              </w:r>
            </w:del>
          </w:p>
        </w:tc>
        <w:tc>
          <w:tcPr>
            <w:tcW w:w="1700" w:type="dxa"/>
            <w:shd w:val="clear" w:color="auto" w:fill="auto"/>
            <w:vAlign w:val="center"/>
            <w:hideMark/>
          </w:tcPr>
          <w:p w14:paraId="4EF74596" w14:textId="02DE69FD" w:rsidR="0049408B" w:rsidRPr="00A23FA3" w:rsidDel="00E33BD5" w:rsidRDefault="001E4407" w:rsidP="00774ECE">
            <w:pPr>
              <w:widowControl/>
              <w:jc w:val="left"/>
              <w:rPr>
                <w:del w:id="2360" w:author="raye" w:date="2018-07-17T12:05:00Z"/>
                <w:rFonts w:ascii="Calibri" w:eastAsia="宋体" w:hAnsi="Calibri" w:cstheme="minorHAnsi"/>
                <w:kern w:val="0"/>
                <w:szCs w:val="21"/>
              </w:rPr>
            </w:pPr>
            <w:del w:id="2361" w:author="raye" w:date="2018-07-17T12:05:00Z">
              <w:r w:rsidRPr="00A23FA3" w:rsidDel="00E33BD5">
                <w:rPr>
                  <w:rFonts w:ascii="Calibri" w:eastAsia="宋体" w:hAnsi="Calibri" w:cstheme="minorHAnsi"/>
                  <w:kern w:val="0"/>
                  <w:szCs w:val="21"/>
                </w:rPr>
                <w:delText>Pending Compliance S</w:delText>
              </w:r>
              <w:r w:rsidR="0049408B" w:rsidRPr="00A23FA3" w:rsidDel="00E33BD5">
                <w:rPr>
                  <w:rFonts w:ascii="Calibri" w:eastAsia="宋体" w:hAnsi="Calibri" w:cstheme="minorHAnsi"/>
                  <w:kern w:val="0"/>
                  <w:szCs w:val="21"/>
                </w:rPr>
                <w:delText>upervisor assign</w:delText>
              </w:r>
            </w:del>
          </w:p>
        </w:tc>
        <w:tc>
          <w:tcPr>
            <w:tcW w:w="1325" w:type="dxa"/>
            <w:shd w:val="clear" w:color="auto" w:fill="auto"/>
            <w:vAlign w:val="center"/>
            <w:hideMark/>
          </w:tcPr>
          <w:p w14:paraId="7F356B79" w14:textId="2994BF64" w:rsidR="0049408B" w:rsidRPr="00A23FA3" w:rsidDel="00E33BD5" w:rsidRDefault="0049408B" w:rsidP="00774ECE">
            <w:pPr>
              <w:widowControl/>
              <w:jc w:val="left"/>
              <w:rPr>
                <w:del w:id="2362" w:author="raye" w:date="2018-07-17T12:05:00Z"/>
                <w:rFonts w:ascii="Calibri" w:eastAsia="宋体" w:hAnsi="Calibri" w:cstheme="minorHAnsi"/>
                <w:kern w:val="0"/>
                <w:szCs w:val="21"/>
              </w:rPr>
            </w:pPr>
            <w:del w:id="2363"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7B24190A" w14:textId="77777777" w:rsidTr="00E143FF">
        <w:trPr>
          <w:trHeight w:val="570"/>
          <w:del w:id="2364" w:author="raye" w:date="2018-07-17T12:05:00Z"/>
        </w:trPr>
        <w:tc>
          <w:tcPr>
            <w:tcW w:w="607" w:type="dxa"/>
            <w:shd w:val="clear" w:color="auto" w:fill="auto"/>
            <w:vAlign w:val="center"/>
            <w:hideMark/>
          </w:tcPr>
          <w:p w14:paraId="3889C8A6" w14:textId="0B00CEFC" w:rsidR="0049408B" w:rsidRPr="00A23FA3" w:rsidDel="00E33BD5" w:rsidRDefault="0049408B" w:rsidP="00C409AC">
            <w:pPr>
              <w:widowControl/>
              <w:jc w:val="center"/>
              <w:rPr>
                <w:del w:id="2365" w:author="raye" w:date="2018-07-17T12:05:00Z"/>
                <w:rFonts w:ascii="Calibri" w:eastAsia="宋体" w:hAnsi="Calibri" w:cstheme="minorHAnsi"/>
                <w:kern w:val="0"/>
                <w:szCs w:val="21"/>
              </w:rPr>
            </w:pPr>
            <w:del w:id="2366" w:author="raye" w:date="2018-07-17T12:05:00Z">
              <w:r w:rsidRPr="00A23FA3" w:rsidDel="00E33BD5">
                <w:rPr>
                  <w:rFonts w:ascii="Calibri" w:eastAsia="宋体" w:hAnsi="Calibri" w:cstheme="minorHAnsi"/>
                  <w:kern w:val="0"/>
                  <w:szCs w:val="21"/>
                </w:rPr>
                <w:delText>16C</w:delText>
              </w:r>
            </w:del>
          </w:p>
        </w:tc>
        <w:tc>
          <w:tcPr>
            <w:tcW w:w="1660" w:type="dxa"/>
            <w:shd w:val="clear" w:color="auto" w:fill="auto"/>
            <w:vAlign w:val="center"/>
            <w:hideMark/>
          </w:tcPr>
          <w:p w14:paraId="18E34EE4" w14:textId="39114FB9" w:rsidR="0049408B" w:rsidRPr="00A23FA3" w:rsidDel="00E33BD5" w:rsidRDefault="0049408B" w:rsidP="00A769EC">
            <w:pPr>
              <w:widowControl/>
              <w:jc w:val="left"/>
              <w:rPr>
                <w:del w:id="2367" w:author="raye" w:date="2018-07-17T12:05:00Z"/>
                <w:rFonts w:ascii="Calibri" w:eastAsia="宋体" w:hAnsi="Calibri" w:cstheme="minorHAnsi"/>
                <w:kern w:val="0"/>
                <w:szCs w:val="21"/>
              </w:rPr>
            </w:pPr>
            <w:del w:id="2368" w:author="raye" w:date="2018-07-17T12:05:00Z">
              <w:r w:rsidRPr="00A23FA3" w:rsidDel="00E33BD5">
                <w:rPr>
                  <w:rFonts w:ascii="Calibri" w:eastAsia="宋体" w:hAnsi="Calibri" w:cstheme="minorHAnsi"/>
                  <w:kern w:val="0"/>
                  <w:szCs w:val="21"/>
                </w:rPr>
                <w:delText>Identify if need to escalate</w:delText>
              </w:r>
            </w:del>
          </w:p>
        </w:tc>
        <w:tc>
          <w:tcPr>
            <w:tcW w:w="1841" w:type="dxa"/>
            <w:shd w:val="clear" w:color="auto" w:fill="auto"/>
            <w:vAlign w:val="center"/>
            <w:hideMark/>
          </w:tcPr>
          <w:p w14:paraId="63563859" w14:textId="01A858A7" w:rsidR="0049408B" w:rsidRPr="00A23FA3" w:rsidDel="00E33BD5" w:rsidRDefault="001E4407" w:rsidP="00774ECE">
            <w:pPr>
              <w:widowControl/>
              <w:jc w:val="left"/>
              <w:rPr>
                <w:del w:id="2369" w:author="raye" w:date="2018-07-17T12:05:00Z"/>
                <w:rFonts w:ascii="Calibri" w:eastAsia="宋体" w:hAnsi="Calibri" w:cstheme="minorHAnsi"/>
                <w:kern w:val="0"/>
                <w:szCs w:val="21"/>
              </w:rPr>
            </w:pPr>
            <w:del w:id="2370" w:author="raye" w:date="2018-07-17T12:05:00Z">
              <w:r w:rsidRPr="00A23FA3" w:rsidDel="00E33BD5">
                <w:rPr>
                  <w:rFonts w:ascii="Calibri" w:eastAsia="宋体" w:hAnsi="Calibri" w:cstheme="minorHAnsi"/>
                  <w:kern w:val="0"/>
                  <w:szCs w:val="21"/>
                </w:rPr>
                <w:delText>Under BSA O</w:delText>
              </w:r>
              <w:r w:rsidR="0049408B" w:rsidRPr="00A23FA3" w:rsidDel="00E33BD5">
                <w:rPr>
                  <w:rFonts w:ascii="Calibri" w:eastAsia="宋体" w:hAnsi="Calibri" w:cstheme="minorHAnsi"/>
                  <w:kern w:val="0"/>
                  <w:szCs w:val="21"/>
                </w:rPr>
                <w:delText>fficer review</w:delText>
              </w:r>
            </w:del>
          </w:p>
        </w:tc>
        <w:tc>
          <w:tcPr>
            <w:tcW w:w="1700" w:type="dxa"/>
            <w:shd w:val="clear" w:color="auto" w:fill="auto"/>
            <w:vAlign w:val="center"/>
            <w:hideMark/>
          </w:tcPr>
          <w:p w14:paraId="7DBC9F05" w14:textId="325DB405" w:rsidR="0049408B" w:rsidRPr="00A23FA3" w:rsidDel="00E33BD5" w:rsidRDefault="0049408B" w:rsidP="00774ECE">
            <w:pPr>
              <w:widowControl/>
              <w:jc w:val="left"/>
              <w:rPr>
                <w:del w:id="2371" w:author="raye" w:date="2018-07-17T12:05:00Z"/>
                <w:rFonts w:ascii="Calibri" w:eastAsia="宋体" w:hAnsi="Calibri" w:cstheme="minorHAnsi"/>
                <w:kern w:val="0"/>
                <w:szCs w:val="21"/>
              </w:rPr>
            </w:pPr>
            <w:del w:id="2372" w:author="raye" w:date="2018-07-17T12:05:00Z">
              <w:r w:rsidRPr="00A23FA3" w:rsidDel="00E33BD5">
                <w:rPr>
                  <w:rFonts w:ascii="Calibri" w:eastAsia="宋体" w:hAnsi="Calibri" w:cstheme="minorHAnsi"/>
                  <w:kern w:val="0"/>
                  <w:szCs w:val="21"/>
                </w:rPr>
                <w:delText>Complete #5 and refer to LCD for review offline</w:delText>
              </w:r>
            </w:del>
          </w:p>
        </w:tc>
        <w:tc>
          <w:tcPr>
            <w:tcW w:w="1700" w:type="dxa"/>
            <w:shd w:val="clear" w:color="auto" w:fill="auto"/>
            <w:vAlign w:val="center"/>
            <w:hideMark/>
          </w:tcPr>
          <w:p w14:paraId="482D8A36" w14:textId="75661FB1" w:rsidR="0049408B" w:rsidRPr="00A23FA3" w:rsidDel="00E33BD5" w:rsidRDefault="0049408B" w:rsidP="00774ECE">
            <w:pPr>
              <w:widowControl/>
              <w:jc w:val="left"/>
              <w:rPr>
                <w:del w:id="2373" w:author="raye" w:date="2018-07-17T12:05:00Z"/>
                <w:rFonts w:ascii="Calibri" w:eastAsia="宋体" w:hAnsi="Calibri" w:cstheme="minorHAnsi"/>
                <w:kern w:val="0"/>
                <w:szCs w:val="21"/>
              </w:rPr>
            </w:pPr>
            <w:del w:id="2374" w:author="raye" w:date="2018-07-17T12:05:00Z">
              <w:r w:rsidRPr="00A23FA3" w:rsidDel="00E33BD5">
                <w:rPr>
                  <w:rFonts w:ascii="Calibri" w:eastAsia="宋体" w:hAnsi="Calibri" w:cstheme="minorHAnsi"/>
                  <w:kern w:val="0"/>
                  <w:szCs w:val="21"/>
                </w:rPr>
                <w:delText>Pending LCD feedback</w:delText>
              </w:r>
            </w:del>
          </w:p>
        </w:tc>
        <w:tc>
          <w:tcPr>
            <w:tcW w:w="1325" w:type="dxa"/>
            <w:shd w:val="clear" w:color="auto" w:fill="auto"/>
            <w:vAlign w:val="center"/>
            <w:hideMark/>
          </w:tcPr>
          <w:p w14:paraId="161C1C27" w14:textId="69DAAF80" w:rsidR="0049408B" w:rsidRPr="00A23FA3" w:rsidDel="00E33BD5" w:rsidRDefault="0049408B" w:rsidP="00774ECE">
            <w:pPr>
              <w:widowControl/>
              <w:jc w:val="left"/>
              <w:rPr>
                <w:del w:id="2375" w:author="raye" w:date="2018-07-17T12:05:00Z"/>
                <w:rFonts w:ascii="Calibri" w:eastAsia="宋体" w:hAnsi="Calibri" w:cstheme="minorHAnsi"/>
                <w:kern w:val="0"/>
                <w:szCs w:val="21"/>
              </w:rPr>
            </w:pPr>
            <w:del w:id="2376" w:author="raye" w:date="2018-07-17T12:05:00Z">
              <w:r w:rsidRPr="00A23FA3" w:rsidDel="00E33BD5">
                <w:rPr>
                  <w:rFonts w:ascii="Calibri" w:eastAsia="宋体" w:hAnsi="Calibri" w:cstheme="minorHAnsi"/>
                  <w:kern w:val="0"/>
                  <w:szCs w:val="21"/>
                </w:rPr>
                <w:delText>BSA Officer</w:delText>
              </w:r>
            </w:del>
          </w:p>
        </w:tc>
      </w:tr>
      <w:tr w:rsidR="00A23FA3" w:rsidRPr="00A23FA3" w:rsidDel="00E33BD5" w14:paraId="32E18ED8" w14:textId="77777777" w:rsidTr="00E143FF">
        <w:trPr>
          <w:trHeight w:val="285"/>
          <w:del w:id="2377" w:author="raye" w:date="2018-07-17T12:05:00Z"/>
        </w:trPr>
        <w:tc>
          <w:tcPr>
            <w:tcW w:w="607" w:type="dxa"/>
            <w:shd w:val="clear" w:color="auto" w:fill="auto"/>
            <w:vAlign w:val="center"/>
            <w:hideMark/>
          </w:tcPr>
          <w:p w14:paraId="3170300E" w14:textId="5C2E7819" w:rsidR="0049408B" w:rsidRPr="00A23FA3" w:rsidDel="00E33BD5" w:rsidRDefault="0049408B" w:rsidP="00C409AC">
            <w:pPr>
              <w:widowControl/>
              <w:jc w:val="center"/>
              <w:rPr>
                <w:del w:id="2378" w:author="raye" w:date="2018-07-17T12:05:00Z"/>
                <w:rFonts w:ascii="Calibri" w:eastAsia="宋体" w:hAnsi="Calibri" w:cstheme="minorHAnsi"/>
                <w:kern w:val="0"/>
                <w:szCs w:val="21"/>
              </w:rPr>
            </w:pPr>
            <w:del w:id="2379" w:author="raye" w:date="2018-07-17T12:05:00Z">
              <w:r w:rsidRPr="00A23FA3" w:rsidDel="00E33BD5">
                <w:rPr>
                  <w:rFonts w:ascii="Calibri" w:eastAsia="宋体" w:hAnsi="Calibri" w:cstheme="minorHAnsi"/>
                  <w:kern w:val="0"/>
                  <w:szCs w:val="21"/>
                </w:rPr>
                <w:delText>17C</w:delText>
              </w:r>
            </w:del>
          </w:p>
        </w:tc>
        <w:tc>
          <w:tcPr>
            <w:tcW w:w="1660" w:type="dxa"/>
            <w:shd w:val="clear" w:color="auto" w:fill="auto"/>
            <w:vAlign w:val="center"/>
            <w:hideMark/>
          </w:tcPr>
          <w:p w14:paraId="37F05C68" w14:textId="7DC23CC2" w:rsidR="0049408B" w:rsidRPr="00A23FA3" w:rsidDel="00E33BD5" w:rsidRDefault="0049408B" w:rsidP="00A769EC">
            <w:pPr>
              <w:widowControl/>
              <w:jc w:val="left"/>
              <w:rPr>
                <w:del w:id="2380" w:author="raye" w:date="2018-07-17T12:05:00Z"/>
                <w:rFonts w:ascii="Calibri" w:eastAsia="宋体" w:hAnsi="Calibri" w:cstheme="minorHAnsi"/>
                <w:kern w:val="0"/>
                <w:szCs w:val="21"/>
              </w:rPr>
            </w:pPr>
            <w:del w:id="2381" w:author="raye" w:date="2018-07-17T12:05:00Z">
              <w:r w:rsidRPr="00A23FA3" w:rsidDel="00E33BD5">
                <w:rPr>
                  <w:rFonts w:ascii="Calibri" w:eastAsia="宋体" w:hAnsi="Calibri" w:cstheme="minorHAnsi"/>
                  <w:kern w:val="0"/>
                  <w:szCs w:val="21"/>
                </w:rPr>
                <w:delText>LCD open to review</w:delText>
              </w:r>
            </w:del>
          </w:p>
        </w:tc>
        <w:tc>
          <w:tcPr>
            <w:tcW w:w="1841" w:type="dxa"/>
            <w:shd w:val="clear" w:color="auto" w:fill="auto"/>
            <w:vAlign w:val="center"/>
            <w:hideMark/>
          </w:tcPr>
          <w:p w14:paraId="1B15DB06" w14:textId="1FA1CAFA" w:rsidR="0049408B" w:rsidRPr="00A23FA3" w:rsidDel="00E33BD5" w:rsidRDefault="0049408B" w:rsidP="00774ECE">
            <w:pPr>
              <w:widowControl/>
              <w:jc w:val="left"/>
              <w:rPr>
                <w:del w:id="2382" w:author="raye" w:date="2018-07-17T12:05:00Z"/>
                <w:rFonts w:ascii="Calibri" w:eastAsia="宋体" w:hAnsi="Calibri" w:cstheme="minorHAnsi"/>
                <w:kern w:val="0"/>
                <w:szCs w:val="21"/>
              </w:rPr>
            </w:pPr>
            <w:del w:id="2383" w:author="raye" w:date="2018-07-17T12:05:00Z">
              <w:r w:rsidRPr="00A23FA3" w:rsidDel="00E33BD5">
                <w:rPr>
                  <w:rFonts w:ascii="Calibri" w:eastAsia="宋体" w:hAnsi="Calibri" w:cstheme="minorHAnsi"/>
                  <w:kern w:val="0"/>
                  <w:szCs w:val="21"/>
                </w:rPr>
                <w:delText>Pending LCD feedback</w:delText>
              </w:r>
            </w:del>
          </w:p>
        </w:tc>
        <w:tc>
          <w:tcPr>
            <w:tcW w:w="1700" w:type="dxa"/>
            <w:shd w:val="clear" w:color="auto" w:fill="auto"/>
            <w:vAlign w:val="center"/>
            <w:hideMark/>
          </w:tcPr>
          <w:p w14:paraId="30803578" w14:textId="1CF48CE6" w:rsidR="0049408B" w:rsidRPr="00A23FA3" w:rsidDel="00E33BD5" w:rsidRDefault="0049408B" w:rsidP="00774ECE">
            <w:pPr>
              <w:widowControl/>
              <w:jc w:val="left"/>
              <w:rPr>
                <w:del w:id="2384" w:author="raye" w:date="2018-07-17T12:05:00Z"/>
                <w:rFonts w:ascii="Calibri" w:eastAsia="宋体" w:hAnsi="Calibri" w:cstheme="minorHAnsi"/>
                <w:kern w:val="0"/>
                <w:szCs w:val="21"/>
              </w:rPr>
            </w:pPr>
            <w:del w:id="2385" w:author="raye" w:date="2018-07-17T12:05:00Z">
              <w:r w:rsidRPr="00A23FA3" w:rsidDel="00E33BD5">
                <w:rPr>
                  <w:rFonts w:ascii="Calibri" w:eastAsia="宋体" w:hAnsi="Calibri" w:cstheme="minorHAnsi"/>
                  <w:kern w:val="0"/>
                  <w:szCs w:val="21"/>
                </w:rPr>
                <w:delText>LCD open case to review</w:delText>
              </w:r>
            </w:del>
          </w:p>
        </w:tc>
        <w:tc>
          <w:tcPr>
            <w:tcW w:w="1700" w:type="dxa"/>
            <w:shd w:val="clear" w:color="auto" w:fill="auto"/>
            <w:vAlign w:val="center"/>
            <w:hideMark/>
          </w:tcPr>
          <w:p w14:paraId="41901097" w14:textId="6CCE103F" w:rsidR="0049408B" w:rsidRPr="00A23FA3" w:rsidDel="00E33BD5" w:rsidRDefault="0049408B" w:rsidP="00774ECE">
            <w:pPr>
              <w:widowControl/>
              <w:jc w:val="left"/>
              <w:rPr>
                <w:del w:id="2386" w:author="raye" w:date="2018-07-17T12:05:00Z"/>
                <w:rFonts w:ascii="Calibri" w:eastAsia="宋体" w:hAnsi="Calibri" w:cstheme="minorHAnsi"/>
                <w:kern w:val="0"/>
                <w:szCs w:val="21"/>
              </w:rPr>
            </w:pPr>
            <w:del w:id="2387" w:author="raye" w:date="2018-07-17T12:05:00Z">
              <w:r w:rsidRPr="00A23FA3" w:rsidDel="00E33BD5">
                <w:rPr>
                  <w:rFonts w:ascii="Calibri" w:eastAsia="宋体" w:hAnsi="Calibri" w:cstheme="minorHAnsi"/>
                  <w:kern w:val="0"/>
                  <w:szCs w:val="21"/>
                </w:rPr>
                <w:delText>Under LCD SAR process</w:delText>
              </w:r>
            </w:del>
          </w:p>
        </w:tc>
        <w:tc>
          <w:tcPr>
            <w:tcW w:w="1325" w:type="dxa"/>
            <w:shd w:val="clear" w:color="auto" w:fill="auto"/>
            <w:vAlign w:val="center"/>
            <w:hideMark/>
          </w:tcPr>
          <w:p w14:paraId="4ED93C15" w14:textId="38521FAC" w:rsidR="0049408B" w:rsidRPr="00A23FA3" w:rsidDel="00E33BD5" w:rsidRDefault="0049408B" w:rsidP="00774ECE">
            <w:pPr>
              <w:widowControl/>
              <w:jc w:val="left"/>
              <w:rPr>
                <w:del w:id="2388" w:author="raye" w:date="2018-07-17T12:05:00Z"/>
                <w:rFonts w:ascii="Calibri" w:eastAsia="宋体" w:hAnsi="Calibri" w:cstheme="minorHAnsi"/>
                <w:kern w:val="0"/>
                <w:szCs w:val="21"/>
              </w:rPr>
            </w:pPr>
            <w:del w:id="2389" w:author="raye" w:date="2018-07-17T12:05:00Z">
              <w:r w:rsidRPr="00A23FA3" w:rsidDel="00E33BD5">
                <w:rPr>
                  <w:rFonts w:ascii="Calibri" w:eastAsia="宋体" w:hAnsi="Calibri" w:cstheme="minorHAnsi"/>
                  <w:kern w:val="0"/>
                  <w:szCs w:val="21"/>
                </w:rPr>
                <w:delText>LCD</w:delText>
              </w:r>
            </w:del>
          </w:p>
        </w:tc>
      </w:tr>
      <w:tr w:rsidR="00A23FA3" w:rsidRPr="00A23FA3" w:rsidDel="00E33BD5" w14:paraId="1231B1D7" w14:textId="77777777" w:rsidTr="00E143FF">
        <w:trPr>
          <w:trHeight w:val="570"/>
          <w:del w:id="2390" w:author="raye" w:date="2018-07-17T12:05:00Z"/>
        </w:trPr>
        <w:tc>
          <w:tcPr>
            <w:tcW w:w="607" w:type="dxa"/>
            <w:shd w:val="clear" w:color="auto" w:fill="auto"/>
            <w:vAlign w:val="center"/>
            <w:hideMark/>
          </w:tcPr>
          <w:p w14:paraId="5FC0F3F3" w14:textId="2CF70792" w:rsidR="0049408B" w:rsidRPr="00A23FA3" w:rsidDel="00E33BD5" w:rsidRDefault="0049408B" w:rsidP="00C409AC">
            <w:pPr>
              <w:widowControl/>
              <w:jc w:val="center"/>
              <w:rPr>
                <w:del w:id="2391" w:author="raye" w:date="2018-07-17T12:05:00Z"/>
                <w:rFonts w:ascii="Calibri" w:eastAsia="宋体" w:hAnsi="Calibri" w:cstheme="minorHAnsi"/>
                <w:kern w:val="0"/>
                <w:szCs w:val="21"/>
              </w:rPr>
            </w:pPr>
            <w:del w:id="2392" w:author="raye" w:date="2018-07-17T12:05:00Z">
              <w:r w:rsidRPr="00A23FA3" w:rsidDel="00E33BD5">
                <w:rPr>
                  <w:rFonts w:ascii="Calibri" w:eastAsia="宋体" w:hAnsi="Calibri" w:cstheme="minorHAnsi"/>
                  <w:kern w:val="0"/>
                  <w:szCs w:val="21"/>
                </w:rPr>
                <w:delText>18C</w:delText>
              </w:r>
            </w:del>
          </w:p>
        </w:tc>
        <w:tc>
          <w:tcPr>
            <w:tcW w:w="1660" w:type="dxa"/>
            <w:shd w:val="clear" w:color="auto" w:fill="auto"/>
            <w:vAlign w:val="center"/>
            <w:hideMark/>
          </w:tcPr>
          <w:p w14:paraId="085BA9B1" w14:textId="1BEA2882" w:rsidR="0049408B" w:rsidRPr="00A23FA3" w:rsidDel="00E33BD5" w:rsidRDefault="0049408B" w:rsidP="00A769EC">
            <w:pPr>
              <w:widowControl/>
              <w:jc w:val="left"/>
              <w:rPr>
                <w:del w:id="2393" w:author="raye" w:date="2018-07-17T12:05:00Z"/>
                <w:rFonts w:ascii="Calibri" w:eastAsia="宋体" w:hAnsi="Calibri" w:cstheme="minorHAnsi"/>
                <w:kern w:val="0"/>
                <w:szCs w:val="21"/>
              </w:rPr>
            </w:pPr>
            <w:del w:id="2394" w:author="raye" w:date="2018-07-17T12:05:00Z">
              <w:r w:rsidRPr="00A23FA3" w:rsidDel="00E33BD5">
                <w:rPr>
                  <w:rFonts w:ascii="Calibri" w:eastAsia="宋体" w:hAnsi="Calibri" w:cstheme="minorHAnsi"/>
                  <w:kern w:val="0"/>
                  <w:szCs w:val="21"/>
                </w:rPr>
                <w:delText>Input SAR Log #</w:delText>
              </w:r>
            </w:del>
          </w:p>
        </w:tc>
        <w:tc>
          <w:tcPr>
            <w:tcW w:w="1841" w:type="dxa"/>
            <w:shd w:val="clear" w:color="auto" w:fill="auto"/>
            <w:vAlign w:val="center"/>
            <w:hideMark/>
          </w:tcPr>
          <w:p w14:paraId="3F899ACE" w14:textId="0120CD1C" w:rsidR="0049408B" w:rsidRPr="00A23FA3" w:rsidDel="00E33BD5" w:rsidRDefault="0049408B" w:rsidP="00774ECE">
            <w:pPr>
              <w:widowControl/>
              <w:jc w:val="left"/>
              <w:rPr>
                <w:del w:id="2395" w:author="raye" w:date="2018-07-17T12:05:00Z"/>
                <w:rFonts w:ascii="Calibri" w:eastAsia="宋体" w:hAnsi="Calibri" w:cstheme="minorHAnsi"/>
                <w:kern w:val="0"/>
                <w:szCs w:val="21"/>
              </w:rPr>
            </w:pPr>
            <w:del w:id="2396" w:author="raye" w:date="2018-07-17T12:05:00Z">
              <w:r w:rsidRPr="00A23FA3" w:rsidDel="00E33BD5">
                <w:rPr>
                  <w:rFonts w:ascii="Calibri" w:eastAsia="宋体" w:hAnsi="Calibri" w:cstheme="minorHAnsi"/>
                  <w:kern w:val="0"/>
                  <w:szCs w:val="21"/>
                </w:rPr>
                <w:delText>Under LCD SAR process</w:delText>
              </w:r>
            </w:del>
          </w:p>
        </w:tc>
        <w:tc>
          <w:tcPr>
            <w:tcW w:w="1700" w:type="dxa"/>
            <w:shd w:val="clear" w:color="auto" w:fill="auto"/>
            <w:vAlign w:val="center"/>
            <w:hideMark/>
          </w:tcPr>
          <w:p w14:paraId="1D04B0D2" w14:textId="62696264" w:rsidR="0049408B" w:rsidRPr="00A23FA3" w:rsidDel="00E33BD5" w:rsidRDefault="0049408B" w:rsidP="00774ECE">
            <w:pPr>
              <w:widowControl/>
              <w:jc w:val="left"/>
              <w:rPr>
                <w:del w:id="2397" w:author="raye" w:date="2018-07-17T12:05:00Z"/>
                <w:rFonts w:ascii="Calibri" w:eastAsia="宋体" w:hAnsi="Calibri" w:cstheme="minorHAnsi"/>
                <w:kern w:val="0"/>
                <w:szCs w:val="21"/>
              </w:rPr>
            </w:pPr>
            <w:del w:id="2398" w:author="raye" w:date="2018-07-17T12:05:00Z">
              <w:r w:rsidRPr="00A23FA3" w:rsidDel="00E33BD5">
                <w:rPr>
                  <w:rFonts w:ascii="Calibri" w:eastAsia="宋体" w:hAnsi="Calibri" w:cstheme="minorHAnsi"/>
                  <w:kern w:val="0"/>
                  <w:szCs w:val="21"/>
                </w:rPr>
                <w:delText>LCD Input SAR Log #</w:delText>
              </w:r>
            </w:del>
          </w:p>
        </w:tc>
        <w:tc>
          <w:tcPr>
            <w:tcW w:w="1700" w:type="dxa"/>
            <w:shd w:val="clear" w:color="auto" w:fill="auto"/>
            <w:vAlign w:val="center"/>
            <w:hideMark/>
          </w:tcPr>
          <w:p w14:paraId="580035EA" w14:textId="4B0B2535" w:rsidR="0049408B" w:rsidRPr="00A23FA3" w:rsidDel="00E33BD5" w:rsidRDefault="001E4407" w:rsidP="00774ECE">
            <w:pPr>
              <w:widowControl/>
              <w:jc w:val="left"/>
              <w:rPr>
                <w:del w:id="2399" w:author="raye" w:date="2018-07-17T12:05:00Z"/>
                <w:rFonts w:ascii="Calibri" w:eastAsia="宋体" w:hAnsi="Calibri" w:cstheme="minorHAnsi"/>
                <w:kern w:val="0"/>
                <w:szCs w:val="21"/>
              </w:rPr>
            </w:pPr>
            <w:del w:id="2400" w:author="raye" w:date="2018-07-17T12:05:00Z">
              <w:r w:rsidRPr="00A23FA3" w:rsidDel="00E33BD5">
                <w:rPr>
                  <w:rFonts w:ascii="Calibri" w:eastAsia="宋体" w:hAnsi="Calibri" w:cstheme="minorHAnsi"/>
                  <w:kern w:val="0"/>
                  <w:szCs w:val="21"/>
                </w:rPr>
                <w:delText xml:space="preserve">Close </w:delText>
              </w:r>
              <w:r w:rsidR="0049408B" w:rsidRPr="00A23FA3" w:rsidDel="00E33BD5">
                <w:rPr>
                  <w:rFonts w:ascii="Calibri" w:eastAsia="宋体" w:hAnsi="Calibri" w:cstheme="minorHAnsi"/>
                  <w:kern w:val="0"/>
                  <w:szCs w:val="21"/>
                </w:rPr>
                <w:delText>with SAR control LOG#</w:delText>
              </w:r>
            </w:del>
          </w:p>
        </w:tc>
        <w:tc>
          <w:tcPr>
            <w:tcW w:w="1325" w:type="dxa"/>
            <w:shd w:val="clear" w:color="auto" w:fill="auto"/>
            <w:vAlign w:val="center"/>
            <w:hideMark/>
          </w:tcPr>
          <w:p w14:paraId="1B2132BE" w14:textId="059F3B33" w:rsidR="0049408B" w:rsidRPr="00A23FA3" w:rsidDel="00E33BD5" w:rsidRDefault="0049408B" w:rsidP="00774ECE">
            <w:pPr>
              <w:widowControl/>
              <w:jc w:val="left"/>
              <w:rPr>
                <w:del w:id="2401" w:author="raye" w:date="2018-07-17T12:05:00Z"/>
                <w:rFonts w:ascii="Calibri" w:eastAsia="宋体" w:hAnsi="Calibri" w:cstheme="minorHAnsi"/>
                <w:kern w:val="0"/>
                <w:szCs w:val="21"/>
              </w:rPr>
            </w:pPr>
            <w:del w:id="2402" w:author="raye" w:date="2018-07-17T12:05:00Z">
              <w:r w:rsidRPr="00A23FA3" w:rsidDel="00E33BD5">
                <w:rPr>
                  <w:rFonts w:ascii="Calibri" w:eastAsia="宋体" w:hAnsi="Calibri" w:cstheme="minorHAnsi"/>
                  <w:kern w:val="0"/>
                  <w:szCs w:val="21"/>
                </w:rPr>
                <w:delText>LCD</w:delText>
              </w:r>
            </w:del>
          </w:p>
        </w:tc>
      </w:tr>
      <w:tr w:rsidR="00A23FA3" w:rsidRPr="00A23FA3" w:rsidDel="00E33BD5" w14:paraId="17802F85" w14:textId="77777777" w:rsidTr="00E143FF">
        <w:trPr>
          <w:trHeight w:val="570"/>
          <w:del w:id="2403" w:author="raye" w:date="2018-07-17T12:05:00Z"/>
        </w:trPr>
        <w:tc>
          <w:tcPr>
            <w:tcW w:w="607" w:type="dxa"/>
            <w:shd w:val="clear" w:color="auto" w:fill="auto"/>
            <w:vAlign w:val="center"/>
            <w:hideMark/>
          </w:tcPr>
          <w:p w14:paraId="35743D32" w14:textId="71D37D07" w:rsidR="0049408B" w:rsidRPr="00A23FA3" w:rsidDel="00E33BD5" w:rsidRDefault="0049408B" w:rsidP="00C409AC">
            <w:pPr>
              <w:widowControl/>
              <w:jc w:val="center"/>
              <w:rPr>
                <w:del w:id="2404" w:author="raye" w:date="2018-07-17T12:05:00Z"/>
                <w:rFonts w:ascii="Calibri" w:eastAsia="宋体" w:hAnsi="Calibri" w:cstheme="minorHAnsi"/>
                <w:kern w:val="0"/>
                <w:szCs w:val="21"/>
              </w:rPr>
            </w:pPr>
            <w:del w:id="2405" w:author="raye" w:date="2018-07-17T12:05:00Z">
              <w:r w:rsidRPr="00A23FA3" w:rsidDel="00E33BD5">
                <w:rPr>
                  <w:rFonts w:ascii="Calibri" w:eastAsia="宋体" w:hAnsi="Calibri" w:cstheme="minorHAnsi"/>
                  <w:kern w:val="0"/>
                  <w:szCs w:val="21"/>
                </w:rPr>
                <w:delText>16D</w:delText>
              </w:r>
            </w:del>
          </w:p>
        </w:tc>
        <w:tc>
          <w:tcPr>
            <w:tcW w:w="1660" w:type="dxa"/>
            <w:shd w:val="clear" w:color="auto" w:fill="auto"/>
            <w:vAlign w:val="center"/>
            <w:hideMark/>
          </w:tcPr>
          <w:p w14:paraId="475C717E" w14:textId="47F7EDDD" w:rsidR="0049408B" w:rsidRPr="00A23FA3" w:rsidDel="00E33BD5" w:rsidRDefault="001E4407" w:rsidP="00A769EC">
            <w:pPr>
              <w:widowControl/>
              <w:jc w:val="left"/>
              <w:rPr>
                <w:del w:id="2406" w:author="raye" w:date="2018-07-17T12:05:00Z"/>
                <w:rFonts w:ascii="Calibri" w:eastAsia="宋体" w:hAnsi="Calibri" w:cstheme="minorHAnsi"/>
                <w:kern w:val="0"/>
                <w:szCs w:val="21"/>
              </w:rPr>
            </w:pPr>
            <w:del w:id="2407" w:author="raye" w:date="2018-07-17T12:05:00Z">
              <w:r w:rsidRPr="00A23FA3" w:rsidDel="00E33BD5">
                <w:rPr>
                  <w:rFonts w:ascii="Calibri" w:eastAsia="宋体" w:hAnsi="Calibri" w:cstheme="minorHAnsi"/>
                  <w:kern w:val="0"/>
                  <w:szCs w:val="21"/>
                </w:rPr>
                <w:delText>Compliance S</w:delText>
              </w:r>
              <w:r w:rsidR="0049408B" w:rsidRPr="00A23FA3" w:rsidDel="00E33BD5">
                <w:rPr>
                  <w:rFonts w:ascii="Calibri" w:eastAsia="宋体" w:hAnsi="Calibri" w:cstheme="minorHAnsi"/>
                  <w:kern w:val="0"/>
                  <w:szCs w:val="21"/>
                </w:rPr>
                <w:delText>upervisor assign case</w:delText>
              </w:r>
            </w:del>
          </w:p>
        </w:tc>
        <w:tc>
          <w:tcPr>
            <w:tcW w:w="1841" w:type="dxa"/>
            <w:shd w:val="clear" w:color="auto" w:fill="auto"/>
            <w:vAlign w:val="center"/>
            <w:hideMark/>
          </w:tcPr>
          <w:p w14:paraId="407ACFCE" w14:textId="2CB264BD" w:rsidR="0049408B" w:rsidRPr="00A23FA3" w:rsidDel="00E33BD5" w:rsidRDefault="001E4407" w:rsidP="00774ECE">
            <w:pPr>
              <w:widowControl/>
              <w:jc w:val="left"/>
              <w:rPr>
                <w:del w:id="2408" w:author="raye" w:date="2018-07-17T12:05:00Z"/>
                <w:rFonts w:ascii="Calibri" w:eastAsia="宋体" w:hAnsi="Calibri" w:cstheme="minorHAnsi"/>
                <w:kern w:val="0"/>
                <w:szCs w:val="21"/>
              </w:rPr>
            </w:pPr>
            <w:del w:id="2409" w:author="raye" w:date="2018-07-17T12:05:00Z">
              <w:r w:rsidRPr="00A23FA3" w:rsidDel="00E33BD5">
                <w:rPr>
                  <w:rFonts w:ascii="Calibri" w:eastAsia="宋体" w:hAnsi="Calibri" w:cstheme="minorHAnsi"/>
                  <w:kern w:val="0"/>
                  <w:szCs w:val="21"/>
                </w:rPr>
                <w:delText>Pending Compliance S</w:delText>
              </w:r>
              <w:r w:rsidR="0049408B" w:rsidRPr="00A23FA3" w:rsidDel="00E33BD5">
                <w:rPr>
                  <w:rFonts w:ascii="Calibri" w:eastAsia="宋体" w:hAnsi="Calibri" w:cstheme="minorHAnsi"/>
                  <w:kern w:val="0"/>
                  <w:szCs w:val="21"/>
                </w:rPr>
                <w:delText>upervisor assign</w:delText>
              </w:r>
            </w:del>
          </w:p>
        </w:tc>
        <w:tc>
          <w:tcPr>
            <w:tcW w:w="1700" w:type="dxa"/>
            <w:shd w:val="clear" w:color="auto" w:fill="auto"/>
            <w:vAlign w:val="center"/>
            <w:hideMark/>
          </w:tcPr>
          <w:p w14:paraId="4282F44B" w14:textId="79E109F1" w:rsidR="0049408B" w:rsidRPr="00A23FA3" w:rsidDel="00E33BD5" w:rsidRDefault="001E4407" w:rsidP="00774ECE">
            <w:pPr>
              <w:widowControl/>
              <w:jc w:val="left"/>
              <w:rPr>
                <w:del w:id="2410" w:author="raye" w:date="2018-07-17T12:05:00Z"/>
                <w:rFonts w:ascii="Calibri" w:eastAsia="宋体" w:hAnsi="Calibri" w:cstheme="minorHAnsi"/>
                <w:kern w:val="0"/>
                <w:szCs w:val="21"/>
              </w:rPr>
            </w:pPr>
            <w:del w:id="2411" w:author="raye" w:date="2018-07-17T12:05:00Z">
              <w:r w:rsidRPr="00A23FA3" w:rsidDel="00E33BD5">
                <w:rPr>
                  <w:rFonts w:ascii="Calibri" w:eastAsia="宋体" w:hAnsi="Calibri" w:cstheme="minorHAnsi"/>
                  <w:kern w:val="0"/>
                  <w:szCs w:val="21"/>
                </w:rPr>
                <w:delText>Compliance S</w:delText>
              </w:r>
              <w:r w:rsidR="0049408B" w:rsidRPr="00A23FA3" w:rsidDel="00E33BD5">
                <w:rPr>
                  <w:rFonts w:ascii="Calibri" w:eastAsia="宋体" w:hAnsi="Calibri" w:cstheme="minorHAnsi"/>
                  <w:kern w:val="0"/>
                  <w:szCs w:val="21"/>
                </w:rPr>
                <w:delText>upervisor assign case</w:delText>
              </w:r>
            </w:del>
          </w:p>
        </w:tc>
        <w:tc>
          <w:tcPr>
            <w:tcW w:w="1700" w:type="dxa"/>
            <w:shd w:val="clear" w:color="auto" w:fill="auto"/>
            <w:vAlign w:val="center"/>
            <w:hideMark/>
          </w:tcPr>
          <w:p w14:paraId="34E2AEA6" w14:textId="494756B0" w:rsidR="0049408B" w:rsidRPr="00A23FA3" w:rsidDel="00E33BD5" w:rsidRDefault="0049408B" w:rsidP="00774ECE">
            <w:pPr>
              <w:widowControl/>
              <w:jc w:val="left"/>
              <w:rPr>
                <w:del w:id="2412" w:author="raye" w:date="2018-07-17T12:05:00Z"/>
                <w:rFonts w:ascii="Calibri" w:eastAsia="宋体" w:hAnsi="Calibri" w:cstheme="minorHAnsi"/>
                <w:kern w:val="0"/>
                <w:szCs w:val="21"/>
              </w:rPr>
            </w:pPr>
            <w:del w:id="2413" w:author="raye" w:date="2018-07-17T12:05:00Z">
              <w:r w:rsidRPr="00A23FA3" w:rsidDel="00E33BD5">
                <w:rPr>
                  <w:rFonts w:ascii="Calibri" w:eastAsia="宋体" w:hAnsi="Calibri" w:cstheme="minorHAnsi"/>
                  <w:kern w:val="0"/>
                  <w:szCs w:val="21"/>
                </w:rPr>
                <w:delText>Pending Compliance Analyst review</w:delText>
              </w:r>
            </w:del>
          </w:p>
        </w:tc>
        <w:tc>
          <w:tcPr>
            <w:tcW w:w="1325" w:type="dxa"/>
            <w:shd w:val="clear" w:color="auto" w:fill="auto"/>
            <w:vAlign w:val="center"/>
            <w:hideMark/>
          </w:tcPr>
          <w:p w14:paraId="7752E221" w14:textId="50D58CC1" w:rsidR="0049408B" w:rsidRPr="00A23FA3" w:rsidDel="00E33BD5" w:rsidRDefault="0049408B" w:rsidP="00774ECE">
            <w:pPr>
              <w:widowControl/>
              <w:jc w:val="left"/>
              <w:rPr>
                <w:del w:id="2414" w:author="raye" w:date="2018-07-17T12:05:00Z"/>
                <w:rFonts w:ascii="Calibri" w:eastAsia="宋体" w:hAnsi="Calibri" w:cstheme="minorHAnsi"/>
                <w:kern w:val="0"/>
                <w:szCs w:val="21"/>
              </w:rPr>
            </w:pPr>
            <w:del w:id="2415" w:author="raye" w:date="2018-07-17T12:05:00Z">
              <w:r w:rsidRPr="00A23FA3" w:rsidDel="00E33BD5">
                <w:rPr>
                  <w:rFonts w:ascii="Calibri" w:eastAsia="宋体" w:hAnsi="Calibri" w:cstheme="minorHAnsi"/>
                  <w:kern w:val="0"/>
                  <w:szCs w:val="21"/>
                </w:rPr>
                <w:delText>Compliance Supervisor</w:delText>
              </w:r>
            </w:del>
          </w:p>
        </w:tc>
      </w:tr>
      <w:tr w:rsidR="00A23FA3" w:rsidRPr="00A23FA3" w:rsidDel="00E33BD5" w14:paraId="2BABAD73" w14:textId="77777777" w:rsidTr="00E143FF">
        <w:trPr>
          <w:trHeight w:val="855"/>
          <w:del w:id="2416" w:author="raye" w:date="2018-07-17T12:05:00Z"/>
        </w:trPr>
        <w:tc>
          <w:tcPr>
            <w:tcW w:w="607" w:type="dxa"/>
            <w:shd w:val="clear" w:color="auto" w:fill="auto"/>
            <w:vAlign w:val="center"/>
            <w:hideMark/>
          </w:tcPr>
          <w:p w14:paraId="186A1173" w14:textId="445A5481" w:rsidR="0049408B" w:rsidRPr="00A23FA3" w:rsidDel="00E33BD5" w:rsidRDefault="0049408B" w:rsidP="00C409AC">
            <w:pPr>
              <w:widowControl/>
              <w:jc w:val="center"/>
              <w:rPr>
                <w:del w:id="2417" w:author="raye" w:date="2018-07-17T12:05:00Z"/>
                <w:rFonts w:ascii="Calibri" w:eastAsia="宋体" w:hAnsi="Calibri" w:cstheme="minorHAnsi"/>
                <w:kern w:val="0"/>
                <w:szCs w:val="21"/>
              </w:rPr>
            </w:pPr>
            <w:del w:id="2418" w:author="raye" w:date="2018-07-17T12:05:00Z">
              <w:r w:rsidRPr="00A23FA3" w:rsidDel="00E33BD5">
                <w:rPr>
                  <w:rFonts w:ascii="Calibri" w:eastAsia="宋体" w:hAnsi="Calibri" w:cstheme="minorHAnsi"/>
                  <w:kern w:val="0"/>
                  <w:szCs w:val="21"/>
                </w:rPr>
                <w:delText>17D</w:delText>
              </w:r>
            </w:del>
          </w:p>
        </w:tc>
        <w:tc>
          <w:tcPr>
            <w:tcW w:w="1660" w:type="dxa"/>
            <w:shd w:val="clear" w:color="auto" w:fill="auto"/>
            <w:vAlign w:val="center"/>
            <w:hideMark/>
          </w:tcPr>
          <w:p w14:paraId="382C1E47" w14:textId="4617B87B" w:rsidR="0049408B" w:rsidRPr="00A23FA3" w:rsidDel="00E33BD5" w:rsidRDefault="005F7876" w:rsidP="00A769EC">
            <w:pPr>
              <w:widowControl/>
              <w:jc w:val="left"/>
              <w:rPr>
                <w:del w:id="2419" w:author="raye" w:date="2018-07-17T12:05:00Z"/>
                <w:rFonts w:ascii="Calibri" w:eastAsia="宋体" w:hAnsi="Calibri" w:cstheme="minorHAnsi"/>
                <w:kern w:val="0"/>
                <w:szCs w:val="21"/>
              </w:rPr>
            </w:pPr>
            <w:del w:id="2420" w:author="raye" w:date="2018-07-17T12:05:00Z">
              <w:r w:rsidRPr="00A23FA3" w:rsidDel="00E33BD5">
                <w:rPr>
                  <w:rFonts w:ascii="Calibri" w:eastAsia="宋体" w:hAnsi="Calibri" w:cstheme="minorHAnsi"/>
                  <w:kern w:val="0"/>
                  <w:szCs w:val="21"/>
                </w:rPr>
                <w:delText xml:space="preserve">Compliance </w:delText>
              </w:r>
              <w:r w:rsidR="0049408B" w:rsidRPr="00A23FA3" w:rsidDel="00E33BD5">
                <w:rPr>
                  <w:rFonts w:ascii="Calibri" w:eastAsia="宋体" w:hAnsi="Calibri" w:cstheme="minorHAnsi"/>
                  <w:kern w:val="0"/>
                  <w:szCs w:val="21"/>
                </w:rPr>
                <w:delText>Analyst open case for further action</w:delText>
              </w:r>
            </w:del>
          </w:p>
        </w:tc>
        <w:tc>
          <w:tcPr>
            <w:tcW w:w="1841" w:type="dxa"/>
            <w:shd w:val="clear" w:color="auto" w:fill="auto"/>
            <w:vAlign w:val="center"/>
            <w:hideMark/>
          </w:tcPr>
          <w:p w14:paraId="0F9257CC" w14:textId="170D2A0B" w:rsidR="0049408B" w:rsidRPr="00A23FA3" w:rsidDel="00E33BD5" w:rsidRDefault="0049408B" w:rsidP="00774ECE">
            <w:pPr>
              <w:widowControl/>
              <w:jc w:val="left"/>
              <w:rPr>
                <w:del w:id="2421" w:author="raye" w:date="2018-07-17T12:05:00Z"/>
                <w:rFonts w:ascii="Calibri" w:eastAsia="宋体" w:hAnsi="Calibri" w:cstheme="minorHAnsi"/>
                <w:kern w:val="0"/>
                <w:szCs w:val="21"/>
              </w:rPr>
            </w:pPr>
            <w:del w:id="2422" w:author="raye" w:date="2018-07-17T12:05:00Z">
              <w:r w:rsidRPr="00A23FA3" w:rsidDel="00E33BD5">
                <w:rPr>
                  <w:rFonts w:ascii="Calibri" w:eastAsia="宋体" w:hAnsi="Calibri" w:cstheme="minorHAnsi"/>
                  <w:kern w:val="0"/>
                  <w:szCs w:val="21"/>
                </w:rPr>
                <w:delText>Pending Compliance Analyst review</w:delText>
              </w:r>
            </w:del>
          </w:p>
        </w:tc>
        <w:tc>
          <w:tcPr>
            <w:tcW w:w="1700" w:type="dxa"/>
            <w:shd w:val="clear" w:color="auto" w:fill="auto"/>
            <w:vAlign w:val="center"/>
            <w:hideMark/>
          </w:tcPr>
          <w:p w14:paraId="7C3EE3F4" w14:textId="370E8C33" w:rsidR="0049408B" w:rsidRPr="00A23FA3" w:rsidDel="00E33BD5" w:rsidRDefault="0049408B" w:rsidP="00774ECE">
            <w:pPr>
              <w:widowControl/>
              <w:jc w:val="left"/>
              <w:rPr>
                <w:del w:id="2423" w:author="raye" w:date="2018-07-17T12:05:00Z"/>
                <w:rFonts w:ascii="Calibri" w:eastAsia="宋体" w:hAnsi="Calibri" w:cstheme="minorHAnsi"/>
                <w:kern w:val="0"/>
                <w:szCs w:val="21"/>
              </w:rPr>
            </w:pPr>
            <w:del w:id="2424" w:author="raye" w:date="2018-07-17T12:05:00Z">
              <w:r w:rsidRPr="00A23FA3" w:rsidDel="00E33BD5">
                <w:rPr>
                  <w:rFonts w:ascii="Calibri" w:eastAsia="宋体" w:hAnsi="Calibri" w:cstheme="minorHAnsi"/>
                  <w:kern w:val="0"/>
                  <w:szCs w:val="21"/>
                </w:rPr>
                <w:delText>Open case to review &amp; upload additional Info as evidence</w:delText>
              </w:r>
            </w:del>
          </w:p>
        </w:tc>
        <w:tc>
          <w:tcPr>
            <w:tcW w:w="1700" w:type="dxa"/>
            <w:shd w:val="clear" w:color="auto" w:fill="auto"/>
            <w:vAlign w:val="center"/>
            <w:hideMark/>
          </w:tcPr>
          <w:p w14:paraId="13BC0659" w14:textId="442557F8" w:rsidR="0049408B" w:rsidRPr="00A23FA3" w:rsidDel="00E33BD5" w:rsidRDefault="0049408B" w:rsidP="00774ECE">
            <w:pPr>
              <w:widowControl/>
              <w:jc w:val="left"/>
              <w:rPr>
                <w:del w:id="2425" w:author="raye" w:date="2018-07-17T12:05:00Z"/>
                <w:rFonts w:ascii="Calibri" w:eastAsia="宋体" w:hAnsi="Calibri" w:cstheme="minorHAnsi"/>
                <w:kern w:val="0"/>
                <w:szCs w:val="21"/>
              </w:rPr>
            </w:pPr>
            <w:del w:id="2426" w:author="raye" w:date="2018-07-17T12:05:00Z">
              <w:r w:rsidRPr="00A23FA3" w:rsidDel="00E33BD5">
                <w:rPr>
                  <w:rFonts w:ascii="Calibri" w:eastAsia="宋体" w:hAnsi="Calibri" w:cstheme="minorHAnsi"/>
                  <w:kern w:val="0"/>
                  <w:szCs w:val="21"/>
                </w:rPr>
                <w:delText>Under Compliance Analyst review</w:delText>
              </w:r>
            </w:del>
          </w:p>
        </w:tc>
        <w:tc>
          <w:tcPr>
            <w:tcW w:w="1325" w:type="dxa"/>
            <w:shd w:val="clear" w:color="auto" w:fill="auto"/>
            <w:vAlign w:val="center"/>
            <w:hideMark/>
          </w:tcPr>
          <w:p w14:paraId="2F4C3DCE" w14:textId="67AC9DF5" w:rsidR="0049408B" w:rsidRPr="00A23FA3" w:rsidDel="00E33BD5" w:rsidRDefault="0049408B" w:rsidP="00774ECE">
            <w:pPr>
              <w:widowControl/>
              <w:jc w:val="left"/>
              <w:rPr>
                <w:del w:id="2427" w:author="raye" w:date="2018-07-17T12:05:00Z"/>
                <w:rFonts w:ascii="Calibri" w:eastAsia="宋体" w:hAnsi="Calibri" w:cstheme="minorHAnsi"/>
                <w:kern w:val="0"/>
                <w:szCs w:val="21"/>
              </w:rPr>
            </w:pPr>
            <w:del w:id="2428" w:author="raye" w:date="2018-07-17T12:05:00Z">
              <w:r w:rsidRPr="00A23FA3" w:rsidDel="00E33BD5">
                <w:rPr>
                  <w:rFonts w:ascii="Calibri" w:eastAsia="宋体" w:hAnsi="Calibri" w:cstheme="minorHAnsi"/>
                  <w:kern w:val="0"/>
                  <w:szCs w:val="21"/>
                </w:rPr>
                <w:delText>Compliance Analyst</w:delText>
              </w:r>
            </w:del>
          </w:p>
        </w:tc>
      </w:tr>
    </w:tbl>
    <w:p w14:paraId="7972267C" w14:textId="77777777" w:rsidR="00E143FF" w:rsidRPr="00A23FA3" w:rsidRDefault="00E143FF">
      <w:pPr>
        <w:pStyle w:val="a0"/>
        <w:numPr>
          <w:ilvl w:val="0"/>
          <w:numId w:val="71"/>
        </w:numPr>
        <w:spacing w:afterLines="50" w:after="156"/>
        <w:ind w:firstLineChars="0"/>
        <w:rPr>
          <w:ins w:id="2429" w:author="raye" w:date="2018-07-18T13:39:00Z"/>
          <w:rFonts w:ascii="Calibri" w:hAnsi="Calibri" w:cstheme="minorHAnsi"/>
          <w:sz w:val="24"/>
          <w:rPrChange w:id="2430" w:author="raye" w:date="2018-07-18T13:39:00Z">
            <w:rPr>
              <w:ins w:id="2431" w:author="raye" w:date="2018-07-18T13:39:00Z"/>
            </w:rPr>
          </w:rPrChange>
        </w:rPr>
        <w:pPrChange w:id="2432" w:author="raye" w:date="2018-07-18T13:39:00Z">
          <w:pPr>
            <w:spacing w:afterLines="50" w:after="156"/>
          </w:pPr>
        </w:pPrChange>
      </w:pPr>
      <w:ins w:id="2433" w:author="raye" w:date="2018-07-18T13:39:00Z">
        <w:r w:rsidRPr="00A23FA3">
          <w:rPr>
            <w:rFonts w:ascii="Calibri" w:hAnsi="Calibri" w:cstheme="minorHAnsi"/>
            <w:sz w:val="24"/>
            <w:rPrChange w:id="2434" w:author="raye" w:date="2018-07-18T13:39:00Z">
              <w:rPr/>
            </w:rPrChange>
          </w:rPr>
          <w:t>Process Description:</w:t>
        </w:r>
      </w:ins>
    </w:p>
    <w:p w14:paraId="010693E6"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Customer submits physical transaction documents to the TSD Operations unit for handling and review.</w:t>
      </w:r>
    </w:p>
    <w:p w14:paraId="746481D8"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 xml:space="preserve">TSD Operations Analyst will upload PDF files/scan directly to save as PDF files and creates a new transactional case in the system. </w:t>
      </w:r>
    </w:p>
    <w:p w14:paraId="4ED62A83" w14:textId="570E2F25" w:rsidR="003F32AD" w:rsidRPr="00A23FA3" w:rsidRDefault="003F32AD" w:rsidP="003F32AD">
      <w:pPr>
        <w:pStyle w:val="a0"/>
        <w:numPr>
          <w:ilvl w:val="0"/>
          <w:numId w:val="9"/>
        </w:numPr>
        <w:spacing w:afterLines="50" w:after="156"/>
        <w:ind w:firstLineChars="0"/>
        <w:rPr>
          <w:rFonts w:ascii="Calibri" w:hAnsi="Calibri" w:cstheme="minorHAnsi"/>
          <w:sz w:val="24"/>
          <w:szCs w:val="24"/>
        </w:rPr>
      </w:pPr>
      <w:commentRangeStart w:id="2435"/>
      <w:r w:rsidRPr="00A23FA3">
        <w:rPr>
          <w:rFonts w:ascii="Calibri" w:hAnsi="Calibri" w:cstheme="minorHAnsi"/>
          <w:sz w:val="24"/>
          <w:szCs w:val="24"/>
        </w:rPr>
        <w:t>After case created, the Operations Analyst will name the documents type and manually input data.</w:t>
      </w:r>
      <w:r w:rsidRPr="00A23FA3">
        <w:t xml:space="preserve"> </w:t>
      </w:r>
      <w:r w:rsidRPr="00A23FA3">
        <w:rPr>
          <w:rFonts w:ascii="Calibri" w:hAnsi="Calibri" w:cstheme="minorHAnsi"/>
          <w:sz w:val="24"/>
          <w:szCs w:val="24"/>
        </w:rPr>
        <w:t>System will be based on the document type and classified in the respective document type’s folder</w:t>
      </w:r>
      <w:commentRangeEnd w:id="2435"/>
      <w:r w:rsidRPr="00A23FA3">
        <w:rPr>
          <w:rStyle w:val="ae"/>
        </w:rPr>
        <w:commentReference w:id="2435"/>
      </w:r>
    </w:p>
    <w:p w14:paraId="56338684" w14:textId="138C77E6" w:rsidR="00AB055C" w:rsidRPr="00A23FA3" w:rsidRDefault="00AB055C" w:rsidP="00AB055C">
      <w:pPr>
        <w:pStyle w:val="a0"/>
        <w:spacing w:afterLines="50" w:after="156"/>
        <w:ind w:left="720" w:firstLineChars="0" w:firstLine="0"/>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.2.5</w:t>
      </w:r>
    </w:p>
    <w:p w14:paraId="38129E0B" w14:textId="77777777" w:rsidR="00E16268" w:rsidRPr="00A23FA3" w:rsidRDefault="00E16268" w:rsidP="00E16268">
      <w:pPr>
        <w:spacing w:afterLines="50" w:after="156"/>
        <w:rPr>
          <w:rFonts w:ascii="Calibri" w:hAnsi="Calibri" w:cstheme="minorHAnsi"/>
          <w:sz w:val="24"/>
          <w:szCs w:val="24"/>
          <w:highlight w:val="cyan"/>
        </w:rPr>
      </w:pPr>
    </w:p>
    <w:p w14:paraId="0929D051" w14:textId="77777777" w:rsidR="003F32AD" w:rsidRPr="00A23FA3" w:rsidRDefault="003F32AD" w:rsidP="003F32AD">
      <w:pPr>
        <w:pStyle w:val="a0"/>
        <w:numPr>
          <w:ilvl w:val="0"/>
          <w:numId w:val="9"/>
        </w:numPr>
        <w:spacing w:afterLines="50" w:after="156"/>
        <w:ind w:firstLineChars="0"/>
        <w:rPr>
          <w:rFonts w:ascii="Calibri" w:hAnsi="Calibri" w:cstheme="minorHAnsi"/>
          <w:sz w:val="24"/>
          <w:szCs w:val="24"/>
        </w:rPr>
      </w:pPr>
      <w:commentRangeStart w:id="2436"/>
      <w:r w:rsidRPr="00A23FA3">
        <w:rPr>
          <w:rFonts w:ascii="Calibri" w:hAnsi="Calibri" w:cstheme="minorHAnsi"/>
          <w:sz w:val="24"/>
          <w:szCs w:val="24"/>
        </w:rPr>
        <w:t>If the Operations Analyst needs to add/remove/delete/</w:t>
      </w:r>
      <w:r w:rsidRPr="00A23FA3">
        <w:rPr>
          <w:rFonts w:ascii="Calibri" w:hAnsi="Calibri" w:cstheme="minorHAnsi"/>
          <w:strike/>
          <w:sz w:val="24"/>
          <w:szCs w:val="24"/>
          <w:highlight w:val="red"/>
        </w:rPr>
        <w:t>replace</w:t>
      </w:r>
      <w:r w:rsidRPr="00A23FA3">
        <w:rPr>
          <w:rFonts w:ascii="Calibri" w:hAnsi="Calibri" w:cstheme="minorHAnsi"/>
          <w:sz w:val="24"/>
          <w:szCs w:val="24"/>
        </w:rPr>
        <w:t xml:space="preserve"> documents during process or after case completed (provided that it will not affect the evidence result), he/she can take the appropriate actions and the relevant documents will be saved into an appropriate subfolder under the followings scenarios:</w:t>
      </w:r>
    </w:p>
    <w:p w14:paraId="2429560B"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The uploaded documents can be added to the designated position in the case</w:t>
      </w:r>
    </w:p>
    <w:p w14:paraId="60D6BAB0" w14:textId="77777777" w:rsidR="003F32AD" w:rsidRPr="00A23FA3" w:rsidRDefault="003F32AD" w:rsidP="003F32AD">
      <w:pPr>
        <w:pStyle w:val="a0"/>
        <w:numPr>
          <w:ilvl w:val="2"/>
          <w:numId w:val="9"/>
        </w:numPr>
        <w:spacing w:afterLines="50" w:after="156"/>
        <w:ind w:firstLineChars="0"/>
        <w:rPr>
          <w:rFonts w:ascii="Calibri" w:hAnsi="Calibri" w:cstheme="minorHAnsi"/>
          <w:strike/>
          <w:sz w:val="24"/>
          <w:szCs w:val="24"/>
          <w:highlight w:val="red"/>
        </w:rPr>
      </w:pPr>
      <w:r w:rsidRPr="00A23FA3">
        <w:rPr>
          <w:rFonts w:ascii="Calibri" w:hAnsi="Calibri" w:cstheme="minorHAnsi"/>
          <w:strike/>
          <w:sz w:val="24"/>
          <w:szCs w:val="24"/>
          <w:highlight w:val="red"/>
        </w:rPr>
        <w:t>After replacement, previous documents will be moved or saved into subfolder.</w:t>
      </w:r>
    </w:p>
    <w:p w14:paraId="28C4D1D9" w14:textId="77777777" w:rsidR="003F32AD" w:rsidRPr="00A23FA3" w:rsidRDefault="003F32AD" w:rsidP="003F32AD">
      <w:pPr>
        <w:pStyle w:val="a0"/>
        <w:numPr>
          <w:ilvl w:val="2"/>
          <w:numId w:val="9"/>
        </w:numPr>
        <w:ind w:firstLineChars="0"/>
        <w:rPr>
          <w:rFonts w:ascii="Calibri" w:hAnsi="Calibri" w:cstheme="minorHAnsi"/>
          <w:sz w:val="24"/>
          <w:szCs w:val="24"/>
        </w:rPr>
      </w:pPr>
      <w:r w:rsidRPr="00A23FA3">
        <w:rPr>
          <w:rFonts w:ascii="Calibri" w:hAnsi="Calibri" w:cstheme="minorHAnsi"/>
          <w:sz w:val="24"/>
          <w:szCs w:val="24"/>
        </w:rPr>
        <w:t xml:space="preserve">If deleted documents , pop up confirmation for permanent delete or  move and save into subfolder. </w:t>
      </w:r>
    </w:p>
    <w:p w14:paraId="21B3387E" w14:textId="77777777" w:rsidR="003F32AD" w:rsidRPr="00A23FA3" w:rsidRDefault="003F32AD" w:rsidP="003F32AD">
      <w:pPr>
        <w:pStyle w:val="a0"/>
        <w:numPr>
          <w:ilvl w:val="2"/>
          <w:numId w:val="9"/>
        </w:numPr>
        <w:ind w:firstLineChars="0"/>
        <w:rPr>
          <w:rFonts w:ascii="Calibri" w:hAnsi="Calibri" w:cstheme="minorHAnsi"/>
          <w:sz w:val="24"/>
          <w:szCs w:val="24"/>
        </w:rPr>
      </w:pPr>
      <w:r w:rsidRPr="00A23FA3">
        <w:rPr>
          <w:rFonts w:ascii="Calibri" w:hAnsi="Calibri" w:cstheme="minorHAnsi"/>
          <w:sz w:val="24"/>
          <w:szCs w:val="24"/>
        </w:rPr>
        <w:t>Remove existing documents , move and save to the subfolder.</w:t>
      </w:r>
    </w:p>
    <w:p w14:paraId="738AF843" w14:textId="77777777" w:rsidR="003F32AD" w:rsidRPr="00A23FA3" w:rsidRDefault="003F32AD" w:rsidP="003F32AD">
      <w:pPr>
        <w:pStyle w:val="a0"/>
        <w:numPr>
          <w:ilvl w:val="2"/>
          <w:numId w:val="9"/>
        </w:numPr>
        <w:ind w:firstLineChars="0"/>
        <w:rPr>
          <w:rFonts w:ascii="Calibri" w:hAnsi="Calibri" w:cstheme="minorHAnsi"/>
          <w:sz w:val="24"/>
          <w:szCs w:val="24"/>
        </w:rPr>
      </w:pPr>
      <w:r w:rsidRPr="00A23FA3">
        <w:rPr>
          <w:rFonts w:ascii="Calibri" w:hAnsi="Calibri" w:cstheme="minorHAnsi"/>
          <w:sz w:val="24"/>
          <w:szCs w:val="24"/>
        </w:rPr>
        <w:t>Previous documents can be dragged back from subfolder to the existing documents in designated position.</w:t>
      </w:r>
    </w:p>
    <w:p w14:paraId="35630EE9" w14:textId="77777777" w:rsidR="003F32AD" w:rsidRPr="00A23FA3" w:rsidRDefault="003F32AD" w:rsidP="003F32AD">
      <w:pPr>
        <w:pStyle w:val="a0"/>
        <w:numPr>
          <w:ilvl w:val="2"/>
          <w:numId w:val="9"/>
        </w:numPr>
        <w:ind w:firstLineChars="0"/>
        <w:rPr>
          <w:rFonts w:ascii="Calibri" w:hAnsi="Calibri" w:cstheme="minorHAnsi"/>
          <w:sz w:val="24"/>
          <w:szCs w:val="24"/>
        </w:rPr>
      </w:pPr>
      <w:r w:rsidRPr="00A23FA3">
        <w:rPr>
          <w:rFonts w:ascii="Calibri" w:hAnsi="Calibri" w:cstheme="minorHAnsi"/>
          <w:sz w:val="24"/>
          <w:szCs w:val="24"/>
        </w:rPr>
        <w:t>Can direct upload documents into appropriate subfolders.</w:t>
      </w:r>
    </w:p>
    <w:p w14:paraId="343FE221" w14:textId="77777777" w:rsidR="003F32AD" w:rsidRPr="00A23FA3" w:rsidRDefault="003F32AD" w:rsidP="003F32AD">
      <w:pPr>
        <w:pStyle w:val="a0"/>
        <w:numPr>
          <w:ilvl w:val="2"/>
          <w:numId w:val="9"/>
        </w:numPr>
        <w:ind w:firstLineChars="0"/>
        <w:rPr>
          <w:rFonts w:ascii="Calibri" w:hAnsi="Calibri" w:cstheme="minorHAnsi"/>
          <w:sz w:val="24"/>
          <w:szCs w:val="24"/>
        </w:rPr>
      </w:pPr>
      <w:r w:rsidRPr="00A23FA3">
        <w:rPr>
          <w:rFonts w:ascii="Calibri" w:hAnsi="Calibri" w:cstheme="minorHAnsi"/>
          <w:sz w:val="24"/>
          <w:szCs w:val="24"/>
        </w:rPr>
        <w:t>Structure of subfolders inside the transactional case.</w:t>
      </w:r>
    </w:p>
    <w:p w14:paraId="11D2CB88" w14:textId="7777777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1.  Export L/C (for export only)</w:t>
      </w:r>
    </w:p>
    <w:p w14:paraId="5ED6D514" w14:textId="6ACAE6BD"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2.  Due Diligence checklist</w:t>
      </w:r>
      <w:r w:rsidR="001812D3" w:rsidRPr="00A23FA3">
        <w:rPr>
          <w:rFonts w:ascii="Calibri" w:hAnsi="Calibri" w:cstheme="minorHAnsi"/>
          <w:sz w:val="24"/>
          <w:szCs w:val="24"/>
        </w:rPr>
        <w:t xml:space="preserve"> </w:t>
      </w:r>
      <w:r w:rsidR="001812D3" w:rsidRPr="00A23FA3">
        <w:rPr>
          <w:rFonts w:ascii="Calibri" w:hAnsi="Calibri" w:cstheme="minorHAnsi" w:hint="eastAsia"/>
          <w:sz w:val="24"/>
          <w:szCs w:val="24"/>
        </w:rPr>
        <w:t>尽职调查</w:t>
      </w:r>
    </w:p>
    <w:p w14:paraId="72B954B4" w14:textId="7777777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3.  Old documents</w:t>
      </w:r>
    </w:p>
    <w:p w14:paraId="4AF36192" w14:textId="7777777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lastRenderedPageBreak/>
        <w:t>4.  Customer correspondence/info</w:t>
      </w:r>
    </w:p>
    <w:p w14:paraId="75F2F255" w14:textId="7777777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5.</w:t>
      </w:r>
      <w:r w:rsidRPr="00A23FA3">
        <w:rPr>
          <w:rFonts w:ascii="Calibri" w:hAnsi="Calibri" w:cstheme="minorHAnsi"/>
          <w:sz w:val="24"/>
          <w:szCs w:val="24"/>
        </w:rPr>
        <w:tab/>
        <w:t>Issuing bank correspondence</w:t>
      </w:r>
    </w:p>
    <w:p w14:paraId="04478DFC" w14:textId="7777777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 xml:space="preserve">6. </w:t>
      </w:r>
      <w:r w:rsidRPr="00A23FA3">
        <w:rPr>
          <w:rFonts w:ascii="Calibri" w:hAnsi="Calibri" w:cstheme="minorHAnsi"/>
          <w:sz w:val="24"/>
          <w:szCs w:val="24"/>
        </w:rPr>
        <w:tab/>
        <w:t>Payment</w:t>
      </w:r>
    </w:p>
    <w:p w14:paraId="481EADA0" w14:textId="6860A697" w:rsidR="003F32AD" w:rsidRPr="00A23FA3" w:rsidRDefault="003F32AD" w:rsidP="003F32AD">
      <w:pPr>
        <w:pStyle w:val="a0"/>
        <w:ind w:left="1200" w:firstLineChars="0" w:firstLine="0"/>
        <w:rPr>
          <w:rFonts w:ascii="Calibri" w:hAnsi="Calibri" w:cstheme="minorHAnsi"/>
          <w:sz w:val="24"/>
          <w:szCs w:val="24"/>
        </w:rPr>
      </w:pPr>
      <w:r w:rsidRPr="00A23FA3">
        <w:rPr>
          <w:rFonts w:ascii="Calibri" w:hAnsi="Calibri" w:cstheme="minorHAnsi"/>
          <w:sz w:val="24"/>
          <w:szCs w:val="24"/>
        </w:rPr>
        <w:t>7.</w:t>
      </w:r>
      <w:r w:rsidRPr="00A23FA3">
        <w:rPr>
          <w:rFonts w:ascii="Calibri" w:hAnsi="Calibri" w:cstheme="minorHAnsi"/>
          <w:sz w:val="24"/>
          <w:szCs w:val="24"/>
        </w:rPr>
        <w:tab/>
        <w:t>Others</w:t>
      </w:r>
      <w:commentRangeEnd w:id="2436"/>
      <w:r w:rsidRPr="00A23FA3">
        <w:rPr>
          <w:rStyle w:val="ae"/>
        </w:rPr>
        <w:commentReference w:id="2436"/>
      </w:r>
    </w:p>
    <w:p w14:paraId="5EE3DC2D" w14:textId="77777777" w:rsidR="00E16268" w:rsidRPr="00A23FA3" w:rsidRDefault="00E16268" w:rsidP="003F32AD">
      <w:pPr>
        <w:pStyle w:val="a0"/>
        <w:ind w:left="1200" w:firstLineChars="0" w:firstLine="0"/>
        <w:rPr>
          <w:rFonts w:ascii="Calibri" w:hAnsi="Calibri" w:cstheme="minorHAnsi"/>
          <w:sz w:val="24"/>
          <w:szCs w:val="24"/>
          <w:highlight w:val="yellow"/>
        </w:rPr>
      </w:pPr>
    </w:p>
    <w:p w14:paraId="7818CAAC" w14:textId="4BA572FA" w:rsidR="00E16268" w:rsidRPr="00A23FA3" w:rsidRDefault="00E16268" w:rsidP="00E16268">
      <w:pPr>
        <w:pStyle w:val="a0"/>
        <w:spacing w:afterLines="50" w:after="156"/>
        <w:ind w:left="720" w:firstLineChars="0" w:firstLine="0"/>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.2.6</w:t>
      </w:r>
    </w:p>
    <w:p w14:paraId="5BF7ABFD" w14:textId="77777777" w:rsidR="003F32AD" w:rsidRPr="00A23FA3" w:rsidRDefault="003F32AD" w:rsidP="003F32AD">
      <w:pPr>
        <w:spacing w:afterLines="50" w:after="156"/>
        <w:rPr>
          <w:rFonts w:ascii="Calibri" w:hAnsi="Calibri" w:cstheme="minorHAnsi"/>
          <w:sz w:val="24"/>
          <w:szCs w:val="24"/>
        </w:rPr>
      </w:pPr>
    </w:p>
    <w:p w14:paraId="478DF315" w14:textId="77777777" w:rsidR="003F32AD" w:rsidRPr="00A23FA3" w:rsidRDefault="003F32AD" w:rsidP="003F32AD">
      <w:pPr>
        <w:pStyle w:val="a0"/>
        <w:numPr>
          <w:ilvl w:val="0"/>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If not required to add/remove/delete/replace documents to revise the case, the Operations Analyst can go into the checking process</w:t>
      </w:r>
    </w:p>
    <w:p w14:paraId="2BB3553B"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The tool will call API’s to retrieve evidence.</w:t>
      </w:r>
    </w:p>
    <w:p w14:paraId="19D981CB"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The tool will interface with the T24 database system to retrieve evidence. After the completion of evidence collection from external websites, the system will process logic check by answering questions based on pre-defined 35 investigation questions and T24 data. </w:t>
      </w:r>
    </w:p>
    <w:p w14:paraId="4854F58E"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The tool will interface with the Data Mart database system to answer the 35 questions.</w:t>
      </w:r>
    </w:p>
    <w:p w14:paraId="7E5D13E3" w14:textId="02468F7D" w:rsidR="003F32AD" w:rsidRPr="00A23FA3" w:rsidRDefault="003F32AD" w:rsidP="003F32AD">
      <w:pPr>
        <w:pStyle w:val="a0"/>
        <w:numPr>
          <w:ilvl w:val="2"/>
          <w:numId w:val="9"/>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 xml:space="preserve">The tool will ultimately interact with Accuity Fircosoft. Fircosoft searches for and obtains relevant evidence for AML checks, OFAC checks (including negative news, price, vessel movement, Beneficial Ownership, and company information) supporting the business transaction from the designated external website based on manually entered transaction document data </w:t>
      </w:r>
      <w:commentRangeStart w:id="2437"/>
      <w:r w:rsidRPr="00A23FA3">
        <w:rPr>
          <w:rFonts w:ascii="Calibri" w:hAnsi="Calibri" w:cstheme="minorHAnsi"/>
          <w:sz w:val="24"/>
          <w:szCs w:val="24"/>
          <w:highlight w:val="red"/>
        </w:rPr>
        <w:t>(refer to Appendix 7.2.Transaction Documents Fields: “T24-Firco Interface Porcessing New Adding Fields 20180710.docx” for a list of parties require OFAC checks).</w:t>
      </w:r>
      <w:commentRangeEnd w:id="2437"/>
      <w:r w:rsidRPr="00A23FA3">
        <w:rPr>
          <w:rStyle w:val="ae"/>
          <w:highlight w:val="red"/>
        </w:rPr>
        <w:commentReference w:id="2437"/>
      </w:r>
    </w:p>
    <w:p w14:paraId="4AD9168A" w14:textId="02424E85" w:rsidR="00E16268" w:rsidRPr="00A23FA3" w:rsidRDefault="00E16268" w:rsidP="00E16268">
      <w:pPr>
        <w:pStyle w:val="a0"/>
        <w:spacing w:afterLines="50" w:after="156"/>
        <w:ind w:left="720" w:firstLineChars="0" w:firstLine="0"/>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.2.7</w:t>
      </w:r>
    </w:p>
    <w:p w14:paraId="67FB53DF" w14:textId="1292FE76" w:rsidR="00E16268" w:rsidRPr="00A23FA3" w:rsidRDefault="00E16268" w:rsidP="00E16268">
      <w:pPr>
        <w:spacing w:afterLines="50" w:after="156"/>
        <w:ind w:left="840"/>
        <w:rPr>
          <w:rFonts w:ascii="Calibri" w:hAnsi="Calibri" w:cstheme="minorHAnsi"/>
          <w:sz w:val="24"/>
          <w:szCs w:val="24"/>
          <w:highlight w:val="red"/>
        </w:rPr>
      </w:pPr>
    </w:p>
    <w:p w14:paraId="2C38B2D6" w14:textId="77777777" w:rsidR="00E16268" w:rsidRPr="00A23FA3" w:rsidRDefault="00E16268" w:rsidP="00E16268">
      <w:pPr>
        <w:spacing w:afterLines="50" w:after="156"/>
        <w:ind w:left="840"/>
        <w:rPr>
          <w:rFonts w:ascii="Calibri" w:hAnsi="Calibri" w:cstheme="minorHAnsi"/>
          <w:sz w:val="24"/>
          <w:szCs w:val="24"/>
          <w:shd w:val="clear" w:color="auto" w:fill="FFFFFF" w:themeFill="background1"/>
        </w:rPr>
      </w:pPr>
    </w:p>
    <w:p w14:paraId="53D0DA5C" w14:textId="63323ABB" w:rsidR="003F32AD" w:rsidRPr="00A23FA3" w:rsidRDefault="003F32AD" w:rsidP="003F32AD">
      <w:pPr>
        <w:pStyle w:val="a0"/>
        <w:numPr>
          <w:ilvl w:val="0"/>
          <w:numId w:val="9"/>
        </w:numPr>
        <w:spacing w:afterLines="50" w:after="156"/>
        <w:ind w:left="709" w:firstLineChars="0"/>
        <w:rPr>
          <w:rFonts w:ascii="Calibri" w:hAnsi="Calibri" w:cstheme="minorHAnsi"/>
          <w:sz w:val="24"/>
          <w:szCs w:val="24"/>
          <w:shd w:val="clear" w:color="auto" w:fill="FFFFFF" w:themeFill="background1"/>
        </w:rPr>
      </w:pPr>
      <w:r w:rsidRPr="00A23FA3">
        <w:rPr>
          <w:rFonts w:ascii="Calibri" w:hAnsi="Calibri" w:cstheme="minorHAnsi"/>
          <w:sz w:val="24"/>
          <w:szCs w:val="24"/>
          <w:shd w:val="clear" w:color="auto" w:fill="FFFFFF" w:themeFill="background1"/>
        </w:rPr>
        <w:t>When Operations Analyst confirm all the answers, the system will generate a ‘Transaction Risk Mitigation Checklist’ for review and determine whether red flags exist or not. The casewill be submitted to Operations Manager for verification and approval.</w:t>
      </w:r>
    </w:p>
    <w:p w14:paraId="19040E40" w14:textId="77777777" w:rsidR="00E16268" w:rsidRPr="00A23FA3" w:rsidRDefault="00E16268" w:rsidP="00E16268">
      <w:pPr>
        <w:pStyle w:val="a0"/>
        <w:spacing w:afterLines="50" w:after="156"/>
        <w:ind w:left="709" w:firstLineChars="0" w:firstLine="0"/>
        <w:rPr>
          <w:rFonts w:ascii="Calibri" w:hAnsi="Calibri" w:cstheme="minorHAnsi"/>
          <w:sz w:val="24"/>
          <w:szCs w:val="24"/>
          <w:shd w:val="clear" w:color="auto" w:fill="FFFFFF" w:themeFill="background1"/>
        </w:rPr>
      </w:pPr>
    </w:p>
    <w:p w14:paraId="0E55CEAC" w14:textId="77777777" w:rsidR="003F32AD" w:rsidRPr="00A23FA3" w:rsidRDefault="003F32AD" w:rsidP="003F32AD">
      <w:pPr>
        <w:pStyle w:val="a0"/>
        <w:numPr>
          <w:ilvl w:val="0"/>
          <w:numId w:val="9"/>
        </w:numPr>
        <w:spacing w:afterLines="50" w:after="156"/>
        <w:ind w:firstLineChars="0"/>
        <w:rPr>
          <w:rFonts w:ascii="Calibri" w:hAnsi="Calibri" w:cstheme="minorHAnsi"/>
          <w:sz w:val="24"/>
          <w:szCs w:val="24"/>
          <w:shd w:val="clear" w:color="auto" w:fill="FFFFFF" w:themeFill="background1"/>
        </w:rPr>
      </w:pPr>
      <w:r w:rsidRPr="00A23FA3">
        <w:rPr>
          <w:rFonts w:ascii="Calibri" w:hAnsi="Calibri" w:cstheme="minorHAnsi"/>
          <w:sz w:val="24"/>
          <w:szCs w:val="24"/>
          <w:shd w:val="clear" w:color="auto" w:fill="FFFFFF" w:themeFill="background1"/>
        </w:rPr>
        <w:t>Operations Analyst check the Transaction Risk Mitigation Check List Summary Report to determine whether red flags exist or not.</w:t>
      </w:r>
    </w:p>
    <w:p w14:paraId="0CE64865"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 xml:space="preserve">If no Red Flags and neither National Defense Authorization Act (NDAA), Comprehensive Iran Sanctions, Accountability, &amp; Divestment Act of 2010 </w:t>
      </w:r>
      <w:r w:rsidRPr="00A23FA3">
        <w:rPr>
          <w:rFonts w:ascii="Calibri" w:hAnsi="Calibri" w:cstheme="minorHAnsi"/>
          <w:sz w:val="24"/>
          <w:szCs w:val="24"/>
          <w:highlight w:val="red"/>
        </w:rPr>
        <w:lastRenderedPageBreak/>
        <w:t>(CISADA) nor Non-Customer Case-by-Case, the case will be sent, with all relevant documents, to the Operations Manager for sign off and approval.</w:t>
      </w:r>
    </w:p>
    <w:p w14:paraId="79740F19"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If non red flagged transaction but involves one of the four identified EDD-required products or services and/or requires Case-by-Case form, the Operations Analyst will complete the appropriate form (Future Development)  together with the relevant documents to the operations Managers for sign off but escalate to TSD compliance for approval</w:t>
      </w:r>
    </w:p>
    <w:p w14:paraId="74742C10"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highlight w:val="yellow"/>
        </w:rPr>
      </w:pPr>
      <w:r w:rsidRPr="00A23FA3">
        <w:rPr>
          <w:rFonts w:ascii="Calibri" w:hAnsi="Calibri" w:cstheme="minorHAnsi"/>
          <w:sz w:val="24"/>
          <w:szCs w:val="24"/>
          <w:highlight w:val="yellow"/>
        </w:rPr>
        <w:t>-</w:t>
      </w:r>
    </w:p>
    <w:p w14:paraId="27CB56ED"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If one or more red flags are detected but not involve National Defense Authorization Act (NDAA), Comprehensive Iran Sanctions, Accountability, &amp; Divestment Act of 2010 (CISADA)), and/or Non-Customer Case-by-Case, the case will be sent, with all relevant documents, to the Operations Manager for sign off and further escalate for TSD compliance for approval.</w:t>
      </w:r>
    </w:p>
    <w:p w14:paraId="15B47C77" w14:textId="4B6C2C7C" w:rsidR="00E16268" w:rsidRPr="00A23FA3" w:rsidRDefault="003F32AD" w:rsidP="00C41E3E">
      <w:pPr>
        <w:pStyle w:val="a0"/>
        <w:numPr>
          <w:ilvl w:val="2"/>
          <w:numId w:val="9"/>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If red flag transaction and/or involve one of the four identified EDD products or services or Non-customer case.  The operation Analyst will complete the appropriate EDD (#6-9) and/or Case by Case form (#10) together with the relevant documents submitted to Operations Manager to sign off and further escalate to TSD compliance for approval.</w:t>
      </w:r>
    </w:p>
    <w:p w14:paraId="781AE9C8" w14:textId="1132F3DD" w:rsidR="00E16268" w:rsidRPr="00A23FA3" w:rsidRDefault="00A217BF" w:rsidP="00C41E3E">
      <w:pPr>
        <w:spacing w:afterLines="50" w:after="156"/>
        <w:ind w:left="840"/>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00E16268" w:rsidRPr="00A23FA3">
        <w:rPr>
          <w:rFonts w:ascii="Calibri" w:hAnsi="Calibri" w:cstheme="minorHAnsi"/>
          <w:sz w:val="24"/>
          <w:szCs w:val="24"/>
          <w:highlight w:val="cyan"/>
        </w:rPr>
        <w:t>3.2.</w:t>
      </w:r>
      <w:r w:rsidR="00C41E3E" w:rsidRPr="00A23FA3">
        <w:rPr>
          <w:rFonts w:ascii="Calibri" w:hAnsi="Calibri" w:cstheme="minorHAnsi"/>
          <w:sz w:val="24"/>
          <w:szCs w:val="24"/>
          <w:highlight w:val="cyan"/>
        </w:rPr>
        <w:t>9</w:t>
      </w:r>
      <w:r w:rsidR="00E16268" w:rsidRPr="00A23FA3">
        <w:rPr>
          <w:rFonts w:ascii="Calibri" w:hAnsi="Calibri" w:cstheme="minorHAnsi" w:hint="eastAsia"/>
          <w:sz w:val="24"/>
          <w:szCs w:val="24"/>
          <w:highlight w:val="cyan"/>
        </w:rPr>
        <w:t xml:space="preserve"> </w:t>
      </w:r>
    </w:p>
    <w:p w14:paraId="39A8584B" w14:textId="77777777" w:rsidR="00C41E3E" w:rsidRPr="00A23FA3" w:rsidRDefault="00C41E3E" w:rsidP="00C41E3E">
      <w:pPr>
        <w:spacing w:afterLines="50" w:after="156"/>
        <w:ind w:left="840"/>
        <w:rPr>
          <w:rFonts w:ascii="Calibri" w:hAnsi="Calibri" w:cstheme="minorHAnsi"/>
          <w:sz w:val="24"/>
          <w:szCs w:val="24"/>
        </w:rPr>
      </w:pPr>
    </w:p>
    <w:p w14:paraId="302B1E11"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 xml:space="preserve">Operations Manager opens the case to review/verify the accuracy and completeness of the case. </w:t>
      </w:r>
    </w:p>
    <w:p w14:paraId="012D5190"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If the Operations Manager discover error occur and determines additional information is required, the case will be returned to the Operations Analyst with comments, in order to re-run the API and logic checking, or upload additional evidence and re-generate</w:t>
      </w:r>
      <w:r w:rsidRPr="00A23FA3">
        <w:t xml:space="preserve"> </w:t>
      </w:r>
      <w:r w:rsidRPr="00A23FA3">
        <w:rPr>
          <w:rFonts w:ascii="Calibri" w:hAnsi="Calibri" w:cstheme="minorHAnsi"/>
          <w:sz w:val="24"/>
          <w:szCs w:val="24"/>
        </w:rPr>
        <w:t>the transaction Migration check list and resubmit to Operations Manager for verification and/or approval (follow the workflow procedure).</w:t>
      </w:r>
    </w:p>
    <w:p w14:paraId="429EBD8E"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Instead of returning the case to the Operation Analyst,the Operations Manager may choose to upload additional evidence, if required.The Transaction Risk Mitigation Report will be refreshed and update evidence. </w:t>
      </w:r>
    </w:p>
    <w:p w14:paraId="5EDACBEC"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The Operations Manager verifies the case includes the relevant case documents (i.e. Transaction Risk Mitigation Check List, and/or any relevant forms including but not limited to: special approval forms, and/or EDD form, and/or Case-by-Case forms). </w:t>
      </w:r>
    </w:p>
    <w:p w14:paraId="0ACE1227"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If case does not have red flag(s) or EDD forms or Case-by-case form, Operations Manager signs off and approves the case. </w:t>
      </w:r>
    </w:p>
    <w:p w14:paraId="1E9B077C"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lastRenderedPageBreak/>
        <w:t xml:space="preserve">If the case does not have red flag(s), but includes EDD or Case-by-Case forms, the Operations Manager signs off non red flag(s) and escalates to TSD Compliance Supervisor for review/approval. </w:t>
      </w:r>
    </w:p>
    <w:p w14:paraId="3C7AE50E"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If the case does have red flag(s), the Operations Manager signs off red flag(s) and escalates to TSD Compliance for review/approval. </w:t>
      </w:r>
    </w:p>
    <w:p w14:paraId="51B22F17" w14:textId="77777777" w:rsidR="003F32AD" w:rsidRPr="00A23FA3" w:rsidRDefault="003F32AD" w:rsidP="003F32AD">
      <w:pPr>
        <w:pStyle w:val="a0"/>
        <w:numPr>
          <w:ilvl w:val="0"/>
          <w:numId w:val="53"/>
        </w:numPr>
        <w:spacing w:afterLines="50" w:after="156"/>
        <w:ind w:firstLineChars="0"/>
        <w:rPr>
          <w:rFonts w:ascii="Calibri" w:hAnsi="Calibri" w:cstheme="minorHAnsi"/>
          <w:sz w:val="24"/>
          <w:szCs w:val="24"/>
        </w:rPr>
      </w:pPr>
      <w:r w:rsidRPr="00A23FA3">
        <w:rPr>
          <w:rFonts w:ascii="Calibri" w:hAnsi="Calibri" w:cstheme="minorHAnsi"/>
          <w:sz w:val="24"/>
          <w:szCs w:val="24"/>
        </w:rPr>
        <w:t>If case does have red flag(s), but includes EDD or Case-by-Case forms, Operations Manager signs off red flag and escalates all documents accompany with appropriate form to TSD Compliance for review/approval.</w:t>
      </w:r>
    </w:p>
    <w:p w14:paraId="3BC55980" w14:textId="1D76D422" w:rsidR="003F32AD" w:rsidRPr="00A23FA3" w:rsidRDefault="003F32AD" w:rsidP="003F32AD">
      <w:pPr>
        <w:pStyle w:val="a0"/>
        <w:numPr>
          <w:ilvl w:val="0"/>
          <w:numId w:val="9"/>
        </w:numPr>
        <w:spacing w:afterLines="50" w:after="156"/>
        <w:ind w:left="709" w:firstLineChars="0"/>
        <w:jc w:val="left"/>
        <w:rPr>
          <w:rFonts w:ascii="Calibri" w:hAnsi="Calibri" w:cstheme="minorHAnsi"/>
          <w:sz w:val="24"/>
          <w:szCs w:val="24"/>
        </w:rPr>
      </w:pPr>
      <w:r w:rsidRPr="00A23FA3">
        <w:rPr>
          <w:rFonts w:ascii="Calibri" w:hAnsi="Calibri" w:cstheme="minorHAnsi"/>
          <w:sz w:val="24"/>
          <w:szCs w:val="24"/>
        </w:rPr>
        <w:t xml:space="preserve">Operations Manager submits the case to Compliance Supervisor. </w:t>
      </w:r>
    </w:p>
    <w:p w14:paraId="72B4D059" w14:textId="778F4439" w:rsidR="0026642A" w:rsidRPr="00A23FA3" w:rsidRDefault="0026642A" w:rsidP="0026642A">
      <w:pPr>
        <w:spacing w:afterLines="50" w:after="156"/>
        <w:ind w:left="349"/>
        <w:jc w:val="left"/>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.2.11</w:t>
      </w:r>
    </w:p>
    <w:p w14:paraId="1D075CAB" w14:textId="77777777" w:rsidR="003F32AD" w:rsidRPr="00A23FA3" w:rsidRDefault="003F32AD" w:rsidP="003F32AD">
      <w:pPr>
        <w:pStyle w:val="a0"/>
        <w:numPr>
          <w:ilvl w:val="2"/>
          <w:numId w:val="9"/>
        </w:numPr>
        <w:spacing w:afterLines="50" w:after="156"/>
        <w:ind w:firstLineChars="0"/>
        <w:jc w:val="left"/>
        <w:rPr>
          <w:rFonts w:ascii="Calibri" w:hAnsi="Calibri" w:cstheme="minorHAnsi"/>
          <w:sz w:val="24"/>
          <w:szCs w:val="24"/>
        </w:rPr>
      </w:pPr>
      <w:r w:rsidRPr="00A23FA3">
        <w:rPr>
          <w:rFonts w:ascii="Calibri" w:hAnsi="Calibri" w:cstheme="minorHAnsi"/>
          <w:sz w:val="24"/>
          <w:szCs w:val="24"/>
        </w:rPr>
        <w:t>Compliance Manager receives case for review.</w:t>
      </w:r>
    </w:p>
    <w:p w14:paraId="3E7AC571" w14:textId="2F21E56A" w:rsidR="003F32AD" w:rsidRPr="00A23FA3" w:rsidRDefault="003F32AD" w:rsidP="003F32AD">
      <w:pPr>
        <w:pStyle w:val="a0"/>
        <w:numPr>
          <w:ilvl w:val="0"/>
          <w:numId w:val="9"/>
        </w:numPr>
        <w:spacing w:afterLines="50" w:after="156"/>
        <w:ind w:left="709" w:firstLineChars="0"/>
        <w:jc w:val="left"/>
        <w:rPr>
          <w:rFonts w:ascii="Calibri" w:hAnsi="Calibri" w:cstheme="minorHAnsi"/>
          <w:sz w:val="24"/>
          <w:szCs w:val="24"/>
        </w:rPr>
      </w:pPr>
      <w:r w:rsidRPr="00A23FA3">
        <w:rPr>
          <w:rFonts w:ascii="Calibri" w:hAnsi="Calibri" w:cstheme="minorHAnsi"/>
          <w:sz w:val="24"/>
          <w:szCs w:val="24"/>
        </w:rPr>
        <w:t>Compliance Supervisor assigns case to a Compliance Analyst for review.</w:t>
      </w:r>
    </w:p>
    <w:p w14:paraId="426AD5E5" w14:textId="6FFD3A82" w:rsidR="00A36441" w:rsidRPr="00A23FA3" w:rsidRDefault="00A36441" w:rsidP="00A36441">
      <w:pPr>
        <w:spacing w:afterLines="50" w:after="156"/>
        <w:ind w:left="349"/>
        <w:jc w:val="left"/>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.2.12</w:t>
      </w:r>
    </w:p>
    <w:p w14:paraId="06F5582C" w14:textId="7DB6046E"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Compliance Analyst receives the case and conducts a review, firstly he/she checks case-related data and Operations Analyst's investigation report to determine whether it needs to be escalated to the LCD immediately. If the case needs to be reported immediately, the Compliance Analyst confirm the contents of the Special Approval Form prepared by Operations Analyst, signs off on the Special Approval Form, and returns the Case to Compliance Supervisor.</w:t>
      </w:r>
    </w:p>
    <w:p w14:paraId="4AD4F333" w14:textId="77777777" w:rsidR="00A36441" w:rsidRPr="00A23FA3" w:rsidRDefault="00A36441" w:rsidP="00A36441">
      <w:pPr>
        <w:spacing w:afterLines="50" w:after="156"/>
        <w:ind w:left="349"/>
        <w:rPr>
          <w:rFonts w:ascii="Calibri" w:hAnsi="Calibri" w:cstheme="minorHAnsi"/>
          <w:sz w:val="24"/>
          <w:szCs w:val="24"/>
          <w:highlight w:val="yellow"/>
        </w:rPr>
      </w:pPr>
    </w:p>
    <w:p w14:paraId="52E86787" w14:textId="043029AD" w:rsidR="00A36441" w:rsidRPr="00A23FA3" w:rsidRDefault="00A36441" w:rsidP="00A217BF">
      <w:pPr>
        <w:spacing w:afterLines="50" w:after="156"/>
        <w:ind w:left="360"/>
        <w:jc w:val="left"/>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.2.13</w:t>
      </w:r>
    </w:p>
    <w:p w14:paraId="0D44347A" w14:textId="39A9021E"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 xml:space="preserve"> Compliance Supervisor re-reviews the case, signs off, and approves. The case is then transferred to the LCD for processing. </w:t>
      </w:r>
    </w:p>
    <w:p w14:paraId="7926A017" w14:textId="77777777" w:rsidR="00A36441" w:rsidRPr="00A23FA3" w:rsidRDefault="00A36441" w:rsidP="00A217BF">
      <w:pPr>
        <w:spacing w:afterLines="50" w:after="156"/>
        <w:ind w:left="360"/>
        <w:jc w:val="left"/>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.2.12</w:t>
      </w:r>
    </w:p>
    <w:p w14:paraId="23C31822" w14:textId="77777777" w:rsidR="00A36441" w:rsidRPr="00A23FA3" w:rsidRDefault="00A36441" w:rsidP="00A36441">
      <w:pPr>
        <w:spacing w:afterLines="50" w:after="156"/>
        <w:ind w:left="349"/>
        <w:rPr>
          <w:rFonts w:ascii="Calibri" w:hAnsi="Calibri" w:cstheme="minorHAnsi"/>
          <w:sz w:val="24"/>
          <w:szCs w:val="24"/>
          <w:highlight w:val="yellow"/>
        </w:rPr>
      </w:pPr>
    </w:p>
    <w:p w14:paraId="0C9DF168" w14:textId="50A9A39E" w:rsidR="003F32AD" w:rsidRPr="00A23FA3" w:rsidRDefault="003F32AD" w:rsidP="003F32AD">
      <w:pPr>
        <w:pStyle w:val="a0"/>
        <w:numPr>
          <w:ilvl w:val="0"/>
          <w:numId w:val="9"/>
        </w:numPr>
        <w:spacing w:afterLines="50" w:after="156"/>
        <w:ind w:left="709" w:firstLineChars="0"/>
        <w:rPr>
          <w:rFonts w:ascii="Calibri" w:hAnsi="Calibri" w:cstheme="minorHAnsi"/>
          <w:sz w:val="24"/>
          <w:szCs w:val="24"/>
          <w:highlight w:val="red"/>
        </w:rPr>
      </w:pPr>
      <w:r w:rsidRPr="00A23FA3">
        <w:rPr>
          <w:rFonts w:ascii="Calibri" w:hAnsi="Calibri" w:cstheme="minorHAnsi"/>
          <w:sz w:val="24"/>
          <w:szCs w:val="24"/>
          <w:highlight w:val="yellow"/>
        </w:rPr>
        <w:t>L</w:t>
      </w:r>
      <w:r w:rsidRPr="00A23FA3">
        <w:rPr>
          <w:rFonts w:ascii="Calibri" w:hAnsi="Calibri" w:cstheme="minorHAnsi"/>
          <w:sz w:val="24"/>
          <w:szCs w:val="24"/>
        </w:rPr>
        <w:t>CD Officer logs in to the system and checks the Case and Special Approval Form application form reported from the TSD Compliance unit</w:t>
      </w:r>
      <w:r w:rsidRPr="00A23FA3">
        <w:rPr>
          <w:rFonts w:ascii="Calibri" w:hAnsi="Calibri" w:cstheme="minorHAnsi"/>
          <w:sz w:val="24"/>
          <w:szCs w:val="24"/>
          <w:highlight w:val="yellow"/>
        </w:rPr>
        <w:t>,</w:t>
      </w:r>
      <w:r w:rsidRPr="00A23FA3">
        <w:rPr>
          <w:rFonts w:ascii="Calibri" w:hAnsi="Calibri" w:cstheme="minorHAnsi"/>
          <w:sz w:val="24"/>
          <w:szCs w:val="24"/>
          <w:highlight w:val="red"/>
        </w:rPr>
        <w:t xml:space="preserve"> then LCD OFAC team performs an OFAC check on the transaction offline (which belongs to an LCD internal process and is not supported by this system).</w:t>
      </w:r>
    </w:p>
    <w:p w14:paraId="2242E864" w14:textId="6D895596" w:rsidR="003F32AD" w:rsidRPr="00A23FA3" w:rsidRDefault="003F32AD" w:rsidP="003F32AD">
      <w:pPr>
        <w:pStyle w:val="a0"/>
        <w:numPr>
          <w:ilvl w:val="0"/>
          <w:numId w:val="9"/>
        </w:numPr>
        <w:spacing w:afterLines="50" w:after="156"/>
        <w:ind w:left="709" w:firstLineChars="0"/>
        <w:rPr>
          <w:rFonts w:ascii="Calibri" w:hAnsi="Calibri" w:cstheme="minorHAnsi"/>
          <w:sz w:val="24"/>
          <w:szCs w:val="24"/>
          <w:highlight w:val="red"/>
        </w:rPr>
      </w:pPr>
      <w:r w:rsidRPr="00A23FA3">
        <w:rPr>
          <w:rFonts w:ascii="Calibri" w:hAnsi="Calibri" w:cstheme="minorHAnsi"/>
          <w:sz w:val="24"/>
          <w:szCs w:val="24"/>
          <w:highlight w:val="red"/>
        </w:rPr>
        <w:t xml:space="preserve">LCD Officer provides feedback and OFAC inspection results (hit or miss) for the transaction case and returns the case to the Compliance Analyst. </w:t>
      </w:r>
    </w:p>
    <w:p w14:paraId="2BB52585" w14:textId="77777777" w:rsidR="00A217BF" w:rsidRPr="00A23FA3" w:rsidRDefault="00A217BF" w:rsidP="00A217BF">
      <w:pPr>
        <w:spacing w:afterLines="50" w:after="156"/>
        <w:ind w:left="360"/>
        <w:rPr>
          <w:rFonts w:ascii="Calibri" w:hAnsi="Calibri" w:cstheme="minorHAnsi"/>
          <w:sz w:val="24"/>
          <w:szCs w:val="24"/>
          <w:highlight w:val="cyan"/>
        </w:rPr>
      </w:pPr>
      <w:r w:rsidRPr="00A23FA3">
        <w:rPr>
          <w:rFonts w:ascii="Calibri" w:hAnsi="Calibri" w:cstheme="minorHAnsi" w:hint="eastAsia"/>
          <w:sz w:val="24"/>
          <w:szCs w:val="24"/>
          <w:highlight w:val="cyan"/>
        </w:rPr>
        <w:t>以上</w:t>
      </w:r>
      <w:r w:rsidRPr="00A23FA3">
        <w:rPr>
          <w:rFonts w:ascii="Calibri" w:hAnsi="Calibri" w:cstheme="minorHAnsi" w:hint="eastAsia"/>
          <w:sz w:val="24"/>
          <w:szCs w:val="24"/>
          <w:highlight w:val="cyan"/>
        </w:rPr>
        <w:t>3</w:t>
      </w:r>
      <w:r w:rsidRPr="00A23FA3">
        <w:rPr>
          <w:rFonts w:ascii="Calibri" w:hAnsi="Calibri" w:cstheme="minorHAnsi"/>
          <w:sz w:val="24"/>
          <w:szCs w:val="24"/>
          <w:highlight w:val="cyan"/>
        </w:rPr>
        <w:t>.2.15</w:t>
      </w:r>
    </w:p>
    <w:p w14:paraId="48A55F84" w14:textId="77777777" w:rsidR="00A217BF" w:rsidRPr="00A23FA3" w:rsidRDefault="00A217BF" w:rsidP="00A217BF">
      <w:pPr>
        <w:spacing w:afterLines="50" w:after="156"/>
        <w:ind w:left="349"/>
        <w:rPr>
          <w:rFonts w:ascii="Calibri" w:hAnsi="Calibri" w:cstheme="minorHAnsi"/>
          <w:sz w:val="24"/>
          <w:szCs w:val="24"/>
        </w:rPr>
      </w:pPr>
    </w:p>
    <w:p w14:paraId="7BDA1459"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lastRenderedPageBreak/>
        <w:t xml:space="preserve">The Compliance Analyst will continue to perform follow up review processes. After Compliance Analyst completes various types of audits for the case, the Analyst completes a Supplementary Report (Supplementary Notes, Form #3) to explain the results of the analysis of the Case. </w:t>
      </w:r>
    </w:p>
    <w:p w14:paraId="784B9A3B"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Finally, the Analyst signs-off and submits the Case to the Compliance Supervisor for review.</w:t>
      </w:r>
    </w:p>
    <w:p w14:paraId="0768CC0A"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 xml:space="preserve">Compliance Supervisor reviews the Case submitted by Compliance Analyst, reviews the relevant data and attached reports of the Case, and confirms whether the Supplementary Notes and analysis in Form #3 supports the case being “Productive”. </w:t>
      </w:r>
    </w:p>
    <w:p w14:paraId="5A683FD2"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If the case is “Non-Productive”, the Compliance Supervisor signs-off on the case. </w:t>
      </w:r>
    </w:p>
    <w:p w14:paraId="6C655139"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If the case is “Productive”, the Compliance Supervisor will send the case to Compliance Analyst.</w:t>
      </w:r>
    </w:p>
    <w:p w14:paraId="05E9F42B"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The Compliance Analyst will then complete the TSD Case Review Check List online (Form #4) and sends case off to Compliance Supervisor. </w:t>
      </w:r>
    </w:p>
    <w:p w14:paraId="7B48BDDB" w14:textId="77777777" w:rsidR="003F32AD" w:rsidRPr="00A23FA3" w:rsidRDefault="003F32AD" w:rsidP="003F32AD">
      <w:pPr>
        <w:pStyle w:val="a0"/>
        <w:numPr>
          <w:ilvl w:val="0"/>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The Compliance Supervisor will provide further input on the Case Review Check List (Form #4) and submit the case to the BSA Officer for processing. </w:t>
      </w:r>
    </w:p>
    <w:p w14:paraId="30A86927"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 xml:space="preserve">BSA Officer receives the Case submitted by the Compliance Supervisor and conducts a review, he/she reviews the relevant data and reports of the Case, and “TSD Case Review Check List” and fills in his/her own review comments (approval, rejection, or further investigation). </w:t>
      </w:r>
    </w:p>
    <w:p w14:paraId="47D6DAE7"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If the BSA Officer believes no further investigation is required (e.g. existing data/evidence/reports can support the decision), sign-off will be applied based on the “TSD Case Review Check List” form. (Approve or Reject)</w:t>
      </w:r>
    </w:p>
    <w:p w14:paraId="1898B2AD"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If the BSA Officer determines further due diligence is needed, the case is returned to the Compliance Supervisor.</w:t>
      </w:r>
    </w:p>
    <w:p w14:paraId="350B59C2" w14:textId="77777777" w:rsidR="003F32AD" w:rsidRPr="00A23FA3" w:rsidRDefault="003F32AD" w:rsidP="003F32AD">
      <w:pPr>
        <w:pStyle w:val="a0"/>
        <w:numPr>
          <w:ilvl w:val="2"/>
          <w:numId w:val="9"/>
        </w:numPr>
        <w:spacing w:afterLines="50" w:after="156"/>
        <w:ind w:firstLineChars="0"/>
        <w:rPr>
          <w:rFonts w:ascii="Calibri" w:hAnsi="Calibri" w:cstheme="minorHAnsi"/>
          <w:sz w:val="24"/>
          <w:szCs w:val="24"/>
        </w:rPr>
      </w:pPr>
      <w:r w:rsidRPr="00A23FA3">
        <w:rPr>
          <w:rFonts w:ascii="Calibri" w:hAnsi="Calibri" w:cstheme="minorHAnsi"/>
          <w:sz w:val="24"/>
          <w:szCs w:val="24"/>
        </w:rPr>
        <w:t>The Compliance Supervisor will then assign the case to a Compliance Analyst.</w:t>
      </w:r>
    </w:p>
    <w:p w14:paraId="0F7F4930" w14:textId="77777777" w:rsidR="003F32AD" w:rsidRPr="00A23FA3" w:rsidRDefault="003F32AD" w:rsidP="003F32AD">
      <w:pPr>
        <w:pStyle w:val="a0"/>
        <w:numPr>
          <w:ilvl w:val="0"/>
          <w:numId w:val="9"/>
        </w:numPr>
        <w:spacing w:afterLines="50" w:after="156"/>
        <w:ind w:left="709" w:firstLineChars="0"/>
        <w:rPr>
          <w:rFonts w:ascii="Calibri" w:hAnsi="Calibri" w:cstheme="minorHAnsi"/>
          <w:sz w:val="24"/>
          <w:szCs w:val="24"/>
        </w:rPr>
      </w:pPr>
      <w:r w:rsidRPr="00A23FA3">
        <w:rPr>
          <w:rFonts w:ascii="Calibri" w:hAnsi="Calibri" w:cstheme="minorHAnsi"/>
          <w:sz w:val="24"/>
          <w:szCs w:val="24"/>
        </w:rPr>
        <w:t>The Compliance Analyst completes further verification, uploads the required additional evidence, updates Form #4 for the case as described in steps 17c and 17d.</w:t>
      </w:r>
    </w:p>
    <w:p w14:paraId="21276485" w14:textId="77777777" w:rsidR="003F32AD" w:rsidRPr="00A23FA3" w:rsidRDefault="003F32AD" w:rsidP="003F32AD">
      <w:pPr>
        <w:pStyle w:val="a0"/>
        <w:numPr>
          <w:ilvl w:val="0"/>
          <w:numId w:val="9"/>
        </w:numPr>
        <w:spacing w:afterLines="50" w:after="156"/>
        <w:ind w:left="709" w:firstLineChars="0"/>
        <w:jc w:val="left"/>
        <w:rPr>
          <w:rFonts w:ascii="Calibri" w:hAnsi="Calibri" w:cstheme="minorHAnsi"/>
          <w:sz w:val="24"/>
          <w:szCs w:val="24"/>
        </w:rPr>
      </w:pPr>
      <w:commentRangeStart w:id="2438"/>
      <w:r w:rsidRPr="00A23FA3">
        <w:rPr>
          <w:rFonts w:ascii="Calibri" w:hAnsi="Calibri" w:cstheme="minorHAnsi"/>
          <w:sz w:val="24"/>
          <w:szCs w:val="24"/>
        </w:rPr>
        <w:t xml:space="preserve">If the case is considered exception and rejected, the case will be reported to LCD. </w:t>
      </w:r>
      <w:commentRangeEnd w:id="2438"/>
      <w:r w:rsidRPr="00A23FA3">
        <w:rPr>
          <w:rStyle w:val="ae"/>
          <w:rFonts w:ascii="Calibri" w:hAnsi="Calibri"/>
        </w:rPr>
        <w:commentReference w:id="2438"/>
      </w:r>
    </w:p>
    <w:p w14:paraId="7F4810FD" w14:textId="77777777" w:rsidR="003F32AD" w:rsidRPr="00A23FA3" w:rsidRDefault="003F32AD" w:rsidP="003F32AD">
      <w:pPr>
        <w:pStyle w:val="a0"/>
        <w:numPr>
          <w:ilvl w:val="0"/>
          <w:numId w:val="9"/>
        </w:numPr>
        <w:spacing w:afterLines="50" w:after="156"/>
        <w:ind w:left="709" w:firstLineChars="0"/>
        <w:jc w:val="left"/>
        <w:rPr>
          <w:rFonts w:ascii="Calibri" w:hAnsi="Calibri" w:cstheme="minorHAnsi"/>
          <w:sz w:val="24"/>
          <w:szCs w:val="24"/>
        </w:rPr>
      </w:pPr>
      <w:r w:rsidRPr="00A23FA3">
        <w:rPr>
          <w:rFonts w:ascii="Calibri" w:hAnsi="Calibri" w:cstheme="minorHAnsi"/>
          <w:sz w:val="24"/>
          <w:szCs w:val="24"/>
        </w:rPr>
        <w:t>The BSA Officer will need to complete, report, and sign off on an Unusual/Suspicious Activities Form (#5) to submit to the LCD Unit offline.</w:t>
      </w:r>
    </w:p>
    <w:p w14:paraId="0AC0AF7A" w14:textId="77777777" w:rsidR="003F32AD" w:rsidRPr="00A23FA3" w:rsidRDefault="003F32AD" w:rsidP="003F32AD">
      <w:pPr>
        <w:pStyle w:val="a0"/>
        <w:numPr>
          <w:ilvl w:val="0"/>
          <w:numId w:val="9"/>
        </w:numPr>
        <w:spacing w:afterLines="50" w:after="156"/>
        <w:ind w:left="709" w:firstLineChars="0"/>
        <w:jc w:val="left"/>
        <w:rPr>
          <w:rFonts w:ascii="Calibri" w:hAnsi="Calibri" w:cstheme="minorHAnsi"/>
          <w:sz w:val="24"/>
          <w:szCs w:val="24"/>
        </w:rPr>
      </w:pPr>
      <w:r w:rsidRPr="00A23FA3">
        <w:rPr>
          <w:rFonts w:ascii="Calibri" w:hAnsi="Calibri" w:cstheme="minorHAnsi"/>
          <w:sz w:val="24"/>
          <w:szCs w:val="24"/>
        </w:rPr>
        <w:lastRenderedPageBreak/>
        <w:t>When receiving the Unusual/Suspicious Activities application form submitted by the Compliance Unit, the LCD SAR Team performs SAR inspections and other related processes offline which is an LCD internal process and not supported by the system. Finally, the LCD will record the SAR inspection results of the case in the system.</w:t>
      </w:r>
    </w:p>
    <w:p w14:paraId="1D188EA6" w14:textId="77777777" w:rsidR="003F32AD" w:rsidRPr="00A23FA3" w:rsidRDefault="003F32AD" w:rsidP="003F32AD">
      <w:pPr>
        <w:pStyle w:val="a0"/>
        <w:spacing w:afterLines="50" w:after="156"/>
        <w:ind w:left="709" w:firstLineChars="0" w:firstLine="0"/>
        <w:rPr>
          <w:rFonts w:ascii="Calibri" w:hAnsi="Calibri" w:cstheme="minorHAnsi"/>
          <w:sz w:val="24"/>
          <w:szCs w:val="24"/>
        </w:rPr>
      </w:pPr>
    </w:p>
    <w:p w14:paraId="76ED7169" w14:textId="537168F2" w:rsidR="00FB4BEC" w:rsidRPr="00A23FA3" w:rsidDel="00E33BD5" w:rsidRDefault="00FB4BEC">
      <w:pPr>
        <w:spacing w:afterLines="50" w:after="156"/>
        <w:ind w:left="635"/>
        <w:rPr>
          <w:del w:id="2439" w:author="raye" w:date="2018-07-17T12:05:00Z"/>
          <w:rFonts w:ascii="Calibri" w:hAnsi="Calibri" w:cstheme="minorHAnsi"/>
          <w:sz w:val="24"/>
        </w:rPr>
        <w:pPrChange w:id="2440" w:author="raye" w:date="2018-07-18T13:39:00Z">
          <w:pPr>
            <w:spacing w:afterLines="50" w:after="156"/>
            <w:ind w:firstLineChars="177" w:firstLine="425"/>
          </w:pPr>
        </w:pPrChange>
      </w:pPr>
      <w:del w:id="2441" w:author="raye" w:date="2018-07-17T12:05:00Z">
        <w:r w:rsidRPr="00A23FA3" w:rsidDel="00E33BD5">
          <w:rPr>
            <w:rFonts w:ascii="Calibri" w:hAnsi="Calibri" w:cstheme="minorHAnsi"/>
            <w:sz w:val="24"/>
          </w:rPr>
          <w:delText>There are two exception statuses during case handling</w:delText>
        </w:r>
      </w:del>
    </w:p>
    <w:p w14:paraId="0E24B3C5" w14:textId="41975CD4" w:rsidR="00FB4BEC" w:rsidRPr="00A23FA3" w:rsidDel="00E33BD5" w:rsidRDefault="00FB4BEC">
      <w:pPr>
        <w:pStyle w:val="a0"/>
        <w:spacing w:afterLines="50" w:after="156"/>
        <w:ind w:left="635" w:firstLineChars="0" w:firstLine="0"/>
        <w:jc w:val="left"/>
        <w:rPr>
          <w:del w:id="2442" w:author="raye" w:date="2018-07-17T12:05:00Z"/>
          <w:rFonts w:ascii="Calibri" w:hAnsi="Calibri" w:cstheme="minorHAnsi"/>
          <w:sz w:val="24"/>
        </w:rPr>
        <w:pPrChange w:id="2443" w:author="raye" w:date="2018-07-18T13:39:00Z">
          <w:pPr>
            <w:pStyle w:val="a0"/>
            <w:numPr>
              <w:numId w:val="65"/>
            </w:numPr>
            <w:spacing w:afterLines="50" w:after="156"/>
            <w:ind w:left="720" w:firstLineChars="0" w:hanging="360"/>
            <w:jc w:val="left"/>
          </w:pPr>
        </w:pPrChange>
      </w:pPr>
      <w:del w:id="2444" w:author="raye" w:date="2018-07-17T12:05:00Z">
        <w:r w:rsidRPr="00A23FA3" w:rsidDel="00E33BD5">
          <w:rPr>
            <w:rFonts w:ascii="Calibri" w:hAnsi="Calibri" w:cstheme="minorHAnsi"/>
            <w:sz w:val="24"/>
          </w:rPr>
          <w:delText>Case Delete</w:delText>
        </w:r>
        <w:r w:rsidR="002F253F" w:rsidRPr="00A23FA3" w:rsidDel="00E33BD5">
          <w:rPr>
            <w:rFonts w:ascii="Calibri" w:hAnsi="Calibri" w:cstheme="minorHAnsi" w:hint="eastAsia"/>
            <w:sz w:val="24"/>
          </w:rPr>
          <w:delText xml:space="preserve"> </w:delText>
        </w:r>
        <w:r w:rsidR="002F253F" w:rsidRPr="00A23FA3" w:rsidDel="00E33BD5">
          <w:rPr>
            <w:rFonts w:ascii="Calibri" w:hAnsi="Calibri" w:cstheme="minorHAnsi"/>
            <w:sz w:val="24"/>
          </w:rPr>
          <w:delText>–</w:delText>
        </w:r>
        <w:r w:rsidR="002F253F" w:rsidRPr="00A23FA3" w:rsidDel="00E33BD5">
          <w:rPr>
            <w:rFonts w:ascii="Calibri" w:hAnsi="Calibri" w:cstheme="minorHAnsi" w:hint="eastAsia"/>
            <w:sz w:val="24"/>
          </w:rPr>
          <w:delText xml:space="preserve"> </w:delText>
        </w:r>
        <w:r w:rsidR="002F253F" w:rsidRPr="00A23FA3" w:rsidDel="00E33BD5">
          <w:rPr>
            <w:rFonts w:ascii="Calibri" w:hAnsi="Calibri" w:cstheme="minorHAnsi"/>
            <w:sz w:val="24"/>
          </w:rPr>
          <w:delText>If case needs to be deleted</w:delText>
        </w:r>
        <w:r w:rsidR="002F253F"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 xml:space="preserve">current action handler should refer to the </w:delText>
        </w:r>
        <w:r w:rsidR="00604DE2" w:rsidRPr="00A23FA3" w:rsidDel="00E33BD5">
          <w:rPr>
            <w:rFonts w:ascii="Calibri" w:hAnsi="Calibri" w:cstheme="minorHAnsi"/>
            <w:sz w:val="24"/>
          </w:rPr>
          <w:delText xml:space="preserve">Operations Analyst </w:delText>
        </w:r>
        <w:r w:rsidR="002F253F" w:rsidRPr="00A23FA3" w:rsidDel="00E33BD5">
          <w:rPr>
            <w:rFonts w:ascii="Calibri" w:hAnsi="Calibri" w:cstheme="minorHAnsi"/>
            <w:sz w:val="24"/>
          </w:rPr>
          <w:delText>(</w:delText>
        </w:r>
        <w:r w:rsidRPr="00A23FA3" w:rsidDel="00E33BD5">
          <w:rPr>
            <w:rFonts w:ascii="Calibri" w:hAnsi="Calibri" w:cstheme="minorHAnsi"/>
            <w:sz w:val="24"/>
          </w:rPr>
          <w:delText xml:space="preserve">default original </w:delText>
        </w:r>
        <w:r w:rsidR="00994C50" w:rsidRPr="00A23FA3" w:rsidDel="00E33BD5">
          <w:rPr>
            <w:rFonts w:ascii="Calibri" w:hAnsi="Calibri" w:cstheme="minorHAnsi"/>
            <w:sz w:val="24"/>
          </w:rPr>
          <w:delText>O</w:delText>
        </w:r>
        <w:r w:rsidR="009E51F8" w:rsidRPr="00A23FA3" w:rsidDel="00E33BD5">
          <w:rPr>
            <w:rFonts w:ascii="Calibri" w:hAnsi="Calibri" w:cstheme="minorHAnsi"/>
            <w:sz w:val="24"/>
          </w:rPr>
          <w:delText xml:space="preserve">perations </w:delText>
        </w:r>
        <w:r w:rsidR="00994C50" w:rsidRPr="00A23FA3" w:rsidDel="00E33BD5">
          <w:rPr>
            <w:rFonts w:ascii="Calibri" w:hAnsi="Calibri" w:cstheme="minorHAnsi"/>
            <w:sz w:val="24"/>
          </w:rPr>
          <w:delText>A</w:delText>
        </w:r>
        <w:r w:rsidR="002F253F" w:rsidRPr="00A23FA3" w:rsidDel="00E33BD5">
          <w:rPr>
            <w:rFonts w:ascii="Calibri" w:hAnsi="Calibri" w:cstheme="minorHAnsi"/>
            <w:sz w:val="24"/>
          </w:rPr>
          <w:delText>nalyst)</w:delText>
        </w:r>
        <w:r w:rsidR="0009234A" w:rsidRPr="00A23FA3" w:rsidDel="00E33BD5">
          <w:rPr>
            <w:rFonts w:ascii="Calibri" w:hAnsi="Calibri" w:cstheme="minorHAnsi"/>
            <w:sz w:val="24"/>
          </w:rPr>
          <w:delText xml:space="preserve"> </w:delText>
        </w:r>
        <w:r w:rsidRPr="00A23FA3" w:rsidDel="00E33BD5">
          <w:rPr>
            <w:rFonts w:ascii="Calibri" w:hAnsi="Calibri" w:cstheme="minorHAnsi"/>
            <w:sz w:val="24"/>
          </w:rPr>
          <w:delText>to delete directly</w:delText>
        </w:r>
        <w:r w:rsidR="0009234A"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 xml:space="preserve">the </w:delText>
        </w:r>
        <w:r w:rsidR="00604DE2" w:rsidRPr="00A23FA3" w:rsidDel="00E33BD5">
          <w:rPr>
            <w:rFonts w:ascii="Calibri" w:hAnsi="Calibri" w:cstheme="minorHAnsi"/>
            <w:sz w:val="24"/>
          </w:rPr>
          <w:delText xml:space="preserve">Operations Analyst </w:delText>
        </w:r>
        <w:r w:rsidRPr="00A23FA3" w:rsidDel="00E33BD5">
          <w:rPr>
            <w:rFonts w:ascii="Calibri" w:hAnsi="Calibri" w:cstheme="minorHAnsi"/>
            <w:sz w:val="24"/>
          </w:rPr>
          <w:delText xml:space="preserve">must add comments before </w:delText>
        </w:r>
        <w:r w:rsidR="001C091D" w:rsidRPr="00A23FA3" w:rsidDel="00E33BD5">
          <w:rPr>
            <w:rFonts w:ascii="Calibri" w:hAnsi="Calibri" w:cstheme="minorHAnsi"/>
            <w:sz w:val="24"/>
          </w:rPr>
          <w:delText>delete. The</w:delText>
        </w:r>
        <w:r w:rsidRPr="00A23FA3" w:rsidDel="00E33BD5">
          <w:rPr>
            <w:rFonts w:ascii="Calibri" w:hAnsi="Calibri" w:cstheme="minorHAnsi"/>
            <w:sz w:val="24"/>
          </w:rPr>
          <w:delText xml:space="preserve"> case list should not be included this record</w:delText>
        </w:r>
        <w:r w:rsidR="0009234A"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 xml:space="preserve">The record in DB </w:delText>
        </w:r>
        <w:r w:rsidR="00860671" w:rsidRPr="00A23FA3" w:rsidDel="00E33BD5">
          <w:rPr>
            <w:rFonts w:ascii="Calibri" w:hAnsi="Calibri" w:cstheme="minorHAnsi"/>
            <w:sz w:val="24"/>
          </w:rPr>
          <w:delText>will be</w:delText>
        </w:r>
        <w:r w:rsidRPr="00A23FA3" w:rsidDel="00E33BD5">
          <w:rPr>
            <w:rFonts w:ascii="Calibri" w:hAnsi="Calibri" w:cstheme="minorHAnsi"/>
            <w:sz w:val="24"/>
          </w:rPr>
          <w:delText xml:space="preserve"> marked as "</w:delText>
        </w:r>
        <w:r w:rsidR="00860671" w:rsidRPr="00A23FA3" w:rsidDel="00E33BD5">
          <w:rPr>
            <w:rFonts w:ascii="Calibri" w:hAnsi="Calibri" w:cstheme="minorHAnsi"/>
            <w:sz w:val="24"/>
          </w:rPr>
          <w:delText>deleted”.</w:delText>
        </w:r>
        <w:r w:rsidR="001C091D" w:rsidRPr="00A23FA3" w:rsidDel="00E33BD5">
          <w:rPr>
            <w:rFonts w:ascii="Calibri" w:hAnsi="Calibri" w:cstheme="minorHAnsi"/>
            <w:sz w:val="24"/>
          </w:rPr>
          <w:delText xml:space="preserve"> This</w:delText>
        </w:r>
        <w:r w:rsidRPr="00A23FA3" w:rsidDel="00E33BD5">
          <w:rPr>
            <w:rFonts w:ascii="Calibri" w:hAnsi="Calibri" w:cstheme="minorHAnsi"/>
            <w:sz w:val="24"/>
          </w:rPr>
          <w:delText xml:space="preserve"> will be tracked in </w:delText>
        </w:r>
        <w:r w:rsidR="00860671" w:rsidRPr="00A23FA3" w:rsidDel="00E33BD5">
          <w:rPr>
            <w:rFonts w:ascii="Calibri" w:hAnsi="Calibri" w:cstheme="minorHAnsi"/>
            <w:sz w:val="24"/>
          </w:rPr>
          <w:delText xml:space="preserve">the </w:delText>
        </w:r>
        <w:r w:rsidRPr="00A23FA3" w:rsidDel="00E33BD5">
          <w:rPr>
            <w:rFonts w:ascii="Calibri" w:hAnsi="Calibri" w:cstheme="minorHAnsi"/>
            <w:sz w:val="24"/>
          </w:rPr>
          <w:delText>audit trail.</w:delText>
        </w:r>
      </w:del>
    </w:p>
    <w:p w14:paraId="3E7E6B53" w14:textId="0B9CF99D" w:rsidR="00FB4BEC" w:rsidRPr="00A23FA3" w:rsidDel="00E33BD5" w:rsidRDefault="00FB4BEC">
      <w:pPr>
        <w:pStyle w:val="a0"/>
        <w:spacing w:afterLines="50" w:after="156"/>
        <w:ind w:left="635" w:firstLineChars="0" w:firstLine="0"/>
        <w:jc w:val="left"/>
        <w:rPr>
          <w:del w:id="2445" w:author="raye" w:date="2018-07-17T12:05:00Z"/>
          <w:rFonts w:ascii="Calibri" w:hAnsi="Calibri" w:cstheme="minorHAnsi"/>
          <w:sz w:val="24"/>
        </w:rPr>
        <w:pPrChange w:id="2446" w:author="raye" w:date="2018-07-18T13:39:00Z">
          <w:pPr>
            <w:pStyle w:val="a0"/>
            <w:numPr>
              <w:numId w:val="65"/>
            </w:numPr>
            <w:spacing w:afterLines="50" w:after="156"/>
            <w:ind w:left="720" w:firstLineChars="0" w:hanging="360"/>
            <w:jc w:val="left"/>
          </w:pPr>
        </w:pPrChange>
      </w:pPr>
      <w:del w:id="2447" w:author="raye" w:date="2018-07-17T12:05:00Z">
        <w:r w:rsidRPr="00A23FA3" w:rsidDel="00E33BD5">
          <w:rPr>
            <w:rFonts w:ascii="Calibri" w:hAnsi="Calibri" w:cstheme="minorHAnsi"/>
            <w:sz w:val="24"/>
          </w:rPr>
          <w:delText>Case cancel</w:delText>
        </w:r>
        <w:r w:rsidR="00224E5A" w:rsidRPr="00A23FA3" w:rsidDel="00E33BD5">
          <w:rPr>
            <w:rFonts w:ascii="Calibri" w:hAnsi="Calibri" w:cstheme="minorHAnsi" w:hint="eastAsia"/>
            <w:sz w:val="24"/>
          </w:rPr>
          <w:delText xml:space="preserve"> </w:delText>
        </w:r>
        <w:r w:rsidR="00224E5A" w:rsidRPr="00A23FA3" w:rsidDel="00E33BD5">
          <w:rPr>
            <w:rFonts w:ascii="Calibri" w:hAnsi="Calibri" w:cstheme="minorHAnsi"/>
            <w:sz w:val="24"/>
          </w:rPr>
          <w:delText>–</w:delText>
        </w:r>
        <w:r w:rsidR="00224E5A"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If case need to</w:delText>
        </w:r>
        <w:r w:rsidR="00327AC9" w:rsidRPr="00A23FA3" w:rsidDel="00E33BD5">
          <w:rPr>
            <w:rFonts w:ascii="Calibri" w:hAnsi="Calibri" w:cstheme="minorHAnsi"/>
            <w:sz w:val="24"/>
          </w:rPr>
          <w:delText xml:space="preserve"> b</w:delText>
        </w:r>
        <w:r w:rsidR="001F73E4" w:rsidRPr="00A23FA3" w:rsidDel="00E33BD5">
          <w:rPr>
            <w:rFonts w:ascii="Calibri" w:hAnsi="Calibri" w:cstheme="minorHAnsi"/>
            <w:sz w:val="24"/>
          </w:rPr>
          <w:delText xml:space="preserve">e cancelled, the </w:delText>
        </w:r>
        <w:r w:rsidRPr="00A23FA3" w:rsidDel="00E33BD5">
          <w:rPr>
            <w:rFonts w:ascii="Calibri" w:hAnsi="Calibri" w:cstheme="minorHAnsi"/>
            <w:sz w:val="24"/>
          </w:rPr>
          <w:delText xml:space="preserve">current action handler should refer to the </w:delText>
        </w:r>
        <w:r w:rsidR="00604DE2" w:rsidRPr="00A23FA3" w:rsidDel="00E33BD5">
          <w:rPr>
            <w:rFonts w:ascii="Calibri" w:hAnsi="Calibri" w:cstheme="minorHAnsi"/>
            <w:sz w:val="24"/>
          </w:rPr>
          <w:delText xml:space="preserve">Operations Analyst </w:delText>
        </w:r>
        <w:r w:rsidR="001F73E4" w:rsidRPr="00A23FA3" w:rsidDel="00E33BD5">
          <w:rPr>
            <w:rFonts w:ascii="Calibri" w:hAnsi="Calibri" w:cstheme="minorHAnsi" w:hint="eastAsia"/>
            <w:sz w:val="24"/>
          </w:rPr>
          <w:delText>(</w:delText>
        </w:r>
        <w:r w:rsidRPr="00A23FA3" w:rsidDel="00E33BD5">
          <w:rPr>
            <w:rFonts w:ascii="Calibri" w:hAnsi="Calibri" w:cstheme="minorHAnsi"/>
            <w:sz w:val="24"/>
          </w:rPr>
          <w:delText xml:space="preserve">default original </w:delText>
        </w:r>
        <w:r w:rsidR="001F73E4" w:rsidRPr="00A23FA3" w:rsidDel="00E33BD5">
          <w:rPr>
            <w:rFonts w:ascii="Calibri" w:hAnsi="Calibri" w:cstheme="minorHAnsi"/>
            <w:sz w:val="24"/>
          </w:rPr>
          <w:delText>O</w:delText>
        </w:r>
        <w:r w:rsidR="009E51F8" w:rsidRPr="00A23FA3" w:rsidDel="00E33BD5">
          <w:rPr>
            <w:rFonts w:ascii="Calibri" w:hAnsi="Calibri" w:cstheme="minorHAnsi"/>
            <w:sz w:val="24"/>
          </w:rPr>
          <w:delText xml:space="preserve">perations </w:delText>
        </w:r>
        <w:r w:rsidR="001F73E4" w:rsidRPr="00A23FA3" w:rsidDel="00E33BD5">
          <w:rPr>
            <w:rFonts w:ascii="Calibri" w:hAnsi="Calibri" w:cstheme="minorHAnsi"/>
            <w:sz w:val="24"/>
          </w:rPr>
          <w:delText>A</w:delText>
        </w:r>
        <w:r w:rsidRPr="00A23FA3" w:rsidDel="00E33BD5">
          <w:rPr>
            <w:rFonts w:ascii="Calibri" w:hAnsi="Calibri" w:cstheme="minorHAnsi"/>
            <w:sz w:val="24"/>
          </w:rPr>
          <w:delText>nalyst</w:delText>
        </w:r>
        <w:r w:rsidR="001F73E4"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to cancel directly</w:delText>
        </w:r>
        <w:r w:rsidR="00BE57FB"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 xml:space="preserve">the </w:delText>
        </w:r>
        <w:r w:rsidR="00604DE2" w:rsidRPr="00A23FA3" w:rsidDel="00E33BD5">
          <w:rPr>
            <w:rFonts w:ascii="Calibri" w:hAnsi="Calibri" w:cstheme="minorHAnsi"/>
            <w:sz w:val="24"/>
          </w:rPr>
          <w:delText xml:space="preserve">Operations Analyst </w:delText>
        </w:r>
        <w:r w:rsidRPr="00A23FA3" w:rsidDel="00E33BD5">
          <w:rPr>
            <w:rFonts w:ascii="Calibri" w:hAnsi="Calibri" w:cstheme="minorHAnsi"/>
            <w:sz w:val="24"/>
          </w:rPr>
          <w:delText xml:space="preserve">must add comments before </w:delText>
        </w:r>
        <w:r w:rsidR="001C091D" w:rsidRPr="00A23FA3" w:rsidDel="00E33BD5">
          <w:rPr>
            <w:rFonts w:ascii="Calibri" w:hAnsi="Calibri" w:cstheme="minorHAnsi"/>
            <w:sz w:val="24"/>
          </w:rPr>
          <w:delText>cancel. The</w:delText>
        </w:r>
        <w:r w:rsidRPr="00A23FA3" w:rsidDel="00E33BD5">
          <w:rPr>
            <w:rFonts w:ascii="Calibri" w:hAnsi="Calibri" w:cstheme="minorHAnsi"/>
            <w:sz w:val="24"/>
          </w:rPr>
          <w:delText xml:space="preserve"> case list could be included this record with status is "Cancelled"</w:delText>
        </w:r>
        <w:r w:rsidR="00412F0A" w:rsidRPr="00A23FA3" w:rsidDel="00E33BD5">
          <w:rPr>
            <w:rFonts w:ascii="Calibri" w:hAnsi="Calibri" w:cstheme="minorHAnsi" w:hint="eastAsia"/>
            <w:sz w:val="24"/>
          </w:rPr>
          <w:delText xml:space="preserve">. </w:delText>
        </w:r>
        <w:r w:rsidRPr="00A23FA3" w:rsidDel="00E33BD5">
          <w:rPr>
            <w:rFonts w:ascii="Calibri" w:hAnsi="Calibri" w:cstheme="minorHAnsi"/>
            <w:sz w:val="24"/>
          </w:rPr>
          <w:delText>The record in DB is marked as "</w:delText>
        </w:r>
        <w:r w:rsidR="001C091D" w:rsidRPr="00A23FA3" w:rsidDel="00E33BD5">
          <w:rPr>
            <w:rFonts w:ascii="Calibri" w:hAnsi="Calibri" w:cstheme="minorHAnsi"/>
            <w:sz w:val="24"/>
          </w:rPr>
          <w:delText>cancelled”. This</w:delText>
        </w:r>
        <w:r w:rsidRPr="00A23FA3" w:rsidDel="00E33BD5">
          <w:rPr>
            <w:rFonts w:ascii="Calibri" w:hAnsi="Calibri" w:cstheme="minorHAnsi"/>
            <w:sz w:val="24"/>
          </w:rPr>
          <w:delText xml:space="preserve"> </w:delText>
        </w:r>
        <w:r w:rsidR="00412F0A" w:rsidRPr="00A23FA3" w:rsidDel="00E33BD5">
          <w:rPr>
            <w:rFonts w:ascii="Calibri" w:hAnsi="Calibri" w:cstheme="minorHAnsi"/>
            <w:sz w:val="24"/>
          </w:rPr>
          <w:delText>operation</w:delText>
        </w:r>
        <w:r w:rsidR="009E51F8" w:rsidRPr="00A23FA3" w:rsidDel="00E33BD5">
          <w:rPr>
            <w:rFonts w:ascii="Calibri" w:hAnsi="Calibri" w:cstheme="minorHAnsi"/>
            <w:sz w:val="24"/>
          </w:rPr>
          <w:delText xml:space="preserve"> </w:delText>
        </w:r>
        <w:r w:rsidRPr="00A23FA3" w:rsidDel="00E33BD5">
          <w:rPr>
            <w:rFonts w:ascii="Calibri" w:hAnsi="Calibri" w:cstheme="minorHAnsi"/>
            <w:sz w:val="24"/>
          </w:rPr>
          <w:delText>will be tracked in</w:delText>
        </w:r>
        <w:r w:rsidR="00412F0A" w:rsidRPr="00A23FA3" w:rsidDel="00E33BD5">
          <w:rPr>
            <w:rFonts w:ascii="Calibri" w:hAnsi="Calibri" w:cstheme="minorHAnsi"/>
            <w:sz w:val="24"/>
          </w:rPr>
          <w:delText xml:space="preserve"> the</w:delText>
        </w:r>
        <w:r w:rsidRPr="00A23FA3" w:rsidDel="00E33BD5">
          <w:rPr>
            <w:rFonts w:ascii="Calibri" w:hAnsi="Calibri" w:cstheme="minorHAnsi"/>
            <w:sz w:val="24"/>
          </w:rPr>
          <w:delText xml:space="preserve"> audit trail.</w:delText>
        </w:r>
      </w:del>
    </w:p>
    <w:p w14:paraId="53B8F76F" w14:textId="7F9E99A3" w:rsidR="005C1248" w:rsidRPr="00A23FA3" w:rsidDel="00E143FF" w:rsidRDefault="005C1248">
      <w:pPr>
        <w:spacing w:afterLines="50" w:after="156"/>
        <w:ind w:left="635"/>
        <w:rPr>
          <w:del w:id="2448" w:author="raye" w:date="2018-07-18T13:39:00Z"/>
          <w:rFonts w:ascii="Calibri" w:hAnsi="Calibri" w:cstheme="minorHAnsi"/>
          <w:sz w:val="24"/>
        </w:rPr>
        <w:pPrChange w:id="2449" w:author="raye" w:date="2018-07-18T13:39:00Z">
          <w:pPr>
            <w:spacing w:afterLines="50" w:after="156"/>
            <w:ind w:firstLineChars="177" w:firstLine="425"/>
          </w:pPr>
        </w:pPrChange>
      </w:pPr>
    </w:p>
    <w:p w14:paraId="51C75F09" w14:textId="77777777" w:rsidR="00E143FF" w:rsidRPr="00A23FA3" w:rsidRDefault="00E143FF">
      <w:pPr>
        <w:spacing w:line="360" w:lineRule="auto"/>
        <w:ind w:left="635"/>
        <w:rPr>
          <w:ins w:id="2450" w:author="raye" w:date="2018-07-18T13:39:00Z"/>
          <w:rFonts w:ascii="Times New Roman" w:eastAsia="宋体" w:hAnsi="Times New Roman" w:cs="Times New Roman"/>
          <w:i/>
          <w:sz w:val="24"/>
          <w:szCs w:val="24"/>
        </w:rPr>
        <w:pPrChange w:id="2451" w:author="raye" w:date="2018-07-18T13:39:00Z">
          <w:pPr>
            <w:pStyle w:val="2"/>
            <w:numPr>
              <w:numId w:val="3"/>
            </w:numPr>
            <w:tabs>
              <w:tab w:val="clear" w:pos="1440"/>
              <w:tab w:val="left" w:pos="709"/>
            </w:tabs>
            <w:spacing w:afterLines="50" w:after="156"/>
            <w:ind w:left="567" w:hanging="567"/>
          </w:pPr>
        </w:pPrChange>
      </w:pPr>
      <w:bookmarkStart w:id="2452" w:name="_Ref508149841"/>
      <w:bookmarkStart w:id="2453" w:name="_Toc512250215"/>
    </w:p>
    <w:p w14:paraId="6CA297F4" w14:textId="4B13CDB4" w:rsidR="00F944D4" w:rsidRPr="00A23FA3" w:rsidRDefault="00F944D4">
      <w:pPr>
        <w:numPr>
          <w:ilvl w:val="1"/>
          <w:numId w:val="3"/>
        </w:numPr>
        <w:tabs>
          <w:tab w:val="num" w:pos="635"/>
          <w:tab w:val="num" w:pos="992"/>
        </w:tabs>
        <w:spacing w:line="360" w:lineRule="auto"/>
        <w:ind w:leftChars="100" w:left="635" w:hanging="425"/>
        <w:rPr>
          <w:rFonts w:ascii="Times New Roman" w:eastAsia="宋体" w:hAnsi="Times New Roman" w:cs="Times New Roman"/>
          <w:i/>
          <w:sz w:val="24"/>
          <w:szCs w:val="24"/>
          <w:rPrChange w:id="2454" w:author="raye" w:date="2018-07-17T10:01:00Z">
            <w:rPr>
              <w:rFonts w:ascii="Calibri" w:hAnsi="Calibri" w:cstheme="minorHAnsi"/>
              <w:b/>
            </w:rPr>
          </w:rPrChange>
        </w:rPr>
        <w:pPrChange w:id="2455" w:author="raye" w:date="2018-07-17T10:01:00Z">
          <w:pPr>
            <w:pStyle w:val="2"/>
            <w:numPr>
              <w:numId w:val="3"/>
            </w:numPr>
            <w:tabs>
              <w:tab w:val="clear" w:pos="1440"/>
              <w:tab w:val="left" w:pos="709"/>
            </w:tabs>
            <w:spacing w:afterLines="50" w:after="156"/>
            <w:ind w:left="567" w:hanging="567"/>
          </w:pPr>
        </w:pPrChange>
      </w:pPr>
      <w:r w:rsidRPr="00A23FA3">
        <w:rPr>
          <w:rFonts w:ascii="Times New Roman" w:eastAsia="宋体" w:hAnsi="Times New Roman" w:cs="Times New Roman"/>
          <w:i/>
          <w:sz w:val="24"/>
          <w:szCs w:val="24"/>
          <w:rPrChange w:id="2456" w:author="raye" w:date="2018-07-17T10:01:00Z">
            <w:rPr>
              <w:rFonts w:ascii="Calibri" w:hAnsi="Calibri" w:cstheme="minorHAnsi"/>
              <w:b/>
            </w:rPr>
          </w:rPrChange>
        </w:rPr>
        <w:t>Business Scenario</w:t>
      </w:r>
      <w:bookmarkEnd w:id="2452"/>
      <w:bookmarkEnd w:id="2453"/>
    </w:p>
    <w:p w14:paraId="34AC62B4" w14:textId="3927F95E" w:rsidR="00F944D4" w:rsidRPr="00A23FA3" w:rsidRDefault="00F944D4" w:rsidP="00774ECE">
      <w:pPr>
        <w:spacing w:afterLines="50" w:after="156"/>
        <w:ind w:firstLineChars="177" w:firstLine="425"/>
        <w:jc w:val="left"/>
        <w:rPr>
          <w:rFonts w:ascii="Calibri" w:hAnsi="Calibri" w:cstheme="minorHAnsi"/>
          <w:sz w:val="24"/>
        </w:rPr>
      </w:pPr>
      <w:r w:rsidRPr="00A23FA3">
        <w:rPr>
          <w:rFonts w:ascii="Calibri" w:hAnsi="Calibri" w:cstheme="minorHAnsi"/>
          <w:sz w:val="24"/>
        </w:rPr>
        <w:t>T</w:t>
      </w:r>
      <w:r w:rsidR="00F67C0B" w:rsidRPr="00A23FA3">
        <w:rPr>
          <w:rFonts w:ascii="Calibri" w:hAnsi="Calibri" w:cstheme="minorHAnsi"/>
          <w:sz w:val="24"/>
        </w:rPr>
        <w:t>he T</w:t>
      </w:r>
      <w:r w:rsidRPr="00A23FA3">
        <w:rPr>
          <w:rFonts w:ascii="Calibri" w:hAnsi="Calibri" w:cstheme="minorHAnsi"/>
          <w:sz w:val="24"/>
        </w:rPr>
        <w:t>rade Finance Screening</w:t>
      </w:r>
      <w:r w:rsidR="00FB4BEC" w:rsidRPr="00A23FA3">
        <w:rPr>
          <w:rFonts w:ascii="Calibri" w:hAnsi="Calibri" w:cstheme="minorHAnsi"/>
          <w:sz w:val="24"/>
        </w:rPr>
        <w:t xml:space="preserve"> module enables intelligent verification of related transactions in multiple financial and trade business scenarios, which include the following categories:</w:t>
      </w:r>
    </w:p>
    <w:p w14:paraId="6108A266" w14:textId="51FF883F"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New LC Import issuance/amendment</w:t>
      </w:r>
    </w:p>
    <w:p w14:paraId="42124576" w14:textId="44F37C76"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New LC Import drawing</w:t>
      </w:r>
    </w:p>
    <w:p w14:paraId="531AC48F" w14:textId="6994997D"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New LC Export documents/Transfer/AOP</w:t>
      </w:r>
    </w:p>
    <w:p w14:paraId="4BFAA4E4" w14:textId="7A92412B"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New Inward Collections Documents</w:t>
      </w:r>
    </w:p>
    <w:p w14:paraId="6BD236EE" w14:textId="07AC9F3C"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New Outward Collections Documents</w:t>
      </w:r>
    </w:p>
    <w:p w14:paraId="57DB0070" w14:textId="41FCA0AE" w:rsidR="002A39CE" w:rsidRPr="00A23FA3" w:rsidRDefault="002A39CE"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Funded/Unfunded Risk Participation</w:t>
      </w:r>
    </w:p>
    <w:p w14:paraId="69238CD3" w14:textId="467647FB" w:rsidR="00EA6C65" w:rsidRPr="00A23FA3" w:rsidRDefault="00763D7D"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Forfe</w:t>
      </w:r>
      <w:r w:rsidR="00942AC5" w:rsidRPr="00A23FA3">
        <w:rPr>
          <w:rFonts w:ascii="Calibri" w:hAnsi="Calibri" w:cstheme="minorHAnsi"/>
          <w:sz w:val="24"/>
        </w:rPr>
        <w:t>iting</w:t>
      </w:r>
      <w:r w:rsidRPr="00A23FA3">
        <w:rPr>
          <w:rFonts w:ascii="Calibri" w:hAnsi="Calibri" w:cstheme="minorHAnsi"/>
          <w:sz w:val="24"/>
        </w:rPr>
        <w:t xml:space="preserve"> </w:t>
      </w:r>
    </w:p>
    <w:p w14:paraId="7AECC0AA" w14:textId="0E483F6E" w:rsidR="00942AC5" w:rsidRPr="00A23FA3" w:rsidRDefault="00942AC5"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Factoring/Supply Chain Financing</w:t>
      </w:r>
    </w:p>
    <w:p w14:paraId="39A51CA2" w14:textId="04B62ADE" w:rsidR="00942AC5" w:rsidRPr="00A23FA3" w:rsidRDefault="00942AC5" w:rsidP="00B01F41">
      <w:pPr>
        <w:pStyle w:val="a0"/>
        <w:numPr>
          <w:ilvl w:val="0"/>
          <w:numId w:val="10"/>
        </w:numPr>
        <w:spacing w:afterLines="20" w:after="62"/>
        <w:ind w:firstLineChars="0"/>
        <w:rPr>
          <w:rFonts w:ascii="Calibri" w:hAnsi="Calibri" w:cstheme="minorHAnsi"/>
          <w:sz w:val="24"/>
        </w:rPr>
      </w:pPr>
      <w:r w:rsidRPr="00A23FA3">
        <w:rPr>
          <w:rFonts w:ascii="Calibri" w:hAnsi="Calibri" w:cstheme="minorHAnsi"/>
          <w:sz w:val="24"/>
        </w:rPr>
        <w:t>Short Term Financing Transaction</w:t>
      </w:r>
    </w:p>
    <w:p w14:paraId="6CFC67AF" w14:textId="04A2230D" w:rsidR="00F938FA" w:rsidRPr="00A23FA3" w:rsidRDefault="00D81E2D" w:rsidP="00B5336C">
      <w:pPr>
        <w:spacing w:afterLines="50" w:after="156"/>
        <w:ind w:firstLineChars="177" w:firstLine="372"/>
        <w:rPr>
          <w:rFonts w:ascii="等线" w:eastAsia="等线" w:hAnsi="等线" w:cstheme="minorHAnsi"/>
          <w:szCs w:val="21"/>
          <w:rPrChange w:id="2457" w:author="raye" w:date="2018-07-17T12:17:00Z">
            <w:rPr>
              <w:rFonts w:ascii="Calibri" w:hAnsi="Calibri" w:cstheme="minorHAnsi"/>
              <w:sz w:val="24"/>
            </w:rPr>
          </w:rPrChange>
        </w:rPr>
      </w:pPr>
      <w:ins w:id="2458" w:author="raye" w:date="2018-07-17T12:17:00Z">
        <w:r w:rsidRPr="00A23FA3">
          <w:rPr>
            <w:rFonts w:ascii="等线" w:eastAsia="等线" w:hAnsi="等线" w:cstheme="minorHAnsi" w:hint="eastAsia"/>
            <w:szCs w:val="21"/>
            <w:rPrChange w:id="2459" w:author="raye" w:date="2018-07-17T12:17:00Z">
              <w:rPr>
                <w:rFonts w:ascii="Calibri" w:hAnsi="Calibri" w:cstheme="minorHAnsi" w:hint="eastAsia"/>
                <w:sz w:val="24"/>
              </w:rPr>
            </w:rPrChange>
          </w:rPr>
          <w:t>以上为创建</w:t>
        </w:r>
        <w:r w:rsidRPr="00A23FA3">
          <w:rPr>
            <w:rFonts w:ascii="等线" w:eastAsia="等线" w:hAnsi="等线" w:cstheme="minorHAnsi"/>
            <w:szCs w:val="21"/>
            <w:rPrChange w:id="2460" w:author="raye" w:date="2018-07-17T12:17:00Z">
              <w:rPr>
                <w:rFonts w:ascii="Calibri" w:hAnsi="Calibri" w:cstheme="minorHAnsi"/>
                <w:sz w:val="24"/>
              </w:rPr>
            </w:rPrChange>
          </w:rPr>
          <w:t>CASE</w:t>
        </w:r>
        <w:r w:rsidRPr="00A23FA3">
          <w:rPr>
            <w:rFonts w:ascii="等线" w:eastAsia="等线" w:hAnsi="等线" w:cstheme="minorHAnsi" w:hint="eastAsia"/>
            <w:szCs w:val="21"/>
            <w:rPrChange w:id="2461" w:author="raye" w:date="2018-07-17T12:17:00Z">
              <w:rPr>
                <w:rFonts w:ascii="Calibri" w:hAnsi="Calibri" w:cstheme="minorHAnsi" w:hint="eastAsia"/>
                <w:sz w:val="24"/>
              </w:rPr>
            </w:rPrChange>
          </w:rPr>
          <w:t>时</w:t>
        </w:r>
        <w:r w:rsidRPr="00A23FA3">
          <w:rPr>
            <w:rFonts w:ascii="等线" w:eastAsia="等线" w:hAnsi="等线" w:cstheme="minorHAnsi"/>
            <w:szCs w:val="21"/>
            <w:rPrChange w:id="2462" w:author="raye" w:date="2018-07-17T12:17:00Z">
              <w:rPr>
                <w:rFonts w:ascii="Calibri" w:hAnsi="Calibri" w:cstheme="minorHAnsi"/>
                <w:sz w:val="24"/>
              </w:rPr>
            </w:rPrChange>
          </w:rPr>
          <w:t>TYPE</w:t>
        </w:r>
        <w:r w:rsidRPr="00A23FA3">
          <w:rPr>
            <w:rFonts w:ascii="等线" w:eastAsia="等线" w:hAnsi="等线" w:cstheme="minorHAnsi" w:hint="eastAsia"/>
            <w:szCs w:val="21"/>
            <w:rPrChange w:id="2463" w:author="raye" w:date="2018-07-17T12:17:00Z">
              <w:rPr>
                <w:rFonts w:ascii="Calibri" w:hAnsi="Calibri" w:cstheme="minorHAnsi" w:hint="eastAsia"/>
                <w:sz w:val="24"/>
              </w:rPr>
            </w:rPrChange>
          </w:rPr>
          <w:t>下拉框的字段</w:t>
        </w:r>
      </w:ins>
    </w:p>
    <w:p w14:paraId="291593C5" w14:textId="77777777" w:rsidR="006D5533" w:rsidRPr="00A23FA3" w:rsidRDefault="006D5533" w:rsidP="006D5533">
      <w:pPr>
        <w:spacing w:afterLines="50" w:after="156"/>
        <w:ind w:firstLineChars="177" w:firstLine="425"/>
        <w:rPr>
          <w:ins w:id="2464" w:author="raye" w:date="2018-07-17T12:18:00Z"/>
          <w:rFonts w:ascii="Calibri" w:hAnsi="Calibri" w:cstheme="minorHAnsi"/>
          <w:sz w:val="24"/>
        </w:rPr>
      </w:pPr>
      <w:bookmarkStart w:id="2465" w:name="_Ref506325940"/>
      <w:bookmarkStart w:id="2466" w:name="_Toc512250216"/>
    </w:p>
    <w:p w14:paraId="3BD2C642" w14:textId="77777777" w:rsidR="006D5533" w:rsidRPr="00A23FA3" w:rsidRDefault="006D5533" w:rsidP="006D5533">
      <w:pPr>
        <w:pStyle w:val="af"/>
        <w:numPr>
          <w:ilvl w:val="0"/>
          <w:numId w:val="104"/>
        </w:numPr>
        <w:spacing w:line="360" w:lineRule="auto"/>
        <w:ind w:left="480" w:hangingChars="200" w:hanging="480"/>
        <w:rPr>
          <w:ins w:id="2467" w:author="raye" w:date="2018-07-17T12:18:00Z"/>
          <w:i/>
          <w:sz w:val="24"/>
          <w:szCs w:val="24"/>
        </w:rPr>
      </w:pPr>
      <w:ins w:id="2468" w:author="raye" w:date="2018-07-17T12:18:00Z">
        <w:r w:rsidRPr="00A23FA3">
          <w:rPr>
            <w:i/>
            <w:sz w:val="24"/>
            <w:szCs w:val="24"/>
          </w:rPr>
          <w:t>Business Roles</w:t>
        </w:r>
      </w:ins>
    </w:p>
    <w:p w14:paraId="200C95B7" w14:textId="77777777" w:rsidR="006D5533" w:rsidRPr="00A23FA3" w:rsidRDefault="006D5533" w:rsidP="006D5533">
      <w:pPr>
        <w:spacing w:afterLines="50" w:after="156"/>
        <w:ind w:firstLineChars="177" w:firstLine="425"/>
        <w:rPr>
          <w:ins w:id="2469" w:author="raye" w:date="2018-07-17T12:18:00Z"/>
          <w:rFonts w:ascii="Calibri" w:hAnsi="Calibri" w:cstheme="minorHAnsi"/>
          <w:sz w:val="24"/>
        </w:rPr>
      </w:pPr>
      <w:ins w:id="2470" w:author="raye" w:date="2018-07-17T12:18:00Z">
        <w:r w:rsidRPr="00A23FA3">
          <w:rPr>
            <w:rFonts w:ascii="Calibri" w:hAnsi="Calibri" w:cstheme="minorHAnsi"/>
            <w:sz w:val="24"/>
          </w:rPr>
          <w:t>There are five work roles within whole TSD team and one LCD work role during Trade Finance Screening processing:</w:t>
        </w:r>
      </w:ins>
    </w:p>
    <w:p w14:paraId="1DD848C0" w14:textId="77777777" w:rsidR="006D5533" w:rsidRPr="00A23FA3" w:rsidRDefault="006D5533" w:rsidP="006D5533">
      <w:pPr>
        <w:spacing w:afterLines="50" w:after="156"/>
        <w:ind w:firstLineChars="177" w:firstLine="372"/>
        <w:rPr>
          <w:ins w:id="2471" w:author="raye" w:date="2018-07-17T12:18:00Z"/>
          <w:rFonts w:ascii="等线" w:eastAsia="等线" w:hAnsi="等线" w:cstheme="minorHAnsi"/>
          <w:sz w:val="24"/>
        </w:rPr>
      </w:pPr>
      <w:ins w:id="2472" w:author="raye" w:date="2018-07-17T12:18:00Z">
        <w:r w:rsidRPr="00A23FA3">
          <w:rPr>
            <w:rFonts w:ascii="等线" w:eastAsia="等线" w:hAnsi="等线" w:cs="Arial" w:hint="eastAsia"/>
            <w:szCs w:val="21"/>
            <w:shd w:val="clear" w:color="auto" w:fill="FFFFFF"/>
          </w:rPr>
          <w:t>在整个</w:t>
        </w:r>
        <w:r w:rsidRPr="00A23FA3">
          <w:rPr>
            <w:rFonts w:ascii="等线" w:eastAsia="等线" w:hAnsi="等线" w:cs="Arial"/>
            <w:szCs w:val="21"/>
            <w:shd w:val="clear" w:color="auto" w:fill="FFFFFF"/>
          </w:rPr>
          <w:t>TSD</w:t>
        </w:r>
        <w:r w:rsidRPr="00A23FA3">
          <w:rPr>
            <w:rFonts w:ascii="等线" w:eastAsia="等线" w:hAnsi="等线" w:cs="Arial" w:hint="eastAsia"/>
            <w:szCs w:val="21"/>
            <w:shd w:val="clear" w:color="auto" w:fill="FFFFFF"/>
          </w:rPr>
          <w:t>团队中有五个工作角色，在贸易融资审查过程中有一个</w:t>
        </w:r>
        <w:r w:rsidRPr="00A23FA3">
          <w:rPr>
            <w:rFonts w:ascii="等线" w:eastAsia="等线" w:hAnsi="等线" w:cs="Arial"/>
            <w:szCs w:val="21"/>
            <w:shd w:val="clear" w:color="auto" w:fill="FFFFFF"/>
          </w:rPr>
          <w:t>LCD</w:t>
        </w:r>
        <w:r w:rsidRPr="00A23FA3">
          <w:rPr>
            <w:rFonts w:ascii="等线" w:eastAsia="等线" w:hAnsi="等线" w:cs="Arial" w:hint="eastAsia"/>
            <w:szCs w:val="21"/>
            <w:shd w:val="clear" w:color="auto" w:fill="FFFFFF"/>
          </w:rPr>
          <w:t>工作角色</w:t>
        </w:r>
      </w:ins>
    </w:p>
    <w:tbl>
      <w:tblPr>
        <w:tblStyle w:val="a9"/>
        <w:tblW w:w="8080" w:type="dxa"/>
        <w:tblInd w:w="279" w:type="dxa"/>
        <w:tblLook w:val="04A0" w:firstRow="1" w:lastRow="0" w:firstColumn="1" w:lastColumn="0" w:noHBand="0" w:noVBand="1"/>
      </w:tblPr>
      <w:tblGrid>
        <w:gridCol w:w="764"/>
        <w:gridCol w:w="1362"/>
        <w:gridCol w:w="1418"/>
        <w:gridCol w:w="4536"/>
      </w:tblGrid>
      <w:tr w:rsidR="00A23FA3" w:rsidRPr="00A23FA3" w14:paraId="13553218" w14:textId="77777777" w:rsidTr="001910E4">
        <w:trPr>
          <w:ins w:id="2473" w:author="raye" w:date="2018-07-17T12:18:00Z"/>
        </w:trPr>
        <w:tc>
          <w:tcPr>
            <w:tcW w:w="764" w:type="dxa"/>
            <w:shd w:val="clear" w:color="auto" w:fill="D0CECE" w:themeFill="background2" w:themeFillShade="E6"/>
          </w:tcPr>
          <w:p w14:paraId="0D6BBB3B" w14:textId="77777777" w:rsidR="006D5533" w:rsidRPr="00A23FA3" w:rsidRDefault="006D5533" w:rsidP="001910E4">
            <w:pPr>
              <w:spacing w:afterLines="20" w:after="62"/>
              <w:rPr>
                <w:ins w:id="2474" w:author="raye" w:date="2018-07-17T12:18:00Z"/>
                <w:rFonts w:ascii="Calibri" w:hAnsi="Calibri" w:cstheme="minorHAnsi"/>
                <w:b/>
                <w:sz w:val="24"/>
              </w:rPr>
            </w:pPr>
            <w:ins w:id="2475" w:author="raye" w:date="2018-07-17T12:18:00Z">
              <w:r w:rsidRPr="00A23FA3">
                <w:rPr>
                  <w:rFonts w:ascii="Calibri" w:hAnsi="Calibri" w:cstheme="minorHAnsi"/>
                  <w:b/>
                  <w:sz w:val="24"/>
                </w:rPr>
                <w:t>Dept.</w:t>
              </w:r>
            </w:ins>
          </w:p>
        </w:tc>
        <w:tc>
          <w:tcPr>
            <w:tcW w:w="1362" w:type="dxa"/>
            <w:shd w:val="clear" w:color="auto" w:fill="D0CECE" w:themeFill="background2" w:themeFillShade="E6"/>
          </w:tcPr>
          <w:p w14:paraId="78FA72DD" w14:textId="77777777" w:rsidR="006D5533" w:rsidRPr="00A23FA3" w:rsidRDefault="006D5533" w:rsidP="001910E4">
            <w:pPr>
              <w:spacing w:afterLines="20" w:after="62"/>
              <w:rPr>
                <w:ins w:id="2476" w:author="raye" w:date="2018-07-17T12:18:00Z"/>
                <w:rFonts w:ascii="Calibri" w:hAnsi="Calibri" w:cstheme="minorHAnsi"/>
                <w:b/>
                <w:sz w:val="24"/>
              </w:rPr>
            </w:pPr>
            <w:ins w:id="2477" w:author="raye" w:date="2018-07-17T12:18:00Z">
              <w:r w:rsidRPr="00A23FA3">
                <w:rPr>
                  <w:rFonts w:ascii="Calibri" w:hAnsi="Calibri" w:cstheme="minorHAnsi"/>
                  <w:b/>
                  <w:sz w:val="24"/>
                </w:rPr>
                <w:t>Unit</w:t>
              </w:r>
            </w:ins>
          </w:p>
        </w:tc>
        <w:tc>
          <w:tcPr>
            <w:tcW w:w="1418" w:type="dxa"/>
            <w:shd w:val="clear" w:color="auto" w:fill="D0CECE" w:themeFill="background2" w:themeFillShade="E6"/>
          </w:tcPr>
          <w:p w14:paraId="3B157D79" w14:textId="77777777" w:rsidR="006D5533" w:rsidRPr="00A23FA3" w:rsidRDefault="006D5533" w:rsidP="001910E4">
            <w:pPr>
              <w:spacing w:afterLines="20" w:after="62"/>
              <w:rPr>
                <w:ins w:id="2478" w:author="raye" w:date="2018-07-17T12:18:00Z"/>
                <w:rFonts w:ascii="Calibri" w:hAnsi="Calibri" w:cstheme="minorHAnsi"/>
                <w:b/>
                <w:sz w:val="24"/>
              </w:rPr>
            </w:pPr>
            <w:ins w:id="2479" w:author="raye" w:date="2018-07-17T12:18:00Z">
              <w:r w:rsidRPr="00A23FA3">
                <w:rPr>
                  <w:rFonts w:ascii="Calibri" w:hAnsi="Calibri" w:cstheme="minorHAnsi"/>
                  <w:b/>
                  <w:sz w:val="24"/>
                </w:rPr>
                <w:t>Roles</w:t>
              </w:r>
            </w:ins>
          </w:p>
        </w:tc>
        <w:tc>
          <w:tcPr>
            <w:tcW w:w="4536" w:type="dxa"/>
            <w:shd w:val="clear" w:color="auto" w:fill="D0CECE" w:themeFill="background2" w:themeFillShade="E6"/>
          </w:tcPr>
          <w:p w14:paraId="427B6818" w14:textId="77777777" w:rsidR="006D5533" w:rsidRPr="00A23FA3" w:rsidRDefault="006D5533" w:rsidP="001910E4">
            <w:pPr>
              <w:spacing w:afterLines="20" w:after="62"/>
              <w:rPr>
                <w:ins w:id="2480" w:author="raye" w:date="2018-07-17T12:18:00Z"/>
                <w:rFonts w:ascii="Calibri" w:hAnsi="Calibri" w:cstheme="minorHAnsi"/>
                <w:b/>
                <w:sz w:val="24"/>
              </w:rPr>
            </w:pPr>
            <w:ins w:id="2481" w:author="raye" w:date="2018-07-17T12:18:00Z">
              <w:r w:rsidRPr="00A23FA3">
                <w:rPr>
                  <w:rFonts w:ascii="Calibri" w:hAnsi="Calibri" w:cstheme="minorHAnsi"/>
                  <w:b/>
                  <w:sz w:val="24"/>
                </w:rPr>
                <w:t>Permission Operations and Functions</w:t>
              </w:r>
            </w:ins>
          </w:p>
        </w:tc>
      </w:tr>
      <w:tr w:rsidR="00A23FA3" w:rsidRPr="00A23FA3" w14:paraId="004342B6" w14:textId="77777777" w:rsidTr="001910E4">
        <w:trPr>
          <w:ins w:id="2482" w:author="raye" w:date="2018-07-17T12:18:00Z"/>
        </w:trPr>
        <w:tc>
          <w:tcPr>
            <w:tcW w:w="764" w:type="dxa"/>
            <w:vMerge w:val="restart"/>
          </w:tcPr>
          <w:p w14:paraId="466F803C" w14:textId="77777777" w:rsidR="006D5533" w:rsidRPr="00A23FA3" w:rsidRDefault="006D5533" w:rsidP="001910E4">
            <w:pPr>
              <w:spacing w:afterLines="20" w:after="62"/>
              <w:rPr>
                <w:ins w:id="2483" w:author="raye" w:date="2018-07-17T12:18:00Z"/>
                <w:rFonts w:ascii="Calibri" w:hAnsi="Calibri" w:cstheme="minorHAnsi"/>
                <w:sz w:val="24"/>
              </w:rPr>
            </w:pPr>
            <w:ins w:id="2484" w:author="raye" w:date="2018-07-17T12:18:00Z">
              <w:r w:rsidRPr="00A23FA3">
                <w:rPr>
                  <w:rFonts w:ascii="Calibri" w:hAnsi="Calibri" w:cstheme="minorHAnsi"/>
                  <w:sz w:val="24"/>
                </w:rPr>
                <w:t>TSD</w:t>
              </w:r>
            </w:ins>
          </w:p>
          <w:p w14:paraId="3E975C82" w14:textId="77777777" w:rsidR="006D5533" w:rsidRPr="00A23FA3" w:rsidRDefault="006D5533" w:rsidP="001910E4">
            <w:pPr>
              <w:spacing w:afterLines="20" w:after="62"/>
              <w:rPr>
                <w:ins w:id="2485" w:author="raye" w:date="2018-07-17T12:18:00Z"/>
                <w:rFonts w:ascii="Calibri" w:hAnsi="Calibri" w:cstheme="minorHAnsi"/>
                <w:sz w:val="24"/>
              </w:rPr>
            </w:pPr>
            <w:ins w:id="2486" w:author="raye" w:date="2018-07-17T12:18:00Z">
              <w:r w:rsidRPr="00A23FA3">
                <w:rPr>
                  <w:rFonts w:ascii="Calibri" w:hAnsi="Calibri" w:cstheme="minorHAnsi"/>
                  <w:sz w:val="24"/>
                </w:rPr>
                <w:t>Dept.</w:t>
              </w:r>
            </w:ins>
          </w:p>
        </w:tc>
        <w:tc>
          <w:tcPr>
            <w:tcW w:w="1362" w:type="dxa"/>
            <w:vMerge w:val="restart"/>
          </w:tcPr>
          <w:p w14:paraId="4FC4B17B" w14:textId="77777777" w:rsidR="006D5533" w:rsidRPr="00A23FA3" w:rsidRDefault="006D5533" w:rsidP="001910E4">
            <w:pPr>
              <w:spacing w:afterLines="20" w:after="62"/>
              <w:rPr>
                <w:ins w:id="2487" w:author="raye" w:date="2018-07-17T12:18:00Z"/>
                <w:rFonts w:ascii="Calibri" w:hAnsi="Calibri" w:cstheme="minorHAnsi"/>
                <w:sz w:val="24"/>
              </w:rPr>
            </w:pPr>
            <w:ins w:id="2488" w:author="raye" w:date="2018-07-17T12:18:00Z">
              <w:r w:rsidRPr="00A23FA3">
                <w:rPr>
                  <w:rFonts w:ascii="Calibri" w:hAnsi="Calibri" w:cstheme="minorHAnsi"/>
                  <w:sz w:val="24"/>
                </w:rPr>
                <w:t>Operation</w:t>
              </w:r>
            </w:ins>
          </w:p>
          <w:p w14:paraId="47D995BF" w14:textId="77777777" w:rsidR="006D5533" w:rsidRPr="00A23FA3" w:rsidRDefault="006D5533" w:rsidP="001910E4">
            <w:pPr>
              <w:spacing w:afterLines="20" w:after="62"/>
              <w:rPr>
                <w:ins w:id="2489" w:author="raye" w:date="2018-07-17T12:18:00Z"/>
                <w:rFonts w:ascii="Calibri" w:hAnsi="Calibri" w:cstheme="minorHAnsi"/>
                <w:sz w:val="24"/>
              </w:rPr>
            </w:pPr>
            <w:ins w:id="2490" w:author="raye" w:date="2018-07-17T12:18:00Z">
              <w:r w:rsidRPr="00A23FA3">
                <w:rPr>
                  <w:rFonts w:ascii="Calibri" w:hAnsi="Calibri" w:cstheme="minorHAnsi"/>
                  <w:sz w:val="24"/>
                </w:rPr>
                <w:t>Unit</w:t>
              </w:r>
            </w:ins>
          </w:p>
        </w:tc>
        <w:tc>
          <w:tcPr>
            <w:tcW w:w="1418" w:type="dxa"/>
          </w:tcPr>
          <w:p w14:paraId="0152A6F8" w14:textId="77777777" w:rsidR="006D5533" w:rsidRPr="00A23FA3" w:rsidRDefault="006D5533" w:rsidP="001910E4">
            <w:pPr>
              <w:spacing w:afterLines="20" w:after="62"/>
              <w:rPr>
                <w:ins w:id="2491" w:author="raye" w:date="2018-07-17T12:18:00Z"/>
                <w:rFonts w:ascii="Calibri" w:hAnsi="Calibri" w:cstheme="minorHAnsi"/>
                <w:sz w:val="24"/>
              </w:rPr>
            </w:pPr>
            <w:ins w:id="2492" w:author="raye" w:date="2018-07-17T12:18:00Z">
              <w:r w:rsidRPr="00A23FA3">
                <w:rPr>
                  <w:rFonts w:ascii="Calibri" w:hAnsi="Calibri" w:cstheme="minorHAnsi"/>
                  <w:sz w:val="24"/>
                </w:rPr>
                <w:t>Operations Analyst</w:t>
              </w:r>
            </w:ins>
          </w:p>
        </w:tc>
        <w:tc>
          <w:tcPr>
            <w:tcW w:w="4536" w:type="dxa"/>
          </w:tcPr>
          <w:p w14:paraId="5ADC1EC1" w14:textId="77777777" w:rsidR="006D5533" w:rsidRPr="00A23FA3" w:rsidRDefault="006D5533" w:rsidP="006D5533">
            <w:pPr>
              <w:pStyle w:val="a0"/>
              <w:numPr>
                <w:ilvl w:val="0"/>
                <w:numId w:val="5"/>
              </w:numPr>
              <w:spacing w:afterLines="20" w:after="62"/>
              <w:ind w:firstLineChars="0"/>
              <w:jc w:val="left"/>
              <w:rPr>
                <w:ins w:id="2493" w:author="raye" w:date="2018-07-17T12:18:00Z"/>
                <w:rFonts w:ascii="Calibri" w:hAnsi="Calibri" w:cstheme="minorHAnsi"/>
                <w:sz w:val="24"/>
              </w:rPr>
            </w:pPr>
            <w:ins w:id="2494" w:author="raye" w:date="2018-07-17T12:18:00Z">
              <w:r w:rsidRPr="00A23FA3">
                <w:rPr>
                  <w:rFonts w:ascii="Calibri" w:hAnsi="Calibri" w:cstheme="minorHAnsi"/>
                  <w:sz w:val="24"/>
                </w:rPr>
                <w:t xml:space="preserve">Create Case </w:t>
              </w:r>
            </w:ins>
          </w:p>
          <w:p w14:paraId="6BC2DCAA" w14:textId="77777777" w:rsidR="006D5533" w:rsidRPr="00A23FA3" w:rsidRDefault="006D5533" w:rsidP="006D5533">
            <w:pPr>
              <w:pStyle w:val="a0"/>
              <w:numPr>
                <w:ilvl w:val="0"/>
                <w:numId w:val="5"/>
              </w:numPr>
              <w:spacing w:afterLines="20" w:after="62"/>
              <w:ind w:firstLineChars="0"/>
              <w:jc w:val="left"/>
              <w:rPr>
                <w:ins w:id="2495" w:author="raye" w:date="2018-07-17T12:18:00Z"/>
                <w:rFonts w:ascii="Calibri" w:hAnsi="Calibri" w:cstheme="minorHAnsi"/>
                <w:sz w:val="24"/>
              </w:rPr>
            </w:pPr>
            <w:ins w:id="2496" w:author="raye" w:date="2018-07-17T12:18:00Z">
              <w:r w:rsidRPr="00A23FA3">
                <w:rPr>
                  <w:rFonts w:ascii="Calibri" w:hAnsi="Calibri" w:cstheme="minorHAnsi"/>
                  <w:sz w:val="24"/>
                </w:rPr>
                <w:t xml:space="preserve">Upload Transaction Business Documents </w:t>
              </w:r>
            </w:ins>
          </w:p>
          <w:p w14:paraId="49810C37" w14:textId="77777777" w:rsidR="006D5533" w:rsidRPr="00A23FA3" w:rsidRDefault="006D5533" w:rsidP="006D5533">
            <w:pPr>
              <w:pStyle w:val="a0"/>
              <w:numPr>
                <w:ilvl w:val="0"/>
                <w:numId w:val="5"/>
              </w:numPr>
              <w:spacing w:afterLines="20" w:after="62"/>
              <w:ind w:firstLineChars="0"/>
              <w:jc w:val="left"/>
              <w:rPr>
                <w:ins w:id="2497" w:author="raye" w:date="2018-07-17T12:18:00Z"/>
                <w:rFonts w:ascii="Calibri" w:hAnsi="Calibri" w:cstheme="minorHAnsi"/>
                <w:sz w:val="24"/>
              </w:rPr>
            </w:pPr>
            <w:ins w:id="2498" w:author="raye" w:date="2018-07-17T12:18:00Z">
              <w:r w:rsidRPr="00A23FA3">
                <w:rPr>
                  <w:rFonts w:ascii="Calibri" w:hAnsi="Calibri" w:cstheme="minorHAnsi"/>
                  <w:sz w:val="24"/>
                </w:rPr>
                <w:t xml:space="preserve">Edit and input transaction document data </w:t>
              </w:r>
            </w:ins>
          </w:p>
          <w:p w14:paraId="05651A55" w14:textId="77777777" w:rsidR="006D5533" w:rsidRPr="00A23FA3" w:rsidRDefault="006D5533" w:rsidP="006D5533">
            <w:pPr>
              <w:pStyle w:val="a0"/>
              <w:numPr>
                <w:ilvl w:val="0"/>
                <w:numId w:val="5"/>
              </w:numPr>
              <w:spacing w:afterLines="20" w:after="62"/>
              <w:ind w:firstLineChars="0"/>
              <w:jc w:val="left"/>
              <w:rPr>
                <w:ins w:id="2499" w:author="raye" w:date="2018-07-17T12:18:00Z"/>
                <w:rFonts w:ascii="Calibri" w:hAnsi="Calibri" w:cstheme="minorHAnsi"/>
                <w:sz w:val="24"/>
              </w:rPr>
            </w:pPr>
            <w:ins w:id="2500" w:author="raye" w:date="2018-07-17T12:18:00Z">
              <w:r w:rsidRPr="00A23FA3">
                <w:rPr>
                  <w:rFonts w:ascii="Calibri" w:hAnsi="Calibri" w:cstheme="minorHAnsi"/>
                  <w:sz w:val="24"/>
                </w:rPr>
                <w:t>Case verification</w:t>
              </w:r>
            </w:ins>
          </w:p>
          <w:p w14:paraId="01A54210" w14:textId="77777777" w:rsidR="006D5533" w:rsidRPr="00A23FA3" w:rsidRDefault="006D5533" w:rsidP="006D5533">
            <w:pPr>
              <w:pStyle w:val="a0"/>
              <w:numPr>
                <w:ilvl w:val="0"/>
                <w:numId w:val="5"/>
              </w:numPr>
              <w:spacing w:afterLines="20" w:after="62"/>
              <w:ind w:firstLineChars="0"/>
              <w:jc w:val="left"/>
              <w:rPr>
                <w:ins w:id="2501" w:author="raye" w:date="2018-07-17T12:18:00Z"/>
                <w:rFonts w:ascii="Calibri" w:hAnsi="Calibri" w:cstheme="minorHAnsi"/>
                <w:sz w:val="24"/>
              </w:rPr>
            </w:pPr>
            <w:ins w:id="2502" w:author="raye" w:date="2018-07-17T12:18:00Z">
              <w:r w:rsidRPr="00A23FA3">
                <w:rPr>
                  <w:rFonts w:ascii="Calibri" w:hAnsi="Calibri" w:cstheme="minorHAnsi"/>
                  <w:sz w:val="24"/>
                </w:rPr>
                <w:t xml:space="preserve">Complete case Transaction Risk </w:t>
              </w:r>
              <w:r w:rsidRPr="00A23FA3">
                <w:rPr>
                  <w:rFonts w:ascii="Calibri" w:hAnsi="Calibri" w:cstheme="minorHAnsi"/>
                  <w:sz w:val="24"/>
                </w:rPr>
                <w:lastRenderedPageBreak/>
                <w:t>Mitigation Check List (35 Questions)</w:t>
              </w:r>
            </w:ins>
          </w:p>
          <w:p w14:paraId="34AB7340" w14:textId="77777777" w:rsidR="006D5533" w:rsidRPr="00A23FA3" w:rsidRDefault="006D5533" w:rsidP="006D5533">
            <w:pPr>
              <w:pStyle w:val="a0"/>
              <w:numPr>
                <w:ilvl w:val="0"/>
                <w:numId w:val="5"/>
              </w:numPr>
              <w:spacing w:afterLines="20" w:after="62"/>
              <w:ind w:firstLineChars="0"/>
              <w:jc w:val="left"/>
              <w:rPr>
                <w:ins w:id="2503" w:author="raye" w:date="2018-07-17T12:18:00Z"/>
                <w:rFonts w:ascii="Calibri" w:hAnsi="Calibri" w:cstheme="minorHAnsi"/>
                <w:sz w:val="24"/>
              </w:rPr>
            </w:pPr>
            <w:ins w:id="2504" w:author="raye" w:date="2018-07-17T12:18:00Z">
              <w:r w:rsidRPr="00A23FA3">
                <w:rPr>
                  <w:rFonts w:ascii="Calibri" w:hAnsi="Calibri" w:cstheme="minorHAnsi"/>
                  <w:sz w:val="24"/>
                </w:rPr>
                <w:t>Generate Transaction Risk Mitigation Report</w:t>
              </w:r>
            </w:ins>
          </w:p>
          <w:p w14:paraId="0222C04D" w14:textId="77777777" w:rsidR="006D5533" w:rsidRPr="00A23FA3" w:rsidRDefault="006D5533" w:rsidP="006D5533">
            <w:pPr>
              <w:pStyle w:val="a0"/>
              <w:numPr>
                <w:ilvl w:val="0"/>
                <w:numId w:val="5"/>
              </w:numPr>
              <w:ind w:firstLineChars="0"/>
              <w:rPr>
                <w:ins w:id="2505" w:author="raye" w:date="2018-07-17T12:18:00Z"/>
                <w:rFonts w:ascii="Calibri" w:hAnsi="Calibri" w:cstheme="minorHAnsi"/>
                <w:sz w:val="24"/>
              </w:rPr>
            </w:pPr>
            <w:ins w:id="2506" w:author="raye" w:date="2018-07-17T12:18:00Z">
              <w:r w:rsidRPr="00A23FA3">
                <w:rPr>
                  <w:rFonts w:ascii="Calibri" w:hAnsi="Calibri" w:cstheme="minorHAnsi"/>
                  <w:sz w:val="24"/>
                </w:rPr>
                <w:t>Initialize EDD form or Case by Case form if required.</w:t>
              </w:r>
            </w:ins>
          </w:p>
          <w:p w14:paraId="1E53F55D" w14:textId="77777777" w:rsidR="006D5533" w:rsidRPr="00A23FA3" w:rsidRDefault="006D5533" w:rsidP="006D5533">
            <w:pPr>
              <w:pStyle w:val="a0"/>
              <w:numPr>
                <w:ilvl w:val="0"/>
                <w:numId w:val="5"/>
              </w:numPr>
              <w:spacing w:afterLines="20" w:after="62"/>
              <w:ind w:firstLineChars="0"/>
              <w:jc w:val="left"/>
              <w:rPr>
                <w:ins w:id="2507" w:author="raye" w:date="2018-07-17T12:18:00Z"/>
                <w:rFonts w:ascii="Calibri" w:hAnsi="Calibri" w:cstheme="minorHAnsi"/>
                <w:sz w:val="24"/>
              </w:rPr>
            </w:pPr>
            <w:ins w:id="2508" w:author="raye" w:date="2018-07-17T12:18:00Z">
              <w:r w:rsidRPr="00A23FA3">
                <w:rPr>
                  <w:rFonts w:ascii="Calibri" w:hAnsi="Calibri" w:cstheme="minorHAnsi"/>
                  <w:sz w:val="24"/>
                </w:rPr>
                <w:t>Initialize special approval form if needed</w:t>
              </w:r>
            </w:ins>
          </w:p>
          <w:p w14:paraId="15F8AE4B" w14:textId="17BB8ACF" w:rsidR="006D5533" w:rsidRPr="00A23FA3" w:rsidRDefault="006D5533">
            <w:pPr>
              <w:spacing w:afterLines="20" w:after="62"/>
              <w:jc w:val="left"/>
              <w:rPr>
                <w:ins w:id="2509" w:author="raye" w:date="2018-07-17T12:18:00Z"/>
                <w:rFonts w:ascii="等线" w:eastAsia="等线" w:hAnsi="等线" w:cstheme="minorHAnsi"/>
                <w:sz w:val="24"/>
                <w:rPrChange w:id="2510" w:author="raye" w:date="2018-07-18T13:40:00Z">
                  <w:rPr>
                    <w:ins w:id="2511" w:author="raye" w:date="2018-07-17T12:18:00Z"/>
                  </w:rPr>
                </w:rPrChange>
              </w:rPr>
              <w:pPrChange w:id="2512" w:author="raye" w:date="2018-07-18T13:40:00Z">
                <w:pPr>
                  <w:pStyle w:val="a0"/>
                  <w:spacing w:afterLines="20" w:after="62"/>
                  <w:ind w:left="420" w:firstLineChars="0" w:firstLine="0"/>
                  <w:jc w:val="left"/>
                </w:pPr>
              </w:pPrChange>
            </w:pPr>
          </w:p>
        </w:tc>
      </w:tr>
      <w:tr w:rsidR="00A23FA3" w:rsidRPr="00A23FA3" w14:paraId="46AB4D84" w14:textId="77777777" w:rsidTr="001910E4">
        <w:trPr>
          <w:ins w:id="2513" w:author="raye" w:date="2018-07-17T12:18:00Z"/>
        </w:trPr>
        <w:tc>
          <w:tcPr>
            <w:tcW w:w="764" w:type="dxa"/>
            <w:vMerge/>
          </w:tcPr>
          <w:p w14:paraId="2F62F894" w14:textId="77777777" w:rsidR="006D5533" w:rsidRPr="00A23FA3" w:rsidRDefault="006D5533" w:rsidP="001910E4">
            <w:pPr>
              <w:spacing w:afterLines="20" w:after="62"/>
              <w:rPr>
                <w:ins w:id="2514" w:author="raye" w:date="2018-07-17T12:18:00Z"/>
                <w:rFonts w:ascii="Calibri" w:hAnsi="Calibri" w:cstheme="minorHAnsi"/>
                <w:sz w:val="24"/>
              </w:rPr>
            </w:pPr>
          </w:p>
        </w:tc>
        <w:tc>
          <w:tcPr>
            <w:tcW w:w="1362" w:type="dxa"/>
            <w:vMerge/>
          </w:tcPr>
          <w:p w14:paraId="02E7074C" w14:textId="77777777" w:rsidR="006D5533" w:rsidRPr="00A23FA3" w:rsidRDefault="006D5533" w:rsidP="001910E4">
            <w:pPr>
              <w:spacing w:afterLines="20" w:after="62"/>
              <w:rPr>
                <w:ins w:id="2515" w:author="raye" w:date="2018-07-17T12:18:00Z"/>
                <w:rFonts w:ascii="Calibri" w:hAnsi="Calibri" w:cstheme="minorHAnsi"/>
                <w:sz w:val="24"/>
              </w:rPr>
            </w:pPr>
          </w:p>
        </w:tc>
        <w:tc>
          <w:tcPr>
            <w:tcW w:w="1418" w:type="dxa"/>
          </w:tcPr>
          <w:p w14:paraId="740F9754" w14:textId="77777777" w:rsidR="006D5533" w:rsidRPr="00A23FA3" w:rsidRDefault="006D5533" w:rsidP="001910E4">
            <w:pPr>
              <w:spacing w:afterLines="20" w:after="62"/>
              <w:jc w:val="left"/>
              <w:rPr>
                <w:ins w:id="2516" w:author="raye" w:date="2018-07-17T12:18:00Z"/>
                <w:rFonts w:ascii="Calibri" w:hAnsi="Calibri" w:cstheme="minorHAnsi"/>
                <w:sz w:val="24"/>
              </w:rPr>
            </w:pPr>
            <w:ins w:id="2517" w:author="raye" w:date="2018-07-17T12:18:00Z">
              <w:r w:rsidRPr="00A23FA3">
                <w:rPr>
                  <w:rFonts w:ascii="Calibri" w:hAnsi="Calibri" w:cstheme="minorHAnsi"/>
                  <w:sz w:val="24"/>
                </w:rPr>
                <w:t>Operations Manager</w:t>
              </w:r>
            </w:ins>
          </w:p>
        </w:tc>
        <w:tc>
          <w:tcPr>
            <w:tcW w:w="4536" w:type="dxa"/>
          </w:tcPr>
          <w:p w14:paraId="152D7A3A" w14:textId="77777777" w:rsidR="006D5533" w:rsidRPr="00A23FA3" w:rsidRDefault="006D5533" w:rsidP="006D5533">
            <w:pPr>
              <w:pStyle w:val="a0"/>
              <w:numPr>
                <w:ilvl w:val="0"/>
                <w:numId w:val="5"/>
              </w:numPr>
              <w:spacing w:afterLines="20" w:after="62"/>
              <w:ind w:firstLineChars="0"/>
              <w:jc w:val="left"/>
              <w:rPr>
                <w:ins w:id="2518" w:author="raye" w:date="2018-07-17T12:18:00Z"/>
                <w:rFonts w:ascii="Calibri" w:hAnsi="Calibri" w:cstheme="minorHAnsi"/>
                <w:sz w:val="24"/>
              </w:rPr>
            </w:pPr>
            <w:ins w:id="2519" w:author="raye" w:date="2018-07-17T12:18:00Z">
              <w:r w:rsidRPr="00A23FA3">
                <w:rPr>
                  <w:rFonts w:ascii="Calibri" w:hAnsi="Calibri" w:cstheme="minorHAnsi"/>
                  <w:sz w:val="24"/>
                </w:rPr>
                <w:t>Review Operations Analyst’s Transaction Risk Mitigation Check List.</w:t>
              </w:r>
            </w:ins>
          </w:p>
          <w:p w14:paraId="4779F496" w14:textId="445F1D78" w:rsidR="006D5533" w:rsidRPr="00A23FA3" w:rsidRDefault="006D5533">
            <w:pPr>
              <w:pStyle w:val="a0"/>
              <w:numPr>
                <w:ilvl w:val="0"/>
                <w:numId w:val="5"/>
              </w:numPr>
              <w:spacing w:afterLines="20" w:after="62"/>
              <w:ind w:firstLineChars="0"/>
              <w:jc w:val="left"/>
              <w:rPr>
                <w:ins w:id="2520" w:author="raye" w:date="2018-07-17T12:18:00Z"/>
                <w:rFonts w:ascii="Calibri" w:hAnsi="Calibri" w:cstheme="minorHAnsi"/>
                <w:sz w:val="24"/>
                <w:rPrChange w:id="2521" w:author="raye" w:date="2018-07-18T13:40:00Z">
                  <w:rPr>
                    <w:ins w:id="2522" w:author="raye" w:date="2018-07-17T12:18:00Z"/>
                  </w:rPr>
                </w:rPrChange>
              </w:rPr>
              <w:pPrChange w:id="2523" w:author="raye" w:date="2018-07-18T13:40:00Z">
                <w:pPr>
                  <w:pStyle w:val="a0"/>
                  <w:spacing w:afterLines="20" w:after="62"/>
                  <w:ind w:left="420" w:firstLineChars="0" w:firstLine="0"/>
                  <w:jc w:val="left"/>
                </w:pPr>
              </w:pPrChange>
            </w:pPr>
            <w:ins w:id="2524" w:author="raye" w:date="2018-07-17T12:18:00Z">
              <w:r w:rsidRPr="00A23FA3">
                <w:rPr>
                  <w:rFonts w:ascii="Calibri" w:hAnsi="Calibri" w:cstheme="minorHAnsi"/>
                  <w:sz w:val="24"/>
                </w:rPr>
                <w:t>Returns case to Operations Analyst if needed.</w:t>
              </w:r>
            </w:ins>
          </w:p>
          <w:p w14:paraId="2CA900A6" w14:textId="77777777" w:rsidR="006D5533" w:rsidRPr="00A23FA3" w:rsidRDefault="006D5533" w:rsidP="006D5533">
            <w:pPr>
              <w:pStyle w:val="a0"/>
              <w:numPr>
                <w:ilvl w:val="0"/>
                <w:numId w:val="5"/>
              </w:numPr>
              <w:spacing w:afterLines="20" w:after="62"/>
              <w:ind w:firstLineChars="0"/>
              <w:jc w:val="left"/>
              <w:rPr>
                <w:ins w:id="2525" w:author="raye" w:date="2018-07-17T12:18:00Z"/>
                <w:rFonts w:ascii="Calibri" w:hAnsi="Calibri" w:cstheme="minorHAnsi"/>
                <w:sz w:val="24"/>
              </w:rPr>
            </w:pPr>
            <w:ins w:id="2526" w:author="raye" w:date="2018-07-17T12:18:00Z">
              <w:r w:rsidRPr="00A23FA3">
                <w:rPr>
                  <w:rFonts w:ascii="Calibri" w:hAnsi="Calibri" w:cstheme="minorHAnsi"/>
                  <w:sz w:val="24"/>
                </w:rPr>
                <w:t>Or manually upload evidences</w:t>
              </w:r>
            </w:ins>
          </w:p>
          <w:p w14:paraId="66C93279" w14:textId="77777777" w:rsidR="006D5533" w:rsidRPr="00A23FA3" w:rsidRDefault="006D5533" w:rsidP="006D5533">
            <w:pPr>
              <w:pStyle w:val="a0"/>
              <w:numPr>
                <w:ilvl w:val="0"/>
                <w:numId w:val="5"/>
              </w:numPr>
              <w:spacing w:afterLines="20" w:after="62"/>
              <w:ind w:firstLineChars="0"/>
              <w:jc w:val="left"/>
              <w:rPr>
                <w:ins w:id="2527" w:author="raye" w:date="2018-07-17T12:18:00Z"/>
                <w:rFonts w:ascii="Calibri" w:hAnsi="Calibri" w:cstheme="minorHAnsi"/>
                <w:sz w:val="24"/>
              </w:rPr>
            </w:pPr>
            <w:ins w:id="2528" w:author="raye" w:date="2018-07-17T12:18:00Z">
              <w:r w:rsidRPr="00A23FA3">
                <w:rPr>
                  <w:rFonts w:ascii="Calibri" w:hAnsi="Calibri" w:cstheme="minorHAnsi"/>
                  <w:sz w:val="24"/>
                </w:rPr>
                <w:t>Signs-off non red flag on case if no unusual activity</w:t>
              </w:r>
            </w:ins>
          </w:p>
          <w:p w14:paraId="1F0EA10E" w14:textId="77777777" w:rsidR="006D5533" w:rsidRPr="00A23FA3" w:rsidRDefault="006D5533" w:rsidP="006D5533">
            <w:pPr>
              <w:pStyle w:val="a0"/>
              <w:numPr>
                <w:ilvl w:val="0"/>
                <w:numId w:val="5"/>
              </w:numPr>
              <w:spacing w:afterLines="20" w:after="62"/>
              <w:ind w:firstLineChars="0"/>
              <w:jc w:val="left"/>
              <w:rPr>
                <w:ins w:id="2529" w:author="raye" w:date="2018-07-17T12:18:00Z"/>
                <w:rFonts w:ascii="Calibri" w:hAnsi="Calibri" w:cstheme="minorHAnsi"/>
                <w:sz w:val="24"/>
              </w:rPr>
            </w:pPr>
            <w:ins w:id="2530" w:author="raye" w:date="2018-07-17T12:18:00Z">
              <w:r w:rsidRPr="00A23FA3">
                <w:rPr>
                  <w:rFonts w:ascii="Calibri" w:hAnsi="Calibri" w:cstheme="minorHAnsi"/>
                  <w:sz w:val="24"/>
                </w:rPr>
                <w:t>Signs-off on case if no unusual activity</w:t>
              </w:r>
              <w:r w:rsidRPr="00A23FA3">
                <w:rPr>
                  <w:rFonts w:ascii="Calibri" w:hAnsi="Calibri" w:cstheme="minorHAnsi"/>
                  <w:szCs w:val="21"/>
                </w:rPr>
                <w:t>,</w:t>
              </w:r>
              <w:r w:rsidRPr="00A23FA3">
                <w:rPr>
                  <w:rFonts w:ascii="Calibri" w:hAnsi="Calibri" w:cstheme="minorHAnsi"/>
                  <w:sz w:val="24"/>
                </w:rPr>
                <w:t xml:space="preserve"> and escalate to TSD compliance approval if EDD form / Case</w:t>
              </w:r>
              <w:r w:rsidRPr="00A23FA3">
                <w:t xml:space="preserve"> </w:t>
              </w:r>
              <w:r w:rsidRPr="00A23FA3">
                <w:rPr>
                  <w:rFonts w:ascii="Calibri" w:hAnsi="Calibri" w:cstheme="minorHAnsi"/>
                  <w:sz w:val="24"/>
                </w:rPr>
                <w:t>by Case form required</w:t>
              </w:r>
            </w:ins>
          </w:p>
          <w:p w14:paraId="7040A9B0" w14:textId="77777777" w:rsidR="006D5533" w:rsidRPr="00A23FA3" w:rsidRDefault="006D5533" w:rsidP="006D5533">
            <w:pPr>
              <w:pStyle w:val="a0"/>
              <w:numPr>
                <w:ilvl w:val="0"/>
                <w:numId w:val="5"/>
              </w:numPr>
              <w:spacing w:afterLines="20" w:after="62"/>
              <w:ind w:firstLineChars="0"/>
              <w:jc w:val="left"/>
              <w:rPr>
                <w:ins w:id="2531" w:author="raye" w:date="2018-07-17T12:18:00Z"/>
                <w:rFonts w:ascii="Calibri" w:hAnsi="Calibri" w:cstheme="minorHAnsi"/>
                <w:sz w:val="24"/>
              </w:rPr>
            </w:pPr>
            <w:ins w:id="2532" w:author="raye" w:date="2018-07-17T12:18:00Z">
              <w:r w:rsidRPr="00A23FA3">
                <w:rPr>
                  <w:rFonts w:ascii="Calibri" w:hAnsi="Calibri" w:cstheme="minorHAnsi"/>
                  <w:sz w:val="24"/>
                </w:rPr>
                <w:t>In the event of unusual activity, including red flags, if any, accompany with EDD , Case by Case form , sign off red flag on case and escalate to Compliance Unit for review &amp; disposition.</w:t>
              </w:r>
            </w:ins>
          </w:p>
          <w:p w14:paraId="7BBAC1D7" w14:textId="49D7EA0C" w:rsidR="006D5533" w:rsidRPr="00A23FA3" w:rsidRDefault="006D5533">
            <w:pPr>
              <w:spacing w:afterLines="20" w:after="62"/>
              <w:jc w:val="left"/>
              <w:rPr>
                <w:ins w:id="2533" w:author="raye" w:date="2018-07-17T12:18:00Z"/>
              </w:rPr>
              <w:pPrChange w:id="2534" w:author="raye" w:date="2018-07-18T13:40:00Z">
                <w:pPr>
                  <w:pStyle w:val="a0"/>
                  <w:spacing w:afterLines="20" w:after="62"/>
                  <w:ind w:left="420" w:firstLineChars="0" w:firstLine="0"/>
                  <w:jc w:val="left"/>
                </w:pPr>
              </w:pPrChange>
            </w:pPr>
          </w:p>
        </w:tc>
      </w:tr>
      <w:tr w:rsidR="00A23FA3" w:rsidRPr="00A23FA3" w14:paraId="51F294AD" w14:textId="77777777" w:rsidTr="001910E4">
        <w:trPr>
          <w:ins w:id="2535" w:author="raye" w:date="2018-07-17T12:18:00Z"/>
        </w:trPr>
        <w:tc>
          <w:tcPr>
            <w:tcW w:w="764" w:type="dxa"/>
            <w:vMerge/>
          </w:tcPr>
          <w:p w14:paraId="34C996E6" w14:textId="77777777" w:rsidR="006D5533" w:rsidRPr="00A23FA3" w:rsidRDefault="006D5533" w:rsidP="001910E4">
            <w:pPr>
              <w:spacing w:afterLines="20" w:after="62"/>
              <w:rPr>
                <w:ins w:id="2536" w:author="raye" w:date="2018-07-17T12:18:00Z"/>
                <w:rFonts w:ascii="Calibri" w:hAnsi="Calibri" w:cstheme="minorHAnsi"/>
                <w:sz w:val="24"/>
              </w:rPr>
            </w:pPr>
          </w:p>
        </w:tc>
        <w:tc>
          <w:tcPr>
            <w:tcW w:w="1362" w:type="dxa"/>
            <w:vMerge w:val="restart"/>
          </w:tcPr>
          <w:p w14:paraId="34AEB625" w14:textId="77777777" w:rsidR="006D5533" w:rsidRPr="00A23FA3" w:rsidRDefault="006D5533" w:rsidP="001910E4">
            <w:pPr>
              <w:spacing w:afterLines="20" w:after="62"/>
              <w:rPr>
                <w:ins w:id="2537" w:author="raye" w:date="2018-07-17T12:18:00Z"/>
                <w:rFonts w:ascii="Calibri" w:hAnsi="Calibri" w:cstheme="minorHAnsi"/>
                <w:sz w:val="24"/>
              </w:rPr>
            </w:pPr>
            <w:ins w:id="2538" w:author="raye" w:date="2018-07-17T12:18:00Z">
              <w:r w:rsidRPr="00A23FA3">
                <w:rPr>
                  <w:rFonts w:ascii="Calibri" w:hAnsi="Calibri" w:cstheme="minorHAnsi"/>
                  <w:sz w:val="24"/>
                </w:rPr>
                <w:t>Compliance</w:t>
              </w:r>
            </w:ins>
          </w:p>
          <w:p w14:paraId="2D8E72F3" w14:textId="77777777" w:rsidR="006D5533" w:rsidRPr="00A23FA3" w:rsidRDefault="006D5533" w:rsidP="001910E4">
            <w:pPr>
              <w:spacing w:afterLines="20" w:after="62"/>
              <w:rPr>
                <w:ins w:id="2539" w:author="raye" w:date="2018-07-17T12:18:00Z"/>
                <w:rFonts w:ascii="Calibri" w:hAnsi="Calibri" w:cstheme="minorHAnsi"/>
                <w:sz w:val="24"/>
              </w:rPr>
            </w:pPr>
            <w:ins w:id="2540" w:author="raye" w:date="2018-07-17T12:18:00Z">
              <w:r w:rsidRPr="00A23FA3">
                <w:rPr>
                  <w:rFonts w:ascii="Calibri" w:hAnsi="Calibri" w:cstheme="minorHAnsi"/>
                  <w:sz w:val="24"/>
                </w:rPr>
                <w:t>Unit</w:t>
              </w:r>
            </w:ins>
          </w:p>
        </w:tc>
        <w:tc>
          <w:tcPr>
            <w:tcW w:w="1418" w:type="dxa"/>
          </w:tcPr>
          <w:p w14:paraId="4CDC8F05" w14:textId="77777777" w:rsidR="006D5533" w:rsidRPr="00A23FA3" w:rsidRDefault="006D5533" w:rsidP="001910E4">
            <w:pPr>
              <w:spacing w:afterLines="20" w:after="62"/>
              <w:jc w:val="left"/>
              <w:rPr>
                <w:ins w:id="2541" w:author="raye" w:date="2018-07-17T12:18:00Z"/>
                <w:rFonts w:ascii="Calibri" w:hAnsi="Calibri" w:cstheme="minorHAnsi"/>
                <w:sz w:val="24"/>
              </w:rPr>
            </w:pPr>
            <w:ins w:id="2542" w:author="raye" w:date="2018-07-17T12:18:00Z">
              <w:r w:rsidRPr="00A23FA3">
                <w:rPr>
                  <w:rFonts w:ascii="Calibri" w:hAnsi="Calibri" w:cstheme="minorHAnsi"/>
                  <w:sz w:val="24"/>
                </w:rPr>
                <w:t>Compliance Supervisor</w:t>
              </w:r>
            </w:ins>
          </w:p>
        </w:tc>
        <w:tc>
          <w:tcPr>
            <w:tcW w:w="4536" w:type="dxa"/>
          </w:tcPr>
          <w:p w14:paraId="44679C3E" w14:textId="77777777" w:rsidR="006D5533" w:rsidRPr="00A23FA3" w:rsidRDefault="006D5533" w:rsidP="006D5533">
            <w:pPr>
              <w:pStyle w:val="a0"/>
              <w:numPr>
                <w:ilvl w:val="0"/>
                <w:numId w:val="5"/>
              </w:numPr>
              <w:spacing w:afterLines="20" w:after="62"/>
              <w:ind w:firstLineChars="0"/>
              <w:jc w:val="left"/>
              <w:rPr>
                <w:ins w:id="2543" w:author="raye" w:date="2018-07-17T12:18:00Z"/>
                <w:rFonts w:ascii="Calibri" w:hAnsi="Calibri" w:cstheme="minorHAnsi"/>
                <w:sz w:val="24"/>
              </w:rPr>
            </w:pPr>
            <w:ins w:id="2544" w:author="raye" w:date="2018-07-17T12:18:00Z">
              <w:r w:rsidRPr="00A23FA3">
                <w:rPr>
                  <w:rFonts w:ascii="Calibri" w:hAnsi="Calibri" w:cstheme="minorHAnsi"/>
                  <w:sz w:val="24"/>
                </w:rPr>
                <w:t>Assigns case to Compliance Analyst for review or additional action(s).</w:t>
              </w:r>
            </w:ins>
          </w:p>
          <w:p w14:paraId="50880E0A" w14:textId="77777777" w:rsidR="006D5533" w:rsidRPr="00A23FA3" w:rsidRDefault="006D5533" w:rsidP="006D5533">
            <w:pPr>
              <w:pStyle w:val="a0"/>
              <w:numPr>
                <w:ilvl w:val="0"/>
                <w:numId w:val="5"/>
              </w:numPr>
              <w:spacing w:afterLines="20" w:after="62"/>
              <w:ind w:firstLineChars="0"/>
              <w:jc w:val="left"/>
              <w:rPr>
                <w:ins w:id="2545" w:author="raye" w:date="2018-07-17T12:18:00Z"/>
                <w:rFonts w:ascii="Calibri" w:hAnsi="Calibri" w:cstheme="minorHAnsi"/>
                <w:sz w:val="24"/>
              </w:rPr>
            </w:pPr>
            <w:ins w:id="2546" w:author="raye" w:date="2018-07-17T12:18:00Z">
              <w:r w:rsidRPr="00A23FA3">
                <w:rPr>
                  <w:rFonts w:ascii="Calibri" w:hAnsi="Calibri" w:cstheme="minorHAnsi"/>
                  <w:sz w:val="24"/>
                </w:rPr>
                <w:t>Reviews and submits to Compliance Analyst for immediate escalation to LCD.</w:t>
              </w:r>
            </w:ins>
          </w:p>
          <w:p w14:paraId="51CAE913" w14:textId="48F74A4F" w:rsidR="006D5533" w:rsidRPr="00A23FA3" w:rsidRDefault="006D5533">
            <w:pPr>
              <w:pStyle w:val="a0"/>
              <w:numPr>
                <w:ilvl w:val="0"/>
                <w:numId w:val="5"/>
              </w:numPr>
              <w:spacing w:afterLines="20" w:after="62"/>
              <w:ind w:firstLineChars="0"/>
              <w:jc w:val="left"/>
              <w:rPr>
                <w:ins w:id="2547" w:author="raye" w:date="2018-07-17T12:18:00Z"/>
                <w:rFonts w:ascii="Calibri" w:hAnsi="Calibri" w:cstheme="minorHAnsi"/>
                <w:sz w:val="24"/>
                <w:rPrChange w:id="2548" w:author="raye" w:date="2018-07-18T13:40:00Z">
                  <w:rPr>
                    <w:ins w:id="2549" w:author="raye" w:date="2018-07-17T12:18:00Z"/>
                    <w:rFonts w:cstheme="minorHAnsi"/>
                    <w:sz w:val="24"/>
                  </w:rPr>
                </w:rPrChange>
              </w:rPr>
              <w:pPrChange w:id="2550" w:author="raye" w:date="2018-07-18T13:40:00Z">
                <w:pPr>
                  <w:pStyle w:val="a0"/>
                  <w:spacing w:afterLines="20" w:after="62"/>
                  <w:ind w:left="420" w:firstLineChars="0" w:firstLine="0"/>
                  <w:jc w:val="left"/>
                </w:pPr>
              </w:pPrChange>
            </w:pPr>
            <w:ins w:id="2551" w:author="raye" w:date="2018-07-17T12:18:00Z">
              <w:r w:rsidRPr="00A23FA3">
                <w:rPr>
                  <w:rFonts w:ascii="Calibri" w:hAnsi="Calibri" w:cstheme="minorHAnsi"/>
                  <w:sz w:val="24"/>
                </w:rPr>
                <w:t>Review Compliance Analyst report and Transaction Risk Mitigation Check List.</w:t>
              </w:r>
              <w:r w:rsidRPr="00A23FA3">
                <w:rPr>
                  <w:rFonts w:ascii="等线" w:eastAsia="等线" w:hAnsi="等线" w:cs="Arial" w:hint="eastAsia"/>
                  <w:szCs w:val="21"/>
                  <w:shd w:val="clear" w:color="auto" w:fill="FFFFFF"/>
                  <w:rPrChange w:id="2552" w:author="raye" w:date="2018-07-18T13:40:00Z">
                    <w:rPr>
                      <w:rFonts w:hint="eastAsia"/>
                      <w:shd w:val="clear" w:color="auto" w:fill="FFFFFF"/>
                    </w:rPr>
                  </w:rPrChange>
                </w:rPr>
                <w:t>。</w:t>
              </w:r>
            </w:ins>
          </w:p>
          <w:p w14:paraId="705C64C7" w14:textId="77777777" w:rsidR="006D5533" w:rsidRPr="00A23FA3" w:rsidRDefault="006D5533" w:rsidP="006D5533">
            <w:pPr>
              <w:pStyle w:val="a0"/>
              <w:numPr>
                <w:ilvl w:val="0"/>
                <w:numId w:val="5"/>
              </w:numPr>
              <w:spacing w:afterLines="20" w:after="62"/>
              <w:ind w:firstLineChars="0"/>
              <w:jc w:val="left"/>
              <w:rPr>
                <w:ins w:id="2553" w:author="raye" w:date="2018-07-17T12:18:00Z"/>
                <w:rFonts w:ascii="Calibri" w:hAnsi="Calibri" w:cstheme="minorHAnsi"/>
                <w:sz w:val="24"/>
              </w:rPr>
            </w:pPr>
            <w:ins w:id="2554" w:author="raye" w:date="2018-07-17T12:18:00Z">
              <w:r w:rsidRPr="00A23FA3">
                <w:rPr>
                  <w:rFonts w:ascii="Calibri" w:hAnsi="Calibri" w:cstheme="minorHAnsi"/>
                  <w:sz w:val="24"/>
                </w:rPr>
                <w:t xml:space="preserve">Signoff non-productive case. </w:t>
              </w:r>
            </w:ins>
          </w:p>
          <w:p w14:paraId="5BBAB007" w14:textId="77777777" w:rsidR="006D5533" w:rsidRPr="00A23FA3" w:rsidRDefault="006D5533" w:rsidP="006D5533">
            <w:pPr>
              <w:pStyle w:val="a0"/>
              <w:numPr>
                <w:ilvl w:val="0"/>
                <w:numId w:val="5"/>
              </w:numPr>
              <w:spacing w:afterLines="20" w:after="62"/>
              <w:ind w:firstLineChars="0"/>
              <w:jc w:val="left"/>
              <w:rPr>
                <w:ins w:id="2555" w:author="raye" w:date="2018-07-17T12:18:00Z"/>
                <w:rFonts w:ascii="Calibri" w:hAnsi="Calibri" w:cstheme="minorHAnsi"/>
                <w:sz w:val="24"/>
              </w:rPr>
            </w:pPr>
            <w:ins w:id="2556" w:author="raye" w:date="2018-07-17T12:18:00Z">
              <w:r w:rsidRPr="00A23FA3">
                <w:rPr>
                  <w:rFonts w:ascii="Calibri" w:hAnsi="Calibri" w:cstheme="minorHAnsi"/>
                  <w:sz w:val="24"/>
                </w:rPr>
                <w:t>Fill out Case Review Check List.</w:t>
              </w:r>
            </w:ins>
          </w:p>
          <w:p w14:paraId="49EE31A0" w14:textId="31F76F77" w:rsidR="006D5533" w:rsidRPr="00A23FA3" w:rsidRDefault="006D5533">
            <w:pPr>
              <w:pStyle w:val="a0"/>
              <w:numPr>
                <w:ilvl w:val="0"/>
                <w:numId w:val="5"/>
              </w:numPr>
              <w:spacing w:afterLines="20" w:after="62"/>
              <w:ind w:firstLineChars="0"/>
              <w:jc w:val="left"/>
              <w:rPr>
                <w:ins w:id="2557" w:author="raye" w:date="2018-07-17T12:18:00Z"/>
                <w:rFonts w:ascii="Calibri" w:hAnsi="Calibri" w:cstheme="minorHAnsi"/>
                <w:sz w:val="24"/>
                <w:rPrChange w:id="2558" w:author="raye" w:date="2018-07-18T13:40:00Z">
                  <w:rPr>
                    <w:ins w:id="2559" w:author="raye" w:date="2018-07-17T12:18:00Z"/>
                    <w:rFonts w:ascii="等线" w:eastAsia="等线" w:hAnsi="等线" w:cstheme="minorHAnsi"/>
                    <w:szCs w:val="21"/>
                  </w:rPr>
                </w:rPrChange>
              </w:rPr>
              <w:pPrChange w:id="2560" w:author="raye" w:date="2018-07-18T13:40:00Z">
                <w:pPr>
                  <w:pStyle w:val="a0"/>
                  <w:spacing w:afterLines="20" w:after="62"/>
                  <w:ind w:left="420" w:firstLineChars="0" w:firstLine="0"/>
                  <w:jc w:val="left"/>
                </w:pPr>
              </w:pPrChange>
            </w:pPr>
            <w:ins w:id="2561" w:author="raye" w:date="2018-07-17T12:18:00Z">
              <w:r w:rsidRPr="00A23FA3">
                <w:rPr>
                  <w:rFonts w:ascii="Calibri" w:hAnsi="Calibri" w:cstheme="minorHAnsi"/>
                  <w:sz w:val="24"/>
                </w:rPr>
                <w:t>Raise productive case to BSA Officer for decision.</w:t>
              </w:r>
            </w:ins>
          </w:p>
        </w:tc>
      </w:tr>
      <w:tr w:rsidR="00A23FA3" w:rsidRPr="00A23FA3" w14:paraId="3343E242" w14:textId="77777777" w:rsidTr="001910E4">
        <w:trPr>
          <w:ins w:id="2562" w:author="raye" w:date="2018-07-17T12:18:00Z"/>
        </w:trPr>
        <w:tc>
          <w:tcPr>
            <w:tcW w:w="764" w:type="dxa"/>
            <w:vMerge/>
          </w:tcPr>
          <w:p w14:paraId="623E8A9C" w14:textId="77777777" w:rsidR="006D5533" w:rsidRPr="00A23FA3" w:rsidRDefault="006D5533" w:rsidP="001910E4">
            <w:pPr>
              <w:spacing w:afterLines="20" w:after="62"/>
              <w:rPr>
                <w:ins w:id="2563" w:author="raye" w:date="2018-07-17T12:18:00Z"/>
                <w:rFonts w:ascii="Calibri" w:hAnsi="Calibri" w:cstheme="minorHAnsi"/>
                <w:sz w:val="24"/>
              </w:rPr>
            </w:pPr>
          </w:p>
        </w:tc>
        <w:tc>
          <w:tcPr>
            <w:tcW w:w="1362" w:type="dxa"/>
            <w:vMerge/>
          </w:tcPr>
          <w:p w14:paraId="145873BE" w14:textId="77777777" w:rsidR="006D5533" w:rsidRPr="00A23FA3" w:rsidRDefault="006D5533" w:rsidP="001910E4">
            <w:pPr>
              <w:spacing w:afterLines="20" w:after="62"/>
              <w:rPr>
                <w:ins w:id="2564" w:author="raye" w:date="2018-07-17T12:18:00Z"/>
                <w:rFonts w:ascii="Calibri" w:hAnsi="Calibri" w:cstheme="minorHAnsi"/>
                <w:sz w:val="24"/>
              </w:rPr>
            </w:pPr>
          </w:p>
        </w:tc>
        <w:tc>
          <w:tcPr>
            <w:tcW w:w="1418" w:type="dxa"/>
          </w:tcPr>
          <w:p w14:paraId="205CF72C" w14:textId="77777777" w:rsidR="006D5533" w:rsidRPr="00A23FA3" w:rsidRDefault="006D5533" w:rsidP="001910E4">
            <w:pPr>
              <w:spacing w:afterLines="20" w:after="62"/>
              <w:jc w:val="left"/>
              <w:rPr>
                <w:ins w:id="2565" w:author="raye" w:date="2018-07-17T12:18:00Z"/>
                <w:rFonts w:ascii="Calibri" w:hAnsi="Calibri" w:cstheme="minorHAnsi"/>
                <w:sz w:val="24"/>
              </w:rPr>
            </w:pPr>
            <w:ins w:id="2566" w:author="raye" w:date="2018-07-17T12:18:00Z">
              <w:r w:rsidRPr="00A23FA3">
                <w:rPr>
                  <w:rFonts w:ascii="Calibri" w:hAnsi="Calibri" w:cstheme="minorHAnsi"/>
                  <w:sz w:val="24"/>
                </w:rPr>
                <w:t>Compliance Analyst</w:t>
              </w:r>
            </w:ins>
          </w:p>
        </w:tc>
        <w:tc>
          <w:tcPr>
            <w:tcW w:w="4536" w:type="dxa"/>
          </w:tcPr>
          <w:p w14:paraId="298320D6" w14:textId="77777777" w:rsidR="006D5533" w:rsidRPr="00A23FA3" w:rsidRDefault="006D5533" w:rsidP="006D5533">
            <w:pPr>
              <w:pStyle w:val="a0"/>
              <w:numPr>
                <w:ilvl w:val="0"/>
                <w:numId w:val="5"/>
              </w:numPr>
              <w:spacing w:afterLines="20" w:after="62"/>
              <w:ind w:firstLineChars="0"/>
              <w:jc w:val="left"/>
              <w:rPr>
                <w:ins w:id="2567" w:author="raye" w:date="2018-07-17T12:18:00Z"/>
                <w:rFonts w:ascii="Calibri" w:hAnsi="Calibri" w:cstheme="minorHAnsi"/>
                <w:sz w:val="24"/>
              </w:rPr>
            </w:pPr>
            <w:ins w:id="2568" w:author="raye" w:date="2018-07-17T12:18:00Z">
              <w:r w:rsidRPr="00A23FA3">
                <w:rPr>
                  <w:rFonts w:ascii="Calibri" w:hAnsi="Calibri" w:cstheme="minorHAnsi"/>
                  <w:sz w:val="24"/>
                </w:rPr>
                <w:t>Review and check case report from operations unit.</w:t>
              </w:r>
            </w:ins>
          </w:p>
          <w:p w14:paraId="6A555709" w14:textId="77777777" w:rsidR="006D5533" w:rsidRPr="00A23FA3" w:rsidRDefault="006D5533" w:rsidP="006D5533">
            <w:pPr>
              <w:pStyle w:val="a0"/>
              <w:numPr>
                <w:ilvl w:val="0"/>
                <w:numId w:val="5"/>
              </w:numPr>
              <w:spacing w:afterLines="20" w:after="62"/>
              <w:ind w:firstLineChars="0"/>
              <w:jc w:val="left"/>
              <w:rPr>
                <w:ins w:id="2569" w:author="raye" w:date="2018-07-17T12:18:00Z"/>
                <w:rFonts w:ascii="Calibri" w:hAnsi="Calibri" w:cstheme="minorHAnsi"/>
                <w:sz w:val="24"/>
              </w:rPr>
            </w:pPr>
            <w:ins w:id="2570" w:author="raye" w:date="2018-07-17T12:18:00Z">
              <w:r w:rsidRPr="00A23FA3">
                <w:rPr>
                  <w:rFonts w:ascii="Calibri" w:hAnsi="Calibri" w:cstheme="minorHAnsi"/>
                  <w:sz w:val="24"/>
                </w:rPr>
                <w:t>Raise case to LCD team for special approval if needed.</w:t>
              </w:r>
            </w:ins>
          </w:p>
          <w:p w14:paraId="72CE30EB" w14:textId="77777777" w:rsidR="006D5533" w:rsidRPr="00A23FA3" w:rsidRDefault="006D5533" w:rsidP="006D5533">
            <w:pPr>
              <w:pStyle w:val="a0"/>
              <w:numPr>
                <w:ilvl w:val="0"/>
                <w:numId w:val="5"/>
              </w:numPr>
              <w:spacing w:afterLines="20" w:after="62"/>
              <w:ind w:firstLineChars="0"/>
              <w:jc w:val="left"/>
              <w:rPr>
                <w:ins w:id="2571" w:author="raye" w:date="2018-07-17T12:18:00Z"/>
                <w:rFonts w:ascii="Calibri" w:hAnsi="Calibri" w:cstheme="minorHAnsi"/>
                <w:sz w:val="24"/>
              </w:rPr>
            </w:pPr>
            <w:ins w:id="2572" w:author="raye" w:date="2018-07-17T12:18:00Z">
              <w:r w:rsidRPr="00A23FA3">
                <w:rPr>
                  <w:rFonts w:ascii="Calibri" w:hAnsi="Calibri" w:cstheme="minorHAnsi"/>
                  <w:sz w:val="24"/>
                </w:rPr>
                <w:t>Generate case Supplementary Notes.</w:t>
              </w:r>
            </w:ins>
          </w:p>
          <w:p w14:paraId="4EB4C04A" w14:textId="77777777" w:rsidR="006D5533" w:rsidRPr="00A23FA3" w:rsidRDefault="006D5533" w:rsidP="006D5533">
            <w:pPr>
              <w:pStyle w:val="a0"/>
              <w:numPr>
                <w:ilvl w:val="0"/>
                <w:numId w:val="5"/>
              </w:numPr>
              <w:spacing w:afterLines="20" w:after="62"/>
              <w:ind w:firstLineChars="0"/>
              <w:jc w:val="left"/>
              <w:rPr>
                <w:ins w:id="2573" w:author="raye" w:date="2018-07-17T12:18:00Z"/>
                <w:rFonts w:ascii="Calibri" w:hAnsi="Calibri" w:cstheme="minorHAnsi"/>
                <w:sz w:val="24"/>
              </w:rPr>
            </w:pPr>
            <w:ins w:id="2574" w:author="raye" w:date="2018-07-17T12:18:00Z">
              <w:r w:rsidRPr="00A23FA3">
                <w:rPr>
                  <w:rFonts w:ascii="Calibri" w:hAnsi="Calibri" w:cstheme="minorHAnsi"/>
                  <w:sz w:val="24"/>
                </w:rPr>
                <w:t>Initialize Case Review Check List if necessary.</w:t>
              </w:r>
            </w:ins>
          </w:p>
          <w:p w14:paraId="7C37111F" w14:textId="77777777" w:rsidR="006D5533" w:rsidRPr="00A23FA3" w:rsidRDefault="006D5533" w:rsidP="006D5533">
            <w:pPr>
              <w:pStyle w:val="a0"/>
              <w:numPr>
                <w:ilvl w:val="0"/>
                <w:numId w:val="5"/>
              </w:numPr>
              <w:spacing w:afterLines="20" w:after="62"/>
              <w:ind w:firstLineChars="0"/>
              <w:jc w:val="left"/>
              <w:rPr>
                <w:ins w:id="2575" w:author="raye" w:date="2018-07-17T12:18:00Z"/>
                <w:rFonts w:ascii="Calibri" w:hAnsi="Calibri" w:cstheme="minorHAnsi"/>
                <w:sz w:val="24"/>
              </w:rPr>
            </w:pPr>
            <w:ins w:id="2576" w:author="raye" w:date="2018-07-17T12:18:00Z">
              <w:r w:rsidRPr="00A23FA3">
                <w:rPr>
                  <w:rFonts w:ascii="Calibri" w:hAnsi="Calibri" w:cstheme="minorHAnsi"/>
                  <w:sz w:val="24"/>
                </w:rPr>
                <w:t>Execute additional due diligence and upload additional evidence if necessary.</w:t>
              </w:r>
            </w:ins>
          </w:p>
          <w:p w14:paraId="69BB5469" w14:textId="77777777" w:rsidR="006D5533" w:rsidRPr="00A23FA3" w:rsidRDefault="006D5533" w:rsidP="006D5533">
            <w:pPr>
              <w:pStyle w:val="a0"/>
              <w:numPr>
                <w:ilvl w:val="0"/>
                <w:numId w:val="5"/>
              </w:numPr>
              <w:spacing w:afterLines="20" w:after="62"/>
              <w:ind w:firstLineChars="0"/>
              <w:jc w:val="left"/>
              <w:rPr>
                <w:ins w:id="2577" w:author="raye" w:date="2018-07-17T12:18:00Z"/>
                <w:rFonts w:ascii="Calibri" w:hAnsi="Calibri" w:cstheme="minorHAnsi"/>
                <w:sz w:val="24"/>
              </w:rPr>
            </w:pPr>
            <w:ins w:id="2578" w:author="raye" w:date="2018-07-17T12:18:00Z">
              <w:r w:rsidRPr="00A23FA3">
                <w:rPr>
                  <w:rFonts w:ascii="Calibri" w:hAnsi="Calibri" w:cstheme="minorHAnsi"/>
                  <w:sz w:val="24"/>
                </w:rPr>
                <w:t>Upload Evidence manually.</w:t>
              </w:r>
            </w:ins>
          </w:p>
          <w:p w14:paraId="52A23123" w14:textId="6F13FCE8" w:rsidR="006D5533" w:rsidRPr="00A23FA3" w:rsidRDefault="006D5533" w:rsidP="001910E4">
            <w:pPr>
              <w:pStyle w:val="a0"/>
              <w:spacing w:afterLines="20" w:after="62"/>
              <w:ind w:left="420" w:firstLineChars="0" w:firstLine="0"/>
              <w:jc w:val="left"/>
              <w:rPr>
                <w:ins w:id="2579" w:author="raye" w:date="2018-07-17T12:18:00Z"/>
                <w:rFonts w:ascii="等线" w:eastAsia="等线" w:hAnsi="等线" w:cstheme="minorHAnsi"/>
                <w:szCs w:val="21"/>
              </w:rPr>
            </w:pPr>
          </w:p>
        </w:tc>
      </w:tr>
      <w:tr w:rsidR="00A23FA3" w:rsidRPr="00A23FA3" w14:paraId="7833B3B9" w14:textId="77777777" w:rsidTr="001910E4">
        <w:trPr>
          <w:ins w:id="2580" w:author="raye" w:date="2018-07-17T12:18:00Z"/>
        </w:trPr>
        <w:tc>
          <w:tcPr>
            <w:tcW w:w="764" w:type="dxa"/>
            <w:vMerge/>
          </w:tcPr>
          <w:p w14:paraId="4E4BCFF3" w14:textId="77777777" w:rsidR="006D5533" w:rsidRPr="00A23FA3" w:rsidRDefault="006D5533" w:rsidP="001910E4">
            <w:pPr>
              <w:spacing w:afterLines="20" w:after="62"/>
              <w:rPr>
                <w:ins w:id="2581" w:author="raye" w:date="2018-07-17T12:18:00Z"/>
                <w:rFonts w:ascii="Calibri" w:hAnsi="Calibri" w:cstheme="minorHAnsi"/>
                <w:sz w:val="24"/>
              </w:rPr>
            </w:pPr>
          </w:p>
        </w:tc>
        <w:tc>
          <w:tcPr>
            <w:tcW w:w="1362" w:type="dxa"/>
            <w:vMerge/>
          </w:tcPr>
          <w:p w14:paraId="4D756C2D" w14:textId="77777777" w:rsidR="006D5533" w:rsidRPr="00A23FA3" w:rsidRDefault="006D5533" w:rsidP="001910E4">
            <w:pPr>
              <w:spacing w:afterLines="20" w:after="62"/>
              <w:rPr>
                <w:ins w:id="2582" w:author="raye" w:date="2018-07-17T12:18:00Z"/>
                <w:rFonts w:ascii="Calibri" w:hAnsi="Calibri" w:cstheme="minorHAnsi"/>
                <w:sz w:val="24"/>
              </w:rPr>
            </w:pPr>
          </w:p>
        </w:tc>
        <w:tc>
          <w:tcPr>
            <w:tcW w:w="1418" w:type="dxa"/>
          </w:tcPr>
          <w:p w14:paraId="2CC3DE74" w14:textId="77777777" w:rsidR="006D5533" w:rsidRPr="00A23FA3" w:rsidRDefault="006D5533" w:rsidP="001910E4">
            <w:pPr>
              <w:spacing w:afterLines="20" w:after="62"/>
              <w:jc w:val="left"/>
              <w:rPr>
                <w:ins w:id="2583" w:author="raye" w:date="2018-07-17T12:18:00Z"/>
                <w:rFonts w:ascii="Calibri" w:hAnsi="Calibri" w:cstheme="minorHAnsi"/>
                <w:sz w:val="24"/>
              </w:rPr>
            </w:pPr>
            <w:ins w:id="2584" w:author="raye" w:date="2018-07-17T12:18:00Z">
              <w:r w:rsidRPr="00A23FA3">
                <w:rPr>
                  <w:rFonts w:ascii="Calibri" w:hAnsi="Calibri" w:cstheme="minorHAnsi"/>
                  <w:sz w:val="24"/>
                </w:rPr>
                <w:t>Compliance BSA Officer</w:t>
              </w:r>
            </w:ins>
          </w:p>
        </w:tc>
        <w:tc>
          <w:tcPr>
            <w:tcW w:w="4536" w:type="dxa"/>
          </w:tcPr>
          <w:p w14:paraId="7139D564" w14:textId="77777777" w:rsidR="006D5533" w:rsidRPr="00A23FA3" w:rsidRDefault="006D5533" w:rsidP="006D5533">
            <w:pPr>
              <w:pStyle w:val="a0"/>
              <w:numPr>
                <w:ilvl w:val="0"/>
                <w:numId w:val="5"/>
              </w:numPr>
              <w:spacing w:afterLines="20" w:after="62"/>
              <w:ind w:firstLineChars="0"/>
              <w:jc w:val="left"/>
              <w:rPr>
                <w:ins w:id="2585" w:author="raye" w:date="2018-07-17T12:18:00Z"/>
                <w:rFonts w:ascii="Calibri" w:hAnsi="Calibri" w:cstheme="minorHAnsi"/>
                <w:sz w:val="24"/>
              </w:rPr>
            </w:pPr>
            <w:ins w:id="2586" w:author="raye" w:date="2018-07-17T12:18:00Z">
              <w:r w:rsidRPr="00A23FA3">
                <w:rPr>
                  <w:rFonts w:ascii="Calibri" w:hAnsi="Calibri" w:cstheme="minorHAnsi"/>
                  <w:sz w:val="24"/>
                </w:rPr>
                <w:t>Review case and confirm Case Review Check List.</w:t>
              </w:r>
            </w:ins>
          </w:p>
          <w:p w14:paraId="1B2CCC78" w14:textId="77777777" w:rsidR="006D5533" w:rsidRPr="00A23FA3" w:rsidRDefault="006D5533" w:rsidP="006D5533">
            <w:pPr>
              <w:pStyle w:val="a0"/>
              <w:numPr>
                <w:ilvl w:val="0"/>
                <w:numId w:val="5"/>
              </w:numPr>
              <w:spacing w:afterLines="20" w:after="62"/>
              <w:ind w:firstLineChars="0"/>
              <w:jc w:val="left"/>
              <w:rPr>
                <w:ins w:id="2587" w:author="raye" w:date="2018-07-17T12:18:00Z"/>
                <w:rFonts w:ascii="Calibri" w:hAnsi="Calibri" w:cstheme="minorHAnsi"/>
                <w:sz w:val="24"/>
              </w:rPr>
            </w:pPr>
            <w:ins w:id="2588" w:author="raye" w:date="2018-07-17T12:18:00Z">
              <w:r w:rsidRPr="00A23FA3">
                <w:rPr>
                  <w:rFonts w:ascii="Calibri" w:hAnsi="Calibri" w:cstheme="minorHAnsi"/>
                  <w:sz w:val="24"/>
                </w:rPr>
                <w:t>Return case to Compliance Analyst for additional due diligence process.</w:t>
              </w:r>
            </w:ins>
          </w:p>
          <w:p w14:paraId="08FD3681" w14:textId="77777777" w:rsidR="006D5533" w:rsidRPr="00A23FA3" w:rsidRDefault="006D5533" w:rsidP="006D5533">
            <w:pPr>
              <w:pStyle w:val="a0"/>
              <w:numPr>
                <w:ilvl w:val="0"/>
                <w:numId w:val="5"/>
              </w:numPr>
              <w:spacing w:afterLines="20" w:after="62"/>
              <w:ind w:firstLineChars="0"/>
              <w:jc w:val="left"/>
              <w:rPr>
                <w:ins w:id="2589" w:author="raye" w:date="2018-07-17T12:18:00Z"/>
                <w:rFonts w:ascii="Calibri" w:hAnsi="Calibri" w:cstheme="minorHAnsi"/>
                <w:sz w:val="24"/>
              </w:rPr>
            </w:pPr>
            <w:ins w:id="2590" w:author="raye" w:date="2018-07-17T12:18:00Z">
              <w:r w:rsidRPr="00A23FA3">
                <w:rPr>
                  <w:rFonts w:ascii="Calibri" w:hAnsi="Calibri" w:cstheme="minorHAnsi"/>
                  <w:sz w:val="24"/>
                </w:rPr>
                <w:t>Sign-off transaction case (approve or reject).</w:t>
              </w:r>
            </w:ins>
          </w:p>
          <w:p w14:paraId="7F6F36B9" w14:textId="77777777" w:rsidR="006D5533" w:rsidRPr="00A23FA3" w:rsidRDefault="006D5533" w:rsidP="006D5533">
            <w:pPr>
              <w:pStyle w:val="a0"/>
              <w:numPr>
                <w:ilvl w:val="0"/>
                <w:numId w:val="5"/>
              </w:numPr>
              <w:spacing w:afterLines="20" w:after="62"/>
              <w:ind w:firstLineChars="0"/>
              <w:jc w:val="left"/>
              <w:rPr>
                <w:ins w:id="2591" w:author="raye" w:date="2018-07-17T12:18:00Z"/>
                <w:rFonts w:ascii="Calibri" w:hAnsi="Calibri" w:cstheme="minorHAnsi"/>
                <w:sz w:val="24"/>
              </w:rPr>
            </w:pPr>
            <w:ins w:id="2592" w:author="raye" w:date="2018-07-17T12:18:00Z">
              <w:r w:rsidRPr="00A23FA3">
                <w:rPr>
                  <w:rFonts w:ascii="Calibri" w:hAnsi="Calibri" w:cstheme="minorHAnsi"/>
                  <w:sz w:val="24"/>
                </w:rPr>
                <w:t>Complete case unusual/suspicious activity form and refer to LCD for SAR recommendations.</w:t>
              </w:r>
            </w:ins>
          </w:p>
          <w:p w14:paraId="787E9E06" w14:textId="77777777" w:rsidR="006D5533" w:rsidRPr="00A23FA3" w:rsidRDefault="006D5533" w:rsidP="006D5533">
            <w:pPr>
              <w:pStyle w:val="a0"/>
              <w:numPr>
                <w:ilvl w:val="0"/>
                <w:numId w:val="5"/>
              </w:numPr>
              <w:spacing w:afterLines="20" w:after="62"/>
              <w:ind w:firstLineChars="0"/>
              <w:jc w:val="left"/>
              <w:rPr>
                <w:ins w:id="2593" w:author="raye" w:date="2018-07-17T12:18:00Z"/>
                <w:rFonts w:ascii="Calibri" w:hAnsi="Calibri" w:cstheme="minorHAnsi"/>
                <w:sz w:val="24"/>
              </w:rPr>
            </w:pPr>
            <w:ins w:id="2594" w:author="raye" w:date="2018-07-17T12:18:00Z">
              <w:r w:rsidRPr="00A23FA3">
                <w:rPr>
                  <w:rFonts w:ascii="Calibri" w:hAnsi="Calibri" w:cstheme="minorHAnsi"/>
                  <w:sz w:val="24"/>
                </w:rPr>
                <w:t>Upload Evidence manually.</w:t>
              </w:r>
            </w:ins>
          </w:p>
          <w:p w14:paraId="2C815201" w14:textId="02B20AE0" w:rsidR="006D5533" w:rsidRPr="00A23FA3" w:rsidRDefault="006D5533">
            <w:pPr>
              <w:spacing w:afterLines="20" w:after="62"/>
              <w:jc w:val="left"/>
              <w:rPr>
                <w:ins w:id="2595" w:author="raye" w:date="2018-07-17T12:18:00Z"/>
                <w:rFonts w:ascii="等线" w:eastAsia="等线" w:hAnsi="等线" w:cstheme="minorHAnsi"/>
                <w:szCs w:val="21"/>
                <w:rPrChange w:id="2596" w:author="raye" w:date="2018-07-18T13:41:00Z">
                  <w:rPr>
                    <w:ins w:id="2597" w:author="raye" w:date="2018-07-17T12:18:00Z"/>
                  </w:rPr>
                </w:rPrChange>
              </w:rPr>
              <w:pPrChange w:id="2598" w:author="raye" w:date="2018-07-18T13:41:00Z">
                <w:pPr>
                  <w:pStyle w:val="a0"/>
                  <w:spacing w:afterLines="20" w:after="62"/>
                  <w:ind w:left="420" w:firstLineChars="0" w:firstLine="0"/>
                  <w:jc w:val="left"/>
                </w:pPr>
              </w:pPrChange>
            </w:pPr>
          </w:p>
        </w:tc>
      </w:tr>
      <w:tr w:rsidR="006D5533" w:rsidRPr="00A23FA3" w14:paraId="233AE87D" w14:textId="77777777" w:rsidTr="001910E4">
        <w:trPr>
          <w:ins w:id="2599" w:author="raye" w:date="2018-07-17T12:18:00Z"/>
        </w:trPr>
        <w:tc>
          <w:tcPr>
            <w:tcW w:w="764" w:type="dxa"/>
          </w:tcPr>
          <w:p w14:paraId="7282A55C" w14:textId="77777777" w:rsidR="006D5533" w:rsidRPr="00A23FA3" w:rsidRDefault="006D5533" w:rsidP="001910E4">
            <w:pPr>
              <w:spacing w:afterLines="20" w:after="62"/>
              <w:rPr>
                <w:ins w:id="2600" w:author="raye" w:date="2018-07-17T12:18:00Z"/>
                <w:rFonts w:ascii="Calibri" w:hAnsi="Calibri" w:cstheme="minorHAnsi"/>
                <w:sz w:val="24"/>
              </w:rPr>
            </w:pPr>
            <w:ins w:id="2601" w:author="raye" w:date="2018-07-17T12:18:00Z">
              <w:r w:rsidRPr="00A23FA3">
                <w:rPr>
                  <w:rFonts w:ascii="Calibri" w:hAnsi="Calibri" w:cstheme="minorHAnsi"/>
                  <w:sz w:val="24"/>
                </w:rPr>
                <w:t>LCD</w:t>
              </w:r>
            </w:ins>
          </w:p>
          <w:p w14:paraId="190E9CA8" w14:textId="77777777" w:rsidR="006D5533" w:rsidRPr="00A23FA3" w:rsidRDefault="006D5533" w:rsidP="001910E4">
            <w:pPr>
              <w:spacing w:afterLines="20" w:after="62"/>
              <w:rPr>
                <w:ins w:id="2602" w:author="raye" w:date="2018-07-17T12:18:00Z"/>
                <w:rFonts w:ascii="Calibri" w:hAnsi="Calibri" w:cstheme="minorHAnsi"/>
                <w:sz w:val="24"/>
              </w:rPr>
            </w:pPr>
            <w:ins w:id="2603" w:author="raye" w:date="2018-07-17T12:18:00Z">
              <w:r w:rsidRPr="00A23FA3">
                <w:rPr>
                  <w:rFonts w:ascii="Calibri" w:hAnsi="Calibri" w:cstheme="minorHAnsi"/>
                  <w:sz w:val="24"/>
                </w:rPr>
                <w:t>Dept.</w:t>
              </w:r>
            </w:ins>
          </w:p>
        </w:tc>
        <w:tc>
          <w:tcPr>
            <w:tcW w:w="1362" w:type="dxa"/>
          </w:tcPr>
          <w:p w14:paraId="609C919A" w14:textId="77777777" w:rsidR="006D5533" w:rsidRPr="00A23FA3" w:rsidRDefault="006D5533" w:rsidP="001910E4">
            <w:pPr>
              <w:spacing w:afterLines="20" w:after="62"/>
              <w:rPr>
                <w:ins w:id="2604" w:author="raye" w:date="2018-07-17T12:18:00Z"/>
                <w:rFonts w:ascii="Calibri" w:hAnsi="Calibri" w:cstheme="minorHAnsi"/>
                <w:sz w:val="24"/>
              </w:rPr>
            </w:pPr>
            <w:ins w:id="2605" w:author="raye" w:date="2018-07-17T12:18:00Z">
              <w:r w:rsidRPr="00A23FA3">
                <w:rPr>
                  <w:rFonts w:ascii="Calibri" w:hAnsi="Calibri" w:cstheme="minorHAnsi"/>
                  <w:sz w:val="24"/>
                </w:rPr>
                <w:t>LCD Team</w:t>
              </w:r>
            </w:ins>
          </w:p>
          <w:p w14:paraId="718AA01A" w14:textId="77777777" w:rsidR="006D5533" w:rsidRPr="00A23FA3" w:rsidRDefault="006D5533" w:rsidP="001910E4">
            <w:pPr>
              <w:spacing w:afterLines="20" w:after="62"/>
              <w:rPr>
                <w:ins w:id="2606" w:author="raye" w:date="2018-07-17T12:18:00Z"/>
                <w:rFonts w:ascii="Calibri" w:hAnsi="Calibri" w:cstheme="minorHAnsi"/>
                <w:sz w:val="24"/>
              </w:rPr>
            </w:pPr>
          </w:p>
        </w:tc>
        <w:tc>
          <w:tcPr>
            <w:tcW w:w="1418" w:type="dxa"/>
          </w:tcPr>
          <w:p w14:paraId="6E2CF982" w14:textId="77777777" w:rsidR="006D5533" w:rsidRPr="00A23FA3" w:rsidRDefault="006D5533" w:rsidP="001910E4">
            <w:pPr>
              <w:spacing w:afterLines="20" w:after="62"/>
              <w:jc w:val="left"/>
              <w:rPr>
                <w:ins w:id="2607" w:author="raye" w:date="2018-07-17T12:18:00Z"/>
                <w:rFonts w:ascii="Calibri" w:hAnsi="Calibri" w:cstheme="minorHAnsi"/>
                <w:sz w:val="24"/>
              </w:rPr>
            </w:pPr>
            <w:ins w:id="2608" w:author="raye" w:date="2018-07-17T12:18:00Z">
              <w:r w:rsidRPr="00A23FA3">
                <w:rPr>
                  <w:rFonts w:ascii="Calibri" w:hAnsi="Calibri" w:cstheme="minorHAnsi"/>
                  <w:sz w:val="24"/>
                </w:rPr>
                <w:t xml:space="preserve">LCD </w:t>
              </w:r>
            </w:ins>
          </w:p>
        </w:tc>
        <w:tc>
          <w:tcPr>
            <w:tcW w:w="4536" w:type="dxa"/>
          </w:tcPr>
          <w:p w14:paraId="4E6CD800" w14:textId="77777777" w:rsidR="006D5533" w:rsidRPr="00A23FA3" w:rsidRDefault="006D5533" w:rsidP="006D5533">
            <w:pPr>
              <w:pStyle w:val="a0"/>
              <w:numPr>
                <w:ilvl w:val="0"/>
                <w:numId w:val="5"/>
              </w:numPr>
              <w:spacing w:afterLines="20" w:after="62"/>
              <w:ind w:firstLineChars="0"/>
              <w:jc w:val="left"/>
              <w:rPr>
                <w:ins w:id="2609" w:author="raye" w:date="2018-07-17T12:18:00Z"/>
                <w:rFonts w:ascii="Calibri" w:hAnsi="Calibri" w:cstheme="minorHAnsi"/>
                <w:sz w:val="24"/>
              </w:rPr>
            </w:pPr>
            <w:ins w:id="2610" w:author="raye" w:date="2018-07-17T12:18:00Z">
              <w:r w:rsidRPr="00A23FA3">
                <w:rPr>
                  <w:rFonts w:ascii="Calibri" w:hAnsi="Calibri" w:cstheme="minorHAnsi"/>
                  <w:sz w:val="24"/>
                </w:rPr>
                <w:t>Reviews case information requiring LCD review (includes immediately escalation by Compliance Analyst and escalation by BSA Officer)</w:t>
              </w:r>
            </w:ins>
          </w:p>
          <w:p w14:paraId="714890C1" w14:textId="77777777" w:rsidR="006D5533" w:rsidRPr="00A23FA3" w:rsidRDefault="006D5533" w:rsidP="006D5533">
            <w:pPr>
              <w:pStyle w:val="a0"/>
              <w:numPr>
                <w:ilvl w:val="0"/>
                <w:numId w:val="5"/>
              </w:numPr>
              <w:spacing w:afterLines="20" w:after="62"/>
              <w:ind w:firstLineChars="0"/>
              <w:jc w:val="left"/>
              <w:rPr>
                <w:ins w:id="2611" w:author="raye" w:date="2018-07-17T12:18:00Z"/>
                <w:rFonts w:ascii="Calibri" w:hAnsi="Calibri" w:cstheme="minorHAnsi"/>
                <w:sz w:val="24"/>
              </w:rPr>
            </w:pPr>
            <w:ins w:id="2612" w:author="raye" w:date="2018-07-17T12:18:00Z">
              <w:r w:rsidRPr="00A23FA3">
                <w:rPr>
                  <w:rFonts w:ascii="Calibri" w:hAnsi="Calibri" w:cstheme="minorHAnsi"/>
                  <w:sz w:val="24"/>
                </w:rPr>
                <w:t>Provide comments and feedback on LCD process result to TSD in this system.</w:t>
              </w:r>
            </w:ins>
          </w:p>
          <w:p w14:paraId="07E6258B" w14:textId="3E7D5618" w:rsidR="006D5533" w:rsidRPr="00A23FA3" w:rsidRDefault="006D5533" w:rsidP="001910E4">
            <w:pPr>
              <w:pStyle w:val="a0"/>
              <w:spacing w:afterLines="20" w:after="62"/>
              <w:ind w:left="420" w:firstLineChars="0" w:firstLine="0"/>
              <w:jc w:val="left"/>
              <w:rPr>
                <w:ins w:id="2613" w:author="raye" w:date="2018-07-17T12:18:00Z"/>
                <w:rFonts w:ascii="等线" w:eastAsia="等线" w:hAnsi="等线" w:cstheme="minorHAnsi"/>
                <w:szCs w:val="21"/>
              </w:rPr>
            </w:pPr>
          </w:p>
        </w:tc>
      </w:tr>
    </w:tbl>
    <w:p w14:paraId="25F5D695" w14:textId="77777777" w:rsidR="006D5533" w:rsidRPr="00A23FA3" w:rsidRDefault="006D5533" w:rsidP="006D5533">
      <w:pPr>
        <w:rPr>
          <w:ins w:id="2614" w:author="raye" w:date="2018-07-17T12:18:00Z"/>
        </w:rPr>
      </w:pPr>
    </w:p>
    <w:p w14:paraId="6335DD6E" w14:textId="77777777" w:rsidR="006D5533" w:rsidRPr="00A23FA3" w:rsidRDefault="006D5533" w:rsidP="006D5533">
      <w:pPr>
        <w:spacing w:afterLines="50" w:after="156"/>
        <w:rPr>
          <w:ins w:id="2615" w:author="raye" w:date="2018-07-17T12:18:00Z"/>
          <w:rFonts w:ascii="Calibri" w:hAnsi="Calibri" w:cstheme="minorHAnsi"/>
          <w:sz w:val="24"/>
        </w:rPr>
      </w:pPr>
    </w:p>
    <w:p w14:paraId="247CB3DB" w14:textId="77777777" w:rsidR="006D5533" w:rsidRPr="00A23FA3" w:rsidRDefault="006D5533" w:rsidP="006D5533">
      <w:pPr>
        <w:spacing w:afterLines="50" w:after="156"/>
        <w:ind w:firstLineChars="177" w:firstLine="425"/>
        <w:rPr>
          <w:ins w:id="2616" w:author="raye" w:date="2018-07-17T12:18:00Z"/>
          <w:rFonts w:ascii="Calibri" w:hAnsi="Calibri" w:cstheme="minorHAnsi"/>
          <w:sz w:val="24"/>
        </w:rPr>
      </w:pPr>
    </w:p>
    <w:p w14:paraId="0FF9F46D" w14:textId="378D55C2" w:rsidR="00D20749" w:rsidRPr="00A23FA3" w:rsidDel="006D5533" w:rsidRDefault="00D20749">
      <w:pPr>
        <w:numPr>
          <w:ilvl w:val="1"/>
          <w:numId w:val="3"/>
        </w:numPr>
        <w:tabs>
          <w:tab w:val="num" w:pos="635"/>
          <w:tab w:val="num" w:pos="992"/>
        </w:tabs>
        <w:spacing w:line="360" w:lineRule="auto"/>
        <w:ind w:leftChars="100" w:left="635" w:hanging="425"/>
        <w:rPr>
          <w:del w:id="2617" w:author="raye" w:date="2018-07-17T12:18:00Z"/>
          <w:rFonts w:ascii="Times New Roman" w:eastAsia="宋体" w:hAnsi="Times New Roman" w:cs="Times New Roman"/>
          <w:i/>
          <w:sz w:val="24"/>
          <w:szCs w:val="24"/>
          <w:rPrChange w:id="2618" w:author="raye" w:date="2018-07-17T10:02:00Z">
            <w:rPr>
              <w:del w:id="2619" w:author="raye" w:date="2018-07-17T12:18:00Z"/>
              <w:rFonts w:ascii="Calibri" w:hAnsi="Calibri" w:cstheme="minorHAnsi"/>
              <w:b/>
            </w:rPr>
          </w:rPrChange>
        </w:rPr>
        <w:pPrChange w:id="2620" w:author="raye" w:date="2018-07-17T10:02:00Z">
          <w:pPr>
            <w:pStyle w:val="2"/>
            <w:numPr>
              <w:numId w:val="3"/>
            </w:numPr>
            <w:tabs>
              <w:tab w:val="clear" w:pos="1440"/>
              <w:tab w:val="left" w:pos="709"/>
            </w:tabs>
            <w:spacing w:afterLines="50" w:after="156"/>
            <w:ind w:left="567" w:hanging="567"/>
          </w:pPr>
        </w:pPrChange>
      </w:pPr>
      <w:del w:id="2621" w:author="raye" w:date="2018-07-17T12:18:00Z">
        <w:r w:rsidRPr="00A23FA3" w:rsidDel="006D5533">
          <w:rPr>
            <w:rFonts w:ascii="Times New Roman" w:eastAsia="宋体" w:hAnsi="Times New Roman" w:cs="Times New Roman"/>
            <w:i/>
            <w:sz w:val="24"/>
            <w:szCs w:val="24"/>
            <w:rPrChange w:id="2622" w:author="raye" w:date="2018-07-17T10:02:00Z">
              <w:rPr>
                <w:rFonts w:ascii="Calibri" w:hAnsi="Calibri" w:cstheme="minorHAnsi"/>
                <w:b/>
              </w:rPr>
            </w:rPrChange>
          </w:rPr>
          <w:delText>Business Roles</w:delText>
        </w:r>
        <w:bookmarkEnd w:id="2465"/>
        <w:bookmarkEnd w:id="2466"/>
      </w:del>
    </w:p>
    <w:p w14:paraId="0322A7D5" w14:textId="5CF137E4" w:rsidR="001B131C" w:rsidRPr="00A23FA3" w:rsidDel="006D5533" w:rsidRDefault="00757113" w:rsidP="001E3F09">
      <w:pPr>
        <w:spacing w:afterLines="50" w:after="156"/>
        <w:ind w:firstLineChars="177" w:firstLine="425"/>
        <w:rPr>
          <w:del w:id="2623" w:author="raye" w:date="2018-07-17T12:18:00Z"/>
          <w:rFonts w:ascii="Calibri" w:hAnsi="Calibri" w:cstheme="minorHAnsi"/>
          <w:sz w:val="24"/>
        </w:rPr>
      </w:pPr>
      <w:del w:id="2624" w:author="raye" w:date="2018-07-17T12:18:00Z">
        <w:r w:rsidRPr="00A23FA3" w:rsidDel="006D5533">
          <w:rPr>
            <w:rFonts w:ascii="Calibri" w:hAnsi="Calibri" w:cstheme="minorHAnsi"/>
            <w:sz w:val="24"/>
          </w:rPr>
          <w:delText xml:space="preserve">There are </w:delText>
        </w:r>
        <w:r w:rsidR="008F4029" w:rsidRPr="00A23FA3" w:rsidDel="006D5533">
          <w:rPr>
            <w:rFonts w:ascii="Calibri" w:hAnsi="Calibri" w:cstheme="minorHAnsi"/>
            <w:sz w:val="24"/>
          </w:rPr>
          <w:delText>five work roles within</w:delText>
        </w:r>
        <w:r w:rsidRPr="00A23FA3" w:rsidDel="006D5533">
          <w:rPr>
            <w:rFonts w:ascii="Calibri" w:hAnsi="Calibri" w:cstheme="minorHAnsi"/>
            <w:sz w:val="24"/>
          </w:rPr>
          <w:delText xml:space="preserve"> </w:delText>
        </w:r>
        <w:r w:rsidR="00D36FA7" w:rsidRPr="00A23FA3" w:rsidDel="006D5533">
          <w:rPr>
            <w:rFonts w:ascii="Calibri" w:hAnsi="Calibri" w:cstheme="minorHAnsi"/>
            <w:sz w:val="24"/>
          </w:rPr>
          <w:delText xml:space="preserve">whole </w:delText>
        </w:r>
        <w:r w:rsidRPr="00A23FA3" w:rsidDel="006D5533">
          <w:rPr>
            <w:rFonts w:ascii="Calibri" w:hAnsi="Calibri" w:cstheme="minorHAnsi"/>
            <w:sz w:val="24"/>
          </w:rPr>
          <w:delText xml:space="preserve">TSD </w:delText>
        </w:r>
        <w:r w:rsidR="008F4029" w:rsidRPr="00A23FA3" w:rsidDel="006D5533">
          <w:rPr>
            <w:rFonts w:ascii="Calibri" w:hAnsi="Calibri" w:cstheme="minorHAnsi"/>
            <w:sz w:val="24"/>
          </w:rPr>
          <w:delText>team</w:delText>
        </w:r>
        <w:r w:rsidR="003B7591" w:rsidRPr="00A23FA3" w:rsidDel="006D5533">
          <w:rPr>
            <w:rFonts w:ascii="Calibri" w:hAnsi="Calibri" w:cstheme="minorHAnsi"/>
            <w:sz w:val="24"/>
          </w:rPr>
          <w:delText xml:space="preserve"> and one LCD work role</w:delText>
        </w:r>
        <w:r w:rsidR="008F4029" w:rsidRPr="00A23FA3" w:rsidDel="006D5533">
          <w:rPr>
            <w:rFonts w:ascii="Calibri" w:hAnsi="Calibri" w:cstheme="minorHAnsi"/>
            <w:sz w:val="24"/>
          </w:rPr>
          <w:delText xml:space="preserve"> during</w:delText>
        </w:r>
        <w:r w:rsidRPr="00A23FA3" w:rsidDel="006D5533">
          <w:rPr>
            <w:rFonts w:ascii="Calibri" w:hAnsi="Calibri" w:cstheme="minorHAnsi"/>
            <w:sz w:val="24"/>
          </w:rPr>
          <w:delText xml:space="preserve"> Trade Finance Screening processin</w:delText>
        </w:r>
        <w:r w:rsidR="008F4029" w:rsidRPr="00A23FA3" w:rsidDel="006D5533">
          <w:rPr>
            <w:rFonts w:ascii="Calibri" w:hAnsi="Calibri" w:cstheme="minorHAnsi"/>
            <w:sz w:val="24"/>
          </w:rPr>
          <w:delText>g</w:delText>
        </w:r>
        <w:r w:rsidRPr="00A23FA3" w:rsidDel="006D5533">
          <w:rPr>
            <w:rFonts w:ascii="Calibri" w:hAnsi="Calibri" w:cstheme="minorHAnsi"/>
            <w:sz w:val="24"/>
          </w:rPr>
          <w:delText>:</w:delText>
        </w:r>
      </w:del>
    </w:p>
    <w:tbl>
      <w:tblPr>
        <w:tblStyle w:val="a9"/>
        <w:tblW w:w="8080" w:type="dxa"/>
        <w:tblInd w:w="279" w:type="dxa"/>
        <w:tblLook w:val="04A0" w:firstRow="1" w:lastRow="0" w:firstColumn="1" w:lastColumn="0" w:noHBand="0" w:noVBand="1"/>
      </w:tblPr>
      <w:tblGrid>
        <w:gridCol w:w="764"/>
        <w:gridCol w:w="1362"/>
        <w:gridCol w:w="1418"/>
        <w:gridCol w:w="4536"/>
      </w:tblGrid>
      <w:tr w:rsidR="00A23FA3" w:rsidRPr="00A23FA3" w:rsidDel="006D5533" w14:paraId="7429EE17" w14:textId="77777777" w:rsidTr="00F779E6">
        <w:trPr>
          <w:del w:id="2625" w:author="raye" w:date="2018-07-17T12:18:00Z"/>
        </w:trPr>
        <w:tc>
          <w:tcPr>
            <w:tcW w:w="764" w:type="dxa"/>
            <w:shd w:val="clear" w:color="auto" w:fill="D0CECE" w:themeFill="background2" w:themeFillShade="E6"/>
          </w:tcPr>
          <w:p w14:paraId="73989847" w14:textId="2CFA0D28" w:rsidR="004636D1" w:rsidRPr="00A23FA3" w:rsidDel="006D5533" w:rsidRDefault="004636D1" w:rsidP="00BF71D7">
            <w:pPr>
              <w:spacing w:afterLines="20" w:after="62"/>
              <w:rPr>
                <w:del w:id="2626" w:author="raye" w:date="2018-07-17T12:18:00Z"/>
                <w:rFonts w:ascii="Calibri" w:hAnsi="Calibri" w:cstheme="minorHAnsi"/>
                <w:b/>
                <w:sz w:val="24"/>
              </w:rPr>
            </w:pPr>
            <w:del w:id="2627" w:author="raye" w:date="2018-07-17T12:18:00Z">
              <w:r w:rsidRPr="00A23FA3" w:rsidDel="006D5533">
                <w:rPr>
                  <w:rFonts w:ascii="Calibri" w:hAnsi="Calibri" w:cstheme="minorHAnsi"/>
                  <w:b/>
                  <w:sz w:val="24"/>
                </w:rPr>
                <w:delText>Dept.</w:delText>
              </w:r>
            </w:del>
          </w:p>
        </w:tc>
        <w:tc>
          <w:tcPr>
            <w:tcW w:w="1362" w:type="dxa"/>
            <w:shd w:val="clear" w:color="auto" w:fill="D0CECE" w:themeFill="background2" w:themeFillShade="E6"/>
          </w:tcPr>
          <w:p w14:paraId="638D4CA0" w14:textId="0FD77D84" w:rsidR="004636D1" w:rsidRPr="00A23FA3" w:rsidDel="006D5533" w:rsidRDefault="004636D1" w:rsidP="00BF71D7">
            <w:pPr>
              <w:spacing w:afterLines="20" w:after="62"/>
              <w:rPr>
                <w:del w:id="2628" w:author="raye" w:date="2018-07-17T12:18:00Z"/>
                <w:rFonts w:ascii="Calibri" w:hAnsi="Calibri" w:cstheme="minorHAnsi"/>
                <w:b/>
                <w:sz w:val="24"/>
              </w:rPr>
            </w:pPr>
            <w:del w:id="2629" w:author="raye" w:date="2018-07-17T12:18:00Z">
              <w:r w:rsidRPr="00A23FA3" w:rsidDel="006D5533">
                <w:rPr>
                  <w:rFonts w:ascii="Calibri" w:hAnsi="Calibri" w:cstheme="minorHAnsi"/>
                  <w:b/>
                  <w:sz w:val="24"/>
                </w:rPr>
                <w:delText>Unit</w:delText>
              </w:r>
            </w:del>
          </w:p>
        </w:tc>
        <w:tc>
          <w:tcPr>
            <w:tcW w:w="1418" w:type="dxa"/>
            <w:shd w:val="clear" w:color="auto" w:fill="D0CECE" w:themeFill="background2" w:themeFillShade="E6"/>
          </w:tcPr>
          <w:p w14:paraId="3EC18373" w14:textId="58F6FD74" w:rsidR="004636D1" w:rsidRPr="00A23FA3" w:rsidDel="006D5533" w:rsidRDefault="004636D1" w:rsidP="00BF71D7">
            <w:pPr>
              <w:spacing w:afterLines="20" w:after="62"/>
              <w:rPr>
                <w:del w:id="2630" w:author="raye" w:date="2018-07-17T12:18:00Z"/>
                <w:rFonts w:ascii="Calibri" w:hAnsi="Calibri" w:cstheme="minorHAnsi"/>
                <w:b/>
                <w:sz w:val="24"/>
              </w:rPr>
            </w:pPr>
            <w:del w:id="2631" w:author="raye" w:date="2018-07-17T12:18:00Z">
              <w:r w:rsidRPr="00A23FA3" w:rsidDel="006D5533">
                <w:rPr>
                  <w:rFonts w:ascii="Calibri" w:hAnsi="Calibri" w:cstheme="minorHAnsi"/>
                  <w:b/>
                  <w:sz w:val="24"/>
                </w:rPr>
                <w:delText>Roles</w:delText>
              </w:r>
            </w:del>
          </w:p>
        </w:tc>
        <w:tc>
          <w:tcPr>
            <w:tcW w:w="4536" w:type="dxa"/>
            <w:shd w:val="clear" w:color="auto" w:fill="D0CECE" w:themeFill="background2" w:themeFillShade="E6"/>
          </w:tcPr>
          <w:p w14:paraId="20DC9DC8" w14:textId="2FDD8198" w:rsidR="004636D1" w:rsidRPr="00A23FA3" w:rsidDel="006D5533" w:rsidRDefault="004636D1" w:rsidP="00BF71D7">
            <w:pPr>
              <w:spacing w:afterLines="20" w:after="62"/>
              <w:rPr>
                <w:del w:id="2632" w:author="raye" w:date="2018-07-17T12:18:00Z"/>
                <w:rFonts w:ascii="Calibri" w:hAnsi="Calibri" w:cstheme="minorHAnsi"/>
                <w:b/>
                <w:sz w:val="24"/>
              </w:rPr>
            </w:pPr>
            <w:del w:id="2633" w:author="raye" w:date="2018-07-17T12:18:00Z">
              <w:r w:rsidRPr="00A23FA3" w:rsidDel="006D5533">
                <w:rPr>
                  <w:rFonts w:ascii="Calibri" w:hAnsi="Calibri" w:cstheme="minorHAnsi"/>
                  <w:b/>
                  <w:sz w:val="24"/>
                </w:rPr>
                <w:delText xml:space="preserve">Permission </w:delText>
              </w:r>
              <w:r w:rsidR="00BD3BAA" w:rsidRPr="00A23FA3" w:rsidDel="006D5533">
                <w:rPr>
                  <w:rFonts w:ascii="Calibri" w:hAnsi="Calibri" w:cstheme="minorHAnsi"/>
                  <w:b/>
                  <w:sz w:val="24"/>
                </w:rPr>
                <w:delText>Operations and</w:delText>
              </w:r>
              <w:r w:rsidRPr="00A23FA3" w:rsidDel="006D5533">
                <w:rPr>
                  <w:rFonts w:ascii="Calibri" w:hAnsi="Calibri" w:cstheme="minorHAnsi"/>
                  <w:b/>
                  <w:sz w:val="24"/>
                </w:rPr>
                <w:delText xml:space="preserve"> Function</w:delText>
              </w:r>
              <w:r w:rsidR="00BD3BAA" w:rsidRPr="00A23FA3" w:rsidDel="006D5533">
                <w:rPr>
                  <w:rFonts w:ascii="Calibri" w:hAnsi="Calibri" w:cstheme="minorHAnsi"/>
                  <w:b/>
                  <w:sz w:val="24"/>
                </w:rPr>
                <w:delText>s</w:delText>
              </w:r>
            </w:del>
          </w:p>
        </w:tc>
      </w:tr>
      <w:tr w:rsidR="00A23FA3" w:rsidRPr="00A23FA3" w:rsidDel="006D5533" w14:paraId="079FD5FB" w14:textId="77777777" w:rsidTr="00F779E6">
        <w:trPr>
          <w:del w:id="2634" w:author="raye" w:date="2018-07-17T12:18:00Z"/>
        </w:trPr>
        <w:tc>
          <w:tcPr>
            <w:tcW w:w="764" w:type="dxa"/>
            <w:vMerge w:val="restart"/>
          </w:tcPr>
          <w:p w14:paraId="7D3FFF35" w14:textId="377F0E14" w:rsidR="004636D1" w:rsidRPr="00A23FA3" w:rsidDel="006D5533" w:rsidRDefault="00F5656E" w:rsidP="00BF71D7">
            <w:pPr>
              <w:spacing w:afterLines="20" w:after="62"/>
              <w:rPr>
                <w:del w:id="2635" w:author="raye" w:date="2018-07-17T12:18:00Z"/>
                <w:rFonts w:ascii="Calibri" w:hAnsi="Calibri" w:cstheme="minorHAnsi"/>
                <w:sz w:val="24"/>
              </w:rPr>
            </w:pPr>
            <w:del w:id="2636" w:author="raye" w:date="2018-07-17T12:18:00Z">
              <w:r w:rsidRPr="00A23FA3" w:rsidDel="006D5533">
                <w:rPr>
                  <w:rFonts w:ascii="Calibri" w:hAnsi="Calibri" w:cstheme="minorHAnsi"/>
                  <w:sz w:val="24"/>
                </w:rPr>
                <w:delText>TSD</w:delText>
              </w:r>
            </w:del>
          </w:p>
          <w:p w14:paraId="474A9FA9" w14:textId="204BF52D" w:rsidR="00F5656E" w:rsidRPr="00A23FA3" w:rsidDel="006D5533" w:rsidRDefault="00F5656E" w:rsidP="00BF71D7">
            <w:pPr>
              <w:spacing w:afterLines="20" w:after="62"/>
              <w:rPr>
                <w:del w:id="2637" w:author="raye" w:date="2018-07-17T12:18:00Z"/>
                <w:rFonts w:ascii="Calibri" w:hAnsi="Calibri" w:cstheme="minorHAnsi"/>
                <w:sz w:val="24"/>
              </w:rPr>
            </w:pPr>
            <w:del w:id="2638" w:author="raye" w:date="2018-07-17T12:18:00Z">
              <w:r w:rsidRPr="00A23FA3" w:rsidDel="006D5533">
                <w:rPr>
                  <w:rFonts w:ascii="Calibri" w:hAnsi="Calibri" w:cstheme="minorHAnsi"/>
                  <w:sz w:val="24"/>
                </w:rPr>
                <w:delText>Dept.</w:delText>
              </w:r>
            </w:del>
          </w:p>
        </w:tc>
        <w:tc>
          <w:tcPr>
            <w:tcW w:w="1362" w:type="dxa"/>
            <w:vMerge w:val="restart"/>
          </w:tcPr>
          <w:p w14:paraId="23F4D494" w14:textId="1166B938" w:rsidR="004636D1" w:rsidRPr="00A23FA3" w:rsidDel="006D5533" w:rsidRDefault="004636D1" w:rsidP="00BF71D7">
            <w:pPr>
              <w:spacing w:afterLines="20" w:after="62"/>
              <w:rPr>
                <w:del w:id="2639" w:author="raye" w:date="2018-07-17T12:18:00Z"/>
                <w:rFonts w:ascii="Calibri" w:hAnsi="Calibri" w:cstheme="minorHAnsi"/>
                <w:sz w:val="24"/>
              </w:rPr>
            </w:pPr>
            <w:del w:id="2640" w:author="raye" w:date="2018-07-17T12:18:00Z">
              <w:r w:rsidRPr="00A23FA3" w:rsidDel="006D5533">
                <w:rPr>
                  <w:rFonts w:ascii="Calibri" w:hAnsi="Calibri" w:cstheme="minorHAnsi"/>
                  <w:sz w:val="24"/>
                </w:rPr>
                <w:delText>Operation</w:delText>
              </w:r>
            </w:del>
          </w:p>
          <w:p w14:paraId="028C028B" w14:textId="2CDC5F8E" w:rsidR="004636D1" w:rsidRPr="00A23FA3" w:rsidDel="006D5533" w:rsidRDefault="004636D1" w:rsidP="00BF71D7">
            <w:pPr>
              <w:spacing w:afterLines="20" w:after="62"/>
              <w:rPr>
                <w:del w:id="2641" w:author="raye" w:date="2018-07-17T12:18:00Z"/>
                <w:rFonts w:ascii="Calibri" w:hAnsi="Calibri" w:cstheme="minorHAnsi"/>
                <w:sz w:val="24"/>
              </w:rPr>
            </w:pPr>
            <w:del w:id="2642" w:author="raye" w:date="2018-07-17T12:18:00Z">
              <w:r w:rsidRPr="00A23FA3" w:rsidDel="006D5533">
                <w:rPr>
                  <w:rFonts w:ascii="Calibri" w:hAnsi="Calibri" w:cstheme="minorHAnsi"/>
                  <w:sz w:val="24"/>
                </w:rPr>
                <w:delText>Unit</w:delText>
              </w:r>
            </w:del>
          </w:p>
        </w:tc>
        <w:tc>
          <w:tcPr>
            <w:tcW w:w="1418" w:type="dxa"/>
          </w:tcPr>
          <w:p w14:paraId="504A3AA1" w14:textId="341B1E65" w:rsidR="004636D1" w:rsidRPr="00A23FA3" w:rsidDel="006D5533" w:rsidRDefault="009E51F8" w:rsidP="00BF71D7">
            <w:pPr>
              <w:spacing w:afterLines="20" w:after="62"/>
              <w:rPr>
                <w:del w:id="2643" w:author="raye" w:date="2018-07-17T12:18:00Z"/>
                <w:rFonts w:ascii="Calibri" w:hAnsi="Calibri" w:cstheme="minorHAnsi"/>
                <w:sz w:val="24"/>
              </w:rPr>
            </w:pPr>
            <w:del w:id="2644" w:author="raye" w:date="2018-07-17T12:18:00Z">
              <w:r w:rsidRPr="00A23FA3" w:rsidDel="006D5533">
                <w:rPr>
                  <w:rFonts w:ascii="Calibri" w:hAnsi="Calibri" w:cstheme="minorHAnsi"/>
                  <w:sz w:val="24"/>
                </w:rPr>
                <w:delText xml:space="preserve">Operations </w:delText>
              </w:r>
              <w:r w:rsidR="00D927EC" w:rsidRPr="00A23FA3" w:rsidDel="006D5533">
                <w:rPr>
                  <w:rFonts w:ascii="Calibri" w:hAnsi="Calibri" w:cstheme="minorHAnsi"/>
                  <w:sz w:val="24"/>
                </w:rPr>
                <w:delText>Analyst</w:delText>
              </w:r>
            </w:del>
          </w:p>
        </w:tc>
        <w:tc>
          <w:tcPr>
            <w:tcW w:w="4536" w:type="dxa"/>
          </w:tcPr>
          <w:p w14:paraId="4AB80BCE" w14:textId="0F69D665" w:rsidR="004636D1" w:rsidRPr="00A23FA3" w:rsidDel="006D5533" w:rsidRDefault="004636D1" w:rsidP="00BF71D7">
            <w:pPr>
              <w:pStyle w:val="a0"/>
              <w:numPr>
                <w:ilvl w:val="0"/>
                <w:numId w:val="5"/>
              </w:numPr>
              <w:spacing w:afterLines="20" w:after="62"/>
              <w:ind w:firstLineChars="0"/>
              <w:jc w:val="left"/>
              <w:rPr>
                <w:del w:id="2645" w:author="raye" w:date="2018-07-17T12:18:00Z"/>
                <w:rFonts w:ascii="Calibri" w:hAnsi="Calibri" w:cstheme="minorHAnsi"/>
                <w:sz w:val="24"/>
              </w:rPr>
            </w:pPr>
            <w:del w:id="2646" w:author="raye" w:date="2018-07-17T12:18:00Z">
              <w:r w:rsidRPr="00A23FA3" w:rsidDel="006D5533">
                <w:rPr>
                  <w:rFonts w:ascii="Calibri" w:hAnsi="Calibri" w:cstheme="minorHAnsi"/>
                  <w:sz w:val="24"/>
                </w:rPr>
                <w:delText xml:space="preserve">Create Case </w:delText>
              </w:r>
            </w:del>
          </w:p>
          <w:p w14:paraId="11A9BC19" w14:textId="6A52A207" w:rsidR="004636D1" w:rsidRPr="00A23FA3" w:rsidDel="006D5533" w:rsidRDefault="004636D1" w:rsidP="00BF71D7">
            <w:pPr>
              <w:pStyle w:val="a0"/>
              <w:numPr>
                <w:ilvl w:val="0"/>
                <w:numId w:val="5"/>
              </w:numPr>
              <w:spacing w:afterLines="20" w:after="62"/>
              <w:ind w:firstLineChars="0"/>
              <w:jc w:val="left"/>
              <w:rPr>
                <w:del w:id="2647" w:author="raye" w:date="2018-07-17T12:18:00Z"/>
                <w:rFonts w:ascii="Calibri" w:hAnsi="Calibri" w:cstheme="minorHAnsi"/>
                <w:sz w:val="24"/>
              </w:rPr>
            </w:pPr>
            <w:del w:id="2648" w:author="raye" w:date="2018-07-17T12:18:00Z">
              <w:r w:rsidRPr="00A23FA3" w:rsidDel="006D5533">
                <w:rPr>
                  <w:rFonts w:ascii="Calibri" w:hAnsi="Calibri" w:cstheme="minorHAnsi"/>
                  <w:sz w:val="24"/>
                </w:rPr>
                <w:delText xml:space="preserve">Upload Transaction Business Documents </w:delText>
              </w:r>
            </w:del>
          </w:p>
          <w:p w14:paraId="40365A38" w14:textId="147DF5D0" w:rsidR="004636D1" w:rsidRPr="00A23FA3" w:rsidDel="006D5533" w:rsidRDefault="0016578C" w:rsidP="00BF71D7">
            <w:pPr>
              <w:pStyle w:val="a0"/>
              <w:numPr>
                <w:ilvl w:val="0"/>
                <w:numId w:val="5"/>
              </w:numPr>
              <w:spacing w:afterLines="20" w:after="62"/>
              <w:ind w:firstLineChars="0"/>
              <w:jc w:val="left"/>
              <w:rPr>
                <w:del w:id="2649" w:author="raye" w:date="2018-07-17T12:18:00Z"/>
                <w:rFonts w:ascii="Calibri" w:hAnsi="Calibri" w:cstheme="minorHAnsi"/>
                <w:sz w:val="24"/>
              </w:rPr>
            </w:pPr>
            <w:del w:id="2650" w:author="raye" w:date="2018-07-17T12:18:00Z">
              <w:r w:rsidRPr="00A23FA3" w:rsidDel="006D5533">
                <w:rPr>
                  <w:rFonts w:ascii="Calibri" w:hAnsi="Calibri" w:cstheme="minorHAnsi"/>
                  <w:sz w:val="24"/>
                </w:rPr>
                <w:delText>Edit and input t</w:delText>
              </w:r>
              <w:r w:rsidR="004636D1" w:rsidRPr="00A23FA3" w:rsidDel="006D5533">
                <w:rPr>
                  <w:rFonts w:ascii="Calibri" w:hAnsi="Calibri" w:cstheme="minorHAnsi"/>
                  <w:sz w:val="24"/>
                </w:rPr>
                <w:delText xml:space="preserve">ransaction </w:delText>
              </w:r>
              <w:r w:rsidRPr="00A23FA3" w:rsidDel="006D5533">
                <w:rPr>
                  <w:rFonts w:ascii="Calibri" w:hAnsi="Calibri" w:cstheme="minorHAnsi"/>
                  <w:sz w:val="24"/>
                </w:rPr>
                <w:delText>d</w:delText>
              </w:r>
              <w:r w:rsidR="004636D1" w:rsidRPr="00A23FA3" w:rsidDel="006D5533">
                <w:rPr>
                  <w:rFonts w:ascii="Calibri" w:hAnsi="Calibri" w:cstheme="minorHAnsi"/>
                  <w:sz w:val="24"/>
                </w:rPr>
                <w:delText xml:space="preserve">ocument data </w:delText>
              </w:r>
            </w:del>
          </w:p>
          <w:p w14:paraId="7C784A22" w14:textId="3F4BE270" w:rsidR="00AE3066" w:rsidRPr="00A23FA3" w:rsidDel="006D5533" w:rsidRDefault="00AE3066" w:rsidP="00BF71D7">
            <w:pPr>
              <w:pStyle w:val="a0"/>
              <w:numPr>
                <w:ilvl w:val="0"/>
                <w:numId w:val="5"/>
              </w:numPr>
              <w:spacing w:afterLines="20" w:after="62"/>
              <w:ind w:firstLineChars="0"/>
              <w:jc w:val="left"/>
              <w:rPr>
                <w:del w:id="2651" w:author="raye" w:date="2018-07-17T12:18:00Z"/>
                <w:rFonts w:ascii="Calibri" w:hAnsi="Calibri" w:cstheme="minorHAnsi"/>
                <w:sz w:val="24"/>
              </w:rPr>
            </w:pPr>
            <w:del w:id="2652" w:author="raye" w:date="2018-07-17T12:18:00Z">
              <w:r w:rsidRPr="00A23FA3" w:rsidDel="006D5533">
                <w:rPr>
                  <w:rFonts w:ascii="Calibri" w:hAnsi="Calibri" w:cstheme="minorHAnsi"/>
                  <w:sz w:val="24"/>
                </w:rPr>
                <w:delText>Case verification</w:delText>
              </w:r>
            </w:del>
          </w:p>
          <w:p w14:paraId="37A1D1E4" w14:textId="400E0E2A" w:rsidR="004636D1" w:rsidRPr="00A23FA3" w:rsidDel="006D5533" w:rsidRDefault="004636D1" w:rsidP="00BF71D7">
            <w:pPr>
              <w:pStyle w:val="a0"/>
              <w:numPr>
                <w:ilvl w:val="0"/>
                <w:numId w:val="5"/>
              </w:numPr>
              <w:spacing w:afterLines="20" w:after="62"/>
              <w:ind w:firstLineChars="0"/>
              <w:jc w:val="left"/>
              <w:rPr>
                <w:del w:id="2653" w:author="raye" w:date="2018-07-17T12:18:00Z"/>
                <w:rFonts w:ascii="Calibri" w:hAnsi="Calibri" w:cstheme="minorHAnsi"/>
                <w:sz w:val="24"/>
              </w:rPr>
            </w:pPr>
            <w:del w:id="2654" w:author="raye" w:date="2018-07-17T12:18:00Z">
              <w:r w:rsidRPr="00A23FA3" w:rsidDel="006D5533">
                <w:rPr>
                  <w:rFonts w:ascii="Calibri" w:hAnsi="Calibri" w:cstheme="minorHAnsi"/>
                  <w:sz w:val="24"/>
                </w:rPr>
                <w:delText>Complete</w:delText>
              </w:r>
              <w:r w:rsidR="00AE3066" w:rsidRPr="00A23FA3" w:rsidDel="006D5533">
                <w:rPr>
                  <w:rFonts w:ascii="Calibri" w:hAnsi="Calibri" w:cstheme="minorHAnsi"/>
                  <w:sz w:val="24"/>
                </w:rPr>
                <w:delText xml:space="preserve"> case</w:delText>
              </w:r>
              <w:r w:rsidRPr="00A23FA3" w:rsidDel="006D5533">
                <w:rPr>
                  <w:rFonts w:ascii="Calibri" w:hAnsi="Calibri" w:cstheme="minorHAnsi"/>
                  <w:sz w:val="24"/>
                </w:rPr>
                <w:delText xml:space="preserve"> </w:delText>
              </w:r>
              <w:r w:rsidR="0016578C" w:rsidRPr="00A23FA3" w:rsidDel="006D5533">
                <w:rPr>
                  <w:rFonts w:ascii="Calibri" w:hAnsi="Calibri" w:cstheme="minorHAnsi"/>
                  <w:sz w:val="24"/>
                </w:rPr>
                <w:delText>Transaction Risk Mitigation Check List</w:delText>
              </w:r>
              <w:r w:rsidR="008734C7" w:rsidRPr="00A23FA3" w:rsidDel="006D5533">
                <w:rPr>
                  <w:rFonts w:ascii="Calibri" w:hAnsi="Calibri" w:cstheme="minorHAnsi"/>
                  <w:sz w:val="24"/>
                </w:rPr>
                <w:delText xml:space="preserve"> </w:delText>
              </w:r>
              <w:r w:rsidRPr="00A23FA3" w:rsidDel="006D5533">
                <w:rPr>
                  <w:rFonts w:ascii="Calibri" w:hAnsi="Calibri" w:cstheme="minorHAnsi"/>
                  <w:sz w:val="24"/>
                </w:rPr>
                <w:delText>(35 Questions)</w:delText>
              </w:r>
            </w:del>
          </w:p>
          <w:p w14:paraId="2AED0C39" w14:textId="6AC9AD01" w:rsidR="004636D1" w:rsidRPr="00A23FA3" w:rsidDel="006D5533" w:rsidRDefault="004636D1" w:rsidP="00BF71D7">
            <w:pPr>
              <w:pStyle w:val="a0"/>
              <w:numPr>
                <w:ilvl w:val="0"/>
                <w:numId w:val="5"/>
              </w:numPr>
              <w:spacing w:afterLines="20" w:after="62"/>
              <w:ind w:firstLineChars="0"/>
              <w:jc w:val="left"/>
              <w:rPr>
                <w:del w:id="2655" w:author="raye" w:date="2018-07-17T12:18:00Z"/>
                <w:rFonts w:ascii="Calibri" w:hAnsi="Calibri" w:cstheme="minorHAnsi"/>
                <w:sz w:val="24"/>
              </w:rPr>
            </w:pPr>
            <w:del w:id="2656" w:author="raye" w:date="2018-07-17T12:18:00Z">
              <w:r w:rsidRPr="00A23FA3" w:rsidDel="006D5533">
                <w:rPr>
                  <w:rFonts w:ascii="Calibri" w:hAnsi="Calibri" w:cstheme="minorHAnsi"/>
                  <w:sz w:val="24"/>
                </w:rPr>
                <w:delText xml:space="preserve">Generate </w:delText>
              </w:r>
              <w:r w:rsidR="0016578C" w:rsidRPr="00A23FA3" w:rsidDel="006D5533">
                <w:rPr>
                  <w:rFonts w:ascii="Calibri" w:hAnsi="Calibri" w:cstheme="minorHAnsi"/>
                  <w:sz w:val="24"/>
                </w:rPr>
                <w:delText>Transaction Risk Mitigation R</w:delText>
              </w:r>
              <w:r w:rsidRPr="00A23FA3" w:rsidDel="006D5533">
                <w:rPr>
                  <w:rFonts w:ascii="Calibri" w:hAnsi="Calibri" w:cstheme="minorHAnsi"/>
                  <w:sz w:val="24"/>
                </w:rPr>
                <w:delText>eport</w:delText>
              </w:r>
            </w:del>
          </w:p>
          <w:p w14:paraId="1ADA463B" w14:textId="55FEE6D7" w:rsidR="00D94C94" w:rsidRPr="00A23FA3" w:rsidDel="006D5533" w:rsidRDefault="00D94C94" w:rsidP="00D94C94">
            <w:pPr>
              <w:pStyle w:val="a0"/>
              <w:numPr>
                <w:ilvl w:val="0"/>
                <w:numId w:val="5"/>
              </w:numPr>
              <w:ind w:firstLineChars="0"/>
              <w:rPr>
                <w:del w:id="2657" w:author="raye" w:date="2018-07-17T12:18:00Z"/>
                <w:rFonts w:ascii="Calibri" w:hAnsi="Calibri" w:cstheme="minorHAnsi"/>
                <w:sz w:val="24"/>
              </w:rPr>
            </w:pPr>
            <w:del w:id="2658" w:author="raye" w:date="2018-07-17T12:18:00Z">
              <w:r w:rsidRPr="00A23FA3" w:rsidDel="006D5533">
                <w:rPr>
                  <w:rFonts w:ascii="Calibri" w:hAnsi="Calibri" w:cstheme="minorHAnsi"/>
                  <w:sz w:val="24"/>
                </w:rPr>
                <w:delText>Initialize EDD form or Case by Case form if required.</w:delText>
              </w:r>
            </w:del>
          </w:p>
          <w:p w14:paraId="675DDD3B" w14:textId="30973B93" w:rsidR="008734C7" w:rsidRPr="00A23FA3" w:rsidDel="006D5533" w:rsidRDefault="008734C7" w:rsidP="00BF71D7">
            <w:pPr>
              <w:pStyle w:val="a0"/>
              <w:numPr>
                <w:ilvl w:val="0"/>
                <w:numId w:val="5"/>
              </w:numPr>
              <w:spacing w:afterLines="20" w:after="62"/>
              <w:ind w:firstLineChars="0"/>
              <w:jc w:val="left"/>
              <w:rPr>
                <w:del w:id="2659" w:author="raye" w:date="2018-07-17T12:18:00Z"/>
                <w:rFonts w:ascii="Calibri" w:hAnsi="Calibri" w:cstheme="minorHAnsi"/>
                <w:sz w:val="24"/>
              </w:rPr>
            </w:pPr>
            <w:del w:id="2660" w:author="raye" w:date="2018-07-17T12:18:00Z">
              <w:r w:rsidRPr="00A23FA3" w:rsidDel="006D5533">
                <w:rPr>
                  <w:rFonts w:ascii="Calibri" w:hAnsi="Calibri" w:cstheme="minorHAnsi"/>
                  <w:sz w:val="24"/>
                </w:rPr>
                <w:delText>Initialize special approval form if need</w:delText>
              </w:r>
              <w:r w:rsidR="0016578C" w:rsidRPr="00A23FA3" w:rsidDel="006D5533">
                <w:rPr>
                  <w:rFonts w:ascii="Calibri" w:hAnsi="Calibri" w:cstheme="minorHAnsi"/>
                  <w:sz w:val="24"/>
                </w:rPr>
                <w:delText>ed</w:delText>
              </w:r>
            </w:del>
          </w:p>
          <w:p w14:paraId="55FDE441" w14:textId="34D53AD0" w:rsidR="005E7DE4" w:rsidRPr="00A23FA3" w:rsidDel="006D5533" w:rsidRDefault="005E7DE4" w:rsidP="00BF71D7">
            <w:pPr>
              <w:pStyle w:val="a0"/>
              <w:spacing w:afterLines="20" w:after="62"/>
              <w:ind w:left="420" w:firstLineChars="0" w:firstLine="0"/>
              <w:jc w:val="left"/>
              <w:rPr>
                <w:del w:id="2661" w:author="raye" w:date="2018-07-17T12:18:00Z"/>
                <w:rFonts w:ascii="Calibri" w:hAnsi="Calibri" w:cstheme="minorHAnsi"/>
                <w:sz w:val="24"/>
              </w:rPr>
            </w:pPr>
          </w:p>
        </w:tc>
      </w:tr>
      <w:tr w:rsidR="00A23FA3" w:rsidRPr="00A23FA3" w:rsidDel="006D5533" w14:paraId="19E0A7C5" w14:textId="77777777" w:rsidTr="00F779E6">
        <w:trPr>
          <w:del w:id="2662" w:author="raye" w:date="2018-07-17T12:18:00Z"/>
        </w:trPr>
        <w:tc>
          <w:tcPr>
            <w:tcW w:w="764" w:type="dxa"/>
            <w:vMerge/>
          </w:tcPr>
          <w:p w14:paraId="54DE1C7E" w14:textId="2F2606D3" w:rsidR="004636D1" w:rsidRPr="00A23FA3" w:rsidDel="006D5533" w:rsidRDefault="004636D1" w:rsidP="00711CB5">
            <w:pPr>
              <w:spacing w:afterLines="20" w:after="62"/>
              <w:rPr>
                <w:del w:id="2663" w:author="raye" w:date="2018-07-17T12:18:00Z"/>
                <w:rFonts w:ascii="Calibri" w:hAnsi="Calibri" w:cstheme="minorHAnsi"/>
                <w:sz w:val="24"/>
              </w:rPr>
            </w:pPr>
          </w:p>
        </w:tc>
        <w:tc>
          <w:tcPr>
            <w:tcW w:w="1362" w:type="dxa"/>
            <w:vMerge/>
          </w:tcPr>
          <w:p w14:paraId="5FFB80B5" w14:textId="60E0A2E5" w:rsidR="004636D1" w:rsidRPr="00A23FA3" w:rsidDel="006D5533" w:rsidRDefault="004636D1" w:rsidP="00711CB5">
            <w:pPr>
              <w:spacing w:afterLines="20" w:after="62"/>
              <w:rPr>
                <w:del w:id="2664" w:author="raye" w:date="2018-07-17T12:18:00Z"/>
                <w:rFonts w:ascii="Calibri" w:hAnsi="Calibri" w:cstheme="minorHAnsi"/>
                <w:sz w:val="24"/>
              </w:rPr>
            </w:pPr>
          </w:p>
        </w:tc>
        <w:tc>
          <w:tcPr>
            <w:tcW w:w="1418" w:type="dxa"/>
          </w:tcPr>
          <w:p w14:paraId="4E8577A5" w14:textId="41F0710D" w:rsidR="004636D1" w:rsidRPr="00A23FA3" w:rsidDel="006D5533" w:rsidRDefault="009E51F8" w:rsidP="00711CB5">
            <w:pPr>
              <w:spacing w:afterLines="20" w:after="62"/>
              <w:jc w:val="left"/>
              <w:rPr>
                <w:del w:id="2665" w:author="raye" w:date="2018-07-17T12:18:00Z"/>
                <w:rFonts w:ascii="Calibri" w:hAnsi="Calibri" w:cstheme="minorHAnsi"/>
                <w:sz w:val="24"/>
              </w:rPr>
            </w:pPr>
            <w:del w:id="2666" w:author="raye" w:date="2018-07-17T12:18:00Z">
              <w:r w:rsidRPr="00A23FA3" w:rsidDel="006D5533">
                <w:rPr>
                  <w:rFonts w:ascii="Calibri" w:hAnsi="Calibri" w:cstheme="minorHAnsi"/>
                  <w:sz w:val="24"/>
                </w:rPr>
                <w:delText xml:space="preserve">Operations </w:delText>
              </w:r>
              <w:r w:rsidR="004636D1" w:rsidRPr="00A23FA3" w:rsidDel="006D5533">
                <w:rPr>
                  <w:rFonts w:ascii="Calibri" w:hAnsi="Calibri" w:cstheme="minorHAnsi"/>
                  <w:sz w:val="24"/>
                </w:rPr>
                <w:delText>Manager</w:delText>
              </w:r>
            </w:del>
          </w:p>
        </w:tc>
        <w:tc>
          <w:tcPr>
            <w:tcW w:w="4536" w:type="dxa"/>
          </w:tcPr>
          <w:p w14:paraId="2B92249A" w14:textId="27E63DB5" w:rsidR="008734C7" w:rsidRPr="00A23FA3" w:rsidDel="006D5533" w:rsidRDefault="004107F4" w:rsidP="00711CB5">
            <w:pPr>
              <w:pStyle w:val="a0"/>
              <w:numPr>
                <w:ilvl w:val="0"/>
                <w:numId w:val="5"/>
              </w:numPr>
              <w:spacing w:afterLines="20" w:after="62"/>
              <w:ind w:firstLineChars="0"/>
              <w:jc w:val="left"/>
              <w:rPr>
                <w:del w:id="2667" w:author="raye" w:date="2018-07-17T12:18:00Z"/>
                <w:rFonts w:ascii="Calibri" w:hAnsi="Calibri" w:cstheme="minorHAnsi"/>
                <w:sz w:val="24"/>
              </w:rPr>
            </w:pPr>
            <w:del w:id="2668" w:author="raye" w:date="2018-07-17T12:18:00Z">
              <w:r w:rsidRPr="00A23FA3" w:rsidDel="006D5533">
                <w:rPr>
                  <w:rFonts w:ascii="Calibri" w:hAnsi="Calibri" w:cstheme="minorHAnsi"/>
                  <w:sz w:val="24"/>
                </w:rPr>
                <w:delText>Review</w:delText>
              </w:r>
              <w:r w:rsidR="00AE3066" w:rsidRPr="00A23FA3" w:rsidDel="006D5533">
                <w:rPr>
                  <w:rFonts w:ascii="Calibri" w:hAnsi="Calibri" w:cstheme="minorHAnsi"/>
                  <w:sz w:val="24"/>
                </w:rPr>
                <w:delText xml:space="preserve"> </w:delText>
              </w:r>
              <w:r w:rsidR="009E51F8" w:rsidRPr="00A23FA3" w:rsidDel="006D5533">
                <w:rPr>
                  <w:rFonts w:ascii="Calibri" w:hAnsi="Calibri" w:cstheme="minorHAnsi"/>
                  <w:sz w:val="24"/>
                </w:rPr>
                <w:delText xml:space="preserve">Operations </w:delText>
              </w:r>
              <w:r w:rsidR="003B3503" w:rsidRPr="00A23FA3" w:rsidDel="006D5533">
                <w:rPr>
                  <w:rFonts w:ascii="Calibri" w:hAnsi="Calibri" w:cstheme="minorHAnsi"/>
                  <w:sz w:val="24"/>
                </w:rPr>
                <w:delText>Analyst</w:delText>
              </w:r>
              <w:r w:rsidR="00AE3066" w:rsidRPr="00A23FA3" w:rsidDel="006D5533">
                <w:rPr>
                  <w:rFonts w:ascii="Calibri" w:hAnsi="Calibri" w:cstheme="minorHAnsi"/>
                  <w:sz w:val="24"/>
                </w:rPr>
                <w:delText xml:space="preserve">’s </w:delText>
              </w:r>
              <w:r w:rsidR="0016578C" w:rsidRPr="00A23FA3" w:rsidDel="006D5533">
                <w:rPr>
                  <w:rFonts w:ascii="Calibri" w:hAnsi="Calibri" w:cstheme="minorHAnsi"/>
                  <w:sz w:val="24"/>
                </w:rPr>
                <w:delText xml:space="preserve">Transaction Risk </w:delText>
              </w:r>
              <w:r w:rsidR="008734C7" w:rsidRPr="00A23FA3" w:rsidDel="006D5533">
                <w:rPr>
                  <w:rFonts w:ascii="Calibri" w:hAnsi="Calibri" w:cstheme="minorHAnsi"/>
                  <w:sz w:val="24"/>
                </w:rPr>
                <w:delText xml:space="preserve">Mitigation </w:delText>
              </w:r>
              <w:r w:rsidR="00AC3671" w:rsidRPr="00A23FA3" w:rsidDel="006D5533">
                <w:rPr>
                  <w:rFonts w:ascii="Calibri" w:hAnsi="Calibri" w:cstheme="minorHAnsi"/>
                  <w:sz w:val="24"/>
                </w:rPr>
                <w:delText>Check List</w:delText>
              </w:r>
              <w:r w:rsidR="00871745" w:rsidRPr="00A23FA3" w:rsidDel="006D5533">
                <w:rPr>
                  <w:rFonts w:ascii="Calibri" w:hAnsi="Calibri" w:cstheme="minorHAnsi"/>
                  <w:sz w:val="24"/>
                </w:rPr>
                <w:delText>.</w:delText>
              </w:r>
            </w:del>
          </w:p>
          <w:p w14:paraId="62CE1218" w14:textId="0EAF880B" w:rsidR="00D94C94" w:rsidRPr="00A23FA3" w:rsidDel="006D5533" w:rsidRDefault="008734C7" w:rsidP="00D94C94">
            <w:pPr>
              <w:pStyle w:val="a0"/>
              <w:numPr>
                <w:ilvl w:val="0"/>
                <w:numId w:val="5"/>
              </w:numPr>
              <w:spacing w:afterLines="20" w:after="62"/>
              <w:ind w:firstLineChars="0"/>
              <w:jc w:val="left"/>
              <w:rPr>
                <w:del w:id="2669" w:author="raye" w:date="2018-07-17T12:18:00Z"/>
                <w:rFonts w:ascii="Calibri" w:hAnsi="Calibri" w:cstheme="minorHAnsi"/>
                <w:sz w:val="24"/>
              </w:rPr>
            </w:pPr>
            <w:del w:id="2670" w:author="raye" w:date="2018-07-17T12:18:00Z">
              <w:r w:rsidRPr="00A23FA3" w:rsidDel="006D5533">
                <w:rPr>
                  <w:rFonts w:ascii="Calibri" w:hAnsi="Calibri" w:cstheme="minorHAnsi"/>
                  <w:sz w:val="24"/>
                </w:rPr>
                <w:delText>R</w:delText>
              </w:r>
              <w:r w:rsidR="00AE3066" w:rsidRPr="00A23FA3" w:rsidDel="006D5533">
                <w:rPr>
                  <w:rFonts w:ascii="Calibri" w:hAnsi="Calibri" w:cstheme="minorHAnsi"/>
                  <w:sz w:val="24"/>
                </w:rPr>
                <w:delText>eturn</w:delText>
              </w:r>
              <w:r w:rsidR="00D22D7D" w:rsidRPr="00A23FA3" w:rsidDel="006D5533">
                <w:rPr>
                  <w:rFonts w:ascii="Calibri" w:hAnsi="Calibri" w:cstheme="minorHAnsi"/>
                  <w:sz w:val="24"/>
                </w:rPr>
                <w:delText>s</w:delText>
              </w:r>
              <w:r w:rsidR="00AE3066" w:rsidRPr="00A23FA3" w:rsidDel="006D5533">
                <w:rPr>
                  <w:rFonts w:ascii="Calibri" w:hAnsi="Calibri" w:cstheme="minorHAnsi"/>
                  <w:sz w:val="24"/>
                </w:rPr>
                <w:delText xml:space="preserve"> case to </w:delText>
              </w:r>
              <w:r w:rsidR="00604DE2" w:rsidRPr="00A23FA3" w:rsidDel="006D5533">
                <w:rPr>
                  <w:rFonts w:ascii="Calibri" w:hAnsi="Calibri" w:cstheme="minorHAnsi"/>
                  <w:sz w:val="24"/>
                </w:rPr>
                <w:delText xml:space="preserve">Operations Analyst </w:delText>
              </w:r>
              <w:r w:rsidR="00AE3066" w:rsidRPr="00A23FA3" w:rsidDel="006D5533">
                <w:rPr>
                  <w:rFonts w:ascii="Calibri" w:hAnsi="Calibri" w:cstheme="minorHAnsi"/>
                  <w:sz w:val="24"/>
                </w:rPr>
                <w:delText>if need</w:delText>
              </w:r>
              <w:r w:rsidR="0016578C" w:rsidRPr="00A23FA3" w:rsidDel="006D5533">
                <w:rPr>
                  <w:rFonts w:ascii="Calibri" w:hAnsi="Calibri" w:cstheme="minorHAnsi"/>
                  <w:sz w:val="24"/>
                </w:rPr>
                <w:delText>ed</w:delText>
              </w:r>
              <w:r w:rsidR="00AE3066" w:rsidRPr="00A23FA3" w:rsidDel="006D5533">
                <w:rPr>
                  <w:rFonts w:ascii="Calibri" w:hAnsi="Calibri" w:cstheme="minorHAnsi"/>
                  <w:sz w:val="24"/>
                </w:rPr>
                <w:delText>.</w:delText>
              </w:r>
            </w:del>
          </w:p>
          <w:p w14:paraId="57D8E9DA" w14:textId="27B3D168" w:rsidR="00AC3671" w:rsidRPr="00A23FA3" w:rsidDel="006D5533" w:rsidRDefault="00AC3671" w:rsidP="00D94C94">
            <w:pPr>
              <w:pStyle w:val="a0"/>
              <w:numPr>
                <w:ilvl w:val="0"/>
                <w:numId w:val="5"/>
              </w:numPr>
              <w:spacing w:afterLines="20" w:after="62"/>
              <w:ind w:firstLineChars="0"/>
              <w:jc w:val="left"/>
              <w:rPr>
                <w:del w:id="2671" w:author="raye" w:date="2018-07-17T12:18:00Z"/>
                <w:rFonts w:ascii="Calibri" w:hAnsi="Calibri" w:cstheme="minorHAnsi"/>
                <w:sz w:val="24"/>
              </w:rPr>
            </w:pPr>
            <w:del w:id="2672" w:author="raye" w:date="2018-07-17T12:18:00Z">
              <w:r w:rsidRPr="00A23FA3" w:rsidDel="006D5533">
                <w:rPr>
                  <w:rFonts w:ascii="Calibri" w:hAnsi="Calibri" w:cstheme="minorHAnsi"/>
                  <w:sz w:val="24"/>
                </w:rPr>
                <w:delText>Or manually upload evidences</w:delText>
              </w:r>
            </w:del>
          </w:p>
          <w:p w14:paraId="194750E2" w14:textId="79EB069A" w:rsidR="00551DA4" w:rsidRPr="00A23FA3" w:rsidDel="006D5533" w:rsidRDefault="00551DA4" w:rsidP="00D94C94">
            <w:pPr>
              <w:pStyle w:val="a0"/>
              <w:numPr>
                <w:ilvl w:val="0"/>
                <w:numId w:val="5"/>
              </w:numPr>
              <w:spacing w:afterLines="20" w:after="62"/>
              <w:ind w:firstLineChars="0"/>
              <w:jc w:val="left"/>
              <w:rPr>
                <w:del w:id="2673" w:author="raye" w:date="2018-07-17T12:18:00Z"/>
                <w:rFonts w:ascii="Calibri" w:hAnsi="Calibri" w:cstheme="minorHAnsi"/>
                <w:sz w:val="24"/>
              </w:rPr>
            </w:pPr>
            <w:del w:id="2674" w:author="raye" w:date="2018-07-17T12:18:00Z">
              <w:r w:rsidRPr="00A23FA3" w:rsidDel="006D5533">
                <w:rPr>
                  <w:rFonts w:ascii="Calibri" w:hAnsi="Calibri" w:cstheme="minorHAnsi"/>
                  <w:sz w:val="24"/>
                </w:rPr>
                <w:delText>Signs-off non red flag on case if no unusual activity</w:delText>
              </w:r>
            </w:del>
          </w:p>
          <w:p w14:paraId="7F949995" w14:textId="58235414" w:rsidR="006A1EED" w:rsidRPr="00A23FA3" w:rsidDel="006D5533" w:rsidRDefault="00871745" w:rsidP="00B91F2C">
            <w:pPr>
              <w:pStyle w:val="a0"/>
              <w:numPr>
                <w:ilvl w:val="0"/>
                <w:numId w:val="5"/>
              </w:numPr>
              <w:spacing w:afterLines="20" w:after="62"/>
              <w:ind w:firstLineChars="0"/>
              <w:jc w:val="left"/>
              <w:rPr>
                <w:del w:id="2675" w:author="raye" w:date="2018-07-17T12:18:00Z"/>
                <w:rFonts w:ascii="Calibri" w:hAnsi="Calibri" w:cstheme="minorHAnsi"/>
                <w:sz w:val="24"/>
              </w:rPr>
            </w:pPr>
            <w:del w:id="2676" w:author="raye" w:date="2018-07-17T12:18:00Z">
              <w:r w:rsidRPr="00A23FA3" w:rsidDel="006D5533">
                <w:rPr>
                  <w:rFonts w:ascii="Calibri" w:hAnsi="Calibri" w:cstheme="minorHAnsi"/>
                  <w:sz w:val="24"/>
                </w:rPr>
                <w:delText>Sign</w:delText>
              </w:r>
              <w:r w:rsidR="00D22D7D" w:rsidRPr="00A23FA3" w:rsidDel="006D5533">
                <w:rPr>
                  <w:rFonts w:ascii="Calibri" w:hAnsi="Calibri" w:cstheme="minorHAnsi"/>
                  <w:sz w:val="24"/>
                </w:rPr>
                <w:delText>s</w:delText>
              </w:r>
              <w:r w:rsidRPr="00A23FA3" w:rsidDel="006D5533">
                <w:rPr>
                  <w:rFonts w:ascii="Calibri" w:hAnsi="Calibri" w:cstheme="minorHAnsi"/>
                  <w:sz w:val="24"/>
                </w:rPr>
                <w:delText xml:space="preserve">-off </w:delText>
              </w:r>
              <w:r w:rsidR="00D22D7D" w:rsidRPr="00A23FA3" w:rsidDel="006D5533">
                <w:rPr>
                  <w:rFonts w:ascii="Calibri" w:hAnsi="Calibri" w:cstheme="minorHAnsi"/>
                  <w:sz w:val="24"/>
                </w:rPr>
                <w:delText xml:space="preserve">on </w:delText>
              </w:r>
              <w:r w:rsidRPr="00A23FA3" w:rsidDel="006D5533">
                <w:rPr>
                  <w:rFonts w:ascii="Calibri" w:hAnsi="Calibri" w:cstheme="minorHAnsi"/>
                  <w:sz w:val="24"/>
                </w:rPr>
                <w:delText xml:space="preserve">case if no </w:delText>
              </w:r>
              <w:r w:rsidR="0016578C" w:rsidRPr="00A23FA3" w:rsidDel="006D5533">
                <w:rPr>
                  <w:rFonts w:ascii="Calibri" w:hAnsi="Calibri" w:cstheme="minorHAnsi"/>
                  <w:sz w:val="24"/>
                </w:rPr>
                <w:delText>un</w:delText>
              </w:r>
              <w:r w:rsidR="00664E17" w:rsidRPr="00A23FA3" w:rsidDel="006D5533">
                <w:rPr>
                  <w:rFonts w:ascii="Calibri" w:hAnsi="Calibri" w:cstheme="minorHAnsi"/>
                  <w:sz w:val="24"/>
                </w:rPr>
                <w:delText>u</w:delText>
              </w:r>
              <w:r w:rsidR="0016578C" w:rsidRPr="00A23FA3" w:rsidDel="006D5533">
                <w:rPr>
                  <w:rFonts w:ascii="Calibri" w:hAnsi="Calibri" w:cstheme="minorHAnsi"/>
                  <w:sz w:val="24"/>
                </w:rPr>
                <w:delText>sual activity</w:delText>
              </w:r>
              <w:r w:rsidR="00AC3671" w:rsidRPr="00A23FA3" w:rsidDel="006D5533">
                <w:rPr>
                  <w:rFonts w:ascii="Calibri" w:hAnsi="Calibri" w:cstheme="minorHAnsi"/>
                  <w:szCs w:val="21"/>
                </w:rPr>
                <w:delText>,</w:delText>
              </w:r>
              <w:r w:rsidR="00AC3671" w:rsidRPr="00A23FA3" w:rsidDel="006D5533">
                <w:rPr>
                  <w:rFonts w:ascii="Calibri" w:hAnsi="Calibri" w:cstheme="minorHAnsi"/>
                  <w:sz w:val="24"/>
                </w:rPr>
                <w:delText xml:space="preserve"> and escalate to TSD compliance approval if EDD form / Case</w:delText>
              </w:r>
              <w:r w:rsidR="00AC3671" w:rsidRPr="00A23FA3" w:rsidDel="006D5533">
                <w:delText xml:space="preserve"> </w:delText>
              </w:r>
              <w:r w:rsidR="00AC3671" w:rsidRPr="00A23FA3" w:rsidDel="006D5533">
                <w:rPr>
                  <w:rFonts w:ascii="Calibri" w:hAnsi="Calibri" w:cstheme="minorHAnsi"/>
                  <w:sz w:val="24"/>
                </w:rPr>
                <w:delText>by Case form required</w:delText>
              </w:r>
            </w:del>
          </w:p>
          <w:p w14:paraId="16FD1866" w14:textId="3D41BE39" w:rsidR="004636D1" w:rsidRPr="00A23FA3" w:rsidDel="006D5533" w:rsidRDefault="0016578C" w:rsidP="00711CB5">
            <w:pPr>
              <w:pStyle w:val="a0"/>
              <w:numPr>
                <w:ilvl w:val="0"/>
                <w:numId w:val="5"/>
              </w:numPr>
              <w:spacing w:afterLines="20" w:after="62"/>
              <w:ind w:firstLineChars="0"/>
              <w:jc w:val="left"/>
              <w:rPr>
                <w:del w:id="2677" w:author="raye" w:date="2018-07-17T12:18:00Z"/>
                <w:rFonts w:ascii="Calibri" w:hAnsi="Calibri" w:cstheme="minorHAnsi"/>
                <w:sz w:val="24"/>
              </w:rPr>
            </w:pPr>
            <w:del w:id="2678" w:author="raye" w:date="2018-07-17T12:18:00Z">
              <w:r w:rsidRPr="00A23FA3" w:rsidDel="006D5533">
                <w:rPr>
                  <w:rFonts w:ascii="Calibri" w:hAnsi="Calibri" w:cstheme="minorHAnsi"/>
                  <w:sz w:val="24"/>
                </w:rPr>
                <w:delText xml:space="preserve">In the event of unusual activity, including red flags, </w:delText>
              </w:r>
              <w:r w:rsidR="00B91F2C" w:rsidRPr="00A23FA3" w:rsidDel="006D5533">
                <w:rPr>
                  <w:rFonts w:ascii="Calibri" w:hAnsi="Calibri" w:cstheme="minorHAnsi"/>
                  <w:sz w:val="24"/>
                </w:rPr>
                <w:delText>if any, accompany with EDD , Case by Case form , sign off red flag on case and escalate</w:delText>
              </w:r>
              <w:r w:rsidR="004636D1" w:rsidRPr="00A23FA3" w:rsidDel="006D5533">
                <w:rPr>
                  <w:rFonts w:ascii="Calibri" w:hAnsi="Calibri" w:cstheme="minorHAnsi"/>
                  <w:sz w:val="24"/>
                </w:rPr>
                <w:delText xml:space="preserve"> to </w:delText>
              </w:r>
              <w:r w:rsidRPr="00A23FA3" w:rsidDel="006D5533">
                <w:rPr>
                  <w:rFonts w:ascii="Calibri" w:hAnsi="Calibri" w:cstheme="minorHAnsi"/>
                  <w:sz w:val="24"/>
                </w:rPr>
                <w:delText>C</w:delText>
              </w:r>
              <w:r w:rsidR="004636D1" w:rsidRPr="00A23FA3" w:rsidDel="006D5533">
                <w:rPr>
                  <w:rFonts w:ascii="Calibri" w:hAnsi="Calibri" w:cstheme="minorHAnsi"/>
                  <w:sz w:val="24"/>
                </w:rPr>
                <w:delText>ompliance</w:delText>
              </w:r>
              <w:r w:rsidRPr="00A23FA3" w:rsidDel="006D5533">
                <w:rPr>
                  <w:rFonts w:ascii="Calibri" w:hAnsi="Calibri" w:cstheme="minorHAnsi"/>
                  <w:sz w:val="24"/>
                </w:rPr>
                <w:delText xml:space="preserve"> U</w:delText>
              </w:r>
              <w:r w:rsidR="004636D1" w:rsidRPr="00A23FA3" w:rsidDel="006D5533">
                <w:rPr>
                  <w:rFonts w:ascii="Calibri" w:hAnsi="Calibri" w:cstheme="minorHAnsi"/>
                  <w:sz w:val="24"/>
                </w:rPr>
                <w:delText xml:space="preserve">nit for </w:delText>
              </w:r>
              <w:r w:rsidR="00B91F2C" w:rsidRPr="00A23FA3" w:rsidDel="006D5533">
                <w:rPr>
                  <w:rFonts w:ascii="Calibri" w:hAnsi="Calibri" w:cstheme="minorHAnsi"/>
                  <w:sz w:val="24"/>
                </w:rPr>
                <w:delText>review</w:delText>
              </w:r>
              <w:r w:rsidR="00BA488E" w:rsidRPr="00A23FA3" w:rsidDel="006D5533">
                <w:rPr>
                  <w:rFonts w:ascii="Calibri" w:hAnsi="Calibri" w:cstheme="minorHAnsi"/>
                  <w:sz w:val="24"/>
                </w:rPr>
                <w:delText xml:space="preserve"> &amp; disposition</w:delText>
              </w:r>
              <w:r w:rsidRPr="00A23FA3" w:rsidDel="006D5533">
                <w:rPr>
                  <w:rFonts w:ascii="Calibri" w:hAnsi="Calibri" w:cstheme="minorHAnsi"/>
                  <w:sz w:val="24"/>
                </w:rPr>
                <w:delText>.</w:delText>
              </w:r>
            </w:del>
          </w:p>
          <w:p w14:paraId="04A77C10" w14:textId="1E2B6D19" w:rsidR="005E7DE4" w:rsidRPr="00A23FA3" w:rsidDel="006D5533" w:rsidRDefault="005E7DE4" w:rsidP="00711CB5">
            <w:pPr>
              <w:pStyle w:val="a0"/>
              <w:numPr>
                <w:ilvl w:val="0"/>
                <w:numId w:val="5"/>
              </w:numPr>
              <w:spacing w:afterLines="20" w:after="62"/>
              <w:ind w:firstLineChars="0"/>
              <w:jc w:val="left"/>
              <w:rPr>
                <w:del w:id="2679" w:author="raye" w:date="2018-07-17T12:18:00Z"/>
                <w:rFonts w:ascii="Calibri" w:hAnsi="Calibri" w:cstheme="minorHAnsi"/>
                <w:sz w:val="24"/>
              </w:rPr>
            </w:pPr>
          </w:p>
        </w:tc>
      </w:tr>
      <w:tr w:rsidR="00A23FA3" w:rsidRPr="00A23FA3" w:rsidDel="006D5533" w14:paraId="5A910323" w14:textId="77777777" w:rsidTr="00F779E6">
        <w:trPr>
          <w:del w:id="2680" w:author="raye" w:date="2018-07-17T12:18:00Z"/>
        </w:trPr>
        <w:tc>
          <w:tcPr>
            <w:tcW w:w="764" w:type="dxa"/>
            <w:vMerge/>
          </w:tcPr>
          <w:p w14:paraId="2F770170" w14:textId="7362A113" w:rsidR="004636D1" w:rsidRPr="00A23FA3" w:rsidDel="006D5533" w:rsidRDefault="004636D1" w:rsidP="00711CB5">
            <w:pPr>
              <w:spacing w:afterLines="20" w:after="62"/>
              <w:rPr>
                <w:del w:id="2681" w:author="raye" w:date="2018-07-17T12:18:00Z"/>
                <w:rFonts w:ascii="Calibri" w:hAnsi="Calibri" w:cstheme="minorHAnsi"/>
                <w:sz w:val="24"/>
              </w:rPr>
            </w:pPr>
          </w:p>
        </w:tc>
        <w:tc>
          <w:tcPr>
            <w:tcW w:w="1362" w:type="dxa"/>
            <w:vMerge w:val="restart"/>
          </w:tcPr>
          <w:p w14:paraId="656CC50B" w14:textId="29CA573C" w:rsidR="004636D1" w:rsidRPr="00A23FA3" w:rsidDel="006D5533" w:rsidRDefault="004636D1" w:rsidP="00711CB5">
            <w:pPr>
              <w:spacing w:afterLines="20" w:after="62"/>
              <w:rPr>
                <w:del w:id="2682" w:author="raye" w:date="2018-07-17T12:18:00Z"/>
                <w:rFonts w:ascii="Calibri" w:hAnsi="Calibri" w:cstheme="minorHAnsi"/>
                <w:sz w:val="24"/>
              </w:rPr>
            </w:pPr>
            <w:del w:id="2683" w:author="raye" w:date="2018-07-17T12:18:00Z">
              <w:r w:rsidRPr="00A23FA3" w:rsidDel="006D5533">
                <w:rPr>
                  <w:rFonts w:ascii="Calibri" w:hAnsi="Calibri" w:cstheme="minorHAnsi"/>
                  <w:sz w:val="24"/>
                </w:rPr>
                <w:delText>Compliance</w:delText>
              </w:r>
            </w:del>
          </w:p>
          <w:p w14:paraId="18D03448" w14:textId="5281509E" w:rsidR="004636D1" w:rsidRPr="00A23FA3" w:rsidDel="006D5533" w:rsidRDefault="004636D1" w:rsidP="00711CB5">
            <w:pPr>
              <w:spacing w:afterLines="20" w:after="62"/>
              <w:rPr>
                <w:del w:id="2684" w:author="raye" w:date="2018-07-17T12:18:00Z"/>
                <w:rFonts w:ascii="Calibri" w:hAnsi="Calibri" w:cstheme="minorHAnsi"/>
                <w:sz w:val="24"/>
              </w:rPr>
            </w:pPr>
            <w:del w:id="2685" w:author="raye" w:date="2018-07-17T12:18:00Z">
              <w:r w:rsidRPr="00A23FA3" w:rsidDel="006D5533">
                <w:rPr>
                  <w:rFonts w:ascii="Calibri" w:hAnsi="Calibri" w:cstheme="minorHAnsi"/>
                  <w:sz w:val="24"/>
                </w:rPr>
                <w:delText>Unit</w:delText>
              </w:r>
            </w:del>
          </w:p>
        </w:tc>
        <w:tc>
          <w:tcPr>
            <w:tcW w:w="1418" w:type="dxa"/>
          </w:tcPr>
          <w:p w14:paraId="06726D40" w14:textId="45FEA39A" w:rsidR="004636D1" w:rsidRPr="00A23FA3" w:rsidDel="006D5533" w:rsidRDefault="004636D1" w:rsidP="00711CB5">
            <w:pPr>
              <w:spacing w:afterLines="20" w:after="62"/>
              <w:jc w:val="left"/>
              <w:rPr>
                <w:del w:id="2686" w:author="raye" w:date="2018-07-17T12:18:00Z"/>
                <w:rFonts w:ascii="Calibri" w:hAnsi="Calibri" w:cstheme="minorHAnsi"/>
                <w:sz w:val="24"/>
              </w:rPr>
            </w:pPr>
            <w:del w:id="2687" w:author="raye" w:date="2018-07-17T12:18:00Z">
              <w:r w:rsidRPr="00A23FA3" w:rsidDel="006D5533">
                <w:rPr>
                  <w:rFonts w:ascii="Calibri" w:hAnsi="Calibri" w:cstheme="minorHAnsi"/>
                  <w:sz w:val="24"/>
                </w:rPr>
                <w:delText>Compliance Supervisor</w:delText>
              </w:r>
            </w:del>
          </w:p>
        </w:tc>
        <w:tc>
          <w:tcPr>
            <w:tcW w:w="4536" w:type="dxa"/>
          </w:tcPr>
          <w:p w14:paraId="1E37EC20" w14:textId="6D18DCB8" w:rsidR="004636D1" w:rsidRPr="00A23FA3" w:rsidDel="006D5533" w:rsidRDefault="00643DCE" w:rsidP="00711CB5">
            <w:pPr>
              <w:pStyle w:val="a0"/>
              <w:numPr>
                <w:ilvl w:val="0"/>
                <w:numId w:val="5"/>
              </w:numPr>
              <w:spacing w:afterLines="20" w:after="62"/>
              <w:ind w:firstLineChars="0"/>
              <w:jc w:val="left"/>
              <w:rPr>
                <w:del w:id="2688" w:author="raye" w:date="2018-07-17T12:18:00Z"/>
                <w:rFonts w:ascii="Calibri" w:hAnsi="Calibri" w:cstheme="minorHAnsi"/>
                <w:sz w:val="24"/>
              </w:rPr>
            </w:pPr>
            <w:del w:id="2689" w:author="raye" w:date="2018-07-17T12:18:00Z">
              <w:r w:rsidRPr="00A23FA3" w:rsidDel="006D5533">
                <w:rPr>
                  <w:rFonts w:ascii="Calibri" w:hAnsi="Calibri" w:cstheme="minorHAnsi"/>
                  <w:sz w:val="24"/>
                </w:rPr>
                <w:delText>Assigns case to Compliance A</w:delText>
              </w:r>
              <w:r w:rsidR="004636D1" w:rsidRPr="00A23FA3" w:rsidDel="006D5533">
                <w:rPr>
                  <w:rFonts w:ascii="Calibri" w:hAnsi="Calibri" w:cstheme="minorHAnsi"/>
                  <w:sz w:val="24"/>
                </w:rPr>
                <w:delText xml:space="preserve">nalyst </w:delText>
              </w:r>
              <w:r w:rsidRPr="00A23FA3" w:rsidDel="006D5533">
                <w:rPr>
                  <w:rFonts w:ascii="Calibri" w:hAnsi="Calibri" w:cstheme="minorHAnsi"/>
                  <w:sz w:val="24"/>
                </w:rPr>
                <w:delText>for</w:delText>
              </w:r>
              <w:r w:rsidR="004636D1" w:rsidRPr="00A23FA3" w:rsidDel="006D5533">
                <w:rPr>
                  <w:rFonts w:ascii="Calibri" w:hAnsi="Calibri" w:cstheme="minorHAnsi"/>
                  <w:sz w:val="24"/>
                </w:rPr>
                <w:delText xml:space="preserve"> review</w:delText>
              </w:r>
              <w:r w:rsidR="00871745" w:rsidRPr="00A23FA3" w:rsidDel="006D5533">
                <w:rPr>
                  <w:rFonts w:ascii="Calibri" w:hAnsi="Calibri" w:cstheme="minorHAnsi"/>
                  <w:sz w:val="24"/>
                </w:rPr>
                <w:delText xml:space="preserve"> or additional action</w:delText>
              </w:r>
              <w:r w:rsidRPr="00A23FA3" w:rsidDel="006D5533">
                <w:rPr>
                  <w:rFonts w:ascii="Calibri" w:hAnsi="Calibri" w:cstheme="minorHAnsi"/>
                  <w:sz w:val="24"/>
                </w:rPr>
                <w:delText>(s)</w:delText>
              </w:r>
              <w:r w:rsidR="004636D1" w:rsidRPr="00A23FA3" w:rsidDel="006D5533">
                <w:rPr>
                  <w:rFonts w:ascii="Calibri" w:hAnsi="Calibri" w:cstheme="minorHAnsi"/>
                  <w:sz w:val="24"/>
                </w:rPr>
                <w:delText>.</w:delText>
              </w:r>
            </w:del>
          </w:p>
          <w:p w14:paraId="73A7A415" w14:textId="6460B9AD" w:rsidR="00871745" w:rsidRPr="00A23FA3" w:rsidDel="006D5533" w:rsidRDefault="00BC098E" w:rsidP="00711CB5">
            <w:pPr>
              <w:pStyle w:val="a0"/>
              <w:numPr>
                <w:ilvl w:val="0"/>
                <w:numId w:val="5"/>
              </w:numPr>
              <w:spacing w:afterLines="20" w:after="62"/>
              <w:ind w:firstLineChars="0"/>
              <w:jc w:val="left"/>
              <w:rPr>
                <w:del w:id="2690" w:author="raye" w:date="2018-07-17T12:18:00Z"/>
                <w:rFonts w:ascii="Calibri" w:hAnsi="Calibri" w:cstheme="minorHAnsi"/>
                <w:sz w:val="24"/>
              </w:rPr>
            </w:pPr>
            <w:del w:id="2691" w:author="raye" w:date="2018-07-17T12:18:00Z">
              <w:r w:rsidRPr="00A23FA3" w:rsidDel="006D5533">
                <w:rPr>
                  <w:rFonts w:ascii="Calibri" w:hAnsi="Calibri" w:cstheme="minorHAnsi"/>
                  <w:sz w:val="24"/>
                </w:rPr>
                <w:delText>Reviews and submits</w:delText>
              </w:r>
              <w:r w:rsidR="00871745" w:rsidRPr="00A23FA3" w:rsidDel="006D5533">
                <w:rPr>
                  <w:rFonts w:ascii="Calibri" w:hAnsi="Calibri" w:cstheme="minorHAnsi"/>
                  <w:sz w:val="24"/>
                </w:rPr>
                <w:delText xml:space="preserve"> </w:delText>
              </w:r>
              <w:r w:rsidR="0016578C" w:rsidRPr="00A23FA3" w:rsidDel="006D5533">
                <w:rPr>
                  <w:rFonts w:ascii="Calibri" w:hAnsi="Calibri" w:cstheme="minorHAnsi"/>
                  <w:sz w:val="24"/>
                </w:rPr>
                <w:delText xml:space="preserve">to </w:delText>
              </w:r>
              <w:r w:rsidR="00643DCE" w:rsidRPr="00A23FA3" w:rsidDel="006D5533">
                <w:rPr>
                  <w:rFonts w:ascii="Calibri" w:hAnsi="Calibri" w:cstheme="minorHAnsi"/>
                  <w:sz w:val="24"/>
                </w:rPr>
                <w:delText>C</w:delText>
              </w:r>
              <w:r w:rsidR="005F7876" w:rsidRPr="00A23FA3" w:rsidDel="006D5533">
                <w:rPr>
                  <w:rFonts w:ascii="Calibri" w:hAnsi="Calibri" w:cstheme="minorHAnsi"/>
                  <w:sz w:val="24"/>
                </w:rPr>
                <w:delText xml:space="preserve">ompliance </w:delText>
              </w:r>
              <w:r w:rsidR="00643DCE" w:rsidRPr="00A23FA3" w:rsidDel="006D5533">
                <w:rPr>
                  <w:rFonts w:ascii="Calibri" w:hAnsi="Calibri" w:cstheme="minorHAnsi"/>
                  <w:sz w:val="24"/>
                </w:rPr>
                <w:delText>A</w:delText>
              </w:r>
              <w:r w:rsidR="00871745" w:rsidRPr="00A23FA3" w:rsidDel="006D5533">
                <w:rPr>
                  <w:rFonts w:ascii="Calibri" w:hAnsi="Calibri" w:cstheme="minorHAnsi"/>
                  <w:sz w:val="24"/>
                </w:rPr>
                <w:delText>nalyst</w:delText>
              </w:r>
              <w:r w:rsidRPr="00A23FA3" w:rsidDel="006D5533">
                <w:rPr>
                  <w:rFonts w:ascii="Calibri" w:hAnsi="Calibri" w:cstheme="minorHAnsi"/>
                  <w:sz w:val="24"/>
                </w:rPr>
                <w:delText xml:space="preserve"> for immediate escalation to </w:delText>
              </w:r>
              <w:r w:rsidR="00871745" w:rsidRPr="00A23FA3" w:rsidDel="006D5533">
                <w:rPr>
                  <w:rFonts w:ascii="Calibri" w:hAnsi="Calibri" w:cstheme="minorHAnsi"/>
                  <w:sz w:val="24"/>
                </w:rPr>
                <w:delText>LCD.</w:delText>
              </w:r>
            </w:del>
          </w:p>
          <w:p w14:paraId="23D80C28" w14:textId="71270C45" w:rsidR="00871745" w:rsidRPr="00A23FA3" w:rsidDel="006D5533" w:rsidRDefault="00871745" w:rsidP="00711CB5">
            <w:pPr>
              <w:pStyle w:val="a0"/>
              <w:numPr>
                <w:ilvl w:val="0"/>
                <w:numId w:val="5"/>
              </w:numPr>
              <w:spacing w:afterLines="20" w:after="62"/>
              <w:ind w:firstLineChars="0"/>
              <w:jc w:val="left"/>
              <w:rPr>
                <w:del w:id="2692" w:author="raye" w:date="2018-07-17T12:18:00Z"/>
                <w:rFonts w:ascii="Calibri" w:hAnsi="Calibri" w:cstheme="minorHAnsi"/>
                <w:sz w:val="24"/>
              </w:rPr>
            </w:pPr>
            <w:del w:id="2693" w:author="raye" w:date="2018-07-17T12:18:00Z">
              <w:r w:rsidRPr="00A23FA3" w:rsidDel="006D5533">
                <w:rPr>
                  <w:rFonts w:ascii="Calibri" w:hAnsi="Calibri" w:cstheme="minorHAnsi"/>
                  <w:sz w:val="24"/>
                </w:rPr>
                <w:delText xml:space="preserve">Review </w:delText>
              </w:r>
              <w:r w:rsidR="00455C5C" w:rsidRPr="00A23FA3" w:rsidDel="006D5533">
                <w:rPr>
                  <w:rFonts w:ascii="Calibri" w:hAnsi="Calibri" w:cstheme="minorHAnsi"/>
                  <w:sz w:val="24"/>
                </w:rPr>
                <w:delText>Compliance Analyst</w:delText>
              </w:r>
              <w:r w:rsidRPr="00A23FA3" w:rsidDel="006D5533">
                <w:rPr>
                  <w:rFonts w:ascii="Calibri" w:hAnsi="Calibri" w:cstheme="minorHAnsi"/>
                  <w:sz w:val="24"/>
                </w:rPr>
                <w:delText xml:space="preserve"> report and </w:delText>
              </w:r>
              <w:r w:rsidR="0016578C" w:rsidRPr="00A23FA3" w:rsidDel="006D5533">
                <w:rPr>
                  <w:rFonts w:ascii="Calibri" w:hAnsi="Calibri" w:cstheme="minorHAnsi"/>
                  <w:sz w:val="24"/>
                </w:rPr>
                <w:delText>Transaction Risk Mitigation Check L</w:delText>
              </w:r>
              <w:r w:rsidRPr="00A23FA3" w:rsidDel="006D5533">
                <w:rPr>
                  <w:rFonts w:ascii="Calibri" w:hAnsi="Calibri" w:cstheme="minorHAnsi"/>
                  <w:sz w:val="24"/>
                </w:rPr>
                <w:delText>ist.</w:delText>
              </w:r>
            </w:del>
          </w:p>
          <w:p w14:paraId="0F907C1C" w14:textId="170C8C62" w:rsidR="00871745" w:rsidRPr="00A23FA3" w:rsidDel="006D5533" w:rsidRDefault="004636D1" w:rsidP="00711CB5">
            <w:pPr>
              <w:pStyle w:val="a0"/>
              <w:numPr>
                <w:ilvl w:val="0"/>
                <w:numId w:val="5"/>
              </w:numPr>
              <w:spacing w:afterLines="20" w:after="62"/>
              <w:ind w:firstLineChars="0"/>
              <w:jc w:val="left"/>
              <w:rPr>
                <w:del w:id="2694" w:author="raye" w:date="2018-07-17T12:18:00Z"/>
                <w:rFonts w:ascii="Calibri" w:hAnsi="Calibri" w:cstheme="minorHAnsi"/>
                <w:sz w:val="24"/>
              </w:rPr>
            </w:pPr>
            <w:del w:id="2695" w:author="raye" w:date="2018-07-17T12:18:00Z">
              <w:r w:rsidRPr="00A23FA3" w:rsidDel="006D5533">
                <w:rPr>
                  <w:rFonts w:ascii="Calibri" w:hAnsi="Calibri" w:cstheme="minorHAnsi"/>
                  <w:sz w:val="24"/>
                </w:rPr>
                <w:delText>Signoff</w:delText>
              </w:r>
              <w:r w:rsidR="00AE3066" w:rsidRPr="00A23FA3" w:rsidDel="006D5533">
                <w:rPr>
                  <w:rFonts w:ascii="Calibri" w:hAnsi="Calibri" w:cstheme="minorHAnsi"/>
                  <w:sz w:val="24"/>
                </w:rPr>
                <w:delText xml:space="preserve"> </w:delText>
              </w:r>
              <w:r w:rsidR="00871745" w:rsidRPr="00A23FA3" w:rsidDel="006D5533">
                <w:rPr>
                  <w:rFonts w:ascii="Calibri" w:hAnsi="Calibri" w:cstheme="minorHAnsi"/>
                  <w:sz w:val="24"/>
                </w:rPr>
                <w:delText xml:space="preserve">non-productive case. </w:delText>
              </w:r>
            </w:del>
          </w:p>
          <w:p w14:paraId="21A09827" w14:textId="43512057" w:rsidR="004636D1" w:rsidRPr="00A23FA3" w:rsidDel="006D5533" w:rsidRDefault="00AE3066" w:rsidP="00711CB5">
            <w:pPr>
              <w:pStyle w:val="a0"/>
              <w:numPr>
                <w:ilvl w:val="0"/>
                <w:numId w:val="5"/>
              </w:numPr>
              <w:spacing w:afterLines="20" w:after="62"/>
              <w:ind w:firstLineChars="0"/>
              <w:jc w:val="left"/>
              <w:rPr>
                <w:del w:id="2696" w:author="raye" w:date="2018-07-17T12:18:00Z"/>
                <w:rFonts w:ascii="Calibri" w:hAnsi="Calibri" w:cstheme="minorHAnsi"/>
                <w:sz w:val="24"/>
              </w:rPr>
            </w:pPr>
            <w:del w:id="2697" w:author="raye" w:date="2018-07-17T12:18:00Z">
              <w:r w:rsidRPr="00A23FA3" w:rsidDel="006D5533">
                <w:rPr>
                  <w:rFonts w:ascii="Calibri" w:hAnsi="Calibri" w:cstheme="minorHAnsi"/>
                  <w:sz w:val="24"/>
                </w:rPr>
                <w:delText>Fill out</w:delText>
              </w:r>
              <w:r w:rsidR="004636D1" w:rsidRPr="00A23FA3" w:rsidDel="006D5533">
                <w:rPr>
                  <w:rFonts w:ascii="Calibri" w:hAnsi="Calibri" w:cstheme="minorHAnsi"/>
                  <w:sz w:val="24"/>
                </w:rPr>
                <w:delText xml:space="preserve"> Case Review Check</w:delText>
              </w:r>
              <w:r w:rsidR="00871745" w:rsidRPr="00A23FA3" w:rsidDel="006D5533">
                <w:rPr>
                  <w:rFonts w:ascii="Calibri" w:hAnsi="Calibri" w:cstheme="minorHAnsi"/>
                  <w:sz w:val="24"/>
                </w:rPr>
                <w:delText xml:space="preserve"> L</w:delText>
              </w:r>
              <w:r w:rsidR="004636D1" w:rsidRPr="00A23FA3" w:rsidDel="006D5533">
                <w:rPr>
                  <w:rFonts w:ascii="Calibri" w:hAnsi="Calibri" w:cstheme="minorHAnsi"/>
                  <w:sz w:val="24"/>
                </w:rPr>
                <w:delText>ist</w:delText>
              </w:r>
              <w:r w:rsidR="00871745" w:rsidRPr="00A23FA3" w:rsidDel="006D5533">
                <w:rPr>
                  <w:rFonts w:ascii="Calibri" w:hAnsi="Calibri" w:cstheme="minorHAnsi"/>
                  <w:sz w:val="24"/>
                </w:rPr>
                <w:delText>.</w:delText>
              </w:r>
            </w:del>
          </w:p>
          <w:p w14:paraId="28F9D27B" w14:textId="526BC33E" w:rsidR="005E7DE4" w:rsidRPr="00A23FA3" w:rsidDel="006D5533" w:rsidRDefault="004636D1" w:rsidP="00711CB5">
            <w:pPr>
              <w:pStyle w:val="a0"/>
              <w:numPr>
                <w:ilvl w:val="0"/>
                <w:numId w:val="5"/>
              </w:numPr>
              <w:spacing w:afterLines="20" w:after="62"/>
              <w:ind w:firstLineChars="0"/>
              <w:jc w:val="left"/>
              <w:rPr>
                <w:del w:id="2698" w:author="raye" w:date="2018-07-17T12:18:00Z"/>
                <w:rFonts w:ascii="Calibri" w:hAnsi="Calibri" w:cstheme="minorHAnsi"/>
                <w:sz w:val="24"/>
              </w:rPr>
            </w:pPr>
            <w:del w:id="2699" w:author="raye" w:date="2018-07-17T12:18:00Z">
              <w:r w:rsidRPr="00A23FA3" w:rsidDel="006D5533">
                <w:rPr>
                  <w:rFonts w:ascii="Calibri" w:hAnsi="Calibri" w:cstheme="minorHAnsi"/>
                  <w:sz w:val="24"/>
                </w:rPr>
                <w:delText xml:space="preserve">Raise </w:delText>
              </w:r>
              <w:r w:rsidR="008734C7" w:rsidRPr="00A23FA3" w:rsidDel="006D5533">
                <w:rPr>
                  <w:rFonts w:ascii="Calibri" w:hAnsi="Calibri" w:cstheme="minorHAnsi"/>
                  <w:sz w:val="24"/>
                </w:rPr>
                <w:delText xml:space="preserve">productive </w:delText>
              </w:r>
              <w:r w:rsidR="00871745" w:rsidRPr="00A23FA3" w:rsidDel="006D5533">
                <w:rPr>
                  <w:rFonts w:ascii="Calibri" w:hAnsi="Calibri" w:cstheme="minorHAnsi"/>
                  <w:sz w:val="24"/>
                </w:rPr>
                <w:delText xml:space="preserve">case </w:delText>
              </w:r>
              <w:r w:rsidRPr="00A23FA3" w:rsidDel="006D5533">
                <w:rPr>
                  <w:rFonts w:ascii="Calibri" w:hAnsi="Calibri" w:cstheme="minorHAnsi"/>
                  <w:sz w:val="24"/>
                </w:rPr>
                <w:delText xml:space="preserve">to BSA Officer </w:delText>
              </w:r>
              <w:r w:rsidR="0016578C" w:rsidRPr="00A23FA3" w:rsidDel="006D5533">
                <w:rPr>
                  <w:rFonts w:ascii="Calibri" w:hAnsi="Calibri" w:cstheme="minorHAnsi"/>
                  <w:sz w:val="24"/>
                </w:rPr>
                <w:delText xml:space="preserve">for </w:delText>
              </w:r>
              <w:r w:rsidR="008734C7" w:rsidRPr="00A23FA3" w:rsidDel="006D5533">
                <w:rPr>
                  <w:rFonts w:ascii="Calibri" w:hAnsi="Calibri" w:cstheme="minorHAnsi"/>
                  <w:sz w:val="24"/>
                </w:rPr>
                <w:delText>decision.</w:delText>
              </w:r>
            </w:del>
          </w:p>
        </w:tc>
      </w:tr>
      <w:tr w:rsidR="00A23FA3" w:rsidRPr="00A23FA3" w:rsidDel="006D5533" w14:paraId="08323600" w14:textId="77777777" w:rsidTr="00F779E6">
        <w:trPr>
          <w:del w:id="2700" w:author="raye" w:date="2018-07-17T12:18:00Z"/>
        </w:trPr>
        <w:tc>
          <w:tcPr>
            <w:tcW w:w="764" w:type="dxa"/>
            <w:vMerge/>
          </w:tcPr>
          <w:p w14:paraId="375D6F67" w14:textId="7CFFDCBD" w:rsidR="004636D1" w:rsidRPr="00A23FA3" w:rsidDel="006D5533" w:rsidRDefault="004636D1" w:rsidP="00711CB5">
            <w:pPr>
              <w:spacing w:afterLines="20" w:after="62"/>
              <w:rPr>
                <w:del w:id="2701" w:author="raye" w:date="2018-07-17T12:18:00Z"/>
                <w:rFonts w:ascii="Calibri" w:hAnsi="Calibri" w:cstheme="minorHAnsi"/>
                <w:sz w:val="24"/>
              </w:rPr>
            </w:pPr>
          </w:p>
        </w:tc>
        <w:tc>
          <w:tcPr>
            <w:tcW w:w="1362" w:type="dxa"/>
            <w:vMerge/>
          </w:tcPr>
          <w:p w14:paraId="62F0E0C6" w14:textId="7EC44647" w:rsidR="004636D1" w:rsidRPr="00A23FA3" w:rsidDel="006D5533" w:rsidRDefault="004636D1" w:rsidP="00711CB5">
            <w:pPr>
              <w:spacing w:afterLines="20" w:after="62"/>
              <w:rPr>
                <w:del w:id="2702" w:author="raye" w:date="2018-07-17T12:18:00Z"/>
                <w:rFonts w:ascii="Calibri" w:hAnsi="Calibri" w:cstheme="minorHAnsi"/>
                <w:sz w:val="24"/>
              </w:rPr>
            </w:pPr>
          </w:p>
        </w:tc>
        <w:tc>
          <w:tcPr>
            <w:tcW w:w="1418" w:type="dxa"/>
          </w:tcPr>
          <w:p w14:paraId="4DEBFDF8" w14:textId="1D76C463" w:rsidR="004636D1" w:rsidRPr="00A23FA3" w:rsidDel="006D5533" w:rsidRDefault="004636D1" w:rsidP="00711CB5">
            <w:pPr>
              <w:spacing w:afterLines="20" w:after="62"/>
              <w:jc w:val="left"/>
              <w:rPr>
                <w:del w:id="2703" w:author="raye" w:date="2018-07-17T12:18:00Z"/>
                <w:rFonts w:ascii="Calibri" w:hAnsi="Calibri" w:cstheme="minorHAnsi"/>
                <w:sz w:val="24"/>
              </w:rPr>
            </w:pPr>
            <w:del w:id="2704" w:author="raye" w:date="2018-07-17T12:18:00Z">
              <w:r w:rsidRPr="00A23FA3" w:rsidDel="006D5533">
                <w:rPr>
                  <w:rFonts w:ascii="Calibri" w:hAnsi="Calibri" w:cstheme="minorHAnsi"/>
                  <w:sz w:val="24"/>
                </w:rPr>
                <w:delText>Compliance Analyst</w:delText>
              </w:r>
            </w:del>
          </w:p>
        </w:tc>
        <w:tc>
          <w:tcPr>
            <w:tcW w:w="4536" w:type="dxa"/>
          </w:tcPr>
          <w:p w14:paraId="717AFE77" w14:textId="5AC30DAD" w:rsidR="004636D1" w:rsidRPr="00A23FA3" w:rsidDel="006D5533" w:rsidRDefault="004636D1" w:rsidP="00711CB5">
            <w:pPr>
              <w:pStyle w:val="a0"/>
              <w:numPr>
                <w:ilvl w:val="0"/>
                <w:numId w:val="5"/>
              </w:numPr>
              <w:spacing w:afterLines="20" w:after="62"/>
              <w:ind w:firstLineChars="0"/>
              <w:jc w:val="left"/>
              <w:rPr>
                <w:del w:id="2705" w:author="raye" w:date="2018-07-17T12:18:00Z"/>
                <w:rFonts w:ascii="Calibri" w:hAnsi="Calibri" w:cstheme="minorHAnsi"/>
                <w:sz w:val="24"/>
              </w:rPr>
            </w:pPr>
            <w:del w:id="2706" w:author="raye" w:date="2018-07-17T12:18:00Z">
              <w:r w:rsidRPr="00A23FA3" w:rsidDel="006D5533">
                <w:rPr>
                  <w:rFonts w:ascii="Calibri" w:hAnsi="Calibri" w:cstheme="minorHAnsi"/>
                  <w:sz w:val="24"/>
                </w:rPr>
                <w:delText xml:space="preserve">Review and check </w:delText>
              </w:r>
              <w:r w:rsidR="008734C7" w:rsidRPr="00A23FA3" w:rsidDel="006D5533">
                <w:rPr>
                  <w:rFonts w:ascii="Calibri" w:hAnsi="Calibri" w:cstheme="minorHAnsi"/>
                  <w:sz w:val="24"/>
                </w:rPr>
                <w:delText>case report</w:delText>
              </w:r>
              <w:r w:rsidR="00871745" w:rsidRPr="00A23FA3" w:rsidDel="006D5533">
                <w:rPr>
                  <w:rFonts w:ascii="Calibri" w:hAnsi="Calibri" w:cstheme="minorHAnsi"/>
                  <w:sz w:val="24"/>
                </w:rPr>
                <w:delText xml:space="preserve"> from </w:delText>
              </w:r>
              <w:r w:rsidR="009E51F8" w:rsidRPr="00A23FA3" w:rsidDel="006D5533">
                <w:rPr>
                  <w:rFonts w:ascii="Calibri" w:hAnsi="Calibri" w:cstheme="minorHAnsi"/>
                  <w:sz w:val="24"/>
                </w:rPr>
                <w:delText xml:space="preserve">operations </w:delText>
              </w:r>
              <w:r w:rsidR="00871745" w:rsidRPr="00A23FA3" w:rsidDel="006D5533">
                <w:rPr>
                  <w:rFonts w:ascii="Calibri" w:hAnsi="Calibri" w:cstheme="minorHAnsi"/>
                  <w:sz w:val="24"/>
                </w:rPr>
                <w:delText>unit.</w:delText>
              </w:r>
            </w:del>
          </w:p>
          <w:p w14:paraId="07C2E908" w14:textId="3C91418C" w:rsidR="00871745" w:rsidRPr="00A23FA3" w:rsidDel="006D5533" w:rsidRDefault="00871745" w:rsidP="00711CB5">
            <w:pPr>
              <w:pStyle w:val="a0"/>
              <w:numPr>
                <w:ilvl w:val="0"/>
                <w:numId w:val="5"/>
              </w:numPr>
              <w:spacing w:afterLines="20" w:after="62"/>
              <w:ind w:firstLineChars="0"/>
              <w:jc w:val="left"/>
              <w:rPr>
                <w:del w:id="2707" w:author="raye" w:date="2018-07-17T12:18:00Z"/>
                <w:rFonts w:ascii="Calibri" w:hAnsi="Calibri" w:cstheme="minorHAnsi"/>
                <w:sz w:val="24"/>
              </w:rPr>
            </w:pPr>
            <w:del w:id="2708" w:author="raye" w:date="2018-07-17T12:18:00Z">
              <w:r w:rsidRPr="00A23FA3" w:rsidDel="006D5533">
                <w:rPr>
                  <w:rFonts w:ascii="Calibri" w:hAnsi="Calibri" w:cstheme="minorHAnsi"/>
                  <w:sz w:val="24"/>
                </w:rPr>
                <w:delText>Raise case to LCD team for special approval if need</w:delText>
              </w:r>
              <w:r w:rsidR="0016578C" w:rsidRPr="00A23FA3" w:rsidDel="006D5533">
                <w:rPr>
                  <w:rFonts w:ascii="Calibri" w:hAnsi="Calibri" w:cstheme="minorHAnsi"/>
                  <w:sz w:val="24"/>
                </w:rPr>
                <w:delText>ed</w:delText>
              </w:r>
              <w:r w:rsidRPr="00A23FA3" w:rsidDel="006D5533">
                <w:rPr>
                  <w:rFonts w:ascii="Calibri" w:hAnsi="Calibri" w:cstheme="minorHAnsi"/>
                  <w:sz w:val="24"/>
                </w:rPr>
                <w:delText>.</w:delText>
              </w:r>
            </w:del>
          </w:p>
          <w:p w14:paraId="1681003D" w14:textId="4F976DCA" w:rsidR="004636D1" w:rsidRPr="00A23FA3" w:rsidDel="006D5533" w:rsidRDefault="004636D1" w:rsidP="00711CB5">
            <w:pPr>
              <w:pStyle w:val="a0"/>
              <w:numPr>
                <w:ilvl w:val="0"/>
                <w:numId w:val="5"/>
              </w:numPr>
              <w:spacing w:afterLines="20" w:after="62"/>
              <w:ind w:firstLineChars="0"/>
              <w:jc w:val="left"/>
              <w:rPr>
                <w:del w:id="2709" w:author="raye" w:date="2018-07-17T12:18:00Z"/>
                <w:rFonts w:ascii="Calibri" w:hAnsi="Calibri" w:cstheme="minorHAnsi"/>
                <w:sz w:val="24"/>
              </w:rPr>
            </w:pPr>
            <w:del w:id="2710" w:author="raye" w:date="2018-07-17T12:18:00Z">
              <w:r w:rsidRPr="00A23FA3" w:rsidDel="006D5533">
                <w:rPr>
                  <w:rFonts w:ascii="Calibri" w:hAnsi="Calibri" w:cstheme="minorHAnsi"/>
                  <w:sz w:val="24"/>
                </w:rPr>
                <w:delText>Generate case Supplementary Notes</w:delText>
              </w:r>
              <w:r w:rsidR="00F61425" w:rsidRPr="00A23FA3" w:rsidDel="006D5533">
                <w:rPr>
                  <w:rFonts w:ascii="Calibri" w:hAnsi="Calibri" w:cstheme="minorHAnsi"/>
                  <w:sz w:val="24"/>
                </w:rPr>
                <w:delText>.</w:delText>
              </w:r>
            </w:del>
          </w:p>
          <w:p w14:paraId="16B3DAB2" w14:textId="7BE202EC" w:rsidR="00F61425" w:rsidRPr="00A23FA3" w:rsidDel="006D5533" w:rsidRDefault="001C091D" w:rsidP="00711CB5">
            <w:pPr>
              <w:pStyle w:val="a0"/>
              <w:numPr>
                <w:ilvl w:val="0"/>
                <w:numId w:val="5"/>
              </w:numPr>
              <w:spacing w:afterLines="20" w:after="62"/>
              <w:ind w:firstLineChars="0"/>
              <w:jc w:val="left"/>
              <w:rPr>
                <w:del w:id="2711" w:author="raye" w:date="2018-07-17T12:18:00Z"/>
                <w:rFonts w:ascii="Calibri" w:hAnsi="Calibri" w:cstheme="minorHAnsi"/>
                <w:sz w:val="24"/>
              </w:rPr>
            </w:pPr>
            <w:del w:id="2712" w:author="raye" w:date="2018-07-17T12:18:00Z">
              <w:r w:rsidRPr="00A23FA3" w:rsidDel="006D5533">
                <w:rPr>
                  <w:rFonts w:ascii="Calibri" w:hAnsi="Calibri" w:cstheme="minorHAnsi"/>
                  <w:sz w:val="24"/>
                </w:rPr>
                <w:delText>Initialize</w:delText>
              </w:r>
              <w:r w:rsidR="00F61425" w:rsidRPr="00A23FA3" w:rsidDel="006D5533">
                <w:rPr>
                  <w:rFonts w:ascii="Calibri" w:hAnsi="Calibri" w:cstheme="minorHAnsi"/>
                  <w:sz w:val="24"/>
                </w:rPr>
                <w:delText xml:space="preserve"> Case Review Check List if necessary.</w:delText>
              </w:r>
            </w:del>
          </w:p>
          <w:p w14:paraId="0AD4172D" w14:textId="4F161592" w:rsidR="004636D1" w:rsidRPr="00A23FA3" w:rsidDel="006D5533" w:rsidRDefault="004636D1" w:rsidP="00711CB5">
            <w:pPr>
              <w:pStyle w:val="a0"/>
              <w:numPr>
                <w:ilvl w:val="0"/>
                <w:numId w:val="5"/>
              </w:numPr>
              <w:spacing w:afterLines="20" w:after="62"/>
              <w:ind w:firstLineChars="0"/>
              <w:jc w:val="left"/>
              <w:rPr>
                <w:del w:id="2713" w:author="raye" w:date="2018-07-17T12:18:00Z"/>
                <w:rFonts w:ascii="Calibri" w:hAnsi="Calibri" w:cstheme="minorHAnsi"/>
                <w:sz w:val="24"/>
              </w:rPr>
            </w:pPr>
            <w:del w:id="2714" w:author="raye" w:date="2018-07-17T12:18:00Z">
              <w:r w:rsidRPr="00A23FA3" w:rsidDel="006D5533">
                <w:rPr>
                  <w:rFonts w:ascii="Calibri" w:hAnsi="Calibri" w:cstheme="minorHAnsi"/>
                  <w:sz w:val="24"/>
                </w:rPr>
                <w:delText>Exec</w:delText>
              </w:r>
              <w:r w:rsidR="0016578C" w:rsidRPr="00A23FA3" w:rsidDel="006D5533">
                <w:rPr>
                  <w:rFonts w:ascii="Calibri" w:hAnsi="Calibri" w:cstheme="minorHAnsi"/>
                  <w:sz w:val="24"/>
                </w:rPr>
                <w:delText>ute</w:delText>
              </w:r>
              <w:r w:rsidRPr="00A23FA3" w:rsidDel="006D5533">
                <w:rPr>
                  <w:rFonts w:ascii="Calibri" w:hAnsi="Calibri" w:cstheme="minorHAnsi"/>
                  <w:sz w:val="24"/>
                </w:rPr>
                <w:delText xml:space="preserve"> additional due diligence</w:delText>
              </w:r>
              <w:r w:rsidR="00F61425" w:rsidRPr="00A23FA3" w:rsidDel="006D5533">
                <w:rPr>
                  <w:rFonts w:ascii="Calibri" w:hAnsi="Calibri" w:cstheme="minorHAnsi"/>
                  <w:sz w:val="24"/>
                </w:rPr>
                <w:delText xml:space="preserve"> and upload</w:delText>
              </w:r>
              <w:r w:rsidRPr="00A23FA3" w:rsidDel="006D5533">
                <w:rPr>
                  <w:rFonts w:ascii="Calibri" w:hAnsi="Calibri" w:cstheme="minorHAnsi"/>
                  <w:sz w:val="24"/>
                </w:rPr>
                <w:delText xml:space="preserve"> additional evidence if necessary.</w:delText>
              </w:r>
            </w:del>
          </w:p>
          <w:p w14:paraId="176CE3B8" w14:textId="1D465D74" w:rsidR="005E7DE4" w:rsidRPr="00A23FA3" w:rsidDel="006D5533" w:rsidRDefault="005E7DE4" w:rsidP="00711CB5">
            <w:pPr>
              <w:pStyle w:val="a0"/>
              <w:numPr>
                <w:ilvl w:val="0"/>
                <w:numId w:val="5"/>
              </w:numPr>
              <w:spacing w:afterLines="20" w:after="62"/>
              <w:ind w:firstLineChars="0"/>
              <w:jc w:val="left"/>
              <w:rPr>
                <w:del w:id="2715" w:author="raye" w:date="2018-07-17T12:18:00Z"/>
                <w:rFonts w:ascii="Calibri" w:hAnsi="Calibri" w:cstheme="minorHAnsi"/>
                <w:sz w:val="24"/>
              </w:rPr>
            </w:pPr>
            <w:del w:id="2716" w:author="raye" w:date="2018-07-17T12:18:00Z">
              <w:r w:rsidRPr="00A23FA3" w:rsidDel="006D5533">
                <w:rPr>
                  <w:rFonts w:ascii="Calibri" w:hAnsi="Calibri" w:cstheme="minorHAnsi"/>
                  <w:sz w:val="24"/>
                </w:rPr>
                <w:delText>Upload Evidence manually.</w:delText>
              </w:r>
            </w:del>
          </w:p>
        </w:tc>
      </w:tr>
      <w:tr w:rsidR="00A23FA3" w:rsidRPr="00A23FA3" w:rsidDel="006D5533" w14:paraId="094E6124" w14:textId="77777777" w:rsidTr="00F779E6">
        <w:trPr>
          <w:del w:id="2717" w:author="raye" w:date="2018-07-17T12:18:00Z"/>
        </w:trPr>
        <w:tc>
          <w:tcPr>
            <w:tcW w:w="764" w:type="dxa"/>
            <w:vMerge/>
          </w:tcPr>
          <w:p w14:paraId="6785EF8F" w14:textId="418D7D3D" w:rsidR="004636D1" w:rsidRPr="00A23FA3" w:rsidDel="006D5533" w:rsidRDefault="004636D1" w:rsidP="00711CB5">
            <w:pPr>
              <w:spacing w:afterLines="20" w:after="62"/>
              <w:rPr>
                <w:del w:id="2718" w:author="raye" w:date="2018-07-17T12:18:00Z"/>
                <w:rFonts w:ascii="Calibri" w:hAnsi="Calibri" w:cstheme="minorHAnsi"/>
                <w:sz w:val="24"/>
              </w:rPr>
            </w:pPr>
          </w:p>
        </w:tc>
        <w:tc>
          <w:tcPr>
            <w:tcW w:w="1362" w:type="dxa"/>
            <w:vMerge/>
          </w:tcPr>
          <w:p w14:paraId="1919BA1E" w14:textId="6C0A6340" w:rsidR="004636D1" w:rsidRPr="00A23FA3" w:rsidDel="006D5533" w:rsidRDefault="004636D1" w:rsidP="00711CB5">
            <w:pPr>
              <w:spacing w:afterLines="20" w:after="62"/>
              <w:rPr>
                <w:del w:id="2719" w:author="raye" w:date="2018-07-17T12:18:00Z"/>
                <w:rFonts w:ascii="Calibri" w:hAnsi="Calibri" w:cstheme="minorHAnsi"/>
                <w:sz w:val="24"/>
              </w:rPr>
            </w:pPr>
          </w:p>
        </w:tc>
        <w:tc>
          <w:tcPr>
            <w:tcW w:w="1418" w:type="dxa"/>
          </w:tcPr>
          <w:p w14:paraId="0B05D383" w14:textId="658E8323" w:rsidR="004636D1" w:rsidRPr="00A23FA3" w:rsidDel="006D5533" w:rsidRDefault="004636D1" w:rsidP="00711CB5">
            <w:pPr>
              <w:spacing w:afterLines="20" w:after="62"/>
              <w:jc w:val="left"/>
              <w:rPr>
                <w:del w:id="2720" w:author="raye" w:date="2018-07-17T12:18:00Z"/>
                <w:rFonts w:ascii="Calibri" w:hAnsi="Calibri" w:cstheme="minorHAnsi"/>
                <w:sz w:val="24"/>
              </w:rPr>
            </w:pPr>
            <w:del w:id="2721" w:author="raye" w:date="2018-07-17T12:18:00Z">
              <w:r w:rsidRPr="00A23FA3" w:rsidDel="006D5533">
                <w:rPr>
                  <w:rFonts w:ascii="Calibri" w:hAnsi="Calibri" w:cstheme="minorHAnsi"/>
                  <w:sz w:val="24"/>
                </w:rPr>
                <w:delText>Compliance BSA Officer</w:delText>
              </w:r>
            </w:del>
          </w:p>
        </w:tc>
        <w:tc>
          <w:tcPr>
            <w:tcW w:w="4536" w:type="dxa"/>
          </w:tcPr>
          <w:p w14:paraId="680B3143" w14:textId="2749BD58" w:rsidR="00B24CE0" w:rsidRPr="00A23FA3" w:rsidDel="006D5533" w:rsidRDefault="00B24CE0" w:rsidP="00711CB5">
            <w:pPr>
              <w:pStyle w:val="a0"/>
              <w:numPr>
                <w:ilvl w:val="0"/>
                <w:numId w:val="5"/>
              </w:numPr>
              <w:spacing w:afterLines="20" w:after="62"/>
              <w:ind w:firstLineChars="0"/>
              <w:jc w:val="left"/>
              <w:rPr>
                <w:del w:id="2722" w:author="raye" w:date="2018-07-17T12:18:00Z"/>
                <w:rFonts w:ascii="Calibri" w:hAnsi="Calibri" w:cstheme="minorHAnsi"/>
                <w:sz w:val="24"/>
              </w:rPr>
            </w:pPr>
            <w:del w:id="2723" w:author="raye" w:date="2018-07-17T12:18:00Z">
              <w:r w:rsidRPr="00A23FA3" w:rsidDel="006D5533">
                <w:rPr>
                  <w:rFonts w:ascii="Calibri" w:hAnsi="Calibri" w:cstheme="minorHAnsi"/>
                  <w:sz w:val="24"/>
                </w:rPr>
                <w:delText>Review case and confirm Case Review Check List.</w:delText>
              </w:r>
            </w:del>
          </w:p>
          <w:p w14:paraId="57A6368C" w14:textId="64A83EAE" w:rsidR="00B24CE0" w:rsidRPr="00A23FA3" w:rsidDel="006D5533" w:rsidRDefault="00B24CE0" w:rsidP="00711CB5">
            <w:pPr>
              <w:pStyle w:val="a0"/>
              <w:numPr>
                <w:ilvl w:val="0"/>
                <w:numId w:val="5"/>
              </w:numPr>
              <w:spacing w:afterLines="20" w:after="62"/>
              <w:ind w:firstLineChars="0"/>
              <w:jc w:val="left"/>
              <w:rPr>
                <w:del w:id="2724" w:author="raye" w:date="2018-07-17T12:18:00Z"/>
                <w:rFonts w:ascii="Calibri" w:hAnsi="Calibri" w:cstheme="minorHAnsi"/>
                <w:sz w:val="24"/>
              </w:rPr>
            </w:pPr>
            <w:del w:id="2725" w:author="raye" w:date="2018-07-17T12:18:00Z">
              <w:r w:rsidRPr="00A23FA3" w:rsidDel="006D5533">
                <w:rPr>
                  <w:rFonts w:ascii="Calibri" w:hAnsi="Calibri" w:cstheme="minorHAnsi"/>
                  <w:sz w:val="24"/>
                </w:rPr>
                <w:delText xml:space="preserve">Return case to </w:delText>
              </w:r>
              <w:r w:rsidR="00455C5C" w:rsidRPr="00A23FA3" w:rsidDel="006D5533">
                <w:rPr>
                  <w:rFonts w:ascii="Calibri" w:hAnsi="Calibri" w:cstheme="minorHAnsi"/>
                  <w:sz w:val="24"/>
                </w:rPr>
                <w:delText>Compliance Analyst</w:delText>
              </w:r>
              <w:r w:rsidRPr="00A23FA3" w:rsidDel="006D5533">
                <w:rPr>
                  <w:rFonts w:ascii="Calibri" w:hAnsi="Calibri" w:cstheme="minorHAnsi"/>
                  <w:sz w:val="24"/>
                </w:rPr>
                <w:delText xml:space="preserve"> for additional due diligence process.</w:delText>
              </w:r>
            </w:del>
          </w:p>
          <w:p w14:paraId="30B4C05F" w14:textId="3458A989" w:rsidR="00B24CE0" w:rsidRPr="00A23FA3" w:rsidDel="006D5533" w:rsidRDefault="00B24CE0" w:rsidP="00711CB5">
            <w:pPr>
              <w:pStyle w:val="a0"/>
              <w:numPr>
                <w:ilvl w:val="0"/>
                <w:numId w:val="5"/>
              </w:numPr>
              <w:spacing w:afterLines="20" w:after="62"/>
              <w:ind w:firstLineChars="0"/>
              <w:jc w:val="left"/>
              <w:rPr>
                <w:del w:id="2726" w:author="raye" w:date="2018-07-17T12:18:00Z"/>
                <w:rFonts w:ascii="Calibri" w:hAnsi="Calibri" w:cstheme="minorHAnsi"/>
                <w:sz w:val="24"/>
              </w:rPr>
            </w:pPr>
            <w:del w:id="2727" w:author="raye" w:date="2018-07-17T12:18:00Z">
              <w:r w:rsidRPr="00A23FA3" w:rsidDel="006D5533">
                <w:rPr>
                  <w:rFonts w:ascii="Calibri" w:hAnsi="Calibri" w:cstheme="minorHAnsi"/>
                  <w:sz w:val="24"/>
                </w:rPr>
                <w:delText>Sign-off transaction case (approve or reject)</w:delText>
              </w:r>
              <w:r w:rsidR="0016578C" w:rsidRPr="00A23FA3" w:rsidDel="006D5533">
                <w:rPr>
                  <w:rFonts w:ascii="Calibri" w:hAnsi="Calibri" w:cstheme="minorHAnsi"/>
                  <w:sz w:val="24"/>
                </w:rPr>
                <w:delText>.</w:delText>
              </w:r>
            </w:del>
          </w:p>
          <w:p w14:paraId="21747839" w14:textId="56B80F35" w:rsidR="004636D1" w:rsidRPr="00A23FA3" w:rsidDel="006D5533" w:rsidRDefault="004636D1" w:rsidP="00711CB5">
            <w:pPr>
              <w:pStyle w:val="a0"/>
              <w:numPr>
                <w:ilvl w:val="0"/>
                <w:numId w:val="5"/>
              </w:numPr>
              <w:spacing w:afterLines="20" w:after="62"/>
              <w:ind w:firstLineChars="0"/>
              <w:jc w:val="left"/>
              <w:rPr>
                <w:del w:id="2728" w:author="raye" w:date="2018-07-17T12:18:00Z"/>
                <w:rFonts w:ascii="Calibri" w:hAnsi="Calibri" w:cstheme="minorHAnsi"/>
                <w:sz w:val="24"/>
              </w:rPr>
            </w:pPr>
            <w:del w:id="2729" w:author="raye" w:date="2018-07-17T12:18:00Z">
              <w:r w:rsidRPr="00A23FA3" w:rsidDel="006D5533">
                <w:rPr>
                  <w:rFonts w:ascii="Calibri" w:hAnsi="Calibri" w:cstheme="minorHAnsi"/>
                  <w:sz w:val="24"/>
                </w:rPr>
                <w:delText>Complete case unusual/suspicious activity form and refer to LCD for SAR recommend</w:delText>
              </w:r>
              <w:r w:rsidR="0016578C" w:rsidRPr="00A23FA3" w:rsidDel="006D5533">
                <w:rPr>
                  <w:rFonts w:ascii="Calibri" w:hAnsi="Calibri" w:cstheme="minorHAnsi"/>
                  <w:sz w:val="24"/>
                </w:rPr>
                <w:delText>ations</w:delText>
              </w:r>
              <w:r w:rsidRPr="00A23FA3" w:rsidDel="006D5533">
                <w:rPr>
                  <w:rFonts w:ascii="Calibri" w:hAnsi="Calibri" w:cstheme="minorHAnsi"/>
                  <w:sz w:val="24"/>
                </w:rPr>
                <w:delText>.</w:delText>
              </w:r>
            </w:del>
          </w:p>
          <w:p w14:paraId="040C5A83" w14:textId="6E2C4F40" w:rsidR="005E7DE4" w:rsidRPr="00A23FA3" w:rsidDel="006D5533" w:rsidRDefault="005E7DE4" w:rsidP="00711CB5">
            <w:pPr>
              <w:pStyle w:val="a0"/>
              <w:numPr>
                <w:ilvl w:val="0"/>
                <w:numId w:val="5"/>
              </w:numPr>
              <w:spacing w:afterLines="20" w:after="62"/>
              <w:ind w:firstLineChars="0"/>
              <w:jc w:val="left"/>
              <w:rPr>
                <w:del w:id="2730" w:author="raye" w:date="2018-07-17T12:18:00Z"/>
                <w:rFonts w:ascii="Calibri" w:hAnsi="Calibri" w:cstheme="minorHAnsi"/>
                <w:sz w:val="24"/>
              </w:rPr>
            </w:pPr>
            <w:del w:id="2731" w:author="raye" w:date="2018-07-17T12:18:00Z">
              <w:r w:rsidRPr="00A23FA3" w:rsidDel="006D5533">
                <w:rPr>
                  <w:rFonts w:ascii="Calibri" w:hAnsi="Calibri" w:cstheme="minorHAnsi"/>
                  <w:sz w:val="24"/>
                </w:rPr>
                <w:delText>Upload Evidence manually.</w:delText>
              </w:r>
            </w:del>
          </w:p>
        </w:tc>
      </w:tr>
      <w:tr w:rsidR="004636D1" w:rsidRPr="00A23FA3" w:rsidDel="006D5533" w14:paraId="528EE51C" w14:textId="3D921AA9" w:rsidTr="00F779E6">
        <w:trPr>
          <w:del w:id="2732" w:author="raye" w:date="2018-07-17T12:18:00Z"/>
        </w:trPr>
        <w:tc>
          <w:tcPr>
            <w:tcW w:w="764" w:type="dxa"/>
          </w:tcPr>
          <w:p w14:paraId="5F1F482F" w14:textId="4E9BD05F" w:rsidR="004636D1" w:rsidRPr="00A23FA3" w:rsidDel="006D5533" w:rsidRDefault="00F5656E" w:rsidP="00BF71D7">
            <w:pPr>
              <w:spacing w:afterLines="20" w:after="62"/>
              <w:rPr>
                <w:del w:id="2733" w:author="raye" w:date="2018-07-17T12:18:00Z"/>
                <w:rFonts w:ascii="Calibri" w:hAnsi="Calibri" w:cstheme="minorHAnsi"/>
                <w:sz w:val="24"/>
              </w:rPr>
            </w:pPr>
            <w:del w:id="2734" w:author="raye" w:date="2018-07-17T12:18:00Z">
              <w:r w:rsidRPr="00A23FA3" w:rsidDel="006D5533">
                <w:rPr>
                  <w:rFonts w:ascii="Calibri" w:hAnsi="Calibri" w:cstheme="minorHAnsi"/>
                  <w:sz w:val="24"/>
                </w:rPr>
                <w:delText>LCD</w:delText>
              </w:r>
            </w:del>
          </w:p>
          <w:p w14:paraId="0879A0E9" w14:textId="4A95B9D5" w:rsidR="00F5656E" w:rsidRPr="00A23FA3" w:rsidDel="006D5533" w:rsidRDefault="00F5656E" w:rsidP="00BF71D7">
            <w:pPr>
              <w:spacing w:afterLines="20" w:after="62"/>
              <w:rPr>
                <w:del w:id="2735" w:author="raye" w:date="2018-07-17T12:18:00Z"/>
                <w:rFonts w:ascii="Calibri" w:hAnsi="Calibri" w:cstheme="minorHAnsi"/>
                <w:sz w:val="24"/>
              </w:rPr>
            </w:pPr>
            <w:del w:id="2736" w:author="raye" w:date="2018-07-17T12:18:00Z">
              <w:r w:rsidRPr="00A23FA3" w:rsidDel="006D5533">
                <w:rPr>
                  <w:rFonts w:ascii="Calibri" w:hAnsi="Calibri" w:cstheme="minorHAnsi"/>
                  <w:sz w:val="24"/>
                </w:rPr>
                <w:delText>Dept.</w:delText>
              </w:r>
            </w:del>
          </w:p>
        </w:tc>
        <w:tc>
          <w:tcPr>
            <w:tcW w:w="1362" w:type="dxa"/>
          </w:tcPr>
          <w:p w14:paraId="362076DF" w14:textId="3FCE271C" w:rsidR="004636D1" w:rsidRPr="00A23FA3" w:rsidDel="006D5533" w:rsidRDefault="00F5656E" w:rsidP="00BF71D7">
            <w:pPr>
              <w:spacing w:afterLines="20" w:after="62"/>
              <w:rPr>
                <w:del w:id="2737" w:author="raye" w:date="2018-07-17T12:18:00Z"/>
                <w:rFonts w:ascii="Calibri" w:hAnsi="Calibri" w:cstheme="minorHAnsi"/>
                <w:sz w:val="24"/>
              </w:rPr>
            </w:pPr>
            <w:del w:id="2738" w:author="raye" w:date="2018-07-17T12:18:00Z">
              <w:r w:rsidRPr="00A23FA3" w:rsidDel="006D5533">
                <w:rPr>
                  <w:rFonts w:ascii="Calibri" w:hAnsi="Calibri" w:cstheme="minorHAnsi"/>
                  <w:sz w:val="24"/>
                </w:rPr>
                <w:delText>LCD Team</w:delText>
              </w:r>
            </w:del>
          </w:p>
          <w:p w14:paraId="167D2507" w14:textId="62BF4026" w:rsidR="004636D1" w:rsidRPr="00A23FA3" w:rsidDel="006D5533" w:rsidRDefault="004636D1" w:rsidP="00BF71D7">
            <w:pPr>
              <w:spacing w:afterLines="20" w:after="62"/>
              <w:rPr>
                <w:del w:id="2739" w:author="raye" w:date="2018-07-17T12:18:00Z"/>
                <w:rFonts w:ascii="Calibri" w:hAnsi="Calibri" w:cstheme="minorHAnsi"/>
                <w:sz w:val="24"/>
              </w:rPr>
            </w:pPr>
          </w:p>
        </w:tc>
        <w:tc>
          <w:tcPr>
            <w:tcW w:w="1418" w:type="dxa"/>
          </w:tcPr>
          <w:p w14:paraId="5A02331E" w14:textId="5E0CEFFB" w:rsidR="004636D1" w:rsidRPr="00A23FA3" w:rsidDel="006D5533" w:rsidRDefault="004636D1" w:rsidP="00BF71D7">
            <w:pPr>
              <w:spacing w:afterLines="20" w:after="62"/>
              <w:jc w:val="left"/>
              <w:rPr>
                <w:del w:id="2740" w:author="raye" w:date="2018-07-17T12:18:00Z"/>
                <w:rFonts w:ascii="Calibri" w:hAnsi="Calibri" w:cstheme="minorHAnsi"/>
                <w:sz w:val="24"/>
              </w:rPr>
            </w:pPr>
            <w:del w:id="2741" w:author="raye" w:date="2018-07-17T12:18:00Z">
              <w:r w:rsidRPr="00A23FA3" w:rsidDel="006D5533">
                <w:rPr>
                  <w:rFonts w:ascii="Calibri" w:hAnsi="Calibri" w:cstheme="minorHAnsi"/>
                  <w:sz w:val="24"/>
                </w:rPr>
                <w:delText xml:space="preserve">LCD </w:delText>
              </w:r>
            </w:del>
          </w:p>
        </w:tc>
        <w:tc>
          <w:tcPr>
            <w:tcW w:w="4536" w:type="dxa"/>
          </w:tcPr>
          <w:p w14:paraId="216FDADF" w14:textId="1AD86838" w:rsidR="004636D1" w:rsidRPr="00A23FA3" w:rsidDel="006D5533" w:rsidRDefault="009471B1" w:rsidP="00BF71D7">
            <w:pPr>
              <w:pStyle w:val="a0"/>
              <w:numPr>
                <w:ilvl w:val="0"/>
                <w:numId w:val="5"/>
              </w:numPr>
              <w:spacing w:afterLines="20" w:after="62"/>
              <w:ind w:firstLineChars="0"/>
              <w:jc w:val="left"/>
              <w:rPr>
                <w:del w:id="2742" w:author="raye" w:date="2018-07-17T12:18:00Z"/>
                <w:rFonts w:ascii="Calibri" w:hAnsi="Calibri" w:cstheme="minorHAnsi"/>
                <w:sz w:val="24"/>
              </w:rPr>
            </w:pPr>
            <w:del w:id="2743" w:author="raye" w:date="2018-07-17T12:18:00Z">
              <w:r w:rsidRPr="00A23FA3" w:rsidDel="006D5533">
                <w:rPr>
                  <w:rFonts w:ascii="Calibri" w:hAnsi="Calibri" w:cstheme="minorHAnsi"/>
                  <w:sz w:val="24"/>
                </w:rPr>
                <w:delText xml:space="preserve">Reviews </w:delText>
              </w:r>
              <w:r w:rsidR="004636D1" w:rsidRPr="00A23FA3" w:rsidDel="006D5533">
                <w:rPr>
                  <w:rFonts w:ascii="Calibri" w:hAnsi="Calibri" w:cstheme="minorHAnsi"/>
                  <w:sz w:val="24"/>
                </w:rPr>
                <w:delText xml:space="preserve">case </w:delText>
              </w:r>
              <w:r w:rsidRPr="00A23FA3" w:rsidDel="006D5533">
                <w:rPr>
                  <w:rFonts w:ascii="Calibri" w:hAnsi="Calibri" w:cstheme="minorHAnsi"/>
                  <w:sz w:val="24"/>
                </w:rPr>
                <w:delText xml:space="preserve">information </w:delText>
              </w:r>
              <w:r w:rsidR="00832835" w:rsidRPr="00A23FA3" w:rsidDel="006D5533">
                <w:rPr>
                  <w:rFonts w:ascii="Calibri" w:hAnsi="Calibri" w:cstheme="minorHAnsi"/>
                  <w:sz w:val="24"/>
                </w:rPr>
                <w:delText>requiring</w:delText>
              </w:r>
              <w:r w:rsidRPr="00A23FA3" w:rsidDel="006D5533">
                <w:rPr>
                  <w:rFonts w:ascii="Calibri" w:hAnsi="Calibri" w:cstheme="minorHAnsi"/>
                  <w:sz w:val="24"/>
                </w:rPr>
                <w:delText xml:space="preserve"> LCD review</w:delText>
              </w:r>
              <w:r w:rsidR="004636D1" w:rsidRPr="00A23FA3" w:rsidDel="006D5533">
                <w:rPr>
                  <w:rFonts w:ascii="Calibri" w:hAnsi="Calibri" w:cstheme="minorHAnsi"/>
                  <w:sz w:val="24"/>
                </w:rPr>
                <w:delText xml:space="preserve"> (includ</w:delText>
              </w:r>
              <w:r w:rsidR="003F7FB4" w:rsidRPr="00A23FA3" w:rsidDel="006D5533">
                <w:rPr>
                  <w:rFonts w:ascii="Calibri" w:hAnsi="Calibri" w:cstheme="minorHAnsi"/>
                  <w:sz w:val="24"/>
                </w:rPr>
                <w:delText>e</w:delText>
              </w:r>
              <w:r w:rsidRPr="00A23FA3" w:rsidDel="006D5533">
                <w:rPr>
                  <w:rFonts w:ascii="Calibri" w:hAnsi="Calibri" w:cstheme="minorHAnsi"/>
                  <w:sz w:val="24"/>
                </w:rPr>
                <w:delText>s immediately escalation</w:delText>
              </w:r>
              <w:r w:rsidR="004636D1" w:rsidRPr="00A23FA3" w:rsidDel="006D5533">
                <w:rPr>
                  <w:rFonts w:ascii="Calibri" w:hAnsi="Calibri" w:cstheme="minorHAnsi"/>
                  <w:sz w:val="24"/>
                </w:rPr>
                <w:delText xml:space="preserve"> by </w:delText>
              </w:r>
              <w:r w:rsidR="00455C5C" w:rsidRPr="00A23FA3" w:rsidDel="006D5533">
                <w:rPr>
                  <w:rFonts w:ascii="Calibri" w:hAnsi="Calibri" w:cstheme="minorHAnsi"/>
                  <w:sz w:val="24"/>
                </w:rPr>
                <w:delText>Compliance Analyst</w:delText>
              </w:r>
              <w:r w:rsidRPr="00A23FA3" w:rsidDel="006D5533">
                <w:rPr>
                  <w:rFonts w:ascii="Calibri" w:hAnsi="Calibri" w:cstheme="minorHAnsi"/>
                  <w:sz w:val="24"/>
                </w:rPr>
                <w:delText xml:space="preserve"> and escalation by BSA O</w:delText>
              </w:r>
              <w:r w:rsidR="004636D1" w:rsidRPr="00A23FA3" w:rsidDel="006D5533">
                <w:rPr>
                  <w:rFonts w:ascii="Calibri" w:hAnsi="Calibri" w:cstheme="minorHAnsi"/>
                  <w:sz w:val="24"/>
                </w:rPr>
                <w:delText>fficer)</w:delText>
              </w:r>
            </w:del>
          </w:p>
          <w:p w14:paraId="4DFBDE60" w14:textId="15D8E9E8" w:rsidR="00B24CE0" w:rsidRPr="00A23FA3" w:rsidDel="006D5533" w:rsidRDefault="0043579C" w:rsidP="00BF71D7">
            <w:pPr>
              <w:pStyle w:val="a0"/>
              <w:numPr>
                <w:ilvl w:val="0"/>
                <w:numId w:val="5"/>
              </w:numPr>
              <w:spacing w:afterLines="20" w:after="62"/>
              <w:ind w:firstLineChars="0"/>
              <w:jc w:val="left"/>
              <w:rPr>
                <w:del w:id="2744" w:author="raye" w:date="2018-07-17T12:18:00Z"/>
                <w:rFonts w:ascii="Calibri" w:hAnsi="Calibri" w:cstheme="minorHAnsi"/>
                <w:sz w:val="24"/>
              </w:rPr>
            </w:pPr>
            <w:del w:id="2745" w:author="raye" w:date="2018-07-17T12:18:00Z">
              <w:r w:rsidRPr="00A23FA3" w:rsidDel="006D5533">
                <w:rPr>
                  <w:rFonts w:ascii="Calibri" w:hAnsi="Calibri" w:cstheme="minorHAnsi"/>
                  <w:sz w:val="24"/>
                </w:rPr>
                <w:delText>Provide comments and feedback on</w:delText>
              </w:r>
              <w:r w:rsidR="004636D1" w:rsidRPr="00A23FA3" w:rsidDel="006D5533">
                <w:rPr>
                  <w:rFonts w:ascii="Calibri" w:hAnsi="Calibri" w:cstheme="minorHAnsi"/>
                  <w:sz w:val="24"/>
                </w:rPr>
                <w:delText xml:space="preserve"> LCD process r</w:delText>
              </w:r>
              <w:r w:rsidRPr="00A23FA3" w:rsidDel="006D5533">
                <w:rPr>
                  <w:rFonts w:ascii="Calibri" w:hAnsi="Calibri" w:cstheme="minorHAnsi"/>
                  <w:sz w:val="24"/>
                </w:rPr>
                <w:delText xml:space="preserve">esult </w:delText>
              </w:r>
              <w:r w:rsidR="004636D1" w:rsidRPr="00A23FA3" w:rsidDel="006D5533">
                <w:rPr>
                  <w:rFonts w:ascii="Calibri" w:hAnsi="Calibri" w:cstheme="minorHAnsi"/>
                  <w:sz w:val="24"/>
                </w:rPr>
                <w:delText>to TSD in this system.</w:delText>
              </w:r>
            </w:del>
          </w:p>
        </w:tc>
      </w:tr>
    </w:tbl>
    <w:p w14:paraId="0DD8CB82" w14:textId="5684C25E" w:rsidR="00576C18" w:rsidRPr="00A23FA3" w:rsidRDefault="00576C18" w:rsidP="00C409AC">
      <w:pPr>
        <w:spacing w:afterLines="50" w:after="156"/>
        <w:ind w:firstLineChars="177" w:firstLine="425"/>
        <w:rPr>
          <w:rFonts w:ascii="Calibri" w:hAnsi="Calibri" w:cstheme="minorHAnsi"/>
          <w:sz w:val="24"/>
        </w:rPr>
      </w:pPr>
    </w:p>
    <w:p w14:paraId="3E216917" w14:textId="73B2B71B" w:rsidR="00576C18" w:rsidRPr="00A23FA3" w:rsidRDefault="00576C18" w:rsidP="00C409AC">
      <w:pPr>
        <w:spacing w:afterLines="50" w:after="156"/>
        <w:ind w:firstLineChars="177" w:firstLine="425"/>
        <w:rPr>
          <w:rFonts w:ascii="Calibri" w:hAnsi="Calibri" w:cstheme="minorHAnsi"/>
          <w:sz w:val="24"/>
        </w:rPr>
      </w:pPr>
    </w:p>
    <w:p w14:paraId="6595404A" w14:textId="77777777" w:rsidR="00576C18" w:rsidRPr="00A23FA3" w:rsidRDefault="00576C18">
      <w:pPr>
        <w:pStyle w:val="1"/>
        <w:numPr>
          <w:ilvl w:val="0"/>
          <w:numId w:val="0"/>
        </w:numPr>
        <w:spacing w:line="360" w:lineRule="auto"/>
        <w:ind w:left="720"/>
        <w:jc w:val="center"/>
        <w:rPr>
          <w:sz w:val="24"/>
          <w:szCs w:val="24"/>
        </w:rPr>
        <w:pPrChange w:id="2746" w:author="raye" w:date="2018-07-17T12:00:00Z">
          <w:pPr>
            <w:pStyle w:val="1"/>
            <w:spacing w:line="360" w:lineRule="auto"/>
            <w:jc w:val="center"/>
          </w:pPr>
        </w:pPrChange>
      </w:pPr>
      <w:bookmarkStart w:id="2747" w:name="_Toc402968009"/>
      <w:bookmarkStart w:id="2748" w:name="_Toc519582872"/>
      <w:bookmarkStart w:id="2749" w:name="_Toc520839405"/>
      <w:r w:rsidRPr="00A23FA3">
        <w:rPr>
          <w:sz w:val="24"/>
          <w:szCs w:val="24"/>
        </w:rPr>
        <w:lastRenderedPageBreak/>
        <w:t>Chapter 3. Functional Description</w:t>
      </w:r>
      <w:bookmarkEnd w:id="2747"/>
      <w:bookmarkEnd w:id="2748"/>
      <w:bookmarkEnd w:id="2749"/>
    </w:p>
    <w:p w14:paraId="29D043C1" w14:textId="77777777" w:rsidR="00576C18" w:rsidRPr="00A23FA3" w:rsidRDefault="00576C18" w:rsidP="00576C18">
      <w:pPr>
        <w:pStyle w:val="215"/>
        <w:rPr>
          <w:rFonts w:ascii="Times New Roman" w:hAnsi="Times New Roman" w:cs="Times New Roman"/>
          <w:sz w:val="24"/>
          <w:szCs w:val="24"/>
        </w:rPr>
      </w:pPr>
      <w:bookmarkStart w:id="2750" w:name="_Toc402968010"/>
      <w:bookmarkStart w:id="2751" w:name="_Toc519582873"/>
      <w:bookmarkStart w:id="2752" w:name="_Toc520839406"/>
      <w:r w:rsidRPr="00A23FA3">
        <w:rPr>
          <w:rFonts w:ascii="Times New Roman" w:hAnsi="Times New Roman" w:cs="Times New Roman"/>
          <w:sz w:val="24"/>
          <w:szCs w:val="24"/>
        </w:rPr>
        <w:t>3.1. Functional classification</w:t>
      </w:r>
      <w:bookmarkEnd w:id="2750"/>
      <w:bookmarkEnd w:id="2751"/>
      <w:bookmarkEnd w:id="2752"/>
    </w:p>
    <w:p w14:paraId="6E2519F4" w14:textId="215A9698" w:rsidR="00143544" w:rsidRPr="00A23FA3" w:rsidRDefault="003F002A" w:rsidP="0012309C">
      <w:pPr>
        <w:pStyle w:val="afd"/>
        <w:ind w:firstLine="440"/>
        <w:rPr>
          <w:rFonts w:ascii="微软雅黑" w:eastAsia="微软雅黑" w:hAnsi="微软雅黑"/>
          <w:i/>
        </w:rPr>
      </w:pPr>
      <w:ins w:id="2753" w:author="raye" w:date="2018-07-17T14:30:00Z">
        <w:r w:rsidRPr="00A23FA3">
          <w:rPr>
            <w:rFonts w:ascii="微软雅黑" w:eastAsia="微软雅黑" w:hAnsi="微软雅黑" w:hint="eastAsia"/>
          </w:rPr>
          <w:t>（</w:t>
        </w:r>
        <w:r w:rsidRPr="00A23FA3">
          <w:rPr>
            <w:rFonts w:ascii="微软雅黑" w:eastAsia="微软雅黑" w:hAnsi="微软雅黑"/>
          </w:rPr>
          <w:t xml:space="preserve">Operations Analyst </w:t>
        </w:r>
        <w:r w:rsidRPr="00A23FA3">
          <w:rPr>
            <w:rFonts w:ascii="微软雅黑" w:eastAsia="微软雅黑" w:hAnsi="微软雅黑" w:hint="eastAsia"/>
          </w:rPr>
          <w:t>，</w:t>
        </w:r>
        <w:r w:rsidRPr="00A23FA3">
          <w:rPr>
            <w:rFonts w:ascii="微软雅黑" w:eastAsia="微软雅黑" w:hAnsi="微软雅黑"/>
          </w:rPr>
          <w:t>Operations Manager</w:t>
        </w:r>
        <w:r w:rsidRPr="00A23FA3">
          <w:rPr>
            <w:rFonts w:ascii="微软雅黑" w:eastAsia="微软雅黑" w:hAnsi="微软雅黑" w:hint="eastAsia"/>
          </w:rPr>
          <w:t xml:space="preserve"> ，</w:t>
        </w:r>
        <w:r w:rsidRPr="00A23FA3">
          <w:rPr>
            <w:rFonts w:ascii="微软雅黑" w:eastAsia="微软雅黑" w:hAnsi="微软雅黑"/>
          </w:rPr>
          <w:t>Compliance Supervisor</w:t>
        </w:r>
        <w:r w:rsidRPr="00A23FA3">
          <w:rPr>
            <w:rFonts w:ascii="微软雅黑" w:eastAsia="微软雅黑" w:hAnsi="微软雅黑" w:hint="eastAsia"/>
          </w:rPr>
          <w:t xml:space="preserve"> ，</w:t>
        </w:r>
        <w:r w:rsidRPr="00A23FA3">
          <w:rPr>
            <w:rFonts w:ascii="微软雅黑" w:eastAsia="微软雅黑" w:hAnsi="微软雅黑"/>
          </w:rPr>
          <w:t>Compliance Analyst</w:t>
        </w:r>
        <w:r w:rsidRPr="00A23FA3">
          <w:rPr>
            <w:rFonts w:ascii="微软雅黑" w:eastAsia="微软雅黑" w:hAnsi="微软雅黑" w:hint="eastAsia"/>
          </w:rPr>
          <w:t xml:space="preserve"> ，</w:t>
        </w:r>
        <w:r w:rsidRPr="00A23FA3">
          <w:rPr>
            <w:rFonts w:ascii="微软雅黑" w:eastAsia="微软雅黑" w:hAnsi="微软雅黑"/>
          </w:rPr>
          <w:t>BSA Officer</w:t>
        </w:r>
        <w:r w:rsidRPr="00A23FA3">
          <w:rPr>
            <w:rFonts w:ascii="微软雅黑" w:eastAsia="微软雅黑" w:hAnsi="微软雅黑" w:hint="eastAsia"/>
          </w:rPr>
          <w:t xml:space="preserve"> ，</w:t>
        </w:r>
        <w:r w:rsidRPr="00A23FA3">
          <w:rPr>
            <w:rFonts w:ascii="微软雅黑" w:eastAsia="微软雅黑" w:hAnsi="微软雅黑"/>
          </w:rPr>
          <w:t>LCD Department</w:t>
        </w:r>
        <w:r w:rsidRPr="00A23FA3">
          <w:rPr>
            <w:rFonts w:ascii="微软雅黑" w:eastAsia="微软雅黑" w:hAnsi="微软雅黑" w:hint="eastAsia"/>
          </w:rPr>
          <w:t xml:space="preserve"> ）</w:t>
        </w:r>
      </w:ins>
      <w:ins w:id="2754" w:author="raye" w:date="2018-07-17T14:19:00Z">
        <w:r w:rsidR="001910E4" w:rsidRPr="00A23FA3">
          <w:rPr>
            <w:rFonts w:ascii="微软雅黑" w:eastAsia="微软雅黑" w:hAnsi="微软雅黑" w:hint="eastAsia"/>
          </w:rPr>
          <w:t>+</w:t>
        </w:r>
        <w:r w:rsidR="001910E4" w:rsidRPr="00A23FA3">
          <w:rPr>
            <w:rFonts w:ascii="微软雅黑" w:eastAsia="微软雅黑" w:hAnsi="微软雅黑"/>
          </w:rPr>
          <w:t>Admin</w:t>
        </w:r>
      </w:ins>
    </w:p>
    <w:p w14:paraId="2B5003A3" w14:textId="77777777" w:rsidR="0012309C" w:rsidRPr="00A23FA3" w:rsidRDefault="0012309C" w:rsidP="0012309C">
      <w:pPr>
        <w:pStyle w:val="afd"/>
        <w:ind w:firstLine="440"/>
        <w:rPr>
          <w:rFonts w:ascii="微软雅黑" w:eastAsia="微软雅黑" w:hAnsi="微软雅黑"/>
          <w:i/>
        </w:rPr>
      </w:pPr>
    </w:p>
    <w:tbl>
      <w:tblPr>
        <w:tblW w:w="9588" w:type="dxa"/>
        <w:tblLook w:val="04A0" w:firstRow="1" w:lastRow="0" w:firstColumn="1" w:lastColumn="0" w:noHBand="0" w:noVBand="1"/>
      </w:tblPr>
      <w:tblGrid>
        <w:gridCol w:w="561"/>
        <w:gridCol w:w="716"/>
        <w:gridCol w:w="1558"/>
        <w:gridCol w:w="2333"/>
        <w:gridCol w:w="1087"/>
        <w:gridCol w:w="3333"/>
      </w:tblGrid>
      <w:tr w:rsidR="00A23FA3" w:rsidRPr="00A23FA3" w14:paraId="42933AA7" w14:textId="77777777" w:rsidTr="00DB2E51">
        <w:trPr>
          <w:trHeight w:val="453"/>
        </w:trPr>
        <w:tc>
          <w:tcPr>
            <w:tcW w:w="536" w:type="dxa"/>
            <w:tcBorders>
              <w:top w:val="single" w:sz="4" w:space="0" w:color="auto"/>
              <w:left w:val="single" w:sz="4" w:space="0" w:color="auto"/>
              <w:bottom w:val="single" w:sz="4" w:space="0" w:color="auto"/>
              <w:right w:val="single" w:sz="4" w:space="0" w:color="auto"/>
            </w:tcBorders>
            <w:shd w:val="clear" w:color="000000" w:fill="CCFFFF"/>
            <w:vAlign w:val="center"/>
            <w:hideMark/>
          </w:tcPr>
          <w:p w14:paraId="2AFF6F77" w14:textId="77777777" w:rsidR="0012309C" w:rsidRPr="00A23FA3" w:rsidRDefault="0012309C" w:rsidP="0012309C">
            <w:pPr>
              <w:widowControl/>
              <w:jc w:val="center"/>
              <w:rPr>
                <w:rFonts w:ascii="Times New Roman" w:eastAsia="等线" w:hAnsi="Times New Roman" w:cs="Times New Roman"/>
                <w:b/>
                <w:bCs/>
                <w:kern w:val="0"/>
                <w:sz w:val="20"/>
                <w:szCs w:val="20"/>
              </w:rPr>
            </w:pPr>
            <w:r w:rsidRPr="00A23FA3">
              <w:rPr>
                <w:rFonts w:ascii="Times New Roman" w:eastAsia="等线" w:hAnsi="Times New Roman" w:cs="Times New Roman"/>
                <w:b/>
                <w:bCs/>
                <w:kern w:val="0"/>
                <w:sz w:val="20"/>
                <w:szCs w:val="20"/>
              </w:rPr>
              <w:t>No#</w:t>
            </w:r>
          </w:p>
        </w:tc>
        <w:tc>
          <w:tcPr>
            <w:tcW w:w="683" w:type="dxa"/>
            <w:tcBorders>
              <w:top w:val="single" w:sz="4" w:space="0" w:color="auto"/>
              <w:left w:val="nil"/>
              <w:bottom w:val="single" w:sz="4" w:space="0" w:color="auto"/>
              <w:right w:val="single" w:sz="4" w:space="0" w:color="auto"/>
            </w:tcBorders>
            <w:shd w:val="clear" w:color="000000" w:fill="CCFFFF"/>
            <w:vAlign w:val="center"/>
            <w:hideMark/>
          </w:tcPr>
          <w:p w14:paraId="2463FABB" w14:textId="77777777" w:rsidR="0012309C" w:rsidRPr="00A23FA3" w:rsidRDefault="0012309C" w:rsidP="0012309C">
            <w:pPr>
              <w:widowControl/>
              <w:jc w:val="center"/>
              <w:rPr>
                <w:rFonts w:ascii="宋体" w:eastAsia="宋体" w:hAnsi="宋体" w:cs="宋体"/>
                <w:b/>
                <w:bCs/>
                <w:kern w:val="0"/>
                <w:sz w:val="20"/>
                <w:szCs w:val="20"/>
              </w:rPr>
            </w:pPr>
            <w:r w:rsidRPr="00A23FA3">
              <w:rPr>
                <w:rFonts w:ascii="宋体" w:eastAsia="宋体" w:hAnsi="宋体" w:cs="宋体" w:hint="eastAsia"/>
                <w:b/>
                <w:bCs/>
                <w:kern w:val="0"/>
                <w:sz w:val="20"/>
                <w:szCs w:val="20"/>
              </w:rPr>
              <w:t>角色</w:t>
            </w:r>
          </w:p>
        </w:tc>
        <w:tc>
          <w:tcPr>
            <w:tcW w:w="1562" w:type="dxa"/>
            <w:tcBorders>
              <w:top w:val="single" w:sz="4" w:space="0" w:color="auto"/>
              <w:left w:val="nil"/>
              <w:bottom w:val="single" w:sz="4" w:space="0" w:color="auto"/>
              <w:right w:val="single" w:sz="4" w:space="0" w:color="auto"/>
            </w:tcBorders>
            <w:shd w:val="clear" w:color="000000" w:fill="CCFFFF"/>
            <w:vAlign w:val="center"/>
            <w:hideMark/>
          </w:tcPr>
          <w:p w14:paraId="2A968AE3" w14:textId="77777777" w:rsidR="0012309C" w:rsidRPr="00A23FA3" w:rsidRDefault="0012309C" w:rsidP="0012309C">
            <w:pPr>
              <w:widowControl/>
              <w:jc w:val="left"/>
              <w:rPr>
                <w:rFonts w:ascii="宋体" w:eastAsia="宋体" w:hAnsi="宋体" w:cs="宋体"/>
                <w:b/>
                <w:bCs/>
                <w:kern w:val="0"/>
                <w:sz w:val="20"/>
                <w:szCs w:val="20"/>
              </w:rPr>
            </w:pPr>
            <w:r w:rsidRPr="00A23FA3">
              <w:rPr>
                <w:rFonts w:ascii="宋体" w:eastAsia="宋体" w:hAnsi="宋体" w:cs="宋体" w:hint="eastAsia"/>
                <w:b/>
                <w:bCs/>
                <w:kern w:val="0"/>
                <w:sz w:val="20"/>
                <w:szCs w:val="20"/>
              </w:rPr>
              <w:t>需求分类</w:t>
            </w:r>
          </w:p>
        </w:tc>
        <w:tc>
          <w:tcPr>
            <w:tcW w:w="2333" w:type="dxa"/>
            <w:tcBorders>
              <w:top w:val="single" w:sz="4" w:space="0" w:color="auto"/>
              <w:left w:val="nil"/>
              <w:bottom w:val="single" w:sz="4" w:space="0" w:color="auto"/>
              <w:right w:val="single" w:sz="4" w:space="0" w:color="auto"/>
            </w:tcBorders>
            <w:shd w:val="clear" w:color="000000" w:fill="CCFFFF"/>
            <w:vAlign w:val="center"/>
            <w:hideMark/>
          </w:tcPr>
          <w:p w14:paraId="6C5AEDB8" w14:textId="77777777" w:rsidR="0012309C" w:rsidRPr="00A23FA3" w:rsidRDefault="0012309C" w:rsidP="0012309C">
            <w:pPr>
              <w:widowControl/>
              <w:jc w:val="center"/>
              <w:rPr>
                <w:rFonts w:ascii="宋体" w:eastAsia="宋体" w:hAnsi="宋体" w:cs="宋体"/>
                <w:b/>
                <w:bCs/>
                <w:kern w:val="0"/>
                <w:sz w:val="20"/>
                <w:szCs w:val="20"/>
              </w:rPr>
            </w:pPr>
            <w:r w:rsidRPr="00A23FA3">
              <w:rPr>
                <w:rFonts w:ascii="宋体" w:eastAsia="宋体" w:hAnsi="宋体" w:cs="宋体" w:hint="eastAsia"/>
                <w:b/>
                <w:bCs/>
                <w:kern w:val="0"/>
                <w:sz w:val="20"/>
                <w:szCs w:val="20"/>
              </w:rPr>
              <w:t>需求名称</w:t>
            </w:r>
          </w:p>
        </w:tc>
        <w:tc>
          <w:tcPr>
            <w:tcW w:w="1105" w:type="dxa"/>
            <w:tcBorders>
              <w:top w:val="single" w:sz="4" w:space="0" w:color="auto"/>
              <w:left w:val="nil"/>
              <w:bottom w:val="single" w:sz="4" w:space="0" w:color="auto"/>
              <w:right w:val="single" w:sz="4" w:space="0" w:color="auto"/>
            </w:tcBorders>
            <w:shd w:val="clear" w:color="000000" w:fill="CCFFFF"/>
            <w:vAlign w:val="center"/>
            <w:hideMark/>
          </w:tcPr>
          <w:p w14:paraId="775EA214" w14:textId="77777777" w:rsidR="0012309C" w:rsidRPr="00A23FA3" w:rsidRDefault="0012309C" w:rsidP="0012309C">
            <w:pPr>
              <w:widowControl/>
              <w:jc w:val="center"/>
              <w:rPr>
                <w:rFonts w:ascii="宋体" w:eastAsia="宋体" w:hAnsi="宋体" w:cs="宋体"/>
                <w:b/>
                <w:bCs/>
                <w:kern w:val="0"/>
                <w:sz w:val="20"/>
                <w:szCs w:val="20"/>
              </w:rPr>
            </w:pPr>
            <w:r w:rsidRPr="00A23FA3">
              <w:rPr>
                <w:rFonts w:ascii="宋体" w:eastAsia="宋体" w:hAnsi="宋体" w:cs="宋体" w:hint="eastAsia"/>
                <w:b/>
                <w:bCs/>
                <w:kern w:val="0"/>
                <w:sz w:val="20"/>
                <w:szCs w:val="20"/>
              </w:rPr>
              <w:t>优先级</w:t>
            </w:r>
          </w:p>
        </w:tc>
        <w:tc>
          <w:tcPr>
            <w:tcW w:w="3369" w:type="dxa"/>
            <w:tcBorders>
              <w:top w:val="single" w:sz="4" w:space="0" w:color="auto"/>
              <w:left w:val="nil"/>
              <w:bottom w:val="single" w:sz="4" w:space="0" w:color="auto"/>
              <w:right w:val="single" w:sz="4" w:space="0" w:color="auto"/>
            </w:tcBorders>
            <w:shd w:val="clear" w:color="000000" w:fill="CCFFFF"/>
            <w:vAlign w:val="center"/>
            <w:hideMark/>
          </w:tcPr>
          <w:p w14:paraId="047CCB63" w14:textId="77777777" w:rsidR="0012309C" w:rsidRPr="00A23FA3" w:rsidRDefault="0012309C" w:rsidP="0012309C">
            <w:pPr>
              <w:widowControl/>
              <w:jc w:val="center"/>
              <w:rPr>
                <w:rFonts w:ascii="宋体" w:eastAsia="宋体" w:hAnsi="宋体" w:cs="宋体"/>
                <w:b/>
                <w:bCs/>
                <w:kern w:val="0"/>
                <w:sz w:val="20"/>
                <w:szCs w:val="20"/>
              </w:rPr>
            </w:pPr>
            <w:r w:rsidRPr="00A23FA3">
              <w:rPr>
                <w:rFonts w:ascii="宋体" w:eastAsia="宋体" w:hAnsi="宋体" w:cs="宋体" w:hint="eastAsia"/>
                <w:b/>
                <w:bCs/>
                <w:kern w:val="0"/>
                <w:sz w:val="20"/>
                <w:szCs w:val="20"/>
              </w:rPr>
              <w:t>需求详细描述</w:t>
            </w:r>
          </w:p>
        </w:tc>
      </w:tr>
      <w:tr w:rsidR="00A23FA3" w:rsidRPr="00A23FA3" w14:paraId="219BB3D4" w14:textId="77777777" w:rsidTr="00DB2E51">
        <w:trPr>
          <w:trHeight w:val="538"/>
        </w:trPr>
        <w:tc>
          <w:tcPr>
            <w:tcW w:w="536" w:type="dxa"/>
            <w:tcBorders>
              <w:top w:val="nil"/>
              <w:left w:val="single" w:sz="4" w:space="0" w:color="auto"/>
              <w:bottom w:val="nil"/>
              <w:right w:val="single" w:sz="4" w:space="0" w:color="auto"/>
            </w:tcBorders>
            <w:shd w:val="clear" w:color="auto" w:fill="auto"/>
            <w:vAlign w:val="center"/>
            <w:hideMark/>
          </w:tcPr>
          <w:p w14:paraId="253E0085"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56A6BEB7"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OA角色</w:t>
            </w:r>
          </w:p>
        </w:tc>
        <w:tc>
          <w:tcPr>
            <w:tcW w:w="1562" w:type="dxa"/>
            <w:tcBorders>
              <w:top w:val="nil"/>
              <w:left w:val="nil"/>
              <w:bottom w:val="single" w:sz="4" w:space="0" w:color="auto"/>
              <w:right w:val="single" w:sz="4" w:space="0" w:color="auto"/>
            </w:tcBorders>
            <w:shd w:val="clear" w:color="auto" w:fill="auto"/>
            <w:vAlign w:val="center"/>
            <w:hideMark/>
          </w:tcPr>
          <w:p w14:paraId="55EF487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首页</w:t>
            </w:r>
            <w:r w:rsidRPr="00A23FA3">
              <w:rPr>
                <w:rFonts w:ascii="宋体" w:eastAsia="宋体" w:hAnsi="宋体" w:cs="宋体" w:hint="eastAsia"/>
                <w:kern w:val="0"/>
                <w:sz w:val="20"/>
                <w:szCs w:val="20"/>
              </w:rPr>
              <w:br/>
              <w:t>Home Page</w:t>
            </w:r>
          </w:p>
        </w:tc>
        <w:tc>
          <w:tcPr>
            <w:tcW w:w="2333" w:type="dxa"/>
            <w:tcBorders>
              <w:top w:val="nil"/>
              <w:left w:val="nil"/>
              <w:bottom w:val="single" w:sz="4" w:space="0" w:color="auto"/>
              <w:right w:val="single" w:sz="4" w:space="0" w:color="auto"/>
            </w:tcBorders>
            <w:shd w:val="clear" w:color="auto" w:fill="auto"/>
            <w:vAlign w:val="center"/>
            <w:hideMark/>
          </w:tcPr>
          <w:p w14:paraId="57BD1E0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账号信息</w:t>
            </w:r>
          </w:p>
        </w:tc>
        <w:tc>
          <w:tcPr>
            <w:tcW w:w="1105" w:type="dxa"/>
            <w:tcBorders>
              <w:top w:val="nil"/>
              <w:left w:val="nil"/>
              <w:bottom w:val="single" w:sz="4" w:space="0" w:color="auto"/>
              <w:right w:val="single" w:sz="4" w:space="0" w:color="auto"/>
            </w:tcBorders>
            <w:shd w:val="clear" w:color="auto" w:fill="auto"/>
            <w:vAlign w:val="center"/>
            <w:hideMark/>
          </w:tcPr>
          <w:p w14:paraId="0D36EAD6"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低</w:t>
            </w:r>
          </w:p>
        </w:tc>
        <w:tc>
          <w:tcPr>
            <w:tcW w:w="3369" w:type="dxa"/>
            <w:tcBorders>
              <w:top w:val="nil"/>
              <w:left w:val="nil"/>
              <w:bottom w:val="single" w:sz="4" w:space="0" w:color="auto"/>
              <w:right w:val="single" w:sz="4" w:space="0" w:color="auto"/>
            </w:tcBorders>
            <w:shd w:val="clear" w:color="auto" w:fill="auto"/>
            <w:vAlign w:val="center"/>
            <w:hideMark/>
          </w:tcPr>
          <w:p w14:paraId="0EDBCED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1.基本信息修改</w:t>
            </w:r>
            <w:r w:rsidRPr="00A23FA3">
              <w:rPr>
                <w:rFonts w:ascii="宋体" w:eastAsia="宋体" w:hAnsi="宋体" w:cs="宋体" w:hint="eastAsia"/>
                <w:kern w:val="0"/>
                <w:sz w:val="20"/>
                <w:szCs w:val="20"/>
              </w:rPr>
              <w:br/>
              <w:t>2.密码修改</w:t>
            </w:r>
          </w:p>
        </w:tc>
      </w:tr>
      <w:tr w:rsidR="00A23FA3" w:rsidRPr="00A23FA3" w14:paraId="06699CB5"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6D4E80B0"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w:t>
            </w:r>
          </w:p>
        </w:tc>
        <w:tc>
          <w:tcPr>
            <w:tcW w:w="683" w:type="dxa"/>
            <w:vMerge/>
            <w:tcBorders>
              <w:top w:val="nil"/>
              <w:left w:val="single" w:sz="4" w:space="0" w:color="auto"/>
              <w:bottom w:val="single" w:sz="4" w:space="0" w:color="000000"/>
              <w:right w:val="single" w:sz="4" w:space="0" w:color="auto"/>
            </w:tcBorders>
            <w:vAlign w:val="center"/>
            <w:hideMark/>
          </w:tcPr>
          <w:p w14:paraId="77ABD45F" w14:textId="77777777" w:rsidR="0012309C" w:rsidRPr="00A23FA3" w:rsidRDefault="0012309C" w:rsidP="0012309C">
            <w:pPr>
              <w:widowControl/>
              <w:jc w:val="left"/>
              <w:rPr>
                <w:rFonts w:ascii="宋体" w:eastAsia="宋体" w:hAnsi="宋体" w:cs="宋体"/>
                <w:kern w:val="0"/>
                <w:sz w:val="20"/>
                <w:szCs w:val="20"/>
              </w:rPr>
            </w:pP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15FF4B35"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w:t>
            </w:r>
            <w:r w:rsidRPr="00A23FA3">
              <w:rPr>
                <w:rFonts w:ascii="宋体" w:eastAsia="宋体" w:hAnsi="宋体" w:cs="宋体" w:hint="eastAsia"/>
                <w:kern w:val="0"/>
                <w:sz w:val="20"/>
                <w:szCs w:val="20"/>
              </w:rPr>
              <w:br/>
              <w:t>Case List Page</w:t>
            </w:r>
          </w:p>
        </w:tc>
        <w:tc>
          <w:tcPr>
            <w:tcW w:w="2333" w:type="dxa"/>
            <w:tcBorders>
              <w:top w:val="nil"/>
              <w:left w:val="nil"/>
              <w:bottom w:val="single" w:sz="4" w:space="0" w:color="auto"/>
              <w:right w:val="single" w:sz="4" w:space="0" w:color="auto"/>
            </w:tcBorders>
            <w:shd w:val="clear" w:color="auto" w:fill="auto"/>
            <w:vAlign w:val="center"/>
            <w:hideMark/>
          </w:tcPr>
          <w:p w14:paraId="7DF4EC1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TO DO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13401F"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558FBD9A"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1.筛选 支持分行、状态、日期、金额、搜索框（Case ID, Clint ID, Reference NO.or Boc Reference NO.)搜索</w:t>
            </w:r>
            <w:r w:rsidRPr="00A23FA3">
              <w:rPr>
                <w:rFonts w:ascii="宋体" w:eastAsia="宋体" w:hAnsi="宋体" w:cs="宋体" w:hint="eastAsia"/>
                <w:kern w:val="0"/>
                <w:sz w:val="20"/>
                <w:szCs w:val="20"/>
              </w:rPr>
              <w:br/>
              <w:t>2.列表</w:t>
            </w:r>
            <w:r w:rsidRPr="00A23FA3">
              <w:rPr>
                <w:rFonts w:ascii="宋体" w:eastAsia="宋体" w:hAnsi="宋体" w:cs="宋体" w:hint="eastAsia"/>
                <w:kern w:val="0"/>
                <w:sz w:val="20"/>
                <w:szCs w:val="20"/>
              </w:rPr>
              <w:br/>
              <w:t>展示条数可设置</w:t>
            </w:r>
            <w:r w:rsidRPr="00A23FA3">
              <w:rPr>
                <w:rFonts w:ascii="宋体" w:eastAsia="宋体" w:hAnsi="宋体" w:cs="宋体" w:hint="eastAsia"/>
                <w:kern w:val="0"/>
                <w:sz w:val="20"/>
                <w:szCs w:val="20"/>
              </w:rPr>
              <w:br/>
              <w:t>3.批选&amp;删除&amp;取消 CASE操作</w:t>
            </w:r>
          </w:p>
        </w:tc>
      </w:tr>
      <w:tr w:rsidR="00B9712B" w:rsidRPr="00A23FA3" w14:paraId="4394D0D3"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tcPr>
          <w:p w14:paraId="1DD87395" w14:textId="77777777" w:rsidR="00B9712B" w:rsidRPr="00A23FA3" w:rsidRDefault="00B9712B" w:rsidP="0012309C">
            <w:pPr>
              <w:widowControl/>
              <w:jc w:val="right"/>
              <w:rPr>
                <w:rFonts w:ascii="宋体" w:eastAsia="宋体" w:hAnsi="宋体" w:cs="宋体" w:hint="eastAsia"/>
                <w:kern w:val="0"/>
                <w:sz w:val="20"/>
                <w:szCs w:val="20"/>
              </w:rPr>
            </w:pPr>
          </w:p>
        </w:tc>
        <w:tc>
          <w:tcPr>
            <w:tcW w:w="683" w:type="dxa"/>
            <w:vMerge/>
            <w:tcBorders>
              <w:top w:val="nil"/>
              <w:left w:val="single" w:sz="4" w:space="0" w:color="auto"/>
              <w:bottom w:val="single" w:sz="4" w:space="0" w:color="000000"/>
              <w:right w:val="single" w:sz="4" w:space="0" w:color="auto"/>
            </w:tcBorders>
            <w:vAlign w:val="center"/>
          </w:tcPr>
          <w:p w14:paraId="13D6DF2B" w14:textId="77777777" w:rsidR="00B9712B" w:rsidRPr="00A23FA3" w:rsidRDefault="00B9712B"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auto"/>
              <w:right w:val="single" w:sz="4" w:space="0" w:color="auto"/>
            </w:tcBorders>
            <w:vAlign w:val="center"/>
          </w:tcPr>
          <w:p w14:paraId="353C2567" w14:textId="77777777" w:rsidR="00B9712B" w:rsidRPr="00A23FA3" w:rsidRDefault="00B9712B"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tcPr>
          <w:p w14:paraId="5F739D68" w14:textId="12B45B8D" w:rsidR="00B9712B" w:rsidRPr="00B9712B" w:rsidRDefault="00B9712B" w:rsidP="0012309C">
            <w:pPr>
              <w:widowControl/>
              <w:jc w:val="left"/>
              <w:rPr>
                <w:rFonts w:ascii="宋体" w:eastAsia="宋体" w:hAnsi="宋体" w:cs="宋体" w:hint="eastAsia"/>
                <w:b/>
                <w:color w:val="FF0000"/>
                <w:kern w:val="0"/>
                <w:sz w:val="20"/>
                <w:szCs w:val="20"/>
              </w:rPr>
            </w:pPr>
            <w:r w:rsidRPr="00B9712B">
              <w:rPr>
                <w:rFonts w:ascii="等线" w:eastAsia="等线" w:hAnsi="等线"/>
                <w:color w:val="FF0000"/>
                <w:szCs w:val="21"/>
              </w:rPr>
              <w:t>Pending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tcPr>
          <w:p w14:paraId="716A9970" w14:textId="2232AEAD" w:rsidR="00B9712B" w:rsidRPr="00B9712B" w:rsidRDefault="00B9712B" w:rsidP="0012309C">
            <w:pPr>
              <w:widowControl/>
              <w:jc w:val="center"/>
              <w:rPr>
                <w:rFonts w:ascii="Times New Roman" w:eastAsia="等线" w:hAnsi="Times New Roman" w:cs="Times New Roman"/>
                <w:color w:val="FF0000"/>
                <w:kern w:val="0"/>
                <w:sz w:val="20"/>
                <w:szCs w:val="20"/>
              </w:rPr>
            </w:pPr>
            <w:r w:rsidRPr="00B9712B">
              <w:rPr>
                <w:rFonts w:ascii="Times New Roman" w:eastAsia="等线" w:hAnsi="Times New Roman" w:cs="Times New Roman"/>
                <w:color w:val="FF0000"/>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tcPr>
          <w:p w14:paraId="218D44CA" w14:textId="7A886101" w:rsidR="00B9712B" w:rsidRPr="00B9712B" w:rsidRDefault="00B9712B" w:rsidP="0012309C">
            <w:pPr>
              <w:widowControl/>
              <w:jc w:val="left"/>
              <w:rPr>
                <w:rFonts w:ascii="宋体" w:eastAsia="宋体" w:hAnsi="宋体" w:cs="宋体" w:hint="eastAsia"/>
                <w:color w:val="FF0000"/>
                <w:kern w:val="0"/>
                <w:sz w:val="20"/>
                <w:szCs w:val="20"/>
              </w:rPr>
            </w:pPr>
            <w:r w:rsidRPr="00B9712B">
              <w:rPr>
                <w:rFonts w:ascii="宋体" w:eastAsia="宋体" w:hAnsi="宋体" w:cs="宋体" w:hint="eastAsia"/>
                <w:color w:val="FF0000"/>
                <w:kern w:val="0"/>
                <w:sz w:val="20"/>
                <w:szCs w:val="20"/>
              </w:rPr>
              <w:t>1. 筛选，通上</w:t>
            </w:r>
            <w:r w:rsidRPr="00B9712B">
              <w:rPr>
                <w:rFonts w:ascii="宋体" w:eastAsia="宋体" w:hAnsi="宋体" w:cs="宋体" w:hint="eastAsia"/>
                <w:color w:val="FF0000"/>
                <w:kern w:val="0"/>
                <w:sz w:val="20"/>
                <w:szCs w:val="20"/>
              </w:rPr>
              <w:br/>
              <w:t>2. 列表通上</w:t>
            </w:r>
          </w:p>
        </w:tc>
      </w:tr>
      <w:tr w:rsidR="00A23FA3" w:rsidRPr="00A23FA3" w14:paraId="357ACFB1"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CAD847A"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w:t>
            </w:r>
          </w:p>
        </w:tc>
        <w:tc>
          <w:tcPr>
            <w:tcW w:w="683" w:type="dxa"/>
            <w:vMerge/>
            <w:tcBorders>
              <w:top w:val="nil"/>
              <w:left w:val="single" w:sz="4" w:space="0" w:color="auto"/>
              <w:bottom w:val="single" w:sz="4" w:space="0" w:color="000000"/>
              <w:right w:val="single" w:sz="4" w:space="0" w:color="auto"/>
            </w:tcBorders>
            <w:vAlign w:val="center"/>
            <w:hideMark/>
          </w:tcPr>
          <w:p w14:paraId="47C0030D"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auto"/>
              <w:right w:val="single" w:sz="4" w:space="0" w:color="auto"/>
            </w:tcBorders>
            <w:vAlign w:val="center"/>
            <w:hideMark/>
          </w:tcPr>
          <w:p w14:paraId="2C41F58C"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7975BDF1" w14:textId="6623E778" w:rsidR="0012309C" w:rsidRPr="00B9712B" w:rsidRDefault="00B9712B" w:rsidP="0012309C">
            <w:pPr>
              <w:widowControl/>
              <w:jc w:val="left"/>
              <w:rPr>
                <w:rFonts w:ascii="宋体" w:eastAsia="宋体" w:hAnsi="宋体" w:cs="宋体"/>
                <w:kern w:val="0"/>
                <w:sz w:val="20"/>
                <w:szCs w:val="20"/>
              </w:rPr>
            </w:pPr>
            <w:r>
              <w:rPr>
                <w:rFonts w:ascii="等线" w:eastAsia="等线" w:hAnsi="等线"/>
                <w:color w:val="FF0000"/>
                <w:szCs w:val="21"/>
              </w:rPr>
              <w:t xml:space="preserve">Histroy </w:t>
            </w:r>
            <w:r w:rsidRPr="001B6A19">
              <w:rPr>
                <w:rFonts w:ascii="等线" w:eastAsia="等线" w:hAnsi="等线"/>
                <w:color w:val="FF0000"/>
                <w:szCs w:val="21"/>
              </w:rPr>
              <w:t>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04CEB2"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147A5E2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筛选，通上</w:t>
            </w:r>
            <w:r w:rsidRPr="00A23FA3">
              <w:rPr>
                <w:rFonts w:ascii="宋体" w:eastAsia="宋体" w:hAnsi="宋体" w:cs="宋体" w:hint="eastAsia"/>
                <w:kern w:val="0"/>
                <w:sz w:val="20"/>
                <w:szCs w:val="20"/>
              </w:rPr>
              <w:br/>
              <w:t>2. 列表通上</w:t>
            </w:r>
          </w:p>
        </w:tc>
      </w:tr>
      <w:tr w:rsidR="00A23FA3" w:rsidRPr="00A23FA3" w14:paraId="6CE0891A"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437E84C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w:t>
            </w:r>
          </w:p>
        </w:tc>
        <w:tc>
          <w:tcPr>
            <w:tcW w:w="683" w:type="dxa"/>
            <w:vMerge/>
            <w:tcBorders>
              <w:top w:val="nil"/>
              <w:left w:val="single" w:sz="4" w:space="0" w:color="auto"/>
              <w:bottom w:val="single" w:sz="4" w:space="0" w:color="000000"/>
              <w:right w:val="single" w:sz="4" w:space="0" w:color="auto"/>
            </w:tcBorders>
            <w:vAlign w:val="center"/>
            <w:hideMark/>
          </w:tcPr>
          <w:p w14:paraId="67B7B694"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0DE43D2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新建案例</w:t>
            </w:r>
            <w:r w:rsidRPr="00A23FA3">
              <w:rPr>
                <w:rFonts w:ascii="宋体" w:eastAsia="宋体" w:hAnsi="宋体" w:cs="宋体" w:hint="eastAsia"/>
                <w:kern w:val="0"/>
                <w:sz w:val="20"/>
                <w:szCs w:val="20"/>
              </w:rPr>
              <w:br/>
              <w:t>Create Case Page</w:t>
            </w:r>
          </w:p>
        </w:tc>
        <w:tc>
          <w:tcPr>
            <w:tcW w:w="2333" w:type="dxa"/>
            <w:tcBorders>
              <w:top w:val="nil"/>
              <w:left w:val="nil"/>
              <w:bottom w:val="single" w:sz="4" w:space="0" w:color="auto"/>
              <w:right w:val="single" w:sz="4" w:space="0" w:color="auto"/>
            </w:tcBorders>
            <w:shd w:val="clear" w:color="auto" w:fill="auto"/>
            <w:vAlign w:val="center"/>
            <w:hideMark/>
          </w:tcPr>
          <w:p w14:paraId="080A146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新建案例</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5BC643F"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275E6F4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1.基本信息填写（客户名与ID自动映射；Reference NO.唯一性识别）</w:t>
            </w:r>
            <w:r w:rsidRPr="00A23FA3">
              <w:rPr>
                <w:rFonts w:ascii="宋体" w:eastAsia="宋体" w:hAnsi="宋体" w:cs="宋体" w:hint="eastAsia"/>
                <w:kern w:val="0"/>
                <w:sz w:val="20"/>
                <w:szCs w:val="20"/>
              </w:rPr>
              <w:br/>
              <w:t>2. PDF上传（一次可选多份文件）</w:t>
            </w:r>
          </w:p>
        </w:tc>
      </w:tr>
      <w:tr w:rsidR="00A23FA3" w:rsidRPr="00A23FA3" w14:paraId="041028C0" w14:textId="77777777" w:rsidTr="00DB2E51">
        <w:trPr>
          <w:trHeight w:val="1757"/>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CF8AA1F"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5</w:t>
            </w:r>
          </w:p>
        </w:tc>
        <w:tc>
          <w:tcPr>
            <w:tcW w:w="683" w:type="dxa"/>
            <w:vMerge/>
            <w:tcBorders>
              <w:top w:val="nil"/>
              <w:left w:val="single" w:sz="4" w:space="0" w:color="auto"/>
              <w:bottom w:val="single" w:sz="4" w:space="0" w:color="000000"/>
              <w:right w:val="single" w:sz="4" w:space="0" w:color="auto"/>
            </w:tcBorders>
            <w:vAlign w:val="center"/>
            <w:hideMark/>
          </w:tcPr>
          <w:p w14:paraId="6AA354E1" w14:textId="77777777" w:rsidR="0012309C" w:rsidRPr="00A23FA3" w:rsidRDefault="0012309C" w:rsidP="0012309C">
            <w:pPr>
              <w:widowControl/>
              <w:jc w:val="left"/>
              <w:rPr>
                <w:rFonts w:ascii="宋体" w:eastAsia="宋体" w:hAnsi="宋体" w:cs="宋体"/>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16FC320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录入单证（Case Verification Page)</w:t>
            </w:r>
          </w:p>
        </w:tc>
        <w:tc>
          <w:tcPr>
            <w:tcW w:w="2333" w:type="dxa"/>
            <w:tcBorders>
              <w:top w:val="nil"/>
              <w:left w:val="nil"/>
              <w:bottom w:val="single" w:sz="4" w:space="0" w:color="auto"/>
              <w:right w:val="single" w:sz="4" w:space="0" w:color="auto"/>
            </w:tcBorders>
            <w:shd w:val="clear" w:color="auto" w:fill="auto"/>
            <w:vAlign w:val="center"/>
            <w:hideMark/>
          </w:tcPr>
          <w:p w14:paraId="6418EF4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左侧PDF相关编辑功能</w:t>
            </w:r>
          </w:p>
        </w:tc>
        <w:tc>
          <w:tcPr>
            <w:tcW w:w="1105" w:type="dxa"/>
            <w:tcBorders>
              <w:top w:val="nil"/>
              <w:left w:val="nil"/>
              <w:bottom w:val="single" w:sz="4" w:space="0" w:color="auto"/>
              <w:right w:val="single" w:sz="4" w:space="0" w:color="auto"/>
            </w:tcBorders>
            <w:shd w:val="clear" w:color="auto" w:fill="auto"/>
            <w:vAlign w:val="center"/>
            <w:hideMark/>
          </w:tcPr>
          <w:p w14:paraId="2BA0F088"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5838548A"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翻页、跳页</w:t>
            </w:r>
            <w:r w:rsidRPr="00A23FA3">
              <w:rPr>
                <w:rFonts w:ascii="宋体" w:eastAsia="宋体" w:hAnsi="宋体" w:cs="宋体" w:hint="eastAsia"/>
                <w:kern w:val="0"/>
                <w:sz w:val="20"/>
                <w:szCs w:val="20"/>
              </w:rPr>
              <w:br/>
              <w:t>2. 插入、删除页面；</w:t>
            </w:r>
            <w:r w:rsidRPr="00A23FA3">
              <w:rPr>
                <w:rFonts w:ascii="宋体" w:eastAsia="宋体" w:hAnsi="宋体" w:cs="宋体" w:hint="eastAsia"/>
                <w:kern w:val="0"/>
                <w:sz w:val="20"/>
                <w:szCs w:val="20"/>
              </w:rPr>
              <w:br/>
              <w:t>3. 返回（返回上一步；返回初始）</w:t>
            </w:r>
            <w:r w:rsidRPr="00A23FA3">
              <w:rPr>
                <w:rFonts w:ascii="宋体" w:eastAsia="宋体" w:hAnsi="宋体" w:cs="宋体" w:hint="eastAsia"/>
                <w:kern w:val="0"/>
                <w:sz w:val="20"/>
                <w:szCs w:val="20"/>
              </w:rPr>
              <w:br/>
              <w:t>4. 增加PDF子文件夹；删除PDF子文件夹（可还原）；暂存文件夹（可添到正式）</w:t>
            </w:r>
            <w:r w:rsidRPr="00A23FA3">
              <w:rPr>
                <w:rFonts w:ascii="宋体" w:eastAsia="宋体" w:hAnsi="宋体" w:cs="宋体" w:hint="eastAsia"/>
                <w:kern w:val="0"/>
                <w:sz w:val="20"/>
                <w:szCs w:val="20"/>
              </w:rPr>
              <w:br/>
              <w:t>5. PDF页数调整</w:t>
            </w:r>
            <w:r w:rsidRPr="00A23FA3">
              <w:rPr>
                <w:rFonts w:ascii="宋体" w:eastAsia="宋体" w:hAnsi="宋体" w:cs="宋体" w:hint="eastAsia"/>
                <w:kern w:val="0"/>
                <w:sz w:val="20"/>
                <w:szCs w:val="20"/>
              </w:rPr>
              <w:br/>
              <w:t>6. 放大、缩小、旋转、还原</w:t>
            </w:r>
          </w:p>
        </w:tc>
      </w:tr>
      <w:tr w:rsidR="00A23FA3" w:rsidRPr="00A23FA3" w14:paraId="1E9739AD" w14:textId="77777777" w:rsidTr="00DB2E51">
        <w:trPr>
          <w:trHeight w:val="1728"/>
        </w:trPr>
        <w:tc>
          <w:tcPr>
            <w:tcW w:w="536" w:type="dxa"/>
            <w:tcBorders>
              <w:top w:val="nil"/>
              <w:left w:val="single" w:sz="4" w:space="0" w:color="auto"/>
              <w:bottom w:val="nil"/>
              <w:right w:val="single" w:sz="4" w:space="0" w:color="auto"/>
            </w:tcBorders>
            <w:shd w:val="clear" w:color="auto" w:fill="auto"/>
            <w:vAlign w:val="center"/>
            <w:hideMark/>
          </w:tcPr>
          <w:p w14:paraId="7AF7EF77"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6</w:t>
            </w:r>
          </w:p>
        </w:tc>
        <w:tc>
          <w:tcPr>
            <w:tcW w:w="683" w:type="dxa"/>
            <w:vMerge/>
            <w:tcBorders>
              <w:top w:val="nil"/>
              <w:left w:val="single" w:sz="4" w:space="0" w:color="auto"/>
              <w:bottom w:val="single" w:sz="4" w:space="0" w:color="000000"/>
              <w:right w:val="single" w:sz="4" w:space="0" w:color="auto"/>
            </w:tcBorders>
            <w:vAlign w:val="center"/>
            <w:hideMark/>
          </w:tcPr>
          <w:p w14:paraId="14AA9E65"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08B4D66"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2B25318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右侧下拉框</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EAAC7D"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61E80F1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1.调取发票、提单等单证模板录入相关内容；录入映射关系处理</w:t>
            </w:r>
            <w:r w:rsidRPr="00A23FA3">
              <w:rPr>
                <w:rFonts w:ascii="宋体" w:eastAsia="宋体" w:hAnsi="宋体" w:cs="宋体" w:hint="eastAsia"/>
                <w:kern w:val="0"/>
                <w:sz w:val="20"/>
                <w:szCs w:val="20"/>
              </w:rPr>
              <w:br/>
              <w:t>2.提单等单证与发票关联关系的绑定</w:t>
            </w:r>
            <w:r w:rsidRPr="00A23FA3">
              <w:rPr>
                <w:rFonts w:ascii="宋体" w:eastAsia="宋体" w:hAnsi="宋体" w:cs="宋体" w:hint="eastAsia"/>
                <w:kern w:val="0"/>
                <w:sz w:val="20"/>
                <w:szCs w:val="20"/>
              </w:rPr>
              <w:br/>
              <w:t>3.切换已录入的单证，查看&amp;修改</w:t>
            </w:r>
            <w:r w:rsidRPr="00A23FA3">
              <w:rPr>
                <w:rFonts w:ascii="宋体" w:eastAsia="宋体" w:hAnsi="宋体" w:cs="宋体" w:hint="eastAsia"/>
                <w:kern w:val="0"/>
                <w:sz w:val="20"/>
                <w:szCs w:val="20"/>
              </w:rPr>
              <w:br/>
              <w:t>4. EDD表单模板</w:t>
            </w:r>
            <w:r w:rsidRPr="00A23FA3">
              <w:rPr>
                <w:rFonts w:ascii="宋体" w:eastAsia="宋体" w:hAnsi="宋体" w:cs="宋体" w:hint="eastAsia"/>
                <w:kern w:val="0"/>
                <w:sz w:val="20"/>
                <w:szCs w:val="20"/>
              </w:rPr>
              <w:br/>
            </w:r>
            <w:r w:rsidRPr="00A23FA3">
              <w:rPr>
                <w:rFonts w:ascii="宋体" w:eastAsia="宋体" w:hAnsi="宋体" w:cs="宋体" w:hint="eastAsia"/>
                <w:kern w:val="0"/>
                <w:sz w:val="20"/>
                <w:szCs w:val="20"/>
              </w:rPr>
              <w:lastRenderedPageBreak/>
              <w:t>5. 删除&amp;修改绑定关系</w:t>
            </w:r>
            <w:r w:rsidRPr="00A23FA3">
              <w:rPr>
                <w:rFonts w:ascii="宋体" w:eastAsia="宋体" w:hAnsi="宋体" w:cs="宋体" w:hint="eastAsia"/>
                <w:kern w:val="0"/>
                <w:sz w:val="20"/>
                <w:szCs w:val="20"/>
              </w:rPr>
              <w:br/>
              <w:t>6. PDF关联识别&amp;确认</w:t>
            </w:r>
          </w:p>
        </w:tc>
      </w:tr>
      <w:tr w:rsidR="00A23FA3" w:rsidRPr="00A23FA3" w14:paraId="3A8BFF6E" w14:textId="77777777" w:rsidTr="00DB2E51">
        <w:trPr>
          <w:trHeight w:val="68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8C594C"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lastRenderedPageBreak/>
              <w:t>7</w:t>
            </w:r>
          </w:p>
        </w:tc>
        <w:tc>
          <w:tcPr>
            <w:tcW w:w="683" w:type="dxa"/>
            <w:vMerge/>
            <w:tcBorders>
              <w:top w:val="nil"/>
              <w:left w:val="single" w:sz="4" w:space="0" w:color="auto"/>
              <w:bottom w:val="single" w:sz="4" w:space="0" w:color="000000"/>
              <w:right w:val="single" w:sz="4" w:space="0" w:color="auto"/>
            </w:tcBorders>
            <w:vAlign w:val="center"/>
            <w:hideMark/>
          </w:tcPr>
          <w:p w14:paraId="654A7BF8"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582BE3E"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3C958F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保存</w:t>
            </w:r>
            <w:r w:rsidRPr="00A23FA3">
              <w:rPr>
                <w:rFonts w:ascii="宋体" w:eastAsia="宋体" w:hAnsi="宋体" w:cs="宋体" w:hint="eastAsia"/>
                <w:kern w:val="0"/>
                <w:sz w:val="20"/>
                <w:szCs w:val="20"/>
              </w:rPr>
              <w:br/>
              <w:t>Save</w:t>
            </w:r>
          </w:p>
        </w:tc>
        <w:tc>
          <w:tcPr>
            <w:tcW w:w="1105" w:type="dxa"/>
            <w:tcBorders>
              <w:top w:val="nil"/>
              <w:left w:val="nil"/>
              <w:bottom w:val="single" w:sz="4" w:space="0" w:color="auto"/>
              <w:right w:val="single" w:sz="4" w:space="0" w:color="auto"/>
            </w:tcBorders>
            <w:shd w:val="clear" w:color="auto" w:fill="auto"/>
            <w:vAlign w:val="center"/>
            <w:hideMark/>
          </w:tcPr>
          <w:p w14:paraId="4E66F317"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5E88A0C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中途未保存退出提醒</w:t>
            </w:r>
            <w:r w:rsidRPr="00A23FA3">
              <w:rPr>
                <w:rFonts w:ascii="宋体" w:eastAsia="宋体" w:hAnsi="宋体" w:cs="宋体" w:hint="eastAsia"/>
                <w:kern w:val="0"/>
                <w:sz w:val="20"/>
                <w:szCs w:val="20"/>
              </w:rPr>
              <w:br/>
              <w:t>2. PDF操作自动保存</w:t>
            </w:r>
            <w:r w:rsidRPr="00A23FA3">
              <w:rPr>
                <w:rFonts w:ascii="宋体" w:eastAsia="宋体" w:hAnsi="宋体" w:cs="宋体" w:hint="eastAsia"/>
                <w:kern w:val="0"/>
                <w:sz w:val="20"/>
                <w:szCs w:val="20"/>
              </w:rPr>
              <w:br/>
              <w:t>3. 手动保存</w:t>
            </w:r>
          </w:p>
        </w:tc>
      </w:tr>
      <w:tr w:rsidR="00A23FA3" w:rsidRPr="00A23FA3" w14:paraId="12320048" w14:textId="77777777" w:rsidTr="00DB2E51">
        <w:trPr>
          <w:trHeight w:val="779"/>
        </w:trPr>
        <w:tc>
          <w:tcPr>
            <w:tcW w:w="536" w:type="dxa"/>
            <w:tcBorders>
              <w:top w:val="nil"/>
              <w:left w:val="single" w:sz="4" w:space="0" w:color="auto"/>
              <w:bottom w:val="nil"/>
              <w:right w:val="single" w:sz="4" w:space="0" w:color="auto"/>
            </w:tcBorders>
            <w:shd w:val="clear" w:color="auto" w:fill="auto"/>
            <w:vAlign w:val="center"/>
            <w:hideMark/>
          </w:tcPr>
          <w:p w14:paraId="27D2E758"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8</w:t>
            </w:r>
          </w:p>
        </w:tc>
        <w:tc>
          <w:tcPr>
            <w:tcW w:w="683" w:type="dxa"/>
            <w:vMerge/>
            <w:tcBorders>
              <w:top w:val="nil"/>
              <w:left w:val="single" w:sz="4" w:space="0" w:color="auto"/>
              <w:bottom w:val="single" w:sz="4" w:space="0" w:color="000000"/>
              <w:right w:val="single" w:sz="4" w:space="0" w:color="auto"/>
            </w:tcBorders>
            <w:vAlign w:val="center"/>
            <w:hideMark/>
          </w:tcPr>
          <w:p w14:paraId="6101E047"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005DE4F"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1C2E405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提交</w:t>
            </w:r>
            <w:r w:rsidRPr="00A23FA3">
              <w:rPr>
                <w:rFonts w:ascii="宋体" w:eastAsia="宋体" w:hAnsi="宋体" w:cs="宋体" w:hint="eastAsia"/>
                <w:kern w:val="0"/>
                <w:sz w:val="20"/>
                <w:szCs w:val="20"/>
              </w:rPr>
              <w:br/>
              <w:t>Submit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567E416"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6DA5F196"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将相关字段给到第三方请求API数据</w:t>
            </w:r>
            <w:r w:rsidRPr="00A23FA3">
              <w:rPr>
                <w:rFonts w:ascii="宋体" w:eastAsia="宋体" w:hAnsi="宋体" w:cs="宋体" w:hint="eastAsia"/>
                <w:kern w:val="0"/>
                <w:sz w:val="20"/>
                <w:szCs w:val="20"/>
              </w:rPr>
              <w:br/>
              <w:t>2. 相关字段，内部比对出相关结果</w:t>
            </w:r>
            <w:r w:rsidRPr="00A23FA3">
              <w:rPr>
                <w:rFonts w:ascii="宋体" w:eastAsia="宋体" w:hAnsi="宋体" w:cs="宋体" w:hint="eastAsia"/>
                <w:kern w:val="0"/>
                <w:sz w:val="20"/>
                <w:szCs w:val="20"/>
              </w:rPr>
              <w:br/>
              <w:t>3. 给到数据有问题(第三方账号密码）返回说明</w:t>
            </w:r>
          </w:p>
        </w:tc>
      </w:tr>
      <w:tr w:rsidR="00A23FA3" w:rsidRPr="00A23FA3" w14:paraId="1C5ADD9F"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41762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9</w:t>
            </w:r>
          </w:p>
        </w:tc>
        <w:tc>
          <w:tcPr>
            <w:tcW w:w="683" w:type="dxa"/>
            <w:vMerge/>
            <w:tcBorders>
              <w:top w:val="nil"/>
              <w:left w:val="single" w:sz="4" w:space="0" w:color="auto"/>
              <w:bottom w:val="single" w:sz="4" w:space="0" w:color="000000"/>
              <w:right w:val="single" w:sz="4" w:space="0" w:color="auto"/>
            </w:tcBorders>
            <w:vAlign w:val="center"/>
            <w:hideMark/>
          </w:tcPr>
          <w:p w14:paraId="215E0E75"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05D6E01"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0B51EB7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不可编辑页</w:t>
            </w:r>
          </w:p>
        </w:tc>
        <w:tc>
          <w:tcPr>
            <w:tcW w:w="1105" w:type="dxa"/>
            <w:tcBorders>
              <w:top w:val="nil"/>
              <w:left w:val="nil"/>
              <w:bottom w:val="single" w:sz="4" w:space="0" w:color="auto"/>
              <w:right w:val="single" w:sz="4" w:space="0" w:color="auto"/>
            </w:tcBorders>
            <w:shd w:val="clear" w:color="auto" w:fill="auto"/>
            <w:vAlign w:val="center"/>
            <w:hideMark/>
          </w:tcPr>
          <w:p w14:paraId="60C3ED0E"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576A1956"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发送完成后，页面变为不可编辑页面</w:t>
            </w:r>
          </w:p>
        </w:tc>
      </w:tr>
      <w:tr w:rsidR="00A23FA3" w:rsidRPr="00A23FA3" w14:paraId="316C542E"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4F4ED62"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10</w:t>
            </w:r>
          </w:p>
        </w:tc>
        <w:tc>
          <w:tcPr>
            <w:tcW w:w="683" w:type="dxa"/>
            <w:vMerge/>
            <w:tcBorders>
              <w:top w:val="nil"/>
              <w:left w:val="single" w:sz="4" w:space="0" w:color="auto"/>
              <w:bottom w:val="single" w:sz="4" w:space="0" w:color="000000"/>
              <w:right w:val="single" w:sz="4" w:space="0" w:color="auto"/>
            </w:tcBorders>
            <w:vAlign w:val="center"/>
            <w:hideMark/>
          </w:tcPr>
          <w:p w14:paraId="2343B387"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74AFD3C"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12E1D3A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表单模板</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C821E1C"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26CA13F5"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部份表单允许多可，可增减</w:t>
            </w:r>
          </w:p>
        </w:tc>
      </w:tr>
      <w:tr w:rsidR="00A23FA3" w:rsidRPr="00A23FA3" w14:paraId="53B1E28B"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3E628B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11</w:t>
            </w:r>
          </w:p>
        </w:tc>
        <w:tc>
          <w:tcPr>
            <w:tcW w:w="683" w:type="dxa"/>
            <w:vMerge/>
            <w:tcBorders>
              <w:top w:val="nil"/>
              <w:left w:val="single" w:sz="4" w:space="0" w:color="auto"/>
              <w:bottom w:val="single" w:sz="4" w:space="0" w:color="000000"/>
              <w:right w:val="single" w:sz="4" w:space="0" w:color="auto"/>
            </w:tcBorders>
            <w:vAlign w:val="center"/>
            <w:hideMark/>
          </w:tcPr>
          <w:p w14:paraId="4FB43983" w14:textId="77777777" w:rsidR="0012309C" w:rsidRPr="00A23FA3" w:rsidRDefault="0012309C" w:rsidP="0012309C">
            <w:pPr>
              <w:widowControl/>
              <w:jc w:val="left"/>
              <w:rPr>
                <w:rFonts w:ascii="宋体" w:eastAsia="宋体" w:hAnsi="宋体" w:cs="宋体"/>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500F324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35个问题页面（Case Questions Check Pase)</w:t>
            </w:r>
          </w:p>
        </w:tc>
        <w:tc>
          <w:tcPr>
            <w:tcW w:w="2333" w:type="dxa"/>
            <w:tcBorders>
              <w:top w:val="nil"/>
              <w:left w:val="nil"/>
              <w:bottom w:val="single" w:sz="4" w:space="0" w:color="auto"/>
              <w:right w:val="single" w:sz="4" w:space="0" w:color="auto"/>
            </w:tcBorders>
            <w:shd w:val="clear" w:color="auto" w:fill="auto"/>
            <w:vAlign w:val="center"/>
            <w:hideMark/>
          </w:tcPr>
          <w:p w14:paraId="72099A66"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Check按钮</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752081"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296CF2F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判断CASE&amp;input信息是否发生了变更，变更了的话，需要重新请求API接口</w:t>
            </w:r>
          </w:p>
        </w:tc>
      </w:tr>
      <w:tr w:rsidR="00A23FA3" w:rsidRPr="00A23FA3" w14:paraId="4D26C6C6"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A4CCF27"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12</w:t>
            </w:r>
          </w:p>
        </w:tc>
        <w:tc>
          <w:tcPr>
            <w:tcW w:w="683" w:type="dxa"/>
            <w:vMerge/>
            <w:tcBorders>
              <w:top w:val="nil"/>
              <w:left w:val="single" w:sz="4" w:space="0" w:color="auto"/>
              <w:bottom w:val="single" w:sz="4" w:space="0" w:color="000000"/>
              <w:right w:val="single" w:sz="4" w:space="0" w:color="auto"/>
            </w:tcBorders>
            <w:vAlign w:val="center"/>
            <w:hideMark/>
          </w:tcPr>
          <w:p w14:paraId="1FB3F126"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536FA72"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932D7B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 xml:space="preserve">左侧PDF </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E8B057C"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665E5D1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展示</w:t>
            </w:r>
            <w:r w:rsidRPr="00A23FA3">
              <w:rPr>
                <w:rFonts w:ascii="宋体" w:eastAsia="宋体" w:hAnsi="宋体" w:cs="宋体" w:hint="eastAsia"/>
                <w:kern w:val="0"/>
                <w:sz w:val="20"/>
                <w:szCs w:val="20"/>
              </w:rPr>
              <w:br/>
              <w:t>2. 放大、缩小、还原、翻页基本功能</w:t>
            </w:r>
          </w:p>
        </w:tc>
      </w:tr>
      <w:tr w:rsidR="00A23FA3" w:rsidRPr="00A23FA3" w14:paraId="5EFFA627" w14:textId="77777777" w:rsidTr="00DB2E51">
        <w:trPr>
          <w:trHeight w:val="90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3A47E55"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13</w:t>
            </w:r>
          </w:p>
        </w:tc>
        <w:tc>
          <w:tcPr>
            <w:tcW w:w="683" w:type="dxa"/>
            <w:vMerge/>
            <w:tcBorders>
              <w:top w:val="nil"/>
              <w:left w:val="single" w:sz="4" w:space="0" w:color="auto"/>
              <w:bottom w:val="single" w:sz="4" w:space="0" w:color="000000"/>
              <w:right w:val="single" w:sz="4" w:space="0" w:color="auto"/>
            </w:tcBorders>
            <w:vAlign w:val="center"/>
            <w:hideMark/>
          </w:tcPr>
          <w:p w14:paraId="388F6C01"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12F3621"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B3C930A"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右侧35个问题</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1DE1B4A3"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76DB880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API获取相关字段，根据相应规则，显示相应答案；可更改</w:t>
            </w:r>
            <w:r w:rsidRPr="00A23FA3">
              <w:rPr>
                <w:rFonts w:ascii="宋体" w:eastAsia="宋体" w:hAnsi="宋体" w:cs="宋体" w:hint="eastAsia"/>
                <w:kern w:val="0"/>
                <w:sz w:val="20"/>
                <w:szCs w:val="20"/>
              </w:rPr>
              <w:br/>
              <w:t>2. 手动回答35个问题</w:t>
            </w:r>
            <w:r w:rsidRPr="00A23FA3">
              <w:rPr>
                <w:rFonts w:ascii="宋体" w:eastAsia="宋体" w:hAnsi="宋体" w:cs="宋体" w:hint="eastAsia"/>
                <w:kern w:val="0"/>
                <w:sz w:val="20"/>
                <w:szCs w:val="20"/>
              </w:rPr>
              <w:br/>
              <w:t>3. 填写COMMENTS字段</w:t>
            </w:r>
          </w:p>
        </w:tc>
      </w:tr>
      <w:tr w:rsidR="00A23FA3" w:rsidRPr="00A23FA3" w14:paraId="3A0394AB"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1096060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14</w:t>
            </w:r>
          </w:p>
        </w:tc>
        <w:tc>
          <w:tcPr>
            <w:tcW w:w="683" w:type="dxa"/>
            <w:vMerge/>
            <w:tcBorders>
              <w:top w:val="nil"/>
              <w:left w:val="single" w:sz="4" w:space="0" w:color="auto"/>
              <w:bottom w:val="single" w:sz="4" w:space="0" w:color="000000"/>
              <w:right w:val="single" w:sz="4" w:space="0" w:color="auto"/>
            </w:tcBorders>
            <w:vAlign w:val="center"/>
            <w:hideMark/>
          </w:tcPr>
          <w:p w14:paraId="6671140D"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1B1B1FB3"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7A9BDBD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右侧证据管理</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84E6BDA"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038C577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API调证据</w:t>
            </w:r>
            <w:r w:rsidRPr="00A23FA3">
              <w:rPr>
                <w:rFonts w:ascii="宋体" w:eastAsia="宋体" w:hAnsi="宋体" w:cs="宋体" w:hint="eastAsia"/>
                <w:kern w:val="0"/>
                <w:sz w:val="20"/>
                <w:szCs w:val="20"/>
              </w:rPr>
              <w:br/>
              <w:t>2. 程序生成证据</w:t>
            </w:r>
            <w:r w:rsidRPr="00A23FA3">
              <w:rPr>
                <w:rFonts w:ascii="宋体" w:eastAsia="宋体" w:hAnsi="宋体" w:cs="宋体" w:hint="eastAsia"/>
                <w:kern w:val="0"/>
                <w:sz w:val="20"/>
                <w:szCs w:val="20"/>
              </w:rPr>
              <w:br/>
              <w:t>3. 手动上传证据</w:t>
            </w:r>
            <w:r w:rsidRPr="00A23FA3">
              <w:rPr>
                <w:rFonts w:ascii="宋体" w:eastAsia="宋体" w:hAnsi="宋体" w:cs="宋体" w:hint="eastAsia"/>
                <w:kern w:val="0"/>
                <w:sz w:val="20"/>
                <w:szCs w:val="20"/>
              </w:rPr>
              <w:br/>
              <w:t>4. 删除证据</w:t>
            </w:r>
          </w:p>
        </w:tc>
      </w:tr>
      <w:tr w:rsidR="00A23FA3" w:rsidRPr="00A23FA3" w14:paraId="7EE7780C"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66B3F4F"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15</w:t>
            </w:r>
          </w:p>
        </w:tc>
        <w:tc>
          <w:tcPr>
            <w:tcW w:w="683" w:type="dxa"/>
            <w:vMerge/>
            <w:tcBorders>
              <w:top w:val="nil"/>
              <w:left w:val="single" w:sz="4" w:space="0" w:color="auto"/>
              <w:bottom w:val="single" w:sz="4" w:space="0" w:color="000000"/>
              <w:right w:val="single" w:sz="4" w:space="0" w:color="auto"/>
            </w:tcBorders>
            <w:vAlign w:val="center"/>
            <w:hideMark/>
          </w:tcPr>
          <w:p w14:paraId="4B6895B6"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644430F"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03CD450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Save&amp;Submit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4DF032C"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2A89AE1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点击Submit,35个问题回答NO的标红；证据显示NO FOUND的标红</w:t>
            </w:r>
          </w:p>
        </w:tc>
      </w:tr>
      <w:tr w:rsidR="00A23FA3" w:rsidRPr="00A23FA3" w14:paraId="357D8075"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0F5553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16</w:t>
            </w:r>
          </w:p>
        </w:tc>
        <w:tc>
          <w:tcPr>
            <w:tcW w:w="683" w:type="dxa"/>
            <w:vMerge/>
            <w:tcBorders>
              <w:top w:val="nil"/>
              <w:left w:val="single" w:sz="4" w:space="0" w:color="auto"/>
              <w:bottom w:val="single" w:sz="4" w:space="0" w:color="000000"/>
              <w:right w:val="single" w:sz="4" w:space="0" w:color="auto"/>
            </w:tcBorders>
            <w:vAlign w:val="center"/>
            <w:hideMark/>
          </w:tcPr>
          <w:p w14:paraId="2ED274A6"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AD1C617"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CA94CA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Export to PDF</w:t>
            </w:r>
          </w:p>
        </w:tc>
        <w:tc>
          <w:tcPr>
            <w:tcW w:w="1105" w:type="dxa"/>
            <w:tcBorders>
              <w:top w:val="nil"/>
              <w:left w:val="nil"/>
              <w:bottom w:val="single" w:sz="4" w:space="0" w:color="auto"/>
              <w:right w:val="single" w:sz="4" w:space="0" w:color="auto"/>
            </w:tcBorders>
            <w:shd w:val="clear" w:color="auto" w:fill="auto"/>
            <w:vAlign w:val="center"/>
            <w:hideMark/>
          </w:tcPr>
          <w:p w14:paraId="45ED8206"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低</w:t>
            </w:r>
          </w:p>
        </w:tc>
        <w:tc>
          <w:tcPr>
            <w:tcW w:w="3369" w:type="dxa"/>
            <w:tcBorders>
              <w:top w:val="nil"/>
              <w:left w:val="nil"/>
              <w:bottom w:val="single" w:sz="4" w:space="0" w:color="auto"/>
              <w:right w:val="single" w:sz="4" w:space="0" w:color="auto"/>
            </w:tcBorders>
            <w:shd w:val="clear" w:color="auto" w:fill="auto"/>
            <w:vAlign w:val="center"/>
            <w:hideMark/>
          </w:tcPr>
          <w:p w14:paraId="43A1E93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生成PDF</w:t>
            </w:r>
          </w:p>
        </w:tc>
      </w:tr>
      <w:tr w:rsidR="00A23FA3" w:rsidRPr="00A23FA3" w14:paraId="33DDFAA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2AB5E44B"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17</w:t>
            </w:r>
          </w:p>
        </w:tc>
        <w:tc>
          <w:tcPr>
            <w:tcW w:w="683" w:type="dxa"/>
            <w:vMerge/>
            <w:tcBorders>
              <w:top w:val="nil"/>
              <w:left w:val="single" w:sz="4" w:space="0" w:color="auto"/>
              <w:bottom w:val="single" w:sz="4" w:space="0" w:color="000000"/>
              <w:right w:val="single" w:sz="4" w:space="0" w:color="auto"/>
            </w:tcBorders>
            <w:vAlign w:val="center"/>
            <w:hideMark/>
          </w:tcPr>
          <w:p w14:paraId="1F03D848"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718CFD1F"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48D78C9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不可编辑页</w:t>
            </w:r>
          </w:p>
        </w:tc>
        <w:tc>
          <w:tcPr>
            <w:tcW w:w="1105" w:type="dxa"/>
            <w:tcBorders>
              <w:top w:val="nil"/>
              <w:left w:val="nil"/>
              <w:bottom w:val="single" w:sz="4" w:space="0" w:color="auto"/>
              <w:right w:val="single" w:sz="4" w:space="0" w:color="auto"/>
            </w:tcBorders>
            <w:shd w:val="clear" w:color="auto" w:fill="auto"/>
            <w:vAlign w:val="center"/>
            <w:hideMark/>
          </w:tcPr>
          <w:p w14:paraId="1039604A"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042FABC9"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发送完成后，页面变为不可编辑页面</w:t>
            </w:r>
          </w:p>
        </w:tc>
      </w:tr>
      <w:tr w:rsidR="00A23FA3" w:rsidRPr="00A23FA3" w14:paraId="74A39671" w14:textId="77777777" w:rsidTr="00DB2E51">
        <w:trPr>
          <w:trHeight w:val="906"/>
        </w:trPr>
        <w:tc>
          <w:tcPr>
            <w:tcW w:w="536" w:type="dxa"/>
            <w:tcBorders>
              <w:top w:val="nil"/>
              <w:left w:val="single" w:sz="4" w:space="0" w:color="auto"/>
              <w:bottom w:val="nil"/>
              <w:right w:val="single" w:sz="4" w:space="0" w:color="auto"/>
            </w:tcBorders>
            <w:shd w:val="clear" w:color="auto" w:fill="auto"/>
            <w:vAlign w:val="center"/>
            <w:hideMark/>
          </w:tcPr>
          <w:p w14:paraId="65E51707"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18</w:t>
            </w:r>
          </w:p>
        </w:tc>
        <w:tc>
          <w:tcPr>
            <w:tcW w:w="683" w:type="dxa"/>
            <w:vMerge/>
            <w:tcBorders>
              <w:top w:val="nil"/>
              <w:left w:val="single" w:sz="4" w:space="0" w:color="auto"/>
              <w:bottom w:val="single" w:sz="4" w:space="0" w:color="000000"/>
              <w:right w:val="single" w:sz="4" w:space="0" w:color="auto"/>
            </w:tcBorders>
            <w:vAlign w:val="center"/>
            <w:hideMark/>
          </w:tcPr>
          <w:p w14:paraId="20B16340"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503963D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证据管理页</w:t>
            </w:r>
            <w:r w:rsidRPr="00A23FA3">
              <w:rPr>
                <w:rFonts w:ascii="宋体" w:eastAsia="宋体" w:hAnsi="宋体" w:cs="宋体" w:hint="eastAsia"/>
                <w:kern w:val="0"/>
                <w:sz w:val="20"/>
                <w:szCs w:val="20"/>
              </w:rPr>
              <w:br/>
              <w:t>Evidence Management Page</w:t>
            </w:r>
          </w:p>
        </w:tc>
        <w:tc>
          <w:tcPr>
            <w:tcW w:w="2333" w:type="dxa"/>
            <w:tcBorders>
              <w:top w:val="nil"/>
              <w:left w:val="nil"/>
              <w:bottom w:val="single" w:sz="4" w:space="0" w:color="auto"/>
              <w:right w:val="single" w:sz="4" w:space="0" w:color="auto"/>
            </w:tcBorders>
            <w:shd w:val="clear" w:color="auto" w:fill="auto"/>
            <w:noWrap/>
            <w:vAlign w:val="center"/>
            <w:hideMark/>
          </w:tcPr>
          <w:p w14:paraId="44B73366"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通右侧证据管理</w:t>
            </w:r>
          </w:p>
        </w:tc>
        <w:tc>
          <w:tcPr>
            <w:tcW w:w="1105" w:type="dxa"/>
            <w:tcBorders>
              <w:top w:val="nil"/>
              <w:left w:val="nil"/>
              <w:bottom w:val="single" w:sz="4" w:space="0" w:color="auto"/>
              <w:right w:val="single" w:sz="4" w:space="0" w:color="auto"/>
            </w:tcBorders>
            <w:shd w:val="clear" w:color="auto" w:fill="auto"/>
            <w:vAlign w:val="center"/>
            <w:hideMark/>
          </w:tcPr>
          <w:p w14:paraId="433BAE2A" w14:textId="77777777" w:rsidR="0012309C" w:rsidRPr="00A23FA3" w:rsidRDefault="0012309C" w:rsidP="0012309C">
            <w:pPr>
              <w:widowControl/>
              <w:jc w:val="center"/>
              <w:rPr>
                <w:rFonts w:ascii="Times New Roman" w:eastAsia="等线" w:hAnsi="Times New Roman" w:cs="Times New Roman"/>
                <w:kern w:val="0"/>
                <w:sz w:val="20"/>
                <w:szCs w:val="20"/>
              </w:rPr>
            </w:pPr>
            <w:r w:rsidRPr="00A23FA3">
              <w:rPr>
                <w:rFonts w:ascii="Times New Roman" w:eastAsia="等线" w:hAnsi="Times New Roman" w:cs="Times New Roman"/>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6395607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显示CASE的全部证据</w:t>
            </w:r>
          </w:p>
        </w:tc>
      </w:tr>
      <w:tr w:rsidR="00A23FA3" w:rsidRPr="00A23FA3" w14:paraId="690E0B7F" w14:textId="77777777" w:rsidTr="00DB2E51">
        <w:trPr>
          <w:trHeight w:val="566"/>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2CF50A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19</w:t>
            </w:r>
          </w:p>
        </w:tc>
        <w:tc>
          <w:tcPr>
            <w:tcW w:w="683" w:type="dxa"/>
            <w:vMerge/>
            <w:tcBorders>
              <w:top w:val="nil"/>
              <w:left w:val="single" w:sz="4" w:space="0" w:color="auto"/>
              <w:bottom w:val="single" w:sz="4" w:space="0" w:color="000000"/>
              <w:right w:val="single" w:sz="4" w:space="0" w:color="auto"/>
            </w:tcBorders>
            <w:vAlign w:val="center"/>
            <w:hideMark/>
          </w:tcPr>
          <w:p w14:paraId="265519C4" w14:textId="77777777" w:rsidR="0012309C" w:rsidRPr="00A23FA3" w:rsidRDefault="0012309C" w:rsidP="0012309C">
            <w:pPr>
              <w:widowControl/>
              <w:jc w:val="left"/>
              <w:rPr>
                <w:rFonts w:ascii="宋体" w:eastAsia="宋体" w:hAnsi="宋体" w:cs="宋体"/>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29CA2F8C" w14:textId="77777777" w:rsidR="0012309C" w:rsidRPr="00A23FA3" w:rsidRDefault="0012309C" w:rsidP="00DB2E51">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noWrap/>
            <w:vAlign w:val="center"/>
            <w:hideMark/>
          </w:tcPr>
          <w:p w14:paraId="4C8EE24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基本信息</w:t>
            </w:r>
          </w:p>
        </w:tc>
        <w:tc>
          <w:tcPr>
            <w:tcW w:w="1105" w:type="dxa"/>
            <w:tcBorders>
              <w:top w:val="nil"/>
              <w:left w:val="nil"/>
              <w:bottom w:val="single" w:sz="4" w:space="0" w:color="auto"/>
              <w:right w:val="single" w:sz="4" w:space="0" w:color="auto"/>
            </w:tcBorders>
            <w:shd w:val="clear" w:color="auto" w:fill="auto"/>
            <w:vAlign w:val="center"/>
            <w:hideMark/>
          </w:tcPr>
          <w:p w14:paraId="208C9903"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4CD6D74A"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状态通状态表</w:t>
            </w:r>
            <w:r w:rsidRPr="00A23FA3">
              <w:rPr>
                <w:rFonts w:ascii="宋体" w:eastAsia="宋体" w:hAnsi="宋体" w:cs="宋体" w:hint="eastAsia"/>
                <w:kern w:val="0"/>
                <w:sz w:val="20"/>
                <w:szCs w:val="20"/>
              </w:rPr>
              <w:br/>
              <w:t>2. 来源于创建CASE字段</w:t>
            </w:r>
          </w:p>
        </w:tc>
      </w:tr>
      <w:tr w:rsidR="00A23FA3" w:rsidRPr="00A23FA3" w14:paraId="6A0633CF" w14:textId="77777777" w:rsidTr="00DB2E51">
        <w:trPr>
          <w:trHeight w:val="566"/>
        </w:trPr>
        <w:tc>
          <w:tcPr>
            <w:tcW w:w="536" w:type="dxa"/>
            <w:tcBorders>
              <w:top w:val="nil"/>
              <w:left w:val="single" w:sz="4" w:space="0" w:color="auto"/>
              <w:bottom w:val="nil"/>
              <w:right w:val="single" w:sz="4" w:space="0" w:color="auto"/>
            </w:tcBorders>
            <w:shd w:val="clear" w:color="auto" w:fill="auto"/>
            <w:vAlign w:val="center"/>
            <w:hideMark/>
          </w:tcPr>
          <w:p w14:paraId="5ADBEA4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lastRenderedPageBreak/>
              <w:t>20</w:t>
            </w:r>
          </w:p>
        </w:tc>
        <w:tc>
          <w:tcPr>
            <w:tcW w:w="683" w:type="dxa"/>
            <w:vMerge/>
            <w:tcBorders>
              <w:top w:val="nil"/>
              <w:left w:val="single" w:sz="4" w:space="0" w:color="auto"/>
              <w:bottom w:val="single" w:sz="4" w:space="0" w:color="000000"/>
              <w:right w:val="single" w:sz="4" w:space="0" w:color="auto"/>
            </w:tcBorders>
            <w:vAlign w:val="center"/>
            <w:hideMark/>
          </w:tcPr>
          <w:p w14:paraId="41B71875"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8320D9B"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2340C9A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日志</w:t>
            </w:r>
          </w:p>
        </w:tc>
        <w:tc>
          <w:tcPr>
            <w:tcW w:w="1105" w:type="dxa"/>
            <w:tcBorders>
              <w:top w:val="nil"/>
              <w:left w:val="nil"/>
              <w:bottom w:val="single" w:sz="4" w:space="0" w:color="auto"/>
              <w:right w:val="single" w:sz="4" w:space="0" w:color="auto"/>
            </w:tcBorders>
            <w:shd w:val="clear" w:color="auto" w:fill="auto"/>
            <w:vAlign w:val="center"/>
            <w:hideMark/>
          </w:tcPr>
          <w:p w14:paraId="0783E28F"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69973CD9"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点击Submit的所有操作日志。日志用权限配置吧，默认只能看到他自己的</w:t>
            </w:r>
          </w:p>
        </w:tc>
      </w:tr>
      <w:tr w:rsidR="00A23FA3" w:rsidRPr="00A23FA3" w14:paraId="1B152A23"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0AFE8A62"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lastRenderedPageBreak/>
              <w:t>21</w:t>
            </w:r>
          </w:p>
        </w:tc>
        <w:tc>
          <w:tcPr>
            <w:tcW w:w="683" w:type="dxa"/>
            <w:vMerge/>
            <w:tcBorders>
              <w:top w:val="nil"/>
              <w:left w:val="single" w:sz="4" w:space="0" w:color="auto"/>
              <w:bottom w:val="single" w:sz="4" w:space="0" w:color="000000"/>
              <w:right w:val="single" w:sz="4" w:space="0" w:color="auto"/>
            </w:tcBorders>
            <w:vAlign w:val="center"/>
            <w:hideMark/>
          </w:tcPr>
          <w:p w14:paraId="620F8094"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7C4A9B3"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1EAEFC24"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Documens Verification</w:t>
            </w:r>
          </w:p>
        </w:tc>
        <w:tc>
          <w:tcPr>
            <w:tcW w:w="1105" w:type="dxa"/>
            <w:tcBorders>
              <w:top w:val="nil"/>
              <w:left w:val="nil"/>
              <w:bottom w:val="single" w:sz="4" w:space="0" w:color="auto"/>
              <w:right w:val="single" w:sz="4" w:space="0" w:color="auto"/>
            </w:tcBorders>
            <w:shd w:val="clear" w:color="auto" w:fill="auto"/>
            <w:vAlign w:val="center"/>
            <w:hideMark/>
          </w:tcPr>
          <w:p w14:paraId="3A0BA8D3"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6C5885E2"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1.Input录入的单证会显示在这里</w:t>
            </w:r>
            <w:r w:rsidRPr="00A23FA3">
              <w:rPr>
                <w:rFonts w:ascii="宋体" w:eastAsia="宋体" w:hAnsi="宋体" w:cs="宋体" w:hint="eastAsia"/>
                <w:kern w:val="0"/>
                <w:sz w:val="20"/>
                <w:szCs w:val="20"/>
              </w:rPr>
              <w:br/>
              <w:t>标题, 验证结果, 核心信息</w:t>
            </w:r>
            <w:r w:rsidRPr="00A23FA3">
              <w:rPr>
                <w:rFonts w:ascii="宋体" w:eastAsia="宋体" w:hAnsi="宋体" w:cs="宋体" w:hint="eastAsia"/>
                <w:kern w:val="0"/>
                <w:sz w:val="20"/>
                <w:szCs w:val="20"/>
              </w:rPr>
              <w:br/>
              <w:t>2.可以删除&amp;编辑</w:t>
            </w:r>
          </w:p>
        </w:tc>
      </w:tr>
      <w:tr w:rsidR="00A23FA3" w:rsidRPr="00A23FA3" w14:paraId="7C360591"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5FE3E16"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22</w:t>
            </w:r>
          </w:p>
        </w:tc>
        <w:tc>
          <w:tcPr>
            <w:tcW w:w="683" w:type="dxa"/>
            <w:vMerge/>
            <w:tcBorders>
              <w:top w:val="nil"/>
              <w:left w:val="single" w:sz="4" w:space="0" w:color="auto"/>
              <w:bottom w:val="single" w:sz="4" w:space="0" w:color="000000"/>
              <w:right w:val="single" w:sz="4" w:space="0" w:color="auto"/>
            </w:tcBorders>
            <w:vAlign w:val="center"/>
            <w:hideMark/>
          </w:tcPr>
          <w:p w14:paraId="55A07C67"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08D14DEB"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60A6E352"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Checking &amp; Evidence</w:t>
            </w:r>
          </w:p>
        </w:tc>
        <w:tc>
          <w:tcPr>
            <w:tcW w:w="1105" w:type="dxa"/>
            <w:tcBorders>
              <w:top w:val="nil"/>
              <w:left w:val="nil"/>
              <w:bottom w:val="single" w:sz="4" w:space="0" w:color="auto"/>
              <w:right w:val="single" w:sz="4" w:space="0" w:color="auto"/>
            </w:tcBorders>
            <w:shd w:val="clear" w:color="auto" w:fill="auto"/>
            <w:vAlign w:val="center"/>
            <w:hideMark/>
          </w:tcPr>
          <w:p w14:paraId="7D6BAE68"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270EC205"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证据的验证结果</w:t>
            </w:r>
          </w:p>
        </w:tc>
      </w:tr>
      <w:tr w:rsidR="00A23FA3" w:rsidRPr="00A23FA3" w14:paraId="67BA2A88" w14:textId="77777777" w:rsidTr="00DB2E51">
        <w:trPr>
          <w:trHeight w:val="1544"/>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F807E0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23</w:t>
            </w:r>
          </w:p>
        </w:tc>
        <w:tc>
          <w:tcPr>
            <w:tcW w:w="683" w:type="dxa"/>
            <w:vMerge/>
            <w:tcBorders>
              <w:top w:val="nil"/>
              <w:left w:val="single" w:sz="4" w:space="0" w:color="auto"/>
              <w:bottom w:val="single" w:sz="4" w:space="0" w:color="000000"/>
              <w:right w:val="single" w:sz="4" w:space="0" w:color="auto"/>
            </w:tcBorders>
            <w:vAlign w:val="center"/>
            <w:hideMark/>
          </w:tcPr>
          <w:p w14:paraId="3F6F407C"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A09B781"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51D19D4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准备表单</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18B0587"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7D600559"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根据情况创建表单</w:t>
            </w:r>
            <w:r w:rsidRPr="00A23FA3">
              <w:rPr>
                <w:rFonts w:ascii="宋体" w:eastAsia="宋体" w:hAnsi="宋体" w:cs="宋体" w:hint="eastAsia"/>
                <w:kern w:val="0"/>
                <w:sz w:val="20"/>
                <w:szCs w:val="20"/>
              </w:rPr>
              <w:br/>
              <w:t>2.1#，2#，10# 根据是否红色预警&amp;相关情况会出现这三张表入口</w:t>
            </w:r>
            <w:r w:rsidRPr="00A23FA3">
              <w:rPr>
                <w:rFonts w:ascii="宋体" w:eastAsia="宋体" w:hAnsi="宋体" w:cs="宋体" w:hint="eastAsia"/>
                <w:kern w:val="0"/>
                <w:sz w:val="20"/>
                <w:szCs w:val="20"/>
              </w:rPr>
              <w:br/>
              <w:t>3. 新增后有一个全部表单查看页面，加进EDD表单。在Send to manager前可修改</w:t>
            </w:r>
            <w:r w:rsidRPr="00A23FA3">
              <w:rPr>
                <w:rFonts w:ascii="宋体" w:eastAsia="宋体" w:hAnsi="宋体" w:cs="宋体" w:hint="eastAsia"/>
                <w:kern w:val="0"/>
                <w:sz w:val="20"/>
                <w:szCs w:val="20"/>
              </w:rPr>
              <w:br/>
              <w:t xml:space="preserve">4. 进入流转的表单有一个workflow detail查看流转情况 </w:t>
            </w:r>
          </w:p>
        </w:tc>
      </w:tr>
      <w:tr w:rsidR="00A23FA3" w:rsidRPr="00A23FA3" w14:paraId="46B22676"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6BFE7F57"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24</w:t>
            </w:r>
          </w:p>
        </w:tc>
        <w:tc>
          <w:tcPr>
            <w:tcW w:w="683" w:type="dxa"/>
            <w:vMerge/>
            <w:tcBorders>
              <w:top w:val="nil"/>
              <w:left w:val="single" w:sz="4" w:space="0" w:color="auto"/>
              <w:bottom w:val="single" w:sz="4" w:space="0" w:color="000000"/>
              <w:right w:val="single" w:sz="4" w:space="0" w:color="auto"/>
            </w:tcBorders>
            <w:vAlign w:val="center"/>
            <w:hideMark/>
          </w:tcPr>
          <w:p w14:paraId="1D6827F1"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FD0FB6D"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4F4A6B4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send to manager</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5014A3E"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4D8A1E1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 xml:space="preserve">把CASE发给上一层，CASE进入不可编辑状态 </w:t>
            </w:r>
          </w:p>
        </w:tc>
      </w:tr>
      <w:tr w:rsidR="00A23FA3" w:rsidRPr="00A23FA3" w14:paraId="4B94CAD3"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B7A543C"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25</w:t>
            </w:r>
          </w:p>
        </w:tc>
        <w:tc>
          <w:tcPr>
            <w:tcW w:w="683" w:type="dxa"/>
            <w:vMerge/>
            <w:tcBorders>
              <w:top w:val="nil"/>
              <w:left w:val="single" w:sz="4" w:space="0" w:color="auto"/>
              <w:bottom w:val="single" w:sz="4" w:space="0" w:color="000000"/>
              <w:right w:val="single" w:sz="4" w:space="0" w:color="auto"/>
            </w:tcBorders>
            <w:vAlign w:val="center"/>
            <w:hideMark/>
          </w:tcPr>
          <w:p w14:paraId="5EFE53B1"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DDD9B98"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19A6FE72"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文件管理页</w:t>
            </w:r>
          </w:p>
        </w:tc>
        <w:tc>
          <w:tcPr>
            <w:tcW w:w="1105" w:type="dxa"/>
            <w:tcBorders>
              <w:top w:val="nil"/>
              <w:left w:val="nil"/>
              <w:bottom w:val="single" w:sz="4" w:space="0" w:color="auto"/>
              <w:right w:val="single" w:sz="4" w:space="0" w:color="auto"/>
            </w:tcBorders>
            <w:shd w:val="clear" w:color="auto" w:fill="auto"/>
            <w:vAlign w:val="center"/>
            <w:hideMark/>
          </w:tcPr>
          <w:p w14:paraId="367C284B"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542286A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对所有文件进行管理，可按类下载，各角色均有</w:t>
            </w:r>
          </w:p>
        </w:tc>
      </w:tr>
      <w:tr w:rsidR="00A23FA3" w:rsidRPr="00A23FA3" w14:paraId="03B10F73" w14:textId="77777777" w:rsidTr="00DB2E51">
        <w:trPr>
          <w:trHeight w:val="1360"/>
        </w:trPr>
        <w:tc>
          <w:tcPr>
            <w:tcW w:w="536" w:type="dxa"/>
            <w:tcBorders>
              <w:top w:val="nil"/>
              <w:left w:val="single" w:sz="4" w:space="0" w:color="auto"/>
              <w:bottom w:val="nil"/>
              <w:right w:val="single" w:sz="4" w:space="0" w:color="auto"/>
            </w:tcBorders>
            <w:shd w:val="clear" w:color="auto" w:fill="auto"/>
            <w:vAlign w:val="center"/>
            <w:hideMark/>
          </w:tcPr>
          <w:p w14:paraId="2635DACB"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26</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7B1764ED"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Admin</w:t>
            </w: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87C75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Admin</w:t>
            </w:r>
          </w:p>
        </w:tc>
        <w:tc>
          <w:tcPr>
            <w:tcW w:w="2333" w:type="dxa"/>
            <w:tcBorders>
              <w:top w:val="nil"/>
              <w:left w:val="nil"/>
              <w:bottom w:val="single" w:sz="4" w:space="0" w:color="auto"/>
              <w:right w:val="single" w:sz="4" w:space="0" w:color="auto"/>
            </w:tcBorders>
            <w:shd w:val="clear" w:color="auto" w:fill="auto"/>
            <w:noWrap/>
            <w:vAlign w:val="center"/>
            <w:hideMark/>
          </w:tcPr>
          <w:p w14:paraId="32F830F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相关列表管理</w:t>
            </w:r>
          </w:p>
        </w:tc>
        <w:tc>
          <w:tcPr>
            <w:tcW w:w="1105" w:type="dxa"/>
            <w:tcBorders>
              <w:top w:val="nil"/>
              <w:left w:val="nil"/>
              <w:bottom w:val="single" w:sz="4" w:space="0" w:color="auto"/>
              <w:right w:val="single" w:sz="4" w:space="0" w:color="auto"/>
            </w:tcBorders>
            <w:shd w:val="clear" w:color="auto" w:fill="auto"/>
            <w:vAlign w:val="center"/>
            <w:hideMark/>
          </w:tcPr>
          <w:p w14:paraId="767A9EE9"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592F392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列表导入导出功能</w:t>
            </w:r>
            <w:r w:rsidRPr="00A23FA3">
              <w:rPr>
                <w:rFonts w:ascii="宋体" w:eastAsia="宋体" w:hAnsi="宋体" w:cs="宋体" w:hint="eastAsia"/>
                <w:kern w:val="0"/>
                <w:sz w:val="20"/>
                <w:szCs w:val="20"/>
              </w:rPr>
              <w:br/>
              <w:t>2. 编辑功能</w:t>
            </w:r>
            <w:r w:rsidRPr="00A23FA3">
              <w:rPr>
                <w:rFonts w:ascii="宋体" w:eastAsia="宋体" w:hAnsi="宋体" w:cs="宋体" w:hint="eastAsia"/>
                <w:kern w:val="0"/>
                <w:sz w:val="20"/>
                <w:szCs w:val="20"/>
              </w:rPr>
              <w:br/>
              <w:t>a.List of sanctions countries;b.Common Tax Havens; c.Company name suffix list; d.Top 10 Exports; e.Top 10 Exports。主要是35个问题调取时可用</w:t>
            </w:r>
          </w:p>
        </w:tc>
      </w:tr>
      <w:tr w:rsidR="00A23FA3" w:rsidRPr="00A23FA3" w14:paraId="0BD8B9B6"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AAA66AD"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27</w:t>
            </w:r>
          </w:p>
        </w:tc>
        <w:tc>
          <w:tcPr>
            <w:tcW w:w="683" w:type="dxa"/>
            <w:vMerge/>
            <w:tcBorders>
              <w:top w:val="nil"/>
              <w:left w:val="single" w:sz="4" w:space="0" w:color="auto"/>
              <w:bottom w:val="single" w:sz="4" w:space="0" w:color="000000"/>
              <w:right w:val="single" w:sz="4" w:space="0" w:color="auto"/>
            </w:tcBorders>
            <w:vAlign w:val="center"/>
            <w:hideMark/>
          </w:tcPr>
          <w:p w14:paraId="3631C1A8"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DDF1676"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626D6AD5"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第三方账号设置</w:t>
            </w:r>
          </w:p>
        </w:tc>
        <w:tc>
          <w:tcPr>
            <w:tcW w:w="1105" w:type="dxa"/>
            <w:tcBorders>
              <w:top w:val="nil"/>
              <w:left w:val="nil"/>
              <w:bottom w:val="single" w:sz="4" w:space="0" w:color="auto"/>
              <w:right w:val="single" w:sz="4" w:space="0" w:color="auto"/>
            </w:tcBorders>
            <w:shd w:val="clear" w:color="auto" w:fill="auto"/>
            <w:vAlign w:val="center"/>
            <w:hideMark/>
          </w:tcPr>
          <w:p w14:paraId="1AA84F8A"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460012A9"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用于给API接口向第三方请求的第三方账号</w:t>
            </w:r>
          </w:p>
        </w:tc>
      </w:tr>
      <w:tr w:rsidR="00A23FA3" w:rsidRPr="00A23FA3" w14:paraId="1A4AE3AA" w14:textId="77777777" w:rsidTr="00DB2E51">
        <w:trPr>
          <w:trHeight w:val="268"/>
        </w:trPr>
        <w:tc>
          <w:tcPr>
            <w:tcW w:w="536" w:type="dxa"/>
            <w:tcBorders>
              <w:top w:val="nil"/>
              <w:left w:val="single" w:sz="4" w:space="0" w:color="auto"/>
              <w:bottom w:val="nil"/>
              <w:right w:val="single" w:sz="4" w:space="0" w:color="auto"/>
            </w:tcBorders>
            <w:shd w:val="clear" w:color="auto" w:fill="auto"/>
            <w:vAlign w:val="center"/>
            <w:hideMark/>
          </w:tcPr>
          <w:p w14:paraId="1459263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28</w:t>
            </w:r>
          </w:p>
        </w:tc>
        <w:tc>
          <w:tcPr>
            <w:tcW w:w="683" w:type="dxa"/>
            <w:vMerge/>
            <w:tcBorders>
              <w:top w:val="nil"/>
              <w:left w:val="single" w:sz="4" w:space="0" w:color="auto"/>
              <w:bottom w:val="single" w:sz="4" w:space="0" w:color="000000"/>
              <w:right w:val="single" w:sz="4" w:space="0" w:color="auto"/>
            </w:tcBorders>
            <w:vAlign w:val="center"/>
            <w:hideMark/>
          </w:tcPr>
          <w:p w14:paraId="3B1B5D60"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23DA0677"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7E36CDD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单位配置</w:t>
            </w:r>
          </w:p>
        </w:tc>
        <w:tc>
          <w:tcPr>
            <w:tcW w:w="1105" w:type="dxa"/>
            <w:tcBorders>
              <w:top w:val="nil"/>
              <w:left w:val="nil"/>
              <w:bottom w:val="single" w:sz="4" w:space="0" w:color="auto"/>
              <w:right w:val="single" w:sz="4" w:space="0" w:color="auto"/>
            </w:tcBorders>
            <w:shd w:val="clear" w:color="auto" w:fill="auto"/>
            <w:vAlign w:val="center"/>
            <w:hideMark/>
          </w:tcPr>
          <w:p w14:paraId="17844778"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48B6724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INput录入的一些单位选择字段</w:t>
            </w:r>
          </w:p>
        </w:tc>
      </w:tr>
      <w:tr w:rsidR="00A23FA3" w:rsidRPr="00A23FA3" w14:paraId="5B9DAEF9"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60CAA6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29</w:t>
            </w:r>
          </w:p>
        </w:tc>
        <w:tc>
          <w:tcPr>
            <w:tcW w:w="683" w:type="dxa"/>
            <w:vMerge/>
            <w:tcBorders>
              <w:top w:val="nil"/>
              <w:left w:val="single" w:sz="4" w:space="0" w:color="auto"/>
              <w:bottom w:val="single" w:sz="4" w:space="0" w:color="000000"/>
              <w:right w:val="single" w:sz="4" w:space="0" w:color="auto"/>
            </w:tcBorders>
            <w:vAlign w:val="center"/>
            <w:hideMark/>
          </w:tcPr>
          <w:p w14:paraId="6EF118DD"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3253B705"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50A10179"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case列表</w:t>
            </w:r>
          </w:p>
        </w:tc>
        <w:tc>
          <w:tcPr>
            <w:tcW w:w="1105" w:type="dxa"/>
            <w:tcBorders>
              <w:top w:val="nil"/>
              <w:left w:val="nil"/>
              <w:bottom w:val="single" w:sz="4" w:space="0" w:color="auto"/>
              <w:right w:val="single" w:sz="4" w:space="0" w:color="auto"/>
            </w:tcBorders>
            <w:shd w:val="clear" w:color="auto" w:fill="auto"/>
            <w:vAlign w:val="center"/>
            <w:hideMark/>
          </w:tcPr>
          <w:p w14:paraId="4BC263CF"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7B7BE8C4"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看到所有CASE的信息</w:t>
            </w:r>
          </w:p>
        </w:tc>
      </w:tr>
      <w:tr w:rsidR="00A23FA3" w:rsidRPr="00A23FA3" w14:paraId="7DB73A2B" w14:textId="77777777" w:rsidTr="00DB2E51">
        <w:trPr>
          <w:trHeight w:val="439"/>
        </w:trPr>
        <w:tc>
          <w:tcPr>
            <w:tcW w:w="536" w:type="dxa"/>
            <w:tcBorders>
              <w:top w:val="nil"/>
              <w:left w:val="single" w:sz="4" w:space="0" w:color="auto"/>
              <w:bottom w:val="nil"/>
              <w:right w:val="single" w:sz="4" w:space="0" w:color="auto"/>
            </w:tcBorders>
            <w:shd w:val="clear" w:color="auto" w:fill="auto"/>
            <w:vAlign w:val="center"/>
            <w:hideMark/>
          </w:tcPr>
          <w:p w14:paraId="4B4E656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30</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19948C7D"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OM</w:t>
            </w:r>
          </w:p>
        </w:tc>
        <w:tc>
          <w:tcPr>
            <w:tcW w:w="1562" w:type="dxa"/>
            <w:tcBorders>
              <w:top w:val="nil"/>
              <w:left w:val="nil"/>
              <w:bottom w:val="single" w:sz="4" w:space="0" w:color="auto"/>
              <w:right w:val="single" w:sz="4" w:space="0" w:color="auto"/>
            </w:tcBorders>
            <w:shd w:val="clear" w:color="auto" w:fill="auto"/>
            <w:vAlign w:val="center"/>
            <w:hideMark/>
          </w:tcPr>
          <w:p w14:paraId="72DE651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列表页</w:t>
            </w:r>
          </w:p>
        </w:tc>
        <w:tc>
          <w:tcPr>
            <w:tcW w:w="2333" w:type="dxa"/>
            <w:tcBorders>
              <w:top w:val="nil"/>
              <w:left w:val="nil"/>
              <w:bottom w:val="single" w:sz="4" w:space="0" w:color="auto"/>
              <w:right w:val="single" w:sz="4" w:space="0" w:color="auto"/>
            </w:tcBorders>
            <w:shd w:val="clear" w:color="auto" w:fill="auto"/>
            <w:noWrap/>
            <w:vAlign w:val="center"/>
            <w:hideMark/>
          </w:tcPr>
          <w:p w14:paraId="58D9CADF" w14:textId="2279F03C" w:rsidR="0012309C" w:rsidRPr="00A23FA3" w:rsidRDefault="0012309C" w:rsidP="000B6D7A">
            <w:pPr>
              <w:widowControl/>
              <w:jc w:val="left"/>
              <w:rPr>
                <w:rFonts w:ascii="宋体" w:eastAsia="宋体" w:hAnsi="宋体" w:cs="宋体"/>
                <w:kern w:val="0"/>
                <w:sz w:val="20"/>
                <w:szCs w:val="20"/>
              </w:rPr>
            </w:pPr>
            <w:r w:rsidRPr="000B6D7A">
              <w:rPr>
                <w:rFonts w:ascii="宋体" w:eastAsia="宋体" w:hAnsi="宋体" w:cs="宋体" w:hint="eastAsia"/>
                <w:color w:val="FF0000"/>
                <w:kern w:val="0"/>
                <w:sz w:val="20"/>
                <w:szCs w:val="20"/>
              </w:rPr>
              <w:t>TO DO List&amp;</w:t>
            </w:r>
            <w:r w:rsidR="000B6D7A" w:rsidRPr="000B6D7A">
              <w:rPr>
                <w:rFonts w:ascii="宋体" w:eastAsia="宋体" w:hAnsi="宋体" w:cs="宋体"/>
                <w:color w:val="FF0000"/>
                <w:kern w:val="0"/>
                <w:sz w:val="20"/>
                <w:szCs w:val="20"/>
              </w:rPr>
              <w:t>Pending List &amp; History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648B5D6"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1E74B10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OA发给他的CASE显示在这里</w:t>
            </w:r>
          </w:p>
        </w:tc>
      </w:tr>
      <w:tr w:rsidR="00A23FA3" w:rsidRPr="00A23FA3" w14:paraId="35DFD393" w14:textId="77777777" w:rsidTr="00DB2E51">
        <w:trPr>
          <w:trHeight w:val="53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793F7668"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31</w:t>
            </w:r>
          </w:p>
        </w:tc>
        <w:tc>
          <w:tcPr>
            <w:tcW w:w="683" w:type="dxa"/>
            <w:vMerge/>
            <w:tcBorders>
              <w:top w:val="nil"/>
              <w:left w:val="single" w:sz="4" w:space="0" w:color="auto"/>
              <w:bottom w:val="single" w:sz="4" w:space="0" w:color="000000"/>
              <w:right w:val="single" w:sz="4" w:space="0" w:color="auto"/>
            </w:tcBorders>
            <w:vAlign w:val="center"/>
            <w:hideMark/>
          </w:tcPr>
          <w:p w14:paraId="12AE7E7A" w14:textId="77777777" w:rsidR="0012309C" w:rsidRPr="00A23FA3" w:rsidRDefault="0012309C" w:rsidP="0012309C">
            <w:pPr>
              <w:widowControl/>
              <w:jc w:val="left"/>
              <w:rPr>
                <w:rFonts w:ascii="宋体" w:eastAsia="宋体" w:hAnsi="宋体" w:cs="宋体"/>
                <w:kern w:val="0"/>
                <w:sz w:val="20"/>
                <w:szCs w:val="20"/>
              </w:rPr>
            </w:pPr>
          </w:p>
        </w:tc>
        <w:tc>
          <w:tcPr>
            <w:tcW w:w="1562" w:type="dxa"/>
            <w:vMerge w:val="restart"/>
            <w:tcBorders>
              <w:top w:val="nil"/>
              <w:left w:val="single" w:sz="4" w:space="0" w:color="auto"/>
              <w:bottom w:val="single" w:sz="4" w:space="0" w:color="000000"/>
              <w:right w:val="single" w:sz="4" w:space="0" w:color="auto"/>
            </w:tcBorders>
            <w:shd w:val="clear" w:color="auto" w:fill="auto"/>
            <w:vAlign w:val="center"/>
            <w:hideMark/>
          </w:tcPr>
          <w:p w14:paraId="4B36CA3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0FF7724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基本信息</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2E8A5CD"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522D7B4B"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状态、客户信息 通OA</w:t>
            </w:r>
            <w:r w:rsidRPr="00A23FA3">
              <w:rPr>
                <w:rFonts w:ascii="宋体" w:eastAsia="宋体" w:hAnsi="宋体" w:cs="宋体" w:hint="eastAsia"/>
                <w:kern w:val="0"/>
                <w:sz w:val="20"/>
                <w:szCs w:val="20"/>
              </w:rPr>
              <w:br/>
              <w:t>日志，默认权限，能看他自己的和OA的操作日志</w:t>
            </w:r>
          </w:p>
        </w:tc>
      </w:tr>
      <w:tr w:rsidR="00A23FA3" w:rsidRPr="00A23FA3" w14:paraId="2B71CD5F" w14:textId="77777777" w:rsidTr="00DB2E51">
        <w:trPr>
          <w:trHeight w:val="1104"/>
        </w:trPr>
        <w:tc>
          <w:tcPr>
            <w:tcW w:w="536" w:type="dxa"/>
            <w:tcBorders>
              <w:top w:val="nil"/>
              <w:left w:val="single" w:sz="4" w:space="0" w:color="auto"/>
              <w:bottom w:val="nil"/>
              <w:right w:val="single" w:sz="4" w:space="0" w:color="auto"/>
            </w:tcBorders>
            <w:shd w:val="clear" w:color="auto" w:fill="auto"/>
            <w:vAlign w:val="center"/>
            <w:hideMark/>
          </w:tcPr>
          <w:p w14:paraId="66C47462"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32</w:t>
            </w:r>
          </w:p>
        </w:tc>
        <w:tc>
          <w:tcPr>
            <w:tcW w:w="683" w:type="dxa"/>
            <w:vMerge/>
            <w:tcBorders>
              <w:top w:val="nil"/>
              <w:left w:val="single" w:sz="4" w:space="0" w:color="auto"/>
              <w:bottom w:val="single" w:sz="4" w:space="0" w:color="000000"/>
              <w:right w:val="single" w:sz="4" w:space="0" w:color="auto"/>
            </w:tcBorders>
            <w:vAlign w:val="center"/>
            <w:hideMark/>
          </w:tcPr>
          <w:p w14:paraId="19B1C678"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5417AE87"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2B8F4F14"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Confirms Case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3D98A88"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3BA45C32"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1.OA创建的表单会在这个区块显示，后面的角色都有这个区块，但会根据权限不同，创建&amp;允许显示浏览&amp;审阅对应的表单</w:t>
            </w:r>
            <w:r w:rsidRPr="00A23FA3">
              <w:rPr>
                <w:rFonts w:ascii="宋体" w:eastAsia="宋体" w:hAnsi="宋体" w:cs="宋体" w:hint="eastAsia"/>
                <w:kern w:val="0"/>
                <w:sz w:val="20"/>
                <w:szCs w:val="20"/>
              </w:rPr>
              <w:br/>
              <w:t>2.需要审阅的会有对是否审阅状态的显示</w:t>
            </w:r>
          </w:p>
        </w:tc>
      </w:tr>
      <w:tr w:rsidR="00A23FA3" w:rsidRPr="00A23FA3" w14:paraId="55E90006" w14:textId="77777777" w:rsidTr="00DB2E51">
        <w:trPr>
          <w:trHeight w:val="509"/>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7E07BDF"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lastRenderedPageBreak/>
              <w:t>33</w:t>
            </w:r>
          </w:p>
        </w:tc>
        <w:tc>
          <w:tcPr>
            <w:tcW w:w="683" w:type="dxa"/>
            <w:vMerge/>
            <w:tcBorders>
              <w:top w:val="nil"/>
              <w:left w:val="single" w:sz="4" w:space="0" w:color="auto"/>
              <w:bottom w:val="single" w:sz="4" w:space="0" w:color="000000"/>
              <w:right w:val="single" w:sz="4" w:space="0" w:color="auto"/>
            </w:tcBorders>
            <w:vAlign w:val="center"/>
            <w:hideMark/>
          </w:tcPr>
          <w:p w14:paraId="09FCE2FF"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459D00F7"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vAlign w:val="center"/>
            <w:hideMark/>
          </w:tcPr>
          <w:p w14:paraId="333AE3A4"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Documens Verification</w:t>
            </w:r>
          </w:p>
        </w:tc>
        <w:tc>
          <w:tcPr>
            <w:tcW w:w="1105" w:type="dxa"/>
            <w:tcBorders>
              <w:top w:val="nil"/>
              <w:left w:val="nil"/>
              <w:bottom w:val="single" w:sz="4" w:space="0" w:color="auto"/>
              <w:right w:val="single" w:sz="4" w:space="0" w:color="auto"/>
            </w:tcBorders>
            <w:shd w:val="clear" w:color="auto" w:fill="auto"/>
            <w:vAlign w:val="center"/>
            <w:hideMark/>
          </w:tcPr>
          <w:p w14:paraId="753BD13C"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12D6CFA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单证结果比对页面</w:t>
            </w:r>
            <w:r w:rsidRPr="00A23FA3">
              <w:rPr>
                <w:rFonts w:ascii="宋体" w:eastAsia="宋体" w:hAnsi="宋体" w:cs="宋体" w:hint="eastAsia"/>
                <w:kern w:val="0"/>
                <w:sz w:val="20"/>
                <w:szCs w:val="20"/>
              </w:rPr>
              <w:br/>
              <w:t>2. Input不可编辑页</w:t>
            </w:r>
          </w:p>
        </w:tc>
      </w:tr>
      <w:tr w:rsidR="00A23FA3" w:rsidRPr="00A23FA3" w14:paraId="186EAEF5"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6B2D585"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lastRenderedPageBreak/>
              <w:t>34</w:t>
            </w:r>
          </w:p>
        </w:tc>
        <w:tc>
          <w:tcPr>
            <w:tcW w:w="683" w:type="dxa"/>
            <w:vMerge/>
            <w:tcBorders>
              <w:top w:val="nil"/>
              <w:left w:val="single" w:sz="4" w:space="0" w:color="auto"/>
              <w:bottom w:val="single" w:sz="4" w:space="0" w:color="000000"/>
              <w:right w:val="single" w:sz="4" w:space="0" w:color="auto"/>
            </w:tcBorders>
            <w:vAlign w:val="center"/>
            <w:hideMark/>
          </w:tcPr>
          <w:p w14:paraId="75B64C5E"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000000"/>
              <w:right w:val="single" w:sz="4" w:space="0" w:color="auto"/>
            </w:tcBorders>
            <w:vAlign w:val="center"/>
            <w:hideMark/>
          </w:tcPr>
          <w:p w14:paraId="6D9CB86B"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305BCDE5"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Checking &amp; Evidence</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CF688C2"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28E947A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证据管理 可编辑</w:t>
            </w:r>
            <w:r w:rsidRPr="00A23FA3">
              <w:rPr>
                <w:rFonts w:ascii="宋体" w:eastAsia="宋体" w:hAnsi="宋体" w:cs="宋体" w:hint="eastAsia"/>
                <w:kern w:val="0"/>
                <w:sz w:val="20"/>
                <w:szCs w:val="20"/>
              </w:rPr>
              <w:br/>
              <w:t>2. Check页看权限是否允许编辑</w:t>
            </w:r>
          </w:p>
        </w:tc>
      </w:tr>
      <w:tr w:rsidR="00A23FA3" w:rsidRPr="00A23FA3" w14:paraId="11C26F89"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693AA5F2"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35</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09FD36EB"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CS</w:t>
            </w:r>
          </w:p>
        </w:tc>
        <w:tc>
          <w:tcPr>
            <w:tcW w:w="1562" w:type="dxa"/>
            <w:tcBorders>
              <w:top w:val="nil"/>
              <w:left w:val="nil"/>
              <w:bottom w:val="single" w:sz="4" w:space="0" w:color="auto"/>
              <w:right w:val="single" w:sz="4" w:space="0" w:color="auto"/>
            </w:tcBorders>
            <w:shd w:val="clear" w:color="auto" w:fill="auto"/>
            <w:vAlign w:val="center"/>
            <w:hideMark/>
          </w:tcPr>
          <w:p w14:paraId="52308E7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列表页</w:t>
            </w:r>
          </w:p>
        </w:tc>
        <w:tc>
          <w:tcPr>
            <w:tcW w:w="2333" w:type="dxa"/>
            <w:tcBorders>
              <w:top w:val="nil"/>
              <w:left w:val="nil"/>
              <w:bottom w:val="single" w:sz="4" w:space="0" w:color="auto"/>
              <w:right w:val="single" w:sz="4" w:space="0" w:color="auto"/>
            </w:tcBorders>
            <w:shd w:val="clear" w:color="auto" w:fill="auto"/>
            <w:noWrap/>
            <w:vAlign w:val="center"/>
            <w:hideMark/>
          </w:tcPr>
          <w:p w14:paraId="2BD654CE" w14:textId="7715CFDE" w:rsidR="0012309C" w:rsidRPr="00A23FA3" w:rsidRDefault="00A363B4" w:rsidP="0012309C">
            <w:pPr>
              <w:widowControl/>
              <w:jc w:val="left"/>
              <w:rPr>
                <w:rFonts w:ascii="宋体" w:eastAsia="宋体" w:hAnsi="宋体" w:cs="宋体"/>
                <w:kern w:val="0"/>
                <w:sz w:val="20"/>
                <w:szCs w:val="20"/>
              </w:rPr>
            </w:pPr>
            <w:r w:rsidRPr="000B6D7A">
              <w:rPr>
                <w:rFonts w:ascii="宋体" w:eastAsia="宋体" w:hAnsi="宋体" w:cs="宋体" w:hint="eastAsia"/>
                <w:color w:val="FF0000"/>
                <w:kern w:val="0"/>
                <w:sz w:val="20"/>
                <w:szCs w:val="20"/>
              </w:rPr>
              <w:t>TO DO List&amp;</w:t>
            </w:r>
            <w:r w:rsidRPr="000B6D7A">
              <w:rPr>
                <w:rFonts w:ascii="宋体" w:eastAsia="宋体" w:hAnsi="宋体" w:cs="宋体"/>
                <w:color w:val="FF0000"/>
                <w:kern w:val="0"/>
                <w:sz w:val="20"/>
                <w:szCs w:val="20"/>
              </w:rPr>
              <w:t>Pending List &amp; History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8803A0D"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4A3FEF0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OM发过case来时首次看到对应CASE</w:t>
            </w:r>
            <w:r w:rsidRPr="00A23FA3">
              <w:rPr>
                <w:rFonts w:ascii="宋体" w:eastAsia="宋体" w:hAnsi="宋体" w:cs="宋体" w:hint="eastAsia"/>
                <w:kern w:val="0"/>
                <w:sz w:val="20"/>
                <w:szCs w:val="20"/>
              </w:rPr>
              <w:br/>
              <w:t>2. ASSIGN分配CASE给CA</w:t>
            </w:r>
          </w:p>
        </w:tc>
      </w:tr>
      <w:tr w:rsidR="00A23FA3" w:rsidRPr="00A23FA3" w14:paraId="43E4B882"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6B3D9BE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36</w:t>
            </w:r>
          </w:p>
        </w:tc>
        <w:tc>
          <w:tcPr>
            <w:tcW w:w="683" w:type="dxa"/>
            <w:vMerge/>
            <w:tcBorders>
              <w:top w:val="nil"/>
              <w:left w:val="single" w:sz="4" w:space="0" w:color="auto"/>
              <w:bottom w:val="single" w:sz="4" w:space="0" w:color="000000"/>
              <w:right w:val="single" w:sz="4" w:space="0" w:color="auto"/>
            </w:tcBorders>
            <w:vAlign w:val="center"/>
            <w:hideMark/>
          </w:tcPr>
          <w:p w14:paraId="35920106"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3D3E077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0FB03FBD"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789E649"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00547A4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没有Documens Verification这块，其它模块通OM</w:t>
            </w:r>
            <w:r w:rsidRPr="00A23FA3">
              <w:rPr>
                <w:rFonts w:ascii="宋体" w:eastAsia="宋体" w:hAnsi="宋体" w:cs="宋体" w:hint="eastAsia"/>
                <w:kern w:val="0"/>
                <w:sz w:val="20"/>
                <w:szCs w:val="20"/>
              </w:rPr>
              <w:br/>
              <w:t>自有的流转按钮</w:t>
            </w:r>
          </w:p>
        </w:tc>
      </w:tr>
      <w:tr w:rsidR="00A23FA3" w:rsidRPr="00A23FA3" w14:paraId="00FB30A2"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8873995"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37</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36B8CFA3"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CA</w:t>
            </w:r>
          </w:p>
        </w:tc>
        <w:tc>
          <w:tcPr>
            <w:tcW w:w="1562" w:type="dxa"/>
            <w:tcBorders>
              <w:top w:val="nil"/>
              <w:left w:val="nil"/>
              <w:bottom w:val="single" w:sz="4" w:space="0" w:color="auto"/>
              <w:right w:val="single" w:sz="4" w:space="0" w:color="auto"/>
            </w:tcBorders>
            <w:shd w:val="clear" w:color="auto" w:fill="auto"/>
            <w:vAlign w:val="center"/>
            <w:hideMark/>
          </w:tcPr>
          <w:p w14:paraId="6B02772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列表页</w:t>
            </w:r>
          </w:p>
        </w:tc>
        <w:tc>
          <w:tcPr>
            <w:tcW w:w="2333" w:type="dxa"/>
            <w:tcBorders>
              <w:top w:val="nil"/>
              <w:left w:val="nil"/>
              <w:bottom w:val="single" w:sz="4" w:space="0" w:color="auto"/>
              <w:right w:val="single" w:sz="4" w:space="0" w:color="auto"/>
            </w:tcBorders>
            <w:shd w:val="clear" w:color="auto" w:fill="auto"/>
            <w:noWrap/>
            <w:vAlign w:val="center"/>
            <w:hideMark/>
          </w:tcPr>
          <w:p w14:paraId="58A121CD" w14:textId="6F75AACF" w:rsidR="0012309C" w:rsidRPr="00A23FA3" w:rsidRDefault="00A363B4" w:rsidP="0012309C">
            <w:pPr>
              <w:widowControl/>
              <w:jc w:val="left"/>
              <w:rPr>
                <w:rFonts w:ascii="宋体" w:eastAsia="宋体" w:hAnsi="宋体" w:cs="宋体"/>
                <w:kern w:val="0"/>
                <w:sz w:val="20"/>
                <w:szCs w:val="20"/>
              </w:rPr>
            </w:pPr>
            <w:r w:rsidRPr="000B6D7A">
              <w:rPr>
                <w:rFonts w:ascii="宋体" w:eastAsia="宋体" w:hAnsi="宋体" w:cs="宋体" w:hint="eastAsia"/>
                <w:color w:val="FF0000"/>
                <w:kern w:val="0"/>
                <w:sz w:val="20"/>
                <w:szCs w:val="20"/>
              </w:rPr>
              <w:t>TO DO List&amp;</w:t>
            </w:r>
            <w:r w:rsidRPr="000B6D7A">
              <w:rPr>
                <w:rFonts w:ascii="宋体" w:eastAsia="宋体" w:hAnsi="宋体" w:cs="宋体"/>
                <w:color w:val="FF0000"/>
                <w:kern w:val="0"/>
                <w:sz w:val="20"/>
                <w:szCs w:val="20"/>
              </w:rPr>
              <w:t>Pending List &amp; History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89A9635"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1D8135D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CS分配过来时首次看到对应CASE</w:t>
            </w:r>
          </w:p>
        </w:tc>
      </w:tr>
      <w:tr w:rsidR="00A23FA3" w:rsidRPr="00A23FA3" w14:paraId="6AFACA6E" w14:textId="77777777" w:rsidTr="00DB2E51">
        <w:trPr>
          <w:trHeight w:val="453"/>
        </w:trPr>
        <w:tc>
          <w:tcPr>
            <w:tcW w:w="536" w:type="dxa"/>
            <w:tcBorders>
              <w:top w:val="nil"/>
              <w:left w:val="single" w:sz="4" w:space="0" w:color="auto"/>
              <w:bottom w:val="nil"/>
              <w:right w:val="single" w:sz="4" w:space="0" w:color="auto"/>
            </w:tcBorders>
            <w:shd w:val="clear" w:color="auto" w:fill="auto"/>
            <w:vAlign w:val="center"/>
            <w:hideMark/>
          </w:tcPr>
          <w:p w14:paraId="3F855AD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38</w:t>
            </w:r>
          </w:p>
        </w:tc>
        <w:tc>
          <w:tcPr>
            <w:tcW w:w="683" w:type="dxa"/>
            <w:vMerge/>
            <w:tcBorders>
              <w:top w:val="nil"/>
              <w:left w:val="single" w:sz="4" w:space="0" w:color="auto"/>
              <w:bottom w:val="single" w:sz="4" w:space="0" w:color="000000"/>
              <w:right w:val="single" w:sz="4" w:space="0" w:color="auto"/>
            </w:tcBorders>
            <w:vAlign w:val="center"/>
            <w:hideMark/>
          </w:tcPr>
          <w:p w14:paraId="79F9E4F5"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02D178E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3918E18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A91ED0B"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1B3F6B0E"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1.模块通CS</w:t>
            </w:r>
            <w:r w:rsidRPr="00A23FA3">
              <w:rPr>
                <w:rFonts w:ascii="宋体" w:eastAsia="宋体" w:hAnsi="宋体" w:cs="宋体" w:hint="eastAsia"/>
                <w:kern w:val="0"/>
                <w:sz w:val="20"/>
                <w:szCs w:val="20"/>
              </w:rPr>
              <w:br/>
              <w:t>2.根据情况创建#3,#4</w:t>
            </w:r>
          </w:p>
        </w:tc>
      </w:tr>
      <w:tr w:rsidR="00A23FA3" w:rsidRPr="00A23FA3" w14:paraId="3178825A"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234CFB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39</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2F10FC0A"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BSA</w:t>
            </w:r>
          </w:p>
        </w:tc>
        <w:tc>
          <w:tcPr>
            <w:tcW w:w="1562" w:type="dxa"/>
            <w:tcBorders>
              <w:top w:val="nil"/>
              <w:left w:val="nil"/>
              <w:bottom w:val="single" w:sz="4" w:space="0" w:color="auto"/>
              <w:right w:val="single" w:sz="4" w:space="0" w:color="auto"/>
            </w:tcBorders>
            <w:shd w:val="clear" w:color="auto" w:fill="auto"/>
            <w:vAlign w:val="center"/>
            <w:hideMark/>
          </w:tcPr>
          <w:p w14:paraId="39A1E8B2"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列表页</w:t>
            </w:r>
          </w:p>
        </w:tc>
        <w:tc>
          <w:tcPr>
            <w:tcW w:w="2333" w:type="dxa"/>
            <w:tcBorders>
              <w:top w:val="nil"/>
              <w:left w:val="nil"/>
              <w:bottom w:val="single" w:sz="4" w:space="0" w:color="auto"/>
              <w:right w:val="single" w:sz="4" w:space="0" w:color="auto"/>
            </w:tcBorders>
            <w:shd w:val="clear" w:color="auto" w:fill="auto"/>
            <w:noWrap/>
            <w:vAlign w:val="center"/>
            <w:hideMark/>
          </w:tcPr>
          <w:p w14:paraId="1368BF12" w14:textId="77096F7E" w:rsidR="0012309C" w:rsidRPr="00A23FA3" w:rsidRDefault="00A363B4" w:rsidP="0012309C">
            <w:pPr>
              <w:widowControl/>
              <w:jc w:val="left"/>
              <w:rPr>
                <w:rFonts w:ascii="宋体" w:eastAsia="宋体" w:hAnsi="宋体" w:cs="宋体"/>
                <w:kern w:val="0"/>
                <w:sz w:val="20"/>
                <w:szCs w:val="20"/>
              </w:rPr>
            </w:pPr>
            <w:r w:rsidRPr="000B6D7A">
              <w:rPr>
                <w:rFonts w:ascii="宋体" w:eastAsia="宋体" w:hAnsi="宋体" w:cs="宋体" w:hint="eastAsia"/>
                <w:color w:val="FF0000"/>
                <w:kern w:val="0"/>
                <w:sz w:val="20"/>
                <w:szCs w:val="20"/>
              </w:rPr>
              <w:t>TO DO List&amp;</w:t>
            </w:r>
            <w:r w:rsidRPr="000B6D7A">
              <w:rPr>
                <w:rFonts w:ascii="宋体" w:eastAsia="宋体" w:hAnsi="宋体" w:cs="宋体"/>
                <w:color w:val="FF0000"/>
                <w:kern w:val="0"/>
                <w:sz w:val="20"/>
                <w:szCs w:val="20"/>
              </w:rPr>
              <w:t>Pending List &amp; History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476D72D"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4E29B7A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CS带着#4发过来时首次看到对应CASE</w:t>
            </w:r>
          </w:p>
        </w:tc>
      </w:tr>
      <w:tr w:rsidR="00A23FA3" w:rsidRPr="00A23FA3" w14:paraId="16EAD17C" w14:textId="77777777" w:rsidTr="00DB2E51">
        <w:trPr>
          <w:trHeight w:val="680"/>
        </w:trPr>
        <w:tc>
          <w:tcPr>
            <w:tcW w:w="536" w:type="dxa"/>
            <w:tcBorders>
              <w:top w:val="nil"/>
              <w:left w:val="single" w:sz="4" w:space="0" w:color="auto"/>
              <w:bottom w:val="nil"/>
              <w:right w:val="single" w:sz="4" w:space="0" w:color="auto"/>
            </w:tcBorders>
            <w:shd w:val="clear" w:color="auto" w:fill="auto"/>
            <w:vAlign w:val="center"/>
            <w:hideMark/>
          </w:tcPr>
          <w:p w14:paraId="772D7F00"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40</w:t>
            </w:r>
          </w:p>
        </w:tc>
        <w:tc>
          <w:tcPr>
            <w:tcW w:w="683" w:type="dxa"/>
            <w:vMerge/>
            <w:tcBorders>
              <w:top w:val="nil"/>
              <w:left w:val="single" w:sz="4" w:space="0" w:color="auto"/>
              <w:bottom w:val="single" w:sz="4" w:space="0" w:color="000000"/>
              <w:right w:val="single" w:sz="4" w:space="0" w:color="auto"/>
            </w:tcBorders>
            <w:vAlign w:val="center"/>
            <w:hideMark/>
          </w:tcPr>
          <w:p w14:paraId="276E07B5"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432A6306"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4C25C6D4"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0499133"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015437B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1.模块通CS</w:t>
            </w:r>
            <w:r w:rsidRPr="00A23FA3">
              <w:rPr>
                <w:rFonts w:ascii="宋体" w:eastAsia="宋体" w:hAnsi="宋体" w:cs="宋体" w:hint="eastAsia"/>
                <w:kern w:val="0"/>
                <w:sz w:val="20"/>
                <w:szCs w:val="20"/>
              </w:rPr>
              <w:br/>
              <w:t>2.根据情况创建#5</w:t>
            </w:r>
            <w:r w:rsidRPr="00A23FA3">
              <w:rPr>
                <w:rFonts w:ascii="宋体" w:eastAsia="宋体" w:hAnsi="宋体" w:cs="宋体" w:hint="eastAsia"/>
                <w:kern w:val="0"/>
                <w:sz w:val="20"/>
                <w:szCs w:val="20"/>
              </w:rPr>
              <w:br/>
              <w:t>3.导出所有表的报告</w:t>
            </w:r>
          </w:p>
        </w:tc>
      </w:tr>
      <w:tr w:rsidR="00A23FA3" w:rsidRPr="00A23FA3" w14:paraId="5EC10101" w14:textId="77777777" w:rsidTr="00DB2E51">
        <w:trPr>
          <w:trHeight w:val="268"/>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49733FA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41</w:t>
            </w:r>
          </w:p>
        </w:tc>
        <w:tc>
          <w:tcPr>
            <w:tcW w:w="683" w:type="dxa"/>
            <w:vMerge w:val="restart"/>
            <w:tcBorders>
              <w:top w:val="nil"/>
              <w:left w:val="single" w:sz="4" w:space="0" w:color="auto"/>
              <w:bottom w:val="single" w:sz="4" w:space="0" w:color="000000"/>
              <w:right w:val="single" w:sz="4" w:space="0" w:color="auto"/>
            </w:tcBorders>
            <w:shd w:val="clear" w:color="auto" w:fill="auto"/>
            <w:vAlign w:val="center"/>
            <w:hideMark/>
          </w:tcPr>
          <w:p w14:paraId="655D4164"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LCD</w:t>
            </w:r>
          </w:p>
        </w:tc>
        <w:tc>
          <w:tcPr>
            <w:tcW w:w="1562" w:type="dxa"/>
            <w:tcBorders>
              <w:top w:val="nil"/>
              <w:left w:val="nil"/>
              <w:bottom w:val="single" w:sz="4" w:space="0" w:color="auto"/>
              <w:right w:val="single" w:sz="4" w:space="0" w:color="auto"/>
            </w:tcBorders>
            <w:shd w:val="clear" w:color="auto" w:fill="auto"/>
            <w:vAlign w:val="center"/>
            <w:hideMark/>
          </w:tcPr>
          <w:p w14:paraId="45A2948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列表页</w:t>
            </w:r>
          </w:p>
        </w:tc>
        <w:tc>
          <w:tcPr>
            <w:tcW w:w="2333" w:type="dxa"/>
            <w:tcBorders>
              <w:top w:val="nil"/>
              <w:left w:val="nil"/>
              <w:bottom w:val="single" w:sz="4" w:space="0" w:color="auto"/>
              <w:right w:val="single" w:sz="4" w:space="0" w:color="auto"/>
            </w:tcBorders>
            <w:shd w:val="clear" w:color="auto" w:fill="auto"/>
            <w:noWrap/>
            <w:vAlign w:val="center"/>
            <w:hideMark/>
          </w:tcPr>
          <w:p w14:paraId="092830BF" w14:textId="62AC40F9" w:rsidR="0012309C" w:rsidRPr="00A23FA3" w:rsidRDefault="00A363B4" w:rsidP="0012309C">
            <w:pPr>
              <w:widowControl/>
              <w:jc w:val="left"/>
              <w:rPr>
                <w:rFonts w:ascii="宋体" w:eastAsia="宋体" w:hAnsi="宋体" w:cs="宋体"/>
                <w:kern w:val="0"/>
                <w:sz w:val="20"/>
                <w:szCs w:val="20"/>
              </w:rPr>
            </w:pPr>
            <w:r w:rsidRPr="000B6D7A">
              <w:rPr>
                <w:rFonts w:ascii="宋体" w:eastAsia="宋体" w:hAnsi="宋体" w:cs="宋体" w:hint="eastAsia"/>
                <w:color w:val="FF0000"/>
                <w:kern w:val="0"/>
                <w:sz w:val="20"/>
                <w:szCs w:val="20"/>
              </w:rPr>
              <w:t>TO DO List&amp;</w:t>
            </w:r>
            <w:r w:rsidRPr="000B6D7A">
              <w:rPr>
                <w:rFonts w:ascii="宋体" w:eastAsia="宋体" w:hAnsi="宋体" w:cs="宋体"/>
                <w:color w:val="FF0000"/>
                <w:kern w:val="0"/>
                <w:sz w:val="20"/>
                <w:szCs w:val="20"/>
              </w:rPr>
              <w:t>Pending List &amp; History List</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65E2C9FB"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486B7DA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CS发过来时首次看到对应CASE</w:t>
            </w:r>
          </w:p>
        </w:tc>
      </w:tr>
      <w:tr w:rsidR="00A23FA3" w:rsidRPr="00A23FA3" w14:paraId="58CB902F" w14:textId="77777777" w:rsidTr="00DB2E51">
        <w:trPr>
          <w:trHeight w:val="750"/>
        </w:trPr>
        <w:tc>
          <w:tcPr>
            <w:tcW w:w="536" w:type="dxa"/>
            <w:tcBorders>
              <w:top w:val="nil"/>
              <w:left w:val="single" w:sz="4" w:space="0" w:color="auto"/>
              <w:bottom w:val="nil"/>
              <w:right w:val="single" w:sz="4" w:space="0" w:color="auto"/>
            </w:tcBorders>
            <w:shd w:val="clear" w:color="auto" w:fill="auto"/>
            <w:vAlign w:val="center"/>
            <w:hideMark/>
          </w:tcPr>
          <w:p w14:paraId="2D50752E"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42</w:t>
            </w:r>
          </w:p>
        </w:tc>
        <w:tc>
          <w:tcPr>
            <w:tcW w:w="683" w:type="dxa"/>
            <w:vMerge/>
            <w:tcBorders>
              <w:top w:val="nil"/>
              <w:left w:val="single" w:sz="4" w:space="0" w:color="auto"/>
              <w:bottom w:val="single" w:sz="4" w:space="0" w:color="000000"/>
              <w:right w:val="single" w:sz="4" w:space="0" w:color="auto"/>
            </w:tcBorders>
            <w:vAlign w:val="center"/>
            <w:hideMark/>
          </w:tcPr>
          <w:p w14:paraId="02AC3C2F" w14:textId="77777777" w:rsidR="0012309C" w:rsidRPr="00A23FA3" w:rsidRDefault="0012309C" w:rsidP="0012309C">
            <w:pPr>
              <w:widowControl/>
              <w:jc w:val="left"/>
              <w:rPr>
                <w:rFonts w:ascii="宋体" w:eastAsia="宋体" w:hAnsi="宋体" w:cs="宋体"/>
                <w:kern w:val="0"/>
                <w:sz w:val="20"/>
                <w:szCs w:val="20"/>
              </w:rPr>
            </w:pPr>
          </w:p>
        </w:tc>
        <w:tc>
          <w:tcPr>
            <w:tcW w:w="1562" w:type="dxa"/>
            <w:tcBorders>
              <w:top w:val="nil"/>
              <w:left w:val="nil"/>
              <w:bottom w:val="single" w:sz="4" w:space="0" w:color="auto"/>
              <w:right w:val="single" w:sz="4" w:space="0" w:color="auto"/>
            </w:tcBorders>
            <w:shd w:val="clear" w:color="auto" w:fill="auto"/>
            <w:vAlign w:val="center"/>
            <w:hideMark/>
          </w:tcPr>
          <w:p w14:paraId="248D7BB7"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2333" w:type="dxa"/>
            <w:tcBorders>
              <w:top w:val="nil"/>
              <w:left w:val="nil"/>
              <w:bottom w:val="single" w:sz="4" w:space="0" w:color="auto"/>
              <w:right w:val="single" w:sz="4" w:space="0" w:color="auto"/>
            </w:tcBorders>
            <w:shd w:val="clear" w:color="auto" w:fill="auto"/>
            <w:vAlign w:val="center"/>
            <w:hideMark/>
          </w:tcPr>
          <w:p w14:paraId="62CFEE8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详情页</w:t>
            </w:r>
            <w:r w:rsidRPr="00A23FA3">
              <w:rPr>
                <w:rFonts w:ascii="宋体" w:eastAsia="宋体" w:hAnsi="宋体" w:cs="宋体" w:hint="eastAsia"/>
                <w:kern w:val="0"/>
                <w:sz w:val="20"/>
                <w:szCs w:val="20"/>
              </w:rPr>
              <w:br/>
              <w:t>Details</w:t>
            </w:r>
          </w:p>
        </w:tc>
        <w:tc>
          <w:tcPr>
            <w:tcW w:w="110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DFD9F3B"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高</w:t>
            </w:r>
          </w:p>
        </w:tc>
        <w:tc>
          <w:tcPr>
            <w:tcW w:w="3369" w:type="dxa"/>
            <w:tcBorders>
              <w:top w:val="nil"/>
              <w:left w:val="nil"/>
              <w:bottom w:val="single" w:sz="4" w:space="0" w:color="auto"/>
              <w:right w:val="single" w:sz="4" w:space="0" w:color="auto"/>
            </w:tcBorders>
            <w:shd w:val="clear" w:color="auto" w:fill="auto"/>
            <w:vAlign w:val="center"/>
            <w:hideMark/>
          </w:tcPr>
          <w:p w14:paraId="65D2888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1.模块通CS</w:t>
            </w:r>
            <w:r w:rsidRPr="00A23FA3">
              <w:rPr>
                <w:rFonts w:ascii="宋体" w:eastAsia="宋体" w:hAnsi="宋体" w:cs="宋体" w:hint="eastAsia"/>
                <w:kern w:val="0"/>
                <w:sz w:val="20"/>
                <w:szCs w:val="20"/>
              </w:rPr>
              <w:br/>
              <w:t>2.OFAC验证结果备注</w:t>
            </w:r>
            <w:r w:rsidRPr="00A23FA3">
              <w:rPr>
                <w:rFonts w:ascii="宋体" w:eastAsia="宋体" w:hAnsi="宋体" w:cs="宋体" w:hint="eastAsia"/>
                <w:kern w:val="0"/>
                <w:sz w:val="20"/>
                <w:szCs w:val="20"/>
              </w:rPr>
              <w:br/>
              <w:t>3.SAR验证结果备注</w:t>
            </w:r>
          </w:p>
        </w:tc>
      </w:tr>
      <w:tr w:rsidR="00A23FA3" w:rsidRPr="00A23FA3" w14:paraId="21D151DD" w14:textId="77777777" w:rsidTr="00DB2E51">
        <w:trPr>
          <w:trHeight w:val="453"/>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14673451"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43</w:t>
            </w:r>
          </w:p>
        </w:tc>
        <w:tc>
          <w:tcPr>
            <w:tcW w:w="6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4EC7B7"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Admin</w:t>
            </w:r>
          </w:p>
        </w:tc>
        <w:tc>
          <w:tcPr>
            <w:tcW w:w="1562" w:type="dxa"/>
            <w:vMerge w:val="restart"/>
            <w:tcBorders>
              <w:top w:val="nil"/>
              <w:left w:val="single" w:sz="4" w:space="0" w:color="auto"/>
              <w:bottom w:val="single" w:sz="4" w:space="0" w:color="auto"/>
              <w:right w:val="single" w:sz="4" w:space="0" w:color="auto"/>
            </w:tcBorders>
            <w:shd w:val="clear" w:color="auto" w:fill="auto"/>
            <w:vAlign w:val="center"/>
            <w:hideMark/>
          </w:tcPr>
          <w:p w14:paraId="27508B7A"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账号系统</w:t>
            </w:r>
          </w:p>
        </w:tc>
        <w:tc>
          <w:tcPr>
            <w:tcW w:w="2333" w:type="dxa"/>
            <w:tcBorders>
              <w:top w:val="nil"/>
              <w:left w:val="nil"/>
              <w:bottom w:val="single" w:sz="4" w:space="0" w:color="auto"/>
              <w:right w:val="single" w:sz="4" w:space="0" w:color="auto"/>
            </w:tcBorders>
            <w:shd w:val="clear" w:color="auto" w:fill="auto"/>
            <w:vAlign w:val="center"/>
            <w:hideMark/>
          </w:tcPr>
          <w:p w14:paraId="5803928C"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创建银行、角色</w:t>
            </w:r>
          </w:p>
        </w:tc>
        <w:tc>
          <w:tcPr>
            <w:tcW w:w="1105" w:type="dxa"/>
            <w:tcBorders>
              <w:top w:val="nil"/>
              <w:left w:val="nil"/>
              <w:bottom w:val="single" w:sz="4" w:space="0" w:color="auto"/>
              <w:right w:val="single" w:sz="4" w:space="0" w:color="auto"/>
            </w:tcBorders>
            <w:shd w:val="clear" w:color="auto" w:fill="auto"/>
            <w:vAlign w:val="center"/>
            <w:hideMark/>
          </w:tcPr>
          <w:p w14:paraId="1C19ECCA"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299DB26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原有账号系统管理</w:t>
            </w:r>
            <w:r w:rsidRPr="00A23FA3">
              <w:rPr>
                <w:rFonts w:ascii="宋体" w:eastAsia="宋体" w:hAnsi="宋体" w:cs="宋体" w:hint="eastAsia"/>
                <w:kern w:val="0"/>
                <w:sz w:val="20"/>
                <w:szCs w:val="20"/>
              </w:rPr>
              <w:br/>
              <w:t>1. 创建角色、银行配置</w:t>
            </w:r>
          </w:p>
        </w:tc>
      </w:tr>
      <w:tr w:rsidR="00A23FA3" w:rsidRPr="00A23FA3" w14:paraId="11F65AD4" w14:textId="77777777" w:rsidTr="00DB2E51">
        <w:trPr>
          <w:trHeight w:val="1445"/>
        </w:trPr>
        <w:tc>
          <w:tcPr>
            <w:tcW w:w="536" w:type="dxa"/>
            <w:tcBorders>
              <w:top w:val="nil"/>
              <w:left w:val="single" w:sz="4" w:space="0" w:color="auto"/>
              <w:bottom w:val="nil"/>
              <w:right w:val="single" w:sz="4" w:space="0" w:color="auto"/>
            </w:tcBorders>
            <w:shd w:val="clear" w:color="auto" w:fill="auto"/>
            <w:vAlign w:val="center"/>
            <w:hideMark/>
          </w:tcPr>
          <w:p w14:paraId="763E5337"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44</w:t>
            </w:r>
          </w:p>
        </w:tc>
        <w:tc>
          <w:tcPr>
            <w:tcW w:w="683" w:type="dxa"/>
            <w:vMerge/>
            <w:tcBorders>
              <w:top w:val="nil"/>
              <w:left w:val="single" w:sz="4" w:space="0" w:color="auto"/>
              <w:bottom w:val="single" w:sz="4" w:space="0" w:color="000000"/>
              <w:right w:val="single" w:sz="4" w:space="0" w:color="auto"/>
            </w:tcBorders>
            <w:vAlign w:val="center"/>
            <w:hideMark/>
          </w:tcPr>
          <w:p w14:paraId="500B4D34" w14:textId="77777777" w:rsidR="0012309C" w:rsidRPr="00A23FA3" w:rsidRDefault="0012309C" w:rsidP="0012309C">
            <w:pPr>
              <w:widowControl/>
              <w:jc w:val="left"/>
              <w:rPr>
                <w:rFonts w:ascii="宋体" w:eastAsia="宋体" w:hAnsi="宋体" w:cs="宋体"/>
                <w:kern w:val="0"/>
                <w:sz w:val="20"/>
                <w:szCs w:val="20"/>
              </w:rPr>
            </w:pPr>
          </w:p>
        </w:tc>
        <w:tc>
          <w:tcPr>
            <w:tcW w:w="1562" w:type="dxa"/>
            <w:vMerge/>
            <w:tcBorders>
              <w:top w:val="nil"/>
              <w:left w:val="single" w:sz="4" w:space="0" w:color="auto"/>
              <w:bottom w:val="single" w:sz="4" w:space="0" w:color="auto"/>
              <w:right w:val="single" w:sz="4" w:space="0" w:color="auto"/>
            </w:tcBorders>
            <w:vAlign w:val="center"/>
            <w:hideMark/>
          </w:tcPr>
          <w:p w14:paraId="5C9DB734" w14:textId="77777777" w:rsidR="0012309C" w:rsidRPr="00A23FA3" w:rsidRDefault="0012309C" w:rsidP="0012309C">
            <w:pPr>
              <w:widowControl/>
              <w:jc w:val="left"/>
              <w:rPr>
                <w:rFonts w:ascii="宋体" w:eastAsia="宋体" w:hAnsi="宋体" w:cs="宋体"/>
                <w:kern w:val="0"/>
                <w:sz w:val="20"/>
                <w:szCs w:val="20"/>
              </w:rPr>
            </w:pPr>
          </w:p>
        </w:tc>
        <w:tc>
          <w:tcPr>
            <w:tcW w:w="2333" w:type="dxa"/>
            <w:tcBorders>
              <w:top w:val="nil"/>
              <w:left w:val="nil"/>
              <w:bottom w:val="single" w:sz="4" w:space="0" w:color="auto"/>
              <w:right w:val="single" w:sz="4" w:space="0" w:color="auto"/>
            </w:tcBorders>
            <w:shd w:val="clear" w:color="auto" w:fill="auto"/>
            <w:noWrap/>
            <w:vAlign w:val="center"/>
            <w:hideMark/>
          </w:tcPr>
          <w:p w14:paraId="298A34A3"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角色权限配置</w:t>
            </w:r>
          </w:p>
        </w:tc>
        <w:tc>
          <w:tcPr>
            <w:tcW w:w="1105" w:type="dxa"/>
            <w:tcBorders>
              <w:top w:val="nil"/>
              <w:left w:val="nil"/>
              <w:bottom w:val="single" w:sz="4" w:space="0" w:color="auto"/>
              <w:right w:val="single" w:sz="4" w:space="0" w:color="auto"/>
            </w:tcBorders>
            <w:shd w:val="clear" w:color="auto" w:fill="auto"/>
            <w:vAlign w:val="center"/>
            <w:hideMark/>
          </w:tcPr>
          <w:p w14:paraId="36121686"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6EF6ED31"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 #1~#5，#10 表单浏览回复权限配置（要注意一些角色固有的会影响到流程跑通的权限会置灰不给配置）</w:t>
            </w:r>
            <w:r w:rsidRPr="00A23FA3">
              <w:rPr>
                <w:rFonts w:ascii="宋体" w:eastAsia="宋体" w:hAnsi="宋体" w:cs="宋体" w:hint="eastAsia"/>
                <w:kern w:val="0"/>
                <w:sz w:val="20"/>
                <w:szCs w:val="20"/>
              </w:rPr>
              <w:br/>
              <w:t xml:space="preserve">2. check编辑权限配置 </w:t>
            </w:r>
            <w:r w:rsidRPr="00A23FA3">
              <w:rPr>
                <w:rFonts w:ascii="宋体" w:eastAsia="宋体" w:hAnsi="宋体" w:cs="宋体" w:hint="eastAsia"/>
                <w:kern w:val="0"/>
                <w:sz w:val="20"/>
                <w:szCs w:val="20"/>
              </w:rPr>
              <w:br/>
              <w:t>3. Log日志浏览权限配置</w:t>
            </w:r>
          </w:p>
        </w:tc>
      </w:tr>
      <w:tr w:rsidR="0012309C" w:rsidRPr="00A23FA3" w14:paraId="3A7B9068" w14:textId="77777777" w:rsidTr="00DB2E51">
        <w:trPr>
          <w:trHeight w:val="750"/>
        </w:trPr>
        <w:tc>
          <w:tcPr>
            <w:tcW w:w="536" w:type="dxa"/>
            <w:tcBorders>
              <w:top w:val="single" w:sz="4" w:space="0" w:color="auto"/>
              <w:left w:val="single" w:sz="4" w:space="0" w:color="auto"/>
              <w:bottom w:val="nil"/>
              <w:right w:val="single" w:sz="4" w:space="0" w:color="auto"/>
            </w:tcBorders>
            <w:shd w:val="clear" w:color="auto" w:fill="auto"/>
            <w:vAlign w:val="center"/>
            <w:hideMark/>
          </w:tcPr>
          <w:p w14:paraId="33072B64" w14:textId="77777777" w:rsidR="0012309C" w:rsidRPr="00A23FA3" w:rsidRDefault="0012309C" w:rsidP="0012309C">
            <w:pPr>
              <w:widowControl/>
              <w:jc w:val="right"/>
              <w:rPr>
                <w:rFonts w:ascii="宋体" w:eastAsia="宋体" w:hAnsi="宋体" w:cs="宋体"/>
                <w:kern w:val="0"/>
                <w:sz w:val="20"/>
                <w:szCs w:val="20"/>
              </w:rPr>
            </w:pPr>
            <w:r w:rsidRPr="00A23FA3">
              <w:rPr>
                <w:rFonts w:ascii="宋体" w:eastAsia="宋体" w:hAnsi="宋体" w:cs="宋体" w:hint="eastAsia"/>
                <w:kern w:val="0"/>
                <w:sz w:val="20"/>
                <w:szCs w:val="20"/>
              </w:rPr>
              <w:t>45</w:t>
            </w:r>
          </w:p>
        </w:tc>
        <w:tc>
          <w:tcPr>
            <w:tcW w:w="683" w:type="dxa"/>
            <w:tcBorders>
              <w:top w:val="nil"/>
              <w:left w:val="nil"/>
              <w:bottom w:val="single" w:sz="4" w:space="0" w:color="auto"/>
              <w:right w:val="single" w:sz="4" w:space="0" w:color="auto"/>
            </w:tcBorders>
            <w:shd w:val="clear" w:color="auto" w:fill="auto"/>
            <w:vAlign w:val="center"/>
            <w:hideMark/>
          </w:tcPr>
          <w:p w14:paraId="351873E5"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所有角色</w:t>
            </w:r>
          </w:p>
        </w:tc>
        <w:tc>
          <w:tcPr>
            <w:tcW w:w="1562" w:type="dxa"/>
            <w:tcBorders>
              <w:top w:val="nil"/>
              <w:left w:val="nil"/>
              <w:bottom w:val="single" w:sz="4" w:space="0" w:color="auto"/>
              <w:right w:val="single" w:sz="4" w:space="0" w:color="auto"/>
            </w:tcBorders>
            <w:shd w:val="clear" w:color="auto" w:fill="auto"/>
            <w:vAlign w:val="center"/>
            <w:hideMark/>
          </w:tcPr>
          <w:p w14:paraId="0622E67F"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登录</w:t>
            </w:r>
          </w:p>
        </w:tc>
        <w:tc>
          <w:tcPr>
            <w:tcW w:w="2333" w:type="dxa"/>
            <w:tcBorders>
              <w:top w:val="nil"/>
              <w:left w:val="nil"/>
              <w:bottom w:val="single" w:sz="4" w:space="0" w:color="auto"/>
              <w:right w:val="single" w:sz="4" w:space="0" w:color="auto"/>
            </w:tcBorders>
            <w:shd w:val="clear" w:color="auto" w:fill="auto"/>
            <w:vAlign w:val="center"/>
            <w:hideMark/>
          </w:tcPr>
          <w:p w14:paraId="03F14280"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用户正常登录</w:t>
            </w:r>
          </w:p>
        </w:tc>
        <w:tc>
          <w:tcPr>
            <w:tcW w:w="1105" w:type="dxa"/>
            <w:tcBorders>
              <w:top w:val="nil"/>
              <w:left w:val="nil"/>
              <w:bottom w:val="single" w:sz="4" w:space="0" w:color="auto"/>
              <w:right w:val="single" w:sz="4" w:space="0" w:color="auto"/>
            </w:tcBorders>
            <w:shd w:val="clear" w:color="auto" w:fill="auto"/>
            <w:vAlign w:val="center"/>
            <w:hideMark/>
          </w:tcPr>
          <w:p w14:paraId="5990C9FE" w14:textId="77777777" w:rsidR="0012309C" w:rsidRPr="00A23FA3" w:rsidRDefault="0012309C" w:rsidP="0012309C">
            <w:pPr>
              <w:widowControl/>
              <w:jc w:val="center"/>
              <w:rPr>
                <w:rFonts w:ascii="宋体" w:eastAsia="宋体" w:hAnsi="宋体" w:cs="宋体"/>
                <w:kern w:val="0"/>
                <w:sz w:val="20"/>
                <w:szCs w:val="20"/>
              </w:rPr>
            </w:pPr>
            <w:r w:rsidRPr="00A23FA3">
              <w:rPr>
                <w:rFonts w:ascii="宋体" w:eastAsia="宋体" w:hAnsi="宋体" w:cs="宋体" w:hint="eastAsia"/>
                <w:kern w:val="0"/>
                <w:sz w:val="20"/>
                <w:szCs w:val="20"/>
              </w:rPr>
              <w:t>中</w:t>
            </w:r>
          </w:p>
        </w:tc>
        <w:tc>
          <w:tcPr>
            <w:tcW w:w="3369" w:type="dxa"/>
            <w:tcBorders>
              <w:top w:val="nil"/>
              <w:left w:val="nil"/>
              <w:bottom w:val="single" w:sz="4" w:space="0" w:color="auto"/>
              <w:right w:val="single" w:sz="4" w:space="0" w:color="auto"/>
            </w:tcBorders>
            <w:shd w:val="clear" w:color="auto" w:fill="auto"/>
            <w:vAlign w:val="center"/>
            <w:hideMark/>
          </w:tcPr>
          <w:p w14:paraId="22A1F688" w14:textId="77777777" w:rsidR="0012309C" w:rsidRPr="00A23FA3" w:rsidRDefault="0012309C" w:rsidP="0012309C">
            <w:pPr>
              <w:widowControl/>
              <w:jc w:val="left"/>
              <w:rPr>
                <w:rFonts w:ascii="宋体" w:eastAsia="宋体" w:hAnsi="宋体" w:cs="宋体"/>
                <w:kern w:val="0"/>
                <w:sz w:val="20"/>
                <w:szCs w:val="20"/>
              </w:rPr>
            </w:pPr>
            <w:r w:rsidRPr="00A23FA3">
              <w:rPr>
                <w:rFonts w:ascii="宋体" w:eastAsia="宋体" w:hAnsi="宋体" w:cs="宋体" w:hint="eastAsia"/>
                <w:kern w:val="0"/>
                <w:sz w:val="20"/>
                <w:szCs w:val="20"/>
              </w:rPr>
              <w:t>1.登录</w:t>
            </w:r>
            <w:r w:rsidRPr="00A23FA3">
              <w:rPr>
                <w:rFonts w:ascii="宋体" w:eastAsia="宋体" w:hAnsi="宋体" w:cs="宋体" w:hint="eastAsia"/>
                <w:kern w:val="0"/>
                <w:sz w:val="20"/>
                <w:szCs w:val="20"/>
              </w:rPr>
              <w:br/>
              <w:t>2.初始密码设置</w:t>
            </w:r>
          </w:p>
        </w:tc>
      </w:tr>
    </w:tbl>
    <w:p w14:paraId="36C1F248" w14:textId="67B7A0B0" w:rsidR="0012309C" w:rsidRPr="00A23FA3" w:rsidRDefault="0012309C" w:rsidP="0012309C">
      <w:pPr>
        <w:pStyle w:val="afd"/>
        <w:ind w:firstLineChars="0" w:firstLine="0"/>
        <w:rPr>
          <w:rFonts w:ascii="微软雅黑" w:eastAsia="微软雅黑" w:hAnsi="微软雅黑"/>
        </w:rPr>
      </w:pPr>
    </w:p>
    <w:p w14:paraId="110DFEF3" w14:textId="77777777" w:rsidR="0012309C" w:rsidRPr="00A23FA3" w:rsidRDefault="0012309C" w:rsidP="00143544">
      <w:pPr>
        <w:pStyle w:val="afd"/>
        <w:ind w:firstLine="440"/>
        <w:rPr>
          <w:rFonts w:ascii="微软雅黑" w:eastAsia="微软雅黑" w:hAnsi="微软雅黑"/>
        </w:rPr>
      </w:pPr>
    </w:p>
    <w:p w14:paraId="74E5F27C" w14:textId="77777777" w:rsidR="0012309C" w:rsidRPr="00A23FA3" w:rsidRDefault="0012309C" w:rsidP="00143544">
      <w:pPr>
        <w:pStyle w:val="afd"/>
        <w:ind w:firstLine="440"/>
        <w:rPr>
          <w:rFonts w:ascii="微软雅黑" w:eastAsia="微软雅黑" w:hAnsi="微软雅黑"/>
        </w:rPr>
      </w:pPr>
    </w:p>
    <w:p w14:paraId="092621B6" w14:textId="77777777" w:rsidR="0012309C" w:rsidRPr="00A23FA3" w:rsidRDefault="0012309C" w:rsidP="00143544">
      <w:pPr>
        <w:pStyle w:val="afd"/>
        <w:ind w:firstLine="440"/>
        <w:rPr>
          <w:rFonts w:ascii="微软雅黑" w:eastAsia="微软雅黑" w:hAnsi="微软雅黑"/>
        </w:rPr>
      </w:pPr>
    </w:p>
    <w:p w14:paraId="77C3211C" w14:textId="1E644E8C" w:rsidR="00143544" w:rsidRPr="00A23FA3" w:rsidRDefault="00143544" w:rsidP="00143544">
      <w:pPr>
        <w:pStyle w:val="afd"/>
        <w:ind w:firstLine="440"/>
        <w:rPr>
          <w:rFonts w:ascii="微软雅黑" w:eastAsia="微软雅黑" w:hAnsi="微软雅黑"/>
          <w:kern w:val="0"/>
          <w:lang w:val="zh-CN"/>
        </w:rPr>
      </w:pPr>
      <w:r w:rsidRPr="00A23FA3">
        <w:rPr>
          <w:rFonts w:ascii="微软雅黑" w:eastAsia="微软雅黑" w:hAnsi="微软雅黑" w:hint="eastAsia"/>
        </w:rPr>
        <w:lastRenderedPageBreak/>
        <w:t>需求项的分级标准目前定义如下：</w:t>
      </w:r>
      <w:r w:rsidRPr="00A23FA3">
        <w:rPr>
          <w:rFonts w:ascii="微软雅黑" w:eastAsia="微软雅黑" w:hAnsi="微软雅黑" w:hint="eastAsia"/>
          <w:kern w:val="0"/>
          <w:lang w:val="zh-CN"/>
        </w:rPr>
        <w:t>需求的等级按照优先级、重要性和迫切程度的综合考虑来划分，共分</w:t>
      </w:r>
      <w:r w:rsidRPr="00A23FA3">
        <w:rPr>
          <w:rFonts w:ascii="微软雅黑" w:eastAsia="微软雅黑" w:hAnsi="微软雅黑"/>
          <w:kern w:val="0"/>
          <w:lang w:val="zh-CN"/>
        </w:rPr>
        <w:t>3</w:t>
      </w:r>
      <w:r w:rsidRPr="00A23FA3">
        <w:rPr>
          <w:rFonts w:ascii="微软雅黑" w:eastAsia="微软雅黑" w:hAnsi="微软雅黑" w:hint="eastAsia"/>
          <w:kern w:val="0"/>
          <w:lang w:val="zh-CN"/>
        </w:rPr>
        <w:t>级：</w:t>
      </w:r>
    </w:p>
    <w:p w14:paraId="13DA2C9B" w14:textId="77777777" w:rsidR="00143544" w:rsidRPr="00A23FA3" w:rsidRDefault="00143544" w:rsidP="00143544">
      <w:pPr>
        <w:pStyle w:val="afd"/>
        <w:ind w:firstLine="440"/>
        <w:rPr>
          <w:rFonts w:ascii="微软雅黑" w:eastAsia="微软雅黑" w:hAnsi="微软雅黑"/>
        </w:rPr>
      </w:pPr>
      <w:r w:rsidRPr="00A23FA3">
        <w:rPr>
          <w:rFonts w:ascii="微软雅黑" w:eastAsia="微软雅黑" w:hAnsi="微软雅黑" w:hint="eastAsia"/>
        </w:rPr>
        <w:t>1级：高，一般来说是用户需求中优先级较高且是基础功能的部分；</w:t>
      </w:r>
    </w:p>
    <w:p w14:paraId="33EDEC7C" w14:textId="77777777" w:rsidR="00143544" w:rsidRPr="00A23FA3" w:rsidRDefault="00143544" w:rsidP="00143544">
      <w:pPr>
        <w:pStyle w:val="afd"/>
        <w:ind w:firstLine="440"/>
        <w:rPr>
          <w:rFonts w:ascii="微软雅黑" w:eastAsia="微软雅黑" w:hAnsi="微软雅黑"/>
        </w:rPr>
      </w:pPr>
      <w:r w:rsidRPr="00A23FA3">
        <w:rPr>
          <w:rFonts w:ascii="微软雅黑" w:eastAsia="微软雅黑" w:hAnsi="微软雅黑" w:hint="eastAsia"/>
        </w:rPr>
        <w:t>2级：中，一般来说是用户需求中优先级中等且与其他功能有一定关联的部分；</w:t>
      </w:r>
    </w:p>
    <w:p w14:paraId="49961109" w14:textId="77777777" w:rsidR="00143544" w:rsidRPr="00A23FA3" w:rsidRDefault="00143544" w:rsidP="00143544">
      <w:pPr>
        <w:pStyle w:val="afd"/>
        <w:ind w:firstLine="440"/>
        <w:rPr>
          <w:rFonts w:ascii="微软雅黑" w:eastAsia="微软雅黑" w:hAnsi="微软雅黑"/>
        </w:rPr>
      </w:pPr>
      <w:r w:rsidRPr="00A23FA3">
        <w:rPr>
          <w:rFonts w:ascii="微软雅黑" w:eastAsia="微软雅黑" w:hAnsi="微软雅黑" w:hint="eastAsia"/>
        </w:rPr>
        <w:t>3级：低，一般来说是用户需求中优先级较低且相对比较独立的部分。</w:t>
      </w:r>
    </w:p>
    <w:p w14:paraId="1D1864C2" w14:textId="77777777" w:rsidR="00143544" w:rsidRPr="00A23FA3" w:rsidRDefault="00143544" w:rsidP="00143544">
      <w:pPr>
        <w:pStyle w:val="afd"/>
        <w:ind w:firstLine="440"/>
        <w:rPr>
          <w:rFonts w:ascii="微软雅黑" w:eastAsia="微软雅黑" w:hAnsi="微软雅黑"/>
        </w:rPr>
      </w:pPr>
      <w:r w:rsidRPr="00A23FA3">
        <w:rPr>
          <w:rFonts w:ascii="微软雅黑" w:eastAsia="微软雅黑" w:hAnsi="微软雅黑" w:hint="eastAsia"/>
        </w:rPr>
        <w:t>可以将高、中、低级细分为等级别，进行进一步细分。</w:t>
      </w:r>
    </w:p>
    <w:p w14:paraId="136E4384" w14:textId="25B66D76" w:rsidR="00027CEB" w:rsidRPr="00A23FA3" w:rsidRDefault="00027CEB">
      <w:pPr>
        <w:spacing w:afterLines="50" w:after="156"/>
        <w:rPr>
          <w:rFonts w:ascii="Calibri" w:hAnsi="Calibri" w:cstheme="minorHAnsi"/>
          <w:sz w:val="24"/>
        </w:rPr>
        <w:pPrChange w:id="2755" w:author="raye" w:date="2018-07-17T10:05:00Z">
          <w:pPr>
            <w:spacing w:afterLines="50" w:after="156"/>
            <w:ind w:firstLineChars="177" w:firstLine="425"/>
          </w:pPr>
        </w:pPrChange>
      </w:pPr>
    </w:p>
    <w:p w14:paraId="62921EDB" w14:textId="2C3F0101" w:rsidR="00027CEB" w:rsidRPr="00A23FA3" w:rsidDel="003F002A" w:rsidRDefault="00027CEB">
      <w:pPr>
        <w:spacing w:afterLines="50" w:after="156"/>
        <w:rPr>
          <w:del w:id="2756" w:author="raye" w:date="2018-07-17T14:31:00Z"/>
          <w:rFonts w:ascii="Calibri" w:hAnsi="Calibri" w:cstheme="minorHAnsi"/>
          <w:sz w:val="24"/>
        </w:rPr>
        <w:pPrChange w:id="2757" w:author="raye" w:date="2018-07-17T10:05:00Z">
          <w:pPr>
            <w:spacing w:afterLines="50" w:after="156"/>
            <w:ind w:firstLineChars="177" w:firstLine="425"/>
          </w:pPr>
        </w:pPrChange>
      </w:pPr>
    </w:p>
    <w:p w14:paraId="54401371" w14:textId="081649A6" w:rsidR="00027CEB" w:rsidRPr="00A23FA3" w:rsidDel="003F002A" w:rsidRDefault="00027CEB">
      <w:pPr>
        <w:spacing w:afterLines="50" w:after="156"/>
        <w:rPr>
          <w:del w:id="2758" w:author="raye" w:date="2018-07-17T14:31:00Z"/>
          <w:rFonts w:ascii="Calibri" w:hAnsi="Calibri" w:cstheme="minorHAnsi"/>
          <w:sz w:val="24"/>
        </w:rPr>
        <w:pPrChange w:id="2759" w:author="raye" w:date="2018-07-17T10:05:00Z">
          <w:pPr>
            <w:spacing w:afterLines="50" w:after="156"/>
            <w:ind w:firstLineChars="177" w:firstLine="425"/>
          </w:pPr>
        </w:pPrChange>
      </w:pPr>
    </w:p>
    <w:p w14:paraId="60AC7B15" w14:textId="38A5840A" w:rsidR="00027CEB" w:rsidRPr="00A23FA3" w:rsidRDefault="00027CEB">
      <w:pPr>
        <w:spacing w:afterLines="50" w:after="156"/>
        <w:rPr>
          <w:rFonts w:ascii="Calibri" w:hAnsi="Calibri" w:cstheme="minorHAnsi"/>
          <w:sz w:val="24"/>
        </w:rPr>
        <w:pPrChange w:id="2760" w:author="raye" w:date="2018-07-17T10:05:00Z">
          <w:pPr>
            <w:spacing w:afterLines="50" w:after="156"/>
            <w:ind w:firstLineChars="177" w:firstLine="425"/>
          </w:pPr>
        </w:pPrChange>
      </w:pPr>
    </w:p>
    <w:p w14:paraId="40C736B2" w14:textId="77777777" w:rsidR="00027CEB" w:rsidRPr="00A23FA3" w:rsidRDefault="00027CEB">
      <w:pPr>
        <w:spacing w:afterLines="50" w:after="156"/>
        <w:rPr>
          <w:rFonts w:ascii="Calibri" w:hAnsi="Calibri" w:cstheme="minorHAnsi"/>
          <w:sz w:val="24"/>
        </w:rPr>
        <w:pPrChange w:id="2761" w:author="raye" w:date="2018-07-17T10:05:00Z">
          <w:pPr>
            <w:spacing w:afterLines="50" w:after="156"/>
            <w:ind w:firstLineChars="177" w:firstLine="425"/>
          </w:pPr>
        </w:pPrChange>
      </w:pPr>
    </w:p>
    <w:p w14:paraId="6492ACDE" w14:textId="77777777" w:rsidR="00297B3B" w:rsidRPr="00A23FA3" w:rsidRDefault="00297B3B" w:rsidP="00297B3B">
      <w:pPr>
        <w:pStyle w:val="215"/>
        <w:rPr>
          <w:rFonts w:ascii="Times New Roman" w:hAnsi="Times New Roman" w:cs="Times New Roman"/>
          <w:sz w:val="24"/>
          <w:szCs w:val="24"/>
        </w:rPr>
      </w:pPr>
      <w:bookmarkStart w:id="2762" w:name="_Toc402968011"/>
      <w:bookmarkStart w:id="2763" w:name="_Toc519582874"/>
      <w:bookmarkStart w:id="2764" w:name="_Toc520839407"/>
      <w:r w:rsidRPr="00A23FA3">
        <w:rPr>
          <w:rFonts w:ascii="Times New Roman" w:hAnsi="Times New Roman" w:cs="Times New Roman"/>
          <w:sz w:val="24"/>
          <w:szCs w:val="24"/>
        </w:rPr>
        <w:t>3.2. Functional description</w:t>
      </w:r>
      <w:bookmarkEnd w:id="2762"/>
      <w:bookmarkEnd w:id="2763"/>
      <w:bookmarkEnd w:id="2764"/>
    </w:p>
    <w:p w14:paraId="69FEB2FD" w14:textId="77777777" w:rsidR="00297B3B" w:rsidRPr="00A23FA3" w:rsidRDefault="00297B3B" w:rsidP="00297B3B">
      <w:pPr>
        <w:tabs>
          <w:tab w:val="left" w:pos="2410"/>
        </w:tabs>
        <w:spacing w:afterLines="50" w:after="156"/>
        <w:rPr>
          <w:rFonts w:ascii="Calibri" w:hAnsi="Calibri" w:cstheme="minorHAnsi"/>
          <w:b/>
          <w:sz w:val="24"/>
          <w:szCs w:val="24"/>
        </w:rPr>
      </w:pPr>
      <w:r w:rsidRPr="00A23FA3">
        <w:rPr>
          <w:rFonts w:ascii="Calibri" w:hAnsi="Calibri" w:cstheme="minorHAnsi"/>
          <w:b/>
          <w:sz w:val="24"/>
          <w:szCs w:val="24"/>
        </w:rPr>
        <w:t xml:space="preserve">Note: All screens below are representative of the functionality that will be built, and the final screen may differ in color, shape, icon or size, but will provide the same functionality as described. </w:t>
      </w:r>
    </w:p>
    <w:p w14:paraId="6B2574CA" w14:textId="58CE6295" w:rsidR="00297B3B" w:rsidRPr="00A23FA3" w:rsidRDefault="00297B3B" w:rsidP="00297B3B">
      <w:pPr>
        <w:pStyle w:val="215"/>
        <w:rPr>
          <w:rFonts w:ascii="Times New Roman" w:hAnsi="Times New Roman" w:cs="Times New Roman"/>
          <w:sz w:val="24"/>
          <w:szCs w:val="24"/>
        </w:rPr>
      </w:pPr>
      <w:r w:rsidRPr="00A23FA3">
        <w:rPr>
          <w:rFonts w:ascii="Times New Roman" w:hAnsi="Times New Roman" w:cs="Times New Roman"/>
          <w:sz w:val="24"/>
          <w:szCs w:val="24"/>
        </w:rPr>
        <w:tab/>
      </w:r>
      <w:bookmarkStart w:id="2765" w:name="_Toc402968012"/>
      <w:bookmarkStart w:id="2766" w:name="_Toc519582875"/>
      <w:bookmarkStart w:id="2767" w:name="_Toc520839408"/>
      <w:r w:rsidRPr="00A23FA3">
        <w:rPr>
          <w:rFonts w:ascii="Times New Roman" w:hAnsi="Times New Roman" w:cs="Times New Roman"/>
          <w:sz w:val="24"/>
          <w:szCs w:val="24"/>
        </w:rPr>
        <w:t xml:space="preserve">3.2.1 Login </w:t>
      </w:r>
      <w:bookmarkEnd w:id="2765"/>
      <w:bookmarkEnd w:id="2766"/>
      <w:r w:rsidRPr="00A23FA3">
        <w:rPr>
          <w:rFonts w:ascii="Times New Roman" w:hAnsi="Times New Roman" w:cs="Times New Roman"/>
          <w:sz w:val="24"/>
          <w:szCs w:val="24"/>
        </w:rPr>
        <w:t>Page</w:t>
      </w:r>
      <w:bookmarkEnd w:id="2767"/>
    </w:p>
    <w:p w14:paraId="0E13661E" w14:textId="0433ADCD" w:rsidR="00576C18" w:rsidRPr="00A23FA3" w:rsidDel="00297B3B" w:rsidRDefault="00576C18">
      <w:pPr>
        <w:spacing w:afterLines="50" w:after="156"/>
        <w:rPr>
          <w:del w:id="2768" w:author="raye" w:date="2018-07-17T10:08:00Z"/>
          <w:rFonts w:ascii="Calibri" w:hAnsi="Calibri" w:cstheme="minorHAnsi"/>
          <w:strike/>
          <w:sz w:val="24"/>
          <w:highlight w:val="yellow"/>
        </w:rPr>
        <w:pPrChange w:id="2769" w:author="raye" w:date="2018-07-17T10:06:00Z">
          <w:pPr>
            <w:spacing w:afterLines="50" w:after="156"/>
            <w:ind w:firstLineChars="177" w:firstLine="425"/>
          </w:pPr>
        </w:pPrChange>
      </w:pPr>
      <w:bookmarkStart w:id="2770" w:name="_Toc519592138"/>
      <w:bookmarkStart w:id="2771" w:name="_Toc519592345"/>
      <w:bookmarkStart w:id="2772" w:name="_Toc519592552"/>
      <w:bookmarkStart w:id="2773" w:name="_Toc519614835"/>
      <w:bookmarkStart w:id="2774" w:name="_Toc519684250"/>
      <w:bookmarkStart w:id="2775" w:name="_Toc519702986"/>
      <w:bookmarkStart w:id="2776" w:name="_Toc520125693"/>
      <w:bookmarkStart w:id="2777" w:name="_Toc520220490"/>
      <w:bookmarkStart w:id="2778" w:name="_Toc520839409"/>
      <w:bookmarkEnd w:id="2770"/>
      <w:bookmarkEnd w:id="2771"/>
      <w:bookmarkEnd w:id="2772"/>
      <w:bookmarkEnd w:id="2773"/>
      <w:bookmarkEnd w:id="2774"/>
      <w:bookmarkEnd w:id="2775"/>
      <w:bookmarkEnd w:id="2776"/>
      <w:bookmarkEnd w:id="2777"/>
      <w:bookmarkEnd w:id="2778"/>
    </w:p>
    <w:p w14:paraId="25181005" w14:textId="76D3CA80" w:rsidR="00B30848" w:rsidRPr="00A23FA3" w:rsidDel="00576C18" w:rsidRDefault="004329F6">
      <w:pPr>
        <w:pStyle w:val="215"/>
        <w:rPr>
          <w:del w:id="2779" w:author="raye" w:date="2018-07-17T10:06:00Z"/>
          <w:rFonts w:ascii="Times New Roman" w:hAnsi="Times New Roman" w:cs="Times New Roman"/>
          <w:strike/>
          <w:sz w:val="24"/>
          <w:szCs w:val="24"/>
          <w:highlight w:val="yellow"/>
          <w:rPrChange w:id="2780" w:author="raye" w:date="2018-07-17T10:06:00Z">
            <w:rPr>
              <w:del w:id="2781" w:author="raye" w:date="2018-07-17T10:06:00Z"/>
              <w:rFonts w:ascii="Calibri" w:hAnsi="Calibri" w:cstheme="minorHAnsi"/>
              <w:sz w:val="48"/>
              <w:szCs w:val="48"/>
            </w:rPr>
          </w:rPrChange>
        </w:rPr>
        <w:pPrChange w:id="2782" w:author="raye" w:date="2018-07-17T10:06:00Z">
          <w:pPr>
            <w:pStyle w:val="1"/>
            <w:keepNext w:val="0"/>
            <w:keepLines w:val="0"/>
            <w:pageBreakBefore/>
            <w:numPr>
              <w:numId w:val="3"/>
            </w:numPr>
            <w:tabs>
              <w:tab w:val="clear" w:pos="720"/>
            </w:tabs>
            <w:spacing w:before="0" w:line="240" w:lineRule="auto"/>
            <w:ind w:left="425" w:hanging="425"/>
          </w:pPr>
        </w:pPrChange>
      </w:pPr>
      <w:bookmarkStart w:id="2783" w:name="_Toc512250217"/>
      <w:del w:id="2784" w:author="raye" w:date="2018-07-17T10:06:00Z">
        <w:r w:rsidRPr="00A23FA3" w:rsidDel="00576C18">
          <w:rPr>
            <w:rFonts w:ascii="Times New Roman" w:hAnsi="Times New Roman" w:cs="Times New Roman"/>
            <w:b w:val="0"/>
            <w:bCs w:val="0"/>
            <w:strike/>
            <w:sz w:val="24"/>
            <w:szCs w:val="24"/>
            <w:highlight w:val="yellow"/>
            <w:rPrChange w:id="2785" w:author="raye" w:date="2018-07-17T10:06:00Z">
              <w:rPr>
                <w:rFonts w:ascii="Calibri" w:hAnsi="Calibri" w:cstheme="minorHAnsi"/>
                <w:b w:val="0"/>
                <w:bCs w:val="0"/>
                <w:sz w:val="48"/>
                <w:szCs w:val="48"/>
              </w:rPr>
            </w:rPrChange>
          </w:rPr>
          <w:delText>System</w:delText>
        </w:r>
        <w:r w:rsidR="00AB4B7A" w:rsidRPr="00A23FA3" w:rsidDel="00576C18">
          <w:rPr>
            <w:rFonts w:ascii="Times New Roman" w:hAnsi="Times New Roman" w:cs="Times New Roman"/>
            <w:b w:val="0"/>
            <w:bCs w:val="0"/>
            <w:strike/>
            <w:sz w:val="24"/>
            <w:szCs w:val="24"/>
            <w:highlight w:val="yellow"/>
            <w:rPrChange w:id="2786" w:author="raye" w:date="2018-07-17T10:06:00Z">
              <w:rPr>
                <w:rFonts w:ascii="Calibri" w:hAnsi="Calibri" w:cstheme="minorHAnsi"/>
                <w:b w:val="0"/>
                <w:bCs w:val="0"/>
                <w:sz w:val="48"/>
                <w:szCs w:val="48"/>
              </w:rPr>
            </w:rPrChange>
          </w:rPr>
          <w:delText xml:space="preserve"> </w:delText>
        </w:r>
        <w:r w:rsidR="009E51F8" w:rsidRPr="00A23FA3" w:rsidDel="00576C18">
          <w:rPr>
            <w:rFonts w:ascii="Times New Roman" w:hAnsi="Times New Roman" w:cs="Times New Roman"/>
            <w:b w:val="0"/>
            <w:bCs w:val="0"/>
            <w:strike/>
            <w:sz w:val="24"/>
            <w:szCs w:val="24"/>
            <w:highlight w:val="yellow"/>
            <w:rPrChange w:id="2787" w:author="raye" w:date="2018-07-17T10:06:00Z">
              <w:rPr>
                <w:rFonts w:ascii="Calibri" w:hAnsi="Calibri" w:cstheme="minorHAnsi"/>
                <w:b w:val="0"/>
                <w:bCs w:val="0"/>
                <w:sz w:val="48"/>
                <w:szCs w:val="48"/>
              </w:rPr>
            </w:rPrChange>
          </w:rPr>
          <w:delText xml:space="preserve">Operations </w:delText>
        </w:r>
        <w:r w:rsidR="009041F2" w:rsidRPr="00A23FA3" w:rsidDel="00576C18">
          <w:rPr>
            <w:rFonts w:ascii="Times New Roman" w:hAnsi="Times New Roman" w:cs="Times New Roman"/>
            <w:b w:val="0"/>
            <w:bCs w:val="0"/>
            <w:strike/>
            <w:sz w:val="24"/>
            <w:szCs w:val="24"/>
            <w:highlight w:val="yellow"/>
            <w:rPrChange w:id="2788" w:author="raye" w:date="2018-07-17T10:06:00Z">
              <w:rPr>
                <w:rFonts w:ascii="Calibri" w:hAnsi="Calibri" w:cstheme="minorHAnsi"/>
                <w:b w:val="0"/>
                <w:bCs w:val="0"/>
                <w:sz w:val="48"/>
                <w:szCs w:val="48"/>
              </w:rPr>
            </w:rPrChange>
          </w:rPr>
          <w:delText>Screen</w:delText>
        </w:r>
        <w:r w:rsidR="00365580" w:rsidRPr="00A23FA3" w:rsidDel="00576C18">
          <w:rPr>
            <w:rFonts w:ascii="Times New Roman" w:hAnsi="Times New Roman" w:cs="Times New Roman"/>
            <w:b w:val="0"/>
            <w:bCs w:val="0"/>
            <w:strike/>
            <w:sz w:val="24"/>
            <w:szCs w:val="24"/>
            <w:highlight w:val="yellow"/>
            <w:rPrChange w:id="2789" w:author="raye" w:date="2018-07-17T10:06:00Z">
              <w:rPr>
                <w:rFonts w:ascii="Calibri" w:hAnsi="Calibri" w:cstheme="minorHAnsi"/>
                <w:b w:val="0"/>
                <w:bCs w:val="0"/>
                <w:sz w:val="48"/>
                <w:szCs w:val="48"/>
              </w:rPr>
            </w:rPrChange>
          </w:rPr>
          <w:delText>s</w:delText>
        </w:r>
        <w:bookmarkStart w:id="2790" w:name="_Toc519592139"/>
        <w:bookmarkStart w:id="2791" w:name="_Toc519592346"/>
        <w:bookmarkStart w:id="2792" w:name="_Toc519592553"/>
        <w:bookmarkStart w:id="2793" w:name="_Toc519614836"/>
        <w:bookmarkStart w:id="2794" w:name="_Toc519684251"/>
        <w:bookmarkStart w:id="2795" w:name="_Toc519702987"/>
        <w:bookmarkStart w:id="2796" w:name="_Toc520125694"/>
        <w:bookmarkStart w:id="2797" w:name="_Toc520220491"/>
        <w:bookmarkStart w:id="2798" w:name="_Toc520839410"/>
        <w:bookmarkEnd w:id="2783"/>
        <w:bookmarkEnd w:id="2790"/>
        <w:bookmarkEnd w:id="2791"/>
        <w:bookmarkEnd w:id="2792"/>
        <w:bookmarkEnd w:id="2793"/>
        <w:bookmarkEnd w:id="2794"/>
        <w:bookmarkEnd w:id="2795"/>
        <w:bookmarkEnd w:id="2796"/>
        <w:bookmarkEnd w:id="2797"/>
        <w:bookmarkEnd w:id="2798"/>
      </w:del>
    </w:p>
    <w:p w14:paraId="0DB338D9" w14:textId="171935AA" w:rsidR="001A12E5" w:rsidRPr="00A23FA3" w:rsidDel="00297B3B" w:rsidRDefault="00022A8E">
      <w:pPr>
        <w:pStyle w:val="215"/>
        <w:rPr>
          <w:del w:id="2799" w:author="raye" w:date="2018-07-17T10:08:00Z"/>
          <w:rFonts w:ascii="Times New Roman" w:hAnsi="Times New Roman" w:cs="Times New Roman"/>
          <w:b w:val="0"/>
          <w:strike/>
          <w:sz w:val="24"/>
          <w:szCs w:val="24"/>
          <w:highlight w:val="yellow"/>
          <w:rPrChange w:id="2800" w:author="raye" w:date="2018-07-17T10:06:00Z">
            <w:rPr>
              <w:del w:id="2801" w:author="raye" w:date="2018-07-17T10:08:00Z"/>
              <w:rFonts w:ascii="Calibri" w:hAnsi="Calibri" w:cstheme="minorHAnsi"/>
              <w:b/>
            </w:rPr>
          </w:rPrChange>
        </w:rPr>
        <w:pPrChange w:id="2802" w:author="raye" w:date="2018-07-17T10:06:00Z">
          <w:pPr>
            <w:pStyle w:val="2"/>
            <w:numPr>
              <w:numId w:val="3"/>
            </w:numPr>
            <w:tabs>
              <w:tab w:val="clear" w:pos="1440"/>
              <w:tab w:val="left" w:pos="709"/>
            </w:tabs>
            <w:spacing w:afterLines="50" w:after="156"/>
            <w:ind w:left="567" w:hanging="567"/>
          </w:pPr>
        </w:pPrChange>
      </w:pPr>
      <w:bookmarkStart w:id="2803" w:name="_Toc512250218"/>
      <w:del w:id="2804" w:author="raye" w:date="2018-07-17T10:08:00Z">
        <w:r w:rsidRPr="00A23FA3" w:rsidDel="00297B3B">
          <w:rPr>
            <w:rFonts w:ascii="Times New Roman" w:hAnsi="Times New Roman" w:cs="Times New Roman"/>
            <w:b w:val="0"/>
            <w:strike/>
            <w:sz w:val="24"/>
            <w:szCs w:val="24"/>
            <w:highlight w:val="yellow"/>
            <w:rPrChange w:id="2805" w:author="raye" w:date="2018-07-17T10:06:00Z">
              <w:rPr>
                <w:rFonts w:ascii="Calibri" w:hAnsi="Calibri" w:cstheme="minorHAnsi"/>
                <w:b/>
              </w:rPr>
            </w:rPrChange>
          </w:rPr>
          <w:delText>Login</w:delText>
        </w:r>
        <w:r w:rsidR="00AB4B7A" w:rsidRPr="00A23FA3" w:rsidDel="00297B3B">
          <w:rPr>
            <w:rFonts w:ascii="Times New Roman" w:hAnsi="Times New Roman" w:cs="Times New Roman"/>
            <w:b w:val="0"/>
            <w:strike/>
            <w:sz w:val="24"/>
            <w:szCs w:val="24"/>
            <w:highlight w:val="yellow"/>
            <w:rPrChange w:id="2806" w:author="raye" w:date="2018-07-17T10:06:00Z">
              <w:rPr>
                <w:rFonts w:ascii="Calibri" w:hAnsi="Calibri" w:cstheme="minorHAnsi"/>
                <w:b/>
              </w:rPr>
            </w:rPrChange>
          </w:rPr>
          <w:delText xml:space="preserve"> Page</w:delText>
        </w:r>
        <w:bookmarkStart w:id="2807" w:name="_Toc519592140"/>
        <w:bookmarkStart w:id="2808" w:name="_Toc519592347"/>
        <w:bookmarkStart w:id="2809" w:name="_Toc519592554"/>
        <w:bookmarkStart w:id="2810" w:name="_Toc519614837"/>
        <w:bookmarkStart w:id="2811" w:name="_Toc519684252"/>
        <w:bookmarkStart w:id="2812" w:name="_Toc519702988"/>
        <w:bookmarkStart w:id="2813" w:name="_Toc520125695"/>
        <w:bookmarkStart w:id="2814" w:name="_Toc520220492"/>
        <w:bookmarkStart w:id="2815" w:name="_Toc520839411"/>
        <w:bookmarkEnd w:id="2803"/>
        <w:bookmarkEnd w:id="2807"/>
        <w:bookmarkEnd w:id="2808"/>
        <w:bookmarkEnd w:id="2809"/>
        <w:bookmarkEnd w:id="2810"/>
        <w:bookmarkEnd w:id="2811"/>
        <w:bookmarkEnd w:id="2812"/>
        <w:bookmarkEnd w:id="2813"/>
        <w:bookmarkEnd w:id="2814"/>
        <w:bookmarkEnd w:id="2815"/>
      </w:del>
    </w:p>
    <w:p w14:paraId="0F65FAF0" w14:textId="7EAA770F" w:rsidR="004A43B6" w:rsidRPr="00A23FA3" w:rsidRDefault="004A43B6" w:rsidP="00BF71D7">
      <w:pPr>
        <w:pStyle w:val="3"/>
        <w:keepNext w:val="0"/>
        <w:keepLines w:val="0"/>
        <w:numPr>
          <w:ilvl w:val="2"/>
          <w:numId w:val="3"/>
        </w:numPr>
        <w:spacing w:before="0" w:after="120" w:line="240" w:lineRule="auto"/>
        <w:rPr>
          <w:rFonts w:ascii="Calibri" w:hAnsi="Calibri" w:cstheme="minorHAnsi"/>
          <w:strike/>
          <w:highlight w:val="yellow"/>
        </w:rPr>
      </w:pPr>
      <w:bookmarkStart w:id="2816" w:name="_Toc512250219"/>
      <w:bookmarkStart w:id="2817" w:name="_Toc520839412"/>
      <w:r w:rsidRPr="00A23FA3">
        <w:rPr>
          <w:rFonts w:ascii="Calibri" w:hAnsi="Calibri" w:cstheme="minorHAnsi"/>
          <w:strike/>
          <w:highlight w:val="yellow"/>
        </w:rPr>
        <w:t>AS-IS</w:t>
      </w:r>
      <w:bookmarkEnd w:id="2816"/>
      <w:bookmarkEnd w:id="2817"/>
    </w:p>
    <w:p w14:paraId="563738B8" w14:textId="5976160E" w:rsidR="00D2174C" w:rsidRPr="00A23FA3" w:rsidRDefault="00D2174C" w:rsidP="00C409AC">
      <w:pPr>
        <w:pStyle w:val="af4"/>
        <w:ind w:firstLineChars="200" w:firstLine="480"/>
        <w:jc w:val="both"/>
        <w:rPr>
          <w:rFonts w:ascii="Calibri" w:hAnsi="Calibri" w:cstheme="minorHAnsi"/>
          <w:strike/>
          <w:highlight w:val="yellow"/>
          <w:lang w:eastAsia="zh-CN"/>
        </w:rPr>
      </w:pPr>
      <w:r w:rsidRPr="00A23FA3">
        <w:rPr>
          <w:rFonts w:ascii="Calibri" w:hAnsi="Calibri" w:cstheme="minorHAnsi"/>
          <w:strike/>
          <w:highlight w:val="yellow"/>
          <w:lang w:eastAsia="zh-CN"/>
        </w:rPr>
        <w:t>Current system login interface is shown as next:</w:t>
      </w:r>
    </w:p>
    <w:p w14:paraId="1F87D219" w14:textId="785DAC20" w:rsidR="00D2174C" w:rsidRPr="00A23FA3" w:rsidRDefault="00C52520" w:rsidP="00A769EC">
      <w:pPr>
        <w:pStyle w:val="af4"/>
        <w:jc w:val="center"/>
        <w:rPr>
          <w:rFonts w:ascii="Calibri" w:hAnsi="Calibri" w:cstheme="minorHAnsi"/>
          <w:highlight w:val="yellow"/>
          <w:lang w:eastAsia="zh-CN"/>
        </w:rPr>
      </w:pPr>
      <w:r w:rsidRPr="00A23FA3">
        <w:rPr>
          <w:rFonts w:ascii="Calibri" w:hAnsi="Calibri" w:cstheme="minorHAnsi"/>
          <w:noProof/>
          <w:lang w:eastAsia="zh-CN"/>
        </w:rPr>
        <mc:AlternateContent>
          <mc:Choice Requires="wps">
            <w:drawing>
              <wp:anchor distT="0" distB="0" distL="114300" distR="114300" simplePos="0" relativeHeight="251673600" behindDoc="0" locked="0" layoutInCell="1" allowOverlap="1" wp14:anchorId="3CA14A73" wp14:editId="58F062BD">
                <wp:simplePos x="0" y="0"/>
                <wp:positionH relativeFrom="column">
                  <wp:posOffset>790575</wp:posOffset>
                </wp:positionH>
                <wp:positionV relativeFrom="paragraph">
                  <wp:posOffset>-76836</wp:posOffset>
                </wp:positionV>
                <wp:extent cx="3505200" cy="2257425"/>
                <wp:effectExtent l="0" t="0" r="19050" b="28575"/>
                <wp:wrapNone/>
                <wp:docPr id="194" name="直接连接符 194"/>
                <wp:cNvGraphicFramePr/>
                <a:graphic xmlns:a="http://schemas.openxmlformats.org/drawingml/2006/main">
                  <a:graphicData uri="http://schemas.microsoft.com/office/word/2010/wordprocessingShape">
                    <wps:wsp>
                      <wps:cNvCnPr/>
                      <wps:spPr>
                        <a:xfrm>
                          <a:off x="0" y="0"/>
                          <a:ext cx="35052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D5C85" id="直接连接符 194"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62.25pt,-6.05pt" to="338.25pt,1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" strokecolor="#5b9bd5 [3204]" strokeweight=".5pt">
                <v:stroke joinstyle="miter"/>
              </v:line>
            </w:pict>
          </mc:Fallback>
        </mc:AlternateContent>
      </w:r>
      <w:r w:rsidR="00750278" w:rsidRPr="00A23FA3">
        <w:rPr>
          <w:rFonts w:ascii="Calibri" w:hAnsi="Calibri" w:cstheme="minorHAnsi"/>
          <w:noProof/>
          <w:highlight w:val="yellow"/>
          <w:lang w:eastAsia="zh-CN"/>
        </w:rPr>
        <w:drawing>
          <wp:inline distT="0" distB="0" distL="0" distR="0" wp14:anchorId="3EDFC84E" wp14:editId="3DC88025">
            <wp:extent cx="3701143" cy="218809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5608" cy="2202562"/>
                    </a:xfrm>
                    <a:prstGeom prst="rect">
                      <a:avLst/>
                    </a:prstGeom>
                    <a:noFill/>
                  </pic:spPr>
                </pic:pic>
              </a:graphicData>
            </a:graphic>
          </wp:inline>
        </w:drawing>
      </w:r>
    </w:p>
    <w:p w14:paraId="7559AFB2" w14:textId="342D3555" w:rsidR="00D2174C" w:rsidRPr="00A23FA3" w:rsidRDefault="00D2174C" w:rsidP="00B01F41">
      <w:pPr>
        <w:pStyle w:val="a0"/>
        <w:numPr>
          <w:ilvl w:val="0"/>
          <w:numId w:val="12"/>
        </w:numPr>
        <w:ind w:firstLineChars="0"/>
        <w:jc w:val="left"/>
        <w:rPr>
          <w:rFonts w:ascii="Calibri" w:hAnsi="Calibri" w:cstheme="minorHAnsi"/>
          <w:b/>
          <w:strike/>
          <w:sz w:val="28"/>
          <w:szCs w:val="24"/>
          <w:highlight w:val="yellow"/>
        </w:rPr>
      </w:pPr>
      <w:bookmarkStart w:id="2818" w:name="_Toc494290554"/>
      <w:bookmarkStart w:id="2819" w:name="_Toc494901026"/>
      <w:r w:rsidRPr="00A23FA3">
        <w:rPr>
          <w:rFonts w:ascii="Calibri" w:hAnsi="Calibri" w:cstheme="minorHAnsi"/>
          <w:b/>
          <w:strike/>
          <w:sz w:val="28"/>
          <w:szCs w:val="24"/>
          <w:highlight w:val="yellow"/>
        </w:rPr>
        <w:lastRenderedPageBreak/>
        <w:t>Normal Login</w:t>
      </w:r>
      <w:bookmarkEnd w:id="2818"/>
      <w:bookmarkEnd w:id="2819"/>
      <w:r w:rsidRPr="00A23FA3">
        <w:rPr>
          <w:rFonts w:ascii="Calibri" w:hAnsi="Calibri" w:cstheme="minorHAnsi"/>
          <w:b/>
          <w:strike/>
          <w:sz w:val="28"/>
          <w:szCs w:val="24"/>
          <w:highlight w:val="yellow"/>
        </w:rPr>
        <w:t xml:space="preserve"> </w:t>
      </w:r>
    </w:p>
    <w:p w14:paraId="3D385582" w14:textId="560D2A37"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In the </w:t>
      </w:r>
      <w:r w:rsidR="00D8361A" w:rsidRPr="00A23FA3">
        <w:rPr>
          <w:rFonts w:ascii="Calibri" w:hAnsi="Calibri" w:cstheme="minorHAnsi"/>
          <w:strike/>
          <w:sz w:val="24"/>
          <w:highlight w:val="yellow"/>
        </w:rPr>
        <w:t xml:space="preserve">login </w:t>
      </w:r>
      <w:r w:rsidRPr="00A23FA3">
        <w:rPr>
          <w:rFonts w:ascii="Calibri" w:hAnsi="Calibri" w:cstheme="minorHAnsi"/>
          <w:strike/>
          <w:sz w:val="24"/>
          <w:highlight w:val="yellow"/>
        </w:rPr>
        <w:t>page of trade finance system, enter the following information:</w:t>
      </w:r>
    </w:p>
    <w:p w14:paraId="35353BB0" w14:textId="2EC9D4F9"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1</w:t>
      </w:r>
      <w:r w:rsidRPr="00A23FA3">
        <w:rPr>
          <w:rFonts w:ascii="Calibri" w:hAnsi="Calibri" w:cstheme="minorHAnsi"/>
          <w:strike/>
          <w:sz w:val="24"/>
          <w:highlight w:val="yellow"/>
        </w:rPr>
        <w:t>：</w:t>
      </w:r>
      <w:r w:rsidRPr="00A23FA3">
        <w:rPr>
          <w:rFonts w:ascii="Calibri" w:hAnsi="Calibri" w:cstheme="minorHAnsi"/>
          <w:strike/>
          <w:sz w:val="24"/>
          <w:highlight w:val="yellow"/>
        </w:rPr>
        <w:t xml:space="preserve">Enter </w:t>
      </w:r>
      <w:r w:rsidR="003F2BAB" w:rsidRPr="00A23FA3">
        <w:rPr>
          <w:rFonts w:ascii="Calibri" w:hAnsi="Calibri" w:cstheme="minorHAnsi"/>
          <w:strike/>
          <w:sz w:val="24"/>
          <w:highlight w:val="yellow"/>
        </w:rPr>
        <w:t>U</w:t>
      </w:r>
      <w:r w:rsidRPr="00A23FA3">
        <w:rPr>
          <w:rFonts w:ascii="Calibri" w:hAnsi="Calibri" w:cstheme="minorHAnsi"/>
          <w:strike/>
          <w:sz w:val="24"/>
          <w:highlight w:val="yellow"/>
        </w:rPr>
        <w:t xml:space="preserve">ser ID. </w:t>
      </w:r>
    </w:p>
    <w:p w14:paraId="563F9226" w14:textId="77777777"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2</w:t>
      </w:r>
      <w:r w:rsidRPr="00A23FA3">
        <w:rPr>
          <w:rFonts w:ascii="Calibri" w:hAnsi="Calibri" w:cstheme="minorHAnsi"/>
          <w:strike/>
          <w:sz w:val="24"/>
          <w:highlight w:val="yellow"/>
        </w:rPr>
        <w:t>：</w:t>
      </w:r>
      <w:r w:rsidRPr="00A23FA3">
        <w:rPr>
          <w:rFonts w:ascii="Calibri" w:hAnsi="Calibri" w:cstheme="minorHAnsi"/>
          <w:strike/>
          <w:sz w:val="24"/>
          <w:highlight w:val="yellow"/>
        </w:rPr>
        <w:t>Enter password, the password is case sensitive</w:t>
      </w:r>
    </w:p>
    <w:p w14:paraId="5FD69305" w14:textId="77777777"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3</w:t>
      </w:r>
      <w:r w:rsidRPr="00A23FA3">
        <w:rPr>
          <w:rFonts w:ascii="Calibri" w:hAnsi="Calibri" w:cstheme="minorHAnsi"/>
          <w:strike/>
          <w:sz w:val="24"/>
          <w:highlight w:val="yellow"/>
        </w:rPr>
        <w:t>：</w:t>
      </w:r>
      <w:r w:rsidRPr="00A23FA3">
        <w:rPr>
          <w:rFonts w:ascii="Calibri" w:hAnsi="Calibri" w:cstheme="minorHAnsi"/>
          <w:strike/>
          <w:sz w:val="24"/>
          <w:highlight w:val="yellow"/>
        </w:rPr>
        <w:t xml:space="preserve">Click “Sign in”, the system will log into the main interface. </w:t>
      </w:r>
    </w:p>
    <w:p w14:paraId="5718065C" w14:textId="77777777" w:rsidR="00A33DB0" w:rsidRPr="00A23FA3" w:rsidRDefault="00A33DB0" w:rsidP="00BF71D7">
      <w:pPr>
        <w:ind w:firstLineChars="177" w:firstLine="425"/>
        <w:rPr>
          <w:rFonts w:ascii="Calibri" w:hAnsi="Calibri" w:cstheme="minorHAnsi"/>
          <w:strike/>
          <w:sz w:val="24"/>
          <w:highlight w:val="yellow"/>
        </w:rPr>
      </w:pPr>
    </w:p>
    <w:p w14:paraId="4D456240" w14:textId="77777777" w:rsidR="00D2174C" w:rsidRPr="00A23FA3" w:rsidRDefault="00D2174C" w:rsidP="00B01F41">
      <w:pPr>
        <w:pStyle w:val="a0"/>
        <w:numPr>
          <w:ilvl w:val="0"/>
          <w:numId w:val="12"/>
        </w:numPr>
        <w:ind w:firstLineChars="0"/>
        <w:jc w:val="left"/>
        <w:rPr>
          <w:rFonts w:ascii="Calibri" w:hAnsi="Calibri" w:cstheme="minorHAnsi"/>
          <w:b/>
          <w:strike/>
          <w:sz w:val="28"/>
          <w:szCs w:val="24"/>
          <w:highlight w:val="yellow"/>
        </w:rPr>
      </w:pPr>
      <w:r w:rsidRPr="00A23FA3">
        <w:rPr>
          <w:rFonts w:ascii="Calibri" w:hAnsi="Calibri" w:cstheme="minorHAnsi"/>
          <w:b/>
          <w:strike/>
          <w:sz w:val="28"/>
          <w:szCs w:val="24"/>
          <w:highlight w:val="yellow"/>
        </w:rPr>
        <w:t>Password forgotten</w:t>
      </w:r>
    </w:p>
    <w:p w14:paraId="79D718B9" w14:textId="51E496A1"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If password forget</w:t>
      </w:r>
      <w:r w:rsidRPr="00A23FA3">
        <w:rPr>
          <w:rFonts w:ascii="Calibri" w:hAnsi="Calibri" w:cstheme="minorHAnsi"/>
          <w:strike/>
          <w:sz w:val="24"/>
          <w:highlight w:val="yellow"/>
        </w:rPr>
        <w:t>，</w:t>
      </w:r>
      <w:r w:rsidRPr="00A23FA3">
        <w:rPr>
          <w:rFonts w:ascii="Calibri" w:hAnsi="Calibri" w:cstheme="minorHAnsi"/>
          <w:strike/>
          <w:sz w:val="24"/>
          <w:highlight w:val="yellow"/>
        </w:rPr>
        <w:t>you can get new password with follow steps as below</w:t>
      </w:r>
      <w:r w:rsidRPr="00A23FA3">
        <w:rPr>
          <w:rFonts w:ascii="Calibri" w:hAnsi="Calibri" w:cstheme="minorHAnsi"/>
          <w:strike/>
          <w:sz w:val="24"/>
          <w:highlight w:val="yellow"/>
        </w:rPr>
        <w:t>：</w:t>
      </w:r>
    </w:p>
    <w:p w14:paraId="62148508" w14:textId="7F81ABF4"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1</w:t>
      </w:r>
      <w:r w:rsidRPr="00A23FA3">
        <w:rPr>
          <w:rFonts w:ascii="Calibri" w:hAnsi="Calibri" w:cstheme="minorHAnsi"/>
          <w:strike/>
          <w:sz w:val="24"/>
          <w:highlight w:val="yellow"/>
        </w:rPr>
        <w:t>：</w:t>
      </w:r>
      <w:r w:rsidRPr="00A23FA3">
        <w:rPr>
          <w:rFonts w:ascii="Calibri" w:hAnsi="Calibri" w:cstheme="minorHAnsi"/>
          <w:strike/>
          <w:sz w:val="24"/>
          <w:highlight w:val="yellow"/>
        </w:rPr>
        <w:t>Click “Forget your password”</w:t>
      </w:r>
      <w:r w:rsidR="00A33DB0" w:rsidRPr="00A23FA3">
        <w:rPr>
          <w:rFonts w:ascii="Calibri" w:hAnsi="Calibri" w:cstheme="minorHAnsi"/>
          <w:strike/>
          <w:sz w:val="24"/>
          <w:highlight w:val="yellow"/>
        </w:rPr>
        <w:t>, shown as next</w:t>
      </w:r>
    </w:p>
    <w:p w14:paraId="03A5823A" w14:textId="581314EB" w:rsidR="00A33DB0" w:rsidRPr="00A23FA3" w:rsidRDefault="00C52520" w:rsidP="00BF71D7">
      <w:pPr>
        <w:jc w:val="center"/>
        <w:rPr>
          <w:rFonts w:ascii="Calibri" w:hAnsi="Calibri" w:cstheme="minorHAnsi"/>
          <w:sz w:val="24"/>
          <w:highlight w:val="yellow"/>
        </w:rPr>
      </w:pPr>
      <w:r w:rsidRPr="00A23FA3">
        <w:rPr>
          <w:rFonts w:ascii="Calibri" w:hAnsi="Calibri" w:cstheme="minorHAnsi"/>
          <w:noProof/>
        </w:rPr>
        <mc:AlternateContent>
          <mc:Choice Requires="wps">
            <w:drawing>
              <wp:anchor distT="0" distB="0" distL="114300" distR="114300" simplePos="0" relativeHeight="251675648" behindDoc="0" locked="0" layoutInCell="1" allowOverlap="1" wp14:anchorId="6F165312" wp14:editId="716A7FCA">
                <wp:simplePos x="0" y="0"/>
                <wp:positionH relativeFrom="column">
                  <wp:posOffset>819150</wp:posOffset>
                </wp:positionH>
                <wp:positionV relativeFrom="paragraph">
                  <wp:posOffset>71755</wp:posOffset>
                </wp:positionV>
                <wp:extent cx="3505200" cy="2257425"/>
                <wp:effectExtent l="0" t="0" r="19050" b="28575"/>
                <wp:wrapNone/>
                <wp:docPr id="195" name="直接连接符 195"/>
                <wp:cNvGraphicFramePr/>
                <a:graphic xmlns:a="http://schemas.openxmlformats.org/drawingml/2006/main">
                  <a:graphicData uri="http://schemas.microsoft.com/office/word/2010/wordprocessingShape">
                    <wps:wsp>
                      <wps:cNvCnPr/>
                      <wps:spPr>
                        <a:xfrm>
                          <a:off x="0" y="0"/>
                          <a:ext cx="35052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85C67" id="直接连接符 195"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64.5pt,5.65pt" to="340.5pt,1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" strokecolor="#5b9bd5 [3204]" strokeweight=".5pt">
                <v:stroke joinstyle="miter"/>
              </v:line>
            </w:pict>
          </mc:Fallback>
        </mc:AlternateContent>
      </w:r>
      <w:r w:rsidR="00A33DB0" w:rsidRPr="00A23FA3">
        <w:rPr>
          <w:rFonts w:ascii="Calibri" w:hAnsi="Calibri" w:cstheme="minorHAnsi"/>
          <w:noProof/>
          <w:highlight w:val="yellow"/>
        </w:rPr>
        <w:drawing>
          <wp:inline distT="0" distB="0" distL="0" distR="0" wp14:anchorId="46576F4D" wp14:editId="4FE8DB04">
            <wp:extent cx="3632000" cy="3221928"/>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58466" cy="3245406"/>
                    </a:xfrm>
                    <a:prstGeom prst="rect">
                      <a:avLst/>
                    </a:prstGeom>
                  </pic:spPr>
                </pic:pic>
              </a:graphicData>
            </a:graphic>
          </wp:inline>
        </w:drawing>
      </w:r>
    </w:p>
    <w:p w14:paraId="48406FF4" w14:textId="49D71394"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2</w:t>
      </w:r>
      <w:r w:rsidRPr="00A23FA3">
        <w:rPr>
          <w:rFonts w:ascii="Calibri" w:hAnsi="Calibri" w:cstheme="minorHAnsi"/>
          <w:strike/>
          <w:sz w:val="24"/>
          <w:highlight w:val="yellow"/>
        </w:rPr>
        <w:t>：</w:t>
      </w:r>
      <w:r w:rsidRPr="00A23FA3">
        <w:rPr>
          <w:rFonts w:ascii="Calibri" w:hAnsi="Calibri" w:cstheme="minorHAnsi"/>
          <w:strike/>
          <w:sz w:val="24"/>
          <w:highlight w:val="yellow"/>
        </w:rPr>
        <w:t>Input your correct Email address</w:t>
      </w:r>
      <w:r w:rsidR="00A33DB0" w:rsidRPr="00A23FA3">
        <w:rPr>
          <w:rFonts w:ascii="Calibri" w:hAnsi="Calibri" w:cstheme="minorHAnsi"/>
          <w:strike/>
          <w:sz w:val="24"/>
          <w:highlight w:val="yellow"/>
        </w:rPr>
        <w:t xml:space="preserve"> and then click</w:t>
      </w:r>
      <w:r w:rsidR="004E17C9" w:rsidRPr="00A23FA3">
        <w:rPr>
          <w:rFonts w:ascii="Calibri" w:hAnsi="Calibri" w:cstheme="minorHAnsi"/>
          <w:strike/>
          <w:sz w:val="24"/>
          <w:highlight w:val="yellow"/>
        </w:rPr>
        <w:t xml:space="preserve"> </w:t>
      </w:r>
      <w:r w:rsidRPr="00A23FA3">
        <w:rPr>
          <w:rFonts w:ascii="Calibri" w:hAnsi="Calibri" w:cstheme="minorHAnsi"/>
          <w:strike/>
          <w:sz w:val="24"/>
          <w:highlight w:val="yellow"/>
        </w:rPr>
        <w:t>“Submit”</w:t>
      </w:r>
      <w:r w:rsidRPr="00A23FA3">
        <w:rPr>
          <w:rFonts w:ascii="Calibri" w:hAnsi="Calibri" w:cstheme="minorHAnsi"/>
          <w:strike/>
          <w:sz w:val="24"/>
          <w:highlight w:val="yellow"/>
        </w:rPr>
        <w:t>，</w:t>
      </w:r>
      <w:r w:rsidRPr="00A23FA3">
        <w:rPr>
          <w:rFonts w:ascii="Calibri" w:hAnsi="Calibri" w:cstheme="minorHAnsi"/>
          <w:strike/>
          <w:sz w:val="24"/>
          <w:highlight w:val="yellow"/>
        </w:rPr>
        <w:t>Click Sign in or Cancel if you have your password.</w:t>
      </w:r>
    </w:p>
    <w:p w14:paraId="6289699A" w14:textId="38418914"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3</w:t>
      </w:r>
      <w:r w:rsidRPr="00A23FA3">
        <w:rPr>
          <w:rFonts w:ascii="Calibri" w:hAnsi="Calibri" w:cstheme="minorHAnsi"/>
          <w:strike/>
          <w:sz w:val="24"/>
          <w:highlight w:val="yellow"/>
        </w:rPr>
        <w:t>：</w:t>
      </w:r>
      <w:r w:rsidRPr="00A23FA3">
        <w:rPr>
          <w:rFonts w:ascii="Calibri" w:hAnsi="Calibri" w:cstheme="minorHAnsi"/>
          <w:strike/>
          <w:sz w:val="24"/>
          <w:highlight w:val="yellow"/>
        </w:rPr>
        <w:t>the system server will send out email containing a link to reset your password.</w:t>
      </w:r>
    </w:p>
    <w:p w14:paraId="4CA51F5F" w14:textId="77777777" w:rsidR="00D2174C" w:rsidRPr="00A23FA3" w:rsidRDefault="00D2174C" w:rsidP="00C409AC">
      <w:pPr>
        <w:pStyle w:val="BodyText1"/>
        <w:rPr>
          <w:rFonts w:ascii="Calibri" w:hAnsi="Calibri" w:cstheme="minorHAnsi"/>
          <w:strike/>
          <w:highlight w:val="yellow"/>
          <w:lang w:eastAsia="zh-CN"/>
        </w:rPr>
      </w:pPr>
      <w:r w:rsidRPr="00A23FA3">
        <w:rPr>
          <w:rFonts w:ascii="Calibri" w:hAnsi="Calibri" w:cstheme="minorHAnsi"/>
          <w:strike/>
          <w:noProof/>
          <w:highlight w:val="yellow"/>
          <w:lang w:eastAsia="zh-CN"/>
        </w:rPr>
        <w:drawing>
          <wp:inline distT="0" distB="0" distL="0" distR="0" wp14:anchorId="51571999" wp14:editId="3326FE8C">
            <wp:extent cx="5648403" cy="777922"/>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84274" cy="782862"/>
                    </a:xfrm>
                    <a:prstGeom prst="rect">
                      <a:avLst/>
                    </a:prstGeom>
                  </pic:spPr>
                </pic:pic>
              </a:graphicData>
            </a:graphic>
          </wp:inline>
        </w:drawing>
      </w:r>
    </w:p>
    <w:p w14:paraId="317B2F53" w14:textId="77777777" w:rsidR="00D2174C" w:rsidRPr="00A23FA3" w:rsidRDefault="00D2174C"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Step 4</w:t>
      </w:r>
      <w:r w:rsidRPr="00A23FA3">
        <w:rPr>
          <w:rFonts w:ascii="Calibri" w:hAnsi="Calibri" w:cstheme="minorHAnsi"/>
          <w:strike/>
          <w:sz w:val="24"/>
          <w:highlight w:val="yellow"/>
        </w:rPr>
        <w:t>：</w:t>
      </w:r>
      <w:r w:rsidRPr="00A23FA3">
        <w:rPr>
          <w:rFonts w:ascii="Calibri" w:hAnsi="Calibri" w:cstheme="minorHAnsi"/>
          <w:strike/>
          <w:sz w:val="24"/>
          <w:highlight w:val="yellow"/>
        </w:rPr>
        <w:t>Click on the link and follow the instruction to change your password.</w:t>
      </w:r>
    </w:p>
    <w:p w14:paraId="4E9CD786" w14:textId="514B6285" w:rsidR="00377EA4" w:rsidRPr="00A23FA3" w:rsidRDefault="00C52520" w:rsidP="00C409AC">
      <w:pPr>
        <w:pStyle w:val="BodyText1"/>
        <w:jc w:val="center"/>
        <w:rPr>
          <w:rFonts w:ascii="Calibri" w:hAnsi="Calibri" w:cstheme="minorHAnsi"/>
          <w:highlight w:val="yellow"/>
          <w:lang w:eastAsia="zh-CN"/>
        </w:rPr>
      </w:pPr>
      <w:r w:rsidRPr="00A23FA3">
        <w:rPr>
          <w:rFonts w:ascii="Calibri" w:hAnsi="Calibri" w:cstheme="minorHAnsi"/>
          <w:noProof/>
          <w:lang w:eastAsia="zh-CN"/>
        </w:rPr>
        <w:lastRenderedPageBreak/>
        <mc:AlternateContent>
          <mc:Choice Requires="wps">
            <w:drawing>
              <wp:anchor distT="0" distB="0" distL="114300" distR="114300" simplePos="0" relativeHeight="251677696" behindDoc="0" locked="0" layoutInCell="1" allowOverlap="1" wp14:anchorId="440CEF00" wp14:editId="55D95622">
                <wp:simplePos x="0" y="0"/>
                <wp:positionH relativeFrom="column">
                  <wp:posOffset>733425</wp:posOffset>
                </wp:positionH>
                <wp:positionV relativeFrom="paragraph">
                  <wp:posOffset>142240</wp:posOffset>
                </wp:positionV>
                <wp:extent cx="3505200" cy="2257425"/>
                <wp:effectExtent l="0" t="0" r="19050" b="28575"/>
                <wp:wrapNone/>
                <wp:docPr id="196" name="直接连接符 196"/>
                <wp:cNvGraphicFramePr/>
                <a:graphic xmlns:a="http://schemas.openxmlformats.org/drawingml/2006/main">
                  <a:graphicData uri="http://schemas.microsoft.com/office/word/2010/wordprocessingShape">
                    <wps:wsp>
                      <wps:cNvCnPr/>
                      <wps:spPr>
                        <a:xfrm>
                          <a:off x="0" y="0"/>
                          <a:ext cx="35052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89D2C" id="直接连接符 196"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57.75pt,11.2pt" to="333.75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" strokecolor="#5b9bd5 [3204]" strokeweight=".5pt">
                <v:stroke joinstyle="miter"/>
              </v:line>
            </w:pict>
          </mc:Fallback>
        </mc:AlternateContent>
      </w:r>
      <w:r w:rsidR="00377EA4" w:rsidRPr="00A23FA3">
        <w:rPr>
          <w:rFonts w:ascii="Calibri" w:hAnsi="Calibri" w:cstheme="minorHAnsi"/>
          <w:noProof/>
          <w:highlight w:val="yellow"/>
          <w:lang w:eastAsia="zh-CN"/>
        </w:rPr>
        <w:drawing>
          <wp:inline distT="0" distB="0" distL="0" distR="0" wp14:anchorId="656E4D2D" wp14:editId="653C7F15">
            <wp:extent cx="3879140" cy="2642717"/>
            <wp:effectExtent l="0" t="0" r="762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8116" cy="2655644"/>
                    </a:xfrm>
                    <a:prstGeom prst="rect">
                      <a:avLst/>
                    </a:prstGeom>
                    <a:noFill/>
                    <a:ln>
                      <a:noFill/>
                    </a:ln>
                  </pic:spPr>
                </pic:pic>
              </a:graphicData>
            </a:graphic>
          </wp:inline>
        </w:drawing>
      </w:r>
    </w:p>
    <w:p w14:paraId="07AA3406" w14:textId="77777777" w:rsidR="00D2174C" w:rsidRPr="00A23FA3" w:rsidRDefault="00D2174C" w:rsidP="00A769EC">
      <w:pPr>
        <w:spacing w:afterLines="50" w:after="156"/>
        <w:rPr>
          <w:rFonts w:ascii="Calibri" w:hAnsi="Calibri" w:cstheme="minorHAnsi"/>
          <w:sz w:val="24"/>
          <w:highlight w:val="yellow"/>
        </w:rPr>
      </w:pPr>
    </w:p>
    <w:p w14:paraId="2907425E" w14:textId="4980E51F" w:rsidR="00D01C58" w:rsidRPr="00A23FA3" w:rsidRDefault="004A43B6" w:rsidP="00BF71D7">
      <w:pPr>
        <w:pStyle w:val="3"/>
        <w:keepNext w:val="0"/>
        <w:keepLines w:val="0"/>
        <w:numPr>
          <w:ilvl w:val="2"/>
          <w:numId w:val="3"/>
        </w:numPr>
        <w:spacing w:before="0" w:after="120" w:line="240" w:lineRule="auto"/>
        <w:rPr>
          <w:rFonts w:ascii="Calibri" w:hAnsi="Calibri" w:cstheme="minorHAnsi"/>
          <w:highlight w:val="yellow"/>
        </w:rPr>
      </w:pPr>
      <w:bookmarkStart w:id="2820" w:name="_Toc512250220"/>
      <w:bookmarkStart w:id="2821" w:name="_Toc520839413"/>
      <w:r w:rsidRPr="00A23FA3">
        <w:rPr>
          <w:rFonts w:ascii="Calibri" w:hAnsi="Calibri" w:cstheme="minorHAnsi"/>
          <w:highlight w:val="yellow"/>
        </w:rPr>
        <w:t>Enhancement</w:t>
      </w:r>
      <w:bookmarkEnd w:id="2820"/>
      <w:bookmarkEnd w:id="2821"/>
    </w:p>
    <w:p w14:paraId="66C4A280" w14:textId="18B939E7" w:rsidR="00095B14" w:rsidRPr="00A23FA3" w:rsidRDefault="00095B14"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Password wordings should be improved</w:t>
      </w:r>
      <w:r w:rsidRPr="00A23FA3">
        <w:rPr>
          <w:rFonts w:ascii="Calibri" w:hAnsi="Calibri" w:cstheme="minorHAnsi"/>
          <w:strike/>
          <w:sz w:val="24"/>
          <w:highlight w:val="yellow"/>
        </w:rPr>
        <w:t>：</w:t>
      </w:r>
      <w:r w:rsidRPr="00A23FA3">
        <w:rPr>
          <w:rFonts w:ascii="Calibri" w:hAnsi="Calibri" w:cstheme="minorHAnsi"/>
          <w:strike/>
          <w:sz w:val="24"/>
          <w:highlight w:val="yellow"/>
        </w:rPr>
        <w:t>Delete wording "Already have login and password?"</w:t>
      </w:r>
    </w:p>
    <w:p w14:paraId="209AE7E3" w14:textId="63D14E7A" w:rsidR="00095B14" w:rsidRPr="00A23FA3" w:rsidRDefault="00095B14"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User could </w:t>
      </w:r>
      <w:r w:rsidR="006E234C" w:rsidRPr="00A23FA3">
        <w:rPr>
          <w:rFonts w:ascii="Calibri" w:hAnsi="Calibri" w:cstheme="minorHAnsi"/>
          <w:sz w:val="24"/>
        </w:rPr>
        <w:t>Change Branch</w:t>
      </w:r>
      <w:r w:rsidRPr="00A23FA3">
        <w:rPr>
          <w:rFonts w:ascii="Calibri" w:hAnsi="Calibri" w:cstheme="minorHAnsi"/>
          <w:sz w:val="24"/>
        </w:rPr>
        <w:t xml:space="preserve"> with a drop-down option for Company selection when user log</w:t>
      </w:r>
      <w:r w:rsidR="00C9103D" w:rsidRPr="00A23FA3">
        <w:rPr>
          <w:rFonts w:ascii="Calibri" w:hAnsi="Calibri" w:cstheme="minorHAnsi"/>
          <w:sz w:val="24"/>
        </w:rPr>
        <w:t>in</w:t>
      </w:r>
      <w:r w:rsidRPr="00A23FA3">
        <w:rPr>
          <w:rFonts w:ascii="Calibri" w:hAnsi="Calibri" w:cstheme="minorHAnsi"/>
          <w:sz w:val="24"/>
        </w:rPr>
        <w:t>s in system. Only 3</w:t>
      </w:r>
      <w:r w:rsidR="00980072" w:rsidRPr="00A23FA3">
        <w:rPr>
          <w:rFonts w:ascii="Calibri" w:hAnsi="Calibri" w:cstheme="minorHAnsi"/>
          <w:sz w:val="24"/>
        </w:rPr>
        <w:t xml:space="preserve"> branches</w:t>
      </w:r>
      <w:r w:rsidRPr="00A23FA3">
        <w:rPr>
          <w:rFonts w:ascii="Calibri" w:hAnsi="Calibri" w:cstheme="minorHAnsi"/>
          <w:sz w:val="24"/>
        </w:rPr>
        <w:t xml:space="preserve"> included in this phase</w:t>
      </w:r>
      <w:r w:rsidR="003E60D5" w:rsidRPr="00A23FA3">
        <w:rPr>
          <w:rFonts w:ascii="Calibri" w:hAnsi="Calibri" w:cstheme="minorHAnsi"/>
          <w:sz w:val="24"/>
        </w:rPr>
        <w:t xml:space="preserve">: </w:t>
      </w:r>
      <w:r w:rsidRPr="00A23FA3">
        <w:rPr>
          <w:rFonts w:ascii="Calibri" w:hAnsi="Calibri" w:cstheme="minorHAnsi"/>
          <w:sz w:val="24"/>
        </w:rPr>
        <w:t>New York Branch</w:t>
      </w:r>
      <w:r w:rsidR="003C6CD1" w:rsidRPr="00A23FA3">
        <w:rPr>
          <w:rFonts w:ascii="Calibri" w:hAnsi="Calibri" w:cstheme="minorHAnsi"/>
          <w:sz w:val="24"/>
        </w:rPr>
        <w:t xml:space="preserve">, </w:t>
      </w:r>
      <w:r w:rsidRPr="00A23FA3">
        <w:rPr>
          <w:rFonts w:ascii="Calibri" w:hAnsi="Calibri" w:cstheme="minorHAnsi"/>
          <w:sz w:val="24"/>
        </w:rPr>
        <w:t>Chicago branch, and Los Angeles branch. NYB user will handle NYB and Chicago branch business data</w:t>
      </w:r>
      <w:r w:rsidRPr="00A23FA3">
        <w:rPr>
          <w:rFonts w:ascii="Calibri" w:hAnsi="Calibri" w:cstheme="minorHAnsi"/>
          <w:sz w:val="24"/>
        </w:rPr>
        <w:t>，</w:t>
      </w:r>
      <w:r w:rsidRPr="00A23FA3">
        <w:rPr>
          <w:rFonts w:ascii="Calibri" w:hAnsi="Calibri" w:cstheme="minorHAnsi"/>
          <w:sz w:val="24"/>
        </w:rPr>
        <w:t>LAB user will handle LA branch business data</w:t>
      </w:r>
      <w:r w:rsidR="003E60D5" w:rsidRPr="00A23FA3">
        <w:rPr>
          <w:rFonts w:ascii="Calibri" w:hAnsi="Calibri" w:cstheme="minorHAnsi"/>
          <w:sz w:val="24"/>
        </w:rPr>
        <w:t xml:space="preserve">. </w:t>
      </w:r>
      <w:r w:rsidRPr="00A23FA3">
        <w:rPr>
          <w:rFonts w:ascii="Calibri" w:hAnsi="Calibri" w:cstheme="minorHAnsi"/>
          <w:sz w:val="24"/>
        </w:rPr>
        <w:t>No user id should be created in Chicago branch</w:t>
      </w:r>
      <w:r w:rsidR="00740D6E" w:rsidRPr="00A23FA3">
        <w:rPr>
          <w:rFonts w:ascii="Calibri" w:hAnsi="Calibri" w:cstheme="minorHAnsi"/>
          <w:sz w:val="24"/>
        </w:rPr>
        <w:t>.</w:t>
      </w:r>
    </w:p>
    <w:p w14:paraId="71BEABB4" w14:textId="65EE4883" w:rsidR="00095B14" w:rsidRPr="00A23FA3" w:rsidRDefault="00095B14"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User could also switch difference branches without logout. Click </w:t>
      </w:r>
      <w:r w:rsidR="00E8574E" w:rsidRPr="00A23FA3">
        <w:rPr>
          <w:rFonts w:ascii="Calibri" w:hAnsi="Calibri" w:cstheme="minorHAnsi"/>
          <w:sz w:val="24"/>
        </w:rPr>
        <w:t>“Change Branch”</w:t>
      </w:r>
      <w:r w:rsidRPr="00A23FA3">
        <w:rPr>
          <w:rFonts w:ascii="Calibri" w:hAnsi="Calibri" w:cstheme="minorHAnsi"/>
          <w:sz w:val="24"/>
        </w:rPr>
        <w:t xml:space="preserve"> and select company.</w:t>
      </w:r>
    </w:p>
    <w:p w14:paraId="22EAB469" w14:textId="6B15A53C" w:rsidR="00095B14" w:rsidRPr="00A23FA3" w:rsidRDefault="00095B14"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z w:val="24"/>
        </w:rPr>
        <w:t>The activities of user login/logout should be tracking</w:t>
      </w:r>
      <w:r w:rsidRPr="00A23FA3">
        <w:rPr>
          <w:rFonts w:ascii="Calibri" w:hAnsi="Calibri" w:cstheme="minorHAnsi"/>
          <w:sz w:val="24"/>
          <w:highlight w:val="yellow"/>
        </w:rPr>
        <w:t xml:space="preserve">, </w:t>
      </w:r>
      <w:r w:rsidRPr="00A23FA3">
        <w:rPr>
          <w:rFonts w:ascii="Calibri" w:hAnsi="Calibri" w:cstheme="minorHAnsi"/>
          <w:strike/>
          <w:sz w:val="24"/>
          <w:highlight w:val="yellow"/>
        </w:rPr>
        <w:t xml:space="preserve">refer to Chapter </w:t>
      </w:r>
      <w:r w:rsidR="00EF12EA" w:rsidRPr="00A23FA3">
        <w:rPr>
          <w:rFonts w:ascii="Calibri" w:hAnsi="Calibri" w:cstheme="minorHAnsi"/>
          <w:strike/>
          <w:sz w:val="24"/>
          <w:highlight w:val="yellow"/>
        </w:rPr>
        <w:fldChar w:fldCharType="begin"/>
      </w:r>
      <w:r w:rsidR="00EF12EA" w:rsidRPr="00A23FA3">
        <w:rPr>
          <w:rFonts w:ascii="Calibri" w:hAnsi="Calibri" w:cstheme="minorHAnsi"/>
          <w:strike/>
          <w:sz w:val="24"/>
          <w:highlight w:val="yellow"/>
        </w:rPr>
        <w:instrText xml:space="preserve"> REF _Ref508907781 \r \h </w:instrText>
      </w:r>
      <w:r w:rsidR="00E31A5D" w:rsidRPr="00A23FA3">
        <w:rPr>
          <w:rFonts w:ascii="Calibri" w:hAnsi="Calibri" w:cstheme="minorHAnsi"/>
          <w:strike/>
          <w:sz w:val="24"/>
          <w:highlight w:val="yellow"/>
        </w:rPr>
        <w:instrText xml:space="preserve"> \* MERGEFORMAT </w:instrText>
      </w:r>
      <w:r w:rsidR="00EF12EA" w:rsidRPr="00A23FA3">
        <w:rPr>
          <w:rFonts w:ascii="Calibri" w:hAnsi="Calibri" w:cstheme="minorHAnsi"/>
          <w:strike/>
          <w:sz w:val="24"/>
          <w:highlight w:val="yellow"/>
        </w:rPr>
      </w:r>
      <w:r w:rsidR="00EF12EA" w:rsidRPr="00A23FA3">
        <w:rPr>
          <w:rFonts w:ascii="Calibri" w:hAnsi="Calibri" w:cstheme="minorHAnsi"/>
          <w:strike/>
          <w:sz w:val="24"/>
          <w:highlight w:val="yellow"/>
        </w:rPr>
        <w:fldChar w:fldCharType="separate"/>
      </w:r>
      <w:r w:rsidR="00DE189A" w:rsidRPr="00A23FA3">
        <w:rPr>
          <w:rFonts w:ascii="Calibri" w:hAnsi="Calibri" w:cstheme="minorHAnsi"/>
          <w:strike/>
          <w:sz w:val="24"/>
          <w:highlight w:val="yellow"/>
        </w:rPr>
        <w:t>4.15.2</w:t>
      </w:r>
      <w:r w:rsidR="00EF12EA" w:rsidRPr="00A23FA3">
        <w:rPr>
          <w:rFonts w:ascii="Calibri" w:hAnsi="Calibri" w:cstheme="minorHAnsi"/>
          <w:strike/>
          <w:sz w:val="24"/>
          <w:highlight w:val="yellow"/>
        </w:rPr>
        <w:fldChar w:fldCharType="end"/>
      </w:r>
    </w:p>
    <w:p w14:paraId="09ABB043" w14:textId="694728E0" w:rsidR="00751CDF" w:rsidRPr="00A23FA3" w:rsidRDefault="00751CDF" w:rsidP="00EE1645">
      <w:pPr>
        <w:pStyle w:val="215"/>
        <w:rPr>
          <w:ins w:id="2822" w:author="raye" w:date="2018-07-17T10:10:00Z"/>
          <w:rFonts w:ascii="Times New Roman" w:hAnsi="Times New Roman" w:cs="Times New Roman"/>
          <w:sz w:val="24"/>
          <w:szCs w:val="24"/>
          <w:rPrChange w:id="2823" w:author="raye" w:date="2018-07-17T10:11:00Z">
            <w:rPr>
              <w:ins w:id="2824" w:author="raye" w:date="2018-07-17T10:10:00Z"/>
            </w:rPr>
          </w:rPrChange>
        </w:rPr>
      </w:pPr>
      <w:smartTag w:uri="urn:schemas-microsoft-com:office:smarttags" w:element="chsdate">
        <w:smartTagPr>
          <w:attr w:name="IsROCDate" w:val="False"/>
          <w:attr w:name="IsLunarDate" w:val="False"/>
          <w:attr w:name="Day" w:val="30"/>
          <w:attr w:name="Month" w:val="12"/>
          <w:attr w:name="Year" w:val="1899"/>
        </w:smartTagPr>
        <w:ins w:id="2825" w:author="raye" w:date="2018-07-17T10:10: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2826" w:name="_Toc520839414"/>
          <w:r w:rsidRPr="00A23FA3">
            <w:rPr>
              <w:rFonts w:ascii="Times New Roman" w:hAnsi="Times New Roman" w:cs="Times New Roman"/>
              <w:sz w:val="24"/>
              <w:szCs w:val="24"/>
            </w:rPr>
            <w:t>3.2.1</w:t>
          </w:r>
        </w:ins>
      </w:smartTag>
      <w:ins w:id="2827" w:author="raye" w:date="2018-07-17T10:10:00Z">
        <w:r w:rsidRPr="00A23FA3">
          <w:rPr>
            <w:rFonts w:ascii="Times New Roman" w:hAnsi="Times New Roman" w:cs="Times New Roman"/>
            <w:sz w:val="24"/>
            <w:szCs w:val="24"/>
          </w:rPr>
          <w:t xml:space="preserve">.1. </w:t>
        </w:r>
      </w:ins>
      <w:ins w:id="2828" w:author="raye" w:date="2018-07-17T10:11:00Z">
        <w:r w:rsidRPr="00A23FA3">
          <w:rPr>
            <w:rFonts w:ascii="Times New Roman" w:hAnsi="Times New Roman" w:cs="Times New Roman"/>
            <w:sz w:val="24"/>
            <w:szCs w:val="24"/>
          </w:rPr>
          <w:t>Brief introduction to function</w:t>
        </w:r>
      </w:ins>
      <w:bookmarkEnd w:id="2826"/>
    </w:p>
    <w:p w14:paraId="42CA8AEA" w14:textId="77777777" w:rsidR="00751CDF" w:rsidRPr="00A23FA3" w:rsidRDefault="00751CDF" w:rsidP="00751CDF">
      <w:pPr>
        <w:rPr>
          <w:ins w:id="2829" w:author="raye" w:date="2018-07-17T10:10:00Z"/>
          <w:rFonts w:ascii="等线" w:eastAsia="等线" w:hAnsi="等线" w:cstheme="minorHAnsi"/>
          <w:szCs w:val="21"/>
        </w:rPr>
      </w:pPr>
      <w:ins w:id="2830" w:author="raye" w:date="2018-07-17T10:10:00Z">
        <w:r w:rsidRPr="00A23FA3">
          <w:rPr>
            <w:rFonts w:ascii="Times New Roman" w:hAnsi="Times New Roman" w:cs="Times New Roman"/>
            <w:sz w:val="24"/>
            <w:szCs w:val="24"/>
          </w:rPr>
          <w:t xml:space="preserve">   </w:t>
        </w:r>
        <w:r w:rsidRPr="00A23FA3">
          <w:rPr>
            <w:rFonts w:ascii="等线" w:eastAsia="等线" w:hAnsi="等线" w:cs="Times New Roman"/>
            <w:szCs w:val="21"/>
          </w:rPr>
          <w:t xml:space="preserve">    </w:t>
        </w:r>
        <w:r w:rsidRPr="00A23FA3">
          <w:rPr>
            <w:rFonts w:ascii="等线" w:eastAsia="等线" w:hAnsi="等线" w:cs="Times New Roman" w:hint="eastAsia"/>
            <w:szCs w:val="21"/>
          </w:rPr>
          <w:t>该模块主要是对账号创建、登录流程功能进行的的说明</w:t>
        </w:r>
      </w:ins>
    </w:p>
    <w:p w14:paraId="6F3FF9BD" w14:textId="01042804" w:rsidR="00751CDF" w:rsidRPr="00A23FA3" w:rsidRDefault="00751CDF" w:rsidP="00751CDF">
      <w:pPr>
        <w:rPr>
          <w:ins w:id="2831" w:author="raye" w:date="2018-07-17T10:10:00Z"/>
          <w:rFonts w:ascii="Times New Roman" w:hAnsi="Times New Roman" w:cs="Times New Roman"/>
          <w:sz w:val="24"/>
          <w:szCs w:val="24"/>
        </w:rPr>
      </w:pPr>
      <w:del w:id="2832" w:author="raye" w:date="2018-07-17T14:34:00Z">
        <w:r w:rsidRPr="00A23FA3" w:rsidDel="003F002A">
          <w:lastRenderedPageBreak/>
          <w:fldChar w:fldCharType="begin"/>
        </w:r>
        <w:r w:rsidRPr="00A23FA3" w:rsidDel="003F002A">
          <w:fldChar w:fldCharType="end"/>
        </w:r>
      </w:del>
      <w:ins w:id="2833" w:author="raye" w:date="2018-07-17T14:34:00Z">
        <w:r w:rsidR="003F002A" w:rsidRPr="00A23FA3">
          <w:t xml:space="preserve"> </w:t>
        </w:r>
      </w:ins>
      <w:ins w:id="2834" w:author="raye" w:date="2018-07-17T14:34:00Z">
        <w:r w:rsidR="003F002A" w:rsidRPr="00A23FA3">
          <w:object w:dxaOrig="9405" w:dyaOrig="17761" w14:anchorId="13F1B2F3">
            <v:shape id="_x0000_i1026" type="#_x0000_t75" style="width:5in;height:676.5pt" o:ole="">
              <v:imagedata r:id="rId26" o:title=""/>
            </v:shape>
            <o:OLEObject Type="Embed" ProgID="Visio.Drawing.15" ShapeID="_x0000_i1026" DrawAspect="Content" ObjectID="_1595354609" r:id="rId27"/>
          </w:object>
        </w:r>
      </w:ins>
    </w:p>
    <w:p w14:paraId="045CB37C" w14:textId="77777777" w:rsidR="00751CDF" w:rsidRPr="00A23FA3" w:rsidRDefault="00751CDF" w:rsidP="00751CDF">
      <w:pPr>
        <w:pStyle w:val="a0"/>
        <w:ind w:left="845" w:firstLineChars="0" w:firstLine="0"/>
        <w:jc w:val="left"/>
        <w:rPr>
          <w:ins w:id="2835" w:author="raye" w:date="2018-07-17T10:10:00Z"/>
          <w:rFonts w:ascii="等线" w:eastAsia="等线" w:hAnsi="等线" w:cstheme="minorHAnsi"/>
          <w:b/>
          <w:szCs w:val="21"/>
        </w:rPr>
      </w:pPr>
    </w:p>
    <w:p w14:paraId="735E5E35" w14:textId="77777777" w:rsidR="00751CDF" w:rsidRPr="00A23FA3" w:rsidRDefault="00751CDF" w:rsidP="00751CDF">
      <w:pPr>
        <w:pStyle w:val="a0"/>
        <w:ind w:left="845" w:firstLineChars="0" w:firstLine="0"/>
        <w:jc w:val="left"/>
        <w:rPr>
          <w:ins w:id="2836" w:author="raye" w:date="2018-07-17T10:10:00Z"/>
          <w:rFonts w:ascii="等线" w:eastAsia="等线" w:hAnsi="等线" w:cstheme="minorHAnsi"/>
          <w:b/>
          <w:szCs w:val="21"/>
        </w:rPr>
      </w:pPr>
    </w:p>
    <w:p w14:paraId="06510002" w14:textId="77777777" w:rsidR="00751CDF" w:rsidRPr="00A23FA3" w:rsidRDefault="00751CDF" w:rsidP="00751CDF">
      <w:pPr>
        <w:pStyle w:val="215"/>
        <w:rPr>
          <w:ins w:id="2837" w:author="raye" w:date="2018-07-17T10:10:00Z"/>
          <w:rFonts w:ascii="Times New Roman" w:hAnsi="Times New Roman" w:cs="Times New Roman"/>
          <w:sz w:val="24"/>
          <w:szCs w:val="24"/>
        </w:rPr>
      </w:pPr>
      <w:smartTag w:uri="urn:schemas-microsoft-com:office:smarttags" w:element="chsdate">
        <w:smartTagPr>
          <w:attr w:name="IsROCDate" w:val="False"/>
          <w:attr w:name="IsLunarDate" w:val="False"/>
          <w:attr w:name="Day" w:val="30"/>
          <w:attr w:name="Month" w:val="12"/>
          <w:attr w:name="Year" w:val="1899"/>
        </w:smartTagPr>
        <w:ins w:id="2838" w:author="raye" w:date="2018-07-17T10:10: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2839" w:name="_Toc519582877"/>
          <w:bookmarkStart w:id="2840" w:name="_Toc520839415"/>
          <w:r w:rsidRPr="00A23FA3">
            <w:rPr>
              <w:rFonts w:ascii="Times New Roman" w:hAnsi="Times New Roman" w:cs="Times New Roman"/>
              <w:sz w:val="24"/>
              <w:szCs w:val="24"/>
            </w:rPr>
            <w:t>3.2.1</w:t>
          </w:r>
        </w:ins>
      </w:smartTag>
      <w:ins w:id="2841" w:author="raye" w:date="2018-07-17T10:10:00Z">
        <w:r w:rsidRPr="00A23FA3">
          <w:rPr>
            <w:rFonts w:ascii="Times New Roman" w:hAnsi="Times New Roman" w:cs="Times New Roman"/>
            <w:sz w:val="24"/>
            <w:szCs w:val="24"/>
          </w:rPr>
          <w:t>.2. Detailed description</w:t>
        </w:r>
        <w:bookmarkEnd w:id="2839"/>
        <w:bookmarkEnd w:id="2840"/>
      </w:ins>
    </w:p>
    <w:p w14:paraId="75C3DD59" w14:textId="7C3F64CF" w:rsidR="00751CDF" w:rsidRPr="00A23FA3" w:rsidRDefault="00751CDF">
      <w:pPr>
        <w:jc w:val="left"/>
        <w:rPr>
          <w:ins w:id="2842" w:author="raye" w:date="2018-07-17T10:10:00Z"/>
          <w:rFonts w:ascii="等线" w:eastAsia="等线" w:hAnsi="等线" w:cstheme="minorHAnsi"/>
          <w:b/>
          <w:szCs w:val="21"/>
          <w:rPrChange w:id="2843" w:author="raye" w:date="2018-07-17T10:10:00Z">
            <w:rPr>
              <w:ins w:id="2844" w:author="raye" w:date="2018-07-17T10:10:00Z"/>
            </w:rPr>
          </w:rPrChange>
        </w:rPr>
        <w:pPrChange w:id="2845" w:author="raye" w:date="2018-07-17T10:10:00Z">
          <w:pPr>
            <w:pStyle w:val="a0"/>
            <w:ind w:left="845" w:firstLineChars="0" w:firstLine="0"/>
            <w:jc w:val="left"/>
          </w:pPr>
        </w:pPrChange>
      </w:pPr>
    </w:p>
    <w:p w14:paraId="760F95DE" w14:textId="77777777" w:rsidR="00751CDF" w:rsidRPr="00A23FA3" w:rsidRDefault="00751CDF" w:rsidP="00751CDF">
      <w:pPr>
        <w:pStyle w:val="a0"/>
        <w:numPr>
          <w:ilvl w:val="0"/>
          <w:numId w:val="8"/>
        </w:numPr>
        <w:ind w:firstLineChars="0"/>
        <w:jc w:val="left"/>
        <w:rPr>
          <w:ins w:id="2846" w:author="raye" w:date="2018-07-17T10:10:00Z"/>
          <w:rFonts w:ascii="等线" w:eastAsia="等线" w:hAnsi="等线" w:cstheme="minorHAnsi"/>
          <w:b/>
          <w:szCs w:val="21"/>
        </w:rPr>
      </w:pPr>
      <w:ins w:id="2847" w:author="raye" w:date="2018-07-17T10:10:00Z">
        <w:r w:rsidRPr="00A23FA3">
          <w:rPr>
            <w:rFonts w:ascii="等线" w:eastAsia="等线" w:hAnsi="等线" w:cstheme="minorHAnsi" w:hint="eastAsia"/>
            <w:b/>
            <w:szCs w:val="21"/>
          </w:rPr>
          <w:t>创建账号</w:t>
        </w:r>
        <w:r w:rsidRPr="00A23FA3">
          <w:rPr>
            <w:rFonts w:ascii="等线" w:eastAsia="等线" w:hAnsi="等线" w:cstheme="minorHAnsi" w:hint="eastAsia"/>
            <w:szCs w:val="21"/>
          </w:rPr>
          <w:t>（原有账号管理系统）</w:t>
        </w:r>
      </w:ins>
    </w:p>
    <w:p w14:paraId="4EF54D46" w14:textId="77777777" w:rsidR="00751CDF" w:rsidRPr="00A23FA3" w:rsidRDefault="00751CDF" w:rsidP="00751CDF">
      <w:pPr>
        <w:pStyle w:val="a0"/>
        <w:ind w:left="845" w:firstLineChars="0" w:firstLine="0"/>
        <w:jc w:val="left"/>
        <w:rPr>
          <w:ins w:id="2848" w:author="raye" w:date="2018-07-17T10:10:00Z"/>
          <w:rFonts w:ascii="等线" w:eastAsia="等线" w:hAnsi="等线" w:cstheme="minorHAnsi"/>
          <w:szCs w:val="21"/>
        </w:rPr>
      </w:pPr>
      <w:ins w:id="2849" w:author="raye" w:date="2018-07-17T10:10:00Z">
        <w:r w:rsidRPr="00A23FA3">
          <w:rPr>
            <w:rFonts w:ascii="等线" w:eastAsia="等线" w:hAnsi="等线" w:cstheme="minorHAnsi" w:hint="eastAsia"/>
            <w:szCs w:val="21"/>
          </w:rPr>
          <w:t>使用统一的账号管理分配系统由管理员创建账号。</w:t>
        </w:r>
      </w:ins>
    </w:p>
    <w:p w14:paraId="33A2585D" w14:textId="77777777" w:rsidR="00751CDF" w:rsidRPr="00A23FA3" w:rsidRDefault="00751CDF" w:rsidP="00751CDF">
      <w:pPr>
        <w:pStyle w:val="a0"/>
        <w:ind w:left="845" w:firstLineChars="0" w:firstLine="0"/>
        <w:jc w:val="left"/>
        <w:rPr>
          <w:ins w:id="2850" w:author="raye" w:date="2018-07-17T10:10:00Z"/>
          <w:rFonts w:ascii="等线" w:eastAsia="等线" w:hAnsi="等线" w:cstheme="minorHAnsi"/>
          <w:szCs w:val="21"/>
        </w:rPr>
      </w:pPr>
      <w:ins w:id="2851" w:author="raye" w:date="2018-07-17T10:10:00Z">
        <w:r w:rsidRPr="00A23FA3">
          <w:rPr>
            <w:rFonts w:ascii="等线" w:eastAsia="等线" w:hAnsi="等线" w:cstheme="minorHAnsi" w:hint="eastAsia"/>
            <w:szCs w:val="21"/>
          </w:rPr>
          <w:t>程序配置好T</w:t>
        </w:r>
        <w:r w:rsidRPr="00A23FA3">
          <w:rPr>
            <w:rFonts w:ascii="等线" w:eastAsia="等线" w:hAnsi="等线" w:cstheme="minorHAnsi"/>
            <w:szCs w:val="21"/>
          </w:rPr>
          <w:t>FS</w:t>
        </w:r>
        <w:r w:rsidRPr="00A23FA3">
          <w:rPr>
            <w:rFonts w:ascii="等线" w:eastAsia="等线" w:hAnsi="等线" w:cstheme="minorHAnsi" w:hint="eastAsia"/>
            <w:szCs w:val="21"/>
          </w:rPr>
          <w:t>的账号系统</w:t>
        </w:r>
      </w:ins>
    </w:p>
    <w:p w14:paraId="7624AAC5" w14:textId="77777777" w:rsidR="00751CDF" w:rsidRPr="00A23FA3" w:rsidRDefault="00751CDF" w:rsidP="00751CDF">
      <w:pPr>
        <w:pStyle w:val="a0"/>
        <w:ind w:left="845" w:firstLineChars="0" w:firstLine="0"/>
        <w:jc w:val="left"/>
        <w:rPr>
          <w:ins w:id="2852" w:author="raye" w:date="2018-07-17T10:10:00Z"/>
          <w:rFonts w:ascii="等线" w:eastAsia="等线" w:hAnsi="等线" w:cstheme="minorHAnsi"/>
          <w:szCs w:val="21"/>
        </w:rPr>
      </w:pPr>
      <w:ins w:id="2853" w:author="raye" w:date="2018-07-17T10:10:00Z">
        <w:r w:rsidRPr="00A23FA3">
          <w:rPr>
            <w:rFonts w:ascii="等线" w:eastAsia="等线" w:hAnsi="等线" w:cstheme="minorHAnsi"/>
            <w:szCs w:val="21"/>
          </w:rPr>
          <w:t>Step 1</w:t>
        </w:r>
        <w:r w:rsidRPr="00A23FA3">
          <w:rPr>
            <w:rFonts w:ascii="等线" w:eastAsia="等线" w:hAnsi="等线" w:cstheme="minorHAnsi" w:hint="eastAsia"/>
            <w:szCs w:val="21"/>
          </w:rPr>
          <w:t>：创建角色</w:t>
        </w:r>
      </w:ins>
    </w:p>
    <w:p w14:paraId="77B8303D" w14:textId="77777777" w:rsidR="00751CDF" w:rsidRPr="00A23FA3" w:rsidRDefault="00751CDF" w:rsidP="00751CDF">
      <w:pPr>
        <w:ind w:firstLineChars="400" w:firstLine="840"/>
        <w:rPr>
          <w:ins w:id="2854" w:author="raye" w:date="2018-07-17T10:10:00Z"/>
          <w:rFonts w:ascii="等线" w:eastAsia="等线" w:hAnsi="等线"/>
          <w:szCs w:val="21"/>
        </w:rPr>
      </w:pPr>
      <w:ins w:id="2855" w:author="raye" w:date="2018-07-17T10:10:00Z">
        <w:r w:rsidRPr="00A23FA3">
          <w:rPr>
            <w:rFonts w:ascii="等线" w:eastAsia="等线" w:hAnsi="等线" w:hint="eastAsia"/>
            <w:szCs w:val="21"/>
          </w:rPr>
          <w:t>程序配置：参照</w:t>
        </w:r>
        <w:r w:rsidRPr="00A23FA3">
          <w:rPr>
            <w:rFonts w:ascii="等线" w:eastAsia="等线" w:hAnsi="等线"/>
            <w:szCs w:val="21"/>
          </w:rPr>
          <w:t>3.5. Business Roles</w:t>
        </w:r>
        <w:r w:rsidRPr="00A23FA3">
          <w:rPr>
            <w:rFonts w:ascii="等线" w:eastAsia="等线" w:hAnsi="等线" w:hint="eastAsia"/>
            <w:szCs w:val="21"/>
          </w:rPr>
          <w:t>进行角色创建，共</w:t>
        </w:r>
        <w:r w:rsidRPr="00A23FA3">
          <w:rPr>
            <w:rFonts w:ascii="等线" w:eastAsia="等线" w:hAnsi="等线"/>
            <w:szCs w:val="21"/>
          </w:rPr>
          <w:t>6</w:t>
        </w:r>
        <w:r w:rsidRPr="00A23FA3">
          <w:rPr>
            <w:rFonts w:ascii="等线" w:eastAsia="等线" w:hAnsi="等线" w:hint="eastAsia"/>
            <w:szCs w:val="21"/>
          </w:rPr>
          <w:t>个业务角色；另外再另创建一个</w:t>
        </w:r>
        <w:r w:rsidRPr="00A23FA3">
          <w:rPr>
            <w:rFonts w:ascii="等线" w:eastAsia="等线" w:hAnsi="等线"/>
            <w:szCs w:val="21"/>
          </w:rPr>
          <w:t>Admin</w:t>
        </w:r>
        <w:r w:rsidRPr="00A23FA3">
          <w:rPr>
            <w:rFonts w:ascii="等线" w:eastAsia="等线" w:hAnsi="等线" w:hint="eastAsia"/>
            <w:szCs w:val="21"/>
          </w:rPr>
          <w:t>角色。进行管理员相关操作</w:t>
        </w:r>
      </w:ins>
    </w:p>
    <w:p w14:paraId="701F8AEB" w14:textId="77777777" w:rsidR="00751CDF" w:rsidRPr="00A23FA3" w:rsidRDefault="00751CDF" w:rsidP="00751CDF">
      <w:pPr>
        <w:ind w:firstLineChars="400" w:firstLine="840"/>
        <w:rPr>
          <w:ins w:id="2856" w:author="raye" w:date="2018-07-17T10:10:00Z"/>
          <w:rFonts w:ascii="等线" w:eastAsia="等线" w:hAnsi="等线"/>
          <w:szCs w:val="21"/>
        </w:rPr>
      </w:pPr>
      <w:ins w:id="2857" w:author="raye" w:date="2018-07-17T10:10:00Z">
        <w:r w:rsidRPr="00A23FA3">
          <w:rPr>
            <w:rFonts w:ascii="等线" w:eastAsia="等线" w:hAnsi="等线" w:hint="eastAsia"/>
            <w:szCs w:val="21"/>
          </w:rPr>
          <w:t>S</w:t>
        </w:r>
        <w:r w:rsidRPr="00A23FA3">
          <w:rPr>
            <w:rFonts w:ascii="等线" w:eastAsia="等线" w:hAnsi="等线"/>
            <w:szCs w:val="21"/>
          </w:rPr>
          <w:t xml:space="preserve">tep 2: </w:t>
        </w:r>
        <w:r w:rsidRPr="00A23FA3">
          <w:rPr>
            <w:rFonts w:ascii="等线" w:eastAsia="等线" w:hAnsi="等线" w:hint="eastAsia"/>
            <w:szCs w:val="21"/>
          </w:rPr>
          <w:t>银行配置</w:t>
        </w:r>
      </w:ins>
    </w:p>
    <w:p w14:paraId="052155D5" w14:textId="77777777" w:rsidR="00751CDF" w:rsidRPr="00A23FA3" w:rsidRDefault="00751CDF" w:rsidP="00751CDF">
      <w:pPr>
        <w:ind w:firstLineChars="400" w:firstLine="840"/>
        <w:rPr>
          <w:ins w:id="2858" w:author="raye" w:date="2018-07-17T10:10:00Z"/>
          <w:rFonts w:ascii="等线" w:eastAsia="等线" w:hAnsi="等线" w:cs="Arial"/>
          <w:szCs w:val="21"/>
          <w:shd w:val="clear" w:color="auto" w:fill="FFFFFF"/>
        </w:rPr>
      </w:pPr>
      <w:ins w:id="2859" w:author="raye" w:date="2018-07-17T10:10:00Z">
        <w:r w:rsidRPr="00A23FA3">
          <w:rPr>
            <w:rFonts w:ascii="等线" w:eastAsia="等线" w:hAnsi="等线" w:cs="Arial" w:hint="eastAsia"/>
            <w:szCs w:val="21"/>
            <w:shd w:val="clear" w:color="auto" w:fill="FFFFFF"/>
          </w:rPr>
          <w:t>这一阶段只有</w:t>
        </w:r>
        <w:r w:rsidRPr="00A23FA3">
          <w:rPr>
            <w:rFonts w:ascii="等线" w:eastAsia="等线" w:hAnsi="等线" w:cs="Arial"/>
            <w:szCs w:val="21"/>
            <w:shd w:val="clear" w:color="auto" w:fill="FFFFFF"/>
          </w:rPr>
          <w:t>3</w:t>
        </w:r>
        <w:r w:rsidRPr="00A23FA3">
          <w:rPr>
            <w:rFonts w:ascii="等线" w:eastAsia="等线" w:hAnsi="等线" w:cs="Arial" w:hint="eastAsia"/>
            <w:szCs w:val="21"/>
            <w:shd w:val="clear" w:color="auto" w:fill="FFFFFF"/>
          </w:rPr>
          <w:t>家分支机构</w:t>
        </w:r>
        <w:r w:rsidRPr="00A23FA3">
          <w:rPr>
            <w:rFonts w:ascii="等线" w:eastAsia="等线" w:hAnsi="等线" w:cs="Arial"/>
            <w:szCs w:val="21"/>
            <w:shd w:val="clear" w:color="auto" w:fill="FFFFFF"/>
          </w:rPr>
          <w:t>:</w:t>
        </w:r>
        <w:r w:rsidRPr="00A23FA3">
          <w:rPr>
            <w:rFonts w:ascii="等线" w:eastAsia="等线" w:hAnsi="等线" w:cs="Arial" w:hint="eastAsia"/>
            <w:szCs w:val="21"/>
            <w:shd w:val="clear" w:color="auto" w:fill="FFFFFF"/>
          </w:rPr>
          <w:t>纽约分行、芝加哥分行和洛杉矶分行（</w:t>
        </w:r>
        <w:r w:rsidRPr="00A23FA3">
          <w:rPr>
            <w:rFonts w:ascii="等线" w:eastAsia="等线" w:hAnsi="等线" w:cstheme="minorHAnsi"/>
            <w:szCs w:val="21"/>
          </w:rPr>
          <w:t>New York Branch, Chicago branch, and Los Angeles branch</w:t>
        </w:r>
        <w:r w:rsidRPr="00A23FA3">
          <w:rPr>
            <w:rFonts w:ascii="等线" w:eastAsia="等线" w:hAnsi="等线" w:cstheme="minorHAnsi" w:hint="eastAsia"/>
            <w:szCs w:val="21"/>
          </w:rPr>
          <w:t>）</w:t>
        </w:r>
        <w:r w:rsidRPr="00A23FA3">
          <w:rPr>
            <w:rFonts w:ascii="等线" w:eastAsia="等线" w:hAnsi="等线" w:cs="Arial" w:hint="eastAsia"/>
            <w:szCs w:val="21"/>
            <w:shd w:val="clear" w:color="auto" w:fill="FFFFFF"/>
          </w:rPr>
          <w:t>。钮约分行用户将处理钮约分行业务和芝加哥分行业务数据</w:t>
        </w:r>
        <w:r w:rsidRPr="00A23FA3">
          <w:rPr>
            <w:rFonts w:ascii="等线" w:eastAsia="等线" w:hAnsi="等线" w:cs="Arial"/>
            <w:szCs w:val="21"/>
            <w:shd w:val="clear" w:color="auto" w:fill="FFFFFF"/>
          </w:rPr>
          <w:t>,</w:t>
        </w:r>
        <w:r w:rsidRPr="00A23FA3">
          <w:rPr>
            <w:rFonts w:ascii="等线" w:eastAsia="等线" w:hAnsi="等线" w:cs="Arial" w:hint="eastAsia"/>
            <w:szCs w:val="21"/>
            <w:shd w:val="clear" w:color="auto" w:fill="FFFFFF"/>
          </w:rPr>
          <w:t>洛杉矶分行用户仅处理洛杉矶分行业务。在芝加哥分行中不应该创建用户</w:t>
        </w:r>
        <w:r w:rsidRPr="00A23FA3">
          <w:rPr>
            <w:rFonts w:ascii="等线" w:eastAsia="等线" w:hAnsi="等线" w:cs="Arial"/>
            <w:szCs w:val="21"/>
            <w:shd w:val="clear" w:color="auto" w:fill="FFFFFF"/>
          </w:rPr>
          <w:t>id</w:t>
        </w:r>
        <w:r w:rsidRPr="00A23FA3">
          <w:rPr>
            <w:rFonts w:ascii="等线" w:eastAsia="等线" w:hAnsi="等线" w:cs="Arial" w:hint="eastAsia"/>
            <w:szCs w:val="21"/>
            <w:shd w:val="clear" w:color="auto" w:fill="FFFFFF"/>
          </w:rPr>
          <w:t>。</w:t>
        </w:r>
      </w:ins>
    </w:p>
    <w:p w14:paraId="6AE6749D" w14:textId="5394FD1E" w:rsidR="00751CDF" w:rsidRPr="00410C23" w:rsidRDefault="00751CDF" w:rsidP="00751CDF">
      <w:pPr>
        <w:ind w:firstLineChars="400" w:firstLine="840"/>
        <w:rPr>
          <w:ins w:id="2860" w:author="raye" w:date="2018-07-17T10:10:00Z"/>
          <w:rFonts w:ascii="等线" w:eastAsia="等线" w:hAnsi="等线"/>
          <w:b/>
          <w:color w:val="FF0000"/>
          <w:szCs w:val="21"/>
        </w:rPr>
      </w:pPr>
      <w:ins w:id="2861" w:author="raye" w:date="2018-07-17T10:10:00Z">
        <w:r w:rsidRPr="00410C23">
          <w:rPr>
            <w:rFonts w:ascii="等线" w:eastAsia="等线" w:hAnsi="等线" w:cs="Arial" w:hint="eastAsia"/>
            <w:b/>
            <w:color w:val="FF0000"/>
            <w:szCs w:val="21"/>
            <w:shd w:val="clear" w:color="auto" w:fill="FFFFFF"/>
          </w:rPr>
          <w:t>系统配置好只能在纽约分行</w:t>
        </w:r>
        <w:r w:rsidRPr="00410C23">
          <w:rPr>
            <w:rFonts w:ascii="等线" w:eastAsia="等线" w:hAnsi="等线" w:cs="Arial"/>
            <w:b/>
            <w:color w:val="FF0000"/>
            <w:szCs w:val="21"/>
            <w:shd w:val="clear" w:color="auto" w:fill="FFFFFF"/>
          </w:rPr>
          <w:t>&amp;</w:t>
        </w:r>
        <w:r w:rsidRPr="00410C23">
          <w:rPr>
            <w:rFonts w:ascii="等线" w:eastAsia="等线" w:hAnsi="等线" w:cs="Arial" w:hint="eastAsia"/>
            <w:b/>
            <w:color w:val="FF0000"/>
            <w:szCs w:val="21"/>
            <w:shd w:val="clear" w:color="auto" w:fill="FFFFFF"/>
          </w:rPr>
          <w:t>芝加哥分行下创建账号。并且钮</w:t>
        </w:r>
      </w:ins>
      <w:r w:rsidR="00410C23" w:rsidRPr="00410C23">
        <w:rPr>
          <w:rFonts w:ascii="等线" w:eastAsia="等线" w:hAnsi="等线" w:cs="Arial" w:hint="eastAsia"/>
          <w:b/>
          <w:color w:val="FF0000"/>
          <w:szCs w:val="21"/>
          <w:shd w:val="clear" w:color="auto" w:fill="FFFFFF"/>
        </w:rPr>
        <w:t>约</w:t>
      </w:r>
      <w:ins w:id="2862" w:author="raye" w:date="2018-07-17T10:10:00Z">
        <w:r w:rsidRPr="00410C23">
          <w:rPr>
            <w:rFonts w:ascii="等线" w:eastAsia="等线" w:hAnsi="等线" w:cs="Arial" w:hint="eastAsia"/>
            <w:b/>
            <w:color w:val="FF0000"/>
            <w:szCs w:val="21"/>
            <w:shd w:val="clear" w:color="auto" w:fill="FFFFFF"/>
          </w:rPr>
          <w:t>分行下的账号可以进行支行切换。</w:t>
        </w:r>
        <w:r w:rsidRPr="00410C23">
          <w:rPr>
            <w:rFonts w:ascii="等线" w:eastAsia="等线" w:hAnsi="等线" w:cs="Arial"/>
            <w:b/>
            <w:color w:val="FF0000"/>
            <w:szCs w:val="21"/>
            <w:shd w:val="clear" w:color="auto" w:fill="FFFFFF"/>
          </w:rPr>
          <w:t>TFS</w:t>
        </w:r>
        <w:r w:rsidRPr="00410C23">
          <w:rPr>
            <w:rFonts w:ascii="等线" w:eastAsia="等线" w:hAnsi="等线" w:cs="Arial" w:hint="eastAsia"/>
            <w:b/>
            <w:color w:val="FF0000"/>
            <w:szCs w:val="21"/>
            <w:shd w:val="clear" w:color="auto" w:fill="FFFFFF"/>
          </w:rPr>
          <w:t>系统中有个</w:t>
        </w:r>
        <w:r w:rsidRPr="00410C23">
          <w:rPr>
            <w:rFonts w:ascii="等线" w:eastAsia="等线" w:hAnsi="等线" w:cs="Arial"/>
            <w:b/>
            <w:color w:val="FF0000"/>
            <w:szCs w:val="21"/>
            <w:shd w:val="clear" w:color="auto" w:fill="FFFFFF"/>
          </w:rPr>
          <w:t>branch</w:t>
        </w:r>
        <w:r w:rsidRPr="00410C23">
          <w:rPr>
            <w:rFonts w:ascii="等线" w:eastAsia="等线" w:hAnsi="等线" w:cs="Arial" w:hint="eastAsia"/>
            <w:b/>
            <w:color w:val="FF0000"/>
            <w:szCs w:val="21"/>
            <w:shd w:val="clear" w:color="auto" w:fill="FFFFFF"/>
          </w:rPr>
          <w:t>下拉选择（不需要退出账号即可切换）</w:t>
        </w:r>
      </w:ins>
    </w:p>
    <w:p w14:paraId="261499A2" w14:textId="77777777" w:rsidR="00751CDF" w:rsidRPr="00A23FA3" w:rsidRDefault="00751CDF" w:rsidP="00751CDF">
      <w:pPr>
        <w:ind w:firstLineChars="400" w:firstLine="840"/>
        <w:rPr>
          <w:ins w:id="2863" w:author="raye" w:date="2018-07-17T10:10:00Z"/>
          <w:rFonts w:ascii="等线" w:eastAsia="等线" w:hAnsi="等线"/>
          <w:szCs w:val="21"/>
        </w:rPr>
      </w:pPr>
      <w:ins w:id="2864" w:author="raye" w:date="2018-07-17T10:10:00Z">
        <w:r w:rsidRPr="00A23FA3">
          <w:rPr>
            <w:rFonts w:ascii="等线" w:eastAsia="等线" w:hAnsi="等线" w:hint="eastAsia"/>
            <w:szCs w:val="21"/>
          </w:rPr>
          <w:t>S</w:t>
        </w:r>
        <w:r w:rsidRPr="00A23FA3">
          <w:rPr>
            <w:rFonts w:ascii="等线" w:eastAsia="等线" w:hAnsi="等线"/>
            <w:szCs w:val="21"/>
          </w:rPr>
          <w:t xml:space="preserve">tep3: </w:t>
        </w:r>
        <w:r w:rsidRPr="00A23FA3">
          <w:rPr>
            <w:rFonts w:ascii="等线" w:eastAsia="等线" w:hAnsi="等线" w:hint="eastAsia"/>
            <w:szCs w:val="21"/>
          </w:rPr>
          <w:t>创建账号</w:t>
        </w:r>
      </w:ins>
    </w:p>
    <w:p w14:paraId="7F569338" w14:textId="77777777" w:rsidR="00751CDF" w:rsidRPr="00A23FA3" w:rsidRDefault="00751CDF" w:rsidP="00751CDF">
      <w:pPr>
        <w:rPr>
          <w:ins w:id="2865" w:author="raye" w:date="2018-07-17T10:10:00Z"/>
          <w:rFonts w:ascii="等线" w:eastAsia="等线" w:hAnsi="等线"/>
          <w:szCs w:val="21"/>
        </w:rPr>
      </w:pPr>
      <w:ins w:id="2866" w:author="raye" w:date="2018-07-17T10:10:00Z">
        <w:r w:rsidRPr="00A23FA3">
          <w:rPr>
            <w:rFonts w:ascii="等线" w:eastAsia="等线" w:hAnsi="等线" w:hint="eastAsia"/>
            <w:szCs w:val="21"/>
          </w:rPr>
          <w:t xml:space="preserve"> </w:t>
        </w:r>
        <w:r w:rsidRPr="00A23FA3">
          <w:rPr>
            <w:rFonts w:ascii="等线" w:eastAsia="等线" w:hAnsi="等线"/>
            <w:szCs w:val="21"/>
          </w:rPr>
          <w:t xml:space="preserve">       </w:t>
        </w:r>
        <w:r w:rsidRPr="00A23FA3">
          <w:rPr>
            <w:rFonts w:ascii="等线" w:eastAsia="等线" w:hAnsi="等线" w:hint="eastAsia"/>
            <w:szCs w:val="21"/>
          </w:rPr>
          <w:t>人工创建，由相关管理人员在账号系统中创建账号。系统会自动把初始密码发送到用户邮箱，用户登录后自行修改密码。</w:t>
        </w:r>
      </w:ins>
    </w:p>
    <w:p w14:paraId="375AD477" w14:textId="77777777" w:rsidR="00751CDF" w:rsidRPr="00A23FA3" w:rsidRDefault="00751CDF" w:rsidP="00751CDF">
      <w:pPr>
        <w:rPr>
          <w:ins w:id="2867" w:author="raye" w:date="2018-07-17T10:10:00Z"/>
          <w:rFonts w:ascii="等线" w:eastAsia="等线" w:hAnsi="等线"/>
          <w:szCs w:val="21"/>
        </w:rPr>
      </w:pPr>
    </w:p>
    <w:p w14:paraId="32959C4B" w14:textId="77777777" w:rsidR="00751CDF" w:rsidRPr="00A23FA3" w:rsidRDefault="00751CDF" w:rsidP="00751CDF">
      <w:pPr>
        <w:ind w:firstLineChars="400" w:firstLine="840"/>
        <w:rPr>
          <w:ins w:id="2868" w:author="raye" w:date="2018-07-17T10:10:00Z"/>
          <w:rFonts w:ascii="等线" w:eastAsia="等线" w:hAnsi="等线"/>
          <w:szCs w:val="21"/>
        </w:rPr>
      </w:pPr>
      <w:ins w:id="2869" w:author="raye" w:date="2018-07-17T10:10:00Z">
        <w:r w:rsidRPr="00A23FA3">
          <w:rPr>
            <w:rFonts w:ascii="等线" w:eastAsia="等线" w:hAnsi="等线" w:hint="eastAsia"/>
            <w:szCs w:val="21"/>
          </w:rPr>
          <w:t>S</w:t>
        </w:r>
        <w:r w:rsidRPr="00A23FA3">
          <w:rPr>
            <w:rFonts w:ascii="等线" w:eastAsia="等线" w:hAnsi="等线"/>
            <w:szCs w:val="21"/>
          </w:rPr>
          <w:t xml:space="preserve">tep4: </w:t>
        </w:r>
        <w:r w:rsidRPr="00A23FA3">
          <w:rPr>
            <w:rFonts w:ascii="等线" w:eastAsia="等线" w:hAnsi="等线" w:hint="eastAsia"/>
            <w:szCs w:val="21"/>
          </w:rPr>
          <w:t>登录登出日志</w:t>
        </w:r>
      </w:ins>
    </w:p>
    <w:p w14:paraId="3099B287" w14:textId="39EF2FBD" w:rsidR="00751CDF" w:rsidRPr="00A23FA3" w:rsidRDefault="00751CDF" w:rsidP="00751CDF">
      <w:pPr>
        <w:ind w:firstLineChars="400" w:firstLine="840"/>
        <w:rPr>
          <w:rFonts w:ascii="等线" w:eastAsia="等线" w:hAnsi="等线"/>
          <w:szCs w:val="21"/>
        </w:rPr>
      </w:pPr>
      <w:ins w:id="2870" w:author="raye" w:date="2018-07-17T10:10:00Z">
        <w:r w:rsidRPr="00A23FA3">
          <w:rPr>
            <w:rFonts w:ascii="等线" w:eastAsia="等线" w:hAnsi="等线" w:hint="eastAsia"/>
            <w:szCs w:val="21"/>
          </w:rPr>
          <w:t>用户登录退出要有日志可追踪。（原有）</w:t>
        </w:r>
      </w:ins>
    </w:p>
    <w:p w14:paraId="280740C6" w14:textId="7AEBDD3C" w:rsidR="004403ED" w:rsidRPr="00A23FA3" w:rsidRDefault="004403ED" w:rsidP="00751CDF">
      <w:pPr>
        <w:ind w:firstLineChars="400" w:firstLine="840"/>
        <w:rPr>
          <w:rFonts w:ascii="等线" w:eastAsia="等线" w:hAnsi="等线"/>
          <w:szCs w:val="21"/>
        </w:rPr>
      </w:pPr>
    </w:p>
    <w:p w14:paraId="459349D9" w14:textId="019B6C42" w:rsidR="004403ED" w:rsidRPr="00A23FA3" w:rsidRDefault="004403ED" w:rsidP="00751CDF">
      <w:pPr>
        <w:ind w:firstLineChars="400" w:firstLine="840"/>
        <w:rPr>
          <w:ins w:id="2871" w:author="raye" w:date="2018-07-17T10:10:00Z"/>
          <w:rFonts w:ascii="等线" w:eastAsia="等线" w:hAnsi="等线"/>
          <w:szCs w:val="21"/>
        </w:rPr>
      </w:pPr>
      <w:r w:rsidRPr="00A23FA3">
        <w:rPr>
          <w:rFonts w:ascii="等线" w:eastAsia="等线" w:hAnsi="等线" w:hint="eastAsia"/>
          <w:szCs w:val="21"/>
        </w:rPr>
        <w:t>相同账号不能同时登录不同</w:t>
      </w:r>
      <w:r w:rsidR="00310412" w:rsidRPr="00A23FA3">
        <w:rPr>
          <w:rFonts w:ascii="等线" w:eastAsia="等线" w:hAnsi="等线" w:hint="eastAsia"/>
          <w:szCs w:val="21"/>
        </w:rPr>
        <w:t>P</w:t>
      </w:r>
      <w:r w:rsidR="00310412" w:rsidRPr="00A23FA3">
        <w:rPr>
          <w:rFonts w:ascii="等线" w:eastAsia="等线" w:hAnsi="等线"/>
          <w:szCs w:val="21"/>
        </w:rPr>
        <w:t>C</w:t>
      </w:r>
      <w:r w:rsidRPr="00A23FA3">
        <w:rPr>
          <w:rFonts w:ascii="等线" w:eastAsia="等线" w:hAnsi="等线" w:hint="eastAsia"/>
          <w:szCs w:val="21"/>
        </w:rPr>
        <w:t>设备</w:t>
      </w:r>
    </w:p>
    <w:p w14:paraId="1362B140" w14:textId="77777777" w:rsidR="00751CDF" w:rsidRPr="00A23FA3" w:rsidRDefault="00751CDF" w:rsidP="00751CDF">
      <w:pPr>
        <w:ind w:firstLineChars="400" w:firstLine="840"/>
        <w:rPr>
          <w:ins w:id="2872" w:author="raye" w:date="2018-07-17T10:10:00Z"/>
          <w:rFonts w:ascii="等线" w:eastAsia="等线" w:hAnsi="等线"/>
          <w:szCs w:val="21"/>
        </w:rPr>
      </w:pPr>
    </w:p>
    <w:p w14:paraId="07CDDA53" w14:textId="77777777" w:rsidR="00294BA1" w:rsidRPr="00A23FA3" w:rsidRDefault="00294BA1">
      <w:pPr>
        <w:jc w:val="left"/>
        <w:rPr>
          <w:ins w:id="2873" w:author="raye" w:date="2018-07-17T10:10:00Z"/>
          <w:rFonts w:ascii="等线" w:eastAsia="等线" w:hAnsi="等线" w:cstheme="minorHAnsi"/>
          <w:b/>
          <w:szCs w:val="21"/>
          <w:rPrChange w:id="2874" w:author="raye" w:date="2018-07-17T10:10:00Z">
            <w:rPr>
              <w:ins w:id="2875" w:author="raye" w:date="2018-07-17T10:10:00Z"/>
            </w:rPr>
          </w:rPrChange>
        </w:rPr>
        <w:pPrChange w:id="2876" w:author="raye" w:date="2018-07-17T10:10:00Z">
          <w:pPr>
            <w:pStyle w:val="a0"/>
            <w:ind w:left="845" w:firstLineChars="0" w:firstLine="0"/>
            <w:jc w:val="left"/>
          </w:pPr>
        </w:pPrChange>
      </w:pPr>
    </w:p>
    <w:p w14:paraId="7F3D6390" w14:textId="60A72A12" w:rsidR="00294BA1" w:rsidRPr="0062667E" w:rsidRDefault="00294BA1" w:rsidP="00294BA1">
      <w:pPr>
        <w:pStyle w:val="a0"/>
        <w:numPr>
          <w:ilvl w:val="0"/>
          <w:numId w:val="8"/>
        </w:numPr>
        <w:ind w:firstLineChars="0"/>
        <w:jc w:val="left"/>
        <w:rPr>
          <w:rFonts w:ascii="等线" w:eastAsia="等线" w:hAnsi="等线" w:cstheme="minorHAnsi"/>
          <w:b/>
          <w:color w:val="FF0000"/>
          <w:szCs w:val="21"/>
        </w:rPr>
      </w:pPr>
      <w:r w:rsidRPr="006B3A55">
        <w:rPr>
          <w:rFonts w:ascii="等线" w:eastAsia="等线" w:hAnsi="等线" w:cstheme="minorHAnsi" w:hint="eastAsia"/>
          <w:b/>
          <w:color w:val="FF0000"/>
          <w:szCs w:val="21"/>
        </w:rPr>
        <w:t>账号权限配置</w:t>
      </w:r>
      <w:ins w:id="2877" w:author="raye" w:date="2018-07-17T10:10:00Z">
        <w:r w:rsidRPr="006B3A55">
          <w:rPr>
            <w:rFonts w:ascii="等线" w:eastAsia="等线" w:hAnsi="等线" w:cstheme="minorHAnsi" w:hint="eastAsia"/>
            <w:color w:val="FF0000"/>
            <w:szCs w:val="21"/>
          </w:rPr>
          <w:t>（原有账号管理系统）</w:t>
        </w:r>
      </w:ins>
    </w:p>
    <w:p w14:paraId="0805E2EA" w14:textId="77777777" w:rsidR="0062667E" w:rsidRPr="0062667E" w:rsidRDefault="0062667E" w:rsidP="0062667E">
      <w:pPr>
        <w:ind w:left="425"/>
        <w:jc w:val="left"/>
        <w:rPr>
          <w:rFonts w:ascii="等线" w:eastAsia="等线" w:hAnsi="等线" w:cstheme="minorHAnsi"/>
          <w:b/>
          <w:color w:val="FF0000"/>
          <w:szCs w:val="21"/>
        </w:rPr>
      </w:pPr>
    </w:p>
    <w:tbl>
      <w:tblPr>
        <w:tblW w:w="7835"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449"/>
        <w:gridCol w:w="2693"/>
        <w:gridCol w:w="2693"/>
      </w:tblGrid>
      <w:tr w:rsidR="00BA66F9" w:rsidRPr="00BA66F9" w14:paraId="56A467D8" w14:textId="77777777" w:rsidTr="00D75CE2">
        <w:trPr>
          <w:trHeight w:val="330"/>
        </w:trPr>
        <w:tc>
          <w:tcPr>
            <w:tcW w:w="2449" w:type="dxa"/>
            <w:shd w:val="clear" w:color="auto" w:fill="D9D9D9"/>
            <w:vAlign w:val="center"/>
          </w:tcPr>
          <w:p w14:paraId="2C68C644" w14:textId="161A1E1C" w:rsidR="00D75CE2" w:rsidRPr="00BA66F9" w:rsidRDefault="00D75CE2" w:rsidP="00427807">
            <w:pPr>
              <w:rPr>
                <w:i/>
                <w:color w:val="FF0000"/>
                <w:sz w:val="24"/>
                <w:szCs w:val="24"/>
              </w:rPr>
            </w:pPr>
            <w:r w:rsidRPr="00BA66F9">
              <w:rPr>
                <w:rFonts w:hint="eastAsia"/>
                <w:i/>
                <w:color w:val="FF0000"/>
                <w:sz w:val="24"/>
                <w:szCs w:val="24"/>
              </w:rPr>
              <w:t>一级菜单</w:t>
            </w:r>
          </w:p>
        </w:tc>
        <w:tc>
          <w:tcPr>
            <w:tcW w:w="2693" w:type="dxa"/>
            <w:shd w:val="clear" w:color="auto" w:fill="D9D9D9"/>
            <w:vAlign w:val="center"/>
          </w:tcPr>
          <w:p w14:paraId="4A8AFC10" w14:textId="7E374C1D" w:rsidR="00D75CE2" w:rsidRPr="00BA66F9" w:rsidRDefault="00D75CE2" w:rsidP="00427807">
            <w:pPr>
              <w:rPr>
                <w:i/>
                <w:color w:val="FF0000"/>
                <w:sz w:val="24"/>
                <w:szCs w:val="24"/>
              </w:rPr>
            </w:pPr>
            <w:r w:rsidRPr="00BA66F9">
              <w:rPr>
                <w:rFonts w:hint="eastAsia"/>
                <w:i/>
                <w:color w:val="FF0000"/>
                <w:sz w:val="24"/>
                <w:szCs w:val="24"/>
              </w:rPr>
              <w:t>二级菜单</w:t>
            </w:r>
          </w:p>
        </w:tc>
        <w:tc>
          <w:tcPr>
            <w:tcW w:w="2693" w:type="dxa"/>
            <w:shd w:val="clear" w:color="auto" w:fill="D9D9D9"/>
            <w:vAlign w:val="center"/>
          </w:tcPr>
          <w:p w14:paraId="50F4D817" w14:textId="1779AC09" w:rsidR="00D75CE2" w:rsidRPr="00BA66F9" w:rsidRDefault="00D75CE2" w:rsidP="00427807">
            <w:pPr>
              <w:rPr>
                <w:i/>
                <w:color w:val="FF0000"/>
                <w:sz w:val="24"/>
                <w:szCs w:val="24"/>
              </w:rPr>
            </w:pPr>
            <w:r w:rsidRPr="00BA66F9">
              <w:rPr>
                <w:rFonts w:hint="eastAsia"/>
                <w:i/>
                <w:color w:val="FF0000"/>
                <w:sz w:val="24"/>
                <w:szCs w:val="24"/>
              </w:rPr>
              <w:t>功能菜单</w:t>
            </w:r>
          </w:p>
        </w:tc>
      </w:tr>
      <w:tr w:rsidR="00BA66F9" w:rsidRPr="00BA66F9" w14:paraId="35D0D61A" w14:textId="77777777" w:rsidTr="00D75CE2">
        <w:trPr>
          <w:trHeight w:val="585"/>
        </w:trPr>
        <w:tc>
          <w:tcPr>
            <w:tcW w:w="2449" w:type="dxa"/>
            <w:vMerge w:val="restart"/>
            <w:shd w:val="clear" w:color="auto" w:fill="auto"/>
            <w:vAlign w:val="center"/>
          </w:tcPr>
          <w:p w14:paraId="7C30AF85" w14:textId="328097CE" w:rsidR="00BA66F9" w:rsidRPr="00BA66F9" w:rsidRDefault="00BA66F9" w:rsidP="00427807">
            <w:pPr>
              <w:rPr>
                <w:i/>
                <w:color w:val="FF0000"/>
                <w:sz w:val="24"/>
                <w:szCs w:val="24"/>
              </w:rPr>
            </w:pPr>
            <w:r w:rsidRPr="00BA66F9">
              <w:rPr>
                <w:i/>
                <w:color w:val="FF0000"/>
                <w:sz w:val="24"/>
                <w:szCs w:val="24"/>
              </w:rPr>
              <w:t>Case Management</w:t>
            </w:r>
          </w:p>
        </w:tc>
        <w:tc>
          <w:tcPr>
            <w:tcW w:w="2693" w:type="dxa"/>
            <w:vMerge w:val="restart"/>
            <w:shd w:val="clear" w:color="auto" w:fill="auto"/>
            <w:vAlign w:val="center"/>
          </w:tcPr>
          <w:p w14:paraId="72CA6A4A" w14:textId="4724D5BE" w:rsidR="00BA66F9" w:rsidRPr="00BA66F9" w:rsidRDefault="00BA66F9" w:rsidP="00427807">
            <w:pPr>
              <w:rPr>
                <w:i/>
                <w:color w:val="FF0000"/>
                <w:sz w:val="24"/>
                <w:szCs w:val="24"/>
              </w:rPr>
            </w:pPr>
            <w:r w:rsidRPr="00BA66F9">
              <w:rPr>
                <w:i/>
                <w:color w:val="FF0000"/>
                <w:sz w:val="24"/>
                <w:szCs w:val="24"/>
              </w:rPr>
              <w:t>To Do List</w:t>
            </w:r>
          </w:p>
        </w:tc>
        <w:tc>
          <w:tcPr>
            <w:tcW w:w="2693" w:type="dxa"/>
            <w:shd w:val="clear" w:color="auto" w:fill="auto"/>
            <w:vAlign w:val="center"/>
          </w:tcPr>
          <w:p w14:paraId="0F508279" w14:textId="77777777" w:rsidR="00BA66F9" w:rsidRPr="00BA66F9" w:rsidRDefault="00BA66F9" w:rsidP="00427807">
            <w:pPr>
              <w:rPr>
                <w:i/>
                <w:color w:val="FF0000"/>
                <w:sz w:val="24"/>
                <w:szCs w:val="24"/>
              </w:rPr>
            </w:pPr>
            <w:r w:rsidRPr="00BA66F9">
              <w:rPr>
                <w:rFonts w:hint="eastAsia"/>
                <w:i/>
                <w:color w:val="FF0000"/>
                <w:sz w:val="24"/>
                <w:szCs w:val="24"/>
              </w:rPr>
              <w:t>编辑</w:t>
            </w:r>
            <w:r w:rsidRPr="00BA66F9">
              <w:rPr>
                <w:rFonts w:hint="eastAsia"/>
                <w:i/>
                <w:color w:val="FF0000"/>
                <w:sz w:val="24"/>
                <w:szCs w:val="24"/>
              </w:rPr>
              <w:t>Input (</w:t>
            </w:r>
            <w:r w:rsidRPr="00BA66F9">
              <w:rPr>
                <w:rFonts w:hint="eastAsia"/>
                <w:i/>
                <w:color w:val="FF0000"/>
                <w:sz w:val="24"/>
                <w:szCs w:val="24"/>
              </w:rPr>
              <w:t>关联）</w:t>
            </w:r>
          </w:p>
          <w:p w14:paraId="4FF43998" w14:textId="77777777" w:rsidR="00BA66F9" w:rsidRPr="00BA66F9" w:rsidRDefault="00BA66F9" w:rsidP="00427807">
            <w:pPr>
              <w:rPr>
                <w:i/>
                <w:color w:val="FF0000"/>
                <w:sz w:val="24"/>
                <w:szCs w:val="24"/>
              </w:rPr>
            </w:pPr>
            <w:r w:rsidRPr="00BA66F9">
              <w:rPr>
                <w:rFonts w:hint="eastAsia"/>
                <w:i/>
                <w:color w:val="FF0000"/>
                <w:sz w:val="24"/>
                <w:szCs w:val="24"/>
              </w:rPr>
              <w:t>编辑</w:t>
            </w:r>
            <w:r w:rsidRPr="00BA66F9">
              <w:rPr>
                <w:rFonts w:hint="eastAsia"/>
                <w:i/>
                <w:color w:val="FF0000"/>
                <w:sz w:val="24"/>
                <w:szCs w:val="24"/>
              </w:rPr>
              <w:t>Input(</w:t>
            </w:r>
            <w:r w:rsidRPr="00BA66F9">
              <w:rPr>
                <w:rFonts w:hint="eastAsia"/>
                <w:i/>
                <w:color w:val="FF0000"/>
                <w:sz w:val="24"/>
                <w:szCs w:val="24"/>
              </w:rPr>
              <w:t>非关联）</w:t>
            </w:r>
          </w:p>
          <w:p w14:paraId="5A5C8527" w14:textId="768AD442"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INPUT</w:t>
            </w:r>
          </w:p>
        </w:tc>
      </w:tr>
      <w:tr w:rsidR="00BA66F9" w:rsidRPr="00BA66F9" w14:paraId="2B94EEBB" w14:textId="77777777" w:rsidTr="00D75CE2">
        <w:trPr>
          <w:trHeight w:val="585"/>
        </w:trPr>
        <w:tc>
          <w:tcPr>
            <w:tcW w:w="2449" w:type="dxa"/>
            <w:vMerge/>
            <w:shd w:val="clear" w:color="auto" w:fill="auto"/>
            <w:vAlign w:val="center"/>
          </w:tcPr>
          <w:p w14:paraId="326FD307" w14:textId="77777777" w:rsidR="00BA66F9" w:rsidRPr="00BA66F9" w:rsidRDefault="00BA66F9" w:rsidP="00427807">
            <w:pPr>
              <w:rPr>
                <w:i/>
                <w:color w:val="FF0000"/>
                <w:sz w:val="24"/>
                <w:szCs w:val="24"/>
              </w:rPr>
            </w:pPr>
          </w:p>
        </w:tc>
        <w:tc>
          <w:tcPr>
            <w:tcW w:w="2693" w:type="dxa"/>
            <w:vMerge/>
            <w:shd w:val="clear" w:color="auto" w:fill="auto"/>
            <w:vAlign w:val="center"/>
          </w:tcPr>
          <w:p w14:paraId="06FF7209" w14:textId="77777777" w:rsidR="00BA66F9" w:rsidRPr="00BA66F9" w:rsidRDefault="00BA66F9" w:rsidP="00427807">
            <w:pPr>
              <w:rPr>
                <w:i/>
                <w:color w:val="FF0000"/>
                <w:sz w:val="24"/>
                <w:szCs w:val="24"/>
              </w:rPr>
            </w:pPr>
          </w:p>
        </w:tc>
        <w:tc>
          <w:tcPr>
            <w:tcW w:w="2693" w:type="dxa"/>
            <w:shd w:val="clear" w:color="auto" w:fill="auto"/>
            <w:vAlign w:val="center"/>
          </w:tcPr>
          <w:p w14:paraId="61192612" w14:textId="77777777" w:rsidR="00BA66F9" w:rsidRPr="00BA66F9" w:rsidRDefault="00BA66F9" w:rsidP="00427807">
            <w:pPr>
              <w:rPr>
                <w:i/>
                <w:color w:val="FF0000"/>
                <w:sz w:val="24"/>
                <w:szCs w:val="24"/>
              </w:rPr>
            </w:pPr>
            <w:r w:rsidRPr="00BA66F9">
              <w:rPr>
                <w:rFonts w:hint="eastAsia"/>
                <w:i/>
                <w:color w:val="FF0000"/>
                <w:sz w:val="24"/>
                <w:szCs w:val="24"/>
              </w:rPr>
              <w:t>编辑</w:t>
            </w:r>
            <w:r w:rsidRPr="00BA66F9">
              <w:rPr>
                <w:rFonts w:hint="eastAsia"/>
                <w:i/>
                <w:color w:val="FF0000"/>
                <w:sz w:val="24"/>
                <w:szCs w:val="24"/>
              </w:rPr>
              <w:t>Check(35</w:t>
            </w:r>
            <w:r w:rsidRPr="00BA66F9">
              <w:rPr>
                <w:rFonts w:hint="eastAsia"/>
                <w:i/>
                <w:color w:val="FF0000"/>
                <w:sz w:val="24"/>
                <w:szCs w:val="24"/>
              </w:rPr>
              <w:t>个问题）</w:t>
            </w:r>
          </w:p>
          <w:p w14:paraId="1E5135FF" w14:textId="77777777" w:rsidR="00BA66F9" w:rsidRPr="00BA66F9" w:rsidRDefault="00BA66F9" w:rsidP="00427807">
            <w:pPr>
              <w:rPr>
                <w:i/>
                <w:color w:val="FF0000"/>
                <w:sz w:val="24"/>
                <w:szCs w:val="24"/>
              </w:rPr>
            </w:pPr>
            <w:r w:rsidRPr="00BA66F9">
              <w:rPr>
                <w:rFonts w:hint="eastAsia"/>
                <w:i/>
                <w:color w:val="FF0000"/>
                <w:sz w:val="24"/>
                <w:szCs w:val="24"/>
              </w:rPr>
              <w:t>编辑</w:t>
            </w:r>
            <w:r w:rsidRPr="00BA66F9">
              <w:rPr>
                <w:rFonts w:hint="eastAsia"/>
                <w:i/>
                <w:color w:val="FF0000"/>
                <w:sz w:val="24"/>
                <w:szCs w:val="24"/>
              </w:rPr>
              <w:t>Check(comments)</w:t>
            </w:r>
          </w:p>
          <w:p w14:paraId="10C6897B" w14:textId="45FF4029" w:rsidR="00BA66F9" w:rsidRPr="00BA66F9" w:rsidRDefault="00BA66F9" w:rsidP="00427807">
            <w:pPr>
              <w:rPr>
                <w:i/>
                <w:color w:val="FF0000"/>
                <w:sz w:val="24"/>
                <w:szCs w:val="24"/>
              </w:rPr>
            </w:pPr>
            <w:r w:rsidRPr="00BA66F9">
              <w:rPr>
                <w:rFonts w:hint="eastAsia"/>
                <w:i/>
                <w:color w:val="FF0000"/>
                <w:sz w:val="24"/>
                <w:szCs w:val="24"/>
              </w:rPr>
              <w:t>编辑</w:t>
            </w:r>
            <w:r w:rsidRPr="00BA66F9">
              <w:rPr>
                <w:rFonts w:hint="eastAsia"/>
                <w:i/>
                <w:color w:val="FF0000"/>
                <w:sz w:val="24"/>
                <w:szCs w:val="24"/>
              </w:rPr>
              <w:t>Check(Evidence)</w:t>
            </w:r>
          </w:p>
        </w:tc>
      </w:tr>
      <w:tr w:rsidR="00BA66F9" w:rsidRPr="00BA66F9" w14:paraId="3C3BC67C" w14:textId="77777777" w:rsidTr="00D75CE2">
        <w:trPr>
          <w:trHeight w:val="585"/>
        </w:trPr>
        <w:tc>
          <w:tcPr>
            <w:tcW w:w="2449" w:type="dxa"/>
            <w:vMerge/>
            <w:shd w:val="clear" w:color="auto" w:fill="auto"/>
            <w:vAlign w:val="center"/>
          </w:tcPr>
          <w:p w14:paraId="20E383A2" w14:textId="77777777" w:rsidR="00BA66F9" w:rsidRPr="00BA66F9" w:rsidRDefault="00BA66F9" w:rsidP="00427807">
            <w:pPr>
              <w:rPr>
                <w:i/>
                <w:color w:val="FF0000"/>
                <w:sz w:val="24"/>
                <w:szCs w:val="24"/>
              </w:rPr>
            </w:pPr>
          </w:p>
        </w:tc>
        <w:tc>
          <w:tcPr>
            <w:tcW w:w="2693" w:type="dxa"/>
            <w:vMerge/>
            <w:shd w:val="clear" w:color="auto" w:fill="auto"/>
            <w:vAlign w:val="center"/>
          </w:tcPr>
          <w:p w14:paraId="533DB1C5" w14:textId="77777777" w:rsidR="00BA66F9" w:rsidRPr="00BA66F9" w:rsidRDefault="00BA66F9" w:rsidP="00427807">
            <w:pPr>
              <w:rPr>
                <w:i/>
                <w:color w:val="FF0000"/>
                <w:sz w:val="24"/>
                <w:szCs w:val="24"/>
              </w:rPr>
            </w:pPr>
          </w:p>
        </w:tc>
        <w:tc>
          <w:tcPr>
            <w:tcW w:w="2693" w:type="dxa"/>
            <w:shd w:val="clear" w:color="auto" w:fill="auto"/>
            <w:vAlign w:val="center"/>
          </w:tcPr>
          <w:p w14:paraId="21D31650" w14:textId="77777777"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#1</w:t>
            </w:r>
          </w:p>
          <w:p w14:paraId="46549A2E" w14:textId="77777777"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#2</w:t>
            </w:r>
          </w:p>
          <w:p w14:paraId="28838BF5" w14:textId="77777777"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#3</w:t>
            </w:r>
          </w:p>
          <w:p w14:paraId="7FFFCF43" w14:textId="77777777"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#4</w:t>
            </w:r>
          </w:p>
          <w:p w14:paraId="3B1A25E4" w14:textId="0C428423"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#5</w:t>
            </w:r>
          </w:p>
          <w:p w14:paraId="6ED3FA92" w14:textId="259696ED" w:rsidR="00BA66F9" w:rsidRPr="00BA66F9" w:rsidRDefault="00BA66F9" w:rsidP="00427807">
            <w:pPr>
              <w:rPr>
                <w:i/>
                <w:color w:val="FF0000"/>
                <w:sz w:val="24"/>
                <w:szCs w:val="24"/>
              </w:rPr>
            </w:pPr>
            <w:r w:rsidRPr="00BA66F9">
              <w:rPr>
                <w:rFonts w:hint="eastAsia"/>
                <w:i/>
                <w:color w:val="FF0000"/>
                <w:sz w:val="24"/>
                <w:szCs w:val="24"/>
              </w:rPr>
              <w:lastRenderedPageBreak/>
              <w:t>回复</w:t>
            </w:r>
            <w:r w:rsidRPr="00BA66F9">
              <w:rPr>
                <w:rFonts w:hint="eastAsia"/>
                <w:i/>
                <w:color w:val="FF0000"/>
                <w:sz w:val="24"/>
                <w:szCs w:val="24"/>
              </w:rPr>
              <w:t xml:space="preserve"> #6~#9</w:t>
            </w:r>
          </w:p>
          <w:p w14:paraId="0EE880EF" w14:textId="77777777" w:rsidR="00BA66F9" w:rsidRPr="00BA66F9" w:rsidRDefault="00BA66F9" w:rsidP="00427807">
            <w:pPr>
              <w:rPr>
                <w:i/>
                <w:color w:val="FF0000"/>
                <w:sz w:val="24"/>
                <w:szCs w:val="24"/>
              </w:rPr>
            </w:pPr>
            <w:r w:rsidRPr="00BA66F9">
              <w:rPr>
                <w:rFonts w:hint="eastAsia"/>
                <w:i/>
                <w:color w:val="FF0000"/>
                <w:sz w:val="24"/>
                <w:szCs w:val="24"/>
              </w:rPr>
              <w:t>回复</w:t>
            </w:r>
            <w:r w:rsidRPr="00BA66F9">
              <w:rPr>
                <w:rFonts w:hint="eastAsia"/>
                <w:i/>
                <w:color w:val="FF0000"/>
                <w:sz w:val="24"/>
                <w:szCs w:val="24"/>
              </w:rPr>
              <w:t xml:space="preserve"> #10</w:t>
            </w:r>
          </w:p>
          <w:p w14:paraId="0D6F968B" w14:textId="3DB678BC"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w:t>
            </w:r>
          </w:p>
          <w:p w14:paraId="1C428B1B" w14:textId="793B7BCD"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#2</w:t>
            </w:r>
          </w:p>
          <w:p w14:paraId="7A09681F" w14:textId="455C56C7"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#3</w:t>
            </w:r>
          </w:p>
          <w:p w14:paraId="7E09C492" w14:textId="297291BD"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#4</w:t>
            </w:r>
          </w:p>
          <w:p w14:paraId="4A932C68" w14:textId="607F22E4"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#5</w:t>
            </w:r>
          </w:p>
          <w:p w14:paraId="086A6C9C" w14:textId="5CF0D6D5"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#6~#9</w:t>
            </w:r>
          </w:p>
          <w:p w14:paraId="00D9BD32" w14:textId="3157638B"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#10</w:t>
            </w:r>
          </w:p>
        </w:tc>
      </w:tr>
      <w:tr w:rsidR="00BA66F9" w:rsidRPr="00BA66F9" w14:paraId="1A7BE6F3" w14:textId="77777777" w:rsidTr="00D75CE2">
        <w:trPr>
          <w:trHeight w:val="585"/>
        </w:trPr>
        <w:tc>
          <w:tcPr>
            <w:tcW w:w="2449" w:type="dxa"/>
            <w:vMerge/>
            <w:shd w:val="clear" w:color="auto" w:fill="auto"/>
            <w:vAlign w:val="center"/>
          </w:tcPr>
          <w:p w14:paraId="0485278E" w14:textId="77777777" w:rsidR="00BA66F9" w:rsidRPr="00BA66F9" w:rsidRDefault="00BA66F9" w:rsidP="00427807">
            <w:pPr>
              <w:rPr>
                <w:i/>
                <w:color w:val="FF0000"/>
                <w:sz w:val="24"/>
                <w:szCs w:val="24"/>
              </w:rPr>
            </w:pPr>
          </w:p>
        </w:tc>
        <w:tc>
          <w:tcPr>
            <w:tcW w:w="2693" w:type="dxa"/>
            <w:vMerge/>
            <w:shd w:val="clear" w:color="auto" w:fill="auto"/>
            <w:vAlign w:val="center"/>
          </w:tcPr>
          <w:p w14:paraId="034B36DA" w14:textId="77777777" w:rsidR="00BA66F9" w:rsidRPr="00BA66F9" w:rsidRDefault="00BA66F9" w:rsidP="00427807">
            <w:pPr>
              <w:rPr>
                <w:i/>
                <w:color w:val="FF0000"/>
                <w:sz w:val="24"/>
                <w:szCs w:val="24"/>
              </w:rPr>
            </w:pPr>
          </w:p>
        </w:tc>
        <w:tc>
          <w:tcPr>
            <w:tcW w:w="2693" w:type="dxa"/>
            <w:shd w:val="clear" w:color="auto" w:fill="auto"/>
            <w:vAlign w:val="center"/>
          </w:tcPr>
          <w:p w14:paraId="531CFC92" w14:textId="77777777" w:rsidR="00BA66F9" w:rsidRPr="00BA66F9" w:rsidRDefault="00BA66F9" w:rsidP="00427807">
            <w:pPr>
              <w:rPr>
                <w:i/>
                <w:color w:val="FF0000"/>
                <w:sz w:val="24"/>
                <w:szCs w:val="24"/>
              </w:rPr>
            </w:pPr>
            <w:r w:rsidRPr="00BA66F9">
              <w:rPr>
                <w:rFonts w:hint="eastAsia"/>
                <w:i/>
                <w:color w:val="FF0000"/>
                <w:sz w:val="24"/>
                <w:szCs w:val="24"/>
              </w:rPr>
              <w:t>上传文件</w:t>
            </w:r>
            <w:r w:rsidRPr="00BA66F9">
              <w:rPr>
                <w:rFonts w:hint="eastAsia"/>
                <w:i/>
                <w:color w:val="FF0000"/>
                <w:sz w:val="24"/>
                <w:szCs w:val="24"/>
              </w:rPr>
              <w:t xml:space="preserve">          </w:t>
            </w:r>
          </w:p>
          <w:p w14:paraId="2D1D3F59" w14:textId="77777777" w:rsidR="00BA66F9" w:rsidRPr="00BA66F9" w:rsidRDefault="00BA66F9" w:rsidP="00427807">
            <w:pPr>
              <w:rPr>
                <w:i/>
                <w:color w:val="FF0000"/>
                <w:sz w:val="24"/>
                <w:szCs w:val="24"/>
              </w:rPr>
            </w:pPr>
            <w:r w:rsidRPr="00BA66F9">
              <w:rPr>
                <w:rFonts w:hint="eastAsia"/>
                <w:i/>
                <w:color w:val="FF0000"/>
                <w:sz w:val="24"/>
                <w:szCs w:val="24"/>
              </w:rPr>
              <w:t>下载文件</w:t>
            </w:r>
          </w:p>
          <w:p w14:paraId="7783E883" w14:textId="7247F75A" w:rsidR="00BA66F9" w:rsidRPr="00BA66F9" w:rsidRDefault="00BA66F9" w:rsidP="00427807">
            <w:pPr>
              <w:rPr>
                <w:i/>
                <w:color w:val="FF0000"/>
                <w:sz w:val="24"/>
                <w:szCs w:val="24"/>
              </w:rPr>
            </w:pPr>
            <w:r w:rsidRPr="00BA66F9">
              <w:rPr>
                <w:rFonts w:hint="eastAsia"/>
                <w:i/>
                <w:color w:val="FF0000"/>
                <w:sz w:val="24"/>
                <w:szCs w:val="24"/>
              </w:rPr>
              <w:t>浏览文件</w:t>
            </w:r>
          </w:p>
        </w:tc>
      </w:tr>
      <w:tr w:rsidR="00BA66F9" w:rsidRPr="00BA66F9" w14:paraId="12A6CA8A" w14:textId="77777777" w:rsidTr="00D75CE2">
        <w:trPr>
          <w:trHeight w:val="585"/>
        </w:trPr>
        <w:tc>
          <w:tcPr>
            <w:tcW w:w="2449" w:type="dxa"/>
            <w:vMerge/>
            <w:shd w:val="clear" w:color="auto" w:fill="auto"/>
            <w:vAlign w:val="center"/>
          </w:tcPr>
          <w:p w14:paraId="0640C0F3" w14:textId="77777777" w:rsidR="00BA66F9" w:rsidRPr="00BA66F9" w:rsidRDefault="00BA66F9" w:rsidP="00427807">
            <w:pPr>
              <w:rPr>
                <w:i/>
                <w:color w:val="FF0000"/>
                <w:sz w:val="24"/>
                <w:szCs w:val="24"/>
              </w:rPr>
            </w:pPr>
          </w:p>
        </w:tc>
        <w:tc>
          <w:tcPr>
            <w:tcW w:w="2693" w:type="dxa"/>
            <w:vMerge/>
            <w:shd w:val="clear" w:color="auto" w:fill="auto"/>
            <w:vAlign w:val="center"/>
          </w:tcPr>
          <w:p w14:paraId="7D36E491" w14:textId="77777777" w:rsidR="00BA66F9" w:rsidRPr="00BA66F9" w:rsidRDefault="00BA66F9" w:rsidP="00427807">
            <w:pPr>
              <w:rPr>
                <w:i/>
                <w:color w:val="FF0000"/>
                <w:sz w:val="24"/>
                <w:szCs w:val="24"/>
              </w:rPr>
            </w:pPr>
          </w:p>
        </w:tc>
        <w:tc>
          <w:tcPr>
            <w:tcW w:w="2693" w:type="dxa"/>
            <w:shd w:val="clear" w:color="auto" w:fill="auto"/>
            <w:vAlign w:val="center"/>
          </w:tcPr>
          <w:p w14:paraId="3DEB9B04" w14:textId="5A72B58B" w:rsidR="00BA66F9" w:rsidRPr="00BA66F9" w:rsidRDefault="00BA66F9" w:rsidP="00427807">
            <w:pPr>
              <w:rPr>
                <w:i/>
                <w:color w:val="FF0000"/>
                <w:sz w:val="24"/>
                <w:szCs w:val="24"/>
              </w:rPr>
            </w:pPr>
            <w:r w:rsidRPr="00BA66F9">
              <w:rPr>
                <w:rFonts w:hint="eastAsia"/>
                <w:i/>
                <w:color w:val="FF0000"/>
                <w:sz w:val="24"/>
                <w:szCs w:val="24"/>
              </w:rPr>
              <w:t>浏览日志</w:t>
            </w:r>
          </w:p>
        </w:tc>
      </w:tr>
      <w:tr w:rsidR="00BA66F9" w:rsidRPr="00BA66F9" w14:paraId="232CED02" w14:textId="77777777" w:rsidTr="00D75CE2">
        <w:trPr>
          <w:trHeight w:val="585"/>
        </w:trPr>
        <w:tc>
          <w:tcPr>
            <w:tcW w:w="2449" w:type="dxa"/>
            <w:vMerge/>
            <w:shd w:val="clear" w:color="auto" w:fill="auto"/>
            <w:vAlign w:val="center"/>
          </w:tcPr>
          <w:p w14:paraId="3B027CAA" w14:textId="77777777" w:rsidR="00BA66F9" w:rsidRPr="00BA66F9" w:rsidRDefault="00BA66F9" w:rsidP="00427807">
            <w:pPr>
              <w:rPr>
                <w:i/>
                <w:color w:val="FF0000"/>
                <w:sz w:val="24"/>
                <w:szCs w:val="24"/>
              </w:rPr>
            </w:pPr>
          </w:p>
        </w:tc>
        <w:tc>
          <w:tcPr>
            <w:tcW w:w="2693" w:type="dxa"/>
            <w:vMerge w:val="restart"/>
            <w:shd w:val="clear" w:color="auto" w:fill="auto"/>
            <w:vAlign w:val="center"/>
          </w:tcPr>
          <w:p w14:paraId="6975484B" w14:textId="7A4BD201" w:rsidR="00BA66F9" w:rsidRPr="00BA66F9" w:rsidRDefault="00BA66F9" w:rsidP="00427807">
            <w:pPr>
              <w:rPr>
                <w:i/>
                <w:color w:val="FF0000"/>
                <w:sz w:val="24"/>
                <w:szCs w:val="24"/>
              </w:rPr>
            </w:pPr>
            <w:r w:rsidRPr="00BA66F9">
              <w:rPr>
                <w:i/>
                <w:color w:val="FF0000"/>
                <w:sz w:val="24"/>
                <w:szCs w:val="24"/>
              </w:rPr>
              <w:t>Pending List</w:t>
            </w:r>
          </w:p>
        </w:tc>
        <w:tc>
          <w:tcPr>
            <w:tcW w:w="2693" w:type="dxa"/>
            <w:shd w:val="clear" w:color="auto" w:fill="auto"/>
            <w:vAlign w:val="center"/>
          </w:tcPr>
          <w:p w14:paraId="53634A79" w14:textId="23B3B3E2" w:rsidR="00BA66F9" w:rsidRPr="00BA66F9" w:rsidRDefault="00BA66F9" w:rsidP="00427807">
            <w:pPr>
              <w:rPr>
                <w:i/>
                <w:color w:val="FF0000"/>
                <w:sz w:val="24"/>
                <w:szCs w:val="24"/>
              </w:rPr>
            </w:pPr>
            <w:r w:rsidRPr="00BA66F9">
              <w:rPr>
                <w:rFonts w:hint="eastAsia"/>
                <w:i/>
                <w:color w:val="FF0000"/>
                <w:sz w:val="24"/>
                <w:szCs w:val="24"/>
              </w:rPr>
              <w:t>浏览</w:t>
            </w:r>
            <w:r w:rsidRPr="00BA66F9">
              <w:rPr>
                <w:rFonts w:hint="eastAsia"/>
                <w:i/>
                <w:color w:val="FF0000"/>
                <w:sz w:val="24"/>
                <w:szCs w:val="24"/>
              </w:rPr>
              <w:t>INPUT</w:t>
            </w:r>
          </w:p>
        </w:tc>
      </w:tr>
      <w:tr w:rsidR="00BA66F9" w:rsidRPr="00BA66F9" w14:paraId="5CD64C25" w14:textId="77777777" w:rsidTr="00D75CE2">
        <w:trPr>
          <w:trHeight w:val="585"/>
        </w:trPr>
        <w:tc>
          <w:tcPr>
            <w:tcW w:w="2449" w:type="dxa"/>
            <w:vMerge/>
            <w:shd w:val="clear" w:color="auto" w:fill="auto"/>
            <w:vAlign w:val="center"/>
          </w:tcPr>
          <w:p w14:paraId="5C8E5151" w14:textId="77777777" w:rsidR="00BA66F9" w:rsidRPr="00BA66F9" w:rsidRDefault="00BA66F9" w:rsidP="00427807">
            <w:pPr>
              <w:rPr>
                <w:i/>
                <w:color w:val="FF0000"/>
                <w:sz w:val="24"/>
                <w:szCs w:val="24"/>
              </w:rPr>
            </w:pPr>
          </w:p>
        </w:tc>
        <w:tc>
          <w:tcPr>
            <w:tcW w:w="2693" w:type="dxa"/>
            <w:vMerge/>
            <w:shd w:val="clear" w:color="auto" w:fill="auto"/>
            <w:vAlign w:val="center"/>
          </w:tcPr>
          <w:p w14:paraId="5AD2780D" w14:textId="77777777" w:rsidR="00BA66F9" w:rsidRPr="00BA66F9" w:rsidRDefault="00BA66F9" w:rsidP="00427807">
            <w:pPr>
              <w:rPr>
                <w:i/>
                <w:color w:val="FF0000"/>
                <w:sz w:val="24"/>
                <w:szCs w:val="24"/>
              </w:rPr>
            </w:pPr>
          </w:p>
        </w:tc>
        <w:tc>
          <w:tcPr>
            <w:tcW w:w="2693" w:type="dxa"/>
            <w:shd w:val="clear" w:color="auto" w:fill="auto"/>
            <w:vAlign w:val="center"/>
          </w:tcPr>
          <w:p w14:paraId="62D5008C"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w:t>
            </w:r>
          </w:p>
          <w:p w14:paraId="2082F153"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#2</w:t>
            </w:r>
          </w:p>
          <w:p w14:paraId="5A70B74C"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#3</w:t>
            </w:r>
          </w:p>
          <w:p w14:paraId="3134B6A7"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#4</w:t>
            </w:r>
          </w:p>
          <w:p w14:paraId="4E4FE88D"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#5</w:t>
            </w:r>
          </w:p>
          <w:p w14:paraId="6A9958CA"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#6~#9</w:t>
            </w:r>
          </w:p>
          <w:p w14:paraId="57546C94" w14:textId="17F028FC"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#10</w:t>
            </w:r>
          </w:p>
        </w:tc>
      </w:tr>
      <w:tr w:rsidR="00BA66F9" w:rsidRPr="00BA66F9" w14:paraId="3BFD9C91" w14:textId="77777777" w:rsidTr="00D75CE2">
        <w:trPr>
          <w:trHeight w:val="585"/>
        </w:trPr>
        <w:tc>
          <w:tcPr>
            <w:tcW w:w="2449" w:type="dxa"/>
            <w:vMerge/>
            <w:shd w:val="clear" w:color="auto" w:fill="auto"/>
            <w:vAlign w:val="center"/>
          </w:tcPr>
          <w:p w14:paraId="02586574" w14:textId="77777777" w:rsidR="00BA66F9" w:rsidRPr="00BA66F9" w:rsidRDefault="00BA66F9" w:rsidP="00427807">
            <w:pPr>
              <w:rPr>
                <w:i/>
                <w:color w:val="FF0000"/>
                <w:sz w:val="24"/>
                <w:szCs w:val="24"/>
              </w:rPr>
            </w:pPr>
          </w:p>
        </w:tc>
        <w:tc>
          <w:tcPr>
            <w:tcW w:w="2693" w:type="dxa"/>
            <w:vMerge/>
            <w:shd w:val="clear" w:color="auto" w:fill="auto"/>
            <w:vAlign w:val="center"/>
          </w:tcPr>
          <w:p w14:paraId="1438B71C" w14:textId="77777777" w:rsidR="00BA66F9" w:rsidRPr="00BA66F9" w:rsidRDefault="00BA66F9" w:rsidP="00427807">
            <w:pPr>
              <w:rPr>
                <w:i/>
                <w:color w:val="FF0000"/>
                <w:sz w:val="24"/>
                <w:szCs w:val="24"/>
              </w:rPr>
            </w:pPr>
          </w:p>
        </w:tc>
        <w:tc>
          <w:tcPr>
            <w:tcW w:w="2693" w:type="dxa"/>
            <w:shd w:val="clear" w:color="auto" w:fill="auto"/>
            <w:vAlign w:val="center"/>
          </w:tcPr>
          <w:p w14:paraId="2C6BAC9B" w14:textId="77777777" w:rsidR="00BA66F9" w:rsidRPr="00BA66F9" w:rsidRDefault="00BA66F9" w:rsidP="00D75CE2">
            <w:pPr>
              <w:rPr>
                <w:i/>
                <w:color w:val="FF0000"/>
                <w:sz w:val="24"/>
                <w:szCs w:val="24"/>
              </w:rPr>
            </w:pPr>
            <w:r w:rsidRPr="00BA66F9">
              <w:rPr>
                <w:rFonts w:hint="eastAsia"/>
                <w:i/>
                <w:color w:val="FF0000"/>
                <w:sz w:val="24"/>
                <w:szCs w:val="24"/>
              </w:rPr>
              <w:t>上传文件</w:t>
            </w:r>
            <w:r w:rsidRPr="00BA66F9">
              <w:rPr>
                <w:rFonts w:hint="eastAsia"/>
                <w:i/>
                <w:color w:val="FF0000"/>
                <w:sz w:val="24"/>
                <w:szCs w:val="24"/>
              </w:rPr>
              <w:t xml:space="preserve">          </w:t>
            </w:r>
          </w:p>
          <w:p w14:paraId="39C979F8" w14:textId="77777777" w:rsidR="00BA66F9" w:rsidRPr="00BA66F9" w:rsidRDefault="00BA66F9" w:rsidP="00D75CE2">
            <w:pPr>
              <w:rPr>
                <w:i/>
                <w:color w:val="FF0000"/>
                <w:sz w:val="24"/>
                <w:szCs w:val="24"/>
              </w:rPr>
            </w:pPr>
            <w:r w:rsidRPr="00BA66F9">
              <w:rPr>
                <w:rFonts w:hint="eastAsia"/>
                <w:i/>
                <w:color w:val="FF0000"/>
                <w:sz w:val="24"/>
                <w:szCs w:val="24"/>
              </w:rPr>
              <w:t>下载文件</w:t>
            </w:r>
          </w:p>
          <w:p w14:paraId="5ED567D7" w14:textId="0158F9C3" w:rsidR="00BA66F9" w:rsidRPr="00BA66F9" w:rsidRDefault="00BA66F9" w:rsidP="00D75CE2">
            <w:pPr>
              <w:rPr>
                <w:i/>
                <w:color w:val="FF0000"/>
                <w:sz w:val="24"/>
                <w:szCs w:val="24"/>
              </w:rPr>
            </w:pPr>
            <w:r w:rsidRPr="00BA66F9">
              <w:rPr>
                <w:rFonts w:hint="eastAsia"/>
                <w:i/>
                <w:color w:val="FF0000"/>
                <w:sz w:val="24"/>
                <w:szCs w:val="24"/>
              </w:rPr>
              <w:t>浏览文件</w:t>
            </w:r>
          </w:p>
        </w:tc>
      </w:tr>
      <w:tr w:rsidR="00BA66F9" w:rsidRPr="00BA66F9" w14:paraId="56BB4B3E" w14:textId="77777777" w:rsidTr="00D75CE2">
        <w:trPr>
          <w:trHeight w:val="585"/>
        </w:trPr>
        <w:tc>
          <w:tcPr>
            <w:tcW w:w="2449" w:type="dxa"/>
            <w:vMerge/>
            <w:shd w:val="clear" w:color="auto" w:fill="auto"/>
            <w:vAlign w:val="center"/>
          </w:tcPr>
          <w:p w14:paraId="0ADCCAE3" w14:textId="77777777" w:rsidR="00BA66F9" w:rsidRPr="00BA66F9" w:rsidRDefault="00BA66F9" w:rsidP="00427807">
            <w:pPr>
              <w:rPr>
                <w:i/>
                <w:color w:val="FF0000"/>
                <w:sz w:val="24"/>
                <w:szCs w:val="24"/>
              </w:rPr>
            </w:pPr>
          </w:p>
        </w:tc>
        <w:tc>
          <w:tcPr>
            <w:tcW w:w="2693" w:type="dxa"/>
            <w:vMerge/>
            <w:shd w:val="clear" w:color="auto" w:fill="auto"/>
            <w:vAlign w:val="center"/>
          </w:tcPr>
          <w:p w14:paraId="5360299A" w14:textId="77777777" w:rsidR="00BA66F9" w:rsidRPr="00BA66F9" w:rsidRDefault="00BA66F9" w:rsidP="00427807">
            <w:pPr>
              <w:rPr>
                <w:i/>
                <w:color w:val="FF0000"/>
                <w:sz w:val="24"/>
                <w:szCs w:val="24"/>
              </w:rPr>
            </w:pPr>
          </w:p>
        </w:tc>
        <w:tc>
          <w:tcPr>
            <w:tcW w:w="2693" w:type="dxa"/>
            <w:shd w:val="clear" w:color="auto" w:fill="auto"/>
            <w:vAlign w:val="center"/>
          </w:tcPr>
          <w:p w14:paraId="2B28C932" w14:textId="4EA711AD" w:rsidR="00BA66F9" w:rsidRPr="00BA66F9" w:rsidRDefault="00BA66F9" w:rsidP="00D75CE2">
            <w:pPr>
              <w:rPr>
                <w:i/>
                <w:color w:val="FF0000"/>
                <w:sz w:val="24"/>
                <w:szCs w:val="24"/>
              </w:rPr>
            </w:pPr>
            <w:r w:rsidRPr="00BA66F9">
              <w:rPr>
                <w:rFonts w:hint="eastAsia"/>
                <w:i/>
                <w:color w:val="FF0000"/>
                <w:sz w:val="24"/>
                <w:szCs w:val="24"/>
              </w:rPr>
              <w:t>浏览日志</w:t>
            </w:r>
          </w:p>
        </w:tc>
      </w:tr>
      <w:tr w:rsidR="00BA66F9" w:rsidRPr="00BA66F9" w14:paraId="62E6F58C" w14:textId="77777777" w:rsidTr="00D75CE2">
        <w:trPr>
          <w:trHeight w:val="585"/>
        </w:trPr>
        <w:tc>
          <w:tcPr>
            <w:tcW w:w="2449" w:type="dxa"/>
            <w:vMerge/>
            <w:shd w:val="clear" w:color="auto" w:fill="auto"/>
            <w:vAlign w:val="center"/>
          </w:tcPr>
          <w:p w14:paraId="18462584" w14:textId="77777777" w:rsidR="00BA66F9" w:rsidRPr="00BA66F9" w:rsidRDefault="00BA66F9" w:rsidP="00427807">
            <w:pPr>
              <w:rPr>
                <w:i/>
                <w:color w:val="FF0000"/>
                <w:sz w:val="24"/>
                <w:szCs w:val="24"/>
              </w:rPr>
            </w:pPr>
          </w:p>
        </w:tc>
        <w:tc>
          <w:tcPr>
            <w:tcW w:w="2693" w:type="dxa"/>
            <w:vMerge w:val="restart"/>
            <w:shd w:val="clear" w:color="auto" w:fill="auto"/>
            <w:vAlign w:val="center"/>
          </w:tcPr>
          <w:p w14:paraId="5619E6BC" w14:textId="4684E185" w:rsidR="00BA66F9" w:rsidRPr="00BA66F9" w:rsidRDefault="00BA66F9" w:rsidP="00427807">
            <w:pPr>
              <w:rPr>
                <w:i/>
                <w:color w:val="FF0000"/>
                <w:sz w:val="24"/>
                <w:szCs w:val="24"/>
              </w:rPr>
            </w:pPr>
            <w:r w:rsidRPr="00BA66F9">
              <w:rPr>
                <w:i/>
                <w:color w:val="FF0000"/>
                <w:sz w:val="24"/>
                <w:szCs w:val="24"/>
              </w:rPr>
              <w:t>Pending List</w:t>
            </w:r>
          </w:p>
        </w:tc>
        <w:tc>
          <w:tcPr>
            <w:tcW w:w="2693" w:type="dxa"/>
            <w:shd w:val="clear" w:color="auto" w:fill="auto"/>
            <w:vAlign w:val="center"/>
          </w:tcPr>
          <w:p w14:paraId="3AB59376" w14:textId="691B6C32"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INPUT</w:t>
            </w:r>
          </w:p>
        </w:tc>
      </w:tr>
      <w:tr w:rsidR="00BA66F9" w:rsidRPr="00BA66F9" w14:paraId="7B163C82" w14:textId="77777777" w:rsidTr="00D75CE2">
        <w:trPr>
          <w:trHeight w:val="585"/>
        </w:trPr>
        <w:tc>
          <w:tcPr>
            <w:tcW w:w="2449" w:type="dxa"/>
            <w:vMerge/>
            <w:shd w:val="clear" w:color="auto" w:fill="auto"/>
            <w:vAlign w:val="center"/>
          </w:tcPr>
          <w:p w14:paraId="74F518FA" w14:textId="77777777" w:rsidR="00BA66F9" w:rsidRPr="00BA66F9" w:rsidRDefault="00BA66F9" w:rsidP="00427807">
            <w:pPr>
              <w:rPr>
                <w:i/>
                <w:color w:val="FF0000"/>
                <w:sz w:val="24"/>
                <w:szCs w:val="24"/>
              </w:rPr>
            </w:pPr>
          </w:p>
        </w:tc>
        <w:tc>
          <w:tcPr>
            <w:tcW w:w="2693" w:type="dxa"/>
            <w:vMerge/>
            <w:shd w:val="clear" w:color="auto" w:fill="auto"/>
            <w:vAlign w:val="center"/>
          </w:tcPr>
          <w:p w14:paraId="79CC2EF2" w14:textId="77777777" w:rsidR="00BA66F9" w:rsidRPr="00BA66F9" w:rsidRDefault="00BA66F9" w:rsidP="00427807">
            <w:pPr>
              <w:rPr>
                <w:i/>
                <w:color w:val="FF0000"/>
                <w:sz w:val="24"/>
                <w:szCs w:val="24"/>
              </w:rPr>
            </w:pPr>
          </w:p>
        </w:tc>
        <w:tc>
          <w:tcPr>
            <w:tcW w:w="2693" w:type="dxa"/>
            <w:shd w:val="clear" w:color="auto" w:fill="auto"/>
            <w:vAlign w:val="center"/>
          </w:tcPr>
          <w:p w14:paraId="39CEFA6B"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w:t>
            </w:r>
          </w:p>
          <w:p w14:paraId="5469AA5E"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#2</w:t>
            </w:r>
          </w:p>
          <w:p w14:paraId="74B9CDA2"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#3</w:t>
            </w:r>
          </w:p>
          <w:p w14:paraId="1712B8DD"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#4</w:t>
            </w:r>
          </w:p>
          <w:p w14:paraId="444AB740"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#5</w:t>
            </w:r>
          </w:p>
          <w:p w14:paraId="0164D83D" w14:textId="77777777"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#6~#9</w:t>
            </w:r>
          </w:p>
          <w:p w14:paraId="2931EB22" w14:textId="14C8424D" w:rsidR="00BA66F9" w:rsidRPr="00BA66F9" w:rsidRDefault="00BA66F9" w:rsidP="00D75CE2">
            <w:pPr>
              <w:rPr>
                <w:i/>
                <w:color w:val="FF0000"/>
                <w:sz w:val="24"/>
                <w:szCs w:val="24"/>
              </w:rPr>
            </w:pPr>
            <w:r w:rsidRPr="00BA66F9">
              <w:rPr>
                <w:rFonts w:hint="eastAsia"/>
                <w:i/>
                <w:color w:val="FF0000"/>
                <w:sz w:val="24"/>
                <w:szCs w:val="24"/>
              </w:rPr>
              <w:t>浏览</w:t>
            </w:r>
            <w:r w:rsidRPr="00BA66F9">
              <w:rPr>
                <w:rFonts w:hint="eastAsia"/>
                <w:i/>
                <w:color w:val="FF0000"/>
                <w:sz w:val="24"/>
                <w:szCs w:val="24"/>
              </w:rPr>
              <w:t xml:space="preserve"> #10</w:t>
            </w:r>
          </w:p>
        </w:tc>
      </w:tr>
      <w:tr w:rsidR="00BA66F9" w:rsidRPr="00BA66F9" w14:paraId="6D08B65D" w14:textId="77777777" w:rsidTr="00D75CE2">
        <w:trPr>
          <w:trHeight w:val="585"/>
        </w:trPr>
        <w:tc>
          <w:tcPr>
            <w:tcW w:w="2449" w:type="dxa"/>
            <w:vMerge/>
            <w:shd w:val="clear" w:color="auto" w:fill="auto"/>
            <w:vAlign w:val="center"/>
          </w:tcPr>
          <w:p w14:paraId="099FE2E4" w14:textId="77777777" w:rsidR="00BA66F9" w:rsidRPr="00BA66F9" w:rsidRDefault="00BA66F9" w:rsidP="00427807">
            <w:pPr>
              <w:rPr>
                <w:i/>
                <w:color w:val="FF0000"/>
                <w:sz w:val="24"/>
                <w:szCs w:val="24"/>
              </w:rPr>
            </w:pPr>
          </w:p>
        </w:tc>
        <w:tc>
          <w:tcPr>
            <w:tcW w:w="2693" w:type="dxa"/>
            <w:vMerge/>
            <w:shd w:val="clear" w:color="auto" w:fill="auto"/>
            <w:vAlign w:val="center"/>
          </w:tcPr>
          <w:p w14:paraId="55CFF980" w14:textId="77777777" w:rsidR="00BA66F9" w:rsidRPr="00BA66F9" w:rsidRDefault="00BA66F9" w:rsidP="00427807">
            <w:pPr>
              <w:rPr>
                <w:i/>
                <w:color w:val="FF0000"/>
                <w:sz w:val="24"/>
                <w:szCs w:val="24"/>
              </w:rPr>
            </w:pPr>
          </w:p>
        </w:tc>
        <w:tc>
          <w:tcPr>
            <w:tcW w:w="2693" w:type="dxa"/>
            <w:shd w:val="clear" w:color="auto" w:fill="auto"/>
            <w:vAlign w:val="center"/>
          </w:tcPr>
          <w:p w14:paraId="1BAAADC3" w14:textId="77777777" w:rsidR="00BA66F9" w:rsidRPr="00BA66F9" w:rsidRDefault="00BA66F9" w:rsidP="00D75CE2">
            <w:pPr>
              <w:rPr>
                <w:i/>
                <w:color w:val="FF0000"/>
                <w:sz w:val="24"/>
                <w:szCs w:val="24"/>
              </w:rPr>
            </w:pPr>
            <w:r w:rsidRPr="00BA66F9">
              <w:rPr>
                <w:rFonts w:hint="eastAsia"/>
                <w:i/>
                <w:color w:val="FF0000"/>
                <w:sz w:val="24"/>
                <w:szCs w:val="24"/>
              </w:rPr>
              <w:t>上传文件</w:t>
            </w:r>
            <w:r w:rsidRPr="00BA66F9">
              <w:rPr>
                <w:rFonts w:hint="eastAsia"/>
                <w:i/>
                <w:color w:val="FF0000"/>
                <w:sz w:val="24"/>
                <w:szCs w:val="24"/>
              </w:rPr>
              <w:t xml:space="preserve">          </w:t>
            </w:r>
          </w:p>
          <w:p w14:paraId="7DD8CE01" w14:textId="77777777" w:rsidR="00BA66F9" w:rsidRPr="00BA66F9" w:rsidRDefault="00BA66F9" w:rsidP="00D75CE2">
            <w:pPr>
              <w:rPr>
                <w:i/>
                <w:color w:val="FF0000"/>
                <w:sz w:val="24"/>
                <w:szCs w:val="24"/>
              </w:rPr>
            </w:pPr>
            <w:r w:rsidRPr="00BA66F9">
              <w:rPr>
                <w:rFonts w:hint="eastAsia"/>
                <w:i/>
                <w:color w:val="FF0000"/>
                <w:sz w:val="24"/>
                <w:szCs w:val="24"/>
              </w:rPr>
              <w:t>下载文件</w:t>
            </w:r>
          </w:p>
          <w:p w14:paraId="26A397F1" w14:textId="0163F71A" w:rsidR="00BA66F9" w:rsidRPr="00BA66F9" w:rsidRDefault="00BA66F9" w:rsidP="00D75CE2">
            <w:pPr>
              <w:rPr>
                <w:i/>
                <w:color w:val="FF0000"/>
                <w:sz w:val="24"/>
                <w:szCs w:val="24"/>
              </w:rPr>
            </w:pPr>
            <w:r w:rsidRPr="00BA66F9">
              <w:rPr>
                <w:rFonts w:hint="eastAsia"/>
                <w:i/>
                <w:color w:val="FF0000"/>
                <w:sz w:val="24"/>
                <w:szCs w:val="24"/>
              </w:rPr>
              <w:t>浏览文件</w:t>
            </w:r>
          </w:p>
        </w:tc>
      </w:tr>
      <w:tr w:rsidR="00BA66F9" w:rsidRPr="00BA66F9" w14:paraId="6A00D140" w14:textId="77777777" w:rsidTr="00D75CE2">
        <w:trPr>
          <w:trHeight w:val="585"/>
        </w:trPr>
        <w:tc>
          <w:tcPr>
            <w:tcW w:w="2449" w:type="dxa"/>
            <w:vMerge/>
            <w:shd w:val="clear" w:color="auto" w:fill="auto"/>
            <w:vAlign w:val="center"/>
          </w:tcPr>
          <w:p w14:paraId="404FA560" w14:textId="77777777" w:rsidR="00BA66F9" w:rsidRPr="00BA66F9" w:rsidRDefault="00BA66F9" w:rsidP="00427807">
            <w:pPr>
              <w:rPr>
                <w:i/>
                <w:color w:val="FF0000"/>
                <w:sz w:val="24"/>
                <w:szCs w:val="24"/>
              </w:rPr>
            </w:pPr>
          </w:p>
        </w:tc>
        <w:tc>
          <w:tcPr>
            <w:tcW w:w="2693" w:type="dxa"/>
            <w:vMerge/>
            <w:shd w:val="clear" w:color="auto" w:fill="auto"/>
            <w:vAlign w:val="center"/>
          </w:tcPr>
          <w:p w14:paraId="4A8820E7" w14:textId="77777777" w:rsidR="00BA66F9" w:rsidRPr="00BA66F9" w:rsidRDefault="00BA66F9" w:rsidP="00427807">
            <w:pPr>
              <w:rPr>
                <w:i/>
                <w:color w:val="FF0000"/>
                <w:sz w:val="24"/>
                <w:szCs w:val="24"/>
              </w:rPr>
            </w:pPr>
          </w:p>
        </w:tc>
        <w:tc>
          <w:tcPr>
            <w:tcW w:w="2693" w:type="dxa"/>
            <w:shd w:val="clear" w:color="auto" w:fill="auto"/>
            <w:vAlign w:val="center"/>
          </w:tcPr>
          <w:p w14:paraId="63630D44" w14:textId="54005D92" w:rsidR="00BA66F9" w:rsidRPr="00BA66F9" w:rsidRDefault="00BA66F9" w:rsidP="00D75CE2">
            <w:pPr>
              <w:rPr>
                <w:i/>
                <w:color w:val="FF0000"/>
                <w:sz w:val="24"/>
                <w:szCs w:val="24"/>
              </w:rPr>
            </w:pPr>
            <w:r w:rsidRPr="00BA66F9">
              <w:rPr>
                <w:rFonts w:hint="eastAsia"/>
                <w:i/>
                <w:color w:val="FF0000"/>
                <w:sz w:val="24"/>
                <w:szCs w:val="24"/>
              </w:rPr>
              <w:t>浏览日志</w:t>
            </w:r>
          </w:p>
        </w:tc>
      </w:tr>
      <w:tr w:rsidR="00BA66F9" w:rsidRPr="00BA66F9" w14:paraId="30F2850C" w14:textId="77777777" w:rsidTr="00D75CE2">
        <w:trPr>
          <w:trHeight w:val="585"/>
        </w:trPr>
        <w:tc>
          <w:tcPr>
            <w:tcW w:w="2449" w:type="dxa"/>
            <w:vMerge w:val="restart"/>
            <w:shd w:val="clear" w:color="auto" w:fill="auto"/>
            <w:vAlign w:val="center"/>
          </w:tcPr>
          <w:p w14:paraId="3AC8FC63" w14:textId="20CA8E65" w:rsidR="00BA66F9" w:rsidRPr="00BA66F9" w:rsidRDefault="00BA66F9" w:rsidP="00427807">
            <w:pPr>
              <w:rPr>
                <w:i/>
                <w:color w:val="FF0000"/>
                <w:sz w:val="24"/>
                <w:szCs w:val="24"/>
              </w:rPr>
            </w:pPr>
            <w:r w:rsidRPr="00BA66F9">
              <w:rPr>
                <w:i/>
                <w:color w:val="FF0000"/>
                <w:sz w:val="24"/>
                <w:szCs w:val="24"/>
              </w:rPr>
              <w:lastRenderedPageBreak/>
              <w:t>Admin Management</w:t>
            </w:r>
          </w:p>
        </w:tc>
        <w:tc>
          <w:tcPr>
            <w:tcW w:w="2693" w:type="dxa"/>
            <w:shd w:val="clear" w:color="auto" w:fill="auto"/>
            <w:vAlign w:val="center"/>
          </w:tcPr>
          <w:p w14:paraId="4B872D1E" w14:textId="7D0C36F4" w:rsidR="00BA66F9" w:rsidRPr="00BA66F9" w:rsidRDefault="00BA66F9" w:rsidP="00427807">
            <w:pPr>
              <w:rPr>
                <w:i/>
                <w:color w:val="FF0000"/>
                <w:sz w:val="24"/>
                <w:szCs w:val="24"/>
              </w:rPr>
            </w:pPr>
            <w:r w:rsidRPr="00BA66F9">
              <w:rPr>
                <w:i/>
                <w:color w:val="FF0000"/>
                <w:sz w:val="24"/>
                <w:szCs w:val="24"/>
              </w:rPr>
              <w:t>List of sanctions countries</w:t>
            </w:r>
          </w:p>
        </w:tc>
        <w:tc>
          <w:tcPr>
            <w:tcW w:w="2693" w:type="dxa"/>
            <w:shd w:val="clear" w:color="auto" w:fill="auto"/>
            <w:vAlign w:val="center"/>
          </w:tcPr>
          <w:p w14:paraId="12288D4C" w14:textId="77777777" w:rsidR="00BA66F9" w:rsidRPr="00BA66F9" w:rsidRDefault="00BA66F9" w:rsidP="00D75CE2">
            <w:pPr>
              <w:rPr>
                <w:i/>
                <w:color w:val="FF0000"/>
                <w:sz w:val="24"/>
                <w:szCs w:val="24"/>
              </w:rPr>
            </w:pPr>
            <w:r w:rsidRPr="00BA66F9">
              <w:rPr>
                <w:rFonts w:hint="eastAsia"/>
                <w:i/>
                <w:color w:val="FF0000"/>
                <w:sz w:val="24"/>
                <w:szCs w:val="24"/>
              </w:rPr>
              <w:t>编辑</w:t>
            </w:r>
          </w:p>
          <w:p w14:paraId="5B6D41D5" w14:textId="77777777" w:rsidR="00BA66F9" w:rsidRPr="00BA66F9" w:rsidRDefault="00BA66F9" w:rsidP="00D75CE2">
            <w:pPr>
              <w:rPr>
                <w:i/>
                <w:color w:val="FF0000"/>
                <w:sz w:val="24"/>
                <w:szCs w:val="24"/>
              </w:rPr>
            </w:pPr>
            <w:r w:rsidRPr="00BA66F9">
              <w:rPr>
                <w:rFonts w:hint="eastAsia"/>
                <w:i/>
                <w:color w:val="FF0000"/>
                <w:sz w:val="24"/>
                <w:szCs w:val="24"/>
              </w:rPr>
              <w:t>删除</w:t>
            </w:r>
          </w:p>
          <w:p w14:paraId="1BDAB8DC" w14:textId="54C87775" w:rsidR="00BA66F9" w:rsidRPr="00BA66F9" w:rsidRDefault="00BA66F9" w:rsidP="00D75CE2">
            <w:pPr>
              <w:rPr>
                <w:i/>
                <w:color w:val="FF0000"/>
                <w:sz w:val="24"/>
                <w:szCs w:val="24"/>
              </w:rPr>
            </w:pPr>
            <w:r w:rsidRPr="00BA66F9">
              <w:rPr>
                <w:rFonts w:hint="eastAsia"/>
                <w:i/>
                <w:color w:val="FF0000"/>
                <w:sz w:val="24"/>
                <w:szCs w:val="24"/>
              </w:rPr>
              <w:t>新增</w:t>
            </w:r>
          </w:p>
        </w:tc>
      </w:tr>
      <w:tr w:rsidR="00BA66F9" w:rsidRPr="00BA66F9" w14:paraId="47404F37" w14:textId="77777777" w:rsidTr="00D75CE2">
        <w:trPr>
          <w:trHeight w:val="585"/>
        </w:trPr>
        <w:tc>
          <w:tcPr>
            <w:tcW w:w="2449" w:type="dxa"/>
            <w:vMerge/>
            <w:shd w:val="clear" w:color="auto" w:fill="auto"/>
            <w:vAlign w:val="center"/>
          </w:tcPr>
          <w:p w14:paraId="5CCF071D" w14:textId="145FA879" w:rsidR="00BA66F9" w:rsidRPr="00BA66F9" w:rsidRDefault="00BA66F9" w:rsidP="00427807">
            <w:pPr>
              <w:rPr>
                <w:i/>
                <w:color w:val="FF0000"/>
                <w:sz w:val="24"/>
                <w:szCs w:val="24"/>
              </w:rPr>
            </w:pPr>
          </w:p>
        </w:tc>
        <w:tc>
          <w:tcPr>
            <w:tcW w:w="2693" w:type="dxa"/>
            <w:shd w:val="clear" w:color="auto" w:fill="auto"/>
            <w:vAlign w:val="center"/>
          </w:tcPr>
          <w:p w14:paraId="0D50D355" w14:textId="7D28228B" w:rsidR="00BA66F9" w:rsidRPr="00BA66F9" w:rsidRDefault="00BA66F9" w:rsidP="00427807">
            <w:pPr>
              <w:rPr>
                <w:i/>
                <w:color w:val="FF0000"/>
                <w:sz w:val="24"/>
                <w:szCs w:val="24"/>
              </w:rPr>
            </w:pPr>
            <w:r w:rsidRPr="00BA66F9">
              <w:rPr>
                <w:i/>
                <w:color w:val="FF0000"/>
                <w:sz w:val="24"/>
                <w:szCs w:val="24"/>
              </w:rPr>
              <w:t>Common Tax Havens</w:t>
            </w:r>
          </w:p>
        </w:tc>
        <w:tc>
          <w:tcPr>
            <w:tcW w:w="2693" w:type="dxa"/>
            <w:shd w:val="clear" w:color="auto" w:fill="auto"/>
            <w:vAlign w:val="center"/>
          </w:tcPr>
          <w:p w14:paraId="211E7028" w14:textId="77777777" w:rsidR="00BA66F9" w:rsidRPr="00BA66F9" w:rsidRDefault="00BA66F9" w:rsidP="00BA66F9">
            <w:pPr>
              <w:rPr>
                <w:i/>
                <w:color w:val="FF0000"/>
                <w:sz w:val="24"/>
                <w:szCs w:val="24"/>
              </w:rPr>
            </w:pPr>
            <w:r w:rsidRPr="00BA66F9">
              <w:rPr>
                <w:rFonts w:hint="eastAsia"/>
                <w:i/>
                <w:color w:val="FF0000"/>
                <w:sz w:val="24"/>
                <w:szCs w:val="24"/>
              </w:rPr>
              <w:t>编辑</w:t>
            </w:r>
          </w:p>
          <w:p w14:paraId="27C170FF" w14:textId="77777777" w:rsidR="00BA66F9" w:rsidRPr="00BA66F9" w:rsidRDefault="00BA66F9" w:rsidP="00BA66F9">
            <w:pPr>
              <w:rPr>
                <w:i/>
                <w:color w:val="FF0000"/>
                <w:sz w:val="24"/>
                <w:szCs w:val="24"/>
              </w:rPr>
            </w:pPr>
            <w:r w:rsidRPr="00BA66F9">
              <w:rPr>
                <w:rFonts w:hint="eastAsia"/>
                <w:i/>
                <w:color w:val="FF0000"/>
                <w:sz w:val="24"/>
                <w:szCs w:val="24"/>
              </w:rPr>
              <w:t>删除</w:t>
            </w:r>
          </w:p>
          <w:p w14:paraId="70C817A7" w14:textId="43189E89" w:rsidR="00BA66F9" w:rsidRPr="00BA66F9" w:rsidRDefault="00BA66F9" w:rsidP="00BA66F9">
            <w:pPr>
              <w:rPr>
                <w:i/>
                <w:color w:val="FF0000"/>
                <w:sz w:val="24"/>
                <w:szCs w:val="24"/>
              </w:rPr>
            </w:pPr>
            <w:r w:rsidRPr="00BA66F9">
              <w:rPr>
                <w:rFonts w:hint="eastAsia"/>
                <w:i/>
                <w:color w:val="FF0000"/>
                <w:sz w:val="24"/>
                <w:szCs w:val="24"/>
              </w:rPr>
              <w:t>新增</w:t>
            </w:r>
          </w:p>
        </w:tc>
      </w:tr>
      <w:tr w:rsidR="00BA66F9" w:rsidRPr="00BA66F9" w14:paraId="112A24C3" w14:textId="77777777" w:rsidTr="00D75CE2">
        <w:trPr>
          <w:trHeight w:val="585"/>
        </w:trPr>
        <w:tc>
          <w:tcPr>
            <w:tcW w:w="2449" w:type="dxa"/>
            <w:vMerge/>
            <w:shd w:val="clear" w:color="auto" w:fill="auto"/>
            <w:vAlign w:val="center"/>
          </w:tcPr>
          <w:p w14:paraId="05E6CF03" w14:textId="77777777" w:rsidR="00BA66F9" w:rsidRPr="00BA66F9" w:rsidRDefault="00BA66F9" w:rsidP="00427807">
            <w:pPr>
              <w:rPr>
                <w:i/>
                <w:color w:val="FF0000"/>
                <w:sz w:val="24"/>
                <w:szCs w:val="24"/>
              </w:rPr>
            </w:pPr>
          </w:p>
        </w:tc>
        <w:tc>
          <w:tcPr>
            <w:tcW w:w="2693" w:type="dxa"/>
            <w:shd w:val="clear" w:color="auto" w:fill="auto"/>
            <w:vAlign w:val="center"/>
          </w:tcPr>
          <w:p w14:paraId="02A05DC4" w14:textId="6886A447" w:rsidR="00BA66F9" w:rsidRPr="00BA66F9" w:rsidRDefault="00BA66F9" w:rsidP="00427807">
            <w:pPr>
              <w:rPr>
                <w:i/>
                <w:color w:val="FF0000"/>
                <w:sz w:val="24"/>
                <w:szCs w:val="24"/>
              </w:rPr>
            </w:pPr>
            <w:r w:rsidRPr="00BA66F9">
              <w:rPr>
                <w:i/>
                <w:color w:val="FF0000"/>
                <w:sz w:val="24"/>
                <w:szCs w:val="24"/>
              </w:rPr>
              <w:t>Company name suffix list</w:t>
            </w:r>
          </w:p>
        </w:tc>
        <w:tc>
          <w:tcPr>
            <w:tcW w:w="2693" w:type="dxa"/>
            <w:shd w:val="clear" w:color="auto" w:fill="auto"/>
            <w:vAlign w:val="center"/>
          </w:tcPr>
          <w:p w14:paraId="496A271E" w14:textId="77777777" w:rsidR="00BA66F9" w:rsidRPr="00BA66F9" w:rsidRDefault="00BA66F9" w:rsidP="00BA66F9">
            <w:pPr>
              <w:rPr>
                <w:i/>
                <w:color w:val="FF0000"/>
                <w:sz w:val="24"/>
                <w:szCs w:val="24"/>
              </w:rPr>
            </w:pPr>
            <w:r w:rsidRPr="00BA66F9">
              <w:rPr>
                <w:rFonts w:hint="eastAsia"/>
                <w:i/>
                <w:color w:val="FF0000"/>
                <w:sz w:val="24"/>
                <w:szCs w:val="24"/>
              </w:rPr>
              <w:t>编辑</w:t>
            </w:r>
          </w:p>
          <w:p w14:paraId="086B74C1" w14:textId="77777777" w:rsidR="00BA66F9" w:rsidRPr="00BA66F9" w:rsidRDefault="00BA66F9" w:rsidP="00BA66F9">
            <w:pPr>
              <w:rPr>
                <w:i/>
                <w:color w:val="FF0000"/>
                <w:sz w:val="24"/>
                <w:szCs w:val="24"/>
              </w:rPr>
            </w:pPr>
            <w:r w:rsidRPr="00BA66F9">
              <w:rPr>
                <w:rFonts w:hint="eastAsia"/>
                <w:i/>
                <w:color w:val="FF0000"/>
                <w:sz w:val="24"/>
                <w:szCs w:val="24"/>
              </w:rPr>
              <w:t>删除</w:t>
            </w:r>
          </w:p>
          <w:p w14:paraId="5D39E59A" w14:textId="1D6AD533" w:rsidR="00BA66F9" w:rsidRPr="00BA66F9" w:rsidRDefault="00BA66F9" w:rsidP="00BA66F9">
            <w:pPr>
              <w:rPr>
                <w:i/>
                <w:color w:val="FF0000"/>
                <w:sz w:val="24"/>
                <w:szCs w:val="24"/>
              </w:rPr>
            </w:pPr>
            <w:r w:rsidRPr="00BA66F9">
              <w:rPr>
                <w:rFonts w:hint="eastAsia"/>
                <w:i/>
                <w:color w:val="FF0000"/>
                <w:sz w:val="24"/>
                <w:szCs w:val="24"/>
              </w:rPr>
              <w:t>新增</w:t>
            </w:r>
          </w:p>
        </w:tc>
      </w:tr>
      <w:tr w:rsidR="00BA66F9" w:rsidRPr="00BA66F9" w14:paraId="6A6DC0A6" w14:textId="77777777" w:rsidTr="00D75CE2">
        <w:trPr>
          <w:trHeight w:val="585"/>
        </w:trPr>
        <w:tc>
          <w:tcPr>
            <w:tcW w:w="2449" w:type="dxa"/>
            <w:vMerge/>
            <w:shd w:val="clear" w:color="auto" w:fill="auto"/>
            <w:vAlign w:val="center"/>
          </w:tcPr>
          <w:p w14:paraId="287A5886" w14:textId="77777777" w:rsidR="00BA66F9" w:rsidRPr="00BA66F9" w:rsidRDefault="00BA66F9" w:rsidP="00427807">
            <w:pPr>
              <w:rPr>
                <w:i/>
                <w:color w:val="FF0000"/>
                <w:sz w:val="24"/>
                <w:szCs w:val="24"/>
              </w:rPr>
            </w:pPr>
          </w:p>
        </w:tc>
        <w:tc>
          <w:tcPr>
            <w:tcW w:w="2693" w:type="dxa"/>
            <w:shd w:val="clear" w:color="auto" w:fill="auto"/>
            <w:vAlign w:val="center"/>
          </w:tcPr>
          <w:p w14:paraId="78A2E1A6" w14:textId="1A71872A" w:rsidR="00BA66F9" w:rsidRPr="00BA66F9" w:rsidRDefault="00BA66F9" w:rsidP="00427807">
            <w:pPr>
              <w:rPr>
                <w:i/>
                <w:color w:val="FF0000"/>
                <w:sz w:val="24"/>
                <w:szCs w:val="24"/>
              </w:rPr>
            </w:pPr>
            <w:r w:rsidRPr="00BA66F9">
              <w:rPr>
                <w:i/>
                <w:color w:val="FF0000"/>
                <w:sz w:val="24"/>
                <w:szCs w:val="24"/>
              </w:rPr>
              <w:t>Top 10 Exports</w:t>
            </w:r>
          </w:p>
        </w:tc>
        <w:tc>
          <w:tcPr>
            <w:tcW w:w="2693" w:type="dxa"/>
            <w:shd w:val="clear" w:color="auto" w:fill="auto"/>
            <w:vAlign w:val="center"/>
          </w:tcPr>
          <w:p w14:paraId="58D8AE29" w14:textId="77777777" w:rsidR="00BA66F9" w:rsidRPr="00BA66F9" w:rsidRDefault="00BA66F9" w:rsidP="00BA66F9">
            <w:pPr>
              <w:rPr>
                <w:i/>
                <w:color w:val="FF0000"/>
                <w:sz w:val="24"/>
                <w:szCs w:val="24"/>
              </w:rPr>
            </w:pPr>
            <w:r w:rsidRPr="00BA66F9">
              <w:rPr>
                <w:rFonts w:hint="eastAsia"/>
                <w:i/>
                <w:color w:val="FF0000"/>
                <w:sz w:val="24"/>
                <w:szCs w:val="24"/>
              </w:rPr>
              <w:t>编辑</w:t>
            </w:r>
          </w:p>
          <w:p w14:paraId="0B9E40BA" w14:textId="77777777" w:rsidR="00BA66F9" w:rsidRPr="00BA66F9" w:rsidRDefault="00BA66F9" w:rsidP="00BA66F9">
            <w:pPr>
              <w:rPr>
                <w:i/>
                <w:color w:val="FF0000"/>
                <w:sz w:val="24"/>
                <w:szCs w:val="24"/>
              </w:rPr>
            </w:pPr>
            <w:r w:rsidRPr="00BA66F9">
              <w:rPr>
                <w:rFonts w:hint="eastAsia"/>
                <w:i/>
                <w:color w:val="FF0000"/>
                <w:sz w:val="24"/>
                <w:szCs w:val="24"/>
              </w:rPr>
              <w:t>删除</w:t>
            </w:r>
          </w:p>
          <w:p w14:paraId="1BB784C9" w14:textId="5125CD47" w:rsidR="00BA66F9" w:rsidRPr="00BA66F9" w:rsidRDefault="00BA66F9" w:rsidP="00BA66F9">
            <w:pPr>
              <w:rPr>
                <w:i/>
                <w:color w:val="FF0000"/>
                <w:sz w:val="24"/>
                <w:szCs w:val="24"/>
              </w:rPr>
            </w:pPr>
            <w:r w:rsidRPr="00BA66F9">
              <w:rPr>
                <w:rFonts w:hint="eastAsia"/>
                <w:i/>
                <w:color w:val="FF0000"/>
                <w:sz w:val="24"/>
                <w:szCs w:val="24"/>
              </w:rPr>
              <w:t>新增</w:t>
            </w:r>
          </w:p>
        </w:tc>
      </w:tr>
      <w:tr w:rsidR="00BA66F9" w:rsidRPr="00BA66F9" w14:paraId="1F9C5CA7" w14:textId="77777777" w:rsidTr="00D75CE2">
        <w:trPr>
          <w:trHeight w:val="585"/>
        </w:trPr>
        <w:tc>
          <w:tcPr>
            <w:tcW w:w="2449" w:type="dxa"/>
            <w:vMerge/>
            <w:shd w:val="clear" w:color="auto" w:fill="auto"/>
            <w:vAlign w:val="center"/>
          </w:tcPr>
          <w:p w14:paraId="3D73B93C" w14:textId="77777777" w:rsidR="00BA66F9" w:rsidRPr="00BA66F9" w:rsidRDefault="00BA66F9" w:rsidP="00427807">
            <w:pPr>
              <w:rPr>
                <w:i/>
                <w:color w:val="FF0000"/>
                <w:sz w:val="24"/>
                <w:szCs w:val="24"/>
              </w:rPr>
            </w:pPr>
          </w:p>
        </w:tc>
        <w:tc>
          <w:tcPr>
            <w:tcW w:w="2693" w:type="dxa"/>
            <w:shd w:val="clear" w:color="auto" w:fill="auto"/>
            <w:vAlign w:val="center"/>
          </w:tcPr>
          <w:p w14:paraId="1B960D76" w14:textId="38F99566" w:rsidR="00BA66F9" w:rsidRPr="00BA66F9" w:rsidRDefault="00BA66F9" w:rsidP="00427807">
            <w:pPr>
              <w:rPr>
                <w:i/>
                <w:color w:val="FF0000"/>
                <w:sz w:val="24"/>
                <w:szCs w:val="24"/>
              </w:rPr>
            </w:pPr>
            <w:r w:rsidRPr="00BA66F9">
              <w:rPr>
                <w:i/>
                <w:color w:val="FF0000"/>
                <w:sz w:val="24"/>
                <w:szCs w:val="24"/>
              </w:rPr>
              <w:t>Customer list</w:t>
            </w:r>
          </w:p>
        </w:tc>
        <w:tc>
          <w:tcPr>
            <w:tcW w:w="2693" w:type="dxa"/>
            <w:shd w:val="clear" w:color="auto" w:fill="auto"/>
            <w:vAlign w:val="center"/>
          </w:tcPr>
          <w:p w14:paraId="776859EB" w14:textId="77777777" w:rsidR="00BA66F9" w:rsidRPr="00BA66F9" w:rsidRDefault="00BA66F9" w:rsidP="00BA66F9">
            <w:pPr>
              <w:rPr>
                <w:i/>
                <w:color w:val="FF0000"/>
                <w:sz w:val="24"/>
                <w:szCs w:val="24"/>
              </w:rPr>
            </w:pPr>
            <w:r w:rsidRPr="00BA66F9">
              <w:rPr>
                <w:rFonts w:hint="eastAsia"/>
                <w:i/>
                <w:color w:val="FF0000"/>
                <w:sz w:val="24"/>
                <w:szCs w:val="24"/>
              </w:rPr>
              <w:t>编辑</w:t>
            </w:r>
          </w:p>
          <w:p w14:paraId="794E8EF8" w14:textId="77777777" w:rsidR="00BA66F9" w:rsidRPr="00BA66F9" w:rsidRDefault="00BA66F9" w:rsidP="00BA66F9">
            <w:pPr>
              <w:rPr>
                <w:i/>
                <w:color w:val="FF0000"/>
                <w:sz w:val="24"/>
                <w:szCs w:val="24"/>
              </w:rPr>
            </w:pPr>
            <w:r w:rsidRPr="00BA66F9">
              <w:rPr>
                <w:rFonts w:hint="eastAsia"/>
                <w:i/>
                <w:color w:val="FF0000"/>
                <w:sz w:val="24"/>
                <w:szCs w:val="24"/>
              </w:rPr>
              <w:t>删除</w:t>
            </w:r>
          </w:p>
          <w:p w14:paraId="668F3976" w14:textId="55CFB102" w:rsidR="00BA66F9" w:rsidRPr="00BA66F9" w:rsidRDefault="00BA66F9" w:rsidP="00BA66F9">
            <w:pPr>
              <w:rPr>
                <w:i/>
                <w:color w:val="FF0000"/>
                <w:sz w:val="24"/>
                <w:szCs w:val="24"/>
              </w:rPr>
            </w:pPr>
            <w:r w:rsidRPr="00BA66F9">
              <w:rPr>
                <w:rFonts w:hint="eastAsia"/>
                <w:i/>
                <w:color w:val="FF0000"/>
                <w:sz w:val="24"/>
                <w:szCs w:val="24"/>
              </w:rPr>
              <w:t>新增</w:t>
            </w:r>
          </w:p>
        </w:tc>
      </w:tr>
      <w:tr w:rsidR="00BA66F9" w:rsidRPr="00BA66F9" w14:paraId="182D146E" w14:textId="77777777" w:rsidTr="00D75CE2">
        <w:trPr>
          <w:trHeight w:val="585"/>
        </w:trPr>
        <w:tc>
          <w:tcPr>
            <w:tcW w:w="2449" w:type="dxa"/>
            <w:vMerge/>
            <w:shd w:val="clear" w:color="auto" w:fill="auto"/>
            <w:vAlign w:val="center"/>
          </w:tcPr>
          <w:p w14:paraId="582B4EA4" w14:textId="77777777" w:rsidR="00BA66F9" w:rsidRPr="00BA66F9" w:rsidRDefault="00BA66F9" w:rsidP="00427807">
            <w:pPr>
              <w:rPr>
                <w:i/>
                <w:color w:val="FF0000"/>
                <w:sz w:val="24"/>
                <w:szCs w:val="24"/>
              </w:rPr>
            </w:pPr>
          </w:p>
        </w:tc>
        <w:tc>
          <w:tcPr>
            <w:tcW w:w="2693" w:type="dxa"/>
            <w:shd w:val="clear" w:color="auto" w:fill="auto"/>
            <w:vAlign w:val="center"/>
          </w:tcPr>
          <w:p w14:paraId="1074D58E" w14:textId="2315A1F2" w:rsidR="00BA66F9" w:rsidRPr="00BA66F9" w:rsidRDefault="00BA66F9" w:rsidP="00427807">
            <w:pPr>
              <w:rPr>
                <w:i/>
                <w:color w:val="FF0000"/>
                <w:sz w:val="24"/>
                <w:szCs w:val="24"/>
              </w:rPr>
            </w:pPr>
            <w:r w:rsidRPr="00BA66F9">
              <w:rPr>
                <w:i/>
                <w:color w:val="FF0000"/>
                <w:sz w:val="24"/>
                <w:szCs w:val="24"/>
              </w:rPr>
              <w:t>List of third-party websites</w:t>
            </w:r>
          </w:p>
        </w:tc>
        <w:tc>
          <w:tcPr>
            <w:tcW w:w="2693" w:type="dxa"/>
            <w:shd w:val="clear" w:color="auto" w:fill="auto"/>
            <w:vAlign w:val="center"/>
          </w:tcPr>
          <w:p w14:paraId="7B072D1D" w14:textId="77777777" w:rsidR="00BA66F9" w:rsidRPr="00BA66F9" w:rsidRDefault="00BA66F9" w:rsidP="00BA66F9">
            <w:pPr>
              <w:rPr>
                <w:i/>
                <w:color w:val="FF0000"/>
                <w:sz w:val="24"/>
                <w:szCs w:val="24"/>
              </w:rPr>
            </w:pPr>
            <w:r w:rsidRPr="00BA66F9">
              <w:rPr>
                <w:rFonts w:hint="eastAsia"/>
                <w:i/>
                <w:color w:val="FF0000"/>
                <w:sz w:val="24"/>
                <w:szCs w:val="24"/>
              </w:rPr>
              <w:t>编辑</w:t>
            </w:r>
          </w:p>
          <w:p w14:paraId="5D5AB927" w14:textId="77777777" w:rsidR="00BA66F9" w:rsidRPr="00BA66F9" w:rsidRDefault="00BA66F9" w:rsidP="00BA66F9">
            <w:pPr>
              <w:rPr>
                <w:i/>
                <w:color w:val="FF0000"/>
                <w:sz w:val="24"/>
                <w:szCs w:val="24"/>
              </w:rPr>
            </w:pPr>
            <w:r w:rsidRPr="00BA66F9">
              <w:rPr>
                <w:rFonts w:hint="eastAsia"/>
                <w:i/>
                <w:color w:val="FF0000"/>
                <w:sz w:val="24"/>
                <w:szCs w:val="24"/>
              </w:rPr>
              <w:t>删除</w:t>
            </w:r>
          </w:p>
          <w:p w14:paraId="6D31523E" w14:textId="7C7E04AD" w:rsidR="00BA66F9" w:rsidRPr="00BA66F9" w:rsidRDefault="00BA66F9" w:rsidP="00BA66F9">
            <w:pPr>
              <w:rPr>
                <w:i/>
                <w:color w:val="FF0000"/>
                <w:sz w:val="24"/>
                <w:szCs w:val="24"/>
              </w:rPr>
            </w:pPr>
            <w:r w:rsidRPr="00BA66F9">
              <w:rPr>
                <w:rFonts w:hint="eastAsia"/>
                <w:i/>
                <w:color w:val="FF0000"/>
                <w:sz w:val="24"/>
                <w:szCs w:val="24"/>
              </w:rPr>
              <w:t>新增</w:t>
            </w:r>
          </w:p>
        </w:tc>
      </w:tr>
      <w:tr w:rsidR="00BA66F9" w:rsidRPr="00BA66F9" w14:paraId="16548537" w14:textId="77777777" w:rsidTr="00D75CE2">
        <w:trPr>
          <w:trHeight w:val="585"/>
        </w:trPr>
        <w:tc>
          <w:tcPr>
            <w:tcW w:w="2449" w:type="dxa"/>
            <w:vMerge/>
            <w:shd w:val="clear" w:color="auto" w:fill="auto"/>
            <w:vAlign w:val="center"/>
          </w:tcPr>
          <w:p w14:paraId="207C6535" w14:textId="77777777" w:rsidR="00BA66F9" w:rsidRPr="00BA66F9" w:rsidRDefault="00BA66F9" w:rsidP="00427807">
            <w:pPr>
              <w:rPr>
                <w:i/>
                <w:color w:val="FF0000"/>
                <w:sz w:val="24"/>
                <w:szCs w:val="24"/>
              </w:rPr>
            </w:pPr>
          </w:p>
        </w:tc>
        <w:tc>
          <w:tcPr>
            <w:tcW w:w="2693" w:type="dxa"/>
            <w:shd w:val="clear" w:color="auto" w:fill="auto"/>
            <w:vAlign w:val="center"/>
          </w:tcPr>
          <w:p w14:paraId="5F43701A" w14:textId="7F211F84" w:rsidR="00BA66F9" w:rsidRPr="00BA66F9" w:rsidRDefault="00BA66F9" w:rsidP="00427807">
            <w:pPr>
              <w:rPr>
                <w:i/>
                <w:color w:val="FF0000"/>
                <w:sz w:val="24"/>
                <w:szCs w:val="24"/>
              </w:rPr>
            </w:pPr>
            <w:r w:rsidRPr="00BA66F9">
              <w:rPr>
                <w:i/>
                <w:color w:val="FF0000"/>
                <w:sz w:val="24"/>
                <w:szCs w:val="24"/>
              </w:rPr>
              <w:t>Unit Configuration</w:t>
            </w:r>
          </w:p>
        </w:tc>
        <w:tc>
          <w:tcPr>
            <w:tcW w:w="2693" w:type="dxa"/>
            <w:shd w:val="clear" w:color="auto" w:fill="auto"/>
            <w:vAlign w:val="center"/>
          </w:tcPr>
          <w:p w14:paraId="4A964C47" w14:textId="77777777" w:rsidR="00BA66F9" w:rsidRPr="00BA66F9" w:rsidRDefault="00BA66F9" w:rsidP="00BA66F9">
            <w:pPr>
              <w:rPr>
                <w:i/>
                <w:color w:val="FF0000"/>
                <w:sz w:val="24"/>
                <w:szCs w:val="24"/>
              </w:rPr>
            </w:pPr>
            <w:r w:rsidRPr="00BA66F9">
              <w:rPr>
                <w:rFonts w:hint="eastAsia"/>
                <w:i/>
                <w:color w:val="FF0000"/>
                <w:sz w:val="24"/>
                <w:szCs w:val="24"/>
              </w:rPr>
              <w:t>编辑</w:t>
            </w:r>
          </w:p>
          <w:p w14:paraId="02F9204E" w14:textId="77777777" w:rsidR="00BA66F9" w:rsidRPr="00BA66F9" w:rsidRDefault="00BA66F9" w:rsidP="00BA66F9">
            <w:pPr>
              <w:rPr>
                <w:i/>
                <w:color w:val="FF0000"/>
                <w:sz w:val="24"/>
                <w:szCs w:val="24"/>
              </w:rPr>
            </w:pPr>
            <w:r w:rsidRPr="00BA66F9">
              <w:rPr>
                <w:rFonts w:hint="eastAsia"/>
                <w:i/>
                <w:color w:val="FF0000"/>
                <w:sz w:val="24"/>
                <w:szCs w:val="24"/>
              </w:rPr>
              <w:t>删除</w:t>
            </w:r>
          </w:p>
          <w:p w14:paraId="39308B15" w14:textId="2A590204" w:rsidR="00BA66F9" w:rsidRPr="00BA66F9" w:rsidRDefault="00BA66F9" w:rsidP="00BA66F9">
            <w:pPr>
              <w:rPr>
                <w:i/>
                <w:color w:val="FF0000"/>
                <w:sz w:val="24"/>
                <w:szCs w:val="24"/>
              </w:rPr>
            </w:pPr>
            <w:r w:rsidRPr="00BA66F9">
              <w:rPr>
                <w:rFonts w:hint="eastAsia"/>
                <w:i/>
                <w:color w:val="FF0000"/>
                <w:sz w:val="24"/>
                <w:szCs w:val="24"/>
              </w:rPr>
              <w:t>新增</w:t>
            </w:r>
          </w:p>
        </w:tc>
      </w:tr>
    </w:tbl>
    <w:p w14:paraId="4C368D4F" w14:textId="7CBF2624" w:rsidR="00751CDF" w:rsidRPr="0062667E" w:rsidRDefault="00751CDF" w:rsidP="00751CDF">
      <w:pPr>
        <w:rPr>
          <w:rFonts w:ascii="等线" w:eastAsia="等线" w:hAnsi="等线"/>
          <w:szCs w:val="21"/>
        </w:rPr>
      </w:pPr>
    </w:p>
    <w:p w14:paraId="666CD859" w14:textId="1A7C8C12" w:rsidR="00294BA1" w:rsidRDefault="00294BA1" w:rsidP="00751CDF">
      <w:pPr>
        <w:rPr>
          <w:rFonts w:ascii="等线" w:eastAsia="等线" w:hAnsi="等线"/>
          <w:szCs w:val="21"/>
        </w:rPr>
      </w:pPr>
    </w:p>
    <w:p w14:paraId="37165C51" w14:textId="77777777" w:rsidR="00294BA1" w:rsidRPr="00294BA1" w:rsidRDefault="00294BA1" w:rsidP="00751CDF">
      <w:pPr>
        <w:rPr>
          <w:ins w:id="2878" w:author="raye" w:date="2018-07-17T10:10:00Z"/>
          <w:rFonts w:ascii="等线" w:eastAsia="等线" w:hAnsi="等线"/>
          <w:szCs w:val="21"/>
        </w:rPr>
      </w:pPr>
    </w:p>
    <w:p w14:paraId="63D7FE37" w14:textId="77777777" w:rsidR="00751CDF" w:rsidRPr="00A23FA3" w:rsidRDefault="00751CDF" w:rsidP="00751CDF">
      <w:pPr>
        <w:pStyle w:val="a0"/>
        <w:numPr>
          <w:ilvl w:val="0"/>
          <w:numId w:val="8"/>
        </w:numPr>
        <w:ind w:firstLineChars="0"/>
        <w:jc w:val="left"/>
        <w:rPr>
          <w:ins w:id="2879" w:author="raye" w:date="2018-07-17T10:10:00Z"/>
          <w:rFonts w:ascii="等线" w:eastAsia="等线" w:hAnsi="等线" w:cstheme="minorHAnsi"/>
          <w:b/>
          <w:szCs w:val="21"/>
        </w:rPr>
      </w:pPr>
      <w:ins w:id="2880" w:author="raye" w:date="2018-07-17T10:10:00Z">
        <w:r w:rsidRPr="00A23FA3">
          <w:rPr>
            <w:rFonts w:ascii="等线" w:eastAsia="等线" w:hAnsi="等线" w:cstheme="minorHAnsi" w:hint="eastAsia"/>
            <w:b/>
            <w:szCs w:val="21"/>
          </w:rPr>
          <w:t>正常登录流程</w:t>
        </w:r>
      </w:ins>
    </w:p>
    <w:p w14:paraId="7040811C" w14:textId="77777777" w:rsidR="00751CDF" w:rsidRPr="00A23FA3" w:rsidRDefault="00751CDF" w:rsidP="00751CDF">
      <w:pPr>
        <w:pStyle w:val="a0"/>
        <w:ind w:left="845" w:firstLineChars="0" w:firstLine="0"/>
        <w:rPr>
          <w:ins w:id="2881" w:author="raye" w:date="2018-07-17T10:10:00Z"/>
          <w:rFonts w:ascii="等线" w:eastAsia="等线" w:hAnsi="等线" w:cstheme="minorHAnsi"/>
          <w:szCs w:val="21"/>
        </w:rPr>
      </w:pPr>
      <w:bookmarkStart w:id="2882" w:name="OLE_LINK3"/>
      <w:bookmarkStart w:id="2883" w:name="OLE_LINK4"/>
      <w:ins w:id="2884" w:author="raye" w:date="2018-07-17T10:10:00Z">
        <w:r w:rsidRPr="00A23FA3">
          <w:rPr>
            <w:rFonts w:ascii="等线" w:eastAsia="等线" w:hAnsi="等线" w:cstheme="minorHAnsi"/>
            <w:szCs w:val="21"/>
          </w:rPr>
          <w:t>Step 1</w:t>
        </w:r>
        <w:r w:rsidRPr="00A23FA3">
          <w:rPr>
            <w:rFonts w:ascii="等线" w:eastAsia="等线" w:hAnsi="等线" w:cstheme="minorHAnsi" w:hint="eastAsia"/>
            <w:szCs w:val="21"/>
          </w:rPr>
          <w:t>:</w:t>
        </w:r>
        <w:bookmarkEnd w:id="2882"/>
        <w:bookmarkEnd w:id="2883"/>
        <w:r w:rsidRPr="00A23FA3">
          <w:rPr>
            <w:rFonts w:ascii="等线" w:eastAsia="等线" w:hAnsi="等线" w:cstheme="minorHAnsi"/>
            <w:szCs w:val="21"/>
          </w:rPr>
          <w:t xml:space="preserve"> </w:t>
        </w:r>
        <w:r w:rsidRPr="00A23FA3">
          <w:rPr>
            <w:rFonts w:ascii="等线" w:eastAsia="等线" w:hAnsi="等线" w:cstheme="minorHAnsi" w:hint="eastAsia"/>
            <w:szCs w:val="21"/>
          </w:rPr>
          <w:t>输入账号密码</w:t>
        </w:r>
      </w:ins>
    </w:p>
    <w:p w14:paraId="75A5F60C" w14:textId="77777777" w:rsidR="00751CDF" w:rsidRPr="00A23FA3" w:rsidRDefault="00751CDF" w:rsidP="00751CDF">
      <w:pPr>
        <w:pStyle w:val="a0"/>
        <w:ind w:left="845" w:firstLineChars="0" w:firstLine="0"/>
        <w:rPr>
          <w:ins w:id="2885" w:author="raye" w:date="2018-07-17T10:10:00Z"/>
          <w:rFonts w:ascii="等线" w:eastAsia="等线" w:hAnsi="等线" w:cstheme="minorHAnsi"/>
          <w:szCs w:val="21"/>
        </w:rPr>
      </w:pPr>
      <w:ins w:id="2886" w:author="raye" w:date="2018-07-17T10:10:00Z">
        <w:r w:rsidRPr="00A23FA3">
          <w:rPr>
            <w:rFonts w:ascii="等线" w:eastAsia="等线" w:hAnsi="等线" w:cstheme="minorHAnsi" w:hint="eastAsia"/>
            <w:szCs w:val="21"/>
          </w:rPr>
          <w:t>输入用户账号，用户账号区分大小写</w:t>
        </w:r>
      </w:ins>
    </w:p>
    <w:p w14:paraId="7ADD1355" w14:textId="77777777" w:rsidR="00751CDF" w:rsidRPr="00A23FA3" w:rsidRDefault="00751CDF" w:rsidP="00751CDF">
      <w:pPr>
        <w:pStyle w:val="a0"/>
        <w:ind w:left="845" w:firstLineChars="0" w:firstLine="0"/>
        <w:rPr>
          <w:ins w:id="2887" w:author="raye" w:date="2018-07-17T10:10:00Z"/>
          <w:rFonts w:ascii="等线" w:eastAsia="等线" w:hAnsi="等线" w:cstheme="minorHAnsi"/>
          <w:szCs w:val="21"/>
        </w:rPr>
      </w:pPr>
      <w:ins w:id="2888" w:author="raye" w:date="2018-07-17T10:10:00Z">
        <w:r w:rsidRPr="00A23FA3">
          <w:rPr>
            <w:rFonts w:ascii="等线" w:eastAsia="等线" w:hAnsi="等线" w:cstheme="minorHAnsi" w:hint="eastAsia"/>
            <w:szCs w:val="21"/>
          </w:rPr>
          <w:t>输入密码，密码区分大小写</w:t>
        </w:r>
      </w:ins>
    </w:p>
    <w:p w14:paraId="0E3B9027" w14:textId="77777777" w:rsidR="00751CDF" w:rsidRPr="00A23FA3" w:rsidRDefault="00751CDF" w:rsidP="00751CDF">
      <w:pPr>
        <w:rPr>
          <w:ins w:id="2889" w:author="raye" w:date="2018-07-17T10:10:00Z"/>
          <w:rFonts w:ascii="等线" w:eastAsia="等线" w:hAnsi="等线" w:cstheme="minorHAnsi"/>
          <w:szCs w:val="21"/>
        </w:rPr>
      </w:pPr>
    </w:p>
    <w:p w14:paraId="1E15EDC7" w14:textId="77777777" w:rsidR="00751CDF" w:rsidRPr="00A23FA3" w:rsidRDefault="00751CDF" w:rsidP="00751CDF">
      <w:pPr>
        <w:pStyle w:val="a0"/>
        <w:ind w:left="845" w:firstLineChars="0" w:firstLine="0"/>
        <w:rPr>
          <w:ins w:id="2890" w:author="raye" w:date="2018-07-17T10:10:00Z"/>
          <w:rFonts w:ascii="等线" w:eastAsia="等线" w:hAnsi="等线" w:cstheme="minorHAnsi"/>
          <w:szCs w:val="21"/>
        </w:rPr>
      </w:pPr>
      <w:ins w:id="2891" w:author="raye" w:date="2018-07-17T10:10:00Z">
        <w:r w:rsidRPr="00A23FA3">
          <w:rPr>
            <w:rFonts w:ascii="等线" w:eastAsia="等线" w:hAnsi="等线" w:cstheme="minorHAnsi"/>
            <w:szCs w:val="21"/>
          </w:rPr>
          <w:t xml:space="preserve">Step2: </w:t>
        </w:r>
        <w:r w:rsidRPr="00A23FA3">
          <w:rPr>
            <w:rFonts w:ascii="等线" w:eastAsia="等线" w:hAnsi="等线" w:cstheme="minorHAnsi" w:hint="eastAsia"/>
            <w:szCs w:val="21"/>
          </w:rPr>
          <w:t>初始密码修改</w:t>
        </w:r>
      </w:ins>
    </w:p>
    <w:p w14:paraId="4A4FBB51" w14:textId="77777777" w:rsidR="00751CDF" w:rsidRPr="00A23FA3" w:rsidRDefault="00751CDF" w:rsidP="00751CDF">
      <w:pPr>
        <w:pStyle w:val="a0"/>
        <w:numPr>
          <w:ilvl w:val="0"/>
          <w:numId w:val="75"/>
        </w:numPr>
        <w:ind w:firstLineChars="0"/>
        <w:rPr>
          <w:ins w:id="2892" w:author="raye" w:date="2018-07-17T10:10:00Z"/>
          <w:rFonts w:ascii="等线" w:eastAsia="等线" w:hAnsi="等线" w:cstheme="minorHAnsi"/>
          <w:szCs w:val="21"/>
        </w:rPr>
      </w:pPr>
      <w:ins w:id="2893" w:author="raye" w:date="2018-07-17T10:10:00Z">
        <w:r w:rsidRPr="00A23FA3">
          <w:rPr>
            <w:rFonts w:ascii="等线" w:eastAsia="等线" w:hAnsi="等线" w:cstheme="minorHAnsi" w:hint="eastAsia"/>
            <w:szCs w:val="21"/>
          </w:rPr>
          <w:t>点击登录，账号密码匹配正确则弹出初始密码修改框</w:t>
        </w:r>
      </w:ins>
    </w:p>
    <w:p w14:paraId="6FD1EBF6" w14:textId="77777777" w:rsidR="00751CDF" w:rsidRPr="00A23FA3" w:rsidRDefault="00751CDF" w:rsidP="00751CDF">
      <w:pPr>
        <w:pStyle w:val="a0"/>
        <w:numPr>
          <w:ilvl w:val="0"/>
          <w:numId w:val="75"/>
        </w:numPr>
        <w:ind w:firstLineChars="0"/>
        <w:rPr>
          <w:ins w:id="2894" w:author="raye" w:date="2018-07-17T10:10:00Z"/>
          <w:rFonts w:ascii="等线" w:eastAsia="等线" w:hAnsi="等线" w:cstheme="minorHAnsi"/>
          <w:szCs w:val="21"/>
        </w:rPr>
      </w:pPr>
      <w:ins w:id="2895" w:author="raye" w:date="2018-07-17T10:10:00Z">
        <w:r w:rsidRPr="00A23FA3">
          <w:rPr>
            <w:rFonts w:ascii="等线" w:eastAsia="等线" w:hAnsi="等线" w:cstheme="minorHAnsi" w:hint="eastAsia"/>
            <w:szCs w:val="21"/>
          </w:rPr>
          <w:t>设置新密码</w:t>
        </w:r>
      </w:ins>
    </w:p>
    <w:p w14:paraId="63563EE4" w14:textId="77777777" w:rsidR="00751CDF" w:rsidRPr="00A23FA3" w:rsidRDefault="00751CDF" w:rsidP="00751CDF">
      <w:pPr>
        <w:ind w:firstLineChars="400" w:firstLine="840"/>
        <w:rPr>
          <w:ins w:id="2896" w:author="raye" w:date="2018-07-17T10:10:00Z"/>
          <w:rFonts w:ascii="等线" w:eastAsia="等线" w:hAnsi="等线" w:cstheme="minorHAnsi"/>
          <w:szCs w:val="21"/>
        </w:rPr>
      </w:pPr>
      <w:ins w:id="2897" w:author="raye" w:date="2018-07-17T10:10:00Z">
        <w:r w:rsidRPr="00A23FA3">
          <w:rPr>
            <w:rFonts w:ascii="等线" w:eastAsia="等线" w:hAnsi="等线" w:cstheme="minorHAnsi" w:hint="eastAsia"/>
            <w:szCs w:val="21"/>
          </w:rPr>
          <w:t>密码规则，至少</w:t>
        </w:r>
        <w:r w:rsidRPr="00A23FA3">
          <w:rPr>
            <w:rFonts w:ascii="等线" w:eastAsia="等线" w:hAnsi="等线" w:cstheme="minorHAnsi"/>
            <w:szCs w:val="21"/>
          </w:rPr>
          <w:t>8</w:t>
        </w:r>
        <w:r w:rsidRPr="00A23FA3">
          <w:rPr>
            <w:rFonts w:ascii="等线" w:eastAsia="等线" w:hAnsi="等线" w:cstheme="minorHAnsi" w:hint="eastAsia"/>
            <w:szCs w:val="21"/>
          </w:rPr>
          <w:t>个字符，包含以下四种字符中的任意</w:t>
        </w:r>
        <w:r w:rsidRPr="00A23FA3">
          <w:rPr>
            <w:rFonts w:ascii="等线" w:eastAsia="等线" w:hAnsi="等线" w:cstheme="minorHAnsi"/>
            <w:szCs w:val="21"/>
          </w:rPr>
          <w:t>3</w:t>
        </w:r>
        <w:r w:rsidRPr="00A23FA3">
          <w:rPr>
            <w:rFonts w:ascii="等线" w:eastAsia="等线" w:hAnsi="等线" w:cstheme="minorHAnsi" w:hint="eastAsia"/>
            <w:szCs w:val="21"/>
          </w:rPr>
          <w:t>种（数字、大写字母、小写字母、键盘上的符号）</w:t>
        </w:r>
      </w:ins>
    </w:p>
    <w:p w14:paraId="7EB79AD9" w14:textId="77777777" w:rsidR="00751CDF" w:rsidRPr="00A23FA3" w:rsidRDefault="00751CDF" w:rsidP="00751CDF">
      <w:pPr>
        <w:ind w:firstLineChars="400" w:firstLine="840"/>
        <w:rPr>
          <w:ins w:id="2898" w:author="raye" w:date="2018-07-17T10:10:00Z"/>
          <w:rFonts w:ascii="等线" w:eastAsia="等线" w:hAnsi="等线" w:cstheme="minorHAnsi"/>
          <w:szCs w:val="21"/>
        </w:rPr>
      </w:pPr>
      <w:ins w:id="2899" w:author="raye" w:date="2018-07-17T10:10:00Z">
        <w:r w:rsidRPr="00A23FA3">
          <w:rPr>
            <w:rFonts w:ascii="等线" w:eastAsia="等线" w:hAnsi="等线" w:cstheme="minorHAnsi" w:hint="eastAsia"/>
            <w:szCs w:val="21"/>
          </w:rPr>
          <w:t>密码符合规则，点击</w:t>
        </w:r>
        <w:r w:rsidRPr="00A23FA3">
          <w:rPr>
            <w:rFonts w:ascii="等线" w:eastAsia="等线" w:hAnsi="等线" w:cstheme="minorHAnsi"/>
            <w:szCs w:val="21"/>
          </w:rPr>
          <w:t>Confirm</w:t>
        </w:r>
        <w:r w:rsidRPr="00A23FA3">
          <w:rPr>
            <w:rFonts w:ascii="等线" w:eastAsia="等线" w:hAnsi="等线" w:cstheme="minorHAnsi" w:hint="eastAsia"/>
            <w:szCs w:val="21"/>
          </w:rPr>
          <w:t>提示密码修改成功，文案:【</w:t>
        </w:r>
        <w:r w:rsidRPr="00A23FA3">
          <w:rPr>
            <w:rFonts w:ascii="等线" w:eastAsia="等线" w:hAnsi="等线" w:cstheme="minorHAnsi"/>
            <w:szCs w:val="21"/>
          </w:rPr>
          <w:t>Modified password successfully,please log in with the new password.</w:t>
        </w:r>
        <w:r w:rsidRPr="00A23FA3">
          <w:rPr>
            <w:rFonts w:ascii="等线" w:eastAsia="等线" w:hAnsi="等线" w:cstheme="minorHAnsi" w:hint="eastAsia"/>
            <w:szCs w:val="21"/>
          </w:rPr>
          <w:t>】</w:t>
        </w:r>
      </w:ins>
    </w:p>
    <w:p w14:paraId="64BC77DB" w14:textId="77777777" w:rsidR="00751CDF" w:rsidRPr="00A23FA3" w:rsidRDefault="00751CDF" w:rsidP="00751CDF">
      <w:pPr>
        <w:pStyle w:val="a0"/>
        <w:ind w:leftChars="100" w:left="210" w:firstLineChars="600" w:firstLine="1260"/>
        <w:rPr>
          <w:ins w:id="2900" w:author="raye" w:date="2018-07-17T10:10:00Z"/>
          <w:rFonts w:ascii="等线" w:eastAsia="等线" w:hAnsi="等线" w:cstheme="minorHAnsi"/>
          <w:szCs w:val="21"/>
        </w:rPr>
      </w:pPr>
      <w:ins w:id="2901" w:author="raye" w:date="2018-07-17T10:10:00Z">
        <w:r w:rsidRPr="00A23FA3">
          <w:rPr>
            <w:rFonts w:ascii="等线" w:eastAsia="等线" w:hAnsi="等线" w:cstheme="minorHAnsi" w:hint="eastAsia"/>
            <w:szCs w:val="21"/>
          </w:rPr>
          <w:t>C．点击C</w:t>
        </w:r>
        <w:r w:rsidRPr="00A23FA3">
          <w:rPr>
            <w:rFonts w:ascii="等线" w:eastAsia="等线" w:hAnsi="等线" w:cstheme="minorHAnsi"/>
            <w:szCs w:val="21"/>
          </w:rPr>
          <w:t xml:space="preserve">ancel&amp;X, </w:t>
        </w:r>
        <w:r w:rsidRPr="00A23FA3">
          <w:rPr>
            <w:rFonts w:ascii="等线" w:eastAsia="等线" w:hAnsi="等线" w:cstheme="minorHAnsi" w:hint="eastAsia"/>
            <w:szCs w:val="21"/>
          </w:rPr>
          <w:t>关闭弹窗，未完成修改设置</w:t>
        </w:r>
      </w:ins>
    </w:p>
    <w:p w14:paraId="2D4F04AC" w14:textId="77777777" w:rsidR="00751CDF" w:rsidRPr="00A23FA3" w:rsidRDefault="00751CDF" w:rsidP="00751CDF">
      <w:pPr>
        <w:ind w:firstLineChars="400" w:firstLine="840"/>
        <w:rPr>
          <w:ins w:id="2902" w:author="raye" w:date="2018-07-17T10:10:00Z"/>
          <w:rFonts w:ascii="等线" w:eastAsia="等线" w:hAnsi="等线" w:cstheme="minorHAnsi"/>
          <w:szCs w:val="21"/>
        </w:rPr>
      </w:pPr>
    </w:p>
    <w:p w14:paraId="4B72F47A" w14:textId="77777777" w:rsidR="00751CDF" w:rsidRPr="00A23FA3" w:rsidRDefault="00751CDF" w:rsidP="00751CDF">
      <w:pPr>
        <w:ind w:firstLineChars="400" w:firstLine="840"/>
        <w:rPr>
          <w:ins w:id="2903" w:author="raye" w:date="2018-07-17T10:10:00Z"/>
          <w:rFonts w:ascii="等线" w:eastAsia="等线" w:hAnsi="等线" w:cstheme="minorHAnsi"/>
          <w:szCs w:val="21"/>
        </w:rPr>
      </w:pPr>
      <w:ins w:id="2904" w:author="raye" w:date="2018-07-17T10:10:00Z">
        <w:r w:rsidRPr="00A23FA3">
          <w:rPr>
            <w:rFonts w:ascii="等线" w:eastAsia="等线" w:hAnsi="等线" w:cstheme="minorHAnsi"/>
            <w:szCs w:val="21"/>
          </w:rPr>
          <w:t xml:space="preserve">Step3: </w:t>
        </w:r>
        <w:r w:rsidRPr="00A23FA3">
          <w:rPr>
            <w:rFonts w:ascii="等线" w:eastAsia="等线" w:hAnsi="等线" w:cstheme="minorHAnsi" w:hint="eastAsia"/>
            <w:szCs w:val="21"/>
          </w:rPr>
          <w:t>输入新密码，完成登录</w:t>
        </w:r>
      </w:ins>
    </w:p>
    <w:p w14:paraId="1419DCCA" w14:textId="77777777" w:rsidR="00751CDF" w:rsidRPr="00A23FA3" w:rsidRDefault="00751CDF" w:rsidP="00751CDF">
      <w:pPr>
        <w:pStyle w:val="a0"/>
        <w:ind w:left="845" w:firstLineChars="0" w:firstLine="0"/>
        <w:rPr>
          <w:ins w:id="2905" w:author="raye" w:date="2018-07-17T10:10:00Z"/>
          <w:rFonts w:ascii="Calibri" w:hAnsi="Calibri" w:cstheme="minorHAnsi"/>
          <w:sz w:val="24"/>
        </w:rPr>
      </w:pPr>
    </w:p>
    <w:p w14:paraId="3F37FD83" w14:textId="77777777" w:rsidR="00751CDF" w:rsidRPr="00A23FA3" w:rsidRDefault="00751CDF" w:rsidP="00751CDF">
      <w:pPr>
        <w:pStyle w:val="a0"/>
        <w:numPr>
          <w:ilvl w:val="0"/>
          <w:numId w:val="8"/>
        </w:numPr>
        <w:ind w:firstLineChars="0"/>
        <w:jc w:val="left"/>
        <w:rPr>
          <w:ins w:id="2906" w:author="raye" w:date="2018-07-17T10:10:00Z"/>
          <w:rFonts w:ascii="等线" w:eastAsia="等线" w:hAnsi="等线" w:cstheme="minorHAnsi"/>
          <w:b/>
          <w:szCs w:val="21"/>
        </w:rPr>
      </w:pPr>
      <w:ins w:id="2907" w:author="raye" w:date="2018-07-17T10:10:00Z">
        <w:r w:rsidRPr="00A23FA3">
          <w:rPr>
            <w:rFonts w:ascii="等线" w:eastAsia="等线" w:hAnsi="等线" w:cstheme="minorHAnsi" w:hint="eastAsia"/>
            <w:b/>
            <w:szCs w:val="21"/>
          </w:rPr>
          <w:t>异常登录流程</w:t>
        </w:r>
      </w:ins>
    </w:p>
    <w:p w14:paraId="6205530B" w14:textId="77777777" w:rsidR="00751CDF" w:rsidRPr="00A23FA3" w:rsidRDefault="00751CDF" w:rsidP="00751CDF">
      <w:pPr>
        <w:pStyle w:val="a0"/>
        <w:ind w:left="845" w:firstLineChars="0" w:firstLine="0"/>
        <w:rPr>
          <w:ins w:id="2908" w:author="raye" w:date="2018-07-17T10:10:00Z"/>
          <w:rFonts w:ascii="等线" w:eastAsia="等线" w:hAnsi="等线" w:cstheme="minorHAnsi"/>
          <w:szCs w:val="21"/>
        </w:rPr>
      </w:pPr>
      <w:ins w:id="2909" w:author="raye" w:date="2018-07-17T10:10:00Z">
        <w:r w:rsidRPr="00A23FA3">
          <w:rPr>
            <w:rFonts w:ascii="等线" w:eastAsia="等线" w:hAnsi="等线" w:cstheme="minorHAnsi"/>
            <w:szCs w:val="21"/>
          </w:rPr>
          <w:t>Step 1</w:t>
        </w:r>
        <w:r w:rsidRPr="00A23FA3">
          <w:rPr>
            <w:rFonts w:ascii="等线" w:eastAsia="等线" w:hAnsi="等线" w:cstheme="minorHAnsi" w:hint="eastAsia"/>
            <w:szCs w:val="21"/>
          </w:rPr>
          <w:t>:</w:t>
        </w:r>
        <w:r w:rsidRPr="00A23FA3">
          <w:rPr>
            <w:rFonts w:ascii="等线" w:eastAsia="等线" w:hAnsi="等线" w:cstheme="minorHAnsi"/>
            <w:szCs w:val="21"/>
          </w:rPr>
          <w:t xml:space="preserve"> </w:t>
        </w:r>
        <w:r w:rsidRPr="00A23FA3">
          <w:rPr>
            <w:rFonts w:ascii="等线" w:eastAsia="等线" w:hAnsi="等线" w:cstheme="minorHAnsi" w:hint="eastAsia"/>
            <w:szCs w:val="21"/>
          </w:rPr>
          <w:t>账号异常</w:t>
        </w:r>
      </w:ins>
    </w:p>
    <w:p w14:paraId="014FBFA4" w14:textId="77777777" w:rsidR="00751CDF" w:rsidRPr="00A23FA3" w:rsidRDefault="00751CDF" w:rsidP="00751CDF">
      <w:pPr>
        <w:pStyle w:val="a0"/>
        <w:numPr>
          <w:ilvl w:val="0"/>
          <w:numId w:val="76"/>
        </w:numPr>
        <w:ind w:firstLineChars="0"/>
        <w:rPr>
          <w:ins w:id="2910" w:author="raye" w:date="2018-07-17T10:10:00Z"/>
          <w:rFonts w:ascii="Calibri" w:hAnsi="Calibri" w:cstheme="minorHAnsi"/>
          <w:sz w:val="24"/>
        </w:rPr>
      </w:pPr>
      <w:ins w:id="2911" w:author="raye" w:date="2018-07-17T10:10:00Z">
        <w:r w:rsidRPr="00A23FA3">
          <w:rPr>
            <w:rFonts w:ascii="等线" w:eastAsia="等线" w:hAnsi="等线" w:cstheme="minorHAnsi" w:hint="eastAsia"/>
            <w:szCs w:val="21"/>
          </w:rPr>
          <w:lastRenderedPageBreak/>
          <w:t>账号不存在：提示文案：【N</w:t>
        </w:r>
        <w:r w:rsidRPr="00A23FA3">
          <w:rPr>
            <w:rFonts w:ascii="等线" w:eastAsia="等线" w:hAnsi="等线" w:cstheme="minorHAnsi"/>
            <w:szCs w:val="21"/>
          </w:rPr>
          <w:t>ot this user</w:t>
        </w:r>
        <w:r w:rsidRPr="00A23FA3">
          <w:rPr>
            <w:rFonts w:ascii="等线" w:eastAsia="等线" w:hAnsi="等线" w:cstheme="minorHAnsi" w:hint="eastAsia"/>
            <w:szCs w:val="21"/>
          </w:rPr>
          <w:t>】</w:t>
        </w:r>
      </w:ins>
    </w:p>
    <w:p w14:paraId="6B77A69B" w14:textId="77777777" w:rsidR="00751CDF" w:rsidRPr="00A23FA3" w:rsidRDefault="00751CDF" w:rsidP="00751CDF">
      <w:pPr>
        <w:pStyle w:val="a0"/>
        <w:numPr>
          <w:ilvl w:val="0"/>
          <w:numId w:val="76"/>
        </w:numPr>
        <w:ind w:firstLineChars="0"/>
        <w:rPr>
          <w:ins w:id="2912" w:author="raye" w:date="2018-07-17T10:10:00Z"/>
          <w:rFonts w:ascii="Calibri" w:hAnsi="Calibri" w:cstheme="minorHAnsi"/>
          <w:sz w:val="24"/>
        </w:rPr>
      </w:pPr>
      <w:ins w:id="2913" w:author="raye" w:date="2018-07-17T10:10:00Z">
        <w:r w:rsidRPr="00A23FA3">
          <w:rPr>
            <w:rFonts w:ascii="等线" w:eastAsia="等线" w:hAnsi="等线" w:cstheme="minorHAnsi" w:hint="eastAsia"/>
            <w:szCs w:val="21"/>
          </w:rPr>
          <w:t>账号为空，登录按钮置灰不可点击</w:t>
        </w:r>
      </w:ins>
    </w:p>
    <w:p w14:paraId="683F72B5" w14:textId="77777777" w:rsidR="00751CDF" w:rsidRPr="00A23FA3" w:rsidRDefault="00751CDF" w:rsidP="00751CDF">
      <w:pPr>
        <w:ind w:left="840"/>
        <w:rPr>
          <w:ins w:id="2914" w:author="raye" w:date="2018-07-17T10:10:00Z"/>
          <w:rFonts w:ascii="等线" w:eastAsia="等线" w:hAnsi="等线" w:cstheme="minorHAnsi"/>
          <w:szCs w:val="21"/>
        </w:rPr>
      </w:pPr>
      <w:ins w:id="2915" w:author="raye" w:date="2018-07-17T10:10:00Z">
        <w:r w:rsidRPr="00A23FA3">
          <w:rPr>
            <w:rFonts w:ascii="等线" w:eastAsia="等线" w:hAnsi="等线" w:cstheme="minorHAnsi"/>
            <w:szCs w:val="21"/>
          </w:rPr>
          <w:t xml:space="preserve">Step 2: </w:t>
        </w:r>
        <w:r w:rsidRPr="00A23FA3">
          <w:rPr>
            <w:rFonts w:ascii="等线" w:eastAsia="等线" w:hAnsi="等线" w:cstheme="minorHAnsi" w:hint="eastAsia"/>
            <w:szCs w:val="21"/>
          </w:rPr>
          <w:t>密码异常</w:t>
        </w:r>
      </w:ins>
    </w:p>
    <w:p w14:paraId="65206C6F" w14:textId="77777777" w:rsidR="00751CDF" w:rsidRPr="00A23FA3" w:rsidRDefault="00751CDF" w:rsidP="00751CDF">
      <w:pPr>
        <w:pStyle w:val="a0"/>
        <w:numPr>
          <w:ilvl w:val="0"/>
          <w:numId w:val="77"/>
        </w:numPr>
        <w:ind w:firstLineChars="0"/>
        <w:rPr>
          <w:ins w:id="2916" w:author="raye" w:date="2018-07-17T10:10:00Z"/>
          <w:rFonts w:ascii="等线" w:eastAsia="等线" w:hAnsi="等线" w:cstheme="minorHAnsi"/>
          <w:szCs w:val="21"/>
        </w:rPr>
      </w:pPr>
      <w:ins w:id="2917" w:author="raye" w:date="2018-07-17T10:10:00Z">
        <w:r w:rsidRPr="00A23FA3">
          <w:rPr>
            <w:rFonts w:ascii="等线" w:eastAsia="等线" w:hAnsi="等线" w:cstheme="minorHAnsi" w:hint="eastAsia"/>
            <w:szCs w:val="21"/>
          </w:rPr>
          <w:t>密码不匹配，提示文案：【P</w:t>
        </w:r>
        <w:r w:rsidRPr="00A23FA3">
          <w:rPr>
            <w:rFonts w:ascii="等线" w:eastAsia="等线" w:hAnsi="等线" w:cstheme="minorHAnsi"/>
            <w:szCs w:val="21"/>
          </w:rPr>
          <w:t>assword error, you have 2 try login times</w:t>
        </w:r>
        <w:r w:rsidRPr="00A23FA3">
          <w:rPr>
            <w:rFonts w:ascii="等线" w:eastAsia="等线" w:hAnsi="等线" w:cstheme="minorHAnsi" w:hint="eastAsia"/>
            <w:szCs w:val="21"/>
          </w:rPr>
          <w:t>】</w:t>
        </w:r>
      </w:ins>
    </w:p>
    <w:p w14:paraId="27ECC0A2" w14:textId="77777777" w:rsidR="00751CDF" w:rsidRPr="00A23FA3" w:rsidRDefault="00751CDF" w:rsidP="00751CDF">
      <w:pPr>
        <w:ind w:left="840"/>
        <w:rPr>
          <w:ins w:id="2918" w:author="raye" w:date="2018-07-17T10:10:00Z"/>
          <w:rFonts w:ascii="等线" w:eastAsia="等线" w:hAnsi="等线" w:cstheme="minorHAnsi"/>
          <w:szCs w:val="21"/>
        </w:rPr>
      </w:pPr>
      <w:ins w:id="2919" w:author="raye" w:date="2018-07-17T10:10:00Z">
        <w:r w:rsidRPr="00A23FA3">
          <w:rPr>
            <w:rFonts w:ascii="等线" w:eastAsia="等线" w:hAnsi="等线" w:cstheme="minorHAnsi" w:hint="eastAsia"/>
            <w:szCs w:val="21"/>
          </w:rPr>
          <w:t>B．这里会有一个密码错误次数的限制，在账号管理系统中设置，所以在提示不匹配时，会告诉还能尝试几次。当把次数尝试完，将无法登录系统。提示文案：【T</w:t>
        </w:r>
        <w:r w:rsidRPr="00A23FA3">
          <w:rPr>
            <w:rFonts w:ascii="等线" w:eastAsia="等线" w:hAnsi="等线" w:cstheme="minorHAnsi"/>
            <w:szCs w:val="21"/>
          </w:rPr>
          <w:t>he number of consecutive login failures exceeds the upper limit</w:t>
        </w:r>
        <w:r w:rsidRPr="00A23FA3">
          <w:rPr>
            <w:rFonts w:ascii="等线" w:eastAsia="等线" w:hAnsi="等线" w:cstheme="minorHAnsi" w:hint="eastAsia"/>
            <w:szCs w:val="21"/>
          </w:rPr>
          <w:t>】这时需要账号管理系统重新授权，重设密码</w:t>
        </w:r>
      </w:ins>
    </w:p>
    <w:p w14:paraId="40A6C651" w14:textId="77777777" w:rsidR="00751CDF" w:rsidRPr="00A23FA3" w:rsidRDefault="00751CDF" w:rsidP="00751CDF">
      <w:pPr>
        <w:ind w:left="840"/>
        <w:rPr>
          <w:ins w:id="2920" w:author="raye" w:date="2018-07-17T10:10:00Z"/>
          <w:rFonts w:ascii="等线" w:eastAsia="等线" w:hAnsi="等线" w:cstheme="minorHAnsi"/>
          <w:szCs w:val="21"/>
        </w:rPr>
      </w:pPr>
      <w:ins w:id="2921" w:author="raye" w:date="2018-07-17T10:10:00Z">
        <w:r w:rsidRPr="00A23FA3">
          <w:rPr>
            <w:rFonts w:ascii="等线" w:eastAsia="等线" w:hAnsi="等线" w:cstheme="minorHAnsi" w:hint="eastAsia"/>
            <w:szCs w:val="21"/>
          </w:rPr>
          <w:t>C．密码为空，登录按钮置灰不可点击</w:t>
        </w:r>
      </w:ins>
    </w:p>
    <w:p w14:paraId="5912E57E" w14:textId="77777777" w:rsidR="00751CDF" w:rsidRPr="00A23FA3" w:rsidRDefault="00751CDF" w:rsidP="00751CDF">
      <w:pPr>
        <w:pStyle w:val="a0"/>
        <w:numPr>
          <w:ilvl w:val="0"/>
          <w:numId w:val="8"/>
        </w:numPr>
        <w:ind w:firstLineChars="0"/>
        <w:jc w:val="left"/>
        <w:rPr>
          <w:ins w:id="2922" w:author="raye" w:date="2018-07-17T10:10:00Z"/>
          <w:rFonts w:ascii="等线" w:eastAsia="等线" w:hAnsi="等线" w:cstheme="minorHAnsi"/>
          <w:b/>
          <w:szCs w:val="21"/>
        </w:rPr>
      </w:pPr>
      <w:ins w:id="2923" w:author="raye" w:date="2018-07-17T10:10:00Z">
        <w:r w:rsidRPr="00A23FA3">
          <w:rPr>
            <w:rFonts w:ascii="等线" w:eastAsia="等线" w:hAnsi="等线" w:cstheme="minorHAnsi" w:hint="eastAsia"/>
            <w:b/>
            <w:szCs w:val="21"/>
          </w:rPr>
          <w:t>异常重设密码流程</w:t>
        </w:r>
      </w:ins>
    </w:p>
    <w:p w14:paraId="44FB0B55" w14:textId="77777777" w:rsidR="00751CDF" w:rsidRPr="00A23FA3" w:rsidRDefault="00751CDF" w:rsidP="00751CDF">
      <w:pPr>
        <w:pStyle w:val="a0"/>
        <w:ind w:left="845" w:firstLineChars="0" w:firstLine="0"/>
        <w:rPr>
          <w:ins w:id="2924" w:author="raye" w:date="2018-07-17T10:10:00Z"/>
          <w:rFonts w:ascii="等线" w:eastAsia="等线" w:hAnsi="等线" w:cstheme="minorHAnsi"/>
          <w:szCs w:val="21"/>
        </w:rPr>
      </w:pPr>
      <w:ins w:id="2925" w:author="raye" w:date="2018-07-17T10:10:00Z">
        <w:r w:rsidRPr="00A23FA3">
          <w:rPr>
            <w:rFonts w:ascii="等线" w:eastAsia="等线" w:hAnsi="等线" w:cstheme="minorHAnsi"/>
            <w:szCs w:val="21"/>
          </w:rPr>
          <w:t>Step 1</w:t>
        </w:r>
        <w:r w:rsidRPr="00A23FA3">
          <w:rPr>
            <w:rFonts w:ascii="等线" w:eastAsia="等线" w:hAnsi="等线" w:cstheme="minorHAnsi" w:hint="eastAsia"/>
            <w:szCs w:val="21"/>
          </w:rPr>
          <w:t>:</w:t>
        </w:r>
        <w:r w:rsidRPr="00A23FA3">
          <w:rPr>
            <w:rFonts w:ascii="等线" w:eastAsia="等线" w:hAnsi="等线" w:cstheme="minorHAnsi"/>
            <w:szCs w:val="21"/>
          </w:rPr>
          <w:t xml:space="preserve"> </w:t>
        </w:r>
        <w:r w:rsidRPr="00A23FA3">
          <w:rPr>
            <w:rFonts w:ascii="等线" w:eastAsia="等线" w:hAnsi="等线" w:cstheme="minorHAnsi" w:hint="eastAsia"/>
            <w:szCs w:val="21"/>
          </w:rPr>
          <w:t>新设密码过短</w:t>
        </w:r>
      </w:ins>
    </w:p>
    <w:p w14:paraId="6DEE9FAE" w14:textId="77777777" w:rsidR="00751CDF" w:rsidRPr="00A23FA3" w:rsidRDefault="00751CDF" w:rsidP="00751CDF">
      <w:pPr>
        <w:pStyle w:val="a0"/>
        <w:ind w:left="845" w:firstLineChars="0" w:firstLine="0"/>
        <w:rPr>
          <w:ins w:id="2926" w:author="raye" w:date="2018-07-17T10:10:00Z"/>
          <w:rFonts w:ascii="等线" w:eastAsia="等线" w:hAnsi="等线" w:cstheme="minorHAnsi"/>
          <w:szCs w:val="21"/>
        </w:rPr>
      </w:pPr>
      <w:ins w:id="2927" w:author="raye" w:date="2018-07-17T10:10:00Z">
        <w:r w:rsidRPr="00A23FA3">
          <w:rPr>
            <w:rFonts w:ascii="等线" w:eastAsia="等线" w:hAnsi="等线" w:cstheme="minorHAnsi" w:hint="eastAsia"/>
            <w:szCs w:val="21"/>
          </w:rPr>
          <w:t>新设密码少于8个字符，点击提示文案：“Y</w:t>
        </w:r>
        <w:r w:rsidRPr="00A23FA3">
          <w:rPr>
            <w:rFonts w:ascii="等线" w:eastAsia="等线" w:hAnsi="等线" w:cstheme="minorHAnsi"/>
            <w:szCs w:val="21"/>
          </w:rPr>
          <w:t>our password is too short”</w:t>
        </w:r>
      </w:ins>
    </w:p>
    <w:p w14:paraId="7670D450" w14:textId="77777777" w:rsidR="00751CDF" w:rsidRPr="00A23FA3" w:rsidRDefault="00751CDF" w:rsidP="00751CDF">
      <w:pPr>
        <w:pStyle w:val="a0"/>
        <w:ind w:left="845" w:firstLineChars="0" w:firstLine="0"/>
        <w:rPr>
          <w:ins w:id="2928" w:author="raye" w:date="2018-07-17T10:10:00Z"/>
          <w:rFonts w:ascii="等线" w:eastAsia="等线" w:hAnsi="等线" w:cstheme="minorHAnsi"/>
          <w:szCs w:val="21"/>
        </w:rPr>
      </w:pPr>
      <w:ins w:id="2929" w:author="raye" w:date="2018-07-17T10:10:00Z">
        <w:r w:rsidRPr="00A23FA3">
          <w:rPr>
            <w:rFonts w:ascii="等线" w:eastAsia="等线" w:hAnsi="等线" w:cstheme="minorHAnsi"/>
            <w:szCs w:val="21"/>
          </w:rPr>
          <w:t>Step 2</w:t>
        </w:r>
        <w:r w:rsidRPr="00A23FA3">
          <w:rPr>
            <w:rFonts w:ascii="等线" w:eastAsia="等线" w:hAnsi="等线" w:cstheme="minorHAnsi" w:hint="eastAsia"/>
            <w:szCs w:val="21"/>
          </w:rPr>
          <w:t>:</w:t>
        </w:r>
        <w:r w:rsidRPr="00A23FA3">
          <w:rPr>
            <w:rFonts w:ascii="等线" w:eastAsia="等线" w:hAnsi="等线" w:cstheme="minorHAnsi"/>
            <w:szCs w:val="21"/>
          </w:rPr>
          <w:t xml:space="preserve"> </w:t>
        </w:r>
        <w:r w:rsidRPr="00A23FA3">
          <w:rPr>
            <w:rFonts w:ascii="等线" w:eastAsia="等线" w:hAnsi="等线" w:cstheme="minorHAnsi" w:hint="eastAsia"/>
            <w:szCs w:val="21"/>
          </w:rPr>
          <w:t>新设密码格式不对</w:t>
        </w:r>
      </w:ins>
    </w:p>
    <w:p w14:paraId="618DF5E0" w14:textId="77777777" w:rsidR="00751CDF" w:rsidRPr="00A23FA3" w:rsidRDefault="00751CDF" w:rsidP="00751CDF">
      <w:pPr>
        <w:pStyle w:val="a0"/>
        <w:ind w:left="845" w:firstLineChars="0" w:firstLine="0"/>
        <w:rPr>
          <w:ins w:id="2930" w:author="raye" w:date="2018-07-17T10:10:00Z"/>
          <w:rFonts w:ascii="等线" w:eastAsia="等线" w:hAnsi="等线" w:cstheme="minorHAnsi"/>
          <w:szCs w:val="21"/>
        </w:rPr>
      </w:pPr>
      <w:ins w:id="2931" w:author="raye" w:date="2018-07-17T10:10:00Z">
        <w:r w:rsidRPr="00A23FA3">
          <w:rPr>
            <w:rFonts w:ascii="等线" w:eastAsia="等线" w:hAnsi="等线" w:cstheme="minorHAnsi" w:hint="eastAsia"/>
            <w:szCs w:val="21"/>
          </w:rPr>
          <w:t>点击提示文案：【Y</w:t>
        </w:r>
        <w:r w:rsidRPr="00A23FA3">
          <w:rPr>
            <w:rFonts w:ascii="等线" w:eastAsia="等线" w:hAnsi="等线" w:cstheme="minorHAnsi"/>
            <w:szCs w:val="21"/>
          </w:rPr>
          <w:t>our password must contain any three of “lowercase letters”,”uppercase letters”,”numbers”,”special characters”.</w:t>
        </w:r>
        <w:r w:rsidRPr="00A23FA3">
          <w:rPr>
            <w:rFonts w:ascii="等线" w:eastAsia="等线" w:hAnsi="等线" w:cstheme="minorHAnsi" w:hint="eastAsia"/>
            <w:szCs w:val="21"/>
          </w:rPr>
          <w:t>】</w:t>
        </w:r>
      </w:ins>
    </w:p>
    <w:p w14:paraId="1E1E731C" w14:textId="77777777" w:rsidR="00751CDF" w:rsidRPr="00A23FA3" w:rsidRDefault="00751CDF" w:rsidP="00751CDF">
      <w:pPr>
        <w:pStyle w:val="a0"/>
        <w:ind w:left="845" w:firstLineChars="0" w:firstLine="0"/>
        <w:rPr>
          <w:ins w:id="2932" w:author="raye" w:date="2018-07-17T10:10:00Z"/>
          <w:rFonts w:ascii="等线" w:eastAsia="等线" w:hAnsi="等线" w:cstheme="minorHAnsi"/>
          <w:szCs w:val="21"/>
        </w:rPr>
      </w:pPr>
      <w:ins w:id="2933" w:author="raye" w:date="2018-07-17T10:10:00Z">
        <w:r w:rsidRPr="00A23FA3">
          <w:rPr>
            <w:rFonts w:ascii="等线" w:eastAsia="等线" w:hAnsi="等线" w:cstheme="minorHAnsi" w:hint="eastAsia"/>
            <w:szCs w:val="21"/>
          </w:rPr>
          <w:t>S</w:t>
        </w:r>
        <w:r w:rsidRPr="00A23FA3">
          <w:rPr>
            <w:rFonts w:ascii="等线" w:eastAsia="等线" w:hAnsi="等线" w:cstheme="minorHAnsi"/>
            <w:szCs w:val="21"/>
          </w:rPr>
          <w:t xml:space="preserve">tep3: </w:t>
        </w:r>
        <w:r w:rsidRPr="00A23FA3">
          <w:rPr>
            <w:rFonts w:ascii="等线" w:eastAsia="等线" w:hAnsi="等线" w:cstheme="minorHAnsi" w:hint="eastAsia"/>
            <w:szCs w:val="21"/>
          </w:rPr>
          <w:t>再次输入的密码与第一次输入的不匹配</w:t>
        </w:r>
      </w:ins>
    </w:p>
    <w:p w14:paraId="1132BFC2" w14:textId="77777777" w:rsidR="00751CDF" w:rsidRPr="00A23FA3" w:rsidRDefault="00751CDF" w:rsidP="00751CDF">
      <w:pPr>
        <w:pStyle w:val="a0"/>
        <w:ind w:left="845" w:firstLineChars="0" w:firstLine="0"/>
        <w:rPr>
          <w:ins w:id="2934" w:author="raye" w:date="2018-07-17T10:10:00Z"/>
          <w:rFonts w:ascii="等线" w:eastAsia="等线" w:hAnsi="等线" w:cstheme="minorHAnsi"/>
          <w:szCs w:val="21"/>
        </w:rPr>
      </w:pPr>
      <w:ins w:id="2935" w:author="raye" w:date="2018-07-17T10:10:00Z">
        <w:r w:rsidRPr="00A23FA3">
          <w:rPr>
            <w:rFonts w:ascii="等线" w:eastAsia="等线" w:hAnsi="等线" w:cstheme="minorHAnsi" w:hint="eastAsia"/>
            <w:szCs w:val="21"/>
          </w:rPr>
          <w:t>点击提示文案：【两次输入密码不一致，请核对后重新输入】</w:t>
        </w:r>
      </w:ins>
    </w:p>
    <w:p w14:paraId="62F32CFF" w14:textId="77777777" w:rsidR="00751CDF" w:rsidRPr="00A23FA3" w:rsidRDefault="00751CDF" w:rsidP="00751CDF">
      <w:pPr>
        <w:pStyle w:val="a0"/>
        <w:ind w:left="845" w:firstLineChars="0" w:firstLine="0"/>
        <w:rPr>
          <w:ins w:id="2936" w:author="raye" w:date="2018-07-17T10:10:00Z"/>
          <w:rFonts w:ascii="等线" w:eastAsia="等线" w:hAnsi="等线" w:cstheme="minorHAnsi"/>
          <w:szCs w:val="21"/>
        </w:rPr>
      </w:pPr>
      <w:ins w:id="2937" w:author="raye" w:date="2018-07-17T10:10:00Z">
        <w:r w:rsidRPr="00A23FA3">
          <w:rPr>
            <w:rFonts w:ascii="等线" w:eastAsia="等线" w:hAnsi="等线" w:cstheme="minorHAnsi" w:hint="eastAsia"/>
            <w:szCs w:val="21"/>
          </w:rPr>
          <w:t>S</w:t>
        </w:r>
        <w:r w:rsidRPr="00A23FA3">
          <w:rPr>
            <w:rFonts w:ascii="等线" w:eastAsia="等线" w:hAnsi="等线" w:cstheme="minorHAnsi"/>
            <w:szCs w:val="21"/>
          </w:rPr>
          <w:t xml:space="preserve">tep4: </w:t>
        </w:r>
        <w:r w:rsidRPr="00A23FA3">
          <w:rPr>
            <w:rFonts w:ascii="等线" w:eastAsia="等线" w:hAnsi="等线" w:cstheme="minorHAnsi" w:hint="eastAsia"/>
            <w:szCs w:val="21"/>
          </w:rPr>
          <w:t>表单输入值为空，C</w:t>
        </w:r>
        <w:r w:rsidRPr="00A23FA3">
          <w:rPr>
            <w:rFonts w:ascii="等线" w:eastAsia="等线" w:hAnsi="等线" w:cstheme="minorHAnsi"/>
            <w:szCs w:val="21"/>
          </w:rPr>
          <w:t>onfirm</w:t>
        </w:r>
        <w:r w:rsidRPr="00A23FA3">
          <w:rPr>
            <w:rFonts w:ascii="等线" w:eastAsia="等线" w:hAnsi="等线" w:cstheme="minorHAnsi" w:hint="eastAsia"/>
            <w:szCs w:val="21"/>
          </w:rPr>
          <w:t>不可点击</w:t>
        </w:r>
      </w:ins>
    </w:p>
    <w:p w14:paraId="26122355" w14:textId="77777777" w:rsidR="00751CDF" w:rsidRPr="00A23FA3" w:rsidRDefault="00751CDF" w:rsidP="00751CDF">
      <w:pPr>
        <w:pStyle w:val="a0"/>
        <w:numPr>
          <w:ilvl w:val="0"/>
          <w:numId w:val="8"/>
        </w:numPr>
        <w:ind w:firstLineChars="0"/>
        <w:jc w:val="left"/>
        <w:rPr>
          <w:ins w:id="2938" w:author="raye" w:date="2018-07-17T10:10:00Z"/>
          <w:rFonts w:ascii="等线" w:eastAsia="等线" w:hAnsi="等线" w:cstheme="minorHAnsi"/>
          <w:b/>
          <w:szCs w:val="21"/>
        </w:rPr>
      </w:pPr>
      <w:ins w:id="2939" w:author="raye" w:date="2018-07-17T10:10:00Z">
        <w:r w:rsidRPr="00A23FA3">
          <w:rPr>
            <w:rFonts w:ascii="等线" w:eastAsia="等线" w:hAnsi="等线" w:cstheme="minorHAnsi"/>
            <w:b/>
            <w:szCs w:val="21"/>
          </w:rPr>
          <w:t>Remember Me</w:t>
        </w:r>
      </w:ins>
    </w:p>
    <w:p w14:paraId="20E22E8D" w14:textId="77777777" w:rsidR="00751CDF" w:rsidRPr="00A23FA3" w:rsidRDefault="00751CDF" w:rsidP="00751CDF">
      <w:pPr>
        <w:pStyle w:val="a0"/>
        <w:ind w:left="845" w:firstLineChars="0" w:firstLine="0"/>
        <w:jc w:val="left"/>
        <w:rPr>
          <w:ins w:id="2940" w:author="raye" w:date="2018-07-17T10:10:00Z"/>
          <w:rFonts w:ascii="等线" w:eastAsia="等线" w:hAnsi="等线" w:cstheme="minorHAnsi"/>
          <w:szCs w:val="21"/>
        </w:rPr>
      </w:pPr>
      <w:bookmarkStart w:id="2941" w:name="OLE_LINK5"/>
      <w:bookmarkStart w:id="2942" w:name="OLE_LINK6"/>
      <w:ins w:id="2943" w:author="raye" w:date="2018-07-17T10:10:00Z">
        <w:r w:rsidRPr="00A23FA3">
          <w:rPr>
            <w:rFonts w:ascii="等线" w:eastAsia="等线" w:hAnsi="等线" w:cstheme="minorHAnsi"/>
            <w:szCs w:val="21"/>
          </w:rPr>
          <w:t xml:space="preserve">Step 1: </w:t>
        </w:r>
        <w:bookmarkEnd w:id="2941"/>
        <w:bookmarkEnd w:id="2942"/>
        <w:r w:rsidRPr="00A23FA3">
          <w:rPr>
            <w:rFonts w:ascii="等线" w:eastAsia="等线" w:hAnsi="等线" w:cstheme="minorHAnsi" w:hint="eastAsia"/>
            <w:szCs w:val="21"/>
          </w:rPr>
          <w:t>勾选了，系统记住密码。但是系统只会记1</w:t>
        </w:r>
        <w:r w:rsidRPr="00A23FA3">
          <w:rPr>
            <w:rFonts w:ascii="等线" w:eastAsia="等线" w:hAnsi="等线" w:cstheme="minorHAnsi"/>
            <w:szCs w:val="21"/>
          </w:rPr>
          <w:t>0</w:t>
        </w:r>
        <w:r w:rsidRPr="00A23FA3">
          <w:rPr>
            <w:rFonts w:ascii="等线" w:eastAsia="等线" w:hAnsi="等线" w:cstheme="minorHAnsi" w:hint="eastAsia"/>
            <w:szCs w:val="21"/>
          </w:rPr>
          <w:t>天，如果1</w:t>
        </w:r>
        <w:r w:rsidRPr="00A23FA3">
          <w:rPr>
            <w:rFonts w:ascii="等线" w:eastAsia="等线" w:hAnsi="等线" w:cstheme="minorHAnsi"/>
            <w:szCs w:val="21"/>
          </w:rPr>
          <w:t>0</w:t>
        </w:r>
        <w:r w:rsidRPr="00A23FA3">
          <w:rPr>
            <w:rFonts w:ascii="等线" w:eastAsia="等线" w:hAnsi="等线" w:cstheme="minorHAnsi" w:hint="eastAsia"/>
            <w:szCs w:val="21"/>
          </w:rPr>
          <w:t>天没有操作的话，账号可以依然记住，但是密码需要重新输入</w:t>
        </w:r>
      </w:ins>
    </w:p>
    <w:p w14:paraId="20209351" w14:textId="77777777" w:rsidR="00751CDF" w:rsidRPr="00A23FA3" w:rsidRDefault="00751CDF" w:rsidP="00751CDF">
      <w:pPr>
        <w:pStyle w:val="a0"/>
        <w:ind w:left="845" w:firstLineChars="0" w:firstLine="0"/>
        <w:jc w:val="left"/>
        <w:rPr>
          <w:ins w:id="2944" w:author="raye" w:date="2018-07-17T10:10:00Z"/>
          <w:rFonts w:ascii="等线" w:eastAsia="等线" w:hAnsi="等线" w:cstheme="minorHAnsi"/>
          <w:szCs w:val="21"/>
        </w:rPr>
      </w:pPr>
      <w:ins w:id="2945" w:author="raye" w:date="2018-07-17T10:10:00Z">
        <w:r w:rsidRPr="00A23FA3">
          <w:rPr>
            <w:rFonts w:ascii="等线" w:eastAsia="等线" w:hAnsi="等线" w:cstheme="minorHAnsi"/>
            <w:szCs w:val="21"/>
          </w:rPr>
          <w:t xml:space="preserve">Step 2: </w:t>
        </w:r>
        <w:r w:rsidRPr="00A23FA3">
          <w:rPr>
            <w:rFonts w:ascii="等线" w:eastAsia="等线" w:hAnsi="等线" w:cstheme="minorHAnsi" w:hint="eastAsia"/>
            <w:szCs w:val="21"/>
          </w:rPr>
          <w:t>在账号输入框更改了登录账号，密码清空</w:t>
        </w:r>
      </w:ins>
    </w:p>
    <w:p w14:paraId="1CC057D4" w14:textId="77777777" w:rsidR="00751CDF" w:rsidRPr="00A23FA3" w:rsidRDefault="00751CDF" w:rsidP="00751CDF">
      <w:pPr>
        <w:pStyle w:val="a0"/>
        <w:ind w:left="845" w:firstLineChars="0" w:firstLine="0"/>
        <w:jc w:val="left"/>
        <w:rPr>
          <w:ins w:id="2946" w:author="raye" w:date="2018-07-17T10:10:00Z"/>
          <w:rFonts w:ascii="等线" w:eastAsia="等线" w:hAnsi="等线" w:cstheme="minorHAnsi"/>
          <w:szCs w:val="21"/>
        </w:rPr>
      </w:pPr>
      <w:ins w:id="2947" w:author="raye" w:date="2018-07-17T10:10:00Z">
        <w:r w:rsidRPr="00A23FA3">
          <w:rPr>
            <w:rFonts w:ascii="等线" w:eastAsia="等线" w:hAnsi="等线" w:cstheme="minorHAnsi"/>
            <w:szCs w:val="21"/>
          </w:rPr>
          <w:t xml:space="preserve">Step 3: </w:t>
        </w:r>
        <w:r w:rsidRPr="00A23FA3">
          <w:rPr>
            <w:rFonts w:ascii="等线" w:eastAsia="等线" w:hAnsi="等线" w:cstheme="minorHAnsi" w:hint="eastAsia"/>
            <w:szCs w:val="21"/>
          </w:rPr>
          <w:t>记的是最近一次登录成功的账号密码</w:t>
        </w:r>
      </w:ins>
    </w:p>
    <w:p w14:paraId="19F62BD9" w14:textId="77777777" w:rsidR="00751CDF" w:rsidRPr="00A23FA3" w:rsidRDefault="00751CDF" w:rsidP="00751CDF">
      <w:pPr>
        <w:pStyle w:val="a0"/>
        <w:ind w:left="845" w:firstLineChars="0" w:firstLine="0"/>
        <w:jc w:val="left"/>
        <w:rPr>
          <w:ins w:id="2948" w:author="raye" w:date="2018-07-17T10:10:00Z"/>
          <w:rFonts w:ascii="等线" w:eastAsia="等线" w:hAnsi="等线" w:cstheme="minorHAnsi"/>
          <w:szCs w:val="21"/>
        </w:rPr>
      </w:pPr>
    </w:p>
    <w:p w14:paraId="13FCD06B" w14:textId="77777777" w:rsidR="00751CDF" w:rsidRPr="00A23FA3" w:rsidRDefault="00751CDF" w:rsidP="00751CDF">
      <w:pPr>
        <w:pStyle w:val="a0"/>
        <w:numPr>
          <w:ilvl w:val="0"/>
          <w:numId w:val="8"/>
        </w:numPr>
        <w:ind w:firstLineChars="0"/>
        <w:jc w:val="left"/>
        <w:rPr>
          <w:ins w:id="2949" w:author="raye" w:date="2018-07-17T10:10:00Z"/>
          <w:rFonts w:ascii="等线" w:eastAsia="等线" w:hAnsi="等线" w:cstheme="minorHAnsi"/>
          <w:b/>
          <w:szCs w:val="21"/>
        </w:rPr>
      </w:pPr>
      <w:ins w:id="2950" w:author="raye" w:date="2018-07-17T10:10:00Z">
        <w:r w:rsidRPr="00A23FA3">
          <w:rPr>
            <w:rFonts w:ascii="等线" w:eastAsia="等线" w:hAnsi="等线" w:cstheme="minorHAnsi"/>
            <w:b/>
            <w:szCs w:val="21"/>
          </w:rPr>
          <w:t>Forgot Password?</w:t>
        </w:r>
      </w:ins>
    </w:p>
    <w:p w14:paraId="64D44F44" w14:textId="77777777" w:rsidR="00751CDF" w:rsidRPr="00A23FA3" w:rsidRDefault="00751CDF" w:rsidP="00751CDF">
      <w:pPr>
        <w:pStyle w:val="a0"/>
        <w:ind w:left="845" w:firstLineChars="0" w:firstLine="0"/>
        <w:jc w:val="left"/>
        <w:rPr>
          <w:ins w:id="2951" w:author="raye" w:date="2018-07-17T10:10:00Z"/>
          <w:rFonts w:ascii="等线" w:eastAsia="等线" w:hAnsi="等线" w:cstheme="minorHAnsi"/>
          <w:szCs w:val="21"/>
        </w:rPr>
      </w:pPr>
      <w:ins w:id="2952" w:author="raye" w:date="2018-07-17T10:10:00Z">
        <w:r w:rsidRPr="00A23FA3">
          <w:rPr>
            <w:rFonts w:ascii="等线" w:eastAsia="等线" w:hAnsi="等线" w:cstheme="minorHAnsi" w:hint="eastAsia"/>
            <w:szCs w:val="21"/>
          </w:rPr>
          <w:t>S</w:t>
        </w:r>
        <w:r w:rsidRPr="00A23FA3">
          <w:rPr>
            <w:rFonts w:ascii="等线" w:eastAsia="等线" w:hAnsi="等线" w:cstheme="minorHAnsi"/>
            <w:szCs w:val="21"/>
          </w:rPr>
          <w:t xml:space="preserve">tep1 </w:t>
        </w:r>
        <w:r w:rsidRPr="00A23FA3">
          <w:rPr>
            <w:rFonts w:ascii="等线" w:eastAsia="等线" w:hAnsi="等线" w:cstheme="minorHAnsi" w:hint="eastAsia"/>
            <w:szCs w:val="21"/>
          </w:rPr>
          <w:t>线下联系管理员，让管理员进行重置</w:t>
        </w:r>
      </w:ins>
    </w:p>
    <w:p w14:paraId="3FF1DEF6" w14:textId="77777777" w:rsidR="00751CDF" w:rsidRPr="00A23FA3" w:rsidRDefault="00751CDF" w:rsidP="00751CDF">
      <w:pPr>
        <w:pStyle w:val="a0"/>
        <w:ind w:left="845" w:firstLineChars="0" w:firstLine="0"/>
        <w:rPr>
          <w:ins w:id="2953" w:author="raye" w:date="2018-07-17T10:10:00Z"/>
          <w:rFonts w:ascii="等线" w:eastAsia="等线" w:hAnsi="等线" w:cstheme="minorHAnsi"/>
          <w:szCs w:val="21"/>
        </w:rPr>
      </w:pPr>
      <w:ins w:id="2954" w:author="raye" w:date="2018-07-17T10:10:00Z">
        <w:r w:rsidRPr="00A23FA3">
          <w:rPr>
            <w:rFonts w:ascii="等线" w:eastAsia="等线" w:hAnsi="等线" w:cstheme="minorHAnsi"/>
            <w:szCs w:val="21"/>
          </w:rPr>
          <w:t xml:space="preserve">Step2 </w:t>
        </w:r>
        <w:r w:rsidRPr="00A23FA3">
          <w:rPr>
            <w:rFonts w:ascii="等线" w:eastAsia="等线" w:hAnsi="等线" w:cstheme="minorHAnsi" w:hint="eastAsia"/>
            <w:szCs w:val="21"/>
          </w:rPr>
          <w:t>注册邮箱收到重置密码，走正常登录流程&gt;</w:t>
        </w:r>
        <w:r w:rsidRPr="00A23FA3">
          <w:rPr>
            <w:rFonts w:ascii="等线" w:eastAsia="等线" w:hAnsi="等线" w:cstheme="minorHAnsi"/>
            <w:szCs w:val="21"/>
          </w:rPr>
          <w:t>&gt;</w:t>
        </w:r>
        <w:r w:rsidRPr="00A23FA3">
          <w:rPr>
            <w:rFonts w:ascii="等线" w:eastAsia="等线" w:hAnsi="等线" w:cstheme="minorHAnsi" w:hint="eastAsia"/>
            <w:szCs w:val="21"/>
          </w:rPr>
          <w:t>设置新密码</w:t>
        </w:r>
      </w:ins>
    </w:p>
    <w:p w14:paraId="3D03557D" w14:textId="77777777" w:rsidR="00751CDF" w:rsidRPr="00A23FA3" w:rsidRDefault="00751CDF" w:rsidP="00751CDF">
      <w:pPr>
        <w:jc w:val="left"/>
        <w:rPr>
          <w:ins w:id="2955" w:author="raye" w:date="2018-07-17T10:10:00Z"/>
          <w:rFonts w:ascii="等线" w:eastAsia="等线" w:hAnsi="等线" w:cstheme="minorHAnsi"/>
          <w:b/>
          <w:szCs w:val="21"/>
        </w:rPr>
      </w:pPr>
    </w:p>
    <w:p w14:paraId="43F3793F" w14:textId="77777777" w:rsidR="00751CDF" w:rsidRPr="00A23FA3" w:rsidRDefault="00751CDF" w:rsidP="00751CDF">
      <w:pPr>
        <w:pStyle w:val="215"/>
        <w:rPr>
          <w:ins w:id="2956" w:author="raye" w:date="2018-07-17T10:10:00Z"/>
          <w:rFonts w:ascii="Times New Roman" w:hAnsi="Times New Roman" w:cs="Times New Roman"/>
          <w:sz w:val="24"/>
          <w:szCs w:val="24"/>
        </w:rPr>
      </w:pPr>
      <w:smartTag w:uri="urn:schemas-microsoft-com:office:smarttags" w:element="chsdate">
        <w:smartTagPr>
          <w:attr w:name="IsROCDate" w:val="False"/>
          <w:attr w:name="IsLunarDate" w:val="False"/>
          <w:attr w:name="Day" w:val="30"/>
          <w:attr w:name="Month" w:val="12"/>
          <w:attr w:name="Year" w:val="1899"/>
        </w:smartTagPr>
        <w:ins w:id="2957" w:author="raye" w:date="2018-07-17T10:10: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2958" w:name="_Toc519582878"/>
          <w:bookmarkStart w:id="2959" w:name="_Toc520839416"/>
          <w:r w:rsidRPr="00A23FA3">
            <w:rPr>
              <w:rFonts w:ascii="Times New Roman" w:hAnsi="Times New Roman" w:cs="Times New Roman"/>
              <w:sz w:val="24"/>
              <w:szCs w:val="24"/>
            </w:rPr>
            <w:t>3.2.1</w:t>
          </w:r>
        </w:ins>
      </w:smartTag>
      <w:ins w:id="2960" w:author="raye" w:date="2018-07-17T10:10:00Z">
        <w:r w:rsidRPr="00A23FA3">
          <w:rPr>
            <w:rFonts w:ascii="Times New Roman" w:hAnsi="Times New Roman" w:cs="Times New Roman"/>
            <w:sz w:val="24"/>
            <w:szCs w:val="24"/>
          </w:rPr>
          <w:t>.</w:t>
        </w:r>
        <w:r w:rsidRPr="00A23FA3">
          <w:rPr>
            <w:rFonts w:ascii="Times New Roman" w:hAnsi="Times New Roman" w:cs="Times New Roman" w:hint="eastAsia"/>
            <w:sz w:val="24"/>
            <w:szCs w:val="24"/>
          </w:rPr>
          <w:t>3</w:t>
        </w:r>
        <w:r w:rsidRPr="00A23FA3">
          <w:rPr>
            <w:rFonts w:ascii="Times New Roman" w:hAnsi="Times New Roman" w:cs="Times New Roman"/>
            <w:sz w:val="24"/>
            <w:szCs w:val="24"/>
          </w:rPr>
          <w:t>. Interface requirements</w:t>
        </w:r>
        <w:bookmarkEnd w:id="2958"/>
        <w:bookmarkEnd w:id="2959"/>
      </w:ins>
    </w:p>
    <w:tbl>
      <w:tblPr>
        <w:tblW w:w="8369" w:type="dxa"/>
        <w:tblInd w:w="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011"/>
        <w:gridCol w:w="1974"/>
        <w:gridCol w:w="1405"/>
        <w:gridCol w:w="2979"/>
      </w:tblGrid>
      <w:tr w:rsidR="00A23FA3" w:rsidRPr="00A23FA3" w14:paraId="6E584C67" w14:textId="77777777" w:rsidTr="00751CDF">
        <w:trPr>
          <w:trHeight w:val="330"/>
          <w:ins w:id="2961" w:author="raye" w:date="2018-07-17T10:10:00Z"/>
        </w:trPr>
        <w:tc>
          <w:tcPr>
            <w:tcW w:w="2011" w:type="dxa"/>
            <w:shd w:val="clear" w:color="auto" w:fill="D9D9D9"/>
            <w:vAlign w:val="center"/>
          </w:tcPr>
          <w:p w14:paraId="6E7F41BF" w14:textId="77777777" w:rsidR="00751CDF" w:rsidRPr="00A23FA3" w:rsidRDefault="00751CDF" w:rsidP="00751CDF">
            <w:pPr>
              <w:rPr>
                <w:ins w:id="2962" w:author="raye" w:date="2018-07-17T10:10:00Z"/>
                <w:i/>
                <w:sz w:val="24"/>
                <w:szCs w:val="24"/>
              </w:rPr>
            </w:pPr>
            <w:ins w:id="2963" w:author="raye" w:date="2018-07-17T10:10:00Z">
              <w:r w:rsidRPr="00A23FA3">
                <w:rPr>
                  <w:i/>
                  <w:sz w:val="24"/>
                  <w:szCs w:val="24"/>
                </w:rPr>
                <w:t>Name of element</w:t>
              </w:r>
            </w:ins>
          </w:p>
        </w:tc>
        <w:tc>
          <w:tcPr>
            <w:tcW w:w="1974" w:type="dxa"/>
            <w:shd w:val="clear" w:color="auto" w:fill="D9D9D9"/>
            <w:vAlign w:val="center"/>
          </w:tcPr>
          <w:p w14:paraId="230A30C1" w14:textId="77777777" w:rsidR="00751CDF" w:rsidRPr="00A23FA3" w:rsidRDefault="00751CDF" w:rsidP="00751CDF">
            <w:pPr>
              <w:rPr>
                <w:ins w:id="2964" w:author="raye" w:date="2018-07-17T10:10:00Z"/>
                <w:i/>
                <w:sz w:val="24"/>
                <w:szCs w:val="24"/>
              </w:rPr>
            </w:pPr>
            <w:ins w:id="2965" w:author="raye" w:date="2018-07-17T10:10:00Z">
              <w:r w:rsidRPr="00A23FA3">
                <w:rPr>
                  <w:i/>
                  <w:sz w:val="24"/>
                  <w:szCs w:val="24"/>
                </w:rPr>
                <w:t>Required/optional</w:t>
              </w:r>
            </w:ins>
          </w:p>
        </w:tc>
        <w:tc>
          <w:tcPr>
            <w:tcW w:w="1405" w:type="dxa"/>
            <w:shd w:val="clear" w:color="auto" w:fill="D9D9D9"/>
            <w:vAlign w:val="center"/>
          </w:tcPr>
          <w:p w14:paraId="58FD1309" w14:textId="77777777" w:rsidR="00751CDF" w:rsidRPr="00A23FA3" w:rsidRDefault="00751CDF" w:rsidP="00751CDF">
            <w:pPr>
              <w:rPr>
                <w:ins w:id="2966" w:author="raye" w:date="2018-07-17T10:10:00Z"/>
                <w:i/>
                <w:sz w:val="24"/>
                <w:szCs w:val="24"/>
              </w:rPr>
            </w:pPr>
            <w:ins w:id="2967" w:author="raye" w:date="2018-07-17T10:10:00Z">
              <w:r w:rsidRPr="00A23FA3">
                <w:rPr>
                  <w:i/>
                  <w:sz w:val="24"/>
                  <w:szCs w:val="24"/>
                </w:rPr>
                <w:t>Type</w:t>
              </w:r>
            </w:ins>
          </w:p>
        </w:tc>
        <w:tc>
          <w:tcPr>
            <w:tcW w:w="2979" w:type="dxa"/>
            <w:shd w:val="clear" w:color="auto" w:fill="D9D9D9"/>
            <w:vAlign w:val="center"/>
          </w:tcPr>
          <w:p w14:paraId="7FD01F93" w14:textId="77777777" w:rsidR="00751CDF" w:rsidRPr="00A23FA3" w:rsidRDefault="00751CDF" w:rsidP="00751CDF">
            <w:pPr>
              <w:rPr>
                <w:ins w:id="2968" w:author="raye" w:date="2018-07-17T10:10:00Z"/>
                <w:i/>
                <w:sz w:val="24"/>
                <w:szCs w:val="24"/>
              </w:rPr>
            </w:pPr>
            <w:ins w:id="2969" w:author="raye" w:date="2018-07-17T10:10:00Z">
              <w:r w:rsidRPr="00A23FA3">
                <w:rPr>
                  <w:i/>
                  <w:sz w:val="24"/>
                  <w:szCs w:val="24"/>
                </w:rPr>
                <w:t>Remarks</w:t>
              </w:r>
            </w:ins>
          </w:p>
        </w:tc>
      </w:tr>
      <w:tr w:rsidR="00751CDF" w:rsidRPr="00A23FA3" w14:paraId="3FC047E7" w14:textId="77777777" w:rsidTr="00751CDF">
        <w:trPr>
          <w:trHeight w:val="585"/>
          <w:ins w:id="2970" w:author="raye" w:date="2018-07-17T10:10:00Z"/>
        </w:trPr>
        <w:tc>
          <w:tcPr>
            <w:tcW w:w="2011" w:type="dxa"/>
            <w:shd w:val="clear" w:color="auto" w:fill="auto"/>
            <w:vAlign w:val="center"/>
          </w:tcPr>
          <w:p w14:paraId="4C77EAF3" w14:textId="77777777" w:rsidR="00751CDF" w:rsidRPr="00A23FA3" w:rsidRDefault="00751CDF" w:rsidP="00751CDF">
            <w:pPr>
              <w:rPr>
                <w:ins w:id="2971" w:author="raye" w:date="2018-07-17T10:10:00Z"/>
                <w:i/>
                <w:sz w:val="24"/>
                <w:szCs w:val="24"/>
              </w:rPr>
            </w:pPr>
            <w:ins w:id="2972" w:author="raye" w:date="2018-07-17T10:10:00Z">
              <w:r w:rsidRPr="00A23FA3">
                <w:rPr>
                  <w:rFonts w:ascii="等线" w:eastAsia="等线" w:hAnsi="等线" w:cstheme="minorHAnsi"/>
                  <w:b/>
                  <w:szCs w:val="21"/>
                </w:rPr>
                <w:t>Password</w:t>
              </w:r>
            </w:ins>
          </w:p>
        </w:tc>
        <w:tc>
          <w:tcPr>
            <w:tcW w:w="1974" w:type="dxa"/>
            <w:shd w:val="clear" w:color="auto" w:fill="auto"/>
            <w:vAlign w:val="center"/>
          </w:tcPr>
          <w:p w14:paraId="2F7D5CE5" w14:textId="77777777" w:rsidR="00751CDF" w:rsidRPr="00A23FA3" w:rsidRDefault="00751CDF" w:rsidP="00751CDF">
            <w:pPr>
              <w:rPr>
                <w:ins w:id="2973" w:author="raye" w:date="2018-07-17T10:10:00Z"/>
                <w:i/>
                <w:sz w:val="24"/>
                <w:szCs w:val="24"/>
              </w:rPr>
            </w:pPr>
            <w:ins w:id="2974" w:author="raye" w:date="2018-07-17T10:10:00Z">
              <w:r w:rsidRPr="00A23FA3">
                <w:rPr>
                  <w:i/>
                  <w:sz w:val="24"/>
                  <w:szCs w:val="24"/>
                </w:rPr>
                <w:t>Required</w:t>
              </w:r>
            </w:ins>
          </w:p>
        </w:tc>
        <w:tc>
          <w:tcPr>
            <w:tcW w:w="1405" w:type="dxa"/>
            <w:shd w:val="clear" w:color="auto" w:fill="auto"/>
            <w:vAlign w:val="center"/>
          </w:tcPr>
          <w:p w14:paraId="77619741" w14:textId="77777777" w:rsidR="00751CDF" w:rsidRPr="00A23FA3" w:rsidRDefault="00751CDF" w:rsidP="00751CDF">
            <w:pPr>
              <w:rPr>
                <w:ins w:id="2975" w:author="raye" w:date="2018-07-17T10:10:00Z"/>
                <w:i/>
                <w:sz w:val="24"/>
                <w:szCs w:val="24"/>
              </w:rPr>
            </w:pPr>
            <w:ins w:id="2976" w:author="raye" w:date="2018-07-17T10:10:00Z">
              <w:r w:rsidRPr="00A23FA3">
                <w:rPr>
                  <w:rFonts w:hint="eastAsia"/>
                  <w:i/>
                  <w:sz w:val="24"/>
                  <w:szCs w:val="24"/>
                </w:rPr>
                <w:t>8~20</w:t>
              </w:r>
              <w:r w:rsidRPr="00A23FA3">
                <w:rPr>
                  <w:i/>
                  <w:sz w:val="24"/>
                  <w:szCs w:val="24"/>
                </w:rPr>
                <w:t>-digit characters</w:t>
              </w:r>
            </w:ins>
          </w:p>
        </w:tc>
        <w:tc>
          <w:tcPr>
            <w:tcW w:w="2979" w:type="dxa"/>
            <w:shd w:val="clear" w:color="auto" w:fill="auto"/>
            <w:vAlign w:val="center"/>
          </w:tcPr>
          <w:p w14:paraId="75F47F30" w14:textId="77777777" w:rsidR="00751CDF" w:rsidRPr="00A23FA3" w:rsidRDefault="00751CDF" w:rsidP="00751CDF">
            <w:pPr>
              <w:rPr>
                <w:ins w:id="2977" w:author="raye" w:date="2018-07-17T10:10:00Z"/>
                <w:i/>
                <w:sz w:val="24"/>
                <w:szCs w:val="24"/>
              </w:rPr>
            </w:pPr>
            <w:ins w:id="2978" w:author="raye" w:date="2018-07-17T10:10:00Z">
              <w:r w:rsidRPr="00A23FA3">
                <w:rPr>
                  <w:rFonts w:ascii="等线" w:eastAsia="等线" w:hAnsi="等线" w:cstheme="minorHAnsi"/>
                  <w:szCs w:val="21"/>
                </w:rPr>
                <w:t>password must contain any three of “lowercase letters”,”uppercase letters”,”numbers”,”special characters”</w:t>
              </w:r>
            </w:ins>
          </w:p>
        </w:tc>
      </w:tr>
    </w:tbl>
    <w:p w14:paraId="4E933F4F" w14:textId="77777777" w:rsidR="00751CDF" w:rsidRPr="00A23FA3" w:rsidRDefault="00751CDF" w:rsidP="00751CDF">
      <w:pPr>
        <w:jc w:val="left"/>
        <w:rPr>
          <w:ins w:id="2979" w:author="raye" w:date="2018-07-17T10:10:00Z"/>
          <w:rFonts w:ascii="等线" w:eastAsia="等线" w:hAnsi="等线" w:cstheme="minorHAnsi"/>
          <w:b/>
          <w:szCs w:val="21"/>
        </w:rPr>
      </w:pPr>
    </w:p>
    <w:p w14:paraId="01F0A41A" w14:textId="77777777" w:rsidR="00751CDF" w:rsidRPr="00A23FA3" w:rsidRDefault="00751CDF" w:rsidP="00751CDF">
      <w:pPr>
        <w:pStyle w:val="a0"/>
        <w:numPr>
          <w:ilvl w:val="0"/>
          <w:numId w:val="8"/>
        </w:numPr>
        <w:ind w:firstLineChars="0"/>
        <w:jc w:val="left"/>
        <w:rPr>
          <w:ins w:id="2980" w:author="raye" w:date="2018-07-17T10:10:00Z"/>
          <w:rFonts w:ascii="等线" w:eastAsia="等线" w:hAnsi="等线" w:cstheme="minorHAnsi"/>
          <w:szCs w:val="21"/>
        </w:rPr>
      </w:pPr>
      <w:ins w:id="2981" w:author="raye" w:date="2018-07-17T10:10:00Z">
        <w:r w:rsidRPr="00A23FA3">
          <w:rPr>
            <w:rFonts w:ascii="等线" w:eastAsia="等线" w:hAnsi="等线" w:cstheme="minorHAnsi" w:hint="eastAsia"/>
            <w:szCs w:val="21"/>
          </w:rPr>
          <w:t>账号创建</w:t>
        </w:r>
      </w:ins>
    </w:p>
    <w:p w14:paraId="07D42A3A" w14:textId="77777777" w:rsidR="00751CDF" w:rsidRPr="00A23FA3" w:rsidRDefault="00751CDF" w:rsidP="00751CDF">
      <w:pPr>
        <w:jc w:val="left"/>
        <w:rPr>
          <w:ins w:id="2982" w:author="raye" w:date="2018-07-17T10:10:00Z"/>
          <w:rFonts w:ascii="等线" w:eastAsia="等线" w:hAnsi="等线" w:cstheme="minorHAnsi"/>
          <w:b/>
          <w:szCs w:val="21"/>
        </w:rPr>
      </w:pPr>
      <w:ins w:id="2983" w:author="raye" w:date="2018-07-17T10:10:00Z">
        <w:r w:rsidRPr="00A23FA3">
          <w:rPr>
            <w:noProof/>
          </w:rPr>
          <w:lastRenderedPageBreak/>
          <w:drawing>
            <wp:inline distT="0" distB="0" distL="0" distR="0" wp14:anchorId="0583D840" wp14:editId="6F5B0A3A">
              <wp:extent cx="5274310" cy="3176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76270"/>
                      </a:xfrm>
                      <a:prstGeom prst="rect">
                        <a:avLst/>
                      </a:prstGeom>
                    </pic:spPr>
                  </pic:pic>
                </a:graphicData>
              </a:graphic>
            </wp:inline>
          </w:drawing>
        </w:r>
      </w:ins>
    </w:p>
    <w:p w14:paraId="7164B010" w14:textId="77777777" w:rsidR="00751CDF" w:rsidRPr="00A23FA3" w:rsidRDefault="00751CDF" w:rsidP="00751CDF">
      <w:pPr>
        <w:jc w:val="left"/>
        <w:rPr>
          <w:ins w:id="2984" w:author="raye" w:date="2018-07-17T10:10:00Z"/>
          <w:rFonts w:ascii="等线" w:eastAsia="等线" w:hAnsi="等线" w:cstheme="minorHAnsi"/>
          <w:b/>
          <w:szCs w:val="21"/>
        </w:rPr>
      </w:pPr>
    </w:p>
    <w:p w14:paraId="3EC3411A" w14:textId="77777777" w:rsidR="00751CDF" w:rsidRPr="00A23FA3" w:rsidRDefault="00751CDF" w:rsidP="00751CDF">
      <w:pPr>
        <w:pStyle w:val="a0"/>
        <w:numPr>
          <w:ilvl w:val="0"/>
          <w:numId w:val="8"/>
        </w:numPr>
        <w:ind w:firstLineChars="0"/>
        <w:jc w:val="left"/>
        <w:rPr>
          <w:ins w:id="2985" w:author="raye" w:date="2018-07-17T10:10:00Z"/>
          <w:rFonts w:ascii="等线" w:eastAsia="等线" w:hAnsi="等线" w:cstheme="minorHAnsi"/>
          <w:b/>
          <w:szCs w:val="21"/>
        </w:rPr>
      </w:pPr>
      <w:bookmarkStart w:id="2986" w:name="OLE_LINK7"/>
      <w:bookmarkStart w:id="2987" w:name="OLE_LINK9"/>
      <w:ins w:id="2988" w:author="raye" w:date="2018-07-17T10:10:00Z">
        <w:r w:rsidRPr="00A23FA3">
          <w:rPr>
            <w:rFonts w:ascii="等线" w:eastAsia="等线" w:hAnsi="等线" w:cstheme="minorHAnsi" w:hint="eastAsia"/>
            <w:b/>
            <w:szCs w:val="21"/>
          </w:rPr>
          <w:t>登录登出日志</w:t>
        </w:r>
      </w:ins>
    </w:p>
    <w:bookmarkEnd w:id="2986"/>
    <w:bookmarkEnd w:id="2987"/>
    <w:p w14:paraId="63A55158" w14:textId="58349ADD" w:rsidR="00751CDF" w:rsidRDefault="00751CDF" w:rsidP="00751CDF">
      <w:pPr>
        <w:jc w:val="left"/>
        <w:rPr>
          <w:rFonts w:ascii="等线" w:eastAsia="等线" w:hAnsi="等线" w:cstheme="minorHAnsi"/>
          <w:b/>
          <w:szCs w:val="21"/>
        </w:rPr>
      </w:pPr>
      <w:ins w:id="2989" w:author="raye" w:date="2018-07-17T10:10:00Z">
        <w:r w:rsidRPr="00A23FA3">
          <w:rPr>
            <w:noProof/>
          </w:rPr>
          <w:drawing>
            <wp:inline distT="0" distB="0" distL="0" distR="0" wp14:anchorId="148AA7A0" wp14:editId="12A43501">
              <wp:extent cx="5274310" cy="30206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20695"/>
                      </a:xfrm>
                      <a:prstGeom prst="rect">
                        <a:avLst/>
                      </a:prstGeom>
                    </pic:spPr>
                  </pic:pic>
                </a:graphicData>
              </a:graphic>
            </wp:inline>
          </w:drawing>
        </w:r>
      </w:ins>
    </w:p>
    <w:p w14:paraId="7525F8F5" w14:textId="1D10BDA2" w:rsidR="00BA66F9" w:rsidRDefault="00BA66F9" w:rsidP="00751CDF">
      <w:pPr>
        <w:jc w:val="left"/>
        <w:rPr>
          <w:rFonts w:ascii="等线" w:eastAsia="等线" w:hAnsi="等线" w:cstheme="minorHAnsi"/>
          <w:b/>
          <w:szCs w:val="21"/>
        </w:rPr>
      </w:pPr>
    </w:p>
    <w:p w14:paraId="1868733D" w14:textId="1A77B60C" w:rsidR="00BA66F9" w:rsidRPr="0098275F" w:rsidRDefault="00BA66F9" w:rsidP="00BA66F9">
      <w:pPr>
        <w:pStyle w:val="a0"/>
        <w:numPr>
          <w:ilvl w:val="0"/>
          <w:numId w:val="8"/>
        </w:numPr>
        <w:ind w:firstLineChars="0"/>
        <w:jc w:val="left"/>
        <w:rPr>
          <w:ins w:id="2990" w:author="raye" w:date="2018-07-17T10:10:00Z"/>
          <w:rFonts w:ascii="等线" w:eastAsia="等线" w:hAnsi="等线" w:cstheme="minorHAnsi"/>
          <w:b/>
          <w:color w:val="FF0000"/>
          <w:szCs w:val="21"/>
        </w:rPr>
      </w:pPr>
      <w:r w:rsidRPr="0098275F">
        <w:rPr>
          <w:rFonts w:ascii="等线" w:eastAsia="等线" w:hAnsi="等线" w:cstheme="minorHAnsi" w:hint="eastAsia"/>
          <w:b/>
          <w:color w:val="FF0000"/>
          <w:szCs w:val="21"/>
        </w:rPr>
        <w:t>权限配置</w:t>
      </w:r>
    </w:p>
    <w:p w14:paraId="2647A9C6" w14:textId="0E18F7C6" w:rsidR="00BA66F9" w:rsidRDefault="0098275F" w:rsidP="00751CDF">
      <w:pPr>
        <w:jc w:val="left"/>
        <w:rPr>
          <w:rFonts w:ascii="等线" w:eastAsia="等线" w:hAnsi="等线" w:cstheme="minorHAnsi"/>
          <w:b/>
          <w:szCs w:val="21"/>
        </w:rPr>
      </w:pPr>
      <w:r>
        <w:rPr>
          <w:noProof/>
        </w:rPr>
        <w:lastRenderedPageBreak/>
        <w:drawing>
          <wp:inline distT="0" distB="0" distL="0" distR="0" wp14:anchorId="6EE62495" wp14:editId="1A412DBB">
            <wp:extent cx="5274310" cy="44284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28490"/>
                    </a:xfrm>
                    <a:prstGeom prst="rect">
                      <a:avLst/>
                    </a:prstGeom>
                  </pic:spPr>
                </pic:pic>
              </a:graphicData>
            </a:graphic>
          </wp:inline>
        </w:drawing>
      </w:r>
    </w:p>
    <w:p w14:paraId="4D135582" w14:textId="424BCB1E" w:rsidR="00BA66F9" w:rsidRDefault="00BA66F9" w:rsidP="00751CDF">
      <w:pPr>
        <w:jc w:val="left"/>
        <w:rPr>
          <w:rFonts w:ascii="等线" w:eastAsia="等线" w:hAnsi="等线" w:cstheme="minorHAnsi"/>
          <w:b/>
          <w:szCs w:val="21"/>
        </w:rPr>
      </w:pPr>
    </w:p>
    <w:p w14:paraId="70BC077A" w14:textId="1AAF9996" w:rsidR="00BA66F9" w:rsidRDefault="00BA66F9" w:rsidP="00751CDF">
      <w:pPr>
        <w:jc w:val="left"/>
        <w:rPr>
          <w:rFonts w:ascii="等线" w:eastAsia="等线" w:hAnsi="等线" w:cstheme="minorHAnsi"/>
          <w:b/>
          <w:szCs w:val="21"/>
        </w:rPr>
      </w:pPr>
    </w:p>
    <w:p w14:paraId="5DA3BF72" w14:textId="77777777" w:rsidR="00BA66F9" w:rsidRPr="00A23FA3" w:rsidRDefault="00BA66F9" w:rsidP="00751CDF">
      <w:pPr>
        <w:jc w:val="left"/>
        <w:rPr>
          <w:ins w:id="2991" w:author="raye" w:date="2018-07-17T10:10:00Z"/>
          <w:rFonts w:ascii="等线" w:eastAsia="等线" w:hAnsi="等线" w:cstheme="minorHAnsi"/>
          <w:b/>
          <w:szCs w:val="21"/>
        </w:rPr>
      </w:pPr>
    </w:p>
    <w:p w14:paraId="582E8112" w14:textId="77777777" w:rsidR="00751CDF" w:rsidRPr="00A23FA3" w:rsidRDefault="00751CDF" w:rsidP="00751CDF">
      <w:pPr>
        <w:pStyle w:val="a0"/>
        <w:numPr>
          <w:ilvl w:val="0"/>
          <w:numId w:val="8"/>
        </w:numPr>
        <w:ind w:firstLineChars="0"/>
        <w:jc w:val="left"/>
        <w:rPr>
          <w:ins w:id="2992" w:author="raye" w:date="2018-07-17T10:10:00Z"/>
          <w:rFonts w:ascii="等线" w:eastAsia="等线" w:hAnsi="等线" w:cstheme="minorHAnsi"/>
          <w:b/>
          <w:szCs w:val="21"/>
        </w:rPr>
      </w:pPr>
      <w:ins w:id="2993" w:author="raye" w:date="2018-07-17T10:10:00Z">
        <w:r w:rsidRPr="00A23FA3">
          <w:rPr>
            <w:rFonts w:ascii="等线" w:eastAsia="等线" w:hAnsi="等线" w:cstheme="minorHAnsi" w:hint="eastAsia"/>
            <w:b/>
            <w:szCs w:val="21"/>
          </w:rPr>
          <w:t>登录界面</w:t>
        </w:r>
      </w:ins>
    </w:p>
    <w:p w14:paraId="0B1A8328" w14:textId="15D9773A" w:rsidR="00751CDF" w:rsidRPr="00A23FA3" w:rsidRDefault="001D42EB" w:rsidP="00751CDF">
      <w:pPr>
        <w:jc w:val="left"/>
        <w:rPr>
          <w:ins w:id="2994" w:author="raye" w:date="2018-07-17T10:10:00Z"/>
          <w:rFonts w:ascii="等线" w:eastAsia="等线" w:hAnsi="等线" w:cstheme="minorHAnsi"/>
          <w:b/>
          <w:szCs w:val="21"/>
        </w:rPr>
      </w:pPr>
      <w:r w:rsidRPr="00A23FA3">
        <w:rPr>
          <w:noProof/>
        </w:rPr>
        <w:lastRenderedPageBreak/>
        <w:drawing>
          <wp:inline distT="0" distB="0" distL="0" distR="0" wp14:anchorId="52BFB8A5" wp14:editId="4BF0B89C">
            <wp:extent cx="5274310" cy="33229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22955"/>
                    </a:xfrm>
                    <a:prstGeom prst="rect">
                      <a:avLst/>
                    </a:prstGeom>
                  </pic:spPr>
                </pic:pic>
              </a:graphicData>
            </a:graphic>
          </wp:inline>
        </w:drawing>
      </w:r>
    </w:p>
    <w:p w14:paraId="1326536D" w14:textId="77777777" w:rsidR="00751CDF" w:rsidRPr="00A23FA3" w:rsidRDefault="00751CDF" w:rsidP="00751CDF">
      <w:pPr>
        <w:pStyle w:val="a0"/>
        <w:numPr>
          <w:ilvl w:val="0"/>
          <w:numId w:val="8"/>
        </w:numPr>
        <w:ind w:firstLineChars="0"/>
        <w:jc w:val="left"/>
        <w:rPr>
          <w:ins w:id="2995" w:author="raye" w:date="2018-07-17T10:10:00Z"/>
          <w:rFonts w:ascii="等线" w:eastAsia="等线" w:hAnsi="等线" w:cstheme="minorHAnsi"/>
          <w:b/>
          <w:szCs w:val="21"/>
        </w:rPr>
      </w:pPr>
      <w:ins w:id="2996" w:author="raye" w:date="2018-07-17T10:10:00Z">
        <w:r w:rsidRPr="00A23FA3">
          <w:rPr>
            <w:rFonts w:ascii="等线" w:eastAsia="等线" w:hAnsi="等线" w:cstheme="minorHAnsi" w:hint="eastAsia"/>
            <w:b/>
            <w:szCs w:val="21"/>
          </w:rPr>
          <w:t>初始密码修改</w:t>
        </w:r>
      </w:ins>
    </w:p>
    <w:p w14:paraId="405B316C" w14:textId="77777777" w:rsidR="00751CDF" w:rsidRPr="00A23FA3" w:rsidRDefault="00751CDF" w:rsidP="00751CDF">
      <w:pPr>
        <w:jc w:val="left"/>
        <w:rPr>
          <w:ins w:id="2997" w:author="raye" w:date="2018-07-17T10:10:00Z"/>
          <w:rFonts w:ascii="等线" w:eastAsia="等线" w:hAnsi="等线" w:cstheme="minorHAnsi"/>
          <w:b/>
          <w:szCs w:val="21"/>
        </w:rPr>
      </w:pPr>
      <w:ins w:id="2998" w:author="raye" w:date="2018-07-17T10:10:00Z">
        <w:r w:rsidRPr="00A23FA3">
          <w:rPr>
            <w:noProof/>
          </w:rPr>
          <w:drawing>
            <wp:inline distT="0" distB="0" distL="0" distR="0" wp14:anchorId="20DB2495" wp14:editId="427260E1">
              <wp:extent cx="5114286" cy="240952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286" cy="2409524"/>
                      </a:xfrm>
                      <a:prstGeom prst="rect">
                        <a:avLst/>
                      </a:prstGeom>
                    </pic:spPr>
                  </pic:pic>
                </a:graphicData>
              </a:graphic>
            </wp:inline>
          </w:drawing>
        </w:r>
      </w:ins>
    </w:p>
    <w:p w14:paraId="1EA58271" w14:textId="083A2998" w:rsidR="00297B3B" w:rsidRPr="00A23FA3" w:rsidRDefault="00297B3B" w:rsidP="00774ECE">
      <w:pPr>
        <w:tabs>
          <w:tab w:val="left" w:pos="2410"/>
        </w:tabs>
        <w:spacing w:afterLines="50" w:after="156"/>
        <w:rPr>
          <w:ins w:id="2999" w:author="raye" w:date="2018-07-17T10:09:00Z"/>
          <w:rFonts w:ascii="Calibri" w:hAnsi="Calibri" w:cstheme="minorHAnsi"/>
          <w:b/>
          <w:sz w:val="24"/>
          <w:szCs w:val="24"/>
        </w:rPr>
      </w:pPr>
    </w:p>
    <w:p w14:paraId="3A5A658A" w14:textId="5017C934" w:rsidR="00297B3B" w:rsidRPr="00A23FA3" w:rsidRDefault="00297B3B" w:rsidP="00774ECE">
      <w:pPr>
        <w:tabs>
          <w:tab w:val="left" w:pos="2410"/>
        </w:tabs>
        <w:spacing w:afterLines="50" w:after="156"/>
        <w:rPr>
          <w:ins w:id="3000" w:author="raye" w:date="2018-07-17T10:09:00Z"/>
          <w:rFonts w:ascii="Calibri" w:hAnsi="Calibri" w:cstheme="minorHAnsi"/>
          <w:b/>
          <w:sz w:val="24"/>
          <w:szCs w:val="24"/>
        </w:rPr>
      </w:pPr>
    </w:p>
    <w:p w14:paraId="3B8EC1A2" w14:textId="5710741E" w:rsidR="00297B3B" w:rsidRPr="00A23FA3" w:rsidRDefault="00297B3B" w:rsidP="00774ECE">
      <w:pPr>
        <w:tabs>
          <w:tab w:val="left" w:pos="2410"/>
        </w:tabs>
        <w:spacing w:afterLines="50" w:after="156"/>
        <w:rPr>
          <w:ins w:id="3001" w:author="raye" w:date="2018-07-17T10:09:00Z"/>
          <w:rFonts w:ascii="Calibri" w:hAnsi="Calibri" w:cstheme="minorHAnsi"/>
          <w:b/>
          <w:sz w:val="24"/>
          <w:szCs w:val="24"/>
        </w:rPr>
      </w:pPr>
    </w:p>
    <w:p w14:paraId="192D37CB" w14:textId="3B133A5F" w:rsidR="00297B3B" w:rsidRPr="00A23FA3" w:rsidRDefault="00297B3B" w:rsidP="00774ECE">
      <w:pPr>
        <w:tabs>
          <w:tab w:val="left" w:pos="2410"/>
        </w:tabs>
        <w:spacing w:afterLines="50" w:after="156"/>
        <w:rPr>
          <w:ins w:id="3002" w:author="raye" w:date="2018-07-17T10:09:00Z"/>
          <w:rFonts w:ascii="Calibri" w:hAnsi="Calibri" w:cstheme="minorHAnsi"/>
          <w:b/>
          <w:sz w:val="24"/>
          <w:szCs w:val="24"/>
        </w:rPr>
      </w:pPr>
    </w:p>
    <w:p w14:paraId="6BB32B58" w14:textId="77777777" w:rsidR="00297B3B" w:rsidRPr="00A23FA3" w:rsidRDefault="00297B3B" w:rsidP="00774ECE">
      <w:pPr>
        <w:tabs>
          <w:tab w:val="left" w:pos="2410"/>
        </w:tabs>
        <w:spacing w:afterLines="50" w:after="156"/>
        <w:rPr>
          <w:rFonts w:ascii="Calibri" w:hAnsi="Calibri" w:cstheme="minorHAnsi"/>
          <w:b/>
          <w:sz w:val="24"/>
          <w:szCs w:val="24"/>
        </w:rPr>
      </w:pPr>
    </w:p>
    <w:p w14:paraId="1789C18F" w14:textId="2EFD3A80" w:rsidR="003579AC" w:rsidRPr="00A23FA3" w:rsidRDefault="003579AC">
      <w:pPr>
        <w:pStyle w:val="2"/>
        <w:numPr>
          <w:ilvl w:val="2"/>
          <w:numId w:val="78"/>
        </w:numPr>
        <w:tabs>
          <w:tab w:val="left" w:pos="709"/>
        </w:tabs>
        <w:spacing w:afterLines="50" w:after="156"/>
        <w:rPr>
          <w:rFonts w:ascii="Calibri" w:hAnsi="Calibri" w:cstheme="minorHAnsi"/>
          <w:b/>
        </w:rPr>
        <w:pPrChange w:id="3003" w:author="raye" w:date="2018-07-17T10:12:00Z">
          <w:pPr>
            <w:pStyle w:val="2"/>
            <w:numPr>
              <w:numId w:val="3"/>
            </w:numPr>
            <w:tabs>
              <w:tab w:val="clear" w:pos="1440"/>
              <w:tab w:val="left" w:pos="709"/>
            </w:tabs>
            <w:spacing w:afterLines="50" w:after="156"/>
            <w:ind w:left="567" w:hanging="567"/>
          </w:pPr>
        </w:pPrChange>
      </w:pPr>
      <w:bookmarkStart w:id="3004" w:name="_Toc512250221"/>
      <w:bookmarkStart w:id="3005" w:name="_Toc520839417"/>
      <w:r w:rsidRPr="00A23FA3">
        <w:rPr>
          <w:rFonts w:ascii="Calibri" w:hAnsi="Calibri" w:cstheme="minorHAnsi"/>
          <w:b/>
        </w:rPr>
        <w:t>Home Page</w:t>
      </w:r>
      <w:bookmarkEnd w:id="3004"/>
      <w:bookmarkEnd w:id="3005"/>
    </w:p>
    <w:p w14:paraId="01869DFA" w14:textId="578821C6" w:rsidR="004A43B6" w:rsidRPr="00A23FA3" w:rsidRDefault="00751CDF">
      <w:pPr>
        <w:pStyle w:val="3"/>
        <w:keepNext w:val="0"/>
        <w:keepLines w:val="0"/>
        <w:spacing w:before="0" w:after="120" w:line="240" w:lineRule="auto"/>
        <w:rPr>
          <w:rFonts w:ascii="Calibri" w:hAnsi="Calibri" w:cstheme="minorHAnsi"/>
          <w:strike/>
          <w:highlight w:val="yellow"/>
        </w:rPr>
        <w:pPrChange w:id="3006" w:author="raye" w:date="2018-07-17T10:12:00Z">
          <w:pPr>
            <w:pStyle w:val="3"/>
            <w:keepNext w:val="0"/>
            <w:keepLines w:val="0"/>
            <w:numPr>
              <w:ilvl w:val="2"/>
              <w:numId w:val="3"/>
            </w:numPr>
            <w:spacing w:before="0" w:after="120" w:line="240" w:lineRule="auto"/>
            <w:ind w:left="709" w:hanging="709"/>
          </w:pPr>
        </w:pPrChange>
      </w:pPr>
      <w:bookmarkStart w:id="3007" w:name="_Toc512250222"/>
      <w:bookmarkStart w:id="3008" w:name="_Toc520839418"/>
      <w:ins w:id="3009" w:author="raye" w:date="2018-07-17T10:12:00Z">
        <w:r w:rsidRPr="00A23FA3">
          <w:rPr>
            <w:rFonts w:ascii="Calibri" w:hAnsi="Calibri" w:cstheme="minorHAnsi"/>
            <w:strike/>
            <w:highlight w:val="yellow"/>
          </w:rPr>
          <w:t xml:space="preserve">1..1. </w:t>
        </w:r>
      </w:ins>
      <w:r w:rsidR="004A43B6" w:rsidRPr="00A23FA3">
        <w:rPr>
          <w:rFonts w:ascii="Calibri" w:hAnsi="Calibri" w:cstheme="minorHAnsi"/>
          <w:strike/>
          <w:highlight w:val="yellow"/>
        </w:rPr>
        <w:t>AS-IS</w:t>
      </w:r>
      <w:bookmarkEnd w:id="3007"/>
      <w:bookmarkEnd w:id="3008"/>
    </w:p>
    <w:p w14:paraId="08E3889A" w14:textId="3C8BDEE9" w:rsidR="00FC0571" w:rsidRPr="00A23FA3" w:rsidRDefault="002E6184" w:rsidP="00A769EC">
      <w:pPr>
        <w:pStyle w:val="HTML"/>
        <w:shd w:val="clear" w:color="auto" w:fill="FFFFFF"/>
        <w:ind w:firstLineChars="200" w:firstLine="480"/>
        <w:rPr>
          <w:rFonts w:ascii="Calibri" w:hAnsi="Calibri" w:cstheme="minorHAnsi"/>
          <w:strike/>
          <w:highlight w:val="yellow"/>
        </w:rPr>
      </w:pPr>
      <w:r w:rsidRPr="00A23FA3">
        <w:rPr>
          <w:rFonts w:ascii="Calibri" w:hAnsi="Calibri" w:cstheme="minorHAnsi"/>
          <w:strike/>
          <w:highlight w:val="yellow"/>
        </w:rPr>
        <w:lastRenderedPageBreak/>
        <w:t xml:space="preserve">The As-Is system only provides support for the </w:t>
      </w:r>
      <w:r w:rsidR="009E51F8" w:rsidRPr="00A23FA3">
        <w:rPr>
          <w:rFonts w:ascii="Calibri" w:hAnsi="Calibri" w:cstheme="minorHAnsi"/>
          <w:strike/>
          <w:highlight w:val="yellow"/>
        </w:rPr>
        <w:t xml:space="preserve">operations </w:t>
      </w:r>
      <w:r w:rsidRPr="00A23FA3">
        <w:rPr>
          <w:rFonts w:ascii="Calibri" w:hAnsi="Calibri" w:cstheme="minorHAnsi"/>
          <w:strike/>
          <w:highlight w:val="yellow"/>
        </w:rPr>
        <w:t xml:space="preserve">function of </w:t>
      </w:r>
      <w:r w:rsidR="009E51F8" w:rsidRPr="00A23FA3">
        <w:rPr>
          <w:rFonts w:ascii="Calibri" w:hAnsi="Calibri" w:cstheme="minorHAnsi"/>
          <w:strike/>
          <w:highlight w:val="yellow"/>
        </w:rPr>
        <w:t xml:space="preserve">Operations </w:t>
      </w:r>
      <w:r w:rsidRPr="00A23FA3">
        <w:rPr>
          <w:rFonts w:ascii="Calibri" w:hAnsi="Calibri" w:cstheme="minorHAnsi"/>
          <w:strike/>
          <w:highlight w:val="yellow"/>
        </w:rPr>
        <w:t xml:space="preserve">Analyst, and does not involve other roles. When </w:t>
      </w:r>
      <w:r w:rsidR="00604DE2" w:rsidRPr="00A23FA3">
        <w:rPr>
          <w:rFonts w:ascii="Calibri" w:hAnsi="Calibri" w:cstheme="minorHAnsi"/>
          <w:strike/>
          <w:highlight w:val="yellow"/>
        </w:rPr>
        <w:t xml:space="preserve">Operations Analyst </w:t>
      </w:r>
      <w:r w:rsidRPr="00A23FA3">
        <w:rPr>
          <w:rFonts w:ascii="Calibri" w:hAnsi="Calibri" w:cstheme="minorHAnsi"/>
          <w:strike/>
          <w:highlight w:val="yellow"/>
        </w:rPr>
        <w:t xml:space="preserve">logs into this system, it will directly enter </w:t>
      </w:r>
      <w:r w:rsidR="00FC0571" w:rsidRPr="00A23FA3">
        <w:rPr>
          <w:rFonts w:ascii="Calibri" w:hAnsi="Calibri" w:cstheme="minorHAnsi"/>
          <w:strike/>
          <w:highlight w:val="yellow"/>
        </w:rPr>
        <w:t xml:space="preserve">his/her own </w:t>
      </w:r>
      <w:r w:rsidRPr="00A23FA3">
        <w:rPr>
          <w:rFonts w:ascii="Calibri" w:hAnsi="Calibri" w:cstheme="minorHAnsi"/>
          <w:strike/>
          <w:highlight w:val="yellow"/>
        </w:rPr>
        <w:t>Case List working screen.</w:t>
      </w:r>
    </w:p>
    <w:p w14:paraId="077DB1F7" w14:textId="5BFAD2B3" w:rsidR="002E6184" w:rsidRPr="00A23FA3" w:rsidRDefault="002E6184" w:rsidP="00BF71D7">
      <w:pPr>
        <w:ind w:firstLineChars="177" w:firstLine="425"/>
        <w:rPr>
          <w:rFonts w:ascii="Calibri" w:hAnsi="Calibri" w:cstheme="minorHAnsi"/>
          <w:strike/>
          <w:sz w:val="24"/>
          <w:highlight w:val="yellow"/>
        </w:rPr>
      </w:pPr>
    </w:p>
    <w:p w14:paraId="34FFBFC5" w14:textId="5870FD17" w:rsidR="002E6184" w:rsidRPr="00A23FA3" w:rsidRDefault="002E6184" w:rsidP="00BF71D7">
      <w:pPr>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At </w:t>
      </w:r>
      <w:r w:rsidR="007B30DB" w:rsidRPr="00A23FA3">
        <w:rPr>
          <w:rFonts w:ascii="Calibri" w:hAnsi="Calibri" w:cstheme="minorHAnsi"/>
          <w:strike/>
          <w:sz w:val="24"/>
          <w:highlight w:val="yellow"/>
        </w:rPr>
        <w:t xml:space="preserve">the </w:t>
      </w:r>
      <w:r w:rsidRPr="00A23FA3">
        <w:rPr>
          <w:rFonts w:ascii="Calibri" w:hAnsi="Calibri" w:cstheme="minorHAnsi"/>
          <w:strike/>
          <w:sz w:val="24"/>
          <w:highlight w:val="yellow"/>
        </w:rPr>
        <w:t>title area</w:t>
      </w:r>
      <w:r w:rsidR="00FC0571" w:rsidRPr="00A23FA3">
        <w:rPr>
          <w:rFonts w:ascii="Calibri" w:hAnsi="Calibri" w:cstheme="minorHAnsi"/>
          <w:strike/>
          <w:sz w:val="24"/>
          <w:highlight w:val="yellow"/>
        </w:rPr>
        <w:t xml:space="preserve"> of </w:t>
      </w:r>
      <w:r w:rsidRPr="00A23FA3">
        <w:rPr>
          <w:rFonts w:ascii="Calibri" w:hAnsi="Calibri" w:cstheme="minorHAnsi"/>
          <w:strike/>
          <w:sz w:val="24"/>
          <w:highlight w:val="yellow"/>
        </w:rPr>
        <w:t>the Case List working screen</w:t>
      </w:r>
      <w:r w:rsidR="007B30DB" w:rsidRPr="00A23FA3">
        <w:rPr>
          <w:rFonts w:ascii="Calibri" w:hAnsi="Calibri" w:cstheme="minorHAnsi"/>
          <w:strike/>
          <w:sz w:val="24"/>
          <w:highlight w:val="yellow"/>
        </w:rPr>
        <w:t>, some of the main function links are provided</w:t>
      </w:r>
      <w:r w:rsidRPr="00A23FA3">
        <w:rPr>
          <w:rFonts w:ascii="Calibri" w:hAnsi="Calibri" w:cstheme="minorHAnsi"/>
          <w:strike/>
          <w:sz w:val="24"/>
          <w:highlight w:val="yellow"/>
        </w:rPr>
        <w:t xml:space="preserve"> (as follows):</w:t>
      </w:r>
    </w:p>
    <w:p w14:paraId="47F8632D" w14:textId="01AA35B9" w:rsidR="00A33DB0" w:rsidRPr="00A23FA3" w:rsidRDefault="003F41B3" w:rsidP="00C409AC">
      <w:pPr>
        <w:pStyle w:val="BodyText1"/>
        <w:spacing w:after="0"/>
        <w:rPr>
          <w:rFonts w:ascii="Calibri" w:hAnsi="Calibri" w:cstheme="minorHAnsi"/>
          <w:highlight w:val="yellow"/>
          <w:lang w:eastAsia="zh-CN"/>
        </w:rPr>
      </w:pPr>
      <w:r w:rsidRPr="00A23FA3">
        <w:rPr>
          <w:rFonts w:ascii="Calibri" w:hAnsi="Calibri" w:cstheme="minorHAnsi"/>
          <w:noProof/>
          <w:lang w:eastAsia="zh-CN"/>
        </w:rPr>
        <mc:AlternateContent>
          <mc:Choice Requires="wps">
            <w:drawing>
              <wp:anchor distT="0" distB="0" distL="114300" distR="114300" simplePos="0" relativeHeight="251683840" behindDoc="0" locked="0" layoutInCell="1" allowOverlap="1" wp14:anchorId="56C49F1C" wp14:editId="51D46479">
                <wp:simplePos x="0" y="0"/>
                <wp:positionH relativeFrom="column">
                  <wp:posOffset>285750</wp:posOffset>
                </wp:positionH>
                <wp:positionV relativeFrom="paragraph">
                  <wp:posOffset>243205</wp:posOffset>
                </wp:positionV>
                <wp:extent cx="5383530" cy="253365"/>
                <wp:effectExtent l="0" t="0" r="26670" b="32385"/>
                <wp:wrapNone/>
                <wp:docPr id="139" name="直接连接符 139"/>
                <wp:cNvGraphicFramePr/>
                <a:graphic xmlns:a="http://schemas.openxmlformats.org/drawingml/2006/main">
                  <a:graphicData uri="http://schemas.microsoft.com/office/word/2010/wordprocessingShape">
                    <wps:wsp>
                      <wps:cNvCnPr/>
                      <wps:spPr>
                        <a:xfrm>
                          <a:off x="0" y="0"/>
                          <a:ext cx="5383530" cy="253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EBA96" id="直接连接符 139"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9.15pt" to="446.4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" strokecolor="#5b9bd5 [3204]" strokeweight=".5pt">
                <v:stroke joinstyle="miter"/>
              </v:line>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70528" behindDoc="0" locked="0" layoutInCell="1" allowOverlap="1" wp14:anchorId="1F0191BD" wp14:editId="38FB63F1">
                <wp:simplePos x="0" y="0"/>
                <wp:positionH relativeFrom="column">
                  <wp:posOffset>5522401</wp:posOffset>
                </wp:positionH>
                <wp:positionV relativeFrom="paragraph">
                  <wp:posOffset>393147</wp:posOffset>
                </wp:positionV>
                <wp:extent cx="144780" cy="158115"/>
                <wp:effectExtent l="0" t="0" r="26670" b="13335"/>
                <wp:wrapNone/>
                <wp:docPr id="62" name="Oval 62"/>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42B66" w14:textId="77777777" w:rsidR="00427807" w:rsidRPr="004435FC" w:rsidRDefault="00427807" w:rsidP="00A33DB0">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F0191BD" id="Oval 62" o:spid="_x0000_s1026" style="position:absolute;margin-left:434.85pt;margin-top:30.95pt;width:11.4pt;height:12.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" fillcolor="#5b9bd5 [3204]" strokecolor="#1f4d78 [1604]" strokeweight="1pt">
                <v:stroke joinstyle="miter"/>
                <v:textbox inset="0,0,0,0">
                  <w:txbxContent>
                    <w:p w14:paraId="00742B66" w14:textId="77777777" w:rsidR="00427807" w:rsidRPr="004435FC" w:rsidRDefault="00427807" w:rsidP="00A33DB0">
                      <w:pPr>
                        <w:adjustRightInd w:val="0"/>
                        <w:snapToGrid w:val="0"/>
                        <w:jc w:val="center"/>
                        <w:rPr>
                          <w:color w:val="FFFF00"/>
                          <w:sz w:val="13"/>
                        </w:rPr>
                      </w:pPr>
                      <w:r>
                        <w:rPr>
                          <w:color w:val="FFFF00"/>
                          <w:sz w:val="13"/>
                        </w:rPr>
                        <w:t>4</w:t>
                      </w: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9504" behindDoc="0" locked="0" layoutInCell="1" allowOverlap="1" wp14:anchorId="3EEE79D8" wp14:editId="1F35E3FA">
                <wp:simplePos x="0" y="0"/>
                <wp:positionH relativeFrom="column">
                  <wp:posOffset>5418141</wp:posOffset>
                </wp:positionH>
                <wp:positionV relativeFrom="paragraph">
                  <wp:posOffset>266299</wp:posOffset>
                </wp:positionV>
                <wp:extent cx="200723" cy="172864"/>
                <wp:effectExtent l="0" t="0" r="27940" b="17780"/>
                <wp:wrapNone/>
                <wp:docPr id="63" name="Oval 63"/>
                <wp:cNvGraphicFramePr/>
                <a:graphic xmlns:a="http://schemas.openxmlformats.org/drawingml/2006/main">
                  <a:graphicData uri="http://schemas.microsoft.com/office/word/2010/wordprocessingShape">
                    <wps:wsp>
                      <wps:cNvSpPr/>
                      <wps:spPr>
                        <a:xfrm>
                          <a:off x="0" y="0"/>
                          <a:ext cx="200723" cy="17286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3B19491" w14:textId="77777777" w:rsidR="00427807" w:rsidRDefault="00427807"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E79D8" id="Oval 63" o:spid="_x0000_s1027" style="position:absolute;margin-left:426.65pt;margin-top:20.95pt;width:15.8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" filled="f" strokecolor="#ed7d31 [3205]">
                <v:textbox>
                  <w:txbxContent>
                    <w:p w14:paraId="03B19491" w14:textId="77777777" w:rsidR="00427807" w:rsidRDefault="00427807" w:rsidP="00A33DB0">
                      <w:pPr>
                        <w:jc w:val="center"/>
                      </w:pP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8480" behindDoc="0" locked="0" layoutInCell="1" allowOverlap="1" wp14:anchorId="70931F6E" wp14:editId="7177B5F9">
                <wp:simplePos x="0" y="0"/>
                <wp:positionH relativeFrom="column">
                  <wp:posOffset>4881817</wp:posOffset>
                </wp:positionH>
                <wp:positionV relativeFrom="paragraph">
                  <wp:posOffset>341931</wp:posOffset>
                </wp:positionV>
                <wp:extent cx="144780" cy="158115"/>
                <wp:effectExtent l="0" t="0" r="26670" b="13335"/>
                <wp:wrapNone/>
                <wp:docPr id="64" name="Oval 6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9D2E1B" w14:textId="77777777" w:rsidR="00427807" w:rsidRPr="004435FC" w:rsidRDefault="00427807" w:rsidP="00A33DB0">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0931F6E" id="Oval 64" o:spid="_x0000_s1028" style="position:absolute;margin-left:384.4pt;margin-top:26.9pt;width:11.4pt;height:1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" fillcolor="#5b9bd5 [3204]" strokecolor="#1f4d78 [1604]" strokeweight="1pt">
                <v:stroke joinstyle="miter"/>
                <v:textbox inset="0,0,0,0">
                  <w:txbxContent>
                    <w:p w14:paraId="4E9D2E1B" w14:textId="77777777" w:rsidR="00427807" w:rsidRPr="004435FC" w:rsidRDefault="00427807" w:rsidP="00A33DB0">
                      <w:pPr>
                        <w:adjustRightInd w:val="0"/>
                        <w:snapToGrid w:val="0"/>
                        <w:jc w:val="center"/>
                        <w:rPr>
                          <w:color w:val="FFFF00"/>
                          <w:sz w:val="13"/>
                        </w:rPr>
                      </w:pPr>
                      <w:r>
                        <w:rPr>
                          <w:color w:val="FFFF00"/>
                          <w:sz w:val="13"/>
                        </w:rPr>
                        <w:t>3</w:t>
                      </w: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7456" behindDoc="0" locked="0" layoutInCell="1" allowOverlap="1" wp14:anchorId="7402892F" wp14:editId="188D0E97">
                <wp:simplePos x="0" y="0"/>
                <wp:positionH relativeFrom="column">
                  <wp:posOffset>4949140</wp:posOffset>
                </wp:positionH>
                <wp:positionV relativeFrom="paragraph">
                  <wp:posOffset>256031</wp:posOffset>
                </wp:positionV>
                <wp:extent cx="438150" cy="200025"/>
                <wp:effectExtent l="0" t="0" r="19050" b="28575"/>
                <wp:wrapNone/>
                <wp:docPr id="65" name="Oval 65"/>
                <wp:cNvGraphicFramePr/>
                <a:graphic xmlns:a="http://schemas.openxmlformats.org/drawingml/2006/main">
                  <a:graphicData uri="http://schemas.microsoft.com/office/word/2010/wordprocessingShape">
                    <wps:wsp>
                      <wps:cNvSpPr/>
                      <wps:spPr>
                        <a:xfrm>
                          <a:off x="0" y="0"/>
                          <a:ext cx="438150" cy="2000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EFEA651" w14:textId="77777777" w:rsidR="00427807" w:rsidRDefault="00427807"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2892F" id="Oval 65" o:spid="_x0000_s1029" style="position:absolute;margin-left:389.7pt;margin-top:20.15pt;width:34.5pt;height:1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" filled="f" strokecolor="#ed7d31 [3205]">
                <v:textbox>
                  <w:txbxContent>
                    <w:p w14:paraId="7EFEA651" w14:textId="77777777" w:rsidR="00427807" w:rsidRDefault="00427807" w:rsidP="00A33DB0">
                      <w:pPr>
                        <w:jc w:val="center"/>
                      </w:pP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5408" behindDoc="0" locked="0" layoutInCell="1" allowOverlap="1" wp14:anchorId="12DCD6E4" wp14:editId="76757784">
                <wp:simplePos x="0" y="0"/>
                <wp:positionH relativeFrom="column">
                  <wp:posOffset>3548600</wp:posOffset>
                </wp:positionH>
                <wp:positionV relativeFrom="paragraph">
                  <wp:posOffset>239137</wp:posOffset>
                </wp:positionV>
                <wp:extent cx="438716" cy="200277"/>
                <wp:effectExtent l="0" t="0" r="19050" b="28575"/>
                <wp:wrapNone/>
                <wp:docPr id="66" name="Oval 66"/>
                <wp:cNvGraphicFramePr/>
                <a:graphic xmlns:a="http://schemas.openxmlformats.org/drawingml/2006/main">
                  <a:graphicData uri="http://schemas.microsoft.com/office/word/2010/wordprocessingShape">
                    <wps:wsp>
                      <wps:cNvSpPr/>
                      <wps:spPr>
                        <a:xfrm>
                          <a:off x="0" y="0"/>
                          <a:ext cx="438716" cy="20027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A3F7095" w14:textId="77777777" w:rsidR="00427807" w:rsidRDefault="00427807"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CD6E4" id="Oval 66" o:spid="_x0000_s1030" style="position:absolute;margin-left:279.4pt;margin-top:18.85pt;width:34.5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" filled="f" strokecolor="#ed7d31 [3205]">
                <v:textbox>
                  <w:txbxContent>
                    <w:p w14:paraId="0A3F7095" w14:textId="77777777" w:rsidR="00427807" w:rsidRDefault="00427807" w:rsidP="00A33DB0">
                      <w:pPr>
                        <w:jc w:val="center"/>
                      </w:pP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6432" behindDoc="0" locked="0" layoutInCell="1" allowOverlap="1" wp14:anchorId="75103B83" wp14:editId="1376F9CB">
                <wp:simplePos x="0" y="0"/>
                <wp:positionH relativeFrom="column">
                  <wp:posOffset>3907155</wp:posOffset>
                </wp:positionH>
                <wp:positionV relativeFrom="paragraph">
                  <wp:posOffset>361315</wp:posOffset>
                </wp:positionV>
                <wp:extent cx="144780" cy="158115"/>
                <wp:effectExtent l="0" t="0" r="26670" b="13335"/>
                <wp:wrapNone/>
                <wp:docPr id="67" name="Oval 6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EC10C" w14:textId="77777777" w:rsidR="00427807" w:rsidRPr="004435FC" w:rsidRDefault="00427807" w:rsidP="00A33DB0">
                            <w:pPr>
                              <w:adjustRightInd w:val="0"/>
                              <w:snapToGrid w:val="0"/>
                              <w:jc w:val="center"/>
                              <w:rPr>
                                <w:color w:val="FFFF00"/>
                                <w:sz w:val="13"/>
                              </w:rPr>
                            </w:pPr>
                            <w:r w:rsidRPr="004435FC">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5103B83" id="Oval 67" o:spid="_x0000_s1031" style="position:absolute;margin-left:307.65pt;margin-top:28.45pt;width:11.4pt;height:12.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22cQIAADo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" fillcolor="#5b9bd5 [3204]" strokecolor="#1f4d78 [1604]" strokeweight="1pt">
                <v:stroke joinstyle="miter"/>
                <v:textbox inset="0,0,0,0">
                  <w:txbxContent>
                    <w:p w14:paraId="3ECEC10C" w14:textId="77777777" w:rsidR="00427807" w:rsidRPr="004435FC" w:rsidRDefault="00427807" w:rsidP="00A33DB0">
                      <w:pPr>
                        <w:adjustRightInd w:val="0"/>
                        <w:snapToGrid w:val="0"/>
                        <w:jc w:val="center"/>
                        <w:rPr>
                          <w:color w:val="FFFF00"/>
                          <w:sz w:val="13"/>
                        </w:rPr>
                      </w:pPr>
                      <w:r w:rsidRPr="004435FC">
                        <w:rPr>
                          <w:color w:val="FFFF00"/>
                          <w:sz w:val="13"/>
                        </w:rPr>
                        <w:t>2</w:t>
                      </w: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4384" behindDoc="0" locked="0" layoutInCell="1" allowOverlap="1" wp14:anchorId="3614061F" wp14:editId="56599785">
                <wp:simplePos x="0" y="0"/>
                <wp:positionH relativeFrom="column">
                  <wp:posOffset>723900</wp:posOffset>
                </wp:positionH>
                <wp:positionV relativeFrom="paragraph">
                  <wp:posOffset>383766</wp:posOffset>
                </wp:positionV>
                <wp:extent cx="144856" cy="158436"/>
                <wp:effectExtent l="0" t="0" r="26670" b="13335"/>
                <wp:wrapNone/>
                <wp:docPr id="68" name="Oval 68"/>
                <wp:cNvGraphicFramePr/>
                <a:graphic xmlns:a="http://schemas.openxmlformats.org/drawingml/2006/main">
                  <a:graphicData uri="http://schemas.microsoft.com/office/word/2010/wordprocessingShape">
                    <wps:wsp>
                      <wps:cNvSpPr/>
                      <wps:spPr>
                        <a:xfrm>
                          <a:off x="0" y="0"/>
                          <a:ext cx="144856" cy="1584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0B6B0" w14:textId="77777777" w:rsidR="00427807" w:rsidRPr="004435FC" w:rsidRDefault="00427807" w:rsidP="00A33DB0">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614061F" id="Oval 68" o:spid="_x0000_s1032" style="position:absolute;margin-left:57pt;margin-top:30.2pt;width:11.4pt;height: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" fillcolor="#5b9bd5 [3204]" strokecolor="#1f4d78 [1604]" strokeweight="1pt">
                <v:stroke joinstyle="miter"/>
                <v:textbox inset="0,0,0,0">
                  <w:txbxContent>
                    <w:p w14:paraId="1CD0B6B0" w14:textId="77777777" w:rsidR="00427807" w:rsidRPr="004435FC" w:rsidRDefault="00427807" w:rsidP="00A33DB0">
                      <w:pPr>
                        <w:adjustRightInd w:val="0"/>
                        <w:snapToGrid w:val="0"/>
                        <w:jc w:val="center"/>
                        <w:rPr>
                          <w:color w:val="FFFF00"/>
                          <w:sz w:val="13"/>
                        </w:rPr>
                      </w:pPr>
                      <w:r w:rsidRPr="004435FC">
                        <w:rPr>
                          <w:rFonts w:hint="eastAsia"/>
                          <w:color w:val="FFFF00"/>
                          <w:sz w:val="13"/>
                        </w:rPr>
                        <w:t>1</w:t>
                      </w:r>
                    </w:p>
                  </w:txbxContent>
                </v:textbox>
              </v:oval>
            </w:pict>
          </mc:Fallback>
        </mc:AlternateContent>
      </w:r>
      <w:r w:rsidR="00A33DB0" w:rsidRPr="00A23FA3">
        <w:rPr>
          <w:rFonts w:ascii="Calibri" w:hAnsi="Calibri" w:cstheme="minorHAnsi"/>
          <w:noProof/>
          <w:highlight w:val="yellow"/>
          <w:lang w:eastAsia="zh-CN"/>
        </w:rPr>
        <mc:AlternateContent>
          <mc:Choice Requires="wps">
            <w:drawing>
              <wp:anchor distT="0" distB="0" distL="114300" distR="114300" simplePos="0" relativeHeight="251663360" behindDoc="0" locked="0" layoutInCell="1" allowOverlap="1" wp14:anchorId="3E9550D6" wp14:editId="46169AB0">
                <wp:simplePos x="0" y="0"/>
                <wp:positionH relativeFrom="column">
                  <wp:posOffset>80607</wp:posOffset>
                </wp:positionH>
                <wp:positionV relativeFrom="paragraph">
                  <wp:posOffset>202565</wp:posOffset>
                </wp:positionV>
                <wp:extent cx="724277" cy="298765"/>
                <wp:effectExtent l="0" t="0" r="19050" b="25400"/>
                <wp:wrapNone/>
                <wp:docPr id="69" name="Oval 69"/>
                <wp:cNvGraphicFramePr/>
                <a:graphic xmlns:a="http://schemas.openxmlformats.org/drawingml/2006/main">
                  <a:graphicData uri="http://schemas.microsoft.com/office/word/2010/wordprocessingShape">
                    <wps:wsp>
                      <wps:cNvSpPr/>
                      <wps:spPr>
                        <a:xfrm>
                          <a:off x="0" y="0"/>
                          <a:ext cx="724277" cy="29876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FD42CD" w14:textId="77777777" w:rsidR="00427807" w:rsidRDefault="00427807" w:rsidP="00A33D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550D6" id="Oval 69" o:spid="_x0000_s1033" style="position:absolute;margin-left:6.35pt;margin-top:15.95pt;width:57.05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" filled="f" strokecolor="#ed7d31 [3205]">
                <v:textbox>
                  <w:txbxContent>
                    <w:p w14:paraId="0DFD42CD" w14:textId="77777777" w:rsidR="00427807" w:rsidRDefault="00427807" w:rsidP="00A33DB0">
                      <w:pPr>
                        <w:jc w:val="center"/>
                      </w:pPr>
                    </w:p>
                  </w:txbxContent>
                </v:textbox>
              </v:oval>
            </w:pict>
          </mc:Fallback>
        </mc:AlternateContent>
      </w:r>
      <w:r w:rsidR="00A33DB0" w:rsidRPr="00A23FA3">
        <w:rPr>
          <w:rFonts w:ascii="Calibri" w:hAnsi="Calibri" w:cstheme="minorHAnsi"/>
          <w:noProof/>
          <w:highlight w:val="yellow"/>
          <w:lang w:eastAsia="zh-CN"/>
        </w:rPr>
        <w:drawing>
          <wp:inline distT="0" distB="0" distL="0" distR="0" wp14:anchorId="3596A9CF" wp14:editId="6C3935D1">
            <wp:extent cx="5488305" cy="327025"/>
            <wp:effectExtent l="133350" t="114300" r="150495" b="1682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8305" cy="32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78DF5" w14:textId="427ED843" w:rsidR="00A33DB0" w:rsidRPr="00A23FA3" w:rsidRDefault="002E6184" w:rsidP="00BF71D7">
      <w:pPr>
        <w:pStyle w:val="BodyText1"/>
        <w:rPr>
          <w:rFonts w:ascii="Calibri" w:hAnsi="Calibri" w:cstheme="minorHAnsi"/>
          <w:strike/>
          <w:highlight w:val="yellow"/>
          <w:lang w:eastAsia="zh-CN"/>
        </w:rPr>
      </w:pPr>
      <w:r w:rsidRPr="00A23FA3">
        <w:rPr>
          <w:rFonts w:ascii="Calibri" w:hAnsi="Calibri" w:cstheme="minorHAnsi"/>
          <w:strike/>
          <w:highlight w:val="yellow"/>
          <w:lang w:eastAsia="zh-CN"/>
        </w:rPr>
        <w:t>includ</w:t>
      </w:r>
      <w:r w:rsidR="007B30DB" w:rsidRPr="00A23FA3">
        <w:rPr>
          <w:rFonts w:ascii="Calibri" w:hAnsi="Calibri" w:cstheme="minorHAnsi"/>
          <w:strike/>
          <w:highlight w:val="yellow"/>
          <w:lang w:eastAsia="zh-CN"/>
        </w:rPr>
        <w:t>es</w:t>
      </w:r>
      <w:r w:rsidRPr="00A23FA3">
        <w:rPr>
          <w:rFonts w:ascii="Calibri" w:hAnsi="Calibri" w:cstheme="minorHAnsi"/>
          <w:strike/>
          <w:highlight w:val="yellow"/>
          <w:lang w:eastAsia="zh-CN"/>
        </w:rPr>
        <w:t>:</w:t>
      </w:r>
    </w:p>
    <w:p w14:paraId="5FE0088B" w14:textId="2B273A95" w:rsidR="003F3364" w:rsidRPr="00A23FA3" w:rsidRDefault="00A33DB0" w:rsidP="00B01F41">
      <w:pPr>
        <w:pStyle w:val="BodyText1"/>
        <w:numPr>
          <w:ilvl w:val="0"/>
          <w:numId w:val="37"/>
        </w:numPr>
        <w:rPr>
          <w:rFonts w:ascii="Calibri" w:hAnsi="Calibri" w:cstheme="minorHAnsi"/>
          <w:strike/>
          <w:highlight w:val="yellow"/>
          <w:lang w:eastAsia="zh-CN"/>
        </w:rPr>
      </w:pPr>
      <w:r w:rsidRPr="00A23FA3">
        <w:rPr>
          <w:rFonts w:ascii="Calibri" w:hAnsi="Calibri" w:cstheme="minorHAnsi"/>
          <w:strike/>
          <w:highlight w:val="yellow"/>
          <w:lang w:eastAsia="zh-CN"/>
        </w:rPr>
        <w:t>LOGO</w:t>
      </w:r>
      <w:r w:rsidR="003F3364" w:rsidRPr="00A23FA3">
        <w:rPr>
          <w:rFonts w:ascii="Calibri" w:hAnsi="Calibri" w:cstheme="minorHAnsi"/>
          <w:strike/>
          <w:highlight w:val="yellow"/>
          <w:lang w:eastAsia="zh-CN"/>
        </w:rPr>
        <w:t xml:space="preserve">: </w:t>
      </w:r>
      <w:r w:rsidRPr="00A23FA3">
        <w:rPr>
          <w:rFonts w:ascii="Calibri" w:hAnsi="Calibri" w:cstheme="minorHAnsi"/>
          <w:strike/>
          <w:highlight w:val="yellow"/>
          <w:lang w:eastAsia="zh-CN"/>
        </w:rPr>
        <w:t>B</w:t>
      </w:r>
      <w:r w:rsidR="003F3364" w:rsidRPr="00A23FA3">
        <w:rPr>
          <w:rFonts w:ascii="Calibri" w:hAnsi="Calibri" w:cstheme="minorHAnsi"/>
          <w:strike/>
          <w:highlight w:val="yellow"/>
          <w:lang w:eastAsia="zh-CN"/>
        </w:rPr>
        <w:t xml:space="preserve">ack to </w:t>
      </w:r>
      <w:r w:rsidR="0080232E" w:rsidRPr="00A23FA3">
        <w:rPr>
          <w:rFonts w:ascii="Calibri" w:hAnsi="Calibri" w:cstheme="minorHAnsi"/>
          <w:strike/>
          <w:highlight w:val="yellow"/>
          <w:lang w:eastAsia="zh-CN"/>
        </w:rPr>
        <w:t>case list</w:t>
      </w:r>
      <w:r w:rsidR="003F3364" w:rsidRPr="00A23FA3">
        <w:rPr>
          <w:rFonts w:ascii="Calibri" w:hAnsi="Calibri" w:cstheme="minorHAnsi"/>
          <w:strike/>
          <w:highlight w:val="yellow"/>
          <w:lang w:eastAsia="zh-CN"/>
        </w:rPr>
        <w:t xml:space="preserve"> page when it is clicked.</w:t>
      </w:r>
    </w:p>
    <w:p w14:paraId="30B4ACBD" w14:textId="77777777" w:rsidR="003F3364" w:rsidRPr="00A23FA3" w:rsidRDefault="003F3364" w:rsidP="00B01F41">
      <w:pPr>
        <w:pStyle w:val="BodyText1"/>
        <w:numPr>
          <w:ilvl w:val="0"/>
          <w:numId w:val="37"/>
        </w:numPr>
        <w:rPr>
          <w:rFonts w:ascii="Calibri" w:hAnsi="Calibri" w:cstheme="minorHAnsi"/>
          <w:strike/>
          <w:highlight w:val="yellow"/>
          <w:lang w:eastAsia="zh-CN"/>
        </w:rPr>
      </w:pPr>
      <w:r w:rsidRPr="00A23FA3">
        <w:rPr>
          <w:rFonts w:ascii="Calibri" w:hAnsi="Calibri" w:cstheme="minorHAnsi"/>
          <w:strike/>
          <w:highlight w:val="yellow"/>
          <w:lang w:eastAsia="zh-CN"/>
        </w:rPr>
        <w:t>ID Configuration</w:t>
      </w:r>
      <w:r w:rsidRPr="00A23FA3">
        <w:rPr>
          <w:rFonts w:ascii="Calibri" w:hAnsi="Calibri" w:cstheme="minorHAnsi"/>
          <w:strike/>
          <w:highlight w:val="yellow"/>
          <w:lang w:eastAsia="zh-CN"/>
        </w:rPr>
        <w:t>：</w:t>
      </w:r>
      <w:r w:rsidRPr="00A23FA3">
        <w:rPr>
          <w:rFonts w:ascii="Calibri" w:hAnsi="Calibri" w:cstheme="minorHAnsi"/>
          <w:strike/>
          <w:highlight w:val="yellow"/>
          <w:lang w:eastAsia="zh-CN"/>
        </w:rPr>
        <w:t>account and password configure for external web resources.</w:t>
      </w:r>
    </w:p>
    <w:p w14:paraId="1E53AC3F" w14:textId="5DA97A5C" w:rsidR="003F3364" w:rsidRPr="00A23FA3" w:rsidRDefault="003F3364" w:rsidP="00B01F41">
      <w:pPr>
        <w:pStyle w:val="BodyText1"/>
        <w:numPr>
          <w:ilvl w:val="0"/>
          <w:numId w:val="37"/>
        </w:numPr>
        <w:rPr>
          <w:rFonts w:ascii="Calibri" w:hAnsi="Calibri" w:cstheme="minorHAnsi"/>
          <w:strike/>
          <w:highlight w:val="yellow"/>
          <w:lang w:eastAsia="zh-CN"/>
        </w:rPr>
      </w:pPr>
      <w:r w:rsidRPr="00A23FA3">
        <w:rPr>
          <w:rFonts w:ascii="Calibri" w:hAnsi="Calibri" w:cstheme="minorHAnsi"/>
          <w:strike/>
          <w:highlight w:val="yellow"/>
          <w:lang w:eastAsia="zh-CN"/>
        </w:rPr>
        <w:t xml:space="preserve">User ID: shown </w:t>
      </w:r>
      <w:r w:rsidR="0080232E" w:rsidRPr="00A23FA3">
        <w:rPr>
          <w:rFonts w:ascii="Calibri" w:hAnsi="Calibri" w:cstheme="minorHAnsi"/>
          <w:strike/>
          <w:highlight w:val="yellow"/>
          <w:lang w:eastAsia="zh-CN"/>
        </w:rPr>
        <w:t xml:space="preserve">current login </w:t>
      </w:r>
      <w:r w:rsidRPr="00A23FA3">
        <w:rPr>
          <w:rFonts w:ascii="Calibri" w:hAnsi="Calibri" w:cstheme="minorHAnsi"/>
          <w:strike/>
          <w:highlight w:val="yellow"/>
          <w:lang w:eastAsia="zh-CN"/>
        </w:rPr>
        <w:t>user’s</w:t>
      </w:r>
      <w:r w:rsidR="0080232E" w:rsidRPr="00A23FA3">
        <w:rPr>
          <w:rFonts w:ascii="Calibri" w:hAnsi="Calibri" w:cstheme="minorHAnsi"/>
          <w:strike/>
          <w:highlight w:val="yellow"/>
          <w:lang w:eastAsia="zh-CN"/>
        </w:rPr>
        <w:t xml:space="preserve"> email address.</w:t>
      </w:r>
    </w:p>
    <w:p w14:paraId="49C7F749" w14:textId="502618E6" w:rsidR="0080232E" w:rsidRPr="00A23FA3" w:rsidRDefault="003F3364" w:rsidP="00B01F41">
      <w:pPr>
        <w:pStyle w:val="BodyText1"/>
        <w:numPr>
          <w:ilvl w:val="0"/>
          <w:numId w:val="37"/>
        </w:numPr>
        <w:rPr>
          <w:rFonts w:ascii="Calibri" w:hAnsi="Calibri" w:cstheme="minorHAnsi"/>
          <w:strike/>
          <w:highlight w:val="yellow"/>
          <w:lang w:eastAsia="zh-CN"/>
        </w:rPr>
      </w:pPr>
      <w:r w:rsidRPr="00A23FA3">
        <w:rPr>
          <w:rFonts w:ascii="Calibri" w:hAnsi="Calibri" w:cstheme="minorHAnsi"/>
          <w:strike/>
          <w:highlight w:val="yellow"/>
          <w:lang w:eastAsia="zh-CN"/>
        </w:rPr>
        <w:t>Sign out</w:t>
      </w:r>
      <w:r w:rsidRPr="00A23FA3">
        <w:rPr>
          <w:rFonts w:ascii="Calibri" w:hAnsi="Calibri" w:cstheme="minorHAnsi"/>
          <w:strike/>
          <w:highlight w:val="yellow"/>
          <w:lang w:eastAsia="zh-CN"/>
        </w:rPr>
        <w:t>：</w:t>
      </w:r>
      <w:r w:rsidRPr="00A23FA3">
        <w:rPr>
          <w:rFonts w:ascii="Calibri" w:hAnsi="Calibri" w:cstheme="minorHAnsi"/>
          <w:strike/>
          <w:highlight w:val="yellow"/>
          <w:lang w:eastAsia="zh-CN"/>
        </w:rPr>
        <w:t>If user wants to sign out the system, he/she could click the “Sign out” button shown in upper right. Then he/she will sign out the system</w:t>
      </w:r>
      <w:r w:rsidR="00314295" w:rsidRPr="00A23FA3">
        <w:rPr>
          <w:rFonts w:ascii="Calibri" w:hAnsi="Calibri" w:cstheme="minorHAnsi"/>
          <w:strike/>
          <w:highlight w:val="yellow"/>
          <w:lang w:eastAsia="zh-CN"/>
        </w:rPr>
        <w:t>.</w:t>
      </w:r>
    </w:p>
    <w:p w14:paraId="33B52B6F" w14:textId="77777777" w:rsidR="004469C1" w:rsidRPr="00A23FA3" w:rsidRDefault="004469C1" w:rsidP="00C409AC">
      <w:pPr>
        <w:pStyle w:val="BodyText1"/>
        <w:rPr>
          <w:rFonts w:ascii="Calibri" w:hAnsi="Calibri" w:cstheme="minorHAnsi"/>
          <w:highlight w:val="yellow"/>
          <w:lang w:eastAsia="zh-CN"/>
        </w:rPr>
      </w:pPr>
    </w:p>
    <w:p w14:paraId="2361BC3A" w14:textId="6760AEC4" w:rsidR="004A43B6" w:rsidRPr="00A23FA3" w:rsidRDefault="00751CDF">
      <w:pPr>
        <w:pStyle w:val="3"/>
        <w:keepNext w:val="0"/>
        <w:keepLines w:val="0"/>
        <w:spacing w:before="0" w:after="120" w:line="240" w:lineRule="auto"/>
        <w:rPr>
          <w:rFonts w:ascii="Calibri" w:hAnsi="Calibri" w:cstheme="minorHAnsi"/>
        </w:rPr>
        <w:pPrChange w:id="3010" w:author="raye" w:date="2018-07-17T10:12:00Z">
          <w:pPr>
            <w:pStyle w:val="3"/>
            <w:keepNext w:val="0"/>
            <w:keepLines w:val="0"/>
            <w:numPr>
              <w:ilvl w:val="2"/>
              <w:numId w:val="3"/>
            </w:numPr>
            <w:spacing w:before="0" w:after="120" w:line="240" w:lineRule="auto"/>
            <w:ind w:left="709" w:hanging="709"/>
          </w:pPr>
        </w:pPrChange>
      </w:pPr>
      <w:bookmarkStart w:id="3011" w:name="_Toc512250223"/>
      <w:bookmarkStart w:id="3012" w:name="_Toc520839419"/>
      <w:ins w:id="3013" w:author="raye" w:date="2018-07-17T10:12:00Z">
        <w:r w:rsidRPr="00A23FA3">
          <w:rPr>
            <w:rFonts w:ascii="Calibri" w:hAnsi="Calibri" w:cstheme="minorHAnsi"/>
          </w:rPr>
          <w:t xml:space="preserve">1..2. </w:t>
        </w:r>
      </w:ins>
      <w:r w:rsidR="004A43B6" w:rsidRPr="00A23FA3">
        <w:rPr>
          <w:rFonts w:ascii="Calibri" w:hAnsi="Calibri" w:cstheme="minorHAnsi"/>
        </w:rPr>
        <w:t>Enhancement</w:t>
      </w:r>
      <w:bookmarkEnd w:id="3011"/>
      <w:bookmarkEnd w:id="3012"/>
    </w:p>
    <w:p w14:paraId="3F9DEF59" w14:textId="62DD7474" w:rsidR="00F95B21" w:rsidRPr="00A23FA3" w:rsidRDefault="002E6184"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Add a user main working screen (Home Page).</w:t>
      </w:r>
    </w:p>
    <w:p w14:paraId="31CCBBEB" w14:textId="21FE4BD6" w:rsidR="000B4552" w:rsidRPr="00A23FA3" w:rsidRDefault="002E6184" w:rsidP="00B01F41">
      <w:pPr>
        <w:pStyle w:val="a0"/>
        <w:numPr>
          <w:ilvl w:val="0"/>
          <w:numId w:val="8"/>
        </w:numPr>
        <w:spacing w:afterLines="50" w:after="156"/>
        <w:ind w:firstLineChars="0"/>
        <w:rPr>
          <w:rFonts w:ascii="Calibri" w:hAnsi="Calibri"/>
          <w:strike/>
          <w:highlight w:val="yellow"/>
        </w:rPr>
      </w:pPr>
      <w:r w:rsidRPr="00A23FA3">
        <w:rPr>
          <w:rFonts w:ascii="Calibri" w:hAnsi="Calibri" w:cstheme="minorHAnsi"/>
          <w:strike/>
          <w:sz w:val="24"/>
          <w:highlight w:val="yellow"/>
        </w:rPr>
        <w:t xml:space="preserve">The main working screen provides functional component management, while the user selects different functional components, and enters the </w:t>
      </w:r>
      <w:r w:rsidR="009E51F8" w:rsidRPr="00A23FA3">
        <w:rPr>
          <w:rFonts w:ascii="Calibri" w:hAnsi="Calibri" w:cstheme="minorHAnsi"/>
          <w:strike/>
          <w:sz w:val="24"/>
          <w:highlight w:val="yellow"/>
        </w:rPr>
        <w:t xml:space="preserve">operations </w:t>
      </w:r>
      <w:r w:rsidRPr="00A23FA3">
        <w:rPr>
          <w:rFonts w:ascii="Calibri" w:hAnsi="Calibri" w:cstheme="minorHAnsi"/>
          <w:strike/>
          <w:sz w:val="24"/>
          <w:highlight w:val="yellow"/>
        </w:rPr>
        <w:t>interface of each component (displayed in Working Area)</w:t>
      </w:r>
    </w:p>
    <w:p w14:paraId="29BE7D45" w14:textId="743C5B30" w:rsidR="00840306" w:rsidRPr="00A23FA3" w:rsidRDefault="002E6184"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Add a </w:t>
      </w:r>
      <w:r w:rsidR="00E8574E" w:rsidRPr="00A23FA3">
        <w:rPr>
          <w:rFonts w:ascii="Calibri" w:hAnsi="Calibri" w:cstheme="minorHAnsi"/>
          <w:sz w:val="24"/>
        </w:rPr>
        <w:t>“Change Branch”</w:t>
      </w:r>
      <w:r w:rsidRPr="00A23FA3">
        <w:rPr>
          <w:rFonts w:ascii="Calibri" w:hAnsi="Calibri" w:cstheme="minorHAnsi"/>
          <w:sz w:val="24"/>
        </w:rPr>
        <w:t xml:space="preserve"> </w:t>
      </w:r>
      <w:r w:rsidR="00840306" w:rsidRPr="00A23FA3">
        <w:rPr>
          <w:rFonts w:ascii="Calibri" w:hAnsi="Calibri" w:cstheme="minorHAnsi"/>
          <w:sz w:val="24"/>
        </w:rPr>
        <w:t xml:space="preserve">new </w:t>
      </w:r>
      <w:r w:rsidRPr="00A23FA3">
        <w:rPr>
          <w:rFonts w:ascii="Calibri" w:hAnsi="Calibri" w:cstheme="minorHAnsi"/>
          <w:sz w:val="24"/>
        </w:rPr>
        <w:t xml:space="preserve">function </w:t>
      </w:r>
      <w:r w:rsidR="00840306" w:rsidRPr="00A23FA3">
        <w:rPr>
          <w:rFonts w:ascii="Calibri" w:hAnsi="Calibri" w:cstheme="minorHAnsi"/>
          <w:sz w:val="24"/>
        </w:rPr>
        <w:t xml:space="preserve">to </w:t>
      </w:r>
      <w:r w:rsidRPr="00A23FA3">
        <w:rPr>
          <w:rFonts w:ascii="Calibri" w:hAnsi="Calibri" w:cstheme="minorHAnsi"/>
          <w:sz w:val="24"/>
        </w:rPr>
        <w:t xml:space="preserve">Home Page, user can switch to </w:t>
      </w:r>
      <w:r w:rsidR="00840306" w:rsidRPr="00A23FA3">
        <w:rPr>
          <w:rFonts w:ascii="Calibri" w:hAnsi="Calibri" w:cstheme="minorHAnsi"/>
          <w:sz w:val="24"/>
        </w:rPr>
        <w:t>other branches authorized to operate at any time.</w:t>
      </w:r>
      <w:r w:rsidRPr="00A23FA3">
        <w:rPr>
          <w:rFonts w:ascii="Calibri" w:hAnsi="Calibri" w:cstheme="minorHAnsi"/>
          <w:sz w:val="24"/>
        </w:rPr>
        <w:t xml:space="preserve"> authorized branch at any time.</w:t>
      </w:r>
    </w:p>
    <w:p w14:paraId="601A2157" w14:textId="461751C7" w:rsidR="000E65D0" w:rsidRPr="00A23FA3" w:rsidRDefault="000E65D0" w:rsidP="00774ECE">
      <w:pPr>
        <w:pStyle w:val="4"/>
        <w:numPr>
          <w:ilvl w:val="3"/>
          <w:numId w:val="3"/>
        </w:numPr>
        <w:spacing w:before="0" w:after="0" w:line="240" w:lineRule="auto"/>
        <w:rPr>
          <w:rFonts w:ascii="Calibri" w:hAnsi="Calibri" w:cstheme="minorHAnsi"/>
        </w:rPr>
      </w:pPr>
      <w:commentRangeStart w:id="3014"/>
      <w:r w:rsidRPr="00A23FA3">
        <w:rPr>
          <w:rFonts w:ascii="Calibri" w:hAnsi="Calibri" w:cstheme="minorHAnsi"/>
        </w:rPr>
        <w:t xml:space="preserve">New </w:t>
      </w:r>
      <w:r w:rsidR="007D4393" w:rsidRPr="00A23FA3">
        <w:rPr>
          <w:rFonts w:ascii="Calibri" w:hAnsi="Calibri" w:cstheme="minorHAnsi"/>
        </w:rPr>
        <w:t xml:space="preserve">Home </w:t>
      </w:r>
      <w:r w:rsidRPr="00A23FA3">
        <w:rPr>
          <w:rFonts w:ascii="Calibri" w:hAnsi="Calibri" w:cstheme="minorHAnsi"/>
        </w:rPr>
        <w:t>Page</w:t>
      </w:r>
      <w:commentRangeEnd w:id="3014"/>
      <w:r w:rsidR="00E8574E" w:rsidRPr="00A23FA3">
        <w:rPr>
          <w:rStyle w:val="ae"/>
          <w:rFonts w:asciiTheme="minorHAnsi" w:eastAsiaTheme="minorEastAsia" w:hAnsiTheme="minorHAnsi" w:cstheme="minorBidi"/>
          <w:b w:val="0"/>
          <w:bCs w:val="0"/>
        </w:rPr>
        <w:commentReference w:id="3014"/>
      </w:r>
    </w:p>
    <w:p w14:paraId="64D34200" w14:textId="60961C33" w:rsidR="002E6184" w:rsidRPr="00A23FA3" w:rsidRDefault="002E6184" w:rsidP="00774ECE">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The new main working screen is provided as shown in the following figure:</w:t>
      </w:r>
    </w:p>
    <w:p w14:paraId="5CD82EEA" w14:textId="7B45B3FC" w:rsidR="00DB0E80" w:rsidRPr="00A23FA3" w:rsidRDefault="00C52520" w:rsidP="00774ECE">
      <w:pPr>
        <w:spacing w:afterLines="50" w:after="156"/>
        <w:rPr>
          <w:rFonts w:ascii="Calibri" w:hAnsi="Calibri" w:cstheme="minorHAnsi"/>
          <w:sz w:val="24"/>
          <w:highlight w:val="yellow"/>
        </w:rPr>
      </w:pPr>
      <w:r w:rsidRPr="00A23FA3">
        <w:rPr>
          <w:rFonts w:ascii="Calibri" w:hAnsi="Calibri" w:cstheme="minorHAnsi"/>
          <w:noProof/>
        </w:rPr>
        <w:lastRenderedPageBreak/>
        <mc:AlternateContent>
          <mc:Choice Requires="wps">
            <w:drawing>
              <wp:anchor distT="0" distB="0" distL="114300" distR="114300" simplePos="0" relativeHeight="251679744" behindDoc="0" locked="0" layoutInCell="1" allowOverlap="1" wp14:anchorId="2260D538" wp14:editId="762ED671">
                <wp:simplePos x="0" y="0"/>
                <wp:positionH relativeFrom="margin">
                  <wp:align>center</wp:align>
                </wp:positionH>
                <wp:positionV relativeFrom="paragraph">
                  <wp:posOffset>212725</wp:posOffset>
                </wp:positionV>
                <wp:extent cx="3505200" cy="2257425"/>
                <wp:effectExtent l="0" t="0" r="19050" b="28575"/>
                <wp:wrapNone/>
                <wp:docPr id="197" name="直接连接符 197"/>
                <wp:cNvGraphicFramePr/>
                <a:graphic xmlns:a="http://schemas.openxmlformats.org/drawingml/2006/main">
                  <a:graphicData uri="http://schemas.microsoft.com/office/word/2010/wordprocessingShape">
                    <wps:wsp>
                      <wps:cNvCnPr/>
                      <wps:spPr>
                        <a:xfrm>
                          <a:off x="0" y="0"/>
                          <a:ext cx="35052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22F995" id="直接连接符 197" o:spid="_x0000_s1026" style="position:absolute;left:0;text-align:left;z-index:251679744;visibility:visible;mso-wrap-style:square;mso-wrap-distance-left:9pt;mso-wrap-distance-top:0;mso-wrap-distance-right:9pt;mso-wrap-distance-bottom:0;mso-position-horizontal:center;mso-position-horizontal-relative:margin;mso-position-vertical:absolute;mso-position-vertical-relative:text" from="0,16.75pt" to="276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" strokecolor="#5b9bd5 [3204]" strokeweight=".5pt">
                <v:stroke joinstyle="miter"/>
                <w10:wrap anchorx="margin"/>
              </v:line>
            </w:pict>
          </mc:Fallback>
        </mc:AlternateContent>
      </w:r>
      <w:r w:rsidR="00A63BC8" w:rsidRPr="00A23FA3">
        <w:rPr>
          <w:rFonts w:ascii="Calibri" w:hAnsi="Calibri" w:cstheme="minorHAnsi"/>
          <w:strike/>
          <w:noProof/>
          <w:sz w:val="24"/>
          <w:highlight w:val="yellow"/>
        </w:rPr>
        <w:drawing>
          <wp:inline distT="0" distB="0" distL="0" distR="0" wp14:anchorId="28ED6446" wp14:editId="69D271A2">
            <wp:extent cx="5353050" cy="2444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2895" cy="2448770"/>
                    </a:xfrm>
                    <a:prstGeom prst="rect">
                      <a:avLst/>
                    </a:prstGeom>
                    <a:noFill/>
                  </pic:spPr>
                </pic:pic>
              </a:graphicData>
            </a:graphic>
          </wp:inline>
        </w:drawing>
      </w:r>
    </w:p>
    <w:p w14:paraId="3756605E" w14:textId="036ABA48" w:rsidR="00F938FA" w:rsidRPr="00A23FA3" w:rsidRDefault="004726D3" w:rsidP="00BF71D7">
      <w:pPr>
        <w:rPr>
          <w:rFonts w:ascii="Calibri" w:hAnsi="Calibri" w:cstheme="minorHAnsi"/>
          <w:i/>
          <w:strike/>
          <w:sz w:val="24"/>
          <w:highlight w:val="yellow"/>
        </w:rPr>
      </w:pPr>
      <w:r w:rsidRPr="00A23FA3">
        <w:rPr>
          <w:rFonts w:ascii="Calibri" w:hAnsi="Calibri" w:cstheme="minorHAnsi"/>
          <w:i/>
          <w:strike/>
          <w:sz w:val="24"/>
          <w:highlight w:val="yellow"/>
        </w:rPr>
        <w:t>Page</w:t>
      </w:r>
      <w:r w:rsidR="00492A41" w:rsidRPr="00A23FA3">
        <w:rPr>
          <w:rFonts w:ascii="Calibri" w:hAnsi="Calibri" w:cstheme="minorHAnsi"/>
          <w:i/>
          <w:strike/>
          <w:sz w:val="24"/>
          <w:highlight w:val="yellow"/>
        </w:rPr>
        <w:t xml:space="preserve"> description</w:t>
      </w:r>
      <w:r w:rsidR="002E6184" w:rsidRPr="00A23FA3">
        <w:rPr>
          <w:rFonts w:ascii="Calibri" w:hAnsi="Calibri" w:cstheme="minorHAnsi"/>
          <w:i/>
          <w:strike/>
          <w:sz w:val="24"/>
          <w:highlight w:val="yellow"/>
        </w:rPr>
        <w:t>:</w:t>
      </w:r>
    </w:p>
    <w:p w14:paraId="2F24B7F0" w14:textId="7328B21B" w:rsidR="00987364" w:rsidRPr="00A23FA3" w:rsidRDefault="00987364" w:rsidP="00B01F41">
      <w:pPr>
        <w:pStyle w:val="a0"/>
        <w:numPr>
          <w:ilvl w:val="0"/>
          <w:numId w:val="6"/>
        </w:numPr>
        <w:ind w:firstLineChars="0"/>
        <w:jc w:val="left"/>
        <w:rPr>
          <w:rFonts w:ascii="Calibri" w:hAnsi="Calibri" w:cstheme="minorHAnsi"/>
          <w:strike/>
          <w:sz w:val="24"/>
          <w:highlight w:val="yellow"/>
        </w:rPr>
      </w:pPr>
      <w:r w:rsidRPr="00A23FA3">
        <w:rPr>
          <w:rFonts w:ascii="Calibri" w:hAnsi="Calibri" w:cstheme="minorHAnsi"/>
          <w:strike/>
          <w:sz w:val="24"/>
          <w:highlight w:val="yellow"/>
        </w:rPr>
        <w:t>This screen is divided into two areas: one is functional components area, and the other is working area.</w:t>
      </w:r>
    </w:p>
    <w:p w14:paraId="6CC4D3FA" w14:textId="0689DCE2" w:rsidR="00987364" w:rsidRPr="00A23FA3" w:rsidRDefault="00987364" w:rsidP="00BF71D7">
      <w:pPr>
        <w:pStyle w:val="a0"/>
        <w:ind w:left="845" w:firstLineChars="0" w:firstLine="0"/>
        <w:jc w:val="left"/>
        <w:rPr>
          <w:rFonts w:ascii="Calibri" w:hAnsi="Calibri" w:cstheme="minorHAnsi"/>
          <w:strike/>
          <w:sz w:val="24"/>
        </w:rPr>
      </w:pPr>
      <w:r w:rsidRPr="00A23FA3">
        <w:rPr>
          <w:rFonts w:ascii="Calibri" w:hAnsi="Calibri" w:cstheme="minorHAnsi"/>
          <w:strike/>
          <w:sz w:val="24"/>
          <w:highlight w:val="yellow"/>
        </w:rPr>
        <w:t xml:space="preserve">The functional component area provides the user with access to the different operating function of the system, profile information of the currently login user, and related </w:t>
      </w:r>
      <w:r w:rsidR="009E51F8" w:rsidRPr="00A23FA3">
        <w:rPr>
          <w:rFonts w:ascii="Calibri" w:hAnsi="Calibri" w:cstheme="minorHAnsi"/>
          <w:strike/>
          <w:sz w:val="24"/>
          <w:highlight w:val="yellow"/>
        </w:rPr>
        <w:t xml:space="preserve">operations </w:t>
      </w:r>
      <w:r w:rsidRPr="00A23FA3">
        <w:rPr>
          <w:rFonts w:ascii="Calibri" w:hAnsi="Calibri" w:cstheme="minorHAnsi"/>
          <w:strike/>
          <w:sz w:val="24"/>
          <w:highlight w:val="yellow"/>
        </w:rPr>
        <w:t>links. The work area is set to a blank page as default.</w:t>
      </w:r>
    </w:p>
    <w:p w14:paraId="25ED4AB0" w14:textId="7138C3F9" w:rsidR="00F938FA" w:rsidRPr="00A23FA3" w:rsidRDefault="00554603" w:rsidP="00B01F41">
      <w:pPr>
        <w:pStyle w:val="a0"/>
        <w:numPr>
          <w:ilvl w:val="0"/>
          <w:numId w:val="6"/>
        </w:numPr>
        <w:ind w:firstLineChars="0"/>
        <w:rPr>
          <w:rFonts w:ascii="Calibri" w:hAnsi="Calibri" w:cstheme="minorHAnsi"/>
          <w:sz w:val="24"/>
          <w:highlight w:val="yellow"/>
        </w:rPr>
      </w:pPr>
      <w:r w:rsidRPr="00A23FA3">
        <w:rPr>
          <w:rFonts w:ascii="Calibri" w:hAnsi="Calibri" w:cstheme="minorHAnsi"/>
          <w:sz w:val="24"/>
        </w:rPr>
        <w:t xml:space="preserve">When the user </w:t>
      </w:r>
      <w:r w:rsidR="00987364" w:rsidRPr="00A23FA3">
        <w:rPr>
          <w:rFonts w:ascii="Calibri" w:hAnsi="Calibri" w:cstheme="minorHAnsi"/>
          <w:sz w:val="24"/>
        </w:rPr>
        <w:t xml:space="preserve">login successfully, it </w:t>
      </w:r>
      <w:r w:rsidRPr="00A23FA3">
        <w:rPr>
          <w:rFonts w:ascii="Calibri" w:hAnsi="Calibri" w:cstheme="minorHAnsi"/>
          <w:sz w:val="24"/>
        </w:rPr>
        <w:t xml:space="preserve">will go to this </w:t>
      </w:r>
      <w:r w:rsidR="00FD7323" w:rsidRPr="00A23FA3">
        <w:rPr>
          <w:rFonts w:ascii="Calibri" w:hAnsi="Calibri" w:cstheme="minorHAnsi"/>
          <w:sz w:val="24"/>
        </w:rPr>
        <w:t>web page</w:t>
      </w:r>
      <w:r w:rsidRPr="00A23FA3">
        <w:rPr>
          <w:rFonts w:ascii="Calibri" w:hAnsi="Calibri" w:cstheme="minorHAnsi"/>
          <w:sz w:val="24"/>
        </w:rPr>
        <w:t>.</w:t>
      </w:r>
    </w:p>
    <w:p w14:paraId="4E3329A9" w14:textId="0B03A965" w:rsidR="00F938FA" w:rsidRPr="00A23FA3" w:rsidRDefault="00E35F72" w:rsidP="00B01F41">
      <w:pPr>
        <w:pStyle w:val="a0"/>
        <w:numPr>
          <w:ilvl w:val="0"/>
          <w:numId w:val="6"/>
        </w:numPr>
        <w:ind w:firstLineChars="0"/>
        <w:rPr>
          <w:rFonts w:ascii="Calibri" w:hAnsi="Calibri" w:cstheme="minorHAnsi"/>
          <w:strike/>
          <w:sz w:val="24"/>
          <w:highlight w:val="yellow"/>
        </w:rPr>
      </w:pPr>
      <w:r w:rsidRPr="00A23FA3">
        <w:rPr>
          <w:rFonts w:ascii="Calibri" w:hAnsi="Calibri" w:cstheme="minorHAnsi"/>
          <w:strike/>
          <w:sz w:val="24"/>
          <w:highlight w:val="yellow"/>
        </w:rPr>
        <w:t>Items Description</w:t>
      </w:r>
      <w:r w:rsidR="00554603" w:rsidRPr="00A23FA3">
        <w:rPr>
          <w:rFonts w:ascii="Calibri" w:hAnsi="Calibri" w:cstheme="minorHAnsi"/>
          <w:strike/>
          <w:sz w:val="24"/>
          <w:highlight w:val="yellow"/>
        </w:rPr>
        <w:t xml:space="preserve"> of functional component area</w:t>
      </w:r>
    </w:p>
    <w:tbl>
      <w:tblPr>
        <w:tblStyle w:val="a9"/>
        <w:tblW w:w="0" w:type="auto"/>
        <w:tblInd w:w="845" w:type="dxa"/>
        <w:tblLook w:val="04A0" w:firstRow="1" w:lastRow="0" w:firstColumn="1" w:lastColumn="0" w:noHBand="0" w:noVBand="1"/>
      </w:tblPr>
      <w:tblGrid>
        <w:gridCol w:w="1850"/>
        <w:gridCol w:w="5380"/>
      </w:tblGrid>
      <w:tr w:rsidR="00A23FA3" w:rsidRPr="00A23FA3" w14:paraId="658BFDCC" w14:textId="77777777" w:rsidTr="00BC0DCB">
        <w:trPr>
          <w:tblHeader/>
        </w:trPr>
        <w:tc>
          <w:tcPr>
            <w:tcW w:w="1850" w:type="dxa"/>
            <w:shd w:val="clear" w:color="auto" w:fill="BFBFBF" w:themeFill="background1" w:themeFillShade="BF"/>
          </w:tcPr>
          <w:p w14:paraId="37526F6D" w14:textId="26863433" w:rsidR="003C49A2" w:rsidRPr="00A23FA3" w:rsidRDefault="00E35F72" w:rsidP="00C409AC">
            <w:pPr>
              <w:pStyle w:val="a0"/>
              <w:ind w:firstLineChars="0" w:firstLine="0"/>
              <w:rPr>
                <w:rFonts w:ascii="Calibri" w:hAnsi="Calibri" w:cstheme="minorHAnsi"/>
                <w:strike/>
                <w:szCs w:val="21"/>
                <w:highlight w:val="yellow"/>
              </w:rPr>
            </w:pPr>
            <w:r w:rsidRPr="00A23FA3">
              <w:rPr>
                <w:rFonts w:ascii="Calibri" w:hAnsi="Calibri" w:cstheme="minorHAnsi"/>
                <w:strike/>
                <w:szCs w:val="21"/>
                <w:highlight w:val="yellow"/>
              </w:rPr>
              <w:t>Item</w:t>
            </w:r>
          </w:p>
        </w:tc>
        <w:tc>
          <w:tcPr>
            <w:tcW w:w="5380" w:type="dxa"/>
            <w:shd w:val="clear" w:color="auto" w:fill="BFBFBF" w:themeFill="background1" w:themeFillShade="BF"/>
          </w:tcPr>
          <w:p w14:paraId="70897CF7" w14:textId="0C3AC7B7" w:rsidR="003C49A2" w:rsidRPr="00A23FA3" w:rsidRDefault="003C49A2" w:rsidP="00A769EC">
            <w:pPr>
              <w:pStyle w:val="a0"/>
              <w:ind w:firstLineChars="0" w:firstLine="0"/>
              <w:rPr>
                <w:rFonts w:ascii="Calibri" w:hAnsi="Calibri" w:cstheme="minorHAnsi"/>
                <w:strike/>
                <w:szCs w:val="21"/>
                <w:highlight w:val="yellow"/>
              </w:rPr>
            </w:pPr>
            <w:r w:rsidRPr="00A23FA3">
              <w:rPr>
                <w:rFonts w:ascii="Calibri" w:hAnsi="Calibri" w:cstheme="minorHAnsi"/>
                <w:strike/>
                <w:szCs w:val="21"/>
                <w:highlight w:val="yellow"/>
              </w:rPr>
              <w:t>Description</w:t>
            </w:r>
          </w:p>
        </w:tc>
      </w:tr>
      <w:tr w:rsidR="00A23FA3" w:rsidRPr="00A23FA3" w14:paraId="2C1E65A6" w14:textId="77777777" w:rsidTr="00BC0DCB">
        <w:trPr>
          <w:trHeight w:val="1109"/>
        </w:trPr>
        <w:tc>
          <w:tcPr>
            <w:tcW w:w="1850" w:type="dxa"/>
          </w:tcPr>
          <w:p w14:paraId="7EB732B9" w14:textId="570FE833" w:rsidR="003C49A2" w:rsidRPr="00A23FA3" w:rsidRDefault="00C04861" w:rsidP="00C409AC">
            <w:pPr>
              <w:pStyle w:val="a0"/>
              <w:ind w:firstLineChars="0" w:firstLine="0"/>
              <w:rPr>
                <w:rFonts w:ascii="Calibri" w:hAnsi="Calibri" w:cstheme="minorHAnsi"/>
                <w:strike/>
                <w:szCs w:val="21"/>
                <w:highlight w:val="yellow"/>
              </w:rPr>
            </w:pPr>
            <w:r w:rsidRPr="00A23FA3">
              <w:rPr>
                <w:rFonts w:ascii="Calibri" w:hAnsi="Calibri" w:cstheme="minorHAnsi"/>
                <w:strike/>
                <w:szCs w:val="21"/>
                <w:highlight w:val="yellow"/>
              </w:rPr>
              <w:t>Case Process</w:t>
            </w:r>
          </w:p>
        </w:tc>
        <w:tc>
          <w:tcPr>
            <w:tcW w:w="5380" w:type="dxa"/>
          </w:tcPr>
          <w:p w14:paraId="2F2D9E5D" w14:textId="751A6775" w:rsidR="00AB5700" w:rsidRPr="00A23FA3" w:rsidRDefault="009E51F8" w:rsidP="00774ECE">
            <w:pPr>
              <w:pStyle w:val="a0"/>
              <w:ind w:firstLineChars="0" w:firstLine="0"/>
              <w:jc w:val="left"/>
              <w:rPr>
                <w:rFonts w:ascii="Calibri" w:hAnsi="Calibri" w:cstheme="minorHAnsi"/>
                <w:strike/>
                <w:szCs w:val="21"/>
                <w:highlight w:val="yellow"/>
              </w:rPr>
            </w:pPr>
            <w:r w:rsidRPr="00A23FA3">
              <w:rPr>
                <w:rFonts w:ascii="Calibri" w:hAnsi="Calibri"/>
                <w:strike/>
                <w:highlight w:val="yellow"/>
              </w:rPr>
              <w:t xml:space="preserve">Operations </w:t>
            </w:r>
            <w:r w:rsidR="00AB5700" w:rsidRPr="00A23FA3">
              <w:rPr>
                <w:rFonts w:ascii="Calibri" w:hAnsi="Calibri"/>
                <w:strike/>
                <w:highlight w:val="yellow"/>
              </w:rPr>
              <w:t xml:space="preserve">entry for handling case related operations. </w:t>
            </w:r>
            <w:r w:rsidR="00AB5700" w:rsidRPr="00A23FA3">
              <w:rPr>
                <w:rFonts w:ascii="Calibri" w:hAnsi="Calibri" w:cstheme="minorHAnsi"/>
                <w:strike/>
                <w:szCs w:val="21"/>
                <w:highlight w:val="yellow"/>
              </w:rPr>
              <w:t xml:space="preserve">Includes </w:t>
            </w:r>
            <w:r w:rsidR="00AB5700" w:rsidRPr="00A23FA3">
              <w:rPr>
                <w:rFonts w:ascii="Calibri" w:hAnsi="Calibri"/>
                <w:strike/>
                <w:highlight w:val="yellow"/>
              </w:rPr>
              <w:t xml:space="preserve">case creation and case verify, case check, case review for </w:t>
            </w:r>
            <w:r w:rsidRPr="00A23FA3">
              <w:rPr>
                <w:rFonts w:ascii="Calibri" w:hAnsi="Calibri"/>
                <w:strike/>
                <w:highlight w:val="yellow"/>
              </w:rPr>
              <w:t xml:space="preserve">operations </w:t>
            </w:r>
            <w:r w:rsidR="00AB5700" w:rsidRPr="00A23FA3">
              <w:rPr>
                <w:rFonts w:ascii="Calibri" w:hAnsi="Calibri"/>
                <w:strike/>
                <w:highlight w:val="yellow"/>
              </w:rPr>
              <w:t>unit, case review for compliance unit, and case feedback for LCD.</w:t>
            </w:r>
          </w:p>
          <w:p w14:paraId="47003E40" w14:textId="4B899F53" w:rsidR="003C49A2" w:rsidRPr="00A23FA3" w:rsidRDefault="003C49A2" w:rsidP="00774ECE">
            <w:pPr>
              <w:jc w:val="left"/>
              <w:rPr>
                <w:rFonts w:ascii="Calibri" w:hAnsi="Calibri" w:cstheme="minorHAnsi"/>
                <w:strike/>
                <w:szCs w:val="21"/>
                <w:highlight w:val="yellow"/>
              </w:rPr>
            </w:pPr>
            <w:r w:rsidRPr="00A23FA3">
              <w:rPr>
                <w:rFonts w:ascii="Calibri" w:hAnsi="Calibri"/>
                <w:strike/>
                <w:highlight w:val="yellow"/>
              </w:rPr>
              <w:t>Click to enter the user’s Case list screen, and:</w:t>
            </w:r>
          </w:p>
          <w:p w14:paraId="7608D32E" w14:textId="43E51324"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cstheme="minorHAnsi"/>
                <w:strike/>
                <w:szCs w:val="21"/>
                <w:highlight w:val="yellow"/>
              </w:rPr>
              <w:t xml:space="preserve">Workflow management interface </w:t>
            </w:r>
            <w:r w:rsidR="009E51F8" w:rsidRPr="00A23FA3">
              <w:rPr>
                <w:rFonts w:ascii="Calibri" w:hAnsi="Calibri" w:cstheme="minorHAnsi"/>
                <w:strike/>
                <w:szCs w:val="21"/>
                <w:highlight w:val="yellow"/>
              </w:rPr>
              <w:t xml:space="preserve">operations </w:t>
            </w:r>
            <w:r w:rsidRPr="00A23FA3">
              <w:rPr>
                <w:rFonts w:ascii="Calibri" w:hAnsi="Calibri" w:cstheme="minorHAnsi"/>
                <w:strike/>
                <w:szCs w:val="21"/>
                <w:highlight w:val="yellow"/>
              </w:rPr>
              <w:t>entry</w:t>
            </w:r>
          </w:p>
          <w:p w14:paraId="0D666431" w14:textId="52CD13E9"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cstheme="minorHAnsi"/>
                <w:strike/>
                <w:szCs w:val="21"/>
                <w:highlight w:val="yellow"/>
              </w:rPr>
              <w:t>Manual intervention of re-assign in case process flow</w:t>
            </w:r>
          </w:p>
        </w:tc>
      </w:tr>
      <w:tr w:rsidR="00A23FA3" w:rsidRPr="00A23FA3" w14:paraId="49D5A1E5" w14:textId="77777777" w:rsidTr="00BC0DCB">
        <w:trPr>
          <w:trHeight w:val="550"/>
        </w:trPr>
        <w:tc>
          <w:tcPr>
            <w:tcW w:w="1850" w:type="dxa"/>
          </w:tcPr>
          <w:p w14:paraId="56AB64A7" w14:textId="3E2D8954" w:rsidR="003C49A2" w:rsidRPr="00A23FA3" w:rsidRDefault="003C49A2" w:rsidP="00C409AC">
            <w:pPr>
              <w:pStyle w:val="a0"/>
              <w:ind w:firstLineChars="0" w:firstLine="0"/>
              <w:rPr>
                <w:rFonts w:ascii="Calibri" w:hAnsi="Calibri" w:cstheme="minorHAnsi"/>
                <w:strike/>
                <w:szCs w:val="21"/>
                <w:highlight w:val="yellow"/>
              </w:rPr>
            </w:pPr>
            <w:r w:rsidRPr="00A23FA3">
              <w:rPr>
                <w:rFonts w:ascii="Calibri" w:hAnsi="Calibri" w:cstheme="minorHAnsi"/>
                <w:strike/>
                <w:szCs w:val="21"/>
                <w:highlight w:val="yellow"/>
              </w:rPr>
              <w:t>Configuration</w:t>
            </w:r>
          </w:p>
        </w:tc>
        <w:tc>
          <w:tcPr>
            <w:tcW w:w="5380" w:type="dxa"/>
          </w:tcPr>
          <w:p w14:paraId="6D6C8672" w14:textId="429F4642" w:rsidR="003C49A2" w:rsidRPr="00A23FA3" w:rsidRDefault="003C49A2" w:rsidP="00774ECE">
            <w:pPr>
              <w:rPr>
                <w:rFonts w:ascii="Calibri" w:hAnsi="Calibri" w:cstheme="minorHAnsi"/>
                <w:strike/>
                <w:szCs w:val="21"/>
                <w:highlight w:val="yellow"/>
              </w:rPr>
            </w:pPr>
            <w:r w:rsidRPr="00A23FA3">
              <w:rPr>
                <w:rFonts w:ascii="Calibri" w:hAnsi="Calibri"/>
                <w:strike/>
                <w:highlight w:val="yellow"/>
              </w:rPr>
              <w:t xml:space="preserve">An </w:t>
            </w:r>
            <w:r w:rsidR="009E51F8" w:rsidRPr="00A23FA3">
              <w:rPr>
                <w:rFonts w:ascii="Calibri" w:hAnsi="Calibri"/>
                <w:strike/>
                <w:highlight w:val="yellow"/>
              </w:rPr>
              <w:t xml:space="preserve">operations </w:t>
            </w:r>
            <w:r w:rsidRPr="00A23FA3">
              <w:rPr>
                <w:rFonts w:ascii="Calibri" w:hAnsi="Calibri"/>
                <w:strike/>
                <w:highlight w:val="yellow"/>
              </w:rPr>
              <w:t xml:space="preserve">entry that includes the following </w:t>
            </w:r>
            <w:r w:rsidR="00AB5700" w:rsidRPr="00A23FA3">
              <w:rPr>
                <w:rFonts w:ascii="Calibri" w:hAnsi="Calibri"/>
                <w:strike/>
                <w:highlight w:val="yellow"/>
              </w:rPr>
              <w:t>function:</w:t>
            </w:r>
          </w:p>
          <w:p w14:paraId="15020F69" w14:textId="4F1DDA3F"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strike/>
                <w:highlight w:val="yellow"/>
              </w:rPr>
              <w:t>Static data import</w:t>
            </w:r>
            <w:r w:rsidR="00AB5700" w:rsidRPr="00A23FA3">
              <w:rPr>
                <w:rFonts w:ascii="Calibri" w:hAnsi="Calibri"/>
                <w:strike/>
                <w:highlight w:val="yellow"/>
              </w:rPr>
              <w:t xml:space="preserve"> from Excel file</w:t>
            </w:r>
          </w:p>
          <w:p w14:paraId="6727FFAE" w14:textId="474A7708"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strike/>
                <w:highlight w:val="yellow"/>
              </w:rPr>
              <w:t>Static data maintenance</w:t>
            </w:r>
          </w:p>
          <w:p w14:paraId="08413D34" w14:textId="098A7D3B"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strike/>
                <w:highlight w:val="yellow"/>
              </w:rPr>
              <w:t>Extranet ID &amp; Password configuration</w:t>
            </w:r>
          </w:p>
        </w:tc>
      </w:tr>
      <w:tr w:rsidR="00A23FA3" w:rsidRPr="00A23FA3" w14:paraId="4FDBCCB5" w14:textId="77777777" w:rsidTr="00BC0DCB">
        <w:trPr>
          <w:trHeight w:val="550"/>
        </w:trPr>
        <w:tc>
          <w:tcPr>
            <w:tcW w:w="1850" w:type="dxa"/>
          </w:tcPr>
          <w:p w14:paraId="34BC9ADC" w14:textId="4B023500" w:rsidR="003C49A2" w:rsidRPr="00A23FA3" w:rsidRDefault="003C49A2" w:rsidP="00C409AC">
            <w:pPr>
              <w:pStyle w:val="a0"/>
              <w:ind w:firstLineChars="0" w:firstLine="0"/>
              <w:rPr>
                <w:rFonts w:ascii="Calibri" w:hAnsi="Calibri" w:cstheme="minorHAnsi"/>
                <w:strike/>
                <w:szCs w:val="21"/>
                <w:highlight w:val="yellow"/>
              </w:rPr>
            </w:pPr>
            <w:r w:rsidRPr="00A23FA3">
              <w:rPr>
                <w:rFonts w:ascii="Calibri" w:hAnsi="Calibri" w:cstheme="minorHAnsi"/>
                <w:strike/>
                <w:szCs w:val="21"/>
                <w:highlight w:val="yellow"/>
              </w:rPr>
              <w:t>User Profile</w:t>
            </w:r>
          </w:p>
        </w:tc>
        <w:tc>
          <w:tcPr>
            <w:tcW w:w="5380" w:type="dxa"/>
          </w:tcPr>
          <w:p w14:paraId="47F4FBD2" w14:textId="21EC2A8B" w:rsidR="003C49A2" w:rsidRPr="00A23FA3" w:rsidRDefault="003C49A2" w:rsidP="00B01F41">
            <w:pPr>
              <w:pStyle w:val="a0"/>
              <w:numPr>
                <w:ilvl w:val="0"/>
                <w:numId w:val="6"/>
              </w:numPr>
              <w:ind w:left="229" w:firstLineChars="0" w:hanging="229"/>
              <w:jc w:val="left"/>
              <w:rPr>
                <w:rFonts w:ascii="Calibri" w:hAnsi="Calibri" w:cstheme="minorHAnsi"/>
                <w:strike/>
                <w:szCs w:val="21"/>
                <w:highlight w:val="yellow"/>
              </w:rPr>
            </w:pPr>
            <w:r w:rsidRPr="00A23FA3">
              <w:rPr>
                <w:rFonts w:ascii="Calibri" w:hAnsi="Calibri"/>
                <w:strike/>
                <w:highlight w:val="yellow"/>
              </w:rPr>
              <w:t>Display current logon user information</w:t>
            </w:r>
            <w:r w:rsidR="00C0540A" w:rsidRPr="00A23FA3">
              <w:rPr>
                <w:rFonts w:ascii="Calibri" w:hAnsi="Calibri"/>
                <w:strike/>
                <w:highlight w:val="yellow"/>
              </w:rPr>
              <w:t xml:space="preserve">, such as </w:t>
            </w:r>
            <w:r w:rsidRPr="00A23FA3">
              <w:rPr>
                <w:rFonts w:ascii="Calibri" w:hAnsi="Calibri"/>
                <w:strike/>
                <w:highlight w:val="yellow"/>
              </w:rPr>
              <w:t>user id, user name, working role, current business branch</w:t>
            </w:r>
          </w:p>
          <w:p w14:paraId="428DAABC" w14:textId="02964961" w:rsidR="003C49A2" w:rsidRPr="00A23FA3" w:rsidRDefault="003C49A2" w:rsidP="00B01F41">
            <w:pPr>
              <w:pStyle w:val="a0"/>
              <w:numPr>
                <w:ilvl w:val="0"/>
                <w:numId w:val="6"/>
              </w:numPr>
              <w:ind w:left="229" w:firstLineChars="0" w:hanging="229"/>
              <w:rPr>
                <w:rFonts w:ascii="Calibri" w:hAnsi="Calibri" w:cstheme="minorHAnsi"/>
                <w:strike/>
                <w:szCs w:val="21"/>
                <w:highlight w:val="yellow"/>
              </w:rPr>
            </w:pPr>
            <w:r w:rsidRPr="00A23FA3">
              <w:rPr>
                <w:rFonts w:ascii="Calibri" w:hAnsi="Calibri" w:cstheme="minorHAnsi"/>
                <w:strike/>
                <w:szCs w:val="21"/>
                <w:highlight w:val="yellow"/>
              </w:rPr>
              <w:t>Link of Sign-out/Logout.</w:t>
            </w:r>
          </w:p>
        </w:tc>
      </w:tr>
    </w:tbl>
    <w:p w14:paraId="2D76882A" w14:textId="231036E8" w:rsidR="00F938FA" w:rsidRPr="00A23FA3" w:rsidRDefault="005B65B6" w:rsidP="00B01F41">
      <w:pPr>
        <w:pStyle w:val="a0"/>
        <w:numPr>
          <w:ilvl w:val="0"/>
          <w:numId w:val="6"/>
        </w:numPr>
        <w:spacing w:afterLines="50" w:after="156"/>
        <w:ind w:firstLineChars="0"/>
        <w:jc w:val="left"/>
        <w:rPr>
          <w:rFonts w:ascii="Calibri" w:hAnsi="Calibri" w:cstheme="minorHAnsi"/>
          <w:strike/>
          <w:sz w:val="18"/>
          <w:szCs w:val="18"/>
          <w:highlight w:val="yellow"/>
        </w:rPr>
      </w:pPr>
      <w:r w:rsidRPr="00A23FA3">
        <w:rPr>
          <w:rFonts w:ascii="Calibri" w:hAnsi="Calibri"/>
          <w:strike/>
          <w:highlight w:val="yellow"/>
        </w:rPr>
        <w:t>Note: each functional component is shown in a blue background, while the current selected functional component is indicated as a green background.</w:t>
      </w:r>
      <w:r w:rsidRPr="00A23FA3">
        <w:rPr>
          <w:rFonts w:ascii="Calibri" w:hAnsi="Calibri"/>
          <w:strike/>
          <w:highlight w:val="yellow"/>
        </w:rPr>
        <w:br/>
        <w:t xml:space="preserve">After the user selects a component in the functional component area, </w:t>
      </w:r>
      <w:r w:rsidR="00C0540A" w:rsidRPr="00A23FA3">
        <w:rPr>
          <w:rFonts w:ascii="Calibri" w:hAnsi="Calibri"/>
          <w:strike/>
          <w:highlight w:val="yellow"/>
        </w:rPr>
        <w:t xml:space="preserve">the system will </w:t>
      </w:r>
      <w:r w:rsidRPr="00A23FA3">
        <w:rPr>
          <w:rFonts w:ascii="Calibri" w:hAnsi="Calibri"/>
          <w:strike/>
          <w:highlight w:val="yellow"/>
        </w:rPr>
        <w:t>display the entry page for the component in the work</w:t>
      </w:r>
      <w:r w:rsidR="00C0540A" w:rsidRPr="00A23FA3">
        <w:rPr>
          <w:rFonts w:ascii="Calibri" w:hAnsi="Calibri"/>
          <w:strike/>
          <w:highlight w:val="yellow"/>
        </w:rPr>
        <w:t xml:space="preserve"> area</w:t>
      </w:r>
      <w:r w:rsidRPr="00A23FA3">
        <w:rPr>
          <w:rFonts w:ascii="Calibri" w:hAnsi="Calibri"/>
          <w:strike/>
          <w:highlight w:val="yellow"/>
        </w:rPr>
        <w:t>.</w:t>
      </w:r>
    </w:p>
    <w:p w14:paraId="680D6EB7" w14:textId="126931F1" w:rsidR="000E65D0" w:rsidRPr="00A23FA3" w:rsidRDefault="000E65D0" w:rsidP="00C409AC">
      <w:pPr>
        <w:pStyle w:val="4"/>
        <w:numPr>
          <w:ilvl w:val="3"/>
          <w:numId w:val="3"/>
        </w:numPr>
        <w:spacing w:before="0" w:after="0" w:line="240" w:lineRule="auto"/>
        <w:rPr>
          <w:rFonts w:ascii="Calibri" w:hAnsi="Calibri" w:cstheme="minorHAnsi"/>
        </w:rPr>
      </w:pPr>
      <w:r w:rsidRPr="00A23FA3">
        <w:rPr>
          <w:rFonts w:ascii="Calibri" w:hAnsi="Calibri" w:cstheme="minorHAnsi"/>
        </w:rPr>
        <w:lastRenderedPageBreak/>
        <w:t xml:space="preserve">Change </w:t>
      </w:r>
      <w:r w:rsidR="001A4516" w:rsidRPr="00A23FA3">
        <w:rPr>
          <w:rFonts w:ascii="Calibri" w:hAnsi="Calibri" w:cstheme="minorHAnsi"/>
        </w:rPr>
        <w:t>Branch</w:t>
      </w:r>
      <w:r w:rsidR="007D4393" w:rsidRPr="00A23FA3">
        <w:rPr>
          <w:rFonts w:ascii="Calibri" w:hAnsi="Calibri" w:cstheme="minorHAnsi"/>
        </w:rPr>
        <w:t xml:space="preserve"> </w:t>
      </w:r>
    </w:p>
    <w:p w14:paraId="089AC377" w14:textId="77E71829" w:rsidR="00F938FA" w:rsidRPr="00A23FA3" w:rsidRDefault="005B65B6" w:rsidP="00B01F41">
      <w:pPr>
        <w:pStyle w:val="a0"/>
        <w:numPr>
          <w:ilvl w:val="0"/>
          <w:numId w:val="8"/>
        </w:numPr>
        <w:spacing w:afterLines="50" w:after="156"/>
        <w:ind w:rightChars="-27" w:right="-57" w:firstLineChars="0"/>
        <w:jc w:val="left"/>
        <w:rPr>
          <w:rFonts w:ascii="Calibri" w:hAnsi="Calibri" w:cstheme="minorHAnsi"/>
          <w:sz w:val="24"/>
        </w:rPr>
      </w:pPr>
      <w:r w:rsidRPr="00A23FA3">
        <w:rPr>
          <w:rFonts w:ascii="Calibri" w:hAnsi="Calibri" w:cstheme="minorHAnsi"/>
          <w:sz w:val="24"/>
        </w:rPr>
        <w:t xml:space="preserve">Each TSD </w:t>
      </w:r>
      <w:r w:rsidR="00C0540A" w:rsidRPr="00A23FA3">
        <w:rPr>
          <w:rFonts w:ascii="Calibri" w:hAnsi="Calibri" w:cstheme="minorHAnsi"/>
          <w:sz w:val="24"/>
        </w:rPr>
        <w:t xml:space="preserve">role </w:t>
      </w:r>
      <w:r w:rsidRPr="00A23FA3">
        <w:rPr>
          <w:rFonts w:ascii="Calibri" w:hAnsi="Calibri" w:cstheme="minorHAnsi"/>
          <w:sz w:val="24"/>
        </w:rPr>
        <w:t xml:space="preserve">of New York branch </w:t>
      </w:r>
      <w:r w:rsidR="00C0540A" w:rsidRPr="00A23FA3">
        <w:rPr>
          <w:rFonts w:ascii="Calibri" w:hAnsi="Calibri" w:cstheme="minorHAnsi"/>
          <w:sz w:val="24"/>
        </w:rPr>
        <w:t>can</w:t>
      </w:r>
      <w:r w:rsidRPr="00A23FA3">
        <w:rPr>
          <w:rFonts w:ascii="Calibri" w:hAnsi="Calibri" w:cstheme="minorHAnsi"/>
          <w:sz w:val="24"/>
        </w:rPr>
        <w:t xml:space="preserve"> handle </w:t>
      </w:r>
      <w:r w:rsidR="008D1086" w:rsidRPr="00A23FA3">
        <w:rPr>
          <w:rFonts w:ascii="Calibri" w:hAnsi="Calibri" w:cstheme="minorHAnsi"/>
          <w:sz w:val="24"/>
        </w:rPr>
        <w:t>business cases</w:t>
      </w:r>
      <w:r w:rsidRPr="00A23FA3">
        <w:rPr>
          <w:rFonts w:ascii="Calibri" w:hAnsi="Calibri" w:cstheme="minorHAnsi"/>
          <w:sz w:val="24"/>
        </w:rPr>
        <w:t xml:space="preserve"> </w:t>
      </w:r>
      <w:r w:rsidR="008D1086" w:rsidRPr="00A23FA3">
        <w:rPr>
          <w:rFonts w:ascii="Calibri" w:hAnsi="Calibri" w:cstheme="minorHAnsi"/>
          <w:sz w:val="24"/>
        </w:rPr>
        <w:t xml:space="preserve">in </w:t>
      </w:r>
      <w:r w:rsidR="00C0540A" w:rsidRPr="00A23FA3">
        <w:rPr>
          <w:rFonts w:ascii="Calibri" w:hAnsi="Calibri" w:cstheme="minorHAnsi"/>
          <w:sz w:val="24"/>
        </w:rPr>
        <w:t>both</w:t>
      </w:r>
      <w:r w:rsidRPr="00A23FA3">
        <w:rPr>
          <w:rFonts w:ascii="Calibri" w:hAnsi="Calibri" w:cstheme="minorHAnsi"/>
          <w:sz w:val="24"/>
        </w:rPr>
        <w:t xml:space="preserve"> New York branch and Chicago branch. The Los Angeles branch only needs to handle the business</w:t>
      </w:r>
      <w:r w:rsidR="008D1086" w:rsidRPr="00A23FA3">
        <w:rPr>
          <w:rFonts w:ascii="Calibri" w:hAnsi="Calibri" w:cstheme="minorHAnsi"/>
          <w:sz w:val="24"/>
        </w:rPr>
        <w:t xml:space="preserve"> cases for their own</w:t>
      </w:r>
      <w:r w:rsidRPr="00A23FA3">
        <w:rPr>
          <w:rFonts w:ascii="Calibri" w:hAnsi="Calibri" w:cstheme="minorHAnsi"/>
          <w:sz w:val="24"/>
        </w:rPr>
        <w:t>.</w:t>
      </w:r>
    </w:p>
    <w:p w14:paraId="344957D7" w14:textId="5D4AA44F" w:rsidR="00F938FA" w:rsidRPr="00A23FA3" w:rsidRDefault="008D1086" w:rsidP="00B01F41">
      <w:pPr>
        <w:pStyle w:val="a0"/>
        <w:numPr>
          <w:ilvl w:val="0"/>
          <w:numId w:val="8"/>
        </w:numPr>
        <w:spacing w:afterLines="50" w:after="156"/>
        <w:ind w:rightChars="-27" w:right="-57" w:firstLineChars="0"/>
        <w:jc w:val="left"/>
        <w:rPr>
          <w:rFonts w:ascii="Calibri" w:hAnsi="Calibri" w:cstheme="minorHAnsi"/>
          <w:sz w:val="24"/>
        </w:rPr>
      </w:pPr>
      <w:r w:rsidRPr="00A23FA3">
        <w:rPr>
          <w:rFonts w:ascii="Calibri" w:hAnsi="Calibri" w:cstheme="minorHAnsi"/>
          <w:sz w:val="24"/>
        </w:rPr>
        <w:t>T</w:t>
      </w:r>
      <w:r w:rsidR="005B65B6" w:rsidRPr="00A23FA3">
        <w:rPr>
          <w:rFonts w:ascii="Calibri" w:hAnsi="Calibri" w:cstheme="minorHAnsi"/>
          <w:sz w:val="24"/>
        </w:rPr>
        <w:t xml:space="preserve">he user </w:t>
      </w:r>
      <w:r w:rsidR="00E3668F" w:rsidRPr="00A23FA3">
        <w:rPr>
          <w:rFonts w:ascii="Calibri" w:hAnsi="Calibri" w:cstheme="minorHAnsi"/>
          <w:sz w:val="24"/>
        </w:rPr>
        <w:t xml:space="preserve">management </w:t>
      </w:r>
      <w:r w:rsidRPr="00A23FA3">
        <w:rPr>
          <w:rFonts w:ascii="Calibri" w:hAnsi="Calibri" w:cstheme="minorHAnsi"/>
          <w:sz w:val="24"/>
        </w:rPr>
        <w:t>and authorization management</w:t>
      </w:r>
      <w:r w:rsidR="005B65B6" w:rsidRPr="00A23FA3">
        <w:rPr>
          <w:rFonts w:ascii="Calibri" w:hAnsi="Calibri" w:cstheme="minorHAnsi"/>
          <w:sz w:val="24"/>
        </w:rPr>
        <w:t xml:space="preserve"> </w:t>
      </w:r>
      <w:r w:rsidRPr="00A23FA3">
        <w:rPr>
          <w:rFonts w:ascii="Calibri" w:hAnsi="Calibri" w:cstheme="minorHAnsi"/>
          <w:sz w:val="24"/>
        </w:rPr>
        <w:t xml:space="preserve">functions are </w:t>
      </w:r>
      <w:r w:rsidR="00E3668F" w:rsidRPr="00A23FA3">
        <w:rPr>
          <w:rFonts w:ascii="Calibri" w:hAnsi="Calibri" w:cstheme="minorHAnsi"/>
          <w:sz w:val="24"/>
        </w:rPr>
        <w:t xml:space="preserve">implemented </w:t>
      </w:r>
      <w:r w:rsidR="005B65B6" w:rsidRPr="00A23FA3">
        <w:rPr>
          <w:rFonts w:ascii="Calibri" w:hAnsi="Calibri" w:cstheme="minorHAnsi"/>
          <w:sz w:val="24"/>
        </w:rPr>
        <w:t>by "user management module UMS". When the user ID is created for the system</w:t>
      </w:r>
      <w:r w:rsidR="00E3668F" w:rsidRPr="00A23FA3">
        <w:rPr>
          <w:rFonts w:ascii="Calibri" w:hAnsi="Calibri" w:cstheme="minorHAnsi"/>
          <w:sz w:val="24"/>
        </w:rPr>
        <w:t xml:space="preserve"> under UMS</w:t>
      </w:r>
      <w:r w:rsidR="005B65B6" w:rsidRPr="00A23FA3">
        <w:rPr>
          <w:rFonts w:ascii="Calibri" w:hAnsi="Calibri" w:cstheme="minorHAnsi"/>
          <w:sz w:val="24"/>
        </w:rPr>
        <w:t xml:space="preserve">, </w:t>
      </w:r>
      <w:r w:rsidR="00E3668F" w:rsidRPr="00A23FA3">
        <w:rPr>
          <w:rFonts w:ascii="Calibri" w:hAnsi="Calibri" w:cstheme="minorHAnsi"/>
          <w:sz w:val="24"/>
        </w:rPr>
        <w:t xml:space="preserve">the user should be assigned at least </w:t>
      </w:r>
      <w:r w:rsidR="005B65B6" w:rsidRPr="00A23FA3">
        <w:rPr>
          <w:rFonts w:ascii="Calibri" w:hAnsi="Calibri" w:cstheme="minorHAnsi"/>
          <w:sz w:val="24"/>
        </w:rPr>
        <w:t xml:space="preserve">one branch </w:t>
      </w:r>
      <w:r w:rsidR="00E3668F" w:rsidRPr="00A23FA3">
        <w:rPr>
          <w:rFonts w:ascii="Calibri" w:hAnsi="Calibri" w:cstheme="minorHAnsi"/>
          <w:sz w:val="24"/>
        </w:rPr>
        <w:t xml:space="preserve">to </w:t>
      </w:r>
      <w:r w:rsidR="005B65B6" w:rsidRPr="00A23FA3">
        <w:rPr>
          <w:rFonts w:ascii="Calibri" w:hAnsi="Calibri" w:cstheme="minorHAnsi"/>
          <w:sz w:val="24"/>
        </w:rPr>
        <w:t xml:space="preserve">handle the Trade Finance AML Intelligence Screening </w:t>
      </w:r>
      <w:r w:rsidR="00E3668F" w:rsidRPr="00A23FA3">
        <w:rPr>
          <w:rFonts w:ascii="Calibri" w:hAnsi="Calibri" w:cstheme="minorHAnsi"/>
          <w:sz w:val="24"/>
        </w:rPr>
        <w:t>business</w:t>
      </w:r>
      <w:r w:rsidR="005B65B6" w:rsidRPr="00A23FA3">
        <w:rPr>
          <w:rFonts w:ascii="Calibri" w:hAnsi="Calibri" w:cstheme="minorHAnsi"/>
          <w:sz w:val="24"/>
        </w:rPr>
        <w:t>.</w:t>
      </w:r>
    </w:p>
    <w:p w14:paraId="11722349" w14:textId="4B825909" w:rsidR="00F938FA" w:rsidRPr="00A23FA3" w:rsidRDefault="005B65B6" w:rsidP="00B01F41">
      <w:pPr>
        <w:pStyle w:val="a0"/>
        <w:numPr>
          <w:ilvl w:val="0"/>
          <w:numId w:val="8"/>
        </w:numPr>
        <w:spacing w:afterLines="50" w:after="156"/>
        <w:ind w:rightChars="-27" w:right="-57" w:firstLineChars="0"/>
        <w:jc w:val="left"/>
        <w:rPr>
          <w:rFonts w:ascii="Calibri" w:hAnsi="Calibri" w:cstheme="minorHAnsi"/>
          <w:sz w:val="24"/>
        </w:rPr>
      </w:pPr>
      <w:r w:rsidRPr="00A23FA3">
        <w:rPr>
          <w:rFonts w:ascii="Calibri" w:hAnsi="Calibri" w:cstheme="minorHAnsi"/>
          <w:sz w:val="24"/>
        </w:rPr>
        <w:t>When the user login successfully, the user can c</w:t>
      </w:r>
      <w:r w:rsidR="005514C5" w:rsidRPr="00A23FA3">
        <w:rPr>
          <w:rFonts w:ascii="Calibri" w:hAnsi="Calibri" w:cstheme="minorHAnsi"/>
          <w:sz w:val="24"/>
        </w:rPr>
        <w:t>lick</w:t>
      </w:r>
      <w:r w:rsidRPr="00A23FA3">
        <w:rPr>
          <w:rFonts w:ascii="Calibri" w:hAnsi="Calibri" w:cstheme="minorHAnsi"/>
          <w:sz w:val="24"/>
        </w:rPr>
        <w:t xml:space="preserve"> the </w:t>
      </w:r>
      <w:r w:rsidR="006E234C" w:rsidRPr="00A23FA3">
        <w:rPr>
          <w:rFonts w:ascii="Calibri" w:hAnsi="Calibri" w:cstheme="minorHAnsi"/>
          <w:sz w:val="24"/>
        </w:rPr>
        <w:t>Change Branch</w:t>
      </w:r>
      <w:r w:rsidRPr="00A23FA3">
        <w:rPr>
          <w:rFonts w:ascii="Calibri" w:hAnsi="Calibri" w:cstheme="minorHAnsi"/>
          <w:sz w:val="24"/>
        </w:rPr>
        <w:t xml:space="preserve"> at any time on the Home Page of the system. After switching successfully, the data and functions matched by the newly selected branches</w:t>
      </w:r>
      <w:r w:rsidR="00145186" w:rsidRPr="00A23FA3">
        <w:rPr>
          <w:rFonts w:ascii="Calibri" w:hAnsi="Calibri" w:cstheme="minorHAnsi"/>
          <w:sz w:val="24"/>
        </w:rPr>
        <w:t xml:space="preserve"> can be seen</w:t>
      </w:r>
      <w:r w:rsidRPr="00A23FA3">
        <w:rPr>
          <w:rFonts w:ascii="Calibri" w:hAnsi="Calibri" w:cstheme="minorHAnsi"/>
          <w:sz w:val="24"/>
        </w:rPr>
        <w:t>.</w:t>
      </w:r>
    </w:p>
    <w:p w14:paraId="7CBBA200" w14:textId="0D475D93" w:rsidR="00F938FA" w:rsidRPr="00A23FA3" w:rsidRDefault="005B65B6" w:rsidP="00B01F41">
      <w:pPr>
        <w:pStyle w:val="a0"/>
        <w:numPr>
          <w:ilvl w:val="0"/>
          <w:numId w:val="8"/>
        </w:numPr>
        <w:spacing w:afterLines="50" w:after="156"/>
        <w:ind w:rightChars="-27" w:right="-57" w:firstLineChars="0"/>
        <w:jc w:val="left"/>
        <w:rPr>
          <w:rFonts w:ascii="Calibri" w:hAnsi="Calibri" w:cstheme="minorHAnsi"/>
          <w:strike/>
          <w:sz w:val="24"/>
          <w:highlight w:val="yellow"/>
        </w:rPr>
      </w:pPr>
      <w:r w:rsidRPr="00A23FA3">
        <w:rPr>
          <w:rFonts w:ascii="Calibri" w:hAnsi="Calibri" w:cstheme="minorHAnsi"/>
          <w:strike/>
          <w:sz w:val="24"/>
          <w:highlight w:val="yellow"/>
        </w:rPr>
        <w:t xml:space="preserve">When the user wants to </w:t>
      </w:r>
      <w:r w:rsidR="00CF4096" w:rsidRPr="00A23FA3">
        <w:rPr>
          <w:rFonts w:ascii="Calibri" w:hAnsi="Calibri" w:cstheme="minorHAnsi"/>
          <w:strike/>
          <w:sz w:val="24"/>
          <w:highlight w:val="yellow"/>
        </w:rPr>
        <w:t>process</w:t>
      </w:r>
      <w:r w:rsidRPr="00A23FA3">
        <w:rPr>
          <w:rFonts w:ascii="Calibri" w:hAnsi="Calibri" w:cstheme="minorHAnsi"/>
          <w:strike/>
          <w:sz w:val="24"/>
          <w:highlight w:val="yellow"/>
        </w:rPr>
        <w:t xml:space="preserve"> </w:t>
      </w:r>
      <w:r w:rsidR="00CF4096" w:rsidRPr="00A23FA3">
        <w:rPr>
          <w:rFonts w:ascii="Calibri" w:hAnsi="Calibri" w:cstheme="minorHAnsi"/>
          <w:strike/>
          <w:sz w:val="24"/>
          <w:highlight w:val="yellow"/>
        </w:rPr>
        <w:t xml:space="preserve">cases for </w:t>
      </w:r>
      <w:r w:rsidRPr="00A23FA3">
        <w:rPr>
          <w:rFonts w:ascii="Calibri" w:hAnsi="Calibri" w:cstheme="minorHAnsi"/>
          <w:strike/>
          <w:sz w:val="24"/>
          <w:highlight w:val="yellow"/>
        </w:rPr>
        <w:t>other branches, there are two switching modes. One is that the user exits the system first, then login again, and when he logs in, he chooses the other branch</w:t>
      </w:r>
      <w:r w:rsidR="0002447B" w:rsidRPr="00A23FA3">
        <w:rPr>
          <w:rFonts w:ascii="Calibri" w:hAnsi="Calibri" w:cstheme="minorHAnsi"/>
          <w:strike/>
          <w:sz w:val="24"/>
          <w:highlight w:val="yellow"/>
        </w:rPr>
        <w:t>.</w:t>
      </w:r>
      <w:r w:rsidRPr="00A23FA3">
        <w:rPr>
          <w:rFonts w:ascii="Calibri" w:hAnsi="Calibri" w:cstheme="minorHAnsi"/>
          <w:strike/>
          <w:sz w:val="24"/>
          <w:highlight w:val="yellow"/>
        </w:rPr>
        <w:t xml:space="preserve"> </w:t>
      </w:r>
      <w:r w:rsidR="0002447B" w:rsidRPr="00A23FA3">
        <w:rPr>
          <w:rFonts w:ascii="Calibri" w:hAnsi="Calibri" w:cstheme="minorHAnsi"/>
          <w:strike/>
          <w:sz w:val="24"/>
          <w:highlight w:val="yellow"/>
        </w:rPr>
        <w:t>T</w:t>
      </w:r>
      <w:r w:rsidRPr="00A23FA3">
        <w:rPr>
          <w:rFonts w:ascii="Calibri" w:hAnsi="Calibri" w:cstheme="minorHAnsi"/>
          <w:strike/>
          <w:sz w:val="24"/>
          <w:highlight w:val="yellow"/>
        </w:rPr>
        <w:t xml:space="preserve">he </w:t>
      </w:r>
      <w:r w:rsidR="0002447B" w:rsidRPr="00A23FA3">
        <w:rPr>
          <w:rFonts w:ascii="Calibri" w:hAnsi="Calibri" w:cstheme="minorHAnsi"/>
          <w:strike/>
          <w:sz w:val="24"/>
          <w:highlight w:val="yellow"/>
        </w:rPr>
        <w:t>other</w:t>
      </w:r>
      <w:r w:rsidRPr="00A23FA3">
        <w:rPr>
          <w:rFonts w:ascii="Calibri" w:hAnsi="Calibri" w:cstheme="minorHAnsi"/>
          <w:strike/>
          <w:sz w:val="24"/>
          <w:highlight w:val="yellow"/>
        </w:rPr>
        <w:t xml:space="preserve"> is</w:t>
      </w:r>
      <w:r w:rsidR="0002447B" w:rsidRPr="00A23FA3">
        <w:rPr>
          <w:rFonts w:ascii="Calibri" w:hAnsi="Calibri" w:cstheme="minorHAnsi"/>
          <w:strike/>
          <w:sz w:val="24"/>
          <w:highlight w:val="yellow"/>
        </w:rPr>
        <w:t>,</w:t>
      </w:r>
      <w:r w:rsidRPr="00A23FA3">
        <w:rPr>
          <w:rFonts w:ascii="Calibri" w:hAnsi="Calibri" w:cstheme="minorHAnsi"/>
          <w:strike/>
          <w:sz w:val="24"/>
          <w:highlight w:val="yellow"/>
        </w:rPr>
        <w:t xml:space="preserve"> after he has successfully logged in, </w:t>
      </w:r>
      <w:r w:rsidR="0002447B" w:rsidRPr="00A23FA3">
        <w:rPr>
          <w:rFonts w:ascii="Calibri" w:hAnsi="Calibri" w:cstheme="minorHAnsi"/>
          <w:strike/>
          <w:sz w:val="24"/>
          <w:highlight w:val="yellow"/>
        </w:rPr>
        <w:t>s</w:t>
      </w:r>
      <w:r w:rsidRPr="00A23FA3">
        <w:rPr>
          <w:rFonts w:ascii="Calibri" w:hAnsi="Calibri" w:cstheme="minorHAnsi"/>
          <w:strike/>
          <w:sz w:val="24"/>
          <w:highlight w:val="yellow"/>
        </w:rPr>
        <w:t>witch to the designated branch in the Home Page of the system.</w:t>
      </w:r>
    </w:p>
    <w:p w14:paraId="0C26E18D" w14:textId="59AC6DB4" w:rsidR="00141787" w:rsidRPr="00A23FA3" w:rsidRDefault="00141787" w:rsidP="00B01F41">
      <w:pPr>
        <w:pStyle w:val="a0"/>
        <w:numPr>
          <w:ilvl w:val="0"/>
          <w:numId w:val="8"/>
        </w:numPr>
        <w:spacing w:afterLines="50" w:after="156"/>
        <w:ind w:rightChars="-27" w:right="-57" w:firstLineChars="0"/>
        <w:jc w:val="left"/>
        <w:rPr>
          <w:rFonts w:ascii="Calibri" w:hAnsi="Calibri" w:cstheme="minorHAnsi"/>
          <w:strike/>
          <w:sz w:val="24"/>
          <w:highlight w:val="yellow"/>
        </w:rPr>
      </w:pPr>
      <w:r w:rsidRPr="00A23FA3">
        <w:rPr>
          <w:rFonts w:ascii="Calibri" w:hAnsi="Calibri" w:cstheme="minorHAnsi"/>
          <w:strike/>
          <w:sz w:val="24"/>
          <w:highlight w:val="yellow"/>
        </w:rPr>
        <w:t>The following screen will pop up when the user clicks the link of [Branch Name] in the title area of the Home Page screen.</w:t>
      </w:r>
    </w:p>
    <w:p w14:paraId="348CC650" w14:textId="46F96663" w:rsidR="00A63BC8" w:rsidRPr="00A23FA3" w:rsidRDefault="00C52520" w:rsidP="00774ECE">
      <w:pPr>
        <w:spacing w:afterLines="50" w:after="156"/>
        <w:ind w:left="425" w:rightChars="-27" w:right="-57"/>
        <w:jc w:val="center"/>
        <w:rPr>
          <w:rFonts w:ascii="Calibri" w:hAnsi="Calibri" w:cstheme="minorHAnsi"/>
          <w:sz w:val="24"/>
          <w:highlight w:val="yellow"/>
        </w:rPr>
      </w:pPr>
      <w:r w:rsidRPr="00A23FA3">
        <w:rPr>
          <w:rFonts w:ascii="Calibri" w:hAnsi="Calibri" w:cstheme="minorHAnsi"/>
          <w:noProof/>
        </w:rPr>
        <mc:AlternateContent>
          <mc:Choice Requires="wps">
            <w:drawing>
              <wp:anchor distT="0" distB="0" distL="114300" distR="114300" simplePos="0" relativeHeight="251681792" behindDoc="0" locked="0" layoutInCell="1" allowOverlap="1" wp14:anchorId="0561E342" wp14:editId="76C1E39A">
                <wp:simplePos x="0" y="0"/>
                <wp:positionH relativeFrom="margin">
                  <wp:posOffset>657225</wp:posOffset>
                </wp:positionH>
                <wp:positionV relativeFrom="paragraph">
                  <wp:posOffset>187960</wp:posOffset>
                </wp:positionV>
                <wp:extent cx="4371975" cy="933450"/>
                <wp:effectExtent l="0" t="0" r="28575" b="19050"/>
                <wp:wrapNone/>
                <wp:docPr id="198" name="直接连接符 198"/>
                <wp:cNvGraphicFramePr/>
                <a:graphic xmlns:a="http://schemas.openxmlformats.org/drawingml/2006/main">
                  <a:graphicData uri="http://schemas.microsoft.com/office/word/2010/wordprocessingShape">
                    <wps:wsp>
                      <wps:cNvCnPr/>
                      <wps:spPr>
                        <a:xfrm>
                          <a:off x="0" y="0"/>
                          <a:ext cx="4371975" cy="933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A88B6" id="直接连接符 198"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75pt,14.8pt" to="396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" strokecolor="#5b9bd5 [3204]" strokeweight=".5pt">
                <v:stroke joinstyle="miter"/>
                <w10:wrap anchorx="margin"/>
              </v:line>
            </w:pict>
          </mc:Fallback>
        </mc:AlternateContent>
      </w:r>
      <w:r w:rsidR="00A63BC8" w:rsidRPr="00A23FA3">
        <w:rPr>
          <w:rFonts w:ascii="Calibri" w:hAnsi="Calibri" w:cstheme="minorHAnsi"/>
          <w:noProof/>
          <w:sz w:val="24"/>
          <w:highlight w:val="yellow"/>
        </w:rPr>
        <w:drawing>
          <wp:inline distT="0" distB="0" distL="0" distR="0" wp14:anchorId="236E41D0" wp14:editId="6CB0D6CD">
            <wp:extent cx="4926330" cy="118875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7374" cy="1198660"/>
                    </a:xfrm>
                    <a:prstGeom prst="rect">
                      <a:avLst/>
                    </a:prstGeom>
                    <a:noFill/>
                  </pic:spPr>
                </pic:pic>
              </a:graphicData>
            </a:graphic>
          </wp:inline>
        </w:drawing>
      </w:r>
    </w:p>
    <w:p w14:paraId="0E79F8BA" w14:textId="529BFE71" w:rsidR="00141787" w:rsidRPr="00A23FA3" w:rsidRDefault="00141787" w:rsidP="00B01F41">
      <w:pPr>
        <w:pStyle w:val="a0"/>
        <w:numPr>
          <w:ilvl w:val="0"/>
          <w:numId w:val="8"/>
        </w:numPr>
        <w:spacing w:afterLines="50" w:after="156"/>
        <w:ind w:rightChars="-27" w:right="-57" w:firstLineChars="0"/>
        <w:jc w:val="left"/>
        <w:rPr>
          <w:rFonts w:ascii="Calibri" w:hAnsi="Calibri" w:cstheme="minorHAnsi"/>
          <w:sz w:val="24"/>
        </w:rPr>
      </w:pPr>
      <w:r w:rsidRPr="00A23FA3">
        <w:rPr>
          <w:rFonts w:ascii="Calibri" w:hAnsi="Calibri" w:cstheme="minorHAnsi"/>
          <w:sz w:val="24"/>
        </w:rPr>
        <w:t>The content of the drop-down list is the list of branches that the user has authorized to handle in the UMS system. The user selects a branch to switch, the user does not need to logout from the system at the time of switching, the work UI returns to Home Page, and the user can access and operate the data of the newly-switched branch.</w:t>
      </w:r>
    </w:p>
    <w:p w14:paraId="3BA4B31A" w14:textId="0ABB4123" w:rsidR="00751CDF" w:rsidRPr="00A23FA3" w:rsidRDefault="00751CDF">
      <w:pPr>
        <w:pStyle w:val="215"/>
        <w:ind w:left="425"/>
        <w:rPr>
          <w:ins w:id="3015" w:author="raye" w:date="2018-07-17T10:13:00Z"/>
          <w:rFonts w:ascii="Times New Roman" w:hAnsi="Times New Roman" w:cs="Times New Roman"/>
          <w:sz w:val="24"/>
          <w:szCs w:val="24"/>
          <w:rPrChange w:id="3016" w:author="raye" w:date="2018-07-17T10:14:00Z">
            <w:rPr>
              <w:ins w:id="3017" w:author="raye" w:date="2018-07-17T10:13:00Z"/>
            </w:rPr>
          </w:rPrChange>
        </w:rPr>
        <w:pPrChange w:id="3018" w:author="raye" w:date="2018-07-17T10:14:00Z">
          <w:pPr/>
        </w:pPrChange>
      </w:pPr>
      <w:ins w:id="3019" w:author="raye" w:date="2018-07-17T10:14: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020" w:name="_Toc520839420"/>
        <w:r w:rsidRPr="00A23FA3">
          <w:rPr>
            <w:rFonts w:ascii="Times New Roman" w:hAnsi="Times New Roman" w:cs="Times New Roman"/>
            <w:sz w:val="24"/>
            <w:szCs w:val="24"/>
          </w:rPr>
          <w:t>3.2.2.1. Brief introduction to function</w:t>
        </w:r>
      </w:ins>
      <w:bookmarkEnd w:id="3020"/>
    </w:p>
    <w:p w14:paraId="3877C17D" w14:textId="77777777" w:rsidR="00751CDF" w:rsidRPr="00A23FA3" w:rsidRDefault="00751CDF" w:rsidP="00751CDF">
      <w:pPr>
        <w:rPr>
          <w:ins w:id="3021" w:author="raye" w:date="2018-07-17T10:13:00Z"/>
        </w:rPr>
      </w:pPr>
      <w:ins w:id="3022" w:author="raye" w:date="2018-07-17T10:13:00Z">
        <w:r w:rsidRPr="00A23FA3">
          <w:rPr>
            <w:rFonts w:ascii="等线" w:eastAsia="等线" w:hAnsi="等线" w:hint="eastAsia"/>
          </w:rPr>
          <w:t>登录后，进入的默认页面，目前与与各角色的</w:t>
        </w:r>
        <w:r w:rsidRPr="00A23FA3">
          <w:rPr>
            <w:rFonts w:ascii="等线" w:eastAsia="等线" w:hAnsi="等线"/>
          </w:rPr>
          <w:t>CASE</w:t>
        </w:r>
        <w:r w:rsidRPr="00A23FA3">
          <w:rPr>
            <w:rFonts w:ascii="等线" w:eastAsia="等线" w:hAnsi="等线" w:hint="eastAsia"/>
          </w:rPr>
          <w:t>列表页共为一个页面</w:t>
        </w:r>
      </w:ins>
    </w:p>
    <w:p w14:paraId="6546B877" w14:textId="77777777" w:rsidR="00751CDF" w:rsidRPr="00A23FA3" w:rsidRDefault="00751CDF" w:rsidP="00751CDF">
      <w:pPr>
        <w:rPr>
          <w:ins w:id="3023" w:author="raye" w:date="2018-07-17T10:13:00Z"/>
        </w:rPr>
      </w:pPr>
    </w:p>
    <w:p w14:paraId="651FA830" w14:textId="77777777" w:rsidR="00751CDF" w:rsidRPr="00A23FA3" w:rsidRDefault="00751CDF" w:rsidP="00751CDF">
      <w:pPr>
        <w:rPr>
          <w:ins w:id="3024" w:author="raye" w:date="2018-07-17T10:13:00Z"/>
        </w:rPr>
      </w:pPr>
    </w:p>
    <w:p w14:paraId="0A84160D" w14:textId="77777777" w:rsidR="00751CDF" w:rsidRPr="00A23FA3" w:rsidRDefault="00751CDF" w:rsidP="00751CDF">
      <w:pPr>
        <w:pStyle w:val="215"/>
        <w:rPr>
          <w:ins w:id="3025" w:author="raye" w:date="2018-07-17T10:13:00Z"/>
          <w:rFonts w:ascii="Times New Roman" w:hAnsi="Times New Roman" w:cs="Times New Roman"/>
          <w:sz w:val="24"/>
          <w:szCs w:val="24"/>
        </w:rPr>
      </w:pPr>
      <w:ins w:id="3026" w:author="raye" w:date="2018-07-17T10:13: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3027" w:name="_Toc519582881"/>
        <w:bookmarkStart w:id="3028" w:name="_Toc520839421"/>
        <w:r w:rsidRPr="00A23FA3">
          <w:rPr>
            <w:rFonts w:ascii="Times New Roman" w:hAnsi="Times New Roman" w:cs="Times New Roman"/>
            <w:sz w:val="24"/>
            <w:szCs w:val="24"/>
          </w:rPr>
          <w:t>3.2.2.2. Detailed description</w:t>
        </w:r>
        <w:bookmarkEnd w:id="3027"/>
        <w:bookmarkEnd w:id="3028"/>
      </w:ins>
    </w:p>
    <w:p w14:paraId="084EB7AF" w14:textId="77777777" w:rsidR="00751CDF" w:rsidRPr="00A23FA3" w:rsidRDefault="00751CDF" w:rsidP="00751CDF">
      <w:pPr>
        <w:pStyle w:val="a0"/>
        <w:numPr>
          <w:ilvl w:val="0"/>
          <w:numId w:val="8"/>
        </w:numPr>
        <w:ind w:firstLineChars="0"/>
        <w:jc w:val="left"/>
        <w:rPr>
          <w:ins w:id="3029" w:author="raye" w:date="2018-07-17T10:13:00Z"/>
          <w:rFonts w:ascii="等线" w:eastAsia="等线" w:hAnsi="等线" w:cstheme="minorHAnsi"/>
          <w:b/>
          <w:szCs w:val="21"/>
        </w:rPr>
      </w:pPr>
      <w:ins w:id="3030" w:author="raye" w:date="2018-07-17T10:13:00Z">
        <w:r w:rsidRPr="00A23FA3">
          <w:rPr>
            <w:rFonts w:ascii="等线" w:eastAsia="等线" w:hAnsi="等线" w:cstheme="minorHAnsi" w:hint="eastAsia"/>
            <w:b/>
            <w:szCs w:val="21"/>
          </w:rPr>
          <w:t>通用导航栏</w:t>
        </w:r>
      </w:ins>
    </w:p>
    <w:p w14:paraId="4EE96893" w14:textId="77777777" w:rsidR="00751CDF" w:rsidRPr="00A23FA3" w:rsidRDefault="00751CDF" w:rsidP="00751CDF">
      <w:pPr>
        <w:pStyle w:val="a0"/>
        <w:ind w:left="420" w:firstLineChars="0" w:firstLine="0"/>
        <w:jc w:val="left"/>
        <w:rPr>
          <w:ins w:id="3031" w:author="raye" w:date="2018-07-17T10:13:00Z"/>
          <w:rFonts w:ascii="等线" w:eastAsia="等线" w:hAnsi="等线" w:cstheme="minorHAnsi"/>
          <w:szCs w:val="21"/>
        </w:rPr>
      </w:pPr>
      <w:ins w:id="3032" w:author="raye" w:date="2018-07-17T10:13:00Z">
        <w:r w:rsidRPr="00A23FA3">
          <w:rPr>
            <w:rFonts w:ascii="等线" w:eastAsia="等线" w:hAnsi="等线" w:cstheme="minorHAnsi" w:hint="eastAsia"/>
            <w:szCs w:val="21"/>
          </w:rPr>
          <w:t>首页</w:t>
        </w:r>
        <w:r w:rsidRPr="00A23FA3">
          <w:rPr>
            <w:rFonts w:ascii="等线" w:eastAsia="等线" w:hAnsi="等线" w:cstheme="minorHAnsi"/>
            <w:szCs w:val="21"/>
          </w:rPr>
          <w:t>LOGO</w:t>
        </w:r>
        <w:r w:rsidRPr="00A23FA3">
          <w:rPr>
            <w:rFonts w:ascii="等线" w:eastAsia="等线" w:hAnsi="等线" w:cstheme="minorHAnsi" w:hint="eastAsia"/>
            <w:szCs w:val="21"/>
          </w:rPr>
          <w:t>不可点击，其它页</w:t>
        </w:r>
        <w:r w:rsidRPr="00A23FA3">
          <w:rPr>
            <w:rFonts w:ascii="等线" w:eastAsia="等线" w:hAnsi="等线" w:cstheme="minorHAnsi"/>
            <w:szCs w:val="21"/>
          </w:rPr>
          <w:t>LOGO</w:t>
        </w:r>
        <w:r w:rsidRPr="00A23FA3">
          <w:rPr>
            <w:rFonts w:ascii="等线" w:eastAsia="等线" w:hAnsi="等线" w:cstheme="minorHAnsi" w:hint="eastAsia"/>
            <w:szCs w:val="21"/>
          </w:rPr>
          <w:t>点击跳转到首页</w:t>
        </w:r>
      </w:ins>
    </w:p>
    <w:p w14:paraId="6B5DAB7D" w14:textId="77777777" w:rsidR="00751CDF" w:rsidRPr="00A23FA3" w:rsidRDefault="00751CDF" w:rsidP="00751CDF">
      <w:pPr>
        <w:pStyle w:val="a0"/>
        <w:ind w:left="420" w:firstLineChars="0" w:firstLine="0"/>
        <w:jc w:val="left"/>
        <w:rPr>
          <w:ins w:id="3033" w:author="raye" w:date="2018-07-17T10:13:00Z"/>
          <w:rFonts w:ascii="等线" w:eastAsia="等线" w:hAnsi="等线" w:cstheme="minorHAnsi"/>
          <w:szCs w:val="21"/>
        </w:rPr>
      </w:pPr>
    </w:p>
    <w:p w14:paraId="0388BD52" w14:textId="77777777" w:rsidR="00751CDF" w:rsidRPr="00A23FA3" w:rsidRDefault="00751CDF" w:rsidP="00751CDF">
      <w:pPr>
        <w:pStyle w:val="a0"/>
        <w:numPr>
          <w:ilvl w:val="0"/>
          <w:numId w:val="8"/>
        </w:numPr>
        <w:ind w:firstLineChars="0"/>
        <w:jc w:val="left"/>
        <w:rPr>
          <w:ins w:id="3034" w:author="raye" w:date="2018-07-17T10:13:00Z"/>
          <w:rFonts w:ascii="等线" w:eastAsia="等线" w:hAnsi="等线" w:cstheme="minorHAnsi"/>
          <w:b/>
          <w:szCs w:val="21"/>
        </w:rPr>
      </w:pPr>
      <w:ins w:id="3035" w:author="raye" w:date="2018-07-17T10:13:00Z">
        <w:r w:rsidRPr="00A23FA3">
          <w:rPr>
            <w:rFonts w:ascii="等线" w:eastAsia="等线" w:hAnsi="等线" w:cstheme="minorHAnsi" w:hint="eastAsia"/>
            <w:b/>
            <w:szCs w:val="21"/>
          </w:rPr>
          <w:t>账号信息</w:t>
        </w:r>
      </w:ins>
    </w:p>
    <w:p w14:paraId="20313F4E" w14:textId="77777777" w:rsidR="001D2373" w:rsidRPr="00A23FA3" w:rsidRDefault="001D2373" w:rsidP="001D2373">
      <w:pPr>
        <w:pStyle w:val="a0"/>
        <w:ind w:left="845" w:firstLineChars="0" w:firstLine="0"/>
        <w:jc w:val="left"/>
        <w:rPr>
          <w:ins w:id="3036" w:author="raye" w:date="2018-07-17T10:13:00Z"/>
          <w:rFonts w:ascii="等线" w:eastAsia="等线" w:hAnsi="等线" w:cstheme="minorHAnsi"/>
          <w:szCs w:val="21"/>
        </w:rPr>
      </w:pPr>
      <w:ins w:id="3037" w:author="raye" w:date="2018-07-17T10:13:00Z">
        <w:r w:rsidRPr="00A23FA3">
          <w:rPr>
            <w:rFonts w:ascii="等线" w:eastAsia="等线" w:hAnsi="等线" w:cstheme="minorHAnsi" w:hint="eastAsia"/>
            <w:szCs w:val="21"/>
          </w:rPr>
          <w:t>显示字段，默认头像</w:t>
        </w:r>
        <w:r w:rsidRPr="00A23FA3">
          <w:rPr>
            <w:rFonts w:ascii="等线" w:eastAsia="等线" w:hAnsi="等线" w:cstheme="minorHAnsi"/>
            <w:szCs w:val="21"/>
          </w:rPr>
          <w:t>ICON</w:t>
        </w:r>
        <w:r w:rsidRPr="00A23FA3">
          <w:rPr>
            <w:rFonts w:ascii="等线" w:eastAsia="等线" w:hAnsi="等线" w:cstheme="minorHAnsi" w:hint="eastAsia"/>
            <w:szCs w:val="21"/>
          </w:rPr>
          <w:t>，是固定不可改的</w:t>
        </w:r>
      </w:ins>
      <w:r w:rsidRPr="00A23FA3">
        <w:rPr>
          <w:rFonts w:ascii="等线" w:eastAsia="等线" w:hAnsi="等线" w:cstheme="minorHAnsi" w:hint="eastAsia"/>
          <w:szCs w:val="21"/>
        </w:rPr>
        <w:t>，设计根据需要去留</w:t>
      </w:r>
    </w:p>
    <w:p w14:paraId="1C56549A" w14:textId="77777777" w:rsidR="001D2373" w:rsidRPr="00A23FA3" w:rsidRDefault="001D2373" w:rsidP="001D2373">
      <w:pPr>
        <w:pStyle w:val="a0"/>
        <w:ind w:left="845" w:firstLineChars="0" w:firstLine="0"/>
        <w:jc w:val="left"/>
        <w:rPr>
          <w:ins w:id="3038" w:author="raye" w:date="2018-07-17T10:13:00Z"/>
          <w:rFonts w:ascii="等线" w:eastAsia="等线" w:hAnsi="等线" w:cstheme="minorHAnsi"/>
          <w:szCs w:val="21"/>
        </w:rPr>
      </w:pPr>
      <w:ins w:id="3039" w:author="raye" w:date="2018-07-17T10:13:00Z">
        <w:r w:rsidRPr="00A23FA3">
          <w:rPr>
            <w:rFonts w:ascii="等线" w:eastAsia="等线" w:hAnsi="等线" w:cstheme="minorHAnsi" w:hint="eastAsia"/>
            <w:szCs w:val="21"/>
          </w:rPr>
          <w:t>昵称，默认显示</w:t>
        </w:r>
        <w:r w:rsidRPr="00A23FA3">
          <w:rPr>
            <w:rFonts w:ascii="等线" w:eastAsia="等线" w:hAnsi="等线" w:cstheme="minorHAnsi"/>
            <w:szCs w:val="21"/>
          </w:rPr>
          <w:t>Use Name</w:t>
        </w:r>
      </w:ins>
      <w:r w:rsidRPr="00A23FA3">
        <w:rPr>
          <w:rFonts w:ascii="等线" w:eastAsia="等线" w:hAnsi="等线" w:cstheme="minorHAnsi" w:hint="eastAsia"/>
          <w:szCs w:val="21"/>
        </w:rPr>
        <w:t>，有真实姓名则显示真实姓名</w:t>
      </w:r>
    </w:p>
    <w:p w14:paraId="36F85370" w14:textId="77777777" w:rsidR="001D2373" w:rsidRPr="00A23FA3" w:rsidRDefault="001D2373" w:rsidP="001D2373">
      <w:pPr>
        <w:pStyle w:val="a0"/>
        <w:ind w:left="845" w:firstLineChars="0" w:firstLine="0"/>
        <w:jc w:val="left"/>
        <w:rPr>
          <w:ins w:id="3040" w:author="raye" w:date="2018-07-17T10:13:00Z"/>
          <w:rFonts w:ascii="等线" w:eastAsia="等线" w:hAnsi="等线" w:cstheme="minorHAnsi"/>
          <w:szCs w:val="21"/>
        </w:rPr>
      </w:pPr>
      <w:ins w:id="3041" w:author="raye" w:date="2018-07-17T10:13:00Z">
        <w:r w:rsidRPr="00A23FA3">
          <w:rPr>
            <w:rFonts w:ascii="等线" w:eastAsia="等线" w:hAnsi="等线" w:cstheme="minorHAnsi" w:hint="eastAsia"/>
            <w:szCs w:val="21"/>
          </w:rPr>
          <w:t>下方，显示当前角色。创建该账号时归的角色</w:t>
        </w:r>
      </w:ins>
    </w:p>
    <w:p w14:paraId="4D7B0299" w14:textId="77777777" w:rsidR="00751CDF" w:rsidRPr="00A23FA3" w:rsidRDefault="00751CDF" w:rsidP="00751CDF">
      <w:pPr>
        <w:jc w:val="left"/>
        <w:rPr>
          <w:ins w:id="3042" w:author="raye" w:date="2018-07-17T10:13:00Z"/>
          <w:rFonts w:ascii="等线" w:eastAsia="等线" w:hAnsi="等线" w:cstheme="minorHAnsi"/>
          <w:b/>
          <w:szCs w:val="21"/>
        </w:rPr>
      </w:pPr>
    </w:p>
    <w:p w14:paraId="031F73F0" w14:textId="77777777" w:rsidR="00751CDF" w:rsidRPr="00A23FA3" w:rsidRDefault="00751CDF" w:rsidP="00751CDF">
      <w:pPr>
        <w:pStyle w:val="a0"/>
        <w:ind w:left="420" w:firstLineChars="0" w:firstLine="0"/>
        <w:jc w:val="left"/>
        <w:rPr>
          <w:ins w:id="3043" w:author="raye" w:date="2018-07-17T10:13:00Z"/>
          <w:rFonts w:ascii="等线" w:eastAsia="等线" w:hAnsi="等线" w:cstheme="minorHAnsi"/>
          <w:szCs w:val="21"/>
        </w:rPr>
      </w:pPr>
      <w:ins w:id="3044" w:author="raye" w:date="2018-07-17T10:13:00Z">
        <w:r w:rsidRPr="00A23FA3">
          <w:rPr>
            <w:rFonts w:ascii="等线" w:eastAsia="等线" w:hAnsi="等线" w:cstheme="minorHAnsi" w:hint="eastAsia"/>
            <w:szCs w:val="21"/>
          </w:rPr>
          <w:t>点击图示区域，进入基本信息页</w:t>
        </w:r>
      </w:ins>
    </w:p>
    <w:p w14:paraId="68AF752F" w14:textId="77777777" w:rsidR="00751CDF" w:rsidRPr="00A23FA3" w:rsidRDefault="00751CDF" w:rsidP="00751CDF">
      <w:pPr>
        <w:pStyle w:val="a0"/>
        <w:ind w:left="420" w:firstLineChars="0" w:firstLine="0"/>
        <w:jc w:val="left"/>
        <w:rPr>
          <w:ins w:id="3045" w:author="raye" w:date="2018-07-17T10:13:00Z"/>
          <w:rFonts w:ascii="等线" w:eastAsia="等线" w:hAnsi="等线" w:cstheme="minorHAnsi"/>
          <w:szCs w:val="21"/>
        </w:rPr>
      </w:pPr>
      <w:ins w:id="3046" w:author="raye" w:date="2018-07-17T10:13:00Z">
        <w:r w:rsidRPr="00A23FA3">
          <w:rPr>
            <w:rFonts w:ascii="等线" w:eastAsia="等线" w:hAnsi="等线" w:cstheme="minorHAnsi" w:hint="eastAsia"/>
            <w:szCs w:val="21"/>
          </w:rPr>
          <w:t>可以查看和修改一些基本信息</w:t>
        </w:r>
      </w:ins>
    </w:p>
    <w:p w14:paraId="2E2F725B" w14:textId="77777777" w:rsidR="00751CDF" w:rsidRPr="00A23FA3" w:rsidRDefault="00751CDF" w:rsidP="00751CDF">
      <w:pPr>
        <w:pStyle w:val="a0"/>
        <w:ind w:left="420" w:firstLineChars="0" w:firstLine="0"/>
        <w:jc w:val="left"/>
        <w:rPr>
          <w:ins w:id="3047" w:author="raye" w:date="2018-07-17T10:13:00Z"/>
          <w:rFonts w:ascii="等线" w:eastAsia="等线" w:hAnsi="等线" w:cstheme="minorHAnsi"/>
          <w:szCs w:val="21"/>
        </w:rPr>
      </w:pPr>
      <w:ins w:id="3048" w:author="raye" w:date="2018-07-17T10:13:00Z">
        <w:r w:rsidRPr="00A23FA3">
          <w:rPr>
            <w:rFonts w:ascii="等线" w:eastAsia="等线" w:hAnsi="等线" w:cstheme="minorHAnsi" w:hint="eastAsia"/>
            <w:szCs w:val="21"/>
          </w:rPr>
          <w:t>密码P</w:t>
        </w:r>
        <w:r w:rsidRPr="00A23FA3">
          <w:rPr>
            <w:rFonts w:ascii="等线" w:eastAsia="等线" w:hAnsi="等线" w:cstheme="minorHAnsi"/>
            <w:szCs w:val="21"/>
          </w:rPr>
          <w:t>assword</w:t>
        </w:r>
        <w:r w:rsidRPr="00A23FA3">
          <w:rPr>
            <w:rFonts w:ascii="等线" w:eastAsia="等线" w:hAnsi="等线" w:cstheme="minorHAnsi" w:hint="eastAsia"/>
            <w:szCs w:val="21"/>
          </w:rPr>
          <w:t>,</w:t>
        </w:r>
        <w:r w:rsidRPr="00A23FA3">
          <w:rPr>
            <w:rFonts w:ascii="等线" w:eastAsia="等线" w:hAnsi="等线" w:cstheme="minorHAnsi"/>
            <w:szCs w:val="21"/>
          </w:rPr>
          <w:t xml:space="preserve"> </w:t>
        </w:r>
        <w:r w:rsidRPr="00A23FA3">
          <w:rPr>
            <w:rFonts w:ascii="等线" w:eastAsia="等线" w:hAnsi="等线" w:cstheme="minorHAnsi" w:hint="eastAsia"/>
            <w:szCs w:val="21"/>
          </w:rPr>
          <w:t>N</w:t>
        </w:r>
        <w:r w:rsidRPr="00A23FA3">
          <w:rPr>
            <w:rFonts w:ascii="等线" w:eastAsia="等线" w:hAnsi="等线" w:cstheme="minorHAnsi"/>
            <w:szCs w:val="21"/>
          </w:rPr>
          <w:t>AME, Cell Phone</w:t>
        </w:r>
        <w:r w:rsidRPr="00A23FA3">
          <w:rPr>
            <w:rFonts w:ascii="等线" w:eastAsia="等线" w:hAnsi="等线" w:cstheme="minorHAnsi" w:hint="eastAsia"/>
            <w:szCs w:val="21"/>
          </w:rPr>
          <w:t>、</w:t>
        </w:r>
        <w:r w:rsidRPr="00A23FA3">
          <w:rPr>
            <w:rFonts w:ascii="等线" w:eastAsia="等线" w:hAnsi="等线" w:cstheme="minorHAnsi"/>
            <w:szCs w:val="21"/>
          </w:rPr>
          <w:t>Telephone Number</w:t>
        </w:r>
        <w:r w:rsidRPr="00A23FA3">
          <w:rPr>
            <w:rFonts w:ascii="等线" w:eastAsia="等线" w:hAnsi="等线" w:cstheme="minorHAnsi" w:hint="eastAsia"/>
            <w:szCs w:val="21"/>
          </w:rPr>
          <w:t>、</w:t>
        </w:r>
        <w:r w:rsidRPr="00A23FA3">
          <w:rPr>
            <w:rFonts w:ascii="等线" w:eastAsia="等线" w:hAnsi="等线" w:cstheme="minorHAnsi"/>
            <w:szCs w:val="21"/>
          </w:rPr>
          <w:t>Gender</w:t>
        </w:r>
        <w:r w:rsidRPr="00A23FA3">
          <w:rPr>
            <w:rFonts w:ascii="等线" w:eastAsia="等线" w:hAnsi="等线" w:cstheme="minorHAnsi" w:hint="eastAsia"/>
            <w:szCs w:val="21"/>
          </w:rPr>
          <w:t>可供修改，其它字段不可修改，调取账号系统创建账号时填写的字段</w:t>
        </w:r>
      </w:ins>
    </w:p>
    <w:p w14:paraId="6D42D536" w14:textId="77777777" w:rsidR="00751CDF" w:rsidRPr="00A23FA3" w:rsidRDefault="00751CDF" w:rsidP="00751CDF">
      <w:pPr>
        <w:pStyle w:val="a0"/>
        <w:ind w:left="420" w:firstLineChars="0" w:firstLine="0"/>
        <w:jc w:val="left"/>
        <w:rPr>
          <w:ins w:id="3049" w:author="raye" w:date="2018-07-17T10:13:00Z"/>
          <w:rFonts w:ascii="等线" w:eastAsia="等线" w:hAnsi="等线" w:cstheme="minorHAnsi"/>
          <w:szCs w:val="21"/>
        </w:rPr>
      </w:pPr>
      <w:ins w:id="3050" w:author="raye" w:date="2018-07-17T10:13:00Z">
        <w:r w:rsidRPr="00A23FA3">
          <w:rPr>
            <w:rFonts w:ascii="等线" w:eastAsia="等线" w:hAnsi="等线" w:cstheme="minorHAnsi" w:hint="eastAsia"/>
            <w:szCs w:val="21"/>
          </w:rPr>
          <w:t>点击</w:t>
        </w:r>
        <w:r w:rsidRPr="00A23FA3">
          <w:rPr>
            <w:rFonts w:ascii="等线" w:eastAsia="等线" w:hAnsi="等线" w:cstheme="minorHAnsi"/>
            <w:szCs w:val="21"/>
          </w:rPr>
          <w:t>Update Setting</w:t>
        </w:r>
        <w:r w:rsidRPr="00A23FA3">
          <w:rPr>
            <w:rFonts w:ascii="等线" w:eastAsia="等线" w:hAnsi="等线" w:cstheme="minorHAnsi" w:hint="eastAsia"/>
            <w:szCs w:val="21"/>
          </w:rPr>
          <w:t>完成修改</w:t>
        </w:r>
      </w:ins>
    </w:p>
    <w:p w14:paraId="37FA75C0" w14:textId="77777777" w:rsidR="00751CDF" w:rsidRPr="00A23FA3" w:rsidRDefault="00751CDF" w:rsidP="00751CDF">
      <w:pPr>
        <w:spacing w:afterLines="50" w:after="156"/>
        <w:ind w:rightChars="-27" w:right="-57"/>
        <w:jc w:val="left"/>
        <w:rPr>
          <w:ins w:id="3051" w:author="raye" w:date="2018-07-17T10:13:00Z"/>
          <w:rFonts w:ascii="等线" w:eastAsia="等线" w:hAnsi="等线" w:cstheme="minorHAnsi"/>
          <w:szCs w:val="21"/>
        </w:rPr>
      </w:pPr>
      <w:ins w:id="3052" w:author="raye" w:date="2018-07-17T10:13:00Z">
        <w:r w:rsidRPr="00A23FA3">
          <w:rPr>
            <w:rFonts w:ascii="等线" w:eastAsia="等线" w:hAnsi="等线" w:cstheme="minorHAnsi"/>
            <w:szCs w:val="21"/>
          </w:rPr>
          <w:t xml:space="preserve">   </w:t>
        </w:r>
      </w:ins>
    </w:p>
    <w:p w14:paraId="1E84076A" w14:textId="77777777" w:rsidR="00751CDF" w:rsidRPr="00A23FA3" w:rsidRDefault="00751CDF" w:rsidP="00751CDF">
      <w:pPr>
        <w:pStyle w:val="a0"/>
        <w:numPr>
          <w:ilvl w:val="0"/>
          <w:numId w:val="8"/>
        </w:numPr>
        <w:spacing w:afterLines="50" w:after="156"/>
        <w:ind w:rightChars="-27" w:right="-57" w:firstLineChars="0"/>
        <w:jc w:val="left"/>
        <w:rPr>
          <w:ins w:id="3053" w:author="raye" w:date="2018-07-17T10:13:00Z"/>
          <w:rFonts w:ascii="等线" w:eastAsia="等线" w:hAnsi="等线" w:cstheme="minorHAnsi"/>
          <w:szCs w:val="21"/>
        </w:rPr>
      </w:pPr>
      <w:ins w:id="3054" w:author="raye" w:date="2018-07-17T10:13:00Z">
        <w:r w:rsidRPr="00A23FA3">
          <w:rPr>
            <w:rFonts w:ascii="等线" w:eastAsia="等线" w:hAnsi="等线" w:cstheme="minorHAnsi" w:hint="eastAsia"/>
            <w:szCs w:val="21"/>
          </w:rPr>
          <w:t>密码修改规则</w:t>
        </w:r>
      </w:ins>
    </w:p>
    <w:p w14:paraId="4A1D3DFB" w14:textId="77777777" w:rsidR="00751CDF" w:rsidRPr="00A23FA3" w:rsidRDefault="00751CDF" w:rsidP="00751CDF">
      <w:pPr>
        <w:pStyle w:val="a0"/>
        <w:numPr>
          <w:ilvl w:val="0"/>
          <w:numId w:val="80"/>
        </w:numPr>
        <w:ind w:firstLineChars="0"/>
        <w:rPr>
          <w:ins w:id="3055" w:author="raye" w:date="2018-07-17T10:13:00Z"/>
          <w:rFonts w:ascii="等线" w:eastAsia="等线" w:hAnsi="等线" w:cstheme="minorHAnsi"/>
        </w:rPr>
      </w:pPr>
      <w:ins w:id="3056" w:author="raye" w:date="2018-07-17T10:13:00Z">
        <w:r w:rsidRPr="00A23FA3">
          <w:rPr>
            <w:rFonts w:ascii="等线" w:eastAsia="等线" w:hAnsi="等线" w:cstheme="minorHAnsi" w:hint="eastAsia"/>
          </w:rPr>
          <w:t>旧密码输入正确，否则提示，【旧密码输入错误】</w:t>
        </w:r>
      </w:ins>
    </w:p>
    <w:p w14:paraId="5EDFA32B" w14:textId="77777777" w:rsidR="00751CDF" w:rsidRPr="00A23FA3" w:rsidRDefault="00751CDF" w:rsidP="00751CDF">
      <w:pPr>
        <w:pStyle w:val="a0"/>
        <w:numPr>
          <w:ilvl w:val="0"/>
          <w:numId w:val="80"/>
        </w:numPr>
        <w:ind w:firstLineChars="0"/>
        <w:rPr>
          <w:ins w:id="3057" w:author="raye" w:date="2018-07-17T10:13:00Z"/>
          <w:rFonts w:ascii="等线" w:eastAsia="等线" w:hAnsi="等线" w:cstheme="minorHAnsi"/>
        </w:rPr>
      </w:pPr>
      <w:ins w:id="3058" w:author="raye" w:date="2018-07-17T10:13:00Z">
        <w:r w:rsidRPr="00A23FA3">
          <w:rPr>
            <w:rFonts w:ascii="等线" w:eastAsia="等线" w:hAnsi="等线" w:cstheme="minorHAnsi" w:hint="eastAsia"/>
          </w:rPr>
          <w:t>新密码不能与旧密码相同，否则提示【旧密码不能与新密码相同】</w:t>
        </w:r>
      </w:ins>
    </w:p>
    <w:p w14:paraId="4483926B" w14:textId="77777777" w:rsidR="00751CDF" w:rsidRPr="00A23FA3" w:rsidRDefault="00751CDF" w:rsidP="00751CDF">
      <w:pPr>
        <w:pStyle w:val="a0"/>
        <w:numPr>
          <w:ilvl w:val="0"/>
          <w:numId w:val="80"/>
        </w:numPr>
        <w:ind w:firstLineChars="0"/>
        <w:rPr>
          <w:ins w:id="3059" w:author="raye" w:date="2018-07-17T10:13:00Z"/>
          <w:rFonts w:ascii="等线" w:eastAsia="等线" w:hAnsi="等线" w:cstheme="minorHAnsi"/>
        </w:rPr>
      </w:pPr>
      <w:ins w:id="3060" w:author="raye" w:date="2018-07-17T10:13:00Z">
        <w:r w:rsidRPr="00A23FA3">
          <w:rPr>
            <w:rFonts w:ascii="等线" w:eastAsia="等线" w:hAnsi="等线" w:cstheme="minorHAnsi"/>
          </w:rPr>
          <w:t>2</w:t>
        </w:r>
        <w:r w:rsidRPr="00A23FA3">
          <w:rPr>
            <w:rFonts w:ascii="等线" w:eastAsia="等线" w:hAnsi="等线" w:cstheme="minorHAnsi" w:hint="eastAsia"/>
          </w:rPr>
          <w:t>次输入的新密码要匹配，否则提示【前后输入的密码要一致】</w:t>
        </w:r>
      </w:ins>
    </w:p>
    <w:p w14:paraId="0694FEFF" w14:textId="77777777" w:rsidR="00751CDF" w:rsidRPr="00A23FA3" w:rsidRDefault="00751CDF" w:rsidP="00751CDF">
      <w:pPr>
        <w:pStyle w:val="a0"/>
        <w:numPr>
          <w:ilvl w:val="0"/>
          <w:numId w:val="80"/>
        </w:numPr>
        <w:ind w:firstLineChars="0"/>
        <w:rPr>
          <w:ins w:id="3061" w:author="raye" w:date="2018-07-17T10:13:00Z"/>
          <w:rFonts w:ascii="等线" w:eastAsia="等线" w:hAnsi="等线" w:cstheme="minorHAnsi"/>
        </w:rPr>
      </w:pPr>
      <w:ins w:id="3062" w:author="raye" w:date="2018-07-17T10:13:00Z">
        <w:r w:rsidRPr="00A23FA3">
          <w:rPr>
            <w:rFonts w:ascii="等线" w:eastAsia="等线" w:hAnsi="等线" w:cstheme="minorHAnsi" w:hint="eastAsia"/>
          </w:rPr>
          <w:t>表单为空，提交按钮置灰不可点击</w:t>
        </w:r>
      </w:ins>
    </w:p>
    <w:p w14:paraId="1D07343C" w14:textId="77777777" w:rsidR="00751CDF" w:rsidRPr="00A23FA3" w:rsidRDefault="00751CDF" w:rsidP="00751CDF">
      <w:pPr>
        <w:ind w:left="420"/>
        <w:rPr>
          <w:ins w:id="3063" w:author="raye" w:date="2018-07-17T10:13:00Z"/>
          <w:rFonts w:ascii="等线" w:eastAsia="等线" w:hAnsi="等线" w:cstheme="minorHAnsi"/>
          <w:b/>
          <w:szCs w:val="21"/>
        </w:rPr>
      </w:pPr>
    </w:p>
    <w:p w14:paraId="386BB318" w14:textId="77777777" w:rsidR="00751CDF" w:rsidRPr="00A23FA3" w:rsidRDefault="00751CDF" w:rsidP="00751CDF">
      <w:pPr>
        <w:ind w:left="420"/>
        <w:rPr>
          <w:ins w:id="3064" w:author="raye" w:date="2018-07-17T10:13:00Z"/>
          <w:rFonts w:ascii="等线" w:eastAsia="等线" w:hAnsi="等线" w:cstheme="minorHAnsi"/>
        </w:rPr>
      </w:pPr>
    </w:p>
    <w:p w14:paraId="16C27CA2" w14:textId="77777777" w:rsidR="00751CDF" w:rsidRPr="00A23FA3" w:rsidRDefault="00751CDF" w:rsidP="00751CDF">
      <w:pPr>
        <w:pStyle w:val="a0"/>
        <w:numPr>
          <w:ilvl w:val="0"/>
          <w:numId w:val="79"/>
        </w:numPr>
        <w:ind w:firstLineChars="0"/>
        <w:jc w:val="left"/>
        <w:rPr>
          <w:ins w:id="3065" w:author="raye" w:date="2018-07-17T10:13:00Z"/>
          <w:rFonts w:ascii="等线" w:eastAsia="等线" w:hAnsi="等线" w:cstheme="minorHAnsi"/>
          <w:szCs w:val="21"/>
        </w:rPr>
      </w:pPr>
      <w:ins w:id="3066" w:author="raye" w:date="2018-07-17T10:13:00Z">
        <w:r w:rsidRPr="00A23FA3">
          <w:rPr>
            <w:rFonts w:ascii="等线" w:eastAsia="等线" w:hAnsi="等线" w:cstheme="minorHAnsi" w:hint="eastAsia"/>
            <w:szCs w:val="21"/>
          </w:rPr>
          <w:t>退出登录</w:t>
        </w:r>
      </w:ins>
    </w:p>
    <w:p w14:paraId="3E340F52" w14:textId="77777777" w:rsidR="00751CDF" w:rsidRPr="00A23FA3" w:rsidRDefault="00751CDF" w:rsidP="00751CDF">
      <w:pPr>
        <w:pStyle w:val="a0"/>
        <w:ind w:left="420" w:firstLineChars="0" w:firstLine="0"/>
        <w:jc w:val="left"/>
        <w:rPr>
          <w:ins w:id="3067" w:author="raye" w:date="2018-07-17T10:13:00Z"/>
          <w:rFonts w:ascii="等线" w:eastAsia="等线" w:hAnsi="等线" w:cstheme="minorHAnsi"/>
          <w:szCs w:val="21"/>
        </w:rPr>
      </w:pPr>
      <w:ins w:id="3068" w:author="raye" w:date="2018-07-17T10:13:00Z">
        <w:r w:rsidRPr="00A23FA3">
          <w:rPr>
            <w:rFonts w:ascii="等线" w:eastAsia="等线" w:hAnsi="等线" w:cstheme="minorHAnsi" w:hint="eastAsia"/>
            <w:szCs w:val="21"/>
          </w:rPr>
          <w:t>点击退出，退出当前页至登录界面</w:t>
        </w:r>
      </w:ins>
    </w:p>
    <w:p w14:paraId="6E3C86AA" w14:textId="77777777" w:rsidR="00751CDF" w:rsidRPr="00A23FA3" w:rsidRDefault="00751CDF" w:rsidP="00751CDF">
      <w:pPr>
        <w:jc w:val="left"/>
        <w:rPr>
          <w:ins w:id="3069" w:author="raye" w:date="2018-07-17T10:13:00Z"/>
          <w:rFonts w:ascii="等线" w:eastAsia="等线" w:hAnsi="等线" w:cstheme="minorHAnsi"/>
          <w:szCs w:val="21"/>
        </w:rPr>
      </w:pPr>
    </w:p>
    <w:p w14:paraId="23072BB5" w14:textId="77777777" w:rsidR="00751CDF" w:rsidRPr="00A23FA3" w:rsidRDefault="00751CDF" w:rsidP="00751CDF">
      <w:pPr>
        <w:jc w:val="left"/>
        <w:rPr>
          <w:ins w:id="3070" w:author="raye" w:date="2018-07-17T10:13:00Z"/>
          <w:rFonts w:ascii="等线" w:eastAsia="等线" w:hAnsi="等线" w:cstheme="minorHAnsi"/>
          <w:szCs w:val="21"/>
        </w:rPr>
      </w:pPr>
    </w:p>
    <w:p w14:paraId="652493A5" w14:textId="77777777" w:rsidR="00751CDF" w:rsidRPr="00A23FA3" w:rsidRDefault="00751CDF" w:rsidP="00751CDF">
      <w:pPr>
        <w:pStyle w:val="215"/>
        <w:rPr>
          <w:ins w:id="3071" w:author="raye" w:date="2018-07-17T10:13:00Z"/>
          <w:rFonts w:ascii="Times New Roman" w:hAnsi="Times New Roman" w:cs="Times New Roman"/>
          <w:sz w:val="24"/>
          <w:szCs w:val="24"/>
        </w:rPr>
      </w:pPr>
      <w:ins w:id="3072" w:author="raye" w:date="2018-07-17T10:13: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073" w:name="_Toc519582882"/>
        <w:bookmarkStart w:id="3074" w:name="_Toc520839422"/>
        <w:r w:rsidRPr="00A23FA3">
          <w:rPr>
            <w:rFonts w:ascii="Times New Roman" w:hAnsi="Times New Roman" w:cs="Times New Roman"/>
            <w:sz w:val="24"/>
            <w:szCs w:val="24"/>
          </w:rPr>
          <w:t>3.2.2.</w:t>
        </w:r>
        <w:r w:rsidRPr="00A23FA3">
          <w:rPr>
            <w:rFonts w:ascii="Times New Roman" w:hAnsi="Times New Roman" w:cs="Times New Roman" w:hint="eastAsia"/>
            <w:sz w:val="24"/>
            <w:szCs w:val="24"/>
          </w:rPr>
          <w:t>3</w:t>
        </w:r>
        <w:r w:rsidRPr="00A23FA3">
          <w:rPr>
            <w:rFonts w:ascii="Times New Roman" w:hAnsi="Times New Roman" w:cs="Times New Roman"/>
            <w:sz w:val="24"/>
            <w:szCs w:val="24"/>
          </w:rPr>
          <w:t>. Interface requirements</w:t>
        </w:r>
        <w:bookmarkEnd w:id="3073"/>
        <w:bookmarkEnd w:id="3074"/>
      </w:ins>
    </w:p>
    <w:p w14:paraId="4741196D" w14:textId="77777777" w:rsidR="00751CDF" w:rsidRPr="00A23FA3" w:rsidRDefault="00751CDF" w:rsidP="00751CDF">
      <w:pPr>
        <w:pStyle w:val="a0"/>
        <w:numPr>
          <w:ilvl w:val="0"/>
          <w:numId w:val="79"/>
        </w:numPr>
        <w:spacing w:afterLines="50" w:after="156"/>
        <w:ind w:rightChars="-27" w:right="-57" w:firstLineChars="0"/>
        <w:jc w:val="left"/>
        <w:rPr>
          <w:ins w:id="3075" w:author="raye" w:date="2018-07-17T10:13:00Z"/>
          <w:rFonts w:ascii="等线" w:eastAsia="等线" w:hAnsi="等线" w:cstheme="minorHAnsi"/>
          <w:szCs w:val="21"/>
        </w:rPr>
      </w:pPr>
      <w:ins w:id="3076" w:author="raye" w:date="2018-07-17T10:13:00Z">
        <w:r w:rsidRPr="00A23FA3">
          <w:rPr>
            <w:rFonts w:ascii="等线" w:eastAsia="等线" w:hAnsi="等线" w:cstheme="minorHAnsi" w:hint="eastAsia"/>
            <w:szCs w:val="21"/>
          </w:rPr>
          <w:t>基本信息可修改字段规则</w:t>
        </w:r>
      </w:ins>
    </w:p>
    <w:tbl>
      <w:tblPr>
        <w:tblW w:w="5805"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1417"/>
        <w:gridCol w:w="1982"/>
        <w:gridCol w:w="991"/>
      </w:tblGrid>
      <w:tr w:rsidR="00A23FA3" w:rsidRPr="00A23FA3" w14:paraId="6C1816C1" w14:textId="77777777" w:rsidTr="00751CDF">
        <w:trPr>
          <w:trHeight w:val="255"/>
          <w:ins w:id="3077" w:author="raye" w:date="2018-07-17T10:13:00Z"/>
        </w:trPr>
        <w:tc>
          <w:tcPr>
            <w:tcW w:w="1415" w:type="dxa"/>
            <w:tcBorders>
              <w:top w:val="single" w:sz="4" w:space="0" w:color="auto"/>
              <w:left w:val="single" w:sz="4" w:space="0" w:color="auto"/>
              <w:bottom w:val="single" w:sz="4" w:space="0" w:color="auto"/>
              <w:right w:val="single" w:sz="4" w:space="0" w:color="auto"/>
            </w:tcBorders>
            <w:noWrap/>
            <w:vAlign w:val="center"/>
            <w:hideMark/>
          </w:tcPr>
          <w:p w14:paraId="27794770" w14:textId="77777777" w:rsidR="00751CDF" w:rsidRPr="00A23FA3" w:rsidRDefault="00751CDF" w:rsidP="00751CDF">
            <w:pPr>
              <w:rPr>
                <w:ins w:id="3078" w:author="raye" w:date="2018-07-17T10:13:00Z"/>
                <w:rFonts w:ascii="等线" w:eastAsia="等线" w:hAnsi="等线" w:cs="宋体"/>
                <w:b/>
                <w:bCs/>
                <w:i/>
                <w:kern w:val="0"/>
                <w:szCs w:val="21"/>
              </w:rPr>
            </w:pPr>
            <w:ins w:id="3079" w:author="raye" w:date="2018-07-17T10:13:00Z">
              <w:r w:rsidRPr="00A23FA3">
                <w:rPr>
                  <w:rFonts w:ascii="等线" w:eastAsia="等线" w:hAnsi="等线" w:cs="宋体" w:hint="eastAsia"/>
                  <w:b/>
                  <w:bCs/>
                  <w:i/>
                  <w:kern w:val="0"/>
                  <w:szCs w:val="21"/>
                </w:rPr>
                <w:t>字段名称</w:t>
              </w:r>
            </w:ins>
          </w:p>
          <w:p w14:paraId="72B6492F" w14:textId="77777777" w:rsidR="00751CDF" w:rsidRPr="00A23FA3" w:rsidRDefault="00751CDF" w:rsidP="00751CDF">
            <w:pPr>
              <w:rPr>
                <w:ins w:id="3080" w:author="raye" w:date="2018-07-17T10:13:00Z"/>
                <w:rFonts w:ascii="等线" w:eastAsia="等线" w:hAnsi="等线" w:cs="宋体"/>
                <w:b/>
                <w:bCs/>
                <w:kern w:val="0"/>
                <w:szCs w:val="21"/>
              </w:rPr>
            </w:pPr>
            <w:ins w:id="3081" w:author="raye" w:date="2018-07-17T10:13:00Z">
              <w:r w:rsidRPr="00A23FA3">
                <w:rPr>
                  <w:i/>
                  <w:sz w:val="24"/>
                  <w:szCs w:val="24"/>
                </w:rPr>
                <w:t>Name of element</w:t>
              </w:r>
            </w:ins>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56228470" w14:textId="77777777" w:rsidR="00751CDF" w:rsidRPr="00A23FA3" w:rsidRDefault="00751CDF" w:rsidP="00751CDF">
            <w:pPr>
              <w:rPr>
                <w:ins w:id="3082" w:author="raye" w:date="2018-07-17T10:13:00Z"/>
                <w:rFonts w:ascii="等线" w:eastAsia="等线" w:hAnsi="等线" w:cs="宋体"/>
                <w:b/>
                <w:bCs/>
                <w:i/>
                <w:kern w:val="0"/>
                <w:szCs w:val="21"/>
              </w:rPr>
            </w:pPr>
            <w:ins w:id="3083" w:author="raye" w:date="2018-07-17T10:13:00Z">
              <w:r w:rsidRPr="00A23FA3">
                <w:rPr>
                  <w:rFonts w:ascii="等线" w:eastAsia="等线" w:hAnsi="等线" w:cs="宋体" w:hint="eastAsia"/>
                  <w:b/>
                  <w:bCs/>
                  <w:i/>
                  <w:kern w:val="0"/>
                  <w:szCs w:val="21"/>
                </w:rPr>
                <w:t>是否必填</w:t>
              </w:r>
            </w:ins>
          </w:p>
          <w:p w14:paraId="053F99FA" w14:textId="77777777" w:rsidR="00751CDF" w:rsidRPr="00A23FA3" w:rsidRDefault="00751CDF" w:rsidP="00751CDF">
            <w:pPr>
              <w:rPr>
                <w:ins w:id="3084" w:author="raye" w:date="2018-07-17T10:13:00Z"/>
                <w:rFonts w:ascii="等线" w:eastAsia="等线" w:hAnsi="等线" w:cs="宋体"/>
                <w:b/>
                <w:bCs/>
                <w:kern w:val="0"/>
                <w:szCs w:val="21"/>
              </w:rPr>
            </w:pPr>
            <w:ins w:id="3085" w:author="raye" w:date="2018-07-17T10:13:00Z">
              <w:r w:rsidRPr="00A23FA3">
                <w:rPr>
                  <w:i/>
                  <w:sz w:val="24"/>
                  <w:szCs w:val="24"/>
                </w:rPr>
                <w:t>Required/optional</w:t>
              </w:r>
            </w:ins>
          </w:p>
        </w:tc>
        <w:tc>
          <w:tcPr>
            <w:tcW w:w="1982" w:type="dxa"/>
            <w:tcBorders>
              <w:top w:val="single" w:sz="4" w:space="0" w:color="auto"/>
              <w:left w:val="single" w:sz="4" w:space="0" w:color="auto"/>
              <w:bottom w:val="single" w:sz="4" w:space="0" w:color="auto"/>
              <w:right w:val="single" w:sz="4" w:space="0" w:color="auto"/>
            </w:tcBorders>
            <w:vAlign w:val="center"/>
            <w:hideMark/>
          </w:tcPr>
          <w:p w14:paraId="7402C4C3" w14:textId="77777777" w:rsidR="00751CDF" w:rsidRPr="00A23FA3" w:rsidRDefault="00751CDF" w:rsidP="00751CDF">
            <w:pPr>
              <w:rPr>
                <w:ins w:id="3086" w:author="raye" w:date="2018-07-17T10:13:00Z"/>
                <w:rFonts w:ascii="等线" w:eastAsia="等线" w:hAnsi="等线" w:cs="宋体"/>
                <w:b/>
                <w:bCs/>
                <w:kern w:val="0"/>
                <w:szCs w:val="21"/>
              </w:rPr>
            </w:pPr>
            <w:ins w:id="3087" w:author="raye" w:date="2018-07-17T10:13:00Z">
              <w:r w:rsidRPr="00A23FA3">
                <w:rPr>
                  <w:rFonts w:ascii="等线" w:eastAsia="等线" w:hAnsi="等线" w:cs="宋体" w:hint="eastAsia"/>
                  <w:b/>
                  <w:bCs/>
                  <w:i/>
                  <w:kern w:val="0"/>
                  <w:szCs w:val="21"/>
                </w:rPr>
                <w:t>字段类型和长度</w:t>
              </w:r>
              <w:r w:rsidRPr="00A23FA3">
                <w:rPr>
                  <w:i/>
                  <w:sz w:val="24"/>
                  <w:szCs w:val="24"/>
                </w:rPr>
                <w:t>Type</w:t>
              </w:r>
            </w:ins>
          </w:p>
        </w:tc>
        <w:tc>
          <w:tcPr>
            <w:tcW w:w="991" w:type="dxa"/>
            <w:tcBorders>
              <w:top w:val="single" w:sz="4" w:space="0" w:color="auto"/>
              <w:left w:val="single" w:sz="4" w:space="0" w:color="auto"/>
              <w:bottom w:val="single" w:sz="4" w:space="0" w:color="auto"/>
              <w:right w:val="single" w:sz="4" w:space="0" w:color="auto"/>
            </w:tcBorders>
            <w:vAlign w:val="center"/>
          </w:tcPr>
          <w:p w14:paraId="29436ED8" w14:textId="77777777" w:rsidR="00751CDF" w:rsidRPr="00A23FA3" w:rsidRDefault="00751CDF" w:rsidP="00751CDF">
            <w:pPr>
              <w:rPr>
                <w:ins w:id="3088" w:author="raye" w:date="2018-07-17T10:13:00Z"/>
                <w:rFonts w:ascii="等线" w:eastAsia="等线" w:hAnsi="等线" w:cs="宋体"/>
                <w:b/>
                <w:bCs/>
                <w:i/>
                <w:kern w:val="0"/>
                <w:szCs w:val="21"/>
              </w:rPr>
            </w:pPr>
            <w:ins w:id="3089" w:author="raye" w:date="2018-07-17T10:13:00Z">
              <w:r w:rsidRPr="00A23FA3">
                <w:rPr>
                  <w:rFonts w:ascii="等线" w:eastAsia="等线" w:hAnsi="等线" w:cs="宋体" w:hint="eastAsia"/>
                  <w:b/>
                  <w:bCs/>
                  <w:i/>
                  <w:kern w:val="0"/>
                  <w:szCs w:val="21"/>
                </w:rPr>
                <w:t>备注</w:t>
              </w:r>
            </w:ins>
          </w:p>
          <w:p w14:paraId="1B000DA4" w14:textId="77777777" w:rsidR="00751CDF" w:rsidRPr="00A23FA3" w:rsidRDefault="00751CDF" w:rsidP="00751CDF">
            <w:pPr>
              <w:rPr>
                <w:ins w:id="3090" w:author="raye" w:date="2018-07-17T10:13:00Z"/>
                <w:rFonts w:ascii="等线" w:eastAsia="等线" w:hAnsi="等线" w:cs="宋体"/>
                <w:b/>
                <w:bCs/>
                <w:kern w:val="0"/>
                <w:szCs w:val="21"/>
              </w:rPr>
            </w:pPr>
            <w:ins w:id="3091" w:author="raye" w:date="2018-07-17T10:13:00Z">
              <w:r w:rsidRPr="00A23FA3">
                <w:rPr>
                  <w:i/>
                  <w:sz w:val="24"/>
                  <w:szCs w:val="24"/>
                </w:rPr>
                <w:t>Remarks</w:t>
              </w:r>
            </w:ins>
          </w:p>
        </w:tc>
      </w:tr>
      <w:tr w:rsidR="00A23FA3" w:rsidRPr="00A23FA3" w14:paraId="49BE34B6" w14:textId="77777777" w:rsidTr="00751CDF">
        <w:trPr>
          <w:trHeight w:val="255"/>
          <w:ins w:id="3092" w:author="raye" w:date="2018-07-17T10:13:00Z"/>
        </w:trPr>
        <w:tc>
          <w:tcPr>
            <w:tcW w:w="1415" w:type="dxa"/>
            <w:tcBorders>
              <w:top w:val="single" w:sz="4" w:space="0" w:color="auto"/>
              <w:left w:val="single" w:sz="4" w:space="0" w:color="auto"/>
              <w:bottom w:val="single" w:sz="4" w:space="0" w:color="auto"/>
              <w:right w:val="single" w:sz="4" w:space="0" w:color="auto"/>
            </w:tcBorders>
            <w:noWrap/>
          </w:tcPr>
          <w:p w14:paraId="732DE392" w14:textId="77777777" w:rsidR="00751CDF" w:rsidRPr="00A23FA3" w:rsidRDefault="00751CDF" w:rsidP="00751CDF">
            <w:pPr>
              <w:rPr>
                <w:ins w:id="3093" w:author="raye" w:date="2018-07-17T10:13:00Z"/>
                <w:rFonts w:ascii="等线" w:eastAsia="等线" w:hAnsi="等线" w:cs="宋体"/>
                <w:kern w:val="0"/>
                <w:szCs w:val="21"/>
              </w:rPr>
            </w:pPr>
            <w:ins w:id="3094" w:author="raye" w:date="2018-07-17T10:13:00Z">
              <w:r w:rsidRPr="00A23FA3">
                <w:rPr>
                  <w:rFonts w:ascii="等线" w:eastAsia="等线" w:hAnsi="等线" w:cs="宋体" w:hint="eastAsia"/>
                  <w:kern w:val="0"/>
                  <w:szCs w:val="21"/>
                </w:rPr>
                <w:t>g</w:t>
              </w:r>
              <w:r w:rsidRPr="00A23FA3">
                <w:rPr>
                  <w:rFonts w:ascii="等线" w:eastAsia="等线" w:hAnsi="等线" w:cs="宋体"/>
                  <w:kern w:val="0"/>
                  <w:szCs w:val="21"/>
                </w:rPr>
                <w:t>ender</w:t>
              </w:r>
            </w:ins>
          </w:p>
        </w:tc>
        <w:tc>
          <w:tcPr>
            <w:tcW w:w="1417" w:type="dxa"/>
            <w:tcBorders>
              <w:top w:val="single" w:sz="4" w:space="0" w:color="auto"/>
              <w:left w:val="single" w:sz="4" w:space="0" w:color="auto"/>
              <w:bottom w:val="single" w:sz="4" w:space="0" w:color="auto"/>
              <w:right w:val="single" w:sz="4" w:space="0" w:color="auto"/>
            </w:tcBorders>
            <w:noWrap/>
          </w:tcPr>
          <w:p w14:paraId="428042D0" w14:textId="77777777" w:rsidR="00751CDF" w:rsidRPr="00A23FA3" w:rsidRDefault="00751CDF" w:rsidP="00751CDF">
            <w:pPr>
              <w:rPr>
                <w:ins w:id="3095" w:author="raye" w:date="2018-07-17T10:13:00Z"/>
                <w:rFonts w:ascii="等线" w:eastAsia="等线" w:hAnsi="等线" w:cs="宋体"/>
                <w:kern w:val="0"/>
                <w:szCs w:val="21"/>
              </w:rPr>
            </w:pPr>
            <w:ins w:id="3096" w:author="raye" w:date="2018-07-17T10:13:00Z">
              <w:r w:rsidRPr="00A23FA3">
                <w:rPr>
                  <w:i/>
                  <w:sz w:val="24"/>
                  <w:szCs w:val="24"/>
                </w:rPr>
                <w:t>optional</w:t>
              </w:r>
            </w:ins>
          </w:p>
        </w:tc>
        <w:tc>
          <w:tcPr>
            <w:tcW w:w="1982" w:type="dxa"/>
            <w:tcBorders>
              <w:top w:val="single" w:sz="4" w:space="0" w:color="auto"/>
              <w:left w:val="single" w:sz="4" w:space="0" w:color="auto"/>
              <w:bottom w:val="single" w:sz="4" w:space="0" w:color="auto"/>
              <w:right w:val="single" w:sz="4" w:space="0" w:color="auto"/>
            </w:tcBorders>
          </w:tcPr>
          <w:p w14:paraId="4D8FF942" w14:textId="77777777" w:rsidR="00751CDF" w:rsidRPr="00A23FA3" w:rsidRDefault="00751CDF" w:rsidP="00751CDF">
            <w:pPr>
              <w:rPr>
                <w:ins w:id="3097" w:author="raye" w:date="2018-07-17T10:13:00Z"/>
                <w:rFonts w:ascii="等线" w:eastAsia="等线" w:hAnsi="等线" w:cs="宋体"/>
                <w:kern w:val="0"/>
                <w:szCs w:val="21"/>
              </w:rPr>
            </w:pPr>
            <w:ins w:id="3098" w:author="raye" w:date="2018-07-17T10:13:00Z">
              <w:r w:rsidRPr="00A23FA3">
                <w:rPr>
                  <w:rFonts w:ascii="等线" w:eastAsia="等线" w:hAnsi="等线" w:cs="宋体" w:hint="eastAsia"/>
                  <w:kern w:val="0"/>
                  <w:szCs w:val="21"/>
                </w:rPr>
                <w:t>i</w:t>
              </w:r>
              <w:r w:rsidRPr="00A23FA3">
                <w:rPr>
                  <w:rFonts w:ascii="等线" w:eastAsia="等线" w:hAnsi="等线" w:cs="宋体"/>
                  <w:kern w:val="0"/>
                  <w:szCs w:val="21"/>
                </w:rPr>
                <w:t>nt</w:t>
              </w:r>
            </w:ins>
          </w:p>
        </w:tc>
        <w:tc>
          <w:tcPr>
            <w:tcW w:w="991" w:type="dxa"/>
            <w:tcBorders>
              <w:top w:val="single" w:sz="4" w:space="0" w:color="auto"/>
              <w:left w:val="single" w:sz="4" w:space="0" w:color="auto"/>
              <w:bottom w:val="single" w:sz="4" w:space="0" w:color="auto"/>
              <w:right w:val="single" w:sz="4" w:space="0" w:color="auto"/>
            </w:tcBorders>
          </w:tcPr>
          <w:p w14:paraId="275A2EB2" w14:textId="77777777" w:rsidR="00751CDF" w:rsidRPr="00A23FA3" w:rsidRDefault="00751CDF" w:rsidP="00751CDF">
            <w:pPr>
              <w:ind w:firstLine="360"/>
              <w:jc w:val="center"/>
              <w:rPr>
                <w:ins w:id="3099" w:author="raye" w:date="2018-07-17T10:13:00Z"/>
                <w:rFonts w:ascii="等线" w:eastAsia="等线" w:hAnsi="等线" w:cs="宋体"/>
                <w:kern w:val="0"/>
                <w:szCs w:val="21"/>
              </w:rPr>
            </w:pPr>
          </w:p>
        </w:tc>
      </w:tr>
      <w:tr w:rsidR="00A23FA3" w:rsidRPr="00A23FA3" w14:paraId="4E0B863C" w14:textId="77777777" w:rsidTr="00751CDF">
        <w:trPr>
          <w:trHeight w:val="255"/>
          <w:ins w:id="3100" w:author="raye" w:date="2018-07-17T10:13:00Z"/>
        </w:trPr>
        <w:tc>
          <w:tcPr>
            <w:tcW w:w="1415" w:type="dxa"/>
            <w:tcBorders>
              <w:top w:val="single" w:sz="4" w:space="0" w:color="auto"/>
              <w:left w:val="single" w:sz="4" w:space="0" w:color="auto"/>
              <w:bottom w:val="single" w:sz="4" w:space="0" w:color="auto"/>
              <w:right w:val="single" w:sz="4" w:space="0" w:color="auto"/>
            </w:tcBorders>
            <w:noWrap/>
          </w:tcPr>
          <w:p w14:paraId="20F8FFFD" w14:textId="77777777" w:rsidR="00751CDF" w:rsidRPr="00A23FA3" w:rsidRDefault="00751CDF" w:rsidP="00751CDF">
            <w:pPr>
              <w:rPr>
                <w:ins w:id="3101" w:author="raye" w:date="2018-07-17T10:13:00Z"/>
                <w:rFonts w:ascii="等线" w:eastAsia="等线" w:hAnsi="等线" w:cstheme="minorHAnsi"/>
                <w:szCs w:val="21"/>
              </w:rPr>
            </w:pPr>
            <w:ins w:id="3102" w:author="raye" w:date="2018-07-17T10:13:00Z">
              <w:r w:rsidRPr="00A23FA3">
                <w:rPr>
                  <w:rFonts w:ascii="等线" w:eastAsia="等线" w:hAnsi="等线" w:cstheme="minorHAnsi" w:hint="eastAsia"/>
                  <w:szCs w:val="21"/>
                </w:rPr>
                <w:t>N</w:t>
              </w:r>
              <w:r w:rsidRPr="00A23FA3">
                <w:rPr>
                  <w:rFonts w:ascii="等线" w:eastAsia="等线" w:hAnsi="等线" w:cstheme="minorHAnsi"/>
                  <w:szCs w:val="21"/>
                </w:rPr>
                <w:t>ame</w:t>
              </w:r>
            </w:ins>
          </w:p>
        </w:tc>
        <w:tc>
          <w:tcPr>
            <w:tcW w:w="1417" w:type="dxa"/>
            <w:tcBorders>
              <w:top w:val="single" w:sz="4" w:space="0" w:color="auto"/>
              <w:left w:val="single" w:sz="4" w:space="0" w:color="auto"/>
              <w:bottom w:val="single" w:sz="4" w:space="0" w:color="auto"/>
              <w:right w:val="single" w:sz="4" w:space="0" w:color="auto"/>
            </w:tcBorders>
            <w:noWrap/>
          </w:tcPr>
          <w:p w14:paraId="0B814689" w14:textId="77777777" w:rsidR="00751CDF" w:rsidRPr="00A23FA3" w:rsidRDefault="00751CDF" w:rsidP="00751CDF">
            <w:pPr>
              <w:rPr>
                <w:ins w:id="3103" w:author="raye" w:date="2018-07-17T10:13:00Z"/>
                <w:rFonts w:ascii="等线" w:eastAsia="等线" w:hAnsi="等线" w:cs="宋体"/>
                <w:kern w:val="0"/>
                <w:szCs w:val="21"/>
              </w:rPr>
            </w:pPr>
            <w:ins w:id="3104" w:author="raye" w:date="2018-07-17T10:13:00Z">
              <w:r w:rsidRPr="00A23FA3">
                <w:rPr>
                  <w:i/>
                  <w:sz w:val="24"/>
                  <w:szCs w:val="24"/>
                </w:rPr>
                <w:t>optional</w:t>
              </w:r>
            </w:ins>
          </w:p>
        </w:tc>
        <w:tc>
          <w:tcPr>
            <w:tcW w:w="1982" w:type="dxa"/>
            <w:tcBorders>
              <w:top w:val="single" w:sz="4" w:space="0" w:color="auto"/>
              <w:left w:val="single" w:sz="4" w:space="0" w:color="auto"/>
              <w:bottom w:val="single" w:sz="4" w:space="0" w:color="auto"/>
              <w:right w:val="single" w:sz="4" w:space="0" w:color="auto"/>
            </w:tcBorders>
          </w:tcPr>
          <w:p w14:paraId="797B9D07" w14:textId="77777777" w:rsidR="00751CDF" w:rsidRPr="00A23FA3" w:rsidRDefault="00751CDF" w:rsidP="00751CDF">
            <w:pPr>
              <w:rPr>
                <w:ins w:id="3105" w:author="raye" w:date="2018-07-17T10:13:00Z"/>
                <w:rFonts w:ascii="等线" w:eastAsia="等线" w:hAnsi="等线" w:cs="宋体"/>
                <w:kern w:val="0"/>
                <w:szCs w:val="21"/>
              </w:rPr>
            </w:pPr>
            <w:ins w:id="3106" w:author="raye" w:date="2018-07-17T10:13:00Z">
              <w:r w:rsidRPr="00A23FA3">
                <w:rPr>
                  <w:i/>
                  <w:sz w:val="24"/>
                  <w:szCs w:val="24"/>
                </w:rPr>
                <w:t>60-digit characters</w:t>
              </w:r>
            </w:ins>
          </w:p>
        </w:tc>
        <w:tc>
          <w:tcPr>
            <w:tcW w:w="991" w:type="dxa"/>
            <w:tcBorders>
              <w:top w:val="single" w:sz="4" w:space="0" w:color="auto"/>
              <w:left w:val="single" w:sz="4" w:space="0" w:color="auto"/>
              <w:bottom w:val="single" w:sz="4" w:space="0" w:color="auto"/>
              <w:right w:val="single" w:sz="4" w:space="0" w:color="auto"/>
            </w:tcBorders>
          </w:tcPr>
          <w:p w14:paraId="16441CA4" w14:textId="77777777" w:rsidR="00751CDF" w:rsidRPr="00A23FA3" w:rsidRDefault="00751CDF" w:rsidP="00751CDF">
            <w:pPr>
              <w:ind w:firstLine="360"/>
              <w:jc w:val="center"/>
              <w:rPr>
                <w:ins w:id="3107" w:author="raye" w:date="2018-07-17T10:13:00Z"/>
                <w:rFonts w:ascii="等线" w:eastAsia="等线" w:hAnsi="等线" w:cs="宋体"/>
                <w:kern w:val="0"/>
                <w:szCs w:val="21"/>
              </w:rPr>
            </w:pPr>
          </w:p>
        </w:tc>
      </w:tr>
      <w:tr w:rsidR="00A23FA3" w:rsidRPr="00A23FA3" w14:paraId="2E3AA904" w14:textId="77777777" w:rsidTr="00751CDF">
        <w:trPr>
          <w:trHeight w:val="255"/>
          <w:ins w:id="3108" w:author="raye" w:date="2018-07-17T10:13:00Z"/>
        </w:trPr>
        <w:tc>
          <w:tcPr>
            <w:tcW w:w="1415" w:type="dxa"/>
            <w:tcBorders>
              <w:top w:val="single" w:sz="4" w:space="0" w:color="auto"/>
              <w:left w:val="single" w:sz="4" w:space="0" w:color="auto"/>
              <w:bottom w:val="single" w:sz="4" w:space="0" w:color="auto"/>
              <w:right w:val="single" w:sz="4" w:space="0" w:color="auto"/>
            </w:tcBorders>
            <w:noWrap/>
          </w:tcPr>
          <w:p w14:paraId="2B2990A7" w14:textId="77777777" w:rsidR="00751CDF" w:rsidRPr="00A23FA3" w:rsidRDefault="00751CDF" w:rsidP="00751CDF">
            <w:pPr>
              <w:rPr>
                <w:ins w:id="3109" w:author="raye" w:date="2018-07-17T10:13:00Z"/>
                <w:rFonts w:ascii="等线" w:eastAsia="等线" w:hAnsi="等线" w:cs="宋体"/>
                <w:kern w:val="0"/>
                <w:szCs w:val="21"/>
              </w:rPr>
            </w:pPr>
            <w:ins w:id="3110" w:author="raye" w:date="2018-07-17T10:13:00Z">
              <w:r w:rsidRPr="00A23FA3">
                <w:rPr>
                  <w:rFonts w:ascii="等线" w:eastAsia="等线" w:hAnsi="等线" w:cstheme="minorHAnsi"/>
                  <w:szCs w:val="21"/>
                </w:rPr>
                <w:t>Cell Number</w:t>
              </w:r>
            </w:ins>
          </w:p>
        </w:tc>
        <w:tc>
          <w:tcPr>
            <w:tcW w:w="1417" w:type="dxa"/>
            <w:tcBorders>
              <w:top w:val="single" w:sz="4" w:space="0" w:color="auto"/>
              <w:left w:val="single" w:sz="4" w:space="0" w:color="auto"/>
              <w:bottom w:val="single" w:sz="4" w:space="0" w:color="auto"/>
              <w:right w:val="single" w:sz="4" w:space="0" w:color="auto"/>
            </w:tcBorders>
            <w:noWrap/>
          </w:tcPr>
          <w:p w14:paraId="749F1CDF" w14:textId="77777777" w:rsidR="00751CDF" w:rsidRPr="00A23FA3" w:rsidRDefault="00751CDF" w:rsidP="00751CDF">
            <w:pPr>
              <w:rPr>
                <w:ins w:id="3111" w:author="raye" w:date="2018-07-17T10:13:00Z"/>
                <w:rFonts w:ascii="等线" w:eastAsia="等线" w:hAnsi="等线" w:cs="宋体"/>
                <w:kern w:val="0"/>
                <w:szCs w:val="21"/>
              </w:rPr>
            </w:pPr>
            <w:ins w:id="3112" w:author="raye" w:date="2018-07-17T10:13:00Z">
              <w:r w:rsidRPr="00A23FA3">
                <w:rPr>
                  <w:i/>
                  <w:sz w:val="24"/>
                  <w:szCs w:val="24"/>
                </w:rPr>
                <w:t>optional</w:t>
              </w:r>
            </w:ins>
          </w:p>
        </w:tc>
        <w:tc>
          <w:tcPr>
            <w:tcW w:w="1982" w:type="dxa"/>
            <w:tcBorders>
              <w:top w:val="single" w:sz="4" w:space="0" w:color="auto"/>
              <w:left w:val="single" w:sz="4" w:space="0" w:color="auto"/>
              <w:bottom w:val="single" w:sz="4" w:space="0" w:color="auto"/>
              <w:right w:val="single" w:sz="4" w:space="0" w:color="auto"/>
            </w:tcBorders>
          </w:tcPr>
          <w:p w14:paraId="17239EC9" w14:textId="77777777" w:rsidR="00751CDF" w:rsidRPr="00A23FA3" w:rsidRDefault="00751CDF" w:rsidP="00751CDF">
            <w:pPr>
              <w:rPr>
                <w:ins w:id="3113" w:author="raye" w:date="2018-07-17T10:13:00Z"/>
                <w:rFonts w:ascii="等线" w:eastAsia="等线" w:hAnsi="等线" w:cs="宋体"/>
                <w:kern w:val="0"/>
                <w:szCs w:val="21"/>
              </w:rPr>
            </w:pPr>
            <w:ins w:id="3114" w:author="raye" w:date="2018-07-17T10:13:00Z">
              <w:r w:rsidRPr="00A23FA3">
                <w:rPr>
                  <w:i/>
                  <w:sz w:val="24"/>
                  <w:szCs w:val="24"/>
                </w:rPr>
                <w:t>20-digit number</w:t>
              </w:r>
            </w:ins>
          </w:p>
        </w:tc>
        <w:tc>
          <w:tcPr>
            <w:tcW w:w="991" w:type="dxa"/>
            <w:tcBorders>
              <w:top w:val="single" w:sz="4" w:space="0" w:color="auto"/>
              <w:left w:val="single" w:sz="4" w:space="0" w:color="auto"/>
              <w:bottom w:val="single" w:sz="4" w:space="0" w:color="auto"/>
              <w:right w:val="single" w:sz="4" w:space="0" w:color="auto"/>
            </w:tcBorders>
          </w:tcPr>
          <w:p w14:paraId="4C8F3D97" w14:textId="77777777" w:rsidR="00751CDF" w:rsidRPr="00A23FA3" w:rsidRDefault="00751CDF" w:rsidP="00751CDF">
            <w:pPr>
              <w:ind w:firstLine="360"/>
              <w:jc w:val="center"/>
              <w:rPr>
                <w:ins w:id="3115" w:author="raye" w:date="2018-07-17T10:13:00Z"/>
                <w:rFonts w:ascii="等线" w:eastAsia="等线" w:hAnsi="等线" w:cs="宋体"/>
                <w:kern w:val="0"/>
                <w:szCs w:val="21"/>
              </w:rPr>
            </w:pPr>
          </w:p>
        </w:tc>
      </w:tr>
      <w:tr w:rsidR="00751CDF" w:rsidRPr="00A23FA3" w14:paraId="4334C727" w14:textId="77777777" w:rsidTr="00751CDF">
        <w:trPr>
          <w:trHeight w:val="255"/>
          <w:ins w:id="3116" w:author="raye" w:date="2018-07-17T10:13:00Z"/>
        </w:trPr>
        <w:tc>
          <w:tcPr>
            <w:tcW w:w="1415" w:type="dxa"/>
            <w:tcBorders>
              <w:top w:val="single" w:sz="4" w:space="0" w:color="auto"/>
              <w:left w:val="single" w:sz="4" w:space="0" w:color="auto"/>
              <w:bottom w:val="single" w:sz="4" w:space="0" w:color="auto"/>
              <w:right w:val="single" w:sz="4" w:space="0" w:color="auto"/>
            </w:tcBorders>
            <w:noWrap/>
          </w:tcPr>
          <w:p w14:paraId="1B72CC28" w14:textId="77777777" w:rsidR="00751CDF" w:rsidRPr="00A23FA3" w:rsidRDefault="00751CDF" w:rsidP="00751CDF">
            <w:pPr>
              <w:rPr>
                <w:ins w:id="3117" w:author="raye" w:date="2018-07-17T10:13:00Z"/>
                <w:rFonts w:ascii="等线" w:eastAsia="等线" w:hAnsi="等线" w:cs="宋体"/>
                <w:kern w:val="0"/>
                <w:szCs w:val="21"/>
              </w:rPr>
            </w:pPr>
            <w:ins w:id="3118" w:author="raye" w:date="2018-07-17T10:13:00Z">
              <w:r w:rsidRPr="00A23FA3">
                <w:rPr>
                  <w:rFonts w:ascii="等线" w:eastAsia="等线" w:hAnsi="等线" w:cstheme="minorHAnsi"/>
                  <w:szCs w:val="21"/>
                </w:rPr>
                <w:t>Telephone Number</w:t>
              </w:r>
            </w:ins>
          </w:p>
        </w:tc>
        <w:tc>
          <w:tcPr>
            <w:tcW w:w="1417" w:type="dxa"/>
            <w:tcBorders>
              <w:top w:val="single" w:sz="4" w:space="0" w:color="auto"/>
              <w:left w:val="single" w:sz="4" w:space="0" w:color="auto"/>
              <w:bottom w:val="single" w:sz="4" w:space="0" w:color="auto"/>
              <w:right w:val="single" w:sz="4" w:space="0" w:color="auto"/>
            </w:tcBorders>
            <w:noWrap/>
          </w:tcPr>
          <w:p w14:paraId="1E0EDBDF" w14:textId="77777777" w:rsidR="00751CDF" w:rsidRPr="00A23FA3" w:rsidRDefault="00751CDF" w:rsidP="00751CDF">
            <w:pPr>
              <w:rPr>
                <w:ins w:id="3119" w:author="raye" w:date="2018-07-17T10:13:00Z"/>
                <w:rFonts w:ascii="等线" w:eastAsia="等线" w:hAnsi="等线" w:cs="宋体"/>
                <w:kern w:val="0"/>
                <w:szCs w:val="21"/>
              </w:rPr>
            </w:pPr>
            <w:ins w:id="3120" w:author="raye" w:date="2018-07-17T10:13:00Z">
              <w:r w:rsidRPr="00A23FA3">
                <w:rPr>
                  <w:i/>
                  <w:sz w:val="24"/>
                  <w:szCs w:val="24"/>
                </w:rPr>
                <w:t>optional</w:t>
              </w:r>
            </w:ins>
          </w:p>
        </w:tc>
        <w:tc>
          <w:tcPr>
            <w:tcW w:w="1982" w:type="dxa"/>
            <w:tcBorders>
              <w:top w:val="single" w:sz="4" w:space="0" w:color="auto"/>
              <w:left w:val="single" w:sz="4" w:space="0" w:color="auto"/>
              <w:bottom w:val="single" w:sz="4" w:space="0" w:color="auto"/>
              <w:right w:val="single" w:sz="4" w:space="0" w:color="auto"/>
            </w:tcBorders>
          </w:tcPr>
          <w:p w14:paraId="3B15BC79" w14:textId="77777777" w:rsidR="00751CDF" w:rsidRPr="00A23FA3" w:rsidRDefault="00751CDF" w:rsidP="00751CDF">
            <w:pPr>
              <w:rPr>
                <w:ins w:id="3121" w:author="raye" w:date="2018-07-17T10:13:00Z"/>
                <w:rFonts w:ascii="等线" w:eastAsia="等线" w:hAnsi="等线" w:cs="宋体"/>
                <w:kern w:val="0"/>
                <w:szCs w:val="21"/>
              </w:rPr>
            </w:pPr>
            <w:ins w:id="3122" w:author="raye" w:date="2018-07-17T10:13:00Z">
              <w:r w:rsidRPr="00A23FA3">
                <w:rPr>
                  <w:i/>
                  <w:sz w:val="24"/>
                  <w:szCs w:val="24"/>
                </w:rPr>
                <w:t>20-digit number</w:t>
              </w:r>
            </w:ins>
          </w:p>
        </w:tc>
        <w:tc>
          <w:tcPr>
            <w:tcW w:w="991" w:type="dxa"/>
            <w:tcBorders>
              <w:top w:val="single" w:sz="4" w:space="0" w:color="auto"/>
              <w:left w:val="single" w:sz="4" w:space="0" w:color="auto"/>
              <w:bottom w:val="single" w:sz="4" w:space="0" w:color="auto"/>
              <w:right w:val="single" w:sz="4" w:space="0" w:color="auto"/>
            </w:tcBorders>
          </w:tcPr>
          <w:p w14:paraId="4BEC4C37" w14:textId="77777777" w:rsidR="00751CDF" w:rsidRPr="00A23FA3" w:rsidRDefault="00751CDF" w:rsidP="00751CDF">
            <w:pPr>
              <w:ind w:firstLine="360"/>
              <w:jc w:val="center"/>
              <w:rPr>
                <w:ins w:id="3123" w:author="raye" w:date="2018-07-17T10:13:00Z"/>
                <w:rFonts w:ascii="等线" w:eastAsia="等线" w:hAnsi="等线" w:cs="宋体"/>
                <w:kern w:val="0"/>
                <w:szCs w:val="21"/>
              </w:rPr>
            </w:pPr>
          </w:p>
        </w:tc>
      </w:tr>
    </w:tbl>
    <w:p w14:paraId="5AC8EF98" w14:textId="77777777" w:rsidR="00751CDF" w:rsidRPr="00A23FA3" w:rsidRDefault="00751CDF" w:rsidP="00751CDF">
      <w:pPr>
        <w:spacing w:afterLines="50" w:after="156"/>
        <w:ind w:rightChars="-27" w:right="-57" w:firstLineChars="200" w:firstLine="420"/>
        <w:jc w:val="left"/>
        <w:rPr>
          <w:ins w:id="3124" w:author="raye" w:date="2018-07-17T10:13:00Z"/>
          <w:rFonts w:ascii="等线" w:eastAsia="等线" w:hAnsi="等线" w:cstheme="minorHAnsi"/>
          <w:szCs w:val="21"/>
        </w:rPr>
      </w:pPr>
    </w:p>
    <w:p w14:paraId="699C7E8C" w14:textId="77777777" w:rsidR="00751CDF" w:rsidRPr="00873A5B" w:rsidRDefault="00751CDF" w:rsidP="00751CDF">
      <w:pPr>
        <w:pStyle w:val="a0"/>
        <w:numPr>
          <w:ilvl w:val="0"/>
          <w:numId w:val="79"/>
        </w:numPr>
        <w:ind w:firstLineChars="0"/>
        <w:jc w:val="left"/>
        <w:rPr>
          <w:ins w:id="3125" w:author="raye" w:date="2018-07-17T10:13:00Z"/>
          <w:rFonts w:ascii="等线" w:eastAsia="等线" w:hAnsi="等线" w:cstheme="minorHAnsi"/>
          <w:color w:val="FF0000"/>
          <w:szCs w:val="21"/>
        </w:rPr>
      </w:pPr>
      <w:ins w:id="3126" w:author="raye" w:date="2018-07-17T10:13:00Z">
        <w:r w:rsidRPr="00873A5B">
          <w:rPr>
            <w:rFonts w:ascii="等线" w:eastAsia="等线" w:hAnsi="等线" w:cstheme="minorHAnsi" w:hint="eastAsia"/>
            <w:color w:val="FF0000"/>
            <w:szCs w:val="21"/>
          </w:rPr>
          <w:t>首页</w:t>
        </w:r>
      </w:ins>
    </w:p>
    <w:p w14:paraId="33AFA304" w14:textId="290A120A" w:rsidR="00751CDF" w:rsidRPr="00A23FA3" w:rsidRDefault="00873A5B" w:rsidP="00751CDF">
      <w:pPr>
        <w:jc w:val="left"/>
        <w:rPr>
          <w:ins w:id="3127" w:author="raye" w:date="2018-07-17T10:13:00Z"/>
          <w:rFonts w:ascii="等线" w:eastAsia="等线" w:hAnsi="等线" w:cstheme="minorHAnsi"/>
          <w:szCs w:val="21"/>
        </w:rPr>
      </w:pPr>
      <w:r>
        <w:rPr>
          <w:noProof/>
        </w:rPr>
        <w:drawing>
          <wp:inline distT="0" distB="0" distL="0" distR="0" wp14:anchorId="0262D577" wp14:editId="0C2AD9C8">
            <wp:extent cx="5274310" cy="34118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11855"/>
                    </a:xfrm>
                    <a:prstGeom prst="rect">
                      <a:avLst/>
                    </a:prstGeom>
                  </pic:spPr>
                </pic:pic>
              </a:graphicData>
            </a:graphic>
          </wp:inline>
        </w:drawing>
      </w:r>
    </w:p>
    <w:p w14:paraId="740DA857" w14:textId="77777777" w:rsidR="00751CDF" w:rsidRPr="00A23FA3" w:rsidRDefault="00751CDF" w:rsidP="00751CDF">
      <w:pPr>
        <w:jc w:val="left"/>
        <w:rPr>
          <w:ins w:id="3128" w:author="raye" w:date="2018-07-17T10:13:00Z"/>
          <w:rFonts w:ascii="等线" w:eastAsia="等线" w:hAnsi="等线" w:cstheme="minorHAnsi"/>
          <w:szCs w:val="21"/>
        </w:rPr>
      </w:pPr>
    </w:p>
    <w:p w14:paraId="4B001448" w14:textId="77777777" w:rsidR="00751CDF" w:rsidRPr="00A23FA3" w:rsidRDefault="00751CDF" w:rsidP="00751CDF">
      <w:pPr>
        <w:pStyle w:val="a0"/>
        <w:numPr>
          <w:ilvl w:val="0"/>
          <w:numId w:val="79"/>
        </w:numPr>
        <w:ind w:firstLineChars="0"/>
        <w:jc w:val="left"/>
        <w:rPr>
          <w:ins w:id="3129" w:author="raye" w:date="2018-07-17T10:13:00Z"/>
          <w:rFonts w:ascii="等线" w:eastAsia="等线" w:hAnsi="等线" w:cstheme="minorHAnsi"/>
          <w:szCs w:val="21"/>
        </w:rPr>
      </w:pPr>
      <w:ins w:id="3130" w:author="raye" w:date="2018-07-17T10:13:00Z">
        <w:r w:rsidRPr="00A23FA3">
          <w:rPr>
            <w:rFonts w:ascii="等线" w:eastAsia="等线" w:hAnsi="等线" w:cstheme="minorHAnsi" w:hint="eastAsia"/>
            <w:szCs w:val="21"/>
          </w:rPr>
          <w:t>账号信息</w:t>
        </w:r>
      </w:ins>
    </w:p>
    <w:p w14:paraId="5D16DF9A" w14:textId="77777777" w:rsidR="00751CDF" w:rsidRPr="00A23FA3" w:rsidRDefault="00751CDF" w:rsidP="00751CDF">
      <w:pPr>
        <w:jc w:val="left"/>
        <w:rPr>
          <w:ins w:id="3131" w:author="raye" w:date="2018-07-17T10:13:00Z"/>
          <w:rFonts w:ascii="等线" w:eastAsia="等线" w:hAnsi="等线" w:cstheme="minorHAnsi"/>
          <w:szCs w:val="21"/>
        </w:rPr>
      </w:pPr>
      <w:ins w:id="3132" w:author="raye" w:date="2018-07-17T10:13:00Z">
        <w:r w:rsidRPr="00A23FA3">
          <w:rPr>
            <w:noProof/>
          </w:rPr>
          <w:drawing>
            <wp:inline distT="0" distB="0" distL="0" distR="0" wp14:anchorId="5861158D" wp14:editId="782ED89B">
              <wp:extent cx="5274310" cy="28619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1945"/>
                      </a:xfrm>
                      <a:prstGeom prst="rect">
                        <a:avLst/>
                      </a:prstGeom>
                    </pic:spPr>
                  </pic:pic>
                </a:graphicData>
              </a:graphic>
            </wp:inline>
          </w:drawing>
        </w:r>
      </w:ins>
    </w:p>
    <w:p w14:paraId="518D01CB" w14:textId="5E962F98" w:rsidR="00751CDF" w:rsidRPr="00A23FA3" w:rsidRDefault="00751CDF" w:rsidP="00751CDF">
      <w:pPr>
        <w:jc w:val="left"/>
        <w:rPr>
          <w:ins w:id="3133" w:author="raye" w:date="2018-07-17T14:37:00Z"/>
          <w:rFonts w:ascii="等线" w:eastAsia="等线" w:hAnsi="等线" w:cstheme="minorHAnsi"/>
          <w:szCs w:val="21"/>
        </w:rPr>
      </w:pPr>
    </w:p>
    <w:p w14:paraId="206DF25C" w14:textId="77777777" w:rsidR="009D3D9C" w:rsidRPr="00A23FA3" w:rsidRDefault="009D3D9C" w:rsidP="009D3D9C">
      <w:pPr>
        <w:jc w:val="left"/>
        <w:rPr>
          <w:ins w:id="3134" w:author="raye" w:date="2018-07-17T14:37:00Z"/>
          <w:rFonts w:ascii="等线" w:eastAsia="等线" w:hAnsi="等线" w:cstheme="minorHAnsi"/>
          <w:szCs w:val="21"/>
        </w:rPr>
      </w:pPr>
    </w:p>
    <w:p w14:paraId="34F789D1" w14:textId="099B153B" w:rsidR="009D3D9C" w:rsidRPr="00A23FA3" w:rsidRDefault="009D3D9C" w:rsidP="009D3D9C">
      <w:pPr>
        <w:pStyle w:val="a0"/>
        <w:numPr>
          <w:ilvl w:val="0"/>
          <w:numId w:val="79"/>
        </w:numPr>
        <w:ind w:firstLineChars="0"/>
        <w:jc w:val="left"/>
        <w:rPr>
          <w:ins w:id="3135" w:author="raye" w:date="2018-07-17T14:37:00Z"/>
          <w:rFonts w:ascii="等线" w:eastAsia="等线" w:hAnsi="等线" w:cstheme="minorHAnsi"/>
          <w:szCs w:val="21"/>
        </w:rPr>
      </w:pPr>
      <w:ins w:id="3136" w:author="raye" w:date="2018-07-17T14:37:00Z">
        <w:r w:rsidRPr="00A23FA3">
          <w:rPr>
            <w:rFonts w:ascii="等线" w:eastAsia="等线" w:hAnsi="等线" w:cstheme="minorHAnsi" w:hint="eastAsia"/>
            <w:szCs w:val="21"/>
          </w:rPr>
          <w:t>修改密码页</w:t>
        </w:r>
      </w:ins>
    </w:p>
    <w:p w14:paraId="42ACD267" w14:textId="77777777" w:rsidR="009D3D9C" w:rsidRPr="00A23FA3" w:rsidRDefault="009D3D9C" w:rsidP="00751CDF">
      <w:pPr>
        <w:jc w:val="left"/>
        <w:rPr>
          <w:ins w:id="3137" w:author="raye" w:date="2018-07-17T10:13:00Z"/>
          <w:rFonts w:ascii="等线" w:eastAsia="等线" w:hAnsi="等线" w:cstheme="minorHAnsi"/>
          <w:szCs w:val="21"/>
        </w:rPr>
      </w:pPr>
    </w:p>
    <w:p w14:paraId="19086559" w14:textId="362EA06A" w:rsidR="00751CDF" w:rsidRPr="00A23FA3" w:rsidRDefault="009D3D9C" w:rsidP="00774ECE">
      <w:pPr>
        <w:rPr>
          <w:ins w:id="3138" w:author="raye" w:date="2018-07-17T10:12:00Z"/>
          <w:rFonts w:ascii="Calibri" w:hAnsi="Calibri" w:cstheme="minorHAnsi"/>
        </w:rPr>
      </w:pPr>
      <w:ins w:id="3139" w:author="raye" w:date="2018-07-17T14:37:00Z">
        <w:r w:rsidRPr="00A23FA3">
          <w:rPr>
            <w:noProof/>
          </w:rPr>
          <w:lastRenderedPageBreak/>
          <w:drawing>
            <wp:inline distT="0" distB="0" distL="0" distR="0" wp14:anchorId="35CCD48E" wp14:editId="3838A5B3">
              <wp:extent cx="4942857" cy="360952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2857" cy="3609524"/>
                      </a:xfrm>
                      <a:prstGeom prst="rect">
                        <a:avLst/>
                      </a:prstGeom>
                    </pic:spPr>
                  </pic:pic>
                </a:graphicData>
              </a:graphic>
            </wp:inline>
          </w:drawing>
        </w:r>
      </w:ins>
    </w:p>
    <w:p w14:paraId="71345241" w14:textId="1D0FDBAE" w:rsidR="00751CDF" w:rsidRPr="00A23FA3" w:rsidRDefault="00751CDF" w:rsidP="00774ECE">
      <w:pPr>
        <w:rPr>
          <w:ins w:id="3140" w:author="raye" w:date="2018-07-17T10:12:00Z"/>
          <w:rFonts w:ascii="Calibri" w:hAnsi="Calibri" w:cstheme="minorHAnsi"/>
        </w:rPr>
      </w:pPr>
    </w:p>
    <w:p w14:paraId="046B5385" w14:textId="45703A1E" w:rsidR="00751CDF" w:rsidRPr="00A23FA3" w:rsidRDefault="00751CDF" w:rsidP="00774ECE">
      <w:pPr>
        <w:rPr>
          <w:ins w:id="3141" w:author="raye" w:date="2018-07-17T10:12:00Z"/>
          <w:rFonts w:ascii="Calibri" w:hAnsi="Calibri" w:cstheme="minorHAnsi"/>
        </w:rPr>
      </w:pPr>
    </w:p>
    <w:p w14:paraId="7D726B55" w14:textId="4B925CAF" w:rsidR="00751CDF" w:rsidRPr="00A23FA3" w:rsidRDefault="00751CDF" w:rsidP="00774ECE">
      <w:pPr>
        <w:rPr>
          <w:ins w:id="3142" w:author="raye" w:date="2018-07-17T10:12:00Z"/>
          <w:rFonts w:ascii="Calibri" w:hAnsi="Calibri" w:cstheme="minorHAnsi"/>
        </w:rPr>
      </w:pPr>
    </w:p>
    <w:p w14:paraId="48FA7CA4" w14:textId="13E666D5" w:rsidR="00751CDF" w:rsidRPr="00A23FA3" w:rsidRDefault="00751CDF" w:rsidP="00774ECE">
      <w:pPr>
        <w:rPr>
          <w:ins w:id="3143" w:author="raye" w:date="2018-07-17T10:12:00Z"/>
          <w:rFonts w:ascii="Calibri" w:hAnsi="Calibri" w:cstheme="minorHAnsi"/>
        </w:rPr>
      </w:pPr>
    </w:p>
    <w:p w14:paraId="0903C4D6" w14:textId="55DC75BD" w:rsidR="00751CDF" w:rsidRPr="00A23FA3" w:rsidRDefault="00751CDF" w:rsidP="00774ECE">
      <w:pPr>
        <w:rPr>
          <w:ins w:id="3144" w:author="raye" w:date="2018-07-17T10:12:00Z"/>
          <w:rFonts w:ascii="Calibri" w:hAnsi="Calibri" w:cstheme="minorHAnsi"/>
        </w:rPr>
      </w:pPr>
    </w:p>
    <w:p w14:paraId="059DC8ED" w14:textId="5374DC7D" w:rsidR="00751CDF" w:rsidRPr="00A23FA3" w:rsidRDefault="00751CDF" w:rsidP="00774ECE">
      <w:pPr>
        <w:rPr>
          <w:ins w:id="3145" w:author="raye" w:date="2018-07-17T10:12:00Z"/>
          <w:rFonts w:ascii="Calibri" w:hAnsi="Calibri" w:cstheme="minorHAnsi"/>
        </w:rPr>
      </w:pPr>
    </w:p>
    <w:p w14:paraId="453B9914" w14:textId="4A9C3F97" w:rsidR="00751CDF" w:rsidRPr="00A23FA3" w:rsidRDefault="00751CDF" w:rsidP="00774ECE">
      <w:pPr>
        <w:rPr>
          <w:ins w:id="3146" w:author="raye" w:date="2018-07-17T10:12:00Z"/>
          <w:rFonts w:ascii="Calibri" w:hAnsi="Calibri" w:cstheme="minorHAnsi"/>
        </w:rPr>
      </w:pPr>
    </w:p>
    <w:p w14:paraId="6740694E" w14:textId="77777777" w:rsidR="00751CDF" w:rsidRPr="00A23FA3" w:rsidRDefault="00751CDF" w:rsidP="00774ECE">
      <w:pPr>
        <w:rPr>
          <w:rFonts w:ascii="Calibri" w:hAnsi="Calibri" w:cstheme="minorHAnsi"/>
        </w:rPr>
      </w:pPr>
    </w:p>
    <w:p w14:paraId="389A19AF" w14:textId="0F1EA774" w:rsidR="00F3435A" w:rsidRPr="00A23FA3" w:rsidRDefault="009E51F8">
      <w:pPr>
        <w:pStyle w:val="2"/>
        <w:numPr>
          <w:ilvl w:val="2"/>
          <w:numId w:val="78"/>
        </w:numPr>
        <w:tabs>
          <w:tab w:val="left" w:pos="709"/>
        </w:tabs>
        <w:spacing w:afterLines="50" w:after="156"/>
        <w:rPr>
          <w:rFonts w:ascii="Calibri" w:hAnsi="Calibri" w:cstheme="minorHAnsi"/>
          <w:b/>
        </w:rPr>
        <w:pPrChange w:id="3147" w:author="raye" w:date="2018-07-17T10:17:00Z">
          <w:pPr>
            <w:pStyle w:val="2"/>
            <w:numPr>
              <w:numId w:val="3"/>
            </w:numPr>
            <w:tabs>
              <w:tab w:val="clear" w:pos="1440"/>
              <w:tab w:val="left" w:pos="709"/>
            </w:tabs>
            <w:spacing w:afterLines="50" w:after="156"/>
            <w:ind w:left="567" w:hanging="567"/>
          </w:pPr>
        </w:pPrChange>
      </w:pPr>
      <w:bookmarkStart w:id="3148" w:name="_Ref508575693"/>
      <w:bookmarkStart w:id="3149" w:name="_Toc512250224"/>
      <w:bookmarkStart w:id="3150" w:name="_Toc520839423"/>
      <w:r w:rsidRPr="00A23FA3">
        <w:rPr>
          <w:rFonts w:ascii="Calibri" w:hAnsi="Calibri" w:cstheme="minorHAnsi"/>
          <w:b/>
        </w:rPr>
        <w:t xml:space="preserve">Operations </w:t>
      </w:r>
      <w:r w:rsidR="003B3503" w:rsidRPr="00A23FA3">
        <w:rPr>
          <w:rFonts w:ascii="Calibri" w:hAnsi="Calibri" w:cstheme="minorHAnsi"/>
          <w:b/>
        </w:rPr>
        <w:t>Analyst</w:t>
      </w:r>
      <w:r w:rsidR="00365580" w:rsidRPr="00A23FA3">
        <w:rPr>
          <w:rFonts w:ascii="Calibri" w:hAnsi="Calibri" w:cstheme="minorHAnsi"/>
          <w:b/>
        </w:rPr>
        <w:t>: Case</w:t>
      </w:r>
      <w:r w:rsidR="00F3435A" w:rsidRPr="00A23FA3">
        <w:rPr>
          <w:rFonts w:ascii="Calibri" w:hAnsi="Calibri" w:cstheme="minorHAnsi"/>
          <w:b/>
        </w:rPr>
        <w:t xml:space="preserve"> List Page</w:t>
      </w:r>
      <w:bookmarkEnd w:id="3148"/>
      <w:bookmarkEnd w:id="3149"/>
      <w:bookmarkEnd w:id="3150"/>
    </w:p>
    <w:p w14:paraId="7EA40162" w14:textId="20A6A8E1" w:rsidR="009041F2" w:rsidRPr="00A23FA3" w:rsidRDefault="00751CDF">
      <w:pPr>
        <w:pStyle w:val="3"/>
        <w:keepNext w:val="0"/>
        <w:keepLines w:val="0"/>
        <w:spacing w:before="0" w:after="120" w:line="240" w:lineRule="auto"/>
        <w:rPr>
          <w:rFonts w:ascii="Calibri" w:hAnsi="Calibri" w:cstheme="minorHAnsi"/>
        </w:rPr>
        <w:pPrChange w:id="3151" w:author="raye" w:date="2018-07-17T10:17:00Z">
          <w:pPr>
            <w:pStyle w:val="3"/>
            <w:keepNext w:val="0"/>
            <w:keepLines w:val="0"/>
            <w:numPr>
              <w:ilvl w:val="2"/>
              <w:numId w:val="3"/>
            </w:numPr>
            <w:spacing w:before="0" w:after="120" w:line="240" w:lineRule="auto"/>
            <w:ind w:left="709" w:hanging="709"/>
          </w:pPr>
        </w:pPrChange>
      </w:pPr>
      <w:bookmarkStart w:id="3152" w:name="_Toc512250225"/>
      <w:bookmarkStart w:id="3153" w:name="_Toc520839424"/>
      <w:ins w:id="3154" w:author="raye" w:date="2018-07-17T10:17:00Z">
        <w:r w:rsidRPr="00A23FA3">
          <w:rPr>
            <w:rFonts w:ascii="Calibri" w:hAnsi="Calibri" w:cstheme="minorHAnsi"/>
          </w:rPr>
          <w:t xml:space="preserve">1..1. </w:t>
        </w:r>
      </w:ins>
      <w:r w:rsidR="009041F2" w:rsidRPr="00A23FA3">
        <w:rPr>
          <w:rFonts w:ascii="Calibri" w:hAnsi="Calibri" w:cstheme="minorHAnsi"/>
        </w:rPr>
        <w:t>AS-IS</w:t>
      </w:r>
      <w:bookmarkEnd w:id="3152"/>
      <w:bookmarkEnd w:id="3153"/>
    </w:p>
    <w:p w14:paraId="7C519FD8" w14:textId="6B899CA9" w:rsidR="005C1248" w:rsidRPr="00A23FA3" w:rsidRDefault="005C1248" w:rsidP="00C409AC">
      <w:pPr>
        <w:pStyle w:val="af4"/>
        <w:spacing w:after="0"/>
        <w:ind w:firstLineChars="200" w:firstLine="480"/>
        <w:jc w:val="both"/>
        <w:rPr>
          <w:rFonts w:ascii="Calibri" w:hAnsi="Calibri" w:cstheme="minorHAnsi"/>
          <w:strike/>
          <w:highlight w:val="yellow"/>
          <w:lang w:eastAsia="zh-CN"/>
        </w:rPr>
      </w:pPr>
      <w:r w:rsidRPr="00A23FA3">
        <w:rPr>
          <w:rFonts w:ascii="Calibri" w:hAnsi="Calibri" w:cstheme="minorHAnsi"/>
          <w:strike/>
          <w:highlight w:val="yellow"/>
          <w:lang w:eastAsia="zh-CN"/>
        </w:rPr>
        <w:t>Currently</w:t>
      </w:r>
      <w:r w:rsidRPr="00A23FA3">
        <w:rPr>
          <w:rFonts w:ascii="Calibri" w:hAnsi="Calibri" w:cstheme="minorHAnsi"/>
          <w:strike/>
          <w:highlight w:val="yellow"/>
          <w:lang w:eastAsia="zh-CN"/>
        </w:rPr>
        <w:t>，</w:t>
      </w:r>
      <w:r w:rsidRPr="00A23FA3">
        <w:rPr>
          <w:rFonts w:ascii="Calibri" w:hAnsi="Calibri" w:cstheme="minorHAnsi"/>
          <w:strike/>
          <w:highlight w:val="yellow"/>
          <w:lang w:eastAsia="zh-CN"/>
        </w:rPr>
        <w:t xml:space="preserve">User work area Part for </w:t>
      </w:r>
      <w:r w:rsidR="00604DE2" w:rsidRPr="00A23FA3">
        <w:rPr>
          <w:rFonts w:ascii="Calibri" w:hAnsi="Calibri" w:cstheme="minorHAnsi"/>
          <w:strike/>
          <w:highlight w:val="yellow"/>
          <w:lang w:eastAsia="zh-CN"/>
        </w:rPr>
        <w:t xml:space="preserve">Operations Analyst </w:t>
      </w:r>
      <w:r w:rsidRPr="00A23FA3">
        <w:rPr>
          <w:rFonts w:ascii="Calibri" w:hAnsi="Calibri" w:cstheme="minorHAnsi"/>
          <w:strike/>
          <w:highlight w:val="yellow"/>
          <w:lang w:eastAsia="zh-CN"/>
        </w:rPr>
        <w:t>only is shown as below</w:t>
      </w:r>
      <w:r w:rsidRPr="00A23FA3">
        <w:rPr>
          <w:rFonts w:ascii="Calibri" w:hAnsi="Calibri" w:cstheme="minorHAnsi"/>
          <w:strike/>
          <w:highlight w:val="yellow"/>
          <w:lang w:eastAsia="zh-CN"/>
        </w:rPr>
        <w:t>：</w:t>
      </w:r>
    </w:p>
    <w:p w14:paraId="626E2724" w14:textId="3B449440" w:rsidR="005C1248" w:rsidRPr="00A23FA3" w:rsidRDefault="003F41B3" w:rsidP="00A769EC">
      <w:pPr>
        <w:pStyle w:val="BodyText1"/>
        <w:spacing w:after="0"/>
        <w:jc w:val="center"/>
        <w:rPr>
          <w:rFonts w:ascii="Calibri" w:hAnsi="Calibri" w:cstheme="minorHAnsi"/>
          <w:highlight w:val="yellow"/>
          <w:lang w:eastAsia="zh-CN"/>
        </w:rPr>
      </w:pPr>
      <w:r w:rsidRPr="00A23FA3">
        <w:rPr>
          <w:rFonts w:ascii="Calibri" w:hAnsi="Calibri" w:cstheme="minorHAnsi"/>
          <w:noProof/>
          <w:lang w:eastAsia="zh-CN"/>
        </w:rPr>
        <w:lastRenderedPageBreak/>
        <mc:AlternateContent>
          <mc:Choice Requires="wps">
            <w:drawing>
              <wp:anchor distT="0" distB="0" distL="114300" distR="114300" simplePos="0" relativeHeight="251684864" behindDoc="0" locked="0" layoutInCell="1" allowOverlap="1" wp14:anchorId="50F840DA" wp14:editId="7F57FC67">
                <wp:simplePos x="0" y="0"/>
                <wp:positionH relativeFrom="column">
                  <wp:posOffset>304800</wp:posOffset>
                </wp:positionH>
                <wp:positionV relativeFrom="paragraph">
                  <wp:posOffset>-76836</wp:posOffset>
                </wp:positionV>
                <wp:extent cx="4438650" cy="1895475"/>
                <wp:effectExtent l="0" t="0" r="19050" b="28575"/>
                <wp:wrapNone/>
                <wp:docPr id="199" name="直接连接符 199"/>
                <wp:cNvGraphicFramePr/>
                <a:graphic xmlns:a="http://schemas.openxmlformats.org/drawingml/2006/main">
                  <a:graphicData uri="http://schemas.microsoft.com/office/word/2010/wordprocessingShape">
                    <wps:wsp>
                      <wps:cNvCnPr/>
                      <wps:spPr>
                        <a:xfrm>
                          <a:off x="0" y="0"/>
                          <a:ext cx="4438650" cy="189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FF5E44" id="直接连接符 199"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24pt,-6.05pt" to="373.5pt,1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" strokecolor="#5b9bd5 [3204]" strokeweight=".5pt">
                <v:stroke joinstyle="miter"/>
              </v:line>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62336" behindDoc="0" locked="0" layoutInCell="1" allowOverlap="1" wp14:anchorId="3D5D287D" wp14:editId="70399360">
                <wp:simplePos x="0" y="0"/>
                <wp:positionH relativeFrom="column">
                  <wp:posOffset>325081</wp:posOffset>
                </wp:positionH>
                <wp:positionV relativeFrom="paragraph">
                  <wp:posOffset>529732</wp:posOffset>
                </wp:positionV>
                <wp:extent cx="4780228" cy="153022"/>
                <wp:effectExtent l="0" t="0" r="20955" b="19050"/>
                <wp:wrapNone/>
                <wp:docPr id="75" name="Rectangle 75"/>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06C0E" id="Rectangle 75" o:spid="_x0000_s1026" style="position:absolute;left:0;text-align:left;margin-left:25.6pt;margin-top:41.7pt;width:376.4pt;height:1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" filled="f" strokecolor="#ed7d31 [3205]">
                <v:stroke joinstyle="round"/>
              </v:rect>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61312" behindDoc="0" locked="0" layoutInCell="1" allowOverlap="1" wp14:anchorId="70CD43C4" wp14:editId="6BD7B16C">
                <wp:simplePos x="0" y="0"/>
                <wp:positionH relativeFrom="column">
                  <wp:posOffset>5040708</wp:posOffset>
                </wp:positionH>
                <wp:positionV relativeFrom="paragraph">
                  <wp:posOffset>816895</wp:posOffset>
                </wp:positionV>
                <wp:extent cx="144780" cy="158115"/>
                <wp:effectExtent l="0" t="0" r="26670" b="13335"/>
                <wp:wrapNone/>
                <wp:docPr id="74" name="Oval 74"/>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61C2EB" w14:textId="77777777" w:rsidR="00427807" w:rsidRPr="004435FC" w:rsidRDefault="00427807" w:rsidP="005C1248">
                            <w:pPr>
                              <w:adjustRightInd w:val="0"/>
                              <w:snapToGrid w:val="0"/>
                              <w:jc w:val="center"/>
                              <w:rPr>
                                <w:color w:val="FFFF00"/>
                                <w:sz w:val="13"/>
                              </w:rPr>
                            </w:pPr>
                            <w:r>
                              <w:rPr>
                                <w:color w:val="FFFF00"/>
                                <w:sz w:val="13"/>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0CD43C4" id="Oval 74" o:spid="_x0000_s1034" style="position:absolute;left:0;text-align:left;margin-left:396.9pt;margin-top:64.3pt;width:11.4pt;height:12.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" fillcolor="#5b9bd5 [3204]" strokecolor="#1f4d78 [1604]" strokeweight="1pt">
                <v:stroke joinstyle="miter"/>
                <v:textbox inset="0,0,0,0">
                  <w:txbxContent>
                    <w:p w14:paraId="2B61C2EB" w14:textId="77777777" w:rsidR="00427807" w:rsidRPr="004435FC" w:rsidRDefault="00427807" w:rsidP="005C1248">
                      <w:pPr>
                        <w:adjustRightInd w:val="0"/>
                        <w:snapToGrid w:val="0"/>
                        <w:jc w:val="center"/>
                        <w:rPr>
                          <w:color w:val="FFFF00"/>
                          <w:sz w:val="13"/>
                        </w:rPr>
                      </w:pPr>
                      <w:r>
                        <w:rPr>
                          <w:color w:val="FFFF00"/>
                          <w:sz w:val="13"/>
                        </w:rPr>
                        <w:t>5</w:t>
                      </w: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57216" behindDoc="0" locked="0" layoutInCell="1" allowOverlap="1" wp14:anchorId="5B2791F1" wp14:editId="4CBE7DA3">
                <wp:simplePos x="0" y="0"/>
                <wp:positionH relativeFrom="column">
                  <wp:posOffset>325677</wp:posOffset>
                </wp:positionH>
                <wp:positionV relativeFrom="paragraph">
                  <wp:posOffset>780817</wp:posOffset>
                </wp:positionV>
                <wp:extent cx="4780228" cy="153022"/>
                <wp:effectExtent l="0" t="0" r="20955" b="19050"/>
                <wp:wrapNone/>
                <wp:docPr id="73" name="Rectangle 73"/>
                <wp:cNvGraphicFramePr/>
                <a:graphic xmlns:a="http://schemas.openxmlformats.org/drawingml/2006/main">
                  <a:graphicData uri="http://schemas.microsoft.com/office/word/2010/wordprocessingShape">
                    <wps:wsp>
                      <wps:cNvSpPr/>
                      <wps:spPr>
                        <a:xfrm>
                          <a:off x="0" y="0"/>
                          <a:ext cx="4780228" cy="1530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429AF" id="Rectangle 73" o:spid="_x0000_s1026" style="position:absolute;left:0;text-align:left;margin-left:25.65pt;margin-top:61.5pt;width:376.4pt;height:12.0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" filled="f" strokecolor="#ed7d31 [3205]">
                <v:stroke joinstyle="round"/>
              </v:rect>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53120" behindDoc="0" locked="0" layoutInCell="1" allowOverlap="1" wp14:anchorId="3A73620F" wp14:editId="42E6A45D">
                <wp:simplePos x="0" y="0"/>
                <wp:positionH relativeFrom="column">
                  <wp:posOffset>4959907</wp:posOffset>
                </wp:positionH>
                <wp:positionV relativeFrom="paragraph">
                  <wp:posOffset>529590</wp:posOffset>
                </wp:positionV>
                <wp:extent cx="144780" cy="158115"/>
                <wp:effectExtent l="0" t="0" r="26670" b="13335"/>
                <wp:wrapNone/>
                <wp:docPr id="71" name="Oval 71"/>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7F8CEF" w14:textId="77777777" w:rsidR="00427807" w:rsidRPr="004435FC" w:rsidRDefault="00427807" w:rsidP="005C1248">
                            <w:pPr>
                              <w:adjustRightInd w:val="0"/>
                              <w:snapToGrid w:val="0"/>
                              <w:jc w:val="center"/>
                              <w:rPr>
                                <w:color w:val="FFFF00"/>
                                <w:sz w:val="13"/>
                              </w:rPr>
                            </w:pPr>
                            <w:r>
                              <w:rPr>
                                <w:color w:val="FFFF00"/>
                                <w:sz w:val="13"/>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A73620F" id="Oval 71" o:spid="_x0000_s1035" style="position:absolute;left:0;text-align:left;margin-left:390.55pt;margin-top:41.7pt;width:11.4pt;height:12.4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" fillcolor="#5b9bd5 [3204]" strokecolor="#1f4d78 [1604]" strokeweight="1pt">
                <v:stroke joinstyle="miter"/>
                <v:textbox inset="0,0,0,0">
                  <w:txbxContent>
                    <w:p w14:paraId="607F8CEF" w14:textId="77777777" w:rsidR="00427807" w:rsidRPr="004435FC" w:rsidRDefault="00427807" w:rsidP="005C1248">
                      <w:pPr>
                        <w:adjustRightInd w:val="0"/>
                        <w:snapToGrid w:val="0"/>
                        <w:jc w:val="center"/>
                        <w:rPr>
                          <w:color w:val="FFFF00"/>
                          <w:sz w:val="13"/>
                        </w:rPr>
                      </w:pPr>
                      <w:r>
                        <w:rPr>
                          <w:color w:val="FFFF00"/>
                          <w:sz w:val="13"/>
                        </w:rPr>
                        <w:t>4</w:t>
                      </w: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52096" behindDoc="0" locked="0" layoutInCell="1" allowOverlap="1" wp14:anchorId="5C19F3A3" wp14:editId="253C6EEF">
                <wp:simplePos x="0" y="0"/>
                <wp:positionH relativeFrom="column">
                  <wp:posOffset>5049507</wp:posOffset>
                </wp:positionH>
                <wp:positionV relativeFrom="paragraph">
                  <wp:posOffset>385380</wp:posOffset>
                </wp:positionV>
                <wp:extent cx="144780" cy="158115"/>
                <wp:effectExtent l="0" t="0" r="26670" b="13335"/>
                <wp:wrapNone/>
                <wp:docPr id="76" name="Oval 76"/>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4E8551" w14:textId="77777777" w:rsidR="00427807" w:rsidRPr="004435FC" w:rsidRDefault="00427807" w:rsidP="005C1248">
                            <w:pPr>
                              <w:adjustRightInd w:val="0"/>
                              <w:snapToGrid w:val="0"/>
                              <w:jc w:val="center"/>
                              <w:rPr>
                                <w:color w:val="FFFF00"/>
                                <w:sz w:val="13"/>
                              </w:rPr>
                            </w:pPr>
                            <w:r>
                              <w:rPr>
                                <w:color w:val="FFFF00"/>
                                <w:sz w:val="13"/>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5C19F3A3" id="Oval 76" o:spid="_x0000_s1036" style="position:absolute;left:0;text-align:left;margin-left:397.6pt;margin-top:30.35pt;width:11.4pt;height:12.4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" fillcolor="#5b9bd5 [3204]" strokecolor="#1f4d78 [1604]" strokeweight="1pt">
                <v:stroke joinstyle="miter"/>
                <v:textbox inset="0,0,0,0">
                  <w:txbxContent>
                    <w:p w14:paraId="184E8551" w14:textId="77777777" w:rsidR="00427807" w:rsidRPr="004435FC" w:rsidRDefault="00427807" w:rsidP="005C1248">
                      <w:pPr>
                        <w:adjustRightInd w:val="0"/>
                        <w:snapToGrid w:val="0"/>
                        <w:jc w:val="center"/>
                        <w:rPr>
                          <w:color w:val="FFFF00"/>
                          <w:sz w:val="13"/>
                        </w:rPr>
                      </w:pPr>
                      <w:r>
                        <w:rPr>
                          <w:color w:val="FFFF00"/>
                          <w:sz w:val="13"/>
                        </w:rPr>
                        <w:t>3</w:t>
                      </w: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50048" behindDoc="0" locked="0" layoutInCell="1" allowOverlap="1" wp14:anchorId="45B10358" wp14:editId="16C61ABF">
                <wp:simplePos x="0" y="0"/>
                <wp:positionH relativeFrom="column">
                  <wp:posOffset>4530829</wp:posOffset>
                </wp:positionH>
                <wp:positionV relativeFrom="paragraph">
                  <wp:posOffset>233849</wp:posOffset>
                </wp:positionV>
                <wp:extent cx="144780" cy="158115"/>
                <wp:effectExtent l="0" t="0" r="26670" b="13335"/>
                <wp:wrapNone/>
                <wp:docPr id="77" name="Oval 77"/>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D3BC3" w14:textId="77777777" w:rsidR="00427807" w:rsidRPr="004435FC" w:rsidRDefault="00427807" w:rsidP="005C1248">
                            <w:pPr>
                              <w:adjustRightInd w:val="0"/>
                              <w:snapToGrid w:val="0"/>
                              <w:jc w:val="center"/>
                              <w:rPr>
                                <w:color w:val="FFFF00"/>
                                <w:sz w:val="13"/>
                              </w:rPr>
                            </w:pPr>
                            <w:r>
                              <w:rPr>
                                <w:color w:val="FFFF00"/>
                                <w:sz w:val="13"/>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5B10358" id="Oval 77" o:spid="_x0000_s1037" style="position:absolute;left:0;text-align:left;margin-left:356.75pt;margin-top:18.4pt;width:11.4pt;height:12.4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" fillcolor="#5b9bd5 [3204]" strokecolor="#1f4d78 [1604]" strokeweight="1pt">
                <v:stroke joinstyle="miter"/>
                <v:textbox inset="0,0,0,0">
                  <w:txbxContent>
                    <w:p w14:paraId="175D3BC3" w14:textId="77777777" w:rsidR="00427807" w:rsidRPr="004435FC" w:rsidRDefault="00427807" w:rsidP="005C1248">
                      <w:pPr>
                        <w:adjustRightInd w:val="0"/>
                        <w:snapToGrid w:val="0"/>
                        <w:jc w:val="center"/>
                        <w:rPr>
                          <w:color w:val="FFFF00"/>
                          <w:sz w:val="13"/>
                        </w:rPr>
                      </w:pPr>
                      <w:r>
                        <w:rPr>
                          <w:color w:val="FFFF00"/>
                          <w:sz w:val="13"/>
                        </w:rPr>
                        <w:t>2</w:t>
                      </w: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51072" behindDoc="0" locked="0" layoutInCell="1" allowOverlap="1" wp14:anchorId="75F2ADD1" wp14:editId="48FCCFF4">
                <wp:simplePos x="0" y="0"/>
                <wp:positionH relativeFrom="column">
                  <wp:posOffset>4401289</wp:posOffset>
                </wp:positionH>
                <wp:positionV relativeFrom="paragraph">
                  <wp:posOffset>400129</wp:posOffset>
                </wp:positionV>
                <wp:extent cx="745982" cy="120792"/>
                <wp:effectExtent l="0" t="0" r="16510" b="12700"/>
                <wp:wrapNone/>
                <wp:docPr id="78" name="Oval 78"/>
                <wp:cNvGraphicFramePr/>
                <a:graphic xmlns:a="http://schemas.openxmlformats.org/drawingml/2006/main">
                  <a:graphicData uri="http://schemas.microsoft.com/office/word/2010/wordprocessingShape">
                    <wps:wsp>
                      <wps:cNvSpPr/>
                      <wps:spPr>
                        <a:xfrm>
                          <a:off x="0" y="0"/>
                          <a:ext cx="745982" cy="12079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CA5851" w14:textId="77777777" w:rsidR="00427807" w:rsidRDefault="00427807"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2ADD1" id="Oval 78" o:spid="_x0000_s1038" style="position:absolute;left:0;text-align:left;margin-left:346.55pt;margin-top:31.5pt;width:58.75pt;height: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" filled="f" strokecolor="#ed7d31 [3205]">
                <v:textbox>
                  <w:txbxContent>
                    <w:p w14:paraId="6ECA5851" w14:textId="77777777" w:rsidR="00427807" w:rsidRDefault="00427807" w:rsidP="005C1248">
                      <w:pPr>
                        <w:jc w:val="center"/>
                      </w:pP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49024" behindDoc="0" locked="0" layoutInCell="1" allowOverlap="1" wp14:anchorId="638C85E9" wp14:editId="25C290D2">
                <wp:simplePos x="0" y="0"/>
                <wp:positionH relativeFrom="column">
                  <wp:posOffset>4620662</wp:posOffset>
                </wp:positionH>
                <wp:positionV relativeFrom="paragraph">
                  <wp:posOffset>265598</wp:posOffset>
                </wp:positionV>
                <wp:extent cx="526247" cy="126896"/>
                <wp:effectExtent l="0" t="0" r="26670" b="26035"/>
                <wp:wrapNone/>
                <wp:docPr id="79" name="Oval 79"/>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3AB0945" w14:textId="77777777" w:rsidR="00427807" w:rsidRDefault="00427807"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C85E9" id="Oval 79" o:spid="_x0000_s1039" style="position:absolute;left:0;text-align:left;margin-left:363.85pt;margin-top:20.9pt;width:41.45pt;height:10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" filled="f" strokecolor="#ed7d31 [3205]">
                <v:textbox>
                  <w:txbxContent>
                    <w:p w14:paraId="63AB0945" w14:textId="77777777" w:rsidR="00427807" w:rsidRDefault="00427807" w:rsidP="005C1248">
                      <w:pPr>
                        <w:jc w:val="center"/>
                      </w:pP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48000" behindDoc="0" locked="0" layoutInCell="1" allowOverlap="1" wp14:anchorId="3755EDDB" wp14:editId="343A7F36">
                <wp:simplePos x="0" y="0"/>
                <wp:positionH relativeFrom="column">
                  <wp:posOffset>712470</wp:posOffset>
                </wp:positionH>
                <wp:positionV relativeFrom="paragraph">
                  <wp:posOffset>317577</wp:posOffset>
                </wp:positionV>
                <wp:extent cx="144780" cy="158115"/>
                <wp:effectExtent l="0" t="0" r="26670" b="13335"/>
                <wp:wrapNone/>
                <wp:docPr id="80" name="Oval 80"/>
                <wp:cNvGraphicFramePr/>
                <a:graphic xmlns:a="http://schemas.openxmlformats.org/drawingml/2006/main">
                  <a:graphicData uri="http://schemas.microsoft.com/office/word/2010/wordprocessingShape">
                    <wps:wsp>
                      <wps:cNvSpPr/>
                      <wps:spPr>
                        <a:xfrm>
                          <a:off x="0" y="0"/>
                          <a:ext cx="144780" cy="1581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8F80FF" w14:textId="77777777" w:rsidR="00427807" w:rsidRPr="004435FC" w:rsidRDefault="00427807" w:rsidP="005C1248">
                            <w:pPr>
                              <w:adjustRightInd w:val="0"/>
                              <w:snapToGrid w:val="0"/>
                              <w:jc w:val="center"/>
                              <w:rPr>
                                <w:color w:val="FFFF00"/>
                                <w:sz w:val="13"/>
                              </w:rPr>
                            </w:pPr>
                            <w:r w:rsidRPr="004435FC">
                              <w:rPr>
                                <w:rFonts w:hint="eastAsia"/>
                                <w:color w:val="FFFF00"/>
                                <w:sz w:val="13"/>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755EDDB" id="Oval 80" o:spid="_x0000_s1040" style="position:absolute;left:0;text-align:left;margin-left:56.1pt;margin-top:25pt;width:11.4pt;height:12.4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" fillcolor="#5b9bd5 [3204]" strokecolor="#1f4d78 [1604]" strokeweight="1pt">
                <v:stroke joinstyle="miter"/>
                <v:textbox inset="0,0,0,0">
                  <w:txbxContent>
                    <w:p w14:paraId="338F80FF" w14:textId="77777777" w:rsidR="00427807" w:rsidRPr="004435FC" w:rsidRDefault="00427807" w:rsidP="005C1248">
                      <w:pPr>
                        <w:adjustRightInd w:val="0"/>
                        <w:snapToGrid w:val="0"/>
                        <w:jc w:val="center"/>
                        <w:rPr>
                          <w:color w:val="FFFF00"/>
                          <w:sz w:val="13"/>
                        </w:rPr>
                      </w:pPr>
                      <w:r w:rsidRPr="004435FC">
                        <w:rPr>
                          <w:rFonts w:hint="eastAsia"/>
                          <w:color w:val="FFFF00"/>
                          <w:sz w:val="13"/>
                        </w:rPr>
                        <w:t>1</w:t>
                      </w:r>
                    </w:p>
                  </w:txbxContent>
                </v:textbox>
              </v:oval>
            </w:pict>
          </mc:Fallback>
        </mc:AlternateContent>
      </w:r>
      <w:r w:rsidR="005C1248" w:rsidRPr="00A23FA3">
        <w:rPr>
          <w:rFonts w:ascii="Calibri" w:hAnsi="Calibri" w:cstheme="minorHAnsi"/>
          <w:noProof/>
          <w:highlight w:val="yellow"/>
          <w:lang w:eastAsia="zh-CN"/>
        </w:rPr>
        <mc:AlternateContent>
          <mc:Choice Requires="wps">
            <w:drawing>
              <wp:anchor distT="0" distB="0" distL="114300" distR="114300" simplePos="0" relativeHeight="251646976" behindDoc="0" locked="0" layoutInCell="1" allowOverlap="1" wp14:anchorId="74AB2F93" wp14:editId="432F19ED">
                <wp:simplePos x="0" y="0"/>
                <wp:positionH relativeFrom="column">
                  <wp:posOffset>251032</wp:posOffset>
                </wp:positionH>
                <wp:positionV relativeFrom="paragraph">
                  <wp:posOffset>400128</wp:posOffset>
                </wp:positionV>
                <wp:extent cx="526247" cy="126896"/>
                <wp:effectExtent l="0" t="0" r="26670" b="26035"/>
                <wp:wrapNone/>
                <wp:docPr id="81" name="Oval 81"/>
                <wp:cNvGraphicFramePr/>
                <a:graphic xmlns:a="http://schemas.openxmlformats.org/drawingml/2006/main">
                  <a:graphicData uri="http://schemas.microsoft.com/office/word/2010/wordprocessingShape">
                    <wps:wsp>
                      <wps:cNvSpPr/>
                      <wps:spPr>
                        <a:xfrm>
                          <a:off x="0" y="0"/>
                          <a:ext cx="526247" cy="12689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5483D1" w14:textId="77777777" w:rsidR="00427807" w:rsidRDefault="00427807" w:rsidP="005C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B2F93" id="Oval 81" o:spid="_x0000_s1041" style="position:absolute;left:0;text-align:left;margin-left:19.75pt;margin-top:31.5pt;width:41.45pt;height:10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" filled="f" strokecolor="#ed7d31 [3205]">
                <v:textbox>
                  <w:txbxContent>
                    <w:p w14:paraId="235483D1" w14:textId="77777777" w:rsidR="00427807" w:rsidRDefault="00427807" w:rsidP="005C1248">
                      <w:pPr>
                        <w:jc w:val="center"/>
                      </w:pPr>
                    </w:p>
                  </w:txbxContent>
                </v:textbox>
              </v:oval>
            </w:pict>
          </mc:Fallback>
        </mc:AlternateContent>
      </w:r>
      <w:r w:rsidR="005C1248" w:rsidRPr="00A23FA3">
        <w:rPr>
          <w:rFonts w:ascii="Calibri" w:hAnsi="Calibri" w:cstheme="minorHAnsi"/>
          <w:noProof/>
          <w:highlight w:val="yellow"/>
          <w:lang w:eastAsia="zh-CN"/>
        </w:rPr>
        <w:drawing>
          <wp:inline distT="0" distB="0" distL="0" distR="0" wp14:anchorId="32D52E2A" wp14:editId="010274BD">
            <wp:extent cx="4681443" cy="2063670"/>
            <wp:effectExtent l="133350" t="114300" r="119380" b="1657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8647" cy="20668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06BB7" w14:textId="78992354" w:rsidR="005C1248" w:rsidRPr="00A23FA3" w:rsidRDefault="005C1248" w:rsidP="00B01F41">
      <w:pPr>
        <w:pStyle w:val="af4"/>
        <w:numPr>
          <w:ilvl w:val="1"/>
          <w:numId w:val="9"/>
        </w:numPr>
        <w:jc w:val="both"/>
        <w:rPr>
          <w:rFonts w:ascii="Calibri" w:hAnsi="Calibri" w:cstheme="minorHAnsi"/>
          <w:lang w:eastAsia="zh-CN"/>
        </w:rPr>
      </w:pPr>
      <w:r w:rsidRPr="00A23FA3">
        <w:rPr>
          <w:rFonts w:ascii="Calibri" w:hAnsi="Calibri" w:cstheme="minorHAnsi"/>
          <w:lang w:eastAsia="zh-CN"/>
        </w:rPr>
        <w:t>Show Entities</w:t>
      </w:r>
      <w:r w:rsidR="0078592D" w:rsidRPr="00A23FA3">
        <w:rPr>
          <w:rFonts w:ascii="Calibri" w:hAnsi="Calibri" w:cstheme="minorHAnsi"/>
          <w:lang w:eastAsia="zh-CN"/>
        </w:rPr>
        <w:t xml:space="preserve">: </w:t>
      </w:r>
      <w:r w:rsidRPr="00A23FA3">
        <w:rPr>
          <w:rFonts w:ascii="Calibri" w:hAnsi="Calibri" w:cstheme="minorHAnsi"/>
          <w:lang w:eastAsia="zh-CN"/>
        </w:rPr>
        <w:t xml:space="preserve">select how many entities you want to preview by each page. 4 options </w:t>
      </w:r>
      <w:r w:rsidRPr="00A23FA3">
        <w:rPr>
          <w:rFonts w:ascii="Calibri" w:hAnsi="Calibri" w:cstheme="minorHAnsi"/>
          <w:lang w:eastAsia="zh-CN"/>
        </w:rPr>
        <w:t>（</w:t>
      </w:r>
      <w:r w:rsidRPr="00A23FA3">
        <w:rPr>
          <w:rFonts w:ascii="Calibri" w:hAnsi="Calibri" w:cstheme="minorHAnsi"/>
          <w:lang w:eastAsia="zh-CN"/>
        </w:rPr>
        <w:t>10,25,50,100</w:t>
      </w:r>
      <w:r w:rsidRPr="00A23FA3">
        <w:rPr>
          <w:rFonts w:ascii="Calibri" w:hAnsi="Calibri" w:cstheme="minorHAnsi"/>
          <w:lang w:eastAsia="zh-CN"/>
        </w:rPr>
        <w:t>）</w:t>
      </w:r>
      <w:r w:rsidRPr="00A23FA3">
        <w:rPr>
          <w:rFonts w:ascii="Calibri" w:hAnsi="Calibri" w:cstheme="minorHAnsi"/>
          <w:lang w:eastAsia="zh-CN"/>
        </w:rPr>
        <w:t>for selection.</w:t>
      </w:r>
    </w:p>
    <w:p w14:paraId="5A912AF0" w14:textId="0F9170AF" w:rsidR="005C1248" w:rsidRPr="00A23FA3" w:rsidRDefault="005C1248" w:rsidP="00B01F41">
      <w:pPr>
        <w:pStyle w:val="af4"/>
        <w:numPr>
          <w:ilvl w:val="1"/>
          <w:numId w:val="9"/>
        </w:numPr>
        <w:jc w:val="both"/>
        <w:rPr>
          <w:rFonts w:ascii="Calibri" w:hAnsi="Calibri" w:cstheme="minorHAnsi"/>
          <w:highlight w:val="yellow"/>
          <w:lang w:eastAsia="zh-CN"/>
        </w:rPr>
      </w:pPr>
      <w:r w:rsidRPr="00A23FA3">
        <w:rPr>
          <w:rFonts w:ascii="Calibri" w:hAnsi="Calibri" w:cstheme="minorHAnsi"/>
          <w:lang w:eastAsia="zh-CN"/>
        </w:rPr>
        <w:t>Create a new case (</w:t>
      </w:r>
      <w:r w:rsidR="00604DE2" w:rsidRPr="00A23FA3">
        <w:rPr>
          <w:rFonts w:ascii="Calibri" w:hAnsi="Calibri" w:cstheme="minorHAnsi"/>
          <w:lang w:eastAsia="zh-CN"/>
        </w:rPr>
        <w:t xml:space="preserve">Operations Analyst </w:t>
      </w:r>
      <w:r w:rsidRPr="00A23FA3">
        <w:rPr>
          <w:rFonts w:ascii="Calibri" w:hAnsi="Calibri" w:cstheme="minorHAnsi"/>
          <w:lang w:eastAsia="zh-CN"/>
        </w:rPr>
        <w:t>Only): case generation button.</w:t>
      </w:r>
    </w:p>
    <w:p w14:paraId="0E2922C4" w14:textId="77777777" w:rsidR="005C1248" w:rsidRPr="00A23FA3" w:rsidRDefault="005C1248" w:rsidP="00B01F41">
      <w:pPr>
        <w:pStyle w:val="af4"/>
        <w:numPr>
          <w:ilvl w:val="1"/>
          <w:numId w:val="9"/>
        </w:numPr>
        <w:jc w:val="both"/>
        <w:rPr>
          <w:rFonts w:ascii="Calibri" w:hAnsi="Calibri" w:cstheme="minorHAnsi"/>
          <w:strike/>
          <w:highlight w:val="yellow"/>
          <w:lang w:eastAsia="zh-CN"/>
        </w:rPr>
      </w:pPr>
      <w:r w:rsidRPr="00A23FA3">
        <w:rPr>
          <w:rFonts w:ascii="Calibri" w:hAnsi="Calibri" w:cstheme="minorHAnsi"/>
          <w:strike/>
          <w:highlight w:val="yellow"/>
          <w:lang w:eastAsia="zh-CN"/>
        </w:rPr>
        <w:t>Title items for transaction: Cases can be ranked by the item in each column. The case management page will summarize the following items for each case. Components in tables is shown as below</w:t>
      </w:r>
    </w:p>
    <w:tbl>
      <w:tblPr>
        <w:tblStyle w:val="a9"/>
        <w:tblW w:w="7938" w:type="dxa"/>
        <w:tblInd w:w="421" w:type="dxa"/>
        <w:tblLook w:val="04A0" w:firstRow="1" w:lastRow="0" w:firstColumn="1" w:lastColumn="0" w:noHBand="0" w:noVBand="1"/>
      </w:tblPr>
      <w:tblGrid>
        <w:gridCol w:w="2268"/>
        <w:gridCol w:w="5670"/>
      </w:tblGrid>
      <w:tr w:rsidR="00A23FA3" w:rsidRPr="00A23FA3" w14:paraId="6B36DD51" w14:textId="77777777" w:rsidTr="00136480">
        <w:tc>
          <w:tcPr>
            <w:tcW w:w="2268" w:type="dxa"/>
            <w:shd w:val="clear" w:color="auto" w:fill="BFBFBF" w:themeFill="background1" w:themeFillShade="BF"/>
          </w:tcPr>
          <w:p w14:paraId="5B276A0E" w14:textId="77777777" w:rsidR="005C1248" w:rsidRPr="00A23FA3" w:rsidRDefault="005C1248" w:rsidP="00774ECE">
            <w:pPr>
              <w:jc w:val="left"/>
              <w:rPr>
                <w:rFonts w:ascii="Calibri" w:hAnsi="Calibri" w:cstheme="minorHAnsi"/>
                <w:sz w:val="24"/>
                <w:szCs w:val="24"/>
              </w:rPr>
            </w:pPr>
            <w:r w:rsidRPr="00A23FA3">
              <w:rPr>
                <w:rFonts w:ascii="Calibri" w:hAnsi="Calibri" w:cstheme="minorHAnsi"/>
                <w:sz w:val="24"/>
                <w:szCs w:val="24"/>
              </w:rPr>
              <w:t>ITEM</w:t>
            </w:r>
          </w:p>
        </w:tc>
        <w:tc>
          <w:tcPr>
            <w:tcW w:w="5670" w:type="dxa"/>
            <w:shd w:val="clear" w:color="auto" w:fill="BFBFBF" w:themeFill="background1" w:themeFillShade="BF"/>
          </w:tcPr>
          <w:p w14:paraId="121C856A" w14:textId="77777777" w:rsidR="005C1248" w:rsidRPr="00A23FA3" w:rsidRDefault="005C1248" w:rsidP="00774ECE">
            <w:pPr>
              <w:rPr>
                <w:rFonts w:ascii="Calibri" w:hAnsi="Calibri" w:cstheme="minorHAnsi"/>
                <w:sz w:val="24"/>
                <w:szCs w:val="24"/>
              </w:rPr>
            </w:pPr>
            <w:r w:rsidRPr="00A23FA3">
              <w:rPr>
                <w:rFonts w:ascii="Calibri" w:hAnsi="Calibri" w:cstheme="minorHAnsi"/>
                <w:sz w:val="24"/>
                <w:szCs w:val="24"/>
              </w:rPr>
              <w:t>DESCRIPTION</w:t>
            </w:r>
          </w:p>
        </w:tc>
      </w:tr>
      <w:tr w:rsidR="00A23FA3" w:rsidRPr="00A23FA3" w14:paraId="5AF7143C" w14:textId="77777777" w:rsidTr="00136480">
        <w:tc>
          <w:tcPr>
            <w:tcW w:w="2268" w:type="dxa"/>
          </w:tcPr>
          <w:p w14:paraId="32D553E7"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Case ID</w:t>
            </w:r>
          </w:p>
        </w:tc>
        <w:tc>
          <w:tcPr>
            <w:tcW w:w="5670" w:type="dxa"/>
          </w:tcPr>
          <w:p w14:paraId="3D0098EA" w14:textId="77777777" w:rsidR="005C1248" w:rsidRPr="00A23FA3" w:rsidRDefault="005C1248" w:rsidP="00A769EC">
            <w:pPr>
              <w:rPr>
                <w:rFonts w:ascii="Calibri" w:hAnsi="Calibri" w:cstheme="minorHAnsi"/>
                <w:sz w:val="24"/>
                <w:szCs w:val="24"/>
              </w:rPr>
            </w:pPr>
          </w:p>
        </w:tc>
      </w:tr>
      <w:tr w:rsidR="00A23FA3" w:rsidRPr="00A23FA3" w14:paraId="11F45A4D" w14:textId="77777777" w:rsidTr="00136480">
        <w:tc>
          <w:tcPr>
            <w:tcW w:w="2268" w:type="dxa"/>
          </w:tcPr>
          <w:p w14:paraId="53D029B9"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Client ID</w:t>
            </w:r>
          </w:p>
        </w:tc>
        <w:tc>
          <w:tcPr>
            <w:tcW w:w="5670" w:type="dxa"/>
          </w:tcPr>
          <w:p w14:paraId="73DD7592" w14:textId="77777777" w:rsidR="005C1248" w:rsidRPr="00A23FA3" w:rsidRDefault="005C1248" w:rsidP="00A769EC">
            <w:pPr>
              <w:rPr>
                <w:rFonts w:ascii="Calibri" w:hAnsi="Calibri" w:cstheme="minorHAnsi"/>
                <w:sz w:val="24"/>
                <w:szCs w:val="24"/>
              </w:rPr>
            </w:pPr>
          </w:p>
        </w:tc>
      </w:tr>
      <w:tr w:rsidR="00A23FA3" w:rsidRPr="00A23FA3" w14:paraId="0E7ACB36" w14:textId="77777777" w:rsidTr="00136480">
        <w:tc>
          <w:tcPr>
            <w:tcW w:w="2268" w:type="dxa"/>
          </w:tcPr>
          <w:p w14:paraId="663903FA"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Reference No</w:t>
            </w:r>
          </w:p>
        </w:tc>
        <w:tc>
          <w:tcPr>
            <w:tcW w:w="5670" w:type="dxa"/>
          </w:tcPr>
          <w:p w14:paraId="345A7D04" w14:textId="77777777" w:rsidR="005C1248" w:rsidRPr="00A23FA3" w:rsidRDefault="005C1248" w:rsidP="00A769EC">
            <w:pPr>
              <w:rPr>
                <w:rFonts w:ascii="Calibri" w:hAnsi="Calibri" w:cstheme="minorHAnsi"/>
                <w:sz w:val="24"/>
                <w:szCs w:val="24"/>
              </w:rPr>
            </w:pPr>
          </w:p>
        </w:tc>
      </w:tr>
      <w:tr w:rsidR="00A23FA3" w:rsidRPr="00A23FA3" w14:paraId="4087B2D6" w14:textId="77777777" w:rsidTr="00136480">
        <w:tc>
          <w:tcPr>
            <w:tcW w:w="2268" w:type="dxa"/>
          </w:tcPr>
          <w:p w14:paraId="17D29868"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BOC Reference No</w:t>
            </w:r>
          </w:p>
        </w:tc>
        <w:tc>
          <w:tcPr>
            <w:tcW w:w="5670" w:type="dxa"/>
          </w:tcPr>
          <w:p w14:paraId="052D93B1" w14:textId="77777777" w:rsidR="005C1248" w:rsidRPr="00A23FA3" w:rsidRDefault="005C1248" w:rsidP="00A769EC">
            <w:pPr>
              <w:rPr>
                <w:rFonts w:ascii="Calibri" w:hAnsi="Calibri" w:cstheme="minorHAnsi"/>
                <w:sz w:val="24"/>
                <w:szCs w:val="24"/>
              </w:rPr>
            </w:pPr>
          </w:p>
        </w:tc>
      </w:tr>
      <w:tr w:rsidR="00A23FA3" w:rsidRPr="00A23FA3" w14:paraId="014B585C" w14:textId="77777777" w:rsidTr="00136480">
        <w:tc>
          <w:tcPr>
            <w:tcW w:w="2268" w:type="dxa"/>
          </w:tcPr>
          <w:p w14:paraId="30E484CC"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Status</w:t>
            </w:r>
          </w:p>
        </w:tc>
        <w:tc>
          <w:tcPr>
            <w:tcW w:w="5670" w:type="dxa"/>
          </w:tcPr>
          <w:p w14:paraId="49C763C5" w14:textId="6F6A32A3" w:rsidR="005C1248" w:rsidRPr="00A23FA3" w:rsidRDefault="005C1248" w:rsidP="00A769EC">
            <w:pPr>
              <w:jc w:val="left"/>
              <w:rPr>
                <w:rFonts w:ascii="Calibri" w:hAnsi="Calibri" w:cstheme="minorHAnsi"/>
                <w:sz w:val="24"/>
                <w:szCs w:val="24"/>
              </w:rPr>
            </w:pPr>
            <w:r w:rsidRPr="00A23FA3">
              <w:rPr>
                <w:rFonts w:ascii="Calibri" w:eastAsia="宋体" w:hAnsi="Calibri" w:cstheme="minorHAnsi"/>
                <w:kern w:val="0"/>
                <w:sz w:val="24"/>
                <w:szCs w:val="24"/>
              </w:rPr>
              <w:t>Ver</w:t>
            </w:r>
            <w:r w:rsidR="00760A5A" w:rsidRPr="00A23FA3">
              <w:rPr>
                <w:rFonts w:ascii="Calibri" w:eastAsia="宋体" w:hAnsi="Calibri" w:cstheme="minorHAnsi"/>
                <w:kern w:val="0"/>
                <w:sz w:val="24"/>
                <w:szCs w:val="24"/>
              </w:rPr>
              <w:t xml:space="preserve">ification Success </w:t>
            </w:r>
            <w:r w:rsidRPr="00A23FA3">
              <w:rPr>
                <w:rFonts w:ascii="Calibri" w:eastAsia="宋体" w:hAnsi="Calibri" w:cstheme="minorHAnsi"/>
                <w:kern w:val="0"/>
                <w:sz w:val="24"/>
                <w:szCs w:val="24"/>
              </w:rPr>
              <w:t xml:space="preserve">and Verification </w:t>
            </w:r>
            <w:commentRangeStart w:id="3155"/>
            <w:r w:rsidRPr="00A23FA3">
              <w:rPr>
                <w:rFonts w:ascii="Calibri" w:eastAsia="宋体" w:hAnsi="Calibri" w:cstheme="minorHAnsi"/>
                <w:kern w:val="0"/>
                <w:sz w:val="24"/>
                <w:szCs w:val="24"/>
              </w:rPr>
              <w:t>Failed</w:t>
            </w:r>
            <w:commentRangeEnd w:id="3155"/>
            <w:r w:rsidR="00760A5A" w:rsidRPr="00A23FA3">
              <w:rPr>
                <w:rStyle w:val="ae"/>
              </w:rPr>
              <w:commentReference w:id="3155"/>
            </w:r>
            <w:r w:rsidRPr="00A23FA3">
              <w:rPr>
                <w:rFonts w:ascii="Calibri" w:eastAsia="宋体" w:hAnsi="Calibri" w:cstheme="minorHAnsi"/>
                <w:kern w:val="0"/>
                <w:sz w:val="24"/>
                <w:szCs w:val="24"/>
              </w:rPr>
              <w:t>.</w:t>
            </w:r>
          </w:p>
        </w:tc>
      </w:tr>
      <w:tr w:rsidR="00A23FA3" w:rsidRPr="00A23FA3" w14:paraId="259F5C5F" w14:textId="77777777" w:rsidTr="00136480">
        <w:tc>
          <w:tcPr>
            <w:tcW w:w="2268" w:type="dxa"/>
          </w:tcPr>
          <w:p w14:paraId="42896217"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Last Modified Date</w:t>
            </w:r>
          </w:p>
        </w:tc>
        <w:tc>
          <w:tcPr>
            <w:tcW w:w="5670" w:type="dxa"/>
          </w:tcPr>
          <w:p w14:paraId="2B84EDB1" w14:textId="77777777" w:rsidR="005C1248" w:rsidRPr="00A23FA3" w:rsidRDefault="005C1248" w:rsidP="00A769EC">
            <w:pPr>
              <w:rPr>
                <w:rFonts w:ascii="Calibri" w:eastAsia="宋体" w:hAnsi="Calibri" w:cstheme="minorHAnsi"/>
                <w:kern w:val="0"/>
                <w:sz w:val="24"/>
                <w:szCs w:val="24"/>
              </w:rPr>
            </w:pPr>
          </w:p>
        </w:tc>
      </w:tr>
      <w:tr w:rsidR="00A23FA3" w:rsidRPr="00A23FA3" w14:paraId="3F226B84" w14:textId="77777777" w:rsidTr="00136480">
        <w:tc>
          <w:tcPr>
            <w:tcW w:w="2268" w:type="dxa"/>
          </w:tcPr>
          <w:p w14:paraId="6DA75D69" w14:textId="112B0B37" w:rsidR="005C1248" w:rsidRPr="00A23FA3" w:rsidRDefault="009E51F8" w:rsidP="00C409AC">
            <w:pPr>
              <w:rPr>
                <w:rFonts w:ascii="Calibri" w:hAnsi="Calibri" w:cstheme="minorHAnsi"/>
                <w:sz w:val="24"/>
                <w:szCs w:val="24"/>
              </w:rPr>
            </w:pPr>
            <w:r w:rsidRPr="00A23FA3">
              <w:rPr>
                <w:rFonts w:ascii="Calibri" w:hAnsi="Calibri" w:cstheme="minorHAnsi"/>
                <w:sz w:val="24"/>
                <w:szCs w:val="24"/>
              </w:rPr>
              <w:t xml:space="preserve">Operations </w:t>
            </w:r>
            <w:r w:rsidR="003B3503" w:rsidRPr="00A23FA3">
              <w:rPr>
                <w:rFonts w:ascii="Calibri" w:hAnsi="Calibri" w:cstheme="minorHAnsi"/>
                <w:sz w:val="24"/>
                <w:szCs w:val="24"/>
              </w:rPr>
              <w:t>Analyst</w:t>
            </w:r>
          </w:p>
        </w:tc>
        <w:tc>
          <w:tcPr>
            <w:tcW w:w="5670" w:type="dxa"/>
          </w:tcPr>
          <w:p w14:paraId="48B76820" w14:textId="6B6F48CB" w:rsidR="005C1248" w:rsidRPr="00A23FA3" w:rsidRDefault="00604DE2" w:rsidP="00A769EC">
            <w:pPr>
              <w:rPr>
                <w:rFonts w:ascii="Calibri" w:hAnsi="Calibri" w:cstheme="minorHAnsi"/>
                <w:sz w:val="24"/>
                <w:szCs w:val="24"/>
              </w:rPr>
            </w:pPr>
            <w:r w:rsidRPr="00A23FA3">
              <w:rPr>
                <w:rFonts w:ascii="Calibri" w:hAnsi="Calibri" w:cstheme="minorHAnsi"/>
                <w:sz w:val="24"/>
                <w:szCs w:val="24"/>
              </w:rPr>
              <w:t xml:space="preserve">Operations Analyst </w:t>
            </w:r>
            <w:r w:rsidR="005C1248" w:rsidRPr="00A23FA3">
              <w:rPr>
                <w:rFonts w:ascii="Calibri" w:hAnsi="Calibri" w:cstheme="minorHAnsi"/>
                <w:sz w:val="24"/>
                <w:szCs w:val="24"/>
              </w:rPr>
              <w:t>who created the case</w:t>
            </w:r>
          </w:p>
        </w:tc>
      </w:tr>
      <w:tr w:rsidR="00A23FA3" w:rsidRPr="00A23FA3" w14:paraId="6EB331A6" w14:textId="77777777" w:rsidTr="00136480">
        <w:tc>
          <w:tcPr>
            <w:tcW w:w="2268" w:type="dxa"/>
          </w:tcPr>
          <w:p w14:paraId="26838344"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Total Amount</w:t>
            </w:r>
          </w:p>
        </w:tc>
        <w:tc>
          <w:tcPr>
            <w:tcW w:w="5670" w:type="dxa"/>
          </w:tcPr>
          <w:p w14:paraId="1E4F9927" w14:textId="77777777" w:rsidR="005C1248" w:rsidRPr="00A23FA3" w:rsidRDefault="005C1248" w:rsidP="00A769EC">
            <w:pPr>
              <w:rPr>
                <w:rFonts w:ascii="Calibri" w:hAnsi="Calibri" w:cstheme="minorHAnsi"/>
                <w:sz w:val="24"/>
                <w:szCs w:val="24"/>
              </w:rPr>
            </w:pPr>
            <w:r w:rsidRPr="00A23FA3">
              <w:rPr>
                <w:rFonts w:ascii="Calibri" w:hAnsi="Calibri" w:cstheme="minorHAnsi"/>
                <w:sz w:val="24"/>
                <w:szCs w:val="24"/>
              </w:rPr>
              <w:t>Total amount for this case</w:t>
            </w:r>
          </w:p>
        </w:tc>
      </w:tr>
      <w:tr w:rsidR="00A23FA3" w:rsidRPr="00A23FA3" w14:paraId="1E90679E" w14:textId="77777777" w:rsidTr="00136480">
        <w:tc>
          <w:tcPr>
            <w:tcW w:w="2268" w:type="dxa"/>
          </w:tcPr>
          <w:p w14:paraId="6B84AE41"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Action</w:t>
            </w:r>
          </w:p>
        </w:tc>
        <w:tc>
          <w:tcPr>
            <w:tcW w:w="5670" w:type="dxa"/>
          </w:tcPr>
          <w:p w14:paraId="40BC9AEE" w14:textId="16FCDCEF" w:rsidR="005C1248" w:rsidRPr="00A23FA3" w:rsidRDefault="00760A5A" w:rsidP="00774ECE">
            <w:pPr>
              <w:rPr>
                <w:rFonts w:ascii="Calibri" w:hAnsi="Calibri" w:cstheme="minorHAnsi"/>
                <w:sz w:val="24"/>
                <w:szCs w:val="24"/>
              </w:rPr>
            </w:pPr>
            <w:r w:rsidRPr="00A23FA3">
              <w:rPr>
                <w:rFonts w:ascii="Calibri" w:hAnsi="Calibri" w:cstheme="minorHAnsi"/>
                <w:sz w:val="24"/>
                <w:szCs w:val="24"/>
              </w:rPr>
              <w:t>Upload of documents</w:t>
            </w:r>
          </w:p>
        </w:tc>
      </w:tr>
      <w:tr w:rsidR="005C1248" w:rsidRPr="00A23FA3" w14:paraId="20E647CC" w14:textId="77777777" w:rsidTr="00136480">
        <w:trPr>
          <w:trHeight w:val="341"/>
        </w:trPr>
        <w:tc>
          <w:tcPr>
            <w:tcW w:w="2268" w:type="dxa"/>
          </w:tcPr>
          <w:p w14:paraId="24E3E9FF" w14:textId="77777777" w:rsidR="005C1248" w:rsidRPr="00A23FA3" w:rsidRDefault="005C1248" w:rsidP="00C409AC">
            <w:pPr>
              <w:rPr>
                <w:rFonts w:ascii="Calibri" w:hAnsi="Calibri" w:cstheme="minorHAnsi"/>
                <w:sz w:val="24"/>
                <w:szCs w:val="24"/>
              </w:rPr>
            </w:pPr>
            <w:r w:rsidRPr="00A23FA3">
              <w:rPr>
                <w:rFonts w:ascii="Calibri" w:hAnsi="Calibri" w:cstheme="minorHAnsi"/>
                <w:sz w:val="24"/>
                <w:szCs w:val="24"/>
              </w:rPr>
              <w:t>Pages:</w:t>
            </w:r>
          </w:p>
        </w:tc>
        <w:tc>
          <w:tcPr>
            <w:tcW w:w="5670" w:type="dxa"/>
          </w:tcPr>
          <w:p w14:paraId="5694AE0F" w14:textId="77777777" w:rsidR="005C1248" w:rsidRPr="00A23FA3" w:rsidRDefault="005C1248" w:rsidP="00A769EC">
            <w:pPr>
              <w:pStyle w:val="BodyText1"/>
              <w:ind w:rightChars="100" w:right="210"/>
              <w:jc w:val="both"/>
              <w:rPr>
                <w:rFonts w:ascii="Calibri" w:eastAsiaTheme="minorEastAsia" w:hAnsi="Calibri" w:cstheme="minorHAnsi"/>
                <w:kern w:val="2"/>
                <w:szCs w:val="24"/>
                <w:lang w:eastAsia="zh-CN"/>
              </w:rPr>
            </w:pPr>
            <w:r w:rsidRPr="00A23FA3">
              <w:rPr>
                <w:rFonts w:ascii="Calibri" w:eastAsiaTheme="minorEastAsia" w:hAnsi="Calibri" w:cstheme="minorHAnsi"/>
                <w:kern w:val="2"/>
                <w:szCs w:val="24"/>
                <w:lang w:eastAsia="zh-CN"/>
              </w:rPr>
              <w:t>page amount of the uploaded PDF</w:t>
            </w:r>
          </w:p>
        </w:tc>
      </w:tr>
    </w:tbl>
    <w:p w14:paraId="5ECC3F28" w14:textId="77777777" w:rsidR="0080232E" w:rsidRPr="00A23FA3" w:rsidRDefault="0080232E" w:rsidP="00C409AC">
      <w:pPr>
        <w:spacing w:afterLines="50" w:after="156"/>
        <w:rPr>
          <w:rFonts w:ascii="Calibri" w:hAnsi="Calibri" w:cstheme="minorHAnsi"/>
          <w:sz w:val="24"/>
          <w:highlight w:val="yellow"/>
        </w:rPr>
      </w:pPr>
    </w:p>
    <w:p w14:paraId="51ECD5A2" w14:textId="7FBA9215" w:rsidR="009041F2" w:rsidRPr="00A23FA3" w:rsidRDefault="00751CDF">
      <w:pPr>
        <w:pStyle w:val="3"/>
        <w:keepNext w:val="0"/>
        <w:keepLines w:val="0"/>
        <w:spacing w:before="0" w:after="120" w:line="240" w:lineRule="auto"/>
        <w:ind w:left="566"/>
        <w:rPr>
          <w:rFonts w:ascii="Calibri" w:hAnsi="Calibri" w:cstheme="minorHAnsi"/>
        </w:rPr>
        <w:pPrChange w:id="3156" w:author="raye" w:date="2018-07-17T10:17:00Z">
          <w:pPr>
            <w:pStyle w:val="3"/>
            <w:keepNext w:val="0"/>
            <w:keepLines w:val="0"/>
            <w:numPr>
              <w:ilvl w:val="2"/>
              <w:numId w:val="3"/>
            </w:numPr>
            <w:spacing w:before="0" w:after="120" w:line="240" w:lineRule="auto"/>
            <w:ind w:left="709" w:hanging="709"/>
          </w:pPr>
        </w:pPrChange>
      </w:pPr>
      <w:bookmarkStart w:id="3157" w:name="_Toc512250226"/>
      <w:bookmarkStart w:id="3158" w:name="_Toc520839425"/>
      <w:ins w:id="3159" w:author="raye" w:date="2018-07-17T10:17:00Z">
        <w:r w:rsidRPr="00A23FA3">
          <w:rPr>
            <w:rFonts w:ascii="Calibri" w:hAnsi="Calibri" w:cstheme="minorHAnsi"/>
          </w:rPr>
          <w:t xml:space="preserve">1..2. </w:t>
        </w:r>
      </w:ins>
      <w:r w:rsidR="009041F2" w:rsidRPr="00A23FA3">
        <w:rPr>
          <w:rFonts w:ascii="Calibri" w:hAnsi="Calibri" w:cstheme="minorHAnsi"/>
        </w:rPr>
        <w:t>Enhancement</w:t>
      </w:r>
      <w:bookmarkEnd w:id="3157"/>
      <w:bookmarkEnd w:id="3158"/>
    </w:p>
    <w:p w14:paraId="5555A9A8" w14:textId="590E5310" w:rsidR="00136480" w:rsidRPr="00A23FA3" w:rsidRDefault="00BA0DB9"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N/A</w:t>
      </w:r>
    </w:p>
    <w:p w14:paraId="2D5C51B7" w14:textId="57F62D1C" w:rsidR="0033583C" w:rsidRPr="00A23FA3" w:rsidRDefault="0033583C" w:rsidP="00BF71D7">
      <w:pPr>
        <w:rPr>
          <w:ins w:id="3160" w:author="raye" w:date="2018-07-17T10:17:00Z"/>
          <w:rFonts w:ascii="Calibri" w:hAnsi="Calibri" w:cstheme="minorHAnsi"/>
          <w:sz w:val="24"/>
          <w:szCs w:val="24"/>
        </w:rPr>
      </w:pPr>
    </w:p>
    <w:p w14:paraId="7FBD6F91" w14:textId="3ABECB99" w:rsidR="00EE1645" w:rsidRPr="00A23FA3" w:rsidRDefault="00EE1645" w:rsidP="00EE1645">
      <w:pPr>
        <w:pStyle w:val="215"/>
        <w:rPr>
          <w:ins w:id="3161" w:author="raye" w:date="2018-07-17T10:18:00Z"/>
          <w:rFonts w:ascii="Times New Roman" w:hAnsi="Times New Roman" w:cs="Times New Roman"/>
          <w:sz w:val="24"/>
          <w:szCs w:val="24"/>
          <w:rPrChange w:id="3162" w:author="raye" w:date="2018-07-17T10:19:00Z">
            <w:rPr>
              <w:ins w:id="3163" w:author="raye" w:date="2018-07-17T10:18:00Z"/>
            </w:rPr>
          </w:rPrChange>
        </w:rPr>
      </w:pPr>
      <w:ins w:id="3164" w:author="raye" w:date="2018-07-17T10:19: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165" w:name="_Toc520839426"/>
        <w:r w:rsidRPr="00A23FA3">
          <w:rPr>
            <w:rFonts w:ascii="Times New Roman" w:hAnsi="Times New Roman" w:cs="Times New Roman"/>
            <w:sz w:val="24"/>
            <w:szCs w:val="24"/>
          </w:rPr>
          <w:t>3.2.3.1. Brief introduction to function</w:t>
        </w:r>
      </w:ins>
      <w:bookmarkEnd w:id="3165"/>
    </w:p>
    <w:p w14:paraId="6B742578" w14:textId="77777777" w:rsidR="00751CDF" w:rsidRPr="00A23FA3" w:rsidRDefault="00751CDF" w:rsidP="00751CDF">
      <w:pPr>
        <w:pStyle w:val="a0"/>
        <w:ind w:left="420" w:firstLineChars="0" w:firstLine="0"/>
        <w:jc w:val="left"/>
        <w:rPr>
          <w:ins w:id="3166" w:author="raye" w:date="2018-07-17T10:18:00Z"/>
          <w:rFonts w:ascii="等线" w:eastAsia="等线" w:hAnsi="等线" w:cstheme="minorHAnsi"/>
          <w:szCs w:val="21"/>
        </w:rPr>
      </w:pPr>
      <w:ins w:id="3167" w:author="raye" w:date="2018-07-17T10:18:00Z">
        <w:r w:rsidRPr="00A23FA3">
          <w:rPr>
            <w:rFonts w:ascii="等线" w:eastAsia="等线" w:hAnsi="等线" w:cstheme="minorHAnsi" w:hint="eastAsia"/>
            <w:szCs w:val="21"/>
          </w:rPr>
          <w:t>O</w:t>
        </w:r>
        <w:r w:rsidRPr="00A23FA3">
          <w:rPr>
            <w:rFonts w:ascii="等线" w:eastAsia="等线" w:hAnsi="等线" w:cstheme="minorHAnsi"/>
            <w:szCs w:val="21"/>
          </w:rPr>
          <w:t>A</w:t>
        </w:r>
        <w:r w:rsidRPr="00A23FA3">
          <w:rPr>
            <w:rFonts w:ascii="等线" w:eastAsia="等线" w:hAnsi="等线" w:cstheme="minorHAnsi" w:hint="eastAsia"/>
            <w:szCs w:val="21"/>
          </w:rPr>
          <w:t>角色的工作台</w:t>
        </w:r>
      </w:ins>
    </w:p>
    <w:p w14:paraId="61CE6F58" w14:textId="0BBECA15" w:rsidR="00751CDF" w:rsidRPr="00A23FA3" w:rsidRDefault="00751CDF" w:rsidP="00751CDF">
      <w:pPr>
        <w:spacing w:afterLines="50" w:after="156"/>
        <w:rPr>
          <w:ins w:id="3168" w:author="raye" w:date="2018-07-17T10:18:00Z"/>
          <w:rFonts w:ascii="Calibri" w:hAnsi="Calibri" w:cstheme="minorHAnsi"/>
          <w:sz w:val="24"/>
        </w:rPr>
      </w:pPr>
      <w:del w:id="3169" w:author="raye" w:date="2018-07-17T14:41:00Z">
        <w:r w:rsidRPr="00A23FA3" w:rsidDel="009D3D9C">
          <w:fldChar w:fldCharType="begin"/>
        </w:r>
        <w:r w:rsidRPr="00A23FA3" w:rsidDel="009D3D9C">
          <w:fldChar w:fldCharType="end"/>
        </w:r>
      </w:del>
      <w:ins w:id="3170" w:author="raye" w:date="2018-07-17T14:41:00Z">
        <w:r w:rsidR="009D3D9C" w:rsidRPr="00A23FA3">
          <w:t xml:space="preserve"> </w:t>
        </w:r>
      </w:ins>
      <w:r w:rsidR="00C222AD" w:rsidRPr="00A23FA3">
        <w:object w:dxaOrig="10380" w:dyaOrig="10876" w14:anchorId="04BE1881">
          <v:shape id="_x0000_i1027" type="#_x0000_t75" style="width:417.75pt;height:6in" o:ole="">
            <v:imagedata r:id="rId40" o:title=""/>
          </v:shape>
          <o:OLEObject Type="Embed" ProgID="Visio.Drawing.15" ShapeID="_x0000_i1027" DrawAspect="Content" ObjectID="_1595354610" r:id="rId41"/>
        </w:object>
      </w:r>
    </w:p>
    <w:p w14:paraId="47925B75" w14:textId="77777777" w:rsidR="00751CDF" w:rsidRPr="00A23FA3" w:rsidRDefault="00751CDF" w:rsidP="00751CDF">
      <w:pPr>
        <w:spacing w:afterLines="50" w:after="156"/>
        <w:rPr>
          <w:ins w:id="3171" w:author="raye" w:date="2018-07-17T10:18:00Z"/>
          <w:rFonts w:ascii="Calibri" w:hAnsi="Calibri" w:cstheme="minorHAnsi"/>
          <w:sz w:val="24"/>
        </w:rPr>
      </w:pPr>
    </w:p>
    <w:p w14:paraId="54CB8533" w14:textId="77777777" w:rsidR="00751CDF" w:rsidRPr="00A23FA3" w:rsidRDefault="00751CDF" w:rsidP="00751CDF">
      <w:pPr>
        <w:spacing w:afterLines="50" w:after="156"/>
        <w:rPr>
          <w:ins w:id="3172" w:author="raye" w:date="2018-07-17T10:18:00Z"/>
          <w:rFonts w:ascii="Calibri" w:hAnsi="Calibri" w:cstheme="minorHAnsi"/>
          <w:sz w:val="24"/>
        </w:rPr>
      </w:pPr>
    </w:p>
    <w:p w14:paraId="1EC1CC5F" w14:textId="77777777" w:rsidR="00751CDF" w:rsidRPr="00A23FA3" w:rsidRDefault="00751CDF" w:rsidP="00751CDF">
      <w:pPr>
        <w:pStyle w:val="215"/>
        <w:rPr>
          <w:ins w:id="3173" w:author="raye" w:date="2018-07-17T10:18:00Z"/>
          <w:rFonts w:ascii="Times New Roman" w:hAnsi="Times New Roman" w:cs="Times New Roman"/>
          <w:sz w:val="24"/>
          <w:szCs w:val="24"/>
        </w:rPr>
      </w:pPr>
      <w:ins w:id="3174" w:author="raye" w:date="2018-07-17T10:1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175" w:name="_Toc519582885"/>
        <w:bookmarkStart w:id="3176" w:name="_Toc520839427"/>
        <w:r w:rsidRPr="00A23FA3">
          <w:rPr>
            <w:rFonts w:ascii="Times New Roman" w:hAnsi="Times New Roman" w:cs="Times New Roman"/>
            <w:sz w:val="24"/>
            <w:szCs w:val="24"/>
          </w:rPr>
          <w:t>3.2.3.2. Detailed description</w:t>
        </w:r>
        <w:bookmarkEnd w:id="3175"/>
        <w:bookmarkEnd w:id="3176"/>
      </w:ins>
    </w:p>
    <w:p w14:paraId="0BCA1FFF" w14:textId="77777777" w:rsidR="00751CDF" w:rsidRPr="00815468" w:rsidRDefault="00751CDF" w:rsidP="00751CDF">
      <w:pPr>
        <w:rPr>
          <w:ins w:id="3177" w:author="raye" w:date="2018-07-17T10:18:00Z"/>
          <w:rFonts w:ascii="等线" w:eastAsia="等线" w:hAnsi="等线"/>
          <w:color w:val="FF0000"/>
          <w:szCs w:val="21"/>
        </w:rPr>
      </w:pPr>
      <w:ins w:id="3178" w:author="raye" w:date="2018-07-17T10:18:00Z">
        <w:r w:rsidRPr="00815468">
          <w:rPr>
            <w:rFonts w:ascii="等线" w:eastAsia="等线" w:hAnsi="等线" w:hint="eastAsia"/>
            <w:color w:val="FF0000"/>
            <w:szCs w:val="21"/>
          </w:rPr>
          <w:t>列表状态</w:t>
        </w:r>
        <w:r w:rsidRPr="00815468">
          <w:rPr>
            <w:rFonts w:ascii="等线" w:eastAsia="等线" w:hAnsi="等线"/>
            <w:color w:val="FF0000"/>
            <w:szCs w:val="21"/>
          </w:rPr>
          <w:t xml:space="preserve"> </w:t>
        </w:r>
      </w:ins>
    </w:p>
    <w:p w14:paraId="643A380D" w14:textId="53F42F00" w:rsidR="00751CDF" w:rsidRPr="00815468" w:rsidRDefault="00751CDF" w:rsidP="00751CDF">
      <w:pPr>
        <w:rPr>
          <w:ins w:id="3179" w:author="raye" w:date="2018-07-17T10:18:00Z"/>
          <w:rFonts w:ascii="等线" w:eastAsia="等线" w:hAnsi="等线"/>
          <w:color w:val="FF0000"/>
          <w:szCs w:val="21"/>
        </w:rPr>
      </w:pPr>
      <w:ins w:id="3180" w:author="raye" w:date="2018-07-17T10:18:00Z">
        <w:r w:rsidRPr="00815468">
          <w:rPr>
            <w:rFonts w:ascii="等线" w:eastAsia="等线" w:hAnsi="等线" w:hint="eastAsia"/>
            <w:color w:val="FF0000"/>
            <w:szCs w:val="21"/>
          </w:rPr>
          <w:t>分为待处理</w:t>
        </w:r>
      </w:ins>
      <w:r w:rsidR="00815468" w:rsidRPr="00815468">
        <w:rPr>
          <w:rFonts w:ascii="等线" w:eastAsia="等线" w:hAnsi="等线"/>
          <w:color w:val="FF0000"/>
          <w:szCs w:val="21"/>
        </w:rPr>
        <w:t xml:space="preserve">, </w:t>
      </w:r>
      <w:r w:rsidR="00815468" w:rsidRPr="00815468">
        <w:rPr>
          <w:rFonts w:ascii="等线" w:eastAsia="等线" w:hAnsi="等线" w:hint="eastAsia"/>
          <w:color w:val="FF0000"/>
          <w:szCs w:val="21"/>
        </w:rPr>
        <w:t>处理中，</w:t>
      </w:r>
      <w:ins w:id="3181" w:author="raye" w:date="2018-07-17T10:18:00Z">
        <w:r w:rsidRPr="00815468">
          <w:rPr>
            <w:rFonts w:ascii="等线" w:eastAsia="等线" w:hAnsi="等线" w:hint="eastAsia"/>
            <w:color w:val="FF0000"/>
            <w:szCs w:val="21"/>
          </w:rPr>
          <w:t>已</w:t>
        </w:r>
      </w:ins>
      <w:r w:rsidR="00815468" w:rsidRPr="00815468">
        <w:rPr>
          <w:rFonts w:ascii="等线" w:eastAsia="等线" w:hAnsi="等线" w:hint="eastAsia"/>
          <w:color w:val="FF0000"/>
          <w:szCs w:val="21"/>
        </w:rPr>
        <w:t>结束C</w:t>
      </w:r>
      <w:r w:rsidR="00815468" w:rsidRPr="00815468">
        <w:rPr>
          <w:rFonts w:ascii="等线" w:eastAsia="等线" w:hAnsi="等线"/>
          <w:color w:val="FF0000"/>
          <w:szCs w:val="21"/>
        </w:rPr>
        <w:t>ASE</w:t>
      </w:r>
      <w:ins w:id="3182" w:author="raye" w:date="2018-07-17T10:18:00Z">
        <w:r w:rsidRPr="00815468">
          <w:rPr>
            <w:rFonts w:ascii="等线" w:eastAsia="等线" w:hAnsi="等线" w:hint="eastAsia"/>
            <w:color w:val="FF0000"/>
            <w:szCs w:val="21"/>
          </w:rPr>
          <w:t>列表（</w:t>
        </w:r>
        <w:r w:rsidRPr="00815468">
          <w:rPr>
            <w:rFonts w:ascii="等线" w:eastAsia="等线" w:hAnsi="等线"/>
            <w:color w:val="FF0000"/>
            <w:szCs w:val="21"/>
          </w:rPr>
          <w:t xml:space="preserve">To Do List &amp; </w:t>
        </w:r>
      </w:ins>
      <w:r w:rsidR="0056173F" w:rsidRPr="00815468">
        <w:rPr>
          <w:rFonts w:ascii="等线" w:eastAsia="等线" w:hAnsi="等线"/>
          <w:color w:val="FF0000"/>
          <w:szCs w:val="21"/>
        </w:rPr>
        <w:t xml:space="preserve">Pending List &amp; </w:t>
      </w:r>
      <w:r w:rsidR="00815468" w:rsidRPr="00815468">
        <w:rPr>
          <w:rFonts w:ascii="等线" w:eastAsia="等线" w:hAnsi="等线"/>
          <w:color w:val="FF0000"/>
          <w:szCs w:val="21"/>
        </w:rPr>
        <w:t xml:space="preserve">History </w:t>
      </w:r>
      <w:r w:rsidR="0056173F" w:rsidRPr="00815468">
        <w:rPr>
          <w:rFonts w:ascii="等线" w:eastAsia="等线" w:hAnsi="等线"/>
          <w:color w:val="FF0000"/>
          <w:szCs w:val="21"/>
        </w:rPr>
        <w:t>List</w:t>
      </w:r>
      <w:ins w:id="3183" w:author="raye" w:date="2018-07-17T10:18:00Z">
        <w:r w:rsidRPr="00815468">
          <w:rPr>
            <w:rFonts w:ascii="等线" w:eastAsia="等线" w:hAnsi="等线" w:hint="eastAsia"/>
            <w:color w:val="FF0000"/>
            <w:szCs w:val="21"/>
          </w:rPr>
          <w:t>）</w:t>
        </w:r>
      </w:ins>
    </w:p>
    <w:p w14:paraId="3664BBF3" w14:textId="77777777" w:rsidR="00BE4C22" w:rsidRPr="00815468" w:rsidRDefault="00751CDF" w:rsidP="00751CDF">
      <w:pPr>
        <w:rPr>
          <w:rFonts w:ascii="等线" w:eastAsia="等线" w:hAnsi="等线"/>
          <w:color w:val="FF0000"/>
          <w:szCs w:val="21"/>
        </w:rPr>
      </w:pPr>
      <w:ins w:id="3184" w:author="raye" w:date="2018-07-17T10:18:00Z">
        <w:r w:rsidRPr="00815468">
          <w:rPr>
            <w:rFonts w:ascii="等线" w:eastAsia="等线" w:hAnsi="等线" w:hint="eastAsia"/>
            <w:color w:val="FF0000"/>
            <w:szCs w:val="21"/>
          </w:rPr>
          <w:t>需要当前角色处理的</w:t>
        </w:r>
        <w:r w:rsidRPr="00815468">
          <w:rPr>
            <w:rFonts w:ascii="等线" w:eastAsia="等线" w:hAnsi="等线"/>
            <w:color w:val="FF0000"/>
            <w:szCs w:val="21"/>
          </w:rPr>
          <w:t>CASE</w:t>
        </w:r>
        <w:r w:rsidRPr="00815468">
          <w:rPr>
            <w:rFonts w:ascii="等线" w:eastAsia="等线" w:hAnsi="等线" w:hint="eastAsia"/>
            <w:color w:val="FF0000"/>
            <w:szCs w:val="21"/>
          </w:rPr>
          <w:t>就放在了</w:t>
        </w:r>
        <w:r w:rsidRPr="00815468">
          <w:rPr>
            <w:rFonts w:ascii="等线" w:eastAsia="等线" w:hAnsi="等线"/>
            <w:color w:val="FF0000"/>
            <w:szCs w:val="21"/>
          </w:rPr>
          <w:t>To Do List</w:t>
        </w:r>
        <w:r w:rsidRPr="00815468">
          <w:rPr>
            <w:rFonts w:ascii="等线" w:eastAsia="等线" w:hAnsi="等线" w:hint="eastAsia"/>
            <w:color w:val="FF0000"/>
            <w:szCs w:val="21"/>
          </w:rPr>
          <w:t>列表</w:t>
        </w:r>
        <w:r w:rsidRPr="00815468">
          <w:rPr>
            <w:rFonts w:ascii="等线" w:eastAsia="等线" w:hAnsi="等线"/>
            <w:color w:val="FF0000"/>
            <w:szCs w:val="21"/>
          </w:rPr>
          <w:t>,</w:t>
        </w:r>
      </w:ins>
      <w:r w:rsidR="0056173F" w:rsidRPr="00815468">
        <w:rPr>
          <w:rFonts w:ascii="等线" w:eastAsia="等线" w:hAnsi="等线" w:hint="eastAsia"/>
          <w:color w:val="FF0000"/>
          <w:szCs w:val="21"/>
        </w:rPr>
        <w:t xml:space="preserve"> </w:t>
      </w:r>
    </w:p>
    <w:p w14:paraId="696C9D3F" w14:textId="2380827C" w:rsidR="00DF0CFC" w:rsidRPr="00815468" w:rsidRDefault="00DF0CFC" w:rsidP="00751CDF">
      <w:pPr>
        <w:rPr>
          <w:rFonts w:ascii="等线" w:eastAsia="等线" w:hAnsi="等线"/>
          <w:color w:val="FF0000"/>
          <w:szCs w:val="21"/>
        </w:rPr>
      </w:pPr>
      <w:r w:rsidRPr="00815468">
        <w:rPr>
          <w:rFonts w:ascii="等线" w:eastAsia="等线" w:hAnsi="等线" w:hint="eastAsia"/>
          <w:color w:val="FF0000"/>
          <w:szCs w:val="21"/>
        </w:rPr>
        <w:t>进入其它角色处理的C</w:t>
      </w:r>
      <w:r w:rsidRPr="00815468">
        <w:rPr>
          <w:rFonts w:ascii="等线" w:eastAsia="等线" w:hAnsi="等线"/>
          <w:color w:val="FF0000"/>
          <w:szCs w:val="21"/>
        </w:rPr>
        <w:t>ASE</w:t>
      </w:r>
      <w:r w:rsidRPr="00815468">
        <w:rPr>
          <w:rFonts w:ascii="等线" w:eastAsia="等线" w:hAnsi="等线" w:hint="eastAsia"/>
          <w:color w:val="FF0000"/>
          <w:szCs w:val="21"/>
        </w:rPr>
        <w:t>就放到P</w:t>
      </w:r>
      <w:r w:rsidRPr="00815468">
        <w:rPr>
          <w:rFonts w:ascii="等线" w:eastAsia="等线" w:hAnsi="等线"/>
          <w:color w:val="FF0000"/>
          <w:szCs w:val="21"/>
        </w:rPr>
        <w:t>ending List</w:t>
      </w:r>
      <w:r w:rsidRPr="00815468">
        <w:rPr>
          <w:rFonts w:ascii="等线" w:eastAsia="等线" w:hAnsi="等线" w:hint="eastAsia"/>
          <w:color w:val="FF0000"/>
          <w:szCs w:val="21"/>
        </w:rPr>
        <w:t>里，</w:t>
      </w:r>
      <w:ins w:id="3185" w:author="raye" w:date="2018-07-17T10:18:00Z">
        <w:r w:rsidRPr="00815468">
          <w:rPr>
            <w:rFonts w:ascii="等线" w:eastAsia="等线" w:hAnsi="等线" w:hint="eastAsia"/>
            <w:color w:val="FF0000"/>
            <w:szCs w:val="21"/>
          </w:rPr>
          <w:t>可以方便当前角色追踪C</w:t>
        </w:r>
        <w:r w:rsidRPr="00815468">
          <w:rPr>
            <w:rFonts w:ascii="等线" w:eastAsia="等线" w:hAnsi="等线"/>
            <w:color w:val="FF0000"/>
            <w:szCs w:val="21"/>
          </w:rPr>
          <w:t>ASE</w:t>
        </w:r>
        <w:r w:rsidRPr="00815468">
          <w:rPr>
            <w:rFonts w:ascii="等线" w:eastAsia="等线" w:hAnsi="等线" w:hint="eastAsia"/>
            <w:color w:val="FF0000"/>
            <w:szCs w:val="21"/>
          </w:rPr>
          <w:t>是处在谁的处理下了</w:t>
        </w:r>
      </w:ins>
    </w:p>
    <w:p w14:paraId="28853054" w14:textId="26DBC598" w:rsidR="00751CDF" w:rsidRPr="00815468" w:rsidRDefault="00DF0CFC" w:rsidP="00751CDF">
      <w:pPr>
        <w:rPr>
          <w:ins w:id="3186" w:author="raye" w:date="2018-07-17T10:18:00Z"/>
          <w:rFonts w:ascii="等线" w:eastAsia="等线" w:hAnsi="等线"/>
          <w:color w:val="FF0000"/>
          <w:szCs w:val="21"/>
        </w:rPr>
      </w:pPr>
      <w:r w:rsidRPr="00815468">
        <w:rPr>
          <w:rFonts w:ascii="等线" w:eastAsia="等线" w:hAnsi="等线" w:hint="eastAsia"/>
          <w:color w:val="FF0000"/>
          <w:szCs w:val="21"/>
        </w:rPr>
        <w:t>处理完了的C</w:t>
      </w:r>
      <w:r w:rsidRPr="00815468">
        <w:rPr>
          <w:rFonts w:ascii="等线" w:eastAsia="等线" w:hAnsi="等线"/>
          <w:color w:val="FF0000"/>
          <w:szCs w:val="21"/>
        </w:rPr>
        <w:t>ASE</w:t>
      </w:r>
      <w:r w:rsidRPr="00815468">
        <w:rPr>
          <w:rFonts w:ascii="等线" w:eastAsia="等线" w:hAnsi="等线" w:hint="eastAsia"/>
          <w:color w:val="FF0000"/>
          <w:szCs w:val="21"/>
        </w:rPr>
        <w:t>就</w:t>
      </w:r>
      <w:ins w:id="3187" w:author="raye" w:date="2018-07-17T10:18:00Z">
        <w:r w:rsidR="00751CDF" w:rsidRPr="00815468">
          <w:rPr>
            <w:rFonts w:ascii="等线" w:eastAsia="等线" w:hAnsi="等线" w:hint="eastAsia"/>
            <w:color w:val="FF0000"/>
            <w:szCs w:val="21"/>
          </w:rPr>
          <w:t>放到了</w:t>
        </w:r>
        <w:r w:rsidR="00815468" w:rsidRPr="00815468">
          <w:rPr>
            <w:rFonts w:ascii="等线" w:eastAsia="等线" w:hAnsi="等线" w:hint="eastAsia"/>
            <w:color w:val="FF0000"/>
            <w:szCs w:val="21"/>
          </w:rPr>
          <w:t>已</w:t>
        </w:r>
      </w:ins>
      <w:r w:rsidR="00815468" w:rsidRPr="00815468">
        <w:rPr>
          <w:rFonts w:ascii="等线" w:eastAsia="等线" w:hAnsi="等线" w:hint="eastAsia"/>
          <w:color w:val="FF0000"/>
          <w:szCs w:val="21"/>
        </w:rPr>
        <w:t>结束</w:t>
      </w:r>
      <w:r w:rsidR="00B73FA4" w:rsidRPr="00815468">
        <w:rPr>
          <w:rFonts w:ascii="等线" w:eastAsia="等线" w:hAnsi="等线"/>
          <w:color w:val="FF0000"/>
          <w:szCs w:val="21"/>
        </w:rPr>
        <w:t>History List</w:t>
      </w:r>
      <w:ins w:id="3188" w:author="raye" w:date="2018-07-17T10:18:00Z">
        <w:r w:rsidR="00815468" w:rsidRPr="00815468">
          <w:rPr>
            <w:rFonts w:ascii="等线" w:eastAsia="等线" w:hAnsi="等线" w:hint="eastAsia"/>
            <w:color w:val="FF0000"/>
            <w:szCs w:val="21"/>
          </w:rPr>
          <w:t>列表</w:t>
        </w:r>
        <w:r w:rsidR="00751CDF" w:rsidRPr="00815468">
          <w:rPr>
            <w:rFonts w:ascii="等线" w:eastAsia="等线" w:hAnsi="等线" w:hint="eastAsia"/>
            <w:color w:val="FF0000"/>
            <w:szCs w:val="21"/>
          </w:rPr>
          <w:t>里面。</w:t>
        </w:r>
      </w:ins>
      <w:r w:rsidR="00B73FA4">
        <w:rPr>
          <w:rFonts w:ascii="等线" w:eastAsia="等线" w:hAnsi="等线" w:hint="eastAsia"/>
          <w:color w:val="FF0000"/>
          <w:szCs w:val="21"/>
        </w:rPr>
        <w:t>这个列表的搜索&amp;列表标题字段，通P</w:t>
      </w:r>
      <w:r w:rsidR="00B73FA4">
        <w:rPr>
          <w:rFonts w:ascii="等线" w:eastAsia="等线" w:hAnsi="等线"/>
          <w:color w:val="FF0000"/>
          <w:szCs w:val="21"/>
        </w:rPr>
        <w:t>ending List</w:t>
      </w:r>
    </w:p>
    <w:p w14:paraId="189BC5AF" w14:textId="77777777" w:rsidR="00751CDF" w:rsidRPr="00A23FA3" w:rsidRDefault="00751CDF" w:rsidP="00751CDF">
      <w:pPr>
        <w:rPr>
          <w:ins w:id="3189" w:author="raye" w:date="2018-07-17T10:18:00Z"/>
          <w:rFonts w:ascii="等线" w:eastAsia="等线" w:hAnsi="等线"/>
          <w:szCs w:val="21"/>
        </w:rPr>
      </w:pPr>
    </w:p>
    <w:p w14:paraId="2AFB82C6" w14:textId="77777777" w:rsidR="00751CDF" w:rsidRPr="00A23FA3" w:rsidRDefault="00751CDF" w:rsidP="00751CDF">
      <w:pPr>
        <w:pStyle w:val="a0"/>
        <w:numPr>
          <w:ilvl w:val="0"/>
          <w:numId w:val="79"/>
        </w:numPr>
        <w:spacing w:afterLines="50" w:after="156"/>
        <w:ind w:firstLineChars="0"/>
        <w:rPr>
          <w:ins w:id="3190" w:author="raye" w:date="2018-07-17T10:18:00Z"/>
          <w:rFonts w:ascii="等线" w:eastAsia="等线" w:hAnsi="等线" w:cstheme="minorHAnsi"/>
          <w:b/>
          <w:szCs w:val="21"/>
        </w:rPr>
      </w:pPr>
      <w:ins w:id="3191" w:author="raye" w:date="2018-07-17T10:18:00Z">
        <w:r w:rsidRPr="00A23FA3">
          <w:rPr>
            <w:rFonts w:ascii="等线" w:eastAsia="等线" w:hAnsi="等线" w:cstheme="minorHAnsi"/>
            <w:b/>
            <w:szCs w:val="21"/>
          </w:rPr>
          <w:lastRenderedPageBreak/>
          <w:t>To Do List</w:t>
        </w:r>
      </w:ins>
    </w:p>
    <w:p w14:paraId="0DD4A240" w14:textId="77777777" w:rsidR="00751CDF" w:rsidRPr="00A23FA3" w:rsidRDefault="00751CDF" w:rsidP="00751CDF">
      <w:pPr>
        <w:pStyle w:val="a0"/>
        <w:numPr>
          <w:ilvl w:val="0"/>
          <w:numId w:val="84"/>
        </w:numPr>
        <w:spacing w:afterLines="50" w:after="156"/>
        <w:ind w:firstLineChars="0"/>
        <w:rPr>
          <w:ins w:id="3192" w:author="raye" w:date="2018-07-17T10:18:00Z"/>
          <w:rFonts w:ascii="等线" w:eastAsia="等线" w:hAnsi="等线" w:cstheme="minorHAnsi"/>
          <w:b/>
          <w:szCs w:val="21"/>
        </w:rPr>
      </w:pPr>
      <w:ins w:id="3193" w:author="raye" w:date="2018-07-17T10:18:00Z">
        <w:r w:rsidRPr="00A23FA3">
          <w:rPr>
            <w:rFonts w:ascii="等线" w:eastAsia="等线" w:hAnsi="等线" w:cstheme="minorHAnsi" w:hint="eastAsia"/>
            <w:b/>
            <w:szCs w:val="21"/>
          </w:rPr>
          <w:t>状态</w:t>
        </w:r>
      </w:ins>
    </w:p>
    <w:p w14:paraId="31612D32" w14:textId="483F9B3D" w:rsidR="00751CDF" w:rsidRPr="00A23FA3" w:rsidRDefault="00751CDF" w:rsidP="00751CDF">
      <w:pPr>
        <w:pStyle w:val="a0"/>
        <w:spacing w:afterLines="50" w:after="156"/>
        <w:ind w:left="360" w:firstLineChars="0" w:firstLine="0"/>
        <w:rPr>
          <w:rFonts w:ascii="等线" w:eastAsia="等线" w:hAnsi="等线" w:cstheme="minorHAnsi"/>
          <w:szCs w:val="21"/>
        </w:rPr>
      </w:pPr>
      <w:ins w:id="3194" w:author="raye" w:date="2018-07-17T10:18:00Z">
        <w:r w:rsidRPr="00A23FA3">
          <w:rPr>
            <w:rFonts w:ascii="等线" w:eastAsia="等线" w:hAnsi="等线" w:cstheme="minorHAnsi" w:hint="eastAsia"/>
            <w:szCs w:val="21"/>
          </w:rPr>
          <w:t>这里有</w:t>
        </w:r>
        <w:r w:rsidRPr="00A23FA3">
          <w:rPr>
            <w:rFonts w:ascii="等线" w:eastAsia="等线" w:hAnsi="等线" w:cstheme="minorHAnsi"/>
            <w:szCs w:val="21"/>
          </w:rPr>
          <w:t>3种状态的CASE</w:t>
        </w:r>
        <w:r w:rsidRPr="00A23FA3">
          <w:rPr>
            <w:rFonts w:ascii="等线" w:eastAsia="等线" w:hAnsi="等线" w:cstheme="minorHAnsi" w:hint="eastAsia"/>
            <w:szCs w:val="21"/>
          </w:rPr>
          <w:t>，</w:t>
        </w:r>
        <w:r w:rsidRPr="00A23FA3">
          <w:rPr>
            <w:rFonts w:ascii="等线" w:eastAsia="等线" w:hAnsi="等线" w:cstheme="minorHAnsi"/>
            <w:szCs w:val="21"/>
          </w:rPr>
          <w:t>1）</w:t>
        </w:r>
        <w:r w:rsidRPr="00A23FA3">
          <w:rPr>
            <w:rFonts w:ascii="等线" w:eastAsia="等线" w:hAnsi="等线" w:cstheme="minorHAnsi" w:hint="eastAsia"/>
            <w:szCs w:val="21"/>
          </w:rPr>
          <w:t>点击</w:t>
        </w:r>
        <w:r w:rsidRPr="00A23FA3">
          <w:rPr>
            <w:rFonts w:ascii="等线" w:eastAsia="等线" w:hAnsi="等线" w:cstheme="minorHAnsi"/>
            <w:szCs w:val="21"/>
          </w:rPr>
          <w:t>+New Case</w:t>
        </w:r>
        <w:r w:rsidRPr="00A23FA3">
          <w:rPr>
            <w:rFonts w:ascii="等线" w:eastAsia="等线" w:hAnsi="等线" w:cstheme="minorHAnsi" w:hint="eastAsia"/>
            <w:szCs w:val="21"/>
          </w:rPr>
          <w:t>创建成功后</w:t>
        </w:r>
        <w:r w:rsidRPr="00A23FA3">
          <w:rPr>
            <w:rFonts w:ascii="等线" w:eastAsia="等线" w:hAnsi="等线" w:cstheme="minorHAnsi"/>
            <w:szCs w:val="21"/>
          </w:rPr>
          <w:t xml:space="preserve">, </w:t>
        </w:r>
        <w:r w:rsidRPr="00A23FA3">
          <w:rPr>
            <w:rFonts w:ascii="等线" w:eastAsia="等线" w:hAnsi="等线" w:cstheme="minorHAnsi" w:hint="eastAsia"/>
            <w:szCs w:val="21"/>
          </w:rPr>
          <w:t>按钮为</w:t>
        </w:r>
        <w:r w:rsidRPr="00A23FA3">
          <w:rPr>
            <w:rFonts w:ascii="等线" w:eastAsia="等线" w:hAnsi="等线" w:cstheme="minorHAnsi"/>
            <w:szCs w:val="21"/>
          </w:rPr>
          <w:t xml:space="preserve"> Input; 2) Input</w:t>
        </w:r>
        <w:r w:rsidRPr="00A23FA3">
          <w:rPr>
            <w:rFonts w:ascii="等线" w:eastAsia="等线" w:hAnsi="等线" w:cstheme="minorHAnsi" w:hint="eastAsia"/>
            <w:szCs w:val="21"/>
          </w:rPr>
          <w:t>里点击</w:t>
        </w:r>
        <w:r w:rsidRPr="00A23FA3">
          <w:rPr>
            <w:rFonts w:ascii="等线" w:eastAsia="等线" w:hAnsi="等线" w:cstheme="minorHAnsi"/>
            <w:szCs w:val="21"/>
          </w:rPr>
          <w:t>Submit,</w:t>
        </w:r>
        <w:r w:rsidRPr="00A23FA3">
          <w:rPr>
            <w:rFonts w:ascii="等线" w:eastAsia="等线" w:hAnsi="等线" w:cstheme="minorHAnsi" w:hint="eastAsia"/>
            <w:szCs w:val="21"/>
          </w:rPr>
          <w:t>列表按钮变为</w:t>
        </w:r>
        <w:r w:rsidRPr="00A23FA3">
          <w:rPr>
            <w:rFonts w:ascii="等线" w:eastAsia="等线" w:hAnsi="等线" w:cstheme="minorHAnsi"/>
            <w:szCs w:val="21"/>
          </w:rPr>
          <w:t xml:space="preserve">Check; </w:t>
        </w:r>
        <w:r w:rsidRPr="00A23FA3">
          <w:rPr>
            <w:rFonts w:ascii="等线" w:eastAsia="等线" w:hAnsi="等线" w:cstheme="minorHAnsi" w:hint="eastAsia"/>
            <w:szCs w:val="21"/>
          </w:rPr>
          <w:t>详情页，</w:t>
        </w:r>
        <w:r w:rsidRPr="00A23FA3">
          <w:rPr>
            <w:rFonts w:ascii="等线" w:eastAsia="等线" w:hAnsi="等线" w:cstheme="minorHAnsi"/>
            <w:szCs w:val="21"/>
          </w:rPr>
          <w:t>Send to Manager</w:t>
        </w:r>
        <w:r w:rsidRPr="00A23FA3">
          <w:rPr>
            <w:rFonts w:ascii="等线" w:eastAsia="等线" w:hAnsi="等线" w:cstheme="minorHAnsi" w:hint="eastAsia"/>
            <w:szCs w:val="21"/>
          </w:rPr>
          <w:t>后消失放入</w:t>
        </w:r>
      </w:ins>
      <w:r w:rsidR="00C4288D" w:rsidRPr="00C4288D">
        <w:rPr>
          <w:rFonts w:ascii="等线" w:eastAsia="等线" w:hAnsi="等线" w:cstheme="minorHAnsi"/>
          <w:color w:val="FF0000"/>
          <w:szCs w:val="21"/>
        </w:rPr>
        <w:t>Pending List</w:t>
      </w:r>
      <w:r w:rsidR="00C4288D" w:rsidRPr="00C4288D">
        <w:rPr>
          <w:rFonts w:ascii="等线" w:eastAsia="等线" w:hAnsi="等线" w:cstheme="minorHAnsi" w:hint="eastAsia"/>
          <w:color w:val="FF0000"/>
          <w:szCs w:val="21"/>
        </w:rPr>
        <w:t>里</w:t>
      </w:r>
      <w:ins w:id="3195" w:author="raye" w:date="2018-07-17T10:18:00Z">
        <w:r w:rsidRPr="00C4288D">
          <w:rPr>
            <w:rFonts w:ascii="等线" w:eastAsia="等线" w:hAnsi="等线" w:cstheme="minorHAnsi"/>
            <w:color w:val="FF0000"/>
            <w:szCs w:val="21"/>
          </w:rPr>
          <w:t xml:space="preserve"> </w:t>
        </w:r>
        <w:r w:rsidRPr="00A23FA3">
          <w:rPr>
            <w:rFonts w:ascii="等线" w:eastAsia="等线" w:hAnsi="等线" w:cstheme="minorHAnsi"/>
            <w:szCs w:val="21"/>
          </w:rPr>
          <w:t xml:space="preserve">3) </w:t>
        </w:r>
        <w:r w:rsidRPr="00A23FA3">
          <w:rPr>
            <w:rFonts w:ascii="等线" w:eastAsia="等线" w:hAnsi="等线" w:cstheme="minorHAnsi" w:hint="eastAsia"/>
            <w:szCs w:val="21"/>
          </w:rPr>
          <w:t>被</w:t>
        </w:r>
        <w:r w:rsidRPr="00A23FA3">
          <w:rPr>
            <w:rFonts w:ascii="等线" w:eastAsia="等线" w:hAnsi="等线" w:cstheme="minorHAnsi"/>
            <w:szCs w:val="21"/>
          </w:rPr>
          <w:t>OM</w:t>
        </w:r>
        <w:r w:rsidRPr="00A23FA3">
          <w:rPr>
            <w:rFonts w:ascii="等线" w:eastAsia="等线" w:hAnsi="等线" w:cstheme="minorHAnsi" w:hint="eastAsia"/>
            <w:szCs w:val="21"/>
          </w:rPr>
          <w:t>打回，按钮为</w:t>
        </w:r>
      </w:ins>
      <w:r w:rsidR="00034627" w:rsidRPr="00A23FA3">
        <w:rPr>
          <w:rFonts w:ascii="等线" w:eastAsia="等线" w:hAnsi="等线" w:cstheme="minorHAnsi"/>
          <w:szCs w:val="21"/>
        </w:rPr>
        <w:t>Modify</w:t>
      </w:r>
      <w:r w:rsidRPr="00A23FA3">
        <w:rPr>
          <w:rFonts w:ascii="等线" w:eastAsia="等线" w:hAnsi="等线" w:cstheme="minorHAnsi" w:hint="eastAsia"/>
          <w:szCs w:val="21"/>
        </w:rPr>
        <w:t>。详见状态列表</w:t>
      </w:r>
      <w:r w:rsidRPr="00A23FA3">
        <w:rPr>
          <w:rFonts w:ascii="等线" w:eastAsia="等线" w:hAnsi="等线" w:cstheme="minorHAnsi"/>
          <w:szCs w:val="21"/>
        </w:rPr>
        <w:t>1A~5B(</w:t>
      </w:r>
      <w:r w:rsidRPr="00A23FA3">
        <w:rPr>
          <w:rFonts w:ascii="等线" w:eastAsia="等线" w:hAnsi="等线" w:cstheme="minorHAnsi" w:hint="eastAsia"/>
          <w:szCs w:val="21"/>
        </w:rPr>
        <w:t>含</w:t>
      </w:r>
      <w:r w:rsidRPr="00A23FA3">
        <w:rPr>
          <w:rFonts w:ascii="等线" w:eastAsia="等线" w:hAnsi="等线" w:cstheme="minorHAnsi"/>
          <w:szCs w:val="21"/>
        </w:rPr>
        <w:t>)</w:t>
      </w:r>
      <w:r w:rsidRPr="00A23FA3">
        <w:rPr>
          <w:rFonts w:ascii="等线" w:eastAsia="等线" w:hAnsi="等线" w:cstheme="minorHAnsi" w:hint="eastAsia"/>
          <w:szCs w:val="21"/>
        </w:rPr>
        <w:t>；</w:t>
      </w:r>
      <w:r w:rsidRPr="00A23FA3">
        <w:rPr>
          <w:rFonts w:ascii="等线" w:eastAsia="等线" w:hAnsi="等线" w:cstheme="minorHAnsi"/>
          <w:szCs w:val="21"/>
        </w:rPr>
        <w:t xml:space="preserve"> </w:t>
      </w:r>
    </w:p>
    <w:p w14:paraId="780F96A0" w14:textId="77777777" w:rsidR="00751CDF" w:rsidRPr="00A23FA3" w:rsidRDefault="00751CDF" w:rsidP="00751CDF">
      <w:pPr>
        <w:pStyle w:val="a0"/>
        <w:numPr>
          <w:ilvl w:val="0"/>
          <w:numId w:val="84"/>
        </w:numPr>
        <w:ind w:firstLineChars="0"/>
        <w:rPr>
          <w:rFonts w:ascii="等线" w:eastAsia="等线" w:hAnsi="等线" w:cstheme="minorHAnsi"/>
          <w:b/>
          <w:szCs w:val="21"/>
        </w:rPr>
      </w:pPr>
      <w:r w:rsidRPr="00A23FA3">
        <w:rPr>
          <w:rFonts w:ascii="等线" w:eastAsia="等线" w:hAnsi="等线" w:cstheme="minorHAnsi" w:hint="eastAsia"/>
          <w:b/>
          <w:szCs w:val="21"/>
        </w:rPr>
        <w:t>筛选</w:t>
      </w:r>
    </w:p>
    <w:p w14:paraId="09127290" w14:textId="77777777" w:rsidR="00751CDF" w:rsidRPr="00A23FA3" w:rsidRDefault="00751CDF" w:rsidP="00751CDF">
      <w:pPr>
        <w:pStyle w:val="a0"/>
        <w:numPr>
          <w:ilvl w:val="0"/>
          <w:numId w:val="81"/>
        </w:numPr>
        <w:ind w:firstLineChars="0"/>
        <w:rPr>
          <w:rFonts w:ascii="等线" w:eastAsia="等线" w:hAnsi="等线" w:cstheme="minorHAnsi"/>
          <w:szCs w:val="21"/>
        </w:rPr>
      </w:pPr>
      <w:r w:rsidRPr="00A23FA3">
        <w:rPr>
          <w:rFonts w:ascii="等线" w:eastAsia="等线" w:hAnsi="等线" w:cstheme="minorHAnsi" w:hint="eastAsia"/>
          <w:szCs w:val="21"/>
        </w:rPr>
        <w:t>筛选规则</w:t>
      </w:r>
    </w:p>
    <w:p w14:paraId="23C1AA4C" w14:textId="77777777" w:rsidR="00751CDF" w:rsidRPr="00A23FA3" w:rsidRDefault="00751CDF" w:rsidP="00751CDF">
      <w:pPr>
        <w:ind w:firstLineChars="200" w:firstLine="420"/>
        <w:rPr>
          <w:rFonts w:ascii="等线" w:eastAsia="等线" w:hAnsi="等线" w:cstheme="minorHAnsi"/>
          <w:szCs w:val="21"/>
        </w:rPr>
      </w:pPr>
      <w:r w:rsidRPr="00A23FA3">
        <w:rPr>
          <w:rFonts w:ascii="等线" w:eastAsia="等线" w:hAnsi="等线" w:cstheme="minorHAnsi" w:hint="eastAsia"/>
          <w:szCs w:val="21"/>
        </w:rPr>
        <w:t>所有搜索条件为关联搜索关系</w:t>
      </w:r>
    </w:p>
    <w:p w14:paraId="57AEF0FC" w14:textId="77777777" w:rsidR="00751CDF" w:rsidRPr="00A23FA3" w:rsidRDefault="00751CDF" w:rsidP="00751CDF">
      <w:pPr>
        <w:ind w:firstLineChars="200" w:firstLine="420"/>
        <w:rPr>
          <w:rFonts w:ascii="等线" w:eastAsia="等线" w:hAnsi="等线" w:cstheme="minorHAnsi"/>
          <w:szCs w:val="21"/>
        </w:rPr>
      </w:pPr>
      <w:r w:rsidRPr="00A23FA3">
        <w:rPr>
          <w:rFonts w:ascii="等线" w:eastAsia="等线" w:hAnsi="等线" w:cstheme="minorHAnsi" w:hint="eastAsia"/>
          <w:szCs w:val="21"/>
        </w:rPr>
        <w:t>比如选择了N</w:t>
      </w:r>
      <w:r w:rsidRPr="00A23FA3">
        <w:rPr>
          <w:rFonts w:ascii="等线" w:eastAsia="等线" w:hAnsi="等线" w:cstheme="minorHAnsi"/>
          <w:szCs w:val="21"/>
        </w:rPr>
        <w:t xml:space="preserve">ew York Branch, </w:t>
      </w:r>
      <w:r w:rsidRPr="00A23FA3">
        <w:rPr>
          <w:rFonts w:ascii="等线" w:eastAsia="等线" w:hAnsi="等线" w:cstheme="minorHAnsi" w:hint="eastAsia"/>
          <w:szCs w:val="21"/>
        </w:rPr>
        <w:t>那么状态则是在这个分行下面的</w:t>
      </w:r>
    </w:p>
    <w:p w14:paraId="6D5FE968" w14:textId="77777777" w:rsidR="00751CDF" w:rsidRPr="00A23FA3" w:rsidRDefault="00751CDF" w:rsidP="00751CDF">
      <w:pPr>
        <w:ind w:firstLineChars="200" w:firstLine="420"/>
        <w:rPr>
          <w:rFonts w:ascii="等线" w:eastAsia="等线" w:hAnsi="等线" w:cstheme="minorHAnsi"/>
          <w:szCs w:val="21"/>
        </w:rPr>
      </w:pPr>
    </w:p>
    <w:p w14:paraId="138A3046" w14:textId="77777777" w:rsidR="00751CDF" w:rsidRPr="00A23FA3" w:rsidRDefault="00751CDF" w:rsidP="00751CDF">
      <w:pPr>
        <w:pStyle w:val="a0"/>
        <w:numPr>
          <w:ilvl w:val="0"/>
          <w:numId w:val="81"/>
        </w:numPr>
        <w:ind w:firstLineChars="0"/>
        <w:rPr>
          <w:rFonts w:ascii="等线" w:eastAsia="等线" w:hAnsi="等线" w:cstheme="minorHAnsi"/>
          <w:szCs w:val="21"/>
        </w:rPr>
      </w:pPr>
      <w:r w:rsidRPr="00A23FA3">
        <w:rPr>
          <w:rFonts w:ascii="等线" w:eastAsia="等线" w:hAnsi="等线" w:cstheme="minorHAnsi" w:hint="eastAsia"/>
          <w:szCs w:val="21"/>
        </w:rPr>
        <w:t>筛选字段</w:t>
      </w:r>
    </w:p>
    <w:tbl>
      <w:tblPr>
        <w:tblStyle w:val="a9"/>
        <w:tblW w:w="7938" w:type="dxa"/>
        <w:tblInd w:w="421" w:type="dxa"/>
        <w:tblLook w:val="04A0" w:firstRow="1" w:lastRow="0" w:firstColumn="1" w:lastColumn="0" w:noHBand="0" w:noVBand="1"/>
      </w:tblPr>
      <w:tblGrid>
        <w:gridCol w:w="2268"/>
        <w:gridCol w:w="5670"/>
      </w:tblGrid>
      <w:tr w:rsidR="00A23FA3" w:rsidRPr="00A23FA3" w14:paraId="4C087587" w14:textId="77777777" w:rsidTr="00751CDF">
        <w:tc>
          <w:tcPr>
            <w:tcW w:w="2268" w:type="dxa"/>
            <w:shd w:val="clear" w:color="auto" w:fill="BFBFBF" w:themeFill="background1" w:themeFillShade="BF"/>
          </w:tcPr>
          <w:p w14:paraId="376A99B7" w14:textId="77777777" w:rsidR="00751CDF" w:rsidRPr="00A23FA3" w:rsidRDefault="00751CDF" w:rsidP="00751CDF">
            <w:pPr>
              <w:jc w:val="left"/>
              <w:rPr>
                <w:rFonts w:ascii="Calibri" w:hAnsi="Calibri" w:cstheme="minorHAnsi"/>
                <w:sz w:val="24"/>
                <w:szCs w:val="24"/>
              </w:rPr>
            </w:pPr>
            <w:r w:rsidRPr="00A23FA3">
              <w:rPr>
                <w:rFonts w:ascii="Calibri" w:hAnsi="Calibri" w:cstheme="minorHAnsi"/>
                <w:sz w:val="24"/>
                <w:szCs w:val="24"/>
              </w:rPr>
              <w:t>ITEM</w:t>
            </w:r>
          </w:p>
        </w:tc>
        <w:tc>
          <w:tcPr>
            <w:tcW w:w="5670" w:type="dxa"/>
            <w:shd w:val="clear" w:color="auto" w:fill="BFBFBF" w:themeFill="background1" w:themeFillShade="BF"/>
          </w:tcPr>
          <w:p w14:paraId="0F97C25F"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DESCRIPTION</w:t>
            </w:r>
          </w:p>
        </w:tc>
      </w:tr>
      <w:tr w:rsidR="00A23FA3" w:rsidRPr="00A23FA3" w14:paraId="189434D8" w14:textId="77777777" w:rsidTr="00751CDF">
        <w:tc>
          <w:tcPr>
            <w:tcW w:w="2268" w:type="dxa"/>
          </w:tcPr>
          <w:p w14:paraId="7B918CAA" w14:textId="77777777" w:rsidR="00751CDF" w:rsidRPr="00410C23" w:rsidRDefault="00751CDF" w:rsidP="00751CDF">
            <w:pPr>
              <w:rPr>
                <w:color w:val="FF0000"/>
              </w:rPr>
            </w:pPr>
            <w:r w:rsidRPr="00410C23">
              <w:rPr>
                <w:color w:val="FF0000"/>
              </w:rPr>
              <w:t>branches</w:t>
            </w:r>
          </w:p>
        </w:tc>
        <w:tc>
          <w:tcPr>
            <w:tcW w:w="5670" w:type="dxa"/>
          </w:tcPr>
          <w:p w14:paraId="19CE40AF" w14:textId="77777777" w:rsidR="00751CDF" w:rsidRPr="00410C23" w:rsidRDefault="00751CDF" w:rsidP="00751CDF">
            <w:pPr>
              <w:rPr>
                <w:color w:val="FF0000"/>
              </w:rPr>
            </w:pPr>
            <w:r w:rsidRPr="00410C23">
              <w:rPr>
                <w:rFonts w:hint="eastAsia"/>
                <w:color w:val="FF0000"/>
              </w:rPr>
              <w:t>钮约分行的用户看到的列表才有该字段，默认为</w:t>
            </w:r>
            <w:r w:rsidRPr="00410C23">
              <w:rPr>
                <w:color w:val="FF0000"/>
              </w:rPr>
              <w:t>New York Branch ,</w:t>
            </w:r>
            <w:r w:rsidRPr="00410C23">
              <w:rPr>
                <w:rFonts w:hint="eastAsia"/>
                <w:color w:val="FF0000"/>
              </w:rPr>
              <w:t>可以切换为</w:t>
            </w:r>
            <w:r w:rsidRPr="00410C23">
              <w:rPr>
                <w:color w:val="FF0000"/>
              </w:rPr>
              <w:t>Chicago branch</w:t>
            </w:r>
            <w:r w:rsidRPr="00410C23">
              <w:rPr>
                <w:rFonts w:hint="eastAsia"/>
                <w:color w:val="FF0000"/>
              </w:rPr>
              <w:t>。数据来于钮约分行用户创建</w:t>
            </w:r>
            <w:r w:rsidRPr="00410C23">
              <w:rPr>
                <w:rFonts w:hint="eastAsia"/>
                <w:color w:val="FF0000"/>
              </w:rPr>
              <w:t>C</w:t>
            </w:r>
            <w:r w:rsidRPr="00410C23">
              <w:rPr>
                <w:color w:val="FF0000"/>
              </w:rPr>
              <w:t>ASE</w:t>
            </w:r>
            <w:r w:rsidRPr="00410C23">
              <w:rPr>
                <w:rFonts w:hint="eastAsia"/>
                <w:color w:val="FF0000"/>
              </w:rPr>
              <w:t>时选择的</w:t>
            </w:r>
            <w:r w:rsidRPr="00410C23">
              <w:rPr>
                <w:rFonts w:hint="eastAsia"/>
                <w:color w:val="FF0000"/>
              </w:rPr>
              <w:t>B</w:t>
            </w:r>
            <w:r w:rsidRPr="00410C23">
              <w:rPr>
                <w:color w:val="FF0000"/>
              </w:rPr>
              <w:t>ranch</w:t>
            </w:r>
          </w:p>
        </w:tc>
      </w:tr>
      <w:tr w:rsidR="00A23FA3" w:rsidRPr="00A23FA3" w14:paraId="4500644F" w14:textId="77777777" w:rsidTr="00751CDF">
        <w:tc>
          <w:tcPr>
            <w:tcW w:w="2268" w:type="dxa"/>
          </w:tcPr>
          <w:p w14:paraId="08BC0FF3" w14:textId="666870CA" w:rsidR="00751CDF" w:rsidRPr="00A23FA3" w:rsidRDefault="00181217" w:rsidP="00751CDF">
            <w:r w:rsidRPr="00A23FA3">
              <w:t xml:space="preserve">Action </w:t>
            </w:r>
            <w:r w:rsidR="00751CDF" w:rsidRPr="00A23FA3">
              <w:t>Status</w:t>
            </w:r>
          </w:p>
          <w:p w14:paraId="31BC89B6" w14:textId="77777777" w:rsidR="00751CDF" w:rsidRPr="00A23FA3" w:rsidRDefault="00751CDF" w:rsidP="00751CDF">
            <w:pPr>
              <w:rPr>
                <w:rFonts w:ascii="Calibri" w:hAnsi="Calibri" w:cstheme="minorHAnsi"/>
                <w:sz w:val="24"/>
                <w:szCs w:val="24"/>
              </w:rPr>
            </w:pPr>
          </w:p>
        </w:tc>
        <w:tc>
          <w:tcPr>
            <w:tcW w:w="5670" w:type="dxa"/>
          </w:tcPr>
          <w:p w14:paraId="28FBD9F2" w14:textId="1AA0A47C" w:rsidR="00751CDF" w:rsidRPr="00A23FA3" w:rsidRDefault="00751CDF" w:rsidP="00751CDF">
            <w:r w:rsidRPr="00A23FA3">
              <w:rPr>
                <w:rFonts w:hint="eastAsia"/>
              </w:rPr>
              <w:t>默认为全部</w:t>
            </w:r>
            <w:r w:rsidRPr="00A23FA3">
              <w:t xml:space="preserve"> All Status , </w:t>
            </w:r>
            <w:r w:rsidRPr="00A23FA3">
              <w:rPr>
                <w:rFonts w:hint="eastAsia"/>
              </w:rPr>
              <w:t>下拉为</w:t>
            </w:r>
            <w:r w:rsidRPr="00A23FA3">
              <w:t>Under OA Review</w:t>
            </w:r>
            <w:r w:rsidRPr="00A23FA3">
              <w:rPr>
                <w:rFonts w:hint="eastAsia"/>
              </w:rPr>
              <w:t>，</w:t>
            </w:r>
            <w:r w:rsidRPr="00A23FA3">
              <w:t>Under OA Modify</w:t>
            </w:r>
            <w:r w:rsidR="00410C23">
              <w:rPr>
                <w:rFonts w:hint="eastAsia"/>
              </w:rPr>
              <w:t>等状态</w:t>
            </w:r>
          </w:p>
          <w:p w14:paraId="60E4CFAF" w14:textId="77777777" w:rsidR="00751CDF" w:rsidRPr="00A23FA3" w:rsidRDefault="00751CDF" w:rsidP="00751CDF">
            <w:pPr>
              <w:rPr>
                <w:rFonts w:ascii="等线" w:eastAsia="等线" w:hAnsi="等线" w:cstheme="minorHAnsi"/>
                <w:szCs w:val="21"/>
              </w:rPr>
            </w:pPr>
          </w:p>
        </w:tc>
      </w:tr>
      <w:tr w:rsidR="00A23FA3" w:rsidRPr="00A23FA3" w14:paraId="0B806C94" w14:textId="77777777" w:rsidTr="00751CDF">
        <w:tc>
          <w:tcPr>
            <w:tcW w:w="2268" w:type="dxa"/>
          </w:tcPr>
          <w:p w14:paraId="3B150E94" w14:textId="77777777" w:rsidR="00751CDF" w:rsidRPr="00A23FA3" w:rsidRDefault="00751CDF" w:rsidP="00751CDF">
            <w:r w:rsidRPr="00A23FA3">
              <w:t xml:space="preserve">Created </w:t>
            </w:r>
            <w:r w:rsidRPr="00A23FA3">
              <w:rPr>
                <w:rFonts w:hint="eastAsia"/>
              </w:rPr>
              <w:t>D</w:t>
            </w:r>
            <w:r w:rsidRPr="00A23FA3">
              <w:t>ate</w:t>
            </w:r>
          </w:p>
        </w:tc>
        <w:tc>
          <w:tcPr>
            <w:tcW w:w="5670" w:type="dxa"/>
          </w:tcPr>
          <w:p w14:paraId="31DD227A" w14:textId="77777777" w:rsidR="00751CDF" w:rsidRPr="00A23FA3" w:rsidRDefault="00751CDF" w:rsidP="00751CDF">
            <w:r w:rsidRPr="00A23FA3">
              <w:rPr>
                <w:rFonts w:hint="eastAsia"/>
              </w:rPr>
              <w:t>按创建日期进行搜索</w:t>
            </w:r>
          </w:p>
        </w:tc>
      </w:tr>
      <w:tr w:rsidR="00410C23" w:rsidRPr="00A23FA3" w14:paraId="4ABE25F5" w14:textId="77777777" w:rsidTr="00751CDF">
        <w:tc>
          <w:tcPr>
            <w:tcW w:w="2268" w:type="dxa"/>
          </w:tcPr>
          <w:p w14:paraId="14E2EA14" w14:textId="77777777" w:rsidR="00410C23" w:rsidRPr="00A23FA3" w:rsidRDefault="00410C23" w:rsidP="00751CDF"/>
        </w:tc>
        <w:tc>
          <w:tcPr>
            <w:tcW w:w="5670" w:type="dxa"/>
          </w:tcPr>
          <w:p w14:paraId="603ACC58" w14:textId="77777777" w:rsidR="00410C23" w:rsidRPr="00A23FA3" w:rsidRDefault="00410C23" w:rsidP="00751CDF"/>
        </w:tc>
      </w:tr>
      <w:tr w:rsidR="00A23FA3" w:rsidRPr="00A23FA3" w14:paraId="0479863B" w14:textId="77777777" w:rsidTr="00751CDF">
        <w:tc>
          <w:tcPr>
            <w:tcW w:w="2268" w:type="dxa"/>
          </w:tcPr>
          <w:p w14:paraId="58D21D77" w14:textId="77777777" w:rsidR="00751CDF" w:rsidRPr="00A23FA3" w:rsidRDefault="00751CDF" w:rsidP="00751CDF">
            <w:r w:rsidRPr="00A23FA3">
              <w:rPr>
                <w:rFonts w:hint="eastAsia"/>
              </w:rPr>
              <w:t>C</w:t>
            </w:r>
            <w:r w:rsidRPr="00A23FA3">
              <w:t xml:space="preserve">ASE </w:t>
            </w:r>
            <w:r w:rsidRPr="00A23FA3">
              <w:rPr>
                <w:rFonts w:hint="eastAsia"/>
              </w:rPr>
              <w:t>金额</w:t>
            </w:r>
          </w:p>
        </w:tc>
        <w:tc>
          <w:tcPr>
            <w:tcW w:w="5670" w:type="dxa"/>
          </w:tcPr>
          <w:p w14:paraId="0FC144D0" w14:textId="77777777" w:rsidR="00751CDF" w:rsidRPr="00A23FA3" w:rsidRDefault="00751CDF" w:rsidP="00751CDF">
            <w:r w:rsidRPr="00A23FA3">
              <w:rPr>
                <w:rFonts w:hint="eastAsia"/>
              </w:rPr>
              <w:t>货币格式</w:t>
            </w:r>
          </w:p>
        </w:tc>
      </w:tr>
      <w:tr w:rsidR="00751CDF" w:rsidRPr="00A23FA3" w14:paraId="6861BC42" w14:textId="77777777" w:rsidTr="00751CDF">
        <w:tc>
          <w:tcPr>
            <w:tcW w:w="2268" w:type="dxa"/>
          </w:tcPr>
          <w:p w14:paraId="451F2E6B" w14:textId="77777777" w:rsidR="00751CDF" w:rsidRPr="00A23FA3" w:rsidRDefault="00751CDF" w:rsidP="00751CDF">
            <w:r w:rsidRPr="00A23FA3">
              <w:rPr>
                <w:rFonts w:hint="eastAsia"/>
              </w:rPr>
              <w:t>搜索框</w:t>
            </w:r>
          </w:p>
          <w:p w14:paraId="5844A66C" w14:textId="77777777" w:rsidR="00751CDF" w:rsidRPr="00A23FA3" w:rsidRDefault="00751CDF" w:rsidP="00751CDF">
            <w:pPr>
              <w:rPr>
                <w:rFonts w:ascii="Calibri" w:hAnsi="Calibri" w:cstheme="minorHAnsi"/>
                <w:sz w:val="24"/>
                <w:szCs w:val="24"/>
              </w:rPr>
            </w:pPr>
          </w:p>
        </w:tc>
        <w:tc>
          <w:tcPr>
            <w:tcW w:w="5670" w:type="dxa"/>
          </w:tcPr>
          <w:p w14:paraId="5CB1581F" w14:textId="77777777" w:rsidR="00751CDF" w:rsidRPr="00A23FA3" w:rsidRDefault="00751CDF" w:rsidP="00751CDF">
            <w:r w:rsidRPr="00A23FA3">
              <w:rPr>
                <w:rFonts w:hint="eastAsia"/>
              </w:rPr>
              <w:t>允许按</w:t>
            </w:r>
            <w:r w:rsidRPr="00A23FA3">
              <w:t>Case ID, Clint ID, Reference NO.or Boc Reference NO.</w:t>
            </w:r>
            <w:r w:rsidRPr="00A23FA3">
              <w:rPr>
                <w:rFonts w:hint="eastAsia"/>
              </w:rPr>
              <w:t>搜索</w:t>
            </w:r>
          </w:p>
          <w:p w14:paraId="1A8E83C4" w14:textId="77777777" w:rsidR="00751CDF" w:rsidRPr="00A23FA3" w:rsidRDefault="00751CDF" w:rsidP="00751CDF">
            <w:pPr>
              <w:rPr>
                <w:rFonts w:ascii="等线" w:eastAsia="等线" w:hAnsi="等线" w:cstheme="minorHAnsi"/>
                <w:szCs w:val="21"/>
              </w:rPr>
            </w:pPr>
          </w:p>
        </w:tc>
      </w:tr>
    </w:tbl>
    <w:p w14:paraId="088029D0" w14:textId="77777777" w:rsidR="00751CDF" w:rsidRPr="00A23FA3" w:rsidRDefault="00751CDF" w:rsidP="00751CDF">
      <w:pPr>
        <w:ind w:firstLineChars="200" w:firstLine="420"/>
        <w:rPr>
          <w:rFonts w:ascii="等线" w:eastAsia="等线" w:hAnsi="等线" w:cstheme="minorHAnsi"/>
          <w:szCs w:val="21"/>
        </w:rPr>
      </w:pPr>
    </w:p>
    <w:p w14:paraId="37D0D160" w14:textId="77777777" w:rsidR="00751CDF" w:rsidRPr="00A23FA3" w:rsidRDefault="00751CDF" w:rsidP="00751CDF">
      <w:pPr>
        <w:rPr>
          <w:rFonts w:ascii="等线" w:eastAsia="等线" w:hAnsi="等线" w:cstheme="minorHAnsi"/>
          <w:szCs w:val="21"/>
        </w:rPr>
      </w:pPr>
    </w:p>
    <w:p w14:paraId="60FD2E48" w14:textId="77777777" w:rsidR="00751CDF" w:rsidRPr="00A23FA3" w:rsidRDefault="00751CDF" w:rsidP="00751CDF">
      <w:pPr>
        <w:rPr>
          <w:rFonts w:ascii="等线" w:eastAsia="等线" w:hAnsi="等线" w:cstheme="minorHAnsi"/>
          <w:szCs w:val="21"/>
        </w:rPr>
      </w:pPr>
    </w:p>
    <w:p w14:paraId="6BE57B43" w14:textId="77777777" w:rsidR="00751CDF" w:rsidRPr="00A23FA3" w:rsidRDefault="00751CDF" w:rsidP="00751CDF">
      <w:pPr>
        <w:pStyle w:val="a0"/>
        <w:numPr>
          <w:ilvl w:val="0"/>
          <w:numId w:val="84"/>
        </w:numPr>
        <w:ind w:firstLineChars="0"/>
        <w:rPr>
          <w:rFonts w:ascii="等线" w:eastAsia="等线" w:hAnsi="等线" w:cstheme="minorHAnsi"/>
          <w:b/>
          <w:szCs w:val="21"/>
        </w:rPr>
      </w:pPr>
      <w:r w:rsidRPr="00A23FA3">
        <w:rPr>
          <w:rFonts w:ascii="等线" w:eastAsia="等线" w:hAnsi="等线" w:cstheme="minorHAnsi" w:hint="eastAsia"/>
          <w:b/>
          <w:szCs w:val="21"/>
        </w:rPr>
        <w:t>列表</w:t>
      </w:r>
    </w:p>
    <w:p w14:paraId="5DB6A3E3" w14:textId="77777777" w:rsidR="00751CDF" w:rsidRPr="00A23FA3" w:rsidRDefault="00751CDF" w:rsidP="00751CDF">
      <w:pPr>
        <w:pStyle w:val="a0"/>
        <w:numPr>
          <w:ilvl w:val="0"/>
          <w:numId w:val="82"/>
        </w:numPr>
        <w:ind w:firstLineChars="0"/>
        <w:rPr>
          <w:rFonts w:ascii="等线" w:eastAsia="等线" w:hAnsi="等线" w:cstheme="minorHAnsi"/>
          <w:szCs w:val="21"/>
        </w:rPr>
      </w:pPr>
      <w:bookmarkStart w:id="3196" w:name="OLE_LINK14"/>
      <w:bookmarkStart w:id="3197" w:name="OLE_LINK15"/>
      <w:r w:rsidRPr="00A23FA3">
        <w:rPr>
          <w:rFonts w:ascii="等线" w:eastAsia="等线" w:hAnsi="等线" w:cstheme="minorHAnsi" w:hint="eastAsia"/>
          <w:szCs w:val="21"/>
        </w:rPr>
        <w:t>列表字段，见下表</w:t>
      </w:r>
    </w:p>
    <w:tbl>
      <w:tblPr>
        <w:tblStyle w:val="a9"/>
        <w:tblW w:w="7938" w:type="dxa"/>
        <w:tblInd w:w="421" w:type="dxa"/>
        <w:tblLook w:val="04A0" w:firstRow="1" w:lastRow="0" w:firstColumn="1" w:lastColumn="0" w:noHBand="0" w:noVBand="1"/>
      </w:tblPr>
      <w:tblGrid>
        <w:gridCol w:w="2268"/>
        <w:gridCol w:w="5670"/>
      </w:tblGrid>
      <w:tr w:rsidR="00A23FA3" w:rsidRPr="00A23FA3" w14:paraId="00AABC80" w14:textId="77777777" w:rsidTr="00751CDF">
        <w:tc>
          <w:tcPr>
            <w:tcW w:w="2268" w:type="dxa"/>
            <w:shd w:val="clear" w:color="auto" w:fill="BFBFBF" w:themeFill="background1" w:themeFillShade="BF"/>
          </w:tcPr>
          <w:p w14:paraId="42BA20B1" w14:textId="77777777" w:rsidR="00751CDF" w:rsidRPr="00A23FA3" w:rsidRDefault="00751CDF" w:rsidP="00751CDF">
            <w:pPr>
              <w:jc w:val="left"/>
              <w:rPr>
                <w:rFonts w:ascii="Calibri" w:hAnsi="Calibri" w:cstheme="minorHAnsi"/>
                <w:sz w:val="24"/>
                <w:szCs w:val="24"/>
              </w:rPr>
            </w:pPr>
            <w:r w:rsidRPr="00A23FA3">
              <w:rPr>
                <w:rFonts w:ascii="Calibri" w:hAnsi="Calibri" w:cstheme="minorHAnsi"/>
                <w:sz w:val="24"/>
                <w:szCs w:val="24"/>
              </w:rPr>
              <w:t>ITEM</w:t>
            </w:r>
          </w:p>
        </w:tc>
        <w:tc>
          <w:tcPr>
            <w:tcW w:w="5670" w:type="dxa"/>
            <w:shd w:val="clear" w:color="auto" w:fill="BFBFBF" w:themeFill="background1" w:themeFillShade="BF"/>
          </w:tcPr>
          <w:p w14:paraId="79850F59"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DESCRIPTION</w:t>
            </w:r>
          </w:p>
        </w:tc>
      </w:tr>
      <w:tr w:rsidR="00A23FA3" w:rsidRPr="00A23FA3" w14:paraId="7F492562" w14:textId="77777777" w:rsidTr="00751CDF">
        <w:tc>
          <w:tcPr>
            <w:tcW w:w="2268" w:type="dxa"/>
          </w:tcPr>
          <w:p w14:paraId="310E3505" w14:textId="77777777" w:rsidR="00751CDF" w:rsidRPr="00A23FA3" w:rsidRDefault="00751CDF" w:rsidP="00751CDF">
            <w:pPr>
              <w:rPr>
                <w:rFonts w:ascii="Calibri" w:hAnsi="Calibri" w:cstheme="minorHAnsi"/>
                <w:sz w:val="24"/>
                <w:szCs w:val="24"/>
              </w:rPr>
            </w:pPr>
            <w:r w:rsidRPr="00A23FA3">
              <w:rPr>
                <w:rFonts w:ascii="Calibri" w:hAnsi="Calibri" w:cstheme="minorHAnsi" w:hint="eastAsia"/>
                <w:sz w:val="24"/>
                <w:szCs w:val="24"/>
              </w:rPr>
              <w:t>S</w:t>
            </w:r>
            <w:r w:rsidRPr="00A23FA3">
              <w:rPr>
                <w:rFonts w:ascii="Calibri" w:hAnsi="Calibri" w:cstheme="minorHAnsi"/>
                <w:sz w:val="24"/>
                <w:szCs w:val="24"/>
              </w:rPr>
              <w:t>elect</w:t>
            </w:r>
          </w:p>
        </w:tc>
        <w:tc>
          <w:tcPr>
            <w:tcW w:w="5670" w:type="dxa"/>
          </w:tcPr>
          <w:p w14:paraId="0914D557" w14:textId="77777777" w:rsidR="00751CDF" w:rsidRPr="00A23FA3" w:rsidRDefault="00751CDF" w:rsidP="00751CDF">
            <w:pPr>
              <w:rPr>
                <w:rFonts w:ascii="等线" w:eastAsia="等线" w:hAnsi="等线" w:cstheme="minorHAnsi"/>
                <w:szCs w:val="21"/>
              </w:rPr>
            </w:pPr>
            <w:r w:rsidRPr="00A23FA3">
              <w:rPr>
                <w:rFonts w:ascii="等线" w:eastAsia="等线" w:hAnsi="等线" w:cstheme="minorHAnsi" w:hint="eastAsia"/>
                <w:szCs w:val="21"/>
              </w:rPr>
              <w:t>复选框，用于做批量操作</w:t>
            </w:r>
          </w:p>
        </w:tc>
      </w:tr>
      <w:tr w:rsidR="00A23FA3" w:rsidRPr="00A23FA3" w14:paraId="3AFC35B7" w14:textId="77777777" w:rsidTr="00751CDF">
        <w:tc>
          <w:tcPr>
            <w:tcW w:w="2268" w:type="dxa"/>
          </w:tcPr>
          <w:p w14:paraId="342C20B1"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Case ID</w:t>
            </w:r>
          </w:p>
        </w:tc>
        <w:tc>
          <w:tcPr>
            <w:tcW w:w="5670" w:type="dxa"/>
          </w:tcPr>
          <w:p w14:paraId="1BEF00BE" w14:textId="77777777" w:rsidR="00751CDF" w:rsidRPr="00A23FA3" w:rsidRDefault="00751CDF" w:rsidP="00751CDF">
            <w:pPr>
              <w:rPr>
                <w:rFonts w:ascii="等线" w:eastAsia="等线" w:hAnsi="等线" w:cstheme="minorHAnsi"/>
                <w:szCs w:val="21"/>
              </w:rPr>
            </w:pPr>
            <w:r w:rsidRPr="00A23FA3">
              <w:rPr>
                <w:rFonts w:ascii="等线" w:eastAsia="等线" w:hAnsi="等线" w:cstheme="minorHAnsi" w:hint="eastAsia"/>
                <w:szCs w:val="21"/>
              </w:rPr>
              <w:t>来源于创建</w:t>
            </w:r>
            <w:r w:rsidRPr="00A23FA3">
              <w:rPr>
                <w:rFonts w:ascii="等线" w:eastAsia="等线" w:hAnsi="等线" w:cstheme="minorHAnsi"/>
                <w:szCs w:val="21"/>
              </w:rPr>
              <w:t>CASE</w:t>
            </w:r>
            <w:r w:rsidRPr="00A23FA3">
              <w:rPr>
                <w:rFonts w:ascii="等线" w:eastAsia="等线" w:hAnsi="等线" w:cstheme="minorHAnsi" w:hint="eastAsia"/>
                <w:szCs w:val="21"/>
              </w:rPr>
              <w:t>时填写</w:t>
            </w:r>
          </w:p>
        </w:tc>
      </w:tr>
      <w:tr w:rsidR="00A23FA3" w:rsidRPr="00A23FA3" w14:paraId="4308A30A" w14:textId="77777777" w:rsidTr="00751CDF">
        <w:tc>
          <w:tcPr>
            <w:tcW w:w="2268" w:type="dxa"/>
          </w:tcPr>
          <w:p w14:paraId="78A58C43"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Client ID</w:t>
            </w:r>
          </w:p>
        </w:tc>
        <w:tc>
          <w:tcPr>
            <w:tcW w:w="5670" w:type="dxa"/>
          </w:tcPr>
          <w:p w14:paraId="0202DDEE" w14:textId="77777777" w:rsidR="00751CDF" w:rsidRPr="00A23FA3" w:rsidRDefault="00751CDF" w:rsidP="00751CDF">
            <w:pPr>
              <w:rPr>
                <w:rFonts w:ascii="等线" w:eastAsia="等线" w:hAnsi="等线" w:cstheme="minorHAnsi"/>
                <w:szCs w:val="21"/>
              </w:rPr>
            </w:pPr>
            <w:r w:rsidRPr="00A23FA3">
              <w:rPr>
                <w:rFonts w:ascii="等线" w:eastAsia="等线" w:hAnsi="等线" w:cstheme="minorHAnsi" w:hint="eastAsia"/>
                <w:szCs w:val="21"/>
              </w:rPr>
              <w:t>同上</w:t>
            </w:r>
          </w:p>
        </w:tc>
      </w:tr>
      <w:tr w:rsidR="00A23FA3" w:rsidRPr="00A23FA3" w14:paraId="17862C0B" w14:textId="77777777" w:rsidTr="00751CDF">
        <w:tc>
          <w:tcPr>
            <w:tcW w:w="2268" w:type="dxa"/>
          </w:tcPr>
          <w:p w14:paraId="3D639D96"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 xml:space="preserve">Reference NO. </w:t>
            </w:r>
          </w:p>
        </w:tc>
        <w:tc>
          <w:tcPr>
            <w:tcW w:w="5670" w:type="dxa"/>
          </w:tcPr>
          <w:p w14:paraId="31A16400" w14:textId="77777777" w:rsidR="00751CDF" w:rsidRPr="00A23FA3" w:rsidRDefault="00751CDF" w:rsidP="00751CDF">
            <w:pPr>
              <w:rPr>
                <w:rFonts w:ascii="等线" w:eastAsia="等线" w:hAnsi="等线" w:cstheme="minorHAnsi"/>
                <w:szCs w:val="21"/>
              </w:rPr>
            </w:pPr>
            <w:r w:rsidRPr="00A23FA3">
              <w:rPr>
                <w:rFonts w:ascii="等线" w:eastAsia="等线" w:hAnsi="等线" w:cstheme="minorHAnsi" w:hint="eastAsia"/>
                <w:szCs w:val="21"/>
              </w:rPr>
              <w:t>同上</w:t>
            </w:r>
          </w:p>
        </w:tc>
      </w:tr>
      <w:tr w:rsidR="00A23FA3" w:rsidRPr="00A23FA3" w14:paraId="2CA993EF" w14:textId="77777777" w:rsidTr="00751CDF">
        <w:tc>
          <w:tcPr>
            <w:tcW w:w="2268" w:type="dxa"/>
          </w:tcPr>
          <w:p w14:paraId="115465E2"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BOC Reference NO.</w:t>
            </w:r>
          </w:p>
        </w:tc>
        <w:tc>
          <w:tcPr>
            <w:tcW w:w="5670" w:type="dxa"/>
          </w:tcPr>
          <w:p w14:paraId="6DD5584E" w14:textId="77777777" w:rsidR="00751CDF" w:rsidRPr="00A23FA3" w:rsidRDefault="00751CDF" w:rsidP="00751CDF">
            <w:pPr>
              <w:rPr>
                <w:rFonts w:ascii="等线" w:eastAsia="等线" w:hAnsi="等线" w:cstheme="minorHAnsi"/>
                <w:szCs w:val="21"/>
              </w:rPr>
            </w:pPr>
            <w:r w:rsidRPr="00A23FA3">
              <w:rPr>
                <w:rFonts w:ascii="等线" w:eastAsia="等线" w:hAnsi="等线" w:cstheme="minorHAnsi" w:hint="eastAsia"/>
                <w:szCs w:val="21"/>
              </w:rPr>
              <w:t>同上</w:t>
            </w:r>
            <w:r w:rsidRPr="00A23FA3">
              <w:rPr>
                <w:rFonts w:ascii="等线" w:eastAsia="等线" w:hAnsi="等线" w:cstheme="minorHAnsi"/>
                <w:szCs w:val="21"/>
              </w:rPr>
              <w:t xml:space="preserve"> </w:t>
            </w:r>
          </w:p>
        </w:tc>
      </w:tr>
      <w:tr w:rsidR="00A23FA3" w:rsidRPr="00A23FA3" w14:paraId="17ED2E8A" w14:textId="77777777" w:rsidTr="00751CDF">
        <w:tc>
          <w:tcPr>
            <w:tcW w:w="2268" w:type="dxa"/>
          </w:tcPr>
          <w:p w14:paraId="009D0B60" w14:textId="5E1D86EA" w:rsidR="00751CDF" w:rsidRPr="00A23FA3" w:rsidRDefault="00181217" w:rsidP="00751CDF">
            <w:pPr>
              <w:rPr>
                <w:rFonts w:ascii="Calibri" w:hAnsi="Calibri" w:cstheme="minorHAnsi"/>
                <w:sz w:val="24"/>
                <w:szCs w:val="24"/>
              </w:rPr>
            </w:pPr>
            <w:r w:rsidRPr="00A23FA3">
              <w:rPr>
                <w:rFonts w:ascii="Calibri" w:hAnsi="Calibri" w:cstheme="minorHAnsi"/>
                <w:sz w:val="24"/>
                <w:szCs w:val="24"/>
              </w:rPr>
              <w:t xml:space="preserve">Action </w:t>
            </w:r>
            <w:r w:rsidR="00751CDF" w:rsidRPr="00A23FA3">
              <w:rPr>
                <w:rFonts w:ascii="Calibri" w:hAnsi="Calibri" w:cstheme="minorHAnsi"/>
                <w:sz w:val="24"/>
                <w:szCs w:val="24"/>
              </w:rPr>
              <w:t>Status</w:t>
            </w:r>
          </w:p>
        </w:tc>
        <w:tc>
          <w:tcPr>
            <w:tcW w:w="5670" w:type="dxa"/>
          </w:tcPr>
          <w:p w14:paraId="23CA034C" w14:textId="77777777" w:rsidR="00751CDF" w:rsidRPr="00A23FA3" w:rsidRDefault="00751CDF" w:rsidP="00751CDF">
            <w:pPr>
              <w:jc w:val="left"/>
              <w:rPr>
                <w:rFonts w:ascii="等线" w:eastAsia="等线" w:hAnsi="等线" w:cstheme="minorHAnsi"/>
                <w:szCs w:val="21"/>
              </w:rPr>
            </w:pPr>
            <w:r w:rsidRPr="00A23FA3">
              <w:rPr>
                <w:rFonts w:ascii="等线" w:eastAsia="等线" w:hAnsi="等线" w:cstheme="minorHAnsi"/>
                <w:szCs w:val="21"/>
              </w:rPr>
              <w:t>Under OA Review</w:t>
            </w:r>
            <w:r w:rsidRPr="00A23FA3">
              <w:rPr>
                <w:rFonts w:ascii="等线" w:eastAsia="等线" w:hAnsi="等线" w:cstheme="minorHAnsi" w:hint="eastAsia"/>
                <w:szCs w:val="21"/>
              </w:rPr>
              <w:t>，</w:t>
            </w:r>
            <w:r w:rsidRPr="00A23FA3">
              <w:rPr>
                <w:rFonts w:ascii="等线" w:eastAsia="等线" w:hAnsi="等线" w:cstheme="minorHAnsi"/>
                <w:szCs w:val="21"/>
              </w:rPr>
              <w:t>Under OA Modify</w:t>
            </w:r>
            <w:r w:rsidRPr="00A23FA3">
              <w:rPr>
                <w:rFonts w:ascii="等线" w:eastAsia="等线" w:hAnsi="等线" w:cstheme="minorHAnsi" w:hint="eastAsia"/>
                <w:szCs w:val="21"/>
              </w:rPr>
              <w:t>。考虑到列表显示字段有限，所以角色在列表显示时用缩写。但详情页要</w:t>
            </w:r>
            <w:r w:rsidRPr="00A23FA3">
              <w:rPr>
                <w:rFonts w:ascii="等线" w:eastAsia="等线" w:hAnsi="等线" w:cstheme="minorHAnsi"/>
                <w:szCs w:val="21"/>
              </w:rPr>
              <w:t xml:space="preserve"> </w:t>
            </w:r>
            <w:r w:rsidRPr="00A23FA3">
              <w:rPr>
                <w:rFonts w:ascii="等线" w:eastAsia="等线" w:hAnsi="等线" w:cstheme="minorHAnsi" w:hint="eastAsia"/>
                <w:szCs w:val="21"/>
              </w:rPr>
              <w:t>完整显示</w:t>
            </w:r>
          </w:p>
        </w:tc>
      </w:tr>
      <w:tr w:rsidR="00A23FA3" w:rsidRPr="00A23FA3" w14:paraId="50F4B177" w14:textId="77777777" w:rsidTr="00751CDF">
        <w:tc>
          <w:tcPr>
            <w:tcW w:w="2268" w:type="dxa"/>
          </w:tcPr>
          <w:p w14:paraId="011F1E65"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Change w:id="3198" w:author="raye" w:date="2018-07-18T18:23:00Z">
                  <w:rPr>
                    <w:rFonts w:ascii="Calibri" w:hAnsi="Calibri" w:cstheme="minorHAnsi"/>
                    <w:color w:val="FF0000"/>
                    <w:sz w:val="24"/>
                    <w:szCs w:val="24"/>
                  </w:rPr>
                </w:rPrChange>
              </w:rPr>
              <w:t>Created Date</w:t>
            </w:r>
          </w:p>
        </w:tc>
        <w:tc>
          <w:tcPr>
            <w:tcW w:w="5670" w:type="dxa"/>
          </w:tcPr>
          <w:p w14:paraId="21DDB1A4" w14:textId="77777777" w:rsidR="00751CDF" w:rsidRPr="00A23FA3" w:rsidRDefault="00751CDF" w:rsidP="00751CDF">
            <w:pPr>
              <w:rPr>
                <w:rFonts w:ascii="等线" w:eastAsia="等线" w:hAnsi="等线" w:cstheme="minorHAnsi"/>
                <w:kern w:val="0"/>
                <w:szCs w:val="21"/>
              </w:rPr>
            </w:pPr>
            <w:r w:rsidRPr="00A23FA3">
              <w:rPr>
                <w:rFonts w:ascii="等线" w:eastAsia="等线" w:hAnsi="等线" w:cstheme="minorHAnsi" w:hint="eastAsia"/>
                <w:kern w:val="0"/>
                <w:szCs w:val="21"/>
              </w:rPr>
              <w:t>创建日期，列表页显示到日，详情页需显示到时 正倒序</w:t>
            </w:r>
          </w:p>
        </w:tc>
      </w:tr>
      <w:tr w:rsidR="00A23FA3" w:rsidRPr="00A23FA3" w14:paraId="1BE285AE" w14:textId="77777777" w:rsidTr="00751CDF">
        <w:tc>
          <w:tcPr>
            <w:tcW w:w="2268" w:type="dxa"/>
          </w:tcPr>
          <w:p w14:paraId="5648F77F"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Opertor</w:t>
            </w:r>
          </w:p>
        </w:tc>
        <w:tc>
          <w:tcPr>
            <w:tcW w:w="5670" w:type="dxa"/>
          </w:tcPr>
          <w:p w14:paraId="484BB819"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Operations Analyst who created the case</w:t>
            </w:r>
          </w:p>
        </w:tc>
      </w:tr>
      <w:tr w:rsidR="00A23FA3" w:rsidRPr="00A23FA3" w14:paraId="7DE8985F" w14:textId="77777777" w:rsidTr="00751CDF">
        <w:tc>
          <w:tcPr>
            <w:tcW w:w="2268" w:type="dxa"/>
          </w:tcPr>
          <w:p w14:paraId="5C2F1B95"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lastRenderedPageBreak/>
              <w:t>Total Amount</w:t>
            </w:r>
          </w:p>
        </w:tc>
        <w:tc>
          <w:tcPr>
            <w:tcW w:w="5670" w:type="dxa"/>
          </w:tcPr>
          <w:p w14:paraId="164205E3" w14:textId="77777777" w:rsidR="00751CDF" w:rsidRPr="00A23FA3" w:rsidRDefault="00751CDF" w:rsidP="00751CDF">
            <w:pPr>
              <w:rPr>
                <w:rFonts w:ascii="等线" w:eastAsia="等线" w:hAnsi="等线" w:cstheme="minorHAnsi"/>
                <w:szCs w:val="21"/>
              </w:rPr>
            </w:pPr>
            <w:r w:rsidRPr="00A23FA3">
              <w:rPr>
                <w:rFonts w:eastAsia="等线" w:cstheme="minorHAnsi"/>
                <w:szCs w:val="21"/>
              </w:rPr>
              <w:t>Total amount for this case</w:t>
            </w:r>
            <w:r w:rsidRPr="00A23FA3">
              <w:rPr>
                <w:rFonts w:eastAsia="等线" w:cstheme="minorHAnsi" w:hint="eastAsia"/>
                <w:szCs w:val="21"/>
              </w:rPr>
              <w:t>，</w:t>
            </w:r>
            <w:r w:rsidRPr="00A23FA3">
              <w:rPr>
                <w:rFonts w:ascii="等线" w:eastAsia="等线" w:hAnsi="等线" w:cstheme="minorHAnsi" w:hint="eastAsia"/>
                <w:szCs w:val="21"/>
              </w:rPr>
              <w:t>正倒序，来源于创建C</w:t>
            </w:r>
            <w:r w:rsidRPr="00A23FA3">
              <w:rPr>
                <w:rFonts w:ascii="等线" w:eastAsia="等线" w:hAnsi="等线" w:cstheme="minorHAnsi"/>
                <w:szCs w:val="21"/>
              </w:rPr>
              <w:t>ASE</w:t>
            </w:r>
            <w:r w:rsidRPr="00A23FA3">
              <w:rPr>
                <w:rFonts w:ascii="等线" w:eastAsia="等线" w:hAnsi="等线" w:cstheme="minorHAnsi" w:hint="eastAsia"/>
                <w:szCs w:val="21"/>
              </w:rPr>
              <w:t>时填写</w:t>
            </w:r>
          </w:p>
        </w:tc>
      </w:tr>
      <w:tr w:rsidR="00A23FA3" w:rsidRPr="00A23FA3" w14:paraId="48BFBA14" w14:textId="77777777" w:rsidTr="00751CDF">
        <w:trPr>
          <w:trHeight w:val="341"/>
        </w:trPr>
        <w:tc>
          <w:tcPr>
            <w:tcW w:w="2268" w:type="dxa"/>
          </w:tcPr>
          <w:p w14:paraId="5F2A7C94"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Pages</w:t>
            </w:r>
          </w:p>
        </w:tc>
        <w:tc>
          <w:tcPr>
            <w:tcW w:w="5670" w:type="dxa"/>
          </w:tcPr>
          <w:p w14:paraId="7BFA3492" w14:textId="77777777" w:rsidR="00751CDF" w:rsidRPr="00A23FA3" w:rsidRDefault="00751CDF" w:rsidP="00751CDF">
            <w:pPr>
              <w:pStyle w:val="BodyText1"/>
              <w:ind w:rightChars="100" w:right="210"/>
              <w:jc w:val="both"/>
              <w:rPr>
                <w:rFonts w:ascii="等线" w:eastAsia="等线" w:hAnsi="等线" w:cstheme="minorHAnsi"/>
                <w:kern w:val="2"/>
                <w:sz w:val="21"/>
                <w:szCs w:val="21"/>
                <w:lang w:eastAsia="zh-CN"/>
              </w:rPr>
            </w:pPr>
            <w:r w:rsidRPr="00A23FA3">
              <w:rPr>
                <w:rFonts w:asciiTheme="minorHAnsi" w:eastAsia="等线" w:hAnsiTheme="minorHAnsi" w:cstheme="minorHAnsi" w:hint="eastAsia"/>
                <w:kern w:val="2"/>
                <w:sz w:val="21"/>
                <w:szCs w:val="21"/>
                <w:lang w:eastAsia="zh-CN"/>
              </w:rPr>
              <w:t>上传时</w:t>
            </w:r>
            <w:r w:rsidRPr="00A23FA3">
              <w:rPr>
                <w:rFonts w:asciiTheme="minorHAnsi" w:eastAsia="等线" w:hAnsiTheme="minorHAnsi" w:cstheme="minorHAnsi"/>
                <w:kern w:val="2"/>
                <w:sz w:val="21"/>
                <w:szCs w:val="21"/>
                <w:lang w:eastAsia="zh-CN"/>
              </w:rPr>
              <w:t>PDF</w:t>
            </w:r>
            <w:r w:rsidRPr="00A23FA3">
              <w:rPr>
                <w:rFonts w:asciiTheme="minorHAnsi" w:eastAsia="等线" w:hAnsiTheme="minorHAnsi" w:cstheme="minorHAnsi" w:hint="eastAsia"/>
                <w:kern w:val="2"/>
                <w:sz w:val="21"/>
                <w:szCs w:val="21"/>
                <w:lang w:eastAsia="zh-CN"/>
              </w:rPr>
              <w:t>总页数，会随着</w:t>
            </w:r>
            <w:r w:rsidRPr="00A23FA3">
              <w:rPr>
                <w:rFonts w:asciiTheme="minorHAnsi" w:eastAsia="等线" w:hAnsiTheme="minorHAnsi" w:cstheme="minorHAnsi" w:hint="eastAsia"/>
                <w:kern w:val="2"/>
                <w:sz w:val="21"/>
                <w:szCs w:val="21"/>
                <w:lang w:eastAsia="zh-CN"/>
              </w:rPr>
              <w:t>I</w:t>
            </w:r>
            <w:r w:rsidRPr="00A23FA3">
              <w:rPr>
                <w:rFonts w:asciiTheme="minorHAnsi" w:eastAsia="等线" w:hAnsiTheme="minorHAnsi" w:cstheme="minorHAnsi"/>
                <w:kern w:val="2"/>
                <w:sz w:val="21"/>
                <w:szCs w:val="21"/>
                <w:lang w:eastAsia="zh-CN"/>
              </w:rPr>
              <w:t>NPUT</w:t>
            </w:r>
            <w:r w:rsidRPr="00A23FA3">
              <w:rPr>
                <w:rFonts w:asciiTheme="minorHAnsi" w:eastAsia="等线" w:hAnsiTheme="minorHAnsi" w:cstheme="minorHAnsi" w:hint="eastAsia"/>
                <w:kern w:val="2"/>
                <w:sz w:val="21"/>
                <w:szCs w:val="21"/>
                <w:lang w:eastAsia="zh-CN"/>
              </w:rPr>
              <w:t>页面的增减而变化。</w:t>
            </w:r>
            <w:r w:rsidRPr="00A23FA3">
              <w:rPr>
                <w:rFonts w:ascii="等线" w:eastAsia="等线" w:hAnsi="等线" w:cstheme="minorHAnsi" w:hint="eastAsia"/>
                <w:sz w:val="21"/>
                <w:szCs w:val="21"/>
                <w:lang w:eastAsia="zh-CN"/>
              </w:rPr>
              <w:t>正倒序</w:t>
            </w:r>
          </w:p>
        </w:tc>
      </w:tr>
      <w:tr w:rsidR="00751CDF" w:rsidRPr="00A23FA3" w14:paraId="7F40AB87" w14:textId="77777777" w:rsidTr="00751CDF">
        <w:trPr>
          <w:trHeight w:val="341"/>
        </w:trPr>
        <w:tc>
          <w:tcPr>
            <w:tcW w:w="2268" w:type="dxa"/>
          </w:tcPr>
          <w:p w14:paraId="7E52609C" w14:textId="77777777" w:rsidR="00751CDF" w:rsidRPr="00A23FA3" w:rsidRDefault="00751CDF" w:rsidP="00751CDF">
            <w:pPr>
              <w:rPr>
                <w:rFonts w:ascii="Calibri" w:hAnsi="Calibri" w:cstheme="minorHAnsi"/>
                <w:sz w:val="24"/>
                <w:szCs w:val="24"/>
              </w:rPr>
            </w:pPr>
            <w:r w:rsidRPr="00A23FA3">
              <w:rPr>
                <w:rFonts w:ascii="Calibri" w:hAnsi="Calibri" w:cstheme="minorHAnsi"/>
                <w:sz w:val="24"/>
                <w:szCs w:val="24"/>
              </w:rPr>
              <w:t>Action</w:t>
            </w:r>
          </w:p>
        </w:tc>
        <w:tc>
          <w:tcPr>
            <w:tcW w:w="5670" w:type="dxa"/>
          </w:tcPr>
          <w:p w14:paraId="39514E96" w14:textId="40722FAD" w:rsidR="00751CDF" w:rsidRPr="00A23FA3" w:rsidRDefault="00751CDF" w:rsidP="00505975">
            <w:pPr>
              <w:pStyle w:val="BodyText1"/>
              <w:ind w:rightChars="100" w:right="210"/>
              <w:jc w:val="both"/>
              <w:rPr>
                <w:rFonts w:ascii="Calibri" w:eastAsiaTheme="minorEastAsia" w:hAnsi="Calibri" w:cstheme="minorHAnsi"/>
                <w:kern w:val="2"/>
                <w:szCs w:val="24"/>
                <w:lang w:eastAsia="zh-CN"/>
              </w:rPr>
            </w:pPr>
            <w:r w:rsidRPr="00505975">
              <w:rPr>
                <w:rFonts w:ascii="Calibri" w:hAnsi="Calibri" w:cstheme="minorHAnsi"/>
                <w:color w:val="FF0000"/>
                <w:szCs w:val="24"/>
              </w:rPr>
              <w:t xml:space="preserve">Input, Check, </w:t>
            </w:r>
            <w:r w:rsidR="00505975" w:rsidRPr="00505975">
              <w:rPr>
                <w:rFonts w:ascii="Calibri" w:hAnsi="Calibri" w:cstheme="minorHAnsi"/>
                <w:color w:val="FF0000"/>
                <w:szCs w:val="24"/>
              </w:rPr>
              <w:t>Details, Modify</w:t>
            </w:r>
          </w:p>
        </w:tc>
      </w:tr>
    </w:tbl>
    <w:p w14:paraId="6F014E7B" w14:textId="77777777" w:rsidR="00751CDF" w:rsidRPr="00A23FA3" w:rsidRDefault="00751CDF" w:rsidP="00751CDF">
      <w:pPr>
        <w:pStyle w:val="a0"/>
        <w:ind w:left="113" w:firstLineChars="0" w:firstLine="0"/>
        <w:rPr>
          <w:rFonts w:ascii="等线" w:eastAsia="等线" w:hAnsi="等线" w:cstheme="minorHAnsi"/>
          <w:szCs w:val="21"/>
        </w:rPr>
      </w:pPr>
    </w:p>
    <w:bookmarkEnd w:id="3196"/>
    <w:bookmarkEnd w:id="3197"/>
    <w:p w14:paraId="202CA904" w14:textId="77777777" w:rsidR="00751CDF" w:rsidRPr="00A23FA3" w:rsidRDefault="00751CDF" w:rsidP="00751CDF">
      <w:pPr>
        <w:ind w:firstLineChars="200" w:firstLine="420"/>
        <w:rPr>
          <w:rFonts w:ascii="等线" w:eastAsia="等线" w:hAnsi="等线" w:cstheme="minorHAnsi"/>
          <w:szCs w:val="21"/>
        </w:rPr>
      </w:pPr>
      <w:r w:rsidRPr="00A23FA3">
        <w:rPr>
          <w:rFonts w:ascii="等线" w:eastAsia="等线" w:hAnsi="等线" w:cstheme="minorHAnsi" w:hint="eastAsia"/>
          <w:szCs w:val="21"/>
        </w:rPr>
        <w:t>若</w:t>
      </w:r>
      <w:r w:rsidRPr="00A23FA3">
        <w:rPr>
          <w:rFonts w:ascii="等线" w:eastAsia="等线" w:hAnsi="等线" w:cstheme="minorHAnsi"/>
          <w:szCs w:val="21"/>
        </w:rPr>
        <w:t>CASE</w:t>
      </w:r>
      <w:r w:rsidRPr="00A23FA3">
        <w:rPr>
          <w:rFonts w:ascii="等线" w:eastAsia="等线" w:hAnsi="等线" w:cstheme="minorHAnsi" w:hint="eastAsia"/>
          <w:szCs w:val="21"/>
        </w:rPr>
        <w:t>发生了修改，</w:t>
      </w:r>
      <w:r w:rsidRPr="00A23FA3">
        <w:rPr>
          <w:rFonts w:ascii="等线" w:eastAsia="等线" w:hAnsi="等线" w:cstheme="minorHAnsi"/>
          <w:szCs w:val="21"/>
        </w:rPr>
        <w:t>CASE</w:t>
      </w:r>
      <w:r w:rsidRPr="00A23FA3">
        <w:rPr>
          <w:rFonts w:ascii="等线" w:eastAsia="等线" w:hAnsi="等线" w:cstheme="minorHAnsi" w:hint="eastAsia"/>
          <w:szCs w:val="21"/>
        </w:rPr>
        <w:t>字段也会相应的变化</w:t>
      </w:r>
    </w:p>
    <w:p w14:paraId="6C5CBA52" w14:textId="77777777" w:rsidR="00751CDF" w:rsidRPr="00A23FA3" w:rsidRDefault="00751CDF" w:rsidP="00751CDF">
      <w:pPr>
        <w:pStyle w:val="a0"/>
        <w:numPr>
          <w:ilvl w:val="0"/>
          <w:numId w:val="82"/>
        </w:numPr>
        <w:ind w:firstLineChars="0"/>
        <w:rPr>
          <w:rFonts w:ascii="等线" w:eastAsia="等线" w:hAnsi="等线" w:cstheme="minorHAnsi"/>
          <w:szCs w:val="21"/>
        </w:rPr>
      </w:pPr>
      <w:r w:rsidRPr="00A23FA3">
        <w:rPr>
          <w:rFonts w:ascii="等线" w:eastAsia="等线" w:hAnsi="等线" w:cstheme="minorHAnsi" w:hint="eastAsia"/>
          <w:szCs w:val="21"/>
        </w:rPr>
        <w:t>排序规则</w:t>
      </w:r>
    </w:p>
    <w:p w14:paraId="3C64BAA6" w14:textId="77777777" w:rsidR="00751CDF" w:rsidRPr="00A23FA3" w:rsidRDefault="00751CDF" w:rsidP="00751CDF">
      <w:pPr>
        <w:ind w:firstLineChars="200" w:firstLine="420"/>
        <w:rPr>
          <w:rFonts w:ascii="等线" w:eastAsia="等线" w:hAnsi="等线" w:cstheme="minorHAnsi"/>
          <w:szCs w:val="21"/>
        </w:rPr>
      </w:pPr>
      <w:r w:rsidRPr="00A23FA3">
        <w:rPr>
          <w:rFonts w:ascii="等线" w:eastAsia="等线" w:hAnsi="等线" w:cstheme="minorHAnsi" w:hint="eastAsia"/>
          <w:szCs w:val="21"/>
        </w:rPr>
        <w:t>默认最新创建的展示在前</w:t>
      </w:r>
    </w:p>
    <w:p w14:paraId="7F594AA4" w14:textId="49826DF9" w:rsidR="00751CDF" w:rsidRPr="00A23FA3" w:rsidRDefault="00751CDF" w:rsidP="00751CDF">
      <w:pPr>
        <w:pStyle w:val="a0"/>
        <w:ind w:firstLineChars="0" w:firstLine="0"/>
        <w:rPr>
          <w:rFonts w:ascii="等线" w:eastAsia="等线" w:hAnsi="等线"/>
          <w:szCs w:val="21"/>
        </w:rPr>
      </w:pPr>
      <w:r w:rsidRPr="00A23FA3">
        <w:rPr>
          <w:rFonts w:ascii="等线" w:eastAsia="等线" w:hAnsi="等线"/>
          <w:szCs w:val="21"/>
        </w:rPr>
        <w:t xml:space="preserve">   </w:t>
      </w:r>
      <w:r w:rsidR="00E2171F" w:rsidRPr="00E2171F">
        <w:rPr>
          <w:rFonts w:ascii="等线" w:eastAsia="等线" w:hAnsi="等线"/>
          <w:color w:val="FF0000"/>
          <w:szCs w:val="21"/>
        </w:rPr>
        <w:t>Created Date&amp;</w:t>
      </w:r>
      <w:r w:rsidRPr="00E2171F">
        <w:rPr>
          <w:rFonts w:ascii="等线" w:eastAsia="等线" w:hAnsi="等线"/>
          <w:color w:val="FF0000"/>
          <w:szCs w:val="21"/>
        </w:rPr>
        <w:t xml:space="preserve"> Total amount &amp;Pages</w:t>
      </w:r>
      <w:r w:rsidR="00E2171F" w:rsidRPr="00E2171F">
        <w:rPr>
          <w:rFonts w:ascii="等线" w:eastAsia="等线" w:hAnsi="等线" w:hint="eastAsia"/>
          <w:color w:val="FF0000"/>
          <w:szCs w:val="21"/>
        </w:rPr>
        <w:t>3</w:t>
      </w:r>
      <w:r w:rsidRPr="00E2171F">
        <w:rPr>
          <w:rFonts w:ascii="等线" w:eastAsia="等线" w:hAnsi="等线" w:hint="eastAsia"/>
          <w:color w:val="FF0000"/>
          <w:szCs w:val="21"/>
        </w:rPr>
        <w:t>个字段可以按正倒序排列</w:t>
      </w:r>
      <w:r w:rsidRPr="00A23FA3">
        <w:rPr>
          <w:rFonts w:ascii="等线" w:eastAsia="等线" w:hAnsi="等线" w:hint="eastAsia"/>
          <w:szCs w:val="21"/>
        </w:rPr>
        <w:t>，三角指向顺应变化</w:t>
      </w:r>
    </w:p>
    <w:p w14:paraId="1F917BB4" w14:textId="77777777" w:rsidR="00751CDF" w:rsidRPr="00A23FA3" w:rsidRDefault="00751CDF" w:rsidP="00751CDF">
      <w:pPr>
        <w:pStyle w:val="a0"/>
        <w:numPr>
          <w:ilvl w:val="0"/>
          <w:numId w:val="82"/>
        </w:numPr>
        <w:ind w:firstLineChars="0"/>
        <w:rPr>
          <w:rFonts w:ascii="等线" w:eastAsia="等线" w:hAnsi="等线"/>
        </w:rPr>
      </w:pPr>
      <w:r w:rsidRPr="00A23FA3">
        <w:rPr>
          <w:rFonts w:ascii="等线" w:eastAsia="等线" w:hAnsi="等线" w:hint="eastAsia"/>
        </w:rPr>
        <w:t>翻页说明</w:t>
      </w:r>
    </w:p>
    <w:p w14:paraId="2B436143" w14:textId="77777777" w:rsidR="00751CDF" w:rsidRPr="00A23FA3" w:rsidRDefault="00751CDF" w:rsidP="00751CDF">
      <w:pPr>
        <w:pStyle w:val="a0"/>
        <w:ind w:firstLineChars="0"/>
        <w:rPr>
          <w:rFonts w:ascii="等线" w:eastAsia="等线" w:hAnsi="等线"/>
        </w:rPr>
      </w:pPr>
      <w:r w:rsidRPr="00A23FA3">
        <w:rPr>
          <w:rFonts w:ascii="等线" w:eastAsia="等线" w:hAnsi="等线" w:hint="eastAsia"/>
        </w:rPr>
        <w:t>一页显示数据可自由调整,默认为2</w:t>
      </w:r>
      <w:r w:rsidRPr="00A23FA3">
        <w:rPr>
          <w:rFonts w:ascii="等线" w:eastAsia="等线" w:hAnsi="等线"/>
        </w:rPr>
        <w:t>5</w:t>
      </w:r>
      <w:r w:rsidRPr="00A23FA3">
        <w:rPr>
          <w:rFonts w:ascii="等线" w:eastAsia="等线" w:hAnsi="等线" w:hint="eastAsia"/>
        </w:rPr>
        <w:t>条</w:t>
      </w:r>
    </w:p>
    <w:p w14:paraId="52F71C02" w14:textId="16BD4D84" w:rsidR="00751CDF" w:rsidRPr="00A23FA3" w:rsidRDefault="00751CDF" w:rsidP="00751CDF">
      <w:pPr>
        <w:pStyle w:val="a0"/>
        <w:ind w:firstLineChars="0"/>
        <w:rPr>
          <w:rFonts w:ascii="等线" w:eastAsia="等线" w:hAnsi="等线"/>
        </w:rPr>
      </w:pPr>
      <w:r w:rsidRPr="00A23FA3">
        <w:rPr>
          <w:rFonts w:ascii="等线" w:eastAsia="等线" w:hAnsi="等线" w:hint="eastAsia"/>
        </w:rPr>
        <w:t>可跳转翻页，有几页，下面的页数就显示几页，第一页时往前不可点击，最后一页时，往后不可点击，置灰</w:t>
      </w:r>
    </w:p>
    <w:p w14:paraId="5BB40589" w14:textId="77777777" w:rsidR="00751CDF" w:rsidRPr="00A23FA3" w:rsidRDefault="00751CDF" w:rsidP="00751CDF">
      <w:pPr>
        <w:pStyle w:val="a0"/>
        <w:ind w:firstLineChars="0"/>
        <w:rPr>
          <w:rFonts w:ascii="等线" w:eastAsia="等线" w:hAnsi="等线"/>
        </w:rPr>
      </w:pPr>
    </w:p>
    <w:p w14:paraId="24453382" w14:textId="7BD1A98A" w:rsidR="00751CDF" w:rsidRPr="00A23FA3" w:rsidRDefault="00751CDF" w:rsidP="00751CDF">
      <w:pPr>
        <w:pStyle w:val="a0"/>
        <w:numPr>
          <w:ilvl w:val="0"/>
          <w:numId w:val="84"/>
        </w:numPr>
        <w:ind w:firstLineChars="0"/>
        <w:rPr>
          <w:rFonts w:ascii="等线" w:eastAsia="等线" w:hAnsi="等线" w:cstheme="minorHAnsi"/>
          <w:b/>
          <w:szCs w:val="21"/>
        </w:rPr>
      </w:pPr>
      <w:r w:rsidRPr="00A23FA3">
        <w:rPr>
          <w:rFonts w:ascii="等线" w:eastAsia="等线" w:hAnsi="等线" w:cstheme="minorHAnsi" w:hint="eastAsia"/>
          <w:b/>
          <w:szCs w:val="21"/>
        </w:rPr>
        <w:t>删除&amp;取消C</w:t>
      </w:r>
      <w:r w:rsidRPr="00A23FA3">
        <w:rPr>
          <w:rFonts w:ascii="等线" w:eastAsia="等线" w:hAnsi="等线" w:cstheme="minorHAnsi"/>
          <w:b/>
          <w:szCs w:val="21"/>
        </w:rPr>
        <w:t>ASE</w:t>
      </w:r>
    </w:p>
    <w:p w14:paraId="0DD5DACC" w14:textId="5A228DCA" w:rsidR="00751CDF" w:rsidRPr="00A23FA3" w:rsidRDefault="00751CDF" w:rsidP="00751CDF">
      <w:pPr>
        <w:pStyle w:val="a0"/>
        <w:numPr>
          <w:ilvl w:val="0"/>
          <w:numId w:val="83"/>
        </w:numPr>
        <w:ind w:firstLineChars="0"/>
        <w:rPr>
          <w:rFonts w:ascii="等线" w:eastAsia="等线" w:hAnsi="等线" w:cstheme="minorHAnsi"/>
          <w:szCs w:val="21"/>
        </w:rPr>
      </w:pPr>
      <w:r w:rsidRPr="00A23FA3">
        <w:rPr>
          <w:rFonts w:ascii="等线" w:eastAsia="等线" w:hAnsi="等线" w:cstheme="minorHAnsi" w:hint="eastAsia"/>
          <w:szCs w:val="21"/>
        </w:rPr>
        <w:t>只有</w:t>
      </w:r>
      <w:r w:rsidRPr="00A23FA3">
        <w:rPr>
          <w:rFonts w:ascii="等线" w:eastAsia="等线" w:hAnsi="等线" w:cstheme="minorHAnsi"/>
          <w:szCs w:val="21"/>
        </w:rPr>
        <w:t>OA</w:t>
      </w:r>
      <w:r w:rsidRPr="00A23FA3">
        <w:rPr>
          <w:rFonts w:ascii="等线" w:eastAsia="等线" w:hAnsi="等线" w:cstheme="minorHAnsi" w:hint="eastAsia"/>
          <w:szCs w:val="21"/>
        </w:rPr>
        <w:t>角色才有该权限，并且只能删除他们自己创建的C</w:t>
      </w:r>
      <w:r w:rsidRPr="00A23FA3">
        <w:rPr>
          <w:rFonts w:ascii="等线" w:eastAsia="等线" w:hAnsi="等线" w:cstheme="minorHAnsi"/>
          <w:szCs w:val="21"/>
        </w:rPr>
        <w:t>ASE</w:t>
      </w:r>
      <w:r w:rsidRPr="00A23FA3">
        <w:rPr>
          <w:rFonts w:ascii="等线" w:eastAsia="等线" w:hAnsi="等线" w:cstheme="minorHAnsi" w:hint="eastAsia"/>
          <w:szCs w:val="21"/>
        </w:rPr>
        <w:t>，</w:t>
      </w:r>
      <w:r w:rsidR="00BF02FA" w:rsidRPr="00A23FA3">
        <w:rPr>
          <w:rFonts w:ascii="等线" w:eastAsia="等线" w:hAnsi="等线" w:cstheme="minorHAnsi" w:hint="eastAsia"/>
          <w:szCs w:val="21"/>
        </w:rPr>
        <w:t>只有在O</w:t>
      </w:r>
      <w:r w:rsidR="00BF02FA" w:rsidRPr="00A23FA3">
        <w:rPr>
          <w:rFonts w:ascii="等线" w:eastAsia="等线" w:hAnsi="等线" w:cstheme="minorHAnsi"/>
          <w:szCs w:val="21"/>
        </w:rPr>
        <w:t>A</w:t>
      </w:r>
      <w:r w:rsidR="00BF02FA" w:rsidRPr="00A23FA3">
        <w:rPr>
          <w:rFonts w:ascii="等线" w:eastAsia="等线" w:hAnsi="等线" w:cstheme="minorHAnsi" w:hint="eastAsia"/>
          <w:szCs w:val="21"/>
        </w:rPr>
        <w:t>可编辑状态方可做这二个操作</w:t>
      </w:r>
    </w:p>
    <w:p w14:paraId="60376C0B" w14:textId="77777777" w:rsidR="00751CDF" w:rsidRPr="00A23FA3" w:rsidRDefault="00751CDF" w:rsidP="00751CDF">
      <w:pPr>
        <w:pStyle w:val="a0"/>
        <w:numPr>
          <w:ilvl w:val="0"/>
          <w:numId w:val="83"/>
        </w:numPr>
        <w:ind w:firstLineChars="0"/>
        <w:rPr>
          <w:rFonts w:ascii="等线" w:eastAsia="等线" w:hAnsi="等线"/>
        </w:rPr>
      </w:pPr>
      <w:r w:rsidRPr="00A23FA3">
        <w:rPr>
          <w:rFonts w:ascii="等线" w:eastAsia="等线" w:hAnsi="等线" w:hint="eastAsia"/>
        </w:rPr>
        <w:t>全选，选中</w:t>
      </w:r>
      <w:r w:rsidRPr="00A23FA3">
        <w:rPr>
          <w:rFonts w:ascii="等线" w:eastAsia="等线" w:hAnsi="等线"/>
        </w:rPr>
        <w:t>select</w:t>
      </w:r>
      <w:r w:rsidRPr="00A23FA3">
        <w:rPr>
          <w:rFonts w:ascii="等线" w:eastAsia="等线" w:hAnsi="等线" w:hint="eastAsia"/>
        </w:rPr>
        <w:t>左边的框，则勾选当页全部</w:t>
      </w:r>
      <w:r w:rsidRPr="00A23FA3">
        <w:rPr>
          <w:rFonts w:ascii="等线" w:eastAsia="等线" w:hAnsi="等线"/>
        </w:rPr>
        <w:t>CASE</w:t>
      </w:r>
      <w:r w:rsidRPr="00A23FA3">
        <w:rPr>
          <w:rFonts w:ascii="等线" w:eastAsia="等线" w:hAnsi="等线" w:hint="eastAsia"/>
        </w:rPr>
        <w:t>，可以进行批量操作，也可以单个选中进行操作</w:t>
      </w:r>
    </w:p>
    <w:p w14:paraId="4938DB14" w14:textId="0A6DDD83" w:rsidR="00751CDF" w:rsidRPr="00A23FA3" w:rsidRDefault="00751CDF" w:rsidP="00751CDF">
      <w:pPr>
        <w:pStyle w:val="a0"/>
        <w:numPr>
          <w:ilvl w:val="0"/>
          <w:numId w:val="83"/>
        </w:numPr>
        <w:ind w:firstLineChars="0"/>
        <w:rPr>
          <w:rFonts w:ascii="等线" w:eastAsia="等线" w:hAnsi="等线"/>
        </w:rPr>
      </w:pPr>
      <w:r w:rsidRPr="00A23FA3">
        <w:rPr>
          <w:rFonts w:ascii="等线" w:eastAsia="等线" w:hAnsi="等线" w:hint="eastAsia"/>
        </w:rPr>
        <w:t>删除和取消</w:t>
      </w:r>
      <w:r w:rsidRPr="00A23FA3">
        <w:rPr>
          <w:rFonts w:ascii="等线" w:eastAsia="等线" w:hAnsi="等线"/>
        </w:rPr>
        <w:t>CASE</w:t>
      </w:r>
      <w:r w:rsidRPr="00A23FA3">
        <w:rPr>
          <w:rFonts w:ascii="等线" w:eastAsia="等线" w:hAnsi="等线" w:hint="eastAsia"/>
        </w:rPr>
        <w:t>都需要填写原因，原因字符小于</w:t>
      </w:r>
      <w:r w:rsidR="00BF02FA" w:rsidRPr="00A23FA3">
        <w:rPr>
          <w:rFonts w:ascii="等线" w:eastAsia="等线" w:hAnsi="等线"/>
        </w:rPr>
        <w:t>1</w:t>
      </w:r>
      <w:r w:rsidRPr="00A23FA3">
        <w:rPr>
          <w:rFonts w:ascii="等线" w:eastAsia="等线" w:hAnsi="等线"/>
        </w:rPr>
        <w:t>000</w:t>
      </w:r>
    </w:p>
    <w:p w14:paraId="25397C7D" w14:textId="77777777" w:rsidR="00751CDF" w:rsidRPr="00A23FA3" w:rsidRDefault="00751CDF" w:rsidP="00751CDF">
      <w:pPr>
        <w:pStyle w:val="a0"/>
        <w:numPr>
          <w:ilvl w:val="0"/>
          <w:numId w:val="83"/>
        </w:numPr>
        <w:ind w:firstLineChars="0"/>
        <w:rPr>
          <w:rFonts w:ascii="等线" w:eastAsia="等线" w:hAnsi="等线"/>
          <w:rPrChange w:id="3199" w:author="raye" w:date="2018-07-18T17:49:00Z">
            <w:rPr>
              <w:rFonts w:ascii="等线" w:eastAsia="等线" w:hAnsi="等线"/>
              <w:color w:val="FF0000"/>
            </w:rPr>
          </w:rPrChange>
        </w:rPr>
      </w:pPr>
      <w:r w:rsidRPr="00A23FA3">
        <w:rPr>
          <w:rFonts w:ascii="等线" w:eastAsia="等线" w:hAnsi="等线" w:hint="eastAsia"/>
          <w:rPrChange w:id="3200" w:author="raye" w:date="2018-07-18T17:49:00Z">
            <w:rPr>
              <w:rFonts w:ascii="等线" w:eastAsia="等线" w:hAnsi="等线" w:hint="eastAsia"/>
              <w:color w:val="FF0000"/>
            </w:rPr>
          </w:rPrChange>
        </w:rPr>
        <w:t>删除</w:t>
      </w:r>
    </w:p>
    <w:p w14:paraId="2969824E" w14:textId="42392364" w:rsidR="00751CDF" w:rsidRPr="00A23FA3" w:rsidRDefault="00751CDF" w:rsidP="00751CDF">
      <w:pPr>
        <w:pStyle w:val="a0"/>
        <w:ind w:left="780" w:firstLineChars="0" w:firstLine="0"/>
        <w:rPr>
          <w:rFonts w:ascii="等线" w:eastAsia="等线" w:hAnsi="等线"/>
          <w:rPrChange w:id="3201" w:author="raye" w:date="2018-07-18T17:49:00Z">
            <w:rPr>
              <w:rFonts w:ascii="等线" w:eastAsia="等线" w:hAnsi="等线"/>
              <w:color w:val="FF0000"/>
            </w:rPr>
          </w:rPrChange>
        </w:rPr>
      </w:pPr>
      <w:r w:rsidRPr="00A23FA3">
        <w:rPr>
          <w:rFonts w:ascii="等线" w:eastAsia="等线" w:hAnsi="等线" w:hint="eastAsia"/>
          <w:rPrChange w:id="3202" w:author="raye" w:date="2018-07-18T17:49:00Z">
            <w:rPr>
              <w:rFonts w:ascii="等线" w:eastAsia="等线" w:hAnsi="等线" w:hint="eastAsia"/>
              <w:color w:val="FF0000"/>
            </w:rPr>
          </w:rPrChange>
        </w:rPr>
        <w:t>删除后，该</w:t>
      </w:r>
      <w:r w:rsidRPr="00A23FA3">
        <w:rPr>
          <w:rFonts w:ascii="等线" w:eastAsia="等线" w:hAnsi="等线"/>
          <w:rPrChange w:id="3203" w:author="raye" w:date="2018-07-18T17:49:00Z">
            <w:rPr>
              <w:rFonts w:ascii="等线" w:eastAsia="等线" w:hAnsi="等线"/>
              <w:color w:val="FF0000"/>
            </w:rPr>
          </w:rPrChange>
        </w:rPr>
        <w:t>CASE</w:t>
      </w:r>
      <w:r w:rsidR="00BF02FA" w:rsidRPr="00A23FA3">
        <w:rPr>
          <w:rFonts w:ascii="等线" w:eastAsia="等线" w:hAnsi="等线" w:hint="eastAsia"/>
          <w:rPrChange w:id="3204" w:author="raye" w:date="2018-07-18T17:49:00Z">
            <w:rPr>
              <w:rFonts w:ascii="等线" w:eastAsia="等线" w:hAnsi="等线" w:hint="eastAsia"/>
              <w:color w:val="FF0000"/>
            </w:rPr>
          </w:rPrChange>
        </w:rPr>
        <w:t>会在系统的数据库里记录</w:t>
      </w:r>
      <w:r w:rsidRPr="00A23FA3">
        <w:rPr>
          <w:rFonts w:ascii="等线" w:eastAsia="等线" w:hAnsi="等线" w:hint="eastAsia"/>
          <w:rPrChange w:id="3205" w:author="raye" w:date="2018-07-18T17:49:00Z">
            <w:rPr>
              <w:rFonts w:ascii="等线" w:eastAsia="等线" w:hAnsi="等线" w:hint="eastAsia"/>
              <w:color w:val="FF0000"/>
            </w:rPr>
          </w:rPrChange>
        </w:rPr>
        <w:t>删除原因。</w:t>
      </w:r>
      <w:r w:rsidR="00BF02FA" w:rsidRPr="00A23FA3">
        <w:rPr>
          <w:rFonts w:ascii="等线" w:eastAsia="等线" w:hAnsi="等线" w:hint="eastAsia"/>
          <w:rPrChange w:id="3206" w:author="raye" w:date="2018-07-18T17:49:00Z">
            <w:rPr>
              <w:rFonts w:ascii="等线" w:eastAsia="等线" w:hAnsi="等线" w:hint="eastAsia"/>
              <w:color w:val="FF0000"/>
            </w:rPr>
          </w:rPrChange>
        </w:rPr>
        <w:t>前端无处可见该</w:t>
      </w:r>
      <w:r w:rsidRPr="00A23FA3">
        <w:rPr>
          <w:rFonts w:ascii="等线" w:eastAsia="等线" w:hAnsi="等线"/>
          <w:rPrChange w:id="3207" w:author="raye" w:date="2018-07-18T17:49:00Z">
            <w:rPr>
              <w:rFonts w:ascii="等线" w:eastAsia="等线" w:hAnsi="等线"/>
              <w:color w:val="FF0000"/>
            </w:rPr>
          </w:rPrChange>
        </w:rPr>
        <w:t>CASE</w:t>
      </w:r>
    </w:p>
    <w:p w14:paraId="4FB8BB55" w14:textId="77777777" w:rsidR="00751CDF" w:rsidRPr="00A23FA3" w:rsidRDefault="00751CDF" w:rsidP="00751CDF">
      <w:pPr>
        <w:pStyle w:val="a0"/>
        <w:numPr>
          <w:ilvl w:val="0"/>
          <w:numId w:val="83"/>
        </w:numPr>
        <w:ind w:firstLineChars="0"/>
        <w:rPr>
          <w:rFonts w:ascii="等线" w:eastAsia="等线" w:hAnsi="等线"/>
        </w:rPr>
      </w:pPr>
      <w:r w:rsidRPr="00A23FA3">
        <w:rPr>
          <w:rFonts w:ascii="等线" w:eastAsia="等线" w:hAnsi="等线" w:hint="eastAsia"/>
        </w:rPr>
        <w:t>取消</w:t>
      </w:r>
      <w:r w:rsidRPr="00A23FA3">
        <w:rPr>
          <w:rFonts w:ascii="等线" w:eastAsia="等线" w:hAnsi="等线"/>
        </w:rPr>
        <w:t>CASE</w:t>
      </w:r>
    </w:p>
    <w:p w14:paraId="7CF79347" w14:textId="57D317F9" w:rsidR="00751CDF" w:rsidRPr="00A23FA3" w:rsidRDefault="00751CDF" w:rsidP="00751CDF">
      <w:pPr>
        <w:pStyle w:val="a0"/>
        <w:ind w:left="780" w:firstLineChars="0" w:firstLine="0"/>
        <w:rPr>
          <w:rFonts w:ascii="等线" w:eastAsia="等线" w:hAnsi="等线"/>
        </w:rPr>
      </w:pPr>
      <w:r w:rsidRPr="00A23FA3">
        <w:rPr>
          <w:rFonts w:ascii="等线" w:eastAsia="等线" w:hAnsi="等线" w:hint="eastAsia"/>
        </w:rPr>
        <w:t>取消c</w:t>
      </w:r>
      <w:r w:rsidRPr="00A23FA3">
        <w:rPr>
          <w:rFonts w:ascii="等线" w:eastAsia="等线" w:hAnsi="等线"/>
        </w:rPr>
        <w:t>ase</w:t>
      </w:r>
      <w:r w:rsidRPr="00A23FA3">
        <w:rPr>
          <w:rFonts w:ascii="等线" w:eastAsia="等线" w:hAnsi="等线" w:hint="eastAsia"/>
        </w:rPr>
        <w:t>后，该C</w:t>
      </w:r>
      <w:r w:rsidRPr="00A23FA3">
        <w:rPr>
          <w:rFonts w:ascii="等线" w:eastAsia="等线" w:hAnsi="等线"/>
        </w:rPr>
        <w:t>ASE</w:t>
      </w:r>
      <w:r w:rsidRPr="00A23FA3">
        <w:rPr>
          <w:rFonts w:ascii="等线" w:eastAsia="等线" w:hAnsi="等线" w:hint="eastAsia"/>
        </w:rPr>
        <w:t>会在</w:t>
      </w:r>
      <w:r w:rsidR="00207E2C" w:rsidRPr="00815468">
        <w:rPr>
          <w:rFonts w:ascii="等线" w:eastAsia="等线" w:hAnsi="等线"/>
          <w:color w:val="FF0000"/>
          <w:szCs w:val="21"/>
        </w:rPr>
        <w:t>History List</w:t>
      </w:r>
      <w:r w:rsidR="00207E2C">
        <w:rPr>
          <w:rFonts w:ascii="等线" w:eastAsia="等线" w:hAnsi="等线"/>
        </w:rPr>
        <w:t xml:space="preserve"> </w:t>
      </w:r>
      <w:r w:rsidRPr="00A23FA3">
        <w:rPr>
          <w:rFonts w:ascii="等线" w:eastAsia="等线" w:hAnsi="等线" w:hint="eastAsia"/>
        </w:rPr>
        <w:t>里可见，可查询到所有记录，只是不再进入处理流</w:t>
      </w:r>
    </w:p>
    <w:p w14:paraId="40D9FE1C" w14:textId="77777777" w:rsidR="00751CDF" w:rsidRPr="00207E2C" w:rsidRDefault="00751CDF" w:rsidP="00751CDF">
      <w:pPr>
        <w:pStyle w:val="a0"/>
        <w:ind w:firstLineChars="0" w:firstLine="0"/>
        <w:rPr>
          <w:b/>
        </w:rPr>
      </w:pPr>
    </w:p>
    <w:p w14:paraId="05F640A2" w14:textId="20EEFD84" w:rsidR="00751CDF" w:rsidRPr="00A23FA3" w:rsidRDefault="00DF0CFC" w:rsidP="00751CDF">
      <w:pPr>
        <w:pStyle w:val="a0"/>
        <w:numPr>
          <w:ilvl w:val="0"/>
          <w:numId w:val="79"/>
        </w:numPr>
        <w:spacing w:afterLines="50" w:after="156"/>
        <w:ind w:firstLineChars="0"/>
        <w:rPr>
          <w:ins w:id="3208" w:author="raye" w:date="2018-07-17T10:18:00Z"/>
          <w:rFonts w:ascii="等线" w:eastAsia="等线" w:hAnsi="等线" w:cstheme="minorHAnsi"/>
          <w:b/>
          <w:szCs w:val="21"/>
        </w:rPr>
      </w:pPr>
      <w:r w:rsidRPr="00A23FA3">
        <w:rPr>
          <w:rFonts w:ascii="等线" w:eastAsia="等线" w:hAnsi="等线"/>
          <w:b/>
          <w:szCs w:val="21"/>
        </w:rPr>
        <w:t>Pending List</w:t>
      </w:r>
    </w:p>
    <w:p w14:paraId="531A2CC4" w14:textId="77777777" w:rsidR="00751CDF" w:rsidRPr="00A23FA3" w:rsidRDefault="00751CDF" w:rsidP="00751CDF">
      <w:pPr>
        <w:pStyle w:val="a0"/>
        <w:numPr>
          <w:ilvl w:val="0"/>
          <w:numId w:val="85"/>
        </w:numPr>
        <w:spacing w:afterLines="50" w:after="156"/>
        <w:ind w:firstLineChars="0"/>
        <w:rPr>
          <w:ins w:id="3209" w:author="raye" w:date="2018-07-17T10:18:00Z"/>
          <w:rFonts w:ascii="等线" w:eastAsia="等线" w:hAnsi="等线" w:cstheme="minorHAnsi"/>
          <w:b/>
          <w:szCs w:val="21"/>
        </w:rPr>
      </w:pPr>
      <w:ins w:id="3210" w:author="raye" w:date="2018-07-17T10:18:00Z">
        <w:r w:rsidRPr="00A23FA3">
          <w:rPr>
            <w:rFonts w:ascii="等线" w:eastAsia="等线" w:hAnsi="等线" w:cstheme="minorHAnsi" w:hint="eastAsia"/>
            <w:b/>
            <w:szCs w:val="21"/>
          </w:rPr>
          <w:t>状态</w:t>
        </w:r>
      </w:ins>
    </w:p>
    <w:p w14:paraId="2E343199" w14:textId="1F536D94" w:rsidR="00751CDF" w:rsidRPr="00207E2C" w:rsidRDefault="00751CDF" w:rsidP="00207E2C">
      <w:pPr>
        <w:pStyle w:val="a0"/>
        <w:numPr>
          <w:ilvl w:val="0"/>
          <w:numId w:val="79"/>
        </w:numPr>
        <w:spacing w:afterLines="50" w:after="156"/>
        <w:ind w:firstLineChars="0"/>
        <w:rPr>
          <w:rFonts w:ascii="等线" w:eastAsia="等线" w:hAnsi="等线" w:cstheme="minorHAnsi"/>
          <w:b/>
          <w:color w:val="FF0000"/>
          <w:szCs w:val="21"/>
        </w:rPr>
      </w:pPr>
      <w:bookmarkStart w:id="3211" w:name="OLE_LINK12"/>
      <w:bookmarkStart w:id="3212" w:name="OLE_LINK13"/>
      <w:ins w:id="3213" w:author="raye" w:date="2018-07-17T10:18:00Z">
        <w:r w:rsidRPr="00207E2C">
          <w:rPr>
            <w:rFonts w:ascii="等线" w:eastAsia="等线" w:hAnsi="等线" w:cstheme="minorHAnsi" w:hint="eastAsia"/>
            <w:color w:val="FF0000"/>
            <w:szCs w:val="21"/>
          </w:rPr>
          <w:t>状态列表</w:t>
        </w:r>
        <w:r w:rsidRPr="00207E2C">
          <w:rPr>
            <w:rFonts w:ascii="等线" w:eastAsia="等线" w:hAnsi="等线" w:cstheme="minorHAnsi"/>
            <w:color w:val="FF0000"/>
            <w:szCs w:val="21"/>
          </w:rPr>
          <w:t>6（含）以后</w:t>
        </w:r>
      </w:ins>
      <w:r w:rsidR="00207E2C" w:rsidRPr="00207E2C">
        <w:rPr>
          <w:rFonts w:ascii="等线" w:eastAsia="等线" w:hAnsi="等线" w:cstheme="minorHAnsi" w:hint="eastAsia"/>
          <w:color w:val="FF0000"/>
          <w:szCs w:val="21"/>
        </w:rPr>
        <w:t>扣除H</w:t>
      </w:r>
      <w:r w:rsidR="00207E2C" w:rsidRPr="00207E2C">
        <w:rPr>
          <w:rFonts w:ascii="等线" w:eastAsia="等线" w:hAnsi="等线" w:cstheme="minorHAnsi"/>
          <w:color w:val="FF0000"/>
          <w:szCs w:val="21"/>
        </w:rPr>
        <w:t>istory List</w:t>
      </w:r>
      <w:ins w:id="3214" w:author="raye" w:date="2018-07-17T10:18:00Z">
        <w:r w:rsidRPr="00207E2C">
          <w:rPr>
            <w:rFonts w:ascii="等线" w:eastAsia="等线" w:hAnsi="等线" w:cstheme="minorHAnsi"/>
            <w:color w:val="FF0000"/>
            <w:szCs w:val="21"/>
          </w:rPr>
          <w:t>的状态</w:t>
        </w:r>
        <w:bookmarkEnd w:id="3211"/>
        <w:bookmarkEnd w:id="3212"/>
        <w:r w:rsidRPr="00207E2C">
          <w:rPr>
            <w:rFonts w:ascii="等线" w:eastAsia="等线" w:hAnsi="等线" w:cstheme="minorHAnsi"/>
            <w:color w:val="FF0000"/>
            <w:szCs w:val="21"/>
          </w:rPr>
          <w:t>会放在</w:t>
        </w:r>
      </w:ins>
      <w:r w:rsidR="00207E2C" w:rsidRPr="00207E2C">
        <w:rPr>
          <w:rFonts w:ascii="等线" w:eastAsia="等线" w:hAnsi="等线"/>
          <w:color w:val="FF0000"/>
          <w:szCs w:val="21"/>
        </w:rPr>
        <w:t>Pending List</w:t>
      </w:r>
      <w:ins w:id="3215" w:author="raye" w:date="2018-07-17T10:18:00Z">
        <w:r w:rsidRPr="00207E2C">
          <w:rPr>
            <w:rFonts w:ascii="等线" w:eastAsia="等线" w:hAnsi="等线" w:cstheme="minorHAnsi" w:hint="eastAsia"/>
            <w:color w:val="FF0000"/>
            <w:szCs w:val="21"/>
          </w:rPr>
          <w:t>里详见状态表</w:t>
        </w:r>
      </w:ins>
    </w:p>
    <w:p w14:paraId="50C7F087" w14:textId="77777777" w:rsidR="007857EB" w:rsidRPr="00A23FA3" w:rsidRDefault="007857EB" w:rsidP="00751CDF">
      <w:pPr>
        <w:pStyle w:val="a0"/>
        <w:rPr>
          <w:ins w:id="3216" w:author="raye" w:date="2018-07-17T10:18:00Z"/>
          <w:rFonts w:ascii="等线" w:eastAsia="等线" w:hAnsi="等线" w:cstheme="minorHAnsi"/>
          <w:szCs w:val="21"/>
        </w:rPr>
      </w:pPr>
    </w:p>
    <w:p w14:paraId="235F7E9E" w14:textId="77777777" w:rsidR="00751CDF" w:rsidRPr="00A23FA3" w:rsidRDefault="00751CDF" w:rsidP="00751CDF">
      <w:pPr>
        <w:pStyle w:val="a0"/>
        <w:numPr>
          <w:ilvl w:val="0"/>
          <w:numId w:val="85"/>
        </w:numPr>
        <w:ind w:firstLineChars="0"/>
        <w:rPr>
          <w:ins w:id="3217" w:author="raye" w:date="2018-07-17T10:18:00Z"/>
          <w:rFonts w:ascii="等线" w:eastAsia="等线" w:hAnsi="等线" w:cstheme="minorHAnsi"/>
          <w:b/>
          <w:szCs w:val="21"/>
        </w:rPr>
      </w:pPr>
      <w:ins w:id="3218" w:author="raye" w:date="2018-07-17T10:18:00Z">
        <w:r w:rsidRPr="00A23FA3">
          <w:rPr>
            <w:rFonts w:ascii="等线" w:eastAsia="等线" w:hAnsi="等线" w:cstheme="minorHAnsi" w:hint="eastAsia"/>
            <w:b/>
            <w:szCs w:val="21"/>
          </w:rPr>
          <w:t>筛选</w:t>
        </w:r>
      </w:ins>
    </w:p>
    <w:p w14:paraId="21894A8B" w14:textId="77777777" w:rsidR="00751CDF" w:rsidRPr="00A23FA3" w:rsidRDefault="00751CDF" w:rsidP="00751CDF">
      <w:pPr>
        <w:pStyle w:val="a0"/>
        <w:rPr>
          <w:ins w:id="3219" w:author="raye" w:date="2018-07-17T10:18:00Z"/>
          <w:rFonts w:ascii="等线" w:eastAsia="等线" w:hAnsi="等线"/>
        </w:rPr>
      </w:pPr>
      <w:ins w:id="3220" w:author="raye" w:date="2018-07-17T10:18:00Z">
        <w:r w:rsidRPr="00A23FA3">
          <w:rPr>
            <w:rFonts w:ascii="等线" w:eastAsia="等线" w:hAnsi="等线" w:hint="eastAsia"/>
          </w:rPr>
          <w:t>通</w:t>
        </w:r>
        <w:r w:rsidRPr="00A23FA3">
          <w:rPr>
            <w:rFonts w:ascii="等线" w:eastAsia="等线" w:hAnsi="等线"/>
          </w:rPr>
          <w:t>TO DO LIST</w:t>
        </w:r>
      </w:ins>
    </w:p>
    <w:p w14:paraId="2AFD737D" w14:textId="77777777" w:rsidR="00751CDF" w:rsidRPr="00A23FA3" w:rsidRDefault="00751CDF" w:rsidP="00751CDF">
      <w:pPr>
        <w:pStyle w:val="a0"/>
        <w:rPr>
          <w:ins w:id="3221" w:author="raye" w:date="2018-07-17T10:18:00Z"/>
          <w:rFonts w:ascii="等线" w:eastAsia="等线" w:hAnsi="等线"/>
        </w:rPr>
      </w:pPr>
      <w:ins w:id="3222" w:author="raye" w:date="2018-07-17T10:18:00Z">
        <w:r w:rsidRPr="00A23FA3">
          <w:rPr>
            <w:rFonts w:ascii="等线" w:eastAsia="等线" w:hAnsi="等线" w:hint="eastAsia"/>
          </w:rPr>
          <w:t>只不过，这里的状态是暂时不用处理的状态</w:t>
        </w:r>
      </w:ins>
    </w:p>
    <w:p w14:paraId="584456B4" w14:textId="77777777" w:rsidR="00751CDF" w:rsidRPr="00A23FA3" w:rsidRDefault="00751CDF" w:rsidP="00751CDF">
      <w:pPr>
        <w:pStyle w:val="a0"/>
        <w:rPr>
          <w:ins w:id="3223" w:author="raye" w:date="2018-07-17T10:18:00Z"/>
          <w:rFonts w:ascii="等线" w:eastAsia="等线" w:hAnsi="等线"/>
        </w:rPr>
      </w:pPr>
      <w:ins w:id="3224" w:author="raye" w:date="2018-07-17T10:18:00Z">
        <w:r w:rsidRPr="00A23FA3">
          <w:rPr>
            <w:rFonts w:ascii="等线" w:eastAsia="等线" w:hAnsi="等线" w:hint="eastAsia"/>
          </w:rPr>
          <w:t>时间，则是显示最近更新的时间。变化到当前所显示的状态的时间</w:t>
        </w:r>
      </w:ins>
    </w:p>
    <w:p w14:paraId="50BF1E7E" w14:textId="77777777" w:rsidR="00751CDF" w:rsidRPr="00A23FA3" w:rsidRDefault="00751CDF" w:rsidP="00751CDF">
      <w:pPr>
        <w:pStyle w:val="a0"/>
        <w:rPr>
          <w:ins w:id="3225" w:author="raye" w:date="2018-07-17T10:18:00Z"/>
          <w:rFonts w:ascii="等线" w:eastAsia="等线" w:hAnsi="等线"/>
        </w:rPr>
      </w:pPr>
    </w:p>
    <w:p w14:paraId="4F019F37" w14:textId="77777777" w:rsidR="00751CDF" w:rsidRPr="00A23FA3" w:rsidRDefault="00751CDF" w:rsidP="00751CDF">
      <w:pPr>
        <w:pStyle w:val="a0"/>
        <w:numPr>
          <w:ilvl w:val="0"/>
          <w:numId w:val="85"/>
        </w:numPr>
        <w:ind w:firstLineChars="0"/>
        <w:rPr>
          <w:ins w:id="3226" w:author="raye" w:date="2018-07-17T10:18:00Z"/>
          <w:rFonts w:ascii="等线" w:eastAsia="等线" w:hAnsi="等线" w:cstheme="minorHAnsi"/>
          <w:b/>
          <w:szCs w:val="21"/>
        </w:rPr>
      </w:pPr>
      <w:ins w:id="3227" w:author="raye" w:date="2018-07-17T10:18:00Z">
        <w:r w:rsidRPr="00A23FA3">
          <w:rPr>
            <w:rFonts w:ascii="等线" w:eastAsia="等线" w:hAnsi="等线" w:cstheme="minorHAnsi" w:hint="eastAsia"/>
            <w:b/>
            <w:szCs w:val="21"/>
          </w:rPr>
          <w:t>列表</w:t>
        </w:r>
      </w:ins>
    </w:p>
    <w:p w14:paraId="0C45D9D9" w14:textId="77777777" w:rsidR="00751CDF" w:rsidRPr="00A23FA3" w:rsidRDefault="00751CDF" w:rsidP="00751CDF">
      <w:pPr>
        <w:ind w:left="420"/>
        <w:rPr>
          <w:ins w:id="3228" w:author="raye" w:date="2018-07-17T10:18:00Z"/>
          <w:rFonts w:ascii="等线" w:eastAsia="等线" w:hAnsi="等线" w:cstheme="minorHAnsi"/>
          <w:szCs w:val="21"/>
        </w:rPr>
      </w:pPr>
      <w:ins w:id="3229" w:author="raye" w:date="2018-07-17T10:18:00Z">
        <w:r w:rsidRPr="00A23FA3">
          <w:rPr>
            <w:rFonts w:ascii="等线" w:eastAsia="等线" w:hAnsi="等线" w:cstheme="minorHAnsi" w:hint="eastAsia"/>
            <w:szCs w:val="21"/>
          </w:rPr>
          <w:t>列表字段，见下表</w:t>
        </w:r>
      </w:ins>
    </w:p>
    <w:tbl>
      <w:tblPr>
        <w:tblStyle w:val="a9"/>
        <w:tblW w:w="7938" w:type="dxa"/>
        <w:tblInd w:w="421" w:type="dxa"/>
        <w:tblLook w:val="04A0" w:firstRow="1" w:lastRow="0" w:firstColumn="1" w:lastColumn="0" w:noHBand="0" w:noVBand="1"/>
      </w:tblPr>
      <w:tblGrid>
        <w:gridCol w:w="2268"/>
        <w:gridCol w:w="5670"/>
      </w:tblGrid>
      <w:tr w:rsidR="00A23FA3" w:rsidRPr="00A23FA3" w14:paraId="2EB47F11" w14:textId="77777777" w:rsidTr="00751CDF">
        <w:trPr>
          <w:ins w:id="3230" w:author="raye" w:date="2018-07-17T10:18:00Z"/>
        </w:trPr>
        <w:tc>
          <w:tcPr>
            <w:tcW w:w="2268" w:type="dxa"/>
            <w:shd w:val="clear" w:color="auto" w:fill="BFBFBF" w:themeFill="background1" w:themeFillShade="BF"/>
          </w:tcPr>
          <w:p w14:paraId="6EC31DA4" w14:textId="77777777" w:rsidR="00751CDF" w:rsidRPr="00A23FA3" w:rsidRDefault="00751CDF" w:rsidP="00751CDF">
            <w:pPr>
              <w:jc w:val="left"/>
              <w:rPr>
                <w:ins w:id="3231" w:author="raye" w:date="2018-07-17T10:18:00Z"/>
                <w:rFonts w:ascii="Calibri" w:hAnsi="Calibri" w:cstheme="minorHAnsi"/>
                <w:sz w:val="24"/>
                <w:szCs w:val="24"/>
              </w:rPr>
            </w:pPr>
            <w:ins w:id="3232" w:author="raye" w:date="2018-07-17T10:18:00Z">
              <w:r w:rsidRPr="00A23FA3">
                <w:rPr>
                  <w:rFonts w:ascii="Calibri" w:hAnsi="Calibri" w:cstheme="minorHAnsi"/>
                  <w:sz w:val="24"/>
                  <w:szCs w:val="24"/>
                </w:rPr>
                <w:t>ITEM</w:t>
              </w:r>
            </w:ins>
          </w:p>
        </w:tc>
        <w:tc>
          <w:tcPr>
            <w:tcW w:w="5670" w:type="dxa"/>
            <w:shd w:val="clear" w:color="auto" w:fill="BFBFBF" w:themeFill="background1" w:themeFillShade="BF"/>
          </w:tcPr>
          <w:p w14:paraId="4E55052D" w14:textId="77777777" w:rsidR="00751CDF" w:rsidRPr="00A23FA3" w:rsidRDefault="00751CDF" w:rsidP="00751CDF">
            <w:pPr>
              <w:rPr>
                <w:ins w:id="3233" w:author="raye" w:date="2018-07-17T10:18:00Z"/>
                <w:rFonts w:ascii="Calibri" w:hAnsi="Calibri" w:cstheme="minorHAnsi"/>
                <w:sz w:val="24"/>
                <w:szCs w:val="24"/>
              </w:rPr>
            </w:pPr>
            <w:ins w:id="3234" w:author="raye" w:date="2018-07-17T10:18:00Z">
              <w:r w:rsidRPr="00A23FA3">
                <w:rPr>
                  <w:rFonts w:ascii="Calibri" w:hAnsi="Calibri" w:cstheme="minorHAnsi"/>
                  <w:sz w:val="24"/>
                  <w:szCs w:val="24"/>
                </w:rPr>
                <w:t>DESCRIPTION</w:t>
              </w:r>
            </w:ins>
          </w:p>
        </w:tc>
      </w:tr>
      <w:tr w:rsidR="00A23FA3" w:rsidRPr="00A23FA3" w14:paraId="677C44BE" w14:textId="77777777" w:rsidTr="00751CDF">
        <w:trPr>
          <w:ins w:id="3235" w:author="raye" w:date="2018-07-17T10:18:00Z"/>
        </w:trPr>
        <w:tc>
          <w:tcPr>
            <w:tcW w:w="2268" w:type="dxa"/>
          </w:tcPr>
          <w:p w14:paraId="5D7B8258" w14:textId="77777777" w:rsidR="00751CDF" w:rsidRPr="00A23FA3" w:rsidRDefault="00751CDF" w:rsidP="00751CDF">
            <w:pPr>
              <w:rPr>
                <w:ins w:id="3236" w:author="raye" w:date="2018-07-17T10:18:00Z"/>
                <w:rFonts w:ascii="Calibri" w:hAnsi="Calibri" w:cstheme="minorHAnsi"/>
                <w:sz w:val="24"/>
                <w:szCs w:val="24"/>
              </w:rPr>
            </w:pPr>
            <w:ins w:id="3237" w:author="raye" w:date="2018-07-17T10:18:00Z">
              <w:r w:rsidRPr="00A23FA3">
                <w:rPr>
                  <w:rFonts w:ascii="Calibri" w:hAnsi="Calibri" w:cstheme="minorHAnsi" w:hint="eastAsia"/>
                  <w:sz w:val="24"/>
                  <w:szCs w:val="24"/>
                </w:rPr>
                <w:t>S</w:t>
              </w:r>
              <w:r w:rsidRPr="00A23FA3">
                <w:rPr>
                  <w:rFonts w:ascii="Calibri" w:hAnsi="Calibri" w:cstheme="minorHAnsi"/>
                  <w:sz w:val="24"/>
                  <w:szCs w:val="24"/>
                </w:rPr>
                <w:t>elect</w:t>
              </w:r>
            </w:ins>
          </w:p>
        </w:tc>
        <w:tc>
          <w:tcPr>
            <w:tcW w:w="5670" w:type="dxa"/>
          </w:tcPr>
          <w:p w14:paraId="66445BA2" w14:textId="77777777" w:rsidR="00751CDF" w:rsidRPr="00A23FA3" w:rsidRDefault="00751CDF" w:rsidP="00751CDF">
            <w:pPr>
              <w:rPr>
                <w:ins w:id="3238" w:author="raye" w:date="2018-07-17T10:18:00Z"/>
                <w:rFonts w:ascii="等线" w:eastAsia="等线" w:hAnsi="等线" w:cstheme="minorHAnsi"/>
                <w:szCs w:val="21"/>
              </w:rPr>
            </w:pPr>
            <w:ins w:id="3239" w:author="raye" w:date="2018-07-17T10:18:00Z">
              <w:r w:rsidRPr="00A23FA3">
                <w:rPr>
                  <w:rFonts w:ascii="等线" w:eastAsia="等线" w:hAnsi="等线" w:cstheme="minorHAnsi" w:hint="eastAsia"/>
                  <w:szCs w:val="21"/>
                </w:rPr>
                <w:t>复选框，用于做批量操作</w:t>
              </w:r>
            </w:ins>
          </w:p>
        </w:tc>
      </w:tr>
      <w:tr w:rsidR="00A23FA3" w:rsidRPr="00A23FA3" w14:paraId="1A837B0A" w14:textId="77777777" w:rsidTr="00751CDF">
        <w:trPr>
          <w:ins w:id="3240" w:author="raye" w:date="2018-07-17T10:18:00Z"/>
        </w:trPr>
        <w:tc>
          <w:tcPr>
            <w:tcW w:w="2268" w:type="dxa"/>
          </w:tcPr>
          <w:p w14:paraId="256626A2" w14:textId="77777777" w:rsidR="00751CDF" w:rsidRPr="00A23FA3" w:rsidRDefault="00751CDF" w:rsidP="00751CDF">
            <w:pPr>
              <w:rPr>
                <w:ins w:id="3241" w:author="raye" w:date="2018-07-17T10:18:00Z"/>
                <w:rFonts w:ascii="Calibri" w:hAnsi="Calibri" w:cstheme="minorHAnsi"/>
                <w:sz w:val="24"/>
                <w:szCs w:val="24"/>
              </w:rPr>
            </w:pPr>
            <w:ins w:id="3242" w:author="raye" w:date="2018-07-17T10:18:00Z">
              <w:r w:rsidRPr="00A23FA3">
                <w:rPr>
                  <w:rFonts w:ascii="Calibri" w:hAnsi="Calibri" w:cstheme="minorHAnsi"/>
                  <w:sz w:val="24"/>
                  <w:szCs w:val="24"/>
                </w:rPr>
                <w:t>Case ID</w:t>
              </w:r>
            </w:ins>
          </w:p>
        </w:tc>
        <w:tc>
          <w:tcPr>
            <w:tcW w:w="5670" w:type="dxa"/>
          </w:tcPr>
          <w:p w14:paraId="5AE4E71F" w14:textId="77777777" w:rsidR="00751CDF" w:rsidRPr="00A23FA3" w:rsidRDefault="00751CDF" w:rsidP="00751CDF">
            <w:pPr>
              <w:rPr>
                <w:ins w:id="3243" w:author="raye" w:date="2018-07-17T10:18:00Z"/>
                <w:rFonts w:ascii="等线" w:eastAsia="等线" w:hAnsi="等线" w:cstheme="minorHAnsi"/>
                <w:szCs w:val="21"/>
              </w:rPr>
            </w:pPr>
            <w:ins w:id="3244" w:author="raye" w:date="2018-07-17T10:18:00Z">
              <w:r w:rsidRPr="00A23FA3">
                <w:rPr>
                  <w:rFonts w:ascii="等线" w:eastAsia="等线" w:hAnsi="等线" w:cstheme="minorHAnsi" w:hint="eastAsia"/>
                  <w:szCs w:val="21"/>
                </w:rPr>
                <w:t>来源于创建C</w:t>
              </w:r>
              <w:r w:rsidRPr="00A23FA3">
                <w:rPr>
                  <w:rFonts w:ascii="等线" w:eastAsia="等线" w:hAnsi="等线" w:cstheme="minorHAnsi"/>
                  <w:szCs w:val="21"/>
                </w:rPr>
                <w:t>ASE</w:t>
              </w:r>
              <w:r w:rsidRPr="00A23FA3">
                <w:rPr>
                  <w:rFonts w:ascii="等线" w:eastAsia="等线" w:hAnsi="等线" w:cstheme="minorHAnsi" w:hint="eastAsia"/>
                  <w:szCs w:val="21"/>
                </w:rPr>
                <w:t>时填写</w:t>
              </w:r>
            </w:ins>
          </w:p>
        </w:tc>
      </w:tr>
      <w:tr w:rsidR="00A23FA3" w:rsidRPr="00A23FA3" w14:paraId="1A6F6BF0" w14:textId="77777777" w:rsidTr="00751CDF">
        <w:trPr>
          <w:ins w:id="3245" w:author="raye" w:date="2018-07-17T10:18:00Z"/>
        </w:trPr>
        <w:tc>
          <w:tcPr>
            <w:tcW w:w="2268" w:type="dxa"/>
          </w:tcPr>
          <w:p w14:paraId="4113DBE4" w14:textId="77777777" w:rsidR="00751CDF" w:rsidRPr="00A23FA3" w:rsidRDefault="00751CDF" w:rsidP="00751CDF">
            <w:pPr>
              <w:rPr>
                <w:ins w:id="3246" w:author="raye" w:date="2018-07-17T10:18:00Z"/>
                <w:rFonts w:ascii="Calibri" w:hAnsi="Calibri" w:cstheme="minorHAnsi"/>
                <w:sz w:val="24"/>
                <w:szCs w:val="24"/>
              </w:rPr>
            </w:pPr>
            <w:ins w:id="3247" w:author="raye" w:date="2018-07-17T10:18:00Z">
              <w:r w:rsidRPr="00A23FA3">
                <w:rPr>
                  <w:rFonts w:ascii="Calibri" w:hAnsi="Calibri" w:cstheme="minorHAnsi"/>
                  <w:sz w:val="24"/>
                  <w:szCs w:val="24"/>
                </w:rPr>
                <w:lastRenderedPageBreak/>
                <w:t>Client ID</w:t>
              </w:r>
            </w:ins>
          </w:p>
        </w:tc>
        <w:tc>
          <w:tcPr>
            <w:tcW w:w="5670" w:type="dxa"/>
          </w:tcPr>
          <w:p w14:paraId="31E78894" w14:textId="77777777" w:rsidR="00751CDF" w:rsidRPr="00A23FA3" w:rsidRDefault="00751CDF" w:rsidP="00751CDF">
            <w:pPr>
              <w:rPr>
                <w:ins w:id="3248" w:author="raye" w:date="2018-07-17T10:18:00Z"/>
                <w:rFonts w:ascii="等线" w:eastAsia="等线" w:hAnsi="等线" w:cstheme="minorHAnsi"/>
                <w:szCs w:val="21"/>
              </w:rPr>
            </w:pPr>
            <w:ins w:id="3249" w:author="raye" w:date="2018-07-17T10:18:00Z">
              <w:r w:rsidRPr="00A23FA3">
                <w:rPr>
                  <w:rFonts w:ascii="等线" w:eastAsia="等线" w:hAnsi="等线" w:cstheme="minorHAnsi" w:hint="eastAsia"/>
                  <w:szCs w:val="21"/>
                </w:rPr>
                <w:t>同上</w:t>
              </w:r>
            </w:ins>
          </w:p>
        </w:tc>
      </w:tr>
      <w:tr w:rsidR="00A23FA3" w:rsidRPr="00A23FA3" w14:paraId="08B127B2" w14:textId="77777777" w:rsidTr="00751CDF">
        <w:trPr>
          <w:ins w:id="3250" w:author="raye" w:date="2018-07-17T10:18:00Z"/>
        </w:trPr>
        <w:tc>
          <w:tcPr>
            <w:tcW w:w="2268" w:type="dxa"/>
          </w:tcPr>
          <w:p w14:paraId="3F8C8551" w14:textId="77777777" w:rsidR="00751CDF" w:rsidRPr="00A23FA3" w:rsidRDefault="00751CDF" w:rsidP="00751CDF">
            <w:pPr>
              <w:rPr>
                <w:ins w:id="3251" w:author="raye" w:date="2018-07-17T10:18:00Z"/>
                <w:rFonts w:ascii="Calibri" w:hAnsi="Calibri" w:cstheme="minorHAnsi"/>
                <w:sz w:val="24"/>
                <w:szCs w:val="24"/>
              </w:rPr>
            </w:pPr>
            <w:ins w:id="3252" w:author="raye" w:date="2018-07-17T10:18:00Z">
              <w:r w:rsidRPr="00A23FA3">
                <w:rPr>
                  <w:rFonts w:ascii="Calibri" w:hAnsi="Calibri" w:cstheme="minorHAnsi"/>
                  <w:sz w:val="24"/>
                  <w:szCs w:val="24"/>
                </w:rPr>
                <w:t xml:space="preserve">Reference NO. </w:t>
              </w:r>
            </w:ins>
          </w:p>
        </w:tc>
        <w:tc>
          <w:tcPr>
            <w:tcW w:w="5670" w:type="dxa"/>
          </w:tcPr>
          <w:p w14:paraId="0CE357EF" w14:textId="77777777" w:rsidR="00751CDF" w:rsidRPr="00A23FA3" w:rsidRDefault="00751CDF" w:rsidP="00751CDF">
            <w:pPr>
              <w:rPr>
                <w:ins w:id="3253" w:author="raye" w:date="2018-07-17T10:18:00Z"/>
                <w:rFonts w:ascii="等线" w:eastAsia="等线" w:hAnsi="等线" w:cstheme="minorHAnsi"/>
                <w:szCs w:val="21"/>
              </w:rPr>
            </w:pPr>
            <w:ins w:id="3254" w:author="raye" w:date="2018-07-17T10:18:00Z">
              <w:r w:rsidRPr="00A23FA3">
                <w:rPr>
                  <w:rFonts w:ascii="等线" w:eastAsia="等线" w:hAnsi="等线" w:cstheme="minorHAnsi" w:hint="eastAsia"/>
                  <w:szCs w:val="21"/>
                </w:rPr>
                <w:t>同上</w:t>
              </w:r>
            </w:ins>
          </w:p>
        </w:tc>
      </w:tr>
      <w:tr w:rsidR="00A23FA3" w:rsidRPr="00A23FA3" w14:paraId="3BF116D1" w14:textId="77777777" w:rsidTr="00751CDF">
        <w:trPr>
          <w:ins w:id="3255" w:author="raye" w:date="2018-07-17T10:18:00Z"/>
        </w:trPr>
        <w:tc>
          <w:tcPr>
            <w:tcW w:w="2268" w:type="dxa"/>
          </w:tcPr>
          <w:p w14:paraId="0F4C902A" w14:textId="77777777" w:rsidR="00751CDF" w:rsidRPr="00A23FA3" w:rsidRDefault="00751CDF" w:rsidP="00751CDF">
            <w:pPr>
              <w:rPr>
                <w:ins w:id="3256" w:author="raye" w:date="2018-07-17T10:18:00Z"/>
                <w:rFonts w:ascii="Calibri" w:hAnsi="Calibri" w:cstheme="minorHAnsi"/>
                <w:sz w:val="24"/>
                <w:szCs w:val="24"/>
              </w:rPr>
            </w:pPr>
            <w:ins w:id="3257" w:author="raye" w:date="2018-07-17T10:18:00Z">
              <w:r w:rsidRPr="00A23FA3">
                <w:rPr>
                  <w:rFonts w:ascii="Calibri" w:hAnsi="Calibri" w:cstheme="minorHAnsi"/>
                  <w:sz w:val="24"/>
                  <w:szCs w:val="24"/>
                </w:rPr>
                <w:t>BOC Reference NO.</w:t>
              </w:r>
            </w:ins>
          </w:p>
        </w:tc>
        <w:tc>
          <w:tcPr>
            <w:tcW w:w="5670" w:type="dxa"/>
          </w:tcPr>
          <w:p w14:paraId="07434D17" w14:textId="77777777" w:rsidR="00751CDF" w:rsidRPr="00A23FA3" w:rsidRDefault="00751CDF" w:rsidP="00751CDF">
            <w:pPr>
              <w:rPr>
                <w:ins w:id="3258" w:author="raye" w:date="2018-07-17T10:18:00Z"/>
                <w:rFonts w:ascii="等线" w:eastAsia="等线" w:hAnsi="等线" w:cstheme="minorHAnsi"/>
                <w:szCs w:val="21"/>
              </w:rPr>
            </w:pPr>
            <w:ins w:id="3259" w:author="raye" w:date="2018-07-17T10:18:00Z">
              <w:r w:rsidRPr="00A23FA3">
                <w:rPr>
                  <w:rFonts w:ascii="等线" w:eastAsia="等线" w:hAnsi="等线" w:cstheme="minorHAnsi" w:hint="eastAsia"/>
                  <w:szCs w:val="21"/>
                </w:rPr>
                <w:t xml:space="preserve">同上 </w:t>
              </w:r>
            </w:ins>
          </w:p>
        </w:tc>
      </w:tr>
      <w:tr w:rsidR="00A23FA3" w:rsidRPr="00A23FA3" w14:paraId="66A2B810" w14:textId="77777777" w:rsidTr="00751CDF">
        <w:trPr>
          <w:ins w:id="3260" w:author="raye" w:date="2018-07-17T10:18:00Z"/>
        </w:trPr>
        <w:tc>
          <w:tcPr>
            <w:tcW w:w="2268" w:type="dxa"/>
          </w:tcPr>
          <w:p w14:paraId="2B0510E4" w14:textId="77777777" w:rsidR="00751CDF" w:rsidRPr="00A23FA3" w:rsidRDefault="00751CDF" w:rsidP="00751CDF">
            <w:pPr>
              <w:rPr>
                <w:ins w:id="3261" w:author="raye" w:date="2018-07-17T10:18:00Z"/>
                <w:rFonts w:ascii="Calibri" w:hAnsi="Calibri" w:cstheme="minorHAnsi"/>
                <w:sz w:val="24"/>
                <w:szCs w:val="24"/>
              </w:rPr>
            </w:pPr>
            <w:ins w:id="3262" w:author="raye" w:date="2018-07-17T10:18:00Z">
              <w:r w:rsidRPr="00A23FA3">
                <w:rPr>
                  <w:rFonts w:ascii="Calibri" w:hAnsi="Calibri" w:cstheme="minorHAnsi"/>
                  <w:sz w:val="24"/>
                  <w:szCs w:val="24"/>
                </w:rPr>
                <w:t>Status</w:t>
              </w:r>
            </w:ins>
          </w:p>
        </w:tc>
        <w:tc>
          <w:tcPr>
            <w:tcW w:w="5670" w:type="dxa"/>
          </w:tcPr>
          <w:p w14:paraId="7C65C0CF" w14:textId="77777777" w:rsidR="00751CDF" w:rsidRPr="00A23FA3" w:rsidRDefault="00751CDF" w:rsidP="00751CDF">
            <w:pPr>
              <w:jc w:val="left"/>
              <w:rPr>
                <w:ins w:id="3263" w:author="raye" w:date="2018-07-17T10:18:00Z"/>
                <w:rFonts w:ascii="等线" w:eastAsia="等线" w:hAnsi="等线" w:cstheme="minorHAnsi"/>
                <w:szCs w:val="21"/>
              </w:rPr>
            </w:pPr>
            <w:ins w:id="3264" w:author="raye" w:date="2018-07-17T10:18:00Z">
              <w:r w:rsidRPr="00A23FA3">
                <w:rPr>
                  <w:rFonts w:ascii="等线" w:eastAsia="等线" w:hAnsi="等线" w:cstheme="minorHAnsi" w:hint="eastAsia"/>
                  <w:szCs w:val="21"/>
                </w:rPr>
                <w:t>状态列表</w:t>
              </w:r>
              <w:r w:rsidRPr="00A23FA3">
                <w:rPr>
                  <w:rFonts w:ascii="等线" w:eastAsia="等线" w:hAnsi="等线" w:cstheme="minorHAnsi"/>
                  <w:szCs w:val="21"/>
                </w:rPr>
                <w:t>6（含）以后的状态</w:t>
              </w:r>
              <w:r w:rsidRPr="00A23FA3">
                <w:rPr>
                  <w:rFonts w:ascii="等线" w:eastAsia="等线" w:hAnsi="等线" w:cstheme="minorHAnsi" w:hint="eastAsia"/>
                  <w:szCs w:val="21"/>
                </w:rPr>
                <w:t>+取消的状态</w:t>
              </w:r>
            </w:ins>
          </w:p>
        </w:tc>
      </w:tr>
      <w:tr w:rsidR="00A23FA3" w:rsidRPr="00A23FA3" w14:paraId="2CAF3469" w14:textId="77777777" w:rsidTr="00751CDF">
        <w:trPr>
          <w:ins w:id="3265" w:author="raye" w:date="2018-07-17T10:18:00Z"/>
        </w:trPr>
        <w:tc>
          <w:tcPr>
            <w:tcW w:w="2268" w:type="dxa"/>
          </w:tcPr>
          <w:p w14:paraId="0B7C2930" w14:textId="77777777" w:rsidR="00751CDF" w:rsidRPr="00A23FA3" w:rsidRDefault="00751CDF" w:rsidP="00751CDF">
            <w:pPr>
              <w:rPr>
                <w:ins w:id="3266" w:author="raye" w:date="2018-07-17T10:18:00Z"/>
                <w:rFonts w:ascii="Calibri" w:hAnsi="Calibri" w:cstheme="minorHAnsi"/>
                <w:sz w:val="24"/>
                <w:szCs w:val="24"/>
                <w:rPrChange w:id="3267" w:author="raye" w:date="2018-07-18T17:49:00Z">
                  <w:rPr>
                    <w:ins w:id="3268" w:author="raye" w:date="2018-07-17T10:18:00Z"/>
                    <w:rFonts w:ascii="Calibri" w:hAnsi="Calibri" w:cstheme="minorHAnsi"/>
                    <w:b/>
                    <w:sz w:val="24"/>
                    <w:szCs w:val="24"/>
                  </w:rPr>
                </w:rPrChange>
              </w:rPr>
            </w:pPr>
            <w:ins w:id="3269" w:author="raye" w:date="2018-07-17T10:18:00Z">
              <w:r w:rsidRPr="00A23FA3">
                <w:rPr>
                  <w:rFonts w:ascii="Calibri" w:hAnsi="Calibri" w:cstheme="minorHAnsi"/>
                  <w:sz w:val="24"/>
                  <w:szCs w:val="24"/>
                  <w:rPrChange w:id="3270" w:author="raye" w:date="2018-07-18T17:49:00Z">
                    <w:rPr>
                      <w:rFonts w:ascii="Calibri" w:hAnsi="Calibri" w:cstheme="minorHAnsi"/>
                      <w:b/>
                      <w:color w:val="FF0000"/>
                      <w:sz w:val="24"/>
                      <w:szCs w:val="24"/>
                    </w:rPr>
                  </w:rPrChange>
                </w:rPr>
                <w:t xml:space="preserve">Modifled Date  </w:t>
              </w:r>
              <w:r w:rsidRPr="00A23FA3">
                <w:rPr>
                  <w:rFonts w:ascii="Calibri" w:hAnsi="Calibri" w:cstheme="minorHAnsi"/>
                  <w:sz w:val="24"/>
                  <w:szCs w:val="24"/>
                  <w:rPrChange w:id="3271" w:author="raye" w:date="2018-07-18T17:49:00Z">
                    <w:rPr>
                      <w:rFonts w:ascii="Calibri" w:hAnsi="Calibri" w:cstheme="minorHAnsi"/>
                      <w:b/>
                      <w:sz w:val="24"/>
                      <w:szCs w:val="24"/>
                    </w:rPr>
                  </w:rPrChange>
                </w:rPr>
                <w:t xml:space="preserve">  </w:t>
              </w:r>
            </w:ins>
          </w:p>
        </w:tc>
        <w:tc>
          <w:tcPr>
            <w:tcW w:w="5670" w:type="dxa"/>
          </w:tcPr>
          <w:p w14:paraId="3544D514" w14:textId="77777777" w:rsidR="00751CDF" w:rsidRPr="00A23FA3" w:rsidRDefault="00751CDF" w:rsidP="00751CDF">
            <w:pPr>
              <w:rPr>
                <w:ins w:id="3272" w:author="raye" w:date="2018-07-17T10:18:00Z"/>
                <w:rFonts w:ascii="等线" w:eastAsia="等线" w:hAnsi="等线" w:cstheme="minorHAnsi"/>
                <w:kern w:val="0"/>
                <w:szCs w:val="21"/>
              </w:rPr>
            </w:pPr>
            <w:ins w:id="3273" w:author="raye" w:date="2018-07-17T10:18:00Z">
              <w:r w:rsidRPr="00A23FA3">
                <w:rPr>
                  <w:rFonts w:ascii="等线" w:eastAsia="等线" w:hAnsi="等线" w:cstheme="minorHAnsi" w:hint="eastAsia"/>
                  <w:kern w:val="0"/>
                  <w:szCs w:val="21"/>
                </w:rPr>
                <w:t>最近修改日期，列表页显示到日，详情页需显示到时 正倒序</w:t>
              </w:r>
            </w:ins>
          </w:p>
        </w:tc>
      </w:tr>
      <w:tr w:rsidR="00A23FA3" w:rsidRPr="00A23FA3" w14:paraId="4897A6B8" w14:textId="77777777" w:rsidTr="00751CDF">
        <w:trPr>
          <w:ins w:id="3274" w:author="raye" w:date="2018-07-17T10:18:00Z"/>
        </w:trPr>
        <w:tc>
          <w:tcPr>
            <w:tcW w:w="2268" w:type="dxa"/>
          </w:tcPr>
          <w:p w14:paraId="587A794F" w14:textId="77777777" w:rsidR="00751CDF" w:rsidRPr="00A23FA3" w:rsidRDefault="00751CDF" w:rsidP="00751CDF">
            <w:pPr>
              <w:rPr>
                <w:ins w:id="3275" w:author="raye" w:date="2018-07-17T10:18:00Z"/>
                <w:rFonts w:ascii="Calibri" w:hAnsi="Calibri" w:cstheme="minorHAnsi"/>
                <w:sz w:val="24"/>
                <w:szCs w:val="24"/>
              </w:rPr>
            </w:pPr>
            <w:ins w:id="3276" w:author="raye" w:date="2018-07-17T10:18:00Z">
              <w:r w:rsidRPr="00A23FA3">
                <w:rPr>
                  <w:rFonts w:ascii="Calibri" w:hAnsi="Calibri" w:cstheme="minorHAnsi"/>
                  <w:sz w:val="24"/>
                  <w:szCs w:val="24"/>
                </w:rPr>
                <w:t>Opertor</w:t>
              </w:r>
            </w:ins>
          </w:p>
        </w:tc>
        <w:tc>
          <w:tcPr>
            <w:tcW w:w="5670" w:type="dxa"/>
          </w:tcPr>
          <w:p w14:paraId="6D8CAB61" w14:textId="77777777" w:rsidR="00751CDF" w:rsidRPr="00A23FA3" w:rsidRDefault="00751CDF" w:rsidP="00751CDF">
            <w:pPr>
              <w:rPr>
                <w:ins w:id="3277" w:author="raye" w:date="2018-07-17T10:18:00Z"/>
                <w:rFonts w:ascii="等线" w:eastAsia="等线" w:hAnsi="等线" w:cstheme="minorHAnsi"/>
                <w:sz w:val="24"/>
                <w:szCs w:val="24"/>
              </w:rPr>
            </w:pPr>
            <w:ins w:id="3278" w:author="raye" w:date="2018-07-17T10:18:00Z">
              <w:r w:rsidRPr="00A23FA3">
                <w:rPr>
                  <w:rFonts w:ascii="Calibri" w:hAnsi="Calibri" w:cstheme="minorHAnsi"/>
                  <w:sz w:val="24"/>
                  <w:szCs w:val="24"/>
                </w:rPr>
                <w:t>Operations Analyst who created the case</w:t>
              </w:r>
            </w:ins>
          </w:p>
        </w:tc>
      </w:tr>
      <w:tr w:rsidR="00A23FA3" w:rsidRPr="00A23FA3" w14:paraId="1203994C" w14:textId="77777777" w:rsidTr="00751CDF">
        <w:trPr>
          <w:ins w:id="3279" w:author="raye" w:date="2018-07-17T10:18:00Z"/>
        </w:trPr>
        <w:tc>
          <w:tcPr>
            <w:tcW w:w="2268" w:type="dxa"/>
          </w:tcPr>
          <w:p w14:paraId="7CE3ABB2" w14:textId="77777777" w:rsidR="00751CDF" w:rsidRPr="00A23FA3" w:rsidRDefault="00751CDF" w:rsidP="00751CDF">
            <w:pPr>
              <w:rPr>
                <w:ins w:id="3280" w:author="raye" w:date="2018-07-17T10:18:00Z"/>
                <w:rFonts w:ascii="Calibri" w:hAnsi="Calibri" w:cstheme="minorHAnsi"/>
                <w:sz w:val="24"/>
                <w:szCs w:val="24"/>
              </w:rPr>
            </w:pPr>
            <w:ins w:id="3281" w:author="raye" w:date="2018-07-17T10:18:00Z">
              <w:r w:rsidRPr="00A23FA3">
                <w:rPr>
                  <w:rFonts w:ascii="Calibri" w:hAnsi="Calibri" w:cstheme="minorHAnsi"/>
                  <w:sz w:val="24"/>
                  <w:szCs w:val="24"/>
                </w:rPr>
                <w:t>Total Amount</w:t>
              </w:r>
            </w:ins>
          </w:p>
        </w:tc>
        <w:tc>
          <w:tcPr>
            <w:tcW w:w="5670" w:type="dxa"/>
          </w:tcPr>
          <w:p w14:paraId="453EB71C" w14:textId="77777777" w:rsidR="00751CDF" w:rsidRPr="00A23FA3" w:rsidRDefault="00751CDF" w:rsidP="00751CDF">
            <w:pPr>
              <w:rPr>
                <w:ins w:id="3282" w:author="raye" w:date="2018-07-17T10:18:00Z"/>
                <w:rFonts w:ascii="等线" w:eastAsia="等线" w:hAnsi="等线" w:cstheme="minorHAnsi"/>
                <w:szCs w:val="21"/>
              </w:rPr>
            </w:pPr>
            <w:ins w:id="3283" w:author="raye" w:date="2018-07-17T10:18:00Z">
              <w:r w:rsidRPr="00A23FA3">
                <w:rPr>
                  <w:rFonts w:eastAsia="等线" w:cstheme="minorHAnsi"/>
                  <w:szCs w:val="21"/>
                </w:rPr>
                <w:t>Total amount for this case</w:t>
              </w:r>
              <w:r w:rsidRPr="00A23FA3">
                <w:rPr>
                  <w:rFonts w:eastAsia="等线" w:cstheme="minorHAnsi"/>
                  <w:szCs w:val="21"/>
                </w:rPr>
                <w:t>，</w:t>
              </w:r>
              <w:r w:rsidRPr="00A23FA3">
                <w:rPr>
                  <w:rFonts w:ascii="等线" w:eastAsia="等线" w:hAnsi="等线" w:cstheme="minorHAnsi" w:hint="eastAsia"/>
                  <w:szCs w:val="21"/>
                </w:rPr>
                <w:t>正倒序，来源于创建C</w:t>
              </w:r>
              <w:r w:rsidRPr="00A23FA3">
                <w:rPr>
                  <w:rFonts w:ascii="等线" w:eastAsia="等线" w:hAnsi="等线" w:cstheme="minorHAnsi"/>
                  <w:szCs w:val="21"/>
                </w:rPr>
                <w:t>ASE</w:t>
              </w:r>
              <w:r w:rsidRPr="00A23FA3">
                <w:rPr>
                  <w:rFonts w:ascii="等线" w:eastAsia="等线" w:hAnsi="等线" w:cstheme="minorHAnsi" w:hint="eastAsia"/>
                  <w:szCs w:val="21"/>
                </w:rPr>
                <w:t>时填写</w:t>
              </w:r>
            </w:ins>
          </w:p>
        </w:tc>
      </w:tr>
      <w:tr w:rsidR="00A23FA3" w:rsidRPr="00A23FA3" w14:paraId="01EEA823" w14:textId="77777777" w:rsidTr="00751CDF">
        <w:trPr>
          <w:trHeight w:val="341"/>
          <w:ins w:id="3284" w:author="raye" w:date="2018-07-17T10:18:00Z"/>
        </w:trPr>
        <w:tc>
          <w:tcPr>
            <w:tcW w:w="2268" w:type="dxa"/>
          </w:tcPr>
          <w:p w14:paraId="2F1CB035" w14:textId="77777777" w:rsidR="00751CDF" w:rsidRPr="00A23FA3" w:rsidRDefault="00751CDF" w:rsidP="00751CDF">
            <w:pPr>
              <w:rPr>
                <w:ins w:id="3285" w:author="raye" w:date="2018-07-17T10:18:00Z"/>
                <w:rFonts w:ascii="Calibri" w:hAnsi="Calibri" w:cstheme="minorHAnsi"/>
                <w:sz w:val="24"/>
                <w:szCs w:val="24"/>
              </w:rPr>
            </w:pPr>
            <w:ins w:id="3286" w:author="raye" w:date="2018-07-17T10:18:00Z">
              <w:r w:rsidRPr="00A23FA3">
                <w:rPr>
                  <w:rFonts w:ascii="Calibri" w:hAnsi="Calibri" w:cstheme="minorHAnsi"/>
                  <w:sz w:val="24"/>
                  <w:szCs w:val="24"/>
                </w:rPr>
                <w:t>Pages</w:t>
              </w:r>
            </w:ins>
          </w:p>
        </w:tc>
        <w:tc>
          <w:tcPr>
            <w:tcW w:w="5670" w:type="dxa"/>
          </w:tcPr>
          <w:p w14:paraId="7AA0B28C" w14:textId="77777777" w:rsidR="00751CDF" w:rsidRPr="00A23FA3" w:rsidRDefault="00751CDF" w:rsidP="00751CDF">
            <w:pPr>
              <w:pStyle w:val="BodyText1"/>
              <w:ind w:rightChars="100" w:right="210"/>
              <w:jc w:val="both"/>
              <w:rPr>
                <w:ins w:id="3287" w:author="raye" w:date="2018-07-17T10:18:00Z"/>
                <w:rFonts w:ascii="等线" w:eastAsia="等线" w:hAnsi="等线" w:cstheme="minorHAnsi"/>
                <w:kern w:val="2"/>
                <w:sz w:val="21"/>
                <w:szCs w:val="21"/>
                <w:lang w:eastAsia="zh-CN"/>
              </w:rPr>
            </w:pPr>
            <w:ins w:id="3288" w:author="raye" w:date="2018-07-17T10:18:00Z">
              <w:r w:rsidRPr="00A23FA3">
                <w:rPr>
                  <w:rFonts w:ascii="等线" w:eastAsia="等线" w:hAnsi="等线" w:cstheme="minorHAnsi" w:hint="eastAsia"/>
                  <w:sz w:val="21"/>
                  <w:szCs w:val="21"/>
                  <w:lang w:eastAsia="zh-CN"/>
                </w:rPr>
                <w:t>正倒序。</w:t>
              </w:r>
              <w:r w:rsidRPr="00A23FA3">
                <w:rPr>
                  <w:rFonts w:asciiTheme="minorHAnsi" w:eastAsia="等线" w:hAnsiTheme="minorHAnsi" w:cstheme="minorHAnsi" w:hint="eastAsia"/>
                  <w:kern w:val="2"/>
                  <w:sz w:val="21"/>
                  <w:szCs w:val="21"/>
                  <w:lang w:eastAsia="zh-CN"/>
                </w:rPr>
                <w:t>上传时</w:t>
              </w:r>
              <w:r w:rsidRPr="00A23FA3">
                <w:rPr>
                  <w:rFonts w:asciiTheme="minorHAnsi" w:eastAsia="等线" w:hAnsiTheme="minorHAnsi" w:cstheme="minorHAnsi"/>
                  <w:kern w:val="2"/>
                  <w:sz w:val="21"/>
                  <w:szCs w:val="21"/>
                  <w:lang w:eastAsia="zh-CN"/>
                </w:rPr>
                <w:t>PDF</w:t>
              </w:r>
              <w:r w:rsidRPr="00A23FA3">
                <w:rPr>
                  <w:rFonts w:asciiTheme="minorHAnsi" w:eastAsia="等线" w:hAnsiTheme="minorHAnsi" w:cstheme="minorHAnsi" w:hint="eastAsia"/>
                  <w:kern w:val="2"/>
                  <w:sz w:val="21"/>
                  <w:szCs w:val="21"/>
                  <w:lang w:eastAsia="zh-CN"/>
                </w:rPr>
                <w:t>总页数，会随着</w:t>
              </w:r>
              <w:r w:rsidRPr="00A23FA3">
                <w:rPr>
                  <w:rFonts w:asciiTheme="minorHAnsi" w:eastAsia="等线" w:hAnsiTheme="minorHAnsi" w:cstheme="minorHAnsi" w:hint="eastAsia"/>
                  <w:kern w:val="2"/>
                  <w:sz w:val="21"/>
                  <w:szCs w:val="21"/>
                  <w:lang w:eastAsia="zh-CN"/>
                </w:rPr>
                <w:t>I</w:t>
              </w:r>
              <w:r w:rsidRPr="00A23FA3">
                <w:rPr>
                  <w:rFonts w:asciiTheme="minorHAnsi" w:eastAsia="等线" w:hAnsiTheme="minorHAnsi" w:cstheme="minorHAnsi"/>
                  <w:kern w:val="2"/>
                  <w:sz w:val="21"/>
                  <w:szCs w:val="21"/>
                  <w:lang w:eastAsia="zh-CN"/>
                </w:rPr>
                <w:t>NPUT</w:t>
              </w:r>
              <w:r w:rsidRPr="00A23FA3">
                <w:rPr>
                  <w:rFonts w:asciiTheme="minorHAnsi" w:eastAsia="等线" w:hAnsiTheme="minorHAnsi" w:cstheme="minorHAnsi" w:hint="eastAsia"/>
                  <w:kern w:val="2"/>
                  <w:sz w:val="21"/>
                  <w:szCs w:val="21"/>
                  <w:lang w:eastAsia="zh-CN"/>
                </w:rPr>
                <w:t>页面的增减而变化。</w:t>
              </w:r>
            </w:ins>
          </w:p>
        </w:tc>
      </w:tr>
      <w:tr w:rsidR="00751CDF" w:rsidRPr="00A23FA3" w14:paraId="2433E43B" w14:textId="77777777" w:rsidTr="00751CDF">
        <w:trPr>
          <w:trHeight w:val="341"/>
          <w:ins w:id="3289" w:author="raye" w:date="2018-07-17T10:18:00Z"/>
        </w:trPr>
        <w:tc>
          <w:tcPr>
            <w:tcW w:w="2268" w:type="dxa"/>
          </w:tcPr>
          <w:p w14:paraId="3BB5032F" w14:textId="77777777" w:rsidR="00751CDF" w:rsidRPr="00A23FA3" w:rsidRDefault="00751CDF" w:rsidP="00751CDF">
            <w:pPr>
              <w:rPr>
                <w:ins w:id="3290" w:author="raye" w:date="2018-07-17T10:18:00Z"/>
                <w:rFonts w:ascii="Calibri" w:hAnsi="Calibri" w:cstheme="minorHAnsi"/>
                <w:b/>
                <w:sz w:val="24"/>
                <w:szCs w:val="24"/>
              </w:rPr>
            </w:pPr>
            <w:ins w:id="3291" w:author="raye" w:date="2018-07-17T10:18:00Z">
              <w:r w:rsidRPr="00A23FA3">
                <w:rPr>
                  <w:rFonts w:ascii="Calibri" w:hAnsi="Calibri" w:cstheme="minorHAnsi"/>
                  <w:b/>
                  <w:sz w:val="24"/>
                  <w:szCs w:val="24"/>
                </w:rPr>
                <w:t>Action</w:t>
              </w:r>
            </w:ins>
          </w:p>
        </w:tc>
        <w:tc>
          <w:tcPr>
            <w:tcW w:w="5670" w:type="dxa"/>
          </w:tcPr>
          <w:p w14:paraId="2A47EBF5" w14:textId="77777777" w:rsidR="00751CDF" w:rsidRPr="00A23FA3" w:rsidRDefault="00751CDF" w:rsidP="00751CDF">
            <w:pPr>
              <w:pStyle w:val="BodyText1"/>
              <w:ind w:rightChars="100" w:right="210"/>
              <w:jc w:val="both"/>
              <w:rPr>
                <w:ins w:id="3292" w:author="raye" w:date="2018-07-17T10:18:00Z"/>
                <w:rFonts w:ascii="Calibri" w:eastAsiaTheme="minorEastAsia" w:hAnsi="Calibri" w:cstheme="minorHAnsi"/>
                <w:kern w:val="2"/>
                <w:szCs w:val="24"/>
                <w:lang w:eastAsia="zh-CN"/>
              </w:rPr>
            </w:pPr>
            <w:ins w:id="3293" w:author="raye" w:date="2018-07-17T10:18:00Z">
              <w:r w:rsidRPr="00A23FA3">
                <w:rPr>
                  <w:rFonts w:ascii="Calibri" w:hAnsi="Calibri" w:cstheme="minorHAnsi"/>
                  <w:szCs w:val="24"/>
                </w:rPr>
                <w:t>Details</w:t>
              </w:r>
            </w:ins>
          </w:p>
        </w:tc>
      </w:tr>
    </w:tbl>
    <w:p w14:paraId="75C7772F" w14:textId="77777777" w:rsidR="00751CDF" w:rsidRPr="00A23FA3" w:rsidRDefault="00751CDF" w:rsidP="00751CDF">
      <w:pPr>
        <w:ind w:left="420"/>
        <w:rPr>
          <w:ins w:id="3294" w:author="raye" w:date="2018-07-17T10:18:00Z"/>
          <w:rFonts w:ascii="等线" w:eastAsia="等线" w:hAnsi="等线" w:cstheme="minorHAnsi"/>
          <w:szCs w:val="21"/>
        </w:rPr>
      </w:pPr>
    </w:p>
    <w:p w14:paraId="0034386B" w14:textId="77777777" w:rsidR="00751CDF" w:rsidRPr="00A23FA3" w:rsidRDefault="00751CDF" w:rsidP="00751CDF">
      <w:pPr>
        <w:pStyle w:val="a0"/>
        <w:rPr>
          <w:ins w:id="3295" w:author="raye" w:date="2018-07-17T10:18:00Z"/>
          <w:rFonts w:ascii="等线" w:eastAsia="等线" w:hAnsi="等线"/>
        </w:rPr>
      </w:pPr>
      <w:ins w:id="3296" w:author="raye" w:date="2018-07-17T10:18:00Z">
        <w:r w:rsidRPr="00A23FA3">
          <w:rPr>
            <w:rFonts w:ascii="等线" w:eastAsia="等线" w:hAnsi="等线" w:hint="eastAsia"/>
          </w:rPr>
          <w:t>注意，日期与T</w:t>
        </w:r>
        <w:r w:rsidRPr="00A23FA3">
          <w:rPr>
            <w:rFonts w:ascii="等线" w:eastAsia="等线" w:hAnsi="等线"/>
          </w:rPr>
          <w:t>O DO LIST</w:t>
        </w:r>
        <w:r w:rsidRPr="00A23FA3">
          <w:rPr>
            <w:rFonts w:ascii="等线" w:eastAsia="等线" w:hAnsi="等线" w:hint="eastAsia"/>
          </w:rPr>
          <w:t>是不同的，这里显示的是最近修改日期。</w:t>
        </w:r>
      </w:ins>
    </w:p>
    <w:p w14:paraId="6E651B8A" w14:textId="77777777" w:rsidR="00751CDF" w:rsidRPr="00A23FA3" w:rsidRDefault="00751CDF" w:rsidP="00751CDF">
      <w:pPr>
        <w:pStyle w:val="a0"/>
        <w:rPr>
          <w:ins w:id="3297" w:author="raye" w:date="2018-07-17T10:18:00Z"/>
          <w:rFonts w:ascii="等线" w:eastAsia="等线" w:hAnsi="等线"/>
        </w:rPr>
      </w:pPr>
      <w:ins w:id="3298" w:author="raye" w:date="2018-07-17T10:18:00Z">
        <w:r w:rsidRPr="00A23FA3">
          <w:rPr>
            <w:rFonts w:ascii="等线" w:eastAsia="等线" w:hAnsi="等线" w:hint="eastAsia"/>
          </w:rPr>
          <w:t>操作下的按钮，这里就是一个</w:t>
        </w:r>
        <w:r w:rsidRPr="00A23FA3">
          <w:rPr>
            <w:rFonts w:ascii="等线" w:eastAsia="等线" w:hAnsi="等线"/>
          </w:rPr>
          <w:t>Details</w:t>
        </w:r>
        <w:r w:rsidRPr="00A23FA3">
          <w:rPr>
            <w:rFonts w:ascii="等线" w:eastAsia="等线" w:hAnsi="等线" w:hint="eastAsia"/>
          </w:rPr>
          <w:t>点进 详情页去看</w:t>
        </w:r>
      </w:ins>
    </w:p>
    <w:p w14:paraId="37DE5F97" w14:textId="77777777" w:rsidR="00751CDF" w:rsidRPr="00A23FA3" w:rsidRDefault="00751CDF" w:rsidP="00751CDF">
      <w:pPr>
        <w:pStyle w:val="215"/>
        <w:rPr>
          <w:ins w:id="3299" w:author="raye" w:date="2018-07-17T10:18:00Z"/>
          <w:rFonts w:ascii="Times New Roman" w:hAnsi="Times New Roman" w:cs="Times New Roman"/>
          <w:sz w:val="24"/>
          <w:szCs w:val="24"/>
        </w:rPr>
      </w:pPr>
      <w:ins w:id="3300" w:author="raye" w:date="2018-07-17T10:1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301" w:name="_Toc519582886"/>
        <w:bookmarkStart w:id="3302" w:name="_Toc520839428"/>
        <w:r w:rsidRPr="00A23FA3">
          <w:rPr>
            <w:rFonts w:ascii="Times New Roman" w:hAnsi="Times New Roman" w:cs="Times New Roman"/>
            <w:sz w:val="24"/>
            <w:szCs w:val="24"/>
          </w:rPr>
          <w:t>3.2.3.</w:t>
        </w:r>
        <w:r w:rsidRPr="00A23FA3">
          <w:rPr>
            <w:rFonts w:ascii="Times New Roman" w:hAnsi="Times New Roman" w:cs="Times New Roman" w:hint="eastAsia"/>
            <w:sz w:val="24"/>
            <w:szCs w:val="24"/>
          </w:rPr>
          <w:t>3</w:t>
        </w:r>
        <w:r w:rsidRPr="00A23FA3">
          <w:rPr>
            <w:rFonts w:ascii="Times New Roman" w:hAnsi="Times New Roman" w:cs="Times New Roman"/>
            <w:sz w:val="24"/>
            <w:szCs w:val="24"/>
          </w:rPr>
          <w:t>. Interface requirements</w:t>
        </w:r>
        <w:bookmarkEnd w:id="3301"/>
        <w:bookmarkEnd w:id="3302"/>
      </w:ins>
    </w:p>
    <w:p w14:paraId="6905FFA4" w14:textId="77777777" w:rsidR="00751CDF" w:rsidRPr="00BE49A9" w:rsidRDefault="00751CDF" w:rsidP="00751CDF">
      <w:pPr>
        <w:pStyle w:val="a0"/>
        <w:numPr>
          <w:ilvl w:val="0"/>
          <w:numId w:val="79"/>
        </w:numPr>
        <w:spacing w:afterLines="50" w:after="156"/>
        <w:ind w:firstLineChars="0"/>
        <w:rPr>
          <w:ins w:id="3303" w:author="raye" w:date="2018-07-17T10:18:00Z"/>
          <w:rFonts w:ascii="等线" w:eastAsia="等线" w:hAnsi="等线" w:cstheme="minorHAnsi"/>
          <w:b/>
          <w:color w:val="FF0000"/>
          <w:szCs w:val="21"/>
        </w:rPr>
      </w:pPr>
      <w:ins w:id="3304" w:author="raye" w:date="2018-07-17T10:18:00Z">
        <w:r w:rsidRPr="00BE49A9">
          <w:rPr>
            <w:rFonts w:ascii="等线" w:eastAsia="等线" w:hAnsi="等线" w:cstheme="minorHAnsi"/>
            <w:b/>
            <w:color w:val="FF0000"/>
            <w:szCs w:val="21"/>
          </w:rPr>
          <w:t>To Do List</w:t>
        </w:r>
      </w:ins>
    </w:p>
    <w:p w14:paraId="262D23FA" w14:textId="413E7893" w:rsidR="00751CDF" w:rsidRPr="00A23FA3" w:rsidRDefault="00BE49A9" w:rsidP="00751CDF">
      <w:pPr>
        <w:rPr>
          <w:ins w:id="3305" w:author="raye" w:date="2018-07-17T10:18:00Z"/>
          <w:rFonts w:ascii="等线" w:eastAsia="等线" w:hAnsi="等线" w:cstheme="minorHAnsi"/>
          <w:b/>
          <w:szCs w:val="21"/>
        </w:rPr>
      </w:pPr>
      <w:r>
        <w:rPr>
          <w:noProof/>
        </w:rPr>
        <w:drawing>
          <wp:inline distT="0" distB="0" distL="0" distR="0" wp14:anchorId="14A488AE" wp14:editId="13908A55">
            <wp:extent cx="5274310" cy="3616960"/>
            <wp:effectExtent l="0" t="0" r="254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16960"/>
                    </a:xfrm>
                    <a:prstGeom prst="rect">
                      <a:avLst/>
                    </a:prstGeom>
                  </pic:spPr>
                </pic:pic>
              </a:graphicData>
            </a:graphic>
          </wp:inline>
        </w:drawing>
      </w:r>
    </w:p>
    <w:p w14:paraId="2CC9E8CA" w14:textId="386BE340" w:rsidR="00751CDF" w:rsidRPr="00A23FA3" w:rsidRDefault="00751CDF" w:rsidP="00751CDF">
      <w:pPr>
        <w:rPr>
          <w:ins w:id="3306" w:author="raye" w:date="2018-07-17T10:18:00Z"/>
          <w:rFonts w:ascii="等线" w:eastAsia="等线" w:hAnsi="等线" w:cstheme="minorHAnsi"/>
          <w:szCs w:val="21"/>
        </w:rPr>
      </w:pPr>
    </w:p>
    <w:p w14:paraId="58F46559" w14:textId="77777777" w:rsidR="00751CDF" w:rsidRPr="00A23FA3" w:rsidRDefault="00751CDF" w:rsidP="00751CDF">
      <w:pPr>
        <w:pStyle w:val="a0"/>
        <w:ind w:firstLineChars="0" w:firstLine="0"/>
        <w:rPr>
          <w:ins w:id="3307" w:author="raye" w:date="2018-07-17T10:18:00Z"/>
          <w:b/>
        </w:rPr>
      </w:pPr>
    </w:p>
    <w:p w14:paraId="32E0EA9D" w14:textId="3B9D3315" w:rsidR="00751CDF" w:rsidRPr="00BE49A9" w:rsidRDefault="00BE49A9" w:rsidP="00751CDF">
      <w:pPr>
        <w:pStyle w:val="a0"/>
        <w:numPr>
          <w:ilvl w:val="0"/>
          <w:numId w:val="79"/>
        </w:numPr>
        <w:spacing w:afterLines="50" w:after="156"/>
        <w:ind w:firstLineChars="0"/>
        <w:rPr>
          <w:ins w:id="3308" w:author="raye" w:date="2018-07-17T10:18:00Z"/>
          <w:rFonts w:ascii="等线" w:eastAsia="等线" w:hAnsi="等线" w:cstheme="minorHAnsi"/>
          <w:b/>
          <w:color w:val="FF0000"/>
          <w:szCs w:val="21"/>
        </w:rPr>
      </w:pPr>
      <w:r>
        <w:rPr>
          <w:rFonts w:ascii="等线" w:eastAsia="等线" w:hAnsi="等线" w:cstheme="minorHAnsi"/>
          <w:b/>
          <w:color w:val="FF0000"/>
          <w:szCs w:val="21"/>
        </w:rPr>
        <w:t>Pending List</w:t>
      </w:r>
    </w:p>
    <w:p w14:paraId="7995565C" w14:textId="7607AC20" w:rsidR="00751CDF" w:rsidRPr="00A23FA3" w:rsidRDefault="00BE49A9" w:rsidP="00751CDF">
      <w:pPr>
        <w:pStyle w:val="a0"/>
        <w:ind w:firstLineChars="0" w:firstLine="0"/>
        <w:rPr>
          <w:ins w:id="3309" w:author="raye" w:date="2018-07-17T10:18:00Z"/>
          <w:b/>
        </w:rPr>
      </w:pPr>
      <w:r>
        <w:rPr>
          <w:noProof/>
        </w:rPr>
        <w:lastRenderedPageBreak/>
        <w:drawing>
          <wp:inline distT="0" distB="0" distL="0" distR="0" wp14:anchorId="1F633AA4" wp14:editId="6B807E08">
            <wp:extent cx="5274310" cy="37096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09670"/>
                    </a:xfrm>
                    <a:prstGeom prst="rect">
                      <a:avLst/>
                    </a:prstGeom>
                  </pic:spPr>
                </pic:pic>
              </a:graphicData>
            </a:graphic>
          </wp:inline>
        </w:drawing>
      </w:r>
    </w:p>
    <w:p w14:paraId="1A2D628A" w14:textId="4603E536" w:rsidR="00751CDF" w:rsidRPr="00A23FA3" w:rsidRDefault="00751CDF" w:rsidP="00BF71D7">
      <w:pPr>
        <w:rPr>
          <w:ins w:id="3310" w:author="raye" w:date="2018-07-17T10:17:00Z"/>
          <w:rFonts w:ascii="Calibri" w:hAnsi="Calibri" w:cstheme="minorHAnsi"/>
          <w:sz w:val="24"/>
          <w:szCs w:val="24"/>
        </w:rPr>
      </w:pPr>
    </w:p>
    <w:p w14:paraId="1E7D1C77" w14:textId="35B31142" w:rsidR="00751CDF" w:rsidRPr="00A23FA3" w:rsidRDefault="00751CDF" w:rsidP="00BF71D7">
      <w:pPr>
        <w:rPr>
          <w:ins w:id="3311" w:author="raye" w:date="2018-07-17T10:17:00Z"/>
          <w:rFonts w:ascii="Calibri" w:hAnsi="Calibri" w:cstheme="minorHAnsi"/>
          <w:sz w:val="24"/>
          <w:szCs w:val="24"/>
        </w:rPr>
      </w:pPr>
    </w:p>
    <w:p w14:paraId="31A9D0BE" w14:textId="4A76F606" w:rsidR="00751CDF" w:rsidRPr="00A23FA3" w:rsidRDefault="00751CDF" w:rsidP="00BF71D7">
      <w:pPr>
        <w:rPr>
          <w:ins w:id="3312" w:author="raye" w:date="2018-07-17T10:17:00Z"/>
          <w:rFonts w:ascii="Calibri" w:hAnsi="Calibri" w:cstheme="minorHAnsi"/>
          <w:sz w:val="24"/>
          <w:szCs w:val="24"/>
        </w:rPr>
      </w:pPr>
    </w:p>
    <w:p w14:paraId="50C92044" w14:textId="788A5A5A" w:rsidR="00751CDF" w:rsidRPr="00A23FA3" w:rsidRDefault="00751CDF" w:rsidP="00BF71D7">
      <w:pPr>
        <w:rPr>
          <w:ins w:id="3313" w:author="raye" w:date="2018-07-17T10:17:00Z"/>
          <w:rFonts w:ascii="Calibri" w:hAnsi="Calibri" w:cstheme="minorHAnsi"/>
          <w:sz w:val="24"/>
          <w:szCs w:val="24"/>
        </w:rPr>
      </w:pPr>
    </w:p>
    <w:p w14:paraId="3D79CFF4" w14:textId="2AE6122C" w:rsidR="002162A8" w:rsidRPr="00A23FA3" w:rsidRDefault="009E51F8">
      <w:pPr>
        <w:pStyle w:val="2"/>
        <w:pageBreakBefore/>
        <w:numPr>
          <w:ilvl w:val="2"/>
          <w:numId w:val="78"/>
        </w:numPr>
        <w:tabs>
          <w:tab w:val="left" w:pos="709"/>
        </w:tabs>
        <w:spacing w:afterLines="50" w:after="156"/>
        <w:rPr>
          <w:rFonts w:ascii="Calibri" w:hAnsi="Calibri" w:cstheme="minorHAnsi"/>
          <w:b/>
        </w:rPr>
        <w:pPrChange w:id="3314" w:author="raye" w:date="2018-07-17T10:26:00Z">
          <w:pPr>
            <w:pStyle w:val="2"/>
            <w:pageBreakBefore/>
            <w:numPr>
              <w:numId w:val="3"/>
            </w:numPr>
            <w:tabs>
              <w:tab w:val="clear" w:pos="1440"/>
              <w:tab w:val="left" w:pos="709"/>
            </w:tabs>
            <w:spacing w:afterLines="50" w:after="156"/>
            <w:ind w:left="567" w:hanging="567"/>
          </w:pPr>
        </w:pPrChange>
      </w:pPr>
      <w:bookmarkStart w:id="3315" w:name="_Toc509962694"/>
      <w:bookmarkStart w:id="3316" w:name="_Toc509963186"/>
      <w:bookmarkStart w:id="3317" w:name="_Toc509966317"/>
      <w:bookmarkStart w:id="3318" w:name="_Toc509966651"/>
      <w:bookmarkStart w:id="3319" w:name="_Toc509962695"/>
      <w:bookmarkStart w:id="3320" w:name="_Toc509963187"/>
      <w:bookmarkStart w:id="3321" w:name="_Toc509966318"/>
      <w:bookmarkStart w:id="3322" w:name="_Toc509966652"/>
      <w:bookmarkStart w:id="3323" w:name="_Toc509962696"/>
      <w:bookmarkStart w:id="3324" w:name="_Toc509963188"/>
      <w:bookmarkStart w:id="3325" w:name="_Toc509966319"/>
      <w:bookmarkStart w:id="3326" w:name="_Toc509966653"/>
      <w:bookmarkStart w:id="3327" w:name="_Ref508189556"/>
      <w:bookmarkStart w:id="3328" w:name="_Toc508573663"/>
      <w:bookmarkStart w:id="3329" w:name="_Toc512250229"/>
      <w:bookmarkStart w:id="3330" w:name="_Toc520839435"/>
      <w:bookmarkEnd w:id="3315"/>
      <w:bookmarkEnd w:id="3316"/>
      <w:bookmarkEnd w:id="3317"/>
      <w:bookmarkEnd w:id="3318"/>
      <w:bookmarkEnd w:id="3319"/>
      <w:bookmarkEnd w:id="3320"/>
      <w:bookmarkEnd w:id="3321"/>
      <w:bookmarkEnd w:id="3322"/>
      <w:bookmarkEnd w:id="3323"/>
      <w:bookmarkEnd w:id="3324"/>
      <w:bookmarkEnd w:id="3325"/>
      <w:bookmarkEnd w:id="3326"/>
      <w:r w:rsidRPr="00A23FA3">
        <w:rPr>
          <w:rFonts w:ascii="Calibri" w:hAnsi="Calibri" w:cstheme="minorHAnsi"/>
          <w:b/>
        </w:rPr>
        <w:lastRenderedPageBreak/>
        <w:t xml:space="preserve">Operations </w:t>
      </w:r>
      <w:r w:rsidR="003B3503" w:rsidRPr="00A23FA3">
        <w:rPr>
          <w:rFonts w:ascii="Calibri" w:hAnsi="Calibri" w:cstheme="minorHAnsi"/>
          <w:b/>
        </w:rPr>
        <w:t>Analyst</w:t>
      </w:r>
      <w:r w:rsidR="002162A8" w:rsidRPr="00A23FA3">
        <w:rPr>
          <w:rFonts w:ascii="Calibri" w:hAnsi="Calibri" w:cstheme="minorHAnsi"/>
          <w:b/>
        </w:rPr>
        <w:t>: Create Case Page</w:t>
      </w:r>
      <w:bookmarkEnd w:id="3327"/>
      <w:bookmarkEnd w:id="3328"/>
      <w:bookmarkEnd w:id="3329"/>
      <w:bookmarkEnd w:id="3330"/>
    </w:p>
    <w:p w14:paraId="052B8AE7" w14:textId="4F75BDFF" w:rsidR="002162A8" w:rsidRPr="00A23FA3" w:rsidRDefault="00EE1645">
      <w:pPr>
        <w:pStyle w:val="3"/>
        <w:keepNext w:val="0"/>
        <w:keepLines w:val="0"/>
        <w:spacing w:before="0" w:after="120" w:line="240" w:lineRule="auto"/>
        <w:ind w:left="566"/>
        <w:rPr>
          <w:rFonts w:ascii="Calibri" w:hAnsi="Calibri" w:cstheme="minorHAnsi"/>
        </w:rPr>
        <w:pPrChange w:id="3331" w:author="raye" w:date="2018-07-17T10:21:00Z">
          <w:pPr>
            <w:pStyle w:val="3"/>
            <w:keepNext w:val="0"/>
            <w:keepLines w:val="0"/>
            <w:numPr>
              <w:ilvl w:val="2"/>
              <w:numId w:val="3"/>
            </w:numPr>
            <w:spacing w:before="0" w:after="120" w:line="240" w:lineRule="auto"/>
            <w:ind w:left="709" w:hanging="709"/>
          </w:pPr>
        </w:pPrChange>
      </w:pPr>
      <w:bookmarkStart w:id="3332" w:name="_Toc508573664"/>
      <w:bookmarkStart w:id="3333" w:name="_Toc512250230"/>
      <w:bookmarkStart w:id="3334" w:name="_Toc520839436"/>
      <w:ins w:id="3335" w:author="raye" w:date="2018-07-17T10:21:00Z">
        <w:r w:rsidRPr="00A23FA3">
          <w:rPr>
            <w:rFonts w:ascii="Calibri" w:hAnsi="Calibri" w:cstheme="minorHAnsi"/>
          </w:rPr>
          <w:t xml:space="preserve">1..1. </w:t>
        </w:r>
      </w:ins>
      <w:r w:rsidR="002162A8" w:rsidRPr="00A23FA3">
        <w:rPr>
          <w:rFonts w:ascii="Calibri" w:hAnsi="Calibri" w:cstheme="minorHAnsi"/>
        </w:rPr>
        <w:t>AS-IS</w:t>
      </w:r>
      <w:bookmarkEnd w:id="3332"/>
      <w:bookmarkEnd w:id="3333"/>
      <w:bookmarkEnd w:id="3334"/>
    </w:p>
    <w:p w14:paraId="727C696D" w14:textId="668F31D5" w:rsidR="002162A8" w:rsidRPr="00A23FA3" w:rsidRDefault="00240B2B" w:rsidP="00C409AC">
      <w:pPr>
        <w:pStyle w:val="BodyText1"/>
        <w:ind w:rightChars="100" w:right="210" w:firstLineChars="177" w:firstLine="425"/>
        <w:jc w:val="both"/>
        <w:rPr>
          <w:rFonts w:ascii="Calibri" w:eastAsiaTheme="minorEastAsia" w:hAnsi="Calibri" w:cstheme="minorHAnsi"/>
          <w:kern w:val="2"/>
          <w:szCs w:val="22"/>
          <w:lang w:eastAsia="zh-CN"/>
        </w:rPr>
      </w:pPr>
      <w:r w:rsidRPr="00A23FA3">
        <w:rPr>
          <w:rFonts w:ascii="Calibri" w:eastAsiaTheme="minorEastAsia" w:hAnsi="Calibri" w:cstheme="minorHAnsi"/>
          <w:kern w:val="2"/>
          <w:szCs w:val="22"/>
          <w:lang w:eastAsia="zh-CN"/>
        </w:rPr>
        <w:t>Creation of a</w:t>
      </w:r>
      <w:r w:rsidR="002162A8" w:rsidRPr="00A23FA3">
        <w:rPr>
          <w:rFonts w:ascii="Calibri" w:eastAsiaTheme="minorEastAsia" w:hAnsi="Calibri" w:cstheme="minorHAnsi"/>
          <w:kern w:val="2"/>
          <w:szCs w:val="22"/>
          <w:lang w:eastAsia="zh-CN"/>
        </w:rPr>
        <w:t xml:space="preserve"> case is handled by </w:t>
      </w:r>
      <w:r w:rsidR="009E51F8" w:rsidRPr="00A23FA3">
        <w:rPr>
          <w:rFonts w:ascii="Calibri" w:eastAsiaTheme="minorEastAsia" w:hAnsi="Calibri" w:cstheme="minorHAnsi"/>
          <w:kern w:val="2"/>
          <w:szCs w:val="22"/>
          <w:lang w:eastAsia="zh-CN"/>
        </w:rPr>
        <w:t xml:space="preserve">Operations </w:t>
      </w:r>
      <w:r w:rsidR="003B3503" w:rsidRPr="00A23FA3">
        <w:rPr>
          <w:rFonts w:ascii="Calibri" w:eastAsiaTheme="minorEastAsia" w:hAnsi="Calibri" w:cstheme="minorHAnsi"/>
          <w:kern w:val="2"/>
          <w:szCs w:val="22"/>
          <w:lang w:eastAsia="zh-CN"/>
        </w:rPr>
        <w:t>Analyst</w:t>
      </w:r>
      <w:r w:rsidR="002162A8" w:rsidRPr="00A23FA3">
        <w:rPr>
          <w:rFonts w:ascii="Calibri" w:eastAsiaTheme="minorEastAsia" w:hAnsi="Calibri" w:cstheme="minorHAnsi"/>
          <w:kern w:val="2"/>
          <w:szCs w:val="22"/>
          <w:lang w:eastAsia="zh-CN"/>
        </w:rPr>
        <w:t>, which is based for trade finance transaction risk mitigation review and related documents categorize.</w:t>
      </w:r>
    </w:p>
    <w:p w14:paraId="29E56C91" w14:textId="4B8FD8DD" w:rsidR="002162A8" w:rsidRPr="00A23FA3" w:rsidRDefault="00343094"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A case</w:t>
      </w:r>
      <w:r w:rsidR="00240B2B" w:rsidRPr="00A23FA3">
        <w:rPr>
          <w:rFonts w:ascii="Calibri" w:hAnsi="Calibri" w:cstheme="minorHAnsi"/>
          <w:sz w:val="24"/>
        </w:rPr>
        <w:t xml:space="preserve"> is cr</w:t>
      </w:r>
      <w:r w:rsidRPr="00A23FA3">
        <w:rPr>
          <w:rFonts w:ascii="Calibri" w:hAnsi="Calibri" w:cstheme="minorHAnsi"/>
          <w:sz w:val="24"/>
        </w:rPr>
        <w:t xml:space="preserve">eated by an </w:t>
      </w:r>
      <w:r w:rsidR="00604DE2" w:rsidRPr="00A23FA3">
        <w:rPr>
          <w:rFonts w:ascii="Calibri" w:hAnsi="Calibri" w:cstheme="minorHAnsi"/>
          <w:sz w:val="24"/>
        </w:rPr>
        <w:t xml:space="preserve">Operations Analyst </w:t>
      </w:r>
      <w:r w:rsidRPr="00A23FA3">
        <w:rPr>
          <w:rFonts w:ascii="Calibri" w:hAnsi="Calibri" w:cstheme="minorHAnsi"/>
          <w:sz w:val="24"/>
        </w:rPr>
        <w:t xml:space="preserve">and each case can be identified by the analyst’s User ID. </w:t>
      </w:r>
    </w:p>
    <w:p w14:paraId="6182B4CA" w14:textId="3C269170" w:rsidR="002162A8" w:rsidRPr="00A23FA3" w:rsidRDefault="00832F86"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Only PDF documents can be uploaded.</w:t>
      </w:r>
    </w:p>
    <w:p w14:paraId="6E5E9979" w14:textId="7C9B662E" w:rsidR="002162A8" w:rsidRPr="00A23FA3" w:rsidRDefault="002162A8" w:rsidP="00C409AC">
      <w:pPr>
        <w:pStyle w:val="BodyText1"/>
        <w:ind w:rightChars="100" w:right="210" w:firstLineChars="177" w:firstLine="425"/>
        <w:jc w:val="both"/>
        <w:rPr>
          <w:rFonts w:ascii="Calibri" w:eastAsiaTheme="minorEastAsia" w:hAnsi="Calibri" w:cstheme="minorHAnsi"/>
          <w:kern w:val="2"/>
          <w:szCs w:val="22"/>
          <w:highlight w:val="yellow"/>
          <w:lang w:eastAsia="zh-CN"/>
        </w:rPr>
      </w:pPr>
      <w:r w:rsidRPr="00A23FA3">
        <w:rPr>
          <w:rFonts w:ascii="Calibri" w:eastAsiaTheme="minorEastAsia" w:hAnsi="Calibri" w:cstheme="minorHAnsi"/>
          <w:kern w:val="2"/>
          <w:szCs w:val="22"/>
          <w:lang w:eastAsia="zh-CN"/>
        </w:rPr>
        <w:t xml:space="preserve">After ID configuration, the </w:t>
      </w:r>
      <w:r w:rsidR="00604DE2" w:rsidRPr="00A23FA3">
        <w:rPr>
          <w:rFonts w:ascii="Calibri" w:eastAsiaTheme="minorEastAsia" w:hAnsi="Calibri" w:cstheme="minorHAnsi"/>
          <w:kern w:val="2"/>
          <w:szCs w:val="22"/>
          <w:lang w:eastAsia="zh-CN"/>
        </w:rPr>
        <w:t xml:space="preserve">Operations Analyst </w:t>
      </w:r>
      <w:r w:rsidRPr="00A23FA3">
        <w:rPr>
          <w:rFonts w:ascii="Calibri" w:eastAsiaTheme="minorEastAsia" w:hAnsi="Calibri" w:cstheme="minorHAnsi"/>
          <w:kern w:val="2"/>
          <w:szCs w:val="22"/>
          <w:lang w:eastAsia="zh-CN"/>
        </w:rPr>
        <w:t>can click the “Create a new case” button to create the new case</w:t>
      </w:r>
      <w:r w:rsidRPr="00A23FA3">
        <w:rPr>
          <w:rFonts w:ascii="Calibri" w:eastAsiaTheme="minorEastAsia" w:hAnsi="Calibri" w:cstheme="minorHAnsi"/>
          <w:kern w:val="2"/>
          <w:szCs w:val="22"/>
          <w:highlight w:val="yellow"/>
          <w:lang w:eastAsia="zh-CN"/>
        </w:rPr>
        <w:t xml:space="preserve">. </w:t>
      </w:r>
      <w:r w:rsidRPr="00A23FA3">
        <w:rPr>
          <w:rFonts w:ascii="Calibri" w:eastAsiaTheme="minorEastAsia" w:hAnsi="Calibri" w:cstheme="minorHAnsi"/>
          <w:strike/>
          <w:kern w:val="2"/>
          <w:szCs w:val="22"/>
          <w:highlight w:val="yellow"/>
          <w:lang w:eastAsia="zh-CN"/>
        </w:rPr>
        <w:t xml:space="preserve">The system will pop up a window. </w:t>
      </w:r>
    </w:p>
    <w:p w14:paraId="3E32ACF8" w14:textId="6DE4A6FB" w:rsidR="002162A8" w:rsidRPr="00A23FA3" w:rsidRDefault="003F41B3" w:rsidP="00A769EC">
      <w:pPr>
        <w:pStyle w:val="BodyText1"/>
        <w:jc w:val="center"/>
        <w:rPr>
          <w:rFonts w:ascii="Calibri" w:hAnsi="Calibri" w:cstheme="minorHAnsi"/>
          <w:highlight w:val="yellow"/>
          <w:lang w:eastAsia="zh-CN"/>
        </w:rPr>
      </w:pPr>
      <w:r w:rsidRPr="00A23FA3">
        <w:rPr>
          <w:rFonts w:ascii="Calibri" w:hAnsi="Calibri" w:cstheme="minorHAnsi"/>
          <w:noProof/>
          <w:lang w:eastAsia="zh-CN"/>
        </w:rPr>
        <mc:AlternateContent>
          <mc:Choice Requires="wps">
            <w:drawing>
              <wp:anchor distT="0" distB="0" distL="114300" distR="114300" simplePos="0" relativeHeight="251686912" behindDoc="0" locked="0" layoutInCell="1" allowOverlap="1" wp14:anchorId="77E6CBEA" wp14:editId="64239282">
                <wp:simplePos x="0" y="0"/>
                <wp:positionH relativeFrom="column">
                  <wp:posOffset>380999</wp:posOffset>
                </wp:positionH>
                <wp:positionV relativeFrom="paragraph">
                  <wp:posOffset>170814</wp:posOffset>
                </wp:positionV>
                <wp:extent cx="4067175" cy="4105275"/>
                <wp:effectExtent l="0" t="0" r="28575" b="28575"/>
                <wp:wrapNone/>
                <wp:docPr id="201" name="直接连接符 201"/>
                <wp:cNvGraphicFramePr/>
                <a:graphic xmlns:a="http://schemas.openxmlformats.org/drawingml/2006/main">
                  <a:graphicData uri="http://schemas.microsoft.com/office/word/2010/wordprocessingShape">
                    <wps:wsp>
                      <wps:cNvCnPr/>
                      <wps:spPr>
                        <a:xfrm>
                          <a:off x="0" y="0"/>
                          <a:ext cx="4067175" cy="410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D83F1" id="直接连接符 201"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30pt,13.45pt" to="350.25pt,3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" strokecolor="#5b9bd5 [3204]" strokeweight=".5pt">
                <v:stroke joinstyle="miter"/>
              </v:line>
            </w:pict>
          </mc:Fallback>
        </mc:AlternateContent>
      </w:r>
      <w:r w:rsidR="00377EA4" w:rsidRPr="00A23FA3">
        <w:rPr>
          <w:rFonts w:ascii="Calibri" w:hAnsi="Calibri" w:cstheme="minorHAnsi"/>
          <w:noProof/>
          <w:highlight w:val="yellow"/>
          <w:lang w:eastAsia="zh-CN"/>
        </w:rPr>
        <w:drawing>
          <wp:inline distT="0" distB="0" distL="0" distR="0" wp14:anchorId="7DE06730" wp14:editId="7B1BA007">
            <wp:extent cx="4518505" cy="45967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8270" cy="4606648"/>
                    </a:xfrm>
                    <a:prstGeom prst="rect">
                      <a:avLst/>
                    </a:prstGeom>
                    <a:noFill/>
                  </pic:spPr>
                </pic:pic>
              </a:graphicData>
            </a:graphic>
          </wp:inline>
        </w:drawing>
      </w:r>
    </w:p>
    <w:p w14:paraId="3922833B" w14:textId="77777777" w:rsidR="002162A8" w:rsidRPr="00A23FA3" w:rsidRDefault="002162A8" w:rsidP="00774ECE">
      <w:pPr>
        <w:pStyle w:val="BodyText1"/>
        <w:ind w:rightChars="100" w:right="210" w:firstLineChars="177" w:firstLine="425"/>
        <w:jc w:val="both"/>
        <w:rPr>
          <w:rFonts w:ascii="Calibri" w:eastAsiaTheme="minorEastAsia" w:hAnsi="Calibri" w:cstheme="minorHAnsi"/>
          <w:strike/>
          <w:kern w:val="2"/>
          <w:szCs w:val="22"/>
          <w:highlight w:val="yellow"/>
          <w:lang w:eastAsia="zh-CN"/>
        </w:rPr>
      </w:pPr>
      <w:r w:rsidRPr="00A23FA3">
        <w:rPr>
          <w:rFonts w:ascii="Calibri" w:eastAsiaTheme="minorEastAsia" w:hAnsi="Calibri" w:cstheme="minorHAnsi"/>
          <w:strike/>
          <w:kern w:val="2"/>
          <w:szCs w:val="22"/>
          <w:highlight w:val="yellow"/>
          <w:lang w:eastAsia="zh-CN"/>
        </w:rPr>
        <w:t>In the popup window, enter the following information:</w:t>
      </w:r>
    </w:p>
    <w:p w14:paraId="7C113FCD" w14:textId="347C7A04" w:rsidR="002162A8" w:rsidRPr="00A23FA3" w:rsidRDefault="002162A8" w:rsidP="00774ECE">
      <w:pPr>
        <w:spacing w:afterLines="50" w:after="156"/>
        <w:ind w:left="425"/>
        <w:rPr>
          <w:rFonts w:ascii="Calibri" w:hAnsi="Calibri" w:cstheme="minorHAnsi"/>
          <w:sz w:val="24"/>
          <w:highlight w:val="yellow"/>
        </w:rPr>
      </w:pPr>
    </w:p>
    <w:p w14:paraId="3CC9A5B7" w14:textId="77777777" w:rsidR="002162A8" w:rsidRPr="00A23FA3" w:rsidRDefault="002162A8" w:rsidP="00774ECE">
      <w:pPr>
        <w:pStyle w:val="BodyText1"/>
        <w:ind w:rightChars="100" w:right="210"/>
        <w:jc w:val="both"/>
        <w:rPr>
          <w:rFonts w:ascii="Calibri" w:eastAsiaTheme="minorEastAsia" w:hAnsi="Calibri" w:cstheme="minorHAnsi"/>
          <w:strike/>
          <w:kern w:val="2"/>
          <w:szCs w:val="22"/>
          <w:highlight w:val="yellow"/>
          <w:lang w:eastAsia="zh-CN"/>
        </w:rPr>
      </w:pPr>
      <w:r w:rsidRPr="00A23FA3">
        <w:rPr>
          <w:rFonts w:ascii="Calibri" w:eastAsiaTheme="minorEastAsia" w:hAnsi="Calibri" w:cstheme="minorHAnsi"/>
          <w:strike/>
          <w:kern w:val="2"/>
          <w:szCs w:val="22"/>
          <w:highlight w:val="yellow"/>
          <w:lang w:eastAsia="zh-CN"/>
        </w:rPr>
        <w:t>Input component</w:t>
      </w:r>
      <w:r w:rsidRPr="00A23FA3">
        <w:rPr>
          <w:rFonts w:ascii="Calibri" w:eastAsiaTheme="minorEastAsia" w:hAnsi="Calibri" w:cstheme="minorHAnsi"/>
          <w:strike/>
          <w:kern w:val="2"/>
          <w:szCs w:val="22"/>
          <w:highlight w:val="yellow"/>
          <w:lang w:eastAsia="zh-CN"/>
        </w:rPr>
        <w:t>：</w:t>
      </w:r>
    </w:p>
    <w:tbl>
      <w:tblPr>
        <w:tblStyle w:val="a9"/>
        <w:tblW w:w="0" w:type="auto"/>
        <w:tblLook w:val="04A0" w:firstRow="1" w:lastRow="0" w:firstColumn="1" w:lastColumn="0" w:noHBand="0" w:noVBand="1"/>
      </w:tblPr>
      <w:tblGrid>
        <w:gridCol w:w="1921"/>
        <w:gridCol w:w="3036"/>
        <w:gridCol w:w="3339"/>
      </w:tblGrid>
      <w:tr w:rsidR="00A23FA3" w:rsidRPr="00A23FA3" w14:paraId="5E2C0D95" w14:textId="77777777" w:rsidTr="0033583C">
        <w:tc>
          <w:tcPr>
            <w:tcW w:w="1921" w:type="dxa"/>
            <w:shd w:val="clear" w:color="auto" w:fill="BFBFBF" w:themeFill="background1" w:themeFillShade="BF"/>
          </w:tcPr>
          <w:p w14:paraId="1EE73C44"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lastRenderedPageBreak/>
              <w:t>Field</w:t>
            </w:r>
          </w:p>
        </w:tc>
        <w:tc>
          <w:tcPr>
            <w:tcW w:w="3036" w:type="dxa"/>
            <w:shd w:val="clear" w:color="auto" w:fill="BFBFBF" w:themeFill="background1" w:themeFillShade="BF"/>
          </w:tcPr>
          <w:p w14:paraId="27FFCDED"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Valid Data type</w:t>
            </w:r>
          </w:p>
        </w:tc>
        <w:tc>
          <w:tcPr>
            <w:tcW w:w="3339" w:type="dxa"/>
            <w:shd w:val="clear" w:color="auto" w:fill="BFBFBF" w:themeFill="background1" w:themeFillShade="BF"/>
          </w:tcPr>
          <w:p w14:paraId="1B8BD30B" w14:textId="77777777" w:rsidR="002162A8" w:rsidRPr="00A23FA3" w:rsidRDefault="002162A8" w:rsidP="00774ECE">
            <w:pPr>
              <w:pStyle w:val="BodyText1"/>
              <w:spacing w:after="0"/>
              <w:ind w:rightChars="100" w:right="210"/>
              <w:jc w:val="both"/>
              <w:rPr>
                <w:rFonts w:ascii="Calibri" w:hAnsi="Calibri" w:cstheme="minorHAnsi"/>
                <w:szCs w:val="24"/>
                <w:lang w:eastAsia="zh-CN"/>
              </w:rPr>
            </w:pPr>
          </w:p>
        </w:tc>
      </w:tr>
      <w:tr w:rsidR="00A23FA3" w:rsidRPr="00A23FA3" w14:paraId="6596FDA6" w14:textId="77777777" w:rsidTr="005E7DE4">
        <w:trPr>
          <w:trHeight w:val="1397"/>
        </w:trPr>
        <w:tc>
          <w:tcPr>
            <w:tcW w:w="1921" w:type="dxa"/>
          </w:tcPr>
          <w:p w14:paraId="5B11FCFF"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rPr>
              <w:t>Case ID</w:t>
            </w:r>
          </w:p>
        </w:tc>
        <w:tc>
          <w:tcPr>
            <w:tcW w:w="3036" w:type="dxa"/>
          </w:tcPr>
          <w:p w14:paraId="5C23A3BE" w14:textId="77777777" w:rsidR="002162A8" w:rsidRPr="00A23FA3" w:rsidRDefault="002162A8" w:rsidP="00A769E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Not need input</w:t>
            </w:r>
          </w:p>
        </w:tc>
        <w:tc>
          <w:tcPr>
            <w:tcW w:w="3339" w:type="dxa"/>
          </w:tcPr>
          <w:p w14:paraId="5E4D9972" w14:textId="18579B91"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Need</w:t>
            </w:r>
            <w:r w:rsidRPr="00A23FA3">
              <w:rPr>
                <w:rFonts w:ascii="Calibri" w:hAnsi="Calibri" w:cstheme="minorHAnsi"/>
                <w:szCs w:val="24"/>
              </w:rPr>
              <w:t xml:space="preserve"> </w:t>
            </w:r>
            <w:r w:rsidRPr="00A23FA3">
              <w:rPr>
                <w:rFonts w:ascii="Calibri" w:hAnsi="Calibri" w:cstheme="minorHAnsi"/>
                <w:szCs w:val="24"/>
                <w:lang w:eastAsia="zh-CN"/>
              </w:rPr>
              <w:t>to</w:t>
            </w:r>
            <w:r w:rsidRPr="00A23FA3">
              <w:rPr>
                <w:rFonts w:ascii="Calibri" w:hAnsi="Calibri" w:cstheme="minorHAnsi"/>
                <w:szCs w:val="24"/>
              </w:rPr>
              <w:t xml:space="preserve"> </w:t>
            </w:r>
            <w:r w:rsidRPr="00A23FA3">
              <w:rPr>
                <w:rFonts w:ascii="Calibri" w:hAnsi="Calibri" w:cstheme="minorHAnsi"/>
                <w:szCs w:val="24"/>
                <w:lang w:eastAsia="zh-CN"/>
              </w:rPr>
              <w:t>show</w:t>
            </w:r>
            <w:r w:rsidRPr="00A23FA3">
              <w:rPr>
                <w:rFonts w:ascii="Calibri" w:hAnsi="Calibri" w:cstheme="minorHAnsi"/>
                <w:szCs w:val="24"/>
              </w:rPr>
              <w:t xml:space="preserve"> </w:t>
            </w:r>
            <w:r w:rsidRPr="00A23FA3">
              <w:rPr>
                <w:rFonts w:ascii="Calibri" w:hAnsi="Calibri" w:cstheme="minorHAnsi"/>
                <w:szCs w:val="24"/>
                <w:lang w:eastAsia="zh-CN"/>
              </w:rPr>
              <w:t xml:space="preserve">in </w:t>
            </w:r>
            <w:r w:rsidR="00B63748" w:rsidRPr="00A23FA3">
              <w:rPr>
                <w:rFonts w:ascii="Calibri" w:hAnsi="Calibri" w:cstheme="minorHAnsi"/>
                <w:szCs w:val="24"/>
                <w:lang w:eastAsia="zh-CN"/>
              </w:rPr>
              <w:t>page.</w:t>
            </w:r>
          </w:p>
          <w:p w14:paraId="62049A0E"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rPr>
              <w:t xml:space="preserve">String, create automatically based on the name of upload PDF file </w:t>
            </w:r>
            <w:r w:rsidRPr="00A23FA3">
              <w:rPr>
                <w:rFonts w:ascii="Calibri" w:hAnsi="Calibri" w:cstheme="minorHAnsi"/>
                <w:szCs w:val="24"/>
              </w:rPr>
              <w:t>，</w:t>
            </w:r>
            <w:r w:rsidRPr="00A23FA3">
              <w:rPr>
                <w:rFonts w:ascii="Calibri" w:hAnsi="Calibri" w:cstheme="minorHAnsi"/>
                <w:szCs w:val="24"/>
              </w:rPr>
              <w:t>input mandatory</w:t>
            </w:r>
          </w:p>
        </w:tc>
      </w:tr>
      <w:tr w:rsidR="00A23FA3" w:rsidRPr="00A23FA3" w14:paraId="425A996E" w14:textId="77777777" w:rsidTr="005E7DE4">
        <w:trPr>
          <w:trHeight w:val="1545"/>
        </w:trPr>
        <w:tc>
          <w:tcPr>
            <w:tcW w:w="1921" w:type="dxa"/>
          </w:tcPr>
          <w:p w14:paraId="6C8DBF17"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Client ID</w:t>
            </w:r>
          </w:p>
        </w:tc>
        <w:tc>
          <w:tcPr>
            <w:tcW w:w="3036" w:type="dxa"/>
          </w:tcPr>
          <w:p w14:paraId="14E8C3E1" w14:textId="77777777" w:rsidR="002162A8" w:rsidRPr="00A23FA3" w:rsidRDefault="002162A8" w:rsidP="00A769EC">
            <w:pPr>
              <w:rPr>
                <w:rFonts w:ascii="Calibri" w:hAnsi="Calibri" w:cstheme="minorHAnsi"/>
                <w:sz w:val="24"/>
                <w:szCs w:val="24"/>
              </w:rPr>
            </w:pPr>
            <w:r w:rsidRPr="00A23FA3">
              <w:rPr>
                <w:rFonts w:ascii="Calibri" w:hAnsi="Calibri" w:cstheme="minorHAnsi"/>
                <w:sz w:val="24"/>
                <w:szCs w:val="24"/>
              </w:rPr>
              <w:t>Arabic number</w:t>
            </w:r>
          </w:p>
          <w:p w14:paraId="40AF3F38" w14:textId="77777777" w:rsidR="002162A8" w:rsidRPr="00A23FA3" w:rsidRDefault="002162A8" w:rsidP="00774ECE">
            <w:pPr>
              <w:rPr>
                <w:rFonts w:ascii="Calibri" w:hAnsi="Calibri" w:cstheme="minorHAnsi"/>
                <w:sz w:val="24"/>
                <w:szCs w:val="24"/>
              </w:rPr>
            </w:pPr>
            <w:r w:rsidRPr="00A23FA3">
              <w:rPr>
                <w:rFonts w:ascii="Calibri" w:hAnsi="Calibri" w:cstheme="minorHAnsi"/>
                <w:sz w:val="24"/>
                <w:szCs w:val="24"/>
              </w:rPr>
              <w:t># auto-match hint with client name if the system has the client record</w:t>
            </w:r>
          </w:p>
        </w:tc>
        <w:tc>
          <w:tcPr>
            <w:tcW w:w="3339" w:type="dxa"/>
          </w:tcPr>
          <w:p w14:paraId="1E190ED4" w14:textId="1008A761" w:rsidR="002162A8" w:rsidRPr="00A23FA3" w:rsidRDefault="002162A8" w:rsidP="00774ECE">
            <w:pPr>
              <w:rPr>
                <w:rFonts w:ascii="Calibri" w:hAnsi="Calibri" w:cstheme="minorHAnsi"/>
                <w:sz w:val="24"/>
                <w:szCs w:val="24"/>
              </w:rPr>
            </w:pPr>
            <w:r w:rsidRPr="00A23FA3">
              <w:rPr>
                <w:rFonts w:ascii="Calibri" w:hAnsi="Calibri" w:cstheme="minorHAnsi"/>
                <w:sz w:val="24"/>
                <w:szCs w:val="24"/>
              </w:rPr>
              <w:t>String</w:t>
            </w:r>
            <w:r w:rsidRPr="00A23FA3">
              <w:rPr>
                <w:rFonts w:ascii="Calibri" w:hAnsi="Calibri" w:cstheme="minorHAnsi"/>
                <w:sz w:val="24"/>
                <w:szCs w:val="24"/>
              </w:rPr>
              <w:t>，</w:t>
            </w:r>
            <w:r w:rsidRPr="00A23FA3">
              <w:rPr>
                <w:rFonts w:ascii="Calibri" w:hAnsi="Calibri" w:cstheme="minorHAnsi"/>
                <w:sz w:val="24"/>
                <w:szCs w:val="24"/>
              </w:rPr>
              <w:t xml:space="preserve">input manually, input mandatory ,appear selection which </w:t>
            </w:r>
            <w:r w:rsidR="00604DE2" w:rsidRPr="00A23FA3">
              <w:rPr>
                <w:rFonts w:ascii="Calibri" w:hAnsi="Calibri" w:cstheme="minorHAnsi"/>
                <w:sz w:val="24"/>
                <w:szCs w:val="24"/>
              </w:rPr>
              <w:t xml:space="preserve">Operations Analyst </w:t>
            </w:r>
            <w:r w:rsidRPr="00A23FA3">
              <w:rPr>
                <w:rFonts w:ascii="Calibri" w:hAnsi="Calibri" w:cstheme="minorHAnsi"/>
                <w:sz w:val="24"/>
                <w:szCs w:val="24"/>
              </w:rPr>
              <w:t>could select one based on input characters</w:t>
            </w:r>
          </w:p>
        </w:tc>
      </w:tr>
      <w:tr w:rsidR="00A23FA3" w:rsidRPr="00A23FA3" w14:paraId="62122996" w14:textId="77777777" w:rsidTr="005E7DE4">
        <w:trPr>
          <w:trHeight w:val="1424"/>
        </w:trPr>
        <w:tc>
          <w:tcPr>
            <w:tcW w:w="1921" w:type="dxa"/>
          </w:tcPr>
          <w:p w14:paraId="28BCF691"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Client Name</w:t>
            </w:r>
          </w:p>
        </w:tc>
        <w:tc>
          <w:tcPr>
            <w:tcW w:w="3036" w:type="dxa"/>
          </w:tcPr>
          <w:p w14:paraId="744BD7D6" w14:textId="77777777" w:rsidR="002162A8" w:rsidRPr="00A23FA3" w:rsidRDefault="002162A8" w:rsidP="00A769E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Letter</w:t>
            </w:r>
          </w:p>
        </w:tc>
        <w:tc>
          <w:tcPr>
            <w:tcW w:w="3339" w:type="dxa"/>
          </w:tcPr>
          <w:p w14:paraId="1CA431AB"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String</w:t>
            </w:r>
            <w:r w:rsidRPr="00A23FA3">
              <w:rPr>
                <w:rFonts w:ascii="Calibri" w:hAnsi="Calibri" w:cstheme="minorHAnsi"/>
                <w:szCs w:val="24"/>
                <w:lang w:eastAsia="zh-CN"/>
              </w:rPr>
              <w:t>，</w:t>
            </w:r>
            <w:r w:rsidRPr="00A23FA3">
              <w:rPr>
                <w:rFonts w:ascii="Calibri" w:hAnsi="Calibri" w:cstheme="minorHAnsi"/>
                <w:szCs w:val="24"/>
                <w:lang w:eastAsia="zh-CN"/>
              </w:rPr>
              <w:t>selected automatically based on input client ID. Appear with client ID input in pairs</w:t>
            </w:r>
          </w:p>
        </w:tc>
      </w:tr>
      <w:tr w:rsidR="00A23FA3" w:rsidRPr="00A23FA3" w14:paraId="4F464EC2" w14:textId="77777777" w:rsidTr="005E7DE4">
        <w:trPr>
          <w:trHeight w:val="822"/>
        </w:trPr>
        <w:tc>
          <w:tcPr>
            <w:tcW w:w="1921" w:type="dxa"/>
          </w:tcPr>
          <w:p w14:paraId="6DD24FBB"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Reference No</w:t>
            </w:r>
          </w:p>
        </w:tc>
        <w:tc>
          <w:tcPr>
            <w:tcW w:w="3036" w:type="dxa"/>
          </w:tcPr>
          <w:p w14:paraId="3849BCE2" w14:textId="77777777" w:rsidR="002162A8" w:rsidRPr="00A23FA3" w:rsidRDefault="002162A8" w:rsidP="00A769E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Arabic number starting with TF</w:t>
            </w:r>
          </w:p>
        </w:tc>
        <w:tc>
          <w:tcPr>
            <w:tcW w:w="3339" w:type="dxa"/>
          </w:tcPr>
          <w:p w14:paraId="7FDFFEFE"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String</w:t>
            </w:r>
            <w:r w:rsidRPr="00A23FA3">
              <w:rPr>
                <w:rFonts w:ascii="Calibri" w:hAnsi="Calibri" w:cstheme="minorHAnsi"/>
                <w:szCs w:val="24"/>
                <w:lang w:eastAsia="zh-CN"/>
              </w:rPr>
              <w:t>，</w:t>
            </w:r>
            <w:r w:rsidRPr="00A23FA3">
              <w:rPr>
                <w:rFonts w:ascii="Calibri" w:hAnsi="Calibri" w:cstheme="minorHAnsi"/>
                <w:szCs w:val="24"/>
                <w:lang w:eastAsia="zh-CN"/>
              </w:rPr>
              <w:t>input manually, input mandatory,</w:t>
            </w:r>
          </w:p>
        </w:tc>
      </w:tr>
      <w:tr w:rsidR="00A23FA3" w:rsidRPr="00A23FA3" w14:paraId="7715574A" w14:textId="77777777" w:rsidTr="005E7DE4">
        <w:trPr>
          <w:trHeight w:val="989"/>
        </w:trPr>
        <w:tc>
          <w:tcPr>
            <w:tcW w:w="1921" w:type="dxa"/>
          </w:tcPr>
          <w:p w14:paraId="57484550"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BOC Reference</w:t>
            </w:r>
          </w:p>
        </w:tc>
        <w:tc>
          <w:tcPr>
            <w:tcW w:w="3036" w:type="dxa"/>
          </w:tcPr>
          <w:p w14:paraId="0A97E9EE" w14:textId="77777777" w:rsidR="002162A8" w:rsidRPr="00A23FA3" w:rsidRDefault="002162A8" w:rsidP="00A769E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 xml:space="preserve"> Letter/Arabic number</w:t>
            </w:r>
          </w:p>
        </w:tc>
        <w:tc>
          <w:tcPr>
            <w:tcW w:w="3339" w:type="dxa"/>
          </w:tcPr>
          <w:p w14:paraId="00F5F71A"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String</w:t>
            </w:r>
            <w:r w:rsidRPr="00A23FA3">
              <w:rPr>
                <w:rFonts w:ascii="Calibri" w:hAnsi="Calibri" w:cstheme="minorHAnsi"/>
                <w:szCs w:val="24"/>
                <w:lang w:eastAsia="zh-CN"/>
              </w:rPr>
              <w:t>，</w:t>
            </w:r>
            <w:r w:rsidRPr="00A23FA3">
              <w:rPr>
                <w:rFonts w:ascii="Calibri" w:hAnsi="Calibri" w:cstheme="minorHAnsi"/>
                <w:szCs w:val="24"/>
                <w:lang w:eastAsia="zh-CN"/>
              </w:rPr>
              <w:t>input manually, input mandatory, unique index code</w:t>
            </w:r>
          </w:p>
        </w:tc>
      </w:tr>
      <w:tr w:rsidR="00A23FA3" w:rsidRPr="00A23FA3" w14:paraId="6FE9BF06" w14:textId="77777777" w:rsidTr="005E7DE4">
        <w:trPr>
          <w:trHeight w:val="978"/>
        </w:trPr>
        <w:tc>
          <w:tcPr>
            <w:tcW w:w="1921" w:type="dxa"/>
          </w:tcPr>
          <w:p w14:paraId="08C2B097" w14:textId="77777777" w:rsidR="002162A8" w:rsidRPr="00A23FA3" w:rsidRDefault="002162A8" w:rsidP="00C409A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Total Amount</w:t>
            </w:r>
          </w:p>
        </w:tc>
        <w:tc>
          <w:tcPr>
            <w:tcW w:w="3036" w:type="dxa"/>
          </w:tcPr>
          <w:p w14:paraId="2FFD55DE" w14:textId="79BC04B2" w:rsidR="002162A8" w:rsidRPr="00A23FA3" w:rsidRDefault="002162A8" w:rsidP="00A769EC">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Currency abbreviation in three letters and</w:t>
            </w:r>
            <w:r w:rsidR="008D77DA" w:rsidRPr="00A23FA3">
              <w:rPr>
                <w:rFonts w:ascii="Calibri" w:hAnsi="Calibri" w:cstheme="minorHAnsi"/>
                <w:szCs w:val="24"/>
                <w:lang w:eastAsia="zh-CN"/>
              </w:rPr>
              <w:t xml:space="preserve"> </w:t>
            </w:r>
            <w:r w:rsidRPr="00A23FA3">
              <w:rPr>
                <w:rFonts w:ascii="Calibri" w:hAnsi="Calibri" w:cstheme="minorHAnsi"/>
                <w:szCs w:val="24"/>
                <w:lang w:eastAsia="zh-CN"/>
              </w:rPr>
              <w:t>Arabic number</w:t>
            </w:r>
          </w:p>
        </w:tc>
        <w:tc>
          <w:tcPr>
            <w:tcW w:w="3339" w:type="dxa"/>
          </w:tcPr>
          <w:p w14:paraId="24D3E44A" w14:textId="77777777" w:rsidR="002162A8" w:rsidRPr="00A23FA3" w:rsidRDefault="002162A8" w:rsidP="00774ECE">
            <w:pPr>
              <w:pStyle w:val="BodyText1"/>
              <w:spacing w:after="0"/>
              <w:ind w:rightChars="100" w:right="210"/>
              <w:jc w:val="both"/>
              <w:rPr>
                <w:rFonts w:ascii="Calibri" w:hAnsi="Calibri" w:cstheme="minorHAnsi"/>
                <w:szCs w:val="24"/>
                <w:lang w:eastAsia="zh-CN"/>
              </w:rPr>
            </w:pPr>
            <w:r w:rsidRPr="00A23FA3">
              <w:rPr>
                <w:rFonts w:ascii="Calibri" w:hAnsi="Calibri" w:cstheme="minorHAnsi"/>
                <w:szCs w:val="24"/>
                <w:lang w:eastAsia="zh-CN"/>
              </w:rPr>
              <w:t>Input “USD” and case amount input mandatory,</w:t>
            </w:r>
          </w:p>
        </w:tc>
      </w:tr>
      <w:tr w:rsidR="002162A8" w:rsidRPr="00A23FA3" w14:paraId="0F4489DF" w14:textId="77777777" w:rsidTr="002162A8">
        <w:tc>
          <w:tcPr>
            <w:tcW w:w="1921" w:type="dxa"/>
          </w:tcPr>
          <w:p w14:paraId="755248B4" w14:textId="77777777" w:rsidR="002162A8" w:rsidRPr="00A23FA3" w:rsidRDefault="002162A8" w:rsidP="00C409AC">
            <w:pPr>
              <w:pStyle w:val="BodyText1"/>
              <w:spacing w:after="0"/>
              <w:ind w:rightChars="100" w:right="210"/>
              <w:jc w:val="both"/>
              <w:rPr>
                <w:rFonts w:ascii="Calibri" w:hAnsi="Calibri" w:cstheme="minorHAnsi"/>
                <w:lang w:eastAsia="zh-CN"/>
              </w:rPr>
            </w:pPr>
            <w:r w:rsidRPr="00A23FA3">
              <w:rPr>
                <w:rFonts w:ascii="Calibri" w:hAnsi="Calibri" w:cstheme="minorHAnsi"/>
                <w:lang w:eastAsia="zh-CN"/>
              </w:rPr>
              <w:t>Type</w:t>
            </w:r>
          </w:p>
        </w:tc>
        <w:tc>
          <w:tcPr>
            <w:tcW w:w="3036" w:type="dxa"/>
          </w:tcPr>
          <w:p w14:paraId="70BC2796" w14:textId="19CBB49D" w:rsidR="002162A8" w:rsidRPr="00A23FA3" w:rsidRDefault="002162A8" w:rsidP="00A769EC">
            <w:pPr>
              <w:pStyle w:val="BodyText1"/>
              <w:spacing w:after="0"/>
              <w:ind w:rightChars="100" w:right="210"/>
              <w:jc w:val="both"/>
              <w:rPr>
                <w:rFonts w:ascii="Calibri" w:hAnsi="Calibri" w:cstheme="minorHAnsi"/>
                <w:lang w:eastAsia="zh-CN"/>
              </w:rPr>
            </w:pPr>
            <w:r w:rsidRPr="00A23FA3">
              <w:rPr>
                <w:rFonts w:ascii="Calibri" w:hAnsi="Calibri" w:cstheme="minorHAnsi"/>
                <w:lang w:eastAsia="zh-CN"/>
              </w:rPr>
              <w:t xml:space="preserve">Select from the </w:t>
            </w:r>
            <w:r w:rsidR="0069151D" w:rsidRPr="00A23FA3">
              <w:rPr>
                <w:rFonts w:ascii="Calibri" w:hAnsi="Calibri" w:cstheme="minorHAnsi"/>
                <w:lang w:eastAsia="zh-CN"/>
              </w:rPr>
              <w:t>drop-down</w:t>
            </w:r>
            <w:r w:rsidRPr="00A23FA3">
              <w:rPr>
                <w:rFonts w:ascii="Calibri" w:hAnsi="Calibri" w:cstheme="minorHAnsi"/>
                <w:lang w:eastAsia="zh-CN"/>
              </w:rPr>
              <w:t xml:space="preserve"> menu</w:t>
            </w:r>
          </w:p>
        </w:tc>
        <w:tc>
          <w:tcPr>
            <w:tcW w:w="3339" w:type="dxa"/>
          </w:tcPr>
          <w:p w14:paraId="7D478B9E"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1.</w:t>
            </w:r>
            <w:r w:rsidRPr="00A23FA3">
              <w:rPr>
                <w:rFonts w:ascii="Calibri" w:hAnsi="Calibri" w:cstheme="minorHAnsi"/>
                <w:lang w:eastAsia="zh-CN"/>
              </w:rPr>
              <w:tab/>
              <w:t>New LC Import issuance/amendment</w:t>
            </w:r>
          </w:p>
          <w:p w14:paraId="3CC41C6B"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2.</w:t>
            </w:r>
            <w:r w:rsidRPr="00A23FA3">
              <w:rPr>
                <w:rFonts w:ascii="Calibri" w:hAnsi="Calibri" w:cstheme="minorHAnsi"/>
                <w:lang w:eastAsia="zh-CN"/>
              </w:rPr>
              <w:tab/>
              <w:t>New LC Import drawing</w:t>
            </w:r>
          </w:p>
          <w:p w14:paraId="4A82FDA0"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3.</w:t>
            </w:r>
            <w:r w:rsidRPr="00A23FA3">
              <w:rPr>
                <w:rFonts w:ascii="Calibri" w:hAnsi="Calibri" w:cstheme="minorHAnsi"/>
                <w:lang w:eastAsia="zh-CN"/>
              </w:rPr>
              <w:tab/>
              <w:t>New LC Export documents/Transfer/AOP</w:t>
            </w:r>
          </w:p>
          <w:p w14:paraId="1E48CB47"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4.</w:t>
            </w:r>
            <w:r w:rsidRPr="00A23FA3">
              <w:rPr>
                <w:rFonts w:ascii="Calibri" w:hAnsi="Calibri" w:cstheme="minorHAnsi"/>
                <w:lang w:eastAsia="zh-CN"/>
              </w:rPr>
              <w:tab/>
              <w:t>New Inward Collections Documents</w:t>
            </w:r>
          </w:p>
          <w:p w14:paraId="69AB28B3"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5.</w:t>
            </w:r>
            <w:r w:rsidRPr="00A23FA3">
              <w:rPr>
                <w:rFonts w:ascii="Calibri" w:hAnsi="Calibri" w:cstheme="minorHAnsi"/>
                <w:lang w:eastAsia="zh-CN"/>
              </w:rPr>
              <w:tab/>
              <w:t>New Outward Collections Documents</w:t>
            </w:r>
          </w:p>
          <w:p w14:paraId="664546EC"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6.</w:t>
            </w:r>
            <w:r w:rsidRPr="00A23FA3">
              <w:rPr>
                <w:rFonts w:ascii="Calibri" w:hAnsi="Calibri" w:cstheme="minorHAnsi"/>
                <w:lang w:eastAsia="zh-CN"/>
              </w:rPr>
              <w:tab/>
              <w:t>Funded/Unfunded Risk Participation</w:t>
            </w:r>
          </w:p>
          <w:p w14:paraId="0ABEBB28" w14:textId="5C5658A0" w:rsidR="002162A8" w:rsidRPr="00A23FA3" w:rsidRDefault="006640C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7.</w:t>
            </w:r>
            <w:r w:rsidRPr="00A23FA3">
              <w:rPr>
                <w:rFonts w:ascii="Calibri" w:hAnsi="Calibri" w:cstheme="minorHAnsi"/>
                <w:lang w:eastAsia="zh-CN"/>
              </w:rPr>
              <w:tab/>
              <w:t>Forfe</w:t>
            </w:r>
            <w:r w:rsidR="002162A8" w:rsidRPr="00A23FA3">
              <w:rPr>
                <w:rFonts w:ascii="Calibri" w:hAnsi="Calibri" w:cstheme="minorHAnsi"/>
                <w:lang w:eastAsia="zh-CN"/>
              </w:rPr>
              <w:t>iting</w:t>
            </w:r>
          </w:p>
          <w:p w14:paraId="521EA4D4" w14:textId="77777777" w:rsidR="002162A8" w:rsidRPr="00A23FA3" w:rsidRDefault="002162A8" w:rsidP="00774ECE">
            <w:pPr>
              <w:pStyle w:val="BodyText1"/>
              <w:spacing w:after="0"/>
              <w:ind w:rightChars="100" w:right="210"/>
              <w:rPr>
                <w:rFonts w:ascii="Calibri" w:hAnsi="Calibri" w:cstheme="minorHAnsi"/>
                <w:lang w:eastAsia="zh-CN"/>
              </w:rPr>
            </w:pPr>
            <w:r w:rsidRPr="00A23FA3">
              <w:rPr>
                <w:rFonts w:ascii="Calibri" w:hAnsi="Calibri" w:cstheme="minorHAnsi"/>
                <w:lang w:eastAsia="zh-CN"/>
              </w:rPr>
              <w:t>8.</w:t>
            </w:r>
            <w:r w:rsidRPr="00A23FA3">
              <w:rPr>
                <w:rFonts w:ascii="Calibri" w:hAnsi="Calibri" w:cstheme="minorHAnsi"/>
                <w:lang w:eastAsia="zh-CN"/>
              </w:rPr>
              <w:tab/>
              <w:t>Factoring/Supply Chain Financing</w:t>
            </w:r>
          </w:p>
          <w:p w14:paraId="7CA634CD" w14:textId="7E0C346F" w:rsidR="005E7DE4" w:rsidRPr="00A23FA3" w:rsidRDefault="002162A8" w:rsidP="00774ECE">
            <w:pPr>
              <w:pStyle w:val="BodyText1"/>
              <w:spacing w:after="0"/>
              <w:ind w:rightChars="100" w:right="210"/>
              <w:jc w:val="both"/>
              <w:rPr>
                <w:rFonts w:ascii="Calibri" w:hAnsi="Calibri" w:cstheme="minorHAnsi"/>
                <w:lang w:eastAsia="zh-CN"/>
              </w:rPr>
            </w:pPr>
            <w:r w:rsidRPr="00A23FA3">
              <w:rPr>
                <w:rFonts w:ascii="Calibri" w:hAnsi="Calibri" w:cstheme="minorHAnsi"/>
                <w:lang w:eastAsia="zh-CN"/>
              </w:rPr>
              <w:t>9.</w:t>
            </w:r>
            <w:r w:rsidRPr="00A23FA3">
              <w:rPr>
                <w:rFonts w:ascii="Calibri" w:hAnsi="Calibri" w:cstheme="minorHAnsi"/>
                <w:lang w:eastAsia="zh-CN"/>
              </w:rPr>
              <w:tab/>
              <w:t>Short Term Financing Transaction</w:t>
            </w:r>
          </w:p>
        </w:tc>
      </w:tr>
    </w:tbl>
    <w:p w14:paraId="3D0D2690" w14:textId="77777777" w:rsidR="008D77DA" w:rsidRPr="00A23FA3" w:rsidRDefault="008D77DA" w:rsidP="00C409AC">
      <w:pPr>
        <w:spacing w:afterLines="50" w:after="156"/>
        <w:rPr>
          <w:rFonts w:ascii="Calibri" w:hAnsi="Calibri" w:cstheme="minorHAnsi"/>
          <w:sz w:val="24"/>
        </w:rPr>
      </w:pPr>
      <w:bookmarkStart w:id="3336" w:name="_Toc508573665"/>
    </w:p>
    <w:p w14:paraId="00476DAB" w14:textId="2FE00591" w:rsidR="00D55AD9" w:rsidRPr="00A23FA3" w:rsidRDefault="00D55AD9" w:rsidP="00D55AD9">
      <w:pPr>
        <w:rPr>
          <w:sz w:val="24"/>
          <w:szCs w:val="24"/>
        </w:rPr>
      </w:pPr>
      <w:r w:rsidRPr="00A23FA3">
        <w:rPr>
          <w:sz w:val="24"/>
          <w:szCs w:val="24"/>
        </w:rPr>
        <w:br/>
      </w:r>
      <w:r w:rsidRPr="00A23FA3">
        <w:rPr>
          <w:sz w:val="24"/>
          <w:szCs w:val="24"/>
        </w:rPr>
        <w:lastRenderedPageBreak/>
        <w:t>Subfolder Archiving:</w:t>
      </w:r>
    </w:p>
    <w:p w14:paraId="4F46D931" w14:textId="77777777" w:rsidR="00D55AD9" w:rsidRPr="00A23FA3" w:rsidRDefault="00D55AD9" w:rsidP="00D55AD9">
      <w:pPr>
        <w:rPr>
          <w:sz w:val="24"/>
          <w:szCs w:val="24"/>
        </w:rPr>
      </w:pPr>
    </w:p>
    <w:p w14:paraId="6C06FCC0" w14:textId="77777777" w:rsidR="00D55AD9" w:rsidRPr="00A23FA3" w:rsidRDefault="00D55AD9" w:rsidP="00D55AD9">
      <w:pPr>
        <w:rPr>
          <w:sz w:val="24"/>
          <w:szCs w:val="24"/>
        </w:rPr>
      </w:pPr>
      <w:r w:rsidRPr="00A23FA3">
        <w:rPr>
          <w:sz w:val="24"/>
          <w:szCs w:val="24"/>
        </w:rPr>
        <w:t xml:space="preserve">The Operations Analyst may obtain documents from a client that may be an early draft of on invoice, B/L or another document. In these cases, the clients will present the final version of the document after discussion with the Bank.  In this scenario, the bank will edit the electronic document to remove the early draft and replace it with the final document. </w:t>
      </w:r>
    </w:p>
    <w:p w14:paraId="631B32B5" w14:textId="77777777" w:rsidR="00D55AD9" w:rsidRPr="00A23FA3" w:rsidRDefault="00D55AD9" w:rsidP="00D55AD9">
      <w:pPr>
        <w:rPr>
          <w:sz w:val="24"/>
          <w:szCs w:val="24"/>
        </w:rPr>
      </w:pPr>
    </w:p>
    <w:p w14:paraId="25752565" w14:textId="77777777" w:rsidR="00D55AD9" w:rsidRPr="00A23FA3" w:rsidRDefault="00D55AD9" w:rsidP="00D55AD9">
      <w:pPr>
        <w:rPr>
          <w:sz w:val="24"/>
          <w:szCs w:val="24"/>
        </w:rPr>
      </w:pPr>
      <w:r w:rsidRPr="00A23FA3">
        <w:rPr>
          <w:sz w:val="24"/>
          <w:szCs w:val="24"/>
        </w:rPr>
        <w:t>To accomplish the remove, edit and add functionality, the Operations Analyst, the system must be flexible and permit the creation of folders and sub-folders. Specifically, Operations Analyst must be able to:</w:t>
      </w:r>
    </w:p>
    <w:p w14:paraId="1A284CCA" w14:textId="77777777" w:rsidR="00D55AD9" w:rsidRPr="00A23FA3" w:rsidRDefault="00D55AD9" w:rsidP="00D55AD9">
      <w:pPr>
        <w:rPr>
          <w:sz w:val="24"/>
          <w:szCs w:val="24"/>
          <w:highlight w:val="yellow"/>
        </w:rPr>
      </w:pPr>
    </w:p>
    <w:p w14:paraId="1716A499" w14:textId="77777777" w:rsidR="00D55AD9" w:rsidRPr="00A23FA3" w:rsidRDefault="00D55AD9" w:rsidP="00D55AD9">
      <w:pPr>
        <w:pStyle w:val="a0"/>
        <w:widowControl/>
        <w:numPr>
          <w:ilvl w:val="0"/>
          <w:numId w:val="66"/>
        </w:numPr>
        <w:ind w:firstLineChars="0"/>
        <w:contextualSpacing/>
        <w:jc w:val="left"/>
        <w:rPr>
          <w:sz w:val="24"/>
          <w:szCs w:val="24"/>
        </w:rPr>
      </w:pPr>
      <w:r w:rsidRPr="00A23FA3">
        <w:rPr>
          <w:sz w:val="24"/>
          <w:szCs w:val="24"/>
        </w:rPr>
        <w:t>Insert one or more document pages to batch of documents</w:t>
      </w:r>
    </w:p>
    <w:p w14:paraId="5AB5326F" w14:textId="77777777" w:rsidR="00D55AD9" w:rsidRPr="00A23FA3" w:rsidRDefault="00D55AD9" w:rsidP="00D55AD9">
      <w:pPr>
        <w:pStyle w:val="a0"/>
        <w:widowControl/>
        <w:numPr>
          <w:ilvl w:val="0"/>
          <w:numId w:val="66"/>
        </w:numPr>
        <w:ind w:firstLineChars="0"/>
        <w:contextualSpacing/>
        <w:jc w:val="left"/>
        <w:rPr>
          <w:sz w:val="24"/>
          <w:szCs w:val="24"/>
        </w:rPr>
      </w:pPr>
      <w:r w:rsidRPr="00A23FA3">
        <w:rPr>
          <w:sz w:val="24"/>
          <w:szCs w:val="24"/>
        </w:rPr>
        <w:t>Replace a document with another document</w:t>
      </w:r>
    </w:p>
    <w:p w14:paraId="745CB6A5" w14:textId="77777777" w:rsidR="00D55AD9" w:rsidRPr="00A23FA3" w:rsidRDefault="00D55AD9" w:rsidP="00D55AD9">
      <w:pPr>
        <w:pStyle w:val="a0"/>
        <w:widowControl/>
        <w:numPr>
          <w:ilvl w:val="0"/>
          <w:numId w:val="66"/>
        </w:numPr>
        <w:ind w:firstLineChars="0"/>
        <w:contextualSpacing/>
        <w:jc w:val="left"/>
        <w:rPr>
          <w:strike/>
          <w:sz w:val="24"/>
          <w:szCs w:val="24"/>
          <w:highlight w:val="yellow"/>
        </w:rPr>
      </w:pPr>
      <w:r w:rsidRPr="00A23FA3">
        <w:rPr>
          <w:strike/>
          <w:sz w:val="24"/>
          <w:szCs w:val="24"/>
          <w:highlight w:val="yellow"/>
        </w:rPr>
        <w:t>Create a subfolder to hold the original page(s) that were removed</w:t>
      </w:r>
    </w:p>
    <w:p w14:paraId="23D7CE7B" w14:textId="77777777" w:rsidR="00D55AD9" w:rsidRPr="00A23FA3" w:rsidRDefault="00D55AD9" w:rsidP="00D55AD9">
      <w:pPr>
        <w:pStyle w:val="a0"/>
        <w:widowControl/>
        <w:numPr>
          <w:ilvl w:val="0"/>
          <w:numId w:val="66"/>
        </w:numPr>
        <w:spacing w:after="160" w:line="259" w:lineRule="auto"/>
        <w:ind w:firstLineChars="0"/>
        <w:contextualSpacing/>
        <w:jc w:val="left"/>
        <w:rPr>
          <w:sz w:val="24"/>
          <w:szCs w:val="24"/>
        </w:rPr>
      </w:pPr>
      <w:r w:rsidRPr="00A23FA3">
        <w:rPr>
          <w:sz w:val="24"/>
          <w:szCs w:val="24"/>
        </w:rPr>
        <w:t>Rename subfolder as required</w:t>
      </w:r>
    </w:p>
    <w:p w14:paraId="291905F3" w14:textId="77777777" w:rsidR="00D55AD9" w:rsidRPr="00A23FA3" w:rsidRDefault="00D55AD9" w:rsidP="00D55AD9">
      <w:pPr>
        <w:pStyle w:val="a0"/>
        <w:widowControl/>
        <w:numPr>
          <w:ilvl w:val="0"/>
          <w:numId w:val="66"/>
        </w:numPr>
        <w:ind w:firstLineChars="0"/>
        <w:contextualSpacing/>
        <w:jc w:val="left"/>
        <w:rPr>
          <w:strike/>
          <w:sz w:val="24"/>
          <w:szCs w:val="24"/>
          <w:highlight w:val="yellow"/>
        </w:rPr>
      </w:pPr>
      <w:r w:rsidRPr="00A23FA3">
        <w:rPr>
          <w:strike/>
          <w:sz w:val="24"/>
          <w:szCs w:val="24"/>
          <w:highlight w:val="yellow"/>
        </w:rPr>
        <w:t>Advance or Reverse specific pages in a document so that the page location in a batch of document changes</w:t>
      </w:r>
    </w:p>
    <w:p w14:paraId="4005F6C5" w14:textId="77777777" w:rsidR="00D55AD9" w:rsidRPr="00A23FA3" w:rsidRDefault="00D55AD9" w:rsidP="00D55AD9">
      <w:pPr>
        <w:pStyle w:val="a0"/>
        <w:widowControl/>
        <w:numPr>
          <w:ilvl w:val="0"/>
          <w:numId w:val="66"/>
        </w:numPr>
        <w:ind w:firstLineChars="0"/>
        <w:contextualSpacing/>
        <w:jc w:val="left"/>
        <w:rPr>
          <w:sz w:val="24"/>
          <w:szCs w:val="24"/>
        </w:rPr>
      </w:pPr>
      <w:r w:rsidRPr="00A23FA3">
        <w:rPr>
          <w:sz w:val="24"/>
          <w:szCs w:val="24"/>
        </w:rPr>
        <w:t xml:space="preserve">Move documents from the Sub-folder to the original documents. </w:t>
      </w:r>
    </w:p>
    <w:p w14:paraId="3FD8C5F3" w14:textId="77777777" w:rsidR="00D55AD9" w:rsidRPr="00A23FA3" w:rsidRDefault="00D55AD9" w:rsidP="00D55AD9">
      <w:pPr>
        <w:pStyle w:val="a0"/>
        <w:ind w:firstLine="480"/>
        <w:rPr>
          <w:sz w:val="24"/>
          <w:szCs w:val="24"/>
          <w:highlight w:val="yellow"/>
        </w:rPr>
      </w:pPr>
    </w:p>
    <w:p w14:paraId="7A2EC1B5" w14:textId="77777777" w:rsidR="00D55AD9" w:rsidRPr="00A23FA3" w:rsidRDefault="00D55AD9" w:rsidP="00D55AD9">
      <w:pPr>
        <w:rPr>
          <w:sz w:val="24"/>
          <w:szCs w:val="24"/>
        </w:rPr>
      </w:pPr>
      <w:r w:rsidRPr="00A23FA3">
        <w:rPr>
          <w:sz w:val="24"/>
          <w:szCs w:val="24"/>
        </w:rPr>
        <w:t>For example:</w:t>
      </w:r>
    </w:p>
    <w:p w14:paraId="6ECA3310" w14:textId="77777777" w:rsidR="00D55AD9" w:rsidRPr="00A23FA3" w:rsidRDefault="00D55AD9" w:rsidP="00D55AD9">
      <w:pPr>
        <w:rPr>
          <w:sz w:val="24"/>
          <w:szCs w:val="24"/>
        </w:rPr>
      </w:pPr>
    </w:p>
    <w:p w14:paraId="5E15E5D2" w14:textId="77777777" w:rsidR="00D55AD9" w:rsidRPr="00A23FA3" w:rsidRDefault="00D55AD9" w:rsidP="00D55AD9">
      <w:pPr>
        <w:rPr>
          <w:sz w:val="24"/>
          <w:szCs w:val="24"/>
        </w:rPr>
      </w:pPr>
      <w:r w:rsidRPr="00A23FA3">
        <w:rPr>
          <w:sz w:val="24"/>
          <w:szCs w:val="24"/>
        </w:rPr>
        <w:t>1.  Add invoice before  B/L No. 5</w:t>
      </w:r>
    </w:p>
    <w:p w14:paraId="091E909E" w14:textId="77777777" w:rsidR="00D55AD9" w:rsidRPr="00A23FA3" w:rsidRDefault="00D55AD9" w:rsidP="00D55AD9">
      <w:pPr>
        <w:rPr>
          <w:sz w:val="24"/>
          <w:szCs w:val="24"/>
        </w:rPr>
      </w:pPr>
    </w:p>
    <w:p w14:paraId="749EC361" w14:textId="77777777" w:rsidR="00D55AD9" w:rsidRPr="00A23FA3" w:rsidRDefault="00D55AD9" w:rsidP="00D55AD9">
      <w:pPr>
        <w:rPr>
          <w:sz w:val="24"/>
          <w:szCs w:val="24"/>
        </w:rPr>
      </w:pPr>
      <w:r w:rsidRPr="00A23FA3">
        <w:rPr>
          <w:sz w:val="24"/>
          <w:szCs w:val="24"/>
        </w:rPr>
        <w:t>2.  replace B/L no. 1 by B/L no. 6 and move B/L no. 1 to subfolder (rename as bad B/L)</w:t>
      </w:r>
    </w:p>
    <w:p w14:paraId="09BA531B" w14:textId="77777777" w:rsidR="00D55AD9" w:rsidRPr="00A23FA3" w:rsidRDefault="00D55AD9" w:rsidP="00D55AD9">
      <w:pPr>
        <w:rPr>
          <w:sz w:val="24"/>
          <w:szCs w:val="24"/>
        </w:rPr>
      </w:pPr>
    </w:p>
    <w:p w14:paraId="4C12F7D1" w14:textId="77777777" w:rsidR="00D55AD9" w:rsidRPr="00A23FA3" w:rsidRDefault="00D55AD9" w:rsidP="00D55AD9">
      <w:pPr>
        <w:rPr>
          <w:sz w:val="24"/>
          <w:szCs w:val="24"/>
        </w:rPr>
      </w:pPr>
      <w:r w:rsidRPr="00A23FA3">
        <w:rPr>
          <w:sz w:val="24"/>
          <w:szCs w:val="24"/>
        </w:rPr>
        <w:t>3.  remove B/L No. 7 to subfolder (rename: pending )</w:t>
      </w:r>
    </w:p>
    <w:p w14:paraId="0EB9F1EF" w14:textId="77777777" w:rsidR="00D55AD9" w:rsidRPr="00A23FA3" w:rsidRDefault="00D55AD9" w:rsidP="00D55AD9">
      <w:pPr>
        <w:rPr>
          <w:sz w:val="24"/>
          <w:szCs w:val="24"/>
        </w:rPr>
      </w:pPr>
    </w:p>
    <w:p w14:paraId="0E830B9C" w14:textId="77777777" w:rsidR="00D55AD9" w:rsidRPr="00A23FA3" w:rsidRDefault="00D55AD9" w:rsidP="00D55AD9">
      <w:pPr>
        <w:rPr>
          <w:sz w:val="24"/>
          <w:szCs w:val="24"/>
        </w:rPr>
      </w:pPr>
      <w:r w:rsidRPr="00A23FA3">
        <w:rPr>
          <w:sz w:val="24"/>
          <w:szCs w:val="24"/>
        </w:rPr>
        <w:t>4.  drag B/L no. 7 from pending subfolder to original documents, position before B/L no. 4</w:t>
      </w:r>
    </w:p>
    <w:p w14:paraId="54611279" w14:textId="77777777" w:rsidR="00D55AD9" w:rsidRPr="00A23FA3" w:rsidRDefault="00D55AD9" w:rsidP="00D55AD9">
      <w:pPr>
        <w:rPr>
          <w:sz w:val="24"/>
          <w:szCs w:val="24"/>
        </w:rPr>
      </w:pPr>
    </w:p>
    <w:p w14:paraId="2B0E8BA4" w14:textId="77777777" w:rsidR="00D55AD9" w:rsidRPr="00A23FA3" w:rsidRDefault="00D55AD9" w:rsidP="00D55AD9">
      <w:pPr>
        <w:rPr>
          <w:sz w:val="24"/>
          <w:szCs w:val="24"/>
        </w:rPr>
      </w:pPr>
      <w:r w:rsidRPr="00A23FA3">
        <w:rPr>
          <w:sz w:val="24"/>
          <w:szCs w:val="24"/>
        </w:rPr>
        <w:t>5.  direct upload customer instruction to subfolder (rename as customer instruction)</w:t>
      </w:r>
    </w:p>
    <w:p w14:paraId="5B4D610A" w14:textId="77777777" w:rsidR="00E91E20" w:rsidRPr="00A23FA3" w:rsidRDefault="00E91E20" w:rsidP="00A769EC">
      <w:pPr>
        <w:spacing w:afterLines="50" w:after="156"/>
        <w:rPr>
          <w:rFonts w:ascii="Calibri" w:hAnsi="Calibri" w:cstheme="minorHAnsi"/>
          <w:sz w:val="24"/>
        </w:rPr>
      </w:pPr>
    </w:p>
    <w:p w14:paraId="5369EAFB" w14:textId="4EB29A33" w:rsidR="002162A8" w:rsidRPr="00A23FA3" w:rsidRDefault="00EE1645">
      <w:pPr>
        <w:pStyle w:val="3"/>
        <w:keepNext w:val="0"/>
        <w:keepLines w:val="0"/>
        <w:spacing w:before="0" w:after="120" w:line="240" w:lineRule="auto"/>
        <w:ind w:left="566"/>
        <w:rPr>
          <w:rFonts w:ascii="Calibri" w:hAnsi="Calibri" w:cstheme="minorHAnsi"/>
        </w:rPr>
        <w:pPrChange w:id="3337" w:author="raye" w:date="2018-07-17T10:26:00Z">
          <w:pPr>
            <w:pStyle w:val="3"/>
            <w:keepNext w:val="0"/>
            <w:keepLines w:val="0"/>
            <w:numPr>
              <w:ilvl w:val="2"/>
              <w:numId w:val="3"/>
            </w:numPr>
            <w:spacing w:before="0" w:after="120" w:line="240" w:lineRule="auto"/>
            <w:ind w:left="709" w:hanging="709"/>
          </w:pPr>
        </w:pPrChange>
      </w:pPr>
      <w:bookmarkStart w:id="3338" w:name="_Toc512250231"/>
      <w:bookmarkStart w:id="3339" w:name="_Toc520839437"/>
      <w:ins w:id="3340" w:author="raye" w:date="2018-07-17T10:26:00Z">
        <w:r w:rsidRPr="00A23FA3">
          <w:rPr>
            <w:rFonts w:ascii="Calibri" w:hAnsi="Calibri" w:cstheme="minorHAnsi"/>
          </w:rPr>
          <w:t xml:space="preserve">1..2. </w:t>
        </w:r>
      </w:ins>
      <w:r w:rsidR="002162A8" w:rsidRPr="00A23FA3">
        <w:rPr>
          <w:rFonts w:ascii="Calibri" w:hAnsi="Calibri" w:cstheme="minorHAnsi"/>
        </w:rPr>
        <w:t>Enhancement</w:t>
      </w:r>
      <w:bookmarkEnd w:id="3336"/>
      <w:bookmarkEnd w:id="3338"/>
      <w:bookmarkEnd w:id="3339"/>
    </w:p>
    <w:p w14:paraId="21687727" w14:textId="48343EFA" w:rsidR="002162A8" w:rsidRPr="00A23FA3" w:rsidRDefault="002162A8"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Price input should </w:t>
      </w:r>
      <w:r w:rsidR="00343094" w:rsidRPr="00A23FA3">
        <w:rPr>
          <w:rFonts w:ascii="Calibri" w:hAnsi="Calibri" w:cstheme="minorHAnsi"/>
          <w:sz w:val="24"/>
        </w:rPr>
        <w:t>include two</w:t>
      </w:r>
      <w:r w:rsidRPr="00A23FA3">
        <w:rPr>
          <w:rFonts w:ascii="Calibri" w:hAnsi="Calibri" w:cstheme="minorHAnsi"/>
          <w:sz w:val="24"/>
        </w:rPr>
        <w:t xml:space="preserve"> sections</w:t>
      </w:r>
      <w:r w:rsidR="00343094" w:rsidRPr="00A23FA3">
        <w:rPr>
          <w:rFonts w:ascii="Calibri" w:hAnsi="Calibri" w:cstheme="minorHAnsi"/>
          <w:sz w:val="24"/>
        </w:rPr>
        <w:t>:</w:t>
      </w:r>
      <w:r w:rsidRPr="00A23FA3">
        <w:rPr>
          <w:rFonts w:ascii="Calibri" w:hAnsi="Calibri" w:cstheme="minorHAnsi"/>
          <w:sz w:val="24"/>
        </w:rPr>
        <w:t xml:space="preserve"> </w:t>
      </w:r>
    </w:p>
    <w:p w14:paraId="3FAFD016" w14:textId="7DB38041" w:rsidR="002162A8" w:rsidRPr="00A23FA3" w:rsidRDefault="002162A8" w:rsidP="00B01F41">
      <w:pPr>
        <w:pStyle w:val="a0"/>
        <w:numPr>
          <w:ilvl w:val="1"/>
          <w:numId w:val="36"/>
        </w:numPr>
        <w:spacing w:afterLines="50" w:after="156"/>
        <w:ind w:left="1276" w:firstLineChars="0" w:hanging="425"/>
        <w:jc w:val="left"/>
        <w:rPr>
          <w:rFonts w:ascii="Calibri" w:hAnsi="Calibri" w:cstheme="minorHAnsi"/>
          <w:sz w:val="24"/>
        </w:rPr>
      </w:pPr>
      <w:r w:rsidRPr="00A23FA3">
        <w:rPr>
          <w:rFonts w:ascii="Calibri" w:hAnsi="Calibri" w:cstheme="minorHAnsi"/>
          <w:sz w:val="24"/>
        </w:rPr>
        <w:t xml:space="preserve">Currency </w:t>
      </w:r>
      <w:r w:rsidR="00343094" w:rsidRPr="00A23FA3">
        <w:rPr>
          <w:rFonts w:ascii="Calibri" w:hAnsi="Calibri" w:cstheme="minorHAnsi"/>
          <w:sz w:val="24"/>
        </w:rPr>
        <w:t>– D</w:t>
      </w:r>
      <w:r w:rsidRPr="00A23FA3">
        <w:rPr>
          <w:rFonts w:ascii="Calibri" w:hAnsi="Calibri" w:cstheme="minorHAnsi"/>
          <w:sz w:val="24"/>
        </w:rPr>
        <w:t>efault value is USD</w:t>
      </w:r>
      <w:r w:rsidR="00343094" w:rsidRPr="00A23FA3">
        <w:rPr>
          <w:rFonts w:ascii="Calibri" w:hAnsi="Calibri" w:cstheme="minorHAnsi"/>
          <w:sz w:val="24"/>
        </w:rPr>
        <w:t>. The currency l</w:t>
      </w:r>
      <w:r w:rsidRPr="00A23FA3">
        <w:rPr>
          <w:rFonts w:ascii="Calibri" w:hAnsi="Calibri" w:cstheme="minorHAnsi"/>
          <w:sz w:val="24"/>
        </w:rPr>
        <w:t>ist</w:t>
      </w:r>
      <w:r w:rsidR="00343094" w:rsidRPr="00A23FA3">
        <w:rPr>
          <w:rFonts w:ascii="Calibri" w:hAnsi="Calibri" w:cstheme="minorHAnsi"/>
          <w:sz w:val="24"/>
        </w:rPr>
        <w:t xml:space="preserve"> should start with: USD, CNY, </w:t>
      </w:r>
      <w:r w:rsidRPr="00A23FA3">
        <w:rPr>
          <w:rFonts w:ascii="Calibri" w:hAnsi="Calibri" w:cstheme="minorHAnsi"/>
          <w:sz w:val="24"/>
        </w:rPr>
        <w:t>EUR,</w:t>
      </w:r>
      <w:r w:rsidR="00343094" w:rsidRPr="00A23FA3">
        <w:rPr>
          <w:rFonts w:ascii="Calibri" w:hAnsi="Calibri" w:cstheme="minorHAnsi"/>
          <w:sz w:val="24"/>
        </w:rPr>
        <w:t xml:space="preserve"> </w:t>
      </w:r>
      <w:r w:rsidRPr="00A23FA3">
        <w:rPr>
          <w:rFonts w:ascii="Calibri" w:hAnsi="Calibri" w:cstheme="minorHAnsi"/>
          <w:sz w:val="24"/>
        </w:rPr>
        <w:t>JPY,</w:t>
      </w:r>
      <w:r w:rsidR="00343094" w:rsidRPr="00A23FA3">
        <w:rPr>
          <w:rFonts w:ascii="Calibri" w:hAnsi="Calibri" w:cstheme="minorHAnsi"/>
          <w:sz w:val="24"/>
        </w:rPr>
        <w:t xml:space="preserve"> </w:t>
      </w:r>
      <w:r w:rsidRPr="00A23FA3">
        <w:rPr>
          <w:rFonts w:ascii="Calibri" w:hAnsi="Calibri" w:cstheme="minorHAnsi"/>
          <w:sz w:val="24"/>
        </w:rPr>
        <w:t>GBP,</w:t>
      </w:r>
      <w:r w:rsidR="00343094" w:rsidRPr="00A23FA3">
        <w:rPr>
          <w:rFonts w:ascii="Calibri" w:hAnsi="Calibri" w:cstheme="minorHAnsi"/>
          <w:sz w:val="24"/>
        </w:rPr>
        <w:t xml:space="preserve"> </w:t>
      </w:r>
      <w:r w:rsidRPr="00A23FA3">
        <w:rPr>
          <w:rFonts w:ascii="Calibri" w:hAnsi="Calibri" w:cstheme="minorHAnsi"/>
          <w:sz w:val="24"/>
        </w:rPr>
        <w:t>KRW,</w:t>
      </w:r>
      <w:r w:rsidR="00343094" w:rsidRPr="00A23FA3">
        <w:rPr>
          <w:rFonts w:ascii="Calibri" w:hAnsi="Calibri" w:cstheme="minorHAnsi"/>
          <w:sz w:val="24"/>
        </w:rPr>
        <w:t xml:space="preserve"> </w:t>
      </w:r>
      <w:r w:rsidRPr="00A23FA3">
        <w:rPr>
          <w:rFonts w:ascii="Calibri" w:hAnsi="Calibri" w:cstheme="minorHAnsi"/>
          <w:sz w:val="24"/>
        </w:rPr>
        <w:t>CHF</w:t>
      </w:r>
      <w:r w:rsidR="00F21B0D" w:rsidRPr="00A23FA3">
        <w:rPr>
          <w:rFonts w:ascii="Calibri" w:hAnsi="Calibri" w:cstheme="minorHAnsi"/>
          <w:sz w:val="24"/>
        </w:rPr>
        <w:t>.</w:t>
      </w:r>
    </w:p>
    <w:p w14:paraId="20A5F46B" w14:textId="4B61B041" w:rsidR="00F21B0D" w:rsidRPr="00A23FA3" w:rsidRDefault="00F21B0D" w:rsidP="00B01F41">
      <w:pPr>
        <w:pStyle w:val="a0"/>
        <w:numPr>
          <w:ilvl w:val="1"/>
          <w:numId w:val="36"/>
        </w:numPr>
        <w:spacing w:afterLines="50" w:after="156"/>
        <w:ind w:left="1276" w:firstLineChars="0" w:hanging="425"/>
        <w:jc w:val="left"/>
        <w:rPr>
          <w:rFonts w:ascii="Calibri" w:hAnsi="Calibri" w:cstheme="minorHAnsi"/>
          <w:sz w:val="24"/>
        </w:rPr>
      </w:pPr>
      <w:r w:rsidRPr="00A23FA3">
        <w:rPr>
          <w:rFonts w:ascii="Calibri" w:hAnsi="Calibri" w:cstheme="minorHAnsi"/>
          <w:sz w:val="24"/>
        </w:rPr>
        <w:t>The ISO 4217 list of currency codes will be utilized in the system.</w:t>
      </w:r>
    </w:p>
    <w:p w14:paraId="56CEA951" w14:textId="54B96CED" w:rsidR="002162A8" w:rsidRPr="00A23FA3" w:rsidRDefault="00E2325A" w:rsidP="00B01F41">
      <w:pPr>
        <w:pStyle w:val="a0"/>
        <w:numPr>
          <w:ilvl w:val="1"/>
          <w:numId w:val="36"/>
        </w:numPr>
        <w:spacing w:afterLines="50" w:after="156"/>
        <w:ind w:left="1276" w:firstLineChars="0" w:hanging="425"/>
        <w:rPr>
          <w:rFonts w:ascii="Calibri" w:hAnsi="Calibri" w:cstheme="minorHAnsi"/>
          <w:sz w:val="24"/>
        </w:rPr>
      </w:pPr>
      <w:r w:rsidRPr="00A23FA3">
        <w:rPr>
          <w:rFonts w:ascii="Calibri" w:hAnsi="Calibri" w:cstheme="minorHAnsi"/>
          <w:sz w:val="24"/>
        </w:rPr>
        <w:t>All amounts</w:t>
      </w:r>
      <w:r w:rsidR="002162A8" w:rsidRPr="00A23FA3">
        <w:rPr>
          <w:rFonts w:ascii="Calibri" w:hAnsi="Calibri" w:cstheme="minorHAnsi"/>
          <w:sz w:val="24"/>
        </w:rPr>
        <w:t xml:space="preserve"> should be verified and </w:t>
      </w:r>
      <w:r w:rsidRPr="00A23FA3">
        <w:rPr>
          <w:rFonts w:ascii="Calibri" w:hAnsi="Calibri" w:cstheme="minorHAnsi"/>
          <w:sz w:val="24"/>
        </w:rPr>
        <w:t>include</w:t>
      </w:r>
      <w:r w:rsidR="002162A8" w:rsidRPr="00A23FA3">
        <w:rPr>
          <w:rFonts w:ascii="Calibri" w:hAnsi="Calibri" w:cstheme="minorHAnsi"/>
          <w:sz w:val="24"/>
        </w:rPr>
        <w:t xml:space="preserve"> </w:t>
      </w:r>
      <w:r w:rsidRPr="00A23FA3">
        <w:rPr>
          <w:rFonts w:ascii="Calibri" w:hAnsi="Calibri" w:cstheme="minorHAnsi"/>
          <w:sz w:val="24"/>
        </w:rPr>
        <w:t xml:space="preserve">separators for “Thousands”. </w:t>
      </w:r>
      <w:r w:rsidR="002162A8" w:rsidRPr="00A23FA3">
        <w:rPr>
          <w:rFonts w:ascii="Calibri" w:hAnsi="Calibri" w:cstheme="minorHAnsi"/>
          <w:sz w:val="24"/>
        </w:rPr>
        <w:lastRenderedPageBreak/>
        <w:t>For example, if I manually input 250000, it should be adjusted as 250,000.00 automati</w:t>
      </w:r>
      <w:r w:rsidRPr="00A23FA3">
        <w:rPr>
          <w:rFonts w:ascii="Calibri" w:hAnsi="Calibri" w:cstheme="minorHAnsi"/>
          <w:sz w:val="24"/>
        </w:rPr>
        <w:t>cally</w:t>
      </w:r>
      <w:r w:rsidR="002162A8" w:rsidRPr="00A23FA3">
        <w:rPr>
          <w:rFonts w:ascii="Calibri" w:hAnsi="Calibri" w:cstheme="minorHAnsi"/>
          <w:sz w:val="24"/>
        </w:rPr>
        <w:t>.</w:t>
      </w:r>
    </w:p>
    <w:p w14:paraId="514273A6" w14:textId="05CC2680" w:rsidR="002162A8" w:rsidRPr="00A23FA3" w:rsidRDefault="002162A8" w:rsidP="00B01F41">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For cases with the same reference number, Reference number will be unique </w:t>
      </w:r>
      <w:r w:rsidR="00B63748" w:rsidRPr="00A23FA3">
        <w:rPr>
          <w:rFonts w:ascii="Calibri" w:hAnsi="Calibri" w:cstheme="minorHAnsi"/>
          <w:sz w:val="24"/>
        </w:rPr>
        <w:t>code,</w:t>
      </w:r>
      <w:r w:rsidRPr="00A23FA3">
        <w:rPr>
          <w:rFonts w:ascii="Calibri" w:hAnsi="Calibri" w:cstheme="minorHAnsi"/>
          <w:sz w:val="24"/>
        </w:rPr>
        <w:t xml:space="preserve"> system could block out and alert users once case create.</w:t>
      </w:r>
    </w:p>
    <w:p w14:paraId="66C1E511" w14:textId="77777777" w:rsidR="00EE1645" w:rsidRPr="00A23FA3" w:rsidRDefault="00EE1645" w:rsidP="00EE1645">
      <w:pPr>
        <w:pStyle w:val="a0"/>
        <w:ind w:firstLineChars="0" w:firstLine="0"/>
        <w:rPr>
          <w:ins w:id="3341" w:author="raye" w:date="2018-07-17T10:27:00Z"/>
          <w:b/>
        </w:rPr>
      </w:pPr>
    </w:p>
    <w:p w14:paraId="6853A368" w14:textId="42F919F1" w:rsidR="00EE1645" w:rsidRPr="00A23FA3" w:rsidRDefault="00EE1645" w:rsidP="00EE1645">
      <w:pPr>
        <w:pStyle w:val="215"/>
        <w:rPr>
          <w:ins w:id="3342" w:author="raye" w:date="2018-07-17T10:27:00Z"/>
          <w:rFonts w:ascii="Times New Roman" w:hAnsi="Times New Roman" w:cs="Times New Roman"/>
          <w:sz w:val="24"/>
          <w:szCs w:val="24"/>
        </w:rPr>
      </w:pPr>
      <w:ins w:id="3343" w:author="raye" w:date="2018-07-17T10:27: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344" w:name="_Toc519582888"/>
        <w:bookmarkStart w:id="3345" w:name="_Toc520839438"/>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4</w:t>
      </w:r>
      <w:ins w:id="3346" w:author="raye" w:date="2018-07-17T10:27:00Z">
        <w:r w:rsidRPr="00A23FA3">
          <w:rPr>
            <w:rFonts w:ascii="Times New Roman" w:hAnsi="Times New Roman" w:cs="Times New Roman"/>
            <w:sz w:val="24"/>
            <w:szCs w:val="24"/>
          </w:rPr>
          <w:t>.1. Brief introduction to function</w:t>
        </w:r>
        <w:bookmarkEnd w:id="3344"/>
        <w:bookmarkEnd w:id="3345"/>
      </w:ins>
    </w:p>
    <w:p w14:paraId="6BB0C2B7" w14:textId="77777777" w:rsidR="00EE1645" w:rsidRPr="00A23FA3" w:rsidRDefault="00EE1645" w:rsidP="00EE1645">
      <w:pPr>
        <w:rPr>
          <w:ins w:id="3347" w:author="raye" w:date="2018-07-17T10:27:00Z"/>
          <w:rFonts w:ascii="等线" w:eastAsia="等线" w:hAnsi="等线" w:cs="Arial"/>
          <w:szCs w:val="21"/>
          <w:shd w:val="clear" w:color="auto" w:fill="FFFFFF"/>
        </w:rPr>
      </w:pPr>
      <w:ins w:id="3348" w:author="raye" w:date="2018-07-17T10:27:00Z">
        <w:r w:rsidRPr="00A23FA3">
          <w:rPr>
            <w:rFonts w:ascii="等线" w:eastAsia="等线" w:hAnsi="等线" w:cs="Arial" w:hint="eastAsia"/>
            <w:szCs w:val="21"/>
            <w:shd w:val="clear" w:color="auto" w:fill="FFFFFF"/>
          </w:rPr>
          <w:t>只有</w:t>
        </w:r>
        <w:r w:rsidRPr="00A23FA3">
          <w:rPr>
            <w:rFonts w:ascii="等线" w:eastAsia="等线" w:hAnsi="等线" w:cs="Arial"/>
            <w:szCs w:val="21"/>
            <w:shd w:val="clear" w:color="auto" w:fill="FFFFFF"/>
          </w:rPr>
          <w:t>OA</w:t>
        </w:r>
        <w:r w:rsidRPr="00A23FA3">
          <w:rPr>
            <w:rFonts w:ascii="等线" w:eastAsia="等线" w:hAnsi="等线" w:cs="Arial" w:hint="eastAsia"/>
            <w:szCs w:val="21"/>
            <w:shd w:val="clear" w:color="auto" w:fill="FFFFFF"/>
          </w:rPr>
          <w:t>有权创建案件，</w:t>
        </w:r>
        <w:r w:rsidRPr="00A23FA3">
          <w:rPr>
            <w:rFonts w:ascii="等线" w:eastAsia="等线" w:hAnsi="等线" w:cs="Arial"/>
            <w:szCs w:val="21"/>
            <w:shd w:val="clear" w:color="auto" w:fill="FFFFFF"/>
          </w:rPr>
          <w:t xml:space="preserve"> OA</w:t>
        </w:r>
        <w:r w:rsidRPr="00A23FA3">
          <w:rPr>
            <w:rFonts w:ascii="等线" w:eastAsia="等线" w:hAnsi="等线" w:cs="Arial" w:hint="eastAsia"/>
            <w:szCs w:val="21"/>
            <w:shd w:val="clear" w:color="auto" w:fill="FFFFFF"/>
          </w:rPr>
          <w:t>为降低贸易融资交易风险进行单证审核。并将案件归到相应的贸易融资业务类型中</w:t>
        </w:r>
      </w:ins>
    </w:p>
    <w:p w14:paraId="772AE2EF" w14:textId="77777777" w:rsidR="00EE1645" w:rsidRPr="00A23FA3" w:rsidRDefault="00EE1645" w:rsidP="00EE1645">
      <w:pPr>
        <w:rPr>
          <w:ins w:id="3349" w:author="raye" w:date="2018-07-17T10:27:00Z"/>
        </w:rPr>
      </w:pPr>
      <w:ins w:id="3350" w:author="raye" w:date="2018-07-17T10:27:00Z">
        <w:r w:rsidRPr="00A23FA3">
          <w:object w:dxaOrig="4861" w:dyaOrig="9001" w14:anchorId="463B29DD">
            <v:shape id="_x0000_i1028" type="#_x0000_t75" style="width:244.5pt;height:453.75pt" o:ole="">
              <v:imagedata r:id="rId45" o:title=""/>
            </v:shape>
            <o:OLEObject Type="Embed" ProgID="Visio.Drawing.15" ShapeID="_x0000_i1028" DrawAspect="Content" ObjectID="_1595354611" r:id="rId46"/>
          </w:object>
        </w:r>
      </w:ins>
    </w:p>
    <w:p w14:paraId="4350DFCA" w14:textId="77777777" w:rsidR="00EE1645" w:rsidRPr="00A23FA3" w:rsidRDefault="00EE1645" w:rsidP="00EE1645">
      <w:pPr>
        <w:rPr>
          <w:ins w:id="3351" w:author="raye" w:date="2018-07-17T10:27:00Z"/>
          <w:rFonts w:ascii="等线" w:eastAsia="等线" w:hAnsi="等线"/>
          <w:szCs w:val="21"/>
        </w:rPr>
      </w:pPr>
    </w:p>
    <w:p w14:paraId="10A610B1" w14:textId="308E8ACB" w:rsidR="00EE1645" w:rsidRPr="00A23FA3" w:rsidRDefault="00EE1645" w:rsidP="00EE1645">
      <w:pPr>
        <w:pStyle w:val="215"/>
        <w:rPr>
          <w:ins w:id="3352" w:author="raye" w:date="2018-07-17T10:27:00Z"/>
          <w:rFonts w:ascii="Times New Roman" w:hAnsi="Times New Roman" w:cs="Times New Roman"/>
          <w:sz w:val="24"/>
          <w:szCs w:val="24"/>
        </w:rPr>
      </w:pPr>
      <w:ins w:id="3353" w:author="raye" w:date="2018-07-17T10:27: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3354" w:name="_Toc519582889"/>
        <w:bookmarkStart w:id="3355" w:name="_Toc520839439"/>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4</w:t>
      </w:r>
      <w:ins w:id="3356" w:author="raye" w:date="2018-07-17T10:27:00Z">
        <w:r w:rsidRPr="00A23FA3">
          <w:rPr>
            <w:rFonts w:ascii="Times New Roman" w:hAnsi="Times New Roman" w:cs="Times New Roman"/>
            <w:sz w:val="24"/>
            <w:szCs w:val="24"/>
          </w:rPr>
          <w:t>.2. Detailed description</w:t>
        </w:r>
        <w:bookmarkEnd w:id="3354"/>
        <w:bookmarkEnd w:id="3355"/>
      </w:ins>
    </w:p>
    <w:p w14:paraId="4DDB14A4" w14:textId="77777777" w:rsidR="00EE1645" w:rsidRPr="00A23FA3" w:rsidRDefault="00EE1645" w:rsidP="00EE1645">
      <w:pPr>
        <w:rPr>
          <w:ins w:id="3357" w:author="raye" w:date="2018-07-17T10:27:00Z"/>
          <w:rFonts w:ascii="等线" w:eastAsia="等线" w:hAnsi="等线"/>
          <w:szCs w:val="21"/>
        </w:rPr>
      </w:pPr>
      <w:ins w:id="3358" w:author="raye" w:date="2018-07-17T10:27:00Z">
        <w:r w:rsidRPr="00A23FA3">
          <w:rPr>
            <w:rFonts w:ascii="等线" w:eastAsia="等线" w:hAnsi="等线"/>
            <w:szCs w:val="21"/>
          </w:rPr>
          <w:t>OA</w:t>
        </w:r>
        <w:r w:rsidRPr="00A23FA3">
          <w:rPr>
            <w:rFonts w:ascii="等线" w:eastAsia="等线" w:hAnsi="等线" w:hint="eastAsia"/>
            <w:szCs w:val="21"/>
          </w:rPr>
          <w:t>角色点击首页列表右上角按钮</w:t>
        </w:r>
        <w:r w:rsidRPr="00A23FA3">
          <w:rPr>
            <w:rFonts w:ascii="等线" w:eastAsia="等线" w:hAnsi="等线"/>
            <w:szCs w:val="21"/>
          </w:rPr>
          <w:t>+ New Case</w:t>
        </w:r>
        <w:r w:rsidRPr="00A23FA3">
          <w:rPr>
            <w:rFonts w:ascii="等线" w:eastAsia="等线" w:hAnsi="等线" w:hint="eastAsia"/>
            <w:szCs w:val="21"/>
          </w:rPr>
          <w:t>，会弹出创建</w:t>
        </w:r>
        <w:r w:rsidRPr="00A23FA3">
          <w:rPr>
            <w:rFonts w:ascii="等线" w:eastAsia="等线" w:hAnsi="等线"/>
            <w:szCs w:val="21"/>
          </w:rPr>
          <w:t>CASE</w:t>
        </w:r>
        <w:r w:rsidRPr="00A23FA3">
          <w:rPr>
            <w:rFonts w:ascii="等线" w:eastAsia="等线" w:hAnsi="等线" w:hint="eastAsia"/>
            <w:szCs w:val="21"/>
          </w:rPr>
          <w:t>的页面</w:t>
        </w:r>
      </w:ins>
    </w:p>
    <w:p w14:paraId="68B3B636" w14:textId="77777777" w:rsidR="00EE1645" w:rsidRPr="00A23FA3" w:rsidRDefault="00EE1645" w:rsidP="00EE1645">
      <w:pPr>
        <w:rPr>
          <w:ins w:id="3359" w:author="raye" w:date="2018-07-17T10:27:00Z"/>
        </w:rPr>
      </w:pPr>
    </w:p>
    <w:p w14:paraId="51621F44" w14:textId="77777777" w:rsidR="00EE1645" w:rsidRPr="00A23FA3" w:rsidRDefault="00EE1645" w:rsidP="00EE1645">
      <w:pPr>
        <w:rPr>
          <w:ins w:id="3360" w:author="raye" w:date="2018-07-17T10:27:00Z"/>
          <w:rFonts w:ascii="等线" w:eastAsia="等线" w:hAnsi="等线" w:cs="Arial"/>
          <w:szCs w:val="21"/>
          <w:shd w:val="clear" w:color="auto" w:fill="FFFFFF"/>
        </w:rPr>
      </w:pPr>
    </w:p>
    <w:p w14:paraId="3C5651E3" w14:textId="77777777" w:rsidR="00EE1645" w:rsidRPr="00A23FA3" w:rsidRDefault="00EE1645" w:rsidP="00EE1645">
      <w:pPr>
        <w:pStyle w:val="a0"/>
        <w:widowControl/>
        <w:numPr>
          <w:ilvl w:val="0"/>
          <w:numId w:val="96"/>
        </w:numPr>
        <w:ind w:firstLineChars="0"/>
        <w:jc w:val="left"/>
        <w:rPr>
          <w:ins w:id="3361" w:author="raye" w:date="2018-07-17T10:27:00Z"/>
          <w:rFonts w:ascii="等线" w:eastAsia="等线" w:hAnsi="等线"/>
          <w:b/>
          <w:szCs w:val="21"/>
        </w:rPr>
      </w:pPr>
      <w:ins w:id="3362" w:author="raye" w:date="2018-07-17T10:27:00Z">
        <w:r w:rsidRPr="00A23FA3">
          <w:rPr>
            <w:rFonts w:ascii="等线" w:eastAsia="等线" w:hAnsi="等线"/>
            <w:b/>
            <w:szCs w:val="21"/>
          </w:rPr>
          <w:t>Upload Documents</w:t>
        </w:r>
      </w:ins>
    </w:p>
    <w:p w14:paraId="569057AA" w14:textId="77777777" w:rsidR="00EE1645" w:rsidRPr="00A23FA3" w:rsidRDefault="00EE1645" w:rsidP="00EE1645">
      <w:pPr>
        <w:pStyle w:val="a0"/>
        <w:widowControl/>
        <w:numPr>
          <w:ilvl w:val="0"/>
          <w:numId w:val="98"/>
        </w:numPr>
        <w:ind w:firstLineChars="0"/>
        <w:jc w:val="left"/>
        <w:rPr>
          <w:ins w:id="3363" w:author="raye" w:date="2018-07-17T10:27:00Z"/>
          <w:rFonts w:ascii="等线" w:eastAsia="等线" w:hAnsi="等线"/>
          <w:szCs w:val="21"/>
        </w:rPr>
      </w:pPr>
      <w:ins w:id="3364" w:author="raye" w:date="2018-07-17T10:27:00Z">
        <w:r w:rsidRPr="00A23FA3">
          <w:rPr>
            <w:rFonts w:ascii="等线" w:eastAsia="等线" w:hAnsi="等线" w:hint="eastAsia"/>
            <w:szCs w:val="21"/>
          </w:rPr>
          <w:t>上传</w:t>
        </w:r>
        <w:r w:rsidRPr="00A23FA3">
          <w:rPr>
            <w:rFonts w:ascii="等线" w:eastAsia="等线" w:hAnsi="等线"/>
            <w:szCs w:val="21"/>
          </w:rPr>
          <w:t>PDF</w:t>
        </w:r>
        <w:r w:rsidRPr="00A23FA3">
          <w:rPr>
            <w:rFonts w:ascii="等线" w:eastAsia="等线" w:hAnsi="等线" w:hint="eastAsia"/>
            <w:szCs w:val="21"/>
          </w:rPr>
          <w:t>文档，会显示上传的一个进度情况。上传完成，打勾</w:t>
        </w:r>
      </w:ins>
    </w:p>
    <w:p w14:paraId="7A800BAA" w14:textId="77777777" w:rsidR="00EE1645" w:rsidRPr="00A23FA3" w:rsidRDefault="00EE1645" w:rsidP="00EE1645">
      <w:pPr>
        <w:pStyle w:val="a0"/>
        <w:widowControl/>
        <w:numPr>
          <w:ilvl w:val="0"/>
          <w:numId w:val="98"/>
        </w:numPr>
        <w:ind w:firstLineChars="0"/>
        <w:jc w:val="left"/>
        <w:rPr>
          <w:ins w:id="3365" w:author="raye" w:date="2018-07-17T10:27:00Z"/>
          <w:rFonts w:ascii="等线" w:eastAsia="等线" w:hAnsi="等线"/>
          <w:szCs w:val="21"/>
        </w:rPr>
      </w:pPr>
      <w:ins w:id="3366" w:author="raye" w:date="2018-07-17T10:27:00Z">
        <w:r w:rsidRPr="00A23FA3">
          <w:rPr>
            <w:rFonts w:ascii="等线" w:eastAsia="等线" w:hAnsi="等线" w:hint="eastAsia"/>
            <w:szCs w:val="21"/>
          </w:rPr>
          <w:t>目前定的是能支持多选</w:t>
        </w:r>
        <w:r w:rsidRPr="00A23FA3">
          <w:rPr>
            <w:rFonts w:ascii="等线" w:eastAsia="等线" w:hAnsi="等线"/>
            <w:szCs w:val="21"/>
          </w:rPr>
          <w:t xml:space="preserve"> </w:t>
        </w:r>
        <w:r w:rsidRPr="00A23FA3">
          <w:rPr>
            <w:rFonts w:ascii="等线" w:eastAsia="等线" w:hAnsi="等线" w:hint="eastAsia"/>
            <w:szCs w:val="21"/>
          </w:rPr>
          <w:t>上传，最多可以上传</w:t>
        </w:r>
        <w:r w:rsidRPr="00A23FA3">
          <w:rPr>
            <w:rFonts w:ascii="等线" w:eastAsia="等线" w:hAnsi="等线"/>
            <w:szCs w:val="21"/>
          </w:rPr>
          <w:t>100</w:t>
        </w:r>
        <w:r w:rsidRPr="00A23FA3">
          <w:rPr>
            <w:rFonts w:ascii="等线" w:eastAsia="等线" w:hAnsi="等线" w:hint="eastAsia"/>
            <w:szCs w:val="21"/>
          </w:rPr>
          <w:t>份</w:t>
        </w:r>
        <w:r w:rsidRPr="00A23FA3">
          <w:rPr>
            <w:rFonts w:ascii="等线" w:eastAsia="等线" w:hAnsi="等线"/>
            <w:szCs w:val="21"/>
          </w:rPr>
          <w:t>PDF</w:t>
        </w:r>
        <w:r w:rsidRPr="00A23FA3">
          <w:rPr>
            <w:rFonts w:ascii="等线" w:eastAsia="等线" w:hAnsi="等线" w:hint="eastAsia"/>
            <w:szCs w:val="21"/>
          </w:rPr>
          <w:t>，每份</w:t>
        </w:r>
        <w:r w:rsidRPr="00A23FA3">
          <w:rPr>
            <w:rFonts w:ascii="等线" w:eastAsia="等线" w:hAnsi="等线"/>
            <w:szCs w:val="21"/>
          </w:rPr>
          <w:t>PDF 30M</w:t>
        </w:r>
        <w:r w:rsidRPr="00A23FA3">
          <w:rPr>
            <w:rFonts w:ascii="等线" w:eastAsia="等线" w:hAnsi="等线" w:hint="eastAsia"/>
            <w:szCs w:val="21"/>
          </w:rPr>
          <w:t>以内</w:t>
        </w:r>
      </w:ins>
    </w:p>
    <w:p w14:paraId="1D4C8314" w14:textId="77777777" w:rsidR="00EE1645" w:rsidRPr="00A23FA3" w:rsidRDefault="00EE1645" w:rsidP="00EE1645">
      <w:pPr>
        <w:pStyle w:val="a0"/>
        <w:widowControl/>
        <w:ind w:left="360" w:firstLineChars="0" w:firstLine="0"/>
        <w:jc w:val="left"/>
        <w:rPr>
          <w:ins w:id="3367" w:author="raye" w:date="2018-07-17T10:27:00Z"/>
          <w:rFonts w:ascii="等线" w:eastAsia="等线" w:hAnsi="等线"/>
          <w:szCs w:val="21"/>
        </w:rPr>
      </w:pPr>
      <w:ins w:id="3368" w:author="raye" w:date="2018-07-17T10:27:00Z">
        <w:r w:rsidRPr="00A23FA3">
          <w:rPr>
            <w:rFonts w:ascii="等线" w:eastAsia="等线" w:hAnsi="等线" w:hint="eastAsia"/>
          </w:rPr>
          <w:t>电脑桌面或相关文件夹中，按住</w:t>
        </w:r>
        <w:r w:rsidRPr="00A23FA3">
          <w:rPr>
            <w:rFonts w:ascii="等线" w:eastAsia="等线" w:hAnsi="等线"/>
          </w:rPr>
          <w:t>CTRL</w:t>
        </w:r>
        <w:r w:rsidRPr="00A23FA3">
          <w:rPr>
            <w:rFonts w:ascii="等线" w:eastAsia="等线" w:hAnsi="等线" w:hint="eastAsia"/>
          </w:rPr>
          <w:t>可以选中上传多份文档</w:t>
        </w:r>
        <w:r w:rsidRPr="00A23FA3">
          <w:rPr>
            <w:rFonts w:ascii="等线" w:eastAsia="等线" w:hAnsi="等线"/>
          </w:rPr>
          <w:t>,</w:t>
        </w:r>
      </w:ins>
    </w:p>
    <w:p w14:paraId="1B4D55BC" w14:textId="5203EF3B" w:rsidR="00EE1645" w:rsidRPr="00A23FA3" w:rsidRDefault="00EE1645" w:rsidP="00EE1645">
      <w:pPr>
        <w:pStyle w:val="a0"/>
        <w:widowControl/>
        <w:numPr>
          <w:ilvl w:val="0"/>
          <w:numId w:val="98"/>
        </w:numPr>
        <w:ind w:firstLineChars="0"/>
        <w:jc w:val="left"/>
        <w:rPr>
          <w:ins w:id="3369" w:author="raye" w:date="2018-07-17T10:27:00Z"/>
          <w:rFonts w:ascii="等线" w:eastAsia="等线" w:hAnsi="等线"/>
          <w:szCs w:val="21"/>
        </w:rPr>
      </w:pPr>
      <w:bookmarkStart w:id="3370" w:name="OLE_LINK24"/>
      <w:bookmarkStart w:id="3371" w:name="OLE_LINK37"/>
      <w:ins w:id="3372" w:author="raye" w:date="2018-07-17T10:27:00Z">
        <w:r w:rsidRPr="00A23FA3">
          <w:rPr>
            <w:rFonts w:ascii="等线" w:eastAsia="等线" w:hAnsi="等线"/>
            <w:szCs w:val="21"/>
          </w:rPr>
          <w:t>PDF</w:t>
        </w:r>
        <w:r w:rsidRPr="00A23FA3">
          <w:rPr>
            <w:rFonts w:ascii="等线" w:eastAsia="等线" w:hAnsi="等线" w:hint="eastAsia"/>
            <w:szCs w:val="21"/>
          </w:rPr>
          <w:t>名字，取上传时</w:t>
        </w:r>
        <w:r w:rsidRPr="00A23FA3">
          <w:rPr>
            <w:rFonts w:ascii="等线" w:eastAsia="等线" w:hAnsi="等线"/>
            <w:szCs w:val="21"/>
          </w:rPr>
          <w:t>PDF</w:t>
        </w:r>
        <w:r w:rsidRPr="00A23FA3">
          <w:rPr>
            <w:rFonts w:ascii="等线" w:eastAsia="等线" w:hAnsi="等线" w:hint="eastAsia"/>
            <w:szCs w:val="21"/>
          </w:rPr>
          <w:t>的名字</w:t>
        </w:r>
      </w:ins>
      <w:r w:rsidR="00DB612E" w:rsidRPr="00A23FA3">
        <w:rPr>
          <w:rFonts w:ascii="等线" w:eastAsia="等线" w:hAnsi="等线" w:hint="eastAsia"/>
          <w:szCs w:val="21"/>
        </w:rPr>
        <w:t>,如果发现名字重复，需要出提示弹窗，“已存在同名称的P</w:t>
      </w:r>
      <w:r w:rsidR="00DB612E" w:rsidRPr="00A23FA3">
        <w:rPr>
          <w:rFonts w:ascii="等线" w:eastAsia="等线" w:hAnsi="等线"/>
          <w:szCs w:val="21"/>
        </w:rPr>
        <w:t>DF</w:t>
      </w:r>
      <w:r w:rsidR="00DB612E" w:rsidRPr="00A23FA3">
        <w:rPr>
          <w:rFonts w:ascii="等线" w:eastAsia="等线" w:hAnsi="等线" w:hint="eastAsia"/>
          <w:szCs w:val="21"/>
        </w:rPr>
        <w:t>文件，请确认或修改名称后上传“</w:t>
      </w:r>
    </w:p>
    <w:bookmarkEnd w:id="3370"/>
    <w:bookmarkEnd w:id="3371"/>
    <w:p w14:paraId="00DEBB02" w14:textId="77777777" w:rsidR="00EE1645" w:rsidRPr="00A23FA3" w:rsidRDefault="00EE1645" w:rsidP="00EE1645">
      <w:pPr>
        <w:pStyle w:val="a0"/>
        <w:widowControl/>
        <w:numPr>
          <w:ilvl w:val="0"/>
          <w:numId w:val="98"/>
        </w:numPr>
        <w:ind w:firstLineChars="0"/>
        <w:jc w:val="left"/>
        <w:rPr>
          <w:ins w:id="3373" w:author="raye" w:date="2018-07-17T10:27:00Z"/>
          <w:rFonts w:ascii="等线" w:eastAsia="等线" w:hAnsi="等线"/>
          <w:szCs w:val="21"/>
        </w:rPr>
      </w:pPr>
      <w:ins w:id="3374" w:author="raye" w:date="2018-07-17T10:27:00Z">
        <w:r w:rsidRPr="00A23FA3">
          <w:rPr>
            <w:rFonts w:ascii="等线" w:eastAsia="等线" w:hAnsi="等线" w:hint="eastAsia"/>
            <w:szCs w:val="21"/>
          </w:rPr>
          <w:t>允许删除</w:t>
        </w:r>
      </w:ins>
    </w:p>
    <w:p w14:paraId="7F983CC0" w14:textId="7BB04A16" w:rsidR="00EE1645" w:rsidRPr="00A23FA3" w:rsidRDefault="00EE1645" w:rsidP="00DB612E">
      <w:pPr>
        <w:pStyle w:val="a0"/>
        <w:widowControl/>
        <w:numPr>
          <w:ilvl w:val="0"/>
          <w:numId w:val="98"/>
        </w:numPr>
        <w:ind w:firstLineChars="0"/>
        <w:jc w:val="left"/>
        <w:rPr>
          <w:ins w:id="3375" w:author="raye" w:date="2018-07-17T10:27:00Z"/>
          <w:rFonts w:ascii="等线" w:eastAsia="等线" w:hAnsi="等线"/>
          <w:szCs w:val="21"/>
        </w:rPr>
      </w:pPr>
      <w:ins w:id="3376" w:author="raye" w:date="2018-07-17T10:27:00Z">
        <w:r w:rsidRPr="00A23FA3">
          <w:rPr>
            <w:rFonts w:ascii="等线" w:eastAsia="等线" w:hAnsi="等线" w:hint="eastAsia"/>
            <w:szCs w:val="21"/>
          </w:rPr>
          <w:t>允许拖动调整位置，提交后，会按他们的位置顺序一页页</w:t>
        </w:r>
        <w:r w:rsidRPr="00A23FA3">
          <w:rPr>
            <w:rFonts w:ascii="等线" w:eastAsia="等线" w:hAnsi="等线"/>
            <w:szCs w:val="21"/>
          </w:rPr>
          <w:t>PDF</w:t>
        </w:r>
        <w:r w:rsidRPr="00A23FA3">
          <w:rPr>
            <w:rFonts w:ascii="等线" w:eastAsia="等线" w:hAnsi="等线" w:hint="eastAsia"/>
            <w:szCs w:val="21"/>
          </w:rPr>
          <w:t>排序下来</w:t>
        </w:r>
      </w:ins>
    </w:p>
    <w:p w14:paraId="0E5F9B66" w14:textId="77777777" w:rsidR="00EE1645" w:rsidRPr="00A23FA3" w:rsidRDefault="00EE1645" w:rsidP="00EE1645">
      <w:pPr>
        <w:pStyle w:val="a0"/>
        <w:widowControl/>
        <w:ind w:left="360" w:firstLineChars="0" w:firstLine="0"/>
        <w:jc w:val="left"/>
        <w:rPr>
          <w:ins w:id="3377" w:author="raye" w:date="2018-07-17T10:27:00Z"/>
          <w:rFonts w:ascii="等线" w:eastAsia="等线" w:hAnsi="等线"/>
          <w:szCs w:val="21"/>
        </w:rPr>
      </w:pPr>
    </w:p>
    <w:p w14:paraId="04D93F19" w14:textId="77777777" w:rsidR="00EE1645" w:rsidRPr="00A23FA3" w:rsidRDefault="00EE1645" w:rsidP="00EE1645">
      <w:pPr>
        <w:pStyle w:val="a0"/>
        <w:widowControl/>
        <w:ind w:firstLineChars="0" w:firstLine="0"/>
        <w:jc w:val="left"/>
        <w:rPr>
          <w:ins w:id="3378" w:author="raye" w:date="2018-07-17T10:27:00Z"/>
          <w:rFonts w:ascii="等线" w:eastAsia="等线" w:hAnsi="等线"/>
          <w:szCs w:val="21"/>
        </w:rPr>
      </w:pPr>
    </w:p>
    <w:p w14:paraId="1D56478C" w14:textId="54FCB7CE" w:rsidR="00EE1645" w:rsidRPr="00A23FA3" w:rsidRDefault="00EE1645" w:rsidP="00EE1645">
      <w:pPr>
        <w:pStyle w:val="a0"/>
        <w:widowControl/>
        <w:numPr>
          <w:ilvl w:val="0"/>
          <w:numId w:val="96"/>
        </w:numPr>
        <w:ind w:firstLineChars="0"/>
        <w:jc w:val="left"/>
        <w:rPr>
          <w:rFonts w:ascii="等线" w:eastAsia="等线" w:hAnsi="等线"/>
          <w:b/>
          <w:szCs w:val="21"/>
        </w:rPr>
      </w:pPr>
      <w:ins w:id="3379" w:author="raye" w:date="2018-07-17T10:27:00Z">
        <w:r w:rsidRPr="00A23FA3">
          <w:rPr>
            <w:rFonts w:ascii="等线" w:eastAsia="等线" w:hAnsi="等线" w:hint="eastAsia"/>
            <w:b/>
            <w:szCs w:val="21"/>
          </w:rPr>
          <w:t>提交（</w:t>
        </w:r>
        <w:r w:rsidRPr="00A23FA3">
          <w:rPr>
            <w:rFonts w:ascii="等线" w:eastAsia="等线" w:hAnsi="等线"/>
            <w:b/>
            <w:szCs w:val="21"/>
          </w:rPr>
          <w:t>Submit</w:t>
        </w:r>
        <w:r w:rsidRPr="00A23FA3">
          <w:rPr>
            <w:rFonts w:ascii="等线" w:eastAsia="等线" w:hAnsi="等线" w:hint="eastAsia"/>
            <w:b/>
            <w:szCs w:val="21"/>
          </w:rPr>
          <w:t>）</w:t>
        </w:r>
      </w:ins>
    </w:p>
    <w:p w14:paraId="59182FD2" w14:textId="4992FEC1" w:rsidR="00A9160B" w:rsidRPr="00A23FA3" w:rsidRDefault="00A9160B" w:rsidP="00A9160B">
      <w:pPr>
        <w:widowControl/>
        <w:jc w:val="left"/>
        <w:rPr>
          <w:ins w:id="3380" w:author="raye" w:date="2018-07-17T10:27:00Z"/>
          <w:rFonts w:ascii="等线" w:eastAsia="等线" w:hAnsi="等线"/>
          <w:szCs w:val="21"/>
        </w:rPr>
      </w:pPr>
    </w:p>
    <w:p w14:paraId="5984EFE8" w14:textId="437C0DF6" w:rsidR="00D274F8" w:rsidRPr="00A23FA3" w:rsidRDefault="00EE1645" w:rsidP="00434868">
      <w:pPr>
        <w:pStyle w:val="a0"/>
        <w:widowControl/>
        <w:numPr>
          <w:ilvl w:val="0"/>
          <w:numId w:val="97"/>
        </w:numPr>
        <w:ind w:firstLineChars="0"/>
        <w:jc w:val="left"/>
        <w:rPr>
          <w:ins w:id="3381" w:author="raye" w:date="2018-07-17T10:27:00Z"/>
          <w:rFonts w:ascii="等线" w:eastAsia="等线" w:hAnsi="等线"/>
          <w:szCs w:val="21"/>
        </w:rPr>
      </w:pPr>
      <w:ins w:id="3382" w:author="raye" w:date="2018-07-17T10:27:00Z">
        <w:r w:rsidRPr="00A23FA3">
          <w:rPr>
            <w:rFonts w:ascii="等线" w:eastAsia="等线" w:hAnsi="等线" w:hint="eastAsia"/>
            <w:szCs w:val="21"/>
          </w:rPr>
          <w:t>只有表单必填项都填写了，并且文件至少上传了一份时，</w:t>
        </w:r>
        <w:r w:rsidRPr="00A23FA3">
          <w:rPr>
            <w:rFonts w:ascii="等线" w:eastAsia="等线" w:hAnsi="等线"/>
            <w:szCs w:val="21"/>
          </w:rPr>
          <w:t>Submit</w:t>
        </w:r>
        <w:r w:rsidRPr="00A23FA3">
          <w:rPr>
            <w:rFonts w:ascii="等线" w:eastAsia="等线" w:hAnsi="等线" w:hint="eastAsia"/>
            <w:szCs w:val="21"/>
          </w:rPr>
          <w:t>提交这个按钮和提交并保存两个按钮才是可以点击的，否则都是置灰不可点击的。</w:t>
        </w:r>
      </w:ins>
      <w:r w:rsidR="00434868" w:rsidRPr="00A23FA3">
        <w:rPr>
          <w:rFonts w:ascii="等线" w:eastAsia="等线" w:hAnsi="等线" w:hint="eastAsia"/>
          <w:szCs w:val="21"/>
        </w:rPr>
        <w:t>C</w:t>
      </w:r>
      <w:r w:rsidR="00434868" w:rsidRPr="00A23FA3">
        <w:rPr>
          <w:rFonts w:ascii="等线" w:eastAsia="等线" w:hAnsi="等线"/>
          <w:szCs w:val="21"/>
        </w:rPr>
        <w:t>C</w:t>
      </w:r>
    </w:p>
    <w:p w14:paraId="2F09F399" w14:textId="79CACDFA" w:rsidR="00EE1645" w:rsidRPr="00A23FA3" w:rsidRDefault="00FF4E4C" w:rsidP="00EE1645">
      <w:pPr>
        <w:pStyle w:val="a0"/>
        <w:widowControl/>
        <w:numPr>
          <w:ilvl w:val="0"/>
          <w:numId w:val="97"/>
        </w:numPr>
        <w:ind w:firstLineChars="0"/>
        <w:jc w:val="left"/>
        <w:rPr>
          <w:ins w:id="3383" w:author="raye" w:date="2018-07-17T10:27:00Z"/>
          <w:rFonts w:ascii="等线" w:eastAsia="等线" w:hAnsi="等线"/>
          <w:szCs w:val="21"/>
        </w:rPr>
      </w:pPr>
      <w:r w:rsidRPr="00A23FA3">
        <w:rPr>
          <w:rFonts w:ascii="等线" w:eastAsia="等线" w:hAnsi="等线" w:cs="宋体" w:hint="eastAsia"/>
          <w:kern w:val="0"/>
          <w:szCs w:val="21"/>
        </w:rPr>
        <w:t>生成C</w:t>
      </w:r>
      <w:r w:rsidRPr="00A23FA3">
        <w:rPr>
          <w:rFonts w:ascii="等线" w:eastAsia="等线" w:hAnsi="等线" w:cs="宋体"/>
          <w:kern w:val="0"/>
          <w:szCs w:val="21"/>
        </w:rPr>
        <w:t>ASE</w:t>
      </w:r>
      <w:r w:rsidRPr="00A23FA3">
        <w:rPr>
          <w:rFonts w:ascii="等线" w:eastAsia="等线" w:hAnsi="等线" w:cs="宋体" w:hint="eastAsia"/>
          <w:kern w:val="0"/>
          <w:szCs w:val="21"/>
        </w:rPr>
        <w:t>时</w:t>
      </w:r>
      <w:ins w:id="3384" w:author="raye" w:date="2018-07-17T10:27:00Z">
        <w:r w:rsidR="00EE1645" w:rsidRPr="00A23FA3">
          <w:rPr>
            <w:rFonts w:ascii="等线" w:eastAsia="等线" w:hAnsi="等线" w:cs="宋体" w:hint="eastAsia"/>
            <w:kern w:val="0"/>
            <w:szCs w:val="21"/>
          </w:rPr>
          <w:t>，系统会按照一定的编码规则，生成</w:t>
        </w:r>
        <w:r w:rsidR="00EE1645" w:rsidRPr="00A23FA3">
          <w:rPr>
            <w:rFonts w:ascii="等线" w:eastAsia="等线" w:hAnsi="等线" w:cs="宋体"/>
            <w:kern w:val="0"/>
            <w:szCs w:val="21"/>
          </w:rPr>
          <w:t xml:space="preserve">CASE ID. </w:t>
        </w:r>
      </w:ins>
      <w:ins w:id="3385" w:author="raye" w:date="2018-07-18T18:02:00Z">
        <w:r w:rsidR="0088619E" w:rsidRPr="00A23FA3">
          <w:rPr>
            <w:rFonts w:ascii="等线" w:eastAsia="等线" w:hAnsi="等线" w:cs="宋体"/>
            <w:kern w:val="0"/>
            <w:szCs w:val="21"/>
          </w:rPr>
          <w:t>ID</w:t>
        </w:r>
        <w:r w:rsidR="0088619E" w:rsidRPr="00A23FA3">
          <w:rPr>
            <w:rFonts w:ascii="等线" w:eastAsia="等线" w:hAnsi="等线" w:cs="宋体" w:hint="eastAsia"/>
            <w:kern w:val="0"/>
            <w:szCs w:val="21"/>
          </w:rPr>
          <w:t>生成规则：</w:t>
        </w:r>
      </w:ins>
      <w:ins w:id="3386" w:author="raye" w:date="2018-07-18T18:01:00Z">
        <w:r w:rsidR="0088619E" w:rsidRPr="00A23FA3">
          <w:rPr>
            <w:rFonts w:ascii="等线" w:eastAsia="等线" w:hAnsi="等线" w:cs="宋体"/>
            <w:kern w:val="0"/>
            <w:szCs w:val="21"/>
            <w:rPrChange w:id="3387" w:author="raye" w:date="2018-07-18T18:02:00Z">
              <w:rPr>
                <w:rFonts w:ascii="等线" w:eastAsia="等线" w:hAnsi="等线" w:cs="宋体"/>
                <w:color w:val="C00000"/>
                <w:kern w:val="0"/>
                <w:szCs w:val="21"/>
              </w:rPr>
            </w:rPrChange>
          </w:rPr>
          <w:t>TF+</w:t>
        </w:r>
      </w:ins>
      <w:ins w:id="3388" w:author="raye" w:date="2018-07-18T18:02:00Z">
        <w:r w:rsidR="0088619E" w:rsidRPr="00A23FA3">
          <w:rPr>
            <w:rFonts w:ascii="等线" w:eastAsia="等线" w:hAnsi="等线" w:cs="宋体" w:hint="eastAsia"/>
            <w:kern w:val="0"/>
            <w:szCs w:val="21"/>
            <w:rPrChange w:id="3389" w:author="raye" w:date="2018-07-18T18:02:00Z">
              <w:rPr>
                <w:rFonts w:ascii="等线" w:eastAsia="等线" w:hAnsi="等线" w:cs="宋体" w:hint="eastAsia"/>
                <w:color w:val="C00000"/>
                <w:kern w:val="0"/>
                <w:szCs w:val="21"/>
              </w:rPr>
            </w:rPrChange>
          </w:rPr>
          <w:t>年月日</w:t>
        </w:r>
        <w:r w:rsidR="0088619E" w:rsidRPr="00A23FA3">
          <w:rPr>
            <w:rFonts w:ascii="等线" w:eastAsia="等线" w:hAnsi="等线" w:cs="宋体"/>
            <w:kern w:val="0"/>
            <w:szCs w:val="21"/>
            <w:rPrChange w:id="3390" w:author="raye" w:date="2018-07-18T18:02:00Z">
              <w:rPr>
                <w:rFonts w:ascii="等线" w:eastAsia="等线" w:hAnsi="等线" w:cs="宋体"/>
                <w:color w:val="C00000"/>
                <w:kern w:val="0"/>
                <w:szCs w:val="21"/>
              </w:rPr>
            </w:rPrChange>
          </w:rPr>
          <w:t>+6</w:t>
        </w:r>
        <w:r w:rsidR="0088619E" w:rsidRPr="00A23FA3">
          <w:rPr>
            <w:rFonts w:ascii="等线" w:eastAsia="等线" w:hAnsi="等线" w:cs="宋体" w:hint="eastAsia"/>
            <w:kern w:val="0"/>
            <w:szCs w:val="21"/>
            <w:rPrChange w:id="3391" w:author="raye" w:date="2018-07-18T18:02:00Z">
              <w:rPr>
                <w:rFonts w:ascii="等线" w:eastAsia="等线" w:hAnsi="等线" w:cs="宋体" w:hint="eastAsia"/>
                <w:color w:val="C00000"/>
                <w:kern w:val="0"/>
                <w:szCs w:val="21"/>
              </w:rPr>
            </w:rPrChange>
          </w:rPr>
          <w:t>位序列号</w:t>
        </w:r>
      </w:ins>
    </w:p>
    <w:p w14:paraId="2BD3097A" w14:textId="77777777" w:rsidR="00EE1645" w:rsidRPr="00A23FA3" w:rsidRDefault="00EE1645" w:rsidP="00EE1645">
      <w:pPr>
        <w:pStyle w:val="a0"/>
        <w:widowControl/>
        <w:ind w:firstLineChars="0" w:firstLine="0"/>
        <w:jc w:val="left"/>
        <w:rPr>
          <w:ins w:id="3392" w:author="raye" w:date="2018-07-17T10:27:00Z"/>
          <w:rFonts w:ascii="等线" w:eastAsia="等线" w:hAnsi="等线"/>
          <w:szCs w:val="21"/>
        </w:rPr>
      </w:pPr>
      <w:ins w:id="3393" w:author="raye" w:date="2018-07-17T10:27:00Z">
        <w:r w:rsidRPr="00A23FA3">
          <w:rPr>
            <w:rFonts w:ascii="等线" w:eastAsia="等线" w:hAnsi="等线"/>
            <w:szCs w:val="21"/>
          </w:rPr>
          <w:t>3. Submit(</w:t>
        </w:r>
        <w:r w:rsidRPr="00A23FA3">
          <w:rPr>
            <w:rFonts w:ascii="等线" w:eastAsia="等线" w:hAnsi="等线" w:hint="eastAsia"/>
            <w:szCs w:val="21"/>
          </w:rPr>
          <w:t>提交</w:t>
        </w:r>
        <w:r w:rsidRPr="00A23FA3">
          <w:rPr>
            <w:rFonts w:ascii="等线" w:eastAsia="等线" w:hAnsi="等线"/>
            <w:szCs w:val="21"/>
          </w:rPr>
          <w:t>)是跳转到列表页。列表页新增一条CASE</w:t>
        </w:r>
      </w:ins>
    </w:p>
    <w:p w14:paraId="5A1F5F71" w14:textId="77777777" w:rsidR="00EE1645" w:rsidRPr="00A23FA3" w:rsidRDefault="00EE1645" w:rsidP="00EE1645">
      <w:pPr>
        <w:pStyle w:val="a0"/>
        <w:widowControl/>
        <w:ind w:firstLineChars="0" w:firstLine="0"/>
        <w:jc w:val="left"/>
        <w:rPr>
          <w:ins w:id="3394" w:author="raye" w:date="2018-07-17T10:27:00Z"/>
          <w:rFonts w:ascii="等线" w:eastAsia="等线" w:hAnsi="等线"/>
          <w:szCs w:val="21"/>
        </w:rPr>
      </w:pPr>
      <w:ins w:id="3395" w:author="raye" w:date="2018-07-17T10:27:00Z">
        <w:r w:rsidRPr="00A23FA3">
          <w:rPr>
            <w:rFonts w:ascii="等线" w:eastAsia="等线" w:hAnsi="等线"/>
            <w:szCs w:val="21"/>
          </w:rPr>
          <w:t>4. Submit&amp;Continue(</w:t>
        </w:r>
        <w:r w:rsidRPr="00A23FA3">
          <w:rPr>
            <w:rFonts w:ascii="等线" w:eastAsia="等线" w:hAnsi="等线" w:hint="eastAsia"/>
            <w:szCs w:val="21"/>
          </w:rPr>
          <w:t>提交并保存</w:t>
        </w:r>
        <w:r w:rsidRPr="00A23FA3">
          <w:rPr>
            <w:rFonts w:ascii="等线" w:eastAsia="等线" w:hAnsi="等线"/>
            <w:szCs w:val="21"/>
          </w:rPr>
          <w:t>)，是一个新的添加NEW CASE</w:t>
        </w:r>
        <w:r w:rsidRPr="00A23FA3">
          <w:rPr>
            <w:rFonts w:ascii="等线" w:eastAsia="等线" w:hAnsi="等线" w:hint="eastAsia"/>
            <w:szCs w:val="21"/>
          </w:rPr>
          <w:t>的页面，方面</w:t>
        </w:r>
        <w:r w:rsidRPr="00A23FA3">
          <w:rPr>
            <w:rFonts w:ascii="等线" w:eastAsia="等线" w:hAnsi="等线"/>
            <w:szCs w:val="21"/>
          </w:rPr>
          <w:t>CASE</w:t>
        </w:r>
        <w:r w:rsidRPr="00A23FA3">
          <w:rPr>
            <w:rFonts w:ascii="等线" w:eastAsia="等线" w:hAnsi="等线" w:hint="eastAsia"/>
            <w:szCs w:val="21"/>
          </w:rPr>
          <w:t>的连续导入工作。</w:t>
        </w:r>
      </w:ins>
    </w:p>
    <w:p w14:paraId="009D4EE4" w14:textId="77777777" w:rsidR="00EE1645" w:rsidRPr="00A23FA3" w:rsidRDefault="00EE1645" w:rsidP="00EE1645">
      <w:pPr>
        <w:pStyle w:val="a0"/>
        <w:widowControl/>
        <w:ind w:firstLineChars="0" w:firstLine="0"/>
        <w:jc w:val="left"/>
        <w:rPr>
          <w:ins w:id="3396" w:author="raye" w:date="2018-07-17T10:27:00Z"/>
          <w:rFonts w:ascii="等线" w:eastAsia="等线" w:hAnsi="等线"/>
          <w:szCs w:val="21"/>
        </w:rPr>
      </w:pPr>
      <w:ins w:id="3397" w:author="raye" w:date="2018-07-17T10:27:00Z">
        <w:r w:rsidRPr="00A23FA3">
          <w:rPr>
            <w:rFonts w:ascii="等线" w:eastAsia="等线" w:hAnsi="等线"/>
            <w:szCs w:val="21"/>
          </w:rPr>
          <w:t xml:space="preserve">5. Modify the Case </w:t>
        </w:r>
        <w:r w:rsidRPr="00A23FA3">
          <w:rPr>
            <w:rFonts w:ascii="等线" w:eastAsia="等线" w:hAnsi="等线" w:hint="eastAsia"/>
            <w:szCs w:val="21"/>
          </w:rPr>
          <w:t>在</w:t>
        </w:r>
        <w:r w:rsidRPr="00A23FA3">
          <w:rPr>
            <w:rFonts w:ascii="等线" w:eastAsia="等线" w:hAnsi="等线"/>
            <w:szCs w:val="21"/>
          </w:rPr>
          <w:t xml:space="preserve"> </w:t>
        </w:r>
        <w:r w:rsidRPr="00A23FA3">
          <w:rPr>
            <w:rFonts w:ascii="等线" w:eastAsia="等线" w:hAnsi="等线" w:hint="eastAsia"/>
            <w:szCs w:val="21"/>
          </w:rPr>
          <w:t>发送给</w:t>
        </w:r>
        <w:r w:rsidRPr="00A23FA3">
          <w:rPr>
            <w:rFonts w:ascii="等线" w:eastAsia="等线" w:hAnsi="等线"/>
            <w:szCs w:val="21"/>
          </w:rPr>
          <w:t>OA(send to manager)</w:t>
        </w:r>
        <w:r w:rsidRPr="00A23FA3">
          <w:rPr>
            <w:rFonts w:ascii="等线" w:eastAsia="等线" w:hAnsi="等线" w:hint="eastAsia"/>
            <w:szCs w:val="21"/>
          </w:rPr>
          <w:t>前，这个页面是可以修改的。详情页点击右上角的</w:t>
        </w:r>
        <w:r w:rsidRPr="00A23FA3">
          <w:rPr>
            <w:rFonts w:ascii="等线" w:eastAsia="等线" w:hAnsi="等线"/>
            <w:szCs w:val="21"/>
          </w:rPr>
          <w:t>Modify the Case</w:t>
        </w:r>
        <w:r w:rsidRPr="00A23FA3">
          <w:rPr>
            <w:rFonts w:ascii="等线" w:eastAsia="等线" w:hAnsi="等线" w:hint="eastAsia"/>
            <w:szCs w:val="21"/>
          </w:rPr>
          <w:t>进入。只有</w:t>
        </w:r>
        <w:r w:rsidRPr="00A23FA3">
          <w:rPr>
            <w:rFonts w:ascii="等线" w:eastAsia="等线" w:hAnsi="等线"/>
            <w:szCs w:val="21"/>
          </w:rPr>
          <w:t>Submit</w:t>
        </w:r>
        <w:r w:rsidRPr="00A23FA3">
          <w:rPr>
            <w:rFonts w:ascii="等线" w:eastAsia="等线" w:hAnsi="等线" w:hint="eastAsia"/>
            <w:szCs w:val="21"/>
          </w:rPr>
          <w:t>按钮。点击</w:t>
        </w:r>
        <w:r w:rsidRPr="00A23FA3">
          <w:rPr>
            <w:rFonts w:ascii="等线" w:eastAsia="等线" w:hAnsi="等线"/>
            <w:szCs w:val="21"/>
          </w:rPr>
          <w:t>Submit</w:t>
        </w:r>
        <w:r w:rsidRPr="00A23FA3">
          <w:rPr>
            <w:rFonts w:ascii="等线" w:eastAsia="等线" w:hAnsi="等线" w:hint="eastAsia"/>
            <w:szCs w:val="21"/>
          </w:rPr>
          <w:t>时出是否确认修改的提示弹窗。点击确认修改才会更新掉原有的内容。</w:t>
        </w:r>
      </w:ins>
    </w:p>
    <w:p w14:paraId="2DE83654" w14:textId="77777777" w:rsidR="00EE1645" w:rsidRPr="00A23FA3" w:rsidRDefault="00EE1645" w:rsidP="00EE1645">
      <w:pPr>
        <w:pStyle w:val="a0"/>
        <w:widowControl/>
        <w:ind w:firstLineChars="0" w:firstLine="0"/>
        <w:jc w:val="left"/>
        <w:rPr>
          <w:ins w:id="3398" w:author="raye" w:date="2018-07-17T10:27:00Z"/>
          <w:rFonts w:ascii="等线" w:eastAsia="等线" w:hAnsi="等线"/>
          <w:szCs w:val="21"/>
        </w:rPr>
      </w:pPr>
      <w:ins w:id="3399" w:author="raye" w:date="2018-07-17T10:27:00Z">
        <w:r w:rsidRPr="00A23FA3">
          <w:rPr>
            <w:noProof/>
          </w:rPr>
          <w:drawing>
            <wp:inline distT="0" distB="0" distL="0" distR="0" wp14:anchorId="654DCF42" wp14:editId="7514F588">
              <wp:extent cx="2895238" cy="1752381"/>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238" cy="1752381"/>
                      </a:xfrm>
                      <a:prstGeom prst="rect">
                        <a:avLst/>
                      </a:prstGeom>
                    </pic:spPr>
                  </pic:pic>
                </a:graphicData>
              </a:graphic>
            </wp:inline>
          </w:drawing>
        </w:r>
      </w:ins>
    </w:p>
    <w:p w14:paraId="40790284" w14:textId="77777777" w:rsidR="00EE1645" w:rsidRPr="00A23FA3" w:rsidRDefault="00EE1645" w:rsidP="00EE1645">
      <w:pPr>
        <w:pStyle w:val="a0"/>
        <w:widowControl/>
        <w:numPr>
          <w:ilvl w:val="0"/>
          <w:numId w:val="98"/>
        </w:numPr>
        <w:ind w:firstLineChars="0"/>
        <w:jc w:val="left"/>
        <w:rPr>
          <w:ins w:id="3400" w:author="raye" w:date="2018-07-17T10:27:00Z"/>
          <w:rFonts w:ascii="等线" w:eastAsia="等线" w:hAnsi="等线"/>
          <w:szCs w:val="21"/>
        </w:rPr>
      </w:pPr>
      <w:ins w:id="3401" w:author="raye" w:date="2018-07-17T10:27:00Z">
        <w:r w:rsidRPr="00A23FA3">
          <w:rPr>
            <w:rFonts w:ascii="等线" w:eastAsia="等线" w:hAnsi="等线"/>
            <w:szCs w:val="21"/>
          </w:rPr>
          <w:t>新增了CASE</w:t>
        </w:r>
        <w:r w:rsidRPr="00A23FA3">
          <w:rPr>
            <w:rFonts w:ascii="等线" w:eastAsia="等线" w:hAnsi="等线" w:hint="eastAsia"/>
            <w:szCs w:val="21"/>
          </w:rPr>
          <w:t>，即可点击整个条目进入详情页，内容字段见详情页说明</w:t>
        </w:r>
      </w:ins>
    </w:p>
    <w:p w14:paraId="7D626AA9" w14:textId="534FE733" w:rsidR="00EE1645" w:rsidRPr="00A23FA3" w:rsidRDefault="00EE0C31" w:rsidP="00EE1645">
      <w:pPr>
        <w:spacing w:afterLines="50" w:after="156"/>
        <w:rPr>
          <w:ins w:id="3402" w:author="raye" w:date="2018-07-17T10:27:00Z"/>
          <w:rFonts w:ascii="等线" w:eastAsia="等线" w:hAnsi="等线" w:cstheme="minorHAnsi"/>
          <w:szCs w:val="21"/>
        </w:rPr>
      </w:pPr>
      <w:r w:rsidRPr="00A23FA3">
        <w:rPr>
          <w:rFonts w:ascii="等线" w:eastAsia="等线" w:hAnsi="等线" w:cstheme="minorHAnsi" w:hint="eastAsia"/>
          <w:szCs w:val="21"/>
        </w:rPr>
        <w:t>7</w:t>
      </w:r>
      <w:r w:rsidRPr="00A23FA3">
        <w:rPr>
          <w:rFonts w:ascii="等线" w:eastAsia="等线" w:hAnsi="等线" w:cstheme="minorHAnsi"/>
          <w:szCs w:val="21"/>
        </w:rPr>
        <w:t xml:space="preserve">. </w:t>
      </w:r>
      <w:r w:rsidRPr="00A23FA3">
        <w:rPr>
          <w:rFonts w:ascii="等线" w:eastAsia="等线" w:hAnsi="等线" w:cstheme="minorHAnsi" w:hint="eastAsia"/>
          <w:szCs w:val="21"/>
        </w:rPr>
        <w:t>系统将基于文档类型，并在相应的文档类型 的文件夹中进行分类（数据库建表要求）</w:t>
      </w:r>
    </w:p>
    <w:p w14:paraId="43A2E2B6" w14:textId="2DABFFB4" w:rsidR="00EE1645" w:rsidRPr="00A23FA3" w:rsidRDefault="00EE1645" w:rsidP="00EE1645">
      <w:pPr>
        <w:pStyle w:val="215"/>
        <w:rPr>
          <w:ins w:id="3403" w:author="raye" w:date="2018-07-17T10:27:00Z"/>
          <w:rFonts w:ascii="Times New Roman" w:hAnsi="Times New Roman" w:cs="Times New Roman"/>
          <w:sz w:val="24"/>
          <w:szCs w:val="24"/>
        </w:rPr>
      </w:pPr>
      <w:ins w:id="3404" w:author="raye" w:date="2018-07-17T10:27: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405" w:name="_Toc519582890"/>
        <w:bookmarkStart w:id="3406" w:name="_Toc520839440"/>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4</w:t>
      </w:r>
      <w:ins w:id="3407" w:author="raye" w:date="2018-07-17T10:27:00Z">
        <w:r w:rsidRPr="00A23FA3">
          <w:rPr>
            <w:rFonts w:ascii="Times New Roman" w:hAnsi="Times New Roman" w:cs="Times New Roman"/>
            <w:sz w:val="24"/>
            <w:szCs w:val="24"/>
          </w:rPr>
          <w:t>.3. Interface requirements</w:t>
        </w:r>
        <w:bookmarkEnd w:id="3405"/>
        <w:bookmarkEnd w:id="3406"/>
      </w:ins>
    </w:p>
    <w:p w14:paraId="5AE029C5" w14:textId="77777777" w:rsidR="00EE1645" w:rsidRPr="00A23FA3" w:rsidRDefault="00EE1645" w:rsidP="00EE1645">
      <w:pPr>
        <w:widowControl/>
        <w:numPr>
          <w:ilvl w:val="0"/>
          <w:numId w:val="96"/>
        </w:numPr>
        <w:jc w:val="left"/>
        <w:rPr>
          <w:ins w:id="3408" w:author="raye" w:date="2018-07-17T10:27:00Z"/>
          <w:rFonts w:ascii="等线" w:eastAsia="等线" w:hAnsi="等线"/>
          <w:b/>
          <w:szCs w:val="21"/>
        </w:rPr>
      </w:pPr>
      <w:ins w:id="3409" w:author="raye" w:date="2018-07-17T10:27:00Z">
        <w:r w:rsidRPr="00A23FA3">
          <w:rPr>
            <w:rFonts w:ascii="等线" w:eastAsia="等线" w:hAnsi="等线" w:hint="eastAsia"/>
            <w:b/>
            <w:szCs w:val="21"/>
          </w:rPr>
          <w:t>基本字段说明</w:t>
        </w:r>
      </w:ins>
    </w:p>
    <w:p w14:paraId="64AF599C" w14:textId="77777777" w:rsidR="00EE1645" w:rsidRPr="00A23FA3" w:rsidRDefault="00EE1645" w:rsidP="00EE1645">
      <w:pPr>
        <w:rPr>
          <w:ins w:id="3410" w:author="raye" w:date="2018-07-17T10:27:00Z"/>
          <w:rFonts w:ascii="等线" w:eastAsia="等线" w:hAnsi="等线"/>
          <w:szCs w:val="21"/>
        </w:rPr>
      </w:pPr>
      <w:ins w:id="3411" w:author="raye" w:date="2018-07-17T10:27:00Z">
        <w:r w:rsidRPr="00A23FA3">
          <w:rPr>
            <w:rFonts w:ascii="等线" w:eastAsia="等线" w:hAnsi="等线" w:hint="eastAsia"/>
            <w:szCs w:val="21"/>
          </w:rPr>
          <w:lastRenderedPageBreak/>
          <w:t>字母，区分大小写，表单识别空格</w:t>
        </w:r>
      </w:ins>
    </w:p>
    <w:p w14:paraId="360D96DB" w14:textId="77777777" w:rsidR="00EE1645" w:rsidRPr="00A23FA3" w:rsidRDefault="00EE1645" w:rsidP="00EE1645">
      <w:pPr>
        <w:pStyle w:val="a0"/>
        <w:widowControl/>
        <w:ind w:firstLineChars="0" w:firstLine="0"/>
        <w:jc w:val="left"/>
        <w:rPr>
          <w:ins w:id="3412" w:author="raye" w:date="2018-07-17T10:27:00Z"/>
          <w:rFonts w:ascii="等线" w:eastAsia="等线" w:hAnsi="等线"/>
          <w:szCs w:val="21"/>
        </w:rPr>
      </w:pP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4"/>
        <w:gridCol w:w="1848"/>
        <w:gridCol w:w="1848"/>
        <w:gridCol w:w="2687"/>
      </w:tblGrid>
      <w:tr w:rsidR="00A23FA3" w:rsidRPr="00A23FA3" w14:paraId="72C385FF" w14:textId="77777777" w:rsidTr="00B440F8">
        <w:trPr>
          <w:trHeight w:val="222"/>
          <w:ins w:id="3413" w:author="raye" w:date="2018-07-17T10:27:00Z"/>
        </w:trPr>
        <w:tc>
          <w:tcPr>
            <w:tcW w:w="226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2611997" w14:textId="77777777" w:rsidR="00EE1645" w:rsidRPr="00A23FA3" w:rsidRDefault="00EE1645" w:rsidP="00B440F8">
            <w:pPr>
              <w:rPr>
                <w:ins w:id="3414" w:author="raye" w:date="2018-07-17T10:27:00Z"/>
                <w:rFonts w:ascii="等线" w:eastAsia="等线" w:hAnsi="等线" w:cs="宋体"/>
                <w:b/>
                <w:bCs/>
                <w:i/>
                <w:kern w:val="0"/>
                <w:szCs w:val="21"/>
              </w:rPr>
            </w:pPr>
            <w:ins w:id="3415" w:author="raye" w:date="2018-07-17T10:27:00Z">
              <w:r w:rsidRPr="00A23FA3">
                <w:rPr>
                  <w:rFonts w:ascii="等线" w:eastAsia="等线" w:hAnsi="等线" w:cs="宋体" w:hint="eastAsia"/>
                  <w:b/>
                  <w:bCs/>
                  <w:i/>
                  <w:kern w:val="0"/>
                  <w:szCs w:val="21"/>
                </w:rPr>
                <w:t>字段名称</w:t>
              </w:r>
            </w:ins>
          </w:p>
          <w:p w14:paraId="221F7B04" w14:textId="77777777" w:rsidR="00EE1645" w:rsidRPr="00A23FA3" w:rsidRDefault="00EE1645" w:rsidP="00B440F8">
            <w:pPr>
              <w:rPr>
                <w:ins w:id="3416" w:author="raye" w:date="2018-07-17T10:27:00Z"/>
                <w:rFonts w:ascii="等线" w:eastAsia="等线" w:hAnsi="等线" w:cs="宋体"/>
                <w:b/>
                <w:bCs/>
                <w:kern w:val="0"/>
                <w:szCs w:val="21"/>
              </w:rPr>
            </w:pPr>
            <w:ins w:id="3417" w:author="raye" w:date="2018-07-17T10:27:00Z">
              <w:r w:rsidRPr="00A23FA3">
                <w:rPr>
                  <w:i/>
                  <w:sz w:val="24"/>
                  <w:szCs w:val="24"/>
                </w:rPr>
                <w:t>Name of element</w:t>
              </w:r>
            </w:ins>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BF1508" w14:textId="77777777" w:rsidR="00EE1645" w:rsidRPr="00A23FA3" w:rsidRDefault="00EE1645" w:rsidP="00B440F8">
            <w:pPr>
              <w:rPr>
                <w:ins w:id="3418" w:author="raye" w:date="2018-07-17T10:27:00Z"/>
                <w:rFonts w:ascii="等线" w:eastAsia="等线" w:hAnsi="等线" w:cs="宋体"/>
                <w:b/>
                <w:bCs/>
                <w:i/>
                <w:kern w:val="0"/>
                <w:szCs w:val="21"/>
              </w:rPr>
            </w:pPr>
            <w:ins w:id="3419" w:author="raye" w:date="2018-07-17T10:27:00Z">
              <w:r w:rsidRPr="00A23FA3">
                <w:rPr>
                  <w:rFonts w:ascii="等线" w:eastAsia="等线" w:hAnsi="等线" w:cs="宋体" w:hint="eastAsia"/>
                  <w:b/>
                  <w:bCs/>
                  <w:i/>
                  <w:kern w:val="0"/>
                  <w:szCs w:val="21"/>
                </w:rPr>
                <w:t>是否必填</w:t>
              </w:r>
            </w:ins>
          </w:p>
          <w:p w14:paraId="39969FCF" w14:textId="77777777" w:rsidR="00EE1645" w:rsidRPr="00A23FA3" w:rsidRDefault="00EE1645" w:rsidP="00B440F8">
            <w:pPr>
              <w:rPr>
                <w:ins w:id="3420" w:author="raye" w:date="2018-07-17T10:27:00Z"/>
                <w:rFonts w:ascii="等线" w:eastAsia="等线" w:hAnsi="等线" w:cs="宋体"/>
                <w:b/>
                <w:bCs/>
                <w:kern w:val="0"/>
                <w:szCs w:val="21"/>
              </w:rPr>
            </w:pPr>
            <w:ins w:id="3421" w:author="raye" w:date="2018-07-17T10:27:00Z">
              <w:r w:rsidRPr="00A23FA3">
                <w:rPr>
                  <w:i/>
                  <w:sz w:val="24"/>
                  <w:szCs w:val="24"/>
                </w:rPr>
                <w:t>Required/optional</w:t>
              </w:r>
            </w:ins>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7DA21D" w14:textId="77777777" w:rsidR="00EE1645" w:rsidRPr="00A23FA3" w:rsidRDefault="00EE1645" w:rsidP="00B440F8">
            <w:pPr>
              <w:rPr>
                <w:ins w:id="3422" w:author="raye" w:date="2018-07-17T10:27:00Z"/>
                <w:rFonts w:ascii="等线" w:eastAsia="等线" w:hAnsi="等线" w:cs="宋体"/>
                <w:b/>
                <w:bCs/>
                <w:kern w:val="0"/>
                <w:szCs w:val="21"/>
              </w:rPr>
            </w:pPr>
            <w:ins w:id="3423" w:author="raye" w:date="2018-07-17T10:27:00Z">
              <w:r w:rsidRPr="00A23FA3">
                <w:rPr>
                  <w:rFonts w:ascii="等线" w:eastAsia="等线" w:hAnsi="等线" w:cs="宋体" w:hint="eastAsia"/>
                  <w:b/>
                  <w:bCs/>
                  <w:i/>
                  <w:kern w:val="0"/>
                  <w:szCs w:val="21"/>
                </w:rPr>
                <w:t>字段类型和长度</w:t>
              </w:r>
              <w:r w:rsidRPr="00A23FA3">
                <w:rPr>
                  <w:i/>
                  <w:sz w:val="24"/>
                  <w:szCs w:val="24"/>
                </w:rPr>
                <w:t>Type</w:t>
              </w:r>
            </w:ins>
          </w:p>
        </w:tc>
        <w:tc>
          <w:tcPr>
            <w:tcW w:w="2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8C10B2E" w14:textId="77777777" w:rsidR="00EE1645" w:rsidRPr="00A23FA3" w:rsidRDefault="00EE1645" w:rsidP="00B440F8">
            <w:pPr>
              <w:rPr>
                <w:ins w:id="3424" w:author="raye" w:date="2018-07-17T10:27:00Z"/>
                <w:rFonts w:ascii="等线" w:eastAsia="等线" w:hAnsi="等线" w:cs="宋体"/>
                <w:b/>
                <w:bCs/>
                <w:i/>
                <w:kern w:val="0"/>
                <w:szCs w:val="21"/>
              </w:rPr>
            </w:pPr>
            <w:ins w:id="3425" w:author="raye" w:date="2018-07-17T10:27:00Z">
              <w:r w:rsidRPr="00A23FA3">
                <w:rPr>
                  <w:rFonts w:ascii="等线" w:eastAsia="等线" w:hAnsi="等线" w:cs="宋体" w:hint="eastAsia"/>
                  <w:b/>
                  <w:bCs/>
                  <w:i/>
                  <w:kern w:val="0"/>
                  <w:szCs w:val="21"/>
                </w:rPr>
                <w:t>备注</w:t>
              </w:r>
            </w:ins>
          </w:p>
          <w:p w14:paraId="70D6929D" w14:textId="77777777" w:rsidR="00EE1645" w:rsidRPr="00A23FA3" w:rsidRDefault="00EE1645" w:rsidP="00B440F8">
            <w:pPr>
              <w:rPr>
                <w:ins w:id="3426" w:author="raye" w:date="2018-07-17T10:27:00Z"/>
                <w:rFonts w:ascii="等线" w:eastAsia="等线" w:hAnsi="等线" w:cs="宋体"/>
                <w:b/>
                <w:bCs/>
                <w:kern w:val="0"/>
                <w:szCs w:val="21"/>
              </w:rPr>
            </w:pPr>
            <w:ins w:id="3427" w:author="raye" w:date="2018-07-17T10:27:00Z">
              <w:r w:rsidRPr="00A23FA3">
                <w:rPr>
                  <w:i/>
                  <w:sz w:val="24"/>
                  <w:szCs w:val="24"/>
                </w:rPr>
                <w:t>Remarks</w:t>
              </w:r>
            </w:ins>
          </w:p>
        </w:tc>
      </w:tr>
      <w:tr w:rsidR="00A23FA3" w:rsidRPr="00A23FA3" w14:paraId="08802A2F" w14:textId="77777777" w:rsidTr="00B440F8">
        <w:trPr>
          <w:trHeight w:val="222"/>
          <w:ins w:id="3428"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51F8764E" w14:textId="77777777" w:rsidR="00EE1645" w:rsidRPr="00A23FA3" w:rsidRDefault="00EE1645" w:rsidP="00B440F8">
            <w:pPr>
              <w:rPr>
                <w:ins w:id="3429" w:author="raye" w:date="2018-07-17T10:27:00Z"/>
                <w:rFonts w:ascii="等线" w:eastAsia="等线" w:hAnsi="等线" w:cs="宋体"/>
                <w:kern w:val="0"/>
                <w:szCs w:val="21"/>
              </w:rPr>
            </w:pPr>
            <w:ins w:id="3430" w:author="raye" w:date="2018-07-17T10:27:00Z">
              <w:r w:rsidRPr="00A23FA3">
                <w:rPr>
                  <w:rFonts w:ascii="等线" w:eastAsia="等线" w:hAnsi="等线" w:cs="宋体"/>
                  <w:kern w:val="0"/>
                  <w:szCs w:val="21"/>
                </w:rPr>
                <w:t>Client ID*</w:t>
              </w:r>
            </w:ins>
          </w:p>
        </w:tc>
        <w:tc>
          <w:tcPr>
            <w:tcW w:w="1848" w:type="dxa"/>
            <w:tcBorders>
              <w:top w:val="single" w:sz="4" w:space="0" w:color="auto"/>
              <w:left w:val="single" w:sz="4" w:space="0" w:color="auto"/>
              <w:bottom w:val="single" w:sz="4" w:space="0" w:color="auto"/>
              <w:right w:val="single" w:sz="4" w:space="0" w:color="auto"/>
            </w:tcBorders>
          </w:tcPr>
          <w:p w14:paraId="43DF731D" w14:textId="77777777" w:rsidR="00EE1645" w:rsidRPr="00A23FA3" w:rsidRDefault="00EE1645" w:rsidP="00B440F8">
            <w:pPr>
              <w:rPr>
                <w:ins w:id="3431" w:author="raye" w:date="2018-07-17T10:27:00Z"/>
                <w:rFonts w:ascii="等线" w:eastAsia="等线" w:hAnsi="等线" w:cs="宋体"/>
                <w:kern w:val="0"/>
                <w:szCs w:val="21"/>
              </w:rPr>
            </w:pPr>
            <w:ins w:id="3432"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6E500523" w14:textId="77777777" w:rsidR="00EE1645" w:rsidRPr="00A23FA3" w:rsidRDefault="00EE1645" w:rsidP="00B440F8">
            <w:pPr>
              <w:rPr>
                <w:ins w:id="3433" w:author="raye" w:date="2018-07-17T10:27:00Z"/>
                <w:rFonts w:ascii="等线" w:eastAsia="等线" w:hAnsi="等线" w:cs="宋体"/>
                <w:kern w:val="0"/>
                <w:szCs w:val="21"/>
              </w:rPr>
            </w:pPr>
            <w:ins w:id="3434" w:author="raye" w:date="2018-07-17T10:27:00Z">
              <w:r w:rsidRPr="00A23FA3">
                <w:rPr>
                  <w:i/>
                  <w:sz w:val="24"/>
                  <w:szCs w:val="24"/>
                </w:rPr>
                <w:t>30-digit characters</w:t>
              </w:r>
            </w:ins>
          </w:p>
        </w:tc>
        <w:tc>
          <w:tcPr>
            <w:tcW w:w="2687" w:type="dxa"/>
            <w:tcBorders>
              <w:top w:val="single" w:sz="4" w:space="0" w:color="auto"/>
              <w:left w:val="single" w:sz="4" w:space="0" w:color="auto"/>
              <w:bottom w:val="single" w:sz="4" w:space="0" w:color="auto"/>
              <w:right w:val="single" w:sz="4" w:space="0" w:color="auto"/>
            </w:tcBorders>
            <w:noWrap/>
          </w:tcPr>
          <w:p w14:paraId="0EE1F53F" w14:textId="77777777" w:rsidR="00EE1645" w:rsidRPr="00A23FA3" w:rsidRDefault="00EE1645" w:rsidP="00B440F8">
            <w:pPr>
              <w:rPr>
                <w:ins w:id="3435" w:author="raye" w:date="2018-07-17T10:27:00Z"/>
                <w:rFonts w:ascii="等线" w:eastAsia="等线" w:hAnsi="等线" w:cs="宋体"/>
                <w:kern w:val="0"/>
                <w:szCs w:val="21"/>
                <w:rPrChange w:id="3436" w:author="raye" w:date="2018-07-17T15:41:00Z">
                  <w:rPr>
                    <w:ins w:id="3437" w:author="raye" w:date="2018-07-17T10:27:00Z"/>
                    <w:rFonts w:ascii="等线" w:eastAsia="等线" w:hAnsi="等线" w:cs="宋体"/>
                    <w:color w:val="FF0000"/>
                    <w:kern w:val="0"/>
                    <w:szCs w:val="21"/>
                  </w:rPr>
                </w:rPrChange>
              </w:rPr>
            </w:pPr>
            <w:ins w:id="3438" w:author="raye" w:date="2018-07-17T10:27:00Z">
              <w:r w:rsidRPr="00A23FA3">
                <w:rPr>
                  <w:rFonts w:ascii="等线" w:eastAsia="等线" w:hAnsi="等线" w:cs="宋体" w:hint="eastAsia"/>
                  <w:kern w:val="0"/>
                  <w:szCs w:val="21"/>
                  <w:rPrChange w:id="3439" w:author="raye" w:date="2018-07-17T15:41:00Z">
                    <w:rPr>
                      <w:rFonts w:ascii="等线" w:eastAsia="等线" w:hAnsi="等线" w:cs="宋体" w:hint="eastAsia"/>
                      <w:color w:val="FF0000"/>
                      <w:kern w:val="0"/>
                      <w:szCs w:val="21"/>
                    </w:rPr>
                  </w:rPrChange>
                </w:rPr>
                <w:t>数字、字母、下划线</w:t>
              </w:r>
            </w:ins>
          </w:p>
          <w:p w14:paraId="0D8A2A29" w14:textId="77777777" w:rsidR="00EE1645" w:rsidRPr="00A23FA3" w:rsidRDefault="00EE1645" w:rsidP="00B440F8">
            <w:pPr>
              <w:rPr>
                <w:ins w:id="3440" w:author="raye" w:date="2018-07-17T10:27:00Z"/>
                <w:rFonts w:ascii="等线" w:eastAsia="等线" w:hAnsi="等线" w:cs="宋体"/>
                <w:kern w:val="0"/>
                <w:szCs w:val="21"/>
              </w:rPr>
            </w:pPr>
            <w:ins w:id="3441" w:author="raye" w:date="2018-07-17T10:27:00Z">
              <w:r w:rsidRPr="00A23FA3">
                <w:rPr>
                  <w:rFonts w:ascii="等线" w:eastAsia="等线" w:hAnsi="等线" w:cs="宋体" w:hint="eastAsia"/>
                  <w:kern w:val="0"/>
                  <w:szCs w:val="21"/>
                  <w:rPrChange w:id="3442" w:author="raye" w:date="2018-07-17T15:41:00Z">
                    <w:rPr>
                      <w:rFonts w:ascii="等线" w:eastAsia="等线" w:hAnsi="等线" w:cs="宋体" w:hint="eastAsia"/>
                      <w:color w:val="000000"/>
                      <w:kern w:val="0"/>
                      <w:szCs w:val="21"/>
                    </w:rPr>
                  </w:rPrChange>
                </w:rPr>
                <w:t>手动输入</w:t>
              </w:r>
            </w:ins>
          </w:p>
        </w:tc>
      </w:tr>
      <w:tr w:rsidR="00A23FA3" w:rsidRPr="00A23FA3" w14:paraId="72AD845A" w14:textId="77777777" w:rsidTr="00B440F8">
        <w:trPr>
          <w:trHeight w:val="222"/>
          <w:ins w:id="3443"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37DF04E6" w14:textId="77777777" w:rsidR="00EE1645" w:rsidRPr="00A23FA3" w:rsidRDefault="00EE1645" w:rsidP="00B440F8">
            <w:pPr>
              <w:rPr>
                <w:ins w:id="3444" w:author="raye" w:date="2018-07-17T10:27:00Z"/>
                <w:rFonts w:ascii="等线" w:eastAsia="等线" w:hAnsi="等线" w:cs="宋体"/>
                <w:kern w:val="0"/>
                <w:szCs w:val="21"/>
              </w:rPr>
            </w:pPr>
            <w:ins w:id="3445" w:author="raye" w:date="2018-07-17T10:27:00Z">
              <w:r w:rsidRPr="00A23FA3">
                <w:rPr>
                  <w:rFonts w:ascii="等线" w:eastAsia="等线" w:hAnsi="等线" w:cs="宋体"/>
                  <w:kern w:val="0"/>
                  <w:szCs w:val="21"/>
                </w:rPr>
                <w:t>Client Name</w:t>
              </w:r>
            </w:ins>
          </w:p>
        </w:tc>
        <w:tc>
          <w:tcPr>
            <w:tcW w:w="1848" w:type="dxa"/>
            <w:tcBorders>
              <w:top w:val="single" w:sz="4" w:space="0" w:color="auto"/>
              <w:left w:val="single" w:sz="4" w:space="0" w:color="auto"/>
              <w:bottom w:val="single" w:sz="4" w:space="0" w:color="auto"/>
              <w:right w:val="single" w:sz="4" w:space="0" w:color="auto"/>
            </w:tcBorders>
          </w:tcPr>
          <w:p w14:paraId="01CBAB66" w14:textId="77777777" w:rsidR="00EE1645" w:rsidRPr="00A23FA3" w:rsidRDefault="00EE1645" w:rsidP="00B440F8">
            <w:pPr>
              <w:rPr>
                <w:ins w:id="3446" w:author="raye" w:date="2018-07-17T10:27:00Z"/>
                <w:rFonts w:ascii="等线" w:eastAsia="等线" w:hAnsi="等线" w:cs="宋体"/>
                <w:kern w:val="0"/>
                <w:szCs w:val="21"/>
              </w:rPr>
            </w:pPr>
            <w:ins w:id="3447"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7D7B123C" w14:textId="77777777" w:rsidR="00EE1645" w:rsidRPr="00A23FA3" w:rsidRDefault="00EE1645" w:rsidP="00B440F8">
            <w:pPr>
              <w:rPr>
                <w:ins w:id="3448" w:author="raye" w:date="2018-07-17T10:27:00Z"/>
                <w:rFonts w:ascii="等线" w:eastAsia="等线" w:hAnsi="等线" w:cs="宋体"/>
                <w:kern w:val="0"/>
                <w:szCs w:val="21"/>
              </w:rPr>
            </w:pPr>
            <w:ins w:id="3449" w:author="raye" w:date="2018-07-17T10:27:00Z">
              <w:r w:rsidRPr="00A23FA3">
                <w:rPr>
                  <w:i/>
                  <w:sz w:val="24"/>
                  <w:szCs w:val="24"/>
                </w:rPr>
                <w:t>60-digit characters</w:t>
              </w:r>
            </w:ins>
          </w:p>
        </w:tc>
        <w:tc>
          <w:tcPr>
            <w:tcW w:w="2687" w:type="dxa"/>
            <w:tcBorders>
              <w:top w:val="single" w:sz="4" w:space="0" w:color="auto"/>
              <w:left w:val="single" w:sz="4" w:space="0" w:color="auto"/>
              <w:bottom w:val="single" w:sz="4" w:space="0" w:color="auto"/>
              <w:right w:val="single" w:sz="4" w:space="0" w:color="auto"/>
            </w:tcBorders>
            <w:noWrap/>
          </w:tcPr>
          <w:p w14:paraId="7577921D" w14:textId="77777777" w:rsidR="00EE1645" w:rsidRPr="00A23FA3" w:rsidRDefault="00EE1645" w:rsidP="00B440F8">
            <w:pPr>
              <w:rPr>
                <w:ins w:id="3450" w:author="raye" w:date="2018-07-17T10:27:00Z"/>
                <w:rFonts w:ascii="等线" w:eastAsia="等线" w:hAnsi="等线" w:cs="宋体"/>
                <w:kern w:val="0"/>
                <w:szCs w:val="21"/>
                <w:rPrChange w:id="3451" w:author="raye" w:date="2018-07-17T15:41:00Z">
                  <w:rPr>
                    <w:ins w:id="3452" w:author="raye" w:date="2018-07-17T10:27:00Z"/>
                    <w:rFonts w:ascii="等线" w:eastAsia="等线" w:hAnsi="等线" w:cs="宋体"/>
                    <w:color w:val="FF0000"/>
                    <w:kern w:val="0"/>
                    <w:szCs w:val="21"/>
                  </w:rPr>
                </w:rPrChange>
              </w:rPr>
            </w:pPr>
            <w:ins w:id="3453" w:author="raye" w:date="2018-07-17T10:27:00Z">
              <w:r w:rsidRPr="00A23FA3">
                <w:rPr>
                  <w:rFonts w:ascii="等线" w:eastAsia="等线" w:hAnsi="等线" w:cs="宋体" w:hint="eastAsia"/>
                  <w:kern w:val="0"/>
                  <w:szCs w:val="21"/>
                  <w:rPrChange w:id="3454" w:author="raye" w:date="2018-07-17T15:41:00Z">
                    <w:rPr>
                      <w:rFonts w:ascii="等线" w:eastAsia="等线" w:hAnsi="等线" w:cs="宋体" w:hint="eastAsia"/>
                      <w:color w:val="FF0000"/>
                      <w:kern w:val="0"/>
                      <w:szCs w:val="21"/>
                    </w:rPr>
                  </w:rPrChange>
                </w:rPr>
                <w:t>数字、字母、横杆</w:t>
              </w:r>
            </w:ins>
          </w:p>
          <w:p w14:paraId="072D5F4B" w14:textId="77777777" w:rsidR="00EE1645" w:rsidRPr="00A23FA3" w:rsidRDefault="00EE1645" w:rsidP="00B440F8">
            <w:pPr>
              <w:rPr>
                <w:ins w:id="3455" w:author="raye" w:date="2018-07-17T10:27:00Z"/>
                <w:rFonts w:ascii="等线" w:eastAsia="等线" w:hAnsi="等线" w:cs="宋体"/>
                <w:kern w:val="0"/>
                <w:szCs w:val="21"/>
              </w:rPr>
            </w:pPr>
            <w:ins w:id="3456" w:author="raye" w:date="2018-07-17T10:27:00Z">
              <w:r w:rsidRPr="00A23FA3">
                <w:rPr>
                  <w:rFonts w:ascii="等线" w:eastAsia="等线" w:hAnsi="等线" w:cs="宋体" w:hint="eastAsia"/>
                  <w:kern w:val="0"/>
                  <w:szCs w:val="21"/>
                </w:rPr>
                <w:t>如果是系统中原有客户，输入</w:t>
              </w:r>
              <w:r w:rsidRPr="00A23FA3">
                <w:rPr>
                  <w:rFonts w:ascii="等线" w:eastAsia="等线" w:hAnsi="等线" w:cs="宋体"/>
                  <w:kern w:val="0"/>
                  <w:szCs w:val="21"/>
                </w:rPr>
                <w:t>ID</w:t>
              </w:r>
              <w:r w:rsidRPr="00A23FA3">
                <w:rPr>
                  <w:rFonts w:ascii="等线" w:eastAsia="等线" w:hAnsi="等线" w:cs="宋体" w:hint="eastAsia"/>
                  <w:kern w:val="0"/>
                  <w:szCs w:val="21"/>
                </w:rPr>
                <w:t>后会匹配自动把这客户的名字调取出来</w:t>
              </w:r>
            </w:ins>
          </w:p>
        </w:tc>
      </w:tr>
      <w:tr w:rsidR="00A23FA3" w:rsidRPr="00A23FA3" w14:paraId="5257F894" w14:textId="77777777" w:rsidTr="00B440F8">
        <w:trPr>
          <w:trHeight w:val="222"/>
          <w:ins w:id="3457"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05BB752C" w14:textId="77777777" w:rsidR="00EE1645" w:rsidRPr="00A23FA3" w:rsidRDefault="00EE1645" w:rsidP="00B440F8">
            <w:pPr>
              <w:rPr>
                <w:ins w:id="3458" w:author="raye" w:date="2018-07-17T10:27:00Z"/>
                <w:rFonts w:ascii="等线" w:eastAsia="等线" w:hAnsi="等线" w:cs="宋体"/>
                <w:kern w:val="0"/>
                <w:szCs w:val="21"/>
              </w:rPr>
            </w:pPr>
            <w:ins w:id="3459" w:author="raye" w:date="2018-07-17T10:27:00Z">
              <w:r w:rsidRPr="00A23FA3">
                <w:rPr>
                  <w:rFonts w:ascii="等线" w:eastAsia="等线" w:hAnsi="等线" w:cs="Arial"/>
                  <w:szCs w:val="21"/>
                </w:rPr>
                <w:t>Reference No.</w:t>
              </w:r>
            </w:ins>
          </w:p>
        </w:tc>
        <w:tc>
          <w:tcPr>
            <w:tcW w:w="1848" w:type="dxa"/>
            <w:tcBorders>
              <w:top w:val="single" w:sz="4" w:space="0" w:color="auto"/>
              <w:left w:val="single" w:sz="4" w:space="0" w:color="auto"/>
              <w:bottom w:val="single" w:sz="4" w:space="0" w:color="auto"/>
              <w:right w:val="single" w:sz="4" w:space="0" w:color="auto"/>
            </w:tcBorders>
          </w:tcPr>
          <w:p w14:paraId="038AD1DC" w14:textId="77777777" w:rsidR="00EE1645" w:rsidRPr="00A23FA3" w:rsidRDefault="00EE1645" w:rsidP="00B440F8">
            <w:pPr>
              <w:rPr>
                <w:ins w:id="3460" w:author="raye" w:date="2018-07-17T10:27:00Z"/>
                <w:rFonts w:ascii="等线" w:eastAsia="等线" w:hAnsi="等线" w:cs="宋体"/>
                <w:kern w:val="0"/>
                <w:szCs w:val="21"/>
              </w:rPr>
            </w:pPr>
            <w:ins w:id="3461"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7FA19339" w14:textId="77777777" w:rsidR="00EE1645" w:rsidRPr="00A23FA3" w:rsidRDefault="00EE1645" w:rsidP="00B440F8">
            <w:pPr>
              <w:rPr>
                <w:ins w:id="3462" w:author="raye" w:date="2018-07-17T10:27:00Z"/>
                <w:rFonts w:ascii="等线" w:eastAsia="等线" w:hAnsi="等线" w:cs="宋体"/>
                <w:kern w:val="0"/>
                <w:szCs w:val="21"/>
              </w:rPr>
            </w:pPr>
            <w:ins w:id="3463" w:author="raye" w:date="2018-07-17T10:27:00Z">
              <w:r w:rsidRPr="00A23FA3">
                <w:rPr>
                  <w:i/>
                  <w:sz w:val="24"/>
                  <w:szCs w:val="24"/>
                </w:rPr>
                <w:t>30-digit characters</w:t>
              </w:r>
            </w:ins>
          </w:p>
        </w:tc>
        <w:tc>
          <w:tcPr>
            <w:tcW w:w="2687" w:type="dxa"/>
            <w:tcBorders>
              <w:top w:val="single" w:sz="4" w:space="0" w:color="auto"/>
              <w:left w:val="single" w:sz="4" w:space="0" w:color="auto"/>
              <w:bottom w:val="single" w:sz="4" w:space="0" w:color="auto"/>
              <w:right w:val="single" w:sz="4" w:space="0" w:color="auto"/>
            </w:tcBorders>
            <w:noWrap/>
          </w:tcPr>
          <w:p w14:paraId="7499FBA6" w14:textId="77777777" w:rsidR="00EE1645" w:rsidRPr="00A23FA3" w:rsidRDefault="00EE1645" w:rsidP="00B440F8">
            <w:pPr>
              <w:rPr>
                <w:ins w:id="3464" w:author="raye" w:date="2018-07-17T10:27:00Z"/>
                <w:rFonts w:ascii="等线" w:eastAsia="等线" w:hAnsi="等线" w:cs="宋体"/>
                <w:kern w:val="0"/>
                <w:szCs w:val="21"/>
              </w:rPr>
            </w:pPr>
            <w:ins w:id="3465" w:author="raye" w:date="2018-07-17T10:27:00Z">
              <w:r w:rsidRPr="00A23FA3">
                <w:rPr>
                  <w:rFonts w:ascii="等线" w:eastAsia="等线" w:hAnsi="等线" w:hint="eastAsia"/>
                  <w:szCs w:val="21"/>
                </w:rPr>
                <w:t>具有唯一性，系统需要识别，若发现之前已输入过</w:t>
              </w:r>
              <w:r w:rsidRPr="00A23FA3">
                <w:rPr>
                  <w:rFonts w:ascii="等线" w:eastAsia="等线" w:hAnsi="等线"/>
                  <w:szCs w:val="21"/>
                </w:rPr>
                <w:t>Reference No.</w:t>
              </w:r>
              <w:r w:rsidRPr="00A23FA3">
                <w:rPr>
                  <w:rFonts w:ascii="等线" w:eastAsia="等线" w:hAnsi="等线" w:hint="eastAsia"/>
                  <w:szCs w:val="21"/>
                </w:rPr>
                <w:t>点击下一个表单时识别：“</w:t>
              </w:r>
              <w:r w:rsidRPr="00A23FA3">
                <w:rPr>
                  <w:rFonts w:ascii="等线" w:eastAsia="等线" w:hAnsi="等线"/>
                  <w:szCs w:val="21"/>
                </w:rPr>
                <w:t>Reference NO.</w:t>
              </w:r>
              <w:r w:rsidRPr="00A23FA3">
                <w:rPr>
                  <w:rFonts w:ascii="等线" w:eastAsia="等线" w:hAnsi="等线" w:hint="eastAsia"/>
                  <w:szCs w:val="21"/>
                </w:rPr>
                <w:t>已存在，请核对后重新输入”</w:t>
              </w:r>
            </w:ins>
          </w:p>
        </w:tc>
      </w:tr>
      <w:tr w:rsidR="00A23FA3" w:rsidRPr="00A23FA3" w14:paraId="4D06A65B" w14:textId="77777777" w:rsidTr="00B440F8">
        <w:trPr>
          <w:trHeight w:val="222"/>
          <w:ins w:id="3466"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13E8278D" w14:textId="77777777" w:rsidR="00EE1645" w:rsidRPr="00A23FA3" w:rsidRDefault="00EE1645" w:rsidP="00B440F8">
            <w:pPr>
              <w:rPr>
                <w:ins w:id="3467" w:author="raye" w:date="2018-07-17T10:27:00Z"/>
                <w:rFonts w:ascii="等线" w:eastAsia="等线" w:hAnsi="等线" w:cs="宋体"/>
                <w:kern w:val="0"/>
                <w:szCs w:val="21"/>
              </w:rPr>
            </w:pPr>
            <w:ins w:id="3468" w:author="raye" w:date="2018-07-17T10:27:00Z">
              <w:r w:rsidRPr="00364FDD">
                <w:rPr>
                  <w:rFonts w:ascii="等线" w:eastAsia="等线" w:hAnsi="等线" w:cs="Arial"/>
                  <w:szCs w:val="21"/>
                </w:rPr>
                <w:t>BOC Relevance</w:t>
              </w:r>
            </w:ins>
          </w:p>
        </w:tc>
        <w:tc>
          <w:tcPr>
            <w:tcW w:w="1848" w:type="dxa"/>
            <w:tcBorders>
              <w:top w:val="single" w:sz="4" w:space="0" w:color="auto"/>
              <w:left w:val="single" w:sz="4" w:space="0" w:color="auto"/>
              <w:bottom w:val="single" w:sz="4" w:space="0" w:color="auto"/>
              <w:right w:val="single" w:sz="4" w:space="0" w:color="auto"/>
            </w:tcBorders>
          </w:tcPr>
          <w:p w14:paraId="4C420145" w14:textId="77777777" w:rsidR="00EE1645" w:rsidRPr="00A23FA3" w:rsidRDefault="00EE1645" w:rsidP="00B440F8">
            <w:pPr>
              <w:rPr>
                <w:ins w:id="3469" w:author="raye" w:date="2018-07-17T10:27:00Z"/>
                <w:rFonts w:ascii="等线" w:eastAsia="等线" w:hAnsi="等线" w:cs="宋体"/>
                <w:kern w:val="0"/>
                <w:szCs w:val="21"/>
              </w:rPr>
            </w:pPr>
            <w:ins w:id="3470"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1B37A4FC" w14:textId="77777777" w:rsidR="00EE1645" w:rsidRPr="00A23FA3" w:rsidRDefault="00EE1645" w:rsidP="00B440F8">
            <w:pPr>
              <w:rPr>
                <w:ins w:id="3471" w:author="raye" w:date="2018-07-17T10:27:00Z"/>
                <w:rFonts w:ascii="等线" w:eastAsia="等线" w:hAnsi="等线" w:cs="宋体"/>
                <w:kern w:val="0"/>
                <w:szCs w:val="21"/>
              </w:rPr>
            </w:pPr>
            <w:ins w:id="3472" w:author="raye" w:date="2018-07-17T10:27:00Z">
              <w:r w:rsidRPr="00A23FA3">
                <w:rPr>
                  <w:i/>
                  <w:sz w:val="24"/>
                  <w:szCs w:val="24"/>
                </w:rPr>
                <w:t>30-digit characters</w:t>
              </w:r>
            </w:ins>
          </w:p>
        </w:tc>
        <w:tc>
          <w:tcPr>
            <w:tcW w:w="2687" w:type="dxa"/>
            <w:tcBorders>
              <w:top w:val="single" w:sz="4" w:space="0" w:color="auto"/>
              <w:left w:val="single" w:sz="4" w:space="0" w:color="auto"/>
              <w:bottom w:val="single" w:sz="4" w:space="0" w:color="auto"/>
              <w:right w:val="single" w:sz="4" w:space="0" w:color="auto"/>
            </w:tcBorders>
            <w:noWrap/>
          </w:tcPr>
          <w:p w14:paraId="40C1271F" w14:textId="77777777" w:rsidR="00EE1645" w:rsidRPr="00A23FA3" w:rsidRDefault="00EE1645" w:rsidP="00B440F8">
            <w:pPr>
              <w:rPr>
                <w:ins w:id="3473" w:author="raye" w:date="2018-07-17T10:27:00Z"/>
                <w:rFonts w:ascii="等线" w:eastAsia="等线" w:hAnsi="等线" w:cs="宋体"/>
                <w:kern w:val="0"/>
                <w:szCs w:val="21"/>
              </w:rPr>
            </w:pPr>
            <w:ins w:id="3474" w:author="raye" w:date="2018-07-17T10:27:00Z">
              <w:r w:rsidRPr="00A23FA3">
                <w:rPr>
                  <w:rFonts w:ascii="等线" w:eastAsia="等线" w:hAnsi="等线" w:cs="宋体" w:hint="eastAsia"/>
                  <w:kern w:val="0"/>
                  <w:szCs w:val="21"/>
                  <w:rPrChange w:id="3475" w:author="raye" w:date="2018-07-17T15:41:00Z">
                    <w:rPr>
                      <w:rFonts w:ascii="等线" w:eastAsia="等线" w:hAnsi="等线" w:cs="宋体" w:hint="eastAsia"/>
                      <w:color w:val="FF0000"/>
                      <w:kern w:val="0"/>
                      <w:szCs w:val="21"/>
                    </w:rPr>
                  </w:rPrChange>
                </w:rPr>
                <w:t>数字、字母、横杆</w:t>
              </w:r>
            </w:ins>
          </w:p>
        </w:tc>
      </w:tr>
      <w:tr w:rsidR="00A23FA3" w:rsidRPr="00A23FA3" w14:paraId="47EA6162" w14:textId="77777777" w:rsidTr="00B440F8">
        <w:trPr>
          <w:trHeight w:val="222"/>
          <w:ins w:id="3476"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1328BF96" w14:textId="77777777" w:rsidR="00EE1645" w:rsidRPr="00A23FA3" w:rsidRDefault="00EE1645" w:rsidP="00B440F8">
            <w:pPr>
              <w:rPr>
                <w:ins w:id="3477" w:author="raye" w:date="2018-07-17T10:27:00Z"/>
                <w:rFonts w:ascii="等线" w:eastAsia="等线" w:hAnsi="等线" w:cs="宋体"/>
                <w:kern w:val="0"/>
                <w:szCs w:val="21"/>
              </w:rPr>
            </w:pPr>
            <w:ins w:id="3478" w:author="raye" w:date="2018-07-17T10:27:00Z">
              <w:r w:rsidRPr="00A23FA3">
                <w:rPr>
                  <w:rFonts w:ascii="等线" w:eastAsia="等线" w:hAnsi="等线" w:cs="Arial" w:hint="eastAsia"/>
                  <w:szCs w:val="21"/>
                </w:rPr>
                <w:t>币种</w:t>
              </w:r>
            </w:ins>
          </w:p>
        </w:tc>
        <w:tc>
          <w:tcPr>
            <w:tcW w:w="1848" w:type="dxa"/>
            <w:tcBorders>
              <w:top w:val="single" w:sz="4" w:space="0" w:color="auto"/>
              <w:left w:val="single" w:sz="4" w:space="0" w:color="auto"/>
              <w:bottom w:val="single" w:sz="4" w:space="0" w:color="auto"/>
              <w:right w:val="single" w:sz="4" w:space="0" w:color="auto"/>
            </w:tcBorders>
          </w:tcPr>
          <w:p w14:paraId="1D4A9EC2" w14:textId="77777777" w:rsidR="00EE1645" w:rsidRPr="00A23FA3" w:rsidRDefault="00EE1645" w:rsidP="00B440F8">
            <w:pPr>
              <w:rPr>
                <w:ins w:id="3479" w:author="raye" w:date="2018-07-17T10:27:00Z"/>
                <w:rFonts w:ascii="等线" w:eastAsia="等线" w:hAnsi="等线" w:cs="宋体"/>
                <w:kern w:val="0"/>
                <w:szCs w:val="21"/>
              </w:rPr>
            </w:pPr>
            <w:ins w:id="3480"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52B933F8" w14:textId="77777777" w:rsidR="00EE1645" w:rsidRPr="00A23FA3" w:rsidRDefault="00EE1645" w:rsidP="00B440F8">
            <w:pPr>
              <w:rPr>
                <w:ins w:id="3481" w:author="raye" w:date="2018-07-17T10:27:00Z"/>
                <w:rFonts w:ascii="等线" w:eastAsia="等线" w:hAnsi="等线" w:cs="宋体"/>
                <w:kern w:val="0"/>
                <w:szCs w:val="21"/>
              </w:rPr>
            </w:pPr>
            <w:ins w:id="3482" w:author="raye" w:date="2018-07-17T10:27:00Z">
              <w:r w:rsidRPr="00A23FA3">
                <w:rPr>
                  <w:i/>
                  <w:sz w:val="24"/>
                  <w:szCs w:val="24"/>
                </w:rPr>
                <w:t>Dropdown menu</w:t>
              </w:r>
            </w:ins>
          </w:p>
        </w:tc>
        <w:tc>
          <w:tcPr>
            <w:tcW w:w="2687" w:type="dxa"/>
            <w:tcBorders>
              <w:top w:val="single" w:sz="4" w:space="0" w:color="auto"/>
              <w:left w:val="single" w:sz="4" w:space="0" w:color="auto"/>
              <w:bottom w:val="single" w:sz="4" w:space="0" w:color="auto"/>
              <w:right w:val="single" w:sz="4" w:space="0" w:color="auto"/>
            </w:tcBorders>
            <w:noWrap/>
          </w:tcPr>
          <w:p w14:paraId="29233D10" w14:textId="6AD21962" w:rsidR="00EE1645" w:rsidRPr="00A23FA3" w:rsidRDefault="0088619E" w:rsidP="00B440F8">
            <w:pPr>
              <w:rPr>
                <w:ins w:id="3483" w:author="raye" w:date="2018-07-17T10:27:00Z"/>
                <w:rFonts w:ascii="等线" w:eastAsia="等线" w:hAnsi="等线" w:cs="宋体"/>
                <w:kern w:val="0"/>
                <w:szCs w:val="21"/>
              </w:rPr>
            </w:pPr>
            <w:ins w:id="3484" w:author="raye" w:date="2018-07-18T18:07:00Z">
              <w:r w:rsidRPr="00A23FA3">
                <w:rPr>
                  <w:rFonts w:ascii="等线" w:eastAsia="等线" w:hAnsi="等线" w:hint="eastAsia"/>
                </w:rPr>
                <w:t>A</w:t>
              </w:r>
              <w:r w:rsidRPr="00A23FA3">
                <w:rPr>
                  <w:rFonts w:ascii="等线" w:eastAsia="等线" w:hAnsi="等线"/>
                </w:rPr>
                <w:t>dmin</w:t>
              </w:r>
              <w:r w:rsidRPr="00A23FA3">
                <w:rPr>
                  <w:rFonts w:ascii="等线" w:eastAsia="等线" w:hAnsi="等线" w:hint="eastAsia"/>
                </w:rPr>
                <w:t>管理</w:t>
              </w:r>
              <w:r w:rsidR="00B764BA" w:rsidRPr="00A23FA3">
                <w:rPr>
                  <w:rFonts w:ascii="等线" w:eastAsia="等线" w:hAnsi="等线" w:hint="eastAsia"/>
                </w:rPr>
                <w:t>，默认权重最高的币种</w:t>
              </w:r>
            </w:ins>
          </w:p>
        </w:tc>
      </w:tr>
      <w:tr w:rsidR="00A23FA3" w:rsidRPr="00A23FA3" w14:paraId="2FFF018F" w14:textId="77777777" w:rsidTr="00B440F8">
        <w:trPr>
          <w:trHeight w:val="222"/>
          <w:ins w:id="3485"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05A6CCE3" w14:textId="77777777" w:rsidR="00EE1645" w:rsidRPr="00A23FA3" w:rsidRDefault="00EE1645" w:rsidP="00B440F8">
            <w:pPr>
              <w:rPr>
                <w:ins w:id="3486" w:author="raye" w:date="2018-07-17T10:27:00Z"/>
                <w:rFonts w:ascii="等线" w:eastAsia="等线" w:hAnsi="等线" w:cs="宋体"/>
                <w:kern w:val="0"/>
                <w:szCs w:val="21"/>
              </w:rPr>
            </w:pPr>
            <w:ins w:id="3487" w:author="raye" w:date="2018-07-17T10:27:00Z">
              <w:r w:rsidRPr="00A23FA3">
                <w:rPr>
                  <w:rFonts w:ascii="等线" w:eastAsia="等线" w:hAnsi="等线" w:cs="Arial"/>
                  <w:szCs w:val="21"/>
                </w:rPr>
                <w:t>Total Amount</w:t>
              </w:r>
            </w:ins>
          </w:p>
        </w:tc>
        <w:tc>
          <w:tcPr>
            <w:tcW w:w="1848" w:type="dxa"/>
            <w:tcBorders>
              <w:top w:val="single" w:sz="4" w:space="0" w:color="auto"/>
              <w:left w:val="single" w:sz="4" w:space="0" w:color="auto"/>
              <w:bottom w:val="single" w:sz="4" w:space="0" w:color="auto"/>
              <w:right w:val="single" w:sz="4" w:space="0" w:color="auto"/>
            </w:tcBorders>
          </w:tcPr>
          <w:p w14:paraId="6B0EE399" w14:textId="77777777" w:rsidR="00EE1645" w:rsidRPr="00A23FA3" w:rsidRDefault="00EE1645" w:rsidP="00B440F8">
            <w:pPr>
              <w:rPr>
                <w:ins w:id="3488" w:author="raye" w:date="2018-07-17T10:27:00Z"/>
                <w:rFonts w:ascii="等线" w:eastAsia="等线" w:hAnsi="等线" w:cs="宋体"/>
                <w:kern w:val="0"/>
                <w:szCs w:val="21"/>
              </w:rPr>
            </w:pPr>
            <w:ins w:id="3489"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353E5B32" w14:textId="77777777" w:rsidR="00EE1645" w:rsidRPr="00A23FA3" w:rsidRDefault="00EE1645" w:rsidP="00B440F8">
            <w:pPr>
              <w:rPr>
                <w:ins w:id="3490" w:author="raye" w:date="2018-07-17T10:27:00Z"/>
                <w:rFonts w:ascii="等线" w:eastAsia="等线" w:hAnsi="等线" w:cs="宋体"/>
                <w:kern w:val="0"/>
                <w:szCs w:val="21"/>
              </w:rPr>
            </w:pPr>
            <w:ins w:id="3491" w:author="raye" w:date="2018-07-17T10:27:00Z">
              <w:r w:rsidRPr="00A23FA3">
                <w:rPr>
                  <w:i/>
                  <w:sz w:val="24"/>
                  <w:szCs w:val="24"/>
                </w:rPr>
                <w:t>15-digit value</w:t>
              </w:r>
            </w:ins>
          </w:p>
        </w:tc>
        <w:tc>
          <w:tcPr>
            <w:tcW w:w="2687" w:type="dxa"/>
            <w:tcBorders>
              <w:top w:val="single" w:sz="4" w:space="0" w:color="auto"/>
              <w:left w:val="single" w:sz="4" w:space="0" w:color="auto"/>
              <w:bottom w:val="single" w:sz="4" w:space="0" w:color="auto"/>
              <w:right w:val="single" w:sz="4" w:space="0" w:color="auto"/>
            </w:tcBorders>
            <w:noWrap/>
          </w:tcPr>
          <w:p w14:paraId="343D5552" w14:textId="77777777" w:rsidR="00EE1645" w:rsidRPr="00A23FA3" w:rsidRDefault="00EE1645" w:rsidP="00B440F8">
            <w:pPr>
              <w:rPr>
                <w:ins w:id="3492" w:author="raye" w:date="2018-07-17T10:27:00Z"/>
                <w:rFonts w:ascii="等线" w:eastAsia="等线" w:hAnsi="等线" w:cs="宋体"/>
                <w:kern w:val="0"/>
                <w:szCs w:val="21"/>
              </w:rPr>
            </w:pPr>
            <w:ins w:id="3493" w:author="raye" w:date="2018-07-17T10:27:00Z">
              <w:r w:rsidRPr="00A23FA3">
                <w:rPr>
                  <w:rFonts w:ascii="等线" w:eastAsia="等线" w:hAnsi="等线" w:cs="宋体" w:hint="eastAsia"/>
                  <w:kern w:val="0"/>
                  <w:szCs w:val="21"/>
                </w:rPr>
                <w:t>不管填没填会自动小数点后2位</w:t>
              </w:r>
            </w:ins>
          </w:p>
        </w:tc>
      </w:tr>
      <w:tr w:rsidR="00A23FA3" w:rsidRPr="00A23FA3" w14:paraId="10468BC5" w14:textId="77777777" w:rsidTr="00B440F8">
        <w:trPr>
          <w:trHeight w:val="222"/>
          <w:ins w:id="3494"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64EB8B76" w14:textId="77777777" w:rsidR="00EE1645" w:rsidRPr="00A23FA3" w:rsidRDefault="00EE1645" w:rsidP="00B440F8">
            <w:pPr>
              <w:rPr>
                <w:ins w:id="3495" w:author="raye" w:date="2018-07-17T10:27:00Z"/>
                <w:rFonts w:ascii="等线" w:eastAsia="等线" w:hAnsi="等线" w:cs="宋体"/>
                <w:kern w:val="0"/>
                <w:szCs w:val="21"/>
              </w:rPr>
            </w:pPr>
            <w:ins w:id="3496" w:author="raye" w:date="2018-07-17T10:27:00Z">
              <w:r w:rsidRPr="00364FDD">
                <w:rPr>
                  <w:rFonts w:ascii="等线" w:eastAsia="等线" w:hAnsi="等线" w:cs="Arial"/>
                  <w:color w:val="FF0000"/>
                  <w:szCs w:val="21"/>
                </w:rPr>
                <w:t>Branch</w:t>
              </w:r>
            </w:ins>
          </w:p>
        </w:tc>
        <w:tc>
          <w:tcPr>
            <w:tcW w:w="1848" w:type="dxa"/>
            <w:tcBorders>
              <w:top w:val="single" w:sz="4" w:space="0" w:color="auto"/>
              <w:left w:val="single" w:sz="4" w:space="0" w:color="auto"/>
              <w:bottom w:val="single" w:sz="4" w:space="0" w:color="auto"/>
              <w:right w:val="single" w:sz="4" w:space="0" w:color="auto"/>
            </w:tcBorders>
          </w:tcPr>
          <w:p w14:paraId="3B5216C4" w14:textId="77777777" w:rsidR="00EE1645" w:rsidRPr="00A23FA3" w:rsidRDefault="00EE1645" w:rsidP="00B440F8">
            <w:pPr>
              <w:rPr>
                <w:ins w:id="3497" w:author="raye" w:date="2018-07-17T10:27:00Z"/>
                <w:i/>
                <w:sz w:val="24"/>
                <w:szCs w:val="24"/>
              </w:rPr>
            </w:pPr>
            <w:ins w:id="3498"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5740426E" w14:textId="77777777" w:rsidR="00EE1645" w:rsidRPr="00A23FA3" w:rsidRDefault="00EE1645" w:rsidP="00B440F8">
            <w:pPr>
              <w:rPr>
                <w:ins w:id="3499" w:author="raye" w:date="2018-07-17T10:27:00Z"/>
                <w:i/>
                <w:sz w:val="24"/>
                <w:szCs w:val="24"/>
              </w:rPr>
            </w:pPr>
            <w:ins w:id="3500" w:author="raye" w:date="2018-07-17T10:27:00Z">
              <w:r w:rsidRPr="00A23FA3">
                <w:rPr>
                  <w:i/>
                  <w:sz w:val="24"/>
                  <w:szCs w:val="24"/>
                </w:rPr>
                <w:t>Dropdown menu</w:t>
              </w:r>
            </w:ins>
          </w:p>
        </w:tc>
        <w:tc>
          <w:tcPr>
            <w:tcW w:w="2687" w:type="dxa"/>
            <w:tcBorders>
              <w:top w:val="single" w:sz="4" w:space="0" w:color="auto"/>
              <w:left w:val="single" w:sz="4" w:space="0" w:color="auto"/>
              <w:bottom w:val="single" w:sz="4" w:space="0" w:color="auto"/>
              <w:right w:val="single" w:sz="4" w:space="0" w:color="auto"/>
            </w:tcBorders>
            <w:noWrap/>
          </w:tcPr>
          <w:p w14:paraId="57415F02" w14:textId="77777777" w:rsidR="00EE1645" w:rsidRPr="00A23FA3" w:rsidRDefault="00EE1645" w:rsidP="00B440F8">
            <w:pPr>
              <w:rPr>
                <w:ins w:id="3501" w:author="raye" w:date="2018-07-17T10:27:00Z"/>
                <w:rFonts w:ascii="等线" w:eastAsia="等线" w:hAnsi="等线" w:cs="Arial"/>
                <w:szCs w:val="21"/>
                <w:shd w:val="clear" w:color="auto" w:fill="FFFFFF"/>
              </w:rPr>
            </w:pPr>
            <w:ins w:id="3502" w:author="raye" w:date="2018-07-17T10:27:00Z">
              <w:r w:rsidRPr="00A23FA3">
                <w:rPr>
                  <w:rFonts w:ascii="等线" w:eastAsia="等线" w:hAnsi="等线" w:cs="Arial" w:hint="eastAsia"/>
                  <w:szCs w:val="21"/>
                  <w:shd w:val="clear" w:color="auto" w:fill="FFFFFF"/>
                </w:rPr>
                <w:t>这一阶段只有</w:t>
              </w:r>
              <w:r w:rsidRPr="00A23FA3">
                <w:rPr>
                  <w:rFonts w:ascii="等线" w:eastAsia="等线" w:hAnsi="等线" w:cs="Arial"/>
                  <w:szCs w:val="21"/>
                  <w:shd w:val="clear" w:color="auto" w:fill="FFFFFF"/>
                </w:rPr>
                <w:t>3</w:t>
              </w:r>
              <w:r w:rsidRPr="00A23FA3">
                <w:rPr>
                  <w:rFonts w:ascii="等线" w:eastAsia="等线" w:hAnsi="等线" w:cs="Arial" w:hint="eastAsia"/>
                  <w:szCs w:val="21"/>
                  <w:shd w:val="clear" w:color="auto" w:fill="FFFFFF"/>
                </w:rPr>
                <w:t>家分支机构</w:t>
              </w:r>
              <w:r w:rsidRPr="00A23FA3">
                <w:rPr>
                  <w:rFonts w:ascii="等线" w:eastAsia="等线" w:hAnsi="等线" w:cs="Arial"/>
                  <w:szCs w:val="21"/>
                  <w:shd w:val="clear" w:color="auto" w:fill="FFFFFF"/>
                </w:rPr>
                <w:t>:</w:t>
              </w:r>
              <w:r w:rsidRPr="00A23FA3">
                <w:rPr>
                  <w:rFonts w:ascii="等线" w:eastAsia="等线" w:hAnsi="等线" w:cs="Arial" w:hint="eastAsia"/>
                  <w:szCs w:val="21"/>
                  <w:shd w:val="clear" w:color="auto" w:fill="FFFFFF"/>
                </w:rPr>
                <w:t>纽约分行、芝加哥分行和洛杉矶分行（</w:t>
              </w:r>
              <w:r w:rsidRPr="00A23FA3">
                <w:rPr>
                  <w:rFonts w:ascii="等线" w:eastAsia="等线" w:hAnsi="等线" w:cstheme="minorHAnsi"/>
                  <w:szCs w:val="21"/>
                </w:rPr>
                <w:t>New York Branch, Chicago branch, and Los Angeles branch</w:t>
              </w:r>
              <w:r w:rsidRPr="00A23FA3">
                <w:rPr>
                  <w:rFonts w:ascii="等线" w:eastAsia="等线" w:hAnsi="等线" w:cstheme="minorHAnsi" w:hint="eastAsia"/>
                  <w:szCs w:val="21"/>
                </w:rPr>
                <w:t>）</w:t>
              </w:r>
              <w:r w:rsidRPr="00A23FA3">
                <w:rPr>
                  <w:rFonts w:ascii="等线" w:eastAsia="等线" w:hAnsi="等线" w:cs="Arial" w:hint="eastAsia"/>
                  <w:szCs w:val="21"/>
                  <w:shd w:val="clear" w:color="auto" w:fill="FFFFFF"/>
                </w:rPr>
                <w:t>。钮约分行用户可处理钮约分行业务和芝加哥分行业务数据</w:t>
              </w:r>
              <w:r w:rsidRPr="00A23FA3">
                <w:rPr>
                  <w:rFonts w:ascii="等线" w:eastAsia="等线" w:hAnsi="等线" w:cs="Arial"/>
                  <w:szCs w:val="21"/>
                  <w:shd w:val="clear" w:color="auto" w:fill="FFFFFF"/>
                </w:rPr>
                <w:t>,</w:t>
              </w:r>
              <w:r w:rsidRPr="00A23FA3">
                <w:rPr>
                  <w:rFonts w:ascii="等线" w:eastAsia="等线" w:hAnsi="等线" w:cs="Arial" w:hint="eastAsia"/>
                  <w:szCs w:val="21"/>
                  <w:shd w:val="clear" w:color="auto" w:fill="FFFFFF"/>
                </w:rPr>
                <w:t>可以下拉选择。</w:t>
              </w:r>
            </w:ins>
          </w:p>
          <w:p w14:paraId="01E6C2E5" w14:textId="77777777" w:rsidR="00EE1645" w:rsidRPr="00A23FA3" w:rsidRDefault="00EE1645" w:rsidP="00B440F8">
            <w:pPr>
              <w:rPr>
                <w:ins w:id="3503" w:author="raye" w:date="2018-07-17T10:27:00Z"/>
                <w:rFonts w:ascii="等线" w:eastAsia="等线" w:hAnsi="等线" w:cs="Arial"/>
                <w:szCs w:val="21"/>
                <w:shd w:val="clear" w:color="auto" w:fill="FFFFFF"/>
              </w:rPr>
            </w:pPr>
            <w:ins w:id="3504" w:author="raye" w:date="2018-07-17T10:27:00Z">
              <w:r w:rsidRPr="00A23FA3">
                <w:rPr>
                  <w:rFonts w:ascii="等线" w:eastAsia="等线" w:hAnsi="等线" w:cs="Arial" w:hint="eastAsia"/>
                  <w:szCs w:val="21"/>
                  <w:shd w:val="clear" w:color="auto" w:fill="FFFFFF"/>
                </w:rPr>
                <w:t>洛杉矶分行用户仅处理洛杉矶分行业务。无下拉框，直接写固定</w:t>
              </w:r>
              <w:r w:rsidRPr="00A23FA3">
                <w:rPr>
                  <w:rFonts w:ascii="等线" w:eastAsia="等线" w:hAnsi="等线" w:cs="Arial"/>
                  <w:szCs w:val="21"/>
                  <w:shd w:val="clear" w:color="auto" w:fill="FFFFFF"/>
                </w:rPr>
                <w:t xml:space="preserve"> </w:t>
              </w:r>
              <w:r w:rsidRPr="00A23FA3">
                <w:rPr>
                  <w:rFonts w:ascii="等线" w:eastAsia="等线" w:hAnsi="等线" w:cs="Arial" w:hint="eastAsia"/>
                  <w:szCs w:val="21"/>
                  <w:shd w:val="clear" w:color="auto" w:fill="FFFFFF"/>
                </w:rPr>
                <w:t>的</w:t>
              </w:r>
              <w:r w:rsidRPr="00A23FA3">
                <w:rPr>
                  <w:rFonts w:ascii="等线" w:eastAsia="等线" w:hAnsi="等线" w:cstheme="minorHAnsi"/>
                  <w:szCs w:val="21"/>
                </w:rPr>
                <w:t>Los Angeles branch</w:t>
              </w:r>
            </w:ins>
          </w:p>
          <w:p w14:paraId="0CCF85A4" w14:textId="77777777" w:rsidR="00EE1645" w:rsidRPr="00A23FA3" w:rsidRDefault="00EE1645" w:rsidP="00B440F8">
            <w:pPr>
              <w:rPr>
                <w:ins w:id="3505" w:author="raye" w:date="2018-07-17T10:27:00Z"/>
                <w:rFonts w:ascii="等线" w:eastAsia="等线" w:hAnsi="等线" w:cs="宋体"/>
                <w:kern w:val="0"/>
                <w:szCs w:val="21"/>
              </w:rPr>
            </w:pPr>
          </w:p>
        </w:tc>
      </w:tr>
      <w:tr w:rsidR="00EE1645" w:rsidRPr="00A23FA3" w14:paraId="529975B2" w14:textId="77777777" w:rsidTr="00B440F8">
        <w:trPr>
          <w:trHeight w:val="222"/>
          <w:ins w:id="3506" w:author="raye" w:date="2018-07-17T10:27:00Z"/>
        </w:trPr>
        <w:tc>
          <w:tcPr>
            <w:tcW w:w="2264" w:type="dxa"/>
            <w:tcBorders>
              <w:top w:val="single" w:sz="4" w:space="0" w:color="auto"/>
              <w:left w:val="single" w:sz="4" w:space="0" w:color="auto"/>
              <w:bottom w:val="single" w:sz="4" w:space="0" w:color="auto"/>
              <w:right w:val="single" w:sz="4" w:space="0" w:color="auto"/>
            </w:tcBorders>
            <w:noWrap/>
          </w:tcPr>
          <w:p w14:paraId="7D6CCEF5" w14:textId="77777777" w:rsidR="00EE1645" w:rsidRPr="00A23FA3" w:rsidRDefault="00EE1645" w:rsidP="00B440F8">
            <w:pPr>
              <w:rPr>
                <w:ins w:id="3507" w:author="raye" w:date="2018-07-17T10:27:00Z"/>
                <w:rFonts w:ascii="等线" w:eastAsia="等线" w:hAnsi="等线" w:cs="宋体"/>
                <w:kern w:val="0"/>
                <w:szCs w:val="21"/>
              </w:rPr>
            </w:pPr>
            <w:ins w:id="3508" w:author="raye" w:date="2018-07-17T10:27:00Z">
              <w:r w:rsidRPr="00A23FA3">
                <w:rPr>
                  <w:rFonts w:ascii="等线" w:eastAsia="等线" w:hAnsi="等线" w:cs="Arial"/>
                  <w:szCs w:val="21"/>
                </w:rPr>
                <w:t>Type</w:t>
              </w:r>
            </w:ins>
          </w:p>
        </w:tc>
        <w:tc>
          <w:tcPr>
            <w:tcW w:w="1848" w:type="dxa"/>
            <w:tcBorders>
              <w:top w:val="single" w:sz="4" w:space="0" w:color="auto"/>
              <w:left w:val="single" w:sz="4" w:space="0" w:color="auto"/>
              <w:bottom w:val="single" w:sz="4" w:space="0" w:color="auto"/>
              <w:right w:val="single" w:sz="4" w:space="0" w:color="auto"/>
            </w:tcBorders>
          </w:tcPr>
          <w:p w14:paraId="524C8C1E" w14:textId="77777777" w:rsidR="00EE1645" w:rsidRPr="00A23FA3" w:rsidRDefault="00EE1645" w:rsidP="00B440F8">
            <w:pPr>
              <w:rPr>
                <w:ins w:id="3509" w:author="raye" w:date="2018-07-17T10:27:00Z"/>
                <w:i/>
                <w:sz w:val="24"/>
                <w:szCs w:val="24"/>
              </w:rPr>
            </w:pPr>
            <w:ins w:id="3510" w:author="raye" w:date="2018-07-17T10:27: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5DA84DE9" w14:textId="77777777" w:rsidR="00EE1645" w:rsidRPr="00A23FA3" w:rsidRDefault="00EE1645" w:rsidP="00B440F8">
            <w:pPr>
              <w:rPr>
                <w:ins w:id="3511" w:author="raye" w:date="2018-07-17T10:27:00Z"/>
                <w:i/>
                <w:sz w:val="24"/>
                <w:szCs w:val="24"/>
              </w:rPr>
            </w:pPr>
            <w:ins w:id="3512" w:author="raye" w:date="2018-07-17T10:27:00Z">
              <w:r w:rsidRPr="00A23FA3">
                <w:rPr>
                  <w:i/>
                  <w:sz w:val="24"/>
                  <w:szCs w:val="24"/>
                </w:rPr>
                <w:t>Dropdown menu</w:t>
              </w:r>
            </w:ins>
          </w:p>
        </w:tc>
        <w:tc>
          <w:tcPr>
            <w:tcW w:w="2687" w:type="dxa"/>
            <w:tcBorders>
              <w:top w:val="single" w:sz="4" w:space="0" w:color="auto"/>
              <w:left w:val="single" w:sz="4" w:space="0" w:color="auto"/>
              <w:bottom w:val="single" w:sz="4" w:space="0" w:color="auto"/>
              <w:right w:val="single" w:sz="4" w:space="0" w:color="auto"/>
            </w:tcBorders>
            <w:noWrap/>
          </w:tcPr>
          <w:p w14:paraId="1CC1DCE2" w14:textId="77777777" w:rsidR="00EE1645" w:rsidRPr="00A23FA3" w:rsidRDefault="00EE1645" w:rsidP="00B440F8">
            <w:pPr>
              <w:pStyle w:val="BodyText1"/>
              <w:spacing w:after="0"/>
              <w:ind w:rightChars="100" w:right="210"/>
              <w:rPr>
                <w:ins w:id="3513" w:author="raye" w:date="2018-07-17T10:27:00Z"/>
                <w:rFonts w:ascii="等线" w:eastAsia="等线" w:hAnsi="等线" w:cstheme="minorHAnsi"/>
                <w:sz w:val="21"/>
                <w:szCs w:val="21"/>
                <w:lang w:eastAsia="zh-CN"/>
              </w:rPr>
            </w:pPr>
            <w:ins w:id="3514" w:author="raye" w:date="2018-07-17T10:27:00Z">
              <w:r w:rsidRPr="00A23FA3">
                <w:rPr>
                  <w:rFonts w:ascii="等线" w:eastAsia="等线" w:hAnsi="等线" w:cstheme="minorHAnsi"/>
                  <w:sz w:val="21"/>
                  <w:szCs w:val="21"/>
                  <w:lang w:eastAsia="zh-CN"/>
                </w:rPr>
                <w:t>1.</w:t>
              </w:r>
              <w:r w:rsidRPr="00A23FA3">
                <w:rPr>
                  <w:rFonts w:ascii="等线" w:eastAsia="等线" w:hAnsi="等线" w:cstheme="minorHAnsi"/>
                  <w:sz w:val="21"/>
                  <w:szCs w:val="21"/>
                  <w:lang w:eastAsia="zh-CN"/>
                </w:rPr>
                <w:tab/>
                <w:t>New LC Import issuance/amendment</w:t>
              </w:r>
            </w:ins>
          </w:p>
          <w:p w14:paraId="54437988" w14:textId="77777777" w:rsidR="00EE1645" w:rsidRPr="00A23FA3" w:rsidRDefault="00EE1645" w:rsidP="00B440F8">
            <w:pPr>
              <w:pStyle w:val="BodyText1"/>
              <w:spacing w:after="0"/>
              <w:ind w:rightChars="100" w:right="210"/>
              <w:rPr>
                <w:ins w:id="3515" w:author="raye" w:date="2018-07-17T10:27:00Z"/>
                <w:rFonts w:ascii="等线" w:eastAsia="等线" w:hAnsi="等线" w:cstheme="minorHAnsi"/>
                <w:sz w:val="21"/>
                <w:szCs w:val="21"/>
                <w:lang w:eastAsia="zh-CN"/>
              </w:rPr>
            </w:pPr>
            <w:ins w:id="3516" w:author="raye" w:date="2018-07-17T10:27:00Z">
              <w:r w:rsidRPr="00A23FA3">
                <w:rPr>
                  <w:rFonts w:ascii="等线" w:eastAsia="等线" w:hAnsi="等线" w:cstheme="minorHAnsi"/>
                  <w:sz w:val="21"/>
                  <w:szCs w:val="21"/>
                  <w:lang w:eastAsia="zh-CN"/>
                </w:rPr>
                <w:t>2.</w:t>
              </w:r>
              <w:r w:rsidRPr="00A23FA3">
                <w:rPr>
                  <w:rFonts w:ascii="等线" w:eastAsia="等线" w:hAnsi="等线" w:cstheme="minorHAnsi"/>
                  <w:sz w:val="21"/>
                  <w:szCs w:val="21"/>
                  <w:lang w:eastAsia="zh-CN"/>
                </w:rPr>
                <w:tab/>
                <w:t>New LC Import drawing</w:t>
              </w:r>
            </w:ins>
          </w:p>
          <w:p w14:paraId="3B9A2F6C" w14:textId="77777777" w:rsidR="00EE1645" w:rsidRPr="00A23FA3" w:rsidRDefault="00EE1645" w:rsidP="00B440F8">
            <w:pPr>
              <w:pStyle w:val="BodyText1"/>
              <w:spacing w:after="0"/>
              <w:ind w:rightChars="100" w:right="210"/>
              <w:rPr>
                <w:ins w:id="3517" w:author="raye" w:date="2018-07-17T10:27:00Z"/>
                <w:rFonts w:ascii="等线" w:eastAsia="等线" w:hAnsi="等线" w:cstheme="minorHAnsi"/>
                <w:sz w:val="21"/>
                <w:szCs w:val="21"/>
                <w:lang w:eastAsia="zh-CN"/>
              </w:rPr>
            </w:pPr>
            <w:ins w:id="3518" w:author="raye" w:date="2018-07-17T10:27:00Z">
              <w:r w:rsidRPr="00A23FA3">
                <w:rPr>
                  <w:rFonts w:ascii="等线" w:eastAsia="等线" w:hAnsi="等线" w:cstheme="minorHAnsi"/>
                  <w:sz w:val="21"/>
                  <w:szCs w:val="21"/>
                  <w:lang w:eastAsia="zh-CN"/>
                </w:rPr>
                <w:t>3.</w:t>
              </w:r>
              <w:r w:rsidRPr="00A23FA3">
                <w:rPr>
                  <w:rFonts w:ascii="等线" w:eastAsia="等线" w:hAnsi="等线" w:cstheme="minorHAnsi"/>
                  <w:sz w:val="21"/>
                  <w:szCs w:val="21"/>
                  <w:lang w:eastAsia="zh-CN"/>
                </w:rPr>
                <w:tab/>
                <w:t>New LC Export documents/Transfer/AO</w:t>
              </w:r>
              <w:r w:rsidRPr="00A23FA3">
                <w:rPr>
                  <w:rFonts w:ascii="等线" w:eastAsia="等线" w:hAnsi="等线" w:cstheme="minorHAnsi"/>
                  <w:sz w:val="21"/>
                  <w:szCs w:val="21"/>
                  <w:lang w:eastAsia="zh-CN"/>
                </w:rPr>
                <w:lastRenderedPageBreak/>
                <w:t>P</w:t>
              </w:r>
            </w:ins>
          </w:p>
          <w:p w14:paraId="251A13FC" w14:textId="77777777" w:rsidR="00EE1645" w:rsidRPr="00A23FA3" w:rsidRDefault="00EE1645" w:rsidP="00B440F8">
            <w:pPr>
              <w:pStyle w:val="BodyText1"/>
              <w:spacing w:after="0"/>
              <w:ind w:rightChars="100" w:right="210"/>
              <w:rPr>
                <w:ins w:id="3519" w:author="raye" w:date="2018-07-17T10:27:00Z"/>
                <w:rFonts w:ascii="等线" w:eastAsia="等线" w:hAnsi="等线" w:cstheme="minorHAnsi"/>
                <w:sz w:val="21"/>
                <w:szCs w:val="21"/>
                <w:lang w:eastAsia="zh-CN"/>
              </w:rPr>
            </w:pPr>
            <w:ins w:id="3520" w:author="raye" w:date="2018-07-17T10:27:00Z">
              <w:r w:rsidRPr="00A23FA3">
                <w:rPr>
                  <w:rFonts w:ascii="等线" w:eastAsia="等线" w:hAnsi="等线" w:cstheme="minorHAnsi"/>
                  <w:sz w:val="21"/>
                  <w:szCs w:val="21"/>
                  <w:lang w:eastAsia="zh-CN"/>
                </w:rPr>
                <w:t>4.</w:t>
              </w:r>
              <w:r w:rsidRPr="00A23FA3">
                <w:rPr>
                  <w:rFonts w:ascii="等线" w:eastAsia="等线" w:hAnsi="等线" w:cstheme="minorHAnsi"/>
                  <w:sz w:val="21"/>
                  <w:szCs w:val="21"/>
                  <w:lang w:eastAsia="zh-CN"/>
                </w:rPr>
                <w:tab/>
                <w:t>New Inward Collections Documents</w:t>
              </w:r>
            </w:ins>
          </w:p>
          <w:p w14:paraId="747D648A" w14:textId="77777777" w:rsidR="00EE1645" w:rsidRPr="00A23FA3" w:rsidRDefault="00EE1645" w:rsidP="00B440F8">
            <w:pPr>
              <w:pStyle w:val="BodyText1"/>
              <w:spacing w:after="0"/>
              <w:ind w:rightChars="100" w:right="210"/>
              <w:rPr>
                <w:ins w:id="3521" w:author="raye" w:date="2018-07-17T10:27:00Z"/>
                <w:rFonts w:ascii="等线" w:eastAsia="等线" w:hAnsi="等线" w:cstheme="minorHAnsi"/>
                <w:sz w:val="21"/>
                <w:szCs w:val="21"/>
                <w:lang w:eastAsia="zh-CN"/>
              </w:rPr>
            </w:pPr>
            <w:ins w:id="3522" w:author="raye" w:date="2018-07-17T10:27:00Z">
              <w:r w:rsidRPr="00A23FA3">
                <w:rPr>
                  <w:rFonts w:ascii="等线" w:eastAsia="等线" w:hAnsi="等线" w:cstheme="minorHAnsi"/>
                  <w:sz w:val="21"/>
                  <w:szCs w:val="21"/>
                  <w:lang w:eastAsia="zh-CN"/>
                </w:rPr>
                <w:t>5.</w:t>
              </w:r>
              <w:r w:rsidRPr="00A23FA3">
                <w:rPr>
                  <w:rFonts w:ascii="等线" w:eastAsia="等线" w:hAnsi="等线" w:cstheme="minorHAnsi"/>
                  <w:sz w:val="21"/>
                  <w:szCs w:val="21"/>
                  <w:lang w:eastAsia="zh-CN"/>
                </w:rPr>
                <w:tab/>
                <w:t>New Outward Collections Documents</w:t>
              </w:r>
            </w:ins>
          </w:p>
          <w:p w14:paraId="0986F29B" w14:textId="77777777" w:rsidR="00EE1645" w:rsidRPr="00A23FA3" w:rsidRDefault="00EE1645" w:rsidP="00B440F8">
            <w:pPr>
              <w:pStyle w:val="BodyText1"/>
              <w:spacing w:after="0"/>
              <w:ind w:rightChars="100" w:right="210"/>
              <w:rPr>
                <w:ins w:id="3523" w:author="raye" w:date="2018-07-17T10:27:00Z"/>
                <w:rFonts w:ascii="等线" w:eastAsia="等线" w:hAnsi="等线" w:cstheme="minorHAnsi"/>
                <w:sz w:val="21"/>
                <w:szCs w:val="21"/>
                <w:lang w:eastAsia="zh-CN"/>
              </w:rPr>
            </w:pPr>
            <w:ins w:id="3524" w:author="raye" w:date="2018-07-17T10:27:00Z">
              <w:r w:rsidRPr="00A23FA3">
                <w:rPr>
                  <w:rFonts w:ascii="等线" w:eastAsia="等线" w:hAnsi="等线" w:cstheme="minorHAnsi"/>
                  <w:sz w:val="21"/>
                  <w:szCs w:val="21"/>
                  <w:lang w:eastAsia="zh-CN"/>
                </w:rPr>
                <w:t>6.</w:t>
              </w:r>
              <w:r w:rsidRPr="00A23FA3">
                <w:rPr>
                  <w:rFonts w:ascii="等线" w:eastAsia="等线" w:hAnsi="等线" w:cstheme="minorHAnsi"/>
                  <w:sz w:val="21"/>
                  <w:szCs w:val="21"/>
                  <w:lang w:eastAsia="zh-CN"/>
                </w:rPr>
                <w:tab/>
                <w:t>Funded/Unfunded Risk Participation</w:t>
              </w:r>
            </w:ins>
          </w:p>
          <w:p w14:paraId="1915CA26" w14:textId="77777777" w:rsidR="00EE1645" w:rsidRPr="00A23FA3" w:rsidRDefault="00EE1645" w:rsidP="00B440F8">
            <w:pPr>
              <w:pStyle w:val="BodyText1"/>
              <w:spacing w:after="0"/>
              <w:ind w:rightChars="100" w:right="210"/>
              <w:rPr>
                <w:ins w:id="3525" w:author="raye" w:date="2018-07-17T10:27:00Z"/>
                <w:rFonts w:ascii="等线" w:eastAsia="等线" w:hAnsi="等线" w:cstheme="minorHAnsi"/>
                <w:sz w:val="21"/>
                <w:szCs w:val="21"/>
                <w:lang w:eastAsia="zh-CN"/>
              </w:rPr>
            </w:pPr>
            <w:ins w:id="3526" w:author="raye" w:date="2018-07-17T10:27:00Z">
              <w:r w:rsidRPr="00A23FA3">
                <w:rPr>
                  <w:rFonts w:ascii="等线" w:eastAsia="等线" w:hAnsi="等线" w:cstheme="minorHAnsi"/>
                  <w:sz w:val="21"/>
                  <w:szCs w:val="21"/>
                  <w:lang w:eastAsia="zh-CN"/>
                </w:rPr>
                <w:t>7.</w:t>
              </w:r>
              <w:r w:rsidRPr="00A23FA3">
                <w:rPr>
                  <w:rFonts w:ascii="等线" w:eastAsia="等线" w:hAnsi="等线" w:cstheme="minorHAnsi"/>
                  <w:sz w:val="21"/>
                  <w:szCs w:val="21"/>
                  <w:lang w:eastAsia="zh-CN"/>
                </w:rPr>
                <w:tab/>
                <w:t>Forfeiting</w:t>
              </w:r>
            </w:ins>
          </w:p>
          <w:p w14:paraId="73F8E33A" w14:textId="77777777" w:rsidR="00EE1645" w:rsidRPr="00A23FA3" w:rsidRDefault="00EE1645" w:rsidP="00B440F8">
            <w:pPr>
              <w:pStyle w:val="BodyText1"/>
              <w:spacing w:after="0"/>
              <w:ind w:rightChars="100" w:right="210"/>
              <w:rPr>
                <w:ins w:id="3527" w:author="raye" w:date="2018-07-17T10:27:00Z"/>
                <w:rFonts w:ascii="等线" w:eastAsia="等线" w:hAnsi="等线" w:cstheme="minorHAnsi"/>
                <w:sz w:val="21"/>
                <w:szCs w:val="21"/>
                <w:lang w:eastAsia="zh-CN"/>
              </w:rPr>
            </w:pPr>
            <w:ins w:id="3528" w:author="raye" w:date="2018-07-17T10:27:00Z">
              <w:r w:rsidRPr="00A23FA3">
                <w:rPr>
                  <w:rFonts w:ascii="等线" w:eastAsia="等线" w:hAnsi="等线" w:cstheme="minorHAnsi"/>
                  <w:sz w:val="21"/>
                  <w:szCs w:val="21"/>
                  <w:lang w:eastAsia="zh-CN"/>
                </w:rPr>
                <w:t>8.</w:t>
              </w:r>
              <w:r w:rsidRPr="00A23FA3">
                <w:rPr>
                  <w:rFonts w:ascii="等线" w:eastAsia="等线" w:hAnsi="等线" w:cstheme="minorHAnsi"/>
                  <w:sz w:val="21"/>
                  <w:szCs w:val="21"/>
                  <w:lang w:eastAsia="zh-CN"/>
                </w:rPr>
                <w:tab/>
                <w:t>Factoring/Supply Chain Financing</w:t>
              </w:r>
            </w:ins>
          </w:p>
          <w:p w14:paraId="2E321697" w14:textId="77777777" w:rsidR="00EE1645" w:rsidRPr="00A23FA3" w:rsidRDefault="00EE1645" w:rsidP="00B440F8">
            <w:pPr>
              <w:rPr>
                <w:ins w:id="3529" w:author="raye" w:date="2018-07-17T10:27:00Z"/>
                <w:rFonts w:ascii="等线" w:eastAsia="等线" w:hAnsi="等线" w:cs="宋体"/>
                <w:kern w:val="0"/>
                <w:szCs w:val="21"/>
              </w:rPr>
            </w:pPr>
            <w:ins w:id="3530" w:author="raye" w:date="2018-07-17T10:27:00Z">
              <w:r w:rsidRPr="00A23FA3">
                <w:rPr>
                  <w:rFonts w:ascii="等线" w:eastAsia="等线" w:hAnsi="等线" w:cstheme="minorHAnsi"/>
                  <w:szCs w:val="21"/>
                </w:rPr>
                <w:t>9.</w:t>
              </w:r>
              <w:r w:rsidRPr="00A23FA3">
                <w:rPr>
                  <w:rFonts w:ascii="等线" w:eastAsia="等线" w:hAnsi="等线" w:cstheme="minorHAnsi"/>
                  <w:szCs w:val="21"/>
                </w:rPr>
                <w:tab/>
                <w:t>Short Term Financing Transaction</w:t>
              </w:r>
            </w:ins>
          </w:p>
        </w:tc>
      </w:tr>
    </w:tbl>
    <w:p w14:paraId="64451B82" w14:textId="77777777" w:rsidR="00EE1645" w:rsidRPr="00A23FA3" w:rsidRDefault="00EE1645" w:rsidP="00EE1645">
      <w:pPr>
        <w:pStyle w:val="a0"/>
        <w:widowControl/>
        <w:ind w:firstLineChars="0" w:firstLine="0"/>
        <w:jc w:val="left"/>
        <w:rPr>
          <w:ins w:id="3531" w:author="raye" w:date="2018-07-17T10:27:00Z"/>
          <w:rFonts w:ascii="等线" w:eastAsia="等线" w:hAnsi="等线"/>
          <w:szCs w:val="21"/>
        </w:rPr>
      </w:pPr>
    </w:p>
    <w:p w14:paraId="4A3D2F01" w14:textId="77777777" w:rsidR="00EE1645" w:rsidRPr="00A23FA3" w:rsidRDefault="00EE1645" w:rsidP="00EE1645">
      <w:pPr>
        <w:pStyle w:val="a0"/>
        <w:widowControl/>
        <w:numPr>
          <w:ilvl w:val="0"/>
          <w:numId w:val="79"/>
        </w:numPr>
        <w:ind w:firstLineChars="0"/>
        <w:jc w:val="left"/>
        <w:rPr>
          <w:ins w:id="3532" w:author="raye" w:date="2018-07-17T10:27:00Z"/>
          <w:rFonts w:ascii="等线" w:eastAsia="等线" w:hAnsi="等线"/>
          <w:szCs w:val="21"/>
        </w:rPr>
      </w:pPr>
      <w:ins w:id="3533" w:author="raye" w:date="2018-07-17T10:27:00Z">
        <w:r w:rsidRPr="00A23FA3">
          <w:rPr>
            <w:rFonts w:ascii="等线" w:eastAsia="等线" w:hAnsi="等线" w:hint="eastAsia"/>
            <w:szCs w:val="21"/>
          </w:rPr>
          <w:t>创建</w:t>
        </w:r>
        <w:r w:rsidRPr="00A23FA3">
          <w:rPr>
            <w:rFonts w:ascii="等线" w:eastAsia="等线" w:hAnsi="等线"/>
            <w:szCs w:val="21"/>
          </w:rPr>
          <w:t>CASE</w:t>
        </w:r>
        <w:r w:rsidRPr="00A23FA3">
          <w:rPr>
            <w:rFonts w:ascii="等线" w:eastAsia="等线" w:hAnsi="等线" w:hint="eastAsia"/>
            <w:szCs w:val="21"/>
          </w:rPr>
          <w:t>界面</w:t>
        </w:r>
      </w:ins>
    </w:p>
    <w:p w14:paraId="28411EF8" w14:textId="77777777" w:rsidR="00EE1645" w:rsidRPr="00A23FA3" w:rsidRDefault="00EE1645" w:rsidP="00EE1645">
      <w:pPr>
        <w:pStyle w:val="a0"/>
        <w:widowControl/>
        <w:ind w:firstLineChars="0" w:firstLine="0"/>
        <w:jc w:val="left"/>
        <w:rPr>
          <w:ins w:id="3534" w:author="raye" w:date="2018-07-17T10:27:00Z"/>
          <w:rFonts w:ascii="等线" w:eastAsia="等线" w:hAnsi="等线"/>
          <w:szCs w:val="21"/>
        </w:rPr>
      </w:pPr>
      <w:ins w:id="3535" w:author="raye" w:date="2018-07-17T10:27:00Z">
        <w:r w:rsidRPr="00A23FA3">
          <w:rPr>
            <w:noProof/>
          </w:rPr>
          <w:drawing>
            <wp:inline distT="0" distB="0" distL="0" distR="0" wp14:anchorId="401C6B73" wp14:editId="1D52FD29">
              <wp:extent cx="5274310" cy="33356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35655"/>
                      </a:xfrm>
                      <a:prstGeom prst="rect">
                        <a:avLst/>
                      </a:prstGeom>
                    </pic:spPr>
                  </pic:pic>
                </a:graphicData>
              </a:graphic>
            </wp:inline>
          </w:drawing>
        </w:r>
      </w:ins>
    </w:p>
    <w:p w14:paraId="3F9A2474" w14:textId="14BF760D" w:rsidR="00B63748" w:rsidRPr="00A23FA3" w:rsidRDefault="00B63748" w:rsidP="00BF71D7">
      <w:pPr>
        <w:spacing w:afterLines="50" w:after="156"/>
        <w:rPr>
          <w:ins w:id="3536" w:author="raye" w:date="2018-07-17T10:26:00Z"/>
          <w:rFonts w:ascii="Calibri" w:hAnsi="Calibri" w:cstheme="minorHAnsi"/>
          <w:sz w:val="24"/>
        </w:rPr>
      </w:pPr>
    </w:p>
    <w:p w14:paraId="10208939" w14:textId="38A3377D" w:rsidR="00EE1645" w:rsidRPr="00A23FA3" w:rsidRDefault="00EE1645" w:rsidP="00BF71D7">
      <w:pPr>
        <w:spacing w:afterLines="50" w:after="156"/>
        <w:rPr>
          <w:ins w:id="3537" w:author="raye" w:date="2018-07-17T10:26:00Z"/>
          <w:rFonts w:ascii="Calibri" w:hAnsi="Calibri" w:cstheme="minorHAnsi"/>
          <w:sz w:val="24"/>
        </w:rPr>
      </w:pPr>
    </w:p>
    <w:p w14:paraId="77B75558" w14:textId="757B00B8" w:rsidR="00EE1645" w:rsidRPr="00A23FA3" w:rsidRDefault="00EE1645" w:rsidP="00BF71D7">
      <w:pPr>
        <w:spacing w:afterLines="50" w:after="156"/>
        <w:rPr>
          <w:ins w:id="3538" w:author="raye" w:date="2018-07-17T10:26:00Z"/>
          <w:rFonts w:ascii="Calibri" w:hAnsi="Calibri" w:cstheme="minorHAnsi"/>
          <w:sz w:val="24"/>
        </w:rPr>
      </w:pPr>
    </w:p>
    <w:p w14:paraId="0AD77BE6" w14:textId="77777777" w:rsidR="00EE1645" w:rsidRPr="00A23FA3" w:rsidRDefault="00EE1645" w:rsidP="00BF71D7">
      <w:pPr>
        <w:spacing w:afterLines="50" w:after="156"/>
        <w:rPr>
          <w:rFonts w:ascii="Calibri" w:hAnsi="Calibri" w:cstheme="minorHAnsi"/>
          <w:sz w:val="24"/>
        </w:rPr>
      </w:pPr>
    </w:p>
    <w:p w14:paraId="7D5B7E5E" w14:textId="444CBC8E" w:rsidR="002162A8" w:rsidRPr="00A23FA3" w:rsidRDefault="009E51F8">
      <w:pPr>
        <w:pStyle w:val="2"/>
        <w:numPr>
          <w:ilvl w:val="2"/>
          <w:numId w:val="78"/>
        </w:numPr>
        <w:tabs>
          <w:tab w:val="left" w:pos="709"/>
        </w:tabs>
        <w:spacing w:afterLines="50" w:after="156"/>
        <w:rPr>
          <w:rFonts w:ascii="Calibri" w:hAnsi="Calibri" w:cstheme="minorHAnsi"/>
          <w:b/>
        </w:rPr>
        <w:pPrChange w:id="3539" w:author="raye" w:date="2018-07-17T10:33:00Z">
          <w:pPr>
            <w:pStyle w:val="2"/>
            <w:numPr>
              <w:numId w:val="3"/>
            </w:numPr>
            <w:tabs>
              <w:tab w:val="clear" w:pos="1440"/>
              <w:tab w:val="left" w:pos="709"/>
            </w:tabs>
            <w:spacing w:afterLines="50" w:after="156"/>
            <w:ind w:left="567" w:hanging="567"/>
          </w:pPr>
        </w:pPrChange>
      </w:pPr>
      <w:bookmarkStart w:id="3540" w:name="_Toc508573666"/>
      <w:bookmarkStart w:id="3541" w:name="_Ref508583917"/>
      <w:bookmarkStart w:id="3542" w:name="_Toc512250232"/>
      <w:bookmarkStart w:id="3543" w:name="_Toc520839441"/>
      <w:r w:rsidRPr="00A23FA3">
        <w:rPr>
          <w:rFonts w:ascii="Calibri" w:hAnsi="Calibri" w:cstheme="minorHAnsi"/>
          <w:b/>
        </w:rPr>
        <w:t xml:space="preserve">Operations </w:t>
      </w:r>
      <w:r w:rsidR="003B3503" w:rsidRPr="00A23FA3">
        <w:rPr>
          <w:rFonts w:ascii="Calibri" w:hAnsi="Calibri" w:cstheme="minorHAnsi"/>
          <w:b/>
        </w:rPr>
        <w:t>Analyst</w:t>
      </w:r>
      <w:r w:rsidR="002162A8" w:rsidRPr="00A23FA3">
        <w:rPr>
          <w:rFonts w:ascii="Calibri" w:hAnsi="Calibri" w:cstheme="minorHAnsi"/>
          <w:b/>
        </w:rPr>
        <w:t>: Case Verification Page</w:t>
      </w:r>
      <w:bookmarkEnd w:id="3540"/>
      <w:bookmarkEnd w:id="3541"/>
      <w:bookmarkEnd w:id="3542"/>
      <w:bookmarkEnd w:id="3543"/>
    </w:p>
    <w:p w14:paraId="3A0BDEE6" w14:textId="1975FDEE" w:rsidR="002162A8" w:rsidRPr="00A23FA3" w:rsidRDefault="005F51B3">
      <w:pPr>
        <w:pStyle w:val="3"/>
        <w:keepNext w:val="0"/>
        <w:keepLines w:val="0"/>
        <w:spacing w:before="0" w:after="120" w:line="240" w:lineRule="auto"/>
        <w:ind w:left="566"/>
        <w:rPr>
          <w:rFonts w:ascii="Calibri" w:hAnsi="Calibri" w:cstheme="minorHAnsi"/>
        </w:rPr>
        <w:pPrChange w:id="3544" w:author="raye" w:date="2018-07-17T10:33:00Z">
          <w:pPr>
            <w:pStyle w:val="3"/>
            <w:keepNext w:val="0"/>
            <w:keepLines w:val="0"/>
            <w:numPr>
              <w:ilvl w:val="2"/>
              <w:numId w:val="3"/>
            </w:numPr>
            <w:spacing w:before="0" w:after="120" w:line="240" w:lineRule="auto"/>
            <w:ind w:left="709" w:hanging="709"/>
          </w:pPr>
        </w:pPrChange>
      </w:pPr>
      <w:bookmarkStart w:id="3545" w:name="_Toc508573667"/>
      <w:bookmarkStart w:id="3546" w:name="_Toc512250233"/>
      <w:bookmarkStart w:id="3547" w:name="_Toc520839442"/>
      <w:ins w:id="3548" w:author="raye" w:date="2018-07-17T10:33:00Z">
        <w:r w:rsidRPr="00A23FA3">
          <w:rPr>
            <w:rFonts w:ascii="Calibri" w:hAnsi="Calibri" w:cstheme="minorHAnsi"/>
          </w:rPr>
          <w:t xml:space="preserve">1..1. </w:t>
        </w:r>
      </w:ins>
      <w:r w:rsidR="002162A8" w:rsidRPr="00A23FA3">
        <w:rPr>
          <w:rFonts w:ascii="Calibri" w:hAnsi="Calibri" w:cstheme="minorHAnsi"/>
        </w:rPr>
        <w:t>AS-IS</w:t>
      </w:r>
      <w:bookmarkEnd w:id="3545"/>
      <w:bookmarkEnd w:id="3546"/>
      <w:bookmarkEnd w:id="3547"/>
    </w:p>
    <w:p w14:paraId="7472F60B" w14:textId="13A8B702" w:rsidR="002162A8" w:rsidRPr="00A23FA3" w:rsidRDefault="002162A8" w:rsidP="00BF71D7">
      <w:pPr>
        <w:spacing w:afterLines="50" w:after="156"/>
        <w:ind w:firstLineChars="177" w:firstLine="425"/>
        <w:rPr>
          <w:rFonts w:ascii="Calibri" w:hAnsi="Calibri" w:cstheme="minorHAnsi"/>
          <w:strike/>
          <w:sz w:val="24"/>
          <w:highlight w:val="yellow"/>
        </w:rPr>
      </w:pPr>
      <w:r w:rsidRPr="00A23FA3">
        <w:rPr>
          <w:rFonts w:ascii="Calibri" w:hAnsi="Calibri" w:cstheme="minorHAnsi"/>
          <w:sz w:val="24"/>
        </w:rPr>
        <w:lastRenderedPageBreak/>
        <w:t xml:space="preserve">Case verification is where </w:t>
      </w:r>
      <w:r w:rsidR="00604DE2" w:rsidRPr="00A23FA3">
        <w:rPr>
          <w:rFonts w:ascii="Calibri" w:hAnsi="Calibri" w:cstheme="minorHAnsi"/>
          <w:sz w:val="24"/>
        </w:rPr>
        <w:t xml:space="preserve">Operations Analyst </w:t>
      </w:r>
      <w:r w:rsidRPr="00A23FA3">
        <w:rPr>
          <w:rFonts w:ascii="Calibri" w:hAnsi="Calibri" w:cstheme="minorHAnsi"/>
          <w:sz w:val="24"/>
        </w:rPr>
        <w:t xml:space="preserve">input and verify the relevant information for each transaction case. After the </w:t>
      </w:r>
      <w:r w:rsidR="00604DE2" w:rsidRPr="00A23FA3">
        <w:rPr>
          <w:rFonts w:ascii="Calibri" w:hAnsi="Calibri" w:cstheme="minorHAnsi"/>
          <w:sz w:val="24"/>
        </w:rPr>
        <w:t xml:space="preserve">Operations Analyst </w:t>
      </w:r>
      <w:r w:rsidRPr="00A23FA3">
        <w:rPr>
          <w:rFonts w:ascii="Calibri" w:hAnsi="Calibri" w:cstheme="minorHAnsi"/>
          <w:sz w:val="24"/>
        </w:rPr>
        <w:t xml:space="preserve">click the </w:t>
      </w:r>
      <w:r w:rsidRPr="00A23FA3">
        <w:rPr>
          <w:rFonts w:ascii="Calibri" w:hAnsi="Calibri" w:cstheme="minorHAnsi"/>
          <w:strike/>
          <w:sz w:val="24"/>
        </w:rPr>
        <w:t>“Verify”</w:t>
      </w:r>
      <w:r w:rsidRPr="00A23FA3">
        <w:rPr>
          <w:rFonts w:ascii="Calibri" w:hAnsi="Calibri" w:cstheme="minorHAnsi"/>
          <w:sz w:val="24"/>
        </w:rPr>
        <w:t xml:space="preserve"> button, the system will ente</w:t>
      </w:r>
      <w:r w:rsidRPr="00A23FA3">
        <w:rPr>
          <w:rFonts w:ascii="Calibri" w:hAnsi="Calibri" w:cstheme="minorHAnsi"/>
          <w:sz w:val="24"/>
          <w:highlight w:val="yellow"/>
        </w:rPr>
        <w:t>r</w:t>
      </w:r>
      <w:r w:rsidRPr="00A23FA3">
        <w:rPr>
          <w:rFonts w:ascii="Calibri" w:hAnsi="Calibri" w:cstheme="minorHAnsi"/>
          <w:strike/>
          <w:sz w:val="24"/>
          <w:highlight w:val="yellow"/>
        </w:rPr>
        <w:t xml:space="preserve"> the case verification page.</w:t>
      </w:r>
    </w:p>
    <w:p w14:paraId="7955F1B0" w14:textId="13579E86" w:rsidR="002162A8" w:rsidRPr="00A23FA3" w:rsidRDefault="003F41B3" w:rsidP="00C409AC">
      <w:pPr>
        <w:spacing w:afterLines="50" w:after="156"/>
        <w:ind w:left="425"/>
        <w:rPr>
          <w:rFonts w:ascii="Calibri" w:hAnsi="Calibri" w:cstheme="minorHAnsi"/>
          <w:sz w:val="24"/>
          <w:highlight w:val="yellow"/>
        </w:rPr>
      </w:pPr>
      <w:r w:rsidRPr="00A23FA3">
        <w:rPr>
          <w:rFonts w:ascii="Calibri" w:hAnsi="Calibri" w:cstheme="minorHAnsi"/>
          <w:noProof/>
        </w:rPr>
        <mc:AlternateContent>
          <mc:Choice Requires="wps">
            <w:drawing>
              <wp:anchor distT="0" distB="0" distL="114300" distR="114300" simplePos="0" relativeHeight="251687936" behindDoc="0" locked="0" layoutInCell="1" allowOverlap="1" wp14:anchorId="23693041" wp14:editId="2D5CA3B0">
                <wp:simplePos x="0" y="0"/>
                <wp:positionH relativeFrom="column">
                  <wp:posOffset>266699</wp:posOffset>
                </wp:positionH>
                <wp:positionV relativeFrom="paragraph">
                  <wp:posOffset>27939</wp:posOffset>
                </wp:positionV>
                <wp:extent cx="5076825" cy="2371725"/>
                <wp:effectExtent l="0" t="0" r="28575" b="28575"/>
                <wp:wrapNone/>
                <wp:docPr id="202" name="直接连接符 202"/>
                <wp:cNvGraphicFramePr/>
                <a:graphic xmlns:a="http://schemas.openxmlformats.org/drawingml/2006/main">
                  <a:graphicData uri="http://schemas.microsoft.com/office/word/2010/wordprocessingShape">
                    <wps:wsp>
                      <wps:cNvCnPr/>
                      <wps:spPr>
                        <a:xfrm>
                          <a:off x="0" y="0"/>
                          <a:ext cx="5076825" cy="2371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B20D5" id="直接连接符 202"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21pt,2.2pt" to="420.75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" strokecolor="#5b9bd5 [3204]" strokeweight=".5pt">
                <v:stroke joinstyle="miter"/>
              </v:line>
            </w:pict>
          </mc:Fallback>
        </mc:AlternateContent>
      </w:r>
      <w:r w:rsidR="002162A8" w:rsidRPr="00A23FA3">
        <w:rPr>
          <w:rFonts w:ascii="Calibri" w:hAnsi="Calibri" w:cstheme="minorHAnsi"/>
          <w:noProof/>
          <w:highlight w:val="yellow"/>
        </w:rPr>
        <w:drawing>
          <wp:inline distT="0" distB="0" distL="0" distR="0" wp14:anchorId="53245F0C" wp14:editId="355F4167">
            <wp:extent cx="4972966" cy="2522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74698" cy="2522958"/>
                    </a:xfrm>
                    <a:prstGeom prst="rect">
                      <a:avLst/>
                    </a:prstGeom>
                  </pic:spPr>
                </pic:pic>
              </a:graphicData>
            </a:graphic>
          </wp:inline>
        </w:drawing>
      </w:r>
    </w:p>
    <w:p w14:paraId="7125EA24" w14:textId="64EA455A" w:rsidR="002162A8" w:rsidRPr="00A23FA3" w:rsidRDefault="002162A8" w:rsidP="00BF71D7">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On the left-hand side of window, the system will show the original documents for preview. The system can automatically recognize two document types on each page. These two documents are the Invoice and Bill of Lading respectively. If the document type recognized by the system is incorrect, the </w:t>
      </w:r>
      <w:r w:rsidR="00604DE2" w:rsidRPr="00A23FA3">
        <w:rPr>
          <w:rFonts w:ascii="Calibri" w:hAnsi="Calibri" w:cstheme="minorHAnsi"/>
          <w:strike/>
          <w:sz w:val="24"/>
          <w:highlight w:val="yellow"/>
        </w:rPr>
        <w:t xml:space="preserve">Operations Analyst </w:t>
      </w:r>
      <w:r w:rsidRPr="00A23FA3">
        <w:rPr>
          <w:rFonts w:ascii="Calibri" w:hAnsi="Calibri" w:cstheme="minorHAnsi"/>
          <w:strike/>
          <w:sz w:val="24"/>
          <w:highlight w:val="yellow"/>
        </w:rPr>
        <w:t>could also use the selection bar to change the document types.</w:t>
      </w:r>
    </w:p>
    <w:p w14:paraId="569454FF" w14:textId="67A8EE58" w:rsidR="002162A8" w:rsidRPr="00A23FA3" w:rsidRDefault="003F41B3" w:rsidP="00C409AC">
      <w:pPr>
        <w:spacing w:afterLines="50" w:after="156"/>
        <w:ind w:left="425"/>
        <w:jc w:val="center"/>
        <w:rPr>
          <w:rFonts w:ascii="Calibri" w:hAnsi="Calibri" w:cstheme="minorHAnsi"/>
          <w:sz w:val="24"/>
          <w:highlight w:val="yellow"/>
        </w:rPr>
      </w:pPr>
      <w:r w:rsidRPr="00A23FA3">
        <w:rPr>
          <w:rFonts w:ascii="Calibri" w:hAnsi="Calibri" w:cstheme="minorHAnsi"/>
          <w:noProof/>
        </w:rPr>
        <mc:AlternateContent>
          <mc:Choice Requires="wps">
            <w:drawing>
              <wp:anchor distT="0" distB="0" distL="114300" distR="114300" simplePos="0" relativeHeight="251688960" behindDoc="0" locked="0" layoutInCell="1" allowOverlap="1" wp14:anchorId="56CCA26C" wp14:editId="04599C2D">
                <wp:simplePos x="0" y="0"/>
                <wp:positionH relativeFrom="column">
                  <wp:posOffset>742950</wp:posOffset>
                </wp:positionH>
                <wp:positionV relativeFrom="paragraph">
                  <wp:posOffset>168910</wp:posOffset>
                </wp:positionV>
                <wp:extent cx="3994150" cy="3619500"/>
                <wp:effectExtent l="0" t="0" r="25400" b="19050"/>
                <wp:wrapNone/>
                <wp:docPr id="203" name="直接连接符 203"/>
                <wp:cNvGraphicFramePr/>
                <a:graphic xmlns:a="http://schemas.openxmlformats.org/drawingml/2006/main">
                  <a:graphicData uri="http://schemas.microsoft.com/office/word/2010/wordprocessingShape">
                    <wps:wsp>
                      <wps:cNvCnPr/>
                      <wps:spPr>
                        <a:xfrm>
                          <a:off x="0" y="0"/>
                          <a:ext cx="3994150" cy="3619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5B7D5" id="直接连接符 203"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58.5pt,13.3pt" to="373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" strokecolor="#5b9bd5 [3204]" strokeweight=".5pt">
                <v:stroke joinstyle="miter"/>
              </v:line>
            </w:pict>
          </mc:Fallback>
        </mc:AlternateContent>
      </w:r>
      <w:r w:rsidR="002162A8" w:rsidRPr="00A23FA3">
        <w:rPr>
          <w:rFonts w:ascii="Calibri" w:hAnsi="Calibri" w:cstheme="minorHAnsi"/>
          <w:noProof/>
          <w:highlight w:val="yellow"/>
        </w:rPr>
        <w:drawing>
          <wp:inline distT="0" distB="0" distL="0" distR="0" wp14:anchorId="225CD16E" wp14:editId="266E5512">
            <wp:extent cx="3937567" cy="3905795"/>
            <wp:effectExtent l="0" t="0" r="6350" b="0"/>
            <wp:docPr id="39" name="Picture 39" descr="../Desktop/Screen%20Shot%202017-09-27%20at%206.13.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7%20at%206.13.50%20P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7898" cy="3925962"/>
                    </a:xfrm>
                    <a:prstGeom prst="rect">
                      <a:avLst/>
                    </a:prstGeom>
                    <a:noFill/>
                    <a:ln>
                      <a:noFill/>
                    </a:ln>
                  </pic:spPr>
                </pic:pic>
              </a:graphicData>
            </a:graphic>
          </wp:inline>
        </w:drawing>
      </w:r>
    </w:p>
    <w:p w14:paraId="138DA676" w14:textId="77777777" w:rsidR="002162A8" w:rsidRPr="00A23FA3" w:rsidRDefault="002162A8" w:rsidP="00BF71D7">
      <w:pPr>
        <w:pStyle w:val="BodyText1"/>
        <w:rPr>
          <w:rFonts w:ascii="Calibri" w:hAnsi="Calibri" w:cstheme="minorHAnsi"/>
        </w:rPr>
      </w:pPr>
      <w:r w:rsidRPr="00A23FA3">
        <w:rPr>
          <w:rFonts w:ascii="Calibri" w:hAnsi="Calibri" w:cstheme="minorHAnsi"/>
        </w:rPr>
        <w:lastRenderedPageBreak/>
        <w:t xml:space="preserve">Other functions are listed in </w:t>
      </w:r>
      <w:r w:rsidRPr="00A23FA3">
        <w:rPr>
          <w:rFonts w:ascii="Calibri" w:hAnsi="Calibri" w:cstheme="minorHAnsi"/>
          <w:lang w:eastAsia="zh-CN"/>
        </w:rPr>
        <w:t>Quick reference</w:t>
      </w:r>
      <w:r w:rsidRPr="00A23FA3">
        <w:rPr>
          <w:rFonts w:ascii="Calibri" w:hAnsi="Calibri" w:cstheme="minorHAnsi"/>
        </w:rPr>
        <w:t xml:space="preserve"> </w:t>
      </w:r>
    </w:p>
    <w:tbl>
      <w:tblPr>
        <w:tblStyle w:val="a9"/>
        <w:tblW w:w="8585" w:type="dxa"/>
        <w:tblInd w:w="-5" w:type="dxa"/>
        <w:tblLayout w:type="fixed"/>
        <w:tblLook w:val="04A0" w:firstRow="1" w:lastRow="0" w:firstColumn="1" w:lastColumn="0" w:noHBand="0" w:noVBand="1"/>
      </w:tblPr>
      <w:tblGrid>
        <w:gridCol w:w="1620"/>
        <w:gridCol w:w="4334"/>
        <w:gridCol w:w="2631"/>
      </w:tblGrid>
      <w:tr w:rsidR="00A23FA3" w:rsidRPr="00A23FA3" w14:paraId="3542BB7F" w14:textId="77777777" w:rsidTr="0033583C">
        <w:tc>
          <w:tcPr>
            <w:tcW w:w="1620" w:type="dxa"/>
            <w:shd w:val="clear" w:color="auto" w:fill="D9D9D9" w:themeFill="background1" w:themeFillShade="D9"/>
          </w:tcPr>
          <w:p w14:paraId="41A5786C" w14:textId="77777777" w:rsidR="002162A8" w:rsidRPr="00A23FA3" w:rsidRDefault="002162A8" w:rsidP="00C409AC">
            <w:pPr>
              <w:pStyle w:val="BodyText1"/>
              <w:rPr>
                <w:rFonts w:ascii="Calibri" w:hAnsi="Calibri" w:cstheme="minorHAnsi"/>
                <w:lang w:eastAsia="zh-CN"/>
              </w:rPr>
            </w:pPr>
            <w:r w:rsidRPr="00A23FA3">
              <w:rPr>
                <w:rFonts w:ascii="Calibri" w:hAnsi="Calibri" w:cstheme="minorHAnsi"/>
                <w:lang w:eastAsia="zh-CN"/>
              </w:rPr>
              <w:t>Button</w:t>
            </w:r>
          </w:p>
        </w:tc>
        <w:tc>
          <w:tcPr>
            <w:tcW w:w="4334" w:type="dxa"/>
            <w:shd w:val="clear" w:color="auto" w:fill="D9D9D9" w:themeFill="background1" w:themeFillShade="D9"/>
          </w:tcPr>
          <w:p w14:paraId="0409A2A7" w14:textId="77777777" w:rsidR="002162A8" w:rsidRPr="00A23FA3" w:rsidRDefault="002162A8" w:rsidP="00A769EC">
            <w:pPr>
              <w:pStyle w:val="BodyText1"/>
              <w:rPr>
                <w:rFonts w:ascii="Calibri" w:hAnsi="Calibri" w:cstheme="minorHAnsi"/>
                <w:lang w:eastAsia="zh-CN"/>
              </w:rPr>
            </w:pPr>
            <w:r w:rsidRPr="00A23FA3">
              <w:rPr>
                <w:rFonts w:ascii="Calibri" w:hAnsi="Calibri" w:cstheme="minorHAnsi"/>
                <w:lang w:eastAsia="zh-CN"/>
              </w:rPr>
              <w:t>Action</w:t>
            </w:r>
          </w:p>
        </w:tc>
        <w:tc>
          <w:tcPr>
            <w:tcW w:w="2631" w:type="dxa"/>
            <w:shd w:val="clear" w:color="auto" w:fill="D9D9D9" w:themeFill="background1" w:themeFillShade="D9"/>
          </w:tcPr>
          <w:p w14:paraId="00B184DD" w14:textId="77777777" w:rsidR="002162A8" w:rsidRPr="00A23FA3" w:rsidRDefault="002162A8" w:rsidP="00774ECE">
            <w:pPr>
              <w:pStyle w:val="BodyText1"/>
              <w:rPr>
                <w:rFonts w:ascii="Calibri" w:hAnsi="Calibri" w:cstheme="minorHAnsi"/>
                <w:lang w:eastAsia="zh-CN"/>
              </w:rPr>
            </w:pPr>
            <w:r w:rsidRPr="00A23FA3">
              <w:rPr>
                <w:rFonts w:ascii="Calibri" w:hAnsi="Calibri" w:cstheme="minorHAnsi"/>
                <w:lang w:eastAsia="zh-CN"/>
              </w:rPr>
              <w:t>Reference</w:t>
            </w:r>
          </w:p>
        </w:tc>
      </w:tr>
      <w:tr w:rsidR="00A23FA3" w:rsidRPr="00A23FA3" w14:paraId="6E6D04A0" w14:textId="77777777" w:rsidTr="0033583C">
        <w:tc>
          <w:tcPr>
            <w:tcW w:w="1620" w:type="dxa"/>
          </w:tcPr>
          <w:p w14:paraId="5C1FCD3B" w14:textId="77777777" w:rsidR="002162A8" w:rsidRPr="00A23FA3" w:rsidRDefault="002162A8" w:rsidP="00C409AC">
            <w:pPr>
              <w:pStyle w:val="BodyText1"/>
              <w:rPr>
                <w:rFonts w:ascii="Calibri" w:hAnsi="Calibri" w:cstheme="minorHAnsi"/>
                <w:lang w:eastAsia="zh-CN"/>
              </w:rPr>
            </w:pPr>
            <w:r w:rsidRPr="00A23FA3">
              <w:rPr>
                <w:rFonts w:ascii="Calibri" w:hAnsi="Calibri" w:cstheme="minorHAnsi"/>
              </w:rPr>
              <w:t>“&lt;” and “&gt;” buttons</w:t>
            </w:r>
          </w:p>
        </w:tc>
        <w:tc>
          <w:tcPr>
            <w:tcW w:w="4334" w:type="dxa"/>
          </w:tcPr>
          <w:p w14:paraId="4B112A76" w14:textId="0D204D5A" w:rsidR="002162A8" w:rsidRPr="00A23FA3" w:rsidRDefault="002162A8" w:rsidP="00A769EC">
            <w:pPr>
              <w:pStyle w:val="BodyText1"/>
              <w:rPr>
                <w:rFonts w:ascii="Calibri" w:hAnsi="Calibri" w:cstheme="minorHAnsi"/>
                <w:lang w:eastAsia="zh-CN"/>
              </w:rPr>
            </w:pPr>
            <w:r w:rsidRPr="00A23FA3">
              <w:rPr>
                <w:rFonts w:ascii="Calibri" w:hAnsi="Calibri" w:cstheme="minorHAnsi"/>
              </w:rPr>
              <w:t xml:space="preserve">“&lt;” and “&gt;” buttons will guide the </w:t>
            </w:r>
            <w:r w:rsidR="00604DE2" w:rsidRPr="00A23FA3">
              <w:rPr>
                <w:rFonts w:ascii="Calibri" w:hAnsi="Calibri" w:cstheme="minorHAnsi"/>
              </w:rPr>
              <w:t xml:space="preserve">Operations Analyst </w:t>
            </w:r>
            <w:r w:rsidRPr="00A23FA3">
              <w:rPr>
                <w:rFonts w:ascii="Calibri" w:hAnsi="Calibri" w:cstheme="minorHAnsi"/>
              </w:rPr>
              <w:t>to switch to the previous and next page.</w:t>
            </w:r>
          </w:p>
        </w:tc>
        <w:tc>
          <w:tcPr>
            <w:tcW w:w="2631" w:type="dxa"/>
          </w:tcPr>
          <w:p w14:paraId="6C96C0BD" w14:textId="77777777" w:rsidR="002162A8" w:rsidRPr="00A23FA3" w:rsidRDefault="002162A8" w:rsidP="00774ECE">
            <w:pPr>
              <w:pStyle w:val="BodyText1"/>
              <w:rPr>
                <w:rFonts w:ascii="Calibri" w:hAnsi="Calibri" w:cstheme="minorHAnsi"/>
                <w:lang w:eastAsia="zh-CN"/>
              </w:rPr>
            </w:pPr>
          </w:p>
        </w:tc>
      </w:tr>
      <w:tr w:rsidR="00A23FA3" w:rsidRPr="00A23FA3" w14:paraId="324A821C" w14:textId="77777777" w:rsidTr="0033583C">
        <w:tc>
          <w:tcPr>
            <w:tcW w:w="1620" w:type="dxa"/>
          </w:tcPr>
          <w:p w14:paraId="6757529A" w14:textId="77777777" w:rsidR="002162A8" w:rsidRPr="00A23FA3" w:rsidRDefault="002162A8" w:rsidP="00C409AC">
            <w:pPr>
              <w:pStyle w:val="BodyText1"/>
              <w:rPr>
                <w:rFonts w:ascii="Calibri" w:hAnsi="Calibri" w:cstheme="minorHAnsi"/>
                <w:lang w:eastAsia="zh-CN"/>
              </w:rPr>
            </w:pPr>
            <w:r w:rsidRPr="00A23FA3">
              <w:rPr>
                <w:rFonts w:ascii="Calibri" w:hAnsi="Calibri" w:cstheme="minorHAnsi"/>
              </w:rPr>
              <w:t>“</w:t>
            </w:r>
            <m:oMath>
              <m:r>
                <w:rPr>
                  <w:rFonts w:ascii="Cambria Math" w:hAnsi="Cambria Math" w:cstheme="minorHAnsi"/>
                </w:rPr>
                <m:t>↑</m:t>
              </m:r>
            </m:oMath>
            <w:r w:rsidRPr="00A23FA3">
              <w:rPr>
                <w:rFonts w:ascii="Calibri" w:hAnsi="Calibri" w:cstheme="minorHAnsi"/>
              </w:rPr>
              <w:t>”</w:t>
            </w:r>
          </w:p>
        </w:tc>
        <w:tc>
          <w:tcPr>
            <w:tcW w:w="4334" w:type="dxa"/>
          </w:tcPr>
          <w:p w14:paraId="1C08CE1E" w14:textId="7239BFA7" w:rsidR="002162A8" w:rsidRPr="00A23FA3" w:rsidRDefault="002162A8" w:rsidP="00A769EC">
            <w:pPr>
              <w:rPr>
                <w:rFonts w:ascii="Calibri" w:hAnsi="Calibri" w:cstheme="minorHAnsi"/>
              </w:rPr>
            </w:pPr>
            <w:r w:rsidRPr="00A23FA3">
              <w:rPr>
                <w:rFonts w:ascii="Calibri" w:hAnsi="Calibri" w:cstheme="minorHAnsi"/>
              </w:rPr>
              <w:t xml:space="preserve">The </w:t>
            </w:r>
            <w:r w:rsidR="00604DE2" w:rsidRPr="00A23FA3">
              <w:rPr>
                <w:rFonts w:ascii="Calibri" w:hAnsi="Calibri" w:cstheme="minorHAnsi"/>
              </w:rPr>
              <w:t xml:space="preserve">Operations Analyst </w:t>
            </w:r>
            <w:r w:rsidRPr="00A23FA3">
              <w:rPr>
                <w:rFonts w:ascii="Calibri" w:hAnsi="Calibri" w:cstheme="minorHAnsi"/>
              </w:rPr>
              <w:t>could also directly input the page number in “page” domain, then click “</w:t>
            </w:r>
            <m:oMath>
              <m:r>
                <w:rPr>
                  <w:rFonts w:ascii="Cambria Math" w:hAnsi="Cambria Math" w:cstheme="minorHAnsi"/>
                </w:rPr>
                <m:t>↑</m:t>
              </m:r>
            </m:oMath>
            <w:r w:rsidRPr="00A23FA3">
              <w:rPr>
                <w:rFonts w:ascii="Calibri" w:hAnsi="Calibri" w:cstheme="minorHAnsi"/>
              </w:rPr>
              <w:t xml:space="preserve">”, the system will automatically jump to the according page. </w:t>
            </w:r>
          </w:p>
        </w:tc>
        <w:tc>
          <w:tcPr>
            <w:tcW w:w="2631" w:type="dxa"/>
          </w:tcPr>
          <w:p w14:paraId="18D80528" w14:textId="77777777" w:rsidR="002162A8" w:rsidRPr="00A23FA3" w:rsidRDefault="002162A8" w:rsidP="00774ECE">
            <w:pPr>
              <w:pStyle w:val="BodyText1"/>
              <w:rPr>
                <w:rFonts w:ascii="Calibri" w:hAnsi="Calibri" w:cstheme="minorHAnsi"/>
                <w:lang w:eastAsia="zh-CN"/>
              </w:rPr>
            </w:pPr>
          </w:p>
        </w:tc>
      </w:tr>
      <w:tr w:rsidR="00A23FA3" w:rsidRPr="00A23FA3" w14:paraId="3B66DCD1" w14:textId="77777777" w:rsidTr="0033583C">
        <w:tc>
          <w:tcPr>
            <w:tcW w:w="1620" w:type="dxa"/>
          </w:tcPr>
          <w:p w14:paraId="6F6E36F3" w14:textId="77777777" w:rsidR="002162A8" w:rsidRPr="00A23FA3" w:rsidRDefault="002162A8" w:rsidP="00C409AC">
            <w:pPr>
              <w:pStyle w:val="BodyText1"/>
              <w:rPr>
                <w:rFonts w:ascii="Calibri" w:hAnsi="Calibri" w:cstheme="minorHAnsi"/>
                <w:lang w:eastAsia="zh-CN"/>
              </w:rPr>
            </w:pPr>
            <w:r w:rsidRPr="00A23FA3">
              <w:rPr>
                <w:rFonts w:ascii="Calibri" w:hAnsi="Calibri" w:cstheme="minorHAnsi"/>
                <w:noProof/>
                <w:lang w:eastAsia="zh-CN"/>
              </w:rPr>
              <w:drawing>
                <wp:inline distT="0" distB="0" distL="0" distR="0" wp14:anchorId="3B8B1317" wp14:editId="61683285">
                  <wp:extent cx="93176" cy="110924"/>
                  <wp:effectExtent l="0" t="0" r="8890" b="0"/>
                  <wp:docPr id="128" name="Picture 128"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p>
        </w:tc>
        <w:tc>
          <w:tcPr>
            <w:tcW w:w="4334" w:type="dxa"/>
          </w:tcPr>
          <w:p w14:paraId="723EECC1" w14:textId="5E371DC6" w:rsidR="002162A8" w:rsidRPr="00A23FA3" w:rsidRDefault="002162A8" w:rsidP="00A769EC">
            <w:pPr>
              <w:rPr>
                <w:rFonts w:ascii="Calibri" w:hAnsi="Calibri" w:cstheme="minorHAnsi"/>
              </w:rPr>
            </w:pPr>
            <w:r w:rsidRPr="00A23FA3">
              <w:rPr>
                <w:rFonts w:ascii="Calibri" w:hAnsi="Calibri" w:cstheme="minorHAnsi"/>
              </w:rPr>
              <w:t xml:space="preserve">The </w:t>
            </w:r>
            <w:r w:rsidR="00604DE2" w:rsidRPr="00A23FA3">
              <w:rPr>
                <w:rFonts w:ascii="Calibri" w:hAnsi="Calibri" w:cstheme="minorHAnsi"/>
              </w:rPr>
              <w:t xml:space="preserve">Operations Analyst </w:t>
            </w:r>
            <w:r w:rsidRPr="00A23FA3">
              <w:rPr>
                <w:rFonts w:ascii="Calibri" w:hAnsi="Calibri" w:cstheme="minorHAnsi"/>
              </w:rPr>
              <w:t xml:space="preserve">could delete a page by clicking </w:t>
            </w:r>
            <w:r w:rsidRPr="00A23FA3">
              <w:rPr>
                <w:rFonts w:ascii="Calibri" w:hAnsi="Calibri" w:cstheme="minorHAnsi"/>
                <w:noProof/>
              </w:rPr>
              <w:drawing>
                <wp:inline distT="0" distB="0" distL="0" distR="0" wp14:anchorId="7566F7FF" wp14:editId="0A44F01F">
                  <wp:extent cx="93176" cy="110924"/>
                  <wp:effectExtent l="0" t="0" r="8890" b="0"/>
                  <wp:docPr id="40" name="Picture 40" descr="../Desktop/Screen%20Shot%202017-09-27%20at%206.45.50%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7%20at%206.45.50%20P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472" cy="120801"/>
                          </a:xfrm>
                          <a:prstGeom prst="rect">
                            <a:avLst/>
                          </a:prstGeom>
                          <a:noFill/>
                          <a:ln>
                            <a:noFill/>
                          </a:ln>
                        </pic:spPr>
                      </pic:pic>
                    </a:graphicData>
                  </a:graphic>
                </wp:inline>
              </w:drawing>
            </w:r>
            <w:r w:rsidRPr="00A23FA3">
              <w:rPr>
                <w:rFonts w:ascii="Calibri" w:hAnsi="Calibri" w:cstheme="minorHAnsi"/>
              </w:rPr>
              <w:t xml:space="preserve"> button. System will prompt a window to ask whether the </w:t>
            </w:r>
            <w:r w:rsidR="00604DE2" w:rsidRPr="00A23FA3">
              <w:rPr>
                <w:rFonts w:ascii="Calibri" w:hAnsi="Calibri" w:cstheme="minorHAnsi"/>
              </w:rPr>
              <w:t xml:space="preserve">Operations Analyst </w:t>
            </w:r>
            <w:r w:rsidRPr="00A23FA3">
              <w:rPr>
                <w:rFonts w:ascii="Calibri" w:hAnsi="Calibri" w:cstheme="minorHAnsi"/>
              </w:rPr>
              <w:t xml:space="preserve">confirms to delete the current page. If click “OK”, then the current page will be deleted. </w:t>
            </w:r>
          </w:p>
          <w:p w14:paraId="730D9847" w14:textId="77777777" w:rsidR="002162A8" w:rsidRPr="00A23FA3" w:rsidRDefault="002162A8" w:rsidP="00774ECE">
            <w:pPr>
              <w:pStyle w:val="BodyText1"/>
              <w:rPr>
                <w:rFonts w:ascii="Calibri" w:hAnsi="Calibri" w:cstheme="minorHAnsi"/>
                <w:lang w:eastAsia="zh-CN"/>
              </w:rPr>
            </w:pPr>
          </w:p>
        </w:tc>
        <w:tc>
          <w:tcPr>
            <w:tcW w:w="2631" w:type="dxa"/>
          </w:tcPr>
          <w:p w14:paraId="6B97D8D9" w14:textId="77777777" w:rsidR="002162A8" w:rsidRPr="00A23FA3" w:rsidRDefault="002162A8" w:rsidP="00774ECE">
            <w:pPr>
              <w:pStyle w:val="BodyText1"/>
              <w:rPr>
                <w:rFonts w:ascii="Calibri" w:hAnsi="Calibri" w:cstheme="minorHAnsi"/>
                <w:lang w:eastAsia="zh-CN"/>
              </w:rPr>
            </w:pPr>
            <w:r w:rsidRPr="00A23FA3">
              <w:rPr>
                <w:rFonts w:ascii="Calibri" w:hAnsi="Calibri" w:cstheme="minorHAnsi"/>
                <w:noProof/>
                <w:lang w:eastAsia="zh-CN"/>
              </w:rPr>
              <w:drawing>
                <wp:inline distT="0" distB="0" distL="0" distR="0" wp14:anchorId="11BC79C1" wp14:editId="0697A633">
                  <wp:extent cx="1580668" cy="77041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41315" cy="799969"/>
                          </a:xfrm>
                          <a:prstGeom prst="rect">
                            <a:avLst/>
                          </a:prstGeom>
                        </pic:spPr>
                      </pic:pic>
                    </a:graphicData>
                  </a:graphic>
                </wp:inline>
              </w:drawing>
            </w:r>
          </w:p>
        </w:tc>
      </w:tr>
      <w:tr w:rsidR="00A23FA3" w:rsidRPr="00A23FA3" w14:paraId="6DFA1194" w14:textId="77777777" w:rsidTr="0033583C">
        <w:tc>
          <w:tcPr>
            <w:tcW w:w="1620" w:type="dxa"/>
          </w:tcPr>
          <w:p w14:paraId="74320BA0" w14:textId="77777777" w:rsidR="002162A8" w:rsidRPr="00A23FA3" w:rsidRDefault="002162A8" w:rsidP="00C409AC">
            <w:pPr>
              <w:pStyle w:val="BodyText1"/>
              <w:rPr>
                <w:rFonts w:ascii="Calibri" w:hAnsi="Calibri" w:cstheme="minorHAnsi"/>
                <w:lang w:eastAsia="zh-CN"/>
              </w:rPr>
            </w:pPr>
            <w:r w:rsidRPr="00A23FA3">
              <w:rPr>
                <w:rFonts w:ascii="Calibri" w:hAnsi="Calibri" w:cstheme="minorHAnsi"/>
                <w:noProof/>
                <w:lang w:eastAsia="zh-CN"/>
              </w:rPr>
              <w:drawing>
                <wp:inline distT="0" distB="0" distL="0" distR="0" wp14:anchorId="02CFB824" wp14:editId="75D7E6BC">
                  <wp:extent cx="126484" cy="138686"/>
                  <wp:effectExtent l="0" t="0" r="635" b="0"/>
                  <wp:docPr id="129" name="Picture 129"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p>
        </w:tc>
        <w:tc>
          <w:tcPr>
            <w:tcW w:w="4334" w:type="dxa"/>
          </w:tcPr>
          <w:p w14:paraId="1BC6DFCD" w14:textId="622B0976" w:rsidR="002162A8" w:rsidRPr="00A23FA3" w:rsidRDefault="002162A8" w:rsidP="00A769EC">
            <w:pPr>
              <w:rPr>
                <w:rFonts w:ascii="Calibri" w:hAnsi="Calibri" w:cstheme="minorHAnsi"/>
              </w:rPr>
            </w:pPr>
            <w:r w:rsidRPr="00A23FA3">
              <w:rPr>
                <w:rFonts w:ascii="Calibri" w:hAnsi="Calibri" w:cstheme="minorHAnsi"/>
              </w:rPr>
              <w:t xml:space="preserve">If the current page is deleted by mistake, the </w:t>
            </w:r>
            <w:r w:rsidR="00604DE2" w:rsidRPr="00A23FA3">
              <w:rPr>
                <w:rFonts w:ascii="Calibri" w:hAnsi="Calibri" w:cstheme="minorHAnsi"/>
              </w:rPr>
              <w:t xml:space="preserve">Operations Analyst </w:t>
            </w:r>
            <w:r w:rsidRPr="00A23FA3">
              <w:rPr>
                <w:rFonts w:ascii="Calibri" w:hAnsi="Calibri" w:cstheme="minorHAnsi"/>
              </w:rPr>
              <w:t xml:space="preserve">could click </w:t>
            </w:r>
            <w:r w:rsidRPr="00A23FA3">
              <w:rPr>
                <w:rFonts w:ascii="Calibri" w:hAnsi="Calibri" w:cstheme="minorHAnsi"/>
                <w:noProof/>
              </w:rPr>
              <w:drawing>
                <wp:inline distT="0" distB="0" distL="0" distR="0" wp14:anchorId="76BBBA33" wp14:editId="1AE329B2">
                  <wp:extent cx="126484" cy="138686"/>
                  <wp:effectExtent l="0" t="0" r="635" b="0"/>
                  <wp:docPr id="41" name="Picture 41" descr="../Desktop/Screen%20Shot%202017-09-27%20at%206.50.37%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6.50.37%20P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2716" cy="145520"/>
                          </a:xfrm>
                          <a:prstGeom prst="rect">
                            <a:avLst/>
                          </a:prstGeom>
                          <a:noFill/>
                          <a:ln>
                            <a:noFill/>
                          </a:ln>
                        </pic:spPr>
                      </pic:pic>
                    </a:graphicData>
                  </a:graphic>
                </wp:inline>
              </w:drawing>
            </w:r>
            <w:r w:rsidRPr="00A23FA3">
              <w:rPr>
                <w:rFonts w:ascii="Calibri" w:hAnsi="Calibri" w:cstheme="minorHAnsi"/>
              </w:rPr>
              <w:t xml:space="preserve"> to revoke the action or restore the detailed page. System will have two options. “PREVIOUS RECORD” allows </w:t>
            </w:r>
            <w:r w:rsidR="00604DE2" w:rsidRPr="00A23FA3">
              <w:rPr>
                <w:rFonts w:ascii="Calibri" w:hAnsi="Calibri" w:cstheme="minorHAnsi"/>
              </w:rPr>
              <w:t xml:space="preserve">Operations Analyst </w:t>
            </w:r>
            <w:r w:rsidRPr="00A23FA3">
              <w:rPr>
                <w:rFonts w:ascii="Calibri" w:hAnsi="Calibri" w:cstheme="minorHAnsi"/>
              </w:rPr>
              <w:t xml:space="preserve">to recover to the latest record before deletion. “ORIGINAL RECORD” allows </w:t>
            </w:r>
            <w:r w:rsidR="00604DE2" w:rsidRPr="00A23FA3">
              <w:rPr>
                <w:rFonts w:ascii="Calibri" w:hAnsi="Calibri" w:cstheme="minorHAnsi"/>
              </w:rPr>
              <w:t xml:space="preserve">Operations Analyst </w:t>
            </w:r>
            <w:r w:rsidRPr="00A23FA3">
              <w:rPr>
                <w:rFonts w:ascii="Calibri" w:hAnsi="Calibri" w:cstheme="minorHAnsi"/>
              </w:rPr>
              <w:t>to restore the document to its original state as initial upload.</w:t>
            </w:r>
          </w:p>
          <w:p w14:paraId="3EF4E0D3" w14:textId="5B115F57" w:rsidR="00E91E20" w:rsidRPr="00A23FA3" w:rsidRDefault="00E91E20" w:rsidP="00A769EC">
            <w:pPr>
              <w:rPr>
                <w:rFonts w:ascii="Calibri" w:hAnsi="Calibri" w:cstheme="minorHAnsi"/>
              </w:rPr>
            </w:pPr>
          </w:p>
        </w:tc>
        <w:tc>
          <w:tcPr>
            <w:tcW w:w="2631" w:type="dxa"/>
          </w:tcPr>
          <w:p w14:paraId="5361E77A" w14:textId="77777777" w:rsidR="002162A8" w:rsidRPr="00A23FA3" w:rsidRDefault="002162A8" w:rsidP="00A769EC">
            <w:pPr>
              <w:pStyle w:val="BodyText1"/>
              <w:rPr>
                <w:rFonts w:ascii="Calibri" w:hAnsi="Calibri" w:cstheme="minorHAnsi"/>
                <w:lang w:eastAsia="zh-CN"/>
              </w:rPr>
            </w:pPr>
            <w:r w:rsidRPr="00A23FA3">
              <w:rPr>
                <w:rFonts w:ascii="Calibri" w:hAnsi="Calibri" w:cstheme="minorHAnsi"/>
                <w:noProof/>
                <w:lang w:eastAsia="zh-CN"/>
              </w:rPr>
              <w:drawing>
                <wp:inline distT="0" distB="0" distL="0" distR="0" wp14:anchorId="17C34C30" wp14:editId="3A4E7B98">
                  <wp:extent cx="1207790" cy="679050"/>
                  <wp:effectExtent l="0" t="0" r="0" b="6985"/>
                  <wp:docPr id="42" name="Picture 42" descr="../Desktop/Screen%20Shot%202017-09-27%20at%206.14.1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206.14.11%20P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8386" cy="685007"/>
                          </a:xfrm>
                          <a:prstGeom prst="rect">
                            <a:avLst/>
                          </a:prstGeom>
                          <a:noFill/>
                          <a:ln>
                            <a:noFill/>
                          </a:ln>
                        </pic:spPr>
                      </pic:pic>
                    </a:graphicData>
                  </a:graphic>
                </wp:inline>
              </w:drawing>
            </w:r>
          </w:p>
        </w:tc>
      </w:tr>
      <w:tr w:rsidR="00A23FA3" w:rsidRPr="00A23FA3" w14:paraId="5D3FFBA5" w14:textId="77777777" w:rsidTr="0033583C">
        <w:tc>
          <w:tcPr>
            <w:tcW w:w="1620" w:type="dxa"/>
          </w:tcPr>
          <w:p w14:paraId="2D8147F0" w14:textId="77777777" w:rsidR="002162A8" w:rsidRPr="00A23FA3" w:rsidRDefault="002162A8" w:rsidP="00C409AC">
            <w:pPr>
              <w:pStyle w:val="BodyText1"/>
              <w:rPr>
                <w:rFonts w:ascii="Calibri" w:hAnsi="Calibri" w:cstheme="minorHAnsi"/>
                <w:noProof/>
                <w:lang w:eastAsia="zh-CN"/>
              </w:rPr>
            </w:pPr>
            <w:r w:rsidRPr="00A23FA3">
              <w:rPr>
                <w:rFonts w:ascii="Calibri" w:hAnsi="Calibri" w:cstheme="minorHAnsi"/>
              </w:rPr>
              <w:t>“+”</w:t>
            </w:r>
          </w:p>
        </w:tc>
        <w:tc>
          <w:tcPr>
            <w:tcW w:w="4334" w:type="dxa"/>
          </w:tcPr>
          <w:p w14:paraId="53B18EB0" w14:textId="6AD5042D" w:rsidR="002162A8" w:rsidRPr="00A23FA3" w:rsidRDefault="00205B48" w:rsidP="00A769EC">
            <w:pPr>
              <w:rPr>
                <w:rFonts w:ascii="Calibri" w:hAnsi="Calibri" w:cstheme="minorHAnsi"/>
              </w:rPr>
            </w:pPr>
            <w:r w:rsidRPr="00A23FA3">
              <w:rPr>
                <w:rFonts w:ascii="Calibri" w:hAnsi="Calibri" w:cstheme="minorHAnsi"/>
              </w:rPr>
              <w:t>To</w:t>
            </w:r>
            <w:r w:rsidR="002162A8" w:rsidRPr="00A23FA3">
              <w:rPr>
                <w:rFonts w:ascii="Calibri" w:hAnsi="Calibri" w:cstheme="minorHAnsi"/>
              </w:rPr>
              <w:t xml:space="preserve"> add extra PDF pages in the current case, the </w:t>
            </w:r>
            <w:r w:rsidR="00604DE2" w:rsidRPr="00A23FA3">
              <w:rPr>
                <w:rFonts w:ascii="Calibri" w:hAnsi="Calibri" w:cstheme="minorHAnsi"/>
              </w:rPr>
              <w:t xml:space="preserve">Operations Analyst </w:t>
            </w:r>
            <w:r w:rsidR="002162A8" w:rsidRPr="00A23FA3">
              <w:rPr>
                <w:rFonts w:ascii="Calibri" w:hAnsi="Calibri" w:cstheme="minorHAnsi"/>
              </w:rPr>
              <w:t xml:space="preserve">could click “+” button on any page of document.  Then a popup window will ask the </w:t>
            </w:r>
            <w:r w:rsidR="00604DE2" w:rsidRPr="00A23FA3">
              <w:rPr>
                <w:rFonts w:ascii="Calibri" w:hAnsi="Calibri" w:cstheme="minorHAnsi"/>
              </w:rPr>
              <w:t xml:space="preserve">Operations Analyst </w:t>
            </w:r>
            <w:r w:rsidR="002162A8" w:rsidRPr="00A23FA3">
              <w:rPr>
                <w:rFonts w:ascii="Calibri" w:hAnsi="Calibri" w:cstheme="minorHAnsi"/>
              </w:rPr>
              <w:t xml:space="preserve">to upload the PDF file and the insert position before or after the current page. After click “Upload” button, the system return to case management page. The </w:t>
            </w:r>
            <w:r w:rsidR="00604DE2" w:rsidRPr="00A23FA3">
              <w:rPr>
                <w:rFonts w:ascii="Calibri" w:hAnsi="Calibri" w:cstheme="minorHAnsi"/>
              </w:rPr>
              <w:t xml:space="preserve">Operations Analyst </w:t>
            </w:r>
            <w:r w:rsidR="002162A8" w:rsidRPr="00A23FA3">
              <w:rPr>
                <w:rFonts w:ascii="Calibri" w:hAnsi="Calibri" w:cstheme="minorHAnsi"/>
              </w:rPr>
              <w:t>could click “Verify” button to reenter the case with new added pages.</w:t>
            </w:r>
          </w:p>
        </w:tc>
        <w:tc>
          <w:tcPr>
            <w:tcW w:w="2631" w:type="dxa"/>
          </w:tcPr>
          <w:p w14:paraId="5DBBE13C" w14:textId="77777777" w:rsidR="002162A8" w:rsidRPr="00A23FA3" w:rsidRDefault="002162A8" w:rsidP="00774ECE">
            <w:pPr>
              <w:pStyle w:val="BodyText1"/>
              <w:rPr>
                <w:rFonts w:ascii="Calibri" w:hAnsi="Calibri" w:cstheme="minorHAnsi"/>
                <w:noProof/>
                <w:lang w:eastAsia="zh-CN"/>
              </w:rPr>
            </w:pPr>
          </w:p>
          <w:p w14:paraId="0BBC98D6" w14:textId="77777777" w:rsidR="002162A8" w:rsidRPr="00A23FA3" w:rsidRDefault="002162A8" w:rsidP="00774ECE">
            <w:pPr>
              <w:pStyle w:val="BodyText1"/>
              <w:rPr>
                <w:rFonts w:ascii="Calibri" w:hAnsi="Calibri" w:cstheme="minorHAnsi"/>
                <w:noProof/>
                <w:lang w:eastAsia="zh-CN"/>
              </w:rPr>
            </w:pPr>
            <w:r w:rsidRPr="00A23FA3">
              <w:rPr>
                <w:rFonts w:ascii="Calibri" w:hAnsi="Calibri" w:cstheme="minorHAnsi"/>
                <w:noProof/>
                <w:lang w:eastAsia="zh-CN"/>
              </w:rPr>
              <w:drawing>
                <wp:inline distT="0" distB="0" distL="0" distR="0" wp14:anchorId="6FE84BDC" wp14:editId="3DB3285D">
                  <wp:extent cx="1481622" cy="720304"/>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07051" cy="732667"/>
                          </a:xfrm>
                          <a:prstGeom prst="rect">
                            <a:avLst/>
                          </a:prstGeom>
                        </pic:spPr>
                      </pic:pic>
                    </a:graphicData>
                  </a:graphic>
                </wp:inline>
              </w:drawing>
            </w:r>
          </w:p>
        </w:tc>
      </w:tr>
      <w:tr w:rsidR="00A23FA3" w:rsidRPr="00A23FA3" w14:paraId="7841E6AA" w14:textId="77777777" w:rsidTr="0033583C">
        <w:tc>
          <w:tcPr>
            <w:tcW w:w="1620" w:type="dxa"/>
          </w:tcPr>
          <w:p w14:paraId="7AA5C1BA" w14:textId="77777777" w:rsidR="002162A8" w:rsidRPr="00A23FA3" w:rsidRDefault="002162A8" w:rsidP="00C409AC">
            <w:pPr>
              <w:pStyle w:val="BodyText1"/>
              <w:rPr>
                <w:rFonts w:ascii="Calibri" w:hAnsi="Calibri" w:cstheme="minorHAnsi"/>
              </w:rPr>
            </w:pPr>
            <w:r w:rsidRPr="00A23FA3">
              <w:rPr>
                <w:rFonts w:ascii="Calibri" w:hAnsi="Calibri" w:cstheme="minorHAnsi"/>
                <w:noProof/>
                <w:lang w:eastAsia="zh-CN"/>
              </w:rPr>
              <w:drawing>
                <wp:inline distT="0" distB="0" distL="0" distR="0" wp14:anchorId="1D2051ED" wp14:editId="7BF3B847">
                  <wp:extent cx="278721" cy="149704"/>
                  <wp:effectExtent l="0" t="0" r="7620" b="3175"/>
                  <wp:docPr id="130" name="Picture 130"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457" cy="151710"/>
                          </a:xfrm>
                          <a:prstGeom prst="rect">
                            <a:avLst/>
                          </a:prstGeom>
                          <a:noFill/>
                          <a:ln>
                            <a:noFill/>
                          </a:ln>
                        </pic:spPr>
                      </pic:pic>
                    </a:graphicData>
                  </a:graphic>
                </wp:inline>
              </w:drawing>
            </w:r>
          </w:p>
        </w:tc>
        <w:tc>
          <w:tcPr>
            <w:tcW w:w="4334" w:type="dxa"/>
          </w:tcPr>
          <w:p w14:paraId="44060624" w14:textId="4C4FF058" w:rsidR="002162A8" w:rsidRPr="00A23FA3" w:rsidRDefault="002162A8" w:rsidP="00A769EC">
            <w:pPr>
              <w:rPr>
                <w:rFonts w:ascii="Calibri" w:hAnsi="Calibri" w:cstheme="minorHAnsi"/>
              </w:rPr>
            </w:pPr>
            <w:r w:rsidRPr="00A23FA3">
              <w:rPr>
                <w:rFonts w:ascii="Calibri" w:hAnsi="Calibri" w:cstheme="minorHAnsi"/>
              </w:rPr>
              <w:t xml:space="preserve">The </w:t>
            </w:r>
            <w:r w:rsidRPr="00A23FA3">
              <w:rPr>
                <w:rFonts w:ascii="Calibri" w:hAnsi="Calibri" w:cstheme="minorHAnsi"/>
                <w:noProof/>
              </w:rPr>
              <w:drawing>
                <wp:inline distT="0" distB="0" distL="0" distR="0" wp14:anchorId="4FF16B10" wp14:editId="7BA5149C">
                  <wp:extent cx="278524" cy="149599"/>
                  <wp:effectExtent l="0" t="0" r="7620" b="3175"/>
                  <wp:docPr id="44" name="Picture 44"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294" cy="151624"/>
                          </a:xfrm>
                          <a:prstGeom prst="rect">
                            <a:avLst/>
                          </a:prstGeom>
                          <a:noFill/>
                          <a:ln>
                            <a:noFill/>
                          </a:ln>
                        </pic:spPr>
                      </pic:pic>
                    </a:graphicData>
                  </a:graphic>
                </wp:inline>
              </w:drawing>
            </w:r>
            <w:r w:rsidRPr="00A23FA3">
              <w:rPr>
                <w:rFonts w:ascii="Calibri" w:hAnsi="Calibri" w:cstheme="minorHAnsi"/>
              </w:rPr>
              <w:t xml:space="preserve">buttons on the </w:t>
            </w:r>
            <w:r w:rsidR="005F2EE9" w:rsidRPr="00A23FA3">
              <w:rPr>
                <w:rFonts w:ascii="Calibri" w:hAnsi="Calibri" w:cstheme="minorHAnsi"/>
              </w:rPr>
              <w:t>left-hand</w:t>
            </w:r>
            <w:r w:rsidRPr="00A23FA3">
              <w:rPr>
                <w:rFonts w:ascii="Calibri" w:hAnsi="Calibri" w:cstheme="minorHAnsi"/>
              </w:rPr>
              <w:t xml:space="preserve"> side of window allows </w:t>
            </w:r>
            <w:r w:rsidR="00604DE2" w:rsidRPr="00A23FA3">
              <w:rPr>
                <w:rFonts w:ascii="Calibri" w:hAnsi="Calibri" w:cstheme="minorHAnsi"/>
              </w:rPr>
              <w:t xml:space="preserve">Operations Analyst </w:t>
            </w:r>
            <w:r w:rsidRPr="00A23FA3">
              <w:rPr>
                <w:rFonts w:ascii="Calibri" w:hAnsi="Calibri" w:cstheme="minorHAnsi"/>
              </w:rPr>
              <w:t xml:space="preserve">to zoom in/out the current page. On each document page, </w:t>
            </w:r>
            <w:r w:rsidR="00604DE2" w:rsidRPr="00A23FA3">
              <w:rPr>
                <w:rFonts w:ascii="Calibri" w:hAnsi="Calibri" w:cstheme="minorHAnsi"/>
              </w:rPr>
              <w:t xml:space="preserve">Operations Analyst </w:t>
            </w:r>
            <w:r w:rsidRPr="00A23FA3">
              <w:rPr>
                <w:rFonts w:ascii="Calibri" w:hAnsi="Calibri" w:cstheme="minorHAnsi"/>
              </w:rPr>
              <w:t xml:space="preserve">can move the </w:t>
            </w:r>
            <w:r w:rsidR="0074637F" w:rsidRPr="00A23FA3">
              <w:rPr>
                <w:rFonts w:ascii="Calibri" w:hAnsi="Calibri" w:cstheme="minorHAnsi"/>
              </w:rPr>
              <w:t>PDF</w:t>
            </w:r>
            <w:r w:rsidRPr="00A23FA3">
              <w:rPr>
                <w:rFonts w:ascii="Calibri" w:hAnsi="Calibri" w:cstheme="minorHAnsi"/>
              </w:rPr>
              <w:t xml:space="preserve"> by dragging the mouse.</w:t>
            </w:r>
          </w:p>
        </w:tc>
        <w:tc>
          <w:tcPr>
            <w:tcW w:w="2631" w:type="dxa"/>
          </w:tcPr>
          <w:p w14:paraId="36265970" w14:textId="77777777" w:rsidR="002162A8" w:rsidRPr="00A23FA3" w:rsidRDefault="002162A8" w:rsidP="00A769EC">
            <w:pPr>
              <w:pStyle w:val="BodyText1"/>
              <w:rPr>
                <w:rFonts w:ascii="Calibri" w:hAnsi="Calibri" w:cstheme="minorHAnsi"/>
                <w:noProof/>
                <w:lang w:eastAsia="zh-CN"/>
              </w:rPr>
            </w:pPr>
            <w:r w:rsidRPr="00A23FA3">
              <w:rPr>
                <w:rFonts w:ascii="Calibri" w:hAnsi="Calibri" w:cstheme="minorHAnsi"/>
                <w:noProof/>
                <w:lang w:eastAsia="zh-CN"/>
              </w:rPr>
              <w:drawing>
                <wp:inline distT="0" distB="0" distL="0" distR="0" wp14:anchorId="07148FAC" wp14:editId="3AD87BA6">
                  <wp:extent cx="332509" cy="178595"/>
                  <wp:effectExtent l="0" t="0" r="0" b="0"/>
                  <wp:docPr id="45" name="Picture 45" descr="../Desktop/Screen%20Shot%202017-09-27%20at%206.58.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7%20at%206.58.16%20P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320" cy="181179"/>
                          </a:xfrm>
                          <a:prstGeom prst="rect">
                            <a:avLst/>
                          </a:prstGeom>
                          <a:noFill/>
                          <a:ln>
                            <a:noFill/>
                          </a:ln>
                        </pic:spPr>
                      </pic:pic>
                    </a:graphicData>
                  </a:graphic>
                </wp:inline>
              </w:drawing>
            </w:r>
          </w:p>
        </w:tc>
      </w:tr>
      <w:tr w:rsidR="00A23FA3" w:rsidRPr="00A23FA3" w14:paraId="0A62C33E" w14:textId="77777777" w:rsidTr="0033583C">
        <w:tc>
          <w:tcPr>
            <w:tcW w:w="1620" w:type="dxa"/>
          </w:tcPr>
          <w:p w14:paraId="133B04D1" w14:textId="77777777" w:rsidR="002162A8" w:rsidRPr="00A23FA3" w:rsidRDefault="002162A8" w:rsidP="00C409AC">
            <w:pPr>
              <w:pStyle w:val="BodyText1"/>
              <w:rPr>
                <w:rFonts w:ascii="Calibri" w:hAnsi="Calibri" w:cstheme="minorHAnsi"/>
                <w:strike/>
                <w:noProof/>
                <w:highlight w:val="yellow"/>
                <w:lang w:eastAsia="zh-CN"/>
              </w:rPr>
            </w:pPr>
            <w:r w:rsidRPr="00A23FA3">
              <w:rPr>
                <w:rFonts w:ascii="Calibri" w:hAnsi="Calibri" w:cstheme="minorHAnsi"/>
                <w:strike/>
                <w:noProof/>
                <w:highlight w:val="yellow"/>
                <w:lang w:eastAsia="zh-CN"/>
              </w:rPr>
              <w:lastRenderedPageBreak/>
              <w:t>Save</w:t>
            </w:r>
          </w:p>
        </w:tc>
        <w:tc>
          <w:tcPr>
            <w:tcW w:w="4334" w:type="dxa"/>
          </w:tcPr>
          <w:p w14:paraId="5A347F8B" w14:textId="77777777" w:rsidR="002162A8" w:rsidRPr="00A23FA3" w:rsidRDefault="002162A8" w:rsidP="00A769EC">
            <w:pPr>
              <w:rPr>
                <w:rFonts w:ascii="Calibri" w:hAnsi="Calibri" w:cstheme="minorHAnsi"/>
                <w:strike/>
                <w:highlight w:val="yellow"/>
              </w:rPr>
            </w:pPr>
            <w:r w:rsidRPr="00A23FA3">
              <w:rPr>
                <w:rFonts w:ascii="Calibri" w:hAnsi="Calibri" w:cstheme="minorHAnsi"/>
                <w:strike/>
                <w:highlight w:val="yellow"/>
              </w:rPr>
              <w:t>save all field value in current page</w:t>
            </w:r>
          </w:p>
          <w:p w14:paraId="2B0DEB7D" w14:textId="1531ABE0" w:rsidR="002162A8" w:rsidRPr="00A23FA3" w:rsidRDefault="002162A8" w:rsidP="00774ECE">
            <w:pPr>
              <w:rPr>
                <w:rFonts w:ascii="Calibri" w:hAnsi="Calibri" w:cstheme="minorHAnsi"/>
                <w:highlight w:val="yellow"/>
              </w:rPr>
            </w:pPr>
            <w:r w:rsidRPr="00A23FA3">
              <w:rPr>
                <w:rFonts w:ascii="Calibri" w:hAnsi="Calibri" w:cstheme="minorHAnsi"/>
                <w:strike/>
                <w:highlight w:val="yellow"/>
              </w:rPr>
              <w:t xml:space="preserve">After the </w:t>
            </w:r>
            <w:r w:rsidR="00604DE2" w:rsidRPr="00A23FA3">
              <w:rPr>
                <w:rFonts w:ascii="Calibri" w:hAnsi="Calibri" w:cstheme="minorHAnsi"/>
                <w:strike/>
                <w:highlight w:val="yellow"/>
              </w:rPr>
              <w:t xml:space="preserve">Operations Analyst </w:t>
            </w:r>
            <w:r w:rsidRPr="00A23FA3">
              <w:rPr>
                <w:rFonts w:ascii="Calibri" w:hAnsi="Calibri" w:cstheme="minorHAnsi"/>
                <w:strike/>
                <w:highlight w:val="yellow"/>
              </w:rPr>
              <w:t xml:space="preserve">finish entering and refining all the entity values, he/she could click “Save” button to save the entered value. A format reminder will be prompted if there is incorrect format. Without correcting the incorrect entity value format then clicking the “Save” button will trigger the following popup window The </w:t>
            </w:r>
            <w:r w:rsidR="00604DE2" w:rsidRPr="00A23FA3">
              <w:rPr>
                <w:rFonts w:ascii="Calibri" w:hAnsi="Calibri" w:cstheme="minorHAnsi"/>
                <w:strike/>
                <w:highlight w:val="yellow"/>
              </w:rPr>
              <w:t xml:space="preserve">Operations Analyst </w:t>
            </w:r>
            <w:r w:rsidRPr="00A23FA3">
              <w:rPr>
                <w:rFonts w:ascii="Calibri" w:hAnsi="Calibri" w:cstheme="minorHAnsi"/>
                <w:strike/>
                <w:highlight w:val="yellow"/>
              </w:rPr>
              <w:t xml:space="preserve">must correct the incorrect format </w:t>
            </w:r>
            <w:r w:rsidR="00205B48" w:rsidRPr="00A23FA3">
              <w:rPr>
                <w:rFonts w:ascii="Calibri" w:hAnsi="Calibri" w:cstheme="minorHAnsi"/>
                <w:strike/>
                <w:highlight w:val="yellow"/>
              </w:rPr>
              <w:t>to</w:t>
            </w:r>
            <w:r w:rsidRPr="00A23FA3">
              <w:rPr>
                <w:rFonts w:ascii="Calibri" w:hAnsi="Calibri" w:cstheme="minorHAnsi"/>
                <w:strike/>
                <w:highlight w:val="yellow"/>
              </w:rPr>
              <w:t xml:space="preserve"> save the current page.</w:t>
            </w:r>
          </w:p>
        </w:tc>
        <w:tc>
          <w:tcPr>
            <w:tcW w:w="2631" w:type="dxa"/>
          </w:tcPr>
          <w:p w14:paraId="500FD4C7" w14:textId="77777777" w:rsidR="002162A8" w:rsidRPr="00A23FA3" w:rsidRDefault="002162A8" w:rsidP="00774ECE">
            <w:pPr>
              <w:pStyle w:val="BodyText1"/>
              <w:rPr>
                <w:rFonts w:ascii="Calibri" w:hAnsi="Calibri" w:cstheme="minorHAnsi"/>
                <w:noProof/>
                <w:highlight w:val="yellow"/>
                <w:lang w:eastAsia="zh-CN"/>
              </w:rPr>
            </w:pPr>
            <w:r w:rsidRPr="00A23FA3">
              <w:rPr>
                <w:rFonts w:ascii="Calibri" w:hAnsi="Calibri" w:cstheme="minorHAnsi"/>
                <w:noProof/>
                <w:highlight w:val="yellow"/>
                <w:lang w:eastAsia="zh-CN"/>
              </w:rPr>
              <w:drawing>
                <wp:inline distT="0" distB="0" distL="0" distR="0" wp14:anchorId="1E0C51B2" wp14:editId="59A6CA97">
                  <wp:extent cx="1487858" cy="1228243"/>
                  <wp:effectExtent l="0" t="0" r="0" b="0"/>
                  <wp:docPr id="46" name="Picture 46"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5152" cy="1242520"/>
                          </a:xfrm>
                          <a:prstGeom prst="rect">
                            <a:avLst/>
                          </a:prstGeom>
                          <a:noFill/>
                          <a:ln>
                            <a:noFill/>
                          </a:ln>
                        </pic:spPr>
                      </pic:pic>
                    </a:graphicData>
                  </a:graphic>
                </wp:inline>
              </w:drawing>
            </w:r>
          </w:p>
        </w:tc>
      </w:tr>
      <w:tr w:rsidR="00A23FA3" w:rsidRPr="00A23FA3" w14:paraId="6B0AA19F" w14:textId="77777777" w:rsidTr="0033583C">
        <w:tc>
          <w:tcPr>
            <w:tcW w:w="1620" w:type="dxa"/>
          </w:tcPr>
          <w:p w14:paraId="09E8D90D" w14:textId="77777777" w:rsidR="002162A8" w:rsidRPr="00A23FA3" w:rsidRDefault="002162A8" w:rsidP="00C409AC">
            <w:pPr>
              <w:pStyle w:val="BodyText1"/>
              <w:rPr>
                <w:rFonts w:ascii="Calibri" w:hAnsi="Calibri" w:cstheme="minorHAnsi"/>
                <w:strike/>
                <w:noProof/>
                <w:highlight w:val="yellow"/>
                <w:lang w:eastAsia="zh-CN"/>
              </w:rPr>
            </w:pPr>
            <w:r w:rsidRPr="00A23FA3">
              <w:rPr>
                <w:rFonts w:ascii="Calibri" w:hAnsi="Calibri" w:cstheme="minorHAnsi"/>
                <w:strike/>
                <w:noProof/>
                <w:highlight w:val="yellow"/>
                <w:lang w:eastAsia="zh-CN"/>
              </w:rPr>
              <w:t>Save to all</w:t>
            </w:r>
          </w:p>
        </w:tc>
        <w:tc>
          <w:tcPr>
            <w:tcW w:w="4334" w:type="dxa"/>
          </w:tcPr>
          <w:p w14:paraId="44DB6BB0" w14:textId="77777777" w:rsidR="002162A8" w:rsidRPr="00A23FA3" w:rsidRDefault="002162A8" w:rsidP="00A769EC">
            <w:pPr>
              <w:rPr>
                <w:rFonts w:ascii="Calibri" w:hAnsi="Calibri" w:cstheme="minorHAnsi"/>
                <w:strike/>
                <w:highlight w:val="yellow"/>
              </w:rPr>
            </w:pPr>
            <w:r w:rsidRPr="00A23FA3">
              <w:rPr>
                <w:rFonts w:ascii="Calibri" w:hAnsi="Calibri" w:cstheme="minorHAnsi"/>
                <w:strike/>
                <w:highlight w:val="yellow"/>
              </w:rPr>
              <w:t>save all field value across same type of document</w:t>
            </w:r>
          </w:p>
          <w:p w14:paraId="30BF1FF9" w14:textId="40DBEB21" w:rsidR="002162A8" w:rsidRPr="00A23FA3" w:rsidRDefault="002162A8" w:rsidP="00774ECE">
            <w:pPr>
              <w:rPr>
                <w:rFonts w:ascii="Calibri" w:hAnsi="Calibri" w:cstheme="minorHAnsi"/>
                <w:highlight w:val="yellow"/>
              </w:rPr>
            </w:pPr>
            <w:r w:rsidRPr="00A23FA3">
              <w:rPr>
                <w:rFonts w:ascii="Calibri" w:hAnsi="Calibri" w:cstheme="minorHAnsi"/>
                <w:strike/>
                <w:highlight w:val="yellow"/>
              </w:rPr>
              <w:t xml:space="preserve">If “Save To All” button is clicked, then the entity values across all the same document type will be saved as the current page value. A format reminder will be prompted if there is incorrect format. Without correcting the incorrect entity value format then clicking the “Save To All” buttons will trigger the following popup window. The </w:t>
            </w:r>
            <w:r w:rsidR="00604DE2" w:rsidRPr="00A23FA3">
              <w:rPr>
                <w:rFonts w:ascii="Calibri" w:hAnsi="Calibri" w:cstheme="minorHAnsi"/>
                <w:strike/>
                <w:highlight w:val="yellow"/>
              </w:rPr>
              <w:t xml:space="preserve">Operations Analyst </w:t>
            </w:r>
            <w:r w:rsidRPr="00A23FA3">
              <w:rPr>
                <w:rFonts w:ascii="Calibri" w:hAnsi="Calibri" w:cstheme="minorHAnsi"/>
                <w:strike/>
                <w:highlight w:val="yellow"/>
              </w:rPr>
              <w:t>must correct the incorrect format on the current page.</w:t>
            </w:r>
          </w:p>
        </w:tc>
        <w:tc>
          <w:tcPr>
            <w:tcW w:w="2631" w:type="dxa"/>
          </w:tcPr>
          <w:p w14:paraId="2F3A4F8D" w14:textId="77777777" w:rsidR="002162A8" w:rsidRPr="00A23FA3" w:rsidRDefault="002162A8" w:rsidP="00774ECE">
            <w:pPr>
              <w:pStyle w:val="BodyText1"/>
              <w:rPr>
                <w:rFonts w:ascii="Calibri" w:hAnsi="Calibri" w:cstheme="minorHAnsi"/>
                <w:noProof/>
                <w:highlight w:val="yellow"/>
                <w:lang w:eastAsia="zh-CN"/>
              </w:rPr>
            </w:pPr>
            <w:r w:rsidRPr="00A23FA3">
              <w:rPr>
                <w:rFonts w:ascii="Calibri" w:hAnsi="Calibri" w:cstheme="minorHAnsi"/>
                <w:noProof/>
                <w:highlight w:val="yellow"/>
                <w:lang w:eastAsia="zh-CN"/>
              </w:rPr>
              <w:drawing>
                <wp:inline distT="0" distB="0" distL="0" distR="0" wp14:anchorId="6EB6F425" wp14:editId="7BC121DB">
                  <wp:extent cx="1474930" cy="1217570"/>
                  <wp:effectExtent l="0" t="0" r="0" b="1905"/>
                  <wp:docPr id="48" name="Picture 48" descr="../Desktop/Screen%20Shot%202017-09-27%20at%206.12.3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7%20at%206.12.39%20P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85697" cy="1226459"/>
                          </a:xfrm>
                          <a:prstGeom prst="rect">
                            <a:avLst/>
                          </a:prstGeom>
                          <a:noFill/>
                          <a:ln>
                            <a:noFill/>
                          </a:ln>
                        </pic:spPr>
                      </pic:pic>
                    </a:graphicData>
                  </a:graphic>
                </wp:inline>
              </w:drawing>
            </w:r>
          </w:p>
        </w:tc>
      </w:tr>
      <w:tr w:rsidR="00A23FA3" w:rsidRPr="00A23FA3" w14:paraId="4DC932A8" w14:textId="77777777" w:rsidTr="0033583C">
        <w:tc>
          <w:tcPr>
            <w:tcW w:w="1620" w:type="dxa"/>
          </w:tcPr>
          <w:p w14:paraId="11E742F5" w14:textId="77777777" w:rsidR="002162A8" w:rsidRPr="00A23FA3" w:rsidRDefault="002162A8" w:rsidP="00C409AC">
            <w:pPr>
              <w:pStyle w:val="BodyText1"/>
              <w:rPr>
                <w:rFonts w:ascii="Calibri" w:hAnsi="Calibri" w:cstheme="minorHAnsi"/>
                <w:noProof/>
                <w:lang w:eastAsia="zh-CN"/>
              </w:rPr>
            </w:pPr>
            <w:r w:rsidRPr="00A23FA3">
              <w:rPr>
                <w:rFonts w:ascii="Calibri" w:hAnsi="Calibri" w:cstheme="minorHAnsi"/>
                <w:noProof/>
                <w:lang w:eastAsia="zh-CN"/>
              </w:rPr>
              <w:drawing>
                <wp:inline distT="0" distB="0" distL="0" distR="0" wp14:anchorId="3B3CB67C" wp14:editId="23318A7E">
                  <wp:extent cx="104781" cy="92597"/>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873" cy="94445"/>
                          </a:xfrm>
                          <a:prstGeom prst="rect">
                            <a:avLst/>
                          </a:prstGeom>
                        </pic:spPr>
                      </pic:pic>
                    </a:graphicData>
                  </a:graphic>
                </wp:inline>
              </w:drawing>
            </w:r>
          </w:p>
        </w:tc>
        <w:tc>
          <w:tcPr>
            <w:tcW w:w="4334" w:type="dxa"/>
          </w:tcPr>
          <w:p w14:paraId="70005D95" w14:textId="4A6625FE" w:rsidR="002162A8" w:rsidRPr="00A23FA3" w:rsidRDefault="002162A8" w:rsidP="00A769EC">
            <w:pPr>
              <w:rPr>
                <w:rFonts w:ascii="Calibri" w:hAnsi="Calibri" w:cstheme="minorHAnsi"/>
              </w:rPr>
            </w:pPr>
            <w:r w:rsidRPr="00A23FA3">
              <w:rPr>
                <w:rFonts w:ascii="Calibri" w:hAnsi="Calibri" w:cstheme="minorHAnsi"/>
              </w:rPr>
              <w:t xml:space="preserve">Rotate button, current page will be rotated 90 </w:t>
            </w:r>
            <w:r w:rsidR="007F71E8" w:rsidRPr="00A23FA3">
              <w:rPr>
                <w:rFonts w:ascii="Calibri" w:hAnsi="Calibri" w:cstheme="minorHAnsi"/>
              </w:rPr>
              <w:t>degrees</w:t>
            </w:r>
            <w:r w:rsidRPr="00A23FA3">
              <w:rPr>
                <w:rFonts w:ascii="Calibri" w:hAnsi="Calibri" w:cstheme="minorHAnsi"/>
              </w:rPr>
              <w:t xml:space="preserve"> once click, it could be saved after adjustment.</w:t>
            </w:r>
          </w:p>
        </w:tc>
        <w:tc>
          <w:tcPr>
            <w:tcW w:w="2631" w:type="dxa"/>
          </w:tcPr>
          <w:p w14:paraId="59132041" w14:textId="77777777" w:rsidR="002162A8" w:rsidRPr="00A23FA3" w:rsidRDefault="002162A8" w:rsidP="00774ECE">
            <w:pPr>
              <w:pStyle w:val="BodyText1"/>
              <w:rPr>
                <w:rFonts w:ascii="Calibri" w:hAnsi="Calibri" w:cstheme="minorHAnsi"/>
                <w:noProof/>
                <w:highlight w:val="yellow"/>
                <w:lang w:eastAsia="zh-CN"/>
              </w:rPr>
            </w:pPr>
          </w:p>
        </w:tc>
      </w:tr>
      <w:tr w:rsidR="00A23FA3" w:rsidRPr="00A23FA3" w14:paraId="773468C8" w14:textId="77777777" w:rsidTr="0033583C">
        <w:tc>
          <w:tcPr>
            <w:tcW w:w="1620" w:type="dxa"/>
          </w:tcPr>
          <w:p w14:paraId="3AA93717" w14:textId="77777777" w:rsidR="002162A8" w:rsidRPr="00A23FA3" w:rsidRDefault="002162A8" w:rsidP="00C409AC">
            <w:pPr>
              <w:rPr>
                <w:rFonts w:ascii="Calibri" w:hAnsi="Calibri" w:cstheme="minorHAnsi"/>
                <w:strike/>
                <w:noProof/>
                <w:highlight w:val="yellow"/>
              </w:rPr>
            </w:pPr>
            <w:r w:rsidRPr="00A23FA3">
              <w:rPr>
                <w:rFonts w:ascii="Calibri" w:hAnsi="Calibri" w:cstheme="minorHAnsi"/>
                <w:strike/>
                <w:highlight w:val="yellow"/>
              </w:rPr>
              <w:t>START CHECKING</w:t>
            </w:r>
          </w:p>
        </w:tc>
        <w:tc>
          <w:tcPr>
            <w:tcW w:w="4334" w:type="dxa"/>
          </w:tcPr>
          <w:p w14:paraId="08B341F4" w14:textId="3683DF77" w:rsidR="002162A8" w:rsidRPr="00A23FA3" w:rsidRDefault="002162A8" w:rsidP="00A769EC">
            <w:pPr>
              <w:jc w:val="left"/>
              <w:rPr>
                <w:rFonts w:ascii="Calibri" w:hAnsi="Calibri" w:cstheme="minorHAnsi"/>
                <w:strike/>
                <w:highlight w:val="yellow"/>
              </w:rPr>
            </w:pPr>
            <w:r w:rsidRPr="00A23FA3">
              <w:rPr>
                <w:rFonts w:ascii="Calibri" w:hAnsi="Calibri" w:cstheme="minorHAnsi"/>
                <w:strike/>
                <w:highlight w:val="yellow"/>
              </w:rPr>
              <w:t xml:space="preserve">It should trigger </w:t>
            </w:r>
            <w:r w:rsidR="005B63F8" w:rsidRPr="00A23FA3">
              <w:rPr>
                <w:rFonts w:ascii="Calibri" w:hAnsi="Calibri" w:cstheme="minorHAnsi"/>
                <w:strike/>
                <w:highlight w:val="yellow"/>
              </w:rPr>
              <w:t>the API</w:t>
            </w:r>
            <w:r w:rsidRPr="00A23FA3">
              <w:rPr>
                <w:rFonts w:ascii="Calibri" w:hAnsi="Calibri" w:cstheme="minorHAnsi"/>
                <w:strike/>
                <w:highlight w:val="yellow"/>
              </w:rPr>
              <w:t xml:space="preserve"> </w:t>
            </w:r>
            <w:r w:rsidR="00463DD7" w:rsidRPr="00A23FA3">
              <w:rPr>
                <w:rFonts w:ascii="Calibri" w:hAnsi="Calibri" w:cstheme="minorHAnsi"/>
                <w:strike/>
                <w:highlight w:val="yellow"/>
              </w:rPr>
              <w:t>process, and</w:t>
            </w:r>
            <w:r w:rsidRPr="00A23FA3">
              <w:rPr>
                <w:rFonts w:ascii="Calibri" w:hAnsi="Calibri" w:cstheme="minorHAnsi"/>
                <w:strike/>
                <w:highlight w:val="yellow"/>
              </w:rPr>
              <w:t xml:space="preserve"> it will provide answers/evidence for auto/semi-automatically questions</w:t>
            </w:r>
          </w:p>
        </w:tc>
        <w:tc>
          <w:tcPr>
            <w:tcW w:w="2631" w:type="dxa"/>
          </w:tcPr>
          <w:p w14:paraId="5FF5E3E3" w14:textId="77777777" w:rsidR="002162A8" w:rsidRPr="00A23FA3" w:rsidRDefault="002162A8" w:rsidP="00774ECE">
            <w:pPr>
              <w:pStyle w:val="BodyText1"/>
              <w:rPr>
                <w:rFonts w:ascii="Calibri" w:hAnsi="Calibri" w:cstheme="minorHAnsi"/>
                <w:noProof/>
                <w:highlight w:val="yellow"/>
                <w:lang w:eastAsia="zh-CN"/>
              </w:rPr>
            </w:pPr>
          </w:p>
        </w:tc>
      </w:tr>
      <w:tr w:rsidR="00A23FA3" w:rsidRPr="00A23FA3" w14:paraId="3907E519" w14:textId="77777777" w:rsidTr="0033583C">
        <w:tc>
          <w:tcPr>
            <w:tcW w:w="1620" w:type="dxa"/>
          </w:tcPr>
          <w:p w14:paraId="30A4C162" w14:textId="77777777" w:rsidR="002162A8" w:rsidRPr="00A23FA3" w:rsidRDefault="002162A8" w:rsidP="00C409AC">
            <w:pPr>
              <w:pStyle w:val="BodyText1"/>
              <w:rPr>
                <w:rFonts w:ascii="Calibri" w:hAnsi="Calibri" w:cstheme="minorHAnsi"/>
                <w:highlight w:val="yellow"/>
              </w:rPr>
            </w:pPr>
            <w:r w:rsidRPr="00A23FA3">
              <w:rPr>
                <w:rFonts w:ascii="Calibri" w:hAnsi="Calibri" w:cstheme="minorHAnsi"/>
                <w:noProof/>
                <w:highlight w:val="yellow"/>
                <w:lang w:eastAsia="zh-CN"/>
              </w:rPr>
              <w:drawing>
                <wp:inline distT="0" distB="0" distL="0" distR="0" wp14:anchorId="3E9AB647" wp14:editId="504F859A">
                  <wp:extent cx="679687" cy="306707"/>
                  <wp:effectExtent l="0" t="0" r="6350" b="0"/>
                  <wp:docPr id="49" name="Picture 49" descr="../Desktop/Screen%20Shot%202017-10-23%20at%204.16.5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3%20at%204.16.51%20P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7291" t="30333" r="747" b="20414"/>
                          <a:stretch/>
                        </pic:blipFill>
                        <pic:spPr bwMode="auto">
                          <a:xfrm>
                            <a:off x="0" y="0"/>
                            <a:ext cx="705261" cy="318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34" w:type="dxa"/>
          </w:tcPr>
          <w:p w14:paraId="3B9BA8D7" w14:textId="63B5C6A0" w:rsidR="002162A8" w:rsidRPr="00A23FA3" w:rsidRDefault="002162A8" w:rsidP="00A769EC">
            <w:pPr>
              <w:rPr>
                <w:rFonts w:ascii="Calibri" w:hAnsi="Calibri" w:cstheme="minorHAnsi"/>
                <w:strike/>
                <w:highlight w:val="yellow"/>
              </w:rPr>
            </w:pPr>
            <w:r w:rsidRPr="00A23FA3">
              <w:rPr>
                <w:rFonts w:ascii="Calibri" w:hAnsi="Calibri" w:cstheme="minorHAnsi"/>
                <w:strike/>
                <w:highlight w:val="yellow"/>
              </w:rPr>
              <w:t>Add/delete same set</w:t>
            </w:r>
          </w:p>
        </w:tc>
        <w:tc>
          <w:tcPr>
            <w:tcW w:w="2631" w:type="dxa"/>
          </w:tcPr>
          <w:p w14:paraId="5DA90A95" w14:textId="77777777" w:rsidR="002162A8" w:rsidRPr="00A23FA3" w:rsidRDefault="002162A8" w:rsidP="00774ECE">
            <w:pPr>
              <w:pStyle w:val="BodyText1"/>
              <w:rPr>
                <w:rFonts w:ascii="Calibri" w:hAnsi="Calibri" w:cstheme="minorHAnsi"/>
                <w:noProof/>
                <w:highlight w:val="yellow"/>
                <w:lang w:eastAsia="zh-CN"/>
              </w:rPr>
            </w:pPr>
          </w:p>
        </w:tc>
      </w:tr>
    </w:tbl>
    <w:p w14:paraId="5B0ED8DE" w14:textId="5FE6C0D0" w:rsidR="0033583C" w:rsidRPr="00A23FA3" w:rsidRDefault="002162A8" w:rsidP="00BF71D7">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The transaction documents fields please ref to </w:t>
      </w:r>
      <w:r w:rsidR="005C1248" w:rsidRPr="00A23FA3">
        <w:rPr>
          <w:rFonts w:ascii="Calibri" w:hAnsi="Calibri" w:cstheme="minorHAnsi"/>
          <w:strike/>
          <w:sz w:val="24"/>
          <w:highlight w:val="yellow"/>
        </w:rPr>
        <w:t xml:space="preserve">Appendix </w:t>
      </w:r>
      <w:r w:rsidR="005C1248" w:rsidRPr="00A23FA3">
        <w:rPr>
          <w:rFonts w:ascii="Calibri" w:hAnsi="Calibri" w:cstheme="minorHAnsi"/>
          <w:strike/>
          <w:sz w:val="24"/>
          <w:highlight w:val="yellow"/>
        </w:rPr>
        <w:fldChar w:fldCharType="begin"/>
      </w:r>
      <w:r w:rsidR="005C1248" w:rsidRPr="00A23FA3">
        <w:rPr>
          <w:rFonts w:ascii="Calibri" w:hAnsi="Calibri" w:cstheme="minorHAnsi"/>
          <w:strike/>
          <w:sz w:val="24"/>
          <w:highlight w:val="yellow"/>
        </w:rPr>
        <w:instrText xml:space="preserve"> REF _Ref508006623 \r \h </w:instrText>
      </w:r>
      <w:r w:rsidR="00E31A5D" w:rsidRPr="00A23FA3">
        <w:rPr>
          <w:rFonts w:ascii="Calibri" w:hAnsi="Calibri" w:cstheme="minorHAnsi"/>
          <w:strike/>
          <w:sz w:val="24"/>
          <w:highlight w:val="yellow"/>
        </w:rPr>
        <w:instrText xml:space="preserve"> \* MERGEFORMAT </w:instrText>
      </w:r>
      <w:r w:rsidR="005C1248" w:rsidRPr="00A23FA3">
        <w:rPr>
          <w:rFonts w:ascii="Calibri" w:hAnsi="Calibri" w:cstheme="minorHAnsi"/>
          <w:strike/>
          <w:sz w:val="24"/>
          <w:highlight w:val="yellow"/>
        </w:rPr>
      </w:r>
      <w:r w:rsidR="005C1248" w:rsidRPr="00A23FA3">
        <w:rPr>
          <w:rFonts w:ascii="Calibri" w:hAnsi="Calibri" w:cstheme="minorHAnsi"/>
          <w:strike/>
          <w:sz w:val="24"/>
          <w:highlight w:val="yellow"/>
        </w:rPr>
        <w:fldChar w:fldCharType="separate"/>
      </w:r>
      <w:r w:rsidR="00DE189A" w:rsidRPr="00A23FA3">
        <w:rPr>
          <w:rFonts w:ascii="Calibri" w:hAnsi="Calibri" w:cstheme="minorHAnsi"/>
          <w:strike/>
          <w:sz w:val="24"/>
          <w:highlight w:val="yellow"/>
        </w:rPr>
        <w:t>7.2</w:t>
      </w:r>
      <w:r w:rsidR="005C1248" w:rsidRPr="00A23FA3">
        <w:rPr>
          <w:rFonts w:ascii="Calibri" w:hAnsi="Calibri" w:cstheme="minorHAnsi"/>
          <w:strike/>
          <w:sz w:val="24"/>
          <w:highlight w:val="yellow"/>
        </w:rPr>
        <w:fldChar w:fldCharType="end"/>
      </w:r>
    </w:p>
    <w:p w14:paraId="1C1ABC44" w14:textId="77777777" w:rsidR="00737622" w:rsidRPr="00A23FA3" w:rsidRDefault="00737622" w:rsidP="00BF71D7">
      <w:pPr>
        <w:spacing w:afterLines="50" w:after="156"/>
        <w:ind w:firstLineChars="177" w:firstLine="425"/>
        <w:rPr>
          <w:rFonts w:ascii="Calibri" w:hAnsi="Calibri" w:cstheme="minorHAnsi"/>
          <w:sz w:val="24"/>
          <w:highlight w:val="yellow"/>
        </w:rPr>
      </w:pPr>
    </w:p>
    <w:p w14:paraId="5C91FE18" w14:textId="5E8F06FD" w:rsidR="002162A8" w:rsidRPr="00A23FA3" w:rsidRDefault="005F51B3">
      <w:pPr>
        <w:pStyle w:val="3"/>
        <w:keepNext w:val="0"/>
        <w:keepLines w:val="0"/>
        <w:spacing w:before="0" w:after="120" w:line="240" w:lineRule="auto"/>
        <w:ind w:left="566"/>
        <w:rPr>
          <w:rFonts w:ascii="Calibri" w:hAnsi="Calibri" w:cstheme="minorHAnsi"/>
          <w:highlight w:val="yellow"/>
        </w:rPr>
        <w:pPrChange w:id="3549" w:author="raye" w:date="2018-07-17T10:33:00Z">
          <w:pPr>
            <w:pStyle w:val="3"/>
            <w:keepNext w:val="0"/>
            <w:keepLines w:val="0"/>
            <w:numPr>
              <w:ilvl w:val="2"/>
              <w:numId w:val="3"/>
            </w:numPr>
            <w:spacing w:before="0" w:after="120" w:line="240" w:lineRule="auto"/>
            <w:ind w:left="709" w:hanging="709"/>
          </w:pPr>
        </w:pPrChange>
      </w:pPr>
      <w:bookmarkStart w:id="3550" w:name="_Toc508573668"/>
      <w:bookmarkStart w:id="3551" w:name="_Toc512250234"/>
      <w:bookmarkStart w:id="3552" w:name="_Toc520839443"/>
      <w:ins w:id="3553" w:author="raye" w:date="2018-07-17T10:33:00Z">
        <w:r w:rsidRPr="00A23FA3">
          <w:rPr>
            <w:rFonts w:ascii="Calibri" w:hAnsi="Calibri" w:cstheme="minorHAnsi"/>
            <w:highlight w:val="yellow"/>
          </w:rPr>
          <w:t xml:space="preserve">1..2. </w:t>
        </w:r>
      </w:ins>
      <w:r w:rsidR="002162A8" w:rsidRPr="00A23FA3">
        <w:rPr>
          <w:rFonts w:ascii="Calibri" w:hAnsi="Calibri" w:cstheme="minorHAnsi"/>
          <w:highlight w:val="yellow"/>
        </w:rPr>
        <w:t>Enhancement</w:t>
      </w:r>
      <w:bookmarkEnd w:id="3550"/>
      <w:bookmarkEnd w:id="3551"/>
      <w:bookmarkEnd w:id="3552"/>
    </w:p>
    <w:p w14:paraId="67CDBB1A" w14:textId="441B804D" w:rsidR="002162A8" w:rsidRPr="00A23FA3" w:rsidRDefault="002162A8"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 xml:space="preserve">When 'shipment date' </w:t>
      </w:r>
      <w:r w:rsidR="00E45164" w:rsidRPr="00A23FA3">
        <w:rPr>
          <w:rFonts w:ascii="Calibri" w:hAnsi="Calibri" w:cstheme="minorHAnsi"/>
          <w:strike/>
          <w:sz w:val="24"/>
          <w:highlight w:val="yellow"/>
        </w:rPr>
        <w:t>is</w:t>
      </w:r>
      <w:r w:rsidRPr="00A23FA3">
        <w:rPr>
          <w:rFonts w:ascii="Calibri" w:hAnsi="Calibri" w:cstheme="minorHAnsi"/>
          <w:strike/>
          <w:sz w:val="24"/>
          <w:highlight w:val="yellow"/>
        </w:rPr>
        <w:t xml:space="preserve"> blank</w:t>
      </w:r>
      <w:r w:rsidR="00E45164" w:rsidRPr="00A23FA3">
        <w:rPr>
          <w:rFonts w:ascii="Calibri" w:hAnsi="Calibri" w:cstheme="minorHAnsi"/>
          <w:strike/>
          <w:sz w:val="24"/>
          <w:highlight w:val="yellow"/>
        </w:rPr>
        <w:t xml:space="preserve"> an alert should be generated.</w:t>
      </w:r>
      <w:r w:rsidR="001D0B4C" w:rsidRPr="00A23FA3">
        <w:rPr>
          <w:rFonts w:ascii="Calibri" w:hAnsi="Calibri" w:cstheme="minorHAnsi"/>
          <w:strike/>
          <w:sz w:val="24"/>
          <w:highlight w:val="yellow"/>
        </w:rPr>
        <w:t xml:space="preserve"> The shipment date is necessary for a Lloyds search.</w:t>
      </w:r>
    </w:p>
    <w:p w14:paraId="598167B9" w14:textId="125DA074" w:rsidR="005C1248" w:rsidRPr="00A23FA3" w:rsidRDefault="00604DE2"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Operations Analyst should be able to select the document type from the document type drop-down list.</w:t>
      </w:r>
    </w:p>
    <w:p w14:paraId="709F727C" w14:textId="090E19E7" w:rsidR="00FA120A" w:rsidRPr="00A23FA3" w:rsidRDefault="00011341"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When a new</w:t>
      </w:r>
      <w:r w:rsidR="005C1248" w:rsidRPr="00A23FA3">
        <w:rPr>
          <w:rFonts w:ascii="Calibri" w:hAnsi="Calibri" w:cstheme="minorHAnsi"/>
          <w:strike/>
          <w:sz w:val="24"/>
          <w:highlight w:val="yellow"/>
        </w:rPr>
        <w:t xml:space="preserve"> page </w:t>
      </w:r>
      <w:r w:rsidRPr="00A23FA3">
        <w:rPr>
          <w:rFonts w:ascii="Calibri" w:hAnsi="Calibri" w:cstheme="minorHAnsi"/>
          <w:strike/>
          <w:sz w:val="24"/>
          <w:highlight w:val="yellow"/>
        </w:rPr>
        <w:t xml:space="preserve">is </w:t>
      </w:r>
      <w:r w:rsidR="005C1248" w:rsidRPr="00A23FA3">
        <w:rPr>
          <w:rFonts w:ascii="Calibri" w:hAnsi="Calibri" w:cstheme="minorHAnsi"/>
          <w:strike/>
          <w:sz w:val="24"/>
          <w:highlight w:val="yellow"/>
        </w:rPr>
        <w:t xml:space="preserve">added, </w:t>
      </w:r>
      <w:r w:rsidRPr="00A23FA3">
        <w:rPr>
          <w:rFonts w:ascii="Calibri" w:hAnsi="Calibri" w:cstheme="minorHAnsi"/>
          <w:strike/>
          <w:sz w:val="24"/>
          <w:highlight w:val="yellow"/>
        </w:rPr>
        <w:t xml:space="preserve">the system will default the newly added page into the “Others” category. </w:t>
      </w:r>
    </w:p>
    <w:p w14:paraId="2E4DE672" w14:textId="7DBCCBCF" w:rsidR="005F4678" w:rsidRPr="00A23FA3" w:rsidRDefault="00FA120A"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 xml:space="preserve">New </w:t>
      </w:r>
      <w:r w:rsidR="00113263" w:rsidRPr="00A23FA3">
        <w:rPr>
          <w:rFonts w:ascii="Calibri" w:hAnsi="Calibri" w:cstheme="minorHAnsi"/>
          <w:strike/>
          <w:sz w:val="24"/>
          <w:highlight w:val="yellow"/>
        </w:rPr>
        <w:t>API</w:t>
      </w:r>
      <w:r w:rsidRPr="00A23FA3">
        <w:rPr>
          <w:rFonts w:ascii="Calibri" w:hAnsi="Calibri" w:cstheme="minorHAnsi"/>
          <w:strike/>
          <w:sz w:val="24"/>
          <w:highlight w:val="yellow"/>
        </w:rPr>
        <w:t xml:space="preserve"> to the new Lloyds website</w:t>
      </w:r>
      <w:r w:rsidR="004644FA" w:rsidRPr="00A23FA3">
        <w:rPr>
          <w:rFonts w:ascii="Calibri" w:hAnsi="Calibri" w:cstheme="minorHAnsi"/>
          <w:strike/>
          <w:sz w:val="24"/>
          <w:highlight w:val="yellow"/>
        </w:rPr>
        <w:t>.</w:t>
      </w:r>
    </w:p>
    <w:p w14:paraId="736472C9" w14:textId="48F6CC60" w:rsidR="001D65A4" w:rsidRPr="00A23FA3" w:rsidRDefault="00DD4CBC" w:rsidP="00B01F41">
      <w:pPr>
        <w:pStyle w:val="a0"/>
        <w:numPr>
          <w:ilvl w:val="0"/>
          <w:numId w:val="8"/>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lastRenderedPageBreak/>
        <w:t xml:space="preserve">Adjust Verify </w:t>
      </w:r>
      <w:r w:rsidR="00CF4D03" w:rsidRPr="00A23FA3">
        <w:rPr>
          <w:rFonts w:ascii="Calibri" w:hAnsi="Calibri" w:cstheme="minorHAnsi"/>
          <w:strike/>
          <w:sz w:val="24"/>
          <w:highlight w:val="yellow"/>
        </w:rPr>
        <w:t>Page:</w:t>
      </w:r>
      <w:r w:rsidR="00A27C18" w:rsidRPr="00A23FA3">
        <w:rPr>
          <w:rFonts w:ascii="Calibri" w:hAnsi="Calibri" w:cstheme="minorHAnsi"/>
          <w:strike/>
          <w:sz w:val="24"/>
          <w:highlight w:val="yellow"/>
        </w:rPr>
        <w:t xml:space="preserve"> split </w:t>
      </w:r>
      <w:r w:rsidR="002D23B0" w:rsidRPr="00A23FA3">
        <w:rPr>
          <w:rFonts w:ascii="Calibri" w:hAnsi="Calibri" w:cstheme="minorHAnsi"/>
          <w:strike/>
          <w:sz w:val="24"/>
          <w:highlight w:val="yellow"/>
        </w:rPr>
        <w:t>PDF</w:t>
      </w:r>
      <w:r w:rsidR="00A27C18" w:rsidRPr="00A23FA3">
        <w:rPr>
          <w:rFonts w:ascii="Calibri" w:hAnsi="Calibri" w:cstheme="minorHAnsi"/>
          <w:strike/>
          <w:sz w:val="24"/>
          <w:highlight w:val="yellow"/>
        </w:rPr>
        <w:t xml:space="preserve"> edit function </w:t>
      </w:r>
      <w:r w:rsidR="009059B6" w:rsidRPr="00A23FA3">
        <w:rPr>
          <w:rFonts w:ascii="Calibri" w:hAnsi="Calibri" w:cstheme="minorHAnsi"/>
          <w:strike/>
          <w:sz w:val="24"/>
          <w:highlight w:val="yellow"/>
        </w:rPr>
        <w:t xml:space="preserve">(add page, delete page, change page </w:t>
      </w:r>
      <w:r w:rsidR="00C867A0" w:rsidRPr="00A23FA3">
        <w:rPr>
          <w:rFonts w:ascii="Calibri" w:hAnsi="Calibri" w:cstheme="minorHAnsi"/>
          <w:strike/>
          <w:sz w:val="24"/>
          <w:highlight w:val="yellow"/>
        </w:rPr>
        <w:t xml:space="preserve">sequence, </w:t>
      </w:r>
      <w:r w:rsidR="00345782" w:rsidRPr="00A23FA3">
        <w:rPr>
          <w:rFonts w:ascii="Calibri" w:hAnsi="Calibri" w:cstheme="minorHAnsi"/>
          <w:strike/>
          <w:sz w:val="24"/>
          <w:highlight w:val="yellow"/>
        </w:rPr>
        <w:t>rotate page</w:t>
      </w:r>
      <w:r w:rsidR="00DC3906" w:rsidRPr="00A23FA3">
        <w:rPr>
          <w:rFonts w:ascii="Calibri" w:hAnsi="Calibri" w:cstheme="minorHAnsi" w:hint="eastAsia"/>
          <w:strike/>
          <w:sz w:val="24"/>
          <w:highlight w:val="yellow"/>
        </w:rPr>
        <w:t xml:space="preserve">, </w:t>
      </w:r>
      <w:r w:rsidR="00604DE2" w:rsidRPr="00A23FA3">
        <w:rPr>
          <w:rFonts w:ascii="Calibri" w:hAnsi="Calibri" w:cstheme="minorHAnsi"/>
          <w:strike/>
          <w:sz w:val="24"/>
          <w:highlight w:val="yellow"/>
        </w:rPr>
        <w:t xml:space="preserve">Operations Analyst </w:t>
      </w:r>
      <w:r w:rsidR="007D29E2" w:rsidRPr="00A23FA3">
        <w:rPr>
          <w:rFonts w:ascii="Calibri" w:hAnsi="Calibri" w:cstheme="minorHAnsi"/>
          <w:strike/>
          <w:sz w:val="24"/>
          <w:highlight w:val="yellow"/>
        </w:rPr>
        <w:t>can</w:t>
      </w:r>
      <w:r w:rsidR="00C867A0" w:rsidRPr="00A23FA3">
        <w:rPr>
          <w:rFonts w:ascii="Calibri" w:hAnsi="Calibri" w:cstheme="minorHAnsi"/>
          <w:strike/>
          <w:sz w:val="24"/>
          <w:highlight w:val="yellow"/>
        </w:rPr>
        <w:t xml:space="preserve"> zoom-in or zoom-out </w:t>
      </w:r>
      <w:r w:rsidR="000F214A" w:rsidRPr="00A23FA3">
        <w:rPr>
          <w:rFonts w:ascii="Calibri" w:hAnsi="Calibri" w:cstheme="minorHAnsi"/>
          <w:strike/>
          <w:sz w:val="24"/>
          <w:highlight w:val="yellow"/>
        </w:rPr>
        <w:t xml:space="preserve">or rotate </w:t>
      </w:r>
      <w:r w:rsidR="00C867A0" w:rsidRPr="00A23FA3">
        <w:rPr>
          <w:rFonts w:ascii="Calibri" w:hAnsi="Calibri" w:cstheme="minorHAnsi"/>
          <w:strike/>
          <w:sz w:val="24"/>
          <w:highlight w:val="yellow"/>
        </w:rPr>
        <w:t>for view</w:t>
      </w:r>
      <w:r w:rsidR="009059B6" w:rsidRPr="00A23FA3">
        <w:rPr>
          <w:rFonts w:ascii="Calibri" w:hAnsi="Calibri" w:cstheme="minorHAnsi"/>
          <w:strike/>
          <w:sz w:val="24"/>
          <w:highlight w:val="yellow"/>
        </w:rPr>
        <w:t>) from</w:t>
      </w:r>
      <w:r w:rsidR="00A27C18" w:rsidRPr="00A23FA3">
        <w:rPr>
          <w:rFonts w:ascii="Calibri" w:hAnsi="Calibri" w:cstheme="minorHAnsi"/>
          <w:strike/>
          <w:sz w:val="24"/>
          <w:highlight w:val="yellow"/>
        </w:rPr>
        <w:t xml:space="preserve"> original page</w:t>
      </w:r>
      <w:r w:rsidR="00CF4D03" w:rsidRPr="00A23FA3">
        <w:rPr>
          <w:rFonts w:ascii="Calibri" w:hAnsi="Calibri" w:cstheme="minorHAnsi"/>
          <w:strike/>
          <w:sz w:val="24"/>
          <w:highlight w:val="yellow"/>
        </w:rPr>
        <w:t xml:space="preserve"> and add new page for these edit </w:t>
      </w:r>
      <w:r w:rsidR="00650D3C" w:rsidRPr="00A23FA3">
        <w:rPr>
          <w:rFonts w:ascii="Calibri" w:hAnsi="Calibri" w:cstheme="minorHAnsi"/>
          <w:strike/>
          <w:sz w:val="24"/>
          <w:highlight w:val="yellow"/>
        </w:rPr>
        <w:t>functions;</w:t>
      </w:r>
      <w:r w:rsidR="00CF4D03" w:rsidRPr="00A23FA3">
        <w:rPr>
          <w:rFonts w:ascii="Calibri" w:hAnsi="Calibri" w:cstheme="minorHAnsi"/>
          <w:strike/>
          <w:sz w:val="24"/>
          <w:highlight w:val="yellow"/>
        </w:rPr>
        <w:t xml:space="preserve"> </w:t>
      </w:r>
      <w:r w:rsidR="00A27C18" w:rsidRPr="00A23FA3">
        <w:rPr>
          <w:rFonts w:ascii="Calibri" w:hAnsi="Calibri" w:cstheme="minorHAnsi"/>
          <w:strike/>
          <w:sz w:val="24"/>
          <w:highlight w:val="yellow"/>
        </w:rPr>
        <w:t xml:space="preserve">keep PDF view function </w:t>
      </w:r>
      <w:r w:rsidR="00797E3C" w:rsidRPr="00A23FA3">
        <w:rPr>
          <w:rFonts w:ascii="Calibri" w:hAnsi="Calibri" w:cstheme="minorHAnsi"/>
          <w:strike/>
          <w:sz w:val="24"/>
          <w:highlight w:val="yellow"/>
        </w:rPr>
        <w:t>(</w:t>
      </w:r>
      <w:r w:rsidR="00604DE2" w:rsidRPr="00A23FA3">
        <w:rPr>
          <w:rFonts w:ascii="Calibri" w:hAnsi="Calibri" w:cstheme="minorHAnsi"/>
          <w:strike/>
          <w:sz w:val="24"/>
          <w:highlight w:val="yellow"/>
        </w:rPr>
        <w:t xml:space="preserve">Operations Analyst </w:t>
      </w:r>
      <w:r w:rsidR="007D29E2" w:rsidRPr="00A23FA3">
        <w:rPr>
          <w:rFonts w:ascii="Calibri" w:hAnsi="Calibri" w:cstheme="minorHAnsi"/>
          <w:strike/>
          <w:sz w:val="24"/>
          <w:highlight w:val="yellow"/>
        </w:rPr>
        <w:t>can</w:t>
      </w:r>
      <w:r w:rsidR="00C867A0" w:rsidRPr="00A23FA3">
        <w:rPr>
          <w:rFonts w:ascii="Calibri" w:hAnsi="Calibri" w:cstheme="minorHAnsi"/>
          <w:strike/>
          <w:sz w:val="24"/>
          <w:highlight w:val="yellow"/>
        </w:rPr>
        <w:t xml:space="preserve"> zoom-in, zoom-</w:t>
      </w:r>
      <w:r w:rsidR="000F214A" w:rsidRPr="00A23FA3">
        <w:rPr>
          <w:rFonts w:ascii="Calibri" w:hAnsi="Calibri" w:cstheme="minorHAnsi"/>
          <w:strike/>
          <w:sz w:val="24"/>
          <w:highlight w:val="yellow"/>
        </w:rPr>
        <w:t xml:space="preserve">out, page </w:t>
      </w:r>
      <w:r w:rsidR="00A1045B" w:rsidRPr="00A23FA3">
        <w:rPr>
          <w:rFonts w:ascii="Calibri" w:hAnsi="Calibri" w:cstheme="minorHAnsi"/>
          <w:strike/>
          <w:sz w:val="24"/>
          <w:highlight w:val="yellow"/>
        </w:rPr>
        <w:t>up, page</w:t>
      </w:r>
      <w:r w:rsidR="000F214A" w:rsidRPr="00A23FA3">
        <w:rPr>
          <w:rFonts w:ascii="Calibri" w:hAnsi="Calibri" w:cstheme="minorHAnsi"/>
          <w:strike/>
          <w:sz w:val="24"/>
          <w:highlight w:val="yellow"/>
        </w:rPr>
        <w:t xml:space="preserve"> </w:t>
      </w:r>
      <w:r w:rsidR="00547F9A" w:rsidRPr="00A23FA3">
        <w:rPr>
          <w:rFonts w:ascii="Calibri" w:hAnsi="Calibri" w:cstheme="minorHAnsi"/>
          <w:strike/>
          <w:sz w:val="24"/>
          <w:highlight w:val="yellow"/>
        </w:rPr>
        <w:t xml:space="preserve">down, page </w:t>
      </w:r>
      <w:r w:rsidR="001D65A4" w:rsidRPr="00A23FA3">
        <w:rPr>
          <w:rFonts w:ascii="Calibri" w:hAnsi="Calibri" w:cstheme="minorHAnsi"/>
          <w:strike/>
          <w:sz w:val="24"/>
          <w:highlight w:val="yellow"/>
        </w:rPr>
        <w:t>restore) in</w:t>
      </w:r>
      <w:r w:rsidR="00A27C18" w:rsidRPr="00A23FA3">
        <w:rPr>
          <w:rFonts w:ascii="Calibri" w:hAnsi="Calibri" w:cstheme="minorHAnsi"/>
          <w:strike/>
          <w:sz w:val="24"/>
          <w:highlight w:val="yellow"/>
        </w:rPr>
        <w:t xml:space="preserve"> original page</w:t>
      </w:r>
      <w:r w:rsidR="00CF4D03" w:rsidRPr="00A23FA3">
        <w:rPr>
          <w:rFonts w:ascii="Calibri" w:hAnsi="Calibri" w:cstheme="minorHAnsi"/>
          <w:strike/>
          <w:sz w:val="24"/>
          <w:highlight w:val="yellow"/>
        </w:rPr>
        <w:t>.</w:t>
      </w:r>
    </w:p>
    <w:p w14:paraId="2D48C158" w14:textId="47A17AD2" w:rsidR="00184AF1" w:rsidRPr="00A23FA3" w:rsidRDefault="003F41B3" w:rsidP="00774ECE">
      <w:pPr>
        <w:ind w:left="425"/>
        <w:jc w:val="center"/>
        <w:rPr>
          <w:rFonts w:ascii="Calibri" w:hAnsi="Calibri" w:cstheme="minorHAnsi"/>
          <w:sz w:val="24"/>
          <w:highlight w:val="yellow"/>
        </w:rPr>
      </w:pPr>
      <w:r w:rsidRPr="00A23FA3">
        <w:rPr>
          <w:rFonts w:ascii="Calibri" w:hAnsi="Calibri" w:cstheme="minorHAnsi"/>
          <w:noProof/>
        </w:rPr>
        <mc:AlternateContent>
          <mc:Choice Requires="wps">
            <w:drawing>
              <wp:anchor distT="0" distB="0" distL="114300" distR="114300" simplePos="0" relativeHeight="251689984" behindDoc="0" locked="0" layoutInCell="1" allowOverlap="1" wp14:anchorId="18F19CF0" wp14:editId="624D6326">
                <wp:simplePos x="0" y="0"/>
                <wp:positionH relativeFrom="column">
                  <wp:posOffset>819150</wp:posOffset>
                </wp:positionH>
                <wp:positionV relativeFrom="paragraph">
                  <wp:posOffset>205105</wp:posOffset>
                </wp:positionV>
                <wp:extent cx="3810000" cy="1981200"/>
                <wp:effectExtent l="0" t="0" r="19050" b="19050"/>
                <wp:wrapNone/>
                <wp:docPr id="204" name="直接连接符 204"/>
                <wp:cNvGraphicFramePr/>
                <a:graphic xmlns:a="http://schemas.openxmlformats.org/drawingml/2006/main">
                  <a:graphicData uri="http://schemas.microsoft.com/office/word/2010/wordprocessingShape">
                    <wps:wsp>
                      <wps:cNvCnPr/>
                      <wps:spPr>
                        <a:xfrm>
                          <a:off x="0" y="0"/>
                          <a:ext cx="3810000" cy="198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50907" id="直接连接符 204"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64.5pt,16.15pt" to="364.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" strokecolor="#5b9bd5 [3204]" strokeweight=".5pt">
                <v:stroke joinstyle="miter"/>
              </v:line>
            </w:pict>
          </mc:Fallback>
        </mc:AlternateContent>
      </w:r>
      <w:r w:rsidR="001D65A4" w:rsidRPr="00A23FA3">
        <w:rPr>
          <w:rFonts w:ascii="Calibri" w:hAnsi="Calibri" w:cstheme="minorHAnsi"/>
          <w:noProof/>
          <w:highlight w:val="yellow"/>
        </w:rPr>
        <w:drawing>
          <wp:inline distT="0" distB="0" distL="0" distR="0" wp14:anchorId="066E8D26" wp14:editId="0923C061">
            <wp:extent cx="4032668" cy="2470197"/>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0925" cy="2487506"/>
                    </a:xfrm>
                    <a:prstGeom prst="rect">
                      <a:avLst/>
                    </a:prstGeom>
                    <a:noFill/>
                  </pic:spPr>
                </pic:pic>
              </a:graphicData>
            </a:graphic>
          </wp:inline>
        </w:drawing>
      </w:r>
    </w:p>
    <w:p w14:paraId="40EFDF20" w14:textId="61002030" w:rsidR="007210E6" w:rsidRPr="00A23FA3" w:rsidRDefault="007210E6" w:rsidP="00774ECE">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As is:</w:t>
      </w:r>
    </w:p>
    <w:p w14:paraId="3354C8D7" w14:textId="749DE2EF" w:rsidR="0011255B" w:rsidRPr="00A23FA3" w:rsidRDefault="00604DE2" w:rsidP="00B01F41">
      <w:pPr>
        <w:pStyle w:val="a0"/>
        <w:numPr>
          <w:ilvl w:val="0"/>
          <w:numId w:val="39"/>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 xml:space="preserve">Operations Analyst </w:t>
      </w:r>
      <w:r w:rsidR="0011255B" w:rsidRPr="00A23FA3">
        <w:rPr>
          <w:rFonts w:ascii="Calibri" w:hAnsi="Calibri" w:cstheme="minorHAnsi"/>
          <w:strike/>
          <w:sz w:val="24"/>
          <w:highlight w:val="yellow"/>
        </w:rPr>
        <w:t>click “verify” button on case list page, switch to case verification screen(A)</w:t>
      </w:r>
    </w:p>
    <w:p w14:paraId="56A9BC91" w14:textId="3B171265" w:rsidR="0011255B" w:rsidRPr="00A23FA3" w:rsidRDefault="007210E6" w:rsidP="00B01F41">
      <w:pPr>
        <w:pStyle w:val="a0"/>
        <w:numPr>
          <w:ilvl w:val="0"/>
          <w:numId w:val="39"/>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On screen</w:t>
      </w:r>
      <w:r w:rsidR="00863C29" w:rsidRPr="00A23FA3">
        <w:rPr>
          <w:rFonts w:ascii="Calibri" w:hAnsi="Calibri" w:cstheme="minorHAnsi"/>
          <w:strike/>
          <w:sz w:val="24"/>
          <w:highlight w:val="yellow"/>
        </w:rPr>
        <w:t xml:space="preserve"> </w:t>
      </w:r>
      <w:r w:rsidRPr="00A23FA3">
        <w:rPr>
          <w:rFonts w:ascii="Calibri" w:hAnsi="Calibri" w:cstheme="minorHAnsi"/>
          <w:strike/>
          <w:sz w:val="24"/>
          <w:highlight w:val="yellow"/>
        </w:rPr>
        <w:t>(A) left sid</w:t>
      </w:r>
      <w:r w:rsidR="0011255B" w:rsidRPr="00A23FA3">
        <w:rPr>
          <w:rFonts w:ascii="Calibri" w:hAnsi="Calibri" w:cstheme="minorHAnsi"/>
          <w:strike/>
          <w:sz w:val="24"/>
          <w:highlight w:val="yellow"/>
        </w:rPr>
        <w:t xml:space="preserve">e, </w:t>
      </w:r>
      <w:r w:rsidR="00604DE2" w:rsidRPr="00A23FA3">
        <w:rPr>
          <w:rFonts w:ascii="Calibri" w:hAnsi="Calibri" w:cstheme="minorHAnsi"/>
          <w:strike/>
          <w:sz w:val="24"/>
          <w:highlight w:val="yellow"/>
        </w:rPr>
        <w:t xml:space="preserve">Operations Analyst </w:t>
      </w:r>
      <w:r w:rsidRPr="00A23FA3">
        <w:rPr>
          <w:rFonts w:ascii="Calibri" w:hAnsi="Calibri" w:cstheme="minorHAnsi"/>
          <w:strike/>
          <w:sz w:val="24"/>
          <w:highlight w:val="yellow"/>
        </w:rPr>
        <w:t>can</w:t>
      </w:r>
      <w:r w:rsidR="0011255B" w:rsidRPr="00A23FA3">
        <w:rPr>
          <w:rFonts w:ascii="Calibri" w:hAnsi="Calibri" w:cstheme="minorHAnsi"/>
          <w:strike/>
          <w:sz w:val="24"/>
          <w:highlight w:val="yellow"/>
        </w:rPr>
        <w:t xml:space="preserve"> edit PDF pages and identify documents p</w:t>
      </w:r>
      <w:r w:rsidRPr="00A23FA3">
        <w:rPr>
          <w:rFonts w:ascii="Calibri" w:hAnsi="Calibri" w:cstheme="minorHAnsi"/>
          <w:strike/>
          <w:sz w:val="24"/>
          <w:highlight w:val="yellow"/>
        </w:rPr>
        <w:t>age type.</w:t>
      </w:r>
      <w:r w:rsidRPr="00A23FA3">
        <w:rPr>
          <w:rFonts w:ascii="Calibri" w:hAnsi="Calibri" w:cstheme="minorHAnsi"/>
          <w:strike/>
          <w:sz w:val="24"/>
          <w:highlight w:val="yellow"/>
        </w:rPr>
        <w:br/>
        <w:t>On screen</w:t>
      </w:r>
      <w:r w:rsidR="00863C29" w:rsidRPr="00A23FA3">
        <w:rPr>
          <w:rFonts w:ascii="Calibri" w:hAnsi="Calibri" w:cstheme="minorHAnsi"/>
          <w:strike/>
          <w:sz w:val="24"/>
          <w:highlight w:val="yellow"/>
        </w:rPr>
        <w:t xml:space="preserve"> </w:t>
      </w:r>
      <w:r w:rsidRPr="00A23FA3">
        <w:rPr>
          <w:rFonts w:ascii="Calibri" w:hAnsi="Calibri" w:cstheme="minorHAnsi"/>
          <w:strike/>
          <w:sz w:val="24"/>
          <w:highlight w:val="yellow"/>
        </w:rPr>
        <w:t>(A) Right sid</w:t>
      </w:r>
      <w:r w:rsidR="0011255B" w:rsidRPr="00A23FA3">
        <w:rPr>
          <w:rFonts w:ascii="Calibri" w:hAnsi="Calibri" w:cstheme="minorHAnsi"/>
          <w:strike/>
          <w:sz w:val="24"/>
          <w:highlight w:val="yellow"/>
        </w:rPr>
        <w:t xml:space="preserve">e, </w:t>
      </w:r>
      <w:r w:rsidR="00604DE2" w:rsidRPr="00A23FA3">
        <w:rPr>
          <w:rFonts w:ascii="Calibri" w:hAnsi="Calibri" w:cstheme="minorHAnsi"/>
          <w:strike/>
          <w:sz w:val="24"/>
          <w:highlight w:val="yellow"/>
        </w:rPr>
        <w:t xml:space="preserve">Operations Analyst </w:t>
      </w:r>
      <w:r w:rsidR="0074637F" w:rsidRPr="00A23FA3">
        <w:rPr>
          <w:rFonts w:ascii="Calibri" w:hAnsi="Calibri" w:cstheme="minorHAnsi"/>
          <w:strike/>
          <w:sz w:val="24"/>
          <w:highlight w:val="yellow"/>
        </w:rPr>
        <w:t>can</w:t>
      </w:r>
      <w:r w:rsidR="001546ED" w:rsidRPr="00A23FA3">
        <w:rPr>
          <w:rFonts w:ascii="Calibri" w:hAnsi="Calibri" w:cstheme="minorHAnsi"/>
          <w:strike/>
          <w:sz w:val="24"/>
          <w:highlight w:val="yellow"/>
        </w:rPr>
        <w:t xml:space="preserve"> i</w:t>
      </w:r>
      <w:r w:rsidR="0011255B" w:rsidRPr="00A23FA3">
        <w:rPr>
          <w:rFonts w:ascii="Calibri" w:hAnsi="Calibri" w:cstheme="minorHAnsi"/>
          <w:strike/>
          <w:sz w:val="24"/>
          <w:highlight w:val="yellow"/>
        </w:rPr>
        <w:t xml:space="preserve">nput </w:t>
      </w:r>
      <w:r w:rsidR="001546ED" w:rsidRPr="00A23FA3">
        <w:rPr>
          <w:rFonts w:ascii="Calibri" w:hAnsi="Calibri" w:cstheme="minorHAnsi"/>
          <w:strike/>
          <w:sz w:val="24"/>
          <w:highlight w:val="yellow"/>
        </w:rPr>
        <w:t xml:space="preserve">data refer to left side </w:t>
      </w:r>
      <w:r w:rsidR="0074637F" w:rsidRPr="00A23FA3">
        <w:rPr>
          <w:rFonts w:ascii="Calibri" w:hAnsi="Calibri" w:cstheme="minorHAnsi"/>
          <w:strike/>
          <w:sz w:val="24"/>
          <w:highlight w:val="yellow"/>
        </w:rPr>
        <w:t>PDF</w:t>
      </w:r>
      <w:r w:rsidR="001546ED" w:rsidRPr="00A23FA3">
        <w:rPr>
          <w:rFonts w:ascii="Calibri" w:hAnsi="Calibri" w:cstheme="minorHAnsi"/>
          <w:strike/>
          <w:sz w:val="24"/>
          <w:highlight w:val="yellow"/>
        </w:rPr>
        <w:t xml:space="preserve"> page.</w:t>
      </w:r>
    </w:p>
    <w:p w14:paraId="58F3D5E0" w14:textId="7E07D62C" w:rsidR="0011255B" w:rsidRPr="00A23FA3" w:rsidRDefault="0011255B" w:rsidP="00B01F41">
      <w:pPr>
        <w:pStyle w:val="a0"/>
        <w:numPr>
          <w:ilvl w:val="0"/>
          <w:numId w:val="39"/>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 xml:space="preserve">After data </w:t>
      </w:r>
      <w:r w:rsidR="001546ED" w:rsidRPr="00A23FA3">
        <w:rPr>
          <w:rFonts w:ascii="Calibri" w:hAnsi="Calibri" w:cstheme="minorHAnsi"/>
          <w:strike/>
          <w:sz w:val="24"/>
          <w:highlight w:val="yellow"/>
        </w:rPr>
        <w:t>input</w:t>
      </w:r>
      <w:r w:rsidRPr="00A23FA3">
        <w:rPr>
          <w:rFonts w:ascii="Calibri" w:hAnsi="Calibri" w:cstheme="minorHAnsi"/>
          <w:strike/>
          <w:sz w:val="24"/>
          <w:highlight w:val="yellow"/>
        </w:rPr>
        <w:t xml:space="preserve"> finished, click “Start Checking” button on the top of right site, and return to case list screen.</w:t>
      </w:r>
    </w:p>
    <w:p w14:paraId="0DB04F4C" w14:textId="5A23D0A4" w:rsidR="00791B7D" w:rsidRPr="00A23FA3" w:rsidRDefault="003F41B3" w:rsidP="00774ECE">
      <w:pPr>
        <w:pStyle w:val="a0"/>
        <w:spacing w:afterLines="50" w:after="156"/>
        <w:ind w:firstLineChars="0" w:firstLine="0"/>
        <w:jc w:val="center"/>
        <w:rPr>
          <w:rFonts w:ascii="Calibri" w:hAnsi="Calibri" w:cstheme="minorHAnsi"/>
          <w:sz w:val="24"/>
          <w:highlight w:val="yellow"/>
        </w:rPr>
      </w:pPr>
      <w:r w:rsidRPr="00A23FA3">
        <w:rPr>
          <w:rFonts w:ascii="Calibri" w:hAnsi="Calibri" w:cstheme="minorHAnsi"/>
          <w:noProof/>
          <w:sz w:val="24"/>
        </w:rPr>
        <w:lastRenderedPageBreak/>
        <mc:AlternateContent>
          <mc:Choice Requires="wps">
            <w:drawing>
              <wp:anchor distT="0" distB="0" distL="114300" distR="114300" simplePos="0" relativeHeight="251691008" behindDoc="0" locked="0" layoutInCell="1" allowOverlap="1" wp14:anchorId="2B07FA7F" wp14:editId="508EC77E">
                <wp:simplePos x="0" y="0"/>
                <wp:positionH relativeFrom="column">
                  <wp:posOffset>619125</wp:posOffset>
                </wp:positionH>
                <wp:positionV relativeFrom="paragraph">
                  <wp:posOffset>37465</wp:posOffset>
                </wp:positionV>
                <wp:extent cx="3829050" cy="3371850"/>
                <wp:effectExtent l="0" t="0" r="19050" b="19050"/>
                <wp:wrapNone/>
                <wp:docPr id="205" name="直接连接符 205"/>
                <wp:cNvGraphicFramePr/>
                <a:graphic xmlns:a="http://schemas.openxmlformats.org/drawingml/2006/main">
                  <a:graphicData uri="http://schemas.microsoft.com/office/word/2010/wordprocessingShape">
                    <wps:wsp>
                      <wps:cNvCnPr/>
                      <wps:spPr>
                        <a:xfrm>
                          <a:off x="0" y="0"/>
                          <a:ext cx="3829050" cy="3371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757B6" id="直接连接符 205" o:spid="_x0000_s1026" style="position:absolute;left:0;text-align:left;z-index:251691008;visibility:visible;mso-wrap-style:square;mso-wrap-distance-left:9pt;mso-wrap-distance-top:0;mso-wrap-distance-right:9pt;mso-wrap-distance-bottom:0;mso-position-horizontal:absolute;mso-position-horizontal-relative:text;mso-position-vertical:absolute;mso-position-vertical-relative:text" from="48.75pt,2.95pt" to="350.25pt,2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" strokecolor="#5b9bd5 [3204]" strokeweight=".5pt">
                <v:stroke joinstyle="miter"/>
              </v:line>
            </w:pict>
          </mc:Fallback>
        </mc:AlternateContent>
      </w:r>
      <w:r w:rsidR="00347D0C" w:rsidRPr="00A23FA3">
        <w:rPr>
          <w:rFonts w:ascii="Calibri" w:hAnsi="Calibri" w:cstheme="minorHAnsi"/>
          <w:noProof/>
          <w:sz w:val="24"/>
          <w:highlight w:val="yellow"/>
        </w:rPr>
        <w:drawing>
          <wp:inline distT="0" distB="0" distL="0" distR="0" wp14:anchorId="512BC43D" wp14:editId="46CF2E88">
            <wp:extent cx="4463343" cy="369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5181" cy="3713782"/>
                    </a:xfrm>
                    <a:prstGeom prst="rect">
                      <a:avLst/>
                    </a:prstGeom>
                    <a:noFill/>
                  </pic:spPr>
                </pic:pic>
              </a:graphicData>
            </a:graphic>
          </wp:inline>
        </w:drawing>
      </w:r>
    </w:p>
    <w:p w14:paraId="30361349" w14:textId="6388CABD" w:rsidR="00EB26ED" w:rsidRPr="00A23FA3" w:rsidRDefault="00EB26ED" w:rsidP="00774ECE">
      <w:pPr>
        <w:pStyle w:val="a0"/>
        <w:spacing w:afterLines="50" w:after="156"/>
        <w:ind w:firstLineChars="0" w:firstLine="0"/>
        <w:jc w:val="left"/>
        <w:rPr>
          <w:rFonts w:ascii="Calibri" w:hAnsi="Calibri" w:cstheme="minorHAnsi"/>
          <w:strike/>
          <w:sz w:val="24"/>
          <w:highlight w:val="yellow"/>
        </w:rPr>
      </w:pPr>
      <w:r w:rsidRPr="00A23FA3">
        <w:rPr>
          <w:rFonts w:ascii="Calibri" w:hAnsi="Calibri" w:cstheme="minorHAnsi"/>
          <w:strike/>
          <w:sz w:val="24"/>
          <w:highlight w:val="yellow"/>
        </w:rPr>
        <w:t>To be</w:t>
      </w:r>
      <w:r w:rsidRPr="00A23FA3">
        <w:rPr>
          <w:rFonts w:ascii="Calibri" w:hAnsi="Calibri" w:cstheme="minorHAnsi"/>
          <w:strike/>
          <w:sz w:val="24"/>
          <w:highlight w:val="yellow"/>
        </w:rPr>
        <w:t>：</w:t>
      </w:r>
    </w:p>
    <w:p w14:paraId="0D948C81" w14:textId="3EB55FE8" w:rsidR="00EB26ED" w:rsidRPr="00A23FA3" w:rsidRDefault="00EB26ED" w:rsidP="00774ECE">
      <w:pPr>
        <w:pStyle w:val="a0"/>
        <w:spacing w:afterLines="50" w:after="156"/>
        <w:ind w:firstLineChars="0" w:firstLine="0"/>
        <w:jc w:val="left"/>
        <w:rPr>
          <w:rFonts w:ascii="Calibri" w:hAnsi="Calibri" w:cstheme="minorHAnsi"/>
          <w:strike/>
          <w:sz w:val="24"/>
          <w:highlight w:val="yellow"/>
        </w:rPr>
      </w:pPr>
      <w:r w:rsidRPr="00A23FA3">
        <w:rPr>
          <w:rFonts w:ascii="Calibri" w:hAnsi="Calibri" w:cstheme="minorHAnsi"/>
          <w:strike/>
          <w:sz w:val="24"/>
          <w:highlight w:val="yellow"/>
        </w:rPr>
        <w:t>Split screen</w:t>
      </w:r>
      <w:r w:rsidR="00863C29" w:rsidRPr="00A23FA3">
        <w:rPr>
          <w:rFonts w:ascii="Calibri" w:hAnsi="Calibri" w:cstheme="minorHAnsi"/>
          <w:strike/>
          <w:sz w:val="24"/>
          <w:highlight w:val="yellow"/>
        </w:rPr>
        <w:t xml:space="preserve"> </w:t>
      </w:r>
      <w:r w:rsidRPr="00A23FA3">
        <w:rPr>
          <w:rFonts w:ascii="Calibri" w:hAnsi="Calibri" w:cstheme="minorHAnsi"/>
          <w:strike/>
          <w:sz w:val="24"/>
          <w:highlight w:val="yellow"/>
        </w:rPr>
        <w:t>(A) to two screens. (</w:t>
      </w:r>
      <w:r w:rsidR="00863C29" w:rsidRPr="00A23FA3">
        <w:rPr>
          <w:rFonts w:ascii="Calibri" w:hAnsi="Calibri" w:cstheme="minorHAnsi"/>
          <w:strike/>
          <w:sz w:val="24"/>
          <w:highlight w:val="yellow"/>
        </w:rPr>
        <w:t>Left</w:t>
      </w:r>
      <w:r w:rsidRPr="00A23FA3">
        <w:rPr>
          <w:rFonts w:ascii="Calibri" w:hAnsi="Calibri" w:cstheme="minorHAnsi"/>
          <w:strike/>
          <w:sz w:val="24"/>
          <w:highlight w:val="yellow"/>
        </w:rPr>
        <w:t xml:space="preserve"> side separate to screen B)</w:t>
      </w:r>
      <w:r w:rsidR="00AE72B7" w:rsidRPr="00A23FA3">
        <w:rPr>
          <w:rFonts w:ascii="Calibri" w:hAnsi="Calibri" w:cstheme="minorHAnsi"/>
          <w:strike/>
          <w:sz w:val="24"/>
          <w:highlight w:val="yellow"/>
        </w:rPr>
        <w:t xml:space="preserve">. </w:t>
      </w:r>
      <w:r w:rsidRPr="00A23FA3">
        <w:rPr>
          <w:rFonts w:ascii="Calibri" w:hAnsi="Calibri" w:cstheme="minorHAnsi"/>
          <w:strike/>
          <w:sz w:val="24"/>
          <w:highlight w:val="yellow"/>
        </w:rPr>
        <w:t>Screen</w:t>
      </w:r>
      <w:r w:rsidR="00863C29" w:rsidRPr="00A23FA3">
        <w:rPr>
          <w:rFonts w:ascii="Calibri" w:hAnsi="Calibri" w:cstheme="minorHAnsi"/>
          <w:strike/>
          <w:sz w:val="24"/>
          <w:highlight w:val="yellow"/>
        </w:rPr>
        <w:t xml:space="preserve"> </w:t>
      </w:r>
      <w:r w:rsidRPr="00A23FA3">
        <w:rPr>
          <w:rFonts w:ascii="Calibri" w:hAnsi="Calibri" w:cstheme="minorHAnsi"/>
          <w:strike/>
          <w:sz w:val="24"/>
          <w:highlight w:val="yellow"/>
        </w:rPr>
        <w:t>(B) focuses on PDF modifications. Screen</w:t>
      </w:r>
      <w:r w:rsidR="00863C29" w:rsidRPr="00A23FA3">
        <w:rPr>
          <w:rFonts w:ascii="Calibri" w:hAnsi="Calibri" w:cstheme="minorHAnsi"/>
          <w:strike/>
          <w:sz w:val="24"/>
          <w:highlight w:val="yellow"/>
        </w:rPr>
        <w:t xml:space="preserve"> </w:t>
      </w:r>
      <w:r w:rsidRPr="00A23FA3">
        <w:rPr>
          <w:rFonts w:ascii="Calibri" w:hAnsi="Calibri" w:cstheme="minorHAnsi"/>
          <w:strike/>
          <w:sz w:val="24"/>
          <w:highlight w:val="yellow"/>
        </w:rPr>
        <w:t>(A) focuses on Data input and left side keeping PDF view function.</w:t>
      </w:r>
      <w:r w:rsidR="00AE72B7" w:rsidRPr="00A23FA3">
        <w:rPr>
          <w:rFonts w:ascii="Calibri" w:hAnsi="Calibri" w:cstheme="minorHAnsi"/>
          <w:strike/>
          <w:sz w:val="24"/>
          <w:highlight w:val="yellow"/>
        </w:rPr>
        <w:t xml:space="preserve"> </w:t>
      </w:r>
      <w:r w:rsidRPr="00A23FA3">
        <w:rPr>
          <w:rFonts w:ascii="Calibri" w:hAnsi="Calibri" w:cstheme="minorHAnsi"/>
          <w:strike/>
          <w:sz w:val="24"/>
          <w:highlight w:val="yellow"/>
        </w:rPr>
        <w:t>Switch to screen-B from screen-A if needs</w:t>
      </w:r>
    </w:p>
    <w:p w14:paraId="2D3153CE" w14:textId="02D9C5AF" w:rsidR="00AE72B7" w:rsidRPr="00A23FA3" w:rsidRDefault="00604DE2" w:rsidP="00B01F41">
      <w:pPr>
        <w:pStyle w:val="a0"/>
        <w:numPr>
          <w:ilvl w:val="0"/>
          <w:numId w:val="40"/>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 xml:space="preserve">Operations Analyst </w:t>
      </w:r>
      <w:r w:rsidR="00AE72B7" w:rsidRPr="00A23FA3">
        <w:rPr>
          <w:rFonts w:ascii="Calibri" w:hAnsi="Calibri" w:cstheme="minorHAnsi"/>
          <w:strike/>
          <w:sz w:val="24"/>
          <w:highlight w:val="yellow"/>
        </w:rPr>
        <w:t>click “verify” button on case list page, switch to case verification screen(A)</w:t>
      </w:r>
    </w:p>
    <w:p w14:paraId="5868BFD4" w14:textId="0E7D833C" w:rsidR="00AE72B7" w:rsidRPr="00A23FA3" w:rsidRDefault="00122B7C" w:rsidP="00B01F41">
      <w:pPr>
        <w:pStyle w:val="a0"/>
        <w:numPr>
          <w:ilvl w:val="0"/>
          <w:numId w:val="40"/>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Add a “Edit</w:t>
      </w:r>
      <w:r w:rsidR="00797E3C" w:rsidRPr="00A23FA3">
        <w:rPr>
          <w:rFonts w:ascii="Calibri" w:hAnsi="Calibri" w:cstheme="minorHAnsi"/>
          <w:strike/>
          <w:sz w:val="24"/>
          <w:highlight w:val="yellow"/>
        </w:rPr>
        <w:t>” button on screen(A) left sid</w:t>
      </w:r>
      <w:r w:rsidR="00AE72B7" w:rsidRPr="00A23FA3">
        <w:rPr>
          <w:rFonts w:ascii="Calibri" w:hAnsi="Calibri" w:cstheme="minorHAnsi"/>
          <w:strike/>
          <w:sz w:val="24"/>
          <w:highlight w:val="yellow"/>
        </w:rPr>
        <w:t xml:space="preserve">e, </w:t>
      </w:r>
      <w:r w:rsidR="002106F9" w:rsidRPr="00A23FA3">
        <w:rPr>
          <w:rFonts w:ascii="Calibri" w:hAnsi="Calibri" w:cstheme="minorHAnsi"/>
          <w:strike/>
          <w:sz w:val="24"/>
          <w:highlight w:val="yellow"/>
        </w:rPr>
        <w:t>then skip to</w:t>
      </w:r>
      <w:r w:rsidR="00AE72B7" w:rsidRPr="00A23FA3">
        <w:rPr>
          <w:rFonts w:ascii="Calibri" w:hAnsi="Calibri" w:cstheme="minorHAnsi"/>
          <w:strike/>
          <w:sz w:val="24"/>
          <w:highlight w:val="yellow"/>
        </w:rPr>
        <w:t xml:space="preserve"> new screen(B)</w:t>
      </w:r>
    </w:p>
    <w:p w14:paraId="4594187C" w14:textId="3D0CFE8F" w:rsidR="00AE72B7" w:rsidRPr="00A23FA3" w:rsidRDefault="00AE72B7" w:rsidP="00B01F41">
      <w:pPr>
        <w:pStyle w:val="a0"/>
        <w:numPr>
          <w:ilvl w:val="0"/>
          <w:numId w:val="40"/>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On s</w:t>
      </w:r>
      <w:r w:rsidR="00E41555" w:rsidRPr="00A23FA3">
        <w:rPr>
          <w:rFonts w:ascii="Calibri" w:hAnsi="Calibri" w:cstheme="minorHAnsi"/>
          <w:strike/>
          <w:sz w:val="24"/>
          <w:highlight w:val="yellow"/>
        </w:rPr>
        <w:t>creen</w:t>
      </w:r>
      <w:r w:rsidR="00E91E20" w:rsidRPr="00A23FA3">
        <w:rPr>
          <w:rFonts w:ascii="Calibri" w:hAnsi="Calibri" w:cstheme="minorHAnsi"/>
          <w:strike/>
          <w:sz w:val="24"/>
          <w:highlight w:val="yellow"/>
        </w:rPr>
        <w:t xml:space="preserve"> </w:t>
      </w:r>
      <w:r w:rsidR="00E41555" w:rsidRPr="00A23FA3">
        <w:rPr>
          <w:rFonts w:ascii="Calibri" w:hAnsi="Calibri" w:cstheme="minorHAnsi"/>
          <w:strike/>
          <w:sz w:val="24"/>
          <w:highlight w:val="yellow"/>
        </w:rPr>
        <w:t xml:space="preserve">(B), </w:t>
      </w:r>
      <w:r w:rsidR="00604DE2" w:rsidRPr="00A23FA3">
        <w:rPr>
          <w:rFonts w:ascii="Calibri" w:hAnsi="Calibri" w:cstheme="minorHAnsi"/>
          <w:strike/>
          <w:sz w:val="24"/>
          <w:highlight w:val="yellow"/>
        </w:rPr>
        <w:t xml:space="preserve">Operations Analyst </w:t>
      </w:r>
      <w:r w:rsidR="00E41555" w:rsidRPr="00A23FA3">
        <w:rPr>
          <w:rFonts w:ascii="Calibri" w:hAnsi="Calibri" w:cstheme="minorHAnsi"/>
          <w:strike/>
          <w:sz w:val="24"/>
          <w:highlight w:val="yellow"/>
        </w:rPr>
        <w:t xml:space="preserve">can edit </w:t>
      </w:r>
      <w:r w:rsidR="007E0127" w:rsidRPr="00A23FA3">
        <w:rPr>
          <w:rFonts w:ascii="Calibri" w:hAnsi="Calibri" w:cstheme="minorHAnsi"/>
          <w:strike/>
          <w:sz w:val="24"/>
          <w:highlight w:val="yellow"/>
        </w:rPr>
        <w:t xml:space="preserve">and </w:t>
      </w:r>
      <w:r w:rsidRPr="00A23FA3">
        <w:rPr>
          <w:rFonts w:ascii="Calibri" w:hAnsi="Calibri" w:cstheme="minorHAnsi"/>
          <w:strike/>
          <w:sz w:val="24"/>
          <w:highlight w:val="yellow"/>
        </w:rPr>
        <w:t>click “Save” return to screen</w:t>
      </w:r>
      <w:r w:rsidR="00E91E20" w:rsidRPr="00A23FA3">
        <w:rPr>
          <w:rFonts w:ascii="Calibri" w:hAnsi="Calibri" w:cstheme="minorHAnsi"/>
          <w:strike/>
          <w:sz w:val="24"/>
          <w:highlight w:val="yellow"/>
        </w:rPr>
        <w:t xml:space="preserve"> </w:t>
      </w:r>
      <w:r w:rsidRPr="00A23FA3">
        <w:rPr>
          <w:rFonts w:ascii="Calibri" w:hAnsi="Calibri" w:cstheme="minorHAnsi"/>
          <w:strike/>
          <w:sz w:val="24"/>
          <w:highlight w:val="yellow"/>
        </w:rPr>
        <w:t>(A).</w:t>
      </w:r>
      <w:r w:rsidR="00C867A0" w:rsidRPr="00A23FA3">
        <w:rPr>
          <w:rFonts w:ascii="Calibri" w:hAnsi="Calibri" w:cstheme="minorHAnsi"/>
          <w:strike/>
          <w:sz w:val="24"/>
          <w:highlight w:val="yellow"/>
        </w:rPr>
        <w:t xml:space="preserve"> The updated PDF file should be shown </w:t>
      </w:r>
      <w:r w:rsidR="002106F9" w:rsidRPr="00A23FA3">
        <w:rPr>
          <w:rFonts w:ascii="Calibri" w:hAnsi="Calibri" w:cstheme="minorHAnsi"/>
          <w:strike/>
          <w:sz w:val="24"/>
          <w:highlight w:val="yellow"/>
        </w:rPr>
        <w:t xml:space="preserve">on the </w:t>
      </w:r>
      <w:r w:rsidR="00C867A0" w:rsidRPr="00A23FA3">
        <w:rPr>
          <w:rFonts w:ascii="Calibri" w:hAnsi="Calibri" w:cstheme="minorHAnsi"/>
          <w:strike/>
          <w:sz w:val="24"/>
          <w:highlight w:val="yellow"/>
        </w:rPr>
        <w:t xml:space="preserve">left side </w:t>
      </w:r>
      <w:r w:rsidR="002106F9" w:rsidRPr="00A23FA3">
        <w:rPr>
          <w:rFonts w:ascii="Calibri" w:hAnsi="Calibri" w:cstheme="minorHAnsi"/>
          <w:strike/>
          <w:sz w:val="24"/>
          <w:highlight w:val="yellow"/>
        </w:rPr>
        <w:t>of screen(</w:t>
      </w:r>
      <w:r w:rsidR="00C867A0" w:rsidRPr="00A23FA3">
        <w:rPr>
          <w:rFonts w:ascii="Calibri" w:hAnsi="Calibri" w:cstheme="minorHAnsi"/>
          <w:strike/>
          <w:sz w:val="24"/>
          <w:highlight w:val="yellow"/>
        </w:rPr>
        <w:t>A</w:t>
      </w:r>
      <w:r w:rsidR="002106F9" w:rsidRPr="00A23FA3">
        <w:rPr>
          <w:rFonts w:ascii="Calibri" w:hAnsi="Calibri" w:cstheme="minorHAnsi"/>
          <w:strike/>
          <w:sz w:val="24"/>
          <w:highlight w:val="yellow"/>
        </w:rPr>
        <w:t>)</w:t>
      </w:r>
      <w:r w:rsidR="00367BDB" w:rsidRPr="00A23FA3">
        <w:rPr>
          <w:rFonts w:ascii="Calibri" w:hAnsi="Calibri" w:cstheme="minorHAnsi"/>
          <w:strike/>
          <w:sz w:val="24"/>
          <w:highlight w:val="yellow"/>
        </w:rPr>
        <w:t>.</w:t>
      </w:r>
    </w:p>
    <w:p w14:paraId="6C5B8E92" w14:textId="14D6AB73" w:rsidR="00AE72B7" w:rsidRPr="00A23FA3" w:rsidRDefault="002106F9" w:rsidP="00B01F41">
      <w:pPr>
        <w:pStyle w:val="a0"/>
        <w:numPr>
          <w:ilvl w:val="0"/>
          <w:numId w:val="40"/>
        </w:numPr>
        <w:spacing w:afterLines="50" w:after="156"/>
        <w:ind w:firstLineChars="0"/>
        <w:rPr>
          <w:rFonts w:ascii="Calibri" w:hAnsi="Calibri" w:cstheme="minorHAnsi"/>
          <w:strike/>
          <w:sz w:val="24"/>
          <w:highlight w:val="yellow"/>
        </w:rPr>
      </w:pPr>
      <w:r w:rsidRPr="00A23FA3">
        <w:rPr>
          <w:rFonts w:ascii="Calibri" w:hAnsi="Calibri" w:cstheme="minorHAnsi"/>
          <w:strike/>
          <w:sz w:val="24"/>
          <w:highlight w:val="yellow"/>
        </w:rPr>
        <w:t>I</w:t>
      </w:r>
      <w:r w:rsidR="00AE72B7" w:rsidRPr="00A23FA3">
        <w:rPr>
          <w:rFonts w:ascii="Calibri" w:hAnsi="Calibri" w:cstheme="minorHAnsi"/>
          <w:strike/>
          <w:sz w:val="24"/>
          <w:highlight w:val="yellow"/>
        </w:rPr>
        <w:t xml:space="preserve">nput data on </w:t>
      </w:r>
      <w:r w:rsidRPr="00A23FA3">
        <w:rPr>
          <w:rFonts w:ascii="Calibri" w:hAnsi="Calibri" w:cstheme="minorHAnsi"/>
          <w:strike/>
          <w:sz w:val="24"/>
          <w:highlight w:val="yellow"/>
        </w:rPr>
        <w:t xml:space="preserve">the right side of </w:t>
      </w:r>
      <w:r w:rsidR="00AE72B7" w:rsidRPr="00A23FA3">
        <w:rPr>
          <w:rFonts w:ascii="Calibri" w:hAnsi="Calibri" w:cstheme="minorHAnsi"/>
          <w:strike/>
          <w:sz w:val="24"/>
          <w:highlight w:val="yellow"/>
        </w:rPr>
        <w:t>s</w:t>
      </w:r>
      <w:r w:rsidR="007E0127" w:rsidRPr="00A23FA3">
        <w:rPr>
          <w:rFonts w:ascii="Calibri" w:hAnsi="Calibri" w:cstheme="minorHAnsi"/>
          <w:strike/>
          <w:sz w:val="24"/>
          <w:highlight w:val="yellow"/>
        </w:rPr>
        <w:t>creen</w:t>
      </w:r>
      <w:r w:rsidR="00E91E20" w:rsidRPr="00A23FA3">
        <w:rPr>
          <w:rFonts w:ascii="Calibri" w:hAnsi="Calibri" w:cstheme="minorHAnsi"/>
          <w:strike/>
          <w:sz w:val="24"/>
          <w:highlight w:val="yellow"/>
        </w:rPr>
        <w:t xml:space="preserve"> </w:t>
      </w:r>
      <w:r w:rsidR="007E0127" w:rsidRPr="00A23FA3">
        <w:rPr>
          <w:rFonts w:ascii="Calibri" w:hAnsi="Calibri" w:cstheme="minorHAnsi"/>
          <w:strike/>
          <w:sz w:val="24"/>
          <w:highlight w:val="yellow"/>
        </w:rPr>
        <w:t>(A)</w:t>
      </w:r>
      <w:r w:rsidR="00367BDB" w:rsidRPr="00A23FA3">
        <w:rPr>
          <w:rFonts w:ascii="Calibri" w:hAnsi="Calibri" w:cstheme="minorHAnsi"/>
          <w:strike/>
          <w:sz w:val="24"/>
          <w:highlight w:val="yellow"/>
        </w:rPr>
        <w:t>.</w:t>
      </w:r>
    </w:p>
    <w:p w14:paraId="7FB95328" w14:textId="2A9E9BC8" w:rsidR="00184AF1" w:rsidRPr="00A23FA3" w:rsidRDefault="00184AF1" w:rsidP="00C409AC">
      <w:pPr>
        <w:spacing w:afterLines="50" w:after="156"/>
        <w:rPr>
          <w:rFonts w:ascii="Calibri" w:hAnsi="Calibri" w:cstheme="minorHAnsi"/>
          <w:sz w:val="24"/>
          <w:highlight w:val="yellow"/>
        </w:rPr>
      </w:pPr>
    </w:p>
    <w:p w14:paraId="600436E3" w14:textId="767FDD79" w:rsidR="002D23B0" w:rsidRPr="00A23FA3" w:rsidRDefault="004726D3" w:rsidP="00BF71D7">
      <w:pPr>
        <w:rPr>
          <w:rFonts w:ascii="Calibri" w:eastAsiaTheme="majorEastAsia" w:hAnsi="Calibri" w:cstheme="minorHAnsi"/>
          <w:i/>
          <w:strike/>
          <w:sz w:val="24"/>
          <w:highlight w:val="yellow"/>
        </w:rPr>
      </w:pPr>
      <w:r w:rsidRPr="00A23FA3">
        <w:rPr>
          <w:rFonts w:ascii="Calibri" w:eastAsiaTheme="majorEastAsia" w:hAnsi="Calibri" w:cstheme="minorHAnsi"/>
          <w:i/>
          <w:strike/>
          <w:sz w:val="24"/>
          <w:highlight w:val="yellow"/>
        </w:rPr>
        <w:t>Page</w:t>
      </w:r>
      <w:r w:rsidR="00492A41" w:rsidRPr="00A23FA3">
        <w:rPr>
          <w:rFonts w:ascii="Calibri" w:eastAsiaTheme="majorEastAsia" w:hAnsi="Calibri" w:cstheme="minorHAnsi"/>
          <w:i/>
          <w:strike/>
          <w:sz w:val="24"/>
          <w:highlight w:val="yellow"/>
        </w:rPr>
        <w:t xml:space="preserve"> description</w:t>
      </w:r>
      <w:r w:rsidR="005B65B6" w:rsidRPr="00A23FA3">
        <w:rPr>
          <w:rFonts w:ascii="Calibri" w:eastAsiaTheme="majorEastAsia" w:hAnsi="Calibri" w:cstheme="minorHAnsi"/>
          <w:i/>
          <w:strike/>
          <w:sz w:val="24"/>
          <w:highlight w:val="yellow"/>
        </w:rPr>
        <w:t>:</w:t>
      </w:r>
    </w:p>
    <w:p w14:paraId="308FF3F8" w14:textId="15B45220" w:rsidR="002106F9" w:rsidRPr="00A23FA3" w:rsidRDefault="002B00ED" w:rsidP="00B01F41">
      <w:pPr>
        <w:pStyle w:val="a0"/>
        <w:numPr>
          <w:ilvl w:val="0"/>
          <w:numId w:val="6"/>
        </w:numPr>
        <w:ind w:firstLineChars="0"/>
        <w:jc w:val="left"/>
        <w:rPr>
          <w:rFonts w:ascii="Calibri" w:hAnsi="Calibri" w:cstheme="minorHAnsi"/>
          <w:strike/>
          <w:sz w:val="24"/>
          <w:highlight w:val="yellow"/>
        </w:rPr>
      </w:pPr>
      <w:r w:rsidRPr="00A23FA3">
        <w:rPr>
          <w:rFonts w:ascii="Calibri" w:hAnsi="Calibri" w:cstheme="minorHAnsi"/>
          <w:strike/>
          <w:sz w:val="24"/>
          <w:highlight w:val="yellow"/>
        </w:rPr>
        <w:t>In AS-IS</w:t>
      </w:r>
      <w:r w:rsidR="009775E6" w:rsidRPr="00A23FA3">
        <w:rPr>
          <w:rFonts w:ascii="Calibri" w:hAnsi="Calibri" w:cstheme="minorHAnsi"/>
          <w:strike/>
          <w:sz w:val="24"/>
          <w:highlight w:val="yellow"/>
        </w:rPr>
        <w:t xml:space="preserve"> Case Verify screen</w:t>
      </w:r>
      <w:r w:rsidRPr="00A23FA3">
        <w:rPr>
          <w:rFonts w:ascii="Calibri" w:hAnsi="Calibri" w:cstheme="minorHAnsi"/>
          <w:strike/>
          <w:sz w:val="24"/>
          <w:highlight w:val="yellow"/>
        </w:rPr>
        <w:t xml:space="preserve">, an “Edit PDF” button is added to the left PDF file display area. When </w:t>
      </w:r>
      <w:r w:rsidR="00604DE2" w:rsidRPr="00A23FA3">
        <w:rPr>
          <w:rFonts w:ascii="Calibri" w:hAnsi="Calibri" w:cstheme="minorHAnsi"/>
          <w:strike/>
          <w:sz w:val="24"/>
          <w:highlight w:val="yellow"/>
        </w:rPr>
        <w:t xml:space="preserve">Operations Analyst </w:t>
      </w:r>
      <w:r w:rsidR="009775E6" w:rsidRPr="00A23FA3">
        <w:rPr>
          <w:rFonts w:ascii="Calibri" w:hAnsi="Calibri" w:cstheme="minorHAnsi"/>
          <w:strike/>
          <w:sz w:val="24"/>
          <w:highlight w:val="yellow"/>
        </w:rPr>
        <w:t>wants to modify</w:t>
      </w:r>
      <w:r w:rsidRPr="00A23FA3">
        <w:rPr>
          <w:rFonts w:ascii="Calibri" w:hAnsi="Calibri" w:cstheme="minorHAnsi"/>
          <w:strike/>
          <w:sz w:val="24"/>
          <w:highlight w:val="yellow"/>
        </w:rPr>
        <w:t xml:space="preserve"> the </w:t>
      </w:r>
      <w:r w:rsidR="009775E6" w:rsidRPr="00A23FA3">
        <w:rPr>
          <w:rFonts w:ascii="Calibri" w:hAnsi="Calibri" w:cstheme="minorHAnsi"/>
          <w:strike/>
          <w:sz w:val="24"/>
          <w:highlight w:val="yellow"/>
        </w:rPr>
        <w:t xml:space="preserve">content of </w:t>
      </w:r>
      <w:r w:rsidRPr="00A23FA3">
        <w:rPr>
          <w:rFonts w:ascii="Calibri" w:hAnsi="Calibri" w:cstheme="minorHAnsi"/>
          <w:strike/>
          <w:sz w:val="24"/>
          <w:highlight w:val="yellow"/>
        </w:rPr>
        <w:t>PD</w:t>
      </w:r>
      <w:r w:rsidR="009775E6" w:rsidRPr="00A23FA3">
        <w:rPr>
          <w:rFonts w:ascii="Calibri" w:hAnsi="Calibri" w:cstheme="minorHAnsi"/>
          <w:strike/>
          <w:sz w:val="24"/>
          <w:highlight w:val="yellow"/>
        </w:rPr>
        <w:t>F file, click this button to jump to Document Edit Page</w:t>
      </w:r>
      <w:r w:rsidRPr="00A23FA3">
        <w:rPr>
          <w:rFonts w:ascii="Calibri" w:hAnsi="Calibri" w:cstheme="minorHAnsi"/>
          <w:strike/>
          <w:sz w:val="24"/>
          <w:highlight w:val="yellow"/>
        </w:rPr>
        <w:t>.</w:t>
      </w:r>
    </w:p>
    <w:p w14:paraId="39D441E0" w14:textId="64989D1C" w:rsidR="00535E6B" w:rsidRPr="00A23FA3" w:rsidRDefault="009775E6" w:rsidP="00B01F41">
      <w:pPr>
        <w:pStyle w:val="a0"/>
        <w:numPr>
          <w:ilvl w:val="0"/>
          <w:numId w:val="6"/>
        </w:numPr>
        <w:ind w:firstLineChars="0"/>
        <w:jc w:val="left"/>
        <w:rPr>
          <w:rFonts w:ascii="Calibri" w:eastAsiaTheme="majorEastAsia" w:hAnsi="Calibri" w:cstheme="minorHAnsi"/>
          <w:strike/>
          <w:sz w:val="24"/>
          <w:szCs w:val="24"/>
          <w:highlight w:val="yellow"/>
        </w:rPr>
      </w:pPr>
      <w:r w:rsidRPr="00A23FA3">
        <w:rPr>
          <w:rFonts w:ascii="Calibri" w:eastAsiaTheme="majorEastAsia" w:hAnsi="Calibri" w:cstheme="minorHAnsi"/>
          <w:strike/>
          <w:sz w:val="24"/>
          <w:szCs w:val="24"/>
          <w:highlight w:val="yellow"/>
        </w:rPr>
        <w:t>This page is divided into two areas: 1. Function control area, 2. PDF page display area.</w:t>
      </w:r>
    </w:p>
    <w:p w14:paraId="70071EAE" w14:textId="76A5A55C" w:rsidR="009775E6" w:rsidRPr="00A23FA3" w:rsidRDefault="009775E6" w:rsidP="00B01F41">
      <w:pPr>
        <w:pStyle w:val="a0"/>
        <w:numPr>
          <w:ilvl w:val="0"/>
          <w:numId w:val="6"/>
        </w:numPr>
        <w:ind w:firstLineChars="0"/>
        <w:jc w:val="left"/>
        <w:rPr>
          <w:rFonts w:ascii="Calibri" w:eastAsiaTheme="majorEastAsia" w:hAnsi="Calibri" w:cstheme="minorHAnsi"/>
          <w:strike/>
          <w:sz w:val="24"/>
          <w:szCs w:val="24"/>
          <w:highlight w:val="yellow"/>
        </w:rPr>
      </w:pPr>
      <w:r w:rsidRPr="00A23FA3">
        <w:rPr>
          <w:rFonts w:ascii="Calibri" w:eastAsiaTheme="majorEastAsia" w:hAnsi="Calibri" w:cstheme="minorHAnsi"/>
          <w:strike/>
          <w:sz w:val="24"/>
          <w:szCs w:val="24"/>
          <w:highlight w:val="yellow"/>
        </w:rPr>
        <w:t>The function c</w:t>
      </w:r>
      <w:r w:rsidR="00087A5C" w:rsidRPr="00A23FA3">
        <w:rPr>
          <w:rFonts w:ascii="Calibri" w:eastAsiaTheme="majorEastAsia" w:hAnsi="Calibri" w:cstheme="minorHAnsi"/>
          <w:strike/>
          <w:sz w:val="24"/>
          <w:szCs w:val="24"/>
          <w:highlight w:val="yellow"/>
        </w:rPr>
        <w:t xml:space="preserve">ontrol area includes basic </w:t>
      </w:r>
      <w:r w:rsidR="009E51F8" w:rsidRPr="00A23FA3">
        <w:rPr>
          <w:rFonts w:ascii="Calibri" w:eastAsiaTheme="majorEastAsia" w:hAnsi="Calibri" w:cstheme="minorHAnsi"/>
          <w:strike/>
          <w:sz w:val="24"/>
          <w:szCs w:val="24"/>
          <w:highlight w:val="yellow"/>
        </w:rPr>
        <w:t xml:space="preserve">operations </w:t>
      </w:r>
      <w:r w:rsidRPr="00A23FA3">
        <w:rPr>
          <w:rFonts w:ascii="Calibri" w:eastAsiaTheme="majorEastAsia" w:hAnsi="Calibri" w:cstheme="minorHAnsi"/>
          <w:strike/>
          <w:sz w:val="24"/>
          <w:szCs w:val="24"/>
          <w:highlight w:val="yellow"/>
        </w:rPr>
        <w:t>buttons: enlarge, reduce, rotat</w:t>
      </w:r>
      <w:r w:rsidR="00087A5C" w:rsidRPr="00A23FA3">
        <w:rPr>
          <w:rFonts w:ascii="Calibri" w:eastAsiaTheme="majorEastAsia" w:hAnsi="Calibri" w:cstheme="minorHAnsi"/>
          <w:strike/>
          <w:sz w:val="24"/>
          <w:szCs w:val="24"/>
          <w:highlight w:val="yellow"/>
        </w:rPr>
        <w:t xml:space="preserve">e, add pages, delete pages, </w:t>
      </w:r>
      <w:r w:rsidRPr="00A23FA3">
        <w:rPr>
          <w:rFonts w:ascii="Calibri" w:eastAsiaTheme="majorEastAsia" w:hAnsi="Calibri" w:cstheme="minorHAnsi"/>
          <w:strike/>
          <w:sz w:val="24"/>
          <w:szCs w:val="24"/>
          <w:highlight w:val="yellow"/>
        </w:rPr>
        <w:t>browse pages and move</w:t>
      </w:r>
      <w:r w:rsidR="00087A5C" w:rsidRPr="00A23FA3">
        <w:rPr>
          <w:rFonts w:ascii="Calibri" w:eastAsiaTheme="majorEastAsia" w:hAnsi="Calibri" w:cstheme="minorHAnsi"/>
          <w:strike/>
          <w:sz w:val="24"/>
          <w:szCs w:val="24"/>
          <w:highlight w:val="yellow"/>
        </w:rPr>
        <w:t xml:space="preserve"> pages</w:t>
      </w:r>
      <w:r w:rsidRPr="00A23FA3">
        <w:rPr>
          <w:rFonts w:ascii="Calibri" w:eastAsiaTheme="majorEastAsia" w:hAnsi="Calibri" w:cstheme="minorHAnsi"/>
          <w:strike/>
          <w:sz w:val="24"/>
          <w:szCs w:val="24"/>
          <w:highlight w:val="yellow"/>
        </w:rPr>
        <w:t>.</w:t>
      </w:r>
    </w:p>
    <w:p w14:paraId="001E7A60" w14:textId="7C3096E3" w:rsidR="009775E6" w:rsidRPr="00A23FA3" w:rsidRDefault="009775E6" w:rsidP="00BF71D7">
      <w:pPr>
        <w:pStyle w:val="a0"/>
        <w:ind w:left="845" w:firstLineChars="0" w:firstLine="0"/>
        <w:jc w:val="left"/>
        <w:rPr>
          <w:rFonts w:ascii="Calibri" w:eastAsiaTheme="majorEastAsia" w:hAnsi="Calibri" w:cstheme="minorHAnsi"/>
          <w:strike/>
          <w:sz w:val="24"/>
          <w:szCs w:val="24"/>
          <w:highlight w:val="yellow"/>
        </w:rPr>
      </w:pPr>
      <w:r w:rsidRPr="00A23FA3">
        <w:rPr>
          <w:rFonts w:ascii="Calibri" w:eastAsiaTheme="majorEastAsia" w:hAnsi="Calibri" w:cstheme="minorHAnsi"/>
          <w:strike/>
          <w:sz w:val="24"/>
          <w:szCs w:val="24"/>
          <w:highlight w:val="yellow"/>
        </w:rPr>
        <w:lastRenderedPageBreak/>
        <w:t xml:space="preserve">The PDF page </w:t>
      </w:r>
      <w:r w:rsidR="009E51F8" w:rsidRPr="00A23FA3">
        <w:rPr>
          <w:rFonts w:ascii="Calibri" w:eastAsiaTheme="majorEastAsia" w:hAnsi="Calibri" w:cstheme="minorHAnsi"/>
          <w:strike/>
          <w:sz w:val="24"/>
          <w:szCs w:val="24"/>
          <w:highlight w:val="yellow"/>
        </w:rPr>
        <w:t xml:space="preserve">operations </w:t>
      </w:r>
      <w:r w:rsidRPr="00A23FA3">
        <w:rPr>
          <w:rFonts w:ascii="Calibri" w:eastAsiaTheme="majorEastAsia" w:hAnsi="Calibri" w:cstheme="minorHAnsi"/>
          <w:strike/>
          <w:sz w:val="24"/>
          <w:szCs w:val="24"/>
          <w:highlight w:val="yellow"/>
        </w:rPr>
        <w:t>area will display multiple pag</w:t>
      </w:r>
      <w:r w:rsidR="00087A5C" w:rsidRPr="00A23FA3">
        <w:rPr>
          <w:rFonts w:ascii="Calibri" w:eastAsiaTheme="majorEastAsia" w:hAnsi="Calibri" w:cstheme="minorHAnsi"/>
          <w:strike/>
          <w:sz w:val="24"/>
          <w:szCs w:val="24"/>
          <w:highlight w:val="yellow"/>
        </w:rPr>
        <w:t>es one by one in thumbnail mode.</w:t>
      </w:r>
    </w:p>
    <w:p w14:paraId="7FF6A6F5" w14:textId="6674CD4D" w:rsidR="00535E6B" w:rsidRPr="00A23FA3" w:rsidRDefault="00087A5C" w:rsidP="00B01F41">
      <w:pPr>
        <w:pStyle w:val="a0"/>
        <w:numPr>
          <w:ilvl w:val="0"/>
          <w:numId w:val="6"/>
        </w:numPr>
        <w:ind w:firstLineChars="0"/>
        <w:jc w:val="left"/>
        <w:rPr>
          <w:rFonts w:ascii="Calibri" w:eastAsiaTheme="majorEastAsia" w:hAnsi="Calibri" w:cstheme="minorHAnsi"/>
          <w:strike/>
          <w:sz w:val="24"/>
          <w:szCs w:val="24"/>
          <w:highlight w:val="yellow"/>
        </w:rPr>
      </w:pPr>
      <w:r w:rsidRPr="00A23FA3">
        <w:rPr>
          <w:rFonts w:ascii="Calibri" w:eastAsiaTheme="majorEastAsia" w:hAnsi="Calibri" w:cstheme="minorHAnsi"/>
          <w:strike/>
          <w:sz w:val="24"/>
          <w:szCs w:val="24"/>
          <w:highlight w:val="yellow"/>
        </w:rPr>
        <w:t xml:space="preserve">When </w:t>
      </w:r>
      <w:r w:rsidR="00604DE2" w:rsidRPr="00A23FA3">
        <w:rPr>
          <w:rFonts w:ascii="Calibri" w:eastAsiaTheme="majorEastAsia" w:hAnsi="Calibri" w:cstheme="minorHAnsi"/>
          <w:strike/>
          <w:sz w:val="24"/>
          <w:szCs w:val="24"/>
          <w:highlight w:val="yellow"/>
        </w:rPr>
        <w:t xml:space="preserve">Operations Analyst </w:t>
      </w:r>
      <w:r w:rsidRPr="00A23FA3">
        <w:rPr>
          <w:rFonts w:ascii="Calibri" w:eastAsiaTheme="majorEastAsia" w:hAnsi="Calibri" w:cstheme="minorHAnsi"/>
          <w:strike/>
          <w:sz w:val="24"/>
          <w:szCs w:val="24"/>
          <w:highlight w:val="yellow"/>
        </w:rPr>
        <w:t>finishes editing the PDF file, clicking the "Save" button will return to the Verify page and the contents of the updated PDF file wi</w:t>
      </w:r>
      <w:r w:rsidR="0060523D" w:rsidRPr="00A23FA3">
        <w:rPr>
          <w:rFonts w:ascii="Calibri" w:eastAsiaTheme="majorEastAsia" w:hAnsi="Calibri" w:cstheme="minorHAnsi"/>
          <w:strike/>
          <w:sz w:val="24"/>
          <w:szCs w:val="24"/>
          <w:highlight w:val="yellow"/>
        </w:rPr>
        <w:t xml:space="preserve">ll be displayed </w:t>
      </w:r>
      <w:r w:rsidRPr="00A23FA3">
        <w:rPr>
          <w:rFonts w:ascii="Calibri" w:eastAsiaTheme="majorEastAsia" w:hAnsi="Calibri" w:cstheme="minorHAnsi"/>
          <w:strike/>
          <w:sz w:val="24"/>
          <w:szCs w:val="24"/>
          <w:highlight w:val="yellow"/>
        </w:rPr>
        <w:t xml:space="preserve">on the left side of the </w:t>
      </w:r>
      <w:r w:rsidR="0060523D" w:rsidRPr="00A23FA3">
        <w:rPr>
          <w:rFonts w:ascii="Calibri" w:eastAsiaTheme="majorEastAsia" w:hAnsi="Calibri" w:cstheme="minorHAnsi"/>
          <w:strike/>
          <w:sz w:val="24"/>
          <w:szCs w:val="24"/>
          <w:highlight w:val="yellow"/>
        </w:rPr>
        <w:t xml:space="preserve">Case </w:t>
      </w:r>
      <w:r w:rsidRPr="00A23FA3">
        <w:rPr>
          <w:rFonts w:ascii="Calibri" w:eastAsiaTheme="majorEastAsia" w:hAnsi="Calibri" w:cstheme="minorHAnsi"/>
          <w:strike/>
          <w:sz w:val="24"/>
          <w:szCs w:val="24"/>
          <w:highlight w:val="yellow"/>
        </w:rPr>
        <w:t>Verify page.</w:t>
      </w:r>
    </w:p>
    <w:p w14:paraId="29C0AC21" w14:textId="3D163591" w:rsidR="002D23B0" w:rsidRPr="00A23FA3" w:rsidRDefault="00492A41" w:rsidP="00B01F41">
      <w:pPr>
        <w:pStyle w:val="a0"/>
        <w:numPr>
          <w:ilvl w:val="0"/>
          <w:numId w:val="6"/>
        </w:numPr>
        <w:ind w:firstLineChars="0"/>
        <w:jc w:val="left"/>
        <w:rPr>
          <w:rFonts w:ascii="Calibri" w:eastAsiaTheme="majorEastAsia" w:hAnsi="Calibri" w:cstheme="minorHAnsi"/>
          <w:strike/>
          <w:sz w:val="24"/>
          <w:szCs w:val="24"/>
          <w:highlight w:val="yellow"/>
        </w:rPr>
      </w:pPr>
      <w:r w:rsidRPr="00A23FA3">
        <w:rPr>
          <w:rFonts w:ascii="Calibri" w:eastAsiaTheme="majorEastAsia" w:hAnsi="Calibri" w:cstheme="minorHAnsi"/>
          <w:strike/>
          <w:sz w:val="24"/>
          <w:szCs w:val="24"/>
          <w:highlight w:val="yellow"/>
        </w:rPr>
        <w:t xml:space="preserve">The left side of the Verify page </w:t>
      </w:r>
      <w:r w:rsidR="0060523D" w:rsidRPr="00A23FA3">
        <w:rPr>
          <w:rFonts w:ascii="Calibri" w:eastAsiaTheme="majorEastAsia" w:hAnsi="Calibri" w:cstheme="minorHAnsi"/>
          <w:strike/>
          <w:sz w:val="24"/>
          <w:szCs w:val="24"/>
          <w:highlight w:val="yellow"/>
        </w:rPr>
        <w:t>only</w:t>
      </w:r>
      <w:r w:rsidRPr="00A23FA3">
        <w:rPr>
          <w:rFonts w:ascii="Calibri" w:eastAsiaTheme="majorEastAsia" w:hAnsi="Calibri" w:cstheme="minorHAnsi"/>
          <w:strike/>
          <w:sz w:val="24"/>
          <w:szCs w:val="24"/>
          <w:highlight w:val="yellow"/>
        </w:rPr>
        <w:t xml:space="preserve"> r</w:t>
      </w:r>
      <w:r w:rsidR="0060523D" w:rsidRPr="00A23FA3">
        <w:rPr>
          <w:rFonts w:ascii="Calibri" w:eastAsiaTheme="majorEastAsia" w:hAnsi="Calibri" w:cstheme="minorHAnsi"/>
          <w:strike/>
          <w:sz w:val="24"/>
          <w:szCs w:val="24"/>
          <w:highlight w:val="yellow"/>
        </w:rPr>
        <w:t>etains</w:t>
      </w:r>
      <w:r w:rsidRPr="00A23FA3">
        <w:rPr>
          <w:rFonts w:ascii="Calibri" w:eastAsiaTheme="majorEastAsia" w:hAnsi="Calibri" w:cstheme="minorHAnsi"/>
          <w:strike/>
          <w:sz w:val="24"/>
          <w:szCs w:val="24"/>
          <w:highlight w:val="yellow"/>
        </w:rPr>
        <w:t xml:space="preserve"> the functions of browsing</w:t>
      </w:r>
      <w:r w:rsidR="0060523D" w:rsidRPr="00A23FA3">
        <w:rPr>
          <w:rFonts w:ascii="Calibri" w:eastAsiaTheme="majorEastAsia" w:hAnsi="Calibri" w:cstheme="minorHAnsi"/>
          <w:strike/>
          <w:sz w:val="24"/>
          <w:szCs w:val="24"/>
          <w:highlight w:val="yellow"/>
        </w:rPr>
        <w:t xml:space="preserve"> page</w:t>
      </w:r>
      <w:r w:rsidRPr="00A23FA3">
        <w:rPr>
          <w:rFonts w:ascii="Calibri" w:eastAsiaTheme="majorEastAsia" w:hAnsi="Calibri" w:cstheme="minorHAnsi"/>
          <w:strike/>
          <w:sz w:val="24"/>
          <w:szCs w:val="24"/>
          <w:highlight w:val="yellow"/>
        </w:rPr>
        <w:t xml:space="preserve">, </w:t>
      </w:r>
      <w:r w:rsidR="0060523D" w:rsidRPr="00A23FA3">
        <w:rPr>
          <w:rFonts w:ascii="Calibri" w:eastAsiaTheme="majorEastAsia" w:hAnsi="Calibri" w:cstheme="minorHAnsi"/>
          <w:strike/>
          <w:sz w:val="24"/>
          <w:szCs w:val="24"/>
          <w:highlight w:val="yellow"/>
        </w:rPr>
        <w:t xml:space="preserve">enlarge page and reduce page, and </w:t>
      </w:r>
      <w:r w:rsidRPr="00A23FA3">
        <w:rPr>
          <w:rFonts w:ascii="Calibri" w:eastAsiaTheme="majorEastAsia" w:hAnsi="Calibri" w:cstheme="minorHAnsi"/>
          <w:strike/>
          <w:sz w:val="24"/>
          <w:szCs w:val="24"/>
          <w:highlight w:val="yellow"/>
        </w:rPr>
        <w:t xml:space="preserve">the </w:t>
      </w:r>
      <w:r w:rsidR="009E51F8" w:rsidRPr="00A23FA3">
        <w:rPr>
          <w:rFonts w:ascii="Calibri" w:eastAsiaTheme="majorEastAsia" w:hAnsi="Calibri" w:cstheme="minorHAnsi"/>
          <w:strike/>
          <w:sz w:val="24"/>
          <w:szCs w:val="24"/>
          <w:highlight w:val="yellow"/>
        </w:rPr>
        <w:t xml:space="preserve">operations </w:t>
      </w:r>
      <w:r w:rsidRPr="00A23FA3">
        <w:rPr>
          <w:rFonts w:ascii="Calibri" w:eastAsiaTheme="majorEastAsia" w:hAnsi="Calibri" w:cstheme="minorHAnsi"/>
          <w:strike/>
          <w:sz w:val="24"/>
          <w:szCs w:val="24"/>
          <w:highlight w:val="yellow"/>
        </w:rPr>
        <w:t>of the page classification and identification.</w:t>
      </w:r>
    </w:p>
    <w:p w14:paraId="24392B48" w14:textId="50677347" w:rsidR="00F334CA" w:rsidRPr="00A23FA3" w:rsidRDefault="00F334CA" w:rsidP="00F334CA">
      <w:pPr>
        <w:pStyle w:val="215"/>
        <w:rPr>
          <w:ins w:id="3554" w:author="raye" w:date="2018-07-17T10:34:00Z"/>
          <w:rFonts w:ascii="Times New Roman" w:hAnsi="Times New Roman" w:cs="Times New Roman"/>
          <w:sz w:val="24"/>
          <w:szCs w:val="24"/>
        </w:rPr>
      </w:pPr>
      <w:bookmarkStart w:id="3555" w:name="_Ref507401658"/>
      <w:bookmarkStart w:id="3556" w:name="_Toc508573669"/>
      <w:bookmarkStart w:id="3557" w:name="_Ref508583961"/>
      <w:ins w:id="3558" w:author="raye" w:date="2018-07-17T10:34: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559" w:name="_Toc519582892"/>
        <w:bookmarkStart w:id="3560" w:name="_Toc520839444"/>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5</w:t>
      </w:r>
      <w:ins w:id="3561" w:author="raye" w:date="2018-07-17T10:34:00Z">
        <w:r w:rsidRPr="00A23FA3">
          <w:rPr>
            <w:rFonts w:ascii="Times New Roman" w:hAnsi="Times New Roman" w:cs="Times New Roman"/>
            <w:sz w:val="24"/>
            <w:szCs w:val="24"/>
          </w:rPr>
          <w:t>.1. Brief introduction to function</w:t>
        </w:r>
        <w:bookmarkEnd w:id="3559"/>
        <w:bookmarkEnd w:id="3560"/>
      </w:ins>
    </w:p>
    <w:p w14:paraId="403E2673" w14:textId="77777777" w:rsidR="00F334CA" w:rsidRPr="00A23FA3" w:rsidRDefault="00F334CA" w:rsidP="00F334CA">
      <w:pPr>
        <w:spacing w:afterLines="50" w:after="156"/>
        <w:rPr>
          <w:ins w:id="3562" w:author="raye" w:date="2018-07-17T10:34:00Z"/>
          <w:rFonts w:ascii="等线" w:eastAsia="等线" w:hAnsi="等线" w:cs="Arial"/>
          <w:szCs w:val="21"/>
          <w:shd w:val="clear" w:color="auto" w:fill="FFFFFF"/>
        </w:rPr>
      </w:pPr>
      <w:ins w:id="3563" w:author="raye" w:date="2018-07-17T10:34:00Z">
        <w:r w:rsidRPr="00A23FA3">
          <w:rPr>
            <w:rFonts w:ascii="等线" w:eastAsia="等线" w:hAnsi="等线" w:cs="Arial" w:hint="eastAsia"/>
            <w:szCs w:val="21"/>
            <w:shd w:val="clear" w:color="auto" w:fill="FFFFFF"/>
          </w:rPr>
          <w:t>案例录入是</w:t>
        </w:r>
        <w:r w:rsidRPr="00A23FA3">
          <w:rPr>
            <w:rFonts w:ascii="等线" w:eastAsia="等线" w:hAnsi="等线" w:cs="Arial"/>
            <w:szCs w:val="21"/>
            <w:shd w:val="clear" w:color="auto" w:fill="FFFFFF"/>
          </w:rPr>
          <w:t>OA</w:t>
        </w:r>
        <w:r w:rsidRPr="00A23FA3">
          <w:rPr>
            <w:rFonts w:ascii="等线" w:eastAsia="等线" w:hAnsi="等线" w:cs="Arial" w:hint="eastAsia"/>
            <w:szCs w:val="21"/>
            <w:shd w:val="clear" w:color="auto" w:fill="FFFFFF"/>
          </w:rPr>
          <w:t>把</w:t>
        </w:r>
        <w:r w:rsidRPr="00A23FA3">
          <w:rPr>
            <w:rFonts w:ascii="等线" w:eastAsia="等线" w:hAnsi="等线" w:cs="Arial"/>
            <w:szCs w:val="21"/>
            <w:shd w:val="clear" w:color="auto" w:fill="FFFFFF"/>
          </w:rPr>
          <w:t>CASE</w:t>
        </w:r>
        <w:r w:rsidRPr="00A23FA3">
          <w:rPr>
            <w:rFonts w:ascii="等线" w:eastAsia="等线" w:hAnsi="等线" w:cs="Arial" w:hint="eastAsia"/>
            <w:szCs w:val="21"/>
            <w:shd w:val="clear" w:color="auto" w:fill="FFFFFF"/>
          </w:rPr>
          <w:t>表单进行结构化，以便系统进行识别的地方</w:t>
        </w:r>
      </w:ins>
    </w:p>
    <w:p w14:paraId="2B55D395" w14:textId="77777777" w:rsidR="00F334CA" w:rsidRPr="00A23FA3" w:rsidRDefault="00F334CA" w:rsidP="00F334CA">
      <w:pPr>
        <w:spacing w:afterLines="50" w:after="156"/>
      </w:pPr>
      <w:ins w:id="3564" w:author="raye" w:date="2018-07-17T10:34:00Z">
        <w:r w:rsidRPr="00A23FA3">
          <w:object w:dxaOrig="11430" w:dyaOrig="15270" w14:anchorId="6479803A">
            <v:shape id="_x0000_i1029" type="#_x0000_t75" style="width:417.75pt;height:554.25pt" o:ole="">
              <v:imagedata r:id="rId64" o:title=""/>
            </v:shape>
            <o:OLEObject Type="Embed" ProgID="Visio.Drawing.15" ShapeID="_x0000_i1029" DrawAspect="Content" ObjectID="_1595354612" r:id="rId65"/>
          </w:object>
        </w:r>
      </w:ins>
    </w:p>
    <w:p w14:paraId="16A2D1C0" w14:textId="77777777" w:rsidR="00F334CA" w:rsidRPr="00A23FA3" w:rsidRDefault="00F334CA" w:rsidP="00F334CA">
      <w:pPr>
        <w:spacing w:afterLines="50" w:after="156"/>
      </w:pPr>
    </w:p>
    <w:p w14:paraId="7F556553" w14:textId="771A454E" w:rsidR="00F334CA" w:rsidRPr="00A23FA3" w:rsidRDefault="00F334CA" w:rsidP="00F334CA">
      <w:pPr>
        <w:pStyle w:val="215"/>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565" w:name="_Toc519582893"/>
      <w:bookmarkStart w:id="3566" w:name="_Toc520839445"/>
      <w:r w:rsidRPr="00A23FA3">
        <w:rPr>
          <w:rFonts w:ascii="Times New Roman" w:hAnsi="Times New Roman" w:cs="Times New Roman"/>
          <w:sz w:val="24"/>
          <w:szCs w:val="24"/>
        </w:rPr>
        <w:t>3.2.</w:t>
      </w:r>
      <w:r w:rsidR="00433310" w:rsidRPr="00A23FA3">
        <w:rPr>
          <w:rFonts w:ascii="Times New Roman" w:hAnsi="Times New Roman" w:cs="Times New Roman"/>
          <w:sz w:val="24"/>
          <w:szCs w:val="24"/>
        </w:rPr>
        <w:t>5</w:t>
      </w:r>
      <w:r w:rsidRPr="00A23FA3">
        <w:rPr>
          <w:rFonts w:ascii="Times New Roman" w:hAnsi="Times New Roman" w:cs="Times New Roman"/>
          <w:sz w:val="24"/>
          <w:szCs w:val="24"/>
        </w:rPr>
        <w:t>.2. Detailed description</w:t>
      </w:r>
      <w:bookmarkEnd w:id="3565"/>
      <w:bookmarkEnd w:id="3566"/>
    </w:p>
    <w:p w14:paraId="0A1D124C" w14:textId="77777777" w:rsidR="00F334CA" w:rsidRPr="00A23FA3" w:rsidRDefault="00F334CA" w:rsidP="00F334CA">
      <w:pPr>
        <w:rPr>
          <w:rFonts w:ascii="等线" w:eastAsia="等线" w:hAnsi="等线"/>
          <w:szCs w:val="21"/>
        </w:rPr>
      </w:pPr>
      <w:r w:rsidRPr="00A23FA3">
        <w:rPr>
          <w:rFonts w:ascii="等线" w:eastAsia="等线" w:hAnsi="等线"/>
          <w:szCs w:val="21"/>
        </w:rPr>
        <w:t>OA</w:t>
      </w:r>
      <w:r w:rsidRPr="00A23FA3">
        <w:rPr>
          <w:rFonts w:ascii="等线" w:eastAsia="等线" w:hAnsi="等线" w:hint="eastAsia"/>
          <w:szCs w:val="21"/>
        </w:rPr>
        <w:t>角色列表页</w:t>
      </w:r>
      <w:r w:rsidRPr="00A23FA3">
        <w:rPr>
          <w:rFonts w:ascii="等线" w:eastAsia="等线" w:hAnsi="等线"/>
          <w:szCs w:val="21"/>
        </w:rPr>
        <w:t xml:space="preserve">&amp;详情页 </w:t>
      </w:r>
      <w:r w:rsidRPr="00A23FA3">
        <w:rPr>
          <w:rFonts w:ascii="等线" w:eastAsia="等线" w:hAnsi="等线" w:hint="eastAsia"/>
          <w:szCs w:val="21"/>
        </w:rPr>
        <w:t>点击</w:t>
      </w:r>
      <w:r w:rsidRPr="00A23FA3">
        <w:rPr>
          <w:rFonts w:ascii="等线" w:eastAsia="等线" w:hAnsi="等线"/>
          <w:szCs w:val="21"/>
        </w:rPr>
        <w:t xml:space="preserve">Input </w:t>
      </w:r>
      <w:r w:rsidRPr="00A23FA3">
        <w:rPr>
          <w:rFonts w:ascii="等线" w:eastAsia="等线" w:hAnsi="等线" w:hint="eastAsia"/>
          <w:szCs w:val="21"/>
        </w:rPr>
        <w:t>进入</w:t>
      </w:r>
    </w:p>
    <w:p w14:paraId="1853ABE1" w14:textId="77777777" w:rsidR="00F334CA" w:rsidRPr="00A23FA3" w:rsidRDefault="00F334CA" w:rsidP="00F334CA">
      <w:pPr>
        <w:rPr>
          <w:rFonts w:ascii="等线" w:eastAsia="等线" w:hAnsi="等线"/>
          <w:szCs w:val="21"/>
        </w:rPr>
      </w:pPr>
    </w:p>
    <w:p w14:paraId="5CF5880A" w14:textId="77777777" w:rsidR="00F334CA" w:rsidRPr="00A23FA3" w:rsidRDefault="00F334CA" w:rsidP="00F334CA">
      <w:pPr>
        <w:rPr>
          <w:rFonts w:ascii="等线" w:eastAsia="等线" w:hAnsi="等线"/>
          <w:szCs w:val="21"/>
        </w:rPr>
      </w:pPr>
    </w:p>
    <w:p w14:paraId="5270D567" w14:textId="77777777" w:rsidR="00F334CA" w:rsidRPr="00A23FA3" w:rsidRDefault="00F334CA" w:rsidP="00F334CA">
      <w:pPr>
        <w:rPr>
          <w:rFonts w:ascii="等线" w:eastAsia="等线" w:hAnsi="等线"/>
          <w:szCs w:val="21"/>
        </w:rPr>
      </w:pPr>
    </w:p>
    <w:p w14:paraId="4DB7AE3A" w14:textId="77777777" w:rsidR="00F334CA" w:rsidRPr="00A23FA3" w:rsidRDefault="00F334CA" w:rsidP="00F334CA">
      <w:pPr>
        <w:pStyle w:val="a0"/>
        <w:numPr>
          <w:ilvl w:val="3"/>
          <w:numId w:val="99"/>
        </w:numPr>
        <w:ind w:firstLineChars="0"/>
        <w:rPr>
          <w:rFonts w:ascii="等线" w:eastAsia="等线" w:hAnsi="等线"/>
          <w:b/>
          <w:szCs w:val="21"/>
        </w:rPr>
      </w:pPr>
      <w:r w:rsidRPr="00A23FA3">
        <w:rPr>
          <w:rFonts w:ascii="等线" w:eastAsia="等线" w:hAnsi="等线" w:hint="eastAsia"/>
          <w:b/>
          <w:szCs w:val="21"/>
        </w:rPr>
        <w:t>左侧</w:t>
      </w:r>
      <w:r w:rsidRPr="00A23FA3">
        <w:rPr>
          <w:rFonts w:ascii="等线" w:eastAsia="等线" w:hAnsi="等线"/>
          <w:b/>
          <w:szCs w:val="21"/>
        </w:rPr>
        <w:t>PDF</w:t>
      </w:r>
    </w:p>
    <w:p w14:paraId="1AA3D0CC" w14:textId="77777777" w:rsidR="00F334CA" w:rsidRPr="00A23FA3" w:rsidRDefault="00F334CA" w:rsidP="00F334CA">
      <w:pPr>
        <w:pStyle w:val="a0"/>
        <w:widowControl/>
        <w:numPr>
          <w:ilvl w:val="0"/>
          <w:numId w:val="107"/>
        </w:numPr>
        <w:ind w:firstLineChars="0"/>
        <w:jc w:val="left"/>
        <w:rPr>
          <w:rFonts w:ascii="等线" w:eastAsia="等线" w:hAnsi="等线"/>
          <w:b/>
          <w:szCs w:val="21"/>
        </w:rPr>
      </w:pPr>
      <w:r w:rsidRPr="00A23FA3">
        <w:rPr>
          <w:rFonts w:ascii="等线" w:eastAsia="等线" w:hAnsi="等线" w:hint="eastAsia"/>
          <w:b/>
          <w:szCs w:val="21"/>
        </w:rPr>
        <w:t>数据来源</w:t>
      </w:r>
    </w:p>
    <w:p w14:paraId="6228540D" w14:textId="246754C4" w:rsidR="00CC2C97" w:rsidRPr="00A23FA3" w:rsidRDefault="00CC2C97" w:rsidP="00F334CA">
      <w:pPr>
        <w:widowControl/>
        <w:ind w:left="845"/>
        <w:jc w:val="left"/>
        <w:rPr>
          <w:rFonts w:ascii="等线" w:eastAsia="等线" w:hAnsi="等线"/>
          <w:szCs w:val="21"/>
        </w:rPr>
      </w:pPr>
      <w:r w:rsidRPr="00A23FA3">
        <w:rPr>
          <w:rFonts w:ascii="等线" w:eastAsia="等线" w:hAnsi="等线" w:hint="eastAsia"/>
          <w:szCs w:val="21"/>
        </w:rPr>
        <w:t>1）</w:t>
      </w:r>
      <w:r w:rsidR="00F334CA" w:rsidRPr="00A23FA3">
        <w:rPr>
          <w:rFonts w:ascii="等线" w:eastAsia="等线" w:hAnsi="等线" w:hint="eastAsia"/>
          <w:szCs w:val="21"/>
        </w:rPr>
        <w:t>在</w:t>
      </w:r>
      <w:r w:rsidR="00F334CA" w:rsidRPr="00A23FA3">
        <w:rPr>
          <w:rFonts w:ascii="等线" w:eastAsia="等线" w:hAnsi="等线"/>
          <w:szCs w:val="21"/>
        </w:rPr>
        <w:t xml:space="preserve">Create a New Case </w:t>
      </w:r>
      <w:r w:rsidR="00F334CA" w:rsidRPr="00A23FA3">
        <w:rPr>
          <w:rFonts w:ascii="等线" w:eastAsia="等线" w:hAnsi="等线" w:hint="eastAsia"/>
          <w:szCs w:val="21"/>
        </w:rPr>
        <w:t>时上传了的</w:t>
      </w:r>
      <w:r w:rsidR="00F334CA" w:rsidRPr="00A23FA3">
        <w:rPr>
          <w:rFonts w:ascii="等线" w:eastAsia="等线" w:hAnsi="等线"/>
          <w:szCs w:val="21"/>
        </w:rPr>
        <w:t>PDF</w:t>
      </w:r>
      <w:r w:rsidR="00F334CA" w:rsidRPr="00A23FA3">
        <w:rPr>
          <w:rFonts w:ascii="等线" w:eastAsia="等线" w:hAnsi="等线" w:hint="eastAsia"/>
          <w:szCs w:val="21"/>
        </w:rPr>
        <w:t>，会全部显示在这里。如果有传了</w:t>
      </w:r>
      <w:r w:rsidR="00F334CA" w:rsidRPr="00A23FA3">
        <w:rPr>
          <w:rFonts w:ascii="等线" w:eastAsia="等线" w:hAnsi="等线"/>
          <w:szCs w:val="21"/>
        </w:rPr>
        <w:t>EDD</w:t>
      </w:r>
      <w:r w:rsidR="00F334CA" w:rsidRPr="00A23FA3">
        <w:rPr>
          <w:rFonts w:ascii="等线" w:eastAsia="等线" w:hAnsi="等线" w:hint="eastAsia"/>
          <w:szCs w:val="21"/>
        </w:rPr>
        <w:t>文档，也会显示在这里。会把</w:t>
      </w:r>
      <w:r w:rsidR="00F334CA" w:rsidRPr="00A23FA3">
        <w:rPr>
          <w:rFonts w:ascii="等线" w:eastAsia="等线" w:hAnsi="等线"/>
          <w:szCs w:val="21"/>
        </w:rPr>
        <w:t>PDF</w:t>
      </w:r>
      <w:r w:rsidR="00F334CA" w:rsidRPr="00A23FA3">
        <w:rPr>
          <w:rFonts w:ascii="等线" w:eastAsia="等线" w:hAnsi="等线" w:hint="eastAsia"/>
          <w:szCs w:val="21"/>
        </w:rPr>
        <w:t>打散成一页一页的，</w:t>
      </w:r>
      <w:r w:rsidRPr="00A23FA3">
        <w:rPr>
          <w:rFonts w:ascii="等线" w:eastAsia="等线" w:hAnsi="等线" w:hint="eastAsia"/>
          <w:szCs w:val="21"/>
        </w:rPr>
        <w:t>在这里翻页显示</w:t>
      </w:r>
    </w:p>
    <w:p w14:paraId="72EA24C3" w14:textId="77777777" w:rsidR="00CC2C97" w:rsidRPr="00A23FA3" w:rsidRDefault="00CC2C97" w:rsidP="00F334CA">
      <w:pPr>
        <w:widowControl/>
        <w:ind w:left="845"/>
        <w:jc w:val="left"/>
        <w:rPr>
          <w:rFonts w:ascii="等线" w:eastAsia="等线" w:hAnsi="等线"/>
          <w:szCs w:val="21"/>
        </w:rPr>
      </w:pPr>
      <w:r w:rsidRPr="00A23FA3">
        <w:rPr>
          <w:rFonts w:ascii="等线" w:eastAsia="等线" w:hAnsi="等线" w:hint="eastAsia"/>
          <w:szCs w:val="21"/>
        </w:rPr>
        <w:t>2）上传后，会在程序底层进行一个初始编号，该编号不会随着增删位置移动发生变化，比如1</w:t>
      </w:r>
      <w:r w:rsidRPr="00A23FA3">
        <w:rPr>
          <w:rFonts w:ascii="等线" w:eastAsia="等线" w:hAnsi="等线"/>
          <w:szCs w:val="21"/>
        </w:rPr>
        <w:t>00</w:t>
      </w:r>
      <w:r w:rsidRPr="00A23FA3">
        <w:rPr>
          <w:rFonts w:ascii="等线" w:eastAsia="等线" w:hAnsi="等线" w:hint="eastAsia"/>
          <w:szCs w:val="21"/>
        </w:rPr>
        <w:t>页，当删掉了9</w:t>
      </w:r>
      <w:r w:rsidRPr="00A23FA3">
        <w:rPr>
          <w:rFonts w:ascii="等线" w:eastAsia="等线" w:hAnsi="等线"/>
          <w:szCs w:val="21"/>
        </w:rPr>
        <w:t>8</w:t>
      </w:r>
      <w:r w:rsidRPr="00A23FA3">
        <w:rPr>
          <w:rFonts w:ascii="等线" w:eastAsia="等线" w:hAnsi="等线" w:hint="eastAsia"/>
          <w:szCs w:val="21"/>
        </w:rPr>
        <w:t>页，就是没有9</w:t>
      </w:r>
      <w:r w:rsidRPr="00A23FA3">
        <w:rPr>
          <w:rFonts w:ascii="等线" w:eastAsia="等线" w:hAnsi="等线"/>
          <w:szCs w:val="21"/>
        </w:rPr>
        <w:t>8</w:t>
      </w:r>
      <w:r w:rsidRPr="00A23FA3">
        <w:rPr>
          <w:rFonts w:ascii="等线" w:eastAsia="等线" w:hAnsi="等线" w:hint="eastAsia"/>
          <w:szCs w:val="21"/>
        </w:rPr>
        <w:t>页了，其它还是他们的编页</w:t>
      </w:r>
    </w:p>
    <w:p w14:paraId="198DE0E7" w14:textId="468B372A" w:rsidR="00F334CA" w:rsidRPr="00A23FA3" w:rsidRDefault="00CC2C97" w:rsidP="00F334CA">
      <w:pPr>
        <w:widowControl/>
        <w:ind w:left="845"/>
        <w:jc w:val="left"/>
        <w:rPr>
          <w:rFonts w:ascii="等线" w:eastAsia="等线" w:hAnsi="等线"/>
          <w:szCs w:val="21"/>
        </w:rPr>
      </w:pPr>
      <w:r w:rsidRPr="00A23FA3">
        <w:rPr>
          <w:rFonts w:ascii="等线" w:eastAsia="等线" w:hAnsi="等线" w:hint="eastAsia"/>
          <w:szCs w:val="21"/>
        </w:rPr>
        <w:t>但是界面上的翻页还是会变化的，以当前实际页码翻页</w:t>
      </w:r>
      <w:r w:rsidRPr="00A23FA3">
        <w:rPr>
          <w:rFonts w:ascii="等线" w:eastAsia="等线" w:hAnsi="等线"/>
          <w:szCs w:val="21"/>
        </w:rPr>
        <w:t xml:space="preserve"> </w:t>
      </w:r>
    </w:p>
    <w:p w14:paraId="4BA3F7C9" w14:textId="77777777" w:rsidR="00CC2C97" w:rsidRPr="00A23FA3" w:rsidRDefault="00CC2C97" w:rsidP="00F334CA">
      <w:pPr>
        <w:widowControl/>
        <w:ind w:left="845"/>
        <w:jc w:val="left"/>
        <w:rPr>
          <w:rFonts w:ascii="等线" w:eastAsia="等线" w:hAnsi="等线"/>
          <w:szCs w:val="21"/>
        </w:rPr>
      </w:pPr>
    </w:p>
    <w:p w14:paraId="72F9B9A2" w14:textId="77777777" w:rsidR="00F334CA" w:rsidRPr="00A23FA3" w:rsidRDefault="00F334CA" w:rsidP="00F334CA">
      <w:pPr>
        <w:pStyle w:val="a0"/>
        <w:widowControl/>
        <w:numPr>
          <w:ilvl w:val="0"/>
          <w:numId w:val="107"/>
        </w:numPr>
        <w:ind w:firstLineChars="0"/>
        <w:jc w:val="left"/>
        <w:rPr>
          <w:rFonts w:ascii="等线" w:eastAsia="等线" w:hAnsi="等线"/>
          <w:b/>
          <w:szCs w:val="21"/>
        </w:rPr>
      </w:pPr>
      <w:r w:rsidRPr="00A23FA3">
        <w:rPr>
          <w:rFonts w:ascii="等线" w:eastAsia="等线" w:hAnsi="等线" w:hint="eastAsia"/>
          <w:b/>
          <w:szCs w:val="21"/>
        </w:rPr>
        <w:t>功能菜单</w:t>
      </w:r>
    </w:p>
    <w:tbl>
      <w:tblPr>
        <w:tblStyle w:val="a9"/>
        <w:tblW w:w="7513" w:type="dxa"/>
        <w:tblInd w:w="959" w:type="dxa"/>
        <w:tblLayout w:type="fixed"/>
        <w:tblLook w:val="04A0" w:firstRow="1" w:lastRow="0" w:firstColumn="1" w:lastColumn="0" w:noHBand="0" w:noVBand="1"/>
      </w:tblPr>
      <w:tblGrid>
        <w:gridCol w:w="1417"/>
        <w:gridCol w:w="6096"/>
      </w:tblGrid>
      <w:tr w:rsidR="00A23FA3" w:rsidRPr="00A23FA3" w14:paraId="04AE10F5" w14:textId="77777777" w:rsidTr="00B440F8">
        <w:tc>
          <w:tcPr>
            <w:tcW w:w="1417" w:type="dxa"/>
            <w:shd w:val="clear" w:color="auto" w:fill="D9D9D9" w:themeFill="background1" w:themeFillShade="D9"/>
          </w:tcPr>
          <w:p w14:paraId="71537322" w14:textId="77777777" w:rsidR="00F334CA" w:rsidRPr="00A23FA3" w:rsidRDefault="00F334CA" w:rsidP="00B440F8">
            <w:pPr>
              <w:pStyle w:val="BodyText1"/>
              <w:rPr>
                <w:rFonts w:ascii="Calibri" w:hAnsi="Calibri" w:cstheme="minorHAnsi"/>
                <w:lang w:eastAsia="zh-CN"/>
              </w:rPr>
            </w:pPr>
            <w:r w:rsidRPr="00A23FA3">
              <w:rPr>
                <w:rFonts w:ascii="Calibri" w:hAnsi="Calibri" w:cstheme="minorHAnsi"/>
                <w:lang w:eastAsia="zh-CN"/>
              </w:rPr>
              <w:t>Button</w:t>
            </w:r>
          </w:p>
        </w:tc>
        <w:tc>
          <w:tcPr>
            <w:tcW w:w="6096" w:type="dxa"/>
            <w:shd w:val="clear" w:color="auto" w:fill="D9D9D9" w:themeFill="background1" w:themeFillShade="D9"/>
          </w:tcPr>
          <w:p w14:paraId="2974E626" w14:textId="77777777" w:rsidR="00F334CA" w:rsidRPr="00A23FA3" w:rsidRDefault="00F334CA" w:rsidP="00B440F8">
            <w:pPr>
              <w:pStyle w:val="BodyText1"/>
              <w:rPr>
                <w:rFonts w:ascii="Calibri" w:hAnsi="Calibri" w:cstheme="minorHAnsi"/>
                <w:lang w:eastAsia="zh-CN"/>
              </w:rPr>
            </w:pPr>
            <w:r w:rsidRPr="00A23FA3">
              <w:rPr>
                <w:rFonts w:ascii="Calibri" w:hAnsi="Calibri" w:cstheme="minorHAnsi"/>
                <w:lang w:eastAsia="zh-CN"/>
              </w:rPr>
              <w:t>Action</w:t>
            </w:r>
          </w:p>
        </w:tc>
      </w:tr>
      <w:tr w:rsidR="00A23FA3" w:rsidRPr="00A23FA3" w14:paraId="7D070A99" w14:textId="77777777" w:rsidTr="00B440F8">
        <w:tc>
          <w:tcPr>
            <w:tcW w:w="1417" w:type="dxa"/>
          </w:tcPr>
          <w:p w14:paraId="24CD2F9E" w14:textId="77777777" w:rsidR="00F334CA" w:rsidRPr="00A23FA3" w:rsidRDefault="00F334CA" w:rsidP="00B440F8">
            <w:pPr>
              <w:pStyle w:val="BodyText1"/>
              <w:rPr>
                <w:rFonts w:ascii="Calibri" w:hAnsi="Calibri" w:cstheme="minorHAnsi"/>
                <w:lang w:eastAsia="zh-CN"/>
              </w:rPr>
            </w:pPr>
            <w:r w:rsidRPr="00A23FA3">
              <w:rPr>
                <w:rFonts w:ascii="微软雅黑" w:eastAsia="微软雅黑" w:hAnsi="微软雅黑"/>
                <w:noProof/>
                <w:sz w:val="21"/>
                <w:szCs w:val="21"/>
                <w:lang w:eastAsia="zh-CN"/>
              </w:rPr>
              <w:drawing>
                <wp:inline distT="0" distB="0" distL="0" distR="0" wp14:anchorId="47494FC2" wp14:editId="6285A5AF">
                  <wp:extent cx="755333" cy="2476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9973" cy="249171"/>
                          </a:xfrm>
                          <a:prstGeom prst="rect">
                            <a:avLst/>
                          </a:prstGeom>
                          <a:noFill/>
                          <a:ln>
                            <a:noFill/>
                          </a:ln>
                        </pic:spPr>
                      </pic:pic>
                    </a:graphicData>
                  </a:graphic>
                </wp:inline>
              </w:drawing>
            </w:r>
          </w:p>
        </w:tc>
        <w:tc>
          <w:tcPr>
            <w:tcW w:w="6096" w:type="dxa"/>
          </w:tcPr>
          <w:p w14:paraId="6EA8851B" w14:textId="2E72B267" w:rsidR="00F334CA" w:rsidRPr="00A23FA3" w:rsidRDefault="00DE3E78"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1</w:t>
            </w:r>
            <w:r w:rsidRPr="00A23FA3">
              <w:rPr>
                <w:rFonts w:ascii="等线" w:eastAsia="等线" w:hAnsi="等线"/>
                <w:sz w:val="21"/>
                <w:szCs w:val="21"/>
              </w:rPr>
              <w:t xml:space="preserve">. </w:t>
            </w:r>
            <w:r w:rsidR="00F334CA" w:rsidRPr="00A23FA3">
              <w:rPr>
                <w:rFonts w:ascii="等线" w:eastAsia="等线" w:hAnsi="等线" w:hint="eastAsia"/>
                <w:sz w:val="21"/>
                <w:szCs w:val="21"/>
              </w:rPr>
              <w:t>页数，有几页</w:t>
            </w:r>
            <w:r w:rsidR="00F334CA" w:rsidRPr="00A23FA3">
              <w:rPr>
                <w:rFonts w:ascii="等线" w:eastAsia="等线" w:hAnsi="等线"/>
                <w:sz w:val="21"/>
                <w:szCs w:val="21"/>
              </w:rPr>
              <w:t>PDF</w:t>
            </w:r>
            <w:r w:rsidR="00F334CA" w:rsidRPr="00A23FA3">
              <w:rPr>
                <w:rFonts w:ascii="等线" w:eastAsia="等线" w:hAnsi="等线" w:hint="eastAsia"/>
                <w:sz w:val="21"/>
                <w:szCs w:val="21"/>
              </w:rPr>
              <w:t>就会显示几页，可以左上角翻页，或滚动条翻页。第一页往前置灰不可点，最后一页，往后置灰不可点</w:t>
            </w:r>
          </w:p>
          <w:p w14:paraId="52074C4D" w14:textId="6DCA84DB" w:rsidR="00DE3E78" w:rsidRPr="00A23FA3" w:rsidRDefault="00DE3E78">
            <w:pPr>
              <w:pStyle w:val="afd"/>
              <w:ind w:firstLineChars="0" w:firstLine="0"/>
              <w:rPr>
                <w:rFonts w:ascii="等线" w:eastAsia="等线" w:hAnsi="等线"/>
                <w:sz w:val="21"/>
                <w:szCs w:val="21"/>
              </w:rPr>
            </w:pPr>
            <w:r w:rsidRPr="00A23FA3">
              <w:rPr>
                <w:rFonts w:ascii="等线" w:eastAsia="等线" w:hAnsi="等线" w:hint="eastAsia"/>
                <w:sz w:val="21"/>
                <w:szCs w:val="21"/>
              </w:rPr>
              <w:t>2</w:t>
            </w:r>
            <w:r w:rsidRPr="00A23FA3">
              <w:rPr>
                <w:rFonts w:ascii="等线" w:eastAsia="等线" w:hAnsi="等线"/>
                <w:sz w:val="21"/>
                <w:szCs w:val="21"/>
              </w:rPr>
              <w:t xml:space="preserve">. </w:t>
            </w:r>
            <w:r w:rsidR="00F334CA" w:rsidRPr="00A23FA3">
              <w:rPr>
                <w:rFonts w:ascii="等线" w:eastAsia="等线" w:hAnsi="等线" w:hint="eastAsia"/>
                <w:sz w:val="21"/>
                <w:szCs w:val="21"/>
                <w:rPrChange w:id="3567" w:author="raye" w:date="2018-07-18T18:07:00Z">
                  <w:rPr>
                    <w:rFonts w:ascii="等线" w:eastAsia="等线" w:hAnsi="等线" w:hint="eastAsia"/>
                    <w:color w:val="FF0000"/>
                    <w:sz w:val="21"/>
                    <w:szCs w:val="21"/>
                  </w:rPr>
                </w:rPrChange>
              </w:rPr>
              <w:t>双击数字，可以修改里面的数字，必须在页数范围内，否则输入不了。点击回车，进行跳页</w:t>
            </w:r>
            <w:r w:rsidRPr="00A23FA3">
              <w:rPr>
                <w:rFonts w:ascii="等线" w:eastAsia="等线" w:hAnsi="等线"/>
                <w:sz w:val="21"/>
                <w:szCs w:val="21"/>
              </w:rPr>
              <w:t xml:space="preserve"> </w:t>
            </w:r>
          </w:p>
        </w:tc>
      </w:tr>
      <w:tr w:rsidR="00A23FA3" w:rsidRPr="00A23FA3" w14:paraId="46122435" w14:textId="77777777" w:rsidTr="00B440F8">
        <w:tc>
          <w:tcPr>
            <w:tcW w:w="1417" w:type="dxa"/>
          </w:tcPr>
          <w:p w14:paraId="122E8D9D" w14:textId="77777777" w:rsidR="00F334CA" w:rsidRPr="00A23FA3" w:rsidRDefault="00F334CA" w:rsidP="00B440F8">
            <w:pPr>
              <w:pStyle w:val="BodyText1"/>
              <w:rPr>
                <w:rFonts w:ascii="Calibri" w:hAnsi="Calibri" w:cstheme="minorHAnsi"/>
              </w:rPr>
            </w:pPr>
            <w:r w:rsidRPr="00A23FA3">
              <w:rPr>
                <w:rFonts w:ascii="微软雅黑" w:eastAsia="微软雅黑" w:hAnsi="微软雅黑"/>
                <w:noProof/>
                <w:sz w:val="21"/>
                <w:szCs w:val="21"/>
                <w:lang w:eastAsia="zh-CN"/>
              </w:rPr>
              <w:drawing>
                <wp:inline distT="0" distB="0" distL="0" distR="0" wp14:anchorId="3C32241C" wp14:editId="6AA01179">
                  <wp:extent cx="295275" cy="2857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p>
        </w:tc>
        <w:tc>
          <w:tcPr>
            <w:tcW w:w="6096" w:type="dxa"/>
          </w:tcPr>
          <w:p w14:paraId="1EFB8798"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点击，插入一张</w:t>
            </w:r>
            <w:r w:rsidRPr="00A23FA3">
              <w:rPr>
                <w:rFonts w:ascii="等线" w:eastAsia="等线" w:hAnsi="等线"/>
                <w:noProof/>
                <w:sz w:val="21"/>
                <w:szCs w:val="21"/>
              </w:rPr>
              <w:t>PDF</w:t>
            </w:r>
            <w:r w:rsidRPr="00A23FA3">
              <w:rPr>
                <w:rFonts w:ascii="等线" w:eastAsia="等线" w:hAnsi="等线" w:hint="eastAsia"/>
                <w:noProof/>
                <w:sz w:val="21"/>
                <w:szCs w:val="21"/>
              </w:rPr>
              <w:t>，相当于是上传</w:t>
            </w:r>
            <w:r w:rsidRPr="00A23FA3">
              <w:rPr>
                <w:rFonts w:ascii="等线" w:eastAsia="等线" w:hAnsi="等线"/>
                <w:noProof/>
                <w:sz w:val="21"/>
                <w:szCs w:val="21"/>
              </w:rPr>
              <w:t>PDF</w:t>
            </w:r>
            <w:r w:rsidRPr="00A23FA3">
              <w:rPr>
                <w:rFonts w:ascii="等线" w:eastAsia="等线" w:hAnsi="等线" w:hint="eastAsia"/>
                <w:noProof/>
                <w:sz w:val="21"/>
                <w:szCs w:val="21"/>
              </w:rPr>
              <w:t>的功能，插入到当前页的后面</w:t>
            </w:r>
          </w:p>
          <w:p w14:paraId="328D979A"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出小弹层，</w:t>
            </w:r>
            <w:r w:rsidRPr="00A23FA3">
              <w:rPr>
                <w:rFonts w:ascii="等线" w:eastAsia="等线" w:hAnsi="等线"/>
                <w:noProof/>
                <w:sz w:val="21"/>
                <w:szCs w:val="21"/>
              </w:rPr>
              <w:t>”</w:t>
            </w:r>
            <w:r w:rsidRPr="00A23FA3">
              <w:rPr>
                <w:rFonts w:ascii="等线" w:eastAsia="等线" w:hAnsi="等线" w:hint="eastAsia"/>
                <w:noProof/>
                <w:sz w:val="21"/>
                <w:szCs w:val="21"/>
              </w:rPr>
              <w:t>成功插入</w:t>
            </w:r>
            <w:r w:rsidRPr="00A23FA3">
              <w:rPr>
                <w:rFonts w:ascii="等线" w:eastAsia="等线" w:hAnsi="等线"/>
                <w:noProof/>
                <w:sz w:val="21"/>
                <w:szCs w:val="21"/>
              </w:rPr>
              <w:t>10</w:t>
            </w:r>
            <w:r w:rsidRPr="00A23FA3">
              <w:rPr>
                <w:rFonts w:ascii="等线" w:eastAsia="等线" w:hAnsi="等线" w:hint="eastAsia"/>
                <w:noProof/>
                <w:sz w:val="21"/>
                <w:szCs w:val="21"/>
              </w:rPr>
              <w:t>张</w:t>
            </w:r>
            <w:r w:rsidRPr="00A23FA3">
              <w:rPr>
                <w:rFonts w:ascii="等线" w:eastAsia="等线" w:hAnsi="等线"/>
                <w:noProof/>
                <w:sz w:val="21"/>
                <w:szCs w:val="21"/>
              </w:rPr>
              <w:t>PDF” 1000ms</w:t>
            </w:r>
            <w:r w:rsidRPr="00A23FA3">
              <w:rPr>
                <w:rFonts w:ascii="等线" w:eastAsia="等线" w:hAnsi="等线" w:hint="eastAsia"/>
                <w:noProof/>
                <w:sz w:val="21"/>
                <w:szCs w:val="21"/>
              </w:rPr>
              <w:t>后消失</w:t>
            </w:r>
          </w:p>
          <w:p w14:paraId="7CFDD06C"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页面停留在新插入的</w:t>
            </w:r>
            <w:r w:rsidRPr="00A23FA3">
              <w:rPr>
                <w:rFonts w:ascii="等线" w:eastAsia="等线" w:hAnsi="等线"/>
                <w:noProof/>
                <w:sz w:val="21"/>
                <w:szCs w:val="21"/>
              </w:rPr>
              <w:t>PDF</w:t>
            </w:r>
            <w:r w:rsidRPr="00A23FA3">
              <w:rPr>
                <w:rFonts w:ascii="等线" w:eastAsia="等线" w:hAnsi="等线" w:hint="eastAsia"/>
                <w:noProof/>
                <w:sz w:val="21"/>
                <w:szCs w:val="21"/>
              </w:rPr>
              <w:t>的第一页</w:t>
            </w:r>
          </w:p>
          <w:p w14:paraId="7491B565" w14:textId="298FDFDC" w:rsidR="00CC2C97"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插入的P</w:t>
            </w:r>
            <w:r w:rsidRPr="00A23FA3">
              <w:rPr>
                <w:rFonts w:ascii="等线" w:eastAsia="等线" w:hAnsi="等线"/>
                <w:noProof/>
                <w:sz w:val="21"/>
                <w:szCs w:val="21"/>
              </w:rPr>
              <w:t>DF</w:t>
            </w:r>
            <w:r w:rsidRPr="00A23FA3">
              <w:rPr>
                <w:rFonts w:ascii="等线" w:eastAsia="等线" w:hAnsi="等线" w:hint="eastAsia"/>
                <w:noProof/>
                <w:sz w:val="21"/>
                <w:szCs w:val="21"/>
              </w:rPr>
              <w:t>需要记录在加入的文件包中，见下说明</w:t>
            </w:r>
          </w:p>
          <w:p w14:paraId="0158C88B" w14:textId="77777777" w:rsidR="00F334CA" w:rsidRPr="00A23FA3" w:rsidRDefault="00F334CA" w:rsidP="00B440F8">
            <w:pPr>
              <w:rPr>
                <w:rFonts w:ascii="Calibri" w:hAnsi="Calibri" w:cstheme="minorHAnsi"/>
              </w:rPr>
            </w:pPr>
          </w:p>
        </w:tc>
      </w:tr>
      <w:tr w:rsidR="00A23FA3" w:rsidRPr="00A23FA3" w14:paraId="1D57E6C5" w14:textId="77777777" w:rsidTr="00B440F8">
        <w:tc>
          <w:tcPr>
            <w:tcW w:w="1417" w:type="dxa"/>
          </w:tcPr>
          <w:p w14:paraId="4103E96F" w14:textId="214580C8" w:rsidR="00F334CA" w:rsidRPr="00A23FA3" w:rsidRDefault="00DE3E78" w:rsidP="00B440F8">
            <w:pPr>
              <w:pStyle w:val="BodyText1"/>
              <w:rPr>
                <w:rFonts w:ascii="Calibri" w:hAnsi="Calibri" w:cstheme="minorHAnsi"/>
              </w:rPr>
            </w:pPr>
            <w:r w:rsidRPr="00A23FA3">
              <w:rPr>
                <w:noProof/>
                <w:lang w:eastAsia="zh-CN"/>
              </w:rPr>
              <w:drawing>
                <wp:inline distT="0" distB="0" distL="0" distR="0" wp14:anchorId="026A45FD" wp14:editId="420B9968">
                  <wp:extent cx="333333" cy="33333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333" cy="333333"/>
                          </a:xfrm>
                          <a:prstGeom prst="rect">
                            <a:avLst/>
                          </a:prstGeom>
                        </pic:spPr>
                      </pic:pic>
                    </a:graphicData>
                  </a:graphic>
                </wp:inline>
              </w:drawing>
            </w:r>
          </w:p>
        </w:tc>
        <w:tc>
          <w:tcPr>
            <w:tcW w:w="6096" w:type="dxa"/>
          </w:tcPr>
          <w:p w14:paraId="4E1F2702"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点击，删除当前页</w:t>
            </w:r>
            <w:r w:rsidRPr="00A23FA3">
              <w:rPr>
                <w:rFonts w:ascii="等线" w:eastAsia="等线" w:hAnsi="等线"/>
                <w:noProof/>
                <w:sz w:val="21"/>
                <w:szCs w:val="21"/>
              </w:rPr>
              <w:t>,</w:t>
            </w:r>
          </w:p>
          <w:p w14:paraId="1C284FD8"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出一个小弹层</w:t>
            </w:r>
          </w:p>
          <w:p w14:paraId="518BDC52" w14:textId="77777777" w:rsidR="00F334CA" w:rsidRPr="00A23FA3" w:rsidRDefault="00F334CA" w:rsidP="00B440F8">
            <w:pPr>
              <w:pStyle w:val="afd"/>
              <w:ind w:firstLineChars="0" w:firstLine="0"/>
              <w:rPr>
                <w:rFonts w:ascii="等线" w:eastAsia="等线" w:hAnsi="等线"/>
                <w:noProof/>
                <w:szCs w:val="21"/>
              </w:rPr>
            </w:pPr>
            <w:r w:rsidRPr="00A23FA3">
              <w:rPr>
                <w:rFonts w:ascii="等线" w:eastAsia="等线" w:hAnsi="等线" w:hint="eastAsia"/>
                <w:noProof/>
                <w:sz w:val="21"/>
                <w:szCs w:val="21"/>
              </w:rPr>
              <w:t>文案：</w:t>
            </w:r>
            <w:r w:rsidRPr="00A23FA3">
              <w:rPr>
                <w:rFonts w:ascii="等线" w:eastAsia="等线" w:hAnsi="等线"/>
                <w:noProof/>
                <w:sz w:val="21"/>
                <w:szCs w:val="21"/>
              </w:rPr>
              <w:t>”</w:t>
            </w:r>
            <w:r w:rsidRPr="00A23FA3">
              <w:rPr>
                <w:rFonts w:hint="eastAsia"/>
              </w:rPr>
              <w:t xml:space="preserve"> </w:t>
            </w:r>
            <w:r w:rsidRPr="00A23FA3">
              <w:rPr>
                <w:rFonts w:ascii="等线" w:eastAsia="等线" w:hAnsi="等线" w:hint="eastAsia"/>
                <w:noProof/>
                <w:sz w:val="21"/>
                <w:szCs w:val="21"/>
              </w:rPr>
              <w:t>Permanent delete or move and save into subfolder？</w:t>
            </w:r>
            <w:r w:rsidRPr="00A23FA3">
              <w:rPr>
                <w:rFonts w:ascii="等线" w:eastAsia="等线" w:hAnsi="等线"/>
                <w:noProof/>
                <w:sz w:val="21"/>
                <w:szCs w:val="21"/>
              </w:rPr>
              <w:t>”</w:t>
            </w:r>
          </w:p>
          <w:p w14:paraId="7D90213C" w14:textId="77777777" w:rsidR="00F334CA" w:rsidRPr="00A23FA3" w:rsidRDefault="00F334CA" w:rsidP="00B440F8">
            <w:pPr>
              <w:pStyle w:val="afd"/>
              <w:ind w:firstLineChars="0" w:firstLine="0"/>
              <w:rPr>
                <w:rFonts w:ascii="等线" w:eastAsia="等线" w:hAnsi="等线"/>
                <w:noProof/>
                <w:szCs w:val="21"/>
              </w:rPr>
            </w:pPr>
            <w:r w:rsidRPr="00A23FA3">
              <w:rPr>
                <w:rFonts w:ascii="等线" w:eastAsia="等线" w:hAnsi="等线" w:hint="eastAsia"/>
                <w:noProof/>
                <w:sz w:val="21"/>
                <w:szCs w:val="21"/>
              </w:rPr>
              <w:t>确认是要完全删除，还是说要暂存在回收站里</w:t>
            </w:r>
          </w:p>
        </w:tc>
      </w:tr>
      <w:tr w:rsidR="00A23FA3" w:rsidRPr="00A23FA3" w14:paraId="60CE6445" w14:textId="77777777" w:rsidTr="00B440F8">
        <w:tc>
          <w:tcPr>
            <w:tcW w:w="1417" w:type="dxa"/>
          </w:tcPr>
          <w:p w14:paraId="503CE3AA" w14:textId="03EE67BB" w:rsidR="00F334CA" w:rsidRPr="00A23FA3" w:rsidRDefault="00977EC8" w:rsidP="00B440F8">
            <w:pPr>
              <w:pStyle w:val="BodyText1"/>
              <w:rPr>
                <w:rFonts w:ascii="Calibri" w:hAnsi="Calibri" w:cstheme="minorHAnsi"/>
              </w:rPr>
            </w:pPr>
            <w:r w:rsidRPr="00A23FA3">
              <w:rPr>
                <w:noProof/>
                <w:lang w:eastAsia="zh-CN"/>
              </w:rPr>
              <w:drawing>
                <wp:inline distT="0" distB="0" distL="0" distR="0" wp14:anchorId="6C0E17F8" wp14:editId="73BA7748">
                  <wp:extent cx="762635" cy="79565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62635" cy="795655"/>
                          </a:xfrm>
                          <a:prstGeom prst="rect">
                            <a:avLst/>
                          </a:prstGeom>
                        </pic:spPr>
                      </pic:pic>
                    </a:graphicData>
                  </a:graphic>
                </wp:inline>
              </w:drawing>
            </w:r>
          </w:p>
        </w:tc>
        <w:tc>
          <w:tcPr>
            <w:tcW w:w="6096" w:type="dxa"/>
          </w:tcPr>
          <w:p w14:paraId="4AF6D144" w14:textId="4A8DF3BE"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
              <w:t>点击这个</w:t>
            </w:r>
            <w:r w:rsidRPr="00A23FA3">
              <w:rPr>
                <w:rFonts w:ascii="等线" w:eastAsia="等线" w:hAnsi="等线"/>
                <w:noProof/>
                <w:sz w:val="21"/>
                <w:szCs w:val="21"/>
              </w:rPr>
              <w:t>ICON</w:t>
            </w:r>
            <w:r w:rsidRPr="00A23FA3">
              <w:rPr>
                <w:rFonts w:ascii="等线" w:eastAsia="等线" w:hAnsi="等线" w:hint="eastAsia"/>
                <w:noProof/>
                <w:sz w:val="21"/>
                <w:szCs w:val="21"/>
              </w:rPr>
              <w:t>，有两个操作可选，返回上一步，或回到第一步。基于点击右上角</w:t>
            </w:r>
            <w:r w:rsidRPr="00A23FA3">
              <w:rPr>
                <w:rFonts w:ascii="等线" w:eastAsia="等线" w:hAnsi="等线"/>
                <w:noProof/>
                <w:sz w:val="21"/>
                <w:szCs w:val="21"/>
              </w:rPr>
              <w:t>Submit</w:t>
            </w:r>
            <w:r w:rsidRPr="00A23FA3">
              <w:rPr>
                <w:rFonts w:ascii="等线" w:eastAsia="等线" w:hAnsi="等线" w:hint="eastAsia"/>
                <w:noProof/>
                <w:sz w:val="21"/>
                <w:szCs w:val="21"/>
              </w:rPr>
              <w:t>前的操作。</w:t>
            </w:r>
          </w:p>
          <w:p w14:paraId="0E704E11" w14:textId="77777777" w:rsidR="00F334CA" w:rsidRPr="00A23FA3" w:rsidRDefault="00F334CA">
            <w:pPr>
              <w:pStyle w:val="afd"/>
              <w:ind w:firstLineChars="0" w:firstLine="0"/>
              <w:rPr>
                <w:rFonts w:ascii="等线" w:eastAsia="等线" w:hAnsi="等线"/>
                <w:noProof/>
                <w:sz w:val="21"/>
                <w:szCs w:val="21"/>
              </w:rPr>
            </w:pPr>
            <w:r w:rsidRPr="00A23FA3">
              <w:rPr>
                <w:rFonts w:ascii="等线" w:eastAsia="等线" w:hAnsi="等线" w:hint="eastAsia"/>
                <w:noProof/>
                <w:sz w:val="21"/>
                <w:szCs w:val="21"/>
                <w:rPrChange w:id="3568" w:author="raye" w:date="2018-07-18T18:08:00Z">
                  <w:rPr>
                    <w:rFonts w:ascii="等线" w:eastAsia="等线" w:hAnsi="等线" w:hint="eastAsia"/>
                    <w:noProof/>
                    <w:color w:val="FF0000"/>
                    <w:sz w:val="21"/>
                    <w:szCs w:val="21"/>
                  </w:rPr>
                </w:rPrChange>
              </w:rPr>
              <w:t>左边</w:t>
            </w:r>
            <w:r w:rsidRPr="00A23FA3">
              <w:rPr>
                <w:rFonts w:ascii="等线" w:eastAsia="等线" w:hAnsi="等线"/>
                <w:noProof/>
                <w:sz w:val="21"/>
                <w:szCs w:val="21"/>
                <w:rPrChange w:id="3569" w:author="raye" w:date="2018-07-18T18:08:00Z">
                  <w:rPr>
                    <w:rFonts w:ascii="等线" w:eastAsia="等线" w:hAnsi="等线"/>
                    <w:noProof/>
                    <w:color w:val="FF0000"/>
                    <w:sz w:val="21"/>
                    <w:szCs w:val="21"/>
                  </w:rPr>
                </w:rPrChange>
              </w:rPr>
              <w:t>PDF</w:t>
            </w:r>
            <w:r w:rsidRPr="00A23FA3">
              <w:rPr>
                <w:rFonts w:ascii="等线" w:eastAsia="等线" w:hAnsi="等线" w:hint="eastAsia"/>
                <w:noProof/>
                <w:sz w:val="21"/>
                <w:szCs w:val="21"/>
                <w:rPrChange w:id="3570" w:author="raye" w:date="2018-07-18T18:08:00Z">
                  <w:rPr>
                    <w:rFonts w:ascii="等线" w:eastAsia="等线" w:hAnsi="等线" w:hint="eastAsia"/>
                    <w:noProof/>
                    <w:color w:val="FF0000"/>
                    <w:sz w:val="21"/>
                    <w:szCs w:val="21"/>
                  </w:rPr>
                </w:rPrChange>
              </w:rPr>
              <w:t>的操作每一个边操作边就自动保存</w:t>
            </w:r>
            <w:r w:rsidR="00C52520" w:rsidRPr="00A23FA3">
              <w:rPr>
                <w:rFonts w:ascii="等线" w:eastAsia="等线" w:hAnsi="等线" w:hint="eastAsia"/>
                <w:noProof/>
                <w:sz w:val="21"/>
                <w:szCs w:val="21"/>
              </w:rPr>
              <w:t>（暂存）</w:t>
            </w:r>
          </w:p>
          <w:p w14:paraId="79C6F5BE" w14:textId="4AE0140C" w:rsidR="00EF7241" w:rsidRPr="00A23FA3" w:rsidRDefault="00EF7241">
            <w:pPr>
              <w:pStyle w:val="afd"/>
              <w:ind w:firstLineChars="0" w:firstLine="0"/>
              <w:rPr>
                <w:rFonts w:ascii="等线" w:eastAsia="等线" w:hAnsi="等线"/>
                <w:b/>
                <w:noProof/>
                <w:szCs w:val="21"/>
              </w:rPr>
            </w:pPr>
            <w:r w:rsidRPr="00A23FA3">
              <w:rPr>
                <w:rFonts w:ascii="等线" w:eastAsia="等线" w:hAnsi="等线" w:hint="eastAsia"/>
                <w:b/>
                <w:noProof/>
                <w:sz w:val="21"/>
                <w:szCs w:val="21"/>
              </w:rPr>
              <w:t>此处只是对左侧P</w:t>
            </w:r>
            <w:r w:rsidRPr="00A23FA3">
              <w:rPr>
                <w:rFonts w:ascii="等线" w:eastAsia="等线" w:hAnsi="等线"/>
                <w:b/>
                <w:noProof/>
                <w:sz w:val="21"/>
                <w:szCs w:val="21"/>
              </w:rPr>
              <w:t>DF</w:t>
            </w:r>
            <w:r w:rsidRPr="00A23FA3">
              <w:rPr>
                <w:rFonts w:ascii="等线" w:eastAsia="等线" w:hAnsi="等线" w:hint="eastAsia"/>
                <w:b/>
                <w:noProof/>
                <w:sz w:val="21"/>
                <w:szCs w:val="21"/>
              </w:rPr>
              <w:t xml:space="preserve">的返回，对右边表单填写等相关操作不进行关联控制 </w:t>
            </w:r>
          </w:p>
        </w:tc>
      </w:tr>
      <w:tr w:rsidR="00A23FA3" w:rsidRPr="00A23FA3" w14:paraId="4D7AB078" w14:textId="77777777" w:rsidTr="00B440F8">
        <w:tc>
          <w:tcPr>
            <w:tcW w:w="1417" w:type="dxa"/>
          </w:tcPr>
          <w:p w14:paraId="68E99AC8" w14:textId="50312294" w:rsidR="00F334CA" w:rsidRPr="00A23FA3" w:rsidRDefault="00DE3E78" w:rsidP="00B440F8">
            <w:pPr>
              <w:pStyle w:val="BodyText1"/>
              <w:rPr>
                <w:rFonts w:ascii="Calibri" w:hAnsi="Calibri" w:cstheme="minorHAnsi"/>
              </w:rPr>
            </w:pPr>
            <w:r w:rsidRPr="00A23FA3">
              <w:rPr>
                <w:noProof/>
                <w:lang w:eastAsia="zh-CN"/>
              </w:rPr>
              <w:drawing>
                <wp:inline distT="0" distB="0" distL="0" distR="0" wp14:anchorId="08087311" wp14:editId="47330AD9">
                  <wp:extent cx="485714" cy="361905"/>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714" cy="361905"/>
                          </a:xfrm>
                          <a:prstGeom prst="rect">
                            <a:avLst/>
                          </a:prstGeom>
                        </pic:spPr>
                      </pic:pic>
                    </a:graphicData>
                  </a:graphic>
                </wp:inline>
              </w:drawing>
            </w:r>
          </w:p>
        </w:tc>
        <w:tc>
          <w:tcPr>
            <w:tcW w:w="6096" w:type="dxa"/>
          </w:tcPr>
          <w:p w14:paraId="0A1AF457" w14:textId="77777777" w:rsidR="00DE3E78" w:rsidRPr="00A23FA3" w:rsidRDefault="00F334CA" w:rsidP="00B440F8">
            <w:pPr>
              <w:rPr>
                <w:rFonts w:ascii="等线" w:eastAsia="等线" w:hAnsi="等线"/>
                <w:noProof/>
                <w:szCs w:val="21"/>
              </w:rPr>
            </w:pPr>
            <w:r w:rsidRPr="00A23FA3">
              <w:rPr>
                <w:rFonts w:ascii="等线" w:eastAsia="等线" w:hAnsi="等线"/>
                <w:noProof/>
                <w:szCs w:val="21"/>
              </w:rPr>
              <w:t>A.</w:t>
            </w:r>
            <w:r w:rsidR="00DE3E78" w:rsidRPr="00A23FA3">
              <w:rPr>
                <w:rFonts w:ascii="等线" w:eastAsia="等线" w:hAnsi="等线" w:hint="eastAsia"/>
                <w:noProof/>
                <w:szCs w:val="21"/>
              </w:rPr>
              <w:t>这是一个子文件包，点击小加号，可以增加子文件</w:t>
            </w:r>
          </w:p>
          <w:p w14:paraId="3F397882" w14:textId="016D08F9" w:rsidR="00DE3E78" w:rsidRPr="00A23FA3" w:rsidRDefault="00DE3E78" w:rsidP="00B440F8">
            <w:pPr>
              <w:rPr>
                <w:rFonts w:ascii="等线" w:eastAsia="等线" w:hAnsi="等线"/>
                <w:noProof/>
                <w:szCs w:val="21"/>
              </w:rPr>
            </w:pPr>
            <w:r w:rsidRPr="00A23FA3">
              <w:rPr>
                <w:rFonts w:ascii="等线" w:eastAsia="等线" w:hAnsi="等线" w:hint="eastAsia"/>
                <w:noProof/>
                <w:szCs w:val="21"/>
              </w:rPr>
              <w:t>B</w:t>
            </w:r>
            <w:r w:rsidRPr="00A23FA3">
              <w:rPr>
                <w:rFonts w:ascii="等线" w:eastAsia="等线" w:hAnsi="等线"/>
                <w:noProof/>
                <w:szCs w:val="21"/>
              </w:rPr>
              <w:t xml:space="preserve">. </w:t>
            </w:r>
            <w:r w:rsidRPr="00A23FA3">
              <w:rPr>
                <w:rFonts w:ascii="等线" w:eastAsia="等线" w:hAnsi="等线" w:hint="eastAsia"/>
                <w:noProof/>
                <w:szCs w:val="21"/>
              </w:rPr>
              <w:t xml:space="preserve">增加的子文件放到子文件包中 </w:t>
            </w:r>
          </w:p>
          <w:p w14:paraId="5827845F" w14:textId="2100EE76" w:rsidR="00DE3E78" w:rsidRPr="00A23FA3" w:rsidRDefault="00DE3E78" w:rsidP="00B440F8">
            <w:pPr>
              <w:rPr>
                <w:rFonts w:ascii="等线" w:eastAsia="等线" w:hAnsi="等线"/>
                <w:noProof/>
                <w:szCs w:val="21"/>
              </w:rPr>
            </w:pPr>
            <w:r w:rsidRPr="00A23FA3">
              <w:rPr>
                <w:rFonts w:ascii="等线" w:eastAsia="等线" w:hAnsi="等线" w:hint="eastAsia"/>
                <w:noProof/>
                <w:szCs w:val="21"/>
              </w:rPr>
              <w:t>子文件夹页</w:t>
            </w:r>
          </w:p>
          <w:p w14:paraId="629F67F4" w14:textId="4DB14880" w:rsidR="00DE3E78" w:rsidRPr="00A23FA3" w:rsidRDefault="00DE3E78" w:rsidP="00B440F8">
            <w:pPr>
              <w:rPr>
                <w:rFonts w:ascii="等线" w:eastAsia="等线" w:hAnsi="等线"/>
                <w:noProof/>
                <w:szCs w:val="21"/>
              </w:rPr>
            </w:pPr>
            <w:r w:rsidRPr="00A23FA3">
              <w:rPr>
                <w:rFonts w:ascii="等线" w:eastAsia="等线" w:hAnsi="等线" w:hint="eastAsia"/>
                <w:noProof/>
                <w:szCs w:val="21"/>
              </w:rPr>
              <w:t>A.</w:t>
            </w:r>
            <w:r w:rsidRPr="00A23FA3">
              <w:rPr>
                <w:rFonts w:ascii="等线" w:eastAsia="等线" w:hAnsi="等线"/>
                <w:noProof/>
                <w:szCs w:val="21"/>
              </w:rPr>
              <w:t xml:space="preserve"> </w:t>
            </w:r>
            <w:r w:rsidRPr="00A23FA3">
              <w:rPr>
                <w:rFonts w:ascii="等线" w:eastAsia="等线" w:hAnsi="等线" w:hint="eastAsia"/>
                <w:noProof/>
                <w:szCs w:val="21"/>
              </w:rPr>
              <w:t>可进入子文件夹中添加文件，或删除子文件夹文件</w:t>
            </w:r>
          </w:p>
          <w:p w14:paraId="00D58F58" w14:textId="58A63227" w:rsidR="00F334CA" w:rsidRPr="00A23FA3" w:rsidRDefault="00DE3E78" w:rsidP="00B440F8">
            <w:pPr>
              <w:rPr>
                <w:rFonts w:ascii="等线" w:eastAsia="等线" w:hAnsi="等线"/>
                <w:noProof/>
                <w:szCs w:val="21"/>
              </w:rPr>
            </w:pPr>
            <w:r w:rsidRPr="00A23FA3">
              <w:rPr>
                <w:rFonts w:ascii="等线" w:eastAsia="等线" w:hAnsi="等线"/>
                <w:noProof/>
                <w:szCs w:val="21"/>
              </w:rPr>
              <w:t xml:space="preserve">B. </w:t>
            </w:r>
            <w:r w:rsidR="00F334CA" w:rsidRPr="00A23FA3">
              <w:rPr>
                <w:rFonts w:ascii="等线" w:eastAsia="等线" w:hAnsi="等线"/>
                <w:noProof/>
                <w:szCs w:val="21"/>
              </w:rPr>
              <w:t xml:space="preserve"> </w:t>
            </w:r>
            <w:r w:rsidR="00F334CA" w:rsidRPr="00A23FA3">
              <w:rPr>
                <w:rFonts w:ascii="等线" w:eastAsia="等线" w:hAnsi="等线" w:hint="eastAsia"/>
                <w:noProof/>
                <w:szCs w:val="21"/>
              </w:rPr>
              <w:t>有翻页功能，点击</w:t>
            </w:r>
            <w:r w:rsidR="00F334CA" w:rsidRPr="00A23FA3">
              <w:rPr>
                <w:rFonts w:ascii="等线" w:eastAsia="等线" w:hAnsi="等线"/>
                <w:noProof/>
                <w:szCs w:val="21"/>
              </w:rPr>
              <w:drawing>
                <wp:inline distT="0" distB="0" distL="0" distR="0" wp14:anchorId="322589A7" wp14:editId="2483B13B">
                  <wp:extent cx="257175" cy="19545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9150" cy="196954"/>
                          </a:xfrm>
                          <a:prstGeom prst="rect">
                            <a:avLst/>
                          </a:prstGeom>
                          <a:noFill/>
                          <a:ln>
                            <a:noFill/>
                          </a:ln>
                        </pic:spPr>
                      </pic:pic>
                    </a:graphicData>
                  </a:graphic>
                </wp:inline>
              </w:drawing>
            </w:r>
            <w:r w:rsidR="00F334CA" w:rsidRPr="00A23FA3">
              <w:rPr>
                <w:rFonts w:ascii="等线" w:eastAsia="等线" w:hAnsi="等线"/>
                <w:noProof/>
                <w:szCs w:val="21"/>
              </w:rPr>
              <w:t xml:space="preserve"> </w:t>
            </w:r>
            <w:r w:rsidR="00F334CA" w:rsidRPr="00A23FA3">
              <w:rPr>
                <w:rFonts w:ascii="等线" w:eastAsia="等线" w:hAnsi="等线" w:hint="eastAsia"/>
                <w:noProof/>
                <w:szCs w:val="21"/>
              </w:rPr>
              <w:t>返回</w:t>
            </w:r>
          </w:p>
          <w:p w14:paraId="1BE8CFDA" w14:textId="77777777" w:rsidR="00F334CA" w:rsidRPr="00A23FA3" w:rsidRDefault="00F334CA" w:rsidP="00B440F8">
            <w:pPr>
              <w:pStyle w:val="afd"/>
              <w:ind w:firstLineChars="0" w:firstLine="0"/>
              <w:rPr>
                <w:rFonts w:ascii="等线" w:eastAsia="等线" w:hAnsi="等线"/>
                <w:noProof/>
                <w:szCs w:val="21"/>
              </w:rPr>
            </w:pPr>
          </w:p>
        </w:tc>
      </w:tr>
      <w:tr w:rsidR="00A23FA3" w:rsidRPr="00A23FA3" w14:paraId="18750B6D" w14:textId="77777777" w:rsidTr="00B440F8">
        <w:tc>
          <w:tcPr>
            <w:tcW w:w="1417" w:type="dxa"/>
          </w:tcPr>
          <w:p w14:paraId="76D0BB80" w14:textId="566169AF" w:rsidR="00F334CA" w:rsidRPr="00A23FA3" w:rsidRDefault="00DE3E78" w:rsidP="00B440F8">
            <w:pPr>
              <w:pStyle w:val="BodyText1"/>
              <w:rPr>
                <w:rFonts w:ascii="等线" w:eastAsia="等线" w:hAnsi="等线" w:cstheme="minorHAnsi"/>
              </w:rPr>
            </w:pPr>
            <w:r w:rsidRPr="00A23FA3">
              <w:rPr>
                <w:noProof/>
                <w:lang w:eastAsia="zh-CN"/>
              </w:rPr>
              <w:drawing>
                <wp:inline distT="0" distB="0" distL="0" distR="0" wp14:anchorId="722054BC" wp14:editId="5D5F9B4B">
                  <wp:extent cx="333333" cy="342857"/>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333" cy="342857"/>
                          </a:xfrm>
                          <a:prstGeom prst="rect">
                            <a:avLst/>
                          </a:prstGeom>
                        </pic:spPr>
                      </pic:pic>
                    </a:graphicData>
                  </a:graphic>
                </wp:inline>
              </w:drawing>
            </w:r>
          </w:p>
        </w:tc>
        <w:tc>
          <w:tcPr>
            <w:tcW w:w="6096" w:type="dxa"/>
          </w:tcPr>
          <w:p w14:paraId="40B6262B" w14:textId="0A3F8E65" w:rsidR="00F334CA" w:rsidRPr="00A23FA3" w:rsidRDefault="00F334CA" w:rsidP="00F334CA">
            <w:pPr>
              <w:pStyle w:val="a0"/>
              <w:numPr>
                <w:ilvl w:val="0"/>
                <w:numId w:val="100"/>
              </w:numPr>
              <w:ind w:firstLineChars="0"/>
              <w:rPr>
                <w:rFonts w:ascii="等线" w:eastAsia="等线" w:hAnsi="等线"/>
                <w:noProof/>
                <w:szCs w:val="21"/>
              </w:rPr>
            </w:pPr>
            <w:r w:rsidRPr="00A23FA3">
              <w:rPr>
                <w:rFonts w:ascii="等线" w:eastAsia="等线" w:hAnsi="等线" w:hint="eastAsia"/>
                <w:noProof/>
                <w:szCs w:val="21"/>
              </w:rPr>
              <w:t>前面</w:t>
            </w:r>
            <w:r w:rsidRPr="00A23FA3">
              <w:rPr>
                <w:rFonts w:ascii="等线" w:eastAsia="等线" w:hAnsi="等线"/>
                <w:noProof/>
                <w:szCs w:val="21"/>
              </w:rPr>
              <w:t xml:space="preserve"> </w:t>
            </w:r>
            <w:r w:rsidR="00DE3E78" w:rsidRPr="00A23FA3">
              <w:rPr>
                <w:noProof/>
              </w:rPr>
              <w:drawing>
                <wp:inline distT="0" distB="0" distL="0" distR="0" wp14:anchorId="48CCF752" wp14:editId="7A38E61E">
                  <wp:extent cx="352381" cy="285714"/>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381" cy="285714"/>
                          </a:xfrm>
                          <a:prstGeom prst="rect">
                            <a:avLst/>
                          </a:prstGeom>
                        </pic:spPr>
                      </pic:pic>
                    </a:graphicData>
                  </a:graphic>
                </wp:inline>
              </w:drawing>
            </w:r>
            <w:r w:rsidRPr="00A23FA3">
              <w:rPr>
                <w:rFonts w:ascii="等线" w:eastAsia="等线" w:hAnsi="等线"/>
                <w:noProof/>
                <w:szCs w:val="21"/>
              </w:rPr>
              <w:t xml:space="preserve"> </w:t>
            </w:r>
            <w:r w:rsidRPr="00A23FA3">
              <w:rPr>
                <w:rFonts w:ascii="等线" w:eastAsia="等线" w:hAnsi="等线" w:hint="eastAsia"/>
                <w:noProof/>
                <w:szCs w:val="21"/>
              </w:rPr>
              <w:t>点击删除的页面，会出现在</w:t>
            </w:r>
            <w:r w:rsidR="00DE3E78" w:rsidRPr="00A23FA3">
              <w:rPr>
                <w:rFonts w:ascii="等线" w:eastAsia="等线" w:hAnsi="等线" w:hint="eastAsia"/>
                <w:noProof/>
                <w:szCs w:val="21"/>
              </w:rPr>
              <w:t>旧文件夹</w:t>
            </w:r>
            <w:r w:rsidRPr="00A23FA3">
              <w:rPr>
                <w:rFonts w:ascii="等线" w:eastAsia="等线" w:hAnsi="等线" w:hint="eastAsia"/>
                <w:noProof/>
                <w:szCs w:val="21"/>
              </w:rPr>
              <w:t>里，用户可以点击进去，找回误删的页面</w:t>
            </w:r>
          </w:p>
          <w:p w14:paraId="732080D8" w14:textId="77777777" w:rsidR="00F334CA" w:rsidRPr="00A23FA3" w:rsidRDefault="00F334CA" w:rsidP="00B440F8">
            <w:pPr>
              <w:pStyle w:val="afd"/>
              <w:ind w:firstLineChars="0" w:firstLine="0"/>
              <w:rPr>
                <w:rFonts w:ascii="等线" w:eastAsia="等线" w:hAnsi="等线"/>
                <w:noProof/>
                <w:sz w:val="21"/>
                <w:szCs w:val="21"/>
              </w:rPr>
            </w:pPr>
            <w:r w:rsidRPr="00A23FA3">
              <w:rPr>
                <w:rFonts w:ascii="等线" w:eastAsia="等线" w:hAnsi="等线"/>
                <w:noProof/>
                <w:sz w:val="21"/>
                <w:szCs w:val="21"/>
              </w:rPr>
              <w:lastRenderedPageBreak/>
              <w:t xml:space="preserve">C. </w:t>
            </w:r>
            <w:r w:rsidRPr="00A23FA3">
              <w:rPr>
                <w:rFonts w:ascii="等线" w:eastAsia="等线" w:hAnsi="等线"/>
                <w:noProof/>
                <w:sz w:val="21"/>
                <w:szCs w:val="21"/>
              </w:rPr>
              <w:drawing>
                <wp:inline distT="0" distB="0" distL="0" distR="0" wp14:anchorId="0D6F2C2C" wp14:editId="7CFE523F">
                  <wp:extent cx="352425" cy="400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sidRPr="00A23FA3">
              <w:rPr>
                <w:rFonts w:ascii="等线" w:eastAsia="等线" w:hAnsi="等线"/>
                <w:noProof/>
                <w:sz w:val="21"/>
                <w:szCs w:val="21"/>
              </w:rPr>
              <w:t xml:space="preserve"> </w:t>
            </w:r>
            <w:r w:rsidRPr="00A23FA3">
              <w:rPr>
                <w:rFonts w:ascii="等线" w:eastAsia="等线" w:hAnsi="等线" w:hint="eastAsia"/>
                <w:noProof/>
                <w:sz w:val="21"/>
                <w:szCs w:val="21"/>
              </w:rPr>
              <w:t>点击还原当前页面，回收站页数减少。提示弹层，文案：【文件已移动到</w:t>
            </w:r>
            <w:r w:rsidRPr="00A23FA3">
              <w:rPr>
                <w:rFonts w:ascii="等线" w:eastAsia="等线" w:hAnsi="等线"/>
                <w:noProof/>
                <w:sz w:val="21"/>
                <w:szCs w:val="21"/>
              </w:rPr>
              <w:t>PDF</w:t>
            </w:r>
            <w:r w:rsidRPr="00A23FA3">
              <w:rPr>
                <w:rFonts w:ascii="等线" w:eastAsia="等线" w:hAnsi="等线" w:hint="eastAsia"/>
                <w:noProof/>
                <w:sz w:val="21"/>
                <w:szCs w:val="21"/>
              </w:rPr>
              <w:t>】。</w:t>
            </w:r>
            <w:r w:rsidRPr="00A23FA3">
              <w:rPr>
                <w:rFonts w:ascii="等线" w:eastAsia="等线" w:hAnsi="等线"/>
                <w:noProof/>
                <w:sz w:val="21"/>
                <w:szCs w:val="21"/>
              </w:rPr>
              <w:t>1000ms</w:t>
            </w:r>
            <w:r w:rsidRPr="00A23FA3">
              <w:rPr>
                <w:rFonts w:ascii="等线" w:eastAsia="等线" w:hAnsi="等线" w:hint="eastAsia"/>
                <w:noProof/>
                <w:sz w:val="21"/>
                <w:szCs w:val="21"/>
              </w:rPr>
              <w:t>后消失。插入到</w:t>
            </w:r>
            <w:r w:rsidRPr="00A23FA3">
              <w:rPr>
                <w:rFonts w:ascii="等线" w:eastAsia="等线" w:hAnsi="等线"/>
                <w:noProof/>
                <w:sz w:val="21"/>
                <w:szCs w:val="21"/>
              </w:rPr>
              <w:t>PDF</w:t>
            </w:r>
            <w:r w:rsidRPr="00A23FA3">
              <w:rPr>
                <w:rFonts w:ascii="等线" w:eastAsia="等线" w:hAnsi="等线" w:hint="eastAsia"/>
                <w:noProof/>
                <w:sz w:val="21"/>
                <w:szCs w:val="21"/>
              </w:rPr>
              <w:t>的当前所在页前一页，返回即可看到最后插入的这一页</w:t>
            </w:r>
          </w:p>
          <w:p w14:paraId="40FBD707" w14:textId="77777777" w:rsidR="00F334CA" w:rsidRPr="00A23FA3" w:rsidRDefault="00F334CA" w:rsidP="00B440F8">
            <w:pPr>
              <w:rPr>
                <w:rFonts w:ascii="等线" w:eastAsia="等线" w:hAnsi="等线" w:cstheme="minorHAnsi"/>
              </w:rPr>
            </w:pPr>
            <w:r w:rsidRPr="00A23FA3">
              <w:rPr>
                <w:rFonts w:ascii="等线" w:eastAsia="等线" w:hAnsi="等线"/>
                <w:noProof/>
                <w:szCs w:val="21"/>
              </w:rPr>
              <w:t xml:space="preserve">D. </w:t>
            </w:r>
            <w:r w:rsidRPr="00A23FA3">
              <w:rPr>
                <w:noProof/>
                <w:szCs w:val="21"/>
              </w:rPr>
              <w:drawing>
                <wp:inline distT="0" distB="0" distL="0" distR="0" wp14:anchorId="43A638EB" wp14:editId="5AE256ED">
                  <wp:extent cx="333333" cy="33333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333" cy="333333"/>
                          </a:xfrm>
                          <a:prstGeom prst="rect">
                            <a:avLst/>
                          </a:prstGeom>
                        </pic:spPr>
                      </pic:pic>
                    </a:graphicData>
                  </a:graphic>
                </wp:inline>
              </w:drawing>
            </w:r>
            <w:r w:rsidRPr="00A23FA3">
              <w:rPr>
                <w:rFonts w:ascii="等线" w:eastAsia="等线" w:hAnsi="等线" w:hint="eastAsia"/>
                <w:noProof/>
                <w:szCs w:val="21"/>
              </w:rPr>
              <w:t>可以点击加号，把一些要暂存，但是又不想放到</w:t>
            </w:r>
            <w:r w:rsidRPr="00A23FA3">
              <w:rPr>
                <w:rFonts w:ascii="等线" w:eastAsia="等线" w:hAnsi="等线"/>
                <w:noProof/>
                <w:szCs w:val="21"/>
              </w:rPr>
              <w:t>PDF</w:t>
            </w:r>
            <w:r w:rsidRPr="00A23FA3">
              <w:rPr>
                <w:rFonts w:ascii="等线" w:eastAsia="等线" w:hAnsi="等线" w:hint="eastAsia"/>
                <w:noProof/>
                <w:szCs w:val="21"/>
              </w:rPr>
              <w:t>主文件夹里的文件插入到这里面，点击</w:t>
            </w:r>
            <w:r w:rsidRPr="00A23FA3">
              <w:rPr>
                <w:rFonts w:ascii="等线" w:eastAsia="等线" w:hAnsi="等线"/>
                <w:noProof/>
                <w:szCs w:val="21"/>
              </w:rPr>
              <w:t xml:space="preserve"> </w:t>
            </w:r>
            <w:r w:rsidRPr="00A23FA3">
              <w:rPr>
                <w:rFonts w:ascii="等线" w:eastAsia="等线" w:hAnsi="等线"/>
                <w:noProof/>
                <w:szCs w:val="21"/>
              </w:rPr>
              <w:drawing>
                <wp:inline distT="0" distB="0" distL="0" distR="0" wp14:anchorId="382DADD8" wp14:editId="4B7318F3">
                  <wp:extent cx="352425" cy="4000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425" cy="400050"/>
                          </a:xfrm>
                          <a:prstGeom prst="rect">
                            <a:avLst/>
                          </a:prstGeom>
                          <a:noFill/>
                          <a:ln>
                            <a:noFill/>
                          </a:ln>
                        </pic:spPr>
                      </pic:pic>
                    </a:graphicData>
                  </a:graphic>
                </wp:inline>
              </w:drawing>
            </w:r>
            <w:r w:rsidRPr="00A23FA3">
              <w:rPr>
                <w:rFonts w:ascii="等线" w:eastAsia="等线" w:hAnsi="等线"/>
                <w:noProof/>
                <w:szCs w:val="21"/>
              </w:rPr>
              <w:t xml:space="preserve">    </w:t>
            </w:r>
            <w:r w:rsidRPr="00A23FA3">
              <w:rPr>
                <w:rFonts w:ascii="等线" w:eastAsia="等线" w:hAnsi="等线" w:hint="eastAsia"/>
                <w:noProof/>
                <w:szCs w:val="21"/>
              </w:rPr>
              <w:t>时，把该页插入到</w:t>
            </w:r>
            <w:r w:rsidRPr="00A23FA3">
              <w:rPr>
                <w:rFonts w:ascii="等线" w:eastAsia="等线" w:hAnsi="等线"/>
                <w:noProof/>
                <w:szCs w:val="21"/>
              </w:rPr>
              <w:t>PDF</w:t>
            </w:r>
            <w:r w:rsidRPr="00A23FA3">
              <w:rPr>
                <w:rFonts w:ascii="等线" w:eastAsia="等线" w:hAnsi="等线" w:hint="eastAsia"/>
                <w:noProof/>
                <w:szCs w:val="21"/>
              </w:rPr>
              <w:t>里。插入到</w:t>
            </w:r>
            <w:r w:rsidRPr="00A23FA3">
              <w:rPr>
                <w:rFonts w:ascii="等线" w:eastAsia="等线" w:hAnsi="等线"/>
                <w:noProof/>
                <w:szCs w:val="21"/>
              </w:rPr>
              <w:t>PDF</w:t>
            </w:r>
            <w:r w:rsidRPr="00A23FA3">
              <w:rPr>
                <w:rFonts w:ascii="等线" w:eastAsia="等线" w:hAnsi="等线" w:hint="eastAsia"/>
                <w:noProof/>
                <w:szCs w:val="21"/>
              </w:rPr>
              <w:t>的当前所在页前一页，返回即可看到最后插入的这一页</w:t>
            </w:r>
          </w:p>
        </w:tc>
      </w:tr>
      <w:tr w:rsidR="00A23FA3" w:rsidRPr="00A23FA3" w14:paraId="242B0C25" w14:textId="77777777" w:rsidTr="00B440F8">
        <w:tc>
          <w:tcPr>
            <w:tcW w:w="1417" w:type="dxa"/>
          </w:tcPr>
          <w:p w14:paraId="5D440CF1" w14:textId="77777777" w:rsidR="00F334CA" w:rsidRPr="00A23FA3" w:rsidRDefault="00F334CA" w:rsidP="00B440F8">
            <w:pPr>
              <w:pStyle w:val="BodyText1"/>
              <w:rPr>
                <w:rFonts w:ascii="Calibri" w:hAnsi="Calibri" w:cstheme="minorHAnsi"/>
              </w:rPr>
            </w:pPr>
            <w:r w:rsidRPr="00A23FA3">
              <w:rPr>
                <w:noProof/>
                <w:lang w:eastAsia="zh-CN"/>
              </w:rPr>
              <w:lastRenderedPageBreak/>
              <w:drawing>
                <wp:inline distT="0" distB="0" distL="0" distR="0" wp14:anchorId="1991082F" wp14:editId="6BF3A7BF">
                  <wp:extent cx="762635" cy="381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62635" cy="381000"/>
                          </a:xfrm>
                          <a:prstGeom prst="rect">
                            <a:avLst/>
                          </a:prstGeom>
                        </pic:spPr>
                      </pic:pic>
                    </a:graphicData>
                  </a:graphic>
                </wp:inline>
              </w:drawing>
            </w:r>
          </w:p>
        </w:tc>
        <w:tc>
          <w:tcPr>
            <w:tcW w:w="6096" w:type="dxa"/>
          </w:tcPr>
          <w:p w14:paraId="16B16A2C"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1）鼠标移入P</w:t>
            </w:r>
            <w:r w:rsidRPr="00A23FA3">
              <w:rPr>
                <w:rFonts w:ascii="等线" w:eastAsia="等线" w:hAnsi="等线"/>
                <w:sz w:val="21"/>
                <w:szCs w:val="21"/>
              </w:rPr>
              <w:t>DF</w:t>
            </w:r>
            <w:r w:rsidRPr="00A23FA3">
              <w:rPr>
                <w:rFonts w:ascii="等线" w:eastAsia="等线" w:hAnsi="等线" w:hint="eastAsia"/>
                <w:sz w:val="21"/>
                <w:szCs w:val="21"/>
              </w:rPr>
              <w:t>框，会出现该I</w:t>
            </w:r>
            <w:r w:rsidRPr="00A23FA3">
              <w:rPr>
                <w:rFonts w:ascii="等线" w:eastAsia="等线" w:hAnsi="等线"/>
                <w:sz w:val="21"/>
                <w:szCs w:val="21"/>
              </w:rPr>
              <w:t>CON</w:t>
            </w:r>
            <w:r w:rsidRPr="00A23FA3">
              <w:rPr>
                <w:rFonts w:ascii="等线" w:eastAsia="等线" w:hAnsi="等线" w:hint="eastAsia"/>
                <w:sz w:val="21"/>
                <w:szCs w:val="21"/>
              </w:rPr>
              <w:t>所在弹层</w:t>
            </w:r>
          </w:p>
          <w:p w14:paraId="2F42CDB0"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2）单击键头指的是往前移或者往后移一个位置</w:t>
            </w:r>
          </w:p>
          <w:p w14:paraId="30D99927"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（即当前是第</w:t>
            </w:r>
            <w:r w:rsidRPr="00A23FA3">
              <w:rPr>
                <w:rFonts w:ascii="等线" w:eastAsia="等线" w:hAnsi="等线"/>
                <w:sz w:val="21"/>
                <w:szCs w:val="21"/>
              </w:rPr>
              <w:t>10</w:t>
            </w:r>
            <w:r w:rsidRPr="00A23FA3">
              <w:rPr>
                <w:rFonts w:ascii="等线" w:eastAsia="等线" w:hAnsi="等线" w:hint="eastAsia"/>
                <w:sz w:val="21"/>
                <w:szCs w:val="21"/>
              </w:rPr>
              <w:t>页，点击向下键头，则该第</w:t>
            </w:r>
            <w:r w:rsidRPr="00A23FA3">
              <w:rPr>
                <w:rFonts w:ascii="等线" w:eastAsia="等线" w:hAnsi="等线"/>
                <w:sz w:val="21"/>
                <w:szCs w:val="21"/>
              </w:rPr>
              <w:t>10</w:t>
            </w:r>
            <w:r w:rsidRPr="00A23FA3">
              <w:rPr>
                <w:rFonts w:ascii="等线" w:eastAsia="等线" w:hAnsi="等线" w:hint="eastAsia"/>
                <w:sz w:val="21"/>
                <w:szCs w:val="21"/>
              </w:rPr>
              <w:t>页变到第</w:t>
            </w:r>
            <w:r w:rsidRPr="00A23FA3">
              <w:rPr>
                <w:rFonts w:ascii="等线" w:eastAsia="等线" w:hAnsi="等线"/>
                <w:sz w:val="21"/>
                <w:szCs w:val="21"/>
              </w:rPr>
              <w:t>11</w:t>
            </w:r>
            <w:r w:rsidRPr="00A23FA3">
              <w:rPr>
                <w:rFonts w:ascii="等线" w:eastAsia="等线" w:hAnsi="等线" w:hint="eastAsia"/>
                <w:sz w:val="21"/>
                <w:szCs w:val="21"/>
              </w:rPr>
              <w:t>页，第</w:t>
            </w:r>
            <w:r w:rsidRPr="00A23FA3">
              <w:rPr>
                <w:rFonts w:ascii="等线" w:eastAsia="等线" w:hAnsi="等线"/>
                <w:sz w:val="21"/>
                <w:szCs w:val="21"/>
              </w:rPr>
              <w:t>11</w:t>
            </w:r>
            <w:r w:rsidRPr="00A23FA3">
              <w:rPr>
                <w:rFonts w:ascii="等线" w:eastAsia="等线" w:hAnsi="等线" w:hint="eastAsia"/>
                <w:sz w:val="21"/>
                <w:szCs w:val="21"/>
              </w:rPr>
              <w:t>页变到第</w:t>
            </w:r>
            <w:r w:rsidRPr="00A23FA3">
              <w:rPr>
                <w:rFonts w:ascii="等线" w:eastAsia="等线" w:hAnsi="等线"/>
                <w:sz w:val="21"/>
                <w:szCs w:val="21"/>
              </w:rPr>
              <w:t>10</w:t>
            </w:r>
            <w:r w:rsidRPr="00A23FA3">
              <w:rPr>
                <w:rFonts w:ascii="等线" w:eastAsia="等线" w:hAnsi="等线" w:hint="eastAsia"/>
                <w:sz w:val="21"/>
                <w:szCs w:val="21"/>
              </w:rPr>
              <w:t>页），</w:t>
            </w:r>
          </w:p>
          <w:p w14:paraId="26D53A32"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注意第一页不能往上、向上置灰，最后一页不能往下，往下置灰</w:t>
            </w:r>
          </w:p>
          <w:p w14:paraId="68CCC6BA" w14:textId="77777777" w:rsidR="00F334CA" w:rsidRPr="00A23FA3" w:rsidRDefault="00F334CA">
            <w:pPr>
              <w:rPr>
                <w:rFonts w:ascii="等线" w:eastAsia="等线" w:hAnsi="等线" w:cstheme="minorHAnsi"/>
              </w:rPr>
            </w:pPr>
            <w:r w:rsidRPr="00A23FA3">
              <w:rPr>
                <w:rFonts w:ascii="等线" w:eastAsia="等线" w:hAnsi="等线" w:hint="eastAsia"/>
                <w:szCs w:val="21"/>
              </w:rPr>
              <w:t>3）</w:t>
            </w:r>
            <w:r w:rsidRPr="00A23FA3">
              <w:rPr>
                <w:rFonts w:ascii="等线" w:eastAsia="等线" w:hAnsi="等线" w:cstheme="minorHAnsi" w:hint="eastAsia"/>
              </w:rPr>
              <w:t>如果点击小三角的话，会出一个弹窗，可以进行跳页，比如当前是在第</w:t>
            </w:r>
            <w:r w:rsidRPr="00A23FA3">
              <w:rPr>
                <w:rFonts w:ascii="等线" w:eastAsia="等线" w:hAnsi="等线" w:cstheme="minorHAnsi"/>
              </w:rPr>
              <w:t>15</w:t>
            </w:r>
            <w:r w:rsidRPr="00A23FA3">
              <w:rPr>
                <w:rFonts w:ascii="等线" w:eastAsia="等线" w:hAnsi="等线" w:cstheme="minorHAnsi" w:hint="eastAsia"/>
              </w:rPr>
              <w:t>页</w:t>
            </w:r>
            <w:r w:rsidRPr="00A23FA3">
              <w:rPr>
                <w:rFonts w:ascii="等线" w:eastAsia="等线" w:hAnsi="等线" w:cstheme="minorHAnsi"/>
              </w:rPr>
              <w:t xml:space="preserve"> </w:t>
            </w:r>
            <w:r w:rsidRPr="00A23FA3">
              <w:rPr>
                <w:rFonts w:ascii="等线" w:eastAsia="等线" w:hAnsi="等线" w:cstheme="minorHAnsi" w:hint="eastAsia"/>
              </w:rPr>
              <w:t>，点击向上右的小三角，可以填写小于</w:t>
            </w:r>
            <w:r w:rsidRPr="00A23FA3">
              <w:rPr>
                <w:rFonts w:ascii="等线" w:eastAsia="等线" w:hAnsi="等线" w:cstheme="minorHAnsi"/>
              </w:rPr>
              <w:t>15</w:t>
            </w:r>
            <w:r w:rsidRPr="00A23FA3">
              <w:rPr>
                <w:rFonts w:ascii="等线" w:eastAsia="等线" w:hAnsi="等线" w:cstheme="minorHAnsi" w:hint="eastAsia"/>
              </w:rPr>
              <w:t>的数字，进行跳页，将当前页插入到指定页数上</w:t>
            </w:r>
          </w:p>
          <w:p w14:paraId="5D265F83" w14:textId="39540CDE" w:rsidR="00DE3E78" w:rsidRPr="00A23FA3" w:rsidRDefault="00DE3E78">
            <w:pPr>
              <w:rPr>
                <w:rFonts w:ascii="等线" w:eastAsia="等线" w:hAnsi="等线" w:cstheme="minorHAnsi"/>
              </w:rPr>
            </w:pPr>
            <w:r w:rsidRPr="00A23FA3">
              <w:rPr>
                <w:rFonts w:ascii="等线" w:eastAsia="等线" w:hAnsi="等线" w:cstheme="minorHAnsi" w:hint="eastAsia"/>
              </w:rPr>
              <w:t>4）跳页还涉及绑定票据类型问题，</w:t>
            </w:r>
            <w:r w:rsidR="00411789" w:rsidRPr="00A23FA3">
              <w:rPr>
                <w:rFonts w:ascii="等线" w:eastAsia="等线" w:hAnsi="等线" w:hint="eastAsia"/>
              </w:rPr>
              <w:t>如到第</w:t>
            </w:r>
            <w:r w:rsidR="00411789" w:rsidRPr="00A23FA3">
              <w:rPr>
                <w:rFonts w:ascii="等线" w:eastAsia="等线" w:hAnsi="等线"/>
              </w:rPr>
              <w:t>10</w:t>
            </w:r>
            <w:r w:rsidR="00411789" w:rsidRPr="00A23FA3">
              <w:rPr>
                <w:rFonts w:ascii="等线" w:eastAsia="等线" w:hAnsi="等线" w:hint="eastAsia"/>
              </w:rPr>
              <w:t>页，把其插入到第5页，而原关联关系，1到5页为发票，6到8页为提单。插入的这个第1</w:t>
            </w:r>
            <w:r w:rsidR="00411789" w:rsidRPr="00A23FA3">
              <w:rPr>
                <w:rFonts w:ascii="等线" w:eastAsia="等线" w:hAnsi="等线"/>
              </w:rPr>
              <w:t>0</w:t>
            </w:r>
            <w:r w:rsidR="00411789" w:rsidRPr="00A23FA3">
              <w:rPr>
                <w:rFonts w:ascii="等线" w:eastAsia="等线" w:hAnsi="等线" w:hint="eastAsia"/>
              </w:rPr>
              <w:t>页会自动归到发票中，则1到6为发票，7到9为提单</w:t>
            </w:r>
          </w:p>
        </w:tc>
      </w:tr>
      <w:tr w:rsidR="00A23FA3" w:rsidRPr="00A23FA3" w14:paraId="75BA9D40" w14:textId="77777777" w:rsidTr="00B440F8">
        <w:tc>
          <w:tcPr>
            <w:tcW w:w="1417" w:type="dxa"/>
          </w:tcPr>
          <w:p w14:paraId="227D9BF8" w14:textId="77777777" w:rsidR="00F334CA" w:rsidRPr="00A23FA3" w:rsidRDefault="00F334CA" w:rsidP="00B440F8">
            <w:pPr>
              <w:pStyle w:val="BodyText1"/>
              <w:rPr>
                <w:rFonts w:ascii="Calibri" w:hAnsi="Calibri" w:cstheme="minorHAnsi"/>
              </w:rPr>
            </w:pPr>
            <w:r w:rsidRPr="00A23FA3">
              <w:rPr>
                <w:noProof/>
                <w:lang w:eastAsia="zh-CN"/>
              </w:rPr>
              <w:drawing>
                <wp:inline distT="0" distB="0" distL="0" distR="0" wp14:anchorId="7D773ED2" wp14:editId="62B208FB">
                  <wp:extent cx="762635" cy="1727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62635" cy="172720"/>
                          </a:xfrm>
                          <a:prstGeom prst="rect">
                            <a:avLst/>
                          </a:prstGeom>
                        </pic:spPr>
                      </pic:pic>
                    </a:graphicData>
                  </a:graphic>
                </wp:inline>
              </w:drawing>
            </w:r>
          </w:p>
        </w:tc>
        <w:tc>
          <w:tcPr>
            <w:tcW w:w="6096" w:type="dxa"/>
          </w:tcPr>
          <w:p w14:paraId="47D5393B"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1）鼠标移入P</w:t>
            </w:r>
            <w:r w:rsidRPr="00A23FA3">
              <w:rPr>
                <w:rFonts w:ascii="等线" w:eastAsia="等线" w:hAnsi="等线"/>
                <w:sz w:val="21"/>
                <w:szCs w:val="21"/>
              </w:rPr>
              <w:t>DF</w:t>
            </w:r>
            <w:r w:rsidRPr="00A23FA3">
              <w:rPr>
                <w:rFonts w:ascii="等线" w:eastAsia="等线" w:hAnsi="等线" w:hint="eastAsia"/>
                <w:sz w:val="21"/>
                <w:szCs w:val="21"/>
              </w:rPr>
              <w:t>框，会出现该I</w:t>
            </w:r>
            <w:r w:rsidRPr="00A23FA3">
              <w:rPr>
                <w:rFonts w:ascii="等线" w:eastAsia="等线" w:hAnsi="等线"/>
                <w:sz w:val="21"/>
                <w:szCs w:val="21"/>
              </w:rPr>
              <w:t>CON</w:t>
            </w:r>
            <w:r w:rsidRPr="00A23FA3">
              <w:rPr>
                <w:rFonts w:ascii="等线" w:eastAsia="等线" w:hAnsi="等线" w:hint="eastAsia"/>
                <w:sz w:val="21"/>
                <w:szCs w:val="21"/>
              </w:rPr>
              <w:t>所在弹层</w:t>
            </w:r>
          </w:p>
          <w:p w14:paraId="5A0178DB"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sz w:val="21"/>
                <w:szCs w:val="21"/>
              </w:rPr>
              <w:t>2</w:t>
            </w:r>
            <w:r w:rsidRPr="00A23FA3">
              <w:rPr>
                <w:rFonts w:ascii="等线" w:eastAsia="等线" w:hAnsi="等线" w:hint="eastAsia"/>
                <w:sz w:val="21"/>
                <w:szCs w:val="21"/>
              </w:rPr>
              <w:t>）从右往左，分别表示</w:t>
            </w:r>
          </w:p>
          <w:p w14:paraId="05863D08" w14:textId="77777777" w:rsidR="00F334CA" w:rsidRPr="00A23FA3" w:rsidRDefault="00F334CA" w:rsidP="00B440F8">
            <w:pPr>
              <w:pStyle w:val="afd"/>
              <w:ind w:firstLineChars="0" w:firstLine="0"/>
              <w:rPr>
                <w:rFonts w:ascii="等线" w:eastAsia="等线" w:hAnsi="等线"/>
                <w:sz w:val="21"/>
                <w:szCs w:val="21"/>
              </w:rPr>
            </w:pPr>
            <w:r w:rsidRPr="00A23FA3">
              <w:rPr>
                <w:rFonts w:ascii="等线" w:eastAsia="等线" w:hAnsi="等线" w:hint="eastAsia"/>
                <w:sz w:val="21"/>
                <w:szCs w:val="21"/>
              </w:rPr>
              <w:t>放大、缩小、还原（把放大放小的还原到默认大小）、</w:t>
            </w:r>
          </w:p>
          <w:p w14:paraId="09E01CB9" w14:textId="77777777" w:rsidR="00F334CA" w:rsidRPr="00A23FA3" w:rsidRDefault="00F334CA" w:rsidP="00B440F8">
            <w:pPr>
              <w:pStyle w:val="afd"/>
              <w:ind w:firstLineChars="0" w:firstLine="0"/>
              <w:rPr>
                <w:rFonts w:ascii="等线" w:eastAsia="等线" w:hAnsi="等线"/>
                <w:szCs w:val="21"/>
              </w:rPr>
            </w:pPr>
            <w:r w:rsidRPr="00A23FA3">
              <w:rPr>
                <w:rFonts w:ascii="等线" w:eastAsia="等线" w:hAnsi="等线" w:hint="eastAsia"/>
                <w:sz w:val="21"/>
                <w:szCs w:val="21"/>
              </w:rPr>
              <w:t>旋转（把该页P</w:t>
            </w:r>
            <w:r w:rsidRPr="00A23FA3">
              <w:rPr>
                <w:rFonts w:ascii="等线" w:eastAsia="等线" w:hAnsi="等线"/>
                <w:sz w:val="21"/>
                <w:szCs w:val="21"/>
              </w:rPr>
              <w:t>DF</w:t>
            </w:r>
            <w:r w:rsidRPr="00A23FA3">
              <w:rPr>
                <w:rFonts w:ascii="等线" w:eastAsia="等线" w:hAnsi="等线" w:hint="eastAsia"/>
                <w:sz w:val="21"/>
                <w:szCs w:val="21"/>
              </w:rPr>
              <w:t>旋转方向）</w:t>
            </w:r>
          </w:p>
        </w:tc>
      </w:tr>
      <w:tr w:rsidR="00F334CA" w:rsidRPr="00A23FA3" w14:paraId="3F89EB42" w14:textId="77777777" w:rsidTr="00B440F8">
        <w:tc>
          <w:tcPr>
            <w:tcW w:w="1417" w:type="dxa"/>
          </w:tcPr>
          <w:p w14:paraId="132F9B5C" w14:textId="77777777" w:rsidR="00F334CA" w:rsidRPr="00A23FA3" w:rsidRDefault="00F334CA" w:rsidP="00B440F8">
            <w:pPr>
              <w:pStyle w:val="BodyText1"/>
              <w:rPr>
                <w:noProof/>
              </w:rPr>
            </w:pPr>
            <w:r w:rsidRPr="00A23FA3">
              <w:rPr>
                <w:rFonts w:ascii="微软雅黑" w:eastAsia="微软雅黑" w:hAnsi="微软雅黑" w:hint="eastAsia"/>
                <w:sz w:val="21"/>
                <w:szCs w:val="21"/>
              </w:rPr>
              <w:t>滚动条</w:t>
            </w:r>
          </w:p>
        </w:tc>
        <w:tc>
          <w:tcPr>
            <w:tcW w:w="6096" w:type="dxa"/>
          </w:tcPr>
          <w:p w14:paraId="2467DCAF" w14:textId="77777777" w:rsidR="00F334CA" w:rsidRPr="00A23FA3" w:rsidRDefault="00F334CA" w:rsidP="00B440F8">
            <w:pPr>
              <w:pStyle w:val="afd"/>
              <w:ind w:firstLineChars="0" w:firstLine="0"/>
              <w:rPr>
                <w:rFonts w:ascii="微软雅黑" w:eastAsia="微软雅黑" w:hAnsi="微软雅黑"/>
                <w:sz w:val="21"/>
                <w:szCs w:val="21"/>
              </w:rPr>
            </w:pPr>
            <w:r w:rsidRPr="00A23FA3">
              <w:rPr>
                <w:rFonts w:ascii="微软雅黑" w:eastAsia="微软雅黑" w:hAnsi="微软雅黑" w:hint="eastAsia"/>
                <w:sz w:val="21"/>
                <w:szCs w:val="21"/>
              </w:rPr>
              <w:t>也是鼠标移入才会出现，进行下拉翻页</w:t>
            </w:r>
          </w:p>
        </w:tc>
      </w:tr>
    </w:tbl>
    <w:p w14:paraId="291319F8" w14:textId="77777777" w:rsidR="00F334CA" w:rsidRPr="00A23FA3" w:rsidRDefault="00F334CA" w:rsidP="00F334CA">
      <w:pPr>
        <w:widowControl/>
        <w:jc w:val="left"/>
        <w:rPr>
          <w:rFonts w:ascii="等线" w:eastAsia="等线" w:hAnsi="等线"/>
          <w:b/>
          <w:szCs w:val="21"/>
        </w:rPr>
      </w:pPr>
    </w:p>
    <w:p w14:paraId="5CD81483" w14:textId="77777777" w:rsidR="00F334CA" w:rsidRPr="00A23FA3" w:rsidRDefault="00F334CA" w:rsidP="00F334CA">
      <w:pPr>
        <w:pStyle w:val="a0"/>
        <w:numPr>
          <w:ilvl w:val="3"/>
          <w:numId w:val="99"/>
        </w:numPr>
        <w:ind w:firstLineChars="0"/>
        <w:rPr>
          <w:rFonts w:ascii="等线" w:eastAsia="等线" w:hAnsi="等线"/>
          <w:b/>
          <w:szCs w:val="21"/>
        </w:rPr>
      </w:pPr>
      <w:r w:rsidRPr="00A23FA3">
        <w:rPr>
          <w:rFonts w:ascii="等线" w:eastAsia="等线" w:hAnsi="等线" w:hint="eastAsia"/>
          <w:b/>
          <w:szCs w:val="21"/>
        </w:rPr>
        <w:t>右侧下拉框</w:t>
      </w:r>
    </w:p>
    <w:p w14:paraId="6897C220" w14:textId="77777777" w:rsidR="00F334CA" w:rsidRPr="00A23FA3" w:rsidRDefault="00F334CA" w:rsidP="00F334CA">
      <w:pPr>
        <w:rPr>
          <w:rFonts w:ascii="等线" w:eastAsia="等线" w:hAnsi="等线"/>
          <w:szCs w:val="21"/>
        </w:rPr>
      </w:pPr>
      <w:r w:rsidRPr="00A23FA3">
        <w:rPr>
          <w:rFonts w:ascii="等线" w:eastAsia="等线" w:hAnsi="等线" w:hint="eastAsia"/>
          <w:szCs w:val="21"/>
        </w:rPr>
        <w:t xml:space="preserve"> </w:t>
      </w:r>
      <w:r w:rsidRPr="00A23FA3">
        <w:rPr>
          <w:rFonts w:ascii="等线" w:eastAsia="等线" w:hAnsi="等线"/>
          <w:szCs w:val="21"/>
        </w:rPr>
        <w:t xml:space="preserve">       </w:t>
      </w:r>
    </w:p>
    <w:p w14:paraId="20FF2BFB" w14:textId="75F6258F" w:rsidR="00F334CA" w:rsidRPr="00A23FA3" w:rsidRDefault="00F334CA" w:rsidP="00F334CA">
      <w:pPr>
        <w:pStyle w:val="a0"/>
        <w:numPr>
          <w:ilvl w:val="0"/>
          <w:numId w:val="108"/>
        </w:numPr>
        <w:ind w:firstLineChars="0"/>
        <w:rPr>
          <w:rFonts w:ascii="等线" w:eastAsia="等线" w:hAnsi="等线"/>
          <w:szCs w:val="21"/>
        </w:rPr>
      </w:pPr>
      <w:r w:rsidRPr="00A23FA3">
        <w:rPr>
          <w:rFonts w:ascii="等线" w:eastAsia="等线" w:hAnsi="等线" w:hint="eastAsia"/>
          <w:szCs w:val="21"/>
        </w:rPr>
        <w:t>概说</w:t>
      </w:r>
    </w:p>
    <w:p w14:paraId="47915DCB" w14:textId="77777777" w:rsidR="00DC4D39" w:rsidRPr="00A23FA3" w:rsidRDefault="00DC4D39" w:rsidP="00DC4D39">
      <w:pPr>
        <w:pStyle w:val="a0"/>
        <w:ind w:left="785" w:firstLineChars="0" w:firstLine="0"/>
        <w:rPr>
          <w:rFonts w:ascii="等线" w:eastAsia="等线" w:hAnsi="等线"/>
          <w:szCs w:val="21"/>
        </w:rPr>
      </w:pPr>
      <w:r w:rsidRPr="00A23FA3">
        <w:rPr>
          <w:rFonts w:ascii="等线" w:eastAsia="等线" w:hAnsi="等线" w:hint="eastAsia"/>
          <w:szCs w:val="21"/>
        </w:rPr>
        <w:t>这里有2种录入方式，一种是关联录入，一种是不关联录入，</w:t>
      </w:r>
    </w:p>
    <w:p w14:paraId="7F0BE870" w14:textId="5D27527A" w:rsidR="00DC4D39" w:rsidRPr="00A23FA3" w:rsidRDefault="00DC4D39" w:rsidP="00DC4D39">
      <w:pPr>
        <w:pStyle w:val="a0"/>
        <w:ind w:left="785" w:firstLineChars="0" w:firstLine="0"/>
        <w:rPr>
          <w:rFonts w:ascii="等线" w:eastAsia="等线" w:hAnsi="等线"/>
          <w:szCs w:val="21"/>
        </w:rPr>
      </w:pPr>
      <w:r w:rsidRPr="00A23FA3">
        <w:rPr>
          <w:rFonts w:ascii="等线" w:eastAsia="等线" w:hAnsi="等线" w:hint="eastAsia"/>
          <w:szCs w:val="21"/>
        </w:rPr>
        <w:t>1）关联录入方式会将各种单证与发票绑定，个别不与发票绑定，则选择不绑定发票</w:t>
      </w:r>
    </w:p>
    <w:p w14:paraId="7846F44D" w14:textId="3CA4EA0D" w:rsidR="00F334CA" w:rsidRPr="00A23FA3" w:rsidRDefault="00F334CA" w:rsidP="00F334CA">
      <w:pPr>
        <w:pStyle w:val="afd"/>
        <w:ind w:left="845" w:firstLineChars="0" w:firstLine="0"/>
        <w:rPr>
          <w:rFonts w:ascii="等线" w:eastAsia="等线" w:hAnsi="等线"/>
          <w:sz w:val="21"/>
          <w:szCs w:val="21"/>
        </w:rPr>
      </w:pPr>
      <w:r w:rsidRPr="00A23FA3">
        <w:rPr>
          <w:rFonts w:ascii="等线" w:eastAsia="等线" w:hAnsi="等线" w:hint="eastAsia"/>
          <w:sz w:val="21"/>
          <w:szCs w:val="21"/>
        </w:rPr>
        <w:t>用户看到左侧创建</w:t>
      </w:r>
      <w:r w:rsidRPr="00A23FA3">
        <w:rPr>
          <w:rFonts w:ascii="等线" w:eastAsia="等线" w:hAnsi="等线"/>
          <w:sz w:val="21"/>
          <w:szCs w:val="21"/>
        </w:rPr>
        <w:t>CASE</w:t>
      </w:r>
      <w:r w:rsidRPr="00A23FA3">
        <w:rPr>
          <w:rFonts w:ascii="等线" w:eastAsia="等线" w:hAnsi="等线" w:hint="eastAsia"/>
          <w:sz w:val="21"/>
          <w:szCs w:val="21"/>
        </w:rPr>
        <w:t>时上传的</w:t>
      </w:r>
      <w:r w:rsidRPr="00A23FA3">
        <w:rPr>
          <w:rFonts w:ascii="等线" w:eastAsia="等线" w:hAnsi="等线"/>
          <w:sz w:val="21"/>
          <w:szCs w:val="21"/>
        </w:rPr>
        <w:t>PDF</w:t>
      </w:r>
      <w:r w:rsidRPr="00A23FA3">
        <w:rPr>
          <w:rFonts w:ascii="等线" w:eastAsia="等线" w:hAnsi="等线" w:hint="eastAsia"/>
          <w:sz w:val="21"/>
          <w:szCs w:val="21"/>
        </w:rPr>
        <w:t>会去识别这张</w:t>
      </w:r>
      <w:r w:rsidRPr="00A23FA3">
        <w:rPr>
          <w:rFonts w:ascii="等线" w:eastAsia="等线" w:hAnsi="等线"/>
          <w:sz w:val="21"/>
          <w:szCs w:val="21"/>
        </w:rPr>
        <w:t>PDF</w:t>
      </w:r>
      <w:r w:rsidRPr="00A23FA3">
        <w:rPr>
          <w:rFonts w:ascii="等线" w:eastAsia="等线" w:hAnsi="等线" w:hint="eastAsia"/>
          <w:sz w:val="21"/>
          <w:szCs w:val="21"/>
        </w:rPr>
        <w:t>是属于哪种单证（提单、发票之类的），同时看这张单证是属于哪张发票下面的。（可以理解成淘宝买了一个订单获得一张发票表示该订单，该发票下面会附着快递单、提贷单等单证）</w:t>
      </w:r>
    </w:p>
    <w:p w14:paraId="1DB3CD84" w14:textId="5A54CB56" w:rsidR="00DC4D39" w:rsidRPr="00A23FA3" w:rsidRDefault="00DC4D39" w:rsidP="00F334CA">
      <w:pPr>
        <w:pStyle w:val="afd"/>
        <w:ind w:left="845" w:firstLineChars="0" w:firstLine="0"/>
        <w:rPr>
          <w:rFonts w:ascii="等线" w:eastAsia="等线" w:hAnsi="等线"/>
          <w:sz w:val="21"/>
          <w:szCs w:val="21"/>
        </w:rPr>
      </w:pPr>
      <w:r w:rsidRPr="00A23FA3">
        <w:rPr>
          <w:rFonts w:ascii="等线" w:eastAsia="等线" w:hAnsi="等线" w:hint="eastAsia"/>
          <w:sz w:val="21"/>
          <w:szCs w:val="21"/>
        </w:rPr>
        <w:t>2）不关联录入，就是直接选择单证模板，不进行关联操作</w:t>
      </w:r>
    </w:p>
    <w:p w14:paraId="02098B85" w14:textId="75C99ABD" w:rsidR="00DC4D39" w:rsidRPr="00A23FA3" w:rsidRDefault="00DC4D39" w:rsidP="00F334CA">
      <w:pPr>
        <w:pStyle w:val="afd"/>
        <w:ind w:left="845" w:firstLineChars="0" w:firstLine="0"/>
        <w:rPr>
          <w:rFonts w:ascii="等线" w:eastAsia="等线" w:hAnsi="等线"/>
          <w:sz w:val="21"/>
          <w:szCs w:val="21"/>
        </w:rPr>
      </w:pPr>
      <w:r w:rsidRPr="00A23FA3">
        <w:rPr>
          <w:rFonts w:ascii="等线" w:eastAsia="等线" w:hAnsi="等线" w:hint="eastAsia"/>
          <w:sz w:val="21"/>
          <w:szCs w:val="21"/>
        </w:rPr>
        <w:t>不关联录入的单单相符比对为全部单证比对，比如里面有3张发票，5张运输单（可能海陆空单）；4张装箱单</w:t>
      </w:r>
    </w:p>
    <w:p w14:paraId="52422E75" w14:textId="2E9C6036" w:rsidR="00DC4D39" w:rsidRPr="00A23FA3" w:rsidRDefault="00DC4D39" w:rsidP="00F334CA">
      <w:pPr>
        <w:pStyle w:val="afd"/>
        <w:ind w:left="845" w:firstLineChars="0" w:firstLine="0"/>
        <w:rPr>
          <w:rFonts w:ascii="等线" w:eastAsia="等线" w:hAnsi="等线"/>
          <w:sz w:val="21"/>
          <w:szCs w:val="21"/>
        </w:rPr>
      </w:pPr>
      <w:r w:rsidRPr="00A23FA3">
        <w:rPr>
          <w:rFonts w:ascii="等线" w:eastAsia="等线" w:hAnsi="等线" w:hint="eastAsia"/>
          <w:sz w:val="21"/>
          <w:szCs w:val="21"/>
        </w:rPr>
        <w:lastRenderedPageBreak/>
        <w:t xml:space="preserve">则所有发票的产品&amp;数量 </w:t>
      </w:r>
      <w:r w:rsidRPr="00A23FA3">
        <w:rPr>
          <w:rFonts w:ascii="等线" w:eastAsia="等线" w:hAnsi="等线"/>
          <w:sz w:val="21"/>
          <w:szCs w:val="21"/>
        </w:rPr>
        <w:t>&amp;</w:t>
      </w:r>
      <w:r w:rsidRPr="00A23FA3">
        <w:rPr>
          <w:rFonts w:ascii="等线" w:eastAsia="等线" w:hAnsi="等线" w:hint="eastAsia"/>
          <w:sz w:val="21"/>
          <w:szCs w:val="21"/>
        </w:rPr>
        <w:t>单位字段，与所有运输单里加起来的总和进行比对</w:t>
      </w:r>
    </w:p>
    <w:p w14:paraId="4023B283" w14:textId="5BF6956B" w:rsidR="00DC4D39" w:rsidRPr="00A23FA3" w:rsidRDefault="00DC4D39" w:rsidP="00F334CA">
      <w:pPr>
        <w:pStyle w:val="afd"/>
        <w:ind w:left="845" w:firstLineChars="0" w:firstLine="0"/>
        <w:rPr>
          <w:rFonts w:ascii="等线" w:eastAsia="等线" w:hAnsi="等线"/>
          <w:sz w:val="21"/>
          <w:szCs w:val="21"/>
        </w:rPr>
      </w:pPr>
    </w:p>
    <w:p w14:paraId="1DCF0AC1" w14:textId="77777777" w:rsidR="00DC4D39" w:rsidRPr="00A23FA3" w:rsidRDefault="00DC4D39" w:rsidP="00F334CA">
      <w:pPr>
        <w:pStyle w:val="afd"/>
        <w:ind w:left="845" w:firstLineChars="0" w:firstLine="0"/>
        <w:rPr>
          <w:rFonts w:ascii="等线" w:eastAsia="等线" w:hAnsi="等线"/>
          <w:szCs w:val="21"/>
        </w:rPr>
      </w:pPr>
    </w:p>
    <w:p w14:paraId="5517300C" w14:textId="77777777" w:rsidR="00F334CA" w:rsidRPr="00A23FA3" w:rsidRDefault="00F334CA" w:rsidP="00F334CA">
      <w:pPr>
        <w:rPr>
          <w:rFonts w:ascii="等线" w:eastAsia="等线" w:hAnsi="等线"/>
          <w:szCs w:val="21"/>
        </w:rPr>
      </w:pPr>
    </w:p>
    <w:p w14:paraId="759B22C9" w14:textId="77777777" w:rsidR="00F334CA" w:rsidRPr="00A23FA3" w:rsidRDefault="00F334CA" w:rsidP="00F334CA">
      <w:pPr>
        <w:pStyle w:val="a0"/>
        <w:numPr>
          <w:ilvl w:val="0"/>
          <w:numId w:val="108"/>
        </w:numPr>
        <w:ind w:firstLineChars="0"/>
        <w:rPr>
          <w:rFonts w:ascii="等线" w:eastAsia="等线" w:hAnsi="等线"/>
          <w:szCs w:val="21"/>
        </w:rPr>
      </w:pPr>
      <w:r w:rsidRPr="00A23FA3">
        <w:rPr>
          <w:rFonts w:ascii="等线" w:eastAsia="等线" w:hAnsi="等线" w:hint="eastAsia"/>
          <w:szCs w:val="21"/>
        </w:rPr>
        <w:t>字段</w:t>
      </w:r>
    </w:p>
    <w:tbl>
      <w:tblPr>
        <w:tblStyle w:val="a9"/>
        <w:tblW w:w="0" w:type="auto"/>
        <w:tblInd w:w="959" w:type="dxa"/>
        <w:tblLook w:val="04A0" w:firstRow="1" w:lastRow="0" w:firstColumn="1" w:lastColumn="0" w:noHBand="0" w:noVBand="1"/>
      </w:tblPr>
      <w:tblGrid>
        <w:gridCol w:w="2455"/>
        <w:gridCol w:w="2512"/>
        <w:gridCol w:w="2370"/>
      </w:tblGrid>
      <w:tr w:rsidR="00A23FA3" w:rsidRPr="00A23FA3" w14:paraId="67DA1D1B" w14:textId="77777777" w:rsidTr="00B440F8">
        <w:tc>
          <w:tcPr>
            <w:tcW w:w="2608" w:type="dxa"/>
            <w:shd w:val="clear" w:color="auto" w:fill="BFBFBF" w:themeFill="background1" w:themeFillShade="BF"/>
          </w:tcPr>
          <w:p w14:paraId="5B925E79"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一级类目</w:t>
            </w:r>
          </w:p>
        </w:tc>
        <w:tc>
          <w:tcPr>
            <w:tcW w:w="2512" w:type="dxa"/>
            <w:shd w:val="clear" w:color="auto" w:fill="BFBFBF" w:themeFill="background1" w:themeFillShade="BF"/>
          </w:tcPr>
          <w:p w14:paraId="193F1FB3"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二级类目</w:t>
            </w:r>
          </w:p>
        </w:tc>
        <w:tc>
          <w:tcPr>
            <w:tcW w:w="2443" w:type="dxa"/>
            <w:shd w:val="clear" w:color="auto" w:fill="BFBFBF" w:themeFill="background1" w:themeFillShade="BF"/>
          </w:tcPr>
          <w:p w14:paraId="25AFE467"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三级样板</w:t>
            </w:r>
          </w:p>
        </w:tc>
      </w:tr>
      <w:tr w:rsidR="00A23FA3" w:rsidRPr="00A23FA3" w14:paraId="390301DD" w14:textId="77777777" w:rsidTr="00B440F8">
        <w:trPr>
          <w:trHeight w:val="799"/>
        </w:trPr>
        <w:tc>
          <w:tcPr>
            <w:tcW w:w="2608" w:type="dxa"/>
            <w:vMerge w:val="restart"/>
          </w:tcPr>
          <w:p w14:paraId="359B7EE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NO INVOICE</w:t>
            </w:r>
          </w:p>
          <w:p w14:paraId="29606BE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7318BD7B"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Cs w:val="21"/>
              </w:rPr>
              <w:t>BILLOFLADING</w:t>
            </w:r>
          </w:p>
        </w:tc>
        <w:tc>
          <w:tcPr>
            <w:tcW w:w="2443" w:type="dxa"/>
          </w:tcPr>
          <w:p w14:paraId="172A10D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BILLOFLADING 1</w:t>
            </w:r>
          </w:p>
          <w:p w14:paraId="43D4FD5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BILLOFLADING 3</w:t>
            </w:r>
          </w:p>
          <w:p w14:paraId="5D08E34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BILLOFLADING 7</w:t>
            </w:r>
          </w:p>
        </w:tc>
      </w:tr>
      <w:tr w:rsidR="00A23FA3" w:rsidRPr="00A23FA3" w14:paraId="75967168" w14:textId="77777777" w:rsidTr="00B440F8">
        <w:trPr>
          <w:trHeight w:val="400"/>
        </w:trPr>
        <w:tc>
          <w:tcPr>
            <w:tcW w:w="2608" w:type="dxa"/>
            <w:vMerge/>
          </w:tcPr>
          <w:p w14:paraId="436B5F8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093D0C53" w14:textId="77777777" w:rsidR="00F334CA" w:rsidRPr="00A23FA3" w:rsidRDefault="00F334CA" w:rsidP="00B440F8">
            <w:pPr>
              <w:pStyle w:val="BodyText1"/>
              <w:spacing w:after="0"/>
              <w:ind w:rightChars="100" w:right="210"/>
              <w:jc w:val="both"/>
              <w:rPr>
                <w:sz w:val="21"/>
              </w:rPr>
            </w:pPr>
            <w:r w:rsidRPr="00A23FA3">
              <w:rPr>
                <w:rFonts w:ascii="等线" w:eastAsia="等线" w:hAnsi="等线" w:cstheme="minorHAnsi"/>
                <w:sz w:val="21"/>
                <w:szCs w:val="21"/>
              </w:rPr>
              <w:t>PACKINGLIST</w:t>
            </w:r>
          </w:p>
        </w:tc>
        <w:tc>
          <w:tcPr>
            <w:tcW w:w="2443" w:type="dxa"/>
          </w:tcPr>
          <w:p w14:paraId="060E81CE" w14:textId="77777777" w:rsidR="00F334CA" w:rsidRPr="00A23FA3" w:rsidRDefault="00F334CA" w:rsidP="00B440F8">
            <w:pPr>
              <w:rPr>
                <w:rFonts w:ascii="等线" w:eastAsia="等线" w:hAnsi="等线" w:cstheme="minorHAnsi"/>
                <w:szCs w:val="21"/>
              </w:rPr>
            </w:pPr>
          </w:p>
        </w:tc>
      </w:tr>
      <w:tr w:rsidR="00A23FA3" w:rsidRPr="00A23FA3" w14:paraId="4F12C11F" w14:textId="77777777" w:rsidTr="00B440F8">
        <w:trPr>
          <w:trHeight w:val="411"/>
        </w:trPr>
        <w:tc>
          <w:tcPr>
            <w:tcW w:w="2608" w:type="dxa"/>
            <w:vMerge/>
          </w:tcPr>
          <w:p w14:paraId="27899E1D"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658397C6"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APPLICATION</w:t>
            </w:r>
          </w:p>
        </w:tc>
        <w:tc>
          <w:tcPr>
            <w:tcW w:w="2443" w:type="dxa"/>
          </w:tcPr>
          <w:p w14:paraId="04626D96"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52B4E889" w14:textId="77777777" w:rsidTr="00B440F8">
        <w:trPr>
          <w:trHeight w:val="418"/>
        </w:trPr>
        <w:tc>
          <w:tcPr>
            <w:tcW w:w="2608" w:type="dxa"/>
            <w:vMerge/>
          </w:tcPr>
          <w:p w14:paraId="1D87B3DB"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7A0B9A1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COVERLETTER</w:t>
            </w:r>
          </w:p>
        </w:tc>
        <w:tc>
          <w:tcPr>
            <w:tcW w:w="2443" w:type="dxa"/>
          </w:tcPr>
          <w:p w14:paraId="2A246EA1"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55E6DC66" w14:textId="77777777" w:rsidTr="00B440F8">
        <w:trPr>
          <w:trHeight w:val="431"/>
        </w:trPr>
        <w:tc>
          <w:tcPr>
            <w:tcW w:w="2608" w:type="dxa"/>
            <w:vMerge/>
          </w:tcPr>
          <w:p w14:paraId="0149A5A4"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01643E34"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CERTIFICATEOFORIGIN</w:t>
            </w:r>
          </w:p>
        </w:tc>
        <w:tc>
          <w:tcPr>
            <w:tcW w:w="2443" w:type="dxa"/>
          </w:tcPr>
          <w:p w14:paraId="7DB2F827"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36A68B46" w14:textId="77777777" w:rsidTr="00B440F8">
        <w:trPr>
          <w:trHeight w:val="431"/>
        </w:trPr>
        <w:tc>
          <w:tcPr>
            <w:tcW w:w="2608" w:type="dxa"/>
            <w:vMerge/>
          </w:tcPr>
          <w:p w14:paraId="14A219B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29C0263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L/C ISSUANCE</w:t>
            </w:r>
          </w:p>
        </w:tc>
        <w:tc>
          <w:tcPr>
            <w:tcW w:w="2443" w:type="dxa"/>
          </w:tcPr>
          <w:p w14:paraId="4B87DFE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66255631" w14:textId="77777777" w:rsidTr="00B440F8">
        <w:trPr>
          <w:trHeight w:val="430"/>
        </w:trPr>
        <w:tc>
          <w:tcPr>
            <w:tcW w:w="2608" w:type="dxa"/>
            <w:vMerge/>
          </w:tcPr>
          <w:p w14:paraId="2E39BFCB"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787F8D8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INSURANCE</w:t>
            </w:r>
          </w:p>
        </w:tc>
        <w:tc>
          <w:tcPr>
            <w:tcW w:w="2443" w:type="dxa"/>
          </w:tcPr>
          <w:p w14:paraId="5065A2D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3D903E81" w14:textId="77777777" w:rsidTr="00B440F8">
        <w:trPr>
          <w:trHeight w:val="289"/>
        </w:trPr>
        <w:tc>
          <w:tcPr>
            <w:tcW w:w="2608" w:type="dxa"/>
            <w:vMerge/>
          </w:tcPr>
          <w:p w14:paraId="41687D34"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609800D7"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AIRWAYBILL</w:t>
            </w:r>
          </w:p>
        </w:tc>
        <w:tc>
          <w:tcPr>
            <w:tcW w:w="2443" w:type="dxa"/>
          </w:tcPr>
          <w:p w14:paraId="426526D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1A0A34F1" w14:textId="77777777" w:rsidTr="00B440F8">
        <w:trPr>
          <w:trHeight w:val="333"/>
        </w:trPr>
        <w:tc>
          <w:tcPr>
            <w:tcW w:w="2608" w:type="dxa"/>
            <w:vMerge/>
          </w:tcPr>
          <w:p w14:paraId="61BAB56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52CD0DE6"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 xml:space="preserve">TRUCKIN LAND BILL </w:t>
            </w:r>
          </w:p>
        </w:tc>
        <w:tc>
          <w:tcPr>
            <w:tcW w:w="2443" w:type="dxa"/>
          </w:tcPr>
          <w:p w14:paraId="1F9B0B3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4D91A07B" w14:textId="77777777" w:rsidTr="00B440F8">
        <w:trPr>
          <w:trHeight w:val="334"/>
        </w:trPr>
        <w:tc>
          <w:tcPr>
            <w:tcW w:w="2608" w:type="dxa"/>
            <w:vMerge/>
          </w:tcPr>
          <w:p w14:paraId="149DD3F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05D9C9CF"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OF LADING</w:t>
            </w:r>
          </w:p>
        </w:tc>
        <w:tc>
          <w:tcPr>
            <w:tcW w:w="2443" w:type="dxa"/>
          </w:tcPr>
          <w:p w14:paraId="0F1FAF3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70872938" w14:textId="77777777" w:rsidTr="00B440F8">
        <w:tc>
          <w:tcPr>
            <w:tcW w:w="2608" w:type="dxa"/>
            <w:vMerge/>
          </w:tcPr>
          <w:p w14:paraId="66C65DC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6309A0D8"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DRAFT</w:t>
            </w:r>
          </w:p>
        </w:tc>
        <w:tc>
          <w:tcPr>
            <w:tcW w:w="2443" w:type="dxa"/>
          </w:tcPr>
          <w:p w14:paraId="036C65B9"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4DB68265" w14:textId="77777777" w:rsidTr="00B440F8">
        <w:tc>
          <w:tcPr>
            <w:tcW w:w="2608" w:type="dxa"/>
            <w:vMerge/>
          </w:tcPr>
          <w:p w14:paraId="0C454055"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57C1C17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OTHERS</w:t>
            </w:r>
          </w:p>
        </w:tc>
        <w:tc>
          <w:tcPr>
            <w:tcW w:w="2443" w:type="dxa"/>
          </w:tcPr>
          <w:p w14:paraId="3F26C73F"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5ECC3438" w14:textId="77777777" w:rsidTr="00B440F8">
        <w:tc>
          <w:tcPr>
            <w:tcW w:w="2608" w:type="dxa"/>
          </w:tcPr>
          <w:p w14:paraId="6DB5339B"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INVOICE 1</w:t>
            </w:r>
          </w:p>
        </w:tc>
        <w:tc>
          <w:tcPr>
            <w:tcW w:w="2512" w:type="dxa"/>
          </w:tcPr>
          <w:p w14:paraId="5B89B61F"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同上</w:t>
            </w:r>
          </w:p>
        </w:tc>
        <w:tc>
          <w:tcPr>
            <w:tcW w:w="2443" w:type="dxa"/>
          </w:tcPr>
          <w:p w14:paraId="4D1CA3F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同上</w:t>
            </w:r>
          </w:p>
        </w:tc>
      </w:tr>
      <w:tr w:rsidR="00A23FA3" w:rsidRPr="00A23FA3" w14:paraId="2AA48978" w14:textId="77777777" w:rsidTr="00B440F8">
        <w:tc>
          <w:tcPr>
            <w:tcW w:w="2608" w:type="dxa"/>
            <w:vMerge w:val="restart"/>
          </w:tcPr>
          <w:p w14:paraId="5AFC263A"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hint="eastAsia"/>
                <w:sz w:val="21"/>
                <w:szCs w:val="21"/>
                <w:lang w:eastAsia="zh-CN"/>
              </w:rPr>
              <w:t>E</w:t>
            </w:r>
            <w:r w:rsidRPr="00A23FA3">
              <w:rPr>
                <w:rFonts w:ascii="等线" w:eastAsia="等线" w:hAnsi="等线" w:cstheme="minorHAnsi"/>
                <w:sz w:val="21"/>
                <w:szCs w:val="21"/>
                <w:lang w:eastAsia="zh-CN"/>
              </w:rPr>
              <w:t>DD FORM</w:t>
            </w:r>
          </w:p>
        </w:tc>
        <w:tc>
          <w:tcPr>
            <w:tcW w:w="2512" w:type="dxa"/>
          </w:tcPr>
          <w:p w14:paraId="16536FC4"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COMMODITIES SECTORS</w:t>
            </w:r>
          </w:p>
        </w:tc>
        <w:tc>
          <w:tcPr>
            <w:tcW w:w="2443" w:type="dxa"/>
          </w:tcPr>
          <w:p w14:paraId="19F36CE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OIL &amp; PETROLEUM</w:t>
            </w:r>
          </w:p>
        </w:tc>
      </w:tr>
      <w:tr w:rsidR="00A23FA3" w:rsidRPr="00A23FA3" w14:paraId="12F9F61D" w14:textId="77777777" w:rsidTr="00B440F8">
        <w:tc>
          <w:tcPr>
            <w:tcW w:w="2608" w:type="dxa"/>
            <w:vMerge/>
          </w:tcPr>
          <w:p w14:paraId="053A8E00"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32663B77"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INSURANCE SECTORS</w:t>
            </w:r>
          </w:p>
        </w:tc>
        <w:tc>
          <w:tcPr>
            <w:tcW w:w="2443" w:type="dxa"/>
          </w:tcPr>
          <w:p w14:paraId="1704172E"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2FBCF85A" w14:textId="77777777" w:rsidTr="00B440F8">
        <w:tc>
          <w:tcPr>
            <w:tcW w:w="2608" w:type="dxa"/>
            <w:vMerge/>
          </w:tcPr>
          <w:p w14:paraId="1A636511"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72290F4B"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OIL &amp; PETROLEUM</w:t>
            </w:r>
          </w:p>
        </w:tc>
        <w:tc>
          <w:tcPr>
            <w:tcW w:w="2443" w:type="dxa"/>
          </w:tcPr>
          <w:p w14:paraId="2C3CB372"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r w:rsidR="00A23FA3" w:rsidRPr="00A23FA3" w14:paraId="5AE7EEF7" w14:textId="77777777" w:rsidTr="00B440F8">
        <w:tc>
          <w:tcPr>
            <w:tcW w:w="2608" w:type="dxa"/>
            <w:vMerge/>
          </w:tcPr>
          <w:p w14:paraId="7F9069A9"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c>
          <w:tcPr>
            <w:tcW w:w="2512" w:type="dxa"/>
          </w:tcPr>
          <w:p w14:paraId="623277D9"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r w:rsidRPr="00A23FA3">
              <w:rPr>
                <w:rFonts w:ascii="等线" w:eastAsia="等线" w:hAnsi="等线" w:cstheme="minorHAnsi"/>
                <w:sz w:val="21"/>
                <w:szCs w:val="21"/>
                <w:lang w:eastAsia="zh-CN"/>
              </w:rPr>
              <w:t>SHIPPING &amp;SHIPBUILDING SECTORS</w:t>
            </w:r>
          </w:p>
        </w:tc>
        <w:tc>
          <w:tcPr>
            <w:tcW w:w="2443" w:type="dxa"/>
          </w:tcPr>
          <w:p w14:paraId="452C989F" w14:textId="77777777" w:rsidR="00F334CA" w:rsidRPr="00A23FA3" w:rsidRDefault="00F334CA" w:rsidP="00B440F8">
            <w:pPr>
              <w:pStyle w:val="BodyText1"/>
              <w:spacing w:after="0"/>
              <w:ind w:rightChars="100" w:right="210"/>
              <w:jc w:val="both"/>
              <w:rPr>
                <w:rFonts w:ascii="等线" w:eastAsia="等线" w:hAnsi="等线" w:cstheme="minorHAnsi"/>
                <w:sz w:val="21"/>
                <w:szCs w:val="21"/>
                <w:lang w:eastAsia="zh-CN"/>
              </w:rPr>
            </w:pPr>
          </w:p>
        </w:tc>
      </w:tr>
    </w:tbl>
    <w:p w14:paraId="0EC76674" w14:textId="0C6EC6ED" w:rsidR="00F334CA" w:rsidRPr="00A23FA3" w:rsidRDefault="00BF1C55" w:rsidP="00F334CA">
      <w:pPr>
        <w:pStyle w:val="afd"/>
        <w:numPr>
          <w:ilvl w:val="0"/>
          <w:numId w:val="108"/>
        </w:numPr>
        <w:ind w:firstLineChars="0"/>
        <w:rPr>
          <w:rFonts w:ascii="等线" w:eastAsia="等线" w:hAnsi="等线"/>
          <w:b/>
          <w:sz w:val="21"/>
          <w:szCs w:val="21"/>
        </w:rPr>
      </w:pPr>
      <w:r w:rsidRPr="00A23FA3">
        <w:rPr>
          <w:rFonts w:ascii="等线" w:eastAsia="等线" w:hAnsi="等线" w:hint="eastAsia"/>
          <w:b/>
          <w:sz w:val="21"/>
          <w:szCs w:val="21"/>
        </w:rPr>
        <w:t>关联录入</w:t>
      </w:r>
      <w:r w:rsidR="00F334CA" w:rsidRPr="00A23FA3">
        <w:rPr>
          <w:rFonts w:ascii="等线" w:eastAsia="等线" w:hAnsi="等线" w:hint="eastAsia"/>
          <w:b/>
          <w:sz w:val="21"/>
          <w:szCs w:val="21"/>
        </w:rPr>
        <w:t>层级关系</w:t>
      </w:r>
    </w:p>
    <w:p w14:paraId="12B23920"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这里分为三个层级，一般来说，一张发票会关联一系列的提单、装箱单等。当然也有些票据不关联发票。</w:t>
      </w:r>
    </w:p>
    <w:p w14:paraId="5A4630F4" w14:textId="39A1AA9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1）</w:t>
      </w:r>
      <w:r w:rsidRPr="00A23FA3">
        <w:rPr>
          <w:rFonts w:ascii="等线" w:eastAsia="等线" w:hAnsi="等线" w:hint="eastAsia"/>
          <w:b/>
          <w:sz w:val="21"/>
          <w:szCs w:val="21"/>
        </w:rPr>
        <w:t>第一层级</w:t>
      </w:r>
      <w:r w:rsidRPr="00A23FA3">
        <w:rPr>
          <w:rFonts w:ascii="等线" w:eastAsia="等线" w:hAnsi="等线" w:hint="eastAsia"/>
          <w:sz w:val="21"/>
          <w:szCs w:val="21"/>
        </w:rPr>
        <w:t>为关联关系确认（不关联发票、关联发票、</w:t>
      </w:r>
      <w:r w:rsidRPr="00A23FA3">
        <w:rPr>
          <w:rFonts w:ascii="等线" w:eastAsia="等线" w:hAnsi="等线"/>
          <w:sz w:val="21"/>
          <w:szCs w:val="21"/>
        </w:rPr>
        <w:t>EDD</w:t>
      </w:r>
      <w:r w:rsidRPr="00A23FA3">
        <w:rPr>
          <w:rFonts w:ascii="等线" w:eastAsia="等线" w:hAnsi="等线" w:hint="eastAsia"/>
          <w:sz w:val="21"/>
          <w:szCs w:val="21"/>
        </w:rPr>
        <w:t>类）</w:t>
      </w:r>
    </w:p>
    <w:p w14:paraId="51D0E08C"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2</w:t>
      </w:r>
      <w:r w:rsidRPr="00A23FA3">
        <w:rPr>
          <w:rFonts w:ascii="等线" w:eastAsia="等线" w:hAnsi="等线" w:hint="eastAsia"/>
          <w:sz w:val="21"/>
          <w:szCs w:val="21"/>
        </w:rPr>
        <w:t>）</w:t>
      </w:r>
      <w:r w:rsidRPr="00A23FA3">
        <w:rPr>
          <w:rFonts w:ascii="等线" w:eastAsia="等线" w:hAnsi="等线" w:hint="eastAsia"/>
          <w:b/>
          <w:sz w:val="21"/>
          <w:szCs w:val="21"/>
        </w:rPr>
        <w:t>第二层级</w:t>
      </w:r>
      <w:r w:rsidRPr="00A23FA3">
        <w:rPr>
          <w:rFonts w:ascii="等线" w:eastAsia="等线" w:hAnsi="等线" w:hint="eastAsia"/>
          <w:sz w:val="21"/>
          <w:szCs w:val="21"/>
        </w:rPr>
        <w:t>为关联确认关系下的对应表单</w:t>
      </w:r>
    </w:p>
    <w:p w14:paraId="554347E1"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除发票外的所有票据类型（后期可能会根据创建</w:t>
      </w:r>
      <w:r w:rsidRPr="00A23FA3">
        <w:rPr>
          <w:rFonts w:ascii="等线" w:eastAsia="等线" w:hAnsi="等线"/>
          <w:sz w:val="21"/>
          <w:szCs w:val="21"/>
        </w:rPr>
        <w:t>CASE</w:t>
      </w:r>
      <w:r w:rsidRPr="00A23FA3">
        <w:rPr>
          <w:rFonts w:ascii="等线" w:eastAsia="等线" w:hAnsi="等线" w:hint="eastAsia"/>
          <w:sz w:val="21"/>
          <w:szCs w:val="21"/>
        </w:rPr>
        <w:t>时选的那个</w:t>
      </w:r>
      <w:r w:rsidRPr="00A23FA3">
        <w:rPr>
          <w:rFonts w:ascii="等线" w:eastAsia="等线" w:hAnsi="等线"/>
          <w:sz w:val="21"/>
          <w:szCs w:val="21"/>
        </w:rPr>
        <w:t xml:space="preserve"> TYPE</w:t>
      </w:r>
      <w:r w:rsidRPr="00A23FA3">
        <w:rPr>
          <w:rFonts w:ascii="等线" w:eastAsia="等线" w:hAnsi="等线" w:hint="eastAsia"/>
          <w:sz w:val="21"/>
          <w:szCs w:val="21"/>
        </w:rPr>
        <w:t>类型进行对应票据调取）</w:t>
      </w:r>
    </w:p>
    <w:p w14:paraId="11296798"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点击对应类型，则调出对应的空表单（如提单）</w:t>
      </w:r>
    </w:p>
    <w:p w14:paraId="7C77F86C"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b/>
          <w:sz w:val="21"/>
          <w:szCs w:val="21"/>
        </w:rPr>
        <w:t>3）第三层级</w:t>
      </w:r>
      <w:r w:rsidRPr="00A23FA3">
        <w:rPr>
          <w:rFonts w:ascii="等线" w:eastAsia="等线" w:hAnsi="等线" w:hint="eastAsia"/>
          <w:sz w:val="21"/>
          <w:szCs w:val="21"/>
        </w:rPr>
        <w:t>为已填过的表单，点击</w:t>
      </w:r>
      <w:r w:rsidRPr="00A23FA3">
        <w:rPr>
          <w:rFonts w:ascii="等线" w:eastAsia="等线" w:hAnsi="等线"/>
          <w:sz w:val="21"/>
          <w:szCs w:val="21"/>
        </w:rPr>
        <w:t>SAVE</w:t>
      </w:r>
      <w:r w:rsidRPr="00A23FA3">
        <w:rPr>
          <w:rFonts w:ascii="等线" w:eastAsia="等线" w:hAnsi="等线" w:hint="eastAsia"/>
          <w:sz w:val="21"/>
          <w:szCs w:val="21"/>
        </w:rPr>
        <w:t>或</w:t>
      </w:r>
      <w:r w:rsidRPr="00A23FA3">
        <w:rPr>
          <w:rFonts w:ascii="等线" w:eastAsia="等线" w:hAnsi="等线"/>
          <w:sz w:val="21"/>
          <w:szCs w:val="21"/>
        </w:rPr>
        <w:t>SUBMIT</w:t>
      </w:r>
      <w:r w:rsidRPr="00A23FA3">
        <w:rPr>
          <w:rFonts w:ascii="等线" w:eastAsia="等线" w:hAnsi="等线" w:hint="eastAsia"/>
          <w:sz w:val="21"/>
          <w:szCs w:val="21"/>
        </w:rPr>
        <w:t>会进入到第三层级</w:t>
      </w:r>
    </w:p>
    <w:p w14:paraId="1F1DB84D" w14:textId="6D9199C0"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同一类型的表单，可能会有多张，所以会进行一个标号</w:t>
      </w:r>
    </w:p>
    <w:p w14:paraId="153D7F17" w14:textId="098B710C" w:rsidR="009504A6" w:rsidRPr="00A23FA3" w:rsidRDefault="009504A6" w:rsidP="00F334CA">
      <w:pPr>
        <w:pStyle w:val="afd"/>
        <w:ind w:firstLineChars="0" w:firstLine="0"/>
        <w:rPr>
          <w:rFonts w:ascii="等线" w:eastAsia="等线" w:hAnsi="等线"/>
          <w:b/>
          <w:sz w:val="21"/>
          <w:szCs w:val="21"/>
        </w:rPr>
      </w:pPr>
      <w:r w:rsidRPr="00A23FA3">
        <w:rPr>
          <w:rFonts w:ascii="等线" w:eastAsia="等线" w:hAnsi="等线" w:hint="eastAsia"/>
          <w:b/>
          <w:sz w:val="21"/>
          <w:szCs w:val="21"/>
        </w:rPr>
        <w:t>4</w:t>
      </w:r>
      <w:r w:rsidRPr="00A23FA3">
        <w:rPr>
          <w:rFonts w:ascii="等线" w:eastAsia="等线" w:hAnsi="等线"/>
          <w:b/>
          <w:sz w:val="21"/>
          <w:szCs w:val="21"/>
        </w:rPr>
        <w:t xml:space="preserve">) </w:t>
      </w:r>
      <w:r w:rsidRPr="00A23FA3">
        <w:rPr>
          <w:rFonts w:ascii="等线" w:eastAsia="等线" w:hAnsi="等线" w:hint="eastAsia"/>
          <w:b/>
          <w:sz w:val="21"/>
          <w:szCs w:val="21"/>
        </w:rPr>
        <w:t>在</w:t>
      </w:r>
      <w:r w:rsidR="00EC7FEB" w:rsidRPr="00A23FA3">
        <w:rPr>
          <w:rFonts w:ascii="等线" w:eastAsia="等线" w:hAnsi="等线" w:hint="eastAsia"/>
          <w:b/>
          <w:sz w:val="21"/>
          <w:szCs w:val="21"/>
        </w:rPr>
        <w:t>左边选择P</w:t>
      </w:r>
      <w:r w:rsidR="00EC7FEB" w:rsidRPr="00A23FA3">
        <w:rPr>
          <w:rFonts w:ascii="等线" w:eastAsia="等线" w:hAnsi="等线"/>
          <w:b/>
          <w:sz w:val="21"/>
          <w:szCs w:val="21"/>
        </w:rPr>
        <w:t>DF</w:t>
      </w:r>
      <w:r w:rsidR="00EC7FEB" w:rsidRPr="00A23FA3">
        <w:rPr>
          <w:rFonts w:ascii="等线" w:eastAsia="等线" w:hAnsi="等线" w:hint="eastAsia"/>
          <w:b/>
          <w:sz w:val="21"/>
          <w:szCs w:val="21"/>
        </w:rPr>
        <w:t>时，会去识别左边P</w:t>
      </w:r>
      <w:r w:rsidR="00EC7FEB" w:rsidRPr="00A23FA3">
        <w:rPr>
          <w:rFonts w:ascii="等线" w:eastAsia="等线" w:hAnsi="等线"/>
          <w:b/>
          <w:sz w:val="21"/>
          <w:szCs w:val="21"/>
        </w:rPr>
        <w:t>DF</w:t>
      </w:r>
      <w:r w:rsidR="00EC7FEB" w:rsidRPr="00A23FA3">
        <w:rPr>
          <w:rFonts w:ascii="等线" w:eastAsia="等线" w:hAnsi="等线" w:hint="eastAsia"/>
          <w:b/>
          <w:sz w:val="21"/>
          <w:szCs w:val="21"/>
        </w:rPr>
        <w:t>翻了几页，点击调取空表单时，把这个识别到的页数同时显示在右上角，头尾可增删。</w:t>
      </w:r>
    </w:p>
    <w:p w14:paraId="0BAF053F" w14:textId="77777777" w:rsidR="00411789" w:rsidRPr="00A23FA3" w:rsidRDefault="00411789" w:rsidP="00411789">
      <w:pPr>
        <w:rPr>
          <w:rFonts w:ascii="等线" w:eastAsia="等线" w:hAnsi="等线"/>
        </w:rPr>
      </w:pPr>
      <w:r w:rsidRPr="00A23FA3">
        <w:rPr>
          <w:rFonts w:ascii="等线" w:eastAsia="等线" w:hAnsi="等线" w:hint="eastAsia"/>
          <w:b/>
          <w:szCs w:val="21"/>
        </w:rPr>
        <w:lastRenderedPageBreak/>
        <w:t>如果发生了跳页，</w:t>
      </w:r>
      <w:r w:rsidRPr="00A23FA3">
        <w:rPr>
          <w:rFonts w:ascii="等线" w:eastAsia="等线" w:hAnsi="等线" w:hint="eastAsia"/>
        </w:rPr>
        <w:t>如到第</w:t>
      </w:r>
      <w:r w:rsidRPr="00A23FA3">
        <w:rPr>
          <w:rFonts w:ascii="等线" w:eastAsia="等线" w:hAnsi="等线"/>
        </w:rPr>
        <w:t>10</w:t>
      </w:r>
      <w:r w:rsidRPr="00A23FA3">
        <w:rPr>
          <w:rFonts w:ascii="等线" w:eastAsia="等线" w:hAnsi="等线" w:hint="eastAsia"/>
        </w:rPr>
        <w:t>页，把其插入到第5页，而原关联关系，1到5页为发票，6到8页为提单。插入的这个第1</w:t>
      </w:r>
      <w:r w:rsidRPr="00A23FA3">
        <w:rPr>
          <w:rFonts w:ascii="等线" w:eastAsia="等线" w:hAnsi="等线"/>
        </w:rPr>
        <w:t>0</w:t>
      </w:r>
      <w:r w:rsidRPr="00A23FA3">
        <w:rPr>
          <w:rFonts w:ascii="等线" w:eastAsia="等线" w:hAnsi="等线" w:hint="eastAsia"/>
        </w:rPr>
        <w:t>页会自动归到发票中，则1到6为发票，7到9为提单</w:t>
      </w:r>
    </w:p>
    <w:p w14:paraId="457C8904" w14:textId="60EDDDD7" w:rsidR="00411789" w:rsidRPr="00A23FA3" w:rsidRDefault="00411789" w:rsidP="00F334CA">
      <w:pPr>
        <w:pStyle w:val="afd"/>
        <w:ind w:firstLineChars="0" w:firstLine="0"/>
        <w:rPr>
          <w:rFonts w:ascii="等线" w:eastAsia="等线" w:hAnsi="等线"/>
          <w:b/>
          <w:sz w:val="21"/>
          <w:szCs w:val="21"/>
        </w:rPr>
      </w:pPr>
    </w:p>
    <w:p w14:paraId="0357F50D" w14:textId="66709F1A" w:rsidR="00EC7FEB" w:rsidRPr="00A23FA3" w:rsidRDefault="00EC7FEB" w:rsidP="00F334CA">
      <w:pPr>
        <w:pStyle w:val="afd"/>
        <w:ind w:firstLineChars="0" w:firstLine="0"/>
        <w:rPr>
          <w:rFonts w:ascii="等线" w:eastAsia="等线" w:hAnsi="等线"/>
          <w:b/>
          <w:sz w:val="21"/>
          <w:szCs w:val="21"/>
        </w:rPr>
      </w:pPr>
      <w:r w:rsidRPr="00A23FA3">
        <w:rPr>
          <w:rFonts w:ascii="等线" w:eastAsia="等线" w:hAnsi="等线" w:hint="eastAsia"/>
          <w:b/>
          <w:sz w:val="21"/>
          <w:szCs w:val="21"/>
        </w:rPr>
        <w:t>点击</w:t>
      </w:r>
      <w:r w:rsidRPr="00A23FA3">
        <w:rPr>
          <w:rFonts w:ascii="等线" w:eastAsia="等线" w:hAnsi="等线"/>
          <w:b/>
          <w:sz w:val="21"/>
          <w:szCs w:val="21"/>
        </w:rPr>
        <w:t>save&amp;submit</w:t>
      </w:r>
      <w:r w:rsidRPr="00A23FA3">
        <w:rPr>
          <w:rFonts w:ascii="等线" w:eastAsia="等线" w:hAnsi="等线" w:hint="eastAsia"/>
          <w:b/>
          <w:sz w:val="21"/>
          <w:szCs w:val="21"/>
        </w:rPr>
        <w:t>提交后</w:t>
      </w:r>
      <w:r w:rsidR="00D1740A" w:rsidRPr="00A23FA3">
        <w:rPr>
          <w:rFonts w:ascii="等线" w:eastAsia="等线" w:hAnsi="等线" w:hint="eastAsia"/>
          <w:b/>
          <w:sz w:val="21"/>
          <w:szCs w:val="21"/>
        </w:rPr>
        <w:t>，再次点开这个表单，左边的P</w:t>
      </w:r>
      <w:r w:rsidR="00D1740A" w:rsidRPr="00A23FA3">
        <w:rPr>
          <w:rFonts w:ascii="等线" w:eastAsia="等线" w:hAnsi="等线"/>
          <w:b/>
          <w:sz w:val="21"/>
          <w:szCs w:val="21"/>
        </w:rPr>
        <w:t>DF</w:t>
      </w:r>
      <w:r w:rsidR="00D1740A" w:rsidRPr="00A23FA3">
        <w:rPr>
          <w:rFonts w:ascii="等线" w:eastAsia="等线" w:hAnsi="等线" w:hint="eastAsia"/>
          <w:b/>
          <w:sz w:val="21"/>
          <w:szCs w:val="21"/>
        </w:rPr>
        <w:t>会自动翻到第一页</w:t>
      </w:r>
    </w:p>
    <w:p w14:paraId="57AB3FBC" w14:textId="77777777" w:rsidR="009504A6" w:rsidRPr="00A23FA3" w:rsidRDefault="009504A6" w:rsidP="00F334CA">
      <w:pPr>
        <w:pStyle w:val="afd"/>
        <w:ind w:firstLineChars="0" w:firstLine="0"/>
        <w:rPr>
          <w:rFonts w:ascii="等线" w:eastAsia="等线" w:hAnsi="等线"/>
          <w:sz w:val="21"/>
          <w:szCs w:val="21"/>
        </w:rPr>
      </w:pPr>
    </w:p>
    <w:p w14:paraId="52341AC4" w14:textId="37AFABEC" w:rsidR="00F334CA" w:rsidRPr="00A23FA3" w:rsidRDefault="009504A6" w:rsidP="009504A6">
      <w:pPr>
        <w:pStyle w:val="afd"/>
        <w:ind w:firstLineChars="0" w:firstLine="0"/>
        <w:rPr>
          <w:rFonts w:ascii="等线" w:eastAsia="等线" w:hAnsi="等线"/>
          <w:sz w:val="21"/>
          <w:szCs w:val="21"/>
        </w:rPr>
      </w:pPr>
      <w:r w:rsidRPr="00A23FA3">
        <w:rPr>
          <w:rFonts w:ascii="等线" w:eastAsia="等线" w:hAnsi="等线"/>
          <w:b/>
          <w:sz w:val="21"/>
          <w:szCs w:val="21"/>
        </w:rPr>
        <w:t xml:space="preserve">4. </w:t>
      </w:r>
      <w:r w:rsidR="00F334CA" w:rsidRPr="00A23FA3">
        <w:rPr>
          <w:rFonts w:ascii="等线" w:eastAsia="等线" w:hAnsi="等线"/>
          <w:b/>
          <w:sz w:val="21"/>
          <w:szCs w:val="21"/>
        </w:rPr>
        <w:t>NO INVOICE</w:t>
      </w:r>
      <w:r w:rsidR="00F334CA" w:rsidRPr="00A23FA3">
        <w:rPr>
          <w:rFonts w:ascii="等线" w:eastAsia="等线" w:hAnsi="等线"/>
          <w:sz w:val="21"/>
          <w:szCs w:val="21"/>
        </w:rPr>
        <w:t>(</w:t>
      </w:r>
      <w:r w:rsidR="00F334CA" w:rsidRPr="00A23FA3">
        <w:rPr>
          <w:rFonts w:ascii="等线" w:eastAsia="等线" w:hAnsi="等线" w:hint="eastAsia"/>
          <w:sz w:val="21"/>
          <w:szCs w:val="21"/>
        </w:rPr>
        <w:t>不关联发票</w:t>
      </w:r>
      <w:r w:rsidR="00F334CA" w:rsidRPr="00A23FA3">
        <w:rPr>
          <w:rFonts w:ascii="等线" w:eastAsia="等线" w:hAnsi="等线"/>
          <w:sz w:val="21"/>
          <w:szCs w:val="21"/>
        </w:rPr>
        <w:t>)</w:t>
      </w:r>
    </w:p>
    <w:p w14:paraId="33F3C545"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1）表示左侧的这个PDF</w:t>
      </w:r>
      <w:r w:rsidRPr="00A23FA3">
        <w:rPr>
          <w:rFonts w:ascii="等线" w:eastAsia="等线" w:hAnsi="等线" w:hint="eastAsia"/>
          <w:sz w:val="21"/>
          <w:szCs w:val="21"/>
        </w:rPr>
        <w:t>单证类型，不与任何发票关联</w:t>
      </w:r>
    </w:p>
    <w:p w14:paraId="29E3A968"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2）移入，调出第二层级--</w:t>
      </w:r>
      <w:r w:rsidRPr="00A23FA3">
        <w:rPr>
          <w:rFonts w:ascii="等线" w:eastAsia="等线" w:hAnsi="等线" w:hint="eastAsia"/>
          <w:sz w:val="21"/>
          <w:szCs w:val="21"/>
        </w:rPr>
        <w:t>对应的单证类型，无点击效果</w:t>
      </w:r>
    </w:p>
    <w:p w14:paraId="37F6D1C9" w14:textId="1A74530E"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3）第二层级，这里会有一些映射关系。</w:t>
      </w:r>
    </w:p>
    <w:p w14:paraId="5D46BD2A" w14:textId="77777777" w:rsidR="00411789" w:rsidRPr="00A23FA3" w:rsidRDefault="00411789" w:rsidP="00411789">
      <w:pPr>
        <w:rPr>
          <w:rFonts w:ascii="等线" w:eastAsia="等线" w:hAnsi="等线"/>
        </w:rPr>
      </w:pPr>
      <w:r w:rsidRPr="00A23FA3">
        <w:rPr>
          <w:rFonts w:ascii="等线" w:eastAsia="等线" w:hAnsi="等线" w:hint="eastAsia"/>
        </w:rPr>
        <w:t>1）点击右上角映射设置，弹出映射字段勾选框，保存后，当再碰到相同的单证，如提单2时，会按照该页（如提单1）设置的字段自动映射字段，就不用再次录入了。</w:t>
      </w:r>
    </w:p>
    <w:p w14:paraId="7DD3EA0B" w14:textId="77777777" w:rsidR="00411789" w:rsidRPr="00A23FA3" w:rsidRDefault="00411789" w:rsidP="00411789">
      <w:pPr>
        <w:rPr>
          <w:rFonts w:ascii="等线" w:eastAsia="等线" w:hAnsi="等线"/>
        </w:rPr>
      </w:pPr>
      <w:r w:rsidRPr="00A23FA3">
        <w:rPr>
          <w:rFonts w:ascii="等线" w:eastAsia="等线" w:hAnsi="等线"/>
        </w:rPr>
        <w:t>2</w:t>
      </w:r>
      <w:r w:rsidRPr="00A23FA3">
        <w:rPr>
          <w:rFonts w:ascii="等线" w:eastAsia="等线" w:hAnsi="等线" w:hint="eastAsia"/>
        </w:rPr>
        <w:t>）如果碰到新的（如提单3）重新设置了，则会清空提单1的设置，到录提单4时就按提单3设置的情况进行录入了。</w:t>
      </w:r>
    </w:p>
    <w:p w14:paraId="45C69684" w14:textId="77777777" w:rsidR="00411789" w:rsidRPr="00A23FA3" w:rsidRDefault="00411789" w:rsidP="00411789">
      <w:pPr>
        <w:rPr>
          <w:rFonts w:ascii="等线" w:eastAsia="等线" w:hAnsi="等线"/>
        </w:rPr>
      </w:pPr>
      <w:r w:rsidRPr="00A23FA3">
        <w:rPr>
          <w:rFonts w:ascii="等线" w:eastAsia="等线" w:hAnsi="等线" w:hint="eastAsia"/>
        </w:rPr>
        <w:t>如果在提单3将所有的映射字段清空了，并点击保存时，提单4不再继续映射。（提单3点击映射设置时，默认的是把提单1设置的映射字段映射过来的</w:t>
      </w:r>
    </w:p>
    <w:p w14:paraId="142593EE" w14:textId="1EB0DD87" w:rsidR="00D1740A" w:rsidRPr="00A23FA3" w:rsidRDefault="00D1740A" w:rsidP="00F334CA">
      <w:pPr>
        <w:pStyle w:val="afd"/>
        <w:ind w:firstLineChars="0" w:firstLine="0"/>
        <w:rPr>
          <w:rFonts w:ascii="等线" w:eastAsia="等线" w:hAnsi="等线"/>
          <w:sz w:val="21"/>
          <w:szCs w:val="21"/>
        </w:rPr>
      </w:pPr>
    </w:p>
    <w:p w14:paraId="36A40578"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 xml:space="preserve">4） </w:t>
      </w:r>
      <w:r w:rsidRPr="00A23FA3">
        <w:rPr>
          <w:rFonts w:ascii="等线" w:eastAsia="等线" w:hAnsi="等线" w:hint="eastAsia"/>
          <w:sz w:val="21"/>
          <w:szCs w:val="21"/>
        </w:rPr>
        <w:t>第三层级。当第二层级在表单中填写了相应内容，点击</w:t>
      </w:r>
      <w:r w:rsidRPr="00A23FA3">
        <w:rPr>
          <w:rFonts w:ascii="等线" w:eastAsia="等线" w:hAnsi="等线"/>
          <w:sz w:val="21"/>
          <w:szCs w:val="21"/>
        </w:rPr>
        <w:t>SAVE</w:t>
      </w:r>
      <w:r w:rsidRPr="00A23FA3">
        <w:rPr>
          <w:rFonts w:ascii="等线" w:eastAsia="等线" w:hAnsi="等线" w:hint="eastAsia"/>
          <w:sz w:val="21"/>
          <w:szCs w:val="21"/>
        </w:rPr>
        <w:t>（保存）或者</w:t>
      </w:r>
      <w:r w:rsidRPr="00A23FA3">
        <w:rPr>
          <w:rFonts w:ascii="等线" w:eastAsia="等线" w:hAnsi="等线"/>
          <w:sz w:val="21"/>
          <w:szCs w:val="21"/>
        </w:rPr>
        <w:t>SUBMIT</w:t>
      </w:r>
      <w:r w:rsidRPr="00A23FA3">
        <w:rPr>
          <w:rFonts w:ascii="等线" w:eastAsia="等线" w:hAnsi="等线" w:hint="eastAsia"/>
          <w:sz w:val="21"/>
          <w:szCs w:val="21"/>
        </w:rPr>
        <w:t>（提交）时，第三层级产生了相应的内容，点击可以选中切换。</w:t>
      </w:r>
    </w:p>
    <w:p w14:paraId="4D72AB74" w14:textId="77777777" w:rsidR="00F334CA" w:rsidRPr="00A23FA3" w:rsidRDefault="00F334CA" w:rsidP="00F334CA">
      <w:pPr>
        <w:pStyle w:val="afd"/>
        <w:ind w:firstLineChars="0" w:firstLine="0"/>
        <w:rPr>
          <w:rFonts w:ascii="等线" w:eastAsia="等线" w:hAnsi="等线"/>
          <w:noProof/>
          <w:sz w:val="21"/>
          <w:szCs w:val="21"/>
        </w:rPr>
      </w:pPr>
      <w:r w:rsidRPr="00A23FA3">
        <w:rPr>
          <w:rFonts w:ascii="等线" w:eastAsia="等线" w:hAnsi="等线"/>
          <w:sz w:val="21"/>
          <w:szCs w:val="21"/>
        </w:rPr>
        <w:t>5）</w:t>
      </w:r>
      <w:r w:rsidRPr="00A23FA3">
        <w:rPr>
          <w:rFonts w:ascii="等线" w:eastAsia="等线" w:hAnsi="等线"/>
          <w:noProof/>
          <w:sz w:val="21"/>
          <w:szCs w:val="21"/>
        </w:rPr>
        <w:drawing>
          <wp:inline distT="0" distB="0" distL="0" distR="0" wp14:anchorId="630F676A" wp14:editId="60FF2C5E">
            <wp:extent cx="352425" cy="3905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425" cy="390525"/>
                    </a:xfrm>
                    <a:prstGeom prst="rect">
                      <a:avLst/>
                    </a:prstGeom>
                    <a:noFill/>
                    <a:ln>
                      <a:noFill/>
                    </a:ln>
                  </pic:spPr>
                </pic:pic>
              </a:graphicData>
            </a:graphic>
          </wp:inline>
        </w:drawing>
      </w:r>
      <w:r w:rsidRPr="00A23FA3">
        <w:rPr>
          <w:rFonts w:ascii="等线" w:eastAsia="等线" w:hAnsi="等线"/>
          <w:noProof/>
          <w:sz w:val="21"/>
          <w:szCs w:val="21"/>
        </w:rPr>
        <w:t xml:space="preserve"> </w:t>
      </w:r>
      <w:r w:rsidRPr="00A23FA3">
        <w:rPr>
          <w:rFonts w:ascii="等线" w:eastAsia="等线" w:hAnsi="等线" w:hint="eastAsia"/>
          <w:noProof/>
          <w:sz w:val="21"/>
          <w:szCs w:val="21"/>
        </w:rPr>
        <w:t>第三层级，点击这个图标，可以拖动单证，比如这个单证是属于I</w:t>
      </w:r>
      <w:r w:rsidRPr="00A23FA3">
        <w:rPr>
          <w:rFonts w:ascii="等线" w:eastAsia="等线" w:hAnsi="等线"/>
          <w:noProof/>
          <w:sz w:val="21"/>
          <w:szCs w:val="21"/>
        </w:rPr>
        <w:t>NVOICE1</w:t>
      </w:r>
      <w:r w:rsidRPr="00A23FA3">
        <w:rPr>
          <w:rFonts w:ascii="等线" w:eastAsia="等线" w:hAnsi="等线" w:hint="eastAsia"/>
          <w:noProof/>
          <w:sz w:val="21"/>
          <w:szCs w:val="21"/>
        </w:rPr>
        <w:t>下面的，可以把他拖到I</w:t>
      </w:r>
      <w:r w:rsidRPr="00A23FA3">
        <w:rPr>
          <w:rFonts w:ascii="等线" w:eastAsia="等线" w:hAnsi="等线"/>
          <w:noProof/>
          <w:sz w:val="21"/>
          <w:szCs w:val="21"/>
        </w:rPr>
        <w:t>NVOICE2</w:t>
      </w:r>
      <w:r w:rsidRPr="00A23FA3">
        <w:rPr>
          <w:rFonts w:ascii="等线" w:eastAsia="等线" w:hAnsi="等线" w:hint="eastAsia"/>
          <w:noProof/>
          <w:sz w:val="21"/>
          <w:szCs w:val="21"/>
        </w:rPr>
        <w:t>或者N</w:t>
      </w:r>
      <w:r w:rsidRPr="00A23FA3">
        <w:rPr>
          <w:rFonts w:ascii="等线" w:eastAsia="等线" w:hAnsi="等线"/>
          <w:noProof/>
          <w:sz w:val="21"/>
          <w:szCs w:val="21"/>
        </w:rPr>
        <w:t>O INVOICE</w:t>
      </w:r>
      <w:r w:rsidRPr="00A23FA3">
        <w:rPr>
          <w:rFonts w:ascii="等线" w:eastAsia="等线" w:hAnsi="等线" w:hint="eastAsia"/>
          <w:noProof/>
          <w:sz w:val="21"/>
          <w:szCs w:val="21"/>
        </w:rPr>
        <w:t>下面</w:t>
      </w:r>
    </w:p>
    <w:p w14:paraId="03F1F05F" w14:textId="77777777" w:rsidR="00F334CA" w:rsidRPr="00A23FA3" w:rsidRDefault="00F334CA" w:rsidP="00F334CA">
      <w:pPr>
        <w:pStyle w:val="afd"/>
        <w:numPr>
          <w:ilvl w:val="0"/>
          <w:numId w:val="108"/>
        </w:numPr>
        <w:ind w:firstLineChars="0"/>
        <w:rPr>
          <w:rFonts w:ascii="等线" w:eastAsia="等线" w:hAnsi="等线"/>
          <w:b/>
          <w:sz w:val="21"/>
          <w:szCs w:val="21"/>
        </w:rPr>
      </w:pPr>
      <w:r w:rsidRPr="00A23FA3">
        <w:rPr>
          <w:rFonts w:ascii="等线" w:eastAsia="等线" w:hAnsi="等线"/>
          <w:b/>
          <w:sz w:val="21"/>
          <w:szCs w:val="21"/>
        </w:rPr>
        <w:t>INVOICE</w:t>
      </w:r>
    </w:p>
    <w:p w14:paraId="739F2D52"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第一层级</w:t>
      </w:r>
    </w:p>
    <w:p w14:paraId="3C9AA790" w14:textId="77777777" w:rsidR="00F334CA" w:rsidRPr="00A23FA3" w:rsidRDefault="00F334CA" w:rsidP="00F334CA">
      <w:pPr>
        <w:pStyle w:val="afd"/>
        <w:numPr>
          <w:ilvl w:val="0"/>
          <w:numId w:val="101"/>
        </w:numPr>
        <w:ind w:firstLineChars="0"/>
        <w:rPr>
          <w:rFonts w:ascii="等线" w:eastAsia="等线" w:hAnsi="等线"/>
          <w:sz w:val="21"/>
          <w:szCs w:val="21"/>
        </w:rPr>
      </w:pPr>
      <w:r w:rsidRPr="00A23FA3">
        <w:rPr>
          <w:rFonts w:ascii="等线" w:eastAsia="等线" w:hAnsi="等线" w:hint="eastAsia"/>
          <w:sz w:val="21"/>
          <w:szCs w:val="21"/>
        </w:rPr>
        <w:t>如果要跟发票关联，需要先添加发票</w:t>
      </w:r>
    </w:p>
    <w:p w14:paraId="141B140F"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点击</w:t>
      </w:r>
      <w:r w:rsidRPr="00A23FA3">
        <w:rPr>
          <w:rFonts w:ascii="等线" w:eastAsia="等线" w:hAnsi="等线"/>
          <w:sz w:val="21"/>
          <w:szCs w:val="21"/>
        </w:rPr>
        <w:t xml:space="preserve">+ADD INVOICE, </w:t>
      </w:r>
      <w:r w:rsidRPr="00A23FA3">
        <w:rPr>
          <w:rFonts w:ascii="等线" w:eastAsia="等线" w:hAnsi="等线" w:hint="eastAsia"/>
          <w:sz w:val="21"/>
          <w:szCs w:val="21"/>
        </w:rPr>
        <w:t>在第</w:t>
      </w:r>
      <w:r w:rsidRPr="00A23FA3">
        <w:rPr>
          <w:rFonts w:ascii="等线" w:eastAsia="等线" w:hAnsi="等线"/>
          <w:sz w:val="21"/>
          <w:szCs w:val="21"/>
        </w:rPr>
        <w:t>1层目录会多出来一个INVOICE</w:t>
      </w:r>
      <w:r w:rsidRPr="00A23FA3">
        <w:rPr>
          <w:rFonts w:ascii="等线" w:eastAsia="等线" w:hAnsi="等线" w:hint="eastAsia"/>
          <w:sz w:val="21"/>
          <w:szCs w:val="21"/>
        </w:rPr>
        <w:t>，按顺序编号</w:t>
      </w:r>
    </w:p>
    <w:p w14:paraId="6DDD47A2"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鼠标移入，显示二层目录，让用户选择与该发票关联的其它单证</w:t>
      </w:r>
    </w:p>
    <w:p w14:paraId="5D11F6EE"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点击的话，则直接调出该发票。</w:t>
      </w:r>
    </w:p>
    <w:p w14:paraId="153AE3A7" w14:textId="77777777" w:rsidR="00F334CA" w:rsidRPr="00A23FA3" w:rsidRDefault="00F334CA" w:rsidP="00F334CA">
      <w:pPr>
        <w:pStyle w:val="afd"/>
        <w:numPr>
          <w:ilvl w:val="0"/>
          <w:numId w:val="101"/>
        </w:numPr>
        <w:ind w:firstLineChars="0"/>
        <w:rPr>
          <w:rFonts w:ascii="等线" w:eastAsia="等线" w:hAnsi="等线"/>
          <w:sz w:val="21"/>
          <w:szCs w:val="21"/>
        </w:rPr>
      </w:pPr>
      <w:r w:rsidRPr="00A23FA3">
        <w:rPr>
          <w:rFonts w:ascii="等线" w:eastAsia="等线" w:hAnsi="等线" w:hint="eastAsia"/>
          <w:sz w:val="21"/>
          <w:szCs w:val="21"/>
        </w:rPr>
        <w:t>删除</w:t>
      </w:r>
    </w:p>
    <w:p w14:paraId="0F3C3352" w14:textId="77777777" w:rsidR="00F334CA" w:rsidRPr="00A23FA3" w:rsidRDefault="00F334CA" w:rsidP="00F334CA">
      <w:pPr>
        <w:pStyle w:val="afd"/>
        <w:numPr>
          <w:ilvl w:val="0"/>
          <w:numId w:val="102"/>
        </w:numPr>
        <w:ind w:firstLineChars="0"/>
        <w:rPr>
          <w:rFonts w:ascii="等线" w:eastAsia="等线" w:hAnsi="等线"/>
          <w:sz w:val="21"/>
          <w:szCs w:val="21"/>
        </w:rPr>
      </w:pPr>
      <w:r w:rsidRPr="00A23FA3">
        <w:rPr>
          <w:rFonts w:ascii="等线" w:eastAsia="等线" w:hAnsi="等线" w:hint="eastAsia"/>
          <w:sz w:val="21"/>
          <w:szCs w:val="21"/>
        </w:rPr>
        <w:t>如果删除的话，则重新编号。</w:t>
      </w:r>
    </w:p>
    <w:p w14:paraId="1389865E" w14:textId="77777777" w:rsidR="00F334CA" w:rsidRPr="00A23FA3" w:rsidRDefault="00F334CA" w:rsidP="00F334CA">
      <w:pPr>
        <w:pStyle w:val="afd"/>
        <w:numPr>
          <w:ilvl w:val="0"/>
          <w:numId w:val="102"/>
        </w:numPr>
        <w:ind w:firstLineChars="0"/>
        <w:rPr>
          <w:rFonts w:ascii="等线" w:eastAsia="等线" w:hAnsi="等线"/>
          <w:sz w:val="21"/>
          <w:szCs w:val="21"/>
        </w:rPr>
      </w:pPr>
      <w:r w:rsidRPr="00A23FA3">
        <w:rPr>
          <w:rFonts w:ascii="等线" w:eastAsia="等线" w:hAnsi="等线" w:hint="eastAsia"/>
          <w:sz w:val="21"/>
          <w:szCs w:val="21"/>
        </w:rPr>
        <w:t>删除只会把该张发票删除，他下面关联的其它表单会自动放入</w:t>
      </w:r>
      <w:r w:rsidRPr="00A23FA3">
        <w:rPr>
          <w:rFonts w:ascii="等线" w:eastAsia="等线" w:hAnsi="等线"/>
          <w:sz w:val="21"/>
          <w:szCs w:val="21"/>
        </w:rPr>
        <w:t>NO INVOICE</w:t>
      </w:r>
      <w:r w:rsidRPr="00A23FA3">
        <w:rPr>
          <w:rFonts w:ascii="等线" w:eastAsia="等线" w:hAnsi="等线" w:hint="eastAsia"/>
          <w:sz w:val="21"/>
          <w:szCs w:val="21"/>
        </w:rPr>
        <w:t>里面</w:t>
      </w:r>
    </w:p>
    <w:p w14:paraId="1DF472C2" w14:textId="77777777" w:rsidR="00F334CA" w:rsidRPr="00A23FA3" w:rsidRDefault="00F334CA" w:rsidP="00F334CA">
      <w:pPr>
        <w:pStyle w:val="afd"/>
        <w:numPr>
          <w:ilvl w:val="0"/>
          <w:numId w:val="102"/>
        </w:numPr>
        <w:ind w:firstLineChars="0"/>
        <w:rPr>
          <w:rFonts w:ascii="等线" w:eastAsia="等线" w:hAnsi="等线"/>
          <w:sz w:val="21"/>
          <w:szCs w:val="21"/>
        </w:rPr>
      </w:pPr>
      <w:r w:rsidRPr="00A23FA3">
        <w:rPr>
          <w:rFonts w:ascii="等线" w:eastAsia="等线" w:hAnsi="等线" w:hint="eastAsia"/>
          <w:sz w:val="21"/>
          <w:szCs w:val="21"/>
        </w:rPr>
        <w:t>删除时，会出现提示弹窗，详见原型。</w:t>
      </w:r>
    </w:p>
    <w:p w14:paraId="45E32F34" w14:textId="77777777" w:rsidR="00F334CA" w:rsidRPr="00A23FA3" w:rsidRDefault="00F334CA" w:rsidP="00F334CA">
      <w:pPr>
        <w:pStyle w:val="afd"/>
        <w:numPr>
          <w:ilvl w:val="0"/>
          <w:numId w:val="102"/>
        </w:numPr>
        <w:ind w:firstLineChars="0"/>
        <w:rPr>
          <w:rFonts w:ascii="等线" w:eastAsia="等线" w:hAnsi="等线"/>
          <w:sz w:val="21"/>
          <w:szCs w:val="21"/>
        </w:rPr>
      </w:pPr>
      <w:r w:rsidRPr="00A23FA3">
        <w:rPr>
          <w:rFonts w:ascii="等线" w:eastAsia="等线" w:hAnsi="等线" w:hint="eastAsia"/>
          <w:sz w:val="21"/>
          <w:szCs w:val="21"/>
        </w:rPr>
        <w:t>注意，系统里不可逆的删除，都要有一个提示弹窗，让用户再确认一遍</w:t>
      </w:r>
    </w:p>
    <w:p w14:paraId="3796B69B" w14:textId="77777777" w:rsidR="00F334CA" w:rsidRPr="00A23FA3" w:rsidRDefault="00F334CA" w:rsidP="00F334CA">
      <w:pPr>
        <w:pStyle w:val="afd"/>
        <w:numPr>
          <w:ilvl w:val="0"/>
          <w:numId w:val="101"/>
        </w:numPr>
        <w:ind w:firstLineChars="0"/>
        <w:rPr>
          <w:rFonts w:ascii="等线" w:eastAsia="等线" w:hAnsi="等线"/>
          <w:sz w:val="21"/>
          <w:szCs w:val="21"/>
        </w:rPr>
      </w:pPr>
      <w:r w:rsidRPr="00A23FA3">
        <w:rPr>
          <w:rFonts w:ascii="等线" w:eastAsia="等线" w:hAnsi="等线" w:hint="eastAsia"/>
          <w:sz w:val="21"/>
          <w:szCs w:val="21"/>
        </w:rPr>
        <w:t>发票字段备注</w:t>
      </w:r>
    </w:p>
    <w:p w14:paraId="2BE8348C"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当该发票已录入了内容（比如</w:t>
      </w:r>
      <w:r w:rsidRPr="00A23FA3">
        <w:rPr>
          <w:rFonts w:ascii="等线" w:eastAsia="等线" w:hAnsi="等线"/>
          <w:sz w:val="21"/>
          <w:szCs w:val="21"/>
        </w:rPr>
        <w:t>INVOICE1）</w:t>
      </w:r>
    </w:p>
    <w:p w14:paraId="0634A958"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鼠标移入，左侧还会出现一些备注，让用户知道现在这个发票的一些基本内容，便于选择跟该发票关联的单证</w:t>
      </w:r>
    </w:p>
    <w:p w14:paraId="2D513736"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字段为</w:t>
      </w:r>
    </w:p>
    <w:p w14:paraId="1FBFECD5"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发票号（</w:t>
      </w:r>
      <w:r w:rsidRPr="00A23FA3">
        <w:rPr>
          <w:rFonts w:ascii="等线" w:eastAsia="等线" w:hAnsi="等线"/>
          <w:sz w:val="21"/>
          <w:szCs w:val="21"/>
        </w:rPr>
        <w:t>Invoice Number）</w:t>
      </w:r>
      <w:r w:rsidRPr="00A23FA3">
        <w:rPr>
          <w:rFonts w:ascii="等线" w:eastAsia="等线" w:hAnsi="等线" w:hint="eastAsia"/>
          <w:sz w:val="21"/>
          <w:szCs w:val="21"/>
        </w:rPr>
        <w:t>、买家</w:t>
      </w:r>
      <w:r w:rsidRPr="00A23FA3">
        <w:rPr>
          <w:rFonts w:ascii="等线" w:eastAsia="等线" w:hAnsi="等线"/>
          <w:sz w:val="21"/>
          <w:szCs w:val="21"/>
        </w:rPr>
        <w:t>(Invoice Buyer / Applicant / Drawee)</w:t>
      </w:r>
      <w:r w:rsidRPr="00A23FA3">
        <w:rPr>
          <w:rFonts w:ascii="等线" w:eastAsia="等线" w:hAnsi="等线" w:hint="eastAsia"/>
          <w:sz w:val="21"/>
          <w:szCs w:val="21"/>
        </w:rPr>
        <w:t>、卖家</w:t>
      </w:r>
      <w:r w:rsidRPr="00A23FA3">
        <w:rPr>
          <w:rFonts w:ascii="等线" w:eastAsia="等线" w:hAnsi="等线"/>
          <w:sz w:val="21"/>
          <w:szCs w:val="21"/>
        </w:rPr>
        <w:t>(Invoice Seller / Beneficiary / Drawer)</w:t>
      </w:r>
      <w:r w:rsidRPr="00A23FA3">
        <w:rPr>
          <w:rFonts w:ascii="等线" w:eastAsia="等线" w:hAnsi="等线" w:hint="eastAsia"/>
          <w:sz w:val="21"/>
          <w:szCs w:val="21"/>
        </w:rPr>
        <w:t>、总金额</w:t>
      </w:r>
      <w:r w:rsidRPr="00A23FA3">
        <w:rPr>
          <w:rFonts w:ascii="等线" w:eastAsia="等线" w:hAnsi="等线"/>
          <w:sz w:val="21"/>
          <w:szCs w:val="21"/>
        </w:rPr>
        <w:t xml:space="preserve">(所有商品 单价*数量相加的总和)、前三款产品标题 </w:t>
      </w:r>
    </w:p>
    <w:p w14:paraId="20ED7588" w14:textId="311C0705" w:rsidR="00F334CA" w:rsidRPr="00A23FA3" w:rsidRDefault="00F334CA" w:rsidP="00F334CA">
      <w:pPr>
        <w:pStyle w:val="afd"/>
        <w:numPr>
          <w:ilvl w:val="0"/>
          <w:numId w:val="101"/>
        </w:numPr>
        <w:ind w:firstLineChars="0"/>
        <w:rPr>
          <w:rFonts w:ascii="等线" w:eastAsia="等线" w:hAnsi="等线"/>
          <w:sz w:val="21"/>
          <w:szCs w:val="21"/>
        </w:rPr>
      </w:pPr>
      <w:r w:rsidRPr="00A23FA3">
        <w:rPr>
          <w:rFonts w:ascii="等线" w:eastAsia="等线" w:hAnsi="等线" w:hint="eastAsia"/>
          <w:sz w:val="21"/>
          <w:szCs w:val="21"/>
        </w:rPr>
        <w:t>第二第三层级规则，通</w:t>
      </w:r>
      <w:r w:rsidRPr="00A23FA3">
        <w:rPr>
          <w:rFonts w:ascii="等线" w:eastAsia="等线" w:hAnsi="等线"/>
          <w:sz w:val="21"/>
          <w:szCs w:val="21"/>
        </w:rPr>
        <w:t>NO INVOICE</w:t>
      </w:r>
      <w:r w:rsidRPr="00A23FA3">
        <w:rPr>
          <w:rFonts w:ascii="等线" w:eastAsia="等线" w:hAnsi="等线" w:hint="eastAsia"/>
          <w:sz w:val="21"/>
          <w:szCs w:val="21"/>
        </w:rPr>
        <w:t>不再赘述</w:t>
      </w:r>
    </w:p>
    <w:p w14:paraId="17FE3373" w14:textId="1B1B3DEA" w:rsidR="002967FD" w:rsidRPr="00A23FA3" w:rsidRDefault="002967FD" w:rsidP="00D760D3">
      <w:pPr>
        <w:pStyle w:val="afd"/>
        <w:ind w:firstLineChars="0" w:firstLine="0"/>
        <w:rPr>
          <w:rFonts w:ascii="等线" w:eastAsia="等线" w:hAnsi="等线"/>
          <w:sz w:val="21"/>
          <w:szCs w:val="21"/>
        </w:rPr>
      </w:pPr>
    </w:p>
    <w:p w14:paraId="7F22FD84" w14:textId="77777777" w:rsidR="002967FD" w:rsidRPr="00A23FA3" w:rsidRDefault="002967FD" w:rsidP="00D760D3">
      <w:pPr>
        <w:pStyle w:val="afd"/>
        <w:ind w:firstLineChars="0" w:firstLine="0"/>
        <w:rPr>
          <w:rFonts w:ascii="等线" w:eastAsia="等线" w:hAnsi="等线"/>
          <w:sz w:val="21"/>
          <w:szCs w:val="21"/>
        </w:rPr>
      </w:pPr>
    </w:p>
    <w:p w14:paraId="50C2A731" w14:textId="77777777" w:rsidR="00F334CA" w:rsidRPr="00A23FA3" w:rsidRDefault="00F334CA" w:rsidP="00F334CA">
      <w:pPr>
        <w:pStyle w:val="afd"/>
        <w:ind w:left="360" w:firstLineChars="0" w:firstLine="0"/>
        <w:rPr>
          <w:rFonts w:ascii="等线" w:eastAsia="等线" w:hAnsi="等线"/>
          <w:sz w:val="21"/>
          <w:szCs w:val="21"/>
        </w:rPr>
      </w:pPr>
    </w:p>
    <w:p w14:paraId="5694D2E6" w14:textId="77777777" w:rsidR="00F334CA" w:rsidRPr="00A23FA3" w:rsidRDefault="00F334CA" w:rsidP="00F334CA">
      <w:pPr>
        <w:pStyle w:val="afd"/>
        <w:numPr>
          <w:ilvl w:val="0"/>
          <w:numId w:val="96"/>
        </w:numPr>
        <w:ind w:firstLineChars="0"/>
        <w:rPr>
          <w:rFonts w:ascii="等线" w:eastAsia="等线" w:hAnsi="等线"/>
          <w:b/>
          <w:sz w:val="21"/>
          <w:szCs w:val="21"/>
        </w:rPr>
      </w:pPr>
      <w:r w:rsidRPr="00A23FA3">
        <w:rPr>
          <w:rFonts w:ascii="等线" w:eastAsia="等线" w:hAnsi="等线"/>
          <w:b/>
          <w:sz w:val="21"/>
          <w:szCs w:val="21"/>
        </w:rPr>
        <w:t>SAVE&amp;SUBMIT</w:t>
      </w:r>
    </w:p>
    <w:p w14:paraId="266BA210" w14:textId="77777777" w:rsidR="00F334CA" w:rsidRPr="00A23FA3" w:rsidRDefault="00F334CA" w:rsidP="00F334CA">
      <w:pPr>
        <w:pStyle w:val="afd"/>
        <w:numPr>
          <w:ilvl w:val="0"/>
          <w:numId w:val="111"/>
        </w:numPr>
        <w:ind w:firstLineChars="0"/>
        <w:rPr>
          <w:rFonts w:ascii="等线" w:eastAsia="等线" w:hAnsi="等线"/>
          <w:b/>
          <w:sz w:val="21"/>
          <w:szCs w:val="21"/>
        </w:rPr>
      </w:pPr>
      <w:r w:rsidRPr="00A23FA3">
        <w:rPr>
          <w:rFonts w:ascii="等线" w:eastAsia="等线" w:hAnsi="等线" w:hint="eastAsia"/>
          <w:b/>
          <w:sz w:val="21"/>
          <w:szCs w:val="21"/>
        </w:rPr>
        <w:t>中途退出</w:t>
      </w:r>
    </w:p>
    <w:p w14:paraId="0A3517DB" w14:textId="77777777" w:rsidR="00F334CA" w:rsidRPr="00A23FA3" w:rsidRDefault="00F334CA"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当用户在该页面做了任何操作，包括左侧的增删P</w:t>
      </w:r>
      <w:r w:rsidRPr="00A23FA3">
        <w:rPr>
          <w:rFonts w:ascii="等线" w:eastAsia="等线" w:hAnsi="等线"/>
          <w:sz w:val="21"/>
          <w:szCs w:val="21"/>
        </w:rPr>
        <w:t>DF</w:t>
      </w:r>
      <w:r w:rsidRPr="00A23FA3">
        <w:rPr>
          <w:rFonts w:ascii="等线" w:eastAsia="等线" w:hAnsi="等线" w:hint="eastAsia"/>
          <w:sz w:val="21"/>
          <w:szCs w:val="21"/>
        </w:rPr>
        <w:t>等操作时，未经保存即退出该页面时。会出现提示弹窗</w:t>
      </w:r>
    </w:p>
    <w:p w14:paraId="31E0F072"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noProof/>
          <w:sz w:val="21"/>
          <w:szCs w:val="21"/>
        </w:rPr>
        <w:drawing>
          <wp:inline distT="0" distB="0" distL="0" distR="0" wp14:anchorId="3855EA57" wp14:editId="530BDD6D">
            <wp:extent cx="3094355" cy="1765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4355" cy="1765300"/>
                    </a:xfrm>
                    <a:prstGeom prst="rect">
                      <a:avLst/>
                    </a:prstGeom>
                    <a:noFill/>
                    <a:ln>
                      <a:noFill/>
                    </a:ln>
                  </pic:spPr>
                </pic:pic>
              </a:graphicData>
            </a:graphic>
          </wp:inline>
        </w:drawing>
      </w:r>
    </w:p>
    <w:p w14:paraId="1D750E9F" w14:textId="77777777" w:rsidR="00F334CA" w:rsidRPr="00A23FA3" w:rsidRDefault="00F334CA" w:rsidP="00F334CA">
      <w:pPr>
        <w:pStyle w:val="afd"/>
        <w:ind w:firstLineChars="0" w:firstLine="0"/>
        <w:rPr>
          <w:rFonts w:ascii="等线" w:eastAsia="等线" w:hAnsi="等线"/>
          <w:sz w:val="21"/>
          <w:szCs w:val="21"/>
        </w:rPr>
      </w:pPr>
    </w:p>
    <w:p w14:paraId="2EBEAEFF" w14:textId="77777777" w:rsidR="00F334CA" w:rsidRPr="00A23FA3" w:rsidRDefault="00F334CA" w:rsidP="00F334CA">
      <w:pPr>
        <w:pStyle w:val="afd"/>
        <w:ind w:firstLineChars="0" w:firstLine="0"/>
        <w:rPr>
          <w:rFonts w:ascii="等线" w:eastAsia="等线" w:hAnsi="等线"/>
          <w:b/>
          <w:sz w:val="21"/>
          <w:szCs w:val="21"/>
        </w:rPr>
      </w:pPr>
      <w:r w:rsidRPr="00A23FA3">
        <w:rPr>
          <w:rFonts w:ascii="等线" w:eastAsia="等线" w:hAnsi="等线"/>
          <w:b/>
          <w:sz w:val="21"/>
          <w:szCs w:val="21"/>
        </w:rPr>
        <w:t>2.SAVE</w:t>
      </w:r>
    </w:p>
    <w:p w14:paraId="644C402E"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1</w:t>
      </w:r>
      <w:r w:rsidRPr="00A23FA3">
        <w:rPr>
          <w:rFonts w:ascii="等线" w:eastAsia="等线" w:hAnsi="等线"/>
          <w:sz w:val="21"/>
          <w:szCs w:val="21"/>
        </w:rPr>
        <w:t xml:space="preserve">) </w:t>
      </w:r>
      <w:r w:rsidRPr="00A23FA3">
        <w:rPr>
          <w:rFonts w:ascii="等线" w:eastAsia="等线" w:hAnsi="等线" w:hint="eastAsia"/>
          <w:sz w:val="21"/>
          <w:szCs w:val="21"/>
        </w:rPr>
        <w:t>是为了用户在操作中避免数据流失（如断电等），过程中的及时保存。不会出现页面跳转</w:t>
      </w:r>
    </w:p>
    <w:p w14:paraId="5C4712DB" w14:textId="77777777" w:rsidR="00F334CA" w:rsidRPr="00A23FA3" w:rsidRDefault="00F334CA" w:rsidP="00F334CA">
      <w:pPr>
        <w:pStyle w:val="afd"/>
        <w:ind w:firstLineChars="0" w:firstLine="0"/>
        <w:rPr>
          <w:rFonts w:ascii="等线" w:eastAsia="等线" w:hAnsi="等线"/>
          <w:noProof/>
          <w:sz w:val="21"/>
          <w:szCs w:val="21"/>
        </w:rPr>
      </w:pPr>
      <w:r w:rsidRPr="00A23FA3">
        <w:rPr>
          <w:rFonts w:ascii="等线" w:eastAsia="等线" w:hAnsi="等线" w:hint="eastAsia"/>
          <w:sz w:val="21"/>
          <w:szCs w:val="21"/>
        </w:rPr>
        <w:t>2</w:t>
      </w:r>
      <w:r w:rsidRPr="00A23FA3">
        <w:rPr>
          <w:rFonts w:ascii="等线" w:eastAsia="等线" w:hAnsi="等线"/>
          <w:sz w:val="21"/>
          <w:szCs w:val="21"/>
        </w:rPr>
        <w:t xml:space="preserve">) </w:t>
      </w:r>
      <w:r w:rsidRPr="00A23FA3">
        <w:rPr>
          <w:rFonts w:ascii="等线" w:eastAsia="等线" w:hAnsi="等线" w:hint="eastAsia"/>
          <w:sz w:val="21"/>
          <w:szCs w:val="21"/>
        </w:rPr>
        <w:t>点击保存后，左侧P</w:t>
      </w:r>
      <w:r w:rsidRPr="00A23FA3">
        <w:rPr>
          <w:rFonts w:ascii="等线" w:eastAsia="等线" w:hAnsi="等线"/>
          <w:sz w:val="21"/>
          <w:szCs w:val="21"/>
        </w:rPr>
        <w:t>DF</w:t>
      </w:r>
      <w:r w:rsidRPr="00A23FA3">
        <w:rPr>
          <w:rFonts w:ascii="等线" w:eastAsia="等线" w:hAnsi="等线"/>
          <w:noProof/>
          <w:sz w:val="21"/>
          <w:szCs w:val="21"/>
        </w:rPr>
        <w:drawing>
          <wp:inline distT="0" distB="0" distL="0" distR="0" wp14:anchorId="093A85ED" wp14:editId="25309B15">
            <wp:extent cx="1158875" cy="114808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58875" cy="1148080"/>
                    </a:xfrm>
                    <a:prstGeom prst="rect">
                      <a:avLst/>
                    </a:prstGeom>
                    <a:noFill/>
                    <a:ln>
                      <a:noFill/>
                    </a:ln>
                  </pic:spPr>
                </pic:pic>
              </a:graphicData>
            </a:graphic>
          </wp:inline>
        </w:drawing>
      </w:r>
      <w:r w:rsidRPr="00A23FA3">
        <w:rPr>
          <w:rFonts w:ascii="等线" w:eastAsia="等线" w:hAnsi="等线" w:hint="eastAsia"/>
          <w:noProof/>
          <w:sz w:val="21"/>
          <w:szCs w:val="21"/>
        </w:rPr>
        <w:t>这个控件，理论上是置灰的</w:t>
      </w:r>
    </w:p>
    <w:p w14:paraId="2DAB35D9"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3）下拉框第三层级会有该表单</w:t>
      </w:r>
    </w:p>
    <w:p w14:paraId="1C3D9AF4"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4）详情页D</w:t>
      </w:r>
      <w:r w:rsidRPr="00A23FA3">
        <w:rPr>
          <w:rFonts w:ascii="等线" w:eastAsia="等线" w:hAnsi="等线"/>
          <w:sz w:val="21"/>
          <w:szCs w:val="21"/>
        </w:rPr>
        <w:t>ocuments Verification</w:t>
      </w:r>
      <w:r w:rsidRPr="00A23FA3">
        <w:rPr>
          <w:rFonts w:ascii="等线" w:eastAsia="等线" w:hAnsi="等线" w:hint="eastAsia"/>
          <w:sz w:val="21"/>
          <w:szCs w:val="21"/>
        </w:rPr>
        <w:t>会把添加了内容的表单放于其间</w:t>
      </w:r>
    </w:p>
    <w:p w14:paraId="026E434F"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5）没有任何操作，S</w:t>
      </w:r>
      <w:r w:rsidRPr="00A23FA3">
        <w:rPr>
          <w:rFonts w:ascii="等线" w:eastAsia="等线" w:hAnsi="等线"/>
          <w:sz w:val="21"/>
          <w:szCs w:val="21"/>
        </w:rPr>
        <w:t>AVE&amp;Submit</w:t>
      </w:r>
      <w:r w:rsidRPr="00A23FA3">
        <w:rPr>
          <w:rFonts w:ascii="等线" w:eastAsia="等线" w:hAnsi="等线" w:hint="eastAsia"/>
          <w:sz w:val="21"/>
          <w:szCs w:val="21"/>
        </w:rPr>
        <w:t xml:space="preserve">置灰， </w:t>
      </w:r>
    </w:p>
    <w:p w14:paraId="5B18D7CF" w14:textId="77777777" w:rsidR="00F334CA" w:rsidRPr="00A23FA3" w:rsidRDefault="00F334CA" w:rsidP="00F334CA">
      <w:pPr>
        <w:pStyle w:val="afd"/>
        <w:ind w:firstLineChars="0" w:firstLine="0"/>
        <w:rPr>
          <w:rFonts w:ascii="等线" w:eastAsia="等线" w:hAnsi="等线"/>
          <w:b/>
          <w:sz w:val="21"/>
          <w:szCs w:val="21"/>
        </w:rPr>
      </w:pPr>
      <w:r w:rsidRPr="00A23FA3">
        <w:rPr>
          <w:rFonts w:ascii="等线" w:eastAsia="等线" w:hAnsi="等线"/>
          <w:b/>
          <w:sz w:val="21"/>
          <w:szCs w:val="21"/>
        </w:rPr>
        <w:t>3.Submit</w:t>
      </w:r>
    </w:p>
    <w:p w14:paraId="631BFD30"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hint="eastAsia"/>
          <w:sz w:val="21"/>
          <w:szCs w:val="21"/>
        </w:rPr>
        <w:t>1）点击s</w:t>
      </w:r>
      <w:r w:rsidRPr="00A23FA3">
        <w:rPr>
          <w:rFonts w:ascii="等线" w:eastAsia="等线" w:hAnsi="等线"/>
          <w:sz w:val="21"/>
          <w:szCs w:val="21"/>
        </w:rPr>
        <w:t>ubmit</w:t>
      </w:r>
      <w:r w:rsidRPr="00A23FA3">
        <w:rPr>
          <w:rFonts w:ascii="等线" w:eastAsia="等线" w:hAnsi="等线" w:hint="eastAsia"/>
          <w:sz w:val="21"/>
          <w:szCs w:val="21"/>
        </w:rPr>
        <w:t>跳转到详情页</w:t>
      </w:r>
    </w:p>
    <w:p w14:paraId="0AA45BD0" w14:textId="17F2A3B2" w:rsidR="00B24B3E"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2</w:t>
      </w:r>
      <w:r w:rsidRPr="00A23FA3">
        <w:rPr>
          <w:rFonts w:ascii="等线" w:eastAsia="等线" w:hAnsi="等线" w:hint="eastAsia"/>
          <w:sz w:val="21"/>
          <w:szCs w:val="21"/>
        </w:rPr>
        <w:t>）</w:t>
      </w:r>
      <w:r w:rsidRPr="00A23FA3">
        <w:rPr>
          <w:rFonts w:ascii="等线" w:eastAsia="等线" w:hAnsi="等线"/>
          <w:sz w:val="21"/>
          <w:szCs w:val="21"/>
        </w:rPr>
        <w:t>Submit</w:t>
      </w:r>
      <w:r w:rsidRPr="00A23FA3">
        <w:rPr>
          <w:rFonts w:ascii="等线" w:eastAsia="等线" w:hAnsi="等线" w:hint="eastAsia"/>
          <w:sz w:val="21"/>
          <w:szCs w:val="21"/>
        </w:rPr>
        <w:t>按钮启动了下一个步骤。列表页按钮变为C</w:t>
      </w:r>
      <w:r w:rsidRPr="00A23FA3">
        <w:rPr>
          <w:rFonts w:ascii="等线" w:eastAsia="等线" w:hAnsi="等线"/>
          <w:sz w:val="21"/>
          <w:szCs w:val="21"/>
        </w:rPr>
        <w:t>heck</w:t>
      </w:r>
    </w:p>
    <w:p w14:paraId="28DB186F" w14:textId="77777777" w:rsidR="00F334CA" w:rsidRPr="00A23FA3" w:rsidRDefault="00F334CA" w:rsidP="00F334CA">
      <w:pPr>
        <w:pStyle w:val="afd"/>
        <w:ind w:firstLineChars="0" w:firstLine="0"/>
        <w:rPr>
          <w:rFonts w:ascii="等线" w:eastAsia="等线" w:hAnsi="等线"/>
          <w:sz w:val="21"/>
          <w:szCs w:val="21"/>
        </w:rPr>
      </w:pPr>
      <w:r w:rsidRPr="00A23FA3">
        <w:rPr>
          <w:rFonts w:ascii="等线" w:eastAsia="等线" w:hAnsi="等线"/>
          <w:sz w:val="21"/>
          <w:szCs w:val="21"/>
        </w:rPr>
        <w:t xml:space="preserve">3) </w:t>
      </w:r>
      <w:r w:rsidRPr="00A23FA3">
        <w:rPr>
          <w:rFonts w:ascii="等线" w:eastAsia="等线" w:hAnsi="等线" w:hint="eastAsia"/>
          <w:sz w:val="21"/>
          <w:szCs w:val="21"/>
        </w:rPr>
        <w:t>详情页置灰的</w:t>
      </w:r>
      <w:r w:rsidRPr="00A23FA3">
        <w:rPr>
          <w:rFonts w:ascii="等线" w:eastAsia="等线" w:hAnsi="等线"/>
          <w:sz w:val="21"/>
          <w:szCs w:val="21"/>
        </w:rPr>
        <w:t>Evidence Management&amp;</w:t>
      </w:r>
      <w:r w:rsidRPr="00A23FA3">
        <w:rPr>
          <w:rFonts w:ascii="等线" w:eastAsia="等线" w:hAnsi="等线" w:hint="eastAsia"/>
          <w:sz w:val="21"/>
          <w:szCs w:val="21"/>
        </w:rPr>
        <w:t>C</w:t>
      </w:r>
      <w:r w:rsidRPr="00A23FA3">
        <w:rPr>
          <w:rFonts w:ascii="等线" w:eastAsia="等线" w:hAnsi="等线"/>
          <w:sz w:val="21"/>
          <w:szCs w:val="21"/>
        </w:rPr>
        <w:t>heck</w:t>
      </w:r>
      <w:r w:rsidRPr="00A23FA3">
        <w:rPr>
          <w:rFonts w:ascii="等线" w:eastAsia="等线" w:hAnsi="等线" w:hint="eastAsia"/>
          <w:sz w:val="21"/>
          <w:szCs w:val="21"/>
        </w:rPr>
        <w:t>按钮变为可点击</w:t>
      </w:r>
    </w:p>
    <w:p w14:paraId="119DED2C" w14:textId="5F7F938A" w:rsidR="0043299D" w:rsidRPr="00A23FA3" w:rsidRDefault="00F334CA">
      <w:pPr>
        <w:pStyle w:val="afd"/>
        <w:ind w:firstLineChars="0" w:firstLine="0"/>
        <w:rPr>
          <w:rFonts w:ascii="等线" w:eastAsia="等线" w:hAnsi="等线"/>
          <w:sz w:val="21"/>
          <w:szCs w:val="21"/>
        </w:rPr>
        <w:pPrChange w:id="3571" w:author="raye" w:date="2018-07-17T15:55:00Z">
          <w:pPr>
            <w:pStyle w:val="afd"/>
            <w:ind w:firstLineChars="100" w:firstLine="210"/>
          </w:pPr>
        </w:pPrChange>
      </w:pPr>
      <w:r w:rsidRPr="00A23FA3">
        <w:rPr>
          <w:rFonts w:ascii="等线" w:eastAsia="等线" w:hAnsi="等线"/>
          <w:sz w:val="21"/>
          <w:szCs w:val="21"/>
          <w:rPrChange w:id="3572" w:author="raye" w:date="2018-07-17T15:56:00Z">
            <w:rPr>
              <w:rFonts w:ascii="等线" w:eastAsia="等线" w:hAnsi="等线"/>
              <w:color w:val="FF0000"/>
              <w:sz w:val="21"/>
              <w:szCs w:val="21"/>
            </w:rPr>
          </w:rPrChange>
        </w:rPr>
        <w:t>4）</w:t>
      </w:r>
      <w:r w:rsidR="00B24B3E" w:rsidRPr="00A23FA3">
        <w:rPr>
          <w:rFonts w:ascii="等线" w:eastAsia="等线" w:hAnsi="等线" w:hint="eastAsia"/>
          <w:sz w:val="21"/>
          <w:szCs w:val="21"/>
        </w:rPr>
        <w:t>点击S</w:t>
      </w:r>
      <w:r w:rsidR="00B24B3E" w:rsidRPr="00A23FA3">
        <w:rPr>
          <w:rFonts w:ascii="等线" w:eastAsia="等线" w:hAnsi="等线"/>
          <w:sz w:val="21"/>
          <w:szCs w:val="21"/>
        </w:rPr>
        <w:t>ubmit</w:t>
      </w:r>
      <w:r w:rsidR="0043299D" w:rsidRPr="00A23FA3">
        <w:rPr>
          <w:rFonts w:ascii="等线" w:eastAsia="等线" w:hAnsi="等线" w:hint="eastAsia"/>
          <w:sz w:val="21"/>
          <w:szCs w:val="21"/>
        </w:rPr>
        <w:t>时就可以先把相关字段去请求A</w:t>
      </w:r>
      <w:r w:rsidR="0043299D" w:rsidRPr="00A23FA3">
        <w:rPr>
          <w:rFonts w:ascii="等线" w:eastAsia="等线" w:hAnsi="等线"/>
          <w:sz w:val="21"/>
          <w:szCs w:val="21"/>
        </w:rPr>
        <w:t>PI</w:t>
      </w:r>
      <w:r w:rsidR="0043299D" w:rsidRPr="00A23FA3">
        <w:rPr>
          <w:rFonts w:ascii="等线" w:eastAsia="等线" w:hAnsi="等线" w:hint="eastAsia"/>
          <w:sz w:val="21"/>
          <w:szCs w:val="21"/>
        </w:rPr>
        <w:t>接口，能出结果的就先出结果。</w:t>
      </w:r>
      <w:r w:rsidR="006150B5" w:rsidRPr="00A23FA3">
        <w:rPr>
          <w:rFonts w:ascii="等线" w:eastAsia="等线" w:hAnsi="等线" w:hint="eastAsia"/>
          <w:sz w:val="21"/>
          <w:szCs w:val="21"/>
        </w:rPr>
        <w:t>暂时出不了结果的，显示待验证</w:t>
      </w:r>
    </w:p>
    <w:p w14:paraId="47AE58B2" w14:textId="32A512C3" w:rsidR="005876F0" w:rsidRPr="00A23FA3" w:rsidRDefault="0043299D" w:rsidP="0043299D">
      <w:pPr>
        <w:pStyle w:val="afd"/>
        <w:ind w:firstLineChars="0" w:firstLine="0"/>
        <w:rPr>
          <w:rFonts w:ascii="等线" w:eastAsia="等线" w:hAnsi="等线"/>
          <w:sz w:val="21"/>
          <w:szCs w:val="21"/>
          <w:rPrChange w:id="3573" w:author="raye" w:date="2018-07-17T15:56:00Z">
            <w:rPr>
              <w:rFonts w:ascii="等线" w:eastAsia="等线" w:hAnsi="等线"/>
              <w:color w:val="FF0000"/>
              <w:sz w:val="21"/>
              <w:szCs w:val="21"/>
            </w:rPr>
          </w:rPrChange>
        </w:rPr>
      </w:pPr>
      <w:r w:rsidRPr="00A23FA3">
        <w:rPr>
          <w:rFonts w:ascii="等线" w:eastAsia="等线" w:hAnsi="等线" w:hint="eastAsia"/>
          <w:sz w:val="21"/>
          <w:szCs w:val="21"/>
        </w:rPr>
        <w:t>结果分为2种，一种是单单相符验证结果。</w:t>
      </w:r>
      <w:r w:rsidR="006150B5" w:rsidRPr="00A23FA3">
        <w:rPr>
          <w:rFonts w:ascii="等线" w:eastAsia="等线" w:hAnsi="等线" w:hint="eastAsia"/>
          <w:sz w:val="21"/>
          <w:szCs w:val="21"/>
        </w:rPr>
        <w:t>一种是与第三方验证出的结果，除了其它项，所有项的验证说明都在3</w:t>
      </w:r>
      <w:r w:rsidR="006150B5" w:rsidRPr="00A23FA3">
        <w:rPr>
          <w:rFonts w:ascii="等线" w:eastAsia="等线" w:hAnsi="等线"/>
          <w:sz w:val="21"/>
          <w:szCs w:val="21"/>
        </w:rPr>
        <w:t>5</w:t>
      </w:r>
      <w:r w:rsidR="006150B5" w:rsidRPr="00A23FA3">
        <w:rPr>
          <w:rFonts w:ascii="等线" w:eastAsia="等线" w:hAnsi="等线" w:hint="eastAsia"/>
          <w:sz w:val="21"/>
          <w:szCs w:val="21"/>
        </w:rPr>
        <w:t>个问题里</w:t>
      </w:r>
    </w:p>
    <w:p w14:paraId="5A41C04F" w14:textId="77777777" w:rsidR="006150B5" w:rsidRPr="00A23FA3" w:rsidRDefault="006150B5" w:rsidP="006150B5">
      <w:pPr>
        <w:widowControl/>
        <w:ind w:left="1260"/>
        <w:jc w:val="left"/>
        <w:rPr>
          <w:rFonts w:ascii="等线" w:eastAsia="等线" w:hAnsi="等线"/>
        </w:rPr>
      </w:pPr>
    </w:p>
    <w:p w14:paraId="277B6C32" w14:textId="1AFEF0BA" w:rsidR="006150B5" w:rsidRPr="00A23FA3" w:rsidRDefault="006150B5" w:rsidP="006150B5">
      <w:pPr>
        <w:widowControl/>
        <w:jc w:val="left"/>
        <w:rPr>
          <w:ins w:id="3574" w:author="raye" w:date="2018-07-17T10:46:00Z"/>
          <w:rFonts w:ascii="等线" w:eastAsia="等线" w:hAnsi="等线" w:hint="eastAsia"/>
        </w:rPr>
      </w:pPr>
      <w:ins w:id="3575" w:author="raye" w:date="2018-07-17T10:46:00Z">
        <w:r w:rsidRPr="00A23FA3">
          <w:rPr>
            <w:rFonts w:ascii="等线" w:eastAsia="等线" w:hAnsi="等线" w:hint="eastAsia"/>
          </w:rPr>
          <w:t>程序将</w:t>
        </w:r>
        <w:r w:rsidRPr="00364FDD">
          <w:rPr>
            <w:rFonts w:ascii="等线" w:eastAsia="等线" w:hAnsi="等线" w:hint="eastAsia"/>
            <w:strike/>
            <w:color w:val="FF0000"/>
          </w:rPr>
          <w:t>第三方账号、</w:t>
        </w:r>
        <w:r w:rsidRPr="00A23FA3">
          <w:rPr>
            <w:rFonts w:ascii="等线" w:eastAsia="等线" w:hAnsi="等线" w:hint="eastAsia"/>
          </w:rPr>
          <w:t>C</w:t>
        </w:r>
        <w:r w:rsidRPr="00A23FA3">
          <w:rPr>
            <w:rFonts w:ascii="等线" w:eastAsia="等线" w:hAnsi="等线"/>
          </w:rPr>
          <w:t>ASE</w:t>
        </w:r>
        <w:r w:rsidRPr="00A23FA3">
          <w:rPr>
            <w:rFonts w:ascii="等线" w:eastAsia="等线" w:hAnsi="等线" w:hint="eastAsia"/>
          </w:rPr>
          <w:t>信息、I</w:t>
        </w:r>
        <w:r w:rsidRPr="00A23FA3">
          <w:rPr>
            <w:rFonts w:ascii="等线" w:eastAsia="等线" w:hAnsi="等线"/>
          </w:rPr>
          <w:t>NPUT</w:t>
        </w:r>
        <w:r w:rsidRPr="00A23FA3">
          <w:rPr>
            <w:rFonts w:ascii="等线" w:eastAsia="等线" w:hAnsi="等线" w:hint="eastAsia"/>
          </w:rPr>
          <w:t>的内容传输给到第三方</w:t>
        </w:r>
      </w:ins>
      <w:r w:rsidR="00364FDD">
        <w:rPr>
          <w:rFonts w:ascii="等线" w:eastAsia="等线" w:hAnsi="等线" w:hint="eastAsia"/>
        </w:rPr>
        <w:t>,</w:t>
      </w:r>
      <w:r w:rsidR="00364FDD" w:rsidRPr="00364FDD">
        <w:rPr>
          <w:rFonts w:ascii="等线" w:eastAsia="等线" w:hAnsi="等线"/>
          <w:color w:val="FF0000"/>
        </w:rPr>
        <w:t xml:space="preserve"> </w:t>
      </w:r>
      <w:r w:rsidR="00364FDD" w:rsidRPr="00364FDD">
        <w:rPr>
          <w:rFonts w:ascii="等线" w:eastAsia="等线" w:hAnsi="等线" w:hint="eastAsia"/>
          <w:color w:val="FF0000"/>
        </w:rPr>
        <w:t>第三方账号在A</w:t>
      </w:r>
      <w:r w:rsidR="00364FDD" w:rsidRPr="00364FDD">
        <w:rPr>
          <w:rFonts w:ascii="等线" w:eastAsia="等线" w:hAnsi="等线"/>
          <w:color w:val="FF0000"/>
        </w:rPr>
        <w:t>DMIN</w:t>
      </w:r>
      <w:r w:rsidR="00364FDD" w:rsidRPr="00364FDD">
        <w:rPr>
          <w:rFonts w:ascii="等线" w:eastAsia="等线" w:hAnsi="等线" w:hint="eastAsia"/>
          <w:color w:val="FF0000"/>
        </w:rPr>
        <w:t>端创建时，即已先传输给到A</w:t>
      </w:r>
      <w:r w:rsidR="00364FDD" w:rsidRPr="00364FDD">
        <w:rPr>
          <w:rFonts w:ascii="等线" w:eastAsia="等线" w:hAnsi="等线"/>
          <w:color w:val="FF0000"/>
        </w:rPr>
        <w:t>PI</w:t>
      </w:r>
      <w:r w:rsidR="00364FDD" w:rsidRPr="00364FDD">
        <w:rPr>
          <w:rFonts w:ascii="等线" w:eastAsia="等线" w:hAnsi="等线" w:hint="eastAsia"/>
          <w:color w:val="FF0000"/>
        </w:rPr>
        <w:t>接口了</w:t>
      </w:r>
    </w:p>
    <w:p w14:paraId="44F2774E" w14:textId="77777777" w:rsidR="006150B5" w:rsidRPr="00A23FA3" w:rsidRDefault="006150B5" w:rsidP="006150B5">
      <w:pPr>
        <w:pStyle w:val="a0"/>
        <w:widowControl/>
        <w:ind w:left="1620" w:firstLineChars="0" w:firstLine="0"/>
        <w:jc w:val="left"/>
        <w:rPr>
          <w:ins w:id="3576" w:author="raye" w:date="2018-07-17T10:46:00Z"/>
          <w:rFonts w:ascii="等线" w:eastAsia="等线" w:hAnsi="等线"/>
        </w:rPr>
      </w:pPr>
    </w:p>
    <w:p w14:paraId="24D7CD92" w14:textId="77777777" w:rsidR="006150B5" w:rsidRPr="00A23FA3" w:rsidRDefault="006150B5" w:rsidP="006150B5">
      <w:pPr>
        <w:widowControl/>
        <w:jc w:val="left"/>
        <w:rPr>
          <w:ins w:id="3577" w:author="raye" w:date="2018-07-17T10:46:00Z"/>
          <w:rFonts w:ascii="等线" w:eastAsia="等线" w:hAnsi="等线"/>
        </w:rPr>
      </w:pPr>
      <w:ins w:id="3578" w:author="raye" w:date="2018-07-17T10:46:00Z">
        <w:r w:rsidRPr="00A23FA3">
          <w:rPr>
            <w:rFonts w:ascii="等线" w:eastAsia="等线" w:hAnsi="等线" w:hint="eastAsia"/>
          </w:rPr>
          <w:lastRenderedPageBreak/>
          <w:t>程序A</w:t>
        </w:r>
        <w:r w:rsidRPr="00A23FA3">
          <w:rPr>
            <w:rFonts w:ascii="等线" w:eastAsia="等线" w:hAnsi="等线"/>
          </w:rPr>
          <w:t>PI</w:t>
        </w:r>
        <w:r w:rsidRPr="00A23FA3">
          <w:rPr>
            <w:rFonts w:ascii="等线" w:eastAsia="等线" w:hAnsi="等线" w:hint="eastAsia"/>
          </w:rPr>
          <w:t>对接输入</w:t>
        </w:r>
      </w:ins>
    </w:p>
    <w:p w14:paraId="05F6128A" w14:textId="77777777" w:rsidR="006150B5" w:rsidRPr="00A23FA3" w:rsidRDefault="006150B5" w:rsidP="006150B5">
      <w:pPr>
        <w:widowControl/>
        <w:jc w:val="left"/>
        <w:rPr>
          <w:ins w:id="3579" w:author="raye" w:date="2018-07-17T10:46:00Z"/>
          <w:rFonts w:ascii="宋体" w:eastAsia="宋体" w:hAnsi="宋体" w:cs="宋体"/>
        </w:rPr>
      </w:pPr>
      <w:ins w:id="3580" w:author="raye" w:date="2018-07-17T10:46:00Z">
        <w:r w:rsidRPr="00A23FA3">
          <w:rPr>
            <w:rFonts w:ascii="等线" w:eastAsia="等线" w:hAnsi="等线" w:hint="eastAsia"/>
          </w:rPr>
          <w:t xml:space="preserve">从第三方 </w:t>
        </w:r>
        <w:r w:rsidRPr="00A23FA3">
          <w:rPr>
            <w:rFonts w:ascii="等线" w:eastAsia="等线" w:hAnsi="等线"/>
          </w:rPr>
          <w:t>T24&amp;</w:t>
        </w:r>
        <w:r w:rsidRPr="00A23FA3">
          <w:rPr>
            <w:rFonts w:ascii="宋体" w:eastAsia="宋体" w:hAnsi="宋体" w:cs="宋体"/>
          </w:rPr>
          <w:t>graphen</w:t>
        </w:r>
        <w:r w:rsidRPr="00A23FA3">
          <w:rPr>
            <w:rFonts w:ascii="宋体" w:eastAsia="宋体" w:hAnsi="宋体" w:cs="宋体" w:hint="eastAsia"/>
          </w:rPr>
          <w:t>返回相应的信息</w:t>
        </w:r>
      </w:ins>
    </w:p>
    <w:p w14:paraId="4C31E9F6" w14:textId="77777777" w:rsidR="006150B5" w:rsidRPr="00A23FA3" w:rsidRDefault="006150B5" w:rsidP="006150B5">
      <w:pPr>
        <w:widowControl/>
        <w:jc w:val="left"/>
        <w:rPr>
          <w:ins w:id="3581" w:author="raye" w:date="2018-07-17T10:46:00Z"/>
          <w:rFonts w:ascii="宋体" w:eastAsia="宋体" w:hAnsi="宋体" w:cs="宋体"/>
        </w:rPr>
      </w:pPr>
      <w:ins w:id="3582" w:author="raye" w:date="2018-07-17T10:46:00Z">
        <w:r w:rsidRPr="00A23FA3">
          <w:rPr>
            <w:rFonts w:ascii="宋体" w:eastAsia="宋体" w:hAnsi="宋体" w:cs="宋体" w:hint="eastAsia"/>
          </w:rPr>
          <w:t>A．3</w:t>
        </w:r>
        <w:r w:rsidRPr="00A23FA3">
          <w:rPr>
            <w:rFonts w:ascii="宋体" w:eastAsia="宋体" w:hAnsi="宋体" w:cs="宋体"/>
          </w:rPr>
          <w:t>5</w:t>
        </w:r>
        <w:r w:rsidRPr="00A23FA3">
          <w:rPr>
            <w:rFonts w:ascii="宋体" w:eastAsia="宋体" w:hAnsi="宋体" w:cs="宋体" w:hint="eastAsia"/>
          </w:rPr>
          <w:t>个问题可回答的答案Y</w:t>
        </w:r>
        <w:r w:rsidRPr="00A23FA3">
          <w:rPr>
            <w:rFonts w:ascii="宋体" w:eastAsia="宋体" w:hAnsi="宋体" w:cs="宋体"/>
          </w:rPr>
          <w:t>ES&amp;NO&amp;N/A</w:t>
        </w:r>
        <w:r w:rsidRPr="00A23FA3">
          <w:rPr>
            <w:rFonts w:ascii="宋体" w:eastAsia="宋体" w:hAnsi="宋体" w:cs="宋体" w:hint="eastAsia"/>
          </w:rPr>
          <w:t>；有C</w:t>
        </w:r>
        <w:r w:rsidRPr="00A23FA3">
          <w:rPr>
            <w:rFonts w:ascii="宋体" w:eastAsia="宋体" w:hAnsi="宋体" w:cs="宋体"/>
          </w:rPr>
          <w:t>OMMENT</w:t>
        </w:r>
        <w:r w:rsidRPr="00A23FA3">
          <w:rPr>
            <w:rFonts w:ascii="宋体" w:eastAsia="宋体" w:hAnsi="宋体" w:cs="宋体" w:hint="eastAsia"/>
          </w:rPr>
          <w:t>的传回C</w:t>
        </w:r>
        <w:r w:rsidRPr="00A23FA3">
          <w:rPr>
            <w:rFonts w:ascii="宋体" w:eastAsia="宋体" w:hAnsi="宋体" w:cs="宋体"/>
          </w:rPr>
          <w:t>OMMETNT</w:t>
        </w:r>
        <w:r w:rsidRPr="00A23FA3">
          <w:rPr>
            <w:rFonts w:ascii="宋体" w:eastAsia="宋体" w:hAnsi="宋体" w:cs="宋体" w:hint="eastAsia"/>
          </w:rPr>
          <w:t>显示</w:t>
        </w:r>
      </w:ins>
    </w:p>
    <w:p w14:paraId="492D7230" w14:textId="43DD77FD" w:rsidR="00203422" w:rsidRPr="00A23FA3" w:rsidRDefault="006150B5" w:rsidP="006150B5">
      <w:pPr>
        <w:widowControl/>
        <w:jc w:val="left"/>
        <w:rPr>
          <w:ins w:id="3583" w:author="raye" w:date="2018-07-17T10:46:00Z"/>
          <w:rFonts w:ascii="宋体" w:eastAsia="宋体" w:hAnsi="宋体" w:cs="宋体" w:hint="eastAsia"/>
        </w:rPr>
      </w:pPr>
      <w:ins w:id="3584" w:author="raye" w:date="2018-07-17T10:46:00Z">
        <w:r w:rsidRPr="00A23FA3">
          <w:rPr>
            <w:rFonts w:ascii="宋体" w:eastAsia="宋体" w:hAnsi="宋体" w:cs="宋体" w:hint="eastAsia"/>
          </w:rPr>
          <w:t>B．每个问题有证据的，对应的证据字段（形成E</w:t>
        </w:r>
        <w:r w:rsidRPr="00A23FA3">
          <w:rPr>
            <w:rFonts w:ascii="宋体" w:eastAsia="宋体" w:hAnsi="宋体" w:cs="宋体"/>
          </w:rPr>
          <w:t>XCEL）</w:t>
        </w:r>
        <w:r w:rsidRPr="00A23FA3">
          <w:rPr>
            <w:rFonts w:ascii="宋体" w:eastAsia="宋体" w:hAnsi="宋体" w:cs="宋体" w:hint="eastAsia"/>
          </w:rPr>
          <w:t>或链接或其它形式文档或N</w:t>
        </w:r>
        <w:r w:rsidRPr="00A23FA3">
          <w:rPr>
            <w:rFonts w:ascii="宋体" w:eastAsia="宋体" w:hAnsi="宋体" w:cs="宋体"/>
          </w:rPr>
          <w:t>O FOUND</w:t>
        </w:r>
        <w:r w:rsidRPr="00A23FA3">
          <w:rPr>
            <w:rFonts w:ascii="宋体" w:eastAsia="宋体" w:hAnsi="宋体" w:cs="宋体" w:hint="eastAsia"/>
          </w:rPr>
          <w:t>；A</w:t>
        </w:r>
        <w:r w:rsidRPr="00A23FA3">
          <w:rPr>
            <w:rFonts w:ascii="宋体" w:eastAsia="宋体" w:hAnsi="宋体" w:cs="宋体"/>
          </w:rPr>
          <w:t>LERT</w:t>
        </w:r>
        <w:r w:rsidRPr="00A23FA3">
          <w:rPr>
            <w:rFonts w:ascii="宋体" w:eastAsia="宋体" w:hAnsi="宋体" w:cs="宋体" w:hint="eastAsia"/>
          </w:rPr>
          <w:t>之类的字段</w:t>
        </w:r>
      </w:ins>
    </w:p>
    <w:p w14:paraId="5F4F9CC3" w14:textId="77777777" w:rsidR="006150B5" w:rsidRPr="00203422" w:rsidRDefault="006150B5" w:rsidP="006150B5">
      <w:pPr>
        <w:widowControl/>
        <w:jc w:val="left"/>
        <w:rPr>
          <w:ins w:id="3585" w:author="raye" w:date="2018-07-17T10:46:00Z"/>
          <w:rFonts w:ascii="宋体" w:eastAsia="宋体" w:hAnsi="宋体" w:cs="宋体"/>
          <w:strike/>
          <w:color w:val="FF0000"/>
        </w:rPr>
      </w:pPr>
      <w:ins w:id="3586" w:author="raye" w:date="2018-07-17T10:46:00Z">
        <w:r w:rsidRPr="00203422">
          <w:rPr>
            <w:rFonts w:ascii="宋体" w:eastAsia="宋体" w:hAnsi="宋体" w:cs="宋体" w:hint="eastAsia"/>
            <w:strike/>
            <w:color w:val="FF0000"/>
          </w:rPr>
          <w:t>C.</w:t>
        </w:r>
        <w:r w:rsidRPr="00203422">
          <w:rPr>
            <w:rFonts w:ascii="宋体" w:eastAsia="宋体" w:hAnsi="宋体" w:cs="宋体"/>
            <w:strike/>
            <w:color w:val="FF0000"/>
          </w:rPr>
          <w:t xml:space="preserve"> </w:t>
        </w:r>
        <w:r w:rsidRPr="00203422">
          <w:rPr>
            <w:rFonts w:ascii="宋体" w:eastAsia="宋体" w:hAnsi="宋体" w:cs="宋体" w:hint="eastAsia"/>
            <w:strike/>
            <w:color w:val="FF0000"/>
          </w:rPr>
          <w:t>如果传过去的第三方账号信息字段有误，会返回一个弹窗</w:t>
        </w:r>
      </w:ins>
    </w:p>
    <w:p w14:paraId="0C3DD131" w14:textId="651AC5FA" w:rsidR="006150B5" w:rsidRPr="00203422" w:rsidRDefault="00203422" w:rsidP="006150B5">
      <w:pPr>
        <w:pStyle w:val="a0"/>
        <w:widowControl/>
        <w:ind w:left="1620" w:firstLineChars="0" w:firstLine="0"/>
        <w:jc w:val="left"/>
        <w:rPr>
          <w:ins w:id="3587" w:author="raye" w:date="2018-07-17T10:46:00Z"/>
          <w:rFonts w:ascii="等线" w:eastAsia="等线" w:hAnsi="等线"/>
          <w:strike/>
          <w:color w:val="FF0000"/>
        </w:rPr>
      </w:pPr>
      <w:r>
        <w:rPr>
          <w:strike/>
          <w:noProof/>
          <w:color w:val="FF0000"/>
        </w:rPr>
        <mc:AlternateContent>
          <mc:Choice Requires="wps">
            <w:drawing>
              <wp:anchor distT="0" distB="0" distL="114300" distR="114300" simplePos="0" relativeHeight="251719680" behindDoc="0" locked="0" layoutInCell="1" allowOverlap="1" wp14:anchorId="4F29E315" wp14:editId="35B4BFC3">
                <wp:simplePos x="0" y="0"/>
                <wp:positionH relativeFrom="column">
                  <wp:posOffset>1647825</wp:posOffset>
                </wp:positionH>
                <wp:positionV relativeFrom="paragraph">
                  <wp:posOffset>458469</wp:posOffset>
                </wp:positionV>
                <wp:extent cx="3505200" cy="1590675"/>
                <wp:effectExtent l="0" t="0" r="19050" b="28575"/>
                <wp:wrapNone/>
                <wp:docPr id="245" name="直接连接符 245"/>
                <wp:cNvGraphicFramePr/>
                <a:graphic xmlns:a="http://schemas.openxmlformats.org/drawingml/2006/main">
                  <a:graphicData uri="http://schemas.microsoft.com/office/word/2010/wordprocessingShape">
                    <wps:wsp>
                      <wps:cNvCnPr/>
                      <wps:spPr>
                        <a:xfrm>
                          <a:off x="0" y="0"/>
                          <a:ext cx="3505200"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923A6A" id="直接连接符 245"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129.75pt,36.1pt" to="405.75pt,1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" strokecolor="#5b9bd5 [3204]" strokeweight=".5pt">
                <v:stroke joinstyle="miter"/>
              </v:line>
            </w:pict>
          </mc:Fallback>
        </mc:AlternateContent>
      </w:r>
      <w:ins w:id="3588" w:author="raye" w:date="2018-07-17T10:46:00Z">
        <w:r w:rsidR="006150B5" w:rsidRPr="00203422">
          <w:rPr>
            <w:strike/>
            <w:noProof/>
            <w:color w:val="FF0000"/>
          </w:rPr>
          <w:drawing>
            <wp:inline distT="0" distB="0" distL="0" distR="0" wp14:anchorId="2D7BD1FC" wp14:editId="02336D65">
              <wp:extent cx="4838095" cy="2295238"/>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8095" cy="2295238"/>
                      </a:xfrm>
                      <a:prstGeom prst="rect">
                        <a:avLst/>
                      </a:prstGeom>
                    </pic:spPr>
                  </pic:pic>
                </a:graphicData>
              </a:graphic>
            </wp:inline>
          </w:drawing>
        </w:r>
      </w:ins>
    </w:p>
    <w:p w14:paraId="3A8EEAF1" w14:textId="77777777" w:rsidR="006150B5" w:rsidRPr="00203422" w:rsidRDefault="006150B5" w:rsidP="006150B5">
      <w:pPr>
        <w:pStyle w:val="a0"/>
        <w:widowControl/>
        <w:ind w:left="1620" w:firstLineChars="0" w:firstLine="0"/>
        <w:jc w:val="left"/>
        <w:rPr>
          <w:ins w:id="3589" w:author="raye" w:date="2018-07-17T10:46:00Z"/>
          <w:rFonts w:ascii="等线" w:eastAsia="等线" w:hAnsi="等线"/>
          <w:strike/>
          <w:color w:val="FF0000"/>
        </w:rPr>
      </w:pPr>
      <w:ins w:id="3590" w:author="raye" w:date="2018-07-17T10:46:00Z">
        <w:r w:rsidRPr="00203422">
          <w:rPr>
            <w:rFonts w:ascii="等线" w:eastAsia="等线" w:hAnsi="等线" w:hint="eastAsia"/>
            <w:strike/>
            <w:color w:val="FF0000"/>
          </w:rPr>
          <w:t>部份账号F</w:t>
        </w:r>
        <w:r w:rsidRPr="00203422">
          <w:rPr>
            <w:rFonts w:ascii="等线" w:eastAsia="等线" w:hAnsi="等线"/>
            <w:strike/>
            <w:color w:val="FF0000"/>
          </w:rPr>
          <w:t>ailed</w:t>
        </w:r>
        <w:r w:rsidRPr="00203422">
          <w:rPr>
            <w:rFonts w:ascii="等线" w:eastAsia="等线" w:hAnsi="等线" w:hint="eastAsia"/>
            <w:strike/>
            <w:color w:val="FF0000"/>
          </w:rPr>
          <w:t>不影响其它信息的获取</w:t>
        </w:r>
      </w:ins>
    </w:p>
    <w:p w14:paraId="17D7E47D" w14:textId="173DF267" w:rsidR="006150B5" w:rsidRPr="00203422" w:rsidRDefault="006150B5" w:rsidP="006150B5">
      <w:pPr>
        <w:widowControl/>
        <w:jc w:val="left"/>
        <w:rPr>
          <w:ins w:id="3591" w:author="raye" w:date="2018-07-17T10:46:00Z"/>
          <w:rFonts w:ascii="等线" w:eastAsia="等线" w:hAnsi="等线"/>
          <w:strike/>
          <w:color w:val="FF0000"/>
        </w:rPr>
      </w:pPr>
      <w:ins w:id="3592" w:author="raye" w:date="2018-07-17T10:46:00Z">
        <w:r w:rsidRPr="00203422">
          <w:rPr>
            <w:rFonts w:ascii="等线" w:eastAsia="等线" w:hAnsi="等线"/>
            <w:strike/>
            <w:color w:val="FF0000"/>
          </w:rPr>
          <w:t>D. input</w:t>
        </w:r>
        <w:r w:rsidRPr="00203422">
          <w:rPr>
            <w:rFonts w:ascii="等线" w:eastAsia="等线" w:hAnsi="等线" w:hint="eastAsia"/>
            <w:strike/>
            <w:color w:val="FF0000"/>
          </w:rPr>
          <w:t>页面有误的字段信息，在T</w:t>
        </w:r>
        <w:r w:rsidRPr="00203422">
          <w:rPr>
            <w:rFonts w:ascii="等线" w:eastAsia="等线" w:hAnsi="等线"/>
            <w:strike/>
            <w:color w:val="FF0000"/>
          </w:rPr>
          <w:t>FS</w:t>
        </w:r>
        <w:r w:rsidRPr="00203422">
          <w:rPr>
            <w:rFonts w:ascii="等线" w:eastAsia="等线" w:hAnsi="等线" w:hint="eastAsia"/>
            <w:strike/>
            <w:color w:val="FF0000"/>
          </w:rPr>
          <w:t>平台会进行红色标识</w:t>
        </w:r>
      </w:ins>
    </w:p>
    <w:p w14:paraId="10ECA809" w14:textId="493AAC37" w:rsidR="006150B5" w:rsidRPr="00203422" w:rsidRDefault="006150B5" w:rsidP="006150B5">
      <w:pPr>
        <w:rPr>
          <w:rFonts w:ascii="等线" w:eastAsia="等线" w:hAnsi="等线"/>
          <w:strike/>
          <w:color w:val="FF0000"/>
        </w:rPr>
      </w:pPr>
      <w:ins w:id="3593" w:author="raye" w:date="2018-07-17T10:46:00Z">
        <w:r w:rsidRPr="00203422">
          <w:rPr>
            <w:rFonts w:ascii="等线" w:eastAsia="等线" w:hAnsi="等线"/>
            <w:strike/>
            <w:color w:val="FF0000"/>
          </w:rPr>
          <w:t xml:space="preserve">3. </w:t>
        </w:r>
      </w:ins>
      <w:r w:rsidRPr="00203422">
        <w:rPr>
          <w:rFonts w:ascii="等线" w:eastAsia="等线" w:hAnsi="等线" w:hint="eastAsia"/>
          <w:strike/>
          <w:color w:val="FF0000"/>
        </w:rPr>
        <w:t>上图结果可能在点击S</w:t>
      </w:r>
      <w:r w:rsidRPr="00203422">
        <w:rPr>
          <w:rFonts w:ascii="等线" w:eastAsia="等线" w:hAnsi="等线"/>
          <w:strike/>
          <w:color w:val="FF0000"/>
        </w:rPr>
        <w:t>UBMIT</w:t>
      </w:r>
      <w:r w:rsidRPr="00203422">
        <w:rPr>
          <w:rFonts w:ascii="等线" w:eastAsia="等线" w:hAnsi="等线" w:hint="eastAsia"/>
          <w:strike/>
          <w:color w:val="FF0000"/>
        </w:rPr>
        <w:t>或者点击C</w:t>
      </w:r>
      <w:r w:rsidRPr="00203422">
        <w:rPr>
          <w:rFonts w:ascii="等线" w:eastAsia="等线" w:hAnsi="等线"/>
          <w:strike/>
          <w:color w:val="FF0000"/>
        </w:rPr>
        <w:t>heck</w:t>
      </w:r>
      <w:r w:rsidRPr="00203422">
        <w:rPr>
          <w:rFonts w:ascii="等线" w:eastAsia="等线" w:hAnsi="等线" w:hint="eastAsia"/>
          <w:strike/>
          <w:color w:val="FF0000"/>
        </w:rPr>
        <w:t>时返回</w:t>
      </w:r>
    </w:p>
    <w:p w14:paraId="5864C8E5" w14:textId="77777777" w:rsidR="006150B5" w:rsidRPr="00A23FA3" w:rsidRDefault="006150B5" w:rsidP="006150B5">
      <w:pPr>
        <w:ind w:left="720"/>
        <w:rPr>
          <w:ins w:id="3594" w:author="raye" w:date="2018-07-17T10:46:00Z"/>
        </w:rPr>
      </w:pPr>
    </w:p>
    <w:p w14:paraId="1F8D4202" w14:textId="397B90B3" w:rsidR="006150B5" w:rsidRPr="00A23FA3" w:rsidRDefault="006150B5" w:rsidP="00F334CA">
      <w:pPr>
        <w:pStyle w:val="afd"/>
        <w:ind w:firstLineChars="0" w:firstLine="0"/>
        <w:rPr>
          <w:rFonts w:ascii="等线" w:eastAsia="等线" w:hAnsi="等线"/>
          <w:sz w:val="21"/>
          <w:szCs w:val="21"/>
        </w:rPr>
      </w:pPr>
    </w:p>
    <w:p w14:paraId="546AF1DA" w14:textId="77777777" w:rsidR="006150B5" w:rsidRPr="00A23FA3" w:rsidRDefault="006150B5" w:rsidP="00F334CA">
      <w:pPr>
        <w:pStyle w:val="afd"/>
        <w:ind w:firstLineChars="0" w:firstLine="0"/>
        <w:rPr>
          <w:rFonts w:ascii="等线" w:eastAsia="等线" w:hAnsi="等线"/>
          <w:sz w:val="21"/>
          <w:szCs w:val="21"/>
        </w:rPr>
      </w:pPr>
    </w:p>
    <w:p w14:paraId="26D99491" w14:textId="77777777" w:rsidR="00F334CA" w:rsidRPr="00A23FA3" w:rsidRDefault="00F334CA" w:rsidP="00F334CA">
      <w:pPr>
        <w:pStyle w:val="afd"/>
        <w:numPr>
          <w:ilvl w:val="0"/>
          <w:numId w:val="96"/>
        </w:numPr>
        <w:ind w:firstLineChars="0"/>
        <w:rPr>
          <w:rFonts w:ascii="等线" w:eastAsia="等线" w:hAnsi="等线"/>
          <w:sz w:val="21"/>
          <w:szCs w:val="21"/>
        </w:rPr>
      </w:pPr>
      <w:r w:rsidRPr="00A23FA3">
        <w:rPr>
          <w:rFonts w:ascii="等线" w:eastAsia="等线" w:hAnsi="等线" w:hint="eastAsia"/>
          <w:sz w:val="21"/>
          <w:szCs w:val="21"/>
        </w:rPr>
        <w:t>发送给O</w:t>
      </w:r>
      <w:r w:rsidRPr="00A23FA3">
        <w:rPr>
          <w:rFonts w:ascii="等线" w:eastAsia="等线" w:hAnsi="等线"/>
          <w:sz w:val="21"/>
          <w:szCs w:val="21"/>
        </w:rPr>
        <w:t>M</w:t>
      </w:r>
      <w:r w:rsidRPr="00A23FA3">
        <w:rPr>
          <w:rFonts w:ascii="等线" w:eastAsia="等线" w:hAnsi="等线" w:hint="eastAsia"/>
          <w:sz w:val="21"/>
          <w:szCs w:val="21"/>
        </w:rPr>
        <w:t>后，该页面不再允许编辑</w:t>
      </w:r>
    </w:p>
    <w:p w14:paraId="0425476F" w14:textId="77777777" w:rsidR="00F334CA" w:rsidRPr="00A23FA3" w:rsidRDefault="00F334CA" w:rsidP="00F334CA">
      <w:pPr>
        <w:pStyle w:val="a0"/>
        <w:widowControl/>
        <w:ind w:left="845"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1</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点进的i</w:t>
      </w:r>
      <w:r w:rsidRPr="00A23FA3">
        <w:rPr>
          <w:rFonts w:ascii="等线" w:eastAsia="等线" w:hAnsi="等线" w:cstheme="minorHAnsi"/>
          <w:kern w:val="0"/>
          <w:szCs w:val="21"/>
        </w:rPr>
        <w:t>nput</w:t>
      </w:r>
      <w:r w:rsidRPr="00A23FA3">
        <w:rPr>
          <w:rFonts w:ascii="等线" w:eastAsia="等线" w:hAnsi="等线" w:cstheme="minorHAnsi" w:hint="eastAsia"/>
          <w:kern w:val="0"/>
          <w:szCs w:val="21"/>
        </w:rPr>
        <w:t>页面，不再允许编辑</w:t>
      </w:r>
    </w:p>
    <w:p w14:paraId="25322F1D" w14:textId="5CB0268C" w:rsidR="00F334CA" w:rsidRPr="00A23FA3" w:rsidRDefault="00F334CA" w:rsidP="00F334CA">
      <w:pPr>
        <w:pStyle w:val="a0"/>
        <w:widowControl/>
        <w:ind w:left="845"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2</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左侧保留翻页滚动条，放大缩小还原功能；</w:t>
      </w:r>
    </w:p>
    <w:p w14:paraId="6CC3AB63" w14:textId="0CC53977" w:rsidR="003852EE" w:rsidRPr="00A23FA3" w:rsidRDefault="003852EE">
      <w:pPr>
        <w:pStyle w:val="a0"/>
        <w:widowControl/>
        <w:ind w:left="845" w:firstLineChars="100" w:firstLine="210"/>
        <w:jc w:val="left"/>
        <w:rPr>
          <w:rFonts w:ascii="等线" w:eastAsia="等线" w:hAnsi="等线" w:cstheme="minorHAnsi"/>
          <w:kern w:val="0"/>
          <w:szCs w:val="21"/>
        </w:rPr>
        <w:pPrChange w:id="3595" w:author="raye" w:date="2018-07-17T16:06:00Z">
          <w:pPr>
            <w:pStyle w:val="a0"/>
            <w:widowControl/>
            <w:ind w:left="845" w:firstLineChars="0" w:firstLine="0"/>
            <w:jc w:val="left"/>
          </w:pPr>
        </w:pPrChange>
      </w:pPr>
      <w:r w:rsidRPr="00A23FA3">
        <w:rPr>
          <w:rFonts w:ascii="等线" w:eastAsia="等线" w:hAnsi="等线" w:cstheme="minorHAnsi" w:hint="eastAsia"/>
          <w:kern w:val="0"/>
          <w:szCs w:val="21"/>
        </w:rPr>
        <w:t>垃圾箱&amp;添加的页功能（不能编辑）其它角色无此二页</w:t>
      </w:r>
    </w:p>
    <w:p w14:paraId="11463172" w14:textId="77777777" w:rsidR="00F334CA" w:rsidRPr="00A23FA3" w:rsidRDefault="00F334CA" w:rsidP="00F334CA">
      <w:pPr>
        <w:pStyle w:val="a0"/>
        <w:widowControl/>
        <w:ind w:left="845"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3</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右侧表单内中不再允许编辑增删（增删多选控件消失</w:t>
      </w:r>
    </w:p>
    <w:p w14:paraId="4CE3A7F2" w14:textId="77777777" w:rsidR="00F334CA" w:rsidRPr="00A23FA3" w:rsidRDefault="00F334CA" w:rsidP="00F334CA">
      <w:pPr>
        <w:pStyle w:val="a0"/>
        <w:widowControl/>
        <w:ind w:left="845"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4</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下拉框只是点击调出相应页面，点击调出空页面、增加发票、移动归类功能消失）</w:t>
      </w:r>
    </w:p>
    <w:p w14:paraId="54AEDE55" w14:textId="77777777" w:rsidR="00F334CA" w:rsidRPr="00A23FA3" w:rsidRDefault="00F334CA" w:rsidP="00F334CA">
      <w:pPr>
        <w:pStyle w:val="afd"/>
        <w:ind w:left="845" w:firstLineChars="0" w:firstLine="0"/>
        <w:rPr>
          <w:rFonts w:ascii="等线" w:eastAsia="等线" w:hAnsi="等线"/>
          <w:sz w:val="21"/>
          <w:szCs w:val="21"/>
        </w:rPr>
      </w:pPr>
      <w:r w:rsidRPr="00A23FA3">
        <w:rPr>
          <w:rFonts w:ascii="等线" w:eastAsia="等线" w:hAnsi="等线" w:cstheme="minorHAnsi" w:hint="eastAsia"/>
          <w:kern w:val="0"/>
          <w:sz w:val="21"/>
          <w:szCs w:val="21"/>
        </w:rPr>
        <w:t>5</w:t>
      </w:r>
      <w:r w:rsidRPr="00A23FA3">
        <w:rPr>
          <w:rFonts w:ascii="等线" w:eastAsia="等线" w:hAnsi="等线" w:cstheme="minorHAnsi"/>
          <w:kern w:val="0"/>
          <w:sz w:val="21"/>
          <w:szCs w:val="21"/>
        </w:rPr>
        <w:t>. Save&amp;Submit</w:t>
      </w:r>
      <w:r w:rsidRPr="00A23FA3">
        <w:rPr>
          <w:rFonts w:ascii="等线" w:eastAsia="等线" w:hAnsi="等线" w:cstheme="minorHAnsi" w:hint="eastAsia"/>
          <w:kern w:val="0"/>
          <w:sz w:val="21"/>
          <w:szCs w:val="21"/>
        </w:rPr>
        <w:t>按钮消失</w:t>
      </w:r>
    </w:p>
    <w:p w14:paraId="5394408A" w14:textId="77777777" w:rsidR="00F334CA" w:rsidRPr="00A23FA3" w:rsidRDefault="00F334CA" w:rsidP="00F334CA">
      <w:pPr>
        <w:pStyle w:val="afd"/>
        <w:ind w:firstLineChars="0" w:firstLine="0"/>
        <w:rPr>
          <w:rFonts w:ascii="等线" w:eastAsia="等线" w:hAnsi="等线"/>
          <w:sz w:val="21"/>
          <w:szCs w:val="21"/>
        </w:rPr>
      </w:pPr>
    </w:p>
    <w:p w14:paraId="797CC9EB" w14:textId="77777777" w:rsidR="00F334CA" w:rsidRPr="00A23FA3" w:rsidRDefault="00F334CA" w:rsidP="00F334CA">
      <w:pPr>
        <w:pStyle w:val="afd"/>
        <w:ind w:firstLineChars="0" w:firstLine="0"/>
        <w:rPr>
          <w:rFonts w:ascii="等线" w:eastAsia="等线" w:hAnsi="等线"/>
          <w:sz w:val="21"/>
          <w:szCs w:val="21"/>
        </w:rPr>
      </w:pPr>
    </w:p>
    <w:p w14:paraId="3CA2ECFE" w14:textId="77777777" w:rsidR="003B03AD" w:rsidRPr="00A23FA3" w:rsidRDefault="003B03AD" w:rsidP="003B03AD">
      <w:pPr>
        <w:pStyle w:val="afd"/>
        <w:ind w:left="360" w:firstLineChars="0" w:firstLine="0"/>
        <w:rPr>
          <w:ins w:id="3596" w:author="raye" w:date="2018-07-20T10:27:00Z"/>
          <w:rFonts w:ascii="等线" w:eastAsia="等线" w:hAnsi="等线"/>
          <w:sz w:val="21"/>
          <w:szCs w:val="21"/>
        </w:rPr>
      </w:pPr>
    </w:p>
    <w:p w14:paraId="516A98C6" w14:textId="74521DF9" w:rsidR="003B03AD" w:rsidRPr="00A23FA3" w:rsidRDefault="003B03AD" w:rsidP="003B03AD">
      <w:pPr>
        <w:pStyle w:val="afd"/>
        <w:numPr>
          <w:ilvl w:val="0"/>
          <w:numId w:val="96"/>
        </w:numPr>
        <w:ind w:firstLineChars="0"/>
        <w:rPr>
          <w:ins w:id="3597" w:author="raye" w:date="2018-07-20T10:27:00Z"/>
          <w:rFonts w:ascii="等线" w:eastAsia="等线" w:hAnsi="等线"/>
          <w:b/>
          <w:sz w:val="21"/>
          <w:szCs w:val="21"/>
        </w:rPr>
      </w:pPr>
      <w:ins w:id="3598" w:author="raye" w:date="2018-07-20T10:27:00Z">
        <w:r w:rsidRPr="00A23FA3">
          <w:rPr>
            <w:rFonts w:ascii="等线" w:eastAsia="等线" w:hAnsi="等线" w:hint="eastAsia"/>
            <w:b/>
            <w:sz w:val="21"/>
            <w:szCs w:val="21"/>
          </w:rPr>
          <w:t>表单</w:t>
        </w:r>
      </w:ins>
    </w:p>
    <w:p w14:paraId="435B29C4" w14:textId="116C2712" w:rsidR="00F334CA" w:rsidRPr="00A23FA3" w:rsidRDefault="003B03AD">
      <w:pPr>
        <w:pStyle w:val="afd"/>
        <w:numPr>
          <w:ilvl w:val="0"/>
          <w:numId w:val="231"/>
        </w:numPr>
        <w:ind w:firstLineChars="0"/>
        <w:rPr>
          <w:ins w:id="3599" w:author="raye" w:date="2018-07-20T10:29:00Z"/>
          <w:rFonts w:ascii="等线" w:eastAsia="等线" w:hAnsi="等线"/>
          <w:sz w:val="21"/>
          <w:szCs w:val="21"/>
        </w:rPr>
        <w:pPrChange w:id="3600" w:author="raye" w:date="2018-07-20T10:28:00Z">
          <w:pPr>
            <w:pStyle w:val="afd"/>
            <w:ind w:firstLineChars="0" w:firstLine="0"/>
          </w:pPr>
        </w:pPrChange>
      </w:pPr>
      <w:ins w:id="3601" w:author="raye" w:date="2018-07-20T10:27:00Z">
        <w:r w:rsidRPr="00A23FA3">
          <w:rPr>
            <w:rFonts w:ascii="等线" w:eastAsia="等线" w:hAnsi="等线" w:hint="eastAsia"/>
            <w:sz w:val="21"/>
            <w:szCs w:val="21"/>
          </w:rPr>
          <w:t>能否增加字段，表示该字段是可以有</w:t>
        </w:r>
      </w:ins>
      <w:ins w:id="3602" w:author="raye" w:date="2018-07-20T10:28:00Z">
        <w:r w:rsidRPr="00A23FA3">
          <w:rPr>
            <w:rFonts w:ascii="等线" w:eastAsia="等线" w:hAnsi="等线" w:hint="eastAsia"/>
            <w:sz w:val="21"/>
            <w:szCs w:val="21"/>
          </w:rPr>
          <w:t>多个的，所以在原型上有</w:t>
        </w:r>
        <w:r w:rsidRPr="00A23FA3">
          <w:rPr>
            <w:noProof/>
          </w:rPr>
          <w:drawing>
            <wp:inline distT="0" distB="0" distL="0" distR="0" wp14:anchorId="27993319" wp14:editId="3B4A0E17">
              <wp:extent cx="428571" cy="47619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571" cy="476190"/>
                      </a:xfrm>
                      <a:prstGeom prst="rect">
                        <a:avLst/>
                      </a:prstGeom>
                    </pic:spPr>
                  </pic:pic>
                </a:graphicData>
              </a:graphic>
            </wp:inline>
          </w:drawing>
        </w:r>
        <w:r w:rsidRPr="00A23FA3">
          <w:rPr>
            <w:rFonts w:ascii="等线" w:eastAsia="等线" w:hAnsi="等线" w:hint="eastAsia"/>
            <w:sz w:val="21"/>
            <w:szCs w:val="21"/>
          </w:rPr>
          <w:t>用于增减</w:t>
        </w:r>
      </w:ins>
    </w:p>
    <w:p w14:paraId="7D239834" w14:textId="09957CDE" w:rsidR="003B03AD" w:rsidRPr="00A23FA3" w:rsidRDefault="003B03AD">
      <w:pPr>
        <w:pStyle w:val="afd"/>
        <w:numPr>
          <w:ilvl w:val="0"/>
          <w:numId w:val="231"/>
        </w:numPr>
        <w:ind w:firstLineChars="0"/>
        <w:rPr>
          <w:ins w:id="3603" w:author="raye" w:date="2018-07-20T10:28:00Z"/>
          <w:rFonts w:ascii="等线" w:eastAsia="等线" w:hAnsi="等线"/>
          <w:sz w:val="21"/>
          <w:szCs w:val="21"/>
        </w:rPr>
        <w:pPrChange w:id="3604" w:author="raye" w:date="2018-07-20T10:28:00Z">
          <w:pPr>
            <w:pStyle w:val="afd"/>
            <w:ind w:firstLineChars="0" w:firstLine="0"/>
          </w:pPr>
        </w:pPrChange>
      </w:pPr>
      <w:ins w:id="3605" w:author="raye" w:date="2018-07-20T10:29:00Z">
        <w:r w:rsidRPr="00A23FA3">
          <w:rPr>
            <w:rFonts w:ascii="等线" w:eastAsia="等线" w:hAnsi="等线" w:hint="eastAsia"/>
            <w:sz w:val="21"/>
            <w:szCs w:val="21"/>
          </w:rPr>
          <w:t>多个字段合并单元格的，表示是成串增减的，比如商品描述那一系列字段</w:t>
        </w:r>
      </w:ins>
    </w:p>
    <w:p w14:paraId="27B52516" w14:textId="6C018AB1" w:rsidR="003B03AD" w:rsidRPr="00A23FA3" w:rsidRDefault="003B03AD">
      <w:pPr>
        <w:pStyle w:val="afd"/>
        <w:numPr>
          <w:ilvl w:val="0"/>
          <w:numId w:val="231"/>
        </w:numPr>
        <w:ind w:firstLineChars="0"/>
        <w:rPr>
          <w:rFonts w:ascii="等线" w:eastAsia="等线" w:hAnsi="等线"/>
          <w:sz w:val="21"/>
          <w:szCs w:val="21"/>
        </w:rPr>
        <w:pPrChange w:id="3606" w:author="raye" w:date="2018-07-20T10:28:00Z">
          <w:pPr>
            <w:pStyle w:val="afd"/>
            <w:ind w:firstLineChars="0" w:firstLine="0"/>
          </w:pPr>
        </w:pPrChange>
      </w:pPr>
      <w:ins w:id="3607" w:author="raye" w:date="2018-07-20T10:29:00Z">
        <w:r w:rsidRPr="00A23FA3">
          <w:rPr>
            <w:noProof/>
          </w:rPr>
          <w:drawing>
            <wp:inline distT="0" distB="0" distL="0" distR="0" wp14:anchorId="21E7839A" wp14:editId="49B06743">
              <wp:extent cx="1609524" cy="2952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9524" cy="295238"/>
                      </a:xfrm>
                      <a:prstGeom prst="rect">
                        <a:avLst/>
                      </a:prstGeom>
                    </pic:spPr>
                  </pic:pic>
                </a:graphicData>
              </a:graphic>
            </wp:inline>
          </w:drawing>
        </w:r>
        <w:r w:rsidRPr="00A23FA3">
          <w:rPr>
            <w:rFonts w:ascii="等线" w:eastAsia="等线" w:hAnsi="等线" w:hint="eastAsia"/>
            <w:sz w:val="21"/>
            <w:szCs w:val="21"/>
          </w:rPr>
          <w:t xml:space="preserve"> 与3</w:t>
        </w:r>
        <w:r w:rsidRPr="00A23FA3">
          <w:rPr>
            <w:rFonts w:ascii="等线" w:eastAsia="等线" w:hAnsi="等线"/>
            <w:sz w:val="21"/>
            <w:szCs w:val="21"/>
          </w:rPr>
          <w:t>5</w:t>
        </w:r>
        <w:r w:rsidRPr="00A23FA3">
          <w:rPr>
            <w:rFonts w:ascii="等线" w:eastAsia="等线" w:hAnsi="等线" w:hint="eastAsia"/>
            <w:sz w:val="21"/>
            <w:szCs w:val="21"/>
          </w:rPr>
          <w:t>个问题关联，见</w:t>
        </w:r>
      </w:ins>
      <w:ins w:id="3608" w:author="raye" w:date="2018-07-20T10:30:00Z">
        <w:r w:rsidRPr="00A23FA3">
          <w:rPr>
            <w:rFonts w:ascii="等线" w:eastAsia="等线" w:hAnsi="等线" w:hint="eastAsia"/>
            <w:sz w:val="21"/>
            <w:szCs w:val="21"/>
          </w:rPr>
          <w:t>3</w:t>
        </w:r>
        <w:r w:rsidRPr="00A23FA3">
          <w:rPr>
            <w:rFonts w:ascii="等线" w:eastAsia="等线" w:hAnsi="等线"/>
            <w:sz w:val="21"/>
            <w:szCs w:val="21"/>
          </w:rPr>
          <w:t xml:space="preserve">.2.16 </w:t>
        </w:r>
      </w:ins>
      <w:ins w:id="3609" w:author="raye" w:date="2018-07-20T10:29:00Z">
        <w:r w:rsidRPr="00A23FA3">
          <w:rPr>
            <w:rFonts w:ascii="等线" w:eastAsia="等线" w:hAnsi="等线" w:hint="eastAsia"/>
            <w:sz w:val="21"/>
            <w:szCs w:val="21"/>
          </w:rPr>
          <w:t>3</w:t>
        </w:r>
        <w:r w:rsidRPr="00A23FA3">
          <w:rPr>
            <w:rFonts w:ascii="等线" w:eastAsia="等线" w:hAnsi="等线"/>
            <w:sz w:val="21"/>
            <w:szCs w:val="21"/>
          </w:rPr>
          <w:t>5</w:t>
        </w:r>
        <w:r w:rsidRPr="00A23FA3">
          <w:rPr>
            <w:rFonts w:ascii="等线" w:eastAsia="等线" w:hAnsi="等线" w:hint="eastAsia"/>
            <w:sz w:val="21"/>
            <w:szCs w:val="21"/>
          </w:rPr>
          <w:t>个问题说明</w:t>
        </w:r>
      </w:ins>
    </w:p>
    <w:p w14:paraId="1B5E258A" w14:textId="265DF342" w:rsidR="00F334CA" w:rsidRPr="00A23FA3" w:rsidRDefault="00F334CA" w:rsidP="00F334CA">
      <w:pPr>
        <w:pStyle w:val="afd"/>
        <w:ind w:firstLineChars="0" w:firstLine="0"/>
        <w:rPr>
          <w:rFonts w:ascii="等线" w:eastAsia="等线" w:hAnsi="等线"/>
          <w:sz w:val="21"/>
          <w:szCs w:val="21"/>
        </w:rPr>
      </w:pPr>
    </w:p>
    <w:p w14:paraId="7D49FEF8" w14:textId="77777777" w:rsidR="00D760D3" w:rsidRPr="00A23FA3" w:rsidRDefault="00D760D3" w:rsidP="00F334CA">
      <w:pPr>
        <w:pStyle w:val="afd"/>
        <w:ind w:firstLineChars="0" w:firstLine="0"/>
        <w:rPr>
          <w:rFonts w:ascii="等线" w:eastAsia="等线" w:hAnsi="等线"/>
          <w:sz w:val="21"/>
          <w:szCs w:val="21"/>
        </w:rPr>
      </w:pPr>
    </w:p>
    <w:p w14:paraId="05D2D0BD" w14:textId="47C082E5" w:rsidR="00F334CA" w:rsidRPr="00A23FA3" w:rsidRDefault="00F334CA" w:rsidP="00F334CA">
      <w:pPr>
        <w:pStyle w:val="215"/>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610" w:name="_Toc519582894"/>
      <w:bookmarkStart w:id="3611" w:name="_Toc520839446"/>
      <w:r w:rsidRPr="00A23FA3">
        <w:rPr>
          <w:rFonts w:ascii="Times New Roman" w:hAnsi="Times New Roman" w:cs="Times New Roman"/>
          <w:sz w:val="24"/>
          <w:szCs w:val="24"/>
        </w:rPr>
        <w:t>3.2.</w:t>
      </w:r>
      <w:r w:rsidR="00433310" w:rsidRPr="00A23FA3">
        <w:rPr>
          <w:rFonts w:ascii="Times New Roman" w:hAnsi="Times New Roman" w:cs="Times New Roman"/>
          <w:sz w:val="24"/>
          <w:szCs w:val="24"/>
        </w:rPr>
        <w:t>5</w:t>
      </w:r>
      <w:r w:rsidRPr="00A23FA3">
        <w:rPr>
          <w:rFonts w:ascii="Times New Roman" w:hAnsi="Times New Roman" w:cs="Times New Roman"/>
          <w:sz w:val="24"/>
          <w:szCs w:val="24"/>
        </w:rPr>
        <w:t>.3. Interface requirements</w:t>
      </w:r>
      <w:bookmarkEnd w:id="3610"/>
      <w:bookmarkEnd w:id="3611"/>
    </w:p>
    <w:p w14:paraId="039E9F95" w14:textId="77777777" w:rsidR="00F334CA" w:rsidRPr="00A23FA3" w:rsidRDefault="00F334CA" w:rsidP="00F334CA">
      <w:pPr>
        <w:pStyle w:val="a0"/>
        <w:widowControl/>
        <w:numPr>
          <w:ilvl w:val="0"/>
          <w:numId w:val="109"/>
        </w:numPr>
        <w:ind w:firstLineChars="0"/>
        <w:jc w:val="left"/>
        <w:rPr>
          <w:rFonts w:ascii="等线" w:eastAsia="等线" w:hAnsi="等线" w:cstheme="minorHAnsi"/>
          <w:b/>
          <w:szCs w:val="21"/>
        </w:rPr>
      </w:pPr>
      <w:r w:rsidRPr="00A23FA3">
        <w:rPr>
          <w:rFonts w:ascii="等线" w:eastAsia="等线" w:hAnsi="等线" w:cstheme="minorHAnsi" w:hint="eastAsia"/>
          <w:b/>
          <w:szCs w:val="21"/>
        </w:rPr>
        <w:t>表单字段规则</w:t>
      </w:r>
    </w:p>
    <w:p w14:paraId="775CBE17" w14:textId="77777777" w:rsidR="00F334CA" w:rsidRPr="00A23FA3" w:rsidRDefault="00F334CA" w:rsidP="00F334CA">
      <w:pPr>
        <w:pStyle w:val="a0"/>
        <w:numPr>
          <w:ilvl w:val="0"/>
          <w:numId w:val="110"/>
        </w:numPr>
        <w:ind w:firstLineChars="0"/>
        <w:rPr>
          <w:rFonts w:ascii="等线" w:eastAsia="等线" w:hAnsi="等线"/>
        </w:rPr>
      </w:pPr>
      <w:r w:rsidRPr="00A23FA3">
        <w:rPr>
          <w:rFonts w:ascii="等线" w:eastAsia="等线" w:hAnsi="等线"/>
        </w:rPr>
        <w:t>INVOICE</w:t>
      </w:r>
      <w:r w:rsidRPr="00A23FA3">
        <w:rPr>
          <w:rFonts w:ascii="等线" w:eastAsia="等线" w:hAnsi="等线" w:hint="eastAsia"/>
        </w:rPr>
        <w:t>（发票）</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A23FA3" w:rsidRPr="00A23FA3" w14:paraId="04E95B3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BF56394"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4FF9FBE8" w14:textId="77777777" w:rsidR="00F334CA" w:rsidRPr="00A23FA3" w:rsidRDefault="00F334CA" w:rsidP="00B440F8">
            <w:pPr>
              <w:rPr>
                <w:rFonts w:ascii="等线" w:eastAsia="等线" w:hAnsi="等线" w:cs="宋体"/>
                <w:b/>
                <w:bCs/>
                <w:i/>
                <w:kern w:val="0"/>
                <w:szCs w:val="21"/>
              </w:rPr>
            </w:pPr>
            <w:r w:rsidRPr="00A23FA3">
              <w:rPr>
                <w:i/>
                <w:sz w:val="24"/>
                <w:szCs w:val="24"/>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1D6A3"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2CD3FF83" w14:textId="77777777" w:rsidR="00F334CA" w:rsidRPr="00A23FA3" w:rsidRDefault="00F334CA" w:rsidP="00B440F8">
            <w:pPr>
              <w:rPr>
                <w:rFonts w:ascii="等线" w:eastAsia="等线" w:hAnsi="等线" w:cs="宋体"/>
                <w:b/>
                <w:bCs/>
                <w:i/>
                <w:kern w:val="0"/>
                <w:szCs w:val="21"/>
              </w:rPr>
            </w:pPr>
            <w:r w:rsidRPr="00A23FA3">
              <w:rPr>
                <w:i/>
                <w:sz w:val="24"/>
                <w:szCs w:val="24"/>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BFE0554" w14:textId="77777777" w:rsidR="00F334CA" w:rsidRPr="00A23FA3" w:rsidRDefault="00F334CA" w:rsidP="00B440F8">
            <w:pPr>
              <w:rPr>
                <w:i/>
                <w:sz w:val="24"/>
                <w:szCs w:val="24"/>
              </w:rPr>
            </w:pPr>
            <w:r w:rsidRPr="00A23FA3">
              <w:rPr>
                <w:rFonts w:ascii="等线" w:eastAsia="等线" w:hAnsi="等线" w:cs="宋体" w:hint="eastAsia"/>
                <w:b/>
                <w:bCs/>
                <w:i/>
                <w:kern w:val="0"/>
                <w:szCs w:val="21"/>
              </w:rPr>
              <w:t>字段类型和长度</w:t>
            </w:r>
            <w:r w:rsidRPr="00A23FA3">
              <w:rPr>
                <w:i/>
                <w:sz w:val="24"/>
                <w:szCs w:val="24"/>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1F3EF5"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38BF15DF" w14:textId="77777777" w:rsidR="00F334CA" w:rsidRPr="00A23FA3" w:rsidRDefault="00F334CA" w:rsidP="00B440F8">
            <w:pPr>
              <w:rPr>
                <w:i/>
                <w:sz w:val="24"/>
                <w:szCs w:val="24"/>
              </w:rPr>
            </w:pPr>
            <w:r w:rsidRPr="00A23FA3">
              <w:rPr>
                <w:rFonts w:ascii="等线" w:eastAsia="等线" w:hAnsi="等线" w:cs="宋体" w:hint="eastAsia"/>
                <w:bCs/>
                <w:i/>
                <w:kern w:val="0"/>
                <w:szCs w:val="21"/>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5B6CFD3"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214F93E4" w14:textId="77777777" w:rsidR="00F334CA" w:rsidRPr="00A23FA3" w:rsidRDefault="00F334CA" w:rsidP="00B440F8">
            <w:pPr>
              <w:rPr>
                <w:i/>
                <w:sz w:val="24"/>
                <w:szCs w:val="24"/>
              </w:rPr>
            </w:pPr>
            <w:r w:rsidRPr="00A23FA3">
              <w:rPr>
                <w:i/>
                <w:sz w:val="24"/>
                <w:szCs w:val="24"/>
              </w:rPr>
              <w:t>Remarks</w:t>
            </w:r>
          </w:p>
        </w:tc>
      </w:tr>
      <w:tr w:rsidR="00A23FA3" w:rsidRPr="00A23FA3" w14:paraId="00572C5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75BED4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Invoice Number </w:t>
            </w:r>
          </w:p>
        </w:tc>
        <w:tc>
          <w:tcPr>
            <w:tcW w:w="1839" w:type="dxa"/>
            <w:tcBorders>
              <w:top w:val="single" w:sz="4" w:space="0" w:color="auto"/>
              <w:left w:val="single" w:sz="4" w:space="0" w:color="auto"/>
              <w:bottom w:val="single" w:sz="4" w:space="0" w:color="auto"/>
              <w:right w:val="single" w:sz="4" w:space="0" w:color="auto"/>
            </w:tcBorders>
          </w:tcPr>
          <w:p w14:paraId="6CA95530" w14:textId="77777777" w:rsidR="00F334CA" w:rsidRPr="00A23FA3" w:rsidRDefault="00F334CA" w:rsidP="00B440F8">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3736015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50</w:t>
            </w:r>
            <w:r w:rsidRPr="00A23FA3">
              <w:rPr>
                <w:rFonts w:ascii="等线" w:eastAsia="等线" w:hAnsi="等线" w:cs="宋体" w:hint="eastAsia"/>
                <w:i/>
                <w:kern w:val="0"/>
                <w:szCs w:val="21"/>
              </w:rPr>
              <w:t>-</w:t>
            </w:r>
            <w:r w:rsidRPr="00A23FA3">
              <w:rPr>
                <w:rFonts w:ascii="等线" w:eastAsia="等线" w:hAnsi="等线" w:cs="宋体"/>
                <w:i/>
                <w:kern w:val="0"/>
                <w:szCs w:val="21"/>
              </w:rPr>
              <w:t>digit</w:t>
            </w:r>
          </w:p>
          <w:p w14:paraId="2DDDED2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number/letter/-//</w:t>
            </w:r>
          </w:p>
        </w:tc>
        <w:tc>
          <w:tcPr>
            <w:tcW w:w="1297" w:type="dxa"/>
            <w:tcBorders>
              <w:top w:val="single" w:sz="4" w:space="0" w:color="auto"/>
              <w:left w:val="single" w:sz="4" w:space="0" w:color="auto"/>
              <w:bottom w:val="single" w:sz="4" w:space="0" w:color="auto"/>
              <w:right w:val="single" w:sz="4" w:space="0" w:color="auto"/>
            </w:tcBorders>
          </w:tcPr>
          <w:p w14:paraId="35DEB6E6"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3C1B59F7"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Any arabic number and String combination, including -, /, .,  i.e. 16TAC-123AA</w:t>
            </w:r>
          </w:p>
        </w:tc>
      </w:tr>
      <w:tr w:rsidR="00A23FA3" w:rsidRPr="00A23FA3" w14:paraId="3CC9729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B4D4772"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Goods Description</w:t>
            </w:r>
          </w:p>
        </w:tc>
        <w:tc>
          <w:tcPr>
            <w:tcW w:w="1839" w:type="dxa"/>
            <w:tcBorders>
              <w:top w:val="single" w:sz="4" w:space="0" w:color="auto"/>
              <w:left w:val="single" w:sz="4" w:space="0" w:color="auto"/>
              <w:bottom w:val="single" w:sz="4" w:space="0" w:color="auto"/>
              <w:right w:val="single" w:sz="4" w:space="0" w:color="auto"/>
            </w:tcBorders>
          </w:tcPr>
          <w:p w14:paraId="4EBAB695" w14:textId="77777777" w:rsidR="007636B3" w:rsidRPr="00A23FA3" w:rsidRDefault="007636B3" w:rsidP="00B440F8">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6BFB5602" w14:textId="77777777" w:rsidR="007636B3" w:rsidRPr="00A23FA3" w:rsidRDefault="007636B3" w:rsidP="00B440F8">
            <w:pPr>
              <w:rPr>
                <w:rFonts w:ascii="等线" w:eastAsia="等线" w:hAnsi="等线" w:cs="宋体"/>
                <w:i/>
                <w:kern w:val="0"/>
                <w:szCs w:val="21"/>
              </w:rPr>
            </w:pPr>
            <w:r w:rsidRPr="00A23FA3">
              <w:rPr>
                <w:i/>
                <w:sz w:val="24"/>
                <w:szCs w:val="24"/>
              </w:rPr>
              <w:t>Max255Text</w:t>
            </w:r>
          </w:p>
        </w:tc>
        <w:tc>
          <w:tcPr>
            <w:tcW w:w="1297" w:type="dxa"/>
            <w:vMerge w:val="restart"/>
            <w:tcBorders>
              <w:top w:val="single" w:sz="4" w:space="0" w:color="auto"/>
              <w:left w:val="single" w:sz="4" w:space="0" w:color="auto"/>
              <w:right w:val="single" w:sz="4" w:space="0" w:color="auto"/>
            </w:tcBorders>
          </w:tcPr>
          <w:p w14:paraId="71CAB3F4"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Y</w:t>
            </w:r>
          </w:p>
          <w:p w14:paraId="241F6970" w14:textId="4058FF4C"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41CB7F1" w14:textId="77777777" w:rsidR="007636B3" w:rsidRPr="00A23FA3" w:rsidRDefault="007636B3" w:rsidP="00B440F8">
            <w:pPr>
              <w:rPr>
                <w:rFonts w:ascii="等线" w:eastAsia="等线" w:hAnsi="等线" w:cs="宋体"/>
                <w:i/>
                <w:kern w:val="0"/>
                <w:szCs w:val="21"/>
              </w:rPr>
            </w:pPr>
          </w:p>
        </w:tc>
      </w:tr>
      <w:tr w:rsidR="00A23FA3" w:rsidRPr="00A23FA3" w14:paraId="57A2B47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3ED79D"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Unit Price </w:t>
            </w:r>
          </w:p>
        </w:tc>
        <w:tc>
          <w:tcPr>
            <w:tcW w:w="1839" w:type="dxa"/>
            <w:tcBorders>
              <w:top w:val="single" w:sz="4" w:space="0" w:color="auto"/>
              <w:left w:val="single" w:sz="4" w:space="0" w:color="auto"/>
              <w:bottom w:val="single" w:sz="4" w:space="0" w:color="auto"/>
              <w:right w:val="single" w:sz="4" w:space="0" w:color="auto"/>
            </w:tcBorders>
          </w:tcPr>
          <w:p w14:paraId="60E26F0F" w14:textId="77777777" w:rsidR="007636B3" w:rsidRPr="00A23FA3" w:rsidRDefault="007636B3" w:rsidP="00B440F8">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69CB8829" w14:textId="77777777" w:rsidR="007636B3" w:rsidRPr="00A23FA3" w:rsidRDefault="007636B3" w:rsidP="00B440F8">
            <w:pPr>
              <w:rPr>
                <w:rFonts w:ascii="等线" w:eastAsia="等线" w:hAnsi="等线" w:cs="宋体"/>
                <w:i/>
                <w:kern w:val="0"/>
                <w:szCs w:val="21"/>
              </w:rPr>
            </w:pPr>
            <w:r w:rsidRPr="00A23FA3">
              <w:rPr>
                <w:i/>
                <w:sz w:val="24"/>
                <w:szCs w:val="24"/>
              </w:rPr>
              <w:t>15-digit value</w:t>
            </w:r>
          </w:p>
        </w:tc>
        <w:tc>
          <w:tcPr>
            <w:tcW w:w="1297" w:type="dxa"/>
            <w:vMerge/>
            <w:tcBorders>
              <w:left w:val="single" w:sz="4" w:space="0" w:color="auto"/>
              <w:right w:val="single" w:sz="4" w:space="0" w:color="auto"/>
            </w:tcBorders>
          </w:tcPr>
          <w:p w14:paraId="40337472" w14:textId="0CF6C405"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107144E"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hint="eastAsia"/>
                <w:i/>
                <w:kern w:val="0"/>
                <w:szCs w:val="21"/>
              </w:rPr>
              <w:t>小数点后</w:t>
            </w:r>
            <w:r w:rsidRPr="00A23FA3">
              <w:rPr>
                <w:rFonts w:ascii="等线" w:eastAsia="等线" w:hAnsi="等线" w:cs="宋体"/>
                <w:i/>
                <w:kern w:val="0"/>
                <w:szCs w:val="21"/>
              </w:rPr>
              <w:t>2位，价格格式。没有填写小数字后2位，到下一表单，自动补齐</w:t>
            </w:r>
          </w:p>
        </w:tc>
      </w:tr>
      <w:tr w:rsidR="00A23FA3" w:rsidRPr="00A23FA3" w14:paraId="65918211"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F27262"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Currency </w:t>
            </w:r>
          </w:p>
        </w:tc>
        <w:tc>
          <w:tcPr>
            <w:tcW w:w="1839" w:type="dxa"/>
            <w:tcBorders>
              <w:top w:val="single" w:sz="4" w:space="0" w:color="auto"/>
              <w:left w:val="single" w:sz="4" w:space="0" w:color="auto"/>
              <w:bottom w:val="single" w:sz="4" w:space="0" w:color="auto"/>
              <w:right w:val="single" w:sz="4" w:space="0" w:color="auto"/>
            </w:tcBorders>
          </w:tcPr>
          <w:p w14:paraId="4B1AC6B5" w14:textId="77777777" w:rsidR="007636B3" w:rsidRPr="00A23FA3" w:rsidRDefault="007636B3" w:rsidP="00B440F8">
            <w:pPr>
              <w:rPr>
                <w:rFonts w:ascii="等线" w:eastAsia="等线" w:hAnsi="等线"/>
                <w:i/>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5D45F4EE" w14:textId="77777777" w:rsidR="007636B3" w:rsidRPr="00A23FA3" w:rsidRDefault="007636B3" w:rsidP="00B440F8">
            <w:pPr>
              <w:rPr>
                <w:rFonts w:ascii="等线" w:eastAsia="等线" w:hAnsi="等线"/>
                <w:i/>
              </w:rPr>
            </w:pPr>
            <w:r w:rsidRPr="00A23FA3">
              <w:rPr>
                <w:i/>
                <w:sz w:val="24"/>
                <w:szCs w:val="24"/>
              </w:rPr>
              <w:t>Dropdown menu</w:t>
            </w:r>
          </w:p>
        </w:tc>
        <w:tc>
          <w:tcPr>
            <w:tcW w:w="1297" w:type="dxa"/>
            <w:vMerge/>
            <w:tcBorders>
              <w:left w:val="single" w:sz="4" w:space="0" w:color="auto"/>
              <w:right w:val="single" w:sz="4" w:space="0" w:color="auto"/>
            </w:tcBorders>
          </w:tcPr>
          <w:p w14:paraId="5FD22CDE" w14:textId="6CDD60A3" w:rsidR="007636B3" w:rsidRPr="00A23FA3" w:rsidRDefault="007636B3" w:rsidP="007636B3">
            <w:pPr>
              <w:rPr>
                <w:rFonts w:ascii="等线" w:eastAsia="等线" w:hAnsi="等线"/>
                <w:i/>
              </w:rPr>
            </w:pPr>
          </w:p>
        </w:tc>
        <w:tc>
          <w:tcPr>
            <w:tcW w:w="2380" w:type="dxa"/>
            <w:tcBorders>
              <w:top w:val="single" w:sz="4" w:space="0" w:color="auto"/>
              <w:left w:val="single" w:sz="4" w:space="0" w:color="auto"/>
              <w:bottom w:val="single" w:sz="4" w:space="0" w:color="auto"/>
              <w:right w:val="single" w:sz="4" w:space="0" w:color="auto"/>
            </w:tcBorders>
            <w:noWrap/>
          </w:tcPr>
          <w:p w14:paraId="016A497A" w14:textId="68ED710F"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后台管理，权重最高的为默认单位</w:t>
            </w:r>
          </w:p>
        </w:tc>
      </w:tr>
      <w:tr w:rsidR="00A23FA3" w:rsidRPr="00A23FA3" w14:paraId="3F034F3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A37C196"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Quantity / Weight </w:t>
            </w:r>
          </w:p>
          <w:p w14:paraId="680A5CA6" w14:textId="77777777" w:rsidR="007636B3" w:rsidRPr="00A23FA3" w:rsidRDefault="007636B3" w:rsidP="00B440F8">
            <w:pPr>
              <w:rPr>
                <w:rFonts w:ascii="等线" w:eastAsia="等线" w:hAnsi="等线" w:cs="宋体"/>
                <w:i/>
                <w:kern w:val="0"/>
                <w:szCs w:val="21"/>
              </w:rPr>
            </w:pPr>
          </w:p>
        </w:tc>
        <w:tc>
          <w:tcPr>
            <w:tcW w:w="1839" w:type="dxa"/>
            <w:tcBorders>
              <w:top w:val="single" w:sz="4" w:space="0" w:color="auto"/>
              <w:left w:val="single" w:sz="4" w:space="0" w:color="auto"/>
              <w:bottom w:val="single" w:sz="4" w:space="0" w:color="auto"/>
              <w:right w:val="single" w:sz="4" w:space="0" w:color="auto"/>
            </w:tcBorders>
          </w:tcPr>
          <w:p w14:paraId="70913F3E" w14:textId="77777777" w:rsidR="007636B3" w:rsidRPr="00A23FA3" w:rsidRDefault="007636B3" w:rsidP="00B440F8">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0F341FCB" w14:textId="77777777" w:rsidR="007636B3" w:rsidRPr="00A23FA3" w:rsidRDefault="007636B3" w:rsidP="00B440F8">
            <w:pPr>
              <w:rPr>
                <w:rFonts w:ascii="等线" w:eastAsia="等线" w:hAnsi="等线" w:cs="宋体"/>
                <w:i/>
                <w:kern w:val="0"/>
                <w:szCs w:val="21"/>
              </w:rPr>
            </w:pPr>
            <w:r w:rsidRPr="00A23FA3">
              <w:rPr>
                <w:i/>
                <w:sz w:val="24"/>
                <w:szCs w:val="24"/>
              </w:rPr>
              <w:t>15-digit number</w:t>
            </w:r>
          </w:p>
        </w:tc>
        <w:tc>
          <w:tcPr>
            <w:tcW w:w="1297" w:type="dxa"/>
            <w:vMerge/>
            <w:tcBorders>
              <w:left w:val="single" w:sz="4" w:space="0" w:color="auto"/>
              <w:right w:val="single" w:sz="4" w:space="0" w:color="auto"/>
            </w:tcBorders>
          </w:tcPr>
          <w:p w14:paraId="5DB4625F" w14:textId="7799D669"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C2EB61E"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hint="eastAsia"/>
                <w:i/>
                <w:kern w:val="0"/>
                <w:szCs w:val="21"/>
              </w:rPr>
              <w:t>数字、允许小数点后2位</w:t>
            </w:r>
          </w:p>
          <w:p w14:paraId="570D9468"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hint="eastAsia"/>
                <w:i/>
                <w:kern w:val="0"/>
                <w:szCs w:val="21"/>
              </w:rPr>
              <w:t>标题2个下拉选某一个名称</w:t>
            </w:r>
          </w:p>
        </w:tc>
      </w:tr>
      <w:tr w:rsidR="00A23FA3" w:rsidRPr="00A23FA3" w14:paraId="63CFCBD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D01FCD7"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Type of Unit </w:t>
            </w:r>
          </w:p>
        </w:tc>
        <w:tc>
          <w:tcPr>
            <w:tcW w:w="1839" w:type="dxa"/>
            <w:tcBorders>
              <w:top w:val="single" w:sz="4" w:space="0" w:color="auto"/>
              <w:left w:val="single" w:sz="4" w:space="0" w:color="auto"/>
              <w:bottom w:val="single" w:sz="4" w:space="0" w:color="auto"/>
              <w:right w:val="single" w:sz="4" w:space="0" w:color="auto"/>
            </w:tcBorders>
          </w:tcPr>
          <w:p w14:paraId="504DAF7A" w14:textId="77777777" w:rsidR="007636B3" w:rsidRPr="00A23FA3" w:rsidRDefault="007636B3" w:rsidP="00B440F8">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4F51C066" w14:textId="77777777" w:rsidR="007636B3" w:rsidRPr="00A23FA3" w:rsidRDefault="007636B3"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right w:val="single" w:sz="4" w:space="0" w:color="auto"/>
            </w:tcBorders>
          </w:tcPr>
          <w:p w14:paraId="0E4EE42C" w14:textId="216911EB"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03941AAB" w14:textId="77D42670"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Change w:id="3612" w:author="raye" w:date="2018-07-18T18:09:00Z">
                  <w:rPr>
                    <w:rFonts w:ascii="等线" w:eastAsia="等线" w:hAnsi="等线" w:cs="宋体"/>
                    <w:i/>
                    <w:color w:val="FF0000"/>
                    <w:kern w:val="0"/>
                    <w:szCs w:val="21"/>
                  </w:rPr>
                </w:rPrChange>
              </w:rPr>
              <w:t>Admin</w:t>
            </w:r>
            <w:r w:rsidRPr="00A23FA3">
              <w:rPr>
                <w:rFonts w:ascii="等线" w:eastAsia="等线" w:hAnsi="等线" w:cs="宋体" w:hint="eastAsia"/>
                <w:i/>
                <w:kern w:val="0"/>
                <w:szCs w:val="21"/>
                <w:rPrChange w:id="3613" w:author="raye" w:date="2018-07-18T18:09:00Z">
                  <w:rPr>
                    <w:rFonts w:ascii="等线" w:eastAsia="等线" w:hAnsi="等线" w:cs="宋体" w:hint="eastAsia"/>
                    <w:i/>
                    <w:color w:val="FF0000"/>
                    <w:kern w:val="0"/>
                    <w:szCs w:val="21"/>
                  </w:rPr>
                </w:rPrChange>
              </w:rPr>
              <w:t>后台管理</w:t>
            </w:r>
            <w:r w:rsidRPr="00A23FA3">
              <w:rPr>
                <w:rFonts w:ascii="等线" w:eastAsia="等线" w:hAnsi="等线" w:cs="宋体" w:hint="eastAsia"/>
                <w:i/>
                <w:kern w:val="0"/>
                <w:szCs w:val="21"/>
              </w:rPr>
              <w:t xml:space="preserve">，权重最高的为默认单位 </w:t>
            </w:r>
          </w:p>
        </w:tc>
      </w:tr>
      <w:tr w:rsidR="00A23FA3" w:rsidRPr="00A23FA3" w14:paraId="37E0F10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5CAE585"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Gross Weight </w:t>
            </w:r>
          </w:p>
        </w:tc>
        <w:tc>
          <w:tcPr>
            <w:tcW w:w="1839" w:type="dxa"/>
            <w:tcBorders>
              <w:top w:val="single" w:sz="4" w:space="0" w:color="auto"/>
              <w:left w:val="single" w:sz="4" w:space="0" w:color="auto"/>
              <w:bottom w:val="single" w:sz="4" w:space="0" w:color="auto"/>
              <w:right w:val="single" w:sz="4" w:space="0" w:color="auto"/>
            </w:tcBorders>
          </w:tcPr>
          <w:p w14:paraId="43D3FBEE" w14:textId="77777777" w:rsidR="007636B3" w:rsidRPr="00A23FA3" w:rsidRDefault="007636B3"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3674A06B" w14:textId="77777777" w:rsidR="007636B3" w:rsidRPr="00A23FA3" w:rsidRDefault="007636B3" w:rsidP="00B440F8">
            <w:pPr>
              <w:rPr>
                <w:rFonts w:ascii="等线" w:eastAsia="等线" w:hAnsi="等线" w:cs="宋体"/>
                <w:i/>
                <w:kern w:val="0"/>
                <w:szCs w:val="21"/>
              </w:rPr>
            </w:pPr>
            <w:r w:rsidRPr="00A23FA3">
              <w:rPr>
                <w:i/>
                <w:sz w:val="24"/>
                <w:szCs w:val="24"/>
              </w:rPr>
              <w:t>15-digit number</w:t>
            </w:r>
          </w:p>
        </w:tc>
        <w:tc>
          <w:tcPr>
            <w:tcW w:w="1297" w:type="dxa"/>
            <w:vMerge/>
            <w:tcBorders>
              <w:left w:val="single" w:sz="4" w:space="0" w:color="auto"/>
              <w:right w:val="single" w:sz="4" w:space="0" w:color="auto"/>
            </w:tcBorders>
          </w:tcPr>
          <w:p w14:paraId="333B033C" w14:textId="3C21CB78"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79F7F0E1"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hint="eastAsia"/>
                <w:i/>
                <w:kern w:val="0"/>
                <w:szCs w:val="21"/>
              </w:rPr>
              <w:t>数字、允许小数点后</w:t>
            </w:r>
            <w:r w:rsidRPr="00A23FA3">
              <w:rPr>
                <w:rFonts w:ascii="等线" w:eastAsia="等线" w:hAnsi="等线" w:cs="宋体"/>
                <w:i/>
                <w:kern w:val="0"/>
                <w:szCs w:val="21"/>
              </w:rPr>
              <w:t>2位</w:t>
            </w:r>
          </w:p>
        </w:tc>
      </w:tr>
      <w:tr w:rsidR="00A23FA3" w:rsidRPr="00A23FA3" w14:paraId="1641518C" w14:textId="77777777" w:rsidTr="00BC2A2A">
        <w:trPr>
          <w:trHeight w:val="255"/>
        </w:trPr>
        <w:tc>
          <w:tcPr>
            <w:tcW w:w="1970" w:type="dxa"/>
            <w:tcBorders>
              <w:top w:val="single" w:sz="4" w:space="0" w:color="auto"/>
              <w:left w:val="single" w:sz="4" w:space="0" w:color="auto"/>
              <w:bottom w:val="single" w:sz="4" w:space="0" w:color="auto"/>
              <w:right w:val="single" w:sz="4" w:space="0" w:color="auto"/>
            </w:tcBorders>
            <w:noWrap/>
          </w:tcPr>
          <w:p w14:paraId="4B8AAA93" w14:textId="77777777"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Type of Unit </w:t>
            </w:r>
          </w:p>
        </w:tc>
        <w:tc>
          <w:tcPr>
            <w:tcW w:w="1839" w:type="dxa"/>
            <w:tcBorders>
              <w:top w:val="single" w:sz="4" w:space="0" w:color="auto"/>
              <w:left w:val="single" w:sz="4" w:space="0" w:color="auto"/>
              <w:bottom w:val="single" w:sz="4" w:space="0" w:color="auto"/>
              <w:right w:val="single" w:sz="4" w:space="0" w:color="auto"/>
            </w:tcBorders>
          </w:tcPr>
          <w:p w14:paraId="21BEA2DE" w14:textId="77777777" w:rsidR="007636B3" w:rsidRPr="00A23FA3" w:rsidRDefault="007636B3"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97AF3D8" w14:textId="77777777" w:rsidR="007636B3" w:rsidRPr="00A23FA3" w:rsidRDefault="007636B3"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right w:val="single" w:sz="4" w:space="0" w:color="auto"/>
            </w:tcBorders>
          </w:tcPr>
          <w:p w14:paraId="6CE96D19" w14:textId="6440A77D" w:rsidR="007636B3" w:rsidRPr="00A23FA3" w:rsidRDefault="007636B3" w:rsidP="007636B3">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520B4ACC" w14:textId="2DC56E01" w:rsidR="007636B3" w:rsidRPr="00A23FA3" w:rsidRDefault="007636B3" w:rsidP="00B440F8">
            <w:pPr>
              <w:rPr>
                <w:rFonts w:ascii="等线" w:eastAsia="等线" w:hAnsi="等线" w:cs="宋体"/>
                <w:i/>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后台管理，权重最高的为默认单位</w:t>
            </w:r>
          </w:p>
        </w:tc>
      </w:tr>
      <w:tr w:rsidR="00A23FA3" w:rsidRPr="00A23FA3" w14:paraId="320D4D01" w14:textId="77777777" w:rsidTr="00BC2A2A">
        <w:trPr>
          <w:trHeight w:val="255"/>
          <w:ins w:id="3614" w:author="raye" w:date="2018-07-20T10:24:00Z"/>
        </w:trPr>
        <w:tc>
          <w:tcPr>
            <w:tcW w:w="1970" w:type="dxa"/>
            <w:tcBorders>
              <w:top w:val="single" w:sz="4" w:space="0" w:color="auto"/>
              <w:left w:val="single" w:sz="4" w:space="0" w:color="auto"/>
              <w:bottom w:val="single" w:sz="4" w:space="0" w:color="auto"/>
              <w:right w:val="single" w:sz="4" w:space="0" w:color="auto"/>
            </w:tcBorders>
            <w:noWrap/>
          </w:tcPr>
          <w:p w14:paraId="3862876F" w14:textId="0A66FF91" w:rsidR="007636B3" w:rsidRPr="00A23FA3" w:rsidRDefault="007636B3" w:rsidP="007636B3">
            <w:pPr>
              <w:rPr>
                <w:ins w:id="3615" w:author="raye" w:date="2018-07-20T10:24:00Z"/>
                <w:rFonts w:ascii="等线" w:eastAsia="等线" w:hAnsi="等线" w:cs="宋体"/>
                <w:i/>
                <w:kern w:val="0"/>
                <w:szCs w:val="21"/>
              </w:rPr>
            </w:pPr>
            <w:ins w:id="3616" w:author="raye" w:date="2018-07-20T10:24:00Z">
              <w:r w:rsidRPr="00A23FA3">
                <w:rPr>
                  <w:rFonts w:ascii="等线" w:eastAsia="等线" w:hAnsi="等线" w:cs="宋体"/>
                  <w:i/>
                  <w:kern w:val="0"/>
                  <w:szCs w:val="21"/>
                </w:rPr>
                <w:t>Country of Origin </w:t>
              </w:r>
            </w:ins>
          </w:p>
        </w:tc>
        <w:tc>
          <w:tcPr>
            <w:tcW w:w="1839" w:type="dxa"/>
            <w:tcBorders>
              <w:top w:val="single" w:sz="4" w:space="0" w:color="auto"/>
              <w:left w:val="single" w:sz="4" w:space="0" w:color="auto"/>
              <w:bottom w:val="single" w:sz="4" w:space="0" w:color="auto"/>
              <w:right w:val="single" w:sz="4" w:space="0" w:color="auto"/>
            </w:tcBorders>
          </w:tcPr>
          <w:p w14:paraId="36F28657" w14:textId="2C67077D" w:rsidR="007636B3" w:rsidRPr="00A23FA3" w:rsidRDefault="007636B3" w:rsidP="007636B3">
            <w:pPr>
              <w:rPr>
                <w:ins w:id="3617" w:author="raye" w:date="2018-07-20T10:24:00Z"/>
                <w:i/>
                <w:sz w:val="24"/>
                <w:szCs w:val="24"/>
              </w:rPr>
            </w:pPr>
            <w:ins w:id="3618" w:author="raye" w:date="2018-07-20T10:24:00Z">
              <w:r w:rsidRPr="00A23FA3">
                <w:rPr>
                  <w:i/>
                  <w:sz w:val="24"/>
                  <w:szCs w:val="24"/>
                </w:rPr>
                <w:t>optional</w:t>
              </w:r>
            </w:ins>
          </w:p>
        </w:tc>
        <w:tc>
          <w:tcPr>
            <w:tcW w:w="1839" w:type="dxa"/>
            <w:tcBorders>
              <w:top w:val="single" w:sz="4" w:space="0" w:color="auto"/>
              <w:left w:val="single" w:sz="4" w:space="0" w:color="auto"/>
              <w:bottom w:val="single" w:sz="4" w:space="0" w:color="auto"/>
              <w:right w:val="single" w:sz="4" w:space="0" w:color="auto"/>
            </w:tcBorders>
          </w:tcPr>
          <w:p w14:paraId="1118895B" w14:textId="07970787" w:rsidR="007636B3" w:rsidRPr="00A23FA3" w:rsidRDefault="007636B3" w:rsidP="007636B3">
            <w:pPr>
              <w:rPr>
                <w:ins w:id="3619" w:author="raye" w:date="2018-07-20T10:24:00Z"/>
                <w:i/>
                <w:sz w:val="24"/>
                <w:szCs w:val="24"/>
              </w:rPr>
            </w:pPr>
            <w:ins w:id="3620" w:author="raye" w:date="2018-07-20T10:24:00Z">
              <w:r w:rsidRPr="00A23FA3">
                <w:rPr>
                  <w:i/>
                  <w:sz w:val="24"/>
                  <w:szCs w:val="24"/>
                </w:rPr>
                <w:t>Dropdown menu</w:t>
              </w:r>
            </w:ins>
          </w:p>
        </w:tc>
        <w:tc>
          <w:tcPr>
            <w:tcW w:w="1297" w:type="dxa"/>
            <w:vMerge/>
            <w:tcBorders>
              <w:left w:val="single" w:sz="4" w:space="0" w:color="auto"/>
              <w:bottom w:val="single" w:sz="4" w:space="0" w:color="auto"/>
              <w:right w:val="single" w:sz="4" w:space="0" w:color="auto"/>
            </w:tcBorders>
          </w:tcPr>
          <w:p w14:paraId="755A220D" w14:textId="055D15F3" w:rsidR="007636B3" w:rsidRPr="00A23FA3" w:rsidRDefault="007636B3" w:rsidP="007636B3">
            <w:pPr>
              <w:rPr>
                <w:ins w:id="3621" w:author="raye" w:date="2018-07-20T10:24:00Z"/>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DD93D31" w14:textId="0E2497CC" w:rsidR="007636B3" w:rsidRPr="00A23FA3" w:rsidRDefault="007636B3">
            <w:pPr>
              <w:rPr>
                <w:ins w:id="3622" w:author="raye" w:date="2018-07-20T10:24:00Z"/>
                <w:rFonts w:ascii="等线" w:eastAsia="等线" w:hAnsi="等线" w:cs="宋体"/>
                <w:i/>
                <w:kern w:val="0"/>
                <w:szCs w:val="21"/>
              </w:rPr>
            </w:pPr>
            <w:ins w:id="3623" w:author="raye" w:date="2018-07-20T10:24:00Z">
              <w:r w:rsidRPr="00A23FA3">
                <w:rPr>
                  <w:rFonts w:ascii="等线" w:eastAsia="等线" w:hAnsi="等线" w:cs="宋体" w:hint="eastAsia"/>
                  <w:i/>
                  <w:kern w:val="0"/>
                  <w:szCs w:val="21"/>
                </w:rPr>
                <w:t>国家插件（含全称&amp;简写），表单搜索，下拉形式</w:t>
              </w:r>
              <w:r w:rsidR="00896CB2" w:rsidRPr="00A23FA3">
                <w:rPr>
                  <w:rFonts w:ascii="等线" w:eastAsia="等线" w:hAnsi="等线" w:cs="宋体" w:hint="eastAsia"/>
                  <w:i/>
                  <w:kern w:val="0"/>
                  <w:szCs w:val="21"/>
                </w:rPr>
                <w:t>。填写了一个，后面增加的自动填充该字段</w:t>
              </w:r>
            </w:ins>
            <w:ins w:id="3624" w:author="raye" w:date="2018-07-20T10:25:00Z">
              <w:r w:rsidR="00896CB2" w:rsidRPr="00A23FA3">
                <w:rPr>
                  <w:rFonts w:ascii="等线" w:eastAsia="等线" w:hAnsi="等线" w:cs="宋体" w:hint="eastAsia"/>
                  <w:i/>
                  <w:kern w:val="0"/>
                  <w:szCs w:val="21"/>
                </w:rPr>
                <w:t>，以最近的国家默认填充</w:t>
              </w:r>
            </w:ins>
          </w:p>
        </w:tc>
      </w:tr>
      <w:tr w:rsidR="00A23FA3" w:rsidRPr="00A23FA3" w14:paraId="1EC7E88C"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2E22EBD"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Invoice Buyer /</w:t>
            </w:r>
          </w:p>
          <w:p w14:paraId="1A28026C"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 xml:space="preserve"> Applicant /</w:t>
            </w:r>
          </w:p>
          <w:p w14:paraId="0BF1A315"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 xml:space="preserve"> Drawee </w:t>
            </w:r>
          </w:p>
        </w:tc>
        <w:tc>
          <w:tcPr>
            <w:tcW w:w="1839" w:type="dxa"/>
            <w:tcBorders>
              <w:top w:val="single" w:sz="4" w:space="0" w:color="auto"/>
              <w:left w:val="single" w:sz="4" w:space="0" w:color="auto"/>
              <w:bottom w:val="single" w:sz="4" w:space="0" w:color="auto"/>
              <w:right w:val="single" w:sz="4" w:space="0" w:color="auto"/>
            </w:tcBorders>
          </w:tcPr>
          <w:p w14:paraId="500A18CC" w14:textId="77777777" w:rsidR="007636B3" w:rsidRPr="00A23FA3" w:rsidRDefault="007636B3" w:rsidP="007636B3">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2E661E7B" w14:textId="77777777" w:rsidR="007636B3" w:rsidRPr="00A23FA3" w:rsidRDefault="007636B3" w:rsidP="007636B3">
            <w:pPr>
              <w:rPr>
                <w:rFonts w:ascii="等线" w:eastAsia="等线" w:hAnsi="等线" w:cs="宋体"/>
                <w:i/>
                <w:kern w:val="0"/>
                <w:szCs w:val="21"/>
              </w:rPr>
            </w:pPr>
            <w:r w:rsidRPr="00A23FA3">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1EAC1C64"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4BC9FBA6"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Invoice Buyer 3</w:t>
            </w:r>
            <w:r w:rsidRPr="00A23FA3">
              <w:rPr>
                <w:rFonts w:ascii="等线" w:eastAsia="等线" w:hAnsi="等线" w:cs="宋体" w:hint="eastAsia"/>
                <w:i/>
                <w:kern w:val="0"/>
                <w:szCs w:val="21"/>
              </w:rPr>
              <w:t>个标题字段，下拉选某一个名称</w:t>
            </w:r>
          </w:p>
        </w:tc>
      </w:tr>
      <w:tr w:rsidR="00A23FA3" w:rsidRPr="00A23FA3" w14:paraId="04D7B139"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6310325"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Invoice Seller /</w:t>
            </w:r>
          </w:p>
          <w:p w14:paraId="51529CCC"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Beneficiary /</w:t>
            </w:r>
          </w:p>
          <w:p w14:paraId="69562FC6"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Drawer</w:t>
            </w:r>
          </w:p>
        </w:tc>
        <w:tc>
          <w:tcPr>
            <w:tcW w:w="1839" w:type="dxa"/>
            <w:tcBorders>
              <w:top w:val="single" w:sz="4" w:space="0" w:color="auto"/>
              <w:left w:val="single" w:sz="4" w:space="0" w:color="auto"/>
              <w:bottom w:val="single" w:sz="4" w:space="0" w:color="auto"/>
              <w:right w:val="single" w:sz="4" w:space="0" w:color="auto"/>
            </w:tcBorders>
          </w:tcPr>
          <w:p w14:paraId="2A73ADD3" w14:textId="77777777" w:rsidR="007636B3" w:rsidRPr="00A23FA3" w:rsidRDefault="007636B3" w:rsidP="007636B3">
            <w:pPr>
              <w:rPr>
                <w:rFonts w:ascii="等线" w:eastAsia="等线" w:hAnsi="等线" w:cs="宋体"/>
                <w:i/>
                <w:kern w:val="0"/>
                <w:szCs w:val="21"/>
              </w:rPr>
            </w:pPr>
            <w:r w:rsidRPr="00A23FA3">
              <w:rPr>
                <w:i/>
                <w:sz w:val="24"/>
                <w:szCs w:val="24"/>
              </w:rPr>
              <w:t>Required</w:t>
            </w:r>
          </w:p>
        </w:tc>
        <w:tc>
          <w:tcPr>
            <w:tcW w:w="1839" w:type="dxa"/>
            <w:tcBorders>
              <w:top w:val="single" w:sz="4" w:space="0" w:color="auto"/>
              <w:left w:val="single" w:sz="4" w:space="0" w:color="auto"/>
              <w:bottom w:val="single" w:sz="4" w:space="0" w:color="auto"/>
              <w:right w:val="single" w:sz="4" w:space="0" w:color="auto"/>
            </w:tcBorders>
          </w:tcPr>
          <w:p w14:paraId="32E04AE6" w14:textId="77777777" w:rsidR="007636B3" w:rsidRPr="00A23FA3" w:rsidRDefault="007636B3" w:rsidP="007636B3">
            <w:pPr>
              <w:rPr>
                <w:rFonts w:ascii="等线" w:eastAsia="等线" w:hAnsi="等线" w:cs="宋体"/>
                <w:i/>
                <w:kern w:val="0"/>
                <w:szCs w:val="21"/>
              </w:rPr>
            </w:pPr>
            <w:r w:rsidRPr="00A23FA3">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61A62BD3"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3EEC286D"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Invoice Seller 3</w:t>
            </w:r>
            <w:r w:rsidRPr="00A23FA3">
              <w:rPr>
                <w:rFonts w:ascii="等线" w:eastAsia="等线" w:hAnsi="等线" w:cs="宋体" w:hint="eastAsia"/>
                <w:i/>
                <w:kern w:val="0"/>
                <w:szCs w:val="21"/>
              </w:rPr>
              <w:t>个标题字段，下拉选某一个名称</w:t>
            </w:r>
          </w:p>
        </w:tc>
      </w:tr>
      <w:tr w:rsidR="00A23FA3" w:rsidRPr="00A23FA3" w14:paraId="0F64A55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1B68017"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Assignee Name</w:t>
            </w:r>
          </w:p>
        </w:tc>
        <w:tc>
          <w:tcPr>
            <w:tcW w:w="1839" w:type="dxa"/>
            <w:tcBorders>
              <w:top w:val="single" w:sz="4" w:space="0" w:color="auto"/>
              <w:left w:val="single" w:sz="4" w:space="0" w:color="auto"/>
              <w:bottom w:val="single" w:sz="4" w:space="0" w:color="auto"/>
              <w:right w:val="single" w:sz="4" w:space="0" w:color="auto"/>
            </w:tcBorders>
          </w:tcPr>
          <w:p w14:paraId="315CEEE3" w14:textId="77777777" w:rsidR="007636B3" w:rsidRPr="00A23FA3" w:rsidRDefault="007636B3" w:rsidP="007636B3">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55454FF5" w14:textId="77777777" w:rsidR="007636B3" w:rsidRPr="00A23FA3" w:rsidRDefault="007636B3" w:rsidP="007636B3">
            <w:pPr>
              <w:rPr>
                <w:rFonts w:ascii="等线" w:eastAsia="等线" w:hAnsi="等线" w:cs="宋体"/>
                <w:i/>
                <w:kern w:val="0"/>
                <w:szCs w:val="21"/>
              </w:rPr>
            </w:pPr>
            <w:r w:rsidRPr="00A23FA3">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5F194D82"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8BF5675" w14:textId="77777777" w:rsidR="007636B3" w:rsidRPr="00A23FA3" w:rsidRDefault="007636B3" w:rsidP="007636B3">
            <w:pPr>
              <w:rPr>
                <w:rFonts w:ascii="等线" w:eastAsia="等线" w:hAnsi="等线" w:cs="宋体"/>
                <w:i/>
                <w:kern w:val="0"/>
                <w:szCs w:val="21"/>
              </w:rPr>
            </w:pPr>
          </w:p>
        </w:tc>
      </w:tr>
      <w:tr w:rsidR="00A23FA3" w:rsidRPr="00A23FA3" w14:paraId="015AE5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328B8FA"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lastRenderedPageBreak/>
              <w:t>Transferee Name</w:t>
            </w:r>
          </w:p>
        </w:tc>
        <w:tc>
          <w:tcPr>
            <w:tcW w:w="1839" w:type="dxa"/>
            <w:tcBorders>
              <w:top w:val="single" w:sz="4" w:space="0" w:color="auto"/>
              <w:left w:val="single" w:sz="4" w:space="0" w:color="auto"/>
              <w:bottom w:val="single" w:sz="4" w:space="0" w:color="auto"/>
              <w:right w:val="single" w:sz="4" w:space="0" w:color="auto"/>
            </w:tcBorders>
          </w:tcPr>
          <w:p w14:paraId="6C4D20A4" w14:textId="77777777" w:rsidR="007636B3" w:rsidRPr="00A23FA3" w:rsidRDefault="007636B3" w:rsidP="007636B3">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5EA1AE7" w14:textId="77777777" w:rsidR="007636B3" w:rsidRPr="00A23FA3" w:rsidRDefault="007636B3" w:rsidP="007636B3">
            <w:pPr>
              <w:rPr>
                <w:rFonts w:ascii="等线" w:eastAsia="等线" w:hAnsi="等线" w:cs="宋体"/>
                <w:i/>
                <w:kern w:val="0"/>
                <w:szCs w:val="21"/>
              </w:rPr>
            </w:pPr>
            <w:r w:rsidRPr="00A23FA3">
              <w:rPr>
                <w:i/>
                <w:sz w:val="24"/>
                <w:szCs w:val="24"/>
              </w:rPr>
              <w:t>60-digit characters</w:t>
            </w:r>
          </w:p>
        </w:tc>
        <w:tc>
          <w:tcPr>
            <w:tcW w:w="1297" w:type="dxa"/>
            <w:tcBorders>
              <w:top w:val="single" w:sz="4" w:space="0" w:color="auto"/>
              <w:left w:val="single" w:sz="4" w:space="0" w:color="auto"/>
              <w:bottom w:val="single" w:sz="4" w:space="0" w:color="auto"/>
              <w:right w:val="single" w:sz="4" w:space="0" w:color="auto"/>
            </w:tcBorders>
          </w:tcPr>
          <w:p w14:paraId="6116FC56"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9DB6913" w14:textId="77777777" w:rsidR="007636B3" w:rsidRPr="00A23FA3" w:rsidRDefault="007636B3" w:rsidP="007636B3">
            <w:pPr>
              <w:rPr>
                <w:rFonts w:ascii="等线" w:eastAsia="等线" w:hAnsi="等线" w:cs="宋体"/>
                <w:i/>
                <w:kern w:val="0"/>
                <w:szCs w:val="21"/>
              </w:rPr>
            </w:pPr>
          </w:p>
        </w:tc>
      </w:tr>
      <w:tr w:rsidR="00A23FA3" w:rsidRPr="00A23FA3" w:rsidDel="007636B3" w14:paraId="1EF14BF7" w14:textId="77777777" w:rsidTr="00B440F8">
        <w:trPr>
          <w:trHeight w:val="255"/>
          <w:del w:id="3625" w:author="raye" w:date="2018-07-20T10:24:00Z"/>
        </w:trPr>
        <w:tc>
          <w:tcPr>
            <w:tcW w:w="1970" w:type="dxa"/>
            <w:tcBorders>
              <w:top w:val="single" w:sz="4" w:space="0" w:color="auto"/>
              <w:left w:val="single" w:sz="4" w:space="0" w:color="auto"/>
              <w:bottom w:val="single" w:sz="4" w:space="0" w:color="auto"/>
              <w:right w:val="single" w:sz="4" w:space="0" w:color="auto"/>
            </w:tcBorders>
            <w:noWrap/>
          </w:tcPr>
          <w:p w14:paraId="17130EAE" w14:textId="04A227F5" w:rsidR="007636B3" w:rsidRPr="00A23FA3" w:rsidDel="007636B3" w:rsidRDefault="007636B3" w:rsidP="007636B3">
            <w:pPr>
              <w:rPr>
                <w:del w:id="3626" w:author="raye" w:date="2018-07-20T10:24:00Z"/>
                <w:rFonts w:ascii="等线" w:eastAsia="等线" w:hAnsi="等线" w:cs="宋体"/>
                <w:i/>
                <w:kern w:val="0"/>
                <w:szCs w:val="21"/>
              </w:rPr>
            </w:pPr>
            <w:del w:id="3627" w:author="raye" w:date="2018-07-20T10:24:00Z">
              <w:r w:rsidRPr="00A23FA3" w:rsidDel="007636B3">
                <w:rPr>
                  <w:rFonts w:ascii="等线" w:eastAsia="等线" w:hAnsi="等线" w:cs="宋体"/>
                  <w:i/>
                  <w:kern w:val="0"/>
                  <w:szCs w:val="21"/>
                </w:rPr>
                <w:delText>Country of Origin </w:delText>
              </w:r>
            </w:del>
          </w:p>
        </w:tc>
        <w:tc>
          <w:tcPr>
            <w:tcW w:w="1839" w:type="dxa"/>
            <w:tcBorders>
              <w:top w:val="single" w:sz="4" w:space="0" w:color="auto"/>
              <w:left w:val="single" w:sz="4" w:space="0" w:color="auto"/>
              <w:bottom w:val="single" w:sz="4" w:space="0" w:color="auto"/>
              <w:right w:val="single" w:sz="4" w:space="0" w:color="auto"/>
            </w:tcBorders>
          </w:tcPr>
          <w:p w14:paraId="5126D798" w14:textId="4377920A" w:rsidR="007636B3" w:rsidRPr="00A23FA3" w:rsidDel="007636B3" w:rsidRDefault="007636B3" w:rsidP="007636B3">
            <w:pPr>
              <w:rPr>
                <w:del w:id="3628" w:author="raye" w:date="2018-07-20T10:24:00Z"/>
                <w:rFonts w:ascii="等线" w:eastAsia="等线" w:hAnsi="等线" w:cs="宋体"/>
                <w:i/>
                <w:kern w:val="0"/>
                <w:szCs w:val="21"/>
              </w:rPr>
            </w:pPr>
            <w:del w:id="3629" w:author="raye" w:date="2018-07-20T10:24:00Z">
              <w:r w:rsidRPr="00A23FA3" w:rsidDel="007636B3">
                <w:rPr>
                  <w:i/>
                  <w:sz w:val="24"/>
                  <w:szCs w:val="24"/>
                </w:rPr>
                <w:delText>optional</w:delText>
              </w:r>
            </w:del>
          </w:p>
        </w:tc>
        <w:tc>
          <w:tcPr>
            <w:tcW w:w="1839" w:type="dxa"/>
            <w:tcBorders>
              <w:top w:val="single" w:sz="4" w:space="0" w:color="auto"/>
              <w:left w:val="single" w:sz="4" w:space="0" w:color="auto"/>
              <w:bottom w:val="single" w:sz="4" w:space="0" w:color="auto"/>
              <w:right w:val="single" w:sz="4" w:space="0" w:color="auto"/>
            </w:tcBorders>
          </w:tcPr>
          <w:p w14:paraId="5A29B1E7" w14:textId="3D53D4D9" w:rsidR="007636B3" w:rsidRPr="00A23FA3" w:rsidDel="007636B3" w:rsidRDefault="007636B3" w:rsidP="007636B3">
            <w:pPr>
              <w:rPr>
                <w:del w:id="3630" w:author="raye" w:date="2018-07-20T10:24:00Z"/>
                <w:rFonts w:ascii="等线" w:eastAsia="等线" w:hAnsi="等线" w:cs="宋体"/>
                <w:i/>
                <w:kern w:val="0"/>
                <w:szCs w:val="21"/>
              </w:rPr>
            </w:pPr>
            <w:del w:id="3631" w:author="raye" w:date="2018-07-20T10:24:00Z">
              <w:r w:rsidRPr="00A23FA3" w:rsidDel="007636B3">
                <w:rPr>
                  <w:i/>
                  <w:sz w:val="24"/>
                  <w:szCs w:val="24"/>
                </w:rPr>
                <w:delText>Dropdown menu</w:delText>
              </w:r>
            </w:del>
          </w:p>
        </w:tc>
        <w:tc>
          <w:tcPr>
            <w:tcW w:w="1297" w:type="dxa"/>
            <w:tcBorders>
              <w:top w:val="single" w:sz="4" w:space="0" w:color="auto"/>
              <w:left w:val="single" w:sz="4" w:space="0" w:color="auto"/>
              <w:bottom w:val="single" w:sz="4" w:space="0" w:color="auto"/>
              <w:right w:val="single" w:sz="4" w:space="0" w:color="auto"/>
            </w:tcBorders>
          </w:tcPr>
          <w:p w14:paraId="0C9ADE9C" w14:textId="69E5F4F1" w:rsidR="007636B3" w:rsidRPr="00A23FA3" w:rsidDel="007636B3" w:rsidRDefault="007636B3" w:rsidP="007636B3">
            <w:pPr>
              <w:rPr>
                <w:del w:id="3632" w:author="raye" w:date="2018-07-20T10:24:00Z"/>
                <w:rFonts w:ascii="等线" w:eastAsia="等线" w:hAnsi="等线" w:cs="宋体"/>
                <w:i/>
                <w:kern w:val="0"/>
                <w:szCs w:val="21"/>
              </w:rPr>
            </w:pPr>
            <w:del w:id="3633" w:author="raye" w:date="2018-07-20T10:24:00Z">
              <w:r w:rsidRPr="00A23FA3" w:rsidDel="007636B3">
                <w:rPr>
                  <w:rFonts w:ascii="等线" w:eastAsia="等线" w:hAnsi="等线" w:cs="宋体" w:hint="eastAsia"/>
                  <w:i/>
                  <w:kern w:val="0"/>
                  <w:szCs w:val="21"/>
                </w:rPr>
                <w:delText>Y</w:delText>
              </w:r>
            </w:del>
          </w:p>
        </w:tc>
        <w:tc>
          <w:tcPr>
            <w:tcW w:w="2380" w:type="dxa"/>
            <w:tcBorders>
              <w:top w:val="single" w:sz="4" w:space="0" w:color="auto"/>
              <w:left w:val="single" w:sz="4" w:space="0" w:color="auto"/>
              <w:bottom w:val="single" w:sz="4" w:space="0" w:color="auto"/>
              <w:right w:val="single" w:sz="4" w:space="0" w:color="auto"/>
            </w:tcBorders>
            <w:noWrap/>
          </w:tcPr>
          <w:p w14:paraId="2C5ACB88" w14:textId="06C65069" w:rsidR="007636B3" w:rsidRPr="00A23FA3" w:rsidDel="007636B3" w:rsidRDefault="007636B3" w:rsidP="007636B3">
            <w:pPr>
              <w:rPr>
                <w:del w:id="3634" w:author="raye" w:date="2018-07-20T10:24:00Z"/>
                <w:rFonts w:ascii="等线" w:eastAsia="等线" w:hAnsi="等线" w:cs="宋体"/>
                <w:i/>
                <w:kern w:val="0"/>
                <w:szCs w:val="21"/>
              </w:rPr>
            </w:pPr>
            <w:del w:id="3635" w:author="raye" w:date="2018-07-20T10:24:00Z">
              <w:r w:rsidRPr="00A23FA3" w:rsidDel="007636B3">
                <w:rPr>
                  <w:rFonts w:ascii="等线" w:eastAsia="等线" w:hAnsi="等线" w:cs="宋体" w:hint="eastAsia"/>
                  <w:i/>
                  <w:kern w:val="0"/>
                  <w:szCs w:val="21"/>
                </w:rPr>
                <w:delText>国家插件（含全称&amp;简写），表单搜索，下拉形式</w:delText>
              </w:r>
            </w:del>
          </w:p>
        </w:tc>
      </w:tr>
      <w:tr w:rsidR="00A23FA3" w:rsidRPr="00A23FA3" w14:paraId="2C07E2A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4A8B958"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Manufacturer / Supplier(</w:t>
            </w:r>
            <w:r w:rsidRPr="00A23FA3">
              <w:rPr>
                <w:rFonts w:ascii="等线" w:eastAsia="等线" w:hAnsi="等线" w:cs="宋体" w:hint="eastAsia"/>
                <w:i/>
                <w:kern w:val="0"/>
                <w:szCs w:val="21"/>
              </w:rPr>
              <w:t>下拉选某一个名称</w:t>
            </w:r>
            <w:r w:rsidRPr="00A23FA3">
              <w:rPr>
                <w:rFonts w:ascii="等线" w:eastAsia="等线" w:hAnsi="等线" w:cs="宋体"/>
                <w:i/>
                <w:kern w:val="0"/>
                <w:szCs w:val="21"/>
              </w:rPr>
              <w:t>)</w:t>
            </w:r>
          </w:p>
        </w:tc>
        <w:tc>
          <w:tcPr>
            <w:tcW w:w="1839" w:type="dxa"/>
            <w:tcBorders>
              <w:top w:val="single" w:sz="4" w:space="0" w:color="auto"/>
              <w:left w:val="single" w:sz="4" w:space="0" w:color="auto"/>
              <w:bottom w:val="single" w:sz="4" w:space="0" w:color="auto"/>
              <w:right w:val="single" w:sz="4" w:space="0" w:color="auto"/>
            </w:tcBorders>
          </w:tcPr>
          <w:p w14:paraId="47DB3D62" w14:textId="77777777" w:rsidR="007636B3" w:rsidRPr="00A23FA3" w:rsidRDefault="007636B3" w:rsidP="007636B3">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0CEBF54" w14:textId="77777777" w:rsidR="007636B3" w:rsidRPr="00A23FA3" w:rsidRDefault="007636B3" w:rsidP="007636B3">
            <w:pPr>
              <w:rPr>
                <w:rFonts w:ascii="等线" w:eastAsia="等线" w:hAnsi="等线" w:cs="宋体"/>
                <w:i/>
                <w:kern w:val="0"/>
                <w:szCs w:val="21"/>
              </w:rPr>
            </w:pPr>
            <w:r w:rsidRPr="00A23FA3">
              <w:rPr>
                <w:i/>
                <w:sz w:val="24"/>
                <w:szCs w:val="24"/>
              </w:rPr>
              <w:t>Max255Text</w:t>
            </w:r>
          </w:p>
        </w:tc>
        <w:tc>
          <w:tcPr>
            <w:tcW w:w="1297" w:type="dxa"/>
            <w:tcBorders>
              <w:top w:val="single" w:sz="4" w:space="0" w:color="auto"/>
              <w:left w:val="single" w:sz="4" w:space="0" w:color="auto"/>
              <w:bottom w:val="single" w:sz="4" w:space="0" w:color="auto"/>
              <w:right w:val="single" w:sz="4" w:space="0" w:color="auto"/>
            </w:tcBorders>
          </w:tcPr>
          <w:p w14:paraId="568ED47A"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07A39CA" w14:textId="77777777" w:rsidR="007636B3" w:rsidRPr="00A23FA3" w:rsidRDefault="007636B3" w:rsidP="007636B3">
            <w:pPr>
              <w:rPr>
                <w:rFonts w:ascii="等线" w:eastAsia="等线" w:hAnsi="等线" w:cs="宋体"/>
                <w:i/>
                <w:kern w:val="0"/>
                <w:szCs w:val="21"/>
              </w:rPr>
            </w:pPr>
          </w:p>
        </w:tc>
      </w:tr>
      <w:tr w:rsidR="007636B3" w:rsidRPr="00A23FA3" w14:paraId="4D46EF9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4590276B"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i/>
                <w:kern w:val="0"/>
                <w:szCs w:val="21"/>
              </w:rPr>
              <w:t>Invoice Third Party</w:t>
            </w:r>
          </w:p>
        </w:tc>
        <w:tc>
          <w:tcPr>
            <w:tcW w:w="1839" w:type="dxa"/>
            <w:tcBorders>
              <w:top w:val="single" w:sz="4" w:space="0" w:color="auto"/>
              <w:left w:val="single" w:sz="4" w:space="0" w:color="auto"/>
              <w:bottom w:val="single" w:sz="4" w:space="0" w:color="auto"/>
              <w:right w:val="single" w:sz="4" w:space="0" w:color="auto"/>
            </w:tcBorders>
          </w:tcPr>
          <w:p w14:paraId="46451787" w14:textId="77777777" w:rsidR="007636B3" w:rsidRPr="00A23FA3" w:rsidRDefault="007636B3" w:rsidP="007636B3">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3A45FD8" w14:textId="77777777" w:rsidR="007636B3" w:rsidRPr="00A23FA3" w:rsidRDefault="007636B3" w:rsidP="007636B3">
            <w:pPr>
              <w:rPr>
                <w:rFonts w:ascii="等线" w:eastAsia="等线" w:hAnsi="等线" w:cs="宋体"/>
                <w:i/>
                <w:kern w:val="0"/>
                <w:szCs w:val="21"/>
              </w:rPr>
            </w:pPr>
            <w:r w:rsidRPr="00A23FA3">
              <w:rPr>
                <w:i/>
                <w:sz w:val="24"/>
                <w:szCs w:val="24"/>
              </w:rPr>
              <w:t>Max255Text</w:t>
            </w:r>
          </w:p>
        </w:tc>
        <w:tc>
          <w:tcPr>
            <w:tcW w:w="1297" w:type="dxa"/>
            <w:tcBorders>
              <w:top w:val="single" w:sz="4" w:space="0" w:color="auto"/>
              <w:left w:val="single" w:sz="4" w:space="0" w:color="auto"/>
              <w:bottom w:val="single" w:sz="4" w:space="0" w:color="auto"/>
              <w:right w:val="single" w:sz="4" w:space="0" w:color="auto"/>
            </w:tcBorders>
          </w:tcPr>
          <w:p w14:paraId="33FDDE73" w14:textId="77777777" w:rsidR="007636B3" w:rsidRPr="00A23FA3" w:rsidRDefault="007636B3" w:rsidP="007636B3">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D4BBAB8" w14:textId="77777777" w:rsidR="007636B3" w:rsidRPr="00A23FA3" w:rsidRDefault="007636B3" w:rsidP="007636B3">
            <w:pPr>
              <w:rPr>
                <w:rFonts w:ascii="等线" w:eastAsia="等线" w:hAnsi="等线" w:cs="宋体"/>
                <w:i/>
                <w:kern w:val="0"/>
                <w:szCs w:val="21"/>
              </w:rPr>
            </w:pPr>
          </w:p>
        </w:tc>
      </w:tr>
    </w:tbl>
    <w:p w14:paraId="35638B3E" w14:textId="77777777" w:rsidR="00F334CA" w:rsidRPr="00A23FA3" w:rsidRDefault="00F334CA" w:rsidP="00F334CA">
      <w:pPr>
        <w:widowControl/>
        <w:jc w:val="left"/>
        <w:rPr>
          <w:rFonts w:ascii="Calibri" w:hAnsi="Calibri" w:cstheme="minorHAnsi"/>
          <w:b/>
          <w:sz w:val="36"/>
        </w:rPr>
      </w:pPr>
    </w:p>
    <w:p w14:paraId="46E19341"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BILLOFLADING</w:t>
      </w:r>
      <w:r w:rsidRPr="00A23FA3">
        <w:rPr>
          <w:rFonts w:ascii="等线" w:eastAsia="等线" w:hAnsi="等线" w:cstheme="minorHAnsi" w:hint="eastAsia"/>
          <w:szCs w:val="21"/>
        </w:rPr>
        <w:t>（提单）</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A23FA3" w:rsidRPr="00A23FA3" w14:paraId="2B58D2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6DAF443"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28D98B67"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CC5B8D3"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0850384B"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8C4D39"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7B2B1F"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55320C91"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C18FB60"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57096DF"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4C5A62C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9995B7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NO.</w:t>
            </w:r>
          </w:p>
        </w:tc>
        <w:tc>
          <w:tcPr>
            <w:tcW w:w="1830" w:type="dxa"/>
            <w:tcBorders>
              <w:top w:val="single" w:sz="4" w:space="0" w:color="auto"/>
              <w:left w:val="single" w:sz="4" w:space="0" w:color="auto"/>
              <w:bottom w:val="single" w:sz="4" w:space="0" w:color="auto"/>
              <w:right w:val="single" w:sz="4" w:space="0" w:color="auto"/>
            </w:tcBorders>
          </w:tcPr>
          <w:p w14:paraId="5B562CDB"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403C4D9"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50</w:t>
            </w:r>
            <w:r w:rsidRPr="00A23FA3">
              <w:rPr>
                <w:rFonts w:ascii="等线" w:eastAsia="等线" w:hAnsi="等线" w:cs="宋体" w:hint="eastAsia"/>
                <w:i/>
                <w:kern w:val="0"/>
                <w:szCs w:val="21"/>
              </w:rPr>
              <w:t>-</w:t>
            </w:r>
            <w:r w:rsidRPr="00A23FA3">
              <w:rPr>
                <w:rFonts w:ascii="等线" w:eastAsia="等线" w:hAnsi="等线" w:cs="宋体"/>
                <w:i/>
                <w:kern w:val="0"/>
                <w:szCs w:val="21"/>
              </w:rPr>
              <w:t>digit</w:t>
            </w:r>
          </w:p>
          <w:p w14:paraId="6FA372E6" w14:textId="77777777" w:rsidR="00F334CA" w:rsidRPr="00A23FA3" w:rsidRDefault="00F334CA" w:rsidP="00B440F8">
            <w:pPr>
              <w:rPr>
                <w:rFonts w:ascii="等线" w:eastAsia="等线" w:hAnsi="等线" w:cs="宋体"/>
                <w:kern w:val="0"/>
                <w:szCs w:val="21"/>
              </w:rPr>
            </w:pPr>
            <w:r w:rsidRPr="00A23FA3">
              <w:rPr>
                <w:rFonts w:ascii="等线" w:eastAsia="等线" w:hAnsi="等线" w:cs="宋体"/>
                <w:i/>
                <w:kern w:val="0"/>
                <w:szCs w:val="21"/>
              </w:rPr>
              <w:t>number/letter/-//</w:t>
            </w:r>
          </w:p>
        </w:tc>
        <w:tc>
          <w:tcPr>
            <w:tcW w:w="1324" w:type="dxa"/>
            <w:tcBorders>
              <w:top w:val="single" w:sz="4" w:space="0" w:color="auto"/>
              <w:left w:val="single" w:sz="4" w:space="0" w:color="auto"/>
              <w:bottom w:val="single" w:sz="4" w:space="0" w:color="auto"/>
              <w:right w:val="single" w:sz="4" w:space="0" w:color="auto"/>
            </w:tcBorders>
          </w:tcPr>
          <w:p w14:paraId="6C7BD8F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N</w:t>
            </w:r>
          </w:p>
        </w:tc>
        <w:tc>
          <w:tcPr>
            <w:tcW w:w="2336" w:type="dxa"/>
            <w:tcBorders>
              <w:top w:val="single" w:sz="4" w:space="0" w:color="auto"/>
              <w:left w:val="single" w:sz="4" w:space="0" w:color="auto"/>
              <w:bottom w:val="single" w:sz="4" w:space="0" w:color="auto"/>
              <w:right w:val="single" w:sz="4" w:space="0" w:color="auto"/>
            </w:tcBorders>
            <w:noWrap/>
          </w:tcPr>
          <w:p w14:paraId="6640506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i/>
                <w:kern w:val="0"/>
                <w:szCs w:val="21"/>
              </w:rPr>
              <w:t>Any arabic number and String combination, including -, /, .,  i.e. 16TAC-123AA</w:t>
            </w:r>
          </w:p>
        </w:tc>
      </w:tr>
      <w:tr w:rsidR="00A23FA3" w:rsidRPr="00A23FA3" w14:paraId="17A362F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28D405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Port of Loading</w:t>
            </w:r>
          </w:p>
        </w:tc>
        <w:tc>
          <w:tcPr>
            <w:tcW w:w="1830" w:type="dxa"/>
            <w:tcBorders>
              <w:top w:val="single" w:sz="4" w:space="0" w:color="auto"/>
              <w:left w:val="single" w:sz="4" w:space="0" w:color="auto"/>
              <w:bottom w:val="single" w:sz="4" w:space="0" w:color="auto"/>
              <w:right w:val="single" w:sz="4" w:space="0" w:color="auto"/>
            </w:tcBorders>
          </w:tcPr>
          <w:p w14:paraId="3FE94834"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383D87E" w14:textId="77777777" w:rsidR="00F334CA" w:rsidRPr="00A23FA3" w:rsidRDefault="00F334CA" w:rsidP="00B440F8">
            <w:pPr>
              <w:rPr>
                <w:rFonts w:ascii="等线" w:eastAsia="等线" w:hAnsi="等线" w:cs="宋体"/>
                <w:kern w:val="0"/>
                <w:szCs w:val="21"/>
              </w:rPr>
            </w:pPr>
            <w:r w:rsidRPr="00A23FA3">
              <w:rPr>
                <w:i/>
                <w:sz w:val="24"/>
                <w:szCs w:val="24"/>
              </w:rPr>
              <w:t>Max255Text</w:t>
            </w:r>
          </w:p>
        </w:tc>
        <w:tc>
          <w:tcPr>
            <w:tcW w:w="1324" w:type="dxa"/>
            <w:vMerge w:val="restart"/>
            <w:tcBorders>
              <w:top w:val="single" w:sz="4" w:space="0" w:color="auto"/>
              <w:left w:val="single" w:sz="4" w:space="0" w:color="auto"/>
              <w:right w:val="single" w:sz="4" w:space="0" w:color="auto"/>
            </w:tcBorders>
          </w:tcPr>
          <w:p w14:paraId="24153F4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5E2A4B9B" w14:textId="77777777" w:rsidR="00F334CA" w:rsidRPr="00A23FA3" w:rsidRDefault="00F334CA" w:rsidP="00B440F8">
            <w:pPr>
              <w:rPr>
                <w:rFonts w:ascii="等线" w:eastAsia="等线" w:hAnsi="等线" w:cs="宋体"/>
                <w:kern w:val="0"/>
                <w:szCs w:val="21"/>
              </w:rPr>
            </w:pPr>
          </w:p>
        </w:tc>
      </w:tr>
      <w:tr w:rsidR="00A23FA3" w:rsidRPr="00A23FA3" w14:paraId="1B3327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2182F3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P/L Ccountry</w:t>
            </w:r>
          </w:p>
        </w:tc>
        <w:tc>
          <w:tcPr>
            <w:tcW w:w="1830" w:type="dxa"/>
            <w:tcBorders>
              <w:top w:val="single" w:sz="4" w:space="0" w:color="auto"/>
              <w:left w:val="single" w:sz="4" w:space="0" w:color="auto"/>
              <w:bottom w:val="single" w:sz="4" w:space="0" w:color="auto"/>
              <w:right w:val="single" w:sz="4" w:space="0" w:color="auto"/>
            </w:tcBorders>
          </w:tcPr>
          <w:p w14:paraId="24D72AA4" w14:textId="77777777" w:rsidR="00F334CA" w:rsidRPr="00A23FA3" w:rsidRDefault="00F334CA" w:rsidP="00B440F8">
            <w:pPr>
              <w:rPr>
                <w:rFonts w:ascii="等线" w:eastAsia="等线" w:hAnsi="等线"/>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D8BA620" w14:textId="77777777" w:rsidR="00F334CA" w:rsidRPr="00A23FA3" w:rsidRDefault="00F334CA" w:rsidP="00B440F8">
            <w:pPr>
              <w:rPr>
                <w:rFonts w:ascii="等线" w:eastAsia="等线" w:hAnsi="等线"/>
              </w:rPr>
            </w:pPr>
            <w:r w:rsidRPr="00A23FA3">
              <w:rPr>
                <w:i/>
                <w:sz w:val="24"/>
                <w:szCs w:val="24"/>
              </w:rPr>
              <w:t>Dropdown menu</w:t>
            </w:r>
          </w:p>
        </w:tc>
        <w:tc>
          <w:tcPr>
            <w:tcW w:w="1324" w:type="dxa"/>
            <w:vMerge/>
            <w:tcBorders>
              <w:left w:val="single" w:sz="4" w:space="0" w:color="auto"/>
              <w:bottom w:val="single" w:sz="4" w:space="0" w:color="auto"/>
              <w:right w:val="single" w:sz="4" w:space="0" w:color="auto"/>
            </w:tcBorders>
          </w:tcPr>
          <w:p w14:paraId="2170FD95" w14:textId="77777777" w:rsidR="00F334CA" w:rsidRPr="00A23FA3" w:rsidRDefault="00F334CA" w:rsidP="00B440F8">
            <w:pPr>
              <w:rPr>
                <w:rFonts w:ascii="等线" w:eastAsia="等线" w:hAnsi="等线"/>
              </w:rPr>
            </w:pPr>
          </w:p>
        </w:tc>
        <w:tc>
          <w:tcPr>
            <w:tcW w:w="2336" w:type="dxa"/>
            <w:tcBorders>
              <w:top w:val="single" w:sz="4" w:space="0" w:color="auto"/>
              <w:left w:val="single" w:sz="4" w:space="0" w:color="auto"/>
              <w:bottom w:val="single" w:sz="4" w:space="0" w:color="auto"/>
              <w:right w:val="single" w:sz="4" w:space="0" w:color="auto"/>
            </w:tcBorders>
            <w:noWrap/>
          </w:tcPr>
          <w:p w14:paraId="06BCFC99" w14:textId="77777777" w:rsidR="00F334CA" w:rsidRPr="00A23FA3" w:rsidRDefault="00F334CA" w:rsidP="00B440F8">
            <w:pPr>
              <w:rPr>
                <w:rFonts w:ascii="等线" w:eastAsia="等线" w:hAnsi="等线" w:cs="宋体"/>
                <w:kern w:val="0"/>
                <w:szCs w:val="21"/>
              </w:rPr>
            </w:pPr>
            <w:r w:rsidRPr="00A23FA3">
              <w:rPr>
                <w:rFonts w:ascii="等线" w:eastAsia="等线" w:hAnsi="等线" w:hint="eastAsia"/>
              </w:rPr>
              <w:t>国家插件</w:t>
            </w:r>
          </w:p>
        </w:tc>
      </w:tr>
      <w:tr w:rsidR="00A23FA3" w:rsidRPr="00A23FA3" w14:paraId="3FFBD2E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4771415"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Port of Discharge</w:t>
            </w:r>
          </w:p>
        </w:tc>
        <w:tc>
          <w:tcPr>
            <w:tcW w:w="1830" w:type="dxa"/>
            <w:tcBorders>
              <w:top w:val="single" w:sz="4" w:space="0" w:color="auto"/>
              <w:left w:val="single" w:sz="4" w:space="0" w:color="auto"/>
              <w:bottom w:val="single" w:sz="4" w:space="0" w:color="auto"/>
              <w:right w:val="single" w:sz="4" w:space="0" w:color="auto"/>
            </w:tcBorders>
          </w:tcPr>
          <w:p w14:paraId="374A2712" w14:textId="77777777" w:rsidR="00F334CA" w:rsidRPr="00A23FA3" w:rsidRDefault="00F334CA" w:rsidP="00B440F8">
            <w:pPr>
              <w:rPr>
                <w:rFonts w:ascii="等线" w:eastAsia="等线" w:hAnsi="等线"/>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2C9B548" w14:textId="77777777" w:rsidR="00F334CA" w:rsidRPr="00A23FA3" w:rsidRDefault="00F334CA" w:rsidP="00B440F8">
            <w:pPr>
              <w:rPr>
                <w:rFonts w:ascii="等线" w:eastAsia="等线" w:hAnsi="等线"/>
              </w:rPr>
            </w:pPr>
            <w:r w:rsidRPr="00A23FA3">
              <w:rPr>
                <w:i/>
                <w:sz w:val="24"/>
                <w:szCs w:val="24"/>
              </w:rPr>
              <w:t>Max255Text</w:t>
            </w:r>
          </w:p>
        </w:tc>
        <w:tc>
          <w:tcPr>
            <w:tcW w:w="1324" w:type="dxa"/>
            <w:vMerge w:val="restart"/>
            <w:tcBorders>
              <w:top w:val="single" w:sz="4" w:space="0" w:color="auto"/>
              <w:left w:val="single" w:sz="4" w:space="0" w:color="auto"/>
              <w:right w:val="single" w:sz="4" w:space="0" w:color="auto"/>
            </w:tcBorders>
          </w:tcPr>
          <w:p w14:paraId="7F3C5987" w14:textId="77777777" w:rsidR="00F334CA" w:rsidRPr="00A23FA3" w:rsidRDefault="00F334CA" w:rsidP="00B440F8">
            <w:pPr>
              <w:rPr>
                <w:rFonts w:ascii="等线" w:eastAsia="等线" w:hAnsi="等线"/>
              </w:rPr>
            </w:pPr>
            <w:r w:rsidRPr="00A23FA3">
              <w:rPr>
                <w:rFonts w:ascii="等线" w:eastAsia="等线" w:hAnsi="等线" w:cs="宋体"/>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49439018" w14:textId="77777777" w:rsidR="00F334CA" w:rsidRPr="00A23FA3" w:rsidRDefault="00F334CA" w:rsidP="00B440F8">
            <w:pPr>
              <w:rPr>
                <w:rFonts w:ascii="等线" w:eastAsia="等线" w:hAnsi="等线" w:cs="宋体"/>
                <w:kern w:val="0"/>
                <w:szCs w:val="21"/>
              </w:rPr>
            </w:pPr>
          </w:p>
        </w:tc>
      </w:tr>
      <w:tr w:rsidR="00A23FA3" w:rsidRPr="00A23FA3" w14:paraId="5173D9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AD65D6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P/D Country</w:t>
            </w:r>
          </w:p>
        </w:tc>
        <w:tc>
          <w:tcPr>
            <w:tcW w:w="1830" w:type="dxa"/>
            <w:tcBorders>
              <w:top w:val="single" w:sz="4" w:space="0" w:color="auto"/>
              <w:left w:val="single" w:sz="4" w:space="0" w:color="auto"/>
              <w:bottom w:val="single" w:sz="4" w:space="0" w:color="auto"/>
              <w:right w:val="single" w:sz="4" w:space="0" w:color="auto"/>
            </w:tcBorders>
          </w:tcPr>
          <w:p w14:paraId="4CCB0E51"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F10C99"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324" w:type="dxa"/>
            <w:vMerge/>
            <w:tcBorders>
              <w:left w:val="single" w:sz="4" w:space="0" w:color="auto"/>
              <w:bottom w:val="single" w:sz="4" w:space="0" w:color="auto"/>
              <w:right w:val="single" w:sz="4" w:space="0" w:color="auto"/>
            </w:tcBorders>
          </w:tcPr>
          <w:p w14:paraId="4E7D14E2"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2F9710FF"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国家插件，表单搜索，下拉形式</w:t>
            </w:r>
          </w:p>
        </w:tc>
      </w:tr>
      <w:tr w:rsidR="00A23FA3" w:rsidRPr="00A23FA3" w14:paraId="4EC7069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47A855F"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Transshipment Country</w:t>
            </w:r>
          </w:p>
        </w:tc>
        <w:tc>
          <w:tcPr>
            <w:tcW w:w="1830" w:type="dxa"/>
            <w:tcBorders>
              <w:top w:val="single" w:sz="4" w:space="0" w:color="auto"/>
              <w:left w:val="single" w:sz="4" w:space="0" w:color="auto"/>
              <w:bottom w:val="single" w:sz="4" w:space="0" w:color="auto"/>
              <w:right w:val="single" w:sz="4" w:space="0" w:color="auto"/>
            </w:tcBorders>
          </w:tcPr>
          <w:p w14:paraId="4B5B7849"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F225C25"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34359FD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08415E3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国家插件，表单搜索，下拉形式</w:t>
            </w:r>
          </w:p>
        </w:tc>
      </w:tr>
      <w:tr w:rsidR="00A23FA3" w:rsidRPr="00A23FA3" w14:paraId="56FFB02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53CC2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Goods Description</w:t>
            </w:r>
          </w:p>
        </w:tc>
        <w:tc>
          <w:tcPr>
            <w:tcW w:w="1830" w:type="dxa"/>
            <w:tcBorders>
              <w:top w:val="single" w:sz="4" w:space="0" w:color="auto"/>
              <w:left w:val="single" w:sz="4" w:space="0" w:color="auto"/>
              <w:bottom w:val="single" w:sz="4" w:space="0" w:color="auto"/>
              <w:right w:val="single" w:sz="4" w:space="0" w:color="auto"/>
            </w:tcBorders>
          </w:tcPr>
          <w:p w14:paraId="5DCCE2F1"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82B166A" w14:textId="77777777" w:rsidR="00F334CA" w:rsidRPr="00A23FA3" w:rsidRDefault="00F334CA" w:rsidP="00B440F8">
            <w:pPr>
              <w:rPr>
                <w:rFonts w:ascii="等线" w:eastAsia="等线" w:hAnsi="等线" w:cs="宋体"/>
                <w:kern w:val="0"/>
                <w:szCs w:val="21"/>
              </w:rPr>
            </w:pPr>
            <w:r w:rsidRPr="00A23FA3">
              <w:rPr>
                <w:i/>
                <w:sz w:val="24"/>
                <w:szCs w:val="24"/>
              </w:rPr>
              <w:t>Max255Text</w:t>
            </w:r>
          </w:p>
        </w:tc>
        <w:tc>
          <w:tcPr>
            <w:tcW w:w="1324" w:type="dxa"/>
            <w:vMerge w:val="restart"/>
            <w:tcBorders>
              <w:top w:val="single" w:sz="4" w:space="0" w:color="auto"/>
              <w:left w:val="single" w:sz="4" w:space="0" w:color="auto"/>
              <w:right w:val="single" w:sz="4" w:space="0" w:color="auto"/>
            </w:tcBorders>
          </w:tcPr>
          <w:p w14:paraId="48079256"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6585BF10" w14:textId="77777777" w:rsidR="00F334CA" w:rsidRPr="00A23FA3" w:rsidRDefault="00F334CA" w:rsidP="00B440F8">
            <w:pPr>
              <w:rPr>
                <w:rFonts w:ascii="等线" w:eastAsia="等线" w:hAnsi="等线" w:cs="宋体"/>
                <w:kern w:val="0"/>
                <w:szCs w:val="21"/>
              </w:rPr>
            </w:pPr>
          </w:p>
        </w:tc>
      </w:tr>
      <w:tr w:rsidR="00A23FA3" w:rsidRPr="00A23FA3" w14:paraId="7E4E964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A151B1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Gross Weight</w:t>
            </w:r>
          </w:p>
        </w:tc>
        <w:tc>
          <w:tcPr>
            <w:tcW w:w="1830" w:type="dxa"/>
            <w:tcBorders>
              <w:top w:val="single" w:sz="4" w:space="0" w:color="auto"/>
              <w:left w:val="single" w:sz="4" w:space="0" w:color="auto"/>
              <w:bottom w:val="single" w:sz="4" w:space="0" w:color="auto"/>
              <w:right w:val="single" w:sz="4" w:space="0" w:color="auto"/>
            </w:tcBorders>
          </w:tcPr>
          <w:p w14:paraId="06BC0151"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58B455B" w14:textId="77777777" w:rsidR="00F334CA" w:rsidRPr="00A23FA3" w:rsidRDefault="00F334CA" w:rsidP="00B440F8">
            <w:pPr>
              <w:rPr>
                <w:rFonts w:ascii="等线" w:eastAsia="等线" w:hAnsi="等线" w:cs="宋体"/>
                <w:kern w:val="0"/>
                <w:szCs w:val="21"/>
              </w:rPr>
            </w:pPr>
            <w:r w:rsidRPr="00A23FA3">
              <w:rPr>
                <w:i/>
                <w:sz w:val="24"/>
                <w:szCs w:val="24"/>
              </w:rPr>
              <w:t>15-digit value</w:t>
            </w:r>
          </w:p>
        </w:tc>
        <w:tc>
          <w:tcPr>
            <w:tcW w:w="1324" w:type="dxa"/>
            <w:vMerge/>
            <w:tcBorders>
              <w:left w:val="single" w:sz="4" w:space="0" w:color="auto"/>
              <w:right w:val="single" w:sz="4" w:space="0" w:color="auto"/>
            </w:tcBorders>
          </w:tcPr>
          <w:p w14:paraId="7AF0B874"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7FE138D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数字、允许小数点后</w:t>
            </w:r>
            <w:r w:rsidRPr="00A23FA3">
              <w:rPr>
                <w:rFonts w:ascii="等线" w:eastAsia="等线" w:hAnsi="等线" w:cs="宋体"/>
                <w:kern w:val="0"/>
                <w:szCs w:val="21"/>
              </w:rPr>
              <w:t>2位</w:t>
            </w:r>
          </w:p>
        </w:tc>
      </w:tr>
      <w:tr w:rsidR="00A23FA3" w:rsidRPr="00A23FA3" w14:paraId="094D76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7E8EE1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Type of Unit</w:t>
            </w:r>
          </w:p>
        </w:tc>
        <w:tc>
          <w:tcPr>
            <w:tcW w:w="1830" w:type="dxa"/>
            <w:tcBorders>
              <w:top w:val="single" w:sz="4" w:space="0" w:color="auto"/>
              <w:left w:val="single" w:sz="4" w:space="0" w:color="auto"/>
              <w:bottom w:val="single" w:sz="4" w:space="0" w:color="auto"/>
              <w:right w:val="single" w:sz="4" w:space="0" w:color="auto"/>
            </w:tcBorders>
          </w:tcPr>
          <w:p w14:paraId="2E03251A"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9B31F20"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324" w:type="dxa"/>
            <w:vMerge/>
            <w:tcBorders>
              <w:left w:val="single" w:sz="4" w:space="0" w:color="auto"/>
              <w:right w:val="single" w:sz="4" w:space="0" w:color="auto"/>
            </w:tcBorders>
          </w:tcPr>
          <w:p w14:paraId="77BDEFCE"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4CA5A23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Admin</w:t>
            </w:r>
            <w:r w:rsidRPr="00A23FA3">
              <w:rPr>
                <w:rFonts w:ascii="等线" w:eastAsia="等线" w:hAnsi="等线" w:cs="宋体" w:hint="eastAsia"/>
                <w:kern w:val="0"/>
                <w:szCs w:val="21"/>
              </w:rPr>
              <w:t>后台管理</w:t>
            </w:r>
          </w:p>
        </w:tc>
      </w:tr>
      <w:tr w:rsidR="00A23FA3" w:rsidRPr="00A23FA3" w14:paraId="7E019CB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BCB71C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Quantity / Weight</w:t>
            </w:r>
          </w:p>
          <w:p w14:paraId="46D96B0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w:t>
            </w:r>
            <w:r w:rsidRPr="00A23FA3">
              <w:rPr>
                <w:rFonts w:ascii="等线" w:eastAsia="等线" w:hAnsi="等线" w:cs="宋体" w:hint="eastAsia"/>
                <w:kern w:val="0"/>
                <w:szCs w:val="21"/>
              </w:rPr>
              <w:t>下拉选某一个名称)</w:t>
            </w:r>
          </w:p>
        </w:tc>
        <w:tc>
          <w:tcPr>
            <w:tcW w:w="1830" w:type="dxa"/>
            <w:tcBorders>
              <w:top w:val="single" w:sz="4" w:space="0" w:color="auto"/>
              <w:left w:val="single" w:sz="4" w:space="0" w:color="auto"/>
              <w:bottom w:val="single" w:sz="4" w:space="0" w:color="auto"/>
              <w:right w:val="single" w:sz="4" w:space="0" w:color="auto"/>
            </w:tcBorders>
          </w:tcPr>
          <w:p w14:paraId="1DEB2C15"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206DADF" w14:textId="77777777" w:rsidR="00F334CA" w:rsidRPr="00A23FA3" w:rsidRDefault="00F334CA" w:rsidP="00B440F8">
            <w:pPr>
              <w:rPr>
                <w:rFonts w:ascii="等线" w:eastAsia="等线" w:hAnsi="等线" w:cs="宋体"/>
                <w:kern w:val="0"/>
                <w:szCs w:val="21"/>
              </w:rPr>
            </w:pPr>
            <w:r w:rsidRPr="00A23FA3">
              <w:rPr>
                <w:i/>
                <w:sz w:val="24"/>
                <w:szCs w:val="24"/>
              </w:rPr>
              <w:t>15-digit value</w:t>
            </w:r>
          </w:p>
        </w:tc>
        <w:tc>
          <w:tcPr>
            <w:tcW w:w="1324" w:type="dxa"/>
            <w:vMerge/>
            <w:tcBorders>
              <w:left w:val="single" w:sz="4" w:space="0" w:color="auto"/>
              <w:right w:val="single" w:sz="4" w:space="0" w:color="auto"/>
            </w:tcBorders>
          </w:tcPr>
          <w:p w14:paraId="3C079486"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9D9A7A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数字、允许小数点后</w:t>
            </w:r>
            <w:r w:rsidRPr="00A23FA3">
              <w:rPr>
                <w:rFonts w:ascii="等线" w:eastAsia="等线" w:hAnsi="等线" w:cs="宋体"/>
                <w:kern w:val="0"/>
                <w:szCs w:val="21"/>
              </w:rPr>
              <w:t>2位</w:t>
            </w:r>
          </w:p>
        </w:tc>
      </w:tr>
      <w:tr w:rsidR="00A23FA3" w:rsidRPr="00A23FA3" w14:paraId="6281EB7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EE6EE2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Type of Unit</w:t>
            </w:r>
          </w:p>
        </w:tc>
        <w:tc>
          <w:tcPr>
            <w:tcW w:w="1830" w:type="dxa"/>
            <w:tcBorders>
              <w:top w:val="single" w:sz="4" w:space="0" w:color="auto"/>
              <w:left w:val="single" w:sz="4" w:space="0" w:color="auto"/>
              <w:bottom w:val="single" w:sz="4" w:space="0" w:color="auto"/>
              <w:right w:val="single" w:sz="4" w:space="0" w:color="auto"/>
            </w:tcBorders>
          </w:tcPr>
          <w:p w14:paraId="1C4B32C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E893C7"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324" w:type="dxa"/>
            <w:vMerge/>
            <w:tcBorders>
              <w:left w:val="single" w:sz="4" w:space="0" w:color="auto"/>
              <w:bottom w:val="single" w:sz="4" w:space="0" w:color="auto"/>
              <w:right w:val="single" w:sz="4" w:space="0" w:color="auto"/>
            </w:tcBorders>
          </w:tcPr>
          <w:p w14:paraId="747A00B2"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779B0D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Admin</w:t>
            </w:r>
            <w:r w:rsidRPr="00A23FA3">
              <w:rPr>
                <w:rFonts w:ascii="等线" w:eastAsia="等线" w:hAnsi="等线" w:cs="宋体" w:hint="eastAsia"/>
                <w:kern w:val="0"/>
                <w:szCs w:val="21"/>
              </w:rPr>
              <w:t>后台管理</w:t>
            </w:r>
          </w:p>
        </w:tc>
      </w:tr>
      <w:tr w:rsidR="00A23FA3" w:rsidRPr="00A23FA3" w14:paraId="0A82AAB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D33196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Shipper</w:t>
            </w:r>
          </w:p>
        </w:tc>
        <w:tc>
          <w:tcPr>
            <w:tcW w:w="1830" w:type="dxa"/>
            <w:tcBorders>
              <w:top w:val="single" w:sz="4" w:space="0" w:color="auto"/>
              <w:left w:val="single" w:sz="4" w:space="0" w:color="auto"/>
              <w:bottom w:val="single" w:sz="4" w:space="0" w:color="auto"/>
              <w:right w:val="single" w:sz="4" w:space="0" w:color="auto"/>
            </w:tcBorders>
          </w:tcPr>
          <w:p w14:paraId="1C61A6AF"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944587F" w14:textId="77777777" w:rsidR="00F334CA" w:rsidRPr="00A23FA3" w:rsidRDefault="00F334CA" w:rsidP="00B440F8">
            <w:pPr>
              <w:rPr>
                <w:rFonts w:ascii="等线" w:eastAsia="等线" w:hAnsi="等线" w:cs="宋体"/>
                <w:kern w:val="0"/>
                <w:szCs w:val="21"/>
              </w:rPr>
            </w:pPr>
            <w:r w:rsidRPr="00A23FA3">
              <w:rPr>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E03E09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5CB121C" w14:textId="77777777" w:rsidR="00F334CA" w:rsidRPr="00A23FA3" w:rsidRDefault="00F334CA" w:rsidP="00B440F8">
            <w:pPr>
              <w:rPr>
                <w:rFonts w:ascii="等线" w:eastAsia="等线" w:hAnsi="等线" w:cs="宋体"/>
                <w:kern w:val="0"/>
                <w:szCs w:val="21"/>
              </w:rPr>
            </w:pPr>
          </w:p>
        </w:tc>
      </w:tr>
      <w:tr w:rsidR="00A23FA3" w:rsidRPr="00A23FA3" w14:paraId="1ACA8C2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1DB1F2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Consignee</w:t>
            </w:r>
          </w:p>
        </w:tc>
        <w:tc>
          <w:tcPr>
            <w:tcW w:w="1830" w:type="dxa"/>
            <w:tcBorders>
              <w:top w:val="single" w:sz="4" w:space="0" w:color="auto"/>
              <w:left w:val="single" w:sz="4" w:space="0" w:color="auto"/>
              <w:bottom w:val="single" w:sz="4" w:space="0" w:color="auto"/>
              <w:right w:val="single" w:sz="4" w:space="0" w:color="auto"/>
            </w:tcBorders>
          </w:tcPr>
          <w:p w14:paraId="5E4695EC"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4F26383" w14:textId="77777777" w:rsidR="00F334CA" w:rsidRPr="00A23FA3" w:rsidRDefault="00F334CA" w:rsidP="00B440F8">
            <w:pPr>
              <w:rPr>
                <w:rFonts w:ascii="等线" w:eastAsia="等线" w:hAnsi="等线" w:cs="宋体"/>
                <w:kern w:val="0"/>
                <w:szCs w:val="21"/>
              </w:rPr>
            </w:pPr>
            <w:r w:rsidRPr="00A23FA3">
              <w:rPr>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1E07E3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4C560354" w14:textId="77777777" w:rsidR="00F334CA" w:rsidRPr="00A23FA3" w:rsidRDefault="00F334CA" w:rsidP="00B440F8">
            <w:pPr>
              <w:rPr>
                <w:rFonts w:ascii="等线" w:eastAsia="等线" w:hAnsi="等线" w:cs="宋体"/>
                <w:kern w:val="0"/>
                <w:szCs w:val="21"/>
              </w:rPr>
            </w:pPr>
          </w:p>
        </w:tc>
      </w:tr>
      <w:tr w:rsidR="00A23FA3" w:rsidRPr="00A23FA3" w14:paraId="730B3A04"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76F777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Notify Party</w:t>
            </w:r>
          </w:p>
        </w:tc>
        <w:tc>
          <w:tcPr>
            <w:tcW w:w="1830" w:type="dxa"/>
            <w:tcBorders>
              <w:top w:val="single" w:sz="4" w:space="0" w:color="auto"/>
              <w:left w:val="single" w:sz="4" w:space="0" w:color="auto"/>
              <w:bottom w:val="single" w:sz="4" w:space="0" w:color="auto"/>
              <w:right w:val="single" w:sz="4" w:space="0" w:color="auto"/>
            </w:tcBorders>
          </w:tcPr>
          <w:p w14:paraId="3A467B53"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CF6055B"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4538449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1AACD244" w14:textId="77777777" w:rsidR="00F334CA" w:rsidRPr="00A23FA3" w:rsidRDefault="00F334CA" w:rsidP="00B440F8">
            <w:pPr>
              <w:rPr>
                <w:rFonts w:ascii="等线" w:eastAsia="等线" w:hAnsi="等线" w:cs="宋体"/>
                <w:kern w:val="0"/>
                <w:szCs w:val="21"/>
              </w:rPr>
            </w:pPr>
          </w:p>
        </w:tc>
      </w:tr>
      <w:tr w:rsidR="00A23FA3" w:rsidRPr="00A23FA3" w14:paraId="605D736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10BD97F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Vessel Name / IMO NO.</w:t>
            </w:r>
          </w:p>
        </w:tc>
        <w:tc>
          <w:tcPr>
            <w:tcW w:w="1830" w:type="dxa"/>
            <w:tcBorders>
              <w:top w:val="single" w:sz="4" w:space="0" w:color="auto"/>
              <w:left w:val="single" w:sz="4" w:space="0" w:color="auto"/>
              <w:bottom w:val="single" w:sz="4" w:space="0" w:color="auto"/>
              <w:right w:val="single" w:sz="4" w:space="0" w:color="auto"/>
            </w:tcBorders>
          </w:tcPr>
          <w:p w14:paraId="547B1FB7"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27C928A" w14:textId="77777777" w:rsidR="00F334CA" w:rsidRPr="00A23FA3" w:rsidRDefault="00F334CA" w:rsidP="00B440F8">
            <w:pPr>
              <w:rPr>
                <w:rFonts w:ascii="等线" w:eastAsia="等线" w:hAnsi="等线" w:cs="宋体"/>
                <w:i/>
                <w:kern w:val="0"/>
                <w:szCs w:val="21"/>
              </w:rPr>
            </w:pPr>
            <w:r w:rsidRPr="00A23FA3">
              <w:rPr>
                <w:i/>
                <w:sz w:val="24"/>
                <w:szCs w:val="24"/>
              </w:rPr>
              <w:t>100-digit characters/</w:t>
            </w:r>
            <w:r w:rsidRPr="00A23FA3">
              <w:rPr>
                <w:rFonts w:ascii="等线" w:eastAsia="等线" w:hAnsi="等线" w:cs="宋体"/>
                <w:i/>
                <w:kern w:val="0"/>
                <w:szCs w:val="21"/>
              </w:rPr>
              <w:t>50</w:t>
            </w:r>
            <w:r w:rsidRPr="00A23FA3">
              <w:rPr>
                <w:rFonts w:ascii="等线" w:eastAsia="等线" w:hAnsi="等线" w:cs="宋体" w:hint="eastAsia"/>
                <w:i/>
                <w:kern w:val="0"/>
                <w:szCs w:val="21"/>
              </w:rPr>
              <w:t>-</w:t>
            </w:r>
            <w:r w:rsidRPr="00A23FA3">
              <w:rPr>
                <w:rFonts w:ascii="等线" w:eastAsia="等线" w:hAnsi="等线" w:cs="宋体"/>
                <w:i/>
                <w:kern w:val="0"/>
                <w:szCs w:val="21"/>
              </w:rPr>
              <w:t>digit</w:t>
            </w:r>
          </w:p>
          <w:p w14:paraId="500E708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i/>
                <w:kern w:val="0"/>
                <w:szCs w:val="21"/>
              </w:rPr>
              <w:t>number</w:t>
            </w:r>
          </w:p>
        </w:tc>
        <w:tc>
          <w:tcPr>
            <w:tcW w:w="1324" w:type="dxa"/>
            <w:vMerge w:val="restart"/>
            <w:tcBorders>
              <w:top w:val="single" w:sz="4" w:space="0" w:color="auto"/>
              <w:left w:val="single" w:sz="4" w:space="0" w:color="auto"/>
              <w:right w:val="single" w:sz="4" w:space="0" w:color="auto"/>
            </w:tcBorders>
          </w:tcPr>
          <w:p w14:paraId="5500C8CF"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p w14:paraId="1A248325"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5C7E309"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（船号/船名）</w:t>
            </w:r>
            <w:r w:rsidRPr="00A23FA3">
              <w:rPr>
                <w:rFonts w:ascii="等线" w:eastAsia="等线" w:hAnsi="等线" w:cs="宋体"/>
                <w:kern w:val="0"/>
                <w:szCs w:val="21"/>
              </w:rPr>
              <w:t>Arabic number /String</w:t>
            </w:r>
          </w:p>
        </w:tc>
      </w:tr>
      <w:tr w:rsidR="00A23FA3" w:rsidRPr="00A23FA3" w14:paraId="69DBDB6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C21644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Shipment Date</w:t>
            </w:r>
          </w:p>
        </w:tc>
        <w:tc>
          <w:tcPr>
            <w:tcW w:w="1830" w:type="dxa"/>
            <w:tcBorders>
              <w:top w:val="single" w:sz="4" w:space="0" w:color="auto"/>
              <w:left w:val="single" w:sz="4" w:space="0" w:color="auto"/>
              <w:bottom w:val="single" w:sz="4" w:space="0" w:color="auto"/>
              <w:right w:val="single" w:sz="4" w:space="0" w:color="auto"/>
            </w:tcBorders>
          </w:tcPr>
          <w:p w14:paraId="280FD4AD"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25EBA35"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Datetime</w:t>
            </w:r>
          </w:p>
        </w:tc>
        <w:tc>
          <w:tcPr>
            <w:tcW w:w="1324" w:type="dxa"/>
            <w:vMerge/>
            <w:tcBorders>
              <w:left w:val="single" w:sz="4" w:space="0" w:color="auto"/>
              <w:bottom w:val="single" w:sz="4" w:space="0" w:color="auto"/>
              <w:right w:val="single" w:sz="4" w:space="0" w:color="auto"/>
            </w:tcBorders>
          </w:tcPr>
          <w:p w14:paraId="071A3011"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12B2A11F" w14:textId="77777777" w:rsidR="00F334CA" w:rsidRPr="00A23FA3" w:rsidRDefault="00F334CA" w:rsidP="00B440F8">
            <w:pPr>
              <w:rPr>
                <w:i/>
                <w:sz w:val="24"/>
                <w:szCs w:val="24"/>
              </w:rPr>
            </w:pPr>
            <w:r w:rsidRPr="00A23FA3">
              <w:rPr>
                <w:i/>
                <w:sz w:val="24"/>
                <w:szCs w:val="24"/>
              </w:rPr>
              <w:t xml:space="preserve">Display in the format </w:t>
            </w:r>
            <w:r w:rsidRPr="00A23FA3">
              <w:rPr>
                <w:i/>
                <w:sz w:val="24"/>
                <w:szCs w:val="24"/>
              </w:rPr>
              <w:lastRenderedPageBreak/>
              <w:t xml:space="preserve">of yyyy-mm-dd; </w:t>
            </w:r>
            <w:r w:rsidRPr="00A23FA3">
              <w:rPr>
                <w:rFonts w:ascii="等线" w:eastAsia="等线" w:hAnsi="等线" w:cs="宋体" w:hint="eastAsia"/>
                <w:kern w:val="0"/>
                <w:szCs w:val="21"/>
              </w:rPr>
              <w:t>时间插件</w:t>
            </w:r>
          </w:p>
        </w:tc>
      </w:tr>
      <w:tr w:rsidR="00A23FA3" w:rsidRPr="00A23FA3" w14:paraId="2E491F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27D9F8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lastRenderedPageBreak/>
              <w:t>Transshipment Vessel</w:t>
            </w:r>
          </w:p>
        </w:tc>
        <w:tc>
          <w:tcPr>
            <w:tcW w:w="1830" w:type="dxa"/>
            <w:tcBorders>
              <w:top w:val="single" w:sz="4" w:space="0" w:color="auto"/>
              <w:left w:val="single" w:sz="4" w:space="0" w:color="auto"/>
              <w:bottom w:val="single" w:sz="4" w:space="0" w:color="auto"/>
              <w:right w:val="single" w:sz="4" w:space="0" w:color="auto"/>
            </w:tcBorders>
          </w:tcPr>
          <w:p w14:paraId="185DE5BF"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54392D9"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vMerge w:val="restart"/>
            <w:tcBorders>
              <w:top w:val="single" w:sz="4" w:space="0" w:color="auto"/>
              <w:left w:val="single" w:sz="4" w:space="0" w:color="auto"/>
              <w:right w:val="single" w:sz="4" w:space="0" w:color="auto"/>
            </w:tcBorders>
          </w:tcPr>
          <w:p w14:paraId="6C656D1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0A16F888" w14:textId="77777777" w:rsidR="00F334CA" w:rsidRPr="00A23FA3" w:rsidRDefault="00F334CA" w:rsidP="00B440F8">
            <w:pPr>
              <w:rPr>
                <w:rFonts w:ascii="等线" w:eastAsia="等线" w:hAnsi="等线" w:cs="宋体"/>
                <w:kern w:val="0"/>
                <w:szCs w:val="21"/>
              </w:rPr>
            </w:pPr>
          </w:p>
        </w:tc>
      </w:tr>
      <w:tr w:rsidR="00A23FA3" w:rsidRPr="00A23FA3" w14:paraId="56F942C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64C02C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Transshipment Date</w:t>
            </w:r>
          </w:p>
        </w:tc>
        <w:tc>
          <w:tcPr>
            <w:tcW w:w="1830" w:type="dxa"/>
            <w:tcBorders>
              <w:top w:val="single" w:sz="4" w:space="0" w:color="auto"/>
              <w:left w:val="single" w:sz="4" w:space="0" w:color="auto"/>
              <w:bottom w:val="single" w:sz="4" w:space="0" w:color="auto"/>
              <w:right w:val="single" w:sz="4" w:space="0" w:color="auto"/>
            </w:tcBorders>
          </w:tcPr>
          <w:p w14:paraId="6D1403C7"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3E1E7EC"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Datetime</w:t>
            </w:r>
          </w:p>
        </w:tc>
        <w:tc>
          <w:tcPr>
            <w:tcW w:w="1324" w:type="dxa"/>
            <w:vMerge/>
            <w:tcBorders>
              <w:left w:val="single" w:sz="4" w:space="0" w:color="auto"/>
              <w:bottom w:val="single" w:sz="4" w:space="0" w:color="auto"/>
              <w:right w:val="single" w:sz="4" w:space="0" w:color="auto"/>
            </w:tcBorders>
          </w:tcPr>
          <w:p w14:paraId="7C8B21AC" w14:textId="77777777" w:rsidR="00F334CA" w:rsidRPr="00A23FA3" w:rsidRDefault="00F334CA" w:rsidP="00B440F8">
            <w:pPr>
              <w:rPr>
                <w:rFonts w:ascii="等线" w:eastAsia="等线" w:hAnsi="等线" w:cs="宋体"/>
                <w:kern w:val="0"/>
                <w:szCs w:val="21"/>
              </w:rPr>
            </w:pPr>
          </w:p>
        </w:tc>
        <w:tc>
          <w:tcPr>
            <w:tcW w:w="2336" w:type="dxa"/>
            <w:tcBorders>
              <w:top w:val="single" w:sz="4" w:space="0" w:color="auto"/>
              <w:left w:val="single" w:sz="4" w:space="0" w:color="auto"/>
              <w:bottom w:val="single" w:sz="4" w:space="0" w:color="auto"/>
              <w:right w:val="single" w:sz="4" w:space="0" w:color="auto"/>
            </w:tcBorders>
            <w:noWrap/>
          </w:tcPr>
          <w:p w14:paraId="0097B4A1" w14:textId="77777777" w:rsidR="00F334CA" w:rsidRPr="00A23FA3" w:rsidRDefault="00F334CA" w:rsidP="00B440F8">
            <w:pPr>
              <w:rPr>
                <w:rFonts w:ascii="等线" w:eastAsia="等线" w:hAnsi="等线" w:cs="宋体"/>
                <w:kern w:val="0"/>
                <w:szCs w:val="21"/>
              </w:rPr>
            </w:pPr>
            <w:r w:rsidRPr="00A23FA3">
              <w:rPr>
                <w:i/>
                <w:sz w:val="24"/>
                <w:szCs w:val="24"/>
              </w:rPr>
              <w:t xml:space="preserve">Display in the format of yyyy-mm-dd; </w:t>
            </w:r>
            <w:r w:rsidRPr="00A23FA3">
              <w:rPr>
                <w:rFonts w:ascii="等线" w:eastAsia="等线" w:hAnsi="等线" w:cs="宋体" w:hint="eastAsia"/>
                <w:kern w:val="0"/>
                <w:szCs w:val="21"/>
              </w:rPr>
              <w:t>时间插件</w:t>
            </w:r>
          </w:p>
        </w:tc>
      </w:tr>
      <w:tr w:rsidR="00A23FA3" w:rsidRPr="00A23FA3" w14:paraId="40C1FD1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382BDC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Forwarding Agent</w:t>
            </w:r>
          </w:p>
        </w:tc>
        <w:tc>
          <w:tcPr>
            <w:tcW w:w="1830" w:type="dxa"/>
            <w:tcBorders>
              <w:top w:val="single" w:sz="4" w:space="0" w:color="auto"/>
              <w:left w:val="single" w:sz="4" w:space="0" w:color="auto"/>
              <w:bottom w:val="single" w:sz="4" w:space="0" w:color="auto"/>
              <w:right w:val="single" w:sz="4" w:space="0" w:color="auto"/>
            </w:tcBorders>
          </w:tcPr>
          <w:p w14:paraId="39B77487"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DFE34D6"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2C3DCEC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5A31BA39" w14:textId="77777777" w:rsidR="00F334CA" w:rsidRPr="00A23FA3" w:rsidRDefault="00F334CA" w:rsidP="00B440F8">
            <w:pPr>
              <w:rPr>
                <w:rFonts w:ascii="等线" w:eastAsia="等线" w:hAnsi="等线" w:cs="宋体"/>
                <w:kern w:val="0"/>
                <w:szCs w:val="21"/>
              </w:rPr>
            </w:pPr>
          </w:p>
        </w:tc>
      </w:tr>
      <w:tr w:rsidR="00A23FA3" w:rsidRPr="00A23FA3" w14:paraId="11DF295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D163F4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Destination Agent</w:t>
            </w:r>
          </w:p>
        </w:tc>
        <w:tc>
          <w:tcPr>
            <w:tcW w:w="1830" w:type="dxa"/>
            <w:tcBorders>
              <w:top w:val="single" w:sz="4" w:space="0" w:color="auto"/>
              <w:left w:val="single" w:sz="4" w:space="0" w:color="auto"/>
              <w:bottom w:val="single" w:sz="4" w:space="0" w:color="auto"/>
              <w:right w:val="single" w:sz="4" w:space="0" w:color="auto"/>
            </w:tcBorders>
          </w:tcPr>
          <w:p w14:paraId="09867949"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6E7ADFB"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010A1C1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BE4C179" w14:textId="77777777" w:rsidR="00F334CA" w:rsidRPr="00A23FA3" w:rsidRDefault="00F334CA" w:rsidP="00B440F8">
            <w:pPr>
              <w:rPr>
                <w:rFonts w:ascii="等线" w:eastAsia="等线" w:hAnsi="等线" w:cs="宋体"/>
                <w:kern w:val="0"/>
                <w:szCs w:val="21"/>
              </w:rPr>
            </w:pPr>
          </w:p>
        </w:tc>
      </w:tr>
      <w:tr w:rsidR="00A23FA3" w:rsidRPr="00A23FA3" w14:paraId="12E809EF"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9426AB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Carrier/Master</w:t>
            </w:r>
          </w:p>
          <w:p w14:paraId="4405B6F7" w14:textId="77777777" w:rsidR="00F334CA" w:rsidRPr="00A23FA3" w:rsidRDefault="00F334CA" w:rsidP="00B440F8">
            <w:pPr>
              <w:rPr>
                <w:rFonts w:ascii="等线" w:eastAsia="等线" w:hAnsi="等线" w:cs="宋体"/>
                <w:kern w:val="0"/>
                <w:szCs w:val="21"/>
              </w:rPr>
            </w:pPr>
          </w:p>
        </w:tc>
        <w:tc>
          <w:tcPr>
            <w:tcW w:w="1830" w:type="dxa"/>
            <w:tcBorders>
              <w:top w:val="single" w:sz="4" w:space="0" w:color="auto"/>
              <w:left w:val="single" w:sz="4" w:space="0" w:color="auto"/>
              <w:bottom w:val="single" w:sz="4" w:space="0" w:color="auto"/>
              <w:right w:val="single" w:sz="4" w:space="0" w:color="auto"/>
            </w:tcBorders>
          </w:tcPr>
          <w:p w14:paraId="2A49078F"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EB3CD05"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62CD0B0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6F2C55E4"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Carrier 2</w:t>
            </w:r>
            <w:r w:rsidRPr="00A23FA3">
              <w:rPr>
                <w:rFonts w:ascii="等线" w:eastAsia="等线" w:hAnsi="等线" w:cs="宋体" w:hint="eastAsia"/>
                <w:i/>
                <w:kern w:val="0"/>
                <w:szCs w:val="21"/>
              </w:rPr>
              <w:t>个标题字段下拉选某一个名称</w:t>
            </w:r>
          </w:p>
        </w:tc>
      </w:tr>
      <w:tr w:rsidR="00A23FA3" w:rsidRPr="00A23FA3" w14:paraId="07249418"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1E446"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Shipping Agent</w:t>
            </w:r>
          </w:p>
        </w:tc>
        <w:tc>
          <w:tcPr>
            <w:tcW w:w="1830" w:type="dxa"/>
            <w:tcBorders>
              <w:top w:val="single" w:sz="4" w:space="0" w:color="auto"/>
              <w:left w:val="single" w:sz="4" w:space="0" w:color="auto"/>
              <w:bottom w:val="single" w:sz="4" w:space="0" w:color="auto"/>
              <w:right w:val="single" w:sz="4" w:space="0" w:color="auto"/>
            </w:tcBorders>
          </w:tcPr>
          <w:p w14:paraId="112F3217"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AA15C1E"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7B57DAD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473522E" w14:textId="77777777" w:rsidR="00F334CA" w:rsidRPr="00A23FA3" w:rsidRDefault="00F334CA" w:rsidP="00B440F8">
            <w:pPr>
              <w:rPr>
                <w:rFonts w:ascii="等线" w:eastAsia="等线" w:hAnsi="等线" w:cs="宋体"/>
                <w:kern w:val="0"/>
                <w:szCs w:val="21"/>
              </w:rPr>
            </w:pPr>
          </w:p>
        </w:tc>
      </w:tr>
      <w:tr w:rsidR="00F334CA" w:rsidRPr="00A23FA3" w14:paraId="2D79C8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152070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BL Third Party</w:t>
            </w:r>
          </w:p>
        </w:tc>
        <w:tc>
          <w:tcPr>
            <w:tcW w:w="1830" w:type="dxa"/>
            <w:tcBorders>
              <w:top w:val="single" w:sz="4" w:space="0" w:color="auto"/>
              <w:left w:val="single" w:sz="4" w:space="0" w:color="auto"/>
              <w:bottom w:val="single" w:sz="4" w:space="0" w:color="auto"/>
              <w:right w:val="single" w:sz="4" w:space="0" w:color="auto"/>
            </w:tcBorders>
          </w:tcPr>
          <w:p w14:paraId="62E56F9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6F7B779"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384663D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336" w:type="dxa"/>
            <w:tcBorders>
              <w:top w:val="single" w:sz="4" w:space="0" w:color="auto"/>
              <w:left w:val="single" w:sz="4" w:space="0" w:color="auto"/>
              <w:bottom w:val="single" w:sz="4" w:space="0" w:color="auto"/>
              <w:right w:val="single" w:sz="4" w:space="0" w:color="auto"/>
            </w:tcBorders>
            <w:noWrap/>
          </w:tcPr>
          <w:p w14:paraId="7F71027F" w14:textId="77777777" w:rsidR="00F334CA" w:rsidRPr="00A23FA3" w:rsidRDefault="00F334CA" w:rsidP="00B440F8">
            <w:pPr>
              <w:rPr>
                <w:rFonts w:ascii="等线" w:eastAsia="等线" w:hAnsi="等线" w:cs="宋体"/>
                <w:kern w:val="0"/>
                <w:szCs w:val="21"/>
              </w:rPr>
            </w:pPr>
          </w:p>
        </w:tc>
      </w:tr>
    </w:tbl>
    <w:p w14:paraId="3415AA49" w14:textId="77777777" w:rsidR="00F334CA" w:rsidRPr="00A23FA3" w:rsidRDefault="00F334CA" w:rsidP="00F334CA">
      <w:pPr>
        <w:widowControl/>
        <w:jc w:val="left"/>
        <w:rPr>
          <w:rFonts w:ascii="Calibri" w:hAnsi="Calibri" w:cstheme="minorHAnsi"/>
          <w:b/>
          <w:sz w:val="36"/>
        </w:rPr>
      </w:pPr>
    </w:p>
    <w:p w14:paraId="3E3286E4"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PACKINGLIST(</w:t>
      </w:r>
      <w:r w:rsidRPr="00A23FA3">
        <w:rPr>
          <w:rFonts w:ascii="等线" w:eastAsia="等线" w:hAnsi="等线" w:cstheme="minorHAnsi" w:hint="eastAsia"/>
          <w:szCs w:val="21"/>
        </w:rPr>
        <w:t>装箱单</w:t>
      </w:r>
      <w:r w:rsidRPr="00A23FA3">
        <w:rPr>
          <w:rFonts w:ascii="等线" w:eastAsia="等线" w:hAnsi="等线" w:cstheme="minorHAnsi"/>
          <w:szCs w:val="21"/>
        </w:rPr>
        <w:t>)</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35DC390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36DA089"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FB47B18"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9E2FA99"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33B47FDF"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9A6202"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AEB1F4"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0FEDC592"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FC1231E"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1F6D0EC4"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697202E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C8410B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Goods Description</w:t>
            </w:r>
          </w:p>
        </w:tc>
        <w:tc>
          <w:tcPr>
            <w:tcW w:w="1848" w:type="dxa"/>
            <w:tcBorders>
              <w:top w:val="single" w:sz="4" w:space="0" w:color="auto"/>
              <w:left w:val="single" w:sz="4" w:space="0" w:color="auto"/>
              <w:bottom w:val="single" w:sz="4" w:space="0" w:color="auto"/>
              <w:right w:val="single" w:sz="4" w:space="0" w:color="auto"/>
            </w:tcBorders>
          </w:tcPr>
          <w:p w14:paraId="51811FA8"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1A84333" w14:textId="77777777" w:rsidR="00F334CA" w:rsidRPr="00A23FA3" w:rsidRDefault="00F334CA" w:rsidP="00B440F8">
            <w:pPr>
              <w:rPr>
                <w:rFonts w:ascii="等线" w:eastAsia="等线" w:hAnsi="等线" w:cs="宋体"/>
                <w:kern w:val="0"/>
                <w:szCs w:val="21"/>
              </w:rPr>
            </w:pPr>
            <w:r w:rsidRPr="00A23FA3">
              <w:rPr>
                <w:i/>
                <w:sz w:val="24"/>
                <w:szCs w:val="24"/>
              </w:rPr>
              <w:t>Max255Text</w:t>
            </w:r>
          </w:p>
        </w:tc>
        <w:tc>
          <w:tcPr>
            <w:tcW w:w="1269" w:type="dxa"/>
            <w:vMerge w:val="restart"/>
            <w:tcBorders>
              <w:top w:val="single" w:sz="4" w:space="0" w:color="auto"/>
              <w:left w:val="single" w:sz="4" w:space="0" w:color="auto"/>
              <w:right w:val="single" w:sz="4" w:space="0" w:color="auto"/>
            </w:tcBorders>
          </w:tcPr>
          <w:p w14:paraId="0F26ED3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3665FB1" w14:textId="77777777" w:rsidR="00F334CA" w:rsidRPr="00A23FA3" w:rsidRDefault="00F334CA" w:rsidP="00B440F8">
            <w:pPr>
              <w:rPr>
                <w:rFonts w:ascii="等线" w:eastAsia="等线" w:hAnsi="等线" w:cs="宋体"/>
                <w:kern w:val="0"/>
                <w:szCs w:val="21"/>
              </w:rPr>
            </w:pPr>
          </w:p>
        </w:tc>
      </w:tr>
      <w:tr w:rsidR="00A23FA3" w:rsidRPr="00A23FA3" w14:paraId="0C91B84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55E676E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Gross Weight</w:t>
            </w:r>
          </w:p>
        </w:tc>
        <w:tc>
          <w:tcPr>
            <w:tcW w:w="1848" w:type="dxa"/>
            <w:tcBorders>
              <w:top w:val="single" w:sz="4" w:space="0" w:color="auto"/>
              <w:left w:val="single" w:sz="4" w:space="0" w:color="auto"/>
              <w:bottom w:val="single" w:sz="4" w:space="0" w:color="auto"/>
              <w:right w:val="single" w:sz="4" w:space="0" w:color="auto"/>
            </w:tcBorders>
          </w:tcPr>
          <w:p w14:paraId="056CD9C9"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BEBA147" w14:textId="77777777" w:rsidR="00F334CA" w:rsidRPr="00A23FA3" w:rsidRDefault="00F334CA" w:rsidP="00B440F8">
            <w:pPr>
              <w:rPr>
                <w:rFonts w:ascii="等线" w:eastAsia="等线" w:hAnsi="等线" w:cs="宋体"/>
                <w:kern w:val="0"/>
                <w:szCs w:val="21"/>
              </w:rPr>
            </w:pPr>
            <w:r w:rsidRPr="00A23FA3">
              <w:rPr>
                <w:i/>
                <w:sz w:val="24"/>
                <w:szCs w:val="24"/>
              </w:rPr>
              <w:t>15-digit value</w:t>
            </w:r>
          </w:p>
        </w:tc>
        <w:tc>
          <w:tcPr>
            <w:tcW w:w="1269" w:type="dxa"/>
            <w:vMerge/>
            <w:tcBorders>
              <w:left w:val="single" w:sz="4" w:space="0" w:color="auto"/>
              <w:right w:val="single" w:sz="4" w:space="0" w:color="auto"/>
            </w:tcBorders>
          </w:tcPr>
          <w:p w14:paraId="5996EF8B"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0E707DA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数字、允许小数点后2位</w:t>
            </w:r>
          </w:p>
        </w:tc>
      </w:tr>
      <w:tr w:rsidR="00A23FA3" w:rsidRPr="00A23FA3" w14:paraId="54143A3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D5652C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Type of Unit</w:t>
            </w:r>
          </w:p>
        </w:tc>
        <w:tc>
          <w:tcPr>
            <w:tcW w:w="1848" w:type="dxa"/>
            <w:tcBorders>
              <w:top w:val="single" w:sz="4" w:space="0" w:color="auto"/>
              <w:left w:val="single" w:sz="4" w:space="0" w:color="auto"/>
              <w:bottom w:val="single" w:sz="4" w:space="0" w:color="auto"/>
              <w:right w:val="single" w:sz="4" w:space="0" w:color="auto"/>
            </w:tcBorders>
          </w:tcPr>
          <w:p w14:paraId="03B19859"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F2E46D4"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269" w:type="dxa"/>
            <w:vMerge/>
            <w:tcBorders>
              <w:left w:val="single" w:sz="4" w:space="0" w:color="auto"/>
              <w:right w:val="single" w:sz="4" w:space="0" w:color="auto"/>
            </w:tcBorders>
          </w:tcPr>
          <w:p w14:paraId="3D600B35"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289AC214" w14:textId="3E811C6E" w:rsidR="00F334CA" w:rsidRPr="00A23FA3" w:rsidRDefault="00571568" w:rsidP="00B440F8">
            <w:pPr>
              <w:rPr>
                <w:rFonts w:ascii="等线" w:eastAsia="等线" w:hAnsi="等线" w:cs="宋体"/>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后台管理，权重最高的为默认单位</w:t>
            </w:r>
          </w:p>
        </w:tc>
      </w:tr>
      <w:tr w:rsidR="00A23FA3" w:rsidRPr="00A23FA3" w14:paraId="7772E29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70AAF6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Net Weight</w:t>
            </w:r>
          </w:p>
        </w:tc>
        <w:tc>
          <w:tcPr>
            <w:tcW w:w="1848" w:type="dxa"/>
            <w:tcBorders>
              <w:top w:val="single" w:sz="4" w:space="0" w:color="auto"/>
              <w:left w:val="single" w:sz="4" w:space="0" w:color="auto"/>
              <w:bottom w:val="single" w:sz="4" w:space="0" w:color="auto"/>
              <w:right w:val="single" w:sz="4" w:space="0" w:color="auto"/>
            </w:tcBorders>
          </w:tcPr>
          <w:p w14:paraId="5FF8685F"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7C8EFCF" w14:textId="77777777" w:rsidR="00F334CA" w:rsidRPr="00A23FA3" w:rsidRDefault="00F334CA" w:rsidP="00B440F8">
            <w:pPr>
              <w:rPr>
                <w:rFonts w:ascii="等线" w:eastAsia="等线" w:hAnsi="等线" w:cs="宋体"/>
                <w:kern w:val="0"/>
                <w:szCs w:val="21"/>
              </w:rPr>
            </w:pPr>
            <w:r w:rsidRPr="00A23FA3">
              <w:rPr>
                <w:i/>
                <w:sz w:val="24"/>
                <w:szCs w:val="24"/>
              </w:rPr>
              <w:t>15-digit value</w:t>
            </w:r>
          </w:p>
        </w:tc>
        <w:tc>
          <w:tcPr>
            <w:tcW w:w="1269" w:type="dxa"/>
            <w:vMerge/>
            <w:tcBorders>
              <w:left w:val="single" w:sz="4" w:space="0" w:color="auto"/>
              <w:right w:val="single" w:sz="4" w:space="0" w:color="auto"/>
            </w:tcBorders>
          </w:tcPr>
          <w:p w14:paraId="52A4B63C"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3EFF41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数字、允许小数点后</w:t>
            </w:r>
            <w:r w:rsidRPr="00A23FA3">
              <w:rPr>
                <w:rFonts w:ascii="等线" w:eastAsia="等线" w:hAnsi="等线" w:cs="宋体"/>
                <w:kern w:val="0"/>
                <w:szCs w:val="21"/>
              </w:rPr>
              <w:t>2位</w:t>
            </w:r>
          </w:p>
        </w:tc>
      </w:tr>
      <w:tr w:rsidR="00A23FA3" w:rsidRPr="00A23FA3" w14:paraId="4DA371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D6C112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Type of Unit</w:t>
            </w:r>
          </w:p>
        </w:tc>
        <w:tc>
          <w:tcPr>
            <w:tcW w:w="1848" w:type="dxa"/>
            <w:tcBorders>
              <w:top w:val="single" w:sz="4" w:space="0" w:color="auto"/>
              <w:left w:val="single" w:sz="4" w:space="0" w:color="auto"/>
              <w:bottom w:val="single" w:sz="4" w:space="0" w:color="auto"/>
              <w:right w:val="single" w:sz="4" w:space="0" w:color="auto"/>
            </w:tcBorders>
          </w:tcPr>
          <w:p w14:paraId="05DACB88"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5BEC306"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269" w:type="dxa"/>
            <w:vMerge/>
            <w:tcBorders>
              <w:left w:val="single" w:sz="4" w:space="0" w:color="auto"/>
              <w:bottom w:val="single" w:sz="4" w:space="0" w:color="auto"/>
              <w:right w:val="single" w:sz="4" w:space="0" w:color="auto"/>
            </w:tcBorders>
          </w:tcPr>
          <w:p w14:paraId="724C93DE"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7ED1B1EB" w14:textId="5373F819" w:rsidR="00F334CA" w:rsidRPr="00A23FA3" w:rsidRDefault="00571568" w:rsidP="00B440F8">
            <w:pPr>
              <w:rPr>
                <w:rFonts w:ascii="等线" w:eastAsia="等线" w:hAnsi="等线" w:cs="宋体"/>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后台管理，权重最高的为默认单位</w:t>
            </w:r>
          </w:p>
        </w:tc>
      </w:tr>
      <w:tr w:rsidR="00F334CA" w:rsidRPr="00A23FA3" w14:paraId="548785F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241EE4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PL Third Party</w:t>
            </w:r>
          </w:p>
        </w:tc>
        <w:tc>
          <w:tcPr>
            <w:tcW w:w="1848" w:type="dxa"/>
            <w:tcBorders>
              <w:top w:val="single" w:sz="4" w:space="0" w:color="auto"/>
              <w:left w:val="single" w:sz="4" w:space="0" w:color="auto"/>
              <w:bottom w:val="single" w:sz="4" w:space="0" w:color="auto"/>
              <w:right w:val="single" w:sz="4" w:space="0" w:color="auto"/>
            </w:tcBorders>
          </w:tcPr>
          <w:p w14:paraId="065E2728"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510E074"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537FA17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261946A" w14:textId="77777777" w:rsidR="00F334CA" w:rsidRPr="00A23FA3" w:rsidRDefault="00F334CA" w:rsidP="00B440F8">
            <w:pPr>
              <w:rPr>
                <w:rFonts w:ascii="等线" w:eastAsia="等线" w:hAnsi="等线" w:cs="宋体"/>
                <w:kern w:val="0"/>
                <w:szCs w:val="21"/>
              </w:rPr>
            </w:pPr>
          </w:p>
        </w:tc>
      </w:tr>
    </w:tbl>
    <w:p w14:paraId="6E2B3E4D" w14:textId="77777777" w:rsidR="00F334CA" w:rsidRPr="00A23FA3" w:rsidRDefault="00F334CA" w:rsidP="00F334CA">
      <w:pPr>
        <w:widowControl/>
        <w:jc w:val="left"/>
        <w:rPr>
          <w:rFonts w:ascii="Calibri" w:hAnsi="Calibri" w:cstheme="minorHAnsi"/>
          <w:b/>
          <w:sz w:val="36"/>
        </w:rPr>
      </w:pPr>
    </w:p>
    <w:p w14:paraId="0C020D8E" w14:textId="77777777" w:rsidR="00F334CA" w:rsidRPr="00A23FA3" w:rsidRDefault="00F334CA" w:rsidP="00F334CA">
      <w:pPr>
        <w:widowControl/>
        <w:jc w:val="left"/>
        <w:rPr>
          <w:rFonts w:ascii="Calibri" w:hAnsi="Calibri" w:cstheme="minorHAnsi"/>
          <w:b/>
          <w:sz w:val="36"/>
        </w:rPr>
      </w:pPr>
    </w:p>
    <w:p w14:paraId="45CEC48C"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APPLICATION (</w:t>
      </w:r>
      <w:r w:rsidRPr="00A23FA3">
        <w:rPr>
          <w:rFonts w:ascii="等线" w:eastAsia="等线" w:hAnsi="等线" w:cstheme="minorHAnsi" w:hint="eastAsia"/>
          <w:szCs w:val="21"/>
        </w:rPr>
        <w:t>申请表</w:t>
      </w:r>
      <w:r w:rsidRPr="00A23FA3">
        <w:rPr>
          <w:rFonts w:ascii="等线" w:eastAsia="等线" w:hAnsi="等线" w:cstheme="minorHAnsi"/>
          <w:szCs w:val="21"/>
        </w:rPr>
        <w:t>)</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41FDCF09"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856FF09"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2C82BD62"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A82C86"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04C0D4F1"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4B5E73B"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74BFCB"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76EE7DDF"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65FDDE2"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16CFEE83"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59BA752A"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0FC75F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Application Buyer/Applicant/Dr</w:t>
            </w:r>
            <w:r w:rsidRPr="00A23FA3">
              <w:rPr>
                <w:rFonts w:ascii="等线" w:eastAsia="等线" w:hAnsi="等线" w:cs="宋体"/>
                <w:kern w:val="0"/>
                <w:szCs w:val="21"/>
              </w:rPr>
              <w:lastRenderedPageBreak/>
              <w:t>awee</w:t>
            </w:r>
          </w:p>
        </w:tc>
        <w:tc>
          <w:tcPr>
            <w:tcW w:w="1848" w:type="dxa"/>
            <w:tcBorders>
              <w:top w:val="single" w:sz="4" w:space="0" w:color="auto"/>
              <w:left w:val="single" w:sz="4" w:space="0" w:color="auto"/>
              <w:bottom w:val="single" w:sz="4" w:space="0" w:color="auto"/>
              <w:right w:val="single" w:sz="4" w:space="0" w:color="auto"/>
            </w:tcBorders>
          </w:tcPr>
          <w:p w14:paraId="3047766E" w14:textId="77777777" w:rsidR="00F334CA" w:rsidRPr="00A23FA3" w:rsidRDefault="00F334CA" w:rsidP="00B440F8">
            <w:pPr>
              <w:rPr>
                <w:rFonts w:ascii="等线" w:eastAsia="等线" w:hAnsi="等线" w:cs="宋体"/>
                <w:kern w:val="0"/>
                <w:szCs w:val="21"/>
              </w:rPr>
            </w:pPr>
            <w:r w:rsidRPr="00A23FA3">
              <w:rPr>
                <w:i/>
                <w:sz w:val="24"/>
                <w:szCs w:val="24"/>
              </w:rPr>
              <w:lastRenderedPageBreak/>
              <w:t>Required</w:t>
            </w:r>
          </w:p>
        </w:tc>
        <w:tc>
          <w:tcPr>
            <w:tcW w:w="1848" w:type="dxa"/>
            <w:tcBorders>
              <w:top w:val="single" w:sz="4" w:space="0" w:color="auto"/>
              <w:left w:val="single" w:sz="4" w:space="0" w:color="auto"/>
              <w:bottom w:val="single" w:sz="4" w:space="0" w:color="auto"/>
              <w:right w:val="single" w:sz="4" w:space="0" w:color="auto"/>
            </w:tcBorders>
          </w:tcPr>
          <w:p w14:paraId="409715AE"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7F27852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N</w:t>
            </w:r>
            <w:r w:rsidRPr="00A23FA3" w:rsidDel="00790B67">
              <w:rPr>
                <w:rFonts w:ascii="等线" w:eastAsia="等线" w:hAnsi="等线" w:cs="宋体"/>
                <w:kern w:val="0"/>
                <w:szCs w:val="21"/>
              </w:rPr>
              <w:t xml:space="preserve"> </w:t>
            </w:r>
          </w:p>
        </w:tc>
        <w:tc>
          <w:tcPr>
            <w:tcW w:w="2427" w:type="dxa"/>
            <w:tcBorders>
              <w:top w:val="single" w:sz="4" w:space="0" w:color="auto"/>
              <w:left w:val="single" w:sz="4" w:space="0" w:color="auto"/>
              <w:bottom w:val="single" w:sz="4" w:space="0" w:color="auto"/>
              <w:right w:val="single" w:sz="4" w:space="0" w:color="auto"/>
            </w:tcBorders>
            <w:noWrap/>
          </w:tcPr>
          <w:p w14:paraId="2A2B49C9"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Application Buyer</w:t>
            </w:r>
            <w:r w:rsidRPr="00A23FA3">
              <w:rPr>
                <w:rFonts w:ascii="等线" w:eastAsia="等线" w:hAnsi="等线" w:cs="宋体"/>
                <w:i/>
                <w:kern w:val="0"/>
                <w:szCs w:val="21"/>
              </w:rPr>
              <w:t xml:space="preserve"> 3</w:t>
            </w:r>
            <w:r w:rsidRPr="00A23FA3">
              <w:rPr>
                <w:rFonts w:ascii="等线" w:eastAsia="等线" w:hAnsi="等线" w:cs="宋体" w:hint="eastAsia"/>
                <w:i/>
                <w:kern w:val="0"/>
                <w:szCs w:val="21"/>
              </w:rPr>
              <w:t>个标题字段，下拉选某一个名</w:t>
            </w:r>
            <w:r w:rsidRPr="00A23FA3">
              <w:rPr>
                <w:rFonts w:ascii="等线" w:eastAsia="等线" w:hAnsi="等线" w:cs="宋体" w:hint="eastAsia"/>
                <w:i/>
                <w:kern w:val="0"/>
                <w:szCs w:val="21"/>
              </w:rPr>
              <w:lastRenderedPageBreak/>
              <w:t>称</w:t>
            </w:r>
          </w:p>
        </w:tc>
      </w:tr>
      <w:tr w:rsidR="00A23FA3" w:rsidRPr="00A23FA3" w14:paraId="633100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12DC19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lastRenderedPageBreak/>
              <w:t>Application Seller/Beneficiary/Drawer</w:t>
            </w:r>
          </w:p>
        </w:tc>
        <w:tc>
          <w:tcPr>
            <w:tcW w:w="1848" w:type="dxa"/>
            <w:tcBorders>
              <w:top w:val="single" w:sz="4" w:space="0" w:color="auto"/>
              <w:left w:val="single" w:sz="4" w:space="0" w:color="auto"/>
              <w:bottom w:val="single" w:sz="4" w:space="0" w:color="auto"/>
              <w:right w:val="single" w:sz="4" w:space="0" w:color="auto"/>
            </w:tcBorders>
          </w:tcPr>
          <w:p w14:paraId="3368CF4B"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6E53960"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32D6FC8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N</w:t>
            </w:r>
          </w:p>
        </w:tc>
        <w:tc>
          <w:tcPr>
            <w:tcW w:w="2427" w:type="dxa"/>
            <w:tcBorders>
              <w:top w:val="single" w:sz="4" w:space="0" w:color="auto"/>
              <w:left w:val="single" w:sz="4" w:space="0" w:color="auto"/>
              <w:bottom w:val="single" w:sz="4" w:space="0" w:color="auto"/>
              <w:right w:val="single" w:sz="4" w:space="0" w:color="auto"/>
            </w:tcBorders>
            <w:noWrap/>
          </w:tcPr>
          <w:p w14:paraId="7CA1B88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 xml:space="preserve">Application Seller </w:t>
            </w:r>
            <w:r w:rsidRPr="00A23FA3">
              <w:rPr>
                <w:rFonts w:ascii="等线" w:eastAsia="等线" w:hAnsi="等线" w:cs="宋体"/>
                <w:i/>
                <w:kern w:val="0"/>
                <w:szCs w:val="21"/>
              </w:rPr>
              <w:t>3</w:t>
            </w:r>
            <w:r w:rsidRPr="00A23FA3">
              <w:rPr>
                <w:rFonts w:ascii="等线" w:eastAsia="等线" w:hAnsi="等线" w:cs="宋体" w:hint="eastAsia"/>
                <w:i/>
                <w:kern w:val="0"/>
                <w:szCs w:val="21"/>
              </w:rPr>
              <w:t>个标题字段，下拉选某一个名称</w:t>
            </w:r>
          </w:p>
        </w:tc>
      </w:tr>
      <w:tr w:rsidR="00A23FA3" w:rsidRPr="00A23FA3" w14:paraId="7171B661"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9F9097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Transferee Bank</w:t>
            </w:r>
          </w:p>
        </w:tc>
        <w:tc>
          <w:tcPr>
            <w:tcW w:w="1848" w:type="dxa"/>
            <w:tcBorders>
              <w:top w:val="single" w:sz="4" w:space="0" w:color="auto"/>
              <w:left w:val="single" w:sz="4" w:space="0" w:color="auto"/>
              <w:bottom w:val="single" w:sz="4" w:space="0" w:color="auto"/>
              <w:right w:val="single" w:sz="4" w:space="0" w:color="auto"/>
            </w:tcBorders>
          </w:tcPr>
          <w:p w14:paraId="11EC4B1C"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10A2BD8"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6E40B98F"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441B96B7" w14:textId="77777777" w:rsidR="00F334CA" w:rsidRPr="00A23FA3" w:rsidRDefault="00F334CA" w:rsidP="00B440F8">
            <w:pPr>
              <w:rPr>
                <w:rFonts w:ascii="等线" w:eastAsia="等线" w:hAnsi="等线" w:cs="宋体"/>
                <w:kern w:val="0"/>
                <w:szCs w:val="21"/>
              </w:rPr>
            </w:pPr>
          </w:p>
        </w:tc>
      </w:tr>
      <w:tr w:rsidR="00A23FA3" w:rsidRPr="00A23FA3" w14:paraId="18F837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26EA78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High Risk Country</w:t>
            </w:r>
          </w:p>
        </w:tc>
        <w:tc>
          <w:tcPr>
            <w:tcW w:w="1848" w:type="dxa"/>
            <w:tcBorders>
              <w:top w:val="single" w:sz="4" w:space="0" w:color="auto"/>
              <w:left w:val="single" w:sz="4" w:space="0" w:color="auto"/>
              <w:bottom w:val="single" w:sz="4" w:space="0" w:color="auto"/>
              <w:right w:val="single" w:sz="4" w:space="0" w:color="auto"/>
            </w:tcBorders>
          </w:tcPr>
          <w:p w14:paraId="5A1D4B98"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0E9DB7D"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269" w:type="dxa"/>
            <w:vMerge/>
            <w:tcBorders>
              <w:left w:val="single" w:sz="4" w:space="0" w:color="auto"/>
              <w:right w:val="single" w:sz="4" w:space="0" w:color="auto"/>
            </w:tcBorders>
          </w:tcPr>
          <w:p w14:paraId="16961903"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74A5053" w14:textId="20A963EA" w:rsidR="00F334CA" w:rsidRPr="00A23FA3" w:rsidRDefault="00571568">
            <w:pPr>
              <w:rPr>
                <w:rFonts w:ascii="等线" w:eastAsia="等线" w:hAnsi="等线" w:cs="宋体"/>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w:t>
            </w:r>
          </w:p>
        </w:tc>
      </w:tr>
      <w:tr w:rsidR="00A23FA3" w:rsidRPr="00A23FA3" w14:paraId="64DEF68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0576F27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3F3F7599"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08F504B"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tcBorders>
              <w:left w:val="single" w:sz="4" w:space="0" w:color="auto"/>
              <w:right w:val="single" w:sz="4" w:space="0" w:color="auto"/>
            </w:tcBorders>
          </w:tcPr>
          <w:p w14:paraId="1507FB54"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E419430" w14:textId="77777777" w:rsidR="00F334CA" w:rsidRPr="00A23FA3" w:rsidRDefault="00F334CA" w:rsidP="00B440F8">
            <w:pPr>
              <w:rPr>
                <w:rFonts w:ascii="等线" w:eastAsia="等线" w:hAnsi="等线" w:cs="宋体"/>
                <w:kern w:val="0"/>
                <w:szCs w:val="21"/>
              </w:rPr>
            </w:pPr>
          </w:p>
        </w:tc>
      </w:tr>
      <w:tr w:rsidR="00A23FA3" w:rsidRPr="00A23FA3" w14:paraId="6F6A4B65"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8A374E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Second Beneficiary</w:t>
            </w:r>
          </w:p>
        </w:tc>
        <w:tc>
          <w:tcPr>
            <w:tcW w:w="1848" w:type="dxa"/>
            <w:tcBorders>
              <w:top w:val="single" w:sz="4" w:space="0" w:color="auto"/>
              <w:left w:val="single" w:sz="4" w:space="0" w:color="auto"/>
              <w:bottom w:val="single" w:sz="4" w:space="0" w:color="auto"/>
              <w:right w:val="single" w:sz="4" w:space="0" w:color="auto"/>
            </w:tcBorders>
          </w:tcPr>
          <w:p w14:paraId="11C79031"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FF360F9"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tcBorders>
              <w:left w:val="single" w:sz="4" w:space="0" w:color="auto"/>
              <w:bottom w:val="single" w:sz="4" w:space="0" w:color="auto"/>
              <w:right w:val="single" w:sz="4" w:space="0" w:color="auto"/>
            </w:tcBorders>
          </w:tcPr>
          <w:p w14:paraId="26DBFAA3"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02B124F" w14:textId="77777777" w:rsidR="00F334CA" w:rsidRPr="00A23FA3" w:rsidRDefault="00F334CA" w:rsidP="00B440F8">
            <w:pPr>
              <w:rPr>
                <w:rFonts w:ascii="等线" w:eastAsia="等线" w:hAnsi="等线" w:cs="宋体"/>
                <w:kern w:val="0"/>
                <w:szCs w:val="21"/>
              </w:rPr>
            </w:pPr>
          </w:p>
        </w:tc>
      </w:tr>
      <w:tr w:rsidR="00A23FA3" w:rsidRPr="00A23FA3" w14:paraId="725299D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5BDB54B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Assignee</w:t>
            </w:r>
          </w:p>
        </w:tc>
        <w:tc>
          <w:tcPr>
            <w:tcW w:w="1848" w:type="dxa"/>
            <w:tcBorders>
              <w:top w:val="single" w:sz="4" w:space="0" w:color="auto"/>
              <w:left w:val="single" w:sz="4" w:space="0" w:color="auto"/>
              <w:bottom w:val="single" w:sz="4" w:space="0" w:color="auto"/>
              <w:right w:val="single" w:sz="4" w:space="0" w:color="auto"/>
            </w:tcBorders>
          </w:tcPr>
          <w:p w14:paraId="084D76B4"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ECF8DCA"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1B7F534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7EAA9CE9" w14:textId="77777777" w:rsidR="00F334CA" w:rsidRPr="00A23FA3" w:rsidRDefault="00F334CA" w:rsidP="00B440F8">
            <w:pPr>
              <w:rPr>
                <w:rFonts w:ascii="等线" w:eastAsia="等线" w:hAnsi="等线" w:cs="宋体"/>
                <w:kern w:val="0"/>
                <w:szCs w:val="21"/>
              </w:rPr>
            </w:pPr>
          </w:p>
        </w:tc>
      </w:tr>
      <w:tr w:rsidR="00A23FA3" w:rsidRPr="00A23FA3" w14:paraId="457633E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5E4CF6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Assignee Bank</w:t>
            </w:r>
          </w:p>
        </w:tc>
        <w:tc>
          <w:tcPr>
            <w:tcW w:w="1848" w:type="dxa"/>
            <w:tcBorders>
              <w:top w:val="single" w:sz="4" w:space="0" w:color="auto"/>
              <w:left w:val="single" w:sz="4" w:space="0" w:color="auto"/>
              <w:bottom w:val="single" w:sz="4" w:space="0" w:color="auto"/>
              <w:right w:val="single" w:sz="4" w:space="0" w:color="auto"/>
            </w:tcBorders>
          </w:tcPr>
          <w:p w14:paraId="15F59DD4"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AB487B7"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tcBorders>
              <w:left w:val="single" w:sz="4" w:space="0" w:color="auto"/>
              <w:right w:val="single" w:sz="4" w:space="0" w:color="auto"/>
            </w:tcBorders>
          </w:tcPr>
          <w:p w14:paraId="4AC725B6"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54FE93BA" w14:textId="77777777" w:rsidR="00F334CA" w:rsidRPr="00A23FA3" w:rsidRDefault="00F334CA" w:rsidP="00B440F8">
            <w:pPr>
              <w:rPr>
                <w:rFonts w:ascii="等线" w:eastAsia="等线" w:hAnsi="等线" w:cs="宋体"/>
                <w:kern w:val="0"/>
                <w:szCs w:val="21"/>
              </w:rPr>
            </w:pPr>
          </w:p>
        </w:tc>
      </w:tr>
      <w:tr w:rsidR="00A23FA3" w:rsidRPr="00A23FA3" w14:paraId="72548A87"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62B18C3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High Risk Country</w:t>
            </w:r>
          </w:p>
        </w:tc>
        <w:tc>
          <w:tcPr>
            <w:tcW w:w="1848" w:type="dxa"/>
            <w:tcBorders>
              <w:top w:val="single" w:sz="4" w:space="0" w:color="auto"/>
              <w:left w:val="single" w:sz="4" w:space="0" w:color="auto"/>
              <w:bottom w:val="single" w:sz="4" w:space="0" w:color="auto"/>
              <w:right w:val="single" w:sz="4" w:space="0" w:color="auto"/>
            </w:tcBorders>
          </w:tcPr>
          <w:p w14:paraId="505C0FE3"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6DA5A5E"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269" w:type="dxa"/>
            <w:vMerge/>
            <w:tcBorders>
              <w:left w:val="single" w:sz="4" w:space="0" w:color="auto"/>
              <w:right w:val="single" w:sz="4" w:space="0" w:color="auto"/>
            </w:tcBorders>
          </w:tcPr>
          <w:p w14:paraId="31C9BF5C"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23BF05F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Admin后台管理</w:t>
            </w:r>
          </w:p>
        </w:tc>
      </w:tr>
      <w:tr w:rsidR="00A23FA3" w:rsidRPr="00A23FA3" w14:paraId="726C8193"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05346E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05D4722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22CE2CB"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tcBorders>
              <w:left w:val="single" w:sz="4" w:space="0" w:color="auto"/>
              <w:bottom w:val="single" w:sz="4" w:space="0" w:color="auto"/>
              <w:right w:val="single" w:sz="4" w:space="0" w:color="auto"/>
            </w:tcBorders>
          </w:tcPr>
          <w:p w14:paraId="4F05534C"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A59646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无，识别空格、大小写</w:t>
            </w:r>
          </w:p>
        </w:tc>
      </w:tr>
      <w:tr w:rsidR="00A23FA3" w:rsidRPr="00A23FA3" w14:paraId="2DA212F4"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47B3E84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Shipment Date in Application</w:t>
            </w:r>
          </w:p>
        </w:tc>
        <w:tc>
          <w:tcPr>
            <w:tcW w:w="1848" w:type="dxa"/>
            <w:tcBorders>
              <w:top w:val="single" w:sz="4" w:space="0" w:color="auto"/>
              <w:left w:val="single" w:sz="4" w:space="0" w:color="auto"/>
              <w:bottom w:val="single" w:sz="4" w:space="0" w:color="auto"/>
              <w:right w:val="single" w:sz="4" w:space="0" w:color="auto"/>
            </w:tcBorders>
          </w:tcPr>
          <w:p w14:paraId="5BE2B9A4"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3F8BE3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Datetime</w:t>
            </w:r>
          </w:p>
        </w:tc>
        <w:tc>
          <w:tcPr>
            <w:tcW w:w="1269" w:type="dxa"/>
            <w:tcBorders>
              <w:top w:val="single" w:sz="4" w:space="0" w:color="auto"/>
              <w:left w:val="single" w:sz="4" w:space="0" w:color="auto"/>
              <w:bottom w:val="single" w:sz="4" w:space="0" w:color="auto"/>
              <w:right w:val="single" w:sz="4" w:space="0" w:color="auto"/>
            </w:tcBorders>
          </w:tcPr>
          <w:p w14:paraId="18A6249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38D5875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日期插件</w:t>
            </w:r>
          </w:p>
          <w:p w14:paraId="72B53AE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mm-dd-yyyy</w:t>
            </w:r>
          </w:p>
        </w:tc>
      </w:tr>
      <w:tr w:rsidR="00A23FA3" w:rsidRPr="00A23FA3" w14:paraId="6C87FCD0"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DBDDC8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Application Date</w:t>
            </w:r>
          </w:p>
        </w:tc>
        <w:tc>
          <w:tcPr>
            <w:tcW w:w="1848" w:type="dxa"/>
            <w:tcBorders>
              <w:top w:val="single" w:sz="4" w:space="0" w:color="auto"/>
              <w:left w:val="single" w:sz="4" w:space="0" w:color="auto"/>
              <w:bottom w:val="single" w:sz="4" w:space="0" w:color="auto"/>
              <w:right w:val="single" w:sz="4" w:space="0" w:color="auto"/>
            </w:tcBorders>
          </w:tcPr>
          <w:p w14:paraId="37C10DBE"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0438F371"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Datetime</w:t>
            </w:r>
          </w:p>
        </w:tc>
        <w:tc>
          <w:tcPr>
            <w:tcW w:w="1269" w:type="dxa"/>
            <w:tcBorders>
              <w:top w:val="single" w:sz="4" w:space="0" w:color="auto"/>
              <w:left w:val="single" w:sz="4" w:space="0" w:color="auto"/>
              <w:bottom w:val="single" w:sz="4" w:space="0" w:color="auto"/>
              <w:right w:val="single" w:sz="4" w:space="0" w:color="auto"/>
            </w:tcBorders>
          </w:tcPr>
          <w:p w14:paraId="17DFD91F"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N</w:t>
            </w:r>
          </w:p>
        </w:tc>
        <w:tc>
          <w:tcPr>
            <w:tcW w:w="2427" w:type="dxa"/>
            <w:tcBorders>
              <w:top w:val="single" w:sz="4" w:space="0" w:color="auto"/>
              <w:left w:val="single" w:sz="4" w:space="0" w:color="auto"/>
              <w:bottom w:val="single" w:sz="4" w:space="0" w:color="auto"/>
              <w:right w:val="single" w:sz="4" w:space="0" w:color="auto"/>
            </w:tcBorders>
            <w:noWrap/>
          </w:tcPr>
          <w:p w14:paraId="01992E0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日期插件</w:t>
            </w:r>
          </w:p>
        </w:tc>
      </w:tr>
      <w:tr w:rsidR="00F334CA" w:rsidRPr="00A23FA3" w14:paraId="13C23AAC" w14:textId="77777777" w:rsidTr="00B440F8">
        <w:trPr>
          <w:trHeight w:val="235"/>
        </w:trPr>
        <w:tc>
          <w:tcPr>
            <w:tcW w:w="1980" w:type="dxa"/>
            <w:tcBorders>
              <w:top w:val="single" w:sz="4" w:space="0" w:color="auto"/>
              <w:left w:val="single" w:sz="4" w:space="0" w:color="auto"/>
              <w:bottom w:val="single" w:sz="4" w:space="0" w:color="auto"/>
              <w:right w:val="single" w:sz="4" w:space="0" w:color="auto"/>
            </w:tcBorders>
            <w:noWrap/>
          </w:tcPr>
          <w:p w14:paraId="37FAA6D5"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Application Third party</w:t>
            </w:r>
          </w:p>
        </w:tc>
        <w:tc>
          <w:tcPr>
            <w:tcW w:w="1848" w:type="dxa"/>
            <w:tcBorders>
              <w:top w:val="single" w:sz="4" w:space="0" w:color="auto"/>
              <w:left w:val="single" w:sz="4" w:space="0" w:color="auto"/>
              <w:bottom w:val="single" w:sz="4" w:space="0" w:color="auto"/>
              <w:right w:val="single" w:sz="4" w:space="0" w:color="auto"/>
            </w:tcBorders>
          </w:tcPr>
          <w:p w14:paraId="25DF14B8"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A2A9A6D"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4F7341A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13AA9FD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无，识别空格、大小写</w:t>
            </w:r>
          </w:p>
        </w:tc>
      </w:tr>
    </w:tbl>
    <w:p w14:paraId="1D5183DF" w14:textId="77777777" w:rsidR="00F334CA" w:rsidRPr="00A23FA3" w:rsidRDefault="00F334CA" w:rsidP="00F334CA">
      <w:pPr>
        <w:widowControl/>
        <w:jc w:val="left"/>
        <w:rPr>
          <w:rFonts w:ascii="Calibri" w:hAnsi="Calibri" w:cstheme="minorHAnsi"/>
          <w:b/>
          <w:sz w:val="36"/>
        </w:rPr>
      </w:pPr>
    </w:p>
    <w:p w14:paraId="5B3CBC01"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hint="eastAsia"/>
          <w:szCs w:val="21"/>
        </w:rPr>
        <w:t xml:space="preserve">COVERLETTER </w:t>
      </w:r>
      <w:r w:rsidRPr="00A23FA3">
        <w:rPr>
          <w:rFonts w:ascii="等线" w:eastAsia="等线" w:hAnsi="等线" w:cstheme="minorHAnsi"/>
          <w:szCs w:val="21"/>
        </w:rPr>
        <w:t>(</w:t>
      </w:r>
      <w:r w:rsidRPr="00A23FA3">
        <w:rPr>
          <w:rFonts w:ascii="等线" w:eastAsia="等线" w:hAnsi="等线" w:cstheme="minorHAnsi" w:hint="eastAsia"/>
          <w:szCs w:val="21"/>
        </w:rPr>
        <w:t>说明信)</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5F1B792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40562D5"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1DAD5182"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1CB0AF"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0B2F5D9"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8E8297"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2349EF8"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57C347D7"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9A7E256"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38A2F846"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01750A6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C03EAA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Correspondent Bank</w:t>
            </w:r>
          </w:p>
        </w:tc>
        <w:tc>
          <w:tcPr>
            <w:tcW w:w="1848" w:type="dxa"/>
            <w:tcBorders>
              <w:top w:val="single" w:sz="4" w:space="0" w:color="auto"/>
              <w:left w:val="single" w:sz="4" w:space="0" w:color="auto"/>
              <w:bottom w:val="single" w:sz="4" w:space="0" w:color="auto"/>
              <w:right w:val="single" w:sz="4" w:space="0" w:color="auto"/>
            </w:tcBorders>
          </w:tcPr>
          <w:p w14:paraId="7D4E749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5DCAAB7"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3D8DF5B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0A19238A" w14:textId="77777777" w:rsidR="00F334CA" w:rsidRPr="00A23FA3" w:rsidRDefault="00F334CA" w:rsidP="00B440F8">
            <w:pPr>
              <w:rPr>
                <w:rFonts w:ascii="等线" w:eastAsia="等线" w:hAnsi="等线" w:cs="宋体"/>
                <w:kern w:val="0"/>
                <w:szCs w:val="21"/>
              </w:rPr>
            </w:pPr>
          </w:p>
        </w:tc>
      </w:tr>
      <w:tr w:rsidR="00A23FA3" w:rsidRPr="00A23FA3" w14:paraId="55242B8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21BC2EB"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High Risk Country</w:t>
            </w:r>
          </w:p>
        </w:tc>
        <w:tc>
          <w:tcPr>
            <w:tcW w:w="1848" w:type="dxa"/>
            <w:tcBorders>
              <w:top w:val="single" w:sz="4" w:space="0" w:color="auto"/>
              <w:left w:val="single" w:sz="4" w:space="0" w:color="auto"/>
              <w:bottom w:val="single" w:sz="4" w:space="0" w:color="auto"/>
              <w:right w:val="single" w:sz="4" w:space="0" w:color="auto"/>
            </w:tcBorders>
          </w:tcPr>
          <w:p w14:paraId="7E117421"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EA11B9E" w14:textId="77777777" w:rsidR="00F334CA" w:rsidRPr="00A23FA3" w:rsidRDefault="00F334CA" w:rsidP="00B440F8">
            <w:pPr>
              <w:rPr>
                <w:rFonts w:ascii="等线" w:eastAsia="等线" w:hAnsi="等线" w:cs="宋体"/>
                <w:kern w:val="0"/>
                <w:szCs w:val="21"/>
              </w:rPr>
            </w:pPr>
            <w:r w:rsidRPr="00A23FA3">
              <w:rPr>
                <w:i/>
                <w:sz w:val="24"/>
                <w:szCs w:val="24"/>
              </w:rPr>
              <w:t>Dropdown menu</w:t>
            </w:r>
          </w:p>
        </w:tc>
        <w:tc>
          <w:tcPr>
            <w:tcW w:w="1269" w:type="dxa"/>
            <w:vMerge/>
            <w:tcBorders>
              <w:left w:val="single" w:sz="4" w:space="0" w:color="auto"/>
              <w:right w:val="single" w:sz="4" w:space="0" w:color="auto"/>
            </w:tcBorders>
          </w:tcPr>
          <w:p w14:paraId="05AD7736"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AC2FB0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A</w:t>
            </w:r>
            <w:r w:rsidRPr="00A23FA3">
              <w:rPr>
                <w:rFonts w:ascii="等线" w:eastAsia="等线" w:hAnsi="等线" w:cs="宋体"/>
                <w:kern w:val="0"/>
                <w:szCs w:val="21"/>
              </w:rPr>
              <w:t>dmin</w:t>
            </w:r>
            <w:r w:rsidRPr="00A23FA3">
              <w:rPr>
                <w:rFonts w:ascii="等线" w:eastAsia="等线" w:hAnsi="等线" w:cs="宋体" w:hint="eastAsia"/>
                <w:kern w:val="0"/>
                <w:szCs w:val="21"/>
              </w:rPr>
              <w:t>后台管理</w:t>
            </w:r>
          </w:p>
        </w:tc>
      </w:tr>
      <w:tr w:rsidR="00A23FA3" w:rsidRPr="00A23FA3" w14:paraId="49C6DC7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7A6D5E6"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Bank of China</w:t>
            </w:r>
          </w:p>
        </w:tc>
        <w:tc>
          <w:tcPr>
            <w:tcW w:w="1848" w:type="dxa"/>
            <w:tcBorders>
              <w:top w:val="single" w:sz="4" w:space="0" w:color="auto"/>
              <w:left w:val="single" w:sz="4" w:space="0" w:color="auto"/>
              <w:bottom w:val="single" w:sz="4" w:space="0" w:color="auto"/>
              <w:right w:val="single" w:sz="4" w:space="0" w:color="auto"/>
            </w:tcBorders>
          </w:tcPr>
          <w:p w14:paraId="0668BC10"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B036DAD"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vMerge/>
            <w:tcBorders>
              <w:left w:val="single" w:sz="4" w:space="0" w:color="auto"/>
              <w:bottom w:val="single" w:sz="4" w:space="0" w:color="auto"/>
              <w:right w:val="single" w:sz="4" w:space="0" w:color="auto"/>
            </w:tcBorders>
          </w:tcPr>
          <w:p w14:paraId="4D938B12"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04B09E1" w14:textId="77777777" w:rsidR="00F334CA" w:rsidRPr="00A23FA3" w:rsidRDefault="00F334CA" w:rsidP="00B440F8">
            <w:pPr>
              <w:rPr>
                <w:rFonts w:ascii="等线" w:eastAsia="等线" w:hAnsi="等线" w:cs="宋体"/>
                <w:kern w:val="0"/>
                <w:szCs w:val="21"/>
              </w:rPr>
            </w:pPr>
          </w:p>
        </w:tc>
      </w:tr>
      <w:tr w:rsidR="00F334CA" w:rsidRPr="00A23FA3" w14:paraId="54E748A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D05D33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CL Third Party</w:t>
            </w:r>
          </w:p>
        </w:tc>
        <w:tc>
          <w:tcPr>
            <w:tcW w:w="1848" w:type="dxa"/>
            <w:tcBorders>
              <w:top w:val="single" w:sz="4" w:space="0" w:color="auto"/>
              <w:left w:val="single" w:sz="4" w:space="0" w:color="auto"/>
              <w:bottom w:val="single" w:sz="4" w:space="0" w:color="auto"/>
              <w:right w:val="single" w:sz="4" w:space="0" w:color="auto"/>
            </w:tcBorders>
          </w:tcPr>
          <w:p w14:paraId="1384F871"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F3BCC82"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top w:val="single" w:sz="4" w:space="0" w:color="auto"/>
              <w:left w:val="single" w:sz="4" w:space="0" w:color="auto"/>
              <w:bottom w:val="single" w:sz="4" w:space="0" w:color="auto"/>
              <w:right w:val="single" w:sz="4" w:space="0" w:color="auto"/>
            </w:tcBorders>
          </w:tcPr>
          <w:p w14:paraId="64217FA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742BF1C7" w14:textId="77777777" w:rsidR="00F334CA" w:rsidRPr="00A23FA3" w:rsidRDefault="00F334CA" w:rsidP="00B440F8">
            <w:pPr>
              <w:rPr>
                <w:rFonts w:ascii="等线" w:eastAsia="等线" w:hAnsi="等线" w:cs="宋体"/>
                <w:kern w:val="0"/>
                <w:szCs w:val="21"/>
              </w:rPr>
            </w:pPr>
          </w:p>
        </w:tc>
      </w:tr>
    </w:tbl>
    <w:p w14:paraId="47DAA467" w14:textId="77777777" w:rsidR="00F334CA" w:rsidRPr="00A23FA3" w:rsidRDefault="00F334CA" w:rsidP="00F334CA">
      <w:pPr>
        <w:widowControl/>
        <w:jc w:val="left"/>
        <w:rPr>
          <w:rFonts w:ascii="Calibri" w:hAnsi="Calibri" w:cstheme="minorHAnsi"/>
          <w:b/>
          <w:sz w:val="36"/>
        </w:rPr>
      </w:pPr>
    </w:p>
    <w:p w14:paraId="29E1E1AE" w14:textId="77777777" w:rsidR="00F334CA" w:rsidRPr="00A23FA3" w:rsidRDefault="00F334CA" w:rsidP="00F334CA">
      <w:pPr>
        <w:widowControl/>
        <w:jc w:val="left"/>
        <w:rPr>
          <w:rFonts w:ascii="Calibri" w:hAnsi="Calibri" w:cstheme="minorHAnsi"/>
          <w:b/>
          <w:sz w:val="36"/>
        </w:rPr>
      </w:pPr>
    </w:p>
    <w:p w14:paraId="599B9704"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 xml:space="preserve">CERTIFICATE OF ORIGIN  </w:t>
      </w:r>
      <w:r w:rsidRPr="00A23FA3">
        <w:rPr>
          <w:rFonts w:ascii="等线" w:eastAsia="等线" w:hAnsi="等线" w:cstheme="minorHAnsi" w:hint="eastAsia"/>
          <w:szCs w:val="21"/>
        </w:rPr>
        <w:t>原产地证明书</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1A38E5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0FD673E"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546E99DA" w14:textId="77777777" w:rsidR="00F334CA" w:rsidRPr="00A23FA3" w:rsidRDefault="00F334CA" w:rsidP="00B440F8">
            <w:pPr>
              <w:rPr>
                <w:rFonts w:ascii="等线" w:eastAsia="等线" w:hAnsi="等线" w:cs="宋体"/>
                <w:b/>
                <w:bCs/>
                <w:kern w:val="0"/>
                <w:szCs w:val="21"/>
              </w:rPr>
            </w:pPr>
            <w:r w:rsidRPr="00A23FA3">
              <w:rPr>
                <w:i/>
                <w:sz w:val="24"/>
                <w:szCs w:val="24"/>
              </w:rPr>
              <w:lastRenderedPageBreak/>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211225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lastRenderedPageBreak/>
              <w:t>是否必填</w:t>
            </w:r>
          </w:p>
          <w:p w14:paraId="565FAE96" w14:textId="77777777" w:rsidR="00F334CA" w:rsidRPr="00A23FA3" w:rsidRDefault="00F334CA" w:rsidP="00B440F8">
            <w:pPr>
              <w:rPr>
                <w:rFonts w:ascii="等线" w:eastAsia="等线" w:hAnsi="等线" w:cs="宋体"/>
                <w:b/>
                <w:bCs/>
                <w:kern w:val="0"/>
                <w:szCs w:val="21"/>
              </w:rPr>
            </w:pPr>
            <w:r w:rsidRPr="00A23FA3">
              <w:rPr>
                <w:i/>
                <w:sz w:val="24"/>
                <w:szCs w:val="24"/>
              </w:rPr>
              <w:lastRenderedPageBreak/>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B98CCE"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lastRenderedPageBreak/>
              <w:t>字段类型和长度</w:t>
            </w:r>
            <w:r w:rsidRPr="00A23FA3">
              <w:rPr>
                <w:i/>
                <w:sz w:val="24"/>
                <w:szCs w:val="24"/>
              </w:rPr>
              <w:lastRenderedPageBreak/>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C5B8C48"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lastRenderedPageBreak/>
              <w:t>能否增加</w:t>
            </w:r>
          </w:p>
          <w:p w14:paraId="5F219101"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lastRenderedPageBreak/>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5C4AE1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lastRenderedPageBreak/>
              <w:t>备注</w:t>
            </w:r>
          </w:p>
          <w:p w14:paraId="0557F404" w14:textId="77777777" w:rsidR="00F334CA" w:rsidRPr="00A23FA3" w:rsidRDefault="00F334CA" w:rsidP="00B440F8">
            <w:pPr>
              <w:rPr>
                <w:rFonts w:ascii="等线" w:eastAsia="等线" w:hAnsi="等线" w:cs="宋体"/>
                <w:b/>
                <w:bCs/>
                <w:kern w:val="0"/>
                <w:szCs w:val="21"/>
              </w:rPr>
            </w:pPr>
            <w:r w:rsidRPr="00A23FA3">
              <w:rPr>
                <w:i/>
                <w:sz w:val="24"/>
                <w:szCs w:val="24"/>
              </w:rPr>
              <w:lastRenderedPageBreak/>
              <w:t>Remarks</w:t>
            </w:r>
          </w:p>
        </w:tc>
      </w:tr>
      <w:tr w:rsidR="00A23FA3" w:rsidRPr="00A23FA3" w14:paraId="484E57B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3C5000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lastRenderedPageBreak/>
              <w:t>Origin</w:t>
            </w:r>
          </w:p>
        </w:tc>
        <w:tc>
          <w:tcPr>
            <w:tcW w:w="1848" w:type="dxa"/>
            <w:tcBorders>
              <w:top w:val="single" w:sz="4" w:space="0" w:color="auto"/>
              <w:left w:val="single" w:sz="4" w:space="0" w:color="auto"/>
              <w:bottom w:val="single" w:sz="4" w:space="0" w:color="auto"/>
              <w:right w:val="single" w:sz="4" w:space="0" w:color="auto"/>
            </w:tcBorders>
          </w:tcPr>
          <w:p w14:paraId="079FBA95"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5C5A107" w14:textId="77777777" w:rsidR="00F334CA" w:rsidRPr="00A23FA3" w:rsidRDefault="00F334CA" w:rsidP="00B440F8">
            <w:pPr>
              <w:rPr>
                <w:i/>
                <w:sz w:val="24"/>
                <w:szCs w:val="24"/>
              </w:rPr>
            </w:pPr>
            <w:r w:rsidRPr="00A23FA3">
              <w:rPr>
                <w:i/>
                <w:sz w:val="24"/>
                <w:szCs w:val="24"/>
              </w:rPr>
              <w:t>Dropdown menu</w:t>
            </w:r>
          </w:p>
        </w:tc>
        <w:tc>
          <w:tcPr>
            <w:tcW w:w="1269" w:type="dxa"/>
            <w:tcBorders>
              <w:top w:val="single" w:sz="4" w:space="0" w:color="auto"/>
              <w:left w:val="single" w:sz="4" w:space="0" w:color="auto"/>
              <w:right w:val="single" w:sz="4" w:space="0" w:color="auto"/>
            </w:tcBorders>
          </w:tcPr>
          <w:p w14:paraId="59BF342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174189C0"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 xml:space="preserve">Country full name or Abbreviation </w:t>
            </w:r>
            <w:r w:rsidRPr="00A23FA3">
              <w:rPr>
                <w:rFonts w:ascii="等线" w:eastAsia="等线" w:hAnsi="等线" w:cs="宋体" w:hint="eastAsia"/>
                <w:kern w:val="0"/>
                <w:szCs w:val="21"/>
              </w:rPr>
              <w:t>国家插件</w:t>
            </w:r>
          </w:p>
        </w:tc>
      </w:tr>
      <w:tr w:rsidR="00F334CA" w:rsidRPr="00A23FA3" w14:paraId="7DFCC7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0875CC7"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Certificate Third</w:t>
            </w:r>
          </w:p>
          <w:p w14:paraId="63FEDD3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Party</w:t>
            </w:r>
          </w:p>
        </w:tc>
        <w:tc>
          <w:tcPr>
            <w:tcW w:w="1848" w:type="dxa"/>
            <w:tcBorders>
              <w:top w:val="single" w:sz="4" w:space="0" w:color="auto"/>
              <w:left w:val="single" w:sz="4" w:space="0" w:color="auto"/>
              <w:bottom w:val="single" w:sz="4" w:space="0" w:color="auto"/>
              <w:right w:val="single" w:sz="4" w:space="0" w:color="auto"/>
            </w:tcBorders>
          </w:tcPr>
          <w:p w14:paraId="437A47A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51C86F9"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left w:val="single" w:sz="4" w:space="0" w:color="auto"/>
              <w:right w:val="single" w:sz="4" w:space="0" w:color="auto"/>
            </w:tcBorders>
          </w:tcPr>
          <w:p w14:paraId="7272D11A"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39CCB9B2" w14:textId="77777777" w:rsidR="00F334CA" w:rsidRPr="00A23FA3" w:rsidRDefault="00F334CA" w:rsidP="00B440F8">
            <w:pPr>
              <w:rPr>
                <w:rFonts w:ascii="等线" w:eastAsia="等线" w:hAnsi="等线" w:cs="宋体"/>
                <w:kern w:val="0"/>
                <w:szCs w:val="21"/>
              </w:rPr>
            </w:pPr>
          </w:p>
        </w:tc>
      </w:tr>
    </w:tbl>
    <w:p w14:paraId="6572815C" w14:textId="77777777" w:rsidR="00F334CA" w:rsidRPr="00A23FA3" w:rsidRDefault="00F334CA" w:rsidP="00F334CA">
      <w:pPr>
        <w:widowControl/>
        <w:jc w:val="left"/>
        <w:rPr>
          <w:rFonts w:ascii="Calibri" w:hAnsi="Calibri" w:cstheme="minorHAnsi"/>
          <w:b/>
          <w:sz w:val="36"/>
        </w:rPr>
      </w:pPr>
    </w:p>
    <w:p w14:paraId="74D98940" w14:textId="77777777" w:rsidR="00F334CA" w:rsidRPr="00A23FA3" w:rsidRDefault="00F334CA" w:rsidP="00F334CA">
      <w:pPr>
        <w:pStyle w:val="a0"/>
        <w:numPr>
          <w:ilvl w:val="0"/>
          <w:numId w:val="110"/>
        </w:numPr>
        <w:ind w:firstLineChars="0"/>
        <w:rPr>
          <w:rFonts w:ascii="等线" w:eastAsia="等线" w:hAnsi="等线"/>
        </w:rPr>
      </w:pPr>
      <w:r w:rsidRPr="00A23FA3">
        <w:rPr>
          <w:rFonts w:ascii="等线" w:eastAsia="等线" w:hAnsi="等线" w:hint="eastAsia"/>
        </w:rPr>
        <w:t>L/C ISSUANCE  信用证</w:t>
      </w:r>
    </w:p>
    <w:tbl>
      <w:tblPr>
        <w:tblW w:w="932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839"/>
        <w:gridCol w:w="1839"/>
        <w:gridCol w:w="1297"/>
        <w:gridCol w:w="2380"/>
      </w:tblGrid>
      <w:tr w:rsidR="00A23FA3" w:rsidRPr="00A23FA3" w14:paraId="2E7F6E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8734C7E"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5A4A5B82" w14:textId="77777777" w:rsidR="00F334CA" w:rsidRPr="00A23FA3" w:rsidRDefault="00F334CA" w:rsidP="00B440F8">
            <w:pPr>
              <w:rPr>
                <w:rFonts w:ascii="等线" w:eastAsia="等线" w:hAnsi="等线" w:cs="宋体"/>
                <w:b/>
                <w:bCs/>
                <w:i/>
                <w:kern w:val="0"/>
                <w:szCs w:val="21"/>
              </w:rPr>
            </w:pPr>
            <w:r w:rsidRPr="00A23FA3">
              <w:rPr>
                <w:i/>
                <w:sz w:val="24"/>
                <w:szCs w:val="24"/>
              </w:rPr>
              <w:t>Name of element</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A56CFB"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252C275" w14:textId="77777777" w:rsidR="00F334CA" w:rsidRPr="00A23FA3" w:rsidRDefault="00F334CA" w:rsidP="00B440F8">
            <w:pPr>
              <w:rPr>
                <w:rFonts w:ascii="等线" w:eastAsia="等线" w:hAnsi="等线" w:cs="宋体"/>
                <w:b/>
                <w:bCs/>
                <w:i/>
                <w:kern w:val="0"/>
                <w:szCs w:val="21"/>
              </w:rPr>
            </w:pPr>
            <w:r w:rsidRPr="00A23FA3">
              <w:rPr>
                <w:i/>
                <w:sz w:val="24"/>
                <w:szCs w:val="24"/>
              </w:rPr>
              <w:t>Required/optional</w:t>
            </w:r>
          </w:p>
        </w:tc>
        <w:tc>
          <w:tcPr>
            <w:tcW w:w="183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FAE448" w14:textId="77777777" w:rsidR="00F334CA" w:rsidRPr="00A23FA3" w:rsidRDefault="00F334CA" w:rsidP="00B440F8">
            <w:pPr>
              <w:rPr>
                <w:i/>
                <w:sz w:val="24"/>
                <w:szCs w:val="24"/>
              </w:rPr>
            </w:pPr>
            <w:r w:rsidRPr="00A23FA3">
              <w:rPr>
                <w:rFonts w:ascii="等线" w:eastAsia="等线" w:hAnsi="等线" w:cs="宋体" w:hint="eastAsia"/>
                <w:b/>
                <w:bCs/>
                <w:i/>
                <w:kern w:val="0"/>
                <w:szCs w:val="21"/>
              </w:rPr>
              <w:t>字段类型和长度</w:t>
            </w:r>
            <w:r w:rsidRPr="00A23FA3">
              <w:rPr>
                <w:i/>
                <w:sz w:val="24"/>
                <w:szCs w:val="24"/>
              </w:rPr>
              <w:t>Type</w:t>
            </w:r>
          </w:p>
        </w:tc>
        <w:tc>
          <w:tcPr>
            <w:tcW w:w="129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14A003"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194B3E53" w14:textId="77777777" w:rsidR="00F334CA" w:rsidRPr="00A23FA3" w:rsidRDefault="00F334CA" w:rsidP="00B440F8">
            <w:pPr>
              <w:rPr>
                <w:i/>
                <w:sz w:val="24"/>
                <w:szCs w:val="24"/>
              </w:rPr>
            </w:pPr>
            <w:r w:rsidRPr="00A23FA3">
              <w:rPr>
                <w:rFonts w:ascii="等线" w:eastAsia="等线" w:hAnsi="等线" w:cs="宋体" w:hint="eastAsia"/>
                <w:bCs/>
                <w:i/>
                <w:kern w:val="0"/>
                <w:szCs w:val="21"/>
              </w:rPr>
              <w:t>Can Add</w:t>
            </w:r>
          </w:p>
        </w:tc>
        <w:tc>
          <w:tcPr>
            <w:tcW w:w="2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6A2C892"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5DF581BF" w14:textId="77777777" w:rsidR="00F334CA" w:rsidRPr="00A23FA3" w:rsidRDefault="00F334CA" w:rsidP="00B440F8">
            <w:pPr>
              <w:rPr>
                <w:i/>
                <w:sz w:val="24"/>
                <w:szCs w:val="24"/>
              </w:rPr>
            </w:pPr>
            <w:r w:rsidRPr="00A23FA3">
              <w:rPr>
                <w:i/>
                <w:sz w:val="24"/>
                <w:szCs w:val="24"/>
              </w:rPr>
              <w:t>Remarks</w:t>
            </w:r>
          </w:p>
        </w:tc>
      </w:tr>
      <w:tr w:rsidR="00A23FA3" w:rsidRPr="00A23FA3" w14:paraId="0A63C57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9B3975B"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Advising Bank</w:t>
            </w:r>
          </w:p>
        </w:tc>
        <w:tc>
          <w:tcPr>
            <w:tcW w:w="1839" w:type="dxa"/>
            <w:tcBorders>
              <w:top w:val="single" w:sz="4" w:space="0" w:color="auto"/>
              <w:left w:val="single" w:sz="4" w:space="0" w:color="auto"/>
              <w:bottom w:val="single" w:sz="4" w:space="0" w:color="auto"/>
              <w:right w:val="single" w:sz="4" w:space="0" w:color="auto"/>
            </w:tcBorders>
          </w:tcPr>
          <w:p w14:paraId="29C26F6D"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3397B9F" w14:textId="77777777" w:rsidR="00F334CA" w:rsidRPr="00A23FA3" w:rsidRDefault="00F334CA" w:rsidP="00B440F8">
            <w:pPr>
              <w:rPr>
                <w:rFonts w:ascii="等线" w:eastAsia="等线" w:hAnsi="等线" w:cs="宋体"/>
                <w:i/>
                <w:kern w:val="0"/>
                <w:szCs w:val="21"/>
              </w:rPr>
            </w:pPr>
            <w:r w:rsidRPr="00A23FA3">
              <w:rPr>
                <w:i/>
                <w:sz w:val="24"/>
                <w:szCs w:val="24"/>
              </w:rPr>
              <w:t>100-digit characters</w:t>
            </w:r>
          </w:p>
        </w:tc>
        <w:tc>
          <w:tcPr>
            <w:tcW w:w="1297" w:type="dxa"/>
            <w:vMerge w:val="restart"/>
            <w:tcBorders>
              <w:top w:val="single" w:sz="4" w:space="0" w:color="auto"/>
              <w:left w:val="single" w:sz="4" w:space="0" w:color="auto"/>
              <w:right w:val="single" w:sz="4" w:space="0" w:color="auto"/>
            </w:tcBorders>
          </w:tcPr>
          <w:p w14:paraId="6F48402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41D102C3"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BANK OF CHINA</w:t>
            </w:r>
          </w:p>
        </w:tc>
      </w:tr>
      <w:tr w:rsidR="00A23FA3" w:rsidRPr="00A23FA3" w14:paraId="1C7D566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09C0D4D"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High Risk Country</w:t>
            </w:r>
          </w:p>
        </w:tc>
        <w:tc>
          <w:tcPr>
            <w:tcW w:w="1839" w:type="dxa"/>
            <w:tcBorders>
              <w:top w:val="single" w:sz="4" w:space="0" w:color="auto"/>
              <w:left w:val="single" w:sz="4" w:space="0" w:color="auto"/>
              <w:bottom w:val="single" w:sz="4" w:space="0" w:color="auto"/>
              <w:right w:val="single" w:sz="4" w:space="0" w:color="auto"/>
            </w:tcBorders>
          </w:tcPr>
          <w:p w14:paraId="6DB701FC"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0D41789" w14:textId="77777777" w:rsidR="00F334CA" w:rsidRPr="00A23FA3" w:rsidRDefault="00F334CA"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right w:val="single" w:sz="4" w:space="0" w:color="auto"/>
            </w:tcBorders>
          </w:tcPr>
          <w:p w14:paraId="0397A755"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BFB2312"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A</w:t>
            </w:r>
            <w:r w:rsidRPr="00A23FA3">
              <w:rPr>
                <w:rFonts w:ascii="等线" w:eastAsia="等线" w:hAnsi="等线" w:cs="宋体"/>
                <w:i/>
                <w:kern w:val="0"/>
                <w:szCs w:val="21"/>
              </w:rPr>
              <w:t>dmin</w:t>
            </w:r>
            <w:r w:rsidRPr="00A23FA3">
              <w:rPr>
                <w:rFonts w:ascii="等线" w:eastAsia="等线" w:hAnsi="等线" w:cs="宋体" w:hint="eastAsia"/>
                <w:i/>
                <w:kern w:val="0"/>
                <w:szCs w:val="21"/>
              </w:rPr>
              <w:t>管理</w:t>
            </w:r>
          </w:p>
        </w:tc>
      </w:tr>
      <w:tr w:rsidR="00A23FA3" w:rsidRPr="00A23FA3" w14:paraId="6F2F56DB"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F68D124"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Bank of China</w:t>
            </w:r>
          </w:p>
        </w:tc>
        <w:tc>
          <w:tcPr>
            <w:tcW w:w="1839" w:type="dxa"/>
            <w:tcBorders>
              <w:top w:val="single" w:sz="4" w:space="0" w:color="auto"/>
              <w:left w:val="single" w:sz="4" w:space="0" w:color="auto"/>
              <w:bottom w:val="single" w:sz="4" w:space="0" w:color="auto"/>
              <w:right w:val="single" w:sz="4" w:space="0" w:color="auto"/>
            </w:tcBorders>
          </w:tcPr>
          <w:p w14:paraId="432C0122"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0A3451E4" w14:textId="77777777" w:rsidR="00F334CA" w:rsidRPr="00A23FA3" w:rsidRDefault="00F334CA" w:rsidP="00B440F8">
            <w:pPr>
              <w:rPr>
                <w:rFonts w:ascii="等线" w:eastAsia="等线" w:hAnsi="等线" w:cs="宋体"/>
                <w:i/>
                <w:kern w:val="0"/>
                <w:szCs w:val="21"/>
              </w:rPr>
            </w:pPr>
            <w:r w:rsidRPr="00A23FA3">
              <w:rPr>
                <w:i/>
                <w:sz w:val="24"/>
                <w:szCs w:val="24"/>
              </w:rPr>
              <w:t>100-digit characters</w:t>
            </w:r>
          </w:p>
        </w:tc>
        <w:tc>
          <w:tcPr>
            <w:tcW w:w="1297" w:type="dxa"/>
            <w:vMerge/>
            <w:tcBorders>
              <w:left w:val="single" w:sz="4" w:space="0" w:color="auto"/>
              <w:right w:val="single" w:sz="4" w:space="0" w:color="auto"/>
            </w:tcBorders>
          </w:tcPr>
          <w:p w14:paraId="143657D2"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03D3CB6A" w14:textId="77777777" w:rsidR="00F334CA" w:rsidRPr="00A23FA3" w:rsidRDefault="00F334CA" w:rsidP="00B440F8">
            <w:pPr>
              <w:rPr>
                <w:rFonts w:ascii="等线" w:eastAsia="等线" w:hAnsi="等线" w:cs="宋体"/>
                <w:i/>
                <w:kern w:val="0"/>
                <w:szCs w:val="21"/>
              </w:rPr>
            </w:pPr>
          </w:p>
        </w:tc>
      </w:tr>
      <w:tr w:rsidR="00A23FA3" w:rsidRPr="00A23FA3" w14:paraId="7F12B015"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623F5FD"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LC  Transshipment Country</w:t>
            </w:r>
          </w:p>
        </w:tc>
        <w:tc>
          <w:tcPr>
            <w:tcW w:w="1839" w:type="dxa"/>
            <w:tcBorders>
              <w:top w:val="single" w:sz="4" w:space="0" w:color="auto"/>
              <w:left w:val="single" w:sz="4" w:space="0" w:color="auto"/>
              <w:bottom w:val="single" w:sz="4" w:space="0" w:color="auto"/>
              <w:right w:val="single" w:sz="4" w:space="0" w:color="auto"/>
            </w:tcBorders>
          </w:tcPr>
          <w:p w14:paraId="2CA0AA14" w14:textId="77777777" w:rsidR="00F334CA" w:rsidRPr="00A23FA3" w:rsidRDefault="00F334CA" w:rsidP="00B440F8">
            <w:pPr>
              <w:rPr>
                <w:rFonts w:ascii="等线" w:eastAsia="等线" w:hAnsi="等线"/>
                <w:i/>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AA97977" w14:textId="77777777" w:rsidR="00F334CA" w:rsidRPr="00A23FA3" w:rsidRDefault="00F334CA" w:rsidP="00B440F8">
            <w:pPr>
              <w:rPr>
                <w:rFonts w:ascii="等线" w:eastAsia="等线" w:hAnsi="等线"/>
                <w:i/>
              </w:rPr>
            </w:pPr>
            <w:r w:rsidRPr="00A23FA3">
              <w:rPr>
                <w:i/>
                <w:sz w:val="24"/>
                <w:szCs w:val="24"/>
              </w:rPr>
              <w:t>Dropdown menu</w:t>
            </w:r>
          </w:p>
        </w:tc>
        <w:tc>
          <w:tcPr>
            <w:tcW w:w="1297" w:type="dxa"/>
            <w:tcBorders>
              <w:left w:val="single" w:sz="4" w:space="0" w:color="auto"/>
              <w:right w:val="single" w:sz="4" w:space="0" w:color="auto"/>
            </w:tcBorders>
          </w:tcPr>
          <w:p w14:paraId="42A5868C" w14:textId="77777777" w:rsidR="00F334CA" w:rsidRPr="00A23FA3" w:rsidRDefault="00F334CA" w:rsidP="00B440F8">
            <w:pPr>
              <w:rPr>
                <w:rFonts w:ascii="等线" w:eastAsia="等线" w:hAnsi="等线"/>
                <w:i/>
              </w:rPr>
            </w:pPr>
            <w:r w:rsidRPr="00A23FA3">
              <w:rPr>
                <w:rFonts w:ascii="等线" w:eastAsia="等线" w:hAnsi="等线" w:cs="宋体"/>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3278B2A" w14:textId="77777777" w:rsidR="00F334CA" w:rsidRPr="00A23FA3" w:rsidRDefault="00F334CA" w:rsidP="00B440F8">
            <w:pPr>
              <w:rPr>
                <w:rFonts w:ascii="等线" w:eastAsia="等线" w:hAnsi="等线" w:cs="宋体"/>
                <w:i/>
                <w:kern w:val="0"/>
                <w:szCs w:val="21"/>
              </w:rPr>
            </w:pPr>
            <w:r w:rsidRPr="00A23FA3">
              <w:rPr>
                <w:rFonts w:ascii="等线" w:eastAsia="等线" w:hAnsi="等线" w:hint="eastAsia"/>
                <w:i/>
              </w:rPr>
              <w:t>国家插件</w:t>
            </w:r>
          </w:p>
        </w:tc>
      </w:tr>
      <w:tr w:rsidR="00A23FA3" w:rsidRPr="00A23FA3" w14:paraId="0F33F3F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AFA1011"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 xml:space="preserve"> Port </w:t>
            </w:r>
          </w:p>
          <w:p w14:paraId="36470829"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Of Loading/Departure Place/From</w:t>
            </w:r>
          </w:p>
        </w:tc>
        <w:tc>
          <w:tcPr>
            <w:tcW w:w="1839" w:type="dxa"/>
            <w:tcBorders>
              <w:top w:val="single" w:sz="4" w:space="0" w:color="auto"/>
              <w:left w:val="single" w:sz="4" w:space="0" w:color="auto"/>
              <w:bottom w:val="single" w:sz="4" w:space="0" w:color="auto"/>
              <w:right w:val="single" w:sz="4" w:space="0" w:color="auto"/>
            </w:tcBorders>
          </w:tcPr>
          <w:p w14:paraId="5E10D845"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745C4EE" w14:textId="77777777" w:rsidR="00F334CA" w:rsidRPr="00A23FA3" w:rsidRDefault="00F334CA" w:rsidP="00B440F8">
            <w:pPr>
              <w:rPr>
                <w:rFonts w:ascii="等线" w:eastAsia="等线" w:hAnsi="等线" w:cs="宋体"/>
                <w:i/>
                <w:kern w:val="0"/>
                <w:szCs w:val="21"/>
              </w:rPr>
            </w:pPr>
            <w:r w:rsidRPr="00A23FA3">
              <w:rPr>
                <w:i/>
                <w:sz w:val="24"/>
                <w:szCs w:val="24"/>
              </w:rPr>
              <w:t>100-digit characters</w:t>
            </w:r>
          </w:p>
        </w:tc>
        <w:tc>
          <w:tcPr>
            <w:tcW w:w="1297" w:type="dxa"/>
            <w:vMerge w:val="restart"/>
            <w:tcBorders>
              <w:left w:val="single" w:sz="4" w:space="0" w:color="auto"/>
              <w:right w:val="single" w:sz="4" w:space="0" w:color="auto"/>
            </w:tcBorders>
          </w:tcPr>
          <w:p w14:paraId="5AA0AD9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61302623"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标题字段</w:t>
            </w:r>
            <w:r w:rsidRPr="00A23FA3">
              <w:rPr>
                <w:rFonts w:ascii="等线" w:eastAsia="等线" w:hAnsi="等线" w:cs="宋体"/>
                <w:i/>
                <w:kern w:val="0"/>
                <w:szCs w:val="21"/>
              </w:rPr>
              <w:t>3</w:t>
            </w:r>
            <w:r w:rsidRPr="00A23FA3">
              <w:rPr>
                <w:rFonts w:ascii="等线" w:eastAsia="等线" w:hAnsi="等线" w:cs="宋体" w:hint="eastAsia"/>
                <w:i/>
                <w:kern w:val="0"/>
                <w:szCs w:val="21"/>
              </w:rPr>
              <w:t>个下拉选一个</w:t>
            </w:r>
          </w:p>
        </w:tc>
      </w:tr>
      <w:tr w:rsidR="00A23FA3" w:rsidRPr="00A23FA3" w14:paraId="40C6B1CD"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723301B"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LC P/L country</w:t>
            </w:r>
          </w:p>
        </w:tc>
        <w:tc>
          <w:tcPr>
            <w:tcW w:w="1839" w:type="dxa"/>
            <w:tcBorders>
              <w:top w:val="single" w:sz="4" w:space="0" w:color="auto"/>
              <w:left w:val="single" w:sz="4" w:space="0" w:color="auto"/>
              <w:bottom w:val="single" w:sz="4" w:space="0" w:color="auto"/>
              <w:right w:val="single" w:sz="4" w:space="0" w:color="auto"/>
            </w:tcBorders>
          </w:tcPr>
          <w:p w14:paraId="7BF972CB"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BB5C0AC" w14:textId="77777777" w:rsidR="00F334CA" w:rsidRPr="00A23FA3" w:rsidRDefault="00F334CA"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right w:val="single" w:sz="4" w:space="0" w:color="auto"/>
            </w:tcBorders>
          </w:tcPr>
          <w:p w14:paraId="76AD41C0"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6FC05696" w14:textId="77777777" w:rsidR="00F334CA" w:rsidRPr="00A23FA3" w:rsidRDefault="00F334CA" w:rsidP="00B440F8">
            <w:pPr>
              <w:rPr>
                <w:rFonts w:ascii="等线" w:eastAsia="等线" w:hAnsi="等线" w:cs="宋体"/>
                <w:i/>
                <w:kern w:val="0"/>
                <w:szCs w:val="21"/>
              </w:rPr>
            </w:pPr>
            <w:r w:rsidRPr="00A23FA3">
              <w:rPr>
                <w:rFonts w:ascii="等线" w:eastAsia="等线" w:hAnsi="等线" w:hint="eastAsia"/>
                <w:i/>
              </w:rPr>
              <w:t>国家插件</w:t>
            </w:r>
          </w:p>
        </w:tc>
      </w:tr>
      <w:tr w:rsidR="00A23FA3" w:rsidRPr="00A23FA3" w14:paraId="4EB6E65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219FE25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Port of Discharge/Arrvial Place/To</w:t>
            </w:r>
          </w:p>
        </w:tc>
        <w:tc>
          <w:tcPr>
            <w:tcW w:w="1839" w:type="dxa"/>
            <w:tcBorders>
              <w:top w:val="single" w:sz="4" w:space="0" w:color="auto"/>
              <w:left w:val="single" w:sz="4" w:space="0" w:color="auto"/>
              <w:bottom w:val="single" w:sz="4" w:space="0" w:color="auto"/>
              <w:right w:val="single" w:sz="4" w:space="0" w:color="auto"/>
            </w:tcBorders>
          </w:tcPr>
          <w:p w14:paraId="0DB9CC91"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BE97E50" w14:textId="77777777" w:rsidR="00F334CA" w:rsidRPr="00A23FA3" w:rsidRDefault="00F334CA" w:rsidP="00B440F8">
            <w:pPr>
              <w:rPr>
                <w:rFonts w:ascii="等线" w:eastAsia="等线" w:hAnsi="等线" w:cs="宋体"/>
                <w:i/>
                <w:kern w:val="0"/>
                <w:szCs w:val="21"/>
              </w:rPr>
            </w:pPr>
            <w:r w:rsidRPr="00A23FA3">
              <w:rPr>
                <w:i/>
                <w:sz w:val="24"/>
                <w:szCs w:val="24"/>
              </w:rPr>
              <w:t>100-digit characters r</w:t>
            </w:r>
          </w:p>
        </w:tc>
        <w:tc>
          <w:tcPr>
            <w:tcW w:w="1297" w:type="dxa"/>
            <w:vMerge w:val="restart"/>
            <w:tcBorders>
              <w:left w:val="single" w:sz="4" w:space="0" w:color="auto"/>
              <w:right w:val="single" w:sz="4" w:space="0" w:color="auto"/>
            </w:tcBorders>
          </w:tcPr>
          <w:p w14:paraId="379FA046"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01D475C6"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标题字段</w:t>
            </w:r>
            <w:r w:rsidRPr="00A23FA3">
              <w:rPr>
                <w:rFonts w:ascii="等线" w:eastAsia="等线" w:hAnsi="等线" w:cs="宋体"/>
                <w:i/>
                <w:kern w:val="0"/>
                <w:szCs w:val="21"/>
              </w:rPr>
              <w:t>3</w:t>
            </w:r>
            <w:r w:rsidRPr="00A23FA3">
              <w:rPr>
                <w:rFonts w:ascii="等线" w:eastAsia="等线" w:hAnsi="等线" w:cs="宋体" w:hint="eastAsia"/>
                <w:i/>
                <w:kern w:val="0"/>
                <w:szCs w:val="21"/>
              </w:rPr>
              <w:t>个下拉选一个</w:t>
            </w:r>
          </w:p>
        </w:tc>
      </w:tr>
      <w:tr w:rsidR="00A23FA3" w:rsidRPr="00A23FA3" w14:paraId="565504E2"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59AEDD3D"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LC P/D Country</w:t>
            </w:r>
          </w:p>
        </w:tc>
        <w:tc>
          <w:tcPr>
            <w:tcW w:w="1839" w:type="dxa"/>
            <w:tcBorders>
              <w:top w:val="single" w:sz="4" w:space="0" w:color="auto"/>
              <w:left w:val="single" w:sz="4" w:space="0" w:color="auto"/>
              <w:bottom w:val="single" w:sz="4" w:space="0" w:color="auto"/>
              <w:right w:val="single" w:sz="4" w:space="0" w:color="auto"/>
            </w:tcBorders>
          </w:tcPr>
          <w:p w14:paraId="246A4AE6"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1CC815F3" w14:textId="77777777" w:rsidR="00F334CA" w:rsidRPr="00A23FA3" w:rsidRDefault="00F334CA"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bottom w:val="single" w:sz="4" w:space="0" w:color="auto"/>
              <w:right w:val="single" w:sz="4" w:space="0" w:color="auto"/>
            </w:tcBorders>
          </w:tcPr>
          <w:p w14:paraId="42FECE30"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4438E925" w14:textId="77777777" w:rsidR="00F334CA" w:rsidRPr="00A23FA3" w:rsidRDefault="00F334CA" w:rsidP="00B440F8">
            <w:pPr>
              <w:rPr>
                <w:rFonts w:ascii="等线" w:eastAsia="等线" w:hAnsi="等线" w:cs="宋体"/>
                <w:i/>
                <w:kern w:val="0"/>
                <w:szCs w:val="21"/>
              </w:rPr>
            </w:pPr>
            <w:r w:rsidRPr="00A23FA3">
              <w:rPr>
                <w:rFonts w:ascii="等线" w:eastAsia="等线" w:hAnsi="等线" w:hint="eastAsia"/>
                <w:i/>
              </w:rPr>
              <w:t>国家插件</w:t>
            </w:r>
          </w:p>
        </w:tc>
      </w:tr>
      <w:tr w:rsidR="00A23FA3" w:rsidRPr="00A23FA3" w14:paraId="4C0D7E28"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6A94724"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Goods Description</w:t>
            </w:r>
          </w:p>
        </w:tc>
        <w:tc>
          <w:tcPr>
            <w:tcW w:w="1839" w:type="dxa"/>
            <w:tcBorders>
              <w:top w:val="single" w:sz="4" w:space="0" w:color="auto"/>
              <w:left w:val="single" w:sz="4" w:space="0" w:color="auto"/>
              <w:bottom w:val="single" w:sz="4" w:space="0" w:color="auto"/>
              <w:right w:val="single" w:sz="4" w:space="0" w:color="auto"/>
            </w:tcBorders>
          </w:tcPr>
          <w:p w14:paraId="771AFF46"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1C02068" w14:textId="77777777" w:rsidR="00F334CA" w:rsidRPr="00A23FA3" w:rsidRDefault="00F334CA" w:rsidP="00B440F8">
            <w:pPr>
              <w:rPr>
                <w:rFonts w:ascii="等线" w:eastAsia="等线" w:hAnsi="等线" w:cs="宋体"/>
                <w:i/>
                <w:kern w:val="0"/>
                <w:szCs w:val="21"/>
              </w:rPr>
            </w:pPr>
            <w:r w:rsidRPr="00A23FA3">
              <w:rPr>
                <w:i/>
                <w:sz w:val="24"/>
                <w:szCs w:val="24"/>
              </w:rPr>
              <w:t>Max255Text</w:t>
            </w:r>
          </w:p>
        </w:tc>
        <w:tc>
          <w:tcPr>
            <w:tcW w:w="1297" w:type="dxa"/>
            <w:vMerge w:val="restart"/>
            <w:tcBorders>
              <w:top w:val="single" w:sz="4" w:space="0" w:color="auto"/>
              <w:left w:val="single" w:sz="4" w:space="0" w:color="auto"/>
              <w:right w:val="single" w:sz="4" w:space="0" w:color="auto"/>
            </w:tcBorders>
          </w:tcPr>
          <w:p w14:paraId="22A818EA"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5D08866"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 xml:space="preserve"> </w:t>
            </w:r>
          </w:p>
        </w:tc>
      </w:tr>
      <w:tr w:rsidR="00A23FA3" w:rsidRPr="00A23FA3" w14:paraId="5FC0C200"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CAD9AD9"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Unit Price</w:t>
            </w:r>
          </w:p>
        </w:tc>
        <w:tc>
          <w:tcPr>
            <w:tcW w:w="1839" w:type="dxa"/>
            <w:tcBorders>
              <w:top w:val="single" w:sz="4" w:space="0" w:color="auto"/>
              <w:left w:val="single" w:sz="4" w:space="0" w:color="auto"/>
              <w:bottom w:val="single" w:sz="4" w:space="0" w:color="auto"/>
              <w:right w:val="single" w:sz="4" w:space="0" w:color="auto"/>
            </w:tcBorders>
          </w:tcPr>
          <w:p w14:paraId="6B1A5A42"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D05979A" w14:textId="77777777" w:rsidR="00F334CA" w:rsidRPr="00A23FA3" w:rsidRDefault="00F334CA" w:rsidP="00B440F8">
            <w:pPr>
              <w:rPr>
                <w:rFonts w:ascii="等线" w:eastAsia="等线" w:hAnsi="等线" w:cs="宋体"/>
                <w:i/>
                <w:kern w:val="0"/>
                <w:szCs w:val="21"/>
              </w:rPr>
            </w:pPr>
            <w:r w:rsidRPr="00A23FA3">
              <w:rPr>
                <w:i/>
                <w:sz w:val="24"/>
                <w:szCs w:val="24"/>
              </w:rPr>
              <w:t>15-digit value</w:t>
            </w:r>
          </w:p>
        </w:tc>
        <w:tc>
          <w:tcPr>
            <w:tcW w:w="1297" w:type="dxa"/>
            <w:vMerge/>
            <w:tcBorders>
              <w:left w:val="single" w:sz="4" w:space="0" w:color="auto"/>
              <w:right w:val="single" w:sz="4" w:space="0" w:color="auto"/>
            </w:tcBorders>
          </w:tcPr>
          <w:p w14:paraId="0A95D214"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30A908BB"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小数点后</w:t>
            </w:r>
            <w:r w:rsidRPr="00A23FA3">
              <w:rPr>
                <w:rFonts w:ascii="等线" w:eastAsia="等线" w:hAnsi="等线" w:cs="宋体"/>
                <w:i/>
                <w:kern w:val="0"/>
                <w:szCs w:val="21"/>
              </w:rPr>
              <w:t>2位，价格格式。没有填写小数字后2位，到下一表单，自动补齐</w:t>
            </w:r>
          </w:p>
        </w:tc>
      </w:tr>
      <w:tr w:rsidR="00A23FA3" w:rsidRPr="00A23FA3" w14:paraId="2087548E"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0DF729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Currency</w:t>
            </w:r>
          </w:p>
        </w:tc>
        <w:tc>
          <w:tcPr>
            <w:tcW w:w="1839" w:type="dxa"/>
            <w:tcBorders>
              <w:top w:val="single" w:sz="4" w:space="0" w:color="auto"/>
              <w:left w:val="single" w:sz="4" w:space="0" w:color="auto"/>
              <w:bottom w:val="single" w:sz="4" w:space="0" w:color="auto"/>
              <w:right w:val="single" w:sz="4" w:space="0" w:color="auto"/>
            </w:tcBorders>
          </w:tcPr>
          <w:p w14:paraId="173ABBC2"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4341B2DB" w14:textId="77777777" w:rsidR="00F334CA" w:rsidRPr="00A23FA3" w:rsidRDefault="00F334CA"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right w:val="single" w:sz="4" w:space="0" w:color="auto"/>
            </w:tcBorders>
          </w:tcPr>
          <w:p w14:paraId="4A77556F"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3ACE89C0" w14:textId="2367ACDB" w:rsidR="00F334CA" w:rsidRPr="00A23FA3" w:rsidRDefault="00571568" w:rsidP="00B440F8">
            <w:pPr>
              <w:rPr>
                <w:rFonts w:ascii="等线" w:eastAsia="等线" w:hAnsi="等线" w:cs="宋体"/>
                <w:i/>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后台管理，权重最高的为默认单位</w:t>
            </w:r>
          </w:p>
        </w:tc>
      </w:tr>
      <w:tr w:rsidR="00A23FA3" w:rsidRPr="00A23FA3" w14:paraId="4C51E65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02C3A23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Type of Unit</w:t>
            </w:r>
          </w:p>
        </w:tc>
        <w:tc>
          <w:tcPr>
            <w:tcW w:w="1839" w:type="dxa"/>
            <w:tcBorders>
              <w:top w:val="single" w:sz="4" w:space="0" w:color="auto"/>
              <w:left w:val="single" w:sz="4" w:space="0" w:color="auto"/>
              <w:bottom w:val="single" w:sz="4" w:space="0" w:color="auto"/>
              <w:right w:val="single" w:sz="4" w:space="0" w:color="auto"/>
            </w:tcBorders>
          </w:tcPr>
          <w:p w14:paraId="26327DD5"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7A121F28" w14:textId="77777777" w:rsidR="00F334CA" w:rsidRPr="00A23FA3" w:rsidRDefault="00F334CA" w:rsidP="00B440F8">
            <w:pPr>
              <w:rPr>
                <w:rFonts w:ascii="等线" w:eastAsia="等线" w:hAnsi="等线" w:cs="宋体"/>
                <w:i/>
                <w:kern w:val="0"/>
                <w:szCs w:val="21"/>
              </w:rPr>
            </w:pPr>
            <w:r w:rsidRPr="00A23FA3">
              <w:rPr>
                <w:i/>
                <w:sz w:val="24"/>
                <w:szCs w:val="24"/>
              </w:rPr>
              <w:t>Dropdown menu</w:t>
            </w:r>
          </w:p>
        </w:tc>
        <w:tc>
          <w:tcPr>
            <w:tcW w:w="1297" w:type="dxa"/>
            <w:vMerge/>
            <w:tcBorders>
              <w:left w:val="single" w:sz="4" w:space="0" w:color="auto"/>
              <w:bottom w:val="single" w:sz="4" w:space="0" w:color="auto"/>
              <w:right w:val="single" w:sz="4" w:space="0" w:color="auto"/>
            </w:tcBorders>
          </w:tcPr>
          <w:p w14:paraId="24423D04" w14:textId="77777777" w:rsidR="00F334CA" w:rsidRPr="00A23FA3" w:rsidRDefault="00F334CA" w:rsidP="00B440F8">
            <w:pPr>
              <w:rPr>
                <w:rFonts w:ascii="等线" w:eastAsia="等线" w:hAnsi="等线" w:cs="宋体"/>
                <w:i/>
                <w:kern w:val="0"/>
                <w:szCs w:val="21"/>
              </w:rPr>
            </w:pPr>
          </w:p>
        </w:tc>
        <w:tc>
          <w:tcPr>
            <w:tcW w:w="2380" w:type="dxa"/>
            <w:tcBorders>
              <w:top w:val="single" w:sz="4" w:space="0" w:color="auto"/>
              <w:left w:val="single" w:sz="4" w:space="0" w:color="auto"/>
              <w:bottom w:val="single" w:sz="4" w:space="0" w:color="auto"/>
              <w:right w:val="single" w:sz="4" w:space="0" w:color="auto"/>
            </w:tcBorders>
            <w:noWrap/>
          </w:tcPr>
          <w:p w14:paraId="1C2B831E"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Admin</w:t>
            </w:r>
            <w:r w:rsidRPr="00A23FA3">
              <w:rPr>
                <w:rFonts w:ascii="等线" w:eastAsia="等线" w:hAnsi="等线" w:cs="宋体" w:hint="eastAsia"/>
                <w:i/>
                <w:kern w:val="0"/>
                <w:szCs w:val="21"/>
              </w:rPr>
              <w:t>后台管理</w:t>
            </w:r>
          </w:p>
        </w:tc>
      </w:tr>
      <w:tr w:rsidR="00A23FA3" w:rsidRPr="00A23FA3" w14:paraId="30F2984A"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7CFFA77F"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Applicant</w:t>
            </w:r>
          </w:p>
        </w:tc>
        <w:tc>
          <w:tcPr>
            <w:tcW w:w="1839" w:type="dxa"/>
            <w:tcBorders>
              <w:top w:val="single" w:sz="4" w:space="0" w:color="auto"/>
              <w:left w:val="single" w:sz="4" w:space="0" w:color="auto"/>
              <w:bottom w:val="single" w:sz="4" w:space="0" w:color="auto"/>
              <w:right w:val="single" w:sz="4" w:space="0" w:color="auto"/>
            </w:tcBorders>
          </w:tcPr>
          <w:p w14:paraId="76C99CEF"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2F9668F2" w14:textId="77777777" w:rsidR="00F334CA" w:rsidRPr="00A23FA3" w:rsidRDefault="00F334CA" w:rsidP="00B440F8">
            <w:pPr>
              <w:rPr>
                <w:rFonts w:ascii="等线" w:eastAsia="等线" w:hAnsi="等线" w:cs="宋体"/>
                <w:i/>
                <w:kern w:val="0"/>
                <w:szCs w:val="21"/>
              </w:rPr>
            </w:pPr>
            <w:r w:rsidRPr="00A23FA3">
              <w:rPr>
                <w:i/>
                <w:sz w:val="24"/>
                <w:szCs w:val="24"/>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844E9F3"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46CFE78B" w14:textId="77777777" w:rsidR="00F334CA" w:rsidRPr="00A23FA3" w:rsidRDefault="00F334CA" w:rsidP="00B440F8">
            <w:pPr>
              <w:rPr>
                <w:rFonts w:ascii="等线" w:eastAsia="等线" w:hAnsi="等线" w:cs="宋体"/>
                <w:i/>
                <w:kern w:val="0"/>
                <w:szCs w:val="21"/>
              </w:rPr>
            </w:pPr>
          </w:p>
        </w:tc>
      </w:tr>
      <w:tr w:rsidR="00A23FA3" w:rsidRPr="00A23FA3" w14:paraId="63323343"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65C90BB9"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Beneficiary</w:t>
            </w:r>
          </w:p>
        </w:tc>
        <w:tc>
          <w:tcPr>
            <w:tcW w:w="1839" w:type="dxa"/>
            <w:tcBorders>
              <w:top w:val="single" w:sz="4" w:space="0" w:color="auto"/>
              <w:left w:val="single" w:sz="4" w:space="0" w:color="auto"/>
              <w:bottom w:val="single" w:sz="4" w:space="0" w:color="auto"/>
              <w:right w:val="single" w:sz="4" w:space="0" w:color="auto"/>
            </w:tcBorders>
          </w:tcPr>
          <w:p w14:paraId="6CD3A4ED"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0E6B0772" w14:textId="77777777" w:rsidR="00F334CA" w:rsidRPr="00A23FA3" w:rsidRDefault="00F334CA" w:rsidP="00B440F8">
            <w:pPr>
              <w:rPr>
                <w:rFonts w:ascii="等线" w:eastAsia="等线" w:hAnsi="等线" w:cs="宋体"/>
                <w:i/>
                <w:kern w:val="0"/>
                <w:szCs w:val="21"/>
              </w:rPr>
            </w:pPr>
            <w:r w:rsidRPr="00A23FA3">
              <w:rPr>
                <w:i/>
                <w:sz w:val="24"/>
                <w:szCs w:val="24"/>
              </w:rPr>
              <w:t xml:space="preserve">100-digit characters </w:t>
            </w:r>
          </w:p>
        </w:tc>
        <w:tc>
          <w:tcPr>
            <w:tcW w:w="1297" w:type="dxa"/>
            <w:tcBorders>
              <w:top w:val="single" w:sz="4" w:space="0" w:color="auto"/>
              <w:left w:val="single" w:sz="4" w:space="0" w:color="auto"/>
              <w:bottom w:val="single" w:sz="4" w:space="0" w:color="auto"/>
              <w:right w:val="single" w:sz="4" w:space="0" w:color="auto"/>
            </w:tcBorders>
          </w:tcPr>
          <w:p w14:paraId="3B0950E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N</w:t>
            </w:r>
          </w:p>
        </w:tc>
        <w:tc>
          <w:tcPr>
            <w:tcW w:w="2380" w:type="dxa"/>
            <w:tcBorders>
              <w:top w:val="single" w:sz="4" w:space="0" w:color="auto"/>
              <w:left w:val="single" w:sz="4" w:space="0" w:color="auto"/>
              <w:bottom w:val="single" w:sz="4" w:space="0" w:color="auto"/>
              <w:right w:val="single" w:sz="4" w:space="0" w:color="auto"/>
            </w:tcBorders>
            <w:noWrap/>
          </w:tcPr>
          <w:p w14:paraId="6F7128AC" w14:textId="77777777" w:rsidR="00F334CA" w:rsidRPr="00A23FA3" w:rsidRDefault="00F334CA" w:rsidP="00B440F8">
            <w:pPr>
              <w:rPr>
                <w:rFonts w:ascii="等线" w:eastAsia="等线" w:hAnsi="等线" w:cs="宋体"/>
                <w:i/>
                <w:kern w:val="0"/>
                <w:szCs w:val="21"/>
              </w:rPr>
            </w:pPr>
          </w:p>
        </w:tc>
      </w:tr>
      <w:tr w:rsidR="00A23FA3" w:rsidRPr="00A23FA3" w14:paraId="2DD741CF"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17E5770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t>End User</w:t>
            </w:r>
          </w:p>
        </w:tc>
        <w:tc>
          <w:tcPr>
            <w:tcW w:w="1839" w:type="dxa"/>
            <w:tcBorders>
              <w:top w:val="single" w:sz="4" w:space="0" w:color="auto"/>
              <w:left w:val="single" w:sz="4" w:space="0" w:color="auto"/>
              <w:bottom w:val="single" w:sz="4" w:space="0" w:color="auto"/>
              <w:right w:val="single" w:sz="4" w:space="0" w:color="auto"/>
            </w:tcBorders>
          </w:tcPr>
          <w:p w14:paraId="5913C0F3" w14:textId="77777777" w:rsidR="00F334CA" w:rsidRPr="00A23FA3" w:rsidRDefault="00F334CA" w:rsidP="00B440F8">
            <w:pPr>
              <w:rPr>
                <w:rFonts w:ascii="等线" w:eastAsia="等线" w:hAnsi="等线" w:cs="宋体"/>
                <w:i/>
                <w:kern w:val="0"/>
                <w:szCs w:val="21"/>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5DE04B7" w14:textId="77777777" w:rsidR="00F334CA" w:rsidRPr="00A23FA3" w:rsidRDefault="00F334CA" w:rsidP="00B440F8">
            <w:pPr>
              <w:rPr>
                <w:rFonts w:ascii="等线" w:eastAsia="等线" w:hAnsi="等线" w:cs="宋体"/>
                <w:i/>
                <w:kern w:val="0"/>
                <w:szCs w:val="21"/>
              </w:rPr>
            </w:pPr>
            <w:r w:rsidRPr="00A23FA3">
              <w:rPr>
                <w:i/>
                <w:sz w:val="24"/>
                <w:szCs w:val="24"/>
              </w:rPr>
              <w:t xml:space="preserve">100-digit </w:t>
            </w:r>
            <w:r w:rsidRPr="00A23FA3">
              <w:rPr>
                <w:i/>
                <w:sz w:val="24"/>
                <w:szCs w:val="24"/>
              </w:rPr>
              <w:lastRenderedPageBreak/>
              <w:t xml:space="preserve">characters </w:t>
            </w:r>
          </w:p>
        </w:tc>
        <w:tc>
          <w:tcPr>
            <w:tcW w:w="1297" w:type="dxa"/>
            <w:tcBorders>
              <w:top w:val="single" w:sz="4" w:space="0" w:color="auto"/>
              <w:left w:val="single" w:sz="4" w:space="0" w:color="auto"/>
              <w:bottom w:val="single" w:sz="4" w:space="0" w:color="auto"/>
              <w:right w:val="single" w:sz="4" w:space="0" w:color="auto"/>
            </w:tcBorders>
          </w:tcPr>
          <w:p w14:paraId="1167C38A"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lastRenderedPageBreak/>
              <w:t>Y</w:t>
            </w:r>
          </w:p>
        </w:tc>
        <w:tc>
          <w:tcPr>
            <w:tcW w:w="2380" w:type="dxa"/>
            <w:tcBorders>
              <w:top w:val="single" w:sz="4" w:space="0" w:color="auto"/>
              <w:left w:val="single" w:sz="4" w:space="0" w:color="auto"/>
              <w:bottom w:val="single" w:sz="4" w:space="0" w:color="auto"/>
              <w:right w:val="single" w:sz="4" w:space="0" w:color="auto"/>
            </w:tcBorders>
            <w:noWrap/>
          </w:tcPr>
          <w:p w14:paraId="54C53D8E" w14:textId="77777777" w:rsidR="00F334CA" w:rsidRPr="00A23FA3" w:rsidRDefault="00F334CA" w:rsidP="00B440F8">
            <w:pPr>
              <w:rPr>
                <w:rFonts w:ascii="等线" w:eastAsia="等线" w:hAnsi="等线" w:cs="宋体"/>
                <w:i/>
                <w:kern w:val="0"/>
                <w:szCs w:val="21"/>
              </w:rPr>
            </w:pPr>
          </w:p>
        </w:tc>
      </w:tr>
      <w:tr w:rsidR="00F334CA" w:rsidRPr="00A23FA3" w14:paraId="4EA08B34" w14:textId="77777777" w:rsidTr="00B440F8">
        <w:trPr>
          <w:trHeight w:val="255"/>
        </w:trPr>
        <w:tc>
          <w:tcPr>
            <w:tcW w:w="1970" w:type="dxa"/>
            <w:tcBorders>
              <w:top w:val="single" w:sz="4" w:space="0" w:color="auto"/>
              <w:left w:val="single" w:sz="4" w:space="0" w:color="auto"/>
              <w:bottom w:val="single" w:sz="4" w:space="0" w:color="auto"/>
              <w:right w:val="single" w:sz="4" w:space="0" w:color="auto"/>
            </w:tcBorders>
            <w:noWrap/>
          </w:tcPr>
          <w:p w14:paraId="36047825"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i/>
                <w:kern w:val="0"/>
                <w:szCs w:val="21"/>
              </w:rPr>
              <w:lastRenderedPageBreak/>
              <w:t>LC Third Party</w:t>
            </w:r>
          </w:p>
        </w:tc>
        <w:tc>
          <w:tcPr>
            <w:tcW w:w="1839" w:type="dxa"/>
            <w:tcBorders>
              <w:top w:val="single" w:sz="4" w:space="0" w:color="auto"/>
              <w:left w:val="single" w:sz="4" w:space="0" w:color="auto"/>
              <w:bottom w:val="single" w:sz="4" w:space="0" w:color="auto"/>
              <w:right w:val="single" w:sz="4" w:space="0" w:color="auto"/>
            </w:tcBorders>
          </w:tcPr>
          <w:p w14:paraId="6481E407" w14:textId="77777777" w:rsidR="00F334CA" w:rsidRPr="00A23FA3" w:rsidRDefault="00F334CA" w:rsidP="00B440F8">
            <w:pPr>
              <w:rPr>
                <w:i/>
                <w:sz w:val="24"/>
                <w:szCs w:val="24"/>
              </w:rPr>
            </w:pPr>
            <w:r w:rsidRPr="00A23FA3">
              <w:rPr>
                <w:i/>
                <w:sz w:val="24"/>
                <w:szCs w:val="24"/>
              </w:rPr>
              <w:t>optional</w:t>
            </w:r>
          </w:p>
        </w:tc>
        <w:tc>
          <w:tcPr>
            <w:tcW w:w="1839" w:type="dxa"/>
            <w:tcBorders>
              <w:top w:val="single" w:sz="4" w:space="0" w:color="auto"/>
              <w:left w:val="single" w:sz="4" w:space="0" w:color="auto"/>
              <w:bottom w:val="single" w:sz="4" w:space="0" w:color="auto"/>
              <w:right w:val="single" w:sz="4" w:space="0" w:color="auto"/>
            </w:tcBorders>
          </w:tcPr>
          <w:p w14:paraId="6615D069" w14:textId="77777777" w:rsidR="00F334CA" w:rsidRPr="00A23FA3" w:rsidRDefault="00F334CA" w:rsidP="00B440F8">
            <w:pPr>
              <w:rPr>
                <w:i/>
                <w:sz w:val="24"/>
                <w:szCs w:val="24"/>
              </w:rPr>
            </w:pPr>
            <w:r w:rsidRPr="00A23FA3">
              <w:rPr>
                <w:i/>
                <w:sz w:val="24"/>
                <w:szCs w:val="24"/>
              </w:rPr>
              <w:t>100-digit characters</w:t>
            </w:r>
          </w:p>
        </w:tc>
        <w:tc>
          <w:tcPr>
            <w:tcW w:w="1297" w:type="dxa"/>
            <w:tcBorders>
              <w:top w:val="single" w:sz="4" w:space="0" w:color="auto"/>
              <w:left w:val="single" w:sz="4" w:space="0" w:color="auto"/>
              <w:bottom w:val="single" w:sz="4" w:space="0" w:color="auto"/>
              <w:right w:val="single" w:sz="4" w:space="0" w:color="auto"/>
            </w:tcBorders>
          </w:tcPr>
          <w:p w14:paraId="6DE92D40" w14:textId="77777777" w:rsidR="00F334CA" w:rsidRPr="00A23FA3" w:rsidRDefault="00F334CA" w:rsidP="00B440F8">
            <w:pPr>
              <w:rPr>
                <w:rFonts w:ascii="等线" w:eastAsia="等线" w:hAnsi="等线" w:cs="宋体"/>
                <w:i/>
                <w:kern w:val="0"/>
                <w:szCs w:val="21"/>
              </w:rPr>
            </w:pPr>
            <w:r w:rsidRPr="00A23FA3">
              <w:rPr>
                <w:rFonts w:ascii="等线" w:eastAsia="等线" w:hAnsi="等线" w:cs="宋体" w:hint="eastAsia"/>
                <w:i/>
                <w:kern w:val="0"/>
                <w:szCs w:val="21"/>
              </w:rPr>
              <w:t>Y</w:t>
            </w:r>
          </w:p>
        </w:tc>
        <w:tc>
          <w:tcPr>
            <w:tcW w:w="2380" w:type="dxa"/>
            <w:tcBorders>
              <w:top w:val="single" w:sz="4" w:space="0" w:color="auto"/>
              <w:left w:val="single" w:sz="4" w:space="0" w:color="auto"/>
              <w:bottom w:val="single" w:sz="4" w:space="0" w:color="auto"/>
              <w:right w:val="single" w:sz="4" w:space="0" w:color="auto"/>
            </w:tcBorders>
            <w:noWrap/>
          </w:tcPr>
          <w:p w14:paraId="2579D9AD" w14:textId="77777777" w:rsidR="00F334CA" w:rsidRPr="00A23FA3" w:rsidRDefault="00F334CA" w:rsidP="00B440F8">
            <w:pPr>
              <w:rPr>
                <w:rFonts w:ascii="等线" w:eastAsia="等线" w:hAnsi="等线" w:cs="宋体"/>
                <w:i/>
                <w:kern w:val="0"/>
                <w:szCs w:val="21"/>
              </w:rPr>
            </w:pPr>
          </w:p>
        </w:tc>
      </w:tr>
    </w:tbl>
    <w:p w14:paraId="00091D11" w14:textId="77777777" w:rsidR="00F334CA" w:rsidRPr="00A23FA3" w:rsidRDefault="00F334CA" w:rsidP="00F334CA">
      <w:pPr>
        <w:widowControl/>
        <w:jc w:val="left"/>
        <w:rPr>
          <w:rFonts w:ascii="Calibri" w:hAnsi="Calibri" w:cstheme="minorHAnsi"/>
          <w:b/>
          <w:sz w:val="36"/>
        </w:rPr>
      </w:pPr>
    </w:p>
    <w:p w14:paraId="78ACBA1D"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hint="eastAsia"/>
          <w:szCs w:val="21"/>
        </w:rPr>
        <w:t>INSURANCE 保险单</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2FFBD3F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56CD96F"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BDE31FF"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30BFB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7383655"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894D12"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5E7E7D"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4C2737CF"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794D519"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43BFCBD7"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1973665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AFEA069"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Insurance Company</w:t>
            </w:r>
          </w:p>
        </w:tc>
        <w:tc>
          <w:tcPr>
            <w:tcW w:w="1848" w:type="dxa"/>
            <w:tcBorders>
              <w:top w:val="single" w:sz="4" w:space="0" w:color="auto"/>
              <w:left w:val="single" w:sz="4" w:space="0" w:color="auto"/>
              <w:bottom w:val="single" w:sz="4" w:space="0" w:color="auto"/>
              <w:right w:val="single" w:sz="4" w:space="0" w:color="auto"/>
            </w:tcBorders>
          </w:tcPr>
          <w:p w14:paraId="455CD082"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4B7E884" w14:textId="77777777" w:rsidR="00F334CA" w:rsidRPr="00A23FA3" w:rsidRDefault="00F334CA" w:rsidP="00B440F8">
            <w:pPr>
              <w:rPr>
                <w:i/>
                <w:sz w:val="24"/>
                <w:szCs w:val="24"/>
              </w:rPr>
            </w:pPr>
            <w:r w:rsidRPr="00A23FA3">
              <w:rPr>
                <w:i/>
                <w:sz w:val="24"/>
                <w:szCs w:val="24"/>
              </w:rPr>
              <w:t>Max255Text</w:t>
            </w:r>
          </w:p>
        </w:tc>
        <w:tc>
          <w:tcPr>
            <w:tcW w:w="1269" w:type="dxa"/>
            <w:tcBorders>
              <w:top w:val="single" w:sz="4" w:space="0" w:color="auto"/>
              <w:left w:val="single" w:sz="4" w:space="0" w:color="auto"/>
              <w:right w:val="single" w:sz="4" w:space="0" w:color="auto"/>
            </w:tcBorders>
          </w:tcPr>
          <w:p w14:paraId="6E5FC8E5"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6BAAFB31" w14:textId="77777777" w:rsidR="00F334CA" w:rsidRPr="00A23FA3" w:rsidRDefault="00F334CA" w:rsidP="00B440F8">
            <w:pPr>
              <w:rPr>
                <w:rFonts w:ascii="等线" w:eastAsia="等线" w:hAnsi="等线" w:cs="宋体"/>
                <w:kern w:val="0"/>
                <w:szCs w:val="21"/>
              </w:rPr>
            </w:pPr>
          </w:p>
        </w:tc>
      </w:tr>
      <w:tr w:rsidR="00A23FA3" w:rsidRPr="00A23FA3" w14:paraId="24F8A75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B29BB7E"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Insurance Issuing Agent</w:t>
            </w:r>
          </w:p>
        </w:tc>
        <w:tc>
          <w:tcPr>
            <w:tcW w:w="1848" w:type="dxa"/>
            <w:tcBorders>
              <w:top w:val="single" w:sz="4" w:space="0" w:color="auto"/>
              <w:left w:val="single" w:sz="4" w:space="0" w:color="auto"/>
              <w:bottom w:val="single" w:sz="4" w:space="0" w:color="auto"/>
              <w:right w:val="single" w:sz="4" w:space="0" w:color="auto"/>
            </w:tcBorders>
          </w:tcPr>
          <w:p w14:paraId="0B0AD134" w14:textId="77777777" w:rsidR="00F334CA" w:rsidRPr="00A23FA3" w:rsidRDefault="00F334CA"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39087841"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left w:val="single" w:sz="4" w:space="0" w:color="auto"/>
              <w:right w:val="single" w:sz="4" w:space="0" w:color="auto"/>
            </w:tcBorders>
          </w:tcPr>
          <w:p w14:paraId="14FA3094"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D2664DF" w14:textId="77777777" w:rsidR="00F334CA" w:rsidRPr="00A23FA3" w:rsidRDefault="00F334CA" w:rsidP="00B440F8">
            <w:pPr>
              <w:rPr>
                <w:rFonts w:ascii="等线" w:eastAsia="等线" w:hAnsi="等线" w:cs="宋体"/>
                <w:kern w:val="0"/>
                <w:szCs w:val="21"/>
              </w:rPr>
            </w:pPr>
          </w:p>
        </w:tc>
      </w:tr>
      <w:tr w:rsidR="00F334CA" w:rsidRPr="00A23FA3" w14:paraId="36D0537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2377BE8"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Insurance Third Party</w:t>
            </w:r>
          </w:p>
        </w:tc>
        <w:tc>
          <w:tcPr>
            <w:tcW w:w="1848" w:type="dxa"/>
            <w:tcBorders>
              <w:top w:val="single" w:sz="4" w:space="0" w:color="auto"/>
              <w:left w:val="single" w:sz="4" w:space="0" w:color="auto"/>
              <w:bottom w:val="single" w:sz="4" w:space="0" w:color="auto"/>
              <w:right w:val="single" w:sz="4" w:space="0" w:color="auto"/>
            </w:tcBorders>
          </w:tcPr>
          <w:p w14:paraId="559956EF" w14:textId="77777777" w:rsidR="00F334CA" w:rsidRPr="00A23FA3" w:rsidRDefault="00F334CA"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6A8FF24" w14:textId="77777777" w:rsidR="00F334CA" w:rsidRPr="00A23FA3" w:rsidRDefault="00F334CA" w:rsidP="00B440F8">
            <w:pPr>
              <w:rPr>
                <w:i/>
                <w:sz w:val="24"/>
                <w:szCs w:val="24"/>
              </w:rPr>
            </w:pPr>
            <w:r w:rsidRPr="00A23FA3">
              <w:rPr>
                <w:i/>
                <w:sz w:val="24"/>
                <w:szCs w:val="24"/>
              </w:rPr>
              <w:t>100-digit characters</w:t>
            </w:r>
          </w:p>
        </w:tc>
        <w:tc>
          <w:tcPr>
            <w:tcW w:w="1269" w:type="dxa"/>
            <w:tcBorders>
              <w:left w:val="single" w:sz="4" w:space="0" w:color="auto"/>
              <w:right w:val="single" w:sz="4" w:space="0" w:color="auto"/>
            </w:tcBorders>
          </w:tcPr>
          <w:p w14:paraId="4C50ECA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792D3B3" w14:textId="77777777" w:rsidR="00F334CA" w:rsidRPr="00A23FA3" w:rsidRDefault="00F334CA" w:rsidP="00B440F8">
            <w:pPr>
              <w:rPr>
                <w:rFonts w:ascii="等线" w:eastAsia="等线" w:hAnsi="等线" w:cs="宋体"/>
                <w:kern w:val="0"/>
                <w:szCs w:val="21"/>
              </w:rPr>
            </w:pPr>
          </w:p>
        </w:tc>
      </w:tr>
    </w:tbl>
    <w:p w14:paraId="711FDDF7" w14:textId="77777777" w:rsidR="00F334CA" w:rsidRPr="00A23FA3" w:rsidRDefault="00F334CA" w:rsidP="00F334CA">
      <w:pPr>
        <w:widowControl/>
        <w:jc w:val="left"/>
        <w:rPr>
          <w:rFonts w:ascii="Calibri" w:hAnsi="Calibri" w:cstheme="minorHAnsi"/>
          <w:b/>
          <w:sz w:val="36"/>
        </w:rPr>
      </w:pPr>
    </w:p>
    <w:p w14:paraId="6E933AB9" w14:textId="77777777" w:rsidR="00F334CA" w:rsidRPr="00A23FA3" w:rsidRDefault="00F334CA" w:rsidP="00F334CA">
      <w:pPr>
        <w:widowControl/>
        <w:jc w:val="left"/>
        <w:rPr>
          <w:rFonts w:ascii="Calibri" w:hAnsi="Calibri" w:cstheme="minorHAnsi"/>
          <w:b/>
          <w:sz w:val="36"/>
        </w:rPr>
      </w:pPr>
    </w:p>
    <w:p w14:paraId="2140BDED"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 xml:space="preserve">AIRWAYBILL </w:t>
      </w:r>
      <w:r w:rsidRPr="00A23FA3">
        <w:rPr>
          <w:rFonts w:ascii="等线" w:eastAsia="等线" w:hAnsi="等线" w:cstheme="minorHAnsi" w:hint="eastAsia"/>
          <w:szCs w:val="21"/>
        </w:rPr>
        <w:t>空运单</w:t>
      </w: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A23FA3" w:rsidRPr="00A23FA3" w14:paraId="6A649B4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BC2E42B"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EB832DF" w14:textId="77777777" w:rsidR="00F334CA" w:rsidRPr="00A23FA3" w:rsidRDefault="00F334CA" w:rsidP="00B440F8">
            <w:pPr>
              <w:rPr>
                <w:rFonts w:eastAsia="等线" w:cstheme="minorHAnsi"/>
                <w:bCs/>
                <w:kern w:val="0"/>
                <w:sz w:val="24"/>
                <w:szCs w:val="24"/>
              </w:rPr>
            </w:pPr>
            <w:r w:rsidRPr="00A23FA3">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84420B"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2BE68035" w14:textId="77777777" w:rsidR="00F334CA" w:rsidRPr="00A23FA3" w:rsidRDefault="00F334CA" w:rsidP="00B440F8">
            <w:pPr>
              <w:rPr>
                <w:rFonts w:eastAsia="等线" w:cstheme="minorHAnsi"/>
                <w:bCs/>
                <w:kern w:val="0"/>
                <w:sz w:val="24"/>
                <w:szCs w:val="24"/>
              </w:rPr>
            </w:pPr>
            <w:r w:rsidRPr="00A23FA3">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D12D6C" w14:textId="77777777" w:rsidR="00F334CA" w:rsidRPr="00A23FA3" w:rsidRDefault="00F334CA" w:rsidP="00B440F8">
            <w:pPr>
              <w:rPr>
                <w:rFonts w:eastAsia="等线" w:cstheme="minorHAnsi"/>
                <w:bCs/>
                <w:kern w:val="0"/>
                <w:sz w:val="24"/>
                <w:szCs w:val="24"/>
              </w:rPr>
            </w:pPr>
            <w:r w:rsidRPr="00A23FA3">
              <w:rPr>
                <w:rFonts w:ascii="等线" w:eastAsia="等线" w:hAnsi="等线" w:cs="宋体" w:hint="eastAsia"/>
                <w:b/>
                <w:bCs/>
                <w:i/>
                <w:kern w:val="0"/>
                <w:szCs w:val="21"/>
              </w:rPr>
              <w:t>字段类型和长度</w:t>
            </w:r>
            <w:r w:rsidRPr="00A23FA3">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7C85C9B"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4C956E04" w14:textId="77777777" w:rsidR="00F334CA" w:rsidRPr="00A23FA3" w:rsidRDefault="00F334CA" w:rsidP="00B440F8">
            <w:pPr>
              <w:rPr>
                <w:rFonts w:eastAsia="等线" w:cstheme="minorHAnsi"/>
                <w:bCs/>
                <w:kern w:val="0"/>
                <w:sz w:val="24"/>
                <w:szCs w:val="24"/>
              </w:rPr>
            </w:pPr>
            <w:r w:rsidRPr="00A23FA3">
              <w:rPr>
                <w:rFonts w:ascii="等线" w:eastAsia="等线" w:hAnsi="等线" w:cs="宋体"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BAA62C7"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729C1F2B" w14:textId="77777777" w:rsidR="00F334CA" w:rsidRPr="00A23FA3" w:rsidRDefault="00F334CA" w:rsidP="00B440F8">
            <w:pPr>
              <w:rPr>
                <w:rFonts w:eastAsia="等线" w:cstheme="minorHAnsi"/>
                <w:bCs/>
                <w:kern w:val="0"/>
                <w:sz w:val="24"/>
                <w:szCs w:val="24"/>
              </w:rPr>
            </w:pPr>
            <w:r w:rsidRPr="00A23FA3">
              <w:rPr>
                <w:i/>
                <w:sz w:val="24"/>
                <w:szCs w:val="24"/>
              </w:rPr>
              <w:t>Remarks</w:t>
            </w:r>
          </w:p>
        </w:tc>
      </w:tr>
      <w:tr w:rsidR="00A23FA3" w:rsidRPr="00A23FA3" w14:paraId="56CB291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30A5A093"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AWB NO.</w:t>
            </w:r>
          </w:p>
        </w:tc>
        <w:tc>
          <w:tcPr>
            <w:tcW w:w="1830" w:type="dxa"/>
            <w:tcBorders>
              <w:top w:val="single" w:sz="4" w:space="0" w:color="auto"/>
              <w:left w:val="single" w:sz="4" w:space="0" w:color="auto"/>
              <w:bottom w:val="single" w:sz="4" w:space="0" w:color="auto"/>
              <w:right w:val="single" w:sz="4" w:space="0" w:color="auto"/>
            </w:tcBorders>
          </w:tcPr>
          <w:p w14:paraId="5D0E0091"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D389A5B" w14:textId="77777777" w:rsidR="00F334CA" w:rsidRPr="00A23FA3" w:rsidRDefault="00F334CA" w:rsidP="00B440F8">
            <w:pPr>
              <w:rPr>
                <w:rFonts w:eastAsia="等线" w:cstheme="minorHAnsi"/>
                <w:i/>
                <w:kern w:val="0"/>
                <w:sz w:val="24"/>
                <w:szCs w:val="24"/>
              </w:rPr>
            </w:pPr>
            <w:r w:rsidRPr="00A23FA3">
              <w:rPr>
                <w:rFonts w:eastAsia="等线" w:cstheme="minorHAnsi"/>
                <w:i/>
                <w:kern w:val="0"/>
                <w:sz w:val="24"/>
                <w:szCs w:val="24"/>
              </w:rPr>
              <w:t>50-digit</w:t>
            </w:r>
          </w:p>
          <w:p w14:paraId="7F869389" w14:textId="77777777" w:rsidR="00F334CA" w:rsidRPr="00A23FA3" w:rsidRDefault="00F334CA" w:rsidP="00B440F8">
            <w:pPr>
              <w:rPr>
                <w:rFonts w:eastAsia="等线" w:cstheme="minorHAnsi"/>
                <w:kern w:val="0"/>
                <w:sz w:val="24"/>
                <w:szCs w:val="24"/>
              </w:rPr>
            </w:pPr>
            <w:r w:rsidRPr="00A23FA3">
              <w:rPr>
                <w:rFonts w:eastAsia="等线" w:cstheme="minorHAnsi"/>
                <w:i/>
                <w:kern w:val="0"/>
                <w:sz w:val="24"/>
                <w:szCs w:val="24"/>
              </w:rPr>
              <w:t>number/letter/-//</w:t>
            </w:r>
          </w:p>
        </w:tc>
        <w:tc>
          <w:tcPr>
            <w:tcW w:w="1324" w:type="dxa"/>
            <w:tcBorders>
              <w:top w:val="single" w:sz="4" w:space="0" w:color="auto"/>
              <w:left w:val="single" w:sz="4" w:space="0" w:color="auto"/>
              <w:bottom w:val="single" w:sz="4" w:space="0" w:color="auto"/>
              <w:right w:val="single" w:sz="4" w:space="0" w:color="auto"/>
            </w:tcBorders>
          </w:tcPr>
          <w:p w14:paraId="68D6DFFC"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165BB212"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i/>
                <w:kern w:val="0"/>
                <w:szCs w:val="21"/>
              </w:rPr>
              <w:t>Any arabic number and String combination, including -, /, .,  i.e. 16TAC-123AA</w:t>
            </w:r>
          </w:p>
        </w:tc>
      </w:tr>
      <w:tr w:rsidR="00A23FA3" w:rsidRPr="00A23FA3" w14:paraId="34E64C6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AF52FCD"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Shipment Date</w:t>
            </w:r>
          </w:p>
        </w:tc>
        <w:tc>
          <w:tcPr>
            <w:tcW w:w="1830" w:type="dxa"/>
            <w:tcBorders>
              <w:top w:val="single" w:sz="4" w:space="0" w:color="auto"/>
              <w:left w:val="single" w:sz="4" w:space="0" w:color="auto"/>
              <w:bottom w:val="single" w:sz="4" w:space="0" w:color="auto"/>
              <w:right w:val="single" w:sz="4" w:space="0" w:color="auto"/>
            </w:tcBorders>
          </w:tcPr>
          <w:p w14:paraId="3B37A563" w14:textId="77777777" w:rsidR="00F334CA" w:rsidRPr="00A23FA3" w:rsidRDefault="00F334CA" w:rsidP="00B440F8">
            <w:pPr>
              <w:rPr>
                <w:rFonts w:cstheme="minorHAnsi"/>
                <w:i/>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0D09F9A" w14:textId="77777777" w:rsidR="00F334CA" w:rsidRPr="00A23FA3" w:rsidRDefault="00F334CA" w:rsidP="00B440F8">
            <w:pPr>
              <w:rPr>
                <w:rFonts w:cstheme="minorHAnsi"/>
                <w:i/>
                <w:sz w:val="24"/>
                <w:szCs w:val="24"/>
              </w:rPr>
            </w:pPr>
            <w:r w:rsidRPr="00A23FA3">
              <w:rPr>
                <w:rFonts w:eastAsia="等线" w:cstheme="minorHAnsi"/>
                <w:kern w:val="0"/>
                <w:sz w:val="24"/>
                <w:szCs w:val="24"/>
              </w:rPr>
              <w:t>Datetime</w:t>
            </w:r>
          </w:p>
        </w:tc>
        <w:tc>
          <w:tcPr>
            <w:tcW w:w="1324" w:type="dxa"/>
            <w:tcBorders>
              <w:top w:val="single" w:sz="4" w:space="0" w:color="auto"/>
              <w:left w:val="single" w:sz="4" w:space="0" w:color="auto"/>
              <w:right w:val="single" w:sz="4" w:space="0" w:color="auto"/>
            </w:tcBorders>
          </w:tcPr>
          <w:p w14:paraId="3E87D294"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7BA6465D"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i/>
                <w:szCs w:val="21"/>
              </w:rPr>
              <w:t xml:space="preserve">Display in the format of yyyy-mm-dd; </w:t>
            </w:r>
            <w:r w:rsidRPr="00A23FA3">
              <w:rPr>
                <w:rFonts w:ascii="等线" w:eastAsia="等线" w:hAnsi="等线" w:cstheme="minorHAnsi" w:hint="eastAsia"/>
                <w:kern w:val="0"/>
                <w:szCs w:val="21"/>
              </w:rPr>
              <w:t>时间插件</w:t>
            </w:r>
          </w:p>
        </w:tc>
      </w:tr>
      <w:tr w:rsidR="00A23FA3" w:rsidRPr="00A23FA3" w14:paraId="35855E1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20D02F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Departure Airport</w:t>
            </w:r>
          </w:p>
        </w:tc>
        <w:tc>
          <w:tcPr>
            <w:tcW w:w="1830" w:type="dxa"/>
            <w:tcBorders>
              <w:top w:val="single" w:sz="4" w:space="0" w:color="auto"/>
              <w:left w:val="single" w:sz="4" w:space="0" w:color="auto"/>
              <w:bottom w:val="single" w:sz="4" w:space="0" w:color="auto"/>
              <w:right w:val="single" w:sz="4" w:space="0" w:color="auto"/>
            </w:tcBorders>
          </w:tcPr>
          <w:p w14:paraId="4837ED36"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9419E5"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60B23889"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02FD183" w14:textId="77777777" w:rsidR="00F334CA" w:rsidRPr="00A23FA3" w:rsidRDefault="00F334CA" w:rsidP="00B440F8">
            <w:pPr>
              <w:rPr>
                <w:rFonts w:ascii="等线" w:eastAsia="等线" w:hAnsi="等线" w:cstheme="minorHAnsi"/>
                <w:kern w:val="0"/>
                <w:szCs w:val="21"/>
              </w:rPr>
            </w:pPr>
          </w:p>
        </w:tc>
      </w:tr>
      <w:tr w:rsidR="00A23FA3" w:rsidRPr="00A23FA3" w14:paraId="3736D97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877677B"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Departure Airport Country</w:t>
            </w:r>
          </w:p>
        </w:tc>
        <w:tc>
          <w:tcPr>
            <w:tcW w:w="1830" w:type="dxa"/>
            <w:tcBorders>
              <w:top w:val="single" w:sz="4" w:space="0" w:color="auto"/>
              <w:left w:val="single" w:sz="4" w:space="0" w:color="auto"/>
              <w:bottom w:val="single" w:sz="4" w:space="0" w:color="auto"/>
              <w:right w:val="single" w:sz="4" w:space="0" w:color="auto"/>
            </w:tcBorders>
          </w:tcPr>
          <w:p w14:paraId="77C9AC54" w14:textId="77777777" w:rsidR="00F334CA" w:rsidRPr="00A23FA3" w:rsidRDefault="00F334CA" w:rsidP="00B440F8">
            <w:pPr>
              <w:rPr>
                <w:rFonts w:eastAsia="等线" w:cstheme="minorHAnsi"/>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EE4F9C5" w14:textId="77777777" w:rsidR="00F334CA" w:rsidRPr="00A23FA3" w:rsidRDefault="00F334CA" w:rsidP="00B440F8">
            <w:pPr>
              <w:rPr>
                <w:rFonts w:eastAsia="等线" w:cstheme="minorHAnsi"/>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014EB9BC" w14:textId="77777777" w:rsidR="00F334CA" w:rsidRPr="00A23FA3" w:rsidRDefault="00F334CA" w:rsidP="00B440F8">
            <w:pPr>
              <w:rPr>
                <w:rFonts w:eastAsia="等线" w:cstheme="minorHAnsi"/>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438197E"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szCs w:val="21"/>
              </w:rPr>
              <w:t>国家插件</w:t>
            </w:r>
          </w:p>
        </w:tc>
      </w:tr>
      <w:tr w:rsidR="00A23FA3" w:rsidRPr="00A23FA3" w14:paraId="17F246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E4124E9"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Arrival Airport</w:t>
            </w:r>
          </w:p>
        </w:tc>
        <w:tc>
          <w:tcPr>
            <w:tcW w:w="1830" w:type="dxa"/>
            <w:tcBorders>
              <w:top w:val="single" w:sz="4" w:space="0" w:color="auto"/>
              <w:left w:val="single" w:sz="4" w:space="0" w:color="auto"/>
              <w:bottom w:val="single" w:sz="4" w:space="0" w:color="auto"/>
              <w:right w:val="single" w:sz="4" w:space="0" w:color="auto"/>
            </w:tcBorders>
          </w:tcPr>
          <w:p w14:paraId="3431DC75" w14:textId="77777777" w:rsidR="00F334CA" w:rsidRPr="00A23FA3" w:rsidRDefault="00F334CA" w:rsidP="00B440F8">
            <w:pPr>
              <w:rPr>
                <w:rFonts w:eastAsia="等线" w:cstheme="minorHAnsi"/>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7E337DD" w14:textId="77777777" w:rsidR="00F334CA" w:rsidRPr="00A23FA3" w:rsidRDefault="00F334CA" w:rsidP="00B440F8">
            <w:pPr>
              <w:rPr>
                <w:rFonts w:eastAsia="等线" w:cstheme="minorHAnsi"/>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62E2FE70" w14:textId="77777777" w:rsidR="00F334CA" w:rsidRPr="00A23FA3" w:rsidRDefault="00F334CA" w:rsidP="00B440F8">
            <w:pPr>
              <w:rPr>
                <w:rFonts w:eastAsia="等线" w:cstheme="minorHAnsi"/>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947F0EB" w14:textId="77777777" w:rsidR="00F334CA" w:rsidRPr="00A23FA3" w:rsidRDefault="00F334CA" w:rsidP="00B440F8">
            <w:pPr>
              <w:rPr>
                <w:rFonts w:ascii="等线" w:eastAsia="等线" w:hAnsi="等线" w:cstheme="minorHAnsi"/>
                <w:kern w:val="0"/>
                <w:szCs w:val="21"/>
              </w:rPr>
            </w:pPr>
          </w:p>
        </w:tc>
      </w:tr>
      <w:tr w:rsidR="00A23FA3" w:rsidRPr="00A23FA3" w14:paraId="76F390DD"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447D1DA0"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Arrival Airport Country</w:t>
            </w:r>
          </w:p>
        </w:tc>
        <w:tc>
          <w:tcPr>
            <w:tcW w:w="1830" w:type="dxa"/>
            <w:tcBorders>
              <w:top w:val="single" w:sz="4" w:space="0" w:color="auto"/>
              <w:left w:val="single" w:sz="4" w:space="0" w:color="auto"/>
              <w:bottom w:val="single" w:sz="4" w:space="0" w:color="auto"/>
              <w:right w:val="single" w:sz="4" w:space="0" w:color="auto"/>
            </w:tcBorders>
          </w:tcPr>
          <w:p w14:paraId="0EE654F3"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3555AF3E"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3330A382"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6BFD7EBA"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国家插件，表单搜索，下拉形式</w:t>
            </w:r>
          </w:p>
        </w:tc>
      </w:tr>
      <w:tr w:rsidR="00A23FA3" w:rsidRPr="00A23FA3" w14:paraId="7CC33EF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90972AE"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Transshipment Country</w:t>
            </w:r>
          </w:p>
        </w:tc>
        <w:tc>
          <w:tcPr>
            <w:tcW w:w="1830" w:type="dxa"/>
            <w:tcBorders>
              <w:top w:val="single" w:sz="4" w:space="0" w:color="auto"/>
              <w:left w:val="single" w:sz="4" w:space="0" w:color="auto"/>
              <w:bottom w:val="single" w:sz="4" w:space="0" w:color="auto"/>
              <w:right w:val="single" w:sz="4" w:space="0" w:color="auto"/>
            </w:tcBorders>
          </w:tcPr>
          <w:p w14:paraId="7A817BE9"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47B9FD7"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25AFE13C"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7608460"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国家插件，表单搜索，下拉形式</w:t>
            </w:r>
          </w:p>
        </w:tc>
      </w:tr>
      <w:tr w:rsidR="00A23FA3" w:rsidRPr="00A23FA3" w14:paraId="6EF3F75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952D594"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Goods Description</w:t>
            </w:r>
          </w:p>
        </w:tc>
        <w:tc>
          <w:tcPr>
            <w:tcW w:w="1830" w:type="dxa"/>
            <w:tcBorders>
              <w:top w:val="single" w:sz="4" w:space="0" w:color="auto"/>
              <w:left w:val="single" w:sz="4" w:space="0" w:color="auto"/>
              <w:bottom w:val="single" w:sz="4" w:space="0" w:color="auto"/>
              <w:right w:val="single" w:sz="4" w:space="0" w:color="auto"/>
            </w:tcBorders>
          </w:tcPr>
          <w:p w14:paraId="29D87EC9"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184ADB3"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A088D37"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51E1ABA" w14:textId="77777777" w:rsidR="00F334CA" w:rsidRPr="00A23FA3" w:rsidRDefault="00F334CA" w:rsidP="00B440F8">
            <w:pPr>
              <w:rPr>
                <w:rFonts w:ascii="等线" w:eastAsia="等线" w:hAnsi="等线" w:cstheme="minorHAnsi"/>
                <w:kern w:val="0"/>
                <w:szCs w:val="21"/>
              </w:rPr>
            </w:pPr>
          </w:p>
        </w:tc>
      </w:tr>
      <w:tr w:rsidR="00A23FA3" w:rsidRPr="00A23FA3" w14:paraId="7FC8D8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206466B3"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Gross Weight</w:t>
            </w:r>
          </w:p>
        </w:tc>
        <w:tc>
          <w:tcPr>
            <w:tcW w:w="1830" w:type="dxa"/>
            <w:tcBorders>
              <w:top w:val="single" w:sz="4" w:space="0" w:color="auto"/>
              <w:left w:val="single" w:sz="4" w:space="0" w:color="auto"/>
              <w:bottom w:val="single" w:sz="4" w:space="0" w:color="auto"/>
              <w:right w:val="single" w:sz="4" w:space="0" w:color="auto"/>
            </w:tcBorders>
          </w:tcPr>
          <w:p w14:paraId="46C4AD61"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23C3F9A" w14:textId="77777777" w:rsidR="00F334CA" w:rsidRPr="00A23FA3" w:rsidRDefault="00F334CA" w:rsidP="00B440F8">
            <w:pPr>
              <w:rPr>
                <w:rFonts w:eastAsia="等线" w:cstheme="minorHAnsi"/>
                <w:kern w:val="0"/>
                <w:sz w:val="24"/>
                <w:szCs w:val="24"/>
              </w:rPr>
            </w:pPr>
            <w:r w:rsidRPr="00A23FA3">
              <w:rPr>
                <w:rFonts w:cstheme="minorHAnsi"/>
                <w:i/>
                <w:sz w:val="24"/>
                <w:szCs w:val="24"/>
              </w:rPr>
              <w:t>15-digit value</w:t>
            </w:r>
          </w:p>
        </w:tc>
        <w:tc>
          <w:tcPr>
            <w:tcW w:w="1324" w:type="dxa"/>
            <w:vMerge/>
            <w:tcBorders>
              <w:left w:val="single" w:sz="4" w:space="0" w:color="auto"/>
              <w:right w:val="single" w:sz="4" w:space="0" w:color="auto"/>
            </w:tcBorders>
          </w:tcPr>
          <w:p w14:paraId="5C60B6DC"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553ED72"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数字、允许小数点后</w:t>
            </w:r>
            <w:r w:rsidRPr="00A23FA3">
              <w:rPr>
                <w:rFonts w:ascii="等线" w:eastAsia="等线" w:hAnsi="等线" w:cstheme="minorHAnsi"/>
                <w:kern w:val="0"/>
                <w:szCs w:val="21"/>
              </w:rPr>
              <w:t>2位</w:t>
            </w:r>
          </w:p>
        </w:tc>
      </w:tr>
      <w:tr w:rsidR="00A23FA3" w:rsidRPr="00A23FA3" w14:paraId="56ED5B9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572769A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lastRenderedPageBreak/>
              <w:t>Type of Unit</w:t>
            </w:r>
          </w:p>
        </w:tc>
        <w:tc>
          <w:tcPr>
            <w:tcW w:w="1830" w:type="dxa"/>
            <w:tcBorders>
              <w:top w:val="single" w:sz="4" w:space="0" w:color="auto"/>
              <w:left w:val="single" w:sz="4" w:space="0" w:color="auto"/>
              <w:bottom w:val="single" w:sz="4" w:space="0" w:color="auto"/>
              <w:right w:val="single" w:sz="4" w:space="0" w:color="auto"/>
            </w:tcBorders>
          </w:tcPr>
          <w:p w14:paraId="1E0D88A2"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83F7B95"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right w:val="single" w:sz="4" w:space="0" w:color="auto"/>
            </w:tcBorders>
          </w:tcPr>
          <w:p w14:paraId="0674B69C"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68E29FB"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Admin</w:t>
            </w:r>
            <w:r w:rsidRPr="00A23FA3">
              <w:rPr>
                <w:rFonts w:ascii="等线" w:eastAsia="等线" w:hAnsi="等线" w:cstheme="minorHAnsi" w:hint="eastAsia"/>
                <w:kern w:val="0"/>
                <w:szCs w:val="21"/>
              </w:rPr>
              <w:t>后台管理</w:t>
            </w:r>
          </w:p>
        </w:tc>
      </w:tr>
      <w:tr w:rsidR="00A23FA3" w:rsidRPr="00A23FA3" w14:paraId="3BB3B41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ADEE4A0"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lastRenderedPageBreak/>
              <w:t>Quantity / Weight</w:t>
            </w:r>
          </w:p>
        </w:tc>
        <w:tc>
          <w:tcPr>
            <w:tcW w:w="1830" w:type="dxa"/>
            <w:tcBorders>
              <w:top w:val="single" w:sz="4" w:space="0" w:color="auto"/>
              <w:left w:val="single" w:sz="4" w:space="0" w:color="auto"/>
              <w:bottom w:val="single" w:sz="4" w:space="0" w:color="auto"/>
              <w:right w:val="single" w:sz="4" w:space="0" w:color="auto"/>
            </w:tcBorders>
          </w:tcPr>
          <w:p w14:paraId="03F5C03F"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5DCD694" w14:textId="77777777" w:rsidR="00F334CA" w:rsidRPr="00A23FA3" w:rsidRDefault="00F334CA" w:rsidP="00B440F8">
            <w:pPr>
              <w:rPr>
                <w:rFonts w:eastAsia="等线" w:cstheme="minorHAnsi"/>
                <w:kern w:val="0"/>
                <w:sz w:val="24"/>
                <w:szCs w:val="24"/>
              </w:rPr>
            </w:pPr>
            <w:r w:rsidRPr="00A23FA3">
              <w:rPr>
                <w:rFonts w:cstheme="minorHAnsi"/>
                <w:i/>
                <w:sz w:val="24"/>
                <w:szCs w:val="24"/>
              </w:rPr>
              <w:t>15-digit value</w:t>
            </w:r>
          </w:p>
        </w:tc>
        <w:tc>
          <w:tcPr>
            <w:tcW w:w="1324" w:type="dxa"/>
            <w:vMerge/>
            <w:tcBorders>
              <w:left w:val="single" w:sz="4" w:space="0" w:color="auto"/>
              <w:right w:val="single" w:sz="4" w:space="0" w:color="auto"/>
            </w:tcBorders>
          </w:tcPr>
          <w:p w14:paraId="0420AD42"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4A36702"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数字、允许小数点后</w:t>
            </w:r>
            <w:r w:rsidRPr="00A23FA3">
              <w:rPr>
                <w:rFonts w:ascii="等线" w:eastAsia="等线" w:hAnsi="等线" w:cstheme="minorHAnsi"/>
                <w:kern w:val="0"/>
                <w:szCs w:val="21"/>
              </w:rPr>
              <w:t>2位(</w:t>
            </w:r>
            <w:r w:rsidRPr="00A23FA3">
              <w:rPr>
                <w:rFonts w:ascii="等线" w:eastAsia="等线" w:hAnsi="等线" w:cstheme="minorHAnsi" w:hint="eastAsia"/>
                <w:kern w:val="0"/>
                <w:szCs w:val="21"/>
              </w:rPr>
              <w:t>下拉选某一个名称</w:t>
            </w:r>
            <w:r w:rsidRPr="00A23FA3">
              <w:rPr>
                <w:rFonts w:ascii="等线" w:eastAsia="等线" w:hAnsi="等线" w:cstheme="minorHAnsi"/>
                <w:kern w:val="0"/>
                <w:szCs w:val="21"/>
              </w:rPr>
              <w:t>)</w:t>
            </w:r>
          </w:p>
        </w:tc>
      </w:tr>
      <w:tr w:rsidR="00A23FA3" w:rsidRPr="00A23FA3" w14:paraId="3DEDC28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8115DB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Type of Unit</w:t>
            </w:r>
          </w:p>
        </w:tc>
        <w:tc>
          <w:tcPr>
            <w:tcW w:w="1830" w:type="dxa"/>
            <w:tcBorders>
              <w:top w:val="single" w:sz="4" w:space="0" w:color="auto"/>
              <w:left w:val="single" w:sz="4" w:space="0" w:color="auto"/>
              <w:bottom w:val="single" w:sz="4" w:space="0" w:color="auto"/>
              <w:right w:val="single" w:sz="4" w:space="0" w:color="auto"/>
            </w:tcBorders>
          </w:tcPr>
          <w:p w14:paraId="4D459451"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157C910"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1FC911ED"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FC183E4"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Admin</w:t>
            </w:r>
            <w:r w:rsidRPr="00A23FA3">
              <w:rPr>
                <w:rFonts w:ascii="等线" w:eastAsia="等线" w:hAnsi="等线" w:cstheme="minorHAnsi" w:hint="eastAsia"/>
                <w:kern w:val="0"/>
                <w:szCs w:val="21"/>
              </w:rPr>
              <w:t>后台管理</w:t>
            </w:r>
          </w:p>
        </w:tc>
      </w:tr>
      <w:tr w:rsidR="00A23FA3" w:rsidRPr="00A23FA3" w14:paraId="58137D7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654C2DC6"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Airwaybill Shipper</w:t>
            </w:r>
          </w:p>
        </w:tc>
        <w:tc>
          <w:tcPr>
            <w:tcW w:w="1830" w:type="dxa"/>
            <w:tcBorders>
              <w:top w:val="single" w:sz="4" w:space="0" w:color="auto"/>
              <w:left w:val="single" w:sz="4" w:space="0" w:color="auto"/>
              <w:bottom w:val="single" w:sz="4" w:space="0" w:color="auto"/>
              <w:right w:val="single" w:sz="4" w:space="0" w:color="auto"/>
            </w:tcBorders>
          </w:tcPr>
          <w:p w14:paraId="3684ED61"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24938406" w14:textId="77777777" w:rsidR="00F334CA" w:rsidRPr="00A23FA3" w:rsidRDefault="00F334CA" w:rsidP="00B440F8">
            <w:pPr>
              <w:rPr>
                <w:rFonts w:eastAsia="等线" w:cstheme="minorHAnsi"/>
                <w:kern w:val="0"/>
                <w:sz w:val="24"/>
                <w:szCs w:val="24"/>
              </w:rPr>
            </w:pPr>
            <w:r w:rsidRPr="00A23FA3">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4A3C8F3B"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104F94FE" w14:textId="77777777" w:rsidR="00F334CA" w:rsidRPr="00A23FA3" w:rsidRDefault="00F334CA" w:rsidP="00B440F8">
            <w:pPr>
              <w:rPr>
                <w:rFonts w:ascii="等线" w:eastAsia="等线" w:hAnsi="等线" w:cstheme="minorHAnsi"/>
                <w:kern w:val="0"/>
                <w:szCs w:val="21"/>
              </w:rPr>
            </w:pPr>
          </w:p>
        </w:tc>
      </w:tr>
      <w:tr w:rsidR="00A23FA3" w:rsidRPr="00A23FA3" w14:paraId="3AF5BE99"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7EC1D423"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Airwaybill Consignee/Receiver</w:t>
            </w:r>
          </w:p>
        </w:tc>
        <w:tc>
          <w:tcPr>
            <w:tcW w:w="1830" w:type="dxa"/>
            <w:tcBorders>
              <w:top w:val="single" w:sz="4" w:space="0" w:color="auto"/>
              <w:left w:val="single" w:sz="4" w:space="0" w:color="auto"/>
              <w:bottom w:val="single" w:sz="4" w:space="0" w:color="auto"/>
              <w:right w:val="single" w:sz="4" w:space="0" w:color="auto"/>
            </w:tcBorders>
          </w:tcPr>
          <w:p w14:paraId="6CF4379A"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005F692" w14:textId="77777777" w:rsidR="00F334CA" w:rsidRPr="00A23FA3" w:rsidRDefault="00F334CA" w:rsidP="00B440F8">
            <w:pPr>
              <w:rPr>
                <w:rFonts w:eastAsia="等线" w:cstheme="minorHAnsi"/>
                <w:kern w:val="0"/>
                <w:sz w:val="24"/>
                <w:szCs w:val="24"/>
              </w:rPr>
            </w:pPr>
            <w:r w:rsidRPr="00A23FA3">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2FD120F9"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4EAB386"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标题字段下拉选某一个名称</w:t>
            </w:r>
          </w:p>
        </w:tc>
      </w:tr>
      <w:tr w:rsidR="00A23FA3" w:rsidRPr="00A23FA3" w14:paraId="4D182A4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tcPr>
          <w:p w14:paraId="009DBFC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Airwaybill Notify Party</w:t>
            </w:r>
          </w:p>
        </w:tc>
        <w:tc>
          <w:tcPr>
            <w:tcW w:w="1830" w:type="dxa"/>
            <w:tcBorders>
              <w:top w:val="single" w:sz="4" w:space="0" w:color="auto"/>
              <w:left w:val="single" w:sz="4" w:space="0" w:color="auto"/>
              <w:bottom w:val="single" w:sz="4" w:space="0" w:color="auto"/>
              <w:right w:val="single" w:sz="4" w:space="0" w:color="auto"/>
            </w:tcBorders>
          </w:tcPr>
          <w:p w14:paraId="3ED35172"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4BE84A92"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2981A546"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DAE26EC" w14:textId="77777777" w:rsidR="00F334CA" w:rsidRPr="00A23FA3" w:rsidRDefault="00F334CA" w:rsidP="00B440F8">
            <w:pPr>
              <w:rPr>
                <w:rFonts w:ascii="等线" w:eastAsia="等线" w:hAnsi="等线" w:cstheme="minorHAnsi"/>
                <w:kern w:val="0"/>
                <w:szCs w:val="21"/>
              </w:rPr>
            </w:pPr>
          </w:p>
        </w:tc>
      </w:tr>
      <w:tr w:rsidR="00A23FA3" w:rsidRPr="00A23FA3" w14:paraId="1236BBF1"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31B2AC8" w14:textId="77777777" w:rsidR="00F334CA" w:rsidRPr="00A23FA3" w:rsidRDefault="00F334CA" w:rsidP="00B440F8">
            <w:pPr>
              <w:rPr>
                <w:rFonts w:eastAsia="等线" w:cstheme="minorHAnsi"/>
                <w:kern w:val="0"/>
                <w:sz w:val="24"/>
                <w:szCs w:val="24"/>
              </w:rPr>
            </w:pPr>
            <w:r w:rsidRPr="00A23FA3">
              <w:rPr>
                <w:rFonts w:eastAsia="等线" w:cstheme="minorHAnsi"/>
                <w:bCs/>
                <w:sz w:val="24"/>
                <w:szCs w:val="24"/>
              </w:rPr>
              <w:t>Transshipment Airport</w:t>
            </w:r>
          </w:p>
        </w:tc>
        <w:tc>
          <w:tcPr>
            <w:tcW w:w="1830" w:type="dxa"/>
            <w:tcBorders>
              <w:top w:val="single" w:sz="4" w:space="0" w:color="auto"/>
              <w:left w:val="single" w:sz="4" w:space="0" w:color="auto"/>
              <w:bottom w:val="single" w:sz="4" w:space="0" w:color="auto"/>
              <w:right w:val="single" w:sz="4" w:space="0" w:color="auto"/>
            </w:tcBorders>
          </w:tcPr>
          <w:p w14:paraId="34450297"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6811CB7"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32378BB9"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p w14:paraId="17F7F99F"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1F301232"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hint="eastAsia"/>
                <w:kern w:val="0"/>
                <w:szCs w:val="21"/>
              </w:rPr>
              <w:t>（</w:t>
            </w:r>
          </w:p>
        </w:tc>
      </w:tr>
      <w:tr w:rsidR="00A23FA3" w:rsidRPr="00A23FA3" w14:paraId="04279BE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8D4D3BB" w14:textId="77777777" w:rsidR="00F334CA" w:rsidRPr="00A23FA3" w:rsidRDefault="00F334CA" w:rsidP="00B440F8">
            <w:pPr>
              <w:rPr>
                <w:rFonts w:eastAsia="等线" w:cstheme="minorHAnsi"/>
                <w:kern w:val="0"/>
                <w:sz w:val="24"/>
                <w:szCs w:val="24"/>
              </w:rPr>
            </w:pPr>
            <w:r w:rsidRPr="00A23FA3">
              <w:rPr>
                <w:rFonts w:eastAsia="等线" w:cstheme="minorHAnsi"/>
                <w:bCs/>
                <w:sz w:val="24"/>
                <w:szCs w:val="24"/>
              </w:rPr>
              <w:t>Transshipment Date</w:t>
            </w:r>
          </w:p>
        </w:tc>
        <w:tc>
          <w:tcPr>
            <w:tcW w:w="1830" w:type="dxa"/>
            <w:tcBorders>
              <w:top w:val="single" w:sz="4" w:space="0" w:color="auto"/>
              <w:left w:val="single" w:sz="4" w:space="0" w:color="auto"/>
              <w:bottom w:val="single" w:sz="4" w:space="0" w:color="auto"/>
              <w:right w:val="single" w:sz="4" w:space="0" w:color="auto"/>
            </w:tcBorders>
          </w:tcPr>
          <w:p w14:paraId="77CB9C33"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5934469D"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Datetime</w:t>
            </w:r>
          </w:p>
        </w:tc>
        <w:tc>
          <w:tcPr>
            <w:tcW w:w="1324" w:type="dxa"/>
            <w:vMerge/>
            <w:tcBorders>
              <w:left w:val="single" w:sz="4" w:space="0" w:color="auto"/>
              <w:bottom w:val="single" w:sz="4" w:space="0" w:color="auto"/>
              <w:right w:val="single" w:sz="4" w:space="0" w:color="auto"/>
            </w:tcBorders>
          </w:tcPr>
          <w:p w14:paraId="4585D910"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3AE52776" w14:textId="77777777" w:rsidR="00F334CA" w:rsidRPr="00A23FA3" w:rsidRDefault="00F334CA" w:rsidP="00B440F8">
            <w:pPr>
              <w:rPr>
                <w:rFonts w:ascii="等线" w:eastAsia="等线" w:hAnsi="等线" w:cstheme="minorHAnsi"/>
                <w:i/>
                <w:szCs w:val="21"/>
              </w:rPr>
            </w:pPr>
            <w:r w:rsidRPr="00A23FA3">
              <w:rPr>
                <w:rFonts w:ascii="等线" w:eastAsia="等线" w:hAnsi="等线" w:cstheme="minorHAnsi"/>
                <w:i/>
                <w:szCs w:val="21"/>
              </w:rPr>
              <w:t xml:space="preserve">Display in the format of yyyy-mm-dd; </w:t>
            </w:r>
            <w:r w:rsidRPr="00A23FA3">
              <w:rPr>
                <w:rFonts w:ascii="等线" w:eastAsia="等线" w:hAnsi="等线" w:cstheme="minorHAnsi" w:hint="eastAsia"/>
                <w:kern w:val="0"/>
                <w:szCs w:val="21"/>
              </w:rPr>
              <w:t>时间插件</w:t>
            </w:r>
          </w:p>
        </w:tc>
      </w:tr>
      <w:tr w:rsidR="00A23FA3" w:rsidRPr="00A23FA3" w14:paraId="0E4B03C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E93E18C" w14:textId="77777777" w:rsidR="00F334CA" w:rsidRPr="00A23FA3" w:rsidRDefault="00F334CA" w:rsidP="00B440F8">
            <w:pPr>
              <w:rPr>
                <w:rFonts w:eastAsia="等线" w:cstheme="minorHAnsi"/>
                <w:kern w:val="0"/>
                <w:sz w:val="24"/>
                <w:szCs w:val="24"/>
              </w:rPr>
            </w:pPr>
            <w:r w:rsidRPr="00A23FA3">
              <w:rPr>
                <w:rFonts w:eastAsia="等线" w:cstheme="minorHAnsi"/>
                <w:bCs/>
                <w:sz w:val="24"/>
                <w:szCs w:val="24"/>
              </w:rPr>
              <w:t>Forwarding Agent</w:t>
            </w:r>
          </w:p>
        </w:tc>
        <w:tc>
          <w:tcPr>
            <w:tcW w:w="1830" w:type="dxa"/>
            <w:tcBorders>
              <w:top w:val="single" w:sz="4" w:space="0" w:color="auto"/>
              <w:left w:val="single" w:sz="4" w:space="0" w:color="auto"/>
              <w:bottom w:val="single" w:sz="4" w:space="0" w:color="auto"/>
              <w:right w:val="single" w:sz="4" w:space="0" w:color="auto"/>
            </w:tcBorders>
          </w:tcPr>
          <w:p w14:paraId="0A40BDC3"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0BC85BA"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right w:val="single" w:sz="4" w:space="0" w:color="auto"/>
            </w:tcBorders>
          </w:tcPr>
          <w:p w14:paraId="0B633100"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775B8D5C" w14:textId="77777777" w:rsidR="00F334CA" w:rsidRPr="00A23FA3" w:rsidRDefault="00F334CA" w:rsidP="00B440F8">
            <w:pPr>
              <w:rPr>
                <w:rFonts w:ascii="等线" w:eastAsia="等线" w:hAnsi="等线" w:cstheme="minorHAnsi"/>
                <w:kern w:val="0"/>
                <w:szCs w:val="21"/>
              </w:rPr>
            </w:pPr>
          </w:p>
        </w:tc>
      </w:tr>
      <w:tr w:rsidR="00A23FA3" w:rsidRPr="00A23FA3" w14:paraId="1C4DFC2B"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EDBA401" w14:textId="77777777" w:rsidR="00F334CA" w:rsidRPr="00A23FA3" w:rsidRDefault="00F334CA" w:rsidP="00B440F8">
            <w:pPr>
              <w:rPr>
                <w:rFonts w:eastAsia="等线" w:cstheme="minorHAnsi"/>
                <w:kern w:val="0"/>
                <w:sz w:val="24"/>
                <w:szCs w:val="24"/>
              </w:rPr>
            </w:pPr>
            <w:r w:rsidRPr="00A23FA3">
              <w:rPr>
                <w:rFonts w:eastAsia="等线" w:cstheme="minorHAnsi"/>
                <w:bCs/>
                <w:sz w:val="24"/>
                <w:szCs w:val="24"/>
              </w:rPr>
              <w:t>Destination Agent</w:t>
            </w:r>
          </w:p>
        </w:tc>
        <w:tc>
          <w:tcPr>
            <w:tcW w:w="1830" w:type="dxa"/>
            <w:tcBorders>
              <w:top w:val="single" w:sz="4" w:space="0" w:color="auto"/>
              <w:left w:val="single" w:sz="4" w:space="0" w:color="auto"/>
              <w:bottom w:val="single" w:sz="4" w:space="0" w:color="auto"/>
              <w:right w:val="single" w:sz="4" w:space="0" w:color="auto"/>
            </w:tcBorders>
          </w:tcPr>
          <w:p w14:paraId="7B2FB099"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F96CFB2"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left w:val="single" w:sz="4" w:space="0" w:color="auto"/>
              <w:bottom w:val="single" w:sz="4" w:space="0" w:color="auto"/>
              <w:right w:val="single" w:sz="4" w:space="0" w:color="auto"/>
            </w:tcBorders>
          </w:tcPr>
          <w:p w14:paraId="07AAD215"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F4A3131" w14:textId="77777777" w:rsidR="00F334CA" w:rsidRPr="00A23FA3" w:rsidRDefault="00F334CA" w:rsidP="00B440F8">
            <w:pPr>
              <w:rPr>
                <w:rFonts w:ascii="等线" w:eastAsia="等线" w:hAnsi="等线" w:cstheme="minorHAnsi"/>
                <w:kern w:val="0"/>
                <w:szCs w:val="21"/>
              </w:rPr>
            </w:pPr>
          </w:p>
        </w:tc>
      </w:tr>
      <w:tr w:rsidR="00A23FA3" w:rsidRPr="00A23FA3" w14:paraId="6BE320E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6CFCF84" w14:textId="77777777" w:rsidR="00F334CA" w:rsidRPr="00A23FA3" w:rsidRDefault="00F334CA" w:rsidP="00B440F8">
            <w:pPr>
              <w:rPr>
                <w:rFonts w:eastAsia="等线" w:cstheme="minorHAnsi"/>
                <w:kern w:val="0"/>
                <w:sz w:val="24"/>
                <w:szCs w:val="24"/>
              </w:rPr>
            </w:pPr>
            <w:r w:rsidRPr="00A23FA3">
              <w:rPr>
                <w:rFonts w:eastAsia="等线" w:cstheme="minorHAnsi"/>
                <w:sz w:val="24"/>
                <w:szCs w:val="24"/>
              </w:rPr>
              <w:t>Carrier</w:t>
            </w:r>
          </w:p>
        </w:tc>
        <w:tc>
          <w:tcPr>
            <w:tcW w:w="1830" w:type="dxa"/>
            <w:tcBorders>
              <w:top w:val="single" w:sz="4" w:space="0" w:color="auto"/>
              <w:left w:val="single" w:sz="4" w:space="0" w:color="auto"/>
              <w:bottom w:val="single" w:sz="4" w:space="0" w:color="auto"/>
              <w:right w:val="single" w:sz="4" w:space="0" w:color="auto"/>
            </w:tcBorders>
          </w:tcPr>
          <w:p w14:paraId="1D58E940"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76F8FE1C"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49396B69"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ADA8312" w14:textId="77777777" w:rsidR="00F334CA" w:rsidRPr="00A23FA3" w:rsidRDefault="00F334CA" w:rsidP="00B440F8">
            <w:pPr>
              <w:rPr>
                <w:rFonts w:ascii="等线" w:eastAsia="等线" w:hAnsi="等线" w:cstheme="minorHAnsi"/>
                <w:kern w:val="0"/>
                <w:szCs w:val="21"/>
              </w:rPr>
            </w:pPr>
          </w:p>
        </w:tc>
      </w:tr>
      <w:tr w:rsidR="00A23FA3" w:rsidRPr="00A23FA3" w14:paraId="18195EF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372362F" w14:textId="77777777" w:rsidR="00F334CA" w:rsidRPr="00A23FA3" w:rsidRDefault="00F334CA" w:rsidP="00B440F8">
            <w:pPr>
              <w:rPr>
                <w:rFonts w:eastAsia="等线" w:cstheme="minorHAnsi"/>
                <w:kern w:val="0"/>
                <w:sz w:val="24"/>
                <w:szCs w:val="24"/>
              </w:rPr>
            </w:pPr>
            <w:r w:rsidRPr="00A23FA3">
              <w:rPr>
                <w:rFonts w:eastAsia="等线" w:cstheme="minorHAnsi"/>
                <w:sz w:val="24"/>
                <w:szCs w:val="24"/>
              </w:rPr>
              <w:t>Carrier Agent</w:t>
            </w:r>
          </w:p>
        </w:tc>
        <w:tc>
          <w:tcPr>
            <w:tcW w:w="1830" w:type="dxa"/>
            <w:tcBorders>
              <w:top w:val="single" w:sz="4" w:space="0" w:color="auto"/>
              <w:left w:val="single" w:sz="4" w:space="0" w:color="auto"/>
              <w:bottom w:val="single" w:sz="4" w:space="0" w:color="auto"/>
              <w:right w:val="single" w:sz="4" w:space="0" w:color="auto"/>
            </w:tcBorders>
          </w:tcPr>
          <w:p w14:paraId="4F954AB7"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D603DAD"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602ADE9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67AAA218" w14:textId="77777777" w:rsidR="00F334CA" w:rsidRPr="00A23FA3" w:rsidRDefault="00F334CA" w:rsidP="00B440F8">
            <w:pPr>
              <w:rPr>
                <w:rFonts w:ascii="等线" w:eastAsia="等线" w:hAnsi="等线" w:cstheme="minorHAnsi"/>
                <w:kern w:val="0"/>
                <w:szCs w:val="21"/>
              </w:rPr>
            </w:pPr>
          </w:p>
        </w:tc>
      </w:tr>
      <w:tr w:rsidR="00F334CA" w:rsidRPr="00A23FA3" w14:paraId="14BB583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5DFBCF" w14:textId="77777777" w:rsidR="00F334CA" w:rsidRPr="00A23FA3" w:rsidRDefault="00F334CA" w:rsidP="00B440F8">
            <w:pPr>
              <w:rPr>
                <w:rFonts w:eastAsia="等线" w:cstheme="minorHAnsi"/>
                <w:kern w:val="0"/>
                <w:sz w:val="24"/>
                <w:szCs w:val="24"/>
              </w:rPr>
            </w:pPr>
            <w:r w:rsidRPr="00A23FA3">
              <w:rPr>
                <w:rFonts w:eastAsia="等线" w:cstheme="minorHAnsi"/>
                <w:sz w:val="24"/>
                <w:szCs w:val="24"/>
              </w:rPr>
              <w:t>AIRWAY Third party</w:t>
            </w:r>
          </w:p>
        </w:tc>
        <w:tc>
          <w:tcPr>
            <w:tcW w:w="1830" w:type="dxa"/>
            <w:tcBorders>
              <w:top w:val="single" w:sz="4" w:space="0" w:color="auto"/>
              <w:left w:val="single" w:sz="4" w:space="0" w:color="auto"/>
              <w:bottom w:val="single" w:sz="4" w:space="0" w:color="auto"/>
              <w:right w:val="single" w:sz="4" w:space="0" w:color="auto"/>
            </w:tcBorders>
          </w:tcPr>
          <w:p w14:paraId="5091FD41"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AD8447"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AB84D38"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B772461" w14:textId="77777777" w:rsidR="00F334CA" w:rsidRPr="00A23FA3" w:rsidRDefault="00F334CA" w:rsidP="00B440F8">
            <w:pPr>
              <w:rPr>
                <w:rFonts w:ascii="等线" w:eastAsia="等线" w:hAnsi="等线" w:cstheme="minorHAnsi"/>
                <w:i/>
                <w:kern w:val="0"/>
                <w:szCs w:val="21"/>
              </w:rPr>
            </w:pPr>
          </w:p>
        </w:tc>
      </w:tr>
    </w:tbl>
    <w:p w14:paraId="7233C138" w14:textId="77777777" w:rsidR="00F334CA" w:rsidRPr="00A23FA3" w:rsidRDefault="00F334CA" w:rsidP="00F334CA">
      <w:pPr>
        <w:widowControl/>
        <w:jc w:val="left"/>
        <w:rPr>
          <w:rFonts w:ascii="Calibri" w:hAnsi="Calibri" w:cstheme="minorHAnsi"/>
          <w:b/>
          <w:sz w:val="36"/>
        </w:rPr>
      </w:pPr>
    </w:p>
    <w:p w14:paraId="468864A0"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hint="eastAsia"/>
          <w:szCs w:val="21"/>
        </w:rPr>
        <w:t>TRUCKIN LAND BILL OF LADING 货车运输提单</w:t>
      </w:r>
    </w:p>
    <w:p w14:paraId="79891B86" w14:textId="77777777" w:rsidR="00F334CA" w:rsidRPr="00A23FA3" w:rsidRDefault="00F334CA" w:rsidP="00F334CA">
      <w:pPr>
        <w:pStyle w:val="a0"/>
        <w:widowControl/>
        <w:ind w:left="780" w:firstLineChars="0" w:firstLine="0"/>
        <w:jc w:val="left"/>
        <w:rPr>
          <w:rFonts w:ascii="等线" w:eastAsia="等线" w:hAnsi="等线" w:cstheme="minorHAnsi"/>
          <w:szCs w:val="21"/>
        </w:rPr>
      </w:pPr>
    </w:p>
    <w:tbl>
      <w:tblPr>
        <w:tblW w:w="928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830"/>
        <w:gridCol w:w="1830"/>
        <w:gridCol w:w="1324"/>
        <w:gridCol w:w="2336"/>
      </w:tblGrid>
      <w:tr w:rsidR="00A23FA3" w:rsidRPr="00A23FA3" w14:paraId="47306D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BF1D5DF"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27A69EF6" w14:textId="77777777" w:rsidR="00F334CA" w:rsidRPr="00A23FA3" w:rsidRDefault="00F334CA" w:rsidP="00B440F8">
            <w:pPr>
              <w:rPr>
                <w:rFonts w:eastAsia="等线" w:cstheme="minorHAnsi"/>
                <w:b/>
                <w:bCs/>
                <w:kern w:val="0"/>
                <w:sz w:val="24"/>
                <w:szCs w:val="24"/>
              </w:rPr>
            </w:pPr>
            <w:r w:rsidRPr="00A23FA3">
              <w:rPr>
                <w:i/>
                <w:sz w:val="24"/>
                <w:szCs w:val="24"/>
              </w:rPr>
              <w:t>Name of element</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2CF9C4"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5E76A918" w14:textId="77777777" w:rsidR="00F334CA" w:rsidRPr="00A23FA3" w:rsidRDefault="00F334CA" w:rsidP="00B440F8">
            <w:pPr>
              <w:rPr>
                <w:rFonts w:eastAsia="等线" w:cstheme="minorHAnsi"/>
                <w:b/>
                <w:bCs/>
                <w:kern w:val="0"/>
                <w:sz w:val="24"/>
                <w:szCs w:val="24"/>
              </w:rPr>
            </w:pPr>
            <w:r w:rsidRPr="00A23FA3">
              <w:rPr>
                <w:i/>
                <w:sz w:val="24"/>
                <w:szCs w:val="24"/>
              </w:rPr>
              <w:t>Required/optional</w:t>
            </w:r>
          </w:p>
        </w:tc>
        <w:tc>
          <w:tcPr>
            <w:tcW w:w="18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41F635" w14:textId="77777777" w:rsidR="00F334CA" w:rsidRPr="00A23FA3" w:rsidRDefault="00F334CA" w:rsidP="00B440F8">
            <w:pPr>
              <w:rPr>
                <w:rFonts w:eastAsia="等线" w:cstheme="minorHAnsi"/>
                <w:b/>
                <w:bCs/>
                <w:kern w:val="0"/>
                <w:sz w:val="24"/>
                <w:szCs w:val="24"/>
              </w:rPr>
            </w:pPr>
            <w:r w:rsidRPr="00A23FA3">
              <w:rPr>
                <w:rFonts w:ascii="等线" w:eastAsia="等线" w:hAnsi="等线" w:cs="宋体" w:hint="eastAsia"/>
                <w:b/>
                <w:bCs/>
                <w:i/>
                <w:kern w:val="0"/>
                <w:szCs w:val="21"/>
              </w:rPr>
              <w:t>字段类型和长度</w:t>
            </w:r>
            <w:r w:rsidRPr="00A23FA3">
              <w:rPr>
                <w:i/>
                <w:sz w:val="24"/>
                <w:szCs w:val="24"/>
              </w:rPr>
              <w:t>Type</w:t>
            </w:r>
          </w:p>
        </w:tc>
        <w:tc>
          <w:tcPr>
            <w:tcW w:w="13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8F05B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03DB8C70" w14:textId="77777777" w:rsidR="00F334CA" w:rsidRPr="00A23FA3" w:rsidRDefault="00F334CA" w:rsidP="00B440F8">
            <w:pPr>
              <w:rPr>
                <w:rFonts w:eastAsia="等线" w:cstheme="minorHAnsi"/>
                <w:b/>
                <w:bCs/>
                <w:kern w:val="0"/>
                <w:sz w:val="24"/>
                <w:szCs w:val="24"/>
              </w:rPr>
            </w:pPr>
            <w:r w:rsidRPr="00A23FA3">
              <w:rPr>
                <w:rFonts w:ascii="等线" w:eastAsia="等线" w:hAnsi="等线" w:cs="宋体" w:hint="eastAsia"/>
                <w:bCs/>
                <w:i/>
                <w:kern w:val="0"/>
                <w:szCs w:val="21"/>
              </w:rPr>
              <w:t>Can Add</w:t>
            </w:r>
          </w:p>
        </w:tc>
        <w:tc>
          <w:tcPr>
            <w:tcW w:w="2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8A74C54"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527E95C" w14:textId="77777777" w:rsidR="00F334CA" w:rsidRPr="00A23FA3" w:rsidRDefault="00F334CA" w:rsidP="00B440F8">
            <w:pPr>
              <w:rPr>
                <w:rFonts w:eastAsia="等线" w:cstheme="minorHAnsi"/>
                <w:b/>
                <w:bCs/>
                <w:kern w:val="0"/>
                <w:sz w:val="24"/>
                <w:szCs w:val="24"/>
              </w:rPr>
            </w:pPr>
            <w:r w:rsidRPr="00A23FA3">
              <w:rPr>
                <w:i/>
                <w:sz w:val="24"/>
                <w:szCs w:val="24"/>
              </w:rPr>
              <w:t>Remarks</w:t>
            </w:r>
          </w:p>
        </w:tc>
      </w:tr>
      <w:tr w:rsidR="00A23FA3" w:rsidRPr="00A23FA3" w14:paraId="0287730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7D74463" w14:textId="77777777" w:rsidR="00F334CA" w:rsidRPr="00A23FA3" w:rsidRDefault="00F334CA" w:rsidP="00B440F8">
            <w:pPr>
              <w:rPr>
                <w:rFonts w:ascii="等线" w:eastAsia="等线" w:hAnsi="等线"/>
                <w:bCs/>
                <w:sz w:val="22"/>
              </w:rPr>
            </w:pPr>
            <w:r w:rsidRPr="00A23FA3">
              <w:rPr>
                <w:rFonts w:ascii="等线" w:eastAsia="等线" w:hAnsi="等线"/>
                <w:bCs/>
                <w:sz w:val="22"/>
              </w:rPr>
              <w:t>TRUCK BL</w:t>
            </w:r>
          </w:p>
          <w:p w14:paraId="086742B0"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 xml:space="preserve"> NUMBER</w:t>
            </w:r>
          </w:p>
        </w:tc>
        <w:tc>
          <w:tcPr>
            <w:tcW w:w="1830" w:type="dxa"/>
            <w:tcBorders>
              <w:top w:val="single" w:sz="4" w:space="0" w:color="auto"/>
              <w:left w:val="single" w:sz="4" w:space="0" w:color="auto"/>
              <w:bottom w:val="single" w:sz="4" w:space="0" w:color="auto"/>
              <w:right w:val="single" w:sz="4" w:space="0" w:color="auto"/>
            </w:tcBorders>
          </w:tcPr>
          <w:p w14:paraId="7C7620AB"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5AD02BF1" w14:textId="77777777" w:rsidR="00F334CA" w:rsidRPr="00A23FA3" w:rsidRDefault="00F334CA" w:rsidP="00B440F8">
            <w:pPr>
              <w:rPr>
                <w:rFonts w:eastAsia="等线" w:cstheme="minorHAnsi"/>
                <w:i/>
                <w:kern w:val="0"/>
                <w:sz w:val="24"/>
                <w:szCs w:val="24"/>
              </w:rPr>
            </w:pPr>
            <w:r w:rsidRPr="00A23FA3">
              <w:rPr>
                <w:rFonts w:eastAsia="等线" w:cstheme="minorHAnsi"/>
                <w:i/>
                <w:kern w:val="0"/>
                <w:sz w:val="24"/>
                <w:szCs w:val="24"/>
              </w:rPr>
              <w:t>50-digit</w:t>
            </w:r>
          </w:p>
          <w:p w14:paraId="7F32A512" w14:textId="77777777" w:rsidR="00F334CA" w:rsidRPr="00A23FA3" w:rsidRDefault="00F334CA" w:rsidP="00B440F8">
            <w:pPr>
              <w:rPr>
                <w:rFonts w:eastAsia="等线" w:cstheme="minorHAnsi"/>
                <w:kern w:val="0"/>
                <w:sz w:val="24"/>
                <w:szCs w:val="24"/>
              </w:rPr>
            </w:pPr>
            <w:r w:rsidRPr="00A23FA3">
              <w:rPr>
                <w:rFonts w:eastAsia="等线" w:cstheme="minorHAnsi"/>
                <w:i/>
                <w:kern w:val="0"/>
                <w:sz w:val="24"/>
                <w:szCs w:val="24"/>
              </w:rPr>
              <w:t>number/letter/-//</w:t>
            </w:r>
          </w:p>
        </w:tc>
        <w:tc>
          <w:tcPr>
            <w:tcW w:w="1324" w:type="dxa"/>
            <w:tcBorders>
              <w:top w:val="single" w:sz="4" w:space="0" w:color="auto"/>
              <w:left w:val="single" w:sz="4" w:space="0" w:color="auto"/>
              <w:bottom w:val="single" w:sz="4" w:space="0" w:color="auto"/>
              <w:right w:val="single" w:sz="4" w:space="0" w:color="auto"/>
            </w:tcBorders>
          </w:tcPr>
          <w:p w14:paraId="54F3B2A7"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2419881C"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i/>
                <w:kern w:val="0"/>
                <w:szCs w:val="21"/>
              </w:rPr>
              <w:t>Any arabic number and String combination, including -, /, .,  i.e. 16TAC-123AA</w:t>
            </w:r>
          </w:p>
        </w:tc>
      </w:tr>
      <w:tr w:rsidR="00A23FA3" w:rsidRPr="00A23FA3" w14:paraId="575538C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1550A72"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Shipment Date</w:t>
            </w:r>
          </w:p>
        </w:tc>
        <w:tc>
          <w:tcPr>
            <w:tcW w:w="1830" w:type="dxa"/>
            <w:tcBorders>
              <w:top w:val="single" w:sz="4" w:space="0" w:color="auto"/>
              <w:left w:val="single" w:sz="4" w:space="0" w:color="auto"/>
              <w:bottom w:val="single" w:sz="4" w:space="0" w:color="auto"/>
              <w:right w:val="single" w:sz="4" w:space="0" w:color="auto"/>
            </w:tcBorders>
          </w:tcPr>
          <w:p w14:paraId="567E79A7" w14:textId="77777777" w:rsidR="00F334CA" w:rsidRPr="00A23FA3" w:rsidRDefault="00F334CA" w:rsidP="00B440F8">
            <w:pPr>
              <w:rPr>
                <w:rFonts w:cstheme="minorHAnsi"/>
                <w:i/>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D0DDC06" w14:textId="77777777" w:rsidR="00F334CA" w:rsidRPr="00A23FA3" w:rsidRDefault="00F334CA" w:rsidP="00B440F8">
            <w:pPr>
              <w:rPr>
                <w:rFonts w:cstheme="minorHAnsi"/>
                <w:i/>
                <w:sz w:val="24"/>
                <w:szCs w:val="24"/>
              </w:rPr>
            </w:pPr>
            <w:r w:rsidRPr="00A23FA3">
              <w:rPr>
                <w:rFonts w:eastAsia="等线" w:cstheme="minorHAnsi"/>
                <w:kern w:val="0"/>
                <w:sz w:val="24"/>
                <w:szCs w:val="24"/>
              </w:rPr>
              <w:t>Datetime</w:t>
            </w:r>
          </w:p>
        </w:tc>
        <w:tc>
          <w:tcPr>
            <w:tcW w:w="1324" w:type="dxa"/>
            <w:tcBorders>
              <w:top w:val="single" w:sz="4" w:space="0" w:color="auto"/>
              <w:left w:val="single" w:sz="4" w:space="0" w:color="auto"/>
              <w:right w:val="single" w:sz="4" w:space="0" w:color="auto"/>
            </w:tcBorders>
          </w:tcPr>
          <w:p w14:paraId="27BEC2A6"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N</w:t>
            </w:r>
          </w:p>
        </w:tc>
        <w:tc>
          <w:tcPr>
            <w:tcW w:w="2336" w:type="dxa"/>
            <w:tcBorders>
              <w:top w:val="single" w:sz="4" w:space="0" w:color="auto"/>
              <w:left w:val="single" w:sz="4" w:space="0" w:color="auto"/>
              <w:bottom w:val="single" w:sz="4" w:space="0" w:color="auto"/>
              <w:right w:val="single" w:sz="4" w:space="0" w:color="auto"/>
            </w:tcBorders>
            <w:noWrap/>
          </w:tcPr>
          <w:p w14:paraId="5C3E266E"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i/>
                <w:szCs w:val="21"/>
              </w:rPr>
              <w:t xml:space="preserve">Display in the format of yyyy-mm-dd; </w:t>
            </w:r>
            <w:r w:rsidRPr="00A23FA3">
              <w:rPr>
                <w:rFonts w:ascii="等线" w:eastAsia="等线" w:hAnsi="等线" w:cstheme="minorHAnsi"/>
                <w:kern w:val="0"/>
                <w:szCs w:val="21"/>
              </w:rPr>
              <w:t>时间插件</w:t>
            </w:r>
          </w:p>
        </w:tc>
      </w:tr>
      <w:tr w:rsidR="00A23FA3" w:rsidRPr="00A23FA3" w14:paraId="77B992B6"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B701CEE"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Departure  Place</w:t>
            </w:r>
          </w:p>
        </w:tc>
        <w:tc>
          <w:tcPr>
            <w:tcW w:w="1830" w:type="dxa"/>
            <w:tcBorders>
              <w:top w:val="single" w:sz="4" w:space="0" w:color="auto"/>
              <w:left w:val="single" w:sz="4" w:space="0" w:color="auto"/>
              <w:bottom w:val="single" w:sz="4" w:space="0" w:color="auto"/>
              <w:right w:val="single" w:sz="4" w:space="0" w:color="auto"/>
            </w:tcBorders>
          </w:tcPr>
          <w:p w14:paraId="1712D338"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483DCF74"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64C7341"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DEE3D7C" w14:textId="77777777" w:rsidR="00F334CA" w:rsidRPr="00A23FA3" w:rsidRDefault="00F334CA" w:rsidP="00B440F8">
            <w:pPr>
              <w:rPr>
                <w:rFonts w:ascii="等线" w:eastAsia="等线" w:hAnsi="等线" w:cstheme="minorHAnsi"/>
                <w:kern w:val="0"/>
                <w:szCs w:val="21"/>
              </w:rPr>
            </w:pPr>
          </w:p>
        </w:tc>
      </w:tr>
      <w:tr w:rsidR="00A23FA3" w:rsidRPr="00A23FA3" w14:paraId="4F535A2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53E5A10"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 xml:space="preserve">Departure </w:t>
            </w:r>
            <w:r w:rsidRPr="00A23FA3">
              <w:rPr>
                <w:rFonts w:ascii="等线" w:eastAsia="等线" w:hAnsi="等线"/>
                <w:sz w:val="22"/>
              </w:rPr>
              <w:lastRenderedPageBreak/>
              <w:t xml:space="preserve">Country </w:t>
            </w:r>
          </w:p>
        </w:tc>
        <w:tc>
          <w:tcPr>
            <w:tcW w:w="1830" w:type="dxa"/>
            <w:tcBorders>
              <w:top w:val="single" w:sz="4" w:space="0" w:color="auto"/>
              <w:left w:val="single" w:sz="4" w:space="0" w:color="auto"/>
              <w:bottom w:val="single" w:sz="4" w:space="0" w:color="auto"/>
              <w:right w:val="single" w:sz="4" w:space="0" w:color="auto"/>
            </w:tcBorders>
          </w:tcPr>
          <w:p w14:paraId="6411DAB9" w14:textId="77777777" w:rsidR="00F334CA" w:rsidRPr="00A23FA3" w:rsidRDefault="00F334CA" w:rsidP="00B440F8">
            <w:pPr>
              <w:rPr>
                <w:rFonts w:eastAsia="等线" w:cstheme="minorHAnsi"/>
                <w:sz w:val="24"/>
                <w:szCs w:val="24"/>
              </w:rPr>
            </w:pPr>
            <w:r w:rsidRPr="00A23FA3">
              <w:rPr>
                <w:rFonts w:cstheme="minorHAnsi"/>
                <w:i/>
                <w:sz w:val="24"/>
                <w:szCs w:val="24"/>
              </w:rPr>
              <w:lastRenderedPageBreak/>
              <w:t>optional</w:t>
            </w:r>
          </w:p>
        </w:tc>
        <w:tc>
          <w:tcPr>
            <w:tcW w:w="1830" w:type="dxa"/>
            <w:tcBorders>
              <w:top w:val="single" w:sz="4" w:space="0" w:color="auto"/>
              <w:left w:val="single" w:sz="4" w:space="0" w:color="auto"/>
              <w:bottom w:val="single" w:sz="4" w:space="0" w:color="auto"/>
              <w:right w:val="single" w:sz="4" w:space="0" w:color="auto"/>
            </w:tcBorders>
          </w:tcPr>
          <w:p w14:paraId="1C00CCEB" w14:textId="77777777" w:rsidR="00F334CA" w:rsidRPr="00A23FA3" w:rsidRDefault="00F334CA" w:rsidP="00B440F8">
            <w:pPr>
              <w:rPr>
                <w:rFonts w:eastAsia="等线" w:cstheme="minorHAnsi"/>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65C20173" w14:textId="77777777" w:rsidR="00F334CA" w:rsidRPr="00A23FA3" w:rsidRDefault="00F334CA" w:rsidP="00B440F8">
            <w:pPr>
              <w:rPr>
                <w:rFonts w:eastAsia="等线" w:cstheme="minorHAnsi"/>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5EBE8DD0"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szCs w:val="21"/>
              </w:rPr>
              <w:t>国家插件</w:t>
            </w:r>
          </w:p>
        </w:tc>
      </w:tr>
      <w:tr w:rsidR="00A23FA3" w:rsidRPr="00A23FA3" w14:paraId="712B695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BB5573D" w14:textId="77777777" w:rsidR="00F334CA" w:rsidRPr="00A23FA3" w:rsidRDefault="00F334CA" w:rsidP="00B440F8">
            <w:pPr>
              <w:rPr>
                <w:rFonts w:eastAsia="等线" w:cstheme="minorHAnsi"/>
                <w:kern w:val="0"/>
                <w:sz w:val="24"/>
                <w:szCs w:val="24"/>
              </w:rPr>
            </w:pPr>
            <w:r w:rsidRPr="00A23FA3">
              <w:rPr>
                <w:rFonts w:ascii="等线" w:eastAsia="等线" w:hAnsi="等线"/>
                <w:sz w:val="22"/>
              </w:rPr>
              <w:lastRenderedPageBreak/>
              <w:t>Arrival Place</w:t>
            </w:r>
          </w:p>
        </w:tc>
        <w:tc>
          <w:tcPr>
            <w:tcW w:w="1830" w:type="dxa"/>
            <w:tcBorders>
              <w:top w:val="single" w:sz="4" w:space="0" w:color="auto"/>
              <w:left w:val="single" w:sz="4" w:space="0" w:color="auto"/>
              <w:bottom w:val="single" w:sz="4" w:space="0" w:color="auto"/>
              <w:right w:val="single" w:sz="4" w:space="0" w:color="auto"/>
            </w:tcBorders>
          </w:tcPr>
          <w:p w14:paraId="06E0A24B" w14:textId="77777777" w:rsidR="00F334CA" w:rsidRPr="00A23FA3" w:rsidRDefault="00F334CA" w:rsidP="00B440F8">
            <w:pPr>
              <w:rPr>
                <w:rFonts w:eastAsia="等线" w:cstheme="minorHAnsi"/>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72BED6A2" w14:textId="77777777" w:rsidR="00F334CA" w:rsidRPr="00A23FA3" w:rsidRDefault="00F334CA" w:rsidP="00B440F8">
            <w:pPr>
              <w:rPr>
                <w:rFonts w:eastAsia="等线" w:cstheme="minorHAnsi"/>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1E3CF852" w14:textId="77777777" w:rsidR="00F334CA" w:rsidRPr="00A23FA3" w:rsidRDefault="00F334CA" w:rsidP="00B440F8">
            <w:pPr>
              <w:rPr>
                <w:rFonts w:eastAsia="等线" w:cstheme="minorHAnsi"/>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40F11D2" w14:textId="77777777" w:rsidR="00F334CA" w:rsidRPr="00A23FA3" w:rsidRDefault="00F334CA" w:rsidP="00B440F8">
            <w:pPr>
              <w:rPr>
                <w:rFonts w:ascii="等线" w:eastAsia="等线" w:hAnsi="等线" w:cstheme="minorHAnsi"/>
                <w:kern w:val="0"/>
                <w:szCs w:val="21"/>
              </w:rPr>
            </w:pPr>
          </w:p>
        </w:tc>
      </w:tr>
      <w:tr w:rsidR="00A23FA3" w:rsidRPr="00A23FA3" w14:paraId="631980D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9746C4C"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 xml:space="preserve">Arrival Country </w:t>
            </w:r>
          </w:p>
        </w:tc>
        <w:tc>
          <w:tcPr>
            <w:tcW w:w="1830" w:type="dxa"/>
            <w:tcBorders>
              <w:top w:val="single" w:sz="4" w:space="0" w:color="auto"/>
              <w:left w:val="single" w:sz="4" w:space="0" w:color="auto"/>
              <w:bottom w:val="single" w:sz="4" w:space="0" w:color="auto"/>
              <w:right w:val="single" w:sz="4" w:space="0" w:color="auto"/>
            </w:tcBorders>
          </w:tcPr>
          <w:p w14:paraId="726B5CAC"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BCF341D"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770EF94D"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147EE4BA"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国家插件，表单搜索，下拉形式</w:t>
            </w:r>
          </w:p>
        </w:tc>
      </w:tr>
      <w:tr w:rsidR="00A23FA3" w:rsidRPr="00A23FA3" w14:paraId="7A260D8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646FDC8B"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Transshipment Country</w:t>
            </w:r>
          </w:p>
        </w:tc>
        <w:tc>
          <w:tcPr>
            <w:tcW w:w="1830" w:type="dxa"/>
            <w:tcBorders>
              <w:top w:val="single" w:sz="4" w:space="0" w:color="auto"/>
              <w:left w:val="single" w:sz="4" w:space="0" w:color="auto"/>
              <w:bottom w:val="single" w:sz="4" w:space="0" w:color="auto"/>
              <w:right w:val="single" w:sz="4" w:space="0" w:color="auto"/>
            </w:tcBorders>
          </w:tcPr>
          <w:p w14:paraId="326C9BAF"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B9D6497"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tcBorders>
              <w:top w:val="single" w:sz="4" w:space="0" w:color="auto"/>
              <w:left w:val="single" w:sz="4" w:space="0" w:color="auto"/>
              <w:bottom w:val="single" w:sz="4" w:space="0" w:color="auto"/>
              <w:right w:val="single" w:sz="4" w:space="0" w:color="auto"/>
            </w:tcBorders>
          </w:tcPr>
          <w:p w14:paraId="3028AA6E"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31F12EF"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国家插件，表单搜索，下拉形式</w:t>
            </w:r>
          </w:p>
        </w:tc>
      </w:tr>
      <w:tr w:rsidR="00A23FA3" w:rsidRPr="00A23FA3" w14:paraId="005A7C3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0E2B2F1"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Goods Description</w:t>
            </w:r>
          </w:p>
        </w:tc>
        <w:tc>
          <w:tcPr>
            <w:tcW w:w="1830" w:type="dxa"/>
            <w:tcBorders>
              <w:top w:val="single" w:sz="4" w:space="0" w:color="auto"/>
              <w:left w:val="single" w:sz="4" w:space="0" w:color="auto"/>
              <w:bottom w:val="single" w:sz="4" w:space="0" w:color="auto"/>
              <w:right w:val="single" w:sz="4" w:space="0" w:color="auto"/>
            </w:tcBorders>
          </w:tcPr>
          <w:p w14:paraId="33F77D6D"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38938914"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0EFE8CE0"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566F2139" w14:textId="77777777" w:rsidR="00F334CA" w:rsidRPr="00A23FA3" w:rsidRDefault="00F334CA" w:rsidP="00B440F8">
            <w:pPr>
              <w:rPr>
                <w:rFonts w:ascii="等线" w:eastAsia="等线" w:hAnsi="等线" w:cstheme="minorHAnsi"/>
                <w:kern w:val="0"/>
                <w:szCs w:val="21"/>
              </w:rPr>
            </w:pPr>
          </w:p>
        </w:tc>
      </w:tr>
      <w:tr w:rsidR="00A23FA3" w:rsidRPr="00A23FA3" w14:paraId="03BBB857"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A5C5B7E"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Gross Weight</w:t>
            </w:r>
          </w:p>
        </w:tc>
        <w:tc>
          <w:tcPr>
            <w:tcW w:w="1830" w:type="dxa"/>
            <w:tcBorders>
              <w:top w:val="single" w:sz="4" w:space="0" w:color="auto"/>
              <w:left w:val="single" w:sz="4" w:space="0" w:color="auto"/>
              <w:bottom w:val="single" w:sz="4" w:space="0" w:color="auto"/>
              <w:right w:val="single" w:sz="4" w:space="0" w:color="auto"/>
            </w:tcBorders>
          </w:tcPr>
          <w:p w14:paraId="342EC0E0"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0AA19E9" w14:textId="77777777" w:rsidR="00F334CA" w:rsidRPr="00A23FA3" w:rsidRDefault="00F334CA" w:rsidP="00B440F8">
            <w:pPr>
              <w:rPr>
                <w:rFonts w:eastAsia="等线" w:cstheme="minorHAnsi"/>
                <w:kern w:val="0"/>
                <w:sz w:val="24"/>
                <w:szCs w:val="24"/>
              </w:rPr>
            </w:pPr>
            <w:r w:rsidRPr="00A23FA3">
              <w:rPr>
                <w:rFonts w:cstheme="minorHAnsi"/>
                <w:i/>
                <w:sz w:val="24"/>
                <w:szCs w:val="24"/>
              </w:rPr>
              <w:t>15-digit value</w:t>
            </w:r>
          </w:p>
        </w:tc>
        <w:tc>
          <w:tcPr>
            <w:tcW w:w="1324" w:type="dxa"/>
            <w:vMerge/>
            <w:tcBorders>
              <w:left w:val="single" w:sz="4" w:space="0" w:color="auto"/>
              <w:right w:val="single" w:sz="4" w:space="0" w:color="auto"/>
            </w:tcBorders>
          </w:tcPr>
          <w:p w14:paraId="18B0AC88"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4CD78951"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数字、允许小数点后2位</w:t>
            </w:r>
          </w:p>
        </w:tc>
      </w:tr>
      <w:tr w:rsidR="00A23FA3" w:rsidRPr="00A23FA3" w14:paraId="2449EDE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539B9D8C"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Type of Unit</w:t>
            </w:r>
          </w:p>
        </w:tc>
        <w:tc>
          <w:tcPr>
            <w:tcW w:w="1830" w:type="dxa"/>
            <w:tcBorders>
              <w:top w:val="single" w:sz="4" w:space="0" w:color="auto"/>
              <w:left w:val="single" w:sz="4" w:space="0" w:color="auto"/>
              <w:bottom w:val="single" w:sz="4" w:space="0" w:color="auto"/>
              <w:right w:val="single" w:sz="4" w:space="0" w:color="auto"/>
            </w:tcBorders>
          </w:tcPr>
          <w:p w14:paraId="13F7E9B1"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28CCD902"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right w:val="single" w:sz="4" w:space="0" w:color="auto"/>
            </w:tcBorders>
          </w:tcPr>
          <w:p w14:paraId="55ADF3EC"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D73888B"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Admin后台管理</w:t>
            </w:r>
          </w:p>
        </w:tc>
      </w:tr>
      <w:tr w:rsidR="00A23FA3" w:rsidRPr="00A23FA3" w14:paraId="6C1DC33C"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33778C0"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Quantity/Weight</w:t>
            </w:r>
          </w:p>
        </w:tc>
        <w:tc>
          <w:tcPr>
            <w:tcW w:w="1830" w:type="dxa"/>
            <w:tcBorders>
              <w:top w:val="single" w:sz="4" w:space="0" w:color="auto"/>
              <w:left w:val="single" w:sz="4" w:space="0" w:color="auto"/>
              <w:bottom w:val="single" w:sz="4" w:space="0" w:color="auto"/>
              <w:right w:val="single" w:sz="4" w:space="0" w:color="auto"/>
            </w:tcBorders>
          </w:tcPr>
          <w:p w14:paraId="42203770"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68FBADC9" w14:textId="77777777" w:rsidR="00F334CA" w:rsidRPr="00A23FA3" w:rsidRDefault="00F334CA" w:rsidP="00B440F8">
            <w:pPr>
              <w:rPr>
                <w:rFonts w:eastAsia="等线" w:cstheme="minorHAnsi"/>
                <w:kern w:val="0"/>
                <w:sz w:val="24"/>
                <w:szCs w:val="24"/>
              </w:rPr>
            </w:pPr>
            <w:r w:rsidRPr="00A23FA3">
              <w:rPr>
                <w:rFonts w:cstheme="minorHAnsi"/>
                <w:i/>
                <w:sz w:val="24"/>
                <w:szCs w:val="24"/>
              </w:rPr>
              <w:t>15-digit value</w:t>
            </w:r>
          </w:p>
        </w:tc>
        <w:tc>
          <w:tcPr>
            <w:tcW w:w="1324" w:type="dxa"/>
            <w:vMerge/>
            <w:tcBorders>
              <w:left w:val="single" w:sz="4" w:space="0" w:color="auto"/>
              <w:right w:val="single" w:sz="4" w:space="0" w:color="auto"/>
            </w:tcBorders>
          </w:tcPr>
          <w:p w14:paraId="1A46D9A7"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2B18A925"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数字、允许小数点后2位(下拉选某一个名称)</w:t>
            </w:r>
          </w:p>
        </w:tc>
      </w:tr>
      <w:tr w:rsidR="00A23FA3" w:rsidRPr="00A23FA3" w14:paraId="34DFBAC2"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D7C9FC"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Type of Unit</w:t>
            </w:r>
          </w:p>
        </w:tc>
        <w:tc>
          <w:tcPr>
            <w:tcW w:w="1830" w:type="dxa"/>
            <w:tcBorders>
              <w:top w:val="single" w:sz="4" w:space="0" w:color="auto"/>
              <w:left w:val="single" w:sz="4" w:space="0" w:color="auto"/>
              <w:bottom w:val="single" w:sz="4" w:space="0" w:color="auto"/>
              <w:right w:val="single" w:sz="4" w:space="0" w:color="auto"/>
            </w:tcBorders>
          </w:tcPr>
          <w:p w14:paraId="0D6CA5B0"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1C1CFBF3" w14:textId="77777777" w:rsidR="00F334CA" w:rsidRPr="00A23FA3" w:rsidRDefault="00F334CA" w:rsidP="00B440F8">
            <w:pPr>
              <w:rPr>
                <w:rFonts w:eastAsia="等线" w:cstheme="minorHAnsi"/>
                <w:kern w:val="0"/>
                <w:sz w:val="24"/>
                <w:szCs w:val="24"/>
              </w:rPr>
            </w:pPr>
            <w:r w:rsidRPr="00A23FA3">
              <w:rPr>
                <w:rFonts w:cstheme="minorHAnsi"/>
                <w:i/>
                <w:sz w:val="24"/>
                <w:szCs w:val="24"/>
              </w:rPr>
              <w:t>Dropdown menu</w:t>
            </w:r>
          </w:p>
        </w:tc>
        <w:tc>
          <w:tcPr>
            <w:tcW w:w="1324" w:type="dxa"/>
            <w:vMerge/>
            <w:tcBorders>
              <w:left w:val="single" w:sz="4" w:space="0" w:color="auto"/>
              <w:bottom w:val="single" w:sz="4" w:space="0" w:color="auto"/>
              <w:right w:val="single" w:sz="4" w:space="0" w:color="auto"/>
            </w:tcBorders>
          </w:tcPr>
          <w:p w14:paraId="1EFA56CC"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04E08876"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Admin后台管理</w:t>
            </w:r>
          </w:p>
        </w:tc>
      </w:tr>
      <w:tr w:rsidR="00A23FA3" w:rsidRPr="00A23FA3" w14:paraId="68F40A95"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60C7E8B"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TRUCK/BL Shipper</w:t>
            </w:r>
          </w:p>
        </w:tc>
        <w:tc>
          <w:tcPr>
            <w:tcW w:w="1830" w:type="dxa"/>
            <w:tcBorders>
              <w:top w:val="single" w:sz="4" w:space="0" w:color="auto"/>
              <w:left w:val="single" w:sz="4" w:space="0" w:color="auto"/>
              <w:bottom w:val="single" w:sz="4" w:space="0" w:color="auto"/>
              <w:right w:val="single" w:sz="4" w:space="0" w:color="auto"/>
            </w:tcBorders>
          </w:tcPr>
          <w:p w14:paraId="285F5AB6"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6D27C524" w14:textId="77777777" w:rsidR="00F334CA" w:rsidRPr="00A23FA3" w:rsidRDefault="00F334CA" w:rsidP="00B440F8">
            <w:pPr>
              <w:rPr>
                <w:rFonts w:eastAsia="等线" w:cstheme="minorHAnsi"/>
                <w:kern w:val="0"/>
                <w:sz w:val="24"/>
                <w:szCs w:val="24"/>
              </w:rPr>
            </w:pPr>
            <w:r w:rsidRPr="00A23FA3">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29C2EBCB"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5DC8C02" w14:textId="77777777" w:rsidR="00F334CA" w:rsidRPr="00A23FA3" w:rsidRDefault="00F334CA" w:rsidP="00B440F8">
            <w:pPr>
              <w:rPr>
                <w:rFonts w:ascii="等线" w:eastAsia="等线" w:hAnsi="等线" w:cstheme="minorHAnsi"/>
                <w:kern w:val="0"/>
                <w:szCs w:val="21"/>
              </w:rPr>
            </w:pPr>
          </w:p>
        </w:tc>
      </w:tr>
      <w:tr w:rsidR="00A23FA3" w:rsidRPr="00A23FA3" w14:paraId="00BE690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7546D882"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TRUCK/BL Receiver/Consignee</w:t>
            </w:r>
          </w:p>
        </w:tc>
        <w:tc>
          <w:tcPr>
            <w:tcW w:w="1830" w:type="dxa"/>
            <w:tcBorders>
              <w:top w:val="single" w:sz="4" w:space="0" w:color="auto"/>
              <w:left w:val="single" w:sz="4" w:space="0" w:color="auto"/>
              <w:bottom w:val="single" w:sz="4" w:space="0" w:color="auto"/>
              <w:right w:val="single" w:sz="4" w:space="0" w:color="auto"/>
            </w:tcBorders>
          </w:tcPr>
          <w:p w14:paraId="39ECE006"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4F5B1621" w14:textId="77777777" w:rsidR="00F334CA" w:rsidRPr="00A23FA3" w:rsidRDefault="00F334CA" w:rsidP="00B440F8">
            <w:pPr>
              <w:rPr>
                <w:rFonts w:eastAsia="等线" w:cstheme="minorHAnsi"/>
                <w:kern w:val="0"/>
                <w:sz w:val="24"/>
                <w:szCs w:val="24"/>
              </w:rPr>
            </w:pPr>
            <w:r w:rsidRPr="00A23FA3">
              <w:rPr>
                <w:rFonts w:cstheme="minorHAnsi"/>
                <w:i/>
                <w:sz w:val="24"/>
                <w:szCs w:val="24"/>
              </w:rPr>
              <w:t>60-digit characters</w:t>
            </w:r>
          </w:p>
        </w:tc>
        <w:tc>
          <w:tcPr>
            <w:tcW w:w="1324" w:type="dxa"/>
            <w:tcBorders>
              <w:top w:val="single" w:sz="4" w:space="0" w:color="auto"/>
              <w:left w:val="single" w:sz="4" w:space="0" w:color="auto"/>
              <w:bottom w:val="single" w:sz="4" w:space="0" w:color="auto"/>
              <w:right w:val="single" w:sz="4" w:space="0" w:color="auto"/>
            </w:tcBorders>
          </w:tcPr>
          <w:p w14:paraId="746CC28E"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0B70C83C" w14:textId="77777777" w:rsidR="00F334CA" w:rsidRPr="00A23FA3" w:rsidRDefault="00F334CA" w:rsidP="00B440F8">
            <w:pPr>
              <w:rPr>
                <w:rFonts w:ascii="等线" w:eastAsia="等线" w:hAnsi="等线" w:cstheme="minorHAnsi"/>
                <w:kern w:val="0"/>
                <w:szCs w:val="21"/>
              </w:rPr>
            </w:pPr>
            <w:r w:rsidRPr="00A23FA3">
              <w:rPr>
                <w:rFonts w:ascii="等线" w:eastAsia="等线" w:hAnsi="等线" w:cstheme="minorHAnsi"/>
                <w:kern w:val="0"/>
                <w:szCs w:val="21"/>
              </w:rPr>
              <w:t>标题字段下拉选某一个名称</w:t>
            </w:r>
          </w:p>
        </w:tc>
      </w:tr>
      <w:tr w:rsidR="00A23FA3" w:rsidRPr="00A23FA3" w14:paraId="0A7522B3"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3CF48F2"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Truck Notify Party</w:t>
            </w:r>
          </w:p>
        </w:tc>
        <w:tc>
          <w:tcPr>
            <w:tcW w:w="1830" w:type="dxa"/>
            <w:tcBorders>
              <w:top w:val="single" w:sz="4" w:space="0" w:color="auto"/>
              <w:left w:val="single" w:sz="4" w:space="0" w:color="auto"/>
              <w:bottom w:val="single" w:sz="4" w:space="0" w:color="auto"/>
              <w:right w:val="single" w:sz="4" w:space="0" w:color="auto"/>
            </w:tcBorders>
          </w:tcPr>
          <w:p w14:paraId="622E2FE0"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0EF800D"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F104273"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4DD1F371" w14:textId="77777777" w:rsidR="00F334CA" w:rsidRPr="00A23FA3" w:rsidRDefault="00F334CA" w:rsidP="00B440F8">
            <w:pPr>
              <w:rPr>
                <w:rFonts w:ascii="等线" w:eastAsia="等线" w:hAnsi="等线" w:cstheme="minorHAnsi"/>
                <w:kern w:val="0"/>
                <w:szCs w:val="21"/>
              </w:rPr>
            </w:pPr>
          </w:p>
        </w:tc>
      </w:tr>
      <w:tr w:rsidR="00A23FA3" w:rsidRPr="00A23FA3" w14:paraId="63D062C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AC0EF0A"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Transshipment Place</w:t>
            </w:r>
          </w:p>
        </w:tc>
        <w:tc>
          <w:tcPr>
            <w:tcW w:w="1830" w:type="dxa"/>
            <w:tcBorders>
              <w:top w:val="single" w:sz="4" w:space="0" w:color="auto"/>
              <w:left w:val="single" w:sz="4" w:space="0" w:color="auto"/>
              <w:bottom w:val="single" w:sz="4" w:space="0" w:color="auto"/>
              <w:right w:val="single" w:sz="4" w:space="0" w:color="auto"/>
            </w:tcBorders>
          </w:tcPr>
          <w:p w14:paraId="669F2D72"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39F4DF4" w14:textId="77777777" w:rsidR="00F334CA" w:rsidRPr="00A23FA3" w:rsidRDefault="00F334CA" w:rsidP="00B440F8">
            <w:pPr>
              <w:rPr>
                <w:rFonts w:eastAsia="等线" w:cstheme="minorHAnsi"/>
                <w:kern w:val="0"/>
                <w:sz w:val="24"/>
                <w:szCs w:val="24"/>
              </w:rPr>
            </w:pPr>
            <w:r w:rsidRPr="00A23FA3">
              <w:rPr>
                <w:rFonts w:cstheme="minorHAnsi"/>
                <w:i/>
                <w:sz w:val="24"/>
                <w:szCs w:val="24"/>
              </w:rPr>
              <w:t>Max255Text</w:t>
            </w:r>
          </w:p>
        </w:tc>
        <w:tc>
          <w:tcPr>
            <w:tcW w:w="1324" w:type="dxa"/>
            <w:vMerge w:val="restart"/>
            <w:tcBorders>
              <w:top w:val="single" w:sz="4" w:space="0" w:color="auto"/>
              <w:left w:val="single" w:sz="4" w:space="0" w:color="auto"/>
              <w:right w:val="single" w:sz="4" w:space="0" w:color="auto"/>
            </w:tcBorders>
          </w:tcPr>
          <w:p w14:paraId="117E2D76"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p w14:paraId="30A2B49A"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6CF73C47" w14:textId="77777777" w:rsidR="00F334CA" w:rsidRPr="00A23FA3" w:rsidRDefault="00F334CA" w:rsidP="00B440F8">
            <w:pPr>
              <w:rPr>
                <w:rFonts w:ascii="等线" w:eastAsia="等线" w:hAnsi="等线" w:cstheme="minorHAnsi"/>
                <w:kern w:val="0"/>
                <w:szCs w:val="21"/>
              </w:rPr>
            </w:pPr>
          </w:p>
        </w:tc>
      </w:tr>
      <w:tr w:rsidR="00A23FA3" w:rsidRPr="00A23FA3" w14:paraId="53CA4FD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4C6B7225"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Transshipment Date</w:t>
            </w:r>
          </w:p>
        </w:tc>
        <w:tc>
          <w:tcPr>
            <w:tcW w:w="1830" w:type="dxa"/>
            <w:tcBorders>
              <w:top w:val="single" w:sz="4" w:space="0" w:color="auto"/>
              <w:left w:val="single" w:sz="4" w:space="0" w:color="auto"/>
              <w:bottom w:val="single" w:sz="4" w:space="0" w:color="auto"/>
              <w:right w:val="single" w:sz="4" w:space="0" w:color="auto"/>
            </w:tcBorders>
          </w:tcPr>
          <w:p w14:paraId="5106D234"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0DBAE9CA"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Datetime</w:t>
            </w:r>
          </w:p>
        </w:tc>
        <w:tc>
          <w:tcPr>
            <w:tcW w:w="1324" w:type="dxa"/>
            <w:vMerge/>
            <w:tcBorders>
              <w:left w:val="single" w:sz="4" w:space="0" w:color="auto"/>
              <w:bottom w:val="single" w:sz="4" w:space="0" w:color="auto"/>
              <w:right w:val="single" w:sz="4" w:space="0" w:color="auto"/>
            </w:tcBorders>
          </w:tcPr>
          <w:p w14:paraId="56A79624" w14:textId="77777777" w:rsidR="00F334CA" w:rsidRPr="00A23FA3" w:rsidRDefault="00F334CA" w:rsidP="00B440F8">
            <w:pPr>
              <w:rPr>
                <w:rFonts w:eastAsia="等线" w:cstheme="minorHAnsi"/>
                <w:kern w:val="0"/>
                <w:sz w:val="24"/>
                <w:szCs w:val="24"/>
              </w:rPr>
            </w:pPr>
          </w:p>
        </w:tc>
        <w:tc>
          <w:tcPr>
            <w:tcW w:w="2336" w:type="dxa"/>
            <w:tcBorders>
              <w:top w:val="single" w:sz="4" w:space="0" w:color="auto"/>
              <w:left w:val="single" w:sz="4" w:space="0" w:color="auto"/>
              <w:bottom w:val="single" w:sz="4" w:space="0" w:color="auto"/>
              <w:right w:val="single" w:sz="4" w:space="0" w:color="auto"/>
            </w:tcBorders>
            <w:noWrap/>
          </w:tcPr>
          <w:p w14:paraId="7637BFE9" w14:textId="77777777" w:rsidR="00F334CA" w:rsidRPr="00A23FA3" w:rsidRDefault="00F334CA" w:rsidP="00B440F8">
            <w:pPr>
              <w:rPr>
                <w:rFonts w:ascii="等线" w:eastAsia="等线" w:hAnsi="等线" w:cstheme="minorHAnsi"/>
                <w:i/>
                <w:szCs w:val="21"/>
              </w:rPr>
            </w:pPr>
            <w:r w:rsidRPr="00A23FA3">
              <w:rPr>
                <w:rFonts w:ascii="等线" w:eastAsia="等线" w:hAnsi="等线" w:cstheme="minorHAnsi"/>
                <w:i/>
                <w:szCs w:val="21"/>
              </w:rPr>
              <w:t xml:space="preserve">Display in the format of yyyy-mm-dd; </w:t>
            </w:r>
            <w:r w:rsidRPr="00A23FA3">
              <w:rPr>
                <w:rFonts w:ascii="等线" w:eastAsia="等线" w:hAnsi="等线" w:cstheme="minorHAnsi"/>
                <w:kern w:val="0"/>
                <w:szCs w:val="21"/>
              </w:rPr>
              <w:t>时间插件</w:t>
            </w:r>
          </w:p>
        </w:tc>
      </w:tr>
      <w:tr w:rsidR="00A23FA3" w:rsidRPr="00A23FA3" w14:paraId="11D526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1366EC2A"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Forwarding Agent</w:t>
            </w:r>
          </w:p>
        </w:tc>
        <w:tc>
          <w:tcPr>
            <w:tcW w:w="1830" w:type="dxa"/>
            <w:tcBorders>
              <w:top w:val="single" w:sz="4" w:space="0" w:color="auto"/>
              <w:left w:val="single" w:sz="4" w:space="0" w:color="auto"/>
              <w:bottom w:val="single" w:sz="4" w:space="0" w:color="auto"/>
              <w:right w:val="single" w:sz="4" w:space="0" w:color="auto"/>
            </w:tcBorders>
          </w:tcPr>
          <w:p w14:paraId="6E7ECC0A"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11669219"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right w:val="single" w:sz="4" w:space="0" w:color="auto"/>
            </w:tcBorders>
          </w:tcPr>
          <w:p w14:paraId="26FF834E"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35CFFFC" w14:textId="77777777" w:rsidR="00F334CA" w:rsidRPr="00A23FA3" w:rsidRDefault="00F334CA" w:rsidP="00B440F8">
            <w:pPr>
              <w:rPr>
                <w:rFonts w:ascii="等线" w:eastAsia="等线" w:hAnsi="等线" w:cstheme="minorHAnsi"/>
                <w:kern w:val="0"/>
                <w:szCs w:val="21"/>
              </w:rPr>
            </w:pPr>
          </w:p>
        </w:tc>
      </w:tr>
      <w:tr w:rsidR="00A23FA3" w:rsidRPr="00A23FA3" w14:paraId="35308C50"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392B94A5" w14:textId="77777777" w:rsidR="00F334CA" w:rsidRPr="00A23FA3" w:rsidRDefault="00F334CA" w:rsidP="00B440F8">
            <w:pPr>
              <w:rPr>
                <w:rFonts w:eastAsia="等线" w:cstheme="minorHAnsi"/>
                <w:kern w:val="0"/>
                <w:sz w:val="24"/>
                <w:szCs w:val="24"/>
              </w:rPr>
            </w:pPr>
            <w:r w:rsidRPr="00A23FA3">
              <w:rPr>
                <w:rFonts w:ascii="等线" w:eastAsia="等线" w:hAnsi="等线"/>
                <w:bCs/>
                <w:sz w:val="22"/>
              </w:rPr>
              <w:t>Destination Agent</w:t>
            </w:r>
          </w:p>
        </w:tc>
        <w:tc>
          <w:tcPr>
            <w:tcW w:w="1830" w:type="dxa"/>
            <w:tcBorders>
              <w:top w:val="single" w:sz="4" w:space="0" w:color="auto"/>
              <w:left w:val="single" w:sz="4" w:space="0" w:color="auto"/>
              <w:bottom w:val="single" w:sz="4" w:space="0" w:color="auto"/>
              <w:right w:val="single" w:sz="4" w:space="0" w:color="auto"/>
            </w:tcBorders>
          </w:tcPr>
          <w:p w14:paraId="57F23FA7"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0380CEFA"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left w:val="single" w:sz="4" w:space="0" w:color="auto"/>
              <w:bottom w:val="single" w:sz="4" w:space="0" w:color="auto"/>
              <w:right w:val="single" w:sz="4" w:space="0" w:color="auto"/>
            </w:tcBorders>
          </w:tcPr>
          <w:p w14:paraId="7F90F01C"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76585136" w14:textId="77777777" w:rsidR="00F334CA" w:rsidRPr="00A23FA3" w:rsidRDefault="00F334CA" w:rsidP="00B440F8">
            <w:pPr>
              <w:rPr>
                <w:rFonts w:ascii="等线" w:eastAsia="等线" w:hAnsi="等线" w:cstheme="minorHAnsi"/>
                <w:kern w:val="0"/>
                <w:szCs w:val="21"/>
              </w:rPr>
            </w:pPr>
          </w:p>
        </w:tc>
      </w:tr>
      <w:tr w:rsidR="00A23FA3" w:rsidRPr="00A23FA3" w14:paraId="7F15F31A"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2283B11B"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Truck Company Name</w:t>
            </w:r>
          </w:p>
        </w:tc>
        <w:tc>
          <w:tcPr>
            <w:tcW w:w="1830" w:type="dxa"/>
            <w:tcBorders>
              <w:top w:val="single" w:sz="4" w:space="0" w:color="auto"/>
              <w:left w:val="single" w:sz="4" w:space="0" w:color="auto"/>
              <w:bottom w:val="single" w:sz="4" w:space="0" w:color="auto"/>
              <w:right w:val="single" w:sz="4" w:space="0" w:color="auto"/>
            </w:tcBorders>
          </w:tcPr>
          <w:p w14:paraId="312E1CB2" w14:textId="77777777" w:rsidR="00F334CA" w:rsidRPr="00A23FA3" w:rsidRDefault="00F334CA" w:rsidP="00B440F8">
            <w:pPr>
              <w:rPr>
                <w:rFonts w:eastAsia="等线" w:cstheme="minorHAnsi"/>
                <w:kern w:val="0"/>
                <w:sz w:val="24"/>
                <w:szCs w:val="24"/>
              </w:rPr>
            </w:pPr>
            <w:r w:rsidRPr="00A23FA3">
              <w:rPr>
                <w:rFonts w:cstheme="minorHAnsi"/>
                <w:i/>
                <w:sz w:val="24"/>
                <w:szCs w:val="24"/>
              </w:rPr>
              <w:t>Required</w:t>
            </w:r>
          </w:p>
        </w:tc>
        <w:tc>
          <w:tcPr>
            <w:tcW w:w="1830" w:type="dxa"/>
            <w:tcBorders>
              <w:top w:val="single" w:sz="4" w:space="0" w:color="auto"/>
              <w:left w:val="single" w:sz="4" w:space="0" w:color="auto"/>
              <w:bottom w:val="single" w:sz="4" w:space="0" w:color="auto"/>
              <w:right w:val="single" w:sz="4" w:space="0" w:color="auto"/>
            </w:tcBorders>
          </w:tcPr>
          <w:p w14:paraId="510FA1DE"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5FC1AD3E"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24201D6F" w14:textId="77777777" w:rsidR="00F334CA" w:rsidRPr="00A23FA3" w:rsidRDefault="00F334CA" w:rsidP="00B440F8">
            <w:pPr>
              <w:rPr>
                <w:rFonts w:ascii="等线" w:eastAsia="等线" w:hAnsi="等线" w:cstheme="minorHAnsi"/>
                <w:kern w:val="0"/>
                <w:szCs w:val="21"/>
              </w:rPr>
            </w:pPr>
          </w:p>
        </w:tc>
      </w:tr>
      <w:tr w:rsidR="00F334CA" w:rsidRPr="00A23FA3" w14:paraId="48159B7E" w14:textId="77777777" w:rsidTr="00B440F8">
        <w:trPr>
          <w:trHeight w:val="250"/>
        </w:trPr>
        <w:tc>
          <w:tcPr>
            <w:tcW w:w="1961" w:type="dxa"/>
            <w:tcBorders>
              <w:top w:val="single" w:sz="4" w:space="0" w:color="auto"/>
              <w:left w:val="single" w:sz="4" w:space="0" w:color="auto"/>
              <w:bottom w:val="single" w:sz="4" w:space="0" w:color="auto"/>
              <w:right w:val="single" w:sz="4" w:space="0" w:color="auto"/>
            </w:tcBorders>
            <w:noWrap/>
            <w:vAlign w:val="center"/>
          </w:tcPr>
          <w:p w14:paraId="081C2D1A" w14:textId="77777777" w:rsidR="00F334CA" w:rsidRPr="00A23FA3" w:rsidRDefault="00F334CA" w:rsidP="00B440F8">
            <w:pPr>
              <w:rPr>
                <w:rFonts w:eastAsia="等线" w:cstheme="minorHAnsi"/>
                <w:kern w:val="0"/>
                <w:sz w:val="24"/>
                <w:szCs w:val="24"/>
              </w:rPr>
            </w:pPr>
            <w:r w:rsidRPr="00A23FA3">
              <w:rPr>
                <w:rFonts w:ascii="等线" w:eastAsia="等线" w:hAnsi="等线"/>
                <w:sz w:val="22"/>
              </w:rPr>
              <w:t>Truck Third Party</w:t>
            </w:r>
          </w:p>
        </w:tc>
        <w:tc>
          <w:tcPr>
            <w:tcW w:w="1830" w:type="dxa"/>
            <w:tcBorders>
              <w:top w:val="single" w:sz="4" w:space="0" w:color="auto"/>
              <w:left w:val="single" w:sz="4" w:space="0" w:color="auto"/>
              <w:bottom w:val="single" w:sz="4" w:space="0" w:color="auto"/>
              <w:right w:val="single" w:sz="4" w:space="0" w:color="auto"/>
            </w:tcBorders>
          </w:tcPr>
          <w:p w14:paraId="3BFAED47" w14:textId="77777777" w:rsidR="00F334CA" w:rsidRPr="00A23FA3" w:rsidRDefault="00F334CA" w:rsidP="00B440F8">
            <w:pPr>
              <w:rPr>
                <w:rFonts w:eastAsia="等线" w:cstheme="minorHAnsi"/>
                <w:kern w:val="0"/>
                <w:sz w:val="24"/>
                <w:szCs w:val="24"/>
              </w:rPr>
            </w:pPr>
            <w:r w:rsidRPr="00A23FA3">
              <w:rPr>
                <w:rFonts w:cstheme="minorHAnsi"/>
                <w:i/>
                <w:sz w:val="24"/>
                <w:szCs w:val="24"/>
              </w:rPr>
              <w:t>optional</w:t>
            </w:r>
          </w:p>
        </w:tc>
        <w:tc>
          <w:tcPr>
            <w:tcW w:w="1830" w:type="dxa"/>
            <w:tcBorders>
              <w:top w:val="single" w:sz="4" w:space="0" w:color="auto"/>
              <w:left w:val="single" w:sz="4" w:space="0" w:color="auto"/>
              <w:bottom w:val="single" w:sz="4" w:space="0" w:color="auto"/>
              <w:right w:val="single" w:sz="4" w:space="0" w:color="auto"/>
            </w:tcBorders>
          </w:tcPr>
          <w:p w14:paraId="246D846D" w14:textId="77777777" w:rsidR="00F334CA" w:rsidRPr="00A23FA3" w:rsidRDefault="00F334CA" w:rsidP="00B440F8">
            <w:pPr>
              <w:rPr>
                <w:rFonts w:eastAsia="等线" w:cstheme="minorHAnsi"/>
                <w:kern w:val="0"/>
                <w:sz w:val="24"/>
                <w:szCs w:val="24"/>
              </w:rPr>
            </w:pPr>
            <w:r w:rsidRPr="00A23FA3">
              <w:rPr>
                <w:rFonts w:cstheme="minorHAnsi"/>
                <w:i/>
                <w:sz w:val="24"/>
                <w:szCs w:val="24"/>
              </w:rPr>
              <w:t>100-digit characters</w:t>
            </w:r>
          </w:p>
        </w:tc>
        <w:tc>
          <w:tcPr>
            <w:tcW w:w="1324" w:type="dxa"/>
            <w:tcBorders>
              <w:top w:val="single" w:sz="4" w:space="0" w:color="auto"/>
              <w:left w:val="single" w:sz="4" w:space="0" w:color="auto"/>
              <w:bottom w:val="single" w:sz="4" w:space="0" w:color="auto"/>
              <w:right w:val="single" w:sz="4" w:space="0" w:color="auto"/>
            </w:tcBorders>
          </w:tcPr>
          <w:p w14:paraId="187E15F4" w14:textId="77777777" w:rsidR="00F334CA" w:rsidRPr="00A23FA3" w:rsidRDefault="00F334CA" w:rsidP="00B440F8">
            <w:pPr>
              <w:rPr>
                <w:rFonts w:eastAsia="等线" w:cstheme="minorHAnsi"/>
                <w:kern w:val="0"/>
                <w:sz w:val="24"/>
                <w:szCs w:val="24"/>
              </w:rPr>
            </w:pPr>
            <w:r w:rsidRPr="00A23FA3">
              <w:rPr>
                <w:rFonts w:eastAsia="等线" w:cstheme="minorHAnsi"/>
                <w:kern w:val="0"/>
                <w:sz w:val="24"/>
                <w:szCs w:val="24"/>
              </w:rPr>
              <w:t>Y</w:t>
            </w:r>
          </w:p>
        </w:tc>
        <w:tc>
          <w:tcPr>
            <w:tcW w:w="2336" w:type="dxa"/>
            <w:tcBorders>
              <w:top w:val="single" w:sz="4" w:space="0" w:color="auto"/>
              <w:left w:val="single" w:sz="4" w:space="0" w:color="auto"/>
              <w:bottom w:val="single" w:sz="4" w:space="0" w:color="auto"/>
              <w:right w:val="single" w:sz="4" w:space="0" w:color="auto"/>
            </w:tcBorders>
            <w:noWrap/>
          </w:tcPr>
          <w:p w14:paraId="381CE8A4" w14:textId="77777777" w:rsidR="00F334CA" w:rsidRPr="00A23FA3" w:rsidRDefault="00F334CA" w:rsidP="00B440F8">
            <w:pPr>
              <w:rPr>
                <w:rFonts w:ascii="等线" w:eastAsia="等线" w:hAnsi="等线" w:cstheme="minorHAnsi"/>
                <w:kern w:val="0"/>
                <w:szCs w:val="21"/>
              </w:rPr>
            </w:pPr>
          </w:p>
        </w:tc>
      </w:tr>
    </w:tbl>
    <w:p w14:paraId="7FFB0849" w14:textId="77777777" w:rsidR="00F334CA" w:rsidRPr="00A23FA3" w:rsidRDefault="00F334CA" w:rsidP="00F334CA">
      <w:pPr>
        <w:widowControl/>
        <w:jc w:val="left"/>
        <w:rPr>
          <w:rFonts w:ascii="Calibri" w:hAnsi="Calibri" w:cstheme="minorHAnsi"/>
          <w:b/>
          <w:sz w:val="36"/>
        </w:rPr>
      </w:pPr>
    </w:p>
    <w:p w14:paraId="5C79DEB7" w14:textId="77777777" w:rsidR="00F334CA" w:rsidRPr="00A23FA3" w:rsidRDefault="00F334CA" w:rsidP="00F334CA">
      <w:pPr>
        <w:widowControl/>
        <w:jc w:val="left"/>
        <w:rPr>
          <w:rFonts w:ascii="Calibri" w:hAnsi="Calibri" w:cstheme="minorHAnsi"/>
          <w:b/>
          <w:sz w:val="36"/>
        </w:rPr>
      </w:pPr>
    </w:p>
    <w:p w14:paraId="4A61F89B" w14:textId="77777777" w:rsidR="00F334CA" w:rsidRPr="00A23FA3" w:rsidRDefault="00F334CA" w:rsidP="00F334CA">
      <w:pPr>
        <w:widowControl/>
        <w:jc w:val="left"/>
        <w:rPr>
          <w:rFonts w:ascii="Calibri" w:hAnsi="Calibri" w:cstheme="minorHAnsi"/>
          <w:b/>
          <w:sz w:val="36"/>
        </w:rPr>
      </w:pPr>
    </w:p>
    <w:p w14:paraId="2B8B4241"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hint="eastAsia"/>
          <w:szCs w:val="21"/>
        </w:rPr>
        <w:t>DRAFT  汇票</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6A4930C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8797954"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7304A76"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A53428"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6CED192" w14:textId="77777777" w:rsidR="00F334CA" w:rsidRPr="00A23FA3" w:rsidRDefault="00F334CA" w:rsidP="00B440F8">
            <w:pPr>
              <w:rPr>
                <w:rFonts w:ascii="等线" w:eastAsia="等线" w:hAnsi="等线" w:cs="宋体"/>
                <w:b/>
                <w:bCs/>
                <w:kern w:val="0"/>
                <w:szCs w:val="21"/>
              </w:rPr>
            </w:pPr>
            <w:r w:rsidRPr="00A23FA3">
              <w:rPr>
                <w:i/>
                <w:sz w:val="24"/>
                <w:szCs w:val="24"/>
              </w:rPr>
              <w:t>Required/option</w:t>
            </w:r>
            <w:r w:rsidRPr="00A23FA3">
              <w:rPr>
                <w:i/>
                <w:sz w:val="24"/>
                <w:szCs w:val="24"/>
              </w:rPr>
              <w:lastRenderedPageBreak/>
              <w:t>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AD595"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lastRenderedPageBreak/>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CF0A59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070DAACA"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25DB072"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4F46CD92"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1CF12C0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4E235B7"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lastRenderedPageBreak/>
              <w:t xml:space="preserve">Issuing Bank </w:t>
            </w:r>
            <w:r w:rsidRPr="00A23FA3">
              <w:rPr>
                <w:rFonts w:ascii="等线" w:eastAsia="等线" w:hAnsi="等线"/>
                <w:bCs/>
                <w:sz w:val="22"/>
              </w:rPr>
              <w:t>/ Confirming Bank</w:t>
            </w:r>
          </w:p>
        </w:tc>
        <w:tc>
          <w:tcPr>
            <w:tcW w:w="1848" w:type="dxa"/>
            <w:tcBorders>
              <w:top w:val="single" w:sz="4" w:space="0" w:color="auto"/>
              <w:left w:val="single" w:sz="4" w:space="0" w:color="auto"/>
              <w:bottom w:val="single" w:sz="4" w:space="0" w:color="auto"/>
              <w:right w:val="single" w:sz="4" w:space="0" w:color="auto"/>
            </w:tcBorders>
          </w:tcPr>
          <w:p w14:paraId="45337004"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15D2EAE" w14:textId="77777777" w:rsidR="00F334CA" w:rsidRPr="00A23FA3" w:rsidRDefault="00F334CA" w:rsidP="00B440F8">
            <w:pPr>
              <w:rPr>
                <w:i/>
                <w:sz w:val="24"/>
                <w:szCs w:val="24"/>
              </w:rPr>
            </w:pPr>
            <w:r w:rsidRPr="00A23FA3">
              <w:rPr>
                <w:i/>
                <w:sz w:val="24"/>
                <w:szCs w:val="24"/>
              </w:rPr>
              <w:t>100-digit characters</w:t>
            </w:r>
          </w:p>
        </w:tc>
        <w:tc>
          <w:tcPr>
            <w:tcW w:w="1269" w:type="dxa"/>
            <w:vMerge w:val="restart"/>
            <w:tcBorders>
              <w:top w:val="single" w:sz="4" w:space="0" w:color="auto"/>
              <w:left w:val="single" w:sz="4" w:space="0" w:color="auto"/>
              <w:right w:val="single" w:sz="4" w:space="0" w:color="auto"/>
            </w:tcBorders>
          </w:tcPr>
          <w:p w14:paraId="4ED4B24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p w14:paraId="50C78124"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10B222E4" w14:textId="77777777" w:rsidR="00F334CA" w:rsidRPr="00A23FA3" w:rsidRDefault="00F334CA" w:rsidP="00B440F8">
            <w:pPr>
              <w:rPr>
                <w:rFonts w:ascii="等线" w:eastAsia="等线" w:hAnsi="等线" w:cs="宋体"/>
                <w:kern w:val="0"/>
                <w:szCs w:val="21"/>
              </w:rPr>
            </w:pPr>
          </w:p>
        </w:tc>
      </w:tr>
      <w:tr w:rsidR="00A23FA3" w:rsidRPr="00A23FA3" w14:paraId="0FA81EB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B326F37"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t>High Risk Country</w:t>
            </w:r>
          </w:p>
        </w:tc>
        <w:tc>
          <w:tcPr>
            <w:tcW w:w="1848" w:type="dxa"/>
            <w:tcBorders>
              <w:top w:val="single" w:sz="4" w:space="0" w:color="auto"/>
              <w:left w:val="single" w:sz="4" w:space="0" w:color="auto"/>
              <w:bottom w:val="single" w:sz="4" w:space="0" w:color="auto"/>
              <w:right w:val="single" w:sz="4" w:space="0" w:color="auto"/>
            </w:tcBorders>
          </w:tcPr>
          <w:p w14:paraId="08E1820D"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E46E3F2" w14:textId="77777777" w:rsidR="00F334CA" w:rsidRPr="00A23FA3" w:rsidRDefault="00F334CA" w:rsidP="00B440F8">
            <w:pPr>
              <w:rPr>
                <w:rFonts w:ascii="等线" w:eastAsia="等线" w:hAnsi="等线" w:cs="宋体"/>
                <w:kern w:val="0"/>
                <w:szCs w:val="21"/>
              </w:rPr>
            </w:pPr>
            <w:r w:rsidRPr="00A23FA3">
              <w:rPr>
                <w:rFonts w:cstheme="minorHAnsi"/>
                <w:i/>
                <w:sz w:val="24"/>
                <w:szCs w:val="24"/>
              </w:rPr>
              <w:t>Dropdown menu</w:t>
            </w:r>
          </w:p>
        </w:tc>
        <w:tc>
          <w:tcPr>
            <w:tcW w:w="1269" w:type="dxa"/>
            <w:vMerge/>
            <w:tcBorders>
              <w:left w:val="single" w:sz="4" w:space="0" w:color="auto"/>
              <w:right w:val="single" w:sz="4" w:space="0" w:color="auto"/>
            </w:tcBorders>
          </w:tcPr>
          <w:p w14:paraId="10A38FBC"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DCDEA7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hint="eastAsia"/>
                <w:kern w:val="0"/>
                <w:szCs w:val="21"/>
              </w:rPr>
              <w:t>A</w:t>
            </w:r>
            <w:r w:rsidRPr="00A23FA3">
              <w:rPr>
                <w:rFonts w:ascii="等线" w:eastAsia="等线" w:hAnsi="等线" w:cs="宋体"/>
                <w:kern w:val="0"/>
                <w:szCs w:val="21"/>
              </w:rPr>
              <w:t>dmin</w:t>
            </w:r>
            <w:r w:rsidRPr="00A23FA3">
              <w:rPr>
                <w:rFonts w:ascii="等线" w:eastAsia="等线" w:hAnsi="等线" w:cs="宋体" w:hint="eastAsia"/>
                <w:kern w:val="0"/>
                <w:szCs w:val="21"/>
              </w:rPr>
              <w:t>管理</w:t>
            </w:r>
          </w:p>
        </w:tc>
      </w:tr>
      <w:tr w:rsidR="00A23FA3" w:rsidRPr="00A23FA3" w14:paraId="31038B2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3FAFEDEF"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t>Bank of China</w:t>
            </w:r>
          </w:p>
        </w:tc>
        <w:tc>
          <w:tcPr>
            <w:tcW w:w="1848" w:type="dxa"/>
            <w:tcBorders>
              <w:top w:val="single" w:sz="4" w:space="0" w:color="auto"/>
              <w:left w:val="single" w:sz="4" w:space="0" w:color="auto"/>
              <w:bottom w:val="single" w:sz="4" w:space="0" w:color="auto"/>
              <w:right w:val="single" w:sz="4" w:space="0" w:color="auto"/>
            </w:tcBorders>
          </w:tcPr>
          <w:p w14:paraId="5B47C948" w14:textId="77777777" w:rsidR="00F334CA" w:rsidRPr="00A23FA3" w:rsidRDefault="00F334CA"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C01B8BA" w14:textId="77777777" w:rsidR="00F334CA" w:rsidRPr="00A23FA3" w:rsidRDefault="00F334CA" w:rsidP="00B440F8">
            <w:pPr>
              <w:rPr>
                <w:i/>
                <w:sz w:val="24"/>
                <w:szCs w:val="24"/>
              </w:rPr>
            </w:pPr>
            <w:r w:rsidRPr="00A23FA3">
              <w:rPr>
                <w:i/>
                <w:sz w:val="24"/>
                <w:szCs w:val="24"/>
              </w:rPr>
              <w:t>100-digit characters</w:t>
            </w:r>
          </w:p>
        </w:tc>
        <w:tc>
          <w:tcPr>
            <w:tcW w:w="1269" w:type="dxa"/>
            <w:vMerge/>
            <w:tcBorders>
              <w:left w:val="single" w:sz="4" w:space="0" w:color="auto"/>
              <w:right w:val="single" w:sz="4" w:space="0" w:color="auto"/>
            </w:tcBorders>
          </w:tcPr>
          <w:p w14:paraId="1918B527"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63EA5D20" w14:textId="77777777" w:rsidR="00F334CA" w:rsidRPr="00A23FA3" w:rsidRDefault="00F334CA" w:rsidP="00B440F8">
            <w:pPr>
              <w:rPr>
                <w:rFonts w:ascii="等线" w:eastAsia="等线" w:hAnsi="等线" w:cs="宋体"/>
                <w:kern w:val="0"/>
                <w:szCs w:val="21"/>
              </w:rPr>
            </w:pPr>
          </w:p>
        </w:tc>
      </w:tr>
      <w:tr w:rsidR="00F334CA" w:rsidRPr="00A23FA3" w14:paraId="1AC7FD0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6FFE8B5E"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t>Draft Third Party</w:t>
            </w:r>
          </w:p>
        </w:tc>
        <w:tc>
          <w:tcPr>
            <w:tcW w:w="1848" w:type="dxa"/>
            <w:tcBorders>
              <w:top w:val="single" w:sz="4" w:space="0" w:color="auto"/>
              <w:left w:val="single" w:sz="4" w:space="0" w:color="auto"/>
              <w:bottom w:val="single" w:sz="4" w:space="0" w:color="auto"/>
              <w:right w:val="single" w:sz="4" w:space="0" w:color="auto"/>
            </w:tcBorders>
          </w:tcPr>
          <w:p w14:paraId="13358F6F" w14:textId="77777777" w:rsidR="00F334CA" w:rsidRPr="00A23FA3" w:rsidRDefault="00F334CA"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8CC5996" w14:textId="77777777" w:rsidR="00F334CA" w:rsidRPr="00A23FA3" w:rsidRDefault="00F334CA" w:rsidP="00B440F8">
            <w:pPr>
              <w:rPr>
                <w:i/>
                <w:sz w:val="24"/>
                <w:szCs w:val="24"/>
              </w:rPr>
            </w:pPr>
            <w:r w:rsidRPr="00A23FA3">
              <w:rPr>
                <w:i/>
                <w:sz w:val="24"/>
                <w:szCs w:val="24"/>
              </w:rPr>
              <w:t>100-digit characters</w:t>
            </w:r>
          </w:p>
        </w:tc>
        <w:tc>
          <w:tcPr>
            <w:tcW w:w="1269" w:type="dxa"/>
            <w:tcBorders>
              <w:left w:val="single" w:sz="4" w:space="0" w:color="auto"/>
              <w:right w:val="single" w:sz="4" w:space="0" w:color="auto"/>
            </w:tcBorders>
          </w:tcPr>
          <w:p w14:paraId="2295952D"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tc>
        <w:tc>
          <w:tcPr>
            <w:tcW w:w="2427" w:type="dxa"/>
            <w:tcBorders>
              <w:top w:val="single" w:sz="4" w:space="0" w:color="auto"/>
              <w:left w:val="single" w:sz="4" w:space="0" w:color="auto"/>
              <w:bottom w:val="single" w:sz="4" w:space="0" w:color="auto"/>
              <w:right w:val="single" w:sz="4" w:space="0" w:color="auto"/>
            </w:tcBorders>
            <w:noWrap/>
          </w:tcPr>
          <w:p w14:paraId="5F88B656" w14:textId="77777777" w:rsidR="00F334CA" w:rsidRPr="00A23FA3" w:rsidRDefault="00F334CA" w:rsidP="00B440F8">
            <w:pPr>
              <w:rPr>
                <w:rFonts w:ascii="等线" w:eastAsia="等线" w:hAnsi="等线" w:cs="宋体"/>
                <w:kern w:val="0"/>
                <w:szCs w:val="21"/>
              </w:rPr>
            </w:pPr>
          </w:p>
        </w:tc>
      </w:tr>
    </w:tbl>
    <w:p w14:paraId="0542ABB8" w14:textId="77777777" w:rsidR="00F334CA" w:rsidRPr="00A23FA3" w:rsidRDefault="00F334CA" w:rsidP="00F334CA">
      <w:pPr>
        <w:widowControl/>
        <w:jc w:val="left"/>
        <w:rPr>
          <w:rFonts w:ascii="Calibri" w:hAnsi="Calibri" w:cstheme="minorHAnsi"/>
          <w:b/>
          <w:sz w:val="36"/>
        </w:rPr>
      </w:pPr>
    </w:p>
    <w:p w14:paraId="69C271D5" w14:textId="77777777" w:rsidR="00F334CA" w:rsidRPr="00A23FA3" w:rsidRDefault="00F334CA" w:rsidP="00F334CA">
      <w:pPr>
        <w:widowControl/>
        <w:jc w:val="left"/>
        <w:rPr>
          <w:rFonts w:ascii="Calibri" w:hAnsi="Calibri" w:cstheme="minorHAnsi"/>
          <w:b/>
          <w:sz w:val="36"/>
        </w:rPr>
      </w:pPr>
    </w:p>
    <w:p w14:paraId="6395D6DD" w14:textId="77777777" w:rsidR="00F334CA" w:rsidRPr="00A23FA3" w:rsidRDefault="00F334CA" w:rsidP="00F334CA">
      <w:pPr>
        <w:pStyle w:val="a0"/>
        <w:widowControl/>
        <w:numPr>
          <w:ilvl w:val="0"/>
          <w:numId w:val="110"/>
        </w:numPr>
        <w:ind w:firstLineChars="0"/>
        <w:jc w:val="left"/>
        <w:rPr>
          <w:rFonts w:ascii="等线" w:eastAsia="等线" w:hAnsi="等线" w:cstheme="minorHAnsi"/>
          <w:szCs w:val="21"/>
        </w:rPr>
      </w:pPr>
      <w:r w:rsidRPr="00A23FA3">
        <w:rPr>
          <w:rFonts w:ascii="等线" w:eastAsia="等线" w:hAnsi="等线" w:cstheme="minorHAnsi"/>
          <w:szCs w:val="21"/>
        </w:rPr>
        <w:t xml:space="preserve">OTHERS </w:t>
      </w:r>
      <w:r w:rsidRPr="00A23FA3">
        <w:rPr>
          <w:rFonts w:ascii="等线" w:eastAsia="等线" w:hAnsi="等线" w:cstheme="minorHAnsi" w:hint="eastAsia"/>
          <w:szCs w:val="21"/>
        </w:rPr>
        <w:t>其它</w:t>
      </w:r>
    </w:p>
    <w:tbl>
      <w:tblPr>
        <w:tblW w:w="93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1269"/>
        <w:gridCol w:w="2427"/>
      </w:tblGrid>
      <w:tr w:rsidR="00A23FA3" w:rsidRPr="00A23FA3" w14:paraId="435151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660B800"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477F9810" w14:textId="77777777" w:rsidR="00F334CA" w:rsidRPr="00A23FA3" w:rsidRDefault="00F334CA"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F98345"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32D9F4B" w14:textId="77777777" w:rsidR="00F334CA" w:rsidRPr="00A23FA3" w:rsidRDefault="00F334CA"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44E70C"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12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60994A"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能否增加</w:t>
            </w:r>
          </w:p>
          <w:p w14:paraId="02E5953C" w14:textId="77777777" w:rsidR="00F334CA" w:rsidRPr="00A23FA3" w:rsidRDefault="00F334CA" w:rsidP="00B440F8">
            <w:pPr>
              <w:rPr>
                <w:rFonts w:ascii="等线" w:eastAsia="等线" w:hAnsi="等线" w:cs="宋体"/>
                <w:b/>
                <w:bCs/>
                <w:kern w:val="0"/>
                <w:szCs w:val="21"/>
              </w:rPr>
            </w:pPr>
            <w:r w:rsidRPr="00A23FA3">
              <w:rPr>
                <w:rFonts w:ascii="等线" w:eastAsia="等线" w:hAnsi="等线" w:cs="宋体" w:hint="eastAsia"/>
                <w:bCs/>
                <w:i/>
                <w:kern w:val="0"/>
                <w:szCs w:val="21"/>
              </w:rPr>
              <w:t>Can Add</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C9AE11C" w14:textId="77777777" w:rsidR="00F334CA" w:rsidRPr="00A23FA3" w:rsidRDefault="00F334CA"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1CBABF80" w14:textId="77777777" w:rsidR="00F334CA" w:rsidRPr="00A23FA3" w:rsidRDefault="00F334CA" w:rsidP="00B440F8">
            <w:pPr>
              <w:rPr>
                <w:rFonts w:ascii="等线" w:eastAsia="等线" w:hAnsi="等线" w:cs="宋体"/>
                <w:b/>
                <w:bCs/>
                <w:kern w:val="0"/>
                <w:szCs w:val="21"/>
              </w:rPr>
            </w:pPr>
            <w:r w:rsidRPr="00A23FA3">
              <w:rPr>
                <w:i/>
                <w:sz w:val="24"/>
                <w:szCs w:val="24"/>
              </w:rPr>
              <w:t>Remarks</w:t>
            </w:r>
          </w:p>
        </w:tc>
      </w:tr>
      <w:tr w:rsidR="00A23FA3" w:rsidRPr="00A23FA3" w14:paraId="45DF166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21A4876A"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t>Third party</w:t>
            </w:r>
          </w:p>
        </w:tc>
        <w:tc>
          <w:tcPr>
            <w:tcW w:w="1848" w:type="dxa"/>
            <w:tcBorders>
              <w:top w:val="single" w:sz="4" w:space="0" w:color="auto"/>
              <w:left w:val="single" w:sz="4" w:space="0" w:color="auto"/>
              <w:bottom w:val="single" w:sz="4" w:space="0" w:color="auto"/>
              <w:right w:val="single" w:sz="4" w:space="0" w:color="auto"/>
            </w:tcBorders>
          </w:tcPr>
          <w:p w14:paraId="3FEBB357"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04BF589" w14:textId="77777777" w:rsidR="00F334CA" w:rsidRPr="00A23FA3" w:rsidRDefault="00F334CA" w:rsidP="00B440F8">
            <w:pPr>
              <w:rPr>
                <w:i/>
                <w:sz w:val="24"/>
                <w:szCs w:val="24"/>
              </w:rPr>
            </w:pPr>
            <w:r w:rsidRPr="00A23FA3">
              <w:rPr>
                <w:i/>
                <w:sz w:val="24"/>
                <w:szCs w:val="24"/>
              </w:rPr>
              <w:t>100-digit characters</w:t>
            </w:r>
          </w:p>
        </w:tc>
        <w:tc>
          <w:tcPr>
            <w:tcW w:w="1269" w:type="dxa"/>
            <w:tcBorders>
              <w:top w:val="single" w:sz="4" w:space="0" w:color="auto"/>
              <w:left w:val="single" w:sz="4" w:space="0" w:color="auto"/>
              <w:right w:val="single" w:sz="4" w:space="0" w:color="auto"/>
            </w:tcBorders>
          </w:tcPr>
          <w:p w14:paraId="0D1755F3"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p w14:paraId="53490233"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2E63DD6" w14:textId="77777777" w:rsidR="00F334CA" w:rsidRPr="00A23FA3" w:rsidRDefault="00F334CA" w:rsidP="00B440F8">
            <w:pPr>
              <w:rPr>
                <w:rFonts w:ascii="等线" w:eastAsia="等线" w:hAnsi="等线" w:cs="宋体"/>
                <w:kern w:val="0"/>
                <w:szCs w:val="21"/>
              </w:rPr>
            </w:pPr>
          </w:p>
        </w:tc>
      </w:tr>
      <w:tr w:rsidR="00F334CA" w:rsidRPr="00A23FA3" w14:paraId="1D8F0ED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vAlign w:val="center"/>
          </w:tcPr>
          <w:p w14:paraId="1A6A66B3" w14:textId="77777777" w:rsidR="00F334CA" w:rsidRPr="00A23FA3" w:rsidRDefault="00F334CA" w:rsidP="00B440F8">
            <w:pPr>
              <w:rPr>
                <w:rFonts w:ascii="等线" w:eastAsia="等线" w:hAnsi="等线" w:cs="宋体"/>
                <w:kern w:val="0"/>
                <w:szCs w:val="21"/>
              </w:rPr>
            </w:pPr>
            <w:r w:rsidRPr="00A23FA3">
              <w:rPr>
                <w:rFonts w:ascii="等线" w:eastAsia="等线" w:hAnsi="等线"/>
                <w:sz w:val="22"/>
              </w:rPr>
              <w:t>End User</w:t>
            </w:r>
          </w:p>
        </w:tc>
        <w:tc>
          <w:tcPr>
            <w:tcW w:w="1848" w:type="dxa"/>
            <w:tcBorders>
              <w:top w:val="single" w:sz="4" w:space="0" w:color="auto"/>
              <w:left w:val="single" w:sz="4" w:space="0" w:color="auto"/>
              <w:bottom w:val="single" w:sz="4" w:space="0" w:color="auto"/>
              <w:right w:val="single" w:sz="4" w:space="0" w:color="auto"/>
            </w:tcBorders>
          </w:tcPr>
          <w:p w14:paraId="7EF2A43C" w14:textId="77777777" w:rsidR="00F334CA" w:rsidRPr="00A23FA3" w:rsidRDefault="00F334CA" w:rsidP="00B440F8">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D938F61" w14:textId="77777777" w:rsidR="00F334CA" w:rsidRPr="00A23FA3" w:rsidRDefault="00F334CA" w:rsidP="00B440F8">
            <w:pPr>
              <w:rPr>
                <w:rFonts w:ascii="等线" w:eastAsia="等线" w:hAnsi="等线" w:cs="宋体"/>
                <w:kern w:val="0"/>
                <w:szCs w:val="21"/>
              </w:rPr>
            </w:pPr>
            <w:r w:rsidRPr="00A23FA3">
              <w:rPr>
                <w:i/>
                <w:sz w:val="24"/>
                <w:szCs w:val="24"/>
              </w:rPr>
              <w:t>100-digit characters</w:t>
            </w:r>
          </w:p>
        </w:tc>
        <w:tc>
          <w:tcPr>
            <w:tcW w:w="1269" w:type="dxa"/>
            <w:tcBorders>
              <w:left w:val="single" w:sz="4" w:space="0" w:color="auto"/>
              <w:right w:val="single" w:sz="4" w:space="0" w:color="auto"/>
            </w:tcBorders>
          </w:tcPr>
          <w:p w14:paraId="60F04032" w14:textId="77777777" w:rsidR="00F334CA" w:rsidRPr="00A23FA3" w:rsidRDefault="00F334CA" w:rsidP="00B440F8">
            <w:pPr>
              <w:rPr>
                <w:rFonts w:ascii="等线" w:eastAsia="等线" w:hAnsi="等线" w:cs="宋体"/>
                <w:kern w:val="0"/>
                <w:szCs w:val="21"/>
              </w:rPr>
            </w:pPr>
            <w:r w:rsidRPr="00A23FA3">
              <w:rPr>
                <w:rFonts w:ascii="等线" w:eastAsia="等线" w:hAnsi="等线" w:cs="宋体"/>
                <w:kern w:val="0"/>
                <w:szCs w:val="21"/>
              </w:rPr>
              <w:t>Y</w:t>
            </w:r>
          </w:p>
          <w:p w14:paraId="7BDBB4B3" w14:textId="77777777" w:rsidR="00F334CA" w:rsidRPr="00A23FA3" w:rsidRDefault="00F334CA" w:rsidP="00B440F8">
            <w:pPr>
              <w:rPr>
                <w:rFonts w:ascii="等线" w:eastAsia="等线" w:hAnsi="等线" w:cs="宋体"/>
                <w:kern w:val="0"/>
                <w:szCs w:val="21"/>
              </w:rPr>
            </w:pPr>
          </w:p>
        </w:tc>
        <w:tc>
          <w:tcPr>
            <w:tcW w:w="2427" w:type="dxa"/>
            <w:tcBorders>
              <w:top w:val="single" w:sz="4" w:space="0" w:color="auto"/>
              <w:left w:val="single" w:sz="4" w:space="0" w:color="auto"/>
              <w:bottom w:val="single" w:sz="4" w:space="0" w:color="auto"/>
              <w:right w:val="single" w:sz="4" w:space="0" w:color="auto"/>
            </w:tcBorders>
            <w:noWrap/>
          </w:tcPr>
          <w:p w14:paraId="36B01E81" w14:textId="77777777" w:rsidR="00F334CA" w:rsidRPr="00A23FA3" w:rsidRDefault="00F334CA" w:rsidP="00B440F8">
            <w:pPr>
              <w:rPr>
                <w:rFonts w:ascii="等线" w:eastAsia="等线" w:hAnsi="等线" w:cs="宋体"/>
                <w:kern w:val="0"/>
                <w:szCs w:val="21"/>
              </w:rPr>
            </w:pPr>
          </w:p>
        </w:tc>
      </w:tr>
    </w:tbl>
    <w:p w14:paraId="1439D927" w14:textId="77777777" w:rsidR="00F334CA" w:rsidRPr="00A23FA3" w:rsidRDefault="00F334CA" w:rsidP="00F334CA">
      <w:pPr>
        <w:widowControl/>
        <w:jc w:val="left"/>
        <w:rPr>
          <w:rFonts w:ascii="Calibri" w:hAnsi="Calibri" w:cstheme="minorHAnsi"/>
          <w:b/>
          <w:sz w:val="36"/>
        </w:rPr>
      </w:pPr>
    </w:p>
    <w:p w14:paraId="0A4C6EBC" w14:textId="77777777" w:rsidR="00F334CA" w:rsidRPr="00A23FA3" w:rsidRDefault="00F334CA" w:rsidP="00F334CA">
      <w:pPr>
        <w:pStyle w:val="a0"/>
        <w:widowControl/>
        <w:numPr>
          <w:ilvl w:val="0"/>
          <w:numId w:val="109"/>
        </w:numPr>
        <w:ind w:firstLineChars="0"/>
        <w:jc w:val="left"/>
        <w:rPr>
          <w:rFonts w:ascii="等线" w:eastAsia="等线" w:hAnsi="等线" w:cstheme="minorHAnsi"/>
          <w:szCs w:val="21"/>
        </w:rPr>
      </w:pPr>
      <w:r w:rsidRPr="00A23FA3">
        <w:rPr>
          <w:rFonts w:ascii="等线" w:eastAsia="等线" w:hAnsi="等线" w:cstheme="minorHAnsi" w:hint="eastAsia"/>
          <w:szCs w:val="21"/>
        </w:rPr>
        <w:t>说明：能否增加列，合并的单元格，表示那几个字段是关联成串出现的，如果要增加也是成串增加</w:t>
      </w:r>
    </w:p>
    <w:p w14:paraId="3140D34D" w14:textId="77777777" w:rsidR="00F334CA" w:rsidRPr="00A23FA3" w:rsidRDefault="00F334CA" w:rsidP="00F334CA">
      <w:pPr>
        <w:pStyle w:val="a0"/>
        <w:widowControl/>
        <w:numPr>
          <w:ilvl w:val="0"/>
          <w:numId w:val="109"/>
        </w:numPr>
        <w:ind w:firstLineChars="0"/>
        <w:jc w:val="left"/>
        <w:rPr>
          <w:rFonts w:ascii="等线" w:eastAsia="等线" w:hAnsi="等线" w:cstheme="minorHAnsi"/>
          <w:szCs w:val="21"/>
        </w:rPr>
      </w:pPr>
      <w:r w:rsidRPr="00A23FA3">
        <w:rPr>
          <w:rFonts w:ascii="等线" w:eastAsia="等线" w:hAnsi="等线" w:cstheme="minorHAnsi" w:hint="eastAsia"/>
          <w:szCs w:val="21"/>
        </w:rPr>
        <w:t>可以通过鼠标上移，左右移切换光标到对应的表单</w:t>
      </w:r>
    </w:p>
    <w:p w14:paraId="1EF702DF" w14:textId="0BDC9AE6" w:rsidR="00F334CA" w:rsidRPr="00A23FA3" w:rsidRDefault="00F334CA" w:rsidP="00F334CA">
      <w:pPr>
        <w:numPr>
          <w:ilvl w:val="0"/>
          <w:numId w:val="109"/>
        </w:numPr>
        <w:rPr>
          <w:rFonts w:ascii="等线" w:eastAsia="等线" w:hAnsi="等线"/>
        </w:rPr>
      </w:pPr>
      <w:r w:rsidRPr="00A23FA3">
        <w:rPr>
          <w:rFonts w:ascii="等线" w:eastAsia="等线" w:hAnsi="等线" w:hint="eastAsia"/>
        </w:rPr>
        <w:t>商品类（</w:t>
      </w:r>
      <w:r w:rsidRPr="00A23FA3">
        <w:rPr>
          <w:rFonts w:ascii="等线" w:eastAsia="等线" w:hAnsi="等线"/>
        </w:rPr>
        <w:t>Good Description）</w:t>
      </w:r>
      <w:r w:rsidRPr="00A23FA3">
        <w:rPr>
          <w:rFonts w:ascii="等线" w:eastAsia="等线" w:hAnsi="等线" w:hint="eastAsia"/>
        </w:rPr>
        <w:t>的</w:t>
      </w:r>
      <w:r w:rsidRPr="00A23FA3">
        <w:rPr>
          <w:rFonts w:ascii="等线" w:eastAsia="等线" w:hAnsi="等线"/>
        </w:rPr>
        <w:t xml:space="preserve"> </w:t>
      </w:r>
      <w:r w:rsidRPr="00A23FA3">
        <w:rPr>
          <w:rFonts w:ascii="等线" w:eastAsia="等线" w:hAnsi="等线" w:hint="eastAsia"/>
        </w:rPr>
        <w:t>有一个</w:t>
      </w:r>
      <w:r w:rsidRPr="00A23FA3">
        <w:rPr>
          <w:rFonts w:ascii="等线" w:eastAsia="等线" w:hAnsi="等线"/>
        </w:rPr>
        <w:t>"LME" Check</w:t>
      </w:r>
      <w:r w:rsidR="00571568" w:rsidRPr="00A23FA3">
        <w:rPr>
          <w:rFonts w:ascii="等线" w:eastAsia="等线" w:hAnsi="等线"/>
        </w:rPr>
        <w:t xml:space="preserve">, </w:t>
      </w:r>
      <w:r w:rsidR="00571568" w:rsidRPr="00A23FA3">
        <w:rPr>
          <w:rFonts w:ascii="等线" w:eastAsia="等线" w:hAnsi="等线" w:hint="eastAsia"/>
        </w:rPr>
        <w:t>这里的勾选 是与3</w:t>
      </w:r>
      <w:r w:rsidR="00571568" w:rsidRPr="00A23FA3">
        <w:rPr>
          <w:rFonts w:ascii="等线" w:eastAsia="等线" w:hAnsi="等线"/>
        </w:rPr>
        <w:t>5</w:t>
      </w:r>
      <w:r w:rsidR="00571568" w:rsidRPr="00A23FA3">
        <w:rPr>
          <w:rFonts w:ascii="等线" w:eastAsia="等线" w:hAnsi="等线" w:hint="eastAsia"/>
        </w:rPr>
        <w:t>个问题关联的</w:t>
      </w:r>
    </w:p>
    <w:p w14:paraId="3D49BC2B" w14:textId="77777777" w:rsidR="00F334CA" w:rsidRPr="00A23FA3" w:rsidRDefault="00F334CA" w:rsidP="00F334CA">
      <w:pPr>
        <w:pStyle w:val="a0"/>
        <w:numPr>
          <w:ilvl w:val="0"/>
          <w:numId w:val="79"/>
        </w:numPr>
        <w:ind w:firstLineChars="0"/>
        <w:rPr>
          <w:rFonts w:ascii="等线" w:eastAsia="等线" w:hAnsi="等线"/>
        </w:rPr>
      </w:pPr>
      <w:r w:rsidRPr="00A23FA3">
        <w:rPr>
          <w:rFonts w:ascii="等线" w:eastAsia="等线" w:hAnsi="等线" w:hint="eastAsia"/>
        </w:rPr>
        <w:t>可编辑I</w:t>
      </w:r>
      <w:r w:rsidRPr="00A23FA3">
        <w:rPr>
          <w:rFonts w:ascii="等线" w:eastAsia="等线" w:hAnsi="等线"/>
        </w:rPr>
        <w:t>NPUT</w:t>
      </w:r>
      <w:r w:rsidRPr="00A23FA3">
        <w:rPr>
          <w:rFonts w:ascii="等线" w:eastAsia="等线" w:hAnsi="等线" w:hint="eastAsia"/>
        </w:rPr>
        <w:t>页面</w:t>
      </w:r>
    </w:p>
    <w:p w14:paraId="50C4A566" w14:textId="77777777" w:rsidR="00F334CA" w:rsidRPr="00A23FA3" w:rsidRDefault="00F334CA" w:rsidP="00F334CA">
      <w:pPr>
        <w:pStyle w:val="afd"/>
        <w:ind w:left="360" w:firstLineChars="0" w:firstLine="0"/>
        <w:rPr>
          <w:rFonts w:ascii="等线" w:eastAsia="等线" w:hAnsi="等线"/>
          <w:sz w:val="21"/>
          <w:szCs w:val="21"/>
        </w:rPr>
      </w:pPr>
      <w:r w:rsidRPr="00A23FA3">
        <w:rPr>
          <w:noProof/>
        </w:rPr>
        <w:lastRenderedPageBreak/>
        <w:drawing>
          <wp:inline distT="0" distB="0" distL="0" distR="0" wp14:anchorId="54BA4121" wp14:editId="08617A4A">
            <wp:extent cx="5274310" cy="36741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74110"/>
                    </a:xfrm>
                    <a:prstGeom prst="rect">
                      <a:avLst/>
                    </a:prstGeom>
                  </pic:spPr>
                </pic:pic>
              </a:graphicData>
            </a:graphic>
          </wp:inline>
        </w:drawing>
      </w:r>
    </w:p>
    <w:p w14:paraId="230A0EF3" w14:textId="77777777" w:rsidR="00F334CA" w:rsidRPr="00A23FA3" w:rsidRDefault="00F334CA" w:rsidP="00F334CA">
      <w:pPr>
        <w:pStyle w:val="afd"/>
        <w:ind w:left="360" w:firstLineChars="0" w:firstLine="0"/>
        <w:rPr>
          <w:rFonts w:ascii="等线" w:eastAsia="等线" w:hAnsi="等线"/>
          <w:sz w:val="21"/>
          <w:szCs w:val="21"/>
        </w:rPr>
      </w:pPr>
      <w:r w:rsidRPr="00A23FA3">
        <w:rPr>
          <w:noProof/>
        </w:rPr>
        <w:drawing>
          <wp:inline distT="0" distB="0" distL="0" distR="0" wp14:anchorId="1E9D208F" wp14:editId="0CF6BFDB">
            <wp:extent cx="5061098" cy="1993120"/>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6282" cy="1995162"/>
                    </a:xfrm>
                    <a:prstGeom prst="rect">
                      <a:avLst/>
                    </a:prstGeom>
                  </pic:spPr>
                </pic:pic>
              </a:graphicData>
            </a:graphic>
          </wp:inline>
        </w:drawing>
      </w:r>
    </w:p>
    <w:p w14:paraId="53EC5266" w14:textId="77777777" w:rsidR="00F334CA" w:rsidRPr="00A23FA3" w:rsidRDefault="00F334CA" w:rsidP="00F334CA">
      <w:pPr>
        <w:pStyle w:val="afd"/>
        <w:ind w:left="360" w:firstLineChars="0" w:firstLine="0"/>
        <w:rPr>
          <w:rFonts w:ascii="等线" w:eastAsia="等线" w:hAnsi="等线"/>
          <w:sz w:val="21"/>
          <w:szCs w:val="21"/>
        </w:rPr>
      </w:pPr>
    </w:p>
    <w:p w14:paraId="2C21EFE4" w14:textId="77777777" w:rsidR="00F334CA" w:rsidRPr="00A23FA3" w:rsidRDefault="00F334CA" w:rsidP="00F334CA">
      <w:pPr>
        <w:pStyle w:val="a0"/>
        <w:numPr>
          <w:ilvl w:val="0"/>
          <w:numId w:val="79"/>
        </w:numPr>
        <w:ind w:firstLineChars="0"/>
        <w:rPr>
          <w:rFonts w:ascii="等线" w:eastAsia="等线" w:hAnsi="等线"/>
        </w:rPr>
      </w:pPr>
      <w:r w:rsidRPr="00A23FA3">
        <w:rPr>
          <w:rFonts w:ascii="等线" w:eastAsia="等线" w:hAnsi="等线" w:hint="eastAsia"/>
        </w:rPr>
        <w:t>不可编辑I</w:t>
      </w:r>
      <w:r w:rsidRPr="00A23FA3">
        <w:rPr>
          <w:rFonts w:ascii="等线" w:eastAsia="等线" w:hAnsi="等线"/>
        </w:rPr>
        <w:t>NPUT</w:t>
      </w:r>
      <w:r w:rsidRPr="00A23FA3">
        <w:rPr>
          <w:rFonts w:ascii="等线" w:eastAsia="等线" w:hAnsi="等线" w:hint="eastAsia"/>
        </w:rPr>
        <w:t>页面</w:t>
      </w:r>
    </w:p>
    <w:p w14:paraId="2CFCD9B1" w14:textId="77777777" w:rsidR="00F334CA" w:rsidRPr="00A23FA3" w:rsidRDefault="00F334CA" w:rsidP="00F334CA">
      <w:pPr>
        <w:pStyle w:val="afd"/>
        <w:ind w:left="360" w:firstLineChars="0" w:firstLine="0"/>
        <w:rPr>
          <w:rFonts w:ascii="等线" w:eastAsia="等线" w:hAnsi="等线"/>
          <w:sz w:val="21"/>
          <w:szCs w:val="21"/>
        </w:rPr>
      </w:pPr>
    </w:p>
    <w:p w14:paraId="7B38294C" w14:textId="529438F0" w:rsidR="00F334CA" w:rsidRPr="00A23FA3" w:rsidRDefault="009925A3" w:rsidP="00F334CA">
      <w:pPr>
        <w:pStyle w:val="afd"/>
        <w:ind w:left="360" w:firstLineChars="0" w:firstLine="0"/>
        <w:rPr>
          <w:rFonts w:ascii="等线" w:eastAsia="等线" w:hAnsi="等线"/>
          <w:sz w:val="21"/>
          <w:szCs w:val="21"/>
        </w:rPr>
      </w:pPr>
      <w:r w:rsidRPr="00A23FA3">
        <w:rPr>
          <w:noProof/>
        </w:rPr>
        <w:lastRenderedPageBreak/>
        <w:drawing>
          <wp:inline distT="0" distB="0" distL="0" distR="0" wp14:anchorId="1B5935D8" wp14:editId="0D707A84">
            <wp:extent cx="5274310" cy="30530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53080"/>
                    </a:xfrm>
                    <a:prstGeom prst="rect">
                      <a:avLst/>
                    </a:prstGeom>
                  </pic:spPr>
                </pic:pic>
              </a:graphicData>
            </a:graphic>
          </wp:inline>
        </w:drawing>
      </w:r>
    </w:p>
    <w:p w14:paraId="25A8A5F5" w14:textId="67D270E4" w:rsidR="009925A3" w:rsidRPr="00A23FA3" w:rsidRDefault="009925A3" w:rsidP="00F334CA">
      <w:pPr>
        <w:pStyle w:val="afd"/>
        <w:ind w:left="360" w:firstLineChars="0" w:firstLine="0"/>
        <w:rPr>
          <w:rFonts w:ascii="等线" w:eastAsia="等线" w:hAnsi="等线"/>
          <w:sz w:val="21"/>
          <w:szCs w:val="21"/>
        </w:rPr>
      </w:pPr>
      <w:r w:rsidRPr="00A23FA3">
        <w:rPr>
          <w:noProof/>
        </w:rPr>
        <w:drawing>
          <wp:inline distT="0" distB="0" distL="0" distR="0" wp14:anchorId="0F41C860" wp14:editId="46C6DD59">
            <wp:extent cx="5274310" cy="2100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00580"/>
                    </a:xfrm>
                    <a:prstGeom prst="rect">
                      <a:avLst/>
                    </a:prstGeom>
                  </pic:spPr>
                </pic:pic>
              </a:graphicData>
            </a:graphic>
          </wp:inline>
        </w:drawing>
      </w:r>
    </w:p>
    <w:p w14:paraId="34954C2F" w14:textId="77777777" w:rsidR="00F334CA" w:rsidRPr="00A23FA3" w:rsidRDefault="00F334CA" w:rsidP="00F334CA">
      <w:pPr>
        <w:pStyle w:val="afd"/>
        <w:ind w:left="360" w:firstLineChars="0" w:firstLine="0"/>
        <w:rPr>
          <w:rFonts w:ascii="等线" w:eastAsia="等线" w:hAnsi="等线"/>
          <w:sz w:val="21"/>
          <w:szCs w:val="21"/>
        </w:rPr>
      </w:pPr>
    </w:p>
    <w:p w14:paraId="5E987F6A" w14:textId="77777777" w:rsidR="00F334CA" w:rsidRPr="00A23FA3" w:rsidRDefault="00F334CA" w:rsidP="00F334CA">
      <w:pPr>
        <w:pStyle w:val="a0"/>
        <w:numPr>
          <w:ilvl w:val="0"/>
          <w:numId w:val="79"/>
        </w:numPr>
        <w:ind w:firstLineChars="0"/>
        <w:rPr>
          <w:rFonts w:ascii="等线" w:eastAsia="等线" w:hAnsi="等线"/>
        </w:rPr>
      </w:pPr>
      <w:r w:rsidRPr="00A23FA3">
        <w:rPr>
          <w:rFonts w:ascii="等线" w:eastAsia="等线" w:hAnsi="等线" w:hint="eastAsia"/>
        </w:rPr>
        <w:t>垃圾箱页面</w:t>
      </w:r>
    </w:p>
    <w:p w14:paraId="1B5CE545" w14:textId="00B69E24" w:rsidR="00F334CA" w:rsidRPr="00A23FA3" w:rsidRDefault="003852EE"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可编辑</w:t>
      </w:r>
    </w:p>
    <w:p w14:paraId="55D440C9" w14:textId="5785206E" w:rsidR="00F334CA" w:rsidRPr="00A23FA3" w:rsidRDefault="00C52520" w:rsidP="00F334CA">
      <w:pPr>
        <w:pStyle w:val="afd"/>
        <w:ind w:left="360" w:firstLineChars="0" w:firstLine="0"/>
        <w:rPr>
          <w:rFonts w:ascii="等线" w:eastAsia="等线" w:hAnsi="等线"/>
          <w:sz w:val="21"/>
          <w:szCs w:val="21"/>
        </w:rPr>
      </w:pPr>
      <w:r w:rsidRPr="00A23FA3">
        <w:rPr>
          <w:noProof/>
        </w:rPr>
        <w:lastRenderedPageBreak/>
        <w:drawing>
          <wp:inline distT="0" distB="0" distL="0" distR="0" wp14:anchorId="293A0683" wp14:editId="38C7116C">
            <wp:extent cx="5274310" cy="35255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25520"/>
                    </a:xfrm>
                    <a:prstGeom prst="rect">
                      <a:avLst/>
                    </a:prstGeom>
                  </pic:spPr>
                </pic:pic>
              </a:graphicData>
            </a:graphic>
          </wp:inline>
        </w:drawing>
      </w:r>
    </w:p>
    <w:p w14:paraId="4AC64C1D" w14:textId="77777777" w:rsidR="00F334CA" w:rsidRPr="00A23FA3" w:rsidRDefault="00F334CA" w:rsidP="00F334CA">
      <w:pPr>
        <w:pStyle w:val="afd"/>
        <w:ind w:left="360" w:firstLineChars="0" w:firstLine="0"/>
        <w:rPr>
          <w:rFonts w:ascii="等线" w:eastAsia="等线" w:hAnsi="等线"/>
          <w:sz w:val="21"/>
          <w:szCs w:val="21"/>
        </w:rPr>
      </w:pPr>
    </w:p>
    <w:p w14:paraId="3462E05C" w14:textId="5891CFF5" w:rsidR="00F334CA" w:rsidRPr="00A23FA3" w:rsidRDefault="00F334CA" w:rsidP="00F334CA">
      <w:pPr>
        <w:pStyle w:val="afd"/>
        <w:ind w:left="360" w:firstLineChars="0" w:firstLine="0"/>
        <w:rPr>
          <w:rFonts w:ascii="等线" w:eastAsia="等线" w:hAnsi="等线"/>
          <w:sz w:val="21"/>
          <w:szCs w:val="21"/>
        </w:rPr>
      </w:pPr>
    </w:p>
    <w:p w14:paraId="6CE3D1DA" w14:textId="5D8AF5B1" w:rsidR="003852EE" w:rsidRPr="00A23FA3" w:rsidRDefault="003852EE" w:rsidP="00F334CA">
      <w:pPr>
        <w:pStyle w:val="afd"/>
        <w:ind w:left="360" w:firstLineChars="0" w:firstLine="0"/>
        <w:rPr>
          <w:rFonts w:ascii="等线" w:eastAsia="等线" w:hAnsi="等线"/>
          <w:sz w:val="21"/>
          <w:szCs w:val="21"/>
        </w:rPr>
      </w:pPr>
      <w:r w:rsidRPr="00A23FA3">
        <w:rPr>
          <w:rFonts w:ascii="等线" w:eastAsia="等线" w:hAnsi="等线" w:hint="eastAsia"/>
          <w:sz w:val="21"/>
          <w:szCs w:val="21"/>
        </w:rPr>
        <w:t>不可编辑</w:t>
      </w:r>
    </w:p>
    <w:p w14:paraId="5045EB82" w14:textId="0F55F8EF" w:rsidR="00F334CA" w:rsidRPr="00A23FA3" w:rsidRDefault="003852EE" w:rsidP="00F334CA">
      <w:pPr>
        <w:widowControl/>
        <w:jc w:val="left"/>
        <w:rPr>
          <w:rFonts w:ascii="Calibri" w:hAnsi="Calibri" w:cstheme="minorHAnsi"/>
          <w:b/>
          <w:sz w:val="36"/>
        </w:rPr>
      </w:pPr>
      <w:r w:rsidRPr="00A23FA3">
        <w:rPr>
          <w:noProof/>
        </w:rPr>
        <w:drawing>
          <wp:inline distT="0" distB="0" distL="0" distR="0" wp14:anchorId="703BAFA1" wp14:editId="531AF1C3">
            <wp:extent cx="5274310" cy="24339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3955"/>
                    </a:xfrm>
                    <a:prstGeom prst="rect">
                      <a:avLst/>
                    </a:prstGeom>
                  </pic:spPr>
                </pic:pic>
              </a:graphicData>
            </a:graphic>
          </wp:inline>
        </w:drawing>
      </w:r>
    </w:p>
    <w:p w14:paraId="2568BC03" w14:textId="77777777" w:rsidR="00F334CA" w:rsidRPr="00A23FA3" w:rsidRDefault="00F334CA" w:rsidP="00F334CA">
      <w:pPr>
        <w:pStyle w:val="a0"/>
        <w:widowControl/>
        <w:numPr>
          <w:ilvl w:val="0"/>
          <w:numId w:val="109"/>
        </w:numPr>
        <w:ind w:firstLineChars="0"/>
        <w:jc w:val="left"/>
        <w:rPr>
          <w:rFonts w:ascii="等线" w:eastAsia="等线" w:hAnsi="等线" w:cstheme="minorHAnsi"/>
          <w:b/>
          <w:szCs w:val="21"/>
        </w:rPr>
      </w:pPr>
      <w:r w:rsidRPr="00A23FA3">
        <w:rPr>
          <w:rFonts w:ascii="等线" w:eastAsia="等线" w:hAnsi="等线" w:cstheme="minorHAnsi" w:hint="eastAsia"/>
          <w:b/>
          <w:szCs w:val="21"/>
        </w:rPr>
        <w:t>表单排版样式</w:t>
      </w:r>
    </w:p>
    <w:p w14:paraId="3E017424" w14:textId="77777777" w:rsidR="00F334CA" w:rsidRPr="00A23FA3" w:rsidRDefault="00F334CA" w:rsidP="00F334CA">
      <w:pPr>
        <w:widowControl/>
        <w:jc w:val="left"/>
        <w:rPr>
          <w:rFonts w:ascii="Calibri" w:hAnsi="Calibri" w:cstheme="minorHAnsi"/>
          <w:b/>
          <w:sz w:val="36"/>
        </w:rPr>
      </w:pPr>
    </w:p>
    <w:p w14:paraId="58D153A1" w14:textId="46DEBDE3" w:rsidR="00F334CA" w:rsidRPr="00A23FA3" w:rsidRDefault="00F334CA" w:rsidP="00F334CA">
      <w:pPr>
        <w:widowControl/>
        <w:jc w:val="left"/>
        <w:rPr>
          <w:rFonts w:ascii="Calibri" w:hAnsi="Calibri" w:cstheme="minorHAnsi"/>
          <w:sz w:val="36"/>
        </w:rPr>
      </w:pPr>
      <w:del w:id="3636" w:author="raye" w:date="2018-07-20T10:31:00Z">
        <w:r w:rsidRPr="00A23FA3" w:rsidDel="00B40544">
          <w:rPr>
            <w:noProof/>
          </w:rPr>
          <w:lastRenderedPageBreak/>
          <w:drawing>
            <wp:inline distT="0" distB="0" distL="0" distR="0" wp14:anchorId="488B95E1" wp14:editId="00D2F155">
              <wp:extent cx="5274310" cy="8451215"/>
              <wp:effectExtent l="0" t="0" r="254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451215"/>
                      </a:xfrm>
                      <a:prstGeom prst="rect">
                        <a:avLst/>
                      </a:prstGeom>
                    </pic:spPr>
                  </pic:pic>
                </a:graphicData>
              </a:graphic>
            </wp:inline>
          </w:drawing>
        </w:r>
      </w:del>
      <w:ins w:id="3637" w:author="raye" w:date="2018-07-20T10:31:00Z">
        <w:r w:rsidR="00B40544" w:rsidRPr="00A23FA3">
          <w:rPr>
            <w:noProof/>
          </w:rPr>
          <w:t xml:space="preserve"> </w:t>
        </w:r>
        <w:r w:rsidR="00B40544" w:rsidRPr="00A23FA3">
          <w:rPr>
            <w:noProof/>
          </w:rPr>
          <w:drawing>
            <wp:inline distT="0" distB="0" distL="0" distR="0" wp14:anchorId="1DBF2205" wp14:editId="4888E5A5">
              <wp:extent cx="4742857" cy="8133333"/>
              <wp:effectExtent l="0" t="0" r="635"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2857" cy="8133333"/>
                      </a:xfrm>
                      <a:prstGeom prst="rect">
                        <a:avLst/>
                      </a:prstGeom>
                    </pic:spPr>
                  </pic:pic>
                </a:graphicData>
              </a:graphic>
            </wp:inline>
          </w:drawing>
        </w:r>
      </w:ins>
    </w:p>
    <w:p w14:paraId="71823D6C"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13157EF7" wp14:editId="3AB48839">
            <wp:extent cx="4737735" cy="8634730"/>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7735" cy="8634730"/>
                    </a:xfrm>
                    <a:prstGeom prst="rect">
                      <a:avLst/>
                    </a:prstGeom>
                  </pic:spPr>
                </pic:pic>
              </a:graphicData>
            </a:graphic>
          </wp:inline>
        </w:drawing>
      </w:r>
    </w:p>
    <w:p w14:paraId="2C7B54B1"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3ADAB8EA" wp14:editId="73F4CA69">
            <wp:extent cx="5274310" cy="488251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882515"/>
                    </a:xfrm>
                    <a:prstGeom prst="rect">
                      <a:avLst/>
                    </a:prstGeom>
                  </pic:spPr>
                </pic:pic>
              </a:graphicData>
            </a:graphic>
          </wp:inline>
        </w:drawing>
      </w:r>
    </w:p>
    <w:p w14:paraId="126CD8E7"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11062372" wp14:editId="338A8549">
            <wp:extent cx="5274310" cy="599821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998210"/>
                    </a:xfrm>
                    <a:prstGeom prst="rect">
                      <a:avLst/>
                    </a:prstGeom>
                  </pic:spPr>
                </pic:pic>
              </a:graphicData>
            </a:graphic>
          </wp:inline>
        </w:drawing>
      </w:r>
    </w:p>
    <w:p w14:paraId="74C9DE25"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64281630" wp14:editId="70E81304">
            <wp:extent cx="5274310" cy="27838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83840"/>
                    </a:xfrm>
                    <a:prstGeom prst="rect">
                      <a:avLst/>
                    </a:prstGeom>
                  </pic:spPr>
                </pic:pic>
              </a:graphicData>
            </a:graphic>
          </wp:inline>
        </w:drawing>
      </w:r>
    </w:p>
    <w:p w14:paraId="7F5C3589" w14:textId="77777777" w:rsidR="00F334CA" w:rsidRPr="00A23FA3" w:rsidRDefault="00F334CA" w:rsidP="00F334CA">
      <w:pPr>
        <w:widowControl/>
        <w:jc w:val="left"/>
        <w:rPr>
          <w:rFonts w:ascii="Calibri" w:hAnsi="Calibri" w:cstheme="minorHAnsi"/>
          <w:sz w:val="36"/>
        </w:rPr>
      </w:pPr>
      <w:r w:rsidRPr="00A23FA3">
        <w:rPr>
          <w:noProof/>
        </w:rPr>
        <w:drawing>
          <wp:inline distT="0" distB="0" distL="0" distR="0" wp14:anchorId="122E69A8" wp14:editId="19980669">
            <wp:extent cx="5274310" cy="17145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14500"/>
                    </a:xfrm>
                    <a:prstGeom prst="rect">
                      <a:avLst/>
                    </a:prstGeom>
                  </pic:spPr>
                </pic:pic>
              </a:graphicData>
            </a:graphic>
          </wp:inline>
        </w:drawing>
      </w:r>
    </w:p>
    <w:p w14:paraId="0F7ED1F7"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783A9C58" wp14:editId="7B8CD0A1">
            <wp:extent cx="5274310" cy="79305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30515"/>
                    </a:xfrm>
                    <a:prstGeom prst="rect">
                      <a:avLst/>
                    </a:prstGeom>
                  </pic:spPr>
                </pic:pic>
              </a:graphicData>
            </a:graphic>
          </wp:inline>
        </w:drawing>
      </w:r>
    </w:p>
    <w:p w14:paraId="0F49BAB0"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642CA9A5" wp14:editId="20751435">
            <wp:extent cx="5274310" cy="341820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18205"/>
                    </a:xfrm>
                    <a:prstGeom prst="rect">
                      <a:avLst/>
                    </a:prstGeom>
                  </pic:spPr>
                </pic:pic>
              </a:graphicData>
            </a:graphic>
          </wp:inline>
        </w:drawing>
      </w:r>
    </w:p>
    <w:p w14:paraId="1A8BB021"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4694F2FF" wp14:editId="5B3AEDE3">
            <wp:extent cx="4847619" cy="81619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7619" cy="8161905"/>
                    </a:xfrm>
                    <a:prstGeom prst="rect">
                      <a:avLst/>
                    </a:prstGeom>
                  </pic:spPr>
                </pic:pic>
              </a:graphicData>
            </a:graphic>
          </wp:inline>
        </w:drawing>
      </w:r>
    </w:p>
    <w:p w14:paraId="7BF0B2AF"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7EC501B7" wp14:editId="66DFCB08">
            <wp:extent cx="4790476" cy="831428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0476" cy="8314286"/>
                    </a:xfrm>
                    <a:prstGeom prst="rect">
                      <a:avLst/>
                    </a:prstGeom>
                  </pic:spPr>
                </pic:pic>
              </a:graphicData>
            </a:graphic>
          </wp:inline>
        </w:drawing>
      </w:r>
    </w:p>
    <w:p w14:paraId="5C03D577" w14:textId="77777777" w:rsidR="00F334CA" w:rsidRPr="00A23FA3" w:rsidRDefault="00F334CA" w:rsidP="00F334CA">
      <w:pPr>
        <w:widowControl/>
        <w:jc w:val="left"/>
        <w:rPr>
          <w:rFonts w:ascii="Calibri" w:hAnsi="Calibri" w:cstheme="minorHAnsi"/>
          <w:sz w:val="36"/>
        </w:rPr>
      </w:pPr>
      <w:r w:rsidRPr="00A23FA3">
        <w:rPr>
          <w:noProof/>
        </w:rPr>
        <w:lastRenderedPageBreak/>
        <w:drawing>
          <wp:inline distT="0" distB="0" distL="0" distR="0" wp14:anchorId="327CCDFF" wp14:editId="78F76C2D">
            <wp:extent cx="5274310" cy="25914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91435"/>
                    </a:xfrm>
                    <a:prstGeom prst="rect">
                      <a:avLst/>
                    </a:prstGeom>
                  </pic:spPr>
                </pic:pic>
              </a:graphicData>
            </a:graphic>
          </wp:inline>
        </w:drawing>
      </w:r>
    </w:p>
    <w:p w14:paraId="1A2113AB" w14:textId="77777777" w:rsidR="00F334CA" w:rsidRPr="00A23FA3" w:rsidRDefault="00F334CA" w:rsidP="00F334CA">
      <w:pPr>
        <w:widowControl/>
        <w:jc w:val="left"/>
        <w:rPr>
          <w:rFonts w:ascii="Calibri" w:hAnsi="Calibri" w:cstheme="minorHAnsi"/>
          <w:sz w:val="36"/>
        </w:rPr>
      </w:pPr>
      <w:r w:rsidRPr="00A23FA3">
        <w:rPr>
          <w:noProof/>
        </w:rPr>
        <w:drawing>
          <wp:inline distT="0" distB="0" distL="0" distR="0" wp14:anchorId="46FDF18F" wp14:editId="1728D47E">
            <wp:extent cx="5274310" cy="17970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97050"/>
                    </a:xfrm>
                    <a:prstGeom prst="rect">
                      <a:avLst/>
                    </a:prstGeom>
                  </pic:spPr>
                </pic:pic>
              </a:graphicData>
            </a:graphic>
          </wp:inline>
        </w:drawing>
      </w:r>
    </w:p>
    <w:p w14:paraId="01FC4E02" w14:textId="77777777" w:rsidR="00F334CA" w:rsidRPr="00A23FA3" w:rsidRDefault="00F334CA" w:rsidP="00F334CA">
      <w:pPr>
        <w:widowControl/>
        <w:jc w:val="left"/>
        <w:rPr>
          <w:rFonts w:ascii="Calibri" w:hAnsi="Calibri" w:cstheme="minorHAnsi"/>
          <w:b/>
          <w:sz w:val="36"/>
        </w:rPr>
      </w:pPr>
    </w:p>
    <w:p w14:paraId="4AEC2EEF" w14:textId="3985BD6A" w:rsidR="00737622" w:rsidRPr="00A23FA3" w:rsidRDefault="00737622" w:rsidP="00C409AC">
      <w:pPr>
        <w:widowControl/>
        <w:jc w:val="left"/>
        <w:rPr>
          <w:rFonts w:ascii="Calibri" w:hAnsi="Calibri" w:cstheme="minorHAnsi"/>
          <w:b/>
          <w:sz w:val="36"/>
        </w:rPr>
      </w:pPr>
    </w:p>
    <w:p w14:paraId="5AC0505E" w14:textId="1FDDCE81" w:rsidR="005F51B3" w:rsidRPr="00A23FA3" w:rsidRDefault="005F51B3" w:rsidP="00C409AC">
      <w:pPr>
        <w:widowControl/>
        <w:jc w:val="left"/>
        <w:rPr>
          <w:rFonts w:ascii="Calibri" w:hAnsi="Calibri" w:cstheme="minorHAnsi"/>
          <w:b/>
          <w:sz w:val="36"/>
        </w:rPr>
      </w:pPr>
    </w:p>
    <w:p w14:paraId="1B47F199" w14:textId="7B6CD267" w:rsidR="005F51B3" w:rsidRPr="00A23FA3" w:rsidRDefault="005F51B3" w:rsidP="00C409AC">
      <w:pPr>
        <w:widowControl/>
        <w:jc w:val="left"/>
        <w:rPr>
          <w:rFonts w:ascii="Calibri" w:hAnsi="Calibri" w:cstheme="minorHAnsi"/>
          <w:b/>
          <w:sz w:val="36"/>
        </w:rPr>
      </w:pPr>
    </w:p>
    <w:p w14:paraId="18D0C071" w14:textId="7368650D" w:rsidR="005F51B3" w:rsidRPr="00A23FA3" w:rsidRDefault="005F51B3" w:rsidP="00C409AC">
      <w:pPr>
        <w:widowControl/>
        <w:jc w:val="left"/>
        <w:rPr>
          <w:rFonts w:ascii="Calibri" w:hAnsi="Calibri" w:cstheme="minorHAnsi"/>
          <w:b/>
          <w:sz w:val="36"/>
        </w:rPr>
      </w:pPr>
    </w:p>
    <w:p w14:paraId="06F992B2" w14:textId="33A23F8F" w:rsidR="005F51B3" w:rsidRPr="00A23FA3" w:rsidRDefault="005F51B3" w:rsidP="00C409AC">
      <w:pPr>
        <w:widowControl/>
        <w:jc w:val="left"/>
        <w:rPr>
          <w:rFonts w:ascii="Calibri" w:hAnsi="Calibri" w:cstheme="minorHAnsi"/>
          <w:b/>
          <w:sz w:val="36"/>
        </w:rPr>
      </w:pPr>
    </w:p>
    <w:p w14:paraId="726D1CC6" w14:textId="77777777" w:rsidR="005F51B3" w:rsidRPr="00A23FA3" w:rsidRDefault="005F51B3" w:rsidP="00C409AC">
      <w:pPr>
        <w:widowControl/>
        <w:jc w:val="left"/>
        <w:rPr>
          <w:rFonts w:ascii="Calibri" w:hAnsi="Calibri" w:cstheme="minorHAnsi"/>
          <w:b/>
          <w:sz w:val="36"/>
        </w:rPr>
      </w:pPr>
    </w:p>
    <w:p w14:paraId="5AA7186F" w14:textId="51FFB9AC" w:rsidR="002162A8" w:rsidRPr="00A23FA3" w:rsidRDefault="009E51F8">
      <w:pPr>
        <w:pStyle w:val="2"/>
        <w:numPr>
          <w:ilvl w:val="2"/>
          <w:numId w:val="78"/>
        </w:numPr>
        <w:tabs>
          <w:tab w:val="left" w:pos="709"/>
        </w:tabs>
        <w:spacing w:afterLines="50" w:after="156"/>
        <w:rPr>
          <w:rFonts w:ascii="Calibri" w:hAnsi="Calibri" w:cstheme="minorHAnsi"/>
          <w:b/>
        </w:rPr>
        <w:pPrChange w:id="3638" w:author="raye" w:date="2018-07-17T10:35:00Z">
          <w:pPr>
            <w:pStyle w:val="2"/>
            <w:numPr>
              <w:numId w:val="3"/>
            </w:numPr>
            <w:tabs>
              <w:tab w:val="clear" w:pos="1440"/>
              <w:tab w:val="left" w:pos="709"/>
            </w:tabs>
            <w:spacing w:afterLines="50" w:after="156"/>
            <w:ind w:left="567" w:hanging="567"/>
          </w:pPr>
        </w:pPrChange>
      </w:pPr>
      <w:bookmarkStart w:id="3639" w:name="_Toc512250235"/>
      <w:bookmarkStart w:id="3640" w:name="_Toc520839447"/>
      <w:r w:rsidRPr="00A23FA3">
        <w:rPr>
          <w:rFonts w:ascii="Calibri" w:hAnsi="Calibri" w:cstheme="minorHAnsi"/>
          <w:b/>
        </w:rPr>
        <w:t xml:space="preserve">Operations </w:t>
      </w:r>
      <w:r w:rsidR="003B3503" w:rsidRPr="00A23FA3">
        <w:rPr>
          <w:rFonts w:ascii="Calibri" w:hAnsi="Calibri" w:cstheme="minorHAnsi"/>
          <w:b/>
        </w:rPr>
        <w:t>Analyst</w:t>
      </w:r>
      <w:r w:rsidR="002162A8" w:rsidRPr="00A23FA3">
        <w:rPr>
          <w:rFonts w:ascii="Calibri" w:hAnsi="Calibri" w:cstheme="minorHAnsi"/>
          <w:b/>
        </w:rPr>
        <w:t>: Case Questions Check</w:t>
      </w:r>
      <w:bookmarkEnd w:id="3555"/>
      <w:r w:rsidR="002162A8" w:rsidRPr="00A23FA3">
        <w:rPr>
          <w:rFonts w:ascii="Calibri" w:hAnsi="Calibri" w:cstheme="minorHAnsi"/>
          <w:b/>
        </w:rPr>
        <w:t xml:space="preserve"> Page</w:t>
      </w:r>
      <w:bookmarkEnd w:id="3556"/>
      <w:bookmarkEnd w:id="3557"/>
      <w:bookmarkEnd w:id="3639"/>
      <w:bookmarkEnd w:id="3640"/>
    </w:p>
    <w:p w14:paraId="57613549" w14:textId="726A76E1" w:rsidR="002162A8" w:rsidRPr="00A23FA3" w:rsidRDefault="00C571EC">
      <w:pPr>
        <w:pStyle w:val="3"/>
        <w:keepNext w:val="0"/>
        <w:keepLines w:val="0"/>
        <w:spacing w:before="0" w:after="120" w:line="240" w:lineRule="auto"/>
        <w:ind w:left="566"/>
        <w:rPr>
          <w:rFonts w:ascii="Calibri" w:hAnsi="Calibri" w:cstheme="minorHAnsi"/>
        </w:rPr>
        <w:pPrChange w:id="3641" w:author="raye" w:date="2018-07-17T10:35:00Z">
          <w:pPr>
            <w:pStyle w:val="3"/>
            <w:keepNext w:val="0"/>
            <w:keepLines w:val="0"/>
            <w:numPr>
              <w:ilvl w:val="2"/>
              <w:numId w:val="3"/>
            </w:numPr>
            <w:spacing w:before="0" w:after="120" w:line="240" w:lineRule="auto"/>
            <w:ind w:left="709" w:hanging="709"/>
          </w:pPr>
        </w:pPrChange>
      </w:pPr>
      <w:bookmarkStart w:id="3642" w:name="_Toc508573670"/>
      <w:bookmarkStart w:id="3643" w:name="_Toc512250236"/>
      <w:bookmarkStart w:id="3644" w:name="_Toc520839448"/>
      <w:ins w:id="3645" w:author="raye" w:date="2018-07-17T10:35:00Z">
        <w:r w:rsidRPr="00A23FA3">
          <w:rPr>
            <w:rFonts w:ascii="Calibri" w:hAnsi="Calibri" w:cstheme="minorHAnsi"/>
          </w:rPr>
          <w:lastRenderedPageBreak/>
          <w:t xml:space="preserve">1..1. </w:t>
        </w:r>
      </w:ins>
      <w:r w:rsidR="002162A8" w:rsidRPr="00A23FA3">
        <w:rPr>
          <w:rFonts w:ascii="Calibri" w:hAnsi="Calibri" w:cstheme="minorHAnsi"/>
        </w:rPr>
        <w:t>AS-IS</w:t>
      </w:r>
      <w:bookmarkEnd w:id="3642"/>
      <w:bookmarkEnd w:id="3643"/>
      <w:bookmarkEnd w:id="3644"/>
    </w:p>
    <w:p w14:paraId="47461EFD" w14:textId="77777777" w:rsidR="002162A8" w:rsidRPr="00A23FA3" w:rsidRDefault="002162A8" w:rsidP="00BF71D7">
      <w:pPr>
        <w:spacing w:afterLines="50" w:after="156"/>
        <w:ind w:firstLineChars="177" w:firstLine="425"/>
        <w:rPr>
          <w:rFonts w:ascii="Calibri" w:hAnsi="Calibri" w:cstheme="minorHAnsi"/>
          <w:sz w:val="24"/>
        </w:rPr>
      </w:pPr>
      <w:r w:rsidRPr="00A23FA3">
        <w:rPr>
          <w:rFonts w:ascii="Calibri" w:hAnsi="Calibri" w:cstheme="minorHAnsi"/>
          <w:sz w:val="24"/>
        </w:rPr>
        <w:t xml:space="preserve">Case verification is to generate the answers to the 35 questions. </w:t>
      </w:r>
    </w:p>
    <w:p w14:paraId="681FB835" w14:textId="7D6D0F50" w:rsidR="002162A8" w:rsidRPr="00A23FA3" w:rsidRDefault="002162A8" w:rsidP="00BF71D7">
      <w:pPr>
        <w:spacing w:afterLines="50" w:after="156"/>
        <w:ind w:firstLineChars="177" w:firstLine="425"/>
        <w:rPr>
          <w:rFonts w:ascii="Calibri" w:hAnsi="Calibri" w:cstheme="minorHAnsi"/>
          <w:sz w:val="24"/>
        </w:rPr>
      </w:pPr>
      <w:r w:rsidRPr="00A23FA3">
        <w:rPr>
          <w:rFonts w:ascii="Calibri" w:hAnsi="Calibri" w:cstheme="minorHAnsi"/>
          <w:sz w:val="24"/>
        </w:rPr>
        <w:t xml:space="preserve">On the left-hand side of the interface, it will still show the preview of the case. On the right-hand side of the interface, system will display all 35 questions page by page. For questions that have the automatic logic check, system will answer the question automatically and display relevant evidence if the question has designed to display evidence. For semi-automatic questions, system will only display evidence for </w:t>
      </w:r>
      <w:r w:rsidR="009E51F8" w:rsidRPr="00A23FA3">
        <w:rPr>
          <w:rFonts w:ascii="Calibri" w:hAnsi="Calibri" w:cstheme="minorHAnsi"/>
          <w:sz w:val="24"/>
        </w:rPr>
        <w:t xml:space="preserve">operations </w:t>
      </w:r>
      <w:r w:rsidRPr="00A23FA3">
        <w:rPr>
          <w:rFonts w:ascii="Calibri" w:hAnsi="Calibri" w:cstheme="minorHAnsi"/>
          <w:sz w:val="24"/>
        </w:rPr>
        <w:t xml:space="preserve">to answer the question accordingly. </w:t>
      </w:r>
    </w:p>
    <w:p w14:paraId="58A92535" w14:textId="3A9B7A55" w:rsidR="00BA64A2" w:rsidRPr="00A23FA3" w:rsidRDefault="00C52520" w:rsidP="00BF71D7">
      <w:pPr>
        <w:jc w:val="center"/>
        <w:rPr>
          <w:rFonts w:ascii="Calibri" w:hAnsi="Calibri" w:cstheme="minorHAnsi"/>
        </w:rPr>
      </w:pPr>
      <w:r w:rsidRPr="00A23FA3">
        <w:rPr>
          <w:rFonts w:ascii="Calibri" w:hAnsi="Calibri" w:cstheme="minorHAnsi"/>
          <w:noProof/>
        </w:rPr>
        <mc:AlternateContent>
          <mc:Choice Requires="wps">
            <w:drawing>
              <wp:anchor distT="0" distB="0" distL="114300" distR="114300" simplePos="0" relativeHeight="251672576" behindDoc="0" locked="0" layoutInCell="1" allowOverlap="1" wp14:anchorId="79B0EC89" wp14:editId="4036E7FD">
                <wp:simplePos x="0" y="0"/>
                <wp:positionH relativeFrom="column">
                  <wp:posOffset>571500</wp:posOffset>
                </wp:positionH>
                <wp:positionV relativeFrom="paragraph">
                  <wp:posOffset>104140</wp:posOffset>
                </wp:positionV>
                <wp:extent cx="4381500" cy="2533650"/>
                <wp:effectExtent l="0" t="0" r="19050" b="19050"/>
                <wp:wrapNone/>
                <wp:docPr id="193" name="直接连接符 193"/>
                <wp:cNvGraphicFramePr/>
                <a:graphic xmlns:a="http://schemas.openxmlformats.org/drawingml/2006/main">
                  <a:graphicData uri="http://schemas.microsoft.com/office/word/2010/wordprocessingShape">
                    <wps:wsp>
                      <wps:cNvCnPr/>
                      <wps:spPr>
                        <a:xfrm flipH="1">
                          <a:off x="0" y="0"/>
                          <a:ext cx="4381500" cy="2533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A2EBAB" id="直接连接符 193" o:spid="_x0000_s1026" style="position:absolute;left:0;text-align:left;flip:x;z-index:251672576;visibility:visible;mso-wrap-style:square;mso-wrap-distance-left:9pt;mso-wrap-distance-top:0;mso-wrap-distance-right:9pt;mso-wrap-distance-bottom:0;mso-position-horizontal:absolute;mso-position-horizontal-relative:text;mso-position-vertical:absolute;mso-position-vertical-relative:text" from="45pt,8.2pt" to="390pt,2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" strokecolor="#5b9bd5 [3204]" strokeweight=".5pt">
                <v:stroke joinstyle="miter"/>
              </v:line>
            </w:pict>
          </mc:Fallback>
        </mc:AlternateContent>
      </w:r>
      <w:r w:rsidRPr="00A23FA3">
        <w:rPr>
          <w:rFonts w:ascii="Calibri" w:hAnsi="Calibri" w:cstheme="minorHAnsi"/>
          <w:noProof/>
        </w:rPr>
        <mc:AlternateContent>
          <mc:Choice Requires="wps">
            <w:drawing>
              <wp:anchor distT="0" distB="0" distL="114300" distR="114300" simplePos="0" relativeHeight="251671552" behindDoc="0" locked="0" layoutInCell="1" allowOverlap="1" wp14:anchorId="002DFE69" wp14:editId="6A2502AD">
                <wp:simplePos x="0" y="0"/>
                <wp:positionH relativeFrom="column">
                  <wp:posOffset>-57150</wp:posOffset>
                </wp:positionH>
                <wp:positionV relativeFrom="paragraph">
                  <wp:posOffset>694690</wp:posOffset>
                </wp:positionV>
                <wp:extent cx="5810250" cy="1657350"/>
                <wp:effectExtent l="0" t="0" r="19050" b="19050"/>
                <wp:wrapNone/>
                <wp:docPr id="192" name="直接连接符 192"/>
                <wp:cNvGraphicFramePr/>
                <a:graphic xmlns:a="http://schemas.openxmlformats.org/drawingml/2006/main">
                  <a:graphicData uri="http://schemas.microsoft.com/office/word/2010/wordprocessingShape">
                    <wps:wsp>
                      <wps:cNvCnPr/>
                      <wps:spPr>
                        <a:xfrm>
                          <a:off x="0" y="0"/>
                          <a:ext cx="5810250" cy="1657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CA0E0" id="直接连接符 192"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4.5pt,54.7pt" to="453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" strokecolor="#5b9bd5 [3204]" strokeweight=".5pt">
                <v:stroke joinstyle="miter"/>
              </v:line>
            </w:pict>
          </mc:Fallback>
        </mc:AlternateContent>
      </w:r>
      <w:r w:rsidR="00BA64A2" w:rsidRPr="00A23FA3">
        <w:rPr>
          <w:rFonts w:ascii="Calibri" w:hAnsi="Calibri" w:cstheme="minorHAnsi"/>
          <w:noProof/>
        </w:rPr>
        <w:drawing>
          <wp:inline distT="0" distB="0" distL="0" distR="0" wp14:anchorId="1E49ADD3" wp14:editId="054BBBF0">
            <wp:extent cx="5303520" cy="3017520"/>
            <wp:effectExtent l="19050" t="19050" r="1143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solidFill>
                        <a:schemeClr val="tx1"/>
                      </a:solidFill>
                    </a:ln>
                  </pic:spPr>
                </pic:pic>
              </a:graphicData>
            </a:graphic>
          </wp:inline>
        </w:drawing>
      </w:r>
    </w:p>
    <w:p w14:paraId="00596987" w14:textId="325D6283" w:rsidR="002162A8" w:rsidRPr="00A23FA3" w:rsidRDefault="002162A8" w:rsidP="00BF71D7">
      <w:pPr>
        <w:spacing w:afterLines="50" w:after="156"/>
        <w:ind w:firstLineChars="177" w:firstLine="425"/>
        <w:rPr>
          <w:rFonts w:ascii="Calibri" w:hAnsi="Calibri" w:cstheme="minorHAnsi"/>
          <w:sz w:val="24"/>
        </w:rPr>
      </w:pPr>
      <w:r w:rsidRPr="00A23FA3">
        <w:rPr>
          <w:rFonts w:ascii="Calibri" w:hAnsi="Calibri" w:cstheme="minorHAnsi"/>
          <w:sz w:val="24"/>
        </w:rPr>
        <w:t xml:space="preserve">As shown in picture question “a1” is listed on the upper right-hand side, this question will be answered by the system automatically. There are 23 questions which could be answered by the system automatically/semi-automatically. For any incorrect answers, the </w:t>
      </w:r>
      <w:r w:rsidR="00604DE2" w:rsidRPr="00A23FA3">
        <w:rPr>
          <w:rFonts w:ascii="Calibri" w:hAnsi="Calibri" w:cstheme="minorHAnsi"/>
          <w:sz w:val="24"/>
        </w:rPr>
        <w:t xml:space="preserve">Operations Analyst </w:t>
      </w:r>
      <w:r w:rsidRPr="00A23FA3">
        <w:rPr>
          <w:rFonts w:ascii="Calibri" w:hAnsi="Calibri" w:cstheme="minorHAnsi"/>
          <w:sz w:val="24"/>
        </w:rPr>
        <w:t xml:space="preserve">could also modify the answer manually. For the other 12 manually answered questions, the system will be answered manually by </w:t>
      </w:r>
      <w:r w:rsidR="009E51F8" w:rsidRPr="00A23FA3">
        <w:rPr>
          <w:rFonts w:ascii="Calibri" w:hAnsi="Calibri" w:cstheme="minorHAnsi"/>
        </w:rPr>
        <w:t xml:space="preserve">Operations </w:t>
      </w:r>
      <w:r w:rsidR="003B3503" w:rsidRPr="00A23FA3">
        <w:rPr>
          <w:rFonts w:ascii="Calibri" w:hAnsi="Calibri" w:cstheme="minorHAnsi"/>
        </w:rPr>
        <w:t>Analyst</w:t>
      </w:r>
      <w:r w:rsidRPr="00A23FA3">
        <w:rPr>
          <w:rFonts w:ascii="Calibri" w:hAnsi="Calibri" w:cstheme="minorHAnsi"/>
          <w:sz w:val="24"/>
        </w:rPr>
        <w:t>s. (Note that the logic of all 35 questions is as reference in the appendix.)</w:t>
      </w:r>
    </w:p>
    <w:p w14:paraId="34080B45" w14:textId="10CC61F7" w:rsidR="0033583C" w:rsidRPr="00A23FA3" w:rsidRDefault="002162A8" w:rsidP="000E598C">
      <w:pPr>
        <w:spacing w:afterLines="50" w:after="156"/>
        <w:ind w:firstLineChars="177" w:firstLine="425"/>
        <w:rPr>
          <w:ins w:id="3646" w:author="raye" w:date="2018-07-17T10:46:00Z"/>
          <w:rFonts w:ascii="Calibri" w:hAnsi="Calibri" w:cstheme="minorHAnsi"/>
          <w:strike/>
        </w:rPr>
      </w:pPr>
      <w:r w:rsidRPr="00A23FA3">
        <w:rPr>
          <w:rFonts w:ascii="Calibri" w:hAnsi="Calibri" w:cstheme="minorHAnsi"/>
          <w:strike/>
          <w:sz w:val="24"/>
          <w:highlight w:val="yellow"/>
        </w:rPr>
        <w:t xml:space="preserve">After all the entity fields in all pages have been filled in, the </w:t>
      </w:r>
      <w:r w:rsidR="00604DE2" w:rsidRPr="00A23FA3">
        <w:rPr>
          <w:rFonts w:ascii="Calibri" w:hAnsi="Calibri" w:cstheme="minorHAnsi"/>
          <w:strike/>
          <w:sz w:val="24"/>
          <w:highlight w:val="yellow"/>
        </w:rPr>
        <w:t xml:space="preserve">Operations Analyst </w:t>
      </w:r>
      <w:r w:rsidRPr="00A23FA3">
        <w:rPr>
          <w:rFonts w:ascii="Calibri" w:hAnsi="Calibri" w:cstheme="minorHAnsi"/>
          <w:strike/>
          <w:sz w:val="24"/>
          <w:highlight w:val="yellow"/>
        </w:rPr>
        <w:t xml:space="preserve">can click “START CHECKING” button to start the checking process. Then the system will automatically return to the </w:t>
      </w:r>
      <w:r w:rsidR="00B63592" w:rsidRPr="00A23FA3">
        <w:rPr>
          <w:rFonts w:ascii="Calibri" w:hAnsi="Calibri" w:cstheme="minorHAnsi"/>
          <w:strike/>
          <w:sz w:val="24"/>
          <w:highlight w:val="yellow"/>
        </w:rPr>
        <w:t>[</w:t>
      </w:r>
      <w:r w:rsidRPr="00A23FA3">
        <w:rPr>
          <w:rFonts w:ascii="Calibri" w:hAnsi="Calibri" w:cstheme="minorHAnsi"/>
          <w:strike/>
          <w:sz w:val="24"/>
          <w:highlight w:val="yellow"/>
        </w:rPr>
        <w:t xml:space="preserve"> page and the case status under “Status” column will change to “Verification Running”. Once verification running completed, the case status will change to “Verification Success”, then “Check” button will be shown under “Actions” column, the </w:t>
      </w:r>
      <w:r w:rsidR="00604DE2" w:rsidRPr="00A23FA3">
        <w:rPr>
          <w:rFonts w:ascii="Calibri" w:hAnsi="Calibri" w:cstheme="minorHAnsi"/>
          <w:strike/>
          <w:sz w:val="24"/>
          <w:highlight w:val="yellow"/>
        </w:rPr>
        <w:t xml:space="preserve">Operations Analyst </w:t>
      </w:r>
      <w:r w:rsidRPr="00A23FA3">
        <w:rPr>
          <w:rFonts w:ascii="Calibri" w:hAnsi="Calibri" w:cstheme="minorHAnsi"/>
          <w:strike/>
          <w:sz w:val="24"/>
          <w:highlight w:val="yellow"/>
        </w:rPr>
        <w:t>can click on the “Actions”</w:t>
      </w:r>
      <w:r w:rsidRPr="00A23FA3">
        <w:rPr>
          <w:rFonts w:ascii="Calibri" w:hAnsi="Calibri" w:cstheme="minorHAnsi"/>
          <w:strike/>
          <w:highlight w:val="yellow"/>
        </w:rPr>
        <w:t xml:space="preserve"> button to</w:t>
      </w:r>
      <w:r w:rsidR="0033583C" w:rsidRPr="00A23FA3">
        <w:rPr>
          <w:rFonts w:ascii="Calibri" w:hAnsi="Calibri" w:cstheme="minorHAnsi"/>
          <w:strike/>
          <w:highlight w:val="yellow"/>
        </w:rPr>
        <w:t xml:space="preserve"> check the results of the case.</w:t>
      </w:r>
      <w:r w:rsidR="00E91E20" w:rsidRPr="00A23FA3">
        <w:rPr>
          <w:rFonts w:ascii="Calibri" w:hAnsi="Calibri" w:cstheme="minorHAnsi"/>
          <w:strike/>
        </w:rPr>
        <w:br/>
      </w:r>
    </w:p>
    <w:p w14:paraId="12D48524" w14:textId="3104CC0B" w:rsidR="00847B96" w:rsidRPr="00A23FA3" w:rsidRDefault="00847B96" w:rsidP="00847B96">
      <w:pPr>
        <w:pStyle w:val="215"/>
        <w:ind w:firstLine="480"/>
        <w:rPr>
          <w:ins w:id="3647" w:author="raye" w:date="2018-07-17T10:46:00Z"/>
          <w:rFonts w:ascii="Times New Roman" w:hAnsi="Times New Roman" w:cs="Times New Roman"/>
          <w:sz w:val="24"/>
          <w:szCs w:val="24"/>
        </w:rPr>
      </w:pPr>
      <w:ins w:id="3648" w:author="raye" w:date="2018-07-17T10:46: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3649" w:name="_Toc519582896"/>
        <w:bookmarkStart w:id="3650" w:name="_Toc520839449"/>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6</w:t>
      </w:r>
      <w:ins w:id="3651" w:author="raye" w:date="2018-07-17T10:46:00Z">
        <w:r w:rsidRPr="00A23FA3">
          <w:rPr>
            <w:rFonts w:ascii="Times New Roman" w:hAnsi="Times New Roman" w:cs="Times New Roman"/>
            <w:sz w:val="24"/>
            <w:szCs w:val="24"/>
          </w:rPr>
          <w:t>.1. Brief introduction to function</w:t>
        </w:r>
        <w:bookmarkEnd w:id="3649"/>
        <w:bookmarkEnd w:id="3650"/>
      </w:ins>
    </w:p>
    <w:p w14:paraId="7E047996" w14:textId="77777777" w:rsidR="00847B96" w:rsidRPr="00A23FA3" w:rsidRDefault="00847B96" w:rsidP="00847B96">
      <w:pPr>
        <w:rPr>
          <w:ins w:id="3652" w:author="raye" w:date="2018-07-17T10:46:00Z"/>
        </w:rPr>
      </w:pPr>
      <w:ins w:id="3653" w:author="raye" w:date="2018-07-17T10:46:00Z">
        <w:r w:rsidRPr="00A23FA3">
          <w:object w:dxaOrig="11911" w:dyaOrig="8866" w14:anchorId="500D4957">
            <v:shape id="_x0000_i1030" type="#_x0000_t75" style="width:417.75pt;height:309.75pt" o:ole="">
              <v:imagedata r:id="rId104" o:title=""/>
            </v:shape>
            <o:OLEObject Type="Embed" ProgID="Visio.Drawing.15" ShapeID="_x0000_i1030" DrawAspect="Content" ObjectID="_1595354613" r:id="rId105"/>
          </w:object>
        </w:r>
      </w:ins>
    </w:p>
    <w:p w14:paraId="0CB96296" w14:textId="77777777" w:rsidR="00847B96" w:rsidRPr="00A23FA3" w:rsidRDefault="00847B96" w:rsidP="00847B96">
      <w:pPr>
        <w:rPr>
          <w:ins w:id="3654" w:author="raye" w:date="2018-07-17T10:46:00Z"/>
        </w:rPr>
      </w:pPr>
    </w:p>
    <w:p w14:paraId="3F07C7F8" w14:textId="19CDDDD5" w:rsidR="00847B96" w:rsidRPr="00A23FA3" w:rsidRDefault="00847B96" w:rsidP="00847B96">
      <w:pPr>
        <w:pStyle w:val="215"/>
        <w:ind w:firstLine="480"/>
        <w:rPr>
          <w:ins w:id="3655" w:author="raye" w:date="2018-07-17T10:46:00Z"/>
          <w:rFonts w:ascii="Times New Roman" w:hAnsi="Times New Roman" w:cs="Times New Roman"/>
          <w:sz w:val="24"/>
          <w:szCs w:val="24"/>
        </w:rPr>
      </w:pPr>
      <w:ins w:id="3656" w:author="raye" w:date="2018-07-17T10:46: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657" w:name="_Toc519582897"/>
        <w:bookmarkStart w:id="3658" w:name="_Toc520839450"/>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6</w:t>
      </w:r>
      <w:ins w:id="3659" w:author="raye" w:date="2018-07-17T10:46:00Z">
        <w:r w:rsidRPr="00A23FA3">
          <w:rPr>
            <w:rFonts w:ascii="Times New Roman" w:hAnsi="Times New Roman" w:cs="Times New Roman"/>
            <w:sz w:val="24"/>
            <w:szCs w:val="24"/>
          </w:rPr>
          <w:t>.2. Detailed description</w:t>
        </w:r>
        <w:bookmarkEnd w:id="3657"/>
        <w:bookmarkEnd w:id="3658"/>
      </w:ins>
    </w:p>
    <w:p w14:paraId="288F46C4" w14:textId="77777777" w:rsidR="00847B96" w:rsidRPr="00A23FA3" w:rsidRDefault="00847B96" w:rsidP="00847B96">
      <w:pPr>
        <w:rPr>
          <w:ins w:id="3660" w:author="raye" w:date="2018-07-17T10:46:00Z"/>
        </w:rPr>
      </w:pPr>
    </w:p>
    <w:p w14:paraId="1B9AA698" w14:textId="77777777" w:rsidR="00847B96" w:rsidRPr="00A23FA3" w:rsidRDefault="00847B96" w:rsidP="00847B96">
      <w:pPr>
        <w:pStyle w:val="a0"/>
        <w:widowControl/>
        <w:numPr>
          <w:ilvl w:val="0"/>
          <w:numId w:val="109"/>
        </w:numPr>
        <w:ind w:firstLineChars="0"/>
        <w:jc w:val="left"/>
        <w:rPr>
          <w:ins w:id="3661" w:author="raye" w:date="2018-07-17T10:46:00Z"/>
          <w:rFonts w:ascii="等线" w:eastAsia="等线" w:hAnsi="等线"/>
        </w:rPr>
      </w:pPr>
      <w:ins w:id="3662" w:author="raye" w:date="2018-07-17T10:46:00Z">
        <w:r w:rsidRPr="00A23FA3">
          <w:rPr>
            <w:rFonts w:ascii="等线" w:eastAsia="等线" w:hAnsi="等线" w:hint="eastAsia"/>
          </w:rPr>
          <w:t>在列表页&amp;详情页点击C</w:t>
        </w:r>
        <w:r w:rsidRPr="00A23FA3">
          <w:rPr>
            <w:rFonts w:ascii="等线" w:eastAsia="等线" w:hAnsi="等线"/>
          </w:rPr>
          <w:t>heck</w:t>
        </w:r>
      </w:ins>
    </w:p>
    <w:p w14:paraId="7E04BD00" w14:textId="38654E6E" w:rsidR="006150B5" w:rsidRPr="00A23FA3" w:rsidRDefault="006150B5" w:rsidP="00847B96">
      <w:pPr>
        <w:pStyle w:val="a0"/>
        <w:widowControl/>
        <w:numPr>
          <w:ilvl w:val="0"/>
          <w:numId w:val="123"/>
        </w:numPr>
        <w:ind w:firstLineChars="0"/>
        <w:jc w:val="left"/>
        <w:rPr>
          <w:rFonts w:ascii="等线" w:eastAsia="等线" w:hAnsi="等线"/>
        </w:rPr>
      </w:pPr>
      <w:r w:rsidRPr="00A23FA3">
        <w:rPr>
          <w:rFonts w:ascii="等线" w:eastAsia="等线" w:hAnsi="等线" w:hint="eastAsia"/>
        </w:rPr>
        <w:t>‘如果数据没有发生变化，则之前S</w:t>
      </w:r>
      <w:r w:rsidRPr="00A23FA3">
        <w:rPr>
          <w:rFonts w:ascii="等线" w:eastAsia="等线" w:hAnsi="等线"/>
        </w:rPr>
        <w:t>UBMTIT</w:t>
      </w:r>
      <w:r w:rsidRPr="00A23FA3">
        <w:rPr>
          <w:rFonts w:ascii="等线" w:eastAsia="等线" w:hAnsi="等线" w:hint="eastAsia"/>
        </w:rPr>
        <w:t>提交时出的结果就直接 跳转显示了</w:t>
      </w:r>
    </w:p>
    <w:p w14:paraId="217EA97B" w14:textId="4C2EE484" w:rsidR="006150B5" w:rsidRPr="00A23FA3" w:rsidRDefault="006150B5" w:rsidP="00847B96">
      <w:pPr>
        <w:pStyle w:val="a0"/>
        <w:widowControl/>
        <w:numPr>
          <w:ilvl w:val="0"/>
          <w:numId w:val="123"/>
        </w:numPr>
        <w:ind w:firstLineChars="0"/>
        <w:jc w:val="left"/>
        <w:rPr>
          <w:rFonts w:ascii="等线" w:eastAsia="等线" w:hAnsi="等线"/>
        </w:rPr>
      </w:pPr>
      <w:r w:rsidRPr="00A23FA3">
        <w:rPr>
          <w:rFonts w:ascii="等线" w:eastAsia="等线" w:hAnsi="等线" w:hint="eastAsia"/>
        </w:rPr>
        <w:t>如果发生了数据变化，在点击S</w:t>
      </w:r>
      <w:r w:rsidRPr="00A23FA3">
        <w:rPr>
          <w:rFonts w:ascii="等线" w:eastAsia="等线" w:hAnsi="等线"/>
        </w:rPr>
        <w:t>UBMIT</w:t>
      </w:r>
      <w:r w:rsidR="003F41B3" w:rsidRPr="00A23FA3">
        <w:rPr>
          <w:rFonts w:ascii="等线" w:eastAsia="等线" w:hAnsi="等线" w:hint="eastAsia"/>
        </w:rPr>
        <w:t>或INPUT</w:t>
      </w:r>
      <w:r w:rsidRPr="00A23FA3">
        <w:rPr>
          <w:rFonts w:ascii="等线" w:eastAsia="等线" w:hAnsi="等线" w:hint="eastAsia"/>
        </w:rPr>
        <w:t>时，需要把变化再请求A</w:t>
      </w:r>
      <w:r w:rsidRPr="00A23FA3">
        <w:rPr>
          <w:rFonts w:ascii="等线" w:eastAsia="等线" w:hAnsi="等线"/>
        </w:rPr>
        <w:t>PI</w:t>
      </w:r>
      <w:r w:rsidRPr="00A23FA3">
        <w:rPr>
          <w:rFonts w:ascii="等线" w:eastAsia="等线" w:hAnsi="等线" w:hint="eastAsia"/>
        </w:rPr>
        <w:t>接口一次（I</w:t>
      </w:r>
      <w:r w:rsidRPr="00A23FA3">
        <w:rPr>
          <w:rFonts w:ascii="等线" w:eastAsia="等线" w:hAnsi="等线"/>
        </w:rPr>
        <w:t>NPUT</w:t>
      </w:r>
      <w:r w:rsidRPr="00A23FA3">
        <w:rPr>
          <w:rFonts w:ascii="等线" w:eastAsia="等线" w:hAnsi="等线" w:hint="eastAsia"/>
        </w:rPr>
        <w:t>的S</w:t>
      </w:r>
      <w:r w:rsidRPr="00A23FA3">
        <w:rPr>
          <w:rFonts w:ascii="等线" w:eastAsia="等线" w:hAnsi="等线"/>
        </w:rPr>
        <w:t>UBMIT</w:t>
      </w:r>
      <w:r w:rsidRPr="00A23FA3">
        <w:rPr>
          <w:rFonts w:ascii="等线" w:eastAsia="等线" w:hAnsi="等线" w:hint="eastAsia"/>
        </w:rPr>
        <w:t>按钮也会导致再请求）</w:t>
      </w:r>
    </w:p>
    <w:p w14:paraId="7926CD7D" w14:textId="77777777" w:rsidR="00847B96" w:rsidRPr="00A23FA3" w:rsidRDefault="00847B96" w:rsidP="00847B96">
      <w:pPr>
        <w:widowControl/>
        <w:jc w:val="left"/>
        <w:rPr>
          <w:ins w:id="3663" w:author="raye" w:date="2018-07-17T10:46:00Z"/>
          <w:rFonts w:ascii="等线" w:eastAsia="等线" w:hAnsi="等线"/>
        </w:rPr>
      </w:pPr>
    </w:p>
    <w:p w14:paraId="60A63A15" w14:textId="77777777" w:rsidR="00847B96" w:rsidRPr="00A23FA3" w:rsidRDefault="00847B96" w:rsidP="00847B96">
      <w:pPr>
        <w:pStyle w:val="a0"/>
        <w:widowControl/>
        <w:ind w:left="845" w:firstLineChars="0" w:firstLine="0"/>
        <w:jc w:val="left"/>
        <w:rPr>
          <w:ins w:id="3664" w:author="raye" w:date="2018-07-17T10:46:00Z"/>
          <w:rFonts w:ascii="等线" w:eastAsia="等线" w:hAnsi="等线"/>
        </w:rPr>
      </w:pPr>
    </w:p>
    <w:p w14:paraId="640F1344" w14:textId="77777777" w:rsidR="00847B96" w:rsidRPr="00A23FA3" w:rsidRDefault="00847B96" w:rsidP="00847B96">
      <w:pPr>
        <w:pStyle w:val="a0"/>
        <w:widowControl/>
        <w:numPr>
          <w:ilvl w:val="0"/>
          <w:numId w:val="109"/>
        </w:numPr>
        <w:ind w:firstLineChars="0"/>
        <w:jc w:val="left"/>
        <w:rPr>
          <w:ins w:id="3665" w:author="raye" w:date="2018-07-17T10:46:00Z"/>
          <w:rFonts w:ascii="等线" w:eastAsia="等线" w:hAnsi="等线"/>
        </w:rPr>
      </w:pPr>
      <w:ins w:id="3666" w:author="raye" w:date="2018-07-17T10:46:00Z">
        <w:r w:rsidRPr="00A23FA3">
          <w:rPr>
            <w:rFonts w:ascii="等线" w:eastAsia="等线" w:hAnsi="等线" w:hint="eastAsia"/>
          </w:rPr>
          <w:t>左侧P</w:t>
        </w:r>
        <w:r w:rsidRPr="00A23FA3">
          <w:rPr>
            <w:rFonts w:ascii="等线" w:eastAsia="等线" w:hAnsi="等线"/>
          </w:rPr>
          <w:t>DF</w:t>
        </w:r>
      </w:ins>
    </w:p>
    <w:p w14:paraId="3162F72A" w14:textId="77777777" w:rsidR="00847B96" w:rsidRPr="00A23FA3" w:rsidRDefault="00847B96" w:rsidP="00847B96">
      <w:pPr>
        <w:pStyle w:val="a0"/>
        <w:widowControl/>
        <w:numPr>
          <w:ilvl w:val="0"/>
          <w:numId w:val="112"/>
        </w:numPr>
        <w:ind w:firstLineChars="0"/>
        <w:jc w:val="left"/>
        <w:rPr>
          <w:ins w:id="3667" w:author="raye" w:date="2018-07-17T10:46:00Z"/>
          <w:rFonts w:ascii="等线" w:eastAsia="等线" w:hAnsi="等线"/>
        </w:rPr>
      </w:pPr>
      <w:ins w:id="3668" w:author="raye" w:date="2018-07-17T10:46:00Z">
        <w:r w:rsidRPr="00A23FA3">
          <w:rPr>
            <w:rFonts w:ascii="等线" w:eastAsia="等线" w:hAnsi="等线" w:hint="eastAsia"/>
          </w:rPr>
          <w:t>匹配对应</w:t>
        </w:r>
      </w:ins>
    </w:p>
    <w:p w14:paraId="3CB0C978" w14:textId="77777777" w:rsidR="00847B96" w:rsidRPr="00A23FA3" w:rsidRDefault="00847B96" w:rsidP="00847B96">
      <w:pPr>
        <w:pStyle w:val="a0"/>
        <w:widowControl/>
        <w:ind w:left="1205" w:firstLineChars="0" w:firstLine="0"/>
        <w:jc w:val="left"/>
        <w:rPr>
          <w:ins w:id="3669" w:author="raye" w:date="2018-07-17T10:46:00Z"/>
          <w:rFonts w:ascii="等线" w:eastAsia="等线" w:hAnsi="等线"/>
        </w:rPr>
      </w:pPr>
      <w:ins w:id="3670" w:author="raye" w:date="2018-07-17T10:46:00Z">
        <w:r w:rsidRPr="00A23FA3">
          <w:rPr>
            <w:rFonts w:ascii="等线" w:eastAsia="等线" w:hAnsi="等线" w:hint="eastAsia"/>
          </w:rPr>
          <w:t>通I</w:t>
        </w:r>
        <w:r w:rsidRPr="00A23FA3">
          <w:rPr>
            <w:rFonts w:ascii="等线" w:eastAsia="等线" w:hAnsi="等线"/>
          </w:rPr>
          <w:t>NPUT</w:t>
        </w:r>
        <w:r w:rsidRPr="00A23FA3">
          <w:rPr>
            <w:rFonts w:ascii="等线" w:eastAsia="等线" w:hAnsi="等线" w:hint="eastAsia"/>
          </w:rPr>
          <w:t>页面，是I</w:t>
        </w:r>
        <w:r w:rsidRPr="00A23FA3">
          <w:rPr>
            <w:rFonts w:ascii="等线" w:eastAsia="等线" w:hAnsi="等线"/>
          </w:rPr>
          <w:t>NPUT</w:t>
        </w:r>
        <w:r w:rsidRPr="00A23FA3">
          <w:rPr>
            <w:rFonts w:ascii="等线" w:eastAsia="等线" w:hAnsi="等线" w:hint="eastAsia"/>
          </w:rPr>
          <w:t>时调整完后点击</w:t>
        </w:r>
        <w:r w:rsidRPr="00A23FA3">
          <w:rPr>
            <w:rFonts w:ascii="等线" w:eastAsia="等线" w:hAnsi="等线"/>
          </w:rPr>
          <w:t>save&amp;submit</w:t>
        </w:r>
        <w:r w:rsidRPr="00A23FA3">
          <w:rPr>
            <w:rFonts w:ascii="等线" w:eastAsia="等线" w:hAnsi="等线" w:hint="eastAsia"/>
          </w:rPr>
          <w:t>后最终的P</w:t>
        </w:r>
        <w:r w:rsidRPr="00A23FA3">
          <w:rPr>
            <w:rFonts w:ascii="等线" w:eastAsia="等线" w:hAnsi="等线"/>
          </w:rPr>
          <w:t>DF</w:t>
        </w:r>
        <w:r w:rsidRPr="00A23FA3">
          <w:rPr>
            <w:rFonts w:ascii="等线" w:eastAsia="等线" w:hAnsi="等线" w:hint="eastAsia"/>
          </w:rPr>
          <w:t>，注意I</w:t>
        </w:r>
        <w:r w:rsidRPr="00A23FA3">
          <w:rPr>
            <w:rFonts w:ascii="等线" w:eastAsia="等线" w:hAnsi="等线"/>
          </w:rPr>
          <w:t>NPUT</w:t>
        </w:r>
        <w:r w:rsidRPr="00A23FA3">
          <w:rPr>
            <w:rFonts w:ascii="等线" w:eastAsia="等线" w:hAnsi="等线" w:hint="eastAsia"/>
          </w:rPr>
          <w:t>页修改后，这里要及时调整以确保两边数据匹配对应</w:t>
        </w:r>
      </w:ins>
    </w:p>
    <w:p w14:paraId="652DD7CF" w14:textId="77777777" w:rsidR="00847B96" w:rsidRPr="00A23FA3" w:rsidRDefault="00847B96" w:rsidP="00847B96">
      <w:pPr>
        <w:pStyle w:val="a0"/>
        <w:widowControl/>
        <w:numPr>
          <w:ilvl w:val="0"/>
          <w:numId w:val="112"/>
        </w:numPr>
        <w:ind w:firstLineChars="0"/>
        <w:jc w:val="left"/>
        <w:rPr>
          <w:ins w:id="3671" w:author="raye" w:date="2018-07-17T10:46:00Z"/>
          <w:rFonts w:ascii="等线" w:eastAsia="等线" w:hAnsi="等线"/>
        </w:rPr>
      </w:pPr>
      <w:ins w:id="3672" w:author="raye" w:date="2018-07-17T10:46:00Z">
        <w:r w:rsidRPr="00A23FA3">
          <w:rPr>
            <w:rFonts w:ascii="等线" w:eastAsia="等线" w:hAnsi="等线" w:hint="eastAsia"/>
          </w:rPr>
          <w:t>功能控件</w:t>
        </w:r>
      </w:ins>
    </w:p>
    <w:p w14:paraId="2ABD0A86" w14:textId="77777777" w:rsidR="00847B96" w:rsidRPr="00A23FA3" w:rsidRDefault="00847B96" w:rsidP="00847B96">
      <w:pPr>
        <w:pStyle w:val="a0"/>
        <w:widowControl/>
        <w:ind w:left="1205" w:firstLineChars="0" w:firstLine="0"/>
        <w:jc w:val="left"/>
        <w:rPr>
          <w:ins w:id="3673" w:author="raye" w:date="2018-07-17T10:46:00Z"/>
          <w:rFonts w:ascii="等线" w:eastAsia="等线" w:hAnsi="等线"/>
        </w:rPr>
      </w:pPr>
      <w:ins w:id="3674" w:author="raye" w:date="2018-07-17T10:46:00Z">
        <w:r w:rsidRPr="00A23FA3">
          <w:rPr>
            <w:rFonts w:ascii="等线" w:eastAsia="等线" w:hAnsi="等线" w:hint="eastAsia"/>
          </w:rPr>
          <w:t>这个页的P</w:t>
        </w:r>
        <w:r w:rsidRPr="00A23FA3">
          <w:rPr>
            <w:rFonts w:ascii="等线" w:eastAsia="等线" w:hAnsi="等线"/>
          </w:rPr>
          <w:t>DF</w:t>
        </w:r>
        <w:r w:rsidRPr="00A23FA3">
          <w:rPr>
            <w:rFonts w:ascii="等线" w:eastAsia="等线" w:hAnsi="等线" w:hint="eastAsia"/>
          </w:rPr>
          <w:t>，不再能修改。仅保留了左上角切换，右侧滚动条滚动进行翻页；</w:t>
        </w:r>
      </w:ins>
    </w:p>
    <w:p w14:paraId="314986DB" w14:textId="77777777" w:rsidR="00847B96" w:rsidRPr="00A23FA3" w:rsidRDefault="00847B96" w:rsidP="00847B96">
      <w:pPr>
        <w:pStyle w:val="a0"/>
        <w:widowControl/>
        <w:ind w:left="1205" w:firstLineChars="0" w:firstLine="0"/>
        <w:jc w:val="left"/>
        <w:rPr>
          <w:ins w:id="3675" w:author="raye" w:date="2018-07-17T10:46:00Z"/>
          <w:rFonts w:ascii="等线" w:eastAsia="等线" w:hAnsi="等线"/>
        </w:rPr>
      </w:pPr>
      <w:ins w:id="3676" w:author="raye" w:date="2018-07-17T10:46:00Z">
        <w:r w:rsidRPr="00A23FA3">
          <w:rPr>
            <w:rFonts w:ascii="等线" w:eastAsia="等线" w:hAnsi="等线" w:hint="eastAsia"/>
          </w:rPr>
          <w:t>放大、缩小、还原P</w:t>
        </w:r>
        <w:r w:rsidRPr="00A23FA3">
          <w:rPr>
            <w:rFonts w:ascii="等线" w:eastAsia="等线" w:hAnsi="等线"/>
          </w:rPr>
          <w:t>DF</w:t>
        </w:r>
        <w:r w:rsidRPr="00A23FA3">
          <w:rPr>
            <w:rFonts w:ascii="等线" w:eastAsia="等线" w:hAnsi="等线" w:hint="eastAsia"/>
          </w:rPr>
          <w:t>功能</w:t>
        </w:r>
      </w:ins>
    </w:p>
    <w:p w14:paraId="6CC740AB" w14:textId="77777777" w:rsidR="00847B96" w:rsidRPr="00A23FA3" w:rsidRDefault="00847B96" w:rsidP="00847B96">
      <w:pPr>
        <w:widowControl/>
        <w:jc w:val="left"/>
        <w:rPr>
          <w:ins w:id="3677" w:author="raye" w:date="2018-07-17T10:46:00Z"/>
          <w:rFonts w:ascii="等线" w:eastAsia="等线" w:hAnsi="等线"/>
        </w:rPr>
      </w:pPr>
      <w:ins w:id="3678" w:author="raye" w:date="2018-07-17T10:46:00Z">
        <w:r w:rsidRPr="00A23FA3">
          <w:rPr>
            <w:rFonts w:ascii="等线" w:eastAsia="等线" w:hAnsi="等线" w:hint="eastAsia"/>
          </w:rPr>
          <w:lastRenderedPageBreak/>
          <w:t xml:space="preserve"> </w:t>
        </w:r>
        <w:r w:rsidRPr="00A23FA3">
          <w:rPr>
            <w:rFonts w:ascii="等线" w:eastAsia="等线" w:hAnsi="等线"/>
          </w:rPr>
          <w:t xml:space="preserve">    </w:t>
        </w:r>
      </w:ins>
    </w:p>
    <w:p w14:paraId="3308DA68" w14:textId="77777777" w:rsidR="00847B96" w:rsidRPr="00A23FA3" w:rsidRDefault="00847B96" w:rsidP="00847B96">
      <w:pPr>
        <w:widowControl/>
        <w:jc w:val="left"/>
        <w:rPr>
          <w:ins w:id="3679" w:author="raye" w:date="2018-07-17T10:46:00Z"/>
          <w:rFonts w:ascii="等线" w:eastAsia="等线" w:hAnsi="等线"/>
        </w:rPr>
      </w:pPr>
    </w:p>
    <w:p w14:paraId="75AF8C0A" w14:textId="77777777" w:rsidR="00847B96" w:rsidRPr="00A23FA3" w:rsidRDefault="00847B96" w:rsidP="00847B96">
      <w:pPr>
        <w:pStyle w:val="a0"/>
        <w:widowControl/>
        <w:numPr>
          <w:ilvl w:val="0"/>
          <w:numId w:val="109"/>
        </w:numPr>
        <w:ind w:firstLineChars="0"/>
        <w:jc w:val="left"/>
        <w:rPr>
          <w:ins w:id="3680" w:author="raye" w:date="2018-07-17T10:46:00Z"/>
          <w:rFonts w:ascii="等线" w:eastAsia="等线" w:hAnsi="等线"/>
        </w:rPr>
      </w:pPr>
      <w:ins w:id="3681" w:author="raye" w:date="2018-07-17T10:46:00Z">
        <w:r w:rsidRPr="00A23FA3">
          <w:rPr>
            <w:rFonts w:ascii="等线" w:eastAsia="等线" w:hAnsi="等线" w:hint="eastAsia"/>
          </w:rPr>
          <w:t>右侧3</w:t>
        </w:r>
        <w:r w:rsidRPr="00A23FA3">
          <w:rPr>
            <w:rFonts w:ascii="等线" w:eastAsia="等线" w:hAnsi="等线"/>
          </w:rPr>
          <w:t>5</w:t>
        </w:r>
        <w:r w:rsidRPr="00A23FA3">
          <w:rPr>
            <w:rFonts w:ascii="等线" w:eastAsia="等线" w:hAnsi="等线" w:hint="eastAsia"/>
          </w:rPr>
          <w:t>个问题</w:t>
        </w:r>
      </w:ins>
    </w:p>
    <w:p w14:paraId="6A9C47AD" w14:textId="77777777" w:rsidR="00847B96" w:rsidRPr="00A23FA3" w:rsidRDefault="00847B96" w:rsidP="00847B96">
      <w:pPr>
        <w:pStyle w:val="a0"/>
        <w:widowControl/>
        <w:numPr>
          <w:ilvl w:val="0"/>
          <w:numId w:val="113"/>
        </w:numPr>
        <w:ind w:firstLineChars="0"/>
        <w:jc w:val="left"/>
        <w:rPr>
          <w:ins w:id="3682" w:author="raye" w:date="2018-07-17T10:46:00Z"/>
          <w:rFonts w:ascii="等线" w:eastAsia="等线" w:hAnsi="等线"/>
        </w:rPr>
      </w:pPr>
      <w:ins w:id="3683" w:author="raye" w:date="2018-07-17T10:46:00Z">
        <w:r w:rsidRPr="00A23FA3">
          <w:rPr>
            <w:rFonts w:ascii="等线" w:eastAsia="等线" w:hAnsi="等线" w:hint="eastAsia"/>
          </w:rPr>
          <w:t>翻页</w:t>
        </w:r>
      </w:ins>
    </w:p>
    <w:p w14:paraId="0876B55B" w14:textId="77777777" w:rsidR="00847B96" w:rsidRPr="00A23FA3" w:rsidRDefault="00847B96" w:rsidP="00847B96">
      <w:pPr>
        <w:pStyle w:val="a0"/>
        <w:widowControl/>
        <w:ind w:left="1205" w:firstLineChars="0" w:firstLine="0"/>
        <w:jc w:val="left"/>
        <w:rPr>
          <w:ins w:id="3684" w:author="raye" w:date="2018-07-17T10:46:00Z"/>
          <w:rFonts w:ascii="等线" w:eastAsia="等线" w:hAnsi="等线" w:cs="Arial"/>
          <w:szCs w:val="21"/>
          <w:shd w:val="clear" w:color="auto" w:fill="FFFFFF"/>
        </w:rPr>
      </w:pPr>
      <w:ins w:id="3685" w:author="raye" w:date="2018-07-17T10:46:00Z">
        <w:r w:rsidRPr="00A23FA3">
          <w:rPr>
            <w:rFonts w:ascii="等线" w:eastAsia="等线" w:hAnsi="等线" w:cs="Arial" w:hint="eastAsia"/>
            <w:szCs w:val="21"/>
            <w:shd w:val="clear" w:color="auto" w:fill="FFFFFF"/>
          </w:rPr>
          <w:t>系统将逐页显示所有</w:t>
        </w:r>
        <w:r w:rsidRPr="00A23FA3">
          <w:rPr>
            <w:rFonts w:ascii="等线" w:eastAsia="等线" w:hAnsi="等线" w:cs="Arial"/>
            <w:szCs w:val="21"/>
            <w:shd w:val="clear" w:color="auto" w:fill="FFFFFF"/>
          </w:rPr>
          <w:t>35</w:t>
        </w:r>
        <w:r w:rsidRPr="00A23FA3">
          <w:rPr>
            <w:rFonts w:ascii="等线" w:eastAsia="等线" w:hAnsi="等线" w:cs="Arial" w:hint="eastAsia"/>
            <w:szCs w:val="21"/>
            <w:shd w:val="clear" w:color="auto" w:fill="FFFFFF"/>
          </w:rPr>
          <w:t>个问题，左上角可以进行问题翻页。到底置灰</w:t>
        </w:r>
      </w:ins>
    </w:p>
    <w:p w14:paraId="4D18210D" w14:textId="77777777" w:rsidR="00847B96" w:rsidRPr="00A23FA3" w:rsidRDefault="00847B96" w:rsidP="00847B96">
      <w:pPr>
        <w:pStyle w:val="a0"/>
        <w:widowControl/>
        <w:ind w:left="1205" w:firstLineChars="0" w:firstLine="0"/>
        <w:jc w:val="left"/>
        <w:rPr>
          <w:ins w:id="3686" w:author="raye" w:date="2018-07-17T10:46:00Z"/>
          <w:rFonts w:ascii="等线" w:eastAsia="等线" w:hAnsi="等线"/>
        </w:rPr>
      </w:pPr>
      <w:ins w:id="3687" w:author="raye" w:date="2018-07-17T10:46:00Z">
        <w:r w:rsidRPr="00A23FA3">
          <w:rPr>
            <w:rFonts w:ascii="等线" w:eastAsia="等线" w:hAnsi="等线" w:cs="Arial" w:hint="eastAsia"/>
            <w:szCs w:val="21"/>
            <w:shd w:val="clear" w:color="auto" w:fill="FFFFFF"/>
          </w:rPr>
          <w:t>点击文案，有3</w:t>
        </w:r>
        <w:r w:rsidRPr="00A23FA3">
          <w:rPr>
            <w:rFonts w:ascii="等线" w:eastAsia="等线" w:hAnsi="等线" w:cs="Arial"/>
            <w:szCs w:val="21"/>
            <w:shd w:val="clear" w:color="auto" w:fill="FFFFFF"/>
          </w:rPr>
          <w:t>5</w:t>
        </w:r>
        <w:r w:rsidRPr="00A23FA3">
          <w:rPr>
            <w:rFonts w:ascii="等线" w:eastAsia="等线" w:hAnsi="等线" w:cs="Arial" w:hint="eastAsia"/>
            <w:szCs w:val="21"/>
            <w:shd w:val="clear" w:color="auto" w:fill="FFFFFF"/>
          </w:rPr>
          <w:t>个问题下拉框，可快速切换到对应问题</w:t>
        </w:r>
      </w:ins>
    </w:p>
    <w:p w14:paraId="31B8C405" w14:textId="77777777" w:rsidR="00847B96" w:rsidRPr="00A23FA3" w:rsidRDefault="00847B96" w:rsidP="00847B96">
      <w:pPr>
        <w:pStyle w:val="a0"/>
        <w:widowControl/>
        <w:numPr>
          <w:ilvl w:val="0"/>
          <w:numId w:val="113"/>
        </w:numPr>
        <w:ind w:firstLineChars="0"/>
        <w:jc w:val="left"/>
        <w:rPr>
          <w:ins w:id="3688" w:author="raye" w:date="2018-07-17T10:46:00Z"/>
          <w:rFonts w:ascii="等线" w:eastAsia="等线" w:hAnsi="等线"/>
        </w:rPr>
      </w:pPr>
      <w:ins w:id="3689" w:author="raye" w:date="2018-07-17T10:46:00Z">
        <w:r w:rsidRPr="00A23FA3">
          <w:rPr>
            <w:rFonts w:ascii="等线" w:eastAsia="等线" w:hAnsi="等线" w:hint="eastAsia"/>
          </w:rPr>
          <w:t>问题标题</w:t>
        </w:r>
      </w:ins>
    </w:p>
    <w:p w14:paraId="1844B48F" w14:textId="77777777" w:rsidR="00847B96" w:rsidRPr="00A23FA3" w:rsidRDefault="00847B96" w:rsidP="00847B96">
      <w:pPr>
        <w:pStyle w:val="a0"/>
        <w:widowControl/>
        <w:ind w:left="1205" w:firstLineChars="0" w:firstLine="0"/>
        <w:jc w:val="left"/>
        <w:rPr>
          <w:ins w:id="3690" w:author="raye" w:date="2018-07-17T10:46:00Z"/>
          <w:rFonts w:ascii="等线" w:eastAsia="等线" w:hAnsi="等线"/>
        </w:rPr>
      </w:pPr>
      <w:ins w:id="3691" w:author="raye" w:date="2018-07-17T10:46:00Z">
        <w:r w:rsidRPr="00A23FA3">
          <w:rPr>
            <w:rFonts w:ascii="等线" w:eastAsia="等线" w:hAnsi="等线" w:hint="eastAsia"/>
          </w:rPr>
          <w:t>见附表</w:t>
        </w:r>
      </w:ins>
    </w:p>
    <w:p w14:paraId="1ECF8308" w14:textId="77777777" w:rsidR="00847B96" w:rsidRPr="00A23FA3" w:rsidRDefault="00847B96" w:rsidP="00847B96">
      <w:pPr>
        <w:pStyle w:val="a0"/>
        <w:widowControl/>
        <w:numPr>
          <w:ilvl w:val="0"/>
          <w:numId w:val="113"/>
        </w:numPr>
        <w:ind w:firstLineChars="0"/>
        <w:jc w:val="left"/>
        <w:rPr>
          <w:ins w:id="3692" w:author="raye" w:date="2018-07-17T10:46:00Z"/>
          <w:rFonts w:ascii="等线" w:eastAsia="等线" w:hAnsi="等线"/>
        </w:rPr>
      </w:pPr>
      <w:ins w:id="3693" w:author="raye" w:date="2018-07-17T10:46:00Z">
        <w:r w:rsidRPr="00A23FA3">
          <w:rPr>
            <w:rFonts w:ascii="等线" w:eastAsia="等线" w:hAnsi="等线" w:hint="eastAsia"/>
          </w:rPr>
          <w:t>问题答案</w:t>
        </w:r>
      </w:ins>
    </w:p>
    <w:p w14:paraId="19E27C69" w14:textId="77777777" w:rsidR="00847B96" w:rsidRPr="00A23FA3" w:rsidRDefault="00847B96" w:rsidP="00847B96">
      <w:pPr>
        <w:pStyle w:val="a0"/>
        <w:widowControl/>
        <w:ind w:left="1205" w:firstLineChars="0" w:firstLine="0"/>
        <w:jc w:val="left"/>
        <w:rPr>
          <w:ins w:id="3694" w:author="raye" w:date="2018-07-17T10:46:00Z"/>
          <w:rFonts w:ascii="等线" w:eastAsia="等线" w:hAnsi="等线"/>
          <w:rPrChange w:id="3695" w:author="raye" w:date="2018-07-18T18:12:00Z">
            <w:rPr>
              <w:ins w:id="3696" w:author="raye" w:date="2018-07-17T10:46:00Z"/>
              <w:rFonts w:ascii="等线" w:eastAsia="等线" w:hAnsi="等线"/>
              <w:color w:val="FF0000"/>
            </w:rPr>
          </w:rPrChange>
        </w:rPr>
      </w:pPr>
      <w:ins w:id="3697" w:author="raye" w:date="2018-07-17T10:46:00Z">
        <w:r w:rsidRPr="00A23FA3">
          <w:rPr>
            <w:rPrChange w:id="3698" w:author="raye" w:date="2018-07-18T18:12:00Z">
              <w:rPr>
                <w:color w:val="FF0000"/>
              </w:rPr>
            </w:rPrChange>
          </w:rPr>
          <w:t>graphen</w:t>
        </w:r>
        <w:r w:rsidRPr="00A23FA3">
          <w:rPr>
            <w:rFonts w:ascii="等线" w:eastAsia="等线" w:hAnsi="等线" w:hint="eastAsia"/>
            <w:rPrChange w:id="3699" w:author="raye" w:date="2018-07-18T18:12:00Z">
              <w:rPr>
                <w:rFonts w:ascii="等线" w:eastAsia="等线" w:hAnsi="等线" w:hint="eastAsia"/>
                <w:color w:val="FF0000"/>
              </w:rPr>
            </w:rPrChange>
          </w:rPr>
          <w:t>返回答案</w:t>
        </w:r>
      </w:ins>
    </w:p>
    <w:p w14:paraId="20CB8BF5" w14:textId="77777777" w:rsidR="00847B96" w:rsidRPr="00A23FA3" w:rsidRDefault="00847B96" w:rsidP="00847B96">
      <w:pPr>
        <w:pStyle w:val="a0"/>
        <w:widowControl/>
        <w:ind w:left="1205" w:firstLineChars="0" w:firstLine="0"/>
        <w:jc w:val="left"/>
        <w:rPr>
          <w:ins w:id="3700" w:author="raye" w:date="2018-07-17T10:46:00Z"/>
          <w:rFonts w:ascii="等线" w:eastAsia="等线" w:hAnsi="等线"/>
        </w:rPr>
      </w:pPr>
      <w:ins w:id="3701" w:author="raye" w:date="2018-07-17T10:46:00Z">
        <w:r w:rsidRPr="00A23FA3">
          <w:rPr>
            <w:rFonts w:ascii="等线" w:eastAsia="等线" w:hAnsi="等线" w:hint="eastAsia"/>
          </w:rPr>
          <w:t>8个自动回答；1</w:t>
        </w:r>
        <w:r w:rsidRPr="00A23FA3">
          <w:rPr>
            <w:rFonts w:ascii="等线" w:eastAsia="等线" w:hAnsi="等线"/>
          </w:rPr>
          <w:t>5</w:t>
        </w:r>
        <w:r w:rsidRPr="00A23FA3">
          <w:rPr>
            <w:rFonts w:ascii="等线" w:eastAsia="等线" w:hAnsi="等线" w:hint="eastAsia"/>
          </w:rPr>
          <w:t>个半自动回答，可能有结果返回；1</w:t>
        </w:r>
        <w:r w:rsidRPr="00A23FA3">
          <w:rPr>
            <w:rFonts w:ascii="等线" w:eastAsia="等线" w:hAnsi="等线"/>
          </w:rPr>
          <w:t>2</w:t>
        </w:r>
        <w:r w:rsidRPr="00A23FA3">
          <w:rPr>
            <w:rFonts w:ascii="等线" w:eastAsia="等线" w:hAnsi="等线" w:hint="eastAsia"/>
          </w:rPr>
          <w:t>个人工自己回答。答案分为三种，是、不是、不知道。（Y</w:t>
        </w:r>
        <w:r w:rsidRPr="00A23FA3">
          <w:rPr>
            <w:rFonts w:ascii="等线" w:eastAsia="等线" w:hAnsi="等线"/>
          </w:rPr>
          <w:t>ES\NO\N/A）</w:t>
        </w:r>
      </w:ins>
    </w:p>
    <w:p w14:paraId="3BC4F83E" w14:textId="77777777" w:rsidR="00847B96" w:rsidRPr="00A23FA3" w:rsidRDefault="00847B96" w:rsidP="00847B96">
      <w:pPr>
        <w:pStyle w:val="a0"/>
        <w:widowControl/>
        <w:numPr>
          <w:ilvl w:val="0"/>
          <w:numId w:val="113"/>
        </w:numPr>
        <w:ind w:firstLineChars="0"/>
        <w:jc w:val="left"/>
        <w:rPr>
          <w:ins w:id="3702" w:author="raye" w:date="2018-07-17T10:46:00Z"/>
          <w:rFonts w:ascii="等线" w:eastAsia="等线" w:hAnsi="等线"/>
          <w:rPrChange w:id="3703" w:author="raye" w:date="2018-07-18T18:12:00Z">
            <w:rPr>
              <w:ins w:id="3704" w:author="raye" w:date="2018-07-17T10:46:00Z"/>
              <w:rFonts w:ascii="等线" w:eastAsia="等线" w:hAnsi="等线"/>
              <w:color w:val="FF0000"/>
            </w:rPr>
          </w:rPrChange>
        </w:rPr>
      </w:pPr>
      <w:ins w:id="3705" w:author="raye" w:date="2018-07-17T10:46:00Z">
        <w:r w:rsidRPr="00A23FA3">
          <w:rPr>
            <w:rFonts w:ascii="等线" w:eastAsia="等线" w:hAnsi="等线"/>
            <w:rPrChange w:id="3706" w:author="raye" w:date="2018-07-18T18:12:00Z">
              <w:rPr>
                <w:rFonts w:ascii="等线" w:eastAsia="等线" w:hAnsi="等线"/>
                <w:color w:val="FF0000"/>
              </w:rPr>
            </w:rPrChange>
          </w:rPr>
          <w:t>COMMENT, 1000</w:t>
        </w:r>
        <w:r w:rsidRPr="00A23FA3">
          <w:rPr>
            <w:rFonts w:ascii="等线" w:eastAsia="等线" w:hAnsi="等线" w:hint="eastAsia"/>
            <w:rPrChange w:id="3707" w:author="raye" w:date="2018-07-18T18:12:00Z">
              <w:rPr>
                <w:rFonts w:ascii="等线" w:eastAsia="等线" w:hAnsi="等线" w:hint="eastAsia"/>
                <w:color w:val="FF0000"/>
              </w:rPr>
            </w:rPrChange>
          </w:rPr>
          <w:t>字符以内，每个问题下面都附一个</w:t>
        </w:r>
        <w:r w:rsidRPr="00A23FA3">
          <w:rPr>
            <w:rFonts w:ascii="等线" w:eastAsia="等线" w:hAnsi="等线"/>
            <w:rPrChange w:id="3708" w:author="raye" w:date="2018-07-18T18:12:00Z">
              <w:rPr>
                <w:rFonts w:ascii="等线" w:eastAsia="等线" w:hAnsi="等线"/>
                <w:color w:val="FF0000"/>
              </w:rPr>
            </w:rPrChange>
          </w:rPr>
          <w:t>COMMENT</w:t>
        </w:r>
        <w:r w:rsidRPr="00A23FA3">
          <w:rPr>
            <w:rFonts w:ascii="等线" w:eastAsia="等线" w:hAnsi="等线" w:hint="eastAsia"/>
            <w:rPrChange w:id="3709" w:author="raye" w:date="2018-07-18T18:12:00Z">
              <w:rPr>
                <w:rFonts w:ascii="等线" w:eastAsia="等线" w:hAnsi="等线" w:hint="eastAsia"/>
                <w:color w:val="FF0000"/>
              </w:rPr>
            </w:rPrChange>
          </w:rPr>
          <w:t>供他们进行备注说明。</w:t>
        </w:r>
      </w:ins>
    </w:p>
    <w:p w14:paraId="0E742BE2" w14:textId="33835E8D" w:rsidR="00847B96" w:rsidRPr="00A23FA3" w:rsidRDefault="00847B96" w:rsidP="00847B96">
      <w:pPr>
        <w:pStyle w:val="a0"/>
        <w:widowControl/>
        <w:ind w:left="1205" w:firstLineChars="0" w:firstLine="0"/>
        <w:jc w:val="left"/>
        <w:rPr>
          <w:ins w:id="3710" w:author="raye" w:date="2018-07-17T10:46:00Z"/>
          <w:rFonts w:ascii="等线" w:eastAsia="等线" w:hAnsi="等线"/>
          <w:rPrChange w:id="3711" w:author="raye" w:date="2018-07-18T18:12:00Z">
            <w:rPr>
              <w:ins w:id="3712" w:author="raye" w:date="2018-07-17T10:46:00Z"/>
              <w:rFonts w:ascii="等线" w:eastAsia="等线" w:hAnsi="等线"/>
              <w:color w:val="FF0000"/>
            </w:rPr>
          </w:rPrChange>
        </w:rPr>
      </w:pPr>
      <w:ins w:id="3713" w:author="raye" w:date="2018-07-17T10:46:00Z">
        <w:r w:rsidRPr="00A23FA3">
          <w:rPr>
            <w:rFonts w:ascii="等线" w:eastAsia="等线" w:hAnsi="等线" w:hint="eastAsia"/>
            <w:rPrChange w:id="3714" w:author="raye" w:date="2018-07-18T18:12:00Z">
              <w:rPr>
                <w:rFonts w:ascii="等线" w:eastAsia="等线" w:hAnsi="等线" w:hint="eastAsia"/>
                <w:color w:val="FF0000"/>
              </w:rPr>
            </w:rPrChange>
          </w:rPr>
          <w:t>答案为</w:t>
        </w:r>
        <w:r w:rsidRPr="00A23FA3">
          <w:rPr>
            <w:rFonts w:ascii="等线" w:eastAsia="等线" w:hAnsi="等线"/>
            <w:rPrChange w:id="3715" w:author="raye" w:date="2018-07-18T18:12:00Z">
              <w:rPr>
                <w:rFonts w:ascii="等线" w:eastAsia="等线" w:hAnsi="等线"/>
                <w:color w:val="FF0000"/>
              </w:rPr>
            </w:rPrChange>
          </w:rPr>
          <w:t>N/A</w:t>
        </w:r>
        <w:r w:rsidRPr="00A23FA3">
          <w:rPr>
            <w:rFonts w:ascii="等线" w:eastAsia="等线" w:hAnsi="等线" w:hint="eastAsia"/>
            <w:rPrChange w:id="3716" w:author="raye" w:date="2018-07-18T18:12:00Z">
              <w:rPr>
                <w:rFonts w:ascii="等线" w:eastAsia="等线" w:hAnsi="等线" w:hint="eastAsia"/>
                <w:color w:val="FF0000"/>
              </w:rPr>
            </w:rPrChange>
          </w:rPr>
          <w:t>的，系统会调取出一些</w:t>
        </w:r>
        <w:r w:rsidRPr="00A23FA3">
          <w:rPr>
            <w:rFonts w:ascii="等线" w:eastAsia="等线" w:hAnsi="等线"/>
            <w:rPrChange w:id="3717" w:author="raye" w:date="2018-07-18T18:12:00Z">
              <w:rPr>
                <w:rFonts w:ascii="等线" w:eastAsia="等线" w:hAnsi="等线"/>
                <w:color w:val="FF0000"/>
              </w:rPr>
            </w:rPrChange>
          </w:rPr>
          <w:t>COMMENT</w:t>
        </w:r>
        <w:r w:rsidRPr="00A23FA3">
          <w:rPr>
            <w:rFonts w:ascii="等线" w:eastAsia="等线" w:hAnsi="等线" w:hint="eastAsia"/>
            <w:rPrChange w:id="3718" w:author="raye" w:date="2018-07-18T18:12:00Z">
              <w:rPr>
                <w:rFonts w:ascii="等线" w:eastAsia="等线" w:hAnsi="等线" w:hint="eastAsia"/>
                <w:color w:val="FF0000"/>
              </w:rPr>
            </w:rPrChange>
          </w:rPr>
          <w:t>文案，给自动展示在</w:t>
        </w:r>
        <w:r w:rsidRPr="00A23FA3">
          <w:rPr>
            <w:rFonts w:ascii="等线" w:eastAsia="等线" w:hAnsi="等线"/>
            <w:rPrChange w:id="3719" w:author="raye" w:date="2018-07-18T18:12:00Z">
              <w:rPr>
                <w:rFonts w:ascii="等线" w:eastAsia="等线" w:hAnsi="等线"/>
                <w:color w:val="FF0000"/>
              </w:rPr>
            </w:rPrChange>
          </w:rPr>
          <w:t>COMMETNT</w:t>
        </w:r>
        <w:r w:rsidRPr="00A23FA3">
          <w:rPr>
            <w:rFonts w:ascii="等线" w:eastAsia="等线" w:hAnsi="等线" w:hint="eastAsia"/>
            <w:rPrChange w:id="3720" w:author="raye" w:date="2018-07-18T18:12:00Z">
              <w:rPr>
                <w:rFonts w:ascii="等线" w:eastAsia="等线" w:hAnsi="等线" w:hint="eastAsia"/>
                <w:color w:val="FF0000"/>
              </w:rPr>
            </w:rPrChange>
          </w:rPr>
          <w:t>表单里吧，要改能改。详见附表</w:t>
        </w:r>
        <w:r w:rsidRPr="00A23FA3">
          <w:rPr>
            <w:rFonts w:ascii="等线" w:eastAsia="等线" w:hAnsi="等线"/>
            <w:rPrChange w:id="3721" w:author="raye" w:date="2018-07-18T18:12:00Z">
              <w:rPr>
                <w:rFonts w:ascii="等线" w:eastAsia="等线" w:hAnsi="等线"/>
                <w:color w:val="FF0000"/>
              </w:rPr>
            </w:rPrChange>
          </w:rPr>
          <w:t xml:space="preserve"> </w:t>
        </w:r>
      </w:ins>
    </w:p>
    <w:p w14:paraId="19C429E9" w14:textId="77777777" w:rsidR="00847B96" w:rsidRPr="00A23FA3" w:rsidRDefault="00847B96" w:rsidP="00847B96">
      <w:pPr>
        <w:pStyle w:val="a0"/>
        <w:widowControl/>
        <w:numPr>
          <w:ilvl w:val="0"/>
          <w:numId w:val="113"/>
        </w:numPr>
        <w:ind w:firstLineChars="0"/>
        <w:jc w:val="left"/>
        <w:rPr>
          <w:ins w:id="3722" w:author="raye" w:date="2018-07-17T10:46:00Z"/>
          <w:rFonts w:ascii="等线" w:eastAsia="等线" w:hAnsi="等线"/>
        </w:rPr>
      </w:pPr>
      <w:ins w:id="3723" w:author="raye" w:date="2018-07-17T10:46:00Z">
        <w:r w:rsidRPr="00A23FA3">
          <w:rPr>
            <w:rFonts w:ascii="等线" w:eastAsia="等线" w:hAnsi="等线" w:hint="eastAsia"/>
          </w:rPr>
          <w:t>系统调取的问题答案是或不是，可以手工修改</w:t>
        </w:r>
      </w:ins>
    </w:p>
    <w:p w14:paraId="15889AF3" w14:textId="77777777" w:rsidR="00847B96" w:rsidRPr="00A23FA3" w:rsidRDefault="00847B96" w:rsidP="00847B96">
      <w:pPr>
        <w:widowControl/>
        <w:jc w:val="left"/>
        <w:rPr>
          <w:ins w:id="3724" w:author="raye" w:date="2018-07-17T10:46:00Z"/>
        </w:rPr>
      </w:pPr>
    </w:p>
    <w:tbl>
      <w:tblPr>
        <w:tblStyle w:val="a9"/>
        <w:tblW w:w="7370" w:type="dxa"/>
        <w:tblInd w:w="421" w:type="dxa"/>
        <w:tblLook w:val="04A0" w:firstRow="1" w:lastRow="0" w:firstColumn="1" w:lastColumn="0" w:noHBand="0" w:noVBand="1"/>
      </w:tblPr>
      <w:tblGrid>
        <w:gridCol w:w="3117"/>
        <w:gridCol w:w="1417"/>
        <w:gridCol w:w="2836"/>
      </w:tblGrid>
      <w:tr w:rsidR="00A23FA3" w:rsidRPr="00A23FA3" w14:paraId="38B45B7F" w14:textId="77777777" w:rsidTr="00B440F8">
        <w:trPr>
          <w:ins w:id="3725" w:author="raye" w:date="2018-07-17T10:46:00Z"/>
        </w:trPr>
        <w:tc>
          <w:tcPr>
            <w:tcW w:w="3117" w:type="dxa"/>
            <w:shd w:val="clear" w:color="auto" w:fill="BFBFBF" w:themeFill="background1" w:themeFillShade="BF"/>
          </w:tcPr>
          <w:p w14:paraId="34AD24CF" w14:textId="77777777" w:rsidR="00847B96" w:rsidRPr="00A23FA3" w:rsidRDefault="00847B96" w:rsidP="00B440F8">
            <w:pPr>
              <w:pStyle w:val="a0"/>
              <w:ind w:firstLineChars="0" w:firstLine="0"/>
              <w:rPr>
                <w:ins w:id="3726" w:author="raye" w:date="2018-07-17T10:46:00Z"/>
                <w:rFonts w:ascii="Calibri" w:hAnsi="Calibri" w:cstheme="minorHAnsi"/>
                <w:sz w:val="24"/>
                <w:szCs w:val="24"/>
              </w:rPr>
            </w:pPr>
            <w:ins w:id="3727" w:author="raye" w:date="2018-07-17T10:46:00Z">
              <w:r w:rsidRPr="00A23FA3">
                <w:rPr>
                  <w:rFonts w:cs="Calibri"/>
                  <w:sz w:val="24"/>
                </w:rPr>
                <w:t>Answer method</w:t>
              </w:r>
              <w:r w:rsidRPr="00A23FA3">
                <w:rPr>
                  <w:rFonts w:ascii="等线" w:eastAsia="等线" w:hAnsi="等线" w:cs="Calibri" w:hint="eastAsia"/>
                  <w:szCs w:val="21"/>
                </w:rPr>
                <w:t>回答方法</w:t>
              </w:r>
            </w:ins>
          </w:p>
        </w:tc>
        <w:tc>
          <w:tcPr>
            <w:tcW w:w="1417" w:type="dxa"/>
            <w:shd w:val="clear" w:color="auto" w:fill="BFBFBF" w:themeFill="background1" w:themeFillShade="BF"/>
          </w:tcPr>
          <w:p w14:paraId="7169EC71" w14:textId="77777777" w:rsidR="00847B96" w:rsidRPr="00A23FA3" w:rsidRDefault="00847B96" w:rsidP="00B440F8">
            <w:pPr>
              <w:pStyle w:val="a0"/>
              <w:ind w:firstLineChars="0" w:firstLine="0"/>
              <w:rPr>
                <w:ins w:id="3728" w:author="raye" w:date="2018-07-17T10:46:00Z"/>
                <w:rFonts w:ascii="Calibri" w:hAnsi="Calibri" w:cstheme="minorHAnsi"/>
                <w:sz w:val="24"/>
                <w:szCs w:val="24"/>
              </w:rPr>
            </w:pPr>
            <w:ins w:id="3729" w:author="raye" w:date="2018-07-17T10:46:00Z">
              <w:r w:rsidRPr="00A23FA3">
                <w:rPr>
                  <w:rFonts w:cs="Calibri"/>
                  <w:sz w:val="24"/>
                </w:rPr>
                <w:t xml:space="preserve">Num </w:t>
              </w:r>
              <w:r w:rsidRPr="00A23FA3">
                <w:rPr>
                  <w:rFonts w:ascii="等线" w:eastAsia="等线" w:hAnsi="等线" w:cs="Calibri" w:hint="eastAsia"/>
                  <w:szCs w:val="21"/>
                </w:rPr>
                <w:t>数量</w:t>
              </w:r>
            </w:ins>
          </w:p>
        </w:tc>
        <w:tc>
          <w:tcPr>
            <w:tcW w:w="2836" w:type="dxa"/>
            <w:shd w:val="clear" w:color="auto" w:fill="BFBFBF" w:themeFill="background1" w:themeFillShade="BF"/>
          </w:tcPr>
          <w:p w14:paraId="07A0A3B0" w14:textId="77777777" w:rsidR="00847B96" w:rsidRPr="00A23FA3" w:rsidRDefault="00847B96" w:rsidP="00B440F8">
            <w:pPr>
              <w:pStyle w:val="a0"/>
              <w:ind w:firstLineChars="0" w:firstLine="0"/>
              <w:rPr>
                <w:ins w:id="3730" w:author="raye" w:date="2018-07-17T10:46:00Z"/>
                <w:rFonts w:ascii="等线" w:eastAsia="等线" w:hAnsi="等线" w:cstheme="minorHAnsi"/>
                <w:szCs w:val="21"/>
              </w:rPr>
            </w:pPr>
            <w:ins w:id="3731" w:author="raye" w:date="2018-07-17T10:46:00Z">
              <w:r w:rsidRPr="00A23FA3">
                <w:rPr>
                  <w:rFonts w:cs="Calibri"/>
                  <w:sz w:val="24"/>
                </w:rPr>
                <w:t>Question SeqNo</w:t>
              </w:r>
              <w:r w:rsidRPr="00A23FA3">
                <w:rPr>
                  <w:rFonts w:ascii="等线" w:eastAsia="等线" w:hAnsi="等线" w:cstheme="minorHAnsi" w:hint="eastAsia"/>
                  <w:szCs w:val="21"/>
                </w:rPr>
                <w:t>问题编号</w:t>
              </w:r>
            </w:ins>
          </w:p>
        </w:tc>
      </w:tr>
      <w:tr w:rsidR="00A23FA3" w:rsidRPr="00A23FA3" w14:paraId="4EF8653D" w14:textId="77777777" w:rsidTr="00B440F8">
        <w:trPr>
          <w:ins w:id="3732" w:author="raye" w:date="2018-07-17T10:46:00Z"/>
        </w:trPr>
        <w:tc>
          <w:tcPr>
            <w:tcW w:w="3117" w:type="dxa"/>
          </w:tcPr>
          <w:p w14:paraId="7A26F8B1" w14:textId="77777777" w:rsidR="00847B96" w:rsidRPr="00A23FA3" w:rsidRDefault="00847B96" w:rsidP="00B440F8">
            <w:pPr>
              <w:pStyle w:val="a0"/>
              <w:ind w:firstLineChars="0" w:firstLine="0"/>
              <w:rPr>
                <w:ins w:id="3733" w:author="raye" w:date="2018-07-17T10:46:00Z"/>
                <w:rFonts w:ascii="Calibri" w:hAnsi="Calibri" w:cstheme="minorHAnsi"/>
                <w:sz w:val="24"/>
                <w:szCs w:val="24"/>
              </w:rPr>
            </w:pPr>
            <w:ins w:id="3734" w:author="raye" w:date="2018-07-17T10:46:00Z">
              <w:r w:rsidRPr="00A23FA3">
                <w:rPr>
                  <w:rFonts w:cs="Calibri"/>
                  <w:sz w:val="24"/>
                </w:rPr>
                <w:t>Automatic</w:t>
              </w:r>
              <w:r w:rsidRPr="00A23FA3">
                <w:rPr>
                  <w:rFonts w:cs="Calibri" w:hint="eastAsia"/>
                  <w:sz w:val="24"/>
                </w:rPr>
                <w:t>自动</w:t>
              </w:r>
            </w:ins>
          </w:p>
        </w:tc>
        <w:tc>
          <w:tcPr>
            <w:tcW w:w="1417" w:type="dxa"/>
          </w:tcPr>
          <w:p w14:paraId="441F8B2C" w14:textId="77777777" w:rsidR="00847B96" w:rsidRPr="00A23FA3" w:rsidRDefault="00847B96" w:rsidP="00B440F8">
            <w:pPr>
              <w:pStyle w:val="a0"/>
              <w:ind w:firstLineChars="0" w:firstLine="0"/>
              <w:rPr>
                <w:ins w:id="3735" w:author="raye" w:date="2018-07-17T10:46:00Z"/>
                <w:rFonts w:ascii="Calibri" w:hAnsi="Calibri" w:cstheme="minorHAnsi"/>
                <w:sz w:val="24"/>
                <w:szCs w:val="24"/>
              </w:rPr>
            </w:pPr>
            <w:ins w:id="3736" w:author="raye" w:date="2018-07-17T10:46:00Z">
              <w:r w:rsidRPr="00A23FA3">
                <w:rPr>
                  <w:rFonts w:cs="Calibri"/>
                  <w:sz w:val="24"/>
                </w:rPr>
                <w:t>8</w:t>
              </w:r>
            </w:ins>
          </w:p>
        </w:tc>
        <w:tc>
          <w:tcPr>
            <w:tcW w:w="2836" w:type="dxa"/>
          </w:tcPr>
          <w:p w14:paraId="092AEDFB" w14:textId="77777777" w:rsidR="00847B96" w:rsidRPr="00A23FA3" w:rsidRDefault="00847B96" w:rsidP="00B440F8">
            <w:pPr>
              <w:pStyle w:val="a0"/>
              <w:ind w:firstLineChars="0" w:firstLine="0"/>
              <w:rPr>
                <w:ins w:id="3737" w:author="raye" w:date="2018-07-17T10:46:00Z"/>
                <w:rFonts w:ascii="Calibri" w:hAnsi="Calibri" w:cstheme="minorHAnsi"/>
                <w:i/>
                <w:sz w:val="24"/>
                <w:szCs w:val="24"/>
              </w:rPr>
            </w:pPr>
            <w:ins w:id="3738" w:author="raye" w:date="2018-07-17T10:46:00Z">
              <w:r w:rsidRPr="00A23FA3">
                <w:rPr>
                  <w:rFonts w:cs="Calibri"/>
                  <w:sz w:val="24"/>
                </w:rPr>
                <w:t>a1, b3, b5, b6, b8, b9, b17, b20</w:t>
              </w:r>
            </w:ins>
          </w:p>
        </w:tc>
      </w:tr>
      <w:tr w:rsidR="00A23FA3" w:rsidRPr="00A23FA3" w14:paraId="6633EDF9" w14:textId="77777777" w:rsidTr="00B440F8">
        <w:trPr>
          <w:ins w:id="3739" w:author="raye" w:date="2018-07-17T10:46:00Z"/>
        </w:trPr>
        <w:tc>
          <w:tcPr>
            <w:tcW w:w="3117" w:type="dxa"/>
          </w:tcPr>
          <w:p w14:paraId="2A50B1B3" w14:textId="77777777" w:rsidR="00847B96" w:rsidRPr="00A23FA3" w:rsidRDefault="00847B96" w:rsidP="00B440F8">
            <w:pPr>
              <w:pStyle w:val="a0"/>
              <w:ind w:firstLineChars="0" w:firstLine="0"/>
              <w:rPr>
                <w:ins w:id="3740" w:author="raye" w:date="2018-07-17T10:46:00Z"/>
                <w:rFonts w:ascii="Calibri" w:hAnsi="Calibri" w:cstheme="minorHAnsi"/>
                <w:sz w:val="24"/>
                <w:szCs w:val="24"/>
              </w:rPr>
            </w:pPr>
            <w:ins w:id="3741" w:author="raye" w:date="2018-07-17T10:46:00Z">
              <w:r w:rsidRPr="00A23FA3">
                <w:rPr>
                  <w:rFonts w:cs="Calibri"/>
                  <w:sz w:val="24"/>
                </w:rPr>
                <w:t>Semi-Automatic</w:t>
              </w:r>
              <w:r w:rsidRPr="00A23FA3">
                <w:rPr>
                  <w:rFonts w:cs="Calibri" w:hint="eastAsia"/>
                  <w:sz w:val="24"/>
                </w:rPr>
                <w:t>半自动</w:t>
              </w:r>
            </w:ins>
          </w:p>
        </w:tc>
        <w:tc>
          <w:tcPr>
            <w:tcW w:w="1417" w:type="dxa"/>
          </w:tcPr>
          <w:p w14:paraId="74BDE003" w14:textId="77777777" w:rsidR="00847B96" w:rsidRPr="00A23FA3" w:rsidRDefault="00847B96" w:rsidP="00B440F8">
            <w:pPr>
              <w:pStyle w:val="a0"/>
              <w:ind w:firstLineChars="0" w:firstLine="0"/>
              <w:rPr>
                <w:ins w:id="3742" w:author="raye" w:date="2018-07-17T10:46:00Z"/>
                <w:rFonts w:ascii="Calibri" w:hAnsi="Calibri" w:cstheme="minorHAnsi"/>
                <w:sz w:val="24"/>
                <w:szCs w:val="24"/>
              </w:rPr>
            </w:pPr>
            <w:ins w:id="3743" w:author="raye" w:date="2018-07-17T10:46:00Z">
              <w:r w:rsidRPr="00A23FA3">
                <w:rPr>
                  <w:rFonts w:cs="Calibri"/>
                  <w:sz w:val="24"/>
                </w:rPr>
                <w:t>15</w:t>
              </w:r>
            </w:ins>
          </w:p>
        </w:tc>
        <w:tc>
          <w:tcPr>
            <w:tcW w:w="2836" w:type="dxa"/>
          </w:tcPr>
          <w:p w14:paraId="3347D7F0" w14:textId="77777777" w:rsidR="00847B96" w:rsidRPr="00A23FA3" w:rsidRDefault="00847B96" w:rsidP="00B440F8">
            <w:pPr>
              <w:pStyle w:val="a0"/>
              <w:ind w:firstLineChars="0" w:firstLine="0"/>
              <w:rPr>
                <w:ins w:id="3744" w:author="raye" w:date="2018-07-17T10:46:00Z"/>
                <w:rFonts w:ascii="Calibri" w:hAnsi="Calibri" w:cstheme="minorHAnsi"/>
                <w:sz w:val="24"/>
                <w:szCs w:val="24"/>
              </w:rPr>
            </w:pPr>
            <w:ins w:id="3745" w:author="raye" w:date="2018-07-17T10:46:00Z">
              <w:r w:rsidRPr="00A23FA3">
                <w:rPr>
                  <w:rFonts w:cs="Calibri"/>
                  <w:sz w:val="24"/>
                </w:rPr>
                <w:t xml:space="preserve">a2, </w:t>
              </w:r>
              <w:r w:rsidRPr="00A23FA3">
                <w:t>b1</w:t>
              </w:r>
              <w:r w:rsidRPr="00A23FA3">
                <w:rPr>
                  <w:rFonts w:cs="Calibri"/>
                  <w:sz w:val="24"/>
                </w:rPr>
                <w:t>, b2, b4, b7, b11, b15, b16, b18, b21, b22, b23, b24, b25, b29</w:t>
              </w:r>
            </w:ins>
          </w:p>
        </w:tc>
      </w:tr>
      <w:tr w:rsidR="00847B96" w:rsidRPr="00A23FA3" w14:paraId="4D6790E0" w14:textId="77777777" w:rsidTr="00B440F8">
        <w:trPr>
          <w:ins w:id="3746" w:author="raye" w:date="2018-07-17T10:46:00Z"/>
        </w:trPr>
        <w:tc>
          <w:tcPr>
            <w:tcW w:w="3117" w:type="dxa"/>
          </w:tcPr>
          <w:p w14:paraId="713D56DA" w14:textId="77777777" w:rsidR="00847B96" w:rsidRPr="00A23FA3" w:rsidRDefault="00847B96" w:rsidP="00B440F8">
            <w:pPr>
              <w:pStyle w:val="a0"/>
              <w:ind w:firstLineChars="0" w:firstLine="0"/>
              <w:rPr>
                <w:ins w:id="3747" w:author="raye" w:date="2018-07-17T10:46:00Z"/>
                <w:rFonts w:ascii="Calibri" w:hAnsi="Calibri" w:cstheme="minorHAnsi"/>
                <w:sz w:val="24"/>
                <w:szCs w:val="24"/>
              </w:rPr>
            </w:pPr>
            <w:ins w:id="3748" w:author="raye" w:date="2018-07-17T10:46:00Z">
              <w:r w:rsidRPr="00A23FA3">
                <w:rPr>
                  <w:rFonts w:cs="Calibri"/>
                  <w:sz w:val="24"/>
                </w:rPr>
                <w:t>Manually answered by Operations</w:t>
              </w:r>
              <w:r w:rsidRPr="00A23FA3">
                <w:rPr>
                  <w:rFonts w:cs="Calibri" w:hint="eastAsia"/>
                  <w:sz w:val="24"/>
                </w:rPr>
                <w:t>手动</w:t>
              </w:r>
            </w:ins>
          </w:p>
        </w:tc>
        <w:tc>
          <w:tcPr>
            <w:tcW w:w="1417" w:type="dxa"/>
          </w:tcPr>
          <w:p w14:paraId="5939CA87" w14:textId="77777777" w:rsidR="00847B96" w:rsidRPr="00A23FA3" w:rsidRDefault="00847B96" w:rsidP="00B440F8">
            <w:pPr>
              <w:pStyle w:val="a0"/>
              <w:ind w:firstLineChars="0" w:firstLine="0"/>
              <w:rPr>
                <w:ins w:id="3749" w:author="raye" w:date="2018-07-17T10:46:00Z"/>
                <w:rFonts w:ascii="Calibri" w:hAnsi="Calibri" w:cstheme="minorHAnsi"/>
                <w:sz w:val="24"/>
                <w:szCs w:val="24"/>
              </w:rPr>
            </w:pPr>
            <w:ins w:id="3750" w:author="raye" w:date="2018-07-17T10:46:00Z">
              <w:r w:rsidRPr="00A23FA3">
                <w:rPr>
                  <w:rFonts w:cs="Calibri"/>
                  <w:sz w:val="24"/>
                </w:rPr>
                <w:t>12</w:t>
              </w:r>
            </w:ins>
          </w:p>
        </w:tc>
        <w:tc>
          <w:tcPr>
            <w:tcW w:w="2836" w:type="dxa"/>
          </w:tcPr>
          <w:p w14:paraId="191B7516" w14:textId="77777777" w:rsidR="00847B96" w:rsidRPr="00A23FA3" w:rsidRDefault="00847B96" w:rsidP="00B440F8">
            <w:pPr>
              <w:pStyle w:val="a0"/>
              <w:ind w:firstLineChars="0" w:firstLine="0"/>
              <w:rPr>
                <w:ins w:id="3751" w:author="raye" w:date="2018-07-17T10:46:00Z"/>
                <w:rFonts w:ascii="Calibri" w:hAnsi="Calibri" w:cstheme="minorHAnsi"/>
                <w:sz w:val="24"/>
                <w:szCs w:val="24"/>
              </w:rPr>
            </w:pPr>
            <w:ins w:id="3752" w:author="raye" w:date="2018-07-17T10:46:00Z">
              <w:r w:rsidRPr="00A23FA3">
                <w:rPr>
                  <w:rFonts w:cs="Calibri"/>
                  <w:sz w:val="24"/>
                </w:rPr>
                <w:t>b10, b12, b13, b14, b19, b26, b27, b28, b30, c1, c2, d1</w:t>
              </w:r>
            </w:ins>
          </w:p>
        </w:tc>
      </w:tr>
    </w:tbl>
    <w:p w14:paraId="192DD0F2" w14:textId="1FF0E29E" w:rsidR="00847B96" w:rsidRPr="00A23FA3" w:rsidRDefault="00847B96" w:rsidP="00847B96">
      <w:pPr>
        <w:pStyle w:val="a0"/>
        <w:widowControl/>
        <w:ind w:left="845" w:firstLineChars="0" w:firstLine="0"/>
        <w:jc w:val="left"/>
        <w:rPr>
          <w:ins w:id="3753" w:author="raye" w:date="2018-07-17T10:46:00Z"/>
          <w:rFonts w:ascii="等线" w:eastAsia="等线" w:hAnsi="等线"/>
        </w:rPr>
      </w:pPr>
    </w:p>
    <w:p w14:paraId="0DB59927" w14:textId="77777777" w:rsidR="00847B96" w:rsidRPr="00A23FA3" w:rsidRDefault="00847B96" w:rsidP="00847B96">
      <w:pPr>
        <w:pStyle w:val="a0"/>
        <w:widowControl/>
        <w:numPr>
          <w:ilvl w:val="0"/>
          <w:numId w:val="109"/>
        </w:numPr>
        <w:ind w:firstLineChars="0"/>
        <w:jc w:val="left"/>
        <w:rPr>
          <w:ins w:id="3754" w:author="raye" w:date="2018-07-17T10:46:00Z"/>
          <w:rFonts w:ascii="等线" w:eastAsia="等线" w:hAnsi="等线"/>
        </w:rPr>
      </w:pPr>
      <w:ins w:id="3755" w:author="raye" w:date="2018-07-17T10:46:00Z">
        <w:r w:rsidRPr="00A23FA3">
          <w:rPr>
            <w:rFonts w:ascii="等线" w:eastAsia="等线" w:hAnsi="等线" w:hint="eastAsia"/>
          </w:rPr>
          <w:t>右侧证据</w:t>
        </w:r>
      </w:ins>
    </w:p>
    <w:p w14:paraId="0AC11A5A" w14:textId="77777777" w:rsidR="00847B96" w:rsidRPr="00A23FA3" w:rsidRDefault="00847B96" w:rsidP="00847B96">
      <w:pPr>
        <w:pStyle w:val="a0"/>
        <w:widowControl/>
        <w:numPr>
          <w:ilvl w:val="0"/>
          <w:numId w:val="114"/>
        </w:numPr>
        <w:ind w:firstLineChars="0"/>
        <w:jc w:val="left"/>
        <w:rPr>
          <w:ins w:id="3756" w:author="raye" w:date="2018-07-17T10:46:00Z"/>
          <w:rFonts w:ascii="等线" w:eastAsia="等线" w:hAnsi="等线"/>
        </w:rPr>
      </w:pPr>
      <w:ins w:id="3757" w:author="raye" w:date="2018-07-17T10:46:00Z">
        <w:r w:rsidRPr="00A23FA3">
          <w:rPr>
            <w:rFonts w:ascii="等线" w:eastAsia="等线" w:hAnsi="等线" w:hint="eastAsia"/>
          </w:rPr>
          <w:t>切换3</w:t>
        </w:r>
        <w:r w:rsidRPr="00A23FA3">
          <w:rPr>
            <w:rFonts w:ascii="等线" w:eastAsia="等线" w:hAnsi="等线"/>
          </w:rPr>
          <w:t>5</w:t>
        </w:r>
        <w:r w:rsidRPr="00A23FA3">
          <w:rPr>
            <w:rFonts w:ascii="等线" w:eastAsia="等线" w:hAnsi="等线" w:hint="eastAsia"/>
          </w:rPr>
          <w:t>个问题时，对应的证据也会跟着切换。这个页面问题与证据是一一对应关系的。有的问题有附证据，有的问题则没有附证据</w:t>
        </w:r>
      </w:ins>
    </w:p>
    <w:p w14:paraId="2D1CB67A" w14:textId="77777777" w:rsidR="00847B96" w:rsidRPr="00A23FA3" w:rsidRDefault="00847B96" w:rsidP="00847B96">
      <w:pPr>
        <w:pStyle w:val="a0"/>
        <w:widowControl/>
        <w:numPr>
          <w:ilvl w:val="0"/>
          <w:numId w:val="114"/>
        </w:numPr>
        <w:ind w:firstLineChars="0"/>
        <w:jc w:val="left"/>
        <w:rPr>
          <w:ins w:id="3758" w:author="raye" w:date="2018-07-17T10:46:00Z"/>
          <w:rFonts w:ascii="等线" w:eastAsia="等线" w:hAnsi="等线"/>
        </w:rPr>
      </w:pPr>
      <w:ins w:id="3759" w:author="raye" w:date="2018-07-17T10:46:00Z">
        <w:r w:rsidRPr="00A23FA3">
          <w:rPr>
            <w:rFonts w:ascii="等线" w:eastAsia="等线" w:hAnsi="等线" w:hint="eastAsia"/>
          </w:rPr>
          <w:t>用户可以自行增加或删除证据</w:t>
        </w:r>
      </w:ins>
    </w:p>
    <w:p w14:paraId="4191409C" w14:textId="77777777" w:rsidR="00847B96" w:rsidRPr="00A23FA3" w:rsidRDefault="00847B96" w:rsidP="00847B96">
      <w:pPr>
        <w:pStyle w:val="a0"/>
        <w:widowControl/>
        <w:numPr>
          <w:ilvl w:val="0"/>
          <w:numId w:val="114"/>
        </w:numPr>
        <w:ind w:firstLineChars="0"/>
        <w:jc w:val="left"/>
        <w:rPr>
          <w:ins w:id="3760" w:author="raye" w:date="2018-07-17T10:46:00Z"/>
          <w:rFonts w:ascii="等线" w:eastAsia="等线" w:hAnsi="等线"/>
        </w:rPr>
      </w:pPr>
      <w:ins w:id="3761" w:author="raye" w:date="2018-07-17T10:46:00Z">
        <w:r w:rsidRPr="00A23FA3">
          <w:rPr>
            <w:rFonts w:ascii="等线" w:eastAsia="等线" w:hAnsi="等线" w:hint="eastAsia"/>
          </w:rPr>
          <w:t>设计上注意把系统自动获取的证据与用户自行增加的证据做个区分</w:t>
        </w:r>
      </w:ins>
    </w:p>
    <w:p w14:paraId="7C6875C9" w14:textId="77777777" w:rsidR="00847B96" w:rsidRPr="00A23FA3" w:rsidRDefault="00847B96" w:rsidP="00847B96">
      <w:pPr>
        <w:pStyle w:val="a0"/>
        <w:widowControl/>
        <w:ind w:left="1205" w:firstLineChars="0" w:firstLine="0"/>
        <w:jc w:val="left"/>
        <w:rPr>
          <w:ins w:id="3762" w:author="raye" w:date="2018-07-17T10:46:00Z"/>
          <w:rFonts w:ascii="等线" w:eastAsia="等线" w:hAnsi="等线"/>
        </w:rPr>
      </w:pPr>
      <w:ins w:id="3763" w:author="raye" w:date="2018-07-17T10:46:00Z">
        <w:r w:rsidRPr="00A23FA3">
          <w:rPr>
            <w:rFonts w:ascii="等线" w:eastAsia="等线" w:hAnsi="等线" w:hint="eastAsia"/>
          </w:rPr>
          <w:t>细节说明见下文证据模块</w:t>
        </w:r>
      </w:ins>
    </w:p>
    <w:p w14:paraId="4E7BAD69" w14:textId="77777777" w:rsidR="00847B96" w:rsidRPr="00A23FA3" w:rsidRDefault="00847B96" w:rsidP="00847B96">
      <w:pPr>
        <w:pStyle w:val="a0"/>
        <w:widowControl/>
        <w:ind w:left="1205" w:firstLineChars="0" w:firstLine="0"/>
        <w:jc w:val="left"/>
        <w:rPr>
          <w:ins w:id="3764" w:author="raye" w:date="2018-07-17T10:46:00Z"/>
          <w:rFonts w:ascii="等线" w:eastAsia="等线" w:hAnsi="等线"/>
        </w:rPr>
      </w:pPr>
    </w:p>
    <w:p w14:paraId="79B865B0" w14:textId="77777777" w:rsidR="00847B96" w:rsidRPr="00A23FA3" w:rsidRDefault="00847B96" w:rsidP="00847B96">
      <w:pPr>
        <w:pStyle w:val="a0"/>
        <w:widowControl/>
        <w:numPr>
          <w:ilvl w:val="0"/>
          <w:numId w:val="109"/>
        </w:numPr>
        <w:ind w:firstLineChars="0"/>
        <w:jc w:val="left"/>
        <w:rPr>
          <w:ins w:id="3765" w:author="raye" w:date="2018-07-17T10:46:00Z"/>
          <w:rFonts w:ascii="等线" w:eastAsia="等线" w:hAnsi="等线"/>
        </w:rPr>
      </w:pPr>
      <w:ins w:id="3766" w:author="raye" w:date="2018-07-17T10:46:00Z">
        <w:r w:rsidRPr="00A23FA3">
          <w:rPr>
            <w:rFonts w:ascii="等线" w:eastAsia="等线" w:hAnsi="等线" w:hint="eastAsia"/>
          </w:rPr>
          <w:t xml:space="preserve"> </w:t>
        </w:r>
        <w:r w:rsidRPr="00A23FA3">
          <w:rPr>
            <w:rFonts w:ascii="等线" w:eastAsia="等线" w:hAnsi="等线"/>
          </w:rPr>
          <w:t>Save&amp; Submit</w:t>
        </w:r>
      </w:ins>
    </w:p>
    <w:p w14:paraId="32221B42" w14:textId="77777777" w:rsidR="00847B96" w:rsidRPr="00A23FA3" w:rsidRDefault="00847B96" w:rsidP="00847B96">
      <w:pPr>
        <w:pStyle w:val="a0"/>
        <w:widowControl/>
        <w:numPr>
          <w:ilvl w:val="0"/>
          <w:numId w:val="115"/>
        </w:numPr>
        <w:ind w:firstLineChars="0"/>
        <w:jc w:val="left"/>
        <w:rPr>
          <w:ins w:id="3767" w:author="raye" w:date="2018-07-17T10:46:00Z"/>
          <w:rFonts w:ascii="等线" w:eastAsia="等线" w:hAnsi="等线"/>
        </w:rPr>
      </w:pPr>
      <w:ins w:id="3768" w:author="raye" w:date="2018-07-17T10:46:00Z">
        <w:r w:rsidRPr="00A23FA3">
          <w:rPr>
            <w:rFonts w:ascii="等线" w:eastAsia="等线" w:hAnsi="等线" w:hint="eastAsia"/>
          </w:rPr>
          <w:t>S</w:t>
        </w:r>
        <w:r w:rsidRPr="00A23FA3">
          <w:rPr>
            <w:rFonts w:ascii="等线" w:eastAsia="等线" w:hAnsi="等线"/>
          </w:rPr>
          <w:t>ave</w:t>
        </w:r>
        <w:r w:rsidRPr="00A23FA3">
          <w:rPr>
            <w:rFonts w:ascii="等线" w:eastAsia="等线" w:hAnsi="等线" w:hint="eastAsia"/>
          </w:rPr>
          <w:t>是把当前填写的内容做的修改进行保存</w:t>
        </w:r>
      </w:ins>
    </w:p>
    <w:p w14:paraId="617C7270" w14:textId="77777777" w:rsidR="00847B96" w:rsidRPr="00A23FA3" w:rsidRDefault="00847B96" w:rsidP="00847B96">
      <w:pPr>
        <w:pStyle w:val="a0"/>
        <w:widowControl/>
        <w:numPr>
          <w:ilvl w:val="0"/>
          <w:numId w:val="115"/>
        </w:numPr>
        <w:ind w:firstLineChars="0"/>
        <w:jc w:val="left"/>
        <w:rPr>
          <w:ins w:id="3769" w:author="raye" w:date="2018-07-17T10:46:00Z"/>
          <w:rFonts w:ascii="等线" w:eastAsia="等线" w:hAnsi="等线"/>
        </w:rPr>
      </w:pPr>
      <w:ins w:id="3770" w:author="raye" w:date="2018-07-17T10:46:00Z">
        <w:r w:rsidRPr="00A23FA3">
          <w:rPr>
            <w:rFonts w:ascii="等线" w:eastAsia="等线" w:hAnsi="等线" w:hint="eastAsia"/>
          </w:rPr>
          <w:t>S</w:t>
        </w:r>
        <w:r w:rsidRPr="00A23FA3">
          <w:rPr>
            <w:rFonts w:ascii="等线" w:eastAsia="等线" w:hAnsi="等线"/>
          </w:rPr>
          <w:t>ubmit</w:t>
        </w:r>
        <w:r w:rsidRPr="00A23FA3">
          <w:rPr>
            <w:rFonts w:ascii="等线" w:eastAsia="等线" w:hAnsi="等线" w:hint="eastAsia"/>
          </w:rPr>
          <w:t>会出一个结果</w:t>
        </w:r>
      </w:ins>
    </w:p>
    <w:p w14:paraId="7E3F2D1E" w14:textId="77777777" w:rsidR="00847B96" w:rsidRPr="00A23FA3" w:rsidRDefault="00847B96" w:rsidP="00847B96">
      <w:pPr>
        <w:pStyle w:val="a0"/>
        <w:widowControl/>
        <w:ind w:left="1205" w:firstLineChars="0" w:firstLine="0"/>
        <w:jc w:val="left"/>
        <w:rPr>
          <w:ins w:id="3771" w:author="raye" w:date="2018-07-17T10:46:00Z"/>
          <w:rFonts w:ascii="等线" w:eastAsia="等线" w:hAnsi="等线"/>
        </w:rPr>
      </w:pPr>
      <w:ins w:id="3772" w:author="raye" w:date="2018-07-17T10:46:00Z">
        <w:r w:rsidRPr="00A23FA3">
          <w:rPr>
            <w:rFonts w:ascii="等线" w:eastAsia="等线" w:hAnsi="等线" w:hint="eastAsia"/>
          </w:rPr>
          <w:t>3</w:t>
        </w:r>
        <w:r w:rsidRPr="00A23FA3">
          <w:rPr>
            <w:rFonts w:ascii="等线" w:eastAsia="等线" w:hAnsi="等线"/>
          </w:rPr>
          <w:t>5</w:t>
        </w:r>
        <w:r w:rsidRPr="00A23FA3">
          <w:rPr>
            <w:rFonts w:ascii="等线" w:eastAsia="等线" w:hAnsi="等线" w:hint="eastAsia"/>
          </w:rPr>
          <w:t>个问题，回答N</w:t>
        </w:r>
        <w:r w:rsidRPr="00A23FA3">
          <w:rPr>
            <w:rFonts w:ascii="等线" w:eastAsia="等线" w:hAnsi="等线"/>
          </w:rPr>
          <w:t>O</w:t>
        </w:r>
        <w:r w:rsidRPr="00A23FA3">
          <w:rPr>
            <w:rFonts w:ascii="等线" w:eastAsia="等线" w:hAnsi="等线" w:hint="eastAsia"/>
          </w:rPr>
          <w:t>的，会出现标红，</w:t>
        </w:r>
      </w:ins>
    </w:p>
    <w:p w14:paraId="58B2D075" w14:textId="77777777" w:rsidR="00847B96" w:rsidRPr="00A23FA3" w:rsidRDefault="00847B96" w:rsidP="00847B96">
      <w:pPr>
        <w:pStyle w:val="a0"/>
        <w:widowControl/>
        <w:ind w:left="1205" w:firstLineChars="0" w:firstLine="0"/>
        <w:jc w:val="left"/>
        <w:rPr>
          <w:ins w:id="3773" w:author="raye" w:date="2018-07-17T10:46:00Z"/>
          <w:rFonts w:ascii="等线" w:eastAsia="等线" w:hAnsi="等线"/>
        </w:rPr>
      </w:pPr>
      <w:ins w:id="3774" w:author="raye" w:date="2018-07-17T10:46:00Z">
        <w:r w:rsidRPr="00A23FA3">
          <w:rPr>
            <w:rFonts w:ascii="等线" w:eastAsia="等线" w:hAnsi="等线" w:hint="eastAsia"/>
          </w:rPr>
          <w:t>证据，要求找到相关证据，却没有找到的，会出现标红</w:t>
        </w:r>
      </w:ins>
    </w:p>
    <w:p w14:paraId="5EF3FC62" w14:textId="77777777" w:rsidR="00847B96" w:rsidRPr="00A23FA3" w:rsidRDefault="00847B96" w:rsidP="00847B96">
      <w:pPr>
        <w:pStyle w:val="a0"/>
        <w:widowControl/>
        <w:numPr>
          <w:ilvl w:val="0"/>
          <w:numId w:val="115"/>
        </w:numPr>
        <w:ind w:firstLineChars="0"/>
        <w:jc w:val="left"/>
        <w:rPr>
          <w:ins w:id="3775" w:author="raye" w:date="2018-07-17T10:46:00Z"/>
          <w:rFonts w:ascii="等线" w:eastAsia="等线" w:hAnsi="等线"/>
        </w:rPr>
      </w:pPr>
      <w:ins w:id="3776" w:author="raye" w:date="2018-07-17T10:46:00Z">
        <w:r w:rsidRPr="00A23FA3">
          <w:rPr>
            <w:rFonts w:ascii="等线" w:eastAsia="等线" w:hAnsi="等线"/>
          </w:rPr>
          <w:t>35</w:t>
        </w:r>
        <w:r w:rsidRPr="00A23FA3">
          <w:rPr>
            <w:rFonts w:ascii="等线" w:eastAsia="等线" w:hAnsi="等线" w:hint="eastAsia"/>
          </w:rPr>
          <w:t>个问题没答完，S</w:t>
        </w:r>
        <w:r w:rsidRPr="00A23FA3">
          <w:rPr>
            <w:rFonts w:ascii="等线" w:eastAsia="等线" w:hAnsi="等线"/>
          </w:rPr>
          <w:t>ubmit</w:t>
        </w:r>
        <w:r w:rsidRPr="00A23FA3">
          <w:rPr>
            <w:rFonts w:ascii="等线" w:eastAsia="等线" w:hAnsi="等线" w:hint="eastAsia"/>
          </w:rPr>
          <w:t>按钮置灰不可点击</w:t>
        </w:r>
      </w:ins>
    </w:p>
    <w:p w14:paraId="51261A4F" w14:textId="77777777" w:rsidR="00847B96" w:rsidRPr="000E4584" w:rsidRDefault="00847B96" w:rsidP="00847B96">
      <w:pPr>
        <w:pStyle w:val="a0"/>
        <w:widowControl/>
        <w:numPr>
          <w:ilvl w:val="0"/>
          <w:numId w:val="109"/>
        </w:numPr>
        <w:ind w:firstLineChars="0"/>
        <w:jc w:val="left"/>
        <w:rPr>
          <w:ins w:id="3777" w:author="raye" w:date="2018-07-17T10:46:00Z"/>
          <w:rFonts w:ascii="等线" w:eastAsia="等线" w:hAnsi="等线"/>
          <w:strike/>
          <w:color w:val="FF0000"/>
        </w:rPr>
      </w:pPr>
      <w:bookmarkStart w:id="3778" w:name="OLE_LINK11"/>
      <w:bookmarkStart w:id="3779" w:name="OLE_LINK16"/>
      <w:ins w:id="3780" w:author="raye" w:date="2018-07-17T10:46:00Z">
        <w:r w:rsidRPr="000E4584">
          <w:rPr>
            <w:strike/>
            <w:color w:val="FF0000"/>
          </w:rPr>
          <w:t>Export to PDF</w:t>
        </w:r>
      </w:ins>
    </w:p>
    <w:bookmarkEnd w:id="3778"/>
    <w:bookmarkEnd w:id="3779"/>
    <w:p w14:paraId="3DCC3951" w14:textId="77777777" w:rsidR="00847B96" w:rsidRPr="000E4584" w:rsidRDefault="00847B96" w:rsidP="00847B96">
      <w:pPr>
        <w:pStyle w:val="a0"/>
        <w:widowControl/>
        <w:ind w:left="845" w:firstLineChars="0" w:firstLine="0"/>
        <w:jc w:val="left"/>
        <w:rPr>
          <w:ins w:id="3781" w:author="raye" w:date="2018-07-17T10:46:00Z"/>
          <w:rFonts w:ascii="等线" w:eastAsia="等线" w:hAnsi="等线"/>
          <w:strike/>
          <w:color w:val="FF0000"/>
        </w:rPr>
      </w:pPr>
      <w:ins w:id="3782" w:author="raye" w:date="2018-07-17T10:46:00Z">
        <w:r w:rsidRPr="000E4584">
          <w:rPr>
            <w:rFonts w:ascii="等线" w:eastAsia="等线" w:hAnsi="等线" w:hint="eastAsia"/>
            <w:strike/>
            <w:color w:val="FF0000"/>
          </w:rPr>
          <w:lastRenderedPageBreak/>
          <w:t>点击这个控件，生成的是1</w:t>
        </w:r>
        <w:r w:rsidRPr="000E4584">
          <w:rPr>
            <w:rFonts w:ascii="等线" w:eastAsia="等线" w:hAnsi="等线"/>
            <w:strike/>
            <w:color w:val="FF0000"/>
          </w:rPr>
          <w:t>#</w:t>
        </w:r>
        <w:r w:rsidRPr="000E4584">
          <w:rPr>
            <w:rFonts w:ascii="等线" w:eastAsia="等线" w:hAnsi="等线" w:hint="eastAsia"/>
            <w:strike/>
            <w:color w:val="FF0000"/>
          </w:rPr>
          <w:t>那张表格样式的P</w:t>
        </w:r>
        <w:r w:rsidRPr="000E4584">
          <w:rPr>
            <w:rFonts w:ascii="等线" w:eastAsia="等线" w:hAnsi="等线"/>
            <w:strike/>
            <w:color w:val="FF0000"/>
          </w:rPr>
          <w:t>DF</w:t>
        </w:r>
      </w:ins>
    </w:p>
    <w:p w14:paraId="6EA160D3" w14:textId="649FED56" w:rsidR="000E4584" w:rsidRPr="000E4584" w:rsidRDefault="00847B96" w:rsidP="000E4584">
      <w:pPr>
        <w:pStyle w:val="a0"/>
        <w:widowControl/>
        <w:ind w:left="845" w:firstLineChars="0" w:firstLine="0"/>
        <w:jc w:val="left"/>
        <w:rPr>
          <w:rFonts w:ascii="等线" w:eastAsia="等线" w:hAnsi="等线" w:hint="eastAsia"/>
          <w:strike/>
          <w:color w:val="FF0000"/>
        </w:rPr>
      </w:pPr>
      <w:ins w:id="3783" w:author="raye" w:date="2018-07-17T10:46:00Z">
        <w:r w:rsidRPr="000E4584">
          <w:rPr>
            <w:rFonts w:ascii="等线" w:eastAsia="等线" w:hAnsi="等线" w:hint="eastAsia"/>
            <w:strike/>
            <w:color w:val="FF0000"/>
          </w:rPr>
          <w:t>系统需要识别，只有回答完3</w:t>
        </w:r>
        <w:r w:rsidRPr="000E4584">
          <w:rPr>
            <w:rFonts w:ascii="等线" w:eastAsia="等线" w:hAnsi="等线"/>
            <w:strike/>
            <w:color w:val="FF0000"/>
          </w:rPr>
          <w:t>5</w:t>
        </w:r>
        <w:r w:rsidRPr="000E4584">
          <w:rPr>
            <w:rFonts w:ascii="等线" w:eastAsia="等线" w:hAnsi="等线" w:hint="eastAsia"/>
            <w:strike/>
            <w:color w:val="FF0000"/>
          </w:rPr>
          <w:t>个问题才能生成该P</w:t>
        </w:r>
        <w:r w:rsidRPr="000E4584">
          <w:rPr>
            <w:rFonts w:ascii="等线" w:eastAsia="等线" w:hAnsi="等线"/>
            <w:strike/>
            <w:color w:val="FF0000"/>
          </w:rPr>
          <w:t>DF</w:t>
        </w:r>
        <w:r w:rsidRPr="000E4584">
          <w:rPr>
            <w:rFonts w:ascii="等线" w:eastAsia="等线" w:hAnsi="等线" w:hint="eastAsia"/>
            <w:strike/>
            <w:color w:val="FF0000"/>
          </w:rPr>
          <w:t>，否则会有提示</w:t>
        </w:r>
      </w:ins>
    </w:p>
    <w:p w14:paraId="5EBFB27D" w14:textId="4A886BEE" w:rsidR="00847B96" w:rsidRPr="000E4584" w:rsidRDefault="00847B96" w:rsidP="00847B96">
      <w:pPr>
        <w:pStyle w:val="a0"/>
        <w:widowControl/>
        <w:ind w:left="845" w:firstLineChars="0" w:firstLine="0"/>
        <w:jc w:val="left"/>
        <w:rPr>
          <w:ins w:id="3784" w:author="raye" w:date="2018-07-17T10:46:00Z"/>
          <w:rFonts w:ascii="等线" w:eastAsia="等线" w:hAnsi="等线"/>
          <w:strike/>
          <w:color w:val="FF0000"/>
        </w:rPr>
      </w:pPr>
      <w:ins w:id="3785" w:author="raye" w:date="2018-07-17T10:46:00Z">
        <w:r w:rsidRPr="000E4584">
          <w:rPr>
            <w:rFonts w:ascii="等线" w:eastAsia="等线" w:hAnsi="等线" w:hint="eastAsia"/>
            <w:strike/>
            <w:color w:val="FF0000"/>
          </w:rPr>
          <w:t>弹窗告知要回答完3</w:t>
        </w:r>
        <w:r w:rsidRPr="000E4584">
          <w:rPr>
            <w:rFonts w:ascii="等线" w:eastAsia="等线" w:hAnsi="等线"/>
            <w:strike/>
            <w:color w:val="FF0000"/>
          </w:rPr>
          <w:t>5</w:t>
        </w:r>
        <w:r w:rsidRPr="000E4584">
          <w:rPr>
            <w:rFonts w:ascii="等线" w:eastAsia="等线" w:hAnsi="等线" w:hint="eastAsia"/>
            <w:strike/>
            <w:color w:val="FF0000"/>
          </w:rPr>
          <w:t>个问题才会生成P</w:t>
        </w:r>
        <w:r w:rsidRPr="000E4584">
          <w:rPr>
            <w:rFonts w:ascii="等线" w:eastAsia="等线" w:hAnsi="等线"/>
            <w:strike/>
            <w:color w:val="FF0000"/>
          </w:rPr>
          <w:t>DF</w:t>
        </w:r>
        <w:r w:rsidRPr="000E4584">
          <w:rPr>
            <w:rFonts w:ascii="等线" w:eastAsia="等线" w:hAnsi="等线" w:hint="eastAsia"/>
            <w:strike/>
            <w:color w:val="FF0000"/>
          </w:rPr>
          <w:t>（我弹窗写的是并点击S</w:t>
        </w:r>
        <w:r w:rsidRPr="000E4584">
          <w:rPr>
            <w:rFonts w:ascii="等线" w:eastAsia="等线" w:hAnsi="等线"/>
            <w:strike/>
            <w:color w:val="FF0000"/>
          </w:rPr>
          <w:t>UBMIT</w:t>
        </w:r>
        <w:r w:rsidRPr="000E4584">
          <w:rPr>
            <w:rFonts w:ascii="等线" w:eastAsia="等线" w:hAnsi="等线" w:hint="eastAsia"/>
            <w:strike/>
            <w:color w:val="FF0000"/>
          </w:rPr>
          <w:t>）程序上识别到</w:t>
        </w:r>
        <w:r w:rsidRPr="000E4584">
          <w:rPr>
            <w:rFonts w:ascii="等线" w:eastAsia="等线" w:hAnsi="等线"/>
            <w:strike/>
            <w:color w:val="FF0000"/>
            <w:rPrChange w:id="3786" w:author="raye" w:date="2018-07-18T18:13:00Z">
              <w:rPr>
                <w:color w:val="FF0000"/>
              </w:rPr>
            </w:rPrChange>
          </w:rPr>
          <w:t>35</w:t>
        </w:r>
        <w:r w:rsidRPr="000E4584">
          <w:rPr>
            <w:rFonts w:ascii="等线" w:eastAsia="等线" w:hAnsi="等线" w:hint="eastAsia"/>
            <w:strike/>
            <w:color w:val="FF0000"/>
            <w:rPrChange w:id="3787" w:author="raye" w:date="2018-07-18T18:13:00Z">
              <w:rPr>
                <w:rFonts w:hint="eastAsia"/>
                <w:color w:val="FF0000"/>
              </w:rPr>
            </w:rPrChange>
          </w:rPr>
          <w:t>个问题回答了，就让他导出</w:t>
        </w:r>
        <w:r w:rsidRPr="000E4584">
          <w:rPr>
            <w:rFonts w:ascii="等线" w:eastAsia="等线" w:hAnsi="等线"/>
            <w:strike/>
            <w:color w:val="FF0000"/>
            <w:rPrChange w:id="3788" w:author="raye" w:date="2018-07-18T18:13:00Z">
              <w:rPr>
                <w:color w:val="FF0000"/>
              </w:rPr>
            </w:rPrChange>
          </w:rPr>
          <w:t>PDF</w:t>
        </w:r>
      </w:ins>
      <w:ins w:id="3789" w:author="raye" w:date="2018-07-18T18:13:00Z">
        <w:r w:rsidR="00A409DD" w:rsidRPr="000E4584">
          <w:rPr>
            <w:rFonts w:ascii="等线" w:eastAsia="等线" w:hAnsi="等线"/>
            <w:strike/>
            <w:color w:val="FF0000"/>
            <w:rPrChange w:id="3790" w:author="raye" w:date="2018-07-18T18:13:00Z">
              <w:rPr>
                <w:color w:val="FF0000"/>
              </w:rPr>
            </w:rPrChange>
          </w:rPr>
          <w:t xml:space="preserve"> </w:t>
        </w:r>
      </w:ins>
      <w:ins w:id="3791" w:author="raye" w:date="2018-07-17T10:46:00Z">
        <w:r w:rsidRPr="000E4584">
          <w:rPr>
            <w:rFonts w:ascii="等线" w:eastAsia="等线" w:hAnsi="等线"/>
            <w:strike/>
            <w:color w:val="FF0000"/>
            <w:rPrChange w:id="3792" w:author="raye" w:date="2018-07-18T18:13:00Z">
              <w:rPr>
                <w:color w:val="FF0000"/>
              </w:rPr>
            </w:rPrChange>
          </w:rPr>
          <w:t>~</w:t>
        </w:r>
      </w:ins>
    </w:p>
    <w:p w14:paraId="7B2F4BFC" w14:textId="77777777" w:rsidR="00847B96" w:rsidRPr="00A23FA3" w:rsidRDefault="00847B96" w:rsidP="00847B96">
      <w:pPr>
        <w:widowControl/>
        <w:jc w:val="left"/>
        <w:rPr>
          <w:ins w:id="3793" w:author="raye" w:date="2018-07-17T10:46:00Z"/>
          <w:rFonts w:ascii="等线" w:eastAsia="等线" w:hAnsi="等线"/>
        </w:rPr>
      </w:pPr>
      <w:ins w:id="3794" w:author="raye" w:date="2018-07-17T10:46:00Z">
        <w:r w:rsidRPr="00A23FA3">
          <w:rPr>
            <w:rFonts w:ascii="等线" w:eastAsia="等线" w:hAnsi="等线" w:hint="eastAsia"/>
          </w:rPr>
          <w:t xml:space="preserve"> </w:t>
        </w:r>
        <w:r w:rsidRPr="00A23FA3">
          <w:rPr>
            <w:rFonts w:ascii="等线" w:eastAsia="等线" w:hAnsi="等线"/>
          </w:rPr>
          <w:t xml:space="preserve">   </w:t>
        </w:r>
      </w:ins>
    </w:p>
    <w:p w14:paraId="6082F5EF" w14:textId="77777777" w:rsidR="00847B96" w:rsidRPr="00A23FA3" w:rsidRDefault="00847B96" w:rsidP="00847B96">
      <w:pPr>
        <w:pStyle w:val="a0"/>
        <w:widowControl/>
        <w:numPr>
          <w:ilvl w:val="0"/>
          <w:numId w:val="109"/>
        </w:numPr>
        <w:ind w:firstLineChars="0"/>
        <w:jc w:val="left"/>
        <w:rPr>
          <w:ins w:id="3795" w:author="raye" w:date="2018-07-17T10:46:00Z"/>
          <w:rFonts w:ascii="等线" w:eastAsia="等线" w:hAnsi="等线"/>
        </w:rPr>
      </w:pPr>
      <w:ins w:id="3796" w:author="raye" w:date="2018-07-17T10:46:00Z">
        <w:r w:rsidRPr="00A23FA3">
          <w:rPr>
            <w:rFonts w:ascii="等线" w:eastAsia="等线" w:hAnsi="等线" w:hint="eastAsia"/>
          </w:rPr>
          <w:t>I</w:t>
        </w:r>
        <w:r w:rsidRPr="00A23FA3">
          <w:rPr>
            <w:rFonts w:ascii="等线" w:eastAsia="等线" w:hAnsi="等线"/>
          </w:rPr>
          <w:t>NPUT</w:t>
        </w:r>
        <w:r w:rsidRPr="00A23FA3">
          <w:rPr>
            <w:rFonts w:ascii="等线" w:eastAsia="等线" w:hAnsi="等线" w:hint="eastAsia"/>
          </w:rPr>
          <w:t>页进行了修改重新点击S</w:t>
        </w:r>
        <w:r w:rsidRPr="00A23FA3">
          <w:rPr>
            <w:rFonts w:ascii="等线" w:eastAsia="等线" w:hAnsi="等线"/>
          </w:rPr>
          <w:t>ubmit</w:t>
        </w:r>
        <w:r w:rsidRPr="00A23FA3">
          <w:rPr>
            <w:rFonts w:ascii="等线" w:eastAsia="等线" w:hAnsi="等线" w:hint="eastAsia"/>
          </w:rPr>
          <w:t>页</w:t>
        </w:r>
      </w:ins>
    </w:p>
    <w:p w14:paraId="1B21C78A" w14:textId="148712C9" w:rsidR="00847B96" w:rsidRPr="00A23FA3" w:rsidRDefault="00847B96" w:rsidP="004B5A76">
      <w:pPr>
        <w:pStyle w:val="a0"/>
        <w:widowControl/>
        <w:numPr>
          <w:ilvl w:val="0"/>
          <w:numId w:val="253"/>
        </w:numPr>
        <w:ind w:firstLineChars="0"/>
        <w:jc w:val="left"/>
        <w:rPr>
          <w:ins w:id="3797" w:author="raye" w:date="2018-07-17T10:46:00Z"/>
          <w:rFonts w:ascii="等线" w:eastAsia="等线" w:hAnsi="等线"/>
        </w:rPr>
      </w:pPr>
      <w:ins w:id="3798" w:author="raye" w:date="2018-07-17T10:46:00Z">
        <w:r w:rsidRPr="00A23FA3">
          <w:rPr>
            <w:rFonts w:ascii="等线" w:eastAsia="等线" w:hAnsi="等线" w:hint="eastAsia"/>
          </w:rPr>
          <w:t>如果I</w:t>
        </w:r>
        <w:r w:rsidRPr="00A23FA3">
          <w:rPr>
            <w:rFonts w:ascii="等线" w:eastAsia="等线" w:hAnsi="等线"/>
          </w:rPr>
          <w:t>NPUT</w:t>
        </w:r>
        <w:r w:rsidRPr="00A23FA3">
          <w:rPr>
            <w:rFonts w:ascii="等线" w:eastAsia="等线" w:hAnsi="等线" w:hint="eastAsia"/>
          </w:rPr>
          <w:t>页进行了修改，然后S</w:t>
        </w:r>
        <w:r w:rsidRPr="00A23FA3">
          <w:rPr>
            <w:rFonts w:ascii="等线" w:eastAsia="等线" w:hAnsi="等线"/>
          </w:rPr>
          <w:t>UBMIT</w:t>
        </w:r>
        <w:r w:rsidRPr="00A23FA3">
          <w:rPr>
            <w:rFonts w:ascii="等线" w:eastAsia="等线" w:hAnsi="等线" w:hint="eastAsia"/>
          </w:rPr>
          <w:t>再次请求第三方A</w:t>
        </w:r>
        <w:r w:rsidRPr="00A23FA3">
          <w:rPr>
            <w:rFonts w:ascii="等线" w:eastAsia="等线" w:hAnsi="等线"/>
          </w:rPr>
          <w:t>PI</w:t>
        </w:r>
        <w:r w:rsidRPr="00A23FA3">
          <w:rPr>
            <w:rFonts w:ascii="等线" w:eastAsia="等线" w:hAnsi="等线" w:hint="eastAsia"/>
          </w:rPr>
          <w:t>，会导致这里的内容发生变化。</w:t>
        </w:r>
      </w:ins>
    </w:p>
    <w:p w14:paraId="79F0BA51" w14:textId="77777777" w:rsidR="00847B96" w:rsidRPr="00A23FA3" w:rsidRDefault="00847B96" w:rsidP="004B5A76">
      <w:pPr>
        <w:pStyle w:val="a0"/>
        <w:widowControl/>
        <w:numPr>
          <w:ilvl w:val="0"/>
          <w:numId w:val="253"/>
        </w:numPr>
        <w:ind w:firstLineChars="0"/>
        <w:jc w:val="left"/>
        <w:rPr>
          <w:ins w:id="3799" w:author="raye" w:date="2018-07-17T10:46:00Z"/>
          <w:rFonts w:ascii="等线" w:eastAsia="等线" w:hAnsi="等线"/>
        </w:rPr>
      </w:pPr>
      <w:ins w:id="3800" w:author="raye" w:date="2018-07-17T10:46:00Z">
        <w:r w:rsidRPr="00A23FA3">
          <w:rPr>
            <w:rFonts w:ascii="等线" w:eastAsia="等线" w:hAnsi="等线" w:hint="eastAsia"/>
          </w:rPr>
          <w:t>3</w:t>
        </w:r>
        <w:r w:rsidRPr="00A23FA3">
          <w:rPr>
            <w:rFonts w:ascii="等线" w:eastAsia="等线" w:hAnsi="等线"/>
          </w:rPr>
          <w:t>5</w:t>
        </w:r>
        <w:r w:rsidRPr="00A23FA3">
          <w:rPr>
            <w:rFonts w:ascii="等线" w:eastAsia="等线" w:hAnsi="等线" w:hint="eastAsia"/>
          </w:rPr>
          <w:t>个问题，Y</w:t>
        </w:r>
        <w:r w:rsidRPr="00A23FA3">
          <w:rPr>
            <w:rFonts w:ascii="等线" w:eastAsia="等线" w:hAnsi="等线"/>
          </w:rPr>
          <w:t>ES&amp;NO</w:t>
        </w:r>
        <w:r w:rsidRPr="00A23FA3">
          <w:rPr>
            <w:rFonts w:ascii="等线" w:eastAsia="等线" w:hAnsi="等线" w:hint="eastAsia"/>
          </w:rPr>
          <w:t>，自动获取的直接覆盖</w:t>
        </w:r>
      </w:ins>
    </w:p>
    <w:p w14:paraId="2328B6AE" w14:textId="77777777" w:rsidR="00847B96" w:rsidRPr="00A23FA3" w:rsidRDefault="00847B96" w:rsidP="004B5A76">
      <w:pPr>
        <w:pStyle w:val="a0"/>
        <w:widowControl/>
        <w:numPr>
          <w:ilvl w:val="0"/>
          <w:numId w:val="253"/>
        </w:numPr>
        <w:ind w:firstLineChars="0"/>
        <w:jc w:val="left"/>
        <w:rPr>
          <w:ins w:id="3801" w:author="raye" w:date="2018-07-17T10:46:00Z"/>
          <w:rFonts w:ascii="等线" w:eastAsia="等线" w:hAnsi="等线"/>
          <w:rPrChange w:id="3802" w:author="raye" w:date="2018-07-18T18:13:00Z">
            <w:rPr>
              <w:ins w:id="3803" w:author="raye" w:date="2018-07-17T10:46:00Z"/>
              <w:rFonts w:ascii="等线" w:eastAsia="等线" w:hAnsi="等线"/>
              <w:color w:val="FF0000"/>
            </w:rPr>
          </w:rPrChange>
        </w:rPr>
      </w:pPr>
      <w:ins w:id="3804" w:author="raye" w:date="2018-07-17T10:46:00Z">
        <w:r w:rsidRPr="00A23FA3">
          <w:rPr>
            <w:rFonts w:ascii="等线" w:eastAsia="等线" w:hAnsi="等线"/>
            <w:rPrChange w:id="3805" w:author="raye" w:date="2018-07-18T18:13:00Z">
              <w:rPr>
                <w:rFonts w:ascii="等线" w:eastAsia="等线" w:hAnsi="等线"/>
                <w:color w:val="FF0000"/>
              </w:rPr>
            </w:rPrChange>
          </w:rPr>
          <w:t>Comment:</w:t>
        </w:r>
        <w:r w:rsidRPr="00A23FA3">
          <w:rPr>
            <w:rFonts w:ascii="等线" w:eastAsia="等线" w:hAnsi="等线" w:hint="eastAsia"/>
            <w:rPrChange w:id="3806" w:author="raye" w:date="2018-07-18T18:13:00Z">
              <w:rPr>
                <w:rFonts w:ascii="等线" w:eastAsia="等线" w:hAnsi="等线" w:hint="eastAsia"/>
                <w:color w:val="FF0000"/>
              </w:rPr>
            </w:rPrChange>
          </w:rPr>
          <w:t>人工填写的不进行覆盖</w:t>
        </w:r>
      </w:ins>
    </w:p>
    <w:p w14:paraId="6BF4F16C" w14:textId="77C66843" w:rsidR="00847B96" w:rsidRPr="00A23FA3" w:rsidRDefault="00847B96" w:rsidP="004B5A76">
      <w:pPr>
        <w:pStyle w:val="a0"/>
        <w:widowControl/>
        <w:numPr>
          <w:ilvl w:val="0"/>
          <w:numId w:val="253"/>
        </w:numPr>
        <w:ind w:firstLineChars="0"/>
        <w:jc w:val="left"/>
        <w:rPr>
          <w:ins w:id="3807" w:author="raye" w:date="2018-07-17T10:46:00Z"/>
          <w:rFonts w:ascii="等线" w:eastAsia="等线" w:hAnsi="等线"/>
          <w:rPrChange w:id="3808" w:author="raye" w:date="2018-07-18T18:13:00Z">
            <w:rPr>
              <w:ins w:id="3809" w:author="raye" w:date="2018-07-17T10:46:00Z"/>
              <w:rFonts w:ascii="等线" w:eastAsia="等线" w:hAnsi="等线"/>
              <w:color w:val="FF0000"/>
            </w:rPr>
          </w:rPrChange>
        </w:rPr>
      </w:pPr>
      <w:ins w:id="3810" w:author="raye" w:date="2018-07-17T10:46:00Z">
        <w:r w:rsidRPr="00A23FA3">
          <w:rPr>
            <w:rFonts w:ascii="等线" w:eastAsia="等线" w:hAnsi="等线"/>
            <w:rPrChange w:id="3811" w:author="raye" w:date="2018-07-18T18:13:00Z">
              <w:rPr>
                <w:rFonts w:ascii="等线" w:eastAsia="等线" w:hAnsi="等线"/>
                <w:color w:val="FF0000"/>
              </w:rPr>
            </w:rPrChange>
          </w:rPr>
          <w:t xml:space="preserve">Evidence, </w:t>
        </w:r>
        <w:r w:rsidRPr="00A23FA3">
          <w:rPr>
            <w:rFonts w:ascii="等线" w:eastAsia="等线" w:hAnsi="等线" w:hint="eastAsia"/>
            <w:rPrChange w:id="3812" w:author="raye" w:date="2018-07-18T18:13:00Z">
              <w:rPr>
                <w:rFonts w:ascii="等线" w:eastAsia="等线" w:hAnsi="等线" w:hint="eastAsia"/>
                <w:color w:val="FF0000"/>
              </w:rPr>
            </w:rPrChange>
          </w:rPr>
          <w:t>人工上传的不进行覆盖。系统上传的，全部替换成新的</w:t>
        </w:r>
      </w:ins>
    </w:p>
    <w:p w14:paraId="2EDEAFA0" w14:textId="77777777" w:rsidR="00847B96" w:rsidRPr="00A23FA3" w:rsidRDefault="00847B96" w:rsidP="00847B96">
      <w:pPr>
        <w:widowControl/>
        <w:jc w:val="left"/>
        <w:rPr>
          <w:ins w:id="3813" w:author="raye" w:date="2018-07-17T10:46:00Z"/>
        </w:rPr>
      </w:pPr>
    </w:p>
    <w:p w14:paraId="30045C7A" w14:textId="77777777" w:rsidR="00847B96" w:rsidRPr="00A23FA3" w:rsidRDefault="00847B96" w:rsidP="00847B96">
      <w:pPr>
        <w:pStyle w:val="a0"/>
        <w:widowControl/>
        <w:numPr>
          <w:ilvl w:val="0"/>
          <w:numId w:val="109"/>
        </w:numPr>
        <w:ind w:firstLineChars="0"/>
        <w:jc w:val="left"/>
        <w:rPr>
          <w:ins w:id="3814" w:author="raye" w:date="2018-07-17T10:46:00Z"/>
          <w:rFonts w:ascii="等线" w:eastAsia="等线" w:hAnsi="等线"/>
        </w:rPr>
      </w:pPr>
      <w:ins w:id="3815" w:author="raye" w:date="2018-07-17T10:46:00Z">
        <w:r w:rsidRPr="00A23FA3">
          <w:rPr>
            <w:rFonts w:ascii="等线" w:eastAsia="等线" w:hAnsi="等线" w:hint="eastAsia"/>
          </w:rPr>
          <w:t>发送给O</w:t>
        </w:r>
        <w:r w:rsidRPr="00A23FA3">
          <w:rPr>
            <w:rFonts w:ascii="等线" w:eastAsia="等线" w:hAnsi="等线"/>
          </w:rPr>
          <w:t>M</w:t>
        </w:r>
        <w:r w:rsidRPr="00A23FA3">
          <w:rPr>
            <w:rFonts w:ascii="等线" w:eastAsia="等线" w:hAnsi="等线" w:hint="eastAsia"/>
          </w:rPr>
          <w:t>后，该页面不再允许编辑</w:t>
        </w:r>
      </w:ins>
    </w:p>
    <w:p w14:paraId="325C7582" w14:textId="77777777" w:rsidR="00847B96" w:rsidRPr="00A23FA3" w:rsidRDefault="00847B96" w:rsidP="00847B96">
      <w:pPr>
        <w:widowControl/>
        <w:ind w:left="425"/>
        <w:jc w:val="left"/>
        <w:rPr>
          <w:ins w:id="3816" w:author="raye" w:date="2018-07-17T10:46:00Z"/>
          <w:rFonts w:ascii="等线" w:eastAsia="等线" w:hAnsi="等线"/>
        </w:rPr>
      </w:pPr>
    </w:p>
    <w:p w14:paraId="2014D71E" w14:textId="77777777" w:rsidR="00847B96" w:rsidRPr="00A23FA3" w:rsidRDefault="00847B96" w:rsidP="00847B96">
      <w:pPr>
        <w:widowControl/>
        <w:jc w:val="left"/>
        <w:rPr>
          <w:ins w:id="3817" w:author="raye" w:date="2018-07-17T10:46:00Z"/>
          <w:rFonts w:ascii="等线" w:eastAsia="等线" w:hAnsi="等线" w:cstheme="minorHAnsi"/>
          <w:kern w:val="0"/>
          <w:szCs w:val="21"/>
        </w:rPr>
      </w:pPr>
      <w:ins w:id="3818" w:author="raye" w:date="2018-07-17T10:46:00Z">
        <w:r w:rsidRPr="00A23FA3">
          <w:rPr>
            <w:rFonts w:ascii="等线" w:eastAsia="等线" w:hAnsi="等线" w:cstheme="minorHAnsi" w:hint="eastAsia"/>
            <w:kern w:val="0"/>
            <w:szCs w:val="21"/>
          </w:rPr>
          <w:t>1</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点进的C</w:t>
        </w:r>
        <w:r w:rsidRPr="00A23FA3">
          <w:rPr>
            <w:rFonts w:ascii="等线" w:eastAsia="等线" w:hAnsi="等线" w:cstheme="minorHAnsi"/>
            <w:kern w:val="0"/>
            <w:szCs w:val="21"/>
          </w:rPr>
          <w:t>heck</w:t>
        </w:r>
        <w:r w:rsidRPr="00A23FA3">
          <w:rPr>
            <w:rFonts w:ascii="等线" w:eastAsia="等线" w:hAnsi="等线" w:cstheme="minorHAnsi" w:hint="eastAsia"/>
            <w:kern w:val="0"/>
            <w:szCs w:val="21"/>
          </w:rPr>
          <w:t>页面，不再允许编辑</w:t>
        </w:r>
      </w:ins>
    </w:p>
    <w:p w14:paraId="5A8D5A09" w14:textId="77777777" w:rsidR="00847B96" w:rsidRPr="00A23FA3" w:rsidRDefault="00847B96" w:rsidP="00847B96">
      <w:pPr>
        <w:widowControl/>
        <w:jc w:val="left"/>
        <w:rPr>
          <w:ins w:id="3819" w:author="raye" w:date="2018-07-17T10:46:00Z"/>
          <w:rFonts w:ascii="等线" w:eastAsia="等线" w:hAnsi="等线" w:cstheme="minorHAnsi"/>
          <w:kern w:val="0"/>
          <w:szCs w:val="21"/>
        </w:rPr>
      </w:pPr>
      <w:ins w:id="3820" w:author="raye" w:date="2018-07-17T10:46:00Z">
        <w:r w:rsidRPr="00A23FA3">
          <w:rPr>
            <w:rFonts w:ascii="等线" w:eastAsia="等线" w:hAnsi="等线" w:cstheme="minorHAnsi" w:hint="eastAsia"/>
            <w:kern w:val="0"/>
            <w:szCs w:val="21"/>
          </w:rPr>
          <w:t>2</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 xml:space="preserve">右侧 </w:t>
        </w:r>
        <w:r w:rsidRPr="00A23FA3">
          <w:rPr>
            <w:rFonts w:ascii="等线" w:eastAsia="等线" w:hAnsi="等线" w:cstheme="minorHAnsi"/>
            <w:kern w:val="0"/>
            <w:szCs w:val="21"/>
          </w:rPr>
          <w:t>COMMENT</w:t>
        </w:r>
        <w:r w:rsidRPr="00A23FA3">
          <w:rPr>
            <w:rFonts w:ascii="等线" w:eastAsia="等线" w:hAnsi="等线" w:cstheme="minorHAnsi" w:hint="eastAsia"/>
            <w:kern w:val="0"/>
            <w:szCs w:val="21"/>
          </w:rPr>
          <w:t>可填写框变为纯显示框。是否的答案回答显示最终答案</w:t>
        </w:r>
      </w:ins>
    </w:p>
    <w:p w14:paraId="7BC3F7B0" w14:textId="77777777" w:rsidR="00847B96" w:rsidRPr="00A23FA3" w:rsidRDefault="00847B96" w:rsidP="00847B96">
      <w:pPr>
        <w:widowControl/>
        <w:jc w:val="left"/>
        <w:rPr>
          <w:ins w:id="3821" w:author="raye" w:date="2018-07-17T10:46:00Z"/>
          <w:rFonts w:ascii="等线" w:eastAsia="等线" w:hAnsi="等线" w:cstheme="minorHAnsi"/>
          <w:kern w:val="0"/>
          <w:szCs w:val="21"/>
        </w:rPr>
      </w:pPr>
      <w:ins w:id="3822" w:author="raye" w:date="2018-07-17T10:46:00Z">
        <w:r w:rsidRPr="00A23FA3">
          <w:rPr>
            <w:rFonts w:ascii="等线" w:eastAsia="等线" w:hAnsi="等线" w:cstheme="minorHAnsi" w:hint="eastAsia"/>
            <w:kern w:val="0"/>
            <w:szCs w:val="21"/>
          </w:rPr>
          <w:t>3</w:t>
        </w:r>
        <w:r w:rsidRPr="00A23FA3">
          <w:rPr>
            <w:rFonts w:ascii="等线" w:eastAsia="等线" w:hAnsi="等线" w:cstheme="minorHAnsi"/>
            <w:kern w:val="0"/>
            <w:szCs w:val="21"/>
          </w:rPr>
          <w:t>. +New Evidence</w:t>
        </w:r>
        <w:r w:rsidRPr="00A23FA3">
          <w:rPr>
            <w:rFonts w:ascii="等线" w:eastAsia="等线" w:hAnsi="等线" w:cstheme="minorHAnsi" w:hint="eastAsia"/>
            <w:kern w:val="0"/>
            <w:szCs w:val="21"/>
          </w:rPr>
          <w:t>按钮、垃圾桶、复选框、E</w:t>
        </w:r>
        <w:r w:rsidRPr="00A23FA3">
          <w:rPr>
            <w:rFonts w:ascii="等线" w:eastAsia="等线" w:hAnsi="等线" w:cstheme="minorHAnsi"/>
            <w:kern w:val="0"/>
            <w:szCs w:val="21"/>
          </w:rPr>
          <w:t>dit</w:t>
        </w:r>
        <w:r w:rsidRPr="00A23FA3">
          <w:rPr>
            <w:rFonts w:ascii="等线" w:eastAsia="等线" w:hAnsi="等线" w:cstheme="minorHAnsi" w:hint="eastAsia"/>
            <w:kern w:val="0"/>
            <w:szCs w:val="21"/>
          </w:rPr>
          <w:t>消失</w:t>
        </w:r>
      </w:ins>
    </w:p>
    <w:p w14:paraId="280214C6" w14:textId="77777777" w:rsidR="00847B96" w:rsidRPr="00A23FA3" w:rsidRDefault="00847B96" w:rsidP="00847B96">
      <w:pPr>
        <w:widowControl/>
        <w:jc w:val="left"/>
        <w:rPr>
          <w:ins w:id="3823" w:author="raye" w:date="2018-07-17T10:46:00Z"/>
          <w:rFonts w:ascii="等线" w:eastAsia="等线" w:hAnsi="等线" w:cstheme="minorHAnsi"/>
          <w:kern w:val="0"/>
          <w:szCs w:val="21"/>
        </w:rPr>
      </w:pPr>
      <w:ins w:id="3824" w:author="raye" w:date="2018-07-17T10:46:00Z">
        <w:r w:rsidRPr="00A23FA3">
          <w:rPr>
            <w:rFonts w:ascii="等线" w:eastAsia="等线" w:hAnsi="等线" w:cstheme="minorHAnsi" w:hint="eastAsia"/>
            <w:kern w:val="0"/>
            <w:szCs w:val="21"/>
          </w:rPr>
          <w:t>4</w:t>
        </w:r>
        <w:r w:rsidRPr="00A23FA3">
          <w:rPr>
            <w:rFonts w:ascii="等线" w:eastAsia="等线" w:hAnsi="等线" w:cstheme="minorHAnsi"/>
            <w:kern w:val="0"/>
            <w:szCs w:val="21"/>
          </w:rPr>
          <w:t>. Save&amp; Submit</w:t>
        </w:r>
        <w:r w:rsidRPr="00A23FA3">
          <w:rPr>
            <w:rFonts w:ascii="等线" w:eastAsia="等线" w:hAnsi="等线" w:cstheme="minorHAnsi" w:hint="eastAsia"/>
            <w:kern w:val="0"/>
            <w:szCs w:val="21"/>
          </w:rPr>
          <w:t>按钮消失</w:t>
        </w:r>
      </w:ins>
    </w:p>
    <w:p w14:paraId="72E3B0E4" w14:textId="77777777" w:rsidR="00847B96" w:rsidRPr="00A23FA3" w:rsidRDefault="00847B96" w:rsidP="00847B96">
      <w:pPr>
        <w:widowControl/>
        <w:jc w:val="left"/>
        <w:rPr>
          <w:ins w:id="3825" w:author="raye" w:date="2018-07-17T10:46:00Z"/>
          <w:rFonts w:ascii="等线" w:eastAsia="等线" w:hAnsi="等线"/>
        </w:rPr>
      </w:pPr>
      <w:ins w:id="3826" w:author="raye" w:date="2018-07-17T10:46:00Z">
        <w:r w:rsidRPr="00A23FA3">
          <w:rPr>
            <w:rFonts w:ascii="等线" w:eastAsia="等线" w:hAnsi="等线" w:hint="eastAsia"/>
          </w:rPr>
          <w:t>5</w:t>
        </w:r>
        <w:r w:rsidRPr="00A23FA3">
          <w:rPr>
            <w:rFonts w:ascii="等线" w:eastAsia="等线" w:hAnsi="等线"/>
          </w:rPr>
          <w:t xml:space="preserve">. </w:t>
        </w:r>
        <w:r w:rsidRPr="00A23FA3">
          <w:rPr>
            <w:rFonts w:ascii="等线" w:eastAsia="等线" w:hAnsi="等线" w:hint="eastAsia"/>
          </w:rPr>
          <w:t>导出P</w:t>
        </w:r>
        <w:r w:rsidRPr="00A23FA3">
          <w:rPr>
            <w:rFonts w:ascii="等线" w:eastAsia="等线" w:hAnsi="等线"/>
          </w:rPr>
          <w:t>DF</w:t>
        </w:r>
        <w:r w:rsidRPr="00A23FA3">
          <w:rPr>
            <w:rFonts w:ascii="等线" w:eastAsia="等线" w:hAnsi="等线" w:hint="eastAsia"/>
          </w:rPr>
          <w:t>依然可操作</w:t>
        </w:r>
      </w:ins>
    </w:p>
    <w:p w14:paraId="2406072D" w14:textId="77777777" w:rsidR="00847B96" w:rsidRPr="00A23FA3" w:rsidRDefault="00847B96" w:rsidP="00847B96">
      <w:pPr>
        <w:widowControl/>
        <w:ind w:left="425"/>
        <w:jc w:val="left"/>
        <w:rPr>
          <w:ins w:id="3827" w:author="raye" w:date="2018-07-17T10:46:00Z"/>
          <w:rFonts w:ascii="等线" w:eastAsia="等线" w:hAnsi="等线"/>
        </w:rPr>
      </w:pPr>
    </w:p>
    <w:p w14:paraId="164E1601" w14:textId="77777777" w:rsidR="00847B96" w:rsidRPr="00A23FA3" w:rsidRDefault="00847B96" w:rsidP="00847B96">
      <w:pPr>
        <w:widowControl/>
        <w:jc w:val="left"/>
        <w:rPr>
          <w:ins w:id="3828" w:author="raye" w:date="2018-07-17T10:46:00Z"/>
        </w:rPr>
      </w:pPr>
    </w:p>
    <w:p w14:paraId="4CAED0DF" w14:textId="7D30B144" w:rsidR="00847B96" w:rsidRPr="00A23FA3" w:rsidRDefault="00847B96" w:rsidP="00847B96">
      <w:pPr>
        <w:pStyle w:val="215"/>
        <w:ind w:firstLine="480"/>
        <w:rPr>
          <w:ins w:id="3829" w:author="raye" w:date="2018-07-17T10:46:00Z"/>
          <w:rFonts w:ascii="Times New Roman" w:hAnsi="Times New Roman"/>
          <w:sz w:val="24"/>
          <w:szCs w:val="24"/>
        </w:rPr>
      </w:pPr>
      <w:ins w:id="3830" w:author="raye" w:date="2018-07-17T10:46: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3831" w:name="_Toc519582898"/>
        <w:bookmarkStart w:id="3832" w:name="_Toc520839451"/>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6</w:t>
      </w:r>
      <w:ins w:id="3833" w:author="raye" w:date="2018-07-17T10:46:00Z">
        <w:r w:rsidRPr="00A23FA3">
          <w:rPr>
            <w:rFonts w:ascii="Times New Roman" w:hAnsi="Times New Roman" w:cs="Times New Roman"/>
            <w:sz w:val="24"/>
            <w:szCs w:val="24"/>
          </w:rPr>
          <w:t>.3. Interface requirements</w:t>
        </w:r>
        <w:bookmarkEnd w:id="3831"/>
        <w:bookmarkEnd w:id="3832"/>
      </w:ins>
    </w:p>
    <w:p w14:paraId="698FD0CD" w14:textId="77777777" w:rsidR="00847B96" w:rsidRPr="006F1BF8" w:rsidRDefault="00847B96" w:rsidP="00847B96">
      <w:pPr>
        <w:pStyle w:val="a0"/>
        <w:widowControl/>
        <w:numPr>
          <w:ilvl w:val="0"/>
          <w:numId w:val="140"/>
        </w:numPr>
        <w:ind w:firstLineChars="0"/>
        <w:jc w:val="left"/>
        <w:rPr>
          <w:ins w:id="3834" w:author="raye" w:date="2018-07-17T10:46:00Z"/>
          <w:color w:val="FF0000"/>
        </w:rPr>
      </w:pPr>
      <w:ins w:id="3835" w:author="raye" w:date="2018-07-17T10:46:00Z">
        <w:r w:rsidRPr="006F1BF8">
          <w:rPr>
            <w:rFonts w:ascii="等线" w:eastAsia="等线" w:hAnsi="等线" w:hint="eastAsia"/>
            <w:color w:val="FF0000"/>
          </w:rPr>
          <w:t>可编辑C</w:t>
        </w:r>
        <w:r w:rsidRPr="006F1BF8">
          <w:rPr>
            <w:rFonts w:ascii="等线" w:eastAsia="等线" w:hAnsi="等线"/>
            <w:color w:val="FF0000"/>
          </w:rPr>
          <w:t>heck</w:t>
        </w:r>
        <w:r w:rsidRPr="006F1BF8">
          <w:rPr>
            <w:rFonts w:ascii="等线" w:eastAsia="等线" w:hAnsi="等线" w:hint="eastAsia"/>
            <w:color w:val="FF0000"/>
          </w:rPr>
          <w:t>页面</w:t>
        </w:r>
      </w:ins>
    </w:p>
    <w:p w14:paraId="4D4A47DA" w14:textId="5179BA48" w:rsidR="00847B96" w:rsidRPr="00A23FA3" w:rsidRDefault="006F1BF8" w:rsidP="00847B96">
      <w:pPr>
        <w:widowControl/>
        <w:jc w:val="left"/>
        <w:rPr>
          <w:ins w:id="3836" w:author="raye" w:date="2018-07-17T10:46:00Z"/>
        </w:rPr>
      </w:pPr>
      <w:r>
        <w:rPr>
          <w:noProof/>
        </w:rPr>
        <w:lastRenderedPageBreak/>
        <w:drawing>
          <wp:inline distT="0" distB="0" distL="0" distR="0" wp14:anchorId="45EC3D43" wp14:editId="6A3797AC">
            <wp:extent cx="5274310" cy="37915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91585"/>
                    </a:xfrm>
                    <a:prstGeom prst="rect">
                      <a:avLst/>
                    </a:prstGeom>
                  </pic:spPr>
                </pic:pic>
              </a:graphicData>
            </a:graphic>
          </wp:inline>
        </w:drawing>
      </w:r>
    </w:p>
    <w:p w14:paraId="398F492B" w14:textId="69879EF5" w:rsidR="006F1BF8" w:rsidRPr="006F1BF8" w:rsidRDefault="00847B96" w:rsidP="006F1BF8">
      <w:pPr>
        <w:pStyle w:val="a0"/>
        <w:widowControl/>
        <w:numPr>
          <w:ilvl w:val="0"/>
          <w:numId w:val="140"/>
        </w:numPr>
        <w:ind w:firstLineChars="0"/>
        <w:jc w:val="left"/>
        <w:rPr>
          <w:rFonts w:hint="eastAsia"/>
          <w:color w:val="FF0000"/>
        </w:rPr>
      </w:pPr>
      <w:ins w:id="3837" w:author="raye" w:date="2018-07-17T10:46:00Z">
        <w:r w:rsidRPr="006F1BF8">
          <w:rPr>
            <w:rFonts w:ascii="等线" w:eastAsia="等线" w:hAnsi="等线" w:hint="eastAsia"/>
            <w:color w:val="FF0000"/>
          </w:rPr>
          <w:t>不可编辑C</w:t>
        </w:r>
        <w:r w:rsidRPr="006F1BF8">
          <w:rPr>
            <w:rFonts w:ascii="等线" w:eastAsia="等线" w:hAnsi="等线"/>
            <w:color w:val="FF0000"/>
          </w:rPr>
          <w:t>heck</w:t>
        </w:r>
        <w:r w:rsidRPr="006F1BF8">
          <w:rPr>
            <w:rFonts w:ascii="等线" w:eastAsia="等线" w:hAnsi="等线" w:hint="eastAsia"/>
            <w:color w:val="FF0000"/>
          </w:rPr>
          <w:t>页面</w:t>
        </w:r>
      </w:ins>
    </w:p>
    <w:p w14:paraId="34AE948F" w14:textId="14876AC8" w:rsidR="006F1BF8" w:rsidRPr="00A23FA3" w:rsidRDefault="006F1BF8" w:rsidP="006F1BF8">
      <w:pPr>
        <w:widowControl/>
        <w:jc w:val="left"/>
        <w:rPr>
          <w:ins w:id="3838" w:author="raye" w:date="2018-07-17T10:46:00Z"/>
          <w:rFonts w:hint="eastAsia"/>
        </w:rPr>
      </w:pPr>
      <w:r>
        <w:rPr>
          <w:noProof/>
        </w:rPr>
        <w:drawing>
          <wp:inline distT="0" distB="0" distL="0" distR="0" wp14:anchorId="2A18382D" wp14:editId="361541C6">
            <wp:extent cx="5274310" cy="3805555"/>
            <wp:effectExtent l="0" t="0" r="2540"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05555"/>
                    </a:xfrm>
                    <a:prstGeom prst="rect">
                      <a:avLst/>
                    </a:prstGeom>
                  </pic:spPr>
                </pic:pic>
              </a:graphicData>
            </a:graphic>
          </wp:inline>
        </w:drawing>
      </w:r>
    </w:p>
    <w:p w14:paraId="39DBC8E9" w14:textId="237CA8EF" w:rsidR="00847B96" w:rsidRPr="00A23FA3" w:rsidRDefault="00847B96" w:rsidP="00847B96">
      <w:pPr>
        <w:widowControl/>
        <w:jc w:val="left"/>
        <w:rPr>
          <w:ins w:id="3839" w:author="raye" w:date="2018-07-17T10:46:00Z"/>
        </w:rPr>
      </w:pPr>
    </w:p>
    <w:p w14:paraId="3FB75CC0" w14:textId="77777777" w:rsidR="00847B96" w:rsidRPr="00A23FA3" w:rsidRDefault="00847B96" w:rsidP="00847B96">
      <w:pPr>
        <w:widowControl/>
        <w:jc w:val="left"/>
        <w:rPr>
          <w:ins w:id="3840" w:author="raye" w:date="2018-07-17T10:46:00Z"/>
        </w:rPr>
      </w:pPr>
    </w:p>
    <w:p w14:paraId="0DF90434" w14:textId="4451956D" w:rsidR="00847B96" w:rsidRPr="00A23FA3" w:rsidDel="00B440F8" w:rsidRDefault="00847B96" w:rsidP="000E598C">
      <w:pPr>
        <w:spacing w:afterLines="50" w:after="156"/>
        <w:ind w:firstLineChars="177" w:firstLine="372"/>
        <w:rPr>
          <w:del w:id="3841" w:author="raye" w:date="2018-07-17T10:59:00Z"/>
          <w:rFonts w:ascii="Calibri" w:hAnsi="Calibri" w:cstheme="minorHAnsi"/>
        </w:rPr>
      </w:pPr>
      <w:bookmarkStart w:id="3842" w:name="_Toc519592181"/>
      <w:bookmarkStart w:id="3843" w:name="_Toc519592388"/>
      <w:bookmarkStart w:id="3844" w:name="_Toc519592595"/>
      <w:bookmarkStart w:id="3845" w:name="_Toc519614878"/>
      <w:bookmarkStart w:id="3846" w:name="_Toc519684293"/>
      <w:bookmarkStart w:id="3847" w:name="_Toc519703029"/>
      <w:bookmarkStart w:id="3848" w:name="_Toc520125736"/>
      <w:bookmarkStart w:id="3849" w:name="_Toc520220533"/>
      <w:bookmarkStart w:id="3850" w:name="_Toc520839452"/>
      <w:bookmarkEnd w:id="3842"/>
      <w:bookmarkEnd w:id="3843"/>
      <w:bookmarkEnd w:id="3844"/>
      <w:bookmarkEnd w:id="3845"/>
      <w:bookmarkEnd w:id="3846"/>
      <w:bookmarkEnd w:id="3847"/>
      <w:bookmarkEnd w:id="3848"/>
      <w:bookmarkEnd w:id="3849"/>
      <w:bookmarkEnd w:id="3850"/>
    </w:p>
    <w:p w14:paraId="07B58CB9" w14:textId="25BDBE7A" w:rsidR="00AD2E7D" w:rsidRPr="00A23FA3" w:rsidDel="00B440F8" w:rsidRDefault="00AD2E7D">
      <w:pPr>
        <w:pStyle w:val="2"/>
        <w:numPr>
          <w:ilvl w:val="2"/>
          <w:numId w:val="78"/>
        </w:numPr>
        <w:tabs>
          <w:tab w:val="left" w:pos="709"/>
        </w:tabs>
        <w:spacing w:afterLines="50" w:after="156"/>
        <w:rPr>
          <w:del w:id="3851" w:author="raye" w:date="2018-07-17T10:59:00Z"/>
          <w:rFonts w:ascii="Calibri" w:hAnsi="Calibri" w:cstheme="minorHAnsi"/>
          <w:b/>
        </w:rPr>
        <w:pPrChange w:id="3852" w:author="raye" w:date="2018-07-17T10:48:00Z">
          <w:pPr>
            <w:pStyle w:val="2"/>
            <w:numPr>
              <w:numId w:val="3"/>
            </w:numPr>
            <w:tabs>
              <w:tab w:val="clear" w:pos="1440"/>
              <w:tab w:val="left" w:pos="709"/>
            </w:tabs>
            <w:spacing w:afterLines="50" w:after="156"/>
            <w:ind w:left="567" w:hanging="567"/>
          </w:pPr>
        </w:pPrChange>
      </w:pPr>
      <w:bookmarkStart w:id="3853" w:name="_Toc512250238"/>
      <w:bookmarkStart w:id="3854" w:name="_Hlk510691491"/>
      <w:del w:id="3855" w:author="raye" w:date="2018-07-17T10:59:00Z">
        <w:r w:rsidRPr="00A23FA3" w:rsidDel="00B440F8">
          <w:rPr>
            <w:rFonts w:ascii="Calibri" w:hAnsi="Calibri" w:cstheme="minorHAnsi"/>
            <w:b/>
          </w:rPr>
          <w:delText>Future Development</w:delText>
        </w:r>
        <w:bookmarkStart w:id="3856" w:name="_Toc519592182"/>
        <w:bookmarkStart w:id="3857" w:name="_Toc519592389"/>
        <w:bookmarkStart w:id="3858" w:name="_Toc519592596"/>
        <w:bookmarkStart w:id="3859" w:name="_Toc519614879"/>
        <w:bookmarkStart w:id="3860" w:name="_Toc519684294"/>
        <w:bookmarkStart w:id="3861" w:name="_Toc519703030"/>
        <w:bookmarkStart w:id="3862" w:name="_Toc520125737"/>
        <w:bookmarkStart w:id="3863" w:name="_Toc520220534"/>
        <w:bookmarkStart w:id="3864" w:name="_Toc520839453"/>
        <w:bookmarkEnd w:id="3853"/>
        <w:bookmarkEnd w:id="3856"/>
        <w:bookmarkEnd w:id="3857"/>
        <w:bookmarkEnd w:id="3858"/>
        <w:bookmarkEnd w:id="3859"/>
        <w:bookmarkEnd w:id="3860"/>
        <w:bookmarkEnd w:id="3861"/>
        <w:bookmarkEnd w:id="3862"/>
        <w:bookmarkEnd w:id="3863"/>
        <w:bookmarkEnd w:id="3864"/>
      </w:del>
    </w:p>
    <w:p w14:paraId="1FBF4F29" w14:textId="654E8D83" w:rsidR="00665048" w:rsidRPr="00A23FA3" w:rsidDel="00B440F8" w:rsidRDefault="00665048">
      <w:pPr>
        <w:pStyle w:val="3"/>
        <w:keepNext w:val="0"/>
        <w:keepLines w:val="0"/>
        <w:spacing w:before="0" w:after="120" w:line="240" w:lineRule="auto"/>
        <w:ind w:left="566"/>
        <w:rPr>
          <w:del w:id="3865" w:author="raye" w:date="2018-07-17T10:59:00Z"/>
          <w:rFonts w:ascii="Calibri" w:hAnsi="Calibri" w:cstheme="minorHAnsi"/>
        </w:rPr>
        <w:pPrChange w:id="3866" w:author="raye" w:date="2018-07-17T10:48:00Z">
          <w:pPr>
            <w:pStyle w:val="3"/>
            <w:keepNext w:val="0"/>
            <w:keepLines w:val="0"/>
            <w:numPr>
              <w:ilvl w:val="2"/>
              <w:numId w:val="3"/>
            </w:numPr>
            <w:spacing w:before="0" w:after="120" w:line="240" w:lineRule="auto"/>
            <w:ind w:left="709" w:hanging="709"/>
          </w:pPr>
        </w:pPrChange>
      </w:pPr>
      <w:bookmarkStart w:id="3867" w:name="_Toc512250239"/>
      <w:del w:id="3868" w:author="raye" w:date="2018-07-17T10:59:00Z">
        <w:r w:rsidRPr="00A23FA3" w:rsidDel="00B440F8">
          <w:rPr>
            <w:rFonts w:ascii="Calibri" w:hAnsi="Calibri" w:cstheme="minorHAnsi"/>
          </w:rPr>
          <w:delText>Enhanced Due Diligence</w:delText>
        </w:r>
        <w:bookmarkStart w:id="3869" w:name="_Toc519592183"/>
        <w:bookmarkStart w:id="3870" w:name="_Toc519592390"/>
        <w:bookmarkStart w:id="3871" w:name="_Toc519592597"/>
        <w:bookmarkStart w:id="3872" w:name="_Toc519614880"/>
        <w:bookmarkStart w:id="3873" w:name="_Toc519684295"/>
        <w:bookmarkStart w:id="3874" w:name="_Toc519703031"/>
        <w:bookmarkStart w:id="3875" w:name="_Toc520125738"/>
        <w:bookmarkStart w:id="3876" w:name="_Toc520220535"/>
        <w:bookmarkStart w:id="3877" w:name="_Toc520839454"/>
        <w:bookmarkEnd w:id="3867"/>
        <w:bookmarkEnd w:id="3869"/>
        <w:bookmarkEnd w:id="3870"/>
        <w:bookmarkEnd w:id="3871"/>
        <w:bookmarkEnd w:id="3872"/>
        <w:bookmarkEnd w:id="3873"/>
        <w:bookmarkEnd w:id="3874"/>
        <w:bookmarkEnd w:id="3875"/>
        <w:bookmarkEnd w:id="3876"/>
        <w:bookmarkEnd w:id="3877"/>
      </w:del>
    </w:p>
    <w:bookmarkEnd w:id="3854"/>
    <w:p w14:paraId="5B76EB8F" w14:textId="2BBA2809" w:rsidR="00665048" w:rsidRPr="00A23FA3" w:rsidDel="00B440F8" w:rsidRDefault="00665048" w:rsidP="00B01F41">
      <w:pPr>
        <w:pStyle w:val="a0"/>
        <w:numPr>
          <w:ilvl w:val="0"/>
          <w:numId w:val="6"/>
        </w:numPr>
        <w:spacing w:afterLines="50" w:after="156"/>
        <w:ind w:firstLineChars="0"/>
        <w:rPr>
          <w:del w:id="3878" w:author="raye" w:date="2018-07-17T10:59:00Z"/>
          <w:rFonts w:ascii="Calibri" w:hAnsi="Calibri" w:cstheme="minorHAnsi"/>
          <w:sz w:val="24"/>
        </w:rPr>
      </w:pPr>
      <w:del w:id="3879" w:author="raye" w:date="2018-07-17T10:59:00Z">
        <w:r w:rsidRPr="00A23FA3" w:rsidDel="00B440F8">
          <w:rPr>
            <w:rFonts w:ascii="Calibri" w:hAnsi="Calibri" w:cstheme="minorHAnsi"/>
            <w:sz w:val="24"/>
          </w:rPr>
          <w:delText>In a future development, Enhanced Due Diligence (“EDD”) will be applied to 4 types of products or commodities as follows:</w:delText>
        </w:r>
        <w:bookmarkStart w:id="3880" w:name="_Toc519592184"/>
        <w:bookmarkStart w:id="3881" w:name="_Toc519592391"/>
        <w:bookmarkStart w:id="3882" w:name="_Toc519592598"/>
        <w:bookmarkStart w:id="3883" w:name="_Toc519614881"/>
        <w:bookmarkStart w:id="3884" w:name="_Toc519684296"/>
        <w:bookmarkStart w:id="3885" w:name="_Toc519703032"/>
        <w:bookmarkStart w:id="3886" w:name="_Toc520125739"/>
        <w:bookmarkStart w:id="3887" w:name="_Toc520220536"/>
        <w:bookmarkStart w:id="3888" w:name="_Toc520839455"/>
        <w:bookmarkEnd w:id="3880"/>
        <w:bookmarkEnd w:id="3881"/>
        <w:bookmarkEnd w:id="3882"/>
        <w:bookmarkEnd w:id="3883"/>
        <w:bookmarkEnd w:id="3884"/>
        <w:bookmarkEnd w:id="3885"/>
        <w:bookmarkEnd w:id="3886"/>
        <w:bookmarkEnd w:id="3887"/>
        <w:bookmarkEnd w:id="3888"/>
      </w:del>
    </w:p>
    <w:p w14:paraId="7C37A908" w14:textId="24695648" w:rsidR="00665048" w:rsidRPr="00A23FA3" w:rsidDel="00B440F8" w:rsidRDefault="00665048" w:rsidP="00B01F41">
      <w:pPr>
        <w:pStyle w:val="a0"/>
        <w:numPr>
          <w:ilvl w:val="1"/>
          <w:numId w:val="6"/>
        </w:numPr>
        <w:spacing w:afterLines="50" w:after="156"/>
        <w:ind w:firstLineChars="0"/>
        <w:rPr>
          <w:del w:id="3889" w:author="raye" w:date="2018-07-17T10:59:00Z"/>
          <w:rFonts w:ascii="Calibri" w:hAnsi="Calibri" w:cstheme="minorHAnsi"/>
          <w:sz w:val="24"/>
        </w:rPr>
      </w:pPr>
      <w:del w:id="3890" w:author="raye" w:date="2018-07-17T10:59:00Z">
        <w:r w:rsidRPr="00A23FA3" w:rsidDel="00B440F8">
          <w:rPr>
            <w:rFonts w:ascii="Calibri" w:hAnsi="Calibri" w:cstheme="minorHAnsi"/>
            <w:sz w:val="24"/>
          </w:rPr>
          <w:delText>Shipping</w:delText>
        </w:r>
        <w:bookmarkStart w:id="3891" w:name="_Toc519592185"/>
        <w:bookmarkStart w:id="3892" w:name="_Toc519592392"/>
        <w:bookmarkStart w:id="3893" w:name="_Toc519592599"/>
        <w:bookmarkStart w:id="3894" w:name="_Toc519614882"/>
        <w:bookmarkStart w:id="3895" w:name="_Toc519684297"/>
        <w:bookmarkStart w:id="3896" w:name="_Toc519703033"/>
        <w:bookmarkStart w:id="3897" w:name="_Toc520125740"/>
        <w:bookmarkStart w:id="3898" w:name="_Toc520220537"/>
        <w:bookmarkStart w:id="3899" w:name="_Toc520839456"/>
        <w:bookmarkEnd w:id="3891"/>
        <w:bookmarkEnd w:id="3892"/>
        <w:bookmarkEnd w:id="3893"/>
        <w:bookmarkEnd w:id="3894"/>
        <w:bookmarkEnd w:id="3895"/>
        <w:bookmarkEnd w:id="3896"/>
        <w:bookmarkEnd w:id="3897"/>
        <w:bookmarkEnd w:id="3898"/>
        <w:bookmarkEnd w:id="3899"/>
      </w:del>
    </w:p>
    <w:p w14:paraId="7E5CA12C" w14:textId="76DAEB96" w:rsidR="00665048" w:rsidRPr="00A23FA3" w:rsidDel="00B440F8" w:rsidRDefault="00665048" w:rsidP="00B01F41">
      <w:pPr>
        <w:pStyle w:val="a0"/>
        <w:numPr>
          <w:ilvl w:val="1"/>
          <w:numId w:val="6"/>
        </w:numPr>
        <w:spacing w:afterLines="50" w:after="156"/>
        <w:ind w:firstLineChars="0"/>
        <w:rPr>
          <w:del w:id="3900" w:author="raye" w:date="2018-07-17T10:59:00Z"/>
          <w:rFonts w:ascii="Calibri" w:hAnsi="Calibri" w:cstheme="minorHAnsi"/>
          <w:sz w:val="24"/>
        </w:rPr>
      </w:pPr>
      <w:del w:id="3901" w:author="raye" w:date="2018-07-17T10:59:00Z">
        <w:r w:rsidRPr="00A23FA3" w:rsidDel="00B440F8">
          <w:rPr>
            <w:rFonts w:ascii="Calibri" w:hAnsi="Calibri" w:cstheme="minorHAnsi"/>
            <w:sz w:val="24"/>
          </w:rPr>
          <w:delText>Service &amp; Insurance</w:delText>
        </w:r>
        <w:bookmarkStart w:id="3902" w:name="_Toc519592186"/>
        <w:bookmarkStart w:id="3903" w:name="_Toc519592393"/>
        <w:bookmarkStart w:id="3904" w:name="_Toc519592600"/>
        <w:bookmarkStart w:id="3905" w:name="_Toc519614883"/>
        <w:bookmarkStart w:id="3906" w:name="_Toc519684298"/>
        <w:bookmarkStart w:id="3907" w:name="_Toc519703034"/>
        <w:bookmarkStart w:id="3908" w:name="_Toc520125741"/>
        <w:bookmarkStart w:id="3909" w:name="_Toc520220538"/>
        <w:bookmarkStart w:id="3910" w:name="_Toc520839457"/>
        <w:bookmarkEnd w:id="3902"/>
        <w:bookmarkEnd w:id="3903"/>
        <w:bookmarkEnd w:id="3904"/>
        <w:bookmarkEnd w:id="3905"/>
        <w:bookmarkEnd w:id="3906"/>
        <w:bookmarkEnd w:id="3907"/>
        <w:bookmarkEnd w:id="3908"/>
        <w:bookmarkEnd w:id="3909"/>
        <w:bookmarkEnd w:id="3910"/>
      </w:del>
    </w:p>
    <w:p w14:paraId="42A00C32" w14:textId="0051E162" w:rsidR="00665048" w:rsidRPr="00A23FA3" w:rsidDel="00B440F8" w:rsidRDefault="00665048" w:rsidP="00B01F41">
      <w:pPr>
        <w:pStyle w:val="a0"/>
        <w:numPr>
          <w:ilvl w:val="1"/>
          <w:numId w:val="6"/>
        </w:numPr>
        <w:spacing w:afterLines="50" w:after="156"/>
        <w:ind w:firstLineChars="0"/>
        <w:rPr>
          <w:del w:id="3911" w:author="raye" w:date="2018-07-17T10:59:00Z"/>
          <w:rFonts w:ascii="Calibri" w:hAnsi="Calibri" w:cstheme="minorHAnsi"/>
          <w:sz w:val="24"/>
        </w:rPr>
      </w:pPr>
      <w:del w:id="3912" w:author="raye" w:date="2018-07-17T10:59:00Z">
        <w:r w:rsidRPr="00A23FA3" w:rsidDel="00B440F8">
          <w:rPr>
            <w:rFonts w:ascii="Calibri" w:hAnsi="Calibri" w:cstheme="minorHAnsi"/>
            <w:sz w:val="24"/>
          </w:rPr>
          <w:delText>Metals</w:delText>
        </w:r>
        <w:bookmarkStart w:id="3913" w:name="_Toc519592187"/>
        <w:bookmarkStart w:id="3914" w:name="_Toc519592394"/>
        <w:bookmarkStart w:id="3915" w:name="_Toc519592601"/>
        <w:bookmarkStart w:id="3916" w:name="_Toc519614884"/>
        <w:bookmarkStart w:id="3917" w:name="_Toc519684299"/>
        <w:bookmarkStart w:id="3918" w:name="_Toc519703035"/>
        <w:bookmarkStart w:id="3919" w:name="_Toc520125742"/>
        <w:bookmarkStart w:id="3920" w:name="_Toc520220539"/>
        <w:bookmarkStart w:id="3921" w:name="_Toc520839458"/>
        <w:bookmarkEnd w:id="3913"/>
        <w:bookmarkEnd w:id="3914"/>
        <w:bookmarkEnd w:id="3915"/>
        <w:bookmarkEnd w:id="3916"/>
        <w:bookmarkEnd w:id="3917"/>
        <w:bookmarkEnd w:id="3918"/>
        <w:bookmarkEnd w:id="3919"/>
        <w:bookmarkEnd w:id="3920"/>
        <w:bookmarkEnd w:id="3921"/>
      </w:del>
    </w:p>
    <w:p w14:paraId="1100B3B5" w14:textId="15CB2013" w:rsidR="00665048" w:rsidRPr="00A23FA3" w:rsidDel="00B440F8" w:rsidRDefault="00665048" w:rsidP="00B01F41">
      <w:pPr>
        <w:pStyle w:val="a0"/>
        <w:numPr>
          <w:ilvl w:val="1"/>
          <w:numId w:val="6"/>
        </w:numPr>
        <w:spacing w:afterLines="50" w:after="156"/>
        <w:ind w:firstLineChars="0"/>
        <w:rPr>
          <w:del w:id="3922" w:author="raye" w:date="2018-07-17T10:59:00Z"/>
          <w:rFonts w:ascii="Calibri" w:hAnsi="Calibri" w:cstheme="minorHAnsi"/>
          <w:sz w:val="24"/>
        </w:rPr>
      </w:pPr>
      <w:del w:id="3923" w:author="raye" w:date="2018-07-17T10:59:00Z">
        <w:r w:rsidRPr="00A23FA3" w:rsidDel="00B440F8">
          <w:rPr>
            <w:rFonts w:ascii="Calibri" w:hAnsi="Calibri" w:cstheme="minorHAnsi"/>
            <w:sz w:val="24"/>
          </w:rPr>
          <w:delText xml:space="preserve">Oil &amp; Gas </w:delText>
        </w:r>
        <w:bookmarkStart w:id="3924" w:name="_Toc519592188"/>
        <w:bookmarkStart w:id="3925" w:name="_Toc519592395"/>
        <w:bookmarkStart w:id="3926" w:name="_Toc519592602"/>
        <w:bookmarkStart w:id="3927" w:name="_Toc519614885"/>
        <w:bookmarkStart w:id="3928" w:name="_Toc519684300"/>
        <w:bookmarkStart w:id="3929" w:name="_Toc519703036"/>
        <w:bookmarkStart w:id="3930" w:name="_Toc520125743"/>
        <w:bookmarkStart w:id="3931" w:name="_Toc520220540"/>
        <w:bookmarkStart w:id="3932" w:name="_Toc520839459"/>
        <w:bookmarkEnd w:id="3924"/>
        <w:bookmarkEnd w:id="3925"/>
        <w:bookmarkEnd w:id="3926"/>
        <w:bookmarkEnd w:id="3927"/>
        <w:bookmarkEnd w:id="3928"/>
        <w:bookmarkEnd w:id="3929"/>
        <w:bookmarkEnd w:id="3930"/>
        <w:bookmarkEnd w:id="3931"/>
        <w:bookmarkEnd w:id="3932"/>
      </w:del>
    </w:p>
    <w:p w14:paraId="62FADC8D" w14:textId="08E14BE0" w:rsidR="00665048" w:rsidRPr="00A23FA3" w:rsidDel="00B440F8" w:rsidRDefault="00665048" w:rsidP="00B01F41">
      <w:pPr>
        <w:pStyle w:val="a0"/>
        <w:numPr>
          <w:ilvl w:val="0"/>
          <w:numId w:val="6"/>
        </w:numPr>
        <w:ind w:firstLineChars="0"/>
        <w:rPr>
          <w:del w:id="3933" w:author="raye" w:date="2018-07-17T10:59:00Z"/>
          <w:rFonts w:ascii="Calibri" w:hAnsi="Calibri" w:cstheme="minorHAnsi"/>
          <w:sz w:val="24"/>
        </w:rPr>
      </w:pPr>
      <w:del w:id="3934" w:author="raye" w:date="2018-07-17T10:59:00Z">
        <w:r w:rsidRPr="00A23FA3" w:rsidDel="00B440F8">
          <w:rPr>
            <w:rFonts w:ascii="Calibri" w:hAnsi="Calibri" w:cstheme="minorHAnsi"/>
            <w:sz w:val="24"/>
          </w:rPr>
          <w:delText xml:space="preserve">After completing the review of the Transactions Risk Mitigation Checklist (“TRM Checklist”),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will review the information to determine whether the facts of the transaction would trigger EDD.  All transactions involving Shipping, Service &amp; Insurance, Metals, and Oil &amp; Gas will undergo EDD.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will fill-in the appropriate form </w:delText>
        </w:r>
        <w:r w:rsidR="000F062D" w:rsidRPr="00A23FA3" w:rsidDel="00B440F8">
          <w:rPr>
            <w:rFonts w:ascii="Calibri" w:hAnsi="Calibri" w:cstheme="minorHAnsi"/>
            <w:sz w:val="24"/>
          </w:rPr>
          <w:delText>and</w:delText>
        </w:r>
        <w:r w:rsidRPr="00A23FA3" w:rsidDel="00B440F8">
          <w:rPr>
            <w:rFonts w:ascii="Calibri" w:hAnsi="Calibri" w:cstheme="minorHAnsi"/>
            <w:sz w:val="24"/>
          </w:rPr>
          <w:delText xml:space="preserve"> determine </w:delText>
        </w:r>
        <w:r w:rsidR="000F062D" w:rsidRPr="00A23FA3" w:rsidDel="00B440F8">
          <w:rPr>
            <w:rFonts w:ascii="Calibri" w:hAnsi="Calibri" w:cstheme="minorHAnsi"/>
            <w:sz w:val="24"/>
          </w:rPr>
          <w:delText xml:space="preserve">whether </w:delText>
        </w:r>
        <w:r w:rsidRPr="00A23FA3" w:rsidDel="00B440F8">
          <w:rPr>
            <w:rFonts w:ascii="Calibri" w:hAnsi="Calibri" w:cstheme="minorHAnsi"/>
            <w:sz w:val="24"/>
          </w:rPr>
          <w:delText xml:space="preserve">a red flag is triggered by any of the answers in the form. If a red flag exists,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will next review the Watch List to see if there is a match to the party involved in the transaction. If there is a match,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will submit Special Approval Form #2 with the case </w:delText>
        </w:r>
        <w:r w:rsidR="00D22935" w:rsidRPr="00A23FA3" w:rsidDel="00B440F8">
          <w:rPr>
            <w:rFonts w:ascii="Calibri" w:hAnsi="Calibri" w:cstheme="minorHAnsi"/>
            <w:sz w:val="24"/>
          </w:rPr>
          <w:delText xml:space="preserve">and send it </w:delText>
        </w:r>
        <w:r w:rsidRPr="00A23FA3" w:rsidDel="00B440F8">
          <w:rPr>
            <w:rFonts w:ascii="Calibri" w:hAnsi="Calibri" w:cstheme="minorHAnsi"/>
            <w:sz w:val="24"/>
          </w:rPr>
          <w:delText>to</w:delText>
        </w:r>
        <w:r w:rsidR="00D22935" w:rsidRPr="00A23FA3" w:rsidDel="00B440F8">
          <w:rPr>
            <w:rFonts w:ascii="Calibri" w:hAnsi="Calibri" w:cstheme="minorHAnsi"/>
            <w:sz w:val="24"/>
          </w:rPr>
          <w:delText xml:space="preserve"> the</w:delText>
        </w:r>
        <w:r w:rsidRPr="00A23FA3" w:rsidDel="00B440F8">
          <w:rPr>
            <w:rFonts w:ascii="Calibri" w:hAnsi="Calibri" w:cstheme="minorHAnsi"/>
            <w:sz w:val="24"/>
          </w:rPr>
          <w:delText xml:space="preserve"> Operations Manager for review.</w:delText>
        </w:r>
        <w:bookmarkStart w:id="3935" w:name="_Toc519592189"/>
        <w:bookmarkStart w:id="3936" w:name="_Toc519592396"/>
        <w:bookmarkStart w:id="3937" w:name="_Toc519592603"/>
        <w:bookmarkStart w:id="3938" w:name="_Toc519614886"/>
        <w:bookmarkStart w:id="3939" w:name="_Toc519684301"/>
        <w:bookmarkStart w:id="3940" w:name="_Toc519703037"/>
        <w:bookmarkStart w:id="3941" w:name="_Toc520125744"/>
        <w:bookmarkStart w:id="3942" w:name="_Toc520220541"/>
        <w:bookmarkStart w:id="3943" w:name="_Toc520839460"/>
        <w:bookmarkEnd w:id="3935"/>
        <w:bookmarkEnd w:id="3936"/>
        <w:bookmarkEnd w:id="3937"/>
        <w:bookmarkEnd w:id="3938"/>
        <w:bookmarkEnd w:id="3939"/>
        <w:bookmarkEnd w:id="3940"/>
        <w:bookmarkEnd w:id="3941"/>
        <w:bookmarkEnd w:id="3942"/>
        <w:bookmarkEnd w:id="3943"/>
      </w:del>
    </w:p>
    <w:p w14:paraId="4CEBF719" w14:textId="46287504" w:rsidR="00665048" w:rsidRPr="00A23FA3" w:rsidDel="00B440F8" w:rsidRDefault="00665048" w:rsidP="00665048">
      <w:pPr>
        <w:pStyle w:val="a0"/>
        <w:ind w:left="845" w:firstLineChars="0" w:firstLine="0"/>
        <w:rPr>
          <w:del w:id="3944" w:author="raye" w:date="2018-07-17T10:59:00Z"/>
          <w:rFonts w:ascii="Calibri" w:hAnsi="Calibri" w:cstheme="minorHAnsi"/>
          <w:sz w:val="24"/>
        </w:rPr>
      </w:pPr>
      <w:bookmarkStart w:id="3945" w:name="_Toc519592190"/>
      <w:bookmarkStart w:id="3946" w:name="_Toc519592397"/>
      <w:bookmarkStart w:id="3947" w:name="_Toc519592604"/>
      <w:bookmarkStart w:id="3948" w:name="_Toc519614887"/>
      <w:bookmarkStart w:id="3949" w:name="_Toc519684302"/>
      <w:bookmarkStart w:id="3950" w:name="_Toc519703038"/>
      <w:bookmarkStart w:id="3951" w:name="_Toc520125745"/>
      <w:bookmarkStart w:id="3952" w:name="_Toc520220542"/>
      <w:bookmarkStart w:id="3953" w:name="_Toc520839461"/>
      <w:bookmarkEnd w:id="3945"/>
      <w:bookmarkEnd w:id="3946"/>
      <w:bookmarkEnd w:id="3947"/>
      <w:bookmarkEnd w:id="3948"/>
      <w:bookmarkEnd w:id="3949"/>
      <w:bookmarkEnd w:id="3950"/>
      <w:bookmarkEnd w:id="3951"/>
      <w:bookmarkEnd w:id="3952"/>
      <w:bookmarkEnd w:id="3953"/>
    </w:p>
    <w:p w14:paraId="137346D0" w14:textId="0AC65E5A" w:rsidR="00665048" w:rsidRPr="00A23FA3" w:rsidDel="00B440F8" w:rsidRDefault="00665048" w:rsidP="00B01F41">
      <w:pPr>
        <w:pStyle w:val="a0"/>
        <w:numPr>
          <w:ilvl w:val="0"/>
          <w:numId w:val="6"/>
        </w:numPr>
        <w:ind w:firstLineChars="0"/>
        <w:rPr>
          <w:del w:id="3954" w:author="raye" w:date="2018-07-17T10:59:00Z"/>
          <w:rFonts w:ascii="Calibri" w:hAnsi="Calibri" w:cstheme="minorHAnsi"/>
          <w:sz w:val="24"/>
        </w:rPr>
      </w:pPr>
      <w:del w:id="3955" w:author="raye" w:date="2018-07-17T10:59:00Z">
        <w:r w:rsidRPr="00A23FA3" w:rsidDel="00B440F8">
          <w:rPr>
            <w:rFonts w:ascii="Calibri" w:hAnsi="Calibri" w:cstheme="minorHAnsi"/>
            <w:sz w:val="24"/>
          </w:rPr>
          <w:delText xml:space="preserve">When there is no Watch List match,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sends the case to Operations Manager for review without the Special Approval Form #2. The Case then returns to the standard processing flow. </w:delText>
        </w:r>
        <w:bookmarkStart w:id="3956" w:name="_Toc519592191"/>
        <w:bookmarkStart w:id="3957" w:name="_Toc519592398"/>
        <w:bookmarkStart w:id="3958" w:name="_Toc519592605"/>
        <w:bookmarkStart w:id="3959" w:name="_Toc519614888"/>
        <w:bookmarkStart w:id="3960" w:name="_Toc519684303"/>
        <w:bookmarkStart w:id="3961" w:name="_Toc519703039"/>
        <w:bookmarkStart w:id="3962" w:name="_Toc520125746"/>
        <w:bookmarkStart w:id="3963" w:name="_Toc520220543"/>
        <w:bookmarkStart w:id="3964" w:name="_Toc520839462"/>
        <w:bookmarkEnd w:id="3956"/>
        <w:bookmarkEnd w:id="3957"/>
        <w:bookmarkEnd w:id="3958"/>
        <w:bookmarkEnd w:id="3959"/>
        <w:bookmarkEnd w:id="3960"/>
        <w:bookmarkEnd w:id="3961"/>
        <w:bookmarkEnd w:id="3962"/>
        <w:bookmarkEnd w:id="3963"/>
        <w:bookmarkEnd w:id="3964"/>
      </w:del>
    </w:p>
    <w:p w14:paraId="48704D0A" w14:textId="5A13BFBB" w:rsidR="00665048" w:rsidRPr="00A23FA3" w:rsidDel="00B440F8" w:rsidRDefault="00665048" w:rsidP="00665048">
      <w:pPr>
        <w:rPr>
          <w:del w:id="3965" w:author="raye" w:date="2018-07-17T10:59:00Z"/>
          <w:rFonts w:ascii="Calibri" w:hAnsi="Calibri"/>
        </w:rPr>
      </w:pPr>
      <w:del w:id="3966" w:author="raye" w:date="2018-07-17T10:59:00Z">
        <w:r w:rsidRPr="00A23FA3" w:rsidDel="00B440F8">
          <w:rPr>
            <w:rFonts w:ascii="Calibri" w:hAnsi="Calibri" w:cstheme="minorHAnsi"/>
            <w:sz w:val="24"/>
          </w:rPr>
          <w:delText xml:space="preserve">The EDD Forms (#6-9), are included </w:delText>
        </w:r>
        <w:r w:rsidR="003C7610" w:rsidRPr="00A23FA3" w:rsidDel="00B440F8">
          <w:rPr>
            <w:rFonts w:ascii="Calibri" w:hAnsi="Calibri" w:cstheme="minorHAnsi"/>
            <w:sz w:val="24"/>
          </w:rPr>
          <w:delText>in the Case Process section.</w:delText>
        </w:r>
        <w:r w:rsidRPr="00A23FA3" w:rsidDel="00B440F8">
          <w:rPr>
            <w:rFonts w:ascii="Calibri" w:hAnsi="Calibri" w:cstheme="minorHAnsi"/>
            <w:sz w:val="24"/>
          </w:rPr>
          <w:delText xml:space="preserve">  </w:delText>
        </w:r>
        <w:bookmarkStart w:id="3967" w:name="_Toc519592192"/>
        <w:bookmarkStart w:id="3968" w:name="_Toc519592399"/>
        <w:bookmarkStart w:id="3969" w:name="_Toc519592606"/>
        <w:bookmarkStart w:id="3970" w:name="_Toc519614889"/>
        <w:bookmarkStart w:id="3971" w:name="_Toc519684304"/>
        <w:bookmarkStart w:id="3972" w:name="_Toc519703040"/>
        <w:bookmarkStart w:id="3973" w:name="_Toc520125747"/>
        <w:bookmarkStart w:id="3974" w:name="_Toc520220544"/>
        <w:bookmarkStart w:id="3975" w:name="_Toc520839463"/>
        <w:bookmarkEnd w:id="3967"/>
        <w:bookmarkEnd w:id="3968"/>
        <w:bookmarkEnd w:id="3969"/>
        <w:bookmarkEnd w:id="3970"/>
        <w:bookmarkEnd w:id="3971"/>
        <w:bookmarkEnd w:id="3972"/>
        <w:bookmarkEnd w:id="3973"/>
        <w:bookmarkEnd w:id="3974"/>
        <w:bookmarkEnd w:id="3975"/>
      </w:del>
    </w:p>
    <w:p w14:paraId="47227991" w14:textId="42AF49D1" w:rsidR="00665048" w:rsidRPr="00A23FA3" w:rsidDel="00B440F8" w:rsidRDefault="00665048" w:rsidP="00B72A3E">
      <w:pPr>
        <w:spacing w:afterLines="50" w:after="156"/>
        <w:rPr>
          <w:del w:id="3976" w:author="raye" w:date="2018-07-17T10:59:00Z"/>
          <w:rFonts w:ascii="Calibri" w:hAnsi="Calibri" w:cstheme="minorHAnsi"/>
          <w:sz w:val="24"/>
        </w:rPr>
      </w:pPr>
      <w:bookmarkStart w:id="3977" w:name="_Toc519592193"/>
      <w:bookmarkStart w:id="3978" w:name="_Toc519592400"/>
      <w:bookmarkStart w:id="3979" w:name="_Toc519592607"/>
      <w:bookmarkStart w:id="3980" w:name="_Toc519614890"/>
      <w:bookmarkStart w:id="3981" w:name="_Toc519684305"/>
      <w:bookmarkStart w:id="3982" w:name="_Toc519703041"/>
      <w:bookmarkStart w:id="3983" w:name="_Toc520125748"/>
      <w:bookmarkStart w:id="3984" w:name="_Toc520220545"/>
      <w:bookmarkStart w:id="3985" w:name="_Toc520839464"/>
      <w:bookmarkEnd w:id="3977"/>
      <w:bookmarkEnd w:id="3978"/>
      <w:bookmarkEnd w:id="3979"/>
      <w:bookmarkEnd w:id="3980"/>
      <w:bookmarkEnd w:id="3981"/>
      <w:bookmarkEnd w:id="3982"/>
      <w:bookmarkEnd w:id="3983"/>
      <w:bookmarkEnd w:id="3984"/>
      <w:bookmarkEnd w:id="3985"/>
    </w:p>
    <w:p w14:paraId="0A301E8B" w14:textId="0CC6BF85" w:rsidR="002162A8" w:rsidRPr="00A23FA3" w:rsidDel="00B440F8" w:rsidRDefault="009E51F8">
      <w:pPr>
        <w:pStyle w:val="2"/>
        <w:numPr>
          <w:ilvl w:val="2"/>
          <w:numId w:val="78"/>
        </w:numPr>
        <w:tabs>
          <w:tab w:val="left" w:pos="709"/>
        </w:tabs>
        <w:spacing w:afterLines="50" w:after="156"/>
        <w:rPr>
          <w:del w:id="3986" w:author="raye" w:date="2018-07-17T10:59:00Z"/>
          <w:rFonts w:ascii="Calibri" w:hAnsi="Calibri" w:cstheme="minorHAnsi"/>
          <w:b/>
        </w:rPr>
        <w:pPrChange w:id="3987" w:author="raye" w:date="2018-07-17T10:49:00Z">
          <w:pPr>
            <w:pStyle w:val="2"/>
            <w:numPr>
              <w:numId w:val="3"/>
            </w:numPr>
            <w:tabs>
              <w:tab w:val="clear" w:pos="1440"/>
              <w:tab w:val="left" w:pos="709"/>
            </w:tabs>
            <w:spacing w:afterLines="50" w:after="156"/>
            <w:ind w:left="567" w:hanging="567"/>
          </w:pPr>
        </w:pPrChange>
      </w:pPr>
      <w:bookmarkStart w:id="3988" w:name="_Toc509396855"/>
      <w:bookmarkStart w:id="3989" w:name="_Toc508573672"/>
      <w:bookmarkStart w:id="3990" w:name="_Toc512250240"/>
      <w:bookmarkEnd w:id="3988"/>
      <w:del w:id="3991" w:author="raye" w:date="2018-07-17T10:59:00Z">
        <w:r w:rsidRPr="00A23FA3" w:rsidDel="00B440F8">
          <w:rPr>
            <w:rFonts w:ascii="Calibri" w:hAnsi="Calibri" w:cstheme="minorHAnsi"/>
            <w:b/>
          </w:rPr>
          <w:delText xml:space="preserve">Operations </w:delText>
        </w:r>
        <w:r w:rsidR="003B3503" w:rsidRPr="00A23FA3" w:rsidDel="00B440F8">
          <w:rPr>
            <w:rFonts w:ascii="Calibri" w:hAnsi="Calibri" w:cstheme="minorHAnsi"/>
            <w:b/>
          </w:rPr>
          <w:delText>Analyst</w:delText>
        </w:r>
        <w:r w:rsidR="002162A8" w:rsidRPr="00A23FA3" w:rsidDel="00B440F8">
          <w:rPr>
            <w:rFonts w:ascii="Calibri" w:hAnsi="Calibri" w:cstheme="minorHAnsi"/>
            <w:b/>
          </w:rPr>
          <w:delText>: Case Summary Report Page</w:delText>
        </w:r>
        <w:bookmarkStart w:id="3992" w:name="_Toc519592194"/>
        <w:bookmarkStart w:id="3993" w:name="_Toc519592401"/>
        <w:bookmarkStart w:id="3994" w:name="_Toc519592608"/>
        <w:bookmarkStart w:id="3995" w:name="_Toc519614891"/>
        <w:bookmarkStart w:id="3996" w:name="_Toc519684306"/>
        <w:bookmarkStart w:id="3997" w:name="_Toc519703042"/>
        <w:bookmarkStart w:id="3998" w:name="_Toc520125749"/>
        <w:bookmarkStart w:id="3999" w:name="_Toc520220546"/>
        <w:bookmarkStart w:id="4000" w:name="_Toc520839465"/>
        <w:bookmarkEnd w:id="3989"/>
        <w:bookmarkEnd w:id="3990"/>
        <w:bookmarkEnd w:id="3992"/>
        <w:bookmarkEnd w:id="3993"/>
        <w:bookmarkEnd w:id="3994"/>
        <w:bookmarkEnd w:id="3995"/>
        <w:bookmarkEnd w:id="3996"/>
        <w:bookmarkEnd w:id="3997"/>
        <w:bookmarkEnd w:id="3998"/>
        <w:bookmarkEnd w:id="3999"/>
        <w:bookmarkEnd w:id="4000"/>
      </w:del>
    </w:p>
    <w:p w14:paraId="73105FF6" w14:textId="43C669A8" w:rsidR="002162A8" w:rsidRPr="00A23FA3" w:rsidDel="00B440F8" w:rsidRDefault="002162A8">
      <w:pPr>
        <w:pStyle w:val="3"/>
        <w:keepNext w:val="0"/>
        <w:keepLines w:val="0"/>
        <w:spacing w:before="0" w:after="120" w:line="240" w:lineRule="auto"/>
        <w:ind w:left="566"/>
        <w:rPr>
          <w:del w:id="4001" w:author="raye" w:date="2018-07-17T10:59:00Z"/>
          <w:rFonts w:ascii="Calibri" w:hAnsi="Calibri" w:cstheme="minorHAnsi"/>
        </w:rPr>
        <w:pPrChange w:id="4002" w:author="raye" w:date="2018-07-17T10:49:00Z">
          <w:pPr>
            <w:pStyle w:val="3"/>
            <w:keepNext w:val="0"/>
            <w:keepLines w:val="0"/>
            <w:numPr>
              <w:ilvl w:val="2"/>
              <w:numId w:val="3"/>
            </w:numPr>
            <w:spacing w:before="0" w:after="120" w:line="240" w:lineRule="auto"/>
            <w:ind w:left="709" w:hanging="709"/>
          </w:pPr>
        </w:pPrChange>
      </w:pPr>
      <w:bookmarkStart w:id="4003" w:name="_Toc508573673"/>
      <w:bookmarkStart w:id="4004" w:name="_Toc512250241"/>
      <w:del w:id="4005" w:author="raye" w:date="2018-07-17T10:59:00Z">
        <w:r w:rsidRPr="00A23FA3" w:rsidDel="00B440F8">
          <w:rPr>
            <w:rFonts w:ascii="Calibri" w:hAnsi="Calibri" w:cstheme="minorHAnsi"/>
          </w:rPr>
          <w:delText>AS-IS</w:delText>
        </w:r>
        <w:bookmarkStart w:id="4006" w:name="_Toc519592195"/>
        <w:bookmarkStart w:id="4007" w:name="_Toc519592402"/>
        <w:bookmarkStart w:id="4008" w:name="_Toc519592609"/>
        <w:bookmarkStart w:id="4009" w:name="_Toc519614892"/>
        <w:bookmarkStart w:id="4010" w:name="_Toc519684307"/>
        <w:bookmarkStart w:id="4011" w:name="_Toc519703043"/>
        <w:bookmarkStart w:id="4012" w:name="_Toc520125750"/>
        <w:bookmarkStart w:id="4013" w:name="_Toc520220547"/>
        <w:bookmarkStart w:id="4014" w:name="_Toc520839466"/>
        <w:bookmarkEnd w:id="4003"/>
        <w:bookmarkEnd w:id="4004"/>
        <w:bookmarkEnd w:id="4006"/>
        <w:bookmarkEnd w:id="4007"/>
        <w:bookmarkEnd w:id="4008"/>
        <w:bookmarkEnd w:id="4009"/>
        <w:bookmarkEnd w:id="4010"/>
        <w:bookmarkEnd w:id="4011"/>
        <w:bookmarkEnd w:id="4012"/>
        <w:bookmarkEnd w:id="4013"/>
        <w:bookmarkEnd w:id="4014"/>
      </w:del>
    </w:p>
    <w:p w14:paraId="563E4A4E" w14:textId="0F4C0CED" w:rsidR="002162A8" w:rsidRPr="00A23FA3" w:rsidDel="00B440F8" w:rsidRDefault="002162A8" w:rsidP="00BF71D7">
      <w:pPr>
        <w:spacing w:afterLines="50" w:after="156"/>
        <w:ind w:firstLineChars="177" w:firstLine="425"/>
        <w:rPr>
          <w:del w:id="4015" w:author="raye" w:date="2018-07-17T10:59:00Z"/>
          <w:rFonts w:ascii="Calibri" w:hAnsi="Calibri" w:cstheme="minorHAnsi"/>
          <w:sz w:val="24"/>
        </w:rPr>
      </w:pPr>
      <w:del w:id="4016" w:author="raye" w:date="2018-07-17T10:59:00Z">
        <w:r w:rsidRPr="00A23FA3" w:rsidDel="00B440F8">
          <w:rPr>
            <w:rFonts w:ascii="Calibri" w:hAnsi="Calibri" w:cstheme="minorHAnsi"/>
            <w:sz w:val="24"/>
          </w:rPr>
          <w:delText>After clicking the “Summary” button, the popup window “Case Summary” will summary the overview answer of the entire 35 questions.</w:delText>
        </w:r>
        <w:bookmarkStart w:id="4017" w:name="_Toc519592196"/>
        <w:bookmarkStart w:id="4018" w:name="_Toc519592403"/>
        <w:bookmarkStart w:id="4019" w:name="_Toc519592610"/>
        <w:bookmarkStart w:id="4020" w:name="_Toc519614893"/>
        <w:bookmarkStart w:id="4021" w:name="_Toc519684308"/>
        <w:bookmarkStart w:id="4022" w:name="_Toc519703044"/>
        <w:bookmarkStart w:id="4023" w:name="_Toc520125751"/>
        <w:bookmarkStart w:id="4024" w:name="_Toc520220548"/>
        <w:bookmarkStart w:id="4025" w:name="_Toc520839467"/>
        <w:bookmarkEnd w:id="4017"/>
        <w:bookmarkEnd w:id="4018"/>
        <w:bookmarkEnd w:id="4019"/>
        <w:bookmarkEnd w:id="4020"/>
        <w:bookmarkEnd w:id="4021"/>
        <w:bookmarkEnd w:id="4022"/>
        <w:bookmarkEnd w:id="4023"/>
        <w:bookmarkEnd w:id="4024"/>
        <w:bookmarkEnd w:id="4025"/>
      </w:del>
    </w:p>
    <w:p w14:paraId="2EB57D43" w14:textId="3FE0BA62" w:rsidR="002162A8" w:rsidRPr="00A23FA3" w:rsidDel="00B440F8" w:rsidRDefault="002162A8" w:rsidP="00BF71D7">
      <w:pPr>
        <w:spacing w:afterLines="50" w:after="156"/>
        <w:ind w:firstLineChars="177" w:firstLine="425"/>
        <w:rPr>
          <w:del w:id="4026" w:author="raye" w:date="2018-07-17T10:59:00Z"/>
          <w:rFonts w:ascii="Calibri" w:hAnsi="Calibri" w:cstheme="minorHAnsi"/>
          <w:sz w:val="24"/>
        </w:rPr>
      </w:pPr>
      <w:del w:id="4027" w:author="raye" w:date="2018-07-17T10:59:00Z">
        <w:r w:rsidRPr="00A23FA3" w:rsidDel="00B440F8">
          <w:rPr>
            <w:rFonts w:ascii="Calibri" w:hAnsi="Calibri" w:cstheme="minorHAnsi"/>
            <w:sz w:val="24"/>
          </w:rPr>
          <w:delText>Basically, the window will summarize the following editable information</w:delText>
        </w:r>
        <w:bookmarkStart w:id="4028" w:name="_Toc519592197"/>
        <w:bookmarkStart w:id="4029" w:name="_Toc519592404"/>
        <w:bookmarkStart w:id="4030" w:name="_Toc519592611"/>
        <w:bookmarkStart w:id="4031" w:name="_Toc519614894"/>
        <w:bookmarkStart w:id="4032" w:name="_Toc519684309"/>
        <w:bookmarkStart w:id="4033" w:name="_Toc519703045"/>
        <w:bookmarkStart w:id="4034" w:name="_Toc520125752"/>
        <w:bookmarkStart w:id="4035" w:name="_Toc520220549"/>
        <w:bookmarkStart w:id="4036" w:name="_Toc520839468"/>
        <w:bookmarkEnd w:id="4028"/>
        <w:bookmarkEnd w:id="4029"/>
        <w:bookmarkEnd w:id="4030"/>
        <w:bookmarkEnd w:id="4031"/>
        <w:bookmarkEnd w:id="4032"/>
        <w:bookmarkEnd w:id="4033"/>
        <w:bookmarkEnd w:id="4034"/>
        <w:bookmarkEnd w:id="4035"/>
        <w:bookmarkEnd w:id="4036"/>
      </w:del>
    </w:p>
    <w:p w14:paraId="03932E8A" w14:textId="62BF7E22" w:rsidR="002162A8" w:rsidRPr="00A23FA3" w:rsidDel="00B440F8" w:rsidRDefault="002162A8" w:rsidP="00B01F41">
      <w:pPr>
        <w:pStyle w:val="a0"/>
        <w:widowControl/>
        <w:numPr>
          <w:ilvl w:val="0"/>
          <w:numId w:val="33"/>
        </w:numPr>
        <w:ind w:firstLineChars="0"/>
        <w:contextualSpacing/>
        <w:jc w:val="left"/>
        <w:rPr>
          <w:del w:id="4037" w:author="raye" w:date="2018-07-17T10:59:00Z"/>
          <w:rFonts w:ascii="Calibri" w:hAnsi="Calibri" w:cstheme="minorHAnsi"/>
          <w:sz w:val="24"/>
          <w:szCs w:val="24"/>
        </w:rPr>
      </w:pPr>
      <w:del w:id="4038" w:author="raye" w:date="2018-07-17T10:59:00Z">
        <w:r w:rsidRPr="00A23FA3" w:rsidDel="00B440F8">
          <w:rPr>
            <w:rFonts w:ascii="Calibri" w:hAnsi="Calibri" w:cstheme="minorHAnsi"/>
            <w:sz w:val="24"/>
            <w:szCs w:val="24"/>
          </w:rPr>
          <w:delText>Client ID</w:delText>
        </w:r>
        <w:bookmarkStart w:id="4039" w:name="_Toc519592198"/>
        <w:bookmarkStart w:id="4040" w:name="_Toc519592405"/>
        <w:bookmarkStart w:id="4041" w:name="_Toc519592612"/>
        <w:bookmarkStart w:id="4042" w:name="_Toc519614895"/>
        <w:bookmarkStart w:id="4043" w:name="_Toc519684310"/>
        <w:bookmarkStart w:id="4044" w:name="_Toc519703046"/>
        <w:bookmarkStart w:id="4045" w:name="_Toc520125753"/>
        <w:bookmarkStart w:id="4046" w:name="_Toc520220550"/>
        <w:bookmarkStart w:id="4047" w:name="_Toc520839469"/>
        <w:bookmarkEnd w:id="4039"/>
        <w:bookmarkEnd w:id="4040"/>
        <w:bookmarkEnd w:id="4041"/>
        <w:bookmarkEnd w:id="4042"/>
        <w:bookmarkEnd w:id="4043"/>
        <w:bookmarkEnd w:id="4044"/>
        <w:bookmarkEnd w:id="4045"/>
        <w:bookmarkEnd w:id="4046"/>
        <w:bookmarkEnd w:id="4047"/>
      </w:del>
    </w:p>
    <w:p w14:paraId="406D0447" w14:textId="0712A863" w:rsidR="002162A8" w:rsidRPr="00A23FA3" w:rsidDel="00B440F8" w:rsidRDefault="002162A8" w:rsidP="00B01F41">
      <w:pPr>
        <w:pStyle w:val="a0"/>
        <w:widowControl/>
        <w:numPr>
          <w:ilvl w:val="0"/>
          <w:numId w:val="33"/>
        </w:numPr>
        <w:ind w:firstLineChars="0"/>
        <w:contextualSpacing/>
        <w:jc w:val="left"/>
        <w:rPr>
          <w:del w:id="4048" w:author="raye" w:date="2018-07-17T10:59:00Z"/>
          <w:rFonts w:ascii="Calibri" w:hAnsi="Calibri" w:cstheme="minorHAnsi"/>
          <w:sz w:val="24"/>
          <w:szCs w:val="24"/>
        </w:rPr>
      </w:pPr>
      <w:del w:id="4049" w:author="raye" w:date="2018-07-17T10:59:00Z">
        <w:r w:rsidRPr="00A23FA3" w:rsidDel="00B440F8">
          <w:rPr>
            <w:rFonts w:ascii="Calibri" w:hAnsi="Calibri" w:cstheme="minorHAnsi"/>
            <w:sz w:val="24"/>
            <w:szCs w:val="24"/>
          </w:rPr>
          <w:delText>Client Name</w:delText>
        </w:r>
        <w:bookmarkStart w:id="4050" w:name="_Toc519592199"/>
        <w:bookmarkStart w:id="4051" w:name="_Toc519592406"/>
        <w:bookmarkStart w:id="4052" w:name="_Toc519592613"/>
        <w:bookmarkStart w:id="4053" w:name="_Toc519614896"/>
        <w:bookmarkStart w:id="4054" w:name="_Toc519684311"/>
        <w:bookmarkStart w:id="4055" w:name="_Toc519703047"/>
        <w:bookmarkStart w:id="4056" w:name="_Toc520125754"/>
        <w:bookmarkStart w:id="4057" w:name="_Toc520220551"/>
        <w:bookmarkStart w:id="4058" w:name="_Toc520839470"/>
        <w:bookmarkEnd w:id="4050"/>
        <w:bookmarkEnd w:id="4051"/>
        <w:bookmarkEnd w:id="4052"/>
        <w:bookmarkEnd w:id="4053"/>
        <w:bookmarkEnd w:id="4054"/>
        <w:bookmarkEnd w:id="4055"/>
        <w:bookmarkEnd w:id="4056"/>
        <w:bookmarkEnd w:id="4057"/>
        <w:bookmarkEnd w:id="4058"/>
      </w:del>
    </w:p>
    <w:p w14:paraId="3149EEB6" w14:textId="36FCE3E5" w:rsidR="002162A8" w:rsidRPr="00A23FA3" w:rsidDel="00B440F8" w:rsidRDefault="002162A8" w:rsidP="00B01F41">
      <w:pPr>
        <w:pStyle w:val="a0"/>
        <w:widowControl/>
        <w:numPr>
          <w:ilvl w:val="0"/>
          <w:numId w:val="33"/>
        </w:numPr>
        <w:ind w:firstLineChars="0"/>
        <w:contextualSpacing/>
        <w:jc w:val="left"/>
        <w:rPr>
          <w:del w:id="4059" w:author="raye" w:date="2018-07-17T10:59:00Z"/>
          <w:rFonts w:ascii="Calibri" w:hAnsi="Calibri" w:cstheme="minorHAnsi"/>
          <w:sz w:val="24"/>
          <w:szCs w:val="24"/>
        </w:rPr>
      </w:pPr>
      <w:del w:id="4060" w:author="raye" w:date="2018-07-17T10:59:00Z">
        <w:r w:rsidRPr="00A23FA3" w:rsidDel="00B440F8">
          <w:rPr>
            <w:rFonts w:ascii="Calibri" w:hAnsi="Calibri" w:cstheme="minorHAnsi"/>
            <w:sz w:val="24"/>
            <w:szCs w:val="24"/>
          </w:rPr>
          <w:delText>Reference No</w:delText>
        </w:r>
        <w:bookmarkStart w:id="4061" w:name="_Toc519592200"/>
        <w:bookmarkStart w:id="4062" w:name="_Toc519592407"/>
        <w:bookmarkStart w:id="4063" w:name="_Toc519592614"/>
        <w:bookmarkStart w:id="4064" w:name="_Toc519614897"/>
        <w:bookmarkStart w:id="4065" w:name="_Toc519684312"/>
        <w:bookmarkStart w:id="4066" w:name="_Toc519703048"/>
        <w:bookmarkStart w:id="4067" w:name="_Toc520125755"/>
        <w:bookmarkStart w:id="4068" w:name="_Toc520220552"/>
        <w:bookmarkStart w:id="4069" w:name="_Toc520839471"/>
        <w:bookmarkEnd w:id="4061"/>
        <w:bookmarkEnd w:id="4062"/>
        <w:bookmarkEnd w:id="4063"/>
        <w:bookmarkEnd w:id="4064"/>
        <w:bookmarkEnd w:id="4065"/>
        <w:bookmarkEnd w:id="4066"/>
        <w:bookmarkEnd w:id="4067"/>
        <w:bookmarkEnd w:id="4068"/>
        <w:bookmarkEnd w:id="4069"/>
      </w:del>
    </w:p>
    <w:p w14:paraId="7C578A90" w14:textId="37BAE9F6" w:rsidR="002162A8" w:rsidRPr="00A23FA3" w:rsidDel="00B440F8" w:rsidRDefault="002162A8" w:rsidP="00B01F41">
      <w:pPr>
        <w:pStyle w:val="a0"/>
        <w:widowControl/>
        <w:numPr>
          <w:ilvl w:val="0"/>
          <w:numId w:val="33"/>
        </w:numPr>
        <w:ind w:firstLineChars="0"/>
        <w:contextualSpacing/>
        <w:jc w:val="left"/>
        <w:rPr>
          <w:del w:id="4070" w:author="raye" w:date="2018-07-17T10:59:00Z"/>
          <w:rFonts w:ascii="Calibri" w:hAnsi="Calibri" w:cstheme="minorHAnsi"/>
          <w:sz w:val="24"/>
          <w:szCs w:val="24"/>
        </w:rPr>
      </w:pPr>
      <w:del w:id="4071" w:author="raye" w:date="2018-07-17T10:59:00Z">
        <w:r w:rsidRPr="00A23FA3" w:rsidDel="00B440F8">
          <w:rPr>
            <w:rFonts w:ascii="Calibri" w:hAnsi="Calibri" w:cstheme="minorHAnsi"/>
            <w:sz w:val="24"/>
            <w:szCs w:val="24"/>
          </w:rPr>
          <w:delText>BOC Reference</w:delText>
        </w:r>
        <w:bookmarkStart w:id="4072" w:name="_Toc519592201"/>
        <w:bookmarkStart w:id="4073" w:name="_Toc519592408"/>
        <w:bookmarkStart w:id="4074" w:name="_Toc519592615"/>
        <w:bookmarkStart w:id="4075" w:name="_Toc519614898"/>
        <w:bookmarkStart w:id="4076" w:name="_Toc519684313"/>
        <w:bookmarkStart w:id="4077" w:name="_Toc519703049"/>
        <w:bookmarkStart w:id="4078" w:name="_Toc520125756"/>
        <w:bookmarkStart w:id="4079" w:name="_Toc520220553"/>
        <w:bookmarkStart w:id="4080" w:name="_Toc520839472"/>
        <w:bookmarkEnd w:id="4072"/>
        <w:bookmarkEnd w:id="4073"/>
        <w:bookmarkEnd w:id="4074"/>
        <w:bookmarkEnd w:id="4075"/>
        <w:bookmarkEnd w:id="4076"/>
        <w:bookmarkEnd w:id="4077"/>
        <w:bookmarkEnd w:id="4078"/>
        <w:bookmarkEnd w:id="4079"/>
        <w:bookmarkEnd w:id="4080"/>
      </w:del>
    </w:p>
    <w:p w14:paraId="456BBD55" w14:textId="70DE13E9" w:rsidR="002162A8" w:rsidRPr="00A23FA3" w:rsidDel="00B440F8" w:rsidRDefault="002162A8" w:rsidP="00B01F41">
      <w:pPr>
        <w:pStyle w:val="a0"/>
        <w:widowControl/>
        <w:numPr>
          <w:ilvl w:val="0"/>
          <w:numId w:val="33"/>
        </w:numPr>
        <w:ind w:firstLineChars="0"/>
        <w:contextualSpacing/>
        <w:jc w:val="left"/>
        <w:rPr>
          <w:del w:id="4081" w:author="raye" w:date="2018-07-17T10:59:00Z"/>
          <w:rFonts w:ascii="Calibri" w:hAnsi="Calibri" w:cstheme="minorHAnsi"/>
          <w:sz w:val="24"/>
          <w:szCs w:val="24"/>
        </w:rPr>
      </w:pPr>
      <w:del w:id="4082" w:author="raye" w:date="2018-07-17T10:59:00Z">
        <w:r w:rsidRPr="00A23FA3" w:rsidDel="00B440F8">
          <w:rPr>
            <w:rFonts w:ascii="Calibri" w:hAnsi="Calibri" w:cstheme="minorHAnsi"/>
            <w:sz w:val="24"/>
            <w:szCs w:val="24"/>
          </w:rPr>
          <w:delText>Type</w:delText>
        </w:r>
        <w:bookmarkStart w:id="4083" w:name="_Toc519592202"/>
        <w:bookmarkStart w:id="4084" w:name="_Toc519592409"/>
        <w:bookmarkStart w:id="4085" w:name="_Toc519592616"/>
        <w:bookmarkStart w:id="4086" w:name="_Toc519614899"/>
        <w:bookmarkStart w:id="4087" w:name="_Toc519684314"/>
        <w:bookmarkStart w:id="4088" w:name="_Toc519703050"/>
        <w:bookmarkStart w:id="4089" w:name="_Toc520125757"/>
        <w:bookmarkStart w:id="4090" w:name="_Toc520220554"/>
        <w:bookmarkStart w:id="4091" w:name="_Toc520839473"/>
        <w:bookmarkEnd w:id="4083"/>
        <w:bookmarkEnd w:id="4084"/>
        <w:bookmarkEnd w:id="4085"/>
        <w:bookmarkEnd w:id="4086"/>
        <w:bookmarkEnd w:id="4087"/>
        <w:bookmarkEnd w:id="4088"/>
        <w:bookmarkEnd w:id="4089"/>
        <w:bookmarkEnd w:id="4090"/>
        <w:bookmarkEnd w:id="4091"/>
      </w:del>
    </w:p>
    <w:p w14:paraId="514B4C01" w14:textId="560BD6B8" w:rsidR="002162A8" w:rsidRPr="00A23FA3" w:rsidDel="00B440F8" w:rsidRDefault="002162A8" w:rsidP="00B01F41">
      <w:pPr>
        <w:pStyle w:val="a0"/>
        <w:widowControl/>
        <w:numPr>
          <w:ilvl w:val="0"/>
          <w:numId w:val="33"/>
        </w:numPr>
        <w:ind w:firstLineChars="0"/>
        <w:contextualSpacing/>
        <w:jc w:val="left"/>
        <w:rPr>
          <w:del w:id="4092" w:author="raye" w:date="2018-07-17T10:59:00Z"/>
          <w:rFonts w:ascii="Calibri" w:hAnsi="Calibri" w:cstheme="minorHAnsi"/>
          <w:sz w:val="24"/>
          <w:szCs w:val="24"/>
        </w:rPr>
      </w:pPr>
      <w:del w:id="4093" w:author="raye" w:date="2018-07-17T10:59:00Z">
        <w:r w:rsidRPr="00A23FA3" w:rsidDel="00B440F8">
          <w:rPr>
            <w:rFonts w:ascii="Calibri" w:hAnsi="Calibri" w:cstheme="minorHAnsi"/>
            <w:sz w:val="24"/>
            <w:szCs w:val="24"/>
          </w:rPr>
          <w:delText>Total Amount</w:delText>
        </w:r>
        <w:bookmarkStart w:id="4094" w:name="_Toc519592203"/>
        <w:bookmarkStart w:id="4095" w:name="_Toc519592410"/>
        <w:bookmarkStart w:id="4096" w:name="_Toc519592617"/>
        <w:bookmarkStart w:id="4097" w:name="_Toc519614900"/>
        <w:bookmarkStart w:id="4098" w:name="_Toc519684315"/>
        <w:bookmarkStart w:id="4099" w:name="_Toc519703051"/>
        <w:bookmarkStart w:id="4100" w:name="_Toc520125758"/>
        <w:bookmarkStart w:id="4101" w:name="_Toc520220555"/>
        <w:bookmarkStart w:id="4102" w:name="_Toc520839474"/>
        <w:bookmarkEnd w:id="4094"/>
        <w:bookmarkEnd w:id="4095"/>
        <w:bookmarkEnd w:id="4096"/>
        <w:bookmarkEnd w:id="4097"/>
        <w:bookmarkEnd w:id="4098"/>
        <w:bookmarkEnd w:id="4099"/>
        <w:bookmarkEnd w:id="4100"/>
        <w:bookmarkEnd w:id="4101"/>
        <w:bookmarkEnd w:id="4102"/>
      </w:del>
    </w:p>
    <w:p w14:paraId="50AFB24E" w14:textId="6F8BE8B8" w:rsidR="002162A8" w:rsidRPr="00A23FA3" w:rsidDel="00B440F8" w:rsidRDefault="002162A8" w:rsidP="00B01F41">
      <w:pPr>
        <w:pStyle w:val="a0"/>
        <w:widowControl/>
        <w:numPr>
          <w:ilvl w:val="0"/>
          <w:numId w:val="33"/>
        </w:numPr>
        <w:ind w:firstLineChars="0"/>
        <w:contextualSpacing/>
        <w:jc w:val="left"/>
        <w:rPr>
          <w:del w:id="4103" w:author="raye" w:date="2018-07-17T10:59:00Z"/>
          <w:rFonts w:ascii="Calibri" w:hAnsi="Calibri" w:cstheme="minorHAnsi"/>
          <w:sz w:val="24"/>
          <w:szCs w:val="24"/>
        </w:rPr>
      </w:pPr>
      <w:del w:id="4104" w:author="raye" w:date="2018-07-17T10:59:00Z">
        <w:r w:rsidRPr="00A23FA3" w:rsidDel="00B440F8">
          <w:rPr>
            <w:rFonts w:ascii="Calibri" w:hAnsi="Calibri" w:cstheme="minorHAnsi"/>
            <w:sz w:val="24"/>
            <w:szCs w:val="24"/>
          </w:rPr>
          <w:delText>Remark which is editable</w:delText>
        </w:r>
        <w:bookmarkStart w:id="4105" w:name="_Toc519592204"/>
        <w:bookmarkStart w:id="4106" w:name="_Toc519592411"/>
        <w:bookmarkStart w:id="4107" w:name="_Toc519592618"/>
        <w:bookmarkStart w:id="4108" w:name="_Toc519614901"/>
        <w:bookmarkStart w:id="4109" w:name="_Toc519684316"/>
        <w:bookmarkStart w:id="4110" w:name="_Toc519703052"/>
        <w:bookmarkStart w:id="4111" w:name="_Toc520125759"/>
        <w:bookmarkStart w:id="4112" w:name="_Toc520220556"/>
        <w:bookmarkStart w:id="4113" w:name="_Toc520839475"/>
        <w:bookmarkEnd w:id="4105"/>
        <w:bookmarkEnd w:id="4106"/>
        <w:bookmarkEnd w:id="4107"/>
        <w:bookmarkEnd w:id="4108"/>
        <w:bookmarkEnd w:id="4109"/>
        <w:bookmarkEnd w:id="4110"/>
        <w:bookmarkEnd w:id="4111"/>
        <w:bookmarkEnd w:id="4112"/>
        <w:bookmarkEnd w:id="4113"/>
      </w:del>
    </w:p>
    <w:p w14:paraId="7F584268" w14:textId="714FC01D" w:rsidR="002162A8" w:rsidRPr="00A23FA3" w:rsidDel="00B440F8" w:rsidRDefault="002162A8" w:rsidP="00BF71D7">
      <w:pPr>
        <w:spacing w:afterLines="50" w:after="156"/>
        <w:ind w:firstLineChars="177" w:firstLine="425"/>
        <w:rPr>
          <w:del w:id="4114" w:author="raye" w:date="2018-07-17T10:59:00Z"/>
          <w:rFonts w:ascii="Calibri" w:hAnsi="Calibri" w:cstheme="minorHAnsi"/>
          <w:sz w:val="24"/>
        </w:rPr>
      </w:pPr>
      <w:del w:id="4115" w:author="raye" w:date="2018-07-17T10:59:00Z">
        <w:r w:rsidRPr="00A23FA3" w:rsidDel="00B440F8">
          <w:rPr>
            <w:rFonts w:ascii="Calibri" w:hAnsi="Calibri" w:cstheme="minorHAnsi"/>
            <w:sz w:val="24"/>
          </w:rPr>
          <w:delText>Summarization of answer and comments in each question where the comments are editable and will show in the final report</w:delText>
        </w:r>
        <w:bookmarkStart w:id="4116" w:name="_Toc519592205"/>
        <w:bookmarkStart w:id="4117" w:name="_Toc519592412"/>
        <w:bookmarkStart w:id="4118" w:name="_Toc519592619"/>
        <w:bookmarkStart w:id="4119" w:name="_Toc519614902"/>
        <w:bookmarkStart w:id="4120" w:name="_Toc519684317"/>
        <w:bookmarkStart w:id="4121" w:name="_Toc519703053"/>
        <w:bookmarkStart w:id="4122" w:name="_Toc520125760"/>
        <w:bookmarkStart w:id="4123" w:name="_Toc520220557"/>
        <w:bookmarkStart w:id="4124" w:name="_Toc520839476"/>
        <w:bookmarkEnd w:id="4116"/>
        <w:bookmarkEnd w:id="4117"/>
        <w:bookmarkEnd w:id="4118"/>
        <w:bookmarkEnd w:id="4119"/>
        <w:bookmarkEnd w:id="4120"/>
        <w:bookmarkEnd w:id="4121"/>
        <w:bookmarkEnd w:id="4122"/>
        <w:bookmarkEnd w:id="4123"/>
        <w:bookmarkEnd w:id="4124"/>
      </w:del>
    </w:p>
    <w:p w14:paraId="3A491217" w14:textId="30254FD0" w:rsidR="00E01569" w:rsidRPr="00A23FA3" w:rsidDel="00B440F8" w:rsidRDefault="00E01569" w:rsidP="00BF71D7">
      <w:pPr>
        <w:spacing w:afterLines="50" w:after="156"/>
        <w:ind w:firstLineChars="177" w:firstLine="425"/>
        <w:rPr>
          <w:del w:id="4125" w:author="raye" w:date="2018-07-17T10:59:00Z"/>
          <w:rFonts w:ascii="Calibri" w:hAnsi="Calibri" w:cstheme="minorHAnsi"/>
          <w:sz w:val="24"/>
        </w:rPr>
      </w:pPr>
      <w:del w:id="4126" w:author="raye" w:date="2018-07-17T10:59:00Z">
        <w:r w:rsidRPr="00A23FA3" w:rsidDel="00B440F8">
          <w:rPr>
            <w:rFonts w:ascii="Calibri" w:hAnsi="Calibri" w:cstheme="minorHAnsi"/>
            <w:sz w:val="24"/>
          </w:rPr>
          <w:delText xml:space="preserve">Each question’s comments will </w:delText>
        </w:r>
        <w:r w:rsidR="005F2EE9" w:rsidRPr="00A23FA3" w:rsidDel="00B440F8">
          <w:rPr>
            <w:rFonts w:ascii="Calibri" w:hAnsi="Calibri" w:cstheme="minorHAnsi"/>
            <w:sz w:val="24"/>
          </w:rPr>
          <w:delText>keep</w:delText>
        </w:r>
        <w:r w:rsidRPr="00A23FA3" w:rsidDel="00B440F8">
          <w:rPr>
            <w:rFonts w:ascii="Calibri" w:hAnsi="Calibri" w:cstheme="minorHAnsi"/>
            <w:sz w:val="24"/>
          </w:rPr>
          <w:delText xml:space="preserve"> 85 bytes length for user key in.</w:delText>
        </w:r>
        <w:bookmarkStart w:id="4127" w:name="_Toc519592206"/>
        <w:bookmarkStart w:id="4128" w:name="_Toc519592413"/>
        <w:bookmarkStart w:id="4129" w:name="_Toc519592620"/>
        <w:bookmarkStart w:id="4130" w:name="_Toc519614903"/>
        <w:bookmarkStart w:id="4131" w:name="_Toc519684318"/>
        <w:bookmarkStart w:id="4132" w:name="_Toc519703054"/>
        <w:bookmarkStart w:id="4133" w:name="_Toc520125761"/>
        <w:bookmarkStart w:id="4134" w:name="_Toc520220558"/>
        <w:bookmarkStart w:id="4135" w:name="_Toc520839477"/>
        <w:bookmarkEnd w:id="4127"/>
        <w:bookmarkEnd w:id="4128"/>
        <w:bookmarkEnd w:id="4129"/>
        <w:bookmarkEnd w:id="4130"/>
        <w:bookmarkEnd w:id="4131"/>
        <w:bookmarkEnd w:id="4132"/>
        <w:bookmarkEnd w:id="4133"/>
        <w:bookmarkEnd w:id="4134"/>
        <w:bookmarkEnd w:id="4135"/>
      </w:del>
    </w:p>
    <w:p w14:paraId="7B1BC67A" w14:textId="2273B781" w:rsidR="00054AE5" w:rsidRPr="00A23FA3" w:rsidDel="00B440F8" w:rsidRDefault="00054AE5" w:rsidP="00BF71D7">
      <w:pPr>
        <w:spacing w:afterLines="50" w:after="156"/>
        <w:ind w:firstLineChars="177" w:firstLine="425"/>
        <w:rPr>
          <w:del w:id="4136" w:author="raye" w:date="2018-07-17T10:59:00Z"/>
          <w:rFonts w:ascii="Calibri" w:hAnsi="Calibri" w:cstheme="minorHAnsi"/>
          <w:sz w:val="24"/>
        </w:rPr>
      </w:pPr>
      <w:bookmarkStart w:id="4137" w:name="_Toc519592207"/>
      <w:bookmarkStart w:id="4138" w:name="_Toc519592414"/>
      <w:bookmarkStart w:id="4139" w:name="_Toc519592621"/>
      <w:bookmarkStart w:id="4140" w:name="_Toc519614904"/>
      <w:bookmarkStart w:id="4141" w:name="_Toc519684319"/>
      <w:bookmarkStart w:id="4142" w:name="_Toc519703055"/>
      <w:bookmarkStart w:id="4143" w:name="_Toc520125762"/>
      <w:bookmarkStart w:id="4144" w:name="_Toc520220559"/>
      <w:bookmarkStart w:id="4145" w:name="_Toc520839478"/>
      <w:bookmarkEnd w:id="4137"/>
      <w:bookmarkEnd w:id="4138"/>
      <w:bookmarkEnd w:id="4139"/>
      <w:bookmarkEnd w:id="4140"/>
      <w:bookmarkEnd w:id="4141"/>
      <w:bookmarkEnd w:id="4142"/>
      <w:bookmarkEnd w:id="4143"/>
      <w:bookmarkEnd w:id="4144"/>
      <w:bookmarkEnd w:id="4145"/>
    </w:p>
    <w:p w14:paraId="52F7C662" w14:textId="3E606A0F" w:rsidR="00377EA4" w:rsidRPr="00A23FA3" w:rsidDel="00B440F8" w:rsidRDefault="00377EA4" w:rsidP="00C409AC">
      <w:pPr>
        <w:spacing w:afterLines="50" w:after="156"/>
        <w:jc w:val="center"/>
        <w:rPr>
          <w:del w:id="4146" w:author="raye" w:date="2018-07-17T10:59:00Z"/>
          <w:rFonts w:ascii="Calibri" w:hAnsi="Calibri" w:cstheme="minorHAnsi"/>
          <w:sz w:val="24"/>
        </w:rPr>
      </w:pPr>
      <w:del w:id="4147" w:author="raye" w:date="2018-07-17T10:59:00Z">
        <w:r w:rsidRPr="00A23FA3" w:rsidDel="00B440F8">
          <w:rPr>
            <w:rFonts w:ascii="Calibri" w:hAnsi="Calibri" w:cstheme="minorHAnsi"/>
            <w:noProof/>
            <w:sz w:val="24"/>
          </w:rPr>
          <w:drawing>
            <wp:inline distT="0" distB="0" distL="0" distR="0" wp14:anchorId="4AC569AC" wp14:editId="36A806D3">
              <wp:extent cx="2831379" cy="4470599"/>
              <wp:effectExtent l="0" t="0" r="762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7812" cy="4496546"/>
                      </a:xfrm>
                      <a:prstGeom prst="rect">
                        <a:avLst/>
                      </a:prstGeom>
                      <a:noFill/>
                      <a:ln>
                        <a:noFill/>
                      </a:ln>
                    </pic:spPr>
                  </pic:pic>
                </a:graphicData>
              </a:graphic>
            </wp:inline>
          </w:drawing>
        </w:r>
        <w:bookmarkStart w:id="4148" w:name="_Toc519592208"/>
        <w:bookmarkStart w:id="4149" w:name="_Toc519592415"/>
        <w:bookmarkStart w:id="4150" w:name="_Toc519592622"/>
        <w:bookmarkStart w:id="4151" w:name="_Toc519614905"/>
        <w:bookmarkStart w:id="4152" w:name="_Toc519684320"/>
        <w:bookmarkStart w:id="4153" w:name="_Toc519703056"/>
        <w:bookmarkStart w:id="4154" w:name="_Toc520125763"/>
        <w:bookmarkStart w:id="4155" w:name="_Toc520220560"/>
        <w:bookmarkStart w:id="4156" w:name="_Toc520839479"/>
        <w:bookmarkEnd w:id="4148"/>
        <w:bookmarkEnd w:id="4149"/>
        <w:bookmarkEnd w:id="4150"/>
        <w:bookmarkEnd w:id="4151"/>
        <w:bookmarkEnd w:id="4152"/>
        <w:bookmarkEnd w:id="4153"/>
        <w:bookmarkEnd w:id="4154"/>
        <w:bookmarkEnd w:id="4155"/>
        <w:bookmarkEnd w:id="4156"/>
      </w:del>
    </w:p>
    <w:p w14:paraId="0BA8D461" w14:textId="163C7CB7" w:rsidR="00670CC0" w:rsidRPr="00A23FA3" w:rsidDel="00B440F8" w:rsidRDefault="002162A8" w:rsidP="00BF71D7">
      <w:pPr>
        <w:spacing w:afterLines="50" w:after="156"/>
        <w:ind w:firstLineChars="177" w:firstLine="425"/>
        <w:rPr>
          <w:del w:id="4157" w:author="raye" w:date="2018-07-17T10:59:00Z"/>
          <w:rFonts w:ascii="Calibri" w:hAnsi="Calibri" w:cstheme="minorHAnsi"/>
          <w:sz w:val="24"/>
        </w:rPr>
      </w:pPr>
      <w:del w:id="4158" w:author="raye" w:date="2018-07-17T10:59:00Z">
        <w:r w:rsidRPr="00A23FA3" w:rsidDel="00B440F8">
          <w:rPr>
            <w:rFonts w:ascii="Calibri" w:hAnsi="Calibri" w:cstheme="minorHAnsi"/>
            <w:sz w:val="24"/>
          </w:rPr>
          <w:delText xml:space="preserve">After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reviews all the questions, he\she could click the “Export to PDF” button to export the final report. Without go to the summary page,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could also click “Export to PDF” button in any question answer page to generate the report any time</w:delText>
        </w:r>
        <w:r w:rsidR="009855B8" w:rsidRPr="00A23FA3" w:rsidDel="00B440F8">
          <w:rPr>
            <w:rFonts w:ascii="Calibri" w:hAnsi="Calibri" w:cstheme="minorHAnsi"/>
            <w:sz w:val="24"/>
          </w:rPr>
          <w:delText>.”</w:delText>
        </w:r>
        <w:r w:rsidR="00A36400" w:rsidRPr="00A23FA3" w:rsidDel="00B440F8">
          <w:rPr>
            <w:rFonts w:ascii="Calibri" w:hAnsi="Calibri" w:cstheme="minorHAnsi"/>
            <w:sz w:val="24"/>
          </w:rPr>
          <w:delText xml:space="preserve"> Export to PDF”</w:delText>
        </w:r>
        <w:r w:rsidR="00670CC0" w:rsidRPr="00A23FA3" w:rsidDel="00B440F8">
          <w:rPr>
            <w:rFonts w:ascii="Calibri" w:hAnsi="Calibri" w:cstheme="minorHAnsi"/>
            <w:sz w:val="24"/>
          </w:rPr>
          <w:delText xml:space="preserve"> is avail</w:delText>
        </w:r>
        <w:r w:rsidR="00297788" w:rsidRPr="00A23FA3" w:rsidDel="00B440F8">
          <w:rPr>
            <w:rFonts w:ascii="Calibri" w:hAnsi="Calibri" w:cstheme="minorHAnsi"/>
            <w:sz w:val="24"/>
          </w:rPr>
          <w:delText xml:space="preserve">able after </w:delText>
        </w:r>
        <w:r w:rsidR="003618A2" w:rsidRPr="00A23FA3" w:rsidDel="00B440F8">
          <w:rPr>
            <w:rFonts w:ascii="Calibri" w:hAnsi="Calibri" w:cstheme="minorHAnsi"/>
            <w:sz w:val="24"/>
          </w:rPr>
          <w:delText>ALL</w:delText>
        </w:r>
        <w:r w:rsidR="00297788" w:rsidRPr="00A23FA3" w:rsidDel="00B440F8">
          <w:rPr>
            <w:rFonts w:ascii="Calibri" w:hAnsi="Calibri" w:cstheme="minorHAnsi"/>
            <w:sz w:val="24"/>
          </w:rPr>
          <w:delText xml:space="preserve"> questions are answered.</w:delText>
        </w:r>
        <w:r w:rsidR="0012453D" w:rsidRPr="00A23FA3" w:rsidDel="00B440F8">
          <w:rPr>
            <w:rFonts w:ascii="Calibri" w:hAnsi="Calibri" w:cstheme="minorHAnsi"/>
            <w:sz w:val="24"/>
          </w:rPr>
          <w:delText xml:space="preserve"> </w:delText>
        </w:r>
        <w:r w:rsidR="00AB60D2" w:rsidRPr="00A23FA3" w:rsidDel="00B440F8">
          <w:rPr>
            <w:rFonts w:ascii="Calibri" w:hAnsi="Calibri" w:cstheme="minorHAnsi"/>
            <w:sz w:val="24"/>
          </w:rPr>
          <w:delText>An</w:delText>
        </w:r>
        <w:r w:rsidR="0012453D" w:rsidRPr="00A23FA3" w:rsidDel="00B440F8">
          <w:rPr>
            <w:rFonts w:ascii="Calibri" w:hAnsi="Calibri" w:cstheme="minorHAnsi"/>
            <w:sz w:val="24"/>
          </w:rPr>
          <w:delText xml:space="preserve"> alert will note </w:delText>
        </w:r>
        <w:r w:rsidR="00604DE2" w:rsidRPr="00A23FA3" w:rsidDel="00B440F8">
          <w:rPr>
            <w:rFonts w:ascii="Calibri" w:hAnsi="Calibri" w:cstheme="minorHAnsi"/>
            <w:sz w:val="24"/>
          </w:rPr>
          <w:delText xml:space="preserve">Operations Analyst </w:delText>
        </w:r>
        <w:r w:rsidR="009C2476" w:rsidRPr="00A23FA3" w:rsidDel="00B440F8">
          <w:rPr>
            <w:rFonts w:ascii="Calibri" w:hAnsi="Calibri" w:cstheme="minorHAnsi"/>
            <w:sz w:val="24"/>
          </w:rPr>
          <w:delText xml:space="preserve">which questions have not been answered yet in a </w:delText>
        </w:r>
        <w:r w:rsidR="0012453D" w:rsidRPr="00A23FA3" w:rsidDel="00B440F8">
          <w:rPr>
            <w:rFonts w:ascii="Calibri" w:hAnsi="Calibri" w:cstheme="minorHAnsi"/>
            <w:sz w:val="24"/>
          </w:rPr>
          <w:delText>pop up window</w:delText>
        </w:r>
        <w:r w:rsidR="009C2476" w:rsidRPr="00A23FA3" w:rsidDel="00B440F8">
          <w:rPr>
            <w:rFonts w:ascii="Calibri" w:hAnsi="Calibri" w:cstheme="minorHAnsi"/>
            <w:sz w:val="24"/>
          </w:rPr>
          <w:delText>.</w:delText>
        </w:r>
        <w:bookmarkStart w:id="4159" w:name="_Toc519592209"/>
        <w:bookmarkStart w:id="4160" w:name="_Toc519592416"/>
        <w:bookmarkStart w:id="4161" w:name="_Toc519592623"/>
        <w:bookmarkStart w:id="4162" w:name="_Toc519614906"/>
        <w:bookmarkStart w:id="4163" w:name="_Toc519684321"/>
        <w:bookmarkStart w:id="4164" w:name="_Toc519703057"/>
        <w:bookmarkStart w:id="4165" w:name="_Toc520125764"/>
        <w:bookmarkStart w:id="4166" w:name="_Toc520220561"/>
        <w:bookmarkStart w:id="4167" w:name="_Toc520839480"/>
        <w:bookmarkEnd w:id="4159"/>
        <w:bookmarkEnd w:id="4160"/>
        <w:bookmarkEnd w:id="4161"/>
        <w:bookmarkEnd w:id="4162"/>
        <w:bookmarkEnd w:id="4163"/>
        <w:bookmarkEnd w:id="4164"/>
        <w:bookmarkEnd w:id="4165"/>
        <w:bookmarkEnd w:id="4166"/>
        <w:bookmarkEnd w:id="4167"/>
      </w:del>
    </w:p>
    <w:p w14:paraId="12FACAF7" w14:textId="298922E4" w:rsidR="00E01569" w:rsidRPr="00A23FA3" w:rsidDel="00B440F8" w:rsidRDefault="00E01569" w:rsidP="00BF71D7">
      <w:pPr>
        <w:spacing w:afterLines="50" w:after="156"/>
        <w:ind w:firstLineChars="177" w:firstLine="425"/>
        <w:rPr>
          <w:del w:id="4168" w:author="raye" w:date="2018-07-17T10:59:00Z"/>
          <w:rFonts w:ascii="Calibri" w:hAnsi="Calibri" w:cstheme="minorHAnsi"/>
          <w:sz w:val="24"/>
        </w:rPr>
      </w:pPr>
      <w:bookmarkStart w:id="4169" w:name="_Toc519592210"/>
      <w:bookmarkStart w:id="4170" w:name="_Toc519592417"/>
      <w:bookmarkStart w:id="4171" w:name="_Toc519592624"/>
      <w:bookmarkStart w:id="4172" w:name="_Toc519614907"/>
      <w:bookmarkStart w:id="4173" w:name="_Toc519684322"/>
      <w:bookmarkStart w:id="4174" w:name="_Toc519703058"/>
      <w:bookmarkStart w:id="4175" w:name="_Toc520125765"/>
      <w:bookmarkStart w:id="4176" w:name="_Toc520220562"/>
      <w:bookmarkStart w:id="4177" w:name="_Toc520839481"/>
      <w:bookmarkEnd w:id="4169"/>
      <w:bookmarkEnd w:id="4170"/>
      <w:bookmarkEnd w:id="4171"/>
      <w:bookmarkEnd w:id="4172"/>
      <w:bookmarkEnd w:id="4173"/>
      <w:bookmarkEnd w:id="4174"/>
      <w:bookmarkEnd w:id="4175"/>
      <w:bookmarkEnd w:id="4176"/>
      <w:bookmarkEnd w:id="4177"/>
    </w:p>
    <w:p w14:paraId="0770BB82" w14:textId="2D7EE478" w:rsidR="00E91E20" w:rsidRPr="00A23FA3" w:rsidDel="00B440F8" w:rsidRDefault="002162A8" w:rsidP="00C409AC">
      <w:pPr>
        <w:spacing w:afterLines="50" w:after="156"/>
        <w:jc w:val="center"/>
        <w:rPr>
          <w:del w:id="4178" w:author="raye" w:date="2018-07-17T10:59:00Z"/>
          <w:rFonts w:ascii="Calibri" w:hAnsi="Calibri" w:cstheme="minorHAnsi"/>
          <w:sz w:val="24"/>
        </w:rPr>
      </w:pPr>
      <w:del w:id="4179" w:author="raye" w:date="2018-07-17T10:59:00Z">
        <w:r w:rsidRPr="00A23FA3" w:rsidDel="00B440F8">
          <w:rPr>
            <w:rFonts w:ascii="Calibri" w:hAnsi="Calibri" w:cstheme="minorHAnsi"/>
            <w:noProof/>
          </w:rPr>
          <w:drawing>
            <wp:inline distT="0" distB="0" distL="0" distR="0" wp14:anchorId="107E5861" wp14:editId="2A73D585">
              <wp:extent cx="3747960" cy="381000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16892" cy="3880074"/>
                      </a:xfrm>
                      <a:prstGeom prst="rect">
                        <a:avLst/>
                      </a:prstGeom>
                      <a:noFill/>
                    </pic:spPr>
                  </pic:pic>
                </a:graphicData>
              </a:graphic>
            </wp:inline>
          </w:drawing>
        </w:r>
        <w:bookmarkStart w:id="4180" w:name="_Toc519592211"/>
        <w:bookmarkStart w:id="4181" w:name="_Toc519592418"/>
        <w:bookmarkStart w:id="4182" w:name="_Toc519592625"/>
        <w:bookmarkStart w:id="4183" w:name="_Toc519614908"/>
        <w:bookmarkStart w:id="4184" w:name="_Toc519684323"/>
        <w:bookmarkStart w:id="4185" w:name="_Toc519703059"/>
        <w:bookmarkStart w:id="4186" w:name="_Toc520125766"/>
        <w:bookmarkStart w:id="4187" w:name="_Toc520220563"/>
        <w:bookmarkStart w:id="4188" w:name="_Toc520839482"/>
        <w:bookmarkEnd w:id="4180"/>
        <w:bookmarkEnd w:id="4181"/>
        <w:bookmarkEnd w:id="4182"/>
        <w:bookmarkEnd w:id="4183"/>
        <w:bookmarkEnd w:id="4184"/>
        <w:bookmarkEnd w:id="4185"/>
        <w:bookmarkEnd w:id="4186"/>
        <w:bookmarkEnd w:id="4187"/>
        <w:bookmarkEnd w:id="4188"/>
      </w:del>
    </w:p>
    <w:p w14:paraId="53D7BA6A" w14:textId="4764204D" w:rsidR="002162A8" w:rsidRPr="00A23FA3" w:rsidDel="00B440F8" w:rsidRDefault="002162A8">
      <w:pPr>
        <w:pStyle w:val="3"/>
        <w:keepNext w:val="0"/>
        <w:keepLines w:val="0"/>
        <w:spacing w:before="0" w:after="120" w:line="240" w:lineRule="auto"/>
        <w:ind w:left="566"/>
        <w:rPr>
          <w:del w:id="4189" w:author="raye" w:date="2018-07-17T10:59:00Z"/>
          <w:rFonts w:ascii="Calibri" w:hAnsi="Calibri" w:cstheme="minorHAnsi"/>
        </w:rPr>
        <w:pPrChange w:id="4190" w:author="raye" w:date="2018-07-17T10:50:00Z">
          <w:pPr>
            <w:pStyle w:val="3"/>
            <w:keepNext w:val="0"/>
            <w:keepLines w:val="0"/>
            <w:numPr>
              <w:ilvl w:val="2"/>
              <w:numId w:val="3"/>
            </w:numPr>
            <w:spacing w:before="0" w:after="120" w:line="240" w:lineRule="auto"/>
            <w:ind w:left="709" w:hanging="709"/>
          </w:pPr>
        </w:pPrChange>
      </w:pPr>
      <w:bookmarkStart w:id="4191" w:name="_Toc508573674"/>
      <w:bookmarkStart w:id="4192" w:name="_Toc512250242"/>
      <w:del w:id="4193" w:author="raye" w:date="2018-07-17T10:59:00Z">
        <w:r w:rsidRPr="00A23FA3" w:rsidDel="00B440F8">
          <w:rPr>
            <w:rFonts w:ascii="Calibri" w:hAnsi="Calibri" w:cstheme="minorHAnsi"/>
          </w:rPr>
          <w:delText>Enhancement</w:delText>
        </w:r>
        <w:bookmarkStart w:id="4194" w:name="_Toc519592212"/>
        <w:bookmarkStart w:id="4195" w:name="_Toc519592419"/>
        <w:bookmarkStart w:id="4196" w:name="_Toc519592626"/>
        <w:bookmarkStart w:id="4197" w:name="_Toc519614909"/>
        <w:bookmarkStart w:id="4198" w:name="_Toc519684324"/>
        <w:bookmarkStart w:id="4199" w:name="_Toc519703060"/>
        <w:bookmarkStart w:id="4200" w:name="_Toc520125767"/>
        <w:bookmarkStart w:id="4201" w:name="_Toc520220564"/>
        <w:bookmarkStart w:id="4202" w:name="_Toc520839483"/>
        <w:bookmarkEnd w:id="4191"/>
        <w:bookmarkEnd w:id="4192"/>
        <w:bookmarkEnd w:id="4194"/>
        <w:bookmarkEnd w:id="4195"/>
        <w:bookmarkEnd w:id="4196"/>
        <w:bookmarkEnd w:id="4197"/>
        <w:bookmarkEnd w:id="4198"/>
        <w:bookmarkEnd w:id="4199"/>
        <w:bookmarkEnd w:id="4200"/>
        <w:bookmarkEnd w:id="4201"/>
        <w:bookmarkEnd w:id="4202"/>
      </w:del>
    </w:p>
    <w:p w14:paraId="161760C8" w14:textId="164C0AC1" w:rsidR="002162A8" w:rsidRPr="00A23FA3" w:rsidDel="00B440F8" w:rsidRDefault="002162A8" w:rsidP="00B01F41">
      <w:pPr>
        <w:pStyle w:val="a0"/>
        <w:numPr>
          <w:ilvl w:val="0"/>
          <w:numId w:val="35"/>
        </w:numPr>
        <w:spacing w:afterLines="50" w:after="156"/>
        <w:ind w:firstLineChars="0"/>
        <w:rPr>
          <w:del w:id="4203" w:author="raye" w:date="2018-07-17T10:59:00Z"/>
          <w:rFonts w:ascii="Calibri" w:hAnsi="Calibri" w:cstheme="minorHAnsi"/>
          <w:sz w:val="24"/>
        </w:rPr>
      </w:pPr>
      <w:del w:id="4204" w:author="raye" w:date="2018-07-17T10:59:00Z">
        <w:r w:rsidRPr="00A23FA3" w:rsidDel="00B440F8">
          <w:rPr>
            <w:rFonts w:ascii="Calibri" w:hAnsi="Calibri" w:cstheme="minorHAnsi"/>
            <w:sz w:val="24"/>
          </w:rPr>
          <w:delText>Alert before quit summary page without saving content.</w:delText>
        </w:r>
        <w:bookmarkStart w:id="4205" w:name="_Toc519592213"/>
        <w:bookmarkStart w:id="4206" w:name="_Toc519592420"/>
        <w:bookmarkStart w:id="4207" w:name="_Toc519592627"/>
        <w:bookmarkStart w:id="4208" w:name="_Toc519614910"/>
        <w:bookmarkStart w:id="4209" w:name="_Toc519684325"/>
        <w:bookmarkStart w:id="4210" w:name="_Toc519703061"/>
        <w:bookmarkStart w:id="4211" w:name="_Toc520125768"/>
        <w:bookmarkStart w:id="4212" w:name="_Toc520220565"/>
        <w:bookmarkStart w:id="4213" w:name="_Toc520839484"/>
        <w:bookmarkEnd w:id="4205"/>
        <w:bookmarkEnd w:id="4206"/>
        <w:bookmarkEnd w:id="4207"/>
        <w:bookmarkEnd w:id="4208"/>
        <w:bookmarkEnd w:id="4209"/>
        <w:bookmarkEnd w:id="4210"/>
        <w:bookmarkEnd w:id="4211"/>
        <w:bookmarkEnd w:id="4212"/>
        <w:bookmarkEnd w:id="4213"/>
      </w:del>
    </w:p>
    <w:p w14:paraId="19E89E31" w14:textId="7A1256E1" w:rsidR="002162A8" w:rsidRPr="00A23FA3" w:rsidDel="00B440F8" w:rsidRDefault="002162A8" w:rsidP="00B01F41">
      <w:pPr>
        <w:pStyle w:val="a0"/>
        <w:numPr>
          <w:ilvl w:val="0"/>
          <w:numId w:val="35"/>
        </w:numPr>
        <w:spacing w:afterLines="50" w:after="156"/>
        <w:ind w:firstLineChars="0"/>
        <w:rPr>
          <w:del w:id="4214" w:author="raye" w:date="2018-07-17T10:59:00Z"/>
          <w:rFonts w:ascii="Calibri" w:hAnsi="Calibri" w:cstheme="minorHAnsi"/>
          <w:sz w:val="24"/>
        </w:rPr>
      </w:pPr>
      <w:del w:id="4215" w:author="raye" w:date="2018-07-17T10:59:00Z">
        <w:r w:rsidRPr="00A23FA3" w:rsidDel="00B440F8">
          <w:rPr>
            <w:rFonts w:ascii="Calibri" w:hAnsi="Calibri" w:cstheme="minorHAnsi"/>
            <w:sz w:val="24"/>
          </w:rPr>
          <w:delText xml:space="preserve">In the interface of Case Summary, information of the case (such as client ID, client name, reference no. and so on) can be modified and the system doesn't start or ask the </w:delText>
        </w:r>
        <w:r w:rsidR="00604DE2" w:rsidRPr="00A23FA3" w:rsidDel="00B440F8">
          <w:rPr>
            <w:rFonts w:ascii="Calibri" w:hAnsi="Calibri" w:cstheme="minorHAnsi"/>
            <w:sz w:val="24"/>
          </w:rPr>
          <w:delText xml:space="preserve">Operations Analyst </w:delText>
        </w:r>
        <w:r w:rsidRPr="00A23FA3" w:rsidDel="00B440F8">
          <w:rPr>
            <w:rFonts w:ascii="Calibri" w:hAnsi="Calibri" w:cstheme="minorHAnsi"/>
            <w:sz w:val="24"/>
          </w:rPr>
          <w:delText xml:space="preserve">to recheck the case using new information. </w:delText>
        </w:r>
        <w:bookmarkStart w:id="4216" w:name="_Toc519592214"/>
        <w:bookmarkStart w:id="4217" w:name="_Toc519592421"/>
        <w:bookmarkStart w:id="4218" w:name="_Toc519592628"/>
        <w:bookmarkStart w:id="4219" w:name="_Toc519614911"/>
        <w:bookmarkStart w:id="4220" w:name="_Toc519684326"/>
        <w:bookmarkStart w:id="4221" w:name="_Toc519703062"/>
        <w:bookmarkStart w:id="4222" w:name="_Toc520125769"/>
        <w:bookmarkStart w:id="4223" w:name="_Toc520220566"/>
        <w:bookmarkStart w:id="4224" w:name="_Toc520839485"/>
        <w:bookmarkEnd w:id="4216"/>
        <w:bookmarkEnd w:id="4217"/>
        <w:bookmarkEnd w:id="4218"/>
        <w:bookmarkEnd w:id="4219"/>
        <w:bookmarkEnd w:id="4220"/>
        <w:bookmarkEnd w:id="4221"/>
        <w:bookmarkEnd w:id="4222"/>
        <w:bookmarkEnd w:id="4223"/>
        <w:bookmarkEnd w:id="4224"/>
      </w:del>
    </w:p>
    <w:p w14:paraId="0C0986DC" w14:textId="73B02D78" w:rsidR="002162A8" w:rsidRPr="00A23FA3" w:rsidDel="00B440F8" w:rsidRDefault="002162A8" w:rsidP="00B01F41">
      <w:pPr>
        <w:pStyle w:val="a0"/>
        <w:numPr>
          <w:ilvl w:val="0"/>
          <w:numId w:val="35"/>
        </w:numPr>
        <w:spacing w:afterLines="50" w:after="156"/>
        <w:ind w:firstLineChars="0"/>
        <w:rPr>
          <w:del w:id="4225" w:author="raye" w:date="2018-07-17T10:59:00Z"/>
          <w:rFonts w:ascii="Calibri" w:hAnsi="Calibri" w:cstheme="minorHAnsi"/>
          <w:sz w:val="24"/>
        </w:rPr>
      </w:pPr>
      <w:del w:id="4226" w:author="raye" w:date="2018-07-17T10:59:00Z">
        <w:r w:rsidRPr="00A23FA3" w:rsidDel="00B440F8">
          <w:rPr>
            <w:rFonts w:ascii="Calibri" w:hAnsi="Calibri" w:cstheme="minorHAnsi"/>
            <w:sz w:val="24"/>
          </w:rPr>
          <w:delText>For stringency of the whole due diligence process, such information should ONLY be allowed to modify before checking begins, and once such information modified, re-checking of the whole case should automatically start.</w:delText>
        </w:r>
        <w:bookmarkStart w:id="4227" w:name="_Toc519592215"/>
        <w:bookmarkStart w:id="4228" w:name="_Toc519592422"/>
        <w:bookmarkStart w:id="4229" w:name="_Toc519592629"/>
        <w:bookmarkStart w:id="4230" w:name="_Toc519614912"/>
        <w:bookmarkStart w:id="4231" w:name="_Toc519684327"/>
        <w:bookmarkStart w:id="4232" w:name="_Toc519703063"/>
        <w:bookmarkStart w:id="4233" w:name="_Toc520125770"/>
        <w:bookmarkStart w:id="4234" w:name="_Toc520220567"/>
        <w:bookmarkStart w:id="4235" w:name="_Toc520839486"/>
        <w:bookmarkEnd w:id="4227"/>
        <w:bookmarkEnd w:id="4228"/>
        <w:bookmarkEnd w:id="4229"/>
        <w:bookmarkEnd w:id="4230"/>
        <w:bookmarkEnd w:id="4231"/>
        <w:bookmarkEnd w:id="4232"/>
        <w:bookmarkEnd w:id="4233"/>
        <w:bookmarkEnd w:id="4234"/>
        <w:bookmarkEnd w:id="4235"/>
      </w:del>
    </w:p>
    <w:p w14:paraId="7E25F1B9" w14:textId="47183E60" w:rsidR="00065231" w:rsidRPr="00A23FA3" w:rsidDel="00B440F8" w:rsidRDefault="00242AE5" w:rsidP="00B01F41">
      <w:pPr>
        <w:pStyle w:val="a0"/>
        <w:numPr>
          <w:ilvl w:val="0"/>
          <w:numId w:val="35"/>
        </w:numPr>
        <w:spacing w:afterLines="50" w:after="156"/>
        <w:ind w:firstLineChars="0"/>
        <w:rPr>
          <w:del w:id="4236" w:author="raye" w:date="2018-07-17T10:59:00Z"/>
          <w:rFonts w:ascii="Calibri" w:hAnsi="Calibri" w:cstheme="minorHAnsi"/>
          <w:sz w:val="24"/>
        </w:rPr>
      </w:pPr>
      <w:del w:id="4237" w:author="raye" w:date="2018-07-17T10:59:00Z">
        <w:r w:rsidRPr="00A23FA3" w:rsidDel="00B440F8">
          <w:rPr>
            <w:rFonts w:ascii="Calibri" w:hAnsi="Calibri" w:cstheme="minorHAnsi"/>
            <w:sz w:val="24"/>
          </w:rPr>
          <w:delText xml:space="preserve">Show </w:delText>
        </w:r>
        <w:r w:rsidR="00F44202" w:rsidRPr="00A23FA3" w:rsidDel="00B440F8">
          <w:rPr>
            <w:rFonts w:ascii="Calibri" w:hAnsi="Calibri" w:cstheme="minorHAnsi"/>
            <w:sz w:val="24"/>
          </w:rPr>
          <w:delText>user name (</w:delText>
        </w:r>
        <w:r w:rsidR="00F44202" w:rsidRPr="00A23FA3" w:rsidDel="00B440F8">
          <w:rPr>
            <w:rFonts w:ascii="Calibri" w:hAnsi="Calibri" w:cstheme="minorHAnsi"/>
            <w:i/>
            <w:sz w:val="24"/>
            <w:u w:val="single"/>
          </w:rPr>
          <w:delText>name</w:delText>
        </w:r>
        <w:r w:rsidR="00F44202" w:rsidRPr="00A23FA3" w:rsidDel="00B440F8">
          <w:rPr>
            <w:rFonts w:ascii="Calibri" w:hAnsi="Calibri" w:cstheme="minorHAnsi"/>
            <w:sz w:val="24"/>
          </w:rPr>
          <w:delText xml:space="preserve">) </w:delText>
        </w:r>
        <w:r w:rsidR="00DC1E9C" w:rsidRPr="00A23FA3" w:rsidDel="00B440F8">
          <w:rPr>
            <w:rFonts w:ascii="Calibri" w:hAnsi="Calibri" w:cstheme="minorHAnsi"/>
            <w:sz w:val="24"/>
          </w:rPr>
          <w:delText xml:space="preserve">and action date </w:delText>
        </w:r>
        <w:r w:rsidR="00065231" w:rsidRPr="00A23FA3" w:rsidDel="00B440F8">
          <w:rPr>
            <w:rFonts w:ascii="Calibri" w:hAnsi="Calibri" w:cstheme="minorHAnsi"/>
            <w:sz w:val="24"/>
          </w:rPr>
          <w:delText xml:space="preserve">for </w:delText>
        </w:r>
        <w:r w:rsidR="00604DE2" w:rsidRPr="00A23FA3" w:rsidDel="00B440F8">
          <w:rPr>
            <w:rFonts w:ascii="Calibri" w:hAnsi="Calibri" w:cstheme="minorHAnsi"/>
            <w:sz w:val="24"/>
          </w:rPr>
          <w:delText xml:space="preserve">Operations Analyst </w:delText>
        </w:r>
        <w:r w:rsidR="00065231" w:rsidRPr="00A23FA3" w:rsidDel="00B440F8">
          <w:rPr>
            <w:rFonts w:ascii="Calibri" w:hAnsi="Calibri" w:cstheme="minorHAnsi"/>
            <w:sz w:val="24"/>
          </w:rPr>
          <w:delText xml:space="preserve">&amp; </w:delText>
        </w:r>
        <w:r w:rsidR="0053345E" w:rsidRPr="00A23FA3" w:rsidDel="00B440F8">
          <w:rPr>
            <w:rFonts w:ascii="Calibri" w:hAnsi="Calibri" w:cstheme="minorHAnsi"/>
            <w:sz w:val="24"/>
          </w:rPr>
          <w:delText>O</w:delText>
        </w:r>
        <w:r w:rsidR="009E51F8" w:rsidRPr="00A23FA3" w:rsidDel="00B440F8">
          <w:rPr>
            <w:rFonts w:ascii="Calibri" w:hAnsi="Calibri" w:cstheme="minorHAnsi"/>
            <w:sz w:val="24"/>
          </w:rPr>
          <w:delText xml:space="preserve">perations </w:delText>
        </w:r>
        <w:r w:rsidR="0053345E" w:rsidRPr="00A23FA3" w:rsidDel="00B440F8">
          <w:rPr>
            <w:rFonts w:ascii="Calibri" w:hAnsi="Calibri" w:cstheme="minorHAnsi"/>
            <w:sz w:val="24"/>
          </w:rPr>
          <w:delText>Manager. O</w:delText>
        </w:r>
        <w:r w:rsidR="009E51F8" w:rsidRPr="00A23FA3" w:rsidDel="00B440F8">
          <w:rPr>
            <w:rFonts w:ascii="Calibri" w:hAnsi="Calibri" w:cstheme="minorHAnsi"/>
            <w:sz w:val="24"/>
          </w:rPr>
          <w:delText xml:space="preserve">perations </w:delText>
        </w:r>
        <w:r w:rsidR="0053345E" w:rsidRPr="00A23FA3" w:rsidDel="00B440F8">
          <w:rPr>
            <w:rFonts w:ascii="Calibri" w:hAnsi="Calibri" w:cstheme="minorHAnsi"/>
            <w:sz w:val="24"/>
          </w:rPr>
          <w:delText>A</w:delText>
        </w:r>
        <w:r w:rsidR="00C16D52" w:rsidRPr="00A23FA3" w:rsidDel="00B440F8">
          <w:rPr>
            <w:rFonts w:ascii="Calibri" w:hAnsi="Calibri" w:cstheme="minorHAnsi"/>
            <w:sz w:val="24"/>
          </w:rPr>
          <w:delText>nalys</w:delText>
        </w:r>
        <w:r w:rsidR="0053345E" w:rsidRPr="00A23FA3" w:rsidDel="00B440F8">
          <w:rPr>
            <w:rFonts w:ascii="Calibri" w:hAnsi="Calibri" w:cstheme="minorHAnsi"/>
            <w:sz w:val="24"/>
          </w:rPr>
          <w:delText xml:space="preserve">t </w:delText>
        </w:r>
        <w:r w:rsidR="00672324" w:rsidRPr="00A23FA3" w:rsidDel="00B440F8">
          <w:rPr>
            <w:rFonts w:ascii="Calibri" w:hAnsi="Calibri" w:cstheme="minorHAnsi"/>
            <w:sz w:val="24"/>
            <w:u w:val="single"/>
          </w:rPr>
          <w:delText xml:space="preserve"> </w:delText>
        </w:r>
        <w:r w:rsidR="00672324" w:rsidRPr="00A23FA3" w:rsidDel="00B440F8">
          <w:rPr>
            <w:rFonts w:ascii="Calibri" w:hAnsi="Calibri" w:cstheme="minorHAnsi"/>
            <w:i/>
            <w:sz w:val="24"/>
            <w:u w:val="single"/>
          </w:rPr>
          <w:delText>name</w:delText>
        </w:r>
        <w:r w:rsidR="00C16D52" w:rsidRPr="00A23FA3" w:rsidDel="00B440F8">
          <w:rPr>
            <w:rFonts w:ascii="Calibri" w:hAnsi="Calibri" w:cstheme="minorHAnsi"/>
            <w:sz w:val="24"/>
            <w:u w:val="single"/>
          </w:rPr>
          <w:delText xml:space="preserve"> </w:delText>
        </w:r>
        <w:r w:rsidR="0053345E" w:rsidRPr="00A23FA3" w:rsidDel="00B440F8">
          <w:rPr>
            <w:rFonts w:ascii="Calibri" w:hAnsi="Calibri" w:cstheme="minorHAnsi"/>
            <w:sz w:val="24"/>
          </w:rPr>
          <w:delText xml:space="preserve"> </w:delText>
        </w:r>
        <w:r w:rsidR="005C68CA" w:rsidRPr="00A23FA3" w:rsidDel="00B440F8">
          <w:rPr>
            <w:rFonts w:ascii="Calibri" w:hAnsi="Calibri" w:cstheme="minorHAnsi"/>
            <w:sz w:val="24"/>
          </w:rPr>
          <w:delText xml:space="preserve">once </w:delText>
        </w:r>
        <w:r w:rsidR="0053345E" w:rsidRPr="00A23FA3" w:rsidDel="00B440F8">
          <w:rPr>
            <w:rFonts w:ascii="Calibri" w:hAnsi="Calibri" w:cstheme="minorHAnsi"/>
            <w:sz w:val="24"/>
          </w:rPr>
          <w:delText>form</w:delText>
        </w:r>
        <w:r w:rsidR="00C16D52" w:rsidRPr="00A23FA3" w:rsidDel="00B440F8">
          <w:rPr>
            <w:rFonts w:ascii="Calibri" w:hAnsi="Calibri" w:cstheme="minorHAnsi"/>
            <w:sz w:val="24"/>
          </w:rPr>
          <w:delText xml:space="preserve"> #1 </w:delText>
        </w:r>
        <w:r w:rsidR="0053345E" w:rsidRPr="00A23FA3" w:rsidDel="00B440F8">
          <w:rPr>
            <w:rFonts w:ascii="Calibri" w:hAnsi="Calibri" w:cstheme="minorHAnsi"/>
            <w:sz w:val="24"/>
          </w:rPr>
          <w:delText xml:space="preserve">is submitted, </w:delText>
        </w:r>
        <w:r w:rsidR="009E51F8" w:rsidRPr="00A23FA3" w:rsidDel="00B440F8">
          <w:rPr>
            <w:rFonts w:ascii="Calibri" w:hAnsi="Calibri" w:cstheme="minorHAnsi"/>
            <w:sz w:val="24"/>
          </w:rPr>
          <w:delText xml:space="preserve">operations </w:delText>
        </w:r>
        <w:r w:rsidR="00C16D52" w:rsidRPr="00A23FA3" w:rsidDel="00B440F8">
          <w:rPr>
            <w:rFonts w:ascii="Calibri" w:hAnsi="Calibri" w:cstheme="minorHAnsi"/>
            <w:sz w:val="24"/>
          </w:rPr>
          <w:delText>manager</w:delText>
        </w:r>
        <w:r w:rsidR="00672324" w:rsidRPr="00A23FA3" w:rsidDel="00B440F8">
          <w:rPr>
            <w:rFonts w:ascii="Calibri" w:hAnsi="Calibri" w:cstheme="minorHAnsi"/>
            <w:sz w:val="24"/>
          </w:rPr>
          <w:delText xml:space="preserve"> </w:delText>
        </w:r>
        <w:r w:rsidR="0053345E" w:rsidRPr="00A23FA3" w:rsidDel="00B440F8">
          <w:rPr>
            <w:rFonts w:ascii="Calibri" w:hAnsi="Calibri" w:cstheme="minorHAnsi"/>
            <w:sz w:val="24"/>
            <w:u w:val="single"/>
          </w:rPr>
          <w:delText xml:space="preserve"> </w:delText>
        </w:r>
        <w:r w:rsidR="00672324" w:rsidRPr="00A23FA3" w:rsidDel="00B440F8">
          <w:rPr>
            <w:rFonts w:ascii="Calibri" w:hAnsi="Calibri" w:cstheme="minorHAnsi"/>
            <w:i/>
            <w:sz w:val="24"/>
            <w:u w:val="single"/>
          </w:rPr>
          <w:delText>name</w:delText>
        </w:r>
        <w:r w:rsidR="0053345E" w:rsidRPr="00A23FA3" w:rsidDel="00B440F8">
          <w:rPr>
            <w:rFonts w:ascii="Calibri" w:hAnsi="Calibri" w:cstheme="minorHAnsi"/>
            <w:i/>
            <w:sz w:val="24"/>
            <w:u w:val="single"/>
          </w:rPr>
          <w:delText xml:space="preserve"> </w:delText>
        </w:r>
        <w:r w:rsidR="00C16D52" w:rsidRPr="00A23FA3" w:rsidDel="00B440F8">
          <w:rPr>
            <w:rFonts w:ascii="Calibri" w:hAnsi="Calibri" w:cstheme="minorHAnsi"/>
            <w:sz w:val="24"/>
          </w:rPr>
          <w:delText xml:space="preserve"> click </w:delText>
        </w:r>
        <w:r w:rsidR="003E64AD" w:rsidRPr="00A23FA3" w:rsidDel="00B440F8">
          <w:rPr>
            <w:rFonts w:ascii="Calibri" w:hAnsi="Calibri" w:cstheme="minorHAnsi"/>
            <w:sz w:val="24"/>
          </w:rPr>
          <w:delText>“</w:delText>
        </w:r>
        <w:r w:rsidR="00C16D52" w:rsidRPr="00A23FA3" w:rsidDel="00B440F8">
          <w:rPr>
            <w:rFonts w:ascii="Calibri" w:hAnsi="Calibri" w:cstheme="minorHAnsi"/>
            <w:b/>
            <w:sz w:val="24"/>
          </w:rPr>
          <w:delText>approve</w:delText>
        </w:r>
        <w:r w:rsidR="003E64AD" w:rsidRPr="00A23FA3" w:rsidDel="00B440F8">
          <w:rPr>
            <w:rFonts w:ascii="Calibri" w:hAnsi="Calibri" w:cstheme="minorHAnsi"/>
            <w:b/>
            <w:sz w:val="24"/>
          </w:rPr>
          <w:delText>”</w:delText>
        </w:r>
        <w:r w:rsidR="00C16D52" w:rsidRPr="00A23FA3" w:rsidDel="00B440F8">
          <w:rPr>
            <w:rFonts w:ascii="Calibri" w:hAnsi="Calibri" w:cstheme="minorHAnsi"/>
            <w:sz w:val="24"/>
          </w:rPr>
          <w:delText xml:space="preserve"> for no red flag section</w:delText>
        </w:r>
        <w:r w:rsidR="00C16D52" w:rsidRPr="00A23FA3" w:rsidDel="00B440F8">
          <w:rPr>
            <w:rFonts w:ascii="Calibri" w:hAnsi="Calibri" w:cstheme="minorHAnsi"/>
            <w:sz w:val="24"/>
          </w:rPr>
          <w:delText>，</w:delText>
        </w:r>
        <w:r w:rsidR="00C16D52" w:rsidRPr="00A23FA3" w:rsidDel="00B440F8">
          <w:rPr>
            <w:rFonts w:ascii="Calibri" w:hAnsi="Calibri" w:cstheme="minorHAnsi"/>
            <w:sz w:val="24"/>
          </w:rPr>
          <w:delText xml:space="preserve">click </w:delText>
        </w:r>
        <w:r w:rsidR="003E64AD" w:rsidRPr="00A23FA3" w:rsidDel="00B440F8">
          <w:rPr>
            <w:rFonts w:ascii="Calibri" w:hAnsi="Calibri" w:cstheme="minorHAnsi"/>
            <w:sz w:val="24"/>
          </w:rPr>
          <w:delText>“</w:delText>
        </w:r>
        <w:r w:rsidR="00C16D52" w:rsidRPr="00A23FA3" w:rsidDel="00B440F8">
          <w:rPr>
            <w:rFonts w:ascii="Calibri" w:hAnsi="Calibri" w:cstheme="minorHAnsi"/>
            <w:b/>
            <w:sz w:val="24"/>
          </w:rPr>
          <w:delText>refer to</w:delText>
        </w:r>
        <w:r w:rsidR="003E64AD" w:rsidRPr="00A23FA3" w:rsidDel="00B440F8">
          <w:rPr>
            <w:rFonts w:ascii="Calibri" w:hAnsi="Calibri" w:cstheme="minorHAnsi"/>
            <w:b/>
            <w:sz w:val="24"/>
          </w:rPr>
          <w:delText>”</w:delText>
        </w:r>
        <w:r w:rsidR="00C16D52" w:rsidRPr="00A23FA3" w:rsidDel="00B440F8">
          <w:rPr>
            <w:rFonts w:ascii="Calibri" w:hAnsi="Calibri" w:cstheme="minorHAnsi"/>
            <w:sz w:val="24"/>
          </w:rPr>
          <w:delText xml:space="preserve"> for red flag section</w:delText>
        </w:r>
        <w:r w:rsidR="00C16D52" w:rsidRPr="00A23FA3" w:rsidDel="00B440F8">
          <w:rPr>
            <w:rFonts w:ascii="Calibri" w:hAnsi="Calibri" w:cstheme="minorHAnsi"/>
            <w:sz w:val="24"/>
          </w:rPr>
          <w:delText>）</w:delText>
        </w:r>
        <w:bookmarkStart w:id="4238" w:name="_Toc519592216"/>
        <w:bookmarkStart w:id="4239" w:name="_Toc519592423"/>
        <w:bookmarkStart w:id="4240" w:name="_Toc519592630"/>
        <w:bookmarkStart w:id="4241" w:name="_Toc519614913"/>
        <w:bookmarkStart w:id="4242" w:name="_Toc519684328"/>
        <w:bookmarkStart w:id="4243" w:name="_Toc519703064"/>
        <w:bookmarkStart w:id="4244" w:name="_Toc520125771"/>
        <w:bookmarkStart w:id="4245" w:name="_Toc520220568"/>
        <w:bookmarkStart w:id="4246" w:name="_Toc520839487"/>
        <w:bookmarkEnd w:id="4238"/>
        <w:bookmarkEnd w:id="4239"/>
        <w:bookmarkEnd w:id="4240"/>
        <w:bookmarkEnd w:id="4241"/>
        <w:bookmarkEnd w:id="4242"/>
        <w:bookmarkEnd w:id="4243"/>
        <w:bookmarkEnd w:id="4244"/>
        <w:bookmarkEnd w:id="4245"/>
        <w:bookmarkEnd w:id="4246"/>
      </w:del>
    </w:p>
    <w:p w14:paraId="3350176B" w14:textId="081DBC59" w:rsidR="002162A8" w:rsidRPr="00A23FA3" w:rsidDel="00B440F8" w:rsidRDefault="002162A8" w:rsidP="00BF71D7">
      <w:pPr>
        <w:spacing w:afterLines="50" w:after="156"/>
        <w:rPr>
          <w:del w:id="4247" w:author="raye" w:date="2018-07-17T10:59:00Z"/>
          <w:rFonts w:ascii="Calibri" w:hAnsi="Calibri" w:cstheme="minorHAnsi"/>
          <w:sz w:val="24"/>
        </w:rPr>
      </w:pPr>
      <w:bookmarkStart w:id="4248" w:name="_Toc519592217"/>
      <w:bookmarkStart w:id="4249" w:name="_Toc519592424"/>
      <w:bookmarkStart w:id="4250" w:name="_Toc519592631"/>
      <w:bookmarkStart w:id="4251" w:name="_Toc519614914"/>
      <w:bookmarkStart w:id="4252" w:name="_Toc519684329"/>
      <w:bookmarkStart w:id="4253" w:name="_Toc519703065"/>
      <w:bookmarkStart w:id="4254" w:name="_Toc520125772"/>
      <w:bookmarkStart w:id="4255" w:name="_Toc520220569"/>
      <w:bookmarkStart w:id="4256" w:name="_Toc520839488"/>
      <w:bookmarkEnd w:id="4248"/>
      <w:bookmarkEnd w:id="4249"/>
      <w:bookmarkEnd w:id="4250"/>
      <w:bookmarkEnd w:id="4251"/>
      <w:bookmarkEnd w:id="4252"/>
      <w:bookmarkEnd w:id="4253"/>
      <w:bookmarkEnd w:id="4254"/>
      <w:bookmarkEnd w:id="4255"/>
      <w:bookmarkEnd w:id="4256"/>
    </w:p>
    <w:p w14:paraId="4D8D4BAB" w14:textId="77CF6324" w:rsidR="008B538A" w:rsidRPr="00A23FA3" w:rsidDel="00B440F8" w:rsidRDefault="008B538A" w:rsidP="00BF71D7">
      <w:pPr>
        <w:spacing w:afterLines="50" w:after="156"/>
        <w:rPr>
          <w:del w:id="4257" w:author="raye" w:date="2018-07-17T10:59:00Z"/>
          <w:rFonts w:ascii="Calibri" w:hAnsi="Calibri" w:cstheme="minorHAnsi"/>
          <w:sz w:val="24"/>
        </w:rPr>
      </w:pPr>
      <w:bookmarkStart w:id="4258" w:name="_Toc519592218"/>
      <w:bookmarkStart w:id="4259" w:name="_Toc519592425"/>
      <w:bookmarkStart w:id="4260" w:name="_Toc519592632"/>
      <w:bookmarkStart w:id="4261" w:name="_Toc519614915"/>
      <w:bookmarkStart w:id="4262" w:name="_Toc519684330"/>
      <w:bookmarkStart w:id="4263" w:name="_Toc519703066"/>
      <w:bookmarkStart w:id="4264" w:name="_Toc520125773"/>
      <w:bookmarkStart w:id="4265" w:name="_Toc520220570"/>
      <w:bookmarkStart w:id="4266" w:name="_Toc520839489"/>
      <w:bookmarkEnd w:id="4258"/>
      <w:bookmarkEnd w:id="4259"/>
      <w:bookmarkEnd w:id="4260"/>
      <w:bookmarkEnd w:id="4261"/>
      <w:bookmarkEnd w:id="4262"/>
      <w:bookmarkEnd w:id="4263"/>
      <w:bookmarkEnd w:id="4264"/>
      <w:bookmarkEnd w:id="4265"/>
      <w:bookmarkEnd w:id="4266"/>
    </w:p>
    <w:p w14:paraId="538C0F51" w14:textId="6A1B60D9" w:rsidR="00E91E20" w:rsidRPr="00A23FA3" w:rsidDel="00B440F8" w:rsidRDefault="00E91E20" w:rsidP="00BF71D7">
      <w:pPr>
        <w:spacing w:afterLines="50" w:after="156"/>
        <w:rPr>
          <w:del w:id="4267" w:author="raye" w:date="2018-07-17T10:59:00Z"/>
          <w:rFonts w:ascii="Calibri" w:hAnsi="Calibri" w:cstheme="minorHAnsi"/>
          <w:sz w:val="24"/>
        </w:rPr>
      </w:pPr>
      <w:bookmarkStart w:id="4268" w:name="_Toc519592219"/>
      <w:bookmarkStart w:id="4269" w:name="_Toc519592426"/>
      <w:bookmarkStart w:id="4270" w:name="_Toc519592633"/>
      <w:bookmarkStart w:id="4271" w:name="_Toc519614916"/>
      <w:bookmarkStart w:id="4272" w:name="_Toc519684331"/>
      <w:bookmarkStart w:id="4273" w:name="_Toc519703067"/>
      <w:bookmarkStart w:id="4274" w:name="_Toc520125774"/>
      <w:bookmarkStart w:id="4275" w:name="_Toc520220571"/>
      <w:bookmarkStart w:id="4276" w:name="_Toc520839490"/>
      <w:bookmarkEnd w:id="4268"/>
      <w:bookmarkEnd w:id="4269"/>
      <w:bookmarkEnd w:id="4270"/>
      <w:bookmarkEnd w:id="4271"/>
      <w:bookmarkEnd w:id="4272"/>
      <w:bookmarkEnd w:id="4273"/>
      <w:bookmarkEnd w:id="4274"/>
      <w:bookmarkEnd w:id="4275"/>
      <w:bookmarkEnd w:id="4276"/>
    </w:p>
    <w:p w14:paraId="64875D38" w14:textId="75CE3BC6" w:rsidR="002162A8" w:rsidRPr="00A23FA3" w:rsidRDefault="009E51F8">
      <w:pPr>
        <w:pStyle w:val="2"/>
        <w:numPr>
          <w:ilvl w:val="2"/>
          <w:numId w:val="78"/>
        </w:numPr>
        <w:tabs>
          <w:tab w:val="left" w:pos="709"/>
        </w:tabs>
        <w:spacing w:afterLines="50" w:after="156"/>
        <w:rPr>
          <w:rFonts w:ascii="Calibri" w:hAnsi="Calibri" w:cstheme="minorHAnsi"/>
          <w:b/>
        </w:rPr>
        <w:pPrChange w:id="4277" w:author="raye" w:date="2018-07-17T10:50:00Z">
          <w:pPr>
            <w:pStyle w:val="2"/>
            <w:numPr>
              <w:numId w:val="3"/>
            </w:numPr>
            <w:tabs>
              <w:tab w:val="clear" w:pos="1440"/>
              <w:tab w:val="left" w:pos="709"/>
            </w:tabs>
            <w:spacing w:afterLines="50" w:after="156"/>
            <w:ind w:left="567" w:hanging="567"/>
          </w:pPr>
        </w:pPrChange>
      </w:pPr>
      <w:bookmarkStart w:id="4278" w:name="_Toc508573675"/>
      <w:bookmarkStart w:id="4279" w:name="_Ref508583938"/>
      <w:bookmarkStart w:id="4280" w:name="_Ref508896262"/>
      <w:bookmarkStart w:id="4281" w:name="_Toc512250243"/>
      <w:bookmarkStart w:id="4282" w:name="_Toc520839491"/>
      <w:r w:rsidRPr="00A23FA3">
        <w:rPr>
          <w:rFonts w:ascii="Calibri" w:hAnsi="Calibri" w:cstheme="minorHAnsi"/>
          <w:b/>
        </w:rPr>
        <w:t xml:space="preserve">Operations </w:t>
      </w:r>
      <w:r w:rsidR="003B3503" w:rsidRPr="00A23FA3">
        <w:rPr>
          <w:rFonts w:ascii="Calibri" w:hAnsi="Calibri" w:cstheme="minorHAnsi"/>
          <w:b/>
        </w:rPr>
        <w:t>Analyst</w:t>
      </w:r>
      <w:r w:rsidR="002162A8" w:rsidRPr="00A23FA3">
        <w:rPr>
          <w:rFonts w:ascii="Calibri" w:hAnsi="Calibri" w:cstheme="minorHAnsi"/>
          <w:b/>
        </w:rPr>
        <w:t>: Evidence Management Page</w:t>
      </w:r>
      <w:bookmarkEnd w:id="4278"/>
      <w:bookmarkEnd w:id="4279"/>
      <w:bookmarkEnd w:id="4280"/>
      <w:bookmarkEnd w:id="4281"/>
      <w:bookmarkEnd w:id="4282"/>
    </w:p>
    <w:p w14:paraId="38100922" w14:textId="73C6D1DE" w:rsidR="002162A8" w:rsidRPr="00A23FA3" w:rsidRDefault="00847B96">
      <w:pPr>
        <w:pStyle w:val="3"/>
        <w:keepNext w:val="0"/>
        <w:keepLines w:val="0"/>
        <w:spacing w:before="0" w:after="120" w:line="240" w:lineRule="auto"/>
        <w:rPr>
          <w:rFonts w:ascii="Calibri" w:hAnsi="Calibri" w:cstheme="minorHAnsi"/>
        </w:rPr>
        <w:pPrChange w:id="4283" w:author="raye" w:date="2018-07-17T10:50:00Z">
          <w:pPr>
            <w:pStyle w:val="3"/>
            <w:keepNext w:val="0"/>
            <w:keepLines w:val="0"/>
            <w:numPr>
              <w:ilvl w:val="2"/>
              <w:numId w:val="3"/>
            </w:numPr>
            <w:spacing w:before="0" w:after="120" w:line="240" w:lineRule="auto"/>
            <w:ind w:left="709" w:hanging="709"/>
          </w:pPr>
        </w:pPrChange>
      </w:pPr>
      <w:bookmarkStart w:id="4284" w:name="_Toc508573676"/>
      <w:bookmarkStart w:id="4285" w:name="_Toc512250244"/>
      <w:bookmarkStart w:id="4286" w:name="_Toc520839492"/>
      <w:ins w:id="4287" w:author="raye" w:date="2018-07-17T10:50:00Z">
        <w:r w:rsidRPr="00A23FA3">
          <w:rPr>
            <w:rFonts w:ascii="Calibri" w:hAnsi="Calibri" w:cstheme="minorHAnsi"/>
          </w:rPr>
          <w:t xml:space="preserve">1..1. </w:t>
        </w:r>
      </w:ins>
      <w:r w:rsidR="002162A8" w:rsidRPr="00A23FA3">
        <w:rPr>
          <w:rFonts w:ascii="Calibri" w:hAnsi="Calibri" w:cstheme="minorHAnsi"/>
        </w:rPr>
        <w:t>AS-IS</w:t>
      </w:r>
      <w:bookmarkEnd w:id="4284"/>
      <w:bookmarkEnd w:id="4285"/>
      <w:bookmarkEnd w:id="4286"/>
    </w:p>
    <w:p w14:paraId="5A3B2462" w14:textId="7454E105" w:rsidR="002162A8" w:rsidRPr="00A23FA3" w:rsidRDefault="002162A8" w:rsidP="00BF71D7">
      <w:pPr>
        <w:spacing w:afterLines="50" w:after="156"/>
        <w:ind w:firstLineChars="177" w:firstLine="425"/>
        <w:rPr>
          <w:rFonts w:ascii="Calibri" w:hAnsi="Calibri" w:cstheme="minorHAnsi"/>
          <w:sz w:val="24"/>
        </w:rPr>
      </w:pPr>
      <w:r w:rsidRPr="00A23FA3">
        <w:rPr>
          <w:rFonts w:ascii="Calibri" w:hAnsi="Calibri" w:cstheme="minorHAnsi"/>
          <w:sz w:val="24"/>
        </w:rPr>
        <w:t xml:space="preserve">In the “EVIDENCE” field, if there </w:t>
      </w:r>
      <w:r w:rsidR="00C400EB" w:rsidRPr="00A23FA3">
        <w:rPr>
          <w:rFonts w:ascii="Calibri" w:hAnsi="Calibri" w:cstheme="minorHAnsi"/>
          <w:sz w:val="24"/>
        </w:rPr>
        <w:t xml:space="preserve">is </w:t>
      </w:r>
      <w:r w:rsidRPr="00A23FA3">
        <w:rPr>
          <w:rFonts w:ascii="Calibri" w:hAnsi="Calibri" w:cstheme="minorHAnsi"/>
          <w:sz w:val="24"/>
        </w:rPr>
        <w:t xml:space="preserve">any evidence available, the evidence will be shown and divided into different </w:t>
      </w:r>
      <w:r w:rsidR="00C400EB" w:rsidRPr="00A23FA3">
        <w:rPr>
          <w:rFonts w:ascii="Calibri" w:hAnsi="Calibri" w:cstheme="minorHAnsi"/>
          <w:sz w:val="24"/>
        </w:rPr>
        <w:t xml:space="preserve">vendor </w:t>
      </w:r>
      <w:r w:rsidRPr="00A23FA3">
        <w:rPr>
          <w:rFonts w:ascii="Calibri" w:hAnsi="Calibri" w:cstheme="minorHAnsi"/>
          <w:sz w:val="24"/>
        </w:rPr>
        <w:t xml:space="preserve">categories including “Bridger Insight”, “Dow Jones”, “Alibaba”, “Bloomberg”, “Lloyds” and Logic result from T24 DB based on each question’s logic and requirement. </w:t>
      </w:r>
      <w:r w:rsidR="00C400EB" w:rsidRPr="00A23FA3">
        <w:rPr>
          <w:rFonts w:ascii="Calibri" w:hAnsi="Calibri" w:cstheme="minorHAnsi"/>
          <w:sz w:val="24"/>
          <w:highlight w:val="red"/>
        </w:rPr>
        <w:t>The e</w:t>
      </w:r>
      <w:r w:rsidRPr="00A23FA3">
        <w:rPr>
          <w:rFonts w:ascii="Calibri" w:hAnsi="Calibri" w:cstheme="minorHAnsi"/>
          <w:sz w:val="24"/>
          <w:highlight w:val="red"/>
        </w:rPr>
        <w:t xml:space="preserve">vidence will be shown as the query name followed by the PDF link. </w:t>
      </w:r>
      <w:r w:rsidRPr="00A23FA3">
        <w:rPr>
          <w:rFonts w:ascii="Calibri" w:hAnsi="Calibri" w:cstheme="minorHAnsi"/>
          <w:sz w:val="24"/>
        </w:rPr>
        <w:t xml:space="preserve">The evidence and evidence </w:t>
      </w:r>
      <w:r w:rsidR="0074637F" w:rsidRPr="00A23FA3">
        <w:rPr>
          <w:rFonts w:ascii="Calibri" w:hAnsi="Calibri" w:cstheme="minorHAnsi"/>
          <w:sz w:val="24"/>
        </w:rPr>
        <w:t>PDF</w:t>
      </w:r>
      <w:r w:rsidRPr="00A23FA3">
        <w:rPr>
          <w:rFonts w:ascii="Calibri" w:hAnsi="Calibri" w:cstheme="minorHAnsi"/>
          <w:sz w:val="24"/>
        </w:rPr>
        <w:t xml:space="preserve"> for each domain is listed as follows:</w:t>
      </w:r>
    </w:p>
    <w:p w14:paraId="29EFA4EF" w14:textId="4E1B2FD0" w:rsidR="002162A8" w:rsidRPr="00A23FA3" w:rsidRDefault="004B5A76" w:rsidP="00C409AC">
      <w:pPr>
        <w:spacing w:afterLines="50" w:after="156"/>
        <w:jc w:val="center"/>
        <w:rPr>
          <w:rFonts w:ascii="Calibri" w:hAnsi="Calibri" w:cstheme="minorHAnsi"/>
          <w:sz w:val="24"/>
        </w:rPr>
      </w:pPr>
      <w:r w:rsidRPr="00A23FA3">
        <w:rPr>
          <w:rFonts w:ascii="Calibri" w:hAnsi="Calibri" w:cstheme="minorHAnsi"/>
          <w:noProof/>
          <w:sz w:val="24"/>
        </w:rPr>
        <mc:AlternateContent>
          <mc:Choice Requires="wps">
            <w:drawing>
              <wp:anchor distT="0" distB="0" distL="114300" distR="114300" simplePos="0" relativeHeight="251692032" behindDoc="0" locked="0" layoutInCell="1" allowOverlap="1" wp14:anchorId="040611E3" wp14:editId="04DC3A6E">
                <wp:simplePos x="0" y="0"/>
                <wp:positionH relativeFrom="column">
                  <wp:posOffset>228599</wp:posOffset>
                </wp:positionH>
                <wp:positionV relativeFrom="paragraph">
                  <wp:posOffset>151764</wp:posOffset>
                </wp:positionV>
                <wp:extent cx="4733925" cy="2784475"/>
                <wp:effectExtent l="0" t="0" r="28575" b="34925"/>
                <wp:wrapNone/>
                <wp:docPr id="206" name="直接连接符 206"/>
                <wp:cNvGraphicFramePr/>
                <a:graphic xmlns:a="http://schemas.openxmlformats.org/drawingml/2006/main">
                  <a:graphicData uri="http://schemas.microsoft.com/office/word/2010/wordprocessingShape">
                    <wps:wsp>
                      <wps:cNvCnPr/>
                      <wps:spPr>
                        <a:xfrm>
                          <a:off x="0" y="0"/>
                          <a:ext cx="4733925" cy="2784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336F84" id="直接连接符 206"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18pt,11.95pt" to="390.75pt,2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" strokecolor="#5b9bd5 [3204]" strokeweight=".5pt">
                <v:stroke joinstyle="miter"/>
              </v:line>
            </w:pict>
          </mc:Fallback>
        </mc:AlternateContent>
      </w:r>
      <w:r w:rsidR="001441C4" w:rsidRPr="00A23FA3">
        <w:rPr>
          <w:rFonts w:ascii="Calibri" w:hAnsi="Calibri" w:cstheme="minorHAnsi"/>
          <w:noProof/>
          <w:sz w:val="24"/>
        </w:rPr>
        <w:drawing>
          <wp:inline distT="0" distB="0" distL="0" distR="0" wp14:anchorId="03280D0B" wp14:editId="0768004B">
            <wp:extent cx="5154373" cy="2908570"/>
            <wp:effectExtent l="0" t="0" r="825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66299" cy="2915300"/>
                    </a:xfrm>
                    <a:prstGeom prst="rect">
                      <a:avLst/>
                    </a:prstGeom>
                    <a:noFill/>
                  </pic:spPr>
                </pic:pic>
              </a:graphicData>
            </a:graphic>
          </wp:inline>
        </w:drawing>
      </w:r>
    </w:p>
    <w:p w14:paraId="6A03F4A9" w14:textId="292876FD" w:rsidR="002162A8" w:rsidRPr="00A23FA3" w:rsidRDefault="002162A8" w:rsidP="00BF71D7">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When </w:t>
      </w:r>
      <w:r w:rsidR="00B1542D" w:rsidRPr="00A23FA3">
        <w:rPr>
          <w:rFonts w:ascii="Calibri" w:hAnsi="Calibri" w:cstheme="minorHAnsi"/>
          <w:strike/>
          <w:sz w:val="24"/>
          <w:highlight w:val="yellow"/>
        </w:rPr>
        <w:t xml:space="preserve">the user </w:t>
      </w:r>
      <w:r w:rsidRPr="00A23FA3">
        <w:rPr>
          <w:rFonts w:ascii="Calibri" w:hAnsi="Calibri" w:cstheme="minorHAnsi"/>
          <w:strike/>
          <w:sz w:val="24"/>
          <w:highlight w:val="yellow"/>
        </w:rPr>
        <w:t>click</w:t>
      </w:r>
      <w:r w:rsidR="00B1542D" w:rsidRPr="00A23FA3">
        <w:rPr>
          <w:rFonts w:ascii="Calibri" w:hAnsi="Calibri" w:cstheme="minorHAnsi"/>
          <w:strike/>
          <w:sz w:val="24"/>
          <w:highlight w:val="yellow"/>
        </w:rPr>
        <w:t>s</w:t>
      </w:r>
      <w:r w:rsidRPr="00A23FA3">
        <w:rPr>
          <w:rFonts w:ascii="Calibri" w:hAnsi="Calibri" w:cstheme="minorHAnsi"/>
          <w:strike/>
          <w:sz w:val="24"/>
          <w:highlight w:val="yellow"/>
        </w:rPr>
        <w:t xml:space="preserve"> </w:t>
      </w:r>
      <w:r w:rsidR="00B1542D" w:rsidRPr="00A23FA3">
        <w:rPr>
          <w:rFonts w:ascii="Calibri" w:hAnsi="Calibri" w:cstheme="minorHAnsi"/>
          <w:strike/>
          <w:sz w:val="24"/>
          <w:highlight w:val="yellow"/>
        </w:rPr>
        <w:t xml:space="preserve">the </w:t>
      </w:r>
      <w:r w:rsidRPr="00A23FA3">
        <w:rPr>
          <w:rFonts w:ascii="Calibri" w:hAnsi="Calibri" w:cstheme="minorHAnsi"/>
          <w:strike/>
          <w:sz w:val="24"/>
          <w:highlight w:val="yellow"/>
        </w:rPr>
        <w:t xml:space="preserve">“Evidence management” button, a popup window for evidence management will appear. All original evidence can be downloaded </w:t>
      </w:r>
      <w:r w:rsidR="00C400EB" w:rsidRPr="00A23FA3">
        <w:rPr>
          <w:rFonts w:ascii="Calibri" w:hAnsi="Calibri" w:cstheme="minorHAnsi"/>
          <w:strike/>
          <w:sz w:val="24"/>
          <w:highlight w:val="yellow"/>
        </w:rPr>
        <w:t xml:space="preserve">and exported </w:t>
      </w:r>
      <w:r w:rsidRPr="00A23FA3">
        <w:rPr>
          <w:rFonts w:ascii="Calibri" w:hAnsi="Calibri" w:cstheme="minorHAnsi"/>
          <w:strike/>
          <w:sz w:val="24"/>
          <w:highlight w:val="yellow"/>
        </w:rPr>
        <w:t xml:space="preserve">when </w:t>
      </w:r>
      <w:r w:rsidR="00C400EB" w:rsidRPr="00A23FA3">
        <w:rPr>
          <w:rFonts w:ascii="Calibri" w:hAnsi="Calibri" w:cstheme="minorHAnsi"/>
          <w:strike/>
          <w:sz w:val="24"/>
          <w:highlight w:val="yellow"/>
        </w:rPr>
        <w:t xml:space="preserve">the user </w:t>
      </w:r>
      <w:r w:rsidRPr="00A23FA3">
        <w:rPr>
          <w:rFonts w:ascii="Calibri" w:hAnsi="Calibri" w:cstheme="minorHAnsi"/>
          <w:strike/>
          <w:sz w:val="24"/>
          <w:highlight w:val="yellow"/>
        </w:rPr>
        <w:t>click</w:t>
      </w:r>
      <w:r w:rsidR="00C400EB" w:rsidRPr="00A23FA3">
        <w:rPr>
          <w:rFonts w:ascii="Calibri" w:hAnsi="Calibri" w:cstheme="minorHAnsi"/>
          <w:strike/>
          <w:sz w:val="24"/>
          <w:highlight w:val="yellow"/>
        </w:rPr>
        <w:t>s</w:t>
      </w:r>
      <w:r w:rsidRPr="00A23FA3">
        <w:rPr>
          <w:rFonts w:ascii="Calibri" w:hAnsi="Calibri" w:cstheme="minorHAnsi"/>
          <w:strike/>
          <w:sz w:val="24"/>
          <w:highlight w:val="yellow"/>
        </w:rPr>
        <w:t xml:space="preserve"> </w:t>
      </w:r>
      <w:r w:rsidR="00C400EB" w:rsidRPr="00A23FA3">
        <w:rPr>
          <w:rFonts w:ascii="Calibri" w:hAnsi="Calibri" w:cstheme="minorHAnsi"/>
          <w:strike/>
          <w:sz w:val="24"/>
          <w:highlight w:val="yellow"/>
        </w:rPr>
        <w:t xml:space="preserve">the </w:t>
      </w:r>
      <w:r w:rsidRPr="00A23FA3">
        <w:rPr>
          <w:rFonts w:ascii="Calibri" w:hAnsi="Calibri" w:cstheme="minorHAnsi"/>
          <w:strike/>
          <w:sz w:val="24"/>
          <w:highlight w:val="yellow"/>
        </w:rPr>
        <w:t xml:space="preserve">“Download” button. </w:t>
      </w:r>
    </w:p>
    <w:p w14:paraId="34CDEB16" w14:textId="5029CCB1" w:rsidR="002162A8" w:rsidRPr="00A23FA3" w:rsidRDefault="002162A8" w:rsidP="00BF71D7">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 xml:space="preserve">If </w:t>
      </w:r>
      <w:r w:rsidR="00C400EB" w:rsidRPr="00A23FA3">
        <w:rPr>
          <w:rFonts w:ascii="Calibri" w:hAnsi="Calibri" w:cstheme="minorHAnsi"/>
          <w:strike/>
          <w:sz w:val="24"/>
          <w:highlight w:val="yellow"/>
        </w:rPr>
        <w:t xml:space="preserve">the </w:t>
      </w:r>
      <w:r w:rsidRPr="00A23FA3">
        <w:rPr>
          <w:rFonts w:ascii="Calibri" w:hAnsi="Calibri" w:cstheme="minorHAnsi"/>
          <w:strike/>
          <w:sz w:val="24"/>
          <w:highlight w:val="yellow"/>
        </w:rPr>
        <w:t xml:space="preserve">user wants to upload subfolder evidence, </w:t>
      </w:r>
      <w:r w:rsidR="00604DE2" w:rsidRPr="00A23FA3">
        <w:rPr>
          <w:rFonts w:ascii="Calibri" w:hAnsi="Calibri" w:cstheme="minorHAnsi"/>
          <w:strike/>
          <w:sz w:val="24"/>
          <w:highlight w:val="yellow"/>
        </w:rPr>
        <w:t xml:space="preserve">Operations Analyst </w:t>
      </w:r>
      <w:r w:rsidRPr="00A23FA3">
        <w:rPr>
          <w:rFonts w:ascii="Calibri" w:hAnsi="Calibri" w:cstheme="minorHAnsi"/>
          <w:strike/>
          <w:sz w:val="24"/>
          <w:highlight w:val="yellow"/>
        </w:rPr>
        <w:t>could use “upload folder” shown to upload the zip folder.</w:t>
      </w:r>
    </w:p>
    <w:p w14:paraId="5AC06FDA" w14:textId="78532D03" w:rsidR="002162A8" w:rsidRPr="00A23FA3" w:rsidRDefault="004B5A76" w:rsidP="00C409AC">
      <w:pPr>
        <w:spacing w:afterLines="50" w:after="156"/>
        <w:ind w:rightChars="-94" w:right="-197"/>
        <w:rPr>
          <w:rFonts w:ascii="Calibri" w:hAnsi="Calibri" w:cstheme="minorHAnsi"/>
          <w:sz w:val="24"/>
          <w:highlight w:val="yellow"/>
        </w:rPr>
      </w:pPr>
      <w:r w:rsidRPr="00A23FA3">
        <w:rPr>
          <w:rFonts w:ascii="Calibri" w:hAnsi="Calibri" w:cstheme="minorHAnsi"/>
          <w:noProof/>
          <w:sz w:val="24"/>
          <w:highlight w:val="yellow"/>
        </w:rPr>
        <w:lastRenderedPageBreak/>
        <mc:AlternateContent>
          <mc:Choice Requires="wps">
            <w:drawing>
              <wp:anchor distT="0" distB="0" distL="114300" distR="114300" simplePos="0" relativeHeight="251693056" behindDoc="0" locked="0" layoutInCell="1" allowOverlap="1" wp14:anchorId="29F2B511" wp14:editId="4326C8BE">
                <wp:simplePos x="0" y="0"/>
                <wp:positionH relativeFrom="column">
                  <wp:posOffset>142874</wp:posOffset>
                </wp:positionH>
                <wp:positionV relativeFrom="paragraph">
                  <wp:posOffset>283209</wp:posOffset>
                </wp:positionV>
                <wp:extent cx="5135245" cy="3228975"/>
                <wp:effectExtent l="0" t="0" r="27305" b="28575"/>
                <wp:wrapNone/>
                <wp:docPr id="207" name="直接连接符 207"/>
                <wp:cNvGraphicFramePr/>
                <a:graphic xmlns:a="http://schemas.openxmlformats.org/drawingml/2006/main">
                  <a:graphicData uri="http://schemas.microsoft.com/office/word/2010/wordprocessingShape">
                    <wps:wsp>
                      <wps:cNvCnPr/>
                      <wps:spPr>
                        <a:xfrm>
                          <a:off x="0" y="0"/>
                          <a:ext cx="5135245" cy="3228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334AFF" id="直接连接符 207" o:spid="_x0000_s1026"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11.25pt,22.3pt" to="415.6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" strokecolor="#5b9bd5 [3204]" strokeweight=".5pt">
                <v:stroke joinstyle="miter"/>
              </v:line>
            </w:pict>
          </mc:Fallback>
        </mc:AlternateContent>
      </w:r>
      <w:r w:rsidR="002162A8" w:rsidRPr="00A23FA3">
        <w:rPr>
          <w:rFonts w:ascii="Calibri" w:hAnsi="Calibri" w:cstheme="minorHAnsi"/>
          <w:noProof/>
          <w:sz w:val="24"/>
          <w:highlight w:val="yellow"/>
        </w:rPr>
        <w:drawing>
          <wp:inline distT="0" distB="0" distL="0" distR="0" wp14:anchorId="2C9F2BDC" wp14:editId="7D512347">
            <wp:extent cx="2731325" cy="3693160"/>
            <wp:effectExtent l="19050" t="19050" r="12065" b="215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1616" cy="3734118"/>
                    </a:xfrm>
                    <a:prstGeom prst="rect">
                      <a:avLst/>
                    </a:prstGeom>
                    <a:ln>
                      <a:solidFill>
                        <a:schemeClr val="tx1"/>
                      </a:solidFill>
                    </a:ln>
                  </pic:spPr>
                </pic:pic>
              </a:graphicData>
            </a:graphic>
          </wp:inline>
        </w:drawing>
      </w:r>
      <w:r w:rsidR="002162A8" w:rsidRPr="00A23FA3">
        <w:rPr>
          <w:rFonts w:ascii="Calibri" w:hAnsi="Calibri" w:cstheme="minorHAnsi"/>
          <w:sz w:val="24"/>
          <w:highlight w:val="yellow"/>
        </w:rPr>
        <w:t xml:space="preserve"> </w:t>
      </w:r>
      <w:r w:rsidR="002162A8" w:rsidRPr="00A23FA3">
        <w:rPr>
          <w:rFonts w:ascii="Calibri" w:hAnsi="Calibri" w:cstheme="minorHAnsi"/>
          <w:noProof/>
          <w:sz w:val="24"/>
          <w:highlight w:val="yellow"/>
          <w:bdr w:val="single" w:sz="4" w:space="0" w:color="auto"/>
        </w:rPr>
        <w:drawing>
          <wp:inline distT="0" distB="0" distL="0" distR="0" wp14:anchorId="64CF8593" wp14:editId="2AE5EC8A">
            <wp:extent cx="2411319" cy="2141080"/>
            <wp:effectExtent l="19050" t="19050" r="2730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06472" cy="2225570"/>
                    </a:xfrm>
                    <a:prstGeom prst="rect">
                      <a:avLst/>
                    </a:prstGeom>
                    <a:ln>
                      <a:solidFill>
                        <a:schemeClr val="tx1"/>
                      </a:solidFill>
                    </a:ln>
                  </pic:spPr>
                </pic:pic>
              </a:graphicData>
            </a:graphic>
          </wp:inline>
        </w:drawing>
      </w:r>
    </w:p>
    <w:p w14:paraId="238FD544" w14:textId="2EC27E99" w:rsidR="002162A8" w:rsidRPr="00A23FA3" w:rsidRDefault="002162A8" w:rsidP="00BF71D7">
      <w:pPr>
        <w:ind w:firstLine="360"/>
        <w:rPr>
          <w:rFonts w:ascii="Calibri" w:hAnsi="Calibri" w:cstheme="minorHAnsi"/>
          <w:sz w:val="24"/>
          <w:highlight w:val="yellow"/>
        </w:rPr>
      </w:pPr>
      <w:r w:rsidRPr="00A23FA3">
        <w:rPr>
          <w:rFonts w:ascii="Calibri" w:hAnsi="Calibri" w:cstheme="minorHAnsi"/>
          <w:sz w:val="24"/>
        </w:rPr>
        <w:t>If the query is not found in certain domain, then the system will list the query name,</w:t>
      </w:r>
      <w:r w:rsidRPr="00A23FA3">
        <w:rPr>
          <w:rFonts w:ascii="Calibri" w:hAnsi="Calibri" w:cstheme="minorHAnsi"/>
          <w:sz w:val="24"/>
          <w:highlight w:val="yellow"/>
        </w:rPr>
        <w:t xml:space="preserve"> </w:t>
      </w:r>
      <w:r w:rsidRPr="00A23FA3">
        <w:rPr>
          <w:rFonts w:ascii="Calibri" w:hAnsi="Calibri" w:cstheme="minorHAnsi"/>
          <w:sz w:val="24"/>
        </w:rPr>
        <w:t xml:space="preserve">followed by “XXX is not found in XXX”. (e.g., XYZ is not found in Bloomberg.) When </w:t>
      </w:r>
      <w:r w:rsidR="00A37B72" w:rsidRPr="00A23FA3">
        <w:rPr>
          <w:rFonts w:ascii="Calibri" w:hAnsi="Calibri" w:cstheme="minorHAnsi"/>
          <w:sz w:val="24"/>
        </w:rPr>
        <w:t xml:space="preserve">the </w:t>
      </w:r>
      <w:r w:rsidRPr="00A23FA3">
        <w:rPr>
          <w:rFonts w:ascii="Calibri" w:hAnsi="Calibri" w:cstheme="minorHAnsi"/>
          <w:sz w:val="24"/>
        </w:rPr>
        <w:t xml:space="preserve">evidence is incorrect, the </w:t>
      </w:r>
      <w:r w:rsidR="00604DE2" w:rsidRPr="00A23FA3">
        <w:rPr>
          <w:rFonts w:ascii="Calibri" w:hAnsi="Calibri" w:cstheme="minorHAnsi"/>
          <w:sz w:val="24"/>
        </w:rPr>
        <w:t xml:space="preserve">Operations Analyst </w:t>
      </w:r>
      <w:r w:rsidRPr="00A23FA3">
        <w:rPr>
          <w:rFonts w:ascii="Calibri" w:hAnsi="Calibri" w:cstheme="minorHAnsi"/>
          <w:sz w:val="24"/>
        </w:rPr>
        <w:t xml:space="preserve">could delete </w:t>
      </w:r>
      <w:r w:rsidR="00A37B72" w:rsidRPr="00A23FA3">
        <w:rPr>
          <w:rFonts w:ascii="Calibri" w:hAnsi="Calibri" w:cstheme="minorHAnsi"/>
          <w:sz w:val="24"/>
        </w:rPr>
        <w:t xml:space="preserve">the </w:t>
      </w:r>
      <w:r w:rsidRPr="00A23FA3">
        <w:rPr>
          <w:rFonts w:ascii="Calibri" w:hAnsi="Calibri" w:cstheme="minorHAnsi"/>
          <w:sz w:val="24"/>
        </w:rPr>
        <w:t>PDF evidence by clicking “X”. If “</w:t>
      </w:r>
      <m:oMath>
        <m:r>
          <m:rPr>
            <m:sty m:val="p"/>
          </m:rPr>
          <w:rPr>
            <w:rFonts w:ascii="Cambria Math" w:hAnsi="Cambria Math" w:cstheme="minorHAnsi"/>
            <w:sz w:val="24"/>
          </w:rPr>
          <m:t>↑</m:t>
        </m:r>
      </m:oMath>
      <w:r w:rsidRPr="00A23FA3">
        <w:rPr>
          <w:rFonts w:ascii="Calibri" w:hAnsi="Calibri" w:cstheme="minorHAnsi"/>
          <w:sz w:val="24"/>
        </w:rPr>
        <w:t xml:space="preserve">” button is clicked, the </w:t>
      </w:r>
      <w:r w:rsidR="00604DE2" w:rsidRPr="00A23FA3">
        <w:rPr>
          <w:rFonts w:ascii="Calibri" w:hAnsi="Calibri" w:cstheme="minorHAnsi"/>
          <w:sz w:val="24"/>
        </w:rPr>
        <w:t xml:space="preserve">Operations Analyst </w:t>
      </w:r>
      <w:r w:rsidRPr="00A23FA3">
        <w:rPr>
          <w:rFonts w:ascii="Calibri" w:hAnsi="Calibri" w:cstheme="minorHAnsi"/>
          <w:sz w:val="24"/>
        </w:rPr>
        <w:t xml:space="preserve">could upload the answer evidence </w:t>
      </w:r>
      <w:r w:rsidR="004B5A76" w:rsidRPr="00A23FA3">
        <w:rPr>
          <w:rFonts w:ascii="Calibri" w:hAnsi="Calibri" w:cstheme="minorHAnsi"/>
          <w:noProof/>
          <w:sz w:val="24"/>
        </w:rPr>
        <mc:AlternateContent>
          <mc:Choice Requires="wps">
            <w:drawing>
              <wp:anchor distT="0" distB="0" distL="114300" distR="114300" simplePos="0" relativeHeight="251694080" behindDoc="0" locked="0" layoutInCell="1" allowOverlap="1" wp14:anchorId="767F6E8C" wp14:editId="5764C863">
                <wp:simplePos x="0" y="0"/>
                <wp:positionH relativeFrom="column">
                  <wp:posOffset>1285875</wp:posOffset>
                </wp:positionH>
                <wp:positionV relativeFrom="paragraph">
                  <wp:posOffset>647065</wp:posOffset>
                </wp:positionV>
                <wp:extent cx="1333500" cy="57150"/>
                <wp:effectExtent l="0" t="0" r="19050" b="19050"/>
                <wp:wrapNone/>
                <wp:docPr id="208" name="直接连接符 208"/>
                <wp:cNvGraphicFramePr/>
                <a:graphic xmlns:a="http://schemas.openxmlformats.org/drawingml/2006/main">
                  <a:graphicData uri="http://schemas.microsoft.com/office/word/2010/wordprocessingShape">
                    <wps:wsp>
                      <wps:cNvCnPr/>
                      <wps:spPr>
                        <a:xfrm>
                          <a:off x="0" y="0"/>
                          <a:ext cx="133350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4E62B" id="直接连接符 208"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01.25pt,50.95pt" to="206.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" strokecolor="#5b9bd5 [3204]" strokeweight=".5pt">
                <v:stroke joinstyle="miter"/>
              </v:line>
            </w:pict>
          </mc:Fallback>
        </mc:AlternateContent>
      </w:r>
      <w:r w:rsidRPr="00A23FA3">
        <w:rPr>
          <w:rFonts w:ascii="Calibri" w:hAnsi="Calibri" w:cstheme="minorHAnsi"/>
          <w:sz w:val="24"/>
        </w:rPr>
        <w:t xml:space="preserve">to the system using </w:t>
      </w:r>
      <w:r w:rsidRPr="00A23FA3">
        <w:rPr>
          <w:rFonts w:ascii="Calibri" w:hAnsi="Calibri" w:cstheme="minorHAnsi"/>
        </w:rPr>
        <w:t>“</w:t>
      </w:r>
      <w:r w:rsidRPr="00A23FA3">
        <w:rPr>
          <w:rFonts w:ascii="Calibri" w:hAnsi="Calibri" w:cstheme="minorHAnsi"/>
          <w:noProof/>
        </w:rPr>
        <w:drawing>
          <wp:inline distT="0" distB="0" distL="0" distR="0" wp14:anchorId="3FA953C2" wp14:editId="5DFF16E9">
            <wp:extent cx="1200212" cy="2476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00212" cy="247663"/>
                    </a:xfrm>
                    <a:prstGeom prst="rect">
                      <a:avLst/>
                    </a:prstGeom>
                  </pic:spPr>
                </pic:pic>
              </a:graphicData>
            </a:graphic>
          </wp:inline>
        </w:drawing>
      </w:r>
      <w:r w:rsidRPr="00A23FA3">
        <w:rPr>
          <w:rFonts w:ascii="Calibri" w:hAnsi="Calibri" w:cstheme="minorHAnsi"/>
        </w:rPr>
        <w:t>”</w:t>
      </w:r>
      <w:r w:rsidRPr="00A23FA3">
        <w:rPr>
          <w:rFonts w:ascii="Calibri" w:hAnsi="Calibri" w:cstheme="minorHAnsi"/>
          <w:sz w:val="24"/>
        </w:rPr>
        <w:t xml:space="preserve"> shown </w:t>
      </w:r>
      <w:r w:rsidR="001B7140" w:rsidRPr="00A23FA3">
        <w:rPr>
          <w:rFonts w:ascii="Calibri" w:hAnsi="Calibri" w:cstheme="minorHAnsi"/>
          <w:sz w:val="24"/>
        </w:rPr>
        <w:t>in</w:t>
      </w:r>
      <w:r w:rsidRPr="00A23FA3">
        <w:rPr>
          <w:rFonts w:ascii="Calibri" w:hAnsi="Calibri" w:cstheme="minorHAnsi"/>
          <w:sz w:val="24"/>
        </w:rPr>
        <w:t xml:space="preserve"> the “Upload New Evidence” popup window, enter the following information </w:t>
      </w:r>
      <w:r w:rsidR="00010B39" w:rsidRPr="00A23FA3">
        <w:rPr>
          <w:rFonts w:ascii="Calibri" w:hAnsi="Calibri" w:cstheme="minorHAnsi"/>
          <w:sz w:val="24"/>
        </w:rPr>
        <w:t>to</w:t>
      </w:r>
      <w:r w:rsidRPr="00A23FA3">
        <w:rPr>
          <w:rFonts w:ascii="Calibri" w:hAnsi="Calibri" w:cstheme="minorHAnsi"/>
          <w:sz w:val="24"/>
        </w:rPr>
        <w:t xml:space="preserve"> upload additional evidence:</w:t>
      </w:r>
    </w:p>
    <w:p w14:paraId="75FE6304" w14:textId="622806E4" w:rsidR="001441C4" w:rsidRPr="00A23FA3" w:rsidRDefault="004B5A76" w:rsidP="00BF71D7">
      <w:pPr>
        <w:jc w:val="center"/>
        <w:rPr>
          <w:rFonts w:ascii="Calibri" w:hAnsi="Calibri" w:cstheme="minorHAnsi"/>
          <w:highlight w:val="yellow"/>
        </w:rPr>
      </w:pPr>
      <w:r w:rsidRPr="00A23FA3">
        <w:rPr>
          <w:rFonts w:ascii="Calibri" w:hAnsi="Calibri" w:cstheme="minorHAnsi"/>
          <w:noProof/>
          <w:highlight w:val="yellow"/>
        </w:rPr>
        <mc:AlternateContent>
          <mc:Choice Requires="wps">
            <w:drawing>
              <wp:anchor distT="0" distB="0" distL="114300" distR="114300" simplePos="0" relativeHeight="251695104" behindDoc="0" locked="0" layoutInCell="1" allowOverlap="1" wp14:anchorId="349D54C3" wp14:editId="0D145BBF">
                <wp:simplePos x="0" y="0"/>
                <wp:positionH relativeFrom="column">
                  <wp:posOffset>542925</wp:posOffset>
                </wp:positionH>
                <wp:positionV relativeFrom="paragraph">
                  <wp:posOffset>67944</wp:posOffset>
                </wp:positionV>
                <wp:extent cx="4152900" cy="2009775"/>
                <wp:effectExtent l="0" t="0" r="19050" b="28575"/>
                <wp:wrapNone/>
                <wp:docPr id="209" name="直接连接符 209"/>
                <wp:cNvGraphicFramePr/>
                <a:graphic xmlns:a="http://schemas.openxmlformats.org/drawingml/2006/main">
                  <a:graphicData uri="http://schemas.microsoft.com/office/word/2010/wordprocessingShape">
                    <wps:wsp>
                      <wps:cNvCnPr/>
                      <wps:spPr>
                        <a:xfrm>
                          <a:off x="0" y="0"/>
                          <a:ext cx="4152900" cy="2009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B346E" id="直接连接符 209"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42.75pt,5.35pt" to="369.75pt,1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" strokecolor="#5b9bd5 [3204]" strokeweight=".5pt">
                <v:stroke joinstyle="miter"/>
              </v:line>
            </w:pict>
          </mc:Fallback>
        </mc:AlternateContent>
      </w:r>
      <w:r w:rsidR="001441C4" w:rsidRPr="00A23FA3">
        <w:rPr>
          <w:rFonts w:ascii="Calibri" w:hAnsi="Calibri" w:cstheme="minorHAnsi"/>
          <w:noProof/>
          <w:highlight w:val="yellow"/>
        </w:rPr>
        <w:drawing>
          <wp:inline distT="0" distB="0" distL="0" distR="0" wp14:anchorId="2825D34C" wp14:editId="2430A583">
            <wp:extent cx="4200525" cy="2124413"/>
            <wp:effectExtent l="19050" t="19050" r="95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44692" cy="2146751"/>
                    </a:xfrm>
                    <a:prstGeom prst="rect">
                      <a:avLst/>
                    </a:prstGeom>
                    <a:noFill/>
                    <a:ln>
                      <a:solidFill>
                        <a:schemeClr val="tx1"/>
                      </a:solidFill>
                    </a:ln>
                  </pic:spPr>
                </pic:pic>
              </a:graphicData>
            </a:graphic>
          </wp:inline>
        </w:drawing>
      </w:r>
    </w:p>
    <w:p w14:paraId="5FCD82FC" w14:textId="77777777" w:rsidR="002162A8" w:rsidRPr="00A23FA3" w:rsidRDefault="002162A8" w:rsidP="00B01F41">
      <w:pPr>
        <w:pStyle w:val="af4"/>
        <w:numPr>
          <w:ilvl w:val="0"/>
          <w:numId w:val="32"/>
        </w:numPr>
        <w:jc w:val="both"/>
        <w:rPr>
          <w:rFonts w:ascii="Calibri" w:hAnsi="Calibri" w:cstheme="minorHAnsi"/>
          <w:lang w:eastAsia="zh-CN"/>
        </w:rPr>
      </w:pPr>
      <w:r w:rsidRPr="00A23FA3">
        <w:rPr>
          <w:rFonts w:ascii="Calibri" w:hAnsi="Calibri" w:cstheme="minorHAnsi"/>
          <w:lang w:eastAsia="zh-CN"/>
        </w:rPr>
        <w:t>Choose an evidence file from the computer to upload.</w:t>
      </w:r>
    </w:p>
    <w:p w14:paraId="6A26E445" w14:textId="77777777" w:rsidR="002162A8" w:rsidRPr="00A23FA3" w:rsidRDefault="002162A8" w:rsidP="00B01F41">
      <w:pPr>
        <w:pStyle w:val="af4"/>
        <w:numPr>
          <w:ilvl w:val="0"/>
          <w:numId w:val="32"/>
        </w:numPr>
        <w:jc w:val="both"/>
        <w:rPr>
          <w:rFonts w:ascii="Calibri" w:hAnsi="Calibri" w:cstheme="minorHAnsi"/>
          <w:lang w:eastAsia="zh-CN"/>
        </w:rPr>
      </w:pPr>
      <w:r w:rsidRPr="00A23FA3">
        <w:rPr>
          <w:rFonts w:ascii="Calibri" w:hAnsi="Calibri" w:cstheme="minorHAnsi"/>
          <w:lang w:eastAsia="zh-CN"/>
        </w:rPr>
        <w:t>Input Evidence Name</w:t>
      </w:r>
    </w:p>
    <w:p w14:paraId="71102C64" w14:textId="6A6C17CA" w:rsidR="002162A8" w:rsidRPr="00A23FA3" w:rsidRDefault="002162A8" w:rsidP="00B01F41">
      <w:pPr>
        <w:pStyle w:val="af4"/>
        <w:numPr>
          <w:ilvl w:val="0"/>
          <w:numId w:val="32"/>
        </w:numPr>
        <w:jc w:val="both"/>
        <w:rPr>
          <w:rFonts w:ascii="Calibri" w:hAnsi="Calibri" w:cstheme="minorHAnsi"/>
          <w:lang w:eastAsia="zh-CN"/>
        </w:rPr>
      </w:pPr>
      <w:r w:rsidRPr="00A23FA3">
        <w:rPr>
          <w:rFonts w:ascii="Calibri" w:hAnsi="Calibri" w:cstheme="minorHAnsi"/>
          <w:lang w:eastAsia="zh-CN"/>
        </w:rPr>
        <w:t>Type: select from the drop-down bar including “</w:t>
      </w:r>
      <w:r w:rsidR="008D77DA" w:rsidRPr="00A23FA3">
        <w:rPr>
          <w:rFonts w:ascii="Calibri" w:hAnsi="Calibri" w:cstheme="minorHAnsi"/>
          <w:lang w:eastAsia="zh-CN"/>
        </w:rPr>
        <w:t>A</w:t>
      </w:r>
      <w:r w:rsidRPr="00A23FA3">
        <w:rPr>
          <w:rFonts w:ascii="Calibri" w:hAnsi="Calibri" w:cstheme="minorHAnsi"/>
          <w:lang w:eastAsia="zh-CN"/>
        </w:rPr>
        <w:t>libaba”, “</w:t>
      </w:r>
      <w:r w:rsidR="008D77DA" w:rsidRPr="00A23FA3">
        <w:rPr>
          <w:rFonts w:ascii="Calibri" w:hAnsi="Calibri" w:cstheme="minorHAnsi"/>
          <w:lang w:eastAsia="zh-CN"/>
        </w:rPr>
        <w:t>B</w:t>
      </w:r>
      <w:r w:rsidRPr="00A23FA3">
        <w:rPr>
          <w:rFonts w:ascii="Calibri" w:hAnsi="Calibri" w:cstheme="minorHAnsi"/>
          <w:lang w:eastAsia="zh-CN"/>
        </w:rPr>
        <w:t>ridger</w:t>
      </w:r>
      <w:r w:rsidR="008D77DA" w:rsidRPr="00A23FA3">
        <w:rPr>
          <w:rFonts w:ascii="Calibri" w:hAnsi="Calibri" w:cstheme="minorHAnsi"/>
          <w:lang w:eastAsia="zh-CN"/>
        </w:rPr>
        <w:t xml:space="preserve"> I</w:t>
      </w:r>
      <w:r w:rsidRPr="00A23FA3">
        <w:rPr>
          <w:rFonts w:ascii="Calibri" w:hAnsi="Calibri" w:cstheme="minorHAnsi"/>
          <w:lang w:eastAsia="zh-CN"/>
        </w:rPr>
        <w:t>nsight”, “</w:t>
      </w:r>
      <w:r w:rsidR="008D77DA" w:rsidRPr="00A23FA3">
        <w:rPr>
          <w:rFonts w:ascii="Calibri" w:hAnsi="Calibri" w:cstheme="minorHAnsi"/>
          <w:lang w:eastAsia="zh-CN"/>
        </w:rPr>
        <w:t>D</w:t>
      </w:r>
      <w:r w:rsidRPr="00A23FA3">
        <w:rPr>
          <w:rFonts w:ascii="Calibri" w:hAnsi="Calibri" w:cstheme="minorHAnsi"/>
          <w:lang w:eastAsia="zh-CN"/>
        </w:rPr>
        <w:t>ow</w:t>
      </w:r>
      <w:r w:rsidR="008D77DA" w:rsidRPr="00A23FA3">
        <w:rPr>
          <w:rFonts w:ascii="Calibri" w:hAnsi="Calibri" w:cstheme="minorHAnsi"/>
          <w:lang w:eastAsia="zh-CN"/>
        </w:rPr>
        <w:t xml:space="preserve"> J</w:t>
      </w:r>
      <w:r w:rsidRPr="00A23FA3">
        <w:rPr>
          <w:rFonts w:ascii="Calibri" w:hAnsi="Calibri" w:cstheme="minorHAnsi"/>
          <w:lang w:eastAsia="zh-CN"/>
        </w:rPr>
        <w:t>ones”, “</w:t>
      </w:r>
      <w:r w:rsidR="008D77DA" w:rsidRPr="00A23FA3">
        <w:rPr>
          <w:rFonts w:ascii="Calibri" w:hAnsi="Calibri" w:cstheme="minorHAnsi"/>
          <w:lang w:eastAsia="zh-CN"/>
        </w:rPr>
        <w:t>L</w:t>
      </w:r>
      <w:r w:rsidRPr="00A23FA3">
        <w:rPr>
          <w:rFonts w:ascii="Calibri" w:hAnsi="Calibri" w:cstheme="minorHAnsi"/>
          <w:lang w:eastAsia="zh-CN"/>
        </w:rPr>
        <w:t>loyds”, “</w:t>
      </w:r>
      <w:r w:rsidR="008D77DA" w:rsidRPr="00A23FA3">
        <w:rPr>
          <w:rFonts w:ascii="Calibri" w:hAnsi="Calibri" w:cstheme="minorHAnsi"/>
          <w:lang w:eastAsia="zh-CN"/>
        </w:rPr>
        <w:t>B</w:t>
      </w:r>
      <w:r w:rsidRPr="00A23FA3">
        <w:rPr>
          <w:rFonts w:ascii="Calibri" w:hAnsi="Calibri" w:cstheme="minorHAnsi"/>
          <w:lang w:eastAsia="zh-CN"/>
        </w:rPr>
        <w:t>loomberg”.</w:t>
      </w:r>
    </w:p>
    <w:p w14:paraId="4FD988C2" w14:textId="32767A16" w:rsidR="00A37B72" w:rsidRPr="00A23FA3" w:rsidRDefault="00A37B72" w:rsidP="00B01F41">
      <w:pPr>
        <w:pStyle w:val="af4"/>
        <w:numPr>
          <w:ilvl w:val="0"/>
          <w:numId w:val="32"/>
        </w:numPr>
        <w:jc w:val="both"/>
        <w:rPr>
          <w:rFonts w:ascii="Calibri" w:hAnsi="Calibri" w:cstheme="minorHAnsi"/>
          <w:strike/>
          <w:highlight w:val="yellow"/>
          <w:lang w:eastAsia="zh-CN"/>
        </w:rPr>
      </w:pPr>
      <w:r w:rsidRPr="00A23FA3">
        <w:rPr>
          <w:rFonts w:ascii="Calibri" w:hAnsi="Calibri" w:cstheme="minorHAnsi"/>
          <w:strike/>
          <w:highlight w:val="yellow"/>
          <w:lang w:eastAsia="zh-CN"/>
        </w:rPr>
        <w:lastRenderedPageBreak/>
        <w:t xml:space="preserve">Any comments added </w:t>
      </w:r>
      <w:r w:rsidR="002B2EFF" w:rsidRPr="00A23FA3">
        <w:rPr>
          <w:rFonts w:ascii="Calibri" w:hAnsi="Calibri" w:cstheme="minorHAnsi"/>
          <w:strike/>
          <w:highlight w:val="yellow"/>
          <w:lang w:eastAsia="zh-CN"/>
        </w:rPr>
        <w:t xml:space="preserve">(imposed onto the artifact) </w:t>
      </w:r>
      <w:r w:rsidRPr="00A23FA3">
        <w:rPr>
          <w:rFonts w:ascii="Calibri" w:hAnsi="Calibri" w:cstheme="minorHAnsi"/>
          <w:strike/>
          <w:highlight w:val="yellow"/>
          <w:lang w:eastAsia="zh-CN"/>
        </w:rPr>
        <w:t xml:space="preserve">to </w:t>
      </w:r>
      <w:r w:rsidR="002B2EFF" w:rsidRPr="00A23FA3">
        <w:rPr>
          <w:rFonts w:ascii="Calibri" w:hAnsi="Calibri" w:cstheme="minorHAnsi"/>
          <w:strike/>
          <w:highlight w:val="yellow"/>
          <w:lang w:eastAsia="zh-CN"/>
        </w:rPr>
        <w:t>an</w:t>
      </w:r>
      <w:r w:rsidRPr="00A23FA3">
        <w:rPr>
          <w:rFonts w:ascii="Calibri" w:hAnsi="Calibri" w:cstheme="minorHAnsi"/>
          <w:strike/>
          <w:highlight w:val="yellow"/>
          <w:lang w:eastAsia="zh-CN"/>
        </w:rPr>
        <w:t xml:space="preserve"> uploaded document must be dis</w:t>
      </w:r>
      <w:r w:rsidR="002B2EFF" w:rsidRPr="00A23FA3">
        <w:rPr>
          <w:rFonts w:ascii="Calibri" w:hAnsi="Calibri" w:cstheme="minorHAnsi"/>
          <w:strike/>
          <w:highlight w:val="yellow"/>
          <w:lang w:eastAsia="zh-CN"/>
        </w:rPr>
        <w:t>played on the document.</w:t>
      </w:r>
    </w:p>
    <w:p w14:paraId="1483E5CD" w14:textId="77777777" w:rsidR="002162A8" w:rsidRPr="00A23FA3" w:rsidRDefault="002162A8" w:rsidP="00BF71D7">
      <w:pPr>
        <w:rPr>
          <w:rFonts w:ascii="Calibri" w:hAnsi="Calibri" w:cstheme="minorHAnsi"/>
          <w:strike/>
          <w:sz w:val="24"/>
          <w:highlight w:val="yellow"/>
        </w:rPr>
      </w:pPr>
      <w:r w:rsidRPr="00A23FA3">
        <w:rPr>
          <w:rFonts w:ascii="Calibri" w:hAnsi="Calibri" w:cstheme="minorHAnsi"/>
          <w:strike/>
          <w:sz w:val="24"/>
          <w:highlight w:val="yellow"/>
        </w:rPr>
        <w:t>After click “Upload” button, the manual evidence will upload to the current question.</w:t>
      </w:r>
    </w:p>
    <w:p w14:paraId="0550F901" w14:textId="7DDF87C2" w:rsidR="001441C4" w:rsidRPr="00A23FA3" w:rsidRDefault="004B5A76" w:rsidP="00C409AC">
      <w:pPr>
        <w:jc w:val="center"/>
        <w:rPr>
          <w:rFonts w:ascii="Calibri" w:hAnsi="Calibri" w:cstheme="minorHAnsi"/>
          <w:highlight w:val="yellow"/>
        </w:rPr>
      </w:pPr>
      <w:r w:rsidRPr="00A23FA3">
        <w:rPr>
          <w:rFonts w:ascii="Calibri" w:hAnsi="Calibri" w:cstheme="minorHAnsi"/>
          <w:noProof/>
          <w:highlight w:val="yellow"/>
        </w:rPr>
        <mc:AlternateContent>
          <mc:Choice Requires="wps">
            <w:drawing>
              <wp:anchor distT="0" distB="0" distL="114300" distR="114300" simplePos="0" relativeHeight="251696128" behindDoc="0" locked="0" layoutInCell="1" allowOverlap="1" wp14:anchorId="03681943" wp14:editId="21F3E8FC">
                <wp:simplePos x="0" y="0"/>
                <wp:positionH relativeFrom="column">
                  <wp:posOffset>1590675</wp:posOffset>
                </wp:positionH>
                <wp:positionV relativeFrom="paragraph">
                  <wp:posOffset>140334</wp:posOffset>
                </wp:positionV>
                <wp:extent cx="2152650" cy="1990725"/>
                <wp:effectExtent l="0" t="0" r="19050" b="28575"/>
                <wp:wrapNone/>
                <wp:docPr id="210" name="直接连接符 210"/>
                <wp:cNvGraphicFramePr/>
                <a:graphic xmlns:a="http://schemas.openxmlformats.org/drawingml/2006/main">
                  <a:graphicData uri="http://schemas.microsoft.com/office/word/2010/wordprocessingShape">
                    <wps:wsp>
                      <wps:cNvCnPr/>
                      <wps:spPr>
                        <a:xfrm>
                          <a:off x="0" y="0"/>
                          <a:ext cx="2152650" cy="1990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A2446" id="直接连接符 210"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25.25pt,11.05pt" to="294.75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" strokecolor="#5b9bd5 [3204]" strokeweight=".5pt">
                <v:stroke joinstyle="miter"/>
              </v:line>
            </w:pict>
          </mc:Fallback>
        </mc:AlternateContent>
      </w:r>
      <w:r w:rsidR="001441C4" w:rsidRPr="00A23FA3">
        <w:rPr>
          <w:rFonts w:ascii="Calibri" w:hAnsi="Calibri" w:cstheme="minorHAnsi"/>
          <w:noProof/>
          <w:highlight w:val="yellow"/>
        </w:rPr>
        <w:drawing>
          <wp:inline distT="0" distB="0" distL="0" distR="0" wp14:anchorId="3BE166AE" wp14:editId="4C5CA3E7">
            <wp:extent cx="2705100" cy="2259008"/>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31852" cy="2281348"/>
                    </a:xfrm>
                    <a:prstGeom prst="rect">
                      <a:avLst/>
                    </a:prstGeom>
                    <a:noFill/>
                  </pic:spPr>
                </pic:pic>
              </a:graphicData>
            </a:graphic>
          </wp:inline>
        </w:drawing>
      </w:r>
    </w:p>
    <w:p w14:paraId="184AEBB0" w14:textId="31BB7B37" w:rsidR="002162A8" w:rsidRPr="00A23FA3" w:rsidRDefault="00604DE2" w:rsidP="00BF71D7">
      <w:pPr>
        <w:ind w:firstLine="360"/>
        <w:rPr>
          <w:rFonts w:ascii="Calibri" w:hAnsi="Calibri" w:cstheme="minorHAnsi"/>
          <w:strike/>
          <w:sz w:val="24"/>
          <w:highlight w:val="yellow"/>
        </w:rPr>
      </w:pPr>
      <w:r w:rsidRPr="00A23FA3">
        <w:rPr>
          <w:rFonts w:ascii="Calibri" w:hAnsi="Calibri" w:cstheme="minorHAnsi"/>
          <w:strike/>
          <w:sz w:val="24"/>
          <w:highlight w:val="yellow"/>
        </w:rPr>
        <w:t xml:space="preserve">Operations Analyst </w:t>
      </w:r>
      <w:r w:rsidR="002162A8" w:rsidRPr="00A23FA3">
        <w:rPr>
          <w:rFonts w:ascii="Calibri" w:hAnsi="Calibri" w:cstheme="minorHAnsi"/>
          <w:strike/>
          <w:sz w:val="24"/>
          <w:highlight w:val="yellow"/>
        </w:rPr>
        <w:t>could click “</w:t>
      </w:r>
      <w:r w:rsidR="002162A8" w:rsidRPr="00A23FA3">
        <w:rPr>
          <w:rFonts w:ascii="Calibri" w:hAnsi="Calibri" w:cstheme="minorHAnsi"/>
          <w:strike/>
          <w:noProof/>
          <w:sz w:val="24"/>
          <w:highlight w:val="yellow"/>
        </w:rPr>
        <w:drawing>
          <wp:inline distT="0" distB="0" distL="0" distR="0" wp14:anchorId="79EADE80" wp14:editId="4266C292">
            <wp:extent cx="381407" cy="168593"/>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920" cy="181639"/>
                    </a:xfrm>
                    <a:prstGeom prst="rect">
                      <a:avLst/>
                    </a:prstGeom>
                  </pic:spPr>
                </pic:pic>
              </a:graphicData>
            </a:graphic>
          </wp:inline>
        </w:drawing>
      </w:r>
      <w:r w:rsidR="002162A8" w:rsidRPr="00A23FA3">
        <w:rPr>
          <w:rFonts w:ascii="Calibri" w:hAnsi="Calibri" w:cstheme="minorHAnsi"/>
          <w:strike/>
          <w:sz w:val="24"/>
          <w:highlight w:val="yellow"/>
        </w:rPr>
        <w:t>” to select/unselect all evidence</w:t>
      </w:r>
      <w:r w:rsidR="002162A8" w:rsidRPr="00A23FA3">
        <w:rPr>
          <w:rFonts w:ascii="Calibri" w:hAnsi="Calibri" w:cstheme="minorHAnsi"/>
          <w:strike/>
          <w:sz w:val="24"/>
          <w:highlight w:val="yellow"/>
        </w:rPr>
        <w:t>，</w:t>
      </w:r>
      <w:r w:rsidR="002162A8" w:rsidRPr="00A23FA3">
        <w:rPr>
          <w:rFonts w:ascii="Calibri" w:hAnsi="Calibri" w:cstheme="minorHAnsi"/>
          <w:strike/>
          <w:sz w:val="24"/>
          <w:highlight w:val="yellow"/>
        </w:rPr>
        <w:t xml:space="preserve"> and batch delete the evidence with“</w:t>
      </w:r>
      <w:r w:rsidR="002162A8" w:rsidRPr="00A23FA3">
        <w:rPr>
          <w:rFonts w:ascii="Calibri" w:hAnsi="Calibri" w:cstheme="minorHAnsi"/>
          <w:strike/>
          <w:noProof/>
          <w:sz w:val="24"/>
          <w:highlight w:val="yellow"/>
        </w:rPr>
        <w:drawing>
          <wp:inline distT="0" distB="0" distL="0" distR="0" wp14:anchorId="7B432E6E" wp14:editId="5B593888">
            <wp:extent cx="730657" cy="163093"/>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9814" cy="214244"/>
                    </a:xfrm>
                    <a:prstGeom prst="rect">
                      <a:avLst/>
                    </a:prstGeom>
                  </pic:spPr>
                </pic:pic>
              </a:graphicData>
            </a:graphic>
          </wp:inline>
        </w:drawing>
      </w:r>
      <w:r w:rsidR="002162A8" w:rsidRPr="00A23FA3">
        <w:rPr>
          <w:rFonts w:ascii="Calibri" w:hAnsi="Calibri" w:cstheme="minorHAnsi"/>
          <w:strike/>
          <w:sz w:val="24"/>
          <w:highlight w:val="yellow"/>
        </w:rPr>
        <w:t>”.</w:t>
      </w:r>
    </w:p>
    <w:p w14:paraId="0D406BAC" w14:textId="12A13ED4" w:rsidR="002162A8" w:rsidRPr="00A23FA3" w:rsidRDefault="002162A8" w:rsidP="00C409AC">
      <w:pPr>
        <w:spacing w:afterLines="50" w:after="156"/>
        <w:ind w:firstLine="357"/>
        <w:rPr>
          <w:rFonts w:ascii="Calibri" w:hAnsi="Calibri" w:cstheme="minorHAnsi"/>
          <w:sz w:val="24"/>
        </w:rPr>
      </w:pPr>
      <w:r w:rsidRPr="00A23FA3">
        <w:rPr>
          <w:rFonts w:ascii="Calibri" w:hAnsi="Calibri" w:cstheme="minorHAnsi"/>
          <w:sz w:val="24"/>
        </w:rPr>
        <w:t>For Bridge Insight evidence</w:t>
      </w:r>
      <w:r w:rsidRPr="00A23FA3">
        <w:rPr>
          <w:rFonts w:ascii="Calibri" w:hAnsi="Calibri" w:cstheme="minorHAnsi"/>
          <w:sz w:val="24"/>
        </w:rPr>
        <w:t>，</w:t>
      </w:r>
      <w:r w:rsidR="002B2EFF" w:rsidRPr="00A23FA3">
        <w:rPr>
          <w:rFonts w:ascii="Calibri" w:hAnsi="Calibri" w:cstheme="minorHAnsi"/>
          <w:sz w:val="24"/>
        </w:rPr>
        <w:t xml:space="preserve">the </w:t>
      </w:r>
      <w:r w:rsidRPr="00A23FA3">
        <w:rPr>
          <w:rFonts w:ascii="Calibri" w:hAnsi="Calibri" w:cstheme="minorHAnsi"/>
          <w:sz w:val="24"/>
        </w:rPr>
        <w:t xml:space="preserve">system </w:t>
      </w:r>
      <w:r w:rsidR="002B2EFF" w:rsidRPr="00A23FA3">
        <w:rPr>
          <w:rFonts w:ascii="Calibri" w:hAnsi="Calibri" w:cstheme="minorHAnsi"/>
          <w:sz w:val="24"/>
        </w:rPr>
        <w:t>obtains the</w:t>
      </w:r>
      <w:r w:rsidRPr="00A23FA3">
        <w:rPr>
          <w:rFonts w:ascii="Calibri" w:hAnsi="Calibri" w:cstheme="minorHAnsi"/>
          <w:sz w:val="24"/>
        </w:rPr>
        <w:t xml:space="preserve"> result from Bridge Insight via API. </w:t>
      </w:r>
      <w:r w:rsidR="002B2EFF" w:rsidRPr="00A23FA3">
        <w:rPr>
          <w:rFonts w:ascii="Calibri" w:hAnsi="Calibri" w:cstheme="minorHAnsi"/>
          <w:sz w:val="24"/>
        </w:rPr>
        <w:t xml:space="preserve">The </w:t>
      </w:r>
      <w:r w:rsidR="00604DE2" w:rsidRPr="00A23FA3">
        <w:rPr>
          <w:rFonts w:ascii="Calibri" w:hAnsi="Calibri" w:cstheme="minorHAnsi"/>
          <w:sz w:val="24"/>
        </w:rPr>
        <w:t xml:space="preserve">Operations Analyst </w:t>
      </w:r>
      <w:r w:rsidR="002B2EFF" w:rsidRPr="00A23FA3">
        <w:rPr>
          <w:rFonts w:ascii="Calibri" w:hAnsi="Calibri" w:cstheme="minorHAnsi"/>
          <w:sz w:val="24"/>
        </w:rPr>
        <w:t>is required to</w:t>
      </w:r>
      <w:r w:rsidRPr="00A23FA3">
        <w:rPr>
          <w:rFonts w:ascii="Calibri" w:hAnsi="Calibri" w:cstheme="minorHAnsi"/>
          <w:sz w:val="24"/>
        </w:rPr>
        <w:t xml:space="preserve"> input comments if </w:t>
      </w:r>
      <w:r w:rsidR="002B2EFF" w:rsidRPr="00A23FA3">
        <w:rPr>
          <w:rFonts w:ascii="Calibri" w:hAnsi="Calibri" w:cstheme="minorHAnsi"/>
          <w:sz w:val="24"/>
        </w:rPr>
        <w:t xml:space="preserve">the </w:t>
      </w:r>
      <w:r w:rsidRPr="00A23FA3">
        <w:rPr>
          <w:rFonts w:ascii="Calibri" w:hAnsi="Calibri" w:cstheme="minorHAnsi"/>
          <w:sz w:val="24"/>
        </w:rPr>
        <w:t xml:space="preserve">Bridge Insight RATIONALE OVER 80%. </w:t>
      </w:r>
      <w:r w:rsidR="002B2EFF" w:rsidRPr="00A23FA3">
        <w:rPr>
          <w:rFonts w:ascii="Calibri" w:hAnsi="Calibri" w:cstheme="minorHAnsi"/>
          <w:sz w:val="24"/>
        </w:rPr>
        <w:t xml:space="preserve">The </w:t>
      </w:r>
      <w:r w:rsidR="00604DE2" w:rsidRPr="00A23FA3">
        <w:rPr>
          <w:rFonts w:ascii="Calibri" w:hAnsi="Calibri" w:cstheme="minorHAnsi"/>
          <w:sz w:val="24"/>
        </w:rPr>
        <w:t xml:space="preserve">Operations Analyst </w:t>
      </w:r>
      <w:r w:rsidRPr="00A23FA3">
        <w:rPr>
          <w:rFonts w:ascii="Calibri" w:hAnsi="Calibri" w:cstheme="minorHAnsi"/>
          <w:sz w:val="24"/>
        </w:rPr>
        <w:t xml:space="preserve">could select </w:t>
      </w:r>
      <w:r w:rsidR="002B2EFF" w:rsidRPr="00A23FA3">
        <w:rPr>
          <w:rFonts w:ascii="Calibri" w:hAnsi="Calibri" w:cstheme="minorHAnsi"/>
          <w:sz w:val="24"/>
        </w:rPr>
        <w:t>the</w:t>
      </w:r>
      <w:r w:rsidRPr="00A23FA3">
        <w:rPr>
          <w:rFonts w:ascii="Calibri" w:hAnsi="Calibri" w:cstheme="minorHAnsi"/>
          <w:sz w:val="24"/>
        </w:rPr>
        <w:t xml:space="preserve">evidence, and it will trigger and pop out </w:t>
      </w:r>
      <w:r w:rsidR="0035192E" w:rsidRPr="00A23FA3">
        <w:rPr>
          <w:rFonts w:ascii="Calibri" w:hAnsi="Calibri" w:cstheme="minorHAnsi"/>
          <w:sz w:val="24"/>
        </w:rPr>
        <w:t>a window</w:t>
      </w:r>
      <w:r w:rsidRPr="00A23FA3">
        <w:rPr>
          <w:rFonts w:ascii="Calibri" w:hAnsi="Calibri" w:cstheme="minorHAnsi"/>
          <w:sz w:val="24"/>
        </w:rPr>
        <w:t xml:space="preserve"> </w:t>
      </w:r>
      <w:r w:rsidR="002B2EFF" w:rsidRPr="00A23FA3">
        <w:rPr>
          <w:rFonts w:ascii="Calibri" w:hAnsi="Calibri" w:cstheme="minorHAnsi"/>
          <w:sz w:val="24"/>
        </w:rPr>
        <w:t xml:space="preserve">to add </w:t>
      </w:r>
      <w:r w:rsidRPr="00A23FA3">
        <w:rPr>
          <w:rFonts w:ascii="Calibri" w:hAnsi="Calibri" w:cstheme="minorHAnsi"/>
          <w:sz w:val="24"/>
        </w:rPr>
        <w:t>comment</w:t>
      </w:r>
      <w:r w:rsidR="002B2EFF" w:rsidRPr="00A23FA3">
        <w:rPr>
          <w:rFonts w:ascii="Calibri" w:hAnsi="Calibri" w:cstheme="minorHAnsi"/>
          <w:sz w:val="24"/>
        </w:rPr>
        <w:t>s</w:t>
      </w:r>
      <w:r w:rsidRPr="00A23FA3">
        <w:rPr>
          <w:rFonts w:ascii="Calibri" w:hAnsi="Calibri" w:cstheme="minorHAnsi"/>
          <w:sz w:val="24"/>
        </w:rPr>
        <w:t xml:space="preserve">. </w:t>
      </w:r>
    </w:p>
    <w:p w14:paraId="7DB185F8" w14:textId="58962BA3" w:rsidR="002162A8" w:rsidRPr="00A23FA3" w:rsidRDefault="002162A8" w:rsidP="00BF71D7">
      <w:pPr>
        <w:ind w:firstLine="360"/>
        <w:rPr>
          <w:rFonts w:ascii="Calibri" w:hAnsi="Calibri" w:cstheme="minorHAnsi"/>
          <w:sz w:val="24"/>
        </w:rPr>
      </w:pPr>
      <w:r w:rsidRPr="00A23FA3">
        <w:rPr>
          <w:rFonts w:ascii="Calibri" w:hAnsi="Calibri" w:cstheme="minorHAnsi"/>
          <w:sz w:val="24"/>
          <w:highlight w:val="red"/>
        </w:rPr>
        <w:t xml:space="preserve">Once </w:t>
      </w:r>
      <w:r w:rsidR="002B2EFF" w:rsidRPr="00A23FA3">
        <w:rPr>
          <w:rFonts w:ascii="Calibri" w:hAnsi="Calibri" w:cstheme="minorHAnsi"/>
          <w:sz w:val="24"/>
          <w:highlight w:val="red"/>
        </w:rPr>
        <w:t xml:space="preserve">the </w:t>
      </w:r>
      <w:r w:rsidR="00604DE2" w:rsidRPr="00A23FA3">
        <w:rPr>
          <w:rFonts w:ascii="Calibri" w:hAnsi="Calibri" w:cstheme="minorHAnsi"/>
          <w:sz w:val="24"/>
          <w:highlight w:val="red"/>
        </w:rPr>
        <w:t xml:space="preserve">Operations Analyst </w:t>
      </w:r>
      <w:r w:rsidRPr="00A23FA3">
        <w:rPr>
          <w:rFonts w:ascii="Calibri" w:hAnsi="Calibri" w:cstheme="minorHAnsi"/>
          <w:sz w:val="24"/>
          <w:highlight w:val="red"/>
        </w:rPr>
        <w:t xml:space="preserve">complete comments input and save, the highlighted comments will appear in left </w:t>
      </w:r>
      <w:r w:rsidR="0074637F" w:rsidRPr="00A23FA3">
        <w:rPr>
          <w:rFonts w:ascii="Calibri" w:hAnsi="Calibri" w:cstheme="minorHAnsi"/>
          <w:sz w:val="24"/>
          <w:highlight w:val="red"/>
        </w:rPr>
        <w:t>PDF</w:t>
      </w:r>
      <w:r w:rsidRPr="00A23FA3">
        <w:rPr>
          <w:rFonts w:ascii="Calibri" w:hAnsi="Calibri" w:cstheme="minorHAnsi"/>
          <w:sz w:val="24"/>
          <w:highlight w:val="red"/>
        </w:rPr>
        <w:t>，</w:t>
      </w:r>
      <w:r w:rsidRPr="00A23FA3">
        <w:rPr>
          <w:rFonts w:ascii="Calibri" w:hAnsi="Calibri" w:cstheme="minorHAnsi"/>
          <w:sz w:val="24"/>
          <w:highlight w:val="red"/>
        </w:rPr>
        <w:t xml:space="preserve">and a </w:t>
      </w:r>
      <w:r w:rsidR="0074637F" w:rsidRPr="00A23FA3">
        <w:rPr>
          <w:rFonts w:ascii="Calibri" w:hAnsi="Calibri" w:cstheme="minorHAnsi"/>
          <w:sz w:val="24"/>
          <w:highlight w:val="red"/>
        </w:rPr>
        <w:t>PDF</w:t>
      </w:r>
      <w:r w:rsidRPr="00A23FA3">
        <w:rPr>
          <w:rFonts w:ascii="Calibri" w:hAnsi="Calibri" w:cstheme="minorHAnsi"/>
          <w:sz w:val="24"/>
          <w:highlight w:val="red"/>
        </w:rPr>
        <w:t xml:space="preserve"> could be created which is including original Bridge insight result and </w:t>
      </w:r>
      <w:r w:rsidR="002B2EFF" w:rsidRPr="00A23FA3">
        <w:rPr>
          <w:rFonts w:ascii="Calibri" w:hAnsi="Calibri" w:cstheme="minorHAnsi"/>
          <w:sz w:val="24"/>
          <w:highlight w:val="red"/>
        </w:rPr>
        <w:t xml:space="preserve">inserted </w:t>
      </w:r>
      <w:r w:rsidRPr="00A23FA3">
        <w:rPr>
          <w:rFonts w:ascii="Calibri" w:hAnsi="Calibri" w:cstheme="minorHAnsi"/>
          <w:sz w:val="24"/>
          <w:highlight w:val="red"/>
        </w:rPr>
        <w:t xml:space="preserve">comments. The </w:t>
      </w:r>
      <w:r w:rsidR="0074637F" w:rsidRPr="00A23FA3">
        <w:rPr>
          <w:rFonts w:ascii="Calibri" w:hAnsi="Calibri" w:cstheme="minorHAnsi"/>
          <w:sz w:val="24"/>
          <w:highlight w:val="red"/>
        </w:rPr>
        <w:t>PDF</w:t>
      </w:r>
      <w:r w:rsidRPr="00A23FA3">
        <w:rPr>
          <w:rFonts w:ascii="Calibri" w:hAnsi="Calibri" w:cstheme="minorHAnsi"/>
          <w:sz w:val="24"/>
          <w:highlight w:val="red"/>
        </w:rPr>
        <w:t xml:space="preserve"> name should be original name+ identified stamp. The</w:t>
      </w:r>
      <w:r w:rsidR="002B2EFF" w:rsidRPr="00A23FA3">
        <w:rPr>
          <w:rFonts w:ascii="Calibri" w:hAnsi="Calibri" w:cstheme="minorHAnsi"/>
          <w:sz w:val="24"/>
          <w:highlight w:val="red"/>
        </w:rPr>
        <w:t xml:space="preserve"> system must allow a</w:t>
      </w:r>
      <w:r w:rsidRPr="00A23FA3">
        <w:rPr>
          <w:rFonts w:ascii="Calibri" w:hAnsi="Calibri" w:cstheme="minorHAnsi"/>
          <w:sz w:val="24"/>
          <w:highlight w:val="red"/>
        </w:rPr>
        <w:t xml:space="preserve"> </w:t>
      </w:r>
      <w:r w:rsidR="0074637F" w:rsidRPr="00A23FA3">
        <w:rPr>
          <w:rFonts w:ascii="Calibri" w:hAnsi="Calibri" w:cstheme="minorHAnsi"/>
          <w:sz w:val="24"/>
          <w:highlight w:val="red"/>
        </w:rPr>
        <w:t>PDF</w:t>
      </w:r>
      <w:r w:rsidRPr="00A23FA3">
        <w:rPr>
          <w:rFonts w:ascii="Calibri" w:hAnsi="Calibri" w:cstheme="minorHAnsi"/>
          <w:sz w:val="24"/>
          <w:highlight w:val="red"/>
        </w:rPr>
        <w:t xml:space="preserve"> file </w:t>
      </w:r>
      <w:r w:rsidR="002B2EFF" w:rsidRPr="00A23FA3">
        <w:rPr>
          <w:rFonts w:ascii="Calibri" w:hAnsi="Calibri" w:cstheme="minorHAnsi"/>
          <w:sz w:val="24"/>
          <w:highlight w:val="red"/>
        </w:rPr>
        <w:t xml:space="preserve">to be </w:t>
      </w:r>
      <w:r w:rsidRPr="00A23FA3">
        <w:rPr>
          <w:rFonts w:ascii="Calibri" w:hAnsi="Calibri" w:cstheme="minorHAnsi"/>
          <w:sz w:val="24"/>
          <w:highlight w:val="red"/>
        </w:rPr>
        <w:t>upload as evidence manually.</w:t>
      </w:r>
    </w:p>
    <w:p w14:paraId="696D80F0" w14:textId="0525C695" w:rsidR="002162A8" w:rsidRPr="00A23FA3" w:rsidRDefault="002162A8" w:rsidP="00BF71D7">
      <w:pPr>
        <w:ind w:firstLine="360"/>
        <w:rPr>
          <w:rFonts w:ascii="Calibri" w:hAnsi="Calibri" w:cstheme="minorHAnsi"/>
          <w:sz w:val="24"/>
        </w:rPr>
      </w:pPr>
      <w:r w:rsidRPr="00A23FA3">
        <w:rPr>
          <w:rFonts w:ascii="Calibri" w:hAnsi="Calibri" w:cstheme="minorHAnsi"/>
          <w:sz w:val="24"/>
          <w:highlight w:val="red"/>
        </w:rPr>
        <w:t>Lloyd</w:t>
      </w:r>
      <w:r w:rsidR="002B2EFF" w:rsidRPr="00A23FA3">
        <w:rPr>
          <w:rFonts w:ascii="Calibri" w:hAnsi="Calibri" w:cstheme="minorHAnsi"/>
          <w:sz w:val="24"/>
          <w:highlight w:val="red"/>
        </w:rPr>
        <w:t>’</w:t>
      </w:r>
      <w:r w:rsidRPr="00A23FA3">
        <w:rPr>
          <w:rFonts w:ascii="Calibri" w:hAnsi="Calibri" w:cstheme="minorHAnsi"/>
          <w:sz w:val="24"/>
          <w:highlight w:val="red"/>
        </w:rPr>
        <w:t>s evidence</w:t>
      </w:r>
      <w:r w:rsidR="002B2EFF" w:rsidRPr="00A23FA3">
        <w:rPr>
          <w:rFonts w:ascii="Calibri" w:hAnsi="Calibri" w:cstheme="minorHAnsi" w:hint="eastAsia"/>
          <w:sz w:val="24"/>
          <w:highlight w:val="red"/>
        </w:rPr>
        <w:t xml:space="preserve"> </w:t>
      </w:r>
      <w:r w:rsidR="002B2EFF" w:rsidRPr="00A23FA3">
        <w:rPr>
          <w:rFonts w:ascii="Calibri" w:hAnsi="Calibri" w:cstheme="minorHAnsi"/>
          <w:sz w:val="24"/>
          <w:highlight w:val="red"/>
        </w:rPr>
        <w:t xml:space="preserve">must be displayed </w:t>
      </w:r>
      <w:r w:rsidRPr="00A23FA3">
        <w:rPr>
          <w:rFonts w:ascii="Calibri" w:hAnsi="Calibri" w:cstheme="minorHAnsi"/>
          <w:sz w:val="24"/>
          <w:highlight w:val="red"/>
        </w:rPr>
        <w:t>as</w:t>
      </w:r>
      <w:r w:rsidR="002B2EFF" w:rsidRPr="00A23FA3">
        <w:rPr>
          <w:rFonts w:ascii="Calibri" w:hAnsi="Calibri" w:cstheme="minorHAnsi"/>
          <w:sz w:val="24"/>
          <w:highlight w:val="red"/>
        </w:rPr>
        <w:t xml:space="preserve"> a</w:t>
      </w:r>
      <w:r w:rsidRPr="00A23FA3">
        <w:rPr>
          <w:rFonts w:ascii="Calibri" w:hAnsi="Calibri" w:cstheme="minorHAnsi"/>
          <w:sz w:val="24"/>
          <w:highlight w:val="red"/>
        </w:rPr>
        <w:t xml:space="preserve"> table ,</w:t>
      </w:r>
      <w:r w:rsidR="005F7876" w:rsidRPr="00A23FA3">
        <w:rPr>
          <w:rFonts w:ascii="Calibri" w:hAnsi="Calibri" w:cstheme="minorHAnsi"/>
          <w:sz w:val="24"/>
          <w:highlight w:val="red"/>
        </w:rPr>
        <w:t xml:space="preserve"> </w:t>
      </w:r>
      <w:r w:rsidR="002B2EFF" w:rsidRPr="00A23FA3">
        <w:rPr>
          <w:rFonts w:ascii="Calibri" w:hAnsi="Calibri" w:cstheme="minorHAnsi"/>
          <w:sz w:val="24"/>
          <w:highlight w:val="red"/>
        </w:rPr>
        <w:t xml:space="preserve">and the </w:t>
      </w:r>
      <w:r w:rsidR="00604DE2" w:rsidRPr="00A23FA3">
        <w:rPr>
          <w:rFonts w:ascii="Calibri" w:hAnsi="Calibri" w:cstheme="minorHAnsi"/>
          <w:sz w:val="24"/>
          <w:highlight w:val="red"/>
        </w:rPr>
        <w:t xml:space="preserve">Operations Analyst </w:t>
      </w:r>
      <w:r w:rsidRPr="00A23FA3">
        <w:rPr>
          <w:rFonts w:ascii="Calibri" w:hAnsi="Calibri" w:cstheme="minorHAnsi"/>
          <w:sz w:val="24"/>
          <w:highlight w:val="red"/>
        </w:rPr>
        <w:t xml:space="preserve">could click for details with </w:t>
      </w:r>
      <w:r w:rsidR="0074637F" w:rsidRPr="00A23FA3">
        <w:rPr>
          <w:rFonts w:ascii="Calibri" w:hAnsi="Calibri" w:cstheme="minorHAnsi"/>
          <w:sz w:val="24"/>
          <w:highlight w:val="red"/>
        </w:rPr>
        <w:t>PDF</w:t>
      </w:r>
      <w:r w:rsidRPr="00A23FA3">
        <w:rPr>
          <w:rFonts w:ascii="Calibri" w:hAnsi="Calibri" w:cstheme="minorHAnsi"/>
          <w:sz w:val="24"/>
          <w:highlight w:val="red"/>
        </w:rPr>
        <w:t xml:space="preserve"> in pop-up window</w:t>
      </w:r>
      <w:r w:rsidR="00D22C8E" w:rsidRPr="00A23FA3">
        <w:rPr>
          <w:rFonts w:ascii="Calibri" w:hAnsi="Calibri" w:cstheme="minorHAnsi"/>
          <w:sz w:val="24"/>
          <w:highlight w:val="red"/>
        </w:rPr>
        <w:t>:</w:t>
      </w:r>
      <w:r w:rsidR="00D22C8E" w:rsidRPr="00A23FA3">
        <w:rPr>
          <w:rFonts w:ascii="Calibri" w:hAnsi="Calibri" w:cstheme="minorHAnsi"/>
          <w:sz w:val="24"/>
        </w:rPr>
        <w:t xml:space="preserve"> </w:t>
      </w:r>
    </w:p>
    <w:p w14:paraId="7DD44645" w14:textId="77777777" w:rsidR="00737622" w:rsidRPr="00A23FA3" w:rsidRDefault="00737622" w:rsidP="00BF71D7">
      <w:pPr>
        <w:rPr>
          <w:rFonts w:ascii="Calibri" w:hAnsi="Calibri" w:cstheme="minorHAnsi"/>
          <w:sz w:val="24"/>
        </w:rPr>
      </w:pPr>
    </w:p>
    <w:p w14:paraId="5BE14D57" w14:textId="03E1EC4E" w:rsidR="002162A8" w:rsidRPr="00A23FA3" w:rsidRDefault="002162A8" w:rsidP="00BF71D7">
      <w:pPr>
        <w:rPr>
          <w:rFonts w:ascii="Calibri" w:hAnsi="Calibri" w:cstheme="minorHAnsi"/>
          <w:sz w:val="24"/>
        </w:rPr>
      </w:pPr>
      <w:r w:rsidRPr="00A23FA3">
        <w:rPr>
          <w:rFonts w:ascii="Calibri" w:hAnsi="Calibri" w:cstheme="minorHAnsi"/>
          <w:sz w:val="24"/>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4"/>
        <w:gridCol w:w="3969"/>
      </w:tblGrid>
      <w:tr w:rsidR="00A23FA3" w:rsidRPr="00A23FA3" w14:paraId="432A9CBA" w14:textId="77777777" w:rsidTr="00750278">
        <w:trPr>
          <w:trHeight w:val="776"/>
        </w:trPr>
        <w:tc>
          <w:tcPr>
            <w:tcW w:w="3604" w:type="dxa"/>
            <w:shd w:val="clear" w:color="auto" w:fill="auto"/>
          </w:tcPr>
          <w:p w14:paraId="6D60E31C" w14:textId="0E3B2415"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A2-Anticipated Activity.xlsx</w:t>
            </w:r>
          </w:p>
        </w:tc>
        <w:bookmarkStart w:id="4288" w:name="_MON_1583145530"/>
        <w:bookmarkEnd w:id="4288"/>
        <w:tc>
          <w:tcPr>
            <w:tcW w:w="3969" w:type="dxa"/>
            <w:shd w:val="clear" w:color="auto" w:fill="auto"/>
          </w:tcPr>
          <w:p w14:paraId="38F5A794" w14:textId="0E83A76A"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304DC78A">
                <v:shape id="_x0000_i1031" type="#_x0000_t75" style="width:57.75pt;height:36pt" o:ole="">
                  <v:imagedata r:id="rId118" o:title=""/>
                </v:shape>
                <o:OLEObject Type="Embed" ProgID="Excel.Sheet.12" ShapeID="_x0000_i1031" DrawAspect="Icon" ObjectID="_1595354614" r:id="rId119"/>
              </w:object>
            </w:r>
          </w:p>
        </w:tc>
      </w:tr>
      <w:tr w:rsidR="00A23FA3" w:rsidRPr="00A23FA3" w14:paraId="3841556C" w14:textId="77777777" w:rsidTr="00750278">
        <w:trPr>
          <w:trHeight w:val="822"/>
        </w:trPr>
        <w:tc>
          <w:tcPr>
            <w:tcW w:w="3604" w:type="dxa"/>
            <w:shd w:val="clear" w:color="auto" w:fill="auto"/>
          </w:tcPr>
          <w:p w14:paraId="54CB5BBE" w14:textId="32625808"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A2-T24 results</w:t>
            </w:r>
          </w:p>
        </w:tc>
        <w:tc>
          <w:tcPr>
            <w:tcW w:w="3969" w:type="dxa"/>
            <w:shd w:val="clear" w:color="auto" w:fill="auto"/>
          </w:tcPr>
          <w:p w14:paraId="188B6F81" w14:textId="47E0E813"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3E9E621D">
                <v:shape id="_x0000_i1032" type="#_x0000_t75" style="width:57.75pt;height:36pt" o:ole="">
                  <v:imagedata r:id="rId120" o:title=""/>
                </v:shape>
                <o:OLEObject Type="Embed" ProgID="Excel.Sheet.12" ShapeID="_x0000_i1032" DrawAspect="Icon" ObjectID="_1595354615" r:id="rId121"/>
              </w:object>
            </w:r>
          </w:p>
        </w:tc>
      </w:tr>
      <w:tr w:rsidR="00A23FA3" w:rsidRPr="00A23FA3" w14:paraId="56F83C48" w14:textId="77777777" w:rsidTr="00750278">
        <w:trPr>
          <w:trHeight w:val="712"/>
        </w:trPr>
        <w:tc>
          <w:tcPr>
            <w:tcW w:w="3604" w:type="dxa"/>
            <w:shd w:val="clear" w:color="auto" w:fill="auto"/>
          </w:tcPr>
          <w:p w14:paraId="3D76D47F" w14:textId="305ACFA0" w:rsidR="002162A8" w:rsidRPr="00A23FA3" w:rsidRDefault="004B5A76" w:rsidP="00C409AC">
            <w:pPr>
              <w:jc w:val="left"/>
              <w:rPr>
                <w:rFonts w:ascii="Calibri" w:hAnsi="Calibri" w:cstheme="minorHAnsi"/>
                <w:sz w:val="24"/>
                <w:szCs w:val="24"/>
              </w:rPr>
            </w:pPr>
            <w:r w:rsidRPr="00A23FA3">
              <w:rPr>
                <w:rFonts w:ascii="Calibri" w:hAnsi="Calibri" w:cstheme="minorHAnsi"/>
                <w:noProof/>
                <w:sz w:val="24"/>
              </w:rPr>
              <mc:AlternateContent>
                <mc:Choice Requires="wps">
                  <w:drawing>
                    <wp:anchor distT="0" distB="0" distL="114300" distR="114300" simplePos="0" relativeHeight="251697152" behindDoc="0" locked="0" layoutInCell="1" allowOverlap="1" wp14:anchorId="4A3EF26F" wp14:editId="40DA4662">
                      <wp:simplePos x="0" y="0"/>
                      <wp:positionH relativeFrom="column">
                        <wp:posOffset>747395</wp:posOffset>
                      </wp:positionH>
                      <wp:positionV relativeFrom="paragraph">
                        <wp:posOffset>-1189355</wp:posOffset>
                      </wp:positionV>
                      <wp:extent cx="2419350" cy="5391150"/>
                      <wp:effectExtent l="0" t="0" r="19050" b="19050"/>
                      <wp:wrapNone/>
                      <wp:docPr id="211" name="直接连接符 211"/>
                      <wp:cNvGraphicFramePr/>
                      <a:graphic xmlns:a="http://schemas.openxmlformats.org/drawingml/2006/main">
                        <a:graphicData uri="http://schemas.microsoft.com/office/word/2010/wordprocessingShape">
                          <wps:wsp>
                            <wps:cNvCnPr/>
                            <wps:spPr>
                              <a:xfrm>
                                <a:off x="0" y="0"/>
                                <a:ext cx="2419350" cy="5391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E8B9B" id="直接连接符 211"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5pt,-93.65pt" to="249.35pt,3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" strokecolor="#5b9bd5 [3204]" strokeweight=".5pt">
                      <v:stroke joinstyle="miter"/>
                    </v:line>
                  </w:pict>
                </mc:Fallback>
              </mc:AlternateContent>
            </w:r>
            <w:r w:rsidR="002162A8" w:rsidRPr="00A23FA3">
              <w:rPr>
                <w:rFonts w:ascii="Calibri" w:hAnsi="Calibri" w:cstheme="minorHAnsi"/>
                <w:sz w:val="24"/>
                <w:szCs w:val="24"/>
              </w:rPr>
              <w:t>B1-Invoice&amp;Industry Description</w:t>
            </w:r>
          </w:p>
        </w:tc>
        <w:tc>
          <w:tcPr>
            <w:tcW w:w="3969" w:type="dxa"/>
            <w:shd w:val="clear" w:color="auto" w:fill="auto"/>
          </w:tcPr>
          <w:p w14:paraId="12C2D1D3" w14:textId="6D784F58"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5DF849BF">
                <v:shape id="_x0000_i1033" type="#_x0000_t75" style="width:50.25pt;height:28.5pt" o:ole="">
                  <v:imagedata r:id="rId122" o:title=""/>
                </v:shape>
                <o:OLEObject Type="Embed" ProgID="Excel.Sheet.12" ShapeID="_x0000_i1033" DrawAspect="Icon" ObjectID="_1595354616" r:id="rId123"/>
              </w:object>
            </w:r>
          </w:p>
        </w:tc>
      </w:tr>
      <w:tr w:rsidR="00A23FA3" w:rsidRPr="00A23FA3" w14:paraId="1137578B" w14:textId="77777777" w:rsidTr="00750278">
        <w:trPr>
          <w:trHeight w:val="759"/>
        </w:trPr>
        <w:tc>
          <w:tcPr>
            <w:tcW w:w="3604" w:type="dxa"/>
            <w:shd w:val="clear" w:color="auto" w:fill="auto"/>
          </w:tcPr>
          <w:p w14:paraId="0C2D6B94" w14:textId="2C1EB036"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lastRenderedPageBreak/>
              <w:t>B2-T24 results</w:t>
            </w:r>
          </w:p>
        </w:tc>
        <w:tc>
          <w:tcPr>
            <w:tcW w:w="3969" w:type="dxa"/>
            <w:shd w:val="clear" w:color="auto" w:fill="auto"/>
          </w:tcPr>
          <w:p w14:paraId="4584C2F0" w14:textId="64656B44"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51FFA9AB">
                <v:shape id="_x0000_i1034" type="#_x0000_t75" style="width:50.25pt;height:28.5pt" o:ole="">
                  <v:imagedata r:id="rId124" o:title=""/>
                </v:shape>
                <o:OLEObject Type="Embed" ProgID="Excel.Sheet.12" ShapeID="_x0000_i1034" DrawAspect="Icon" ObjectID="_1595354617" r:id="rId125"/>
              </w:object>
            </w:r>
          </w:p>
        </w:tc>
      </w:tr>
      <w:tr w:rsidR="00A23FA3" w:rsidRPr="00A23FA3" w14:paraId="306C7C9A" w14:textId="77777777" w:rsidTr="00750278">
        <w:trPr>
          <w:trHeight w:val="819"/>
        </w:trPr>
        <w:tc>
          <w:tcPr>
            <w:tcW w:w="3604" w:type="dxa"/>
            <w:shd w:val="clear" w:color="auto" w:fill="auto"/>
          </w:tcPr>
          <w:p w14:paraId="1326279F" w14:textId="3FB7744A"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B2-Transaction amount</w:t>
            </w:r>
          </w:p>
        </w:tc>
        <w:tc>
          <w:tcPr>
            <w:tcW w:w="3969" w:type="dxa"/>
            <w:shd w:val="clear" w:color="auto" w:fill="auto"/>
          </w:tcPr>
          <w:p w14:paraId="39CAB41D" w14:textId="13188AE7"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36465BBC">
                <v:shape id="_x0000_i1035" type="#_x0000_t75" style="width:57.75pt;height:36pt" o:ole="">
                  <v:imagedata r:id="rId126" o:title=""/>
                </v:shape>
                <o:OLEObject Type="Embed" ProgID="Excel.Sheet.12" ShapeID="_x0000_i1035" DrawAspect="Icon" ObjectID="_1595354618" r:id="rId127"/>
              </w:object>
            </w:r>
          </w:p>
        </w:tc>
      </w:tr>
      <w:tr w:rsidR="00A23FA3" w:rsidRPr="00A23FA3" w14:paraId="205B65BA" w14:textId="77777777" w:rsidTr="00750278">
        <w:trPr>
          <w:trHeight w:val="709"/>
        </w:trPr>
        <w:tc>
          <w:tcPr>
            <w:tcW w:w="3604" w:type="dxa"/>
            <w:shd w:val="clear" w:color="auto" w:fill="auto"/>
          </w:tcPr>
          <w:p w14:paraId="4CF4DF09" w14:textId="49E37AD6"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B4-Goods information</w:t>
            </w:r>
          </w:p>
        </w:tc>
        <w:tc>
          <w:tcPr>
            <w:tcW w:w="3969" w:type="dxa"/>
            <w:shd w:val="clear" w:color="auto" w:fill="auto"/>
          </w:tcPr>
          <w:p w14:paraId="691D33DC" w14:textId="5BE87C88"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675CA219">
                <v:shape id="_x0000_i1036" type="#_x0000_t75" style="width:57.75pt;height:36pt" o:ole="">
                  <v:imagedata r:id="rId128" o:title=""/>
                </v:shape>
                <o:OLEObject Type="Embed" ProgID="Excel.Sheet.12" ShapeID="_x0000_i1036" DrawAspect="Icon" ObjectID="_1595354619" r:id="rId129"/>
              </w:object>
            </w:r>
          </w:p>
        </w:tc>
      </w:tr>
      <w:tr w:rsidR="00A23FA3" w:rsidRPr="00A23FA3" w14:paraId="5C9982A3" w14:textId="77777777" w:rsidTr="00750278">
        <w:trPr>
          <w:trHeight w:val="755"/>
        </w:trPr>
        <w:tc>
          <w:tcPr>
            <w:tcW w:w="3604" w:type="dxa"/>
            <w:shd w:val="clear" w:color="auto" w:fill="auto"/>
          </w:tcPr>
          <w:p w14:paraId="6D5A4C23" w14:textId="75ECFBDA"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B4-T24 result: Country Name</w:t>
            </w:r>
          </w:p>
        </w:tc>
        <w:bookmarkStart w:id="4289" w:name="_MON_1583145518"/>
        <w:bookmarkEnd w:id="4289"/>
        <w:tc>
          <w:tcPr>
            <w:tcW w:w="3969" w:type="dxa"/>
            <w:shd w:val="clear" w:color="auto" w:fill="auto"/>
          </w:tcPr>
          <w:p w14:paraId="3C27C411" w14:textId="59A04748" w:rsidR="002162A8" w:rsidRPr="00A23FA3" w:rsidRDefault="001E0A89" w:rsidP="00BF71D7">
            <w:pPr>
              <w:rPr>
                <w:rFonts w:ascii="Calibri" w:hAnsi="Calibri" w:cstheme="minorHAnsi"/>
                <w:sz w:val="24"/>
                <w:szCs w:val="24"/>
              </w:rPr>
            </w:pPr>
            <w:r w:rsidRPr="00A23FA3">
              <w:rPr>
                <w:rFonts w:ascii="Calibri" w:hAnsi="Calibri" w:cstheme="minorHAnsi"/>
                <w:noProof/>
                <w:sz w:val="24"/>
                <w:szCs w:val="24"/>
              </w:rPr>
              <w:object w:dxaOrig="1497" w:dyaOrig="935" w14:anchorId="69EA4AA6">
                <v:shape id="_x0000_i1037" type="#_x0000_t75" style="width:50.25pt;height:36pt" o:ole="">
                  <v:imagedata r:id="rId130" o:title=""/>
                </v:shape>
                <o:OLEObject Type="Embed" ProgID="Excel.Sheet.12" ShapeID="_x0000_i1037" DrawAspect="Icon" ObjectID="_1595354620" r:id="rId131"/>
              </w:object>
            </w:r>
          </w:p>
        </w:tc>
      </w:tr>
      <w:tr w:rsidR="00A23FA3" w:rsidRPr="00A23FA3" w14:paraId="41CA9E6A" w14:textId="77777777" w:rsidTr="00750278">
        <w:trPr>
          <w:trHeight w:val="644"/>
        </w:trPr>
        <w:tc>
          <w:tcPr>
            <w:tcW w:w="3604" w:type="dxa"/>
            <w:shd w:val="clear" w:color="auto" w:fill="auto"/>
          </w:tcPr>
          <w:p w14:paraId="0835857A" w14:textId="2327BCE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B5-Product tolerance max and min</w:t>
            </w:r>
          </w:p>
        </w:tc>
        <w:tc>
          <w:tcPr>
            <w:tcW w:w="3969" w:type="dxa"/>
            <w:shd w:val="clear" w:color="auto" w:fill="auto"/>
          </w:tcPr>
          <w:p w14:paraId="084E6022" w14:textId="11520EFB"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1A551E60">
                <v:shape id="_x0000_i1038" type="#_x0000_t75" style="width:50.25pt;height:28.5pt" o:ole="">
                  <v:imagedata r:id="rId132" o:title=""/>
                </v:shape>
                <o:OLEObject Type="Embed" ProgID="Excel.Sheet.12" ShapeID="_x0000_i1038" DrawAspect="Icon" ObjectID="_1595354621" r:id="rId133"/>
              </w:object>
            </w:r>
          </w:p>
        </w:tc>
      </w:tr>
      <w:tr w:rsidR="00A23FA3" w:rsidRPr="00A23FA3" w14:paraId="36C02272" w14:textId="77777777" w:rsidTr="00750278">
        <w:trPr>
          <w:trHeight w:val="691"/>
        </w:trPr>
        <w:tc>
          <w:tcPr>
            <w:tcW w:w="3604" w:type="dxa"/>
            <w:shd w:val="clear" w:color="auto" w:fill="auto"/>
          </w:tcPr>
          <w:p w14:paraId="152C2CD7"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B6-T24 results</w:t>
            </w:r>
          </w:p>
        </w:tc>
        <w:tc>
          <w:tcPr>
            <w:tcW w:w="3969" w:type="dxa"/>
            <w:shd w:val="clear" w:color="auto" w:fill="auto"/>
          </w:tcPr>
          <w:p w14:paraId="5AC0EFE6" w14:textId="0730258F"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061A6629">
                <v:shape id="_x0000_i1039" type="#_x0000_t75" style="width:57.75pt;height:36pt" o:ole="">
                  <v:imagedata r:id="rId134" o:title=""/>
                </v:shape>
                <o:OLEObject Type="Embed" ProgID="Excel.Sheet.12" ShapeID="_x0000_i1039" DrawAspect="Icon" ObjectID="_1595354622" r:id="rId135"/>
              </w:object>
            </w:r>
          </w:p>
        </w:tc>
      </w:tr>
      <w:tr w:rsidR="00A23FA3" w:rsidRPr="00A23FA3" w14:paraId="69DBB44C" w14:textId="77777777" w:rsidTr="00750278">
        <w:trPr>
          <w:trHeight w:val="913"/>
        </w:trPr>
        <w:tc>
          <w:tcPr>
            <w:tcW w:w="3604" w:type="dxa"/>
            <w:shd w:val="clear" w:color="auto" w:fill="auto"/>
          </w:tcPr>
          <w:p w14:paraId="03F64BBB"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B6 Invoice Number</w:t>
            </w:r>
          </w:p>
        </w:tc>
        <w:bookmarkStart w:id="4290" w:name="_MON_1583131318"/>
        <w:bookmarkEnd w:id="4290"/>
        <w:tc>
          <w:tcPr>
            <w:tcW w:w="3969" w:type="dxa"/>
            <w:shd w:val="clear" w:color="auto" w:fill="auto"/>
          </w:tcPr>
          <w:p w14:paraId="1AC3F005" w14:textId="438343B2"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3B96290B">
                <v:shape id="_x0000_i1040" type="#_x0000_t75" style="width:57.75pt;height:36pt" o:ole="">
                  <v:imagedata r:id="rId136" o:title=""/>
                </v:shape>
                <o:OLEObject Type="Embed" ProgID="Excel.Sheet.12" ShapeID="_x0000_i1040" DrawAspect="Icon" ObjectID="_1595354623" r:id="rId137"/>
              </w:object>
            </w:r>
          </w:p>
        </w:tc>
      </w:tr>
      <w:tr w:rsidR="00A23FA3" w:rsidRPr="00A23FA3" w14:paraId="06862219" w14:textId="77777777" w:rsidTr="00750278">
        <w:trPr>
          <w:trHeight w:val="675"/>
        </w:trPr>
        <w:tc>
          <w:tcPr>
            <w:tcW w:w="3604" w:type="dxa"/>
            <w:shd w:val="clear" w:color="auto" w:fill="auto"/>
          </w:tcPr>
          <w:p w14:paraId="2CA0C890" w14:textId="39CC73F9" w:rsidR="002162A8" w:rsidRPr="00A23FA3" w:rsidRDefault="004B5A76" w:rsidP="00C409AC">
            <w:pPr>
              <w:jc w:val="left"/>
              <w:rPr>
                <w:rFonts w:ascii="Calibri" w:hAnsi="Calibri" w:cstheme="minorHAnsi"/>
                <w:sz w:val="24"/>
                <w:szCs w:val="24"/>
              </w:rPr>
            </w:pPr>
            <w:r w:rsidRPr="00A23FA3">
              <w:rPr>
                <w:rFonts w:ascii="Calibri" w:hAnsi="Calibri" w:cstheme="minorHAnsi"/>
                <w:noProof/>
                <w:sz w:val="24"/>
                <w:szCs w:val="24"/>
              </w:rPr>
              <mc:AlternateContent>
                <mc:Choice Requires="wps">
                  <w:drawing>
                    <wp:anchor distT="0" distB="0" distL="114300" distR="114300" simplePos="0" relativeHeight="251698176" behindDoc="0" locked="0" layoutInCell="1" allowOverlap="1" wp14:anchorId="7389E72E" wp14:editId="444B3033">
                      <wp:simplePos x="0" y="0"/>
                      <wp:positionH relativeFrom="column">
                        <wp:posOffset>13970</wp:posOffset>
                      </wp:positionH>
                      <wp:positionV relativeFrom="paragraph">
                        <wp:posOffset>12065</wp:posOffset>
                      </wp:positionV>
                      <wp:extent cx="4381500" cy="3409950"/>
                      <wp:effectExtent l="0" t="0" r="19050" b="19050"/>
                      <wp:wrapNone/>
                      <wp:docPr id="212" name="直接连接符 212"/>
                      <wp:cNvGraphicFramePr/>
                      <a:graphic xmlns:a="http://schemas.openxmlformats.org/drawingml/2006/main">
                        <a:graphicData uri="http://schemas.microsoft.com/office/word/2010/wordprocessingShape">
                          <wps:wsp>
                            <wps:cNvCnPr/>
                            <wps:spPr>
                              <a:xfrm>
                                <a:off x="0" y="0"/>
                                <a:ext cx="4381500" cy="3409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07095" id="直接连接符 212"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1.1pt,.95pt" to="346.1pt,2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" strokecolor="#5b9bd5 [3204]" strokeweight=".5pt">
                      <v:stroke joinstyle="miter"/>
                    </v:line>
                  </w:pict>
                </mc:Fallback>
              </mc:AlternateContent>
            </w:r>
            <w:r w:rsidR="002162A8" w:rsidRPr="00A23FA3">
              <w:rPr>
                <w:rFonts w:ascii="Calibri" w:hAnsi="Calibri" w:cstheme="minorHAnsi"/>
                <w:sz w:val="24"/>
                <w:szCs w:val="24"/>
              </w:rPr>
              <w:t>B7 Invoice &amp; Lading Quantity check</w:t>
            </w:r>
          </w:p>
        </w:tc>
        <w:tc>
          <w:tcPr>
            <w:tcW w:w="3969" w:type="dxa"/>
            <w:shd w:val="clear" w:color="auto" w:fill="auto"/>
          </w:tcPr>
          <w:p w14:paraId="2F3B06F1" w14:textId="6BB8B897"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495FAD23">
                <v:shape id="_x0000_i1041" type="#_x0000_t75" style="width:57.75pt;height:36pt" o:ole="">
                  <v:imagedata r:id="rId138" o:title=""/>
                </v:shape>
                <o:OLEObject Type="Embed" ProgID="Excel.Sheet.12" ShapeID="_x0000_i1041" DrawAspect="Icon" ObjectID="_1595354624" r:id="rId139"/>
              </w:object>
            </w:r>
          </w:p>
        </w:tc>
      </w:tr>
      <w:tr w:rsidR="00A23FA3" w:rsidRPr="00A23FA3" w14:paraId="34504DA2" w14:textId="77777777" w:rsidTr="00750278">
        <w:trPr>
          <w:trHeight w:val="707"/>
        </w:trPr>
        <w:tc>
          <w:tcPr>
            <w:tcW w:w="3604" w:type="dxa"/>
            <w:shd w:val="clear" w:color="auto" w:fill="auto"/>
          </w:tcPr>
          <w:p w14:paraId="62D6C4B0"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B9 Transaction Amount</w:t>
            </w:r>
          </w:p>
        </w:tc>
        <w:tc>
          <w:tcPr>
            <w:tcW w:w="3969" w:type="dxa"/>
            <w:shd w:val="clear" w:color="auto" w:fill="auto"/>
          </w:tcPr>
          <w:p w14:paraId="64448933" w14:textId="1523B6A0"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22A1F8DC">
                <v:shape id="_x0000_i1042" type="#_x0000_t75" style="width:57.75pt;height:36pt" o:ole="">
                  <v:imagedata r:id="rId140" o:title=""/>
                </v:shape>
                <o:OLEObject Type="Embed" ProgID="Excel.Sheet.12" ShapeID="_x0000_i1042" DrawAspect="Icon" ObjectID="_1595354625" r:id="rId141"/>
              </w:object>
            </w:r>
          </w:p>
        </w:tc>
      </w:tr>
      <w:tr w:rsidR="00A23FA3" w:rsidRPr="00A23FA3" w14:paraId="42B0E837" w14:textId="77777777" w:rsidTr="00750278">
        <w:trPr>
          <w:trHeight w:val="753"/>
        </w:trPr>
        <w:tc>
          <w:tcPr>
            <w:tcW w:w="3604" w:type="dxa"/>
            <w:shd w:val="clear" w:color="auto" w:fill="auto"/>
          </w:tcPr>
          <w:p w14:paraId="07BF0D1B"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B11 Invoice &amp; Lading Quantity check</w:t>
            </w:r>
          </w:p>
        </w:tc>
        <w:tc>
          <w:tcPr>
            <w:tcW w:w="3969" w:type="dxa"/>
            <w:shd w:val="clear" w:color="auto" w:fill="auto"/>
          </w:tcPr>
          <w:p w14:paraId="476682B3" w14:textId="2301D09B"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0F8F7CCC">
                <v:shape id="_x0000_i1043" type="#_x0000_t75" style="width:50.25pt;height:28.5pt" o:ole="">
                  <v:imagedata r:id="rId142" o:title=""/>
                </v:shape>
                <o:OLEObject Type="Embed" ProgID="Excel.Sheet.12" ShapeID="_x0000_i1043" DrawAspect="Icon" ObjectID="_1595354626" r:id="rId143"/>
              </w:object>
            </w:r>
          </w:p>
        </w:tc>
      </w:tr>
      <w:tr w:rsidR="00A23FA3" w:rsidRPr="00A23FA3" w14:paraId="4456D196" w14:textId="77777777" w:rsidTr="00750278">
        <w:trPr>
          <w:trHeight w:val="798"/>
        </w:trPr>
        <w:tc>
          <w:tcPr>
            <w:tcW w:w="3604" w:type="dxa"/>
            <w:shd w:val="clear" w:color="auto" w:fill="auto"/>
          </w:tcPr>
          <w:p w14:paraId="17C961FF"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B16 Country List</w:t>
            </w:r>
          </w:p>
        </w:tc>
        <w:tc>
          <w:tcPr>
            <w:tcW w:w="3969" w:type="dxa"/>
            <w:shd w:val="clear" w:color="auto" w:fill="auto"/>
          </w:tcPr>
          <w:p w14:paraId="23C12936" w14:textId="039B6E9E"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1DD47E06">
                <v:shape id="_x0000_i1044" type="#_x0000_t75" style="width:50.25pt;height:28.5pt" o:ole="">
                  <v:imagedata r:id="rId144" o:title=""/>
                </v:shape>
                <o:OLEObject Type="Embed" ProgID="Excel.Sheet.12" ShapeID="_x0000_i1044" DrawAspect="Icon" ObjectID="_1595354627" r:id="rId145"/>
              </w:object>
            </w:r>
          </w:p>
        </w:tc>
      </w:tr>
      <w:tr w:rsidR="00A23FA3" w:rsidRPr="00A23FA3" w14:paraId="6B7976B4" w14:textId="77777777" w:rsidTr="00750278">
        <w:trPr>
          <w:trHeight w:val="713"/>
        </w:trPr>
        <w:tc>
          <w:tcPr>
            <w:tcW w:w="3604" w:type="dxa"/>
            <w:shd w:val="clear" w:color="auto" w:fill="auto"/>
          </w:tcPr>
          <w:p w14:paraId="51B34095"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B16 Sanction Countries</w:t>
            </w:r>
          </w:p>
        </w:tc>
        <w:tc>
          <w:tcPr>
            <w:tcW w:w="3969" w:type="dxa"/>
            <w:shd w:val="clear" w:color="auto" w:fill="auto"/>
          </w:tcPr>
          <w:p w14:paraId="3A7540E8" w14:textId="272FB032" w:rsidR="0006168A" w:rsidRPr="00A23FA3" w:rsidRDefault="0006168A" w:rsidP="00BF71D7">
            <w:pPr>
              <w:rPr>
                <w:rFonts w:ascii="Calibri" w:hAnsi="Calibri" w:cstheme="minorHAnsi"/>
              </w:rPr>
            </w:pPr>
            <w:r w:rsidRPr="00A23FA3">
              <w:rPr>
                <w:rFonts w:ascii="Calibri" w:hAnsi="Calibri" w:cstheme="minorHAnsi"/>
                <w:sz w:val="24"/>
                <w:szCs w:val="24"/>
              </w:rPr>
              <w:t>T</w:t>
            </w:r>
            <w:r w:rsidRPr="00A23FA3">
              <w:rPr>
                <w:rFonts w:ascii="Calibri" w:hAnsi="Calibri" w:cstheme="minorHAnsi"/>
              </w:rPr>
              <w:t>wo fields:</w:t>
            </w:r>
          </w:p>
          <w:p w14:paraId="3F47C877" w14:textId="77777777" w:rsidR="0006168A" w:rsidRPr="00A23FA3" w:rsidRDefault="0006168A" w:rsidP="00BF71D7">
            <w:pPr>
              <w:spacing w:afterLines="20" w:after="62"/>
              <w:rPr>
                <w:rFonts w:ascii="Calibri" w:hAnsi="Calibri" w:cstheme="minorHAnsi"/>
              </w:rPr>
            </w:pPr>
            <w:r w:rsidRPr="00A23FA3">
              <w:rPr>
                <w:rFonts w:ascii="Calibri" w:hAnsi="Calibri" w:cstheme="minorHAnsi"/>
              </w:rPr>
              <w:t>1. Country Name</w:t>
            </w:r>
          </w:p>
          <w:p w14:paraId="64C16CD8" w14:textId="3FE2624F" w:rsidR="0006168A" w:rsidRPr="00A23FA3" w:rsidRDefault="0006168A" w:rsidP="00BF71D7">
            <w:pPr>
              <w:rPr>
                <w:rFonts w:ascii="Calibri" w:hAnsi="Calibri" w:cstheme="minorHAnsi"/>
                <w:sz w:val="24"/>
                <w:szCs w:val="24"/>
              </w:rPr>
            </w:pPr>
            <w:r w:rsidRPr="00A23FA3">
              <w:rPr>
                <w:rFonts w:ascii="Calibri" w:hAnsi="Calibri" w:cstheme="minorHAnsi"/>
              </w:rPr>
              <w:t>2. Abbreviation (two characters)</w:t>
            </w:r>
          </w:p>
        </w:tc>
      </w:tr>
      <w:tr w:rsidR="00A23FA3" w:rsidRPr="00A23FA3" w14:paraId="4D16FF5F" w14:textId="77777777" w:rsidTr="00750278">
        <w:trPr>
          <w:trHeight w:val="613"/>
        </w:trPr>
        <w:tc>
          <w:tcPr>
            <w:tcW w:w="3604" w:type="dxa"/>
            <w:shd w:val="clear" w:color="auto" w:fill="auto"/>
          </w:tcPr>
          <w:p w14:paraId="2DCBC83C"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B20 Country List</w:t>
            </w:r>
          </w:p>
        </w:tc>
        <w:tc>
          <w:tcPr>
            <w:tcW w:w="3969" w:type="dxa"/>
            <w:shd w:val="clear" w:color="auto" w:fill="auto"/>
          </w:tcPr>
          <w:p w14:paraId="7DCD6E8C" w14:textId="56236CAA" w:rsidR="002162A8" w:rsidRPr="00A23FA3" w:rsidRDefault="00FF3FAF" w:rsidP="00BF71D7">
            <w:pPr>
              <w:rPr>
                <w:rFonts w:ascii="Calibri" w:hAnsi="Calibri" w:cstheme="minorHAnsi"/>
                <w:sz w:val="24"/>
                <w:szCs w:val="24"/>
              </w:rPr>
            </w:pPr>
            <w:r w:rsidRPr="00A23FA3">
              <w:rPr>
                <w:rFonts w:ascii="Calibri" w:hAnsi="Calibri" w:cstheme="minorHAnsi"/>
                <w:noProof/>
                <w:sz w:val="24"/>
                <w:szCs w:val="24"/>
              </w:rPr>
              <w:object w:dxaOrig="1497" w:dyaOrig="935" w14:anchorId="5F64140C">
                <v:shape id="_x0000_i1045" type="#_x0000_t75" style="width:50.25pt;height:28.5pt" o:ole="">
                  <v:imagedata r:id="rId146" o:title=""/>
                </v:shape>
                <o:OLEObject Type="Embed" ProgID="Excel.Sheet.12" ShapeID="_x0000_i1045" DrawAspect="Icon" ObjectID="_1595354628" r:id="rId147"/>
              </w:object>
            </w:r>
          </w:p>
        </w:tc>
      </w:tr>
      <w:tr w:rsidR="002162A8" w:rsidRPr="00A23FA3" w14:paraId="06A11B6D" w14:textId="77777777" w:rsidTr="00750278">
        <w:trPr>
          <w:trHeight w:val="513"/>
        </w:trPr>
        <w:tc>
          <w:tcPr>
            <w:tcW w:w="3604" w:type="dxa"/>
            <w:shd w:val="clear" w:color="auto" w:fill="auto"/>
          </w:tcPr>
          <w:p w14:paraId="064FCBF0" w14:textId="77777777" w:rsidR="002162A8" w:rsidRPr="00A23FA3" w:rsidRDefault="002162A8" w:rsidP="00C409AC">
            <w:pPr>
              <w:jc w:val="left"/>
              <w:rPr>
                <w:rFonts w:ascii="Calibri" w:hAnsi="Calibri" w:cstheme="minorHAnsi"/>
                <w:sz w:val="24"/>
                <w:szCs w:val="24"/>
              </w:rPr>
            </w:pPr>
            <w:r w:rsidRPr="00A23FA3">
              <w:rPr>
                <w:rFonts w:ascii="Calibri" w:hAnsi="Calibri" w:cstheme="minorHAnsi"/>
                <w:sz w:val="24"/>
                <w:szCs w:val="24"/>
              </w:rPr>
              <w:t>B21 Tax Heavens</w:t>
            </w:r>
          </w:p>
        </w:tc>
        <w:tc>
          <w:tcPr>
            <w:tcW w:w="3969" w:type="dxa"/>
            <w:shd w:val="clear" w:color="auto" w:fill="auto"/>
          </w:tcPr>
          <w:p w14:paraId="3E4F634B" w14:textId="7D63F4CD" w:rsidR="0006168A" w:rsidRPr="00A23FA3" w:rsidRDefault="0006168A">
            <w:pPr>
              <w:pStyle w:val="a0"/>
              <w:numPr>
                <w:ilvl w:val="0"/>
                <w:numId w:val="197"/>
              </w:numPr>
              <w:ind w:firstLineChars="0"/>
              <w:rPr>
                <w:rFonts w:ascii="Calibri" w:hAnsi="Calibri" w:cstheme="minorHAnsi"/>
                <w:sz w:val="24"/>
                <w:szCs w:val="24"/>
                <w:rPrChange w:id="4291" w:author="raye" w:date="2018-07-17T10:50:00Z">
                  <w:rPr>
                    <w:sz w:val="24"/>
                  </w:rPr>
                </w:rPrChange>
              </w:rPr>
              <w:pPrChange w:id="4292" w:author="raye" w:date="2018-07-17T10:50:00Z">
                <w:pPr/>
              </w:pPrChange>
            </w:pPr>
            <w:del w:id="4293" w:author="raye" w:date="2018-07-17T10:50:00Z">
              <w:r w:rsidRPr="00A23FA3" w:rsidDel="00847B96">
                <w:rPr>
                  <w:rFonts w:ascii="Calibri" w:hAnsi="Calibri" w:cstheme="minorHAnsi"/>
                  <w:szCs w:val="24"/>
                  <w:rPrChange w:id="4294" w:author="raye" w:date="2018-07-17T10:50:00Z">
                    <w:rPr/>
                  </w:rPrChange>
                </w:rPr>
                <w:delText xml:space="preserve">1 </w:delText>
              </w:r>
            </w:del>
            <w:r w:rsidRPr="00A23FA3">
              <w:rPr>
                <w:rFonts w:ascii="Calibri" w:hAnsi="Calibri" w:cstheme="minorHAnsi"/>
                <w:szCs w:val="24"/>
                <w:rPrChange w:id="4295" w:author="raye" w:date="2018-07-17T10:50:00Z">
                  <w:rPr/>
                </w:rPrChange>
              </w:rPr>
              <w:t>field</w:t>
            </w:r>
            <w:r w:rsidRPr="00A23FA3">
              <w:rPr>
                <w:rFonts w:ascii="Calibri" w:hAnsi="Calibri" w:cstheme="minorHAnsi" w:hint="eastAsia"/>
                <w:szCs w:val="24"/>
                <w:rPrChange w:id="4296" w:author="raye" w:date="2018-07-17T10:50:00Z">
                  <w:rPr>
                    <w:rFonts w:hint="eastAsia"/>
                  </w:rPr>
                </w:rPrChange>
              </w:rPr>
              <w:t>：</w:t>
            </w:r>
            <w:r w:rsidRPr="00A23FA3">
              <w:rPr>
                <w:rFonts w:ascii="Calibri" w:hAnsi="Calibri" w:cstheme="minorHAnsi"/>
                <w:szCs w:val="24"/>
                <w:rPrChange w:id="4297" w:author="raye" w:date="2018-07-17T10:50:00Z">
                  <w:rPr/>
                </w:rPrChange>
              </w:rPr>
              <w:t>Country Name/Region Name</w:t>
            </w:r>
          </w:p>
        </w:tc>
      </w:tr>
    </w:tbl>
    <w:p w14:paraId="7C0D1DCE" w14:textId="77777777" w:rsidR="002162A8" w:rsidRPr="00A23FA3" w:rsidRDefault="002162A8" w:rsidP="00C409AC">
      <w:pPr>
        <w:spacing w:afterLines="50" w:after="156"/>
        <w:ind w:left="240" w:hangingChars="100" w:hanging="240"/>
        <w:rPr>
          <w:rFonts w:ascii="Calibri" w:hAnsi="Calibri" w:cstheme="minorHAnsi"/>
          <w:sz w:val="24"/>
        </w:rPr>
      </w:pPr>
    </w:p>
    <w:p w14:paraId="0F0E7AB0" w14:textId="6571B803" w:rsidR="002162A8" w:rsidRPr="00A23FA3" w:rsidRDefault="00847B96">
      <w:pPr>
        <w:pStyle w:val="3"/>
        <w:keepNext w:val="0"/>
        <w:keepLines w:val="0"/>
        <w:spacing w:before="0" w:after="120" w:line="240" w:lineRule="auto"/>
        <w:ind w:left="566"/>
        <w:rPr>
          <w:rFonts w:ascii="Calibri" w:hAnsi="Calibri" w:cstheme="minorHAnsi"/>
        </w:rPr>
        <w:pPrChange w:id="4298" w:author="raye" w:date="2018-07-17T10:50:00Z">
          <w:pPr>
            <w:pStyle w:val="3"/>
            <w:keepNext w:val="0"/>
            <w:keepLines w:val="0"/>
            <w:numPr>
              <w:ilvl w:val="2"/>
              <w:numId w:val="3"/>
            </w:numPr>
            <w:spacing w:before="0" w:after="120" w:line="240" w:lineRule="auto"/>
            <w:ind w:left="709" w:hanging="709"/>
          </w:pPr>
        </w:pPrChange>
      </w:pPr>
      <w:bookmarkStart w:id="4299" w:name="_Toc508573677"/>
      <w:bookmarkStart w:id="4300" w:name="_Toc512250245"/>
      <w:bookmarkStart w:id="4301" w:name="_Toc520839493"/>
      <w:ins w:id="4302" w:author="raye" w:date="2018-07-17T10:50:00Z">
        <w:r w:rsidRPr="00A23FA3">
          <w:rPr>
            <w:rFonts w:ascii="Calibri" w:hAnsi="Calibri" w:cstheme="minorHAnsi"/>
          </w:rPr>
          <w:t xml:space="preserve">1..2. </w:t>
        </w:r>
      </w:ins>
      <w:r w:rsidR="002162A8" w:rsidRPr="00A23FA3">
        <w:rPr>
          <w:rFonts w:ascii="Calibri" w:hAnsi="Calibri" w:cstheme="minorHAnsi"/>
        </w:rPr>
        <w:t>Enhancement</w:t>
      </w:r>
      <w:bookmarkEnd w:id="4299"/>
      <w:bookmarkEnd w:id="4300"/>
      <w:bookmarkEnd w:id="4301"/>
    </w:p>
    <w:p w14:paraId="39857633" w14:textId="77777777" w:rsidR="002162A8" w:rsidRPr="00A23FA3" w:rsidRDefault="002162A8" w:rsidP="00B01F41">
      <w:pPr>
        <w:pStyle w:val="a0"/>
        <w:numPr>
          <w:ilvl w:val="0"/>
          <w:numId w:val="34"/>
        </w:numPr>
        <w:spacing w:afterLines="50" w:after="156"/>
        <w:ind w:firstLineChars="0"/>
        <w:rPr>
          <w:rFonts w:ascii="Calibri" w:hAnsi="Calibri" w:cstheme="minorHAnsi"/>
          <w:sz w:val="24"/>
          <w:szCs w:val="24"/>
        </w:rPr>
      </w:pPr>
      <w:r w:rsidRPr="00A23FA3">
        <w:rPr>
          <w:rFonts w:ascii="Calibri" w:hAnsi="Calibri" w:cstheme="minorHAnsi"/>
          <w:sz w:val="24"/>
          <w:szCs w:val="24"/>
        </w:rPr>
        <w:t>Evidence management-not organize and categorize</w:t>
      </w:r>
    </w:p>
    <w:p w14:paraId="50144836" w14:textId="03FC3D97" w:rsidR="002162A8" w:rsidRPr="00A23FA3" w:rsidRDefault="002162A8" w:rsidP="00A769EC">
      <w:pPr>
        <w:spacing w:afterLines="50" w:after="156"/>
        <w:ind w:leftChars="372" w:left="1134" w:hangingChars="147" w:hanging="353"/>
        <w:jc w:val="left"/>
        <w:rPr>
          <w:rFonts w:ascii="Calibri" w:hAnsi="Calibri" w:cstheme="minorHAnsi"/>
          <w:sz w:val="24"/>
          <w:szCs w:val="24"/>
        </w:rPr>
      </w:pPr>
      <w:r w:rsidRPr="00A23FA3">
        <w:rPr>
          <w:rFonts w:ascii="Calibri" w:hAnsi="Calibri" w:cstheme="minorHAnsi"/>
          <w:sz w:val="24"/>
          <w:szCs w:val="24"/>
        </w:rPr>
        <w:lastRenderedPageBreak/>
        <w:t>1) Name standard of file which download is Reference No. (</w:t>
      </w:r>
      <w:r w:rsidR="005F2EE9" w:rsidRPr="00A23FA3">
        <w:rPr>
          <w:rFonts w:ascii="Calibri" w:hAnsi="Calibri" w:cstheme="minorHAnsi"/>
          <w:sz w:val="24"/>
          <w:szCs w:val="24"/>
        </w:rPr>
        <w:t>e.g.</w:t>
      </w:r>
      <w:r w:rsidRPr="00A23FA3">
        <w:rPr>
          <w:rFonts w:ascii="Calibri" w:hAnsi="Calibri" w:cstheme="minorHAnsi"/>
          <w:sz w:val="24"/>
          <w:szCs w:val="24"/>
        </w:rPr>
        <w:t xml:space="preserve"> TFxxxxxxxxxx.zip)</w:t>
      </w:r>
    </w:p>
    <w:p w14:paraId="3523169C" w14:textId="1A239DA5" w:rsidR="002162A8" w:rsidRPr="00A23FA3" w:rsidRDefault="002162A8" w:rsidP="00774ECE">
      <w:pPr>
        <w:pStyle w:val="a0"/>
        <w:spacing w:afterLines="50" w:after="156"/>
        <w:ind w:leftChars="372" w:left="1134" w:hangingChars="147" w:hanging="353"/>
        <w:rPr>
          <w:rFonts w:ascii="Calibri" w:hAnsi="Calibri" w:cstheme="minorHAnsi"/>
          <w:sz w:val="24"/>
          <w:szCs w:val="24"/>
        </w:rPr>
      </w:pPr>
      <w:r w:rsidRPr="00A23FA3">
        <w:rPr>
          <w:rFonts w:ascii="Calibri" w:hAnsi="Calibri" w:cstheme="minorHAnsi"/>
          <w:sz w:val="24"/>
          <w:szCs w:val="24"/>
        </w:rPr>
        <w:t xml:space="preserve">2)  There are 6 sub-folders under this zip file. (5 </w:t>
      </w:r>
      <w:r w:rsidR="00113263" w:rsidRPr="00A23FA3">
        <w:rPr>
          <w:rFonts w:ascii="Calibri" w:hAnsi="Calibri" w:cstheme="minorHAnsi"/>
          <w:sz w:val="24"/>
          <w:szCs w:val="24"/>
        </w:rPr>
        <w:t>API</w:t>
      </w:r>
      <w:r w:rsidRPr="00A23FA3">
        <w:rPr>
          <w:rFonts w:ascii="Calibri" w:hAnsi="Calibri" w:cstheme="minorHAnsi"/>
          <w:sz w:val="24"/>
          <w:szCs w:val="24"/>
        </w:rPr>
        <w:t xml:space="preserve"> evidence + 1 logic)</w:t>
      </w:r>
    </w:p>
    <w:p w14:paraId="1E273418" w14:textId="77777777" w:rsidR="002162A8" w:rsidRPr="00A23FA3" w:rsidRDefault="002162A8" w:rsidP="00B01F41">
      <w:pPr>
        <w:pStyle w:val="a0"/>
        <w:numPr>
          <w:ilvl w:val="0"/>
          <w:numId w:val="34"/>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Evidence file should have naming standard which can contain ownership, movement and vessel information.</w:t>
      </w:r>
    </w:p>
    <w:p w14:paraId="610632E4" w14:textId="77777777" w:rsidR="002162A8" w:rsidRPr="00A23FA3" w:rsidRDefault="002162A8" w:rsidP="00B01F41">
      <w:pPr>
        <w:pStyle w:val="a0"/>
        <w:numPr>
          <w:ilvl w:val="0"/>
          <w:numId w:val="34"/>
        </w:numPr>
        <w:spacing w:afterLines="50" w:after="156"/>
        <w:ind w:firstLineChars="0"/>
        <w:rPr>
          <w:rFonts w:ascii="Calibri" w:hAnsi="Calibri" w:cstheme="minorHAnsi"/>
          <w:sz w:val="24"/>
          <w:szCs w:val="24"/>
        </w:rPr>
      </w:pPr>
      <w:r w:rsidRPr="00A23FA3">
        <w:rPr>
          <w:rFonts w:ascii="Calibri" w:hAnsi="Calibri" w:cstheme="minorHAnsi"/>
          <w:sz w:val="24"/>
          <w:szCs w:val="24"/>
        </w:rPr>
        <w:t>All evidence should be internally linked: once an evidence is deleted under certain question, the same evidence will automatically disappear under other questions at the same time.</w:t>
      </w:r>
    </w:p>
    <w:p w14:paraId="45DB3B2E" w14:textId="564F97D6" w:rsidR="002162A8" w:rsidRPr="00A23FA3" w:rsidRDefault="002162A8" w:rsidP="00B01F41">
      <w:pPr>
        <w:pStyle w:val="a0"/>
        <w:numPr>
          <w:ilvl w:val="0"/>
          <w:numId w:val="34"/>
        </w:numPr>
        <w:spacing w:afterLines="50" w:after="156"/>
        <w:ind w:firstLineChars="0"/>
        <w:rPr>
          <w:rFonts w:ascii="Calibri" w:hAnsi="Calibri" w:cstheme="minorHAnsi"/>
          <w:sz w:val="24"/>
          <w:szCs w:val="24"/>
        </w:rPr>
      </w:pPr>
      <w:r w:rsidRPr="00A23FA3">
        <w:rPr>
          <w:rFonts w:ascii="Calibri" w:hAnsi="Calibri" w:cstheme="minorHAnsi"/>
          <w:sz w:val="24"/>
          <w:szCs w:val="24"/>
        </w:rPr>
        <w:t xml:space="preserve">If BI rationale is over 80%, </w:t>
      </w:r>
      <w:r w:rsidR="00604DE2" w:rsidRPr="00A23FA3">
        <w:rPr>
          <w:rFonts w:ascii="Calibri" w:hAnsi="Calibri" w:cstheme="minorHAnsi"/>
          <w:sz w:val="24"/>
          <w:szCs w:val="24"/>
        </w:rPr>
        <w:t xml:space="preserve">Operations Analyst </w:t>
      </w:r>
      <w:r w:rsidRPr="00A23FA3">
        <w:rPr>
          <w:rFonts w:ascii="Calibri" w:hAnsi="Calibri" w:cstheme="minorHAnsi"/>
          <w:sz w:val="24"/>
          <w:szCs w:val="24"/>
        </w:rPr>
        <w:t>should input comments, otherwise system should alert.</w:t>
      </w:r>
    </w:p>
    <w:p w14:paraId="067A3233" w14:textId="22E8B2D2" w:rsidR="002162A8" w:rsidRPr="00A23FA3" w:rsidRDefault="002162A8" w:rsidP="00B01F41">
      <w:pPr>
        <w:pStyle w:val="a0"/>
        <w:numPr>
          <w:ilvl w:val="0"/>
          <w:numId w:val="34"/>
        </w:numPr>
        <w:spacing w:afterLines="50" w:after="156"/>
        <w:ind w:firstLineChars="0"/>
        <w:rPr>
          <w:rFonts w:ascii="Calibri" w:hAnsi="Calibri" w:cstheme="minorHAnsi"/>
          <w:sz w:val="24"/>
          <w:szCs w:val="24"/>
        </w:rPr>
      </w:pPr>
      <w:r w:rsidRPr="00A23FA3">
        <w:rPr>
          <w:rFonts w:ascii="Calibri" w:hAnsi="Calibri" w:cstheme="minorHAnsi"/>
          <w:sz w:val="24"/>
          <w:szCs w:val="24"/>
        </w:rPr>
        <w:t>Establish database for commodity and unit price</w:t>
      </w:r>
      <w:r w:rsidRPr="00A23FA3">
        <w:rPr>
          <w:rFonts w:ascii="Calibri" w:hAnsi="Calibri" w:cstheme="minorHAnsi"/>
          <w:sz w:val="24"/>
          <w:szCs w:val="24"/>
        </w:rPr>
        <w:t>，</w:t>
      </w:r>
      <w:r w:rsidRPr="00A23FA3">
        <w:rPr>
          <w:rFonts w:ascii="Calibri" w:hAnsi="Calibri" w:cstheme="minorHAnsi"/>
          <w:sz w:val="24"/>
          <w:szCs w:val="24"/>
        </w:rPr>
        <w:t>establish database for invoice no.</w:t>
      </w:r>
    </w:p>
    <w:p w14:paraId="5420EB32" w14:textId="755F53D7" w:rsidR="00543308" w:rsidRPr="00A23FA3" w:rsidRDefault="0006168A" w:rsidP="00B01F41">
      <w:pPr>
        <w:pStyle w:val="a0"/>
        <w:numPr>
          <w:ilvl w:val="0"/>
          <w:numId w:val="34"/>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If</w:t>
      </w:r>
      <w:r w:rsidR="00543308" w:rsidRPr="00A23FA3">
        <w:rPr>
          <w:rFonts w:ascii="Calibri" w:hAnsi="Calibri" w:cstheme="minorHAnsi"/>
          <w:sz w:val="24"/>
          <w:szCs w:val="24"/>
          <w:highlight w:val="red"/>
        </w:rPr>
        <w:t xml:space="preserve"> D</w:t>
      </w:r>
      <w:r w:rsidR="00052E74" w:rsidRPr="00A23FA3">
        <w:rPr>
          <w:rFonts w:ascii="Calibri" w:hAnsi="Calibri" w:cstheme="minorHAnsi"/>
          <w:sz w:val="24"/>
          <w:szCs w:val="24"/>
          <w:highlight w:val="red"/>
        </w:rPr>
        <w:t xml:space="preserve">ow </w:t>
      </w:r>
      <w:r w:rsidR="00543308" w:rsidRPr="00A23FA3">
        <w:rPr>
          <w:rFonts w:ascii="Calibri" w:hAnsi="Calibri" w:cstheme="minorHAnsi"/>
          <w:sz w:val="24"/>
          <w:szCs w:val="24"/>
          <w:highlight w:val="red"/>
        </w:rPr>
        <w:t>J</w:t>
      </w:r>
      <w:r w:rsidR="00052E74" w:rsidRPr="00A23FA3">
        <w:rPr>
          <w:rFonts w:ascii="Calibri" w:hAnsi="Calibri" w:cstheme="minorHAnsi"/>
          <w:sz w:val="24"/>
          <w:szCs w:val="24"/>
          <w:highlight w:val="red"/>
        </w:rPr>
        <w:t>ones</w:t>
      </w:r>
      <w:r w:rsidR="00543308" w:rsidRPr="00A23FA3">
        <w:rPr>
          <w:rFonts w:ascii="Calibri" w:hAnsi="Calibri" w:cstheme="minorHAnsi"/>
          <w:sz w:val="24"/>
          <w:szCs w:val="24"/>
          <w:highlight w:val="red"/>
        </w:rPr>
        <w:t xml:space="preserve"> RATIONALE OVER 80% (manually judge). </w:t>
      </w:r>
      <w:r w:rsidR="00604DE2" w:rsidRPr="00A23FA3">
        <w:rPr>
          <w:rFonts w:ascii="Calibri" w:hAnsi="Calibri" w:cstheme="minorHAnsi"/>
          <w:sz w:val="24"/>
          <w:szCs w:val="24"/>
          <w:highlight w:val="red"/>
        </w:rPr>
        <w:t xml:space="preserve">Operations Analyst </w:t>
      </w:r>
      <w:r w:rsidR="00543308" w:rsidRPr="00A23FA3">
        <w:rPr>
          <w:rFonts w:ascii="Calibri" w:hAnsi="Calibri" w:cstheme="minorHAnsi"/>
          <w:sz w:val="24"/>
          <w:szCs w:val="24"/>
          <w:highlight w:val="red"/>
        </w:rPr>
        <w:t>could select an evidence, and it wi</w:t>
      </w:r>
      <w:r w:rsidR="00DD3881" w:rsidRPr="00A23FA3">
        <w:rPr>
          <w:rFonts w:ascii="Calibri" w:hAnsi="Calibri" w:cstheme="minorHAnsi"/>
          <w:sz w:val="24"/>
          <w:szCs w:val="24"/>
          <w:highlight w:val="red"/>
        </w:rPr>
        <w:t>ll trigger and pop out a window</w:t>
      </w:r>
      <w:r w:rsidR="00543308" w:rsidRPr="00A23FA3">
        <w:rPr>
          <w:rFonts w:ascii="Calibri" w:hAnsi="Calibri" w:cstheme="minorHAnsi"/>
          <w:sz w:val="24"/>
          <w:szCs w:val="24"/>
          <w:highlight w:val="red"/>
        </w:rPr>
        <w:t xml:space="preserve"> for comment input. Once </w:t>
      </w:r>
      <w:r w:rsidR="00604DE2" w:rsidRPr="00A23FA3">
        <w:rPr>
          <w:rFonts w:ascii="Calibri" w:hAnsi="Calibri" w:cstheme="minorHAnsi"/>
          <w:sz w:val="24"/>
          <w:szCs w:val="24"/>
          <w:highlight w:val="red"/>
        </w:rPr>
        <w:t xml:space="preserve">Operations Analyst </w:t>
      </w:r>
      <w:r w:rsidR="00543308" w:rsidRPr="00A23FA3">
        <w:rPr>
          <w:rFonts w:ascii="Calibri" w:hAnsi="Calibri" w:cstheme="minorHAnsi"/>
          <w:sz w:val="24"/>
          <w:szCs w:val="24"/>
          <w:highlight w:val="red"/>
        </w:rPr>
        <w:t xml:space="preserve">complete comments input and save, the highlighted comments will appear in left </w:t>
      </w:r>
      <w:r w:rsidR="0074637F" w:rsidRPr="00A23FA3">
        <w:rPr>
          <w:rFonts w:ascii="Calibri" w:hAnsi="Calibri" w:cstheme="minorHAnsi"/>
          <w:sz w:val="24"/>
          <w:szCs w:val="24"/>
          <w:highlight w:val="red"/>
        </w:rPr>
        <w:t>PDF</w:t>
      </w:r>
      <w:r w:rsidR="007E70BE" w:rsidRPr="00A23FA3">
        <w:rPr>
          <w:rFonts w:ascii="Calibri" w:hAnsi="Calibri" w:cstheme="minorHAnsi"/>
          <w:sz w:val="24"/>
          <w:szCs w:val="24"/>
          <w:highlight w:val="red"/>
        </w:rPr>
        <w:t xml:space="preserve">. </w:t>
      </w:r>
      <w:r w:rsidR="00543308" w:rsidRPr="00A23FA3">
        <w:rPr>
          <w:rFonts w:ascii="Calibri" w:hAnsi="Calibri" w:cstheme="minorHAnsi"/>
          <w:sz w:val="24"/>
          <w:szCs w:val="24"/>
          <w:highlight w:val="red"/>
        </w:rPr>
        <w:t xml:space="preserve">The input comment will be added at the end of the </w:t>
      </w:r>
      <w:r w:rsidR="0074637F" w:rsidRPr="00A23FA3">
        <w:rPr>
          <w:rFonts w:ascii="Calibri" w:hAnsi="Calibri" w:cstheme="minorHAnsi"/>
          <w:sz w:val="24"/>
          <w:szCs w:val="24"/>
          <w:highlight w:val="red"/>
        </w:rPr>
        <w:t>PDF</w:t>
      </w:r>
      <w:r w:rsidR="00543308" w:rsidRPr="00A23FA3">
        <w:rPr>
          <w:rFonts w:ascii="Calibri" w:hAnsi="Calibri" w:cstheme="minorHAnsi"/>
          <w:sz w:val="24"/>
          <w:szCs w:val="24"/>
          <w:highlight w:val="red"/>
        </w:rPr>
        <w:t xml:space="preserve">. And a </w:t>
      </w:r>
      <w:r w:rsidR="0074637F" w:rsidRPr="00A23FA3">
        <w:rPr>
          <w:rFonts w:ascii="Calibri" w:hAnsi="Calibri" w:cstheme="minorHAnsi"/>
          <w:sz w:val="24"/>
          <w:szCs w:val="24"/>
          <w:highlight w:val="red"/>
        </w:rPr>
        <w:t>PDF</w:t>
      </w:r>
      <w:r w:rsidR="00543308" w:rsidRPr="00A23FA3">
        <w:rPr>
          <w:rFonts w:ascii="Calibri" w:hAnsi="Calibri" w:cstheme="minorHAnsi"/>
          <w:sz w:val="24"/>
          <w:szCs w:val="24"/>
          <w:highlight w:val="red"/>
        </w:rPr>
        <w:t xml:space="preserve"> could be created which is including original DJ result and input comments. The </w:t>
      </w:r>
      <w:r w:rsidR="0074637F" w:rsidRPr="00A23FA3">
        <w:rPr>
          <w:rFonts w:ascii="Calibri" w:hAnsi="Calibri" w:cstheme="minorHAnsi"/>
          <w:sz w:val="24"/>
          <w:szCs w:val="24"/>
          <w:highlight w:val="red"/>
        </w:rPr>
        <w:t>PDF</w:t>
      </w:r>
      <w:r w:rsidR="00543308" w:rsidRPr="00A23FA3">
        <w:rPr>
          <w:rFonts w:ascii="Calibri" w:hAnsi="Calibri" w:cstheme="minorHAnsi"/>
          <w:sz w:val="24"/>
          <w:szCs w:val="24"/>
          <w:highlight w:val="red"/>
        </w:rPr>
        <w:t xml:space="preserve"> name should be original name+ identified stamp. The </w:t>
      </w:r>
      <w:r w:rsidR="0074637F" w:rsidRPr="00A23FA3">
        <w:rPr>
          <w:rFonts w:ascii="Calibri" w:hAnsi="Calibri" w:cstheme="minorHAnsi"/>
          <w:sz w:val="24"/>
          <w:szCs w:val="24"/>
          <w:highlight w:val="red"/>
        </w:rPr>
        <w:t>PDF</w:t>
      </w:r>
      <w:r w:rsidR="00543308" w:rsidRPr="00A23FA3">
        <w:rPr>
          <w:rFonts w:ascii="Calibri" w:hAnsi="Calibri" w:cstheme="minorHAnsi"/>
          <w:sz w:val="24"/>
          <w:szCs w:val="24"/>
          <w:highlight w:val="red"/>
        </w:rPr>
        <w:t xml:space="preserve"> file could upload as evidence via manually.</w:t>
      </w:r>
    </w:p>
    <w:p w14:paraId="5E4EB03C" w14:textId="4AAF5DA7" w:rsidR="00DD3881" w:rsidRPr="00A23FA3" w:rsidRDefault="00604DE2" w:rsidP="00B01F41">
      <w:pPr>
        <w:pStyle w:val="a0"/>
        <w:numPr>
          <w:ilvl w:val="0"/>
          <w:numId w:val="34"/>
        </w:numPr>
        <w:spacing w:afterLines="50" w:after="156"/>
        <w:ind w:firstLineChars="0"/>
        <w:rPr>
          <w:rFonts w:ascii="Calibri" w:hAnsi="Calibri" w:cstheme="minorHAnsi"/>
          <w:sz w:val="24"/>
          <w:szCs w:val="24"/>
          <w:highlight w:val="red"/>
        </w:rPr>
      </w:pPr>
      <w:r w:rsidRPr="00A23FA3">
        <w:rPr>
          <w:rFonts w:ascii="Calibri" w:hAnsi="Calibri" w:cstheme="minorHAnsi"/>
          <w:sz w:val="24"/>
          <w:szCs w:val="24"/>
          <w:highlight w:val="red"/>
        </w:rPr>
        <w:t xml:space="preserve">Operations Analyst </w:t>
      </w:r>
      <w:r w:rsidR="00DD3881" w:rsidRPr="00A23FA3">
        <w:rPr>
          <w:rFonts w:ascii="Calibri" w:hAnsi="Calibri" w:cstheme="minorHAnsi"/>
          <w:sz w:val="24"/>
          <w:szCs w:val="24"/>
          <w:highlight w:val="red"/>
        </w:rPr>
        <w:t>could select an evidence</w:t>
      </w:r>
      <w:r w:rsidR="007E70BE" w:rsidRPr="00A23FA3">
        <w:rPr>
          <w:rFonts w:ascii="Calibri" w:hAnsi="Calibri" w:cstheme="minorHAnsi"/>
          <w:sz w:val="24"/>
          <w:szCs w:val="24"/>
          <w:highlight w:val="red"/>
        </w:rPr>
        <w:t xml:space="preserve"> in Bloomberg/Google</w:t>
      </w:r>
      <w:r w:rsidR="00DD3881" w:rsidRPr="00A23FA3">
        <w:rPr>
          <w:rFonts w:ascii="Calibri" w:hAnsi="Calibri" w:cstheme="minorHAnsi"/>
          <w:sz w:val="24"/>
          <w:szCs w:val="24"/>
          <w:highlight w:val="red"/>
        </w:rPr>
        <w:t>, and it wi</w:t>
      </w:r>
      <w:r w:rsidR="007E70BE" w:rsidRPr="00A23FA3">
        <w:rPr>
          <w:rFonts w:ascii="Calibri" w:hAnsi="Calibri" w:cstheme="minorHAnsi"/>
          <w:sz w:val="24"/>
          <w:szCs w:val="24"/>
          <w:highlight w:val="red"/>
        </w:rPr>
        <w:t>ll trigger and pop out a window</w:t>
      </w:r>
      <w:r w:rsidR="00DD3881" w:rsidRPr="00A23FA3">
        <w:rPr>
          <w:rFonts w:ascii="Calibri" w:hAnsi="Calibri" w:cstheme="minorHAnsi"/>
          <w:sz w:val="24"/>
          <w:szCs w:val="24"/>
          <w:highlight w:val="red"/>
        </w:rPr>
        <w:t xml:space="preserve"> for comment input. Once </w:t>
      </w:r>
      <w:r w:rsidRPr="00A23FA3">
        <w:rPr>
          <w:rFonts w:ascii="Calibri" w:hAnsi="Calibri" w:cstheme="minorHAnsi"/>
          <w:sz w:val="24"/>
          <w:szCs w:val="24"/>
          <w:highlight w:val="red"/>
        </w:rPr>
        <w:t xml:space="preserve">Operations Analyst </w:t>
      </w:r>
      <w:r w:rsidR="00DD3881" w:rsidRPr="00A23FA3">
        <w:rPr>
          <w:rFonts w:ascii="Calibri" w:hAnsi="Calibri" w:cstheme="minorHAnsi"/>
          <w:sz w:val="24"/>
          <w:szCs w:val="24"/>
          <w:highlight w:val="red"/>
        </w:rPr>
        <w:t xml:space="preserve">complete comments input and save, the highlighted comments will appear in left </w:t>
      </w:r>
      <w:r w:rsidR="0074637F" w:rsidRPr="00A23FA3">
        <w:rPr>
          <w:rFonts w:ascii="Calibri" w:hAnsi="Calibri" w:cstheme="minorHAnsi"/>
          <w:sz w:val="24"/>
          <w:szCs w:val="24"/>
          <w:highlight w:val="red"/>
        </w:rPr>
        <w:t>PDF</w:t>
      </w:r>
      <w:r w:rsidR="007E70BE" w:rsidRPr="00A23FA3">
        <w:rPr>
          <w:rFonts w:ascii="Calibri" w:hAnsi="Calibri" w:cstheme="minorHAnsi"/>
          <w:sz w:val="24"/>
          <w:szCs w:val="24"/>
          <w:highlight w:val="red"/>
        </w:rPr>
        <w:t xml:space="preserve">. </w:t>
      </w:r>
      <w:r w:rsidR="00DD3881" w:rsidRPr="00A23FA3">
        <w:rPr>
          <w:rFonts w:ascii="Calibri" w:hAnsi="Calibri" w:cstheme="minorHAnsi"/>
          <w:sz w:val="24"/>
          <w:szCs w:val="24"/>
          <w:highlight w:val="red"/>
        </w:rPr>
        <w:t xml:space="preserve">The input comment will be added at the end of the </w:t>
      </w:r>
      <w:r w:rsidR="0074637F" w:rsidRPr="00A23FA3">
        <w:rPr>
          <w:rFonts w:ascii="Calibri" w:hAnsi="Calibri" w:cstheme="minorHAnsi"/>
          <w:sz w:val="24"/>
          <w:szCs w:val="24"/>
          <w:highlight w:val="red"/>
        </w:rPr>
        <w:t>PDF</w:t>
      </w:r>
      <w:r w:rsidR="00DD3881" w:rsidRPr="00A23FA3">
        <w:rPr>
          <w:rFonts w:ascii="Calibri" w:hAnsi="Calibri" w:cstheme="minorHAnsi"/>
          <w:sz w:val="24"/>
          <w:szCs w:val="24"/>
          <w:highlight w:val="red"/>
        </w:rPr>
        <w:t xml:space="preserve">. And a </w:t>
      </w:r>
      <w:r w:rsidR="0074637F" w:rsidRPr="00A23FA3">
        <w:rPr>
          <w:rFonts w:ascii="Calibri" w:hAnsi="Calibri" w:cstheme="minorHAnsi"/>
          <w:sz w:val="24"/>
          <w:szCs w:val="24"/>
          <w:highlight w:val="red"/>
        </w:rPr>
        <w:t>PDF</w:t>
      </w:r>
      <w:r w:rsidR="00DD3881" w:rsidRPr="00A23FA3">
        <w:rPr>
          <w:rFonts w:ascii="Calibri" w:hAnsi="Calibri" w:cstheme="minorHAnsi"/>
          <w:sz w:val="24"/>
          <w:szCs w:val="24"/>
          <w:highlight w:val="red"/>
        </w:rPr>
        <w:t xml:space="preserve"> could be created which is including original result and input comments. The </w:t>
      </w:r>
      <w:r w:rsidR="0074637F" w:rsidRPr="00A23FA3">
        <w:rPr>
          <w:rFonts w:ascii="Calibri" w:hAnsi="Calibri" w:cstheme="minorHAnsi"/>
          <w:sz w:val="24"/>
          <w:szCs w:val="24"/>
          <w:highlight w:val="red"/>
        </w:rPr>
        <w:t>PDF</w:t>
      </w:r>
      <w:r w:rsidR="00DD3881" w:rsidRPr="00A23FA3">
        <w:rPr>
          <w:rFonts w:ascii="Calibri" w:hAnsi="Calibri" w:cstheme="minorHAnsi"/>
          <w:sz w:val="24"/>
          <w:szCs w:val="24"/>
          <w:highlight w:val="red"/>
        </w:rPr>
        <w:t xml:space="preserve"> name should be original name+ identified stamp. The </w:t>
      </w:r>
      <w:r w:rsidR="0074637F" w:rsidRPr="00A23FA3">
        <w:rPr>
          <w:rFonts w:ascii="Calibri" w:hAnsi="Calibri" w:cstheme="minorHAnsi"/>
          <w:sz w:val="24"/>
          <w:szCs w:val="24"/>
          <w:highlight w:val="red"/>
        </w:rPr>
        <w:t>PDF</w:t>
      </w:r>
      <w:r w:rsidR="00DD3881" w:rsidRPr="00A23FA3">
        <w:rPr>
          <w:rFonts w:ascii="Calibri" w:hAnsi="Calibri" w:cstheme="minorHAnsi"/>
          <w:sz w:val="24"/>
          <w:szCs w:val="24"/>
          <w:highlight w:val="red"/>
        </w:rPr>
        <w:t xml:space="preserve"> file could upload as evidence via manually.</w:t>
      </w:r>
    </w:p>
    <w:p w14:paraId="1464C4FA" w14:textId="2C8EAEFE" w:rsidR="00847B96" w:rsidRPr="00A23FA3" w:rsidRDefault="00847B96" w:rsidP="00847B96">
      <w:pPr>
        <w:pStyle w:val="215"/>
        <w:ind w:firstLine="480"/>
        <w:rPr>
          <w:ins w:id="4303" w:author="raye" w:date="2018-07-17T10:51:00Z"/>
          <w:rFonts w:ascii="Times New Roman" w:hAnsi="Times New Roman" w:cs="Times New Roman"/>
          <w:sz w:val="24"/>
          <w:szCs w:val="24"/>
        </w:rPr>
      </w:pPr>
      <w:ins w:id="4304" w:author="raye" w:date="2018-07-17T10:51: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305" w:name="_Toc519582900"/>
        <w:bookmarkStart w:id="4306" w:name="_Toc520839494"/>
        <w:r w:rsidRPr="00A23FA3">
          <w:rPr>
            <w:rFonts w:ascii="Times New Roman" w:hAnsi="Times New Roman" w:cs="Times New Roman"/>
            <w:sz w:val="24"/>
            <w:szCs w:val="24"/>
          </w:rPr>
          <w:t>3.2.</w:t>
        </w:r>
      </w:ins>
      <w:r w:rsidR="00433310" w:rsidRPr="00A23FA3">
        <w:rPr>
          <w:rFonts w:ascii="Times New Roman" w:hAnsi="Times New Roman" w:cs="Times New Roman"/>
          <w:sz w:val="24"/>
          <w:szCs w:val="24"/>
        </w:rPr>
        <w:t>7</w:t>
      </w:r>
      <w:ins w:id="4307" w:author="raye" w:date="2018-07-17T10:51:00Z">
        <w:r w:rsidRPr="00A23FA3">
          <w:rPr>
            <w:rFonts w:ascii="Times New Roman" w:hAnsi="Times New Roman" w:cs="Times New Roman"/>
            <w:sz w:val="24"/>
            <w:szCs w:val="24"/>
          </w:rPr>
          <w:t>.1. Brief introduction to function</w:t>
        </w:r>
        <w:bookmarkEnd w:id="4305"/>
        <w:bookmarkEnd w:id="4306"/>
      </w:ins>
    </w:p>
    <w:p w14:paraId="78E560FE" w14:textId="77777777" w:rsidR="00847B96" w:rsidRPr="00A23FA3" w:rsidRDefault="00847B96" w:rsidP="00847B96">
      <w:pPr>
        <w:rPr>
          <w:ins w:id="4308" w:author="raye" w:date="2018-07-17T10:51:00Z"/>
          <w:rFonts w:ascii="等线" w:eastAsia="等线" w:hAnsi="等线" w:cstheme="minorHAnsi"/>
          <w:szCs w:val="21"/>
        </w:rPr>
      </w:pPr>
      <w:ins w:id="4309" w:author="raye" w:date="2018-07-17T10:51:00Z">
        <w:r w:rsidRPr="00A23FA3">
          <w:rPr>
            <w:rFonts w:ascii="等线" w:eastAsia="等线" w:hAnsi="等线" w:cstheme="minorHAnsi" w:hint="eastAsia"/>
            <w:szCs w:val="21"/>
          </w:rPr>
          <w:t>点击更多，可以查看该C</w:t>
        </w:r>
        <w:r w:rsidRPr="00A23FA3">
          <w:rPr>
            <w:rFonts w:ascii="等线" w:eastAsia="等线" w:hAnsi="等线" w:cstheme="minorHAnsi"/>
            <w:szCs w:val="21"/>
          </w:rPr>
          <w:t>ASE</w:t>
        </w:r>
        <w:r w:rsidRPr="00A23FA3">
          <w:rPr>
            <w:rFonts w:ascii="等线" w:eastAsia="等线" w:hAnsi="等线" w:cstheme="minorHAnsi" w:hint="eastAsia"/>
            <w:szCs w:val="21"/>
          </w:rPr>
          <w:t>的所有相关证据</w:t>
        </w:r>
      </w:ins>
    </w:p>
    <w:p w14:paraId="12C6D6A1" w14:textId="77777777" w:rsidR="00847B96" w:rsidRPr="00A23FA3" w:rsidRDefault="00847B96" w:rsidP="00847B96">
      <w:pPr>
        <w:rPr>
          <w:ins w:id="4310" w:author="raye" w:date="2018-07-17T10:51:00Z"/>
          <w:rFonts w:ascii="等线" w:eastAsia="等线" w:hAnsi="等线" w:cstheme="minorHAnsi"/>
          <w:szCs w:val="21"/>
        </w:rPr>
      </w:pPr>
      <w:ins w:id="4311" w:author="raye" w:date="2018-07-17T10:51:00Z">
        <w:r w:rsidRPr="00A23FA3">
          <w:rPr>
            <w:rFonts w:ascii="等线" w:eastAsia="等线" w:hAnsi="等线" w:cstheme="minorHAnsi" w:hint="eastAsia"/>
            <w:szCs w:val="21"/>
          </w:rPr>
          <w:t>从A</w:t>
        </w:r>
        <w:r w:rsidRPr="00A23FA3">
          <w:rPr>
            <w:rFonts w:ascii="等线" w:eastAsia="等线" w:hAnsi="等线" w:cstheme="minorHAnsi"/>
            <w:szCs w:val="21"/>
          </w:rPr>
          <w:t>PI</w:t>
        </w:r>
        <w:r w:rsidRPr="00A23FA3">
          <w:rPr>
            <w:rFonts w:ascii="等线" w:eastAsia="等线" w:hAnsi="等线" w:cstheme="minorHAnsi" w:hint="eastAsia"/>
            <w:szCs w:val="21"/>
          </w:rPr>
          <w:t>接口获得的相关证据和手动上传的证据，将会在这里显示出来。</w:t>
        </w:r>
      </w:ins>
    </w:p>
    <w:p w14:paraId="712496C2" w14:textId="77777777" w:rsidR="00847B96" w:rsidRPr="00A23FA3" w:rsidRDefault="00847B96" w:rsidP="00847B96">
      <w:pPr>
        <w:rPr>
          <w:rFonts w:ascii="Calibri" w:hAnsi="Calibri" w:cstheme="minorHAnsi"/>
          <w:sz w:val="24"/>
        </w:rPr>
      </w:pPr>
      <w:ins w:id="4312" w:author="raye" w:date="2018-07-17T10:51:00Z">
        <w:r w:rsidRPr="00A23FA3">
          <w:object w:dxaOrig="10531" w:dyaOrig="9886" w14:anchorId="3010EB25">
            <v:shape id="_x0000_i1046" type="#_x0000_t75" style="width:417.75pt;height:389.25pt" o:ole="">
              <v:imagedata r:id="rId148" o:title=""/>
            </v:shape>
            <o:OLEObject Type="Embed" ProgID="Visio.Drawing.15" ShapeID="_x0000_i1046" DrawAspect="Content" ObjectID="_1595354629" r:id="rId149"/>
          </w:object>
        </w:r>
      </w:ins>
    </w:p>
    <w:p w14:paraId="23B87A21" w14:textId="77777777" w:rsidR="00847B96" w:rsidRPr="00A23FA3" w:rsidRDefault="00847B96" w:rsidP="00847B96"/>
    <w:p w14:paraId="7731FBF5" w14:textId="77777777" w:rsidR="00847B96" w:rsidRPr="00A23FA3" w:rsidRDefault="00847B96" w:rsidP="00847B96"/>
    <w:p w14:paraId="539BDA24" w14:textId="77777777" w:rsidR="00847B96" w:rsidRPr="00A23FA3" w:rsidRDefault="00847B96" w:rsidP="00847B96"/>
    <w:p w14:paraId="1D0C85E6" w14:textId="77777777" w:rsidR="00847B96" w:rsidRPr="00A23FA3" w:rsidRDefault="00847B96" w:rsidP="00847B96"/>
    <w:p w14:paraId="047994D6" w14:textId="77777777" w:rsidR="00847B96" w:rsidRPr="00A23FA3" w:rsidRDefault="00847B96" w:rsidP="00847B96"/>
    <w:p w14:paraId="474F85C5" w14:textId="77777777" w:rsidR="00847B96" w:rsidRPr="00A23FA3" w:rsidRDefault="00847B96" w:rsidP="00847B96"/>
    <w:p w14:paraId="50CBC0F7" w14:textId="77777777" w:rsidR="00847B96" w:rsidRPr="00A23FA3" w:rsidRDefault="00847B96" w:rsidP="00847B96"/>
    <w:p w14:paraId="33B69AE0" w14:textId="0A6FC6B7" w:rsidR="00847B96" w:rsidRPr="00A23FA3" w:rsidRDefault="00847B96" w:rsidP="00847B96">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313" w:name="_Toc519582901"/>
      <w:bookmarkStart w:id="4314" w:name="_Toc520839495"/>
      <w:r w:rsidRPr="00A23FA3">
        <w:rPr>
          <w:rFonts w:ascii="Times New Roman" w:hAnsi="Times New Roman" w:cs="Times New Roman"/>
          <w:sz w:val="24"/>
          <w:szCs w:val="24"/>
        </w:rPr>
        <w:t>3.2.</w:t>
      </w:r>
      <w:r w:rsidR="00433310" w:rsidRPr="00A23FA3">
        <w:rPr>
          <w:rFonts w:ascii="Times New Roman" w:hAnsi="Times New Roman" w:cs="Times New Roman"/>
          <w:sz w:val="24"/>
          <w:szCs w:val="24"/>
        </w:rPr>
        <w:t>7</w:t>
      </w:r>
      <w:r w:rsidRPr="00A23FA3">
        <w:rPr>
          <w:rFonts w:ascii="Times New Roman" w:hAnsi="Times New Roman" w:cs="Times New Roman"/>
          <w:sz w:val="24"/>
          <w:szCs w:val="24"/>
        </w:rPr>
        <w:t>.2. Detailed description</w:t>
      </w:r>
      <w:bookmarkEnd w:id="4313"/>
      <w:bookmarkEnd w:id="4314"/>
    </w:p>
    <w:p w14:paraId="7F60405D" w14:textId="77777777" w:rsidR="00847B96" w:rsidRPr="00A23FA3" w:rsidRDefault="00847B96" w:rsidP="00847B96">
      <w:pPr>
        <w:rPr>
          <w:b/>
        </w:rPr>
      </w:pPr>
    </w:p>
    <w:p w14:paraId="2A922A72" w14:textId="77777777" w:rsidR="00847B96" w:rsidRPr="00A23FA3" w:rsidRDefault="00847B96" w:rsidP="00847B96">
      <w:pPr>
        <w:rPr>
          <w:b/>
        </w:rPr>
      </w:pPr>
    </w:p>
    <w:p w14:paraId="4473183A" w14:textId="77777777" w:rsidR="00847B96" w:rsidRPr="00A23FA3" w:rsidRDefault="00847B96" w:rsidP="00847B96">
      <w:pPr>
        <w:rPr>
          <w:b/>
        </w:rPr>
      </w:pPr>
    </w:p>
    <w:p w14:paraId="0E75477C" w14:textId="77777777" w:rsidR="00847B96" w:rsidRPr="00A23FA3" w:rsidRDefault="00847B96" w:rsidP="00847B96">
      <w:pPr>
        <w:rPr>
          <w:b/>
        </w:rPr>
      </w:pPr>
    </w:p>
    <w:p w14:paraId="44440E6D" w14:textId="77777777" w:rsidR="00847B96" w:rsidRPr="00A23FA3" w:rsidRDefault="00847B96" w:rsidP="00847B96">
      <w:pPr>
        <w:rPr>
          <w:b/>
        </w:rPr>
      </w:pPr>
    </w:p>
    <w:p w14:paraId="01EA5626" w14:textId="77777777" w:rsidR="00847B96" w:rsidRPr="00A23FA3" w:rsidRDefault="00847B96" w:rsidP="00847B96">
      <w:pPr>
        <w:rPr>
          <w:b/>
        </w:rPr>
      </w:pPr>
      <w:r w:rsidRPr="00A23FA3">
        <w:rPr>
          <w:rFonts w:hint="eastAsia"/>
          <w:b/>
        </w:rPr>
        <w:t>A</w:t>
      </w:r>
      <w:r w:rsidRPr="00A23FA3">
        <w:rPr>
          <w:b/>
        </w:rPr>
        <w:t>PI</w:t>
      </w:r>
      <w:r w:rsidRPr="00A23FA3">
        <w:rPr>
          <w:rFonts w:hint="eastAsia"/>
          <w:b/>
        </w:rPr>
        <w:t>方式获取证据</w:t>
      </w:r>
    </w:p>
    <w:p w14:paraId="15F7AE86" w14:textId="77777777" w:rsidR="00847B96" w:rsidRPr="00A23FA3" w:rsidRDefault="00847B96" w:rsidP="00847B96"/>
    <w:p w14:paraId="59EEFF6E"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lastRenderedPageBreak/>
        <w:t>来源</w:t>
      </w:r>
    </w:p>
    <w:p w14:paraId="40CA0B02" w14:textId="77777777" w:rsidR="00847B96" w:rsidRPr="00A23FA3" w:rsidRDefault="00847B96" w:rsidP="00847B96">
      <w:pPr>
        <w:pStyle w:val="a0"/>
        <w:numPr>
          <w:ilvl w:val="0"/>
          <w:numId w:val="116"/>
        </w:numPr>
        <w:ind w:firstLineChars="0"/>
        <w:rPr>
          <w:rFonts w:ascii="等线" w:eastAsia="等线" w:hAnsi="等线" w:cstheme="minorHAnsi"/>
          <w:szCs w:val="21"/>
        </w:rPr>
      </w:pPr>
      <w:r w:rsidRPr="00A23FA3">
        <w:rPr>
          <w:rFonts w:ascii="等线" w:eastAsia="等线" w:hAnsi="等线" w:cstheme="minorHAnsi"/>
          <w:szCs w:val="21"/>
        </w:rPr>
        <w:t>API</w:t>
      </w:r>
      <w:r w:rsidRPr="00A23FA3">
        <w:rPr>
          <w:rFonts w:ascii="等线" w:eastAsia="等线" w:hAnsi="等线" w:cstheme="minorHAnsi" w:hint="eastAsia"/>
          <w:szCs w:val="21"/>
        </w:rPr>
        <w:t>接口获取。按照3</w:t>
      </w:r>
      <w:r w:rsidRPr="00A23FA3">
        <w:rPr>
          <w:rFonts w:ascii="等线" w:eastAsia="等线" w:hAnsi="等线" w:cstheme="minorHAnsi"/>
          <w:szCs w:val="21"/>
        </w:rPr>
        <w:t>5</w:t>
      </w:r>
      <w:r w:rsidRPr="00A23FA3">
        <w:rPr>
          <w:rFonts w:ascii="等线" w:eastAsia="等线" w:hAnsi="等线" w:cstheme="minorHAnsi" w:hint="eastAsia"/>
          <w:szCs w:val="21"/>
        </w:rPr>
        <w:t>个问题规则从T</w:t>
      </w:r>
      <w:r w:rsidRPr="00A23FA3">
        <w:rPr>
          <w:rFonts w:ascii="等线" w:eastAsia="等线" w:hAnsi="等线" w:cstheme="minorHAnsi"/>
          <w:szCs w:val="21"/>
        </w:rPr>
        <w:t>24</w:t>
      </w:r>
      <w:r w:rsidRPr="00A23FA3">
        <w:rPr>
          <w:rFonts w:ascii="等线" w:eastAsia="等线" w:hAnsi="等线" w:cstheme="minorHAnsi" w:hint="eastAsia"/>
          <w:szCs w:val="21"/>
        </w:rPr>
        <w:t>（银行内部系统）请求或从</w:t>
      </w:r>
      <w:r w:rsidRPr="00A23FA3">
        <w:rPr>
          <w:rFonts w:ascii="等线" w:eastAsia="等线" w:hAnsi="等线" w:cs="宋体"/>
          <w:szCs w:val="21"/>
        </w:rPr>
        <w:t>G</w:t>
      </w:r>
      <w:r w:rsidRPr="00A23FA3">
        <w:rPr>
          <w:rFonts w:ascii="等线" w:eastAsia="等线" w:hAnsi="等线" w:cs="宋体" w:hint="eastAsia"/>
          <w:szCs w:val="21"/>
        </w:rPr>
        <w:t>raphen（银行合作的做A</w:t>
      </w:r>
      <w:r w:rsidRPr="00A23FA3">
        <w:rPr>
          <w:rFonts w:ascii="等线" w:eastAsia="等线" w:hAnsi="等线" w:cs="宋体"/>
          <w:szCs w:val="21"/>
        </w:rPr>
        <w:t>I</w:t>
      </w:r>
      <w:r w:rsidRPr="00A23FA3">
        <w:rPr>
          <w:rFonts w:ascii="等线" w:eastAsia="等线" w:hAnsi="等线" w:cs="宋体" w:hint="eastAsia"/>
          <w:szCs w:val="21"/>
        </w:rPr>
        <w:t>的公司，3</w:t>
      </w:r>
      <w:r w:rsidRPr="00A23FA3">
        <w:rPr>
          <w:rFonts w:ascii="等线" w:eastAsia="等线" w:hAnsi="等线" w:cs="宋体"/>
          <w:szCs w:val="21"/>
        </w:rPr>
        <w:t>5</w:t>
      </w:r>
      <w:r w:rsidRPr="00A23FA3">
        <w:rPr>
          <w:rFonts w:ascii="等线" w:eastAsia="等线" w:hAnsi="等线" w:cs="宋体" w:hint="eastAsia"/>
          <w:szCs w:val="21"/>
        </w:rPr>
        <w:t>个）获取</w:t>
      </w:r>
    </w:p>
    <w:p w14:paraId="221522B8" w14:textId="77777777" w:rsidR="00847B96" w:rsidRPr="00A23FA3" w:rsidRDefault="00847B96" w:rsidP="00847B96">
      <w:pPr>
        <w:rPr>
          <w:rFonts w:ascii="等线" w:eastAsia="等线" w:hAnsi="等线" w:cstheme="minorHAnsi"/>
          <w:szCs w:val="21"/>
        </w:rPr>
      </w:pPr>
    </w:p>
    <w:p w14:paraId="1FE1C244"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t xml:space="preserve"> 内容展示形式</w:t>
      </w:r>
    </w:p>
    <w:p w14:paraId="32E660E1" w14:textId="77777777" w:rsidR="00847B96" w:rsidRPr="00A23FA3" w:rsidRDefault="00847B96" w:rsidP="00847B96">
      <w:pPr>
        <w:pStyle w:val="a0"/>
        <w:numPr>
          <w:ilvl w:val="0"/>
          <w:numId w:val="118"/>
        </w:numPr>
        <w:ind w:firstLineChars="0"/>
        <w:rPr>
          <w:rFonts w:ascii="等线" w:eastAsia="等线" w:hAnsi="等线" w:cstheme="minorHAnsi"/>
          <w:szCs w:val="21"/>
          <w:rPrChange w:id="4315" w:author="raye" w:date="2018-07-18T18:15:00Z">
            <w:rPr>
              <w:rFonts w:ascii="等线" w:eastAsia="等线" w:hAnsi="等线" w:cstheme="minorHAnsi"/>
              <w:color w:val="FF0000"/>
              <w:szCs w:val="21"/>
            </w:rPr>
          </w:rPrChange>
        </w:rPr>
      </w:pPr>
      <w:r w:rsidRPr="00A23FA3">
        <w:rPr>
          <w:rFonts w:ascii="等线" w:eastAsia="等线" w:hAnsi="等线" w:cstheme="minorHAnsi" w:hint="eastAsia"/>
          <w:szCs w:val="21"/>
          <w:rPrChange w:id="4316" w:author="raye" w:date="2018-07-18T18:15:00Z">
            <w:rPr>
              <w:rFonts w:ascii="等线" w:eastAsia="等线" w:hAnsi="等线" w:cstheme="minorHAnsi" w:hint="eastAsia"/>
              <w:color w:val="FF0000"/>
              <w:szCs w:val="21"/>
            </w:rPr>
          </w:rPrChange>
        </w:rPr>
        <w:t>标题</w:t>
      </w:r>
    </w:p>
    <w:p w14:paraId="4B1F57BA" w14:textId="22BA445C" w:rsidR="00847B96" w:rsidRPr="00A23FA3" w:rsidRDefault="00847B96" w:rsidP="00847B96">
      <w:pPr>
        <w:pStyle w:val="a0"/>
        <w:ind w:left="1205" w:firstLineChars="0" w:firstLine="0"/>
        <w:rPr>
          <w:rFonts w:ascii="等线" w:eastAsia="等线" w:hAnsi="等线" w:cstheme="minorHAnsi"/>
          <w:szCs w:val="21"/>
          <w:rPrChange w:id="4317" w:author="raye" w:date="2018-07-18T18:15:00Z">
            <w:rPr>
              <w:rFonts w:ascii="等线" w:eastAsia="等线" w:hAnsi="等线" w:cstheme="minorHAnsi"/>
              <w:color w:val="FF0000"/>
              <w:szCs w:val="21"/>
            </w:rPr>
          </w:rPrChange>
        </w:rPr>
      </w:pPr>
      <w:r w:rsidRPr="00A23FA3">
        <w:rPr>
          <w:rFonts w:ascii="等线" w:eastAsia="等线" w:hAnsi="等线" w:cstheme="minorHAnsi"/>
          <w:szCs w:val="21"/>
          <w:rPrChange w:id="4318" w:author="raye" w:date="2018-07-18T18:15:00Z">
            <w:rPr>
              <w:rFonts w:ascii="等线" w:eastAsia="等线" w:hAnsi="等线" w:cstheme="minorHAnsi"/>
              <w:color w:val="FF0000"/>
              <w:szCs w:val="21"/>
            </w:rPr>
          </w:rPrChange>
        </w:rPr>
        <w:t>EXCEL</w:t>
      </w:r>
      <w:r w:rsidRPr="00A23FA3">
        <w:rPr>
          <w:rFonts w:ascii="等线" w:eastAsia="等线" w:hAnsi="等线" w:cstheme="minorHAnsi" w:hint="eastAsia"/>
          <w:szCs w:val="21"/>
          <w:rPrChange w:id="4319" w:author="raye" w:date="2018-07-18T18:15:00Z">
            <w:rPr>
              <w:rFonts w:ascii="等线" w:eastAsia="等线" w:hAnsi="等线" w:cstheme="minorHAnsi" w:hint="eastAsia"/>
              <w:color w:val="FF0000"/>
              <w:szCs w:val="21"/>
            </w:rPr>
          </w:rPrChange>
        </w:rPr>
        <w:t>标题见证据样本，后加</w:t>
      </w:r>
      <w:r w:rsidRPr="00A23FA3">
        <w:rPr>
          <w:rFonts w:ascii="等线" w:eastAsia="等线" w:hAnsi="等线" w:cstheme="minorHAnsi"/>
          <w:szCs w:val="21"/>
          <w:rPrChange w:id="4320" w:author="raye" w:date="2018-07-18T18:15:00Z">
            <w:rPr>
              <w:rFonts w:ascii="等线" w:eastAsia="等线" w:hAnsi="等线" w:cstheme="minorHAnsi"/>
              <w:color w:val="FF0000"/>
              <w:szCs w:val="21"/>
            </w:rPr>
          </w:rPrChange>
        </w:rPr>
        <w:t>.xlsx</w:t>
      </w:r>
      <w:r w:rsidRPr="00A23FA3">
        <w:rPr>
          <w:rFonts w:ascii="等线" w:eastAsia="等线" w:hAnsi="等线" w:cstheme="minorHAnsi" w:hint="eastAsia"/>
          <w:szCs w:val="21"/>
          <w:rPrChange w:id="4321" w:author="raye" w:date="2018-07-18T18:15:00Z">
            <w:rPr>
              <w:rFonts w:ascii="等线" w:eastAsia="等线" w:hAnsi="等线" w:cstheme="minorHAnsi" w:hint="eastAsia"/>
              <w:color w:val="FF0000"/>
              <w:szCs w:val="21"/>
            </w:rPr>
          </w:rPrChange>
        </w:rPr>
        <w:t>后缀；</w:t>
      </w:r>
      <w:del w:id="4322" w:author="raye" w:date="2018-07-18T18:15:00Z">
        <w:r w:rsidRPr="00A23FA3" w:rsidDel="00A409DD">
          <w:rPr>
            <w:rFonts w:ascii="等线" w:eastAsia="等线" w:hAnsi="等线" w:cstheme="minorHAnsi"/>
            <w:szCs w:val="21"/>
            <w:rPrChange w:id="4323" w:author="raye" w:date="2018-07-18T18:15:00Z">
              <w:rPr>
                <w:rFonts w:ascii="等线" w:eastAsia="等线" w:hAnsi="等线" w:cstheme="minorHAnsi"/>
                <w:color w:val="FF0000"/>
                <w:szCs w:val="21"/>
              </w:rPr>
            </w:rPrChange>
          </w:rPr>
          <w:delText>(命名标准待确认)</w:delText>
        </w:r>
      </w:del>
    </w:p>
    <w:p w14:paraId="0C75590F" w14:textId="77777777" w:rsidR="00847B96" w:rsidRPr="00A23FA3" w:rsidRDefault="00847B96" w:rsidP="00847B96">
      <w:pPr>
        <w:pStyle w:val="a0"/>
        <w:ind w:left="1205" w:firstLineChars="0" w:firstLine="0"/>
        <w:rPr>
          <w:rFonts w:ascii="等线" w:eastAsia="等线" w:hAnsi="等线" w:cstheme="minorHAnsi"/>
          <w:szCs w:val="21"/>
          <w:rPrChange w:id="4324" w:author="raye" w:date="2018-07-18T18:15:00Z">
            <w:rPr>
              <w:rFonts w:ascii="等线" w:eastAsia="等线" w:hAnsi="等线" w:cstheme="minorHAnsi"/>
              <w:color w:val="FF0000"/>
              <w:szCs w:val="21"/>
            </w:rPr>
          </w:rPrChange>
        </w:rPr>
      </w:pPr>
      <w:r w:rsidRPr="00A23FA3">
        <w:rPr>
          <w:rFonts w:ascii="等线" w:eastAsia="等线" w:hAnsi="等线" w:cstheme="minorHAnsi" w:hint="eastAsia"/>
          <w:szCs w:val="21"/>
          <w:rPrChange w:id="4325" w:author="raye" w:date="2018-07-18T18:15:00Z">
            <w:rPr>
              <w:rFonts w:ascii="等线" w:eastAsia="等线" w:hAnsi="等线" w:cstheme="minorHAnsi" w:hint="eastAsia"/>
              <w:color w:val="FF0000"/>
              <w:szCs w:val="21"/>
            </w:rPr>
          </w:rPrChange>
        </w:rPr>
        <w:t>链接的则显示链接</w:t>
      </w:r>
    </w:p>
    <w:p w14:paraId="0CE649CD" w14:textId="77777777" w:rsidR="00847B96" w:rsidRPr="00A23FA3" w:rsidRDefault="00847B96" w:rsidP="00847B96">
      <w:pPr>
        <w:pStyle w:val="a0"/>
        <w:numPr>
          <w:ilvl w:val="0"/>
          <w:numId w:val="118"/>
        </w:numPr>
        <w:ind w:firstLineChars="0"/>
        <w:rPr>
          <w:rFonts w:ascii="等线" w:eastAsia="等线" w:hAnsi="等线" w:cstheme="minorHAnsi"/>
          <w:szCs w:val="21"/>
        </w:rPr>
      </w:pPr>
      <w:r w:rsidRPr="00A23FA3">
        <w:rPr>
          <w:rFonts w:ascii="等线" w:eastAsia="等线" w:hAnsi="等线" w:cstheme="minorHAnsi" w:hint="eastAsia"/>
          <w:szCs w:val="21"/>
        </w:rPr>
        <w:t>总共有五个渠道+一个其它，从哪个渠道获得的证据就放在哪个渠道下，没有对应渠道的就放到其它类下</w:t>
      </w:r>
    </w:p>
    <w:p w14:paraId="79A9FD88" w14:textId="77777777" w:rsidR="00847B96" w:rsidRPr="00A23FA3" w:rsidRDefault="00847B96" w:rsidP="00847B96">
      <w:pPr>
        <w:pStyle w:val="a0"/>
        <w:ind w:left="1205" w:firstLineChars="0" w:firstLine="0"/>
        <w:rPr>
          <w:rFonts w:ascii="等线" w:eastAsia="等线" w:hAnsi="等线" w:cstheme="minorHAnsi"/>
          <w:szCs w:val="21"/>
        </w:rPr>
      </w:pPr>
      <w:r w:rsidRPr="00A23FA3">
        <w:rPr>
          <w:rFonts w:ascii="等线" w:eastAsia="等线" w:hAnsi="等线" w:cstheme="minorHAnsi"/>
          <w:szCs w:val="21"/>
        </w:rPr>
        <w:t>“Alibaba”, “Bridger Insight”, “Dow Jones”, “Lloyds”, “Bloomberg”,</w:t>
      </w:r>
      <w:r w:rsidRPr="00A23FA3">
        <w:rPr>
          <w:rFonts w:ascii="等线" w:eastAsia="等线" w:hAnsi="等线" w:cstheme="minorHAnsi" w:hint="eastAsia"/>
          <w:szCs w:val="21"/>
        </w:rPr>
        <w:t>“</w:t>
      </w:r>
      <w:r w:rsidRPr="00A23FA3">
        <w:rPr>
          <w:rFonts w:ascii="等线" w:eastAsia="等线" w:hAnsi="等线" w:cstheme="minorHAnsi"/>
          <w:szCs w:val="21"/>
        </w:rPr>
        <w:t>others”</w:t>
      </w:r>
    </w:p>
    <w:p w14:paraId="0970563A" w14:textId="77777777" w:rsidR="00847B96" w:rsidRPr="00A23FA3" w:rsidRDefault="00847B96" w:rsidP="00847B96">
      <w:pPr>
        <w:pStyle w:val="a0"/>
        <w:numPr>
          <w:ilvl w:val="0"/>
          <w:numId w:val="118"/>
        </w:numPr>
        <w:ind w:firstLineChars="0"/>
        <w:rPr>
          <w:rFonts w:ascii="等线" w:eastAsia="等线" w:hAnsi="等线" w:cstheme="minorHAnsi"/>
          <w:szCs w:val="21"/>
        </w:rPr>
      </w:pPr>
      <w:r w:rsidRPr="00A23FA3">
        <w:rPr>
          <w:rFonts w:ascii="等线" w:eastAsia="等线" w:hAnsi="等线" w:cstheme="minorHAnsi" w:hint="eastAsia"/>
          <w:szCs w:val="21"/>
        </w:rPr>
        <w:t>证据管理页，显示的是某个C</w:t>
      </w:r>
      <w:r w:rsidRPr="00A23FA3">
        <w:rPr>
          <w:rFonts w:ascii="等线" w:eastAsia="等线" w:hAnsi="等线" w:cstheme="minorHAnsi"/>
          <w:szCs w:val="21"/>
        </w:rPr>
        <w:t>ASE</w:t>
      </w:r>
      <w:r w:rsidRPr="00A23FA3">
        <w:rPr>
          <w:rFonts w:ascii="等线" w:eastAsia="等线" w:hAnsi="等线" w:cstheme="minorHAnsi" w:hint="eastAsia"/>
          <w:szCs w:val="21"/>
        </w:rPr>
        <w:t>的所有证据列表</w:t>
      </w:r>
    </w:p>
    <w:p w14:paraId="35A8A073" w14:textId="77777777" w:rsidR="00847B96" w:rsidRPr="00A23FA3" w:rsidRDefault="00847B96" w:rsidP="00847B96">
      <w:pPr>
        <w:pStyle w:val="a0"/>
        <w:numPr>
          <w:ilvl w:val="0"/>
          <w:numId w:val="118"/>
        </w:numPr>
        <w:ind w:firstLineChars="0"/>
        <w:rPr>
          <w:rFonts w:ascii="等线" w:eastAsia="等线" w:hAnsi="等线" w:cstheme="minorHAnsi"/>
          <w:szCs w:val="21"/>
        </w:rPr>
      </w:pPr>
      <w:r w:rsidRPr="00A23FA3">
        <w:rPr>
          <w:rFonts w:ascii="等线" w:eastAsia="等线" w:hAnsi="等线" w:cstheme="minorHAnsi" w:hint="eastAsia"/>
          <w:szCs w:val="21"/>
        </w:rPr>
        <w:t>各类可以展开收起显示</w:t>
      </w:r>
    </w:p>
    <w:p w14:paraId="21202A28" w14:textId="5E85E381" w:rsidR="00847B96" w:rsidRPr="00A23FA3" w:rsidRDefault="00847B96">
      <w:pPr>
        <w:pStyle w:val="a0"/>
        <w:ind w:left="1205" w:firstLineChars="0" w:firstLine="0"/>
        <w:rPr>
          <w:rFonts w:ascii="等线" w:eastAsia="等线" w:hAnsi="等线" w:cstheme="minorHAnsi"/>
          <w:szCs w:val="21"/>
        </w:rPr>
        <w:pPrChange w:id="4326" w:author="raye" w:date="2018-07-18T18:16:00Z">
          <w:pPr>
            <w:pStyle w:val="a0"/>
            <w:numPr>
              <w:numId w:val="118"/>
            </w:numPr>
            <w:ind w:left="1205" w:firstLineChars="0" w:hanging="360"/>
          </w:pPr>
        </w:pPrChange>
      </w:pPr>
      <w:del w:id="4327" w:author="raye" w:date="2018-07-18T18:16:00Z">
        <w:r w:rsidRPr="00A23FA3" w:rsidDel="00A409DD">
          <w:rPr>
            <w:rFonts w:ascii="等线" w:eastAsia="等线" w:hAnsi="等线" w:cstheme="minorHAnsi" w:hint="eastAsia"/>
            <w:szCs w:val="21"/>
          </w:rPr>
          <w:delText>如果填写了C</w:delText>
        </w:r>
        <w:r w:rsidRPr="00A23FA3" w:rsidDel="00A409DD">
          <w:rPr>
            <w:rFonts w:ascii="等线" w:eastAsia="等线" w:hAnsi="等线" w:cstheme="minorHAnsi"/>
            <w:szCs w:val="21"/>
          </w:rPr>
          <w:delText>OMMENT</w:delText>
        </w:r>
        <w:r w:rsidRPr="00A23FA3" w:rsidDel="00A409DD">
          <w:rPr>
            <w:rFonts w:ascii="等线" w:eastAsia="等线" w:hAnsi="等线" w:cstheme="minorHAnsi" w:hint="eastAsia"/>
            <w:szCs w:val="21"/>
          </w:rPr>
          <w:delText>内容则会显示在证据下</w:delText>
        </w:r>
      </w:del>
      <w:del w:id="4328" w:author="raye" w:date="2018-07-18T18:15:00Z">
        <w:r w:rsidRPr="00A23FA3" w:rsidDel="00A409DD">
          <w:rPr>
            <w:rFonts w:ascii="等线" w:eastAsia="等线" w:hAnsi="等线" w:cstheme="minorHAnsi" w:hint="eastAsia"/>
            <w:szCs w:val="21"/>
          </w:rPr>
          <w:delText>（待确认)</w:delText>
        </w:r>
      </w:del>
    </w:p>
    <w:p w14:paraId="69FDF3DB" w14:textId="77777777" w:rsidR="00847B96" w:rsidRPr="00A23FA3" w:rsidRDefault="00847B96" w:rsidP="00847B96">
      <w:pPr>
        <w:pStyle w:val="a0"/>
        <w:ind w:left="1205" w:firstLineChars="0" w:firstLine="0"/>
        <w:rPr>
          <w:rFonts w:ascii="等线" w:eastAsia="等线" w:hAnsi="等线" w:cstheme="minorHAnsi"/>
          <w:szCs w:val="21"/>
        </w:rPr>
      </w:pPr>
    </w:p>
    <w:p w14:paraId="4E8102A8"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t>未查询到相关证据或证据异常</w:t>
      </w:r>
    </w:p>
    <w:p w14:paraId="464FC8AA" w14:textId="77777777" w:rsidR="00847B96" w:rsidRPr="00A23FA3" w:rsidRDefault="00847B96" w:rsidP="00847B96">
      <w:pPr>
        <w:pStyle w:val="a0"/>
        <w:numPr>
          <w:ilvl w:val="0"/>
          <w:numId w:val="117"/>
        </w:numPr>
        <w:ind w:firstLineChars="0"/>
        <w:rPr>
          <w:rFonts w:ascii="等线" w:eastAsia="等线" w:hAnsi="等线" w:cstheme="minorHAnsi"/>
          <w:szCs w:val="21"/>
        </w:rPr>
      </w:pPr>
      <w:r w:rsidRPr="00A23FA3">
        <w:rPr>
          <w:rFonts w:ascii="等线" w:eastAsia="等线" w:hAnsi="等线" w:cstheme="minorHAnsi" w:hint="eastAsia"/>
          <w:szCs w:val="21"/>
        </w:rPr>
        <w:t>如果特定的字段未找到相关内容，则系统会列出（例：</w:t>
      </w:r>
      <w:r w:rsidRPr="00A23FA3">
        <w:rPr>
          <w:rFonts w:ascii="等线" w:eastAsia="等线" w:hAnsi="等线" w:cstheme="minorHAnsi"/>
          <w:szCs w:val="21"/>
        </w:rPr>
        <w:t>XYZ is not found in Bloomberg.</w:t>
      </w:r>
      <w:r w:rsidRPr="00A23FA3">
        <w:rPr>
          <w:rFonts w:ascii="等线" w:eastAsia="等线" w:hAnsi="等线" w:cstheme="minorHAnsi" w:hint="eastAsia"/>
          <w:szCs w:val="21"/>
        </w:rPr>
        <w:t>）这条证据前序号会标红</w:t>
      </w:r>
    </w:p>
    <w:p w14:paraId="7DD1EF3B" w14:textId="77777777" w:rsidR="00847B96" w:rsidRPr="00A23FA3" w:rsidRDefault="00847B96" w:rsidP="00847B96">
      <w:pPr>
        <w:pStyle w:val="a0"/>
        <w:numPr>
          <w:ilvl w:val="0"/>
          <w:numId w:val="117"/>
        </w:numPr>
        <w:ind w:firstLineChars="0"/>
        <w:rPr>
          <w:rFonts w:ascii="等线" w:eastAsia="等线" w:hAnsi="等线" w:cstheme="minorHAnsi"/>
          <w:szCs w:val="21"/>
        </w:rPr>
      </w:pPr>
      <w:r w:rsidRPr="00A23FA3">
        <w:rPr>
          <w:rFonts w:ascii="等线" w:eastAsia="等线" w:hAnsi="等线" w:cstheme="minorHAnsi" w:hint="eastAsia"/>
          <w:szCs w:val="21"/>
        </w:rPr>
        <w:t>如果一个问题下的某条证据标红了，则在详情页，这个问题对应的证据是标红的。</w:t>
      </w:r>
    </w:p>
    <w:p w14:paraId="79D3A397" w14:textId="77777777" w:rsidR="00847B96" w:rsidRPr="00A23FA3" w:rsidRDefault="00847B96" w:rsidP="00847B96">
      <w:pPr>
        <w:pStyle w:val="a0"/>
        <w:numPr>
          <w:ilvl w:val="0"/>
          <w:numId w:val="117"/>
        </w:numPr>
        <w:ind w:firstLineChars="0"/>
        <w:rPr>
          <w:rFonts w:ascii="等线" w:eastAsia="等线" w:hAnsi="等线" w:cstheme="minorHAnsi"/>
          <w:szCs w:val="21"/>
        </w:rPr>
      </w:pPr>
      <w:r w:rsidRPr="00A23FA3">
        <w:rPr>
          <w:rFonts w:ascii="等线" w:eastAsia="等线" w:hAnsi="等线" w:cstheme="minorHAnsi" w:hint="eastAsia"/>
          <w:szCs w:val="21"/>
        </w:rPr>
        <w:t>用户可以手动删除这条标红证据。如果没有了标红证据，则详情页证据的红色标识消失。</w:t>
      </w:r>
    </w:p>
    <w:p w14:paraId="4737CD1E" w14:textId="77777777" w:rsidR="00847B96" w:rsidRPr="00A23FA3" w:rsidRDefault="00847B96" w:rsidP="00847B96">
      <w:pPr>
        <w:pStyle w:val="a0"/>
        <w:numPr>
          <w:ilvl w:val="0"/>
          <w:numId w:val="117"/>
        </w:numPr>
        <w:ind w:firstLineChars="0"/>
        <w:rPr>
          <w:rFonts w:ascii="等线" w:eastAsia="等线" w:hAnsi="等线" w:cstheme="minorHAnsi"/>
          <w:szCs w:val="21"/>
          <w:rPrChange w:id="4329" w:author="raye" w:date="2018-07-18T18:16:00Z">
            <w:rPr>
              <w:rFonts w:ascii="等线" w:eastAsia="等线" w:hAnsi="等线" w:cstheme="minorHAnsi"/>
              <w:color w:val="FF0000"/>
              <w:szCs w:val="21"/>
            </w:rPr>
          </w:rPrChange>
        </w:rPr>
      </w:pPr>
      <w:r w:rsidRPr="00A23FA3">
        <w:rPr>
          <w:rFonts w:ascii="等线" w:eastAsia="等线" w:hAnsi="等线" w:cstheme="minorHAnsi" w:hint="eastAsia"/>
          <w:szCs w:val="21"/>
          <w:rPrChange w:id="4330" w:author="raye" w:date="2018-07-18T18:16:00Z">
            <w:rPr>
              <w:rFonts w:ascii="等线" w:eastAsia="等线" w:hAnsi="等线" w:cstheme="minorHAnsi" w:hint="eastAsia"/>
              <w:color w:val="FF0000"/>
              <w:szCs w:val="21"/>
            </w:rPr>
          </w:rPrChange>
        </w:rPr>
        <w:t>如果一个问题下</w:t>
      </w:r>
      <w:r w:rsidRPr="00A23FA3">
        <w:rPr>
          <w:rFonts w:ascii="等线" w:eastAsia="等线" w:hAnsi="等线" w:cstheme="minorHAnsi"/>
          <w:szCs w:val="21"/>
          <w:rPrChange w:id="4331" w:author="raye" w:date="2018-07-18T18:16:00Z">
            <w:rPr>
              <w:rFonts w:ascii="等线" w:eastAsia="等线" w:hAnsi="等线" w:cstheme="minorHAnsi"/>
              <w:color w:val="FF0000"/>
              <w:szCs w:val="21"/>
            </w:rPr>
          </w:rPrChange>
        </w:rPr>
        <w:t>Bloomberg</w:t>
      </w:r>
      <w:r w:rsidRPr="00A23FA3">
        <w:rPr>
          <w:rFonts w:ascii="等线" w:eastAsia="等线" w:hAnsi="等线" w:cstheme="minorHAnsi" w:hint="eastAsia"/>
          <w:szCs w:val="21"/>
          <w:rPrChange w:id="4332" w:author="raye" w:date="2018-07-18T18:16:00Z">
            <w:rPr>
              <w:rFonts w:ascii="等线" w:eastAsia="等线" w:hAnsi="等线" w:cstheme="minorHAnsi" w:hint="eastAsia"/>
              <w:color w:val="FF0000"/>
              <w:szCs w:val="21"/>
            </w:rPr>
          </w:rPrChange>
        </w:rPr>
        <w:t>的证据数量占比超过了</w:t>
      </w:r>
      <w:r w:rsidRPr="00A23FA3">
        <w:rPr>
          <w:rFonts w:ascii="等线" w:eastAsia="等线" w:hAnsi="等线" w:cstheme="minorHAnsi"/>
          <w:szCs w:val="21"/>
          <w:rPrChange w:id="4333" w:author="raye" w:date="2018-07-18T18:16:00Z">
            <w:rPr>
              <w:rFonts w:ascii="等线" w:eastAsia="等线" w:hAnsi="等线" w:cstheme="minorHAnsi"/>
              <w:color w:val="FF0000"/>
              <w:szCs w:val="21"/>
            </w:rPr>
          </w:rPrChange>
        </w:rPr>
        <w:t>80%</w:t>
      </w:r>
      <w:r w:rsidRPr="00A23FA3">
        <w:rPr>
          <w:rFonts w:ascii="等线" w:eastAsia="等线" w:hAnsi="等线" w:cstheme="minorHAnsi" w:hint="eastAsia"/>
          <w:szCs w:val="21"/>
          <w:rPrChange w:id="4334" w:author="raye" w:date="2018-07-18T18:16:00Z">
            <w:rPr>
              <w:rFonts w:ascii="等线" w:eastAsia="等线" w:hAnsi="等线" w:cstheme="minorHAnsi" w:hint="eastAsia"/>
              <w:color w:val="FF0000"/>
              <w:szCs w:val="21"/>
            </w:rPr>
          </w:rPrChange>
        </w:rPr>
        <w:t>，在</w:t>
      </w:r>
      <w:r w:rsidRPr="00A23FA3">
        <w:rPr>
          <w:rFonts w:ascii="等线" w:eastAsia="等线" w:hAnsi="等线" w:cstheme="minorHAnsi"/>
          <w:szCs w:val="21"/>
          <w:rPrChange w:id="4335" w:author="raye" w:date="2018-07-18T18:16:00Z">
            <w:rPr>
              <w:rFonts w:ascii="等线" w:eastAsia="等线" w:hAnsi="等线" w:cstheme="minorHAnsi"/>
              <w:color w:val="FF0000"/>
              <w:szCs w:val="21"/>
            </w:rPr>
          </w:rPrChange>
        </w:rPr>
        <w:t>35</w:t>
      </w:r>
      <w:r w:rsidRPr="00A23FA3">
        <w:rPr>
          <w:rFonts w:ascii="等线" w:eastAsia="等线" w:hAnsi="等线" w:cstheme="minorHAnsi" w:hint="eastAsia"/>
          <w:szCs w:val="21"/>
          <w:rPrChange w:id="4336" w:author="raye" w:date="2018-07-18T18:16:00Z">
            <w:rPr>
              <w:rFonts w:ascii="等线" w:eastAsia="等线" w:hAnsi="等线" w:cstheme="minorHAnsi" w:hint="eastAsia"/>
              <w:color w:val="FF0000"/>
              <w:szCs w:val="21"/>
            </w:rPr>
          </w:rPrChange>
        </w:rPr>
        <w:t>个问题下的</w:t>
      </w:r>
      <w:r w:rsidRPr="00A23FA3">
        <w:rPr>
          <w:rFonts w:ascii="等线" w:eastAsia="等线" w:hAnsi="等线" w:cstheme="minorHAnsi"/>
          <w:szCs w:val="21"/>
          <w:rPrChange w:id="4337" w:author="raye" w:date="2018-07-18T18:16:00Z">
            <w:rPr>
              <w:rFonts w:ascii="等线" w:eastAsia="等线" w:hAnsi="等线" w:cstheme="minorHAnsi"/>
              <w:color w:val="FF0000"/>
              <w:szCs w:val="21"/>
            </w:rPr>
          </w:rPrChange>
        </w:rPr>
        <w:t>COMMENT</w:t>
      </w:r>
      <w:r w:rsidRPr="00A23FA3">
        <w:rPr>
          <w:rFonts w:ascii="等线" w:eastAsia="等线" w:hAnsi="等线" w:cstheme="minorHAnsi" w:hint="eastAsia"/>
          <w:szCs w:val="21"/>
          <w:rPrChange w:id="4338" w:author="raye" w:date="2018-07-18T18:16:00Z">
            <w:rPr>
              <w:rFonts w:ascii="等线" w:eastAsia="等线" w:hAnsi="等线" w:cstheme="minorHAnsi" w:hint="eastAsia"/>
              <w:color w:val="FF0000"/>
              <w:szCs w:val="21"/>
            </w:rPr>
          </w:rPrChange>
        </w:rPr>
        <w:t>框下面会有一个</w:t>
      </w:r>
      <w:r w:rsidRPr="00A23FA3">
        <w:rPr>
          <w:rFonts w:ascii="等线" w:eastAsia="等线" w:hAnsi="等线" w:cstheme="minorHAnsi"/>
          <w:szCs w:val="21"/>
          <w:rPrChange w:id="4339" w:author="raye" w:date="2018-07-18T18:16:00Z">
            <w:rPr>
              <w:rFonts w:ascii="等线" w:eastAsia="等线" w:hAnsi="等线" w:cstheme="minorHAnsi"/>
              <w:color w:val="FF0000"/>
              <w:szCs w:val="21"/>
            </w:rPr>
          </w:rPrChange>
        </w:rPr>
        <w:t>ALERT</w:t>
      </w:r>
      <w:r w:rsidRPr="00A23FA3">
        <w:rPr>
          <w:rFonts w:ascii="等线" w:eastAsia="等线" w:hAnsi="等线" w:cstheme="minorHAnsi" w:hint="eastAsia"/>
          <w:szCs w:val="21"/>
          <w:rPrChange w:id="4340" w:author="raye" w:date="2018-07-18T18:16:00Z">
            <w:rPr>
              <w:rFonts w:ascii="等线" w:eastAsia="等线" w:hAnsi="等线" w:cstheme="minorHAnsi" w:hint="eastAsia"/>
              <w:color w:val="FF0000"/>
              <w:szCs w:val="21"/>
            </w:rPr>
          </w:rPrChange>
        </w:rPr>
        <w:t>提醒</w:t>
      </w:r>
      <w:r w:rsidRPr="00A23FA3">
        <w:rPr>
          <w:rFonts w:ascii="等线" w:eastAsia="等线" w:hAnsi="等线" w:cstheme="minorHAnsi"/>
          <w:szCs w:val="21"/>
          <w:rPrChange w:id="4341" w:author="raye" w:date="2018-07-18T18:16:00Z">
            <w:rPr>
              <w:rFonts w:ascii="等线" w:eastAsia="等线" w:hAnsi="等线" w:cstheme="minorHAnsi"/>
              <w:color w:val="FF0000"/>
              <w:szCs w:val="21"/>
            </w:rPr>
          </w:rPrChange>
        </w:rPr>
        <w:t xml:space="preserve"> </w:t>
      </w:r>
      <w:r w:rsidRPr="00A23FA3">
        <w:rPr>
          <w:rFonts w:ascii="等线" w:eastAsia="等线" w:hAnsi="等线" w:cstheme="minorHAnsi" w:hint="eastAsia"/>
          <w:szCs w:val="21"/>
          <w:rPrChange w:id="4342" w:author="raye" w:date="2018-07-18T18:16:00Z">
            <w:rPr>
              <w:rFonts w:ascii="等线" w:eastAsia="等线" w:hAnsi="等线" w:cstheme="minorHAnsi" w:hint="eastAsia"/>
              <w:color w:val="FF0000"/>
              <w:szCs w:val="21"/>
            </w:rPr>
          </w:rPrChange>
        </w:rPr>
        <w:t>文案：</w:t>
      </w:r>
      <w:r w:rsidRPr="00A23FA3">
        <w:rPr>
          <w:rFonts w:ascii="等线" w:eastAsia="等线" w:hAnsi="等线" w:cstheme="minorHAnsi"/>
          <w:szCs w:val="21"/>
          <w:rPrChange w:id="4343" w:author="raye" w:date="2018-07-18T18:16:00Z">
            <w:rPr>
              <w:rFonts w:ascii="等线" w:eastAsia="等线" w:hAnsi="等线" w:cstheme="minorHAnsi"/>
              <w:color w:val="FF0000"/>
              <w:szCs w:val="21"/>
            </w:rPr>
          </w:rPrChange>
        </w:rPr>
        <w:t>”Alert: The BI rationale is over 80%, Please input comments.”</w:t>
      </w:r>
    </w:p>
    <w:p w14:paraId="42C4DC14" w14:textId="77777777" w:rsidR="00847B96" w:rsidRPr="00A23FA3" w:rsidRDefault="00847B96" w:rsidP="00847B96">
      <w:pPr>
        <w:rPr>
          <w:rFonts w:ascii="等线" w:eastAsia="等线" w:hAnsi="等线" w:cstheme="minorHAnsi"/>
          <w:szCs w:val="21"/>
        </w:rPr>
      </w:pPr>
    </w:p>
    <w:p w14:paraId="153BBF7D"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t xml:space="preserve"> 搜索</w:t>
      </w:r>
    </w:p>
    <w:p w14:paraId="302DD82E" w14:textId="77777777" w:rsidR="00847B96" w:rsidRPr="00A23FA3" w:rsidRDefault="00847B96" w:rsidP="00847B96">
      <w:pPr>
        <w:pStyle w:val="a0"/>
        <w:numPr>
          <w:ilvl w:val="0"/>
          <w:numId w:val="119"/>
        </w:numPr>
        <w:ind w:firstLineChars="0"/>
        <w:rPr>
          <w:rFonts w:ascii="等线" w:eastAsia="等线" w:hAnsi="等线" w:cstheme="minorHAnsi"/>
          <w:szCs w:val="21"/>
        </w:rPr>
      </w:pPr>
      <w:r w:rsidRPr="00A23FA3">
        <w:rPr>
          <w:rFonts w:ascii="等线" w:eastAsia="等线" w:hAnsi="等线" w:cstheme="minorHAnsi" w:hint="eastAsia"/>
          <w:szCs w:val="21"/>
        </w:rPr>
        <w:t>提供按证据名称搜索</w:t>
      </w:r>
    </w:p>
    <w:p w14:paraId="69CB3845" w14:textId="77777777" w:rsidR="00847B96" w:rsidRPr="00A23FA3" w:rsidRDefault="00847B96" w:rsidP="00847B96">
      <w:pPr>
        <w:pStyle w:val="a0"/>
        <w:numPr>
          <w:ilvl w:val="0"/>
          <w:numId w:val="119"/>
        </w:numPr>
        <w:ind w:firstLineChars="0"/>
        <w:rPr>
          <w:rFonts w:ascii="等线" w:eastAsia="等线" w:hAnsi="等线" w:cstheme="minorHAnsi"/>
          <w:szCs w:val="21"/>
        </w:rPr>
      </w:pPr>
      <w:r w:rsidRPr="00A23FA3">
        <w:rPr>
          <w:rFonts w:ascii="等线" w:eastAsia="等线" w:hAnsi="等线" w:cstheme="minorHAnsi" w:hint="eastAsia"/>
          <w:szCs w:val="21"/>
        </w:rPr>
        <w:t>搜索结果显示来源和相关的这条证据标题&amp;</w:t>
      </w:r>
      <w:r w:rsidRPr="00A23FA3">
        <w:rPr>
          <w:rFonts w:ascii="等线" w:eastAsia="等线" w:hAnsi="等线" w:cstheme="minorHAnsi"/>
          <w:szCs w:val="21"/>
        </w:rPr>
        <w:t>comment</w:t>
      </w:r>
      <w:r w:rsidRPr="00A23FA3">
        <w:rPr>
          <w:rFonts w:ascii="等线" w:eastAsia="等线" w:hAnsi="等线" w:cstheme="minorHAnsi" w:hint="eastAsia"/>
          <w:szCs w:val="21"/>
        </w:rPr>
        <w:t>等内容</w:t>
      </w:r>
    </w:p>
    <w:p w14:paraId="343AADEC" w14:textId="77777777" w:rsidR="00847B96" w:rsidRPr="00A23FA3" w:rsidRDefault="00847B96" w:rsidP="00847B96">
      <w:pPr>
        <w:pStyle w:val="a0"/>
        <w:numPr>
          <w:ilvl w:val="0"/>
          <w:numId w:val="119"/>
        </w:numPr>
        <w:ind w:firstLineChars="0"/>
        <w:rPr>
          <w:rFonts w:ascii="等线" w:eastAsia="等线" w:hAnsi="等线" w:cstheme="minorHAnsi"/>
          <w:szCs w:val="21"/>
        </w:rPr>
      </w:pPr>
      <w:r w:rsidRPr="00A23FA3">
        <w:rPr>
          <w:rFonts w:ascii="等线" w:eastAsia="等线" w:hAnsi="等线" w:cstheme="minorHAnsi" w:hint="eastAsia"/>
          <w:szCs w:val="21"/>
        </w:rPr>
        <w:t>如果没有结果，则显示：“没有搜索到相关证据，请更换搜索条件搜索“</w:t>
      </w:r>
    </w:p>
    <w:p w14:paraId="4A2EFE11" w14:textId="77777777" w:rsidR="00847B96" w:rsidRPr="00A23FA3" w:rsidRDefault="00847B96" w:rsidP="00847B96">
      <w:pPr>
        <w:rPr>
          <w:rFonts w:ascii="等线" w:eastAsia="等线" w:hAnsi="等线" w:cstheme="minorHAnsi"/>
          <w:szCs w:val="21"/>
        </w:rPr>
      </w:pPr>
    </w:p>
    <w:p w14:paraId="07D5A905"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t>全选&amp;删除</w:t>
      </w:r>
    </w:p>
    <w:p w14:paraId="2AC1EC4D"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在s</w:t>
      </w:r>
      <w:r w:rsidRPr="00A23FA3">
        <w:rPr>
          <w:rFonts w:ascii="等线" w:eastAsia="等线" w:hAnsi="等线" w:cstheme="minorHAnsi"/>
          <w:szCs w:val="21"/>
        </w:rPr>
        <w:t>end to manager</w:t>
      </w:r>
      <w:r w:rsidRPr="00A23FA3">
        <w:rPr>
          <w:rFonts w:ascii="等线" w:eastAsia="等线" w:hAnsi="等线" w:cstheme="minorHAnsi" w:hint="eastAsia"/>
          <w:szCs w:val="21"/>
        </w:rPr>
        <w:t>前O</w:t>
      </w:r>
      <w:r w:rsidRPr="00A23FA3">
        <w:rPr>
          <w:rFonts w:ascii="等线" w:eastAsia="等线" w:hAnsi="等线" w:cstheme="minorHAnsi"/>
          <w:szCs w:val="21"/>
        </w:rPr>
        <w:t>A</w:t>
      </w:r>
      <w:r w:rsidRPr="00A23FA3">
        <w:rPr>
          <w:rFonts w:ascii="等线" w:eastAsia="等线" w:hAnsi="等线" w:cstheme="minorHAnsi" w:hint="eastAsia"/>
          <w:szCs w:val="21"/>
        </w:rPr>
        <w:t>可以删除证据，删除为物理删除</w:t>
      </w:r>
    </w:p>
    <w:p w14:paraId="6C930463"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 xml:space="preserve">勾选了底部的选择框，则所有证据展开，并选中状态 </w:t>
      </w:r>
    </w:p>
    <w:p w14:paraId="5F1C2F91" w14:textId="77777777" w:rsidR="00847B96" w:rsidRPr="00A23FA3" w:rsidRDefault="00847B96" w:rsidP="00847B96">
      <w:pPr>
        <w:pStyle w:val="a0"/>
        <w:ind w:left="1205" w:firstLineChars="0" w:firstLine="0"/>
        <w:rPr>
          <w:rFonts w:ascii="等线" w:eastAsia="等线" w:hAnsi="等线" w:cstheme="minorHAnsi"/>
          <w:szCs w:val="21"/>
        </w:rPr>
      </w:pPr>
      <w:r w:rsidRPr="00A23FA3">
        <w:rPr>
          <w:rFonts w:ascii="等线" w:eastAsia="等线" w:hAnsi="等线" w:cstheme="minorHAnsi" w:hint="eastAsia"/>
          <w:szCs w:val="21"/>
        </w:rPr>
        <w:t>用户可以点击删除去删除</w:t>
      </w:r>
    </w:p>
    <w:p w14:paraId="5759B334"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也可以勾选每个类别左侧的选择框，此时只是选中该类的所有证据</w:t>
      </w:r>
    </w:p>
    <w:p w14:paraId="273CB074" w14:textId="77777777" w:rsidR="00847B96" w:rsidRPr="00A23FA3" w:rsidRDefault="00847B96" w:rsidP="00847B96">
      <w:pPr>
        <w:pStyle w:val="a0"/>
        <w:ind w:left="1205" w:firstLineChars="0" w:firstLine="0"/>
        <w:rPr>
          <w:rFonts w:ascii="等线" w:eastAsia="等线" w:hAnsi="等线" w:cstheme="minorHAnsi"/>
          <w:szCs w:val="21"/>
        </w:rPr>
      </w:pPr>
      <w:r w:rsidRPr="00A23FA3">
        <w:rPr>
          <w:rFonts w:ascii="等线" w:eastAsia="等线" w:hAnsi="等线" w:cstheme="minorHAnsi" w:hint="eastAsia"/>
          <w:szCs w:val="21"/>
        </w:rPr>
        <w:t>点击垃圾桶或底部D</w:t>
      </w:r>
      <w:r w:rsidRPr="00A23FA3">
        <w:rPr>
          <w:rFonts w:ascii="等线" w:eastAsia="等线" w:hAnsi="等线" w:cstheme="minorHAnsi"/>
          <w:szCs w:val="21"/>
        </w:rPr>
        <w:t>elete</w:t>
      </w:r>
      <w:r w:rsidRPr="00A23FA3">
        <w:rPr>
          <w:rFonts w:ascii="等线" w:eastAsia="等线" w:hAnsi="等线" w:cstheme="minorHAnsi" w:hint="eastAsia"/>
          <w:szCs w:val="21"/>
        </w:rPr>
        <w:t>按钮进行删除操作</w:t>
      </w:r>
    </w:p>
    <w:p w14:paraId="5E4A0E75"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如果没有勾选任何证据，垃圾箱和D</w:t>
      </w:r>
      <w:r w:rsidRPr="00A23FA3">
        <w:rPr>
          <w:rFonts w:ascii="等线" w:eastAsia="等线" w:hAnsi="等线" w:cstheme="minorHAnsi"/>
          <w:szCs w:val="21"/>
        </w:rPr>
        <w:t>elete</w:t>
      </w:r>
      <w:r w:rsidRPr="00A23FA3">
        <w:rPr>
          <w:rFonts w:ascii="等线" w:eastAsia="等线" w:hAnsi="等线" w:cstheme="minorHAnsi" w:hint="eastAsia"/>
          <w:szCs w:val="21"/>
        </w:rPr>
        <w:t>置灰不可点击</w:t>
      </w:r>
    </w:p>
    <w:p w14:paraId="5A1980CF"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如果勾选了证据，点击删除，出现一个弹窗，文案：“确定删除你选中的5个证据。”点击确认，则删除该条证据</w:t>
      </w:r>
    </w:p>
    <w:p w14:paraId="1F6F6B07" w14:textId="77777777" w:rsidR="00847B96" w:rsidRPr="00A23FA3" w:rsidRDefault="00847B96" w:rsidP="00847B96">
      <w:pPr>
        <w:pStyle w:val="a0"/>
        <w:numPr>
          <w:ilvl w:val="0"/>
          <w:numId w:val="120"/>
        </w:numPr>
        <w:ind w:firstLineChars="0"/>
        <w:rPr>
          <w:rFonts w:ascii="等线" w:eastAsia="等线" w:hAnsi="等线" w:cstheme="minorHAnsi"/>
          <w:szCs w:val="21"/>
        </w:rPr>
      </w:pPr>
      <w:r w:rsidRPr="00A23FA3">
        <w:rPr>
          <w:rFonts w:ascii="等线" w:eastAsia="等线" w:hAnsi="等线" w:cstheme="minorHAnsi" w:hint="eastAsia"/>
          <w:szCs w:val="21"/>
        </w:rPr>
        <w:t>注意证据的连动关系，在一个地方进行了删除&amp;编辑操作，在其它位置也会相应的变化。其它能看到证据页面的角色所看到的页面也要相应的变化</w:t>
      </w:r>
    </w:p>
    <w:p w14:paraId="1069BF9E"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lastRenderedPageBreak/>
        <w:t>下载</w:t>
      </w:r>
    </w:p>
    <w:p w14:paraId="43E8BC3B" w14:textId="77777777" w:rsidR="00847B96" w:rsidRPr="00A23FA3" w:rsidRDefault="00847B96" w:rsidP="00847B96">
      <w:pPr>
        <w:pStyle w:val="a0"/>
        <w:numPr>
          <w:ilvl w:val="0"/>
          <w:numId w:val="121"/>
        </w:numPr>
        <w:ind w:firstLineChars="0"/>
        <w:rPr>
          <w:rFonts w:ascii="等线" w:eastAsia="等线" w:hAnsi="等线" w:cstheme="minorHAnsi"/>
          <w:szCs w:val="21"/>
        </w:rPr>
      </w:pPr>
      <w:r w:rsidRPr="00A23FA3">
        <w:rPr>
          <w:rFonts w:ascii="等线" w:eastAsia="等线" w:hAnsi="等线" w:cstheme="minorHAnsi" w:hint="eastAsia"/>
          <w:szCs w:val="21"/>
        </w:rPr>
        <w:t>点击下载可以将所有证据打包下载下来</w:t>
      </w:r>
    </w:p>
    <w:p w14:paraId="528A073D" w14:textId="77777777" w:rsidR="00847B96" w:rsidRPr="00A23FA3" w:rsidRDefault="00847B96" w:rsidP="00847B96">
      <w:pPr>
        <w:pStyle w:val="a0"/>
        <w:numPr>
          <w:ilvl w:val="0"/>
          <w:numId w:val="121"/>
        </w:numPr>
        <w:ind w:firstLineChars="0"/>
        <w:rPr>
          <w:rFonts w:ascii="等线" w:eastAsia="等线" w:hAnsi="等线" w:cstheme="minorHAnsi"/>
          <w:szCs w:val="21"/>
        </w:rPr>
      </w:pPr>
      <w:r w:rsidRPr="00A23FA3">
        <w:rPr>
          <w:rFonts w:ascii="等线" w:eastAsia="等线" w:hAnsi="等线" w:cstheme="minorHAnsi" w:hint="eastAsia"/>
          <w:szCs w:val="21"/>
        </w:rPr>
        <w:t>压缩包标题为上传C</w:t>
      </w:r>
      <w:r w:rsidRPr="00A23FA3">
        <w:rPr>
          <w:rFonts w:ascii="等线" w:eastAsia="等线" w:hAnsi="等线" w:cstheme="minorHAnsi"/>
          <w:szCs w:val="21"/>
        </w:rPr>
        <w:t>ASE</w:t>
      </w:r>
      <w:r w:rsidRPr="00A23FA3">
        <w:rPr>
          <w:rFonts w:ascii="等线" w:eastAsia="等线" w:hAnsi="等线" w:cstheme="minorHAnsi" w:hint="eastAsia"/>
          <w:szCs w:val="21"/>
        </w:rPr>
        <w:t>时填写的</w:t>
      </w:r>
      <w:r w:rsidRPr="00A23FA3">
        <w:rPr>
          <w:rFonts w:ascii="等线" w:eastAsia="等线" w:hAnsi="等线" w:cstheme="minorHAnsi"/>
          <w:szCs w:val="21"/>
        </w:rPr>
        <w:t>Reference No.</w:t>
      </w:r>
      <w:r w:rsidRPr="00A23FA3">
        <w:rPr>
          <w:rFonts w:ascii="等线" w:eastAsia="等线" w:hAnsi="等线" w:cstheme="minorHAnsi" w:hint="eastAsia"/>
          <w:szCs w:val="21"/>
        </w:rPr>
        <w:t>加.</w:t>
      </w:r>
      <w:r w:rsidRPr="00A23FA3">
        <w:rPr>
          <w:rFonts w:ascii="等线" w:eastAsia="等线" w:hAnsi="等线" w:cstheme="minorHAnsi"/>
          <w:szCs w:val="21"/>
        </w:rPr>
        <w:t xml:space="preserve">zip </w:t>
      </w:r>
      <w:r w:rsidRPr="00A23FA3">
        <w:rPr>
          <w:rFonts w:ascii="Calibri" w:hAnsi="Calibri" w:cstheme="minorHAnsi"/>
          <w:sz w:val="24"/>
          <w:szCs w:val="24"/>
        </w:rPr>
        <w:t xml:space="preserve"> </w:t>
      </w:r>
    </w:p>
    <w:p w14:paraId="144486E7" w14:textId="77777777" w:rsidR="00847B96" w:rsidRPr="00A23FA3" w:rsidRDefault="00847B96" w:rsidP="00847B96">
      <w:pPr>
        <w:pStyle w:val="a0"/>
        <w:ind w:left="1205" w:firstLineChars="0" w:firstLine="0"/>
        <w:rPr>
          <w:rFonts w:ascii="等线" w:eastAsia="等线" w:hAnsi="等线" w:cstheme="minorHAnsi"/>
          <w:szCs w:val="21"/>
        </w:rPr>
      </w:pPr>
      <w:r w:rsidRPr="00A23FA3">
        <w:rPr>
          <w:rFonts w:ascii="Calibri" w:hAnsi="Calibri" w:cstheme="minorHAnsi"/>
          <w:sz w:val="24"/>
          <w:szCs w:val="24"/>
        </w:rPr>
        <w:t>(e.g. TFxxxxxxxxxx.zip)</w:t>
      </w:r>
    </w:p>
    <w:p w14:paraId="23F81A4C" w14:textId="77777777" w:rsidR="00847B96" w:rsidRPr="00A23FA3" w:rsidRDefault="00847B96" w:rsidP="00847B96">
      <w:pPr>
        <w:pStyle w:val="a0"/>
        <w:numPr>
          <w:ilvl w:val="0"/>
          <w:numId w:val="121"/>
        </w:numPr>
        <w:ind w:firstLineChars="0"/>
        <w:rPr>
          <w:rFonts w:ascii="等线" w:eastAsia="等线" w:hAnsi="等线" w:cstheme="minorHAnsi"/>
          <w:szCs w:val="21"/>
        </w:rPr>
      </w:pPr>
      <w:r w:rsidRPr="00A23FA3">
        <w:rPr>
          <w:rFonts w:ascii="等线" w:eastAsia="等线" w:hAnsi="等线" w:cstheme="minorHAnsi" w:hint="eastAsia"/>
          <w:szCs w:val="21"/>
        </w:rPr>
        <w:t>在这个压缩包里包含了6个文件夹（5个渠道+</w:t>
      </w:r>
      <w:r w:rsidRPr="00A23FA3">
        <w:rPr>
          <w:rFonts w:ascii="等线" w:eastAsia="等线" w:hAnsi="等线" w:cstheme="minorHAnsi"/>
          <w:szCs w:val="21"/>
        </w:rPr>
        <w:t>1</w:t>
      </w:r>
      <w:r w:rsidRPr="00A23FA3">
        <w:rPr>
          <w:rFonts w:ascii="等线" w:eastAsia="等线" w:hAnsi="等线" w:cstheme="minorHAnsi" w:hint="eastAsia"/>
          <w:szCs w:val="21"/>
        </w:rPr>
        <w:t>个o</w:t>
      </w:r>
      <w:r w:rsidRPr="00A23FA3">
        <w:rPr>
          <w:rFonts w:ascii="等线" w:eastAsia="等线" w:hAnsi="等线" w:cstheme="minorHAnsi"/>
          <w:szCs w:val="21"/>
        </w:rPr>
        <w:t>thers）</w:t>
      </w:r>
    </w:p>
    <w:p w14:paraId="001588F1" w14:textId="77777777" w:rsidR="00847B96" w:rsidRPr="00A23FA3" w:rsidRDefault="00847B96" w:rsidP="00847B96">
      <w:pPr>
        <w:rPr>
          <w:rFonts w:ascii="等线" w:eastAsia="等线" w:hAnsi="等线" w:cstheme="minorHAnsi"/>
          <w:szCs w:val="21"/>
        </w:rPr>
      </w:pPr>
    </w:p>
    <w:p w14:paraId="553322EC" w14:textId="77777777"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hint="eastAsia"/>
          <w:szCs w:val="21"/>
        </w:rPr>
        <w:t>权限</w:t>
      </w:r>
    </w:p>
    <w:p w14:paraId="25CF995F" w14:textId="6F18FB7B" w:rsidR="00847B96" w:rsidRPr="006F1BF8" w:rsidRDefault="006F1BF8" w:rsidP="00847B96">
      <w:pPr>
        <w:ind w:left="425"/>
        <w:rPr>
          <w:rFonts w:ascii="等线" w:eastAsia="等线" w:hAnsi="等线" w:cstheme="minorHAnsi"/>
          <w:color w:val="FF0000"/>
          <w:szCs w:val="21"/>
        </w:rPr>
      </w:pPr>
      <w:r w:rsidRPr="006F1BF8">
        <w:rPr>
          <w:rFonts w:ascii="等线" w:eastAsia="等线" w:hAnsi="等线" w:cstheme="minorHAnsi" w:hint="eastAsia"/>
          <w:color w:val="FF0000"/>
          <w:szCs w:val="21"/>
        </w:rPr>
        <w:t>见3</w:t>
      </w:r>
      <w:r w:rsidRPr="006F1BF8">
        <w:rPr>
          <w:rFonts w:ascii="等线" w:eastAsia="等线" w:hAnsi="等线" w:cstheme="minorHAnsi"/>
          <w:color w:val="FF0000"/>
          <w:szCs w:val="21"/>
        </w:rPr>
        <w:t>.2.1.2</w:t>
      </w:r>
      <w:r w:rsidRPr="006F1BF8">
        <w:rPr>
          <w:rFonts w:ascii="等线" w:eastAsia="等线" w:hAnsi="等线" w:cstheme="minorHAnsi" w:hint="eastAsia"/>
          <w:color w:val="FF0000"/>
          <w:szCs w:val="21"/>
        </w:rPr>
        <w:t>权限配置表</w:t>
      </w:r>
    </w:p>
    <w:p w14:paraId="283B8643" w14:textId="77777777" w:rsidR="00847B96" w:rsidRPr="00A23FA3" w:rsidRDefault="00847B96" w:rsidP="00847B96">
      <w:pPr>
        <w:rPr>
          <w:rFonts w:ascii="等线" w:eastAsia="等线" w:hAnsi="等线" w:cstheme="minorHAnsi"/>
          <w:szCs w:val="21"/>
        </w:rPr>
      </w:pPr>
    </w:p>
    <w:p w14:paraId="0E9A8D63" w14:textId="77777777" w:rsidR="00847B96" w:rsidRPr="00A23FA3" w:rsidRDefault="00847B96" w:rsidP="00847B96">
      <w:pPr>
        <w:spacing w:afterLines="50" w:after="156"/>
        <w:rPr>
          <w:rFonts w:ascii="Calibri" w:hAnsi="Calibri" w:cstheme="minorHAnsi"/>
          <w:sz w:val="24"/>
        </w:rPr>
      </w:pPr>
    </w:p>
    <w:p w14:paraId="5A2EC8A9" w14:textId="77777777" w:rsidR="00847B96" w:rsidRPr="00A23FA3" w:rsidRDefault="00847B96" w:rsidP="00847B96">
      <w:pPr>
        <w:rPr>
          <w:rFonts w:ascii="等线" w:eastAsia="等线" w:hAnsi="等线"/>
          <w:b/>
          <w:szCs w:val="21"/>
        </w:rPr>
      </w:pPr>
      <w:r w:rsidRPr="00A23FA3">
        <w:rPr>
          <w:rFonts w:ascii="等线" w:eastAsia="等线" w:hAnsi="等线" w:hint="eastAsia"/>
          <w:b/>
          <w:szCs w:val="21"/>
        </w:rPr>
        <w:t>手动上传证据</w:t>
      </w:r>
    </w:p>
    <w:p w14:paraId="4FD4CFFD" w14:textId="77777777" w:rsidR="00847B96" w:rsidRPr="00A23FA3" w:rsidRDefault="00847B96" w:rsidP="00847B96">
      <w:pPr>
        <w:spacing w:afterLines="50" w:after="156"/>
        <w:rPr>
          <w:rFonts w:ascii="Calibri" w:hAnsi="Calibri" w:cstheme="minorHAnsi"/>
          <w:sz w:val="24"/>
        </w:rPr>
      </w:pPr>
    </w:p>
    <w:p w14:paraId="323BF986"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点击</w:t>
      </w:r>
      <w:r w:rsidRPr="00A23FA3">
        <w:rPr>
          <w:rFonts w:ascii="等线" w:eastAsia="等线" w:hAnsi="等线" w:cstheme="minorHAnsi"/>
          <w:szCs w:val="21"/>
        </w:rPr>
        <w:t xml:space="preserve">+ New Evidence </w:t>
      </w:r>
      <w:r w:rsidRPr="00A23FA3">
        <w:rPr>
          <w:rFonts w:ascii="等线" w:eastAsia="等线" w:hAnsi="等线" w:cstheme="minorHAnsi" w:hint="eastAsia"/>
          <w:szCs w:val="21"/>
        </w:rPr>
        <w:t>可以在桌面上选择证据，选定后，跳转到证据上传页面</w:t>
      </w:r>
    </w:p>
    <w:p w14:paraId="5D1347FD" w14:textId="4F9FBE33" w:rsidR="00E24AF1" w:rsidRPr="00A23FA3" w:rsidRDefault="00847B96" w:rsidP="00E24AF1">
      <w:pPr>
        <w:pStyle w:val="a0"/>
        <w:spacing w:afterLines="50" w:after="156"/>
        <w:ind w:left="845" w:firstLineChars="0" w:firstLine="0"/>
        <w:rPr>
          <w:rFonts w:ascii="等线" w:eastAsia="等线" w:hAnsi="等线" w:cstheme="minorHAnsi"/>
          <w:szCs w:val="21"/>
        </w:rPr>
      </w:pPr>
      <w:r w:rsidRPr="00A23FA3">
        <w:rPr>
          <w:rFonts w:ascii="等线" w:eastAsia="等线" w:hAnsi="等线" w:cstheme="minorHAnsi" w:hint="eastAsia"/>
          <w:szCs w:val="21"/>
        </w:rPr>
        <w:t>在证据上传页面会显示上传进度，完成，打勾。</w:t>
      </w:r>
    </w:p>
    <w:p w14:paraId="55825794"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标题默认获取桌面文件的标题，可供修改。</w:t>
      </w:r>
    </w:p>
    <w:p w14:paraId="0466A4DB" w14:textId="0057385E" w:rsidR="00847B96" w:rsidRPr="00A23FA3" w:rsidRDefault="00847B96" w:rsidP="00847B96">
      <w:pPr>
        <w:pStyle w:val="a0"/>
        <w:spacing w:afterLines="50" w:after="156"/>
        <w:ind w:left="845" w:firstLineChars="0" w:firstLine="0"/>
        <w:rPr>
          <w:rFonts w:ascii="等线" w:eastAsia="等线" w:hAnsi="等线" w:cstheme="minorHAnsi"/>
          <w:szCs w:val="21"/>
        </w:rPr>
      </w:pPr>
      <w:r w:rsidRPr="00A23FA3">
        <w:rPr>
          <w:rFonts w:ascii="等线" w:eastAsia="等线" w:hAnsi="等线" w:cstheme="minorHAnsi" w:hint="eastAsia"/>
          <w:szCs w:val="21"/>
        </w:rPr>
        <w:t>标题在3</w:t>
      </w:r>
      <w:r w:rsidRPr="00A23FA3">
        <w:rPr>
          <w:rFonts w:ascii="等线" w:eastAsia="等线" w:hAnsi="等线" w:cstheme="minorHAnsi"/>
          <w:szCs w:val="21"/>
        </w:rPr>
        <w:t>00</w:t>
      </w:r>
      <w:r w:rsidRPr="00A23FA3">
        <w:rPr>
          <w:rFonts w:ascii="等线" w:eastAsia="等线" w:hAnsi="等线" w:cstheme="minorHAnsi" w:hint="eastAsia"/>
          <w:szCs w:val="21"/>
        </w:rPr>
        <w:t>字符以内</w:t>
      </w:r>
    </w:p>
    <w:p w14:paraId="2D1A13C4" w14:textId="22D1A0F7" w:rsidR="00E24AF1" w:rsidRPr="00A23FA3" w:rsidRDefault="00E24AF1" w:rsidP="00E24AF1">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有一个C</w:t>
      </w:r>
      <w:r w:rsidRPr="00A23FA3">
        <w:rPr>
          <w:rFonts w:ascii="等线" w:eastAsia="等线" w:hAnsi="等线" w:cstheme="minorHAnsi"/>
          <w:szCs w:val="21"/>
        </w:rPr>
        <w:t>OMMETNS</w:t>
      </w:r>
      <w:r w:rsidRPr="00A23FA3">
        <w:rPr>
          <w:rFonts w:ascii="等线" w:eastAsia="等线" w:hAnsi="等线" w:cstheme="minorHAnsi" w:hint="eastAsia"/>
          <w:szCs w:val="21"/>
        </w:rPr>
        <w:t>说明字段，非必填，1</w:t>
      </w:r>
      <w:r w:rsidRPr="00A23FA3">
        <w:rPr>
          <w:rFonts w:ascii="等线" w:eastAsia="等线" w:hAnsi="等线" w:cstheme="minorHAnsi"/>
          <w:szCs w:val="21"/>
        </w:rPr>
        <w:t>000</w:t>
      </w:r>
      <w:r w:rsidRPr="00A23FA3">
        <w:rPr>
          <w:rFonts w:ascii="等线" w:eastAsia="等线" w:hAnsi="等线" w:cstheme="minorHAnsi" w:hint="eastAsia"/>
          <w:szCs w:val="21"/>
        </w:rPr>
        <w:t>字符以内。如果填写了，就显示在证据的下方</w:t>
      </w:r>
    </w:p>
    <w:p w14:paraId="70CF2219"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如果是在c</w:t>
      </w:r>
      <w:r w:rsidRPr="00A23FA3">
        <w:rPr>
          <w:rFonts w:ascii="等线" w:eastAsia="等线" w:hAnsi="等线" w:cstheme="minorHAnsi"/>
          <w:szCs w:val="21"/>
        </w:rPr>
        <w:t>heck</w:t>
      </w:r>
      <w:r w:rsidRPr="00A23FA3">
        <w:rPr>
          <w:rFonts w:ascii="等线" w:eastAsia="等线" w:hAnsi="等线" w:cstheme="minorHAnsi" w:hint="eastAsia"/>
          <w:szCs w:val="21"/>
        </w:rPr>
        <w:t>页，在哪个问题下面点击的增加证据，就默认调取这个问题的序号，如果在证据管理页，则证据序号为空</w:t>
      </w:r>
    </w:p>
    <w:p w14:paraId="555C104B"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szCs w:val="21"/>
        </w:rPr>
        <w:t>Type</w:t>
      </w:r>
      <w:r w:rsidRPr="00A23FA3">
        <w:rPr>
          <w:rFonts w:ascii="等线" w:eastAsia="等线" w:hAnsi="等线" w:cstheme="minorHAnsi" w:hint="eastAsia"/>
          <w:szCs w:val="21"/>
        </w:rPr>
        <w:t>即上文所说的六个类供选</w:t>
      </w:r>
    </w:p>
    <w:p w14:paraId="47E9E6C9"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在s</w:t>
      </w:r>
      <w:r w:rsidRPr="00A23FA3">
        <w:rPr>
          <w:rFonts w:ascii="等线" w:eastAsia="等线" w:hAnsi="等线" w:cstheme="minorHAnsi"/>
          <w:szCs w:val="21"/>
        </w:rPr>
        <w:t>ubmit</w:t>
      </w:r>
      <w:r w:rsidRPr="00A23FA3">
        <w:rPr>
          <w:rFonts w:ascii="等线" w:eastAsia="等线" w:hAnsi="等线" w:cstheme="minorHAnsi" w:hint="eastAsia"/>
          <w:szCs w:val="21"/>
        </w:rPr>
        <w:t>前，在当前页，可以继续添加或删除已添加的</w:t>
      </w:r>
    </w:p>
    <w:p w14:paraId="7347892E" w14:textId="77777777" w:rsidR="00847B96" w:rsidRPr="00A23FA3" w:rsidRDefault="00847B96" w:rsidP="00847B96">
      <w:pPr>
        <w:pStyle w:val="a0"/>
        <w:numPr>
          <w:ilvl w:val="0"/>
          <w:numId w:val="109"/>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证据未上传完，或表单字段为空，S</w:t>
      </w:r>
      <w:r w:rsidRPr="00A23FA3">
        <w:rPr>
          <w:rFonts w:ascii="等线" w:eastAsia="等线" w:hAnsi="等线" w:cstheme="minorHAnsi"/>
          <w:szCs w:val="21"/>
        </w:rPr>
        <w:t>UBMIT</w:t>
      </w:r>
      <w:r w:rsidRPr="00A23FA3">
        <w:rPr>
          <w:rFonts w:ascii="等线" w:eastAsia="等线" w:hAnsi="等线" w:cstheme="minorHAnsi" w:hint="eastAsia"/>
          <w:szCs w:val="21"/>
        </w:rPr>
        <w:t>按钮置灰，无法上传。</w:t>
      </w:r>
    </w:p>
    <w:p w14:paraId="1A669396" w14:textId="77777777" w:rsidR="00847B96" w:rsidRPr="00A23FA3" w:rsidRDefault="00847B96" w:rsidP="00847B96">
      <w:pPr>
        <w:spacing w:afterLines="50" w:after="156"/>
        <w:ind w:left="425"/>
        <w:rPr>
          <w:rFonts w:ascii="等线" w:eastAsia="等线" w:hAnsi="等线" w:cstheme="minorHAnsi"/>
          <w:b/>
          <w:kern w:val="0"/>
          <w:szCs w:val="21"/>
        </w:rPr>
      </w:pPr>
      <w:r w:rsidRPr="00A23FA3">
        <w:rPr>
          <w:rFonts w:ascii="等线" w:eastAsia="等线" w:hAnsi="等线" w:cstheme="minorHAnsi" w:hint="eastAsia"/>
          <w:b/>
          <w:kern w:val="0"/>
          <w:szCs w:val="21"/>
        </w:rPr>
        <w:t>发送给O</w:t>
      </w:r>
      <w:r w:rsidRPr="00A23FA3">
        <w:rPr>
          <w:rFonts w:ascii="等线" w:eastAsia="等线" w:hAnsi="等线" w:cstheme="minorHAnsi"/>
          <w:b/>
          <w:kern w:val="0"/>
          <w:szCs w:val="21"/>
        </w:rPr>
        <w:t>M</w:t>
      </w:r>
      <w:r w:rsidRPr="00A23FA3">
        <w:rPr>
          <w:rFonts w:ascii="等线" w:eastAsia="等线" w:hAnsi="等线" w:cstheme="minorHAnsi" w:hint="eastAsia"/>
          <w:b/>
          <w:kern w:val="0"/>
          <w:szCs w:val="21"/>
        </w:rPr>
        <w:t>后，证据不再允许编辑</w:t>
      </w:r>
    </w:p>
    <w:p w14:paraId="6C38AE4B" w14:textId="77777777" w:rsidR="00847B96" w:rsidRPr="00A23FA3" w:rsidRDefault="00847B96" w:rsidP="00847B96">
      <w:pPr>
        <w:spacing w:afterLines="50" w:after="156"/>
        <w:ind w:left="425"/>
        <w:rPr>
          <w:rFonts w:ascii="等线" w:eastAsia="等线" w:hAnsi="等线" w:cstheme="minorHAnsi"/>
          <w:kern w:val="0"/>
          <w:szCs w:val="21"/>
        </w:rPr>
      </w:pPr>
      <w:r w:rsidRPr="00A23FA3">
        <w:rPr>
          <w:rFonts w:ascii="等线" w:eastAsia="等线" w:hAnsi="等线" w:cstheme="minorHAnsi" w:hint="eastAsia"/>
          <w:kern w:val="0"/>
          <w:szCs w:val="21"/>
        </w:rPr>
        <w:t>除P</w:t>
      </w:r>
      <w:r w:rsidRPr="00A23FA3">
        <w:rPr>
          <w:rFonts w:ascii="等线" w:eastAsia="等线" w:hAnsi="等线" w:cstheme="minorHAnsi"/>
          <w:kern w:val="0"/>
          <w:szCs w:val="21"/>
        </w:rPr>
        <w:t>DF</w:t>
      </w:r>
      <w:r w:rsidRPr="00A23FA3">
        <w:rPr>
          <w:rFonts w:ascii="等线" w:eastAsia="等线" w:hAnsi="等线" w:cstheme="minorHAnsi" w:hint="eastAsia"/>
          <w:kern w:val="0"/>
          <w:szCs w:val="21"/>
        </w:rPr>
        <w:t>打包下载功能，其它新增、删除、复选控件消失</w:t>
      </w:r>
    </w:p>
    <w:p w14:paraId="5583540D" w14:textId="77777777" w:rsidR="00847B96" w:rsidRPr="00A23FA3" w:rsidRDefault="00847B96" w:rsidP="00847B96">
      <w:pPr>
        <w:spacing w:afterLines="50" w:after="156"/>
        <w:ind w:left="425"/>
        <w:rPr>
          <w:rFonts w:ascii="等线" w:eastAsia="等线" w:hAnsi="等线" w:cstheme="minorHAnsi"/>
          <w:kern w:val="0"/>
          <w:szCs w:val="21"/>
        </w:rPr>
      </w:pPr>
    </w:p>
    <w:p w14:paraId="2A3C6AA3" w14:textId="37078C9B" w:rsidR="00847B96" w:rsidRPr="00A23FA3" w:rsidRDefault="00847B96" w:rsidP="00847B96">
      <w:pPr>
        <w:pStyle w:val="a0"/>
        <w:numPr>
          <w:ilvl w:val="0"/>
          <w:numId w:val="109"/>
        </w:numPr>
        <w:ind w:firstLineChars="0"/>
        <w:rPr>
          <w:rFonts w:ascii="等线" w:eastAsia="等线" w:hAnsi="等线" w:cstheme="minorHAnsi"/>
          <w:szCs w:val="21"/>
        </w:rPr>
      </w:pPr>
      <w:r w:rsidRPr="00A23FA3">
        <w:rPr>
          <w:rFonts w:ascii="等线" w:eastAsia="等线" w:hAnsi="等线" w:cstheme="minorHAnsi"/>
          <w:szCs w:val="21"/>
        </w:rPr>
        <w:t xml:space="preserve">Store digital sample for transaction </w:t>
      </w:r>
      <w:r w:rsidRPr="00A23FA3">
        <w:rPr>
          <w:rFonts w:ascii="等线" w:eastAsia="等线" w:hAnsi="等线" w:cstheme="minorHAnsi" w:hint="eastAsia"/>
          <w:szCs w:val="21"/>
        </w:rPr>
        <w:t>证据样本</w:t>
      </w:r>
      <w:ins w:id="4344" w:author="raye" w:date="2018-07-20T15:07:00Z">
        <w:r w:rsidR="00CE33F1" w:rsidRPr="00A23FA3">
          <w:rPr>
            <w:rFonts w:ascii="等线" w:eastAsia="等线" w:hAnsi="等线" w:cstheme="minorHAnsi" w:hint="eastAsia"/>
            <w:szCs w:val="21"/>
          </w:rPr>
          <w:t>见3</w:t>
        </w:r>
        <w:r w:rsidR="00CE33F1" w:rsidRPr="00A23FA3">
          <w:rPr>
            <w:rFonts w:ascii="等线" w:eastAsia="等线" w:hAnsi="等线" w:cstheme="minorHAnsi"/>
            <w:szCs w:val="21"/>
          </w:rPr>
          <w:t>5</w:t>
        </w:r>
        <w:r w:rsidR="00CE33F1" w:rsidRPr="00A23FA3">
          <w:rPr>
            <w:rFonts w:ascii="等线" w:eastAsia="等线" w:hAnsi="等线" w:cstheme="minorHAnsi" w:hint="eastAsia"/>
            <w:szCs w:val="21"/>
          </w:rPr>
          <w:t>个问题说明</w:t>
        </w:r>
      </w:ins>
      <w:del w:id="4345" w:author="raye" w:date="2018-07-18T18:16:00Z">
        <w:r w:rsidRPr="00A23FA3" w:rsidDel="00A409DD">
          <w:rPr>
            <w:rFonts w:ascii="等线" w:eastAsia="等线" w:hAnsi="等线" w:cstheme="minorHAnsi" w:hint="eastAsia"/>
            <w:szCs w:val="21"/>
          </w:rPr>
          <w:delText>（待整理确认）</w:delText>
        </w:r>
      </w:del>
    </w:p>
    <w:p w14:paraId="6AD3C8FA" w14:textId="77777777" w:rsidR="00847B96" w:rsidRPr="00A23FA3" w:rsidRDefault="00847B96" w:rsidP="00847B96">
      <w:pPr>
        <w:pStyle w:val="a0"/>
        <w:ind w:left="845" w:firstLineChars="0" w:firstLine="0"/>
        <w:rPr>
          <w:rFonts w:ascii="等线" w:eastAsia="等线" w:hAnsi="等线" w:cstheme="minorHAnsi"/>
          <w:szCs w:val="21"/>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9"/>
        <w:gridCol w:w="3260"/>
      </w:tblGrid>
      <w:tr w:rsidR="00A23FA3" w:rsidRPr="00A23FA3" w:rsidDel="00CE33F1" w14:paraId="29FC0AD0" w14:textId="77777777" w:rsidTr="00B440F8">
        <w:trPr>
          <w:trHeight w:val="776"/>
          <w:del w:id="4346" w:author="raye" w:date="2018-07-20T15:07:00Z"/>
        </w:trPr>
        <w:tc>
          <w:tcPr>
            <w:tcW w:w="3859" w:type="dxa"/>
            <w:shd w:val="clear" w:color="auto" w:fill="D9D9D9" w:themeFill="background1" w:themeFillShade="D9"/>
          </w:tcPr>
          <w:p w14:paraId="59D20FE3" w14:textId="29A2AAC4" w:rsidR="00847B96" w:rsidRPr="00A23FA3" w:rsidDel="00CE33F1" w:rsidRDefault="00847B96" w:rsidP="00B440F8">
            <w:pPr>
              <w:jc w:val="left"/>
              <w:rPr>
                <w:del w:id="4347" w:author="raye" w:date="2018-07-20T15:07:00Z"/>
                <w:rFonts w:ascii="Calibri" w:hAnsi="Calibri" w:cstheme="minorHAnsi"/>
                <w:sz w:val="24"/>
                <w:szCs w:val="24"/>
              </w:rPr>
            </w:pPr>
            <w:del w:id="4348" w:author="raye" w:date="2018-07-20T15:06:00Z">
              <w:r w:rsidRPr="00A23FA3" w:rsidDel="00CE33F1">
                <w:rPr>
                  <w:rFonts w:ascii="Calibri" w:hAnsi="Calibri" w:cstheme="minorHAnsi" w:hint="eastAsia"/>
                  <w:sz w:val="24"/>
                  <w:szCs w:val="24"/>
                </w:rPr>
                <w:delText>问题</w:delText>
              </w:r>
              <w:r w:rsidRPr="00A23FA3" w:rsidDel="00CE33F1">
                <w:rPr>
                  <w:rFonts w:ascii="Calibri" w:hAnsi="Calibri" w:cstheme="minorHAnsi" w:hint="eastAsia"/>
                  <w:sz w:val="24"/>
                  <w:szCs w:val="24"/>
                </w:rPr>
                <w:delText>-</w:delText>
              </w:r>
              <w:r w:rsidRPr="00A23FA3" w:rsidDel="00CE33F1">
                <w:rPr>
                  <w:rFonts w:ascii="Calibri" w:hAnsi="Calibri" w:cstheme="minorHAnsi" w:hint="eastAsia"/>
                  <w:sz w:val="24"/>
                  <w:szCs w:val="24"/>
                </w:rPr>
                <w:delText>标题</w:delText>
              </w:r>
            </w:del>
          </w:p>
        </w:tc>
        <w:tc>
          <w:tcPr>
            <w:tcW w:w="3260" w:type="dxa"/>
            <w:shd w:val="clear" w:color="auto" w:fill="D9D9D9" w:themeFill="background1" w:themeFillShade="D9"/>
          </w:tcPr>
          <w:p w14:paraId="6AB8550C" w14:textId="607DD906" w:rsidR="00847B96" w:rsidRPr="00A23FA3" w:rsidDel="00CE33F1" w:rsidRDefault="00847B96" w:rsidP="00B440F8">
            <w:pPr>
              <w:rPr>
                <w:del w:id="4349" w:author="raye" w:date="2018-07-20T15:07:00Z"/>
                <w:rFonts w:ascii="Calibri" w:hAnsi="Calibri" w:cstheme="minorHAnsi"/>
                <w:noProof/>
                <w:sz w:val="24"/>
                <w:szCs w:val="24"/>
              </w:rPr>
            </w:pPr>
            <w:del w:id="4350" w:author="raye" w:date="2018-07-20T15:06:00Z">
              <w:r w:rsidRPr="00A23FA3" w:rsidDel="00CE33F1">
                <w:rPr>
                  <w:rFonts w:ascii="Calibri" w:hAnsi="Calibri" w:cstheme="minorHAnsi" w:hint="eastAsia"/>
                  <w:noProof/>
                  <w:sz w:val="24"/>
                  <w:szCs w:val="24"/>
                </w:rPr>
                <w:delText>模板</w:delText>
              </w:r>
            </w:del>
          </w:p>
        </w:tc>
      </w:tr>
      <w:tr w:rsidR="00A23FA3" w:rsidRPr="00A23FA3" w:rsidDel="00CE33F1" w14:paraId="45379D5C" w14:textId="77777777" w:rsidTr="00B440F8">
        <w:trPr>
          <w:trHeight w:val="776"/>
          <w:del w:id="4351" w:author="raye" w:date="2018-07-20T15:07:00Z"/>
        </w:trPr>
        <w:tc>
          <w:tcPr>
            <w:tcW w:w="3859" w:type="dxa"/>
            <w:shd w:val="clear" w:color="auto" w:fill="auto"/>
          </w:tcPr>
          <w:p w14:paraId="6D85A7A6" w14:textId="0E6AFD27" w:rsidR="00847B96" w:rsidRPr="00A23FA3" w:rsidDel="00CE33F1" w:rsidRDefault="00847B96" w:rsidP="00B440F8">
            <w:pPr>
              <w:jc w:val="left"/>
              <w:rPr>
                <w:del w:id="4352" w:author="raye" w:date="2018-07-20T15:07:00Z"/>
                <w:rFonts w:ascii="Calibri" w:hAnsi="Calibri" w:cstheme="minorHAnsi"/>
                <w:sz w:val="24"/>
                <w:szCs w:val="24"/>
              </w:rPr>
            </w:pPr>
            <w:del w:id="4353" w:author="raye" w:date="2018-07-20T15:06:00Z">
              <w:r w:rsidRPr="00A23FA3" w:rsidDel="00CE33F1">
                <w:rPr>
                  <w:rFonts w:ascii="Calibri" w:hAnsi="Calibri" w:cstheme="minorHAnsi"/>
                  <w:sz w:val="24"/>
                  <w:szCs w:val="24"/>
                </w:rPr>
                <w:delText>A2-Anticipated Activity.xlsx</w:delText>
              </w:r>
            </w:del>
          </w:p>
        </w:tc>
        <w:tc>
          <w:tcPr>
            <w:tcW w:w="3260" w:type="dxa"/>
            <w:shd w:val="clear" w:color="auto" w:fill="auto"/>
          </w:tcPr>
          <w:p w14:paraId="3B7D6C43" w14:textId="397E7EC2" w:rsidR="00847B96" w:rsidRPr="00A23FA3" w:rsidDel="00CE33F1" w:rsidRDefault="00847B96" w:rsidP="00B440F8">
            <w:pPr>
              <w:rPr>
                <w:del w:id="4354" w:author="raye" w:date="2018-07-20T15:07:00Z"/>
                <w:rFonts w:ascii="Calibri" w:hAnsi="Calibri" w:cstheme="minorHAnsi"/>
                <w:sz w:val="24"/>
                <w:szCs w:val="24"/>
              </w:rPr>
            </w:pPr>
            <w:del w:id="4355" w:author="raye" w:date="2018-07-20T15:06:00Z">
              <w:r w:rsidRPr="00A23FA3" w:rsidDel="00CE33F1">
                <w:rPr>
                  <w:rFonts w:ascii="Calibri" w:hAnsi="Calibri" w:cstheme="minorHAnsi"/>
                  <w:noProof/>
                  <w:sz w:val="24"/>
                  <w:szCs w:val="24"/>
                </w:rPr>
                <w:object w:dxaOrig="1497" w:dyaOrig="935" w14:anchorId="1419CA0E">
                  <v:shape id="_x0000_i1047" type="#_x0000_t75" style="width:57.75pt;height:36pt" o:ole="">
                    <v:imagedata r:id="rId118" o:title=""/>
                  </v:shape>
                  <o:OLEObject Type="Embed" ProgID="Excel.Sheet.12" ShapeID="_x0000_i1047" DrawAspect="Icon" ObjectID="_1595354630" r:id="rId150"/>
                </w:object>
              </w:r>
            </w:del>
          </w:p>
        </w:tc>
      </w:tr>
      <w:tr w:rsidR="00A23FA3" w:rsidRPr="00A23FA3" w:rsidDel="00CE33F1" w14:paraId="019CBD6C" w14:textId="77777777" w:rsidTr="00B440F8">
        <w:trPr>
          <w:trHeight w:val="822"/>
          <w:del w:id="4356" w:author="raye" w:date="2018-07-20T15:07:00Z"/>
        </w:trPr>
        <w:tc>
          <w:tcPr>
            <w:tcW w:w="3859" w:type="dxa"/>
            <w:shd w:val="clear" w:color="auto" w:fill="auto"/>
          </w:tcPr>
          <w:p w14:paraId="3AB75348" w14:textId="3D78CAAA" w:rsidR="00847B96" w:rsidRPr="00A23FA3" w:rsidDel="00CE33F1" w:rsidRDefault="00847B96" w:rsidP="00B440F8">
            <w:pPr>
              <w:jc w:val="left"/>
              <w:rPr>
                <w:del w:id="4357" w:author="raye" w:date="2018-07-20T15:07:00Z"/>
                <w:rFonts w:ascii="Calibri" w:hAnsi="Calibri" w:cstheme="minorHAnsi"/>
                <w:sz w:val="24"/>
                <w:szCs w:val="24"/>
              </w:rPr>
            </w:pPr>
            <w:del w:id="4358" w:author="raye" w:date="2018-07-20T15:06:00Z">
              <w:r w:rsidRPr="00A23FA3" w:rsidDel="00CE33F1">
                <w:rPr>
                  <w:rFonts w:ascii="Calibri" w:hAnsi="Calibri" w:cstheme="minorHAnsi"/>
                  <w:sz w:val="24"/>
                  <w:szCs w:val="24"/>
                </w:rPr>
                <w:delText>A2-T24 results</w:delText>
              </w:r>
            </w:del>
          </w:p>
        </w:tc>
        <w:bookmarkStart w:id="4359" w:name="_MON_1592916964"/>
        <w:bookmarkEnd w:id="4359"/>
        <w:tc>
          <w:tcPr>
            <w:tcW w:w="3260" w:type="dxa"/>
            <w:shd w:val="clear" w:color="auto" w:fill="auto"/>
          </w:tcPr>
          <w:p w14:paraId="2602B45E" w14:textId="5E03B632" w:rsidR="00847B96" w:rsidRPr="00A23FA3" w:rsidDel="00CE33F1" w:rsidRDefault="00847B96" w:rsidP="00B440F8">
            <w:pPr>
              <w:rPr>
                <w:del w:id="4360" w:author="raye" w:date="2018-07-20T15:07:00Z"/>
                <w:rFonts w:ascii="Calibri" w:hAnsi="Calibri" w:cstheme="minorHAnsi"/>
                <w:sz w:val="24"/>
                <w:szCs w:val="24"/>
              </w:rPr>
            </w:pPr>
            <w:del w:id="4361" w:author="raye" w:date="2018-07-20T15:06:00Z">
              <w:r w:rsidRPr="00A23FA3" w:rsidDel="00CE33F1">
                <w:rPr>
                  <w:rFonts w:ascii="Calibri" w:hAnsi="Calibri" w:cstheme="minorHAnsi"/>
                  <w:noProof/>
                  <w:sz w:val="24"/>
                  <w:szCs w:val="24"/>
                </w:rPr>
                <w:object w:dxaOrig="1497" w:dyaOrig="935" w14:anchorId="3C6925DF">
                  <v:shape id="_x0000_i1048" type="#_x0000_t75" style="width:57.75pt;height:36pt" o:ole="">
                    <v:imagedata r:id="rId120" o:title=""/>
                  </v:shape>
                  <o:OLEObject Type="Embed" ProgID="Excel.Sheet.12" ShapeID="_x0000_i1048" DrawAspect="Icon" ObjectID="_1595354631" r:id="rId151"/>
                </w:object>
              </w:r>
            </w:del>
          </w:p>
        </w:tc>
      </w:tr>
      <w:tr w:rsidR="00A23FA3" w:rsidRPr="00A23FA3" w:rsidDel="00CE33F1" w14:paraId="751B9A65" w14:textId="77777777" w:rsidTr="00B440F8">
        <w:trPr>
          <w:trHeight w:val="712"/>
          <w:del w:id="4362" w:author="raye" w:date="2018-07-20T15:07:00Z"/>
        </w:trPr>
        <w:tc>
          <w:tcPr>
            <w:tcW w:w="3859" w:type="dxa"/>
            <w:shd w:val="clear" w:color="auto" w:fill="auto"/>
          </w:tcPr>
          <w:p w14:paraId="1614471C" w14:textId="502A6621" w:rsidR="00847B96" w:rsidRPr="00A23FA3" w:rsidDel="00CE33F1" w:rsidRDefault="00847B96" w:rsidP="00B440F8">
            <w:pPr>
              <w:jc w:val="left"/>
              <w:rPr>
                <w:del w:id="4363" w:author="raye" w:date="2018-07-20T15:07:00Z"/>
                <w:rFonts w:ascii="Calibri" w:hAnsi="Calibri" w:cstheme="minorHAnsi"/>
                <w:sz w:val="24"/>
                <w:szCs w:val="24"/>
              </w:rPr>
            </w:pPr>
            <w:del w:id="4364" w:author="raye" w:date="2018-07-20T15:06:00Z">
              <w:r w:rsidRPr="00A23FA3" w:rsidDel="00CE33F1">
                <w:rPr>
                  <w:rFonts w:ascii="Calibri" w:hAnsi="Calibri" w:cstheme="minorHAnsi"/>
                  <w:sz w:val="24"/>
                  <w:szCs w:val="24"/>
                </w:rPr>
                <w:delText>B1-Invoice&amp;Industry Description</w:delText>
              </w:r>
            </w:del>
          </w:p>
        </w:tc>
        <w:bookmarkStart w:id="4365" w:name="_MON_1592917014"/>
        <w:bookmarkEnd w:id="4365"/>
        <w:tc>
          <w:tcPr>
            <w:tcW w:w="3260" w:type="dxa"/>
            <w:shd w:val="clear" w:color="auto" w:fill="auto"/>
          </w:tcPr>
          <w:p w14:paraId="22F8CD59" w14:textId="059CD137" w:rsidR="00847B96" w:rsidRPr="00A23FA3" w:rsidDel="00CE33F1" w:rsidRDefault="00847B96" w:rsidP="00B440F8">
            <w:pPr>
              <w:rPr>
                <w:del w:id="4366" w:author="raye" w:date="2018-07-20T15:07:00Z"/>
                <w:rFonts w:ascii="Calibri" w:hAnsi="Calibri" w:cstheme="minorHAnsi"/>
                <w:sz w:val="24"/>
                <w:szCs w:val="24"/>
              </w:rPr>
            </w:pPr>
            <w:del w:id="4367" w:author="raye" w:date="2018-07-20T15:06:00Z">
              <w:r w:rsidRPr="00A23FA3" w:rsidDel="00CE33F1">
                <w:rPr>
                  <w:rFonts w:ascii="Calibri" w:hAnsi="Calibri" w:cstheme="minorHAnsi"/>
                  <w:noProof/>
                  <w:sz w:val="24"/>
                  <w:szCs w:val="24"/>
                </w:rPr>
                <w:object w:dxaOrig="1497" w:dyaOrig="935" w14:anchorId="28DEAAFD">
                  <v:shape id="_x0000_i1049" type="#_x0000_t75" style="width:50.25pt;height:21.75pt" o:ole="">
                    <v:imagedata r:id="rId122" o:title=""/>
                  </v:shape>
                  <o:OLEObject Type="Embed" ProgID="Excel.Sheet.12" ShapeID="_x0000_i1049" DrawAspect="Icon" ObjectID="_1595354632" r:id="rId152"/>
                </w:object>
              </w:r>
            </w:del>
          </w:p>
        </w:tc>
      </w:tr>
      <w:tr w:rsidR="00A23FA3" w:rsidRPr="00A23FA3" w:rsidDel="00CE33F1" w14:paraId="3EFEFD71" w14:textId="77777777" w:rsidTr="00B440F8">
        <w:trPr>
          <w:trHeight w:val="759"/>
          <w:del w:id="4368" w:author="raye" w:date="2018-07-20T15:07:00Z"/>
        </w:trPr>
        <w:tc>
          <w:tcPr>
            <w:tcW w:w="3859" w:type="dxa"/>
            <w:shd w:val="clear" w:color="auto" w:fill="auto"/>
          </w:tcPr>
          <w:p w14:paraId="6AB43955" w14:textId="2A5786E7" w:rsidR="00847B96" w:rsidRPr="00A23FA3" w:rsidDel="00CE33F1" w:rsidRDefault="00847B96" w:rsidP="00B440F8">
            <w:pPr>
              <w:jc w:val="left"/>
              <w:rPr>
                <w:del w:id="4369" w:author="raye" w:date="2018-07-20T15:07:00Z"/>
                <w:rFonts w:ascii="Calibri" w:hAnsi="Calibri" w:cstheme="minorHAnsi"/>
                <w:sz w:val="24"/>
                <w:szCs w:val="24"/>
              </w:rPr>
            </w:pPr>
            <w:del w:id="4370" w:author="raye" w:date="2018-07-20T15:06:00Z">
              <w:r w:rsidRPr="00A23FA3" w:rsidDel="00CE33F1">
                <w:rPr>
                  <w:rFonts w:ascii="Calibri" w:hAnsi="Calibri" w:cstheme="minorHAnsi"/>
                  <w:sz w:val="24"/>
                  <w:szCs w:val="24"/>
                </w:rPr>
                <w:delText>B2-T24 results</w:delText>
              </w:r>
            </w:del>
          </w:p>
        </w:tc>
        <w:bookmarkStart w:id="4371" w:name="_MON_1592917075"/>
        <w:bookmarkEnd w:id="4371"/>
        <w:tc>
          <w:tcPr>
            <w:tcW w:w="3260" w:type="dxa"/>
            <w:shd w:val="clear" w:color="auto" w:fill="auto"/>
          </w:tcPr>
          <w:p w14:paraId="1F085C81" w14:textId="7ADF1592" w:rsidR="00847B96" w:rsidRPr="00A23FA3" w:rsidDel="00CE33F1" w:rsidRDefault="00847B96" w:rsidP="00B440F8">
            <w:pPr>
              <w:rPr>
                <w:del w:id="4372" w:author="raye" w:date="2018-07-20T15:07:00Z"/>
                <w:rFonts w:ascii="Calibri" w:hAnsi="Calibri" w:cstheme="minorHAnsi"/>
                <w:sz w:val="24"/>
                <w:szCs w:val="24"/>
              </w:rPr>
            </w:pPr>
            <w:del w:id="4373" w:author="raye" w:date="2018-07-20T15:06:00Z">
              <w:r w:rsidRPr="00A23FA3" w:rsidDel="00CE33F1">
                <w:rPr>
                  <w:rFonts w:ascii="Calibri" w:hAnsi="Calibri" w:cstheme="minorHAnsi"/>
                  <w:noProof/>
                  <w:sz w:val="24"/>
                  <w:szCs w:val="24"/>
                </w:rPr>
                <w:object w:dxaOrig="1497" w:dyaOrig="935" w14:anchorId="015270A0">
                  <v:shape id="_x0000_i1050" type="#_x0000_t75" style="width:50.25pt;height:28.5pt" o:ole="">
                    <v:imagedata r:id="rId124" o:title=""/>
                  </v:shape>
                  <o:OLEObject Type="Embed" ProgID="Excel.Sheet.12" ShapeID="_x0000_i1050" DrawAspect="Icon" ObjectID="_1595354633" r:id="rId153"/>
                </w:object>
              </w:r>
            </w:del>
          </w:p>
        </w:tc>
      </w:tr>
      <w:tr w:rsidR="00A23FA3" w:rsidRPr="00A23FA3" w:rsidDel="00CE33F1" w14:paraId="574DBAE1" w14:textId="77777777" w:rsidTr="00B440F8">
        <w:trPr>
          <w:trHeight w:val="819"/>
          <w:del w:id="4374" w:author="raye" w:date="2018-07-20T15:07:00Z"/>
        </w:trPr>
        <w:tc>
          <w:tcPr>
            <w:tcW w:w="3859" w:type="dxa"/>
            <w:shd w:val="clear" w:color="auto" w:fill="auto"/>
          </w:tcPr>
          <w:p w14:paraId="67237FD9" w14:textId="783E13F5" w:rsidR="00847B96" w:rsidRPr="00A23FA3" w:rsidDel="00CE33F1" w:rsidRDefault="00847B96" w:rsidP="00B440F8">
            <w:pPr>
              <w:jc w:val="left"/>
              <w:rPr>
                <w:del w:id="4375" w:author="raye" w:date="2018-07-20T15:07:00Z"/>
                <w:rFonts w:ascii="Calibri" w:hAnsi="Calibri" w:cstheme="minorHAnsi"/>
                <w:sz w:val="24"/>
                <w:szCs w:val="24"/>
              </w:rPr>
            </w:pPr>
            <w:del w:id="4376" w:author="raye" w:date="2018-07-20T15:06:00Z">
              <w:r w:rsidRPr="00A23FA3" w:rsidDel="00CE33F1">
                <w:rPr>
                  <w:rFonts w:ascii="Calibri" w:hAnsi="Calibri" w:cstheme="minorHAnsi"/>
                  <w:sz w:val="24"/>
                  <w:szCs w:val="24"/>
                </w:rPr>
                <w:delText>B2-Transaction amount</w:delText>
              </w:r>
            </w:del>
          </w:p>
        </w:tc>
        <w:tc>
          <w:tcPr>
            <w:tcW w:w="3260" w:type="dxa"/>
            <w:shd w:val="clear" w:color="auto" w:fill="auto"/>
          </w:tcPr>
          <w:p w14:paraId="57ECA39D" w14:textId="00909C56" w:rsidR="00847B96" w:rsidRPr="00A23FA3" w:rsidDel="00CE33F1" w:rsidRDefault="00847B96" w:rsidP="00B440F8">
            <w:pPr>
              <w:rPr>
                <w:del w:id="4377" w:author="raye" w:date="2018-07-20T15:07:00Z"/>
                <w:rFonts w:ascii="Calibri" w:hAnsi="Calibri" w:cstheme="minorHAnsi"/>
                <w:sz w:val="24"/>
                <w:szCs w:val="24"/>
              </w:rPr>
            </w:pPr>
            <w:del w:id="4378" w:author="raye" w:date="2018-07-20T15:06:00Z">
              <w:r w:rsidRPr="00A23FA3" w:rsidDel="00CE33F1">
                <w:rPr>
                  <w:rFonts w:ascii="Calibri" w:hAnsi="Calibri" w:cstheme="minorHAnsi"/>
                  <w:noProof/>
                  <w:sz w:val="24"/>
                  <w:szCs w:val="24"/>
                </w:rPr>
                <w:object w:dxaOrig="1520" w:dyaOrig="960" w14:anchorId="52B74CE4">
                  <v:shape id="_x0000_i1051" type="#_x0000_t75" style="width:57.75pt;height:36pt" o:ole="">
                    <v:imagedata r:id="rId126" o:title=""/>
                  </v:shape>
                  <o:OLEObject Type="Embed" ProgID="Excel.Sheet.12" ShapeID="_x0000_i1051" DrawAspect="Icon" ObjectID="_1595354634" r:id="rId154"/>
                </w:object>
              </w:r>
            </w:del>
          </w:p>
        </w:tc>
      </w:tr>
      <w:tr w:rsidR="00A23FA3" w:rsidRPr="00A23FA3" w:rsidDel="00CE33F1" w14:paraId="5C0739FB" w14:textId="77777777" w:rsidTr="00B440F8">
        <w:trPr>
          <w:trHeight w:val="709"/>
          <w:del w:id="4379" w:author="raye" w:date="2018-07-20T15:07:00Z"/>
        </w:trPr>
        <w:tc>
          <w:tcPr>
            <w:tcW w:w="3859" w:type="dxa"/>
            <w:shd w:val="clear" w:color="auto" w:fill="auto"/>
          </w:tcPr>
          <w:p w14:paraId="382FB964" w14:textId="59DE4DF6" w:rsidR="00847B96" w:rsidRPr="00A23FA3" w:rsidDel="00CE33F1" w:rsidRDefault="00847B96" w:rsidP="00B440F8">
            <w:pPr>
              <w:jc w:val="left"/>
              <w:rPr>
                <w:del w:id="4380" w:author="raye" w:date="2018-07-20T15:07:00Z"/>
                <w:rFonts w:ascii="Calibri" w:hAnsi="Calibri" w:cstheme="minorHAnsi"/>
                <w:sz w:val="24"/>
                <w:szCs w:val="24"/>
              </w:rPr>
            </w:pPr>
            <w:del w:id="4381" w:author="raye" w:date="2018-07-20T15:06:00Z">
              <w:r w:rsidRPr="00A23FA3" w:rsidDel="00CE33F1">
                <w:rPr>
                  <w:rFonts w:ascii="Calibri" w:hAnsi="Calibri" w:cstheme="minorHAnsi"/>
                  <w:sz w:val="24"/>
                  <w:szCs w:val="24"/>
                </w:rPr>
                <w:delText>B4-Goods information</w:delText>
              </w:r>
            </w:del>
          </w:p>
        </w:tc>
        <w:tc>
          <w:tcPr>
            <w:tcW w:w="3260" w:type="dxa"/>
            <w:shd w:val="clear" w:color="auto" w:fill="auto"/>
          </w:tcPr>
          <w:p w14:paraId="19E80FD1" w14:textId="4061C4D0" w:rsidR="00847B96" w:rsidRPr="00A23FA3" w:rsidDel="00CE33F1" w:rsidRDefault="00847B96" w:rsidP="00B440F8">
            <w:pPr>
              <w:rPr>
                <w:del w:id="4382" w:author="raye" w:date="2018-07-20T15:07:00Z"/>
                <w:rFonts w:ascii="Calibri" w:hAnsi="Calibri" w:cstheme="minorHAnsi"/>
                <w:sz w:val="24"/>
                <w:szCs w:val="24"/>
              </w:rPr>
            </w:pPr>
            <w:del w:id="4383" w:author="raye" w:date="2018-07-20T15:06:00Z">
              <w:r w:rsidRPr="00A23FA3" w:rsidDel="00CE33F1">
                <w:rPr>
                  <w:rFonts w:ascii="Calibri" w:hAnsi="Calibri" w:cstheme="minorHAnsi"/>
                  <w:noProof/>
                  <w:sz w:val="24"/>
                  <w:szCs w:val="24"/>
                </w:rPr>
                <w:object w:dxaOrig="1497" w:dyaOrig="935" w14:anchorId="5D0DAB75">
                  <v:shape id="_x0000_i1052" type="#_x0000_t75" style="width:57.75pt;height:36pt" o:ole="">
                    <v:imagedata r:id="rId128" o:title=""/>
                  </v:shape>
                  <o:OLEObject Type="Embed" ProgID="Excel.Sheet.12" ShapeID="_x0000_i1052" DrawAspect="Icon" ObjectID="_1595354635" r:id="rId155"/>
                </w:object>
              </w:r>
            </w:del>
          </w:p>
        </w:tc>
      </w:tr>
      <w:tr w:rsidR="00A23FA3" w:rsidRPr="00A23FA3" w:rsidDel="00CE33F1" w14:paraId="1C482FC6" w14:textId="77777777" w:rsidTr="00B440F8">
        <w:trPr>
          <w:trHeight w:val="755"/>
          <w:del w:id="4384" w:author="raye" w:date="2018-07-20T15:07:00Z"/>
        </w:trPr>
        <w:tc>
          <w:tcPr>
            <w:tcW w:w="3859" w:type="dxa"/>
            <w:shd w:val="clear" w:color="auto" w:fill="auto"/>
          </w:tcPr>
          <w:p w14:paraId="5E66B5DB" w14:textId="77CDC76B" w:rsidR="00847B96" w:rsidRPr="00A23FA3" w:rsidDel="00CE33F1" w:rsidRDefault="00847B96" w:rsidP="00B440F8">
            <w:pPr>
              <w:jc w:val="left"/>
              <w:rPr>
                <w:del w:id="4385" w:author="raye" w:date="2018-07-20T15:07:00Z"/>
                <w:rFonts w:ascii="Calibri" w:hAnsi="Calibri" w:cstheme="minorHAnsi"/>
                <w:sz w:val="24"/>
                <w:szCs w:val="24"/>
              </w:rPr>
            </w:pPr>
            <w:del w:id="4386" w:author="raye" w:date="2018-07-20T15:06:00Z">
              <w:r w:rsidRPr="00A23FA3" w:rsidDel="00CE33F1">
                <w:rPr>
                  <w:rFonts w:ascii="Calibri" w:hAnsi="Calibri" w:cstheme="minorHAnsi"/>
                  <w:sz w:val="24"/>
                  <w:szCs w:val="24"/>
                </w:rPr>
                <w:delText>B4-T24 result: Country Name</w:delText>
              </w:r>
            </w:del>
          </w:p>
        </w:tc>
        <w:tc>
          <w:tcPr>
            <w:tcW w:w="3260" w:type="dxa"/>
            <w:shd w:val="clear" w:color="auto" w:fill="auto"/>
          </w:tcPr>
          <w:p w14:paraId="255B7817" w14:textId="2C683C66" w:rsidR="00847B96" w:rsidRPr="00A23FA3" w:rsidDel="00CE33F1" w:rsidRDefault="00847B96" w:rsidP="00B440F8">
            <w:pPr>
              <w:rPr>
                <w:del w:id="4387" w:author="raye" w:date="2018-07-20T15:07:00Z"/>
                <w:rFonts w:ascii="Calibri" w:hAnsi="Calibri" w:cstheme="minorHAnsi"/>
                <w:sz w:val="24"/>
                <w:szCs w:val="24"/>
              </w:rPr>
            </w:pPr>
            <w:del w:id="4388" w:author="raye" w:date="2018-07-20T15:06:00Z">
              <w:r w:rsidRPr="00A23FA3" w:rsidDel="00CE33F1">
                <w:rPr>
                  <w:rFonts w:ascii="Calibri" w:hAnsi="Calibri" w:cstheme="minorHAnsi"/>
                  <w:noProof/>
                  <w:sz w:val="24"/>
                  <w:szCs w:val="24"/>
                </w:rPr>
                <w:object w:dxaOrig="1497" w:dyaOrig="935" w14:anchorId="70778AA2">
                  <v:shape id="_x0000_i1053" type="#_x0000_t75" style="width:50.25pt;height:36pt" o:ole="">
                    <v:imagedata r:id="rId130" o:title=""/>
                  </v:shape>
                  <o:OLEObject Type="Embed" ProgID="Excel.Sheet.12" ShapeID="_x0000_i1053" DrawAspect="Icon" ObjectID="_1595354636" r:id="rId156"/>
                </w:object>
              </w:r>
            </w:del>
          </w:p>
        </w:tc>
      </w:tr>
      <w:tr w:rsidR="00A23FA3" w:rsidRPr="00A23FA3" w:rsidDel="00CE33F1" w14:paraId="185D6D63" w14:textId="77777777" w:rsidTr="00B440F8">
        <w:trPr>
          <w:trHeight w:val="644"/>
          <w:del w:id="4389" w:author="raye" w:date="2018-07-20T15:07:00Z"/>
        </w:trPr>
        <w:tc>
          <w:tcPr>
            <w:tcW w:w="3859" w:type="dxa"/>
            <w:shd w:val="clear" w:color="auto" w:fill="auto"/>
          </w:tcPr>
          <w:p w14:paraId="3AA67DE7" w14:textId="378559A4" w:rsidR="00847B96" w:rsidRPr="00A23FA3" w:rsidDel="00CE33F1" w:rsidRDefault="00847B96" w:rsidP="00B440F8">
            <w:pPr>
              <w:jc w:val="left"/>
              <w:rPr>
                <w:del w:id="4390" w:author="raye" w:date="2018-07-20T15:07:00Z"/>
                <w:rFonts w:ascii="Calibri" w:hAnsi="Calibri" w:cstheme="minorHAnsi"/>
                <w:sz w:val="24"/>
                <w:szCs w:val="24"/>
              </w:rPr>
            </w:pPr>
            <w:del w:id="4391" w:author="raye" w:date="2018-07-20T15:06:00Z">
              <w:r w:rsidRPr="00A23FA3" w:rsidDel="00CE33F1">
                <w:rPr>
                  <w:rFonts w:ascii="Calibri" w:hAnsi="Calibri" w:cstheme="minorHAnsi"/>
                  <w:sz w:val="24"/>
                  <w:szCs w:val="24"/>
                </w:rPr>
                <w:delText>B5-Product tolerance max and min</w:delText>
              </w:r>
            </w:del>
          </w:p>
        </w:tc>
        <w:tc>
          <w:tcPr>
            <w:tcW w:w="3260" w:type="dxa"/>
            <w:shd w:val="clear" w:color="auto" w:fill="auto"/>
          </w:tcPr>
          <w:p w14:paraId="2038E93A" w14:textId="11CCB455" w:rsidR="00847B96" w:rsidRPr="00A23FA3" w:rsidDel="00CE33F1" w:rsidRDefault="00847B96" w:rsidP="00B440F8">
            <w:pPr>
              <w:rPr>
                <w:del w:id="4392" w:author="raye" w:date="2018-07-20T15:07:00Z"/>
                <w:rFonts w:ascii="Calibri" w:hAnsi="Calibri" w:cstheme="minorHAnsi"/>
                <w:sz w:val="24"/>
                <w:szCs w:val="24"/>
              </w:rPr>
            </w:pPr>
            <w:del w:id="4393" w:author="raye" w:date="2018-07-20T15:06:00Z">
              <w:r w:rsidRPr="00A23FA3" w:rsidDel="00CE33F1">
                <w:rPr>
                  <w:rFonts w:ascii="Calibri" w:hAnsi="Calibri" w:cstheme="minorHAnsi"/>
                  <w:noProof/>
                  <w:sz w:val="24"/>
                  <w:szCs w:val="24"/>
                </w:rPr>
                <w:object w:dxaOrig="1497" w:dyaOrig="935" w14:anchorId="350E4E9B">
                  <v:shape id="_x0000_i1054" type="#_x0000_t75" style="width:50.25pt;height:28.5pt" o:ole="">
                    <v:imagedata r:id="rId132" o:title=""/>
                  </v:shape>
                  <o:OLEObject Type="Embed" ProgID="Excel.Sheet.12" ShapeID="_x0000_i1054" DrawAspect="Icon" ObjectID="_1595354637" r:id="rId157"/>
                </w:object>
              </w:r>
            </w:del>
          </w:p>
        </w:tc>
      </w:tr>
      <w:tr w:rsidR="00A23FA3" w:rsidRPr="00A23FA3" w:rsidDel="00CE33F1" w14:paraId="533A3A1E" w14:textId="77777777" w:rsidTr="00B440F8">
        <w:trPr>
          <w:trHeight w:val="691"/>
          <w:del w:id="4394" w:author="raye" w:date="2018-07-20T15:07:00Z"/>
        </w:trPr>
        <w:tc>
          <w:tcPr>
            <w:tcW w:w="3859" w:type="dxa"/>
            <w:shd w:val="clear" w:color="auto" w:fill="auto"/>
          </w:tcPr>
          <w:p w14:paraId="483EFCD7" w14:textId="24416E71" w:rsidR="00847B96" w:rsidRPr="00A23FA3" w:rsidDel="00CE33F1" w:rsidRDefault="00847B96" w:rsidP="00B440F8">
            <w:pPr>
              <w:jc w:val="left"/>
              <w:rPr>
                <w:del w:id="4395" w:author="raye" w:date="2018-07-20T15:07:00Z"/>
                <w:rFonts w:ascii="Calibri" w:hAnsi="Calibri" w:cstheme="minorHAnsi"/>
                <w:sz w:val="24"/>
                <w:szCs w:val="24"/>
              </w:rPr>
            </w:pPr>
            <w:del w:id="4396" w:author="raye" w:date="2018-07-20T15:06:00Z">
              <w:r w:rsidRPr="00A23FA3" w:rsidDel="00CE33F1">
                <w:rPr>
                  <w:rFonts w:ascii="Calibri" w:hAnsi="Calibri" w:cstheme="minorHAnsi"/>
                  <w:sz w:val="24"/>
                  <w:szCs w:val="24"/>
                </w:rPr>
                <w:delText>B6-T24 results</w:delText>
              </w:r>
            </w:del>
          </w:p>
        </w:tc>
        <w:tc>
          <w:tcPr>
            <w:tcW w:w="3260" w:type="dxa"/>
            <w:shd w:val="clear" w:color="auto" w:fill="auto"/>
          </w:tcPr>
          <w:p w14:paraId="3376964E" w14:textId="7D36B9A4" w:rsidR="00847B96" w:rsidRPr="00A23FA3" w:rsidDel="00CE33F1" w:rsidRDefault="00847B96" w:rsidP="00B440F8">
            <w:pPr>
              <w:rPr>
                <w:del w:id="4397" w:author="raye" w:date="2018-07-20T15:07:00Z"/>
                <w:rFonts w:ascii="Calibri" w:hAnsi="Calibri" w:cstheme="minorHAnsi"/>
                <w:sz w:val="24"/>
                <w:szCs w:val="24"/>
              </w:rPr>
            </w:pPr>
            <w:del w:id="4398" w:author="raye" w:date="2018-07-20T15:06:00Z">
              <w:r w:rsidRPr="00A23FA3" w:rsidDel="00CE33F1">
                <w:rPr>
                  <w:rFonts w:ascii="Calibri" w:hAnsi="Calibri" w:cstheme="minorHAnsi"/>
                  <w:noProof/>
                  <w:sz w:val="24"/>
                  <w:szCs w:val="24"/>
                </w:rPr>
                <w:object w:dxaOrig="1520" w:dyaOrig="960" w14:anchorId="00EA5D90">
                  <v:shape id="_x0000_i1055" type="#_x0000_t75" style="width:57.75pt;height:36pt" o:ole="">
                    <v:imagedata r:id="rId134" o:title=""/>
                  </v:shape>
                  <o:OLEObject Type="Embed" ProgID="Excel.Sheet.12" ShapeID="_x0000_i1055" DrawAspect="Icon" ObjectID="_1595354638" r:id="rId158"/>
                </w:object>
              </w:r>
            </w:del>
          </w:p>
        </w:tc>
      </w:tr>
      <w:tr w:rsidR="00A23FA3" w:rsidRPr="00A23FA3" w:rsidDel="00CE33F1" w14:paraId="7BD471DA" w14:textId="77777777" w:rsidTr="00B440F8">
        <w:trPr>
          <w:trHeight w:val="913"/>
          <w:del w:id="4399" w:author="raye" w:date="2018-07-20T15:07:00Z"/>
        </w:trPr>
        <w:tc>
          <w:tcPr>
            <w:tcW w:w="3859" w:type="dxa"/>
            <w:shd w:val="clear" w:color="auto" w:fill="auto"/>
          </w:tcPr>
          <w:p w14:paraId="72120908" w14:textId="4999CD8B" w:rsidR="00847B96" w:rsidRPr="00A23FA3" w:rsidDel="00CE33F1" w:rsidRDefault="00847B96" w:rsidP="00B440F8">
            <w:pPr>
              <w:jc w:val="left"/>
              <w:rPr>
                <w:del w:id="4400" w:author="raye" w:date="2018-07-20T15:07:00Z"/>
                <w:rFonts w:ascii="Calibri" w:hAnsi="Calibri" w:cstheme="minorHAnsi"/>
                <w:sz w:val="24"/>
                <w:szCs w:val="24"/>
              </w:rPr>
            </w:pPr>
            <w:del w:id="4401" w:author="raye" w:date="2018-07-20T15:06:00Z">
              <w:r w:rsidRPr="00A23FA3" w:rsidDel="00CE33F1">
                <w:rPr>
                  <w:rFonts w:ascii="Calibri" w:hAnsi="Calibri" w:cstheme="minorHAnsi"/>
                  <w:sz w:val="24"/>
                  <w:szCs w:val="24"/>
                </w:rPr>
                <w:delText>B6 Invoice Number</w:delText>
              </w:r>
            </w:del>
          </w:p>
        </w:tc>
        <w:tc>
          <w:tcPr>
            <w:tcW w:w="3260" w:type="dxa"/>
            <w:shd w:val="clear" w:color="auto" w:fill="auto"/>
          </w:tcPr>
          <w:p w14:paraId="38F16CA5" w14:textId="2C6F27DC" w:rsidR="00847B96" w:rsidRPr="00A23FA3" w:rsidDel="00CE33F1" w:rsidRDefault="00847B96" w:rsidP="00B440F8">
            <w:pPr>
              <w:rPr>
                <w:del w:id="4402" w:author="raye" w:date="2018-07-20T15:07:00Z"/>
                <w:rFonts w:ascii="Calibri" w:hAnsi="Calibri" w:cstheme="minorHAnsi"/>
                <w:sz w:val="24"/>
                <w:szCs w:val="24"/>
              </w:rPr>
            </w:pPr>
            <w:del w:id="4403" w:author="raye" w:date="2018-07-20T15:06:00Z">
              <w:r w:rsidRPr="00A23FA3" w:rsidDel="00CE33F1">
                <w:rPr>
                  <w:rFonts w:ascii="Calibri" w:hAnsi="Calibri" w:cstheme="minorHAnsi"/>
                  <w:noProof/>
                  <w:sz w:val="24"/>
                  <w:szCs w:val="24"/>
                </w:rPr>
                <w:object w:dxaOrig="1497" w:dyaOrig="935" w14:anchorId="3A141B34">
                  <v:shape id="_x0000_i1056" type="#_x0000_t75" style="width:57.75pt;height:36pt" o:ole="">
                    <v:imagedata r:id="rId136" o:title=""/>
                  </v:shape>
                  <o:OLEObject Type="Embed" ProgID="Excel.Sheet.12" ShapeID="_x0000_i1056" DrawAspect="Icon" ObjectID="_1595354639" r:id="rId159"/>
                </w:object>
              </w:r>
            </w:del>
          </w:p>
        </w:tc>
      </w:tr>
      <w:tr w:rsidR="00A23FA3" w:rsidRPr="00A23FA3" w:rsidDel="00CE33F1" w14:paraId="2020BA0C" w14:textId="77777777" w:rsidTr="00B440F8">
        <w:trPr>
          <w:trHeight w:val="675"/>
          <w:del w:id="4404" w:author="raye" w:date="2018-07-20T15:07:00Z"/>
        </w:trPr>
        <w:tc>
          <w:tcPr>
            <w:tcW w:w="3859" w:type="dxa"/>
            <w:shd w:val="clear" w:color="auto" w:fill="auto"/>
          </w:tcPr>
          <w:p w14:paraId="11ECFD55" w14:textId="543BD2A2" w:rsidR="00847B96" w:rsidRPr="00A23FA3" w:rsidDel="00CE33F1" w:rsidRDefault="00847B96" w:rsidP="00B440F8">
            <w:pPr>
              <w:jc w:val="left"/>
              <w:rPr>
                <w:del w:id="4405" w:author="raye" w:date="2018-07-20T15:07:00Z"/>
                <w:rFonts w:ascii="Calibri" w:hAnsi="Calibri" w:cstheme="minorHAnsi"/>
                <w:sz w:val="24"/>
                <w:szCs w:val="24"/>
              </w:rPr>
            </w:pPr>
            <w:del w:id="4406" w:author="raye" w:date="2018-07-20T15:06:00Z">
              <w:r w:rsidRPr="00A23FA3" w:rsidDel="00CE33F1">
                <w:rPr>
                  <w:rFonts w:ascii="Calibri" w:hAnsi="Calibri" w:cstheme="minorHAnsi"/>
                  <w:sz w:val="24"/>
                  <w:szCs w:val="24"/>
                </w:rPr>
                <w:delText>B7 Invoice &amp; Lading Quantity check</w:delText>
              </w:r>
            </w:del>
          </w:p>
        </w:tc>
        <w:tc>
          <w:tcPr>
            <w:tcW w:w="3260" w:type="dxa"/>
            <w:shd w:val="clear" w:color="auto" w:fill="auto"/>
          </w:tcPr>
          <w:p w14:paraId="4BBF58E8" w14:textId="160C61B4" w:rsidR="00847B96" w:rsidRPr="00A23FA3" w:rsidDel="00CE33F1" w:rsidRDefault="00847B96" w:rsidP="00B440F8">
            <w:pPr>
              <w:rPr>
                <w:del w:id="4407" w:author="raye" w:date="2018-07-20T15:07:00Z"/>
                <w:rFonts w:ascii="Calibri" w:hAnsi="Calibri" w:cstheme="minorHAnsi"/>
                <w:sz w:val="24"/>
                <w:szCs w:val="24"/>
              </w:rPr>
            </w:pPr>
            <w:del w:id="4408" w:author="raye" w:date="2018-07-20T15:06:00Z">
              <w:r w:rsidRPr="00A23FA3" w:rsidDel="00CE33F1">
                <w:rPr>
                  <w:rFonts w:ascii="Calibri" w:hAnsi="Calibri" w:cstheme="minorHAnsi"/>
                  <w:noProof/>
                  <w:sz w:val="24"/>
                  <w:szCs w:val="24"/>
                </w:rPr>
                <w:object w:dxaOrig="1520" w:dyaOrig="960" w14:anchorId="30647515">
                  <v:shape id="_x0000_i1057" type="#_x0000_t75" style="width:57.75pt;height:36pt" o:ole="">
                    <v:imagedata r:id="rId138" o:title=""/>
                  </v:shape>
                  <o:OLEObject Type="Embed" ProgID="Excel.Sheet.12" ShapeID="_x0000_i1057" DrawAspect="Icon" ObjectID="_1595354640" r:id="rId160"/>
                </w:object>
              </w:r>
            </w:del>
          </w:p>
        </w:tc>
      </w:tr>
      <w:tr w:rsidR="00A23FA3" w:rsidRPr="00A23FA3" w:rsidDel="00CE33F1" w14:paraId="228E2FF5" w14:textId="77777777" w:rsidTr="00B440F8">
        <w:trPr>
          <w:trHeight w:val="707"/>
          <w:del w:id="4409" w:author="raye" w:date="2018-07-20T15:07:00Z"/>
        </w:trPr>
        <w:tc>
          <w:tcPr>
            <w:tcW w:w="3859" w:type="dxa"/>
            <w:shd w:val="clear" w:color="auto" w:fill="auto"/>
          </w:tcPr>
          <w:p w14:paraId="704868FA" w14:textId="2E665BF8" w:rsidR="00847B96" w:rsidRPr="00A23FA3" w:rsidDel="00CE33F1" w:rsidRDefault="00847B96" w:rsidP="00B440F8">
            <w:pPr>
              <w:jc w:val="left"/>
              <w:rPr>
                <w:del w:id="4410" w:author="raye" w:date="2018-07-20T15:07:00Z"/>
                <w:rFonts w:ascii="Calibri" w:hAnsi="Calibri" w:cstheme="minorHAnsi"/>
                <w:sz w:val="24"/>
                <w:szCs w:val="24"/>
              </w:rPr>
            </w:pPr>
            <w:del w:id="4411" w:author="raye" w:date="2018-07-20T15:06:00Z">
              <w:r w:rsidRPr="00A23FA3" w:rsidDel="00CE33F1">
                <w:rPr>
                  <w:rFonts w:ascii="Calibri" w:hAnsi="Calibri" w:cstheme="minorHAnsi"/>
                  <w:sz w:val="24"/>
                  <w:szCs w:val="24"/>
                </w:rPr>
                <w:delText>B9 Transaction Amount</w:delText>
              </w:r>
            </w:del>
          </w:p>
        </w:tc>
        <w:tc>
          <w:tcPr>
            <w:tcW w:w="3260" w:type="dxa"/>
            <w:shd w:val="clear" w:color="auto" w:fill="auto"/>
          </w:tcPr>
          <w:p w14:paraId="24F0312A" w14:textId="27E300CD" w:rsidR="00847B96" w:rsidRPr="00A23FA3" w:rsidDel="00CE33F1" w:rsidRDefault="00847B96" w:rsidP="00B440F8">
            <w:pPr>
              <w:rPr>
                <w:del w:id="4412" w:author="raye" w:date="2018-07-20T15:07:00Z"/>
                <w:rFonts w:ascii="Calibri" w:hAnsi="Calibri" w:cstheme="minorHAnsi"/>
                <w:sz w:val="24"/>
                <w:szCs w:val="24"/>
              </w:rPr>
            </w:pPr>
            <w:del w:id="4413" w:author="raye" w:date="2018-07-20T15:06:00Z">
              <w:r w:rsidRPr="00A23FA3" w:rsidDel="00CE33F1">
                <w:rPr>
                  <w:rFonts w:ascii="Calibri" w:hAnsi="Calibri" w:cstheme="minorHAnsi"/>
                  <w:noProof/>
                  <w:sz w:val="24"/>
                  <w:szCs w:val="24"/>
                </w:rPr>
                <w:object w:dxaOrig="1497" w:dyaOrig="935" w14:anchorId="18EC67BF">
                  <v:shape id="_x0000_i1058" type="#_x0000_t75" style="width:57.75pt;height:36pt" o:ole="">
                    <v:imagedata r:id="rId140" o:title=""/>
                  </v:shape>
                  <o:OLEObject Type="Embed" ProgID="Excel.Sheet.12" ShapeID="_x0000_i1058" DrawAspect="Icon" ObjectID="_1595354641" r:id="rId161"/>
                </w:object>
              </w:r>
            </w:del>
          </w:p>
        </w:tc>
      </w:tr>
      <w:tr w:rsidR="00A23FA3" w:rsidRPr="00A23FA3" w:rsidDel="00CE33F1" w14:paraId="43D29C6D" w14:textId="77777777" w:rsidTr="00B440F8">
        <w:trPr>
          <w:trHeight w:val="753"/>
          <w:del w:id="4414" w:author="raye" w:date="2018-07-20T15:07:00Z"/>
        </w:trPr>
        <w:tc>
          <w:tcPr>
            <w:tcW w:w="3859" w:type="dxa"/>
            <w:shd w:val="clear" w:color="auto" w:fill="auto"/>
          </w:tcPr>
          <w:p w14:paraId="279AB08E" w14:textId="58D9C3FC" w:rsidR="00847B96" w:rsidRPr="00A23FA3" w:rsidDel="00CE33F1" w:rsidRDefault="00847B96" w:rsidP="00B440F8">
            <w:pPr>
              <w:jc w:val="left"/>
              <w:rPr>
                <w:del w:id="4415" w:author="raye" w:date="2018-07-20T15:07:00Z"/>
                <w:rFonts w:ascii="Calibri" w:hAnsi="Calibri" w:cstheme="minorHAnsi"/>
                <w:sz w:val="24"/>
                <w:szCs w:val="24"/>
              </w:rPr>
            </w:pPr>
            <w:del w:id="4416" w:author="raye" w:date="2018-07-20T15:06:00Z">
              <w:r w:rsidRPr="00A23FA3" w:rsidDel="00CE33F1">
                <w:rPr>
                  <w:rFonts w:ascii="Calibri" w:hAnsi="Calibri" w:cstheme="minorHAnsi"/>
                  <w:sz w:val="24"/>
                  <w:szCs w:val="24"/>
                </w:rPr>
                <w:delText>B11 Invoice &amp; Lading Quantity check</w:delText>
              </w:r>
            </w:del>
          </w:p>
        </w:tc>
        <w:tc>
          <w:tcPr>
            <w:tcW w:w="3260" w:type="dxa"/>
            <w:shd w:val="clear" w:color="auto" w:fill="auto"/>
          </w:tcPr>
          <w:p w14:paraId="747404FC" w14:textId="35408133" w:rsidR="00847B96" w:rsidRPr="00A23FA3" w:rsidDel="00CE33F1" w:rsidRDefault="00847B96" w:rsidP="00B440F8">
            <w:pPr>
              <w:rPr>
                <w:del w:id="4417" w:author="raye" w:date="2018-07-20T15:07:00Z"/>
                <w:rFonts w:ascii="Calibri" w:hAnsi="Calibri" w:cstheme="minorHAnsi"/>
                <w:sz w:val="24"/>
                <w:szCs w:val="24"/>
              </w:rPr>
            </w:pPr>
            <w:del w:id="4418" w:author="raye" w:date="2018-07-20T15:06:00Z">
              <w:r w:rsidRPr="00A23FA3" w:rsidDel="00CE33F1">
                <w:rPr>
                  <w:rFonts w:ascii="Calibri" w:hAnsi="Calibri" w:cstheme="minorHAnsi"/>
                  <w:noProof/>
                  <w:sz w:val="24"/>
                  <w:szCs w:val="24"/>
                </w:rPr>
                <w:object w:dxaOrig="1497" w:dyaOrig="935" w14:anchorId="4054B7F2">
                  <v:shape id="_x0000_i1059" type="#_x0000_t75" style="width:50.25pt;height:28.5pt" o:ole="">
                    <v:imagedata r:id="rId142" o:title=""/>
                  </v:shape>
                  <o:OLEObject Type="Embed" ProgID="Excel.Sheet.12" ShapeID="_x0000_i1059" DrawAspect="Icon" ObjectID="_1595354642" r:id="rId162"/>
                </w:object>
              </w:r>
            </w:del>
          </w:p>
        </w:tc>
      </w:tr>
      <w:tr w:rsidR="00A23FA3" w:rsidRPr="00A23FA3" w:rsidDel="00CE33F1" w14:paraId="01C7D3F3" w14:textId="77777777" w:rsidTr="00B440F8">
        <w:trPr>
          <w:trHeight w:val="798"/>
          <w:del w:id="4419" w:author="raye" w:date="2018-07-20T15:07:00Z"/>
        </w:trPr>
        <w:tc>
          <w:tcPr>
            <w:tcW w:w="3859" w:type="dxa"/>
            <w:shd w:val="clear" w:color="auto" w:fill="auto"/>
          </w:tcPr>
          <w:p w14:paraId="157E0A9C" w14:textId="2942C0E9" w:rsidR="00847B96" w:rsidRPr="00A23FA3" w:rsidDel="00CE33F1" w:rsidRDefault="00847B96" w:rsidP="00B440F8">
            <w:pPr>
              <w:jc w:val="left"/>
              <w:rPr>
                <w:del w:id="4420" w:author="raye" w:date="2018-07-20T15:07:00Z"/>
                <w:rFonts w:ascii="Calibri" w:hAnsi="Calibri" w:cstheme="minorHAnsi"/>
                <w:sz w:val="24"/>
                <w:szCs w:val="24"/>
              </w:rPr>
            </w:pPr>
            <w:del w:id="4421" w:author="raye" w:date="2018-07-20T15:06:00Z">
              <w:r w:rsidRPr="00A23FA3" w:rsidDel="00CE33F1">
                <w:rPr>
                  <w:rFonts w:ascii="Calibri" w:hAnsi="Calibri" w:cstheme="minorHAnsi"/>
                  <w:sz w:val="24"/>
                  <w:szCs w:val="24"/>
                </w:rPr>
                <w:delText>B16 Country List</w:delText>
              </w:r>
            </w:del>
          </w:p>
        </w:tc>
        <w:tc>
          <w:tcPr>
            <w:tcW w:w="3260" w:type="dxa"/>
            <w:shd w:val="clear" w:color="auto" w:fill="auto"/>
          </w:tcPr>
          <w:p w14:paraId="1F69B912" w14:textId="00EF6C36" w:rsidR="00847B96" w:rsidRPr="00A23FA3" w:rsidDel="00CE33F1" w:rsidRDefault="00847B96" w:rsidP="00B440F8">
            <w:pPr>
              <w:rPr>
                <w:del w:id="4422" w:author="raye" w:date="2018-07-20T15:07:00Z"/>
                <w:rFonts w:ascii="Calibri" w:hAnsi="Calibri" w:cstheme="minorHAnsi"/>
                <w:sz w:val="24"/>
                <w:szCs w:val="24"/>
              </w:rPr>
            </w:pPr>
            <w:del w:id="4423" w:author="raye" w:date="2018-07-20T15:06:00Z">
              <w:r w:rsidRPr="00A23FA3" w:rsidDel="00CE33F1">
                <w:rPr>
                  <w:rFonts w:ascii="Calibri" w:hAnsi="Calibri" w:cstheme="minorHAnsi"/>
                  <w:noProof/>
                  <w:sz w:val="24"/>
                  <w:szCs w:val="24"/>
                </w:rPr>
                <w:object w:dxaOrig="1497" w:dyaOrig="935" w14:anchorId="0D21832D">
                  <v:shape id="_x0000_i1060" type="#_x0000_t75" style="width:50.25pt;height:28.5pt" o:ole="">
                    <v:imagedata r:id="rId144" o:title=""/>
                  </v:shape>
                  <o:OLEObject Type="Embed" ProgID="Excel.Sheet.12" ShapeID="_x0000_i1060" DrawAspect="Icon" ObjectID="_1595354643" r:id="rId163"/>
                </w:object>
              </w:r>
            </w:del>
          </w:p>
        </w:tc>
      </w:tr>
      <w:tr w:rsidR="00A23FA3" w:rsidRPr="00A23FA3" w:rsidDel="00CE33F1" w14:paraId="6A1AB64A" w14:textId="77777777" w:rsidTr="00B440F8">
        <w:trPr>
          <w:trHeight w:val="713"/>
          <w:del w:id="4424" w:author="raye" w:date="2018-07-20T15:07:00Z"/>
        </w:trPr>
        <w:tc>
          <w:tcPr>
            <w:tcW w:w="3859" w:type="dxa"/>
            <w:shd w:val="clear" w:color="auto" w:fill="auto"/>
          </w:tcPr>
          <w:p w14:paraId="7C62C071" w14:textId="1A1919AA" w:rsidR="00847B96" w:rsidRPr="00A23FA3" w:rsidDel="00CE33F1" w:rsidRDefault="00847B96" w:rsidP="00B440F8">
            <w:pPr>
              <w:jc w:val="left"/>
              <w:rPr>
                <w:del w:id="4425" w:author="raye" w:date="2018-07-20T15:07:00Z"/>
                <w:rFonts w:ascii="Calibri" w:hAnsi="Calibri" w:cstheme="minorHAnsi"/>
                <w:sz w:val="24"/>
                <w:szCs w:val="24"/>
              </w:rPr>
            </w:pPr>
            <w:del w:id="4426" w:author="raye" w:date="2018-07-20T15:06:00Z">
              <w:r w:rsidRPr="00A23FA3" w:rsidDel="00CE33F1">
                <w:rPr>
                  <w:rFonts w:ascii="Calibri" w:hAnsi="Calibri" w:cstheme="minorHAnsi"/>
                  <w:sz w:val="24"/>
                  <w:szCs w:val="24"/>
                </w:rPr>
                <w:delText>B16 Sanction Countries</w:delText>
              </w:r>
            </w:del>
          </w:p>
        </w:tc>
        <w:tc>
          <w:tcPr>
            <w:tcW w:w="3260" w:type="dxa"/>
            <w:shd w:val="clear" w:color="auto" w:fill="auto"/>
          </w:tcPr>
          <w:p w14:paraId="737DB23F" w14:textId="6F44212A" w:rsidR="00847B96" w:rsidRPr="00A23FA3" w:rsidDel="00CE33F1" w:rsidRDefault="00847B96" w:rsidP="00B440F8">
            <w:pPr>
              <w:rPr>
                <w:del w:id="4427" w:author="raye" w:date="2018-07-20T15:06:00Z"/>
                <w:rFonts w:ascii="Calibri" w:hAnsi="Calibri" w:cstheme="minorHAnsi"/>
              </w:rPr>
            </w:pPr>
            <w:del w:id="4428" w:author="raye" w:date="2018-07-20T15:06:00Z">
              <w:r w:rsidRPr="00A23FA3" w:rsidDel="00CE33F1">
                <w:rPr>
                  <w:rFonts w:ascii="Calibri" w:hAnsi="Calibri" w:cstheme="minorHAnsi"/>
                  <w:sz w:val="24"/>
                  <w:szCs w:val="24"/>
                </w:rPr>
                <w:delText>T</w:delText>
              </w:r>
              <w:r w:rsidRPr="00A23FA3" w:rsidDel="00CE33F1">
                <w:rPr>
                  <w:rFonts w:ascii="Calibri" w:hAnsi="Calibri" w:cstheme="minorHAnsi"/>
                </w:rPr>
                <w:delText>wo fields:</w:delText>
              </w:r>
            </w:del>
          </w:p>
          <w:p w14:paraId="382C1D30" w14:textId="23B93B5A" w:rsidR="00847B96" w:rsidRPr="00A23FA3" w:rsidDel="00CE33F1" w:rsidRDefault="00847B96" w:rsidP="00B440F8">
            <w:pPr>
              <w:spacing w:afterLines="20" w:after="62"/>
              <w:rPr>
                <w:del w:id="4429" w:author="raye" w:date="2018-07-20T15:06:00Z"/>
                <w:rFonts w:ascii="Calibri" w:hAnsi="Calibri" w:cstheme="minorHAnsi"/>
              </w:rPr>
            </w:pPr>
            <w:del w:id="4430" w:author="raye" w:date="2018-07-20T15:06:00Z">
              <w:r w:rsidRPr="00A23FA3" w:rsidDel="00CE33F1">
                <w:rPr>
                  <w:rFonts w:ascii="Calibri" w:hAnsi="Calibri" w:cstheme="minorHAnsi"/>
                </w:rPr>
                <w:delText>1. Country Name</w:delText>
              </w:r>
            </w:del>
          </w:p>
          <w:p w14:paraId="0F688F7C" w14:textId="4FFA3BF0" w:rsidR="00847B96" w:rsidRPr="00A23FA3" w:rsidDel="00CE33F1" w:rsidRDefault="00847B96" w:rsidP="00B440F8">
            <w:pPr>
              <w:rPr>
                <w:del w:id="4431" w:author="raye" w:date="2018-07-20T15:07:00Z"/>
                <w:rFonts w:ascii="Calibri" w:hAnsi="Calibri" w:cstheme="minorHAnsi"/>
                <w:sz w:val="24"/>
                <w:szCs w:val="24"/>
              </w:rPr>
            </w:pPr>
            <w:del w:id="4432" w:author="raye" w:date="2018-07-20T15:06:00Z">
              <w:r w:rsidRPr="00A23FA3" w:rsidDel="00CE33F1">
                <w:rPr>
                  <w:rFonts w:ascii="Calibri" w:hAnsi="Calibri" w:cstheme="minorHAnsi"/>
                </w:rPr>
                <w:delText>2. Abbreviation (two characters)</w:delText>
              </w:r>
            </w:del>
          </w:p>
        </w:tc>
      </w:tr>
      <w:tr w:rsidR="00A23FA3" w:rsidRPr="00A23FA3" w:rsidDel="00CE33F1" w14:paraId="1DD02AC0" w14:textId="77777777" w:rsidTr="00B440F8">
        <w:trPr>
          <w:trHeight w:val="613"/>
          <w:del w:id="4433" w:author="raye" w:date="2018-07-20T15:07:00Z"/>
        </w:trPr>
        <w:tc>
          <w:tcPr>
            <w:tcW w:w="3859" w:type="dxa"/>
            <w:shd w:val="clear" w:color="auto" w:fill="auto"/>
          </w:tcPr>
          <w:p w14:paraId="16C7EA9F" w14:textId="4BE21B2B" w:rsidR="00847B96" w:rsidRPr="00A23FA3" w:rsidDel="00CE33F1" w:rsidRDefault="00847B96" w:rsidP="00B440F8">
            <w:pPr>
              <w:jc w:val="left"/>
              <w:rPr>
                <w:del w:id="4434" w:author="raye" w:date="2018-07-20T15:07:00Z"/>
                <w:rFonts w:ascii="Calibri" w:hAnsi="Calibri" w:cstheme="minorHAnsi"/>
                <w:sz w:val="24"/>
                <w:szCs w:val="24"/>
              </w:rPr>
            </w:pPr>
            <w:del w:id="4435" w:author="raye" w:date="2018-07-20T15:06:00Z">
              <w:r w:rsidRPr="00A23FA3" w:rsidDel="00CE33F1">
                <w:rPr>
                  <w:rFonts w:ascii="Calibri" w:hAnsi="Calibri" w:cstheme="minorHAnsi"/>
                  <w:sz w:val="24"/>
                  <w:szCs w:val="24"/>
                </w:rPr>
                <w:delText>B20 Country List</w:delText>
              </w:r>
            </w:del>
          </w:p>
        </w:tc>
        <w:tc>
          <w:tcPr>
            <w:tcW w:w="3260" w:type="dxa"/>
            <w:shd w:val="clear" w:color="auto" w:fill="auto"/>
          </w:tcPr>
          <w:p w14:paraId="0E808C03" w14:textId="3C3915BD" w:rsidR="00847B96" w:rsidRPr="00A23FA3" w:rsidDel="00CE33F1" w:rsidRDefault="00847B96" w:rsidP="00B440F8">
            <w:pPr>
              <w:rPr>
                <w:del w:id="4436" w:author="raye" w:date="2018-07-20T15:07:00Z"/>
                <w:rFonts w:ascii="Calibri" w:hAnsi="Calibri" w:cstheme="minorHAnsi"/>
                <w:sz w:val="24"/>
                <w:szCs w:val="24"/>
              </w:rPr>
            </w:pPr>
            <w:del w:id="4437" w:author="raye" w:date="2018-07-20T15:06:00Z">
              <w:r w:rsidRPr="00A23FA3" w:rsidDel="00CE33F1">
                <w:rPr>
                  <w:rFonts w:ascii="Calibri" w:hAnsi="Calibri" w:cstheme="minorHAnsi"/>
                  <w:noProof/>
                  <w:sz w:val="24"/>
                  <w:szCs w:val="24"/>
                </w:rPr>
                <w:object w:dxaOrig="1497" w:dyaOrig="935" w14:anchorId="59B21B08">
                  <v:shape id="_x0000_i1061" type="#_x0000_t75" style="width:50.25pt;height:28.5pt" o:ole="">
                    <v:imagedata r:id="rId146" o:title=""/>
                  </v:shape>
                  <o:OLEObject Type="Embed" ProgID="Excel.Sheet.12" ShapeID="_x0000_i1061" DrawAspect="Icon" ObjectID="_1595354644" r:id="rId164"/>
                </w:object>
              </w:r>
            </w:del>
          </w:p>
        </w:tc>
      </w:tr>
      <w:tr w:rsidR="00847B96" w:rsidRPr="00A23FA3" w:rsidDel="00CE33F1" w14:paraId="21E0C4E5" w14:textId="3CC92287" w:rsidTr="00B440F8">
        <w:trPr>
          <w:trHeight w:val="513"/>
          <w:del w:id="4438" w:author="raye" w:date="2018-07-20T15:07:00Z"/>
        </w:trPr>
        <w:tc>
          <w:tcPr>
            <w:tcW w:w="3859" w:type="dxa"/>
            <w:shd w:val="clear" w:color="auto" w:fill="auto"/>
          </w:tcPr>
          <w:p w14:paraId="23C2A4BA" w14:textId="2FE96269" w:rsidR="00847B96" w:rsidRPr="00A23FA3" w:rsidDel="00CE33F1" w:rsidRDefault="00847B96" w:rsidP="00B440F8">
            <w:pPr>
              <w:jc w:val="left"/>
              <w:rPr>
                <w:del w:id="4439" w:author="raye" w:date="2018-07-20T15:07:00Z"/>
                <w:rFonts w:ascii="Calibri" w:hAnsi="Calibri" w:cstheme="minorHAnsi"/>
                <w:sz w:val="24"/>
                <w:szCs w:val="24"/>
              </w:rPr>
            </w:pPr>
            <w:del w:id="4440" w:author="raye" w:date="2018-07-20T15:06:00Z">
              <w:r w:rsidRPr="00A23FA3" w:rsidDel="00CE33F1">
                <w:rPr>
                  <w:rFonts w:ascii="Calibri" w:hAnsi="Calibri" w:cstheme="minorHAnsi"/>
                  <w:sz w:val="24"/>
                  <w:szCs w:val="24"/>
                </w:rPr>
                <w:delText>B21 Tax Heavens</w:delText>
              </w:r>
            </w:del>
          </w:p>
        </w:tc>
        <w:tc>
          <w:tcPr>
            <w:tcW w:w="3260" w:type="dxa"/>
            <w:shd w:val="clear" w:color="auto" w:fill="auto"/>
          </w:tcPr>
          <w:p w14:paraId="7D362971" w14:textId="27713348" w:rsidR="00847B96" w:rsidRPr="00A23FA3" w:rsidDel="00CE33F1" w:rsidRDefault="00847B96" w:rsidP="00B440F8">
            <w:pPr>
              <w:rPr>
                <w:del w:id="4441" w:author="raye" w:date="2018-07-20T15:07:00Z"/>
                <w:rFonts w:ascii="Calibri" w:hAnsi="Calibri" w:cstheme="minorHAnsi"/>
                <w:sz w:val="24"/>
                <w:szCs w:val="24"/>
              </w:rPr>
            </w:pPr>
            <w:del w:id="4442" w:author="raye" w:date="2018-07-20T15:06:00Z">
              <w:r w:rsidRPr="00A23FA3" w:rsidDel="00CE33F1">
                <w:rPr>
                  <w:rFonts w:ascii="Calibri" w:hAnsi="Calibri" w:cstheme="minorHAnsi"/>
                  <w:szCs w:val="24"/>
                </w:rPr>
                <w:delText>1 field</w:delText>
              </w:r>
              <w:r w:rsidRPr="00A23FA3" w:rsidDel="00CE33F1">
                <w:rPr>
                  <w:rFonts w:ascii="Calibri" w:hAnsi="Calibri" w:cstheme="minorHAnsi"/>
                  <w:szCs w:val="24"/>
                </w:rPr>
                <w:delText>：</w:delText>
              </w:r>
              <w:r w:rsidRPr="00A23FA3" w:rsidDel="00CE33F1">
                <w:rPr>
                  <w:rFonts w:ascii="Calibri" w:hAnsi="Calibri" w:cstheme="minorHAnsi"/>
                  <w:szCs w:val="24"/>
                </w:rPr>
                <w:delText>Country Name/Region Name</w:delText>
              </w:r>
            </w:del>
          </w:p>
        </w:tc>
      </w:tr>
    </w:tbl>
    <w:p w14:paraId="46EE4DF2" w14:textId="77777777" w:rsidR="00847B96" w:rsidRPr="00A23FA3" w:rsidRDefault="00847B96" w:rsidP="00847B96">
      <w:pPr>
        <w:pStyle w:val="a0"/>
        <w:ind w:left="845" w:firstLineChars="0" w:firstLine="0"/>
        <w:rPr>
          <w:rFonts w:ascii="Calibri" w:hAnsi="Calibri" w:cstheme="minorHAnsi"/>
          <w:sz w:val="24"/>
        </w:rPr>
      </w:pPr>
    </w:p>
    <w:p w14:paraId="3F312511" w14:textId="77777777" w:rsidR="00847B96" w:rsidRPr="00A23FA3" w:rsidRDefault="00847B96" w:rsidP="00847B96">
      <w:pPr>
        <w:spacing w:afterLines="50" w:after="156"/>
        <w:ind w:left="425"/>
        <w:rPr>
          <w:rFonts w:ascii="等线" w:eastAsia="等线" w:hAnsi="等线" w:cstheme="minorHAnsi"/>
          <w:kern w:val="0"/>
          <w:szCs w:val="21"/>
        </w:rPr>
      </w:pPr>
    </w:p>
    <w:p w14:paraId="5B67C315" w14:textId="77777777" w:rsidR="00847B96" w:rsidRPr="00A23FA3" w:rsidRDefault="00847B96" w:rsidP="00847B96">
      <w:pPr>
        <w:spacing w:afterLines="50" w:after="156"/>
        <w:ind w:left="425"/>
        <w:rPr>
          <w:rFonts w:ascii="等线" w:eastAsia="等线" w:hAnsi="等线" w:cstheme="minorHAnsi"/>
          <w:kern w:val="0"/>
          <w:szCs w:val="21"/>
        </w:rPr>
      </w:pPr>
    </w:p>
    <w:p w14:paraId="36B3E887" w14:textId="1DEDD1AB" w:rsidR="00847B96" w:rsidRPr="00A23FA3" w:rsidRDefault="00847B96" w:rsidP="00847B96">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443" w:name="_Toc519582902"/>
      <w:bookmarkStart w:id="4444" w:name="_Toc520839496"/>
      <w:r w:rsidRPr="00A23FA3">
        <w:rPr>
          <w:rFonts w:ascii="Times New Roman" w:hAnsi="Times New Roman" w:cs="Times New Roman"/>
          <w:sz w:val="24"/>
          <w:szCs w:val="24"/>
        </w:rPr>
        <w:t>3.2.</w:t>
      </w:r>
      <w:r w:rsidR="00433310" w:rsidRPr="00A23FA3">
        <w:rPr>
          <w:rFonts w:ascii="Times New Roman" w:hAnsi="Times New Roman" w:cs="Times New Roman"/>
          <w:sz w:val="24"/>
          <w:szCs w:val="24"/>
        </w:rPr>
        <w:t>7</w:t>
      </w:r>
      <w:r w:rsidRPr="00A23FA3">
        <w:rPr>
          <w:rFonts w:ascii="Times New Roman" w:hAnsi="Times New Roman" w:cs="Times New Roman"/>
          <w:sz w:val="24"/>
          <w:szCs w:val="24"/>
        </w:rPr>
        <w:t>.3. Interface requirements</w:t>
      </w:r>
      <w:bookmarkEnd w:id="4443"/>
      <w:bookmarkEnd w:id="4444"/>
    </w:p>
    <w:p w14:paraId="2EEC4C19" w14:textId="77777777" w:rsidR="00847B96" w:rsidRPr="00A23FA3" w:rsidRDefault="00847B96" w:rsidP="00847B96">
      <w:pPr>
        <w:spacing w:afterLines="50" w:after="156"/>
        <w:ind w:left="425"/>
        <w:rPr>
          <w:rFonts w:ascii="等线" w:eastAsia="等线" w:hAnsi="等线" w:cstheme="minorHAnsi"/>
          <w:szCs w:val="21"/>
        </w:rPr>
      </w:pPr>
    </w:p>
    <w:p w14:paraId="3A3038BE" w14:textId="77777777" w:rsidR="00847B96" w:rsidRPr="00A23FA3" w:rsidRDefault="00847B96" w:rsidP="00847B96">
      <w:pPr>
        <w:pStyle w:val="a0"/>
        <w:numPr>
          <w:ilvl w:val="0"/>
          <w:numId w:val="109"/>
        </w:numPr>
        <w:ind w:firstLineChars="0"/>
        <w:rPr>
          <w:rFonts w:ascii="等线" w:eastAsia="等线" w:hAnsi="等线"/>
        </w:rPr>
      </w:pPr>
      <w:r w:rsidRPr="00A23FA3">
        <w:rPr>
          <w:rFonts w:ascii="等线" w:eastAsia="等线" w:hAnsi="等线" w:hint="eastAsia"/>
        </w:rPr>
        <w:lastRenderedPageBreak/>
        <w:t>可编辑证据页面</w:t>
      </w:r>
    </w:p>
    <w:p w14:paraId="66FDACCF" w14:textId="77777777" w:rsidR="00847B96" w:rsidRPr="00A23FA3" w:rsidRDefault="00847B96" w:rsidP="00847B96">
      <w:pPr>
        <w:spacing w:afterLines="50" w:after="156"/>
        <w:ind w:left="425"/>
        <w:rPr>
          <w:rFonts w:ascii="等线" w:eastAsia="等线" w:hAnsi="等线" w:cstheme="minorHAnsi"/>
          <w:szCs w:val="21"/>
        </w:rPr>
      </w:pPr>
      <w:r w:rsidRPr="00A23FA3">
        <w:rPr>
          <w:noProof/>
        </w:rPr>
        <w:drawing>
          <wp:inline distT="0" distB="0" distL="0" distR="0" wp14:anchorId="0E2F54B0" wp14:editId="48D08AAD">
            <wp:extent cx="5274310" cy="31210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121025"/>
                    </a:xfrm>
                    <a:prstGeom prst="rect">
                      <a:avLst/>
                    </a:prstGeom>
                  </pic:spPr>
                </pic:pic>
              </a:graphicData>
            </a:graphic>
          </wp:inline>
        </w:drawing>
      </w:r>
    </w:p>
    <w:p w14:paraId="2CDB6E99" w14:textId="77777777" w:rsidR="00847B96" w:rsidRPr="00A23FA3" w:rsidRDefault="00847B96" w:rsidP="00847B96">
      <w:pPr>
        <w:spacing w:afterLines="50" w:after="156"/>
        <w:ind w:left="425"/>
        <w:rPr>
          <w:rFonts w:ascii="等线" w:eastAsia="等线" w:hAnsi="等线" w:cstheme="minorHAnsi"/>
          <w:szCs w:val="21"/>
        </w:rPr>
      </w:pPr>
    </w:p>
    <w:p w14:paraId="792E9E8C" w14:textId="77777777" w:rsidR="00847B96" w:rsidRPr="00A23FA3" w:rsidRDefault="00847B96" w:rsidP="00847B96">
      <w:pPr>
        <w:pStyle w:val="a0"/>
        <w:numPr>
          <w:ilvl w:val="0"/>
          <w:numId w:val="109"/>
        </w:numPr>
        <w:ind w:firstLineChars="0"/>
        <w:rPr>
          <w:rFonts w:ascii="等线" w:eastAsia="等线" w:hAnsi="等线"/>
        </w:rPr>
      </w:pPr>
      <w:r w:rsidRPr="00A23FA3">
        <w:rPr>
          <w:rFonts w:ascii="等线" w:eastAsia="等线" w:hAnsi="等线" w:hint="eastAsia"/>
        </w:rPr>
        <w:t>不可编辑证据页面</w:t>
      </w:r>
    </w:p>
    <w:p w14:paraId="0C855F31" w14:textId="77777777" w:rsidR="00847B96" w:rsidRPr="00A23FA3" w:rsidRDefault="00847B96" w:rsidP="00847B96">
      <w:pPr>
        <w:spacing w:afterLines="50" w:after="156"/>
        <w:ind w:left="425"/>
        <w:rPr>
          <w:rFonts w:ascii="等线" w:eastAsia="等线" w:hAnsi="等线" w:cstheme="minorHAnsi"/>
          <w:szCs w:val="21"/>
        </w:rPr>
      </w:pPr>
      <w:r w:rsidRPr="00A23FA3">
        <w:rPr>
          <w:noProof/>
        </w:rPr>
        <w:drawing>
          <wp:inline distT="0" distB="0" distL="0" distR="0" wp14:anchorId="0364E52B" wp14:editId="50B85FB0">
            <wp:extent cx="5274310" cy="28879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87980"/>
                    </a:xfrm>
                    <a:prstGeom prst="rect">
                      <a:avLst/>
                    </a:prstGeom>
                  </pic:spPr>
                </pic:pic>
              </a:graphicData>
            </a:graphic>
          </wp:inline>
        </w:drawing>
      </w:r>
    </w:p>
    <w:p w14:paraId="73A197DD" w14:textId="77777777" w:rsidR="00847B96" w:rsidRPr="00A23FA3" w:rsidRDefault="00847B96" w:rsidP="00847B96">
      <w:pPr>
        <w:pStyle w:val="a0"/>
        <w:numPr>
          <w:ilvl w:val="0"/>
          <w:numId w:val="109"/>
        </w:numPr>
        <w:ind w:firstLineChars="0"/>
        <w:rPr>
          <w:rFonts w:ascii="等线" w:eastAsia="等线" w:hAnsi="等线"/>
        </w:rPr>
      </w:pPr>
      <w:r w:rsidRPr="00A23FA3">
        <w:rPr>
          <w:rFonts w:ascii="等线" w:eastAsia="等线" w:hAnsi="等线" w:hint="eastAsia"/>
        </w:rPr>
        <w:t>手动上传证据页面</w:t>
      </w:r>
    </w:p>
    <w:p w14:paraId="194BFAEA" w14:textId="77777777" w:rsidR="00847B96" w:rsidRPr="00A23FA3" w:rsidRDefault="00847B96" w:rsidP="00847B96">
      <w:pPr>
        <w:spacing w:afterLines="50" w:after="156"/>
        <w:ind w:left="425"/>
        <w:rPr>
          <w:rFonts w:ascii="等线" w:eastAsia="等线" w:hAnsi="等线" w:cstheme="minorHAnsi"/>
          <w:szCs w:val="21"/>
        </w:rPr>
      </w:pPr>
    </w:p>
    <w:p w14:paraId="12E59FC7" w14:textId="77777777" w:rsidR="00847B96" w:rsidRPr="00A23FA3" w:rsidRDefault="00847B96" w:rsidP="00847B96">
      <w:pPr>
        <w:spacing w:afterLines="50" w:after="156"/>
        <w:ind w:left="425"/>
        <w:rPr>
          <w:rFonts w:ascii="等线" w:eastAsia="等线" w:hAnsi="等线" w:cstheme="minorHAnsi"/>
          <w:szCs w:val="21"/>
        </w:rPr>
      </w:pPr>
      <w:r w:rsidRPr="00A23FA3">
        <w:rPr>
          <w:noProof/>
        </w:rPr>
        <w:lastRenderedPageBreak/>
        <w:drawing>
          <wp:inline distT="0" distB="0" distL="0" distR="0" wp14:anchorId="4C3BBE33" wp14:editId="2AFC8D82">
            <wp:extent cx="5274310" cy="32785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78505"/>
                    </a:xfrm>
                    <a:prstGeom prst="rect">
                      <a:avLst/>
                    </a:prstGeom>
                  </pic:spPr>
                </pic:pic>
              </a:graphicData>
            </a:graphic>
          </wp:inline>
        </w:drawing>
      </w:r>
    </w:p>
    <w:p w14:paraId="5ADFA3E4" w14:textId="13B9D1F5" w:rsidR="008D611D" w:rsidRPr="00A23FA3" w:rsidRDefault="008D611D" w:rsidP="00774ECE">
      <w:pPr>
        <w:spacing w:afterLines="50" w:after="156"/>
        <w:rPr>
          <w:rFonts w:ascii="Calibri" w:hAnsi="Calibri" w:cstheme="minorHAnsi"/>
          <w:sz w:val="24"/>
        </w:rPr>
      </w:pPr>
    </w:p>
    <w:p w14:paraId="5AB851EF" w14:textId="538334D2" w:rsidR="00B440F8" w:rsidRPr="00A23FA3" w:rsidRDefault="00B440F8" w:rsidP="00774ECE">
      <w:pPr>
        <w:spacing w:afterLines="50" w:after="156"/>
        <w:rPr>
          <w:rFonts w:ascii="Calibri" w:hAnsi="Calibri" w:cstheme="minorHAnsi"/>
          <w:sz w:val="24"/>
        </w:rPr>
      </w:pPr>
    </w:p>
    <w:p w14:paraId="6B8E45DC" w14:textId="71415605" w:rsidR="00B440F8" w:rsidRPr="00A23FA3" w:rsidRDefault="00B440F8" w:rsidP="00774ECE">
      <w:pPr>
        <w:spacing w:afterLines="50" w:after="156"/>
        <w:rPr>
          <w:rFonts w:ascii="Calibri" w:hAnsi="Calibri" w:cstheme="minorHAnsi"/>
          <w:sz w:val="24"/>
        </w:rPr>
      </w:pPr>
    </w:p>
    <w:p w14:paraId="45191C7E" w14:textId="6FC59FB6" w:rsidR="00B440F8" w:rsidRPr="00A23FA3" w:rsidRDefault="00B440F8" w:rsidP="00B440F8">
      <w:pPr>
        <w:pStyle w:val="215"/>
        <w:ind w:firstLine="480"/>
        <w:rPr>
          <w:rFonts w:asciiTheme="minorHAnsi" w:hAnsiTheme="minorHAnsi" w:cstheme="minorHAnsi"/>
          <w:sz w:val="24"/>
          <w:szCs w:val="24"/>
        </w:rPr>
      </w:pPr>
      <w:bookmarkStart w:id="4445" w:name="_Toc519582903"/>
      <w:bookmarkStart w:id="4446" w:name="_Toc520839497"/>
      <w:r w:rsidRPr="00A23FA3">
        <w:rPr>
          <w:rFonts w:asciiTheme="minorHAnsi" w:hAnsiTheme="minorHAnsi" w:cstheme="minorHAnsi"/>
          <w:sz w:val="24"/>
          <w:szCs w:val="24"/>
        </w:rPr>
        <w:t>3.2.</w:t>
      </w:r>
      <w:r w:rsidR="00433310" w:rsidRPr="00A23FA3">
        <w:rPr>
          <w:rFonts w:asciiTheme="minorHAnsi" w:hAnsiTheme="minorHAnsi" w:cstheme="minorHAnsi"/>
          <w:sz w:val="24"/>
          <w:szCs w:val="24"/>
        </w:rPr>
        <w:t>8</w:t>
      </w:r>
      <w:r w:rsidRPr="00A23FA3">
        <w:rPr>
          <w:rFonts w:asciiTheme="minorHAnsi" w:hAnsiTheme="minorHAnsi" w:cstheme="minorHAnsi"/>
          <w:sz w:val="24"/>
          <w:szCs w:val="24"/>
        </w:rPr>
        <w:t xml:space="preserve"> Operations Analyst: Details</w:t>
      </w:r>
      <w:bookmarkEnd w:id="4445"/>
      <w:bookmarkEnd w:id="4446"/>
    </w:p>
    <w:p w14:paraId="6F66F8D8" w14:textId="33D7B6CE"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447" w:name="_Toc519582904"/>
      <w:bookmarkStart w:id="4448" w:name="_Toc520839498"/>
      <w:r w:rsidRPr="00A23FA3">
        <w:rPr>
          <w:rFonts w:ascii="Times New Roman" w:hAnsi="Times New Roman" w:cs="Times New Roman"/>
          <w:sz w:val="24"/>
          <w:szCs w:val="24"/>
        </w:rPr>
        <w:t>3.2.</w:t>
      </w:r>
      <w:r w:rsidR="00433310" w:rsidRPr="00A23FA3">
        <w:rPr>
          <w:rFonts w:ascii="Times New Roman" w:hAnsi="Times New Roman" w:cs="Times New Roman"/>
          <w:sz w:val="24"/>
          <w:szCs w:val="24"/>
        </w:rPr>
        <w:t>8</w:t>
      </w:r>
      <w:r w:rsidRPr="00A23FA3">
        <w:rPr>
          <w:rFonts w:ascii="Times New Roman" w:hAnsi="Times New Roman" w:cs="Times New Roman"/>
          <w:sz w:val="24"/>
          <w:szCs w:val="24"/>
        </w:rPr>
        <w:t>.1. Brief introduction to function</w:t>
      </w:r>
      <w:bookmarkEnd w:id="4447"/>
      <w:bookmarkEnd w:id="4448"/>
    </w:p>
    <w:p w14:paraId="5C6565F6" w14:textId="77777777" w:rsidR="00B440F8" w:rsidRPr="00A23FA3" w:rsidRDefault="00B440F8" w:rsidP="00B440F8">
      <w:pPr>
        <w:spacing w:afterLines="50" w:after="156"/>
        <w:rPr>
          <w:rFonts w:ascii="等线" w:eastAsia="等线" w:hAnsi="等线" w:cstheme="minorHAnsi"/>
          <w:szCs w:val="21"/>
        </w:rPr>
      </w:pPr>
      <w:r w:rsidRPr="00A23FA3">
        <w:rPr>
          <w:rFonts w:ascii="等线" w:eastAsia="等线" w:hAnsi="等线" w:cstheme="minorHAnsi" w:hint="eastAsia"/>
          <w:szCs w:val="21"/>
        </w:rPr>
        <w:t>这里主要分为三大块内容。用户基本信息；I</w:t>
      </w:r>
      <w:r w:rsidRPr="00A23FA3">
        <w:rPr>
          <w:rFonts w:ascii="等线" w:eastAsia="等线" w:hAnsi="等线" w:cstheme="minorHAnsi"/>
          <w:szCs w:val="21"/>
        </w:rPr>
        <w:t>NPUT</w:t>
      </w:r>
      <w:r w:rsidRPr="00A23FA3">
        <w:rPr>
          <w:rFonts w:ascii="等线" w:eastAsia="等线" w:hAnsi="等线" w:cstheme="minorHAnsi" w:hint="eastAsia"/>
          <w:szCs w:val="21"/>
        </w:rPr>
        <w:t>录入的表单；3</w:t>
      </w:r>
      <w:r w:rsidRPr="00A23FA3">
        <w:rPr>
          <w:rFonts w:ascii="等线" w:eastAsia="等线" w:hAnsi="等线" w:cstheme="minorHAnsi"/>
          <w:szCs w:val="21"/>
        </w:rPr>
        <w:t>5</w:t>
      </w:r>
      <w:r w:rsidRPr="00A23FA3">
        <w:rPr>
          <w:rFonts w:ascii="等线" w:eastAsia="等线" w:hAnsi="等线" w:cstheme="minorHAnsi" w:hint="eastAsia"/>
          <w:szCs w:val="21"/>
        </w:rPr>
        <w:t>个问题和证据。及相应的操作按钮。在不同状态时，内容按钮会有一定的变化</w:t>
      </w:r>
    </w:p>
    <w:p w14:paraId="390572FF" w14:textId="77777777" w:rsidR="00B440F8" w:rsidRPr="00A23FA3" w:rsidRDefault="00B440F8" w:rsidP="00B440F8">
      <w:pPr>
        <w:spacing w:afterLines="50" w:after="156"/>
        <w:rPr>
          <w:rFonts w:ascii="等线" w:eastAsia="等线" w:hAnsi="等线" w:cstheme="minorHAnsi"/>
          <w:szCs w:val="21"/>
        </w:rPr>
      </w:pPr>
      <w:r w:rsidRPr="00A23FA3">
        <w:object w:dxaOrig="15465" w:dyaOrig="19515" w14:anchorId="7A6D1059">
          <v:shape id="_x0000_i1062" type="#_x0000_t75" style="width:417.75pt;height:525.75pt" o:ole="">
            <v:imagedata r:id="rId168" o:title=""/>
          </v:shape>
          <o:OLEObject Type="Embed" ProgID="Visio.Drawing.15" ShapeID="_x0000_i1062" DrawAspect="Content" ObjectID="_1595354645" r:id="rId169"/>
        </w:object>
      </w:r>
    </w:p>
    <w:p w14:paraId="2119784E" w14:textId="77777777" w:rsidR="00B440F8" w:rsidRPr="00A23FA3" w:rsidRDefault="00B440F8" w:rsidP="00B440F8">
      <w:r w:rsidRPr="00A23FA3">
        <w:tab/>
      </w:r>
    </w:p>
    <w:p w14:paraId="69290FBE" w14:textId="77777777" w:rsidR="00B440F8" w:rsidRPr="00A23FA3" w:rsidRDefault="00B440F8" w:rsidP="00B440F8"/>
    <w:p w14:paraId="674DC9D5" w14:textId="77777777" w:rsidR="00B440F8" w:rsidRPr="00A23FA3" w:rsidRDefault="00B440F8" w:rsidP="00B440F8"/>
    <w:p w14:paraId="2E44DA1B" w14:textId="77777777" w:rsidR="00B440F8" w:rsidRPr="00A23FA3" w:rsidRDefault="00B440F8" w:rsidP="00B440F8"/>
    <w:p w14:paraId="226FFC9A" w14:textId="77777777" w:rsidR="00B440F8" w:rsidRPr="00A23FA3" w:rsidRDefault="00B440F8" w:rsidP="00B440F8"/>
    <w:p w14:paraId="3D3A5BAA" w14:textId="77777777" w:rsidR="00B440F8" w:rsidRPr="00A23FA3" w:rsidRDefault="00B440F8" w:rsidP="00B440F8"/>
    <w:p w14:paraId="02DB59AF" w14:textId="7177EF72"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lastRenderedPageBreak/>
        <w:tab/>
        <w:t xml:space="preserve"> </w:t>
      </w:r>
      <w:bookmarkStart w:id="4449" w:name="_Toc519582905"/>
      <w:bookmarkStart w:id="4450" w:name="_Toc520839499"/>
      <w:r w:rsidRPr="00A23FA3">
        <w:rPr>
          <w:rFonts w:ascii="Times New Roman" w:hAnsi="Times New Roman" w:cs="Times New Roman"/>
          <w:sz w:val="24"/>
          <w:szCs w:val="24"/>
        </w:rPr>
        <w:t>3.2.</w:t>
      </w:r>
      <w:r w:rsidR="00433310" w:rsidRPr="00A23FA3">
        <w:rPr>
          <w:rFonts w:ascii="Times New Roman" w:hAnsi="Times New Roman" w:cs="Times New Roman"/>
          <w:sz w:val="24"/>
          <w:szCs w:val="24"/>
        </w:rPr>
        <w:t>8</w:t>
      </w:r>
      <w:r w:rsidRPr="00A23FA3">
        <w:rPr>
          <w:rFonts w:ascii="Times New Roman" w:hAnsi="Times New Roman" w:cs="Times New Roman"/>
          <w:sz w:val="24"/>
          <w:szCs w:val="24"/>
        </w:rPr>
        <w:t>.2. Detailed description</w:t>
      </w:r>
      <w:bookmarkEnd w:id="4449"/>
      <w:bookmarkEnd w:id="4450"/>
    </w:p>
    <w:p w14:paraId="340C48A5" w14:textId="77777777" w:rsidR="00B440F8" w:rsidRPr="00A23FA3" w:rsidRDefault="00B440F8" w:rsidP="00B440F8">
      <w:pPr>
        <w:rPr>
          <w:rFonts w:ascii="等线" w:eastAsia="等线" w:hAnsi="等线"/>
        </w:rPr>
      </w:pPr>
    </w:p>
    <w:p w14:paraId="564BB304"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hint="eastAsia"/>
        </w:rPr>
        <w:t>页面字段</w:t>
      </w:r>
    </w:p>
    <w:p w14:paraId="311F7F77" w14:textId="77777777" w:rsidR="00B440F8" w:rsidRPr="00A23FA3" w:rsidRDefault="00B440F8" w:rsidP="00B440F8">
      <w:pPr>
        <w:rPr>
          <w:rFonts w:ascii="等线" w:eastAsia="等线" w:hAnsi="等线"/>
        </w:rPr>
      </w:pPr>
    </w:p>
    <w:tbl>
      <w:tblPr>
        <w:tblStyle w:val="a9"/>
        <w:tblW w:w="8761" w:type="dxa"/>
        <w:tblInd w:w="845" w:type="dxa"/>
        <w:tblLook w:val="04A0" w:firstRow="1" w:lastRow="0" w:firstColumn="1" w:lastColumn="0" w:noHBand="0" w:noVBand="1"/>
      </w:tblPr>
      <w:tblGrid>
        <w:gridCol w:w="426"/>
        <w:gridCol w:w="1985"/>
        <w:gridCol w:w="2948"/>
        <w:gridCol w:w="3402"/>
      </w:tblGrid>
      <w:tr w:rsidR="00A23FA3" w:rsidRPr="00A23FA3" w14:paraId="22D948FC" w14:textId="77777777" w:rsidTr="00B440F8">
        <w:tc>
          <w:tcPr>
            <w:tcW w:w="426" w:type="dxa"/>
            <w:shd w:val="clear" w:color="auto" w:fill="BFBFBF" w:themeFill="background1" w:themeFillShade="BF"/>
          </w:tcPr>
          <w:p w14:paraId="2069B7FF" w14:textId="77777777" w:rsidR="00B440F8" w:rsidRPr="00A23FA3" w:rsidRDefault="00B440F8" w:rsidP="00B440F8">
            <w:pPr>
              <w:rPr>
                <w:rFonts w:ascii="Calibri" w:hAnsi="Calibri" w:cstheme="minorHAnsi"/>
                <w:sz w:val="24"/>
                <w:szCs w:val="24"/>
              </w:rPr>
            </w:pPr>
            <w:r w:rsidRPr="00A23FA3">
              <w:rPr>
                <w:rFonts w:ascii="Calibri" w:hAnsi="Calibri" w:cstheme="minorHAnsi"/>
                <w:sz w:val="24"/>
                <w:szCs w:val="24"/>
              </w:rPr>
              <w:t>#</w:t>
            </w:r>
          </w:p>
        </w:tc>
        <w:tc>
          <w:tcPr>
            <w:tcW w:w="1985" w:type="dxa"/>
            <w:shd w:val="clear" w:color="auto" w:fill="BFBFBF" w:themeFill="background1" w:themeFillShade="BF"/>
          </w:tcPr>
          <w:p w14:paraId="12C47B38" w14:textId="77777777" w:rsidR="00B440F8" w:rsidRPr="00A23FA3" w:rsidRDefault="00B440F8" w:rsidP="00B440F8">
            <w:pPr>
              <w:rPr>
                <w:rFonts w:ascii="Calibri" w:hAnsi="Calibri" w:cstheme="minorHAnsi"/>
                <w:sz w:val="24"/>
                <w:szCs w:val="24"/>
              </w:rPr>
            </w:pPr>
            <w:r w:rsidRPr="00A23FA3">
              <w:rPr>
                <w:rFonts w:ascii="Calibri" w:hAnsi="Calibri" w:cstheme="minorHAnsi"/>
                <w:sz w:val="24"/>
                <w:szCs w:val="24"/>
              </w:rPr>
              <w:t xml:space="preserve"> ITEM</w:t>
            </w:r>
          </w:p>
        </w:tc>
        <w:tc>
          <w:tcPr>
            <w:tcW w:w="2948" w:type="dxa"/>
            <w:shd w:val="clear" w:color="auto" w:fill="BFBFBF" w:themeFill="background1" w:themeFillShade="BF"/>
          </w:tcPr>
          <w:p w14:paraId="16B7D50F" w14:textId="77777777" w:rsidR="00B440F8" w:rsidRPr="00A23FA3" w:rsidRDefault="00B440F8" w:rsidP="00B440F8">
            <w:pPr>
              <w:rPr>
                <w:rFonts w:ascii="Calibri" w:hAnsi="Calibri" w:cstheme="minorHAnsi"/>
                <w:sz w:val="24"/>
                <w:szCs w:val="24"/>
              </w:rPr>
            </w:pPr>
            <w:r w:rsidRPr="00A23FA3">
              <w:rPr>
                <w:rFonts w:ascii="Calibri" w:hAnsi="Calibri" w:cstheme="minorHAnsi" w:hint="eastAsia"/>
                <w:sz w:val="24"/>
                <w:szCs w:val="24"/>
              </w:rPr>
              <w:t>来源</w:t>
            </w:r>
          </w:p>
        </w:tc>
        <w:tc>
          <w:tcPr>
            <w:tcW w:w="3402" w:type="dxa"/>
            <w:shd w:val="clear" w:color="auto" w:fill="BFBFBF" w:themeFill="background1" w:themeFillShade="BF"/>
          </w:tcPr>
          <w:p w14:paraId="25755F64" w14:textId="77777777" w:rsidR="00B440F8" w:rsidRPr="00A23FA3" w:rsidRDefault="00B440F8" w:rsidP="00B440F8">
            <w:pPr>
              <w:rPr>
                <w:rFonts w:ascii="Calibri" w:hAnsi="Calibri" w:cstheme="minorHAnsi"/>
                <w:sz w:val="24"/>
                <w:szCs w:val="24"/>
              </w:rPr>
            </w:pPr>
            <w:r w:rsidRPr="00A23FA3">
              <w:rPr>
                <w:rFonts w:ascii="Calibri" w:hAnsi="Calibri" w:cstheme="minorHAnsi" w:hint="eastAsia"/>
                <w:sz w:val="24"/>
                <w:szCs w:val="24"/>
              </w:rPr>
              <w:t>内容</w:t>
            </w:r>
          </w:p>
        </w:tc>
      </w:tr>
      <w:tr w:rsidR="00A23FA3" w:rsidRPr="00A23FA3" w14:paraId="69548C14" w14:textId="77777777" w:rsidTr="00B440F8">
        <w:trPr>
          <w:trHeight w:val="234"/>
        </w:trPr>
        <w:tc>
          <w:tcPr>
            <w:tcW w:w="426" w:type="dxa"/>
          </w:tcPr>
          <w:p w14:paraId="04D1B43B" w14:textId="77777777" w:rsidR="00B440F8" w:rsidRPr="00A23FA3" w:rsidRDefault="00B440F8" w:rsidP="00B440F8">
            <w:pPr>
              <w:rPr>
                <w:rFonts w:ascii="Calibri" w:hAnsi="Calibri" w:cstheme="minorHAnsi"/>
                <w:szCs w:val="21"/>
              </w:rPr>
            </w:pPr>
            <w:r w:rsidRPr="00A23FA3">
              <w:rPr>
                <w:rFonts w:ascii="Calibri" w:hAnsi="Calibri" w:cstheme="minorHAnsi"/>
                <w:szCs w:val="21"/>
              </w:rPr>
              <w:t>1</w:t>
            </w:r>
          </w:p>
        </w:tc>
        <w:tc>
          <w:tcPr>
            <w:tcW w:w="1985" w:type="dxa"/>
          </w:tcPr>
          <w:p w14:paraId="7BFBF640"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状态</w:t>
            </w:r>
          </w:p>
        </w:tc>
        <w:tc>
          <w:tcPr>
            <w:tcW w:w="2948" w:type="dxa"/>
          </w:tcPr>
          <w:p w14:paraId="0C22E5A5" w14:textId="77777777" w:rsidR="00B440F8" w:rsidRPr="00A23FA3" w:rsidRDefault="00B440F8" w:rsidP="00B440F8">
            <w:pPr>
              <w:rPr>
                <w:rFonts w:ascii="Calibri" w:hAnsi="Calibri" w:cstheme="minorHAnsi"/>
                <w:szCs w:val="21"/>
              </w:rPr>
            </w:pPr>
            <w:r w:rsidRPr="00A23FA3">
              <w:rPr>
                <w:rFonts w:ascii="等线" w:eastAsia="等线" w:hAnsi="等线" w:cstheme="minorHAnsi" w:hint="eastAsia"/>
                <w:szCs w:val="21"/>
              </w:rPr>
              <w:t>根据状态表确定</w:t>
            </w:r>
          </w:p>
        </w:tc>
        <w:tc>
          <w:tcPr>
            <w:tcW w:w="3402" w:type="dxa"/>
          </w:tcPr>
          <w:p w14:paraId="31D0B01A" w14:textId="77777777" w:rsidR="00B440F8" w:rsidRPr="00A23FA3" w:rsidRDefault="00B440F8" w:rsidP="00B440F8">
            <w:pPr>
              <w:pStyle w:val="a0"/>
              <w:numPr>
                <w:ilvl w:val="0"/>
                <w:numId w:val="125"/>
              </w:numPr>
              <w:ind w:firstLineChars="0"/>
              <w:rPr>
                <w:rFonts w:ascii="等线" w:eastAsia="等线" w:hAnsi="等线" w:cstheme="minorHAnsi"/>
                <w:szCs w:val="21"/>
              </w:rPr>
            </w:pPr>
            <w:r w:rsidRPr="00A23FA3">
              <w:rPr>
                <w:rFonts w:ascii="Calibri" w:hAnsi="Calibri" w:cstheme="minorHAnsi" w:hint="eastAsia"/>
                <w:szCs w:val="21"/>
              </w:rPr>
              <w:t>P</w:t>
            </w:r>
            <w:r w:rsidRPr="00A23FA3">
              <w:rPr>
                <w:rFonts w:ascii="Calibri" w:hAnsi="Calibri" w:cstheme="minorHAnsi"/>
                <w:szCs w:val="21"/>
              </w:rPr>
              <w:t>ending Operations Analyst Review</w:t>
            </w:r>
            <w:r w:rsidRPr="00A23FA3">
              <w:rPr>
                <w:rFonts w:ascii="等线" w:eastAsia="等线" w:hAnsi="等线" w:cstheme="minorHAnsi" w:hint="eastAsia"/>
                <w:szCs w:val="21"/>
              </w:rPr>
              <w:t xml:space="preserve"> </w:t>
            </w:r>
          </w:p>
          <w:p w14:paraId="2E00A206" w14:textId="77777777" w:rsidR="00B440F8" w:rsidRPr="00A23FA3" w:rsidRDefault="00B440F8" w:rsidP="00B440F8">
            <w:pPr>
              <w:pStyle w:val="a0"/>
              <w:numPr>
                <w:ilvl w:val="0"/>
                <w:numId w:val="125"/>
              </w:numPr>
              <w:ind w:firstLineChars="0"/>
              <w:rPr>
                <w:rFonts w:ascii="等线" w:eastAsia="等线" w:hAnsi="等线" w:cstheme="minorHAnsi"/>
                <w:szCs w:val="21"/>
              </w:rPr>
            </w:pPr>
            <w:r w:rsidRPr="00A23FA3">
              <w:rPr>
                <w:rFonts w:ascii="Calibri" w:eastAsia="宋体" w:hAnsi="Calibri" w:cstheme="minorHAnsi"/>
                <w:kern w:val="0"/>
                <w:szCs w:val="21"/>
              </w:rPr>
              <w:t>Under Operations Analyst modify</w:t>
            </w:r>
          </w:p>
        </w:tc>
      </w:tr>
      <w:tr w:rsidR="00A23FA3" w:rsidRPr="00A23FA3" w14:paraId="1F57B1BF" w14:textId="77777777" w:rsidTr="00B440F8">
        <w:trPr>
          <w:trHeight w:val="210"/>
        </w:trPr>
        <w:tc>
          <w:tcPr>
            <w:tcW w:w="426" w:type="dxa"/>
          </w:tcPr>
          <w:p w14:paraId="6B8EDB8A" w14:textId="77777777" w:rsidR="00B440F8" w:rsidRPr="00A23FA3" w:rsidRDefault="00B440F8" w:rsidP="00B440F8">
            <w:pPr>
              <w:rPr>
                <w:rFonts w:ascii="Calibri" w:hAnsi="Calibri" w:cstheme="minorHAnsi"/>
                <w:szCs w:val="21"/>
              </w:rPr>
            </w:pPr>
            <w:r w:rsidRPr="00A23FA3">
              <w:rPr>
                <w:rFonts w:ascii="Calibri" w:hAnsi="Calibri" w:cstheme="minorHAnsi"/>
                <w:szCs w:val="21"/>
              </w:rPr>
              <w:t>2</w:t>
            </w:r>
          </w:p>
        </w:tc>
        <w:tc>
          <w:tcPr>
            <w:tcW w:w="1985" w:type="dxa"/>
          </w:tcPr>
          <w:p w14:paraId="62893C22"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客户基本信息</w:t>
            </w:r>
          </w:p>
        </w:tc>
        <w:tc>
          <w:tcPr>
            <w:tcW w:w="2948" w:type="dxa"/>
          </w:tcPr>
          <w:p w14:paraId="45D4E00F" w14:textId="77777777" w:rsidR="00B440F8" w:rsidRPr="00A23FA3" w:rsidRDefault="00B440F8" w:rsidP="00B440F8">
            <w:pPr>
              <w:rPr>
                <w:rFonts w:ascii="Calibri" w:hAnsi="Calibri" w:cstheme="minorHAnsi"/>
                <w:szCs w:val="21"/>
              </w:rPr>
            </w:pPr>
            <w:r w:rsidRPr="00A23FA3">
              <w:rPr>
                <w:rFonts w:ascii="等线" w:eastAsia="等线" w:hAnsi="等线" w:cstheme="minorHAnsi" w:hint="eastAsia"/>
                <w:szCs w:val="21"/>
              </w:rPr>
              <w:t>来源于创建C</w:t>
            </w:r>
            <w:r w:rsidRPr="00A23FA3">
              <w:rPr>
                <w:rFonts w:ascii="等线" w:eastAsia="等线" w:hAnsi="等线" w:cstheme="minorHAnsi"/>
                <w:szCs w:val="21"/>
              </w:rPr>
              <w:t>ASE</w:t>
            </w:r>
            <w:r w:rsidRPr="00A23FA3">
              <w:rPr>
                <w:rFonts w:ascii="等线" w:eastAsia="等线" w:hAnsi="等线" w:cstheme="minorHAnsi" w:hint="eastAsia"/>
                <w:szCs w:val="21"/>
              </w:rPr>
              <w:t>时字段</w:t>
            </w:r>
          </w:p>
        </w:tc>
        <w:tc>
          <w:tcPr>
            <w:tcW w:w="3402" w:type="dxa"/>
          </w:tcPr>
          <w:p w14:paraId="12A47505"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Case ID              </w:t>
            </w:r>
          </w:p>
          <w:p w14:paraId="4A2A04ED"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Total Amount       </w:t>
            </w:r>
          </w:p>
          <w:p w14:paraId="490BD635"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Pages  </w:t>
            </w:r>
          </w:p>
          <w:p w14:paraId="66258E7C"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Clint Name    </w:t>
            </w:r>
          </w:p>
          <w:p w14:paraId="49D82614"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Reference No.  </w:t>
            </w:r>
          </w:p>
          <w:p w14:paraId="0439B0D9"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Boc Reference  </w:t>
            </w:r>
          </w:p>
          <w:p w14:paraId="344237AB"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Clint ID          </w:t>
            </w:r>
          </w:p>
          <w:p w14:paraId="6B5E75DB"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Created Date   </w:t>
            </w:r>
          </w:p>
          <w:p w14:paraId="21DC517D"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 xml:space="preserve">Modifled  Date  </w:t>
            </w:r>
          </w:p>
          <w:p w14:paraId="1C2EF6DD" w14:textId="77777777" w:rsidR="00B440F8" w:rsidRPr="00A23FA3" w:rsidRDefault="00B440F8" w:rsidP="00B440F8">
            <w:pPr>
              <w:pStyle w:val="a0"/>
              <w:numPr>
                <w:ilvl w:val="0"/>
                <w:numId w:val="124"/>
              </w:numPr>
              <w:ind w:firstLineChars="0"/>
              <w:rPr>
                <w:rFonts w:ascii="Calibri" w:hAnsi="Calibri" w:cstheme="minorHAnsi"/>
                <w:szCs w:val="21"/>
              </w:rPr>
            </w:pPr>
            <w:r w:rsidRPr="00A23FA3">
              <w:rPr>
                <w:rFonts w:ascii="Calibri" w:hAnsi="Calibri" w:cstheme="minorHAnsi"/>
                <w:szCs w:val="21"/>
              </w:rPr>
              <w:t>Operator</w:t>
            </w:r>
          </w:p>
          <w:p w14:paraId="50C13694" w14:textId="77777777" w:rsidR="00B440F8" w:rsidRPr="00A23FA3" w:rsidRDefault="00B440F8" w:rsidP="00B440F8">
            <w:pPr>
              <w:rPr>
                <w:rFonts w:ascii="Calibri" w:hAnsi="Calibri" w:cstheme="minorHAnsi"/>
                <w:szCs w:val="21"/>
              </w:rPr>
            </w:pPr>
          </w:p>
        </w:tc>
      </w:tr>
      <w:tr w:rsidR="00A23FA3" w:rsidRPr="00A23FA3" w14:paraId="7B686B2D" w14:textId="77777777" w:rsidTr="00B440F8">
        <w:trPr>
          <w:trHeight w:val="210"/>
        </w:trPr>
        <w:tc>
          <w:tcPr>
            <w:tcW w:w="426" w:type="dxa"/>
          </w:tcPr>
          <w:p w14:paraId="024AA809" w14:textId="77777777" w:rsidR="00B440F8" w:rsidRPr="00A23FA3" w:rsidRDefault="00B440F8" w:rsidP="00B440F8">
            <w:pPr>
              <w:rPr>
                <w:rFonts w:ascii="Calibri" w:hAnsi="Calibri" w:cstheme="minorHAnsi"/>
                <w:szCs w:val="21"/>
              </w:rPr>
            </w:pPr>
            <w:r w:rsidRPr="00A23FA3">
              <w:rPr>
                <w:rFonts w:ascii="Calibri" w:hAnsi="Calibri" w:cstheme="minorHAnsi"/>
                <w:szCs w:val="21"/>
              </w:rPr>
              <w:t>3</w:t>
            </w:r>
          </w:p>
        </w:tc>
        <w:tc>
          <w:tcPr>
            <w:tcW w:w="1985" w:type="dxa"/>
          </w:tcPr>
          <w:p w14:paraId="051D04DD"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右上角按钮</w:t>
            </w:r>
          </w:p>
        </w:tc>
        <w:tc>
          <w:tcPr>
            <w:tcW w:w="2948" w:type="dxa"/>
          </w:tcPr>
          <w:p w14:paraId="4550507A"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会根据用户的操作进度而变化</w:t>
            </w:r>
          </w:p>
        </w:tc>
        <w:tc>
          <w:tcPr>
            <w:tcW w:w="3402" w:type="dxa"/>
          </w:tcPr>
          <w:p w14:paraId="7DA08CA0" w14:textId="77777777" w:rsidR="00B440F8" w:rsidRPr="00DE79A2" w:rsidRDefault="00B440F8" w:rsidP="00B440F8">
            <w:pPr>
              <w:pStyle w:val="a0"/>
              <w:numPr>
                <w:ilvl w:val="0"/>
                <w:numId w:val="13"/>
              </w:numPr>
              <w:ind w:firstLineChars="0"/>
              <w:rPr>
                <w:rFonts w:ascii="Calibri" w:hAnsi="Calibri" w:cstheme="minorHAnsi"/>
                <w:color w:val="FF0000"/>
                <w:szCs w:val="21"/>
              </w:rPr>
            </w:pPr>
            <w:r w:rsidRPr="00DE79A2">
              <w:rPr>
                <w:rFonts w:ascii="Calibri" w:hAnsi="Calibri" w:cstheme="minorHAnsi"/>
                <w:color w:val="FF0000"/>
                <w:szCs w:val="21"/>
              </w:rPr>
              <w:t>Send to Manager</w:t>
            </w:r>
          </w:p>
          <w:p w14:paraId="133FD8A7" w14:textId="23FCC720" w:rsidR="00B440F8" w:rsidRPr="00DE79A2" w:rsidRDefault="00B440F8" w:rsidP="00B440F8">
            <w:pPr>
              <w:pStyle w:val="a0"/>
              <w:numPr>
                <w:ilvl w:val="0"/>
                <w:numId w:val="13"/>
              </w:numPr>
              <w:ind w:firstLineChars="0"/>
              <w:rPr>
                <w:rFonts w:ascii="Calibri" w:hAnsi="Calibri" w:cstheme="minorHAnsi"/>
                <w:color w:val="FF0000"/>
                <w:szCs w:val="21"/>
              </w:rPr>
            </w:pPr>
            <w:r w:rsidRPr="00DE79A2">
              <w:rPr>
                <w:rFonts w:ascii="Calibri" w:hAnsi="Calibri" w:cstheme="minorHAnsi" w:hint="eastAsia"/>
                <w:color w:val="FF0000"/>
                <w:szCs w:val="21"/>
              </w:rPr>
              <w:t>1</w:t>
            </w:r>
            <w:r w:rsidRPr="00DE79A2">
              <w:rPr>
                <w:rFonts w:ascii="Calibri" w:hAnsi="Calibri" w:cstheme="minorHAnsi"/>
                <w:color w:val="FF0000"/>
                <w:szCs w:val="21"/>
              </w:rPr>
              <w:t>#</w:t>
            </w:r>
            <w:r w:rsidR="007D63ED" w:rsidRPr="00DE79A2">
              <w:rPr>
                <w:rFonts w:ascii="Calibri" w:hAnsi="Calibri" w:cstheme="minorHAnsi"/>
                <w:color w:val="FF0000"/>
                <w:szCs w:val="21"/>
              </w:rPr>
              <w:t>TRM</w:t>
            </w:r>
          </w:p>
          <w:p w14:paraId="5C900C5A" w14:textId="77777777" w:rsidR="00B440F8" w:rsidRPr="00DE79A2" w:rsidRDefault="00B440F8" w:rsidP="00B440F8">
            <w:pPr>
              <w:pStyle w:val="a0"/>
              <w:numPr>
                <w:ilvl w:val="0"/>
                <w:numId w:val="13"/>
              </w:numPr>
              <w:ind w:firstLineChars="0"/>
              <w:rPr>
                <w:rFonts w:ascii="Calibri" w:hAnsi="Calibri" w:cstheme="minorHAnsi"/>
                <w:color w:val="FF0000"/>
                <w:szCs w:val="21"/>
              </w:rPr>
            </w:pPr>
            <w:r w:rsidRPr="00DE79A2">
              <w:rPr>
                <w:rFonts w:ascii="Calibri" w:hAnsi="Calibri" w:cstheme="minorHAnsi"/>
                <w:color w:val="FF0000"/>
                <w:szCs w:val="21"/>
              </w:rPr>
              <w:t>2# SAF</w:t>
            </w:r>
          </w:p>
          <w:p w14:paraId="5C8B9887" w14:textId="3A022704" w:rsidR="00411789" w:rsidRPr="00DE79A2" w:rsidRDefault="007D63ED" w:rsidP="00B440F8">
            <w:pPr>
              <w:pStyle w:val="a0"/>
              <w:numPr>
                <w:ilvl w:val="0"/>
                <w:numId w:val="13"/>
              </w:numPr>
              <w:ind w:firstLineChars="0"/>
              <w:rPr>
                <w:rFonts w:ascii="Calibri" w:hAnsi="Calibri" w:cstheme="minorHAnsi"/>
                <w:color w:val="FF0000"/>
                <w:szCs w:val="21"/>
              </w:rPr>
            </w:pPr>
            <w:r w:rsidRPr="00DE79A2">
              <w:rPr>
                <w:rFonts w:ascii="Calibri" w:hAnsi="Calibri" w:cstheme="minorHAnsi"/>
                <w:color w:val="FF0000"/>
                <w:szCs w:val="21"/>
              </w:rPr>
              <w:t xml:space="preserve">6# </w:t>
            </w:r>
            <w:r w:rsidR="00411789" w:rsidRPr="00DE79A2">
              <w:rPr>
                <w:rFonts w:ascii="Calibri" w:hAnsi="Calibri" w:cstheme="minorHAnsi"/>
                <w:color w:val="FF0000"/>
                <w:szCs w:val="21"/>
              </w:rPr>
              <w:t>EDD Form</w:t>
            </w:r>
          </w:p>
          <w:p w14:paraId="7F9F95BF" w14:textId="2F0FF5A3" w:rsidR="007D63ED" w:rsidRPr="00DE79A2" w:rsidRDefault="007D63ED" w:rsidP="007D63ED">
            <w:pPr>
              <w:pStyle w:val="a0"/>
              <w:numPr>
                <w:ilvl w:val="0"/>
                <w:numId w:val="13"/>
              </w:numPr>
              <w:ind w:firstLineChars="0"/>
              <w:rPr>
                <w:rFonts w:ascii="Calibri" w:hAnsi="Calibri" w:cstheme="minorHAnsi" w:hint="eastAsia"/>
                <w:color w:val="FF0000"/>
                <w:szCs w:val="21"/>
              </w:rPr>
            </w:pPr>
            <w:r w:rsidRPr="00DE79A2">
              <w:rPr>
                <w:rFonts w:ascii="Calibri" w:hAnsi="Calibri" w:cstheme="minorHAnsi"/>
                <w:color w:val="FF0000"/>
                <w:szCs w:val="21"/>
              </w:rPr>
              <w:t>10# Case by Case</w:t>
            </w:r>
          </w:p>
          <w:p w14:paraId="4C4CFBB6" w14:textId="77777777" w:rsidR="00D66EFC" w:rsidRPr="00DE79A2" w:rsidRDefault="00D66EFC" w:rsidP="00B440F8">
            <w:pPr>
              <w:pStyle w:val="a0"/>
              <w:numPr>
                <w:ilvl w:val="0"/>
                <w:numId w:val="13"/>
              </w:numPr>
              <w:ind w:firstLineChars="0"/>
              <w:rPr>
                <w:rFonts w:ascii="Calibri" w:hAnsi="Calibri" w:cstheme="minorHAnsi"/>
                <w:color w:val="FF0000"/>
                <w:szCs w:val="21"/>
              </w:rPr>
            </w:pPr>
            <w:bookmarkStart w:id="4451" w:name="OLE_LINK38"/>
            <w:bookmarkStart w:id="4452" w:name="OLE_LINK39"/>
            <w:r w:rsidRPr="00DE79A2">
              <w:rPr>
                <w:rFonts w:ascii="Calibri" w:hAnsi="Calibri" w:cstheme="minorHAnsi"/>
                <w:color w:val="FF0000"/>
                <w:szCs w:val="21"/>
              </w:rPr>
              <w:t>FILE Management</w:t>
            </w:r>
            <w:bookmarkEnd w:id="4451"/>
            <w:bookmarkEnd w:id="4452"/>
          </w:p>
          <w:p w14:paraId="00719062" w14:textId="2AAD7186" w:rsidR="007D63ED" w:rsidRPr="00DE79A2" w:rsidRDefault="007D63ED" w:rsidP="007D63ED">
            <w:pPr>
              <w:pStyle w:val="a0"/>
              <w:numPr>
                <w:ilvl w:val="0"/>
                <w:numId w:val="13"/>
              </w:numPr>
              <w:ind w:left="299" w:firstLineChars="0" w:hanging="299"/>
              <w:rPr>
                <w:rFonts w:ascii="Calibri" w:hAnsi="Calibri" w:cstheme="minorHAnsi"/>
                <w:color w:val="FF0000"/>
                <w:szCs w:val="21"/>
              </w:rPr>
            </w:pPr>
            <w:r w:rsidRPr="00DE79A2">
              <w:rPr>
                <w:rFonts w:ascii="Calibri" w:hAnsi="Calibri" w:cstheme="minorHAnsi"/>
                <w:color w:val="FF0000"/>
                <w:szCs w:val="21"/>
              </w:rPr>
              <w:t xml:space="preserve"> </w:t>
            </w:r>
            <w:r w:rsidRPr="00DE79A2">
              <w:rPr>
                <w:rFonts w:ascii="Calibri" w:hAnsi="Calibri" w:cstheme="minorHAnsi" w:hint="eastAsia"/>
                <w:color w:val="FF0000"/>
                <w:szCs w:val="21"/>
              </w:rPr>
              <w:t>M</w:t>
            </w:r>
            <w:r w:rsidRPr="00DE79A2">
              <w:rPr>
                <w:rFonts w:ascii="Calibri" w:hAnsi="Calibri" w:cstheme="minorHAnsi"/>
                <w:color w:val="FF0000"/>
                <w:szCs w:val="21"/>
              </w:rPr>
              <w:t>odify the Case</w:t>
            </w:r>
          </w:p>
          <w:p w14:paraId="13674255" w14:textId="781EAFD8" w:rsidR="007D63ED" w:rsidRPr="00A23FA3" w:rsidRDefault="007D63ED" w:rsidP="007D63ED">
            <w:pPr>
              <w:pStyle w:val="a0"/>
              <w:ind w:left="420" w:firstLineChars="0" w:firstLine="0"/>
              <w:rPr>
                <w:rFonts w:ascii="Calibri" w:hAnsi="Calibri" w:cstheme="minorHAnsi" w:hint="eastAsia"/>
                <w:szCs w:val="21"/>
              </w:rPr>
            </w:pPr>
          </w:p>
        </w:tc>
      </w:tr>
      <w:tr w:rsidR="00A23FA3" w:rsidRPr="00A23FA3" w14:paraId="728E527D" w14:textId="77777777" w:rsidTr="00B440F8">
        <w:trPr>
          <w:trHeight w:val="210"/>
        </w:trPr>
        <w:tc>
          <w:tcPr>
            <w:tcW w:w="426" w:type="dxa"/>
          </w:tcPr>
          <w:p w14:paraId="6FE4954E" w14:textId="77777777" w:rsidR="00B440F8" w:rsidRPr="00A23FA3" w:rsidRDefault="00B440F8" w:rsidP="00B440F8">
            <w:pPr>
              <w:rPr>
                <w:rFonts w:ascii="Calibri" w:hAnsi="Calibri" w:cstheme="minorHAnsi"/>
                <w:szCs w:val="21"/>
              </w:rPr>
            </w:pPr>
            <w:r w:rsidRPr="00A23FA3">
              <w:rPr>
                <w:rFonts w:ascii="Calibri" w:hAnsi="Calibri" w:cstheme="minorHAnsi"/>
                <w:szCs w:val="21"/>
              </w:rPr>
              <w:t>4</w:t>
            </w:r>
          </w:p>
        </w:tc>
        <w:tc>
          <w:tcPr>
            <w:tcW w:w="1985" w:type="dxa"/>
          </w:tcPr>
          <w:p w14:paraId="2F40CA32" w14:textId="77777777" w:rsidR="00B440F8" w:rsidRPr="00A23FA3" w:rsidRDefault="00B440F8" w:rsidP="00B440F8">
            <w:pPr>
              <w:rPr>
                <w:rFonts w:ascii="Calibri" w:hAnsi="Calibri" w:cstheme="minorHAnsi"/>
                <w:szCs w:val="21"/>
              </w:rPr>
            </w:pPr>
            <w:r w:rsidRPr="00A23FA3">
              <w:rPr>
                <w:rFonts w:ascii="Calibri" w:hAnsi="Calibri" w:cstheme="minorHAnsi"/>
                <w:szCs w:val="21"/>
              </w:rPr>
              <w:t>Documens Verification</w:t>
            </w:r>
          </w:p>
        </w:tc>
        <w:tc>
          <w:tcPr>
            <w:tcW w:w="2948" w:type="dxa"/>
          </w:tcPr>
          <w:p w14:paraId="6399B98D"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在</w:t>
            </w:r>
            <w:r w:rsidRPr="00A23FA3">
              <w:rPr>
                <w:rFonts w:ascii="Calibri" w:hAnsi="Calibri" w:cstheme="minorHAnsi" w:hint="eastAsia"/>
                <w:szCs w:val="21"/>
              </w:rPr>
              <w:t>I</w:t>
            </w:r>
            <w:r w:rsidRPr="00A23FA3">
              <w:rPr>
                <w:rFonts w:ascii="Calibri" w:hAnsi="Calibri" w:cstheme="minorHAnsi"/>
                <w:szCs w:val="21"/>
              </w:rPr>
              <w:t>NPUT</w:t>
            </w:r>
            <w:r w:rsidRPr="00A23FA3">
              <w:rPr>
                <w:rFonts w:ascii="Calibri" w:hAnsi="Calibri" w:cstheme="minorHAnsi" w:hint="eastAsia"/>
                <w:szCs w:val="21"/>
              </w:rPr>
              <w:t>页面，录入了表单，点击</w:t>
            </w:r>
            <w:r w:rsidRPr="00A23FA3">
              <w:rPr>
                <w:rFonts w:ascii="Calibri" w:hAnsi="Calibri" w:cstheme="minorHAnsi" w:hint="eastAsia"/>
                <w:szCs w:val="21"/>
              </w:rPr>
              <w:t>S</w:t>
            </w:r>
            <w:r w:rsidRPr="00A23FA3">
              <w:rPr>
                <w:rFonts w:ascii="Calibri" w:hAnsi="Calibri" w:cstheme="minorHAnsi"/>
                <w:szCs w:val="21"/>
              </w:rPr>
              <w:t>AVE&amp;SUBMIT</w:t>
            </w:r>
            <w:r w:rsidRPr="00A23FA3">
              <w:rPr>
                <w:rFonts w:ascii="Calibri" w:hAnsi="Calibri" w:cstheme="minorHAnsi" w:hint="eastAsia"/>
                <w:szCs w:val="21"/>
              </w:rPr>
              <w:t>时方出现该块的内容</w:t>
            </w:r>
          </w:p>
        </w:tc>
        <w:tc>
          <w:tcPr>
            <w:tcW w:w="3402" w:type="dxa"/>
          </w:tcPr>
          <w:p w14:paraId="1B704AD0"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单证类型</w:t>
            </w:r>
          </w:p>
          <w:p w14:paraId="3DF2D951"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所属归类</w:t>
            </w:r>
          </w:p>
          <w:p w14:paraId="2887C468"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A</w:t>
            </w:r>
            <w:r w:rsidRPr="00A23FA3">
              <w:rPr>
                <w:rFonts w:ascii="Calibri" w:hAnsi="Calibri" w:cstheme="minorHAnsi"/>
                <w:szCs w:val="21"/>
              </w:rPr>
              <w:t>PI</w:t>
            </w:r>
            <w:r w:rsidRPr="00A23FA3">
              <w:rPr>
                <w:rFonts w:ascii="Calibri" w:hAnsi="Calibri" w:cstheme="minorHAnsi" w:hint="eastAsia"/>
                <w:szCs w:val="21"/>
              </w:rPr>
              <w:t>验证成功</w:t>
            </w:r>
            <w:r w:rsidRPr="00A23FA3">
              <w:rPr>
                <w:rFonts w:ascii="Calibri" w:hAnsi="Calibri" w:cstheme="minorHAnsi" w:hint="eastAsia"/>
                <w:szCs w:val="21"/>
              </w:rPr>
              <w:t>&amp;</w:t>
            </w:r>
            <w:r w:rsidRPr="00A23FA3">
              <w:rPr>
                <w:rFonts w:ascii="Calibri" w:hAnsi="Calibri" w:cstheme="minorHAnsi" w:hint="eastAsia"/>
                <w:szCs w:val="21"/>
              </w:rPr>
              <w:t>失败</w:t>
            </w:r>
          </w:p>
          <w:p w14:paraId="7B86844C"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单证核心字段摘要</w:t>
            </w:r>
          </w:p>
        </w:tc>
      </w:tr>
      <w:tr w:rsidR="00A23FA3" w:rsidRPr="00A23FA3" w14:paraId="0794D2F4" w14:textId="77777777" w:rsidTr="00B440F8">
        <w:trPr>
          <w:trHeight w:val="210"/>
        </w:trPr>
        <w:tc>
          <w:tcPr>
            <w:tcW w:w="426" w:type="dxa"/>
          </w:tcPr>
          <w:p w14:paraId="58FF816A" w14:textId="77777777" w:rsidR="00B440F8" w:rsidRPr="00A23FA3" w:rsidRDefault="00B440F8" w:rsidP="00B440F8">
            <w:pPr>
              <w:rPr>
                <w:rFonts w:ascii="Calibri" w:hAnsi="Calibri" w:cstheme="minorHAnsi"/>
                <w:szCs w:val="21"/>
              </w:rPr>
            </w:pPr>
            <w:r w:rsidRPr="00A23FA3">
              <w:rPr>
                <w:rFonts w:ascii="Calibri" w:hAnsi="Calibri" w:cstheme="minorHAnsi"/>
                <w:szCs w:val="21"/>
              </w:rPr>
              <w:t>5</w:t>
            </w:r>
          </w:p>
        </w:tc>
        <w:tc>
          <w:tcPr>
            <w:tcW w:w="1985" w:type="dxa"/>
          </w:tcPr>
          <w:p w14:paraId="5D14B106" w14:textId="77777777" w:rsidR="00B440F8" w:rsidRPr="00A23FA3" w:rsidRDefault="00B440F8" w:rsidP="00B440F8">
            <w:pPr>
              <w:rPr>
                <w:rFonts w:ascii="Calibri" w:hAnsi="Calibri" w:cstheme="minorHAnsi"/>
                <w:szCs w:val="21"/>
              </w:rPr>
            </w:pPr>
            <w:r w:rsidRPr="00A23FA3">
              <w:rPr>
                <w:rFonts w:ascii="Calibri" w:hAnsi="Calibri" w:cstheme="minorHAnsi"/>
                <w:szCs w:val="21"/>
              </w:rPr>
              <w:t xml:space="preserve">Documens Verification </w:t>
            </w:r>
            <w:r w:rsidRPr="00A23FA3">
              <w:rPr>
                <w:rFonts w:ascii="Calibri" w:hAnsi="Calibri" w:cstheme="minorHAnsi" w:hint="eastAsia"/>
                <w:szCs w:val="21"/>
              </w:rPr>
              <w:t>操作控件</w:t>
            </w:r>
          </w:p>
        </w:tc>
        <w:tc>
          <w:tcPr>
            <w:tcW w:w="2948" w:type="dxa"/>
          </w:tcPr>
          <w:p w14:paraId="7DD81422"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有内容了才会出现</w:t>
            </w:r>
            <w:r w:rsidRPr="00A23FA3">
              <w:rPr>
                <w:rFonts w:ascii="Calibri" w:hAnsi="Calibri" w:cstheme="minorHAnsi" w:hint="eastAsia"/>
                <w:szCs w:val="21"/>
              </w:rPr>
              <w:t>E</w:t>
            </w:r>
            <w:r w:rsidRPr="00A23FA3">
              <w:rPr>
                <w:rFonts w:ascii="Calibri" w:hAnsi="Calibri" w:cstheme="minorHAnsi"/>
                <w:szCs w:val="21"/>
              </w:rPr>
              <w:t>dit</w:t>
            </w:r>
          </w:p>
          <w:p w14:paraId="65895E33"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超过两行了才会出现</w:t>
            </w:r>
            <w:r w:rsidRPr="00A23FA3">
              <w:rPr>
                <w:rFonts w:ascii="Calibri" w:hAnsi="Calibri" w:cstheme="minorHAnsi" w:hint="eastAsia"/>
                <w:szCs w:val="21"/>
              </w:rPr>
              <w:t>U</w:t>
            </w:r>
            <w:r w:rsidRPr="00A23FA3">
              <w:rPr>
                <w:rFonts w:ascii="Calibri" w:hAnsi="Calibri" w:cstheme="minorHAnsi"/>
                <w:szCs w:val="21"/>
              </w:rPr>
              <w:t>nfold</w:t>
            </w:r>
          </w:p>
        </w:tc>
        <w:tc>
          <w:tcPr>
            <w:tcW w:w="3402" w:type="dxa"/>
          </w:tcPr>
          <w:p w14:paraId="61EFC27C"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szCs w:val="21"/>
              </w:rPr>
              <w:t>Input</w:t>
            </w:r>
          </w:p>
          <w:p w14:paraId="460507D5"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szCs w:val="21"/>
              </w:rPr>
              <w:t>Edit</w:t>
            </w:r>
          </w:p>
          <w:p w14:paraId="4A0A48BA"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szCs w:val="21"/>
              </w:rPr>
              <w:t>Unfold</w:t>
            </w:r>
          </w:p>
        </w:tc>
      </w:tr>
      <w:tr w:rsidR="00A23FA3" w:rsidRPr="00A23FA3" w14:paraId="11027070" w14:textId="77777777" w:rsidTr="00B440F8">
        <w:trPr>
          <w:trHeight w:val="874"/>
        </w:trPr>
        <w:tc>
          <w:tcPr>
            <w:tcW w:w="426" w:type="dxa"/>
          </w:tcPr>
          <w:p w14:paraId="736D83C6" w14:textId="77777777" w:rsidR="00B440F8" w:rsidRPr="00A23FA3" w:rsidRDefault="00B440F8" w:rsidP="00B440F8">
            <w:pPr>
              <w:rPr>
                <w:rFonts w:ascii="Calibri" w:hAnsi="Calibri" w:cstheme="minorHAnsi"/>
                <w:szCs w:val="21"/>
              </w:rPr>
            </w:pPr>
          </w:p>
        </w:tc>
        <w:tc>
          <w:tcPr>
            <w:tcW w:w="1985" w:type="dxa"/>
          </w:tcPr>
          <w:p w14:paraId="4B65386B"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hecking&amp;Evidence</w:t>
            </w:r>
          </w:p>
          <w:p w14:paraId="05323385" w14:textId="77777777" w:rsidR="00B440F8" w:rsidRPr="00A23FA3" w:rsidRDefault="00B440F8" w:rsidP="00B440F8">
            <w:pPr>
              <w:rPr>
                <w:rFonts w:ascii="Calibri" w:hAnsi="Calibri" w:cstheme="minorHAnsi"/>
                <w:szCs w:val="21"/>
              </w:rPr>
            </w:pPr>
            <w:r w:rsidRPr="00A23FA3">
              <w:rPr>
                <w:rFonts w:ascii="Calibri" w:hAnsi="Calibri" w:cstheme="minorHAnsi"/>
                <w:szCs w:val="21"/>
              </w:rPr>
              <w:t>&gt;&gt;Commetns</w:t>
            </w:r>
          </w:p>
        </w:tc>
        <w:tc>
          <w:tcPr>
            <w:tcW w:w="2948" w:type="dxa"/>
          </w:tcPr>
          <w:p w14:paraId="71EF3634"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回答</w:t>
            </w:r>
            <w:r w:rsidRPr="00A23FA3">
              <w:rPr>
                <w:rFonts w:ascii="Calibri" w:hAnsi="Calibri" w:cstheme="minorHAnsi" w:hint="eastAsia"/>
                <w:szCs w:val="21"/>
              </w:rPr>
              <w:t>N</w:t>
            </w:r>
            <w:r w:rsidRPr="00A23FA3">
              <w:rPr>
                <w:rFonts w:ascii="Calibri" w:hAnsi="Calibri" w:cstheme="minorHAnsi"/>
                <w:szCs w:val="21"/>
              </w:rPr>
              <w:t>O&amp;N/A</w:t>
            </w:r>
            <w:r w:rsidRPr="00A23FA3">
              <w:rPr>
                <w:rFonts w:ascii="Calibri" w:hAnsi="Calibri" w:cstheme="minorHAnsi" w:hint="eastAsia"/>
                <w:szCs w:val="21"/>
              </w:rPr>
              <w:t>的</w:t>
            </w:r>
            <w:r w:rsidRPr="00A23FA3">
              <w:rPr>
                <w:rFonts w:ascii="Calibri" w:hAnsi="Calibri" w:cstheme="minorHAnsi" w:hint="eastAsia"/>
                <w:szCs w:val="21"/>
              </w:rPr>
              <w:t>C</w:t>
            </w:r>
            <w:r w:rsidRPr="00A23FA3">
              <w:rPr>
                <w:rFonts w:ascii="Calibri" w:hAnsi="Calibri" w:cstheme="minorHAnsi"/>
                <w:szCs w:val="21"/>
              </w:rPr>
              <w:t>OMMENTS</w:t>
            </w:r>
            <w:r w:rsidRPr="00A23FA3">
              <w:rPr>
                <w:rFonts w:ascii="Calibri" w:hAnsi="Calibri" w:cstheme="minorHAnsi" w:hint="eastAsia"/>
                <w:szCs w:val="21"/>
              </w:rPr>
              <w:t>会出现在这里</w:t>
            </w:r>
          </w:p>
        </w:tc>
        <w:tc>
          <w:tcPr>
            <w:tcW w:w="3402" w:type="dxa"/>
          </w:tcPr>
          <w:p w14:paraId="00FF4E46"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撰写人</w:t>
            </w:r>
          </w:p>
          <w:p w14:paraId="5D6A7DC3"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角色</w:t>
            </w:r>
          </w:p>
          <w:p w14:paraId="596793BB"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撰写时间</w:t>
            </w:r>
          </w:p>
          <w:p w14:paraId="759B55D5"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问题编号</w:t>
            </w:r>
          </w:p>
          <w:p w14:paraId="6338B19B"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szCs w:val="21"/>
              </w:rPr>
              <w:t>Commets</w:t>
            </w:r>
            <w:r w:rsidRPr="00A23FA3">
              <w:rPr>
                <w:rFonts w:ascii="Calibri" w:hAnsi="Calibri" w:cstheme="minorHAnsi" w:hint="eastAsia"/>
                <w:szCs w:val="21"/>
              </w:rPr>
              <w:t>内容</w:t>
            </w:r>
          </w:p>
        </w:tc>
      </w:tr>
      <w:tr w:rsidR="00A23FA3" w:rsidRPr="00A23FA3" w14:paraId="19449B76" w14:textId="77777777" w:rsidTr="00B440F8">
        <w:trPr>
          <w:trHeight w:val="874"/>
        </w:trPr>
        <w:tc>
          <w:tcPr>
            <w:tcW w:w="426" w:type="dxa"/>
          </w:tcPr>
          <w:p w14:paraId="25A02619" w14:textId="77777777" w:rsidR="00B440F8" w:rsidRPr="00A23FA3" w:rsidRDefault="00B440F8" w:rsidP="00B440F8">
            <w:pPr>
              <w:rPr>
                <w:rFonts w:ascii="Calibri" w:hAnsi="Calibri" w:cstheme="minorHAnsi"/>
                <w:szCs w:val="21"/>
              </w:rPr>
            </w:pPr>
          </w:p>
        </w:tc>
        <w:tc>
          <w:tcPr>
            <w:tcW w:w="1985" w:type="dxa"/>
          </w:tcPr>
          <w:p w14:paraId="0BE24369"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3</w:t>
            </w:r>
            <w:r w:rsidRPr="00A23FA3">
              <w:rPr>
                <w:rFonts w:ascii="Calibri" w:hAnsi="Calibri" w:cstheme="minorHAnsi"/>
                <w:szCs w:val="21"/>
              </w:rPr>
              <w:t>5</w:t>
            </w:r>
            <w:r w:rsidRPr="00A23FA3">
              <w:rPr>
                <w:rFonts w:ascii="Calibri" w:hAnsi="Calibri" w:cstheme="minorHAnsi" w:hint="eastAsia"/>
                <w:szCs w:val="21"/>
              </w:rPr>
              <w:t>个问题结果</w:t>
            </w:r>
            <w:r w:rsidRPr="00A23FA3">
              <w:rPr>
                <w:rFonts w:ascii="Calibri" w:hAnsi="Calibri" w:cstheme="minorHAnsi" w:hint="eastAsia"/>
                <w:szCs w:val="21"/>
              </w:rPr>
              <w:t>&amp;</w:t>
            </w:r>
            <w:r w:rsidRPr="00A23FA3">
              <w:rPr>
                <w:rFonts w:ascii="Calibri" w:hAnsi="Calibri" w:cstheme="minorHAnsi" w:hint="eastAsia"/>
                <w:szCs w:val="21"/>
              </w:rPr>
              <w:t>证据</w:t>
            </w:r>
          </w:p>
        </w:tc>
        <w:tc>
          <w:tcPr>
            <w:tcW w:w="2948" w:type="dxa"/>
          </w:tcPr>
          <w:p w14:paraId="0240BAB6"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回答</w:t>
            </w:r>
            <w:r w:rsidRPr="00A23FA3">
              <w:rPr>
                <w:rFonts w:ascii="Calibri" w:hAnsi="Calibri" w:cstheme="minorHAnsi" w:hint="eastAsia"/>
                <w:szCs w:val="21"/>
              </w:rPr>
              <w:t>N</w:t>
            </w:r>
            <w:r w:rsidRPr="00A23FA3">
              <w:rPr>
                <w:rFonts w:ascii="Calibri" w:hAnsi="Calibri" w:cstheme="minorHAnsi"/>
                <w:szCs w:val="21"/>
              </w:rPr>
              <w:t>O</w:t>
            </w:r>
            <w:r w:rsidRPr="00A23FA3">
              <w:rPr>
                <w:rFonts w:ascii="Calibri" w:hAnsi="Calibri" w:cstheme="minorHAnsi" w:hint="eastAsia"/>
                <w:szCs w:val="21"/>
              </w:rPr>
              <w:t>的</w:t>
            </w:r>
            <w:r w:rsidRPr="00A23FA3">
              <w:rPr>
                <w:rFonts w:ascii="Calibri" w:hAnsi="Calibri" w:cstheme="minorHAnsi"/>
                <w:szCs w:val="21"/>
              </w:rPr>
              <w:t>Question</w:t>
            </w:r>
            <w:r w:rsidRPr="00A23FA3">
              <w:rPr>
                <w:rFonts w:ascii="Calibri" w:hAnsi="Calibri" w:cstheme="minorHAnsi" w:hint="eastAsia"/>
                <w:szCs w:val="21"/>
              </w:rPr>
              <w:t>和找不到相应字段的</w:t>
            </w:r>
            <w:r w:rsidRPr="00A23FA3">
              <w:rPr>
                <w:rFonts w:ascii="Calibri" w:hAnsi="Calibri" w:cstheme="minorHAnsi"/>
                <w:szCs w:val="21"/>
              </w:rPr>
              <w:t xml:space="preserve">Evidence </w:t>
            </w:r>
            <w:r w:rsidRPr="00A23FA3">
              <w:rPr>
                <w:rFonts w:ascii="Calibri" w:hAnsi="Calibri" w:cstheme="minorHAnsi" w:hint="eastAsia"/>
                <w:szCs w:val="21"/>
              </w:rPr>
              <w:t>会标识感叹号</w:t>
            </w:r>
            <w:r w:rsidRPr="00A23FA3">
              <w:rPr>
                <w:rFonts w:ascii="Calibri" w:hAnsi="Calibri" w:cstheme="minorHAnsi"/>
                <w:szCs w:val="21"/>
              </w:rPr>
              <w:t xml:space="preserve">        </w:t>
            </w:r>
          </w:p>
        </w:tc>
        <w:tc>
          <w:tcPr>
            <w:tcW w:w="3402" w:type="dxa"/>
          </w:tcPr>
          <w:p w14:paraId="08478800"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问题编号</w:t>
            </w:r>
          </w:p>
          <w:p w14:paraId="3B391E1A" w14:textId="77777777" w:rsidR="00B440F8" w:rsidRPr="00A23FA3" w:rsidRDefault="00B440F8" w:rsidP="00B440F8">
            <w:pPr>
              <w:pStyle w:val="a0"/>
              <w:numPr>
                <w:ilvl w:val="0"/>
                <w:numId w:val="13"/>
              </w:numPr>
              <w:ind w:left="299" w:firstLineChars="0" w:hanging="299"/>
              <w:rPr>
                <w:rFonts w:ascii="Calibri" w:hAnsi="Calibri" w:cstheme="minorHAnsi"/>
                <w:szCs w:val="21"/>
              </w:rPr>
            </w:pPr>
            <w:r w:rsidRPr="00A23FA3">
              <w:rPr>
                <w:rFonts w:ascii="Calibri" w:hAnsi="Calibri" w:cstheme="minorHAnsi" w:hint="eastAsia"/>
                <w:szCs w:val="21"/>
              </w:rPr>
              <w:t>问题或证据是否有危险标识</w:t>
            </w:r>
            <w:r w:rsidRPr="00A23FA3">
              <w:rPr>
                <w:rFonts w:ascii="Calibri" w:hAnsi="Calibri" w:cstheme="minorHAnsi" w:hint="eastAsia"/>
                <w:szCs w:val="21"/>
              </w:rPr>
              <w:t xml:space="preserve"> </w:t>
            </w:r>
          </w:p>
        </w:tc>
      </w:tr>
      <w:tr w:rsidR="00B440F8" w:rsidRPr="00A23FA3" w14:paraId="0A528B51" w14:textId="77777777" w:rsidTr="00B440F8">
        <w:trPr>
          <w:trHeight w:val="874"/>
        </w:trPr>
        <w:tc>
          <w:tcPr>
            <w:tcW w:w="426" w:type="dxa"/>
          </w:tcPr>
          <w:p w14:paraId="780CC81E" w14:textId="77777777" w:rsidR="00B440F8" w:rsidRPr="00A23FA3" w:rsidRDefault="00B440F8" w:rsidP="00B440F8">
            <w:pPr>
              <w:rPr>
                <w:rFonts w:ascii="Calibri" w:hAnsi="Calibri" w:cstheme="minorHAnsi"/>
                <w:szCs w:val="21"/>
              </w:rPr>
            </w:pPr>
          </w:p>
        </w:tc>
        <w:tc>
          <w:tcPr>
            <w:tcW w:w="1985" w:type="dxa"/>
          </w:tcPr>
          <w:p w14:paraId="1D662754" w14:textId="77777777" w:rsidR="00B440F8" w:rsidRPr="00A23FA3" w:rsidRDefault="00B440F8" w:rsidP="00B440F8">
            <w:pPr>
              <w:rPr>
                <w:rFonts w:ascii="Calibri" w:hAnsi="Calibri" w:cstheme="minorHAnsi"/>
                <w:szCs w:val="21"/>
              </w:rPr>
            </w:pPr>
            <w:r w:rsidRPr="00A23FA3">
              <w:rPr>
                <w:rFonts w:ascii="Calibri" w:hAnsi="Calibri" w:cstheme="minorHAnsi"/>
                <w:szCs w:val="21"/>
              </w:rPr>
              <w:t>Checking &amp; Evidence</w:t>
            </w:r>
            <w:r w:rsidRPr="00A23FA3">
              <w:rPr>
                <w:rFonts w:ascii="Calibri" w:hAnsi="Calibri" w:cstheme="minorHAnsi" w:hint="eastAsia"/>
                <w:szCs w:val="21"/>
              </w:rPr>
              <w:t>右上方操作控件</w:t>
            </w:r>
          </w:p>
        </w:tc>
        <w:tc>
          <w:tcPr>
            <w:tcW w:w="2948" w:type="dxa"/>
          </w:tcPr>
          <w:p w14:paraId="72FF81E0"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根据状态变化</w:t>
            </w:r>
          </w:p>
        </w:tc>
        <w:tc>
          <w:tcPr>
            <w:tcW w:w="3402" w:type="dxa"/>
          </w:tcPr>
          <w:p w14:paraId="4F266FB3" w14:textId="19108FEB" w:rsidR="00B440F8" w:rsidRPr="00A23FA3" w:rsidDel="009B16BB" w:rsidRDefault="00B440F8" w:rsidP="00B440F8">
            <w:pPr>
              <w:pStyle w:val="a0"/>
              <w:numPr>
                <w:ilvl w:val="0"/>
                <w:numId w:val="13"/>
              </w:numPr>
              <w:ind w:firstLineChars="0"/>
              <w:rPr>
                <w:del w:id="4453" w:author="raye" w:date="2018-07-18T18:23:00Z"/>
                <w:rFonts w:ascii="Calibri" w:hAnsi="Calibri" w:cstheme="minorHAnsi"/>
                <w:szCs w:val="21"/>
              </w:rPr>
            </w:pPr>
            <w:del w:id="4454" w:author="raye" w:date="2018-07-18T18:23:00Z">
              <w:r w:rsidRPr="00A23FA3" w:rsidDel="009B16BB">
                <w:rPr>
                  <w:rFonts w:ascii="Calibri" w:hAnsi="Calibri" w:cstheme="minorHAnsi"/>
                  <w:szCs w:val="21"/>
                </w:rPr>
                <w:delText>+ New Comment</w:delText>
              </w:r>
            </w:del>
          </w:p>
          <w:p w14:paraId="109813A7" w14:textId="77777777" w:rsidR="00B440F8" w:rsidRPr="00A23FA3" w:rsidRDefault="00B440F8" w:rsidP="00B440F8">
            <w:pPr>
              <w:pStyle w:val="a0"/>
              <w:numPr>
                <w:ilvl w:val="0"/>
                <w:numId w:val="13"/>
              </w:numPr>
              <w:ind w:firstLineChars="0"/>
              <w:rPr>
                <w:rFonts w:ascii="Calibri" w:hAnsi="Calibri" w:cstheme="minorHAnsi"/>
                <w:szCs w:val="21"/>
              </w:rPr>
            </w:pPr>
            <w:r w:rsidRPr="00A23FA3">
              <w:rPr>
                <w:rFonts w:ascii="Calibri" w:hAnsi="Calibri" w:cstheme="minorHAnsi"/>
                <w:szCs w:val="21"/>
              </w:rPr>
              <w:t>Evidence Management</w:t>
            </w:r>
          </w:p>
          <w:p w14:paraId="3536972E" w14:textId="77777777" w:rsidR="00B440F8" w:rsidRPr="00A23FA3" w:rsidRDefault="00B440F8" w:rsidP="00B440F8">
            <w:pPr>
              <w:pStyle w:val="a0"/>
              <w:numPr>
                <w:ilvl w:val="0"/>
                <w:numId w:val="13"/>
              </w:numPr>
              <w:ind w:firstLineChars="0"/>
              <w:rPr>
                <w:rFonts w:ascii="Calibri" w:hAnsi="Calibri" w:cstheme="minorHAnsi"/>
                <w:szCs w:val="21"/>
              </w:rPr>
            </w:pPr>
            <w:r w:rsidRPr="00A23FA3">
              <w:rPr>
                <w:rFonts w:ascii="Calibri" w:hAnsi="Calibri" w:cstheme="minorHAnsi"/>
                <w:szCs w:val="21"/>
              </w:rPr>
              <w:t>Check</w:t>
            </w:r>
          </w:p>
        </w:tc>
      </w:tr>
    </w:tbl>
    <w:p w14:paraId="1BB76078" w14:textId="77777777" w:rsidR="00B440F8" w:rsidRPr="00A23FA3" w:rsidRDefault="00B440F8" w:rsidP="00B440F8"/>
    <w:p w14:paraId="64FC9E5A" w14:textId="77777777" w:rsidR="00B440F8" w:rsidRPr="00CA4FC1" w:rsidRDefault="00B440F8" w:rsidP="00B440F8">
      <w:pPr>
        <w:pStyle w:val="a0"/>
        <w:numPr>
          <w:ilvl w:val="0"/>
          <w:numId w:val="109"/>
        </w:numPr>
        <w:ind w:firstLineChars="0"/>
        <w:rPr>
          <w:rFonts w:ascii="等线" w:eastAsia="等线" w:hAnsi="等线"/>
          <w:strike/>
          <w:color w:val="FF0000"/>
        </w:rPr>
      </w:pPr>
      <w:r w:rsidRPr="00CA4FC1">
        <w:rPr>
          <w:rFonts w:ascii="等线" w:eastAsia="等线" w:hAnsi="等线" w:hint="eastAsia"/>
          <w:strike/>
          <w:color w:val="FF0000"/>
        </w:rPr>
        <w:t>当前状态</w:t>
      </w:r>
    </w:p>
    <w:p w14:paraId="4A53DCD4" w14:textId="77777777" w:rsidR="00B440F8" w:rsidRPr="00CA4FC1" w:rsidRDefault="00B440F8" w:rsidP="00B440F8">
      <w:pPr>
        <w:pStyle w:val="a0"/>
        <w:ind w:left="845" w:firstLineChars="0" w:firstLine="0"/>
        <w:rPr>
          <w:rFonts w:ascii="等线" w:eastAsia="等线" w:hAnsi="等线"/>
          <w:strike/>
          <w:color w:val="FF0000"/>
        </w:rPr>
      </w:pPr>
      <w:r w:rsidRPr="00CA4FC1">
        <w:rPr>
          <w:rFonts w:ascii="等线" w:eastAsia="等线" w:hAnsi="等线" w:hint="eastAsia"/>
          <w:strike/>
          <w:color w:val="FF0000"/>
        </w:rPr>
        <w:t>根据状态表定，点击可以看到日志，包含各个状态节点；处理人&amp;处理时间。只记录状态 变化的节点加一个取消的状态点</w:t>
      </w:r>
    </w:p>
    <w:p w14:paraId="0E4B8DB5" w14:textId="77777777" w:rsidR="00B440F8" w:rsidRPr="00A23FA3" w:rsidRDefault="00B440F8" w:rsidP="00B440F8">
      <w:pPr>
        <w:pStyle w:val="a0"/>
        <w:ind w:left="845" w:firstLineChars="0" w:firstLine="0"/>
      </w:pPr>
    </w:p>
    <w:p w14:paraId="03880052"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hint="eastAsia"/>
        </w:rPr>
        <w:t>基本信息</w:t>
      </w:r>
    </w:p>
    <w:p w14:paraId="1380F9AC" w14:textId="48A0CAC6" w:rsidR="00B440F8" w:rsidRPr="00A23FA3" w:rsidRDefault="00845773" w:rsidP="00B440F8">
      <w:pPr>
        <w:ind w:firstLineChars="300" w:firstLine="630"/>
        <w:rPr>
          <w:rFonts w:ascii="等线" w:eastAsia="等线" w:hAnsi="等线"/>
        </w:rPr>
      </w:pPr>
      <w:r w:rsidRPr="00A23FA3">
        <w:rPr>
          <w:rFonts w:ascii="等线" w:eastAsia="等线" w:hAnsi="等线" w:hint="eastAsia"/>
        </w:rPr>
        <w:t>1</w:t>
      </w:r>
      <w:r w:rsidRPr="00A23FA3">
        <w:rPr>
          <w:rFonts w:ascii="等线" w:eastAsia="等线" w:hAnsi="等线"/>
        </w:rPr>
        <w:t xml:space="preserve">. </w:t>
      </w:r>
      <w:r w:rsidR="00B440F8" w:rsidRPr="00A23FA3">
        <w:rPr>
          <w:rFonts w:ascii="等线" w:eastAsia="等线" w:hAnsi="等线" w:hint="eastAsia"/>
        </w:rPr>
        <w:t>创建完C</w:t>
      </w:r>
      <w:r w:rsidR="00B440F8" w:rsidRPr="00A23FA3">
        <w:rPr>
          <w:rFonts w:ascii="等线" w:eastAsia="等线" w:hAnsi="等线"/>
        </w:rPr>
        <w:t>ASE</w:t>
      </w:r>
      <w:r w:rsidR="00B440F8" w:rsidRPr="00A23FA3">
        <w:rPr>
          <w:rFonts w:ascii="等线" w:eastAsia="等线" w:hAnsi="等线" w:hint="eastAsia"/>
        </w:rPr>
        <w:t>后，如果有内容填写错误的，可以点击</w:t>
      </w:r>
      <w:r w:rsidR="00B440F8" w:rsidRPr="00A23FA3">
        <w:rPr>
          <w:rFonts w:ascii="等线" w:eastAsia="等线" w:hAnsi="等线"/>
        </w:rPr>
        <w:t>Modify the case</w:t>
      </w:r>
      <w:r w:rsidR="00B440F8" w:rsidRPr="00A23FA3">
        <w:rPr>
          <w:rFonts w:ascii="等线" w:eastAsia="等线" w:hAnsi="等线" w:hint="eastAsia"/>
        </w:rPr>
        <w:t>进行修改，所有字段可调整</w:t>
      </w:r>
    </w:p>
    <w:p w14:paraId="55F6F195" w14:textId="522F53FA" w:rsidR="00B440F8" w:rsidRPr="00A23FA3" w:rsidRDefault="00845773" w:rsidP="00B440F8">
      <w:pPr>
        <w:ind w:firstLineChars="300" w:firstLine="630"/>
        <w:rPr>
          <w:rFonts w:ascii="等线" w:eastAsia="等线" w:hAnsi="等线"/>
        </w:rPr>
      </w:pPr>
      <w:r w:rsidRPr="00A23FA3">
        <w:rPr>
          <w:rFonts w:ascii="等线" w:eastAsia="等线" w:hAnsi="等线" w:hint="eastAsia"/>
        </w:rPr>
        <w:t>2</w:t>
      </w:r>
      <w:r w:rsidRPr="00A23FA3">
        <w:rPr>
          <w:rFonts w:ascii="等线" w:eastAsia="等线" w:hAnsi="等线"/>
        </w:rPr>
        <w:t xml:space="preserve">. </w:t>
      </w:r>
      <w:r w:rsidR="00B440F8" w:rsidRPr="00A23FA3">
        <w:rPr>
          <w:rFonts w:ascii="等线" w:eastAsia="等线" w:hAnsi="等线" w:hint="eastAsia"/>
        </w:rPr>
        <w:t>在S</w:t>
      </w:r>
      <w:r w:rsidR="00B440F8" w:rsidRPr="00A23FA3">
        <w:rPr>
          <w:rFonts w:ascii="等线" w:eastAsia="等线" w:hAnsi="等线"/>
        </w:rPr>
        <w:t>end to Manager</w:t>
      </w:r>
      <w:r w:rsidR="00B440F8" w:rsidRPr="00A23FA3">
        <w:rPr>
          <w:rFonts w:ascii="等线" w:eastAsia="等线" w:hAnsi="等线" w:hint="eastAsia"/>
        </w:rPr>
        <w:t>前都允许其修改，修改后，详情页的客户信息字段要相应变化</w:t>
      </w:r>
    </w:p>
    <w:p w14:paraId="7D9EC082" w14:textId="1A36DA82" w:rsidR="00B440F8" w:rsidRPr="00A23FA3" w:rsidRDefault="00845773" w:rsidP="00B440F8">
      <w:pPr>
        <w:ind w:firstLineChars="300" w:firstLine="630"/>
        <w:rPr>
          <w:rFonts w:ascii="等线" w:eastAsia="等线" w:hAnsi="等线"/>
        </w:rPr>
      </w:pPr>
      <w:r w:rsidRPr="00A23FA3">
        <w:rPr>
          <w:rFonts w:ascii="等线" w:eastAsia="等线" w:hAnsi="等线" w:hint="eastAsia"/>
        </w:rPr>
        <w:t>3</w:t>
      </w:r>
      <w:r w:rsidRPr="00A23FA3">
        <w:rPr>
          <w:rFonts w:ascii="等线" w:eastAsia="等线" w:hAnsi="等线"/>
        </w:rPr>
        <w:t xml:space="preserve">. </w:t>
      </w:r>
      <w:r w:rsidR="00B440F8" w:rsidRPr="00A23FA3">
        <w:rPr>
          <w:rFonts w:ascii="等线" w:eastAsia="等线" w:hAnsi="等线" w:hint="eastAsia"/>
        </w:rPr>
        <w:t>被打回时可以修改，修改后，自己详情页&amp;</w:t>
      </w:r>
      <w:r w:rsidR="00B440F8" w:rsidRPr="00A23FA3">
        <w:rPr>
          <w:rFonts w:ascii="等线" w:eastAsia="等线" w:hAnsi="等线"/>
        </w:rPr>
        <w:t>OM</w:t>
      </w:r>
      <w:r w:rsidR="00B440F8" w:rsidRPr="00A23FA3">
        <w:rPr>
          <w:rFonts w:ascii="等线" w:eastAsia="等线" w:hAnsi="等线" w:hint="eastAsia"/>
        </w:rPr>
        <w:t>详情页客户信息字段要相应变化</w:t>
      </w:r>
    </w:p>
    <w:p w14:paraId="4E4C4432" w14:textId="1646C667" w:rsidR="00B440F8" w:rsidRPr="00A23FA3" w:rsidRDefault="00845773" w:rsidP="00EF1540">
      <w:pPr>
        <w:ind w:firstLineChars="300" w:firstLine="630"/>
        <w:rPr>
          <w:rFonts w:ascii="等线" w:eastAsia="等线" w:hAnsi="等线"/>
        </w:rPr>
      </w:pPr>
      <w:r w:rsidRPr="00A23FA3">
        <w:rPr>
          <w:rFonts w:ascii="等线" w:eastAsia="等线" w:hAnsi="等线" w:hint="eastAsia"/>
        </w:rPr>
        <w:t>如果被打回时填写了相关原因，会在这里基本信息下方显示。只显示最新的一条C</w:t>
      </w:r>
      <w:r w:rsidRPr="00A23FA3">
        <w:rPr>
          <w:rFonts w:ascii="等线" w:eastAsia="等线" w:hAnsi="等线"/>
        </w:rPr>
        <w:t>OMMENTS</w:t>
      </w:r>
      <w:r w:rsidRPr="00A23FA3">
        <w:rPr>
          <w:rFonts w:ascii="等线" w:eastAsia="等线" w:hAnsi="等线" w:hint="eastAsia"/>
        </w:rPr>
        <w:t xml:space="preserve">，历史的点击 </w:t>
      </w:r>
      <w:r w:rsidRPr="00A23FA3">
        <w:rPr>
          <w:rFonts w:ascii="等线" w:eastAsia="等线" w:hAnsi="等线"/>
        </w:rPr>
        <w:t>see more</w:t>
      </w:r>
      <w:r w:rsidRPr="00A23FA3">
        <w:rPr>
          <w:rFonts w:ascii="等线" w:eastAsia="等线" w:hAnsi="等线" w:hint="eastAsia"/>
        </w:rPr>
        <w:t>查看</w:t>
      </w:r>
    </w:p>
    <w:p w14:paraId="15FFBD8E" w14:textId="7A323441" w:rsidR="00EF1540" w:rsidRPr="00A23FA3" w:rsidRDefault="00EF1540" w:rsidP="00EF1540">
      <w:pPr>
        <w:rPr>
          <w:rFonts w:ascii="等线" w:eastAsia="等线" w:hAnsi="等线"/>
        </w:rPr>
      </w:pPr>
      <w:r w:rsidRPr="00A23FA3">
        <w:rPr>
          <w:rFonts w:ascii="等线" w:eastAsia="等线" w:hAnsi="等线" w:hint="eastAsia"/>
        </w:rPr>
        <w:t>为保证一致性，所有进入另一个角色 的操作都有一个可以填写C</w:t>
      </w:r>
      <w:r w:rsidRPr="00A23FA3">
        <w:rPr>
          <w:rFonts w:ascii="等线" w:eastAsia="等线" w:hAnsi="等线"/>
        </w:rPr>
        <w:t xml:space="preserve">OMMENTS </w:t>
      </w:r>
      <w:r w:rsidRPr="00A23FA3">
        <w:rPr>
          <w:rFonts w:ascii="等线" w:eastAsia="等线" w:hAnsi="等线" w:hint="eastAsia"/>
        </w:rPr>
        <w:t>字段。非必填项。同时都会选择角色的账号。</w:t>
      </w:r>
    </w:p>
    <w:p w14:paraId="730B91A1" w14:textId="77777777" w:rsidR="00EF1540" w:rsidRPr="00A23FA3" w:rsidRDefault="00EF1540" w:rsidP="00EF1540">
      <w:pPr>
        <w:rPr>
          <w:rFonts w:ascii="等线" w:eastAsia="等线" w:hAnsi="等线"/>
        </w:rPr>
      </w:pPr>
    </w:p>
    <w:p w14:paraId="1500D06C" w14:textId="6EFB0B53" w:rsidR="00845773" w:rsidRPr="00A23FA3" w:rsidRDefault="00EF1540" w:rsidP="00B440F8">
      <w:pPr>
        <w:rPr>
          <w:rFonts w:ascii="等线" w:eastAsia="等线" w:hAnsi="等线"/>
        </w:rPr>
      </w:pPr>
      <w:ins w:id="4455" w:author="raye" w:date="2018-07-18T18:55:00Z">
        <w:r w:rsidRPr="00A23FA3">
          <w:rPr>
            <w:rFonts w:ascii="等线" w:eastAsia="等线" w:hAnsi="等线"/>
          </w:rPr>
          <w:t xml:space="preserve">    </w:t>
        </w:r>
        <w:r w:rsidRPr="00A23FA3">
          <w:rPr>
            <w:rFonts w:ascii="等线" w:eastAsia="等线" w:hAnsi="等线" w:hint="eastAsia"/>
          </w:rPr>
          <w:t>每</w:t>
        </w:r>
      </w:ins>
      <w:ins w:id="4456" w:author="raye" w:date="2018-07-18T18:56:00Z">
        <w:r w:rsidRPr="00A23FA3">
          <w:rPr>
            <w:rFonts w:ascii="等线" w:eastAsia="等线" w:hAnsi="等线" w:hint="eastAsia"/>
          </w:rPr>
          <w:t>一个S</w:t>
        </w:r>
        <w:r w:rsidRPr="00A23FA3">
          <w:rPr>
            <w:rFonts w:ascii="等线" w:eastAsia="等线" w:hAnsi="等线"/>
          </w:rPr>
          <w:t>UBMIT</w:t>
        </w:r>
        <w:r w:rsidRPr="00A23FA3">
          <w:rPr>
            <w:rFonts w:ascii="等线" w:eastAsia="等线" w:hAnsi="等线" w:hint="eastAsia"/>
          </w:rPr>
          <w:t>会进行日志记录</w:t>
        </w:r>
      </w:ins>
    </w:p>
    <w:p w14:paraId="5EE10D80"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rPr>
        <w:t>Documens Verification</w:t>
      </w:r>
    </w:p>
    <w:p w14:paraId="7ACFD172" w14:textId="3A14E860" w:rsidR="00B440F8" w:rsidRPr="00A23FA3" w:rsidRDefault="00B440F8" w:rsidP="00B440F8">
      <w:pPr>
        <w:rPr>
          <w:rFonts w:ascii="等线" w:eastAsia="等线" w:hAnsi="等线"/>
        </w:rPr>
      </w:pPr>
      <w:r w:rsidRPr="00A23FA3">
        <w:rPr>
          <w:rFonts w:ascii="等线" w:eastAsia="等线" w:hAnsi="等线"/>
        </w:rPr>
        <w:t xml:space="preserve">1.  </w:t>
      </w:r>
      <w:r w:rsidR="006A6DE8" w:rsidRPr="00A23FA3">
        <w:rPr>
          <w:rFonts w:ascii="等线" w:eastAsia="等线" w:hAnsi="等线" w:hint="eastAsia"/>
        </w:rPr>
        <w:t>出现情况 ：</w:t>
      </w:r>
      <w:r w:rsidRPr="00A23FA3">
        <w:rPr>
          <w:rFonts w:ascii="等线" w:eastAsia="等线" w:hAnsi="等线"/>
        </w:rPr>
        <w:t>Input</w:t>
      </w:r>
      <w:r w:rsidRPr="00A23FA3">
        <w:rPr>
          <w:rFonts w:ascii="等线" w:eastAsia="等线" w:hAnsi="等线" w:hint="eastAsia"/>
        </w:rPr>
        <w:t>填写了单证</w:t>
      </w:r>
      <w:r w:rsidRPr="00A23FA3">
        <w:rPr>
          <w:rFonts w:ascii="等线" w:eastAsia="等线" w:hAnsi="等线" w:hint="eastAsia"/>
          <w:rPrChange w:id="4457" w:author="raye" w:date="2018-07-18T18:17:00Z">
            <w:rPr>
              <w:rFonts w:ascii="等线" w:eastAsia="等线" w:hAnsi="等线" w:hint="eastAsia"/>
              <w:color w:val="FF0000"/>
            </w:rPr>
          </w:rPrChange>
        </w:rPr>
        <w:t>（点击</w:t>
      </w:r>
      <w:r w:rsidRPr="00A23FA3">
        <w:rPr>
          <w:rFonts w:ascii="等线" w:eastAsia="等线" w:hAnsi="等线"/>
          <w:rPrChange w:id="4458" w:author="raye" w:date="2018-07-18T18:17:00Z">
            <w:rPr>
              <w:rFonts w:ascii="等线" w:eastAsia="等线" w:hAnsi="等线"/>
              <w:color w:val="FF0000"/>
            </w:rPr>
          </w:rPrChange>
        </w:rPr>
        <w:t>SAVE</w:t>
      </w:r>
      <w:r w:rsidR="00452726" w:rsidRPr="00A23FA3">
        <w:rPr>
          <w:rFonts w:ascii="等线" w:eastAsia="等线" w:hAnsi="等线" w:hint="eastAsia"/>
          <w:rPrChange w:id="4459" w:author="raye" w:date="2018-07-18T18:17:00Z">
            <w:rPr>
              <w:rFonts w:ascii="等线" w:eastAsia="等线" w:hAnsi="等线" w:hint="eastAsia"/>
              <w:color w:val="FF0000"/>
            </w:rPr>
          </w:rPrChange>
        </w:rPr>
        <w:t>或</w:t>
      </w:r>
      <w:r w:rsidR="00452726" w:rsidRPr="00A23FA3">
        <w:rPr>
          <w:rFonts w:ascii="等线" w:eastAsia="等线" w:hAnsi="等线"/>
          <w:rPrChange w:id="4460" w:author="raye" w:date="2018-07-18T18:17:00Z">
            <w:rPr>
              <w:rFonts w:ascii="等线" w:eastAsia="等线" w:hAnsi="等线"/>
              <w:color w:val="FF0000"/>
            </w:rPr>
          </w:rPrChange>
        </w:rPr>
        <w:t>Submit</w:t>
      </w:r>
      <w:r w:rsidR="00452726" w:rsidRPr="00A23FA3">
        <w:rPr>
          <w:rFonts w:ascii="等线" w:eastAsia="等线" w:hAnsi="等线" w:hint="eastAsia"/>
          <w:rPrChange w:id="4461" w:author="raye" w:date="2018-07-18T18:17:00Z">
            <w:rPr>
              <w:rFonts w:ascii="等线" w:eastAsia="等线" w:hAnsi="等线" w:hint="eastAsia"/>
              <w:color w:val="FF0000"/>
            </w:rPr>
          </w:rPrChange>
        </w:rPr>
        <w:t>后</w:t>
      </w:r>
      <w:r w:rsidRPr="00A23FA3">
        <w:rPr>
          <w:rFonts w:ascii="等线" w:eastAsia="等线" w:hAnsi="等线" w:hint="eastAsia"/>
          <w:rPrChange w:id="4462" w:author="raye" w:date="2018-07-18T18:17:00Z">
            <w:rPr>
              <w:rFonts w:ascii="等线" w:eastAsia="等线" w:hAnsi="等线" w:hint="eastAsia"/>
              <w:color w:val="FF0000"/>
            </w:rPr>
          </w:rPrChange>
        </w:rPr>
        <w:t>）</w:t>
      </w:r>
      <w:r w:rsidRPr="00A23FA3">
        <w:rPr>
          <w:rFonts w:ascii="等线" w:eastAsia="等线" w:hAnsi="等线" w:hint="eastAsia"/>
        </w:rPr>
        <w:t>会在详情页</w:t>
      </w:r>
      <w:r w:rsidRPr="00A23FA3">
        <w:rPr>
          <w:rFonts w:ascii="等线" w:eastAsia="等线" w:hAnsi="等线"/>
        </w:rPr>
        <w:t xml:space="preserve">Documens </w:t>
      </w:r>
      <w:r w:rsidRPr="00A23FA3">
        <w:rPr>
          <w:rFonts w:ascii="等线" w:eastAsia="等线" w:hAnsi="等线"/>
          <w:szCs w:val="21"/>
        </w:rPr>
        <w:t>Verification</w:t>
      </w:r>
      <w:r w:rsidRPr="00A23FA3">
        <w:rPr>
          <w:rFonts w:ascii="等线" w:eastAsia="等线" w:hAnsi="等线" w:hint="eastAsia"/>
          <w:szCs w:val="21"/>
        </w:rPr>
        <w:t>下面显示</w:t>
      </w:r>
      <w:r w:rsidR="00DE6D04" w:rsidRPr="00A23FA3">
        <w:rPr>
          <w:rFonts w:ascii="等线" w:eastAsia="等线" w:hAnsi="等线" w:hint="eastAsia"/>
          <w:szCs w:val="21"/>
        </w:rPr>
        <w:t>。没填写完或者没点击s</w:t>
      </w:r>
      <w:r w:rsidR="00DE6D04" w:rsidRPr="00A23FA3">
        <w:rPr>
          <w:rFonts w:ascii="等线" w:eastAsia="等线" w:hAnsi="等线"/>
          <w:szCs w:val="21"/>
        </w:rPr>
        <w:t>ubmint</w:t>
      </w:r>
      <w:r w:rsidR="00DE6D04" w:rsidRPr="00A23FA3">
        <w:rPr>
          <w:rFonts w:ascii="等线" w:eastAsia="等线" w:hAnsi="等线" w:hint="eastAsia"/>
          <w:szCs w:val="21"/>
        </w:rPr>
        <w:t>提交，验证状态为</w:t>
      </w:r>
      <w:r w:rsidR="00DE6D04" w:rsidRPr="00A23FA3">
        <w:rPr>
          <w:rFonts w:ascii="等线" w:eastAsia="等线" w:hAnsi="等线"/>
          <w:szCs w:val="21"/>
        </w:rPr>
        <w:t>Verification Pending</w:t>
      </w:r>
      <w:r w:rsidR="00DE6D04" w:rsidRPr="00A23FA3">
        <w:rPr>
          <w:rFonts w:ascii="等线" w:eastAsia="等线" w:hAnsi="等线" w:hint="eastAsia"/>
          <w:szCs w:val="21"/>
        </w:rPr>
        <w:t>。点击了S</w:t>
      </w:r>
      <w:r w:rsidR="00DE6D04" w:rsidRPr="00A23FA3">
        <w:rPr>
          <w:rFonts w:ascii="等线" w:eastAsia="等线" w:hAnsi="等线"/>
          <w:szCs w:val="21"/>
        </w:rPr>
        <w:t>UBMIT</w:t>
      </w:r>
      <w:r w:rsidR="00DE6D04" w:rsidRPr="00A23FA3">
        <w:rPr>
          <w:rFonts w:ascii="等线" w:eastAsia="等线" w:hAnsi="等线" w:hint="eastAsia"/>
          <w:szCs w:val="21"/>
        </w:rPr>
        <w:t>后才会进行单单相符验证。优先比对发票，其次比对提单</w:t>
      </w:r>
      <w:r w:rsidR="00DA02DF" w:rsidRPr="00A23FA3">
        <w:rPr>
          <w:rFonts w:ascii="等线" w:eastAsia="等线" w:hAnsi="等线" w:hint="eastAsia"/>
          <w:szCs w:val="21"/>
        </w:rPr>
        <w:t>，再次对比装箱单</w:t>
      </w:r>
    </w:p>
    <w:p w14:paraId="2BC413C6" w14:textId="77777777" w:rsidR="00DE6D04" w:rsidRPr="00A23FA3" w:rsidRDefault="00DE6D04" w:rsidP="00B440F8">
      <w:pPr>
        <w:rPr>
          <w:rFonts w:ascii="等线" w:eastAsia="等线" w:hAnsi="等线"/>
        </w:rPr>
      </w:pPr>
    </w:p>
    <w:p w14:paraId="11A2FC7A" w14:textId="1EB96ADA" w:rsidR="00B440F8" w:rsidRPr="00A23FA3" w:rsidRDefault="00B440F8" w:rsidP="00B440F8">
      <w:pPr>
        <w:rPr>
          <w:rFonts w:ascii="等线" w:eastAsia="等线" w:hAnsi="等线"/>
        </w:rPr>
      </w:pPr>
      <w:r w:rsidRPr="00A23FA3">
        <w:rPr>
          <w:rFonts w:ascii="等线" w:eastAsia="等线" w:hAnsi="等线"/>
        </w:rPr>
        <w:t xml:space="preserve">2. </w:t>
      </w:r>
      <w:r w:rsidR="00DE6D04" w:rsidRPr="00A23FA3">
        <w:rPr>
          <w:rFonts w:ascii="等线" w:eastAsia="等线" w:hAnsi="等线" w:hint="eastAsia"/>
        </w:rPr>
        <w:t>排序：</w:t>
      </w:r>
      <w:r w:rsidRPr="00A23FA3">
        <w:rPr>
          <w:rFonts w:ascii="等线" w:eastAsia="等线" w:hAnsi="等线" w:hint="eastAsia"/>
        </w:rPr>
        <w:t>最新添加的展示在前，超过2行，有展开收起控件</w:t>
      </w:r>
    </w:p>
    <w:p w14:paraId="34BC83C0" w14:textId="6F48D9EF" w:rsidR="00B440F8" w:rsidRPr="00A23FA3" w:rsidRDefault="00B440F8" w:rsidP="00B440F8">
      <w:pPr>
        <w:rPr>
          <w:rFonts w:ascii="等线" w:eastAsia="等线" w:hAnsi="等线"/>
        </w:rPr>
      </w:pPr>
      <w:r w:rsidRPr="00A23FA3">
        <w:rPr>
          <w:rFonts w:ascii="等线" w:eastAsia="等线" w:hAnsi="等线"/>
        </w:rPr>
        <w:t xml:space="preserve">3. </w:t>
      </w:r>
      <w:r w:rsidR="00DE6D04" w:rsidRPr="00A23FA3">
        <w:rPr>
          <w:rFonts w:ascii="等线" w:eastAsia="等线" w:hAnsi="等线" w:hint="eastAsia"/>
        </w:rPr>
        <w:t>字段：</w:t>
      </w:r>
      <w:r w:rsidRPr="00A23FA3">
        <w:rPr>
          <w:rFonts w:ascii="等线" w:eastAsia="等线" w:hAnsi="等线" w:hint="eastAsia"/>
        </w:rPr>
        <w:t>显示单证类型&amp;序号；单证所属归类；单证验证情况；单证的核心字段，挑几个显示</w:t>
      </w:r>
    </w:p>
    <w:p w14:paraId="2ACF9498" w14:textId="77777777" w:rsidR="00DE6D04" w:rsidRPr="00A23FA3" w:rsidRDefault="006A6DE8" w:rsidP="00B440F8">
      <w:pPr>
        <w:rPr>
          <w:rFonts w:ascii="等线" w:eastAsia="等线" w:hAnsi="等线"/>
        </w:rPr>
      </w:pPr>
      <w:r w:rsidRPr="00A23FA3">
        <w:rPr>
          <w:rFonts w:ascii="等线" w:eastAsia="等线" w:hAnsi="等线" w:hint="eastAsia"/>
        </w:rPr>
        <w:t>4</w:t>
      </w:r>
      <w:r w:rsidRPr="00A23FA3">
        <w:rPr>
          <w:rFonts w:ascii="等线" w:eastAsia="等线" w:hAnsi="等线"/>
        </w:rPr>
        <w:t xml:space="preserve">. </w:t>
      </w:r>
      <w:r w:rsidRPr="00A23FA3">
        <w:rPr>
          <w:rFonts w:ascii="等线" w:eastAsia="等线" w:hAnsi="等线" w:hint="eastAsia"/>
        </w:rPr>
        <w:t>有2种展示方式，</w:t>
      </w:r>
    </w:p>
    <w:p w14:paraId="01655300" w14:textId="4AA38945" w:rsidR="00DE6D04" w:rsidRPr="00A23FA3" w:rsidRDefault="00DE6D04" w:rsidP="00B440F8">
      <w:pPr>
        <w:rPr>
          <w:rFonts w:ascii="等线" w:eastAsia="等线" w:hAnsi="等线"/>
        </w:rPr>
      </w:pPr>
      <w:r w:rsidRPr="00A23FA3">
        <w:rPr>
          <w:rFonts w:ascii="等线" w:eastAsia="等线" w:hAnsi="等线" w:hint="eastAsia"/>
        </w:rPr>
        <w:t>1）一个是打包展示</w:t>
      </w:r>
    </w:p>
    <w:p w14:paraId="10A45578" w14:textId="2F63397E" w:rsidR="006A6DE8" w:rsidRPr="00A23FA3" w:rsidRDefault="00DE6D04" w:rsidP="00B440F8">
      <w:pPr>
        <w:rPr>
          <w:rFonts w:ascii="等线" w:eastAsia="等线" w:hAnsi="等线"/>
        </w:rPr>
      </w:pPr>
      <w:r w:rsidRPr="00A23FA3">
        <w:rPr>
          <w:rFonts w:ascii="等线" w:eastAsia="等线" w:hAnsi="等线" w:hint="eastAsia"/>
        </w:rPr>
        <w:t>A</w:t>
      </w:r>
      <w:r w:rsidRPr="00A23FA3">
        <w:rPr>
          <w:rFonts w:ascii="等线" w:eastAsia="等线" w:hAnsi="等线"/>
        </w:rPr>
        <w:t xml:space="preserve">. </w:t>
      </w:r>
      <w:r w:rsidR="006A6DE8" w:rsidRPr="00A23FA3">
        <w:rPr>
          <w:rFonts w:ascii="等线" w:eastAsia="等线" w:hAnsi="等线" w:hint="eastAsia"/>
        </w:rPr>
        <w:t>按单证与发票的关联关系展示。右上角为标题</w:t>
      </w:r>
    </w:p>
    <w:p w14:paraId="7901C994" w14:textId="369003E7" w:rsidR="006A6DE8" w:rsidRPr="00A23FA3" w:rsidRDefault="006A6DE8" w:rsidP="00B440F8">
      <w:pPr>
        <w:rPr>
          <w:rFonts w:ascii="等线" w:eastAsia="等线" w:hAnsi="等线"/>
        </w:rPr>
      </w:pPr>
      <w:r w:rsidRPr="00A23FA3">
        <w:rPr>
          <w:rFonts w:ascii="等线" w:eastAsia="等线" w:hAnsi="等线" w:hint="eastAsia"/>
        </w:rPr>
        <w:t>所有单证会有一个标题 格式为：caseID+Doc Type+编号。D</w:t>
      </w:r>
      <w:r w:rsidRPr="00A23FA3">
        <w:rPr>
          <w:rFonts w:ascii="等线" w:eastAsia="等线" w:hAnsi="等线"/>
        </w:rPr>
        <w:t>OC TYPE</w:t>
      </w:r>
      <w:r w:rsidRPr="00A23FA3">
        <w:rPr>
          <w:rFonts w:ascii="等线" w:eastAsia="等线" w:hAnsi="等线" w:hint="eastAsia"/>
        </w:rPr>
        <w:t>按0</w:t>
      </w:r>
      <w:r w:rsidRPr="00A23FA3">
        <w:rPr>
          <w:rFonts w:ascii="等线" w:eastAsia="等线" w:hAnsi="等线"/>
        </w:rPr>
        <w:t>1</w:t>
      </w:r>
      <w:r w:rsidRPr="00A23FA3">
        <w:rPr>
          <w:rFonts w:ascii="等线" w:eastAsia="等线" w:hAnsi="等线" w:hint="eastAsia"/>
        </w:rPr>
        <w:t>往下排，编号也是按0</w:t>
      </w:r>
      <w:r w:rsidRPr="00A23FA3">
        <w:rPr>
          <w:rFonts w:ascii="等线" w:eastAsia="等线" w:hAnsi="等线"/>
        </w:rPr>
        <w:t>1</w:t>
      </w:r>
      <w:r w:rsidRPr="00A23FA3">
        <w:rPr>
          <w:rFonts w:ascii="等线" w:eastAsia="等线" w:hAnsi="等线" w:hint="eastAsia"/>
        </w:rPr>
        <w:t>往下排</w:t>
      </w:r>
    </w:p>
    <w:p w14:paraId="3A9C751A" w14:textId="0BA4E087" w:rsidR="006A6DE8" w:rsidRPr="00A23FA3" w:rsidRDefault="00DE6D04" w:rsidP="00B440F8">
      <w:pPr>
        <w:rPr>
          <w:rFonts w:ascii="等线" w:eastAsia="等线" w:hAnsi="等线"/>
        </w:rPr>
      </w:pPr>
      <w:r w:rsidRPr="00A23FA3">
        <w:rPr>
          <w:rFonts w:ascii="等线" w:eastAsia="等线" w:hAnsi="等线" w:hint="eastAsia"/>
        </w:rPr>
        <w:t>B</w:t>
      </w:r>
      <w:r w:rsidRPr="00A23FA3">
        <w:rPr>
          <w:rFonts w:ascii="等线" w:eastAsia="等线" w:hAnsi="等线"/>
        </w:rPr>
        <w:t xml:space="preserve">. </w:t>
      </w:r>
      <w:r w:rsidR="006A6DE8" w:rsidRPr="00A23FA3">
        <w:rPr>
          <w:rFonts w:ascii="等线" w:eastAsia="等线" w:hAnsi="等线" w:hint="eastAsia"/>
        </w:rPr>
        <w:t>显示该包里的文件总数，通过验证数和验证失败数</w:t>
      </w:r>
    </w:p>
    <w:p w14:paraId="33FA975A" w14:textId="2F5CE5C2" w:rsidR="006A6DE8" w:rsidRPr="00A23FA3" w:rsidRDefault="00DE6D04" w:rsidP="00B440F8">
      <w:pPr>
        <w:rPr>
          <w:rFonts w:ascii="等线" w:eastAsia="等线" w:hAnsi="等线"/>
        </w:rPr>
      </w:pPr>
      <w:r w:rsidRPr="00A23FA3">
        <w:rPr>
          <w:rFonts w:ascii="等线" w:eastAsia="等线" w:hAnsi="等线" w:hint="eastAsia"/>
        </w:rPr>
        <w:t>C</w:t>
      </w:r>
      <w:r w:rsidRPr="00A23FA3">
        <w:rPr>
          <w:rFonts w:ascii="等线" w:eastAsia="等线" w:hAnsi="等线"/>
        </w:rPr>
        <w:t xml:space="preserve">. </w:t>
      </w:r>
      <w:r w:rsidR="006A6DE8" w:rsidRPr="00A23FA3">
        <w:rPr>
          <w:rFonts w:ascii="等线" w:eastAsia="等线" w:hAnsi="等线" w:hint="eastAsia"/>
        </w:rPr>
        <w:t>如果没有与发票关联的放在N</w:t>
      </w:r>
      <w:r w:rsidR="006A6DE8" w:rsidRPr="00A23FA3">
        <w:rPr>
          <w:rFonts w:ascii="等线" w:eastAsia="等线" w:hAnsi="等线"/>
        </w:rPr>
        <w:t>O INVOICE</w:t>
      </w:r>
      <w:r w:rsidR="006A6DE8" w:rsidRPr="00A23FA3">
        <w:rPr>
          <w:rFonts w:ascii="等线" w:eastAsia="等线" w:hAnsi="等线" w:hint="eastAsia"/>
        </w:rPr>
        <w:t>包里，N</w:t>
      </w:r>
      <w:r w:rsidR="006A6DE8" w:rsidRPr="00A23FA3">
        <w:rPr>
          <w:rFonts w:ascii="等线" w:eastAsia="等线" w:hAnsi="等线"/>
        </w:rPr>
        <w:t>O INVOICE</w:t>
      </w:r>
      <w:r w:rsidR="006A6DE8" w:rsidRPr="00A23FA3">
        <w:rPr>
          <w:rFonts w:ascii="等线" w:eastAsia="等线" w:hAnsi="等线" w:hint="eastAsia"/>
        </w:rPr>
        <w:t>的不进行验证</w:t>
      </w:r>
    </w:p>
    <w:p w14:paraId="75C2F300" w14:textId="34975908" w:rsidR="00DE6D04" w:rsidRPr="00A23FA3" w:rsidRDefault="00DE6D04" w:rsidP="00B440F8">
      <w:pPr>
        <w:rPr>
          <w:rFonts w:ascii="等线" w:eastAsia="等线" w:hAnsi="等线"/>
        </w:rPr>
      </w:pPr>
      <w:r w:rsidRPr="00A23FA3">
        <w:rPr>
          <w:rFonts w:ascii="等线" w:eastAsia="等线" w:hAnsi="等线" w:hint="eastAsia"/>
        </w:rPr>
        <w:t>D</w:t>
      </w:r>
      <w:r w:rsidRPr="00A23FA3">
        <w:rPr>
          <w:rFonts w:ascii="等线" w:eastAsia="等线" w:hAnsi="等线"/>
        </w:rPr>
        <w:t xml:space="preserve">. </w:t>
      </w:r>
      <w:r w:rsidR="00D07B6D" w:rsidRPr="00A23FA3">
        <w:rPr>
          <w:rFonts w:ascii="等线" w:eastAsia="等线" w:hAnsi="等线" w:hint="eastAsia"/>
        </w:rPr>
        <w:t>点击进入该文件包中查看该文件包下所有文件。发票包下的，可以看到验证了哪些字段，哪些出现了异常</w:t>
      </w:r>
    </w:p>
    <w:p w14:paraId="2D3F5409" w14:textId="77777777" w:rsidR="0073044A" w:rsidRPr="00A23FA3" w:rsidRDefault="0073044A" w:rsidP="00B440F8">
      <w:pPr>
        <w:rPr>
          <w:rFonts w:ascii="等线" w:eastAsia="等线" w:hAnsi="等线"/>
        </w:rPr>
      </w:pPr>
    </w:p>
    <w:p w14:paraId="07C5E20E" w14:textId="74A5E902" w:rsidR="006A6DE8" w:rsidRPr="00A23FA3" w:rsidRDefault="00DE6D04" w:rsidP="00B440F8">
      <w:pPr>
        <w:rPr>
          <w:rFonts w:ascii="等线" w:eastAsia="等线" w:hAnsi="等线"/>
        </w:rPr>
      </w:pPr>
      <w:r w:rsidRPr="00A23FA3">
        <w:rPr>
          <w:rFonts w:ascii="等线" w:eastAsia="等线" w:hAnsi="等线"/>
        </w:rPr>
        <w:t>2</w:t>
      </w:r>
      <w:r w:rsidRPr="00A23FA3">
        <w:rPr>
          <w:rFonts w:ascii="等线" w:eastAsia="等线" w:hAnsi="等线" w:hint="eastAsia"/>
        </w:rPr>
        <w:t>）</w:t>
      </w:r>
      <w:r w:rsidR="006A6DE8" w:rsidRPr="00A23FA3">
        <w:rPr>
          <w:rFonts w:ascii="等线" w:eastAsia="等线" w:hAnsi="等线" w:hint="eastAsia"/>
        </w:rPr>
        <w:t>另一种是平铺展示方式</w:t>
      </w:r>
    </w:p>
    <w:p w14:paraId="69390969" w14:textId="16299DCD" w:rsidR="006A6DE8" w:rsidRPr="00A23FA3" w:rsidRDefault="006A6DE8" w:rsidP="00B440F8">
      <w:pPr>
        <w:rPr>
          <w:rFonts w:ascii="等线" w:eastAsia="等线" w:hAnsi="等线"/>
        </w:rPr>
      </w:pPr>
      <w:r w:rsidRPr="00A23FA3">
        <w:rPr>
          <w:rFonts w:ascii="等线" w:eastAsia="等线" w:hAnsi="等线" w:hint="eastAsia"/>
        </w:rPr>
        <w:t>鼠标移入，会出现个下拉小标识，点击出一个删除&amp;移动操作。删除会弹出弹窗，让用户确认是否删除</w:t>
      </w:r>
    </w:p>
    <w:p w14:paraId="7C1FD056" w14:textId="042E5140" w:rsidR="006A6DE8" w:rsidRPr="00A23FA3" w:rsidRDefault="006A6DE8" w:rsidP="00B440F8">
      <w:pPr>
        <w:rPr>
          <w:rFonts w:ascii="等线" w:eastAsia="等线" w:hAnsi="等线"/>
        </w:rPr>
      </w:pPr>
      <w:r w:rsidRPr="00A23FA3">
        <w:rPr>
          <w:rFonts w:ascii="等线" w:eastAsia="等线" w:hAnsi="等线" w:hint="eastAsia"/>
        </w:rPr>
        <w:t>移动，则可以从发票1中移动到发票2包中</w:t>
      </w:r>
    </w:p>
    <w:p w14:paraId="4656E362" w14:textId="4D72A2FE" w:rsidR="006A6DE8" w:rsidRPr="00A23FA3" w:rsidRDefault="006A6DE8" w:rsidP="00B440F8">
      <w:pPr>
        <w:rPr>
          <w:rFonts w:ascii="等线" w:eastAsia="等线" w:hAnsi="等线"/>
        </w:rPr>
      </w:pPr>
      <w:r w:rsidRPr="00A23FA3">
        <w:rPr>
          <w:rFonts w:ascii="等线" w:eastAsia="等线" w:hAnsi="等线"/>
        </w:rPr>
        <w:t xml:space="preserve">6. </w:t>
      </w:r>
      <w:r w:rsidRPr="00A23FA3">
        <w:rPr>
          <w:rFonts w:ascii="等线" w:eastAsia="等线" w:hAnsi="等线" w:hint="eastAsia"/>
        </w:rPr>
        <w:t>搜索，点击搜索，会自动切换到平铺展示方式，筛选出某一类单证，如提单</w:t>
      </w:r>
    </w:p>
    <w:p w14:paraId="72FE57A2" w14:textId="77777777" w:rsidR="00B440F8" w:rsidRPr="00A23FA3" w:rsidRDefault="00B440F8" w:rsidP="00B440F8"/>
    <w:p w14:paraId="2274D279"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rPr>
        <w:t>Checking &amp; Evidence</w:t>
      </w:r>
    </w:p>
    <w:p w14:paraId="76BB1FBB" w14:textId="77777777" w:rsidR="00B440F8" w:rsidRPr="00A23FA3" w:rsidRDefault="00B440F8" w:rsidP="00B440F8">
      <w:pPr>
        <w:rPr>
          <w:rFonts w:ascii="等线" w:eastAsia="等线" w:hAnsi="等线"/>
        </w:rPr>
      </w:pPr>
      <w:r w:rsidRPr="00A23FA3">
        <w:rPr>
          <w:rFonts w:ascii="等线" w:eastAsia="等线" w:hAnsi="等线" w:hint="eastAsia"/>
        </w:rPr>
        <w:t>在C</w:t>
      </w:r>
      <w:r w:rsidRPr="00A23FA3">
        <w:rPr>
          <w:rFonts w:ascii="等线" w:eastAsia="等线" w:hAnsi="等线"/>
        </w:rPr>
        <w:t>heck</w:t>
      </w:r>
      <w:r w:rsidRPr="00A23FA3">
        <w:rPr>
          <w:rFonts w:ascii="等线" w:eastAsia="等线" w:hAnsi="等线" w:hint="eastAsia"/>
        </w:rPr>
        <w:t>页点击S</w:t>
      </w:r>
      <w:r w:rsidRPr="00A23FA3">
        <w:rPr>
          <w:rFonts w:ascii="等线" w:eastAsia="等线" w:hAnsi="等线"/>
        </w:rPr>
        <w:t>UBMIT</w:t>
      </w:r>
      <w:r w:rsidRPr="00A23FA3">
        <w:rPr>
          <w:rFonts w:ascii="等线" w:eastAsia="等线" w:hAnsi="等线" w:hint="eastAsia"/>
        </w:rPr>
        <w:t>后，这里会根据情况出结果</w:t>
      </w:r>
    </w:p>
    <w:p w14:paraId="03BD367C" w14:textId="76D09E35" w:rsidR="00B440F8" w:rsidRPr="00A23FA3" w:rsidRDefault="00B440F8" w:rsidP="00B440F8">
      <w:pPr>
        <w:pStyle w:val="a0"/>
        <w:numPr>
          <w:ilvl w:val="0"/>
          <w:numId w:val="129"/>
        </w:numPr>
        <w:ind w:firstLineChars="0"/>
        <w:rPr>
          <w:rFonts w:ascii="等线" w:eastAsia="等线" w:hAnsi="等线"/>
          <w:szCs w:val="21"/>
          <w:rPrChange w:id="4463" w:author="raye" w:date="2018-07-18T18:18:00Z">
            <w:rPr>
              <w:rFonts w:ascii="等线" w:eastAsia="等线" w:hAnsi="等线"/>
              <w:color w:val="FF0000"/>
              <w:szCs w:val="21"/>
            </w:rPr>
          </w:rPrChange>
        </w:rPr>
      </w:pPr>
      <w:r w:rsidRPr="00A23FA3">
        <w:rPr>
          <w:rFonts w:ascii="等线" w:eastAsia="等线" w:hAnsi="等线" w:hint="eastAsia"/>
          <w:szCs w:val="21"/>
          <w:rPrChange w:id="4464" w:author="raye" w:date="2018-07-18T18:18:00Z">
            <w:rPr>
              <w:rFonts w:ascii="等线" w:eastAsia="等线" w:hAnsi="等线" w:hint="eastAsia"/>
              <w:color w:val="FF0000"/>
              <w:szCs w:val="21"/>
            </w:rPr>
          </w:rPrChange>
        </w:rPr>
        <w:t>有红标的</w:t>
      </w:r>
      <w:r w:rsidRPr="00A23FA3">
        <w:rPr>
          <w:rFonts w:ascii="等线" w:eastAsia="等线" w:hAnsi="等线"/>
          <w:szCs w:val="21"/>
          <w:rPrChange w:id="4465" w:author="raye" w:date="2018-07-18T18:18:00Z">
            <w:rPr>
              <w:rFonts w:ascii="等线" w:eastAsia="等线" w:hAnsi="等线"/>
              <w:color w:val="FF0000"/>
              <w:szCs w:val="21"/>
            </w:rPr>
          </w:rPrChange>
        </w:rPr>
        <w:t>Comments</w:t>
      </w:r>
      <w:del w:id="4466" w:author="raye" w:date="2018-07-18T18:17:00Z">
        <w:r w:rsidRPr="00A23FA3" w:rsidDel="00BB6A08">
          <w:rPr>
            <w:rFonts w:ascii="等线" w:eastAsia="等线" w:hAnsi="等线" w:hint="eastAsia"/>
            <w:szCs w:val="21"/>
            <w:rPrChange w:id="4467" w:author="raye" w:date="2018-07-18T18:18:00Z">
              <w:rPr>
                <w:rFonts w:ascii="等线" w:eastAsia="等线" w:hAnsi="等线" w:hint="eastAsia"/>
                <w:color w:val="FF0000"/>
                <w:szCs w:val="21"/>
              </w:rPr>
            </w:rPrChange>
          </w:rPr>
          <w:delText>就</w:delText>
        </w:r>
      </w:del>
      <w:ins w:id="4468" w:author="raye" w:date="2018-07-18T18:17:00Z">
        <w:r w:rsidR="00BB6A08" w:rsidRPr="00A23FA3">
          <w:rPr>
            <w:rFonts w:ascii="等线" w:eastAsia="等线" w:hAnsi="等线" w:hint="eastAsia"/>
            <w:szCs w:val="21"/>
            <w:rPrChange w:id="4469" w:author="raye" w:date="2018-07-18T18:18:00Z">
              <w:rPr>
                <w:rFonts w:ascii="等线" w:eastAsia="等线" w:hAnsi="等线" w:hint="eastAsia"/>
                <w:color w:val="FF0000"/>
                <w:szCs w:val="21"/>
              </w:rPr>
            </w:rPrChange>
          </w:rPr>
          <w:t>才</w:t>
        </w:r>
      </w:ins>
      <w:r w:rsidRPr="00A23FA3">
        <w:rPr>
          <w:rFonts w:ascii="等线" w:eastAsia="等线" w:hAnsi="等线" w:hint="eastAsia"/>
          <w:szCs w:val="21"/>
          <w:rPrChange w:id="4470" w:author="raye" w:date="2018-07-18T18:18:00Z">
            <w:rPr>
              <w:rFonts w:ascii="等线" w:eastAsia="等线" w:hAnsi="等线" w:hint="eastAsia"/>
              <w:color w:val="FF0000"/>
              <w:szCs w:val="21"/>
            </w:rPr>
          </w:rPrChange>
        </w:rPr>
        <w:t>会出现在这里</w:t>
      </w:r>
      <w:del w:id="4471" w:author="raye" w:date="2018-07-18T18:17:00Z">
        <w:r w:rsidRPr="00A23FA3" w:rsidDel="00BB6A08">
          <w:rPr>
            <w:rFonts w:ascii="等线" w:eastAsia="等线" w:hAnsi="等线" w:hint="eastAsia"/>
            <w:szCs w:val="21"/>
            <w:rPrChange w:id="4472" w:author="raye" w:date="2018-07-18T18:18:00Z">
              <w:rPr>
                <w:rFonts w:ascii="等线" w:eastAsia="等线" w:hAnsi="等线" w:hint="eastAsia"/>
                <w:color w:val="FF0000"/>
                <w:szCs w:val="21"/>
              </w:rPr>
            </w:rPrChange>
          </w:rPr>
          <w:delText>里自己有新添的也会出现在这里（待确认）</w:delText>
        </w:r>
      </w:del>
    </w:p>
    <w:p w14:paraId="314EDE08" w14:textId="77777777" w:rsidR="00BB6A08" w:rsidRPr="00A23FA3" w:rsidRDefault="00B440F8">
      <w:pPr>
        <w:pStyle w:val="a0"/>
        <w:numPr>
          <w:ilvl w:val="0"/>
          <w:numId w:val="129"/>
        </w:numPr>
        <w:ind w:firstLineChars="0"/>
        <w:rPr>
          <w:ins w:id="4473" w:author="raye" w:date="2018-07-18T18:18:00Z"/>
          <w:rFonts w:ascii="等线" w:eastAsia="等线" w:hAnsi="等线"/>
          <w:rPrChange w:id="4474" w:author="raye" w:date="2018-07-18T18:18:00Z">
            <w:rPr>
              <w:ins w:id="4475" w:author="raye" w:date="2018-07-18T18:18:00Z"/>
              <w:rFonts w:ascii="等线" w:eastAsia="等线" w:hAnsi="等线"/>
              <w:color w:val="FF0000"/>
              <w:szCs w:val="21"/>
            </w:rPr>
          </w:rPrChange>
        </w:rPr>
        <w:pPrChange w:id="4476" w:author="raye" w:date="2018-07-18T18:17:00Z">
          <w:pPr>
            <w:pStyle w:val="a0"/>
            <w:numPr>
              <w:numId w:val="134"/>
            </w:numPr>
            <w:ind w:left="420" w:firstLineChars="0" w:hanging="420"/>
          </w:pPr>
        </w:pPrChange>
      </w:pPr>
      <w:r w:rsidRPr="00A23FA3">
        <w:rPr>
          <w:rFonts w:ascii="等线" w:eastAsia="等线" w:hAnsi="等线" w:hint="eastAsia"/>
          <w:szCs w:val="21"/>
          <w:rPrChange w:id="4477" w:author="raye" w:date="2018-07-18T18:18:00Z">
            <w:rPr>
              <w:rFonts w:ascii="等线" w:eastAsia="等线" w:hAnsi="等线" w:hint="eastAsia"/>
              <w:color w:val="FF0000"/>
              <w:szCs w:val="21"/>
            </w:rPr>
          </w:rPrChange>
        </w:rPr>
        <w:t>只有</w:t>
      </w:r>
      <w:r w:rsidRPr="00A23FA3">
        <w:rPr>
          <w:rFonts w:ascii="等线" w:eastAsia="等线" w:hAnsi="等线"/>
          <w:szCs w:val="21"/>
          <w:rPrChange w:id="4478" w:author="raye" w:date="2018-07-18T18:18:00Z">
            <w:rPr>
              <w:rFonts w:ascii="等线" w:eastAsia="等线" w:hAnsi="等线"/>
              <w:color w:val="FF0000"/>
              <w:szCs w:val="21"/>
            </w:rPr>
          </w:rPrChange>
        </w:rPr>
        <w:t>NO</w:t>
      </w:r>
      <w:r w:rsidRPr="00A23FA3">
        <w:rPr>
          <w:rFonts w:ascii="等线" w:eastAsia="等线" w:hAnsi="等线" w:hint="eastAsia"/>
          <w:szCs w:val="21"/>
          <w:rPrChange w:id="4479" w:author="raye" w:date="2018-07-18T18:18:00Z">
            <w:rPr>
              <w:rFonts w:ascii="等线" w:eastAsia="等线" w:hAnsi="等线" w:hint="eastAsia"/>
              <w:color w:val="FF0000"/>
              <w:szCs w:val="21"/>
            </w:rPr>
          </w:rPrChange>
        </w:rPr>
        <w:t>的才出红标</w:t>
      </w:r>
    </w:p>
    <w:p w14:paraId="0CDFD5BE" w14:textId="54BB523D" w:rsidR="00B440F8" w:rsidRPr="00A23FA3" w:rsidDel="00BB6A08" w:rsidRDefault="00B440F8">
      <w:pPr>
        <w:pStyle w:val="a0"/>
        <w:numPr>
          <w:ilvl w:val="0"/>
          <w:numId w:val="129"/>
        </w:numPr>
        <w:ind w:firstLineChars="0"/>
        <w:rPr>
          <w:del w:id="4480" w:author="raye" w:date="2018-07-18T18:17:00Z"/>
          <w:rFonts w:ascii="等线" w:eastAsia="等线" w:hAnsi="等线"/>
        </w:rPr>
      </w:pPr>
      <w:del w:id="4481" w:author="raye" w:date="2018-07-18T18:17:00Z">
        <w:r w:rsidRPr="00A23FA3" w:rsidDel="00BB6A08">
          <w:rPr>
            <w:rFonts w:ascii="等线" w:eastAsia="等线" w:hAnsi="等线" w:hint="eastAsia"/>
            <w:szCs w:val="21"/>
          </w:rPr>
          <w:delText>（待确认 但是N</w:delText>
        </w:r>
        <w:r w:rsidRPr="00A23FA3" w:rsidDel="00BB6A08">
          <w:rPr>
            <w:rFonts w:ascii="等线" w:eastAsia="等线" w:hAnsi="等线"/>
            <w:szCs w:val="21"/>
          </w:rPr>
          <w:delText>/A</w:delText>
        </w:r>
        <w:r w:rsidRPr="00A23FA3" w:rsidDel="00BB6A08">
          <w:rPr>
            <w:rFonts w:ascii="等线" w:eastAsia="等线" w:hAnsi="等线" w:hint="eastAsia"/>
            <w:szCs w:val="21"/>
          </w:rPr>
          <w:delText>的会有C</w:delText>
        </w:r>
        <w:r w:rsidRPr="00A23FA3" w:rsidDel="00BB6A08">
          <w:rPr>
            <w:rFonts w:ascii="等线" w:eastAsia="等线" w:hAnsi="等线"/>
            <w:szCs w:val="21"/>
          </w:rPr>
          <w:delText>OMMENTS</w:delText>
        </w:r>
        <w:r w:rsidRPr="00A23FA3" w:rsidDel="00BB6A08">
          <w:rPr>
            <w:rFonts w:ascii="等线" w:eastAsia="等线" w:hAnsi="等线" w:hint="eastAsia"/>
            <w:szCs w:val="21"/>
          </w:rPr>
          <w:delText>，要不要出现在这里呢 ）</w:delText>
        </w:r>
      </w:del>
    </w:p>
    <w:p w14:paraId="02179153" w14:textId="052B98DE" w:rsidR="00B440F8" w:rsidRPr="00A23FA3" w:rsidDel="00BB6A08" w:rsidRDefault="00B440F8">
      <w:pPr>
        <w:pStyle w:val="a0"/>
        <w:numPr>
          <w:ilvl w:val="0"/>
          <w:numId w:val="129"/>
        </w:numPr>
        <w:ind w:firstLineChars="0"/>
        <w:rPr>
          <w:del w:id="4482" w:author="raye" w:date="2018-07-18T18:17:00Z"/>
          <w:rFonts w:ascii="等线" w:eastAsia="等线" w:hAnsi="等线"/>
        </w:rPr>
        <w:pPrChange w:id="4483" w:author="raye" w:date="2018-07-18T18:17:00Z">
          <w:pPr/>
        </w:pPrChange>
      </w:pPr>
      <w:del w:id="4484" w:author="raye" w:date="2018-07-18T18:17:00Z">
        <w:r w:rsidRPr="00A23FA3" w:rsidDel="00BB6A08">
          <w:rPr>
            <w:rFonts w:ascii="等线" w:eastAsia="等线" w:hAnsi="等线" w:hint="eastAsia"/>
            <w:szCs w:val="21"/>
          </w:rPr>
          <w:delText>N</w:delText>
        </w:r>
        <w:r w:rsidRPr="00A23FA3" w:rsidDel="00BB6A08">
          <w:rPr>
            <w:rFonts w:ascii="等线" w:eastAsia="等线" w:hAnsi="等线"/>
            <w:szCs w:val="21"/>
          </w:rPr>
          <w:delText>/A</w:delText>
        </w:r>
        <w:r w:rsidRPr="00A23FA3" w:rsidDel="00BB6A08">
          <w:rPr>
            <w:rFonts w:ascii="等线" w:eastAsia="等线" w:hAnsi="等线" w:hint="eastAsia"/>
            <w:szCs w:val="21"/>
          </w:rPr>
          <w:delText>的是打勾还是跟N</w:delText>
        </w:r>
        <w:r w:rsidRPr="00A23FA3" w:rsidDel="00BB6A08">
          <w:rPr>
            <w:rFonts w:ascii="等线" w:eastAsia="等线" w:hAnsi="等线"/>
            <w:szCs w:val="21"/>
          </w:rPr>
          <w:delText>O</w:delText>
        </w:r>
        <w:r w:rsidRPr="00A23FA3" w:rsidDel="00BB6A08">
          <w:rPr>
            <w:rFonts w:ascii="等线" w:eastAsia="等线" w:hAnsi="等线" w:hint="eastAsia"/>
            <w:szCs w:val="21"/>
          </w:rPr>
          <w:delText>一样红标，还是有其它标识？（待确认）</w:delText>
        </w:r>
      </w:del>
    </w:p>
    <w:p w14:paraId="5D2ED293" w14:textId="64C16934" w:rsidR="00B440F8" w:rsidRPr="00A23FA3" w:rsidDel="00BB6A08" w:rsidRDefault="00B440F8">
      <w:pPr>
        <w:pStyle w:val="a0"/>
        <w:numPr>
          <w:ilvl w:val="0"/>
          <w:numId w:val="129"/>
        </w:numPr>
        <w:ind w:firstLineChars="0"/>
        <w:rPr>
          <w:del w:id="4485" w:author="raye" w:date="2018-07-18T18:18:00Z"/>
          <w:rFonts w:ascii="等线" w:eastAsia="等线" w:hAnsi="等线"/>
        </w:rPr>
        <w:pPrChange w:id="4486" w:author="raye" w:date="2018-07-18T18:17:00Z">
          <w:pPr>
            <w:pStyle w:val="a0"/>
            <w:numPr>
              <w:numId w:val="134"/>
            </w:numPr>
            <w:ind w:left="420" w:firstLineChars="0" w:hanging="420"/>
          </w:pPr>
        </w:pPrChange>
      </w:pPr>
      <w:del w:id="4487" w:author="raye" w:date="2018-07-18T18:18:00Z">
        <w:r w:rsidRPr="00A23FA3" w:rsidDel="00BB6A08">
          <w:rPr>
            <w:rFonts w:ascii="等线" w:eastAsia="等线" w:hAnsi="等线" w:cstheme="minorHAnsi" w:hint="eastAsia"/>
            <w:kern w:val="0"/>
            <w:szCs w:val="21"/>
          </w:rPr>
          <w:delText>+</w:delText>
        </w:r>
        <w:r w:rsidRPr="00A23FA3" w:rsidDel="00BB6A08">
          <w:rPr>
            <w:rFonts w:ascii="等线" w:eastAsia="等线" w:hAnsi="等线" w:cstheme="minorHAnsi"/>
            <w:kern w:val="0"/>
            <w:szCs w:val="21"/>
          </w:rPr>
          <w:delText>New Comment</w:delText>
        </w:r>
        <w:r w:rsidRPr="00A23FA3" w:rsidDel="00BB6A08">
          <w:rPr>
            <w:rFonts w:ascii="等线" w:eastAsia="等线" w:hAnsi="等线" w:cstheme="minorHAnsi" w:hint="eastAsia"/>
            <w:kern w:val="0"/>
            <w:szCs w:val="21"/>
          </w:rPr>
          <w:delText>可以点击，跳转到I</w:delText>
        </w:r>
        <w:r w:rsidRPr="00A23FA3" w:rsidDel="00BB6A08">
          <w:rPr>
            <w:rFonts w:ascii="等线" w:eastAsia="等线" w:hAnsi="等线" w:cstheme="minorHAnsi"/>
            <w:kern w:val="0"/>
            <w:szCs w:val="21"/>
          </w:rPr>
          <w:delText>nput</w:delText>
        </w:r>
        <w:r w:rsidRPr="00A23FA3" w:rsidDel="00BB6A08">
          <w:rPr>
            <w:rFonts w:ascii="等线" w:eastAsia="等线" w:hAnsi="等线" w:cstheme="minorHAnsi" w:hint="eastAsia"/>
            <w:kern w:val="0"/>
            <w:szCs w:val="21"/>
          </w:rPr>
          <w:delText>页面（待确认）</w:delText>
        </w:r>
      </w:del>
    </w:p>
    <w:p w14:paraId="68513ECC" w14:textId="77777777" w:rsidR="00B440F8" w:rsidRPr="00A23FA3" w:rsidRDefault="00B440F8" w:rsidP="00B440F8">
      <w:pPr>
        <w:pStyle w:val="a0"/>
        <w:numPr>
          <w:ilvl w:val="0"/>
          <w:numId w:val="134"/>
        </w:numPr>
        <w:ind w:firstLineChars="0"/>
        <w:rPr>
          <w:rFonts w:ascii="等线" w:eastAsia="等线" w:hAnsi="等线"/>
        </w:rPr>
      </w:pPr>
      <w:r w:rsidRPr="00A23FA3">
        <w:rPr>
          <w:rFonts w:ascii="等线" w:eastAsia="等线" w:hAnsi="等线" w:hint="eastAsia"/>
        </w:rPr>
        <w:t>点击C</w:t>
      </w:r>
      <w:r w:rsidRPr="00A23FA3">
        <w:rPr>
          <w:rFonts w:ascii="等线" w:eastAsia="等线" w:hAnsi="等线"/>
        </w:rPr>
        <w:t>heck</w:t>
      </w:r>
      <w:r w:rsidRPr="00A23FA3">
        <w:rPr>
          <w:rFonts w:ascii="等线" w:eastAsia="等线" w:hAnsi="等线" w:hint="eastAsia"/>
        </w:rPr>
        <w:t>跳转到C</w:t>
      </w:r>
      <w:r w:rsidRPr="00A23FA3">
        <w:rPr>
          <w:rFonts w:ascii="等线" w:eastAsia="等线" w:hAnsi="等线"/>
        </w:rPr>
        <w:t>heck</w:t>
      </w:r>
      <w:r w:rsidRPr="00A23FA3">
        <w:rPr>
          <w:rFonts w:ascii="等线" w:eastAsia="等线" w:hAnsi="等线" w:hint="eastAsia"/>
        </w:rPr>
        <w:t>页，点击</w:t>
      </w:r>
      <w:r w:rsidRPr="00A23FA3">
        <w:rPr>
          <w:rFonts w:ascii="等线" w:eastAsia="等线" w:hAnsi="等线"/>
        </w:rPr>
        <w:t>Evidence Management</w:t>
      </w:r>
      <w:r w:rsidRPr="00A23FA3">
        <w:rPr>
          <w:rFonts w:ascii="等线" w:eastAsia="等线" w:hAnsi="等线" w:hint="eastAsia"/>
        </w:rPr>
        <w:t>跳转到证据管理页</w:t>
      </w:r>
    </w:p>
    <w:p w14:paraId="0FE31073" w14:textId="77777777" w:rsidR="00B440F8" w:rsidRPr="00A23FA3" w:rsidRDefault="00B440F8" w:rsidP="00B440F8"/>
    <w:p w14:paraId="14FAB451" w14:textId="77777777" w:rsidR="00B440F8" w:rsidRPr="00A23FA3" w:rsidRDefault="00B440F8" w:rsidP="00B440F8">
      <w:pPr>
        <w:pStyle w:val="a0"/>
        <w:numPr>
          <w:ilvl w:val="0"/>
          <w:numId w:val="109"/>
        </w:numPr>
        <w:ind w:firstLineChars="0"/>
        <w:rPr>
          <w:rFonts w:ascii="等线" w:eastAsia="等线" w:hAnsi="等线"/>
        </w:rPr>
      </w:pPr>
      <w:bookmarkStart w:id="4488" w:name="OLE_LINK44"/>
      <w:bookmarkStart w:id="4489" w:name="OLE_LINK45"/>
      <w:r w:rsidRPr="00A23FA3">
        <w:rPr>
          <w:rFonts w:ascii="等线" w:eastAsia="等线" w:hAnsi="等线" w:hint="eastAsia"/>
        </w:rPr>
        <w:t>准备表单</w:t>
      </w:r>
    </w:p>
    <w:bookmarkEnd w:id="4488"/>
    <w:bookmarkEnd w:id="4489"/>
    <w:p w14:paraId="70E4452A" w14:textId="77777777" w:rsidR="00B440F8" w:rsidRPr="00A23FA3" w:rsidRDefault="00B440F8" w:rsidP="00B440F8">
      <w:pPr>
        <w:rPr>
          <w:rFonts w:ascii="等线" w:eastAsia="等线" w:hAnsi="等线"/>
        </w:rPr>
      </w:pPr>
      <w:r w:rsidRPr="00A23FA3">
        <w:rPr>
          <w:rFonts w:ascii="等线" w:eastAsia="等线" w:hAnsi="等线" w:hint="eastAsia"/>
        </w:rPr>
        <w:t>根据情况准备相应的表单，表单说明，下文另说</w:t>
      </w:r>
    </w:p>
    <w:p w14:paraId="003E4FE0" w14:textId="77777777" w:rsidR="00B440F8" w:rsidRPr="00A23FA3" w:rsidRDefault="00B440F8" w:rsidP="00B440F8">
      <w:pPr>
        <w:rPr>
          <w:rFonts w:ascii="等线" w:eastAsia="等线" w:hAnsi="等线"/>
        </w:rPr>
      </w:pPr>
    </w:p>
    <w:p w14:paraId="718B0257"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hint="eastAsia"/>
        </w:rPr>
        <w:t>准备好后，点击S</w:t>
      </w:r>
      <w:r w:rsidRPr="00A23FA3">
        <w:rPr>
          <w:rFonts w:ascii="等线" w:eastAsia="等线" w:hAnsi="等线"/>
        </w:rPr>
        <w:t>end to Manager</w:t>
      </w:r>
      <w:r w:rsidRPr="00A23FA3">
        <w:rPr>
          <w:rFonts w:ascii="等线" w:eastAsia="等线" w:hAnsi="等线" w:hint="eastAsia"/>
        </w:rPr>
        <w:t>发送给O</w:t>
      </w:r>
      <w:r w:rsidRPr="00A23FA3">
        <w:rPr>
          <w:rFonts w:ascii="等线" w:eastAsia="等线" w:hAnsi="等线"/>
        </w:rPr>
        <w:t>M</w:t>
      </w:r>
    </w:p>
    <w:p w14:paraId="7CE5A5C2" w14:textId="477DFAFF" w:rsidR="00B440F8" w:rsidRPr="00A23FA3" w:rsidRDefault="00B440F8" w:rsidP="00B440F8">
      <w:pPr>
        <w:pStyle w:val="a0"/>
        <w:numPr>
          <w:ilvl w:val="0"/>
          <w:numId w:val="166"/>
        </w:numPr>
        <w:ind w:firstLineChars="0"/>
        <w:rPr>
          <w:rFonts w:ascii="等线" w:eastAsia="等线" w:hAnsi="等线"/>
        </w:rPr>
      </w:pPr>
      <w:r w:rsidRPr="00A23FA3">
        <w:rPr>
          <w:rFonts w:ascii="等线" w:eastAsia="等线" w:hAnsi="等线" w:hint="eastAsia"/>
        </w:rPr>
        <w:t>会弹出确认弹框，把他所在支行的O</w:t>
      </w:r>
      <w:r w:rsidRPr="00A23FA3">
        <w:rPr>
          <w:rFonts w:ascii="等线" w:eastAsia="等线" w:hAnsi="等线"/>
        </w:rPr>
        <w:t>M</w:t>
      </w:r>
      <w:r w:rsidRPr="00A23FA3">
        <w:rPr>
          <w:rFonts w:ascii="等线" w:eastAsia="等线" w:hAnsi="等线" w:hint="eastAsia"/>
        </w:rPr>
        <w:t>角色列出来供其选择确认是发给谁</w:t>
      </w:r>
      <w:del w:id="4490" w:author="raye" w:date="2018-07-18T18:25:00Z">
        <w:r w:rsidRPr="00A23FA3" w:rsidDel="009B16BB">
          <w:rPr>
            <w:rFonts w:ascii="等线" w:eastAsia="等线" w:hAnsi="等线" w:hint="eastAsia"/>
          </w:rPr>
          <w:delText>（待确认，是否有层级小组管理之类的。还是按支行划分就行，）</w:delText>
        </w:r>
      </w:del>
    </w:p>
    <w:p w14:paraId="0ACC5CC6" w14:textId="77777777" w:rsidR="00CA4FC1" w:rsidRDefault="00B440F8" w:rsidP="00B440F8">
      <w:pPr>
        <w:pStyle w:val="a0"/>
        <w:numPr>
          <w:ilvl w:val="0"/>
          <w:numId w:val="166"/>
        </w:numPr>
        <w:ind w:firstLineChars="0"/>
        <w:rPr>
          <w:rFonts w:ascii="等线" w:eastAsia="等线" w:hAnsi="等线"/>
        </w:rPr>
      </w:pPr>
      <w:r w:rsidRPr="00A23FA3">
        <w:rPr>
          <w:rFonts w:ascii="等线" w:eastAsia="等线" w:hAnsi="等线" w:hint="eastAsia"/>
        </w:rPr>
        <w:t>选过一次后，下次会默认选 中上一次选择的O</w:t>
      </w:r>
      <w:r w:rsidRPr="00A23FA3">
        <w:rPr>
          <w:rFonts w:ascii="等线" w:eastAsia="等线" w:hAnsi="等线"/>
        </w:rPr>
        <w:t>M</w:t>
      </w:r>
      <w:r w:rsidRPr="00A23FA3">
        <w:rPr>
          <w:rFonts w:ascii="等线" w:eastAsia="等线" w:hAnsi="等线" w:hint="eastAsia"/>
        </w:rPr>
        <w:t>角色账号</w:t>
      </w:r>
      <w:r w:rsidR="00CA4FC1">
        <w:rPr>
          <w:rFonts w:ascii="等线" w:eastAsia="等线" w:hAnsi="等线" w:hint="eastAsia"/>
        </w:rPr>
        <w:t>,</w:t>
      </w:r>
    </w:p>
    <w:p w14:paraId="1115101F" w14:textId="5690C46D" w:rsidR="00B440F8" w:rsidRPr="00CA4FC1" w:rsidRDefault="00CA4FC1" w:rsidP="00CA4FC1">
      <w:pPr>
        <w:pStyle w:val="a0"/>
        <w:ind w:left="420" w:firstLineChars="0" w:firstLine="0"/>
        <w:rPr>
          <w:rFonts w:ascii="等线" w:eastAsia="等线" w:hAnsi="等线"/>
          <w:color w:val="FF0000"/>
        </w:rPr>
      </w:pPr>
      <w:r w:rsidRPr="00CA4FC1">
        <w:rPr>
          <w:rFonts w:ascii="等线" w:eastAsia="等线" w:hAnsi="等线" w:hint="eastAsia"/>
          <w:color w:val="FF0000"/>
        </w:rPr>
        <w:t>如果被打回，也会默认显示该</w:t>
      </w:r>
      <w:r w:rsidRPr="00CA4FC1">
        <w:rPr>
          <w:rFonts w:ascii="等线" w:eastAsia="等线" w:hAnsi="等线"/>
          <w:color w:val="FF0000"/>
        </w:rPr>
        <w:t>OA</w:t>
      </w:r>
      <w:r w:rsidRPr="00CA4FC1">
        <w:rPr>
          <w:rFonts w:ascii="等线" w:eastAsia="等线" w:hAnsi="等线" w:hint="eastAsia"/>
          <w:color w:val="FF0000"/>
        </w:rPr>
        <w:t>的账号</w:t>
      </w:r>
    </w:p>
    <w:p w14:paraId="7018267D" w14:textId="377FBE7F" w:rsidR="00B440F8" w:rsidRPr="00A23FA3" w:rsidRDefault="00B440F8" w:rsidP="00B440F8">
      <w:pPr>
        <w:pStyle w:val="a0"/>
        <w:numPr>
          <w:ilvl w:val="0"/>
          <w:numId w:val="166"/>
        </w:numPr>
        <w:ind w:firstLineChars="0"/>
        <w:rPr>
          <w:rFonts w:ascii="等线" w:eastAsia="等线" w:hAnsi="等线"/>
        </w:rPr>
      </w:pPr>
      <w:r w:rsidRPr="00A23FA3">
        <w:rPr>
          <w:rFonts w:ascii="等线" w:eastAsia="等线" w:hAnsi="等线" w:hint="eastAsia"/>
        </w:rPr>
        <w:t>可以填写一些要说明的C</w:t>
      </w:r>
      <w:r w:rsidRPr="00A23FA3">
        <w:rPr>
          <w:rFonts w:ascii="等线" w:eastAsia="等线" w:hAnsi="等线"/>
        </w:rPr>
        <w:t>OMMENTS</w:t>
      </w:r>
      <w:r w:rsidRPr="00A23FA3">
        <w:rPr>
          <w:rFonts w:ascii="等线" w:eastAsia="等线" w:hAnsi="等线" w:hint="eastAsia"/>
        </w:rPr>
        <w:t>，1</w:t>
      </w:r>
      <w:r w:rsidRPr="00A23FA3">
        <w:rPr>
          <w:rFonts w:ascii="等线" w:eastAsia="等线" w:hAnsi="等线"/>
        </w:rPr>
        <w:t>000</w:t>
      </w:r>
      <w:r w:rsidRPr="00A23FA3">
        <w:rPr>
          <w:rFonts w:ascii="等线" w:eastAsia="等线" w:hAnsi="等线" w:hint="eastAsia"/>
        </w:rPr>
        <w:t>字符以内，非必填项</w:t>
      </w:r>
    </w:p>
    <w:p w14:paraId="3ABBEC06" w14:textId="292D6474" w:rsidR="0055756D" w:rsidRPr="00A23FA3" w:rsidRDefault="0055756D" w:rsidP="00B440F8">
      <w:pPr>
        <w:pStyle w:val="a0"/>
        <w:numPr>
          <w:ilvl w:val="0"/>
          <w:numId w:val="166"/>
        </w:numPr>
        <w:ind w:firstLineChars="0"/>
        <w:rPr>
          <w:rFonts w:ascii="等线" w:eastAsia="等线" w:hAnsi="等线"/>
        </w:rPr>
      </w:pPr>
      <w:r w:rsidRPr="00A23FA3">
        <w:rPr>
          <w:rFonts w:ascii="等线" w:eastAsia="等线" w:hAnsi="等线" w:hint="eastAsia"/>
        </w:rPr>
        <w:t>流程进入下一个人时，会对下一个人发一封邮件进行通知。所有都是</w:t>
      </w:r>
    </w:p>
    <w:p w14:paraId="4D737E4C" w14:textId="4D1EBB51" w:rsidR="001812D3" w:rsidRPr="00A23FA3" w:rsidRDefault="001812D3" w:rsidP="001812D3">
      <w:pPr>
        <w:pStyle w:val="a0"/>
        <w:ind w:left="420" w:firstLineChars="0" w:firstLine="0"/>
        <w:rPr>
          <w:rFonts w:ascii="等线" w:eastAsia="等线" w:hAnsi="等线"/>
        </w:rPr>
      </w:pPr>
    </w:p>
    <w:p w14:paraId="5DE7C048" w14:textId="5642C164" w:rsidR="001812D3" w:rsidRPr="00A23FA3" w:rsidRDefault="001812D3" w:rsidP="001812D3">
      <w:pPr>
        <w:pStyle w:val="a0"/>
        <w:numPr>
          <w:ilvl w:val="0"/>
          <w:numId w:val="109"/>
        </w:numPr>
        <w:ind w:firstLineChars="0"/>
        <w:rPr>
          <w:rFonts w:ascii="等线" w:eastAsia="等线" w:hAnsi="等线"/>
        </w:rPr>
      </w:pPr>
      <w:r w:rsidRPr="00A23FA3">
        <w:rPr>
          <w:rFonts w:ascii="等线" w:eastAsia="等线" w:hAnsi="等线" w:hint="eastAsia"/>
        </w:rPr>
        <w:t>文件管理</w:t>
      </w:r>
    </w:p>
    <w:p w14:paraId="2F04EFCA" w14:textId="2BF2D1BA" w:rsidR="001812D3" w:rsidRPr="00A23FA3" w:rsidRDefault="001812D3" w:rsidP="001812D3">
      <w:pPr>
        <w:rPr>
          <w:rFonts w:ascii="等线" w:eastAsia="等线" w:hAnsi="等线"/>
        </w:rPr>
      </w:pPr>
      <w:r w:rsidRPr="00A23FA3">
        <w:rPr>
          <w:rFonts w:ascii="等线" w:eastAsia="等线" w:hAnsi="等线" w:hint="eastAsia"/>
        </w:rPr>
        <w:t>1</w:t>
      </w:r>
      <w:r w:rsidRPr="00A23FA3">
        <w:rPr>
          <w:rFonts w:ascii="等线" w:eastAsia="等线" w:hAnsi="等线"/>
        </w:rPr>
        <w:t xml:space="preserve">. </w:t>
      </w:r>
      <w:r w:rsidRPr="00A23FA3">
        <w:rPr>
          <w:rFonts w:ascii="等线" w:eastAsia="等线" w:hAnsi="等线" w:hint="eastAsia"/>
        </w:rPr>
        <w:t>在c</w:t>
      </w:r>
      <w:r w:rsidRPr="00A23FA3">
        <w:rPr>
          <w:rFonts w:ascii="等线" w:eastAsia="等线" w:hAnsi="等线"/>
        </w:rPr>
        <w:t xml:space="preserve">heck </w:t>
      </w:r>
      <w:r w:rsidRPr="00A23FA3">
        <w:rPr>
          <w:rFonts w:ascii="等线" w:eastAsia="等线" w:hAnsi="等线" w:hint="eastAsia"/>
        </w:rPr>
        <w:t>后会出现文件管理入口，有什么文件显示什么文件</w:t>
      </w:r>
    </w:p>
    <w:p w14:paraId="1D6485BE" w14:textId="39030547" w:rsidR="001812D3" w:rsidRPr="00A23FA3" w:rsidRDefault="001812D3" w:rsidP="001812D3">
      <w:pPr>
        <w:rPr>
          <w:rFonts w:ascii="等线" w:eastAsia="等线" w:hAnsi="等线"/>
        </w:rPr>
      </w:pPr>
      <w:r w:rsidRPr="00A23FA3">
        <w:rPr>
          <w:rFonts w:ascii="等线" w:eastAsia="等线" w:hAnsi="等线" w:hint="eastAsia"/>
        </w:rPr>
        <w:t>2</w:t>
      </w:r>
      <w:r w:rsidRPr="00A23FA3">
        <w:rPr>
          <w:rFonts w:ascii="等线" w:eastAsia="等线" w:hAnsi="等线"/>
        </w:rPr>
        <w:t xml:space="preserve">. </w:t>
      </w:r>
      <w:r w:rsidRPr="00A23FA3">
        <w:rPr>
          <w:rFonts w:ascii="等线" w:eastAsia="等线" w:hAnsi="等线" w:hint="eastAsia"/>
        </w:rPr>
        <w:t>可以将对应的文件按文件归类打包打出，</w:t>
      </w:r>
    </w:p>
    <w:p w14:paraId="43EE48F0" w14:textId="35838984" w:rsidR="001812D3" w:rsidRPr="00A23FA3" w:rsidRDefault="001812D3" w:rsidP="001812D3">
      <w:pPr>
        <w:rPr>
          <w:rFonts w:ascii="等线" w:eastAsia="等线" w:hAnsi="等线"/>
          <w:strike/>
          <w:color w:val="FF0000"/>
        </w:rPr>
      </w:pPr>
      <w:r w:rsidRPr="00A23FA3">
        <w:rPr>
          <w:rFonts w:ascii="等线" w:eastAsia="等线" w:hAnsi="等线" w:hint="eastAsia"/>
          <w:strike/>
          <w:color w:val="FF0000"/>
        </w:rPr>
        <w:t>也可以选择对应的文件进行打印</w:t>
      </w:r>
      <w:r w:rsidR="000E0F24" w:rsidRPr="00A23FA3">
        <w:rPr>
          <w:rFonts w:ascii="等线" w:eastAsia="等线" w:hAnsi="等线" w:hint="eastAsia"/>
          <w:strike/>
          <w:color w:val="FF0000"/>
        </w:rPr>
        <w:t xml:space="preserve"> </w:t>
      </w:r>
    </w:p>
    <w:p w14:paraId="123F4B72" w14:textId="77777777" w:rsidR="004D10F0" w:rsidRPr="00A23FA3" w:rsidRDefault="004D10F0" w:rsidP="001812D3">
      <w:pPr>
        <w:rPr>
          <w:rFonts w:ascii="等线" w:eastAsia="等线" w:hAnsi="等线"/>
        </w:rPr>
      </w:pPr>
    </w:p>
    <w:tbl>
      <w:tblPr>
        <w:tblStyle w:val="a9"/>
        <w:tblW w:w="0" w:type="auto"/>
        <w:tblInd w:w="845" w:type="dxa"/>
        <w:tblLook w:val="04A0" w:firstRow="1" w:lastRow="0" w:firstColumn="1" w:lastColumn="0" w:noHBand="0" w:noVBand="1"/>
      </w:tblPr>
      <w:tblGrid>
        <w:gridCol w:w="1314"/>
        <w:gridCol w:w="3453"/>
        <w:gridCol w:w="2684"/>
      </w:tblGrid>
      <w:tr w:rsidR="00A23FA3" w:rsidRPr="00A23FA3" w14:paraId="787D48C3" w14:textId="330D2CBF" w:rsidTr="004D10F0">
        <w:tc>
          <w:tcPr>
            <w:tcW w:w="1314" w:type="dxa"/>
            <w:shd w:val="clear" w:color="auto" w:fill="BFBFBF" w:themeFill="background1" w:themeFillShade="BF"/>
          </w:tcPr>
          <w:p w14:paraId="4782110C" w14:textId="74F26490" w:rsidR="004D10F0" w:rsidRPr="00A23FA3" w:rsidRDefault="004D10F0" w:rsidP="00EF1540">
            <w:pPr>
              <w:rPr>
                <w:rFonts w:ascii="等线" w:eastAsia="等线" w:hAnsi="等线" w:cstheme="minorHAnsi"/>
                <w:szCs w:val="21"/>
              </w:rPr>
            </w:pPr>
            <w:r w:rsidRPr="00A23FA3">
              <w:rPr>
                <w:rFonts w:ascii="等线" w:eastAsia="等线" w:hAnsi="等线" w:cstheme="minorHAnsi" w:hint="eastAsia"/>
                <w:szCs w:val="21"/>
              </w:rPr>
              <w:t>文件一级包 名称</w:t>
            </w:r>
          </w:p>
        </w:tc>
        <w:tc>
          <w:tcPr>
            <w:tcW w:w="3453" w:type="dxa"/>
            <w:shd w:val="clear" w:color="auto" w:fill="BFBFBF" w:themeFill="background1" w:themeFillShade="BF"/>
          </w:tcPr>
          <w:p w14:paraId="63D4DF09" w14:textId="4FEC22BB" w:rsidR="004D10F0" w:rsidRPr="00A23FA3" w:rsidRDefault="004D10F0" w:rsidP="00EF1540">
            <w:pPr>
              <w:rPr>
                <w:rFonts w:ascii="等线" w:eastAsia="等线" w:hAnsi="等线" w:cstheme="minorHAnsi"/>
                <w:szCs w:val="21"/>
              </w:rPr>
            </w:pPr>
            <w:r w:rsidRPr="00A23FA3">
              <w:rPr>
                <w:rFonts w:ascii="等线" w:eastAsia="等线" w:hAnsi="等线" w:cstheme="minorHAnsi" w:hint="eastAsia"/>
                <w:szCs w:val="21"/>
              </w:rPr>
              <w:t>文件2级包</w:t>
            </w:r>
          </w:p>
        </w:tc>
        <w:tc>
          <w:tcPr>
            <w:tcW w:w="2684" w:type="dxa"/>
            <w:shd w:val="clear" w:color="auto" w:fill="BFBFBF" w:themeFill="background1" w:themeFillShade="BF"/>
          </w:tcPr>
          <w:p w14:paraId="1B7A7621" w14:textId="4DBEDEB5" w:rsidR="004D10F0" w:rsidRPr="00A23FA3" w:rsidRDefault="004D10F0" w:rsidP="00EF1540">
            <w:pPr>
              <w:rPr>
                <w:rFonts w:ascii="等线" w:eastAsia="等线" w:hAnsi="等线" w:cstheme="minorHAnsi"/>
                <w:szCs w:val="21"/>
              </w:rPr>
            </w:pPr>
            <w:r w:rsidRPr="00A23FA3">
              <w:rPr>
                <w:rFonts w:ascii="等线" w:eastAsia="等线" w:hAnsi="等线" w:cstheme="minorHAnsi" w:hint="eastAsia"/>
                <w:szCs w:val="21"/>
              </w:rPr>
              <w:t>文件</w:t>
            </w:r>
            <w:r w:rsidR="00F6637D" w:rsidRPr="00A23FA3">
              <w:rPr>
                <w:rFonts w:ascii="等线" w:eastAsia="等线" w:hAnsi="等线" w:cstheme="minorHAnsi" w:hint="eastAsia"/>
                <w:szCs w:val="21"/>
              </w:rPr>
              <w:t>来源</w:t>
            </w:r>
          </w:p>
        </w:tc>
      </w:tr>
      <w:tr w:rsidR="00A23FA3" w:rsidRPr="00A23FA3" w14:paraId="21360C95" w14:textId="44128231" w:rsidTr="004D10F0">
        <w:tc>
          <w:tcPr>
            <w:tcW w:w="1314" w:type="dxa"/>
            <w:vMerge w:val="restart"/>
          </w:tcPr>
          <w:p w14:paraId="795D61A3" w14:textId="562C9A1D" w:rsidR="005E338E" w:rsidRPr="00A23FA3" w:rsidRDefault="005E338E" w:rsidP="00EF1540">
            <w:pPr>
              <w:rPr>
                <w:rFonts w:ascii="等线" w:eastAsia="等线" w:hAnsi="等线" w:cstheme="minorHAnsi"/>
                <w:szCs w:val="21"/>
              </w:rPr>
            </w:pPr>
            <w:r w:rsidRPr="00A23FA3">
              <w:rPr>
                <w:rFonts w:ascii="等线" w:eastAsia="等线" w:hAnsi="等线" w:cstheme="minorHAnsi" w:hint="eastAsia"/>
                <w:szCs w:val="21"/>
              </w:rPr>
              <w:t>E</w:t>
            </w:r>
            <w:r w:rsidRPr="00A23FA3">
              <w:rPr>
                <w:rFonts w:ascii="等线" w:eastAsia="等线" w:hAnsi="等线" w:cstheme="minorHAnsi"/>
                <w:szCs w:val="21"/>
              </w:rPr>
              <w:t>vidence</w:t>
            </w:r>
          </w:p>
        </w:tc>
        <w:tc>
          <w:tcPr>
            <w:tcW w:w="3453" w:type="dxa"/>
          </w:tcPr>
          <w:p w14:paraId="0E77B3B6" w14:textId="5DA99F26"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Company Info</w:t>
            </w:r>
          </w:p>
        </w:tc>
        <w:tc>
          <w:tcPr>
            <w:tcW w:w="2684" w:type="dxa"/>
          </w:tcPr>
          <w:p w14:paraId="1519601B" w14:textId="118E6D42" w:rsidR="005E338E" w:rsidRPr="00A23FA3" w:rsidRDefault="00A23FA3" w:rsidP="00EF1540">
            <w:pPr>
              <w:rPr>
                <w:rFonts w:ascii="等线" w:eastAsia="等线" w:hAnsi="等线" w:cstheme="minorHAnsi"/>
                <w:color w:val="FF0000"/>
                <w:szCs w:val="21"/>
              </w:rPr>
            </w:pPr>
            <w:r w:rsidRPr="00A23FA3">
              <w:rPr>
                <w:rFonts w:hint="eastAsia"/>
                <w:color w:val="FF0000"/>
              </w:rPr>
              <w:t>Bloomberg API</w:t>
            </w:r>
          </w:p>
        </w:tc>
      </w:tr>
      <w:tr w:rsidR="00A23FA3" w:rsidRPr="00A23FA3" w14:paraId="59AC1F03" w14:textId="0988982B" w:rsidTr="004D10F0">
        <w:tc>
          <w:tcPr>
            <w:tcW w:w="1314" w:type="dxa"/>
            <w:vMerge/>
          </w:tcPr>
          <w:p w14:paraId="318D8433" w14:textId="568B3CE3" w:rsidR="005E338E" w:rsidRPr="00A23FA3" w:rsidRDefault="005E338E" w:rsidP="00EF1540">
            <w:pPr>
              <w:rPr>
                <w:rFonts w:ascii="等线" w:eastAsia="等线" w:hAnsi="等线" w:cstheme="minorHAnsi"/>
                <w:szCs w:val="21"/>
              </w:rPr>
            </w:pPr>
          </w:p>
        </w:tc>
        <w:tc>
          <w:tcPr>
            <w:tcW w:w="3453" w:type="dxa"/>
          </w:tcPr>
          <w:p w14:paraId="1D156ABA" w14:textId="1E086BE1"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OFAC</w:t>
            </w:r>
          </w:p>
        </w:tc>
        <w:tc>
          <w:tcPr>
            <w:tcW w:w="2684" w:type="dxa"/>
          </w:tcPr>
          <w:p w14:paraId="5842717A" w14:textId="53C924A3" w:rsidR="005E338E" w:rsidRPr="00A23FA3" w:rsidRDefault="00A23FA3" w:rsidP="00EF1540">
            <w:pPr>
              <w:rPr>
                <w:rFonts w:ascii="等线" w:eastAsia="等线" w:hAnsi="等线" w:cstheme="minorHAnsi"/>
                <w:szCs w:val="21"/>
              </w:rPr>
            </w:pPr>
            <w:r w:rsidRPr="00A23FA3">
              <w:rPr>
                <w:rFonts w:hint="eastAsia"/>
                <w:color w:val="FF0000"/>
              </w:rPr>
              <w:t>T24</w:t>
            </w:r>
          </w:p>
        </w:tc>
      </w:tr>
      <w:tr w:rsidR="00A23FA3" w:rsidRPr="00A23FA3" w14:paraId="2684AFCE" w14:textId="08083695" w:rsidTr="004D10F0">
        <w:tc>
          <w:tcPr>
            <w:tcW w:w="1314" w:type="dxa"/>
            <w:vMerge/>
          </w:tcPr>
          <w:p w14:paraId="3B2E8DD5" w14:textId="53C6F253" w:rsidR="005E338E" w:rsidRPr="00A23FA3" w:rsidRDefault="005E338E" w:rsidP="00EF1540">
            <w:pPr>
              <w:rPr>
                <w:rFonts w:ascii="等线" w:eastAsia="等线" w:hAnsi="等线" w:cstheme="minorHAnsi"/>
                <w:szCs w:val="21"/>
              </w:rPr>
            </w:pPr>
          </w:p>
        </w:tc>
        <w:tc>
          <w:tcPr>
            <w:tcW w:w="3453" w:type="dxa"/>
          </w:tcPr>
          <w:p w14:paraId="0403F2C2" w14:textId="1890520F"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Dow Jones</w:t>
            </w:r>
          </w:p>
        </w:tc>
        <w:tc>
          <w:tcPr>
            <w:tcW w:w="2684" w:type="dxa"/>
          </w:tcPr>
          <w:p w14:paraId="3E229CC3" w14:textId="59796BF9" w:rsidR="005E338E" w:rsidRPr="00A23FA3" w:rsidRDefault="005E338E" w:rsidP="00EF1540">
            <w:pPr>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w:t>
            </w:r>
            <w:r w:rsidRPr="00A23FA3">
              <w:rPr>
                <w:rFonts w:ascii="等线" w:eastAsia="等线" w:hAnsi="等线" w:cstheme="minorHAnsi"/>
                <w:szCs w:val="21"/>
              </w:rPr>
              <w:t>Dow Jones</w:t>
            </w:r>
            <w:r w:rsidRPr="00A23FA3">
              <w:rPr>
                <w:rFonts w:ascii="等线" w:eastAsia="等线" w:hAnsi="等线" w:cstheme="minorHAnsi" w:hint="eastAsia"/>
                <w:szCs w:val="21"/>
              </w:rPr>
              <w:t>渠道数据来源</w:t>
            </w:r>
          </w:p>
        </w:tc>
      </w:tr>
      <w:tr w:rsidR="00A23FA3" w:rsidRPr="00A23FA3" w14:paraId="2FBEAAF6" w14:textId="50E4CC3D" w:rsidTr="004D10F0">
        <w:tc>
          <w:tcPr>
            <w:tcW w:w="1314" w:type="dxa"/>
            <w:vMerge/>
          </w:tcPr>
          <w:p w14:paraId="4B593592" w14:textId="08C11442" w:rsidR="005E338E" w:rsidRPr="00A23FA3" w:rsidRDefault="005E338E" w:rsidP="00EF1540">
            <w:pPr>
              <w:rPr>
                <w:rFonts w:ascii="等线" w:eastAsia="等线" w:hAnsi="等线" w:cstheme="minorHAnsi"/>
                <w:szCs w:val="21"/>
              </w:rPr>
            </w:pPr>
          </w:p>
        </w:tc>
        <w:tc>
          <w:tcPr>
            <w:tcW w:w="3453" w:type="dxa"/>
          </w:tcPr>
          <w:p w14:paraId="386903AC" w14:textId="594B1CAF"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Google Strings</w:t>
            </w:r>
          </w:p>
        </w:tc>
        <w:tc>
          <w:tcPr>
            <w:tcW w:w="2684" w:type="dxa"/>
          </w:tcPr>
          <w:p w14:paraId="747C3379" w14:textId="1A12C9B4" w:rsidR="005E338E" w:rsidRPr="00A23FA3" w:rsidRDefault="005E338E" w:rsidP="007506BF">
            <w:pPr>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w:t>
            </w:r>
            <w:r w:rsidRPr="00A23FA3">
              <w:rPr>
                <w:rFonts w:ascii="等线" w:eastAsia="等线" w:hAnsi="等线" w:cstheme="minorHAnsi"/>
                <w:szCs w:val="21"/>
              </w:rPr>
              <w:t>Google</w:t>
            </w:r>
            <w:r w:rsidRPr="00A23FA3">
              <w:rPr>
                <w:rFonts w:ascii="等线" w:eastAsia="等线" w:hAnsi="等线" w:cstheme="minorHAnsi" w:hint="eastAsia"/>
                <w:szCs w:val="21"/>
              </w:rPr>
              <w:t>渠道数据来源</w:t>
            </w:r>
          </w:p>
        </w:tc>
      </w:tr>
      <w:tr w:rsidR="00A23FA3" w:rsidRPr="00A23FA3" w14:paraId="2158F6C4" w14:textId="5BCF97B3" w:rsidTr="004D10F0">
        <w:tc>
          <w:tcPr>
            <w:tcW w:w="1314" w:type="dxa"/>
            <w:vMerge/>
          </w:tcPr>
          <w:p w14:paraId="40B1722A" w14:textId="2B558038" w:rsidR="005E338E" w:rsidRPr="00A23FA3" w:rsidRDefault="005E338E" w:rsidP="00EF1540">
            <w:pPr>
              <w:rPr>
                <w:rFonts w:ascii="等线" w:eastAsia="等线" w:hAnsi="等线" w:cstheme="minorHAnsi"/>
                <w:szCs w:val="21"/>
              </w:rPr>
            </w:pPr>
          </w:p>
        </w:tc>
        <w:tc>
          <w:tcPr>
            <w:tcW w:w="3453" w:type="dxa"/>
          </w:tcPr>
          <w:p w14:paraId="72758414" w14:textId="79877723"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Price</w:t>
            </w:r>
          </w:p>
        </w:tc>
        <w:tc>
          <w:tcPr>
            <w:tcW w:w="2684" w:type="dxa"/>
          </w:tcPr>
          <w:p w14:paraId="45FB99D9" w14:textId="49180589" w:rsidR="005E338E" w:rsidRPr="00A23FA3" w:rsidRDefault="00A23FA3" w:rsidP="00EF1540">
            <w:pPr>
              <w:rPr>
                <w:rFonts w:ascii="等线" w:eastAsia="等线" w:hAnsi="等线" w:cstheme="minorHAnsi"/>
                <w:szCs w:val="21"/>
              </w:rPr>
            </w:pPr>
            <w:r w:rsidRPr="00A23FA3">
              <w:rPr>
                <w:rFonts w:hint="eastAsia"/>
                <w:color w:val="FF0000"/>
              </w:rPr>
              <w:t>Alibaba</w:t>
            </w:r>
          </w:p>
        </w:tc>
      </w:tr>
      <w:tr w:rsidR="00A23FA3" w:rsidRPr="00A23FA3" w14:paraId="466BEFE8" w14:textId="604A0248" w:rsidTr="004D10F0">
        <w:tc>
          <w:tcPr>
            <w:tcW w:w="1314" w:type="dxa"/>
            <w:vMerge/>
          </w:tcPr>
          <w:p w14:paraId="6CFF8EA6" w14:textId="206F12E1" w:rsidR="005E338E" w:rsidRPr="00A23FA3" w:rsidRDefault="005E338E" w:rsidP="00EF1540">
            <w:pPr>
              <w:rPr>
                <w:rFonts w:ascii="等线" w:eastAsia="等线" w:hAnsi="等线" w:cstheme="minorHAnsi"/>
                <w:szCs w:val="21"/>
              </w:rPr>
            </w:pPr>
          </w:p>
        </w:tc>
        <w:tc>
          <w:tcPr>
            <w:tcW w:w="3453" w:type="dxa"/>
          </w:tcPr>
          <w:p w14:paraId="23106128" w14:textId="47F79775" w:rsidR="005E338E" w:rsidRPr="00A23FA3" w:rsidRDefault="005E338E" w:rsidP="00EF1540">
            <w:pPr>
              <w:rPr>
                <w:rFonts w:ascii="等线" w:eastAsia="等线" w:hAnsi="等线" w:cstheme="minorHAnsi"/>
                <w:szCs w:val="21"/>
              </w:rPr>
            </w:pPr>
            <w:r w:rsidRPr="00A23FA3">
              <w:rPr>
                <w:rFonts w:ascii="等线" w:eastAsia="等线" w:hAnsi="等线" w:cstheme="minorHAnsi"/>
                <w:szCs w:val="21"/>
              </w:rPr>
              <w:t>Lloyds</w:t>
            </w:r>
          </w:p>
        </w:tc>
        <w:tc>
          <w:tcPr>
            <w:tcW w:w="2684" w:type="dxa"/>
          </w:tcPr>
          <w:p w14:paraId="124665F1" w14:textId="5BC913FA" w:rsidR="005E338E" w:rsidRPr="00A23FA3" w:rsidRDefault="005E338E" w:rsidP="00EF1540">
            <w:pPr>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w:t>
            </w:r>
            <w:r w:rsidRPr="00A23FA3">
              <w:rPr>
                <w:rFonts w:ascii="等线" w:eastAsia="等线" w:hAnsi="等线" w:cstheme="minorHAnsi"/>
                <w:szCs w:val="21"/>
              </w:rPr>
              <w:t>Lloyds</w:t>
            </w:r>
            <w:r w:rsidRPr="00A23FA3">
              <w:rPr>
                <w:rFonts w:ascii="等线" w:eastAsia="等线" w:hAnsi="等线" w:cstheme="minorHAnsi" w:hint="eastAsia"/>
                <w:szCs w:val="21"/>
              </w:rPr>
              <w:t>渠道数据来源</w:t>
            </w:r>
          </w:p>
        </w:tc>
      </w:tr>
      <w:tr w:rsidR="00A23FA3" w:rsidRPr="00A23FA3" w14:paraId="1CB43973" w14:textId="77777777" w:rsidTr="004D10F0">
        <w:tc>
          <w:tcPr>
            <w:tcW w:w="1314" w:type="dxa"/>
            <w:vMerge/>
          </w:tcPr>
          <w:p w14:paraId="72E26870" w14:textId="77777777" w:rsidR="005E338E" w:rsidRPr="00A23FA3" w:rsidRDefault="005E338E" w:rsidP="00EF1540">
            <w:pPr>
              <w:rPr>
                <w:rFonts w:ascii="等线" w:eastAsia="等线" w:hAnsi="等线" w:cstheme="minorHAnsi"/>
                <w:szCs w:val="21"/>
              </w:rPr>
            </w:pPr>
          </w:p>
        </w:tc>
        <w:tc>
          <w:tcPr>
            <w:tcW w:w="3453" w:type="dxa"/>
          </w:tcPr>
          <w:p w14:paraId="72CD771D" w14:textId="03CE1D74" w:rsidR="005E338E" w:rsidRPr="00A23FA3" w:rsidRDefault="005E338E" w:rsidP="00EF1540">
            <w:pPr>
              <w:rPr>
                <w:rFonts w:ascii="等线" w:eastAsia="等线" w:hAnsi="等线" w:cstheme="minorHAnsi"/>
                <w:szCs w:val="21"/>
              </w:rPr>
            </w:pPr>
            <w:r w:rsidRPr="00A23FA3">
              <w:rPr>
                <w:rFonts w:ascii="等线" w:eastAsia="等线" w:hAnsi="等线" w:cstheme="minorHAnsi" w:hint="eastAsia"/>
                <w:szCs w:val="21"/>
              </w:rPr>
              <w:t>L</w:t>
            </w:r>
            <w:r w:rsidRPr="00A23FA3">
              <w:rPr>
                <w:rFonts w:ascii="等线" w:eastAsia="等线" w:hAnsi="等线" w:cstheme="minorHAnsi"/>
                <w:szCs w:val="21"/>
              </w:rPr>
              <w:t>ogic</w:t>
            </w:r>
          </w:p>
        </w:tc>
        <w:tc>
          <w:tcPr>
            <w:tcW w:w="2684" w:type="dxa"/>
          </w:tcPr>
          <w:p w14:paraId="4F5F7910" w14:textId="26E8F31B" w:rsidR="005E338E" w:rsidRPr="00A23FA3" w:rsidRDefault="005E338E" w:rsidP="00EF1540">
            <w:pPr>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个问题，所有证据E</w:t>
            </w:r>
            <w:r w:rsidRPr="00A23FA3">
              <w:rPr>
                <w:rFonts w:ascii="等线" w:eastAsia="等线" w:hAnsi="等线" w:cstheme="minorHAnsi"/>
                <w:szCs w:val="21"/>
              </w:rPr>
              <w:t>XCEL</w:t>
            </w:r>
            <w:r w:rsidRPr="00A23FA3">
              <w:rPr>
                <w:rFonts w:ascii="等线" w:eastAsia="等线" w:hAnsi="等线" w:cstheme="minorHAnsi" w:hint="eastAsia"/>
                <w:szCs w:val="21"/>
              </w:rPr>
              <w:t>表格</w:t>
            </w:r>
          </w:p>
        </w:tc>
      </w:tr>
      <w:tr w:rsidR="00A23FA3" w:rsidRPr="00A23FA3" w14:paraId="0910B517" w14:textId="77777777" w:rsidTr="004D10F0">
        <w:tc>
          <w:tcPr>
            <w:tcW w:w="1314" w:type="dxa"/>
          </w:tcPr>
          <w:p w14:paraId="5268F2BC" w14:textId="0ABB31F7" w:rsidR="004D10F0" w:rsidRPr="00A23FA3" w:rsidRDefault="004D10F0" w:rsidP="00EF1540">
            <w:pPr>
              <w:rPr>
                <w:rFonts w:ascii="等线" w:eastAsia="等线" w:hAnsi="等线" w:cstheme="minorHAnsi"/>
                <w:szCs w:val="21"/>
              </w:rPr>
            </w:pPr>
            <w:r w:rsidRPr="00A23FA3">
              <w:rPr>
                <w:rFonts w:ascii="等线" w:eastAsia="等线" w:hAnsi="等线" w:cstheme="minorHAnsi" w:hint="eastAsia"/>
                <w:szCs w:val="21"/>
              </w:rPr>
              <w:t>F</w:t>
            </w:r>
            <w:r w:rsidRPr="00A23FA3">
              <w:rPr>
                <w:rFonts w:ascii="等线" w:eastAsia="等线" w:hAnsi="等线" w:cstheme="minorHAnsi"/>
                <w:szCs w:val="21"/>
              </w:rPr>
              <w:t>orm</w:t>
            </w:r>
          </w:p>
        </w:tc>
        <w:tc>
          <w:tcPr>
            <w:tcW w:w="3453" w:type="dxa"/>
          </w:tcPr>
          <w:p w14:paraId="1F350A5D" w14:textId="77777777" w:rsidR="004D10F0" w:rsidRPr="00A23FA3" w:rsidRDefault="004D10F0" w:rsidP="00EF1540">
            <w:pPr>
              <w:rPr>
                <w:rFonts w:ascii="等线" w:eastAsia="等线" w:hAnsi="等线" w:cstheme="minorHAnsi"/>
                <w:szCs w:val="21"/>
              </w:rPr>
            </w:pPr>
          </w:p>
        </w:tc>
        <w:tc>
          <w:tcPr>
            <w:tcW w:w="2684" w:type="dxa"/>
          </w:tcPr>
          <w:p w14:paraId="50DB531F" w14:textId="71034929" w:rsidR="004D10F0" w:rsidRPr="00A23FA3" w:rsidRDefault="00003A7F" w:rsidP="00EF1540">
            <w:pPr>
              <w:rPr>
                <w:rFonts w:ascii="等线" w:eastAsia="等线" w:hAnsi="等线" w:cstheme="minorHAnsi"/>
                <w:szCs w:val="21"/>
              </w:rPr>
            </w:pPr>
            <w:r w:rsidRPr="00A23FA3">
              <w:rPr>
                <w:rFonts w:ascii="等线" w:eastAsia="等线" w:hAnsi="等线" w:cstheme="minorHAnsi" w:hint="eastAsia"/>
                <w:szCs w:val="21"/>
              </w:rPr>
              <w:t>所有表格里的</w:t>
            </w:r>
            <w:r w:rsidR="004D10F0" w:rsidRPr="00A23FA3">
              <w:rPr>
                <w:rFonts w:ascii="等线" w:eastAsia="等线" w:hAnsi="等线" w:cstheme="minorHAnsi" w:hint="eastAsia"/>
                <w:szCs w:val="21"/>
              </w:rPr>
              <w:t>1</w:t>
            </w:r>
            <w:r w:rsidR="004D10F0" w:rsidRPr="00A23FA3">
              <w:rPr>
                <w:rFonts w:ascii="等线" w:eastAsia="等线" w:hAnsi="等线" w:cstheme="minorHAnsi"/>
                <w:szCs w:val="21"/>
              </w:rPr>
              <w:t>#, 2#, 10#, EDD Forms</w:t>
            </w:r>
            <w:r w:rsidR="004D10F0" w:rsidRPr="00A23FA3">
              <w:rPr>
                <w:rFonts w:ascii="等线" w:eastAsia="等线" w:hAnsi="等线" w:cstheme="minorHAnsi" w:hint="eastAsia"/>
                <w:szCs w:val="21"/>
              </w:rPr>
              <w:t>（哪张就显示哪张名称）</w:t>
            </w:r>
          </w:p>
        </w:tc>
      </w:tr>
      <w:tr w:rsidR="00A23FA3" w:rsidRPr="00A23FA3" w14:paraId="3233B43D" w14:textId="77777777" w:rsidTr="004D10F0">
        <w:tc>
          <w:tcPr>
            <w:tcW w:w="1314" w:type="dxa"/>
          </w:tcPr>
          <w:p w14:paraId="3CDE6F4C" w14:textId="0E20C4B0" w:rsidR="004D10F0" w:rsidRPr="00A23FA3" w:rsidRDefault="004D10F0" w:rsidP="00EF1540">
            <w:pPr>
              <w:rPr>
                <w:rFonts w:ascii="等线" w:eastAsia="等线" w:hAnsi="等线" w:cstheme="minorHAnsi"/>
                <w:szCs w:val="21"/>
              </w:rPr>
            </w:pPr>
            <w:r w:rsidRPr="00A23FA3">
              <w:rPr>
                <w:rFonts w:ascii="等线" w:eastAsia="等线" w:hAnsi="等线" w:cstheme="minorHAnsi"/>
                <w:szCs w:val="21"/>
              </w:rPr>
              <w:t>Transaction documents</w:t>
            </w:r>
          </w:p>
        </w:tc>
        <w:tc>
          <w:tcPr>
            <w:tcW w:w="3453" w:type="dxa"/>
          </w:tcPr>
          <w:p w14:paraId="3C609CBD" w14:textId="183E308C" w:rsidR="00A421FB" w:rsidRPr="00A23FA3" w:rsidRDefault="00A421FB" w:rsidP="00EF1540">
            <w:pPr>
              <w:rPr>
                <w:rFonts w:ascii="等线" w:eastAsia="等线" w:hAnsi="等线" w:cstheme="minorHAnsi"/>
                <w:szCs w:val="21"/>
              </w:rPr>
            </w:pPr>
            <w:r w:rsidRPr="00A23FA3">
              <w:rPr>
                <w:rFonts w:ascii="等线" w:eastAsia="等线" w:hAnsi="等线" w:cstheme="minorHAnsi" w:hint="eastAsia"/>
                <w:szCs w:val="21"/>
              </w:rPr>
              <w:t>有绑定发票的就发票类（i</w:t>
            </w:r>
            <w:r w:rsidRPr="00A23FA3">
              <w:rPr>
                <w:rFonts w:ascii="等线" w:eastAsia="等线" w:hAnsi="等线" w:cstheme="minorHAnsi"/>
                <w:szCs w:val="21"/>
              </w:rPr>
              <w:t>nvoice&amp;no invoice）</w:t>
            </w:r>
            <w:r w:rsidRPr="00A23FA3">
              <w:rPr>
                <w:rFonts w:ascii="等线" w:eastAsia="等线" w:hAnsi="等线" w:cstheme="minorHAnsi" w:hint="eastAsia"/>
                <w:szCs w:val="21"/>
              </w:rPr>
              <w:t>2级包，然后与该发票下的所有单证3级包的</w:t>
            </w:r>
          </w:p>
        </w:tc>
        <w:tc>
          <w:tcPr>
            <w:tcW w:w="2684" w:type="dxa"/>
          </w:tcPr>
          <w:p w14:paraId="6169C83D" w14:textId="5B509168" w:rsidR="004D10F0" w:rsidRPr="00A23FA3" w:rsidRDefault="00731E67" w:rsidP="00731E67">
            <w:pPr>
              <w:rPr>
                <w:rFonts w:ascii="等线" w:eastAsia="等线" w:hAnsi="等线" w:cstheme="minorHAnsi"/>
                <w:szCs w:val="21"/>
              </w:rPr>
            </w:pPr>
            <w:r w:rsidRPr="00A23FA3">
              <w:rPr>
                <w:rFonts w:ascii="等线" w:eastAsia="等线" w:hAnsi="等线" w:cstheme="minorHAnsi" w:hint="eastAsia"/>
                <w:szCs w:val="21"/>
              </w:rPr>
              <w:t>I</w:t>
            </w:r>
            <w:r w:rsidRPr="00A23FA3">
              <w:rPr>
                <w:rFonts w:ascii="等线" w:eastAsia="等线" w:hAnsi="等线" w:cstheme="minorHAnsi"/>
                <w:szCs w:val="21"/>
              </w:rPr>
              <w:t>NPUT</w:t>
            </w:r>
            <w:r w:rsidRPr="00A23FA3">
              <w:rPr>
                <w:rFonts w:ascii="等线" w:eastAsia="等线" w:hAnsi="等线" w:cstheme="minorHAnsi" w:hint="eastAsia"/>
                <w:szCs w:val="21"/>
              </w:rPr>
              <w:t>页左侧</w:t>
            </w:r>
            <w:r w:rsidR="004D10F0" w:rsidRPr="00A23FA3">
              <w:rPr>
                <w:rFonts w:ascii="等线" w:eastAsia="等线" w:hAnsi="等线" w:cstheme="minorHAnsi" w:hint="eastAsia"/>
                <w:szCs w:val="21"/>
              </w:rPr>
              <w:t>上传的P</w:t>
            </w:r>
            <w:r w:rsidR="004D10F0" w:rsidRPr="00A23FA3">
              <w:rPr>
                <w:rFonts w:ascii="等线" w:eastAsia="等线" w:hAnsi="等线" w:cstheme="minorHAnsi"/>
                <w:szCs w:val="21"/>
              </w:rPr>
              <w:t>DF</w:t>
            </w:r>
            <w:r w:rsidR="004D10F0" w:rsidRPr="00A23FA3">
              <w:rPr>
                <w:rFonts w:ascii="等线" w:eastAsia="等线" w:hAnsi="等线" w:cstheme="minorHAnsi" w:hint="eastAsia"/>
                <w:szCs w:val="21"/>
              </w:rPr>
              <w:t>文件，下载下来</w:t>
            </w:r>
            <w:r w:rsidR="00A421FB" w:rsidRPr="00A23FA3">
              <w:rPr>
                <w:rFonts w:ascii="等线" w:eastAsia="等线" w:hAnsi="等线" w:cstheme="minorHAnsi" w:hint="eastAsia"/>
                <w:szCs w:val="21"/>
              </w:rPr>
              <w:t>可以是一张张的P</w:t>
            </w:r>
            <w:r w:rsidR="00A421FB" w:rsidRPr="00A23FA3">
              <w:rPr>
                <w:rFonts w:ascii="等线" w:eastAsia="等线" w:hAnsi="等线" w:cstheme="minorHAnsi"/>
                <w:szCs w:val="21"/>
              </w:rPr>
              <w:t>DF</w:t>
            </w:r>
            <w:r w:rsidR="00A421FB" w:rsidRPr="00A23FA3">
              <w:rPr>
                <w:rFonts w:ascii="等线" w:eastAsia="等线" w:hAnsi="等线" w:cstheme="minorHAnsi" w:hint="eastAsia"/>
                <w:szCs w:val="21"/>
              </w:rPr>
              <w:t>，</w:t>
            </w:r>
            <w:r w:rsidRPr="00A23FA3">
              <w:rPr>
                <w:rFonts w:ascii="等线" w:eastAsia="等线" w:hAnsi="等线" w:cstheme="minorHAnsi" w:hint="eastAsia"/>
                <w:szCs w:val="21"/>
              </w:rPr>
              <w:t xml:space="preserve"> </w:t>
            </w:r>
            <w:r w:rsidR="00FF1110" w:rsidRPr="00A23FA3">
              <w:rPr>
                <w:rFonts w:ascii="等线" w:eastAsia="等线" w:hAnsi="等线" w:cstheme="minorHAnsi" w:hint="eastAsia"/>
                <w:szCs w:val="21"/>
              </w:rPr>
              <w:t>注意是最终调整的结果</w:t>
            </w:r>
          </w:p>
        </w:tc>
      </w:tr>
      <w:tr w:rsidR="00A23FA3" w:rsidRPr="00A23FA3" w14:paraId="660C97DF" w14:textId="77777777" w:rsidTr="004D10F0">
        <w:tc>
          <w:tcPr>
            <w:tcW w:w="1314" w:type="dxa"/>
            <w:vMerge w:val="restart"/>
          </w:tcPr>
          <w:p w14:paraId="1E055E0F" w14:textId="5B6E613B" w:rsidR="00F6637D" w:rsidRPr="00A23FA3" w:rsidRDefault="00F6637D" w:rsidP="00EF1540">
            <w:pPr>
              <w:rPr>
                <w:rFonts w:ascii="等线" w:eastAsia="等线" w:hAnsi="等线" w:cstheme="minorHAnsi"/>
                <w:szCs w:val="21"/>
              </w:rPr>
            </w:pPr>
            <w:bookmarkStart w:id="4491" w:name="OLE_LINK40"/>
            <w:bookmarkStart w:id="4492" w:name="OLE_LINK43"/>
            <w:r w:rsidRPr="00A23FA3">
              <w:rPr>
                <w:rFonts w:ascii="等线" w:eastAsia="等线" w:hAnsi="等线" w:cstheme="minorHAnsi"/>
                <w:szCs w:val="21"/>
              </w:rPr>
              <w:lastRenderedPageBreak/>
              <w:t>SubFolders</w:t>
            </w:r>
            <w:bookmarkEnd w:id="4491"/>
            <w:bookmarkEnd w:id="4492"/>
          </w:p>
        </w:tc>
        <w:tc>
          <w:tcPr>
            <w:tcW w:w="3453" w:type="dxa"/>
          </w:tcPr>
          <w:p w14:paraId="4EF631A7" w14:textId="442B537C"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Export L/C (for export only)</w:t>
            </w:r>
          </w:p>
        </w:tc>
        <w:tc>
          <w:tcPr>
            <w:tcW w:w="2684" w:type="dxa"/>
          </w:tcPr>
          <w:p w14:paraId="50844D21" w14:textId="64B7A359" w:rsidR="00F6637D" w:rsidRPr="00A23FA3" w:rsidRDefault="00F6637D" w:rsidP="00F6637D">
            <w:pPr>
              <w:rPr>
                <w:rFonts w:ascii="等线" w:eastAsia="等线" w:hAnsi="等线" w:cstheme="minorHAnsi"/>
                <w:szCs w:val="21"/>
              </w:rPr>
            </w:pPr>
            <w:r w:rsidRPr="00A23FA3">
              <w:rPr>
                <w:rFonts w:ascii="等线" w:eastAsia="等线" w:hAnsi="等线" w:cstheme="minorHAnsi"/>
                <w:szCs w:val="21"/>
              </w:rPr>
              <w:t>INPUT</w:t>
            </w:r>
            <w:r w:rsidRPr="00A23FA3">
              <w:rPr>
                <w:rFonts w:ascii="等线" w:eastAsia="等线" w:hAnsi="等线" w:cstheme="minorHAnsi" w:hint="eastAsia"/>
                <w:szCs w:val="21"/>
              </w:rPr>
              <w:t>页P</w:t>
            </w:r>
            <w:r w:rsidRPr="00A23FA3">
              <w:rPr>
                <w:rFonts w:ascii="等线" w:eastAsia="等线" w:hAnsi="等线" w:cstheme="minorHAnsi"/>
                <w:szCs w:val="21"/>
              </w:rPr>
              <w:t>DF</w:t>
            </w:r>
            <w:r w:rsidRPr="00A23FA3">
              <w:rPr>
                <w:rFonts w:ascii="等线" w:eastAsia="等线" w:hAnsi="等线" w:cstheme="minorHAnsi" w:hint="eastAsia"/>
                <w:szCs w:val="21"/>
              </w:rPr>
              <w:t>子文件包</w:t>
            </w:r>
          </w:p>
          <w:p w14:paraId="55DBA317" w14:textId="2FB9C24C" w:rsidR="00F6637D" w:rsidRPr="00A23FA3" w:rsidRDefault="00F6637D" w:rsidP="00A421FB">
            <w:pPr>
              <w:rPr>
                <w:rFonts w:ascii="等线" w:eastAsia="等线" w:hAnsi="等线" w:cstheme="minorHAnsi"/>
                <w:szCs w:val="21"/>
              </w:rPr>
            </w:pPr>
          </w:p>
        </w:tc>
      </w:tr>
      <w:tr w:rsidR="00A23FA3" w:rsidRPr="00A23FA3" w14:paraId="1E47773F" w14:textId="77777777" w:rsidTr="004D10F0">
        <w:tc>
          <w:tcPr>
            <w:tcW w:w="1314" w:type="dxa"/>
            <w:vMerge/>
          </w:tcPr>
          <w:p w14:paraId="42CF5CB0" w14:textId="77777777" w:rsidR="00F6637D" w:rsidRPr="00A23FA3" w:rsidRDefault="00F6637D" w:rsidP="00EF1540">
            <w:pPr>
              <w:rPr>
                <w:rFonts w:ascii="等线" w:eastAsia="等线" w:hAnsi="等线" w:cstheme="minorHAnsi"/>
                <w:szCs w:val="21"/>
              </w:rPr>
            </w:pPr>
          </w:p>
        </w:tc>
        <w:tc>
          <w:tcPr>
            <w:tcW w:w="3453" w:type="dxa"/>
          </w:tcPr>
          <w:p w14:paraId="2823A195" w14:textId="18770AE1" w:rsidR="00F6637D" w:rsidRPr="00A23FA3" w:rsidRDefault="00F6637D" w:rsidP="00F6637D">
            <w:pPr>
              <w:rPr>
                <w:rFonts w:ascii="等线" w:eastAsia="等线" w:hAnsi="等线" w:cstheme="minorHAnsi"/>
                <w:szCs w:val="21"/>
              </w:rPr>
            </w:pPr>
            <w:r w:rsidRPr="00A23FA3">
              <w:rPr>
                <w:rFonts w:ascii="等线" w:eastAsia="等线" w:hAnsi="等线" w:cstheme="minorHAnsi"/>
                <w:szCs w:val="21"/>
              </w:rPr>
              <w:t>Due Diligence checklist</w:t>
            </w:r>
          </w:p>
        </w:tc>
        <w:tc>
          <w:tcPr>
            <w:tcW w:w="2684" w:type="dxa"/>
          </w:tcPr>
          <w:p w14:paraId="79FA9C34" w14:textId="45F14F6C" w:rsidR="00F6637D" w:rsidRPr="00A23FA3" w:rsidRDefault="00F6637D" w:rsidP="00A421FB">
            <w:pPr>
              <w:rPr>
                <w:rFonts w:ascii="等线" w:eastAsia="等线" w:hAnsi="等线" w:cstheme="minorHAnsi"/>
                <w:szCs w:val="21"/>
              </w:rPr>
            </w:pPr>
            <w:r w:rsidRPr="00A23FA3">
              <w:rPr>
                <w:rFonts w:ascii="等线" w:eastAsia="等线" w:hAnsi="等线" w:cstheme="minorHAnsi" w:hint="eastAsia"/>
                <w:szCs w:val="21"/>
              </w:rPr>
              <w:t>手动上传</w:t>
            </w:r>
          </w:p>
        </w:tc>
      </w:tr>
      <w:tr w:rsidR="00A23FA3" w:rsidRPr="00A23FA3" w14:paraId="0BFB11E2" w14:textId="77777777" w:rsidTr="004D10F0">
        <w:tc>
          <w:tcPr>
            <w:tcW w:w="1314" w:type="dxa"/>
            <w:vMerge/>
          </w:tcPr>
          <w:p w14:paraId="3F995435" w14:textId="77777777" w:rsidR="00F6637D" w:rsidRPr="00A23FA3" w:rsidRDefault="00F6637D" w:rsidP="00EF1540">
            <w:pPr>
              <w:rPr>
                <w:rFonts w:ascii="等线" w:eastAsia="等线" w:hAnsi="等线" w:cstheme="minorHAnsi"/>
                <w:szCs w:val="21"/>
              </w:rPr>
            </w:pPr>
          </w:p>
        </w:tc>
        <w:tc>
          <w:tcPr>
            <w:tcW w:w="3453" w:type="dxa"/>
          </w:tcPr>
          <w:p w14:paraId="78405AA1" w14:textId="6DC2E8E8"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Old Documents</w:t>
            </w:r>
          </w:p>
        </w:tc>
        <w:tc>
          <w:tcPr>
            <w:tcW w:w="2684" w:type="dxa"/>
          </w:tcPr>
          <w:p w14:paraId="57E1C979" w14:textId="7AD7C733" w:rsidR="00F6637D" w:rsidRPr="00A23FA3" w:rsidRDefault="00F6637D" w:rsidP="00F6637D">
            <w:pPr>
              <w:rPr>
                <w:rFonts w:ascii="等线" w:eastAsia="等线" w:hAnsi="等线" w:cstheme="minorHAnsi"/>
                <w:szCs w:val="21"/>
              </w:rPr>
            </w:pPr>
            <w:r w:rsidRPr="00A23FA3">
              <w:rPr>
                <w:rFonts w:ascii="等线" w:eastAsia="等线" w:hAnsi="等线" w:cstheme="minorHAnsi" w:hint="eastAsia"/>
                <w:szCs w:val="21"/>
              </w:rPr>
              <w:t>删除P</w:t>
            </w:r>
            <w:r w:rsidRPr="00A23FA3">
              <w:rPr>
                <w:rFonts w:ascii="等线" w:eastAsia="等线" w:hAnsi="等线" w:cstheme="minorHAnsi"/>
                <w:szCs w:val="21"/>
              </w:rPr>
              <w:t>DF</w:t>
            </w:r>
            <w:r w:rsidRPr="00A23FA3">
              <w:rPr>
                <w:rFonts w:ascii="等线" w:eastAsia="等线" w:hAnsi="等线" w:cstheme="minorHAnsi" w:hint="eastAsia"/>
                <w:szCs w:val="21"/>
              </w:rPr>
              <w:t xml:space="preserve">存放进的文件包， </w:t>
            </w:r>
          </w:p>
        </w:tc>
      </w:tr>
      <w:tr w:rsidR="00A23FA3" w:rsidRPr="00A23FA3" w14:paraId="477C4DB0" w14:textId="77777777" w:rsidTr="004D10F0">
        <w:tc>
          <w:tcPr>
            <w:tcW w:w="1314" w:type="dxa"/>
            <w:vMerge/>
          </w:tcPr>
          <w:p w14:paraId="7E108D02" w14:textId="77777777" w:rsidR="00F6637D" w:rsidRPr="00A23FA3" w:rsidRDefault="00F6637D" w:rsidP="00EF1540">
            <w:pPr>
              <w:rPr>
                <w:rFonts w:ascii="等线" w:eastAsia="等线" w:hAnsi="等线" w:cstheme="minorHAnsi"/>
                <w:szCs w:val="21"/>
              </w:rPr>
            </w:pPr>
          </w:p>
        </w:tc>
        <w:tc>
          <w:tcPr>
            <w:tcW w:w="3453" w:type="dxa"/>
          </w:tcPr>
          <w:p w14:paraId="5BFE7A50" w14:textId="5D495499"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Customer Correspondence/Info</w:t>
            </w:r>
          </w:p>
        </w:tc>
        <w:tc>
          <w:tcPr>
            <w:tcW w:w="2684" w:type="dxa"/>
          </w:tcPr>
          <w:p w14:paraId="4CA7412E" w14:textId="2FAF412E" w:rsidR="00F6637D" w:rsidRPr="00A23FA3" w:rsidRDefault="00F6637D" w:rsidP="00A421FB">
            <w:pPr>
              <w:rPr>
                <w:rFonts w:ascii="等线" w:eastAsia="等线" w:hAnsi="等线" w:cstheme="minorHAnsi"/>
                <w:szCs w:val="21"/>
              </w:rPr>
            </w:pPr>
            <w:r w:rsidRPr="00A23FA3">
              <w:rPr>
                <w:rFonts w:ascii="等线" w:eastAsia="等线" w:hAnsi="等线" w:cstheme="minorHAnsi" w:hint="eastAsia"/>
                <w:szCs w:val="21"/>
              </w:rPr>
              <w:t>手动上传</w:t>
            </w:r>
          </w:p>
        </w:tc>
      </w:tr>
      <w:tr w:rsidR="00A23FA3" w:rsidRPr="00A23FA3" w14:paraId="2A94FB52" w14:textId="77777777" w:rsidTr="004D10F0">
        <w:tc>
          <w:tcPr>
            <w:tcW w:w="1314" w:type="dxa"/>
            <w:vMerge/>
          </w:tcPr>
          <w:p w14:paraId="1759F595" w14:textId="77777777" w:rsidR="00F6637D" w:rsidRPr="00A23FA3" w:rsidRDefault="00F6637D" w:rsidP="00EF1540">
            <w:pPr>
              <w:rPr>
                <w:rFonts w:ascii="等线" w:eastAsia="等线" w:hAnsi="等线" w:cstheme="minorHAnsi"/>
                <w:szCs w:val="21"/>
              </w:rPr>
            </w:pPr>
          </w:p>
        </w:tc>
        <w:tc>
          <w:tcPr>
            <w:tcW w:w="3453" w:type="dxa"/>
          </w:tcPr>
          <w:p w14:paraId="712F08D4" w14:textId="0793DAE7"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Issuing bank correspondnece</w:t>
            </w:r>
          </w:p>
        </w:tc>
        <w:tc>
          <w:tcPr>
            <w:tcW w:w="2684" w:type="dxa"/>
          </w:tcPr>
          <w:p w14:paraId="34729398" w14:textId="5B16E18E" w:rsidR="00F6637D" w:rsidRPr="00A23FA3" w:rsidRDefault="00F6637D" w:rsidP="00A421FB">
            <w:pPr>
              <w:rPr>
                <w:rFonts w:ascii="等线" w:eastAsia="等线" w:hAnsi="等线" w:cstheme="minorHAnsi"/>
                <w:szCs w:val="21"/>
              </w:rPr>
            </w:pPr>
            <w:r w:rsidRPr="00A23FA3">
              <w:rPr>
                <w:rFonts w:ascii="等线" w:eastAsia="等线" w:hAnsi="等线" w:cstheme="minorHAnsi" w:hint="eastAsia"/>
                <w:szCs w:val="21"/>
              </w:rPr>
              <w:t>手动上传</w:t>
            </w:r>
          </w:p>
        </w:tc>
      </w:tr>
      <w:tr w:rsidR="00A23FA3" w:rsidRPr="00A23FA3" w14:paraId="4CF159C3" w14:textId="77777777" w:rsidTr="004D10F0">
        <w:tc>
          <w:tcPr>
            <w:tcW w:w="1314" w:type="dxa"/>
            <w:vMerge/>
          </w:tcPr>
          <w:p w14:paraId="012DE192" w14:textId="77777777" w:rsidR="00F6637D" w:rsidRPr="00A23FA3" w:rsidRDefault="00F6637D" w:rsidP="00EF1540">
            <w:pPr>
              <w:rPr>
                <w:rFonts w:ascii="等线" w:eastAsia="等线" w:hAnsi="等线" w:cstheme="minorHAnsi"/>
                <w:szCs w:val="21"/>
              </w:rPr>
            </w:pPr>
          </w:p>
        </w:tc>
        <w:tc>
          <w:tcPr>
            <w:tcW w:w="3453" w:type="dxa"/>
          </w:tcPr>
          <w:p w14:paraId="58335675" w14:textId="010F3F9A"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Payment</w:t>
            </w:r>
          </w:p>
        </w:tc>
        <w:tc>
          <w:tcPr>
            <w:tcW w:w="2684" w:type="dxa"/>
          </w:tcPr>
          <w:p w14:paraId="4488BE17" w14:textId="1AB8F795" w:rsidR="00F6637D" w:rsidRPr="00A23FA3" w:rsidRDefault="00F6637D" w:rsidP="00A421FB">
            <w:pPr>
              <w:rPr>
                <w:rFonts w:ascii="等线" w:eastAsia="等线" w:hAnsi="等线" w:cstheme="minorHAnsi"/>
                <w:szCs w:val="21"/>
              </w:rPr>
            </w:pPr>
            <w:r w:rsidRPr="00A23FA3">
              <w:rPr>
                <w:rFonts w:ascii="等线" w:eastAsia="等线" w:hAnsi="等线" w:cstheme="minorHAnsi" w:hint="eastAsia"/>
                <w:szCs w:val="21"/>
              </w:rPr>
              <w:t>手动上传</w:t>
            </w:r>
          </w:p>
        </w:tc>
      </w:tr>
      <w:tr w:rsidR="00A23FA3" w:rsidRPr="00A23FA3" w14:paraId="59DDA1E2" w14:textId="77777777" w:rsidTr="004D10F0">
        <w:tc>
          <w:tcPr>
            <w:tcW w:w="1314" w:type="dxa"/>
            <w:vMerge/>
          </w:tcPr>
          <w:p w14:paraId="15A8D171" w14:textId="77777777" w:rsidR="00F6637D" w:rsidRPr="00A23FA3" w:rsidRDefault="00F6637D" w:rsidP="00EF1540">
            <w:pPr>
              <w:rPr>
                <w:rFonts w:ascii="等线" w:eastAsia="等线" w:hAnsi="等线" w:cstheme="minorHAnsi"/>
                <w:szCs w:val="21"/>
              </w:rPr>
            </w:pPr>
          </w:p>
        </w:tc>
        <w:tc>
          <w:tcPr>
            <w:tcW w:w="3453" w:type="dxa"/>
          </w:tcPr>
          <w:p w14:paraId="08779034" w14:textId="6D07667F"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Others</w:t>
            </w:r>
          </w:p>
        </w:tc>
        <w:tc>
          <w:tcPr>
            <w:tcW w:w="2684" w:type="dxa"/>
          </w:tcPr>
          <w:p w14:paraId="6DE3DE8C" w14:textId="60947C9D" w:rsidR="00F6637D" w:rsidRPr="00A23FA3" w:rsidRDefault="00F6637D" w:rsidP="00A421FB">
            <w:pPr>
              <w:rPr>
                <w:rFonts w:ascii="等线" w:eastAsia="等线" w:hAnsi="等线" w:cstheme="minorHAnsi"/>
                <w:szCs w:val="21"/>
              </w:rPr>
            </w:pPr>
            <w:r w:rsidRPr="00A23FA3">
              <w:rPr>
                <w:rFonts w:ascii="等线" w:eastAsia="等线" w:hAnsi="等线" w:cstheme="minorHAnsi" w:hint="eastAsia"/>
                <w:szCs w:val="21"/>
              </w:rPr>
              <w:t>手动上传</w:t>
            </w:r>
          </w:p>
        </w:tc>
      </w:tr>
      <w:tr w:rsidR="00F6637D" w:rsidRPr="00A23FA3" w14:paraId="01337893" w14:textId="77777777" w:rsidTr="004D10F0">
        <w:tc>
          <w:tcPr>
            <w:tcW w:w="1314" w:type="dxa"/>
          </w:tcPr>
          <w:p w14:paraId="24116FEC" w14:textId="639F2400" w:rsidR="00F6637D" w:rsidRPr="00A23FA3" w:rsidRDefault="00F6637D" w:rsidP="00EF1540">
            <w:pPr>
              <w:rPr>
                <w:rFonts w:ascii="等线" w:eastAsia="等线" w:hAnsi="等线" w:cstheme="minorHAnsi"/>
                <w:szCs w:val="21"/>
              </w:rPr>
            </w:pPr>
            <w:r w:rsidRPr="00A23FA3">
              <w:rPr>
                <w:rFonts w:ascii="等线" w:eastAsia="等线" w:hAnsi="等线" w:cstheme="minorHAnsi"/>
                <w:szCs w:val="21"/>
              </w:rPr>
              <w:t>Compliance</w:t>
            </w:r>
          </w:p>
        </w:tc>
        <w:tc>
          <w:tcPr>
            <w:tcW w:w="3453" w:type="dxa"/>
          </w:tcPr>
          <w:p w14:paraId="4BFF8853" w14:textId="77777777" w:rsidR="00F6637D" w:rsidRPr="00A23FA3" w:rsidRDefault="00F6637D" w:rsidP="00EF1540">
            <w:pPr>
              <w:rPr>
                <w:rFonts w:ascii="等线" w:eastAsia="等线" w:hAnsi="等线" w:cstheme="minorHAnsi"/>
                <w:szCs w:val="21"/>
              </w:rPr>
            </w:pPr>
          </w:p>
        </w:tc>
        <w:tc>
          <w:tcPr>
            <w:tcW w:w="2684" w:type="dxa"/>
          </w:tcPr>
          <w:p w14:paraId="251DBEF5" w14:textId="36C07D6D" w:rsidR="00F6637D" w:rsidRPr="00A23FA3" w:rsidRDefault="00003A7F" w:rsidP="00A421FB">
            <w:pPr>
              <w:rPr>
                <w:rFonts w:ascii="等线" w:eastAsia="等线" w:hAnsi="等线" w:cstheme="minorHAnsi"/>
                <w:szCs w:val="21"/>
              </w:rPr>
            </w:pPr>
            <w:r w:rsidRPr="00A23FA3">
              <w:rPr>
                <w:rFonts w:ascii="等线" w:eastAsia="等线" w:hAnsi="等线" w:cstheme="minorHAnsi" w:hint="eastAsia"/>
                <w:szCs w:val="21"/>
              </w:rPr>
              <w:t xml:space="preserve">所有表格里的 </w:t>
            </w:r>
            <w:r w:rsidR="00F6637D" w:rsidRPr="00A23FA3">
              <w:rPr>
                <w:rFonts w:ascii="等线" w:eastAsia="等线" w:hAnsi="等线" w:cstheme="minorHAnsi" w:hint="eastAsia"/>
                <w:szCs w:val="21"/>
              </w:rPr>
              <w:t>#</w:t>
            </w:r>
            <w:r w:rsidR="00F6637D" w:rsidRPr="00A23FA3">
              <w:rPr>
                <w:rFonts w:ascii="等线" w:eastAsia="等线" w:hAnsi="等线" w:cstheme="minorHAnsi"/>
                <w:szCs w:val="21"/>
              </w:rPr>
              <w:t>3, #4, #5</w:t>
            </w:r>
          </w:p>
        </w:tc>
      </w:tr>
    </w:tbl>
    <w:p w14:paraId="456B569E" w14:textId="05971416" w:rsidR="001812D3" w:rsidRPr="00A23FA3" w:rsidRDefault="001812D3" w:rsidP="001812D3">
      <w:pPr>
        <w:rPr>
          <w:rFonts w:ascii="等线" w:eastAsia="等线" w:hAnsi="等线"/>
        </w:rPr>
      </w:pPr>
    </w:p>
    <w:p w14:paraId="0FEA4207" w14:textId="18C8329A" w:rsidR="004D10F0" w:rsidRPr="00A23FA3" w:rsidRDefault="00B15AB7" w:rsidP="001812D3">
      <w:pPr>
        <w:rPr>
          <w:rFonts w:ascii="等线" w:eastAsia="等线" w:hAnsi="等线"/>
        </w:rPr>
      </w:pPr>
      <w:r w:rsidRPr="00A23FA3">
        <w:rPr>
          <w:rFonts w:ascii="等线" w:eastAsia="等线" w:hAnsi="等线" w:cstheme="minorHAnsi"/>
          <w:szCs w:val="21"/>
        </w:rPr>
        <w:t xml:space="preserve">1. </w:t>
      </w:r>
      <w:r w:rsidR="00F6637D" w:rsidRPr="00A23FA3">
        <w:rPr>
          <w:rFonts w:ascii="等线" w:eastAsia="等线" w:hAnsi="等线" w:cstheme="minorHAnsi"/>
          <w:szCs w:val="21"/>
        </w:rPr>
        <w:t xml:space="preserve">SubFolders </w:t>
      </w:r>
      <w:r w:rsidR="00F6637D" w:rsidRPr="00A23FA3">
        <w:rPr>
          <w:rFonts w:ascii="等线" w:eastAsia="等线" w:hAnsi="等线" w:cstheme="minorHAnsi" w:hint="eastAsia"/>
          <w:szCs w:val="21"/>
        </w:rPr>
        <w:t>右侧有个上传的按钮，可以把文件上传到对应的文件包中</w:t>
      </w:r>
    </w:p>
    <w:p w14:paraId="52AACAE9" w14:textId="77777777" w:rsidR="00B15AB7" w:rsidRPr="00A23FA3" w:rsidRDefault="00B15AB7" w:rsidP="001812D3">
      <w:pPr>
        <w:rPr>
          <w:rFonts w:ascii="等线" w:eastAsia="等线" w:hAnsi="等线"/>
        </w:rPr>
      </w:pPr>
      <w:r w:rsidRPr="00A23FA3">
        <w:rPr>
          <w:rFonts w:ascii="等线" w:eastAsia="等线" w:hAnsi="等线" w:hint="eastAsia"/>
        </w:rPr>
        <w:t>2</w:t>
      </w:r>
      <w:r w:rsidRPr="00A23FA3">
        <w:rPr>
          <w:rFonts w:ascii="等线" w:eastAsia="等线" w:hAnsi="等线"/>
        </w:rPr>
        <w:t xml:space="preserve">. </w:t>
      </w:r>
      <w:r w:rsidRPr="00A23FA3">
        <w:rPr>
          <w:rFonts w:ascii="等线" w:eastAsia="等线" w:hAnsi="等线" w:hint="eastAsia"/>
        </w:rPr>
        <w:t>下载，点击下载，会把选中的文件按上述打成一个包下载下来，整包名称为</w:t>
      </w:r>
    </w:p>
    <w:p w14:paraId="2C96EB7A" w14:textId="00DA9A71" w:rsidR="001812D3" w:rsidRPr="00A23FA3" w:rsidRDefault="00B15AB7" w:rsidP="001812D3">
      <w:pPr>
        <w:rPr>
          <w:rFonts w:ascii="等线" w:eastAsia="等线" w:hAnsi="等线"/>
        </w:rPr>
      </w:pPr>
      <w:r w:rsidRPr="00A23FA3">
        <w:rPr>
          <w:rFonts w:ascii="等线" w:eastAsia="等线" w:hAnsi="等线"/>
        </w:rPr>
        <w:t>FILE Management_</w:t>
      </w:r>
      <w:r w:rsidRPr="00A23FA3">
        <w:rPr>
          <w:rFonts w:ascii="等线" w:eastAsia="等线" w:hAnsi="等线" w:hint="eastAsia"/>
        </w:rPr>
        <w:t xml:space="preserve"> C</w:t>
      </w:r>
      <w:r w:rsidRPr="00A23FA3">
        <w:rPr>
          <w:rFonts w:ascii="等线" w:eastAsia="等线" w:hAnsi="等线"/>
        </w:rPr>
        <w:t>ase ID</w:t>
      </w:r>
    </w:p>
    <w:p w14:paraId="69897036" w14:textId="77777777" w:rsidR="00B440F8" w:rsidRPr="00A23FA3" w:rsidRDefault="00B440F8" w:rsidP="00B440F8">
      <w:pPr>
        <w:rPr>
          <w:rFonts w:ascii="等线" w:eastAsia="等线" w:hAnsi="等线"/>
        </w:rPr>
      </w:pPr>
    </w:p>
    <w:p w14:paraId="58A2A98C" w14:textId="77777777" w:rsidR="00B440F8" w:rsidRPr="00A23FA3" w:rsidRDefault="00B440F8" w:rsidP="00B440F8">
      <w:r w:rsidRPr="00A23FA3">
        <w:rPr>
          <w:rFonts w:ascii="等线" w:eastAsia="等线" w:hAnsi="等线" w:hint="eastAsia"/>
        </w:rPr>
        <w:t xml:space="preserve">附表：各动作下，控件变化情况 </w:t>
      </w:r>
    </w:p>
    <w:p w14:paraId="734F4935" w14:textId="77777777" w:rsidR="00B440F8" w:rsidRPr="00A23FA3" w:rsidRDefault="00B440F8" w:rsidP="00B440F8"/>
    <w:tbl>
      <w:tblPr>
        <w:tblW w:w="893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6"/>
        <w:gridCol w:w="1843"/>
        <w:gridCol w:w="1134"/>
        <w:gridCol w:w="3969"/>
      </w:tblGrid>
      <w:tr w:rsidR="00A23FA3" w:rsidRPr="00A23FA3" w14:paraId="77D85211" w14:textId="77777777" w:rsidTr="00B440F8">
        <w:trPr>
          <w:trHeight w:val="262"/>
          <w:tblHeader/>
        </w:trPr>
        <w:tc>
          <w:tcPr>
            <w:tcW w:w="709" w:type="dxa"/>
            <w:shd w:val="clear" w:color="000000" w:fill="BFBFBF"/>
            <w:vAlign w:val="center"/>
            <w:hideMark/>
          </w:tcPr>
          <w:p w14:paraId="43B85EEE" w14:textId="77777777" w:rsidR="00B440F8" w:rsidRPr="00A23FA3" w:rsidRDefault="00B440F8" w:rsidP="00B440F8">
            <w:pPr>
              <w:widowControl/>
              <w:jc w:val="center"/>
              <w:rPr>
                <w:rFonts w:ascii="等线" w:eastAsia="等线" w:hAnsi="等线" w:cstheme="minorHAnsi"/>
                <w:b/>
                <w:kern w:val="0"/>
                <w:szCs w:val="21"/>
              </w:rPr>
            </w:pPr>
            <w:r w:rsidRPr="00A23FA3">
              <w:rPr>
                <w:rFonts w:ascii="等线" w:eastAsia="等线" w:hAnsi="等线" w:cstheme="minorHAnsi"/>
                <w:b/>
                <w:kern w:val="0"/>
                <w:szCs w:val="21"/>
              </w:rPr>
              <w:t>Step</w:t>
            </w:r>
          </w:p>
        </w:tc>
        <w:tc>
          <w:tcPr>
            <w:tcW w:w="1276" w:type="dxa"/>
            <w:shd w:val="clear" w:color="000000" w:fill="BFBFBF"/>
            <w:vAlign w:val="center"/>
            <w:hideMark/>
          </w:tcPr>
          <w:p w14:paraId="131EA0DD"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动作</w:t>
            </w:r>
          </w:p>
        </w:tc>
        <w:tc>
          <w:tcPr>
            <w:tcW w:w="1843" w:type="dxa"/>
            <w:shd w:val="clear" w:color="000000" w:fill="BFBFBF"/>
            <w:vAlign w:val="center"/>
          </w:tcPr>
          <w:p w14:paraId="190DEDF1"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位置</w:t>
            </w:r>
          </w:p>
        </w:tc>
        <w:tc>
          <w:tcPr>
            <w:tcW w:w="1134" w:type="dxa"/>
            <w:shd w:val="clear" w:color="000000" w:fill="BFBFBF"/>
            <w:vAlign w:val="center"/>
          </w:tcPr>
          <w:p w14:paraId="466DFE1B"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类型</w:t>
            </w:r>
          </w:p>
        </w:tc>
        <w:tc>
          <w:tcPr>
            <w:tcW w:w="3969" w:type="dxa"/>
            <w:shd w:val="clear" w:color="000000" w:fill="BFBFBF"/>
            <w:vAlign w:val="center"/>
            <w:hideMark/>
          </w:tcPr>
          <w:p w14:paraId="04BA3D8F"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内容</w:t>
            </w:r>
          </w:p>
        </w:tc>
      </w:tr>
      <w:tr w:rsidR="00A23FA3" w:rsidRPr="00A23FA3" w14:paraId="2D534C84" w14:textId="77777777" w:rsidTr="00B440F8">
        <w:trPr>
          <w:trHeight w:val="525"/>
        </w:trPr>
        <w:tc>
          <w:tcPr>
            <w:tcW w:w="709" w:type="dxa"/>
            <w:vMerge w:val="restart"/>
            <w:shd w:val="clear" w:color="auto" w:fill="F5F7F9"/>
            <w:vAlign w:val="center"/>
          </w:tcPr>
          <w:p w14:paraId="40D13C14" w14:textId="77777777" w:rsidR="00B440F8" w:rsidRPr="00A23FA3" w:rsidRDefault="00B440F8" w:rsidP="00B440F8">
            <w:pPr>
              <w:jc w:val="center"/>
              <w:rPr>
                <w:rFonts w:ascii="等线" w:eastAsia="等线" w:hAnsi="等线" w:cstheme="minorHAnsi"/>
                <w:kern w:val="0"/>
                <w:szCs w:val="21"/>
              </w:rPr>
            </w:pPr>
            <w:r w:rsidRPr="00A23FA3">
              <w:rPr>
                <w:rFonts w:ascii="等线" w:eastAsia="等线" w:hAnsi="等线" w:cstheme="minorHAnsi"/>
                <w:kern w:val="0"/>
                <w:szCs w:val="21"/>
              </w:rPr>
              <w:t>1A</w:t>
            </w:r>
          </w:p>
        </w:tc>
        <w:tc>
          <w:tcPr>
            <w:tcW w:w="1276" w:type="dxa"/>
            <w:vMerge w:val="restart"/>
            <w:shd w:val="clear" w:color="auto" w:fill="F5F7F9"/>
            <w:vAlign w:val="center"/>
          </w:tcPr>
          <w:p w14:paraId="35FAA64E" w14:textId="77777777" w:rsidR="00B440F8" w:rsidRPr="00A23FA3" w:rsidRDefault="00B440F8" w:rsidP="00B440F8">
            <w:pPr>
              <w:jc w:val="left"/>
              <w:rPr>
                <w:rFonts w:ascii="等线" w:eastAsia="等线" w:hAnsi="等线" w:cstheme="minorHAnsi"/>
                <w:kern w:val="0"/>
                <w:szCs w:val="21"/>
              </w:rPr>
            </w:pPr>
            <w:r w:rsidRPr="00A23FA3">
              <w:rPr>
                <w:rFonts w:ascii="等线" w:eastAsia="等线" w:hAnsi="等线" w:cstheme="minorHAnsi" w:hint="eastAsia"/>
                <w:kern w:val="0"/>
                <w:szCs w:val="21"/>
              </w:rPr>
              <w:t>创建C</w:t>
            </w:r>
            <w:r w:rsidRPr="00A23FA3">
              <w:rPr>
                <w:rFonts w:ascii="等线" w:eastAsia="等线" w:hAnsi="等线" w:cstheme="minorHAnsi"/>
                <w:kern w:val="0"/>
                <w:szCs w:val="21"/>
              </w:rPr>
              <w:t>ase</w:t>
            </w:r>
            <w:r w:rsidRPr="00A23FA3">
              <w:rPr>
                <w:rFonts w:ascii="等线" w:eastAsia="等线" w:hAnsi="等线" w:cstheme="minorHAnsi" w:hint="eastAsia"/>
                <w:kern w:val="0"/>
                <w:szCs w:val="21"/>
              </w:rPr>
              <w:t>点击S</w:t>
            </w:r>
            <w:r w:rsidRPr="00A23FA3">
              <w:rPr>
                <w:rFonts w:ascii="等线" w:eastAsia="等线" w:hAnsi="等线" w:cstheme="minorHAnsi"/>
                <w:kern w:val="0"/>
                <w:szCs w:val="21"/>
              </w:rPr>
              <w:t>ubmit</w:t>
            </w:r>
          </w:p>
        </w:tc>
        <w:tc>
          <w:tcPr>
            <w:tcW w:w="1843" w:type="dxa"/>
            <w:shd w:val="clear" w:color="auto" w:fill="F5F7F9"/>
          </w:tcPr>
          <w:p w14:paraId="6BCACC6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134" w:type="dxa"/>
            <w:shd w:val="clear" w:color="auto" w:fill="F5F7F9"/>
            <w:vAlign w:val="center"/>
          </w:tcPr>
          <w:p w14:paraId="5E10BC5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4315907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I</w:t>
            </w:r>
            <w:r w:rsidRPr="00A23FA3">
              <w:rPr>
                <w:rFonts w:ascii="等线" w:eastAsia="等线" w:hAnsi="等线" w:cstheme="minorHAnsi"/>
                <w:kern w:val="0"/>
                <w:szCs w:val="21"/>
              </w:rPr>
              <w:t>nput</w:t>
            </w:r>
          </w:p>
        </w:tc>
      </w:tr>
      <w:tr w:rsidR="00A23FA3" w:rsidRPr="00A23FA3" w14:paraId="050F8157" w14:textId="77777777" w:rsidTr="00B440F8">
        <w:trPr>
          <w:trHeight w:val="525"/>
        </w:trPr>
        <w:tc>
          <w:tcPr>
            <w:tcW w:w="709" w:type="dxa"/>
            <w:vMerge/>
            <w:shd w:val="clear" w:color="auto" w:fill="F5F7F9"/>
            <w:vAlign w:val="center"/>
            <w:hideMark/>
          </w:tcPr>
          <w:p w14:paraId="6FAB3B64"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hideMark/>
          </w:tcPr>
          <w:p w14:paraId="17126A8F"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388EB3E9" w14:textId="77777777" w:rsidR="00B440F8" w:rsidRPr="00A23FA3" w:rsidRDefault="00B440F8" w:rsidP="00B440F8">
            <w:pPr>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shd w:val="clear" w:color="auto" w:fill="F5F7F9"/>
            <w:vAlign w:val="center"/>
          </w:tcPr>
          <w:p w14:paraId="5598C1D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F5F7F9"/>
            <w:vAlign w:val="center"/>
            <w:hideMark/>
          </w:tcPr>
          <w:p w14:paraId="6050566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Under Operations Analyst Review</w:t>
            </w:r>
          </w:p>
        </w:tc>
      </w:tr>
      <w:tr w:rsidR="00A23FA3" w:rsidRPr="00A23FA3" w14:paraId="1865FB62" w14:textId="77777777" w:rsidTr="00B440F8">
        <w:trPr>
          <w:trHeight w:val="525"/>
        </w:trPr>
        <w:tc>
          <w:tcPr>
            <w:tcW w:w="709" w:type="dxa"/>
            <w:vMerge/>
            <w:shd w:val="clear" w:color="auto" w:fill="F5F7F9"/>
            <w:vAlign w:val="center"/>
          </w:tcPr>
          <w:p w14:paraId="3EE1AADE"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7264CC54"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1FFFAFDF"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F0AD38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4D60DF5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客户基本信息</w:t>
            </w:r>
          </w:p>
        </w:tc>
      </w:tr>
      <w:tr w:rsidR="00A23FA3" w:rsidRPr="00A23FA3" w14:paraId="2AA4D68D" w14:textId="77777777" w:rsidTr="00B440F8">
        <w:trPr>
          <w:trHeight w:val="525"/>
        </w:trPr>
        <w:tc>
          <w:tcPr>
            <w:tcW w:w="709" w:type="dxa"/>
            <w:vMerge/>
            <w:shd w:val="clear" w:color="auto" w:fill="F5F7F9"/>
            <w:vAlign w:val="center"/>
          </w:tcPr>
          <w:p w14:paraId="1B69971A"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3CD67246"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09EAB941"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0CD1B39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63E2FABF" w14:textId="77777777" w:rsidR="00B440F8" w:rsidRPr="00A23FA3" w:rsidRDefault="00B440F8" w:rsidP="00B440F8">
            <w:pPr>
              <w:pStyle w:val="a0"/>
              <w:widowControl/>
              <w:numPr>
                <w:ilvl w:val="0"/>
                <w:numId w:val="126"/>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M</w:t>
            </w:r>
            <w:r w:rsidRPr="00A23FA3">
              <w:rPr>
                <w:rFonts w:ascii="等线" w:eastAsia="等线" w:hAnsi="等线" w:cstheme="minorHAnsi"/>
                <w:kern w:val="0"/>
                <w:szCs w:val="21"/>
              </w:rPr>
              <w:t>odify the case</w:t>
            </w:r>
          </w:p>
          <w:p w14:paraId="15BA6441" w14:textId="77777777" w:rsidR="00B440F8" w:rsidRPr="00A23FA3" w:rsidRDefault="00B440F8" w:rsidP="00B440F8">
            <w:pPr>
              <w:pStyle w:val="a0"/>
              <w:widowControl/>
              <w:numPr>
                <w:ilvl w:val="0"/>
                <w:numId w:val="126"/>
              </w:numPr>
              <w:ind w:firstLineChars="0"/>
              <w:jc w:val="left"/>
              <w:rPr>
                <w:rFonts w:ascii="等线" w:eastAsia="等线" w:hAnsi="等线" w:cstheme="minorHAnsi"/>
                <w:kern w:val="0"/>
                <w:szCs w:val="21"/>
              </w:rPr>
            </w:pPr>
            <w:r w:rsidRPr="00A23FA3">
              <w:rPr>
                <w:rFonts w:ascii="等线" w:eastAsia="等线" w:hAnsi="等线" w:cstheme="minorHAnsi"/>
                <w:kern w:val="0"/>
                <w:szCs w:val="21"/>
              </w:rPr>
              <w:t>Send to Manager(</w:t>
            </w:r>
            <w:r w:rsidRPr="00A23FA3">
              <w:rPr>
                <w:rFonts w:ascii="等线" w:eastAsia="等线" w:hAnsi="等线" w:cstheme="minorHAnsi" w:hint="eastAsia"/>
                <w:kern w:val="0"/>
                <w:szCs w:val="21"/>
              </w:rPr>
              <w:t>置灰)</w:t>
            </w:r>
          </w:p>
        </w:tc>
      </w:tr>
      <w:tr w:rsidR="00A23FA3" w:rsidRPr="00A23FA3" w14:paraId="74E2DB7A" w14:textId="77777777" w:rsidTr="00B440F8">
        <w:trPr>
          <w:trHeight w:val="525"/>
        </w:trPr>
        <w:tc>
          <w:tcPr>
            <w:tcW w:w="709" w:type="dxa"/>
            <w:vMerge/>
            <w:shd w:val="clear" w:color="auto" w:fill="F5F7F9"/>
            <w:vAlign w:val="center"/>
          </w:tcPr>
          <w:p w14:paraId="10C796E6"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53F4A775"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6BC90C4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shd w:val="clear" w:color="auto" w:fill="F5F7F9"/>
            <w:vAlign w:val="center"/>
          </w:tcPr>
          <w:p w14:paraId="1AE97C7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0A58348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空</w:t>
            </w:r>
          </w:p>
        </w:tc>
      </w:tr>
      <w:tr w:rsidR="00A23FA3" w:rsidRPr="00A23FA3" w14:paraId="6C99C15B" w14:textId="77777777" w:rsidTr="00B440F8">
        <w:trPr>
          <w:trHeight w:val="525"/>
        </w:trPr>
        <w:tc>
          <w:tcPr>
            <w:tcW w:w="709" w:type="dxa"/>
            <w:vMerge/>
            <w:shd w:val="clear" w:color="auto" w:fill="F5F7F9"/>
            <w:vAlign w:val="center"/>
          </w:tcPr>
          <w:p w14:paraId="3E0AD46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408246DC"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60E5338C"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53F7629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548E27C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I</w:t>
            </w:r>
            <w:r w:rsidRPr="00A23FA3">
              <w:rPr>
                <w:rFonts w:ascii="等线" w:eastAsia="等线" w:hAnsi="等线" w:cstheme="minorHAnsi"/>
                <w:kern w:val="0"/>
                <w:szCs w:val="21"/>
              </w:rPr>
              <w:t>nput</w:t>
            </w:r>
          </w:p>
        </w:tc>
      </w:tr>
      <w:tr w:rsidR="00A23FA3" w:rsidRPr="00A23FA3" w14:paraId="41980D66" w14:textId="77777777" w:rsidTr="00B440F8">
        <w:trPr>
          <w:trHeight w:val="525"/>
        </w:trPr>
        <w:tc>
          <w:tcPr>
            <w:tcW w:w="709" w:type="dxa"/>
            <w:vMerge/>
            <w:shd w:val="clear" w:color="auto" w:fill="F5F7F9"/>
            <w:vAlign w:val="center"/>
          </w:tcPr>
          <w:p w14:paraId="619BB0C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2CD896C9" w14:textId="77777777" w:rsidR="00B440F8" w:rsidRPr="00A23FA3" w:rsidRDefault="00B440F8" w:rsidP="00B440F8">
            <w:pPr>
              <w:widowControl/>
              <w:jc w:val="left"/>
              <w:rPr>
                <w:rFonts w:ascii="等线" w:eastAsia="等线" w:hAnsi="等线" w:cstheme="minorHAnsi"/>
                <w:kern w:val="0"/>
                <w:szCs w:val="21"/>
              </w:rPr>
            </w:pPr>
          </w:p>
        </w:tc>
        <w:tc>
          <w:tcPr>
            <w:tcW w:w="1843" w:type="dxa"/>
            <w:shd w:val="clear" w:color="auto" w:fill="F5F7F9"/>
          </w:tcPr>
          <w:p w14:paraId="0C1D591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shd w:val="clear" w:color="auto" w:fill="F5F7F9"/>
            <w:vAlign w:val="center"/>
          </w:tcPr>
          <w:p w14:paraId="5CF07AE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10A9150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空</w:t>
            </w:r>
          </w:p>
        </w:tc>
      </w:tr>
      <w:tr w:rsidR="00A23FA3" w:rsidRPr="00A23FA3" w14:paraId="1892BB40" w14:textId="77777777" w:rsidTr="00B440F8">
        <w:trPr>
          <w:trHeight w:val="525"/>
        </w:trPr>
        <w:tc>
          <w:tcPr>
            <w:tcW w:w="709" w:type="dxa"/>
            <w:vMerge/>
            <w:shd w:val="clear" w:color="auto" w:fill="F5F7F9"/>
            <w:vAlign w:val="center"/>
          </w:tcPr>
          <w:p w14:paraId="38368D9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FE2D5A4"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5C2AAAC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shd w:val="clear" w:color="auto" w:fill="F5F7F9"/>
            <w:vAlign w:val="center"/>
          </w:tcPr>
          <w:p w14:paraId="6BE56E1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5BBDB9E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空</w:t>
            </w:r>
          </w:p>
        </w:tc>
      </w:tr>
      <w:tr w:rsidR="00A23FA3" w:rsidRPr="00A23FA3" w14:paraId="403FB3B9" w14:textId="77777777" w:rsidTr="00B440F8">
        <w:trPr>
          <w:trHeight w:val="525"/>
        </w:trPr>
        <w:tc>
          <w:tcPr>
            <w:tcW w:w="709" w:type="dxa"/>
            <w:vMerge/>
            <w:shd w:val="clear" w:color="auto" w:fill="F5F7F9"/>
            <w:vAlign w:val="center"/>
          </w:tcPr>
          <w:p w14:paraId="50264D4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86FA47C"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1E062761"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6D21712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36FED8DC" w14:textId="77777777" w:rsidR="00B440F8" w:rsidRPr="00A23FA3" w:rsidRDefault="00B440F8" w:rsidP="00B440F8">
            <w:pPr>
              <w:pStyle w:val="a0"/>
              <w:widowControl/>
              <w:numPr>
                <w:ilvl w:val="0"/>
                <w:numId w:val="127"/>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（置灰）</w:t>
            </w:r>
          </w:p>
          <w:p w14:paraId="69D234C7" w14:textId="77777777" w:rsidR="00B440F8" w:rsidRPr="00A23FA3" w:rsidRDefault="00B440F8" w:rsidP="00B440F8">
            <w:pPr>
              <w:pStyle w:val="a0"/>
              <w:widowControl/>
              <w:numPr>
                <w:ilvl w:val="0"/>
                <w:numId w:val="127"/>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（置灰）</w:t>
            </w:r>
          </w:p>
        </w:tc>
      </w:tr>
      <w:tr w:rsidR="00A23FA3" w:rsidRPr="00A23FA3" w14:paraId="704E44EE" w14:textId="77777777" w:rsidTr="00B440F8">
        <w:trPr>
          <w:trHeight w:val="525"/>
        </w:trPr>
        <w:tc>
          <w:tcPr>
            <w:tcW w:w="709" w:type="dxa"/>
            <w:shd w:val="clear" w:color="auto" w:fill="auto"/>
            <w:vAlign w:val="center"/>
          </w:tcPr>
          <w:p w14:paraId="66DE9C97"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1B</w:t>
            </w:r>
          </w:p>
        </w:tc>
        <w:tc>
          <w:tcPr>
            <w:tcW w:w="1276" w:type="dxa"/>
            <w:shd w:val="clear" w:color="auto" w:fill="auto"/>
            <w:vAlign w:val="center"/>
          </w:tcPr>
          <w:p w14:paraId="052A4BA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修改C</w:t>
            </w:r>
            <w:r w:rsidRPr="00A23FA3">
              <w:rPr>
                <w:rFonts w:ascii="等线" w:eastAsia="等线" w:hAnsi="等线" w:cstheme="minorHAnsi"/>
                <w:kern w:val="0"/>
                <w:szCs w:val="21"/>
              </w:rPr>
              <w:t>ase</w:t>
            </w:r>
          </w:p>
        </w:tc>
        <w:tc>
          <w:tcPr>
            <w:tcW w:w="1843" w:type="dxa"/>
            <w:vAlign w:val="center"/>
          </w:tcPr>
          <w:p w14:paraId="42A46C9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c>
          <w:tcPr>
            <w:tcW w:w="1134" w:type="dxa"/>
            <w:vAlign w:val="center"/>
          </w:tcPr>
          <w:p w14:paraId="38E644B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c>
          <w:tcPr>
            <w:tcW w:w="3969" w:type="dxa"/>
            <w:shd w:val="clear" w:color="auto" w:fill="auto"/>
            <w:vAlign w:val="center"/>
          </w:tcPr>
          <w:p w14:paraId="74E7810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同上（客户信息修改，则发生改变，其它信息不变）</w:t>
            </w:r>
          </w:p>
        </w:tc>
      </w:tr>
      <w:tr w:rsidR="00A23FA3" w:rsidRPr="00A23FA3" w14:paraId="39DB5F3E" w14:textId="77777777" w:rsidTr="00B440F8">
        <w:trPr>
          <w:trHeight w:val="525"/>
        </w:trPr>
        <w:tc>
          <w:tcPr>
            <w:tcW w:w="709" w:type="dxa"/>
            <w:vMerge w:val="restart"/>
            <w:shd w:val="clear" w:color="auto" w:fill="F5F7F9"/>
            <w:vAlign w:val="center"/>
          </w:tcPr>
          <w:p w14:paraId="05B758AC"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2</w:t>
            </w:r>
          </w:p>
        </w:tc>
        <w:tc>
          <w:tcPr>
            <w:tcW w:w="1276" w:type="dxa"/>
            <w:vMerge w:val="restart"/>
            <w:shd w:val="clear" w:color="auto" w:fill="F5F7F9"/>
            <w:vAlign w:val="center"/>
          </w:tcPr>
          <w:p w14:paraId="65D17BD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Input(</w:t>
            </w:r>
            <w:r w:rsidRPr="00A23FA3">
              <w:rPr>
                <w:rFonts w:ascii="等线" w:eastAsia="等线" w:hAnsi="等线" w:cstheme="minorHAnsi" w:hint="eastAsia"/>
                <w:kern w:val="0"/>
                <w:szCs w:val="21"/>
              </w:rPr>
              <w:t>录入</w:t>
            </w:r>
            <w:r w:rsidRPr="00A23FA3">
              <w:rPr>
                <w:rFonts w:ascii="等线" w:eastAsia="等线" w:hAnsi="等线" w:cstheme="minorHAnsi"/>
                <w:kern w:val="0"/>
                <w:szCs w:val="21"/>
              </w:rPr>
              <w:t>PDF)</w:t>
            </w:r>
            <w:r w:rsidRPr="00A23FA3">
              <w:rPr>
                <w:rFonts w:ascii="等线" w:eastAsia="等线" w:hAnsi="等线" w:cstheme="minorHAnsi" w:hint="eastAsia"/>
                <w:kern w:val="0"/>
                <w:szCs w:val="21"/>
              </w:rPr>
              <w:t>点击S</w:t>
            </w:r>
            <w:r w:rsidRPr="00A23FA3">
              <w:rPr>
                <w:rFonts w:ascii="等线" w:eastAsia="等线" w:hAnsi="等线" w:cstheme="minorHAnsi"/>
                <w:kern w:val="0"/>
                <w:szCs w:val="21"/>
              </w:rPr>
              <w:t>ubmit</w:t>
            </w:r>
          </w:p>
        </w:tc>
        <w:tc>
          <w:tcPr>
            <w:tcW w:w="1843" w:type="dxa"/>
            <w:shd w:val="clear" w:color="auto" w:fill="F5F7F9"/>
            <w:vAlign w:val="center"/>
          </w:tcPr>
          <w:p w14:paraId="30892AF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134" w:type="dxa"/>
            <w:shd w:val="clear" w:color="auto" w:fill="F5F7F9"/>
            <w:vAlign w:val="center"/>
          </w:tcPr>
          <w:p w14:paraId="19423E9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1D68002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Check</w:t>
            </w:r>
          </w:p>
        </w:tc>
      </w:tr>
      <w:tr w:rsidR="00A23FA3" w:rsidRPr="00A23FA3" w14:paraId="29444F6B" w14:textId="77777777" w:rsidTr="00B440F8">
        <w:trPr>
          <w:trHeight w:val="525"/>
        </w:trPr>
        <w:tc>
          <w:tcPr>
            <w:tcW w:w="709" w:type="dxa"/>
            <w:vMerge/>
            <w:shd w:val="clear" w:color="auto" w:fill="F5F7F9"/>
            <w:vAlign w:val="center"/>
          </w:tcPr>
          <w:p w14:paraId="2FE19D66"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7D601DA7"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6B5E9A6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shd w:val="clear" w:color="auto" w:fill="F5F7F9"/>
            <w:vAlign w:val="center"/>
          </w:tcPr>
          <w:p w14:paraId="27577D7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F5F7F9"/>
            <w:vAlign w:val="center"/>
          </w:tcPr>
          <w:p w14:paraId="6274789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0C1DC0D2" w14:textId="77777777" w:rsidTr="00B440F8">
        <w:trPr>
          <w:trHeight w:val="525"/>
        </w:trPr>
        <w:tc>
          <w:tcPr>
            <w:tcW w:w="709" w:type="dxa"/>
            <w:vMerge/>
            <w:shd w:val="clear" w:color="auto" w:fill="F5F7F9"/>
            <w:vAlign w:val="center"/>
          </w:tcPr>
          <w:p w14:paraId="3CA785AD"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01C01478"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40DDF22C"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1DA04CC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29ADD05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3CE1CE5B" w14:textId="77777777" w:rsidTr="00B440F8">
        <w:trPr>
          <w:trHeight w:val="525"/>
        </w:trPr>
        <w:tc>
          <w:tcPr>
            <w:tcW w:w="709" w:type="dxa"/>
            <w:vMerge/>
            <w:shd w:val="clear" w:color="auto" w:fill="F5F7F9"/>
            <w:vAlign w:val="center"/>
          </w:tcPr>
          <w:p w14:paraId="6C7AE26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414C400A"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2541A982"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6310ACF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11C7E67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4CFD96C8" w14:textId="77777777" w:rsidTr="00B440F8">
        <w:trPr>
          <w:trHeight w:val="525"/>
        </w:trPr>
        <w:tc>
          <w:tcPr>
            <w:tcW w:w="709" w:type="dxa"/>
            <w:vMerge/>
            <w:shd w:val="clear" w:color="auto" w:fill="F5F7F9"/>
            <w:vAlign w:val="center"/>
          </w:tcPr>
          <w:p w14:paraId="3DB6527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685D401"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2722F61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shd w:val="clear" w:color="auto" w:fill="F5F7F9"/>
            <w:vAlign w:val="center"/>
          </w:tcPr>
          <w:p w14:paraId="0348A8E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15837A4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bookmarkStart w:id="4493" w:name="OLE_LINK20"/>
            <w:bookmarkStart w:id="4494" w:name="OLE_LINK21"/>
            <w:r w:rsidRPr="00A23FA3">
              <w:rPr>
                <w:rFonts w:ascii="等线" w:eastAsia="等线" w:hAnsi="等线" w:cstheme="minorHAnsi" w:hint="eastAsia"/>
                <w:kern w:val="0"/>
                <w:szCs w:val="21"/>
              </w:rPr>
              <w:t>(</w:t>
            </w:r>
            <w:r w:rsidRPr="00A23FA3">
              <w:rPr>
                <w:rFonts w:ascii="等线" w:eastAsia="等线" w:hAnsi="等线" w:cstheme="minorHAnsi"/>
                <w:kern w:val="0"/>
                <w:szCs w:val="21"/>
              </w:rPr>
              <w:t>save</w:t>
            </w:r>
            <w:r w:rsidRPr="00A23FA3">
              <w:rPr>
                <w:rFonts w:ascii="等线" w:eastAsia="等线" w:hAnsi="等线" w:cstheme="minorHAnsi" w:hint="eastAsia"/>
                <w:kern w:val="0"/>
                <w:szCs w:val="21"/>
              </w:rPr>
              <w:t>时就有了)</w:t>
            </w:r>
            <w:bookmarkEnd w:id="4493"/>
            <w:bookmarkEnd w:id="4494"/>
          </w:p>
          <w:p w14:paraId="6FF60A7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超过2行有展开收起</w:t>
            </w:r>
          </w:p>
        </w:tc>
      </w:tr>
      <w:tr w:rsidR="00A23FA3" w:rsidRPr="00A23FA3" w14:paraId="6D93CCE2" w14:textId="77777777" w:rsidTr="00B440F8">
        <w:trPr>
          <w:trHeight w:val="525"/>
        </w:trPr>
        <w:tc>
          <w:tcPr>
            <w:tcW w:w="709" w:type="dxa"/>
            <w:vMerge/>
            <w:shd w:val="clear" w:color="auto" w:fill="F5F7F9"/>
            <w:vAlign w:val="center"/>
          </w:tcPr>
          <w:p w14:paraId="378E5F2F"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BE65075"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7DA99628"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6DF26DE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6229A740" w14:textId="3AA4EAFB" w:rsidR="009D6133" w:rsidRDefault="009D6133" w:rsidP="00B440F8">
            <w:pPr>
              <w:pStyle w:val="a0"/>
              <w:widowControl/>
              <w:numPr>
                <w:ilvl w:val="0"/>
                <w:numId w:val="128"/>
              </w:numPr>
              <w:ind w:firstLineChars="0"/>
              <w:jc w:val="left"/>
              <w:rPr>
                <w:rFonts w:ascii="等线" w:eastAsia="等线" w:hAnsi="等线" w:cstheme="minorHAnsi"/>
                <w:color w:val="FF0000"/>
                <w:kern w:val="0"/>
                <w:szCs w:val="21"/>
              </w:rPr>
            </w:pPr>
            <w:r w:rsidRPr="009D6133">
              <w:rPr>
                <w:rFonts w:ascii="等线" w:eastAsia="等线" w:hAnsi="等线" w:cstheme="minorHAnsi" w:hint="eastAsia"/>
                <w:color w:val="FF0000"/>
                <w:kern w:val="0"/>
                <w:szCs w:val="21"/>
              </w:rPr>
              <w:t>删除</w:t>
            </w:r>
            <w:r>
              <w:rPr>
                <w:rFonts w:ascii="等线" w:eastAsia="等线" w:hAnsi="等线" w:cstheme="minorHAnsi" w:hint="eastAsia"/>
                <w:color w:val="FF0000"/>
                <w:kern w:val="0"/>
                <w:szCs w:val="21"/>
              </w:rPr>
              <w:t>（删除录入的单证）</w:t>
            </w:r>
          </w:p>
          <w:p w14:paraId="086EE3A7" w14:textId="24C3A908" w:rsidR="00B440F8" w:rsidRPr="009D6133" w:rsidRDefault="009D6133" w:rsidP="00B440F8">
            <w:pPr>
              <w:pStyle w:val="a0"/>
              <w:widowControl/>
              <w:numPr>
                <w:ilvl w:val="0"/>
                <w:numId w:val="128"/>
              </w:numPr>
              <w:ind w:firstLineChars="0"/>
              <w:jc w:val="left"/>
              <w:rPr>
                <w:rFonts w:ascii="等线" w:eastAsia="等线" w:hAnsi="等线" w:cstheme="minorHAnsi"/>
                <w:color w:val="FF0000"/>
                <w:kern w:val="0"/>
                <w:szCs w:val="21"/>
              </w:rPr>
            </w:pPr>
            <w:r w:rsidRPr="009D6133">
              <w:rPr>
                <w:rFonts w:ascii="等线" w:eastAsia="等线" w:hAnsi="等线" w:cstheme="minorHAnsi" w:hint="eastAsia"/>
                <w:color w:val="FF0000"/>
                <w:kern w:val="0"/>
                <w:szCs w:val="21"/>
              </w:rPr>
              <w:t xml:space="preserve">移动 </w:t>
            </w:r>
            <w:r w:rsidR="00B440F8" w:rsidRPr="009D6133">
              <w:rPr>
                <w:rFonts w:ascii="等线" w:eastAsia="等线" w:hAnsi="等线" w:cstheme="minorHAnsi" w:hint="eastAsia"/>
                <w:color w:val="FF0000"/>
                <w:kern w:val="0"/>
                <w:szCs w:val="21"/>
              </w:rPr>
              <w:t>(</w:t>
            </w:r>
            <w:r>
              <w:rPr>
                <w:rFonts w:ascii="等线" w:eastAsia="等线" w:hAnsi="等线" w:cstheme="minorHAnsi" w:hint="eastAsia"/>
                <w:color w:val="FF0000"/>
                <w:kern w:val="0"/>
                <w:szCs w:val="21"/>
              </w:rPr>
              <w:t>把单证移动到某张发票中与其关联)</w:t>
            </w:r>
          </w:p>
          <w:p w14:paraId="21204214" w14:textId="28432F6B" w:rsidR="00B440F8" w:rsidRPr="00A23FA3" w:rsidRDefault="00B440F8" w:rsidP="00B440F8">
            <w:pPr>
              <w:pStyle w:val="a0"/>
              <w:widowControl/>
              <w:numPr>
                <w:ilvl w:val="0"/>
                <w:numId w:val="128"/>
              </w:numPr>
              <w:ind w:firstLineChars="0"/>
              <w:jc w:val="left"/>
              <w:rPr>
                <w:rFonts w:ascii="等线" w:eastAsia="等线" w:hAnsi="等线" w:cstheme="minorHAnsi"/>
                <w:kern w:val="0"/>
                <w:szCs w:val="21"/>
              </w:rPr>
            </w:pPr>
            <w:r w:rsidRPr="009D6133">
              <w:rPr>
                <w:rFonts w:ascii="等线" w:eastAsia="等线" w:hAnsi="等线" w:cstheme="minorHAnsi"/>
                <w:color w:val="FF0000"/>
                <w:kern w:val="0"/>
                <w:szCs w:val="21"/>
              </w:rPr>
              <w:t>Input</w:t>
            </w:r>
            <w:r w:rsidR="009D6133">
              <w:rPr>
                <w:rFonts w:ascii="等线" w:eastAsia="等线" w:hAnsi="等线" w:cstheme="minorHAnsi" w:hint="eastAsia"/>
                <w:color w:val="FF0000"/>
                <w:kern w:val="0"/>
                <w:szCs w:val="21"/>
              </w:rPr>
              <w:t>（默认跳转到I</w:t>
            </w:r>
            <w:r w:rsidR="009D6133">
              <w:rPr>
                <w:rFonts w:ascii="等线" w:eastAsia="等线" w:hAnsi="等线" w:cstheme="minorHAnsi"/>
                <w:color w:val="FF0000"/>
                <w:kern w:val="0"/>
                <w:szCs w:val="21"/>
              </w:rPr>
              <w:t>NPUT</w:t>
            </w:r>
            <w:r w:rsidR="009D6133">
              <w:rPr>
                <w:rFonts w:ascii="等线" w:eastAsia="等线" w:hAnsi="等线" w:cstheme="minorHAnsi" w:hint="eastAsia"/>
                <w:color w:val="FF0000"/>
                <w:kern w:val="0"/>
                <w:szCs w:val="21"/>
              </w:rPr>
              <w:t>页第一张P</w:t>
            </w:r>
            <w:r w:rsidR="009D6133">
              <w:rPr>
                <w:rFonts w:ascii="等线" w:eastAsia="等线" w:hAnsi="等线" w:cstheme="minorHAnsi"/>
                <w:color w:val="FF0000"/>
                <w:kern w:val="0"/>
                <w:szCs w:val="21"/>
              </w:rPr>
              <w:t>DF</w:t>
            </w:r>
            <w:r w:rsidR="009D6133">
              <w:rPr>
                <w:rFonts w:ascii="等线" w:eastAsia="等线" w:hAnsi="等线" w:cstheme="minorHAnsi" w:hint="eastAsia"/>
                <w:color w:val="FF0000"/>
                <w:kern w:val="0"/>
                <w:szCs w:val="21"/>
              </w:rPr>
              <w:t>）</w:t>
            </w:r>
          </w:p>
        </w:tc>
      </w:tr>
      <w:tr w:rsidR="00A23FA3" w:rsidRPr="00A23FA3" w14:paraId="4AB6206E" w14:textId="77777777" w:rsidTr="00B440F8">
        <w:trPr>
          <w:trHeight w:val="525"/>
        </w:trPr>
        <w:tc>
          <w:tcPr>
            <w:tcW w:w="709" w:type="dxa"/>
            <w:vMerge/>
            <w:shd w:val="clear" w:color="auto" w:fill="F5F7F9"/>
            <w:vAlign w:val="center"/>
          </w:tcPr>
          <w:p w14:paraId="5A27EF37"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4910E739"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2883522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shd w:val="clear" w:color="auto" w:fill="F5F7F9"/>
            <w:vAlign w:val="center"/>
          </w:tcPr>
          <w:p w14:paraId="50F41B0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3FBCD7F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148840AD" w14:textId="77777777" w:rsidTr="00B440F8">
        <w:trPr>
          <w:trHeight w:val="525"/>
        </w:trPr>
        <w:tc>
          <w:tcPr>
            <w:tcW w:w="709" w:type="dxa"/>
            <w:vMerge/>
            <w:shd w:val="clear" w:color="auto" w:fill="F5F7F9"/>
            <w:vAlign w:val="center"/>
          </w:tcPr>
          <w:p w14:paraId="480705E9"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507A8F57"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08D9D254"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7668C33" w14:textId="77777777" w:rsidR="00B440F8" w:rsidRPr="00551490" w:rsidRDefault="00B440F8" w:rsidP="00B440F8">
            <w:pPr>
              <w:widowControl/>
              <w:jc w:val="left"/>
              <w:rPr>
                <w:rFonts w:ascii="等线" w:eastAsia="等线" w:hAnsi="等线" w:cstheme="minorHAnsi"/>
                <w:strike/>
                <w:color w:val="FF0000"/>
                <w:kern w:val="0"/>
                <w:szCs w:val="21"/>
              </w:rPr>
            </w:pPr>
            <w:r w:rsidRPr="00551490">
              <w:rPr>
                <w:rFonts w:ascii="等线" w:eastAsia="等线" w:hAnsi="等线" w:cstheme="minorHAnsi" w:hint="eastAsia"/>
                <w:strike/>
                <w:color w:val="FF0000"/>
                <w:kern w:val="0"/>
                <w:szCs w:val="21"/>
              </w:rPr>
              <w:t>按钮</w:t>
            </w:r>
          </w:p>
        </w:tc>
        <w:tc>
          <w:tcPr>
            <w:tcW w:w="3969" w:type="dxa"/>
            <w:shd w:val="clear" w:color="auto" w:fill="F5F7F9"/>
            <w:vAlign w:val="center"/>
          </w:tcPr>
          <w:p w14:paraId="241D5666" w14:textId="77777777" w:rsidR="00B440F8" w:rsidRPr="00551490" w:rsidRDefault="00B440F8" w:rsidP="00B440F8">
            <w:pPr>
              <w:widowControl/>
              <w:jc w:val="left"/>
              <w:rPr>
                <w:rFonts w:ascii="等线" w:eastAsia="等线" w:hAnsi="等线" w:cstheme="minorHAnsi"/>
                <w:strike/>
                <w:color w:val="FF0000"/>
                <w:kern w:val="0"/>
                <w:szCs w:val="21"/>
              </w:rPr>
            </w:pPr>
            <w:r w:rsidRPr="00551490">
              <w:rPr>
                <w:rFonts w:ascii="等线" w:eastAsia="等线" w:hAnsi="等线" w:cstheme="minorHAnsi" w:hint="eastAsia"/>
                <w:strike/>
                <w:color w:val="FF0000"/>
                <w:kern w:val="0"/>
                <w:szCs w:val="21"/>
              </w:rPr>
              <w:t>同上</w:t>
            </w:r>
          </w:p>
        </w:tc>
      </w:tr>
      <w:tr w:rsidR="00A23FA3" w:rsidRPr="00A23FA3" w14:paraId="11FCCC32" w14:textId="77777777" w:rsidTr="00B440F8">
        <w:trPr>
          <w:trHeight w:val="525"/>
        </w:trPr>
        <w:tc>
          <w:tcPr>
            <w:tcW w:w="709" w:type="dxa"/>
            <w:vMerge/>
            <w:shd w:val="clear" w:color="auto" w:fill="F5F7F9"/>
            <w:vAlign w:val="center"/>
          </w:tcPr>
          <w:p w14:paraId="4A25FA79"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2E06D4B1"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571A50E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shd w:val="clear" w:color="auto" w:fill="F5F7F9"/>
            <w:vAlign w:val="center"/>
          </w:tcPr>
          <w:p w14:paraId="279DCBF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6BA7733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756CEF2D" w14:textId="77777777" w:rsidTr="00B440F8">
        <w:trPr>
          <w:trHeight w:val="525"/>
        </w:trPr>
        <w:tc>
          <w:tcPr>
            <w:tcW w:w="709" w:type="dxa"/>
            <w:vMerge/>
            <w:shd w:val="clear" w:color="auto" w:fill="F5F7F9"/>
            <w:vAlign w:val="center"/>
          </w:tcPr>
          <w:p w14:paraId="2A32565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826CF3F"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33E991F5"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291375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38044465" w14:textId="77777777" w:rsidR="00B440F8" w:rsidRPr="00A23FA3" w:rsidRDefault="00B440F8" w:rsidP="00B440F8">
            <w:pPr>
              <w:pStyle w:val="a0"/>
              <w:widowControl/>
              <w:numPr>
                <w:ilvl w:val="0"/>
                <w:numId w:val="127"/>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p>
          <w:p w14:paraId="16C096FC" w14:textId="77777777" w:rsidR="00B440F8" w:rsidRPr="00A23FA3" w:rsidRDefault="00B440F8" w:rsidP="00B440F8">
            <w:pPr>
              <w:pStyle w:val="a0"/>
              <w:widowControl/>
              <w:numPr>
                <w:ilvl w:val="0"/>
                <w:numId w:val="127"/>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p>
        </w:tc>
      </w:tr>
      <w:tr w:rsidR="00A23FA3" w:rsidRPr="00A23FA3" w14:paraId="41A959BA" w14:textId="77777777" w:rsidTr="00B440F8">
        <w:trPr>
          <w:trHeight w:val="525"/>
        </w:trPr>
        <w:tc>
          <w:tcPr>
            <w:tcW w:w="709" w:type="dxa"/>
            <w:vMerge w:val="restart"/>
            <w:shd w:val="clear" w:color="auto" w:fill="auto"/>
            <w:vAlign w:val="center"/>
          </w:tcPr>
          <w:p w14:paraId="6F2082F0"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3</w:t>
            </w:r>
          </w:p>
        </w:tc>
        <w:tc>
          <w:tcPr>
            <w:tcW w:w="1276" w:type="dxa"/>
            <w:vMerge w:val="restart"/>
            <w:shd w:val="clear" w:color="auto" w:fill="auto"/>
            <w:vAlign w:val="center"/>
          </w:tcPr>
          <w:p w14:paraId="4D4C191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Check (</w:t>
            </w:r>
            <w:r w:rsidRPr="00A23FA3">
              <w:rPr>
                <w:rFonts w:ascii="等线" w:eastAsia="等线" w:hAnsi="等线" w:cstheme="minorHAnsi" w:hint="eastAsia"/>
                <w:kern w:val="0"/>
                <w:szCs w:val="21"/>
              </w:rPr>
              <w:t>请求</w:t>
            </w:r>
            <w:r w:rsidRPr="00A23FA3">
              <w:rPr>
                <w:rFonts w:ascii="等线" w:eastAsia="等线" w:hAnsi="等线" w:cstheme="minorHAnsi"/>
                <w:kern w:val="0"/>
                <w:szCs w:val="21"/>
              </w:rPr>
              <w:t>API&amp;</w:t>
            </w:r>
            <w:r w:rsidRPr="00A23FA3">
              <w:rPr>
                <w:rFonts w:ascii="等线" w:eastAsia="等线" w:hAnsi="等线" w:cstheme="minorHAnsi" w:hint="eastAsia"/>
                <w:kern w:val="0"/>
                <w:szCs w:val="21"/>
              </w:rPr>
              <w:t>回答</w:t>
            </w:r>
            <w:r w:rsidRPr="00A23FA3">
              <w:rPr>
                <w:rFonts w:ascii="等线" w:eastAsia="等线" w:hAnsi="等线" w:cstheme="minorHAnsi"/>
                <w:kern w:val="0"/>
                <w:szCs w:val="21"/>
              </w:rPr>
              <w:t>35</w:t>
            </w:r>
            <w:r w:rsidRPr="00A23FA3">
              <w:rPr>
                <w:rFonts w:ascii="等线" w:eastAsia="等线" w:hAnsi="等线" w:cstheme="minorHAnsi" w:hint="eastAsia"/>
                <w:kern w:val="0"/>
                <w:szCs w:val="21"/>
              </w:rPr>
              <w:t>个问题</w:t>
            </w:r>
            <w:r w:rsidRPr="00A23FA3">
              <w:rPr>
                <w:rFonts w:ascii="等线" w:eastAsia="等线" w:hAnsi="等线" w:cstheme="minorHAnsi"/>
                <w:kern w:val="0"/>
                <w:szCs w:val="21"/>
              </w:rPr>
              <w:t>&amp;整理证据)</w:t>
            </w:r>
            <w:r w:rsidRPr="00A23FA3">
              <w:rPr>
                <w:rFonts w:ascii="等线" w:eastAsia="等线" w:hAnsi="等线" w:cstheme="minorHAnsi" w:hint="eastAsia"/>
                <w:kern w:val="0"/>
                <w:szCs w:val="21"/>
              </w:rPr>
              <w:t>后点击S</w:t>
            </w:r>
            <w:r w:rsidRPr="00A23FA3">
              <w:rPr>
                <w:rFonts w:ascii="等线" w:eastAsia="等线" w:hAnsi="等线" w:cstheme="minorHAnsi"/>
                <w:kern w:val="0"/>
                <w:szCs w:val="21"/>
              </w:rPr>
              <w:t>ubmit</w:t>
            </w:r>
          </w:p>
        </w:tc>
        <w:tc>
          <w:tcPr>
            <w:tcW w:w="1843" w:type="dxa"/>
            <w:vAlign w:val="center"/>
          </w:tcPr>
          <w:p w14:paraId="7B6C44F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134" w:type="dxa"/>
            <w:vAlign w:val="center"/>
          </w:tcPr>
          <w:p w14:paraId="039F03B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065D3AE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p>
        </w:tc>
      </w:tr>
      <w:tr w:rsidR="00A23FA3" w:rsidRPr="00A23FA3" w14:paraId="5399515A" w14:textId="77777777" w:rsidTr="00B440F8">
        <w:trPr>
          <w:trHeight w:val="525"/>
        </w:trPr>
        <w:tc>
          <w:tcPr>
            <w:tcW w:w="709" w:type="dxa"/>
            <w:vMerge/>
            <w:shd w:val="clear" w:color="auto" w:fill="auto"/>
            <w:vAlign w:val="center"/>
          </w:tcPr>
          <w:p w14:paraId="18E41C0D"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0214CC48"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72EDAA6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vAlign w:val="center"/>
          </w:tcPr>
          <w:p w14:paraId="22AF908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auto"/>
            <w:vAlign w:val="center"/>
          </w:tcPr>
          <w:p w14:paraId="444985A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hint="eastAsia"/>
                <w:szCs w:val="21"/>
              </w:rPr>
              <w:t>同上</w:t>
            </w:r>
          </w:p>
        </w:tc>
      </w:tr>
      <w:tr w:rsidR="00A23FA3" w:rsidRPr="00A23FA3" w14:paraId="73FF7F95" w14:textId="77777777" w:rsidTr="00B440F8">
        <w:trPr>
          <w:trHeight w:val="525"/>
        </w:trPr>
        <w:tc>
          <w:tcPr>
            <w:tcW w:w="709" w:type="dxa"/>
            <w:vMerge/>
            <w:shd w:val="clear" w:color="auto" w:fill="auto"/>
            <w:vAlign w:val="center"/>
          </w:tcPr>
          <w:p w14:paraId="3BD2C2EF"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1F8D317A"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06AFE952"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259693A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1CAB559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55A8DD86" w14:textId="77777777" w:rsidTr="00B440F8">
        <w:trPr>
          <w:trHeight w:val="525"/>
        </w:trPr>
        <w:tc>
          <w:tcPr>
            <w:tcW w:w="709" w:type="dxa"/>
            <w:vMerge/>
            <w:shd w:val="clear" w:color="auto" w:fill="auto"/>
            <w:vAlign w:val="center"/>
          </w:tcPr>
          <w:p w14:paraId="2BCE6F64"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29941756"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31500713"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662C2CA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047C5873" w14:textId="21AA81ED" w:rsidR="00551490" w:rsidRPr="00551490" w:rsidRDefault="00551490" w:rsidP="00551490">
            <w:pPr>
              <w:pStyle w:val="a0"/>
              <w:widowControl/>
              <w:numPr>
                <w:ilvl w:val="0"/>
                <w:numId w:val="175"/>
              </w:numPr>
              <w:ind w:firstLineChars="0"/>
              <w:jc w:val="left"/>
              <w:rPr>
                <w:rFonts w:ascii="等线" w:eastAsia="等线" w:hAnsi="等线" w:cstheme="minorHAnsi"/>
                <w:color w:val="FF0000"/>
                <w:kern w:val="0"/>
                <w:szCs w:val="21"/>
              </w:rPr>
            </w:pPr>
            <w:r w:rsidRPr="00551490">
              <w:rPr>
                <w:rFonts w:ascii="等线" w:eastAsia="等线" w:hAnsi="等线" w:cstheme="minorHAnsi" w:hint="eastAsia"/>
                <w:color w:val="FF0000"/>
                <w:kern w:val="0"/>
                <w:szCs w:val="21"/>
              </w:rPr>
              <w:t>S</w:t>
            </w:r>
            <w:r w:rsidRPr="00551490">
              <w:rPr>
                <w:rFonts w:ascii="等线" w:eastAsia="等线" w:hAnsi="等线" w:cstheme="minorHAnsi"/>
                <w:color w:val="FF0000"/>
                <w:kern w:val="0"/>
                <w:szCs w:val="21"/>
              </w:rPr>
              <w:t>end to Manager</w:t>
            </w:r>
            <w:r w:rsidRPr="00551490">
              <w:rPr>
                <w:rFonts w:ascii="等线" w:eastAsia="等线" w:hAnsi="等线" w:cstheme="minorHAnsi" w:hint="eastAsia"/>
                <w:color w:val="FF0000"/>
                <w:kern w:val="0"/>
                <w:szCs w:val="21"/>
              </w:rPr>
              <w:t>（选择具体的人；选填备注信息）</w:t>
            </w:r>
          </w:p>
          <w:p w14:paraId="2547279B" w14:textId="456D9BF6" w:rsidR="00551490" w:rsidRPr="00551490" w:rsidRDefault="00551490" w:rsidP="00551490">
            <w:pPr>
              <w:pStyle w:val="a0"/>
              <w:widowControl/>
              <w:numPr>
                <w:ilvl w:val="0"/>
                <w:numId w:val="175"/>
              </w:numPr>
              <w:ind w:firstLineChars="0"/>
              <w:jc w:val="left"/>
              <w:rPr>
                <w:rFonts w:ascii="等线" w:eastAsia="等线" w:hAnsi="等线" w:cstheme="minorHAnsi" w:hint="eastAsia"/>
                <w:color w:val="FF0000"/>
                <w:kern w:val="0"/>
                <w:szCs w:val="21"/>
              </w:rPr>
            </w:pPr>
            <w:r w:rsidRPr="00551490">
              <w:rPr>
                <w:color w:val="FF0000"/>
              </w:rPr>
              <w:t>1#TRM</w:t>
            </w:r>
          </w:p>
          <w:p w14:paraId="4831FDFB" w14:textId="4EADE61B" w:rsidR="00B440F8" w:rsidRPr="00551490" w:rsidRDefault="00B440F8" w:rsidP="00B440F8">
            <w:pPr>
              <w:pStyle w:val="a0"/>
              <w:widowControl/>
              <w:numPr>
                <w:ilvl w:val="0"/>
                <w:numId w:val="175"/>
              </w:numPr>
              <w:ind w:firstLineChars="0"/>
              <w:jc w:val="left"/>
              <w:rPr>
                <w:rFonts w:ascii="等线" w:eastAsia="等线" w:hAnsi="等线" w:cstheme="minorHAnsi"/>
                <w:color w:val="FF0000"/>
                <w:kern w:val="0"/>
                <w:szCs w:val="21"/>
              </w:rPr>
            </w:pPr>
            <w:r w:rsidRPr="00551490">
              <w:rPr>
                <w:rFonts w:ascii="等线" w:eastAsia="等线" w:hAnsi="等线" w:cstheme="minorHAnsi" w:hint="eastAsia"/>
                <w:color w:val="FF0000"/>
                <w:kern w:val="0"/>
                <w:szCs w:val="21"/>
              </w:rPr>
              <w:t>2</w:t>
            </w:r>
            <w:r w:rsidRPr="00551490">
              <w:rPr>
                <w:rFonts w:ascii="等线" w:eastAsia="等线" w:hAnsi="等线" w:cstheme="minorHAnsi"/>
                <w:color w:val="FF0000"/>
                <w:kern w:val="0"/>
                <w:szCs w:val="21"/>
              </w:rPr>
              <w:t xml:space="preserve">#SAF </w:t>
            </w:r>
            <w:del w:id="4495" w:author="raye" w:date="2018-07-18T18:26:00Z">
              <w:r w:rsidRPr="00551490" w:rsidDel="009B16BB">
                <w:rPr>
                  <w:rFonts w:ascii="等线" w:eastAsia="等线" w:hAnsi="等线" w:cstheme="minorHAnsi" w:hint="eastAsia"/>
                  <w:color w:val="FF0000"/>
                  <w:kern w:val="0"/>
                  <w:szCs w:val="21"/>
                </w:rPr>
                <w:delText>（待确认是否只有1</w:delText>
              </w:r>
              <w:r w:rsidRPr="00551490" w:rsidDel="009B16BB">
                <w:rPr>
                  <w:rFonts w:ascii="等线" w:eastAsia="等线" w:hAnsi="等线" w:cstheme="minorHAnsi"/>
                  <w:color w:val="FF0000"/>
                  <w:kern w:val="0"/>
                  <w:szCs w:val="21"/>
                </w:rPr>
                <w:delText>#</w:delText>
              </w:r>
              <w:r w:rsidRPr="00551490" w:rsidDel="009B16BB">
                <w:rPr>
                  <w:rFonts w:ascii="等线" w:eastAsia="等线" w:hAnsi="等线" w:cstheme="minorHAnsi" w:hint="eastAsia"/>
                  <w:color w:val="FF0000"/>
                  <w:kern w:val="0"/>
                  <w:szCs w:val="21"/>
                </w:rPr>
                <w:delText>有红标；或者包含了E</w:delText>
              </w:r>
              <w:r w:rsidRPr="00551490" w:rsidDel="009B16BB">
                <w:rPr>
                  <w:rFonts w:ascii="等线" w:eastAsia="等线" w:hAnsi="等线" w:cstheme="minorHAnsi"/>
                  <w:color w:val="FF0000"/>
                  <w:kern w:val="0"/>
                  <w:szCs w:val="21"/>
                </w:rPr>
                <w:delText>DD</w:delText>
              </w:r>
              <w:r w:rsidRPr="00551490" w:rsidDel="009B16BB">
                <w:rPr>
                  <w:rFonts w:ascii="等线" w:eastAsia="等线" w:hAnsi="等线" w:cstheme="minorHAnsi" w:hint="eastAsia"/>
                  <w:color w:val="FF0000"/>
                  <w:kern w:val="0"/>
                  <w:szCs w:val="21"/>
                </w:rPr>
                <w:delText>表时才会出现）</w:delText>
              </w:r>
            </w:del>
          </w:p>
          <w:p w14:paraId="40E97215" w14:textId="31D66CA5" w:rsidR="00B440F8" w:rsidRPr="00551490" w:rsidRDefault="00551490" w:rsidP="00551490">
            <w:pPr>
              <w:pStyle w:val="a0"/>
              <w:widowControl/>
              <w:numPr>
                <w:ilvl w:val="0"/>
                <w:numId w:val="175"/>
              </w:numPr>
              <w:ind w:firstLineChars="0"/>
              <w:jc w:val="left"/>
              <w:rPr>
                <w:rFonts w:ascii="等线" w:eastAsia="等线" w:hAnsi="等线" w:cstheme="minorHAnsi" w:hint="eastAsia"/>
                <w:color w:val="FF0000"/>
                <w:kern w:val="0"/>
                <w:szCs w:val="21"/>
              </w:rPr>
            </w:pPr>
            <w:r w:rsidRPr="00551490">
              <w:rPr>
                <w:rFonts w:ascii="等线" w:eastAsia="等线" w:hAnsi="等线" w:cstheme="minorHAnsi"/>
                <w:color w:val="FF0000"/>
                <w:kern w:val="0"/>
                <w:szCs w:val="21"/>
              </w:rPr>
              <w:t xml:space="preserve">6# </w:t>
            </w:r>
            <w:r w:rsidRPr="00551490">
              <w:rPr>
                <w:rFonts w:ascii="等线" w:eastAsia="等线" w:hAnsi="等线" w:cstheme="minorHAnsi" w:hint="eastAsia"/>
                <w:color w:val="FF0000"/>
                <w:kern w:val="0"/>
                <w:szCs w:val="21"/>
              </w:rPr>
              <w:t>E</w:t>
            </w:r>
            <w:r w:rsidRPr="00551490">
              <w:rPr>
                <w:rFonts w:ascii="等线" w:eastAsia="等线" w:hAnsi="等线" w:cstheme="minorHAnsi"/>
                <w:color w:val="FF0000"/>
                <w:kern w:val="0"/>
                <w:szCs w:val="21"/>
              </w:rPr>
              <w:t>DD Form</w:t>
            </w:r>
            <w:r w:rsidRPr="00551490">
              <w:rPr>
                <w:rFonts w:ascii="等线" w:eastAsia="等线" w:hAnsi="等线" w:cstheme="minorHAnsi" w:hint="eastAsia"/>
                <w:color w:val="FF0000"/>
                <w:kern w:val="0"/>
                <w:szCs w:val="21"/>
              </w:rPr>
              <w:t>（这个需要填写完后才会有编号，没有选择填写时是不知道#</w:t>
            </w:r>
            <w:r w:rsidRPr="00551490">
              <w:rPr>
                <w:rFonts w:ascii="等线" w:eastAsia="等线" w:hAnsi="等线" w:cstheme="minorHAnsi"/>
                <w:color w:val="FF0000"/>
                <w:kern w:val="0"/>
                <w:szCs w:val="21"/>
              </w:rPr>
              <w:t>6~9</w:t>
            </w:r>
            <w:r w:rsidRPr="00551490">
              <w:rPr>
                <w:rFonts w:ascii="等线" w:eastAsia="等线" w:hAnsi="等线" w:cstheme="minorHAnsi" w:hint="eastAsia"/>
                <w:color w:val="FF0000"/>
                <w:kern w:val="0"/>
                <w:szCs w:val="21"/>
              </w:rPr>
              <w:t>具体是哪张表的）</w:t>
            </w:r>
          </w:p>
          <w:p w14:paraId="56CA58AF" w14:textId="73BA254B" w:rsidR="00B440F8" w:rsidRPr="00551490" w:rsidRDefault="00106663" w:rsidP="00B440F8">
            <w:pPr>
              <w:pStyle w:val="a0"/>
              <w:widowControl/>
              <w:numPr>
                <w:ilvl w:val="0"/>
                <w:numId w:val="175"/>
              </w:numPr>
              <w:ind w:firstLineChars="0"/>
              <w:jc w:val="left"/>
              <w:rPr>
                <w:rFonts w:ascii="等线" w:eastAsia="等线" w:hAnsi="等线" w:cstheme="minorHAnsi"/>
                <w:color w:val="FF0000"/>
                <w:kern w:val="0"/>
                <w:szCs w:val="21"/>
                <w:rPrChange w:id="4496" w:author="raye" w:date="2018-07-18T18:26:00Z">
                  <w:rPr>
                    <w:rFonts w:ascii="等线" w:eastAsia="等线" w:hAnsi="等线" w:cstheme="minorHAnsi"/>
                    <w:color w:val="FF0000"/>
                    <w:kern w:val="0"/>
                    <w:szCs w:val="21"/>
                  </w:rPr>
                </w:rPrChange>
              </w:rPr>
            </w:pPr>
            <w:ins w:id="4497" w:author="raye" w:date="2018-07-23T14:46:00Z">
              <w:r w:rsidRPr="00551490">
                <w:rPr>
                  <w:rFonts w:ascii="等线" w:eastAsia="等线" w:hAnsi="等线" w:cstheme="minorHAnsi"/>
                  <w:color w:val="FF0000"/>
                  <w:kern w:val="0"/>
                  <w:szCs w:val="21"/>
                </w:rPr>
                <w:t>10#</w:t>
              </w:r>
            </w:ins>
            <w:r w:rsidR="00B440F8" w:rsidRPr="00551490">
              <w:rPr>
                <w:rFonts w:ascii="等线" w:eastAsia="等线" w:hAnsi="等线" w:cstheme="minorHAnsi"/>
                <w:color w:val="FF0000"/>
                <w:kern w:val="0"/>
                <w:szCs w:val="21"/>
                <w:rPrChange w:id="4498" w:author="raye" w:date="2018-07-18T18:26:00Z">
                  <w:rPr>
                    <w:rFonts w:ascii="等线" w:eastAsia="等线" w:hAnsi="等线" w:cstheme="minorHAnsi"/>
                    <w:color w:val="FF0000"/>
                    <w:kern w:val="0"/>
                    <w:szCs w:val="21"/>
                  </w:rPr>
                </w:rPrChange>
              </w:rPr>
              <w:t xml:space="preserve">Case by Case Form </w:t>
            </w:r>
            <w:del w:id="4499" w:author="raye" w:date="2018-07-18T18:26:00Z">
              <w:r w:rsidR="00B440F8" w:rsidRPr="00551490" w:rsidDel="009B16BB">
                <w:rPr>
                  <w:rFonts w:ascii="等线" w:eastAsia="等线" w:hAnsi="等线" w:cstheme="minorHAnsi" w:hint="eastAsia"/>
                  <w:color w:val="FF0000"/>
                  <w:kern w:val="0"/>
                  <w:szCs w:val="21"/>
                  <w:rPrChange w:id="4500" w:author="raye" w:date="2018-07-18T18:26:00Z">
                    <w:rPr>
                      <w:rFonts w:ascii="等线" w:eastAsia="等线" w:hAnsi="等线" w:cstheme="minorHAnsi" w:hint="eastAsia"/>
                      <w:color w:val="FF0000"/>
                      <w:kern w:val="0"/>
                      <w:szCs w:val="21"/>
                    </w:rPr>
                  </w:rPrChange>
                </w:rPr>
                <w:delText>（待确认没有见到过这张表）</w:delText>
              </w:r>
            </w:del>
          </w:p>
          <w:p w14:paraId="6C346DBF" w14:textId="74C069C8" w:rsidR="00D66EFC" w:rsidRPr="00551490" w:rsidRDefault="00D66EFC" w:rsidP="00B440F8">
            <w:pPr>
              <w:pStyle w:val="a0"/>
              <w:widowControl/>
              <w:numPr>
                <w:ilvl w:val="0"/>
                <w:numId w:val="175"/>
              </w:numPr>
              <w:ind w:firstLineChars="0"/>
              <w:jc w:val="left"/>
              <w:rPr>
                <w:rFonts w:ascii="等线" w:eastAsia="等线" w:hAnsi="等线" w:cstheme="minorHAnsi"/>
                <w:color w:val="FF0000"/>
                <w:kern w:val="0"/>
                <w:szCs w:val="21"/>
              </w:rPr>
            </w:pPr>
            <w:r w:rsidRPr="00551490">
              <w:rPr>
                <w:rFonts w:ascii="Calibri" w:hAnsi="Calibri" w:cstheme="minorHAnsi"/>
                <w:color w:val="FF0000"/>
                <w:szCs w:val="21"/>
              </w:rPr>
              <w:t>FILE Management</w:t>
            </w:r>
          </w:p>
          <w:p w14:paraId="758A4C95" w14:textId="24EEF72F" w:rsidR="00411789" w:rsidRPr="00551490" w:rsidRDefault="00551490" w:rsidP="00551490">
            <w:pPr>
              <w:pStyle w:val="a0"/>
              <w:widowControl/>
              <w:numPr>
                <w:ilvl w:val="0"/>
                <w:numId w:val="175"/>
              </w:numPr>
              <w:ind w:firstLineChars="0"/>
              <w:jc w:val="left"/>
              <w:rPr>
                <w:rFonts w:ascii="等线" w:eastAsia="等线" w:hAnsi="等线" w:cstheme="minorHAnsi" w:hint="eastAsia"/>
                <w:kern w:val="0"/>
                <w:szCs w:val="21"/>
              </w:rPr>
            </w:pPr>
            <w:r w:rsidRPr="00551490">
              <w:rPr>
                <w:rFonts w:ascii="等线" w:eastAsia="等线" w:hAnsi="等线" w:cstheme="minorHAnsi"/>
                <w:color w:val="FF0000"/>
                <w:kern w:val="0"/>
                <w:szCs w:val="21"/>
              </w:rPr>
              <w:t>Modify the case</w:t>
            </w:r>
          </w:p>
        </w:tc>
      </w:tr>
      <w:tr w:rsidR="00A23FA3" w:rsidRPr="00A23FA3" w14:paraId="321793AE" w14:textId="77777777" w:rsidTr="00B440F8">
        <w:trPr>
          <w:trHeight w:val="525"/>
        </w:trPr>
        <w:tc>
          <w:tcPr>
            <w:tcW w:w="709" w:type="dxa"/>
            <w:vMerge/>
            <w:shd w:val="clear" w:color="auto" w:fill="auto"/>
            <w:vAlign w:val="center"/>
          </w:tcPr>
          <w:p w14:paraId="4A473F0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2A492E0F"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5478B25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vAlign w:val="center"/>
          </w:tcPr>
          <w:p w14:paraId="355F8D7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2DC3462E" w14:textId="5EDEC19D" w:rsidR="00B440F8" w:rsidRPr="00551490" w:rsidRDefault="00B440F8" w:rsidP="00B440F8">
            <w:pPr>
              <w:widowControl/>
              <w:jc w:val="left"/>
              <w:rPr>
                <w:rFonts w:ascii="等线" w:eastAsia="等线" w:hAnsi="等线" w:cstheme="minorHAnsi"/>
                <w:color w:val="FF0000"/>
                <w:kern w:val="0"/>
                <w:szCs w:val="21"/>
                <w:rPrChange w:id="4501" w:author="raye" w:date="2018-07-18T18:26:00Z">
                  <w:rPr>
                    <w:rFonts w:ascii="等线" w:eastAsia="等线" w:hAnsi="等线" w:cstheme="minorHAnsi"/>
                    <w:color w:val="FF0000"/>
                    <w:kern w:val="0"/>
                    <w:szCs w:val="21"/>
                  </w:rPr>
                </w:rPrChange>
              </w:rPr>
            </w:pPr>
            <w:r w:rsidRPr="00A23FA3">
              <w:rPr>
                <w:rFonts w:ascii="等线" w:eastAsia="等线" w:hAnsi="等线" w:cstheme="minorHAnsi" w:hint="eastAsia"/>
                <w:kern w:val="0"/>
                <w:szCs w:val="21"/>
                <w:rPrChange w:id="4502" w:author="raye" w:date="2018-07-18T18:26:00Z">
                  <w:rPr>
                    <w:rFonts w:ascii="等线" w:eastAsia="等线" w:hAnsi="等线" w:cstheme="minorHAnsi" w:hint="eastAsia"/>
                    <w:color w:val="FF0000"/>
                    <w:kern w:val="0"/>
                    <w:szCs w:val="21"/>
                  </w:rPr>
                </w:rPrChange>
              </w:rPr>
              <w:t>出验证结果</w:t>
            </w:r>
            <w:r w:rsidRPr="00551490">
              <w:rPr>
                <w:rFonts w:ascii="等线" w:eastAsia="等线" w:hAnsi="等线" w:cstheme="minorHAnsi" w:hint="eastAsia"/>
                <w:strike/>
                <w:color w:val="FF0000"/>
                <w:kern w:val="0"/>
                <w:szCs w:val="21"/>
                <w:rPrChange w:id="4503" w:author="raye" w:date="2018-07-18T18:26:00Z">
                  <w:rPr>
                    <w:rFonts w:ascii="等线" w:eastAsia="等线" w:hAnsi="等线" w:cstheme="minorHAnsi" w:hint="eastAsia"/>
                    <w:color w:val="FF0000"/>
                    <w:kern w:val="0"/>
                    <w:szCs w:val="21"/>
                  </w:rPr>
                </w:rPrChange>
              </w:rPr>
              <w:t>成功</w:t>
            </w:r>
            <w:r w:rsidRPr="00551490">
              <w:rPr>
                <w:rFonts w:ascii="等线" w:eastAsia="等线" w:hAnsi="等线" w:cstheme="minorHAnsi"/>
                <w:strike/>
                <w:color w:val="FF0000"/>
                <w:kern w:val="0"/>
                <w:szCs w:val="21"/>
                <w:rPrChange w:id="4504" w:author="raye" w:date="2018-07-18T18:26:00Z">
                  <w:rPr>
                    <w:rFonts w:ascii="等线" w:eastAsia="等线" w:hAnsi="等线" w:cstheme="minorHAnsi"/>
                    <w:color w:val="FF0000"/>
                    <w:kern w:val="0"/>
                    <w:szCs w:val="21"/>
                  </w:rPr>
                </w:rPrChange>
              </w:rPr>
              <w:t>&amp;失败</w:t>
            </w:r>
            <w:del w:id="4505" w:author="raye" w:date="2018-07-18T18:26:00Z">
              <w:r w:rsidRPr="00551490" w:rsidDel="009B16BB">
                <w:rPr>
                  <w:rFonts w:ascii="等线" w:eastAsia="等线" w:hAnsi="等线" w:cstheme="minorHAnsi" w:hint="eastAsia"/>
                  <w:color w:val="FF0000"/>
                  <w:kern w:val="0"/>
                  <w:szCs w:val="21"/>
                  <w:rPrChange w:id="4506" w:author="raye" w:date="2018-07-18T18:26:00Z">
                    <w:rPr>
                      <w:rFonts w:ascii="等线" w:eastAsia="等线" w:hAnsi="等线" w:cstheme="minorHAnsi" w:hint="eastAsia"/>
                      <w:color w:val="FF0000"/>
                      <w:kern w:val="0"/>
                      <w:szCs w:val="21"/>
                    </w:rPr>
                  </w:rPrChange>
                </w:rPr>
                <w:delText>（待确认）</w:delText>
              </w:r>
            </w:del>
          </w:p>
          <w:p w14:paraId="376829C7" w14:textId="77777777" w:rsidR="00B440F8" w:rsidRPr="00551490" w:rsidRDefault="00B440F8" w:rsidP="00B440F8">
            <w:pPr>
              <w:widowControl/>
              <w:jc w:val="left"/>
              <w:rPr>
                <w:rFonts w:ascii="等线" w:eastAsia="等线" w:hAnsi="等线" w:cstheme="minorHAnsi"/>
                <w:strike/>
                <w:kern w:val="0"/>
                <w:szCs w:val="21"/>
              </w:rPr>
            </w:pPr>
            <w:r w:rsidRPr="00551490">
              <w:rPr>
                <w:rFonts w:ascii="等线" w:eastAsia="等线" w:hAnsi="等线" w:cstheme="minorHAnsi" w:hint="eastAsia"/>
                <w:strike/>
                <w:color w:val="FF0000"/>
                <w:kern w:val="0"/>
                <w:szCs w:val="21"/>
              </w:rPr>
              <w:t>超过2行有展开收起</w:t>
            </w:r>
          </w:p>
        </w:tc>
      </w:tr>
      <w:tr w:rsidR="00A23FA3" w:rsidRPr="00A23FA3" w14:paraId="36BD8AA8" w14:textId="77777777" w:rsidTr="00B440F8">
        <w:trPr>
          <w:trHeight w:val="525"/>
        </w:trPr>
        <w:tc>
          <w:tcPr>
            <w:tcW w:w="709" w:type="dxa"/>
            <w:vMerge/>
            <w:shd w:val="clear" w:color="auto" w:fill="auto"/>
            <w:vAlign w:val="center"/>
          </w:tcPr>
          <w:p w14:paraId="4D8952A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2833AADA"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612E4828"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4793140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70732C4C" w14:textId="77777777" w:rsidR="00B440F8" w:rsidRPr="00A23FA3" w:rsidRDefault="00B440F8" w:rsidP="00B440F8">
            <w:pPr>
              <w:pStyle w:val="a0"/>
              <w:widowControl/>
              <w:numPr>
                <w:ilvl w:val="0"/>
                <w:numId w:val="128"/>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E</w:t>
            </w:r>
            <w:r w:rsidRPr="00A23FA3">
              <w:rPr>
                <w:rFonts w:ascii="等线" w:eastAsia="等线" w:hAnsi="等线" w:cstheme="minorHAnsi"/>
                <w:kern w:val="0"/>
                <w:szCs w:val="21"/>
              </w:rPr>
              <w:t>dit</w:t>
            </w:r>
          </w:p>
          <w:p w14:paraId="0D7759D2" w14:textId="77777777" w:rsidR="00B440F8" w:rsidRPr="00A23FA3" w:rsidRDefault="00B440F8" w:rsidP="00B440F8">
            <w:pPr>
              <w:pStyle w:val="a0"/>
              <w:widowControl/>
              <w:numPr>
                <w:ilvl w:val="0"/>
                <w:numId w:val="128"/>
              </w:numPr>
              <w:ind w:firstLineChars="0"/>
              <w:jc w:val="left"/>
              <w:rPr>
                <w:rFonts w:ascii="等线" w:eastAsia="等线" w:hAnsi="等线" w:cstheme="minorHAnsi"/>
                <w:kern w:val="0"/>
                <w:szCs w:val="21"/>
              </w:rPr>
            </w:pPr>
            <w:r w:rsidRPr="00A23FA3">
              <w:rPr>
                <w:rFonts w:ascii="等线" w:eastAsia="等线" w:hAnsi="等线" w:cstheme="minorHAnsi"/>
                <w:kern w:val="0"/>
                <w:szCs w:val="21"/>
              </w:rPr>
              <w:t>Input</w:t>
            </w:r>
            <w:r w:rsidRPr="00A23FA3">
              <w:rPr>
                <w:rFonts w:ascii="等线" w:eastAsia="等线" w:hAnsi="等线" w:cstheme="minorHAnsi" w:hint="eastAsia"/>
                <w:kern w:val="0"/>
                <w:szCs w:val="21"/>
              </w:rPr>
              <w:t>（点击C</w:t>
            </w:r>
            <w:r w:rsidRPr="00A23FA3">
              <w:rPr>
                <w:rFonts w:ascii="等线" w:eastAsia="等线" w:hAnsi="等线" w:cstheme="minorHAnsi"/>
                <w:kern w:val="0"/>
                <w:szCs w:val="21"/>
              </w:rPr>
              <w:t>heck</w:t>
            </w:r>
            <w:r w:rsidRPr="00A23FA3">
              <w:rPr>
                <w:rFonts w:ascii="等线" w:eastAsia="等线" w:hAnsi="等线" w:cstheme="minorHAnsi" w:hint="eastAsia"/>
                <w:kern w:val="0"/>
                <w:szCs w:val="21"/>
              </w:rPr>
              <w:t>时返回数据这个页面就会把异常的标色标出来了）</w:t>
            </w:r>
          </w:p>
        </w:tc>
      </w:tr>
      <w:tr w:rsidR="00A23FA3" w:rsidRPr="00A23FA3" w14:paraId="5334ED35" w14:textId="77777777" w:rsidTr="00B440F8">
        <w:trPr>
          <w:trHeight w:val="525"/>
        </w:trPr>
        <w:tc>
          <w:tcPr>
            <w:tcW w:w="709" w:type="dxa"/>
            <w:vMerge/>
            <w:shd w:val="clear" w:color="auto" w:fill="auto"/>
            <w:vAlign w:val="center"/>
          </w:tcPr>
          <w:p w14:paraId="207D1FCE"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7B39F454"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795F3A3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 xml:space="preserve">Checking &amp; </w:t>
            </w:r>
            <w:r w:rsidRPr="00A23FA3">
              <w:rPr>
                <w:rFonts w:ascii="等线" w:eastAsia="等线" w:hAnsi="等线" w:cstheme="minorHAnsi"/>
                <w:kern w:val="0"/>
                <w:szCs w:val="21"/>
              </w:rPr>
              <w:lastRenderedPageBreak/>
              <w:t>Evidence&gt;&gt; Comments</w:t>
            </w:r>
          </w:p>
        </w:tc>
        <w:tc>
          <w:tcPr>
            <w:tcW w:w="1134" w:type="dxa"/>
            <w:vAlign w:val="center"/>
          </w:tcPr>
          <w:p w14:paraId="5548576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lastRenderedPageBreak/>
              <w:t>内容</w:t>
            </w:r>
          </w:p>
        </w:tc>
        <w:tc>
          <w:tcPr>
            <w:tcW w:w="3969" w:type="dxa"/>
            <w:shd w:val="clear" w:color="auto" w:fill="auto"/>
            <w:vAlign w:val="center"/>
          </w:tcPr>
          <w:p w14:paraId="534E9A2F" w14:textId="274CC1ED" w:rsidR="00B440F8" w:rsidRPr="00A23FA3" w:rsidRDefault="00B440F8" w:rsidP="00B440F8">
            <w:pPr>
              <w:pStyle w:val="a0"/>
              <w:numPr>
                <w:ilvl w:val="0"/>
                <w:numId w:val="129"/>
              </w:numPr>
              <w:ind w:firstLineChars="0"/>
              <w:rPr>
                <w:rFonts w:ascii="等线" w:eastAsia="等线" w:hAnsi="等线"/>
                <w:szCs w:val="21"/>
                <w:rPrChange w:id="4507" w:author="raye" w:date="2018-07-18T18:26:00Z">
                  <w:rPr>
                    <w:rFonts w:ascii="等线" w:eastAsia="等线" w:hAnsi="等线"/>
                    <w:color w:val="FF0000"/>
                    <w:szCs w:val="21"/>
                  </w:rPr>
                </w:rPrChange>
              </w:rPr>
            </w:pPr>
            <w:r w:rsidRPr="00A23FA3">
              <w:rPr>
                <w:rFonts w:ascii="等线" w:eastAsia="等线" w:hAnsi="等线" w:hint="eastAsia"/>
                <w:szCs w:val="21"/>
                <w:rPrChange w:id="4508" w:author="raye" w:date="2018-07-18T18:26:00Z">
                  <w:rPr>
                    <w:rFonts w:ascii="等线" w:eastAsia="等线" w:hAnsi="等线" w:hint="eastAsia"/>
                    <w:color w:val="FF0000"/>
                    <w:szCs w:val="21"/>
                  </w:rPr>
                </w:rPrChange>
              </w:rPr>
              <w:t>有红标的</w:t>
            </w:r>
            <w:r w:rsidRPr="00A23FA3">
              <w:rPr>
                <w:rFonts w:ascii="等线" w:eastAsia="等线" w:hAnsi="等线"/>
                <w:szCs w:val="21"/>
                <w:rPrChange w:id="4509" w:author="raye" w:date="2018-07-18T18:26:00Z">
                  <w:rPr>
                    <w:rFonts w:ascii="等线" w:eastAsia="等线" w:hAnsi="等线"/>
                    <w:color w:val="FF0000"/>
                    <w:szCs w:val="21"/>
                  </w:rPr>
                </w:rPrChange>
              </w:rPr>
              <w:t>Comments</w:t>
            </w:r>
            <w:r w:rsidRPr="00A23FA3">
              <w:rPr>
                <w:rFonts w:ascii="等线" w:eastAsia="等线" w:hAnsi="等线" w:hint="eastAsia"/>
                <w:szCs w:val="21"/>
                <w:rPrChange w:id="4510" w:author="raye" w:date="2018-07-18T18:26:00Z">
                  <w:rPr>
                    <w:rFonts w:ascii="等线" w:eastAsia="等线" w:hAnsi="等线" w:hint="eastAsia"/>
                    <w:color w:val="FF0000"/>
                    <w:szCs w:val="21"/>
                  </w:rPr>
                </w:rPrChange>
              </w:rPr>
              <w:t>就会出现在这里</w:t>
            </w:r>
            <w:del w:id="4511" w:author="raye" w:date="2018-07-18T18:26:00Z">
              <w:r w:rsidRPr="00A23FA3" w:rsidDel="009B16BB">
                <w:rPr>
                  <w:rFonts w:ascii="等线" w:eastAsia="等线" w:hAnsi="等线" w:hint="eastAsia"/>
                  <w:szCs w:val="21"/>
                  <w:rPrChange w:id="4512" w:author="raye" w:date="2018-07-18T18:26:00Z">
                    <w:rPr>
                      <w:rFonts w:ascii="等线" w:eastAsia="等线" w:hAnsi="等线" w:hint="eastAsia"/>
                      <w:color w:val="FF0000"/>
                      <w:szCs w:val="21"/>
                    </w:rPr>
                  </w:rPrChange>
                </w:rPr>
                <w:delText>里自己有新添的也会出现在这里（待确认）</w:delText>
              </w:r>
            </w:del>
          </w:p>
          <w:p w14:paraId="097DCFA6" w14:textId="56E65595" w:rsidR="00B440F8" w:rsidRPr="00551490" w:rsidDel="009B16BB" w:rsidRDefault="00B440F8">
            <w:pPr>
              <w:pStyle w:val="a0"/>
              <w:numPr>
                <w:ilvl w:val="0"/>
                <w:numId w:val="129"/>
              </w:numPr>
              <w:ind w:firstLineChars="0"/>
              <w:rPr>
                <w:del w:id="4513" w:author="raye" w:date="2018-07-18T18:26:00Z"/>
                <w:color w:val="FF0000"/>
              </w:rPr>
            </w:pPr>
            <w:r w:rsidRPr="00551490">
              <w:rPr>
                <w:rFonts w:ascii="等线" w:eastAsia="等线" w:hAnsi="等线" w:hint="eastAsia"/>
                <w:color w:val="FF0000"/>
                <w:szCs w:val="21"/>
                <w:rPrChange w:id="4514" w:author="raye" w:date="2018-07-18T18:26:00Z">
                  <w:rPr>
                    <w:rFonts w:ascii="等线" w:eastAsia="等线" w:hAnsi="等线" w:hint="eastAsia"/>
                    <w:color w:val="FF0000"/>
                    <w:szCs w:val="21"/>
                  </w:rPr>
                </w:rPrChange>
              </w:rPr>
              <w:lastRenderedPageBreak/>
              <w:t>只有</w:t>
            </w:r>
            <w:r w:rsidRPr="00551490">
              <w:rPr>
                <w:rFonts w:ascii="等线" w:eastAsia="等线" w:hAnsi="等线"/>
                <w:color w:val="FF0000"/>
                <w:szCs w:val="21"/>
                <w:rPrChange w:id="4515" w:author="raye" w:date="2018-07-18T18:26:00Z">
                  <w:rPr>
                    <w:rFonts w:ascii="等线" w:eastAsia="等线" w:hAnsi="等线"/>
                    <w:color w:val="FF0000"/>
                    <w:szCs w:val="21"/>
                  </w:rPr>
                </w:rPrChange>
              </w:rPr>
              <w:t>NO</w:t>
            </w:r>
            <w:r w:rsidRPr="00551490">
              <w:rPr>
                <w:rFonts w:ascii="等线" w:eastAsia="等线" w:hAnsi="等线" w:hint="eastAsia"/>
                <w:color w:val="FF0000"/>
                <w:szCs w:val="21"/>
                <w:rPrChange w:id="4516" w:author="raye" w:date="2018-07-18T18:26:00Z">
                  <w:rPr>
                    <w:rFonts w:ascii="等线" w:eastAsia="等线" w:hAnsi="等线" w:hint="eastAsia"/>
                    <w:color w:val="FF0000"/>
                    <w:szCs w:val="21"/>
                  </w:rPr>
                </w:rPrChange>
              </w:rPr>
              <w:t>的才出红标</w:t>
            </w:r>
            <w:r w:rsidR="00551490" w:rsidRPr="00551490">
              <w:rPr>
                <w:rFonts w:ascii="等线" w:eastAsia="等线" w:hAnsi="等线" w:hint="eastAsia"/>
                <w:color w:val="FF0000"/>
                <w:szCs w:val="21"/>
              </w:rPr>
              <w:t>（如果人工在对应类项下加了证据，则N</w:t>
            </w:r>
            <w:r w:rsidR="00551490" w:rsidRPr="00551490">
              <w:rPr>
                <w:rFonts w:ascii="等线" w:eastAsia="等线" w:hAnsi="等线"/>
                <w:color w:val="FF0000"/>
                <w:szCs w:val="21"/>
              </w:rPr>
              <w:t>O</w:t>
            </w:r>
            <w:r w:rsidR="00551490" w:rsidRPr="00551490">
              <w:rPr>
                <w:rFonts w:ascii="等线" w:eastAsia="等线" w:hAnsi="等线" w:hint="eastAsia"/>
                <w:color w:val="FF0000"/>
                <w:szCs w:val="21"/>
              </w:rPr>
              <w:t>的红标消失。）</w:t>
            </w:r>
            <w:del w:id="4517" w:author="raye" w:date="2018-07-18T18:26:00Z">
              <w:r w:rsidRPr="00551490" w:rsidDel="009B16BB">
                <w:rPr>
                  <w:rFonts w:ascii="等线" w:eastAsia="等线" w:hAnsi="等线" w:hint="eastAsia"/>
                  <w:color w:val="FF0000"/>
                  <w:szCs w:val="21"/>
                  <w:rPrChange w:id="4518" w:author="raye" w:date="2018-07-18T18:26:00Z">
                    <w:rPr>
                      <w:rFonts w:ascii="等线" w:eastAsia="等线" w:hAnsi="等线" w:hint="eastAsia"/>
                      <w:color w:val="FF0000"/>
                      <w:szCs w:val="21"/>
                    </w:rPr>
                  </w:rPrChange>
                </w:rPr>
                <w:delText>，但是</w:delText>
              </w:r>
              <w:r w:rsidRPr="00551490" w:rsidDel="009B16BB">
                <w:rPr>
                  <w:rFonts w:ascii="等线" w:eastAsia="等线" w:hAnsi="等线"/>
                  <w:color w:val="FF0000"/>
                  <w:szCs w:val="21"/>
                  <w:rPrChange w:id="4519" w:author="raye" w:date="2018-07-18T18:26:00Z">
                    <w:rPr>
                      <w:rFonts w:ascii="等线" w:eastAsia="等线" w:hAnsi="等线"/>
                      <w:color w:val="FF0000"/>
                      <w:szCs w:val="21"/>
                    </w:rPr>
                  </w:rPrChange>
                </w:rPr>
                <w:delText>N/A</w:delText>
              </w:r>
              <w:r w:rsidRPr="00551490" w:rsidDel="009B16BB">
                <w:rPr>
                  <w:rFonts w:ascii="等线" w:eastAsia="等线" w:hAnsi="等线" w:hint="eastAsia"/>
                  <w:color w:val="FF0000"/>
                  <w:szCs w:val="21"/>
                  <w:rPrChange w:id="4520" w:author="raye" w:date="2018-07-18T18:26:00Z">
                    <w:rPr>
                      <w:rFonts w:ascii="等线" w:eastAsia="等线" w:hAnsi="等线" w:hint="eastAsia"/>
                      <w:color w:val="FF0000"/>
                      <w:szCs w:val="21"/>
                    </w:rPr>
                  </w:rPrChange>
                </w:rPr>
                <w:delText>的会有</w:delText>
              </w:r>
              <w:r w:rsidRPr="00551490" w:rsidDel="009B16BB">
                <w:rPr>
                  <w:rFonts w:ascii="等线" w:eastAsia="等线" w:hAnsi="等线"/>
                  <w:color w:val="FF0000"/>
                  <w:szCs w:val="21"/>
                  <w:rPrChange w:id="4521" w:author="raye" w:date="2018-07-18T18:26:00Z">
                    <w:rPr>
                      <w:rFonts w:ascii="等线" w:eastAsia="等线" w:hAnsi="等线"/>
                      <w:color w:val="FF0000"/>
                      <w:szCs w:val="21"/>
                    </w:rPr>
                  </w:rPrChange>
                </w:rPr>
                <w:delText>COMMENTS</w:delText>
              </w:r>
              <w:r w:rsidRPr="00551490" w:rsidDel="009B16BB">
                <w:rPr>
                  <w:rFonts w:ascii="等线" w:eastAsia="等线" w:hAnsi="等线" w:hint="eastAsia"/>
                  <w:color w:val="FF0000"/>
                  <w:szCs w:val="21"/>
                  <w:rPrChange w:id="4522" w:author="raye" w:date="2018-07-18T18:26:00Z">
                    <w:rPr>
                      <w:rFonts w:ascii="等线" w:eastAsia="等线" w:hAnsi="等线" w:hint="eastAsia"/>
                      <w:color w:val="FF0000"/>
                      <w:szCs w:val="21"/>
                    </w:rPr>
                  </w:rPrChange>
                </w:rPr>
                <w:delText>，要不要出现在这里呢</w:delText>
              </w:r>
              <w:r w:rsidRPr="00551490" w:rsidDel="009B16BB">
                <w:rPr>
                  <w:rFonts w:ascii="等线" w:eastAsia="等线" w:hAnsi="等线"/>
                  <w:color w:val="FF0000"/>
                  <w:szCs w:val="21"/>
                  <w:rPrChange w:id="4523" w:author="raye" w:date="2018-07-18T18:26:00Z">
                    <w:rPr>
                      <w:rFonts w:ascii="等线" w:eastAsia="等线" w:hAnsi="等线"/>
                      <w:color w:val="FF0000"/>
                      <w:szCs w:val="21"/>
                    </w:rPr>
                  </w:rPrChange>
                </w:rPr>
                <w:delText xml:space="preserve"> </w:delText>
              </w:r>
              <w:r w:rsidRPr="00551490" w:rsidDel="009B16BB">
                <w:rPr>
                  <w:rFonts w:ascii="等线" w:eastAsia="等线" w:hAnsi="等线" w:hint="eastAsia"/>
                  <w:color w:val="FF0000"/>
                  <w:szCs w:val="21"/>
                  <w:rPrChange w:id="4524" w:author="raye" w:date="2018-07-18T18:26:00Z">
                    <w:rPr>
                      <w:rFonts w:ascii="等线" w:eastAsia="等线" w:hAnsi="等线" w:hint="eastAsia"/>
                      <w:color w:val="FF0000"/>
                      <w:szCs w:val="21"/>
                    </w:rPr>
                  </w:rPrChange>
                </w:rPr>
                <w:delText>。</w:delText>
              </w:r>
            </w:del>
          </w:p>
          <w:p w14:paraId="3A93CD3A" w14:textId="19569650" w:rsidR="00B440F8" w:rsidRPr="00A23FA3" w:rsidRDefault="00B440F8">
            <w:pPr>
              <w:pStyle w:val="a0"/>
              <w:numPr>
                <w:ilvl w:val="0"/>
                <w:numId w:val="129"/>
              </w:numPr>
              <w:ind w:firstLineChars="0"/>
            </w:pPr>
            <w:del w:id="4525" w:author="raye" w:date="2018-07-18T18:26:00Z">
              <w:r w:rsidRPr="00A23FA3" w:rsidDel="009B16BB">
                <w:rPr>
                  <w:rFonts w:ascii="等线" w:eastAsia="等线" w:hAnsi="等线" w:hint="eastAsia"/>
                  <w:szCs w:val="21"/>
                </w:rPr>
                <w:delText>N</w:delText>
              </w:r>
              <w:r w:rsidRPr="00A23FA3" w:rsidDel="009B16BB">
                <w:rPr>
                  <w:rFonts w:ascii="等线" w:eastAsia="等线" w:hAnsi="等线"/>
                  <w:szCs w:val="21"/>
                </w:rPr>
                <w:delText>/A</w:delText>
              </w:r>
              <w:r w:rsidRPr="00A23FA3" w:rsidDel="009B16BB">
                <w:rPr>
                  <w:rFonts w:ascii="等线" w:eastAsia="等线" w:hAnsi="等线" w:hint="eastAsia"/>
                  <w:szCs w:val="21"/>
                </w:rPr>
                <w:delText>的是打勾还是跟N</w:delText>
              </w:r>
              <w:r w:rsidRPr="00A23FA3" w:rsidDel="009B16BB">
                <w:rPr>
                  <w:rFonts w:ascii="等线" w:eastAsia="等线" w:hAnsi="等线"/>
                  <w:szCs w:val="21"/>
                </w:rPr>
                <w:delText>O</w:delText>
              </w:r>
              <w:r w:rsidRPr="00A23FA3" w:rsidDel="009B16BB">
                <w:rPr>
                  <w:rFonts w:ascii="等线" w:eastAsia="等线" w:hAnsi="等线" w:hint="eastAsia"/>
                  <w:szCs w:val="21"/>
                </w:rPr>
                <w:delText>一样红标，还是有其它标识？（待确认）</w:delText>
              </w:r>
            </w:del>
          </w:p>
        </w:tc>
      </w:tr>
      <w:tr w:rsidR="00A23FA3" w:rsidRPr="00A23FA3" w14:paraId="65AB4B32" w14:textId="77777777" w:rsidTr="00B440F8">
        <w:trPr>
          <w:trHeight w:val="525"/>
        </w:trPr>
        <w:tc>
          <w:tcPr>
            <w:tcW w:w="709" w:type="dxa"/>
            <w:vMerge/>
            <w:shd w:val="clear" w:color="auto" w:fill="auto"/>
            <w:vAlign w:val="center"/>
          </w:tcPr>
          <w:p w14:paraId="307CDA81"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40D74EF2"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1EFC69B7"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5470561D" w14:textId="77777777" w:rsidR="00B440F8" w:rsidRPr="00551490" w:rsidRDefault="00B440F8" w:rsidP="00B440F8">
            <w:pPr>
              <w:widowControl/>
              <w:jc w:val="left"/>
              <w:rPr>
                <w:rFonts w:ascii="等线" w:eastAsia="等线" w:hAnsi="等线" w:cstheme="minorHAnsi"/>
                <w:strike/>
                <w:color w:val="FF0000"/>
                <w:kern w:val="0"/>
                <w:szCs w:val="21"/>
              </w:rPr>
            </w:pPr>
            <w:r w:rsidRPr="00551490">
              <w:rPr>
                <w:rFonts w:ascii="等线" w:eastAsia="等线" w:hAnsi="等线" w:cstheme="minorHAnsi" w:hint="eastAsia"/>
                <w:strike/>
                <w:color w:val="FF0000"/>
                <w:kern w:val="0"/>
                <w:szCs w:val="21"/>
              </w:rPr>
              <w:t>按钮</w:t>
            </w:r>
          </w:p>
        </w:tc>
        <w:tc>
          <w:tcPr>
            <w:tcW w:w="3969" w:type="dxa"/>
            <w:shd w:val="clear" w:color="auto" w:fill="auto"/>
            <w:vAlign w:val="center"/>
          </w:tcPr>
          <w:p w14:paraId="74A47F0F" w14:textId="3562AE6D" w:rsidR="00B440F8" w:rsidRPr="00551490" w:rsidRDefault="00B440F8">
            <w:pPr>
              <w:widowControl/>
              <w:jc w:val="left"/>
              <w:rPr>
                <w:rFonts w:ascii="等线" w:eastAsia="等线" w:hAnsi="等线" w:cstheme="minorHAnsi"/>
                <w:strike/>
                <w:color w:val="FF0000"/>
                <w:kern w:val="0"/>
                <w:szCs w:val="21"/>
              </w:rPr>
            </w:pPr>
            <w:r w:rsidRPr="00551490">
              <w:rPr>
                <w:rFonts w:ascii="等线" w:eastAsia="等线" w:hAnsi="等线" w:cstheme="minorHAnsi" w:hint="eastAsia"/>
                <w:strike/>
                <w:color w:val="FF0000"/>
                <w:kern w:val="0"/>
                <w:szCs w:val="21"/>
                <w:rPrChange w:id="4526" w:author="raye" w:date="2018-07-18T18:27:00Z">
                  <w:rPr>
                    <w:rFonts w:ascii="等线" w:eastAsia="等线" w:hAnsi="等线" w:cstheme="minorHAnsi" w:hint="eastAsia"/>
                    <w:color w:val="FF0000"/>
                    <w:kern w:val="0"/>
                    <w:szCs w:val="21"/>
                  </w:rPr>
                </w:rPrChange>
              </w:rPr>
              <w:t>可以点击，跳转到</w:t>
            </w:r>
            <w:r w:rsidRPr="00551490">
              <w:rPr>
                <w:rFonts w:ascii="等线" w:eastAsia="等线" w:hAnsi="等线" w:cstheme="minorHAnsi"/>
                <w:strike/>
                <w:color w:val="FF0000"/>
                <w:kern w:val="0"/>
                <w:szCs w:val="21"/>
                <w:rPrChange w:id="4527" w:author="raye" w:date="2018-07-18T18:27:00Z">
                  <w:rPr>
                    <w:rFonts w:ascii="等线" w:eastAsia="等线" w:hAnsi="等线" w:cstheme="minorHAnsi"/>
                    <w:color w:val="FF0000"/>
                    <w:kern w:val="0"/>
                    <w:szCs w:val="21"/>
                  </w:rPr>
                </w:rPrChange>
              </w:rPr>
              <w:t>Input</w:t>
            </w:r>
            <w:r w:rsidRPr="00551490">
              <w:rPr>
                <w:rFonts w:ascii="等线" w:eastAsia="等线" w:hAnsi="等线" w:cstheme="minorHAnsi" w:hint="eastAsia"/>
                <w:strike/>
                <w:color w:val="FF0000"/>
                <w:kern w:val="0"/>
                <w:szCs w:val="21"/>
                <w:rPrChange w:id="4528" w:author="raye" w:date="2018-07-18T18:27:00Z">
                  <w:rPr>
                    <w:rFonts w:ascii="等线" w:eastAsia="等线" w:hAnsi="等线" w:cstheme="minorHAnsi" w:hint="eastAsia"/>
                    <w:color w:val="FF0000"/>
                    <w:kern w:val="0"/>
                    <w:szCs w:val="21"/>
                  </w:rPr>
                </w:rPrChange>
              </w:rPr>
              <w:t>页面</w:t>
            </w:r>
            <w:del w:id="4529" w:author="raye" w:date="2018-07-18T18:27:00Z">
              <w:r w:rsidRPr="00551490" w:rsidDel="009B16BB">
                <w:rPr>
                  <w:rFonts w:ascii="等线" w:eastAsia="等线" w:hAnsi="等线" w:cstheme="minorHAnsi" w:hint="eastAsia"/>
                  <w:strike/>
                  <w:color w:val="FF0000"/>
                  <w:kern w:val="0"/>
                  <w:szCs w:val="21"/>
                </w:rPr>
                <w:delText>（待确认）</w:delText>
              </w:r>
            </w:del>
          </w:p>
        </w:tc>
      </w:tr>
      <w:tr w:rsidR="00A23FA3" w:rsidRPr="00A23FA3" w14:paraId="4980906D" w14:textId="77777777" w:rsidTr="00B440F8">
        <w:trPr>
          <w:trHeight w:val="525"/>
        </w:trPr>
        <w:tc>
          <w:tcPr>
            <w:tcW w:w="709" w:type="dxa"/>
            <w:vMerge/>
            <w:shd w:val="clear" w:color="auto" w:fill="auto"/>
            <w:vAlign w:val="center"/>
          </w:tcPr>
          <w:p w14:paraId="7770BAF7"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3AC194F6"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2F7C655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vAlign w:val="center"/>
          </w:tcPr>
          <w:p w14:paraId="524817B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32C1A26A" w14:textId="427B86C2" w:rsidR="00B440F8" w:rsidRPr="00A23FA3" w:rsidRDefault="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del w:id="4530" w:author="raye" w:date="2018-07-18T18:27:00Z">
              <w:r w:rsidRPr="00A23FA3" w:rsidDel="009B16BB">
                <w:rPr>
                  <w:rFonts w:ascii="等线" w:eastAsia="等线" w:hAnsi="等线" w:cstheme="minorHAnsi" w:hint="eastAsia"/>
                  <w:kern w:val="0"/>
                  <w:szCs w:val="21"/>
                </w:rPr>
                <w:delText>（标识规则如上待确认</w:delText>
              </w:r>
            </w:del>
          </w:p>
        </w:tc>
      </w:tr>
      <w:tr w:rsidR="00A23FA3" w:rsidRPr="00A23FA3" w14:paraId="538B9CC8" w14:textId="77777777" w:rsidTr="00B440F8">
        <w:trPr>
          <w:trHeight w:val="525"/>
        </w:trPr>
        <w:tc>
          <w:tcPr>
            <w:tcW w:w="709" w:type="dxa"/>
            <w:vMerge/>
            <w:shd w:val="clear" w:color="auto" w:fill="auto"/>
            <w:vAlign w:val="center"/>
          </w:tcPr>
          <w:p w14:paraId="6431903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5C76A064"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4DF3F352"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22CA663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49BFDBCA" w14:textId="77777777" w:rsidR="00B440F8" w:rsidRPr="00A23FA3" w:rsidRDefault="00B440F8" w:rsidP="00B440F8">
            <w:pPr>
              <w:pStyle w:val="a0"/>
              <w:widowControl/>
              <w:numPr>
                <w:ilvl w:val="0"/>
                <w:numId w:val="130"/>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p>
          <w:p w14:paraId="605FBABC" w14:textId="77777777" w:rsidR="00B440F8" w:rsidRPr="00A23FA3" w:rsidRDefault="00B440F8" w:rsidP="00B440F8">
            <w:pPr>
              <w:pStyle w:val="a0"/>
              <w:widowControl/>
              <w:numPr>
                <w:ilvl w:val="0"/>
                <w:numId w:val="130"/>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p>
        </w:tc>
      </w:tr>
      <w:tr w:rsidR="00A23FA3" w:rsidRPr="00A23FA3" w14:paraId="7D46DD3D" w14:textId="77777777" w:rsidTr="00B440F8">
        <w:trPr>
          <w:trHeight w:val="525"/>
        </w:trPr>
        <w:tc>
          <w:tcPr>
            <w:tcW w:w="709" w:type="dxa"/>
            <w:shd w:val="clear" w:color="auto" w:fill="F5F7F9"/>
            <w:vAlign w:val="center"/>
          </w:tcPr>
          <w:p w14:paraId="2E0A805F"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4A</w:t>
            </w:r>
          </w:p>
        </w:tc>
        <w:tc>
          <w:tcPr>
            <w:tcW w:w="1276" w:type="dxa"/>
            <w:shd w:val="clear" w:color="auto" w:fill="F5F7F9"/>
            <w:vAlign w:val="center"/>
          </w:tcPr>
          <w:p w14:paraId="63EB7C9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不进行后续步骤，直接把</w:t>
            </w:r>
            <w:r w:rsidRPr="00A23FA3">
              <w:rPr>
                <w:rFonts w:ascii="等线" w:eastAsia="等线" w:hAnsi="等线" w:cstheme="minorHAnsi"/>
                <w:kern w:val="0"/>
                <w:szCs w:val="21"/>
              </w:rPr>
              <w:t>INPUT</w:t>
            </w:r>
            <w:r w:rsidRPr="00A23FA3">
              <w:rPr>
                <w:rFonts w:ascii="等线" w:eastAsia="等线" w:hAnsi="等线" w:cstheme="minorHAnsi" w:hint="eastAsia"/>
                <w:kern w:val="0"/>
                <w:szCs w:val="21"/>
              </w:rPr>
              <w:t>发给O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审查</w:t>
            </w:r>
          </w:p>
        </w:tc>
        <w:tc>
          <w:tcPr>
            <w:tcW w:w="1843" w:type="dxa"/>
            <w:shd w:val="clear" w:color="auto" w:fill="F5F7F9"/>
          </w:tcPr>
          <w:p w14:paraId="5C16F8D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shd w:val="clear" w:color="auto" w:fill="F5F7F9"/>
            <w:vAlign w:val="center"/>
          </w:tcPr>
          <w:p w14:paraId="7855C12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通4</w:t>
            </w:r>
            <w:r w:rsidRPr="00A23FA3">
              <w:rPr>
                <w:rFonts w:ascii="等线" w:eastAsia="等线" w:hAnsi="等线" w:cstheme="minorHAnsi"/>
                <w:kern w:val="0"/>
                <w:szCs w:val="21"/>
              </w:rPr>
              <w:t>D</w:t>
            </w:r>
          </w:p>
        </w:tc>
        <w:tc>
          <w:tcPr>
            <w:tcW w:w="3969" w:type="dxa"/>
            <w:shd w:val="clear" w:color="auto" w:fill="F5F7F9"/>
            <w:vAlign w:val="center"/>
          </w:tcPr>
          <w:p w14:paraId="0CDFB59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通4</w:t>
            </w:r>
            <w:r w:rsidRPr="00A23FA3">
              <w:rPr>
                <w:rFonts w:ascii="等线" w:eastAsia="等线" w:hAnsi="等线" w:cstheme="minorHAnsi"/>
                <w:kern w:val="0"/>
                <w:szCs w:val="21"/>
              </w:rPr>
              <w:t>D</w:t>
            </w:r>
          </w:p>
        </w:tc>
      </w:tr>
      <w:tr w:rsidR="00A23FA3" w:rsidRPr="00A23FA3" w14:paraId="73B0583E" w14:textId="77777777" w:rsidTr="00B440F8">
        <w:trPr>
          <w:trHeight w:val="525"/>
        </w:trPr>
        <w:tc>
          <w:tcPr>
            <w:tcW w:w="709" w:type="dxa"/>
            <w:shd w:val="clear" w:color="auto" w:fill="auto"/>
            <w:vAlign w:val="center"/>
          </w:tcPr>
          <w:p w14:paraId="22A25683"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4B</w:t>
            </w:r>
          </w:p>
        </w:tc>
        <w:tc>
          <w:tcPr>
            <w:tcW w:w="1276" w:type="dxa"/>
            <w:shd w:val="clear" w:color="auto" w:fill="auto"/>
            <w:vAlign w:val="center"/>
          </w:tcPr>
          <w:p w14:paraId="48DDA20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创建1</w:t>
            </w:r>
            <w:r w:rsidRPr="00A23FA3">
              <w:rPr>
                <w:rFonts w:ascii="等线" w:eastAsia="等线" w:hAnsi="等线" w:cstheme="minorHAnsi"/>
                <w:kern w:val="0"/>
                <w:szCs w:val="21"/>
              </w:rPr>
              <w:t>#Summary</w:t>
            </w:r>
          </w:p>
        </w:tc>
        <w:tc>
          <w:tcPr>
            <w:tcW w:w="1843" w:type="dxa"/>
          </w:tcPr>
          <w:p w14:paraId="799EAAF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p>
        </w:tc>
        <w:tc>
          <w:tcPr>
            <w:tcW w:w="1134" w:type="dxa"/>
            <w:vAlign w:val="center"/>
          </w:tcPr>
          <w:p w14:paraId="57124C5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c>
          <w:tcPr>
            <w:tcW w:w="3969" w:type="dxa"/>
            <w:shd w:val="clear" w:color="auto" w:fill="auto"/>
            <w:vAlign w:val="center"/>
          </w:tcPr>
          <w:p w14:paraId="74080B8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r>
      <w:tr w:rsidR="00A23FA3" w:rsidRPr="00A23FA3" w14:paraId="5990A11C" w14:textId="77777777" w:rsidTr="00B440F8">
        <w:trPr>
          <w:trHeight w:val="525"/>
        </w:trPr>
        <w:tc>
          <w:tcPr>
            <w:tcW w:w="709" w:type="dxa"/>
            <w:shd w:val="clear" w:color="auto" w:fill="F5F7F9"/>
            <w:vAlign w:val="center"/>
            <w:hideMark/>
          </w:tcPr>
          <w:p w14:paraId="4F3646EC"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4C</w:t>
            </w:r>
          </w:p>
        </w:tc>
        <w:tc>
          <w:tcPr>
            <w:tcW w:w="1276" w:type="dxa"/>
            <w:shd w:val="clear" w:color="auto" w:fill="F5F7F9"/>
            <w:vAlign w:val="center"/>
            <w:hideMark/>
          </w:tcPr>
          <w:p w14:paraId="704BA41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创建2</w:t>
            </w:r>
            <w:r w:rsidRPr="00A23FA3">
              <w:rPr>
                <w:rFonts w:ascii="等线" w:eastAsia="等线" w:hAnsi="等线" w:cstheme="minorHAnsi"/>
                <w:kern w:val="0"/>
                <w:szCs w:val="21"/>
              </w:rPr>
              <w:t>#SAF</w:t>
            </w:r>
            <w:r w:rsidRPr="00A23FA3">
              <w:rPr>
                <w:rFonts w:ascii="等线" w:eastAsia="等线" w:hAnsi="等线" w:cstheme="minorHAnsi" w:hint="eastAsia"/>
                <w:kern w:val="0"/>
                <w:szCs w:val="21"/>
              </w:rPr>
              <w:t>（确定是否需要）</w:t>
            </w:r>
          </w:p>
        </w:tc>
        <w:tc>
          <w:tcPr>
            <w:tcW w:w="1843" w:type="dxa"/>
            <w:shd w:val="clear" w:color="auto" w:fill="F5F7F9"/>
          </w:tcPr>
          <w:p w14:paraId="20E24CA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p>
        </w:tc>
        <w:tc>
          <w:tcPr>
            <w:tcW w:w="1134" w:type="dxa"/>
            <w:shd w:val="clear" w:color="auto" w:fill="F5F7F9"/>
            <w:vAlign w:val="center"/>
          </w:tcPr>
          <w:p w14:paraId="24A3CEA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c>
          <w:tcPr>
            <w:tcW w:w="3969" w:type="dxa"/>
            <w:shd w:val="clear" w:color="auto" w:fill="F5F7F9"/>
            <w:vAlign w:val="center"/>
            <w:hideMark/>
          </w:tcPr>
          <w:p w14:paraId="3B3ACB2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r>
      <w:tr w:rsidR="00A23FA3" w:rsidRPr="00A23FA3" w14:paraId="3ED67479" w14:textId="77777777" w:rsidTr="00B440F8">
        <w:trPr>
          <w:trHeight w:val="498"/>
        </w:trPr>
        <w:tc>
          <w:tcPr>
            <w:tcW w:w="709" w:type="dxa"/>
            <w:vMerge w:val="restart"/>
            <w:shd w:val="clear" w:color="auto" w:fill="auto"/>
            <w:vAlign w:val="center"/>
          </w:tcPr>
          <w:p w14:paraId="1C819860" w14:textId="77777777" w:rsidR="00B440F8" w:rsidRPr="00A23FA3" w:rsidRDefault="00B440F8" w:rsidP="00B440F8">
            <w:pPr>
              <w:widowControl/>
              <w:jc w:val="center"/>
              <w:rPr>
                <w:rFonts w:ascii="等线" w:eastAsia="等线" w:hAnsi="等线" w:cstheme="minorHAnsi"/>
                <w:kern w:val="0"/>
                <w:szCs w:val="21"/>
              </w:rPr>
            </w:pPr>
            <w:r w:rsidRPr="00A23FA3">
              <w:rPr>
                <w:rFonts w:ascii="等线" w:eastAsia="等线" w:hAnsi="等线" w:cstheme="minorHAnsi"/>
                <w:kern w:val="0"/>
                <w:szCs w:val="21"/>
              </w:rPr>
              <w:t>4D</w:t>
            </w:r>
          </w:p>
        </w:tc>
        <w:tc>
          <w:tcPr>
            <w:tcW w:w="1276" w:type="dxa"/>
            <w:vMerge w:val="restart"/>
            <w:shd w:val="clear" w:color="auto" w:fill="auto"/>
            <w:vAlign w:val="center"/>
          </w:tcPr>
          <w:p w14:paraId="32BF4F4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发送C</w:t>
            </w:r>
            <w:r w:rsidRPr="00A23FA3">
              <w:rPr>
                <w:rFonts w:ascii="等线" w:eastAsia="等线" w:hAnsi="等线" w:cstheme="minorHAnsi"/>
                <w:kern w:val="0"/>
                <w:szCs w:val="21"/>
              </w:rPr>
              <w:t>ASE</w:t>
            </w:r>
            <w:r w:rsidRPr="00A23FA3">
              <w:rPr>
                <w:rFonts w:ascii="等线" w:eastAsia="等线" w:hAnsi="等线" w:cstheme="minorHAnsi" w:hint="eastAsia"/>
                <w:kern w:val="0"/>
                <w:szCs w:val="21"/>
              </w:rPr>
              <w:t>给到O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后</w:t>
            </w:r>
          </w:p>
        </w:tc>
        <w:tc>
          <w:tcPr>
            <w:tcW w:w="1843" w:type="dxa"/>
            <w:vAlign w:val="center"/>
          </w:tcPr>
          <w:p w14:paraId="705022D0" w14:textId="4070AAFE" w:rsidR="00B440F8" w:rsidRPr="00A23FA3" w:rsidRDefault="00A060DB" w:rsidP="00B440F8">
            <w:pPr>
              <w:widowControl/>
              <w:jc w:val="left"/>
              <w:rPr>
                <w:rFonts w:ascii="等线" w:eastAsia="等线" w:hAnsi="等线" w:cstheme="minorHAnsi"/>
                <w:b/>
                <w:kern w:val="0"/>
                <w:szCs w:val="21"/>
              </w:rPr>
            </w:pPr>
            <w:r w:rsidRPr="00A23FA3">
              <w:rPr>
                <w:rFonts w:ascii="等线" w:eastAsia="等线" w:hAnsi="等线"/>
                <w:szCs w:val="21"/>
              </w:rPr>
              <w:t>Pending List</w:t>
            </w:r>
            <w:r w:rsidR="00B440F8" w:rsidRPr="00A23FA3">
              <w:rPr>
                <w:rFonts w:ascii="等线" w:eastAsia="等线" w:hAnsi="等线" w:cstheme="minorHAnsi" w:hint="eastAsia"/>
                <w:b/>
                <w:kern w:val="0"/>
                <w:szCs w:val="21"/>
              </w:rPr>
              <w:t>列表</w:t>
            </w:r>
          </w:p>
        </w:tc>
        <w:tc>
          <w:tcPr>
            <w:tcW w:w="1134" w:type="dxa"/>
            <w:vAlign w:val="center"/>
          </w:tcPr>
          <w:p w14:paraId="4D547A3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3CE1D5D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4161B4BF" w14:textId="77777777" w:rsidTr="00B440F8">
        <w:trPr>
          <w:trHeight w:val="498"/>
        </w:trPr>
        <w:tc>
          <w:tcPr>
            <w:tcW w:w="709" w:type="dxa"/>
            <w:vMerge/>
            <w:shd w:val="clear" w:color="auto" w:fill="auto"/>
            <w:vAlign w:val="center"/>
          </w:tcPr>
          <w:p w14:paraId="443F231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45322117"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2F2C533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vAlign w:val="center"/>
          </w:tcPr>
          <w:p w14:paraId="5282038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auto"/>
            <w:vAlign w:val="center"/>
          </w:tcPr>
          <w:p w14:paraId="60CD5C7B"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kern w:val="0"/>
                <w:szCs w:val="21"/>
              </w:rPr>
              <w:t>Pending Operations Manager review</w:t>
            </w:r>
          </w:p>
        </w:tc>
      </w:tr>
      <w:tr w:rsidR="00A23FA3" w:rsidRPr="00A23FA3" w14:paraId="73E6C9CB" w14:textId="77777777" w:rsidTr="00B440F8">
        <w:trPr>
          <w:trHeight w:val="498"/>
        </w:trPr>
        <w:tc>
          <w:tcPr>
            <w:tcW w:w="709" w:type="dxa"/>
            <w:vMerge/>
            <w:shd w:val="clear" w:color="auto" w:fill="auto"/>
            <w:vAlign w:val="center"/>
          </w:tcPr>
          <w:p w14:paraId="5C5FE9F6"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669F75C1"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0E7562D4"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485D203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37A945C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1C51223E" w14:textId="77777777" w:rsidTr="00B440F8">
        <w:trPr>
          <w:trHeight w:val="498"/>
        </w:trPr>
        <w:tc>
          <w:tcPr>
            <w:tcW w:w="709" w:type="dxa"/>
            <w:vMerge/>
            <w:shd w:val="clear" w:color="auto" w:fill="auto"/>
            <w:vAlign w:val="center"/>
          </w:tcPr>
          <w:p w14:paraId="77D85D2A"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427B0E2B"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05DB4F7B"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4984DC9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5A902E56" w14:textId="11EF0E1D" w:rsidR="00417AF4" w:rsidRPr="00551490" w:rsidRDefault="00B440F8">
            <w:pPr>
              <w:pStyle w:val="a0"/>
              <w:widowControl/>
              <w:numPr>
                <w:ilvl w:val="0"/>
                <w:numId w:val="131"/>
              </w:numPr>
              <w:ind w:firstLineChars="0"/>
              <w:jc w:val="left"/>
              <w:rPr>
                <w:ins w:id="4531" w:author="raye" w:date="2018-07-18T18:28:00Z"/>
                <w:rFonts w:ascii="等线" w:eastAsia="等线" w:hAnsi="等线" w:cstheme="minorHAnsi"/>
                <w:strike/>
                <w:kern w:val="0"/>
                <w:szCs w:val="21"/>
                <w:rPrChange w:id="4532" w:author="raye" w:date="2018-07-18T18:28:00Z">
                  <w:rPr>
                    <w:ins w:id="4533" w:author="raye" w:date="2018-07-18T18:28:00Z"/>
                    <w:rFonts w:ascii="等线" w:eastAsia="等线" w:hAnsi="等线" w:cstheme="minorHAnsi"/>
                    <w:color w:val="FF0000"/>
                    <w:kern w:val="0"/>
                    <w:szCs w:val="21"/>
                  </w:rPr>
                </w:rPrChange>
              </w:rPr>
            </w:pPr>
            <w:r w:rsidRPr="00A23FA3">
              <w:rPr>
                <w:rFonts w:ascii="等线" w:eastAsia="等线" w:hAnsi="等线" w:cstheme="minorHAnsi"/>
                <w:kern w:val="0"/>
                <w:szCs w:val="21"/>
              </w:rPr>
              <w:t>All Forms</w:t>
            </w:r>
            <w:r w:rsidRPr="00551490">
              <w:rPr>
                <w:rFonts w:ascii="等线" w:eastAsia="等线" w:hAnsi="等线" w:cstheme="minorHAnsi" w:hint="eastAsia"/>
                <w:strike/>
                <w:color w:val="FF0000"/>
                <w:kern w:val="0"/>
                <w:szCs w:val="21"/>
              </w:rPr>
              <w:t>（如果填写了1</w:t>
            </w:r>
            <w:r w:rsidRPr="00551490">
              <w:rPr>
                <w:rFonts w:ascii="等线" w:eastAsia="等线" w:hAnsi="等线" w:cstheme="minorHAnsi"/>
                <w:strike/>
                <w:color w:val="FF0000"/>
                <w:kern w:val="0"/>
                <w:szCs w:val="21"/>
              </w:rPr>
              <w:t>#</w:t>
            </w:r>
            <w:r w:rsidRPr="00551490">
              <w:rPr>
                <w:rFonts w:ascii="等线" w:eastAsia="等线" w:hAnsi="等线" w:cstheme="minorHAnsi" w:hint="eastAsia"/>
                <w:strike/>
                <w:color w:val="FF0000"/>
                <w:kern w:val="0"/>
                <w:szCs w:val="21"/>
              </w:rPr>
              <w:t>，2</w:t>
            </w:r>
            <w:r w:rsidRPr="00551490">
              <w:rPr>
                <w:rFonts w:ascii="等线" w:eastAsia="等线" w:hAnsi="等线" w:cstheme="minorHAnsi"/>
                <w:strike/>
                <w:color w:val="FF0000"/>
                <w:kern w:val="0"/>
                <w:szCs w:val="21"/>
              </w:rPr>
              <w:t>#</w:t>
            </w:r>
            <w:r w:rsidRPr="00551490">
              <w:rPr>
                <w:rFonts w:ascii="等线" w:eastAsia="等线" w:hAnsi="等线" w:cstheme="minorHAnsi" w:hint="eastAsia"/>
                <w:strike/>
                <w:color w:val="FF0000"/>
                <w:kern w:val="0"/>
                <w:szCs w:val="21"/>
              </w:rPr>
              <w:t>，E</w:t>
            </w:r>
            <w:r w:rsidRPr="00551490">
              <w:rPr>
                <w:rFonts w:ascii="等线" w:eastAsia="等线" w:hAnsi="等线" w:cstheme="minorHAnsi"/>
                <w:strike/>
                <w:color w:val="FF0000"/>
                <w:kern w:val="0"/>
                <w:szCs w:val="21"/>
              </w:rPr>
              <w:t>DD</w:t>
            </w:r>
            <w:r w:rsidRPr="00551490">
              <w:rPr>
                <w:rFonts w:ascii="等线" w:eastAsia="等线" w:hAnsi="等线" w:cstheme="minorHAnsi" w:hint="eastAsia"/>
                <w:strike/>
                <w:color w:val="FF0000"/>
                <w:kern w:val="0"/>
                <w:szCs w:val="21"/>
              </w:rPr>
              <w:t>，</w:t>
            </w:r>
            <w:r w:rsidRPr="00551490">
              <w:rPr>
                <w:rFonts w:ascii="等线" w:eastAsia="等线" w:hAnsi="等线" w:cstheme="minorHAnsi"/>
                <w:strike/>
                <w:color w:val="FF0000"/>
                <w:kern w:val="0"/>
                <w:szCs w:val="21"/>
                <w:rPrChange w:id="4534" w:author="raye" w:date="2018-07-18T18:28:00Z">
                  <w:rPr>
                    <w:rFonts w:ascii="等线" w:eastAsia="等线" w:hAnsi="等线" w:cstheme="minorHAnsi"/>
                    <w:color w:val="FF0000"/>
                    <w:kern w:val="0"/>
                    <w:szCs w:val="21"/>
                  </w:rPr>
                </w:rPrChange>
              </w:rPr>
              <w:t>case by case</w:t>
            </w:r>
            <w:r w:rsidR="00551490" w:rsidRPr="00551490">
              <w:rPr>
                <w:rFonts w:ascii="等线" w:eastAsia="等线" w:hAnsi="等线" w:cstheme="minorHAnsi" w:hint="eastAsia"/>
                <w:strike/>
                <w:color w:val="FF0000"/>
                <w:kern w:val="0"/>
                <w:szCs w:val="21"/>
              </w:rPr>
              <w:t>任一表</w:t>
            </w:r>
            <w:del w:id="4535" w:author="raye" w:date="2018-07-18T18:28:00Z">
              <w:r w:rsidRPr="00551490" w:rsidDel="00417AF4">
                <w:rPr>
                  <w:rFonts w:ascii="等线" w:eastAsia="等线" w:hAnsi="等线" w:cstheme="minorHAnsi" w:hint="eastAsia"/>
                  <w:strike/>
                  <w:color w:val="FF0000"/>
                  <w:kern w:val="0"/>
                  <w:szCs w:val="21"/>
                  <w:rPrChange w:id="4536" w:author="raye" w:date="2018-07-18T18:28:00Z">
                    <w:rPr>
                      <w:rFonts w:ascii="等线" w:eastAsia="等线" w:hAnsi="等线" w:cstheme="minorHAnsi" w:hint="eastAsia"/>
                      <w:color w:val="FF0000"/>
                      <w:kern w:val="0"/>
                      <w:szCs w:val="21"/>
                    </w:rPr>
                  </w:rPrChange>
                </w:rPr>
                <w:delText>或者</w:delText>
              </w:r>
            </w:del>
            <w:ins w:id="4537" w:author="raye" w:date="2018-07-18T18:28:00Z">
              <w:r w:rsidR="00417AF4" w:rsidRPr="00551490">
                <w:rPr>
                  <w:rFonts w:ascii="等线" w:eastAsia="等线" w:hAnsi="等线" w:cstheme="minorHAnsi" w:hint="eastAsia"/>
                  <w:strike/>
                  <w:color w:val="FF0000"/>
                  <w:kern w:val="0"/>
                  <w:szCs w:val="21"/>
                  <w:rPrChange w:id="4538" w:author="raye" w:date="2018-07-18T18:28:00Z">
                    <w:rPr>
                      <w:rFonts w:ascii="等线" w:eastAsia="等线" w:hAnsi="等线" w:cstheme="minorHAnsi" w:hint="eastAsia"/>
                      <w:color w:val="FF0000"/>
                      <w:kern w:val="0"/>
                      <w:szCs w:val="21"/>
                    </w:rPr>
                  </w:rPrChange>
                </w:rPr>
                <w:t>。</w:t>
              </w:r>
            </w:ins>
          </w:p>
          <w:p w14:paraId="16679A7D" w14:textId="77777777" w:rsidR="00B440F8" w:rsidRPr="00551490" w:rsidRDefault="00B440F8">
            <w:pPr>
              <w:pStyle w:val="a0"/>
              <w:widowControl/>
              <w:numPr>
                <w:ilvl w:val="0"/>
                <w:numId w:val="131"/>
              </w:numPr>
              <w:ind w:firstLineChars="0"/>
              <w:jc w:val="left"/>
              <w:rPr>
                <w:rFonts w:ascii="等线" w:eastAsia="等线" w:hAnsi="等线" w:cstheme="minorHAnsi"/>
                <w:strike/>
                <w:color w:val="FF0000"/>
                <w:kern w:val="0"/>
                <w:szCs w:val="21"/>
              </w:rPr>
            </w:pPr>
            <w:r w:rsidRPr="00551490">
              <w:rPr>
                <w:rFonts w:ascii="等线" w:eastAsia="等线" w:hAnsi="等线" w:cstheme="minorHAnsi" w:hint="eastAsia"/>
                <w:strike/>
                <w:color w:val="FF0000"/>
                <w:kern w:val="0"/>
                <w:szCs w:val="21"/>
                <w:rPrChange w:id="4539" w:author="raye" w:date="2018-07-18T18:28:00Z">
                  <w:rPr>
                    <w:rFonts w:ascii="等线" w:eastAsia="等线" w:hAnsi="等线" w:cstheme="minorHAnsi" w:hint="eastAsia"/>
                    <w:color w:val="FF0000"/>
                    <w:kern w:val="0"/>
                    <w:szCs w:val="21"/>
                  </w:rPr>
                </w:rPrChange>
              </w:rPr>
              <w:t>在后续中其它角色添加了</w:t>
            </w:r>
            <w:r w:rsidRPr="00551490">
              <w:rPr>
                <w:rFonts w:ascii="等线" w:eastAsia="等线" w:hAnsi="等线" w:cstheme="minorHAnsi"/>
                <w:strike/>
                <w:color w:val="FF0000"/>
                <w:kern w:val="0"/>
                <w:szCs w:val="21"/>
                <w:rPrChange w:id="4540" w:author="raye" w:date="2018-07-18T18:28:00Z">
                  <w:rPr>
                    <w:rFonts w:ascii="等线" w:eastAsia="等线" w:hAnsi="等线" w:cstheme="minorHAnsi"/>
                    <w:color w:val="FF0000"/>
                    <w:kern w:val="0"/>
                    <w:szCs w:val="21"/>
                  </w:rPr>
                </w:rPrChange>
              </w:rPr>
              <w:t>3#</w:t>
            </w:r>
            <w:r w:rsidRPr="00551490">
              <w:rPr>
                <w:rFonts w:ascii="等线" w:eastAsia="等线" w:hAnsi="等线" w:cstheme="minorHAnsi" w:hint="eastAsia"/>
                <w:strike/>
                <w:color w:val="FF0000"/>
                <w:kern w:val="0"/>
                <w:szCs w:val="21"/>
                <w:rPrChange w:id="4541" w:author="raye" w:date="2018-07-18T18:28:00Z">
                  <w:rPr>
                    <w:rFonts w:ascii="等线" w:eastAsia="等线" w:hAnsi="等线" w:cstheme="minorHAnsi" w:hint="eastAsia"/>
                    <w:color w:val="FF0000"/>
                    <w:kern w:val="0"/>
                    <w:szCs w:val="21"/>
                  </w:rPr>
                </w:rPrChange>
              </w:rPr>
              <w:t>、</w:t>
            </w:r>
            <w:r w:rsidRPr="00551490">
              <w:rPr>
                <w:rFonts w:ascii="等线" w:eastAsia="等线" w:hAnsi="等线" w:cstheme="minorHAnsi"/>
                <w:strike/>
                <w:color w:val="FF0000"/>
                <w:kern w:val="0"/>
                <w:szCs w:val="21"/>
                <w:rPrChange w:id="4542" w:author="raye" w:date="2018-07-18T18:28:00Z">
                  <w:rPr>
                    <w:rFonts w:ascii="等线" w:eastAsia="等线" w:hAnsi="等线" w:cstheme="minorHAnsi"/>
                    <w:color w:val="FF0000"/>
                    <w:kern w:val="0"/>
                    <w:szCs w:val="21"/>
                  </w:rPr>
                </w:rPrChange>
              </w:rPr>
              <w:t>4#</w:t>
            </w:r>
            <w:r w:rsidRPr="00551490">
              <w:rPr>
                <w:rFonts w:ascii="等线" w:eastAsia="等线" w:hAnsi="等线" w:cstheme="minorHAnsi" w:hint="eastAsia"/>
                <w:strike/>
                <w:color w:val="FF0000"/>
                <w:kern w:val="0"/>
                <w:szCs w:val="21"/>
                <w:rPrChange w:id="4543" w:author="raye" w:date="2018-07-18T18:28:00Z">
                  <w:rPr>
                    <w:rFonts w:ascii="等线" w:eastAsia="等线" w:hAnsi="等线" w:cstheme="minorHAnsi" w:hint="eastAsia"/>
                    <w:color w:val="FF0000"/>
                    <w:kern w:val="0"/>
                    <w:szCs w:val="21"/>
                  </w:rPr>
                </w:rPrChange>
              </w:rPr>
              <w:t>、</w:t>
            </w:r>
            <w:r w:rsidRPr="00551490">
              <w:rPr>
                <w:rFonts w:ascii="等线" w:eastAsia="等线" w:hAnsi="等线" w:cstheme="minorHAnsi"/>
                <w:strike/>
                <w:color w:val="FF0000"/>
                <w:kern w:val="0"/>
                <w:szCs w:val="21"/>
                <w:rPrChange w:id="4544" w:author="raye" w:date="2018-07-18T18:28:00Z">
                  <w:rPr>
                    <w:rFonts w:ascii="等线" w:eastAsia="等线" w:hAnsi="等线" w:cstheme="minorHAnsi"/>
                    <w:color w:val="FF0000"/>
                    <w:kern w:val="0"/>
                    <w:szCs w:val="21"/>
                  </w:rPr>
                </w:rPrChange>
              </w:rPr>
              <w:t>5#</w:t>
            </w:r>
            <w:ins w:id="4545" w:author="raye" w:date="2018-07-18T18:27:00Z">
              <w:r w:rsidR="00417AF4" w:rsidRPr="00551490">
                <w:rPr>
                  <w:rFonts w:ascii="等线" w:eastAsia="等线" w:hAnsi="等线" w:cstheme="minorHAnsi" w:hint="eastAsia"/>
                  <w:strike/>
                  <w:color w:val="FF0000"/>
                  <w:kern w:val="0"/>
                  <w:szCs w:val="21"/>
                  <w:rPrChange w:id="4546" w:author="raye" w:date="2018-07-18T18:28:00Z">
                    <w:rPr>
                      <w:rFonts w:ascii="等线" w:eastAsia="等线" w:hAnsi="等线" w:cstheme="minorHAnsi" w:hint="eastAsia"/>
                      <w:color w:val="FF0000"/>
                      <w:kern w:val="0"/>
                      <w:szCs w:val="21"/>
                    </w:rPr>
                  </w:rPrChange>
                </w:rPr>
                <w:t>不需要</w:t>
              </w:r>
              <w:r w:rsidR="00417AF4" w:rsidRPr="00551490">
                <w:rPr>
                  <w:rFonts w:ascii="等线" w:eastAsia="等线" w:hAnsi="等线" w:cstheme="minorHAnsi"/>
                  <w:strike/>
                  <w:color w:val="FF0000"/>
                  <w:kern w:val="0"/>
                  <w:szCs w:val="21"/>
                  <w:rPrChange w:id="4547" w:author="raye" w:date="2018-07-18T18:28:00Z">
                    <w:rPr>
                      <w:rFonts w:ascii="等线" w:eastAsia="等线" w:hAnsi="等线" w:cstheme="minorHAnsi"/>
                      <w:color w:val="FF0000"/>
                      <w:kern w:val="0"/>
                      <w:szCs w:val="21"/>
                    </w:rPr>
                  </w:rPrChange>
                </w:rPr>
                <w:t>OA</w:t>
              </w:r>
              <w:r w:rsidR="00417AF4" w:rsidRPr="00551490">
                <w:rPr>
                  <w:rFonts w:ascii="等线" w:eastAsia="等线" w:hAnsi="等线" w:cstheme="minorHAnsi" w:hint="eastAsia"/>
                  <w:strike/>
                  <w:color w:val="FF0000"/>
                  <w:kern w:val="0"/>
                  <w:szCs w:val="21"/>
                  <w:rPrChange w:id="4548" w:author="raye" w:date="2018-07-18T18:28:00Z">
                    <w:rPr>
                      <w:rFonts w:ascii="等线" w:eastAsia="等线" w:hAnsi="等线" w:cstheme="minorHAnsi" w:hint="eastAsia"/>
                      <w:color w:val="FF0000"/>
                      <w:kern w:val="0"/>
                      <w:szCs w:val="21"/>
                    </w:rPr>
                  </w:rPrChange>
                </w:rPr>
                <w:t>处理的话，他是看不</w:t>
              </w:r>
            </w:ins>
            <w:ins w:id="4549" w:author="raye" w:date="2018-07-18T18:28:00Z">
              <w:r w:rsidR="00417AF4" w:rsidRPr="00551490">
                <w:rPr>
                  <w:rFonts w:ascii="等线" w:eastAsia="等线" w:hAnsi="等线" w:cstheme="minorHAnsi" w:hint="eastAsia"/>
                  <w:strike/>
                  <w:color w:val="FF0000"/>
                  <w:kern w:val="0"/>
                  <w:szCs w:val="21"/>
                  <w:rPrChange w:id="4550" w:author="raye" w:date="2018-07-18T18:28:00Z">
                    <w:rPr>
                      <w:rFonts w:ascii="等线" w:eastAsia="等线" w:hAnsi="等线" w:cstheme="minorHAnsi" w:hint="eastAsia"/>
                      <w:color w:val="FF0000"/>
                      <w:kern w:val="0"/>
                      <w:szCs w:val="21"/>
                    </w:rPr>
                  </w:rPrChange>
                </w:rPr>
                <w:t>到后面的表的，到时做成可配置</w:t>
              </w:r>
            </w:ins>
            <w:del w:id="4551" w:author="raye" w:date="2018-07-18T18:28:00Z">
              <w:r w:rsidRPr="00551490" w:rsidDel="00417AF4">
                <w:rPr>
                  <w:rFonts w:ascii="等线" w:eastAsia="等线" w:hAnsi="等线" w:cstheme="minorHAnsi"/>
                  <w:strike/>
                  <w:color w:val="FF0000"/>
                  <w:kern w:val="0"/>
                  <w:szCs w:val="21"/>
                  <w:rPrChange w:id="4552" w:author="raye" w:date="2018-07-18T18:28:00Z">
                    <w:rPr>
                      <w:rFonts w:ascii="等线" w:eastAsia="等线" w:hAnsi="等线" w:cstheme="minorHAnsi"/>
                      <w:color w:val="FF0000"/>
                      <w:kern w:val="0"/>
                      <w:szCs w:val="21"/>
                    </w:rPr>
                  </w:rPrChange>
                </w:rPr>
                <w:delText xml:space="preserve"> </w:delText>
              </w:r>
              <w:r w:rsidRPr="00551490" w:rsidDel="00417AF4">
                <w:rPr>
                  <w:rFonts w:ascii="等线" w:eastAsia="等线" w:hAnsi="等线" w:cstheme="minorHAnsi" w:hint="eastAsia"/>
                  <w:strike/>
                  <w:color w:val="FF0000"/>
                  <w:kern w:val="0"/>
                  <w:szCs w:val="21"/>
                  <w:rPrChange w:id="4553" w:author="raye" w:date="2018-07-18T18:28:00Z">
                    <w:rPr>
                      <w:rFonts w:ascii="等线" w:eastAsia="等线" w:hAnsi="等线" w:cstheme="minorHAnsi" w:hint="eastAsia"/>
                      <w:color w:val="FF0000"/>
                      <w:kern w:val="0"/>
                      <w:szCs w:val="21"/>
                    </w:rPr>
                  </w:rPrChange>
                </w:rPr>
                <w:delText>（待确认）</w:delText>
              </w:r>
            </w:del>
            <w:r w:rsidRPr="00551490">
              <w:rPr>
                <w:rFonts w:ascii="等线" w:eastAsia="等线" w:hAnsi="等线" w:cstheme="minorHAnsi"/>
                <w:strike/>
                <w:color w:val="FF0000"/>
                <w:kern w:val="0"/>
                <w:szCs w:val="21"/>
              </w:rPr>
              <w:t xml:space="preserve">? </w:t>
            </w:r>
            <w:r w:rsidRPr="00551490">
              <w:rPr>
                <w:rFonts w:ascii="等线" w:eastAsia="等线" w:hAnsi="等线" w:cstheme="minorHAnsi" w:hint="eastAsia"/>
                <w:strike/>
                <w:color w:val="FF0000"/>
                <w:kern w:val="0"/>
                <w:szCs w:val="21"/>
              </w:rPr>
              <w:t>这里则有该按钮）</w:t>
            </w:r>
          </w:p>
          <w:p w14:paraId="090EEAC4" w14:textId="2706E198" w:rsidR="00D66EFC" w:rsidRPr="00A23FA3" w:rsidRDefault="00D66EFC">
            <w:pPr>
              <w:pStyle w:val="a0"/>
              <w:widowControl/>
              <w:numPr>
                <w:ilvl w:val="0"/>
                <w:numId w:val="131"/>
              </w:numPr>
              <w:ind w:firstLineChars="0"/>
              <w:jc w:val="left"/>
              <w:rPr>
                <w:rFonts w:ascii="等线" w:eastAsia="等线" w:hAnsi="等线" w:cstheme="minorHAnsi"/>
                <w:kern w:val="0"/>
                <w:szCs w:val="21"/>
              </w:rPr>
            </w:pPr>
            <w:r w:rsidRPr="00A23FA3">
              <w:rPr>
                <w:rFonts w:ascii="Calibri" w:hAnsi="Calibri" w:cstheme="minorHAnsi"/>
                <w:szCs w:val="21"/>
              </w:rPr>
              <w:t>FILE Management</w:t>
            </w:r>
          </w:p>
        </w:tc>
      </w:tr>
      <w:tr w:rsidR="00A23FA3" w:rsidRPr="00A23FA3" w14:paraId="064F8381" w14:textId="77777777" w:rsidTr="00B440F8">
        <w:trPr>
          <w:trHeight w:val="498"/>
        </w:trPr>
        <w:tc>
          <w:tcPr>
            <w:tcW w:w="709" w:type="dxa"/>
            <w:vMerge/>
            <w:shd w:val="clear" w:color="auto" w:fill="auto"/>
            <w:vAlign w:val="center"/>
          </w:tcPr>
          <w:p w14:paraId="6F9B7179"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395D1DB4"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444947D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vAlign w:val="center"/>
          </w:tcPr>
          <w:p w14:paraId="4A56384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68BA03E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p w14:paraId="4335E99A" w14:textId="77777777" w:rsidR="00B440F8" w:rsidRPr="00551490" w:rsidRDefault="00B440F8" w:rsidP="00B440F8">
            <w:pPr>
              <w:widowControl/>
              <w:jc w:val="left"/>
              <w:rPr>
                <w:rFonts w:ascii="等线" w:eastAsia="等线" w:hAnsi="等线" w:cstheme="minorHAnsi"/>
                <w:strike/>
                <w:kern w:val="0"/>
                <w:szCs w:val="21"/>
              </w:rPr>
            </w:pPr>
            <w:r w:rsidRPr="00551490">
              <w:rPr>
                <w:rFonts w:ascii="等线" w:eastAsia="等线" w:hAnsi="等线" w:cstheme="minorHAnsi" w:hint="eastAsia"/>
                <w:strike/>
                <w:color w:val="FF0000"/>
                <w:kern w:val="0"/>
                <w:szCs w:val="21"/>
              </w:rPr>
              <w:t>超过2行有展开收起</w:t>
            </w:r>
          </w:p>
        </w:tc>
      </w:tr>
      <w:tr w:rsidR="00A23FA3" w:rsidRPr="00A23FA3" w14:paraId="7CEB586B" w14:textId="77777777" w:rsidTr="00B440F8">
        <w:trPr>
          <w:trHeight w:val="498"/>
        </w:trPr>
        <w:tc>
          <w:tcPr>
            <w:tcW w:w="709" w:type="dxa"/>
            <w:vMerge/>
            <w:shd w:val="clear" w:color="auto" w:fill="auto"/>
            <w:vAlign w:val="center"/>
          </w:tcPr>
          <w:p w14:paraId="3374951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1A87CFFF"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67433829"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18CE648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40F3242C" w14:textId="60F0FDBA" w:rsidR="00B440F8" w:rsidRPr="00A23FA3" w:rsidRDefault="00B440F8" w:rsidP="00B440F8">
            <w:pPr>
              <w:pStyle w:val="a0"/>
              <w:widowControl/>
              <w:numPr>
                <w:ilvl w:val="0"/>
                <w:numId w:val="132"/>
              </w:numPr>
              <w:ind w:firstLineChars="0"/>
              <w:jc w:val="left"/>
              <w:rPr>
                <w:rFonts w:ascii="等线" w:eastAsia="等线" w:hAnsi="等线" w:cstheme="minorHAnsi"/>
                <w:kern w:val="0"/>
                <w:szCs w:val="21"/>
              </w:rPr>
            </w:pPr>
            <w:del w:id="4554" w:author="raye" w:date="2018-07-17T18:16:00Z">
              <w:r w:rsidRPr="00A23FA3" w:rsidDel="00EC549C">
                <w:rPr>
                  <w:rFonts w:ascii="等线" w:eastAsia="等线" w:hAnsi="等线" w:cstheme="minorHAnsi"/>
                  <w:kern w:val="0"/>
                  <w:szCs w:val="21"/>
                </w:rPr>
                <w:delText>Input</w:delText>
              </w:r>
            </w:del>
            <w:ins w:id="4555" w:author="raye" w:date="2018-07-17T18:16:00Z">
              <w:r w:rsidR="00EC549C" w:rsidRPr="00A23FA3">
                <w:rPr>
                  <w:rFonts w:ascii="等线" w:eastAsia="等线" w:hAnsi="等线" w:cstheme="minorHAnsi"/>
                  <w:kern w:val="0"/>
                  <w:szCs w:val="21"/>
                </w:rPr>
                <w:t>Details</w:t>
              </w:r>
            </w:ins>
            <w:r w:rsidRPr="00A23FA3">
              <w:rPr>
                <w:rFonts w:ascii="等线" w:eastAsia="等线" w:hAnsi="等线" w:cstheme="minorHAnsi" w:hint="eastAsia"/>
                <w:kern w:val="0"/>
                <w:szCs w:val="21"/>
              </w:rPr>
              <w:t>【原型：i</w:t>
            </w:r>
            <w:r w:rsidRPr="00A23FA3">
              <w:rPr>
                <w:rFonts w:ascii="等线" w:eastAsia="等线" w:hAnsi="等线" w:cstheme="minorHAnsi"/>
                <w:kern w:val="0"/>
                <w:szCs w:val="21"/>
              </w:rPr>
              <w:t>nput(</w:t>
            </w:r>
            <w:r w:rsidRPr="00A23FA3">
              <w:rPr>
                <w:rFonts w:ascii="等线" w:eastAsia="等线" w:hAnsi="等线" w:cstheme="minorHAnsi" w:hint="eastAsia"/>
                <w:kern w:val="0"/>
                <w:szCs w:val="21"/>
              </w:rPr>
              <w:t>发O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后) 】</w:t>
            </w:r>
          </w:p>
          <w:p w14:paraId="4ABF8E5D" w14:textId="77777777" w:rsidR="00B440F8" w:rsidRPr="00A23FA3" w:rsidRDefault="00B440F8" w:rsidP="00B440F8">
            <w:pPr>
              <w:widowControl/>
              <w:jc w:val="left"/>
              <w:rPr>
                <w:rFonts w:ascii="等线" w:eastAsia="等线" w:hAnsi="等线" w:cstheme="minorHAnsi"/>
                <w:kern w:val="0"/>
                <w:szCs w:val="21"/>
              </w:rPr>
            </w:pPr>
            <w:bookmarkStart w:id="4556" w:name="OLE_LINK22"/>
            <w:bookmarkStart w:id="4557" w:name="OLE_LINK23"/>
            <w:r w:rsidRPr="00A23FA3">
              <w:rPr>
                <w:rFonts w:ascii="等线" w:eastAsia="等线" w:hAnsi="等线" w:cstheme="minorHAnsi" w:hint="eastAsia"/>
                <w:kern w:val="0"/>
                <w:szCs w:val="21"/>
              </w:rPr>
              <w:t>1</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点进的i</w:t>
            </w:r>
            <w:r w:rsidRPr="00A23FA3">
              <w:rPr>
                <w:rFonts w:ascii="等线" w:eastAsia="等线" w:hAnsi="等线" w:cstheme="minorHAnsi"/>
                <w:kern w:val="0"/>
                <w:szCs w:val="21"/>
              </w:rPr>
              <w:t>nput</w:t>
            </w:r>
            <w:r w:rsidRPr="00A23FA3">
              <w:rPr>
                <w:rFonts w:ascii="等线" w:eastAsia="等线" w:hAnsi="等线" w:cstheme="minorHAnsi" w:hint="eastAsia"/>
                <w:kern w:val="0"/>
                <w:szCs w:val="21"/>
              </w:rPr>
              <w:t>页面，不再允许编辑</w:t>
            </w:r>
          </w:p>
          <w:p w14:paraId="31C5729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2</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左侧保留翻页滚动条，放大缩小还原功能；</w:t>
            </w:r>
          </w:p>
          <w:p w14:paraId="7EC98E1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3</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右侧表单内中不再允许编辑增删（增删多选控件消失</w:t>
            </w:r>
          </w:p>
          <w:p w14:paraId="155C67D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lastRenderedPageBreak/>
              <w:t>4</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下拉框只是点击调出相应页面，点击调出空页面、增加发票、移动归类功能消失）</w:t>
            </w:r>
          </w:p>
          <w:p w14:paraId="15085D2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5</w:t>
            </w:r>
            <w:r w:rsidRPr="00A23FA3">
              <w:rPr>
                <w:rFonts w:ascii="等线" w:eastAsia="等线" w:hAnsi="等线" w:cstheme="minorHAnsi"/>
                <w:kern w:val="0"/>
                <w:szCs w:val="21"/>
              </w:rPr>
              <w:t>. Save&amp;Submit</w:t>
            </w:r>
            <w:r w:rsidRPr="00A23FA3">
              <w:rPr>
                <w:rFonts w:ascii="等线" w:eastAsia="等线" w:hAnsi="等线" w:cstheme="minorHAnsi" w:hint="eastAsia"/>
                <w:kern w:val="0"/>
                <w:szCs w:val="21"/>
              </w:rPr>
              <w:t>按钮消失</w:t>
            </w:r>
            <w:bookmarkEnd w:id="4556"/>
            <w:bookmarkEnd w:id="4557"/>
          </w:p>
        </w:tc>
      </w:tr>
      <w:tr w:rsidR="00A23FA3" w:rsidRPr="00A23FA3" w14:paraId="2527DB83" w14:textId="77777777" w:rsidTr="00B440F8">
        <w:trPr>
          <w:trHeight w:val="498"/>
        </w:trPr>
        <w:tc>
          <w:tcPr>
            <w:tcW w:w="709" w:type="dxa"/>
            <w:vMerge/>
            <w:shd w:val="clear" w:color="auto" w:fill="auto"/>
            <w:vAlign w:val="center"/>
          </w:tcPr>
          <w:p w14:paraId="6BABEF3D"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3E05E66E" w14:textId="77777777" w:rsidR="00B440F8" w:rsidRPr="00A23FA3" w:rsidRDefault="00B440F8" w:rsidP="00B440F8">
            <w:pPr>
              <w:widowControl/>
              <w:jc w:val="left"/>
              <w:rPr>
                <w:rFonts w:ascii="等线" w:eastAsia="等线" w:hAnsi="等线" w:cstheme="minorHAnsi"/>
                <w:kern w:val="0"/>
                <w:szCs w:val="21"/>
              </w:rPr>
            </w:pPr>
          </w:p>
        </w:tc>
        <w:tc>
          <w:tcPr>
            <w:tcW w:w="1843" w:type="dxa"/>
          </w:tcPr>
          <w:p w14:paraId="0365D9C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vAlign w:val="center"/>
          </w:tcPr>
          <w:p w14:paraId="755FD27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781A547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前置有内容则有，无内容则无</w:t>
            </w:r>
          </w:p>
        </w:tc>
      </w:tr>
      <w:tr w:rsidR="00A23FA3" w:rsidRPr="00A23FA3" w14:paraId="31140BD8" w14:textId="77777777" w:rsidTr="00B440F8">
        <w:trPr>
          <w:trHeight w:val="498"/>
        </w:trPr>
        <w:tc>
          <w:tcPr>
            <w:tcW w:w="709" w:type="dxa"/>
            <w:vMerge/>
            <w:shd w:val="clear" w:color="auto" w:fill="auto"/>
            <w:vAlign w:val="center"/>
          </w:tcPr>
          <w:p w14:paraId="06A5272D"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08DCA931"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145366F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vAlign w:val="center"/>
          </w:tcPr>
          <w:p w14:paraId="5EA2B58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2319D52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通前置原有内容</w:t>
            </w:r>
          </w:p>
        </w:tc>
      </w:tr>
      <w:tr w:rsidR="00A23FA3" w:rsidRPr="00A23FA3" w14:paraId="0ED14C5F" w14:textId="77777777" w:rsidTr="00B440F8">
        <w:trPr>
          <w:trHeight w:val="498"/>
        </w:trPr>
        <w:tc>
          <w:tcPr>
            <w:tcW w:w="709" w:type="dxa"/>
            <w:vMerge/>
            <w:shd w:val="clear" w:color="auto" w:fill="auto"/>
            <w:vAlign w:val="center"/>
          </w:tcPr>
          <w:p w14:paraId="691737E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3AC8A256"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3E089C07"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6B5689C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71EFFA25" w14:textId="77777777" w:rsidR="00B440F8" w:rsidRPr="00A23FA3" w:rsidRDefault="00B440F8" w:rsidP="00B440F8">
            <w:pPr>
              <w:pStyle w:val="a0"/>
              <w:widowControl/>
              <w:numPr>
                <w:ilvl w:val="0"/>
                <w:numId w:val="132"/>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C</w:t>
            </w:r>
            <w:r w:rsidRPr="00A23FA3">
              <w:rPr>
                <w:rFonts w:ascii="等线" w:eastAsia="等线" w:hAnsi="等线" w:cstheme="minorHAnsi"/>
                <w:kern w:val="0"/>
                <w:szCs w:val="21"/>
              </w:rPr>
              <w:t>heck</w:t>
            </w:r>
            <w:r w:rsidRPr="00A23FA3">
              <w:rPr>
                <w:rFonts w:ascii="等线" w:eastAsia="等线" w:hAnsi="等线" w:cstheme="minorHAnsi" w:hint="eastAsia"/>
                <w:kern w:val="0"/>
                <w:szCs w:val="21"/>
              </w:rPr>
              <w:t>【原型：</w:t>
            </w:r>
            <w:r w:rsidRPr="00A23FA3">
              <w:rPr>
                <w:rFonts w:ascii="等线" w:eastAsia="等线" w:hAnsi="等线" w:cstheme="minorHAnsi"/>
                <w:kern w:val="0"/>
                <w:szCs w:val="21"/>
              </w:rPr>
              <w:t>Check(</w:t>
            </w:r>
            <w:r w:rsidRPr="00A23FA3">
              <w:rPr>
                <w:rFonts w:ascii="等线" w:eastAsia="等线" w:hAnsi="等线" w:cstheme="minorHAnsi" w:hint="eastAsia"/>
                <w:kern w:val="0"/>
                <w:szCs w:val="21"/>
              </w:rPr>
              <w:t>发O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后) 】</w:t>
            </w:r>
          </w:p>
          <w:p w14:paraId="1E5C447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1</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点进的C</w:t>
            </w:r>
            <w:r w:rsidRPr="00A23FA3">
              <w:rPr>
                <w:rFonts w:ascii="等线" w:eastAsia="等线" w:hAnsi="等线" w:cstheme="minorHAnsi"/>
                <w:kern w:val="0"/>
                <w:szCs w:val="21"/>
              </w:rPr>
              <w:t>heck</w:t>
            </w:r>
            <w:r w:rsidRPr="00A23FA3">
              <w:rPr>
                <w:rFonts w:ascii="等线" w:eastAsia="等线" w:hAnsi="等线" w:cstheme="minorHAnsi" w:hint="eastAsia"/>
                <w:kern w:val="0"/>
                <w:szCs w:val="21"/>
              </w:rPr>
              <w:t>页面，不再允许编辑</w:t>
            </w:r>
          </w:p>
          <w:p w14:paraId="54BB802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2</w:t>
            </w:r>
            <w:r w:rsidRPr="00A23FA3">
              <w:rPr>
                <w:rFonts w:ascii="等线" w:eastAsia="等线" w:hAnsi="等线" w:cstheme="minorHAnsi"/>
                <w:kern w:val="0"/>
                <w:szCs w:val="21"/>
              </w:rPr>
              <w:t xml:space="preserve">. </w:t>
            </w:r>
            <w:r w:rsidRPr="00A23FA3">
              <w:rPr>
                <w:rFonts w:ascii="等线" w:eastAsia="等线" w:hAnsi="等线" w:cstheme="minorHAnsi" w:hint="eastAsia"/>
                <w:kern w:val="0"/>
                <w:szCs w:val="21"/>
              </w:rPr>
              <w:t xml:space="preserve">右侧 </w:t>
            </w:r>
            <w:r w:rsidRPr="00A23FA3">
              <w:rPr>
                <w:rFonts w:ascii="等线" w:eastAsia="等线" w:hAnsi="等线" w:cstheme="minorHAnsi"/>
                <w:kern w:val="0"/>
                <w:szCs w:val="21"/>
              </w:rPr>
              <w:t>COMMENT</w:t>
            </w:r>
            <w:r w:rsidRPr="00A23FA3">
              <w:rPr>
                <w:rFonts w:ascii="等线" w:eastAsia="等线" w:hAnsi="等线" w:cstheme="minorHAnsi" w:hint="eastAsia"/>
                <w:kern w:val="0"/>
                <w:szCs w:val="21"/>
              </w:rPr>
              <w:t>可填写框变为纯显示框。是否的答案回答显示最终答案</w:t>
            </w:r>
          </w:p>
          <w:p w14:paraId="382FC90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3</w:t>
            </w:r>
            <w:r w:rsidRPr="00A23FA3">
              <w:rPr>
                <w:rFonts w:ascii="等线" w:eastAsia="等线" w:hAnsi="等线" w:cstheme="minorHAnsi"/>
                <w:kern w:val="0"/>
                <w:szCs w:val="21"/>
              </w:rPr>
              <w:t>. +New Evidence</w:t>
            </w:r>
            <w:r w:rsidRPr="00A23FA3">
              <w:rPr>
                <w:rFonts w:ascii="等线" w:eastAsia="等线" w:hAnsi="等线" w:cstheme="minorHAnsi" w:hint="eastAsia"/>
                <w:kern w:val="0"/>
                <w:szCs w:val="21"/>
              </w:rPr>
              <w:t>按钮、垃圾桶、复选框、E</w:t>
            </w:r>
            <w:r w:rsidRPr="00A23FA3">
              <w:rPr>
                <w:rFonts w:ascii="等线" w:eastAsia="等线" w:hAnsi="等线" w:cstheme="minorHAnsi"/>
                <w:kern w:val="0"/>
                <w:szCs w:val="21"/>
              </w:rPr>
              <w:t>dit</w:t>
            </w:r>
            <w:r w:rsidRPr="00A23FA3">
              <w:rPr>
                <w:rFonts w:ascii="等线" w:eastAsia="等线" w:hAnsi="等线" w:cstheme="minorHAnsi" w:hint="eastAsia"/>
                <w:kern w:val="0"/>
                <w:szCs w:val="21"/>
              </w:rPr>
              <w:t>消失</w:t>
            </w:r>
          </w:p>
          <w:p w14:paraId="1C401D9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4</w:t>
            </w:r>
            <w:r w:rsidRPr="00A23FA3">
              <w:rPr>
                <w:rFonts w:ascii="等线" w:eastAsia="等线" w:hAnsi="等线" w:cstheme="minorHAnsi"/>
                <w:kern w:val="0"/>
                <w:szCs w:val="21"/>
              </w:rPr>
              <w:t>. Save&amp; Submit</w:t>
            </w:r>
            <w:r w:rsidRPr="00A23FA3">
              <w:rPr>
                <w:rFonts w:ascii="等线" w:eastAsia="等线" w:hAnsi="等线" w:cstheme="minorHAnsi" w:hint="eastAsia"/>
                <w:kern w:val="0"/>
                <w:szCs w:val="21"/>
              </w:rPr>
              <w:t>按钮消失</w:t>
            </w:r>
          </w:p>
          <w:p w14:paraId="62BBC9A0" w14:textId="77777777" w:rsidR="00B440F8" w:rsidRPr="00A23FA3" w:rsidRDefault="00B440F8" w:rsidP="00B440F8">
            <w:pPr>
              <w:pStyle w:val="a0"/>
              <w:widowControl/>
              <w:numPr>
                <w:ilvl w:val="0"/>
                <w:numId w:val="133"/>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p>
          <w:p w14:paraId="5932D99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除P</w:t>
            </w:r>
            <w:r w:rsidRPr="00A23FA3">
              <w:rPr>
                <w:rFonts w:ascii="等线" w:eastAsia="等线" w:hAnsi="等线" w:cstheme="minorHAnsi"/>
                <w:kern w:val="0"/>
                <w:szCs w:val="21"/>
              </w:rPr>
              <w:t>DF</w:t>
            </w:r>
            <w:r w:rsidRPr="00A23FA3">
              <w:rPr>
                <w:rFonts w:ascii="等线" w:eastAsia="等线" w:hAnsi="等线" w:cstheme="minorHAnsi" w:hint="eastAsia"/>
                <w:kern w:val="0"/>
                <w:szCs w:val="21"/>
              </w:rPr>
              <w:t>打包下载功能，其它新增、删除、复选控件消失</w:t>
            </w:r>
          </w:p>
        </w:tc>
      </w:tr>
      <w:tr w:rsidR="00A23FA3" w:rsidRPr="00A23FA3" w14:paraId="3F0D9A0E" w14:textId="77777777" w:rsidTr="00B440F8">
        <w:trPr>
          <w:trHeight w:val="498"/>
        </w:trPr>
        <w:tc>
          <w:tcPr>
            <w:tcW w:w="709" w:type="dxa"/>
            <w:vMerge w:val="restart"/>
            <w:shd w:val="clear" w:color="auto" w:fill="F5F7F9"/>
            <w:vAlign w:val="center"/>
          </w:tcPr>
          <w:p w14:paraId="0E6B90F0" w14:textId="77777777" w:rsidR="00B440F8" w:rsidRPr="00A23FA3" w:rsidRDefault="00B440F8" w:rsidP="00B440F8">
            <w:pPr>
              <w:jc w:val="center"/>
              <w:rPr>
                <w:rFonts w:ascii="等线" w:eastAsia="等线" w:hAnsi="等线" w:cstheme="minorHAnsi"/>
                <w:kern w:val="0"/>
                <w:szCs w:val="21"/>
              </w:rPr>
            </w:pPr>
            <w:r w:rsidRPr="00A23FA3">
              <w:rPr>
                <w:rFonts w:ascii="等线" w:eastAsia="等线" w:hAnsi="等线" w:cstheme="minorHAnsi" w:hint="eastAsia"/>
                <w:kern w:val="0"/>
                <w:szCs w:val="21"/>
              </w:rPr>
              <w:t>5</w:t>
            </w:r>
            <w:r w:rsidRPr="00A23FA3">
              <w:rPr>
                <w:rFonts w:ascii="等线" w:eastAsia="等线" w:hAnsi="等线" w:cstheme="minorHAnsi"/>
                <w:kern w:val="0"/>
                <w:szCs w:val="21"/>
              </w:rPr>
              <w:t>A\7A</w:t>
            </w:r>
          </w:p>
        </w:tc>
        <w:tc>
          <w:tcPr>
            <w:tcW w:w="1276" w:type="dxa"/>
            <w:vMerge w:val="restart"/>
            <w:shd w:val="clear" w:color="auto" w:fill="F5F7F9"/>
            <w:vAlign w:val="center"/>
          </w:tcPr>
          <w:p w14:paraId="4FA3F20C" w14:textId="27B23206" w:rsidR="00B440F8" w:rsidRPr="00A23FA3" w:rsidRDefault="00034627" w:rsidP="00B440F8">
            <w:pPr>
              <w:jc w:val="left"/>
              <w:rPr>
                <w:rFonts w:ascii="等线" w:eastAsia="等线" w:hAnsi="等线" w:cstheme="minorHAnsi"/>
                <w:b/>
                <w:kern w:val="0"/>
                <w:szCs w:val="21"/>
              </w:rPr>
            </w:pPr>
            <w:r w:rsidRPr="00A23FA3">
              <w:rPr>
                <w:rFonts w:ascii="等线" w:eastAsia="等线" w:hAnsi="等线" w:cstheme="minorHAnsi"/>
                <w:b/>
                <w:kern w:val="0"/>
                <w:szCs w:val="21"/>
              </w:rPr>
              <w:t>Modify</w:t>
            </w:r>
            <w:r w:rsidR="00B440F8" w:rsidRPr="00A23FA3">
              <w:rPr>
                <w:rFonts w:ascii="等线" w:eastAsia="等线" w:hAnsi="等线" w:cstheme="minorHAnsi" w:hint="eastAsia"/>
                <w:kern w:val="0"/>
                <w:szCs w:val="21"/>
              </w:rPr>
              <w:t>处理被</w:t>
            </w:r>
            <w:r w:rsidR="00B440F8" w:rsidRPr="00A23FA3">
              <w:rPr>
                <w:rFonts w:ascii="等线" w:eastAsia="等线" w:hAnsi="等线" w:cstheme="minorHAnsi"/>
                <w:kern w:val="0"/>
                <w:szCs w:val="21"/>
              </w:rPr>
              <w:t>OM</w:t>
            </w:r>
            <w:r w:rsidR="00B440F8" w:rsidRPr="00A23FA3">
              <w:rPr>
                <w:rFonts w:ascii="等线" w:eastAsia="等线" w:hAnsi="等线" w:cstheme="minorHAnsi" w:hint="eastAsia"/>
                <w:kern w:val="0"/>
                <w:szCs w:val="21"/>
              </w:rPr>
              <w:t>打回的</w:t>
            </w:r>
            <w:r w:rsidR="00B440F8" w:rsidRPr="00A23FA3">
              <w:rPr>
                <w:rFonts w:ascii="等线" w:eastAsia="等线" w:hAnsi="等线" w:cstheme="minorHAnsi"/>
                <w:b/>
                <w:kern w:val="0"/>
                <w:szCs w:val="21"/>
              </w:rPr>
              <w:t>CASE</w:t>
            </w:r>
          </w:p>
        </w:tc>
        <w:tc>
          <w:tcPr>
            <w:tcW w:w="1843" w:type="dxa"/>
            <w:shd w:val="clear" w:color="auto" w:fill="F5F7F9"/>
            <w:vAlign w:val="center"/>
          </w:tcPr>
          <w:p w14:paraId="5F898C4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1134" w:type="dxa"/>
            <w:shd w:val="clear" w:color="auto" w:fill="F5F7F9"/>
            <w:vAlign w:val="center"/>
          </w:tcPr>
          <w:p w14:paraId="3AD84CE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F5F7F9"/>
            <w:vAlign w:val="center"/>
          </w:tcPr>
          <w:p w14:paraId="170BE99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Under Operations Analyst Modify</w:t>
            </w:r>
          </w:p>
        </w:tc>
      </w:tr>
      <w:tr w:rsidR="00A23FA3" w:rsidRPr="00A23FA3" w14:paraId="20218697" w14:textId="77777777" w:rsidTr="00B440F8">
        <w:trPr>
          <w:trHeight w:val="498"/>
        </w:trPr>
        <w:tc>
          <w:tcPr>
            <w:tcW w:w="709" w:type="dxa"/>
            <w:vMerge/>
            <w:shd w:val="clear" w:color="auto" w:fill="F5F7F9"/>
            <w:vAlign w:val="center"/>
          </w:tcPr>
          <w:p w14:paraId="07DBCE27"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6805116" w14:textId="77777777" w:rsidR="00B440F8" w:rsidRPr="00A23FA3" w:rsidRDefault="00B440F8" w:rsidP="00B440F8">
            <w:pPr>
              <w:widowControl/>
              <w:jc w:val="left"/>
              <w:rPr>
                <w:rFonts w:ascii="等线" w:eastAsia="等线" w:hAnsi="等线" w:cstheme="minorHAnsi"/>
                <w:b/>
                <w:kern w:val="0"/>
                <w:szCs w:val="21"/>
              </w:rPr>
            </w:pPr>
          </w:p>
        </w:tc>
        <w:tc>
          <w:tcPr>
            <w:tcW w:w="1843" w:type="dxa"/>
            <w:shd w:val="clear" w:color="auto" w:fill="F5F7F9"/>
            <w:vAlign w:val="center"/>
          </w:tcPr>
          <w:p w14:paraId="53B3853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c>
          <w:tcPr>
            <w:tcW w:w="1134" w:type="dxa"/>
            <w:shd w:val="clear" w:color="auto" w:fill="F5F7F9"/>
            <w:vAlign w:val="center"/>
          </w:tcPr>
          <w:p w14:paraId="29099E9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通3</w:t>
            </w:r>
          </w:p>
        </w:tc>
        <w:tc>
          <w:tcPr>
            <w:tcW w:w="3969" w:type="dxa"/>
            <w:shd w:val="clear" w:color="auto" w:fill="F5F7F9"/>
            <w:vAlign w:val="center"/>
          </w:tcPr>
          <w:p w14:paraId="7115CF02" w14:textId="77777777" w:rsidR="00B440F8" w:rsidRPr="00A23FA3" w:rsidRDefault="00B440F8" w:rsidP="00B440F8">
            <w:pPr>
              <w:pStyle w:val="a0"/>
              <w:widowControl/>
              <w:numPr>
                <w:ilvl w:val="0"/>
                <w:numId w:val="13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操作控件，变到发送O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 xml:space="preserve">前状态 </w:t>
            </w:r>
          </w:p>
          <w:p w14:paraId="6CB37CDB" w14:textId="77777777" w:rsidR="00B440F8" w:rsidRPr="00A23FA3" w:rsidRDefault="00B440F8" w:rsidP="00B440F8">
            <w:pPr>
              <w:pStyle w:val="a0"/>
              <w:widowControl/>
              <w:numPr>
                <w:ilvl w:val="0"/>
                <w:numId w:val="13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内容上O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可能进行了处理（增添证据），要同步显示</w:t>
            </w:r>
          </w:p>
          <w:p w14:paraId="3CC9C496" w14:textId="77777777" w:rsidR="00B440F8" w:rsidRPr="00A23FA3" w:rsidRDefault="00B440F8" w:rsidP="00B440F8">
            <w:pPr>
              <w:pStyle w:val="a0"/>
              <w:widowControl/>
              <w:numPr>
                <w:ilvl w:val="0"/>
                <w:numId w:val="13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M</w:t>
            </w:r>
            <w:r w:rsidRPr="00A23FA3">
              <w:rPr>
                <w:rFonts w:ascii="等线" w:eastAsia="等线" w:hAnsi="等线" w:cstheme="minorHAnsi" w:hint="eastAsia"/>
                <w:kern w:val="0"/>
                <w:szCs w:val="21"/>
              </w:rPr>
              <w:t>一般会在A</w:t>
            </w:r>
            <w:r w:rsidRPr="00A23FA3">
              <w:rPr>
                <w:rFonts w:ascii="等线" w:eastAsia="等线" w:hAnsi="等线" w:cstheme="minorHAnsi"/>
                <w:kern w:val="0"/>
                <w:szCs w:val="21"/>
              </w:rPr>
              <w:t>LL Forms</w:t>
            </w:r>
            <w:r w:rsidRPr="00A23FA3">
              <w:rPr>
                <w:rFonts w:ascii="等线" w:eastAsia="等线" w:hAnsi="等线" w:cstheme="minorHAnsi" w:hint="eastAsia"/>
                <w:kern w:val="0"/>
                <w:szCs w:val="21"/>
              </w:rPr>
              <w:t>那里填写回复意见，会同步过来。A</w:t>
            </w:r>
            <w:r w:rsidRPr="00A23FA3">
              <w:rPr>
                <w:rFonts w:ascii="等线" w:eastAsia="等线" w:hAnsi="等线" w:cstheme="minorHAnsi"/>
                <w:kern w:val="0"/>
                <w:szCs w:val="21"/>
              </w:rPr>
              <w:t>LL Forms</w:t>
            </w:r>
            <w:r w:rsidRPr="00A23FA3">
              <w:rPr>
                <w:rFonts w:ascii="等线" w:eastAsia="等线" w:hAnsi="等线" w:cstheme="minorHAnsi" w:hint="eastAsia"/>
                <w:kern w:val="0"/>
                <w:szCs w:val="21"/>
              </w:rPr>
              <w:t>那里可以接去回复</w:t>
            </w:r>
          </w:p>
          <w:p w14:paraId="23877F0B" w14:textId="01D6E6EE" w:rsidR="00551490" w:rsidRPr="00551490" w:rsidRDefault="00B440F8" w:rsidP="00551490">
            <w:pPr>
              <w:pStyle w:val="a0"/>
              <w:widowControl/>
              <w:numPr>
                <w:ilvl w:val="0"/>
                <w:numId w:val="133"/>
              </w:numPr>
              <w:ind w:firstLineChars="0"/>
              <w:jc w:val="left"/>
              <w:rPr>
                <w:rFonts w:ascii="等线" w:eastAsia="等线" w:hAnsi="等线" w:cstheme="minorHAnsi" w:hint="eastAsia"/>
                <w:kern w:val="0"/>
                <w:szCs w:val="21"/>
              </w:rPr>
            </w:pPr>
            <w:r w:rsidRPr="00A23FA3">
              <w:rPr>
                <w:rFonts w:ascii="等线" w:eastAsia="等线" w:hAnsi="等线" w:cstheme="minorHAnsi" w:hint="eastAsia"/>
                <w:kern w:val="0"/>
                <w:szCs w:val="21"/>
              </w:rPr>
              <w:t>所有控件多了个A</w:t>
            </w:r>
            <w:r w:rsidRPr="00A23FA3">
              <w:rPr>
                <w:rFonts w:ascii="等线" w:eastAsia="等线" w:hAnsi="等线" w:cstheme="minorHAnsi"/>
                <w:kern w:val="0"/>
                <w:szCs w:val="21"/>
              </w:rPr>
              <w:t>LL Forms</w:t>
            </w:r>
            <w:r w:rsidRPr="00A23FA3">
              <w:rPr>
                <w:rFonts w:ascii="等线" w:eastAsia="等线" w:hAnsi="等线" w:cstheme="minorHAnsi" w:hint="eastAsia"/>
                <w:kern w:val="0"/>
                <w:szCs w:val="21"/>
              </w:rPr>
              <w:t>控件</w:t>
            </w:r>
          </w:p>
        </w:tc>
      </w:tr>
      <w:tr w:rsidR="00A23FA3" w:rsidRPr="00A23FA3" w14:paraId="0308D4FE" w14:textId="77777777" w:rsidTr="00B440F8">
        <w:trPr>
          <w:trHeight w:val="498"/>
        </w:trPr>
        <w:tc>
          <w:tcPr>
            <w:tcW w:w="709" w:type="dxa"/>
            <w:vMerge w:val="restart"/>
            <w:shd w:val="clear" w:color="auto" w:fill="auto"/>
            <w:vAlign w:val="center"/>
          </w:tcPr>
          <w:p w14:paraId="41350E2C" w14:textId="77777777" w:rsidR="00B440F8" w:rsidRPr="00A23FA3" w:rsidRDefault="00B440F8" w:rsidP="00B440F8">
            <w:pPr>
              <w:jc w:val="center"/>
              <w:rPr>
                <w:rFonts w:ascii="等线" w:eastAsia="等线" w:hAnsi="等线" w:cstheme="minorHAnsi"/>
                <w:kern w:val="0"/>
                <w:szCs w:val="21"/>
              </w:rPr>
            </w:pPr>
            <w:r w:rsidRPr="00A23FA3">
              <w:rPr>
                <w:rFonts w:ascii="等线" w:eastAsia="等线" w:hAnsi="等线" w:cstheme="minorHAnsi"/>
                <w:kern w:val="0"/>
                <w:szCs w:val="21"/>
              </w:rPr>
              <w:t>5B</w:t>
            </w:r>
          </w:p>
        </w:tc>
        <w:tc>
          <w:tcPr>
            <w:tcW w:w="1276" w:type="dxa"/>
            <w:vMerge w:val="restart"/>
            <w:shd w:val="clear" w:color="auto" w:fill="auto"/>
            <w:vAlign w:val="center"/>
          </w:tcPr>
          <w:p w14:paraId="2B6D741E" w14:textId="77777777" w:rsidR="00B440F8" w:rsidRPr="00A23FA3" w:rsidRDefault="00B440F8" w:rsidP="00B440F8">
            <w:pPr>
              <w:jc w:val="left"/>
              <w:rPr>
                <w:rFonts w:ascii="等线" w:eastAsia="等线" w:hAnsi="等线" w:cstheme="minorHAnsi"/>
                <w:kern w:val="0"/>
                <w:szCs w:val="21"/>
              </w:rPr>
            </w:pPr>
            <w:r w:rsidRPr="00A23FA3">
              <w:rPr>
                <w:rFonts w:ascii="等线" w:eastAsia="等线" w:hAnsi="等线" w:cstheme="minorHAnsi" w:hint="eastAsia"/>
                <w:kern w:val="0"/>
                <w:szCs w:val="21"/>
              </w:rPr>
              <w:t>把R</w:t>
            </w:r>
            <w:r w:rsidRPr="00A23FA3">
              <w:rPr>
                <w:rFonts w:ascii="等线" w:eastAsia="等线" w:hAnsi="等线" w:cstheme="minorHAnsi"/>
                <w:kern w:val="0"/>
                <w:szCs w:val="21"/>
              </w:rPr>
              <w:t>echeck</w:t>
            </w:r>
            <w:r w:rsidRPr="00A23FA3">
              <w:rPr>
                <w:rFonts w:ascii="等线" w:eastAsia="等线" w:hAnsi="等线" w:cstheme="minorHAnsi" w:hint="eastAsia"/>
                <w:kern w:val="0"/>
                <w:szCs w:val="21"/>
              </w:rPr>
              <w:t>完后的c</w:t>
            </w:r>
            <w:r w:rsidRPr="00A23FA3">
              <w:rPr>
                <w:rFonts w:ascii="等线" w:eastAsia="等线" w:hAnsi="等线" w:cstheme="minorHAnsi"/>
                <w:kern w:val="0"/>
                <w:szCs w:val="21"/>
              </w:rPr>
              <w:t>ase</w:t>
            </w:r>
            <w:r w:rsidRPr="00A23FA3">
              <w:rPr>
                <w:rFonts w:ascii="等线" w:eastAsia="等线" w:hAnsi="等线" w:cstheme="minorHAnsi" w:hint="eastAsia"/>
                <w:kern w:val="0"/>
                <w:szCs w:val="21"/>
              </w:rPr>
              <w:t>发给O</w:t>
            </w:r>
            <w:r w:rsidRPr="00A23FA3">
              <w:rPr>
                <w:rFonts w:ascii="等线" w:eastAsia="等线" w:hAnsi="等线" w:cstheme="minorHAnsi"/>
                <w:kern w:val="0"/>
                <w:szCs w:val="21"/>
              </w:rPr>
              <w:t>M</w:t>
            </w:r>
          </w:p>
        </w:tc>
        <w:tc>
          <w:tcPr>
            <w:tcW w:w="1843" w:type="dxa"/>
            <w:vAlign w:val="center"/>
          </w:tcPr>
          <w:p w14:paraId="210C7D5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1134" w:type="dxa"/>
            <w:vAlign w:val="center"/>
          </w:tcPr>
          <w:p w14:paraId="77312F4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auto"/>
            <w:vAlign w:val="center"/>
          </w:tcPr>
          <w:p w14:paraId="34F05565"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kern w:val="0"/>
                <w:szCs w:val="21"/>
              </w:rPr>
              <w:t>Pending Operations Manager review</w:t>
            </w:r>
          </w:p>
        </w:tc>
      </w:tr>
      <w:tr w:rsidR="00B440F8" w:rsidRPr="00A23FA3" w14:paraId="05FE7A78" w14:textId="77777777" w:rsidTr="00B440F8">
        <w:trPr>
          <w:trHeight w:val="498"/>
        </w:trPr>
        <w:tc>
          <w:tcPr>
            <w:tcW w:w="709" w:type="dxa"/>
            <w:vMerge/>
            <w:shd w:val="clear" w:color="auto" w:fill="auto"/>
            <w:vAlign w:val="center"/>
          </w:tcPr>
          <w:p w14:paraId="04DFCAD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1874BD20" w14:textId="77777777" w:rsidR="00B440F8" w:rsidRPr="00A23FA3" w:rsidRDefault="00B440F8" w:rsidP="00B440F8">
            <w:pPr>
              <w:widowControl/>
              <w:jc w:val="left"/>
              <w:rPr>
                <w:rFonts w:ascii="等线" w:eastAsia="等线" w:hAnsi="等线" w:cstheme="minorHAnsi"/>
                <w:kern w:val="0"/>
                <w:szCs w:val="21"/>
              </w:rPr>
            </w:pPr>
          </w:p>
        </w:tc>
        <w:tc>
          <w:tcPr>
            <w:tcW w:w="1843" w:type="dxa"/>
            <w:vAlign w:val="center"/>
          </w:tcPr>
          <w:p w14:paraId="51882F2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通4</w:t>
            </w:r>
            <w:r w:rsidRPr="00A23FA3">
              <w:rPr>
                <w:rFonts w:ascii="等线" w:eastAsia="等线" w:hAnsi="等线" w:cstheme="minorHAnsi"/>
                <w:kern w:val="0"/>
                <w:szCs w:val="21"/>
              </w:rPr>
              <w:t>D</w:t>
            </w:r>
          </w:p>
        </w:tc>
        <w:tc>
          <w:tcPr>
            <w:tcW w:w="1134" w:type="dxa"/>
            <w:vAlign w:val="center"/>
          </w:tcPr>
          <w:p w14:paraId="708516F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通4</w:t>
            </w:r>
            <w:r w:rsidRPr="00A23FA3">
              <w:rPr>
                <w:rFonts w:ascii="等线" w:eastAsia="等线" w:hAnsi="等线" w:cstheme="minorHAnsi"/>
                <w:kern w:val="0"/>
                <w:szCs w:val="21"/>
              </w:rPr>
              <w:t>D</w:t>
            </w:r>
          </w:p>
        </w:tc>
        <w:tc>
          <w:tcPr>
            <w:tcW w:w="3969" w:type="dxa"/>
            <w:shd w:val="clear" w:color="auto" w:fill="auto"/>
            <w:vAlign w:val="center"/>
          </w:tcPr>
          <w:p w14:paraId="3CCFABC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注意内容调整后的变化同步</w:t>
            </w:r>
          </w:p>
        </w:tc>
      </w:tr>
    </w:tbl>
    <w:p w14:paraId="0EACFA67" w14:textId="47649A7E" w:rsidR="00B440F8" w:rsidRPr="00A23FA3" w:rsidRDefault="00B440F8" w:rsidP="00B440F8"/>
    <w:p w14:paraId="1D0F0CB9" w14:textId="2C993029" w:rsidR="00B440F8" w:rsidRPr="00A23FA3" w:rsidRDefault="00B440F8" w:rsidP="00B440F8">
      <w:pPr>
        <w:pStyle w:val="215"/>
        <w:ind w:left="420" w:firstLine="480"/>
        <w:rPr>
          <w:rFonts w:ascii="Times New Roman" w:hAnsi="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558" w:name="_Toc519582906"/>
      <w:bookmarkStart w:id="4559" w:name="_Toc520839500"/>
      <w:r w:rsidRPr="00A23FA3">
        <w:rPr>
          <w:rFonts w:ascii="Times New Roman" w:hAnsi="Times New Roman" w:cs="Times New Roman"/>
          <w:sz w:val="24"/>
          <w:szCs w:val="24"/>
        </w:rPr>
        <w:t>3.2.</w:t>
      </w:r>
      <w:r w:rsidR="00433310" w:rsidRPr="00A23FA3">
        <w:rPr>
          <w:rFonts w:ascii="Times New Roman" w:hAnsi="Times New Roman" w:cs="Times New Roman"/>
          <w:sz w:val="24"/>
          <w:szCs w:val="24"/>
        </w:rPr>
        <w:t>8</w:t>
      </w:r>
      <w:r w:rsidRPr="00A23FA3">
        <w:rPr>
          <w:rFonts w:ascii="Times New Roman" w:hAnsi="Times New Roman" w:cs="Times New Roman"/>
          <w:sz w:val="24"/>
          <w:szCs w:val="24"/>
        </w:rPr>
        <w:t>.3. Interface requirements</w:t>
      </w:r>
      <w:bookmarkEnd w:id="4558"/>
      <w:bookmarkEnd w:id="4559"/>
    </w:p>
    <w:p w14:paraId="6567DDBC" w14:textId="77777777" w:rsidR="00B440F8" w:rsidRPr="00A23FA3" w:rsidRDefault="00B440F8" w:rsidP="00B440F8"/>
    <w:p w14:paraId="5CB26EE7" w14:textId="77777777" w:rsidR="00B440F8" w:rsidRPr="00A23FA3" w:rsidRDefault="00B440F8" w:rsidP="00B440F8">
      <w:pPr>
        <w:pStyle w:val="a0"/>
        <w:numPr>
          <w:ilvl w:val="0"/>
          <w:numId w:val="109"/>
        </w:numPr>
        <w:ind w:firstLineChars="0"/>
        <w:rPr>
          <w:rFonts w:ascii="等线" w:eastAsia="等线" w:hAnsi="等线"/>
        </w:rPr>
      </w:pPr>
      <w:r w:rsidRPr="00A23FA3">
        <w:rPr>
          <w:rFonts w:ascii="等线" w:eastAsia="等线" w:hAnsi="等线" w:hint="eastAsia"/>
        </w:rPr>
        <w:t>部份内容为空样式</w:t>
      </w:r>
    </w:p>
    <w:p w14:paraId="44558C8D" w14:textId="77777777" w:rsidR="00B440F8" w:rsidRPr="00A23FA3" w:rsidRDefault="00B440F8" w:rsidP="00B440F8"/>
    <w:p w14:paraId="20FDE7FF" w14:textId="77777777" w:rsidR="00B440F8" w:rsidRPr="00A23FA3" w:rsidRDefault="00B440F8" w:rsidP="00B440F8">
      <w:r w:rsidRPr="00A23FA3">
        <w:rPr>
          <w:noProof/>
        </w:rPr>
        <w:lastRenderedPageBreak/>
        <w:drawing>
          <wp:inline distT="0" distB="0" distL="0" distR="0" wp14:anchorId="11BA43AB" wp14:editId="31C2C4D3">
            <wp:extent cx="5274310" cy="36264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626485"/>
                    </a:xfrm>
                    <a:prstGeom prst="rect">
                      <a:avLst/>
                    </a:prstGeom>
                  </pic:spPr>
                </pic:pic>
              </a:graphicData>
            </a:graphic>
          </wp:inline>
        </w:drawing>
      </w:r>
    </w:p>
    <w:p w14:paraId="47B9F542" w14:textId="77777777" w:rsidR="00B440F8" w:rsidRPr="00A23FA3" w:rsidRDefault="00B440F8" w:rsidP="00B440F8"/>
    <w:p w14:paraId="4402B3BA" w14:textId="77777777" w:rsidR="00B440F8" w:rsidRPr="00A23FA3" w:rsidRDefault="00B440F8" w:rsidP="00B440F8"/>
    <w:p w14:paraId="36B5BCBD" w14:textId="77777777" w:rsidR="00B440F8" w:rsidRPr="00A23FA3" w:rsidRDefault="00B440F8" w:rsidP="00B440F8"/>
    <w:p w14:paraId="75167427" w14:textId="77777777" w:rsidR="00B440F8" w:rsidRPr="00C91EC4" w:rsidRDefault="00B440F8" w:rsidP="00B440F8">
      <w:pPr>
        <w:pStyle w:val="a0"/>
        <w:numPr>
          <w:ilvl w:val="0"/>
          <w:numId w:val="109"/>
        </w:numPr>
        <w:ind w:firstLineChars="0"/>
        <w:rPr>
          <w:rFonts w:ascii="等线" w:eastAsia="等线" w:hAnsi="等线"/>
          <w:color w:val="FF0000"/>
        </w:rPr>
      </w:pPr>
      <w:r w:rsidRPr="00C91EC4">
        <w:rPr>
          <w:rFonts w:ascii="等线" w:eastAsia="等线" w:hAnsi="等线" w:hint="eastAsia"/>
          <w:color w:val="FF0000"/>
        </w:rPr>
        <w:t>有内容样式</w:t>
      </w:r>
    </w:p>
    <w:p w14:paraId="7972DFAB" w14:textId="0B262C42" w:rsidR="00B440F8" w:rsidRPr="00C91EC4" w:rsidRDefault="00C91EC4" w:rsidP="00B440F8">
      <w:pPr>
        <w:rPr>
          <w:b/>
        </w:rPr>
      </w:pPr>
      <w:r>
        <w:rPr>
          <w:noProof/>
        </w:rPr>
        <w:drawing>
          <wp:inline distT="0" distB="0" distL="0" distR="0" wp14:anchorId="527CA18A" wp14:editId="7DFA85C5">
            <wp:extent cx="5274310" cy="3784600"/>
            <wp:effectExtent l="0" t="0" r="254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784600"/>
                    </a:xfrm>
                    <a:prstGeom prst="rect">
                      <a:avLst/>
                    </a:prstGeom>
                  </pic:spPr>
                </pic:pic>
              </a:graphicData>
            </a:graphic>
          </wp:inline>
        </w:drawing>
      </w:r>
    </w:p>
    <w:p w14:paraId="46FBABB7" w14:textId="5CBFF36E" w:rsidR="00B440F8" w:rsidRPr="00C91EC4" w:rsidRDefault="00C91EC4" w:rsidP="00B440F8">
      <w:pPr>
        <w:rPr>
          <w:strike/>
          <w:color w:val="FF0000"/>
        </w:rPr>
      </w:pPr>
      <w:r w:rsidRPr="00C91EC4">
        <w:rPr>
          <w:rFonts w:ascii="等线" w:eastAsia="等线" w:hAnsi="等线" w:cstheme="minorHAnsi" w:hint="eastAsia"/>
          <w:strike/>
          <w:color w:val="FF0000"/>
          <w:kern w:val="0"/>
          <w:szCs w:val="21"/>
        </w:rPr>
        <w:lastRenderedPageBreak/>
        <w:t>任一表</w:t>
      </w:r>
    </w:p>
    <w:p w14:paraId="37C008EF" w14:textId="77777777" w:rsidR="00433310" w:rsidRPr="00A23FA3" w:rsidRDefault="00433310" w:rsidP="00433310">
      <w:pPr>
        <w:rPr>
          <w:ins w:id="4560" w:author="raye" w:date="2018-07-17T10:17:00Z"/>
          <w:rFonts w:ascii="Calibri" w:hAnsi="Calibri" w:cstheme="minorHAnsi"/>
          <w:sz w:val="24"/>
          <w:szCs w:val="24"/>
        </w:rPr>
      </w:pPr>
    </w:p>
    <w:p w14:paraId="5D2388B2" w14:textId="77777777" w:rsidR="00433310" w:rsidRPr="00A23FA3" w:rsidRDefault="00433310" w:rsidP="00433310">
      <w:pPr>
        <w:rPr>
          <w:rFonts w:ascii="Calibri" w:hAnsi="Calibri" w:cstheme="minorHAnsi"/>
          <w:sz w:val="24"/>
          <w:szCs w:val="24"/>
        </w:rPr>
      </w:pPr>
    </w:p>
    <w:p w14:paraId="490212F6" w14:textId="130206BE" w:rsidR="00B440F8" w:rsidRPr="00A23FA3" w:rsidRDefault="00433310">
      <w:pPr>
        <w:pStyle w:val="215"/>
        <w:ind w:left="566"/>
        <w:rPr>
          <w:rFonts w:asciiTheme="minorHAnsi" w:hAnsiTheme="minorHAnsi" w:cstheme="minorHAnsi"/>
          <w:sz w:val="24"/>
          <w:szCs w:val="24"/>
        </w:rPr>
        <w:pPrChange w:id="4561" w:author="raye" w:date="2018-07-17T18:06:00Z">
          <w:pPr>
            <w:pStyle w:val="215"/>
            <w:numPr>
              <w:ilvl w:val="2"/>
              <w:numId w:val="90"/>
            </w:numPr>
            <w:ind w:left="1140" w:hanging="720"/>
          </w:pPr>
        </w:pPrChange>
      </w:pPr>
      <w:bookmarkStart w:id="4562" w:name="_Toc519582911"/>
      <w:bookmarkStart w:id="4563" w:name="_Toc520839501"/>
      <w:r w:rsidRPr="00A23FA3">
        <w:rPr>
          <w:rFonts w:asciiTheme="minorHAnsi" w:hAnsiTheme="minorHAnsi" w:cstheme="minorHAnsi"/>
          <w:sz w:val="24"/>
          <w:szCs w:val="24"/>
        </w:rPr>
        <w:t xml:space="preserve">3.2.9 </w:t>
      </w:r>
      <w:r w:rsidR="00B440F8" w:rsidRPr="00A23FA3">
        <w:rPr>
          <w:rFonts w:asciiTheme="minorHAnsi" w:hAnsiTheme="minorHAnsi" w:cstheme="minorHAnsi"/>
          <w:sz w:val="24"/>
          <w:szCs w:val="24"/>
        </w:rPr>
        <w:t>All Forms</w:t>
      </w:r>
      <w:bookmarkEnd w:id="4562"/>
      <w:bookmarkEnd w:id="4563"/>
    </w:p>
    <w:p w14:paraId="6F9E4A7F" w14:textId="4C7BF39C"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564" w:name="_Toc519582912"/>
      <w:bookmarkStart w:id="4565" w:name="_Toc520839502"/>
      <w:r w:rsidRPr="00A23FA3">
        <w:rPr>
          <w:rFonts w:ascii="Times New Roman" w:hAnsi="Times New Roman" w:cs="Times New Roman"/>
          <w:sz w:val="24"/>
          <w:szCs w:val="24"/>
        </w:rPr>
        <w:t>3.2.</w:t>
      </w:r>
      <w:r w:rsidR="00433310" w:rsidRPr="00A23FA3">
        <w:rPr>
          <w:rFonts w:ascii="Times New Roman" w:hAnsi="Times New Roman" w:cs="Times New Roman"/>
          <w:sz w:val="24"/>
          <w:szCs w:val="24"/>
        </w:rPr>
        <w:t>9</w:t>
      </w:r>
      <w:r w:rsidRPr="00A23FA3">
        <w:rPr>
          <w:rFonts w:ascii="Times New Roman" w:hAnsi="Times New Roman" w:cs="Times New Roman"/>
          <w:sz w:val="24"/>
          <w:szCs w:val="24"/>
        </w:rPr>
        <w:t>.1. Brief introduction to function</w:t>
      </w:r>
      <w:bookmarkEnd w:id="4564"/>
      <w:bookmarkEnd w:id="4565"/>
    </w:p>
    <w:p w14:paraId="269CCFE4" w14:textId="25E6CDB8" w:rsidR="00B440F8" w:rsidRPr="00A23FA3" w:rsidRDefault="00B440F8" w:rsidP="00B440F8">
      <w:pPr>
        <w:rPr>
          <w:rFonts w:ascii="等线" w:eastAsia="等线" w:hAnsi="等线" w:cstheme="minorHAnsi"/>
          <w:szCs w:val="21"/>
        </w:rPr>
      </w:pPr>
      <w:r w:rsidRPr="00A23FA3">
        <w:rPr>
          <w:rFonts w:ascii="等线" w:eastAsia="等线" w:hAnsi="等线" w:cstheme="minorHAnsi" w:hint="eastAsia"/>
          <w:szCs w:val="21"/>
        </w:rPr>
        <w:t>目前有</w:t>
      </w:r>
      <w:r w:rsidR="00F65C8B" w:rsidRPr="00A23FA3">
        <w:rPr>
          <w:rFonts w:ascii="等线" w:eastAsia="等线" w:hAnsi="等线" w:cstheme="minorHAnsi" w:hint="eastAsia"/>
          <w:szCs w:val="21"/>
        </w:rPr>
        <w:t>6</w:t>
      </w:r>
      <w:r w:rsidRPr="00A23FA3">
        <w:rPr>
          <w:rFonts w:ascii="等线" w:eastAsia="等线" w:hAnsi="等线" w:cstheme="minorHAnsi" w:hint="eastAsia"/>
          <w:szCs w:val="21"/>
        </w:rPr>
        <w:t>张表格+</w:t>
      </w:r>
      <w:r w:rsidRPr="00A23FA3">
        <w:rPr>
          <w:rFonts w:ascii="等线" w:eastAsia="等线" w:hAnsi="等线" w:cstheme="minorHAnsi"/>
          <w:szCs w:val="21"/>
        </w:rPr>
        <w:t>1</w:t>
      </w:r>
      <w:r w:rsidRPr="00A23FA3">
        <w:rPr>
          <w:rFonts w:ascii="等线" w:eastAsia="等线" w:hAnsi="等线" w:cstheme="minorHAnsi" w:hint="eastAsia"/>
          <w:szCs w:val="21"/>
        </w:rPr>
        <w:t>张E</w:t>
      </w:r>
      <w:r w:rsidRPr="00A23FA3">
        <w:rPr>
          <w:rFonts w:ascii="等线" w:eastAsia="等线" w:hAnsi="等线" w:cstheme="minorHAnsi"/>
          <w:szCs w:val="21"/>
        </w:rPr>
        <w:t>DD</w:t>
      </w:r>
      <w:r w:rsidRPr="00A23FA3">
        <w:rPr>
          <w:rFonts w:ascii="等线" w:eastAsia="等线" w:hAnsi="等线" w:cstheme="minorHAnsi" w:hint="eastAsia"/>
          <w:szCs w:val="21"/>
        </w:rPr>
        <w:t>表格；有2种样式；</w:t>
      </w:r>
    </w:p>
    <w:p w14:paraId="68E02B14" w14:textId="77777777" w:rsidR="00B440F8" w:rsidRPr="00A23FA3" w:rsidRDefault="00B440F8" w:rsidP="00B440F8">
      <w:pPr>
        <w:rPr>
          <w:rFonts w:ascii="等线" w:eastAsia="等线" w:hAnsi="等线" w:cstheme="minorHAnsi"/>
          <w:szCs w:val="21"/>
        </w:rPr>
      </w:pPr>
      <w:r w:rsidRPr="00A23FA3">
        <w:rPr>
          <w:rFonts w:ascii="等线" w:eastAsia="等线" w:hAnsi="等线" w:cstheme="minorHAnsi" w:hint="eastAsia"/>
          <w:szCs w:val="21"/>
        </w:rPr>
        <w:t>一种是新建&amp;修改的样式（单张）；</w:t>
      </w:r>
    </w:p>
    <w:p w14:paraId="7AE18284" w14:textId="273ED5DB" w:rsidR="00B440F8" w:rsidRPr="00A23FA3" w:rsidRDefault="00B440F8" w:rsidP="00B440F8">
      <w:pPr>
        <w:rPr>
          <w:rFonts w:ascii="等线" w:eastAsia="等线" w:hAnsi="等线" w:cstheme="minorHAnsi"/>
          <w:szCs w:val="21"/>
        </w:rPr>
      </w:pPr>
      <w:r w:rsidRPr="00A23FA3">
        <w:rPr>
          <w:rFonts w:ascii="等线" w:eastAsia="等线" w:hAnsi="等线" w:cstheme="minorHAnsi" w:hint="eastAsia"/>
          <w:szCs w:val="21"/>
        </w:rPr>
        <w:t>一种是复核查看，回复意见的样式（</w:t>
      </w:r>
      <w:r w:rsidRPr="00427807">
        <w:rPr>
          <w:rFonts w:ascii="等线" w:eastAsia="等线" w:hAnsi="等线" w:cstheme="minorHAnsi" w:hint="eastAsia"/>
          <w:strike/>
          <w:color w:val="FF0000"/>
          <w:szCs w:val="21"/>
        </w:rPr>
        <w:t>一旦成功s</w:t>
      </w:r>
      <w:r w:rsidRPr="00427807">
        <w:rPr>
          <w:rFonts w:ascii="等线" w:eastAsia="等线" w:hAnsi="等线" w:cstheme="minorHAnsi"/>
          <w:strike/>
          <w:color w:val="FF0000"/>
          <w:szCs w:val="21"/>
        </w:rPr>
        <w:t>ubmit</w:t>
      </w:r>
      <w:r w:rsidRPr="00427807">
        <w:rPr>
          <w:rFonts w:ascii="等线" w:eastAsia="等线" w:hAnsi="等线" w:cstheme="minorHAnsi" w:hint="eastAsia"/>
          <w:strike/>
          <w:color w:val="FF0000"/>
          <w:szCs w:val="21"/>
        </w:rPr>
        <w:t>了一张表单</w:t>
      </w:r>
      <w:r w:rsidRPr="00A23FA3">
        <w:rPr>
          <w:rFonts w:ascii="等线" w:eastAsia="等线" w:hAnsi="等线" w:cstheme="minorHAnsi" w:hint="eastAsia"/>
          <w:szCs w:val="21"/>
        </w:rPr>
        <w:t>，</w:t>
      </w:r>
      <w:r w:rsidR="00427807" w:rsidRPr="006E6ED6">
        <w:rPr>
          <w:rFonts w:ascii="等线" w:eastAsia="等线" w:hAnsi="等线" w:cstheme="minorHAnsi" w:hint="eastAsia"/>
          <w:color w:val="FF0000"/>
          <w:szCs w:val="21"/>
        </w:rPr>
        <w:t>在</w:t>
      </w:r>
      <w:r w:rsidR="00427807" w:rsidRPr="006E6ED6">
        <w:rPr>
          <w:rFonts w:ascii="等线" w:eastAsia="等线" w:hAnsi="等线" w:cstheme="minorHAnsi"/>
          <w:color w:val="FF0000"/>
          <w:szCs w:val="21"/>
        </w:rPr>
        <w:t>Send to Managerment</w:t>
      </w:r>
      <w:r w:rsidR="00427807" w:rsidRPr="006E6ED6">
        <w:rPr>
          <w:rFonts w:ascii="等线" w:eastAsia="等线" w:hAnsi="等线" w:cstheme="minorHAnsi" w:hint="eastAsia"/>
          <w:color w:val="FF0000"/>
          <w:szCs w:val="21"/>
        </w:rPr>
        <w:t>后</w:t>
      </w:r>
      <w:r w:rsidRPr="006E6ED6">
        <w:rPr>
          <w:rFonts w:ascii="等线" w:eastAsia="等线" w:hAnsi="等线" w:cstheme="minorHAnsi" w:hint="eastAsia"/>
          <w:color w:val="FF0000"/>
          <w:szCs w:val="21"/>
        </w:rPr>
        <w:t>即会出现A</w:t>
      </w:r>
      <w:r w:rsidRPr="006E6ED6">
        <w:rPr>
          <w:rFonts w:ascii="等线" w:eastAsia="等线" w:hAnsi="等线" w:cstheme="minorHAnsi"/>
          <w:color w:val="FF0000"/>
          <w:szCs w:val="21"/>
        </w:rPr>
        <w:t>ll Forms</w:t>
      </w:r>
      <w:r w:rsidRPr="006E6ED6">
        <w:rPr>
          <w:rFonts w:ascii="等线" w:eastAsia="等线" w:hAnsi="等线" w:cstheme="minorHAnsi" w:hint="eastAsia"/>
          <w:color w:val="FF0000"/>
          <w:szCs w:val="21"/>
        </w:rPr>
        <w:t>按钮</w:t>
      </w:r>
      <w:r w:rsidRPr="00A23FA3">
        <w:rPr>
          <w:rFonts w:ascii="等线" w:eastAsia="等线" w:hAnsi="等线" w:cstheme="minorHAnsi" w:hint="eastAsia"/>
          <w:szCs w:val="21"/>
        </w:rPr>
        <w:t>，可以点进去查看&amp;下载，随着表单的增多，添加标签，切换查看）</w:t>
      </w:r>
    </w:p>
    <w:p w14:paraId="38590381" w14:textId="77777777" w:rsidR="00B440F8" w:rsidRPr="00A23FA3" w:rsidRDefault="00B440F8" w:rsidP="00B440F8">
      <w:pPr>
        <w:rPr>
          <w:rFonts w:ascii="等线" w:eastAsia="等线" w:hAnsi="等线" w:cstheme="minorHAnsi"/>
          <w:szCs w:val="21"/>
        </w:rPr>
      </w:pPr>
      <w:r w:rsidRPr="00A23FA3">
        <w:rPr>
          <w:rFonts w:ascii="等线" w:eastAsia="等线" w:hAnsi="等线" w:cstheme="minorHAnsi" w:hint="eastAsia"/>
          <w:szCs w:val="21"/>
        </w:rPr>
        <w:t>只有新建表单者可以修改表单</w:t>
      </w:r>
    </w:p>
    <w:p w14:paraId="49E847F3" w14:textId="77777777" w:rsidR="00B440F8" w:rsidRPr="00A23FA3" w:rsidRDefault="00B440F8" w:rsidP="00B440F8">
      <w:r w:rsidRPr="00A23FA3">
        <w:rPr>
          <w:rFonts w:ascii="等线" w:eastAsia="等线" w:hAnsi="等线" w:cstheme="minorHAnsi" w:hint="eastAsia"/>
          <w:szCs w:val="21"/>
        </w:rPr>
        <w:t>不同的角色会根据他们的权限或可新建，或可复核回复，或仅可浏览</w:t>
      </w:r>
    </w:p>
    <w:p w14:paraId="6F1D182E" w14:textId="77777777" w:rsidR="00B440F8" w:rsidRPr="00A23FA3" w:rsidRDefault="00B440F8" w:rsidP="00B440F8"/>
    <w:p w14:paraId="4A3593EC" w14:textId="347D166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t xml:space="preserve"> </w:t>
      </w:r>
      <w:bookmarkStart w:id="4566" w:name="_Toc519582913"/>
      <w:bookmarkStart w:id="4567" w:name="_Toc520839503"/>
      <w:r w:rsidRPr="00A23FA3">
        <w:rPr>
          <w:rFonts w:ascii="Times New Roman" w:hAnsi="Times New Roman" w:cs="Times New Roman"/>
          <w:sz w:val="24"/>
          <w:szCs w:val="24"/>
        </w:rPr>
        <w:t>3.2.</w:t>
      </w:r>
      <w:r w:rsidR="00433310" w:rsidRPr="00A23FA3">
        <w:rPr>
          <w:rFonts w:ascii="Times New Roman" w:hAnsi="Times New Roman" w:cs="Times New Roman"/>
          <w:sz w:val="24"/>
          <w:szCs w:val="24"/>
        </w:rPr>
        <w:t>9</w:t>
      </w:r>
      <w:r w:rsidRPr="00A23FA3">
        <w:rPr>
          <w:rFonts w:ascii="Times New Roman" w:hAnsi="Times New Roman" w:cs="Times New Roman"/>
          <w:sz w:val="24"/>
          <w:szCs w:val="24"/>
        </w:rPr>
        <w:t>.2. Detailed description</w:t>
      </w:r>
      <w:bookmarkEnd w:id="4566"/>
      <w:bookmarkEnd w:id="4567"/>
    </w:p>
    <w:p w14:paraId="04789E47" w14:textId="6396EB27" w:rsidR="00B440F8" w:rsidRPr="00A23FA3" w:rsidRDefault="00B440F8" w:rsidP="00B440F8">
      <w:pPr>
        <w:pStyle w:val="a0"/>
        <w:numPr>
          <w:ilvl w:val="0"/>
          <w:numId w:val="86"/>
        </w:numPr>
        <w:ind w:firstLineChars="0"/>
        <w:rPr>
          <w:rFonts w:ascii="等线" w:eastAsia="等线" w:hAnsi="等线"/>
        </w:rPr>
      </w:pPr>
      <w:r w:rsidRPr="00A23FA3">
        <w:rPr>
          <w:rFonts w:ascii="等线" w:eastAsia="等线" w:hAnsi="等线" w:hint="eastAsia"/>
        </w:rPr>
        <w:t>表单处理权限</w:t>
      </w:r>
      <w:r w:rsidR="005F41BA">
        <w:rPr>
          <w:rFonts w:ascii="等线" w:eastAsia="等线" w:hAnsi="等线" w:hint="eastAsia"/>
        </w:rPr>
        <w:t xml:space="preserve"> </w:t>
      </w:r>
      <w:r w:rsidR="005F41BA" w:rsidRPr="005F41BA">
        <w:rPr>
          <w:rFonts w:ascii="等线" w:eastAsia="等线" w:hAnsi="等线" w:hint="eastAsia"/>
          <w:color w:val="FF0000"/>
        </w:rPr>
        <w:t>默认</w:t>
      </w:r>
    </w:p>
    <w:tbl>
      <w:tblPr>
        <w:tblStyle w:val="a9"/>
        <w:tblW w:w="0" w:type="auto"/>
        <w:tblInd w:w="845" w:type="dxa"/>
        <w:tblLook w:val="04A0" w:firstRow="1" w:lastRow="0" w:firstColumn="1" w:lastColumn="0" w:noHBand="0" w:noVBand="1"/>
      </w:tblPr>
      <w:tblGrid>
        <w:gridCol w:w="985"/>
        <w:gridCol w:w="941"/>
        <w:gridCol w:w="1017"/>
        <w:gridCol w:w="1048"/>
        <w:gridCol w:w="929"/>
        <w:gridCol w:w="858"/>
        <w:gridCol w:w="858"/>
        <w:gridCol w:w="815"/>
      </w:tblGrid>
      <w:tr w:rsidR="00A23FA3" w:rsidRPr="00A23FA3" w14:paraId="5DBF96E7" w14:textId="77777777" w:rsidTr="00173E59">
        <w:tc>
          <w:tcPr>
            <w:tcW w:w="1019" w:type="dxa"/>
            <w:shd w:val="clear" w:color="auto" w:fill="BFBFBF" w:themeFill="background1" w:themeFillShade="BF"/>
          </w:tcPr>
          <w:p w14:paraId="2A6C55DF" w14:textId="77777777" w:rsidR="00665A68" w:rsidRPr="00A23FA3" w:rsidRDefault="00665A68" w:rsidP="00173E59">
            <w:pPr>
              <w:rPr>
                <w:rFonts w:ascii="等线" w:eastAsia="等线" w:hAnsi="等线" w:cstheme="minorHAnsi"/>
                <w:szCs w:val="21"/>
              </w:rPr>
            </w:pPr>
          </w:p>
        </w:tc>
        <w:tc>
          <w:tcPr>
            <w:tcW w:w="966" w:type="dxa"/>
            <w:shd w:val="clear" w:color="auto" w:fill="BFBFBF" w:themeFill="background1" w:themeFillShade="BF"/>
          </w:tcPr>
          <w:p w14:paraId="1927234E"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szCs w:val="21"/>
              </w:rPr>
              <w:t>EDD</w:t>
            </w:r>
          </w:p>
        </w:tc>
        <w:tc>
          <w:tcPr>
            <w:tcW w:w="1048" w:type="dxa"/>
            <w:shd w:val="clear" w:color="auto" w:fill="BFBFBF" w:themeFill="background1" w:themeFillShade="BF"/>
          </w:tcPr>
          <w:p w14:paraId="0D823245"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szCs w:val="21"/>
              </w:rPr>
              <w:t>#1</w:t>
            </w:r>
          </w:p>
        </w:tc>
        <w:tc>
          <w:tcPr>
            <w:tcW w:w="1073" w:type="dxa"/>
            <w:shd w:val="clear" w:color="auto" w:fill="BFBFBF" w:themeFill="background1" w:themeFillShade="BF"/>
          </w:tcPr>
          <w:p w14:paraId="56CF26C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szCs w:val="21"/>
              </w:rPr>
              <w:t>#2</w:t>
            </w:r>
          </w:p>
        </w:tc>
        <w:tc>
          <w:tcPr>
            <w:tcW w:w="953" w:type="dxa"/>
            <w:shd w:val="clear" w:color="auto" w:fill="BFBFBF" w:themeFill="background1" w:themeFillShade="BF"/>
          </w:tcPr>
          <w:p w14:paraId="640EA1F6"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w:t>
            </w:r>
            <w:r w:rsidRPr="00A23FA3">
              <w:rPr>
                <w:rFonts w:ascii="等线" w:eastAsia="等线" w:hAnsi="等线" w:cstheme="minorHAnsi"/>
                <w:szCs w:val="21"/>
              </w:rPr>
              <w:t>3</w:t>
            </w:r>
          </w:p>
        </w:tc>
        <w:tc>
          <w:tcPr>
            <w:tcW w:w="891" w:type="dxa"/>
            <w:shd w:val="clear" w:color="auto" w:fill="BFBFBF" w:themeFill="background1" w:themeFillShade="BF"/>
          </w:tcPr>
          <w:p w14:paraId="2068512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w:t>
            </w:r>
            <w:r w:rsidRPr="00A23FA3">
              <w:rPr>
                <w:rFonts w:ascii="等线" w:eastAsia="等线" w:hAnsi="等线" w:cstheme="minorHAnsi"/>
                <w:szCs w:val="21"/>
              </w:rPr>
              <w:t>4</w:t>
            </w:r>
          </w:p>
        </w:tc>
        <w:tc>
          <w:tcPr>
            <w:tcW w:w="891" w:type="dxa"/>
            <w:shd w:val="clear" w:color="auto" w:fill="BFBFBF" w:themeFill="background1" w:themeFillShade="BF"/>
          </w:tcPr>
          <w:p w14:paraId="5CFD350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w:t>
            </w:r>
            <w:r w:rsidRPr="00A23FA3">
              <w:rPr>
                <w:rFonts w:ascii="等线" w:eastAsia="等线" w:hAnsi="等线" w:cstheme="minorHAnsi"/>
                <w:szCs w:val="21"/>
              </w:rPr>
              <w:t>5</w:t>
            </w:r>
          </w:p>
        </w:tc>
        <w:tc>
          <w:tcPr>
            <w:tcW w:w="836" w:type="dxa"/>
            <w:shd w:val="clear" w:color="auto" w:fill="BFBFBF" w:themeFill="background1" w:themeFillShade="BF"/>
          </w:tcPr>
          <w:p w14:paraId="78E7554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w:t>
            </w:r>
            <w:r w:rsidRPr="00A23FA3">
              <w:rPr>
                <w:rFonts w:ascii="等线" w:eastAsia="等线" w:hAnsi="等线" w:cstheme="minorHAnsi"/>
                <w:szCs w:val="21"/>
              </w:rPr>
              <w:t>10</w:t>
            </w:r>
          </w:p>
        </w:tc>
      </w:tr>
      <w:tr w:rsidR="00A23FA3" w:rsidRPr="00A23FA3" w14:paraId="697F8D2E" w14:textId="77777777" w:rsidTr="00173E59">
        <w:tc>
          <w:tcPr>
            <w:tcW w:w="1019" w:type="dxa"/>
          </w:tcPr>
          <w:p w14:paraId="1A0CFD8D"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O</w:t>
            </w:r>
            <w:r w:rsidRPr="00A23FA3">
              <w:rPr>
                <w:rFonts w:ascii="等线" w:eastAsia="等线" w:hAnsi="等线" w:cstheme="minorHAnsi"/>
                <w:szCs w:val="21"/>
              </w:rPr>
              <w:t>A</w:t>
            </w:r>
          </w:p>
        </w:tc>
        <w:tc>
          <w:tcPr>
            <w:tcW w:w="966" w:type="dxa"/>
          </w:tcPr>
          <w:p w14:paraId="7F67D7B2"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创建&amp;</w:t>
            </w:r>
          </w:p>
          <w:p w14:paraId="4DCAC0D3"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打回后修改回复</w:t>
            </w:r>
          </w:p>
        </w:tc>
        <w:tc>
          <w:tcPr>
            <w:tcW w:w="1048" w:type="dxa"/>
          </w:tcPr>
          <w:p w14:paraId="76542D8D"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创建&amp;</w:t>
            </w:r>
          </w:p>
          <w:p w14:paraId="16645E54"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打回后修改回复</w:t>
            </w:r>
          </w:p>
        </w:tc>
        <w:tc>
          <w:tcPr>
            <w:tcW w:w="1073" w:type="dxa"/>
          </w:tcPr>
          <w:p w14:paraId="238389C5"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创建（标识红标）&amp;</w:t>
            </w:r>
          </w:p>
          <w:p w14:paraId="08490876"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打回后修改回复；</w:t>
            </w:r>
            <w:r w:rsidRPr="00A23FA3">
              <w:rPr>
                <w:rFonts w:ascii="等线" w:eastAsia="等线" w:hAnsi="等线" w:cstheme="minorHAnsi"/>
                <w:szCs w:val="21"/>
              </w:rPr>
              <w:t xml:space="preserve"> </w:t>
            </w:r>
          </w:p>
        </w:tc>
        <w:tc>
          <w:tcPr>
            <w:tcW w:w="953" w:type="dxa"/>
          </w:tcPr>
          <w:p w14:paraId="74D64BB0"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91" w:type="dxa"/>
          </w:tcPr>
          <w:p w14:paraId="5C22A150"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91" w:type="dxa"/>
          </w:tcPr>
          <w:p w14:paraId="37935600"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36" w:type="dxa"/>
          </w:tcPr>
          <w:p w14:paraId="2A5712F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w:t>
            </w:r>
          </w:p>
        </w:tc>
      </w:tr>
      <w:tr w:rsidR="00A23FA3" w:rsidRPr="00A23FA3" w14:paraId="4AA14D5D" w14:textId="77777777" w:rsidTr="00173E59">
        <w:tc>
          <w:tcPr>
            <w:tcW w:w="1019" w:type="dxa"/>
          </w:tcPr>
          <w:p w14:paraId="5D581CCA"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szCs w:val="21"/>
              </w:rPr>
              <w:t>OM</w:t>
            </w:r>
          </w:p>
        </w:tc>
        <w:tc>
          <w:tcPr>
            <w:tcW w:w="966" w:type="dxa"/>
          </w:tcPr>
          <w:p w14:paraId="18554D9F"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回复；打回后再发来回复</w:t>
            </w:r>
          </w:p>
        </w:tc>
        <w:tc>
          <w:tcPr>
            <w:tcW w:w="1048" w:type="dxa"/>
          </w:tcPr>
          <w:p w14:paraId="1B8F973E"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回复；打回后再发来回复</w:t>
            </w:r>
          </w:p>
        </w:tc>
        <w:tc>
          <w:tcPr>
            <w:tcW w:w="1073" w:type="dxa"/>
          </w:tcPr>
          <w:p w14:paraId="6EA9EE20"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回复（标识红标）；打回后再发来回复；</w:t>
            </w:r>
          </w:p>
        </w:tc>
        <w:tc>
          <w:tcPr>
            <w:tcW w:w="953" w:type="dxa"/>
          </w:tcPr>
          <w:p w14:paraId="08214235"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91" w:type="dxa"/>
          </w:tcPr>
          <w:p w14:paraId="7EF5930A"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91" w:type="dxa"/>
          </w:tcPr>
          <w:p w14:paraId="2E16D1C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36" w:type="dxa"/>
          </w:tcPr>
          <w:p w14:paraId="3C7AB5E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r>
      <w:tr w:rsidR="00A23FA3" w:rsidRPr="00A23FA3" w14:paraId="117CE225" w14:textId="77777777" w:rsidTr="00173E59">
        <w:tc>
          <w:tcPr>
            <w:tcW w:w="1019" w:type="dxa"/>
          </w:tcPr>
          <w:p w14:paraId="2921B896"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szCs w:val="21"/>
              </w:rPr>
              <w:t>CA</w:t>
            </w:r>
          </w:p>
        </w:tc>
        <w:tc>
          <w:tcPr>
            <w:tcW w:w="966" w:type="dxa"/>
          </w:tcPr>
          <w:p w14:paraId="0DB3172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1048" w:type="dxa"/>
          </w:tcPr>
          <w:p w14:paraId="2A8B0F27"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73" w:type="dxa"/>
          </w:tcPr>
          <w:p w14:paraId="33D10D8E"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953" w:type="dxa"/>
          </w:tcPr>
          <w:p w14:paraId="7601D7E0"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创建&amp;打回后修改</w:t>
            </w:r>
          </w:p>
        </w:tc>
        <w:tc>
          <w:tcPr>
            <w:tcW w:w="891" w:type="dxa"/>
          </w:tcPr>
          <w:p w14:paraId="3FC39DAB"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创建&amp;打回后修改</w:t>
            </w:r>
          </w:p>
        </w:tc>
        <w:tc>
          <w:tcPr>
            <w:tcW w:w="891" w:type="dxa"/>
          </w:tcPr>
          <w:p w14:paraId="4E84752C"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36" w:type="dxa"/>
          </w:tcPr>
          <w:p w14:paraId="4A9000D6"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r>
      <w:tr w:rsidR="00A23FA3" w:rsidRPr="00A23FA3" w14:paraId="350DD08E" w14:textId="77777777" w:rsidTr="00173E59">
        <w:tc>
          <w:tcPr>
            <w:tcW w:w="1019" w:type="dxa"/>
          </w:tcPr>
          <w:p w14:paraId="7EFC551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C</w:t>
            </w:r>
            <w:r w:rsidRPr="00A23FA3">
              <w:rPr>
                <w:rFonts w:ascii="等线" w:eastAsia="等线" w:hAnsi="等线" w:cstheme="minorHAnsi"/>
                <w:szCs w:val="21"/>
              </w:rPr>
              <w:t>S</w:t>
            </w:r>
          </w:p>
        </w:tc>
        <w:tc>
          <w:tcPr>
            <w:tcW w:w="966" w:type="dxa"/>
          </w:tcPr>
          <w:p w14:paraId="315967A4"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1048" w:type="dxa"/>
          </w:tcPr>
          <w:p w14:paraId="4DE9C409"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73" w:type="dxa"/>
          </w:tcPr>
          <w:p w14:paraId="1C1275B9"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953" w:type="dxa"/>
          </w:tcPr>
          <w:p w14:paraId="0B3AF5A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回复；打回后再发来回复</w:t>
            </w:r>
          </w:p>
        </w:tc>
        <w:tc>
          <w:tcPr>
            <w:tcW w:w="891" w:type="dxa"/>
          </w:tcPr>
          <w:p w14:paraId="6FEDD689"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891" w:type="dxa"/>
          </w:tcPr>
          <w:p w14:paraId="124C36B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不可浏览</w:t>
            </w:r>
          </w:p>
        </w:tc>
        <w:tc>
          <w:tcPr>
            <w:tcW w:w="836" w:type="dxa"/>
          </w:tcPr>
          <w:p w14:paraId="10DACD97"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回复+填些内容</w:t>
            </w:r>
          </w:p>
        </w:tc>
      </w:tr>
      <w:tr w:rsidR="00A23FA3" w:rsidRPr="00A23FA3" w14:paraId="76E6EA23" w14:textId="77777777" w:rsidTr="00173E59">
        <w:tc>
          <w:tcPr>
            <w:tcW w:w="1019" w:type="dxa"/>
          </w:tcPr>
          <w:p w14:paraId="6E06A1FD"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B</w:t>
            </w:r>
            <w:r w:rsidRPr="00A23FA3">
              <w:rPr>
                <w:rFonts w:ascii="等线" w:eastAsia="等线" w:hAnsi="等线" w:cstheme="minorHAnsi"/>
                <w:szCs w:val="21"/>
              </w:rPr>
              <w:t>SA</w:t>
            </w:r>
          </w:p>
        </w:tc>
        <w:tc>
          <w:tcPr>
            <w:tcW w:w="966" w:type="dxa"/>
          </w:tcPr>
          <w:p w14:paraId="0F814EEA"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48" w:type="dxa"/>
          </w:tcPr>
          <w:p w14:paraId="6EBD1EFA"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73" w:type="dxa"/>
          </w:tcPr>
          <w:p w14:paraId="685A50F5"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953" w:type="dxa"/>
          </w:tcPr>
          <w:p w14:paraId="6BE0B5D2"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891" w:type="dxa"/>
          </w:tcPr>
          <w:p w14:paraId="26AC2BEE"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891" w:type="dxa"/>
          </w:tcPr>
          <w:p w14:paraId="361E2001"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创建</w:t>
            </w:r>
          </w:p>
        </w:tc>
        <w:tc>
          <w:tcPr>
            <w:tcW w:w="836" w:type="dxa"/>
          </w:tcPr>
          <w:p w14:paraId="3CBE9856"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r>
      <w:tr w:rsidR="00A23FA3" w:rsidRPr="00A23FA3" w14:paraId="6FB4DA98" w14:textId="77777777" w:rsidTr="00173E59">
        <w:tc>
          <w:tcPr>
            <w:tcW w:w="1019" w:type="dxa"/>
          </w:tcPr>
          <w:p w14:paraId="13B14B2F"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lastRenderedPageBreak/>
              <w:t>L</w:t>
            </w:r>
            <w:r w:rsidRPr="00A23FA3">
              <w:rPr>
                <w:rFonts w:ascii="等线" w:eastAsia="等线" w:hAnsi="等线" w:cstheme="minorHAnsi"/>
                <w:szCs w:val="21"/>
              </w:rPr>
              <w:t>CD</w:t>
            </w:r>
          </w:p>
        </w:tc>
        <w:tc>
          <w:tcPr>
            <w:tcW w:w="966" w:type="dxa"/>
          </w:tcPr>
          <w:p w14:paraId="139E1754"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48" w:type="dxa"/>
          </w:tcPr>
          <w:p w14:paraId="32F1AF68"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1073" w:type="dxa"/>
          </w:tcPr>
          <w:p w14:paraId="7CE303F7"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回复</w:t>
            </w:r>
          </w:p>
        </w:tc>
        <w:tc>
          <w:tcPr>
            <w:tcW w:w="953" w:type="dxa"/>
          </w:tcPr>
          <w:p w14:paraId="2C1C1D1B"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891" w:type="dxa"/>
          </w:tcPr>
          <w:p w14:paraId="4D9570BF"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891" w:type="dxa"/>
          </w:tcPr>
          <w:p w14:paraId="7913245A"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c>
          <w:tcPr>
            <w:tcW w:w="836" w:type="dxa"/>
          </w:tcPr>
          <w:p w14:paraId="6E669025" w14:textId="77777777" w:rsidR="00665A68" w:rsidRPr="00A23FA3" w:rsidRDefault="00665A68" w:rsidP="00173E59">
            <w:pPr>
              <w:rPr>
                <w:rFonts w:ascii="等线" w:eastAsia="等线" w:hAnsi="等线" w:cstheme="minorHAnsi"/>
                <w:szCs w:val="21"/>
              </w:rPr>
            </w:pPr>
            <w:r w:rsidRPr="00A23FA3">
              <w:rPr>
                <w:rFonts w:ascii="等线" w:eastAsia="等线" w:hAnsi="等线" w:cstheme="minorHAnsi" w:hint="eastAsia"/>
                <w:szCs w:val="21"/>
              </w:rPr>
              <w:t>浏览</w:t>
            </w:r>
          </w:p>
        </w:tc>
      </w:tr>
    </w:tbl>
    <w:p w14:paraId="5AC1F2AE" w14:textId="77777777" w:rsidR="00665A68" w:rsidRPr="00A23FA3" w:rsidRDefault="00665A68" w:rsidP="00665A68">
      <w:pPr>
        <w:rPr>
          <w:rFonts w:ascii="等线" w:eastAsia="等线" w:hAnsi="等线"/>
        </w:rPr>
      </w:pPr>
      <w:r w:rsidRPr="00A23FA3">
        <w:rPr>
          <w:rFonts w:ascii="等线" w:eastAsia="等线" w:hAnsi="等线" w:hint="eastAsia"/>
        </w:rPr>
        <w:t>以上为默认权限，允许在角色管理那里去调整浏览&amp;回复权限</w:t>
      </w:r>
    </w:p>
    <w:p w14:paraId="4933F671" w14:textId="77777777" w:rsidR="00B440F8" w:rsidRPr="00A23FA3" w:rsidRDefault="00B440F8" w:rsidP="00B440F8"/>
    <w:p w14:paraId="69823161" w14:textId="77777777" w:rsidR="00B440F8" w:rsidRPr="00A23FA3" w:rsidRDefault="00B440F8" w:rsidP="00B440F8"/>
    <w:p w14:paraId="42AD3865" w14:textId="77777777" w:rsidR="00B440F8" w:rsidRPr="00A23FA3" w:rsidRDefault="00B440F8" w:rsidP="00B440F8">
      <w:pPr>
        <w:pStyle w:val="a0"/>
        <w:numPr>
          <w:ilvl w:val="0"/>
          <w:numId w:val="86"/>
        </w:numPr>
        <w:ind w:firstLineChars="0"/>
        <w:rPr>
          <w:rFonts w:ascii="等线" w:eastAsia="等线" w:hAnsi="等线"/>
        </w:rPr>
      </w:pPr>
      <w:r w:rsidRPr="00A23FA3">
        <w:rPr>
          <w:rFonts w:ascii="等线" w:eastAsia="等线" w:hAnsi="等线" w:hint="eastAsia"/>
        </w:rPr>
        <w:t>创建字段</w:t>
      </w:r>
    </w:p>
    <w:p w14:paraId="0A595296" w14:textId="77777777" w:rsidR="00B440F8" w:rsidRPr="00A23FA3" w:rsidRDefault="00B440F8" w:rsidP="00B440F8">
      <w:pPr>
        <w:pStyle w:val="a0"/>
        <w:ind w:left="420" w:firstLineChars="0" w:firstLine="0"/>
        <w:rPr>
          <w:rFonts w:ascii="等线" w:eastAsia="等线" w:hAnsi="等线"/>
        </w:rPr>
      </w:pPr>
      <w:r w:rsidRPr="00A23FA3">
        <w:rPr>
          <w:rFonts w:ascii="等线" w:eastAsia="等线" w:hAnsi="等线" w:hint="eastAsia"/>
        </w:rPr>
        <w:t>详见下文各表单字段说明</w:t>
      </w:r>
    </w:p>
    <w:p w14:paraId="1FC1FA71" w14:textId="77777777" w:rsidR="00B440F8" w:rsidRPr="00A23FA3" w:rsidRDefault="00B440F8" w:rsidP="00B440F8">
      <w:pPr>
        <w:rPr>
          <w:rFonts w:ascii="等线" w:eastAsia="等线" w:hAnsi="等线"/>
        </w:rPr>
      </w:pPr>
    </w:p>
    <w:p w14:paraId="6FB1927F" w14:textId="77777777" w:rsidR="00B440F8" w:rsidRPr="003A0186" w:rsidRDefault="00B440F8" w:rsidP="00B440F8">
      <w:pPr>
        <w:pStyle w:val="a0"/>
        <w:numPr>
          <w:ilvl w:val="0"/>
          <w:numId w:val="86"/>
        </w:numPr>
        <w:ind w:firstLineChars="0"/>
        <w:rPr>
          <w:rFonts w:ascii="等线" w:eastAsia="等线" w:hAnsi="等线"/>
        </w:rPr>
      </w:pPr>
      <w:r w:rsidRPr="003A0186">
        <w:rPr>
          <w:rFonts w:ascii="等线" w:eastAsia="等线" w:hAnsi="等线" w:hint="eastAsia"/>
        </w:rPr>
        <w:t>导出P</w:t>
      </w:r>
      <w:r w:rsidRPr="003A0186">
        <w:rPr>
          <w:rFonts w:ascii="等线" w:eastAsia="等线" w:hAnsi="等线"/>
        </w:rPr>
        <w:t>DF</w:t>
      </w:r>
    </w:p>
    <w:p w14:paraId="0A4DFCFD" w14:textId="16A7F382" w:rsidR="00B440F8" w:rsidRPr="003A0186" w:rsidRDefault="00B440F8" w:rsidP="003A0186">
      <w:pPr>
        <w:pStyle w:val="a0"/>
        <w:numPr>
          <w:ilvl w:val="0"/>
          <w:numId w:val="176"/>
        </w:numPr>
        <w:ind w:firstLineChars="0"/>
        <w:rPr>
          <w:rFonts w:ascii="等线" w:eastAsia="等线" w:hAnsi="等线"/>
        </w:rPr>
      </w:pPr>
      <w:r w:rsidRPr="003A0186">
        <w:rPr>
          <w:rFonts w:ascii="等线" w:eastAsia="等线" w:hAnsi="等线" w:hint="eastAsia"/>
        </w:rPr>
        <w:t>创建后点击S</w:t>
      </w:r>
      <w:r w:rsidRPr="003A0186">
        <w:rPr>
          <w:rFonts w:ascii="等线" w:eastAsia="等线" w:hAnsi="等线"/>
        </w:rPr>
        <w:t>ubmit</w:t>
      </w:r>
      <w:r w:rsidRPr="003A0186">
        <w:rPr>
          <w:rFonts w:ascii="等线" w:eastAsia="等线" w:hAnsi="等线" w:hint="eastAsia"/>
        </w:rPr>
        <w:t>即会出现</w:t>
      </w:r>
      <w:r w:rsidR="003A0186" w:rsidRPr="003A0186">
        <w:rPr>
          <w:rFonts w:ascii="等线" w:eastAsia="等线" w:hAnsi="等线"/>
          <w:color w:val="FF0000"/>
        </w:rPr>
        <w:t xml:space="preserve">Export to PDF </w:t>
      </w:r>
      <w:r w:rsidR="003A0186">
        <w:rPr>
          <w:rFonts w:ascii="等线" w:eastAsia="等线" w:hAnsi="等线"/>
        </w:rPr>
        <w:t xml:space="preserve"> </w:t>
      </w:r>
      <w:r w:rsidR="003A0186" w:rsidRPr="003A0186">
        <w:rPr>
          <w:rFonts w:ascii="等线" w:eastAsia="等线" w:hAnsi="等线"/>
          <w:strike/>
        </w:rPr>
        <w:t xml:space="preserve"> </w:t>
      </w:r>
      <w:r w:rsidRPr="003A0186">
        <w:rPr>
          <w:rFonts w:ascii="等线" w:eastAsia="等线" w:hAnsi="等线" w:hint="eastAsia"/>
          <w:strike/>
        </w:rPr>
        <w:t>A</w:t>
      </w:r>
      <w:r w:rsidRPr="003A0186">
        <w:rPr>
          <w:rFonts w:ascii="等线" w:eastAsia="等线" w:hAnsi="等线"/>
          <w:strike/>
        </w:rPr>
        <w:t>ll Forms</w:t>
      </w:r>
      <w:r w:rsidRPr="003A0186">
        <w:rPr>
          <w:rFonts w:ascii="等线" w:eastAsia="等线" w:hAnsi="等线" w:hint="eastAsia"/>
        </w:rPr>
        <w:t>按钮，</w:t>
      </w:r>
      <w:r w:rsidRPr="001535E9">
        <w:rPr>
          <w:rFonts w:ascii="等线" w:eastAsia="等线" w:hAnsi="等线" w:hint="eastAsia"/>
          <w:strike/>
        </w:rPr>
        <w:t>该页面</w:t>
      </w:r>
      <w:r w:rsidRPr="003A0186">
        <w:rPr>
          <w:rFonts w:ascii="等线" w:eastAsia="等线" w:hAnsi="等线" w:hint="eastAsia"/>
        </w:rPr>
        <w:t>可以点击导出P</w:t>
      </w:r>
      <w:r w:rsidRPr="003A0186">
        <w:rPr>
          <w:rFonts w:ascii="等线" w:eastAsia="等线" w:hAnsi="等线"/>
        </w:rPr>
        <w:t>DF</w:t>
      </w:r>
    </w:p>
    <w:p w14:paraId="6CEF2A48" w14:textId="77777777" w:rsidR="00B440F8" w:rsidRPr="003A0186" w:rsidRDefault="00B440F8" w:rsidP="00B440F8">
      <w:pPr>
        <w:pStyle w:val="a0"/>
        <w:numPr>
          <w:ilvl w:val="0"/>
          <w:numId w:val="176"/>
        </w:numPr>
        <w:ind w:firstLineChars="0"/>
        <w:rPr>
          <w:rFonts w:ascii="等线" w:eastAsia="等线" w:hAnsi="等线"/>
        </w:rPr>
      </w:pPr>
      <w:r w:rsidRPr="003A0186">
        <w:rPr>
          <w:rFonts w:ascii="等线" w:eastAsia="等线" w:hAnsi="等线"/>
        </w:rPr>
        <w:t>PDF</w:t>
      </w:r>
      <w:r w:rsidRPr="003A0186">
        <w:rPr>
          <w:rFonts w:ascii="等线" w:eastAsia="等线" w:hAnsi="等线" w:hint="eastAsia"/>
        </w:rPr>
        <w:t>格式见3</w:t>
      </w:r>
      <w:r w:rsidRPr="003A0186">
        <w:rPr>
          <w:rFonts w:ascii="等线" w:eastAsia="等线" w:hAnsi="等线"/>
        </w:rPr>
        <w:t>.6</w:t>
      </w:r>
      <w:r w:rsidRPr="003A0186">
        <w:rPr>
          <w:rFonts w:ascii="等线" w:eastAsia="等线" w:hAnsi="等线" w:hint="eastAsia"/>
        </w:rPr>
        <w:t>对应的表单</w:t>
      </w:r>
    </w:p>
    <w:p w14:paraId="2E360B16" w14:textId="77777777" w:rsidR="00B440F8" w:rsidRPr="003A0186" w:rsidRDefault="00B440F8" w:rsidP="00B440F8">
      <w:pPr>
        <w:pStyle w:val="a0"/>
        <w:numPr>
          <w:ilvl w:val="0"/>
          <w:numId w:val="176"/>
        </w:numPr>
        <w:ind w:firstLineChars="0"/>
        <w:rPr>
          <w:rFonts w:ascii="等线" w:eastAsia="等线" w:hAnsi="等线"/>
        </w:rPr>
      </w:pPr>
      <w:r w:rsidRPr="003A0186">
        <w:rPr>
          <w:rFonts w:ascii="等线" w:eastAsia="等线" w:hAnsi="等线" w:hint="eastAsia"/>
        </w:rPr>
        <w:t>签名人按对应角色取对应处理人姓名；</w:t>
      </w:r>
    </w:p>
    <w:p w14:paraId="6A541971" w14:textId="77777777" w:rsidR="00B440F8" w:rsidRPr="003A0186" w:rsidRDefault="00B440F8" w:rsidP="00B440F8">
      <w:pPr>
        <w:pStyle w:val="a0"/>
        <w:ind w:left="360"/>
        <w:rPr>
          <w:rFonts w:ascii="等线" w:eastAsia="等线" w:hAnsi="等线"/>
        </w:rPr>
      </w:pPr>
      <w:r w:rsidRPr="003A0186">
        <w:rPr>
          <w:rFonts w:ascii="等线" w:eastAsia="等线" w:hAnsi="等线" w:hint="eastAsia"/>
        </w:rPr>
        <w:t>时间取对应角色点击S</w:t>
      </w:r>
      <w:r w:rsidRPr="003A0186">
        <w:rPr>
          <w:rFonts w:ascii="等线" w:eastAsia="等线" w:hAnsi="等线"/>
        </w:rPr>
        <w:t>ubmit</w:t>
      </w:r>
      <w:r w:rsidRPr="003A0186">
        <w:rPr>
          <w:rFonts w:ascii="等线" w:eastAsia="等线" w:hAnsi="等线" w:hint="eastAsia"/>
        </w:rPr>
        <w:t>的时间</w:t>
      </w:r>
    </w:p>
    <w:p w14:paraId="3760E4B6" w14:textId="77777777" w:rsidR="00B440F8" w:rsidRPr="003A0186" w:rsidRDefault="00B440F8" w:rsidP="00B440F8">
      <w:pPr>
        <w:pStyle w:val="a0"/>
        <w:numPr>
          <w:ilvl w:val="0"/>
          <w:numId w:val="176"/>
        </w:numPr>
        <w:ind w:firstLineChars="0"/>
        <w:rPr>
          <w:rFonts w:ascii="等线" w:eastAsia="等线" w:hAnsi="等线"/>
        </w:rPr>
      </w:pPr>
      <w:r w:rsidRPr="003A0186">
        <w:rPr>
          <w:rFonts w:ascii="等线" w:eastAsia="等线" w:hAnsi="等线" w:hint="eastAsia"/>
        </w:rPr>
        <w:t>签名栏中间，姓名之类上面是调取C</w:t>
      </w:r>
      <w:r w:rsidRPr="003A0186">
        <w:rPr>
          <w:rFonts w:ascii="等线" w:eastAsia="等线" w:hAnsi="等线"/>
        </w:rPr>
        <w:t>OMMET</w:t>
      </w:r>
      <w:r w:rsidRPr="003A0186">
        <w:rPr>
          <w:rFonts w:ascii="等线" w:eastAsia="等线" w:hAnsi="等线" w:hint="eastAsia"/>
        </w:rPr>
        <w:t>字段的，有填，则有</w:t>
      </w:r>
    </w:p>
    <w:p w14:paraId="1B32D9BC" w14:textId="77777777" w:rsidR="00B440F8" w:rsidRPr="00A23FA3" w:rsidRDefault="00B440F8" w:rsidP="00B440F8">
      <w:pPr>
        <w:rPr>
          <w:rFonts w:ascii="等线" w:eastAsia="等线" w:hAnsi="等线"/>
        </w:rPr>
      </w:pPr>
    </w:p>
    <w:p w14:paraId="08D7BCF2" w14:textId="77777777" w:rsidR="00B440F8" w:rsidRPr="00A23FA3" w:rsidRDefault="00B440F8" w:rsidP="00B440F8">
      <w:pPr>
        <w:rPr>
          <w:rFonts w:ascii="等线" w:eastAsia="等线" w:hAnsi="等线"/>
        </w:rPr>
      </w:pPr>
    </w:p>
    <w:p w14:paraId="57783381" w14:textId="77777777" w:rsidR="00B440F8" w:rsidRPr="00A23FA3" w:rsidRDefault="00B440F8" w:rsidP="00B440F8">
      <w:pPr>
        <w:pStyle w:val="a0"/>
        <w:numPr>
          <w:ilvl w:val="0"/>
          <w:numId w:val="86"/>
        </w:numPr>
        <w:ind w:firstLineChars="0"/>
        <w:rPr>
          <w:rFonts w:ascii="等线" w:eastAsia="等线" w:hAnsi="等线"/>
        </w:rPr>
      </w:pPr>
      <w:r w:rsidRPr="00A23FA3">
        <w:rPr>
          <w:rFonts w:ascii="等线" w:eastAsia="等线" w:hAnsi="等线" w:hint="eastAsia"/>
        </w:rPr>
        <w:t>回复字段</w:t>
      </w:r>
    </w:p>
    <w:p w14:paraId="395CC06B" w14:textId="77777777" w:rsidR="00B440F8" w:rsidRPr="00A23FA3" w:rsidRDefault="00B440F8" w:rsidP="00B440F8">
      <w:pPr>
        <w:pStyle w:val="a0"/>
        <w:numPr>
          <w:ilvl w:val="0"/>
          <w:numId w:val="167"/>
        </w:numPr>
        <w:ind w:firstLineChars="0"/>
        <w:rPr>
          <w:rFonts w:ascii="等线" w:eastAsia="等线" w:hAnsi="等线"/>
        </w:rPr>
      </w:pPr>
      <w:r w:rsidRPr="00A23FA3">
        <w:rPr>
          <w:rFonts w:ascii="等线" w:eastAsia="等线" w:hAnsi="等线" w:hint="eastAsia"/>
        </w:rPr>
        <w:t>进度条</w:t>
      </w:r>
    </w:p>
    <w:p w14:paraId="364E9992" w14:textId="77777777" w:rsidR="00B440F8" w:rsidRPr="00A23FA3" w:rsidRDefault="00B440F8" w:rsidP="00B440F8">
      <w:pPr>
        <w:pStyle w:val="a0"/>
        <w:numPr>
          <w:ilvl w:val="0"/>
          <w:numId w:val="168"/>
        </w:numPr>
        <w:ind w:firstLineChars="0"/>
        <w:rPr>
          <w:rFonts w:ascii="等线" w:eastAsia="等线" w:hAnsi="等线"/>
        </w:rPr>
      </w:pPr>
      <w:r w:rsidRPr="00A23FA3">
        <w:rPr>
          <w:rFonts w:ascii="等线" w:eastAsia="等线" w:hAnsi="等线" w:hint="eastAsia"/>
        </w:rPr>
        <w:t>在回复&amp;浏览的页面底部回复框上可见</w:t>
      </w:r>
    </w:p>
    <w:p w14:paraId="00664192" w14:textId="77777777" w:rsidR="00B440F8" w:rsidRPr="00A23FA3" w:rsidRDefault="00B440F8" w:rsidP="00B440F8">
      <w:pPr>
        <w:pStyle w:val="a0"/>
        <w:numPr>
          <w:ilvl w:val="0"/>
          <w:numId w:val="168"/>
        </w:numPr>
        <w:ind w:firstLineChars="0"/>
        <w:rPr>
          <w:rFonts w:ascii="等线" w:eastAsia="等线" w:hAnsi="等线"/>
        </w:rPr>
      </w:pPr>
      <w:r w:rsidRPr="00A23FA3">
        <w:rPr>
          <w:rFonts w:ascii="等线" w:eastAsia="等线" w:hAnsi="等线" w:hint="eastAsia"/>
        </w:rPr>
        <w:t>状态：小方块有三种颜色，待处理的；正常处理完的；被打回的</w:t>
      </w:r>
    </w:p>
    <w:p w14:paraId="6DEE351C" w14:textId="7BBD301E" w:rsidR="00B440F8" w:rsidRPr="00A23FA3" w:rsidRDefault="00B440F8" w:rsidP="00B440F8">
      <w:pPr>
        <w:pStyle w:val="a0"/>
        <w:numPr>
          <w:ilvl w:val="0"/>
          <w:numId w:val="168"/>
        </w:numPr>
        <w:ind w:firstLineChars="0"/>
        <w:rPr>
          <w:rFonts w:ascii="等线" w:eastAsia="等线" w:hAnsi="等线"/>
        </w:rPr>
      </w:pPr>
      <w:r w:rsidRPr="00A23FA3">
        <w:rPr>
          <w:rFonts w:ascii="等线" w:eastAsia="等线" w:hAnsi="等线" w:hint="eastAsia"/>
        </w:rPr>
        <w:t>小方块下显示的是对应的状态&amp;处理人。文案可以跟状态表对应</w:t>
      </w:r>
      <w:del w:id="4568" w:author="raye" w:date="2018-07-18T18:28:00Z">
        <w:r w:rsidRPr="00A23FA3" w:rsidDel="00417AF4">
          <w:rPr>
            <w:rFonts w:ascii="等线" w:eastAsia="等线" w:hAnsi="等线" w:hint="eastAsia"/>
          </w:rPr>
          <w:delText>（待确认）</w:delText>
        </w:r>
      </w:del>
    </w:p>
    <w:p w14:paraId="6678606B" w14:textId="77777777" w:rsidR="00B440F8" w:rsidRPr="00A23FA3" w:rsidRDefault="00B440F8" w:rsidP="00B440F8">
      <w:pPr>
        <w:pStyle w:val="a0"/>
        <w:numPr>
          <w:ilvl w:val="0"/>
          <w:numId w:val="168"/>
        </w:numPr>
        <w:ind w:firstLineChars="0"/>
        <w:rPr>
          <w:rFonts w:ascii="等线" w:eastAsia="等线" w:hAnsi="等线"/>
        </w:rPr>
      </w:pPr>
      <w:r w:rsidRPr="00A23FA3">
        <w:rPr>
          <w:rFonts w:ascii="等线" w:eastAsia="等线" w:hAnsi="等线" w:hint="eastAsia"/>
        </w:rPr>
        <w:t>时间的话是对应角色点击S</w:t>
      </w:r>
      <w:r w:rsidRPr="00A23FA3">
        <w:rPr>
          <w:rFonts w:ascii="等线" w:eastAsia="等线" w:hAnsi="等线"/>
        </w:rPr>
        <w:t>ubmit</w:t>
      </w:r>
      <w:r w:rsidRPr="00A23FA3">
        <w:rPr>
          <w:rFonts w:ascii="等线" w:eastAsia="等线" w:hAnsi="等线" w:hint="eastAsia"/>
        </w:rPr>
        <w:t>后的时间。</w:t>
      </w:r>
    </w:p>
    <w:p w14:paraId="3317CAA7" w14:textId="77777777" w:rsidR="00B440F8" w:rsidRPr="00A23FA3" w:rsidRDefault="00B440F8" w:rsidP="00B440F8">
      <w:pPr>
        <w:pStyle w:val="a0"/>
        <w:numPr>
          <w:ilvl w:val="0"/>
          <w:numId w:val="168"/>
        </w:numPr>
        <w:ind w:firstLineChars="0"/>
        <w:rPr>
          <w:rFonts w:ascii="等线" w:eastAsia="等线" w:hAnsi="等线"/>
        </w:rPr>
      </w:pPr>
      <w:r w:rsidRPr="00A23FA3">
        <w:rPr>
          <w:rFonts w:ascii="等线" w:eastAsia="等线" w:hAnsi="等线" w:hint="eastAsia"/>
        </w:rPr>
        <w:t>切换，可以看到每个角色的回复（有的含处理结论，有的只是c</w:t>
      </w:r>
      <w:r w:rsidRPr="00A23FA3">
        <w:rPr>
          <w:rFonts w:ascii="等线" w:eastAsia="等线" w:hAnsi="等线"/>
        </w:rPr>
        <w:t>omments</w:t>
      </w:r>
      <w:r w:rsidRPr="00A23FA3">
        <w:rPr>
          <w:rFonts w:ascii="等线" w:eastAsia="等线" w:hAnsi="等线" w:hint="eastAsia"/>
        </w:rPr>
        <w:t>内容）</w:t>
      </w:r>
    </w:p>
    <w:p w14:paraId="32C64415" w14:textId="77777777" w:rsidR="00B440F8" w:rsidRPr="00A23FA3" w:rsidRDefault="00B440F8" w:rsidP="00B440F8">
      <w:pPr>
        <w:pStyle w:val="a0"/>
        <w:ind w:left="420" w:firstLineChars="0" w:firstLine="0"/>
        <w:rPr>
          <w:rFonts w:ascii="等线" w:eastAsia="等线" w:hAnsi="等线"/>
        </w:rPr>
      </w:pPr>
      <w:r w:rsidRPr="00A23FA3">
        <w:rPr>
          <w:noProof/>
        </w:rPr>
        <w:drawing>
          <wp:inline distT="0" distB="0" distL="0" distR="0" wp14:anchorId="058582E4" wp14:editId="6DFB1A1A">
            <wp:extent cx="2780952" cy="1000000"/>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80952" cy="1000000"/>
                    </a:xfrm>
                    <a:prstGeom prst="rect">
                      <a:avLst/>
                    </a:prstGeom>
                  </pic:spPr>
                </pic:pic>
              </a:graphicData>
            </a:graphic>
          </wp:inline>
        </w:drawing>
      </w:r>
    </w:p>
    <w:p w14:paraId="7B2EA42E" w14:textId="77777777" w:rsidR="00B440F8" w:rsidRPr="00A23FA3" w:rsidRDefault="00B440F8" w:rsidP="00B440F8">
      <w:pPr>
        <w:pStyle w:val="a0"/>
        <w:numPr>
          <w:ilvl w:val="0"/>
          <w:numId w:val="167"/>
        </w:numPr>
        <w:ind w:firstLineChars="0"/>
        <w:rPr>
          <w:rFonts w:ascii="等线" w:eastAsia="等线" w:hAnsi="等线"/>
        </w:rPr>
      </w:pPr>
      <w:r w:rsidRPr="00A23FA3">
        <w:rPr>
          <w:rFonts w:ascii="等线" w:eastAsia="等线" w:hAnsi="等线"/>
        </w:rPr>
        <w:t>Processing opinion</w:t>
      </w:r>
    </w:p>
    <w:p w14:paraId="475D6EA6" w14:textId="77777777" w:rsidR="00B440F8" w:rsidRPr="00A23FA3" w:rsidRDefault="00B440F8" w:rsidP="00B440F8">
      <w:pPr>
        <w:pStyle w:val="a0"/>
        <w:numPr>
          <w:ilvl w:val="0"/>
          <w:numId w:val="169"/>
        </w:numPr>
        <w:ind w:firstLineChars="0"/>
        <w:rPr>
          <w:rFonts w:ascii="等线" w:eastAsia="等线" w:hAnsi="等线"/>
        </w:rPr>
      </w:pPr>
      <w:r w:rsidRPr="00A23FA3">
        <w:rPr>
          <w:rFonts w:ascii="等线" w:eastAsia="等线" w:hAnsi="等线" w:hint="eastAsia"/>
        </w:rPr>
        <w:t>这一行显示的是当前处理人</w:t>
      </w:r>
    </w:p>
    <w:p w14:paraId="666AAC8C" w14:textId="77777777" w:rsidR="00B440F8" w:rsidRPr="00A23FA3" w:rsidRDefault="00B440F8" w:rsidP="00B440F8">
      <w:pPr>
        <w:pStyle w:val="a0"/>
        <w:numPr>
          <w:ilvl w:val="0"/>
          <w:numId w:val="169"/>
        </w:numPr>
        <w:ind w:firstLineChars="0"/>
        <w:rPr>
          <w:rFonts w:ascii="等线" w:eastAsia="等线" w:hAnsi="等线"/>
        </w:rPr>
      </w:pPr>
      <w:r w:rsidRPr="00A23FA3">
        <w:rPr>
          <w:rFonts w:ascii="等线" w:eastAsia="等线" w:hAnsi="等线" w:hint="eastAsia"/>
        </w:rPr>
        <w:t>如果有处理结论字段的，会显示处理结论</w:t>
      </w:r>
    </w:p>
    <w:p w14:paraId="256A5353" w14:textId="77777777" w:rsidR="00B440F8" w:rsidRPr="00A23FA3" w:rsidRDefault="00B440F8" w:rsidP="00B440F8">
      <w:pPr>
        <w:pStyle w:val="a0"/>
        <w:numPr>
          <w:ilvl w:val="0"/>
          <w:numId w:val="167"/>
        </w:numPr>
        <w:ind w:firstLineChars="0"/>
        <w:rPr>
          <w:rFonts w:ascii="等线" w:eastAsia="等线" w:hAnsi="等线"/>
        </w:rPr>
      </w:pPr>
      <w:r w:rsidRPr="00A23FA3">
        <w:rPr>
          <w:rFonts w:ascii="等线" w:eastAsia="等线" w:hAnsi="等线" w:hint="eastAsia"/>
        </w:rPr>
        <w:t>C</w:t>
      </w:r>
      <w:r w:rsidRPr="00A23FA3">
        <w:rPr>
          <w:rFonts w:ascii="等线" w:eastAsia="等线" w:hAnsi="等线"/>
        </w:rPr>
        <w:t>omments</w:t>
      </w:r>
    </w:p>
    <w:p w14:paraId="7B0B502B" w14:textId="54066293" w:rsidR="00B440F8" w:rsidRPr="00A23FA3" w:rsidRDefault="00B440F8" w:rsidP="00B440F8">
      <w:pPr>
        <w:pStyle w:val="a0"/>
        <w:ind w:left="780" w:firstLineChars="0" w:firstLine="0"/>
        <w:rPr>
          <w:rFonts w:ascii="等线" w:eastAsia="等线" w:hAnsi="等线"/>
        </w:rPr>
      </w:pPr>
      <w:r w:rsidRPr="00A23FA3">
        <w:rPr>
          <w:rFonts w:ascii="等线" w:eastAsia="等线" w:hAnsi="等线" w:hint="eastAsia"/>
        </w:rPr>
        <w:t>如果没有填写的话，则框内字段为空。但是依然是占了一个状态 环节</w:t>
      </w:r>
      <w:del w:id="4569" w:author="raye" w:date="2018-07-18T18:28:00Z">
        <w:r w:rsidRPr="00A23FA3" w:rsidDel="00417AF4">
          <w:rPr>
            <w:rFonts w:ascii="等线" w:eastAsia="等线" w:hAnsi="等线" w:hint="eastAsia"/>
          </w:rPr>
          <w:delText>（待确认）</w:delText>
        </w:r>
      </w:del>
    </w:p>
    <w:p w14:paraId="7C0F8A96" w14:textId="77777777" w:rsidR="00B440F8" w:rsidRPr="001535E9" w:rsidRDefault="00B440F8" w:rsidP="00B440F8">
      <w:pPr>
        <w:pStyle w:val="a0"/>
        <w:numPr>
          <w:ilvl w:val="0"/>
          <w:numId w:val="167"/>
        </w:numPr>
        <w:ind w:firstLineChars="0"/>
        <w:rPr>
          <w:rFonts w:ascii="等线" w:eastAsia="等线" w:hAnsi="等线"/>
        </w:rPr>
      </w:pPr>
      <w:r w:rsidRPr="001535E9">
        <w:rPr>
          <w:rFonts w:ascii="等线" w:eastAsia="等线" w:hAnsi="等线" w:hint="eastAsia"/>
        </w:rPr>
        <w:t>W</w:t>
      </w:r>
      <w:r w:rsidRPr="001535E9">
        <w:rPr>
          <w:rFonts w:ascii="等线" w:eastAsia="等线" w:hAnsi="等线"/>
        </w:rPr>
        <w:t>orkflow Detail</w:t>
      </w:r>
    </w:p>
    <w:p w14:paraId="7B449E31" w14:textId="52C00566" w:rsidR="00B440F8" w:rsidRPr="001535E9" w:rsidRDefault="00B440F8" w:rsidP="00B440F8">
      <w:pPr>
        <w:pStyle w:val="a0"/>
        <w:ind w:left="780" w:firstLineChars="0" w:firstLine="0"/>
        <w:rPr>
          <w:rFonts w:ascii="等线" w:eastAsia="等线" w:hAnsi="等线"/>
        </w:rPr>
      </w:pPr>
      <w:r w:rsidRPr="001535E9">
        <w:rPr>
          <w:rFonts w:ascii="等线" w:eastAsia="等线" w:hAnsi="等线" w:hint="eastAsia"/>
        </w:rPr>
        <w:t>列表形式展示，理论上跟那个小方块应该是对应的</w:t>
      </w:r>
      <w:del w:id="4570" w:author="raye" w:date="2018-07-18T18:28:00Z">
        <w:r w:rsidRPr="001535E9" w:rsidDel="00417AF4">
          <w:rPr>
            <w:rFonts w:ascii="等线" w:eastAsia="等线" w:hAnsi="等线" w:hint="eastAsia"/>
          </w:rPr>
          <w:delText>（待确认）</w:delText>
        </w:r>
      </w:del>
    </w:p>
    <w:p w14:paraId="1275A7D4" w14:textId="77777777" w:rsidR="00B440F8" w:rsidRPr="00A23FA3" w:rsidRDefault="00B440F8" w:rsidP="00B440F8"/>
    <w:p w14:paraId="46B42464" w14:textId="77777777" w:rsidR="00B440F8" w:rsidRPr="00A23FA3" w:rsidRDefault="00B440F8" w:rsidP="00B440F8">
      <w:pPr>
        <w:pStyle w:val="a0"/>
        <w:numPr>
          <w:ilvl w:val="0"/>
          <w:numId w:val="86"/>
        </w:numPr>
        <w:ind w:firstLineChars="0"/>
        <w:rPr>
          <w:rFonts w:ascii="等线" w:eastAsia="等线" w:hAnsi="等线"/>
          <w:b/>
        </w:rPr>
      </w:pPr>
      <w:r w:rsidRPr="00A23FA3">
        <w:rPr>
          <w:rFonts w:ascii="等线" w:eastAsia="等线" w:hAnsi="等线" w:hint="eastAsia"/>
          <w:b/>
        </w:rPr>
        <w:t>#</w:t>
      </w:r>
      <w:r w:rsidRPr="00A23FA3">
        <w:rPr>
          <w:rFonts w:ascii="等线" w:eastAsia="等线" w:hAnsi="等线"/>
          <w:b/>
        </w:rPr>
        <w:t>6~#9 Enhanced Due Diligence</w:t>
      </w:r>
      <w:r w:rsidRPr="00A23FA3">
        <w:rPr>
          <w:rFonts w:ascii="等线" w:eastAsia="等线" w:hAnsi="等线" w:hint="eastAsia"/>
          <w:b/>
        </w:rPr>
        <w:t>（E</w:t>
      </w:r>
      <w:r w:rsidRPr="00A23FA3">
        <w:rPr>
          <w:rFonts w:ascii="等线" w:eastAsia="等线" w:hAnsi="等线"/>
          <w:b/>
        </w:rPr>
        <w:t>DD</w:t>
      </w:r>
      <w:r w:rsidRPr="00A23FA3">
        <w:rPr>
          <w:rFonts w:ascii="等线" w:eastAsia="等线" w:hAnsi="等线" w:hint="eastAsia"/>
          <w:b/>
        </w:rPr>
        <w:t>表）</w:t>
      </w:r>
    </w:p>
    <w:p w14:paraId="19980358" w14:textId="77777777" w:rsidR="00A426E4" w:rsidRPr="00A23FA3" w:rsidRDefault="00A426E4" w:rsidP="00B440F8">
      <w:pPr>
        <w:pStyle w:val="a0"/>
        <w:ind w:left="420" w:firstLineChars="0" w:firstLine="0"/>
        <w:rPr>
          <w:rFonts w:ascii="等线" w:eastAsia="等线" w:hAnsi="等线"/>
        </w:rPr>
      </w:pPr>
      <w:r w:rsidRPr="00A23FA3">
        <w:rPr>
          <w:rFonts w:ascii="等线" w:eastAsia="等线" w:hAnsi="等线" w:hint="eastAsia"/>
        </w:rPr>
        <w:t>在O</w:t>
      </w:r>
      <w:r w:rsidRPr="00A23FA3">
        <w:rPr>
          <w:rFonts w:ascii="等线" w:eastAsia="等线" w:hAnsi="等线"/>
        </w:rPr>
        <w:t>A</w:t>
      </w:r>
      <w:r w:rsidRPr="00A23FA3">
        <w:rPr>
          <w:rFonts w:ascii="等线" w:eastAsia="等线" w:hAnsi="等线" w:hint="eastAsia"/>
        </w:rPr>
        <w:t>角色的详情页出现，点击E</w:t>
      </w:r>
      <w:r w:rsidRPr="00A23FA3">
        <w:rPr>
          <w:rFonts w:ascii="等线" w:eastAsia="等线" w:hAnsi="等线"/>
        </w:rPr>
        <w:t>DD Form</w:t>
      </w:r>
      <w:r w:rsidRPr="00A23FA3">
        <w:rPr>
          <w:rFonts w:ascii="等线" w:eastAsia="等线" w:hAnsi="等线" w:hint="eastAsia"/>
        </w:rPr>
        <w:t>调出相关页面，</w:t>
      </w:r>
    </w:p>
    <w:p w14:paraId="437FE07A" w14:textId="77777777" w:rsidR="00A426E4" w:rsidRPr="00A23FA3" w:rsidRDefault="00A426E4" w:rsidP="00B440F8">
      <w:pPr>
        <w:pStyle w:val="a0"/>
        <w:ind w:left="420" w:firstLineChars="0" w:firstLine="0"/>
        <w:rPr>
          <w:rFonts w:ascii="等线" w:eastAsia="等线" w:hAnsi="等线"/>
        </w:rPr>
      </w:pPr>
      <w:r w:rsidRPr="00A23FA3">
        <w:rPr>
          <w:rFonts w:ascii="等线" w:eastAsia="等线" w:hAnsi="等线"/>
        </w:rPr>
        <w:t xml:space="preserve">1. </w:t>
      </w:r>
      <w:r w:rsidRPr="00A23FA3">
        <w:rPr>
          <w:rFonts w:ascii="等线" w:eastAsia="等线" w:hAnsi="等线" w:hint="eastAsia"/>
        </w:rPr>
        <w:t>上传E</w:t>
      </w:r>
      <w:r w:rsidRPr="00A23FA3">
        <w:rPr>
          <w:rFonts w:ascii="等线" w:eastAsia="等线" w:hAnsi="等线"/>
        </w:rPr>
        <w:t>DD</w:t>
      </w:r>
      <w:r w:rsidRPr="00A23FA3">
        <w:rPr>
          <w:rFonts w:ascii="等线" w:eastAsia="等线" w:hAnsi="等线" w:hint="eastAsia"/>
        </w:rPr>
        <w:t>客户表；2</w:t>
      </w:r>
      <w:r w:rsidRPr="00A23FA3">
        <w:rPr>
          <w:rFonts w:ascii="等线" w:eastAsia="等线" w:hAnsi="等线"/>
        </w:rPr>
        <w:t xml:space="preserve">. </w:t>
      </w:r>
      <w:r w:rsidRPr="00A23FA3">
        <w:rPr>
          <w:rFonts w:ascii="等线" w:eastAsia="等线" w:hAnsi="等线" w:hint="eastAsia"/>
        </w:rPr>
        <w:t>选择E</w:t>
      </w:r>
      <w:r w:rsidRPr="00A23FA3">
        <w:rPr>
          <w:rFonts w:ascii="等线" w:eastAsia="等线" w:hAnsi="等线"/>
        </w:rPr>
        <w:t xml:space="preserve">DD </w:t>
      </w:r>
      <w:r w:rsidRPr="00A23FA3">
        <w:rPr>
          <w:rFonts w:ascii="等线" w:eastAsia="等线" w:hAnsi="等线" w:hint="eastAsia"/>
        </w:rPr>
        <w:t>类型；3</w:t>
      </w:r>
      <w:r w:rsidRPr="00A23FA3">
        <w:rPr>
          <w:rFonts w:ascii="等线" w:eastAsia="等线" w:hAnsi="等线"/>
        </w:rPr>
        <w:t xml:space="preserve">. </w:t>
      </w:r>
      <w:r w:rsidRPr="00A23FA3">
        <w:rPr>
          <w:rFonts w:ascii="等线" w:eastAsia="等线" w:hAnsi="等线" w:hint="eastAsia"/>
        </w:rPr>
        <w:t>程序根据选择的E</w:t>
      </w:r>
      <w:r w:rsidRPr="00A23FA3">
        <w:rPr>
          <w:rFonts w:ascii="等线" w:eastAsia="等线" w:hAnsi="等线"/>
        </w:rPr>
        <w:t>DD</w:t>
      </w:r>
      <w:r w:rsidRPr="00A23FA3">
        <w:rPr>
          <w:rFonts w:ascii="等线" w:eastAsia="等线" w:hAnsi="等线" w:hint="eastAsia"/>
        </w:rPr>
        <w:t>类型调出对应的E</w:t>
      </w:r>
      <w:r w:rsidRPr="00A23FA3">
        <w:rPr>
          <w:rFonts w:ascii="等线" w:eastAsia="等线" w:hAnsi="等线"/>
        </w:rPr>
        <w:t>DD</w:t>
      </w:r>
      <w:r w:rsidRPr="00A23FA3">
        <w:rPr>
          <w:rFonts w:ascii="等线" w:eastAsia="等线" w:hAnsi="等线" w:hint="eastAsia"/>
        </w:rPr>
        <w:t>模板。</w:t>
      </w:r>
    </w:p>
    <w:p w14:paraId="14B45D6C" w14:textId="77777777" w:rsidR="00902472" w:rsidRPr="00A23FA3" w:rsidRDefault="00902472" w:rsidP="00902472">
      <w:pPr>
        <w:pStyle w:val="a0"/>
        <w:ind w:left="420" w:firstLineChars="0" w:firstLine="0"/>
        <w:rPr>
          <w:rFonts w:ascii="等线" w:eastAsia="等线" w:hAnsi="等线"/>
        </w:rPr>
      </w:pPr>
      <w:r w:rsidRPr="00A23FA3">
        <w:rPr>
          <w:rFonts w:ascii="等线" w:eastAsia="等线" w:hAnsi="等线" w:hint="eastAsia"/>
        </w:rPr>
        <w:t>T</w:t>
      </w:r>
      <w:r w:rsidRPr="00A23FA3">
        <w:rPr>
          <w:rFonts w:ascii="等线" w:eastAsia="等线" w:hAnsi="等线"/>
        </w:rPr>
        <w:t>SD REFERENCE   100</w:t>
      </w:r>
      <w:r w:rsidRPr="00A23FA3">
        <w:rPr>
          <w:rFonts w:ascii="等线" w:eastAsia="等线" w:hAnsi="等线" w:hint="eastAsia"/>
        </w:rPr>
        <w:t>字符内</w:t>
      </w:r>
    </w:p>
    <w:p w14:paraId="68BE6651" w14:textId="06DAC406" w:rsidR="00A426E4" w:rsidRPr="00A23FA3" w:rsidRDefault="00902472" w:rsidP="00902472">
      <w:pPr>
        <w:pStyle w:val="a0"/>
        <w:ind w:left="420" w:firstLineChars="0" w:firstLine="0"/>
        <w:rPr>
          <w:rFonts w:ascii="等线" w:eastAsia="等线" w:hAnsi="等线"/>
        </w:rPr>
      </w:pPr>
      <w:r w:rsidRPr="00A23FA3">
        <w:rPr>
          <w:rFonts w:ascii="等线" w:eastAsia="等线" w:hAnsi="等线" w:hint="eastAsia"/>
        </w:rPr>
        <w:lastRenderedPageBreak/>
        <w:t>其它</w:t>
      </w:r>
      <w:r w:rsidR="00A426E4" w:rsidRPr="00A23FA3">
        <w:rPr>
          <w:rFonts w:ascii="等线" w:eastAsia="等线" w:hAnsi="等线" w:hint="eastAsia"/>
        </w:rPr>
        <w:t>表单自适应，</w:t>
      </w:r>
      <w:r w:rsidR="006A47A6" w:rsidRPr="00A23FA3">
        <w:rPr>
          <w:rFonts w:ascii="等线" w:eastAsia="等线" w:hAnsi="等线"/>
        </w:rPr>
        <w:t>1000</w:t>
      </w:r>
      <w:r w:rsidR="00A426E4" w:rsidRPr="00A23FA3">
        <w:rPr>
          <w:rFonts w:ascii="等线" w:eastAsia="等线" w:hAnsi="等线" w:hint="eastAsia"/>
        </w:rPr>
        <w:t>字符以内</w:t>
      </w:r>
    </w:p>
    <w:p w14:paraId="73C7677D" w14:textId="761E310D" w:rsidR="00B440F8" w:rsidRPr="00A23FA3" w:rsidRDefault="00B440F8" w:rsidP="00B440F8">
      <w:pPr>
        <w:pStyle w:val="a0"/>
        <w:ind w:left="420" w:firstLineChars="0" w:firstLine="0"/>
        <w:rPr>
          <w:rFonts w:ascii="等线" w:eastAsia="等线" w:hAnsi="等线"/>
        </w:rPr>
      </w:pPr>
      <w:r w:rsidRPr="00A23FA3">
        <w:rPr>
          <w:rFonts w:ascii="等线" w:eastAsia="等线" w:hAnsi="等线" w:hint="eastAsia"/>
        </w:rPr>
        <w:t>包含四个行业的调查表</w:t>
      </w:r>
    </w:p>
    <w:p w14:paraId="43DA1F7F" w14:textId="77777777" w:rsidR="00B440F8" w:rsidRPr="00A23FA3" w:rsidRDefault="00B440F8" w:rsidP="00B440F8">
      <w:pPr>
        <w:pStyle w:val="a0"/>
        <w:numPr>
          <w:ilvl w:val="1"/>
          <w:numId w:val="6"/>
        </w:numPr>
        <w:spacing w:afterLines="50" w:after="156"/>
        <w:ind w:firstLineChars="0"/>
        <w:rPr>
          <w:rFonts w:ascii="Calibri" w:hAnsi="Calibri" w:cstheme="minorHAnsi"/>
          <w:sz w:val="24"/>
        </w:rPr>
      </w:pPr>
      <w:r w:rsidRPr="00A23FA3">
        <w:rPr>
          <w:rFonts w:ascii="Calibri" w:hAnsi="Calibri" w:cstheme="minorHAnsi"/>
          <w:sz w:val="24"/>
        </w:rPr>
        <w:t>Shipping</w:t>
      </w:r>
    </w:p>
    <w:p w14:paraId="21F712FF" w14:textId="77777777" w:rsidR="00B440F8" w:rsidRPr="00A23FA3" w:rsidRDefault="00B440F8" w:rsidP="00B440F8">
      <w:pPr>
        <w:pStyle w:val="a0"/>
        <w:numPr>
          <w:ilvl w:val="1"/>
          <w:numId w:val="6"/>
        </w:numPr>
        <w:spacing w:afterLines="50" w:after="156"/>
        <w:ind w:firstLineChars="0"/>
        <w:rPr>
          <w:rFonts w:ascii="Calibri" w:hAnsi="Calibri" w:cstheme="minorHAnsi"/>
          <w:sz w:val="24"/>
        </w:rPr>
      </w:pPr>
      <w:r w:rsidRPr="00A23FA3">
        <w:rPr>
          <w:rFonts w:ascii="Calibri" w:hAnsi="Calibri" w:cstheme="minorHAnsi"/>
          <w:sz w:val="24"/>
        </w:rPr>
        <w:t>Service &amp; Insurance</w:t>
      </w:r>
    </w:p>
    <w:p w14:paraId="1EA07B88" w14:textId="77777777" w:rsidR="00B440F8" w:rsidRPr="00A23FA3" w:rsidRDefault="00B440F8" w:rsidP="00B440F8">
      <w:pPr>
        <w:pStyle w:val="a0"/>
        <w:numPr>
          <w:ilvl w:val="1"/>
          <w:numId w:val="6"/>
        </w:numPr>
        <w:spacing w:afterLines="50" w:after="156"/>
        <w:ind w:firstLineChars="0"/>
        <w:rPr>
          <w:rFonts w:ascii="Calibri" w:hAnsi="Calibri" w:cstheme="minorHAnsi"/>
          <w:sz w:val="24"/>
        </w:rPr>
      </w:pPr>
      <w:r w:rsidRPr="00A23FA3">
        <w:rPr>
          <w:rFonts w:ascii="Calibri" w:hAnsi="Calibri" w:cstheme="minorHAnsi"/>
          <w:sz w:val="24"/>
        </w:rPr>
        <w:t>Metals</w:t>
      </w:r>
    </w:p>
    <w:p w14:paraId="0DAFE168" w14:textId="77777777" w:rsidR="00B440F8" w:rsidRPr="00A23FA3" w:rsidRDefault="00B440F8" w:rsidP="00B440F8">
      <w:pPr>
        <w:pStyle w:val="a0"/>
        <w:numPr>
          <w:ilvl w:val="1"/>
          <w:numId w:val="6"/>
        </w:numPr>
        <w:spacing w:afterLines="50" w:after="156"/>
        <w:ind w:firstLineChars="0"/>
        <w:rPr>
          <w:rFonts w:ascii="Calibri" w:hAnsi="Calibri" w:cstheme="minorHAnsi"/>
          <w:sz w:val="24"/>
        </w:rPr>
      </w:pPr>
      <w:r w:rsidRPr="00A23FA3">
        <w:rPr>
          <w:rFonts w:ascii="Calibri" w:hAnsi="Calibri" w:cstheme="minorHAnsi"/>
          <w:sz w:val="24"/>
        </w:rPr>
        <w:t xml:space="preserve">Oil &amp; Gas </w:t>
      </w:r>
    </w:p>
    <w:p w14:paraId="2F6713D2" w14:textId="21DD5B2B" w:rsidR="00B440F8" w:rsidRDefault="00B440F8" w:rsidP="00B440F8">
      <w:pPr>
        <w:pStyle w:val="a0"/>
        <w:numPr>
          <w:ilvl w:val="0"/>
          <w:numId w:val="86"/>
        </w:numPr>
        <w:ind w:firstLineChars="0"/>
        <w:rPr>
          <w:b/>
          <w:strike/>
          <w:color w:val="FF0000"/>
        </w:rPr>
      </w:pPr>
      <w:bookmarkStart w:id="4571" w:name="OLE_LINK8"/>
      <w:bookmarkStart w:id="4572" w:name="OLE_LINK10"/>
      <w:r w:rsidRPr="001535E9">
        <w:rPr>
          <w:b/>
          <w:strike/>
          <w:color w:val="FF0000"/>
        </w:rPr>
        <w:t>#1 Case Summary Report Page</w:t>
      </w:r>
    </w:p>
    <w:p w14:paraId="43FF3C6A" w14:textId="16E47F46" w:rsidR="001535E9" w:rsidRPr="001535E9" w:rsidRDefault="001535E9" w:rsidP="001535E9">
      <w:pPr>
        <w:pStyle w:val="a0"/>
        <w:numPr>
          <w:ilvl w:val="0"/>
          <w:numId w:val="86"/>
        </w:numPr>
        <w:ind w:firstLineChars="0"/>
        <w:rPr>
          <w:b/>
          <w:color w:val="FF0000"/>
        </w:rPr>
      </w:pPr>
      <w:r w:rsidRPr="001535E9">
        <w:rPr>
          <w:b/>
          <w:color w:val="FF0000"/>
        </w:rPr>
        <w:t>#1</w:t>
      </w:r>
      <w:r>
        <w:rPr>
          <w:b/>
          <w:color w:val="FF0000"/>
        </w:rPr>
        <w:t xml:space="preserve"> </w:t>
      </w:r>
      <w:r w:rsidRPr="001535E9">
        <w:rPr>
          <w:b/>
          <w:color w:val="FF0000"/>
        </w:rPr>
        <w:t xml:space="preserve">Transaction Risk Mitigation Check List </w:t>
      </w:r>
    </w:p>
    <w:p w14:paraId="379B7EB2" w14:textId="4444E690" w:rsidR="00173E59" w:rsidRPr="00A23FA3" w:rsidRDefault="00173E59" w:rsidP="00173E59">
      <w:pPr>
        <w:rPr>
          <w:rFonts w:ascii="等线" w:eastAsia="等线" w:hAnsi="等线"/>
        </w:rPr>
      </w:pPr>
      <w:r w:rsidRPr="00A23FA3">
        <w:rPr>
          <w:rFonts w:ascii="等线" w:eastAsia="等线" w:hAnsi="等线" w:hint="eastAsia"/>
        </w:rPr>
        <w:t>所有C</w:t>
      </w:r>
      <w:r w:rsidRPr="00A23FA3">
        <w:rPr>
          <w:rFonts w:ascii="等线" w:eastAsia="等线" w:hAnsi="等线"/>
        </w:rPr>
        <w:t>ASE</w:t>
      </w:r>
      <w:r w:rsidRPr="00A23FA3">
        <w:rPr>
          <w:rFonts w:ascii="等线" w:eastAsia="等线" w:hAnsi="等线" w:hint="eastAsia"/>
        </w:rPr>
        <w:t>都有该表单</w:t>
      </w:r>
    </w:p>
    <w:bookmarkEnd w:id="4571"/>
    <w:bookmarkEnd w:id="4572"/>
    <w:p w14:paraId="20702C3E" w14:textId="77777777" w:rsidR="00B440F8" w:rsidRPr="00A23FA3" w:rsidRDefault="00B440F8" w:rsidP="00B440F8">
      <w:pPr>
        <w:pStyle w:val="a0"/>
        <w:numPr>
          <w:ilvl w:val="0"/>
          <w:numId w:val="159"/>
        </w:numPr>
        <w:ind w:firstLineChars="0"/>
      </w:pPr>
      <w:r w:rsidRPr="00A23FA3">
        <w:rPr>
          <w:rFonts w:hint="eastAsia"/>
        </w:rPr>
        <w:t>基本信息字段，来源于创建</w:t>
      </w:r>
      <w:r w:rsidRPr="00A23FA3">
        <w:rPr>
          <w:rFonts w:hint="eastAsia"/>
        </w:rPr>
        <w:t>C</w:t>
      </w:r>
      <w:r w:rsidRPr="00A23FA3">
        <w:t>ASE</w:t>
      </w:r>
      <w:r w:rsidRPr="00A23FA3">
        <w:rPr>
          <w:rFonts w:hint="eastAsia"/>
        </w:rPr>
        <w:t>时</w:t>
      </w:r>
    </w:p>
    <w:p w14:paraId="0A5E0EE8" w14:textId="77777777" w:rsidR="00B440F8" w:rsidRPr="00A23FA3" w:rsidRDefault="00B440F8" w:rsidP="00B440F8">
      <w:r w:rsidRPr="00A23FA3">
        <w:rPr>
          <w:rFonts w:hint="eastAsia"/>
        </w:rPr>
        <w:t>C</w:t>
      </w:r>
      <w:r w:rsidRPr="00A23FA3">
        <w:t>lient ID</w:t>
      </w:r>
    </w:p>
    <w:p w14:paraId="556E9F97" w14:textId="77777777" w:rsidR="00B440F8" w:rsidRPr="00A23FA3" w:rsidRDefault="00B440F8" w:rsidP="00B440F8">
      <w:r w:rsidRPr="00A23FA3">
        <w:t>Client Name</w:t>
      </w:r>
    </w:p>
    <w:p w14:paraId="0FED3E5F" w14:textId="77777777" w:rsidR="00B440F8" w:rsidRPr="00A23FA3" w:rsidRDefault="00B440F8" w:rsidP="00B440F8">
      <w:r w:rsidRPr="00A23FA3">
        <w:t xml:space="preserve">Reference NO. </w:t>
      </w:r>
    </w:p>
    <w:p w14:paraId="1B7E862D" w14:textId="77777777" w:rsidR="00B440F8" w:rsidRPr="00A23FA3" w:rsidRDefault="00B440F8" w:rsidP="00B440F8">
      <w:r w:rsidRPr="00A23FA3">
        <w:t>BOC Relevance</w:t>
      </w:r>
    </w:p>
    <w:p w14:paraId="5FEE20A5" w14:textId="77777777" w:rsidR="00B440F8" w:rsidRPr="00A23FA3" w:rsidRDefault="00B440F8" w:rsidP="00B440F8">
      <w:r w:rsidRPr="00A23FA3">
        <w:t xml:space="preserve">Total Amount </w:t>
      </w:r>
    </w:p>
    <w:p w14:paraId="4D6751E7" w14:textId="77777777" w:rsidR="00B440F8" w:rsidRPr="00A23FA3" w:rsidRDefault="00B440F8" w:rsidP="00B440F8">
      <w:r w:rsidRPr="00A23FA3">
        <w:t>Type</w:t>
      </w:r>
    </w:p>
    <w:p w14:paraId="0FBDDD58" w14:textId="77777777" w:rsidR="00B440F8" w:rsidRPr="00A23FA3" w:rsidRDefault="00B440F8" w:rsidP="00B440F8">
      <w:r w:rsidRPr="00A23FA3">
        <w:rPr>
          <w:rFonts w:hint="eastAsia"/>
        </w:rPr>
        <w:t>不允许在该页面修改，若要修改，只能去修改</w:t>
      </w:r>
      <w:r w:rsidRPr="00A23FA3">
        <w:rPr>
          <w:rFonts w:hint="eastAsia"/>
        </w:rPr>
        <w:t>C</w:t>
      </w:r>
      <w:r w:rsidRPr="00A23FA3">
        <w:t>ASE</w:t>
      </w:r>
      <w:r w:rsidRPr="00A23FA3">
        <w:rPr>
          <w:rFonts w:hint="eastAsia"/>
        </w:rPr>
        <w:t>，改完后，这里数据会相应变化</w:t>
      </w:r>
    </w:p>
    <w:p w14:paraId="01E124F5" w14:textId="77777777" w:rsidR="00B440F8" w:rsidRPr="00A23FA3" w:rsidRDefault="00B440F8" w:rsidP="00B440F8"/>
    <w:p w14:paraId="35537005" w14:textId="77777777" w:rsidR="00B440F8" w:rsidRPr="00A23FA3" w:rsidRDefault="00B440F8" w:rsidP="00B440F8">
      <w:pPr>
        <w:pStyle w:val="a0"/>
        <w:numPr>
          <w:ilvl w:val="0"/>
          <w:numId w:val="159"/>
        </w:numPr>
        <w:ind w:firstLineChars="0"/>
      </w:pPr>
      <w:r w:rsidRPr="00A23FA3">
        <w:rPr>
          <w:rFonts w:hint="eastAsia"/>
        </w:rPr>
        <w:t>3</w:t>
      </w:r>
      <w:r w:rsidRPr="00A23FA3">
        <w:t>5</w:t>
      </w:r>
      <w:r w:rsidRPr="00A23FA3">
        <w:rPr>
          <w:rFonts w:hint="eastAsia"/>
        </w:rPr>
        <w:t>个问题</w:t>
      </w:r>
    </w:p>
    <w:p w14:paraId="5CFD3F51" w14:textId="77777777" w:rsidR="00B440F8" w:rsidRPr="00A23FA3" w:rsidRDefault="00B440F8" w:rsidP="00B440F8">
      <w:pPr>
        <w:pStyle w:val="a0"/>
        <w:numPr>
          <w:ilvl w:val="0"/>
          <w:numId w:val="160"/>
        </w:numPr>
        <w:ind w:firstLineChars="0"/>
      </w:pPr>
      <w:r w:rsidRPr="00A23FA3">
        <w:rPr>
          <w:rFonts w:hint="eastAsia"/>
        </w:rPr>
        <w:t>这里包含了，</w:t>
      </w:r>
      <w:r w:rsidRPr="00A23FA3">
        <w:rPr>
          <w:rFonts w:hint="eastAsia"/>
        </w:rPr>
        <w:t>3</w:t>
      </w:r>
      <w:r w:rsidRPr="00A23FA3">
        <w:t>5</w:t>
      </w:r>
      <w:r w:rsidRPr="00A23FA3">
        <w:rPr>
          <w:rFonts w:hint="eastAsia"/>
        </w:rPr>
        <w:t>个问题的序号</w:t>
      </w:r>
      <w:r w:rsidRPr="00A23FA3">
        <w:rPr>
          <w:rFonts w:hint="eastAsia"/>
        </w:rPr>
        <w:t>&amp;</w:t>
      </w:r>
      <w:r w:rsidRPr="00A23FA3">
        <w:rPr>
          <w:rFonts w:hint="eastAsia"/>
        </w:rPr>
        <w:t>标题</w:t>
      </w:r>
      <w:r w:rsidRPr="00A23FA3">
        <w:rPr>
          <w:rFonts w:hint="eastAsia"/>
        </w:rPr>
        <w:t>&amp;</w:t>
      </w:r>
      <w:r w:rsidRPr="00A23FA3">
        <w:rPr>
          <w:rFonts w:hint="eastAsia"/>
        </w:rPr>
        <w:t>答案</w:t>
      </w:r>
      <w:r w:rsidRPr="00A23FA3">
        <w:rPr>
          <w:rFonts w:hint="eastAsia"/>
        </w:rPr>
        <w:t>&amp;</w:t>
      </w:r>
      <w:r w:rsidRPr="00A23FA3">
        <w:rPr>
          <w:rFonts w:hint="eastAsia"/>
        </w:rPr>
        <w:t>系统生成的</w:t>
      </w:r>
      <w:r w:rsidRPr="00A23FA3">
        <w:rPr>
          <w:rFonts w:hint="eastAsia"/>
        </w:rPr>
        <w:t>C</w:t>
      </w:r>
      <w:r w:rsidRPr="00A23FA3">
        <w:t>oments&amp;</w:t>
      </w:r>
      <w:r w:rsidRPr="00A23FA3">
        <w:rPr>
          <w:rFonts w:hint="eastAsia"/>
        </w:rPr>
        <w:t>人工填写的</w:t>
      </w:r>
      <w:r w:rsidRPr="00A23FA3">
        <w:rPr>
          <w:rFonts w:hint="eastAsia"/>
        </w:rPr>
        <w:t>C</w:t>
      </w:r>
      <w:r w:rsidRPr="00A23FA3">
        <w:t>ommets</w:t>
      </w:r>
      <w:r w:rsidRPr="00A23FA3">
        <w:rPr>
          <w:rFonts w:hint="eastAsia"/>
        </w:rPr>
        <w:t>这几个字段</w:t>
      </w:r>
    </w:p>
    <w:p w14:paraId="7A72EC8D" w14:textId="77777777" w:rsidR="00B440F8" w:rsidRPr="00A23FA3" w:rsidRDefault="00B440F8" w:rsidP="00B440F8">
      <w:pPr>
        <w:pStyle w:val="a0"/>
        <w:numPr>
          <w:ilvl w:val="0"/>
          <w:numId w:val="160"/>
        </w:numPr>
        <w:ind w:firstLineChars="0"/>
      </w:pPr>
      <w:r w:rsidRPr="00A23FA3">
        <w:rPr>
          <w:rFonts w:hint="eastAsia"/>
        </w:rPr>
        <w:t>允许进行编辑，但编辑是跳转到</w:t>
      </w:r>
      <w:r w:rsidRPr="00A23FA3">
        <w:rPr>
          <w:rFonts w:hint="eastAsia"/>
        </w:rPr>
        <w:t>C</w:t>
      </w:r>
      <w:r w:rsidRPr="00A23FA3">
        <w:t>heck</w:t>
      </w:r>
      <w:r w:rsidRPr="00A23FA3">
        <w:rPr>
          <w:rFonts w:hint="eastAsia"/>
        </w:rPr>
        <w:t>页面进行编辑，编辑后，注意这里的信息</w:t>
      </w:r>
      <w:r w:rsidRPr="00A23FA3">
        <w:rPr>
          <w:rFonts w:hint="eastAsia"/>
        </w:rPr>
        <w:t>&amp;</w:t>
      </w:r>
      <w:r w:rsidRPr="00A23FA3">
        <w:t>Details</w:t>
      </w:r>
      <w:r w:rsidRPr="00A23FA3">
        <w:rPr>
          <w:rFonts w:hint="eastAsia"/>
        </w:rPr>
        <w:t>页面最下方红标那块的信息会发生相应变化。点击</w:t>
      </w:r>
      <w:r w:rsidRPr="00A23FA3">
        <w:rPr>
          <w:rFonts w:hint="eastAsia"/>
        </w:rPr>
        <w:t>S</w:t>
      </w:r>
      <w:r w:rsidRPr="00A23FA3">
        <w:t>AVE</w:t>
      </w:r>
      <w:r w:rsidRPr="00A23FA3">
        <w:rPr>
          <w:rFonts w:hint="eastAsia"/>
        </w:rPr>
        <w:t>或</w:t>
      </w:r>
      <w:r w:rsidRPr="00A23FA3">
        <w:rPr>
          <w:rFonts w:hint="eastAsia"/>
        </w:rPr>
        <w:t>S</w:t>
      </w:r>
      <w:r w:rsidRPr="00A23FA3">
        <w:t>ubmit</w:t>
      </w:r>
      <w:r w:rsidRPr="00A23FA3">
        <w:rPr>
          <w:rFonts w:hint="eastAsia"/>
        </w:rPr>
        <w:t>均可产生变化</w:t>
      </w:r>
    </w:p>
    <w:p w14:paraId="25E9CD2B" w14:textId="77777777" w:rsidR="00B440F8" w:rsidRPr="00A23FA3" w:rsidRDefault="00B440F8" w:rsidP="00B440F8">
      <w:pPr>
        <w:pStyle w:val="a0"/>
        <w:ind w:left="360" w:firstLineChars="0" w:firstLine="0"/>
      </w:pPr>
    </w:p>
    <w:p w14:paraId="1570AC7C" w14:textId="77777777" w:rsidR="00B440F8" w:rsidRPr="00A23FA3" w:rsidRDefault="00B440F8" w:rsidP="00B440F8">
      <w:pPr>
        <w:pStyle w:val="a0"/>
        <w:numPr>
          <w:ilvl w:val="0"/>
          <w:numId w:val="159"/>
        </w:numPr>
        <w:ind w:firstLineChars="0"/>
      </w:pPr>
      <w:r w:rsidRPr="00A23FA3">
        <w:rPr>
          <w:rFonts w:hint="eastAsia"/>
        </w:rPr>
        <w:t>C</w:t>
      </w:r>
      <w:r w:rsidRPr="00A23FA3">
        <w:t>omments</w:t>
      </w:r>
    </w:p>
    <w:p w14:paraId="54AFAF31" w14:textId="2472894C" w:rsidR="003C4311" w:rsidRPr="00A23FA3" w:rsidRDefault="003C4311" w:rsidP="003C4311">
      <w:pPr>
        <w:pStyle w:val="a0"/>
        <w:ind w:left="360" w:firstLineChars="0" w:firstLine="0"/>
      </w:pPr>
      <w:r w:rsidRPr="00A23FA3">
        <w:rPr>
          <w:rFonts w:hint="eastAsia"/>
        </w:rPr>
        <w:t>每</w:t>
      </w:r>
      <w:r w:rsidRPr="00A23FA3">
        <w:t>个问题的</w:t>
      </w:r>
      <w:r w:rsidRPr="00A23FA3">
        <w:rPr>
          <w:rFonts w:hint="eastAsia"/>
        </w:rPr>
        <w:t>COMMENTS</w:t>
      </w:r>
      <w:r w:rsidRPr="00A23FA3">
        <w:rPr>
          <w:rFonts w:hint="eastAsia"/>
        </w:rPr>
        <w:t>会</w:t>
      </w:r>
      <w:r w:rsidRPr="00A23FA3">
        <w:t>附在问题下面，有则显示</w:t>
      </w:r>
    </w:p>
    <w:p w14:paraId="1E95DDED" w14:textId="7EBAD612" w:rsidR="00B440F8" w:rsidRPr="00A23FA3" w:rsidRDefault="00B440F8" w:rsidP="00B440F8">
      <w:pPr>
        <w:pStyle w:val="a0"/>
        <w:numPr>
          <w:ilvl w:val="0"/>
          <w:numId w:val="159"/>
        </w:numPr>
        <w:ind w:firstLineChars="0"/>
      </w:pPr>
      <w:r w:rsidRPr="00A23FA3">
        <w:rPr>
          <w:rFonts w:hint="eastAsia"/>
        </w:rPr>
        <w:t>O</w:t>
      </w:r>
      <w:r w:rsidRPr="00A23FA3">
        <w:t>A</w:t>
      </w:r>
      <w:r w:rsidRPr="00A23FA3">
        <w:rPr>
          <w:rFonts w:hint="eastAsia"/>
        </w:rPr>
        <w:t xml:space="preserve"> </w:t>
      </w:r>
    </w:p>
    <w:p w14:paraId="766F8E82" w14:textId="77777777" w:rsidR="00B440F8" w:rsidRPr="00A23FA3" w:rsidRDefault="00B440F8" w:rsidP="00B440F8">
      <w:pPr>
        <w:pStyle w:val="a0"/>
        <w:ind w:left="360" w:firstLineChars="0" w:firstLine="0"/>
      </w:pPr>
      <w:r w:rsidRPr="00A23FA3">
        <w:rPr>
          <w:rFonts w:hint="eastAsia"/>
        </w:rPr>
        <w:t>之后再填写一个总结性的备注，即针对于整个</w:t>
      </w:r>
      <w:r w:rsidRPr="00A23FA3">
        <w:rPr>
          <w:rFonts w:hint="eastAsia"/>
        </w:rPr>
        <w:t>C</w:t>
      </w:r>
      <w:r w:rsidRPr="00A23FA3">
        <w:t>ASE</w:t>
      </w:r>
      <w:r w:rsidRPr="00A23FA3">
        <w:rPr>
          <w:rFonts w:hint="eastAsia"/>
        </w:rPr>
        <w:t>的风险评估总结。</w:t>
      </w:r>
      <w:r w:rsidRPr="00A23FA3">
        <w:t>1000</w:t>
      </w:r>
      <w:r w:rsidRPr="00A23FA3">
        <w:rPr>
          <w:rFonts w:hint="eastAsia"/>
        </w:rPr>
        <w:t>字符以内</w:t>
      </w:r>
      <w:r w:rsidRPr="00A23FA3">
        <w:rPr>
          <w:rFonts w:ascii="Calibri" w:hAnsi="Calibri" w:cstheme="minorHAnsi"/>
          <w:szCs w:val="21"/>
        </w:rPr>
        <w:t>Max length is 1000 bytes</w:t>
      </w:r>
    </w:p>
    <w:p w14:paraId="676CC736" w14:textId="5C9FD1C2" w:rsidR="00F33137" w:rsidRPr="00A23FA3" w:rsidRDefault="00F33137" w:rsidP="00F33137"/>
    <w:p w14:paraId="0568DC31" w14:textId="3F9C3A13" w:rsidR="00B440F8" w:rsidRPr="00A23FA3" w:rsidRDefault="00B440F8" w:rsidP="00F33137">
      <w:pPr>
        <w:pStyle w:val="a0"/>
        <w:numPr>
          <w:ilvl w:val="0"/>
          <w:numId w:val="264"/>
        </w:numPr>
        <w:ind w:firstLineChars="0"/>
      </w:pPr>
      <w:r w:rsidRPr="00A23FA3">
        <w:rPr>
          <w:rFonts w:hint="eastAsia"/>
        </w:rPr>
        <w:t>O</w:t>
      </w:r>
      <w:r w:rsidRPr="00A23FA3">
        <w:t>A</w:t>
      </w:r>
      <w:r w:rsidRPr="00A23FA3">
        <w:rPr>
          <w:rFonts w:hint="eastAsia"/>
        </w:rPr>
        <w:t>角色</w:t>
      </w:r>
      <w:r w:rsidRPr="00A23FA3">
        <w:rPr>
          <w:rFonts w:hint="eastAsia"/>
        </w:rPr>
        <w:t xml:space="preserve"> </w:t>
      </w:r>
    </w:p>
    <w:p w14:paraId="22D3E658" w14:textId="77777777" w:rsidR="00B440F8" w:rsidRPr="00A23FA3" w:rsidRDefault="00B440F8" w:rsidP="00B440F8">
      <w:pPr>
        <w:pStyle w:val="a0"/>
        <w:numPr>
          <w:ilvl w:val="0"/>
          <w:numId w:val="163"/>
        </w:numPr>
        <w:ind w:firstLineChars="0"/>
      </w:pPr>
      <w:r w:rsidRPr="00A23FA3">
        <w:rPr>
          <w:rFonts w:hint="eastAsia"/>
        </w:rPr>
        <w:t>创建（标识</w:t>
      </w:r>
      <w:r w:rsidRPr="00A23FA3">
        <w:rPr>
          <w:rFonts w:hint="eastAsia"/>
        </w:rPr>
        <w:t>&amp;</w:t>
      </w:r>
      <w:r w:rsidRPr="00A23FA3">
        <w:t>Comment</w:t>
      </w:r>
      <w:r w:rsidRPr="00A23FA3">
        <w:rPr>
          <w:rFonts w:hint="eastAsia"/>
        </w:rPr>
        <w:t>必填）否则</w:t>
      </w:r>
      <w:r w:rsidRPr="00A23FA3">
        <w:rPr>
          <w:rFonts w:hint="eastAsia"/>
        </w:rPr>
        <w:t>S</w:t>
      </w:r>
      <w:r w:rsidRPr="00A23FA3">
        <w:t>ubmit</w:t>
      </w:r>
      <w:r w:rsidRPr="00A23FA3">
        <w:rPr>
          <w:rFonts w:hint="eastAsia"/>
        </w:rPr>
        <w:t>置灰不可点击</w:t>
      </w:r>
    </w:p>
    <w:p w14:paraId="32A0A355" w14:textId="724E0980" w:rsidR="00B440F8" w:rsidRPr="00A23FA3" w:rsidRDefault="00B440F8" w:rsidP="00F33137">
      <w:pPr>
        <w:pStyle w:val="a0"/>
        <w:numPr>
          <w:ilvl w:val="0"/>
          <w:numId w:val="163"/>
        </w:numPr>
        <w:ind w:firstLineChars="0"/>
      </w:pPr>
      <w:r w:rsidRPr="00A23FA3">
        <w:rPr>
          <w:rFonts w:hint="eastAsia"/>
        </w:rPr>
        <w:t>打回后修改（所有可编辑字段）（标识</w:t>
      </w:r>
      <w:r w:rsidRPr="00A23FA3">
        <w:rPr>
          <w:rFonts w:hint="eastAsia"/>
        </w:rPr>
        <w:t>&amp;</w:t>
      </w:r>
      <w:r w:rsidRPr="00A23FA3">
        <w:t>Comment</w:t>
      </w:r>
      <w:r w:rsidRPr="00A23FA3">
        <w:rPr>
          <w:rFonts w:hint="eastAsia"/>
        </w:rPr>
        <w:t>必填）否则</w:t>
      </w:r>
      <w:r w:rsidRPr="00A23FA3">
        <w:rPr>
          <w:rFonts w:hint="eastAsia"/>
        </w:rPr>
        <w:t>S</w:t>
      </w:r>
      <w:r w:rsidRPr="00A23FA3">
        <w:t>ubmit</w:t>
      </w:r>
      <w:r w:rsidRPr="00A23FA3">
        <w:rPr>
          <w:rFonts w:hint="eastAsia"/>
        </w:rPr>
        <w:t>置灰不可点击</w:t>
      </w:r>
    </w:p>
    <w:p w14:paraId="57A6BA29" w14:textId="77777777" w:rsidR="00B440F8" w:rsidRPr="00A23FA3" w:rsidRDefault="00B440F8" w:rsidP="00B440F8">
      <w:pPr>
        <w:pStyle w:val="a0"/>
        <w:numPr>
          <w:ilvl w:val="0"/>
          <w:numId w:val="162"/>
        </w:numPr>
        <w:ind w:firstLineChars="0"/>
      </w:pPr>
      <w:r w:rsidRPr="00A23FA3">
        <w:rPr>
          <w:rFonts w:hint="eastAsia"/>
        </w:rPr>
        <w:t>O</w:t>
      </w:r>
      <w:r w:rsidRPr="00A23FA3">
        <w:t>M</w:t>
      </w:r>
      <w:r w:rsidRPr="00A23FA3">
        <w:rPr>
          <w:rFonts w:hint="eastAsia"/>
        </w:rPr>
        <w:t>角色</w:t>
      </w:r>
    </w:p>
    <w:p w14:paraId="1B783403" w14:textId="11BF8B43" w:rsidR="00F33137" w:rsidRPr="00A23FA3" w:rsidRDefault="00F33137" w:rsidP="00F33137">
      <w:r w:rsidRPr="00A23FA3">
        <w:rPr>
          <w:rFonts w:hint="eastAsia"/>
        </w:rPr>
        <w:t>A</w:t>
      </w:r>
      <w:r w:rsidRPr="00A23FA3">
        <w:t xml:space="preserve">. </w:t>
      </w:r>
      <w:del w:id="4573" w:author="raye" w:date="2018-07-18T18:29:00Z">
        <w:r w:rsidR="00B440F8" w:rsidRPr="00A23FA3" w:rsidDel="00417AF4">
          <w:rPr>
            <w:rFonts w:hint="eastAsia"/>
            <w:rPrChange w:id="4574" w:author="raye" w:date="2018-07-18T18:29:00Z">
              <w:rPr>
                <w:rFonts w:hint="eastAsia"/>
                <w:color w:val="FF0000"/>
              </w:rPr>
            </w:rPrChange>
          </w:rPr>
          <w:delText>只是在最后</w:delText>
        </w:r>
      </w:del>
      <w:r w:rsidR="00B440F8" w:rsidRPr="00A23FA3">
        <w:rPr>
          <w:rFonts w:hint="eastAsia"/>
          <w:rPrChange w:id="4575" w:author="raye" w:date="2018-07-18T18:29:00Z">
            <w:rPr>
              <w:rFonts w:hint="eastAsia"/>
              <w:color w:val="FF0000"/>
            </w:rPr>
          </w:rPrChange>
        </w:rPr>
        <w:t>进行批复意见，</w:t>
      </w:r>
      <w:del w:id="4576" w:author="raye" w:date="2018-07-18T18:29:00Z">
        <w:r w:rsidR="00B440F8" w:rsidRPr="00A23FA3" w:rsidDel="00417AF4">
          <w:rPr>
            <w:rFonts w:hint="eastAsia"/>
            <w:rPrChange w:id="4577" w:author="raye" w:date="2018-07-18T18:29:00Z">
              <w:rPr>
                <w:rFonts w:hint="eastAsia"/>
                <w:color w:val="FF0000"/>
              </w:rPr>
            </w:rPrChange>
          </w:rPr>
          <w:delText>不允许进行其它编辑操作【待确认可否</w:delText>
        </w:r>
      </w:del>
      <w:r w:rsidR="00B440F8" w:rsidRPr="00A23FA3">
        <w:rPr>
          <w:rFonts w:hint="eastAsia"/>
          <w:rPrChange w:id="4578" w:author="raye" w:date="2018-07-18T18:29:00Z">
            <w:rPr>
              <w:rFonts w:hint="eastAsia"/>
              <w:color w:val="FF0000"/>
            </w:rPr>
          </w:rPrChange>
        </w:rPr>
        <w:t>编辑每个问题，及每个问题下的</w:t>
      </w:r>
      <w:r w:rsidR="00B440F8" w:rsidRPr="00A23FA3">
        <w:rPr>
          <w:rPrChange w:id="4579" w:author="raye" w:date="2018-07-18T18:29:00Z">
            <w:rPr>
              <w:color w:val="FF0000"/>
            </w:rPr>
          </w:rPrChange>
        </w:rPr>
        <w:t>commets</w:t>
      </w:r>
    </w:p>
    <w:p w14:paraId="2F013B46" w14:textId="1E049ADE" w:rsidR="00B440F8" w:rsidRPr="00A23FA3" w:rsidRDefault="00B440F8" w:rsidP="00F33137">
      <w:del w:id="4580" w:author="raye" w:date="2018-07-18T18:29:00Z">
        <w:r w:rsidRPr="00A23FA3" w:rsidDel="00417AF4">
          <w:rPr>
            <w:rFonts w:hint="eastAsia"/>
            <w:rPrChange w:id="4581" w:author="raye" w:date="2018-07-18T18:29:00Z">
              <w:rPr>
                <w:rFonts w:hint="eastAsia"/>
                <w:color w:val="FF0000"/>
              </w:rPr>
            </w:rPrChange>
          </w:rPr>
          <w:delText>】</w:delText>
        </w:r>
      </w:del>
      <w:r w:rsidR="00F33137" w:rsidRPr="00A23FA3">
        <w:rPr>
          <w:rFonts w:hint="eastAsia"/>
        </w:rPr>
        <w:t>B.</w:t>
      </w:r>
      <w:r w:rsidR="00F33137" w:rsidRPr="00A23FA3">
        <w:t xml:space="preserve"> </w:t>
      </w:r>
      <w:r w:rsidRPr="00A23FA3">
        <w:rPr>
          <w:rFonts w:hint="eastAsia"/>
        </w:rPr>
        <w:t>填写</w:t>
      </w:r>
      <w:r w:rsidR="00F33137" w:rsidRPr="00A23FA3">
        <w:rPr>
          <w:rFonts w:hint="eastAsia"/>
        </w:rPr>
        <w:t>总的</w:t>
      </w:r>
      <w:r w:rsidRPr="00A23FA3">
        <w:rPr>
          <w:rFonts w:hint="eastAsia"/>
        </w:rPr>
        <w:t>回复意见（非必填）</w:t>
      </w:r>
    </w:p>
    <w:p w14:paraId="5D4BB6AF" w14:textId="77777777" w:rsidR="00B440F8" w:rsidRPr="00A23FA3" w:rsidRDefault="00B440F8" w:rsidP="00F33137">
      <w:r w:rsidRPr="00A23FA3">
        <w:rPr>
          <w:rFonts w:hint="eastAsia"/>
        </w:rPr>
        <w:t>打回后，继续进行批复意见</w:t>
      </w:r>
    </w:p>
    <w:p w14:paraId="34F920CB" w14:textId="77777777" w:rsidR="00B440F8" w:rsidRPr="00A23FA3" w:rsidRDefault="00B440F8" w:rsidP="00F33137">
      <w:r w:rsidRPr="00A23FA3">
        <w:rPr>
          <w:rFonts w:hint="eastAsia"/>
        </w:rPr>
        <w:t>填写回复意见（非必填）</w:t>
      </w:r>
    </w:p>
    <w:p w14:paraId="546BD8C5" w14:textId="77777777" w:rsidR="00B440F8" w:rsidRPr="00A23FA3" w:rsidRDefault="00B440F8" w:rsidP="00B440F8">
      <w:pPr>
        <w:ind w:firstLine="420"/>
      </w:pPr>
    </w:p>
    <w:p w14:paraId="4867F347" w14:textId="77777777" w:rsidR="00B440F8" w:rsidRPr="00A23FA3" w:rsidRDefault="00B440F8" w:rsidP="00F33137">
      <w:pPr>
        <w:pStyle w:val="a0"/>
        <w:numPr>
          <w:ilvl w:val="0"/>
          <w:numId w:val="162"/>
        </w:numPr>
        <w:ind w:firstLineChars="0"/>
      </w:pPr>
      <w:r w:rsidRPr="00A23FA3">
        <w:rPr>
          <w:rFonts w:hint="eastAsia"/>
        </w:rPr>
        <w:lastRenderedPageBreak/>
        <w:t>其它角色</w:t>
      </w:r>
    </w:p>
    <w:p w14:paraId="56ECD258" w14:textId="71278EA1" w:rsidR="00B440F8" w:rsidRPr="00A23FA3" w:rsidRDefault="00F33137" w:rsidP="00F33137">
      <w:pPr>
        <w:ind w:firstLineChars="400" w:firstLine="840"/>
      </w:pPr>
      <w:r w:rsidRPr="00A23FA3">
        <w:rPr>
          <w:rFonts w:hint="eastAsia"/>
        </w:rPr>
        <w:t>权限可配置</w:t>
      </w:r>
    </w:p>
    <w:p w14:paraId="1597B8F1" w14:textId="27001094" w:rsidR="001775B8" w:rsidRPr="00A23FA3" w:rsidRDefault="001775B8" w:rsidP="001775B8"/>
    <w:p w14:paraId="4888BE21" w14:textId="77777777" w:rsidR="001775B8" w:rsidRPr="00A23FA3" w:rsidRDefault="001775B8" w:rsidP="001775B8"/>
    <w:p w14:paraId="564E54DB" w14:textId="77777777" w:rsidR="00B440F8" w:rsidRPr="00A23FA3" w:rsidRDefault="00B440F8" w:rsidP="00B440F8"/>
    <w:p w14:paraId="161A3C10" w14:textId="77777777" w:rsidR="00B440F8" w:rsidRPr="00A23FA3" w:rsidRDefault="00B440F8" w:rsidP="00B440F8">
      <w:pPr>
        <w:pStyle w:val="a0"/>
        <w:numPr>
          <w:ilvl w:val="0"/>
          <w:numId w:val="86"/>
        </w:numPr>
        <w:ind w:firstLineChars="0"/>
        <w:rPr>
          <w:b/>
        </w:rPr>
      </w:pPr>
      <w:r w:rsidRPr="00A23FA3">
        <w:rPr>
          <w:b/>
        </w:rPr>
        <w:t>#2 Special Approval Form</w:t>
      </w:r>
    </w:p>
    <w:p w14:paraId="077EF7E0" w14:textId="77777777" w:rsidR="00B440F8" w:rsidRPr="00A23FA3" w:rsidRDefault="00B440F8" w:rsidP="00B440F8"/>
    <w:p w14:paraId="44B53855" w14:textId="77777777" w:rsidR="00B440F8" w:rsidRPr="00A23FA3" w:rsidRDefault="00B440F8" w:rsidP="00B440F8">
      <w:pPr>
        <w:pStyle w:val="a0"/>
        <w:numPr>
          <w:ilvl w:val="0"/>
          <w:numId w:val="170"/>
        </w:numPr>
        <w:ind w:firstLineChars="0"/>
      </w:pPr>
      <w:r w:rsidRPr="00A23FA3">
        <w:rPr>
          <w:rFonts w:hint="eastAsia"/>
        </w:rPr>
        <w:t>表单字段</w:t>
      </w: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0267218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73EE99F"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4395634F" w14:textId="77777777" w:rsidR="00B440F8" w:rsidRPr="00A23FA3" w:rsidRDefault="00B440F8"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50FB2ED"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56501725" w14:textId="77777777" w:rsidR="00B440F8" w:rsidRPr="00A23FA3" w:rsidRDefault="00B440F8"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94D99B" w14:textId="77777777" w:rsidR="00B440F8" w:rsidRPr="00A23FA3" w:rsidRDefault="00B440F8"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E6CF01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74447C72" w14:textId="77777777" w:rsidR="00B440F8" w:rsidRPr="00A23FA3" w:rsidRDefault="00B440F8" w:rsidP="00B440F8">
            <w:pPr>
              <w:rPr>
                <w:rFonts w:ascii="等线" w:eastAsia="等线" w:hAnsi="等线" w:cs="宋体"/>
                <w:b/>
                <w:bCs/>
                <w:kern w:val="0"/>
                <w:szCs w:val="21"/>
              </w:rPr>
            </w:pPr>
            <w:r w:rsidRPr="00A23FA3">
              <w:rPr>
                <w:i/>
                <w:sz w:val="24"/>
                <w:szCs w:val="24"/>
              </w:rPr>
              <w:t>Remarks</w:t>
            </w:r>
          </w:p>
        </w:tc>
      </w:tr>
      <w:tr w:rsidR="00A23FA3" w:rsidRPr="00A23FA3" w14:paraId="1C8A848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97E9C59"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Approval of</w:t>
            </w:r>
          </w:p>
        </w:tc>
        <w:tc>
          <w:tcPr>
            <w:tcW w:w="1848" w:type="dxa"/>
            <w:tcBorders>
              <w:top w:val="single" w:sz="4" w:space="0" w:color="auto"/>
              <w:left w:val="single" w:sz="4" w:space="0" w:color="auto"/>
              <w:bottom w:val="single" w:sz="4" w:space="0" w:color="auto"/>
              <w:right w:val="single" w:sz="4" w:space="0" w:color="auto"/>
            </w:tcBorders>
          </w:tcPr>
          <w:p w14:paraId="1940EDC9" w14:textId="77777777" w:rsidR="00B440F8" w:rsidRPr="00A23FA3" w:rsidRDefault="00B440F8" w:rsidP="00B440F8">
            <w:pPr>
              <w:rPr>
                <w:rFonts w:ascii="等线" w:eastAsia="等线" w:hAnsi="等线" w:cs="宋体"/>
                <w:kern w:val="0"/>
                <w:szCs w:val="21"/>
              </w:rPr>
            </w:pPr>
            <w:bookmarkStart w:id="4582" w:name="OLE_LINK18"/>
            <w:bookmarkStart w:id="4583" w:name="OLE_LINK19"/>
            <w:r w:rsidRPr="00A23FA3">
              <w:rPr>
                <w:i/>
                <w:sz w:val="24"/>
                <w:szCs w:val="24"/>
              </w:rPr>
              <w:t>Required</w:t>
            </w:r>
            <w:bookmarkEnd w:id="4582"/>
            <w:bookmarkEnd w:id="4583"/>
          </w:p>
        </w:tc>
        <w:tc>
          <w:tcPr>
            <w:tcW w:w="1848" w:type="dxa"/>
            <w:tcBorders>
              <w:top w:val="single" w:sz="4" w:space="0" w:color="auto"/>
              <w:left w:val="single" w:sz="4" w:space="0" w:color="auto"/>
              <w:bottom w:val="single" w:sz="4" w:space="0" w:color="auto"/>
              <w:right w:val="single" w:sz="4" w:space="0" w:color="auto"/>
            </w:tcBorders>
          </w:tcPr>
          <w:p w14:paraId="6AEEEE44" w14:textId="77777777" w:rsidR="00B440F8" w:rsidRPr="00A23FA3" w:rsidRDefault="00B440F8" w:rsidP="00B440F8">
            <w:pPr>
              <w:rPr>
                <w:rFonts w:ascii="等线" w:eastAsia="等线" w:hAnsi="等线" w:cs="宋体"/>
                <w:kern w:val="0"/>
                <w:szCs w:val="21"/>
              </w:rPr>
            </w:pPr>
            <w:r w:rsidRPr="00A23FA3">
              <w:rPr>
                <w:i/>
                <w:sz w:val="24"/>
                <w:szCs w:val="24"/>
              </w:rPr>
              <w:t>Dropdown menu</w:t>
            </w:r>
          </w:p>
        </w:tc>
        <w:tc>
          <w:tcPr>
            <w:tcW w:w="3112" w:type="dxa"/>
            <w:tcBorders>
              <w:top w:val="single" w:sz="4" w:space="0" w:color="auto"/>
              <w:left w:val="single" w:sz="4" w:space="0" w:color="auto"/>
              <w:bottom w:val="single" w:sz="4" w:space="0" w:color="auto"/>
              <w:right w:val="single" w:sz="4" w:space="0" w:color="auto"/>
            </w:tcBorders>
            <w:noWrap/>
          </w:tcPr>
          <w:p w14:paraId="6B379405" w14:textId="77777777" w:rsidR="00B440F8" w:rsidRPr="00A23FA3" w:rsidRDefault="00B440F8" w:rsidP="00B440F8">
            <w:pPr>
              <w:pStyle w:val="a0"/>
              <w:numPr>
                <w:ilvl w:val="0"/>
                <w:numId w:val="171"/>
              </w:numPr>
              <w:ind w:firstLineChars="0"/>
              <w:rPr>
                <w:rFonts w:ascii="等线" w:eastAsia="等线" w:hAnsi="等线" w:cs="宋体"/>
                <w:kern w:val="0"/>
                <w:szCs w:val="21"/>
              </w:rPr>
            </w:pPr>
            <w:r w:rsidRPr="00A23FA3">
              <w:rPr>
                <w:rFonts w:ascii="等线" w:eastAsia="等线" w:hAnsi="等线" w:cs="宋体" w:hint="eastAsia"/>
                <w:kern w:val="0"/>
                <w:szCs w:val="21"/>
              </w:rPr>
              <w:t>单选；</w:t>
            </w:r>
          </w:p>
          <w:p w14:paraId="4E36849E" w14:textId="77777777" w:rsidR="00B440F8" w:rsidRPr="00A23FA3" w:rsidRDefault="00B440F8" w:rsidP="00B440F8">
            <w:pPr>
              <w:pStyle w:val="a0"/>
              <w:numPr>
                <w:ilvl w:val="0"/>
                <w:numId w:val="171"/>
              </w:numPr>
              <w:ind w:firstLineChars="0"/>
              <w:rPr>
                <w:rFonts w:ascii="等线" w:eastAsia="等线" w:hAnsi="等线" w:cs="宋体"/>
                <w:kern w:val="0"/>
                <w:szCs w:val="21"/>
              </w:rPr>
            </w:pPr>
            <w:r w:rsidRPr="00A23FA3">
              <w:rPr>
                <w:rFonts w:ascii="等线" w:eastAsia="等线" w:hAnsi="等线" w:cs="宋体" w:hint="eastAsia"/>
                <w:kern w:val="0"/>
                <w:szCs w:val="21"/>
              </w:rPr>
              <w:t>如果选择了其它，需要进行说明1</w:t>
            </w:r>
            <w:r w:rsidRPr="00A23FA3">
              <w:rPr>
                <w:rFonts w:ascii="等线" w:eastAsia="等线" w:hAnsi="等线" w:cs="宋体"/>
                <w:kern w:val="0"/>
                <w:szCs w:val="21"/>
              </w:rPr>
              <w:t>00</w:t>
            </w:r>
            <w:r w:rsidRPr="00A23FA3">
              <w:rPr>
                <w:rFonts w:ascii="等线" w:eastAsia="等线" w:hAnsi="等线" w:cs="宋体" w:hint="eastAsia"/>
                <w:kern w:val="0"/>
                <w:szCs w:val="21"/>
              </w:rPr>
              <w:t>字符以内</w:t>
            </w:r>
          </w:p>
        </w:tc>
      </w:tr>
      <w:tr w:rsidR="00A23FA3" w:rsidRPr="00A23FA3" w14:paraId="236B484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03623CF" w14:textId="6AD59155" w:rsidR="00C414BB" w:rsidRPr="00A23FA3" w:rsidRDefault="00C414BB" w:rsidP="00C414BB">
            <w:pPr>
              <w:rPr>
                <w:rFonts w:ascii="Calibri" w:hAnsi="Calibri" w:cstheme="minorHAnsi"/>
                <w:szCs w:val="21"/>
              </w:rPr>
            </w:pPr>
            <w:r w:rsidRPr="00A23FA3">
              <w:rPr>
                <w:rFonts w:ascii="Calibri" w:hAnsi="Calibri" w:cstheme="minorHAnsi"/>
                <w:sz w:val="18"/>
                <w:szCs w:val="18"/>
              </w:rPr>
              <w:t>Party to be approved</w:t>
            </w:r>
          </w:p>
        </w:tc>
        <w:tc>
          <w:tcPr>
            <w:tcW w:w="1848" w:type="dxa"/>
            <w:tcBorders>
              <w:top w:val="single" w:sz="4" w:space="0" w:color="auto"/>
              <w:left w:val="single" w:sz="4" w:space="0" w:color="auto"/>
              <w:bottom w:val="single" w:sz="4" w:space="0" w:color="auto"/>
              <w:right w:val="single" w:sz="4" w:space="0" w:color="auto"/>
            </w:tcBorders>
          </w:tcPr>
          <w:p w14:paraId="08087200" w14:textId="77325BB4" w:rsidR="00C414BB" w:rsidRPr="00A23FA3" w:rsidRDefault="00C414BB"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70A2D83" w14:textId="340D2B80" w:rsidR="00C414BB" w:rsidRPr="00A23FA3" w:rsidRDefault="00C414BB" w:rsidP="00B440F8">
            <w:pPr>
              <w:rPr>
                <w:rFonts w:ascii="等线" w:eastAsia="等线" w:hAnsi="等线" w:cs="宋体"/>
                <w:kern w:val="0"/>
                <w:szCs w:val="21"/>
              </w:rPr>
            </w:pPr>
            <w:r w:rsidRPr="00A23FA3">
              <w:rPr>
                <w:rFonts w:ascii="等线" w:eastAsia="等线" w:hAnsi="等线" w:cs="宋体" w:hint="eastAsia"/>
                <w:kern w:val="0"/>
                <w:szCs w:val="21"/>
              </w:rPr>
              <w:t>8</w:t>
            </w:r>
            <w:r w:rsidRPr="00A23FA3">
              <w:rPr>
                <w:rFonts w:ascii="等线" w:eastAsia="等线" w:hAnsi="等线" w:cs="宋体"/>
                <w:kern w:val="0"/>
                <w:szCs w:val="21"/>
              </w:rPr>
              <w:t>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6C80C750" w14:textId="77777777" w:rsidR="00C414BB" w:rsidRPr="00A23FA3" w:rsidRDefault="00C414BB" w:rsidP="00B440F8">
            <w:pPr>
              <w:rPr>
                <w:rFonts w:ascii="等线" w:eastAsia="等线" w:hAnsi="等线" w:cs="宋体"/>
                <w:kern w:val="0"/>
                <w:szCs w:val="21"/>
              </w:rPr>
            </w:pPr>
          </w:p>
        </w:tc>
      </w:tr>
      <w:tr w:rsidR="00A23FA3" w:rsidRPr="00A23FA3" w14:paraId="4E0F40E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90B14CD"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Our Ref. No</w:t>
            </w:r>
          </w:p>
        </w:tc>
        <w:tc>
          <w:tcPr>
            <w:tcW w:w="1848" w:type="dxa"/>
            <w:tcBorders>
              <w:top w:val="single" w:sz="4" w:space="0" w:color="auto"/>
              <w:left w:val="single" w:sz="4" w:space="0" w:color="auto"/>
              <w:bottom w:val="single" w:sz="4" w:space="0" w:color="auto"/>
              <w:right w:val="single" w:sz="4" w:space="0" w:color="auto"/>
            </w:tcBorders>
          </w:tcPr>
          <w:p w14:paraId="0929A337"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D6724F0" w14:textId="77777777" w:rsidR="00B440F8" w:rsidRPr="00A23FA3" w:rsidRDefault="00B440F8" w:rsidP="00B440F8">
            <w:pPr>
              <w:rPr>
                <w:rFonts w:ascii="等线" w:eastAsia="等线" w:hAnsi="等线" w:cs="宋体"/>
                <w:kern w:val="0"/>
                <w:szCs w:val="21"/>
              </w:rPr>
            </w:pPr>
            <w:r w:rsidRPr="00A23FA3">
              <w:rPr>
                <w:rFonts w:ascii="等线" w:eastAsia="等线" w:hAnsi="等线" w:cs="宋体"/>
                <w:kern w:val="0"/>
                <w:szCs w:val="21"/>
              </w:rPr>
              <w:t>30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1900C842"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默认获取创建C</w:t>
            </w:r>
            <w:r w:rsidRPr="00A23FA3">
              <w:rPr>
                <w:rFonts w:ascii="等线" w:eastAsia="等线" w:hAnsi="等线" w:cs="宋体"/>
                <w:kern w:val="0"/>
                <w:szCs w:val="21"/>
              </w:rPr>
              <w:t>ASE</w:t>
            </w:r>
            <w:r w:rsidRPr="00A23FA3">
              <w:rPr>
                <w:rFonts w:ascii="等线" w:eastAsia="等线" w:hAnsi="等线" w:cs="宋体" w:hint="eastAsia"/>
                <w:kern w:val="0"/>
                <w:szCs w:val="21"/>
              </w:rPr>
              <w:t>时填的B</w:t>
            </w:r>
            <w:r w:rsidRPr="00A23FA3">
              <w:rPr>
                <w:rFonts w:ascii="等线" w:eastAsia="等线" w:hAnsi="等线" w:cs="宋体"/>
                <w:kern w:val="0"/>
                <w:szCs w:val="21"/>
              </w:rPr>
              <w:t>OC REFERENCE</w:t>
            </w:r>
            <w:r w:rsidRPr="00A23FA3">
              <w:rPr>
                <w:rFonts w:ascii="等线" w:eastAsia="等线" w:hAnsi="等线" w:cs="宋体" w:hint="eastAsia"/>
                <w:kern w:val="0"/>
                <w:szCs w:val="21"/>
              </w:rPr>
              <w:t>字段</w:t>
            </w:r>
          </w:p>
        </w:tc>
      </w:tr>
      <w:tr w:rsidR="00A23FA3" w:rsidRPr="00A23FA3" w14:paraId="4881DA9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A38B45B"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Amount</w:t>
            </w:r>
          </w:p>
        </w:tc>
        <w:tc>
          <w:tcPr>
            <w:tcW w:w="1848" w:type="dxa"/>
            <w:tcBorders>
              <w:top w:val="single" w:sz="4" w:space="0" w:color="auto"/>
              <w:left w:val="single" w:sz="4" w:space="0" w:color="auto"/>
              <w:bottom w:val="single" w:sz="4" w:space="0" w:color="auto"/>
              <w:right w:val="single" w:sz="4" w:space="0" w:color="auto"/>
            </w:tcBorders>
          </w:tcPr>
          <w:p w14:paraId="2C6BDEE0"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1520CB8"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2</w:t>
            </w:r>
            <w:r w:rsidRPr="00A23FA3">
              <w:rPr>
                <w:rFonts w:ascii="等线" w:eastAsia="等线" w:hAnsi="等线" w:cs="宋体"/>
                <w:kern w:val="0"/>
                <w:szCs w:val="21"/>
              </w:rPr>
              <w:t>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03BEC46A"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默认获取创建C</w:t>
            </w:r>
            <w:r w:rsidRPr="00A23FA3">
              <w:rPr>
                <w:rFonts w:ascii="等线" w:eastAsia="等线" w:hAnsi="等线" w:cs="宋体"/>
                <w:kern w:val="0"/>
                <w:szCs w:val="21"/>
              </w:rPr>
              <w:t>ASE</w:t>
            </w:r>
            <w:r w:rsidRPr="00A23FA3">
              <w:rPr>
                <w:rFonts w:ascii="等线" w:eastAsia="等线" w:hAnsi="等线" w:cs="宋体" w:hint="eastAsia"/>
                <w:kern w:val="0"/>
                <w:szCs w:val="21"/>
              </w:rPr>
              <w:t>时填的</w:t>
            </w:r>
            <w:r w:rsidRPr="00A23FA3">
              <w:rPr>
                <w:rFonts w:ascii="等线" w:eastAsia="等线" w:hAnsi="等线" w:cs="宋体"/>
                <w:kern w:val="0"/>
                <w:szCs w:val="21"/>
              </w:rPr>
              <w:t>Total Amount</w:t>
            </w:r>
            <w:r w:rsidRPr="00A23FA3">
              <w:rPr>
                <w:rFonts w:ascii="等线" w:eastAsia="等线" w:hAnsi="等线" w:cs="宋体" w:hint="eastAsia"/>
                <w:kern w:val="0"/>
                <w:szCs w:val="21"/>
              </w:rPr>
              <w:t>字段（货币单位+金额。金额小数点后2位）</w:t>
            </w:r>
          </w:p>
        </w:tc>
      </w:tr>
      <w:tr w:rsidR="00A23FA3" w:rsidRPr="00A23FA3" w14:paraId="5BCF088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8ACBD82"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Import/Export</w:t>
            </w:r>
          </w:p>
        </w:tc>
        <w:tc>
          <w:tcPr>
            <w:tcW w:w="1848" w:type="dxa"/>
            <w:tcBorders>
              <w:top w:val="single" w:sz="4" w:space="0" w:color="auto"/>
              <w:left w:val="single" w:sz="4" w:space="0" w:color="auto"/>
              <w:bottom w:val="single" w:sz="4" w:space="0" w:color="auto"/>
              <w:right w:val="single" w:sz="4" w:space="0" w:color="auto"/>
            </w:tcBorders>
          </w:tcPr>
          <w:p w14:paraId="55EF0376"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D649A89" w14:textId="77777777" w:rsidR="00B440F8" w:rsidRPr="00A23FA3" w:rsidRDefault="00B440F8" w:rsidP="00B440F8">
            <w:pPr>
              <w:rPr>
                <w:rFonts w:ascii="等线" w:eastAsia="等线" w:hAnsi="等线" w:cs="宋体"/>
                <w:kern w:val="0"/>
                <w:szCs w:val="21"/>
              </w:rPr>
            </w:pPr>
            <w:r w:rsidRPr="00A23FA3">
              <w:rPr>
                <w:i/>
                <w:sz w:val="24"/>
                <w:szCs w:val="24"/>
              </w:rPr>
              <w:t>Dropdown menu</w:t>
            </w:r>
          </w:p>
        </w:tc>
        <w:tc>
          <w:tcPr>
            <w:tcW w:w="3112" w:type="dxa"/>
            <w:tcBorders>
              <w:top w:val="single" w:sz="4" w:space="0" w:color="auto"/>
              <w:left w:val="single" w:sz="4" w:space="0" w:color="auto"/>
              <w:bottom w:val="single" w:sz="4" w:space="0" w:color="auto"/>
              <w:right w:val="single" w:sz="4" w:space="0" w:color="auto"/>
            </w:tcBorders>
            <w:noWrap/>
          </w:tcPr>
          <w:p w14:paraId="27895D5A"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单选下拉</w:t>
            </w:r>
          </w:p>
        </w:tc>
      </w:tr>
      <w:tr w:rsidR="00A23FA3" w:rsidRPr="00A23FA3" w14:paraId="5CC0868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0872425"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From to</w:t>
            </w:r>
          </w:p>
        </w:tc>
        <w:tc>
          <w:tcPr>
            <w:tcW w:w="1848" w:type="dxa"/>
            <w:tcBorders>
              <w:top w:val="single" w:sz="4" w:space="0" w:color="auto"/>
              <w:left w:val="single" w:sz="4" w:space="0" w:color="auto"/>
              <w:bottom w:val="single" w:sz="4" w:space="0" w:color="auto"/>
              <w:right w:val="single" w:sz="4" w:space="0" w:color="auto"/>
            </w:tcBorders>
          </w:tcPr>
          <w:p w14:paraId="4B827802"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742B306" w14:textId="77777777" w:rsidR="00B440F8" w:rsidRPr="00A23FA3" w:rsidRDefault="00B440F8" w:rsidP="00B440F8">
            <w:pPr>
              <w:rPr>
                <w:rFonts w:ascii="等线" w:eastAsia="等线" w:hAnsi="等线" w:cs="宋体"/>
                <w:kern w:val="0"/>
                <w:szCs w:val="21"/>
              </w:rPr>
            </w:pPr>
          </w:p>
        </w:tc>
        <w:tc>
          <w:tcPr>
            <w:tcW w:w="3112" w:type="dxa"/>
            <w:tcBorders>
              <w:top w:val="single" w:sz="4" w:space="0" w:color="auto"/>
              <w:left w:val="single" w:sz="4" w:space="0" w:color="auto"/>
              <w:bottom w:val="single" w:sz="4" w:space="0" w:color="auto"/>
              <w:right w:val="single" w:sz="4" w:space="0" w:color="auto"/>
            </w:tcBorders>
            <w:noWrap/>
          </w:tcPr>
          <w:p w14:paraId="04DAE645" w14:textId="1607AC9F" w:rsidR="00B440F8" w:rsidRPr="00A23FA3" w:rsidRDefault="0034099D" w:rsidP="00B440F8">
            <w:pPr>
              <w:rPr>
                <w:rFonts w:ascii="等线" w:eastAsia="等线" w:hAnsi="等线" w:cs="宋体"/>
                <w:kern w:val="0"/>
                <w:szCs w:val="21"/>
              </w:rPr>
            </w:pPr>
            <w:r w:rsidRPr="00A23FA3">
              <w:rPr>
                <w:rFonts w:ascii="等线" w:eastAsia="等线" w:hAnsi="等线" w:cs="宋体" w:hint="eastAsia"/>
                <w:kern w:val="0"/>
                <w:szCs w:val="21"/>
              </w:rPr>
              <w:t>地址</w:t>
            </w:r>
            <w:del w:id="4584" w:author="raye" w:date="2018-07-18T18:33:00Z">
              <w:r w:rsidR="00B440F8" w:rsidRPr="00A23FA3" w:rsidDel="00417AF4">
                <w:rPr>
                  <w:rFonts w:ascii="等线" w:eastAsia="等线" w:hAnsi="等线" w:cs="宋体" w:hint="eastAsia"/>
                  <w:kern w:val="0"/>
                  <w:szCs w:val="21"/>
                </w:rPr>
                <w:delText>这个是显示时间&amp;地名（待确认）</w:delText>
              </w:r>
            </w:del>
          </w:p>
        </w:tc>
      </w:tr>
      <w:tr w:rsidR="00A23FA3" w:rsidRPr="00A23FA3" w14:paraId="5755B8E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0F6FD34"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Description of Goods</w:t>
            </w:r>
          </w:p>
        </w:tc>
        <w:tc>
          <w:tcPr>
            <w:tcW w:w="1848" w:type="dxa"/>
            <w:tcBorders>
              <w:top w:val="single" w:sz="4" w:space="0" w:color="auto"/>
              <w:left w:val="single" w:sz="4" w:space="0" w:color="auto"/>
              <w:bottom w:val="single" w:sz="4" w:space="0" w:color="auto"/>
              <w:right w:val="single" w:sz="4" w:space="0" w:color="auto"/>
            </w:tcBorders>
          </w:tcPr>
          <w:p w14:paraId="7E5CAB3F"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4229DA7"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每行显示一个，一行不超过2</w:t>
            </w:r>
            <w:r w:rsidRPr="00A23FA3">
              <w:rPr>
                <w:rFonts w:ascii="等线" w:eastAsia="等线" w:hAnsi="等线" w:cs="宋体"/>
                <w:kern w:val="0"/>
                <w:szCs w:val="21"/>
              </w:rPr>
              <w:t>55</w:t>
            </w:r>
            <w:r w:rsidRPr="00A23FA3">
              <w:rPr>
                <w:rFonts w:ascii="等线" w:eastAsia="等线" w:hAnsi="等线" w:cs="宋体" w:hint="eastAsia"/>
                <w:kern w:val="0"/>
                <w:szCs w:val="21"/>
              </w:rPr>
              <w:t>字符。最多不超过2</w:t>
            </w:r>
            <w:r w:rsidRPr="00A23FA3">
              <w:rPr>
                <w:rFonts w:ascii="等线" w:eastAsia="等线" w:hAnsi="等线" w:cs="宋体"/>
                <w:kern w:val="0"/>
                <w:szCs w:val="21"/>
              </w:rPr>
              <w:t>00</w:t>
            </w:r>
            <w:r w:rsidRPr="00A23FA3">
              <w:rPr>
                <w:rFonts w:ascii="等线" w:eastAsia="等线" w:hAnsi="等线" w:cs="宋体" w:hint="eastAsia"/>
                <w:kern w:val="0"/>
                <w:szCs w:val="21"/>
              </w:rPr>
              <w:t>行</w:t>
            </w:r>
          </w:p>
        </w:tc>
        <w:tc>
          <w:tcPr>
            <w:tcW w:w="3112" w:type="dxa"/>
            <w:tcBorders>
              <w:top w:val="single" w:sz="4" w:space="0" w:color="auto"/>
              <w:left w:val="single" w:sz="4" w:space="0" w:color="auto"/>
              <w:bottom w:val="single" w:sz="4" w:space="0" w:color="auto"/>
              <w:right w:val="single" w:sz="4" w:space="0" w:color="auto"/>
            </w:tcBorders>
            <w:noWrap/>
          </w:tcPr>
          <w:p w14:paraId="7F06DC9E"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从I</w:t>
            </w:r>
            <w:r w:rsidRPr="00A23FA3">
              <w:rPr>
                <w:rFonts w:ascii="等线" w:eastAsia="等线" w:hAnsi="等线" w:cs="宋体"/>
                <w:kern w:val="0"/>
                <w:szCs w:val="21"/>
              </w:rPr>
              <w:t>NPUT</w:t>
            </w:r>
            <w:r w:rsidRPr="00A23FA3">
              <w:rPr>
                <w:rFonts w:ascii="等线" w:eastAsia="等线" w:hAnsi="等线" w:cs="宋体" w:hint="eastAsia"/>
                <w:kern w:val="0"/>
                <w:szCs w:val="21"/>
              </w:rPr>
              <w:t>的发票里面调取不重复的的商品标题</w:t>
            </w:r>
          </w:p>
          <w:p w14:paraId="454A8824" w14:textId="77777777" w:rsidR="00B440F8" w:rsidRPr="00A23FA3" w:rsidRDefault="00B440F8" w:rsidP="00B440F8">
            <w:pPr>
              <w:rPr>
                <w:rFonts w:ascii="等线" w:eastAsia="等线" w:hAnsi="等线" w:cs="宋体"/>
                <w:kern w:val="0"/>
                <w:szCs w:val="21"/>
              </w:rPr>
            </w:pPr>
          </w:p>
        </w:tc>
      </w:tr>
      <w:tr w:rsidR="00A23FA3" w:rsidRPr="00A23FA3" w14:paraId="1CD4CA1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EA33802" w14:textId="77777777" w:rsidR="00B440F8" w:rsidRPr="00A23FA3" w:rsidRDefault="00B440F8" w:rsidP="00B440F8">
            <w:pPr>
              <w:rPr>
                <w:rFonts w:ascii="Calibri" w:hAnsi="Calibri" w:cstheme="minorHAnsi"/>
                <w:szCs w:val="21"/>
              </w:rPr>
            </w:pPr>
            <w:r w:rsidRPr="00A23FA3">
              <w:rPr>
                <w:rFonts w:ascii="Calibri" w:hAnsi="Calibri" w:cstheme="minorHAnsi"/>
                <w:szCs w:val="21"/>
              </w:rPr>
              <w:t>BOC branch</w:t>
            </w:r>
          </w:p>
        </w:tc>
        <w:tc>
          <w:tcPr>
            <w:tcW w:w="1848" w:type="dxa"/>
            <w:tcBorders>
              <w:top w:val="single" w:sz="4" w:space="0" w:color="auto"/>
              <w:left w:val="single" w:sz="4" w:space="0" w:color="auto"/>
              <w:bottom w:val="single" w:sz="4" w:space="0" w:color="auto"/>
              <w:right w:val="single" w:sz="4" w:space="0" w:color="auto"/>
            </w:tcBorders>
          </w:tcPr>
          <w:p w14:paraId="26A86026"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47D46DB" w14:textId="073B08EF" w:rsidR="00B440F8" w:rsidRPr="00A23FA3" w:rsidRDefault="0034099D" w:rsidP="00B440F8">
            <w:pPr>
              <w:rPr>
                <w:i/>
                <w:sz w:val="24"/>
                <w:szCs w:val="24"/>
              </w:rPr>
            </w:pPr>
            <w:r w:rsidRPr="00A23FA3">
              <w:rPr>
                <w:i/>
                <w:sz w:val="24"/>
                <w:szCs w:val="24"/>
              </w:rPr>
              <w:t>80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75140A1C" w14:textId="22F9E204"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创建C</w:t>
            </w:r>
            <w:r w:rsidRPr="00A23FA3">
              <w:rPr>
                <w:rFonts w:ascii="等线" w:eastAsia="等线" w:hAnsi="等线" w:cs="宋体"/>
                <w:kern w:val="0"/>
                <w:szCs w:val="21"/>
              </w:rPr>
              <w:t>ASE</w:t>
            </w:r>
            <w:r w:rsidRPr="00A23FA3">
              <w:rPr>
                <w:rFonts w:ascii="等线" w:eastAsia="等线" w:hAnsi="等线" w:cs="宋体" w:hint="eastAsia"/>
                <w:kern w:val="0"/>
                <w:szCs w:val="21"/>
              </w:rPr>
              <w:t>时填写</w:t>
            </w:r>
            <w:r w:rsidR="0034099D" w:rsidRPr="00A23FA3">
              <w:rPr>
                <w:rFonts w:ascii="等线" w:eastAsia="等线" w:hAnsi="等线" w:cs="宋体" w:hint="eastAsia"/>
                <w:kern w:val="0"/>
                <w:szCs w:val="21"/>
              </w:rPr>
              <w:t>，默认调取，允许修改</w:t>
            </w:r>
          </w:p>
        </w:tc>
      </w:tr>
      <w:tr w:rsidR="00A23FA3" w:rsidRPr="00A23FA3" w14:paraId="6222F26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A5A6A6A" w14:textId="77777777" w:rsidR="00B440F8" w:rsidRPr="00A23FA3" w:rsidRDefault="00B440F8" w:rsidP="00B440F8">
            <w:pPr>
              <w:rPr>
                <w:rFonts w:ascii="Calibri" w:hAnsi="Calibri" w:cstheme="minorHAnsi"/>
                <w:szCs w:val="21"/>
              </w:rPr>
            </w:pPr>
            <w:r w:rsidRPr="00A23FA3">
              <w:rPr>
                <w:rFonts w:ascii="Calibri" w:hAnsi="Calibri" w:cstheme="minorHAnsi"/>
                <w:szCs w:val="21"/>
              </w:rPr>
              <w:t>Red&amp;no red</w:t>
            </w:r>
          </w:p>
        </w:tc>
        <w:tc>
          <w:tcPr>
            <w:tcW w:w="1848" w:type="dxa"/>
            <w:tcBorders>
              <w:top w:val="single" w:sz="4" w:space="0" w:color="auto"/>
              <w:left w:val="single" w:sz="4" w:space="0" w:color="auto"/>
              <w:bottom w:val="single" w:sz="4" w:space="0" w:color="auto"/>
              <w:right w:val="single" w:sz="4" w:space="0" w:color="auto"/>
            </w:tcBorders>
          </w:tcPr>
          <w:p w14:paraId="69B140F8" w14:textId="6B349B60" w:rsidR="00B440F8" w:rsidRPr="00A23FA3" w:rsidRDefault="00417AF4" w:rsidP="00B440F8">
            <w:pPr>
              <w:rPr>
                <w:i/>
                <w:sz w:val="24"/>
                <w:szCs w:val="24"/>
              </w:rPr>
            </w:pPr>
            <w:ins w:id="4585" w:author="raye" w:date="2018-07-18T18:34:00Z">
              <w:r w:rsidRPr="00A23FA3">
                <w:rPr>
                  <w:i/>
                  <w:sz w:val="24"/>
                  <w:szCs w:val="24"/>
                </w:rPr>
                <w:t>Required</w:t>
              </w:r>
            </w:ins>
            <w:del w:id="4586" w:author="raye" w:date="2018-07-18T18:33:00Z">
              <w:r w:rsidR="00B440F8" w:rsidRPr="00A23FA3" w:rsidDel="00417AF4">
                <w:rPr>
                  <w:rFonts w:hint="eastAsia"/>
                  <w:i/>
                  <w:sz w:val="24"/>
                  <w:szCs w:val="24"/>
                </w:rPr>
                <w:delText>待确认</w:delText>
              </w:r>
            </w:del>
          </w:p>
        </w:tc>
        <w:tc>
          <w:tcPr>
            <w:tcW w:w="1848" w:type="dxa"/>
            <w:tcBorders>
              <w:top w:val="single" w:sz="4" w:space="0" w:color="auto"/>
              <w:left w:val="single" w:sz="4" w:space="0" w:color="auto"/>
              <w:bottom w:val="single" w:sz="4" w:space="0" w:color="auto"/>
              <w:right w:val="single" w:sz="4" w:space="0" w:color="auto"/>
            </w:tcBorders>
          </w:tcPr>
          <w:p w14:paraId="5016497A" w14:textId="77777777" w:rsidR="00B440F8" w:rsidRPr="00A23FA3" w:rsidRDefault="00B440F8" w:rsidP="00B440F8">
            <w:pPr>
              <w:rPr>
                <w:i/>
                <w:sz w:val="24"/>
                <w:szCs w:val="24"/>
              </w:rPr>
            </w:pPr>
            <w:r w:rsidRPr="00A23FA3">
              <w:rPr>
                <w:rFonts w:hint="eastAsia"/>
                <w:i/>
                <w:sz w:val="24"/>
                <w:szCs w:val="24"/>
              </w:rPr>
              <w:t>单选</w:t>
            </w:r>
          </w:p>
        </w:tc>
        <w:tc>
          <w:tcPr>
            <w:tcW w:w="3112" w:type="dxa"/>
            <w:tcBorders>
              <w:top w:val="single" w:sz="4" w:space="0" w:color="auto"/>
              <w:left w:val="single" w:sz="4" w:space="0" w:color="auto"/>
              <w:bottom w:val="single" w:sz="4" w:space="0" w:color="auto"/>
              <w:right w:val="single" w:sz="4" w:space="0" w:color="auto"/>
            </w:tcBorders>
            <w:noWrap/>
          </w:tcPr>
          <w:p w14:paraId="020DAFEE"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系统可以判断默认勾选</w:t>
            </w:r>
          </w:p>
        </w:tc>
      </w:tr>
      <w:tr w:rsidR="00B440F8" w:rsidRPr="00A23FA3" w14:paraId="3046AB92"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1BB7646"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omments</w:t>
            </w:r>
          </w:p>
        </w:tc>
        <w:tc>
          <w:tcPr>
            <w:tcW w:w="1848" w:type="dxa"/>
            <w:tcBorders>
              <w:top w:val="single" w:sz="4" w:space="0" w:color="auto"/>
              <w:left w:val="single" w:sz="4" w:space="0" w:color="auto"/>
              <w:bottom w:val="single" w:sz="4" w:space="0" w:color="auto"/>
              <w:right w:val="single" w:sz="4" w:space="0" w:color="auto"/>
            </w:tcBorders>
          </w:tcPr>
          <w:p w14:paraId="3FB54621" w14:textId="13510293" w:rsidR="00B440F8" w:rsidRPr="00A23FA3" w:rsidRDefault="00417AF4" w:rsidP="00B440F8">
            <w:pPr>
              <w:rPr>
                <w:i/>
                <w:sz w:val="24"/>
                <w:szCs w:val="24"/>
              </w:rPr>
            </w:pPr>
            <w:ins w:id="4587" w:author="raye" w:date="2018-07-18T18:34:00Z">
              <w:r w:rsidRPr="00A23FA3">
                <w:rPr>
                  <w:i/>
                  <w:sz w:val="24"/>
                  <w:szCs w:val="24"/>
                </w:rPr>
                <w:t>optional</w:t>
              </w:r>
            </w:ins>
            <w:del w:id="4588" w:author="raye" w:date="2018-07-18T18:33:00Z">
              <w:r w:rsidR="00B440F8" w:rsidRPr="00A23FA3" w:rsidDel="00417AF4">
                <w:rPr>
                  <w:rFonts w:hint="eastAsia"/>
                  <w:i/>
                  <w:sz w:val="24"/>
                  <w:szCs w:val="24"/>
                </w:rPr>
                <w:delText>待确认</w:delText>
              </w:r>
            </w:del>
          </w:p>
        </w:tc>
        <w:tc>
          <w:tcPr>
            <w:tcW w:w="1848" w:type="dxa"/>
            <w:tcBorders>
              <w:top w:val="single" w:sz="4" w:space="0" w:color="auto"/>
              <w:left w:val="single" w:sz="4" w:space="0" w:color="auto"/>
              <w:bottom w:val="single" w:sz="4" w:space="0" w:color="auto"/>
              <w:right w:val="single" w:sz="4" w:space="0" w:color="auto"/>
            </w:tcBorders>
          </w:tcPr>
          <w:p w14:paraId="28502CA4" w14:textId="20F57593" w:rsidR="00B440F8" w:rsidRPr="00A23FA3" w:rsidRDefault="0034099D" w:rsidP="00B440F8">
            <w:pPr>
              <w:rPr>
                <w:i/>
                <w:sz w:val="24"/>
                <w:szCs w:val="24"/>
              </w:rPr>
            </w:pPr>
            <w:r w:rsidRPr="00A23FA3">
              <w:rPr>
                <w:rFonts w:hint="eastAsia"/>
                <w:i/>
                <w:sz w:val="24"/>
                <w:szCs w:val="24"/>
              </w:rPr>
              <w:t>1</w:t>
            </w:r>
            <w:r w:rsidRPr="00A23FA3">
              <w:rPr>
                <w:i/>
                <w:sz w:val="24"/>
                <w:szCs w:val="24"/>
              </w:rPr>
              <w:t>000</w:t>
            </w:r>
            <w:r w:rsidRPr="00A23FA3">
              <w:rPr>
                <w:rFonts w:hint="eastAsia"/>
                <w:i/>
                <w:sz w:val="24"/>
                <w:szCs w:val="24"/>
              </w:rPr>
              <w:t>字符内</w:t>
            </w:r>
          </w:p>
        </w:tc>
        <w:tc>
          <w:tcPr>
            <w:tcW w:w="3112" w:type="dxa"/>
            <w:tcBorders>
              <w:top w:val="single" w:sz="4" w:space="0" w:color="auto"/>
              <w:left w:val="single" w:sz="4" w:space="0" w:color="auto"/>
              <w:bottom w:val="single" w:sz="4" w:space="0" w:color="auto"/>
              <w:right w:val="single" w:sz="4" w:space="0" w:color="auto"/>
            </w:tcBorders>
            <w:noWrap/>
          </w:tcPr>
          <w:p w14:paraId="26CD6273" w14:textId="77777777" w:rsidR="00B440F8" w:rsidRPr="00A23FA3" w:rsidRDefault="00B440F8" w:rsidP="00B440F8">
            <w:pPr>
              <w:rPr>
                <w:rFonts w:ascii="等线" w:eastAsia="等线" w:hAnsi="等线" w:cs="宋体"/>
                <w:kern w:val="0"/>
                <w:szCs w:val="21"/>
              </w:rPr>
            </w:pPr>
          </w:p>
        </w:tc>
      </w:tr>
    </w:tbl>
    <w:p w14:paraId="2230D90E" w14:textId="77777777" w:rsidR="00B440F8" w:rsidRPr="00A23FA3" w:rsidRDefault="00B440F8" w:rsidP="00B440F8"/>
    <w:p w14:paraId="4703BFD5" w14:textId="70B23BB5" w:rsidR="00B440F8" w:rsidRPr="00A23FA3" w:rsidRDefault="00B440F8" w:rsidP="00B440F8">
      <w:r w:rsidRPr="00A23FA3">
        <w:rPr>
          <w:rFonts w:ascii="Calibri" w:hAnsi="Calibri" w:cstheme="minorHAnsi"/>
          <w:szCs w:val="21"/>
        </w:rPr>
        <w:t>Our Ref. No</w:t>
      </w:r>
      <w:r w:rsidRPr="00A23FA3">
        <w:rPr>
          <w:rFonts w:ascii="Calibri" w:hAnsi="Calibri" w:cstheme="minorHAnsi" w:hint="eastAsia"/>
          <w:szCs w:val="21"/>
        </w:rPr>
        <w:t>；</w:t>
      </w:r>
      <w:r w:rsidRPr="00A23FA3">
        <w:rPr>
          <w:rFonts w:ascii="Calibri" w:hAnsi="Calibri" w:cstheme="minorHAnsi"/>
          <w:szCs w:val="21"/>
        </w:rPr>
        <w:t>Amount</w:t>
      </w:r>
      <w:r w:rsidRPr="00A23FA3">
        <w:rPr>
          <w:rFonts w:ascii="Calibri" w:hAnsi="Calibri" w:cstheme="minorHAnsi" w:hint="eastAsia"/>
          <w:szCs w:val="21"/>
        </w:rPr>
        <w:t>；</w:t>
      </w:r>
      <w:r w:rsidRPr="00A23FA3">
        <w:rPr>
          <w:rFonts w:ascii="Calibri" w:hAnsi="Calibri" w:cstheme="minorHAnsi"/>
          <w:szCs w:val="21"/>
        </w:rPr>
        <w:t>Description of Goods</w:t>
      </w:r>
      <w:r w:rsidRPr="00A23FA3">
        <w:rPr>
          <w:rFonts w:ascii="Calibri" w:hAnsi="Calibri" w:cstheme="minorHAnsi" w:hint="eastAsia"/>
          <w:szCs w:val="21"/>
        </w:rPr>
        <w:t>；</w:t>
      </w:r>
      <w:r w:rsidRPr="00A23FA3">
        <w:rPr>
          <w:rFonts w:ascii="Calibri" w:hAnsi="Calibri" w:cstheme="minorHAnsi"/>
          <w:szCs w:val="21"/>
        </w:rPr>
        <w:t xml:space="preserve">BOC branch </w:t>
      </w:r>
      <w:ins w:id="4589" w:author="raye" w:date="2018-07-18T18:34:00Z">
        <w:r w:rsidR="00417AF4" w:rsidRPr="00A23FA3">
          <w:rPr>
            <w:rFonts w:ascii="Calibri" w:hAnsi="Calibri" w:cstheme="minorHAnsi" w:hint="eastAsia"/>
            <w:szCs w:val="21"/>
          </w:rPr>
          <w:t>这四个字段系统调取，允许修改</w:t>
        </w:r>
      </w:ins>
      <w:del w:id="4590" w:author="raye" w:date="2018-07-18T18:34:00Z">
        <w:r w:rsidRPr="00A23FA3" w:rsidDel="00417AF4">
          <w:rPr>
            <w:rFonts w:ascii="Calibri" w:hAnsi="Calibri" w:cstheme="minorHAnsi" w:hint="eastAsia"/>
            <w:szCs w:val="21"/>
          </w:rPr>
          <w:delText>待确认这四个字段是否直接系统调取。理论上系统调取的字段不再提供修改</w:delText>
        </w:r>
      </w:del>
    </w:p>
    <w:p w14:paraId="75E32EBC" w14:textId="77777777" w:rsidR="00B440F8" w:rsidRPr="00A23FA3" w:rsidRDefault="00B440F8" w:rsidP="00B440F8"/>
    <w:p w14:paraId="2784D2C4" w14:textId="77777777" w:rsidR="00B440F8" w:rsidRPr="00A23FA3" w:rsidRDefault="00B440F8" w:rsidP="00B440F8">
      <w:pPr>
        <w:pStyle w:val="a0"/>
        <w:numPr>
          <w:ilvl w:val="0"/>
          <w:numId w:val="170"/>
        </w:numPr>
        <w:ind w:firstLineChars="0"/>
      </w:pPr>
      <w:r w:rsidRPr="00A23FA3">
        <w:rPr>
          <w:rFonts w:hint="eastAsia"/>
        </w:rPr>
        <w:t>S</w:t>
      </w:r>
      <w:r w:rsidRPr="00A23FA3">
        <w:t>ubmit</w:t>
      </w:r>
    </w:p>
    <w:p w14:paraId="2D967568" w14:textId="77777777" w:rsidR="00B440F8" w:rsidRPr="00A23FA3" w:rsidRDefault="00B440F8" w:rsidP="00B440F8">
      <w:pPr>
        <w:pStyle w:val="a0"/>
        <w:ind w:left="360" w:firstLineChars="0" w:firstLine="0"/>
      </w:pPr>
      <w:r w:rsidRPr="00A23FA3">
        <w:rPr>
          <w:rFonts w:hint="eastAsia"/>
        </w:rPr>
        <w:t>点击创建成功，跳转回详情页</w:t>
      </w:r>
    </w:p>
    <w:p w14:paraId="0022E636" w14:textId="77777777" w:rsidR="00B440F8" w:rsidRPr="00A23FA3" w:rsidRDefault="00B440F8" w:rsidP="00B440F8"/>
    <w:p w14:paraId="55E64769" w14:textId="77777777" w:rsidR="00B440F8" w:rsidRPr="00A23FA3" w:rsidRDefault="00B440F8" w:rsidP="00B440F8">
      <w:pPr>
        <w:pStyle w:val="a0"/>
        <w:numPr>
          <w:ilvl w:val="0"/>
          <w:numId w:val="170"/>
        </w:numPr>
        <w:ind w:firstLineChars="0"/>
      </w:pPr>
      <w:r w:rsidRPr="00A23FA3">
        <w:rPr>
          <w:rFonts w:hint="eastAsia"/>
        </w:rPr>
        <w:t>角色权限</w:t>
      </w:r>
    </w:p>
    <w:p w14:paraId="7E4E5DE9" w14:textId="77777777" w:rsidR="00B440F8" w:rsidRPr="00A23FA3" w:rsidRDefault="00B440F8" w:rsidP="00B440F8">
      <w:pPr>
        <w:pStyle w:val="a0"/>
        <w:numPr>
          <w:ilvl w:val="0"/>
          <w:numId w:val="172"/>
        </w:numPr>
        <w:ind w:firstLineChars="0"/>
      </w:pPr>
      <w:r w:rsidRPr="00A23FA3">
        <w:t>OA</w:t>
      </w:r>
      <w:r w:rsidRPr="00A23FA3">
        <w:rPr>
          <w:rFonts w:hint="eastAsia"/>
        </w:rPr>
        <w:t>角色</w:t>
      </w:r>
      <w:r w:rsidRPr="00A23FA3">
        <w:rPr>
          <w:rFonts w:hint="eastAsia"/>
        </w:rPr>
        <w:t xml:space="preserve"> </w:t>
      </w:r>
    </w:p>
    <w:p w14:paraId="1F75A8E9" w14:textId="77777777" w:rsidR="00B440F8" w:rsidRPr="00A23FA3" w:rsidRDefault="00B440F8" w:rsidP="00B440F8">
      <w:pPr>
        <w:pStyle w:val="a0"/>
        <w:ind w:left="780" w:firstLineChars="0" w:firstLine="0"/>
      </w:pPr>
      <w:r w:rsidRPr="00A23FA3">
        <w:rPr>
          <w:rFonts w:hint="eastAsia"/>
        </w:rPr>
        <w:t>创建</w:t>
      </w:r>
      <w:r w:rsidRPr="00A23FA3">
        <w:rPr>
          <w:rFonts w:hint="eastAsia"/>
        </w:rPr>
        <w:t>&amp;</w:t>
      </w:r>
      <w:r w:rsidRPr="00A23FA3">
        <w:rPr>
          <w:rFonts w:hint="eastAsia"/>
        </w:rPr>
        <w:t>修改</w:t>
      </w:r>
    </w:p>
    <w:p w14:paraId="7FDDB075" w14:textId="77777777" w:rsidR="00B440F8" w:rsidRPr="00A23FA3" w:rsidRDefault="00B440F8" w:rsidP="00B440F8">
      <w:pPr>
        <w:pStyle w:val="a0"/>
        <w:ind w:left="780" w:firstLineChars="0" w:firstLine="0"/>
      </w:pPr>
    </w:p>
    <w:p w14:paraId="76C77315" w14:textId="77777777" w:rsidR="00B440F8" w:rsidRPr="00A23FA3" w:rsidRDefault="00B440F8" w:rsidP="00B440F8">
      <w:pPr>
        <w:pStyle w:val="a0"/>
        <w:numPr>
          <w:ilvl w:val="0"/>
          <w:numId w:val="170"/>
        </w:numPr>
        <w:ind w:firstLineChars="0"/>
      </w:pPr>
      <w:r w:rsidRPr="00A23FA3">
        <w:rPr>
          <w:rFonts w:hint="eastAsia"/>
        </w:rPr>
        <w:t>创建成功后，可以导出为</w:t>
      </w:r>
      <w:r w:rsidRPr="00A23FA3">
        <w:rPr>
          <w:rFonts w:hint="eastAsia"/>
        </w:rPr>
        <w:t>P</w:t>
      </w:r>
      <w:r w:rsidRPr="00A23FA3">
        <w:t>DF</w:t>
      </w:r>
    </w:p>
    <w:p w14:paraId="5C96F320" w14:textId="77777777" w:rsidR="00B440F8" w:rsidRPr="00A23FA3" w:rsidRDefault="00B440F8" w:rsidP="00B440F8">
      <w:pPr>
        <w:pStyle w:val="a0"/>
        <w:ind w:left="360" w:firstLineChars="0" w:firstLine="0"/>
      </w:pPr>
    </w:p>
    <w:p w14:paraId="25F9EE44" w14:textId="77777777" w:rsidR="00B440F8" w:rsidRPr="00A23FA3" w:rsidRDefault="00B440F8" w:rsidP="00B440F8">
      <w:r w:rsidRPr="00A23FA3">
        <w:rPr>
          <w:rFonts w:hint="eastAsia"/>
        </w:rPr>
        <w:lastRenderedPageBreak/>
        <w:t xml:space="preserve"> </w:t>
      </w:r>
      <w:r w:rsidRPr="00A23FA3">
        <w:t xml:space="preserve">   </w:t>
      </w:r>
    </w:p>
    <w:p w14:paraId="00365FCD" w14:textId="77777777" w:rsidR="00B440F8" w:rsidRPr="00A23FA3" w:rsidRDefault="00B440F8" w:rsidP="00B440F8">
      <w:pPr>
        <w:pStyle w:val="a0"/>
        <w:numPr>
          <w:ilvl w:val="0"/>
          <w:numId w:val="86"/>
        </w:numPr>
        <w:ind w:firstLineChars="0"/>
        <w:rPr>
          <w:b/>
        </w:rPr>
      </w:pPr>
      <w:r w:rsidRPr="00A23FA3">
        <w:rPr>
          <w:b/>
        </w:rPr>
        <w:t>#</w:t>
      </w:r>
      <w:r w:rsidRPr="00A23FA3">
        <w:rPr>
          <w:rFonts w:hint="eastAsia"/>
          <w:b/>
        </w:rPr>
        <w:t>3</w:t>
      </w:r>
      <w:r w:rsidRPr="00A23FA3">
        <w:rPr>
          <w:b/>
        </w:rPr>
        <w:t xml:space="preserve"> </w:t>
      </w:r>
      <w:r w:rsidRPr="00A23FA3">
        <w:rPr>
          <w:rFonts w:ascii="Calibri" w:hAnsi="Calibri" w:cstheme="minorHAnsi"/>
          <w:b/>
        </w:rPr>
        <w:t>Supplementary Notes Page</w:t>
      </w:r>
    </w:p>
    <w:p w14:paraId="4105FEAF" w14:textId="77777777" w:rsidR="00B440F8" w:rsidRPr="00A23FA3" w:rsidRDefault="00B440F8" w:rsidP="00B440F8">
      <w:pPr>
        <w:pStyle w:val="a0"/>
        <w:numPr>
          <w:ilvl w:val="0"/>
          <w:numId w:val="173"/>
        </w:numPr>
        <w:ind w:firstLineChars="0"/>
      </w:pPr>
      <w:r w:rsidRPr="00A23FA3">
        <w:rPr>
          <w:rFonts w:hint="eastAsia"/>
        </w:rPr>
        <w:t>只有</w:t>
      </w:r>
      <w:r w:rsidRPr="00A23FA3">
        <w:rPr>
          <w:rFonts w:hint="eastAsia"/>
        </w:rPr>
        <w:t>C</w:t>
      </w:r>
      <w:r w:rsidRPr="00A23FA3">
        <w:t>A</w:t>
      </w:r>
      <w:r w:rsidRPr="00A23FA3">
        <w:rPr>
          <w:rFonts w:hint="eastAsia"/>
        </w:rPr>
        <w:t>有权创建</w:t>
      </w:r>
      <w:r w:rsidRPr="00A23FA3">
        <w:t xml:space="preserve">#3 </w:t>
      </w:r>
    </w:p>
    <w:p w14:paraId="1E0856CB" w14:textId="020966AA" w:rsidR="00B440F8" w:rsidRPr="00A23FA3" w:rsidRDefault="00B440F8" w:rsidP="00B440F8">
      <w:pPr>
        <w:pStyle w:val="a0"/>
        <w:ind w:left="360" w:firstLineChars="0" w:firstLine="0"/>
      </w:pPr>
      <w:r w:rsidRPr="00A23FA3">
        <w:rPr>
          <w:rFonts w:hint="eastAsia"/>
        </w:rPr>
        <w:t>对于</w:t>
      </w:r>
      <w:r w:rsidRPr="00A23FA3">
        <w:t xml:space="preserve">Non-Productive Case </w:t>
      </w:r>
      <w:r w:rsidRPr="00A23FA3">
        <w:rPr>
          <w:rFonts w:hint="eastAsia"/>
        </w:rPr>
        <w:t>，</w:t>
      </w:r>
      <w:r w:rsidRPr="00A23FA3">
        <w:t>Productive Case</w:t>
      </w:r>
      <w:r w:rsidRPr="00A23FA3">
        <w:rPr>
          <w:rFonts w:hint="eastAsia"/>
        </w:rPr>
        <w:t>，</w:t>
      </w:r>
      <w:r w:rsidRPr="00A23FA3">
        <w:rPr>
          <w:rFonts w:hint="eastAsia"/>
        </w:rPr>
        <w:t>C</w:t>
      </w:r>
      <w:r w:rsidRPr="00A23FA3">
        <w:t>S</w:t>
      </w:r>
      <w:r w:rsidR="001775B8" w:rsidRPr="00A23FA3">
        <w:rPr>
          <w:rFonts w:hint="eastAsia"/>
        </w:rPr>
        <w:t>也有权判断</w:t>
      </w:r>
      <w:r w:rsidR="001775B8" w:rsidRPr="00A23FA3">
        <w:rPr>
          <w:rFonts w:hint="eastAsia"/>
        </w:rPr>
        <w:t>(</w:t>
      </w:r>
      <w:r w:rsidR="001775B8" w:rsidRPr="00A23FA3">
        <w:rPr>
          <w:rFonts w:hint="eastAsia"/>
        </w:rPr>
        <w:t>保留</w:t>
      </w:r>
      <w:r w:rsidR="001775B8" w:rsidRPr="00A23FA3">
        <w:rPr>
          <w:rFonts w:hint="eastAsia"/>
        </w:rPr>
        <w:t>C</w:t>
      </w:r>
      <w:r w:rsidR="001775B8" w:rsidRPr="00A23FA3">
        <w:t>A</w:t>
      </w:r>
      <w:r w:rsidR="001775B8" w:rsidRPr="00A23FA3">
        <w:rPr>
          <w:rFonts w:hint="eastAsia"/>
        </w:rPr>
        <w:t>的判断</w:t>
      </w:r>
      <w:r w:rsidR="001775B8" w:rsidRPr="00A23FA3">
        <w:rPr>
          <w:rFonts w:hint="eastAsia"/>
        </w:rPr>
        <w:t>)</w:t>
      </w:r>
      <w:r w:rsidRPr="00A23FA3">
        <w:rPr>
          <w:rFonts w:hint="eastAsia"/>
        </w:rPr>
        <w:t>，所以这个表单</w:t>
      </w:r>
      <w:r w:rsidRPr="00A23FA3">
        <w:t>CA&amp;CS</w:t>
      </w:r>
      <w:r w:rsidRPr="00A23FA3">
        <w:rPr>
          <w:rFonts w:hint="eastAsia"/>
        </w:rPr>
        <w:t>是有处理结论字段的</w:t>
      </w:r>
    </w:p>
    <w:p w14:paraId="40F67C18" w14:textId="103F7ABA" w:rsidR="00B440F8" w:rsidRPr="00A23FA3" w:rsidRDefault="00B440F8" w:rsidP="00B440F8">
      <w:r w:rsidRPr="00A23FA3">
        <w:t xml:space="preserve">   CS</w:t>
      </w:r>
      <w:r w:rsidR="001775B8" w:rsidRPr="00A23FA3">
        <w:rPr>
          <w:rFonts w:hint="eastAsia"/>
        </w:rPr>
        <w:t>在</w:t>
      </w:r>
      <w:r w:rsidRPr="00A23FA3">
        <w:rPr>
          <w:rFonts w:hint="eastAsia"/>
        </w:rPr>
        <w:t>回复框</w:t>
      </w:r>
      <w:r w:rsidRPr="00A23FA3">
        <w:rPr>
          <w:rFonts w:hint="eastAsia"/>
        </w:rPr>
        <w:t>c</w:t>
      </w:r>
      <w:r w:rsidRPr="00A23FA3">
        <w:t>ommets</w:t>
      </w:r>
      <w:r w:rsidRPr="00A23FA3">
        <w:rPr>
          <w:rFonts w:hint="eastAsia"/>
        </w:rPr>
        <w:t>那进行</w:t>
      </w:r>
      <w:r w:rsidRPr="00A23FA3">
        <w:t xml:space="preserve">Non-Productive Case </w:t>
      </w:r>
      <w:r w:rsidRPr="00A23FA3">
        <w:rPr>
          <w:rFonts w:hint="eastAsia"/>
        </w:rPr>
        <w:t>，</w:t>
      </w:r>
      <w:r w:rsidRPr="00A23FA3">
        <w:t>Productive Case</w:t>
      </w:r>
      <w:r w:rsidR="001775B8" w:rsidRPr="00A23FA3">
        <w:rPr>
          <w:rFonts w:hint="eastAsia"/>
        </w:rPr>
        <w:t>的判断</w:t>
      </w:r>
    </w:p>
    <w:p w14:paraId="4B037019" w14:textId="77777777" w:rsidR="00B440F8" w:rsidRPr="00A23FA3" w:rsidRDefault="00B440F8" w:rsidP="00B440F8">
      <w:pPr>
        <w:pStyle w:val="a0"/>
        <w:ind w:left="360" w:firstLineChars="0" w:firstLine="0"/>
      </w:pPr>
    </w:p>
    <w:p w14:paraId="5DF03E94" w14:textId="77777777" w:rsidR="00B440F8" w:rsidRPr="00A23FA3" w:rsidRDefault="00B440F8" w:rsidP="00B440F8">
      <w:pPr>
        <w:pStyle w:val="a0"/>
        <w:numPr>
          <w:ilvl w:val="0"/>
          <w:numId w:val="173"/>
        </w:numPr>
        <w:ind w:firstLineChars="0"/>
      </w:pPr>
      <w:r w:rsidRPr="00A23FA3">
        <w:rPr>
          <w:rFonts w:hint="eastAsia"/>
        </w:rPr>
        <w:t>出现时间点，被</w:t>
      </w:r>
      <w:r w:rsidRPr="00A23FA3">
        <w:rPr>
          <w:rFonts w:hint="eastAsia"/>
        </w:rPr>
        <w:t>L</w:t>
      </w:r>
      <w:r w:rsidRPr="00A23FA3">
        <w:t>CD</w:t>
      </w:r>
      <w:r w:rsidRPr="00A23FA3">
        <w:rPr>
          <w:rFonts w:hint="eastAsia"/>
        </w:rPr>
        <w:t>打回时</w:t>
      </w:r>
    </w:p>
    <w:p w14:paraId="649DA940" w14:textId="77777777" w:rsidR="00B440F8" w:rsidRPr="00A23FA3" w:rsidRDefault="00B440F8" w:rsidP="00B440F8">
      <w:pPr>
        <w:pStyle w:val="a0"/>
        <w:ind w:left="360" w:firstLineChars="0" w:firstLine="0"/>
      </w:pPr>
      <w:r w:rsidRPr="00A23FA3">
        <w:rPr>
          <w:rFonts w:hint="eastAsia"/>
        </w:rPr>
        <w:t>详见</w:t>
      </w:r>
      <w:r w:rsidRPr="00A23FA3">
        <w:rPr>
          <w:rFonts w:hint="eastAsia"/>
        </w:rPr>
        <w:t>C</w:t>
      </w:r>
      <w:r w:rsidRPr="00A23FA3">
        <w:t>A</w:t>
      </w:r>
      <w:r w:rsidRPr="00A23FA3">
        <w:rPr>
          <w:rFonts w:hint="eastAsia"/>
        </w:rPr>
        <w:t>角色说明</w:t>
      </w:r>
    </w:p>
    <w:p w14:paraId="0F72F543" w14:textId="77777777" w:rsidR="00B440F8" w:rsidRPr="00A23FA3" w:rsidRDefault="00B440F8" w:rsidP="00B440F8">
      <w:pPr>
        <w:pStyle w:val="a0"/>
        <w:numPr>
          <w:ilvl w:val="0"/>
          <w:numId w:val="173"/>
        </w:numPr>
        <w:ind w:firstLineChars="0"/>
      </w:pPr>
      <w:r w:rsidRPr="00A23FA3">
        <w:rPr>
          <w:rFonts w:hint="eastAsia"/>
        </w:rPr>
        <w:t>表单字段</w:t>
      </w:r>
    </w:p>
    <w:p w14:paraId="4837CC3A" w14:textId="77777777" w:rsidR="00B440F8" w:rsidRPr="00A23FA3" w:rsidRDefault="00B440F8" w:rsidP="00B440F8">
      <w:pPr>
        <w:pStyle w:val="a0"/>
        <w:ind w:left="360" w:firstLineChars="0" w:firstLine="0"/>
      </w:pP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127107D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FA2B273"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3FA4B667" w14:textId="77777777" w:rsidR="00B440F8" w:rsidRPr="00A23FA3" w:rsidRDefault="00B440F8"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F651FB"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00B3C562" w14:textId="77777777" w:rsidR="00B440F8" w:rsidRPr="00A23FA3" w:rsidRDefault="00B440F8"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BA7E0C0" w14:textId="77777777" w:rsidR="00B440F8" w:rsidRPr="00A23FA3" w:rsidRDefault="00B440F8"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265D64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57DB4849" w14:textId="77777777" w:rsidR="00B440F8" w:rsidRPr="00A23FA3" w:rsidRDefault="00B440F8" w:rsidP="00B440F8">
            <w:pPr>
              <w:rPr>
                <w:rFonts w:ascii="等线" w:eastAsia="等线" w:hAnsi="等线" w:cs="宋体"/>
                <w:b/>
                <w:bCs/>
                <w:kern w:val="0"/>
                <w:szCs w:val="21"/>
              </w:rPr>
            </w:pPr>
            <w:r w:rsidRPr="00A23FA3">
              <w:rPr>
                <w:i/>
                <w:sz w:val="24"/>
                <w:szCs w:val="24"/>
              </w:rPr>
              <w:t>Remarks</w:t>
            </w:r>
          </w:p>
        </w:tc>
      </w:tr>
      <w:tr w:rsidR="00A23FA3" w:rsidRPr="00A23FA3" w14:paraId="621B4973"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5477FFB"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 xml:space="preserve">Clint Name    </w:t>
            </w:r>
          </w:p>
        </w:tc>
        <w:tc>
          <w:tcPr>
            <w:tcW w:w="1848" w:type="dxa"/>
            <w:tcBorders>
              <w:top w:val="single" w:sz="4" w:space="0" w:color="auto"/>
              <w:left w:val="single" w:sz="4" w:space="0" w:color="auto"/>
              <w:bottom w:val="single" w:sz="4" w:space="0" w:color="auto"/>
              <w:right w:val="single" w:sz="4" w:space="0" w:color="auto"/>
            </w:tcBorders>
          </w:tcPr>
          <w:p w14:paraId="730579BA"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341BC198" w14:textId="77777777" w:rsidR="00B440F8" w:rsidRPr="00A23FA3" w:rsidRDefault="00B440F8" w:rsidP="00B440F8">
            <w:pPr>
              <w:rPr>
                <w:rFonts w:ascii="等线" w:eastAsia="等线" w:hAnsi="等线" w:cs="宋体"/>
                <w:kern w:val="0"/>
                <w:szCs w:val="21"/>
              </w:rPr>
            </w:pPr>
            <w:r w:rsidRPr="00A23FA3">
              <w:rPr>
                <w:rFonts w:hint="eastAsia"/>
                <w:i/>
                <w:sz w:val="24"/>
                <w:szCs w:val="24"/>
              </w:rPr>
              <w:t>创建</w:t>
            </w:r>
            <w:r w:rsidRPr="00A23FA3">
              <w:rPr>
                <w:rFonts w:hint="eastAsia"/>
                <w:i/>
                <w:sz w:val="24"/>
                <w:szCs w:val="24"/>
              </w:rPr>
              <w:t>C</w:t>
            </w:r>
            <w:r w:rsidRPr="00A23FA3">
              <w:rPr>
                <w:i/>
                <w:sz w:val="24"/>
                <w:szCs w:val="24"/>
              </w:rPr>
              <w:t>ASE</w:t>
            </w:r>
            <w:r w:rsidRPr="00A23FA3">
              <w:rPr>
                <w:rFonts w:hint="eastAsia"/>
                <w:i/>
                <w:sz w:val="24"/>
                <w:szCs w:val="24"/>
              </w:rPr>
              <w:t>处调取</w:t>
            </w:r>
          </w:p>
        </w:tc>
        <w:tc>
          <w:tcPr>
            <w:tcW w:w="3112" w:type="dxa"/>
            <w:tcBorders>
              <w:top w:val="single" w:sz="4" w:space="0" w:color="auto"/>
              <w:left w:val="single" w:sz="4" w:space="0" w:color="auto"/>
              <w:bottom w:val="single" w:sz="4" w:space="0" w:color="auto"/>
              <w:right w:val="single" w:sz="4" w:space="0" w:color="auto"/>
            </w:tcBorders>
            <w:noWrap/>
          </w:tcPr>
          <w:p w14:paraId="27DEA2C9" w14:textId="77777777" w:rsidR="00B440F8" w:rsidRPr="00A23FA3" w:rsidRDefault="00B440F8" w:rsidP="00B440F8">
            <w:pPr>
              <w:pStyle w:val="a0"/>
              <w:ind w:left="113" w:firstLineChars="0" w:firstLine="0"/>
              <w:rPr>
                <w:rFonts w:ascii="等线" w:eastAsia="等线" w:hAnsi="等线" w:cs="宋体"/>
                <w:kern w:val="0"/>
                <w:szCs w:val="21"/>
              </w:rPr>
            </w:pPr>
          </w:p>
          <w:p w14:paraId="2317C633" w14:textId="77777777" w:rsidR="00B440F8" w:rsidRPr="00A23FA3" w:rsidRDefault="00B440F8" w:rsidP="00B440F8">
            <w:pPr>
              <w:pStyle w:val="a0"/>
              <w:ind w:left="113" w:firstLineChars="0" w:firstLine="0"/>
              <w:rPr>
                <w:rFonts w:ascii="等线" w:eastAsia="等线" w:hAnsi="等线" w:cs="宋体"/>
                <w:kern w:val="0"/>
                <w:szCs w:val="21"/>
              </w:rPr>
            </w:pPr>
          </w:p>
        </w:tc>
      </w:tr>
      <w:tr w:rsidR="00A23FA3" w:rsidRPr="00A23FA3" w14:paraId="101285A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BDDA016"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 xml:space="preserve">Reference No.  </w:t>
            </w:r>
          </w:p>
        </w:tc>
        <w:tc>
          <w:tcPr>
            <w:tcW w:w="1848" w:type="dxa"/>
            <w:tcBorders>
              <w:top w:val="single" w:sz="4" w:space="0" w:color="auto"/>
              <w:left w:val="single" w:sz="4" w:space="0" w:color="auto"/>
              <w:bottom w:val="single" w:sz="4" w:space="0" w:color="auto"/>
              <w:right w:val="single" w:sz="4" w:space="0" w:color="auto"/>
            </w:tcBorders>
          </w:tcPr>
          <w:p w14:paraId="105347A2"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5EFCAF2"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创建C</w:t>
            </w:r>
            <w:r w:rsidRPr="00A23FA3">
              <w:rPr>
                <w:rFonts w:ascii="等线" w:eastAsia="等线" w:hAnsi="等线" w:cs="宋体"/>
                <w:kern w:val="0"/>
                <w:szCs w:val="21"/>
              </w:rPr>
              <w:t>ASE</w:t>
            </w:r>
            <w:r w:rsidRPr="00A23FA3">
              <w:rPr>
                <w:rFonts w:ascii="等线" w:eastAsia="等线" w:hAnsi="等线" w:cs="宋体" w:hint="eastAsia"/>
                <w:kern w:val="0"/>
                <w:szCs w:val="21"/>
              </w:rPr>
              <w:t>处调取</w:t>
            </w:r>
          </w:p>
        </w:tc>
        <w:tc>
          <w:tcPr>
            <w:tcW w:w="3112" w:type="dxa"/>
            <w:tcBorders>
              <w:top w:val="single" w:sz="4" w:space="0" w:color="auto"/>
              <w:left w:val="single" w:sz="4" w:space="0" w:color="auto"/>
              <w:bottom w:val="single" w:sz="4" w:space="0" w:color="auto"/>
              <w:right w:val="single" w:sz="4" w:space="0" w:color="auto"/>
            </w:tcBorders>
            <w:noWrap/>
          </w:tcPr>
          <w:p w14:paraId="3B498F7D" w14:textId="77777777" w:rsidR="00B440F8" w:rsidRPr="00A23FA3" w:rsidRDefault="00B440F8" w:rsidP="00B440F8">
            <w:pPr>
              <w:rPr>
                <w:rFonts w:ascii="等线" w:eastAsia="等线" w:hAnsi="等线" w:cs="宋体"/>
                <w:kern w:val="0"/>
                <w:szCs w:val="21"/>
              </w:rPr>
            </w:pPr>
          </w:p>
        </w:tc>
      </w:tr>
      <w:tr w:rsidR="00A23FA3" w:rsidRPr="00A23FA3" w14:paraId="501AD27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19D3573"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Transaction Risk Mitigation Check List</w:t>
            </w:r>
          </w:p>
        </w:tc>
        <w:tc>
          <w:tcPr>
            <w:tcW w:w="1848" w:type="dxa"/>
            <w:tcBorders>
              <w:top w:val="single" w:sz="4" w:space="0" w:color="auto"/>
              <w:left w:val="single" w:sz="4" w:space="0" w:color="auto"/>
              <w:bottom w:val="single" w:sz="4" w:space="0" w:color="auto"/>
              <w:right w:val="single" w:sz="4" w:space="0" w:color="auto"/>
            </w:tcBorders>
          </w:tcPr>
          <w:p w14:paraId="77184CF3"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A4CEDC0"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程序判断</w:t>
            </w:r>
          </w:p>
        </w:tc>
        <w:tc>
          <w:tcPr>
            <w:tcW w:w="3112" w:type="dxa"/>
            <w:tcBorders>
              <w:top w:val="single" w:sz="4" w:space="0" w:color="auto"/>
              <w:left w:val="single" w:sz="4" w:space="0" w:color="auto"/>
              <w:bottom w:val="single" w:sz="4" w:space="0" w:color="auto"/>
              <w:right w:val="single" w:sz="4" w:space="0" w:color="auto"/>
            </w:tcBorders>
            <w:noWrap/>
          </w:tcPr>
          <w:p w14:paraId="7449D91B"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3</w:t>
            </w:r>
            <w:r w:rsidRPr="00A23FA3">
              <w:rPr>
                <w:rFonts w:ascii="等线" w:eastAsia="等线" w:hAnsi="等线" w:cs="宋体"/>
                <w:kern w:val="0"/>
                <w:szCs w:val="21"/>
              </w:rPr>
              <w:t>5</w:t>
            </w:r>
            <w:r w:rsidRPr="00A23FA3">
              <w:rPr>
                <w:rFonts w:ascii="等线" w:eastAsia="等线" w:hAnsi="等线" w:cs="宋体" w:hint="eastAsia"/>
                <w:kern w:val="0"/>
                <w:szCs w:val="21"/>
              </w:rPr>
              <w:t>个问题都回答了就打勾，一般来说没有回答是到不了这步的</w:t>
            </w:r>
          </w:p>
        </w:tc>
      </w:tr>
      <w:tr w:rsidR="00A23FA3" w:rsidRPr="00A23FA3" w14:paraId="2C74CA7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0095AED"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Types of Red Flags Identified*</w:t>
            </w:r>
          </w:p>
        </w:tc>
        <w:tc>
          <w:tcPr>
            <w:tcW w:w="1848" w:type="dxa"/>
            <w:tcBorders>
              <w:top w:val="single" w:sz="4" w:space="0" w:color="auto"/>
              <w:left w:val="single" w:sz="4" w:space="0" w:color="auto"/>
              <w:bottom w:val="single" w:sz="4" w:space="0" w:color="auto"/>
              <w:right w:val="single" w:sz="4" w:space="0" w:color="auto"/>
            </w:tcBorders>
          </w:tcPr>
          <w:p w14:paraId="71F2104F"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E689B36" w14:textId="77777777" w:rsidR="00B440F8" w:rsidRPr="00A23FA3" w:rsidRDefault="00B440F8" w:rsidP="00B440F8">
            <w:pPr>
              <w:rPr>
                <w:rFonts w:ascii="等线" w:eastAsia="等线" w:hAnsi="等线" w:cs="宋体"/>
                <w:kern w:val="0"/>
                <w:szCs w:val="21"/>
              </w:rPr>
            </w:pPr>
            <w:r w:rsidRPr="00A23FA3">
              <w:rPr>
                <w:rFonts w:hint="eastAsia"/>
                <w:i/>
                <w:sz w:val="24"/>
                <w:szCs w:val="24"/>
              </w:rPr>
              <w:t>多选框</w:t>
            </w:r>
          </w:p>
        </w:tc>
        <w:tc>
          <w:tcPr>
            <w:tcW w:w="3112" w:type="dxa"/>
            <w:tcBorders>
              <w:top w:val="single" w:sz="4" w:space="0" w:color="auto"/>
              <w:left w:val="single" w:sz="4" w:space="0" w:color="auto"/>
              <w:bottom w:val="single" w:sz="4" w:space="0" w:color="auto"/>
              <w:right w:val="single" w:sz="4" w:space="0" w:color="auto"/>
            </w:tcBorders>
            <w:noWrap/>
          </w:tcPr>
          <w:p w14:paraId="3E1751D7" w14:textId="77777777" w:rsidR="00B440F8" w:rsidRPr="00A23FA3" w:rsidRDefault="00B440F8" w:rsidP="00B440F8">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Bridger Insight</w:t>
            </w:r>
          </w:p>
          <w:p w14:paraId="1FAB7C40" w14:textId="77777777" w:rsidR="00B440F8" w:rsidRPr="00A23FA3" w:rsidRDefault="00B440F8" w:rsidP="00B440F8">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High Risk Country</w:t>
            </w:r>
          </w:p>
          <w:p w14:paraId="10CA603F" w14:textId="77777777" w:rsidR="00B440F8" w:rsidRPr="00A23FA3" w:rsidRDefault="00B440F8" w:rsidP="00B440F8">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Miscellaneous</w:t>
            </w:r>
          </w:p>
          <w:p w14:paraId="3EDAFED1" w14:textId="77777777" w:rsidR="00B440F8" w:rsidRPr="00A23FA3" w:rsidRDefault="00B440F8" w:rsidP="00B440F8">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Negative News</w:t>
            </w:r>
          </w:p>
          <w:p w14:paraId="726E7F06" w14:textId="77777777" w:rsidR="00B440F8" w:rsidRPr="00A23FA3" w:rsidRDefault="00B440F8" w:rsidP="00B440F8">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Price Check</w:t>
            </w:r>
          </w:p>
          <w:p w14:paraId="140C06FD" w14:textId="77777777" w:rsidR="00B440F8" w:rsidRPr="00A23FA3" w:rsidRDefault="00B440F8" w:rsidP="00B440F8">
            <w:pPr>
              <w:rPr>
                <w:rFonts w:ascii="等线" w:eastAsia="等线" w:hAnsi="等线" w:cs="宋体"/>
                <w:kern w:val="0"/>
                <w:szCs w:val="21"/>
              </w:rPr>
            </w:pPr>
          </w:p>
        </w:tc>
      </w:tr>
      <w:tr w:rsidR="00A23FA3" w:rsidRPr="00A23FA3" w14:paraId="4657D0C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1788E831" w14:textId="77777777" w:rsidR="00B440F8" w:rsidRPr="00A23FA3" w:rsidRDefault="00B440F8" w:rsidP="00B440F8">
            <w:pPr>
              <w:rPr>
                <w:rFonts w:ascii="Calibri" w:hAnsi="Calibri" w:cstheme="minorHAnsi"/>
                <w:szCs w:val="21"/>
              </w:rPr>
            </w:pPr>
            <w:r w:rsidRPr="00A23FA3">
              <w:rPr>
                <w:rFonts w:ascii="Calibri" w:hAnsi="Calibri" w:cstheme="minorHAnsi"/>
                <w:szCs w:val="21"/>
              </w:rPr>
              <w:t>Red Flag Analysis</w:t>
            </w:r>
          </w:p>
        </w:tc>
        <w:tc>
          <w:tcPr>
            <w:tcW w:w="1848" w:type="dxa"/>
            <w:tcBorders>
              <w:top w:val="single" w:sz="4" w:space="0" w:color="auto"/>
              <w:left w:val="single" w:sz="4" w:space="0" w:color="auto"/>
              <w:bottom w:val="single" w:sz="4" w:space="0" w:color="auto"/>
              <w:right w:val="single" w:sz="4" w:space="0" w:color="auto"/>
            </w:tcBorders>
          </w:tcPr>
          <w:p w14:paraId="7A405DEA" w14:textId="77777777" w:rsidR="00B440F8" w:rsidRPr="00A23FA3" w:rsidRDefault="00B440F8" w:rsidP="00B440F8">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25FCA1B"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自适应文本框</w:t>
            </w:r>
          </w:p>
        </w:tc>
        <w:tc>
          <w:tcPr>
            <w:tcW w:w="3112" w:type="dxa"/>
            <w:tcBorders>
              <w:top w:val="single" w:sz="4" w:space="0" w:color="auto"/>
              <w:left w:val="single" w:sz="4" w:space="0" w:color="auto"/>
              <w:bottom w:val="single" w:sz="4" w:space="0" w:color="auto"/>
              <w:right w:val="single" w:sz="4" w:space="0" w:color="auto"/>
            </w:tcBorders>
            <w:noWrap/>
          </w:tcPr>
          <w:p w14:paraId="7FD91717" w14:textId="77777777" w:rsidR="00B440F8" w:rsidRPr="00A23FA3" w:rsidRDefault="00B440F8" w:rsidP="00B440F8">
            <w:pPr>
              <w:rPr>
                <w:rFonts w:ascii="等线" w:eastAsia="等线" w:hAnsi="等线" w:cs="宋体"/>
                <w:kern w:val="0"/>
                <w:szCs w:val="21"/>
              </w:rPr>
            </w:pPr>
          </w:p>
        </w:tc>
      </w:tr>
      <w:tr w:rsidR="00A23FA3" w:rsidRPr="00A23FA3" w14:paraId="5DFE17A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1F15336" w14:textId="77777777" w:rsidR="00B440F8" w:rsidRPr="00A23FA3" w:rsidRDefault="00B440F8" w:rsidP="00B440F8">
            <w:pPr>
              <w:rPr>
                <w:rFonts w:ascii="等线" w:eastAsia="等线" w:hAnsi="等线" w:cs="宋体"/>
                <w:kern w:val="0"/>
                <w:szCs w:val="21"/>
              </w:rPr>
            </w:pPr>
            <w:r w:rsidRPr="00A23FA3">
              <w:rPr>
                <w:rFonts w:ascii="Calibri" w:hAnsi="Calibri" w:cstheme="minorHAnsi"/>
                <w:szCs w:val="21"/>
              </w:rPr>
              <w:t>Transaction Disposition</w:t>
            </w:r>
          </w:p>
        </w:tc>
        <w:tc>
          <w:tcPr>
            <w:tcW w:w="1848" w:type="dxa"/>
            <w:tcBorders>
              <w:top w:val="single" w:sz="4" w:space="0" w:color="auto"/>
              <w:left w:val="single" w:sz="4" w:space="0" w:color="auto"/>
              <w:bottom w:val="single" w:sz="4" w:space="0" w:color="auto"/>
              <w:right w:val="single" w:sz="4" w:space="0" w:color="auto"/>
            </w:tcBorders>
          </w:tcPr>
          <w:p w14:paraId="12120E32"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9B743E4"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单选框</w:t>
            </w:r>
          </w:p>
        </w:tc>
        <w:tc>
          <w:tcPr>
            <w:tcW w:w="3112" w:type="dxa"/>
            <w:tcBorders>
              <w:top w:val="single" w:sz="4" w:space="0" w:color="auto"/>
              <w:left w:val="single" w:sz="4" w:space="0" w:color="auto"/>
              <w:bottom w:val="single" w:sz="4" w:space="0" w:color="auto"/>
              <w:right w:val="single" w:sz="4" w:space="0" w:color="auto"/>
            </w:tcBorders>
            <w:noWrap/>
          </w:tcPr>
          <w:p w14:paraId="66B476B7" w14:textId="77777777" w:rsidR="00B440F8" w:rsidRPr="00A23FA3" w:rsidRDefault="00B440F8" w:rsidP="00B440F8">
            <w:pPr>
              <w:rPr>
                <w:rFonts w:ascii="等线" w:eastAsia="等线" w:hAnsi="等线" w:cs="宋体"/>
                <w:kern w:val="0"/>
                <w:szCs w:val="21"/>
              </w:rPr>
            </w:pPr>
            <w:r w:rsidRPr="00A23FA3">
              <w:rPr>
                <w:rFonts w:ascii="等线" w:eastAsia="等线" w:hAnsi="等线" w:cs="宋体"/>
                <w:kern w:val="0"/>
                <w:szCs w:val="21"/>
              </w:rPr>
              <w:t>Non-Productive Case</w:t>
            </w:r>
          </w:p>
          <w:p w14:paraId="343B321B" w14:textId="77777777" w:rsidR="00B440F8" w:rsidRPr="00A23FA3" w:rsidRDefault="00B440F8" w:rsidP="00B440F8">
            <w:pPr>
              <w:rPr>
                <w:rFonts w:ascii="等线" w:eastAsia="等线" w:hAnsi="等线" w:cs="宋体"/>
                <w:kern w:val="0"/>
                <w:szCs w:val="21"/>
              </w:rPr>
            </w:pPr>
            <w:r w:rsidRPr="00A23FA3">
              <w:rPr>
                <w:rFonts w:ascii="等线" w:eastAsia="等线" w:hAnsi="等线" w:cs="宋体"/>
                <w:kern w:val="0"/>
                <w:szCs w:val="21"/>
              </w:rPr>
              <w:t>Productive Case</w:t>
            </w:r>
          </w:p>
        </w:tc>
      </w:tr>
      <w:tr w:rsidR="00B440F8" w:rsidRPr="00A23FA3" w14:paraId="00A050A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7DEB723"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omments</w:t>
            </w:r>
          </w:p>
        </w:tc>
        <w:tc>
          <w:tcPr>
            <w:tcW w:w="1848" w:type="dxa"/>
            <w:tcBorders>
              <w:top w:val="single" w:sz="4" w:space="0" w:color="auto"/>
              <w:left w:val="single" w:sz="4" w:space="0" w:color="auto"/>
              <w:bottom w:val="single" w:sz="4" w:space="0" w:color="auto"/>
              <w:right w:val="single" w:sz="4" w:space="0" w:color="auto"/>
            </w:tcBorders>
          </w:tcPr>
          <w:p w14:paraId="3624A683"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714BF8A" w14:textId="77777777" w:rsidR="00B440F8" w:rsidRPr="00A23FA3" w:rsidRDefault="00B440F8" w:rsidP="00B440F8">
            <w:pPr>
              <w:rPr>
                <w:i/>
                <w:sz w:val="24"/>
                <w:szCs w:val="24"/>
              </w:rPr>
            </w:pPr>
            <w:r w:rsidRPr="00A23FA3">
              <w:rPr>
                <w:rFonts w:hint="eastAsia"/>
                <w:i/>
                <w:sz w:val="24"/>
                <w:szCs w:val="24"/>
              </w:rPr>
              <w:t>1</w:t>
            </w:r>
            <w:r w:rsidRPr="00A23FA3">
              <w:rPr>
                <w:i/>
                <w:sz w:val="24"/>
                <w:szCs w:val="24"/>
              </w:rPr>
              <w:t>000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3204E3B4" w14:textId="77777777" w:rsidR="00B440F8" w:rsidRPr="00A23FA3" w:rsidRDefault="00B440F8" w:rsidP="00B440F8">
            <w:pPr>
              <w:rPr>
                <w:rFonts w:ascii="等线" w:eastAsia="等线" w:hAnsi="等线" w:cs="宋体"/>
                <w:kern w:val="0"/>
                <w:szCs w:val="21"/>
              </w:rPr>
            </w:pPr>
          </w:p>
        </w:tc>
      </w:tr>
    </w:tbl>
    <w:p w14:paraId="2143BFFC" w14:textId="77777777" w:rsidR="00B440F8" w:rsidRPr="00A23FA3" w:rsidRDefault="00B440F8" w:rsidP="00B440F8"/>
    <w:p w14:paraId="3F28F6CC" w14:textId="77777777" w:rsidR="00B440F8" w:rsidRPr="00A23FA3" w:rsidRDefault="00B440F8" w:rsidP="00B440F8"/>
    <w:p w14:paraId="2190C3B2" w14:textId="77777777" w:rsidR="00B440F8" w:rsidRPr="00A23FA3" w:rsidRDefault="00B440F8" w:rsidP="00B440F8"/>
    <w:p w14:paraId="49B03BB6" w14:textId="77777777" w:rsidR="00B440F8" w:rsidRPr="00A23FA3" w:rsidRDefault="00B440F8" w:rsidP="00B440F8">
      <w:pPr>
        <w:pStyle w:val="a0"/>
        <w:numPr>
          <w:ilvl w:val="0"/>
          <w:numId w:val="86"/>
        </w:numPr>
        <w:ind w:firstLineChars="0"/>
        <w:rPr>
          <w:b/>
        </w:rPr>
      </w:pPr>
      <w:r w:rsidRPr="00A23FA3">
        <w:rPr>
          <w:b/>
        </w:rPr>
        <w:t xml:space="preserve"># 4 </w:t>
      </w:r>
      <w:r w:rsidRPr="00A23FA3">
        <w:rPr>
          <w:rFonts w:ascii="Calibri" w:hAnsi="Calibri" w:cstheme="minorHAnsi"/>
          <w:b/>
        </w:rPr>
        <w:t>TSD Case Review Check List</w:t>
      </w:r>
    </w:p>
    <w:p w14:paraId="08EF89DD" w14:textId="77777777" w:rsidR="00B440F8" w:rsidRPr="00A23FA3" w:rsidRDefault="00B440F8" w:rsidP="00B440F8"/>
    <w:p w14:paraId="6888A778" w14:textId="77777777" w:rsidR="00B440F8" w:rsidRPr="00A23FA3" w:rsidRDefault="00B440F8" w:rsidP="00B440F8">
      <w:pPr>
        <w:pStyle w:val="a0"/>
        <w:numPr>
          <w:ilvl w:val="0"/>
          <w:numId w:val="177"/>
        </w:numPr>
        <w:ind w:firstLineChars="0"/>
      </w:pPr>
      <w:r w:rsidRPr="00A23FA3">
        <w:rPr>
          <w:rFonts w:hint="eastAsia"/>
        </w:rPr>
        <w:t>只有</w:t>
      </w:r>
      <w:r w:rsidRPr="00A23FA3">
        <w:rPr>
          <w:rFonts w:hint="eastAsia"/>
        </w:rPr>
        <w:t>C</w:t>
      </w:r>
      <w:r w:rsidRPr="00A23FA3">
        <w:t>A</w:t>
      </w:r>
      <w:r w:rsidRPr="00A23FA3">
        <w:rPr>
          <w:rFonts w:hint="eastAsia"/>
        </w:rPr>
        <w:t>有权创建</w:t>
      </w:r>
      <w:r w:rsidRPr="00A23FA3">
        <w:t>#4</w:t>
      </w:r>
      <w:r w:rsidRPr="00A23FA3">
        <w:rPr>
          <w:rFonts w:hint="eastAsia"/>
        </w:rPr>
        <w:t>，详见上表角色权限</w:t>
      </w:r>
    </w:p>
    <w:p w14:paraId="5D8D8BAC" w14:textId="77777777" w:rsidR="00B440F8" w:rsidRPr="00A23FA3" w:rsidRDefault="00B440F8" w:rsidP="00B440F8">
      <w:pPr>
        <w:pStyle w:val="a0"/>
        <w:numPr>
          <w:ilvl w:val="0"/>
          <w:numId w:val="177"/>
        </w:numPr>
        <w:ind w:firstLineChars="0"/>
      </w:pPr>
      <w:r w:rsidRPr="00A23FA3">
        <w:rPr>
          <w:rFonts w:hint="eastAsia"/>
        </w:rPr>
        <w:t>出现时间点，被</w:t>
      </w:r>
      <w:r w:rsidRPr="00A23FA3">
        <w:t>CS</w:t>
      </w:r>
      <w:r w:rsidRPr="00A23FA3">
        <w:rPr>
          <w:rFonts w:hint="eastAsia"/>
        </w:rPr>
        <w:t>打回时</w:t>
      </w:r>
    </w:p>
    <w:p w14:paraId="1A34209A" w14:textId="77777777" w:rsidR="00B440F8" w:rsidRPr="00A23FA3" w:rsidRDefault="00B440F8" w:rsidP="00B440F8">
      <w:pPr>
        <w:pStyle w:val="a0"/>
        <w:ind w:left="360" w:firstLineChars="0" w:firstLine="0"/>
      </w:pPr>
      <w:r w:rsidRPr="00A23FA3">
        <w:rPr>
          <w:rFonts w:hint="eastAsia"/>
        </w:rPr>
        <w:t>详见</w:t>
      </w:r>
      <w:r w:rsidRPr="00A23FA3">
        <w:rPr>
          <w:rFonts w:hint="eastAsia"/>
        </w:rPr>
        <w:t>C</w:t>
      </w:r>
      <w:r w:rsidRPr="00A23FA3">
        <w:t>A</w:t>
      </w:r>
      <w:r w:rsidRPr="00A23FA3">
        <w:rPr>
          <w:rFonts w:hint="eastAsia"/>
        </w:rPr>
        <w:t>角色说明</w:t>
      </w:r>
    </w:p>
    <w:p w14:paraId="5CD362A0" w14:textId="77777777" w:rsidR="00B440F8" w:rsidRPr="00A23FA3" w:rsidRDefault="00B440F8" w:rsidP="00B440F8">
      <w:pPr>
        <w:pStyle w:val="a0"/>
        <w:numPr>
          <w:ilvl w:val="0"/>
          <w:numId w:val="177"/>
        </w:numPr>
        <w:ind w:firstLineChars="0"/>
      </w:pPr>
      <w:r w:rsidRPr="00A23FA3">
        <w:rPr>
          <w:rFonts w:hint="eastAsia"/>
        </w:rPr>
        <w:t>表单字段</w:t>
      </w:r>
    </w:p>
    <w:p w14:paraId="347B742F" w14:textId="77777777" w:rsidR="00B440F8" w:rsidRPr="00A23FA3" w:rsidRDefault="00B440F8" w:rsidP="00B440F8">
      <w:pPr>
        <w:pStyle w:val="a0"/>
        <w:numPr>
          <w:ilvl w:val="0"/>
          <w:numId w:val="172"/>
        </w:numPr>
        <w:ind w:firstLineChars="0"/>
      </w:pPr>
      <w:r w:rsidRPr="00A23FA3">
        <w:t>CA</w:t>
      </w:r>
      <w:r w:rsidRPr="00A23FA3">
        <w:rPr>
          <w:rFonts w:hint="eastAsia"/>
        </w:rPr>
        <w:t>角色</w:t>
      </w:r>
    </w:p>
    <w:p w14:paraId="7F2503AA" w14:textId="77777777" w:rsidR="00B440F8" w:rsidRPr="00A23FA3" w:rsidRDefault="00B440F8" w:rsidP="00B440F8"/>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10833435"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CC76F0F" w14:textId="77777777" w:rsidR="00460019" w:rsidRPr="00A23FA3" w:rsidRDefault="00460019" w:rsidP="00B5479E">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9FC865E" w14:textId="77777777" w:rsidR="00460019" w:rsidRPr="00A23FA3" w:rsidRDefault="00460019" w:rsidP="00B5479E">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BB77A0" w14:textId="77777777" w:rsidR="00460019" w:rsidRPr="00A23FA3" w:rsidRDefault="00460019" w:rsidP="00B5479E">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2DE906CC" w14:textId="77777777" w:rsidR="00460019" w:rsidRPr="00A23FA3" w:rsidRDefault="00460019" w:rsidP="00B5479E">
            <w:pPr>
              <w:rPr>
                <w:rFonts w:ascii="等线" w:eastAsia="等线" w:hAnsi="等线" w:cs="宋体"/>
                <w:b/>
                <w:bCs/>
                <w:kern w:val="0"/>
                <w:szCs w:val="21"/>
              </w:rPr>
            </w:pPr>
            <w:r w:rsidRPr="00A23FA3">
              <w:rPr>
                <w:i/>
                <w:sz w:val="24"/>
                <w:szCs w:val="24"/>
              </w:rPr>
              <w:t>Required/option</w:t>
            </w:r>
            <w:r w:rsidRPr="00A23FA3">
              <w:rPr>
                <w:i/>
                <w:sz w:val="24"/>
                <w:szCs w:val="24"/>
              </w:rPr>
              <w:lastRenderedPageBreak/>
              <w:t>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B6997F" w14:textId="77777777" w:rsidR="00460019" w:rsidRPr="00A23FA3" w:rsidRDefault="00460019" w:rsidP="00B5479E">
            <w:pPr>
              <w:rPr>
                <w:rFonts w:ascii="等线" w:eastAsia="等线" w:hAnsi="等线" w:cs="宋体"/>
                <w:b/>
                <w:bCs/>
                <w:kern w:val="0"/>
                <w:szCs w:val="21"/>
              </w:rPr>
            </w:pPr>
            <w:r w:rsidRPr="00A23FA3">
              <w:rPr>
                <w:rFonts w:ascii="等线" w:eastAsia="等线" w:hAnsi="等线" w:cs="宋体" w:hint="eastAsia"/>
                <w:b/>
                <w:bCs/>
                <w:i/>
                <w:kern w:val="0"/>
                <w:szCs w:val="21"/>
              </w:rPr>
              <w:lastRenderedPageBreak/>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B2B91B9" w14:textId="77777777" w:rsidR="00460019" w:rsidRPr="00A23FA3" w:rsidRDefault="00460019" w:rsidP="00B5479E">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51825852" w14:textId="77777777" w:rsidR="00460019" w:rsidRPr="00A23FA3" w:rsidRDefault="00460019" w:rsidP="00B5479E">
            <w:pPr>
              <w:rPr>
                <w:rFonts w:ascii="等线" w:eastAsia="等线" w:hAnsi="等线" w:cs="宋体"/>
                <w:b/>
                <w:bCs/>
                <w:kern w:val="0"/>
                <w:szCs w:val="21"/>
              </w:rPr>
            </w:pPr>
            <w:r w:rsidRPr="00A23FA3">
              <w:rPr>
                <w:i/>
                <w:sz w:val="24"/>
                <w:szCs w:val="24"/>
              </w:rPr>
              <w:t>Remarks</w:t>
            </w:r>
          </w:p>
        </w:tc>
      </w:tr>
      <w:tr w:rsidR="00A23FA3" w:rsidRPr="00A23FA3" w14:paraId="284EBDA2"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147696BF" w14:textId="77777777" w:rsidR="00460019" w:rsidRPr="00A23FA3" w:rsidRDefault="00460019" w:rsidP="00B5479E">
            <w:pPr>
              <w:rPr>
                <w:rFonts w:ascii="等线" w:eastAsia="等线" w:hAnsi="等线" w:cs="宋体"/>
                <w:kern w:val="0"/>
                <w:szCs w:val="21"/>
              </w:rPr>
            </w:pPr>
            <w:r w:rsidRPr="00A23FA3">
              <w:rPr>
                <w:rFonts w:ascii="Calibri" w:hAnsi="Calibri" w:cstheme="minorHAnsi"/>
                <w:szCs w:val="21"/>
              </w:rPr>
              <w:lastRenderedPageBreak/>
              <w:t xml:space="preserve">TSD Transaction Number  </w:t>
            </w:r>
          </w:p>
        </w:tc>
        <w:tc>
          <w:tcPr>
            <w:tcW w:w="1848" w:type="dxa"/>
            <w:tcBorders>
              <w:top w:val="single" w:sz="4" w:space="0" w:color="auto"/>
              <w:left w:val="single" w:sz="4" w:space="0" w:color="auto"/>
              <w:bottom w:val="single" w:sz="4" w:space="0" w:color="auto"/>
              <w:right w:val="single" w:sz="4" w:space="0" w:color="auto"/>
            </w:tcBorders>
          </w:tcPr>
          <w:p w14:paraId="2481C76C" w14:textId="11772018" w:rsidR="00460019" w:rsidRPr="00A23FA3" w:rsidRDefault="00460019" w:rsidP="00B5479E">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21CC5041" w14:textId="77777777" w:rsidR="00460019" w:rsidRPr="00A23FA3" w:rsidRDefault="00460019" w:rsidP="00B5479E">
            <w:pPr>
              <w:rPr>
                <w:rFonts w:ascii="等线" w:eastAsia="等线" w:hAnsi="等线" w:cs="宋体"/>
                <w:kern w:val="0"/>
                <w:szCs w:val="21"/>
              </w:rPr>
            </w:pPr>
            <w:r w:rsidRPr="00A23FA3">
              <w:rPr>
                <w:rFonts w:hint="eastAsia"/>
                <w:i/>
                <w:sz w:val="24"/>
                <w:szCs w:val="24"/>
              </w:rPr>
              <w:t>调取</w:t>
            </w:r>
          </w:p>
        </w:tc>
        <w:tc>
          <w:tcPr>
            <w:tcW w:w="3112" w:type="dxa"/>
            <w:tcBorders>
              <w:top w:val="single" w:sz="4" w:space="0" w:color="auto"/>
              <w:left w:val="single" w:sz="4" w:space="0" w:color="auto"/>
              <w:bottom w:val="single" w:sz="4" w:space="0" w:color="auto"/>
              <w:right w:val="single" w:sz="4" w:space="0" w:color="auto"/>
            </w:tcBorders>
            <w:noWrap/>
          </w:tcPr>
          <w:p w14:paraId="362F952C" w14:textId="77777777" w:rsidR="00460019" w:rsidRPr="00A23FA3" w:rsidRDefault="00460019" w:rsidP="00B5479E">
            <w:pPr>
              <w:pStyle w:val="a0"/>
              <w:ind w:left="113" w:firstLineChars="0" w:firstLine="0"/>
              <w:rPr>
                <w:rFonts w:ascii="等线" w:eastAsia="等线" w:hAnsi="等线" w:cs="宋体"/>
                <w:kern w:val="0"/>
                <w:szCs w:val="21"/>
              </w:rPr>
            </w:pPr>
            <w:r w:rsidRPr="00A23FA3">
              <w:rPr>
                <w:rFonts w:ascii="Calibri" w:hAnsi="Calibri" w:cstheme="minorHAnsi" w:hint="eastAsia"/>
                <w:szCs w:val="21"/>
              </w:rPr>
              <w:t>来自创建</w:t>
            </w:r>
            <w:r w:rsidRPr="00A23FA3">
              <w:rPr>
                <w:rFonts w:ascii="Calibri" w:hAnsi="Calibri" w:cstheme="minorHAnsi" w:hint="eastAsia"/>
                <w:szCs w:val="21"/>
              </w:rPr>
              <w:t>C</w:t>
            </w:r>
            <w:r w:rsidRPr="00A23FA3">
              <w:rPr>
                <w:rFonts w:ascii="Calibri" w:hAnsi="Calibri" w:cstheme="minorHAnsi"/>
                <w:szCs w:val="21"/>
              </w:rPr>
              <w:t>ASE</w:t>
            </w:r>
            <w:r w:rsidRPr="00A23FA3">
              <w:rPr>
                <w:rFonts w:ascii="Calibri" w:hAnsi="Calibri" w:cstheme="minorHAnsi" w:hint="eastAsia"/>
                <w:szCs w:val="21"/>
              </w:rPr>
              <w:t>时</w:t>
            </w:r>
            <w:r w:rsidRPr="00A23FA3">
              <w:rPr>
                <w:rFonts w:ascii="Calibri" w:hAnsi="Calibri" w:cstheme="minorHAnsi"/>
                <w:szCs w:val="21"/>
              </w:rPr>
              <w:t>BOC reference &amp; Reference No</w:t>
            </w:r>
          </w:p>
          <w:p w14:paraId="5A7A7E5E" w14:textId="77777777" w:rsidR="00460019" w:rsidRPr="00A23FA3" w:rsidRDefault="00460019" w:rsidP="00B5479E">
            <w:pPr>
              <w:pStyle w:val="a0"/>
              <w:ind w:left="113" w:firstLineChars="0" w:firstLine="0"/>
              <w:rPr>
                <w:rFonts w:ascii="等线" w:eastAsia="等线" w:hAnsi="等线" w:cs="宋体"/>
                <w:kern w:val="0"/>
                <w:szCs w:val="21"/>
              </w:rPr>
            </w:pPr>
          </w:p>
        </w:tc>
      </w:tr>
      <w:tr w:rsidR="00A23FA3" w:rsidRPr="00A23FA3" w14:paraId="31DB4E93"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6FCDAF63" w14:textId="77777777" w:rsidR="00460019" w:rsidRPr="00A23FA3" w:rsidRDefault="00460019" w:rsidP="00B5479E">
            <w:pPr>
              <w:rPr>
                <w:rFonts w:ascii="等线" w:eastAsia="等线" w:hAnsi="等线" w:cs="宋体"/>
                <w:kern w:val="0"/>
                <w:szCs w:val="21"/>
              </w:rPr>
            </w:pPr>
            <w:r w:rsidRPr="00A23FA3">
              <w:rPr>
                <w:rFonts w:ascii="Calibri" w:hAnsi="Calibri" w:cstheme="minorHAnsi"/>
                <w:szCs w:val="21"/>
              </w:rPr>
              <w:t>Client Name</w:t>
            </w:r>
          </w:p>
        </w:tc>
        <w:tc>
          <w:tcPr>
            <w:tcW w:w="1848" w:type="dxa"/>
            <w:tcBorders>
              <w:top w:val="single" w:sz="4" w:space="0" w:color="auto"/>
              <w:left w:val="single" w:sz="4" w:space="0" w:color="auto"/>
              <w:bottom w:val="single" w:sz="4" w:space="0" w:color="auto"/>
              <w:right w:val="single" w:sz="4" w:space="0" w:color="auto"/>
            </w:tcBorders>
          </w:tcPr>
          <w:p w14:paraId="40CE6A5E" w14:textId="3F0651E4" w:rsidR="00460019" w:rsidRPr="00A23FA3" w:rsidRDefault="00460019" w:rsidP="00B5479E">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9D3664C" w14:textId="77777777" w:rsidR="00460019" w:rsidRPr="00A23FA3" w:rsidRDefault="00460019" w:rsidP="00B5479E">
            <w:pPr>
              <w:rPr>
                <w:rFonts w:ascii="等线" w:eastAsia="等线" w:hAnsi="等线" w:cs="宋体"/>
                <w:kern w:val="0"/>
                <w:szCs w:val="21"/>
              </w:rPr>
            </w:pPr>
            <w:r w:rsidRPr="00A23FA3">
              <w:rPr>
                <w:rFonts w:ascii="等线" w:eastAsia="等线" w:hAnsi="等线" w:cs="宋体" w:hint="eastAsia"/>
                <w:kern w:val="0"/>
                <w:szCs w:val="21"/>
              </w:rPr>
              <w:t>调取</w:t>
            </w:r>
          </w:p>
        </w:tc>
        <w:tc>
          <w:tcPr>
            <w:tcW w:w="3112" w:type="dxa"/>
            <w:tcBorders>
              <w:top w:val="single" w:sz="4" w:space="0" w:color="auto"/>
              <w:left w:val="single" w:sz="4" w:space="0" w:color="auto"/>
              <w:bottom w:val="single" w:sz="4" w:space="0" w:color="auto"/>
              <w:right w:val="single" w:sz="4" w:space="0" w:color="auto"/>
            </w:tcBorders>
            <w:noWrap/>
          </w:tcPr>
          <w:p w14:paraId="4E085CC2" w14:textId="77777777" w:rsidR="00460019" w:rsidRPr="00A23FA3" w:rsidRDefault="00460019" w:rsidP="00B5479E">
            <w:pPr>
              <w:rPr>
                <w:rFonts w:ascii="等线" w:eastAsia="等线" w:hAnsi="等线" w:cs="宋体"/>
                <w:kern w:val="0"/>
                <w:szCs w:val="21"/>
              </w:rPr>
            </w:pPr>
            <w:r w:rsidRPr="00A23FA3">
              <w:rPr>
                <w:rFonts w:ascii="Calibri" w:hAnsi="Calibri" w:cstheme="minorHAnsi" w:hint="eastAsia"/>
                <w:szCs w:val="21"/>
              </w:rPr>
              <w:t>创建</w:t>
            </w:r>
            <w:r w:rsidRPr="00A23FA3">
              <w:rPr>
                <w:rFonts w:ascii="Calibri" w:hAnsi="Calibri" w:cstheme="minorHAnsi" w:hint="eastAsia"/>
                <w:szCs w:val="21"/>
              </w:rPr>
              <w:t>C</w:t>
            </w:r>
            <w:r w:rsidRPr="00A23FA3">
              <w:rPr>
                <w:rFonts w:ascii="Calibri" w:hAnsi="Calibri" w:cstheme="minorHAnsi"/>
                <w:szCs w:val="21"/>
              </w:rPr>
              <w:t>ASE</w:t>
            </w:r>
            <w:r w:rsidRPr="00A23FA3">
              <w:rPr>
                <w:rFonts w:ascii="Calibri" w:hAnsi="Calibri" w:cstheme="minorHAnsi" w:hint="eastAsia"/>
                <w:szCs w:val="21"/>
              </w:rPr>
              <w:t>时获取</w:t>
            </w:r>
          </w:p>
        </w:tc>
      </w:tr>
      <w:tr w:rsidR="00A23FA3" w:rsidRPr="00A23FA3" w14:paraId="6E683A27"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45623DE9" w14:textId="77777777" w:rsidR="00460019" w:rsidRPr="00A23FA3" w:rsidRDefault="00460019" w:rsidP="00B5479E">
            <w:pPr>
              <w:rPr>
                <w:rFonts w:ascii="等线" w:eastAsia="等线" w:hAnsi="等线" w:cs="宋体"/>
                <w:kern w:val="0"/>
                <w:szCs w:val="21"/>
              </w:rPr>
            </w:pPr>
            <w:r w:rsidRPr="00A23FA3">
              <w:rPr>
                <w:rFonts w:ascii="Calibri" w:hAnsi="Calibri" w:cstheme="minorHAnsi"/>
                <w:szCs w:val="21"/>
              </w:rPr>
              <w:t>Address</w:t>
            </w:r>
          </w:p>
        </w:tc>
        <w:tc>
          <w:tcPr>
            <w:tcW w:w="1848" w:type="dxa"/>
            <w:tcBorders>
              <w:top w:val="single" w:sz="4" w:space="0" w:color="auto"/>
              <w:left w:val="single" w:sz="4" w:space="0" w:color="auto"/>
              <w:bottom w:val="single" w:sz="4" w:space="0" w:color="auto"/>
              <w:right w:val="single" w:sz="4" w:space="0" w:color="auto"/>
            </w:tcBorders>
          </w:tcPr>
          <w:p w14:paraId="64EDEBAF" w14:textId="77777777" w:rsidR="00460019" w:rsidRPr="00A23FA3" w:rsidRDefault="00460019" w:rsidP="00B5479E">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67782D3" w14:textId="77777777" w:rsidR="00460019" w:rsidRPr="00A23FA3" w:rsidRDefault="00460019" w:rsidP="00B5479E">
            <w:pPr>
              <w:rPr>
                <w:rFonts w:ascii="等线" w:eastAsia="等线" w:hAnsi="等线" w:cs="宋体"/>
                <w:kern w:val="0"/>
                <w:szCs w:val="21"/>
              </w:rPr>
            </w:pPr>
            <w:r w:rsidRPr="00A23FA3">
              <w:rPr>
                <w:rFonts w:ascii="等线" w:eastAsia="等线" w:hAnsi="等线" w:cs="宋体" w:hint="eastAsia"/>
                <w:kern w:val="0"/>
                <w:szCs w:val="21"/>
              </w:rPr>
              <w:t>1</w:t>
            </w:r>
            <w:r w:rsidRPr="00A23FA3">
              <w:rPr>
                <w:rFonts w:ascii="等线" w:eastAsia="等线" w:hAnsi="等线" w:cs="宋体"/>
                <w:kern w:val="0"/>
                <w:szCs w:val="21"/>
              </w:rPr>
              <w:t>00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01E2A1DD" w14:textId="77777777" w:rsidR="00460019" w:rsidRPr="00A23FA3" w:rsidRDefault="00460019" w:rsidP="00B5479E">
            <w:pPr>
              <w:rPr>
                <w:rFonts w:ascii="等线" w:eastAsia="等线" w:hAnsi="等线" w:cs="宋体"/>
                <w:kern w:val="0"/>
                <w:szCs w:val="21"/>
              </w:rPr>
            </w:pPr>
          </w:p>
        </w:tc>
      </w:tr>
      <w:tr w:rsidR="00A23FA3" w:rsidRPr="00A23FA3" w14:paraId="58A578CB"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2F8BE414" w14:textId="77777777" w:rsidR="00460019" w:rsidRPr="00A23FA3" w:rsidRDefault="00460019" w:rsidP="00B5479E">
            <w:pPr>
              <w:rPr>
                <w:rFonts w:ascii="等线" w:eastAsia="等线" w:hAnsi="等线" w:cs="宋体"/>
                <w:kern w:val="0"/>
                <w:szCs w:val="21"/>
              </w:rPr>
            </w:pPr>
            <w:r w:rsidRPr="00A23FA3">
              <w:rPr>
                <w:rFonts w:ascii="Calibri" w:hAnsi="Calibri" w:cstheme="minorHAnsi"/>
                <w:szCs w:val="21"/>
              </w:rPr>
              <w:t>Source of Referral</w:t>
            </w:r>
          </w:p>
        </w:tc>
        <w:tc>
          <w:tcPr>
            <w:tcW w:w="1848" w:type="dxa"/>
            <w:tcBorders>
              <w:top w:val="single" w:sz="4" w:space="0" w:color="auto"/>
              <w:left w:val="single" w:sz="4" w:space="0" w:color="auto"/>
              <w:bottom w:val="single" w:sz="4" w:space="0" w:color="auto"/>
              <w:right w:val="single" w:sz="4" w:space="0" w:color="auto"/>
            </w:tcBorders>
          </w:tcPr>
          <w:p w14:paraId="24B9B20D" w14:textId="77777777" w:rsidR="00460019" w:rsidRPr="00A23FA3" w:rsidRDefault="00460019" w:rsidP="00B5479E">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02F06DF3" w14:textId="77777777" w:rsidR="00460019" w:rsidRPr="00A23FA3" w:rsidRDefault="00460019" w:rsidP="00B5479E">
            <w:pPr>
              <w:rPr>
                <w:rFonts w:ascii="等线" w:eastAsia="等线" w:hAnsi="等线" w:cs="宋体"/>
                <w:kern w:val="0"/>
                <w:szCs w:val="21"/>
              </w:rPr>
            </w:pPr>
            <w:r w:rsidRPr="00A23FA3">
              <w:rPr>
                <w:rFonts w:hint="eastAsia"/>
                <w:i/>
                <w:sz w:val="24"/>
                <w:szCs w:val="24"/>
              </w:rPr>
              <w:t>多选框</w:t>
            </w:r>
          </w:p>
        </w:tc>
        <w:tc>
          <w:tcPr>
            <w:tcW w:w="3112" w:type="dxa"/>
            <w:tcBorders>
              <w:top w:val="single" w:sz="4" w:space="0" w:color="auto"/>
              <w:left w:val="single" w:sz="4" w:space="0" w:color="auto"/>
              <w:bottom w:val="single" w:sz="4" w:space="0" w:color="auto"/>
              <w:right w:val="single" w:sz="4" w:space="0" w:color="auto"/>
            </w:tcBorders>
            <w:noWrap/>
          </w:tcPr>
          <w:p w14:paraId="5CB6B2DB" w14:textId="77777777" w:rsidR="00460019" w:rsidRPr="00A23FA3" w:rsidRDefault="00460019" w:rsidP="00B5479E">
            <w:pPr>
              <w:pStyle w:val="a0"/>
              <w:numPr>
                <w:ilvl w:val="0"/>
                <w:numId w:val="174"/>
              </w:numPr>
              <w:ind w:firstLineChars="0"/>
              <w:rPr>
                <w:rFonts w:ascii="等线" w:eastAsia="等线" w:hAnsi="等线" w:cs="宋体"/>
                <w:kern w:val="0"/>
                <w:szCs w:val="21"/>
              </w:rPr>
            </w:pPr>
            <w:r w:rsidRPr="00A23FA3">
              <w:rPr>
                <w:rFonts w:ascii="Calibri" w:eastAsia="Times New Roman" w:hAnsi="Calibri" w:cstheme="minorHAnsi"/>
              </w:rPr>
              <w:t>Operations Section identified Red Flag</w:t>
            </w:r>
            <w:r w:rsidRPr="00A23FA3">
              <w:rPr>
                <w:rFonts w:ascii="Calibri" w:eastAsia="Times New Roman" w:hAnsi="Calibri" w:cstheme="minorHAnsi" w:hint="eastAsia"/>
              </w:rPr>
              <w:t xml:space="preserve"> </w:t>
            </w:r>
          </w:p>
          <w:p w14:paraId="67F86283" w14:textId="77777777" w:rsidR="00460019" w:rsidRPr="00A23FA3" w:rsidRDefault="00460019" w:rsidP="00B5479E">
            <w:pPr>
              <w:pStyle w:val="a0"/>
              <w:numPr>
                <w:ilvl w:val="0"/>
                <w:numId w:val="174"/>
              </w:numPr>
              <w:ind w:firstLineChars="0"/>
              <w:rPr>
                <w:rFonts w:ascii="等线" w:eastAsia="等线" w:hAnsi="等线" w:cs="宋体"/>
                <w:kern w:val="0"/>
                <w:szCs w:val="21"/>
              </w:rPr>
            </w:pPr>
            <w:r w:rsidRPr="00A23FA3">
              <w:rPr>
                <w:rFonts w:ascii="等线" w:eastAsia="等线" w:hAnsi="等线" w:cs="宋体"/>
                <w:kern w:val="0"/>
                <w:szCs w:val="21"/>
              </w:rPr>
              <w:t>Discrepancy Compliance Section identified Red Flag</w:t>
            </w:r>
          </w:p>
          <w:p w14:paraId="3EE81C19" w14:textId="77777777" w:rsidR="00460019" w:rsidRPr="00A23FA3" w:rsidRDefault="00460019" w:rsidP="00B5479E">
            <w:pPr>
              <w:pStyle w:val="a0"/>
              <w:numPr>
                <w:ilvl w:val="0"/>
                <w:numId w:val="174"/>
              </w:numPr>
              <w:ind w:firstLineChars="0"/>
              <w:rPr>
                <w:rFonts w:ascii="等线" w:eastAsia="等线" w:hAnsi="等线" w:cs="宋体"/>
                <w:kern w:val="0"/>
                <w:szCs w:val="21"/>
              </w:rPr>
            </w:pPr>
            <w:r w:rsidRPr="00A23FA3">
              <w:rPr>
                <w:rFonts w:ascii="等线" w:eastAsia="等线" w:hAnsi="等线" w:cs="宋体"/>
                <w:kern w:val="0"/>
                <w:szCs w:val="21"/>
              </w:rPr>
              <w:t>Discrepancy Legal Compliance Department</w:t>
            </w:r>
          </w:p>
          <w:p w14:paraId="698AC31F" w14:textId="77777777" w:rsidR="00460019" w:rsidRPr="00A23FA3" w:rsidRDefault="00460019" w:rsidP="00B5479E">
            <w:pPr>
              <w:pStyle w:val="a0"/>
              <w:numPr>
                <w:ilvl w:val="0"/>
                <w:numId w:val="174"/>
              </w:numPr>
              <w:ind w:firstLineChars="0"/>
              <w:rPr>
                <w:rFonts w:ascii="等线" w:eastAsia="等线" w:hAnsi="等线" w:cs="宋体"/>
                <w:kern w:val="0"/>
                <w:szCs w:val="21"/>
              </w:rPr>
            </w:pPr>
            <w:r w:rsidRPr="00A23FA3">
              <w:rPr>
                <w:rFonts w:ascii="等线" w:eastAsia="等线" w:hAnsi="等线" w:cs="宋体"/>
                <w:kern w:val="0"/>
                <w:szCs w:val="21"/>
              </w:rPr>
              <w:t>Other (e.g., 314(b) referral, internal audit referral) Describe</w:t>
            </w:r>
          </w:p>
          <w:p w14:paraId="0B6C6683" w14:textId="77777777" w:rsidR="00460019" w:rsidRPr="00A23FA3" w:rsidRDefault="00460019" w:rsidP="00B5479E">
            <w:pPr>
              <w:pStyle w:val="a0"/>
              <w:ind w:left="113" w:firstLineChars="0" w:firstLine="0"/>
              <w:rPr>
                <w:rFonts w:ascii="等线" w:eastAsia="等线" w:hAnsi="等线" w:cs="宋体"/>
                <w:kern w:val="0"/>
                <w:szCs w:val="21"/>
              </w:rPr>
            </w:pPr>
            <w:r w:rsidRPr="00A23FA3">
              <w:rPr>
                <w:rFonts w:ascii="等线" w:eastAsia="等线" w:hAnsi="等线" w:cs="宋体" w:hint="eastAsia"/>
                <w:kern w:val="0"/>
                <w:szCs w:val="21"/>
              </w:rPr>
              <w:t>其它项可手动填写1</w:t>
            </w:r>
            <w:r w:rsidRPr="00A23FA3">
              <w:rPr>
                <w:rFonts w:ascii="等线" w:eastAsia="等线" w:hAnsi="等线" w:cs="宋体"/>
                <w:kern w:val="0"/>
                <w:szCs w:val="21"/>
              </w:rPr>
              <w:t>00</w:t>
            </w:r>
            <w:r w:rsidRPr="00A23FA3">
              <w:rPr>
                <w:rFonts w:ascii="等线" w:eastAsia="等线" w:hAnsi="等线" w:cs="宋体" w:hint="eastAsia"/>
                <w:kern w:val="0"/>
                <w:szCs w:val="21"/>
              </w:rPr>
              <w:t>字符以内</w:t>
            </w:r>
          </w:p>
        </w:tc>
      </w:tr>
      <w:tr w:rsidR="00A23FA3" w:rsidRPr="00A23FA3" w14:paraId="0D9EF2B0"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5F17EF57" w14:textId="77777777" w:rsidR="00460019" w:rsidRPr="00A23FA3" w:rsidRDefault="00460019" w:rsidP="00B5479E">
            <w:pPr>
              <w:rPr>
                <w:rFonts w:ascii="Calibri" w:hAnsi="Calibri" w:cstheme="minorHAnsi"/>
                <w:szCs w:val="21"/>
              </w:rPr>
            </w:pPr>
            <w:r w:rsidRPr="00A23FA3">
              <w:rPr>
                <w:rFonts w:ascii="Calibri" w:hAnsi="Calibri" w:cstheme="minorHAnsi"/>
                <w:szCs w:val="21"/>
              </w:rPr>
              <w:t>Describe Red Flag/Discrepancy</w:t>
            </w:r>
          </w:p>
        </w:tc>
        <w:tc>
          <w:tcPr>
            <w:tcW w:w="1848" w:type="dxa"/>
            <w:tcBorders>
              <w:top w:val="single" w:sz="4" w:space="0" w:color="auto"/>
              <w:left w:val="single" w:sz="4" w:space="0" w:color="auto"/>
              <w:bottom w:val="single" w:sz="4" w:space="0" w:color="auto"/>
              <w:right w:val="single" w:sz="4" w:space="0" w:color="auto"/>
            </w:tcBorders>
          </w:tcPr>
          <w:p w14:paraId="3445D684" w14:textId="77777777" w:rsidR="00460019" w:rsidRPr="00A23FA3" w:rsidRDefault="00460019" w:rsidP="00B5479E">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6434DBB" w14:textId="77777777" w:rsidR="00460019" w:rsidRPr="00A23FA3" w:rsidRDefault="00460019" w:rsidP="00B5479E">
            <w:pPr>
              <w:rPr>
                <w:rFonts w:ascii="等线" w:eastAsia="等线" w:hAnsi="等线" w:cs="宋体"/>
                <w:kern w:val="0"/>
                <w:szCs w:val="21"/>
              </w:rPr>
            </w:pPr>
            <w:r w:rsidRPr="00A23FA3">
              <w:rPr>
                <w:rFonts w:ascii="等线" w:eastAsia="等线" w:hAnsi="等线" w:cs="宋体" w:hint="eastAsia"/>
                <w:kern w:val="0"/>
                <w:szCs w:val="21"/>
              </w:rPr>
              <w:t>1</w:t>
            </w:r>
            <w:r w:rsidRPr="00A23FA3">
              <w:rPr>
                <w:rFonts w:ascii="等线" w:eastAsia="等线" w:hAnsi="等线" w:cs="宋体"/>
                <w:kern w:val="0"/>
                <w:szCs w:val="21"/>
              </w:rPr>
              <w:t>000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0F09FF97" w14:textId="77777777" w:rsidR="00460019" w:rsidRPr="00A23FA3" w:rsidRDefault="00460019" w:rsidP="00B5479E">
            <w:pPr>
              <w:rPr>
                <w:rFonts w:ascii="等线" w:eastAsia="等线" w:hAnsi="等线" w:cs="宋体"/>
                <w:kern w:val="0"/>
                <w:szCs w:val="21"/>
              </w:rPr>
            </w:pPr>
          </w:p>
        </w:tc>
      </w:tr>
      <w:tr w:rsidR="00460019" w:rsidRPr="00A23FA3" w14:paraId="5F2B267F" w14:textId="77777777" w:rsidTr="00B5479E">
        <w:trPr>
          <w:trHeight w:val="222"/>
        </w:trPr>
        <w:tc>
          <w:tcPr>
            <w:tcW w:w="1980" w:type="dxa"/>
            <w:tcBorders>
              <w:top w:val="single" w:sz="4" w:space="0" w:color="auto"/>
              <w:left w:val="single" w:sz="4" w:space="0" w:color="auto"/>
              <w:bottom w:val="single" w:sz="4" w:space="0" w:color="auto"/>
              <w:right w:val="single" w:sz="4" w:space="0" w:color="auto"/>
            </w:tcBorders>
            <w:noWrap/>
          </w:tcPr>
          <w:p w14:paraId="25D11192" w14:textId="77777777" w:rsidR="00460019" w:rsidRPr="00A23FA3" w:rsidRDefault="00460019" w:rsidP="00B5479E">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omments</w:t>
            </w:r>
          </w:p>
        </w:tc>
        <w:tc>
          <w:tcPr>
            <w:tcW w:w="1848" w:type="dxa"/>
            <w:tcBorders>
              <w:top w:val="single" w:sz="4" w:space="0" w:color="auto"/>
              <w:left w:val="single" w:sz="4" w:space="0" w:color="auto"/>
              <w:bottom w:val="single" w:sz="4" w:space="0" w:color="auto"/>
              <w:right w:val="single" w:sz="4" w:space="0" w:color="auto"/>
            </w:tcBorders>
          </w:tcPr>
          <w:p w14:paraId="609BDA64" w14:textId="77777777" w:rsidR="00460019" w:rsidRPr="00A23FA3" w:rsidRDefault="00460019" w:rsidP="00B5479E">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6160BB0" w14:textId="77777777" w:rsidR="00460019" w:rsidRPr="00A23FA3" w:rsidRDefault="00460019" w:rsidP="00B5479E">
            <w:pPr>
              <w:rPr>
                <w:i/>
                <w:sz w:val="24"/>
                <w:szCs w:val="24"/>
              </w:rPr>
            </w:pPr>
            <w:r w:rsidRPr="00A23FA3">
              <w:rPr>
                <w:rFonts w:hint="eastAsia"/>
                <w:i/>
                <w:sz w:val="24"/>
                <w:szCs w:val="24"/>
              </w:rPr>
              <w:t>1</w:t>
            </w:r>
            <w:r w:rsidRPr="00A23FA3">
              <w:rPr>
                <w:i/>
                <w:sz w:val="24"/>
                <w:szCs w:val="24"/>
              </w:rPr>
              <w:t>000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26CB4537" w14:textId="77777777" w:rsidR="00460019" w:rsidRPr="00A23FA3" w:rsidRDefault="00460019" w:rsidP="00B5479E">
            <w:pPr>
              <w:rPr>
                <w:rFonts w:ascii="等线" w:eastAsia="等线" w:hAnsi="等线" w:cs="宋体"/>
                <w:kern w:val="0"/>
                <w:szCs w:val="21"/>
              </w:rPr>
            </w:pPr>
          </w:p>
        </w:tc>
      </w:tr>
    </w:tbl>
    <w:p w14:paraId="4E271178" w14:textId="77777777" w:rsidR="00B440F8" w:rsidRPr="00A23FA3" w:rsidRDefault="00B440F8" w:rsidP="00B440F8"/>
    <w:p w14:paraId="4BD600EF" w14:textId="77777777" w:rsidR="00B440F8" w:rsidRPr="00A23FA3" w:rsidRDefault="00B440F8" w:rsidP="00B440F8"/>
    <w:p w14:paraId="6BEEB095" w14:textId="77777777" w:rsidR="00B440F8" w:rsidRPr="00A23FA3" w:rsidRDefault="00B440F8" w:rsidP="00B440F8">
      <w:pPr>
        <w:pStyle w:val="a0"/>
        <w:numPr>
          <w:ilvl w:val="0"/>
          <w:numId w:val="172"/>
        </w:numPr>
        <w:ind w:firstLineChars="0"/>
      </w:pPr>
      <w:r w:rsidRPr="00A23FA3">
        <w:t>CS</w:t>
      </w:r>
      <w:r w:rsidRPr="00A23FA3">
        <w:rPr>
          <w:rFonts w:hint="eastAsia"/>
        </w:rPr>
        <w:t>角色</w:t>
      </w:r>
    </w:p>
    <w:p w14:paraId="3EF92337" w14:textId="77777777" w:rsidR="00B440F8" w:rsidRPr="00A23FA3" w:rsidRDefault="00B440F8" w:rsidP="00B440F8"/>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21AE602B"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76C8BBC9"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DD900D0" w14:textId="77777777" w:rsidR="00B440F8" w:rsidRPr="00A23FA3" w:rsidRDefault="00B440F8"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00E987"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130BC234" w14:textId="77777777" w:rsidR="00B440F8" w:rsidRPr="00A23FA3" w:rsidRDefault="00B440F8"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25F66B" w14:textId="77777777" w:rsidR="00B440F8" w:rsidRPr="00A23FA3" w:rsidRDefault="00B440F8"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C6B432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19FD3386" w14:textId="77777777" w:rsidR="00B440F8" w:rsidRPr="00A23FA3" w:rsidRDefault="00B440F8" w:rsidP="00B440F8">
            <w:pPr>
              <w:rPr>
                <w:rFonts w:ascii="等线" w:eastAsia="等线" w:hAnsi="等线" w:cs="宋体"/>
                <w:b/>
                <w:bCs/>
                <w:kern w:val="0"/>
                <w:szCs w:val="21"/>
              </w:rPr>
            </w:pPr>
            <w:r w:rsidRPr="00A23FA3">
              <w:rPr>
                <w:i/>
                <w:sz w:val="24"/>
                <w:szCs w:val="24"/>
              </w:rPr>
              <w:t>Remarks</w:t>
            </w:r>
          </w:p>
        </w:tc>
      </w:tr>
      <w:tr w:rsidR="00A23FA3" w:rsidRPr="00A23FA3" w14:paraId="214516F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9AC05D9" w14:textId="77777777" w:rsidR="00B440F8" w:rsidRPr="00A23FA3" w:rsidRDefault="00B440F8" w:rsidP="00B440F8">
            <w:pPr>
              <w:spacing w:afterLines="20" w:after="62"/>
              <w:jc w:val="left"/>
              <w:rPr>
                <w:rFonts w:ascii="Calibri" w:hAnsi="Calibri" w:cstheme="minorHAnsi"/>
                <w:b/>
                <w:sz w:val="18"/>
                <w:szCs w:val="18"/>
              </w:rPr>
            </w:pPr>
            <w:r w:rsidRPr="00A23FA3">
              <w:rPr>
                <w:rFonts w:ascii="Calibri" w:hAnsi="Calibri" w:cstheme="minorHAnsi"/>
                <w:b/>
                <w:sz w:val="18"/>
                <w:szCs w:val="18"/>
              </w:rPr>
              <w:t>Further Action(s) Required</w:t>
            </w:r>
          </w:p>
          <w:p w14:paraId="17692077" w14:textId="77777777" w:rsidR="00B440F8" w:rsidRPr="00A23FA3" w:rsidRDefault="00B440F8" w:rsidP="00B440F8">
            <w:pPr>
              <w:rPr>
                <w:rFonts w:ascii="等线" w:eastAsia="等线" w:hAnsi="等线" w:cs="宋体"/>
                <w:kern w:val="0"/>
                <w:szCs w:val="21"/>
              </w:rPr>
            </w:pPr>
          </w:p>
        </w:tc>
        <w:tc>
          <w:tcPr>
            <w:tcW w:w="1848" w:type="dxa"/>
            <w:tcBorders>
              <w:top w:val="single" w:sz="4" w:space="0" w:color="auto"/>
              <w:left w:val="single" w:sz="4" w:space="0" w:color="auto"/>
              <w:bottom w:val="single" w:sz="4" w:space="0" w:color="auto"/>
              <w:right w:val="single" w:sz="4" w:space="0" w:color="auto"/>
            </w:tcBorders>
          </w:tcPr>
          <w:p w14:paraId="370F2569"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B1AFF1D" w14:textId="77777777" w:rsidR="00B440F8" w:rsidRPr="00A23FA3" w:rsidRDefault="00B440F8" w:rsidP="00B440F8">
            <w:pPr>
              <w:rPr>
                <w:rFonts w:ascii="等线" w:eastAsia="等线" w:hAnsi="等线" w:cs="宋体"/>
                <w:kern w:val="0"/>
                <w:szCs w:val="21"/>
              </w:rPr>
            </w:pPr>
            <w:r w:rsidRPr="00A23FA3">
              <w:rPr>
                <w:rFonts w:hint="eastAsia"/>
                <w:i/>
                <w:sz w:val="24"/>
                <w:szCs w:val="24"/>
              </w:rPr>
              <w:t>多选</w:t>
            </w:r>
          </w:p>
        </w:tc>
        <w:tc>
          <w:tcPr>
            <w:tcW w:w="3112" w:type="dxa"/>
            <w:tcBorders>
              <w:top w:val="single" w:sz="4" w:space="0" w:color="auto"/>
              <w:left w:val="single" w:sz="4" w:space="0" w:color="auto"/>
              <w:bottom w:val="single" w:sz="4" w:space="0" w:color="auto"/>
              <w:right w:val="single" w:sz="4" w:space="0" w:color="auto"/>
            </w:tcBorders>
            <w:noWrap/>
          </w:tcPr>
          <w:p w14:paraId="35B9F0CD"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Potential OFAC Match-Escalate to LCD</w:t>
            </w:r>
          </w:p>
          <w:p w14:paraId="3957A637"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Dow Jones Negative News Match – Escalate to LCD</w:t>
            </w:r>
          </w:p>
          <w:p w14:paraId="7290593B"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Follow up vessel movement or transshipment</w:t>
            </w:r>
          </w:p>
          <w:p w14:paraId="26BC10B1"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Additional due diligence on price verification</w:t>
            </w:r>
          </w:p>
          <w:p w14:paraId="17D90B47"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Seek additional information from account officer</w:t>
            </w:r>
          </w:p>
          <w:p w14:paraId="7C926660"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Additional due diligence on transaction details</w:t>
            </w:r>
          </w:p>
          <w:p w14:paraId="176E6AF0" w14:textId="77777777" w:rsidR="00B440F8" w:rsidRPr="00A23FA3" w:rsidRDefault="00B440F8" w:rsidP="00B440F8">
            <w:pPr>
              <w:pStyle w:val="a0"/>
              <w:numPr>
                <w:ilvl w:val="0"/>
                <w:numId w:val="178"/>
              </w:numPr>
              <w:ind w:firstLineChars="0"/>
              <w:rPr>
                <w:rFonts w:ascii="等线" w:eastAsia="等线" w:hAnsi="等线" w:cs="宋体"/>
                <w:kern w:val="0"/>
                <w:szCs w:val="21"/>
              </w:rPr>
            </w:pPr>
            <w:r w:rsidRPr="00A23FA3">
              <w:rPr>
                <w:rFonts w:ascii="Calibri" w:hAnsi="Calibri" w:cstheme="minorHAnsi"/>
                <w:sz w:val="18"/>
                <w:szCs w:val="18"/>
              </w:rPr>
              <w:t>Resolution of Red Flags (Describe): Other</w:t>
            </w:r>
          </w:p>
          <w:p w14:paraId="0209289F" w14:textId="77777777" w:rsidR="00B440F8" w:rsidRPr="00A23FA3" w:rsidRDefault="00B440F8" w:rsidP="00B440F8">
            <w:pPr>
              <w:rPr>
                <w:rFonts w:ascii="等线" w:eastAsia="等线" w:hAnsi="等线" w:cs="宋体"/>
                <w:kern w:val="0"/>
                <w:szCs w:val="21"/>
              </w:rPr>
            </w:pPr>
          </w:p>
          <w:p w14:paraId="34680E6A" w14:textId="77777777" w:rsidR="00B440F8" w:rsidRPr="00A23FA3" w:rsidRDefault="00B440F8" w:rsidP="00B440F8">
            <w:pPr>
              <w:rPr>
                <w:rFonts w:ascii="等线" w:eastAsia="等线" w:hAnsi="等线" w:cs="宋体"/>
                <w:kern w:val="0"/>
                <w:szCs w:val="21"/>
              </w:rPr>
            </w:pPr>
          </w:p>
          <w:p w14:paraId="16FDCA42" w14:textId="77777777" w:rsidR="00B440F8" w:rsidRPr="00A23FA3" w:rsidRDefault="00B440F8" w:rsidP="00B440F8">
            <w:pPr>
              <w:rPr>
                <w:rFonts w:ascii="等线" w:eastAsia="等线" w:hAnsi="等线" w:cs="宋体"/>
                <w:kern w:val="0"/>
                <w:szCs w:val="21"/>
              </w:rPr>
            </w:pPr>
          </w:p>
        </w:tc>
      </w:tr>
      <w:tr w:rsidR="00A23FA3" w:rsidRPr="00A23FA3" w14:paraId="5F06FB6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28F35DB" w14:textId="77777777" w:rsidR="00B440F8" w:rsidRPr="00A23FA3" w:rsidRDefault="00B440F8" w:rsidP="00B440F8">
            <w:pPr>
              <w:spacing w:afterLines="20" w:after="62"/>
              <w:jc w:val="left"/>
              <w:rPr>
                <w:rFonts w:ascii="Calibri" w:hAnsi="Calibri" w:cstheme="minorHAnsi"/>
                <w:b/>
                <w:sz w:val="18"/>
                <w:szCs w:val="18"/>
              </w:rPr>
            </w:pPr>
            <w:r w:rsidRPr="00A23FA3">
              <w:rPr>
                <w:rFonts w:ascii="Calibri" w:hAnsi="Calibri" w:cstheme="minorHAnsi"/>
                <w:b/>
                <w:sz w:val="18"/>
                <w:szCs w:val="18"/>
              </w:rPr>
              <w:lastRenderedPageBreak/>
              <w:t>Assigned to</w:t>
            </w:r>
          </w:p>
          <w:p w14:paraId="7B1205DF" w14:textId="77777777" w:rsidR="00B440F8" w:rsidRPr="00A23FA3" w:rsidRDefault="00B440F8" w:rsidP="00B440F8">
            <w:pPr>
              <w:spacing w:afterLines="20" w:after="62"/>
              <w:jc w:val="left"/>
              <w:rPr>
                <w:rFonts w:ascii="Calibri" w:hAnsi="Calibri" w:cstheme="minorHAnsi"/>
                <w:b/>
                <w:sz w:val="18"/>
                <w:szCs w:val="18"/>
              </w:rPr>
            </w:pPr>
          </w:p>
        </w:tc>
        <w:tc>
          <w:tcPr>
            <w:tcW w:w="1848" w:type="dxa"/>
            <w:tcBorders>
              <w:top w:val="single" w:sz="4" w:space="0" w:color="auto"/>
              <w:left w:val="single" w:sz="4" w:space="0" w:color="auto"/>
              <w:bottom w:val="single" w:sz="4" w:space="0" w:color="auto"/>
              <w:right w:val="single" w:sz="4" w:space="0" w:color="auto"/>
            </w:tcBorders>
          </w:tcPr>
          <w:p w14:paraId="7D782AD4" w14:textId="77777777" w:rsidR="00B440F8" w:rsidRPr="00A23FA3" w:rsidRDefault="00B440F8" w:rsidP="00B440F8">
            <w:pPr>
              <w:rPr>
                <w:i/>
                <w:sz w:val="24"/>
                <w:szCs w:val="24"/>
              </w:rPr>
            </w:pPr>
          </w:p>
        </w:tc>
        <w:tc>
          <w:tcPr>
            <w:tcW w:w="1848" w:type="dxa"/>
            <w:tcBorders>
              <w:top w:val="single" w:sz="4" w:space="0" w:color="auto"/>
              <w:left w:val="single" w:sz="4" w:space="0" w:color="auto"/>
              <w:bottom w:val="single" w:sz="4" w:space="0" w:color="auto"/>
              <w:right w:val="single" w:sz="4" w:space="0" w:color="auto"/>
            </w:tcBorders>
          </w:tcPr>
          <w:p w14:paraId="060FF9BC" w14:textId="77777777" w:rsidR="00B440F8" w:rsidRPr="00A23FA3" w:rsidRDefault="00B440F8" w:rsidP="00B440F8">
            <w:pPr>
              <w:rPr>
                <w:rFonts w:ascii="等线" w:eastAsia="等线" w:hAnsi="等线" w:cs="宋体"/>
                <w:kern w:val="0"/>
                <w:szCs w:val="21"/>
              </w:rPr>
            </w:pPr>
          </w:p>
        </w:tc>
        <w:tc>
          <w:tcPr>
            <w:tcW w:w="3112" w:type="dxa"/>
            <w:tcBorders>
              <w:top w:val="single" w:sz="4" w:space="0" w:color="auto"/>
              <w:left w:val="single" w:sz="4" w:space="0" w:color="auto"/>
              <w:bottom w:val="single" w:sz="4" w:space="0" w:color="auto"/>
              <w:right w:val="single" w:sz="4" w:space="0" w:color="auto"/>
            </w:tcBorders>
            <w:noWrap/>
          </w:tcPr>
          <w:p w14:paraId="2DEC585F" w14:textId="77777777" w:rsidR="00B440F8" w:rsidRPr="00A23FA3" w:rsidRDefault="00B440F8" w:rsidP="00B440F8">
            <w:pPr>
              <w:rPr>
                <w:rFonts w:ascii="Calibri" w:hAnsi="Calibri" w:cstheme="minorHAnsi"/>
                <w:sz w:val="18"/>
                <w:szCs w:val="18"/>
              </w:rPr>
            </w:pPr>
            <w:r w:rsidRPr="00A23FA3">
              <w:rPr>
                <w:rFonts w:ascii="Calibri" w:hAnsi="Calibri" w:cstheme="minorHAnsi" w:hint="eastAsia"/>
                <w:sz w:val="18"/>
                <w:szCs w:val="18"/>
              </w:rPr>
              <w:t>不在界面显示，导出</w:t>
            </w:r>
            <w:r w:rsidRPr="00A23FA3">
              <w:rPr>
                <w:rFonts w:ascii="Calibri" w:hAnsi="Calibri" w:cstheme="minorHAnsi" w:hint="eastAsia"/>
                <w:sz w:val="18"/>
                <w:szCs w:val="18"/>
              </w:rPr>
              <w:t>P</w:t>
            </w:r>
            <w:r w:rsidRPr="00A23FA3">
              <w:rPr>
                <w:rFonts w:ascii="Calibri" w:hAnsi="Calibri" w:cstheme="minorHAnsi"/>
                <w:sz w:val="18"/>
                <w:szCs w:val="18"/>
              </w:rPr>
              <w:t>DF</w:t>
            </w:r>
            <w:r w:rsidRPr="00A23FA3">
              <w:rPr>
                <w:rFonts w:ascii="Calibri" w:hAnsi="Calibri" w:cstheme="minorHAnsi" w:hint="eastAsia"/>
                <w:sz w:val="18"/>
                <w:szCs w:val="18"/>
              </w:rPr>
              <w:t>时需要程序自行填入，根据</w:t>
            </w:r>
            <w:r w:rsidRPr="00A23FA3">
              <w:rPr>
                <w:rFonts w:ascii="Calibri" w:hAnsi="Calibri" w:cstheme="minorHAnsi" w:hint="eastAsia"/>
                <w:sz w:val="18"/>
                <w:szCs w:val="18"/>
              </w:rPr>
              <w:t>C</w:t>
            </w:r>
            <w:r w:rsidRPr="00A23FA3">
              <w:rPr>
                <w:rFonts w:ascii="Calibri" w:hAnsi="Calibri" w:cstheme="minorHAnsi"/>
                <w:sz w:val="18"/>
                <w:szCs w:val="18"/>
              </w:rPr>
              <w:t>S</w:t>
            </w:r>
            <w:r w:rsidRPr="00A23FA3">
              <w:rPr>
                <w:rFonts w:ascii="Calibri" w:hAnsi="Calibri" w:cstheme="minorHAnsi" w:hint="eastAsia"/>
                <w:sz w:val="18"/>
                <w:szCs w:val="18"/>
              </w:rPr>
              <w:t>分配给了哪个</w:t>
            </w:r>
            <w:r w:rsidRPr="00A23FA3">
              <w:rPr>
                <w:rFonts w:ascii="Calibri" w:hAnsi="Calibri" w:cstheme="minorHAnsi" w:hint="eastAsia"/>
                <w:sz w:val="18"/>
                <w:szCs w:val="18"/>
              </w:rPr>
              <w:t>C</w:t>
            </w:r>
            <w:r w:rsidRPr="00A23FA3">
              <w:rPr>
                <w:rFonts w:ascii="Calibri" w:hAnsi="Calibri" w:cstheme="minorHAnsi"/>
                <w:sz w:val="18"/>
                <w:szCs w:val="18"/>
              </w:rPr>
              <w:t>A</w:t>
            </w:r>
            <w:r w:rsidRPr="00A23FA3">
              <w:rPr>
                <w:rFonts w:ascii="Calibri" w:hAnsi="Calibri" w:cstheme="minorHAnsi" w:hint="eastAsia"/>
                <w:sz w:val="18"/>
                <w:szCs w:val="18"/>
              </w:rPr>
              <w:t>及分配时间来判断填入</w:t>
            </w:r>
          </w:p>
        </w:tc>
      </w:tr>
      <w:tr w:rsidR="00A23FA3" w:rsidRPr="00A23FA3" w14:paraId="5672B74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9E72517" w14:textId="77777777" w:rsidR="00B440F8" w:rsidRPr="00A23FA3" w:rsidRDefault="00B440F8" w:rsidP="00B440F8">
            <w:pPr>
              <w:spacing w:afterLines="20" w:after="62"/>
              <w:jc w:val="left"/>
              <w:rPr>
                <w:rFonts w:ascii="Calibri" w:hAnsi="Calibri" w:cstheme="minorHAnsi"/>
                <w:b/>
                <w:sz w:val="18"/>
                <w:szCs w:val="18"/>
              </w:rPr>
            </w:pPr>
            <w:r w:rsidRPr="00A23FA3">
              <w:rPr>
                <w:rFonts w:ascii="Calibri" w:hAnsi="Calibri" w:cstheme="minorHAnsi"/>
                <w:b/>
                <w:sz w:val="18"/>
                <w:szCs w:val="18"/>
              </w:rPr>
              <w:t>Referral Conclusion</w:t>
            </w:r>
          </w:p>
        </w:tc>
        <w:tc>
          <w:tcPr>
            <w:tcW w:w="1848" w:type="dxa"/>
            <w:tcBorders>
              <w:top w:val="single" w:sz="4" w:space="0" w:color="auto"/>
              <w:left w:val="single" w:sz="4" w:space="0" w:color="auto"/>
              <w:bottom w:val="single" w:sz="4" w:space="0" w:color="auto"/>
              <w:right w:val="single" w:sz="4" w:space="0" w:color="auto"/>
            </w:tcBorders>
          </w:tcPr>
          <w:p w14:paraId="23869D34"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E49900E"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单选</w:t>
            </w:r>
          </w:p>
        </w:tc>
        <w:tc>
          <w:tcPr>
            <w:tcW w:w="3112" w:type="dxa"/>
            <w:tcBorders>
              <w:top w:val="single" w:sz="4" w:space="0" w:color="auto"/>
              <w:left w:val="single" w:sz="4" w:space="0" w:color="auto"/>
              <w:bottom w:val="single" w:sz="4" w:space="0" w:color="auto"/>
              <w:right w:val="single" w:sz="4" w:space="0" w:color="auto"/>
            </w:tcBorders>
            <w:noWrap/>
          </w:tcPr>
          <w:p w14:paraId="672863D1" w14:textId="77777777" w:rsidR="00B440F8" w:rsidRPr="00A23FA3" w:rsidRDefault="00B440F8" w:rsidP="00B440F8">
            <w:pPr>
              <w:pStyle w:val="a0"/>
              <w:numPr>
                <w:ilvl w:val="0"/>
                <w:numId w:val="179"/>
              </w:numPr>
              <w:ind w:firstLineChars="0"/>
              <w:rPr>
                <w:rFonts w:ascii="Calibri" w:hAnsi="Calibri" w:cstheme="minorHAnsi"/>
                <w:szCs w:val="21"/>
              </w:rPr>
            </w:pPr>
            <w:r w:rsidRPr="00A23FA3">
              <w:rPr>
                <w:rFonts w:ascii="Calibri" w:hAnsi="Calibri" w:cstheme="minorHAnsi"/>
                <w:sz w:val="18"/>
                <w:szCs w:val="18"/>
              </w:rPr>
              <w:t>Transaction Activity Deemed Reasonable (No Further Action At This Time)</w:t>
            </w:r>
          </w:p>
          <w:p w14:paraId="138A3726" w14:textId="77777777" w:rsidR="00B440F8" w:rsidRPr="00A23FA3" w:rsidRDefault="00B440F8" w:rsidP="00B440F8">
            <w:pPr>
              <w:pStyle w:val="a0"/>
              <w:numPr>
                <w:ilvl w:val="0"/>
                <w:numId w:val="179"/>
              </w:numPr>
              <w:ind w:firstLineChars="0"/>
              <w:rPr>
                <w:rFonts w:ascii="Calibri" w:hAnsi="Calibri" w:cstheme="minorHAnsi"/>
                <w:szCs w:val="21"/>
              </w:rPr>
            </w:pPr>
            <w:r w:rsidRPr="00A23FA3">
              <w:rPr>
                <w:rFonts w:ascii="Calibri" w:hAnsi="Calibri" w:cstheme="minorHAnsi"/>
                <w:sz w:val="18"/>
                <w:szCs w:val="18"/>
              </w:rPr>
              <w:t>No Unusual Activity During the Period the Investigation Covered</w:t>
            </w:r>
          </w:p>
          <w:p w14:paraId="387267B3" w14:textId="77777777" w:rsidR="00B440F8" w:rsidRPr="00A23FA3" w:rsidRDefault="00B440F8" w:rsidP="00B440F8">
            <w:pPr>
              <w:pStyle w:val="a0"/>
              <w:numPr>
                <w:ilvl w:val="0"/>
                <w:numId w:val="179"/>
              </w:numPr>
              <w:ind w:firstLineChars="0"/>
              <w:rPr>
                <w:rFonts w:ascii="Calibri" w:hAnsi="Calibri" w:cstheme="minorHAnsi"/>
                <w:szCs w:val="21"/>
              </w:rPr>
            </w:pPr>
            <w:r w:rsidRPr="00A23FA3">
              <w:rPr>
                <w:rFonts w:ascii="Calibri" w:hAnsi="Calibri" w:cstheme="minorHAnsi"/>
                <w:sz w:val="18"/>
                <w:szCs w:val="18"/>
              </w:rPr>
              <w:t>Transaction Activity Deemed Inexplicable and Possibly Suspicious</w:t>
            </w:r>
          </w:p>
          <w:p w14:paraId="18010F07" w14:textId="77777777" w:rsidR="00B440F8" w:rsidRPr="00A23FA3" w:rsidRDefault="00B440F8" w:rsidP="00B440F8">
            <w:pPr>
              <w:rPr>
                <w:rFonts w:ascii="Calibri" w:hAnsi="Calibri" w:cstheme="minorHAnsi"/>
                <w:szCs w:val="21"/>
              </w:rPr>
            </w:pPr>
          </w:p>
          <w:p w14:paraId="7BAA4094" w14:textId="77777777" w:rsidR="00B440F8" w:rsidRPr="00A23FA3" w:rsidRDefault="00B440F8" w:rsidP="00B440F8">
            <w:pPr>
              <w:rPr>
                <w:rFonts w:ascii="Calibri" w:hAnsi="Calibri" w:cstheme="minorHAnsi"/>
                <w:szCs w:val="21"/>
              </w:rPr>
            </w:pPr>
          </w:p>
          <w:p w14:paraId="4D7C6114" w14:textId="77777777" w:rsidR="00B440F8" w:rsidRPr="00A23FA3" w:rsidRDefault="00B440F8" w:rsidP="00B440F8">
            <w:pPr>
              <w:rPr>
                <w:rFonts w:ascii="Calibri" w:hAnsi="Calibri" w:cstheme="minorHAnsi"/>
                <w:szCs w:val="21"/>
              </w:rPr>
            </w:pPr>
          </w:p>
          <w:p w14:paraId="37A52B16" w14:textId="77777777" w:rsidR="00B440F8" w:rsidRPr="00A23FA3" w:rsidRDefault="00B440F8" w:rsidP="00B440F8">
            <w:pPr>
              <w:rPr>
                <w:rFonts w:ascii="等线" w:eastAsia="等线" w:hAnsi="等线" w:cs="宋体"/>
                <w:kern w:val="0"/>
                <w:szCs w:val="21"/>
              </w:rPr>
            </w:pPr>
          </w:p>
        </w:tc>
      </w:tr>
      <w:tr w:rsidR="00B440F8" w:rsidRPr="00A23FA3" w14:paraId="5BA42C0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9EDA876"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omments</w:t>
            </w:r>
          </w:p>
        </w:tc>
        <w:tc>
          <w:tcPr>
            <w:tcW w:w="1848" w:type="dxa"/>
            <w:tcBorders>
              <w:top w:val="single" w:sz="4" w:space="0" w:color="auto"/>
              <w:left w:val="single" w:sz="4" w:space="0" w:color="auto"/>
              <w:bottom w:val="single" w:sz="4" w:space="0" w:color="auto"/>
              <w:right w:val="single" w:sz="4" w:space="0" w:color="auto"/>
            </w:tcBorders>
          </w:tcPr>
          <w:p w14:paraId="7D647AE6"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2CBC710" w14:textId="77777777" w:rsidR="00B440F8" w:rsidRPr="00A23FA3" w:rsidRDefault="00B440F8" w:rsidP="00B440F8">
            <w:pPr>
              <w:rPr>
                <w:i/>
                <w:sz w:val="24"/>
                <w:szCs w:val="24"/>
              </w:rPr>
            </w:pPr>
            <w:r w:rsidRPr="00A23FA3">
              <w:rPr>
                <w:rFonts w:hint="eastAsia"/>
                <w:i/>
                <w:sz w:val="24"/>
                <w:szCs w:val="24"/>
              </w:rPr>
              <w:t>1</w:t>
            </w:r>
            <w:r w:rsidRPr="00A23FA3">
              <w:rPr>
                <w:i/>
                <w:sz w:val="24"/>
                <w:szCs w:val="24"/>
              </w:rPr>
              <w:t>000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2EA06DE1" w14:textId="77777777" w:rsidR="00B440F8" w:rsidRPr="00A23FA3" w:rsidRDefault="00B440F8" w:rsidP="00B440F8">
            <w:pPr>
              <w:rPr>
                <w:rFonts w:ascii="等线" w:eastAsia="等线" w:hAnsi="等线" w:cs="宋体"/>
                <w:kern w:val="0"/>
                <w:szCs w:val="21"/>
              </w:rPr>
            </w:pPr>
          </w:p>
        </w:tc>
      </w:tr>
    </w:tbl>
    <w:p w14:paraId="4438DEFB" w14:textId="77777777" w:rsidR="00B440F8" w:rsidRPr="00A23FA3" w:rsidRDefault="00B440F8" w:rsidP="00B440F8"/>
    <w:p w14:paraId="54CF1B00" w14:textId="77777777" w:rsidR="00B440F8" w:rsidRPr="00A23FA3" w:rsidRDefault="00B440F8" w:rsidP="00B440F8">
      <w:r w:rsidRPr="00A23FA3">
        <w:rPr>
          <w:rFonts w:hint="eastAsia"/>
        </w:rPr>
        <w:t>为确保一致性，这</w:t>
      </w:r>
      <w:r w:rsidRPr="00A23FA3">
        <w:rPr>
          <w:rFonts w:hint="eastAsia"/>
        </w:rPr>
        <w:t>2</w:t>
      </w:r>
      <w:r w:rsidRPr="00A23FA3">
        <w:rPr>
          <w:rFonts w:hint="eastAsia"/>
        </w:rPr>
        <w:t>个选择项都放在了</w:t>
      </w:r>
      <w:r w:rsidRPr="00A23FA3">
        <w:rPr>
          <w:rFonts w:hint="eastAsia"/>
        </w:rPr>
        <w:t>C</w:t>
      </w:r>
      <w:r w:rsidRPr="00A23FA3">
        <w:t>OMMETS</w:t>
      </w:r>
      <w:r w:rsidRPr="00A23FA3">
        <w:rPr>
          <w:rFonts w:hint="eastAsia"/>
        </w:rPr>
        <w:t>栏那</w:t>
      </w:r>
    </w:p>
    <w:p w14:paraId="284BA458" w14:textId="77777777" w:rsidR="00B440F8" w:rsidRPr="00A23FA3" w:rsidRDefault="00B440F8" w:rsidP="00B440F8">
      <w:r w:rsidRPr="00A23FA3">
        <w:rPr>
          <w:rFonts w:hint="eastAsia"/>
        </w:rPr>
        <w:t>这个表单</w:t>
      </w:r>
      <w:r w:rsidRPr="00A23FA3">
        <w:rPr>
          <w:rFonts w:hint="eastAsia"/>
        </w:rPr>
        <w:t>C</w:t>
      </w:r>
      <w:r w:rsidRPr="00A23FA3">
        <w:t>S&amp;BSA</w:t>
      </w:r>
      <w:r w:rsidRPr="00A23FA3">
        <w:rPr>
          <w:rFonts w:hint="eastAsia"/>
        </w:rPr>
        <w:t>角色有</w:t>
      </w:r>
      <w:r w:rsidRPr="00A23FA3">
        <w:t>Processing result</w:t>
      </w:r>
      <w:r w:rsidRPr="00A23FA3">
        <w:rPr>
          <w:rFonts w:hint="eastAsia"/>
        </w:rPr>
        <w:t>字段</w:t>
      </w:r>
    </w:p>
    <w:p w14:paraId="78EC9989" w14:textId="77777777" w:rsidR="00B440F8" w:rsidRPr="00A23FA3" w:rsidRDefault="00B440F8" w:rsidP="00B440F8"/>
    <w:p w14:paraId="27CB073F" w14:textId="77777777" w:rsidR="00B440F8" w:rsidRPr="00A23FA3" w:rsidRDefault="00B440F8" w:rsidP="00B440F8">
      <w:pPr>
        <w:pStyle w:val="a0"/>
        <w:numPr>
          <w:ilvl w:val="0"/>
          <w:numId w:val="172"/>
        </w:numPr>
        <w:ind w:firstLineChars="0"/>
      </w:pPr>
      <w:r w:rsidRPr="00A23FA3">
        <w:t>BSA</w:t>
      </w:r>
      <w:r w:rsidRPr="00A23FA3">
        <w:rPr>
          <w:rFonts w:hint="eastAsia"/>
        </w:rPr>
        <w:t>角色</w:t>
      </w:r>
    </w:p>
    <w:p w14:paraId="32E1B3B6" w14:textId="77777777" w:rsidR="00B440F8" w:rsidRPr="00A23FA3" w:rsidRDefault="00B440F8" w:rsidP="00B440F8"/>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1951963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7B80CF5"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0AD5E38E" w14:textId="77777777" w:rsidR="00B440F8" w:rsidRPr="00A23FA3" w:rsidRDefault="00B440F8"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877C2D"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4AB3B006" w14:textId="77777777" w:rsidR="00B440F8" w:rsidRPr="00A23FA3" w:rsidRDefault="00B440F8"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A74C2AC" w14:textId="77777777" w:rsidR="00B440F8" w:rsidRPr="00A23FA3" w:rsidRDefault="00B440F8"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C5D414A"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409E7093" w14:textId="77777777" w:rsidR="00B440F8" w:rsidRPr="00A23FA3" w:rsidRDefault="00B440F8" w:rsidP="00B440F8">
            <w:pPr>
              <w:rPr>
                <w:rFonts w:ascii="等线" w:eastAsia="等线" w:hAnsi="等线" w:cs="宋体"/>
                <w:b/>
                <w:bCs/>
                <w:kern w:val="0"/>
                <w:szCs w:val="21"/>
              </w:rPr>
            </w:pPr>
            <w:r w:rsidRPr="00A23FA3">
              <w:rPr>
                <w:i/>
                <w:sz w:val="24"/>
                <w:szCs w:val="24"/>
              </w:rPr>
              <w:t>Remarks</w:t>
            </w:r>
          </w:p>
        </w:tc>
      </w:tr>
      <w:tr w:rsidR="00A23FA3" w:rsidRPr="00A23FA3" w14:paraId="02A659D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69FB80A8" w14:textId="77777777" w:rsidR="00B440F8" w:rsidRPr="00A23FA3" w:rsidRDefault="00B440F8" w:rsidP="00B440F8">
            <w:pPr>
              <w:spacing w:afterLines="20" w:after="62"/>
              <w:jc w:val="left"/>
              <w:rPr>
                <w:rFonts w:ascii="Calibri" w:hAnsi="Calibri" w:cstheme="minorHAnsi"/>
                <w:b/>
                <w:sz w:val="18"/>
                <w:szCs w:val="18"/>
              </w:rPr>
            </w:pPr>
            <w:r w:rsidRPr="00A23FA3">
              <w:rPr>
                <w:rFonts w:ascii="Calibri" w:hAnsi="Calibri" w:cstheme="minorHAnsi"/>
                <w:b/>
                <w:sz w:val="18"/>
                <w:szCs w:val="18"/>
              </w:rPr>
              <w:t>Approval of Case Disposition</w:t>
            </w:r>
          </w:p>
          <w:p w14:paraId="7083A956" w14:textId="77777777" w:rsidR="00B440F8" w:rsidRPr="00A23FA3" w:rsidRDefault="00B440F8" w:rsidP="00B440F8">
            <w:pPr>
              <w:rPr>
                <w:rFonts w:ascii="等线" w:eastAsia="等线" w:hAnsi="等线" w:cs="宋体"/>
                <w:kern w:val="0"/>
                <w:szCs w:val="21"/>
              </w:rPr>
            </w:pPr>
          </w:p>
        </w:tc>
        <w:tc>
          <w:tcPr>
            <w:tcW w:w="1848" w:type="dxa"/>
            <w:tcBorders>
              <w:top w:val="single" w:sz="4" w:space="0" w:color="auto"/>
              <w:left w:val="single" w:sz="4" w:space="0" w:color="auto"/>
              <w:bottom w:val="single" w:sz="4" w:space="0" w:color="auto"/>
              <w:right w:val="single" w:sz="4" w:space="0" w:color="auto"/>
            </w:tcBorders>
          </w:tcPr>
          <w:p w14:paraId="06042F33"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9935AD1" w14:textId="77777777" w:rsidR="00B440F8" w:rsidRPr="00A23FA3" w:rsidRDefault="00B440F8" w:rsidP="00B440F8">
            <w:pPr>
              <w:rPr>
                <w:rFonts w:ascii="等线" w:eastAsia="等线" w:hAnsi="等线" w:cs="宋体"/>
                <w:kern w:val="0"/>
                <w:szCs w:val="21"/>
              </w:rPr>
            </w:pPr>
            <w:r w:rsidRPr="00A23FA3">
              <w:rPr>
                <w:rFonts w:hint="eastAsia"/>
                <w:i/>
                <w:sz w:val="24"/>
                <w:szCs w:val="24"/>
              </w:rPr>
              <w:t>单选</w:t>
            </w:r>
          </w:p>
        </w:tc>
        <w:tc>
          <w:tcPr>
            <w:tcW w:w="3112" w:type="dxa"/>
            <w:tcBorders>
              <w:top w:val="single" w:sz="4" w:space="0" w:color="auto"/>
              <w:left w:val="single" w:sz="4" w:space="0" w:color="auto"/>
              <w:bottom w:val="single" w:sz="4" w:space="0" w:color="auto"/>
              <w:right w:val="single" w:sz="4" w:space="0" w:color="auto"/>
            </w:tcBorders>
            <w:noWrap/>
          </w:tcPr>
          <w:p w14:paraId="550FF2F8" w14:textId="77777777" w:rsidR="00B440F8" w:rsidRPr="00A23FA3" w:rsidRDefault="00B440F8" w:rsidP="00B440F8">
            <w:pPr>
              <w:pStyle w:val="a0"/>
              <w:numPr>
                <w:ilvl w:val="0"/>
                <w:numId w:val="180"/>
              </w:numPr>
              <w:ind w:firstLineChars="0"/>
              <w:rPr>
                <w:rFonts w:ascii="等线" w:eastAsia="等线" w:hAnsi="等线" w:cs="宋体"/>
                <w:kern w:val="0"/>
                <w:szCs w:val="21"/>
              </w:rPr>
            </w:pPr>
            <w:r w:rsidRPr="00A23FA3">
              <w:rPr>
                <w:rFonts w:ascii="Calibri" w:hAnsi="Calibri" w:cstheme="minorHAnsi"/>
                <w:sz w:val="18"/>
                <w:szCs w:val="18"/>
              </w:rPr>
              <w:t>Waive Case – Continue Process Transaction</w:t>
            </w:r>
            <w:r w:rsidRPr="00A23FA3">
              <w:rPr>
                <w:rFonts w:ascii="等线" w:eastAsia="等线" w:hAnsi="等线" w:cs="宋体"/>
                <w:kern w:val="0"/>
                <w:szCs w:val="21"/>
              </w:rPr>
              <w:t xml:space="preserve"> </w:t>
            </w:r>
          </w:p>
          <w:p w14:paraId="5FE8F546" w14:textId="77777777" w:rsidR="00B440F8" w:rsidRPr="00A23FA3" w:rsidRDefault="00B440F8" w:rsidP="00B440F8">
            <w:pPr>
              <w:pStyle w:val="a0"/>
              <w:numPr>
                <w:ilvl w:val="0"/>
                <w:numId w:val="180"/>
              </w:numPr>
              <w:ind w:firstLineChars="0"/>
              <w:rPr>
                <w:rFonts w:ascii="等线" w:eastAsia="等线" w:hAnsi="等线" w:cs="宋体"/>
                <w:kern w:val="0"/>
                <w:szCs w:val="21"/>
              </w:rPr>
            </w:pPr>
            <w:r w:rsidRPr="00A23FA3">
              <w:rPr>
                <w:rFonts w:ascii="Calibri" w:hAnsi="Calibri" w:cstheme="minorHAnsi"/>
                <w:sz w:val="18"/>
                <w:szCs w:val="18"/>
              </w:rPr>
              <w:t>Further Investigate – Special Due Diligence Report</w:t>
            </w:r>
          </w:p>
          <w:p w14:paraId="07166ED3" w14:textId="77777777" w:rsidR="00B440F8" w:rsidRPr="00A23FA3" w:rsidRDefault="00B440F8" w:rsidP="00B440F8">
            <w:pPr>
              <w:pStyle w:val="a0"/>
              <w:numPr>
                <w:ilvl w:val="0"/>
                <w:numId w:val="180"/>
              </w:numPr>
              <w:ind w:firstLineChars="0"/>
              <w:rPr>
                <w:rFonts w:ascii="等线" w:eastAsia="等线" w:hAnsi="等线" w:cs="宋体"/>
                <w:kern w:val="0"/>
                <w:szCs w:val="21"/>
              </w:rPr>
            </w:pPr>
            <w:r w:rsidRPr="00A23FA3">
              <w:rPr>
                <w:rFonts w:ascii="Calibri" w:hAnsi="Calibri" w:cstheme="minorHAnsi"/>
                <w:sz w:val="18"/>
                <w:szCs w:val="18"/>
              </w:rPr>
              <w:t>Reject Transaction</w:t>
            </w:r>
          </w:p>
        </w:tc>
      </w:tr>
      <w:tr w:rsidR="00B440F8" w:rsidRPr="00A23FA3" w14:paraId="5269A1E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2D04D24" w14:textId="77777777" w:rsidR="00B440F8" w:rsidRPr="00A23FA3" w:rsidRDefault="00B440F8" w:rsidP="00B440F8">
            <w:pPr>
              <w:rPr>
                <w:rFonts w:ascii="Calibri" w:hAnsi="Calibri" w:cstheme="minorHAnsi"/>
                <w:szCs w:val="21"/>
              </w:rPr>
            </w:pPr>
            <w:r w:rsidRPr="00A23FA3">
              <w:rPr>
                <w:rFonts w:ascii="Calibri" w:hAnsi="Calibri" w:cstheme="minorHAnsi" w:hint="eastAsia"/>
                <w:szCs w:val="21"/>
              </w:rPr>
              <w:t>C</w:t>
            </w:r>
            <w:r w:rsidRPr="00A23FA3">
              <w:rPr>
                <w:rFonts w:ascii="Calibri" w:hAnsi="Calibri" w:cstheme="minorHAnsi"/>
                <w:szCs w:val="21"/>
              </w:rPr>
              <w:t>omments</w:t>
            </w:r>
          </w:p>
        </w:tc>
        <w:tc>
          <w:tcPr>
            <w:tcW w:w="1848" w:type="dxa"/>
            <w:tcBorders>
              <w:top w:val="single" w:sz="4" w:space="0" w:color="auto"/>
              <w:left w:val="single" w:sz="4" w:space="0" w:color="auto"/>
              <w:bottom w:val="single" w:sz="4" w:space="0" w:color="auto"/>
              <w:right w:val="single" w:sz="4" w:space="0" w:color="auto"/>
            </w:tcBorders>
          </w:tcPr>
          <w:p w14:paraId="4C2C29FB"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5537319" w14:textId="77777777" w:rsidR="00B440F8" w:rsidRPr="00A23FA3" w:rsidRDefault="00B440F8" w:rsidP="00B440F8">
            <w:pPr>
              <w:rPr>
                <w:i/>
                <w:sz w:val="24"/>
                <w:szCs w:val="24"/>
              </w:rPr>
            </w:pPr>
            <w:r w:rsidRPr="00A23FA3">
              <w:rPr>
                <w:rFonts w:hint="eastAsia"/>
                <w:i/>
                <w:sz w:val="24"/>
                <w:szCs w:val="24"/>
              </w:rPr>
              <w:t>1</w:t>
            </w:r>
            <w:r w:rsidRPr="00A23FA3">
              <w:rPr>
                <w:i/>
                <w:sz w:val="24"/>
                <w:szCs w:val="24"/>
              </w:rPr>
              <w:t>000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7D737C04" w14:textId="77777777" w:rsidR="00B440F8" w:rsidRPr="00A23FA3" w:rsidRDefault="00B440F8" w:rsidP="00B440F8">
            <w:pPr>
              <w:rPr>
                <w:rFonts w:ascii="等线" w:eastAsia="等线" w:hAnsi="等线" w:cs="宋体"/>
                <w:kern w:val="0"/>
                <w:szCs w:val="21"/>
              </w:rPr>
            </w:pPr>
          </w:p>
        </w:tc>
      </w:tr>
    </w:tbl>
    <w:p w14:paraId="3975363F" w14:textId="77777777" w:rsidR="00B440F8" w:rsidRPr="00A23FA3" w:rsidRDefault="00B440F8" w:rsidP="00B440F8"/>
    <w:p w14:paraId="60AED71E" w14:textId="70D89D74" w:rsidR="00B440F8" w:rsidRPr="00A23FA3" w:rsidRDefault="00B440F8" w:rsidP="00B440F8">
      <w:pPr>
        <w:rPr>
          <w:rPrChange w:id="4591" w:author="raye" w:date="2018-07-18T18:34:00Z">
            <w:rPr>
              <w:color w:val="FF0000"/>
            </w:rPr>
          </w:rPrChange>
        </w:rPr>
      </w:pPr>
      <w:r w:rsidRPr="00A23FA3">
        <w:rPr>
          <w:rFonts w:hint="eastAsia"/>
          <w:rPrChange w:id="4592" w:author="raye" w:date="2018-07-18T18:34:00Z">
            <w:rPr>
              <w:rFonts w:hint="eastAsia"/>
              <w:color w:val="FF0000"/>
            </w:rPr>
          </w:rPrChange>
        </w:rPr>
        <w:t>这里要注意，</w:t>
      </w:r>
      <w:r w:rsidRPr="00A23FA3">
        <w:rPr>
          <w:rPrChange w:id="4593" w:author="raye" w:date="2018-07-18T18:34:00Z">
            <w:rPr>
              <w:color w:val="FF0000"/>
            </w:rPr>
          </w:rPrChange>
        </w:rPr>
        <w:t>BSA</w:t>
      </w:r>
      <w:r w:rsidRPr="00A23FA3">
        <w:rPr>
          <w:rFonts w:hint="eastAsia"/>
          <w:rPrChange w:id="4594" w:author="raye" w:date="2018-07-18T18:34:00Z">
            <w:rPr>
              <w:rFonts w:hint="eastAsia"/>
              <w:color w:val="FF0000"/>
            </w:rPr>
          </w:rPrChange>
        </w:rPr>
        <w:t>选择了</w:t>
      </w:r>
      <w:r w:rsidRPr="00A23FA3">
        <w:rPr>
          <w:rFonts w:ascii="Calibri" w:hAnsi="Calibri" w:cstheme="minorHAnsi"/>
          <w:sz w:val="18"/>
          <w:szCs w:val="18"/>
          <w:rPrChange w:id="4595" w:author="raye" w:date="2018-07-18T18:34:00Z">
            <w:rPr>
              <w:rFonts w:ascii="Calibri" w:hAnsi="Calibri" w:cstheme="minorHAnsi"/>
              <w:color w:val="FF0000"/>
              <w:sz w:val="18"/>
              <w:szCs w:val="18"/>
            </w:rPr>
          </w:rPrChange>
        </w:rPr>
        <w:t>Reject</w:t>
      </w:r>
      <w:r w:rsidRPr="00A23FA3">
        <w:rPr>
          <w:rFonts w:ascii="Calibri" w:hAnsi="Calibri" w:cstheme="minorHAnsi" w:hint="eastAsia"/>
          <w:sz w:val="18"/>
          <w:szCs w:val="18"/>
          <w:rPrChange w:id="4596" w:author="raye" w:date="2018-07-18T18:34:00Z">
            <w:rPr>
              <w:rFonts w:ascii="Calibri" w:hAnsi="Calibri" w:cstheme="minorHAnsi" w:hint="eastAsia"/>
              <w:color w:val="FF0000"/>
              <w:sz w:val="18"/>
              <w:szCs w:val="18"/>
            </w:rPr>
          </w:rPrChange>
        </w:rPr>
        <w:t>会导致这个</w:t>
      </w:r>
      <w:r w:rsidRPr="00A23FA3">
        <w:rPr>
          <w:rFonts w:ascii="Calibri" w:hAnsi="Calibri" w:cstheme="minorHAnsi"/>
          <w:sz w:val="18"/>
          <w:szCs w:val="18"/>
          <w:rPrChange w:id="4597" w:author="raye" w:date="2018-07-18T18:34:00Z">
            <w:rPr>
              <w:rFonts w:ascii="Calibri" w:hAnsi="Calibri" w:cstheme="minorHAnsi"/>
              <w:color w:val="FF0000"/>
              <w:sz w:val="18"/>
              <w:szCs w:val="18"/>
            </w:rPr>
          </w:rPrChange>
        </w:rPr>
        <w:t>CASE</w:t>
      </w:r>
      <w:r w:rsidRPr="00A23FA3">
        <w:rPr>
          <w:rFonts w:ascii="Calibri" w:hAnsi="Calibri" w:cstheme="minorHAnsi" w:hint="eastAsia"/>
          <w:sz w:val="18"/>
          <w:szCs w:val="18"/>
          <w:rPrChange w:id="4598" w:author="raye" w:date="2018-07-18T18:34:00Z">
            <w:rPr>
              <w:rFonts w:ascii="Calibri" w:hAnsi="Calibri" w:cstheme="minorHAnsi" w:hint="eastAsia"/>
              <w:color w:val="FF0000"/>
              <w:sz w:val="18"/>
              <w:szCs w:val="18"/>
            </w:rPr>
          </w:rPrChange>
        </w:rPr>
        <w:t>的状态发生了变化，详见状态表</w:t>
      </w:r>
      <w:del w:id="4599" w:author="raye" w:date="2018-07-18T18:34:00Z">
        <w:r w:rsidRPr="00A23FA3" w:rsidDel="00417AF4">
          <w:rPr>
            <w:rFonts w:ascii="Calibri" w:hAnsi="Calibri" w:cstheme="minorHAnsi" w:hint="eastAsia"/>
            <w:sz w:val="18"/>
            <w:szCs w:val="18"/>
            <w:rPrChange w:id="4600" w:author="raye" w:date="2018-07-18T18:34:00Z">
              <w:rPr>
                <w:rFonts w:ascii="Calibri" w:hAnsi="Calibri" w:cstheme="minorHAnsi" w:hint="eastAsia"/>
                <w:color w:val="FF0000"/>
                <w:sz w:val="18"/>
                <w:szCs w:val="18"/>
              </w:rPr>
            </w:rPrChange>
          </w:rPr>
          <w:delText>（待确认</w:delText>
        </w:r>
        <w:r w:rsidRPr="00A23FA3" w:rsidDel="00417AF4">
          <w:rPr>
            <w:rFonts w:ascii="Calibri" w:hAnsi="Calibri" w:cstheme="minorHAnsi"/>
            <w:sz w:val="18"/>
            <w:szCs w:val="18"/>
            <w:rPrChange w:id="4601" w:author="raye" w:date="2018-07-18T18:34:00Z">
              <w:rPr>
                <w:rFonts w:ascii="Calibri" w:hAnsi="Calibri" w:cstheme="minorHAnsi"/>
                <w:color w:val="FF0000"/>
                <w:sz w:val="18"/>
                <w:szCs w:val="18"/>
              </w:rPr>
            </w:rPrChange>
          </w:rPr>
          <w:delText>,</w:delText>
        </w:r>
        <w:r w:rsidRPr="00A23FA3" w:rsidDel="00417AF4">
          <w:rPr>
            <w:rFonts w:ascii="Calibri" w:hAnsi="Calibri" w:cstheme="minorHAnsi" w:hint="eastAsia"/>
            <w:sz w:val="18"/>
            <w:szCs w:val="18"/>
            <w:rPrChange w:id="4602" w:author="raye" w:date="2018-07-18T18:34:00Z">
              <w:rPr>
                <w:rFonts w:ascii="Calibri" w:hAnsi="Calibri" w:cstheme="minorHAnsi" w:hint="eastAsia"/>
                <w:color w:val="FF0000"/>
                <w:sz w:val="18"/>
                <w:szCs w:val="18"/>
              </w:rPr>
            </w:rPrChange>
          </w:rPr>
          <w:delText>是否表</w:delText>
        </w:r>
        <w:r w:rsidRPr="00A23FA3" w:rsidDel="00417AF4">
          <w:rPr>
            <w:rFonts w:ascii="Calibri" w:hAnsi="Calibri" w:cstheme="minorHAnsi"/>
            <w:sz w:val="18"/>
            <w:szCs w:val="18"/>
            <w:rPrChange w:id="4603" w:author="raye" w:date="2018-07-18T18:34:00Z">
              <w:rPr>
                <w:rFonts w:ascii="Calibri" w:hAnsi="Calibri" w:cstheme="minorHAnsi"/>
                <w:color w:val="FF0000"/>
                <w:sz w:val="18"/>
                <w:szCs w:val="18"/>
              </w:rPr>
            </w:rPrChange>
          </w:rPr>
          <w:delText>4</w:delText>
        </w:r>
        <w:r w:rsidRPr="00A23FA3" w:rsidDel="00417AF4">
          <w:rPr>
            <w:rFonts w:ascii="Calibri" w:hAnsi="Calibri" w:cstheme="minorHAnsi" w:hint="eastAsia"/>
            <w:sz w:val="18"/>
            <w:szCs w:val="18"/>
            <w:rPrChange w:id="4604" w:author="raye" w:date="2018-07-18T18:34:00Z">
              <w:rPr>
                <w:rFonts w:ascii="Calibri" w:hAnsi="Calibri" w:cstheme="minorHAnsi" w:hint="eastAsia"/>
                <w:color w:val="FF0000"/>
                <w:sz w:val="18"/>
                <w:szCs w:val="18"/>
              </w:rPr>
            </w:rPrChange>
          </w:rPr>
          <w:delText>点了提交，这个</w:delText>
        </w:r>
        <w:r w:rsidRPr="00A23FA3" w:rsidDel="00417AF4">
          <w:rPr>
            <w:rFonts w:ascii="Calibri" w:hAnsi="Calibri" w:cstheme="minorHAnsi"/>
            <w:sz w:val="18"/>
            <w:szCs w:val="18"/>
            <w:rPrChange w:id="4605" w:author="raye" w:date="2018-07-18T18:34:00Z">
              <w:rPr>
                <w:rFonts w:ascii="Calibri" w:hAnsi="Calibri" w:cstheme="minorHAnsi"/>
                <w:color w:val="FF0000"/>
                <w:sz w:val="18"/>
                <w:szCs w:val="18"/>
              </w:rPr>
            </w:rPrChange>
          </w:rPr>
          <w:delText>CASE</w:delText>
        </w:r>
        <w:r w:rsidRPr="00A23FA3" w:rsidDel="00417AF4">
          <w:rPr>
            <w:rFonts w:ascii="Calibri" w:hAnsi="Calibri" w:cstheme="minorHAnsi" w:hint="eastAsia"/>
            <w:sz w:val="18"/>
            <w:szCs w:val="18"/>
            <w:rPrChange w:id="4606" w:author="raye" w:date="2018-07-18T18:34:00Z">
              <w:rPr>
                <w:rFonts w:ascii="Calibri" w:hAnsi="Calibri" w:cstheme="minorHAnsi" w:hint="eastAsia"/>
                <w:color w:val="FF0000"/>
                <w:sz w:val="18"/>
                <w:szCs w:val="18"/>
              </w:rPr>
            </w:rPrChange>
          </w:rPr>
          <w:delText>就</w:delText>
        </w:r>
        <w:r w:rsidRPr="00A23FA3" w:rsidDel="00417AF4">
          <w:rPr>
            <w:rFonts w:ascii="Calibri" w:hAnsi="Calibri" w:cstheme="minorHAnsi"/>
            <w:sz w:val="18"/>
            <w:szCs w:val="18"/>
            <w:rPrChange w:id="4607" w:author="raye" w:date="2018-07-18T18:34:00Z">
              <w:rPr>
                <w:rFonts w:ascii="Calibri" w:hAnsi="Calibri" w:cstheme="minorHAnsi"/>
                <w:color w:val="FF0000"/>
                <w:sz w:val="18"/>
                <w:szCs w:val="18"/>
              </w:rPr>
            </w:rPrChange>
          </w:rPr>
          <w:delText>CLOSE REJECT</w:delText>
        </w:r>
        <w:r w:rsidRPr="00A23FA3" w:rsidDel="00417AF4">
          <w:rPr>
            <w:rFonts w:ascii="Calibri" w:hAnsi="Calibri" w:cstheme="minorHAnsi" w:hint="eastAsia"/>
            <w:sz w:val="18"/>
            <w:szCs w:val="18"/>
            <w:rPrChange w:id="4608" w:author="raye" w:date="2018-07-18T18:34:00Z">
              <w:rPr>
                <w:rFonts w:ascii="Calibri" w:hAnsi="Calibri" w:cstheme="minorHAnsi" w:hint="eastAsia"/>
                <w:color w:val="FF0000"/>
                <w:sz w:val="18"/>
                <w:szCs w:val="18"/>
              </w:rPr>
            </w:rPrChange>
          </w:rPr>
          <w:delText>了）</w:delText>
        </w:r>
      </w:del>
    </w:p>
    <w:p w14:paraId="2E7F77A3" w14:textId="77777777" w:rsidR="00B440F8" w:rsidRPr="00A23FA3" w:rsidRDefault="00B440F8" w:rsidP="00B440F8">
      <w:r w:rsidRPr="00A23FA3">
        <w:rPr>
          <w:rFonts w:ascii="Calibri" w:eastAsia="宋体" w:hAnsi="Calibri" w:cstheme="minorHAnsi"/>
          <w:kern w:val="0"/>
          <w:szCs w:val="21"/>
          <w:rPrChange w:id="4609" w:author="raye" w:date="2018-07-18T18:34:00Z">
            <w:rPr>
              <w:rFonts w:ascii="Calibri" w:eastAsia="宋体" w:hAnsi="Calibri" w:cstheme="minorHAnsi"/>
              <w:color w:val="FF0000"/>
              <w:kern w:val="0"/>
              <w:szCs w:val="21"/>
            </w:rPr>
          </w:rPrChange>
        </w:rPr>
        <w:t>24B Close Reject</w:t>
      </w:r>
    </w:p>
    <w:p w14:paraId="6B1D649B" w14:textId="77777777" w:rsidR="00B440F8" w:rsidRPr="00A23FA3" w:rsidRDefault="00B440F8" w:rsidP="00B440F8"/>
    <w:p w14:paraId="61A97795" w14:textId="77777777" w:rsidR="00B440F8" w:rsidRPr="00A23FA3" w:rsidRDefault="00B440F8" w:rsidP="00B440F8">
      <w:pPr>
        <w:pStyle w:val="a0"/>
        <w:numPr>
          <w:ilvl w:val="0"/>
          <w:numId w:val="86"/>
        </w:numPr>
        <w:ind w:firstLineChars="0"/>
        <w:rPr>
          <w:b/>
        </w:rPr>
      </w:pPr>
      <w:r w:rsidRPr="00A23FA3">
        <w:rPr>
          <w:b/>
        </w:rPr>
        <w:t xml:space="preserve">#5  </w:t>
      </w:r>
      <w:r w:rsidRPr="00A23FA3">
        <w:rPr>
          <w:rFonts w:ascii="Calibri" w:hAnsi="Calibri" w:cstheme="minorHAnsi"/>
          <w:b/>
        </w:rPr>
        <w:t>Referral Form of Unusual /Suspicious Activities (offline)</w:t>
      </w:r>
    </w:p>
    <w:p w14:paraId="3D5D70E9" w14:textId="31F6A69B" w:rsidR="00B440F8" w:rsidRPr="00A23FA3" w:rsidRDefault="00B440F8" w:rsidP="00B440F8">
      <w:pPr>
        <w:pStyle w:val="a0"/>
        <w:numPr>
          <w:ilvl w:val="0"/>
          <w:numId w:val="181"/>
        </w:numPr>
        <w:ind w:firstLineChars="0"/>
      </w:pPr>
      <w:r w:rsidRPr="00A23FA3">
        <w:rPr>
          <w:rFonts w:hint="eastAsia"/>
        </w:rPr>
        <w:t>当在表四中选择了</w:t>
      </w:r>
      <w:r w:rsidRPr="00A23FA3">
        <w:rPr>
          <w:rFonts w:hint="eastAsia"/>
        </w:rPr>
        <w:t>R</w:t>
      </w:r>
      <w:r w:rsidRPr="00A23FA3">
        <w:t>eject</w:t>
      </w:r>
      <w:r w:rsidRPr="00A23FA3">
        <w:rPr>
          <w:rFonts w:hint="eastAsia"/>
        </w:rPr>
        <w:t>项提交后，会出现</w:t>
      </w:r>
      <w:r w:rsidRPr="00A23FA3">
        <w:rPr>
          <w:rFonts w:hint="eastAsia"/>
        </w:rPr>
        <w:t>#</w:t>
      </w:r>
      <w:r w:rsidRPr="00A23FA3">
        <w:t>5</w:t>
      </w:r>
      <w:r w:rsidRPr="00A23FA3">
        <w:rPr>
          <w:rFonts w:hint="eastAsia"/>
        </w:rPr>
        <w:t>（如果做了修改，</w:t>
      </w:r>
      <w:r w:rsidRPr="00A23FA3">
        <w:rPr>
          <w:rFonts w:hint="eastAsia"/>
        </w:rPr>
        <w:t>#</w:t>
      </w:r>
      <w:r w:rsidRPr="00A23FA3">
        <w:t>5</w:t>
      </w:r>
      <w:r w:rsidRPr="00A23FA3">
        <w:rPr>
          <w:rFonts w:hint="eastAsia"/>
        </w:rPr>
        <w:t>的入口消失）</w:t>
      </w:r>
    </w:p>
    <w:p w14:paraId="44C1760F" w14:textId="77777777" w:rsidR="00B440F8" w:rsidRPr="00A23FA3" w:rsidRDefault="00B440F8" w:rsidP="00B440F8">
      <w:pPr>
        <w:pStyle w:val="a0"/>
        <w:numPr>
          <w:ilvl w:val="0"/>
          <w:numId w:val="181"/>
        </w:numPr>
        <w:ind w:firstLineChars="0"/>
      </w:pPr>
      <w:r w:rsidRPr="00A23FA3">
        <w:rPr>
          <w:rFonts w:hint="eastAsia"/>
        </w:rPr>
        <w:t>B</w:t>
      </w:r>
      <w:r w:rsidRPr="00A23FA3">
        <w:t>SA</w:t>
      </w:r>
      <w:r w:rsidRPr="00A23FA3">
        <w:rPr>
          <w:rFonts w:hint="eastAsia"/>
        </w:rPr>
        <w:t>有权创建</w:t>
      </w:r>
      <w:r w:rsidRPr="00A23FA3">
        <w:rPr>
          <w:rFonts w:hint="eastAsia"/>
        </w:rPr>
        <w:t>#</w:t>
      </w:r>
      <w:r w:rsidRPr="00A23FA3">
        <w:t>5</w:t>
      </w:r>
    </w:p>
    <w:p w14:paraId="4CDAE801" w14:textId="77777777" w:rsidR="00B440F8" w:rsidRPr="00A23FA3" w:rsidRDefault="00B440F8" w:rsidP="00B440F8">
      <w:pPr>
        <w:pStyle w:val="a0"/>
        <w:numPr>
          <w:ilvl w:val="0"/>
          <w:numId w:val="181"/>
        </w:numPr>
        <w:ind w:firstLineChars="0"/>
      </w:pPr>
      <w:r w:rsidRPr="00A23FA3">
        <w:rPr>
          <w:rFonts w:hint="eastAsia"/>
        </w:rPr>
        <w:t>表单字段</w:t>
      </w:r>
    </w:p>
    <w:p w14:paraId="05033DF1" w14:textId="77777777" w:rsidR="00B440F8" w:rsidRPr="00A23FA3" w:rsidRDefault="00B440F8" w:rsidP="00B440F8">
      <w:pPr>
        <w:pStyle w:val="a0"/>
        <w:ind w:left="360" w:firstLineChars="0" w:firstLine="0"/>
      </w:pP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24AD5C97"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86BF647"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10D3F6AF" w14:textId="77777777" w:rsidR="00B440F8" w:rsidRPr="00A23FA3" w:rsidRDefault="00B440F8" w:rsidP="00B440F8">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AB58D7"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7E7BEB98" w14:textId="77777777" w:rsidR="00B440F8" w:rsidRPr="00A23FA3" w:rsidRDefault="00B440F8" w:rsidP="00B440F8">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0A2EF6" w14:textId="77777777" w:rsidR="00B440F8" w:rsidRPr="00A23FA3" w:rsidRDefault="00B440F8" w:rsidP="00B440F8">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8B8803C"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091C7B28" w14:textId="77777777" w:rsidR="00B440F8" w:rsidRPr="00A23FA3" w:rsidRDefault="00B440F8" w:rsidP="00B440F8">
            <w:pPr>
              <w:rPr>
                <w:rFonts w:ascii="等线" w:eastAsia="等线" w:hAnsi="等线" w:cs="宋体"/>
                <w:b/>
                <w:bCs/>
                <w:kern w:val="0"/>
                <w:szCs w:val="21"/>
              </w:rPr>
            </w:pPr>
            <w:r w:rsidRPr="00A23FA3">
              <w:rPr>
                <w:i/>
                <w:sz w:val="24"/>
                <w:szCs w:val="24"/>
              </w:rPr>
              <w:t>Remarks</w:t>
            </w:r>
          </w:p>
        </w:tc>
      </w:tr>
      <w:tr w:rsidR="00A23FA3" w:rsidRPr="00A23FA3" w14:paraId="66E6D06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9C5C308" w14:textId="77777777" w:rsidR="00B440F8" w:rsidRPr="00A23FA3" w:rsidRDefault="00B440F8" w:rsidP="00B440F8">
            <w:pPr>
              <w:rPr>
                <w:rFonts w:ascii="等线" w:eastAsia="等线" w:hAnsi="等线" w:cs="宋体"/>
                <w:kern w:val="0"/>
                <w:szCs w:val="21"/>
              </w:rPr>
            </w:pPr>
            <w:r w:rsidRPr="00A23FA3">
              <w:rPr>
                <w:rFonts w:ascii="Calibri" w:hAnsi="Calibri" w:cstheme="minorHAnsi"/>
                <w:b/>
                <w:sz w:val="18"/>
                <w:szCs w:val="18"/>
              </w:rPr>
              <w:lastRenderedPageBreak/>
              <w:t xml:space="preserve">Clint Name    </w:t>
            </w:r>
          </w:p>
        </w:tc>
        <w:tc>
          <w:tcPr>
            <w:tcW w:w="1848" w:type="dxa"/>
            <w:tcBorders>
              <w:top w:val="single" w:sz="4" w:space="0" w:color="auto"/>
              <w:left w:val="single" w:sz="4" w:space="0" w:color="auto"/>
              <w:bottom w:val="single" w:sz="4" w:space="0" w:color="auto"/>
              <w:right w:val="single" w:sz="4" w:space="0" w:color="auto"/>
            </w:tcBorders>
          </w:tcPr>
          <w:p w14:paraId="22D7C9E6" w14:textId="77777777" w:rsidR="00B440F8" w:rsidRPr="00A23FA3" w:rsidRDefault="00B440F8" w:rsidP="00B440F8">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B6934AD" w14:textId="77777777" w:rsidR="00B440F8" w:rsidRPr="00A23FA3" w:rsidRDefault="00B440F8" w:rsidP="00B440F8">
            <w:pPr>
              <w:rPr>
                <w:rFonts w:ascii="等线" w:eastAsia="等线" w:hAnsi="等线" w:cs="宋体"/>
                <w:kern w:val="0"/>
                <w:szCs w:val="21"/>
              </w:rPr>
            </w:pPr>
            <w:r w:rsidRPr="00A23FA3">
              <w:rPr>
                <w:rFonts w:hint="eastAsia"/>
                <w:i/>
                <w:sz w:val="24"/>
                <w:szCs w:val="24"/>
              </w:rPr>
              <w:t>调取</w:t>
            </w:r>
          </w:p>
        </w:tc>
        <w:tc>
          <w:tcPr>
            <w:tcW w:w="3112" w:type="dxa"/>
            <w:tcBorders>
              <w:top w:val="single" w:sz="4" w:space="0" w:color="auto"/>
              <w:left w:val="single" w:sz="4" w:space="0" w:color="auto"/>
              <w:bottom w:val="single" w:sz="4" w:space="0" w:color="auto"/>
              <w:right w:val="single" w:sz="4" w:space="0" w:color="auto"/>
            </w:tcBorders>
            <w:noWrap/>
          </w:tcPr>
          <w:p w14:paraId="1E16AC90" w14:textId="77777777" w:rsidR="00B440F8" w:rsidRPr="00A23FA3" w:rsidRDefault="00B440F8" w:rsidP="00B440F8">
            <w:pPr>
              <w:pStyle w:val="a0"/>
              <w:numPr>
                <w:ilvl w:val="0"/>
                <w:numId w:val="180"/>
              </w:numPr>
              <w:ind w:firstLineChars="0"/>
              <w:rPr>
                <w:rFonts w:ascii="等线" w:eastAsia="等线" w:hAnsi="等线" w:cs="宋体"/>
                <w:kern w:val="0"/>
                <w:szCs w:val="21"/>
              </w:rPr>
            </w:pPr>
            <w:r w:rsidRPr="00A23FA3">
              <w:rPr>
                <w:rFonts w:ascii="等线" w:eastAsia="等线" w:hAnsi="等线" w:cs="宋体" w:hint="eastAsia"/>
                <w:kern w:val="0"/>
                <w:szCs w:val="21"/>
              </w:rPr>
              <w:t>来源于C</w:t>
            </w:r>
            <w:r w:rsidRPr="00A23FA3">
              <w:rPr>
                <w:rFonts w:ascii="等线" w:eastAsia="等线" w:hAnsi="等线" w:cs="宋体"/>
                <w:kern w:val="0"/>
                <w:szCs w:val="21"/>
              </w:rPr>
              <w:t>ASE</w:t>
            </w:r>
          </w:p>
        </w:tc>
      </w:tr>
      <w:tr w:rsidR="00A23FA3" w:rsidRPr="00A23FA3" w14:paraId="792F774B"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3FD4D854" w14:textId="77777777" w:rsidR="00B440F8" w:rsidRPr="00A23FA3" w:rsidRDefault="00B440F8" w:rsidP="00B440F8">
            <w:pPr>
              <w:rPr>
                <w:rFonts w:ascii="Calibri" w:hAnsi="Calibri" w:cstheme="minorHAnsi"/>
                <w:szCs w:val="21"/>
              </w:rPr>
            </w:pPr>
            <w:r w:rsidRPr="00A23FA3">
              <w:rPr>
                <w:rFonts w:ascii="Calibri" w:hAnsi="Calibri" w:cstheme="minorHAnsi"/>
                <w:szCs w:val="21"/>
              </w:rPr>
              <w:t>Account NO. (if any)</w:t>
            </w:r>
          </w:p>
        </w:tc>
        <w:tc>
          <w:tcPr>
            <w:tcW w:w="1848" w:type="dxa"/>
            <w:tcBorders>
              <w:top w:val="single" w:sz="4" w:space="0" w:color="auto"/>
              <w:left w:val="single" w:sz="4" w:space="0" w:color="auto"/>
              <w:bottom w:val="single" w:sz="4" w:space="0" w:color="auto"/>
              <w:right w:val="single" w:sz="4" w:space="0" w:color="auto"/>
            </w:tcBorders>
          </w:tcPr>
          <w:p w14:paraId="637BE61B"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337809D" w14:textId="77777777" w:rsidR="00B440F8" w:rsidRPr="00A23FA3" w:rsidRDefault="00B440F8" w:rsidP="00B440F8">
            <w:pPr>
              <w:rPr>
                <w:i/>
                <w:sz w:val="24"/>
                <w:szCs w:val="24"/>
              </w:rPr>
            </w:pPr>
            <w:bookmarkStart w:id="4610" w:name="OLE_LINK26"/>
            <w:bookmarkStart w:id="4611" w:name="OLE_LINK27"/>
            <w:r w:rsidRPr="00A23FA3">
              <w:rPr>
                <w:i/>
                <w:sz w:val="24"/>
                <w:szCs w:val="24"/>
              </w:rPr>
              <w:t>30</w:t>
            </w:r>
            <w:r w:rsidRPr="00A23FA3">
              <w:rPr>
                <w:rFonts w:hint="eastAsia"/>
                <w:i/>
                <w:sz w:val="24"/>
                <w:szCs w:val="24"/>
              </w:rPr>
              <w:t>字符以内</w:t>
            </w:r>
            <w:bookmarkEnd w:id="4610"/>
            <w:bookmarkEnd w:id="4611"/>
          </w:p>
        </w:tc>
        <w:tc>
          <w:tcPr>
            <w:tcW w:w="3112" w:type="dxa"/>
            <w:tcBorders>
              <w:top w:val="single" w:sz="4" w:space="0" w:color="auto"/>
              <w:left w:val="single" w:sz="4" w:space="0" w:color="auto"/>
              <w:bottom w:val="single" w:sz="4" w:space="0" w:color="auto"/>
              <w:right w:val="single" w:sz="4" w:space="0" w:color="auto"/>
            </w:tcBorders>
            <w:noWrap/>
          </w:tcPr>
          <w:p w14:paraId="234DC29B" w14:textId="77777777" w:rsidR="00B440F8" w:rsidRPr="00A23FA3" w:rsidRDefault="00B440F8" w:rsidP="00B440F8">
            <w:pPr>
              <w:rPr>
                <w:rFonts w:ascii="等线" w:eastAsia="等线" w:hAnsi="等线" w:cs="宋体"/>
                <w:kern w:val="0"/>
                <w:szCs w:val="21"/>
              </w:rPr>
            </w:pPr>
          </w:p>
        </w:tc>
      </w:tr>
      <w:tr w:rsidR="00A23FA3" w:rsidRPr="00A23FA3" w14:paraId="001126E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D0060EC" w14:textId="77777777" w:rsidR="00B440F8" w:rsidRPr="00A23FA3" w:rsidRDefault="00B440F8" w:rsidP="00B440F8">
            <w:pPr>
              <w:rPr>
                <w:rFonts w:ascii="Calibri" w:hAnsi="Calibri" w:cstheme="minorHAnsi"/>
                <w:szCs w:val="21"/>
              </w:rPr>
            </w:pPr>
            <w:r w:rsidRPr="00A23FA3">
              <w:rPr>
                <w:rFonts w:ascii="Calibri" w:hAnsi="Calibri" w:cstheme="minorHAnsi"/>
                <w:szCs w:val="21"/>
              </w:rPr>
              <w:t>Related Accounts (if any)</w:t>
            </w:r>
          </w:p>
        </w:tc>
        <w:tc>
          <w:tcPr>
            <w:tcW w:w="1848" w:type="dxa"/>
            <w:tcBorders>
              <w:top w:val="single" w:sz="4" w:space="0" w:color="auto"/>
              <w:left w:val="single" w:sz="4" w:space="0" w:color="auto"/>
              <w:bottom w:val="single" w:sz="4" w:space="0" w:color="auto"/>
              <w:right w:val="single" w:sz="4" w:space="0" w:color="auto"/>
            </w:tcBorders>
          </w:tcPr>
          <w:p w14:paraId="02930E23"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5E92045E" w14:textId="77777777" w:rsidR="00B440F8" w:rsidRPr="00A23FA3" w:rsidRDefault="00B440F8" w:rsidP="00B440F8">
            <w:pPr>
              <w:rPr>
                <w:i/>
                <w:sz w:val="24"/>
                <w:szCs w:val="24"/>
              </w:rPr>
            </w:pPr>
            <w:bookmarkStart w:id="4612" w:name="OLE_LINK28"/>
            <w:bookmarkStart w:id="4613" w:name="OLE_LINK29"/>
            <w:r w:rsidRPr="00A23FA3">
              <w:rPr>
                <w:i/>
                <w:sz w:val="24"/>
                <w:szCs w:val="24"/>
              </w:rPr>
              <w:t>30</w:t>
            </w:r>
            <w:r w:rsidRPr="00A23FA3">
              <w:rPr>
                <w:rFonts w:hint="eastAsia"/>
                <w:i/>
                <w:sz w:val="24"/>
                <w:szCs w:val="24"/>
              </w:rPr>
              <w:t>字符以内</w:t>
            </w:r>
            <w:bookmarkEnd w:id="4612"/>
            <w:bookmarkEnd w:id="4613"/>
          </w:p>
        </w:tc>
        <w:tc>
          <w:tcPr>
            <w:tcW w:w="3112" w:type="dxa"/>
            <w:tcBorders>
              <w:top w:val="single" w:sz="4" w:space="0" w:color="auto"/>
              <w:left w:val="single" w:sz="4" w:space="0" w:color="auto"/>
              <w:bottom w:val="single" w:sz="4" w:space="0" w:color="auto"/>
              <w:right w:val="single" w:sz="4" w:space="0" w:color="auto"/>
            </w:tcBorders>
            <w:noWrap/>
          </w:tcPr>
          <w:p w14:paraId="22BE7813" w14:textId="77777777" w:rsidR="00B440F8" w:rsidRPr="00A23FA3" w:rsidRDefault="00B440F8" w:rsidP="00B440F8">
            <w:pPr>
              <w:rPr>
                <w:rFonts w:ascii="等线" w:eastAsia="等线" w:hAnsi="等线" w:cs="宋体"/>
                <w:kern w:val="0"/>
                <w:szCs w:val="21"/>
              </w:rPr>
            </w:pPr>
          </w:p>
        </w:tc>
      </w:tr>
      <w:tr w:rsidR="00A23FA3" w:rsidRPr="00A23FA3" w14:paraId="628409B9"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2D0F2A84" w14:textId="77777777" w:rsidR="00B440F8" w:rsidRPr="00A23FA3" w:rsidRDefault="00B440F8" w:rsidP="00B440F8">
            <w:pPr>
              <w:rPr>
                <w:rFonts w:ascii="Calibri" w:hAnsi="Calibri" w:cstheme="minorHAnsi"/>
                <w:szCs w:val="21"/>
              </w:rPr>
            </w:pPr>
            <w:r w:rsidRPr="00A23FA3">
              <w:rPr>
                <w:rFonts w:ascii="Calibri" w:hAnsi="Calibri" w:cstheme="minorHAnsi"/>
                <w:szCs w:val="21"/>
              </w:rPr>
              <w:t>Has This Activity Been Reported Before</w:t>
            </w:r>
          </w:p>
        </w:tc>
        <w:tc>
          <w:tcPr>
            <w:tcW w:w="1848" w:type="dxa"/>
            <w:tcBorders>
              <w:top w:val="single" w:sz="4" w:space="0" w:color="auto"/>
              <w:left w:val="single" w:sz="4" w:space="0" w:color="auto"/>
              <w:bottom w:val="single" w:sz="4" w:space="0" w:color="auto"/>
              <w:right w:val="single" w:sz="4" w:space="0" w:color="auto"/>
            </w:tcBorders>
          </w:tcPr>
          <w:p w14:paraId="39DECA52" w14:textId="77777777" w:rsidR="00B440F8" w:rsidRPr="00A23FA3" w:rsidRDefault="00B440F8" w:rsidP="00B440F8">
            <w:pPr>
              <w:rPr>
                <w:i/>
                <w:sz w:val="24"/>
                <w:szCs w:val="24"/>
              </w:rPr>
            </w:pPr>
            <w:bookmarkStart w:id="4614" w:name="OLE_LINK30"/>
            <w:bookmarkStart w:id="4615" w:name="OLE_LINK31"/>
            <w:r w:rsidRPr="00A23FA3">
              <w:rPr>
                <w:i/>
                <w:sz w:val="24"/>
                <w:szCs w:val="24"/>
              </w:rPr>
              <w:t>Required</w:t>
            </w:r>
            <w:bookmarkEnd w:id="4614"/>
            <w:bookmarkEnd w:id="4615"/>
          </w:p>
        </w:tc>
        <w:tc>
          <w:tcPr>
            <w:tcW w:w="1848" w:type="dxa"/>
            <w:tcBorders>
              <w:top w:val="single" w:sz="4" w:space="0" w:color="auto"/>
              <w:left w:val="single" w:sz="4" w:space="0" w:color="auto"/>
              <w:bottom w:val="single" w:sz="4" w:space="0" w:color="auto"/>
              <w:right w:val="single" w:sz="4" w:space="0" w:color="auto"/>
            </w:tcBorders>
          </w:tcPr>
          <w:p w14:paraId="33046E07" w14:textId="77777777" w:rsidR="00B440F8" w:rsidRPr="00A23FA3" w:rsidRDefault="00B440F8" w:rsidP="00B440F8">
            <w:pPr>
              <w:rPr>
                <w:i/>
                <w:sz w:val="24"/>
                <w:szCs w:val="24"/>
              </w:rPr>
            </w:pPr>
            <w:r w:rsidRPr="00A23FA3">
              <w:rPr>
                <w:i/>
                <w:sz w:val="24"/>
                <w:szCs w:val="24"/>
              </w:rPr>
              <w:t>255</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4BFDCBE6" w14:textId="77777777" w:rsidR="00B440F8" w:rsidRPr="00A23FA3" w:rsidRDefault="00B440F8" w:rsidP="00B440F8">
            <w:pPr>
              <w:rPr>
                <w:rFonts w:ascii="等线" w:eastAsia="等线" w:hAnsi="等线" w:cs="宋体"/>
                <w:kern w:val="0"/>
                <w:szCs w:val="21"/>
              </w:rPr>
            </w:pPr>
          </w:p>
        </w:tc>
      </w:tr>
      <w:tr w:rsidR="00A23FA3" w:rsidRPr="00A23FA3" w14:paraId="2BC20BD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7E75EFDF" w14:textId="77777777" w:rsidR="00B440F8" w:rsidRPr="00A23FA3" w:rsidRDefault="00B440F8" w:rsidP="00B440F8">
            <w:pPr>
              <w:rPr>
                <w:rFonts w:ascii="Calibri" w:hAnsi="Calibri" w:cstheme="minorHAnsi"/>
                <w:szCs w:val="21"/>
              </w:rPr>
            </w:pPr>
            <w:r w:rsidRPr="00A23FA3">
              <w:rPr>
                <w:rFonts w:ascii="Calibri" w:hAnsi="Calibri" w:cstheme="minorHAnsi"/>
                <w:szCs w:val="21"/>
              </w:rPr>
              <w:t>Dollar Amount of Activity</w:t>
            </w:r>
          </w:p>
        </w:tc>
        <w:tc>
          <w:tcPr>
            <w:tcW w:w="1848" w:type="dxa"/>
            <w:tcBorders>
              <w:top w:val="single" w:sz="4" w:space="0" w:color="auto"/>
              <w:left w:val="single" w:sz="4" w:space="0" w:color="auto"/>
              <w:bottom w:val="single" w:sz="4" w:space="0" w:color="auto"/>
              <w:right w:val="single" w:sz="4" w:space="0" w:color="auto"/>
            </w:tcBorders>
          </w:tcPr>
          <w:p w14:paraId="0D802CE9" w14:textId="77777777" w:rsidR="00B440F8" w:rsidRPr="00A23FA3" w:rsidRDefault="00B440F8" w:rsidP="00B440F8">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09479388" w14:textId="77777777" w:rsidR="00B440F8" w:rsidRPr="00A23FA3" w:rsidRDefault="00B440F8" w:rsidP="00B440F8">
            <w:pPr>
              <w:rPr>
                <w:i/>
                <w:sz w:val="24"/>
                <w:szCs w:val="24"/>
              </w:rPr>
            </w:pPr>
            <w:r w:rsidRPr="00A23FA3">
              <w:rPr>
                <w:rFonts w:hint="eastAsia"/>
                <w:i/>
                <w:sz w:val="24"/>
                <w:szCs w:val="24"/>
              </w:rPr>
              <w:t>货币</w:t>
            </w:r>
          </w:p>
        </w:tc>
        <w:tc>
          <w:tcPr>
            <w:tcW w:w="3112" w:type="dxa"/>
            <w:tcBorders>
              <w:top w:val="single" w:sz="4" w:space="0" w:color="auto"/>
              <w:left w:val="single" w:sz="4" w:space="0" w:color="auto"/>
              <w:bottom w:val="single" w:sz="4" w:space="0" w:color="auto"/>
              <w:right w:val="single" w:sz="4" w:space="0" w:color="auto"/>
            </w:tcBorders>
            <w:noWrap/>
          </w:tcPr>
          <w:p w14:paraId="19F37451"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小数点后2位</w:t>
            </w:r>
          </w:p>
        </w:tc>
      </w:tr>
      <w:tr w:rsidR="00A23FA3" w:rsidRPr="00A23FA3" w14:paraId="6E81B17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E4CE45D" w14:textId="77777777" w:rsidR="00B440F8" w:rsidRPr="00A23FA3" w:rsidRDefault="00B440F8" w:rsidP="00B440F8">
            <w:pPr>
              <w:rPr>
                <w:rFonts w:ascii="Calibri" w:hAnsi="Calibri" w:cstheme="minorHAnsi"/>
                <w:szCs w:val="21"/>
              </w:rPr>
            </w:pPr>
            <w:r w:rsidRPr="00A23FA3">
              <w:rPr>
                <w:rFonts w:ascii="Calibri" w:hAnsi="Calibri" w:cstheme="minorHAnsi"/>
                <w:szCs w:val="21"/>
              </w:rPr>
              <w:t>Date(s) of the Activity</w:t>
            </w:r>
          </w:p>
        </w:tc>
        <w:tc>
          <w:tcPr>
            <w:tcW w:w="1848" w:type="dxa"/>
            <w:tcBorders>
              <w:top w:val="single" w:sz="4" w:space="0" w:color="auto"/>
              <w:left w:val="single" w:sz="4" w:space="0" w:color="auto"/>
              <w:bottom w:val="single" w:sz="4" w:space="0" w:color="auto"/>
              <w:right w:val="single" w:sz="4" w:space="0" w:color="auto"/>
            </w:tcBorders>
          </w:tcPr>
          <w:p w14:paraId="76E19288" w14:textId="77777777" w:rsidR="00B440F8" w:rsidRPr="00A23FA3" w:rsidRDefault="00B440F8" w:rsidP="00B440F8">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6BF67F0" w14:textId="77777777" w:rsidR="00B440F8" w:rsidRPr="00A23FA3" w:rsidRDefault="00B440F8" w:rsidP="00B440F8">
            <w:pPr>
              <w:rPr>
                <w:i/>
                <w:sz w:val="24"/>
                <w:szCs w:val="24"/>
              </w:rPr>
            </w:pPr>
            <w:r w:rsidRPr="00A23FA3">
              <w:rPr>
                <w:rFonts w:hint="eastAsia"/>
                <w:i/>
                <w:sz w:val="24"/>
                <w:szCs w:val="24"/>
              </w:rPr>
              <w:t>时间插件</w:t>
            </w:r>
          </w:p>
        </w:tc>
        <w:tc>
          <w:tcPr>
            <w:tcW w:w="3112" w:type="dxa"/>
            <w:tcBorders>
              <w:top w:val="single" w:sz="4" w:space="0" w:color="auto"/>
              <w:left w:val="single" w:sz="4" w:space="0" w:color="auto"/>
              <w:bottom w:val="single" w:sz="4" w:space="0" w:color="auto"/>
              <w:right w:val="single" w:sz="4" w:space="0" w:color="auto"/>
            </w:tcBorders>
            <w:noWrap/>
          </w:tcPr>
          <w:p w14:paraId="380337D5" w14:textId="77777777" w:rsidR="00B440F8" w:rsidRPr="00A23FA3" w:rsidRDefault="00B440F8" w:rsidP="00B440F8">
            <w:pPr>
              <w:rPr>
                <w:rFonts w:ascii="等线" w:eastAsia="等线" w:hAnsi="等线" w:cs="宋体"/>
                <w:kern w:val="0"/>
                <w:szCs w:val="21"/>
              </w:rPr>
            </w:pPr>
          </w:p>
        </w:tc>
      </w:tr>
      <w:tr w:rsidR="00A23FA3" w:rsidRPr="00A23FA3" w14:paraId="210818A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0081AF7F" w14:textId="77777777" w:rsidR="00B440F8" w:rsidRPr="00A23FA3" w:rsidRDefault="00B440F8" w:rsidP="00B440F8">
            <w:pPr>
              <w:rPr>
                <w:rFonts w:ascii="Calibri" w:hAnsi="Calibri" w:cstheme="minorHAnsi"/>
                <w:szCs w:val="21"/>
              </w:rPr>
            </w:pPr>
            <w:r w:rsidRPr="00A23FA3">
              <w:rPr>
                <w:rFonts w:ascii="Calibri" w:hAnsi="Calibri" w:cstheme="minorHAnsi"/>
                <w:szCs w:val="21"/>
              </w:rPr>
              <w:t>Unusual Brief</w:t>
            </w:r>
          </w:p>
        </w:tc>
        <w:tc>
          <w:tcPr>
            <w:tcW w:w="1848" w:type="dxa"/>
            <w:tcBorders>
              <w:top w:val="single" w:sz="4" w:space="0" w:color="auto"/>
              <w:left w:val="single" w:sz="4" w:space="0" w:color="auto"/>
              <w:bottom w:val="single" w:sz="4" w:space="0" w:color="auto"/>
              <w:right w:val="single" w:sz="4" w:space="0" w:color="auto"/>
            </w:tcBorders>
          </w:tcPr>
          <w:p w14:paraId="0A365476" w14:textId="77777777" w:rsidR="00B440F8" w:rsidRPr="00A23FA3" w:rsidRDefault="00B440F8" w:rsidP="00B440F8">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152E49E" w14:textId="77777777" w:rsidR="00B440F8" w:rsidRPr="00A23FA3" w:rsidRDefault="00B440F8" w:rsidP="00B440F8">
            <w:pPr>
              <w:rPr>
                <w:i/>
                <w:sz w:val="24"/>
                <w:szCs w:val="24"/>
              </w:rPr>
            </w:pPr>
            <w:r w:rsidRPr="00A23FA3">
              <w:rPr>
                <w:rFonts w:hint="eastAsia"/>
                <w:i/>
                <w:sz w:val="24"/>
                <w:szCs w:val="24"/>
              </w:rPr>
              <w:t>复选</w:t>
            </w:r>
          </w:p>
        </w:tc>
        <w:tc>
          <w:tcPr>
            <w:tcW w:w="3112" w:type="dxa"/>
            <w:tcBorders>
              <w:top w:val="single" w:sz="4" w:space="0" w:color="auto"/>
              <w:left w:val="single" w:sz="4" w:space="0" w:color="auto"/>
              <w:bottom w:val="single" w:sz="4" w:space="0" w:color="auto"/>
              <w:right w:val="single" w:sz="4" w:space="0" w:color="auto"/>
            </w:tcBorders>
            <w:noWrap/>
          </w:tcPr>
          <w:p w14:paraId="44197E1E" w14:textId="77777777" w:rsidR="00B440F8" w:rsidRPr="00A23FA3" w:rsidRDefault="00B440F8" w:rsidP="00B440F8">
            <w:pPr>
              <w:rPr>
                <w:rFonts w:ascii="等线" w:eastAsia="等线" w:hAnsi="等线" w:cs="宋体"/>
                <w:kern w:val="0"/>
                <w:szCs w:val="21"/>
              </w:rPr>
            </w:pPr>
            <w:r w:rsidRPr="00A23FA3">
              <w:rPr>
                <w:rFonts w:ascii="等线" w:eastAsia="等线" w:hAnsi="等线" w:cs="宋体" w:hint="eastAsia"/>
                <w:kern w:val="0"/>
                <w:szCs w:val="21"/>
              </w:rPr>
              <w:t>其它类有表框填写，</w:t>
            </w:r>
            <w:r w:rsidRPr="00A23FA3">
              <w:rPr>
                <w:rFonts w:ascii="等线" w:eastAsia="等线" w:hAnsi="等线" w:cs="宋体"/>
                <w:kern w:val="0"/>
                <w:szCs w:val="21"/>
              </w:rPr>
              <w:t>100</w:t>
            </w:r>
            <w:r w:rsidRPr="00A23FA3">
              <w:rPr>
                <w:rFonts w:ascii="等线" w:eastAsia="等线" w:hAnsi="等线" w:cs="宋体" w:hint="eastAsia"/>
                <w:kern w:val="0"/>
                <w:szCs w:val="21"/>
              </w:rPr>
              <w:t>字符以内</w:t>
            </w:r>
          </w:p>
        </w:tc>
      </w:tr>
      <w:tr w:rsidR="00B440F8" w:rsidRPr="00A23FA3" w14:paraId="6634093B"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noWrap/>
          </w:tcPr>
          <w:p w14:paraId="4EA734CF" w14:textId="77777777" w:rsidR="00B440F8" w:rsidRPr="00A23FA3" w:rsidRDefault="00B440F8" w:rsidP="00B440F8">
            <w:pPr>
              <w:rPr>
                <w:rFonts w:ascii="Calibri" w:hAnsi="Calibri" w:cstheme="minorHAnsi"/>
                <w:szCs w:val="21"/>
              </w:rPr>
            </w:pPr>
            <w:r w:rsidRPr="00A23FA3">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tcPr>
          <w:p w14:paraId="7FA1B71F" w14:textId="77777777" w:rsidR="00B440F8" w:rsidRPr="00A23FA3" w:rsidRDefault="00B440F8" w:rsidP="00B440F8">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9FB1CDD" w14:textId="77777777" w:rsidR="00B440F8" w:rsidRPr="00A23FA3" w:rsidRDefault="00B440F8" w:rsidP="00B440F8">
            <w:pPr>
              <w:rPr>
                <w:i/>
                <w:sz w:val="24"/>
                <w:szCs w:val="24"/>
              </w:rPr>
            </w:pPr>
          </w:p>
        </w:tc>
        <w:tc>
          <w:tcPr>
            <w:tcW w:w="3112" w:type="dxa"/>
            <w:tcBorders>
              <w:top w:val="single" w:sz="4" w:space="0" w:color="auto"/>
              <w:left w:val="single" w:sz="4" w:space="0" w:color="auto"/>
              <w:bottom w:val="single" w:sz="4" w:space="0" w:color="auto"/>
              <w:right w:val="single" w:sz="4" w:space="0" w:color="auto"/>
            </w:tcBorders>
            <w:noWrap/>
          </w:tcPr>
          <w:p w14:paraId="318F4D30" w14:textId="77777777" w:rsidR="00B440F8" w:rsidRPr="00A23FA3" w:rsidRDefault="00B440F8" w:rsidP="00B440F8">
            <w:pPr>
              <w:spacing w:afterLines="20" w:after="62"/>
              <w:rPr>
                <w:rFonts w:ascii="Calibri" w:hAnsi="Calibri" w:cstheme="minorHAnsi"/>
                <w:sz w:val="18"/>
                <w:szCs w:val="18"/>
              </w:rPr>
            </w:pPr>
            <w:r w:rsidRPr="00A23FA3">
              <w:rPr>
                <w:rFonts w:ascii="Calibri" w:hAnsi="Calibri" w:cstheme="minorHAnsi" w:hint="eastAsia"/>
                <w:sz w:val="18"/>
                <w:szCs w:val="18"/>
              </w:rPr>
              <w:t>表格这里的字段</w:t>
            </w:r>
            <w:r w:rsidRPr="00A23FA3">
              <w:rPr>
                <w:rFonts w:ascii="Calibri" w:hAnsi="Calibri" w:cstheme="minorHAnsi" w:hint="eastAsia"/>
                <w:sz w:val="18"/>
                <w:szCs w:val="18"/>
              </w:rPr>
              <w:t xml:space="preserve"> </w:t>
            </w:r>
            <w:r w:rsidRPr="00A23FA3">
              <w:rPr>
                <w:rFonts w:ascii="Calibri" w:hAnsi="Calibri" w:cstheme="minorHAnsi"/>
                <w:sz w:val="18"/>
                <w:szCs w:val="18"/>
              </w:rPr>
              <w:t>PLEASE PROVIDE A BRIEF DESCRIPTION</w:t>
            </w:r>
          </w:p>
          <w:p w14:paraId="6190EA80" w14:textId="77777777" w:rsidR="00B440F8" w:rsidRPr="00A23FA3" w:rsidRDefault="00B440F8" w:rsidP="00B440F8">
            <w:pPr>
              <w:spacing w:afterLines="20" w:after="62"/>
              <w:rPr>
                <w:rFonts w:ascii="Calibri" w:hAnsi="Calibri" w:cstheme="minorHAnsi"/>
                <w:sz w:val="18"/>
                <w:szCs w:val="18"/>
              </w:rPr>
            </w:pPr>
            <w:r w:rsidRPr="00A23FA3">
              <w:rPr>
                <w:rFonts w:ascii="Calibri" w:hAnsi="Calibri" w:cstheme="minorHAnsi"/>
                <w:sz w:val="18"/>
                <w:szCs w:val="18"/>
              </w:rPr>
              <w:t>OF UNUSUAL ACTIVITIES:</w:t>
            </w:r>
            <w:r w:rsidRPr="00A23FA3">
              <w:rPr>
                <w:rStyle w:val="ae"/>
              </w:rPr>
              <w:commentReference w:id="4616"/>
            </w:r>
          </w:p>
          <w:p w14:paraId="0F8115F5" w14:textId="77777777" w:rsidR="00B440F8" w:rsidRPr="00A23FA3" w:rsidRDefault="00B440F8" w:rsidP="00B440F8">
            <w:pPr>
              <w:rPr>
                <w:rFonts w:ascii="等线" w:eastAsia="等线" w:hAnsi="等线" w:cs="宋体"/>
                <w:kern w:val="0"/>
                <w:szCs w:val="21"/>
              </w:rPr>
            </w:pPr>
          </w:p>
        </w:tc>
      </w:tr>
    </w:tbl>
    <w:p w14:paraId="7553033B" w14:textId="77777777" w:rsidR="00B440F8" w:rsidRPr="00A23FA3" w:rsidRDefault="00B440F8" w:rsidP="00B440F8"/>
    <w:p w14:paraId="0CAFF6BB" w14:textId="6C0F9836" w:rsidR="00B440F8" w:rsidRPr="00A23FA3" w:rsidRDefault="00B440F8" w:rsidP="00B440F8">
      <w:r w:rsidRPr="00A23FA3">
        <w:rPr>
          <w:rFonts w:hint="eastAsia"/>
        </w:rPr>
        <w:t>当表五填完</w:t>
      </w:r>
      <w:r w:rsidRPr="00A23FA3">
        <w:rPr>
          <w:rFonts w:hint="eastAsia"/>
        </w:rPr>
        <w:t>s</w:t>
      </w:r>
      <w:r w:rsidRPr="00A23FA3">
        <w:t>ubmit</w:t>
      </w:r>
      <w:r w:rsidRPr="00A23FA3">
        <w:rPr>
          <w:rFonts w:hint="eastAsia"/>
        </w:rPr>
        <w:t>后，</w:t>
      </w:r>
      <w:r w:rsidRPr="00A23FA3">
        <w:rPr>
          <w:rFonts w:hint="eastAsia"/>
        </w:rPr>
        <w:t>B</w:t>
      </w:r>
      <w:r w:rsidRPr="00A23FA3">
        <w:t>SA</w:t>
      </w:r>
      <w:r w:rsidRPr="00A23FA3">
        <w:rPr>
          <w:rFonts w:hint="eastAsia"/>
        </w:rPr>
        <w:t>角色那出现导出按钮，把所有这些表单导出打印，他们会有一个线下流程，</w:t>
      </w:r>
      <w:r w:rsidR="00C7576F" w:rsidRPr="00A23FA3">
        <w:rPr>
          <w:rFonts w:hint="eastAsia"/>
        </w:rPr>
        <w:t>详见</w:t>
      </w:r>
      <w:r w:rsidR="00C7576F" w:rsidRPr="00A23FA3">
        <w:t xml:space="preserve">3.2.14 BSA  </w:t>
      </w:r>
    </w:p>
    <w:p w14:paraId="559926FE" w14:textId="03706A7E" w:rsidR="00B440F8" w:rsidRPr="00A23FA3" w:rsidRDefault="00B440F8" w:rsidP="00B440F8"/>
    <w:p w14:paraId="503C87C4" w14:textId="77777777" w:rsidR="00173E59" w:rsidRPr="00A23FA3" w:rsidRDefault="00173E59" w:rsidP="00173E59"/>
    <w:p w14:paraId="3D3146D1" w14:textId="77777777" w:rsidR="00173E59" w:rsidRPr="00A23FA3" w:rsidRDefault="00173E59" w:rsidP="00173E59">
      <w:pPr>
        <w:pStyle w:val="a0"/>
        <w:numPr>
          <w:ilvl w:val="0"/>
          <w:numId w:val="86"/>
        </w:numPr>
        <w:ind w:firstLineChars="0"/>
        <w:rPr>
          <w:b/>
        </w:rPr>
      </w:pPr>
      <w:r w:rsidRPr="00A23FA3">
        <w:rPr>
          <w:b/>
        </w:rPr>
        <w:t xml:space="preserve">#10  </w:t>
      </w:r>
      <w:r w:rsidRPr="00A23FA3">
        <w:rPr>
          <w:rFonts w:ascii="Calibri" w:hAnsi="Calibri" w:cstheme="minorHAnsi"/>
          <w:b/>
        </w:rPr>
        <w:t>Referral Form of Unusual /Suspicious Activities (offline)</w:t>
      </w:r>
    </w:p>
    <w:p w14:paraId="2C216677" w14:textId="38532900" w:rsidR="00173E59" w:rsidRPr="00A23FA3" w:rsidRDefault="00173E59" w:rsidP="00C7576F">
      <w:r w:rsidRPr="00A23FA3">
        <w:rPr>
          <w:rFonts w:hint="eastAsia"/>
        </w:rPr>
        <w:t>1</w:t>
      </w:r>
      <w:r w:rsidRPr="00A23FA3">
        <w:t xml:space="preserve">. </w:t>
      </w:r>
      <w:r w:rsidR="00C7576F" w:rsidRPr="00A23FA3">
        <w:rPr>
          <w:rFonts w:hint="eastAsia"/>
        </w:rPr>
        <w:t>这个表是在创建</w:t>
      </w:r>
      <w:r w:rsidR="00C7576F" w:rsidRPr="00A23FA3">
        <w:rPr>
          <w:rFonts w:hint="eastAsia"/>
        </w:rPr>
        <w:t>C</w:t>
      </w:r>
      <w:r w:rsidR="00C7576F" w:rsidRPr="00A23FA3">
        <w:t>ASE</w:t>
      </w:r>
      <w:r w:rsidR="00C7576F" w:rsidRPr="00A23FA3">
        <w:rPr>
          <w:rFonts w:hint="eastAsia"/>
        </w:rPr>
        <w:t>时发现添加的是新客户时才会出现</w:t>
      </w:r>
    </w:p>
    <w:p w14:paraId="1864BF52" w14:textId="77777777" w:rsidR="00173E59" w:rsidRPr="00A23FA3" w:rsidRDefault="00173E59" w:rsidP="00173E59">
      <w:r w:rsidRPr="00A23FA3">
        <w:rPr>
          <w:rFonts w:hint="eastAsia"/>
        </w:rPr>
        <w:t>3</w:t>
      </w:r>
      <w:r w:rsidRPr="00A23FA3">
        <w:t xml:space="preserve">. </w:t>
      </w:r>
      <w:r w:rsidRPr="00A23FA3">
        <w:rPr>
          <w:rFonts w:hint="eastAsia"/>
        </w:rPr>
        <w:t>表单字段</w:t>
      </w:r>
    </w:p>
    <w:p w14:paraId="6C0C6954" w14:textId="77777777" w:rsidR="00173E59" w:rsidRPr="00A23FA3" w:rsidRDefault="00173E59" w:rsidP="00173E59">
      <w:pPr>
        <w:pStyle w:val="a0"/>
        <w:ind w:left="360" w:firstLineChars="0" w:firstLine="0"/>
      </w:pPr>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3112"/>
      </w:tblGrid>
      <w:tr w:rsidR="00A23FA3" w:rsidRPr="00A23FA3" w14:paraId="05AE0CE3"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331B2BA" w14:textId="77777777" w:rsidR="00173E59" w:rsidRPr="00A23FA3" w:rsidRDefault="00173E59" w:rsidP="00173E59">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14A2631D" w14:textId="77777777" w:rsidR="00173E59" w:rsidRPr="00A23FA3" w:rsidRDefault="00173E59" w:rsidP="00173E59">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C10556" w14:textId="77777777" w:rsidR="00173E59" w:rsidRPr="00A23FA3" w:rsidRDefault="00173E59" w:rsidP="00173E59">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6BF677C0" w14:textId="77777777" w:rsidR="00173E59" w:rsidRPr="00A23FA3" w:rsidRDefault="00173E59" w:rsidP="00173E59">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5CF3D6" w14:textId="77777777" w:rsidR="00173E59" w:rsidRPr="00A23FA3" w:rsidRDefault="00173E59" w:rsidP="00173E59">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311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E0358F2" w14:textId="77777777" w:rsidR="00173E59" w:rsidRPr="00A23FA3" w:rsidRDefault="00173E59" w:rsidP="00173E59">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51780D96" w14:textId="77777777" w:rsidR="00173E59" w:rsidRPr="00A23FA3" w:rsidRDefault="00173E59" w:rsidP="00173E59">
            <w:pPr>
              <w:rPr>
                <w:rFonts w:ascii="等线" w:eastAsia="等线" w:hAnsi="等线" w:cs="宋体"/>
                <w:b/>
                <w:bCs/>
                <w:kern w:val="0"/>
                <w:szCs w:val="21"/>
              </w:rPr>
            </w:pPr>
            <w:r w:rsidRPr="00A23FA3">
              <w:rPr>
                <w:i/>
                <w:sz w:val="24"/>
                <w:szCs w:val="24"/>
              </w:rPr>
              <w:t>Remarks</w:t>
            </w:r>
          </w:p>
        </w:tc>
      </w:tr>
      <w:tr w:rsidR="00A23FA3" w:rsidRPr="00A23FA3" w14:paraId="6560F378"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01310855"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Date</w:t>
            </w:r>
          </w:p>
        </w:tc>
        <w:tc>
          <w:tcPr>
            <w:tcW w:w="1848" w:type="dxa"/>
            <w:tcBorders>
              <w:top w:val="single" w:sz="4" w:space="0" w:color="auto"/>
              <w:left w:val="single" w:sz="4" w:space="0" w:color="auto"/>
              <w:bottom w:val="single" w:sz="4" w:space="0" w:color="auto"/>
              <w:right w:val="single" w:sz="4" w:space="0" w:color="auto"/>
            </w:tcBorders>
          </w:tcPr>
          <w:p w14:paraId="51194A44" w14:textId="77777777" w:rsidR="00173E59" w:rsidRPr="00A23FA3" w:rsidRDefault="00173E59" w:rsidP="00173E59">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5243050B" w14:textId="77777777" w:rsidR="00173E59" w:rsidRPr="00A23FA3" w:rsidRDefault="00173E59" w:rsidP="00173E59">
            <w:pPr>
              <w:rPr>
                <w:rFonts w:ascii="等线" w:eastAsia="等线" w:hAnsi="等线" w:cs="宋体"/>
                <w:kern w:val="0"/>
                <w:szCs w:val="21"/>
              </w:rPr>
            </w:pPr>
            <w:r w:rsidRPr="00A23FA3">
              <w:rPr>
                <w:rFonts w:hint="eastAsia"/>
                <w:i/>
                <w:sz w:val="24"/>
                <w:szCs w:val="24"/>
              </w:rPr>
              <w:t>时间插件</w:t>
            </w:r>
          </w:p>
        </w:tc>
        <w:tc>
          <w:tcPr>
            <w:tcW w:w="3112" w:type="dxa"/>
            <w:tcBorders>
              <w:top w:val="single" w:sz="4" w:space="0" w:color="auto"/>
              <w:left w:val="single" w:sz="4" w:space="0" w:color="auto"/>
              <w:bottom w:val="single" w:sz="4" w:space="0" w:color="auto"/>
              <w:right w:val="single" w:sz="4" w:space="0" w:color="auto"/>
            </w:tcBorders>
            <w:noWrap/>
          </w:tcPr>
          <w:p w14:paraId="70256357"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默认调取填表当日</w:t>
            </w:r>
          </w:p>
        </w:tc>
      </w:tr>
      <w:tr w:rsidR="00A23FA3" w:rsidRPr="00A23FA3" w14:paraId="3FFA0AAA"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53692DF7"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Our Ref. No</w:t>
            </w:r>
          </w:p>
        </w:tc>
        <w:tc>
          <w:tcPr>
            <w:tcW w:w="1848" w:type="dxa"/>
            <w:tcBorders>
              <w:top w:val="single" w:sz="4" w:space="0" w:color="auto"/>
              <w:left w:val="single" w:sz="4" w:space="0" w:color="auto"/>
              <w:bottom w:val="single" w:sz="4" w:space="0" w:color="auto"/>
              <w:right w:val="single" w:sz="4" w:space="0" w:color="auto"/>
            </w:tcBorders>
          </w:tcPr>
          <w:p w14:paraId="051541BD" w14:textId="77777777" w:rsidR="00173E59" w:rsidRPr="00A23FA3" w:rsidRDefault="00173E59" w:rsidP="00173E59">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B879D72" w14:textId="77777777" w:rsidR="00173E59" w:rsidRPr="00A23FA3" w:rsidRDefault="00173E59" w:rsidP="00173E59">
            <w:pPr>
              <w:rPr>
                <w:rFonts w:ascii="等线" w:eastAsia="等线" w:hAnsi="等线" w:cs="宋体"/>
                <w:kern w:val="0"/>
                <w:szCs w:val="21"/>
              </w:rPr>
            </w:pPr>
            <w:r w:rsidRPr="00A23FA3">
              <w:rPr>
                <w:rFonts w:ascii="等线" w:eastAsia="等线" w:hAnsi="等线" w:cs="宋体"/>
                <w:kern w:val="0"/>
                <w:szCs w:val="21"/>
              </w:rPr>
              <w:t>30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3CAFD137"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默认调取创建C</w:t>
            </w:r>
            <w:r w:rsidRPr="00A23FA3">
              <w:rPr>
                <w:rFonts w:ascii="等线" w:eastAsia="等线" w:hAnsi="等线" w:cs="宋体"/>
                <w:kern w:val="0"/>
                <w:szCs w:val="21"/>
              </w:rPr>
              <w:t>ASE</w:t>
            </w:r>
            <w:r w:rsidRPr="00A23FA3">
              <w:rPr>
                <w:rFonts w:ascii="等线" w:eastAsia="等线" w:hAnsi="等线" w:cs="宋体" w:hint="eastAsia"/>
                <w:kern w:val="0"/>
                <w:szCs w:val="21"/>
              </w:rPr>
              <w:t>时填的B</w:t>
            </w:r>
            <w:r w:rsidRPr="00A23FA3">
              <w:rPr>
                <w:rFonts w:ascii="等线" w:eastAsia="等线" w:hAnsi="等线" w:cs="宋体"/>
                <w:kern w:val="0"/>
                <w:szCs w:val="21"/>
              </w:rPr>
              <w:t>OC REFERENCE</w:t>
            </w:r>
            <w:r w:rsidRPr="00A23FA3">
              <w:rPr>
                <w:rFonts w:ascii="等线" w:eastAsia="等线" w:hAnsi="等线" w:cs="宋体" w:hint="eastAsia"/>
                <w:kern w:val="0"/>
                <w:szCs w:val="21"/>
              </w:rPr>
              <w:t>字段</w:t>
            </w:r>
          </w:p>
        </w:tc>
      </w:tr>
      <w:tr w:rsidR="00A23FA3" w:rsidRPr="00A23FA3" w14:paraId="498A4FE2"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7677F3DF"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Type of Transaction</w:t>
            </w:r>
          </w:p>
        </w:tc>
        <w:tc>
          <w:tcPr>
            <w:tcW w:w="1848" w:type="dxa"/>
            <w:tcBorders>
              <w:top w:val="single" w:sz="4" w:space="0" w:color="auto"/>
              <w:left w:val="single" w:sz="4" w:space="0" w:color="auto"/>
              <w:bottom w:val="single" w:sz="4" w:space="0" w:color="auto"/>
              <w:right w:val="single" w:sz="4" w:space="0" w:color="auto"/>
            </w:tcBorders>
          </w:tcPr>
          <w:p w14:paraId="72D3A33A" w14:textId="2919FAE9" w:rsidR="00173E59" w:rsidRPr="00A23FA3" w:rsidRDefault="00173E59" w:rsidP="00173E59">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3C29D398"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单选</w:t>
            </w:r>
          </w:p>
        </w:tc>
        <w:tc>
          <w:tcPr>
            <w:tcW w:w="3112" w:type="dxa"/>
            <w:tcBorders>
              <w:top w:val="single" w:sz="4" w:space="0" w:color="auto"/>
              <w:left w:val="single" w:sz="4" w:space="0" w:color="auto"/>
              <w:bottom w:val="single" w:sz="4" w:space="0" w:color="auto"/>
              <w:right w:val="single" w:sz="4" w:space="0" w:color="auto"/>
            </w:tcBorders>
            <w:noWrap/>
          </w:tcPr>
          <w:p w14:paraId="2BA73ADF" w14:textId="77777777" w:rsidR="00173E59" w:rsidRPr="00A23FA3" w:rsidRDefault="00173E59" w:rsidP="00173E59">
            <w:pPr>
              <w:rPr>
                <w:rFonts w:ascii="等线" w:eastAsia="等线" w:hAnsi="等线" w:cs="宋体"/>
                <w:kern w:val="0"/>
                <w:szCs w:val="21"/>
              </w:rPr>
            </w:pPr>
          </w:p>
        </w:tc>
      </w:tr>
      <w:tr w:rsidR="00A23FA3" w:rsidRPr="00A23FA3" w14:paraId="1F3C26AE"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5A2766E5"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Correspondent Bank ID</w:t>
            </w:r>
          </w:p>
        </w:tc>
        <w:tc>
          <w:tcPr>
            <w:tcW w:w="1848" w:type="dxa"/>
            <w:tcBorders>
              <w:top w:val="single" w:sz="4" w:space="0" w:color="auto"/>
              <w:left w:val="single" w:sz="4" w:space="0" w:color="auto"/>
              <w:bottom w:val="single" w:sz="4" w:space="0" w:color="auto"/>
              <w:right w:val="single" w:sz="4" w:space="0" w:color="auto"/>
            </w:tcBorders>
          </w:tcPr>
          <w:p w14:paraId="34A33835" w14:textId="77777777" w:rsidR="00173E59" w:rsidRPr="00A23FA3" w:rsidRDefault="00173E59" w:rsidP="00173E59">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4B01AFF" w14:textId="77777777" w:rsidR="00173E59" w:rsidRPr="00A23FA3" w:rsidRDefault="00173E59" w:rsidP="00173E59">
            <w:pPr>
              <w:rPr>
                <w:rFonts w:ascii="等线" w:eastAsia="等线" w:hAnsi="等线" w:cs="宋体"/>
                <w:kern w:val="0"/>
                <w:szCs w:val="21"/>
              </w:rPr>
            </w:pPr>
            <w:r w:rsidRPr="00A23FA3">
              <w:rPr>
                <w:rFonts w:ascii="等线" w:eastAsia="等线" w:hAnsi="等线" w:cs="宋体"/>
                <w:kern w:val="0"/>
                <w:szCs w:val="21"/>
              </w:rPr>
              <w:t>30</w:t>
            </w:r>
            <w:r w:rsidRPr="00A23FA3">
              <w:rPr>
                <w:rFonts w:ascii="等线" w:eastAsia="等线" w:hAnsi="等线" w:cs="宋体" w:hint="eastAsia"/>
                <w:kern w:val="0"/>
                <w:szCs w:val="21"/>
              </w:rPr>
              <w:t>字符以内数字、字母、斜杆、横杆、下划线</w:t>
            </w:r>
          </w:p>
        </w:tc>
        <w:tc>
          <w:tcPr>
            <w:tcW w:w="3112" w:type="dxa"/>
            <w:tcBorders>
              <w:top w:val="single" w:sz="4" w:space="0" w:color="auto"/>
              <w:left w:val="single" w:sz="4" w:space="0" w:color="auto"/>
              <w:bottom w:val="single" w:sz="4" w:space="0" w:color="auto"/>
              <w:right w:val="single" w:sz="4" w:space="0" w:color="auto"/>
            </w:tcBorders>
            <w:noWrap/>
          </w:tcPr>
          <w:p w14:paraId="2308AF5C" w14:textId="77777777" w:rsidR="00173E59" w:rsidRPr="00A23FA3" w:rsidRDefault="00173E59" w:rsidP="00173E59">
            <w:pPr>
              <w:rPr>
                <w:rFonts w:ascii="等线" w:eastAsia="等线" w:hAnsi="等线" w:cs="宋体"/>
                <w:kern w:val="0"/>
                <w:szCs w:val="21"/>
              </w:rPr>
            </w:pPr>
          </w:p>
        </w:tc>
      </w:tr>
      <w:tr w:rsidR="00A23FA3" w:rsidRPr="00A23FA3" w14:paraId="11671F80"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61A494E9"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Name</w:t>
            </w:r>
          </w:p>
        </w:tc>
        <w:tc>
          <w:tcPr>
            <w:tcW w:w="1848" w:type="dxa"/>
            <w:tcBorders>
              <w:top w:val="single" w:sz="4" w:space="0" w:color="auto"/>
              <w:left w:val="single" w:sz="4" w:space="0" w:color="auto"/>
              <w:bottom w:val="single" w:sz="4" w:space="0" w:color="auto"/>
              <w:right w:val="single" w:sz="4" w:space="0" w:color="auto"/>
            </w:tcBorders>
          </w:tcPr>
          <w:p w14:paraId="01F1953A" w14:textId="77777777" w:rsidR="00173E59" w:rsidRPr="00A23FA3" w:rsidRDefault="00173E59" w:rsidP="00173E59">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2BF678BC" w14:textId="77777777" w:rsidR="00173E59" w:rsidRPr="00A23FA3" w:rsidRDefault="00173E59" w:rsidP="00173E59">
            <w:pPr>
              <w:rPr>
                <w:rFonts w:ascii="等线" w:eastAsia="等线" w:hAnsi="等线" w:cs="宋体"/>
                <w:kern w:val="0"/>
                <w:szCs w:val="21"/>
              </w:rPr>
            </w:pPr>
          </w:p>
        </w:tc>
        <w:tc>
          <w:tcPr>
            <w:tcW w:w="3112" w:type="dxa"/>
            <w:tcBorders>
              <w:top w:val="single" w:sz="4" w:space="0" w:color="auto"/>
              <w:left w:val="single" w:sz="4" w:space="0" w:color="auto"/>
              <w:bottom w:val="single" w:sz="4" w:space="0" w:color="auto"/>
              <w:right w:val="single" w:sz="4" w:space="0" w:color="auto"/>
            </w:tcBorders>
            <w:noWrap/>
          </w:tcPr>
          <w:p w14:paraId="298293A6" w14:textId="77777777" w:rsidR="00173E59" w:rsidRPr="00A23FA3" w:rsidRDefault="00173E59" w:rsidP="00173E59">
            <w:pPr>
              <w:rPr>
                <w:rFonts w:ascii="等线" w:eastAsia="等线" w:hAnsi="等线" w:cs="宋体"/>
                <w:kern w:val="0"/>
                <w:szCs w:val="21"/>
              </w:rPr>
            </w:pPr>
            <w:del w:id="4617" w:author="raye" w:date="2018-07-18T18:33:00Z">
              <w:r w:rsidRPr="00A23FA3" w:rsidDel="00417AF4">
                <w:rPr>
                  <w:rFonts w:ascii="等线" w:eastAsia="等线" w:hAnsi="等线" w:cs="宋体" w:hint="eastAsia"/>
                  <w:kern w:val="0"/>
                  <w:szCs w:val="21"/>
                </w:rPr>
                <w:delText>这个是显示时间&amp;地名（待确认）</w:delText>
              </w:r>
            </w:del>
          </w:p>
        </w:tc>
      </w:tr>
      <w:tr w:rsidR="00A23FA3" w:rsidRPr="00A23FA3" w14:paraId="69891051"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3C301CF5" w14:textId="77777777" w:rsidR="00173E59" w:rsidRPr="00A23FA3" w:rsidRDefault="00173E59" w:rsidP="00173E59">
            <w:pPr>
              <w:rPr>
                <w:rFonts w:ascii="等线" w:eastAsia="等线" w:hAnsi="等线" w:cs="宋体"/>
                <w:kern w:val="0"/>
                <w:szCs w:val="21"/>
              </w:rPr>
            </w:pPr>
            <w:r w:rsidRPr="00A23FA3">
              <w:rPr>
                <w:rFonts w:ascii="Calibri" w:hAnsi="Calibri" w:cstheme="minorHAnsi"/>
                <w:szCs w:val="21"/>
              </w:rPr>
              <w:t>Counterparty's I.D</w:t>
            </w:r>
          </w:p>
        </w:tc>
        <w:tc>
          <w:tcPr>
            <w:tcW w:w="1848" w:type="dxa"/>
            <w:tcBorders>
              <w:top w:val="single" w:sz="4" w:space="0" w:color="auto"/>
              <w:left w:val="single" w:sz="4" w:space="0" w:color="auto"/>
              <w:bottom w:val="single" w:sz="4" w:space="0" w:color="auto"/>
              <w:right w:val="single" w:sz="4" w:space="0" w:color="auto"/>
            </w:tcBorders>
          </w:tcPr>
          <w:p w14:paraId="1CD3CA55" w14:textId="77777777" w:rsidR="00173E59" w:rsidRPr="00A23FA3" w:rsidRDefault="00173E59" w:rsidP="00173E59">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0405E4DE" w14:textId="77777777" w:rsidR="00173E59" w:rsidRPr="00A23FA3" w:rsidRDefault="00173E59" w:rsidP="00173E59">
            <w:pPr>
              <w:rPr>
                <w:rFonts w:ascii="等线" w:eastAsia="等线" w:hAnsi="等线" w:cs="宋体"/>
                <w:kern w:val="0"/>
                <w:szCs w:val="21"/>
              </w:rPr>
            </w:pPr>
            <w:r w:rsidRPr="00A23FA3">
              <w:rPr>
                <w:rFonts w:ascii="等线" w:eastAsia="等线" w:hAnsi="等线" w:cs="宋体"/>
                <w:kern w:val="0"/>
                <w:szCs w:val="21"/>
              </w:rPr>
              <w:t>3</w:t>
            </w:r>
            <w:r w:rsidRPr="00A23FA3">
              <w:rPr>
                <w:rFonts w:ascii="等线" w:eastAsia="等线" w:hAnsi="等线" w:cs="宋体" w:hint="eastAsia"/>
                <w:kern w:val="0"/>
                <w:szCs w:val="21"/>
              </w:rPr>
              <w:t>0字符以内</w:t>
            </w:r>
          </w:p>
        </w:tc>
        <w:tc>
          <w:tcPr>
            <w:tcW w:w="3112" w:type="dxa"/>
            <w:tcBorders>
              <w:top w:val="single" w:sz="4" w:space="0" w:color="auto"/>
              <w:left w:val="single" w:sz="4" w:space="0" w:color="auto"/>
              <w:bottom w:val="single" w:sz="4" w:space="0" w:color="auto"/>
              <w:right w:val="single" w:sz="4" w:space="0" w:color="auto"/>
            </w:tcBorders>
            <w:noWrap/>
          </w:tcPr>
          <w:p w14:paraId="7129BEC9"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数字，字母 识别空格</w:t>
            </w:r>
          </w:p>
        </w:tc>
      </w:tr>
      <w:tr w:rsidR="00A23FA3" w:rsidRPr="00A23FA3" w14:paraId="26F45BE1"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4A43D176" w14:textId="77777777" w:rsidR="00173E59" w:rsidRPr="00A23FA3" w:rsidRDefault="00173E59" w:rsidP="00173E59">
            <w:pPr>
              <w:rPr>
                <w:rFonts w:ascii="Calibri" w:hAnsi="Calibri" w:cstheme="minorHAnsi"/>
                <w:szCs w:val="21"/>
              </w:rPr>
            </w:pPr>
            <w:r w:rsidRPr="00A23FA3">
              <w:rPr>
                <w:rFonts w:ascii="Calibri" w:hAnsi="Calibri" w:cstheme="minorHAnsi"/>
                <w:szCs w:val="21"/>
              </w:rPr>
              <w:t>Account with our bank</w:t>
            </w:r>
          </w:p>
        </w:tc>
        <w:tc>
          <w:tcPr>
            <w:tcW w:w="1848" w:type="dxa"/>
            <w:tcBorders>
              <w:top w:val="single" w:sz="4" w:space="0" w:color="auto"/>
              <w:left w:val="single" w:sz="4" w:space="0" w:color="auto"/>
              <w:bottom w:val="single" w:sz="4" w:space="0" w:color="auto"/>
              <w:right w:val="single" w:sz="4" w:space="0" w:color="auto"/>
            </w:tcBorders>
          </w:tcPr>
          <w:p w14:paraId="26C77422" w14:textId="77777777" w:rsidR="00173E59" w:rsidRPr="00A23FA3" w:rsidRDefault="00173E59" w:rsidP="00173E59">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4CBF1524" w14:textId="77777777" w:rsidR="00173E59" w:rsidRPr="00A23FA3" w:rsidRDefault="00173E59" w:rsidP="00173E59">
            <w:pPr>
              <w:rPr>
                <w:i/>
                <w:sz w:val="24"/>
                <w:szCs w:val="24"/>
              </w:rPr>
            </w:pPr>
            <w:r w:rsidRPr="00A23FA3">
              <w:rPr>
                <w:rFonts w:ascii="等线" w:eastAsia="等线" w:hAnsi="等线" w:cs="宋体" w:hint="eastAsia"/>
                <w:kern w:val="0"/>
                <w:szCs w:val="21"/>
              </w:rPr>
              <w:t>单选</w:t>
            </w:r>
          </w:p>
        </w:tc>
        <w:tc>
          <w:tcPr>
            <w:tcW w:w="3112" w:type="dxa"/>
            <w:tcBorders>
              <w:top w:val="single" w:sz="4" w:space="0" w:color="auto"/>
              <w:left w:val="single" w:sz="4" w:space="0" w:color="auto"/>
              <w:bottom w:val="single" w:sz="4" w:space="0" w:color="auto"/>
              <w:right w:val="single" w:sz="4" w:space="0" w:color="auto"/>
            </w:tcBorders>
            <w:noWrap/>
          </w:tcPr>
          <w:p w14:paraId="599AE948"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是&amp;否</w:t>
            </w:r>
          </w:p>
        </w:tc>
      </w:tr>
      <w:tr w:rsidR="00A23FA3" w:rsidRPr="00A23FA3" w14:paraId="741AA980"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07758FB9" w14:textId="77777777" w:rsidR="00173E59" w:rsidRPr="00A23FA3" w:rsidRDefault="00173E59" w:rsidP="00173E59">
            <w:pPr>
              <w:rPr>
                <w:rFonts w:ascii="Calibri" w:hAnsi="Calibri" w:cstheme="minorHAnsi"/>
                <w:szCs w:val="21"/>
              </w:rPr>
            </w:pPr>
            <w:r w:rsidRPr="00A23FA3">
              <w:rPr>
                <w:rFonts w:ascii="Calibri" w:hAnsi="Calibri" w:cstheme="minorHAnsi"/>
                <w:szCs w:val="21"/>
              </w:rPr>
              <w:t xml:space="preserve">Counterparty's </w:t>
            </w:r>
            <w:r w:rsidRPr="00A23FA3">
              <w:rPr>
                <w:rFonts w:ascii="Calibri" w:hAnsi="Calibri" w:cstheme="minorHAnsi"/>
                <w:szCs w:val="21"/>
              </w:rPr>
              <w:lastRenderedPageBreak/>
              <w:t>Name</w:t>
            </w:r>
          </w:p>
        </w:tc>
        <w:tc>
          <w:tcPr>
            <w:tcW w:w="1848" w:type="dxa"/>
            <w:tcBorders>
              <w:top w:val="single" w:sz="4" w:space="0" w:color="auto"/>
              <w:left w:val="single" w:sz="4" w:space="0" w:color="auto"/>
              <w:bottom w:val="single" w:sz="4" w:space="0" w:color="auto"/>
              <w:right w:val="single" w:sz="4" w:space="0" w:color="auto"/>
            </w:tcBorders>
          </w:tcPr>
          <w:p w14:paraId="44175C89" w14:textId="77777777" w:rsidR="00173E59" w:rsidRPr="00A23FA3" w:rsidRDefault="00173E59" w:rsidP="00173E59">
            <w:pPr>
              <w:rPr>
                <w:i/>
                <w:sz w:val="24"/>
                <w:szCs w:val="24"/>
              </w:rPr>
            </w:pPr>
            <w:ins w:id="4618" w:author="raye" w:date="2018-07-18T18:34:00Z">
              <w:r w:rsidRPr="00A23FA3">
                <w:rPr>
                  <w:i/>
                  <w:sz w:val="24"/>
                  <w:szCs w:val="24"/>
                </w:rPr>
                <w:lastRenderedPageBreak/>
                <w:t>Required</w:t>
              </w:r>
            </w:ins>
            <w:del w:id="4619" w:author="raye" w:date="2018-07-18T18:33:00Z">
              <w:r w:rsidRPr="00A23FA3" w:rsidDel="00417AF4">
                <w:rPr>
                  <w:rFonts w:hint="eastAsia"/>
                  <w:i/>
                  <w:sz w:val="24"/>
                  <w:szCs w:val="24"/>
                </w:rPr>
                <w:delText>待确认</w:delText>
              </w:r>
            </w:del>
          </w:p>
        </w:tc>
        <w:tc>
          <w:tcPr>
            <w:tcW w:w="1848" w:type="dxa"/>
            <w:tcBorders>
              <w:top w:val="single" w:sz="4" w:space="0" w:color="auto"/>
              <w:left w:val="single" w:sz="4" w:space="0" w:color="auto"/>
              <w:bottom w:val="single" w:sz="4" w:space="0" w:color="auto"/>
              <w:right w:val="single" w:sz="4" w:space="0" w:color="auto"/>
            </w:tcBorders>
          </w:tcPr>
          <w:p w14:paraId="4F45D3AD" w14:textId="77777777" w:rsidR="00173E59" w:rsidRPr="00A23FA3" w:rsidRDefault="00173E59" w:rsidP="00173E59">
            <w:pPr>
              <w:rPr>
                <w:i/>
                <w:sz w:val="24"/>
                <w:szCs w:val="24"/>
              </w:rPr>
            </w:pPr>
            <w:r w:rsidRPr="00A23FA3">
              <w:rPr>
                <w:rFonts w:hint="eastAsia"/>
                <w:i/>
                <w:sz w:val="24"/>
                <w:szCs w:val="24"/>
              </w:rPr>
              <w:t>1</w:t>
            </w:r>
            <w:r w:rsidRPr="00A23FA3">
              <w:rPr>
                <w:i/>
                <w:sz w:val="24"/>
                <w:szCs w:val="24"/>
              </w:rPr>
              <w:t>00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44D680DE" w14:textId="77777777" w:rsidR="00173E59" w:rsidRPr="00A23FA3" w:rsidRDefault="00173E59" w:rsidP="00173E59">
            <w:pPr>
              <w:rPr>
                <w:rFonts w:ascii="等线" w:eastAsia="等线" w:hAnsi="等线" w:cs="宋体"/>
                <w:kern w:val="0"/>
                <w:szCs w:val="21"/>
              </w:rPr>
            </w:pPr>
          </w:p>
        </w:tc>
      </w:tr>
      <w:tr w:rsidR="00A23FA3" w:rsidRPr="00A23FA3" w14:paraId="725F362D"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3DE58012" w14:textId="77777777" w:rsidR="00173E59" w:rsidRPr="00A23FA3" w:rsidRDefault="00173E59" w:rsidP="00173E59">
            <w:pPr>
              <w:rPr>
                <w:rFonts w:ascii="Calibri" w:hAnsi="Calibri" w:cstheme="minorHAnsi"/>
                <w:szCs w:val="21"/>
              </w:rPr>
            </w:pPr>
            <w:r w:rsidRPr="00A23FA3">
              <w:rPr>
                <w:rFonts w:ascii="Calibri" w:hAnsi="Calibri" w:cstheme="minorHAnsi"/>
                <w:szCs w:val="21"/>
              </w:rPr>
              <w:lastRenderedPageBreak/>
              <w:t>Contact person</w:t>
            </w:r>
          </w:p>
        </w:tc>
        <w:tc>
          <w:tcPr>
            <w:tcW w:w="1848" w:type="dxa"/>
            <w:tcBorders>
              <w:top w:val="single" w:sz="4" w:space="0" w:color="auto"/>
              <w:left w:val="single" w:sz="4" w:space="0" w:color="auto"/>
              <w:bottom w:val="single" w:sz="4" w:space="0" w:color="auto"/>
              <w:right w:val="single" w:sz="4" w:space="0" w:color="auto"/>
            </w:tcBorders>
          </w:tcPr>
          <w:p w14:paraId="286F1406" w14:textId="77777777" w:rsidR="00173E59" w:rsidRPr="00A23FA3" w:rsidRDefault="00173E59" w:rsidP="00173E59">
            <w:pPr>
              <w:rPr>
                <w:i/>
                <w:sz w:val="24"/>
                <w:szCs w:val="24"/>
              </w:rPr>
            </w:pPr>
            <w:ins w:id="4620" w:author="raye" w:date="2018-07-18T18:34:00Z">
              <w:r w:rsidRPr="00A23FA3">
                <w:rPr>
                  <w:i/>
                  <w:sz w:val="24"/>
                  <w:szCs w:val="24"/>
                </w:rPr>
                <w:t>Required</w:t>
              </w:r>
            </w:ins>
            <w:del w:id="4621" w:author="raye" w:date="2018-07-18T18:33:00Z">
              <w:r w:rsidRPr="00A23FA3" w:rsidDel="00417AF4">
                <w:rPr>
                  <w:rFonts w:hint="eastAsia"/>
                  <w:i/>
                  <w:sz w:val="24"/>
                  <w:szCs w:val="24"/>
                </w:rPr>
                <w:delText>待确认</w:delText>
              </w:r>
            </w:del>
          </w:p>
        </w:tc>
        <w:tc>
          <w:tcPr>
            <w:tcW w:w="1848" w:type="dxa"/>
            <w:tcBorders>
              <w:top w:val="single" w:sz="4" w:space="0" w:color="auto"/>
              <w:left w:val="single" w:sz="4" w:space="0" w:color="auto"/>
              <w:bottom w:val="single" w:sz="4" w:space="0" w:color="auto"/>
              <w:right w:val="single" w:sz="4" w:space="0" w:color="auto"/>
            </w:tcBorders>
          </w:tcPr>
          <w:p w14:paraId="485FE9B8" w14:textId="77777777" w:rsidR="00173E59" w:rsidRPr="00A23FA3" w:rsidRDefault="00173E59" w:rsidP="00173E59">
            <w:pPr>
              <w:rPr>
                <w:i/>
                <w:sz w:val="24"/>
                <w:szCs w:val="24"/>
              </w:rPr>
            </w:pPr>
            <w:r w:rsidRPr="00A23FA3">
              <w:rPr>
                <w:rFonts w:hint="eastAsia"/>
                <w:i/>
                <w:sz w:val="24"/>
                <w:szCs w:val="24"/>
              </w:rPr>
              <w:t>6</w:t>
            </w:r>
            <w:r w:rsidRPr="00A23FA3">
              <w:rPr>
                <w:i/>
                <w:sz w:val="24"/>
                <w:szCs w:val="24"/>
              </w:rPr>
              <w:t>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229612E2" w14:textId="77777777" w:rsidR="00173E59" w:rsidRPr="00A23FA3" w:rsidRDefault="00173E59" w:rsidP="00173E59">
            <w:pPr>
              <w:rPr>
                <w:rFonts w:ascii="等线" w:eastAsia="等线" w:hAnsi="等线" w:cs="宋体"/>
                <w:kern w:val="0"/>
                <w:szCs w:val="21"/>
              </w:rPr>
            </w:pPr>
          </w:p>
        </w:tc>
      </w:tr>
      <w:tr w:rsidR="00A23FA3" w:rsidRPr="00A23FA3" w14:paraId="535C4502"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49AE4087" w14:textId="77777777" w:rsidR="00173E59" w:rsidRPr="00A23FA3" w:rsidRDefault="00173E59" w:rsidP="00173E59">
            <w:pPr>
              <w:rPr>
                <w:rFonts w:ascii="Calibri" w:hAnsi="Calibri" w:cstheme="minorHAnsi"/>
                <w:szCs w:val="21"/>
              </w:rPr>
            </w:pPr>
            <w:r w:rsidRPr="00A23FA3">
              <w:rPr>
                <w:rFonts w:ascii="Calibri" w:hAnsi="Calibri" w:cstheme="minorHAnsi"/>
                <w:szCs w:val="21"/>
              </w:rPr>
              <w:t>Contact phone</w:t>
            </w:r>
          </w:p>
        </w:tc>
        <w:tc>
          <w:tcPr>
            <w:tcW w:w="1848" w:type="dxa"/>
            <w:tcBorders>
              <w:top w:val="single" w:sz="4" w:space="0" w:color="auto"/>
              <w:left w:val="single" w:sz="4" w:space="0" w:color="auto"/>
              <w:bottom w:val="single" w:sz="4" w:space="0" w:color="auto"/>
              <w:right w:val="single" w:sz="4" w:space="0" w:color="auto"/>
            </w:tcBorders>
          </w:tcPr>
          <w:p w14:paraId="3CEE4F56" w14:textId="77777777" w:rsidR="00173E59" w:rsidRPr="00A23FA3" w:rsidRDefault="00173E59" w:rsidP="00173E59">
            <w:pPr>
              <w:rPr>
                <w:i/>
                <w:sz w:val="24"/>
                <w:szCs w:val="24"/>
              </w:rPr>
            </w:pPr>
            <w:ins w:id="4622" w:author="raye" w:date="2018-07-18T18:34: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1D667D59" w14:textId="77777777" w:rsidR="00173E59" w:rsidRPr="00A23FA3" w:rsidRDefault="00173E59" w:rsidP="00173E59">
            <w:pPr>
              <w:rPr>
                <w:i/>
                <w:sz w:val="24"/>
                <w:szCs w:val="24"/>
              </w:rPr>
            </w:pPr>
            <w:r w:rsidRPr="00A23FA3">
              <w:rPr>
                <w:rFonts w:ascii="等线" w:eastAsia="等线" w:hAnsi="等线" w:cs="宋体"/>
                <w:kern w:val="0"/>
                <w:szCs w:val="21"/>
              </w:rPr>
              <w:t>3</w:t>
            </w:r>
            <w:r w:rsidRPr="00A23FA3">
              <w:rPr>
                <w:rFonts w:ascii="等线" w:eastAsia="等线" w:hAnsi="等线" w:cs="宋体" w:hint="eastAsia"/>
                <w:kern w:val="0"/>
                <w:szCs w:val="21"/>
              </w:rPr>
              <w:t>0字符以内</w:t>
            </w:r>
          </w:p>
        </w:tc>
        <w:tc>
          <w:tcPr>
            <w:tcW w:w="3112" w:type="dxa"/>
            <w:tcBorders>
              <w:top w:val="single" w:sz="4" w:space="0" w:color="auto"/>
              <w:left w:val="single" w:sz="4" w:space="0" w:color="auto"/>
              <w:bottom w:val="single" w:sz="4" w:space="0" w:color="auto"/>
              <w:right w:val="single" w:sz="4" w:space="0" w:color="auto"/>
            </w:tcBorders>
            <w:noWrap/>
          </w:tcPr>
          <w:p w14:paraId="7FE37068" w14:textId="77777777" w:rsidR="00173E59" w:rsidRPr="00A23FA3" w:rsidRDefault="00173E59" w:rsidP="00173E59">
            <w:pPr>
              <w:rPr>
                <w:rFonts w:ascii="等线" w:eastAsia="等线" w:hAnsi="等线" w:cs="宋体"/>
                <w:kern w:val="0"/>
                <w:szCs w:val="21"/>
              </w:rPr>
            </w:pPr>
          </w:p>
        </w:tc>
      </w:tr>
      <w:tr w:rsidR="00A23FA3" w:rsidRPr="00A23FA3" w14:paraId="3A88F821"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15D0480D" w14:textId="77777777" w:rsidR="00173E59" w:rsidRPr="00A23FA3" w:rsidRDefault="00173E59" w:rsidP="00173E59">
            <w:pPr>
              <w:rPr>
                <w:rFonts w:ascii="Calibri" w:hAnsi="Calibri" w:cstheme="minorHAnsi"/>
                <w:szCs w:val="21"/>
              </w:rPr>
            </w:pPr>
            <w:r w:rsidRPr="00A23FA3">
              <w:rPr>
                <w:rFonts w:ascii="Calibri" w:hAnsi="Calibri" w:cstheme="minorHAnsi" w:hint="eastAsia"/>
                <w:szCs w:val="21"/>
              </w:rPr>
              <w:t>A</w:t>
            </w:r>
            <w:r w:rsidRPr="00A23FA3">
              <w:rPr>
                <w:rFonts w:ascii="Calibri" w:hAnsi="Calibri" w:cstheme="minorHAnsi"/>
                <w:szCs w:val="21"/>
              </w:rPr>
              <w:t>mount</w:t>
            </w:r>
          </w:p>
        </w:tc>
        <w:tc>
          <w:tcPr>
            <w:tcW w:w="1848" w:type="dxa"/>
            <w:tcBorders>
              <w:top w:val="single" w:sz="4" w:space="0" w:color="auto"/>
              <w:left w:val="single" w:sz="4" w:space="0" w:color="auto"/>
              <w:bottom w:val="single" w:sz="4" w:space="0" w:color="auto"/>
              <w:right w:val="single" w:sz="4" w:space="0" w:color="auto"/>
            </w:tcBorders>
          </w:tcPr>
          <w:p w14:paraId="7268EAE5" w14:textId="77777777" w:rsidR="00173E59" w:rsidRPr="00A23FA3" w:rsidRDefault="00173E59" w:rsidP="00173E59">
            <w:pPr>
              <w:rPr>
                <w:i/>
                <w:sz w:val="24"/>
                <w:szCs w:val="24"/>
              </w:rPr>
            </w:pPr>
            <w:bookmarkStart w:id="4623" w:name="OLE_LINK1"/>
            <w:bookmarkStart w:id="4624" w:name="OLE_LINK2"/>
            <w:ins w:id="4625" w:author="raye" w:date="2018-07-18T18:34:00Z">
              <w:r w:rsidRPr="00A23FA3">
                <w:rPr>
                  <w:i/>
                  <w:sz w:val="24"/>
                  <w:szCs w:val="24"/>
                </w:rPr>
                <w:t>Required</w:t>
              </w:r>
            </w:ins>
            <w:bookmarkEnd w:id="4623"/>
            <w:bookmarkEnd w:id="4624"/>
          </w:p>
        </w:tc>
        <w:tc>
          <w:tcPr>
            <w:tcW w:w="1848" w:type="dxa"/>
            <w:tcBorders>
              <w:top w:val="single" w:sz="4" w:space="0" w:color="auto"/>
              <w:left w:val="single" w:sz="4" w:space="0" w:color="auto"/>
              <w:bottom w:val="single" w:sz="4" w:space="0" w:color="auto"/>
              <w:right w:val="single" w:sz="4" w:space="0" w:color="auto"/>
            </w:tcBorders>
          </w:tcPr>
          <w:p w14:paraId="3E083AAB"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货币格式</w:t>
            </w:r>
          </w:p>
        </w:tc>
        <w:tc>
          <w:tcPr>
            <w:tcW w:w="3112" w:type="dxa"/>
            <w:tcBorders>
              <w:top w:val="single" w:sz="4" w:space="0" w:color="auto"/>
              <w:left w:val="single" w:sz="4" w:space="0" w:color="auto"/>
              <w:bottom w:val="single" w:sz="4" w:space="0" w:color="auto"/>
              <w:right w:val="single" w:sz="4" w:space="0" w:color="auto"/>
            </w:tcBorders>
            <w:noWrap/>
          </w:tcPr>
          <w:p w14:paraId="5CBF861D" w14:textId="77777777" w:rsidR="00173E59" w:rsidRPr="00A23FA3" w:rsidRDefault="00173E59" w:rsidP="00173E59">
            <w:pPr>
              <w:rPr>
                <w:rFonts w:ascii="等线" w:eastAsia="等线" w:hAnsi="等线" w:cs="宋体"/>
                <w:kern w:val="0"/>
                <w:szCs w:val="21"/>
              </w:rPr>
            </w:pPr>
          </w:p>
        </w:tc>
      </w:tr>
      <w:tr w:rsidR="00A23FA3" w:rsidRPr="00A23FA3" w14:paraId="1ABB0739"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33A3CB8D" w14:textId="77777777" w:rsidR="00173E59" w:rsidRPr="00A23FA3" w:rsidRDefault="00173E59" w:rsidP="00173E59">
            <w:pPr>
              <w:rPr>
                <w:rFonts w:ascii="Calibri" w:hAnsi="Calibri" w:cstheme="minorHAnsi"/>
                <w:szCs w:val="21"/>
              </w:rPr>
            </w:pPr>
            <w:r w:rsidRPr="00A23FA3">
              <w:rPr>
                <w:rFonts w:ascii="Calibri" w:hAnsi="Calibri" w:cstheme="minorHAnsi"/>
                <w:szCs w:val="21"/>
              </w:rPr>
              <w:t>Customer's Tax I.D.</w:t>
            </w:r>
          </w:p>
        </w:tc>
        <w:tc>
          <w:tcPr>
            <w:tcW w:w="1848" w:type="dxa"/>
            <w:tcBorders>
              <w:top w:val="single" w:sz="4" w:space="0" w:color="auto"/>
              <w:left w:val="single" w:sz="4" w:space="0" w:color="auto"/>
              <w:bottom w:val="single" w:sz="4" w:space="0" w:color="auto"/>
              <w:right w:val="single" w:sz="4" w:space="0" w:color="auto"/>
            </w:tcBorders>
          </w:tcPr>
          <w:p w14:paraId="2DC4B797" w14:textId="77777777" w:rsidR="00173E59" w:rsidRPr="00A23FA3" w:rsidRDefault="00173E59" w:rsidP="00173E59">
            <w:pPr>
              <w:rPr>
                <w:i/>
                <w:sz w:val="24"/>
                <w:szCs w:val="24"/>
              </w:rPr>
            </w:pPr>
            <w:ins w:id="4626" w:author="raye" w:date="2018-07-18T18:34: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6EC3EDC0" w14:textId="77777777" w:rsidR="00173E59" w:rsidRPr="00A23FA3" w:rsidRDefault="00173E59" w:rsidP="00173E59">
            <w:pPr>
              <w:rPr>
                <w:rFonts w:ascii="等线" w:eastAsia="等线" w:hAnsi="等线" w:cs="宋体"/>
                <w:kern w:val="0"/>
                <w:szCs w:val="21"/>
              </w:rPr>
            </w:pPr>
            <w:r w:rsidRPr="00A23FA3">
              <w:rPr>
                <w:rFonts w:ascii="等线" w:eastAsia="等线" w:hAnsi="等线" w:cs="宋体"/>
                <w:kern w:val="0"/>
                <w:szCs w:val="21"/>
              </w:rPr>
              <w:t>3</w:t>
            </w:r>
            <w:r w:rsidRPr="00A23FA3">
              <w:rPr>
                <w:rFonts w:ascii="等线" w:eastAsia="等线" w:hAnsi="等线" w:cs="宋体" w:hint="eastAsia"/>
                <w:kern w:val="0"/>
                <w:szCs w:val="21"/>
              </w:rPr>
              <w:t>0字符以内</w:t>
            </w:r>
          </w:p>
        </w:tc>
        <w:tc>
          <w:tcPr>
            <w:tcW w:w="3112" w:type="dxa"/>
            <w:tcBorders>
              <w:top w:val="single" w:sz="4" w:space="0" w:color="auto"/>
              <w:left w:val="single" w:sz="4" w:space="0" w:color="auto"/>
              <w:bottom w:val="single" w:sz="4" w:space="0" w:color="auto"/>
              <w:right w:val="single" w:sz="4" w:space="0" w:color="auto"/>
            </w:tcBorders>
            <w:noWrap/>
          </w:tcPr>
          <w:p w14:paraId="6D84CD0B"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数字、字母</w:t>
            </w:r>
          </w:p>
        </w:tc>
      </w:tr>
      <w:tr w:rsidR="00A23FA3" w:rsidRPr="00A23FA3" w14:paraId="35F88087"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1410E2A9" w14:textId="77777777" w:rsidR="00173E59" w:rsidRPr="00A23FA3" w:rsidRDefault="00173E59" w:rsidP="00173E59">
            <w:pPr>
              <w:rPr>
                <w:rFonts w:ascii="Calibri" w:hAnsi="Calibri" w:cstheme="minorHAnsi"/>
                <w:szCs w:val="21"/>
              </w:rPr>
            </w:pPr>
            <w:r w:rsidRPr="00A23FA3">
              <w:rPr>
                <w:rFonts w:ascii="Calibri" w:hAnsi="Calibri" w:cstheme="minorHAnsi"/>
                <w:szCs w:val="21"/>
              </w:rPr>
              <w:t>Customer's US Bank</w:t>
            </w:r>
          </w:p>
        </w:tc>
        <w:tc>
          <w:tcPr>
            <w:tcW w:w="1848" w:type="dxa"/>
            <w:tcBorders>
              <w:top w:val="single" w:sz="4" w:space="0" w:color="auto"/>
              <w:left w:val="single" w:sz="4" w:space="0" w:color="auto"/>
              <w:bottom w:val="single" w:sz="4" w:space="0" w:color="auto"/>
              <w:right w:val="single" w:sz="4" w:space="0" w:color="auto"/>
            </w:tcBorders>
          </w:tcPr>
          <w:p w14:paraId="66D435C6" w14:textId="77777777" w:rsidR="00173E59" w:rsidRPr="00A23FA3" w:rsidRDefault="00173E59" w:rsidP="00173E59">
            <w:pPr>
              <w:rPr>
                <w:i/>
                <w:sz w:val="24"/>
                <w:szCs w:val="24"/>
              </w:rPr>
            </w:pPr>
            <w:ins w:id="4627" w:author="raye" w:date="2018-07-18T18:34: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761FD899" w14:textId="77777777" w:rsidR="00173E59" w:rsidRPr="00A23FA3" w:rsidRDefault="00173E59" w:rsidP="00173E59">
            <w:pPr>
              <w:rPr>
                <w:rFonts w:ascii="等线" w:eastAsia="等线" w:hAnsi="等线" w:cs="宋体"/>
                <w:kern w:val="0"/>
                <w:szCs w:val="21"/>
              </w:rPr>
            </w:pPr>
            <w:r w:rsidRPr="00A23FA3">
              <w:rPr>
                <w:rFonts w:hint="eastAsia"/>
                <w:i/>
                <w:sz w:val="24"/>
                <w:szCs w:val="24"/>
              </w:rPr>
              <w:t>6</w:t>
            </w:r>
            <w:r w:rsidRPr="00A23FA3">
              <w:rPr>
                <w:i/>
                <w:sz w:val="24"/>
                <w:szCs w:val="24"/>
              </w:rPr>
              <w:t>0</w:t>
            </w:r>
            <w:r w:rsidRPr="00A23FA3">
              <w:rPr>
                <w:rFonts w:hint="eastAsia"/>
                <w:i/>
                <w:sz w:val="24"/>
                <w:szCs w:val="24"/>
              </w:rPr>
              <w:t>字符以内</w:t>
            </w:r>
          </w:p>
        </w:tc>
        <w:tc>
          <w:tcPr>
            <w:tcW w:w="3112" w:type="dxa"/>
            <w:tcBorders>
              <w:top w:val="single" w:sz="4" w:space="0" w:color="auto"/>
              <w:left w:val="single" w:sz="4" w:space="0" w:color="auto"/>
              <w:bottom w:val="single" w:sz="4" w:space="0" w:color="auto"/>
              <w:right w:val="single" w:sz="4" w:space="0" w:color="auto"/>
            </w:tcBorders>
            <w:noWrap/>
          </w:tcPr>
          <w:p w14:paraId="3EC56676" w14:textId="77777777" w:rsidR="00173E59" w:rsidRPr="00A23FA3" w:rsidRDefault="00173E59" w:rsidP="00173E59">
            <w:pPr>
              <w:rPr>
                <w:rFonts w:ascii="等线" w:eastAsia="等线" w:hAnsi="等线" w:cs="宋体"/>
                <w:kern w:val="0"/>
                <w:szCs w:val="21"/>
              </w:rPr>
            </w:pPr>
          </w:p>
        </w:tc>
      </w:tr>
      <w:tr w:rsidR="00A23FA3" w:rsidRPr="00A23FA3" w14:paraId="10F50A58"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196795B5" w14:textId="77777777" w:rsidR="00173E59" w:rsidRPr="00A23FA3" w:rsidRDefault="00173E59" w:rsidP="00173E59">
            <w:pPr>
              <w:rPr>
                <w:rFonts w:ascii="Calibri" w:hAnsi="Calibri" w:cstheme="minorHAnsi"/>
                <w:szCs w:val="21"/>
              </w:rPr>
            </w:pPr>
            <w:r w:rsidRPr="00A23FA3">
              <w:rPr>
                <w:rFonts w:ascii="Calibri" w:hAnsi="Calibri" w:cstheme="minorHAnsi"/>
                <w:szCs w:val="21"/>
              </w:rPr>
              <w:t>A/C No.</w:t>
            </w:r>
          </w:p>
        </w:tc>
        <w:tc>
          <w:tcPr>
            <w:tcW w:w="1848" w:type="dxa"/>
            <w:tcBorders>
              <w:top w:val="single" w:sz="4" w:space="0" w:color="auto"/>
              <w:left w:val="single" w:sz="4" w:space="0" w:color="auto"/>
              <w:bottom w:val="single" w:sz="4" w:space="0" w:color="auto"/>
              <w:right w:val="single" w:sz="4" w:space="0" w:color="auto"/>
            </w:tcBorders>
          </w:tcPr>
          <w:p w14:paraId="35E7125A" w14:textId="77777777" w:rsidR="00173E59" w:rsidRPr="00A23FA3" w:rsidRDefault="00173E59" w:rsidP="00173E59">
            <w:pPr>
              <w:rPr>
                <w:i/>
                <w:sz w:val="24"/>
                <w:szCs w:val="24"/>
              </w:rPr>
            </w:pPr>
            <w:ins w:id="4628" w:author="raye" w:date="2018-07-18T18:34:00Z">
              <w:r w:rsidRPr="00A23FA3">
                <w:rPr>
                  <w:i/>
                  <w:sz w:val="24"/>
                  <w:szCs w:val="24"/>
                </w:rPr>
                <w:t>Required</w:t>
              </w:r>
            </w:ins>
          </w:p>
        </w:tc>
        <w:tc>
          <w:tcPr>
            <w:tcW w:w="1848" w:type="dxa"/>
            <w:tcBorders>
              <w:top w:val="single" w:sz="4" w:space="0" w:color="auto"/>
              <w:left w:val="single" w:sz="4" w:space="0" w:color="auto"/>
              <w:bottom w:val="single" w:sz="4" w:space="0" w:color="auto"/>
              <w:right w:val="single" w:sz="4" w:space="0" w:color="auto"/>
            </w:tcBorders>
          </w:tcPr>
          <w:p w14:paraId="7CB7D91D" w14:textId="77777777" w:rsidR="00173E59" w:rsidRPr="00A23FA3" w:rsidRDefault="00173E59" w:rsidP="00173E59">
            <w:pPr>
              <w:rPr>
                <w:i/>
                <w:sz w:val="24"/>
                <w:szCs w:val="24"/>
              </w:rPr>
            </w:pPr>
            <w:r w:rsidRPr="00A23FA3">
              <w:rPr>
                <w:rFonts w:ascii="等线" w:eastAsia="等线" w:hAnsi="等线" w:cs="宋体"/>
                <w:kern w:val="0"/>
                <w:szCs w:val="21"/>
              </w:rPr>
              <w:t>3</w:t>
            </w:r>
            <w:r w:rsidRPr="00A23FA3">
              <w:rPr>
                <w:rFonts w:ascii="等线" w:eastAsia="等线" w:hAnsi="等线" w:cs="宋体" w:hint="eastAsia"/>
                <w:kern w:val="0"/>
                <w:szCs w:val="21"/>
              </w:rPr>
              <w:t>0字符以内</w:t>
            </w:r>
          </w:p>
        </w:tc>
        <w:tc>
          <w:tcPr>
            <w:tcW w:w="3112" w:type="dxa"/>
            <w:tcBorders>
              <w:top w:val="single" w:sz="4" w:space="0" w:color="auto"/>
              <w:left w:val="single" w:sz="4" w:space="0" w:color="auto"/>
              <w:bottom w:val="single" w:sz="4" w:space="0" w:color="auto"/>
              <w:right w:val="single" w:sz="4" w:space="0" w:color="auto"/>
            </w:tcBorders>
            <w:noWrap/>
          </w:tcPr>
          <w:p w14:paraId="3411263F"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数字、字母</w:t>
            </w:r>
          </w:p>
        </w:tc>
      </w:tr>
      <w:tr w:rsidR="00173E59" w:rsidRPr="00A23FA3" w14:paraId="4A26432A" w14:textId="77777777" w:rsidTr="00173E59">
        <w:trPr>
          <w:trHeight w:val="222"/>
        </w:trPr>
        <w:tc>
          <w:tcPr>
            <w:tcW w:w="1980" w:type="dxa"/>
            <w:tcBorders>
              <w:top w:val="single" w:sz="4" w:space="0" w:color="auto"/>
              <w:left w:val="single" w:sz="4" w:space="0" w:color="auto"/>
              <w:bottom w:val="single" w:sz="4" w:space="0" w:color="auto"/>
              <w:right w:val="single" w:sz="4" w:space="0" w:color="auto"/>
            </w:tcBorders>
            <w:noWrap/>
          </w:tcPr>
          <w:p w14:paraId="239A8213" w14:textId="77777777" w:rsidR="00173E59" w:rsidRPr="00A23FA3" w:rsidRDefault="00173E59" w:rsidP="00173E59">
            <w:pPr>
              <w:rPr>
                <w:rFonts w:ascii="Calibri" w:hAnsi="Calibri" w:cstheme="minorHAnsi"/>
                <w:szCs w:val="21"/>
              </w:rPr>
            </w:pPr>
            <w:r w:rsidRPr="00A23FA3">
              <w:rPr>
                <w:rFonts w:ascii="Calibri" w:hAnsi="Calibri" w:cstheme="minorHAnsi"/>
                <w:szCs w:val="21"/>
              </w:rPr>
              <w:t>Comments</w:t>
            </w:r>
          </w:p>
        </w:tc>
        <w:tc>
          <w:tcPr>
            <w:tcW w:w="1848" w:type="dxa"/>
            <w:tcBorders>
              <w:top w:val="single" w:sz="4" w:space="0" w:color="auto"/>
              <w:left w:val="single" w:sz="4" w:space="0" w:color="auto"/>
              <w:bottom w:val="single" w:sz="4" w:space="0" w:color="auto"/>
              <w:right w:val="single" w:sz="4" w:space="0" w:color="auto"/>
            </w:tcBorders>
          </w:tcPr>
          <w:p w14:paraId="797CDDE7" w14:textId="77777777" w:rsidR="00173E59" w:rsidRPr="00A23FA3" w:rsidRDefault="00173E59" w:rsidP="00173E59">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4659E04D" w14:textId="77777777" w:rsidR="00173E59" w:rsidRPr="00A23FA3" w:rsidRDefault="00173E59" w:rsidP="00173E59">
            <w:pPr>
              <w:rPr>
                <w:rFonts w:ascii="等线" w:eastAsia="等线" w:hAnsi="等线" w:cs="宋体"/>
                <w:kern w:val="0"/>
                <w:szCs w:val="21"/>
              </w:rPr>
            </w:pPr>
            <w:r w:rsidRPr="00A23FA3">
              <w:rPr>
                <w:rFonts w:ascii="等线" w:eastAsia="等线" w:hAnsi="等线" w:cs="宋体" w:hint="eastAsia"/>
                <w:kern w:val="0"/>
                <w:szCs w:val="21"/>
              </w:rPr>
              <w:t>1</w:t>
            </w:r>
            <w:r w:rsidRPr="00A23FA3">
              <w:rPr>
                <w:rFonts w:ascii="等线" w:eastAsia="等线" w:hAnsi="等线" w:cs="宋体"/>
                <w:kern w:val="0"/>
                <w:szCs w:val="21"/>
              </w:rPr>
              <w:t>000</w:t>
            </w:r>
            <w:r w:rsidRPr="00A23FA3">
              <w:rPr>
                <w:rFonts w:ascii="等线" w:eastAsia="等线" w:hAnsi="等线" w:cs="宋体" w:hint="eastAsia"/>
                <w:kern w:val="0"/>
                <w:szCs w:val="21"/>
              </w:rPr>
              <w:t>字符以内</w:t>
            </w:r>
          </w:p>
        </w:tc>
        <w:tc>
          <w:tcPr>
            <w:tcW w:w="3112" w:type="dxa"/>
            <w:tcBorders>
              <w:top w:val="single" w:sz="4" w:space="0" w:color="auto"/>
              <w:left w:val="single" w:sz="4" w:space="0" w:color="auto"/>
              <w:bottom w:val="single" w:sz="4" w:space="0" w:color="auto"/>
              <w:right w:val="single" w:sz="4" w:space="0" w:color="auto"/>
            </w:tcBorders>
            <w:noWrap/>
          </w:tcPr>
          <w:p w14:paraId="00FECDB5" w14:textId="77777777" w:rsidR="00173E59" w:rsidRPr="00A23FA3" w:rsidRDefault="00173E59" w:rsidP="00173E59">
            <w:pPr>
              <w:rPr>
                <w:rFonts w:ascii="等线" w:eastAsia="等线" w:hAnsi="等线" w:cs="宋体"/>
                <w:kern w:val="0"/>
                <w:szCs w:val="21"/>
              </w:rPr>
            </w:pPr>
          </w:p>
        </w:tc>
      </w:tr>
    </w:tbl>
    <w:p w14:paraId="38EB74C1" w14:textId="77777777" w:rsidR="00173E59" w:rsidRPr="00A23FA3" w:rsidRDefault="00173E59" w:rsidP="00173E59"/>
    <w:p w14:paraId="3BEAF4E4" w14:textId="77777777" w:rsidR="00173E59" w:rsidRPr="00A23FA3" w:rsidRDefault="00173E59" w:rsidP="00173E59"/>
    <w:p w14:paraId="3FC1B46E" w14:textId="77777777" w:rsidR="00173E59" w:rsidRPr="00A23FA3" w:rsidRDefault="00173E59" w:rsidP="00173E59"/>
    <w:p w14:paraId="0AB20366" w14:textId="654A3E34" w:rsidR="000917B1" w:rsidRPr="00A23FA3" w:rsidRDefault="000917B1" w:rsidP="00B440F8"/>
    <w:p w14:paraId="6C41343E" w14:textId="4E6DD19A" w:rsidR="000917B1" w:rsidRPr="00A23FA3" w:rsidRDefault="000917B1" w:rsidP="00B440F8"/>
    <w:p w14:paraId="660EE92B" w14:textId="6785BE2E" w:rsidR="000917B1" w:rsidRPr="00A23FA3" w:rsidRDefault="000917B1" w:rsidP="00B440F8"/>
    <w:p w14:paraId="10DDCED1" w14:textId="77777777" w:rsidR="000917B1" w:rsidRPr="00A23FA3" w:rsidRDefault="000917B1" w:rsidP="00B440F8"/>
    <w:p w14:paraId="6F79CDEA" w14:textId="2C9F4C7B"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629" w:name="_Toc519582914"/>
      <w:bookmarkStart w:id="4630" w:name="_Toc520839504"/>
      <w:r w:rsidRPr="00A23FA3">
        <w:rPr>
          <w:rFonts w:ascii="等线" w:eastAsia="等线" w:hAnsi="等线" w:cs="Times New Roman"/>
          <w:sz w:val="21"/>
          <w:szCs w:val="21"/>
        </w:rPr>
        <w:t>3.2.</w:t>
      </w:r>
      <w:r w:rsidR="00433310" w:rsidRPr="00A23FA3">
        <w:rPr>
          <w:rFonts w:ascii="等线" w:eastAsia="等线" w:hAnsi="等线" w:cs="Times New Roman"/>
          <w:sz w:val="21"/>
          <w:szCs w:val="21"/>
        </w:rPr>
        <w:t>9</w:t>
      </w:r>
      <w:r w:rsidRPr="00A23FA3">
        <w:rPr>
          <w:rFonts w:ascii="等线" w:eastAsia="等线" w:hAnsi="等线" w:cs="Times New Roman"/>
          <w:sz w:val="21"/>
          <w:szCs w:val="21"/>
        </w:rPr>
        <w:t>.3. Interface requirements</w:t>
      </w:r>
      <w:bookmarkEnd w:id="4629"/>
      <w:bookmarkEnd w:id="4630"/>
    </w:p>
    <w:p w14:paraId="2EDD7C93" w14:textId="77777777" w:rsidR="00B440F8" w:rsidRPr="00A23FA3" w:rsidRDefault="00B440F8" w:rsidP="00B440F8">
      <w:pPr>
        <w:pStyle w:val="a0"/>
        <w:numPr>
          <w:ilvl w:val="0"/>
          <w:numId w:val="86"/>
        </w:numPr>
        <w:ind w:firstLineChars="0"/>
      </w:pPr>
      <w:r w:rsidRPr="00A23FA3">
        <w:t>#1 Transaction Risk Mitigation Check List</w:t>
      </w:r>
    </w:p>
    <w:p w14:paraId="0200E2E8" w14:textId="77777777" w:rsidR="00B440F8" w:rsidRPr="00A23FA3" w:rsidRDefault="00B440F8" w:rsidP="00B440F8">
      <w:r w:rsidRPr="00A23FA3">
        <w:rPr>
          <w:noProof/>
        </w:rPr>
        <w:drawing>
          <wp:inline distT="0" distB="0" distL="0" distR="0" wp14:anchorId="552536E7" wp14:editId="0FB825A5">
            <wp:extent cx="5274310" cy="353377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33775"/>
                    </a:xfrm>
                    <a:prstGeom prst="rect">
                      <a:avLst/>
                    </a:prstGeom>
                  </pic:spPr>
                </pic:pic>
              </a:graphicData>
            </a:graphic>
          </wp:inline>
        </w:drawing>
      </w:r>
    </w:p>
    <w:p w14:paraId="770D870A" w14:textId="77777777" w:rsidR="00B440F8" w:rsidRPr="00A23FA3" w:rsidRDefault="00B440F8" w:rsidP="00B440F8"/>
    <w:p w14:paraId="5D0283A5" w14:textId="77777777" w:rsidR="00B440F8" w:rsidRPr="00A23FA3" w:rsidRDefault="00B440F8" w:rsidP="00B440F8">
      <w:pPr>
        <w:pStyle w:val="a0"/>
        <w:numPr>
          <w:ilvl w:val="0"/>
          <w:numId w:val="86"/>
        </w:numPr>
        <w:ind w:firstLineChars="0"/>
      </w:pPr>
      <w:r w:rsidRPr="00A23FA3">
        <w:t>#2 Special Approval Form</w:t>
      </w:r>
    </w:p>
    <w:p w14:paraId="448128D5" w14:textId="77777777" w:rsidR="00B440F8" w:rsidRPr="00A23FA3" w:rsidRDefault="00B440F8" w:rsidP="00B440F8">
      <w:r w:rsidRPr="00A23FA3">
        <w:rPr>
          <w:noProof/>
        </w:rPr>
        <w:lastRenderedPageBreak/>
        <w:drawing>
          <wp:inline distT="0" distB="0" distL="0" distR="0" wp14:anchorId="2688E9BC" wp14:editId="6D7B8D03">
            <wp:extent cx="5274310" cy="365315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653155"/>
                    </a:xfrm>
                    <a:prstGeom prst="rect">
                      <a:avLst/>
                    </a:prstGeom>
                  </pic:spPr>
                </pic:pic>
              </a:graphicData>
            </a:graphic>
          </wp:inline>
        </w:drawing>
      </w:r>
    </w:p>
    <w:p w14:paraId="2A084FB1" w14:textId="77777777" w:rsidR="00B440F8" w:rsidRPr="00A23FA3" w:rsidRDefault="00B440F8" w:rsidP="00B440F8"/>
    <w:p w14:paraId="1BE60AC0" w14:textId="77777777" w:rsidR="00B440F8" w:rsidRPr="006C1E42" w:rsidRDefault="00B440F8" w:rsidP="00B440F8">
      <w:pPr>
        <w:pStyle w:val="a0"/>
        <w:numPr>
          <w:ilvl w:val="0"/>
          <w:numId w:val="86"/>
        </w:numPr>
        <w:ind w:firstLineChars="0"/>
        <w:rPr>
          <w:color w:val="FF0000"/>
        </w:rPr>
      </w:pPr>
      <w:r w:rsidRPr="006C1E42">
        <w:rPr>
          <w:color w:val="FF0000"/>
        </w:rPr>
        <w:t>#3 Compliance Section Supplementary Notes</w:t>
      </w:r>
    </w:p>
    <w:p w14:paraId="63372C3C" w14:textId="470BB7B6" w:rsidR="00B440F8" w:rsidRPr="00A23FA3" w:rsidRDefault="006C1E42" w:rsidP="00B440F8">
      <w:r>
        <w:rPr>
          <w:noProof/>
        </w:rPr>
        <w:drawing>
          <wp:inline distT="0" distB="0" distL="0" distR="0" wp14:anchorId="279389F3" wp14:editId="43AF6B08">
            <wp:extent cx="5274310" cy="381000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810000"/>
                    </a:xfrm>
                    <a:prstGeom prst="rect">
                      <a:avLst/>
                    </a:prstGeom>
                  </pic:spPr>
                </pic:pic>
              </a:graphicData>
            </a:graphic>
          </wp:inline>
        </w:drawing>
      </w:r>
    </w:p>
    <w:p w14:paraId="56A8D462" w14:textId="77777777" w:rsidR="00B440F8" w:rsidRPr="00A23FA3" w:rsidRDefault="00B440F8" w:rsidP="00B440F8">
      <w:pPr>
        <w:pStyle w:val="a0"/>
        <w:numPr>
          <w:ilvl w:val="0"/>
          <w:numId w:val="86"/>
        </w:numPr>
        <w:ind w:firstLineChars="0"/>
      </w:pPr>
      <w:bookmarkStart w:id="4631" w:name="OLE_LINK34"/>
      <w:bookmarkStart w:id="4632" w:name="OLE_LINK35"/>
      <w:r w:rsidRPr="00A23FA3">
        <w:t>#4 TSD Case Review Check List</w:t>
      </w:r>
    </w:p>
    <w:bookmarkEnd w:id="4631"/>
    <w:bookmarkEnd w:id="4632"/>
    <w:p w14:paraId="25E8A498" w14:textId="77777777" w:rsidR="00B440F8" w:rsidRPr="00A23FA3" w:rsidRDefault="00B440F8" w:rsidP="00B440F8">
      <w:r w:rsidRPr="00A23FA3">
        <w:rPr>
          <w:noProof/>
        </w:rPr>
        <w:lastRenderedPageBreak/>
        <w:drawing>
          <wp:inline distT="0" distB="0" distL="0" distR="0" wp14:anchorId="1B4DF9C6" wp14:editId="1973E8F0">
            <wp:extent cx="5274310" cy="384111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841115"/>
                    </a:xfrm>
                    <a:prstGeom prst="rect">
                      <a:avLst/>
                    </a:prstGeom>
                  </pic:spPr>
                </pic:pic>
              </a:graphicData>
            </a:graphic>
          </wp:inline>
        </w:drawing>
      </w:r>
    </w:p>
    <w:p w14:paraId="68FF31C2" w14:textId="77777777" w:rsidR="00B440F8" w:rsidRPr="00A23FA3" w:rsidRDefault="00B440F8" w:rsidP="00B440F8"/>
    <w:p w14:paraId="2124D7D0" w14:textId="77777777" w:rsidR="00B440F8" w:rsidRPr="00A23FA3" w:rsidRDefault="00B440F8" w:rsidP="00B440F8">
      <w:pPr>
        <w:pStyle w:val="a0"/>
        <w:numPr>
          <w:ilvl w:val="0"/>
          <w:numId w:val="86"/>
        </w:numPr>
        <w:ind w:firstLineChars="0"/>
      </w:pPr>
      <w:r w:rsidRPr="00A23FA3">
        <w:t xml:space="preserve">#5  Referral Form of Unusual </w:t>
      </w:r>
    </w:p>
    <w:p w14:paraId="1D781577" w14:textId="2CA90134" w:rsidR="00B440F8" w:rsidRPr="00A23FA3" w:rsidRDefault="00B440F8" w:rsidP="00B440F8">
      <w:r w:rsidRPr="00A23FA3">
        <w:rPr>
          <w:noProof/>
        </w:rPr>
        <w:drawing>
          <wp:inline distT="0" distB="0" distL="0" distR="0" wp14:anchorId="0EBC0805" wp14:editId="5E8C7092">
            <wp:extent cx="5274310" cy="37052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705225"/>
                    </a:xfrm>
                    <a:prstGeom prst="rect">
                      <a:avLst/>
                    </a:prstGeom>
                  </pic:spPr>
                </pic:pic>
              </a:graphicData>
            </a:graphic>
          </wp:inline>
        </w:drawing>
      </w:r>
    </w:p>
    <w:p w14:paraId="6A9FFCB5" w14:textId="6A5E0631" w:rsidR="00E21F0B" w:rsidRPr="00A23FA3" w:rsidRDefault="00E21F0B" w:rsidP="00B440F8"/>
    <w:p w14:paraId="342082B5" w14:textId="374CAE61" w:rsidR="00E21F0B" w:rsidRPr="00A23FA3" w:rsidRDefault="00E21F0B" w:rsidP="00B440F8">
      <w:r w:rsidRPr="00A23FA3">
        <w:rPr>
          <w:rFonts w:hint="eastAsia"/>
        </w:rPr>
        <w:lastRenderedPageBreak/>
        <w:t>#</w:t>
      </w:r>
      <w:r w:rsidRPr="00A23FA3">
        <w:t>10</w:t>
      </w:r>
    </w:p>
    <w:p w14:paraId="12E8D5C4" w14:textId="6F824541" w:rsidR="00E21F0B" w:rsidRPr="00A23FA3" w:rsidRDefault="00E21F0B" w:rsidP="00B440F8">
      <w:r w:rsidRPr="00A23FA3">
        <w:rPr>
          <w:noProof/>
        </w:rPr>
        <w:drawing>
          <wp:inline distT="0" distB="0" distL="0" distR="0" wp14:anchorId="73A7D183" wp14:editId="4B5B41DA">
            <wp:extent cx="5274310" cy="44850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485005"/>
                    </a:xfrm>
                    <a:prstGeom prst="rect">
                      <a:avLst/>
                    </a:prstGeom>
                  </pic:spPr>
                </pic:pic>
              </a:graphicData>
            </a:graphic>
          </wp:inline>
        </w:drawing>
      </w:r>
    </w:p>
    <w:p w14:paraId="22DC33F9" w14:textId="77777777" w:rsidR="00B440F8" w:rsidRPr="00A23FA3" w:rsidRDefault="00B440F8" w:rsidP="00B440F8"/>
    <w:p w14:paraId="74C2A4B5" w14:textId="77777777" w:rsidR="00B440F8" w:rsidRPr="00A23FA3" w:rsidRDefault="00B440F8" w:rsidP="00B440F8">
      <w:pPr>
        <w:pStyle w:val="a0"/>
        <w:numPr>
          <w:ilvl w:val="0"/>
          <w:numId w:val="86"/>
        </w:numPr>
        <w:ind w:firstLineChars="0"/>
      </w:pPr>
      <w:r w:rsidRPr="00A23FA3">
        <w:rPr>
          <w:rFonts w:hint="eastAsia"/>
        </w:rPr>
        <w:t>A</w:t>
      </w:r>
      <w:r w:rsidRPr="00A23FA3">
        <w:t>ll Forms</w:t>
      </w:r>
    </w:p>
    <w:p w14:paraId="6A359801" w14:textId="77777777" w:rsidR="00B440F8" w:rsidRPr="00A23FA3" w:rsidRDefault="00B440F8" w:rsidP="00B440F8">
      <w:r w:rsidRPr="00A23FA3">
        <w:rPr>
          <w:noProof/>
        </w:rPr>
        <w:lastRenderedPageBreak/>
        <w:drawing>
          <wp:inline distT="0" distB="0" distL="0" distR="0" wp14:anchorId="4CC77930" wp14:editId="1B8112B6">
            <wp:extent cx="5274310" cy="379984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799840"/>
                    </a:xfrm>
                    <a:prstGeom prst="rect">
                      <a:avLst/>
                    </a:prstGeom>
                  </pic:spPr>
                </pic:pic>
              </a:graphicData>
            </a:graphic>
          </wp:inline>
        </w:drawing>
      </w:r>
    </w:p>
    <w:p w14:paraId="25156011" w14:textId="77777777" w:rsidR="00B440F8" w:rsidRPr="00A23FA3" w:rsidRDefault="00B440F8" w:rsidP="00B440F8"/>
    <w:p w14:paraId="40132FC3" w14:textId="77777777" w:rsidR="00B440F8" w:rsidRPr="00A23FA3" w:rsidRDefault="00B440F8" w:rsidP="00B440F8"/>
    <w:p w14:paraId="3B1C1F89" w14:textId="77777777" w:rsidR="00B440F8" w:rsidRPr="00A23FA3" w:rsidRDefault="00B440F8" w:rsidP="00B440F8"/>
    <w:p w14:paraId="1C0214BB" w14:textId="7FFD4965" w:rsidR="00433310" w:rsidRPr="00A23FA3" w:rsidRDefault="00433310">
      <w:pPr>
        <w:pStyle w:val="2"/>
        <w:numPr>
          <w:ilvl w:val="0"/>
          <w:numId w:val="0"/>
        </w:numPr>
        <w:tabs>
          <w:tab w:val="left" w:pos="709"/>
        </w:tabs>
        <w:spacing w:afterLines="50" w:after="156"/>
        <w:ind w:left="566"/>
        <w:rPr>
          <w:ins w:id="4633" w:author="raye" w:date="2018-07-17T10:25:00Z"/>
          <w:rFonts w:ascii="Calibri" w:hAnsi="Calibri" w:cstheme="minorHAnsi"/>
          <w:b/>
        </w:rPr>
        <w:pPrChange w:id="4634" w:author="raye" w:date="2018-07-17T10:25:00Z">
          <w:pPr>
            <w:pStyle w:val="2"/>
            <w:numPr>
              <w:numId w:val="3"/>
            </w:numPr>
            <w:tabs>
              <w:tab w:val="clear" w:pos="1440"/>
              <w:tab w:val="left" w:pos="709"/>
            </w:tabs>
            <w:spacing w:afterLines="50" w:after="156"/>
            <w:ind w:left="567" w:hanging="567"/>
          </w:pPr>
        </w:pPrChange>
      </w:pPr>
      <w:bookmarkStart w:id="4635" w:name="_Toc512250227"/>
      <w:bookmarkStart w:id="4636" w:name="_Toc519582915"/>
      <w:bookmarkStart w:id="4637" w:name="_Toc520839505"/>
      <w:r w:rsidRPr="00A23FA3">
        <w:rPr>
          <w:rFonts w:ascii="Calibri" w:hAnsi="Calibri" w:cstheme="minorHAnsi"/>
          <w:b/>
        </w:rPr>
        <w:t xml:space="preserve">3.2.10 </w:t>
      </w:r>
      <w:del w:id="4638" w:author="raye" w:date="2018-07-17T10:22:00Z">
        <w:r w:rsidRPr="00A23FA3" w:rsidDel="00EE1645">
          <w:rPr>
            <w:rFonts w:ascii="Calibri" w:hAnsi="Calibri" w:cstheme="minorHAnsi"/>
            <w:b/>
          </w:rPr>
          <w:delText>Operations Analyst: ID Configuration Page</w:delText>
        </w:r>
      </w:del>
      <w:bookmarkStart w:id="4639" w:name="_Toc520839429"/>
      <w:bookmarkEnd w:id="4635"/>
      <w:ins w:id="4640" w:author="raye" w:date="2018-07-17T10:22:00Z">
        <w:r w:rsidRPr="00A23FA3">
          <w:rPr>
            <w:rFonts w:ascii="Calibri" w:hAnsi="Calibri" w:cstheme="minorHAnsi"/>
            <w:b/>
          </w:rPr>
          <w:t>Admin</w:t>
        </w:r>
      </w:ins>
      <w:bookmarkEnd w:id="4639"/>
    </w:p>
    <w:p w14:paraId="16E200B6" w14:textId="77777777" w:rsidR="00433310" w:rsidRPr="00A23FA3" w:rsidRDefault="00433310">
      <w:pPr>
        <w:pStyle w:val="3"/>
        <w:keepNext w:val="0"/>
        <w:keepLines w:val="0"/>
        <w:spacing w:before="0" w:after="120" w:line="240" w:lineRule="auto"/>
        <w:rPr>
          <w:rFonts w:ascii="Calibri" w:hAnsi="Calibri" w:cstheme="minorHAnsi"/>
          <w:b w:val="0"/>
          <w:strike/>
          <w:rPrChange w:id="4641" w:author="raye" w:date="2018-07-17T10:25:00Z">
            <w:rPr>
              <w:rFonts w:ascii="Calibri" w:hAnsi="Calibri" w:cstheme="minorHAnsi"/>
              <w:b/>
            </w:rPr>
          </w:rPrChange>
        </w:rPr>
        <w:pPrChange w:id="4642" w:author="raye" w:date="2018-07-17T10:25:00Z">
          <w:pPr>
            <w:pStyle w:val="2"/>
            <w:numPr>
              <w:numId w:val="3"/>
            </w:numPr>
            <w:tabs>
              <w:tab w:val="clear" w:pos="1440"/>
              <w:tab w:val="left" w:pos="709"/>
            </w:tabs>
            <w:spacing w:afterLines="50" w:after="156"/>
            <w:ind w:left="567" w:hanging="567"/>
          </w:pPr>
        </w:pPrChange>
      </w:pPr>
      <w:bookmarkStart w:id="4643" w:name="_Toc520839430"/>
      <w:ins w:id="4644" w:author="raye" w:date="2018-07-17T10:25:00Z">
        <w:r w:rsidRPr="00A23FA3">
          <w:rPr>
            <w:rFonts w:ascii="Calibri" w:hAnsi="Calibri" w:cstheme="minorHAnsi"/>
            <w:strike/>
          </w:rPr>
          <w:t>1</w:t>
        </w:r>
        <w:r w:rsidRPr="00A23FA3">
          <w:rPr>
            <w:rFonts w:ascii="Calibri" w:hAnsi="Calibri" w:cstheme="minorHAnsi"/>
            <w:strike/>
            <w:highlight w:val="yellow"/>
          </w:rPr>
          <w:t>..1. AS-IS</w:t>
        </w:r>
      </w:ins>
      <w:bookmarkEnd w:id="4643"/>
    </w:p>
    <w:p w14:paraId="7741F11F" w14:textId="77777777" w:rsidR="00433310" w:rsidRPr="00A23FA3" w:rsidRDefault="00433310" w:rsidP="00433310">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ID configuration is login integration with Lloyd’s and Dow Jones. BOC Trade Finance system utilizes a cognitive solution and provides a semi-auto platform for case review and verification. The system will automatically use Operations Analyst’s user account to log into several external resources to gather relevant meta-data, and answer the logic questions in the verification procedure. Before cases are created, Operations Analyst needs to finish the ID Configuration step. In the ID configuration login page, the Operations Analyst needs to enter his/her user account information on “Lloyd’s” and “Dow Jones” as well as his/her Bank of China ID (Email).</w:t>
      </w:r>
    </w:p>
    <w:p w14:paraId="37CC3C81" w14:textId="77777777" w:rsidR="00433310" w:rsidRPr="00A23FA3" w:rsidRDefault="00433310" w:rsidP="00433310">
      <w:pPr>
        <w:spacing w:afterLines="50" w:after="156"/>
        <w:ind w:left="425"/>
        <w:jc w:val="center"/>
        <w:rPr>
          <w:rFonts w:ascii="Calibri" w:hAnsi="Calibri" w:cstheme="minorHAnsi"/>
          <w:sz w:val="24"/>
          <w:highlight w:val="yellow"/>
        </w:rPr>
      </w:pPr>
      <w:r w:rsidRPr="00A23FA3">
        <w:rPr>
          <w:rFonts w:ascii="Calibri" w:hAnsi="Calibri" w:cstheme="minorHAnsi"/>
          <w:noProof/>
          <w:sz w:val="24"/>
        </w:rPr>
        <w:lastRenderedPageBreak/>
        <mc:AlternateContent>
          <mc:Choice Requires="wps">
            <w:drawing>
              <wp:anchor distT="0" distB="0" distL="114300" distR="114300" simplePos="0" relativeHeight="251718656" behindDoc="0" locked="0" layoutInCell="1" allowOverlap="1" wp14:anchorId="4AF31145" wp14:editId="69EA616D">
                <wp:simplePos x="0" y="0"/>
                <wp:positionH relativeFrom="column">
                  <wp:posOffset>990600</wp:posOffset>
                </wp:positionH>
                <wp:positionV relativeFrom="paragraph">
                  <wp:posOffset>66039</wp:posOffset>
                </wp:positionV>
                <wp:extent cx="3657600" cy="2257425"/>
                <wp:effectExtent l="0" t="0" r="19050" b="28575"/>
                <wp:wrapNone/>
                <wp:docPr id="200" name="直接连接符 200"/>
                <wp:cNvGraphicFramePr/>
                <a:graphic xmlns:a="http://schemas.openxmlformats.org/drawingml/2006/main">
                  <a:graphicData uri="http://schemas.microsoft.com/office/word/2010/wordprocessingShape">
                    <wps:wsp>
                      <wps:cNvCnPr/>
                      <wps:spPr>
                        <a:xfrm>
                          <a:off x="0" y="0"/>
                          <a:ext cx="3657600" cy="2257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824B5F" id="直接连接符 200"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78pt,5.2pt" to="366pt,1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" strokecolor="#5b9bd5 [3204]" strokeweight=".5pt">
                <v:stroke joinstyle="miter"/>
              </v:line>
            </w:pict>
          </mc:Fallback>
        </mc:AlternateContent>
      </w:r>
      <w:r w:rsidRPr="00A23FA3">
        <w:rPr>
          <w:rFonts w:ascii="Calibri" w:hAnsi="Calibri" w:cstheme="minorHAnsi"/>
          <w:noProof/>
          <w:sz w:val="24"/>
          <w:highlight w:val="yellow"/>
        </w:rPr>
        <w:drawing>
          <wp:inline distT="0" distB="0" distL="0" distR="0" wp14:anchorId="5FA878E0" wp14:editId="5D3200E4">
            <wp:extent cx="3556000" cy="284358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68586" cy="2853648"/>
                    </a:xfrm>
                    <a:prstGeom prst="rect">
                      <a:avLst/>
                    </a:prstGeom>
                    <a:noFill/>
                    <a:ln>
                      <a:noFill/>
                    </a:ln>
                  </pic:spPr>
                </pic:pic>
              </a:graphicData>
            </a:graphic>
          </wp:inline>
        </w:drawing>
      </w:r>
    </w:p>
    <w:p w14:paraId="3139FFA6" w14:textId="77777777" w:rsidR="00433310" w:rsidRPr="00A23FA3" w:rsidRDefault="00433310" w:rsidP="00433310">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Component in this page</w:t>
      </w:r>
      <w:r w:rsidRPr="00A23FA3">
        <w:rPr>
          <w:rFonts w:ascii="Calibri" w:hAnsi="Calibri" w:cstheme="minorHAnsi"/>
          <w:strike/>
          <w:sz w:val="24"/>
          <w:highlight w:val="yellow"/>
        </w:rPr>
        <w:t>：</w:t>
      </w:r>
    </w:p>
    <w:tbl>
      <w:tblPr>
        <w:tblStyle w:val="a9"/>
        <w:tblW w:w="7796" w:type="dxa"/>
        <w:tblInd w:w="421" w:type="dxa"/>
        <w:tblLook w:val="04A0" w:firstRow="1" w:lastRow="0" w:firstColumn="1" w:lastColumn="0" w:noHBand="0" w:noVBand="1"/>
      </w:tblPr>
      <w:tblGrid>
        <w:gridCol w:w="426"/>
        <w:gridCol w:w="3117"/>
        <w:gridCol w:w="1417"/>
        <w:gridCol w:w="2836"/>
      </w:tblGrid>
      <w:tr w:rsidR="00A23FA3" w:rsidRPr="00A23FA3" w14:paraId="48DA7D78" w14:textId="77777777" w:rsidTr="00EF1540">
        <w:tc>
          <w:tcPr>
            <w:tcW w:w="426" w:type="dxa"/>
            <w:shd w:val="clear" w:color="auto" w:fill="BFBFBF" w:themeFill="background1" w:themeFillShade="BF"/>
          </w:tcPr>
          <w:p w14:paraId="19115488"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w:t>
            </w:r>
          </w:p>
        </w:tc>
        <w:tc>
          <w:tcPr>
            <w:tcW w:w="3117" w:type="dxa"/>
            <w:shd w:val="clear" w:color="auto" w:fill="BFBFBF" w:themeFill="background1" w:themeFillShade="BF"/>
          </w:tcPr>
          <w:p w14:paraId="48E494FC"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ITEM</w:t>
            </w:r>
          </w:p>
        </w:tc>
        <w:tc>
          <w:tcPr>
            <w:tcW w:w="1417" w:type="dxa"/>
            <w:shd w:val="clear" w:color="auto" w:fill="BFBFBF" w:themeFill="background1" w:themeFillShade="BF"/>
          </w:tcPr>
          <w:p w14:paraId="04346E81"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NAME</w:t>
            </w:r>
          </w:p>
        </w:tc>
        <w:tc>
          <w:tcPr>
            <w:tcW w:w="2836" w:type="dxa"/>
            <w:shd w:val="clear" w:color="auto" w:fill="BFBFBF" w:themeFill="background1" w:themeFillShade="BF"/>
          </w:tcPr>
          <w:p w14:paraId="6A7FEE01"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COMMENTS</w:t>
            </w:r>
          </w:p>
        </w:tc>
      </w:tr>
      <w:tr w:rsidR="00A23FA3" w:rsidRPr="00A23FA3" w14:paraId="3A38B949" w14:textId="77777777" w:rsidTr="00EF1540">
        <w:tc>
          <w:tcPr>
            <w:tcW w:w="426" w:type="dxa"/>
          </w:tcPr>
          <w:p w14:paraId="010C4E06"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1</w:t>
            </w:r>
          </w:p>
        </w:tc>
        <w:tc>
          <w:tcPr>
            <w:tcW w:w="3117" w:type="dxa"/>
          </w:tcPr>
          <w:p w14:paraId="5019DF18"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Login ID (Dow Jones)</w:t>
            </w:r>
          </w:p>
        </w:tc>
        <w:tc>
          <w:tcPr>
            <w:tcW w:w="1417" w:type="dxa"/>
          </w:tcPr>
          <w:p w14:paraId="0B908E4A"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User ID</w:t>
            </w:r>
          </w:p>
        </w:tc>
        <w:tc>
          <w:tcPr>
            <w:tcW w:w="2836" w:type="dxa"/>
          </w:tcPr>
          <w:p w14:paraId="43AF6168" w14:textId="77777777" w:rsidR="00433310" w:rsidRPr="00A23FA3" w:rsidRDefault="00433310" w:rsidP="00EF1540">
            <w:pPr>
              <w:pStyle w:val="a0"/>
              <w:ind w:firstLineChars="0" w:firstLine="0"/>
              <w:rPr>
                <w:rFonts w:ascii="Calibri" w:hAnsi="Calibri" w:cstheme="minorHAnsi"/>
                <w:i/>
                <w:strike/>
                <w:sz w:val="24"/>
                <w:szCs w:val="24"/>
                <w:highlight w:val="yellow"/>
              </w:rPr>
            </w:pPr>
            <w:r w:rsidRPr="00A23FA3">
              <w:rPr>
                <w:rFonts w:ascii="Calibri" w:hAnsi="Calibri" w:cstheme="minorHAnsi"/>
                <w:strike/>
                <w:sz w:val="24"/>
                <w:szCs w:val="24"/>
                <w:highlight w:val="yellow"/>
              </w:rPr>
              <w:t>Mandatory input</w:t>
            </w:r>
          </w:p>
        </w:tc>
      </w:tr>
      <w:tr w:rsidR="00A23FA3" w:rsidRPr="00A23FA3" w14:paraId="612CB364" w14:textId="77777777" w:rsidTr="00EF1540">
        <w:tc>
          <w:tcPr>
            <w:tcW w:w="426" w:type="dxa"/>
          </w:tcPr>
          <w:p w14:paraId="2D28EB94"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2</w:t>
            </w:r>
          </w:p>
        </w:tc>
        <w:tc>
          <w:tcPr>
            <w:tcW w:w="3117" w:type="dxa"/>
          </w:tcPr>
          <w:p w14:paraId="15E2603D"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Password (Dow Jones)</w:t>
            </w:r>
          </w:p>
        </w:tc>
        <w:tc>
          <w:tcPr>
            <w:tcW w:w="1417" w:type="dxa"/>
          </w:tcPr>
          <w:p w14:paraId="2892C4FA"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User PWD</w:t>
            </w:r>
          </w:p>
        </w:tc>
        <w:tc>
          <w:tcPr>
            <w:tcW w:w="2836" w:type="dxa"/>
          </w:tcPr>
          <w:p w14:paraId="219B62DE"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Mandatory input</w:t>
            </w:r>
            <w:r w:rsidRPr="00A23FA3">
              <w:rPr>
                <w:rFonts w:ascii="Calibri" w:hAnsi="Calibri" w:cstheme="minorHAnsi"/>
                <w:strike/>
                <w:sz w:val="24"/>
                <w:szCs w:val="24"/>
                <w:highlight w:val="yellow"/>
              </w:rPr>
              <w:t>，</w:t>
            </w:r>
            <w:r w:rsidRPr="00A23FA3">
              <w:rPr>
                <w:rFonts w:ascii="Calibri" w:hAnsi="Calibri" w:cstheme="minorHAnsi"/>
                <w:strike/>
                <w:sz w:val="24"/>
                <w:szCs w:val="24"/>
                <w:highlight w:val="yellow"/>
              </w:rPr>
              <w:t>Context with secret cover “****”</w:t>
            </w:r>
          </w:p>
        </w:tc>
      </w:tr>
      <w:tr w:rsidR="00A23FA3" w:rsidRPr="00A23FA3" w14:paraId="120AC718" w14:textId="77777777" w:rsidTr="00EF1540">
        <w:tc>
          <w:tcPr>
            <w:tcW w:w="426" w:type="dxa"/>
          </w:tcPr>
          <w:p w14:paraId="0AEAEDE1"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3</w:t>
            </w:r>
          </w:p>
        </w:tc>
        <w:tc>
          <w:tcPr>
            <w:tcW w:w="3117" w:type="dxa"/>
          </w:tcPr>
          <w:p w14:paraId="71B48F73"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Login ID (Lloyd’s)</w:t>
            </w:r>
          </w:p>
        </w:tc>
        <w:tc>
          <w:tcPr>
            <w:tcW w:w="1417" w:type="dxa"/>
          </w:tcPr>
          <w:p w14:paraId="36F03041"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User ID</w:t>
            </w:r>
          </w:p>
        </w:tc>
        <w:tc>
          <w:tcPr>
            <w:tcW w:w="2836" w:type="dxa"/>
          </w:tcPr>
          <w:p w14:paraId="377802A8"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Mandatory input</w:t>
            </w:r>
            <w:r w:rsidRPr="00A23FA3">
              <w:rPr>
                <w:rFonts w:ascii="Calibri" w:hAnsi="Calibri" w:cstheme="minorHAnsi"/>
                <w:strike/>
                <w:sz w:val="24"/>
                <w:szCs w:val="24"/>
                <w:highlight w:val="yellow"/>
              </w:rPr>
              <w:t>，</w:t>
            </w:r>
          </w:p>
        </w:tc>
      </w:tr>
      <w:tr w:rsidR="00433310" w:rsidRPr="00A23FA3" w14:paraId="26B0D890" w14:textId="77777777" w:rsidTr="00EF1540">
        <w:tc>
          <w:tcPr>
            <w:tcW w:w="426" w:type="dxa"/>
          </w:tcPr>
          <w:p w14:paraId="428491F3"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4</w:t>
            </w:r>
          </w:p>
        </w:tc>
        <w:tc>
          <w:tcPr>
            <w:tcW w:w="3117" w:type="dxa"/>
          </w:tcPr>
          <w:p w14:paraId="72DFF3E3"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Password (Lloyd’s)</w:t>
            </w:r>
          </w:p>
        </w:tc>
        <w:tc>
          <w:tcPr>
            <w:tcW w:w="1417" w:type="dxa"/>
          </w:tcPr>
          <w:p w14:paraId="149C38CA"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User PWD</w:t>
            </w:r>
          </w:p>
        </w:tc>
        <w:tc>
          <w:tcPr>
            <w:tcW w:w="2836" w:type="dxa"/>
          </w:tcPr>
          <w:p w14:paraId="483B5175" w14:textId="77777777" w:rsidR="00433310" w:rsidRPr="00A23FA3" w:rsidRDefault="00433310" w:rsidP="00EF1540">
            <w:pPr>
              <w:pStyle w:val="a0"/>
              <w:ind w:firstLineChars="0" w:firstLine="0"/>
              <w:rPr>
                <w:rFonts w:ascii="Calibri" w:hAnsi="Calibri" w:cstheme="minorHAnsi"/>
                <w:strike/>
                <w:sz w:val="24"/>
                <w:szCs w:val="24"/>
                <w:highlight w:val="yellow"/>
              </w:rPr>
            </w:pPr>
            <w:r w:rsidRPr="00A23FA3">
              <w:rPr>
                <w:rFonts w:ascii="Calibri" w:hAnsi="Calibri" w:cstheme="minorHAnsi"/>
                <w:strike/>
                <w:sz w:val="24"/>
                <w:szCs w:val="24"/>
                <w:highlight w:val="yellow"/>
              </w:rPr>
              <w:t>Mandatory input</w:t>
            </w:r>
            <w:r w:rsidRPr="00A23FA3">
              <w:rPr>
                <w:rFonts w:ascii="Calibri" w:hAnsi="Calibri" w:cstheme="minorHAnsi"/>
                <w:strike/>
                <w:sz w:val="24"/>
                <w:szCs w:val="24"/>
                <w:highlight w:val="yellow"/>
              </w:rPr>
              <w:t>，</w:t>
            </w:r>
            <w:r w:rsidRPr="00A23FA3">
              <w:rPr>
                <w:rFonts w:ascii="Calibri" w:hAnsi="Calibri" w:cstheme="minorHAnsi"/>
                <w:strike/>
                <w:sz w:val="24"/>
                <w:szCs w:val="24"/>
                <w:highlight w:val="yellow"/>
              </w:rPr>
              <w:t>Context with secret cover “****”</w:t>
            </w:r>
          </w:p>
        </w:tc>
      </w:tr>
    </w:tbl>
    <w:p w14:paraId="6970C4BB" w14:textId="77777777" w:rsidR="00433310" w:rsidRPr="00A23FA3" w:rsidRDefault="00433310" w:rsidP="00433310">
      <w:pPr>
        <w:spacing w:afterLines="50" w:after="156"/>
        <w:ind w:left="425"/>
        <w:rPr>
          <w:rFonts w:ascii="Calibri" w:hAnsi="Calibri" w:cstheme="minorHAnsi"/>
          <w:strike/>
          <w:sz w:val="24"/>
          <w:highlight w:val="yellow"/>
        </w:rPr>
      </w:pPr>
    </w:p>
    <w:p w14:paraId="26383185" w14:textId="77777777" w:rsidR="00433310" w:rsidRPr="00A23FA3" w:rsidRDefault="00433310" w:rsidP="00433310">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Input authorized ID &amp; password of Lloyd’s &amp; Dow Jones</w:t>
      </w:r>
      <w:r w:rsidRPr="00A23FA3">
        <w:rPr>
          <w:rFonts w:ascii="Calibri" w:hAnsi="Calibri" w:cstheme="minorHAnsi"/>
          <w:strike/>
          <w:sz w:val="24"/>
          <w:highlight w:val="yellow"/>
        </w:rPr>
        <w:t>，</w:t>
      </w:r>
      <w:r w:rsidRPr="00A23FA3">
        <w:rPr>
          <w:rFonts w:ascii="Calibri" w:hAnsi="Calibri" w:cstheme="minorHAnsi"/>
          <w:strike/>
          <w:sz w:val="24"/>
          <w:highlight w:val="yellow"/>
        </w:rPr>
        <w:t xml:space="preserve"> Click “Submit”, you will get the related authorized access synchronously.</w:t>
      </w:r>
    </w:p>
    <w:p w14:paraId="54D09142" w14:textId="77777777" w:rsidR="00433310" w:rsidRPr="00A23FA3" w:rsidRDefault="00433310" w:rsidP="00433310">
      <w:pPr>
        <w:spacing w:afterLines="50" w:after="156"/>
        <w:ind w:firstLineChars="177" w:firstLine="425"/>
        <w:rPr>
          <w:rFonts w:ascii="Calibri" w:hAnsi="Calibri" w:cstheme="minorHAnsi"/>
          <w:strike/>
          <w:sz w:val="24"/>
        </w:rPr>
      </w:pPr>
      <w:r w:rsidRPr="00A23FA3">
        <w:rPr>
          <w:rFonts w:ascii="Calibri" w:hAnsi="Calibri" w:cstheme="minorHAnsi"/>
          <w:strike/>
          <w:sz w:val="24"/>
          <w:highlight w:val="yellow"/>
        </w:rPr>
        <w:t>After the Operations Analyst clicks the “Submit” button, the system will automatically verify whether the account information is valid in each external resource. The system will display a popup window to notify if the system successfully login to each external resource. If information in a domain is invalid, the popup window will show “Failed” after the related domain’s name. Then the Operations Analyst could click “ID Configuration” again to reenter the account information. If the ID configuration cannot login to any of the external resource, relevant meta-data won’t be able to extract from the resource in the checking stage.</w:t>
      </w:r>
    </w:p>
    <w:p w14:paraId="606177ED" w14:textId="77777777" w:rsidR="00433310" w:rsidRPr="00A23FA3" w:rsidRDefault="00433310" w:rsidP="00433310">
      <w:pPr>
        <w:pStyle w:val="BodyText1"/>
        <w:ind w:firstLineChars="100" w:firstLine="240"/>
        <w:jc w:val="center"/>
        <w:rPr>
          <w:rFonts w:ascii="Calibri" w:hAnsi="Calibri" w:cstheme="minorHAnsi"/>
          <w:highlight w:val="yellow"/>
          <w:lang w:eastAsia="zh-CN"/>
        </w:rPr>
      </w:pPr>
      <w:r w:rsidRPr="00A23FA3">
        <w:rPr>
          <w:rFonts w:ascii="Calibri" w:hAnsi="Calibri" w:cstheme="minorHAnsi"/>
          <w:noProof/>
          <w:highlight w:val="yellow"/>
          <w:lang w:eastAsia="zh-CN"/>
        </w:rPr>
        <w:lastRenderedPageBreak/>
        <w:drawing>
          <wp:inline distT="0" distB="0" distL="0" distR="0" wp14:anchorId="62590AA9" wp14:editId="0CFADB73">
            <wp:extent cx="4047579" cy="1737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109259" cy="1763835"/>
                    </a:xfrm>
                    <a:prstGeom prst="rect">
                      <a:avLst/>
                    </a:prstGeom>
                  </pic:spPr>
                </pic:pic>
              </a:graphicData>
            </a:graphic>
          </wp:inline>
        </w:drawing>
      </w:r>
    </w:p>
    <w:p w14:paraId="1642AEF8" w14:textId="77777777" w:rsidR="00433310" w:rsidRPr="00A23FA3" w:rsidRDefault="00433310">
      <w:pPr>
        <w:pStyle w:val="3"/>
        <w:keepNext w:val="0"/>
        <w:keepLines w:val="0"/>
        <w:spacing w:before="0" w:after="120" w:line="240" w:lineRule="auto"/>
        <w:ind w:left="566"/>
        <w:rPr>
          <w:rFonts w:ascii="Calibri" w:hAnsi="Calibri" w:cstheme="minorHAnsi"/>
        </w:rPr>
        <w:pPrChange w:id="4645" w:author="raye" w:date="2018-07-17T10:21:00Z">
          <w:pPr>
            <w:pStyle w:val="3"/>
            <w:keepNext w:val="0"/>
            <w:keepLines w:val="0"/>
            <w:numPr>
              <w:ilvl w:val="2"/>
              <w:numId w:val="3"/>
            </w:numPr>
            <w:spacing w:before="0" w:after="120" w:line="240" w:lineRule="auto"/>
            <w:ind w:left="709" w:hanging="709"/>
          </w:pPr>
        </w:pPrChange>
      </w:pPr>
      <w:bookmarkStart w:id="4646" w:name="_Toc508573662"/>
      <w:bookmarkStart w:id="4647" w:name="_Toc512250228"/>
      <w:bookmarkStart w:id="4648" w:name="_Toc520839431"/>
      <w:ins w:id="4649" w:author="raye" w:date="2018-07-17T10:21:00Z">
        <w:r w:rsidRPr="00A23FA3">
          <w:rPr>
            <w:rFonts w:ascii="Calibri" w:hAnsi="Calibri" w:cstheme="minorHAnsi"/>
          </w:rPr>
          <w:t xml:space="preserve">1..2. </w:t>
        </w:r>
      </w:ins>
      <w:r w:rsidRPr="00A23FA3">
        <w:rPr>
          <w:rFonts w:ascii="Calibri" w:hAnsi="Calibri" w:cstheme="minorHAnsi"/>
        </w:rPr>
        <w:t>Enhancement</w:t>
      </w:r>
      <w:bookmarkEnd w:id="4646"/>
      <w:bookmarkEnd w:id="4647"/>
      <w:bookmarkEnd w:id="4648"/>
    </w:p>
    <w:p w14:paraId="173F1AD7" w14:textId="77777777" w:rsidR="00433310" w:rsidRPr="00A23FA3" w:rsidRDefault="00433310" w:rsidP="00433310">
      <w:pPr>
        <w:pStyle w:val="a0"/>
        <w:numPr>
          <w:ilvl w:val="0"/>
          <w:numId w:val="8"/>
        </w:numPr>
        <w:spacing w:afterLines="50" w:after="156"/>
        <w:ind w:firstLineChars="0"/>
        <w:rPr>
          <w:rFonts w:ascii="Calibri" w:hAnsi="Calibri" w:cstheme="minorHAnsi"/>
          <w:sz w:val="24"/>
        </w:rPr>
      </w:pPr>
      <w:r w:rsidRPr="00A23FA3">
        <w:rPr>
          <w:rFonts w:ascii="Calibri" w:hAnsi="Calibri" w:cstheme="minorHAnsi"/>
          <w:sz w:val="24"/>
        </w:rPr>
        <w:t xml:space="preserve">IF ANY ID CONFIGURATION FAILED, IT SHOULD BE BIG ALERT TO DRAW OUR ATTENTION. </w:t>
      </w:r>
    </w:p>
    <w:p w14:paraId="6AF56D2A" w14:textId="77777777" w:rsidR="00433310" w:rsidRPr="00A23FA3" w:rsidRDefault="00433310">
      <w:pPr>
        <w:spacing w:afterLines="50" w:after="156"/>
        <w:ind w:left="425"/>
        <w:rPr>
          <w:rFonts w:ascii="Calibri" w:hAnsi="Calibri" w:cstheme="minorHAnsi"/>
          <w:sz w:val="24"/>
        </w:rPr>
        <w:pPrChange w:id="4650" w:author="raye" w:date="2018-07-17T10:23:00Z">
          <w:pPr>
            <w:pStyle w:val="a0"/>
            <w:numPr>
              <w:numId w:val="8"/>
            </w:numPr>
            <w:spacing w:afterLines="50" w:after="156"/>
            <w:ind w:left="845" w:firstLineChars="0" w:hanging="420"/>
          </w:pPr>
        </w:pPrChange>
      </w:pPr>
    </w:p>
    <w:p w14:paraId="6469D3E6" w14:textId="77777777" w:rsidR="00433310" w:rsidRPr="00A23FA3" w:rsidRDefault="00433310" w:rsidP="00433310"/>
    <w:p w14:paraId="139A57BC" w14:textId="65EE9E50" w:rsidR="00433310" w:rsidRPr="00A23FA3" w:rsidRDefault="00433310" w:rsidP="00433310">
      <w:pPr>
        <w:pStyle w:val="215"/>
        <w:ind w:left="600"/>
        <w:rPr>
          <w:rFonts w:ascii="等线" w:eastAsia="等线" w:hAnsi="等线" w:cs="Times New Roman"/>
          <w:sz w:val="21"/>
          <w:szCs w:val="21"/>
          <w:rPrChange w:id="4651" w:author="raye" w:date="2018-07-18T17:52:00Z">
            <w:rPr>
              <w:rFonts w:ascii="Times New Roman" w:hAnsi="Times New Roman" w:cs="Times New Roman"/>
              <w:sz w:val="24"/>
              <w:szCs w:val="24"/>
            </w:rPr>
          </w:rPrChange>
        </w:rPr>
      </w:pPr>
      <w:r w:rsidRPr="00A23FA3">
        <w:rPr>
          <w:rPrChange w:id="4652" w:author="raye" w:date="2018-07-18T17:52:00Z">
            <w:rPr>
              <w:rFonts w:ascii="Times New Roman" w:hAnsi="Times New Roman" w:cs="Times New Roman"/>
              <w:sz w:val="24"/>
              <w:szCs w:val="24"/>
            </w:rPr>
          </w:rPrChange>
        </w:rPr>
        <w:tab/>
      </w:r>
      <w:r w:rsidRPr="00A23FA3">
        <w:rPr>
          <w:rPrChange w:id="4653" w:author="raye" w:date="2018-07-18T17:52:00Z">
            <w:rPr>
              <w:rFonts w:ascii="Times New Roman" w:hAnsi="Times New Roman" w:cs="Times New Roman"/>
              <w:sz w:val="24"/>
              <w:szCs w:val="24"/>
            </w:rPr>
          </w:rPrChange>
        </w:rPr>
        <w:tab/>
      </w:r>
      <w:bookmarkStart w:id="4654" w:name="_Toc519582908"/>
      <w:bookmarkStart w:id="4655" w:name="_Toc520839432"/>
      <w:r w:rsidRPr="00A23FA3">
        <w:rPr>
          <w:rFonts w:ascii="等线" w:eastAsia="等线" w:hAnsi="等线" w:cs="Times New Roman"/>
          <w:sz w:val="21"/>
          <w:szCs w:val="21"/>
          <w:rPrChange w:id="4656" w:author="raye" w:date="2018-07-18T17:52:00Z">
            <w:rPr>
              <w:rFonts w:ascii="Times New Roman" w:hAnsi="Times New Roman" w:cs="Times New Roman"/>
              <w:sz w:val="24"/>
              <w:szCs w:val="24"/>
            </w:rPr>
          </w:rPrChange>
        </w:rPr>
        <w:t>3.2.</w:t>
      </w:r>
      <w:r w:rsidRPr="00A23FA3">
        <w:rPr>
          <w:rFonts w:ascii="等线" w:eastAsia="等线" w:hAnsi="等线" w:cs="Times New Roman"/>
          <w:sz w:val="21"/>
          <w:szCs w:val="21"/>
        </w:rPr>
        <w:t>10</w:t>
      </w:r>
      <w:r w:rsidRPr="00A23FA3">
        <w:rPr>
          <w:rFonts w:ascii="等线" w:eastAsia="等线" w:hAnsi="等线" w:cs="Times New Roman"/>
          <w:sz w:val="21"/>
          <w:szCs w:val="21"/>
          <w:rPrChange w:id="4657" w:author="raye" w:date="2018-07-18T17:52:00Z">
            <w:rPr>
              <w:rFonts w:ascii="Times New Roman" w:hAnsi="Times New Roman" w:cs="Times New Roman"/>
              <w:sz w:val="24"/>
              <w:szCs w:val="24"/>
            </w:rPr>
          </w:rPrChange>
        </w:rPr>
        <w:t>.1. Brief introduction to function</w:t>
      </w:r>
      <w:bookmarkEnd w:id="4654"/>
      <w:bookmarkEnd w:id="4655"/>
    </w:p>
    <w:p w14:paraId="23247C6C" w14:textId="77777777" w:rsidR="00433310" w:rsidRPr="00A23FA3" w:rsidRDefault="00433310" w:rsidP="00433310">
      <w:pPr>
        <w:rPr>
          <w:rFonts w:ascii="等线" w:eastAsia="等线" w:hAnsi="等线"/>
          <w:szCs w:val="21"/>
        </w:rPr>
      </w:pPr>
      <w:r w:rsidRPr="00A23FA3">
        <w:rPr>
          <w:rFonts w:ascii="等线" w:eastAsia="等线" w:hAnsi="等线" w:hint="eastAsia"/>
          <w:szCs w:val="21"/>
        </w:rPr>
        <w:t>主要是对平台要用到的一些通用数据的管理</w:t>
      </w:r>
    </w:p>
    <w:p w14:paraId="49C60CC2" w14:textId="77777777" w:rsidR="00433310" w:rsidRPr="00A23FA3" w:rsidRDefault="00433310" w:rsidP="00433310">
      <w:pPr>
        <w:rPr>
          <w:rFonts w:ascii="等线" w:eastAsia="等线" w:hAnsi="等线"/>
          <w:szCs w:val="21"/>
          <w:rPrChange w:id="4658" w:author="raye" w:date="2018-07-18T17:52:00Z">
            <w:rPr/>
          </w:rPrChange>
        </w:rPr>
      </w:pPr>
    </w:p>
    <w:p w14:paraId="3C9E44EE" w14:textId="2282F1F1" w:rsidR="00433310" w:rsidRPr="00A23FA3" w:rsidRDefault="00433310" w:rsidP="00433310">
      <w:pPr>
        <w:pStyle w:val="215"/>
        <w:rPr>
          <w:rFonts w:ascii="等线" w:eastAsia="等线" w:hAnsi="等线" w:cs="Times New Roman"/>
          <w:sz w:val="21"/>
          <w:szCs w:val="21"/>
          <w:rPrChange w:id="4659" w:author="raye" w:date="2018-07-18T17:52:00Z">
            <w:rPr>
              <w:rFonts w:ascii="Times New Roman" w:hAnsi="Times New Roman" w:cs="Times New Roman"/>
              <w:sz w:val="24"/>
              <w:szCs w:val="24"/>
            </w:rPr>
          </w:rPrChange>
        </w:rPr>
      </w:pPr>
      <w:r w:rsidRPr="00A23FA3">
        <w:rPr>
          <w:rFonts w:ascii="等线" w:eastAsia="等线" w:hAnsi="等线" w:cs="Times New Roman"/>
          <w:sz w:val="21"/>
          <w:szCs w:val="21"/>
          <w:rPrChange w:id="4660" w:author="raye" w:date="2018-07-18T17:52:00Z">
            <w:rPr>
              <w:rFonts w:ascii="Times New Roman" w:hAnsi="Times New Roman" w:cs="Times New Roman"/>
              <w:sz w:val="24"/>
              <w:szCs w:val="24"/>
            </w:rPr>
          </w:rPrChange>
        </w:rPr>
        <w:tab/>
        <w:t xml:space="preserve"> </w:t>
      </w:r>
      <w:bookmarkStart w:id="4661" w:name="_Toc519582909"/>
      <w:bookmarkStart w:id="4662" w:name="_Toc520839433"/>
      <w:r w:rsidRPr="00A23FA3">
        <w:rPr>
          <w:rFonts w:ascii="等线" w:eastAsia="等线" w:hAnsi="等线" w:cs="Times New Roman"/>
          <w:sz w:val="21"/>
          <w:szCs w:val="21"/>
          <w:rPrChange w:id="4663" w:author="raye" w:date="2018-07-18T17:52:00Z">
            <w:rPr>
              <w:rFonts w:ascii="Times New Roman" w:hAnsi="Times New Roman" w:cs="Times New Roman"/>
              <w:sz w:val="24"/>
              <w:szCs w:val="24"/>
            </w:rPr>
          </w:rPrChange>
        </w:rPr>
        <w:t>3.2.</w:t>
      </w:r>
      <w:r w:rsidRPr="00A23FA3">
        <w:rPr>
          <w:rFonts w:ascii="等线" w:eastAsia="等线" w:hAnsi="等线" w:cs="Times New Roman"/>
          <w:sz w:val="21"/>
          <w:szCs w:val="21"/>
        </w:rPr>
        <w:t>10</w:t>
      </w:r>
      <w:r w:rsidRPr="00A23FA3">
        <w:rPr>
          <w:rFonts w:ascii="等线" w:eastAsia="等线" w:hAnsi="等线" w:cs="Times New Roman"/>
          <w:sz w:val="21"/>
          <w:szCs w:val="21"/>
          <w:rPrChange w:id="4664" w:author="raye" w:date="2018-07-18T17:52:00Z">
            <w:rPr>
              <w:rFonts w:ascii="Times New Roman" w:hAnsi="Times New Roman" w:cs="Times New Roman"/>
              <w:sz w:val="24"/>
              <w:szCs w:val="24"/>
            </w:rPr>
          </w:rPrChange>
        </w:rPr>
        <w:t>.2. Detailed description</w:t>
      </w:r>
      <w:bookmarkEnd w:id="4661"/>
      <w:bookmarkEnd w:id="4662"/>
    </w:p>
    <w:p w14:paraId="1EC727E5" w14:textId="77777777" w:rsidR="00433310" w:rsidRPr="00A23FA3" w:rsidRDefault="00433310" w:rsidP="00433310">
      <w:pPr>
        <w:pStyle w:val="a0"/>
        <w:numPr>
          <w:ilvl w:val="0"/>
          <w:numId w:val="86"/>
        </w:numPr>
        <w:ind w:firstLineChars="0"/>
        <w:rPr>
          <w:rFonts w:ascii="等线" w:eastAsia="等线" w:hAnsi="等线"/>
          <w:b/>
          <w:szCs w:val="21"/>
          <w:rPrChange w:id="4665" w:author="raye" w:date="2018-07-18T17:52:00Z">
            <w:rPr/>
          </w:rPrChange>
        </w:rPr>
      </w:pPr>
      <w:r w:rsidRPr="00A23FA3">
        <w:rPr>
          <w:rFonts w:ascii="等线" w:eastAsia="等线" w:hAnsi="等线"/>
          <w:b/>
          <w:szCs w:val="21"/>
          <w:rPrChange w:id="4666" w:author="raye" w:date="2018-07-18T17:52:00Z">
            <w:rPr/>
          </w:rPrChange>
        </w:rPr>
        <w:t>List of sanctions countries</w:t>
      </w:r>
    </w:p>
    <w:p w14:paraId="453BE0B3" w14:textId="48885FC7" w:rsidR="00433310" w:rsidRPr="00A23FA3" w:rsidRDefault="00433310" w:rsidP="00433310">
      <w:pPr>
        <w:pStyle w:val="a0"/>
        <w:numPr>
          <w:ilvl w:val="0"/>
          <w:numId w:val="87"/>
        </w:numPr>
        <w:ind w:firstLineChars="0"/>
        <w:rPr>
          <w:rFonts w:ascii="等线" w:eastAsia="等线" w:hAnsi="等线"/>
          <w:szCs w:val="21"/>
        </w:rPr>
      </w:pPr>
      <w:r w:rsidRPr="00A23FA3">
        <w:rPr>
          <w:rFonts w:ascii="等线" w:eastAsia="等线" w:hAnsi="等线" w:hint="eastAsia"/>
          <w:szCs w:val="21"/>
          <w:rPrChange w:id="4667" w:author="raye" w:date="2018-07-18T17:52:00Z">
            <w:rPr>
              <w:rFonts w:hint="eastAsia"/>
            </w:rPr>
          </w:rPrChange>
        </w:rPr>
        <w:t>搜索，可以使用国家全名或简写搜索</w:t>
      </w:r>
    </w:p>
    <w:p w14:paraId="32CF3068" w14:textId="6A7AB5C9" w:rsidR="00586282" w:rsidRPr="00A23FA3" w:rsidRDefault="00586282" w:rsidP="00586282">
      <w:pPr>
        <w:pStyle w:val="a0"/>
        <w:ind w:left="360" w:firstLineChars="0" w:firstLine="0"/>
        <w:rPr>
          <w:rFonts w:ascii="等线" w:eastAsia="等线" w:hAnsi="等线"/>
          <w:szCs w:val="21"/>
        </w:rPr>
      </w:pPr>
      <w:r w:rsidRPr="00A23FA3">
        <w:rPr>
          <w:rFonts w:ascii="等线" w:eastAsia="等线" w:hAnsi="等线" w:hint="eastAsia"/>
          <w:szCs w:val="21"/>
        </w:rPr>
        <w:t>按风险等级搜索</w:t>
      </w:r>
    </w:p>
    <w:p w14:paraId="009CD85C" w14:textId="413E5541" w:rsidR="00586282" w:rsidRPr="00A23FA3" w:rsidRDefault="00586282" w:rsidP="00586282">
      <w:pPr>
        <w:pStyle w:val="a0"/>
        <w:ind w:left="360" w:firstLineChars="0" w:firstLine="0"/>
        <w:rPr>
          <w:rFonts w:ascii="等线" w:eastAsia="等线" w:hAnsi="等线"/>
          <w:szCs w:val="21"/>
          <w:rPrChange w:id="4668" w:author="raye" w:date="2018-07-18T17:52:00Z">
            <w:rPr/>
          </w:rPrChange>
        </w:rPr>
      </w:pPr>
      <w:r w:rsidRPr="00A23FA3">
        <w:rPr>
          <w:rFonts w:ascii="等线" w:eastAsia="等线" w:hAnsi="等线" w:hint="eastAsia"/>
          <w:szCs w:val="21"/>
        </w:rPr>
        <w:t>搜索右侧放一个总览，表示各风险级别国家数量</w:t>
      </w:r>
      <w:r w:rsidR="00291F52" w:rsidRPr="00A23FA3">
        <w:rPr>
          <w:rFonts w:ascii="等线" w:eastAsia="等线" w:hAnsi="等线" w:hint="eastAsia"/>
          <w:szCs w:val="21"/>
        </w:rPr>
        <w:t xml:space="preserve">。具体看视觉设计 </w:t>
      </w:r>
    </w:p>
    <w:p w14:paraId="78E15468" w14:textId="11D13E41" w:rsidR="00D17239" w:rsidRPr="00A23FA3" w:rsidRDefault="00433310" w:rsidP="00433310">
      <w:pPr>
        <w:pStyle w:val="a0"/>
        <w:numPr>
          <w:ilvl w:val="0"/>
          <w:numId w:val="87"/>
        </w:numPr>
        <w:ind w:firstLineChars="0"/>
        <w:rPr>
          <w:rFonts w:ascii="等线" w:eastAsia="等线" w:hAnsi="等线"/>
          <w:szCs w:val="21"/>
        </w:rPr>
      </w:pPr>
      <w:r w:rsidRPr="00A23FA3">
        <w:rPr>
          <w:rFonts w:ascii="等线" w:eastAsia="等线" w:hAnsi="等线" w:hint="eastAsia"/>
          <w:szCs w:val="21"/>
          <w:rPrChange w:id="4669" w:author="raye" w:date="2018-07-18T17:52:00Z">
            <w:rPr>
              <w:rFonts w:hint="eastAsia"/>
            </w:rPr>
          </w:rPrChange>
        </w:rPr>
        <w:t>新</w:t>
      </w:r>
      <w:r w:rsidR="00D17239" w:rsidRPr="00A23FA3">
        <w:rPr>
          <w:rFonts w:ascii="等线" w:eastAsia="等线" w:hAnsi="等线" w:hint="eastAsia"/>
          <w:szCs w:val="21"/>
        </w:rPr>
        <w:t>增</w:t>
      </w:r>
    </w:p>
    <w:p w14:paraId="6A46E7C1" w14:textId="77777777" w:rsidR="00D17239" w:rsidRPr="00A23FA3" w:rsidRDefault="00D17239" w:rsidP="00D17239">
      <w:pPr>
        <w:pStyle w:val="a0"/>
        <w:ind w:left="360" w:firstLineChars="0" w:firstLine="0"/>
        <w:rPr>
          <w:rFonts w:ascii="等线" w:eastAsia="等线" w:hAnsi="等线"/>
          <w:szCs w:val="21"/>
          <w:rPrChange w:id="4670" w:author="raye" w:date="2018-07-18T17:52:00Z">
            <w:rPr/>
          </w:rPrChange>
        </w:rPr>
      </w:pPr>
      <w:r w:rsidRPr="00A23FA3">
        <w:rPr>
          <w:rFonts w:ascii="等线" w:eastAsia="等线" w:hAnsi="等线" w:hint="eastAsia"/>
          <w:szCs w:val="21"/>
        </w:rPr>
        <w:t xml:space="preserve">1）新增方式 </w:t>
      </w:r>
      <w:r w:rsidRPr="00A23FA3">
        <w:rPr>
          <w:rFonts w:ascii="等线" w:eastAsia="等线" w:hAnsi="等线" w:hint="eastAsia"/>
          <w:szCs w:val="21"/>
          <w:rPrChange w:id="4671" w:author="raye" w:date="2018-07-18T17:52:00Z">
            <w:rPr>
              <w:rFonts w:hint="eastAsia"/>
            </w:rPr>
          </w:rPrChange>
        </w:rPr>
        <w:t>可以使用导入或者单个增加的方式添加</w:t>
      </w:r>
    </w:p>
    <w:p w14:paraId="252802C1" w14:textId="7D49A36D" w:rsidR="00433310" w:rsidRPr="00A23FA3" w:rsidRDefault="00D17239" w:rsidP="00D17239">
      <w:pPr>
        <w:pStyle w:val="a0"/>
        <w:ind w:left="360" w:firstLineChars="0" w:firstLine="0"/>
        <w:rPr>
          <w:rFonts w:ascii="等线" w:eastAsia="等线" w:hAnsi="等线"/>
          <w:szCs w:val="21"/>
          <w:rPrChange w:id="4672" w:author="raye" w:date="2018-07-18T17:52:00Z">
            <w:rPr/>
          </w:rPrChange>
        </w:rPr>
      </w:pPr>
      <w:r w:rsidRPr="00A23FA3">
        <w:rPr>
          <w:rFonts w:ascii="等线" w:eastAsia="等线" w:hAnsi="等线"/>
          <w:szCs w:val="21"/>
        </w:rPr>
        <w:t>2</w:t>
      </w:r>
      <w:r w:rsidRPr="00A23FA3">
        <w:rPr>
          <w:rFonts w:ascii="等线" w:eastAsia="等线" w:hAnsi="等线" w:hint="eastAsia"/>
          <w:szCs w:val="21"/>
        </w:rPr>
        <w:t>）</w:t>
      </w:r>
      <w:r w:rsidR="00433310" w:rsidRPr="00A23FA3">
        <w:rPr>
          <w:rFonts w:ascii="等线" w:eastAsia="等线" w:hAnsi="等线" w:hint="eastAsia"/>
          <w:szCs w:val="21"/>
          <w:rPrChange w:id="4673" w:author="raye" w:date="2018-07-18T17:52:00Z">
            <w:rPr>
              <w:rFonts w:hint="eastAsia"/>
            </w:rPr>
          </w:rPrChange>
        </w:rPr>
        <w:t>添加的置于前，一页最多显示</w:t>
      </w:r>
      <w:r w:rsidR="00433310" w:rsidRPr="00A23FA3">
        <w:rPr>
          <w:rFonts w:ascii="等线" w:eastAsia="等线" w:hAnsi="等线"/>
          <w:szCs w:val="21"/>
          <w:rPrChange w:id="4674" w:author="raye" w:date="2018-07-18T17:52:00Z">
            <w:rPr/>
          </w:rPrChange>
        </w:rPr>
        <w:t>25</w:t>
      </w:r>
      <w:r w:rsidR="00433310" w:rsidRPr="00A23FA3">
        <w:rPr>
          <w:rFonts w:ascii="等线" w:eastAsia="等线" w:hAnsi="等线" w:hint="eastAsia"/>
          <w:szCs w:val="21"/>
          <w:rPrChange w:id="4675" w:author="raye" w:date="2018-07-18T17:52:00Z">
            <w:rPr>
              <w:rFonts w:hint="eastAsia"/>
            </w:rPr>
          </w:rPrChange>
        </w:rPr>
        <w:t>个</w:t>
      </w:r>
      <w:r w:rsidRPr="00A23FA3">
        <w:rPr>
          <w:rFonts w:ascii="等线" w:eastAsia="等线" w:hAnsi="等线" w:hint="eastAsia"/>
          <w:szCs w:val="21"/>
        </w:rPr>
        <w:t>（可调，所有列表用那个可调的通用翻页插件）</w:t>
      </w:r>
      <w:r w:rsidR="00433310" w:rsidRPr="00A23FA3">
        <w:rPr>
          <w:rFonts w:ascii="等线" w:eastAsia="等线" w:hAnsi="等线" w:hint="eastAsia"/>
          <w:szCs w:val="21"/>
          <w:rPrChange w:id="4676" w:author="raye" w:date="2018-07-18T17:52:00Z">
            <w:rPr>
              <w:rFonts w:hint="eastAsia"/>
            </w:rPr>
          </w:rPrChange>
        </w:rPr>
        <w:t>，</w:t>
      </w:r>
    </w:p>
    <w:p w14:paraId="700EB489" w14:textId="31E739DC" w:rsidR="00586282" w:rsidRPr="00A23FA3" w:rsidRDefault="00433310" w:rsidP="00586282">
      <w:pPr>
        <w:pStyle w:val="a0"/>
        <w:ind w:left="360" w:firstLineChars="0" w:firstLine="0"/>
        <w:rPr>
          <w:rFonts w:ascii="等线" w:eastAsia="等线" w:hAnsi="等线"/>
          <w:szCs w:val="21"/>
        </w:rPr>
      </w:pPr>
      <w:r w:rsidRPr="00A23FA3">
        <w:rPr>
          <w:rFonts w:ascii="等线" w:eastAsia="等线" w:hAnsi="等线" w:hint="eastAsia"/>
          <w:szCs w:val="21"/>
          <w:rPrChange w:id="4677" w:author="raye" w:date="2018-07-18T17:52:00Z">
            <w:rPr>
              <w:rFonts w:hint="eastAsia"/>
            </w:rPr>
          </w:rPrChange>
        </w:rPr>
        <w:t>页码有几页显示几页，只有一页，可以不要页码</w:t>
      </w:r>
    </w:p>
    <w:p w14:paraId="05484398" w14:textId="35AF447B" w:rsidR="00EF1540" w:rsidRPr="00A23FA3" w:rsidRDefault="00D17239" w:rsidP="00D17239">
      <w:pPr>
        <w:pStyle w:val="a0"/>
        <w:ind w:left="360" w:firstLineChars="0" w:firstLine="0"/>
        <w:rPr>
          <w:rFonts w:ascii="等线" w:eastAsia="等线" w:hAnsi="等线"/>
          <w:szCs w:val="21"/>
        </w:rPr>
      </w:pPr>
      <w:r w:rsidRPr="00A23FA3">
        <w:rPr>
          <w:rFonts w:ascii="等线" w:eastAsia="等线" w:hAnsi="等线" w:hint="eastAsia"/>
          <w:szCs w:val="21"/>
        </w:rPr>
        <w:t>3）</w:t>
      </w:r>
      <w:r w:rsidR="00586282" w:rsidRPr="00A23FA3">
        <w:rPr>
          <w:rFonts w:ascii="等线" w:eastAsia="等线" w:hAnsi="等线" w:hint="eastAsia"/>
          <w:szCs w:val="21"/>
        </w:rPr>
        <w:t>新增字段规则</w:t>
      </w:r>
    </w:p>
    <w:p w14:paraId="59A84F96" w14:textId="77777777" w:rsidR="00D17239" w:rsidRPr="00A23FA3" w:rsidRDefault="00D17239" w:rsidP="00D17239">
      <w:pPr>
        <w:pStyle w:val="a0"/>
        <w:ind w:left="360" w:firstLineChars="0" w:firstLine="0"/>
        <w:rPr>
          <w:rFonts w:ascii="等线" w:eastAsia="等线" w:hAnsi="等线"/>
          <w:szCs w:val="21"/>
          <w:rPrChange w:id="4678" w:author="raye" w:date="2018-07-18T17:52:00Z">
            <w:rPr/>
          </w:rPrChange>
        </w:rPr>
      </w:pPr>
      <w:r w:rsidRPr="00A23FA3">
        <w:rPr>
          <w:rFonts w:ascii="等线" w:eastAsia="等线" w:hAnsi="等线" w:hint="eastAsia"/>
          <w:szCs w:val="21"/>
        </w:rPr>
        <w:t>A</w:t>
      </w:r>
      <w:r w:rsidRPr="00A23FA3">
        <w:rPr>
          <w:rFonts w:ascii="等线" w:eastAsia="等线" w:hAnsi="等线"/>
          <w:szCs w:val="21"/>
        </w:rPr>
        <w:t xml:space="preserve">. </w:t>
      </w:r>
      <w:r w:rsidRPr="00A23FA3">
        <w:rPr>
          <w:rFonts w:ascii="等线" w:eastAsia="等线" w:hAnsi="等线" w:hint="eastAsia"/>
          <w:szCs w:val="21"/>
          <w:rPrChange w:id="4679" w:author="raye" w:date="2018-07-18T17:52:00Z">
            <w:rPr>
              <w:rFonts w:hint="eastAsia"/>
            </w:rPr>
          </w:rPrChange>
        </w:rPr>
        <w:t>国家找下，有没有含有简写的国家插件给到，让用户搜索下拉去选</w:t>
      </w:r>
    </w:p>
    <w:p w14:paraId="07B08B8C" w14:textId="7DC67B1E" w:rsidR="00D17239" w:rsidRPr="00A23FA3" w:rsidRDefault="00D17239" w:rsidP="00D17239">
      <w:pPr>
        <w:ind w:firstLineChars="200" w:firstLine="420"/>
        <w:rPr>
          <w:rFonts w:ascii="等线" w:eastAsia="等线" w:hAnsi="等线"/>
          <w:szCs w:val="21"/>
        </w:rPr>
      </w:pPr>
      <w:r w:rsidRPr="00A23FA3">
        <w:rPr>
          <w:rFonts w:ascii="等线" w:eastAsia="等线" w:hAnsi="等线" w:hint="eastAsia"/>
          <w:szCs w:val="21"/>
        </w:rPr>
        <w:t>B</w:t>
      </w:r>
      <w:r w:rsidRPr="00A23FA3">
        <w:rPr>
          <w:rFonts w:ascii="等线" w:eastAsia="等线" w:hAnsi="等线"/>
          <w:szCs w:val="21"/>
        </w:rPr>
        <w:t xml:space="preserve">. </w:t>
      </w:r>
      <w:r w:rsidRPr="00A23FA3">
        <w:rPr>
          <w:rFonts w:ascii="等线" w:eastAsia="等线" w:hAnsi="等线" w:hint="eastAsia"/>
          <w:szCs w:val="21"/>
        </w:rPr>
        <w:t>如果国家已存在，会把这国家的相应字段调出来</w:t>
      </w:r>
    </w:p>
    <w:p w14:paraId="426E257C" w14:textId="58E66732" w:rsidR="00D17239" w:rsidRPr="00A23FA3" w:rsidRDefault="00D17239" w:rsidP="00D17239">
      <w:pPr>
        <w:ind w:firstLineChars="200" w:firstLine="420"/>
        <w:rPr>
          <w:rFonts w:ascii="等线" w:eastAsia="等线" w:hAnsi="等线"/>
          <w:szCs w:val="21"/>
        </w:rPr>
      </w:pPr>
      <w:r w:rsidRPr="00A23FA3">
        <w:rPr>
          <w:rFonts w:ascii="等线" w:eastAsia="等线" w:hAnsi="等线" w:hint="eastAsia"/>
          <w:szCs w:val="21"/>
        </w:rPr>
        <w:t>并提示，该国家已存在，那么再次提交，就是相当于编辑功能，会把之前的覆盖掉</w:t>
      </w:r>
    </w:p>
    <w:p w14:paraId="1FE2F69B" w14:textId="145F9644" w:rsidR="00D17239" w:rsidRPr="00A23FA3" w:rsidRDefault="00D17239" w:rsidP="00D17239">
      <w:pPr>
        <w:pStyle w:val="a0"/>
        <w:ind w:left="360" w:firstLineChars="0" w:firstLine="0"/>
        <w:rPr>
          <w:rFonts w:ascii="等线" w:eastAsia="等线" w:hAnsi="等线"/>
          <w:szCs w:val="21"/>
        </w:rPr>
      </w:pPr>
    </w:p>
    <w:p w14:paraId="66FE1A4C" w14:textId="2CD13B5A" w:rsidR="00EF1540" w:rsidRPr="00A23FA3" w:rsidRDefault="00EF1540" w:rsidP="00EF1540">
      <w:pPr>
        <w:rPr>
          <w:rFonts w:ascii="等线" w:eastAsia="等线" w:hAnsi="等线"/>
          <w:szCs w:val="21"/>
        </w:rPr>
      </w:pPr>
    </w:p>
    <w:tbl>
      <w:tblPr>
        <w:tblW w:w="81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2427"/>
      </w:tblGrid>
      <w:tr w:rsidR="00A23FA3" w:rsidRPr="00A23FA3" w14:paraId="444BE92A"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D904B8E" w14:textId="77777777" w:rsidR="00EF1540" w:rsidRPr="00A23FA3" w:rsidRDefault="00EF1540" w:rsidP="00EF1540">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43AF5316" w14:textId="77777777" w:rsidR="00EF1540" w:rsidRPr="00A23FA3" w:rsidRDefault="00EF1540" w:rsidP="00EF1540">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135E4A" w14:textId="77777777" w:rsidR="00EF1540" w:rsidRPr="00A23FA3" w:rsidRDefault="00EF1540" w:rsidP="00EF1540">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5A151AEB" w14:textId="77777777" w:rsidR="00EF1540" w:rsidRPr="00A23FA3" w:rsidRDefault="00EF1540" w:rsidP="00EF1540">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B681A2" w14:textId="77777777" w:rsidR="00EF1540" w:rsidRPr="00A23FA3" w:rsidRDefault="00EF1540" w:rsidP="00EF1540">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26824745" w14:textId="77777777" w:rsidR="00EF1540" w:rsidRPr="00A23FA3" w:rsidRDefault="00EF1540" w:rsidP="00EF1540">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EF4E6EC" w14:textId="77777777" w:rsidR="00EF1540" w:rsidRPr="00A23FA3" w:rsidRDefault="00EF1540" w:rsidP="00EF1540">
            <w:pPr>
              <w:rPr>
                <w:rFonts w:ascii="等线" w:eastAsia="等线" w:hAnsi="等线" w:cs="宋体"/>
                <w:b/>
                <w:bCs/>
                <w:kern w:val="0"/>
                <w:szCs w:val="21"/>
              </w:rPr>
            </w:pPr>
            <w:r w:rsidRPr="00A23FA3">
              <w:rPr>
                <w:i/>
                <w:sz w:val="24"/>
                <w:szCs w:val="24"/>
              </w:rPr>
              <w:t>Remarks</w:t>
            </w:r>
          </w:p>
        </w:tc>
      </w:tr>
      <w:tr w:rsidR="00A23FA3" w:rsidRPr="00A23FA3" w14:paraId="216CD2DC"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2F3CCCCC" w14:textId="637DE35D" w:rsidR="00EF1540" w:rsidRPr="00A23FA3" w:rsidRDefault="00EF1540" w:rsidP="00EF1540">
            <w:pPr>
              <w:rPr>
                <w:rFonts w:ascii="等线" w:eastAsia="等线" w:hAnsi="等线" w:cs="宋体"/>
                <w:kern w:val="0"/>
                <w:szCs w:val="21"/>
              </w:rPr>
            </w:pPr>
            <w:r w:rsidRPr="00A23FA3">
              <w:rPr>
                <w:rFonts w:ascii="等线" w:eastAsia="等线" w:hAnsi="等线" w:cs="宋体"/>
                <w:kern w:val="0"/>
                <w:szCs w:val="21"/>
              </w:rPr>
              <w:lastRenderedPageBreak/>
              <w:t xml:space="preserve">Country       </w:t>
            </w:r>
          </w:p>
        </w:tc>
        <w:tc>
          <w:tcPr>
            <w:tcW w:w="1848" w:type="dxa"/>
            <w:tcBorders>
              <w:top w:val="single" w:sz="4" w:space="0" w:color="auto"/>
              <w:left w:val="single" w:sz="4" w:space="0" w:color="auto"/>
              <w:bottom w:val="single" w:sz="4" w:space="0" w:color="auto"/>
              <w:right w:val="single" w:sz="4" w:space="0" w:color="auto"/>
            </w:tcBorders>
          </w:tcPr>
          <w:p w14:paraId="4A896E19" w14:textId="31797EA1" w:rsidR="00EF1540" w:rsidRPr="00A23FA3" w:rsidRDefault="00EF1540" w:rsidP="00EF1540">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5519392" w14:textId="0F49A40F" w:rsidR="00EF1540" w:rsidRPr="00A23FA3" w:rsidRDefault="00EF1540" w:rsidP="00EF1540">
            <w:pPr>
              <w:rPr>
                <w:rFonts w:ascii="等线" w:eastAsia="等线" w:hAnsi="等线" w:cs="宋体"/>
                <w:kern w:val="0"/>
                <w:szCs w:val="21"/>
              </w:rPr>
            </w:pPr>
            <w:r w:rsidRPr="00A23FA3">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tcPr>
          <w:p w14:paraId="3C83A564" w14:textId="3B3B29F7" w:rsidR="00EF1540" w:rsidRPr="00A23FA3" w:rsidRDefault="00EF1540" w:rsidP="00EF1540">
            <w:pPr>
              <w:rPr>
                <w:rFonts w:ascii="等线" w:eastAsia="等线" w:hAnsi="等线" w:cs="宋体"/>
                <w:kern w:val="0"/>
                <w:szCs w:val="21"/>
              </w:rPr>
            </w:pPr>
            <w:r w:rsidRPr="00A23FA3">
              <w:rPr>
                <w:rFonts w:ascii="等线" w:eastAsia="等线" w:hAnsi="等线" w:cs="宋体" w:hint="eastAsia"/>
                <w:kern w:val="0"/>
                <w:szCs w:val="21"/>
              </w:rPr>
              <w:t>找下看有无国家插件，最好含缩写的，这样选中国家插件就可以直接把缩写调出来</w:t>
            </w:r>
          </w:p>
        </w:tc>
      </w:tr>
      <w:tr w:rsidR="00A23FA3" w:rsidRPr="00A23FA3" w14:paraId="0F41838B"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66E1FA1E" w14:textId="25F93729" w:rsidR="00EF1540" w:rsidRPr="00A23FA3" w:rsidRDefault="00EF1540" w:rsidP="00EF1540">
            <w:pPr>
              <w:rPr>
                <w:rFonts w:ascii="等线" w:eastAsia="等线" w:hAnsi="等线" w:cs="宋体"/>
                <w:kern w:val="0"/>
                <w:szCs w:val="21"/>
              </w:rPr>
            </w:pPr>
            <w:r w:rsidRPr="00A23FA3">
              <w:rPr>
                <w:rFonts w:ascii="等线" w:eastAsia="等线" w:hAnsi="等线" w:cs="宋体"/>
                <w:kern w:val="0"/>
                <w:szCs w:val="21"/>
              </w:rPr>
              <w:t>ISO Alpha-2</w:t>
            </w:r>
          </w:p>
        </w:tc>
        <w:tc>
          <w:tcPr>
            <w:tcW w:w="1848" w:type="dxa"/>
            <w:tcBorders>
              <w:top w:val="single" w:sz="4" w:space="0" w:color="auto"/>
              <w:left w:val="single" w:sz="4" w:space="0" w:color="auto"/>
              <w:bottom w:val="single" w:sz="4" w:space="0" w:color="auto"/>
              <w:right w:val="single" w:sz="4" w:space="0" w:color="auto"/>
            </w:tcBorders>
          </w:tcPr>
          <w:p w14:paraId="06453395" w14:textId="77777777" w:rsidR="00EF1540" w:rsidRPr="00A23FA3" w:rsidRDefault="00EF1540" w:rsidP="00EF1540">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27D89713" w14:textId="5E4C45AB" w:rsidR="00EF1540" w:rsidRPr="00A23FA3" w:rsidRDefault="00EF1540" w:rsidP="00EF1540">
            <w:pPr>
              <w:rPr>
                <w:rFonts w:ascii="等线" w:eastAsia="等线" w:hAnsi="等线" w:cs="宋体"/>
                <w:kern w:val="0"/>
                <w:szCs w:val="21"/>
              </w:rPr>
            </w:pPr>
            <w:r w:rsidRPr="00A23FA3">
              <w:rPr>
                <w:i/>
                <w:sz w:val="24"/>
                <w:szCs w:val="24"/>
              </w:rPr>
              <w:t>2-digit value</w:t>
            </w:r>
          </w:p>
        </w:tc>
        <w:tc>
          <w:tcPr>
            <w:tcW w:w="2427" w:type="dxa"/>
            <w:tcBorders>
              <w:top w:val="single" w:sz="4" w:space="0" w:color="auto"/>
              <w:left w:val="single" w:sz="4" w:space="0" w:color="auto"/>
              <w:bottom w:val="single" w:sz="4" w:space="0" w:color="auto"/>
              <w:right w:val="single" w:sz="4" w:space="0" w:color="auto"/>
            </w:tcBorders>
            <w:noWrap/>
          </w:tcPr>
          <w:p w14:paraId="19DEB138" w14:textId="7835532F" w:rsidR="00EF1540" w:rsidRPr="00A23FA3" w:rsidRDefault="00EF1540" w:rsidP="00EF1540">
            <w:pPr>
              <w:rPr>
                <w:rFonts w:ascii="等线" w:eastAsia="等线" w:hAnsi="等线" w:cs="宋体"/>
                <w:kern w:val="0"/>
                <w:szCs w:val="21"/>
              </w:rPr>
            </w:pPr>
            <w:r w:rsidRPr="00A23FA3">
              <w:rPr>
                <w:rFonts w:ascii="等线" w:eastAsia="等线" w:hAnsi="等线" w:cs="宋体" w:hint="eastAsia"/>
                <w:kern w:val="0"/>
                <w:szCs w:val="21"/>
              </w:rPr>
              <w:t>2个字母的缩写</w:t>
            </w:r>
          </w:p>
        </w:tc>
      </w:tr>
      <w:tr w:rsidR="00A23FA3" w:rsidRPr="00A23FA3" w14:paraId="23791FF4"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5F6028F0" w14:textId="413583B3" w:rsidR="00EF1540" w:rsidRPr="00A23FA3" w:rsidRDefault="00EF1540" w:rsidP="00EF1540">
            <w:pPr>
              <w:rPr>
                <w:rFonts w:ascii="等线" w:eastAsia="等线" w:hAnsi="等线" w:cs="宋体"/>
                <w:kern w:val="0"/>
                <w:szCs w:val="21"/>
              </w:rPr>
            </w:pPr>
            <w:r w:rsidRPr="00A23FA3">
              <w:rPr>
                <w:rFonts w:ascii="等线" w:eastAsia="等线" w:hAnsi="等线" w:cs="宋体"/>
                <w:kern w:val="0"/>
                <w:szCs w:val="21"/>
              </w:rPr>
              <w:t>ISO Alpha-3</w:t>
            </w:r>
          </w:p>
        </w:tc>
        <w:tc>
          <w:tcPr>
            <w:tcW w:w="1848" w:type="dxa"/>
            <w:tcBorders>
              <w:top w:val="single" w:sz="4" w:space="0" w:color="auto"/>
              <w:left w:val="single" w:sz="4" w:space="0" w:color="auto"/>
              <w:bottom w:val="single" w:sz="4" w:space="0" w:color="auto"/>
              <w:right w:val="single" w:sz="4" w:space="0" w:color="auto"/>
            </w:tcBorders>
          </w:tcPr>
          <w:p w14:paraId="070F56EF" w14:textId="77777777" w:rsidR="00EF1540" w:rsidRPr="00A23FA3" w:rsidRDefault="00EF1540" w:rsidP="00EF1540">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7286B6D5" w14:textId="2DDDD64B" w:rsidR="00EF1540" w:rsidRPr="00A23FA3" w:rsidRDefault="00EF1540" w:rsidP="00EF1540">
            <w:pPr>
              <w:rPr>
                <w:rFonts w:ascii="等线" w:eastAsia="等线" w:hAnsi="等线" w:cs="宋体"/>
                <w:kern w:val="0"/>
                <w:szCs w:val="21"/>
              </w:rPr>
            </w:pPr>
            <w:r w:rsidRPr="00A23FA3">
              <w:rPr>
                <w:i/>
                <w:sz w:val="24"/>
                <w:szCs w:val="24"/>
              </w:rPr>
              <w:t>3-digit value</w:t>
            </w:r>
          </w:p>
        </w:tc>
        <w:tc>
          <w:tcPr>
            <w:tcW w:w="2427" w:type="dxa"/>
            <w:tcBorders>
              <w:top w:val="single" w:sz="4" w:space="0" w:color="auto"/>
              <w:left w:val="single" w:sz="4" w:space="0" w:color="auto"/>
              <w:bottom w:val="single" w:sz="4" w:space="0" w:color="auto"/>
              <w:right w:val="single" w:sz="4" w:space="0" w:color="auto"/>
            </w:tcBorders>
            <w:noWrap/>
          </w:tcPr>
          <w:p w14:paraId="4F73AB22" w14:textId="6AD64F99" w:rsidR="00EF1540" w:rsidRPr="00A23FA3" w:rsidRDefault="00EF1540" w:rsidP="00EF1540">
            <w:pPr>
              <w:rPr>
                <w:rFonts w:ascii="等线" w:eastAsia="等线" w:hAnsi="等线" w:cs="宋体"/>
                <w:kern w:val="0"/>
                <w:szCs w:val="21"/>
              </w:rPr>
            </w:pPr>
            <w:r w:rsidRPr="00A23FA3">
              <w:rPr>
                <w:rFonts w:ascii="等线" w:eastAsia="等线" w:hAnsi="等线" w:cs="宋体"/>
                <w:kern w:val="0"/>
                <w:szCs w:val="21"/>
              </w:rPr>
              <w:t>3</w:t>
            </w:r>
            <w:r w:rsidRPr="00A23FA3">
              <w:rPr>
                <w:rFonts w:ascii="等线" w:eastAsia="等线" w:hAnsi="等线" w:cs="宋体" w:hint="eastAsia"/>
                <w:kern w:val="0"/>
                <w:szCs w:val="21"/>
              </w:rPr>
              <w:t>个字母的缩写</w:t>
            </w:r>
          </w:p>
        </w:tc>
      </w:tr>
      <w:tr w:rsidR="00A23FA3" w:rsidRPr="00A23FA3" w14:paraId="38A304DD"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78CB9CFE" w14:textId="61DAB3C1" w:rsidR="00EF1540" w:rsidRPr="00A23FA3" w:rsidRDefault="00586282" w:rsidP="00EF1540">
            <w:pPr>
              <w:rPr>
                <w:rFonts w:ascii="等线" w:eastAsia="等线" w:hAnsi="等线" w:cs="宋体"/>
                <w:kern w:val="0"/>
                <w:szCs w:val="21"/>
              </w:rPr>
            </w:pPr>
            <w:r w:rsidRPr="00A23FA3">
              <w:rPr>
                <w:rFonts w:ascii="等线" w:eastAsia="等线" w:hAnsi="等线" w:cs="宋体"/>
                <w:kern w:val="0"/>
                <w:szCs w:val="21"/>
              </w:rPr>
              <w:t>ISO Numeric</w:t>
            </w:r>
          </w:p>
        </w:tc>
        <w:tc>
          <w:tcPr>
            <w:tcW w:w="1848" w:type="dxa"/>
            <w:tcBorders>
              <w:top w:val="single" w:sz="4" w:space="0" w:color="auto"/>
              <w:left w:val="single" w:sz="4" w:space="0" w:color="auto"/>
              <w:bottom w:val="single" w:sz="4" w:space="0" w:color="auto"/>
              <w:right w:val="single" w:sz="4" w:space="0" w:color="auto"/>
            </w:tcBorders>
          </w:tcPr>
          <w:p w14:paraId="3652B5CF" w14:textId="77777777" w:rsidR="00EF1540" w:rsidRPr="00A23FA3" w:rsidRDefault="00EF1540" w:rsidP="00EF1540">
            <w:pPr>
              <w:rPr>
                <w:rFonts w:ascii="等线" w:eastAsia="等线" w:hAnsi="等线" w:cs="宋体"/>
                <w:kern w:val="0"/>
                <w:szCs w:val="21"/>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E1591A8" w14:textId="4DC6FF58" w:rsidR="00EF1540" w:rsidRPr="00A23FA3" w:rsidRDefault="00586282" w:rsidP="00EF1540">
            <w:pPr>
              <w:rPr>
                <w:rFonts w:ascii="等线" w:eastAsia="等线" w:hAnsi="等线" w:cs="宋体"/>
                <w:kern w:val="0"/>
                <w:szCs w:val="21"/>
              </w:rPr>
            </w:pPr>
            <w:r w:rsidRPr="00A23FA3">
              <w:rPr>
                <w:i/>
                <w:sz w:val="24"/>
                <w:szCs w:val="24"/>
              </w:rPr>
              <w:t>6</w:t>
            </w:r>
            <w:r w:rsidR="00EF1540" w:rsidRPr="00A23FA3">
              <w:rPr>
                <w:i/>
                <w:sz w:val="24"/>
                <w:szCs w:val="24"/>
              </w:rPr>
              <w:t>-digit value</w:t>
            </w:r>
          </w:p>
        </w:tc>
        <w:tc>
          <w:tcPr>
            <w:tcW w:w="2427" w:type="dxa"/>
            <w:tcBorders>
              <w:top w:val="single" w:sz="4" w:space="0" w:color="auto"/>
              <w:left w:val="single" w:sz="4" w:space="0" w:color="auto"/>
              <w:bottom w:val="single" w:sz="4" w:space="0" w:color="auto"/>
              <w:right w:val="single" w:sz="4" w:space="0" w:color="auto"/>
            </w:tcBorders>
            <w:noWrap/>
          </w:tcPr>
          <w:p w14:paraId="509D2BB8" w14:textId="0A402588" w:rsidR="00EF1540" w:rsidRPr="00A23FA3" w:rsidRDefault="00EF1540" w:rsidP="00586282">
            <w:pPr>
              <w:rPr>
                <w:rFonts w:ascii="等线" w:eastAsia="等线" w:hAnsi="等线" w:cs="宋体"/>
                <w:kern w:val="0"/>
                <w:szCs w:val="21"/>
              </w:rPr>
            </w:pPr>
            <w:r w:rsidRPr="00A23FA3">
              <w:rPr>
                <w:rFonts w:ascii="等线" w:eastAsia="等线" w:hAnsi="等线" w:cs="宋体" w:hint="eastAsia"/>
                <w:kern w:val="0"/>
                <w:szCs w:val="21"/>
              </w:rPr>
              <w:t>数字</w:t>
            </w:r>
          </w:p>
        </w:tc>
      </w:tr>
      <w:tr w:rsidR="00A23FA3" w:rsidRPr="00A23FA3" w14:paraId="72C80E47"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60FE7603" w14:textId="44E0C0BD" w:rsidR="00EF1540" w:rsidRPr="00A23FA3" w:rsidRDefault="00586282" w:rsidP="00EF1540">
            <w:pPr>
              <w:rPr>
                <w:rFonts w:ascii="等线" w:eastAsia="等线" w:hAnsi="等线" w:cs="宋体"/>
                <w:kern w:val="0"/>
                <w:szCs w:val="21"/>
              </w:rPr>
            </w:pPr>
            <w:r w:rsidRPr="00A23FA3">
              <w:rPr>
                <w:rFonts w:ascii="等线" w:eastAsia="等线" w:hAnsi="等线" w:cs="宋体"/>
                <w:kern w:val="0"/>
                <w:szCs w:val="21"/>
              </w:rPr>
              <w:t>Risk Score</w:t>
            </w:r>
          </w:p>
        </w:tc>
        <w:tc>
          <w:tcPr>
            <w:tcW w:w="1848" w:type="dxa"/>
            <w:tcBorders>
              <w:top w:val="single" w:sz="4" w:space="0" w:color="auto"/>
              <w:left w:val="single" w:sz="4" w:space="0" w:color="auto"/>
              <w:bottom w:val="single" w:sz="4" w:space="0" w:color="auto"/>
              <w:right w:val="single" w:sz="4" w:space="0" w:color="auto"/>
            </w:tcBorders>
          </w:tcPr>
          <w:p w14:paraId="1D02483A" w14:textId="3A38B82D" w:rsidR="00EF1540" w:rsidRPr="00A23FA3" w:rsidRDefault="00586282" w:rsidP="00EF1540">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B99AB90" w14:textId="646DF0E7" w:rsidR="00EF1540" w:rsidRPr="00A23FA3" w:rsidRDefault="00586282" w:rsidP="00EF1540">
            <w:pPr>
              <w:rPr>
                <w:rFonts w:ascii="等线" w:eastAsia="等线" w:hAnsi="等线" w:cs="宋体"/>
                <w:kern w:val="0"/>
                <w:szCs w:val="21"/>
              </w:rPr>
            </w:pPr>
            <w:r w:rsidRPr="00A23FA3">
              <w:rPr>
                <w:i/>
                <w:sz w:val="24"/>
                <w:szCs w:val="24"/>
              </w:rPr>
              <w:t>6-digit value</w:t>
            </w:r>
          </w:p>
        </w:tc>
        <w:tc>
          <w:tcPr>
            <w:tcW w:w="2427" w:type="dxa"/>
            <w:tcBorders>
              <w:top w:val="single" w:sz="4" w:space="0" w:color="auto"/>
              <w:left w:val="single" w:sz="4" w:space="0" w:color="auto"/>
              <w:bottom w:val="single" w:sz="4" w:space="0" w:color="auto"/>
              <w:right w:val="single" w:sz="4" w:space="0" w:color="auto"/>
            </w:tcBorders>
            <w:noWrap/>
          </w:tcPr>
          <w:p w14:paraId="2C7A8188" w14:textId="18CE331B" w:rsidR="00EF1540" w:rsidRPr="00A23FA3" w:rsidRDefault="00586282" w:rsidP="00EF1540">
            <w:pPr>
              <w:rPr>
                <w:rFonts w:ascii="等线" w:eastAsia="等线" w:hAnsi="等线" w:cs="宋体"/>
                <w:kern w:val="0"/>
                <w:szCs w:val="21"/>
              </w:rPr>
            </w:pPr>
            <w:r w:rsidRPr="00A23FA3">
              <w:rPr>
                <w:rFonts w:ascii="等线" w:eastAsia="等线" w:hAnsi="等线" w:cs="宋体" w:hint="eastAsia"/>
                <w:i/>
                <w:kern w:val="0"/>
                <w:szCs w:val="21"/>
              </w:rPr>
              <w:t>允许小数点后2位</w:t>
            </w:r>
          </w:p>
        </w:tc>
      </w:tr>
      <w:tr w:rsidR="00A23FA3" w:rsidRPr="00A23FA3" w14:paraId="59F0E96D"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7FD8ABC1" w14:textId="1B2BC5E3"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Risk Rank</w:t>
            </w:r>
          </w:p>
        </w:tc>
        <w:tc>
          <w:tcPr>
            <w:tcW w:w="1848" w:type="dxa"/>
            <w:tcBorders>
              <w:top w:val="single" w:sz="4" w:space="0" w:color="auto"/>
              <w:left w:val="single" w:sz="4" w:space="0" w:color="auto"/>
              <w:bottom w:val="single" w:sz="4" w:space="0" w:color="auto"/>
              <w:right w:val="single" w:sz="4" w:space="0" w:color="auto"/>
            </w:tcBorders>
          </w:tcPr>
          <w:p w14:paraId="364215F5" w14:textId="0D995EF5" w:rsidR="00586282" w:rsidRPr="00A23FA3" w:rsidRDefault="00586282" w:rsidP="00586282">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205121CF" w14:textId="19AEFD34" w:rsidR="00586282" w:rsidRPr="00A23FA3" w:rsidRDefault="00586282" w:rsidP="00586282">
            <w:pPr>
              <w:rPr>
                <w:rFonts w:ascii="等线" w:eastAsia="等线" w:hAnsi="等线" w:cs="宋体"/>
                <w:kern w:val="0"/>
                <w:szCs w:val="21"/>
              </w:rPr>
            </w:pPr>
            <w:r w:rsidRPr="00A23FA3">
              <w:rPr>
                <w:i/>
                <w:sz w:val="24"/>
                <w:szCs w:val="24"/>
              </w:rPr>
              <w:t>6-digit value</w:t>
            </w:r>
          </w:p>
        </w:tc>
        <w:tc>
          <w:tcPr>
            <w:tcW w:w="2427" w:type="dxa"/>
            <w:tcBorders>
              <w:top w:val="single" w:sz="4" w:space="0" w:color="auto"/>
              <w:left w:val="single" w:sz="4" w:space="0" w:color="auto"/>
              <w:bottom w:val="single" w:sz="4" w:space="0" w:color="auto"/>
              <w:right w:val="single" w:sz="4" w:space="0" w:color="auto"/>
            </w:tcBorders>
            <w:noWrap/>
          </w:tcPr>
          <w:p w14:paraId="60ACA2DD" w14:textId="26A4BC42" w:rsidR="00586282" w:rsidRPr="00A23FA3" w:rsidRDefault="00586282" w:rsidP="00586282">
            <w:pPr>
              <w:rPr>
                <w:rFonts w:ascii="等线" w:eastAsia="等线" w:hAnsi="等线" w:cs="宋体"/>
                <w:kern w:val="0"/>
                <w:szCs w:val="21"/>
              </w:rPr>
            </w:pPr>
            <w:r w:rsidRPr="00A23FA3">
              <w:rPr>
                <w:rFonts w:ascii="等线" w:eastAsia="等线" w:hAnsi="等线" w:cs="宋体" w:hint="eastAsia"/>
                <w:kern w:val="0"/>
                <w:szCs w:val="21"/>
              </w:rPr>
              <w:t>数字</w:t>
            </w:r>
          </w:p>
        </w:tc>
      </w:tr>
      <w:tr w:rsidR="00586282" w:rsidRPr="00A23FA3" w14:paraId="14D97534" w14:textId="77777777" w:rsidTr="00EF1540">
        <w:trPr>
          <w:trHeight w:val="222"/>
        </w:trPr>
        <w:tc>
          <w:tcPr>
            <w:tcW w:w="1980" w:type="dxa"/>
            <w:tcBorders>
              <w:top w:val="single" w:sz="4" w:space="0" w:color="auto"/>
              <w:left w:val="single" w:sz="4" w:space="0" w:color="auto"/>
              <w:bottom w:val="single" w:sz="4" w:space="0" w:color="auto"/>
              <w:right w:val="single" w:sz="4" w:space="0" w:color="auto"/>
            </w:tcBorders>
            <w:noWrap/>
          </w:tcPr>
          <w:p w14:paraId="62AC8718" w14:textId="09EAFF55"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 xml:space="preserve">Risk Rating      </w:t>
            </w:r>
          </w:p>
        </w:tc>
        <w:tc>
          <w:tcPr>
            <w:tcW w:w="1848" w:type="dxa"/>
            <w:tcBorders>
              <w:top w:val="single" w:sz="4" w:space="0" w:color="auto"/>
              <w:left w:val="single" w:sz="4" w:space="0" w:color="auto"/>
              <w:bottom w:val="single" w:sz="4" w:space="0" w:color="auto"/>
              <w:right w:val="single" w:sz="4" w:space="0" w:color="auto"/>
            </w:tcBorders>
          </w:tcPr>
          <w:p w14:paraId="0FC78893" w14:textId="0A4BBB6B" w:rsidR="00586282" w:rsidRPr="00A23FA3" w:rsidRDefault="00586282" w:rsidP="00586282">
            <w:pPr>
              <w:rPr>
                <w:i/>
                <w:sz w:val="24"/>
                <w:szCs w:val="24"/>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74CF359B" w14:textId="0181CAFE" w:rsidR="00586282" w:rsidRPr="00A23FA3" w:rsidRDefault="00586282" w:rsidP="00586282">
            <w:pPr>
              <w:rPr>
                <w:i/>
                <w:sz w:val="24"/>
                <w:szCs w:val="24"/>
              </w:rPr>
            </w:pPr>
            <w:r w:rsidRPr="00A23FA3">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tcPr>
          <w:p w14:paraId="1C44E311" w14:textId="622C8AB1"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1. High</w:t>
            </w:r>
          </w:p>
          <w:p w14:paraId="36DA6F94" w14:textId="3F9D8A41"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2. Medium</w:t>
            </w:r>
          </w:p>
          <w:p w14:paraId="23F42867" w14:textId="300BA8E6"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3. Low</w:t>
            </w:r>
          </w:p>
          <w:p w14:paraId="15BF3F68" w14:textId="0141E496"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4. HIGH(based on BOC-USA's past experience)</w:t>
            </w:r>
          </w:p>
          <w:p w14:paraId="49555037" w14:textId="602BFA6D" w:rsidR="00586282" w:rsidRPr="00A23FA3" w:rsidRDefault="00586282" w:rsidP="00586282">
            <w:pPr>
              <w:rPr>
                <w:rFonts w:ascii="等线" w:eastAsia="等线" w:hAnsi="等线" w:cs="宋体"/>
                <w:kern w:val="0"/>
                <w:szCs w:val="21"/>
              </w:rPr>
            </w:pPr>
            <w:r w:rsidRPr="00A23FA3">
              <w:rPr>
                <w:rFonts w:ascii="等线" w:eastAsia="等线" w:hAnsi="等线" w:cs="宋体"/>
                <w:kern w:val="0"/>
                <w:szCs w:val="21"/>
              </w:rPr>
              <w:t>5. MEDIUM(based on BOC-USA's past experience)</w:t>
            </w:r>
          </w:p>
          <w:p w14:paraId="63FBCC72" w14:textId="77777777" w:rsidR="00586282" w:rsidRPr="00A23FA3" w:rsidRDefault="00586282" w:rsidP="00586282">
            <w:pPr>
              <w:rPr>
                <w:rFonts w:ascii="等线" w:eastAsia="等线" w:hAnsi="等线" w:cs="宋体"/>
                <w:kern w:val="0"/>
                <w:szCs w:val="21"/>
              </w:rPr>
            </w:pPr>
          </w:p>
          <w:p w14:paraId="4C488314" w14:textId="1ADD1DA3" w:rsidR="00586282" w:rsidRPr="00A23FA3" w:rsidRDefault="00586282" w:rsidP="00586282">
            <w:pPr>
              <w:rPr>
                <w:rFonts w:ascii="等线" w:eastAsia="等线" w:hAnsi="等线" w:cs="宋体"/>
                <w:kern w:val="0"/>
                <w:szCs w:val="21"/>
              </w:rPr>
            </w:pPr>
          </w:p>
        </w:tc>
      </w:tr>
    </w:tbl>
    <w:p w14:paraId="71DEC29C" w14:textId="502CC7F5" w:rsidR="00EF1540" w:rsidRPr="00A23FA3" w:rsidRDefault="00EF1540" w:rsidP="00EF1540">
      <w:pPr>
        <w:rPr>
          <w:rFonts w:ascii="等线" w:eastAsia="等线" w:hAnsi="等线"/>
          <w:szCs w:val="21"/>
        </w:rPr>
      </w:pPr>
    </w:p>
    <w:p w14:paraId="70BD7E56" w14:textId="1028232E" w:rsidR="00EF1540" w:rsidRPr="00A23FA3" w:rsidRDefault="00D17239" w:rsidP="00EF1540">
      <w:pPr>
        <w:rPr>
          <w:rFonts w:ascii="等线" w:eastAsia="等线" w:hAnsi="等线"/>
          <w:szCs w:val="21"/>
        </w:rPr>
      </w:pPr>
      <w:r w:rsidRPr="00A23FA3">
        <w:rPr>
          <w:rFonts w:ascii="等线" w:eastAsia="等线" w:hAnsi="等线" w:cstheme="minorHAnsi"/>
          <w:szCs w:val="21"/>
        </w:rPr>
        <w:t>3</w:t>
      </w:r>
      <w:r w:rsidR="00586282" w:rsidRPr="00A23FA3">
        <w:rPr>
          <w:rFonts w:ascii="等线" w:eastAsia="等线" w:hAnsi="等线" w:cstheme="minorHAnsi"/>
          <w:szCs w:val="21"/>
        </w:rPr>
        <w:t xml:space="preserve">. </w:t>
      </w:r>
      <w:r w:rsidR="00586282" w:rsidRPr="00A23FA3">
        <w:rPr>
          <w:rFonts w:ascii="等线" w:eastAsia="等线" w:hAnsi="等线" w:cstheme="minorHAnsi" w:hint="eastAsia"/>
          <w:szCs w:val="21"/>
        </w:rPr>
        <w:t>应用</w:t>
      </w:r>
      <w:r w:rsidR="00586282" w:rsidRPr="00A23FA3">
        <w:rPr>
          <w:rFonts w:ascii="等线" w:eastAsia="等线" w:hAnsi="等线" w:cstheme="minorHAnsi"/>
          <w:szCs w:val="21"/>
          <w:rPrChange w:id="4680" w:author="raye" w:date="2018-07-18T17:52:00Z">
            <w:rPr>
              <w:rFonts w:ascii="Calibri" w:hAnsi="Calibri" w:cstheme="minorHAnsi"/>
            </w:rPr>
          </w:rPrChange>
        </w:rPr>
        <w:t>Input</w:t>
      </w:r>
      <w:r w:rsidR="00586282" w:rsidRPr="00A23FA3">
        <w:rPr>
          <w:rFonts w:ascii="等线" w:eastAsia="等线" w:hAnsi="等线" w:cstheme="minorHAnsi" w:hint="eastAsia"/>
          <w:szCs w:val="21"/>
          <w:rPrChange w:id="4681" w:author="raye" w:date="2018-07-18T17:52:00Z">
            <w:rPr>
              <w:rFonts w:ascii="Calibri" w:hAnsi="Calibri" w:cstheme="minorHAnsi" w:hint="eastAsia"/>
            </w:rPr>
          </w:rPrChange>
        </w:rPr>
        <w:t>单证里有涉及到制裁国家的下拉框，从这里进行管理</w:t>
      </w:r>
      <w:r w:rsidR="00586282" w:rsidRPr="00A23FA3">
        <w:rPr>
          <w:rFonts w:ascii="等线" w:eastAsia="等线" w:hAnsi="等线" w:cstheme="minorHAnsi"/>
          <w:szCs w:val="21"/>
          <w:rPrChange w:id="4682" w:author="raye" w:date="2018-07-18T17:52:00Z">
            <w:rPr>
              <w:rFonts w:ascii="Calibri" w:hAnsi="Calibri" w:cstheme="minorHAnsi"/>
            </w:rPr>
          </w:rPrChange>
        </w:rPr>
        <w:t>High Risk Country</w:t>
      </w:r>
      <w:r w:rsidR="00586282" w:rsidRPr="00A23FA3">
        <w:rPr>
          <w:rFonts w:ascii="等线" w:eastAsia="等线" w:hAnsi="等线" w:cstheme="minorHAnsi" w:hint="eastAsia"/>
          <w:szCs w:val="21"/>
          <w:rPrChange w:id="4683" w:author="raye" w:date="2018-07-18T17:52:00Z">
            <w:rPr>
              <w:rFonts w:ascii="Calibri" w:hAnsi="Calibri" w:cstheme="minorHAnsi" w:hint="eastAsia"/>
            </w:rPr>
          </w:rPrChange>
        </w:rPr>
        <w:t>字段</w:t>
      </w:r>
      <w:ins w:id="4684" w:author="raye" w:date="2018-07-18T17:52:00Z">
        <w:r w:rsidR="00586282" w:rsidRPr="00A23FA3">
          <w:rPr>
            <w:rFonts w:ascii="等线" w:eastAsia="等线" w:hAnsi="等线" w:cstheme="minorHAnsi" w:hint="eastAsia"/>
            <w:szCs w:val="21"/>
          </w:rPr>
          <w:t>&amp;</w:t>
        </w:r>
        <w:r w:rsidR="00586282" w:rsidRPr="00A23FA3">
          <w:rPr>
            <w:rFonts w:ascii="等线" w:eastAsia="等线" w:hAnsi="等线" w:cstheme="minorHAnsi"/>
            <w:szCs w:val="21"/>
          </w:rPr>
          <w:t>35</w:t>
        </w:r>
        <w:r w:rsidR="00586282" w:rsidRPr="00A23FA3">
          <w:rPr>
            <w:rFonts w:ascii="等线" w:eastAsia="等线" w:hAnsi="等线" w:cstheme="minorHAnsi" w:hint="eastAsia"/>
            <w:szCs w:val="21"/>
          </w:rPr>
          <w:t>个问题</w:t>
        </w:r>
      </w:ins>
      <w:r w:rsidR="00586282" w:rsidRPr="00A23FA3">
        <w:rPr>
          <w:rFonts w:ascii="等线" w:eastAsia="等线" w:hAnsi="等线" w:cstheme="minorHAnsi" w:hint="eastAsia"/>
          <w:szCs w:val="21"/>
        </w:rPr>
        <w:t xml:space="preserve"> B</w:t>
      </w:r>
      <w:r w:rsidR="00586282" w:rsidRPr="00A23FA3">
        <w:rPr>
          <w:rFonts w:ascii="等线" w:eastAsia="等线" w:hAnsi="等线" w:cstheme="minorHAnsi"/>
          <w:szCs w:val="21"/>
        </w:rPr>
        <w:t>16</w:t>
      </w:r>
    </w:p>
    <w:p w14:paraId="2AA2D0DB" w14:textId="63EE2EB7" w:rsidR="00EF1540" w:rsidRPr="00A23FA3" w:rsidRDefault="00EF1540" w:rsidP="00EF1540">
      <w:pPr>
        <w:rPr>
          <w:rFonts w:ascii="等线" w:eastAsia="等线" w:hAnsi="等线"/>
          <w:szCs w:val="21"/>
        </w:rPr>
      </w:pPr>
    </w:p>
    <w:p w14:paraId="4321394C" w14:textId="17299636" w:rsidR="00D17239" w:rsidRPr="00A23FA3" w:rsidRDefault="00D17239" w:rsidP="00D17239">
      <w:pPr>
        <w:rPr>
          <w:rFonts w:ascii="等线" w:eastAsia="等线" w:hAnsi="等线"/>
          <w:szCs w:val="21"/>
        </w:rPr>
      </w:pPr>
      <w:r w:rsidRPr="00A23FA3">
        <w:rPr>
          <w:rFonts w:ascii="等线" w:eastAsia="等线" w:hAnsi="等线" w:hint="eastAsia"/>
          <w:szCs w:val="21"/>
        </w:rPr>
        <w:t>4</w:t>
      </w:r>
      <w:r w:rsidRPr="00A23FA3">
        <w:rPr>
          <w:rFonts w:ascii="等线" w:eastAsia="等线" w:hAnsi="等线" w:hint="eastAsia"/>
          <w:szCs w:val="21"/>
          <w:rPrChange w:id="4685" w:author="raye" w:date="2018-07-18T17:52:00Z">
            <w:rPr>
              <w:rFonts w:hint="eastAsia"/>
            </w:rPr>
          </w:rPrChange>
        </w:rPr>
        <w:t>全选、删除</w:t>
      </w:r>
      <w:r w:rsidRPr="00A23FA3">
        <w:rPr>
          <w:rFonts w:ascii="等线" w:eastAsia="等线" w:hAnsi="等线"/>
          <w:szCs w:val="21"/>
          <w:rPrChange w:id="4686" w:author="raye" w:date="2018-07-18T17:52:00Z">
            <w:rPr/>
          </w:rPrChange>
        </w:rPr>
        <w:t xml:space="preserve"> </w:t>
      </w:r>
      <w:r w:rsidRPr="00A23FA3">
        <w:rPr>
          <w:rFonts w:ascii="等线" w:eastAsia="等线" w:hAnsi="等线" w:hint="eastAsia"/>
          <w:szCs w:val="21"/>
          <w:rPrChange w:id="4687" w:author="raye" w:date="2018-07-18T17:52:00Z">
            <w:rPr>
              <w:rFonts w:hint="eastAsia"/>
            </w:rPr>
          </w:rPrChange>
        </w:rPr>
        <w:t>。删除为物理删除</w:t>
      </w:r>
    </w:p>
    <w:p w14:paraId="1F7DF469" w14:textId="77777777" w:rsidR="00640DDF" w:rsidRPr="00A23FA3" w:rsidRDefault="00D17239" w:rsidP="00D17239">
      <w:pPr>
        <w:rPr>
          <w:rFonts w:ascii="等线" w:eastAsia="等线" w:hAnsi="等线"/>
          <w:szCs w:val="21"/>
        </w:rPr>
      </w:pPr>
      <w:r w:rsidRPr="00A23FA3">
        <w:rPr>
          <w:rFonts w:ascii="等线" w:eastAsia="等线" w:hAnsi="等线" w:hint="eastAsia"/>
          <w:szCs w:val="21"/>
        </w:rPr>
        <w:t>5</w:t>
      </w:r>
      <w:r w:rsidRPr="00A23FA3">
        <w:rPr>
          <w:rFonts w:ascii="等线" w:eastAsia="等线" w:hAnsi="等线"/>
          <w:szCs w:val="21"/>
        </w:rPr>
        <w:t xml:space="preserve">. </w:t>
      </w:r>
      <w:r w:rsidRPr="00A23FA3">
        <w:rPr>
          <w:rFonts w:ascii="等线" w:eastAsia="等线" w:hAnsi="等线" w:hint="eastAsia"/>
          <w:szCs w:val="21"/>
        </w:rPr>
        <w:t>编辑，</w:t>
      </w:r>
    </w:p>
    <w:p w14:paraId="3174627F" w14:textId="7B33C747" w:rsidR="00D17239" w:rsidRPr="00A23FA3" w:rsidRDefault="00640DDF" w:rsidP="00D17239">
      <w:pPr>
        <w:rPr>
          <w:rFonts w:ascii="等线" w:eastAsia="等线" w:hAnsi="等线"/>
          <w:szCs w:val="21"/>
        </w:rPr>
      </w:pPr>
      <w:r w:rsidRPr="00A23FA3">
        <w:rPr>
          <w:rFonts w:ascii="等线" w:eastAsia="等线" w:hAnsi="等线" w:hint="eastAsia"/>
          <w:szCs w:val="21"/>
        </w:rPr>
        <w:t>单个编辑，</w:t>
      </w:r>
      <w:r w:rsidR="00D17239" w:rsidRPr="00A23FA3">
        <w:rPr>
          <w:rFonts w:ascii="等线" w:eastAsia="等线" w:hAnsi="等线" w:hint="eastAsia"/>
          <w:szCs w:val="21"/>
        </w:rPr>
        <w:t>所有字段可编辑</w:t>
      </w:r>
    </w:p>
    <w:p w14:paraId="2A6A2526" w14:textId="77777777" w:rsidR="0080095E" w:rsidRPr="00A23FA3" w:rsidRDefault="0080095E" w:rsidP="00EF1540">
      <w:pPr>
        <w:rPr>
          <w:rFonts w:ascii="等线" w:eastAsia="等线" w:hAnsi="等线"/>
          <w:szCs w:val="21"/>
        </w:rPr>
      </w:pPr>
      <w:r w:rsidRPr="00A23FA3">
        <w:rPr>
          <w:rFonts w:ascii="等线" w:eastAsia="等线" w:hAnsi="等线" w:hint="eastAsia"/>
          <w:szCs w:val="21"/>
        </w:rPr>
        <w:t>6</w:t>
      </w:r>
      <w:r w:rsidRPr="00A23FA3">
        <w:rPr>
          <w:rFonts w:ascii="等线" w:eastAsia="等线" w:hAnsi="等线"/>
          <w:szCs w:val="21"/>
        </w:rPr>
        <w:t xml:space="preserve">. </w:t>
      </w:r>
      <w:r w:rsidR="00640DDF" w:rsidRPr="00A23FA3">
        <w:rPr>
          <w:rFonts w:ascii="等线" w:eastAsia="等线" w:hAnsi="等线" w:hint="eastAsia"/>
          <w:szCs w:val="21"/>
        </w:rPr>
        <w:t>导入</w:t>
      </w:r>
    </w:p>
    <w:p w14:paraId="465ED824" w14:textId="14DCBCD9" w:rsidR="00EF1540" w:rsidRPr="00A23FA3" w:rsidRDefault="0080095E" w:rsidP="00EF1540">
      <w:pPr>
        <w:rPr>
          <w:rFonts w:ascii="等线" w:eastAsia="等线" w:hAnsi="等线"/>
          <w:szCs w:val="21"/>
        </w:rPr>
      </w:pPr>
      <w:r w:rsidRPr="00A23FA3">
        <w:rPr>
          <w:rFonts w:ascii="等线" w:eastAsia="等线" w:hAnsi="等线" w:hint="eastAsia"/>
          <w:szCs w:val="21"/>
        </w:rPr>
        <w:t>1）</w:t>
      </w:r>
      <w:r w:rsidR="00640DDF" w:rsidRPr="00A23FA3">
        <w:rPr>
          <w:rFonts w:ascii="等线" w:eastAsia="等线" w:hAnsi="等线" w:hint="eastAsia"/>
          <w:szCs w:val="21"/>
        </w:rPr>
        <w:t>如果再次导入的有相同国家名的，会把之前的国家名覆盖掉</w:t>
      </w:r>
    </w:p>
    <w:p w14:paraId="3B8B64D6" w14:textId="77777777" w:rsidR="0080095E" w:rsidRPr="00A23FA3" w:rsidRDefault="00227B3F" w:rsidP="00EF1540">
      <w:pPr>
        <w:rPr>
          <w:rFonts w:ascii="等线" w:eastAsia="等线" w:hAnsi="等线"/>
          <w:szCs w:val="21"/>
        </w:rPr>
      </w:pPr>
      <w:r w:rsidRPr="00A23FA3">
        <w:rPr>
          <w:rFonts w:ascii="等线" w:eastAsia="等线" w:hAnsi="等线" w:hint="eastAsia"/>
          <w:szCs w:val="21"/>
        </w:rPr>
        <w:t>列表显示</w:t>
      </w:r>
      <w:r w:rsidRPr="00A23FA3">
        <w:rPr>
          <w:rFonts w:ascii="等线" w:eastAsia="等线" w:hAnsi="等线"/>
          <w:szCs w:val="21"/>
        </w:rPr>
        <w:t xml:space="preserve">Modify Date </w:t>
      </w:r>
      <w:r w:rsidRPr="00A23FA3">
        <w:rPr>
          <w:rFonts w:ascii="等线" w:eastAsia="等线" w:hAnsi="等线" w:hint="eastAsia"/>
          <w:szCs w:val="21"/>
        </w:rPr>
        <w:t>为最近更新时间，到日即可</w:t>
      </w:r>
      <w:r w:rsidR="001B4C09" w:rsidRPr="00A23FA3">
        <w:rPr>
          <w:rFonts w:ascii="等线" w:eastAsia="等线" w:hAnsi="等线" w:hint="eastAsia"/>
          <w:szCs w:val="21"/>
        </w:rPr>
        <w:t>（以下全部显示的都是这个最近更新时间）</w:t>
      </w:r>
      <w:r w:rsidRPr="00A23FA3">
        <w:rPr>
          <w:rFonts w:ascii="等线" w:eastAsia="等线" w:hAnsi="等线"/>
          <w:szCs w:val="21"/>
        </w:rPr>
        <w:t xml:space="preserve">    </w:t>
      </w:r>
    </w:p>
    <w:p w14:paraId="6578CB1D" w14:textId="05E9DEEF" w:rsidR="0080095E" w:rsidRPr="00A23FA3" w:rsidRDefault="0080095E" w:rsidP="00EF1540">
      <w:pPr>
        <w:rPr>
          <w:rFonts w:ascii="等线" w:eastAsia="等线" w:hAnsi="等线"/>
          <w:szCs w:val="21"/>
        </w:rPr>
      </w:pPr>
      <w:r w:rsidRPr="00A23FA3">
        <w:rPr>
          <w:rFonts w:ascii="等线" w:eastAsia="等线" w:hAnsi="等线"/>
          <w:szCs w:val="21"/>
        </w:rPr>
        <w:t>2</w:t>
      </w:r>
      <w:r w:rsidRPr="00A23FA3">
        <w:rPr>
          <w:rFonts w:ascii="等线" w:eastAsia="等线" w:hAnsi="等线" w:hint="eastAsia"/>
          <w:szCs w:val="21"/>
        </w:rPr>
        <w:t>） 如果导入的必填项没填写的，则异常的没法导入，提示文案</w:t>
      </w:r>
    </w:p>
    <w:p w14:paraId="1E457790" w14:textId="77777777" w:rsidR="00D81CCB" w:rsidRPr="00A23FA3" w:rsidRDefault="0080095E" w:rsidP="00EF1540">
      <w:pPr>
        <w:rPr>
          <w:rFonts w:ascii="等线" w:eastAsia="等线" w:hAnsi="等线"/>
          <w:szCs w:val="21"/>
        </w:rPr>
      </w:pPr>
      <w:r w:rsidRPr="00A23FA3">
        <w:rPr>
          <w:rFonts w:ascii="等线" w:eastAsia="等线" w:hAnsi="等线" w:hint="eastAsia"/>
          <w:szCs w:val="21"/>
        </w:rPr>
        <w:t>成功导入1</w:t>
      </w:r>
      <w:r w:rsidRPr="00A23FA3">
        <w:rPr>
          <w:rFonts w:ascii="等线" w:eastAsia="等线" w:hAnsi="等线"/>
          <w:szCs w:val="21"/>
        </w:rPr>
        <w:t>00</w:t>
      </w:r>
      <w:r w:rsidRPr="00A23FA3">
        <w:rPr>
          <w:rFonts w:ascii="等线" w:eastAsia="等线" w:hAnsi="等线" w:hint="eastAsia"/>
          <w:szCs w:val="21"/>
        </w:rPr>
        <w:t>条数据，失败</w:t>
      </w:r>
      <w:r w:rsidRPr="00A23FA3">
        <w:rPr>
          <w:rFonts w:ascii="等线" w:eastAsia="等线" w:hAnsi="等线"/>
          <w:szCs w:val="21"/>
        </w:rPr>
        <w:t>4</w:t>
      </w:r>
      <w:r w:rsidRPr="00A23FA3">
        <w:rPr>
          <w:rFonts w:ascii="等线" w:eastAsia="等线" w:hAnsi="等线" w:hint="eastAsia"/>
          <w:szCs w:val="21"/>
        </w:rPr>
        <w:t>条（1</w:t>
      </w:r>
      <w:r w:rsidRPr="00A23FA3">
        <w:rPr>
          <w:rFonts w:ascii="等线" w:eastAsia="等线" w:hAnsi="等线"/>
          <w:szCs w:val="21"/>
        </w:rPr>
        <w:t>5</w:t>
      </w:r>
      <w:r w:rsidRPr="00A23FA3">
        <w:rPr>
          <w:rFonts w:ascii="等线" w:eastAsia="等线" w:hAnsi="等线" w:hint="eastAsia"/>
          <w:szCs w:val="21"/>
        </w:rPr>
        <w:t>，1</w:t>
      </w:r>
      <w:r w:rsidRPr="00A23FA3">
        <w:rPr>
          <w:rFonts w:ascii="等线" w:eastAsia="等线" w:hAnsi="等线"/>
          <w:szCs w:val="21"/>
        </w:rPr>
        <w:t>9</w:t>
      </w:r>
      <w:r w:rsidRPr="00A23FA3">
        <w:rPr>
          <w:rFonts w:ascii="等线" w:eastAsia="等线" w:hAnsi="等线" w:hint="eastAsia"/>
          <w:szCs w:val="21"/>
        </w:rPr>
        <w:t>，2</w:t>
      </w:r>
      <w:r w:rsidRPr="00A23FA3">
        <w:rPr>
          <w:rFonts w:ascii="等线" w:eastAsia="等线" w:hAnsi="等线"/>
          <w:szCs w:val="21"/>
        </w:rPr>
        <w:t>0</w:t>
      </w:r>
      <w:r w:rsidRPr="00A23FA3">
        <w:rPr>
          <w:rFonts w:ascii="等线" w:eastAsia="等线" w:hAnsi="等线" w:hint="eastAsia"/>
          <w:szCs w:val="21"/>
        </w:rPr>
        <w:t>，2</w:t>
      </w:r>
      <w:r w:rsidRPr="00A23FA3">
        <w:rPr>
          <w:rFonts w:ascii="等线" w:eastAsia="等线" w:hAnsi="等线"/>
          <w:szCs w:val="21"/>
        </w:rPr>
        <w:t>5</w:t>
      </w:r>
      <w:r w:rsidRPr="00A23FA3">
        <w:rPr>
          <w:rFonts w:ascii="等线" w:eastAsia="等线" w:hAnsi="等线" w:hint="eastAsia"/>
          <w:szCs w:val="21"/>
        </w:rPr>
        <w:t>）</w:t>
      </w:r>
      <w:r w:rsidR="00227B3F" w:rsidRPr="00A23FA3">
        <w:rPr>
          <w:rFonts w:ascii="等线" w:eastAsia="等线" w:hAnsi="等线"/>
          <w:szCs w:val="21"/>
        </w:rPr>
        <w:t xml:space="preserve">   </w:t>
      </w:r>
      <w:r w:rsidRPr="00A23FA3">
        <w:rPr>
          <w:rFonts w:ascii="等线" w:eastAsia="等线" w:hAnsi="等线" w:hint="eastAsia"/>
          <w:szCs w:val="21"/>
        </w:rPr>
        <w:t>把失败的条目按E</w:t>
      </w:r>
      <w:r w:rsidRPr="00A23FA3">
        <w:rPr>
          <w:rFonts w:ascii="等线" w:eastAsia="等线" w:hAnsi="等线"/>
          <w:szCs w:val="21"/>
        </w:rPr>
        <w:t>XCEL</w:t>
      </w:r>
      <w:r w:rsidRPr="00A23FA3">
        <w:rPr>
          <w:rFonts w:ascii="等线" w:eastAsia="等线" w:hAnsi="等线" w:hint="eastAsia"/>
          <w:szCs w:val="21"/>
        </w:rPr>
        <w:t>左侧序号提示出来</w:t>
      </w:r>
      <w:r w:rsidR="00227B3F" w:rsidRPr="00A23FA3">
        <w:rPr>
          <w:rFonts w:ascii="等线" w:eastAsia="等线" w:hAnsi="等线"/>
          <w:szCs w:val="21"/>
        </w:rPr>
        <w:t xml:space="preserve">  </w:t>
      </w:r>
    </w:p>
    <w:p w14:paraId="62B04863" w14:textId="04BB3DFB" w:rsidR="00227B3F" w:rsidRPr="00A23FA3" w:rsidRDefault="00C8634D" w:rsidP="00EF1540">
      <w:pPr>
        <w:rPr>
          <w:rFonts w:ascii="等线" w:eastAsia="等线" w:hAnsi="等线"/>
          <w:szCs w:val="21"/>
          <w:rPrChange w:id="4688" w:author="raye" w:date="2018-07-18T17:52:00Z">
            <w:rPr/>
          </w:rPrChange>
        </w:rPr>
      </w:pPr>
      <w:r w:rsidRPr="00A23FA3">
        <w:rPr>
          <w:rFonts w:ascii="等线" w:eastAsia="等线" w:hAnsi="等线" w:hint="eastAsia"/>
          <w:szCs w:val="21"/>
        </w:rPr>
        <w:t>以下有导入的列表通用该规则</w:t>
      </w:r>
      <w:r w:rsidR="00227B3F" w:rsidRPr="00A23FA3">
        <w:rPr>
          <w:rFonts w:ascii="等线" w:eastAsia="等线" w:hAnsi="等线"/>
          <w:szCs w:val="21"/>
        </w:rPr>
        <w:t xml:space="preserve">                                              </w:t>
      </w:r>
    </w:p>
    <w:p w14:paraId="1FBEA091" w14:textId="77777777" w:rsidR="00433310" w:rsidRPr="00A23FA3" w:rsidRDefault="00433310" w:rsidP="00433310">
      <w:pPr>
        <w:rPr>
          <w:rFonts w:ascii="等线" w:eastAsia="等线" w:hAnsi="等线"/>
          <w:szCs w:val="21"/>
          <w:rPrChange w:id="4689" w:author="raye" w:date="2018-07-18T17:52:00Z">
            <w:rPr/>
          </w:rPrChange>
        </w:rPr>
      </w:pPr>
    </w:p>
    <w:p w14:paraId="6F228F1F" w14:textId="77777777" w:rsidR="00433310" w:rsidRPr="00A23FA3" w:rsidRDefault="00433310" w:rsidP="00433310">
      <w:pPr>
        <w:pStyle w:val="a0"/>
        <w:numPr>
          <w:ilvl w:val="0"/>
          <w:numId w:val="86"/>
        </w:numPr>
        <w:ind w:firstLineChars="0"/>
        <w:rPr>
          <w:rFonts w:ascii="等线" w:eastAsia="等线" w:hAnsi="等线"/>
          <w:b/>
          <w:szCs w:val="21"/>
          <w:rPrChange w:id="4690" w:author="raye" w:date="2018-07-18T17:52:00Z">
            <w:rPr/>
          </w:rPrChange>
        </w:rPr>
      </w:pPr>
      <w:bookmarkStart w:id="4691" w:name="OLE_LINK46"/>
      <w:bookmarkStart w:id="4692" w:name="OLE_LINK47"/>
      <w:r w:rsidRPr="00A23FA3">
        <w:rPr>
          <w:rFonts w:ascii="等线" w:eastAsia="等线" w:hAnsi="等线"/>
          <w:b/>
          <w:szCs w:val="21"/>
          <w:rPrChange w:id="4693" w:author="raye" w:date="2018-07-18T17:52:00Z">
            <w:rPr/>
          </w:rPrChange>
        </w:rPr>
        <w:t>Common Tax Havens</w:t>
      </w:r>
    </w:p>
    <w:bookmarkEnd w:id="4691"/>
    <w:bookmarkEnd w:id="4692"/>
    <w:p w14:paraId="06955527" w14:textId="180143CE" w:rsidR="00433310" w:rsidRPr="00A23FA3" w:rsidRDefault="00227B3F" w:rsidP="00433310">
      <w:pPr>
        <w:rPr>
          <w:rFonts w:ascii="等线" w:eastAsia="等线" w:hAnsi="等线"/>
          <w:szCs w:val="21"/>
        </w:rPr>
      </w:pPr>
      <w:r w:rsidRPr="00A23FA3">
        <w:rPr>
          <w:rFonts w:ascii="等线" w:eastAsia="等线" w:hAnsi="等线" w:hint="eastAsia"/>
          <w:szCs w:val="21"/>
        </w:rPr>
        <w:t>1</w:t>
      </w:r>
      <w:r w:rsidRPr="00A23FA3">
        <w:rPr>
          <w:rFonts w:ascii="等线" w:eastAsia="等线" w:hAnsi="等线"/>
          <w:szCs w:val="21"/>
        </w:rPr>
        <w:t xml:space="preserve">. </w:t>
      </w:r>
      <w:r w:rsidRPr="00A23FA3">
        <w:rPr>
          <w:rFonts w:ascii="等线" w:eastAsia="等线" w:hAnsi="等线" w:hint="eastAsia"/>
          <w:szCs w:val="21"/>
        </w:rPr>
        <w:t xml:space="preserve">应用 </w:t>
      </w:r>
      <w:ins w:id="4694" w:author="raye" w:date="2018-07-18T17:52:00Z">
        <w:r w:rsidRPr="00A23FA3">
          <w:rPr>
            <w:rFonts w:ascii="等线" w:eastAsia="等线" w:hAnsi="等线" w:cstheme="minorHAnsi"/>
            <w:szCs w:val="21"/>
            <w:rPrChange w:id="4695" w:author="raye" w:date="2018-07-18T17:52:00Z">
              <w:rPr>
                <w:rFonts w:ascii="等线" w:eastAsia="等线" w:hAnsi="等线" w:cstheme="minorHAnsi"/>
                <w:color w:val="FF0000"/>
                <w:szCs w:val="21"/>
              </w:rPr>
            </w:rPrChange>
          </w:rPr>
          <w:t>35</w:t>
        </w:r>
        <w:r w:rsidRPr="00A23FA3">
          <w:rPr>
            <w:rFonts w:ascii="等线" w:eastAsia="等线" w:hAnsi="等线" w:cstheme="minorHAnsi" w:hint="eastAsia"/>
            <w:szCs w:val="21"/>
            <w:rPrChange w:id="4696" w:author="raye" w:date="2018-07-18T17:52:00Z">
              <w:rPr>
                <w:rFonts w:ascii="等线" w:eastAsia="等线" w:hAnsi="等线" w:cstheme="minorHAnsi" w:hint="eastAsia"/>
                <w:color w:val="FF0000"/>
                <w:szCs w:val="21"/>
              </w:rPr>
            </w:rPrChange>
          </w:rPr>
          <w:t>个问题</w:t>
        </w:r>
      </w:ins>
      <w:r w:rsidRPr="00A23FA3">
        <w:rPr>
          <w:rFonts w:ascii="等线" w:eastAsia="等线" w:hAnsi="等线" w:cstheme="minorHAnsi" w:hint="eastAsia"/>
          <w:szCs w:val="21"/>
        </w:rPr>
        <w:t>B</w:t>
      </w:r>
      <w:r w:rsidRPr="00A23FA3">
        <w:rPr>
          <w:rFonts w:ascii="等线" w:eastAsia="等线" w:hAnsi="等线" w:cstheme="minorHAnsi"/>
          <w:szCs w:val="21"/>
        </w:rPr>
        <w:t>21</w:t>
      </w:r>
    </w:p>
    <w:p w14:paraId="5C6DAC8A" w14:textId="752715FE" w:rsidR="00227B3F" w:rsidRPr="00A23FA3" w:rsidRDefault="00227B3F" w:rsidP="00433310">
      <w:pPr>
        <w:rPr>
          <w:rFonts w:ascii="等线" w:eastAsia="等线" w:hAnsi="等线"/>
          <w:szCs w:val="21"/>
        </w:rPr>
      </w:pPr>
      <w:r w:rsidRPr="00A23FA3">
        <w:rPr>
          <w:rFonts w:ascii="等线" w:eastAsia="等线" w:hAnsi="等线" w:hint="eastAsia"/>
          <w:szCs w:val="21"/>
        </w:rPr>
        <w:t>2</w:t>
      </w:r>
      <w:r w:rsidRPr="00A23FA3">
        <w:rPr>
          <w:rFonts w:ascii="等线" w:eastAsia="等线" w:hAnsi="等线"/>
          <w:szCs w:val="21"/>
        </w:rPr>
        <w:t xml:space="preserve">. </w:t>
      </w:r>
      <w:r w:rsidRPr="00A23FA3">
        <w:rPr>
          <w:rFonts w:ascii="等线" w:eastAsia="等线" w:hAnsi="等线" w:hint="eastAsia"/>
          <w:szCs w:val="21"/>
        </w:rPr>
        <w:t>可导入或单个新增，可全选删除</w:t>
      </w:r>
    </w:p>
    <w:p w14:paraId="7783AB7A" w14:textId="1E8951D6" w:rsidR="00227B3F" w:rsidRPr="00A23FA3" w:rsidRDefault="00227B3F" w:rsidP="00433310">
      <w:pPr>
        <w:rPr>
          <w:rFonts w:ascii="等线" w:eastAsia="等线" w:hAnsi="等线"/>
          <w:szCs w:val="21"/>
        </w:rPr>
      </w:pPr>
      <w:r w:rsidRPr="00A23FA3">
        <w:rPr>
          <w:rFonts w:ascii="等线" w:eastAsia="等线" w:hAnsi="等线" w:hint="eastAsia"/>
          <w:szCs w:val="21"/>
        </w:rPr>
        <w:t>新增字段规则</w:t>
      </w:r>
    </w:p>
    <w:tbl>
      <w:tblPr>
        <w:tblW w:w="81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2427"/>
      </w:tblGrid>
      <w:tr w:rsidR="00A23FA3" w:rsidRPr="00A23FA3" w14:paraId="5FBBF88F"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2297726" w14:textId="77777777" w:rsidR="00227B3F" w:rsidRPr="00A23FA3" w:rsidRDefault="00227B3F" w:rsidP="00C8634D">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4BCCD362" w14:textId="77777777" w:rsidR="00227B3F" w:rsidRPr="00A23FA3" w:rsidRDefault="00227B3F" w:rsidP="00C8634D">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BD623A2" w14:textId="77777777" w:rsidR="00227B3F" w:rsidRPr="00A23FA3" w:rsidRDefault="00227B3F" w:rsidP="00C8634D">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3121A6D7" w14:textId="77777777" w:rsidR="00227B3F" w:rsidRPr="00A23FA3" w:rsidRDefault="00227B3F" w:rsidP="00C8634D">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0A474A" w14:textId="77777777" w:rsidR="00227B3F" w:rsidRPr="00A23FA3" w:rsidRDefault="00227B3F" w:rsidP="00C8634D">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C5DE322" w14:textId="77777777" w:rsidR="00227B3F" w:rsidRPr="00A23FA3" w:rsidRDefault="00227B3F" w:rsidP="00C8634D">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8DF75ED" w14:textId="77777777" w:rsidR="00227B3F" w:rsidRPr="00A23FA3" w:rsidRDefault="00227B3F" w:rsidP="00C8634D">
            <w:pPr>
              <w:rPr>
                <w:rFonts w:ascii="等线" w:eastAsia="等线" w:hAnsi="等线" w:cs="宋体"/>
                <w:b/>
                <w:bCs/>
                <w:kern w:val="0"/>
                <w:szCs w:val="21"/>
              </w:rPr>
            </w:pPr>
            <w:r w:rsidRPr="00A23FA3">
              <w:rPr>
                <w:i/>
                <w:sz w:val="24"/>
                <w:szCs w:val="24"/>
              </w:rPr>
              <w:t>Remarks</w:t>
            </w:r>
          </w:p>
        </w:tc>
      </w:tr>
      <w:tr w:rsidR="00A23FA3" w:rsidRPr="00A23FA3" w14:paraId="25BEFB32"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noWrap/>
          </w:tcPr>
          <w:p w14:paraId="493B82A1" w14:textId="6B8A6EFE" w:rsidR="00227B3F" w:rsidRPr="00A23FA3" w:rsidRDefault="00227B3F" w:rsidP="00C8634D">
            <w:pPr>
              <w:rPr>
                <w:rFonts w:ascii="等线" w:eastAsia="等线" w:hAnsi="等线" w:cs="宋体"/>
                <w:kern w:val="0"/>
                <w:szCs w:val="21"/>
              </w:rPr>
            </w:pPr>
            <w:r w:rsidRPr="00A23FA3">
              <w:rPr>
                <w:rFonts w:ascii="等线" w:eastAsia="等线" w:hAnsi="等线" w:cs="宋体"/>
                <w:kern w:val="0"/>
                <w:szCs w:val="21"/>
              </w:rPr>
              <w:lastRenderedPageBreak/>
              <w:t xml:space="preserve">Country /Region Name                                          </w:t>
            </w:r>
          </w:p>
        </w:tc>
        <w:tc>
          <w:tcPr>
            <w:tcW w:w="1848" w:type="dxa"/>
            <w:tcBorders>
              <w:top w:val="single" w:sz="4" w:space="0" w:color="auto"/>
              <w:left w:val="single" w:sz="4" w:space="0" w:color="auto"/>
              <w:bottom w:val="single" w:sz="4" w:space="0" w:color="auto"/>
              <w:right w:val="single" w:sz="4" w:space="0" w:color="auto"/>
            </w:tcBorders>
          </w:tcPr>
          <w:p w14:paraId="0B0F3DEC" w14:textId="77777777" w:rsidR="00227B3F" w:rsidRPr="00A23FA3" w:rsidRDefault="00227B3F" w:rsidP="00C8634D">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62C73BA2" w14:textId="77777777" w:rsidR="00227B3F" w:rsidRPr="00A23FA3" w:rsidRDefault="00227B3F" w:rsidP="00C8634D">
            <w:pPr>
              <w:rPr>
                <w:rFonts w:ascii="等线" w:eastAsia="等线" w:hAnsi="等线" w:cs="宋体"/>
                <w:kern w:val="0"/>
                <w:szCs w:val="21"/>
              </w:rPr>
            </w:pPr>
            <w:r w:rsidRPr="00A23FA3">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tcPr>
          <w:p w14:paraId="104798D6" w14:textId="77777777" w:rsidR="00227B3F" w:rsidRPr="00A23FA3" w:rsidRDefault="00227B3F" w:rsidP="00C8634D">
            <w:pPr>
              <w:rPr>
                <w:rFonts w:ascii="等线" w:eastAsia="等线" w:hAnsi="等线" w:cs="宋体"/>
                <w:kern w:val="0"/>
                <w:szCs w:val="21"/>
              </w:rPr>
            </w:pPr>
            <w:r w:rsidRPr="00A23FA3">
              <w:rPr>
                <w:rFonts w:ascii="等线" w:eastAsia="等线" w:hAnsi="等线" w:cs="宋体" w:hint="eastAsia"/>
                <w:kern w:val="0"/>
                <w:szCs w:val="21"/>
              </w:rPr>
              <w:t>找下看有无国家插件，最好含缩写的，这样选中国家插件就可以直接把缩写调出来</w:t>
            </w:r>
          </w:p>
        </w:tc>
      </w:tr>
      <w:tr w:rsidR="00A23FA3" w:rsidRPr="00A23FA3" w14:paraId="16DA310D"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noWrap/>
          </w:tcPr>
          <w:p w14:paraId="1D9087DC" w14:textId="72E8A5C5" w:rsidR="00227B3F" w:rsidRPr="00A23FA3" w:rsidRDefault="00227B3F" w:rsidP="00C8634D">
            <w:pPr>
              <w:rPr>
                <w:rFonts w:ascii="等线" w:eastAsia="等线" w:hAnsi="等线" w:cs="宋体"/>
                <w:kern w:val="0"/>
                <w:szCs w:val="21"/>
              </w:rPr>
            </w:pPr>
            <w:r w:rsidRPr="00A23FA3">
              <w:rPr>
                <w:rFonts w:ascii="等线" w:eastAsia="等线" w:hAnsi="等线" w:cs="宋体"/>
                <w:kern w:val="0"/>
                <w:szCs w:val="21"/>
              </w:rPr>
              <w:t>Source</w:t>
            </w:r>
          </w:p>
        </w:tc>
        <w:tc>
          <w:tcPr>
            <w:tcW w:w="1848" w:type="dxa"/>
            <w:tcBorders>
              <w:top w:val="single" w:sz="4" w:space="0" w:color="auto"/>
              <w:left w:val="single" w:sz="4" w:space="0" w:color="auto"/>
              <w:bottom w:val="single" w:sz="4" w:space="0" w:color="auto"/>
              <w:right w:val="single" w:sz="4" w:space="0" w:color="auto"/>
            </w:tcBorders>
          </w:tcPr>
          <w:p w14:paraId="4CB8B280" w14:textId="0045C3B6" w:rsidR="00227B3F" w:rsidRPr="00A23FA3" w:rsidRDefault="00227B3F" w:rsidP="00C8634D">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4A4BF73" w14:textId="75D0B76C" w:rsidR="00227B3F" w:rsidRPr="00A23FA3" w:rsidRDefault="00227B3F" w:rsidP="00C8634D">
            <w:pPr>
              <w:rPr>
                <w:i/>
                <w:sz w:val="24"/>
                <w:szCs w:val="24"/>
              </w:rPr>
            </w:pPr>
            <w:r w:rsidRPr="00A23FA3">
              <w:rPr>
                <w:rFonts w:hint="eastAsia"/>
                <w:i/>
                <w:sz w:val="24"/>
                <w:szCs w:val="24"/>
              </w:rPr>
              <w:t>链接</w:t>
            </w:r>
            <w:r w:rsidR="00D81CCB" w:rsidRPr="00A23FA3">
              <w:rPr>
                <w:rFonts w:hint="eastAsia"/>
                <w:i/>
                <w:sz w:val="24"/>
                <w:szCs w:val="24"/>
              </w:rPr>
              <w:t>3</w:t>
            </w:r>
            <w:r w:rsidR="00D81CCB" w:rsidRPr="00A23FA3">
              <w:rPr>
                <w:i/>
                <w:sz w:val="24"/>
                <w:szCs w:val="24"/>
              </w:rPr>
              <w:t>00</w:t>
            </w:r>
            <w:r w:rsidR="00D81CCB" w:rsidRPr="00A23FA3">
              <w:rPr>
                <w:rFonts w:hint="eastAsia"/>
                <w:i/>
                <w:sz w:val="24"/>
                <w:szCs w:val="24"/>
              </w:rPr>
              <w:t>字符以内</w:t>
            </w:r>
          </w:p>
        </w:tc>
        <w:tc>
          <w:tcPr>
            <w:tcW w:w="2427" w:type="dxa"/>
            <w:tcBorders>
              <w:top w:val="single" w:sz="4" w:space="0" w:color="auto"/>
              <w:left w:val="single" w:sz="4" w:space="0" w:color="auto"/>
              <w:bottom w:val="single" w:sz="4" w:space="0" w:color="auto"/>
              <w:right w:val="single" w:sz="4" w:space="0" w:color="auto"/>
            </w:tcBorders>
            <w:noWrap/>
          </w:tcPr>
          <w:p w14:paraId="1F518EA6" w14:textId="1925CA60" w:rsidR="00227B3F" w:rsidRPr="00A23FA3" w:rsidRDefault="00227B3F" w:rsidP="00C8634D">
            <w:pPr>
              <w:rPr>
                <w:rFonts w:ascii="等线" w:eastAsia="等线" w:hAnsi="等线" w:cs="宋体"/>
                <w:kern w:val="0"/>
                <w:szCs w:val="21"/>
              </w:rPr>
            </w:pPr>
            <w:r w:rsidRPr="00A23FA3">
              <w:rPr>
                <w:rFonts w:ascii="等线" w:eastAsia="等线" w:hAnsi="等线" w:cs="宋体" w:hint="eastAsia"/>
                <w:kern w:val="0"/>
                <w:szCs w:val="21"/>
              </w:rPr>
              <w:t>主要是数据的来源，列表不显示了，点击编辑时可见吧</w:t>
            </w:r>
          </w:p>
        </w:tc>
      </w:tr>
    </w:tbl>
    <w:p w14:paraId="6BA0CDC6" w14:textId="04FE51DA" w:rsidR="00227B3F" w:rsidRPr="00A23FA3" w:rsidRDefault="00227B3F" w:rsidP="00433310">
      <w:pPr>
        <w:rPr>
          <w:rFonts w:ascii="等线" w:eastAsia="等线" w:hAnsi="等线"/>
          <w:szCs w:val="21"/>
        </w:rPr>
      </w:pPr>
      <w:r w:rsidRPr="00A23FA3">
        <w:rPr>
          <w:rFonts w:ascii="等线" w:eastAsia="等线" w:hAnsi="等线"/>
          <w:szCs w:val="21"/>
        </w:rPr>
        <w:t xml:space="preserve">3. </w:t>
      </w:r>
      <w:r w:rsidRPr="00A23FA3">
        <w:rPr>
          <w:rFonts w:ascii="等线" w:eastAsia="等线" w:hAnsi="等线" w:hint="eastAsia"/>
          <w:szCs w:val="21"/>
        </w:rPr>
        <w:t>搜索</w:t>
      </w:r>
    </w:p>
    <w:p w14:paraId="2B96C514" w14:textId="4A053B76" w:rsidR="00227B3F" w:rsidRPr="00A23FA3" w:rsidRDefault="00227B3F" w:rsidP="00433310">
      <w:pPr>
        <w:rPr>
          <w:rFonts w:ascii="等线" w:eastAsia="等线" w:hAnsi="等线"/>
          <w:szCs w:val="21"/>
        </w:rPr>
      </w:pPr>
      <w:r w:rsidRPr="00A23FA3">
        <w:rPr>
          <w:rFonts w:ascii="等线" w:eastAsia="等线" w:hAnsi="等线" w:hint="eastAsia"/>
          <w:szCs w:val="21"/>
        </w:rPr>
        <w:t>按国家名称</w:t>
      </w:r>
      <w:r w:rsidR="0080095E" w:rsidRPr="00A23FA3">
        <w:rPr>
          <w:rFonts w:ascii="等线" w:eastAsia="等线" w:hAnsi="等线" w:hint="eastAsia"/>
          <w:szCs w:val="21"/>
        </w:rPr>
        <w:t>或缩写</w:t>
      </w:r>
      <w:r w:rsidRPr="00A23FA3">
        <w:rPr>
          <w:rFonts w:ascii="等线" w:eastAsia="等线" w:hAnsi="等线" w:hint="eastAsia"/>
          <w:szCs w:val="21"/>
        </w:rPr>
        <w:t>搜索</w:t>
      </w:r>
    </w:p>
    <w:p w14:paraId="25853E1D" w14:textId="77777777" w:rsidR="00227B3F" w:rsidRPr="00A23FA3" w:rsidRDefault="00227B3F" w:rsidP="00433310">
      <w:pPr>
        <w:rPr>
          <w:rFonts w:ascii="等线" w:eastAsia="等线" w:hAnsi="等线"/>
          <w:szCs w:val="21"/>
          <w:rPrChange w:id="4697" w:author="raye" w:date="2018-07-18T17:52:00Z">
            <w:rPr/>
          </w:rPrChange>
        </w:rPr>
      </w:pPr>
    </w:p>
    <w:p w14:paraId="29F06CDF" w14:textId="29C72997" w:rsidR="00433310" w:rsidRPr="00A23FA3" w:rsidRDefault="00433310" w:rsidP="00433310">
      <w:pPr>
        <w:pStyle w:val="a0"/>
        <w:numPr>
          <w:ilvl w:val="0"/>
          <w:numId w:val="86"/>
        </w:numPr>
        <w:ind w:firstLineChars="0"/>
        <w:rPr>
          <w:rFonts w:ascii="等线" w:eastAsia="等线" w:hAnsi="等线"/>
          <w:b/>
          <w:szCs w:val="21"/>
        </w:rPr>
      </w:pPr>
      <w:bookmarkStart w:id="4698" w:name="OLE_LINK48"/>
      <w:bookmarkStart w:id="4699" w:name="OLE_LINK49"/>
      <w:r w:rsidRPr="00A23FA3">
        <w:rPr>
          <w:rFonts w:ascii="等线" w:eastAsia="等线" w:hAnsi="等线"/>
          <w:b/>
          <w:szCs w:val="21"/>
          <w:rPrChange w:id="4700" w:author="raye" w:date="2018-07-18T17:52:00Z">
            <w:rPr/>
          </w:rPrChange>
        </w:rPr>
        <w:t>Company name suffix list</w:t>
      </w:r>
    </w:p>
    <w:bookmarkEnd w:id="4698"/>
    <w:bookmarkEnd w:id="4699"/>
    <w:p w14:paraId="58935E7F" w14:textId="757885BA" w:rsidR="00227B3F" w:rsidRPr="00A23FA3" w:rsidRDefault="00227B3F" w:rsidP="0080095E">
      <w:pPr>
        <w:pStyle w:val="a0"/>
        <w:ind w:left="420" w:firstLineChars="0" w:firstLine="0"/>
        <w:rPr>
          <w:rFonts w:ascii="等线" w:eastAsia="等线" w:hAnsi="等线" w:cstheme="minorHAnsi"/>
          <w:szCs w:val="21"/>
        </w:rPr>
      </w:pPr>
      <w:r w:rsidRPr="00A23FA3">
        <w:rPr>
          <w:rFonts w:ascii="等线" w:eastAsia="等线" w:hAnsi="等线"/>
          <w:szCs w:val="21"/>
        </w:rPr>
        <w:t>1.</w:t>
      </w:r>
      <w:r w:rsidRPr="00A23FA3">
        <w:rPr>
          <w:rFonts w:ascii="等线" w:eastAsia="等线" w:hAnsi="等线" w:cstheme="minorHAnsi"/>
          <w:szCs w:val="21"/>
        </w:rPr>
        <w:t xml:space="preserve"> </w:t>
      </w:r>
      <w:r w:rsidRPr="00A23FA3">
        <w:rPr>
          <w:rFonts w:ascii="等线" w:eastAsia="等线" w:hAnsi="等线" w:cstheme="minorHAnsi" w:hint="eastAsia"/>
          <w:szCs w:val="21"/>
        </w:rPr>
        <w:t>应用</w:t>
      </w:r>
      <w:r w:rsidR="0080095E" w:rsidRPr="00A23FA3">
        <w:rPr>
          <w:rFonts w:ascii="等线" w:eastAsia="等线" w:hAnsi="等线" w:cstheme="minorHAnsi" w:hint="eastAsia"/>
          <w:szCs w:val="21"/>
        </w:rPr>
        <w:t xml:space="preserve"> </w:t>
      </w:r>
      <w:r w:rsidR="0080095E" w:rsidRPr="00A23FA3">
        <w:rPr>
          <w:rFonts w:ascii="等线" w:eastAsia="等线" w:hAnsi="等线" w:cstheme="minorHAnsi"/>
          <w:szCs w:val="21"/>
        </w:rPr>
        <w:t xml:space="preserve">  </w:t>
      </w:r>
      <w:r w:rsidRPr="00A23FA3">
        <w:rPr>
          <w:rFonts w:ascii="等线" w:eastAsia="等线" w:hAnsi="等线" w:cstheme="minorHAnsi"/>
          <w:szCs w:val="21"/>
        </w:rPr>
        <w:t>35</w:t>
      </w:r>
      <w:r w:rsidRPr="00A23FA3">
        <w:rPr>
          <w:rFonts w:ascii="等线" w:eastAsia="等线" w:hAnsi="等线" w:cstheme="minorHAnsi" w:hint="eastAsia"/>
          <w:szCs w:val="21"/>
        </w:rPr>
        <w:t>个问题里要用公司名称搜索的，要把后缀去掉搜索B</w:t>
      </w:r>
      <w:r w:rsidRPr="00A23FA3">
        <w:rPr>
          <w:rFonts w:ascii="等线" w:eastAsia="等线" w:hAnsi="等线" w:cstheme="minorHAnsi"/>
          <w:szCs w:val="21"/>
        </w:rPr>
        <w:t>16 B21</w:t>
      </w:r>
    </w:p>
    <w:p w14:paraId="2CD5F851" w14:textId="0058B5FD" w:rsidR="00227B3F" w:rsidRPr="00A23FA3" w:rsidRDefault="00227B3F" w:rsidP="0080095E">
      <w:pPr>
        <w:rPr>
          <w:rFonts w:ascii="等线" w:eastAsia="等线" w:hAnsi="等线"/>
          <w:szCs w:val="21"/>
        </w:rPr>
      </w:pPr>
      <w:r w:rsidRPr="00A23FA3">
        <w:rPr>
          <w:rFonts w:ascii="等线" w:eastAsia="等线" w:hAnsi="等线" w:hint="eastAsia"/>
          <w:szCs w:val="21"/>
        </w:rPr>
        <w:t xml:space="preserve"> </w:t>
      </w:r>
      <w:r w:rsidRPr="00A23FA3">
        <w:rPr>
          <w:rFonts w:ascii="等线" w:eastAsia="等线" w:hAnsi="等线"/>
          <w:szCs w:val="21"/>
        </w:rPr>
        <w:t xml:space="preserve">   2. </w:t>
      </w:r>
      <w:r w:rsidRPr="00A23FA3">
        <w:rPr>
          <w:rFonts w:ascii="等线" w:eastAsia="等线" w:hAnsi="等线" w:hint="eastAsia"/>
          <w:szCs w:val="21"/>
        </w:rPr>
        <w:t>搜索</w:t>
      </w:r>
      <w:r w:rsidR="0080095E" w:rsidRPr="00A23FA3">
        <w:rPr>
          <w:rFonts w:ascii="等线" w:eastAsia="等线" w:hAnsi="等线" w:hint="eastAsia"/>
          <w:szCs w:val="21"/>
        </w:rPr>
        <w:t xml:space="preserve"> </w:t>
      </w:r>
      <w:r w:rsidR="0080095E" w:rsidRPr="00A23FA3">
        <w:rPr>
          <w:rFonts w:ascii="等线" w:eastAsia="等线" w:hAnsi="等线"/>
          <w:szCs w:val="21"/>
        </w:rPr>
        <w:t xml:space="preserve">  </w:t>
      </w:r>
      <w:r w:rsidRPr="00A23FA3">
        <w:rPr>
          <w:rFonts w:ascii="等线" w:eastAsia="等线" w:hAnsi="等线" w:hint="eastAsia"/>
          <w:szCs w:val="21"/>
        </w:rPr>
        <w:t>按各种变体都可搜到</w:t>
      </w:r>
    </w:p>
    <w:p w14:paraId="49DA85AC" w14:textId="171FD4E7" w:rsidR="00227B3F" w:rsidRPr="00A23FA3" w:rsidRDefault="00227B3F" w:rsidP="0080095E">
      <w:pPr>
        <w:ind w:firstLineChars="200" w:firstLine="420"/>
        <w:rPr>
          <w:rFonts w:ascii="等线" w:eastAsia="等线" w:hAnsi="等线"/>
          <w:szCs w:val="21"/>
        </w:rPr>
      </w:pPr>
      <w:r w:rsidRPr="00A23FA3">
        <w:rPr>
          <w:rFonts w:ascii="等线" w:eastAsia="等线" w:hAnsi="等线"/>
          <w:szCs w:val="21"/>
        </w:rPr>
        <w:t xml:space="preserve">3. </w:t>
      </w:r>
      <w:r w:rsidRPr="00A23FA3">
        <w:rPr>
          <w:rFonts w:ascii="等线" w:eastAsia="等线" w:hAnsi="等线" w:hint="eastAsia"/>
          <w:szCs w:val="21"/>
        </w:rPr>
        <w:t>缩写是不带点的，后缀带了点，全名就是完整名称</w:t>
      </w:r>
    </w:p>
    <w:p w14:paraId="3B37504D" w14:textId="72C26F2C" w:rsidR="00227B3F" w:rsidRPr="00A23FA3" w:rsidRDefault="00227B3F" w:rsidP="0080095E">
      <w:pPr>
        <w:ind w:leftChars="712" w:left="1495"/>
        <w:rPr>
          <w:rFonts w:ascii="等线" w:eastAsia="等线" w:hAnsi="等线"/>
          <w:szCs w:val="21"/>
        </w:rPr>
      </w:pPr>
      <w:r w:rsidRPr="00A23FA3">
        <w:rPr>
          <w:rFonts w:ascii="等线" w:eastAsia="等线" w:hAnsi="等线" w:hint="eastAsia"/>
          <w:szCs w:val="21"/>
        </w:rPr>
        <w:t>变体的话他可以多个添加，到时候只要能匹配上，都会把这些文案去掉，然后给到第三方去访问</w:t>
      </w:r>
    </w:p>
    <w:p w14:paraId="282FDA08" w14:textId="1778719B" w:rsidR="00227B3F" w:rsidRPr="00A23FA3" w:rsidRDefault="0080095E" w:rsidP="0080095E">
      <w:pPr>
        <w:ind w:firstLineChars="200" w:firstLine="420"/>
        <w:rPr>
          <w:rFonts w:ascii="等线" w:eastAsia="等线" w:hAnsi="等线"/>
          <w:szCs w:val="21"/>
        </w:rPr>
      </w:pPr>
      <w:r w:rsidRPr="00A23FA3">
        <w:rPr>
          <w:rFonts w:ascii="等线" w:eastAsia="等线" w:hAnsi="等线" w:hint="eastAsia"/>
          <w:szCs w:val="21"/>
        </w:rPr>
        <w:t>4</w:t>
      </w:r>
      <w:r w:rsidRPr="00A23FA3">
        <w:rPr>
          <w:rFonts w:ascii="等线" w:eastAsia="等线" w:hAnsi="等线"/>
          <w:szCs w:val="21"/>
        </w:rPr>
        <w:t xml:space="preserve">. </w:t>
      </w:r>
      <w:r w:rsidR="00227B3F" w:rsidRPr="00A23FA3">
        <w:rPr>
          <w:rFonts w:ascii="等线" w:eastAsia="等线" w:hAnsi="等线" w:hint="eastAsia"/>
          <w:szCs w:val="21"/>
        </w:rPr>
        <w:t>新增至少要填了一个表单才能够点击确认添加</w:t>
      </w:r>
    </w:p>
    <w:p w14:paraId="4EA4336E" w14:textId="157FFEA2" w:rsidR="00433310" w:rsidRPr="00A23FA3" w:rsidRDefault="00433310" w:rsidP="00433310">
      <w:pPr>
        <w:rPr>
          <w:rFonts w:ascii="等线" w:eastAsia="等线" w:hAnsi="等线"/>
          <w:szCs w:val="21"/>
          <w:rPrChange w:id="4701" w:author="raye" w:date="2018-07-18T17:52:00Z">
            <w:rPr/>
          </w:rPrChange>
        </w:rPr>
      </w:pPr>
    </w:p>
    <w:p w14:paraId="0C55EA84" w14:textId="77777777" w:rsidR="00433310" w:rsidRPr="00A23FA3" w:rsidRDefault="00433310" w:rsidP="00433310">
      <w:pPr>
        <w:pStyle w:val="a0"/>
        <w:numPr>
          <w:ilvl w:val="0"/>
          <w:numId w:val="86"/>
        </w:numPr>
        <w:ind w:firstLineChars="0"/>
        <w:rPr>
          <w:rFonts w:ascii="等线" w:eastAsia="等线" w:hAnsi="等线"/>
          <w:b/>
          <w:szCs w:val="21"/>
          <w:rPrChange w:id="4702" w:author="raye" w:date="2018-07-18T17:52:00Z">
            <w:rPr/>
          </w:rPrChange>
        </w:rPr>
      </w:pPr>
      <w:bookmarkStart w:id="4703" w:name="OLE_LINK50"/>
      <w:bookmarkStart w:id="4704" w:name="OLE_LINK51"/>
      <w:r w:rsidRPr="00A23FA3">
        <w:rPr>
          <w:rFonts w:ascii="等线" w:eastAsia="等线" w:hAnsi="等线"/>
          <w:b/>
          <w:szCs w:val="21"/>
          <w:rPrChange w:id="4705" w:author="raye" w:date="2018-07-18T17:52:00Z">
            <w:rPr/>
          </w:rPrChange>
        </w:rPr>
        <w:t>Top 10 Exports</w:t>
      </w:r>
    </w:p>
    <w:bookmarkEnd w:id="4703"/>
    <w:bookmarkEnd w:id="4704"/>
    <w:p w14:paraId="709D2DB4" w14:textId="0AA2EDF3" w:rsidR="00A16775" w:rsidRPr="00A23FA3" w:rsidRDefault="00A16775" w:rsidP="00A16775">
      <w:pPr>
        <w:ind w:left="420"/>
        <w:rPr>
          <w:rFonts w:ascii="等线" w:eastAsia="等线" w:hAnsi="等线"/>
          <w:szCs w:val="21"/>
        </w:rPr>
      </w:pPr>
      <w:r w:rsidRPr="00A23FA3">
        <w:rPr>
          <w:rFonts w:ascii="等线" w:eastAsia="等线" w:hAnsi="等线" w:hint="eastAsia"/>
          <w:szCs w:val="21"/>
        </w:rPr>
        <w:t>1</w:t>
      </w:r>
      <w:r w:rsidRPr="00A23FA3">
        <w:rPr>
          <w:rFonts w:ascii="等线" w:eastAsia="等线" w:hAnsi="等线"/>
          <w:szCs w:val="21"/>
        </w:rPr>
        <w:t xml:space="preserve">. </w:t>
      </w:r>
      <w:r w:rsidRPr="00A23FA3">
        <w:rPr>
          <w:rFonts w:ascii="等线" w:eastAsia="等线" w:hAnsi="等线" w:hint="eastAsia"/>
          <w:szCs w:val="21"/>
        </w:rPr>
        <w:t xml:space="preserve">应用 </w:t>
      </w:r>
      <w:r w:rsidRPr="00A23FA3">
        <w:rPr>
          <w:rFonts w:ascii="等线" w:eastAsia="等线" w:hAnsi="等线"/>
          <w:szCs w:val="21"/>
        </w:rPr>
        <w:t xml:space="preserve">   </w:t>
      </w:r>
      <w:ins w:id="4706" w:author="raye" w:date="2018-07-18T17:53:00Z">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w:t>
        </w:r>
      </w:ins>
      <w:r w:rsidRPr="00A23FA3">
        <w:rPr>
          <w:rFonts w:ascii="等线" w:eastAsia="等线" w:hAnsi="等线" w:cstheme="minorHAnsi" w:hint="eastAsia"/>
          <w:szCs w:val="21"/>
        </w:rPr>
        <w:t>B</w:t>
      </w:r>
      <w:r w:rsidRPr="00A23FA3">
        <w:rPr>
          <w:rFonts w:ascii="等线" w:eastAsia="等线" w:hAnsi="等线" w:cstheme="minorHAnsi"/>
          <w:szCs w:val="21"/>
        </w:rPr>
        <w:t>4</w:t>
      </w:r>
    </w:p>
    <w:p w14:paraId="09E235FE" w14:textId="2033E8B1" w:rsidR="00A16775" w:rsidRPr="00A23FA3" w:rsidRDefault="0080095E" w:rsidP="00433310">
      <w:pPr>
        <w:ind w:left="420"/>
        <w:rPr>
          <w:rFonts w:ascii="等线" w:eastAsia="等线" w:hAnsi="等线"/>
          <w:szCs w:val="21"/>
        </w:rPr>
      </w:pPr>
      <w:r w:rsidRPr="00A23FA3">
        <w:rPr>
          <w:rFonts w:ascii="等线" w:eastAsia="等线" w:hAnsi="等线" w:hint="eastAsia"/>
          <w:szCs w:val="21"/>
        </w:rPr>
        <w:t>2</w:t>
      </w:r>
      <w:r w:rsidRPr="00A23FA3">
        <w:rPr>
          <w:rFonts w:ascii="等线" w:eastAsia="等线" w:hAnsi="等线"/>
          <w:szCs w:val="21"/>
        </w:rPr>
        <w:t xml:space="preserve">. </w:t>
      </w:r>
      <w:r w:rsidRPr="00A23FA3">
        <w:rPr>
          <w:rFonts w:ascii="等线" w:eastAsia="等线" w:hAnsi="等线" w:hint="eastAsia"/>
          <w:szCs w:val="21"/>
        </w:rPr>
        <w:t xml:space="preserve">搜索 </w:t>
      </w:r>
      <w:r w:rsidRPr="00A23FA3">
        <w:rPr>
          <w:rFonts w:ascii="等线" w:eastAsia="等线" w:hAnsi="等线"/>
          <w:szCs w:val="21"/>
        </w:rPr>
        <w:t xml:space="preserve"> </w:t>
      </w:r>
      <w:r w:rsidRPr="00A23FA3">
        <w:rPr>
          <w:rFonts w:ascii="等线" w:eastAsia="等线" w:hAnsi="等线" w:hint="eastAsia"/>
          <w:szCs w:val="21"/>
        </w:rPr>
        <w:t>允许输入国家名称或缩写搜索</w:t>
      </w:r>
    </w:p>
    <w:p w14:paraId="0272909E" w14:textId="0C7FB522" w:rsidR="0080095E" w:rsidRPr="00A23FA3" w:rsidRDefault="0080095E" w:rsidP="00433310">
      <w:pPr>
        <w:ind w:left="420"/>
        <w:rPr>
          <w:rFonts w:ascii="等线" w:eastAsia="等线" w:hAnsi="等线"/>
          <w:szCs w:val="21"/>
          <w:rPrChange w:id="4707" w:author="raye" w:date="2018-07-18T17:52:00Z">
            <w:rPr/>
          </w:rPrChange>
        </w:rPr>
      </w:pPr>
      <w:r w:rsidRPr="00A23FA3">
        <w:rPr>
          <w:rFonts w:ascii="等线" w:eastAsia="等线" w:hAnsi="等线" w:hint="eastAsia"/>
          <w:szCs w:val="21"/>
        </w:rPr>
        <w:t>3</w:t>
      </w:r>
      <w:r w:rsidRPr="00A23FA3">
        <w:rPr>
          <w:rFonts w:ascii="等线" w:eastAsia="等线" w:hAnsi="等线"/>
          <w:szCs w:val="21"/>
        </w:rPr>
        <w:t xml:space="preserve">. </w:t>
      </w:r>
      <w:r w:rsidRPr="00A23FA3">
        <w:rPr>
          <w:rFonts w:ascii="等线" w:eastAsia="等线" w:hAnsi="等线" w:hint="eastAsia"/>
          <w:szCs w:val="21"/>
        </w:rPr>
        <w:t>新增字段规则</w:t>
      </w:r>
    </w:p>
    <w:tbl>
      <w:tblPr>
        <w:tblW w:w="81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1848"/>
        <w:gridCol w:w="2427"/>
      </w:tblGrid>
      <w:tr w:rsidR="00A23FA3" w:rsidRPr="00A23FA3" w14:paraId="317F3ED8"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832C9AC" w14:textId="77777777" w:rsidR="0080095E" w:rsidRPr="00A23FA3" w:rsidRDefault="0080095E" w:rsidP="00C8634D">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7F6FC16B" w14:textId="77777777" w:rsidR="0080095E" w:rsidRPr="00A23FA3" w:rsidRDefault="0080095E" w:rsidP="00C8634D">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5C2253" w14:textId="77777777" w:rsidR="0080095E" w:rsidRPr="00A23FA3" w:rsidRDefault="0080095E" w:rsidP="00C8634D">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529DBF1D" w14:textId="77777777" w:rsidR="0080095E" w:rsidRPr="00A23FA3" w:rsidRDefault="0080095E" w:rsidP="00C8634D">
            <w:pPr>
              <w:rPr>
                <w:rFonts w:ascii="等线" w:eastAsia="等线" w:hAnsi="等线" w:cs="宋体"/>
                <w:b/>
                <w:bCs/>
                <w:kern w:val="0"/>
                <w:szCs w:val="21"/>
              </w:rPr>
            </w:pPr>
            <w:r w:rsidRPr="00A23FA3">
              <w:rPr>
                <w:i/>
                <w:sz w:val="24"/>
                <w:szCs w:val="24"/>
              </w:rPr>
              <w:t>Required/optional</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B9AA35" w14:textId="77777777" w:rsidR="0080095E" w:rsidRPr="00A23FA3" w:rsidRDefault="0080095E" w:rsidP="00C8634D">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242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5C37198" w14:textId="77777777" w:rsidR="0080095E" w:rsidRPr="00A23FA3" w:rsidRDefault="0080095E" w:rsidP="00C8634D">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45E9B2DA" w14:textId="77777777" w:rsidR="0080095E" w:rsidRPr="00A23FA3" w:rsidRDefault="0080095E" w:rsidP="00C8634D">
            <w:pPr>
              <w:rPr>
                <w:rFonts w:ascii="等线" w:eastAsia="等线" w:hAnsi="等线" w:cs="宋体"/>
                <w:b/>
                <w:bCs/>
                <w:kern w:val="0"/>
                <w:szCs w:val="21"/>
              </w:rPr>
            </w:pPr>
            <w:r w:rsidRPr="00A23FA3">
              <w:rPr>
                <w:i/>
                <w:sz w:val="24"/>
                <w:szCs w:val="24"/>
              </w:rPr>
              <w:t>Remarks</w:t>
            </w:r>
          </w:p>
        </w:tc>
      </w:tr>
      <w:tr w:rsidR="00A23FA3" w:rsidRPr="00A23FA3" w14:paraId="040C419A"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noWrap/>
          </w:tcPr>
          <w:p w14:paraId="799AC2A7" w14:textId="16AFCC01" w:rsidR="0080095E" w:rsidRPr="00A23FA3" w:rsidRDefault="0080095E" w:rsidP="00D81CCB">
            <w:pPr>
              <w:rPr>
                <w:rFonts w:ascii="等线" w:eastAsia="等线" w:hAnsi="等线" w:cs="宋体"/>
                <w:kern w:val="0"/>
                <w:szCs w:val="21"/>
              </w:rPr>
            </w:pPr>
            <w:r w:rsidRPr="00A23FA3">
              <w:rPr>
                <w:rFonts w:ascii="等线" w:eastAsia="等线" w:hAnsi="等线" w:cs="宋体"/>
                <w:kern w:val="0"/>
                <w:szCs w:val="21"/>
              </w:rPr>
              <w:t>Country</w:t>
            </w:r>
            <w:r w:rsidR="00D81CCB" w:rsidRPr="00A23FA3">
              <w:rPr>
                <w:rFonts w:ascii="等线" w:eastAsia="等线" w:hAnsi="等线" w:cs="宋体"/>
                <w:kern w:val="0"/>
                <w:szCs w:val="21"/>
              </w:rPr>
              <w:t xml:space="preserve"> Name</w:t>
            </w:r>
            <w:r w:rsidRPr="00A23FA3">
              <w:rPr>
                <w:rFonts w:ascii="等线" w:eastAsia="等线" w:hAnsi="等线" w:cs="宋体"/>
                <w:kern w:val="0"/>
                <w:szCs w:val="21"/>
              </w:rPr>
              <w:t xml:space="preserve">                                       </w:t>
            </w:r>
          </w:p>
        </w:tc>
        <w:tc>
          <w:tcPr>
            <w:tcW w:w="1848" w:type="dxa"/>
            <w:tcBorders>
              <w:top w:val="single" w:sz="4" w:space="0" w:color="auto"/>
              <w:left w:val="single" w:sz="4" w:space="0" w:color="auto"/>
              <w:bottom w:val="single" w:sz="4" w:space="0" w:color="auto"/>
              <w:right w:val="single" w:sz="4" w:space="0" w:color="auto"/>
            </w:tcBorders>
          </w:tcPr>
          <w:p w14:paraId="412A66DF" w14:textId="77777777" w:rsidR="0080095E" w:rsidRPr="00A23FA3" w:rsidRDefault="0080095E" w:rsidP="00C8634D">
            <w:pPr>
              <w:rPr>
                <w:rFonts w:ascii="等线" w:eastAsia="等线" w:hAnsi="等线" w:cs="宋体"/>
                <w:kern w:val="0"/>
                <w:szCs w:val="21"/>
              </w:rPr>
            </w:pPr>
            <w:r w:rsidRPr="00A23FA3">
              <w:rPr>
                <w:i/>
                <w:sz w:val="24"/>
                <w:szCs w:val="24"/>
              </w:rPr>
              <w:t>Required</w:t>
            </w:r>
          </w:p>
        </w:tc>
        <w:tc>
          <w:tcPr>
            <w:tcW w:w="1848" w:type="dxa"/>
            <w:tcBorders>
              <w:top w:val="single" w:sz="4" w:space="0" w:color="auto"/>
              <w:left w:val="single" w:sz="4" w:space="0" w:color="auto"/>
              <w:bottom w:val="single" w:sz="4" w:space="0" w:color="auto"/>
              <w:right w:val="single" w:sz="4" w:space="0" w:color="auto"/>
            </w:tcBorders>
          </w:tcPr>
          <w:p w14:paraId="12B94990" w14:textId="77777777" w:rsidR="0080095E" w:rsidRPr="00A23FA3" w:rsidRDefault="0080095E" w:rsidP="00C8634D">
            <w:pPr>
              <w:rPr>
                <w:rFonts w:ascii="等线" w:eastAsia="等线" w:hAnsi="等线" w:cs="宋体"/>
                <w:kern w:val="0"/>
                <w:szCs w:val="21"/>
              </w:rPr>
            </w:pPr>
            <w:r w:rsidRPr="00A23FA3">
              <w:rPr>
                <w:i/>
                <w:sz w:val="24"/>
                <w:szCs w:val="24"/>
              </w:rPr>
              <w:t>Dropdown menu</w:t>
            </w:r>
          </w:p>
        </w:tc>
        <w:tc>
          <w:tcPr>
            <w:tcW w:w="2427" w:type="dxa"/>
            <w:tcBorders>
              <w:top w:val="single" w:sz="4" w:space="0" w:color="auto"/>
              <w:left w:val="single" w:sz="4" w:space="0" w:color="auto"/>
              <w:bottom w:val="single" w:sz="4" w:space="0" w:color="auto"/>
              <w:right w:val="single" w:sz="4" w:space="0" w:color="auto"/>
            </w:tcBorders>
            <w:noWrap/>
          </w:tcPr>
          <w:p w14:paraId="6947D6E7" w14:textId="77777777" w:rsidR="0080095E" w:rsidRPr="00A23FA3" w:rsidRDefault="0080095E" w:rsidP="00C8634D">
            <w:pPr>
              <w:rPr>
                <w:rFonts w:ascii="等线" w:eastAsia="等线" w:hAnsi="等线" w:cs="宋体"/>
                <w:kern w:val="0"/>
                <w:szCs w:val="21"/>
              </w:rPr>
            </w:pPr>
            <w:r w:rsidRPr="00A23FA3">
              <w:rPr>
                <w:rFonts w:ascii="等线" w:eastAsia="等线" w:hAnsi="等线" w:cs="宋体" w:hint="eastAsia"/>
                <w:kern w:val="0"/>
                <w:szCs w:val="21"/>
              </w:rPr>
              <w:t>找下看有无国家插件，最好含缩写的，这样选中国家插件就可以直接把缩写调出来</w:t>
            </w:r>
          </w:p>
        </w:tc>
      </w:tr>
      <w:tr w:rsidR="00A23FA3" w:rsidRPr="00A23FA3" w14:paraId="0F8EAED4"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noWrap/>
          </w:tcPr>
          <w:p w14:paraId="5A744512" w14:textId="0A90A1EA" w:rsidR="00D81CCB" w:rsidRPr="00A23FA3" w:rsidRDefault="00D81CCB" w:rsidP="00C8634D">
            <w:pPr>
              <w:rPr>
                <w:rFonts w:ascii="等线" w:eastAsia="等线" w:hAnsi="等线" w:cs="宋体"/>
                <w:kern w:val="0"/>
                <w:szCs w:val="21"/>
              </w:rPr>
            </w:pPr>
            <w:r w:rsidRPr="00A23FA3">
              <w:rPr>
                <w:rFonts w:ascii="等线" w:eastAsia="等线" w:hAnsi="等线" w:cs="宋体"/>
                <w:kern w:val="0"/>
                <w:szCs w:val="21"/>
              </w:rPr>
              <w:t xml:space="preserve">Abbreviation           </w:t>
            </w:r>
          </w:p>
        </w:tc>
        <w:tc>
          <w:tcPr>
            <w:tcW w:w="1848" w:type="dxa"/>
            <w:tcBorders>
              <w:top w:val="single" w:sz="4" w:space="0" w:color="auto"/>
              <w:left w:val="single" w:sz="4" w:space="0" w:color="auto"/>
              <w:bottom w:val="single" w:sz="4" w:space="0" w:color="auto"/>
              <w:right w:val="single" w:sz="4" w:space="0" w:color="auto"/>
            </w:tcBorders>
          </w:tcPr>
          <w:p w14:paraId="398AA65F" w14:textId="40F4CDAB" w:rsidR="00D81CCB" w:rsidRPr="00A23FA3" w:rsidRDefault="00D81CCB" w:rsidP="00C8634D">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171D5465" w14:textId="77777777" w:rsidR="00D81CCB" w:rsidRPr="00A23FA3" w:rsidRDefault="00D81CCB" w:rsidP="00C8634D">
            <w:pPr>
              <w:rPr>
                <w:i/>
                <w:sz w:val="24"/>
                <w:szCs w:val="24"/>
              </w:rPr>
            </w:pPr>
          </w:p>
        </w:tc>
        <w:tc>
          <w:tcPr>
            <w:tcW w:w="2427" w:type="dxa"/>
            <w:tcBorders>
              <w:top w:val="single" w:sz="4" w:space="0" w:color="auto"/>
              <w:left w:val="single" w:sz="4" w:space="0" w:color="auto"/>
              <w:bottom w:val="single" w:sz="4" w:space="0" w:color="auto"/>
              <w:right w:val="single" w:sz="4" w:space="0" w:color="auto"/>
            </w:tcBorders>
            <w:noWrap/>
          </w:tcPr>
          <w:p w14:paraId="5B3B5DEA" w14:textId="77777777" w:rsidR="00D81CCB" w:rsidRPr="00A23FA3" w:rsidRDefault="00D81CCB" w:rsidP="00C8634D">
            <w:pPr>
              <w:rPr>
                <w:rFonts w:ascii="等线" w:eastAsia="等线" w:hAnsi="等线" w:cs="宋体"/>
                <w:kern w:val="0"/>
                <w:szCs w:val="21"/>
              </w:rPr>
            </w:pPr>
          </w:p>
        </w:tc>
      </w:tr>
      <w:tr w:rsidR="0080095E" w:rsidRPr="00A23FA3" w14:paraId="0F233C92" w14:textId="77777777" w:rsidTr="00C8634D">
        <w:trPr>
          <w:trHeight w:val="222"/>
        </w:trPr>
        <w:tc>
          <w:tcPr>
            <w:tcW w:w="1980" w:type="dxa"/>
            <w:tcBorders>
              <w:top w:val="single" w:sz="4" w:space="0" w:color="auto"/>
              <w:left w:val="single" w:sz="4" w:space="0" w:color="auto"/>
              <w:bottom w:val="single" w:sz="4" w:space="0" w:color="auto"/>
              <w:right w:val="single" w:sz="4" w:space="0" w:color="auto"/>
            </w:tcBorders>
            <w:noWrap/>
          </w:tcPr>
          <w:p w14:paraId="653D50B7" w14:textId="44071FAD" w:rsidR="0080095E" w:rsidRPr="00A23FA3" w:rsidRDefault="00D81CCB" w:rsidP="00C8634D">
            <w:pPr>
              <w:rPr>
                <w:rFonts w:ascii="等线" w:eastAsia="等线" w:hAnsi="等线" w:cs="宋体"/>
                <w:kern w:val="0"/>
                <w:szCs w:val="21"/>
              </w:rPr>
            </w:pPr>
            <w:r w:rsidRPr="00A23FA3">
              <w:rPr>
                <w:rFonts w:ascii="等线" w:eastAsia="等线" w:hAnsi="等线" w:cs="宋体"/>
                <w:kern w:val="0"/>
                <w:szCs w:val="21"/>
              </w:rPr>
              <w:t>Link</w:t>
            </w:r>
          </w:p>
        </w:tc>
        <w:tc>
          <w:tcPr>
            <w:tcW w:w="1848" w:type="dxa"/>
            <w:tcBorders>
              <w:top w:val="single" w:sz="4" w:space="0" w:color="auto"/>
              <w:left w:val="single" w:sz="4" w:space="0" w:color="auto"/>
              <w:bottom w:val="single" w:sz="4" w:space="0" w:color="auto"/>
              <w:right w:val="single" w:sz="4" w:space="0" w:color="auto"/>
            </w:tcBorders>
          </w:tcPr>
          <w:p w14:paraId="7C4E56EA" w14:textId="7C7B8EBA" w:rsidR="0080095E" w:rsidRPr="00A23FA3" w:rsidRDefault="00D81CCB" w:rsidP="00C8634D">
            <w:pPr>
              <w:rPr>
                <w:i/>
                <w:sz w:val="24"/>
                <w:szCs w:val="24"/>
              </w:rPr>
            </w:pPr>
            <w:r w:rsidRPr="00A23FA3">
              <w:rPr>
                <w:i/>
                <w:sz w:val="24"/>
                <w:szCs w:val="24"/>
              </w:rPr>
              <w:t>optional</w:t>
            </w:r>
          </w:p>
        </w:tc>
        <w:tc>
          <w:tcPr>
            <w:tcW w:w="1848" w:type="dxa"/>
            <w:tcBorders>
              <w:top w:val="single" w:sz="4" w:space="0" w:color="auto"/>
              <w:left w:val="single" w:sz="4" w:space="0" w:color="auto"/>
              <w:bottom w:val="single" w:sz="4" w:space="0" w:color="auto"/>
              <w:right w:val="single" w:sz="4" w:space="0" w:color="auto"/>
            </w:tcBorders>
          </w:tcPr>
          <w:p w14:paraId="6469586D" w14:textId="1B26972F" w:rsidR="0080095E" w:rsidRPr="00A23FA3" w:rsidRDefault="0080095E" w:rsidP="00C8634D">
            <w:pPr>
              <w:rPr>
                <w:i/>
                <w:sz w:val="24"/>
                <w:szCs w:val="24"/>
              </w:rPr>
            </w:pPr>
            <w:r w:rsidRPr="00A23FA3">
              <w:rPr>
                <w:rFonts w:hint="eastAsia"/>
                <w:i/>
                <w:sz w:val="24"/>
                <w:szCs w:val="24"/>
              </w:rPr>
              <w:t>链接</w:t>
            </w:r>
            <w:r w:rsidR="00D81CCB" w:rsidRPr="00A23FA3">
              <w:rPr>
                <w:rFonts w:hint="eastAsia"/>
                <w:i/>
                <w:sz w:val="24"/>
                <w:szCs w:val="24"/>
              </w:rPr>
              <w:t>格式</w:t>
            </w:r>
            <w:r w:rsidR="00D81CCB" w:rsidRPr="00A23FA3">
              <w:rPr>
                <w:rFonts w:hint="eastAsia"/>
                <w:i/>
                <w:sz w:val="24"/>
                <w:szCs w:val="24"/>
              </w:rPr>
              <w:t>3</w:t>
            </w:r>
            <w:r w:rsidR="00D81CCB" w:rsidRPr="00A23FA3">
              <w:rPr>
                <w:i/>
                <w:sz w:val="24"/>
                <w:szCs w:val="24"/>
              </w:rPr>
              <w:t>00</w:t>
            </w:r>
            <w:r w:rsidR="00D81CCB" w:rsidRPr="00A23FA3">
              <w:rPr>
                <w:rFonts w:hint="eastAsia"/>
                <w:i/>
                <w:sz w:val="24"/>
                <w:szCs w:val="24"/>
              </w:rPr>
              <w:t>字符以内</w:t>
            </w:r>
          </w:p>
        </w:tc>
        <w:tc>
          <w:tcPr>
            <w:tcW w:w="2427" w:type="dxa"/>
            <w:tcBorders>
              <w:top w:val="single" w:sz="4" w:space="0" w:color="auto"/>
              <w:left w:val="single" w:sz="4" w:space="0" w:color="auto"/>
              <w:bottom w:val="single" w:sz="4" w:space="0" w:color="auto"/>
              <w:right w:val="single" w:sz="4" w:space="0" w:color="auto"/>
            </w:tcBorders>
            <w:noWrap/>
          </w:tcPr>
          <w:p w14:paraId="38722C88" w14:textId="6BC5D8F7" w:rsidR="0080095E" w:rsidRPr="00A23FA3" w:rsidRDefault="0080095E" w:rsidP="00D81CCB">
            <w:pPr>
              <w:rPr>
                <w:rFonts w:ascii="等线" w:eastAsia="等线" w:hAnsi="等线" w:cs="宋体"/>
                <w:kern w:val="0"/>
                <w:szCs w:val="21"/>
              </w:rPr>
            </w:pPr>
          </w:p>
        </w:tc>
      </w:tr>
    </w:tbl>
    <w:p w14:paraId="55394AAE" w14:textId="5D3767A4" w:rsidR="00433310" w:rsidRPr="00A23FA3" w:rsidRDefault="00433310" w:rsidP="00433310">
      <w:pPr>
        <w:ind w:left="420"/>
        <w:rPr>
          <w:rFonts w:ascii="等线" w:eastAsia="等线" w:hAnsi="等线"/>
          <w:szCs w:val="21"/>
        </w:rPr>
      </w:pPr>
    </w:p>
    <w:p w14:paraId="06B35D24" w14:textId="19966B43" w:rsidR="00D81CCB" w:rsidRPr="00A23FA3" w:rsidRDefault="00D81CCB" w:rsidP="00433310">
      <w:pPr>
        <w:ind w:left="420"/>
        <w:rPr>
          <w:rFonts w:ascii="等线" w:eastAsia="等线" w:hAnsi="等线"/>
          <w:szCs w:val="21"/>
        </w:rPr>
      </w:pPr>
    </w:p>
    <w:p w14:paraId="757AF777" w14:textId="615F4E2B" w:rsidR="00D81CCB" w:rsidRPr="00A23FA3" w:rsidRDefault="00D81CCB" w:rsidP="00D81CCB">
      <w:pPr>
        <w:pStyle w:val="a0"/>
        <w:numPr>
          <w:ilvl w:val="0"/>
          <w:numId w:val="86"/>
        </w:numPr>
        <w:ind w:firstLineChars="0"/>
        <w:rPr>
          <w:rFonts w:ascii="等线" w:eastAsia="等线" w:hAnsi="等线"/>
          <w:b/>
          <w:szCs w:val="21"/>
        </w:rPr>
      </w:pPr>
      <w:r w:rsidRPr="00A23FA3">
        <w:rPr>
          <w:rFonts w:ascii="等线" w:eastAsia="等线" w:hAnsi="等线"/>
          <w:b/>
          <w:szCs w:val="21"/>
        </w:rPr>
        <w:t>Customer list of branches</w:t>
      </w:r>
    </w:p>
    <w:p w14:paraId="2046A908" w14:textId="77777777" w:rsidR="00971D1C" w:rsidRPr="00A23FA3" w:rsidRDefault="00971D1C" w:rsidP="00971D1C">
      <w:pPr>
        <w:pStyle w:val="a0"/>
        <w:ind w:left="420" w:firstLineChars="0" w:firstLine="0"/>
        <w:rPr>
          <w:rFonts w:ascii="等线" w:eastAsia="等线" w:hAnsi="等线"/>
          <w:b/>
          <w:szCs w:val="21"/>
        </w:rPr>
      </w:pPr>
    </w:p>
    <w:p w14:paraId="5F6F970B" w14:textId="7FABA70A" w:rsidR="00971D1C" w:rsidRPr="00A23FA3" w:rsidRDefault="00971D1C" w:rsidP="00971D1C">
      <w:pPr>
        <w:pStyle w:val="a0"/>
        <w:ind w:left="420" w:firstLineChars="0" w:firstLine="0"/>
        <w:rPr>
          <w:rFonts w:ascii="等线" w:eastAsia="等线" w:hAnsi="等线"/>
          <w:b/>
          <w:szCs w:val="21"/>
        </w:rPr>
      </w:pPr>
      <w:r w:rsidRPr="00A23FA3">
        <w:rPr>
          <w:rFonts w:ascii="等线" w:eastAsia="等线" w:hAnsi="等线"/>
          <w:b/>
          <w:szCs w:val="21"/>
        </w:rPr>
        <w:t xml:space="preserve">1. </w:t>
      </w:r>
      <w:r w:rsidRPr="00A23FA3">
        <w:rPr>
          <w:rFonts w:ascii="等线" w:eastAsia="等线" w:hAnsi="等线" w:hint="eastAsia"/>
          <w:b/>
          <w:szCs w:val="21"/>
        </w:rPr>
        <w:t xml:space="preserve">应用 </w:t>
      </w:r>
      <w:r w:rsidR="00315181" w:rsidRPr="00A23FA3">
        <w:rPr>
          <w:rFonts w:ascii="等线" w:eastAsia="等线" w:hAnsi="等线"/>
          <w:b/>
          <w:szCs w:val="21"/>
        </w:rPr>
        <w:t xml:space="preserve"> 35</w:t>
      </w:r>
      <w:r w:rsidR="00315181" w:rsidRPr="00A23FA3">
        <w:rPr>
          <w:rFonts w:ascii="等线" w:eastAsia="等线" w:hAnsi="等线" w:hint="eastAsia"/>
          <w:b/>
          <w:szCs w:val="21"/>
        </w:rPr>
        <w:t>个问题A</w:t>
      </w:r>
      <w:r w:rsidR="00315181" w:rsidRPr="00A23FA3">
        <w:rPr>
          <w:rFonts w:ascii="等线" w:eastAsia="等线" w:hAnsi="等线"/>
          <w:b/>
          <w:szCs w:val="21"/>
        </w:rPr>
        <w:t>1 A2 B1</w:t>
      </w:r>
    </w:p>
    <w:p w14:paraId="77341627" w14:textId="535A4998" w:rsidR="001A2977" w:rsidRPr="00A23FA3" w:rsidRDefault="001A2977" w:rsidP="00971D1C">
      <w:pPr>
        <w:pStyle w:val="a0"/>
        <w:ind w:left="420" w:firstLineChars="0" w:firstLine="0"/>
        <w:rPr>
          <w:rFonts w:ascii="等线" w:eastAsia="等线" w:hAnsi="等线"/>
          <w:b/>
          <w:szCs w:val="21"/>
        </w:rPr>
      </w:pPr>
      <w:r w:rsidRPr="00A23FA3">
        <w:rPr>
          <w:rFonts w:ascii="等线" w:eastAsia="等线" w:hAnsi="等线"/>
          <w:b/>
          <w:szCs w:val="21"/>
        </w:rPr>
        <w:t xml:space="preserve">2. </w:t>
      </w:r>
      <w:r w:rsidRPr="00A23FA3">
        <w:rPr>
          <w:rFonts w:ascii="等线" w:eastAsia="等线" w:hAnsi="等线" w:hint="eastAsia"/>
          <w:b/>
          <w:szCs w:val="21"/>
        </w:rPr>
        <w:t>字段</w:t>
      </w:r>
    </w:p>
    <w:p w14:paraId="6592A48B" w14:textId="77777777" w:rsidR="00330904" w:rsidRPr="00A23FA3" w:rsidRDefault="00330904" w:rsidP="00330904">
      <w:pPr>
        <w:pStyle w:val="a0"/>
        <w:ind w:left="420" w:firstLineChars="0" w:firstLine="0"/>
        <w:rPr>
          <w:rFonts w:ascii="等线" w:eastAsia="等线" w:hAnsi="等线"/>
          <w:b/>
          <w:szCs w:val="21"/>
        </w:rPr>
      </w:pPr>
    </w:p>
    <w:tbl>
      <w:tblPr>
        <w:tblW w:w="81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2012"/>
        <w:gridCol w:w="2263"/>
      </w:tblGrid>
      <w:tr w:rsidR="00A23FA3" w:rsidRPr="00A23FA3" w14:paraId="05A6A49E" w14:textId="77777777" w:rsidTr="00330904">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32D1648" w14:textId="77777777" w:rsidR="00330904" w:rsidRPr="00A23FA3" w:rsidRDefault="00330904" w:rsidP="006B3A55">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33BC8FCA" w14:textId="77777777" w:rsidR="00330904" w:rsidRPr="00A23FA3" w:rsidRDefault="00330904" w:rsidP="006B3A55">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E504BC" w14:textId="77777777" w:rsidR="00330904" w:rsidRPr="00A23FA3" w:rsidRDefault="00330904" w:rsidP="006B3A55">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63F37DA8" w14:textId="77777777" w:rsidR="00330904" w:rsidRPr="00A23FA3" w:rsidRDefault="00330904" w:rsidP="006B3A55">
            <w:pPr>
              <w:rPr>
                <w:rFonts w:ascii="等线" w:eastAsia="等线" w:hAnsi="等线" w:cs="宋体"/>
                <w:b/>
                <w:bCs/>
                <w:kern w:val="0"/>
                <w:szCs w:val="21"/>
              </w:rPr>
            </w:pPr>
            <w:r w:rsidRPr="00A23FA3">
              <w:rPr>
                <w:i/>
                <w:sz w:val="24"/>
                <w:szCs w:val="24"/>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87C50" w14:textId="77777777" w:rsidR="00330904" w:rsidRPr="00A23FA3" w:rsidRDefault="00330904" w:rsidP="006B3A55">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F35BA38" w14:textId="77777777" w:rsidR="00330904" w:rsidRPr="00A23FA3" w:rsidRDefault="00330904" w:rsidP="006B3A55">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B35AFD0" w14:textId="77777777" w:rsidR="00330904" w:rsidRPr="00A23FA3" w:rsidRDefault="00330904" w:rsidP="006B3A55">
            <w:pPr>
              <w:rPr>
                <w:rFonts w:ascii="等线" w:eastAsia="等线" w:hAnsi="等线" w:cs="宋体"/>
                <w:b/>
                <w:bCs/>
                <w:kern w:val="0"/>
                <w:szCs w:val="21"/>
              </w:rPr>
            </w:pPr>
            <w:r w:rsidRPr="00A23FA3">
              <w:rPr>
                <w:i/>
                <w:sz w:val="24"/>
                <w:szCs w:val="24"/>
              </w:rPr>
              <w:t>Remarks</w:t>
            </w:r>
          </w:p>
        </w:tc>
      </w:tr>
      <w:tr w:rsidR="00A23FA3" w:rsidRPr="00A23FA3" w14:paraId="53E2F8D9" w14:textId="77777777" w:rsidTr="00330904">
        <w:trPr>
          <w:trHeight w:val="222"/>
        </w:trPr>
        <w:tc>
          <w:tcPr>
            <w:tcW w:w="1980" w:type="dxa"/>
            <w:tcBorders>
              <w:top w:val="single" w:sz="4" w:space="0" w:color="auto"/>
              <w:left w:val="single" w:sz="4" w:space="0" w:color="auto"/>
              <w:bottom w:val="single" w:sz="4" w:space="0" w:color="auto"/>
              <w:right w:val="single" w:sz="4" w:space="0" w:color="auto"/>
            </w:tcBorders>
            <w:noWrap/>
          </w:tcPr>
          <w:p w14:paraId="65060428" w14:textId="61BAEAB5" w:rsidR="00330904" w:rsidRPr="00A23FA3" w:rsidRDefault="00330904" w:rsidP="006B3A55">
            <w:pPr>
              <w:rPr>
                <w:rFonts w:ascii="等线" w:eastAsia="等线" w:hAnsi="等线" w:cs="宋体"/>
                <w:kern w:val="0"/>
                <w:szCs w:val="21"/>
              </w:rPr>
            </w:pPr>
            <w:r w:rsidRPr="00A23FA3">
              <w:rPr>
                <w:rFonts w:ascii="等线" w:eastAsia="等线" w:hAnsi="等线" w:cs="宋体"/>
                <w:kern w:val="0"/>
                <w:szCs w:val="21"/>
              </w:rPr>
              <w:lastRenderedPageBreak/>
              <w:t xml:space="preserve">Customer Name                                             </w:t>
            </w:r>
          </w:p>
        </w:tc>
        <w:tc>
          <w:tcPr>
            <w:tcW w:w="1848" w:type="dxa"/>
            <w:tcBorders>
              <w:top w:val="single" w:sz="4" w:space="0" w:color="auto"/>
              <w:left w:val="single" w:sz="4" w:space="0" w:color="auto"/>
              <w:bottom w:val="single" w:sz="4" w:space="0" w:color="auto"/>
              <w:right w:val="single" w:sz="4" w:space="0" w:color="auto"/>
            </w:tcBorders>
          </w:tcPr>
          <w:p w14:paraId="32DA6CAA" w14:textId="77777777" w:rsidR="00330904" w:rsidRPr="00A23FA3" w:rsidRDefault="00330904" w:rsidP="006B3A55">
            <w:pPr>
              <w:rPr>
                <w:rFonts w:ascii="等线" w:eastAsia="等线" w:hAnsi="等线" w:cs="宋体"/>
                <w:kern w:val="0"/>
                <w:szCs w:val="21"/>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00879273" w14:textId="55E9D598" w:rsidR="00330904" w:rsidRPr="00A23FA3" w:rsidRDefault="00330904" w:rsidP="006B3A55">
            <w:pPr>
              <w:rPr>
                <w:rFonts w:ascii="等线" w:eastAsia="等线" w:hAnsi="等线" w:cs="宋体"/>
                <w:kern w:val="0"/>
                <w:szCs w:val="21"/>
              </w:rPr>
            </w:pPr>
            <w:r w:rsidRPr="00A23FA3">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6C09ED56" w14:textId="08B940A5" w:rsidR="00330904" w:rsidRPr="00A23FA3" w:rsidRDefault="00330904" w:rsidP="006B3A55">
            <w:pPr>
              <w:rPr>
                <w:rFonts w:ascii="等线" w:eastAsia="等线" w:hAnsi="等线" w:cs="宋体"/>
                <w:kern w:val="0"/>
                <w:szCs w:val="21"/>
              </w:rPr>
            </w:pPr>
          </w:p>
        </w:tc>
      </w:tr>
      <w:tr w:rsidR="00A23FA3" w:rsidRPr="00A23FA3" w14:paraId="2F953D3B" w14:textId="77777777" w:rsidTr="00330904">
        <w:trPr>
          <w:trHeight w:val="222"/>
        </w:trPr>
        <w:tc>
          <w:tcPr>
            <w:tcW w:w="1980" w:type="dxa"/>
            <w:tcBorders>
              <w:top w:val="single" w:sz="4" w:space="0" w:color="auto"/>
              <w:left w:val="single" w:sz="4" w:space="0" w:color="auto"/>
              <w:bottom w:val="single" w:sz="4" w:space="0" w:color="auto"/>
              <w:right w:val="single" w:sz="4" w:space="0" w:color="auto"/>
            </w:tcBorders>
            <w:noWrap/>
          </w:tcPr>
          <w:p w14:paraId="457184E8" w14:textId="2FEE879B" w:rsidR="00330904" w:rsidRPr="00A23FA3" w:rsidRDefault="00971D1C" w:rsidP="006B3A55">
            <w:pPr>
              <w:rPr>
                <w:rFonts w:ascii="等线" w:eastAsia="等线" w:hAnsi="等线" w:cs="宋体"/>
                <w:kern w:val="0"/>
                <w:szCs w:val="21"/>
              </w:rPr>
            </w:pPr>
            <w:r w:rsidRPr="00A23FA3">
              <w:rPr>
                <w:rFonts w:ascii="等线" w:eastAsia="等线" w:hAnsi="等线" w:cs="宋体"/>
                <w:kern w:val="0"/>
                <w:szCs w:val="21"/>
              </w:rPr>
              <w:t xml:space="preserve">Customer ID      </w:t>
            </w:r>
            <w:r w:rsidR="00330904" w:rsidRPr="00A23FA3">
              <w:rPr>
                <w:rFonts w:ascii="等线" w:eastAsia="等线" w:hAnsi="等线" w:cs="宋体"/>
                <w:kern w:val="0"/>
                <w:szCs w:val="21"/>
              </w:rPr>
              <w:t xml:space="preserve">           </w:t>
            </w:r>
          </w:p>
        </w:tc>
        <w:tc>
          <w:tcPr>
            <w:tcW w:w="1848" w:type="dxa"/>
            <w:tcBorders>
              <w:top w:val="single" w:sz="4" w:space="0" w:color="auto"/>
              <w:left w:val="single" w:sz="4" w:space="0" w:color="auto"/>
              <w:bottom w:val="single" w:sz="4" w:space="0" w:color="auto"/>
              <w:right w:val="single" w:sz="4" w:space="0" w:color="auto"/>
            </w:tcBorders>
          </w:tcPr>
          <w:p w14:paraId="2F049D96" w14:textId="17242C98" w:rsidR="00330904" w:rsidRPr="00A23FA3" w:rsidRDefault="001A2977" w:rsidP="006B3A55">
            <w:pPr>
              <w:rPr>
                <w:i/>
                <w:sz w:val="24"/>
                <w:szCs w:val="24"/>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5F1E4D25" w14:textId="489151B3" w:rsidR="00330904" w:rsidRPr="00A23FA3" w:rsidRDefault="00971D1C" w:rsidP="006B3A55">
            <w:pPr>
              <w:rPr>
                <w:i/>
                <w:sz w:val="24"/>
                <w:szCs w:val="24"/>
              </w:rPr>
            </w:pPr>
            <w:r w:rsidRPr="00A23FA3">
              <w:rPr>
                <w:i/>
                <w:sz w:val="24"/>
                <w:szCs w:val="24"/>
              </w:rPr>
              <w:t>30-digit value</w:t>
            </w:r>
          </w:p>
        </w:tc>
        <w:tc>
          <w:tcPr>
            <w:tcW w:w="2263" w:type="dxa"/>
            <w:tcBorders>
              <w:top w:val="single" w:sz="4" w:space="0" w:color="auto"/>
              <w:left w:val="single" w:sz="4" w:space="0" w:color="auto"/>
              <w:bottom w:val="single" w:sz="4" w:space="0" w:color="auto"/>
              <w:right w:val="single" w:sz="4" w:space="0" w:color="auto"/>
            </w:tcBorders>
            <w:noWrap/>
          </w:tcPr>
          <w:p w14:paraId="2882737D" w14:textId="77777777" w:rsidR="00330904" w:rsidRPr="00A23FA3" w:rsidRDefault="00330904" w:rsidP="006B3A55">
            <w:pPr>
              <w:rPr>
                <w:rFonts w:ascii="等线" w:eastAsia="等线" w:hAnsi="等线" w:cs="宋体"/>
                <w:kern w:val="0"/>
                <w:szCs w:val="21"/>
              </w:rPr>
            </w:pPr>
          </w:p>
        </w:tc>
      </w:tr>
      <w:tr w:rsidR="00A23FA3" w:rsidRPr="00A23FA3" w14:paraId="788128FC" w14:textId="77777777" w:rsidTr="00330904">
        <w:trPr>
          <w:trHeight w:val="222"/>
        </w:trPr>
        <w:tc>
          <w:tcPr>
            <w:tcW w:w="1980" w:type="dxa"/>
            <w:tcBorders>
              <w:top w:val="single" w:sz="4" w:space="0" w:color="auto"/>
              <w:left w:val="single" w:sz="4" w:space="0" w:color="auto"/>
              <w:bottom w:val="single" w:sz="4" w:space="0" w:color="auto"/>
              <w:right w:val="single" w:sz="4" w:space="0" w:color="auto"/>
            </w:tcBorders>
            <w:noWrap/>
          </w:tcPr>
          <w:p w14:paraId="0B5ACA77" w14:textId="33D880AA" w:rsidR="00330904" w:rsidRPr="00A23FA3" w:rsidRDefault="001A2977" w:rsidP="006B3A55">
            <w:pPr>
              <w:rPr>
                <w:rFonts w:ascii="等线" w:eastAsia="等线" w:hAnsi="等线" w:cs="宋体"/>
                <w:kern w:val="0"/>
                <w:szCs w:val="21"/>
              </w:rPr>
            </w:pPr>
            <w:r w:rsidRPr="00A23FA3">
              <w:rPr>
                <w:rFonts w:ascii="等线" w:eastAsia="等线" w:hAnsi="等线" w:cs="宋体"/>
                <w:kern w:val="0"/>
                <w:szCs w:val="21"/>
              </w:rPr>
              <w:t xml:space="preserve">Industry/Sector       </w:t>
            </w:r>
          </w:p>
        </w:tc>
        <w:tc>
          <w:tcPr>
            <w:tcW w:w="1848" w:type="dxa"/>
            <w:tcBorders>
              <w:top w:val="single" w:sz="4" w:space="0" w:color="auto"/>
              <w:left w:val="single" w:sz="4" w:space="0" w:color="auto"/>
              <w:bottom w:val="single" w:sz="4" w:space="0" w:color="auto"/>
              <w:right w:val="single" w:sz="4" w:space="0" w:color="auto"/>
            </w:tcBorders>
          </w:tcPr>
          <w:p w14:paraId="3515FC64" w14:textId="02A3B6F0" w:rsidR="00330904" w:rsidRPr="00A23FA3" w:rsidRDefault="001A2977" w:rsidP="006B3A55">
            <w:pPr>
              <w:rPr>
                <w:i/>
                <w:sz w:val="24"/>
                <w:szCs w:val="24"/>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278054E8" w14:textId="70A7DC8A" w:rsidR="00330904" w:rsidRPr="00A23FA3" w:rsidRDefault="001A2977" w:rsidP="006B3A55">
            <w:pPr>
              <w:rPr>
                <w:i/>
                <w:sz w:val="24"/>
                <w:szCs w:val="24"/>
              </w:rPr>
            </w:pPr>
            <w:r w:rsidRPr="00A23FA3">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01461430" w14:textId="77777777" w:rsidR="00330904" w:rsidRPr="00A23FA3" w:rsidRDefault="00330904" w:rsidP="006B3A55">
            <w:pPr>
              <w:rPr>
                <w:rFonts w:ascii="等线" w:eastAsia="等线" w:hAnsi="等线" w:cs="宋体"/>
                <w:kern w:val="0"/>
                <w:szCs w:val="21"/>
              </w:rPr>
            </w:pPr>
          </w:p>
        </w:tc>
      </w:tr>
      <w:tr w:rsidR="001A2977" w:rsidRPr="00A23FA3" w14:paraId="0C900D76" w14:textId="77777777" w:rsidTr="00330904">
        <w:trPr>
          <w:trHeight w:val="222"/>
        </w:trPr>
        <w:tc>
          <w:tcPr>
            <w:tcW w:w="1980" w:type="dxa"/>
            <w:tcBorders>
              <w:top w:val="single" w:sz="4" w:space="0" w:color="auto"/>
              <w:left w:val="single" w:sz="4" w:space="0" w:color="auto"/>
              <w:bottom w:val="single" w:sz="4" w:space="0" w:color="auto"/>
              <w:right w:val="single" w:sz="4" w:space="0" w:color="auto"/>
            </w:tcBorders>
            <w:noWrap/>
          </w:tcPr>
          <w:p w14:paraId="10FE9413" w14:textId="40740B7C" w:rsidR="001A2977" w:rsidRPr="00A23FA3" w:rsidRDefault="001A2977" w:rsidP="001A2977">
            <w:pPr>
              <w:rPr>
                <w:rFonts w:ascii="等线" w:eastAsia="等线" w:hAnsi="等线" w:cs="宋体"/>
                <w:kern w:val="0"/>
                <w:szCs w:val="21"/>
              </w:rPr>
            </w:pPr>
            <w:r w:rsidRPr="00A23FA3">
              <w:rPr>
                <w:rFonts w:ascii="等线" w:eastAsia="等线" w:hAnsi="等线" w:cs="宋体"/>
                <w:kern w:val="0"/>
                <w:szCs w:val="21"/>
              </w:rPr>
              <w:t xml:space="preserve">Expected Annual Transaction Volumn     </w:t>
            </w:r>
          </w:p>
        </w:tc>
        <w:tc>
          <w:tcPr>
            <w:tcW w:w="1848" w:type="dxa"/>
            <w:tcBorders>
              <w:top w:val="single" w:sz="4" w:space="0" w:color="auto"/>
              <w:left w:val="single" w:sz="4" w:space="0" w:color="auto"/>
              <w:bottom w:val="single" w:sz="4" w:space="0" w:color="auto"/>
              <w:right w:val="single" w:sz="4" w:space="0" w:color="auto"/>
            </w:tcBorders>
          </w:tcPr>
          <w:p w14:paraId="11834D62" w14:textId="35F4EDED" w:rsidR="001A2977" w:rsidRPr="00A23FA3" w:rsidRDefault="001A2977" w:rsidP="001A2977">
            <w:pPr>
              <w:rPr>
                <w:i/>
                <w:sz w:val="24"/>
                <w:szCs w:val="24"/>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753C7015" w14:textId="3DC4D2FF" w:rsidR="001A2977" w:rsidRPr="00A23FA3" w:rsidRDefault="001A2977" w:rsidP="001A2977">
            <w:pPr>
              <w:rPr>
                <w:i/>
                <w:sz w:val="24"/>
                <w:szCs w:val="24"/>
              </w:rPr>
            </w:pPr>
            <w:r w:rsidRPr="00A23FA3">
              <w:rPr>
                <w:i/>
                <w:sz w:val="24"/>
                <w:szCs w:val="24"/>
              </w:rPr>
              <w:t>225-digit text</w:t>
            </w:r>
          </w:p>
        </w:tc>
        <w:tc>
          <w:tcPr>
            <w:tcW w:w="2263" w:type="dxa"/>
            <w:tcBorders>
              <w:top w:val="single" w:sz="4" w:space="0" w:color="auto"/>
              <w:left w:val="single" w:sz="4" w:space="0" w:color="auto"/>
              <w:bottom w:val="single" w:sz="4" w:space="0" w:color="auto"/>
              <w:right w:val="single" w:sz="4" w:space="0" w:color="auto"/>
            </w:tcBorders>
            <w:noWrap/>
          </w:tcPr>
          <w:p w14:paraId="2AA4BA69" w14:textId="77777777" w:rsidR="001A2977" w:rsidRPr="00A23FA3" w:rsidRDefault="001A2977" w:rsidP="001A2977">
            <w:pPr>
              <w:rPr>
                <w:rFonts w:ascii="等线" w:eastAsia="等线" w:hAnsi="等线" w:cs="宋体"/>
                <w:kern w:val="0"/>
                <w:szCs w:val="21"/>
              </w:rPr>
            </w:pPr>
          </w:p>
        </w:tc>
      </w:tr>
    </w:tbl>
    <w:p w14:paraId="1ACC8702" w14:textId="7001C208" w:rsidR="001A2977" w:rsidRPr="00A23FA3" w:rsidRDefault="001A2977" w:rsidP="001A2977">
      <w:pPr>
        <w:rPr>
          <w:rFonts w:ascii="等线" w:eastAsia="等线" w:hAnsi="等线"/>
          <w:szCs w:val="21"/>
        </w:rPr>
      </w:pPr>
    </w:p>
    <w:p w14:paraId="4E756B2F" w14:textId="77777777" w:rsidR="00D81CCB" w:rsidRPr="00A23FA3" w:rsidRDefault="00D81CCB" w:rsidP="00433310">
      <w:pPr>
        <w:ind w:left="420"/>
        <w:rPr>
          <w:rFonts w:ascii="等线" w:eastAsia="等线" w:hAnsi="等线"/>
          <w:szCs w:val="21"/>
          <w:rPrChange w:id="4708" w:author="raye" w:date="2018-07-18T17:52:00Z">
            <w:rPr/>
          </w:rPrChange>
        </w:rPr>
      </w:pPr>
    </w:p>
    <w:p w14:paraId="36C58990" w14:textId="3E970194" w:rsidR="001A2977" w:rsidRPr="00A23FA3" w:rsidRDefault="001A2977">
      <w:pPr>
        <w:pStyle w:val="a0"/>
        <w:numPr>
          <w:ilvl w:val="0"/>
          <w:numId w:val="86"/>
        </w:numPr>
        <w:ind w:firstLineChars="0"/>
        <w:rPr>
          <w:rFonts w:ascii="等线" w:eastAsia="等线" w:hAnsi="等线"/>
          <w:b/>
          <w:szCs w:val="21"/>
        </w:rPr>
      </w:pPr>
      <w:bookmarkStart w:id="4709" w:name="OLE_LINK54"/>
      <w:bookmarkStart w:id="4710" w:name="OLE_LINK55"/>
      <w:ins w:id="4711" w:author="raye" w:date="2018-07-17T15:06:00Z">
        <w:r w:rsidRPr="00A23FA3">
          <w:rPr>
            <w:rFonts w:ascii="等线" w:eastAsia="等线" w:hAnsi="等线"/>
            <w:b/>
            <w:szCs w:val="21"/>
            <w:rPrChange w:id="4712" w:author="raye" w:date="2018-07-18T17:52:00Z">
              <w:rPr/>
            </w:rPrChange>
          </w:rPr>
          <w:t>List of third-party websites</w:t>
        </w:r>
      </w:ins>
    </w:p>
    <w:bookmarkEnd w:id="4709"/>
    <w:bookmarkEnd w:id="4710"/>
    <w:p w14:paraId="42244EE0" w14:textId="079A3026" w:rsidR="00653874" w:rsidRPr="00A23FA3" w:rsidRDefault="00653874" w:rsidP="00653874">
      <w:pPr>
        <w:pStyle w:val="a0"/>
        <w:ind w:left="420" w:firstLineChars="0" w:firstLine="0"/>
        <w:rPr>
          <w:rFonts w:ascii="等线" w:eastAsia="等线" w:hAnsi="等线"/>
          <w:szCs w:val="21"/>
        </w:rPr>
      </w:pPr>
    </w:p>
    <w:p w14:paraId="3CF99DAA" w14:textId="77777777" w:rsidR="00620C96" w:rsidRPr="00D957A4" w:rsidRDefault="00620C96">
      <w:pPr>
        <w:rPr>
          <w:rFonts w:ascii="等线" w:eastAsia="等线" w:hAnsi="等线"/>
          <w:color w:val="FF0000"/>
          <w:szCs w:val="21"/>
        </w:rPr>
        <w:pPrChange w:id="4713" w:author="raye" w:date="2018-07-17T15:06:00Z">
          <w:pPr>
            <w:pStyle w:val="a0"/>
            <w:numPr>
              <w:numId w:val="92"/>
            </w:numPr>
            <w:ind w:left="113" w:firstLineChars="0" w:hanging="113"/>
          </w:pPr>
        </w:pPrChange>
      </w:pPr>
      <w:ins w:id="4714" w:author="raye" w:date="2018-07-17T15:06:00Z">
        <w:r w:rsidRPr="00D957A4">
          <w:rPr>
            <w:rFonts w:ascii="等线" w:eastAsia="等线" w:hAnsi="等线" w:hint="eastAsia"/>
            <w:color w:val="FF0000"/>
            <w:szCs w:val="21"/>
            <w:rPrChange w:id="4715" w:author="raye" w:date="2018-07-18T17:53:00Z">
              <w:rPr>
                <w:rFonts w:hint="eastAsia"/>
              </w:rPr>
            </w:rPrChange>
          </w:rPr>
          <w:t>第三方网站账号</w:t>
        </w:r>
        <w:r w:rsidRPr="00D957A4">
          <w:rPr>
            <w:rFonts w:ascii="等线" w:eastAsia="等线" w:hAnsi="等线"/>
            <w:color w:val="FF0000"/>
            <w:szCs w:val="21"/>
            <w:rPrChange w:id="4716" w:author="raye" w:date="2018-07-18T17:53:00Z">
              <w:rPr/>
            </w:rPrChange>
          </w:rPr>
          <w:t>&amp;</w:t>
        </w:r>
        <w:r w:rsidRPr="00D957A4">
          <w:rPr>
            <w:rFonts w:ascii="等线" w:eastAsia="等线" w:hAnsi="等线" w:hint="eastAsia"/>
            <w:color w:val="FF0000"/>
            <w:szCs w:val="21"/>
            <w:rPrChange w:id="4717" w:author="raye" w:date="2018-07-18T17:53:00Z">
              <w:rPr>
                <w:rFonts w:hint="eastAsia"/>
              </w:rPr>
            </w:rPrChange>
          </w:rPr>
          <w:t>密码设置。在请求第三方</w:t>
        </w:r>
        <w:r w:rsidRPr="00D957A4">
          <w:rPr>
            <w:rFonts w:ascii="等线" w:eastAsia="等线" w:hAnsi="等线"/>
            <w:color w:val="FF0000"/>
            <w:szCs w:val="21"/>
            <w:rPrChange w:id="4718" w:author="raye" w:date="2018-07-18T17:53:00Z">
              <w:rPr/>
            </w:rPrChange>
          </w:rPr>
          <w:t>API</w:t>
        </w:r>
        <w:r w:rsidRPr="00D957A4">
          <w:rPr>
            <w:rFonts w:ascii="等线" w:eastAsia="等线" w:hAnsi="等线" w:hint="eastAsia"/>
            <w:color w:val="FF0000"/>
            <w:szCs w:val="21"/>
            <w:rPrChange w:id="4719" w:author="raye" w:date="2018-07-18T17:53:00Z">
              <w:rPr>
                <w:rFonts w:hint="eastAsia"/>
              </w:rPr>
            </w:rPrChange>
          </w:rPr>
          <w:t>获取证据时，需要把这块的数据传过去。</w:t>
        </w:r>
      </w:ins>
    </w:p>
    <w:p w14:paraId="5E7AC847" w14:textId="06E3827A" w:rsidR="00D957A4" w:rsidRPr="00D957A4" w:rsidRDefault="00D957A4" w:rsidP="00620C96">
      <w:pPr>
        <w:rPr>
          <w:rFonts w:ascii="等线" w:eastAsia="等线" w:hAnsi="等线"/>
          <w:color w:val="FF0000"/>
          <w:szCs w:val="21"/>
        </w:rPr>
      </w:pPr>
      <w:r w:rsidRPr="00D957A4">
        <w:rPr>
          <w:rFonts w:ascii="等线" w:eastAsia="等线" w:hAnsi="等线" w:hint="eastAsia"/>
          <w:color w:val="FF0000"/>
          <w:szCs w:val="21"/>
        </w:rPr>
        <w:t>如果密码错误会显示文案</w:t>
      </w:r>
      <w:r w:rsidR="00620C96" w:rsidRPr="00D957A4">
        <w:rPr>
          <w:rFonts w:ascii="等线" w:eastAsia="等线" w:hAnsi="等线" w:hint="eastAsia"/>
          <w:color w:val="FF0000"/>
          <w:szCs w:val="21"/>
        </w:rPr>
        <w:t>，</w:t>
      </w:r>
      <w:r w:rsidRPr="00D957A4">
        <w:rPr>
          <w:rFonts w:ascii="等线" w:eastAsia="等线" w:hAnsi="等线" w:hint="eastAsia"/>
          <w:color w:val="FF0000"/>
          <w:szCs w:val="21"/>
        </w:rPr>
        <w:t>“Alibaba 账号验证失败，请核对后重新输入” 点击修改后去重新修改。</w:t>
      </w:r>
    </w:p>
    <w:p w14:paraId="5FD34F24" w14:textId="6CBD8F97" w:rsidR="00D957A4" w:rsidRPr="00D957A4" w:rsidRDefault="00D957A4" w:rsidP="00620C96">
      <w:pPr>
        <w:rPr>
          <w:rFonts w:ascii="等线" w:eastAsia="等线" w:hAnsi="等线" w:hint="eastAsia"/>
          <w:color w:val="FF0000"/>
          <w:szCs w:val="21"/>
        </w:rPr>
      </w:pPr>
      <w:r w:rsidRPr="00D957A4">
        <w:rPr>
          <w:rFonts w:ascii="等线" w:eastAsia="等线" w:hAnsi="等线" w:hint="eastAsia"/>
          <w:color w:val="FF0000"/>
          <w:szCs w:val="21"/>
        </w:rPr>
        <w:t>如果验证成功，文案显示“Alibaba 账号验证成功”</w:t>
      </w:r>
    </w:p>
    <w:p w14:paraId="2993B51D" w14:textId="77777777" w:rsidR="00620C96" w:rsidRPr="00A23FA3" w:rsidRDefault="00620C96" w:rsidP="00620C96">
      <w:pPr>
        <w:rPr>
          <w:rFonts w:ascii="等线" w:eastAsia="等线" w:hAnsi="等线"/>
          <w:szCs w:val="21"/>
          <w:rPrChange w:id="4720" w:author="raye" w:date="2018-07-18T17:53:00Z">
            <w:rPr/>
          </w:rPrChange>
        </w:rPr>
      </w:pPr>
    </w:p>
    <w:p w14:paraId="4135D97A" w14:textId="5DB860C8" w:rsidR="00653874" w:rsidRPr="00A23FA3" w:rsidRDefault="00653874" w:rsidP="00620C96">
      <w:pPr>
        <w:rPr>
          <w:rFonts w:ascii="等线" w:eastAsia="等线" w:hAnsi="等线"/>
          <w:szCs w:val="21"/>
        </w:rPr>
      </w:pPr>
    </w:p>
    <w:tbl>
      <w:tblPr>
        <w:tblW w:w="810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8"/>
        <w:gridCol w:w="2012"/>
        <w:gridCol w:w="2263"/>
      </w:tblGrid>
      <w:tr w:rsidR="00A23FA3" w:rsidRPr="00A23FA3" w14:paraId="70949CE6"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5A7EF21" w14:textId="77777777" w:rsidR="00620C96" w:rsidRPr="00A23FA3" w:rsidRDefault="00620C96" w:rsidP="006B3A55">
            <w:pPr>
              <w:rPr>
                <w:rFonts w:ascii="等线" w:eastAsia="等线" w:hAnsi="等线" w:cs="宋体"/>
                <w:b/>
                <w:bCs/>
                <w:i/>
                <w:kern w:val="0"/>
                <w:szCs w:val="21"/>
              </w:rPr>
            </w:pPr>
            <w:r w:rsidRPr="00A23FA3">
              <w:rPr>
                <w:rFonts w:ascii="等线" w:eastAsia="等线" w:hAnsi="等线" w:cs="宋体" w:hint="eastAsia"/>
                <w:b/>
                <w:bCs/>
                <w:i/>
                <w:kern w:val="0"/>
                <w:szCs w:val="21"/>
              </w:rPr>
              <w:t>字段名称</w:t>
            </w:r>
          </w:p>
          <w:p w14:paraId="768DAFE8" w14:textId="77777777" w:rsidR="00620C96" w:rsidRPr="00A23FA3" w:rsidRDefault="00620C96" w:rsidP="006B3A55">
            <w:pPr>
              <w:rPr>
                <w:rFonts w:ascii="等线" w:eastAsia="等线" w:hAnsi="等线" w:cs="宋体"/>
                <w:b/>
                <w:bCs/>
                <w:kern w:val="0"/>
                <w:szCs w:val="21"/>
              </w:rPr>
            </w:pPr>
            <w:r w:rsidRPr="00A23FA3">
              <w:rPr>
                <w:i/>
                <w:sz w:val="24"/>
                <w:szCs w:val="24"/>
              </w:rPr>
              <w:t>Name of element</w:t>
            </w:r>
          </w:p>
        </w:tc>
        <w:tc>
          <w:tcPr>
            <w:tcW w:w="1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A25F34" w14:textId="77777777" w:rsidR="00620C96" w:rsidRPr="00A23FA3" w:rsidRDefault="00620C96" w:rsidP="006B3A55">
            <w:pPr>
              <w:rPr>
                <w:rFonts w:ascii="等线" w:eastAsia="等线" w:hAnsi="等线" w:cs="宋体"/>
                <w:b/>
                <w:bCs/>
                <w:i/>
                <w:kern w:val="0"/>
                <w:szCs w:val="21"/>
              </w:rPr>
            </w:pPr>
            <w:r w:rsidRPr="00A23FA3">
              <w:rPr>
                <w:rFonts w:ascii="等线" w:eastAsia="等线" w:hAnsi="等线" w:cs="宋体" w:hint="eastAsia"/>
                <w:b/>
                <w:bCs/>
                <w:i/>
                <w:kern w:val="0"/>
                <w:szCs w:val="21"/>
              </w:rPr>
              <w:t>是否必填</w:t>
            </w:r>
          </w:p>
          <w:p w14:paraId="542B148C" w14:textId="77777777" w:rsidR="00620C96" w:rsidRPr="00A23FA3" w:rsidRDefault="00620C96" w:rsidP="006B3A55">
            <w:pPr>
              <w:rPr>
                <w:rFonts w:ascii="等线" w:eastAsia="等线" w:hAnsi="等线" w:cs="宋体"/>
                <w:b/>
                <w:bCs/>
                <w:kern w:val="0"/>
                <w:szCs w:val="21"/>
              </w:rPr>
            </w:pPr>
            <w:r w:rsidRPr="00A23FA3">
              <w:rPr>
                <w:i/>
                <w:sz w:val="24"/>
                <w:szCs w:val="24"/>
              </w:rPr>
              <w:t>Required/optional</w:t>
            </w:r>
          </w:p>
        </w:tc>
        <w:tc>
          <w:tcPr>
            <w:tcW w:w="20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C023B7" w14:textId="77777777" w:rsidR="00620C96" w:rsidRPr="00A23FA3" w:rsidRDefault="00620C96" w:rsidP="006B3A55">
            <w:pPr>
              <w:rPr>
                <w:rFonts w:ascii="等线" w:eastAsia="等线" w:hAnsi="等线" w:cs="宋体"/>
                <w:b/>
                <w:bCs/>
                <w:kern w:val="0"/>
                <w:szCs w:val="21"/>
              </w:rPr>
            </w:pPr>
            <w:r w:rsidRPr="00A23FA3">
              <w:rPr>
                <w:rFonts w:ascii="等线" w:eastAsia="等线" w:hAnsi="等线" w:cs="宋体" w:hint="eastAsia"/>
                <w:b/>
                <w:bCs/>
                <w:i/>
                <w:kern w:val="0"/>
                <w:szCs w:val="21"/>
              </w:rPr>
              <w:t>字段类型和长度</w:t>
            </w:r>
            <w:r w:rsidRPr="00A23FA3">
              <w:rPr>
                <w:i/>
                <w:sz w:val="24"/>
                <w:szCs w:val="24"/>
              </w:rPr>
              <w:t>Type</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4D26E9B0" w14:textId="77777777" w:rsidR="00620C96" w:rsidRPr="00A23FA3" w:rsidRDefault="00620C96" w:rsidP="006B3A55">
            <w:pPr>
              <w:rPr>
                <w:rFonts w:ascii="等线" w:eastAsia="等线" w:hAnsi="等线" w:cs="宋体"/>
                <w:b/>
                <w:bCs/>
                <w:i/>
                <w:kern w:val="0"/>
                <w:szCs w:val="21"/>
              </w:rPr>
            </w:pPr>
            <w:r w:rsidRPr="00A23FA3">
              <w:rPr>
                <w:rFonts w:ascii="等线" w:eastAsia="等线" w:hAnsi="等线" w:cs="宋体" w:hint="eastAsia"/>
                <w:b/>
                <w:bCs/>
                <w:i/>
                <w:kern w:val="0"/>
                <w:szCs w:val="21"/>
              </w:rPr>
              <w:t>备注</w:t>
            </w:r>
          </w:p>
          <w:p w14:paraId="68DFE658" w14:textId="77777777" w:rsidR="00620C96" w:rsidRPr="00A23FA3" w:rsidRDefault="00620C96" w:rsidP="006B3A55">
            <w:pPr>
              <w:rPr>
                <w:rFonts w:ascii="等线" w:eastAsia="等线" w:hAnsi="等线" w:cs="宋体"/>
                <w:b/>
                <w:bCs/>
                <w:kern w:val="0"/>
                <w:szCs w:val="21"/>
              </w:rPr>
            </w:pPr>
            <w:r w:rsidRPr="00A23FA3">
              <w:rPr>
                <w:i/>
                <w:sz w:val="24"/>
                <w:szCs w:val="24"/>
              </w:rPr>
              <w:t>Remarks</w:t>
            </w:r>
          </w:p>
        </w:tc>
      </w:tr>
      <w:tr w:rsidR="00A23FA3" w:rsidRPr="00A23FA3" w14:paraId="35DCE9B0"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noWrap/>
          </w:tcPr>
          <w:p w14:paraId="10542915" w14:textId="500BAA87" w:rsidR="00620C96" w:rsidRPr="00A23FA3" w:rsidRDefault="00620C96" w:rsidP="006B3A55">
            <w:pPr>
              <w:rPr>
                <w:rFonts w:ascii="等线" w:eastAsia="等线" w:hAnsi="等线" w:cs="宋体"/>
                <w:kern w:val="0"/>
                <w:szCs w:val="21"/>
              </w:rPr>
            </w:pPr>
            <w:r w:rsidRPr="00A23FA3">
              <w:rPr>
                <w:rFonts w:ascii="等线" w:eastAsia="等线" w:hAnsi="等线" w:cs="宋体"/>
                <w:kern w:val="0"/>
                <w:szCs w:val="21"/>
              </w:rPr>
              <w:t xml:space="preserve">Source                                            </w:t>
            </w:r>
          </w:p>
        </w:tc>
        <w:tc>
          <w:tcPr>
            <w:tcW w:w="1848" w:type="dxa"/>
            <w:tcBorders>
              <w:top w:val="single" w:sz="4" w:space="0" w:color="auto"/>
              <w:left w:val="single" w:sz="4" w:space="0" w:color="auto"/>
              <w:bottom w:val="single" w:sz="4" w:space="0" w:color="auto"/>
              <w:right w:val="single" w:sz="4" w:space="0" w:color="auto"/>
            </w:tcBorders>
          </w:tcPr>
          <w:p w14:paraId="07B8B21F" w14:textId="77777777" w:rsidR="00620C96" w:rsidRPr="00A23FA3" w:rsidRDefault="00620C96" w:rsidP="006B3A55">
            <w:pPr>
              <w:rPr>
                <w:rFonts w:ascii="等线" w:eastAsia="等线" w:hAnsi="等线" w:cs="宋体"/>
                <w:kern w:val="0"/>
                <w:szCs w:val="21"/>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5395F82C" w14:textId="77777777" w:rsidR="00620C96" w:rsidRPr="00A23FA3" w:rsidRDefault="00620C96" w:rsidP="006B3A55">
            <w:pPr>
              <w:rPr>
                <w:rFonts w:ascii="等线" w:eastAsia="等线" w:hAnsi="等线" w:cs="宋体"/>
                <w:kern w:val="0"/>
                <w:szCs w:val="21"/>
              </w:rPr>
            </w:pPr>
            <w:r w:rsidRPr="00A23FA3">
              <w:rPr>
                <w:i/>
                <w:sz w:val="24"/>
                <w:szCs w:val="24"/>
              </w:rPr>
              <w:t>80-digit value</w:t>
            </w:r>
          </w:p>
        </w:tc>
        <w:tc>
          <w:tcPr>
            <w:tcW w:w="2263" w:type="dxa"/>
            <w:tcBorders>
              <w:top w:val="single" w:sz="4" w:space="0" w:color="auto"/>
              <w:left w:val="single" w:sz="4" w:space="0" w:color="auto"/>
              <w:bottom w:val="single" w:sz="4" w:space="0" w:color="auto"/>
              <w:right w:val="single" w:sz="4" w:space="0" w:color="auto"/>
            </w:tcBorders>
            <w:noWrap/>
          </w:tcPr>
          <w:p w14:paraId="3B5E9091" w14:textId="77777777" w:rsidR="00620C96" w:rsidRPr="00A23FA3" w:rsidRDefault="00620C96" w:rsidP="006B3A55">
            <w:pPr>
              <w:rPr>
                <w:rFonts w:ascii="等线" w:eastAsia="等线" w:hAnsi="等线" w:cs="宋体"/>
                <w:kern w:val="0"/>
                <w:szCs w:val="21"/>
              </w:rPr>
            </w:pPr>
          </w:p>
        </w:tc>
      </w:tr>
      <w:tr w:rsidR="00A23FA3" w:rsidRPr="00A23FA3" w14:paraId="28815B00"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noWrap/>
          </w:tcPr>
          <w:p w14:paraId="76FDC4B3" w14:textId="2B92A276" w:rsidR="00620C96" w:rsidRPr="00A23FA3" w:rsidRDefault="00620C96" w:rsidP="006B3A55">
            <w:pPr>
              <w:rPr>
                <w:rFonts w:ascii="等线" w:eastAsia="等线" w:hAnsi="等线" w:cs="宋体"/>
                <w:kern w:val="0"/>
                <w:szCs w:val="21"/>
              </w:rPr>
            </w:pPr>
            <w:r w:rsidRPr="00A23FA3">
              <w:rPr>
                <w:rFonts w:ascii="等线" w:eastAsia="等线" w:hAnsi="等线" w:cs="宋体"/>
                <w:kern w:val="0"/>
                <w:szCs w:val="21"/>
              </w:rPr>
              <w:t>API</w:t>
            </w:r>
            <w:r w:rsidRPr="00A23FA3">
              <w:rPr>
                <w:rFonts w:ascii="等线" w:eastAsia="等线" w:hAnsi="等线" w:cs="宋体" w:hint="eastAsia"/>
                <w:kern w:val="0"/>
                <w:szCs w:val="21"/>
              </w:rPr>
              <w:t>接口地址</w:t>
            </w:r>
            <w:r w:rsidRPr="00A23FA3">
              <w:rPr>
                <w:rFonts w:ascii="等线" w:eastAsia="等线" w:hAnsi="等线" w:cs="宋体"/>
                <w:kern w:val="0"/>
                <w:szCs w:val="21"/>
              </w:rPr>
              <w:t xml:space="preserve">              </w:t>
            </w:r>
          </w:p>
        </w:tc>
        <w:tc>
          <w:tcPr>
            <w:tcW w:w="1848" w:type="dxa"/>
            <w:tcBorders>
              <w:top w:val="single" w:sz="4" w:space="0" w:color="auto"/>
              <w:left w:val="single" w:sz="4" w:space="0" w:color="auto"/>
              <w:bottom w:val="single" w:sz="4" w:space="0" w:color="auto"/>
              <w:right w:val="single" w:sz="4" w:space="0" w:color="auto"/>
            </w:tcBorders>
          </w:tcPr>
          <w:p w14:paraId="006FF6F9" w14:textId="5479DC4D" w:rsidR="00620C96" w:rsidRPr="00A23FA3" w:rsidRDefault="00620C96" w:rsidP="006B3A55">
            <w:pPr>
              <w:rPr>
                <w:i/>
                <w:sz w:val="24"/>
                <w:szCs w:val="24"/>
              </w:rPr>
            </w:pPr>
            <w:r w:rsidRPr="00A23FA3">
              <w:rPr>
                <w:i/>
                <w:sz w:val="24"/>
                <w:szCs w:val="24"/>
              </w:rPr>
              <w:t>optional</w:t>
            </w:r>
          </w:p>
        </w:tc>
        <w:tc>
          <w:tcPr>
            <w:tcW w:w="2012" w:type="dxa"/>
            <w:tcBorders>
              <w:top w:val="single" w:sz="4" w:space="0" w:color="auto"/>
              <w:left w:val="single" w:sz="4" w:space="0" w:color="auto"/>
              <w:bottom w:val="single" w:sz="4" w:space="0" w:color="auto"/>
              <w:right w:val="single" w:sz="4" w:space="0" w:color="auto"/>
            </w:tcBorders>
          </w:tcPr>
          <w:p w14:paraId="62627051" w14:textId="685661B8" w:rsidR="00620C96" w:rsidRPr="00A23FA3" w:rsidRDefault="00620C96" w:rsidP="006B3A55">
            <w:pPr>
              <w:rPr>
                <w:i/>
                <w:sz w:val="24"/>
                <w:szCs w:val="24"/>
              </w:rPr>
            </w:pPr>
            <w:r w:rsidRPr="00A23FA3">
              <w:rPr>
                <w:i/>
                <w:sz w:val="24"/>
                <w:szCs w:val="24"/>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757BC6AA" w14:textId="77777777" w:rsidR="00620C96" w:rsidRPr="00A23FA3" w:rsidRDefault="00620C96" w:rsidP="006B3A55">
            <w:pPr>
              <w:rPr>
                <w:rFonts w:ascii="等线" w:eastAsia="等线" w:hAnsi="等线" w:cs="宋体"/>
                <w:kern w:val="0"/>
                <w:szCs w:val="21"/>
              </w:rPr>
            </w:pPr>
          </w:p>
        </w:tc>
      </w:tr>
      <w:tr w:rsidR="00A23FA3" w:rsidRPr="00A23FA3" w14:paraId="24DC53AC"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noWrap/>
          </w:tcPr>
          <w:p w14:paraId="058CD091" w14:textId="30534CEE" w:rsidR="00620C96" w:rsidRPr="00A23FA3" w:rsidRDefault="00620C96" w:rsidP="006B3A55">
            <w:pPr>
              <w:rPr>
                <w:rFonts w:ascii="等线" w:eastAsia="等线" w:hAnsi="等线" w:cs="宋体"/>
                <w:kern w:val="0"/>
                <w:szCs w:val="21"/>
              </w:rPr>
            </w:pPr>
            <w:r w:rsidRPr="00A23FA3">
              <w:rPr>
                <w:rFonts w:ascii="等线" w:eastAsia="等线" w:hAnsi="等线" w:cs="宋体" w:hint="eastAsia"/>
                <w:kern w:val="0"/>
                <w:szCs w:val="21"/>
              </w:rPr>
              <w:t>网站URL</w:t>
            </w:r>
            <w:r w:rsidRPr="00A23FA3">
              <w:rPr>
                <w:rFonts w:ascii="等线" w:eastAsia="等线" w:hAnsi="等线" w:cs="宋体"/>
                <w:kern w:val="0"/>
                <w:szCs w:val="21"/>
              </w:rPr>
              <w:t xml:space="preserve">      </w:t>
            </w:r>
          </w:p>
        </w:tc>
        <w:tc>
          <w:tcPr>
            <w:tcW w:w="1848" w:type="dxa"/>
            <w:tcBorders>
              <w:top w:val="single" w:sz="4" w:space="0" w:color="auto"/>
              <w:left w:val="single" w:sz="4" w:space="0" w:color="auto"/>
              <w:bottom w:val="single" w:sz="4" w:space="0" w:color="auto"/>
              <w:right w:val="single" w:sz="4" w:space="0" w:color="auto"/>
            </w:tcBorders>
          </w:tcPr>
          <w:p w14:paraId="0629FBAF" w14:textId="56A1969B" w:rsidR="00620C96" w:rsidRPr="00A23FA3" w:rsidRDefault="00620C96" w:rsidP="006B3A55">
            <w:pPr>
              <w:rPr>
                <w:i/>
                <w:sz w:val="24"/>
                <w:szCs w:val="24"/>
              </w:rPr>
            </w:pPr>
            <w:r w:rsidRPr="00A23FA3">
              <w:rPr>
                <w:i/>
                <w:sz w:val="24"/>
                <w:szCs w:val="24"/>
              </w:rPr>
              <w:t>optional</w:t>
            </w:r>
          </w:p>
        </w:tc>
        <w:tc>
          <w:tcPr>
            <w:tcW w:w="2012" w:type="dxa"/>
            <w:tcBorders>
              <w:top w:val="single" w:sz="4" w:space="0" w:color="auto"/>
              <w:left w:val="single" w:sz="4" w:space="0" w:color="auto"/>
              <w:bottom w:val="single" w:sz="4" w:space="0" w:color="auto"/>
              <w:right w:val="single" w:sz="4" w:space="0" w:color="auto"/>
            </w:tcBorders>
          </w:tcPr>
          <w:p w14:paraId="13A9141C" w14:textId="164ECE89" w:rsidR="00620C96" w:rsidRPr="00A23FA3" w:rsidRDefault="00620C96" w:rsidP="006B3A55">
            <w:pPr>
              <w:rPr>
                <w:i/>
                <w:sz w:val="24"/>
                <w:szCs w:val="24"/>
              </w:rPr>
            </w:pPr>
            <w:r w:rsidRPr="00A23FA3">
              <w:rPr>
                <w:i/>
                <w:sz w:val="24"/>
                <w:szCs w:val="24"/>
              </w:rPr>
              <w:t>300-digit value</w:t>
            </w:r>
          </w:p>
        </w:tc>
        <w:tc>
          <w:tcPr>
            <w:tcW w:w="2263" w:type="dxa"/>
            <w:tcBorders>
              <w:top w:val="single" w:sz="4" w:space="0" w:color="auto"/>
              <w:left w:val="single" w:sz="4" w:space="0" w:color="auto"/>
              <w:bottom w:val="single" w:sz="4" w:space="0" w:color="auto"/>
              <w:right w:val="single" w:sz="4" w:space="0" w:color="auto"/>
            </w:tcBorders>
            <w:noWrap/>
          </w:tcPr>
          <w:p w14:paraId="58753E1A" w14:textId="77777777" w:rsidR="00620C96" w:rsidRPr="00A23FA3" w:rsidRDefault="00620C96" w:rsidP="006B3A55">
            <w:pPr>
              <w:rPr>
                <w:rFonts w:ascii="等线" w:eastAsia="等线" w:hAnsi="等线" w:cs="宋体"/>
                <w:kern w:val="0"/>
                <w:szCs w:val="21"/>
              </w:rPr>
            </w:pPr>
          </w:p>
        </w:tc>
      </w:tr>
      <w:tr w:rsidR="00A23FA3" w:rsidRPr="00A23FA3" w14:paraId="2D79E3A0"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noWrap/>
          </w:tcPr>
          <w:p w14:paraId="3382BA5D" w14:textId="3E3D7E26" w:rsidR="00620C96" w:rsidRPr="00A23FA3" w:rsidRDefault="00620C96" w:rsidP="006B3A55">
            <w:pPr>
              <w:rPr>
                <w:rFonts w:ascii="等线" w:eastAsia="等线" w:hAnsi="等线" w:cs="宋体"/>
                <w:kern w:val="0"/>
                <w:szCs w:val="21"/>
              </w:rPr>
            </w:pPr>
            <w:r w:rsidRPr="00A23FA3">
              <w:rPr>
                <w:rFonts w:ascii="等线" w:eastAsia="等线" w:hAnsi="等线" w:cs="宋体"/>
                <w:kern w:val="0"/>
                <w:szCs w:val="21"/>
              </w:rPr>
              <w:t>Account</w:t>
            </w:r>
          </w:p>
        </w:tc>
        <w:tc>
          <w:tcPr>
            <w:tcW w:w="1848" w:type="dxa"/>
            <w:tcBorders>
              <w:top w:val="single" w:sz="4" w:space="0" w:color="auto"/>
              <w:left w:val="single" w:sz="4" w:space="0" w:color="auto"/>
              <w:bottom w:val="single" w:sz="4" w:space="0" w:color="auto"/>
              <w:right w:val="single" w:sz="4" w:space="0" w:color="auto"/>
            </w:tcBorders>
          </w:tcPr>
          <w:p w14:paraId="39344333" w14:textId="77777777" w:rsidR="00620C96" w:rsidRPr="00A23FA3" w:rsidRDefault="00620C96" w:rsidP="006B3A55">
            <w:pPr>
              <w:rPr>
                <w:i/>
                <w:sz w:val="24"/>
                <w:szCs w:val="24"/>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2502C4F6" w14:textId="5E46A62D" w:rsidR="00620C96" w:rsidRPr="00A23FA3" w:rsidRDefault="00620C96" w:rsidP="006B3A55">
            <w:pPr>
              <w:rPr>
                <w:i/>
                <w:sz w:val="24"/>
                <w:szCs w:val="24"/>
              </w:rPr>
            </w:pPr>
            <w:r w:rsidRPr="00A23FA3">
              <w:rPr>
                <w:i/>
                <w:sz w:val="24"/>
                <w:szCs w:val="24"/>
              </w:rPr>
              <w:t>30-digit text</w:t>
            </w:r>
          </w:p>
        </w:tc>
        <w:tc>
          <w:tcPr>
            <w:tcW w:w="2263" w:type="dxa"/>
            <w:tcBorders>
              <w:top w:val="single" w:sz="4" w:space="0" w:color="auto"/>
              <w:left w:val="single" w:sz="4" w:space="0" w:color="auto"/>
              <w:bottom w:val="single" w:sz="4" w:space="0" w:color="auto"/>
              <w:right w:val="single" w:sz="4" w:space="0" w:color="auto"/>
            </w:tcBorders>
            <w:noWrap/>
          </w:tcPr>
          <w:p w14:paraId="764AC524" w14:textId="77777777" w:rsidR="00620C96" w:rsidRPr="00A23FA3" w:rsidRDefault="00620C96" w:rsidP="006B3A55">
            <w:pPr>
              <w:rPr>
                <w:rFonts w:ascii="等线" w:eastAsia="等线" w:hAnsi="等线" w:cs="宋体"/>
                <w:kern w:val="0"/>
                <w:szCs w:val="21"/>
              </w:rPr>
            </w:pPr>
          </w:p>
        </w:tc>
      </w:tr>
      <w:tr w:rsidR="00A23FA3" w:rsidRPr="00A23FA3" w14:paraId="4CA47714" w14:textId="77777777" w:rsidTr="006B3A55">
        <w:trPr>
          <w:trHeight w:val="222"/>
        </w:trPr>
        <w:tc>
          <w:tcPr>
            <w:tcW w:w="1980" w:type="dxa"/>
            <w:tcBorders>
              <w:top w:val="single" w:sz="4" w:space="0" w:color="auto"/>
              <w:left w:val="single" w:sz="4" w:space="0" w:color="auto"/>
              <w:bottom w:val="single" w:sz="4" w:space="0" w:color="auto"/>
              <w:right w:val="single" w:sz="4" w:space="0" w:color="auto"/>
            </w:tcBorders>
            <w:noWrap/>
          </w:tcPr>
          <w:p w14:paraId="6F11ADF7" w14:textId="27614A6A" w:rsidR="00620C96" w:rsidRPr="00A23FA3" w:rsidRDefault="00620C96" w:rsidP="006B3A55">
            <w:pPr>
              <w:rPr>
                <w:rFonts w:ascii="等线" w:eastAsia="等线" w:hAnsi="等线" w:cs="宋体"/>
                <w:kern w:val="0"/>
                <w:szCs w:val="21"/>
              </w:rPr>
            </w:pPr>
            <w:r w:rsidRPr="00A23FA3">
              <w:rPr>
                <w:rFonts w:ascii="等线" w:eastAsia="等线" w:hAnsi="等线" w:cstheme="minorHAnsi"/>
                <w:szCs w:val="21"/>
              </w:rPr>
              <w:t>Password</w:t>
            </w:r>
          </w:p>
        </w:tc>
        <w:tc>
          <w:tcPr>
            <w:tcW w:w="1848" w:type="dxa"/>
            <w:tcBorders>
              <w:top w:val="single" w:sz="4" w:space="0" w:color="auto"/>
              <w:left w:val="single" w:sz="4" w:space="0" w:color="auto"/>
              <w:bottom w:val="single" w:sz="4" w:space="0" w:color="auto"/>
              <w:right w:val="single" w:sz="4" w:space="0" w:color="auto"/>
            </w:tcBorders>
          </w:tcPr>
          <w:p w14:paraId="144BE03C" w14:textId="16F5F34E" w:rsidR="00620C96" w:rsidRPr="00A23FA3" w:rsidRDefault="00620C96" w:rsidP="006B3A55">
            <w:pPr>
              <w:rPr>
                <w:i/>
                <w:sz w:val="24"/>
                <w:szCs w:val="24"/>
              </w:rPr>
            </w:pPr>
            <w:r w:rsidRPr="00A23FA3">
              <w:rPr>
                <w:i/>
                <w:sz w:val="24"/>
                <w:szCs w:val="24"/>
              </w:rPr>
              <w:t>Required</w:t>
            </w:r>
          </w:p>
        </w:tc>
        <w:tc>
          <w:tcPr>
            <w:tcW w:w="2012" w:type="dxa"/>
            <w:tcBorders>
              <w:top w:val="single" w:sz="4" w:space="0" w:color="auto"/>
              <w:left w:val="single" w:sz="4" w:space="0" w:color="auto"/>
              <w:bottom w:val="single" w:sz="4" w:space="0" w:color="auto"/>
              <w:right w:val="single" w:sz="4" w:space="0" w:color="auto"/>
            </w:tcBorders>
          </w:tcPr>
          <w:p w14:paraId="3DE608E2" w14:textId="4FE0C1B5" w:rsidR="00620C96" w:rsidRPr="00A23FA3" w:rsidRDefault="00620C96" w:rsidP="006B3A55">
            <w:pPr>
              <w:rPr>
                <w:i/>
                <w:sz w:val="24"/>
                <w:szCs w:val="24"/>
              </w:rPr>
            </w:pPr>
            <w:r w:rsidRPr="00A23FA3">
              <w:rPr>
                <w:i/>
                <w:sz w:val="24"/>
                <w:szCs w:val="24"/>
              </w:rPr>
              <w:t>30-digit text</w:t>
            </w:r>
          </w:p>
        </w:tc>
        <w:tc>
          <w:tcPr>
            <w:tcW w:w="2263" w:type="dxa"/>
            <w:tcBorders>
              <w:top w:val="single" w:sz="4" w:space="0" w:color="auto"/>
              <w:left w:val="single" w:sz="4" w:space="0" w:color="auto"/>
              <w:bottom w:val="single" w:sz="4" w:space="0" w:color="auto"/>
              <w:right w:val="single" w:sz="4" w:space="0" w:color="auto"/>
            </w:tcBorders>
            <w:noWrap/>
          </w:tcPr>
          <w:p w14:paraId="3CEF8A96" w14:textId="57A82C40" w:rsidR="00620C96" w:rsidRPr="00A23FA3" w:rsidRDefault="00620C96" w:rsidP="006B3A55">
            <w:pPr>
              <w:rPr>
                <w:rFonts w:ascii="等线" w:eastAsia="等线" w:hAnsi="等线" w:cs="宋体"/>
                <w:kern w:val="0"/>
                <w:szCs w:val="21"/>
              </w:rPr>
            </w:pPr>
            <w:r w:rsidRPr="00A23FA3">
              <w:rPr>
                <w:rFonts w:ascii="等线" w:eastAsia="等线" w:hAnsi="等线" w:cstheme="minorHAnsi" w:hint="eastAsia"/>
                <w:szCs w:val="21"/>
              </w:rPr>
              <w:t>暗码</w:t>
            </w:r>
          </w:p>
        </w:tc>
      </w:tr>
    </w:tbl>
    <w:p w14:paraId="53DADEBF" w14:textId="1A7AA316" w:rsidR="00433310" w:rsidRPr="00A23FA3" w:rsidRDefault="00433310" w:rsidP="00620C96">
      <w:del w:id="4721" w:author="raye" w:date="2018-07-17T15:07:00Z">
        <w:r w:rsidRPr="00A23FA3" w:rsidDel="00D93A67">
          <w:rPr>
            <w:rFonts w:hint="eastAsia"/>
          </w:rPr>
          <w:delText>密码为暗码显示</w:delText>
        </w:r>
      </w:del>
    </w:p>
    <w:p w14:paraId="0EA02C57" w14:textId="77777777" w:rsidR="00433310" w:rsidRPr="00A23FA3" w:rsidDel="00CE28BA" w:rsidRDefault="00433310" w:rsidP="00433310">
      <w:pPr>
        <w:pStyle w:val="a0"/>
        <w:numPr>
          <w:ilvl w:val="0"/>
          <w:numId w:val="86"/>
        </w:numPr>
        <w:ind w:firstLineChars="0"/>
        <w:rPr>
          <w:del w:id="4722" w:author="raye" w:date="2018-07-18T18:00:00Z"/>
        </w:rPr>
      </w:pPr>
      <w:del w:id="4723" w:author="raye" w:date="2018-07-18T18:00:00Z">
        <w:r w:rsidRPr="00A23FA3" w:rsidDel="00CE28BA">
          <w:rPr>
            <w:rFonts w:hint="eastAsia"/>
          </w:rPr>
          <w:delText>误差设置</w:delText>
        </w:r>
      </w:del>
    </w:p>
    <w:p w14:paraId="31D1CF1C" w14:textId="77777777" w:rsidR="00433310" w:rsidRPr="00A23FA3" w:rsidDel="00CE28BA" w:rsidRDefault="00433310" w:rsidP="00433310">
      <w:pPr>
        <w:pStyle w:val="a0"/>
        <w:ind w:left="420" w:firstLineChars="0" w:firstLine="0"/>
        <w:rPr>
          <w:del w:id="4724" w:author="raye" w:date="2018-07-18T18:00:00Z"/>
        </w:rPr>
      </w:pPr>
      <w:del w:id="4725" w:author="raye" w:date="2018-07-18T18:00:00Z">
        <w:r w:rsidRPr="00A23FA3" w:rsidDel="00CE28BA">
          <w:rPr>
            <w:rFonts w:hint="eastAsia"/>
          </w:rPr>
          <w:delText>指定在一定的误差范围内是允许的，也是在</w:delText>
        </w:r>
        <w:r w:rsidRPr="00A23FA3" w:rsidDel="00CE28BA">
          <w:rPr>
            <w:rFonts w:hint="eastAsia"/>
          </w:rPr>
          <w:delText>C</w:delText>
        </w:r>
        <w:r w:rsidRPr="00A23FA3" w:rsidDel="00CE28BA">
          <w:delText>heck</w:delText>
        </w:r>
        <w:r w:rsidRPr="00A23FA3" w:rsidDel="00CE28BA">
          <w:rPr>
            <w:rFonts w:hint="eastAsia"/>
          </w:rPr>
          <w:delText>时使用</w:delText>
        </w:r>
      </w:del>
    </w:p>
    <w:p w14:paraId="59034647" w14:textId="77777777" w:rsidR="00433310" w:rsidRPr="00A23FA3" w:rsidDel="00CE28BA" w:rsidRDefault="00433310" w:rsidP="00433310">
      <w:pPr>
        <w:pStyle w:val="a0"/>
        <w:ind w:left="420" w:firstLineChars="0" w:firstLine="0"/>
        <w:rPr>
          <w:del w:id="4726" w:author="raye" w:date="2018-07-18T18:00:00Z"/>
        </w:rPr>
      </w:pPr>
      <w:del w:id="4727" w:author="raye" w:date="2018-07-18T18:00:00Z">
        <w:r w:rsidRPr="00A23FA3" w:rsidDel="00CE28BA">
          <w:rPr>
            <w:rFonts w:hint="eastAsia"/>
          </w:rPr>
          <w:delText>具体是我们传输过去让第三方算还是怎样，待确认</w:delText>
        </w:r>
      </w:del>
    </w:p>
    <w:p w14:paraId="6DABFB37" w14:textId="77777777" w:rsidR="00433310" w:rsidRPr="00A23FA3" w:rsidRDefault="00433310" w:rsidP="00433310"/>
    <w:p w14:paraId="79D15C9F" w14:textId="77777777" w:rsidR="00433310" w:rsidRPr="00A23FA3" w:rsidRDefault="00433310" w:rsidP="00433310">
      <w:pPr>
        <w:pStyle w:val="a0"/>
        <w:numPr>
          <w:ilvl w:val="0"/>
          <w:numId w:val="86"/>
        </w:numPr>
        <w:ind w:firstLineChars="0"/>
      </w:pPr>
      <w:r w:rsidRPr="00A23FA3">
        <w:rPr>
          <w:rFonts w:hint="eastAsia"/>
        </w:rPr>
        <w:t>单位配置</w:t>
      </w:r>
    </w:p>
    <w:p w14:paraId="6FDB3279" w14:textId="77777777" w:rsidR="00433310" w:rsidRPr="00A23FA3" w:rsidRDefault="00433310" w:rsidP="00433310">
      <w:pPr>
        <w:pStyle w:val="a0"/>
        <w:ind w:left="420" w:firstLineChars="0" w:firstLine="0"/>
      </w:pPr>
      <w:r w:rsidRPr="00A23FA3">
        <w:rPr>
          <w:rFonts w:hint="eastAsia"/>
        </w:rPr>
        <w:t>在</w:t>
      </w:r>
      <w:r w:rsidRPr="00A23FA3">
        <w:rPr>
          <w:rFonts w:hint="eastAsia"/>
        </w:rPr>
        <w:t>I</w:t>
      </w:r>
      <w:r w:rsidRPr="00A23FA3">
        <w:t xml:space="preserve">nput </w:t>
      </w:r>
      <w:r w:rsidRPr="00A23FA3">
        <w:rPr>
          <w:rFonts w:hint="eastAsia"/>
        </w:rPr>
        <w:t>页面，单证涉及到单位的，让在</w:t>
      </w:r>
      <w:r w:rsidRPr="00A23FA3">
        <w:rPr>
          <w:rFonts w:hint="eastAsia"/>
        </w:rPr>
        <w:t>A</w:t>
      </w:r>
      <w:r w:rsidRPr="00A23FA3">
        <w:t>DMIN</w:t>
      </w:r>
      <w:r w:rsidRPr="00A23FA3">
        <w:rPr>
          <w:rFonts w:hint="eastAsia"/>
        </w:rPr>
        <w:t>这里设置好，然后在填写时，下拉选择</w:t>
      </w:r>
    </w:p>
    <w:p w14:paraId="472C4FC1" w14:textId="77777777" w:rsidR="00433310" w:rsidRPr="00A23FA3" w:rsidRDefault="00433310" w:rsidP="00433310">
      <w:pPr>
        <w:pStyle w:val="a0"/>
        <w:ind w:left="420" w:firstLineChars="0" w:firstLine="0"/>
      </w:pPr>
      <w:r w:rsidRPr="00A23FA3">
        <w:rPr>
          <w:rFonts w:hint="eastAsia"/>
        </w:rPr>
        <w:t>详见单证字段说明，来源于</w:t>
      </w:r>
      <w:r w:rsidRPr="00A23FA3">
        <w:rPr>
          <w:rFonts w:hint="eastAsia"/>
        </w:rPr>
        <w:t>A</w:t>
      </w:r>
      <w:r w:rsidRPr="00A23FA3">
        <w:t>DMIN</w:t>
      </w:r>
      <w:r w:rsidRPr="00A23FA3">
        <w:rPr>
          <w:rFonts w:hint="eastAsia"/>
        </w:rPr>
        <w:t>的字段</w:t>
      </w:r>
    </w:p>
    <w:p w14:paraId="09FC8C70" w14:textId="40137CFD" w:rsidR="00433310" w:rsidRPr="00A23FA3" w:rsidRDefault="00620C96" w:rsidP="00433310">
      <w:r w:rsidRPr="00A23FA3">
        <w:rPr>
          <w:rFonts w:hint="eastAsia"/>
        </w:rPr>
        <w:t>目前有</w:t>
      </w:r>
      <w:r w:rsidRPr="00A23FA3">
        <w:rPr>
          <w:rFonts w:hint="eastAsia"/>
        </w:rPr>
        <w:t>3</w:t>
      </w:r>
      <w:r w:rsidRPr="00A23FA3">
        <w:rPr>
          <w:rFonts w:hint="eastAsia"/>
        </w:rPr>
        <w:t>个字段</w:t>
      </w:r>
    </w:p>
    <w:p w14:paraId="1F7D0DB6" w14:textId="77777777" w:rsidR="00620C96" w:rsidRPr="00A23FA3" w:rsidRDefault="00620C96" w:rsidP="00433310">
      <w:r w:rsidRPr="00A23FA3">
        <w:t xml:space="preserve">Quantity </w:t>
      </w:r>
      <w:r w:rsidRPr="00A23FA3">
        <w:rPr>
          <w:rFonts w:hint="eastAsia"/>
        </w:rPr>
        <w:t>，</w:t>
      </w:r>
      <w:r w:rsidRPr="00A23FA3">
        <w:t>Weight </w:t>
      </w:r>
      <w:r w:rsidRPr="00A23FA3">
        <w:rPr>
          <w:rFonts w:hint="eastAsia"/>
        </w:rPr>
        <w:t>，币种</w:t>
      </w:r>
    </w:p>
    <w:p w14:paraId="43F83F95" w14:textId="77777777" w:rsidR="00620C96" w:rsidRPr="00A23FA3" w:rsidRDefault="00620C96" w:rsidP="00433310">
      <w:r w:rsidRPr="00A23FA3">
        <w:rPr>
          <w:rFonts w:hint="eastAsia"/>
        </w:rPr>
        <w:t>下拉选不同类型，调对应字段填写</w:t>
      </w:r>
      <w:r w:rsidRPr="00A23FA3">
        <w:t xml:space="preserve">  </w:t>
      </w:r>
    </w:p>
    <w:p w14:paraId="3916ABDA" w14:textId="77777777" w:rsidR="00620C96" w:rsidRPr="00A23FA3" w:rsidRDefault="00620C96" w:rsidP="00433310"/>
    <w:p w14:paraId="2046AD1A" w14:textId="77B1F0CF" w:rsidR="00620C96" w:rsidRPr="0069570C" w:rsidRDefault="00620C96" w:rsidP="00620C96">
      <w:pPr>
        <w:pStyle w:val="a0"/>
        <w:numPr>
          <w:ilvl w:val="0"/>
          <w:numId w:val="86"/>
        </w:numPr>
        <w:ind w:firstLineChars="0"/>
        <w:rPr>
          <w:color w:val="FF0000"/>
        </w:rPr>
      </w:pPr>
      <w:r w:rsidRPr="0069570C">
        <w:rPr>
          <w:rFonts w:hint="eastAsia"/>
          <w:color w:val="FF0000"/>
        </w:rPr>
        <w:t>所有</w:t>
      </w:r>
      <w:r w:rsidRPr="0069570C">
        <w:rPr>
          <w:rFonts w:hint="eastAsia"/>
          <w:color w:val="FF0000"/>
        </w:rPr>
        <w:t>C</w:t>
      </w:r>
      <w:r w:rsidRPr="0069570C">
        <w:rPr>
          <w:color w:val="FF0000"/>
        </w:rPr>
        <w:t>ASE</w:t>
      </w:r>
    </w:p>
    <w:p w14:paraId="49F4373B" w14:textId="2061C2A6" w:rsidR="007001CF" w:rsidRPr="0069570C" w:rsidRDefault="00620C96" w:rsidP="00620C96">
      <w:pPr>
        <w:ind w:left="420"/>
        <w:rPr>
          <w:color w:val="FF0000"/>
        </w:rPr>
      </w:pPr>
      <w:r w:rsidRPr="0069570C">
        <w:rPr>
          <w:rFonts w:hint="eastAsia"/>
          <w:color w:val="FF0000"/>
        </w:rPr>
        <w:t>这里可以看到所有的</w:t>
      </w:r>
      <w:r w:rsidRPr="0069570C">
        <w:rPr>
          <w:rFonts w:hint="eastAsia"/>
          <w:color w:val="FF0000"/>
        </w:rPr>
        <w:t>C</w:t>
      </w:r>
      <w:r w:rsidR="0069570C" w:rsidRPr="0069570C">
        <w:rPr>
          <w:color w:val="FF0000"/>
        </w:rPr>
        <w:t>ASE</w:t>
      </w:r>
    </w:p>
    <w:p w14:paraId="61751532" w14:textId="490ECFE6" w:rsidR="0069570C" w:rsidRPr="0069570C" w:rsidRDefault="0069570C" w:rsidP="00620C96">
      <w:pPr>
        <w:ind w:left="420"/>
        <w:rPr>
          <w:color w:val="FF0000"/>
        </w:rPr>
      </w:pPr>
      <w:r w:rsidRPr="0069570C">
        <w:rPr>
          <w:color w:val="FF0000"/>
        </w:rPr>
        <w:t>CASE</w:t>
      </w:r>
      <w:r w:rsidRPr="0069570C">
        <w:rPr>
          <w:rFonts w:hint="eastAsia"/>
          <w:color w:val="FF0000"/>
        </w:rPr>
        <w:t>相关的</w:t>
      </w:r>
      <w:r w:rsidRPr="0069570C">
        <w:rPr>
          <w:rFonts w:hint="eastAsia"/>
          <w:color w:val="FF0000"/>
        </w:rPr>
        <w:t>D</w:t>
      </w:r>
      <w:r w:rsidRPr="0069570C">
        <w:rPr>
          <w:color w:val="FF0000"/>
        </w:rPr>
        <w:t>ETAILS</w:t>
      </w:r>
      <w:r w:rsidRPr="0069570C">
        <w:rPr>
          <w:rFonts w:hint="eastAsia"/>
          <w:color w:val="FF0000"/>
        </w:rPr>
        <w:t>所有内容都可以在这里看到，只是这里没有</w:t>
      </w:r>
      <w:r>
        <w:rPr>
          <w:rFonts w:hint="eastAsia"/>
          <w:color w:val="FF0000"/>
        </w:rPr>
        <w:t>业务流的</w:t>
      </w:r>
      <w:r w:rsidRPr="0069570C">
        <w:rPr>
          <w:rFonts w:hint="eastAsia"/>
          <w:color w:val="FF0000"/>
        </w:rPr>
        <w:t>操作权限</w:t>
      </w:r>
    </w:p>
    <w:p w14:paraId="466D678C" w14:textId="77777777" w:rsidR="007001CF" w:rsidRPr="0069570C" w:rsidRDefault="007001CF" w:rsidP="00620C96">
      <w:pPr>
        <w:ind w:left="420"/>
        <w:rPr>
          <w:color w:val="FF0000"/>
        </w:rPr>
      </w:pPr>
    </w:p>
    <w:p w14:paraId="0E99BF9C" w14:textId="23344218" w:rsidR="007001CF" w:rsidRPr="0069570C" w:rsidRDefault="007001CF" w:rsidP="007001CF">
      <w:pPr>
        <w:pStyle w:val="a0"/>
        <w:numPr>
          <w:ilvl w:val="0"/>
          <w:numId w:val="86"/>
        </w:numPr>
        <w:ind w:firstLineChars="0"/>
        <w:rPr>
          <w:color w:val="FF0000"/>
        </w:rPr>
      </w:pPr>
      <w:r w:rsidRPr="0069570C">
        <w:rPr>
          <w:rFonts w:hint="eastAsia"/>
          <w:color w:val="FF0000"/>
        </w:rPr>
        <w:t>C</w:t>
      </w:r>
      <w:r w:rsidRPr="0069570C">
        <w:rPr>
          <w:color w:val="FF0000"/>
        </w:rPr>
        <w:t>ASE</w:t>
      </w:r>
      <w:r w:rsidRPr="0069570C">
        <w:rPr>
          <w:color w:val="FF0000"/>
        </w:rPr>
        <w:t xml:space="preserve"> BY CASE</w:t>
      </w:r>
    </w:p>
    <w:p w14:paraId="26D86883" w14:textId="72BCDF58" w:rsidR="007001CF" w:rsidRPr="0069570C" w:rsidRDefault="007001CF" w:rsidP="007001CF">
      <w:pPr>
        <w:pStyle w:val="a0"/>
        <w:ind w:left="420" w:firstLineChars="0" w:firstLine="0"/>
        <w:rPr>
          <w:color w:val="FF0000"/>
        </w:rPr>
      </w:pPr>
      <w:r w:rsidRPr="0069570C">
        <w:rPr>
          <w:rFonts w:hint="eastAsia"/>
          <w:color w:val="FF0000"/>
        </w:rPr>
        <w:t>如果哪个</w:t>
      </w:r>
      <w:r w:rsidRPr="0069570C">
        <w:rPr>
          <w:rFonts w:hint="eastAsia"/>
          <w:color w:val="FF0000"/>
        </w:rPr>
        <w:t>C</w:t>
      </w:r>
      <w:r w:rsidRPr="0069570C">
        <w:rPr>
          <w:color w:val="FF0000"/>
        </w:rPr>
        <w:t>ASE</w:t>
      </w:r>
      <w:r w:rsidRPr="0069570C">
        <w:rPr>
          <w:rFonts w:hint="eastAsia"/>
          <w:color w:val="FF0000"/>
        </w:rPr>
        <w:t>有填写了</w:t>
      </w:r>
      <w:r w:rsidRPr="0069570C">
        <w:rPr>
          <w:rFonts w:hint="eastAsia"/>
          <w:color w:val="FF0000"/>
        </w:rPr>
        <w:t>C</w:t>
      </w:r>
      <w:r w:rsidRPr="0069570C">
        <w:rPr>
          <w:color w:val="FF0000"/>
        </w:rPr>
        <w:t>ASE BY CASE</w:t>
      </w:r>
      <w:r w:rsidRPr="0069570C">
        <w:rPr>
          <w:rFonts w:hint="eastAsia"/>
          <w:color w:val="FF0000"/>
        </w:rPr>
        <w:t>表单则会出现在这里</w:t>
      </w:r>
    </w:p>
    <w:p w14:paraId="52D1283B" w14:textId="28744C71" w:rsidR="007001CF" w:rsidRPr="0069570C" w:rsidRDefault="007001CF" w:rsidP="007001CF">
      <w:pPr>
        <w:pStyle w:val="a0"/>
        <w:ind w:left="420" w:firstLineChars="0" w:firstLine="0"/>
        <w:rPr>
          <w:color w:val="FF0000"/>
        </w:rPr>
      </w:pPr>
      <w:r w:rsidRPr="0069570C">
        <w:rPr>
          <w:rFonts w:hint="eastAsia"/>
          <w:color w:val="FF0000"/>
        </w:rPr>
        <w:t>右上角显示总共填了多少张</w:t>
      </w:r>
      <w:r w:rsidRPr="0069570C">
        <w:rPr>
          <w:rFonts w:hint="eastAsia"/>
          <w:color w:val="FF0000"/>
        </w:rPr>
        <w:t>C</w:t>
      </w:r>
      <w:r w:rsidRPr="0069570C">
        <w:rPr>
          <w:color w:val="FF0000"/>
        </w:rPr>
        <w:t>ASE BY CASE</w:t>
      </w:r>
      <w:r w:rsidRPr="0069570C">
        <w:rPr>
          <w:rFonts w:hint="eastAsia"/>
          <w:color w:val="FF0000"/>
        </w:rPr>
        <w:t>表单，数字会随着时间范围的筛选变化</w:t>
      </w:r>
    </w:p>
    <w:p w14:paraId="10A560FF" w14:textId="521D43DB" w:rsidR="007001CF" w:rsidRPr="0069570C" w:rsidRDefault="003B6BC7" w:rsidP="007001CF">
      <w:pPr>
        <w:pStyle w:val="a0"/>
        <w:ind w:left="420" w:firstLineChars="0" w:firstLine="0"/>
        <w:rPr>
          <w:rFonts w:hint="eastAsia"/>
          <w:color w:val="FF0000"/>
        </w:rPr>
      </w:pPr>
      <w:r w:rsidRPr="0069570C">
        <w:rPr>
          <w:rFonts w:hint="eastAsia"/>
          <w:color w:val="FF0000"/>
        </w:rPr>
        <w:t>点击</w:t>
      </w:r>
      <w:r w:rsidRPr="0069570C">
        <w:rPr>
          <w:rFonts w:hint="eastAsia"/>
          <w:color w:val="FF0000"/>
        </w:rPr>
        <w:t>D</w:t>
      </w:r>
      <w:r w:rsidRPr="0069570C">
        <w:rPr>
          <w:color w:val="FF0000"/>
        </w:rPr>
        <w:t>etails</w:t>
      </w:r>
      <w:r w:rsidRPr="0069570C">
        <w:rPr>
          <w:rFonts w:hint="eastAsia"/>
          <w:color w:val="FF0000"/>
        </w:rPr>
        <w:t>可以查看该</w:t>
      </w:r>
      <w:r w:rsidRPr="0069570C">
        <w:rPr>
          <w:rFonts w:hint="eastAsia"/>
          <w:color w:val="FF0000"/>
        </w:rPr>
        <w:t>C</w:t>
      </w:r>
      <w:r w:rsidRPr="0069570C">
        <w:rPr>
          <w:color w:val="FF0000"/>
        </w:rPr>
        <w:t>ASE BY CASE</w:t>
      </w:r>
      <w:r w:rsidRPr="0069570C">
        <w:rPr>
          <w:rFonts w:hint="eastAsia"/>
          <w:color w:val="FF0000"/>
        </w:rPr>
        <w:t>表单的内容</w:t>
      </w:r>
    </w:p>
    <w:p w14:paraId="45DAB5A7" w14:textId="77777777" w:rsidR="007001CF" w:rsidRDefault="007001CF" w:rsidP="007001CF"/>
    <w:p w14:paraId="46AED1EC" w14:textId="46FF2928" w:rsidR="00620C96" w:rsidRPr="00A23FA3" w:rsidRDefault="00620C96" w:rsidP="007001CF">
      <w:r w:rsidRPr="00A23FA3">
        <w:t xml:space="preserve">                         </w:t>
      </w:r>
    </w:p>
    <w:p w14:paraId="0900D263" w14:textId="6BF5B4EE" w:rsidR="00433310" w:rsidRPr="00A23FA3" w:rsidRDefault="00433310" w:rsidP="00433310">
      <w:pPr>
        <w:pStyle w:val="215"/>
        <w:ind w:left="600"/>
        <w:rPr>
          <w:rFonts w:ascii="等线" w:eastAsia="等线" w:hAnsi="等线"/>
          <w:sz w:val="21"/>
          <w:szCs w:val="21"/>
        </w:rPr>
      </w:pPr>
      <w:bookmarkStart w:id="4728" w:name="OLE_LINK32"/>
      <w:bookmarkStart w:id="4729" w:name="OLE_LINK33"/>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730" w:name="_Toc519582910"/>
      <w:bookmarkStart w:id="4731" w:name="_Toc520839434"/>
      <w:r w:rsidRPr="00A23FA3">
        <w:rPr>
          <w:rFonts w:ascii="等线" w:eastAsia="等线" w:hAnsi="等线" w:cs="Times New Roman"/>
          <w:sz w:val="21"/>
          <w:szCs w:val="21"/>
        </w:rPr>
        <w:t>3.2.10.3. Interface requirements</w:t>
      </w:r>
      <w:bookmarkEnd w:id="4730"/>
      <w:bookmarkEnd w:id="4731"/>
    </w:p>
    <w:bookmarkEnd w:id="4728"/>
    <w:bookmarkEnd w:id="4729"/>
    <w:p w14:paraId="7FF42EA8" w14:textId="77777777" w:rsidR="00620C96" w:rsidRPr="002C3ADB" w:rsidRDefault="00620C96" w:rsidP="00620C96">
      <w:pPr>
        <w:pStyle w:val="a0"/>
        <w:numPr>
          <w:ilvl w:val="0"/>
          <w:numId w:val="86"/>
        </w:numPr>
        <w:ind w:firstLineChars="0"/>
        <w:rPr>
          <w:rFonts w:ascii="等线" w:eastAsia="等线" w:hAnsi="等线"/>
          <w:b/>
          <w:color w:val="FF0000"/>
          <w:szCs w:val="21"/>
          <w:rPrChange w:id="4732" w:author="raye" w:date="2018-07-18T17:52:00Z">
            <w:rPr/>
          </w:rPrChange>
        </w:rPr>
      </w:pPr>
      <w:r w:rsidRPr="002C3ADB">
        <w:rPr>
          <w:rFonts w:ascii="等线" w:eastAsia="等线" w:hAnsi="等线"/>
          <w:b/>
          <w:color w:val="FF0000"/>
          <w:szCs w:val="21"/>
          <w:rPrChange w:id="4733" w:author="raye" w:date="2018-07-18T17:52:00Z">
            <w:rPr/>
          </w:rPrChange>
        </w:rPr>
        <w:t>List of sanctions countries</w:t>
      </w:r>
    </w:p>
    <w:p w14:paraId="7F93E139" w14:textId="2AAC6880" w:rsidR="00433310" w:rsidRPr="00A23FA3" w:rsidRDefault="00433310" w:rsidP="00620C96">
      <w:del w:id="4734" w:author="raye" w:date="2018-07-18T18:00:00Z">
        <w:r w:rsidRPr="00A23FA3" w:rsidDel="00CE28BA">
          <w:rPr>
            <w:noProof/>
          </w:rPr>
          <w:drawing>
            <wp:inline distT="0" distB="0" distL="0" distR="0" wp14:anchorId="20DE04A1" wp14:editId="006467D0">
              <wp:extent cx="5274310" cy="3380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380740"/>
                      </a:xfrm>
                      <a:prstGeom prst="rect">
                        <a:avLst/>
                      </a:prstGeom>
                    </pic:spPr>
                  </pic:pic>
                </a:graphicData>
              </a:graphic>
            </wp:inline>
          </w:drawing>
        </w:r>
      </w:del>
    </w:p>
    <w:p w14:paraId="3331B1BB" w14:textId="2C752B91" w:rsidR="00620C96" w:rsidRPr="00A23FA3" w:rsidRDefault="002C3ADB" w:rsidP="00620C96">
      <w:r>
        <w:rPr>
          <w:noProof/>
        </w:rPr>
        <w:drawing>
          <wp:inline distT="0" distB="0" distL="0" distR="0" wp14:anchorId="2615292D" wp14:editId="3F2960B1">
            <wp:extent cx="5274310" cy="35388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538855"/>
                    </a:xfrm>
                    <a:prstGeom prst="rect">
                      <a:avLst/>
                    </a:prstGeom>
                  </pic:spPr>
                </pic:pic>
              </a:graphicData>
            </a:graphic>
          </wp:inline>
        </w:drawing>
      </w:r>
    </w:p>
    <w:p w14:paraId="3F138D45" w14:textId="1357F772" w:rsidR="00620C96" w:rsidRPr="00A23FA3" w:rsidRDefault="00620C96" w:rsidP="00620C96">
      <w:r w:rsidRPr="00A23FA3">
        <w:rPr>
          <w:noProof/>
        </w:rPr>
        <w:drawing>
          <wp:inline distT="0" distB="0" distL="0" distR="0" wp14:anchorId="1C8A0F4F" wp14:editId="2B011BB6">
            <wp:extent cx="5274310" cy="34372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437255"/>
                    </a:xfrm>
                    <a:prstGeom prst="rect">
                      <a:avLst/>
                    </a:prstGeom>
                  </pic:spPr>
                </pic:pic>
              </a:graphicData>
            </a:graphic>
          </wp:inline>
        </w:drawing>
      </w:r>
    </w:p>
    <w:p w14:paraId="4AF16ECE" w14:textId="77777777" w:rsidR="00620C96" w:rsidRPr="009D6CC7" w:rsidRDefault="00620C96" w:rsidP="00620C96">
      <w:pPr>
        <w:pStyle w:val="a0"/>
        <w:numPr>
          <w:ilvl w:val="0"/>
          <w:numId w:val="86"/>
        </w:numPr>
        <w:ind w:firstLineChars="0"/>
        <w:rPr>
          <w:rFonts w:ascii="等线" w:eastAsia="等线" w:hAnsi="等线"/>
          <w:b/>
          <w:color w:val="FF0000"/>
          <w:szCs w:val="21"/>
          <w:rPrChange w:id="4735" w:author="raye" w:date="2018-07-18T17:52:00Z">
            <w:rPr/>
          </w:rPrChange>
        </w:rPr>
      </w:pPr>
      <w:r w:rsidRPr="009D6CC7">
        <w:rPr>
          <w:rFonts w:ascii="等线" w:eastAsia="等线" w:hAnsi="等线"/>
          <w:b/>
          <w:color w:val="FF0000"/>
          <w:szCs w:val="21"/>
          <w:rPrChange w:id="4736" w:author="raye" w:date="2018-07-18T17:52:00Z">
            <w:rPr/>
          </w:rPrChange>
        </w:rPr>
        <w:lastRenderedPageBreak/>
        <w:t>Common Tax Havens</w:t>
      </w:r>
    </w:p>
    <w:p w14:paraId="30BC91E7" w14:textId="5B03D658" w:rsidR="00620C96" w:rsidRPr="00A23FA3" w:rsidRDefault="009D6CC7" w:rsidP="00620C96">
      <w:r>
        <w:rPr>
          <w:noProof/>
        </w:rPr>
        <w:drawing>
          <wp:inline distT="0" distB="0" distL="0" distR="0" wp14:anchorId="3D42DC44" wp14:editId="5D236381">
            <wp:extent cx="5274310" cy="343979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439795"/>
                    </a:xfrm>
                    <a:prstGeom prst="rect">
                      <a:avLst/>
                    </a:prstGeom>
                  </pic:spPr>
                </pic:pic>
              </a:graphicData>
            </a:graphic>
          </wp:inline>
        </w:drawing>
      </w:r>
    </w:p>
    <w:p w14:paraId="6B324E41" w14:textId="1BFDB350" w:rsidR="00620C96" w:rsidRPr="00A23FA3" w:rsidRDefault="00620C96" w:rsidP="00620C96">
      <w:r w:rsidRPr="00A23FA3">
        <w:rPr>
          <w:noProof/>
        </w:rPr>
        <w:lastRenderedPageBreak/>
        <w:drawing>
          <wp:inline distT="0" distB="0" distL="0" distR="0" wp14:anchorId="785CA22F" wp14:editId="14C6E01C">
            <wp:extent cx="4200000" cy="557142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00000" cy="5571429"/>
                    </a:xfrm>
                    <a:prstGeom prst="rect">
                      <a:avLst/>
                    </a:prstGeom>
                  </pic:spPr>
                </pic:pic>
              </a:graphicData>
            </a:graphic>
          </wp:inline>
        </w:drawing>
      </w:r>
    </w:p>
    <w:p w14:paraId="0EEF280D" w14:textId="77777777" w:rsidR="00620C96" w:rsidRPr="0068247E" w:rsidRDefault="00620C96" w:rsidP="00620C96">
      <w:pPr>
        <w:pStyle w:val="a0"/>
        <w:numPr>
          <w:ilvl w:val="0"/>
          <w:numId w:val="86"/>
        </w:numPr>
        <w:ind w:firstLineChars="0"/>
        <w:rPr>
          <w:rFonts w:ascii="等线" w:eastAsia="等线" w:hAnsi="等线"/>
          <w:b/>
          <w:color w:val="FF0000"/>
          <w:szCs w:val="21"/>
        </w:rPr>
      </w:pPr>
      <w:r w:rsidRPr="0068247E">
        <w:rPr>
          <w:rFonts w:ascii="等线" w:eastAsia="等线" w:hAnsi="等线"/>
          <w:b/>
          <w:color w:val="FF0000"/>
          <w:szCs w:val="21"/>
          <w:rPrChange w:id="4737" w:author="raye" w:date="2018-07-18T17:52:00Z">
            <w:rPr/>
          </w:rPrChange>
        </w:rPr>
        <w:t>Company name suffix list</w:t>
      </w:r>
    </w:p>
    <w:p w14:paraId="6ED4BD74" w14:textId="60F12488" w:rsidR="00620C96" w:rsidRPr="00A23FA3" w:rsidRDefault="0068247E" w:rsidP="00620C96">
      <w:r>
        <w:rPr>
          <w:noProof/>
        </w:rPr>
        <w:lastRenderedPageBreak/>
        <w:drawing>
          <wp:inline distT="0" distB="0" distL="0" distR="0" wp14:anchorId="1E136461" wp14:editId="2F879831">
            <wp:extent cx="5274310" cy="3161030"/>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161030"/>
                    </a:xfrm>
                    <a:prstGeom prst="rect">
                      <a:avLst/>
                    </a:prstGeom>
                  </pic:spPr>
                </pic:pic>
              </a:graphicData>
            </a:graphic>
          </wp:inline>
        </w:drawing>
      </w:r>
    </w:p>
    <w:p w14:paraId="6F4A93B7" w14:textId="74315F95" w:rsidR="00620C96" w:rsidRPr="00A23FA3" w:rsidRDefault="00620C96" w:rsidP="00620C96">
      <w:r w:rsidRPr="00A23FA3">
        <w:rPr>
          <w:noProof/>
        </w:rPr>
        <w:lastRenderedPageBreak/>
        <w:drawing>
          <wp:inline distT="0" distB="0" distL="0" distR="0" wp14:anchorId="546C7BFE" wp14:editId="57E9183E">
            <wp:extent cx="5274310" cy="5729605"/>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5729605"/>
                    </a:xfrm>
                    <a:prstGeom prst="rect">
                      <a:avLst/>
                    </a:prstGeom>
                  </pic:spPr>
                </pic:pic>
              </a:graphicData>
            </a:graphic>
          </wp:inline>
        </w:drawing>
      </w:r>
    </w:p>
    <w:p w14:paraId="0D22C385" w14:textId="7EAD7CAA" w:rsidR="00620C96" w:rsidRPr="00A23FA3" w:rsidRDefault="00620C96" w:rsidP="00620C96">
      <w:pPr>
        <w:spacing w:afterLines="50" w:after="156"/>
        <w:rPr>
          <w:rFonts w:ascii="Calibri" w:hAnsi="Calibri" w:cstheme="minorHAnsi"/>
          <w:sz w:val="24"/>
        </w:rPr>
      </w:pPr>
    </w:p>
    <w:p w14:paraId="2D967DF8" w14:textId="77777777" w:rsidR="00620C96" w:rsidRPr="0068247E" w:rsidRDefault="00620C96" w:rsidP="00620C96">
      <w:pPr>
        <w:pStyle w:val="a0"/>
        <w:numPr>
          <w:ilvl w:val="0"/>
          <w:numId w:val="86"/>
        </w:numPr>
        <w:ind w:firstLineChars="0"/>
        <w:rPr>
          <w:rFonts w:ascii="等线" w:eastAsia="等线" w:hAnsi="等线"/>
          <w:b/>
          <w:color w:val="FF0000"/>
          <w:szCs w:val="21"/>
          <w:rPrChange w:id="4738" w:author="raye" w:date="2018-07-18T17:52:00Z">
            <w:rPr/>
          </w:rPrChange>
        </w:rPr>
      </w:pPr>
      <w:bookmarkStart w:id="4739" w:name="OLE_LINK52"/>
      <w:bookmarkStart w:id="4740" w:name="OLE_LINK53"/>
      <w:r w:rsidRPr="0068247E">
        <w:rPr>
          <w:rFonts w:ascii="等线" w:eastAsia="等线" w:hAnsi="等线"/>
          <w:b/>
          <w:color w:val="FF0000"/>
          <w:szCs w:val="21"/>
          <w:rPrChange w:id="4741" w:author="raye" w:date="2018-07-18T17:52:00Z">
            <w:rPr/>
          </w:rPrChange>
        </w:rPr>
        <w:t>Top 10 Exports</w:t>
      </w:r>
    </w:p>
    <w:bookmarkEnd w:id="4739"/>
    <w:bookmarkEnd w:id="4740"/>
    <w:p w14:paraId="609487D5" w14:textId="3A362DB6" w:rsidR="00620C96" w:rsidRPr="00A23FA3" w:rsidRDefault="00620C96" w:rsidP="00620C96">
      <w:pPr>
        <w:spacing w:afterLines="50" w:after="156"/>
        <w:rPr>
          <w:rFonts w:ascii="Calibri" w:hAnsi="Calibri" w:cstheme="minorHAnsi"/>
          <w:sz w:val="24"/>
        </w:rPr>
      </w:pPr>
    </w:p>
    <w:p w14:paraId="4B846087" w14:textId="42EEA5C1" w:rsidR="00620C96" w:rsidRPr="00A23FA3" w:rsidRDefault="0068247E">
      <w:pPr>
        <w:spacing w:afterLines="50" w:after="156"/>
        <w:rPr>
          <w:rFonts w:ascii="Calibri" w:hAnsi="Calibri" w:cstheme="minorHAnsi"/>
          <w:sz w:val="24"/>
        </w:rPr>
        <w:pPrChange w:id="4742" w:author="raye" w:date="2018-07-17T10:23:00Z">
          <w:pPr>
            <w:pStyle w:val="a0"/>
            <w:numPr>
              <w:numId w:val="8"/>
            </w:numPr>
            <w:spacing w:afterLines="50" w:after="156"/>
            <w:ind w:left="845" w:firstLineChars="0" w:hanging="420"/>
          </w:pPr>
        </w:pPrChange>
      </w:pPr>
      <w:r>
        <w:rPr>
          <w:noProof/>
        </w:rPr>
        <w:lastRenderedPageBreak/>
        <w:drawing>
          <wp:inline distT="0" distB="0" distL="0" distR="0" wp14:anchorId="5859C08B" wp14:editId="631A8721">
            <wp:extent cx="5274310" cy="3194685"/>
            <wp:effectExtent l="0" t="0" r="254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94685"/>
                    </a:xfrm>
                    <a:prstGeom prst="rect">
                      <a:avLst/>
                    </a:prstGeom>
                  </pic:spPr>
                </pic:pic>
              </a:graphicData>
            </a:graphic>
          </wp:inline>
        </w:drawing>
      </w:r>
    </w:p>
    <w:p w14:paraId="5CEB19A0" w14:textId="3F71B7BA" w:rsidR="00433310" w:rsidRPr="00A23FA3" w:rsidRDefault="00620C96">
      <w:pPr>
        <w:spacing w:afterLines="50" w:after="156"/>
        <w:rPr>
          <w:rFonts w:ascii="Calibri" w:hAnsi="Calibri" w:cstheme="minorHAnsi"/>
          <w:sz w:val="24"/>
        </w:rPr>
        <w:pPrChange w:id="4743" w:author="raye" w:date="2018-07-17T10:23:00Z">
          <w:pPr>
            <w:pStyle w:val="a0"/>
            <w:numPr>
              <w:numId w:val="8"/>
            </w:numPr>
            <w:spacing w:afterLines="50" w:after="156"/>
            <w:ind w:left="845" w:firstLineChars="0" w:hanging="420"/>
          </w:pPr>
        </w:pPrChange>
      </w:pPr>
      <w:r w:rsidRPr="00A23FA3">
        <w:rPr>
          <w:noProof/>
        </w:rPr>
        <w:lastRenderedPageBreak/>
        <w:drawing>
          <wp:inline distT="0" distB="0" distL="0" distR="0" wp14:anchorId="00E06B4F" wp14:editId="3C816C19">
            <wp:extent cx="5209524" cy="622857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09524" cy="6228571"/>
                    </a:xfrm>
                    <a:prstGeom prst="rect">
                      <a:avLst/>
                    </a:prstGeom>
                  </pic:spPr>
                </pic:pic>
              </a:graphicData>
            </a:graphic>
          </wp:inline>
        </w:drawing>
      </w:r>
    </w:p>
    <w:p w14:paraId="6AE2869F" w14:textId="77777777" w:rsidR="00620C96" w:rsidRPr="0068247E" w:rsidRDefault="00620C96" w:rsidP="00620C96">
      <w:pPr>
        <w:pStyle w:val="a0"/>
        <w:numPr>
          <w:ilvl w:val="0"/>
          <w:numId w:val="86"/>
        </w:numPr>
        <w:ind w:firstLineChars="0"/>
        <w:rPr>
          <w:rFonts w:ascii="等线" w:eastAsia="等线" w:hAnsi="等线"/>
          <w:b/>
          <w:color w:val="FF0000"/>
          <w:szCs w:val="21"/>
        </w:rPr>
      </w:pPr>
      <w:r w:rsidRPr="0068247E">
        <w:rPr>
          <w:rFonts w:ascii="等线" w:eastAsia="等线" w:hAnsi="等线"/>
          <w:b/>
          <w:color w:val="FF0000"/>
          <w:szCs w:val="21"/>
        </w:rPr>
        <w:t>Customer list of branches</w:t>
      </w:r>
    </w:p>
    <w:p w14:paraId="08A239BC" w14:textId="15F84E14" w:rsidR="00620C96" w:rsidRPr="00A23FA3" w:rsidRDefault="0068247E" w:rsidP="00620C96">
      <w:pPr>
        <w:spacing w:afterLines="50" w:after="156"/>
        <w:rPr>
          <w:rFonts w:ascii="Calibri" w:hAnsi="Calibri" w:cstheme="minorHAnsi"/>
          <w:sz w:val="24"/>
        </w:rPr>
      </w:pPr>
      <w:r>
        <w:rPr>
          <w:noProof/>
        </w:rPr>
        <w:lastRenderedPageBreak/>
        <w:drawing>
          <wp:inline distT="0" distB="0" distL="0" distR="0" wp14:anchorId="71D820F1" wp14:editId="0F2E09E5">
            <wp:extent cx="5274310" cy="250444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04440"/>
                    </a:xfrm>
                    <a:prstGeom prst="rect">
                      <a:avLst/>
                    </a:prstGeom>
                  </pic:spPr>
                </pic:pic>
              </a:graphicData>
            </a:graphic>
          </wp:inline>
        </w:drawing>
      </w:r>
    </w:p>
    <w:p w14:paraId="2CA50BB2" w14:textId="04F13739" w:rsidR="00620C96" w:rsidRPr="00A23FA3" w:rsidRDefault="00620C96" w:rsidP="00620C96">
      <w:pPr>
        <w:spacing w:afterLines="50" w:after="156"/>
        <w:rPr>
          <w:rFonts w:ascii="Calibri" w:hAnsi="Calibri" w:cstheme="minorHAnsi"/>
          <w:sz w:val="24"/>
        </w:rPr>
      </w:pPr>
      <w:r w:rsidRPr="00A23FA3">
        <w:rPr>
          <w:noProof/>
        </w:rPr>
        <w:lastRenderedPageBreak/>
        <w:drawing>
          <wp:inline distT="0" distB="0" distL="0" distR="0" wp14:anchorId="3415773A" wp14:editId="01B55767">
            <wp:extent cx="5274310" cy="6246495"/>
            <wp:effectExtent l="0" t="0" r="2540"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6246495"/>
                    </a:xfrm>
                    <a:prstGeom prst="rect">
                      <a:avLst/>
                    </a:prstGeom>
                  </pic:spPr>
                </pic:pic>
              </a:graphicData>
            </a:graphic>
          </wp:inline>
        </w:drawing>
      </w:r>
    </w:p>
    <w:p w14:paraId="46047EFE" w14:textId="77777777" w:rsidR="00620C96" w:rsidRPr="0068247E" w:rsidRDefault="00620C96">
      <w:pPr>
        <w:pStyle w:val="a0"/>
        <w:numPr>
          <w:ilvl w:val="0"/>
          <w:numId w:val="86"/>
        </w:numPr>
        <w:ind w:firstLineChars="0"/>
        <w:rPr>
          <w:rFonts w:ascii="等线" w:eastAsia="等线" w:hAnsi="等线"/>
          <w:b/>
          <w:color w:val="FF0000"/>
          <w:szCs w:val="21"/>
        </w:rPr>
      </w:pPr>
      <w:ins w:id="4744" w:author="raye" w:date="2018-07-17T15:06:00Z">
        <w:r w:rsidRPr="0068247E">
          <w:rPr>
            <w:rFonts w:ascii="等线" w:eastAsia="等线" w:hAnsi="等线"/>
            <w:b/>
            <w:color w:val="FF0000"/>
            <w:szCs w:val="21"/>
            <w:rPrChange w:id="4745" w:author="raye" w:date="2018-07-18T17:52:00Z">
              <w:rPr/>
            </w:rPrChange>
          </w:rPr>
          <w:t>List of third-party websites</w:t>
        </w:r>
      </w:ins>
    </w:p>
    <w:p w14:paraId="34E04180" w14:textId="77777777" w:rsidR="00620C96" w:rsidRPr="00A23FA3" w:rsidRDefault="00620C96" w:rsidP="00620C96">
      <w:pPr>
        <w:spacing w:afterLines="50" w:after="156"/>
        <w:rPr>
          <w:rFonts w:ascii="Calibri" w:hAnsi="Calibri" w:cstheme="minorHAnsi"/>
          <w:sz w:val="24"/>
        </w:rPr>
      </w:pPr>
    </w:p>
    <w:p w14:paraId="4118D420" w14:textId="49A66712" w:rsidR="00620C96" w:rsidRDefault="0068247E" w:rsidP="00620C96">
      <w:pPr>
        <w:spacing w:afterLines="50" w:after="156"/>
        <w:rPr>
          <w:rFonts w:ascii="Calibri" w:hAnsi="Calibri" w:cstheme="minorHAnsi"/>
          <w:sz w:val="24"/>
        </w:rPr>
      </w:pPr>
      <w:r>
        <w:rPr>
          <w:noProof/>
        </w:rPr>
        <w:lastRenderedPageBreak/>
        <w:drawing>
          <wp:inline distT="0" distB="0" distL="0" distR="0" wp14:anchorId="51867361" wp14:editId="45C8A381">
            <wp:extent cx="5274310" cy="25215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21585"/>
                    </a:xfrm>
                    <a:prstGeom prst="rect">
                      <a:avLst/>
                    </a:prstGeom>
                  </pic:spPr>
                </pic:pic>
              </a:graphicData>
            </a:graphic>
          </wp:inline>
        </w:drawing>
      </w:r>
    </w:p>
    <w:p w14:paraId="0FCD05B1" w14:textId="77777777" w:rsidR="0068247E" w:rsidRPr="00A23FA3" w:rsidRDefault="0068247E" w:rsidP="00620C96">
      <w:pPr>
        <w:spacing w:afterLines="50" w:after="156"/>
        <w:rPr>
          <w:rFonts w:ascii="Calibri" w:hAnsi="Calibri" w:cstheme="minorHAnsi" w:hint="eastAsia"/>
          <w:sz w:val="24"/>
        </w:rPr>
      </w:pPr>
    </w:p>
    <w:p w14:paraId="163E8CD7" w14:textId="77310725" w:rsidR="00620C96" w:rsidRDefault="006F2ECC" w:rsidP="00620C96">
      <w:pPr>
        <w:spacing w:afterLines="50" w:after="156"/>
        <w:rPr>
          <w:rFonts w:ascii="Calibri" w:hAnsi="Calibri" w:cstheme="minorHAnsi"/>
          <w:sz w:val="24"/>
        </w:rPr>
      </w:pPr>
      <w:r w:rsidRPr="00A23FA3">
        <w:rPr>
          <w:noProof/>
        </w:rPr>
        <w:drawing>
          <wp:inline distT="0" distB="0" distL="0" distR="0" wp14:anchorId="7DA20302" wp14:editId="4B5A6EA5">
            <wp:extent cx="4409524" cy="519047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9524" cy="5190476"/>
                    </a:xfrm>
                    <a:prstGeom prst="rect">
                      <a:avLst/>
                    </a:prstGeom>
                  </pic:spPr>
                </pic:pic>
              </a:graphicData>
            </a:graphic>
          </wp:inline>
        </w:drawing>
      </w:r>
    </w:p>
    <w:p w14:paraId="2EEC1526" w14:textId="5CA097F2" w:rsidR="0068247E" w:rsidRPr="00A23FA3" w:rsidRDefault="0068247E" w:rsidP="00620C96">
      <w:pPr>
        <w:spacing w:afterLines="50" w:after="156"/>
        <w:rPr>
          <w:rFonts w:ascii="Calibri" w:hAnsi="Calibri" w:cstheme="minorHAnsi" w:hint="eastAsia"/>
          <w:sz w:val="24"/>
        </w:rPr>
      </w:pPr>
      <w:r>
        <w:rPr>
          <w:noProof/>
        </w:rPr>
        <w:lastRenderedPageBreak/>
        <w:drawing>
          <wp:inline distT="0" distB="0" distL="0" distR="0" wp14:anchorId="17F1F802" wp14:editId="38C41714">
            <wp:extent cx="4380952" cy="3828571"/>
            <wp:effectExtent l="0" t="0" r="635"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80952" cy="3828571"/>
                    </a:xfrm>
                    <a:prstGeom prst="rect">
                      <a:avLst/>
                    </a:prstGeom>
                  </pic:spPr>
                </pic:pic>
              </a:graphicData>
            </a:graphic>
          </wp:inline>
        </w:drawing>
      </w:r>
    </w:p>
    <w:p w14:paraId="07F765F1" w14:textId="6D52965D" w:rsidR="006F2ECC" w:rsidRPr="0068247E" w:rsidRDefault="006F2ECC" w:rsidP="006F2ECC">
      <w:pPr>
        <w:pStyle w:val="a0"/>
        <w:numPr>
          <w:ilvl w:val="0"/>
          <w:numId w:val="86"/>
        </w:numPr>
        <w:spacing w:afterLines="50" w:after="156"/>
        <w:ind w:firstLineChars="0"/>
        <w:rPr>
          <w:rFonts w:ascii="Calibri" w:hAnsi="Calibri" w:cstheme="minorHAnsi"/>
          <w:color w:val="FF0000"/>
          <w:sz w:val="24"/>
        </w:rPr>
      </w:pPr>
      <w:r w:rsidRPr="0068247E">
        <w:rPr>
          <w:color w:val="FF0000"/>
        </w:rPr>
        <w:t>Unit Configuration</w:t>
      </w:r>
    </w:p>
    <w:p w14:paraId="08669C47" w14:textId="3FF57503" w:rsidR="006F2ECC" w:rsidRPr="00A23FA3" w:rsidRDefault="0068247E" w:rsidP="00620C96">
      <w:pPr>
        <w:spacing w:afterLines="50" w:after="156"/>
        <w:rPr>
          <w:rFonts w:ascii="Calibri" w:hAnsi="Calibri" w:cstheme="minorHAnsi"/>
          <w:sz w:val="24"/>
        </w:rPr>
      </w:pPr>
      <w:r>
        <w:rPr>
          <w:noProof/>
        </w:rPr>
        <w:drawing>
          <wp:inline distT="0" distB="0" distL="0" distR="0" wp14:anchorId="4696D5B9" wp14:editId="2464AE61">
            <wp:extent cx="5274310" cy="2983230"/>
            <wp:effectExtent l="0" t="0" r="254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83230"/>
                    </a:xfrm>
                    <a:prstGeom prst="rect">
                      <a:avLst/>
                    </a:prstGeom>
                  </pic:spPr>
                </pic:pic>
              </a:graphicData>
            </a:graphic>
          </wp:inline>
        </w:drawing>
      </w:r>
    </w:p>
    <w:p w14:paraId="446B171E" w14:textId="2B50382A" w:rsidR="00620C96" w:rsidRPr="00A23FA3" w:rsidRDefault="006F2ECC" w:rsidP="00620C96">
      <w:pPr>
        <w:spacing w:afterLines="50" w:after="156"/>
        <w:rPr>
          <w:rFonts w:ascii="Calibri" w:hAnsi="Calibri" w:cstheme="minorHAnsi"/>
          <w:sz w:val="24"/>
        </w:rPr>
      </w:pPr>
      <w:r w:rsidRPr="00A23FA3">
        <w:rPr>
          <w:noProof/>
        </w:rPr>
        <w:lastRenderedPageBreak/>
        <w:drawing>
          <wp:inline distT="0" distB="0" distL="0" distR="0" wp14:anchorId="075A0A0C" wp14:editId="244024C2">
            <wp:extent cx="4038095" cy="6704762"/>
            <wp:effectExtent l="0" t="0" r="635"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38095" cy="6704762"/>
                    </a:xfrm>
                    <a:prstGeom prst="rect">
                      <a:avLst/>
                    </a:prstGeom>
                  </pic:spPr>
                </pic:pic>
              </a:graphicData>
            </a:graphic>
          </wp:inline>
        </w:drawing>
      </w:r>
    </w:p>
    <w:p w14:paraId="3F8767AB" w14:textId="77777777" w:rsidR="006F2ECC" w:rsidRPr="00A23FA3" w:rsidRDefault="006F2ECC" w:rsidP="00620C96">
      <w:pPr>
        <w:spacing w:afterLines="50" w:after="156"/>
        <w:rPr>
          <w:rFonts w:ascii="Calibri" w:hAnsi="Calibri" w:cstheme="minorHAnsi"/>
          <w:sz w:val="24"/>
        </w:rPr>
      </w:pPr>
    </w:p>
    <w:p w14:paraId="161C2819" w14:textId="5B996039" w:rsidR="006F2ECC" w:rsidRPr="0068247E" w:rsidRDefault="006F2ECC" w:rsidP="0068247E">
      <w:pPr>
        <w:pStyle w:val="a0"/>
        <w:numPr>
          <w:ilvl w:val="0"/>
          <w:numId w:val="8"/>
        </w:numPr>
        <w:spacing w:afterLines="50" w:after="156"/>
        <w:ind w:firstLineChars="0"/>
        <w:rPr>
          <w:rFonts w:ascii="Calibri" w:hAnsi="Calibri" w:cstheme="minorHAnsi"/>
          <w:color w:val="FF0000"/>
          <w:sz w:val="24"/>
        </w:rPr>
      </w:pPr>
      <w:bookmarkStart w:id="4746" w:name="OLE_LINK25"/>
      <w:bookmarkStart w:id="4747" w:name="OLE_LINK36"/>
      <w:r w:rsidRPr="0068247E">
        <w:rPr>
          <w:color w:val="FF0000"/>
        </w:rPr>
        <w:t>Case list</w:t>
      </w:r>
    </w:p>
    <w:bookmarkEnd w:id="4746"/>
    <w:bookmarkEnd w:id="4747"/>
    <w:p w14:paraId="0D2E5D85" w14:textId="52346CB8" w:rsidR="006F2ECC" w:rsidRDefault="0068247E" w:rsidP="00620C96">
      <w:pPr>
        <w:spacing w:afterLines="50" w:after="156"/>
        <w:rPr>
          <w:rFonts w:ascii="Calibri" w:hAnsi="Calibri" w:cstheme="minorHAnsi"/>
          <w:sz w:val="24"/>
        </w:rPr>
      </w:pPr>
      <w:r>
        <w:rPr>
          <w:noProof/>
        </w:rPr>
        <w:lastRenderedPageBreak/>
        <w:drawing>
          <wp:inline distT="0" distB="0" distL="0" distR="0" wp14:anchorId="532FC981" wp14:editId="26172D7E">
            <wp:extent cx="5274310" cy="3502660"/>
            <wp:effectExtent l="0" t="0" r="2540"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2660"/>
                    </a:xfrm>
                    <a:prstGeom prst="rect">
                      <a:avLst/>
                    </a:prstGeom>
                  </pic:spPr>
                </pic:pic>
              </a:graphicData>
            </a:graphic>
          </wp:inline>
        </w:drawing>
      </w:r>
    </w:p>
    <w:p w14:paraId="403B9DE5" w14:textId="77777777" w:rsidR="0068247E" w:rsidRDefault="0068247E" w:rsidP="00620C96">
      <w:pPr>
        <w:spacing w:afterLines="50" w:after="156"/>
        <w:rPr>
          <w:rFonts w:ascii="Calibri" w:hAnsi="Calibri" w:cstheme="minorHAnsi" w:hint="eastAsia"/>
          <w:sz w:val="24"/>
        </w:rPr>
      </w:pPr>
    </w:p>
    <w:p w14:paraId="5D9A6002" w14:textId="1E95CF30" w:rsidR="0068247E" w:rsidRPr="0068247E" w:rsidRDefault="0068247E" w:rsidP="0068247E">
      <w:pPr>
        <w:pStyle w:val="a0"/>
        <w:numPr>
          <w:ilvl w:val="0"/>
          <w:numId w:val="266"/>
        </w:numPr>
        <w:spacing w:afterLines="50" w:after="156"/>
        <w:ind w:firstLineChars="0"/>
        <w:rPr>
          <w:rFonts w:ascii="Calibri" w:hAnsi="Calibri" w:cstheme="minorHAnsi" w:hint="eastAsia"/>
          <w:color w:val="FF0000"/>
          <w:sz w:val="24"/>
          <w:rPrChange w:id="4748" w:author="raye" w:date="2018-07-17T10:23:00Z">
            <w:rPr/>
          </w:rPrChange>
        </w:rPr>
      </w:pPr>
      <w:r w:rsidRPr="0068247E">
        <w:rPr>
          <w:color w:val="FF0000"/>
        </w:rPr>
        <w:t>10# Case by Case</w:t>
      </w:r>
    </w:p>
    <w:p w14:paraId="424309DC" w14:textId="1B1981FF" w:rsidR="00433310" w:rsidRPr="00A23FA3" w:rsidRDefault="0068247E" w:rsidP="00433310">
      <w:pPr>
        <w:pStyle w:val="a0"/>
        <w:ind w:left="600" w:firstLineChars="0" w:firstLine="0"/>
      </w:pPr>
      <w:r>
        <w:rPr>
          <w:noProof/>
        </w:rPr>
        <w:drawing>
          <wp:inline distT="0" distB="0" distL="0" distR="0" wp14:anchorId="3C9CCD55" wp14:editId="00B55C01">
            <wp:extent cx="5274310" cy="2580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80640"/>
                    </a:xfrm>
                    <a:prstGeom prst="rect">
                      <a:avLst/>
                    </a:prstGeom>
                  </pic:spPr>
                </pic:pic>
              </a:graphicData>
            </a:graphic>
          </wp:inline>
        </w:drawing>
      </w:r>
    </w:p>
    <w:p w14:paraId="40F2A07D" w14:textId="58F125C9" w:rsidR="00B440F8" w:rsidRPr="00A23FA3" w:rsidRDefault="00433310">
      <w:pPr>
        <w:pStyle w:val="215"/>
        <w:ind w:left="566"/>
        <w:rPr>
          <w:rFonts w:asciiTheme="minorHAnsi" w:hAnsiTheme="minorHAnsi" w:cstheme="minorHAnsi"/>
          <w:sz w:val="24"/>
          <w:szCs w:val="24"/>
        </w:rPr>
        <w:pPrChange w:id="4749" w:author="raye" w:date="2018-07-17T18:06:00Z">
          <w:pPr>
            <w:pStyle w:val="215"/>
            <w:numPr>
              <w:ilvl w:val="2"/>
              <w:numId w:val="90"/>
            </w:numPr>
            <w:ind w:left="1140" w:hanging="720"/>
          </w:pPr>
        </w:pPrChange>
      </w:pPr>
      <w:r w:rsidRPr="00A23FA3">
        <w:rPr>
          <w:rFonts w:asciiTheme="minorHAnsi" w:hAnsiTheme="minorHAnsi" w:cstheme="minorHAnsi"/>
          <w:sz w:val="24"/>
          <w:szCs w:val="24"/>
        </w:rPr>
        <w:lastRenderedPageBreak/>
        <w:t xml:space="preserve">3.2.11 </w:t>
      </w:r>
      <w:r w:rsidR="00B440F8" w:rsidRPr="00A23FA3">
        <w:rPr>
          <w:rFonts w:asciiTheme="minorHAnsi" w:hAnsiTheme="minorHAnsi" w:cstheme="minorHAnsi"/>
          <w:sz w:val="24"/>
          <w:szCs w:val="24"/>
        </w:rPr>
        <w:t>Operations Manager</w:t>
      </w:r>
      <w:bookmarkEnd w:id="4636"/>
      <w:bookmarkEnd w:id="4637"/>
    </w:p>
    <w:p w14:paraId="3703AD75"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750" w:name="_Toc519582916"/>
      <w:bookmarkStart w:id="4751" w:name="_Toc520839506"/>
      <w:r w:rsidRPr="00A23FA3">
        <w:rPr>
          <w:rFonts w:ascii="Times New Roman" w:hAnsi="Times New Roman" w:cs="Times New Roman"/>
          <w:sz w:val="24"/>
          <w:szCs w:val="24"/>
        </w:rPr>
        <w:t>3.2.11.1. Brief introduction to function</w:t>
      </w:r>
      <w:bookmarkEnd w:id="4750"/>
      <w:bookmarkEnd w:id="4751"/>
    </w:p>
    <w:p w14:paraId="23223760" w14:textId="77777777" w:rsidR="00B440F8" w:rsidRPr="00A23FA3" w:rsidRDefault="00B440F8" w:rsidP="00B440F8">
      <w:r w:rsidRPr="00A23FA3">
        <w:object w:dxaOrig="12886" w:dyaOrig="11010" w14:anchorId="4434A654">
          <v:shape id="_x0000_i1063" type="#_x0000_t75" style="width:417.75pt;height:352.5pt" o:ole="">
            <v:imagedata r:id="rId200" o:title=""/>
          </v:shape>
          <o:OLEObject Type="Embed" ProgID="Visio.Drawing.15" ShapeID="_x0000_i1063" DrawAspect="Content" ObjectID="_1595354646" r:id="rId201"/>
        </w:object>
      </w:r>
    </w:p>
    <w:p w14:paraId="72B3177E" w14:textId="77777777" w:rsidR="00B440F8" w:rsidRPr="00A23FA3" w:rsidRDefault="00B440F8" w:rsidP="00B440F8"/>
    <w:p w14:paraId="5B9930C3"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t xml:space="preserve"> </w:t>
      </w:r>
      <w:bookmarkStart w:id="4752" w:name="_Toc519582917"/>
      <w:bookmarkStart w:id="4753" w:name="_Toc520839507"/>
      <w:r w:rsidRPr="00A23FA3">
        <w:rPr>
          <w:rFonts w:ascii="Times New Roman" w:hAnsi="Times New Roman" w:cs="Times New Roman"/>
          <w:sz w:val="24"/>
          <w:szCs w:val="24"/>
        </w:rPr>
        <w:t>3.2.11.2. Detailed description</w:t>
      </w:r>
      <w:bookmarkEnd w:id="4752"/>
      <w:bookmarkEnd w:id="4753"/>
    </w:p>
    <w:p w14:paraId="1EF08993" w14:textId="77777777" w:rsidR="00B440F8" w:rsidRPr="00A23FA3" w:rsidRDefault="00B440F8">
      <w:pPr>
        <w:pStyle w:val="a0"/>
        <w:numPr>
          <w:ilvl w:val="0"/>
          <w:numId w:val="221"/>
        </w:numPr>
        <w:ind w:firstLineChars="0"/>
        <w:pPrChange w:id="4754" w:author="raye" w:date="2018-07-17T18:06:00Z">
          <w:pPr>
            <w:pStyle w:val="a0"/>
            <w:numPr>
              <w:numId w:val="86"/>
            </w:numPr>
            <w:ind w:left="420" w:firstLineChars="0" w:hanging="420"/>
          </w:pPr>
        </w:pPrChange>
      </w:pPr>
      <w:r w:rsidRPr="00A23FA3">
        <w:rPr>
          <w:rFonts w:hint="eastAsia"/>
        </w:rPr>
        <w:t>列表</w:t>
      </w:r>
      <w:r w:rsidRPr="00A23FA3">
        <w:rPr>
          <w:rFonts w:hint="eastAsia"/>
        </w:rPr>
        <w:t xml:space="preserve"> </w:t>
      </w:r>
    </w:p>
    <w:p w14:paraId="0CDA92FD" w14:textId="77777777" w:rsidR="00B440F8" w:rsidRPr="00A23FA3" w:rsidRDefault="00B440F8" w:rsidP="00B440F8">
      <w:pPr>
        <w:pStyle w:val="a0"/>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A23FA3" w:rsidRPr="00A23FA3" w14:paraId="2700C37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845AB6F"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列表标签</w:t>
            </w:r>
            <w:r w:rsidRPr="00A23FA3">
              <w:rPr>
                <w:i/>
                <w:sz w:val="24"/>
                <w:szCs w:val="24"/>
              </w:rPr>
              <w:t>t</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CE8BA7"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对应状态</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D066B4"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tc>
      </w:tr>
      <w:tr w:rsidR="00A23FA3" w:rsidRPr="00A23FA3" w14:paraId="5E14D4CA"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583972" w14:textId="77777777" w:rsidR="00B440F8" w:rsidRPr="00A23FA3" w:rsidRDefault="00B440F8" w:rsidP="00B440F8">
            <w:pPr>
              <w:rPr>
                <w:i/>
              </w:rPr>
            </w:pPr>
            <w:r w:rsidRPr="00A23FA3">
              <w:rPr>
                <w:rFonts w:hint="eastAsia"/>
                <w:i/>
              </w:rPr>
              <w:t>T</w:t>
            </w:r>
            <w:r w:rsidRPr="00A23FA3">
              <w:rPr>
                <w:i/>
              </w:rPr>
              <w:t>O DO LIST</w:t>
            </w:r>
          </w:p>
          <w:p w14:paraId="4AA0BC9B" w14:textId="77777777" w:rsidR="00B440F8" w:rsidRPr="00A23FA3" w:rsidRDefault="00B440F8" w:rsidP="00B440F8">
            <w:pPr>
              <w:rPr>
                <w:rFonts w:ascii="等线" w:eastAsia="等线" w:hAnsi="等线" w:cs="宋体"/>
                <w:b/>
                <w:bCs/>
                <w:i/>
                <w:kern w:val="0"/>
                <w:szCs w:val="21"/>
              </w:rPr>
            </w:pPr>
          </w:p>
        </w:tc>
        <w:tc>
          <w:tcPr>
            <w:tcW w:w="3690" w:type="dxa"/>
            <w:tcBorders>
              <w:top w:val="single" w:sz="4" w:space="0" w:color="auto"/>
              <w:left w:val="single" w:sz="4" w:space="0" w:color="auto"/>
              <w:bottom w:val="single" w:sz="4" w:space="0" w:color="auto"/>
              <w:right w:val="single" w:sz="4" w:space="0" w:color="auto"/>
            </w:tcBorders>
            <w:shd w:val="clear" w:color="auto" w:fill="auto"/>
            <w:vAlign w:val="center"/>
          </w:tcPr>
          <w:p w14:paraId="13705942"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6</w:t>
            </w:r>
            <w:r w:rsidRPr="00A23FA3">
              <w:rPr>
                <w:rFonts w:ascii="等线" w:eastAsia="等线" w:hAnsi="等线" w:cs="宋体"/>
                <w:b/>
                <w:bCs/>
                <w:i/>
                <w:kern w:val="0"/>
                <w:szCs w:val="21"/>
              </w:rPr>
              <w:t xml:space="preserve">A~ 6B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81CEF60" w14:textId="77777777" w:rsidR="00B440F8" w:rsidRPr="00A23FA3" w:rsidRDefault="00B440F8" w:rsidP="00B440F8">
            <w:pPr>
              <w:rPr>
                <w:i/>
              </w:rPr>
            </w:pPr>
            <w:r w:rsidRPr="00A23FA3">
              <w:rPr>
                <w:rFonts w:hint="eastAsia"/>
                <w:i/>
              </w:rPr>
              <w:t>有二种情形的会出现在</w:t>
            </w:r>
            <w:r w:rsidRPr="00A23FA3">
              <w:rPr>
                <w:rFonts w:hint="eastAsia"/>
                <w:i/>
              </w:rPr>
              <w:t>O</w:t>
            </w:r>
            <w:r w:rsidRPr="00A23FA3">
              <w:rPr>
                <w:i/>
              </w:rPr>
              <w:t>M</w:t>
            </w:r>
            <w:r w:rsidRPr="00A23FA3">
              <w:rPr>
                <w:rFonts w:hint="eastAsia"/>
                <w:i/>
              </w:rPr>
              <w:t>角色的待处理项中</w:t>
            </w:r>
          </w:p>
          <w:p w14:paraId="69180AC4" w14:textId="77777777" w:rsidR="00B440F8" w:rsidRPr="00A23FA3" w:rsidRDefault="00B440F8" w:rsidP="00B440F8">
            <w:pPr>
              <w:pStyle w:val="a0"/>
              <w:numPr>
                <w:ilvl w:val="0"/>
                <w:numId w:val="182"/>
              </w:numPr>
              <w:ind w:firstLineChars="0"/>
              <w:rPr>
                <w:i/>
              </w:rPr>
            </w:pPr>
            <w:r w:rsidRPr="00A23FA3">
              <w:rPr>
                <w:rFonts w:hint="eastAsia"/>
                <w:i/>
              </w:rPr>
              <w:t>一个是</w:t>
            </w:r>
            <w:r w:rsidRPr="00A23FA3">
              <w:rPr>
                <w:rFonts w:hint="eastAsia"/>
                <w:i/>
              </w:rPr>
              <w:t>O</w:t>
            </w:r>
            <w:r w:rsidRPr="00A23FA3">
              <w:rPr>
                <w:i/>
              </w:rPr>
              <w:t>A</w:t>
            </w:r>
            <w:r w:rsidRPr="00A23FA3">
              <w:rPr>
                <w:rFonts w:hint="eastAsia"/>
                <w:i/>
              </w:rPr>
              <w:t>第一次发过来的</w:t>
            </w:r>
            <w:r w:rsidRPr="00A23FA3">
              <w:rPr>
                <w:rFonts w:hint="eastAsia"/>
                <w:i/>
              </w:rPr>
              <w:t>C</w:t>
            </w:r>
            <w:r w:rsidRPr="00A23FA3">
              <w:rPr>
                <w:i/>
              </w:rPr>
              <w:t>ASE</w:t>
            </w:r>
            <w:r w:rsidRPr="00A23FA3">
              <w:rPr>
                <w:rFonts w:hint="eastAsia"/>
                <w:i/>
              </w:rPr>
              <w:t>（注意这时</w:t>
            </w:r>
            <w:r w:rsidRPr="00A23FA3">
              <w:rPr>
                <w:rFonts w:hint="eastAsia"/>
                <w:i/>
              </w:rPr>
              <w:t>O</w:t>
            </w:r>
            <w:r w:rsidRPr="00A23FA3">
              <w:rPr>
                <w:i/>
              </w:rPr>
              <w:t>M</w:t>
            </w:r>
            <w:r w:rsidRPr="00A23FA3">
              <w:rPr>
                <w:rFonts w:hint="eastAsia"/>
                <w:i/>
              </w:rPr>
              <w:t>第一次看到这个</w:t>
            </w:r>
            <w:r w:rsidRPr="00A23FA3">
              <w:rPr>
                <w:rFonts w:hint="eastAsia"/>
                <w:i/>
              </w:rPr>
              <w:t>C</w:t>
            </w:r>
            <w:r w:rsidRPr="00A23FA3">
              <w:rPr>
                <w:i/>
              </w:rPr>
              <w:t>ASE</w:t>
            </w:r>
            <w:r w:rsidRPr="00A23FA3">
              <w:rPr>
                <w:rFonts w:hint="eastAsia"/>
                <w:i/>
              </w:rPr>
              <w:t>）</w:t>
            </w:r>
          </w:p>
          <w:p w14:paraId="5A61F9B0" w14:textId="77777777" w:rsidR="00B440F8" w:rsidRPr="00A23FA3" w:rsidRDefault="00B440F8" w:rsidP="00B440F8">
            <w:pPr>
              <w:pStyle w:val="a0"/>
              <w:numPr>
                <w:ilvl w:val="0"/>
                <w:numId w:val="182"/>
              </w:numPr>
              <w:ind w:firstLineChars="0"/>
              <w:rPr>
                <w:i/>
              </w:rPr>
            </w:pPr>
            <w:r w:rsidRPr="00A23FA3">
              <w:rPr>
                <w:rFonts w:hint="eastAsia"/>
                <w:i/>
              </w:rPr>
              <w:t>另一个是打回给</w:t>
            </w:r>
            <w:r w:rsidRPr="00A23FA3">
              <w:rPr>
                <w:rFonts w:hint="eastAsia"/>
                <w:i/>
              </w:rPr>
              <w:t>O</w:t>
            </w:r>
            <w:r w:rsidRPr="00A23FA3">
              <w:rPr>
                <w:i/>
              </w:rPr>
              <w:t>A</w:t>
            </w:r>
            <w:r w:rsidRPr="00A23FA3">
              <w:rPr>
                <w:rFonts w:hint="eastAsia"/>
                <w:i/>
              </w:rPr>
              <w:t>，</w:t>
            </w:r>
            <w:r w:rsidRPr="00A23FA3">
              <w:rPr>
                <w:rFonts w:hint="eastAsia"/>
                <w:i/>
              </w:rPr>
              <w:t>O</w:t>
            </w:r>
            <w:r w:rsidRPr="00A23FA3">
              <w:rPr>
                <w:i/>
              </w:rPr>
              <w:t>A</w:t>
            </w:r>
            <w:r w:rsidRPr="00A23FA3">
              <w:rPr>
                <w:rFonts w:hint="eastAsia"/>
                <w:i/>
              </w:rPr>
              <w:t>修改后又再次发过来的</w:t>
            </w:r>
            <w:r w:rsidRPr="00A23FA3">
              <w:rPr>
                <w:rFonts w:hint="eastAsia"/>
                <w:i/>
              </w:rPr>
              <w:t>C</w:t>
            </w:r>
            <w:r w:rsidRPr="00A23FA3">
              <w:rPr>
                <w:i/>
              </w:rPr>
              <w:t>ASE</w:t>
            </w:r>
          </w:p>
          <w:p w14:paraId="7BB4B1C5" w14:textId="77777777" w:rsidR="00B440F8" w:rsidRPr="00A23FA3" w:rsidRDefault="00B440F8" w:rsidP="00B440F8">
            <w:pPr>
              <w:pStyle w:val="a0"/>
              <w:numPr>
                <w:ilvl w:val="0"/>
                <w:numId w:val="182"/>
              </w:numPr>
              <w:ind w:firstLineChars="0"/>
              <w:rPr>
                <w:i/>
              </w:rPr>
            </w:pPr>
            <w:r w:rsidRPr="00A23FA3">
              <w:rPr>
                <w:rFonts w:hint="eastAsia"/>
                <w:i/>
              </w:rPr>
              <w:lastRenderedPageBreak/>
              <w:t>点击</w:t>
            </w:r>
            <w:r w:rsidRPr="00A23FA3">
              <w:rPr>
                <w:rFonts w:hint="eastAsia"/>
                <w:i/>
              </w:rPr>
              <w:t>C</w:t>
            </w:r>
            <w:r w:rsidRPr="00A23FA3">
              <w:rPr>
                <w:i/>
              </w:rPr>
              <w:t>heck</w:t>
            </w:r>
            <w:r w:rsidRPr="00A23FA3">
              <w:rPr>
                <w:rFonts w:hint="eastAsia"/>
                <w:i/>
              </w:rPr>
              <w:t>进入详情页</w:t>
            </w:r>
          </w:p>
        </w:tc>
      </w:tr>
      <w:tr w:rsidR="00A23FA3" w:rsidRPr="00A23FA3" w14:paraId="120CE894"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4AE3A7EF" w14:textId="6542DA0F" w:rsidR="00A060DB" w:rsidRPr="00A23FA3" w:rsidRDefault="00A060DB" w:rsidP="00A060DB">
            <w:pPr>
              <w:ind w:firstLineChars="100" w:firstLine="210"/>
              <w:rPr>
                <w:i/>
              </w:rPr>
            </w:pPr>
            <w:r w:rsidRPr="00A23FA3">
              <w:rPr>
                <w:rFonts w:ascii="等线" w:eastAsia="等线" w:hAnsi="等线"/>
                <w:szCs w:val="21"/>
              </w:rPr>
              <w:lastRenderedPageBreak/>
              <w:t>Pending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1AAE63E7" w14:textId="31160C2C" w:rsidR="00A060DB" w:rsidRPr="00A23FA3" w:rsidRDefault="00A060DB" w:rsidP="00B440F8">
            <w:pPr>
              <w:rPr>
                <w:rFonts w:ascii="等线" w:eastAsia="等线" w:hAnsi="等线" w:cs="宋体"/>
                <w:i/>
                <w:kern w:val="0"/>
                <w:szCs w:val="21"/>
              </w:rPr>
            </w:pPr>
            <w:r w:rsidRPr="00A23FA3">
              <w:rPr>
                <w:rFonts w:ascii="等线" w:eastAsia="等线" w:hAnsi="等线" w:cs="宋体" w:hint="eastAsia"/>
                <w:i/>
                <w:kern w:val="0"/>
                <w:szCs w:val="21"/>
              </w:rPr>
              <w:t>8（含）以后的状态&amp;</w:t>
            </w:r>
            <w:r w:rsidRPr="00A23FA3">
              <w:rPr>
                <w:rFonts w:ascii="等线" w:eastAsia="等线" w:hAnsi="等线" w:cs="宋体"/>
                <w:i/>
                <w:kern w:val="0"/>
                <w:szCs w:val="21"/>
              </w:rPr>
              <w:t>5A</w:t>
            </w:r>
            <w:r w:rsidRPr="00A23FA3">
              <w:rPr>
                <w:rFonts w:ascii="等线" w:eastAsia="等线" w:hAnsi="等线" w:cs="宋体" w:hint="eastAsia"/>
                <w:i/>
                <w:kern w:val="0"/>
                <w:szCs w:val="21"/>
              </w:rPr>
              <w:t>&amp;</w:t>
            </w:r>
            <w:r w:rsidRPr="00A23FA3">
              <w:rPr>
                <w:rFonts w:ascii="等线" w:eastAsia="等线" w:hAnsi="等线" w:cs="宋体"/>
                <w:i/>
                <w:kern w:val="0"/>
                <w:szCs w:val="21"/>
              </w:rPr>
              <w:t>5B</w:t>
            </w:r>
            <w:r w:rsidRPr="00A23FA3">
              <w:rPr>
                <w:rFonts w:ascii="等线" w:eastAsia="等线" w:hAnsi="等线" w:cs="宋体" w:hint="eastAsia"/>
                <w:i/>
                <w:kern w:val="0"/>
                <w:szCs w:val="21"/>
              </w:rPr>
              <w:t>，扣除</w:t>
            </w:r>
            <w:r w:rsidR="001B6A19" w:rsidRPr="001B6A19">
              <w:rPr>
                <w:i/>
                <w:color w:val="FF0000"/>
              </w:rPr>
              <w:t>History List</w:t>
            </w:r>
            <w:r w:rsidRPr="00A23FA3">
              <w:rPr>
                <w:rFonts w:ascii="等线" w:eastAsia="等线" w:hAnsi="等线" w:cs="宋体" w:hint="eastAsia"/>
                <w:i/>
                <w:kern w:val="0"/>
                <w:szCs w:val="21"/>
              </w:rPr>
              <w:t xml:space="preserve">状态 </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F3B53DC" w14:textId="086733F2" w:rsidR="00A060DB" w:rsidRPr="00A23FA3" w:rsidRDefault="00A060DB" w:rsidP="00B440F8">
            <w:pPr>
              <w:rPr>
                <w:i/>
                <w:sz w:val="24"/>
                <w:szCs w:val="24"/>
              </w:rPr>
            </w:pPr>
            <w:r w:rsidRPr="00A23FA3">
              <w:rPr>
                <w:rFonts w:hint="eastAsia"/>
                <w:i/>
                <w:sz w:val="24"/>
                <w:szCs w:val="24"/>
              </w:rPr>
              <w:t>操作按钮为</w:t>
            </w:r>
            <w:r w:rsidRPr="00A23FA3">
              <w:rPr>
                <w:rFonts w:hint="eastAsia"/>
                <w:i/>
                <w:sz w:val="24"/>
                <w:szCs w:val="24"/>
              </w:rPr>
              <w:t>D</w:t>
            </w:r>
            <w:r w:rsidRPr="00A23FA3">
              <w:rPr>
                <w:i/>
                <w:sz w:val="24"/>
                <w:szCs w:val="24"/>
              </w:rPr>
              <w:t>etails</w:t>
            </w:r>
            <w:r w:rsidRPr="00A23FA3">
              <w:rPr>
                <w:rFonts w:hint="eastAsia"/>
                <w:i/>
                <w:sz w:val="24"/>
                <w:szCs w:val="24"/>
              </w:rPr>
              <w:t>点击进入详情页</w:t>
            </w:r>
          </w:p>
        </w:tc>
      </w:tr>
      <w:tr w:rsidR="00B440F8" w:rsidRPr="0068247E" w14:paraId="3CD0FBE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60343DE5" w14:textId="1923273C" w:rsidR="00B440F8" w:rsidRPr="0068247E" w:rsidRDefault="0068247E" w:rsidP="00B440F8">
            <w:pPr>
              <w:rPr>
                <w:rFonts w:ascii="等线" w:eastAsia="等线" w:hAnsi="等线" w:cs="宋体"/>
                <w:i/>
                <w:color w:val="FF0000"/>
                <w:kern w:val="0"/>
                <w:szCs w:val="21"/>
              </w:rPr>
            </w:pPr>
            <w:r w:rsidRPr="0068247E">
              <w:rPr>
                <w:i/>
                <w:color w:val="FF0000"/>
              </w:rPr>
              <w:t xml:space="preserve">History </w:t>
            </w:r>
            <w:r w:rsidR="00A060DB" w:rsidRPr="0068247E">
              <w:rPr>
                <w:rFonts w:ascii="等线" w:eastAsia="等线" w:hAnsi="等线"/>
                <w:color w:val="FF0000"/>
                <w:szCs w:val="21"/>
              </w:rPr>
              <w:t>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4F376557" w14:textId="315112C6" w:rsidR="00B440F8" w:rsidRPr="0068247E" w:rsidRDefault="00B440F8" w:rsidP="00B440F8">
            <w:pPr>
              <w:rPr>
                <w:rFonts w:ascii="等线" w:eastAsia="等线" w:hAnsi="等线" w:cs="宋体"/>
                <w:i/>
                <w:color w:val="FF0000"/>
                <w:kern w:val="0"/>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B378AB5" w14:textId="61516958" w:rsidR="00B440F8" w:rsidRPr="0068247E" w:rsidRDefault="00B440F8" w:rsidP="00B440F8">
            <w:pPr>
              <w:rPr>
                <w:i/>
                <w:color w:val="FF0000"/>
                <w:sz w:val="24"/>
                <w:szCs w:val="24"/>
              </w:rPr>
            </w:pPr>
          </w:p>
        </w:tc>
      </w:tr>
    </w:tbl>
    <w:p w14:paraId="385C7E99" w14:textId="77777777" w:rsidR="00B440F8" w:rsidRPr="0068247E" w:rsidRDefault="00B440F8" w:rsidP="00B440F8">
      <w:pPr>
        <w:rPr>
          <w:color w:val="FF0000"/>
        </w:rPr>
      </w:pPr>
    </w:p>
    <w:p w14:paraId="028ABA35" w14:textId="486D0A80" w:rsidR="00034627" w:rsidRPr="00A23FA3" w:rsidRDefault="00B440F8" w:rsidP="00B440F8">
      <w:pPr>
        <w:rPr>
          <w:rFonts w:ascii="等线" w:eastAsia="等线" w:hAnsi="等线"/>
        </w:rPr>
      </w:pPr>
      <w:r w:rsidRPr="00A23FA3">
        <w:rPr>
          <w:rFonts w:ascii="等线" w:eastAsia="等线" w:hAnsi="等线" w:hint="eastAsia"/>
          <w:rPrChange w:id="4755" w:author="raye" w:date="2018-07-18T18:35:00Z">
            <w:rPr>
              <w:rFonts w:hint="eastAsia"/>
            </w:rPr>
          </w:rPrChange>
        </w:rPr>
        <w:t>时间字段，为最近更新时间</w:t>
      </w:r>
    </w:p>
    <w:p w14:paraId="1A38A2A0" w14:textId="06B5B7D9" w:rsidR="00845773" w:rsidRPr="00A23FA3" w:rsidRDefault="00845773" w:rsidP="00B440F8">
      <w:pPr>
        <w:rPr>
          <w:rFonts w:ascii="等线" w:eastAsia="等线" w:hAnsi="等线"/>
        </w:rPr>
      </w:pPr>
      <w:r w:rsidRPr="00A23FA3">
        <w:rPr>
          <w:rFonts w:ascii="等线" w:eastAsia="等线" w:hAnsi="等线" w:hint="eastAsia"/>
        </w:rPr>
        <w:t>打回，点击打回操作时，会出一个弹窗，可以填写打回原因，该字段展示在该O</w:t>
      </w:r>
      <w:r w:rsidRPr="00A23FA3">
        <w:rPr>
          <w:rFonts w:ascii="等线" w:eastAsia="等线" w:hAnsi="等线"/>
        </w:rPr>
        <w:t>A</w:t>
      </w:r>
      <w:r w:rsidRPr="00A23FA3">
        <w:rPr>
          <w:rFonts w:ascii="等线" w:eastAsia="等线" w:hAnsi="等线" w:hint="eastAsia"/>
        </w:rPr>
        <w:t>的详情页基本信息字段下方</w:t>
      </w:r>
    </w:p>
    <w:p w14:paraId="77C7AF09" w14:textId="77777777" w:rsidR="00845773" w:rsidRPr="00A23FA3" w:rsidRDefault="00845773" w:rsidP="00B440F8">
      <w:pPr>
        <w:rPr>
          <w:rFonts w:ascii="等线" w:eastAsia="等线" w:hAnsi="等线"/>
          <w:rPrChange w:id="4756" w:author="raye" w:date="2018-07-18T18:35:00Z">
            <w:rPr/>
          </w:rPrChange>
        </w:rPr>
      </w:pPr>
    </w:p>
    <w:p w14:paraId="4F00FFCC" w14:textId="2C343C33" w:rsidR="00B440F8" w:rsidRPr="00A23FA3" w:rsidDel="0084171F" w:rsidRDefault="00B440F8" w:rsidP="00B440F8">
      <w:pPr>
        <w:rPr>
          <w:del w:id="4757" w:author="raye" w:date="2018-07-19T11:41:00Z"/>
          <w:rFonts w:ascii="等线" w:eastAsia="等线" w:hAnsi="等线"/>
          <w:rPrChange w:id="4758" w:author="raye" w:date="2018-07-18T18:35:00Z">
            <w:rPr>
              <w:del w:id="4759" w:author="raye" w:date="2018-07-19T11:41:00Z"/>
              <w:color w:val="FF0000"/>
            </w:rPr>
          </w:rPrChange>
        </w:rPr>
      </w:pPr>
      <w:del w:id="4760" w:author="raye" w:date="2018-07-19T11:41:00Z">
        <w:r w:rsidRPr="00A23FA3" w:rsidDel="0084171F">
          <w:rPr>
            <w:rFonts w:ascii="等线" w:eastAsia="等线" w:hAnsi="等线" w:hint="eastAsia"/>
            <w:rPrChange w:id="4761" w:author="raye" w:date="2018-07-18T18:35:00Z">
              <w:rPr>
                <w:rFonts w:hint="eastAsia"/>
                <w:color w:val="FF0000"/>
              </w:rPr>
            </w:rPrChange>
          </w:rPr>
          <w:delText>没有删除</w:delText>
        </w:r>
        <w:r w:rsidRPr="00A23FA3" w:rsidDel="0084171F">
          <w:rPr>
            <w:rFonts w:ascii="等线" w:eastAsia="等线" w:hAnsi="等线"/>
            <w:rPrChange w:id="4762" w:author="raye" w:date="2018-07-18T18:35:00Z">
              <w:rPr>
                <w:color w:val="FF0000"/>
              </w:rPr>
            </w:rPrChange>
          </w:rPr>
          <w:delText>&amp;</w:delText>
        </w:r>
        <w:r w:rsidRPr="00A23FA3" w:rsidDel="0084171F">
          <w:rPr>
            <w:rFonts w:ascii="等线" w:eastAsia="等线" w:hAnsi="等线" w:hint="eastAsia"/>
            <w:rPrChange w:id="4763" w:author="raye" w:date="2018-07-18T18:35:00Z">
              <w:rPr>
                <w:rFonts w:hint="eastAsia"/>
                <w:color w:val="FF0000"/>
              </w:rPr>
            </w:rPrChange>
          </w:rPr>
          <w:delText>取消控件</w:delText>
        </w:r>
      </w:del>
      <w:del w:id="4764" w:author="raye" w:date="2018-07-18T18:35:00Z">
        <w:r w:rsidRPr="00A23FA3" w:rsidDel="00417AF4">
          <w:rPr>
            <w:rFonts w:ascii="等线" w:eastAsia="等线" w:hAnsi="等线" w:hint="eastAsia"/>
            <w:rPrChange w:id="4765" w:author="raye" w:date="2018-07-18T18:35:00Z">
              <w:rPr>
                <w:rFonts w:hint="eastAsia"/>
                <w:color w:val="FF0000"/>
              </w:rPr>
            </w:rPrChange>
          </w:rPr>
          <w:delText>（待确认）</w:delText>
        </w:r>
      </w:del>
    </w:p>
    <w:p w14:paraId="746220B4" w14:textId="06BF0A45" w:rsidR="00B440F8" w:rsidRPr="00A23FA3" w:rsidRDefault="00B440F8" w:rsidP="00B440F8">
      <w:pPr>
        <w:rPr>
          <w:rFonts w:ascii="等线" w:eastAsia="等线" w:hAnsi="等线"/>
        </w:rPr>
      </w:pPr>
      <w:r w:rsidRPr="00A23FA3">
        <w:rPr>
          <w:rFonts w:ascii="等线" w:eastAsia="等线" w:hAnsi="等线" w:hint="eastAsia"/>
          <w:rPrChange w:id="4766" w:author="raye" w:date="2018-07-18T18:35:00Z">
            <w:rPr>
              <w:rFonts w:hint="eastAsia"/>
            </w:rPr>
          </w:rPrChange>
        </w:rPr>
        <w:t>其它字段规则通</w:t>
      </w:r>
      <w:r w:rsidRPr="00A23FA3">
        <w:rPr>
          <w:rFonts w:ascii="等线" w:eastAsia="等线" w:hAnsi="等线"/>
          <w:rPrChange w:id="4767" w:author="raye" w:date="2018-07-18T18:35:00Z">
            <w:rPr/>
          </w:rPrChange>
        </w:rPr>
        <w:t>OA</w:t>
      </w:r>
      <w:r w:rsidRPr="00A23FA3">
        <w:rPr>
          <w:rFonts w:ascii="等线" w:eastAsia="等线" w:hAnsi="等线" w:hint="eastAsia"/>
          <w:rPrChange w:id="4768" w:author="raye" w:date="2018-07-18T18:35:00Z">
            <w:rPr>
              <w:rFonts w:hint="eastAsia"/>
            </w:rPr>
          </w:rPrChange>
        </w:rPr>
        <w:t>，不再赘述</w:t>
      </w:r>
    </w:p>
    <w:p w14:paraId="69F9A99E" w14:textId="77777777" w:rsidR="00034627" w:rsidRPr="00A23FA3" w:rsidRDefault="00034627" w:rsidP="00B440F8">
      <w:pPr>
        <w:rPr>
          <w:rFonts w:ascii="等线" w:eastAsia="等线" w:hAnsi="等线"/>
          <w:rPrChange w:id="4769" w:author="raye" w:date="2018-07-18T18:35:00Z">
            <w:rPr/>
          </w:rPrChange>
        </w:rPr>
      </w:pPr>
    </w:p>
    <w:p w14:paraId="738D934C" w14:textId="77777777" w:rsidR="00B440F8" w:rsidRPr="00A23FA3" w:rsidRDefault="00B440F8" w:rsidP="00B440F8"/>
    <w:p w14:paraId="1958B8D5" w14:textId="77777777" w:rsidR="00B440F8" w:rsidRPr="00A23FA3" w:rsidRDefault="00B440F8">
      <w:pPr>
        <w:pStyle w:val="a0"/>
        <w:numPr>
          <w:ilvl w:val="0"/>
          <w:numId w:val="221"/>
        </w:numPr>
        <w:ind w:firstLineChars="0"/>
        <w:pPrChange w:id="4770" w:author="raye" w:date="2018-07-17T18:06:00Z">
          <w:pPr>
            <w:pStyle w:val="a0"/>
            <w:numPr>
              <w:numId w:val="86"/>
            </w:numPr>
            <w:ind w:left="420" w:firstLineChars="0" w:hanging="420"/>
          </w:pPr>
        </w:pPrChange>
      </w:pPr>
      <w:r w:rsidRPr="00A23FA3">
        <w:rPr>
          <w:rFonts w:hint="eastAsia"/>
        </w:rPr>
        <w:t>各状态控件变化</w:t>
      </w:r>
    </w:p>
    <w:p w14:paraId="7BB77E58" w14:textId="77777777" w:rsidR="00B440F8" w:rsidRPr="00A23FA3" w:rsidRDefault="00B440F8" w:rsidP="00B440F8"/>
    <w:tbl>
      <w:tblPr>
        <w:tblW w:w="893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6"/>
        <w:gridCol w:w="1843"/>
        <w:gridCol w:w="1134"/>
        <w:gridCol w:w="3969"/>
      </w:tblGrid>
      <w:tr w:rsidR="00A23FA3" w:rsidRPr="00A23FA3" w14:paraId="1300259A" w14:textId="77777777" w:rsidTr="00B440F8">
        <w:trPr>
          <w:trHeight w:val="262"/>
          <w:tblHeader/>
        </w:trPr>
        <w:tc>
          <w:tcPr>
            <w:tcW w:w="709" w:type="dxa"/>
            <w:shd w:val="clear" w:color="000000" w:fill="BFBFBF"/>
            <w:vAlign w:val="center"/>
            <w:hideMark/>
          </w:tcPr>
          <w:p w14:paraId="4976F44C" w14:textId="77777777" w:rsidR="00B440F8" w:rsidRPr="00A23FA3" w:rsidRDefault="00B440F8" w:rsidP="00B440F8">
            <w:pPr>
              <w:widowControl/>
              <w:jc w:val="center"/>
              <w:rPr>
                <w:rFonts w:ascii="等线" w:eastAsia="等线" w:hAnsi="等线" w:cstheme="minorHAnsi"/>
                <w:b/>
                <w:kern w:val="0"/>
                <w:szCs w:val="21"/>
              </w:rPr>
            </w:pPr>
            <w:r w:rsidRPr="00A23FA3">
              <w:rPr>
                <w:rFonts w:ascii="等线" w:eastAsia="等线" w:hAnsi="等线" w:cstheme="minorHAnsi"/>
                <w:b/>
                <w:kern w:val="0"/>
                <w:szCs w:val="21"/>
              </w:rPr>
              <w:t>Step</w:t>
            </w:r>
          </w:p>
        </w:tc>
        <w:tc>
          <w:tcPr>
            <w:tcW w:w="1276" w:type="dxa"/>
            <w:shd w:val="clear" w:color="000000" w:fill="BFBFBF"/>
            <w:vAlign w:val="center"/>
            <w:hideMark/>
          </w:tcPr>
          <w:p w14:paraId="7386EB09"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动作</w:t>
            </w:r>
          </w:p>
        </w:tc>
        <w:tc>
          <w:tcPr>
            <w:tcW w:w="1843" w:type="dxa"/>
            <w:shd w:val="clear" w:color="000000" w:fill="BFBFBF"/>
            <w:vAlign w:val="center"/>
          </w:tcPr>
          <w:p w14:paraId="19F3B9E6"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位置</w:t>
            </w:r>
          </w:p>
        </w:tc>
        <w:tc>
          <w:tcPr>
            <w:tcW w:w="1134" w:type="dxa"/>
            <w:shd w:val="clear" w:color="000000" w:fill="BFBFBF"/>
            <w:vAlign w:val="center"/>
          </w:tcPr>
          <w:p w14:paraId="362F6953"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类型</w:t>
            </w:r>
          </w:p>
        </w:tc>
        <w:tc>
          <w:tcPr>
            <w:tcW w:w="3969" w:type="dxa"/>
            <w:shd w:val="clear" w:color="000000" w:fill="BFBFBF"/>
            <w:vAlign w:val="center"/>
            <w:hideMark/>
          </w:tcPr>
          <w:p w14:paraId="53E8548A" w14:textId="77777777" w:rsidR="00B440F8" w:rsidRPr="00A23FA3" w:rsidRDefault="00B440F8" w:rsidP="00B440F8">
            <w:pPr>
              <w:widowControl/>
              <w:jc w:val="left"/>
              <w:rPr>
                <w:rFonts w:ascii="等线" w:eastAsia="等线" w:hAnsi="等线" w:cstheme="minorHAnsi"/>
                <w:b/>
                <w:kern w:val="0"/>
                <w:szCs w:val="21"/>
              </w:rPr>
            </w:pPr>
            <w:r w:rsidRPr="00A23FA3">
              <w:rPr>
                <w:rFonts w:ascii="等线" w:eastAsia="等线" w:hAnsi="等线" w:cstheme="minorHAnsi" w:hint="eastAsia"/>
                <w:b/>
                <w:kern w:val="0"/>
                <w:szCs w:val="21"/>
              </w:rPr>
              <w:t>内容</w:t>
            </w:r>
          </w:p>
        </w:tc>
      </w:tr>
      <w:tr w:rsidR="00A23FA3" w:rsidRPr="00A23FA3" w14:paraId="22A43863" w14:textId="77777777" w:rsidTr="00B440F8">
        <w:trPr>
          <w:trHeight w:val="525"/>
        </w:trPr>
        <w:tc>
          <w:tcPr>
            <w:tcW w:w="709" w:type="dxa"/>
            <w:vMerge w:val="restart"/>
            <w:shd w:val="clear" w:color="auto" w:fill="F5F7F9"/>
            <w:vAlign w:val="center"/>
          </w:tcPr>
          <w:p w14:paraId="07AF34E7" w14:textId="77777777" w:rsidR="00B440F8" w:rsidRPr="00A23FA3" w:rsidRDefault="00B440F8" w:rsidP="00B440F8">
            <w:pPr>
              <w:jc w:val="center"/>
              <w:rPr>
                <w:rFonts w:ascii="等线" w:eastAsia="等线" w:hAnsi="等线" w:cstheme="minorHAnsi"/>
                <w:kern w:val="0"/>
                <w:szCs w:val="21"/>
              </w:rPr>
            </w:pPr>
            <w:r w:rsidRPr="00A23FA3">
              <w:rPr>
                <w:rFonts w:ascii="等线" w:eastAsia="等线" w:hAnsi="等线" w:cstheme="minorHAnsi"/>
                <w:kern w:val="0"/>
                <w:szCs w:val="21"/>
              </w:rPr>
              <w:t>6A</w:t>
            </w:r>
          </w:p>
        </w:tc>
        <w:tc>
          <w:tcPr>
            <w:tcW w:w="1276" w:type="dxa"/>
            <w:vMerge w:val="restart"/>
            <w:shd w:val="clear" w:color="auto" w:fill="F5F7F9"/>
            <w:vAlign w:val="center"/>
          </w:tcPr>
          <w:p w14:paraId="678D3EFC" w14:textId="77777777" w:rsidR="00B440F8" w:rsidRPr="00A23FA3" w:rsidRDefault="00B440F8" w:rsidP="00B440F8">
            <w:pPr>
              <w:jc w:val="left"/>
              <w:rPr>
                <w:rFonts w:ascii="等线" w:eastAsia="等线" w:hAnsi="等线"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第一次发过来的C</w:t>
            </w:r>
            <w:r w:rsidRPr="00A23FA3">
              <w:rPr>
                <w:rFonts w:ascii="等线" w:eastAsia="等线" w:hAnsi="等线" w:cstheme="minorHAnsi"/>
                <w:kern w:val="0"/>
                <w:szCs w:val="21"/>
              </w:rPr>
              <w:t>ASE</w:t>
            </w:r>
          </w:p>
        </w:tc>
        <w:tc>
          <w:tcPr>
            <w:tcW w:w="1843" w:type="dxa"/>
            <w:shd w:val="clear" w:color="auto" w:fill="F5F7F9"/>
          </w:tcPr>
          <w:p w14:paraId="30B624D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134" w:type="dxa"/>
            <w:shd w:val="clear" w:color="auto" w:fill="F5F7F9"/>
            <w:vAlign w:val="center"/>
          </w:tcPr>
          <w:p w14:paraId="56AEFC2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120D488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Check</w:t>
            </w:r>
          </w:p>
        </w:tc>
      </w:tr>
      <w:tr w:rsidR="00A23FA3" w:rsidRPr="00A23FA3" w14:paraId="5FE1910C" w14:textId="77777777" w:rsidTr="00B440F8">
        <w:trPr>
          <w:trHeight w:val="525"/>
        </w:trPr>
        <w:tc>
          <w:tcPr>
            <w:tcW w:w="709" w:type="dxa"/>
            <w:vMerge/>
            <w:shd w:val="clear" w:color="auto" w:fill="F5F7F9"/>
            <w:vAlign w:val="center"/>
            <w:hideMark/>
          </w:tcPr>
          <w:p w14:paraId="11140389"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hideMark/>
          </w:tcPr>
          <w:p w14:paraId="47D862E1"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53562FD9" w14:textId="77777777" w:rsidR="00B440F8" w:rsidRPr="00A23FA3" w:rsidRDefault="00B440F8" w:rsidP="00B440F8">
            <w:pPr>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shd w:val="clear" w:color="auto" w:fill="F5F7F9"/>
            <w:vAlign w:val="center"/>
          </w:tcPr>
          <w:p w14:paraId="2C76771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F5F7F9"/>
            <w:vAlign w:val="center"/>
            <w:hideMark/>
          </w:tcPr>
          <w:p w14:paraId="57C29BD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Under Operations Manager Review</w:t>
            </w:r>
          </w:p>
        </w:tc>
      </w:tr>
      <w:tr w:rsidR="00A23FA3" w:rsidRPr="00A23FA3" w14:paraId="0AAA5352" w14:textId="77777777" w:rsidTr="00B440F8">
        <w:trPr>
          <w:trHeight w:val="525"/>
        </w:trPr>
        <w:tc>
          <w:tcPr>
            <w:tcW w:w="709" w:type="dxa"/>
            <w:vMerge/>
            <w:shd w:val="clear" w:color="auto" w:fill="F5F7F9"/>
            <w:vAlign w:val="center"/>
          </w:tcPr>
          <w:p w14:paraId="6B86628E"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D7FE2B1"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4E285294"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7BF4CD0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796AA0D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客户基本信息</w:t>
            </w:r>
          </w:p>
        </w:tc>
      </w:tr>
      <w:tr w:rsidR="00A23FA3" w:rsidRPr="00A23FA3" w14:paraId="0D1E600B" w14:textId="77777777" w:rsidTr="00B440F8">
        <w:trPr>
          <w:trHeight w:val="525"/>
        </w:trPr>
        <w:tc>
          <w:tcPr>
            <w:tcW w:w="709" w:type="dxa"/>
            <w:vMerge/>
            <w:shd w:val="clear" w:color="auto" w:fill="F5F7F9"/>
            <w:vAlign w:val="center"/>
          </w:tcPr>
          <w:p w14:paraId="434B2F34"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365EC37F"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6C7E9E4D"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508BCE8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1E7F1A3D" w14:textId="08C5FD08" w:rsidR="00B440F8" w:rsidRPr="00055A3A" w:rsidRDefault="00B440F8" w:rsidP="00B440F8">
            <w:pPr>
              <w:widowControl/>
              <w:jc w:val="left"/>
              <w:rPr>
                <w:rFonts w:ascii="等线" w:eastAsia="等线" w:hAnsi="等线" w:cstheme="minorHAnsi"/>
                <w:strike/>
                <w:kern w:val="0"/>
                <w:szCs w:val="21"/>
              </w:rPr>
            </w:pPr>
            <w:r w:rsidRPr="00055A3A">
              <w:rPr>
                <w:rFonts w:ascii="等线" w:eastAsia="等线" w:hAnsi="等线" w:cstheme="minorHAnsi" w:hint="eastAsia"/>
                <w:strike/>
                <w:color w:val="FF0000"/>
                <w:kern w:val="0"/>
                <w:szCs w:val="21"/>
              </w:rPr>
              <w:t>无</w:t>
            </w:r>
            <w:r w:rsidR="00055A3A">
              <w:rPr>
                <w:rFonts w:ascii="等线" w:eastAsia="等线" w:hAnsi="等线" w:cstheme="minorHAnsi" w:hint="eastAsia"/>
                <w:strike/>
                <w:color w:val="FF0000"/>
                <w:kern w:val="0"/>
                <w:szCs w:val="21"/>
              </w:rPr>
              <w:t xml:space="preserve"> </w:t>
            </w:r>
            <w:r w:rsidR="00055A3A" w:rsidRPr="00055A3A">
              <w:rPr>
                <w:color w:val="FF0000"/>
              </w:rPr>
              <w:t>File Management</w:t>
            </w:r>
          </w:p>
        </w:tc>
      </w:tr>
      <w:tr w:rsidR="00A23FA3" w:rsidRPr="00A23FA3" w14:paraId="4F8736E1" w14:textId="77777777" w:rsidTr="00B440F8">
        <w:trPr>
          <w:trHeight w:val="525"/>
        </w:trPr>
        <w:tc>
          <w:tcPr>
            <w:tcW w:w="709" w:type="dxa"/>
            <w:vMerge/>
            <w:shd w:val="clear" w:color="auto" w:fill="F5F7F9"/>
            <w:vAlign w:val="center"/>
          </w:tcPr>
          <w:p w14:paraId="61573D37"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AD46229"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70C6B06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134" w:type="dxa"/>
            <w:shd w:val="clear" w:color="auto" w:fill="F5F7F9"/>
            <w:vAlign w:val="center"/>
          </w:tcPr>
          <w:p w14:paraId="116A8D2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3FB6D9E1" w14:textId="77777777" w:rsidR="00B440F8" w:rsidRPr="00A23FA3" w:rsidRDefault="00B440F8" w:rsidP="00B440F8">
            <w:pPr>
              <w:pStyle w:val="a0"/>
              <w:widowControl/>
              <w:numPr>
                <w:ilvl w:val="0"/>
                <w:numId w:val="184"/>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如果O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有填了E</w:t>
            </w:r>
            <w:r w:rsidRPr="00A23FA3">
              <w:rPr>
                <w:rFonts w:ascii="等线" w:eastAsia="等线" w:hAnsi="等线" w:cstheme="minorHAnsi"/>
                <w:kern w:val="0"/>
                <w:szCs w:val="21"/>
              </w:rPr>
              <w:t>DD&amp;1#&amp;2#</w:t>
            </w:r>
            <w:r w:rsidRPr="00A23FA3">
              <w:rPr>
                <w:rFonts w:ascii="等线" w:eastAsia="等线" w:hAnsi="等线" w:cstheme="minorHAnsi" w:hint="eastAsia"/>
                <w:kern w:val="0"/>
                <w:szCs w:val="21"/>
              </w:rPr>
              <w:t>发过来的话，则在这里会显示（表单页点击了S</w:t>
            </w:r>
            <w:r w:rsidRPr="00A23FA3">
              <w:rPr>
                <w:rFonts w:ascii="等线" w:eastAsia="等线" w:hAnsi="等线" w:cstheme="minorHAnsi"/>
                <w:kern w:val="0"/>
                <w:szCs w:val="21"/>
              </w:rPr>
              <w:t>ubmit</w:t>
            </w:r>
            <w:r w:rsidRPr="00A23FA3">
              <w:rPr>
                <w:rFonts w:ascii="等线" w:eastAsia="等线" w:hAnsi="等线" w:cstheme="minorHAnsi" w:hint="eastAsia"/>
                <w:kern w:val="0"/>
                <w:szCs w:val="21"/>
              </w:rPr>
              <w:t>状态会变为已审阅，注意，表单没有全变成已审阅，下按钮项，除A</w:t>
            </w:r>
            <w:r w:rsidRPr="00A23FA3">
              <w:rPr>
                <w:rFonts w:ascii="等线" w:eastAsia="等线" w:hAnsi="等线" w:cstheme="minorHAnsi"/>
                <w:kern w:val="0"/>
                <w:szCs w:val="21"/>
              </w:rPr>
              <w:t>LL FORMS</w:t>
            </w:r>
            <w:r w:rsidRPr="00A23FA3">
              <w:rPr>
                <w:rFonts w:ascii="等线" w:eastAsia="等线" w:hAnsi="等线" w:cstheme="minorHAnsi" w:hint="eastAsia"/>
                <w:kern w:val="0"/>
                <w:szCs w:val="21"/>
              </w:rPr>
              <w:t>外其它往下走的按钮虽可见，但是置灰不可点击）</w:t>
            </w:r>
          </w:p>
          <w:p w14:paraId="64D1611B" w14:textId="5EBC5E80" w:rsidR="00B440F8" w:rsidRPr="00A23FA3" w:rsidRDefault="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之后会随着后面角色的填写不断增加</w:t>
            </w:r>
            <w:del w:id="4771" w:author="raye" w:date="2018-07-18T18:35:00Z">
              <w:r w:rsidRPr="00A23FA3" w:rsidDel="00417AF4">
                <w:rPr>
                  <w:rFonts w:ascii="等线" w:eastAsia="等线" w:hAnsi="等线" w:cstheme="minorHAnsi" w:hint="eastAsia"/>
                  <w:kern w:val="0"/>
                  <w:szCs w:val="21"/>
                </w:rPr>
                <w:delText>（待确认C</w:delText>
              </w:r>
              <w:r w:rsidRPr="00A23FA3" w:rsidDel="00417AF4">
                <w:rPr>
                  <w:rFonts w:ascii="等线" w:eastAsia="等线" w:hAnsi="等线" w:cstheme="minorHAnsi"/>
                  <w:kern w:val="0"/>
                  <w:szCs w:val="21"/>
                </w:rPr>
                <w:delText>S</w:delText>
              </w:r>
              <w:r w:rsidRPr="00A23FA3" w:rsidDel="00417AF4">
                <w:rPr>
                  <w:rFonts w:ascii="等线" w:eastAsia="等线" w:hAnsi="等线" w:cstheme="minorHAnsi" w:hint="eastAsia"/>
                  <w:kern w:val="0"/>
                  <w:szCs w:val="21"/>
                </w:rPr>
                <w:delText>后面角色的能否看到）</w:delText>
              </w:r>
            </w:del>
          </w:p>
        </w:tc>
      </w:tr>
      <w:tr w:rsidR="00A23FA3" w:rsidRPr="00A23FA3" w14:paraId="11ECFDE8" w14:textId="77777777" w:rsidTr="00B440F8">
        <w:trPr>
          <w:trHeight w:val="525"/>
        </w:trPr>
        <w:tc>
          <w:tcPr>
            <w:tcW w:w="709" w:type="dxa"/>
            <w:vMerge/>
            <w:shd w:val="clear" w:color="auto" w:fill="F5F7F9"/>
            <w:vAlign w:val="center"/>
          </w:tcPr>
          <w:p w14:paraId="1151291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71A0FDB0"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48312F97"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1FB880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499D412A" w14:textId="7777777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 xml:space="preserve">ll Forms </w:t>
            </w:r>
            <w:r w:rsidRPr="006072C6">
              <w:rPr>
                <w:rFonts w:ascii="等线" w:eastAsia="等线" w:hAnsi="等线" w:cstheme="minorHAnsi" w:hint="eastAsia"/>
                <w:strike/>
                <w:color w:val="FF0000"/>
                <w:kern w:val="0"/>
                <w:szCs w:val="21"/>
              </w:rPr>
              <w:t>（有发表过来才有这个按钮，当前最多3张表，均有回复提交功能）</w:t>
            </w:r>
          </w:p>
          <w:p w14:paraId="30D9C7F1" w14:textId="7777777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kern w:val="0"/>
                <w:szCs w:val="21"/>
              </w:rPr>
              <w:t>Return to OA</w:t>
            </w:r>
          </w:p>
          <w:p w14:paraId="2DD840AB" w14:textId="7777777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kern w:val="0"/>
                <w:szCs w:val="21"/>
              </w:rPr>
              <w:t>Refer to  CS</w:t>
            </w:r>
          </w:p>
          <w:p w14:paraId="5C35AAF9" w14:textId="7777777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kern w:val="0"/>
                <w:szCs w:val="21"/>
              </w:rPr>
              <w:t>Approve</w:t>
            </w:r>
          </w:p>
        </w:tc>
      </w:tr>
      <w:tr w:rsidR="00A23FA3" w:rsidRPr="00A23FA3" w14:paraId="3B7C400A" w14:textId="77777777" w:rsidTr="00B440F8">
        <w:trPr>
          <w:trHeight w:val="525"/>
        </w:trPr>
        <w:tc>
          <w:tcPr>
            <w:tcW w:w="709" w:type="dxa"/>
            <w:vMerge/>
            <w:shd w:val="clear" w:color="auto" w:fill="F5F7F9"/>
            <w:vAlign w:val="center"/>
          </w:tcPr>
          <w:p w14:paraId="4BD572E4"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56A564DA"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221AD8B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shd w:val="clear" w:color="auto" w:fill="F5F7F9"/>
            <w:vAlign w:val="center"/>
          </w:tcPr>
          <w:p w14:paraId="7AF9807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180B282D" w14:textId="1179A067" w:rsidR="006072C6" w:rsidRPr="006072C6"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r w:rsidR="006072C6" w:rsidRPr="007D1E1B">
              <w:rPr>
                <w:rFonts w:ascii="等线" w:eastAsia="等线" w:hAnsi="等线" w:cstheme="minorHAnsi" w:hint="eastAsia"/>
                <w:color w:val="FF0000"/>
                <w:kern w:val="0"/>
                <w:szCs w:val="21"/>
              </w:rPr>
              <w:t>(通O</w:t>
            </w:r>
            <w:r w:rsidR="006072C6" w:rsidRPr="007D1E1B">
              <w:rPr>
                <w:rFonts w:ascii="等线" w:eastAsia="等线" w:hAnsi="等线" w:cstheme="minorHAnsi"/>
                <w:color w:val="FF0000"/>
                <w:kern w:val="0"/>
                <w:szCs w:val="21"/>
              </w:rPr>
              <w:t>A</w:t>
            </w:r>
            <w:r w:rsidR="006072C6" w:rsidRPr="007D1E1B">
              <w:rPr>
                <w:rFonts w:ascii="等线" w:eastAsia="等线" w:hAnsi="等线" w:cstheme="minorHAnsi" w:hint="eastAsia"/>
                <w:color w:val="FF0000"/>
                <w:kern w:val="0"/>
                <w:szCs w:val="21"/>
              </w:rPr>
              <w:t>该模块，看有无配编辑权限，无，则只是浏览)</w:t>
            </w:r>
          </w:p>
          <w:p w14:paraId="50C1F260" w14:textId="1D5D1C16" w:rsidR="00B440F8" w:rsidRPr="00A23FA3" w:rsidRDefault="00B440F8" w:rsidP="00B440F8">
            <w:pPr>
              <w:widowControl/>
              <w:jc w:val="left"/>
              <w:rPr>
                <w:rFonts w:ascii="等线" w:eastAsia="等线" w:hAnsi="等线" w:cstheme="minorHAnsi"/>
                <w:kern w:val="0"/>
                <w:szCs w:val="21"/>
              </w:rPr>
            </w:pPr>
            <w:r w:rsidRPr="006072C6">
              <w:rPr>
                <w:rFonts w:ascii="等线" w:eastAsia="等线" w:hAnsi="等线" w:cstheme="minorHAnsi" w:hint="eastAsia"/>
                <w:strike/>
                <w:color w:val="FF0000"/>
                <w:kern w:val="0"/>
                <w:szCs w:val="21"/>
              </w:rPr>
              <w:t>（指向对应的I</w:t>
            </w:r>
            <w:r w:rsidRPr="006072C6">
              <w:rPr>
                <w:rFonts w:ascii="等线" w:eastAsia="等线" w:hAnsi="等线" w:cstheme="minorHAnsi"/>
                <w:strike/>
                <w:color w:val="FF0000"/>
                <w:kern w:val="0"/>
                <w:szCs w:val="21"/>
              </w:rPr>
              <w:t>NPUT</w:t>
            </w:r>
            <w:r w:rsidRPr="006072C6">
              <w:rPr>
                <w:rFonts w:ascii="等线" w:eastAsia="等线" w:hAnsi="等线" w:cstheme="minorHAnsi" w:hint="eastAsia"/>
                <w:strike/>
                <w:color w:val="FF0000"/>
                <w:kern w:val="0"/>
                <w:szCs w:val="21"/>
              </w:rPr>
              <w:t>对应单证页）</w:t>
            </w:r>
          </w:p>
        </w:tc>
      </w:tr>
      <w:tr w:rsidR="00A23FA3" w:rsidRPr="00A23FA3" w14:paraId="4CE03453" w14:textId="77777777" w:rsidTr="00B440F8">
        <w:trPr>
          <w:trHeight w:val="525"/>
        </w:trPr>
        <w:tc>
          <w:tcPr>
            <w:tcW w:w="709" w:type="dxa"/>
            <w:vMerge/>
            <w:shd w:val="clear" w:color="auto" w:fill="F5F7F9"/>
            <w:vAlign w:val="center"/>
          </w:tcPr>
          <w:p w14:paraId="28B1A071"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4164DC9A"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556FD9B5"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3EFFE5D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446D8C7B" w14:textId="2D54E508" w:rsidR="007D1E1B"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7D1E1B">
              <w:rPr>
                <w:rFonts w:ascii="等线" w:eastAsia="等线" w:hAnsi="等线" w:cstheme="minorHAnsi"/>
                <w:color w:val="FF0000"/>
                <w:kern w:val="0"/>
                <w:szCs w:val="21"/>
              </w:rPr>
              <w:t xml:space="preserve"> </w:t>
            </w:r>
            <w:r w:rsidR="00C905DD">
              <w:rPr>
                <w:rFonts w:ascii="等线" w:eastAsia="等线" w:hAnsi="等线" w:cstheme="minorHAnsi"/>
                <w:color w:val="FF0000"/>
                <w:kern w:val="0"/>
                <w:szCs w:val="21"/>
              </w:rPr>
              <w:t>(</w:t>
            </w:r>
            <w:r w:rsidR="00C905DD">
              <w:rPr>
                <w:rFonts w:ascii="等线" w:eastAsia="等线" w:hAnsi="等线" w:cstheme="minorHAnsi" w:hint="eastAsia"/>
                <w:color w:val="FF0000"/>
                <w:kern w:val="0"/>
                <w:szCs w:val="21"/>
              </w:rPr>
              <w:t>通O</w:t>
            </w:r>
            <w:r w:rsidR="00C905DD">
              <w:rPr>
                <w:rFonts w:ascii="等线" w:eastAsia="等线" w:hAnsi="等线" w:cstheme="minorHAnsi"/>
                <w:color w:val="FF0000"/>
                <w:kern w:val="0"/>
                <w:szCs w:val="21"/>
              </w:rPr>
              <w:t>A</w:t>
            </w:r>
            <w:r w:rsidR="00C905DD">
              <w:rPr>
                <w:rFonts w:ascii="等线" w:eastAsia="等线" w:hAnsi="等线" w:cstheme="minorHAnsi" w:hint="eastAsia"/>
                <w:color w:val="FF0000"/>
                <w:kern w:val="0"/>
                <w:szCs w:val="21"/>
              </w:rPr>
              <w:t>，有编辑权限则为I</w:t>
            </w:r>
            <w:r w:rsidR="00C905DD">
              <w:rPr>
                <w:rFonts w:ascii="等线" w:eastAsia="等线" w:hAnsi="等线" w:cstheme="minorHAnsi"/>
                <w:color w:val="FF0000"/>
                <w:kern w:val="0"/>
                <w:szCs w:val="21"/>
              </w:rPr>
              <w:t>NPUT</w:t>
            </w:r>
            <w:r w:rsidR="00C905DD">
              <w:rPr>
                <w:rFonts w:ascii="等线" w:eastAsia="等线" w:hAnsi="等线" w:cstheme="minorHAnsi" w:hint="eastAsia"/>
                <w:color w:val="FF0000"/>
                <w:kern w:val="0"/>
                <w:szCs w:val="21"/>
              </w:rPr>
              <w:t>，没编辑权限则为D</w:t>
            </w:r>
            <w:r w:rsidR="00C905DD">
              <w:rPr>
                <w:rFonts w:ascii="等线" w:eastAsia="等线" w:hAnsi="等线" w:cstheme="minorHAnsi"/>
                <w:color w:val="FF0000"/>
                <w:kern w:val="0"/>
                <w:szCs w:val="21"/>
              </w:rPr>
              <w:t>etails</w:t>
            </w:r>
            <w:r w:rsidR="007D1E1B" w:rsidRPr="007D1E1B">
              <w:rPr>
                <w:rFonts w:ascii="等线" w:eastAsia="等线" w:hAnsi="等线" w:cstheme="minorHAnsi"/>
                <w:color w:val="FF0000"/>
                <w:kern w:val="0"/>
                <w:szCs w:val="21"/>
              </w:rPr>
              <w:t>)</w:t>
            </w:r>
          </w:p>
          <w:p w14:paraId="7A2086CC" w14:textId="36826BC7" w:rsidR="00B440F8" w:rsidRPr="00A23FA3" w:rsidRDefault="00B440F8" w:rsidP="00B440F8">
            <w:pPr>
              <w:widowControl/>
              <w:jc w:val="left"/>
              <w:rPr>
                <w:rFonts w:ascii="等线" w:eastAsia="等线" w:hAnsi="等线" w:cstheme="minorHAnsi"/>
                <w:kern w:val="0"/>
                <w:szCs w:val="21"/>
              </w:rPr>
            </w:pPr>
            <w:r w:rsidRPr="007D1E1B">
              <w:rPr>
                <w:rFonts w:ascii="等线" w:eastAsia="等线" w:hAnsi="等线" w:cstheme="minorHAnsi" w:hint="eastAsia"/>
                <w:strike/>
                <w:kern w:val="0"/>
                <w:szCs w:val="21"/>
              </w:rPr>
              <w:t>（注意与内容指向不同，下文另述）</w:t>
            </w:r>
          </w:p>
        </w:tc>
      </w:tr>
      <w:tr w:rsidR="00A23FA3" w:rsidRPr="00A23FA3" w14:paraId="66F87A40" w14:textId="77777777" w:rsidTr="00B440F8">
        <w:trPr>
          <w:trHeight w:val="525"/>
        </w:trPr>
        <w:tc>
          <w:tcPr>
            <w:tcW w:w="709" w:type="dxa"/>
            <w:vMerge/>
            <w:shd w:val="clear" w:color="auto" w:fill="F5F7F9"/>
            <w:vAlign w:val="center"/>
          </w:tcPr>
          <w:p w14:paraId="5044238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112CD0D" w14:textId="77777777" w:rsidR="00B440F8" w:rsidRPr="00A23FA3" w:rsidRDefault="00B440F8" w:rsidP="00B440F8">
            <w:pPr>
              <w:widowControl/>
              <w:jc w:val="left"/>
              <w:rPr>
                <w:rFonts w:ascii="等线" w:eastAsia="等线" w:hAnsi="等线" w:cstheme="minorHAnsi"/>
                <w:kern w:val="0"/>
                <w:szCs w:val="21"/>
              </w:rPr>
            </w:pPr>
          </w:p>
        </w:tc>
        <w:tc>
          <w:tcPr>
            <w:tcW w:w="1843" w:type="dxa"/>
            <w:shd w:val="clear" w:color="auto" w:fill="F5F7F9"/>
          </w:tcPr>
          <w:p w14:paraId="2951469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shd w:val="clear" w:color="auto" w:fill="F5F7F9"/>
            <w:vAlign w:val="center"/>
          </w:tcPr>
          <w:p w14:paraId="2E0EB52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0549456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那有，在这则有</w:t>
            </w:r>
          </w:p>
        </w:tc>
      </w:tr>
      <w:tr w:rsidR="00A23FA3" w:rsidRPr="00A23FA3" w14:paraId="6FFB5539" w14:textId="77777777" w:rsidTr="00B440F8">
        <w:trPr>
          <w:trHeight w:val="525"/>
        </w:trPr>
        <w:tc>
          <w:tcPr>
            <w:tcW w:w="709" w:type="dxa"/>
            <w:vMerge/>
            <w:shd w:val="clear" w:color="auto" w:fill="F5F7F9"/>
            <w:vAlign w:val="center"/>
          </w:tcPr>
          <w:p w14:paraId="564F60FC"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3E48839B"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shd w:val="clear" w:color="auto" w:fill="F5F7F9"/>
          </w:tcPr>
          <w:p w14:paraId="7EEDA5E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shd w:val="clear" w:color="auto" w:fill="F5F7F9"/>
            <w:vAlign w:val="center"/>
          </w:tcPr>
          <w:p w14:paraId="7E026B8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3DE4075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71F56BBA" w14:textId="77777777" w:rsidTr="00B440F8">
        <w:trPr>
          <w:trHeight w:val="525"/>
        </w:trPr>
        <w:tc>
          <w:tcPr>
            <w:tcW w:w="709" w:type="dxa"/>
            <w:vMerge/>
            <w:shd w:val="clear" w:color="auto" w:fill="F5F7F9"/>
            <w:vAlign w:val="center"/>
          </w:tcPr>
          <w:p w14:paraId="18014EC4"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05376DC7"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F5F7F9"/>
          </w:tcPr>
          <w:p w14:paraId="3A7B2417"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124540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09B984CA"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2D27FBD8" w14:textId="05221758"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Change w:id="4772" w:author="raye" w:date="2018-07-18T18:35: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773" w:author="raye" w:date="2018-07-18T18:35:00Z">
                  <w:rPr>
                    <w:rFonts w:ascii="等线" w:eastAsia="等线" w:hAnsi="等线" w:cstheme="minorHAnsi" w:hint="eastAsia"/>
                    <w:color w:val="FF0000"/>
                    <w:kern w:val="0"/>
                    <w:szCs w:val="21"/>
                  </w:rPr>
                </w:rPrChange>
              </w:rPr>
              <w:t>（</w:t>
            </w:r>
            <w:del w:id="4774" w:author="raye" w:date="2018-07-18T18:35:00Z">
              <w:r w:rsidRPr="00A23FA3" w:rsidDel="00417AF4">
                <w:rPr>
                  <w:rFonts w:ascii="等线" w:eastAsia="等线" w:hAnsi="等线" w:cstheme="minorHAnsi" w:hint="eastAsia"/>
                  <w:kern w:val="0"/>
                  <w:szCs w:val="21"/>
                  <w:rPrChange w:id="4775" w:author="raye" w:date="2018-07-18T18:35:00Z">
                    <w:rPr>
                      <w:rFonts w:ascii="等线" w:eastAsia="等线" w:hAnsi="等线" w:cstheme="minorHAnsi" w:hint="eastAsia"/>
                      <w:color w:val="FF0000"/>
                      <w:kern w:val="0"/>
                      <w:szCs w:val="21"/>
                    </w:rPr>
                  </w:rPrChange>
                </w:rPr>
                <w:delText>能否编辑待确认）</w:delText>
              </w:r>
            </w:del>
            <w:ins w:id="4776" w:author="raye" w:date="2018-07-18T18:35:00Z">
              <w:r w:rsidR="00417AF4" w:rsidRPr="00A23FA3">
                <w:rPr>
                  <w:rFonts w:ascii="等线" w:eastAsia="等线" w:hAnsi="等线" w:cstheme="minorHAnsi" w:hint="eastAsia"/>
                  <w:kern w:val="0"/>
                  <w:szCs w:val="21"/>
                  <w:rPrChange w:id="4777" w:author="raye" w:date="2018-07-18T18:35:00Z">
                    <w:rPr>
                      <w:rFonts w:ascii="等线" w:eastAsia="等线" w:hAnsi="等线" w:cstheme="minorHAnsi" w:hint="eastAsia"/>
                      <w:color w:val="FF0000"/>
                      <w:kern w:val="0"/>
                      <w:szCs w:val="21"/>
                    </w:rPr>
                  </w:rPrChange>
                </w:rPr>
                <w:t>可编辑）</w:t>
              </w:r>
            </w:ins>
          </w:p>
        </w:tc>
      </w:tr>
      <w:tr w:rsidR="00A23FA3" w:rsidRPr="00A23FA3" w14:paraId="387ABFA5" w14:textId="77777777" w:rsidTr="00B440F8">
        <w:trPr>
          <w:trHeight w:val="525"/>
        </w:trPr>
        <w:tc>
          <w:tcPr>
            <w:tcW w:w="709" w:type="dxa"/>
            <w:vMerge w:val="restart"/>
            <w:shd w:val="clear" w:color="auto" w:fill="auto"/>
            <w:vAlign w:val="center"/>
          </w:tcPr>
          <w:p w14:paraId="6F32ABBD" w14:textId="77777777" w:rsidR="00B440F8" w:rsidRPr="00A23FA3" w:rsidRDefault="00B440F8" w:rsidP="00B440F8">
            <w:pPr>
              <w:widowControl/>
              <w:jc w:val="center"/>
              <w:rPr>
                <w:rFonts w:ascii="等线" w:eastAsia="等线" w:hAnsi="等线" w:cstheme="minorHAnsi"/>
                <w:kern w:val="0"/>
                <w:szCs w:val="21"/>
              </w:rPr>
            </w:pPr>
            <w:r w:rsidRPr="00A23FA3">
              <w:rPr>
                <w:rFonts w:ascii="Calibri" w:eastAsia="宋体" w:hAnsi="Calibri" w:cstheme="minorHAnsi"/>
                <w:kern w:val="0"/>
                <w:szCs w:val="21"/>
              </w:rPr>
              <w:t>7A</w:t>
            </w:r>
          </w:p>
        </w:tc>
        <w:tc>
          <w:tcPr>
            <w:tcW w:w="1276" w:type="dxa"/>
            <w:vMerge w:val="restart"/>
            <w:shd w:val="clear" w:color="auto" w:fill="auto"/>
            <w:vAlign w:val="center"/>
          </w:tcPr>
          <w:p w14:paraId="05F36487"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hint="eastAsia"/>
                <w:kern w:val="0"/>
                <w:szCs w:val="21"/>
              </w:rPr>
              <w:t>点击</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eturn to OA</w:t>
            </w:r>
            <w:r w:rsidRPr="00A23FA3">
              <w:rPr>
                <w:rFonts w:ascii="Calibri" w:eastAsia="宋体" w:hAnsi="Calibri" w:cstheme="minorHAnsi" w:hint="eastAsia"/>
                <w:kern w:val="0"/>
                <w:szCs w:val="21"/>
              </w:rPr>
              <w:t>，成功发送后</w:t>
            </w:r>
          </w:p>
        </w:tc>
        <w:tc>
          <w:tcPr>
            <w:tcW w:w="1843" w:type="dxa"/>
            <w:vAlign w:val="center"/>
          </w:tcPr>
          <w:p w14:paraId="6564540D" w14:textId="422D10F7" w:rsidR="00B440F8" w:rsidRPr="00A23FA3" w:rsidRDefault="00A060DB" w:rsidP="00B440F8">
            <w:pPr>
              <w:widowControl/>
              <w:jc w:val="left"/>
              <w:rPr>
                <w:rFonts w:ascii="等线" w:eastAsia="等线" w:hAnsi="等线" w:cstheme="minorHAnsi"/>
                <w:kern w:val="0"/>
                <w:szCs w:val="21"/>
              </w:rPr>
            </w:pPr>
            <w:r w:rsidRPr="00A23FA3">
              <w:rPr>
                <w:rFonts w:ascii="等线" w:eastAsia="等线" w:hAnsi="等线"/>
                <w:szCs w:val="21"/>
              </w:rPr>
              <w:t>Pending List</w:t>
            </w:r>
            <w:r w:rsidR="00B440F8" w:rsidRPr="00A23FA3">
              <w:rPr>
                <w:rFonts w:ascii="等线" w:eastAsia="等线" w:hAnsi="等线" w:cstheme="minorHAnsi" w:hint="eastAsia"/>
                <w:kern w:val="0"/>
                <w:szCs w:val="21"/>
              </w:rPr>
              <w:t>列表</w:t>
            </w:r>
          </w:p>
        </w:tc>
        <w:tc>
          <w:tcPr>
            <w:tcW w:w="1134" w:type="dxa"/>
            <w:vAlign w:val="center"/>
          </w:tcPr>
          <w:p w14:paraId="54F95BB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7D40C2B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7AF7AE21" w14:textId="77777777" w:rsidTr="00B440F8">
        <w:trPr>
          <w:trHeight w:val="525"/>
        </w:trPr>
        <w:tc>
          <w:tcPr>
            <w:tcW w:w="709" w:type="dxa"/>
            <w:vMerge/>
            <w:shd w:val="clear" w:color="auto" w:fill="auto"/>
            <w:vAlign w:val="center"/>
          </w:tcPr>
          <w:p w14:paraId="5816FCC6"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04EC1DFC" w14:textId="77777777" w:rsidR="00B440F8" w:rsidRPr="00A23FA3" w:rsidRDefault="00B440F8" w:rsidP="00B440F8">
            <w:pPr>
              <w:widowControl/>
              <w:jc w:val="left"/>
              <w:rPr>
                <w:rFonts w:ascii="Calibri" w:eastAsia="宋体" w:hAnsi="Calibri" w:cstheme="minorHAnsi"/>
                <w:kern w:val="0"/>
                <w:szCs w:val="21"/>
              </w:rPr>
            </w:pPr>
          </w:p>
        </w:tc>
        <w:tc>
          <w:tcPr>
            <w:tcW w:w="1843" w:type="dxa"/>
            <w:vMerge w:val="restart"/>
          </w:tcPr>
          <w:p w14:paraId="71470F2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vAlign w:val="center"/>
          </w:tcPr>
          <w:p w14:paraId="4E1D5DB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auto"/>
            <w:vAlign w:val="center"/>
          </w:tcPr>
          <w:p w14:paraId="57A18D7F" w14:textId="77777777" w:rsidR="00B440F8" w:rsidRPr="00A23FA3" w:rsidRDefault="00B440F8" w:rsidP="00B440F8">
            <w:pPr>
              <w:pStyle w:val="a0"/>
              <w:widowControl/>
              <w:numPr>
                <w:ilvl w:val="0"/>
                <w:numId w:val="186"/>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 xml:space="preserve">Pending Operations Analyst Modify </w:t>
            </w:r>
          </w:p>
          <w:p w14:paraId="6BBE34AC" w14:textId="77777777" w:rsidR="00B440F8" w:rsidRPr="00A23FA3" w:rsidRDefault="00B440F8" w:rsidP="00B440F8">
            <w:pPr>
              <w:pStyle w:val="a0"/>
              <w:widowControl/>
              <w:numPr>
                <w:ilvl w:val="0"/>
                <w:numId w:val="185"/>
              </w:numPr>
              <w:ind w:firstLineChars="0"/>
              <w:jc w:val="left"/>
              <w:rPr>
                <w:rFonts w:ascii="等线" w:eastAsia="等线" w:hAnsi="等线" w:cstheme="minorHAnsi"/>
                <w:kern w:val="0"/>
                <w:szCs w:val="21"/>
              </w:rPr>
            </w:pPr>
            <w:r w:rsidRPr="00A23FA3">
              <w:rPr>
                <w:rFonts w:ascii="Calibri" w:eastAsia="宋体" w:hAnsi="Calibri" w:cstheme="minorHAnsi"/>
                <w:kern w:val="0"/>
                <w:szCs w:val="21"/>
              </w:rPr>
              <w:t>Under Operations Analyst Modify</w:t>
            </w:r>
          </w:p>
        </w:tc>
      </w:tr>
      <w:tr w:rsidR="00A23FA3" w:rsidRPr="00A23FA3" w14:paraId="42E354F7" w14:textId="77777777" w:rsidTr="00B440F8">
        <w:trPr>
          <w:trHeight w:val="525"/>
        </w:trPr>
        <w:tc>
          <w:tcPr>
            <w:tcW w:w="709" w:type="dxa"/>
            <w:vMerge/>
            <w:shd w:val="clear" w:color="auto" w:fill="auto"/>
            <w:vAlign w:val="center"/>
          </w:tcPr>
          <w:p w14:paraId="0AE02DBD"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554767FA" w14:textId="77777777" w:rsidR="00B440F8" w:rsidRPr="00A23FA3" w:rsidRDefault="00B440F8" w:rsidP="00B440F8">
            <w:pPr>
              <w:widowControl/>
              <w:jc w:val="left"/>
              <w:rPr>
                <w:rFonts w:ascii="Calibri" w:eastAsia="宋体" w:hAnsi="Calibri" w:cstheme="minorHAnsi"/>
                <w:kern w:val="0"/>
                <w:szCs w:val="21"/>
              </w:rPr>
            </w:pPr>
          </w:p>
        </w:tc>
        <w:tc>
          <w:tcPr>
            <w:tcW w:w="1843" w:type="dxa"/>
            <w:vMerge/>
          </w:tcPr>
          <w:p w14:paraId="2F6CC421"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7AACE57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55EB6736" w14:textId="19B72F53" w:rsidR="00B440F8" w:rsidRPr="00A23FA3" w:rsidRDefault="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del w:id="4778" w:author="raye" w:date="2018-07-18T18:36:00Z">
              <w:r w:rsidRPr="00A23FA3" w:rsidDel="00417AF4">
                <w:rPr>
                  <w:rFonts w:ascii="等线" w:eastAsia="等线" w:hAnsi="等线" w:cstheme="minorHAnsi" w:hint="eastAsia"/>
                  <w:kern w:val="0"/>
                  <w:szCs w:val="21"/>
                </w:rPr>
                <w:delText>（O</w:delText>
              </w:r>
              <w:r w:rsidRPr="00A23FA3" w:rsidDel="00417AF4">
                <w:rPr>
                  <w:rFonts w:ascii="等线" w:eastAsia="等线" w:hAnsi="等线" w:cstheme="minorHAnsi"/>
                  <w:kern w:val="0"/>
                  <w:szCs w:val="21"/>
                </w:rPr>
                <w:delText>A</w:delText>
              </w:r>
              <w:r w:rsidRPr="00A23FA3" w:rsidDel="00417AF4">
                <w:rPr>
                  <w:rFonts w:ascii="等线" w:eastAsia="等线" w:hAnsi="等线" w:cstheme="minorHAnsi" w:hint="eastAsia"/>
                  <w:kern w:val="0"/>
                  <w:szCs w:val="21"/>
                </w:rPr>
                <w:delText>修改会否相应变化还是要等发过来时才会变化 待确认）D</w:delText>
              </w:r>
              <w:r w:rsidRPr="00A23FA3" w:rsidDel="00417AF4">
                <w:rPr>
                  <w:rFonts w:ascii="等线" w:eastAsia="等线" w:hAnsi="等线" w:cstheme="minorHAnsi"/>
                  <w:kern w:val="0"/>
                  <w:szCs w:val="21"/>
                </w:rPr>
                <w:delText>V</w:delText>
              </w:r>
              <w:r w:rsidRPr="00A23FA3" w:rsidDel="00417AF4">
                <w:rPr>
                  <w:rFonts w:ascii="等线" w:eastAsia="等线" w:hAnsi="等线" w:cstheme="minorHAnsi" w:hint="eastAsia"/>
                  <w:kern w:val="0"/>
                  <w:szCs w:val="21"/>
                </w:rPr>
                <w:delText>处亦是</w:delText>
              </w:r>
            </w:del>
          </w:p>
        </w:tc>
      </w:tr>
      <w:tr w:rsidR="00A23FA3" w:rsidRPr="00A23FA3" w14:paraId="1FD4103A" w14:textId="77777777" w:rsidTr="00B440F8">
        <w:trPr>
          <w:trHeight w:val="525"/>
        </w:trPr>
        <w:tc>
          <w:tcPr>
            <w:tcW w:w="709" w:type="dxa"/>
            <w:vMerge/>
            <w:shd w:val="clear" w:color="auto" w:fill="auto"/>
            <w:vAlign w:val="center"/>
          </w:tcPr>
          <w:p w14:paraId="263F531C"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666428AB" w14:textId="77777777" w:rsidR="00B440F8" w:rsidRPr="00A23FA3" w:rsidRDefault="00B440F8" w:rsidP="00B440F8">
            <w:pPr>
              <w:widowControl/>
              <w:jc w:val="left"/>
              <w:rPr>
                <w:rFonts w:ascii="Calibri" w:eastAsia="宋体" w:hAnsi="Calibri" w:cstheme="minorHAnsi"/>
                <w:kern w:val="0"/>
                <w:szCs w:val="21"/>
              </w:rPr>
            </w:pPr>
          </w:p>
        </w:tc>
        <w:tc>
          <w:tcPr>
            <w:tcW w:w="1843" w:type="dxa"/>
            <w:vMerge/>
          </w:tcPr>
          <w:p w14:paraId="2B791D9C"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6071BC5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065256AE" w14:textId="32211219" w:rsidR="00B440F8" w:rsidRPr="00055A3A" w:rsidRDefault="00B440F8" w:rsidP="00B440F8">
            <w:pPr>
              <w:widowControl/>
              <w:jc w:val="left"/>
              <w:rPr>
                <w:rFonts w:ascii="等线" w:eastAsia="等线" w:hAnsi="等线" w:cstheme="minorHAnsi"/>
                <w:strike/>
                <w:kern w:val="0"/>
                <w:szCs w:val="21"/>
              </w:rPr>
            </w:pPr>
            <w:r w:rsidRPr="00055A3A">
              <w:rPr>
                <w:rFonts w:ascii="等线" w:eastAsia="等线" w:hAnsi="等线" w:cstheme="minorHAnsi" w:hint="eastAsia"/>
                <w:strike/>
                <w:color w:val="FF0000"/>
                <w:kern w:val="0"/>
                <w:szCs w:val="21"/>
              </w:rPr>
              <w:t>无</w:t>
            </w:r>
            <w:r w:rsidR="00055A3A" w:rsidRPr="00055A3A">
              <w:rPr>
                <w:color w:val="FF0000"/>
              </w:rPr>
              <w:t>File Management</w:t>
            </w:r>
          </w:p>
        </w:tc>
      </w:tr>
      <w:tr w:rsidR="00A23FA3" w:rsidRPr="00A23FA3" w14:paraId="45421538" w14:textId="77777777" w:rsidTr="00B440F8">
        <w:trPr>
          <w:trHeight w:val="525"/>
        </w:trPr>
        <w:tc>
          <w:tcPr>
            <w:tcW w:w="709" w:type="dxa"/>
            <w:vMerge/>
            <w:shd w:val="clear" w:color="auto" w:fill="auto"/>
            <w:vAlign w:val="center"/>
          </w:tcPr>
          <w:p w14:paraId="257F51B2"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206DDE3A" w14:textId="77777777" w:rsidR="00B440F8" w:rsidRPr="00A23FA3" w:rsidRDefault="00B440F8" w:rsidP="00B440F8">
            <w:pPr>
              <w:widowControl/>
              <w:jc w:val="left"/>
              <w:rPr>
                <w:rFonts w:ascii="Calibri" w:eastAsia="宋体" w:hAnsi="Calibri" w:cstheme="minorHAnsi"/>
                <w:kern w:val="0"/>
                <w:szCs w:val="21"/>
              </w:rPr>
            </w:pPr>
          </w:p>
        </w:tc>
        <w:tc>
          <w:tcPr>
            <w:tcW w:w="1843" w:type="dxa"/>
            <w:vMerge w:val="restart"/>
          </w:tcPr>
          <w:p w14:paraId="31F3124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134" w:type="dxa"/>
            <w:vAlign w:val="center"/>
          </w:tcPr>
          <w:p w14:paraId="5510813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7539CB8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0D2D8CCE" w14:textId="77777777" w:rsidTr="00B440F8">
        <w:trPr>
          <w:trHeight w:val="525"/>
        </w:trPr>
        <w:tc>
          <w:tcPr>
            <w:tcW w:w="709" w:type="dxa"/>
            <w:vMerge/>
            <w:shd w:val="clear" w:color="auto" w:fill="auto"/>
            <w:vAlign w:val="center"/>
          </w:tcPr>
          <w:p w14:paraId="1334E614"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6F6B53D8" w14:textId="77777777" w:rsidR="00B440F8" w:rsidRPr="00A23FA3" w:rsidRDefault="00B440F8" w:rsidP="00B440F8">
            <w:pPr>
              <w:widowControl/>
              <w:jc w:val="left"/>
              <w:rPr>
                <w:rFonts w:ascii="Calibri" w:eastAsia="宋体" w:hAnsi="Calibri" w:cstheme="minorHAnsi"/>
                <w:kern w:val="0"/>
                <w:szCs w:val="21"/>
              </w:rPr>
            </w:pPr>
          </w:p>
        </w:tc>
        <w:tc>
          <w:tcPr>
            <w:tcW w:w="1843" w:type="dxa"/>
            <w:vMerge/>
          </w:tcPr>
          <w:p w14:paraId="037C89B9"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5BBC223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5B7AB2E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 xml:space="preserve">ll Forms </w:t>
            </w:r>
            <w:r w:rsidRPr="00A23FA3">
              <w:rPr>
                <w:rFonts w:ascii="等线" w:eastAsia="等线" w:hAnsi="等线" w:cstheme="minorHAnsi" w:hint="eastAsia"/>
                <w:kern w:val="0"/>
                <w:szCs w:val="21"/>
              </w:rPr>
              <w:t>（只有导出，不可编辑）</w:t>
            </w:r>
          </w:p>
        </w:tc>
      </w:tr>
      <w:tr w:rsidR="00A23FA3" w:rsidRPr="00A23FA3" w14:paraId="456AA100" w14:textId="77777777" w:rsidTr="00B440F8">
        <w:trPr>
          <w:trHeight w:val="525"/>
        </w:trPr>
        <w:tc>
          <w:tcPr>
            <w:tcW w:w="709" w:type="dxa"/>
            <w:vMerge/>
            <w:shd w:val="clear" w:color="auto" w:fill="auto"/>
            <w:vAlign w:val="center"/>
          </w:tcPr>
          <w:p w14:paraId="277F6240"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5CE8F98E" w14:textId="77777777" w:rsidR="00B440F8" w:rsidRPr="00A23FA3" w:rsidRDefault="00B440F8" w:rsidP="00B440F8">
            <w:pPr>
              <w:widowControl/>
              <w:jc w:val="left"/>
              <w:rPr>
                <w:rFonts w:ascii="Calibri" w:eastAsia="宋体" w:hAnsi="Calibri" w:cstheme="minorHAnsi"/>
                <w:kern w:val="0"/>
                <w:szCs w:val="21"/>
              </w:rPr>
            </w:pPr>
          </w:p>
        </w:tc>
        <w:tc>
          <w:tcPr>
            <w:tcW w:w="1843" w:type="dxa"/>
            <w:vMerge w:val="restart"/>
          </w:tcPr>
          <w:p w14:paraId="70BAA14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vAlign w:val="center"/>
          </w:tcPr>
          <w:p w14:paraId="42CA728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6B981BA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3B548392" w14:textId="77777777" w:rsidTr="00B440F8">
        <w:trPr>
          <w:trHeight w:val="525"/>
        </w:trPr>
        <w:tc>
          <w:tcPr>
            <w:tcW w:w="709" w:type="dxa"/>
            <w:vMerge/>
            <w:shd w:val="clear" w:color="auto" w:fill="auto"/>
            <w:vAlign w:val="center"/>
          </w:tcPr>
          <w:p w14:paraId="26AF5F3C"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30E5394B" w14:textId="77777777" w:rsidR="00B440F8" w:rsidRPr="00A23FA3" w:rsidRDefault="00B440F8" w:rsidP="00B440F8">
            <w:pPr>
              <w:widowControl/>
              <w:jc w:val="left"/>
              <w:rPr>
                <w:rFonts w:ascii="Calibri" w:eastAsia="宋体" w:hAnsi="Calibri" w:cstheme="minorHAnsi"/>
                <w:kern w:val="0"/>
                <w:szCs w:val="21"/>
              </w:rPr>
            </w:pPr>
          </w:p>
        </w:tc>
        <w:tc>
          <w:tcPr>
            <w:tcW w:w="1843" w:type="dxa"/>
            <w:vMerge/>
          </w:tcPr>
          <w:p w14:paraId="64D3CA6F"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2C09FC8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1628EE8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514478F5" w14:textId="77777777" w:rsidTr="00B440F8">
        <w:trPr>
          <w:trHeight w:val="525"/>
        </w:trPr>
        <w:tc>
          <w:tcPr>
            <w:tcW w:w="709" w:type="dxa"/>
            <w:vMerge/>
            <w:shd w:val="clear" w:color="auto" w:fill="auto"/>
            <w:vAlign w:val="center"/>
          </w:tcPr>
          <w:p w14:paraId="3448448B"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537A4D6E" w14:textId="77777777" w:rsidR="00B440F8" w:rsidRPr="00A23FA3" w:rsidRDefault="00B440F8" w:rsidP="00B440F8">
            <w:pPr>
              <w:widowControl/>
              <w:jc w:val="left"/>
              <w:rPr>
                <w:rFonts w:ascii="Calibri" w:eastAsia="宋体" w:hAnsi="Calibri" w:cstheme="minorHAnsi"/>
                <w:kern w:val="0"/>
                <w:szCs w:val="21"/>
              </w:rPr>
            </w:pPr>
          </w:p>
        </w:tc>
        <w:tc>
          <w:tcPr>
            <w:tcW w:w="1843" w:type="dxa"/>
          </w:tcPr>
          <w:p w14:paraId="15F9530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vAlign w:val="center"/>
          </w:tcPr>
          <w:p w14:paraId="18F1D8E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111AEEB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55CB4E85" w14:textId="77777777" w:rsidTr="00B440F8">
        <w:trPr>
          <w:trHeight w:val="525"/>
        </w:trPr>
        <w:tc>
          <w:tcPr>
            <w:tcW w:w="709" w:type="dxa"/>
            <w:vMerge/>
            <w:shd w:val="clear" w:color="auto" w:fill="auto"/>
            <w:vAlign w:val="center"/>
          </w:tcPr>
          <w:p w14:paraId="6DA4AC43"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617167BF" w14:textId="77777777" w:rsidR="00B440F8" w:rsidRPr="00A23FA3" w:rsidRDefault="00B440F8" w:rsidP="00B440F8">
            <w:pPr>
              <w:widowControl/>
              <w:jc w:val="left"/>
              <w:rPr>
                <w:rFonts w:ascii="Calibri" w:eastAsia="宋体" w:hAnsi="Calibri" w:cstheme="minorHAnsi"/>
                <w:kern w:val="0"/>
                <w:szCs w:val="21"/>
              </w:rPr>
            </w:pPr>
          </w:p>
        </w:tc>
        <w:tc>
          <w:tcPr>
            <w:tcW w:w="1843" w:type="dxa"/>
            <w:vMerge w:val="restart"/>
          </w:tcPr>
          <w:p w14:paraId="56A5E95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vAlign w:val="center"/>
          </w:tcPr>
          <w:p w14:paraId="35F4CDF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0B8DB0F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50F857BA" w14:textId="77777777" w:rsidTr="00B440F8">
        <w:trPr>
          <w:trHeight w:val="525"/>
        </w:trPr>
        <w:tc>
          <w:tcPr>
            <w:tcW w:w="709" w:type="dxa"/>
            <w:vMerge/>
            <w:shd w:val="clear" w:color="auto" w:fill="auto"/>
            <w:vAlign w:val="center"/>
          </w:tcPr>
          <w:p w14:paraId="73902D23" w14:textId="77777777" w:rsidR="00B440F8" w:rsidRPr="00A23FA3" w:rsidRDefault="00B440F8" w:rsidP="00B440F8">
            <w:pPr>
              <w:widowControl/>
              <w:jc w:val="center"/>
              <w:rPr>
                <w:rFonts w:ascii="Calibri" w:eastAsia="宋体" w:hAnsi="Calibri" w:cstheme="minorHAnsi"/>
                <w:kern w:val="0"/>
                <w:szCs w:val="21"/>
              </w:rPr>
            </w:pPr>
          </w:p>
        </w:tc>
        <w:tc>
          <w:tcPr>
            <w:tcW w:w="1276" w:type="dxa"/>
            <w:vMerge/>
            <w:shd w:val="clear" w:color="auto" w:fill="auto"/>
            <w:vAlign w:val="center"/>
          </w:tcPr>
          <w:p w14:paraId="7D209C56" w14:textId="77777777" w:rsidR="00B440F8" w:rsidRPr="00A23FA3" w:rsidRDefault="00B440F8" w:rsidP="00B440F8">
            <w:pPr>
              <w:widowControl/>
              <w:jc w:val="left"/>
              <w:rPr>
                <w:rFonts w:ascii="等线" w:eastAsia="等线" w:hAnsi="等线" w:cstheme="minorHAnsi"/>
                <w:kern w:val="0"/>
                <w:szCs w:val="21"/>
              </w:rPr>
            </w:pPr>
          </w:p>
        </w:tc>
        <w:tc>
          <w:tcPr>
            <w:tcW w:w="1843" w:type="dxa"/>
            <w:vMerge/>
            <w:shd w:val="clear" w:color="auto" w:fill="auto"/>
          </w:tcPr>
          <w:p w14:paraId="671A7C8F"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auto"/>
            <w:vAlign w:val="center"/>
          </w:tcPr>
          <w:p w14:paraId="7E297AB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1856FACF" w14:textId="77777777" w:rsidR="00B440F8" w:rsidRPr="00A23FA3" w:rsidRDefault="00B440F8" w:rsidP="00B440F8">
            <w:pPr>
              <w:pStyle w:val="a0"/>
              <w:widowControl/>
              <w:numPr>
                <w:ilvl w:val="0"/>
                <w:numId w:val="187"/>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5BE08FC5" w14:textId="77777777" w:rsidR="00B440F8" w:rsidRPr="00A23FA3" w:rsidRDefault="00B440F8" w:rsidP="00B440F8">
            <w:pPr>
              <w:pStyle w:val="a0"/>
              <w:widowControl/>
              <w:numPr>
                <w:ilvl w:val="0"/>
                <w:numId w:val="187"/>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（不可编辑页）</w:t>
            </w:r>
          </w:p>
        </w:tc>
      </w:tr>
      <w:tr w:rsidR="00A23FA3" w:rsidRPr="00A23FA3" w14:paraId="4D15FD7A" w14:textId="77777777" w:rsidTr="00B440F8">
        <w:trPr>
          <w:trHeight w:val="525"/>
        </w:trPr>
        <w:tc>
          <w:tcPr>
            <w:tcW w:w="709" w:type="dxa"/>
            <w:vMerge w:val="restart"/>
            <w:shd w:val="clear" w:color="auto" w:fill="F5F7F9"/>
            <w:vAlign w:val="center"/>
          </w:tcPr>
          <w:p w14:paraId="624A4845" w14:textId="77777777" w:rsidR="00B440F8" w:rsidRPr="00A23FA3" w:rsidRDefault="00B440F8" w:rsidP="00B440F8">
            <w:pPr>
              <w:widowControl/>
              <w:jc w:val="center"/>
              <w:rPr>
                <w:rFonts w:ascii="等线" w:eastAsia="等线" w:hAnsi="等线" w:cstheme="minorHAnsi"/>
                <w:kern w:val="0"/>
                <w:szCs w:val="21"/>
              </w:rPr>
            </w:pPr>
            <w:r w:rsidRPr="00A23FA3">
              <w:rPr>
                <w:rFonts w:ascii="Calibri" w:eastAsia="宋体" w:hAnsi="Calibri" w:cstheme="minorHAnsi"/>
                <w:kern w:val="0"/>
                <w:szCs w:val="21"/>
              </w:rPr>
              <w:t>7B</w:t>
            </w:r>
          </w:p>
          <w:p w14:paraId="56C366C4" w14:textId="77777777" w:rsidR="00B440F8" w:rsidRPr="00A23FA3" w:rsidRDefault="00B440F8" w:rsidP="00B440F8">
            <w:pPr>
              <w:widowControl/>
              <w:jc w:val="center"/>
              <w:rPr>
                <w:rFonts w:ascii="等线" w:eastAsia="等线" w:hAnsi="等线" w:cstheme="minorHAnsi"/>
                <w:kern w:val="0"/>
                <w:szCs w:val="21"/>
              </w:rPr>
            </w:pPr>
          </w:p>
        </w:tc>
        <w:tc>
          <w:tcPr>
            <w:tcW w:w="1276" w:type="dxa"/>
            <w:vMerge w:val="restart"/>
            <w:shd w:val="clear" w:color="auto" w:fill="F5F7F9"/>
            <w:vAlign w:val="center"/>
          </w:tcPr>
          <w:p w14:paraId="214A5608"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pprove</w:t>
            </w:r>
            <w:r w:rsidRPr="00A23FA3">
              <w:rPr>
                <w:rFonts w:ascii="Calibri" w:eastAsia="宋体" w:hAnsi="Calibri" w:cstheme="minorHAnsi" w:hint="eastAsia"/>
                <w:kern w:val="0"/>
                <w:szCs w:val="21"/>
              </w:rPr>
              <w:t>后</w:t>
            </w:r>
          </w:p>
        </w:tc>
        <w:tc>
          <w:tcPr>
            <w:tcW w:w="1843" w:type="dxa"/>
            <w:shd w:val="clear" w:color="auto" w:fill="F5F7F9"/>
            <w:vAlign w:val="center"/>
          </w:tcPr>
          <w:p w14:paraId="3BD328CE" w14:textId="2AC2DA07" w:rsidR="00B440F8" w:rsidRPr="00A23FA3" w:rsidRDefault="00A363B4" w:rsidP="00A363B4">
            <w:pPr>
              <w:widowControl/>
              <w:jc w:val="left"/>
              <w:rPr>
                <w:rFonts w:ascii="等线" w:eastAsia="等线" w:hAnsi="等线" w:cstheme="minorHAnsi"/>
                <w:kern w:val="0"/>
                <w:szCs w:val="21"/>
              </w:rPr>
            </w:pPr>
            <w:bookmarkStart w:id="4779" w:name="_GoBack"/>
            <w:r w:rsidRPr="000B6D7A">
              <w:rPr>
                <w:rFonts w:ascii="宋体" w:eastAsia="宋体" w:hAnsi="宋体" w:cs="宋体"/>
                <w:color w:val="FF0000"/>
                <w:kern w:val="0"/>
                <w:sz w:val="20"/>
                <w:szCs w:val="20"/>
              </w:rPr>
              <w:t>Pending List</w:t>
            </w:r>
            <w:bookmarkEnd w:id="4779"/>
            <w:r w:rsidR="00B440F8" w:rsidRPr="00A23FA3">
              <w:rPr>
                <w:rFonts w:ascii="等线" w:eastAsia="等线" w:hAnsi="等线" w:cstheme="minorHAnsi" w:hint="eastAsia"/>
                <w:kern w:val="0"/>
                <w:szCs w:val="21"/>
              </w:rPr>
              <w:t>列表</w:t>
            </w:r>
          </w:p>
        </w:tc>
        <w:tc>
          <w:tcPr>
            <w:tcW w:w="1134" w:type="dxa"/>
            <w:shd w:val="clear" w:color="auto" w:fill="F5F7F9"/>
            <w:vAlign w:val="center"/>
          </w:tcPr>
          <w:p w14:paraId="2ED12DA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29D0DF5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31324873" w14:textId="77777777" w:rsidTr="00B440F8">
        <w:trPr>
          <w:trHeight w:val="525"/>
        </w:trPr>
        <w:tc>
          <w:tcPr>
            <w:tcW w:w="709" w:type="dxa"/>
            <w:vMerge/>
            <w:shd w:val="clear" w:color="auto" w:fill="F5F7F9"/>
            <w:vAlign w:val="center"/>
          </w:tcPr>
          <w:p w14:paraId="5FAA137A"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ABA0737"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6DB37EE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shd w:val="clear" w:color="auto" w:fill="F5F7F9"/>
            <w:vAlign w:val="center"/>
          </w:tcPr>
          <w:p w14:paraId="1A1941E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F5F7F9"/>
            <w:vAlign w:val="center"/>
          </w:tcPr>
          <w:p w14:paraId="56024C34"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kern w:val="0"/>
                <w:szCs w:val="21"/>
              </w:rPr>
              <w:t>Close Approval</w:t>
            </w:r>
          </w:p>
        </w:tc>
      </w:tr>
      <w:tr w:rsidR="00A23FA3" w:rsidRPr="00A23FA3" w14:paraId="78D3A5EA" w14:textId="77777777" w:rsidTr="00B440F8">
        <w:trPr>
          <w:trHeight w:val="525"/>
        </w:trPr>
        <w:tc>
          <w:tcPr>
            <w:tcW w:w="709" w:type="dxa"/>
            <w:vMerge/>
            <w:shd w:val="clear" w:color="auto" w:fill="F5F7F9"/>
            <w:vAlign w:val="center"/>
          </w:tcPr>
          <w:p w14:paraId="71122A4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0ED096F"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008FDC24"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29FD0B6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6BAA217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有（不变）</w:t>
            </w:r>
          </w:p>
        </w:tc>
      </w:tr>
      <w:tr w:rsidR="00A23FA3" w:rsidRPr="00A23FA3" w14:paraId="3A2B51DD" w14:textId="77777777" w:rsidTr="00B440F8">
        <w:trPr>
          <w:trHeight w:val="525"/>
        </w:trPr>
        <w:tc>
          <w:tcPr>
            <w:tcW w:w="709" w:type="dxa"/>
            <w:vMerge/>
            <w:shd w:val="clear" w:color="auto" w:fill="F5F7F9"/>
            <w:vAlign w:val="center"/>
          </w:tcPr>
          <w:p w14:paraId="6A910102"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57E0A56F"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603768E4"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48BFDD4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0399B116" w14:textId="4ABEF85F" w:rsidR="00B440F8" w:rsidRPr="00055A3A" w:rsidRDefault="00055A3A" w:rsidP="00B440F8">
            <w:pPr>
              <w:widowControl/>
              <w:jc w:val="left"/>
              <w:rPr>
                <w:rFonts w:ascii="等线" w:eastAsia="等线" w:hAnsi="等线" w:cstheme="minorHAnsi"/>
                <w:strike/>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005D0B3D" w14:textId="77777777" w:rsidTr="00B440F8">
        <w:trPr>
          <w:trHeight w:val="525"/>
        </w:trPr>
        <w:tc>
          <w:tcPr>
            <w:tcW w:w="709" w:type="dxa"/>
            <w:vMerge/>
            <w:shd w:val="clear" w:color="auto" w:fill="F5F7F9"/>
            <w:vAlign w:val="center"/>
          </w:tcPr>
          <w:p w14:paraId="2AF05FF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29DF738"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6122088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134" w:type="dxa"/>
            <w:shd w:val="clear" w:color="auto" w:fill="F5F7F9"/>
            <w:vAlign w:val="center"/>
          </w:tcPr>
          <w:p w14:paraId="71AE973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51ECB15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有则有</w:t>
            </w:r>
          </w:p>
        </w:tc>
      </w:tr>
      <w:tr w:rsidR="00A23FA3" w:rsidRPr="00A23FA3" w14:paraId="03925B98" w14:textId="77777777" w:rsidTr="00B440F8">
        <w:trPr>
          <w:trHeight w:val="525"/>
        </w:trPr>
        <w:tc>
          <w:tcPr>
            <w:tcW w:w="709" w:type="dxa"/>
            <w:vMerge/>
            <w:shd w:val="clear" w:color="auto" w:fill="F5F7F9"/>
            <w:vAlign w:val="center"/>
          </w:tcPr>
          <w:p w14:paraId="0C84DD7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6030911E"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423C1C48"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1715D26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3B35372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ll Forms</w:t>
            </w:r>
          </w:p>
        </w:tc>
      </w:tr>
      <w:tr w:rsidR="00A23FA3" w:rsidRPr="00A23FA3" w14:paraId="731528FA" w14:textId="77777777" w:rsidTr="00B440F8">
        <w:trPr>
          <w:trHeight w:val="525"/>
        </w:trPr>
        <w:tc>
          <w:tcPr>
            <w:tcW w:w="709" w:type="dxa"/>
            <w:vMerge/>
            <w:shd w:val="clear" w:color="auto" w:fill="F5F7F9"/>
            <w:vAlign w:val="center"/>
          </w:tcPr>
          <w:p w14:paraId="20D08A12"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7B4DA2B0"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6C67251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shd w:val="clear" w:color="auto" w:fill="F5F7F9"/>
            <w:vAlign w:val="center"/>
          </w:tcPr>
          <w:p w14:paraId="4C068D3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32654BAE"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2BBDF68E" w14:textId="77777777" w:rsidTr="00B440F8">
        <w:trPr>
          <w:trHeight w:val="525"/>
        </w:trPr>
        <w:tc>
          <w:tcPr>
            <w:tcW w:w="709" w:type="dxa"/>
            <w:vMerge/>
            <w:shd w:val="clear" w:color="auto" w:fill="F5F7F9"/>
            <w:vAlign w:val="center"/>
          </w:tcPr>
          <w:p w14:paraId="0DD1E5B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4865C6A3"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0382476A"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37FA6C1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1D10E215" w14:textId="77777777" w:rsidR="00B440F8" w:rsidRPr="00A23FA3" w:rsidRDefault="00B440F8" w:rsidP="00B440F8">
            <w:pPr>
              <w:widowControl/>
              <w:jc w:val="left"/>
              <w:rPr>
                <w:rFonts w:ascii="等线" w:eastAsia="等线" w:hAnsi="等线" w:cstheme="minorHAnsi"/>
                <w:kern w:val="0"/>
                <w:szCs w:val="21"/>
              </w:rPr>
            </w:pPr>
            <w:r w:rsidRPr="00A23FA3">
              <w:t>Details</w:t>
            </w:r>
          </w:p>
        </w:tc>
      </w:tr>
      <w:tr w:rsidR="00A23FA3" w:rsidRPr="00A23FA3" w14:paraId="35A73CFD" w14:textId="77777777" w:rsidTr="00B440F8">
        <w:trPr>
          <w:trHeight w:val="525"/>
        </w:trPr>
        <w:tc>
          <w:tcPr>
            <w:tcW w:w="709" w:type="dxa"/>
            <w:vMerge/>
            <w:shd w:val="clear" w:color="auto" w:fill="F5F7F9"/>
            <w:vAlign w:val="center"/>
          </w:tcPr>
          <w:p w14:paraId="31A85E8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233F630C"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51C77C7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shd w:val="clear" w:color="auto" w:fill="F5F7F9"/>
            <w:vAlign w:val="center"/>
          </w:tcPr>
          <w:p w14:paraId="6CFE57B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7477DEB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有则有</w:t>
            </w:r>
          </w:p>
        </w:tc>
      </w:tr>
      <w:tr w:rsidR="00A23FA3" w:rsidRPr="00A23FA3" w14:paraId="3D2DF5E1" w14:textId="77777777" w:rsidTr="00B440F8">
        <w:trPr>
          <w:trHeight w:val="525"/>
        </w:trPr>
        <w:tc>
          <w:tcPr>
            <w:tcW w:w="709" w:type="dxa"/>
            <w:vMerge/>
            <w:shd w:val="clear" w:color="auto" w:fill="F5F7F9"/>
            <w:vAlign w:val="center"/>
          </w:tcPr>
          <w:p w14:paraId="6BDB8628"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5FB69AF9"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7B6438C4"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4EE2B023" w14:textId="77777777" w:rsidR="00B440F8" w:rsidRPr="00BD7127" w:rsidRDefault="00B440F8" w:rsidP="00B440F8">
            <w:pPr>
              <w:widowControl/>
              <w:jc w:val="left"/>
              <w:rPr>
                <w:rFonts w:ascii="等线" w:eastAsia="等线" w:hAnsi="等线" w:cstheme="minorHAnsi"/>
                <w:strike/>
                <w:kern w:val="0"/>
                <w:szCs w:val="21"/>
              </w:rPr>
            </w:pPr>
            <w:r w:rsidRPr="00BD7127">
              <w:rPr>
                <w:rFonts w:ascii="等线" w:eastAsia="等线" w:hAnsi="等线" w:cstheme="minorHAnsi" w:hint="eastAsia"/>
                <w:strike/>
                <w:kern w:val="0"/>
                <w:szCs w:val="21"/>
              </w:rPr>
              <w:t>按钮</w:t>
            </w:r>
          </w:p>
        </w:tc>
        <w:tc>
          <w:tcPr>
            <w:tcW w:w="3969" w:type="dxa"/>
            <w:shd w:val="clear" w:color="auto" w:fill="F5F7F9"/>
            <w:vAlign w:val="center"/>
          </w:tcPr>
          <w:p w14:paraId="698C0F25" w14:textId="77777777" w:rsidR="00B440F8" w:rsidRPr="00BD7127" w:rsidRDefault="00B440F8" w:rsidP="00B440F8">
            <w:pPr>
              <w:widowControl/>
              <w:jc w:val="left"/>
              <w:rPr>
                <w:rFonts w:ascii="等线" w:eastAsia="等线" w:hAnsi="等线" w:cstheme="minorHAnsi"/>
                <w:strike/>
                <w:kern w:val="0"/>
                <w:szCs w:val="21"/>
              </w:rPr>
            </w:pPr>
            <w:r w:rsidRPr="00BD7127">
              <w:rPr>
                <w:rFonts w:ascii="等线" w:eastAsia="等线" w:hAnsi="等线" w:cstheme="minorHAnsi" w:hint="eastAsia"/>
                <w:strike/>
                <w:kern w:val="0"/>
                <w:szCs w:val="21"/>
              </w:rPr>
              <w:t>无</w:t>
            </w:r>
          </w:p>
        </w:tc>
      </w:tr>
      <w:tr w:rsidR="00A23FA3" w:rsidRPr="00A23FA3" w14:paraId="0B74244A" w14:textId="77777777" w:rsidTr="00B440F8">
        <w:trPr>
          <w:trHeight w:val="525"/>
        </w:trPr>
        <w:tc>
          <w:tcPr>
            <w:tcW w:w="709" w:type="dxa"/>
            <w:vMerge/>
            <w:shd w:val="clear" w:color="auto" w:fill="F5F7F9"/>
            <w:vAlign w:val="center"/>
          </w:tcPr>
          <w:p w14:paraId="273E80BF"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23DDE838" w14:textId="77777777" w:rsidR="00B440F8" w:rsidRPr="00A23FA3" w:rsidRDefault="00B440F8" w:rsidP="00B440F8">
            <w:pPr>
              <w:widowControl/>
              <w:jc w:val="left"/>
              <w:rPr>
                <w:rFonts w:ascii="等线" w:eastAsia="等线" w:hAnsi="等线" w:cstheme="minorHAnsi"/>
                <w:b/>
                <w:kern w:val="0"/>
                <w:szCs w:val="21"/>
              </w:rPr>
            </w:pPr>
          </w:p>
        </w:tc>
        <w:tc>
          <w:tcPr>
            <w:tcW w:w="1843" w:type="dxa"/>
            <w:vMerge w:val="restart"/>
            <w:shd w:val="clear" w:color="auto" w:fill="F5F7F9"/>
          </w:tcPr>
          <w:p w14:paraId="1322751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shd w:val="clear" w:color="auto" w:fill="F5F7F9"/>
            <w:vAlign w:val="center"/>
          </w:tcPr>
          <w:p w14:paraId="2BF3283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F5F7F9"/>
            <w:vAlign w:val="center"/>
          </w:tcPr>
          <w:p w14:paraId="2A5B4BB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109B32C7" w14:textId="77777777" w:rsidTr="00B440F8">
        <w:trPr>
          <w:trHeight w:val="525"/>
        </w:trPr>
        <w:tc>
          <w:tcPr>
            <w:tcW w:w="709" w:type="dxa"/>
            <w:vMerge/>
            <w:shd w:val="clear" w:color="auto" w:fill="F5F7F9"/>
            <w:vAlign w:val="center"/>
          </w:tcPr>
          <w:p w14:paraId="01A0F3F1"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F5F7F9"/>
            <w:vAlign w:val="center"/>
          </w:tcPr>
          <w:p w14:paraId="16BB1BDA" w14:textId="77777777" w:rsidR="00B440F8" w:rsidRPr="00A23FA3" w:rsidRDefault="00B440F8" w:rsidP="00B440F8">
            <w:pPr>
              <w:widowControl/>
              <w:jc w:val="left"/>
              <w:rPr>
                <w:rFonts w:ascii="等线" w:eastAsia="等线" w:hAnsi="等线" w:cstheme="minorHAnsi"/>
                <w:b/>
                <w:kern w:val="0"/>
                <w:szCs w:val="21"/>
              </w:rPr>
            </w:pPr>
          </w:p>
        </w:tc>
        <w:tc>
          <w:tcPr>
            <w:tcW w:w="1843" w:type="dxa"/>
            <w:vMerge/>
            <w:shd w:val="clear" w:color="auto" w:fill="F5F7F9"/>
          </w:tcPr>
          <w:p w14:paraId="23282F9F" w14:textId="77777777" w:rsidR="00B440F8" w:rsidRPr="00A23FA3" w:rsidRDefault="00B440F8" w:rsidP="00B440F8">
            <w:pPr>
              <w:widowControl/>
              <w:jc w:val="left"/>
              <w:rPr>
                <w:rFonts w:ascii="等线" w:eastAsia="等线" w:hAnsi="等线" w:cstheme="minorHAnsi"/>
                <w:kern w:val="0"/>
                <w:szCs w:val="21"/>
              </w:rPr>
            </w:pPr>
          </w:p>
        </w:tc>
        <w:tc>
          <w:tcPr>
            <w:tcW w:w="1134" w:type="dxa"/>
            <w:shd w:val="clear" w:color="auto" w:fill="F5F7F9"/>
            <w:vAlign w:val="center"/>
          </w:tcPr>
          <w:p w14:paraId="57B7B94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F5F7F9"/>
            <w:vAlign w:val="center"/>
          </w:tcPr>
          <w:p w14:paraId="3E4C623A" w14:textId="77777777" w:rsidR="00B440F8" w:rsidRPr="00A23FA3" w:rsidRDefault="00B440F8" w:rsidP="00B440F8">
            <w:pPr>
              <w:pStyle w:val="a0"/>
              <w:widowControl/>
              <w:numPr>
                <w:ilvl w:val="0"/>
                <w:numId w:val="187"/>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1361237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（不可编辑页）</w:t>
            </w:r>
          </w:p>
        </w:tc>
      </w:tr>
      <w:tr w:rsidR="00A23FA3" w:rsidRPr="00A23FA3" w14:paraId="40A9EEB1" w14:textId="77777777" w:rsidTr="00B440F8">
        <w:trPr>
          <w:trHeight w:val="525"/>
        </w:trPr>
        <w:tc>
          <w:tcPr>
            <w:tcW w:w="709" w:type="dxa"/>
            <w:vMerge w:val="restart"/>
            <w:shd w:val="clear" w:color="auto" w:fill="auto"/>
            <w:vAlign w:val="center"/>
          </w:tcPr>
          <w:p w14:paraId="2CF7B0E5" w14:textId="77777777" w:rsidR="00B440F8" w:rsidRPr="00A23FA3" w:rsidRDefault="00B440F8" w:rsidP="00B440F8">
            <w:pPr>
              <w:widowControl/>
              <w:jc w:val="center"/>
              <w:rPr>
                <w:rFonts w:ascii="等线" w:eastAsia="等线" w:hAnsi="等线" w:cstheme="minorHAnsi"/>
                <w:kern w:val="0"/>
                <w:szCs w:val="21"/>
              </w:rPr>
            </w:pPr>
            <w:r w:rsidRPr="00A23FA3">
              <w:rPr>
                <w:rFonts w:ascii="Calibri" w:eastAsia="宋体" w:hAnsi="Calibri" w:cstheme="minorHAnsi"/>
                <w:kern w:val="0"/>
                <w:szCs w:val="21"/>
              </w:rPr>
              <w:t>7C</w:t>
            </w:r>
          </w:p>
          <w:p w14:paraId="354A084D" w14:textId="77777777" w:rsidR="00B440F8" w:rsidRPr="00A23FA3" w:rsidRDefault="00B440F8" w:rsidP="00B440F8">
            <w:pPr>
              <w:widowControl/>
              <w:jc w:val="center"/>
              <w:rPr>
                <w:rFonts w:ascii="等线" w:eastAsia="等线" w:hAnsi="等线" w:cstheme="minorHAnsi"/>
                <w:kern w:val="0"/>
                <w:szCs w:val="21"/>
              </w:rPr>
            </w:pPr>
          </w:p>
        </w:tc>
        <w:tc>
          <w:tcPr>
            <w:tcW w:w="1276" w:type="dxa"/>
            <w:vMerge w:val="restart"/>
            <w:shd w:val="clear" w:color="auto" w:fill="auto"/>
            <w:vAlign w:val="center"/>
          </w:tcPr>
          <w:p w14:paraId="742D33E8"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kern w:val="0"/>
                <w:szCs w:val="21"/>
              </w:rPr>
              <w:t>Refer to  CS</w:t>
            </w:r>
            <w:r w:rsidRPr="00A23FA3">
              <w:rPr>
                <w:rFonts w:ascii="Calibri" w:eastAsia="宋体" w:hAnsi="Calibri" w:cstheme="minorHAnsi" w:hint="eastAsia"/>
                <w:kern w:val="0"/>
                <w:szCs w:val="21"/>
              </w:rPr>
              <w:t>后</w:t>
            </w:r>
          </w:p>
        </w:tc>
        <w:tc>
          <w:tcPr>
            <w:tcW w:w="1843" w:type="dxa"/>
            <w:vAlign w:val="center"/>
          </w:tcPr>
          <w:p w14:paraId="052D457E" w14:textId="151D18E6" w:rsidR="00B440F8" w:rsidRPr="00A23FA3" w:rsidRDefault="00A060DB" w:rsidP="00B440F8">
            <w:pPr>
              <w:widowControl/>
              <w:jc w:val="left"/>
              <w:rPr>
                <w:rFonts w:ascii="等线" w:eastAsia="等线" w:hAnsi="等线" w:cstheme="minorHAnsi"/>
                <w:kern w:val="0"/>
                <w:szCs w:val="21"/>
              </w:rPr>
            </w:pPr>
            <w:r w:rsidRPr="00A23FA3">
              <w:rPr>
                <w:rFonts w:ascii="等线" w:eastAsia="等线" w:hAnsi="等线"/>
                <w:szCs w:val="21"/>
              </w:rPr>
              <w:t>Pending List</w:t>
            </w:r>
            <w:r w:rsidR="00B440F8" w:rsidRPr="00A23FA3">
              <w:rPr>
                <w:rFonts w:ascii="等线" w:eastAsia="等线" w:hAnsi="等线" w:cstheme="minorHAnsi" w:hint="eastAsia"/>
                <w:kern w:val="0"/>
                <w:szCs w:val="21"/>
              </w:rPr>
              <w:t>列表</w:t>
            </w:r>
          </w:p>
        </w:tc>
        <w:tc>
          <w:tcPr>
            <w:tcW w:w="1134" w:type="dxa"/>
            <w:vAlign w:val="center"/>
          </w:tcPr>
          <w:p w14:paraId="34CFB02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1EA525D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544DF0AE" w14:textId="77777777" w:rsidTr="00B440F8">
        <w:trPr>
          <w:trHeight w:val="525"/>
        </w:trPr>
        <w:tc>
          <w:tcPr>
            <w:tcW w:w="709" w:type="dxa"/>
            <w:vMerge/>
            <w:shd w:val="clear" w:color="auto" w:fill="auto"/>
            <w:vAlign w:val="center"/>
          </w:tcPr>
          <w:p w14:paraId="5236D59D"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1CADD5A8"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53EA5DE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134" w:type="dxa"/>
            <w:vAlign w:val="center"/>
          </w:tcPr>
          <w:p w14:paraId="612158E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3969" w:type="dxa"/>
            <w:shd w:val="clear" w:color="auto" w:fill="auto"/>
            <w:vAlign w:val="center"/>
          </w:tcPr>
          <w:p w14:paraId="575BBA81" w14:textId="77777777" w:rsidR="00B440F8" w:rsidRPr="00A23FA3" w:rsidRDefault="00B440F8" w:rsidP="00B440F8">
            <w:pPr>
              <w:pStyle w:val="a0"/>
              <w:widowControl/>
              <w:numPr>
                <w:ilvl w:val="0"/>
                <w:numId w:val="186"/>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 xml:space="preserve">Pending Operations Analyst modify </w:t>
            </w:r>
          </w:p>
          <w:p w14:paraId="750ECFFC" w14:textId="77777777" w:rsidR="00B440F8" w:rsidRPr="00A23FA3" w:rsidRDefault="00B440F8" w:rsidP="00B440F8">
            <w:pPr>
              <w:widowControl/>
              <w:jc w:val="left"/>
              <w:rPr>
                <w:rFonts w:ascii="等线" w:eastAsia="等线" w:hAnsi="等线" w:cstheme="minorHAnsi"/>
                <w:kern w:val="0"/>
                <w:szCs w:val="21"/>
              </w:rPr>
            </w:pPr>
            <w:r w:rsidRPr="00A23FA3">
              <w:rPr>
                <w:rFonts w:ascii="Calibri" w:eastAsia="宋体" w:hAnsi="Calibri" w:cstheme="minorHAnsi"/>
                <w:kern w:val="0"/>
                <w:szCs w:val="21"/>
              </w:rPr>
              <w:t>Under Operations Manager review</w:t>
            </w:r>
          </w:p>
        </w:tc>
      </w:tr>
      <w:tr w:rsidR="00A23FA3" w:rsidRPr="00A23FA3" w14:paraId="10E7DA60" w14:textId="77777777" w:rsidTr="00B440F8">
        <w:trPr>
          <w:trHeight w:val="525"/>
        </w:trPr>
        <w:tc>
          <w:tcPr>
            <w:tcW w:w="709" w:type="dxa"/>
            <w:vMerge/>
            <w:shd w:val="clear" w:color="auto" w:fill="auto"/>
            <w:vAlign w:val="center"/>
          </w:tcPr>
          <w:p w14:paraId="4D17200C"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0B35483A"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162080B6"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77F67CF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4624E81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47E6A213" w14:textId="77777777" w:rsidTr="00B440F8">
        <w:trPr>
          <w:trHeight w:val="525"/>
        </w:trPr>
        <w:tc>
          <w:tcPr>
            <w:tcW w:w="709" w:type="dxa"/>
            <w:vMerge/>
            <w:shd w:val="clear" w:color="auto" w:fill="auto"/>
            <w:vAlign w:val="center"/>
          </w:tcPr>
          <w:p w14:paraId="29B15491"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1306014A"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686C39B7"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1AEF066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5ED5B752" w14:textId="6D46A48C" w:rsidR="00B440F8" w:rsidRPr="00A23FA3" w:rsidRDefault="00055A3A" w:rsidP="00B440F8">
            <w:pPr>
              <w:widowControl/>
              <w:jc w:val="left"/>
              <w:rPr>
                <w:rFonts w:ascii="等线" w:eastAsia="等线" w:hAnsi="等线"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68E72D46" w14:textId="77777777" w:rsidTr="00B440F8">
        <w:trPr>
          <w:trHeight w:val="525"/>
        </w:trPr>
        <w:tc>
          <w:tcPr>
            <w:tcW w:w="709" w:type="dxa"/>
            <w:vMerge/>
            <w:shd w:val="clear" w:color="auto" w:fill="auto"/>
            <w:vAlign w:val="center"/>
          </w:tcPr>
          <w:p w14:paraId="75E4923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5CC9FD41"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4C05862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134" w:type="dxa"/>
            <w:vAlign w:val="center"/>
          </w:tcPr>
          <w:p w14:paraId="0AF829F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6D6F7BA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664FA172" w14:textId="77777777" w:rsidTr="00B440F8">
        <w:trPr>
          <w:trHeight w:val="525"/>
        </w:trPr>
        <w:tc>
          <w:tcPr>
            <w:tcW w:w="709" w:type="dxa"/>
            <w:vMerge/>
            <w:shd w:val="clear" w:color="auto" w:fill="auto"/>
            <w:vAlign w:val="center"/>
          </w:tcPr>
          <w:p w14:paraId="07C0C973"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09FCED4A"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4727DF50"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5FAED91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51CAA60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 xml:space="preserve">ll Forms </w:t>
            </w:r>
            <w:r w:rsidRPr="00A23FA3">
              <w:rPr>
                <w:rFonts w:ascii="等线" w:eastAsia="等线" w:hAnsi="等线" w:cstheme="minorHAnsi" w:hint="eastAsia"/>
                <w:kern w:val="0"/>
                <w:szCs w:val="21"/>
              </w:rPr>
              <w:t>（只有导出，不可编辑）随着后面添加表单的增加而增加</w:t>
            </w:r>
          </w:p>
        </w:tc>
      </w:tr>
      <w:tr w:rsidR="00A23FA3" w:rsidRPr="00A23FA3" w14:paraId="513396AB" w14:textId="77777777" w:rsidTr="00B440F8">
        <w:trPr>
          <w:trHeight w:val="525"/>
        </w:trPr>
        <w:tc>
          <w:tcPr>
            <w:tcW w:w="709" w:type="dxa"/>
            <w:vMerge/>
            <w:shd w:val="clear" w:color="auto" w:fill="auto"/>
            <w:vAlign w:val="center"/>
          </w:tcPr>
          <w:p w14:paraId="17F182E2"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2736E43B"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7FDE73E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Documens Verification</w:t>
            </w:r>
          </w:p>
        </w:tc>
        <w:tc>
          <w:tcPr>
            <w:tcW w:w="1134" w:type="dxa"/>
            <w:vAlign w:val="center"/>
          </w:tcPr>
          <w:p w14:paraId="1410BE1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6159E859" w14:textId="77777777" w:rsidR="00B440F8" w:rsidRPr="00A23FA3" w:rsidRDefault="00B440F8" w:rsidP="00B440F8">
            <w:r w:rsidRPr="00A23FA3">
              <w:rPr>
                <w:rFonts w:ascii="等线" w:eastAsia="等线" w:hAnsi="等线" w:cstheme="minorHAnsi" w:hint="eastAsia"/>
                <w:kern w:val="0"/>
                <w:szCs w:val="21"/>
              </w:rPr>
              <w:t>同上</w:t>
            </w:r>
          </w:p>
        </w:tc>
      </w:tr>
      <w:tr w:rsidR="00A23FA3" w:rsidRPr="00A23FA3" w14:paraId="06A04D2C" w14:textId="77777777" w:rsidTr="00B440F8">
        <w:trPr>
          <w:trHeight w:val="525"/>
        </w:trPr>
        <w:tc>
          <w:tcPr>
            <w:tcW w:w="709" w:type="dxa"/>
            <w:vMerge/>
            <w:shd w:val="clear" w:color="auto" w:fill="auto"/>
            <w:vAlign w:val="center"/>
          </w:tcPr>
          <w:p w14:paraId="4327ED05"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6DBCBCEB"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7CA876FB"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65E985E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4AC1C49B" w14:textId="77777777" w:rsidR="00B440F8" w:rsidRPr="00A23FA3" w:rsidRDefault="00B440F8" w:rsidP="00B440F8">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p>
        </w:tc>
      </w:tr>
      <w:tr w:rsidR="00A23FA3" w:rsidRPr="00A23FA3" w14:paraId="06453E4F" w14:textId="77777777" w:rsidTr="00B440F8">
        <w:trPr>
          <w:trHeight w:val="525"/>
        </w:trPr>
        <w:tc>
          <w:tcPr>
            <w:tcW w:w="709" w:type="dxa"/>
            <w:vMerge/>
            <w:shd w:val="clear" w:color="auto" w:fill="auto"/>
            <w:vAlign w:val="center"/>
          </w:tcPr>
          <w:p w14:paraId="4EBD42D0"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4DB8F762"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4BF751ED"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134" w:type="dxa"/>
            <w:vAlign w:val="center"/>
          </w:tcPr>
          <w:p w14:paraId="6A0EDD7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57522AE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同上</w:t>
            </w:r>
          </w:p>
        </w:tc>
      </w:tr>
      <w:tr w:rsidR="00A23FA3" w:rsidRPr="00A23FA3" w14:paraId="3BA49D80" w14:textId="77777777" w:rsidTr="00B440F8">
        <w:trPr>
          <w:trHeight w:val="525"/>
        </w:trPr>
        <w:tc>
          <w:tcPr>
            <w:tcW w:w="709" w:type="dxa"/>
            <w:vMerge/>
            <w:shd w:val="clear" w:color="auto" w:fill="auto"/>
            <w:vAlign w:val="center"/>
          </w:tcPr>
          <w:p w14:paraId="2974145F"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653E58C6"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23E0A316"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7BDD3FD5" w14:textId="77777777" w:rsidR="00B440F8" w:rsidRPr="00BD7127" w:rsidRDefault="00B440F8" w:rsidP="00B440F8">
            <w:pPr>
              <w:widowControl/>
              <w:jc w:val="left"/>
              <w:rPr>
                <w:rFonts w:ascii="等线" w:eastAsia="等线" w:hAnsi="等线" w:cstheme="minorHAnsi"/>
                <w:strike/>
                <w:kern w:val="0"/>
                <w:szCs w:val="21"/>
              </w:rPr>
            </w:pPr>
            <w:r w:rsidRPr="00BD7127">
              <w:rPr>
                <w:rFonts w:ascii="等线" w:eastAsia="等线" w:hAnsi="等线" w:cstheme="minorHAnsi" w:hint="eastAsia"/>
                <w:strike/>
                <w:kern w:val="0"/>
                <w:szCs w:val="21"/>
              </w:rPr>
              <w:t>按钮</w:t>
            </w:r>
          </w:p>
        </w:tc>
        <w:tc>
          <w:tcPr>
            <w:tcW w:w="3969" w:type="dxa"/>
            <w:shd w:val="clear" w:color="auto" w:fill="auto"/>
            <w:vAlign w:val="center"/>
          </w:tcPr>
          <w:p w14:paraId="71E6BB19" w14:textId="77777777" w:rsidR="00B440F8" w:rsidRPr="00BD7127" w:rsidRDefault="00B440F8" w:rsidP="00B440F8">
            <w:pPr>
              <w:widowControl/>
              <w:jc w:val="left"/>
              <w:rPr>
                <w:rFonts w:ascii="等线" w:eastAsia="等线" w:hAnsi="等线" w:cstheme="minorHAnsi"/>
                <w:strike/>
                <w:kern w:val="0"/>
                <w:szCs w:val="21"/>
              </w:rPr>
            </w:pPr>
            <w:r w:rsidRPr="00BD7127">
              <w:rPr>
                <w:rFonts w:ascii="等线" w:eastAsia="等线" w:hAnsi="等线" w:cstheme="minorHAnsi" w:hint="eastAsia"/>
                <w:strike/>
                <w:kern w:val="0"/>
                <w:szCs w:val="21"/>
              </w:rPr>
              <w:t>无</w:t>
            </w:r>
          </w:p>
        </w:tc>
      </w:tr>
      <w:tr w:rsidR="00A23FA3" w:rsidRPr="00A23FA3" w14:paraId="1AAE7DAF" w14:textId="77777777" w:rsidTr="00B440F8">
        <w:trPr>
          <w:trHeight w:val="525"/>
        </w:trPr>
        <w:tc>
          <w:tcPr>
            <w:tcW w:w="709" w:type="dxa"/>
            <w:vMerge/>
            <w:shd w:val="clear" w:color="auto" w:fill="auto"/>
            <w:vAlign w:val="center"/>
          </w:tcPr>
          <w:p w14:paraId="353B153C"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36AA818E" w14:textId="77777777" w:rsidR="00B440F8" w:rsidRPr="00A23FA3" w:rsidRDefault="00B440F8" w:rsidP="00B440F8">
            <w:pPr>
              <w:widowControl/>
              <w:jc w:val="left"/>
              <w:rPr>
                <w:rFonts w:ascii="等线" w:eastAsia="等线" w:hAnsi="等线" w:cstheme="minorHAnsi"/>
                <w:kern w:val="0"/>
                <w:szCs w:val="21"/>
              </w:rPr>
            </w:pPr>
          </w:p>
        </w:tc>
        <w:tc>
          <w:tcPr>
            <w:tcW w:w="1843" w:type="dxa"/>
            <w:vMerge w:val="restart"/>
          </w:tcPr>
          <w:p w14:paraId="4638E77F"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134" w:type="dxa"/>
            <w:vAlign w:val="center"/>
          </w:tcPr>
          <w:p w14:paraId="1015D4D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3969" w:type="dxa"/>
            <w:shd w:val="clear" w:color="auto" w:fill="auto"/>
            <w:vAlign w:val="center"/>
          </w:tcPr>
          <w:p w14:paraId="309336EA"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63DCB8AA" w14:textId="77777777" w:rsidTr="00B440F8">
        <w:trPr>
          <w:trHeight w:val="525"/>
        </w:trPr>
        <w:tc>
          <w:tcPr>
            <w:tcW w:w="709" w:type="dxa"/>
            <w:vMerge/>
            <w:shd w:val="clear" w:color="auto" w:fill="auto"/>
            <w:vAlign w:val="center"/>
          </w:tcPr>
          <w:p w14:paraId="331871C6" w14:textId="77777777" w:rsidR="00B440F8" w:rsidRPr="00A23FA3" w:rsidRDefault="00B440F8" w:rsidP="00B440F8">
            <w:pPr>
              <w:widowControl/>
              <w:jc w:val="center"/>
              <w:rPr>
                <w:rFonts w:ascii="等线" w:eastAsia="等线" w:hAnsi="等线" w:cstheme="minorHAnsi"/>
                <w:kern w:val="0"/>
                <w:szCs w:val="21"/>
              </w:rPr>
            </w:pPr>
          </w:p>
        </w:tc>
        <w:tc>
          <w:tcPr>
            <w:tcW w:w="1276" w:type="dxa"/>
            <w:vMerge/>
            <w:shd w:val="clear" w:color="auto" w:fill="auto"/>
            <w:vAlign w:val="center"/>
          </w:tcPr>
          <w:p w14:paraId="4BD1928B" w14:textId="77777777" w:rsidR="00B440F8" w:rsidRPr="00A23FA3" w:rsidRDefault="00B440F8" w:rsidP="00B440F8">
            <w:pPr>
              <w:widowControl/>
              <w:jc w:val="left"/>
              <w:rPr>
                <w:rFonts w:ascii="等线" w:eastAsia="等线" w:hAnsi="等线" w:cstheme="minorHAnsi"/>
                <w:kern w:val="0"/>
                <w:szCs w:val="21"/>
              </w:rPr>
            </w:pPr>
          </w:p>
        </w:tc>
        <w:tc>
          <w:tcPr>
            <w:tcW w:w="1843" w:type="dxa"/>
            <w:vMerge/>
          </w:tcPr>
          <w:p w14:paraId="41EFC1A0" w14:textId="77777777" w:rsidR="00B440F8" w:rsidRPr="00A23FA3" w:rsidRDefault="00B440F8" w:rsidP="00B440F8">
            <w:pPr>
              <w:widowControl/>
              <w:jc w:val="left"/>
              <w:rPr>
                <w:rFonts w:ascii="等线" w:eastAsia="等线" w:hAnsi="等线" w:cstheme="minorHAnsi"/>
                <w:kern w:val="0"/>
                <w:szCs w:val="21"/>
              </w:rPr>
            </w:pPr>
          </w:p>
        </w:tc>
        <w:tc>
          <w:tcPr>
            <w:tcW w:w="1134" w:type="dxa"/>
            <w:vAlign w:val="center"/>
          </w:tcPr>
          <w:p w14:paraId="25E3FCE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3969" w:type="dxa"/>
            <w:shd w:val="clear" w:color="auto" w:fill="auto"/>
            <w:vAlign w:val="center"/>
          </w:tcPr>
          <w:p w14:paraId="366910D7" w14:textId="77777777" w:rsidR="00B440F8" w:rsidRPr="00A23FA3" w:rsidRDefault="00B440F8" w:rsidP="00B440F8">
            <w:pPr>
              <w:pStyle w:val="a0"/>
              <w:widowControl/>
              <w:numPr>
                <w:ilvl w:val="0"/>
                <w:numId w:val="187"/>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77B7DE6B" w14:textId="77777777" w:rsidR="00B440F8" w:rsidRPr="00A23FA3" w:rsidRDefault="00B440F8" w:rsidP="00B440F8">
            <w:pPr>
              <w:pStyle w:val="a0"/>
              <w:widowControl/>
              <w:numPr>
                <w:ilvl w:val="0"/>
                <w:numId w:val="130"/>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（不可编辑页）</w:t>
            </w:r>
          </w:p>
        </w:tc>
      </w:tr>
      <w:tr w:rsidR="00A23FA3" w:rsidRPr="00A23FA3" w14:paraId="2644E7DB" w14:textId="77777777" w:rsidTr="00B440F8">
        <w:trPr>
          <w:trHeight w:val="525"/>
        </w:trPr>
        <w:tc>
          <w:tcPr>
            <w:tcW w:w="709" w:type="dxa"/>
            <w:shd w:val="clear" w:color="auto" w:fill="F5F7F9"/>
            <w:vAlign w:val="center"/>
          </w:tcPr>
          <w:p w14:paraId="25A52D19" w14:textId="77777777" w:rsidR="00B440F8" w:rsidRPr="00A23FA3" w:rsidRDefault="00B440F8" w:rsidP="00B440F8">
            <w:pPr>
              <w:widowControl/>
              <w:jc w:val="center"/>
              <w:rPr>
                <w:rFonts w:ascii="等线" w:eastAsia="等线" w:hAnsi="等线" w:cstheme="minorHAnsi"/>
                <w:kern w:val="0"/>
                <w:szCs w:val="21"/>
              </w:rPr>
            </w:pPr>
            <w:r w:rsidRPr="00A23FA3">
              <w:rPr>
                <w:rFonts w:ascii="Calibri" w:eastAsia="宋体" w:hAnsi="Calibri" w:cstheme="minorHAnsi" w:hint="eastAsia"/>
                <w:kern w:val="0"/>
                <w:szCs w:val="21"/>
              </w:rPr>
              <w:t>6</w:t>
            </w:r>
            <w:r w:rsidRPr="00A23FA3">
              <w:rPr>
                <w:rFonts w:ascii="Calibri" w:eastAsia="宋体" w:hAnsi="Calibri" w:cstheme="minorHAnsi"/>
                <w:kern w:val="0"/>
                <w:szCs w:val="21"/>
              </w:rPr>
              <w:t>B\5B</w:t>
            </w:r>
          </w:p>
        </w:tc>
        <w:tc>
          <w:tcPr>
            <w:tcW w:w="1276" w:type="dxa"/>
            <w:shd w:val="clear" w:color="auto" w:fill="F5F7F9"/>
            <w:vAlign w:val="center"/>
          </w:tcPr>
          <w:p w14:paraId="4CBFDBA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改完再发过来</w:t>
            </w:r>
          </w:p>
        </w:tc>
        <w:tc>
          <w:tcPr>
            <w:tcW w:w="1843" w:type="dxa"/>
            <w:shd w:val="clear" w:color="auto" w:fill="F5F7F9"/>
            <w:vAlign w:val="center"/>
          </w:tcPr>
          <w:p w14:paraId="775B02D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通6</w:t>
            </w:r>
            <w:r w:rsidRPr="00A23FA3">
              <w:rPr>
                <w:rFonts w:ascii="等线" w:eastAsia="等线" w:hAnsi="等线" w:cstheme="minorHAnsi"/>
                <w:kern w:val="0"/>
                <w:szCs w:val="21"/>
              </w:rPr>
              <w:t>A</w:t>
            </w:r>
          </w:p>
        </w:tc>
        <w:tc>
          <w:tcPr>
            <w:tcW w:w="1134" w:type="dxa"/>
            <w:shd w:val="clear" w:color="auto" w:fill="F5F7F9"/>
            <w:vAlign w:val="center"/>
          </w:tcPr>
          <w:p w14:paraId="7987E1A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通6</w:t>
            </w:r>
            <w:r w:rsidRPr="00A23FA3">
              <w:rPr>
                <w:rFonts w:ascii="等线" w:eastAsia="等线" w:hAnsi="等线" w:cstheme="minorHAnsi"/>
                <w:kern w:val="0"/>
                <w:szCs w:val="21"/>
              </w:rPr>
              <w:t>A</w:t>
            </w:r>
          </w:p>
        </w:tc>
        <w:tc>
          <w:tcPr>
            <w:tcW w:w="3969" w:type="dxa"/>
            <w:shd w:val="clear" w:color="auto" w:fill="F5F7F9"/>
            <w:vAlign w:val="center"/>
          </w:tcPr>
          <w:p w14:paraId="6CE848FC"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改完后看到新内容，可操作控件通6</w:t>
            </w:r>
            <w:r w:rsidRPr="00A23FA3">
              <w:rPr>
                <w:rFonts w:ascii="等线" w:eastAsia="等线" w:hAnsi="等线" w:cstheme="minorHAnsi"/>
                <w:kern w:val="0"/>
                <w:szCs w:val="21"/>
              </w:rPr>
              <w:t>A</w:t>
            </w:r>
            <w:r w:rsidRPr="00A23FA3">
              <w:rPr>
                <w:rFonts w:ascii="等线" w:eastAsia="等线" w:hAnsi="等线" w:cstheme="minorHAnsi" w:hint="eastAsia"/>
                <w:kern w:val="0"/>
                <w:szCs w:val="21"/>
              </w:rPr>
              <w:t>。表单回复有打回项</w:t>
            </w:r>
          </w:p>
        </w:tc>
      </w:tr>
    </w:tbl>
    <w:p w14:paraId="3C7F7D39" w14:textId="77777777" w:rsidR="00B440F8" w:rsidRPr="00A23FA3" w:rsidRDefault="00B440F8" w:rsidP="00B440F8"/>
    <w:p w14:paraId="0A13CE13" w14:textId="0B9AFFC2" w:rsidR="00B440F8" w:rsidRPr="00A23FA3" w:rsidRDefault="00B440F8" w:rsidP="00B440F8"/>
    <w:p w14:paraId="34D55F75" w14:textId="08F28A2D" w:rsidR="00B440F8" w:rsidRPr="00A23FA3" w:rsidDel="00417AF4" w:rsidRDefault="00B440F8" w:rsidP="00B440F8">
      <w:pPr>
        <w:pStyle w:val="a0"/>
        <w:numPr>
          <w:ilvl w:val="0"/>
          <w:numId w:val="189"/>
        </w:numPr>
        <w:ind w:firstLineChars="0"/>
        <w:rPr>
          <w:del w:id="4780" w:author="raye" w:date="2018-07-18T18:36:00Z"/>
        </w:rPr>
      </w:pPr>
      <w:del w:id="4781" w:author="raye" w:date="2018-07-18T18:36:00Z">
        <w:r w:rsidRPr="00A23FA3" w:rsidDel="00417AF4">
          <w:rPr>
            <w:rFonts w:hint="eastAsia"/>
          </w:rPr>
          <w:delText>C</w:delText>
        </w:r>
        <w:r w:rsidRPr="00A23FA3" w:rsidDel="00417AF4">
          <w:delText>heck</w:delText>
        </w:r>
        <w:r w:rsidRPr="00A23FA3" w:rsidDel="00417AF4">
          <w:rPr>
            <w:rFonts w:hint="eastAsia"/>
          </w:rPr>
          <w:delText>页</w:delText>
        </w:r>
        <w:r w:rsidRPr="00A23FA3" w:rsidDel="00417AF4">
          <w:rPr>
            <w:rFonts w:hint="eastAsia"/>
          </w:rPr>
          <w:delText>3</w:delText>
        </w:r>
        <w:r w:rsidRPr="00A23FA3" w:rsidDel="00417AF4">
          <w:delText>5</w:delText>
        </w:r>
        <w:r w:rsidRPr="00A23FA3" w:rsidDel="00417AF4">
          <w:rPr>
            <w:rFonts w:hint="eastAsia"/>
          </w:rPr>
          <w:delText>个问题编辑状态是否有权修改答案，还是只有权修改</w:delText>
        </w:r>
        <w:r w:rsidRPr="00A23FA3" w:rsidDel="00417AF4">
          <w:rPr>
            <w:rFonts w:hint="eastAsia"/>
          </w:rPr>
          <w:delText>C</w:delText>
        </w:r>
        <w:r w:rsidRPr="00A23FA3" w:rsidDel="00417AF4">
          <w:delText>OMMENTS</w:delText>
        </w:r>
        <w:r w:rsidRPr="00A23FA3" w:rsidDel="00417AF4">
          <w:rPr>
            <w:rFonts w:hint="eastAsia"/>
          </w:rPr>
          <w:delText>还是不允许修改（待确认）</w:delText>
        </w:r>
      </w:del>
    </w:p>
    <w:p w14:paraId="78BBD9F3" w14:textId="77777777" w:rsidR="00B440F8" w:rsidRPr="00A23FA3" w:rsidRDefault="00B440F8" w:rsidP="00B440F8"/>
    <w:p w14:paraId="59A5464C" w14:textId="77777777"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lastRenderedPageBreak/>
        <w:tab/>
      </w:r>
      <w:r w:rsidRPr="00A23FA3">
        <w:rPr>
          <w:rFonts w:ascii="等线" w:eastAsia="等线" w:hAnsi="等线" w:cs="Times New Roman"/>
          <w:sz w:val="21"/>
          <w:szCs w:val="21"/>
        </w:rPr>
        <w:tab/>
      </w:r>
      <w:bookmarkStart w:id="4782" w:name="_Toc519582918"/>
      <w:bookmarkStart w:id="4783" w:name="_Toc520839508"/>
      <w:r w:rsidRPr="00A23FA3">
        <w:rPr>
          <w:rFonts w:ascii="等线" w:eastAsia="等线" w:hAnsi="等线" w:cs="Times New Roman"/>
          <w:sz w:val="21"/>
          <w:szCs w:val="21"/>
        </w:rPr>
        <w:t>3.2.11.3. Interface requirements</w:t>
      </w:r>
      <w:bookmarkEnd w:id="4782"/>
      <w:bookmarkEnd w:id="4783"/>
    </w:p>
    <w:p w14:paraId="3486B7BD" w14:textId="77777777" w:rsidR="00B440F8" w:rsidRPr="00BD7127" w:rsidRDefault="00B440F8">
      <w:pPr>
        <w:pStyle w:val="a0"/>
        <w:numPr>
          <w:ilvl w:val="0"/>
          <w:numId w:val="221"/>
        </w:numPr>
        <w:ind w:firstLineChars="0"/>
        <w:rPr>
          <w:color w:val="FF0000"/>
        </w:rPr>
        <w:pPrChange w:id="4784" w:author="raye" w:date="2018-07-17T18:06:00Z">
          <w:pPr>
            <w:pStyle w:val="a0"/>
            <w:numPr>
              <w:numId w:val="86"/>
            </w:numPr>
            <w:ind w:left="420" w:firstLineChars="0" w:hanging="420"/>
          </w:pPr>
        </w:pPrChange>
      </w:pPr>
      <w:r w:rsidRPr="00BD7127">
        <w:rPr>
          <w:rFonts w:hint="eastAsia"/>
          <w:color w:val="FF0000"/>
        </w:rPr>
        <w:t>首页</w:t>
      </w:r>
    </w:p>
    <w:p w14:paraId="2F43973E" w14:textId="505A2EB2" w:rsidR="00B440F8" w:rsidRPr="00A23FA3" w:rsidRDefault="00717AEB" w:rsidP="00B440F8">
      <w:r>
        <w:rPr>
          <w:noProof/>
        </w:rPr>
        <w:drawing>
          <wp:inline distT="0" distB="0" distL="0" distR="0" wp14:anchorId="2EBE414D" wp14:editId="64D172A1">
            <wp:extent cx="5274310" cy="29800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80055"/>
                    </a:xfrm>
                    <a:prstGeom prst="rect">
                      <a:avLst/>
                    </a:prstGeom>
                  </pic:spPr>
                </pic:pic>
              </a:graphicData>
            </a:graphic>
          </wp:inline>
        </w:drawing>
      </w:r>
    </w:p>
    <w:p w14:paraId="4F0DE73C" w14:textId="77C62061" w:rsidR="00B440F8" w:rsidRPr="00A23FA3" w:rsidRDefault="00B440F8" w:rsidP="00B440F8">
      <w:del w:id="4785" w:author="raye" w:date="2018-07-18T18:39:00Z">
        <w:r w:rsidRPr="00A23FA3" w:rsidDel="005F0E82">
          <w:rPr>
            <w:noProof/>
          </w:rPr>
          <w:drawing>
            <wp:inline distT="0" distB="0" distL="0" distR="0" wp14:anchorId="41B795A7" wp14:editId="4513CB0B">
              <wp:extent cx="5274310" cy="3559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559175"/>
                      </a:xfrm>
                      <a:prstGeom prst="rect">
                        <a:avLst/>
                      </a:prstGeom>
                    </pic:spPr>
                  </pic:pic>
                </a:graphicData>
              </a:graphic>
            </wp:inline>
          </w:drawing>
        </w:r>
      </w:del>
      <w:ins w:id="4786" w:author="raye" w:date="2018-07-18T18:39:00Z">
        <w:r w:rsidR="005F0E82" w:rsidRPr="00A23FA3">
          <w:rPr>
            <w:noProof/>
          </w:rPr>
          <w:t xml:space="preserve"> </w:t>
        </w:r>
      </w:ins>
    </w:p>
    <w:p w14:paraId="636CCE19" w14:textId="77777777" w:rsidR="00B440F8" w:rsidRPr="00A23FA3" w:rsidRDefault="00B440F8" w:rsidP="00B440F8"/>
    <w:p w14:paraId="602B8519" w14:textId="77777777" w:rsidR="00B440F8" w:rsidRPr="00A23FA3" w:rsidRDefault="00B440F8" w:rsidP="00B440F8"/>
    <w:p w14:paraId="009DFF21" w14:textId="77777777" w:rsidR="00B440F8" w:rsidRPr="00A23FA3" w:rsidRDefault="00B440F8">
      <w:pPr>
        <w:pStyle w:val="a0"/>
        <w:numPr>
          <w:ilvl w:val="0"/>
          <w:numId w:val="221"/>
        </w:numPr>
        <w:ind w:firstLineChars="0"/>
        <w:pPrChange w:id="4787" w:author="raye" w:date="2018-07-17T18:06:00Z">
          <w:pPr>
            <w:pStyle w:val="a0"/>
            <w:numPr>
              <w:numId w:val="86"/>
            </w:numPr>
            <w:ind w:left="420" w:firstLineChars="0" w:hanging="420"/>
          </w:pPr>
        </w:pPrChange>
      </w:pPr>
      <w:r w:rsidRPr="00A23FA3">
        <w:rPr>
          <w:rFonts w:hint="eastAsia"/>
        </w:rPr>
        <w:t>D</w:t>
      </w:r>
      <w:r w:rsidRPr="00A23FA3">
        <w:t>etails</w:t>
      </w:r>
    </w:p>
    <w:p w14:paraId="48514FCF" w14:textId="74076077" w:rsidR="00B440F8" w:rsidRPr="00A23FA3" w:rsidRDefault="003A7B8E" w:rsidP="00B440F8">
      <w:r w:rsidRPr="00A23FA3">
        <w:rPr>
          <w:noProof/>
        </w:rPr>
        <w:lastRenderedPageBreak/>
        <w:drawing>
          <wp:inline distT="0" distB="0" distL="0" distR="0" wp14:anchorId="5A0CB25C" wp14:editId="05EA3999">
            <wp:extent cx="5274310" cy="414972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149725"/>
                    </a:xfrm>
                    <a:prstGeom prst="rect">
                      <a:avLst/>
                    </a:prstGeom>
                  </pic:spPr>
                </pic:pic>
              </a:graphicData>
            </a:graphic>
          </wp:inline>
        </w:drawing>
      </w:r>
    </w:p>
    <w:p w14:paraId="726F823A" w14:textId="0A76B830" w:rsidR="00B440F8" w:rsidRPr="00A23FA3" w:rsidRDefault="00B440F8" w:rsidP="00B440F8"/>
    <w:p w14:paraId="3AE3E20F" w14:textId="77777777" w:rsidR="00B440F8" w:rsidRPr="00A23FA3" w:rsidRDefault="00B440F8" w:rsidP="00B440F8"/>
    <w:p w14:paraId="54891275" w14:textId="0C607AC1" w:rsidR="00B440F8" w:rsidRPr="00A23FA3" w:rsidRDefault="00B440F8" w:rsidP="00B440F8">
      <w:pPr>
        <w:rPr>
          <w:rFonts w:hint="eastAsia"/>
        </w:rPr>
      </w:pPr>
    </w:p>
    <w:p w14:paraId="29960752" w14:textId="77777777" w:rsidR="00B440F8" w:rsidRPr="00A23FA3" w:rsidRDefault="00B440F8">
      <w:pPr>
        <w:pStyle w:val="a0"/>
        <w:numPr>
          <w:ilvl w:val="0"/>
          <w:numId w:val="221"/>
        </w:numPr>
        <w:ind w:firstLineChars="0"/>
        <w:pPrChange w:id="4788" w:author="raye" w:date="2018-07-17T18:06:00Z">
          <w:pPr>
            <w:pStyle w:val="a0"/>
            <w:numPr>
              <w:numId w:val="86"/>
            </w:numPr>
            <w:ind w:left="420" w:firstLineChars="0" w:hanging="420"/>
          </w:pPr>
        </w:pPrChange>
      </w:pPr>
      <w:r w:rsidRPr="00A23FA3">
        <w:rPr>
          <w:rFonts w:hint="eastAsia"/>
        </w:rPr>
        <w:t>A</w:t>
      </w:r>
      <w:r w:rsidRPr="00A23FA3">
        <w:t xml:space="preserve">LL FORMS </w:t>
      </w:r>
      <w:r w:rsidRPr="00A23FA3">
        <w:rPr>
          <w:rFonts w:hint="eastAsia"/>
        </w:rPr>
        <w:t>第一次收到的回复页</w:t>
      </w:r>
    </w:p>
    <w:p w14:paraId="7BA38F14" w14:textId="77777777" w:rsidR="00B440F8" w:rsidRPr="00A23FA3" w:rsidRDefault="00B440F8" w:rsidP="00B440F8"/>
    <w:p w14:paraId="4CB4FE9B" w14:textId="77777777" w:rsidR="00B440F8" w:rsidRPr="00A23FA3" w:rsidRDefault="00B440F8" w:rsidP="00B440F8">
      <w:r w:rsidRPr="00A23FA3">
        <w:rPr>
          <w:noProof/>
        </w:rPr>
        <w:lastRenderedPageBreak/>
        <w:drawing>
          <wp:inline distT="0" distB="0" distL="0" distR="0" wp14:anchorId="0E2B4751" wp14:editId="2D5BAB58">
            <wp:extent cx="5274310" cy="385254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52545"/>
                    </a:xfrm>
                    <a:prstGeom prst="rect">
                      <a:avLst/>
                    </a:prstGeom>
                  </pic:spPr>
                </pic:pic>
              </a:graphicData>
            </a:graphic>
          </wp:inline>
        </w:drawing>
      </w:r>
    </w:p>
    <w:p w14:paraId="56986264" w14:textId="77777777" w:rsidR="00B440F8" w:rsidRPr="00A23FA3" w:rsidRDefault="00B440F8" w:rsidP="00B440F8"/>
    <w:p w14:paraId="2F036741" w14:textId="77777777" w:rsidR="00B440F8" w:rsidRPr="00A23FA3" w:rsidRDefault="00B440F8" w:rsidP="00B440F8"/>
    <w:p w14:paraId="309CE2AF" w14:textId="77777777" w:rsidR="00B440F8" w:rsidRPr="00A23FA3" w:rsidRDefault="00B440F8" w:rsidP="00B440F8">
      <w:pPr>
        <w:pStyle w:val="215"/>
        <w:ind w:firstLine="480"/>
        <w:rPr>
          <w:rFonts w:asciiTheme="minorHAnsi" w:hAnsiTheme="minorHAnsi" w:cstheme="minorHAnsi"/>
          <w:sz w:val="24"/>
          <w:szCs w:val="24"/>
        </w:rPr>
      </w:pPr>
      <w:bookmarkStart w:id="4789" w:name="_Toc519582919"/>
      <w:bookmarkStart w:id="4790" w:name="_Toc520839509"/>
      <w:r w:rsidRPr="00A23FA3">
        <w:rPr>
          <w:rFonts w:asciiTheme="minorHAnsi" w:hAnsiTheme="minorHAnsi" w:cstheme="minorHAnsi"/>
          <w:sz w:val="24"/>
          <w:szCs w:val="24"/>
        </w:rPr>
        <w:lastRenderedPageBreak/>
        <w:t>3.2.12  Compliance Supervisor</w:t>
      </w:r>
      <w:bookmarkEnd w:id="4789"/>
      <w:bookmarkEnd w:id="4790"/>
    </w:p>
    <w:p w14:paraId="0DB124A6"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791" w:name="_Toc519582920"/>
      <w:bookmarkStart w:id="4792" w:name="_Toc520839510"/>
      <w:r w:rsidRPr="00A23FA3">
        <w:rPr>
          <w:rFonts w:ascii="Times New Roman" w:hAnsi="Times New Roman" w:cs="Times New Roman"/>
          <w:sz w:val="24"/>
          <w:szCs w:val="24"/>
        </w:rPr>
        <w:t>3.2.12.1. Brief introduction to function</w:t>
      </w:r>
      <w:bookmarkEnd w:id="4791"/>
      <w:bookmarkEnd w:id="4792"/>
    </w:p>
    <w:p w14:paraId="5FD7BC4F" w14:textId="77777777" w:rsidR="00B440F8" w:rsidRPr="00A23FA3" w:rsidRDefault="00B440F8" w:rsidP="00B440F8">
      <w:r w:rsidRPr="00A23FA3">
        <w:object w:dxaOrig="15181" w:dyaOrig="17070" w14:anchorId="32DDB6DD">
          <v:shape id="_x0000_i1064" type="#_x0000_t75" style="width:417.75pt;height:468pt" o:ole="">
            <v:imagedata r:id="rId206" o:title=""/>
          </v:shape>
          <o:OLEObject Type="Embed" ProgID="Visio.Drawing.15" ShapeID="_x0000_i1064" DrawAspect="Content" ObjectID="_1595354647" r:id="rId207"/>
        </w:object>
      </w:r>
    </w:p>
    <w:p w14:paraId="726011E4" w14:textId="77777777" w:rsidR="00B440F8" w:rsidRPr="00A23FA3" w:rsidRDefault="00B440F8" w:rsidP="00B440F8"/>
    <w:p w14:paraId="6A9B46F2" w14:textId="77777777" w:rsidR="00B440F8" w:rsidRPr="00A23FA3" w:rsidRDefault="00B440F8" w:rsidP="00B440F8"/>
    <w:p w14:paraId="61FD9A23"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t xml:space="preserve"> </w:t>
      </w:r>
      <w:bookmarkStart w:id="4793" w:name="_Toc519582921"/>
      <w:bookmarkStart w:id="4794" w:name="_Toc520839511"/>
      <w:r w:rsidRPr="00A23FA3">
        <w:rPr>
          <w:rFonts w:ascii="Times New Roman" w:hAnsi="Times New Roman" w:cs="Times New Roman"/>
          <w:sz w:val="24"/>
          <w:szCs w:val="24"/>
        </w:rPr>
        <w:t>3.2.12.2. Detailed description</w:t>
      </w:r>
      <w:bookmarkEnd w:id="4793"/>
      <w:bookmarkEnd w:id="4794"/>
    </w:p>
    <w:p w14:paraId="590F23F4" w14:textId="77777777" w:rsidR="00B440F8" w:rsidRPr="00A23FA3" w:rsidRDefault="00B440F8">
      <w:pPr>
        <w:pStyle w:val="a0"/>
        <w:numPr>
          <w:ilvl w:val="0"/>
          <w:numId w:val="221"/>
        </w:numPr>
        <w:ind w:firstLineChars="0"/>
        <w:pPrChange w:id="4795" w:author="raye" w:date="2018-07-17T18:06:00Z">
          <w:pPr>
            <w:pStyle w:val="a0"/>
            <w:numPr>
              <w:numId w:val="86"/>
            </w:numPr>
            <w:ind w:left="420" w:firstLineChars="0" w:hanging="420"/>
          </w:pPr>
        </w:pPrChange>
      </w:pPr>
      <w:r w:rsidRPr="00A23FA3">
        <w:rPr>
          <w:rFonts w:hint="eastAsia"/>
        </w:rPr>
        <w:t>列表</w:t>
      </w:r>
      <w:r w:rsidRPr="00A23FA3">
        <w:rPr>
          <w:rFonts w:hint="eastAsia"/>
        </w:rPr>
        <w:t xml:space="preserve"> </w:t>
      </w:r>
    </w:p>
    <w:p w14:paraId="34E32F6B" w14:textId="77777777" w:rsidR="00B440F8" w:rsidRPr="00A23FA3" w:rsidRDefault="00B440F8" w:rsidP="00B440F8">
      <w:pPr>
        <w:pStyle w:val="a0"/>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A23FA3" w:rsidRPr="00A23FA3" w14:paraId="75F79BBF"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A9EE54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lastRenderedPageBreak/>
              <w:t>列表标签</w:t>
            </w:r>
            <w:r w:rsidRPr="00A23FA3">
              <w:rPr>
                <w:i/>
                <w:sz w:val="24"/>
                <w:szCs w:val="24"/>
              </w:rPr>
              <w:t>t</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CCF951D"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对应状态</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9840B8"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tc>
      </w:tr>
      <w:tr w:rsidR="00A23FA3" w:rsidRPr="00A23FA3" w14:paraId="332CF8C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EE479" w14:textId="77777777" w:rsidR="00B440F8" w:rsidRPr="00A23FA3" w:rsidRDefault="00B440F8" w:rsidP="00B440F8">
            <w:pPr>
              <w:rPr>
                <w:i/>
              </w:rPr>
            </w:pPr>
            <w:r w:rsidRPr="00A23FA3">
              <w:rPr>
                <w:rFonts w:hint="eastAsia"/>
                <w:i/>
              </w:rPr>
              <w:t>T</w:t>
            </w:r>
            <w:r w:rsidRPr="00A23FA3">
              <w:rPr>
                <w:i/>
              </w:rPr>
              <w:t>O DO LIST</w:t>
            </w:r>
          </w:p>
          <w:p w14:paraId="372FD9FD" w14:textId="77777777" w:rsidR="00B440F8" w:rsidRPr="00A23FA3" w:rsidRDefault="00B440F8" w:rsidP="00B440F8">
            <w:pPr>
              <w:rPr>
                <w:rFonts w:ascii="等线" w:eastAsia="等线" w:hAnsi="等线" w:cs="宋体"/>
                <w:b/>
                <w:bCs/>
                <w:i/>
                <w:kern w:val="0"/>
                <w:szCs w:val="21"/>
              </w:rPr>
            </w:pPr>
          </w:p>
        </w:tc>
        <w:tc>
          <w:tcPr>
            <w:tcW w:w="3690" w:type="dxa"/>
            <w:tcBorders>
              <w:top w:val="single" w:sz="4" w:space="0" w:color="auto"/>
              <w:left w:val="single" w:sz="4" w:space="0" w:color="auto"/>
              <w:bottom w:val="single" w:sz="4" w:space="0" w:color="auto"/>
              <w:right w:val="single" w:sz="4" w:space="0" w:color="auto"/>
            </w:tcBorders>
            <w:shd w:val="clear" w:color="auto" w:fill="auto"/>
            <w:vAlign w:val="center"/>
          </w:tcPr>
          <w:p w14:paraId="41CA8531"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8A, 8B</w:t>
            </w:r>
          </w:p>
          <w:p w14:paraId="1164912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11,12</w:t>
            </w:r>
          </w:p>
          <w:p w14:paraId="5A224629"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15,16A,16B</w:t>
            </w:r>
          </w:p>
          <w:p w14:paraId="6FEA726D"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19,20</w:t>
            </w:r>
          </w:p>
          <w:p w14:paraId="1034B025"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30A,30B</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0562853" w14:textId="77777777" w:rsidR="00B440F8" w:rsidRPr="00A23FA3" w:rsidRDefault="00B440F8" w:rsidP="00B440F8">
            <w:pPr>
              <w:pStyle w:val="a0"/>
              <w:numPr>
                <w:ilvl w:val="0"/>
                <w:numId w:val="182"/>
              </w:numPr>
              <w:ind w:firstLineChars="0"/>
              <w:rPr>
                <w:i/>
              </w:rPr>
            </w:pPr>
            <w:r w:rsidRPr="00A23FA3">
              <w:rPr>
                <w:rFonts w:hint="eastAsia"/>
                <w:i/>
              </w:rPr>
              <w:t>O</w:t>
            </w:r>
            <w:r w:rsidRPr="00A23FA3">
              <w:rPr>
                <w:i/>
              </w:rPr>
              <w:t>M</w:t>
            </w:r>
            <w:r w:rsidRPr="00A23FA3">
              <w:rPr>
                <w:rFonts w:hint="eastAsia"/>
                <w:i/>
              </w:rPr>
              <w:t>第一次发给</w:t>
            </w:r>
            <w:r w:rsidRPr="00A23FA3">
              <w:rPr>
                <w:rFonts w:hint="eastAsia"/>
                <w:i/>
              </w:rPr>
              <w:t>C</w:t>
            </w:r>
            <w:r w:rsidRPr="00A23FA3">
              <w:rPr>
                <w:i/>
              </w:rPr>
              <w:t>S</w:t>
            </w:r>
          </w:p>
          <w:p w14:paraId="1455CA6D" w14:textId="77777777" w:rsidR="00B440F8" w:rsidRPr="00A23FA3" w:rsidRDefault="00B440F8" w:rsidP="00B440F8">
            <w:pPr>
              <w:pStyle w:val="a0"/>
              <w:numPr>
                <w:ilvl w:val="0"/>
                <w:numId w:val="182"/>
              </w:numPr>
              <w:ind w:firstLineChars="0"/>
              <w:rPr>
                <w:i/>
              </w:rPr>
            </w:pPr>
            <w:r w:rsidRPr="00A23FA3">
              <w:rPr>
                <w:rFonts w:hint="eastAsia"/>
                <w:i/>
              </w:rPr>
              <w:t>C</w:t>
            </w:r>
            <w:r w:rsidRPr="00A23FA3">
              <w:rPr>
                <w:i/>
              </w:rPr>
              <w:t>A</w:t>
            </w:r>
            <w:r w:rsidRPr="00A23FA3">
              <w:rPr>
                <w:rFonts w:hint="eastAsia"/>
                <w:i/>
              </w:rPr>
              <w:t>处理完</w:t>
            </w:r>
            <w:r w:rsidRPr="00A23FA3">
              <w:rPr>
                <w:rFonts w:hint="eastAsia"/>
                <w:i/>
              </w:rPr>
              <w:t>#</w:t>
            </w:r>
            <w:r w:rsidRPr="00A23FA3">
              <w:rPr>
                <w:i/>
              </w:rPr>
              <w:t>2</w:t>
            </w:r>
            <w:r w:rsidRPr="00A23FA3">
              <w:rPr>
                <w:rFonts w:hint="eastAsia"/>
                <w:i/>
              </w:rPr>
              <w:t>发给</w:t>
            </w:r>
            <w:r w:rsidRPr="00A23FA3">
              <w:rPr>
                <w:rFonts w:hint="eastAsia"/>
                <w:i/>
              </w:rPr>
              <w:t>C</w:t>
            </w:r>
            <w:r w:rsidRPr="00A23FA3">
              <w:rPr>
                <w:i/>
              </w:rPr>
              <w:t>S</w:t>
            </w:r>
          </w:p>
          <w:p w14:paraId="3A437C02" w14:textId="77777777" w:rsidR="00B440F8" w:rsidRPr="00A23FA3" w:rsidRDefault="00B440F8" w:rsidP="00B440F8">
            <w:pPr>
              <w:pStyle w:val="a0"/>
              <w:numPr>
                <w:ilvl w:val="0"/>
                <w:numId w:val="182"/>
              </w:numPr>
              <w:ind w:firstLineChars="0"/>
              <w:rPr>
                <w:i/>
              </w:rPr>
            </w:pPr>
            <w:r w:rsidRPr="00A23FA3">
              <w:rPr>
                <w:rFonts w:hint="eastAsia"/>
                <w:i/>
              </w:rPr>
              <w:t>C</w:t>
            </w:r>
            <w:r w:rsidRPr="00A23FA3">
              <w:rPr>
                <w:i/>
              </w:rPr>
              <w:t>A</w:t>
            </w:r>
            <w:r w:rsidRPr="00A23FA3">
              <w:rPr>
                <w:rFonts w:hint="eastAsia"/>
                <w:i/>
              </w:rPr>
              <w:t>增加完</w:t>
            </w:r>
            <w:r w:rsidRPr="00A23FA3">
              <w:rPr>
                <w:rFonts w:hint="eastAsia"/>
                <w:i/>
              </w:rPr>
              <w:t>#</w:t>
            </w:r>
            <w:r w:rsidRPr="00A23FA3">
              <w:rPr>
                <w:i/>
              </w:rPr>
              <w:t>3</w:t>
            </w:r>
            <w:r w:rsidRPr="00A23FA3">
              <w:rPr>
                <w:rFonts w:hint="eastAsia"/>
                <w:i/>
              </w:rPr>
              <w:t>发给</w:t>
            </w:r>
            <w:r w:rsidRPr="00A23FA3">
              <w:rPr>
                <w:rFonts w:hint="eastAsia"/>
                <w:i/>
              </w:rPr>
              <w:t>C</w:t>
            </w:r>
            <w:r w:rsidRPr="00A23FA3">
              <w:rPr>
                <w:i/>
              </w:rPr>
              <w:t>S</w:t>
            </w:r>
          </w:p>
          <w:p w14:paraId="49F92C59" w14:textId="77777777" w:rsidR="00B440F8" w:rsidRPr="00A23FA3" w:rsidRDefault="00B440F8" w:rsidP="00B440F8">
            <w:pPr>
              <w:pStyle w:val="a0"/>
              <w:numPr>
                <w:ilvl w:val="0"/>
                <w:numId w:val="182"/>
              </w:numPr>
              <w:ind w:firstLineChars="0"/>
              <w:rPr>
                <w:i/>
              </w:rPr>
            </w:pPr>
            <w:r w:rsidRPr="00A23FA3">
              <w:rPr>
                <w:rFonts w:hint="eastAsia"/>
                <w:i/>
              </w:rPr>
              <w:t>C</w:t>
            </w:r>
            <w:r w:rsidRPr="00A23FA3">
              <w:rPr>
                <w:i/>
              </w:rPr>
              <w:t>A</w:t>
            </w:r>
            <w:r w:rsidRPr="00A23FA3">
              <w:rPr>
                <w:rFonts w:hint="eastAsia"/>
                <w:i/>
              </w:rPr>
              <w:t>增加完</w:t>
            </w:r>
            <w:r w:rsidRPr="00A23FA3">
              <w:rPr>
                <w:rFonts w:hint="eastAsia"/>
                <w:i/>
              </w:rPr>
              <w:t>#</w:t>
            </w:r>
            <w:r w:rsidRPr="00A23FA3">
              <w:rPr>
                <w:i/>
              </w:rPr>
              <w:t>4</w:t>
            </w:r>
            <w:r w:rsidRPr="00A23FA3">
              <w:rPr>
                <w:rFonts w:hint="eastAsia"/>
                <w:i/>
              </w:rPr>
              <w:t>发给</w:t>
            </w:r>
            <w:r w:rsidRPr="00A23FA3">
              <w:rPr>
                <w:rFonts w:hint="eastAsia"/>
                <w:i/>
              </w:rPr>
              <w:t>C</w:t>
            </w:r>
            <w:r w:rsidRPr="00A23FA3">
              <w:rPr>
                <w:i/>
              </w:rPr>
              <w:t>S</w:t>
            </w:r>
          </w:p>
          <w:p w14:paraId="77272114" w14:textId="77777777" w:rsidR="00B440F8" w:rsidRPr="00A23FA3" w:rsidRDefault="00B440F8" w:rsidP="00B440F8">
            <w:pPr>
              <w:pStyle w:val="a0"/>
              <w:numPr>
                <w:ilvl w:val="0"/>
                <w:numId w:val="182"/>
              </w:numPr>
              <w:ind w:firstLineChars="0"/>
              <w:rPr>
                <w:i/>
              </w:rPr>
            </w:pPr>
            <w:r w:rsidRPr="00A23FA3">
              <w:rPr>
                <w:rFonts w:hint="eastAsia"/>
                <w:i/>
              </w:rPr>
              <w:t>B</w:t>
            </w:r>
            <w:r w:rsidRPr="00A23FA3">
              <w:rPr>
                <w:i/>
              </w:rPr>
              <w:t>SA</w:t>
            </w:r>
            <w:r w:rsidRPr="00A23FA3">
              <w:rPr>
                <w:rFonts w:hint="eastAsia"/>
                <w:i/>
              </w:rPr>
              <w:t>认为要补充资料，打回给</w:t>
            </w:r>
            <w:r w:rsidRPr="00A23FA3">
              <w:rPr>
                <w:rFonts w:hint="eastAsia"/>
                <w:i/>
              </w:rPr>
              <w:t>C</w:t>
            </w:r>
            <w:r w:rsidRPr="00A23FA3">
              <w:rPr>
                <w:i/>
              </w:rPr>
              <w:t>S</w:t>
            </w:r>
          </w:p>
        </w:tc>
      </w:tr>
      <w:tr w:rsidR="00A23FA3" w:rsidRPr="00A23FA3" w14:paraId="7A1784E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4AE0E8DD" w14:textId="30011A83" w:rsidR="00A060DB" w:rsidRPr="00A23FA3" w:rsidRDefault="00A060DB" w:rsidP="00B440F8">
            <w:pPr>
              <w:rPr>
                <w:i/>
              </w:rPr>
            </w:pPr>
            <w:r w:rsidRPr="00A23FA3">
              <w:rPr>
                <w:rFonts w:ascii="等线" w:eastAsia="等线" w:hAnsi="等线"/>
                <w:szCs w:val="21"/>
              </w:rPr>
              <w:t>Pending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315231D0" w14:textId="73A50B2A" w:rsidR="00A060DB" w:rsidRPr="00A23FA3" w:rsidRDefault="00A060DB" w:rsidP="001B6A19">
            <w:pPr>
              <w:rPr>
                <w:rFonts w:ascii="等线" w:eastAsia="等线" w:hAnsi="等线" w:cs="宋体"/>
                <w:i/>
                <w:kern w:val="0"/>
                <w:szCs w:val="21"/>
              </w:rPr>
            </w:pPr>
            <w:r w:rsidRPr="00A23FA3">
              <w:rPr>
                <w:rFonts w:ascii="等线" w:eastAsia="等线" w:hAnsi="等线" w:cs="宋体" w:hint="eastAsia"/>
                <w:i/>
                <w:kern w:val="0"/>
                <w:szCs w:val="21"/>
              </w:rPr>
              <w:t>9</w:t>
            </w:r>
            <w:r w:rsidRPr="00A23FA3">
              <w:rPr>
                <w:rFonts w:ascii="等线" w:eastAsia="等线" w:hAnsi="等线" w:cs="宋体"/>
                <w:i/>
                <w:kern w:val="0"/>
                <w:szCs w:val="21"/>
              </w:rPr>
              <w:t>(</w:t>
            </w:r>
            <w:r w:rsidRPr="00A23FA3">
              <w:rPr>
                <w:rFonts w:ascii="等线" w:eastAsia="等线" w:hAnsi="等线" w:cs="宋体" w:hint="eastAsia"/>
                <w:i/>
                <w:kern w:val="0"/>
                <w:szCs w:val="21"/>
              </w:rPr>
              <w:t>含)之后的状态扣除以上&amp;以下</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94DD600" w14:textId="334A4795" w:rsidR="00A060DB" w:rsidRPr="00A23FA3" w:rsidRDefault="00A060DB" w:rsidP="00B440F8">
            <w:pPr>
              <w:rPr>
                <w:i/>
                <w:sz w:val="24"/>
                <w:szCs w:val="24"/>
              </w:rPr>
            </w:pPr>
            <w:r w:rsidRPr="00A23FA3">
              <w:rPr>
                <w:rFonts w:hint="eastAsia"/>
                <w:i/>
                <w:sz w:val="24"/>
                <w:szCs w:val="24"/>
              </w:rPr>
              <w:t>详见状态表</w:t>
            </w:r>
          </w:p>
        </w:tc>
      </w:tr>
      <w:tr w:rsidR="00B440F8" w:rsidRPr="00A23FA3" w14:paraId="4E721BF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5F517FC0" w14:textId="2F514536" w:rsidR="00B440F8" w:rsidRPr="00A23FA3" w:rsidRDefault="00717AEB" w:rsidP="00B440F8">
            <w:pPr>
              <w:rPr>
                <w:rFonts w:ascii="等线" w:eastAsia="等线" w:hAnsi="等线" w:cs="宋体"/>
                <w:i/>
                <w:kern w:val="0"/>
                <w:szCs w:val="21"/>
              </w:rPr>
            </w:pPr>
            <w:r>
              <w:rPr>
                <w:i/>
                <w:color w:val="FF0000"/>
              </w:rPr>
              <w:t>History</w:t>
            </w:r>
            <w:r w:rsidR="00A060DB" w:rsidRPr="00717AEB">
              <w:rPr>
                <w:i/>
                <w:color w:val="FF0000"/>
              </w:rPr>
              <w:t xml:space="preserve"> </w:t>
            </w:r>
            <w:r w:rsidR="00A060DB" w:rsidRPr="00717AEB">
              <w:rPr>
                <w:rFonts w:ascii="等线" w:eastAsia="等线" w:hAnsi="等线"/>
                <w:color w:val="FF0000"/>
                <w:szCs w:val="21"/>
              </w:rPr>
              <w:t>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549EDA31" w14:textId="15831130" w:rsidR="00B440F8" w:rsidRPr="00A23FA3" w:rsidRDefault="00B440F8" w:rsidP="00B440F8">
            <w:pPr>
              <w:rPr>
                <w:rFonts w:ascii="等线" w:eastAsia="等线" w:hAnsi="等线" w:cs="宋体"/>
                <w:i/>
                <w:kern w:val="0"/>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D2563CA" w14:textId="133CD1DE" w:rsidR="00B440F8" w:rsidRPr="00A23FA3" w:rsidRDefault="00B440F8" w:rsidP="00B440F8">
            <w:pPr>
              <w:rPr>
                <w:i/>
                <w:sz w:val="24"/>
                <w:szCs w:val="24"/>
              </w:rPr>
            </w:pPr>
          </w:p>
        </w:tc>
      </w:tr>
    </w:tbl>
    <w:p w14:paraId="0AA8B06D" w14:textId="77777777" w:rsidR="00B440F8" w:rsidRPr="00A23FA3" w:rsidRDefault="00B440F8" w:rsidP="00B440F8"/>
    <w:p w14:paraId="0484EE36" w14:textId="77777777" w:rsidR="00B440F8" w:rsidRPr="00A23FA3" w:rsidRDefault="00B440F8" w:rsidP="00B440F8">
      <w:r w:rsidRPr="00A23FA3">
        <w:rPr>
          <w:rFonts w:hint="eastAsia"/>
        </w:rPr>
        <w:t>列表</w:t>
      </w:r>
      <w:r w:rsidRPr="00A23FA3">
        <w:rPr>
          <w:rFonts w:hint="eastAsia"/>
        </w:rPr>
        <w:t xml:space="preserve"> </w:t>
      </w:r>
      <w:r w:rsidRPr="00A23FA3">
        <w:rPr>
          <w:rFonts w:hint="eastAsia"/>
        </w:rPr>
        <w:t>时间字段，为最近更新时间</w:t>
      </w:r>
    </w:p>
    <w:p w14:paraId="7AB35253" w14:textId="2C6A5034" w:rsidR="00B440F8" w:rsidRPr="00A23FA3" w:rsidDel="00417AF4" w:rsidRDefault="00B440F8" w:rsidP="00B440F8">
      <w:pPr>
        <w:rPr>
          <w:del w:id="4796" w:author="raye" w:date="2018-07-18T18:36:00Z"/>
        </w:rPr>
      </w:pPr>
      <w:del w:id="4797" w:author="raye" w:date="2018-07-18T18:36:00Z">
        <w:r w:rsidRPr="00A23FA3" w:rsidDel="00417AF4">
          <w:rPr>
            <w:rFonts w:hint="eastAsia"/>
          </w:rPr>
          <w:delText>没有删除</w:delText>
        </w:r>
        <w:r w:rsidRPr="00A23FA3" w:rsidDel="00417AF4">
          <w:rPr>
            <w:rFonts w:hint="eastAsia"/>
          </w:rPr>
          <w:delText>&amp;</w:delText>
        </w:r>
        <w:r w:rsidRPr="00A23FA3" w:rsidDel="00417AF4">
          <w:rPr>
            <w:rFonts w:hint="eastAsia"/>
          </w:rPr>
          <w:delText>取消控件（待确认）</w:delText>
        </w:r>
      </w:del>
    </w:p>
    <w:p w14:paraId="4C6A29A5" w14:textId="77777777" w:rsidR="00B440F8" w:rsidRPr="00A23FA3" w:rsidRDefault="00B440F8" w:rsidP="00B440F8">
      <w:r w:rsidRPr="00A23FA3">
        <w:rPr>
          <w:rFonts w:hint="eastAsia"/>
        </w:rPr>
        <w:t>其它字段规则通</w:t>
      </w:r>
      <w:r w:rsidRPr="00A23FA3">
        <w:rPr>
          <w:rFonts w:hint="eastAsia"/>
        </w:rPr>
        <w:t>O</w:t>
      </w:r>
      <w:r w:rsidRPr="00A23FA3">
        <w:t>A</w:t>
      </w:r>
      <w:r w:rsidRPr="00A23FA3">
        <w:rPr>
          <w:rFonts w:hint="eastAsia"/>
        </w:rPr>
        <w:t>，不再赘述</w:t>
      </w:r>
    </w:p>
    <w:p w14:paraId="1FCC8393" w14:textId="77777777" w:rsidR="00B440F8" w:rsidRPr="00A23FA3" w:rsidRDefault="00B440F8" w:rsidP="00B440F8"/>
    <w:p w14:paraId="03E04FB6" w14:textId="77777777" w:rsidR="00B440F8" w:rsidRPr="00A23FA3" w:rsidRDefault="00B440F8">
      <w:pPr>
        <w:pStyle w:val="a0"/>
        <w:numPr>
          <w:ilvl w:val="0"/>
          <w:numId w:val="221"/>
        </w:numPr>
        <w:ind w:firstLineChars="0"/>
        <w:pPrChange w:id="4798" w:author="raye" w:date="2018-07-17T18:06:00Z">
          <w:pPr>
            <w:pStyle w:val="a0"/>
            <w:numPr>
              <w:numId w:val="86"/>
            </w:numPr>
            <w:ind w:left="420" w:firstLineChars="0" w:hanging="420"/>
          </w:pPr>
        </w:pPrChange>
      </w:pPr>
      <w:r w:rsidRPr="00A23FA3">
        <w:rPr>
          <w:rFonts w:hint="eastAsia"/>
        </w:rPr>
        <w:t>各状态控件变化</w:t>
      </w:r>
    </w:p>
    <w:p w14:paraId="4F5E9A29" w14:textId="77777777" w:rsidR="00B440F8" w:rsidRPr="00A23FA3" w:rsidRDefault="00B440F8" w:rsidP="00B440F8">
      <w:pPr>
        <w:pStyle w:val="af"/>
        <w:spacing w:line="360" w:lineRule="auto"/>
        <w:rPr>
          <w:i/>
          <w:sz w:val="24"/>
          <w:szCs w:val="24"/>
        </w:rPr>
      </w:pPr>
    </w:p>
    <w:p w14:paraId="7B4CF4B4" w14:textId="77777777" w:rsidR="00B440F8" w:rsidRPr="00A23FA3" w:rsidRDefault="00B440F8" w:rsidP="00B440F8"/>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611"/>
        <w:gridCol w:w="1908"/>
        <w:gridCol w:w="1900"/>
        <w:gridCol w:w="2791"/>
      </w:tblGrid>
      <w:tr w:rsidR="00A23FA3" w:rsidRPr="00A23FA3" w14:paraId="1D87EA2A" w14:textId="77777777" w:rsidTr="00B440F8">
        <w:trPr>
          <w:trHeight w:val="300"/>
          <w:tblHeader/>
        </w:trPr>
        <w:tc>
          <w:tcPr>
            <w:tcW w:w="1112" w:type="dxa"/>
            <w:shd w:val="clear" w:color="000000" w:fill="BFBFBF"/>
            <w:vAlign w:val="center"/>
            <w:hideMark/>
          </w:tcPr>
          <w:p w14:paraId="5254871D" w14:textId="77777777" w:rsidR="00B440F8" w:rsidRPr="00A23FA3" w:rsidRDefault="00B440F8" w:rsidP="00B440F8">
            <w:pPr>
              <w:widowControl/>
              <w:jc w:val="center"/>
              <w:rPr>
                <w:rFonts w:ascii="Calibri" w:eastAsia="宋体" w:hAnsi="Calibri" w:cstheme="minorHAnsi"/>
                <w:b/>
                <w:kern w:val="0"/>
                <w:szCs w:val="21"/>
              </w:rPr>
            </w:pPr>
            <w:r w:rsidRPr="00A23FA3">
              <w:rPr>
                <w:rFonts w:ascii="Calibri" w:eastAsia="宋体" w:hAnsi="Calibri" w:cstheme="minorHAnsi"/>
                <w:b/>
                <w:kern w:val="0"/>
                <w:szCs w:val="21"/>
              </w:rPr>
              <w:t>Step</w:t>
            </w:r>
          </w:p>
        </w:tc>
        <w:tc>
          <w:tcPr>
            <w:tcW w:w="1611" w:type="dxa"/>
            <w:shd w:val="clear" w:color="000000" w:fill="BFBFBF"/>
            <w:vAlign w:val="center"/>
            <w:hideMark/>
          </w:tcPr>
          <w:p w14:paraId="0FD048C4"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动作</w:t>
            </w:r>
          </w:p>
        </w:tc>
        <w:tc>
          <w:tcPr>
            <w:tcW w:w="1908" w:type="dxa"/>
            <w:shd w:val="clear" w:color="000000" w:fill="BFBFBF"/>
            <w:vAlign w:val="center"/>
            <w:hideMark/>
          </w:tcPr>
          <w:p w14:paraId="448449E4"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位置</w:t>
            </w:r>
          </w:p>
        </w:tc>
        <w:tc>
          <w:tcPr>
            <w:tcW w:w="1900" w:type="dxa"/>
            <w:shd w:val="clear" w:color="000000" w:fill="BFBFBF"/>
            <w:vAlign w:val="center"/>
            <w:hideMark/>
          </w:tcPr>
          <w:p w14:paraId="22137CA2"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类型</w:t>
            </w:r>
          </w:p>
        </w:tc>
        <w:tc>
          <w:tcPr>
            <w:tcW w:w="2791" w:type="dxa"/>
            <w:shd w:val="clear" w:color="000000" w:fill="BFBFBF"/>
            <w:vAlign w:val="center"/>
            <w:hideMark/>
          </w:tcPr>
          <w:p w14:paraId="60A10D4B"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内容</w:t>
            </w:r>
          </w:p>
        </w:tc>
      </w:tr>
      <w:tr w:rsidR="00A23FA3" w:rsidRPr="00A23FA3" w14:paraId="193C6C95" w14:textId="77777777" w:rsidTr="00B440F8">
        <w:trPr>
          <w:trHeight w:val="570"/>
        </w:trPr>
        <w:tc>
          <w:tcPr>
            <w:tcW w:w="1112" w:type="dxa"/>
            <w:vMerge w:val="restart"/>
            <w:shd w:val="clear" w:color="auto" w:fill="auto"/>
            <w:vAlign w:val="center"/>
          </w:tcPr>
          <w:p w14:paraId="022F00AA"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8</w:t>
            </w:r>
            <w:r w:rsidRPr="00A23FA3">
              <w:rPr>
                <w:rFonts w:ascii="Calibri" w:eastAsia="宋体" w:hAnsi="Calibri" w:cstheme="minorHAnsi"/>
                <w:kern w:val="0"/>
                <w:szCs w:val="21"/>
              </w:rPr>
              <w:t>A</w:t>
            </w:r>
          </w:p>
        </w:tc>
        <w:tc>
          <w:tcPr>
            <w:tcW w:w="1611" w:type="dxa"/>
            <w:vMerge w:val="restart"/>
            <w:shd w:val="clear" w:color="auto" w:fill="auto"/>
            <w:vAlign w:val="center"/>
          </w:tcPr>
          <w:p w14:paraId="60391E1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O</w:t>
            </w:r>
            <w:r w:rsidRPr="00A23FA3">
              <w:rPr>
                <w:rFonts w:ascii="Calibri" w:eastAsia="宋体" w:hAnsi="Calibri" w:cstheme="minorHAnsi"/>
                <w:kern w:val="0"/>
                <w:szCs w:val="21"/>
              </w:rPr>
              <w:t>M</w:t>
            </w:r>
            <w:r w:rsidRPr="00A23FA3">
              <w:rPr>
                <w:rFonts w:ascii="Calibri" w:eastAsia="宋体" w:hAnsi="Calibri" w:cstheme="minorHAnsi" w:hint="eastAsia"/>
                <w:kern w:val="0"/>
                <w:szCs w:val="21"/>
              </w:rPr>
              <w:t>第一次把</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p>
        </w:tc>
        <w:tc>
          <w:tcPr>
            <w:tcW w:w="1908" w:type="dxa"/>
            <w:shd w:val="clear" w:color="auto" w:fill="auto"/>
          </w:tcPr>
          <w:p w14:paraId="0A44829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900" w:type="dxa"/>
            <w:shd w:val="clear" w:color="auto" w:fill="auto"/>
            <w:vAlign w:val="center"/>
          </w:tcPr>
          <w:p w14:paraId="0152E61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64512D1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Assign</w:t>
            </w:r>
          </w:p>
        </w:tc>
      </w:tr>
      <w:tr w:rsidR="00A23FA3" w:rsidRPr="00A23FA3" w14:paraId="67A821D2" w14:textId="77777777" w:rsidTr="00B440F8">
        <w:trPr>
          <w:trHeight w:val="570"/>
        </w:trPr>
        <w:tc>
          <w:tcPr>
            <w:tcW w:w="1112" w:type="dxa"/>
            <w:vMerge/>
            <w:shd w:val="clear" w:color="auto" w:fill="auto"/>
            <w:vAlign w:val="center"/>
          </w:tcPr>
          <w:p w14:paraId="3E1E542A"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C8FA667"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DEF7A6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900" w:type="dxa"/>
            <w:shd w:val="clear" w:color="auto" w:fill="auto"/>
            <w:vAlign w:val="center"/>
          </w:tcPr>
          <w:p w14:paraId="0737E27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791" w:type="dxa"/>
            <w:shd w:val="clear" w:color="auto" w:fill="auto"/>
            <w:vAlign w:val="center"/>
          </w:tcPr>
          <w:p w14:paraId="05F6C9CB" w14:textId="77777777" w:rsidR="00B440F8" w:rsidRPr="00A23FA3" w:rsidRDefault="00B440F8" w:rsidP="00B440F8">
            <w:pPr>
              <w:pStyle w:val="a0"/>
              <w:widowControl/>
              <w:numPr>
                <w:ilvl w:val="0"/>
                <w:numId w:val="191"/>
              </w:numPr>
              <w:ind w:firstLineChars="0"/>
              <w:jc w:val="left"/>
              <w:rPr>
                <w:rFonts w:ascii="等线" w:eastAsia="等线" w:hAnsi="等线" w:cstheme="minorHAnsi"/>
                <w:kern w:val="0"/>
                <w:szCs w:val="21"/>
              </w:rPr>
            </w:pPr>
            <w:r w:rsidRPr="00A23FA3">
              <w:rPr>
                <w:rFonts w:ascii="等线" w:eastAsia="等线" w:hAnsi="等线" w:cstheme="minorHAnsi"/>
                <w:kern w:val="0"/>
                <w:szCs w:val="21"/>
              </w:rPr>
              <w:t xml:space="preserve">Under </w:t>
            </w:r>
            <w:r w:rsidRPr="00A23FA3">
              <w:rPr>
                <w:rFonts w:ascii="Calibri" w:eastAsia="宋体" w:hAnsi="Calibri" w:cstheme="minorHAnsi"/>
                <w:kern w:val="0"/>
                <w:szCs w:val="21"/>
              </w:rPr>
              <w:t>Compliance Supervisor Assign</w:t>
            </w:r>
          </w:p>
        </w:tc>
      </w:tr>
      <w:tr w:rsidR="00A23FA3" w:rsidRPr="00A23FA3" w14:paraId="43B1DCDF" w14:textId="77777777" w:rsidTr="00B440F8">
        <w:trPr>
          <w:trHeight w:val="570"/>
        </w:trPr>
        <w:tc>
          <w:tcPr>
            <w:tcW w:w="1112" w:type="dxa"/>
            <w:vMerge/>
            <w:shd w:val="clear" w:color="auto" w:fill="auto"/>
            <w:vAlign w:val="center"/>
          </w:tcPr>
          <w:p w14:paraId="38267485"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3650D621"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56337239"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0EB1E46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5994FCC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1B52BB39" w14:textId="77777777" w:rsidTr="00B440F8">
        <w:trPr>
          <w:trHeight w:val="570"/>
        </w:trPr>
        <w:tc>
          <w:tcPr>
            <w:tcW w:w="1112" w:type="dxa"/>
            <w:vMerge/>
            <w:shd w:val="clear" w:color="auto" w:fill="auto"/>
            <w:vAlign w:val="center"/>
          </w:tcPr>
          <w:p w14:paraId="19731F8C"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708DEABD"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0F734D4C"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5569212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3D2A502E" w14:textId="536FD9A6"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5B2C5BCF" w14:textId="77777777" w:rsidTr="00B440F8">
        <w:trPr>
          <w:trHeight w:val="570"/>
        </w:trPr>
        <w:tc>
          <w:tcPr>
            <w:tcW w:w="1112" w:type="dxa"/>
            <w:vMerge/>
            <w:shd w:val="clear" w:color="auto" w:fill="auto"/>
            <w:vAlign w:val="center"/>
          </w:tcPr>
          <w:p w14:paraId="4FE52A43"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5931ACB"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777980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900" w:type="dxa"/>
            <w:shd w:val="clear" w:color="auto" w:fill="auto"/>
            <w:vAlign w:val="center"/>
          </w:tcPr>
          <w:p w14:paraId="62109D9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327B4BAE" w14:textId="77777777" w:rsidR="00B440F8" w:rsidRPr="00A23FA3" w:rsidRDefault="00B440F8" w:rsidP="00B440F8">
            <w:pPr>
              <w:pStyle w:val="a0"/>
              <w:widowControl/>
              <w:numPr>
                <w:ilvl w:val="0"/>
                <w:numId w:val="184"/>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如果O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有填了E</w:t>
            </w:r>
            <w:r w:rsidRPr="00A23FA3">
              <w:rPr>
                <w:rFonts w:ascii="等线" w:eastAsia="等线" w:hAnsi="等线" w:cstheme="minorHAnsi"/>
                <w:kern w:val="0"/>
                <w:szCs w:val="21"/>
              </w:rPr>
              <w:t>DD&amp;1#&amp;2#</w:t>
            </w:r>
            <w:r w:rsidRPr="00A23FA3">
              <w:rPr>
                <w:rFonts w:ascii="等线" w:eastAsia="等线" w:hAnsi="等线" w:cstheme="minorHAnsi" w:hint="eastAsia"/>
                <w:kern w:val="0"/>
                <w:szCs w:val="21"/>
              </w:rPr>
              <w:t>发过来的话，则在这里会显示</w:t>
            </w:r>
          </w:p>
          <w:p w14:paraId="3F131C2A" w14:textId="6EA27FBC" w:rsidR="00B440F8" w:rsidRPr="00A23FA3" w:rsidRDefault="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之后会随着后面角色的填写不断增加</w:t>
            </w:r>
            <w:del w:id="4799" w:author="raye" w:date="2018-07-18T18:36:00Z">
              <w:r w:rsidRPr="00A23FA3" w:rsidDel="00417AF4">
                <w:rPr>
                  <w:rFonts w:ascii="等线" w:eastAsia="等线" w:hAnsi="等线" w:cstheme="minorHAnsi" w:hint="eastAsia"/>
                  <w:kern w:val="0"/>
                  <w:szCs w:val="21"/>
                </w:rPr>
                <w:delText>（待确认C</w:delText>
              </w:r>
              <w:r w:rsidRPr="00A23FA3" w:rsidDel="00417AF4">
                <w:rPr>
                  <w:rFonts w:ascii="等线" w:eastAsia="等线" w:hAnsi="等线" w:cstheme="minorHAnsi"/>
                  <w:kern w:val="0"/>
                  <w:szCs w:val="21"/>
                </w:rPr>
                <w:delText>S</w:delText>
              </w:r>
              <w:r w:rsidRPr="00A23FA3" w:rsidDel="00417AF4">
                <w:rPr>
                  <w:rFonts w:ascii="等线" w:eastAsia="等线" w:hAnsi="等线" w:cstheme="minorHAnsi" w:hint="eastAsia"/>
                  <w:kern w:val="0"/>
                  <w:szCs w:val="21"/>
                </w:rPr>
                <w:delText>后面角色的能否看到）</w:delText>
              </w:r>
            </w:del>
          </w:p>
        </w:tc>
      </w:tr>
      <w:tr w:rsidR="00A23FA3" w:rsidRPr="00A23FA3" w14:paraId="7CDB2375" w14:textId="77777777" w:rsidTr="00B440F8">
        <w:trPr>
          <w:trHeight w:val="570"/>
        </w:trPr>
        <w:tc>
          <w:tcPr>
            <w:tcW w:w="1112" w:type="dxa"/>
            <w:vMerge/>
            <w:shd w:val="clear" w:color="auto" w:fill="auto"/>
            <w:vAlign w:val="center"/>
          </w:tcPr>
          <w:p w14:paraId="4FCB0B42"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3B7BD4DE"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8A22616"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1F9BE0E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3A0EC4C5" w14:textId="1EB847B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 xml:space="preserve">ll Forms </w:t>
            </w:r>
            <w:r w:rsidRPr="00717AEB">
              <w:rPr>
                <w:rFonts w:ascii="等线" w:eastAsia="等线" w:hAnsi="等线" w:cstheme="minorHAnsi" w:hint="eastAsia"/>
                <w:strike/>
                <w:kern w:val="0"/>
                <w:szCs w:val="21"/>
              </w:rPr>
              <w:t>（有发表过来才有这个按钮，当前最多3张表，</w:t>
            </w:r>
            <w:r w:rsidRPr="00717AEB">
              <w:rPr>
                <w:rFonts w:ascii="等线" w:eastAsia="等线" w:hAnsi="等线" w:cstheme="minorHAnsi"/>
                <w:strike/>
                <w:kern w:val="0"/>
                <w:szCs w:val="21"/>
              </w:rPr>
              <w:t>2#</w:t>
            </w:r>
            <w:r w:rsidRPr="00717AEB">
              <w:rPr>
                <w:rFonts w:ascii="等线" w:eastAsia="等线" w:hAnsi="等线" w:cstheme="minorHAnsi" w:hint="eastAsia"/>
                <w:strike/>
                <w:kern w:val="0"/>
                <w:szCs w:val="21"/>
              </w:rPr>
              <w:t>，E</w:t>
            </w:r>
            <w:r w:rsidRPr="00717AEB">
              <w:rPr>
                <w:rFonts w:ascii="等线" w:eastAsia="等线" w:hAnsi="等线" w:cstheme="minorHAnsi"/>
                <w:strike/>
                <w:kern w:val="0"/>
                <w:szCs w:val="21"/>
              </w:rPr>
              <w:t>DD</w:t>
            </w:r>
            <w:del w:id="4800" w:author="raye" w:date="2018-07-18T18:36:00Z">
              <w:r w:rsidRPr="00A23FA3" w:rsidDel="00417AF4">
                <w:rPr>
                  <w:rFonts w:ascii="等线" w:eastAsia="等线" w:hAnsi="等线" w:cstheme="minorHAnsi" w:hint="eastAsia"/>
                  <w:kern w:val="0"/>
                  <w:szCs w:val="21"/>
                </w:rPr>
                <w:delText>，能否回复待确认）</w:delText>
              </w:r>
            </w:del>
          </w:p>
          <w:p w14:paraId="639F99C6" w14:textId="77777777" w:rsidR="00B440F8" w:rsidRPr="00A23FA3" w:rsidRDefault="00B440F8" w:rsidP="00B440F8">
            <w:pPr>
              <w:pStyle w:val="a0"/>
              <w:widowControl/>
              <w:numPr>
                <w:ilvl w:val="0"/>
                <w:numId w:val="183"/>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p>
        </w:tc>
      </w:tr>
      <w:tr w:rsidR="00A23FA3" w:rsidRPr="00A23FA3" w14:paraId="1D46C658" w14:textId="77777777" w:rsidTr="00B440F8">
        <w:trPr>
          <w:trHeight w:val="570"/>
        </w:trPr>
        <w:tc>
          <w:tcPr>
            <w:tcW w:w="1112" w:type="dxa"/>
            <w:vMerge/>
            <w:shd w:val="clear" w:color="auto" w:fill="auto"/>
            <w:vAlign w:val="center"/>
          </w:tcPr>
          <w:p w14:paraId="7DEC3A3C"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A82FE04"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3E57C0C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900" w:type="dxa"/>
            <w:shd w:val="clear" w:color="auto" w:fill="auto"/>
            <w:vAlign w:val="center"/>
          </w:tcPr>
          <w:p w14:paraId="478BB6F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55F7C4D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那有，在这则有</w:t>
            </w:r>
          </w:p>
        </w:tc>
      </w:tr>
      <w:tr w:rsidR="00A23FA3" w:rsidRPr="00A23FA3" w14:paraId="737C206E" w14:textId="77777777" w:rsidTr="00B440F8">
        <w:trPr>
          <w:trHeight w:val="570"/>
        </w:trPr>
        <w:tc>
          <w:tcPr>
            <w:tcW w:w="1112" w:type="dxa"/>
            <w:vMerge/>
            <w:shd w:val="clear" w:color="auto" w:fill="auto"/>
            <w:vAlign w:val="center"/>
          </w:tcPr>
          <w:p w14:paraId="25174037"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8073FEC"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92BEE3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900" w:type="dxa"/>
            <w:shd w:val="clear" w:color="auto" w:fill="auto"/>
            <w:vAlign w:val="center"/>
          </w:tcPr>
          <w:p w14:paraId="455E97A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58EC120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118500C6" w14:textId="77777777" w:rsidTr="00B440F8">
        <w:trPr>
          <w:trHeight w:val="570"/>
        </w:trPr>
        <w:tc>
          <w:tcPr>
            <w:tcW w:w="1112" w:type="dxa"/>
            <w:vMerge/>
            <w:shd w:val="clear" w:color="auto" w:fill="auto"/>
            <w:vAlign w:val="center"/>
          </w:tcPr>
          <w:p w14:paraId="7BF51B43"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523CA8F"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91E951C"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354B1FC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1E0DD4A8"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13A3E496" w14:textId="4975681D"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Change w:id="4801" w:author="raye" w:date="2018-07-18T18:37:00Z">
                  <w:rPr>
                    <w:rFonts w:ascii="等线" w:eastAsia="等线" w:hAnsi="等线" w:cstheme="minorHAnsi"/>
                    <w:color w:val="FF0000"/>
                    <w:kern w:val="0"/>
                    <w:szCs w:val="21"/>
                  </w:rPr>
                </w:rPrChange>
              </w:rPr>
              <w:lastRenderedPageBreak/>
              <w:t>Check</w:t>
            </w:r>
            <w:r w:rsidRPr="00A23FA3">
              <w:rPr>
                <w:rFonts w:ascii="等线" w:eastAsia="等线" w:hAnsi="等线" w:cstheme="minorHAnsi" w:hint="eastAsia"/>
                <w:kern w:val="0"/>
                <w:szCs w:val="21"/>
                <w:rPrChange w:id="4802" w:author="raye" w:date="2018-07-18T18:37:00Z">
                  <w:rPr>
                    <w:rFonts w:ascii="等线" w:eastAsia="等线" w:hAnsi="等线" w:cstheme="minorHAnsi" w:hint="eastAsia"/>
                    <w:color w:val="FF0000"/>
                    <w:kern w:val="0"/>
                    <w:szCs w:val="21"/>
                  </w:rPr>
                </w:rPrChange>
              </w:rPr>
              <w:t>（</w:t>
            </w:r>
            <w:del w:id="4803" w:author="raye" w:date="2018-07-18T18:36:00Z">
              <w:r w:rsidRPr="00A23FA3" w:rsidDel="00417AF4">
                <w:rPr>
                  <w:rFonts w:ascii="等线" w:eastAsia="等线" w:hAnsi="等线" w:cstheme="minorHAnsi" w:hint="eastAsia"/>
                  <w:kern w:val="0"/>
                  <w:szCs w:val="21"/>
                  <w:rPrChange w:id="4804" w:author="raye" w:date="2018-07-18T18:37:00Z">
                    <w:rPr>
                      <w:rFonts w:ascii="等线" w:eastAsia="等线" w:hAnsi="等线" w:cstheme="minorHAnsi" w:hint="eastAsia"/>
                      <w:color w:val="FF0000"/>
                      <w:kern w:val="0"/>
                      <w:szCs w:val="21"/>
                    </w:rPr>
                  </w:rPrChange>
                </w:rPr>
                <w:delText>能否编辑待确认</w:delText>
              </w:r>
            </w:del>
            <w:ins w:id="4805" w:author="raye" w:date="2018-07-18T18:36:00Z">
              <w:r w:rsidR="00417AF4" w:rsidRPr="00A23FA3">
                <w:rPr>
                  <w:rFonts w:ascii="等线" w:eastAsia="等线" w:hAnsi="等线" w:cstheme="minorHAnsi" w:hint="eastAsia"/>
                  <w:kern w:val="0"/>
                  <w:szCs w:val="21"/>
                  <w:rPrChange w:id="4806" w:author="raye" w:date="2018-07-18T18:37:00Z">
                    <w:rPr>
                      <w:rFonts w:ascii="等线" w:eastAsia="等线" w:hAnsi="等线" w:cstheme="minorHAnsi" w:hint="eastAsia"/>
                      <w:color w:val="FF0000"/>
                      <w:kern w:val="0"/>
                      <w:szCs w:val="21"/>
                    </w:rPr>
                  </w:rPrChange>
                </w:rPr>
                <w:t>可编辑页</w:t>
              </w:r>
            </w:ins>
            <w:r w:rsidRPr="00A23FA3">
              <w:rPr>
                <w:rFonts w:ascii="等线" w:eastAsia="等线" w:hAnsi="等线" w:cstheme="minorHAnsi" w:hint="eastAsia"/>
                <w:kern w:val="0"/>
                <w:szCs w:val="21"/>
              </w:rPr>
              <w:t>）</w:t>
            </w:r>
          </w:p>
        </w:tc>
      </w:tr>
      <w:tr w:rsidR="00A23FA3" w:rsidRPr="00A23FA3" w14:paraId="67F5B6FE" w14:textId="77777777" w:rsidTr="00B440F8">
        <w:trPr>
          <w:trHeight w:val="570"/>
        </w:trPr>
        <w:tc>
          <w:tcPr>
            <w:tcW w:w="1112" w:type="dxa"/>
            <w:vMerge w:val="restart"/>
            <w:shd w:val="clear" w:color="auto" w:fill="auto"/>
            <w:vAlign w:val="center"/>
            <w:hideMark/>
          </w:tcPr>
          <w:p w14:paraId="367B5AD6"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lastRenderedPageBreak/>
              <w:t>8B</w:t>
            </w:r>
            <w:r w:rsidRPr="00A23FA3">
              <w:rPr>
                <w:rFonts w:ascii="Calibri" w:eastAsia="宋体" w:hAnsi="Calibri" w:cstheme="minorHAnsi" w:hint="eastAsia"/>
                <w:kern w:val="0"/>
                <w:szCs w:val="21"/>
              </w:rPr>
              <w:t>后</w:t>
            </w:r>
          </w:p>
        </w:tc>
        <w:tc>
          <w:tcPr>
            <w:tcW w:w="1611" w:type="dxa"/>
            <w:vMerge w:val="restart"/>
            <w:shd w:val="clear" w:color="auto" w:fill="auto"/>
            <w:vAlign w:val="center"/>
            <w:hideMark/>
          </w:tcPr>
          <w:p w14:paraId="3558925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将</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分配给</w:t>
            </w:r>
            <w:r w:rsidRPr="00A23FA3">
              <w:rPr>
                <w:rFonts w:ascii="Calibri" w:eastAsia="宋体" w:hAnsi="Calibri" w:cstheme="minorHAnsi"/>
                <w:kern w:val="0"/>
                <w:szCs w:val="21"/>
              </w:rPr>
              <w:t>CA</w:t>
            </w:r>
            <w:r w:rsidRPr="00A23FA3">
              <w:rPr>
                <w:rFonts w:ascii="Calibri" w:eastAsia="宋体" w:hAnsi="Calibri" w:cstheme="minorHAnsi" w:hint="eastAsia"/>
                <w:kern w:val="0"/>
                <w:szCs w:val="21"/>
              </w:rPr>
              <w:t>后</w:t>
            </w:r>
          </w:p>
        </w:tc>
        <w:tc>
          <w:tcPr>
            <w:tcW w:w="1908" w:type="dxa"/>
            <w:shd w:val="clear" w:color="auto" w:fill="auto"/>
            <w:vAlign w:val="center"/>
            <w:hideMark/>
          </w:tcPr>
          <w:p w14:paraId="21F30234" w14:textId="28C67B0E" w:rsidR="00B440F8" w:rsidRPr="00A23FA3" w:rsidRDefault="00A060DB"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ascii="Calibri" w:eastAsia="宋体" w:hAnsi="Calibri" w:cstheme="minorHAnsi" w:hint="eastAsia"/>
                <w:kern w:val="0"/>
                <w:szCs w:val="21"/>
              </w:rPr>
              <w:t>列表</w:t>
            </w:r>
          </w:p>
        </w:tc>
        <w:tc>
          <w:tcPr>
            <w:tcW w:w="1900" w:type="dxa"/>
            <w:shd w:val="clear" w:color="auto" w:fill="auto"/>
            <w:vAlign w:val="center"/>
            <w:hideMark/>
          </w:tcPr>
          <w:p w14:paraId="02A83C4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hideMark/>
          </w:tcPr>
          <w:p w14:paraId="0B1CB91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5DA45981" w14:textId="77777777" w:rsidTr="00B440F8">
        <w:trPr>
          <w:trHeight w:val="570"/>
        </w:trPr>
        <w:tc>
          <w:tcPr>
            <w:tcW w:w="1112" w:type="dxa"/>
            <w:vMerge/>
            <w:shd w:val="clear" w:color="auto" w:fill="auto"/>
            <w:vAlign w:val="center"/>
          </w:tcPr>
          <w:p w14:paraId="587A26F9"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13600E9"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6FCDDE6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47DA2DF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18227C68" w14:textId="77777777" w:rsidR="00B440F8" w:rsidRPr="00A23FA3" w:rsidRDefault="00B440F8" w:rsidP="00B440F8">
            <w:pPr>
              <w:pStyle w:val="a0"/>
              <w:widowControl/>
              <w:numPr>
                <w:ilvl w:val="0"/>
                <w:numId w:val="192"/>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Pending Compliance Analyst Review</w:t>
            </w:r>
          </w:p>
          <w:p w14:paraId="7E0B582D" w14:textId="77777777" w:rsidR="00B440F8" w:rsidRPr="00A23FA3" w:rsidRDefault="00B440F8" w:rsidP="00B440F8">
            <w:pPr>
              <w:pStyle w:val="a0"/>
              <w:widowControl/>
              <w:numPr>
                <w:ilvl w:val="0"/>
                <w:numId w:val="192"/>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p w14:paraId="1442B19C" w14:textId="77777777" w:rsidR="00B440F8" w:rsidRPr="00A23FA3" w:rsidRDefault="00B440F8" w:rsidP="00B440F8">
            <w:pPr>
              <w:widowControl/>
              <w:jc w:val="left"/>
              <w:rPr>
                <w:rFonts w:ascii="Calibri" w:eastAsia="宋体" w:hAnsi="Calibri" w:cstheme="minorHAnsi"/>
                <w:kern w:val="0"/>
                <w:szCs w:val="21"/>
              </w:rPr>
            </w:pPr>
          </w:p>
        </w:tc>
      </w:tr>
      <w:tr w:rsidR="00A23FA3" w:rsidRPr="00A23FA3" w14:paraId="32B54020" w14:textId="77777777" w:rsidTr="00B440F8">
        <w:trPr>
          <w:trHeight w:val="570"/>
        </w:trPr>
        <w:tc>
          <w:tcPr>
            <w:tcW w:w="1112" w:type="dxa"/>
            <w:vMerge/>
            <w:shd w:val="clear" w:color="auto" w:fill="auto"/>
            <w:vAlign w:val="center"/>
          </w:tcPr>
          <w:p w14:paraId="050A8DAC"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0E9B0DE"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032DCA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5A48191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1AF7303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r w:rsidRPr="00A23FA3">
              <w:rPr>
                <w:rFonts w:ascii="Calibri" w:eastAsia="宋体" w:hAnsi="Calibri" w:cstheme="minorHAnsi" w:hint="eastAsia"/>
                <w:kern w:val="0"/>
                <w:szCs w:val="21"/>
              </w:rPr>
              <w:t>按钮消失</w:t>
            </w:r>
          </w:p>
          <w:p w14:paraId="1802115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r w:rsidRPr="00A23FA3">
              <w:rPr>
                <w:rFonts w:ascii="Calibri" w:eastAsia="宋体" w:hAnsi="Calibri" w:cstheme="minorHAnsi" w:hint="eastAsia"/>
                <w:kern w:val="0"/>
                <w:szCs w:val="21"/>
              </w:rPr>
              <w:t>不再允许编辑</w:t>
            </w:r>
          </w:p>
          <w:p w14:paraId="225F07A6" w14:textId="77777777" w:rsidR="00B440F8" w:rsidRPr="00A23FA3" w:rsidRDefault="00B440F8" w:rsidP="00B440F8">
            <w:pPr>
              <w:widowControl/>
              <w:jc w:val="left"/>
              <w:rPr>
                <w:rFonts w:ascii="Calibri" w:eastAsia="宋体" w:hAnsi="Calibri" w:cstheme="minorHAnsi"/>
                <w:kern w:val="0"/>
                <w:szCs w:val="21"/>
              </w:rPr>
            </w:pPr>
          </w:p>
        </w:tc>
      </w:tr>
      <w:tr w:rsidR="00A23FA3" w:rsidRPr="00A23FA3" w14:paraId="5E190188" w14:textId="77777777" w:rsidTr="00B440F8">
        <w:trPr>
          <w:trHeight w:val="570"/>
        </w:trPr>
        <w:tc>
          <w:tcPr>
            <w:tcW w:w="1112" w:type="dxa"/>
            <w:vMerge/>
            <w:shd w:val="clear" w:color="auto" w:fill="auto"/>
            <w:vAlign w:val="center"/>
          </w:tcPr>
          <w:p w14:paraId="6E69D6C7"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D61713F"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4E427FE3" w14:textId="77777777" w:rsidR="00B440F8" w:rsidRPr="00A23FA3" w:rsidRDefault="00B440F8" w:rsidP="00B440F8">
            <w:pPr>
              <w:widowControl/>
              <w:jc w:val="left"/>
              <w:rPr>
                <w:rFonts w:ascii="等线" w:eastAsia="等线" w:hAnsi="等线" w:cstheme="minorHAnsi"/>
                <w:kern w:val="0"/>
                <w:szCs w:val="21"/>
              </w:rPr>
            </w:pPr>
            <w:r w:rsidRPr="00A23FA3">
              <w:t>Checking &amp; Evidence</w:t>
            </w:r>
          </w:p>
        </w:tc>
        <w:tc>
          <w:tcPr>
            <w:tcW w:w="1900" w:type="dxa"/>
            <w:shd w:val="clear" w:color="auto" w:fill="auto"/>
            <w:vAlign w:val="center"/>
          </w:tcPr>
          <w:p w14:paraId="683106FF"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3BE6552E"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0E5E98C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5602D0CA" w14:textId="77777777" w:rsidTr="00B440F8">
        <w:trPr>
          <w:trHeight w:val="570"/>
        </w:trPr>
        <w:tc>
          <w:tcPr>
            <w:tcW w:w="1112" w:type="dxa"/>
            <w:vMerge w:val="restart"/>
            <w:shd w:val="clear" w:color="auto" w:fill="auto"/>
            <w:vAlign w:val="center"/>
          </w:tcPr>
          <w:p w14:paraId="005CB16D" w14:textId="77777777" w:rsidR="00B440F8" w:rsidRPr="00A23FA3" w:rsidDel="006A418C"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1</w:t>
            </w:r>
            <w:r w:rsidRPr="00A23FA3">
              <w:rPr>
                <w:rFonts w:ascii="Calibri" w:eastAsia="宋体" w:hAnsi="Calibri" w:cstheme="minorHAnsi"/>
                <w:kern w:val="0"/>
                <w:szCs w:val="21"/>
              </w:rPr>
              <w:t>1</w:t>
            </w:r>
          </w:p>
        </w:tc>
        <w:tc>
          <w:tcPr>
            <w:tcW w:w="1611" w:type="dxa"/>
            <w:vMerge w:val="restart"/>
            <w:shd w:val="clear" w:color="auto" w:fill="auto"/>
            <w:vAlign w:val="center"/>
          </w:tcPr>
          <w:p w14:paraId="7F0F4F1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处理完后发过来</w:t>
            </w:r>
          </w:p>
        </w:tc>
        <w:tc>
          <w:tcPr>
            <w:tcW w:w="1908" w:type="dxa"/>
            <w:shd w:val="clear" w:color="auto" w:fill="auto"/>
            <w:vAlign w:val="center"/>
          </w:tcPr>
          <w:p w14:paraId="095A949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900" w:type="dxa"/>
            <w:shd w:val="clear" w:color="auto" w:fill="auto"/>
            <w:vAlign w:val="center"/>
          </w:tcPr>
          <w:p w14:paraId="7303BF6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71D3662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p>
        </w:tc>
      </w:tr>
      <w:tr w:rsidR="00A23FA3" w:rsidRPr="00A23FA3" w14:paraId="21B1CE06" w14:textId="77777777" w:rsidTr="00B440F8">
        <w:trPr>
          <w:trHeight w:val="570"/>
        </w:trPr>
        <w:tc>
          <w:tcPr>
            <w:tcW w:w="1112" w:type="dxa"/>
            <w:vMerge/>
            <w:shd w:val="clear" w:color="auto" w:fill="auto"/>
            <w:vAlign w:val="center"/>
          </w:tcPr>
          <w:p w14:paraId="4510C18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EDC4FD3"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54EF22F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751CA12F" w14:textId="77777777" w:rsidR="00B440F8" w:rsidRPr="00A23FA3" w:rsidRDefault="00B440F8" w:rsidP="00B440F8">
            <w:pPr>
              <w:widowControl/>
              <w:jc w:val="left"/>
              <w:rPr>
                <w:rFonts w:ascii="Calibri" w:eastAsia="宋体" w:hAnsi="Calibri" w:cstheme="minorHAnsi"/>
                <w:kern w:val="0"/>
                <w:szCs w:val="21"/>
              </w:rPr>
            </w:pPr>
          </w:p>
        </w:tc>
        <w:tc>
          <w:tcPr>
            <w:tcW w:w="2791" w:type="dxa"/>
            <w:shd w:val="clear" w:color="auto" w:fill="auto"/>
            <w:vAlign w:val="center"/>
          </w:tcPr>
          <w:p w14:paraId="66609144" w14:textId="77777777" w:rsidR="00B440F8" w:rsidRPr="00A23FA3" w:rsidRDefault="00B440F8" w:rsidP="00B440F8">
            <w:pPr>
              <w:pStyle w:val="a0"/>
              <w:widowControl/>
              <w:numPr>
                <w:ilvl w:val="0"/>
                <w:numId w:val="192"/>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Under Compliance Supervisor Review</w:t>
            </w:r>
          </w:p>
        </w:tc>
      </w:tr>
      <w:tr w:rsidR="00A23FA3" w:rsidRPr="00A23FA3" w14:paraId="36D9F307" w14:textId="77777777" w:rsidTr="00B440F8">
        <w:trPr>
          <w:trHeight w:val="570"/>
        </w:trPr>
        <w:tc>
          <w:tcPr>
            <w:tcW w:w="1112" w:type="dxa"/>
            <w:vMerge/>
            <w:shd w:val="clear" w:color="auto" w:fill="auto"/>
            <w:vAlign w:val="center"/>
          </w:tcPr>
          <w:p w14:paraId="3D397A5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1185F35"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vAlign w:val="center"/>
          </w:tcPr>
          <w:p w14:paraId="7F09662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Confirms Case</w:t>
            </w:r>
          </w:p>
        </w:tc>
        <w:tc>
          <w:tcPr>
            <w:tcW w:w="1900" w:type="dxa"/>
            <w:shd w:val="clear" w:color="auto" w:fill="auto"/>
            <w:vAlign w:val="center"/>
          </w:tcPr>
          <w:p w14:paraId="26A076E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74FD5CB1" w14:textId="79553BCE" w:rsidR="00B440F8" w:rsidRPr="00717AEB" w:rsidRDefault="00B440F8" w:rsidP="00B440F8">
            <w:pPr>
              <w:widowControl/>
              <w:jc w:val="left"/>
              <w:rPr>
                <w:rFonts w:ascii="Calibri" w:eastAsia="宋体" w:hAnsi="Calibri" w:cstheme="minorHAnsi"/>
                <w:strike/>
                <w:kern w:val="0"/>
                <w:szCs w:val="21"/>
              </w:rPr>
            </w:pPr>
            <w:r w:rsidRPr="00717AEB">
              <w:rPr>
                <w:rFonts w:ascii="Calibri" w:eastAsia="宋体" w:hAnsi="Calibri" w:cstheme="minorHAnsi" w:hint="eastAsia"/>
                <w:strike/>
                <w:color w:val="FF0000"/>
                <w:kern w:val="0"/>
                <w:szCs w:val="21"/>
              </w:rPr>
              <w:t>最多</w:t>
            </w:r>
            <w:r w:rsidRPr="00717AEB">
              <w:rPr>
                <w:rFonts w:ascii="Calibri" w:eastAsia="宋体" w:hAnsi="Calibri" w:cstheme="minorHAnsi" w:hint="eastAsia"/>
                <w:strike/>
                <w:color w:val="FF0000"/>
                <w:kern w:val="0"/>
                <w:szCs w:val="21"/>
              </w:rPr>
              <w:t>3</w:t>
            </w:r>
            <w:r w:rsidRPr="00717AEB">
              <w:rPr>
                <w:rFonts w:ascii="Calibri" w:eastAsia="宋体" w:hAnsi="Calibri" w:cstheme="minorHAnsi" w:hint="eastAsia"/>
                <w:strike/>
                <w:color w:val="FF0000"/>
                <w:kern w:val="0"/>
                <w:szCs w:val="21"/>
              </w:rPr>
              <w:t>张表（</w:t>
            </w:r>
            <w:r w:rsidRPr="00717AEB">
              <w:rPr>
                <w:rFonts w:ascii="Calibri" w:eastAsia="宋体" w:hAnsi="Calibri" w:cstheme="minorHAnsi" w:hint="eastAsia"/>
                <w:strike/>
                <w:color w:val="FF0000"/>
                <w:kern w:val="0"/>
                <w:szCs w:val="21"/>
              </w:rPr>
              <w:t>#</w:t>
            </w:r>
            <w:r w:rsidRPr="00717AEB">
              <w:rPr>
                <w:rFonts w:ascii="Calibri" w:eastAsia="宋体" w:hAnsi="Calibri" w:cstheme="minorHAnsi"/>
                <w:strike/>
                <w:color w:val="FF0000"/>
                <w:kern w:val="0"/>
                <w:szCs w:val="21"/>
              </w:rPr>
              <w:t>2&amp;EDD</w:t>
            </w:r>
            <w:r w:rsidRPr="00717AEB">
              <w:rPr>
                <w:rFonts w:ascii="Calibri" w:eastAsia="宋体" w:hAnsi="Calibri" w:cstheme="minorHAnsi" w:hint="eastAsia"/>
                <w:strike/>
                <w:color w:val="FF0000"/>
                <w:kern w:val="0"/>
                <w:szCs w:val="21"/>
              </w:rPr>
              <w:t>可回复</w:t>
            </w:r>
            <w:r w:rsidRPr="00717AEB">
              <w:rPr>
                <w:rFonts w:ascii="Calibri" w:eastAsia="宋体" w:hAnsi="Calibri" w:cstheme="minorHAnsi" w:hint="eastAsia"/>
                <w:strike/>
                <w:color w:val="FF0000"/>
                <w:kern w:val="0"/>
                <w:szCs w:val="21"/>
              </w:rPr>
              <w:t>3</w:t>
            </w:r>
            <w:r w:rsidRPr="00717AEB">
              <w:rPr>
                <w:rFonts w:ascii="Calibri" w:eastAsia="宋体" w:hAnsi="Calibri" w:cstheme="minorHAnsi" w:hint="eastAsia"/>
                <w:strike/>
                <w:color w:val="FF0000"/>
                <w:kern w:val="0"/>
                <w:szCs w:val="21"/>
              </w:rPr>
              <w:t>张表均为待审阅）</w:t>
            </w:r>
            <w:r w:rsidRPr="00717AEB">
              <w:rPr>
                <w:rFonts w:ascii="等线" w:eastAsia="等线" w:hAnsi="等线" w:cstheme="minorHAnsi" w:hint="eastAsia"/>
                <w:strike/>
                <w:color w:val="FF0000"/>
                <w:kern w:val="0"/>
                <w:szCs w:val="21"/>
              </w:rPr>
              <w:t>表单没有全变成已审阅，下按钮项，除A</w:t>
            </w:r>
            <w:r w:rsidRPr="00717AEB">
              <w:rPr>
                <w:rFonts w:ascii="等线" w:eastAsia="等线" w:hAnsi="等线" w:cstheme="minorHAnsi"/>
                <w:strike/>
                <w:color w:val="FF0000"/>
                <w:kern w:val="0"/>
                <w:szCs w:val="21"/>
              </w:rPr>
              <w:t>LL FORMS</w:t>
            </w:r>
            <w:r w:rsidRPr="00717AEB">
              <w:rPr>
                <w:rFonts w:ascii="等线" w:eastAsia="等线" w:hAnsi="等线" w:cstheme="minorHAnsi" w:hint="eastAsia"/>
                <w:strike/>
                <w:color w:val="FF0000"/>
                <w:kern w:val="0"/>
                <w:szCs w:val="21"/>
              </w:rPr>
              <w:t>外其它往下走的按钮虽可见，但是置灰不可点击</w:t>
            </w:r>
            <w:r w:rsidR="00717AEB" w:rsidRPr="00717AEB">
              <w:rPr>
                <w:rFonts w:ascii="等线" w:eastAsia="等线" w:hAnsi="等线" w:cstheme="minorHAnsi" w:hint="eastAsia"/>
                <w:color w:val="FF0000"/>
                <w:kern w:val="0"/>
                <w:szCs w:val="21"/>
              </w:rPr>
              <w:t xml:space="preserve"> </w:t>
            </w:r>
            <w:r w:rsidR="00717AEB" w:rsidRPr="00717AEB">
              <w:rPr>
                <w:rFonts w:ascii="等线" w:eastAsia="等线" w:hAnsi="等线" w:cstheme="minorHAnsi"/>
                <w:color w:val="FF0000"/>
                <w:kern w:val="0"/>
                <w:szCs w:val="21"/>
              </w:rPr>
              <w:t xml:space="preserve"> </w:t>
            </w:r>
            <w:r w:rsidR="00717AEB" w:rsidRPr="00717AEB">
              <w:rPr>
                <w:rFonts w:ascii="等线" w:eastAsia="等线" w:hAnsi="等线" w:cstheme="minorHAnsi" w:hint="eastAsia"/>
                <w:color w:val="FF0000"/>
                <w:kern w:val="0"/>
                <w:szCs w:val="21"/>
              </w:rPr>
              <w:t>有</w:t>
            </w:r>
          </w:p>
        </w:tc>
      </w:tr>
      <w:tr w:rsidR="00A23FA3" w:rsidRPr="00A23FA3" w14:paraId="08C0FBA2" w14:textId="77777777" w:rsidTr="00B440F8">
        <w:trPr>
          <w:trHeight w:val="570"/>
        </w:trPr>
        <w:tc>
          <w:tcPr>
            <w:tcW w:w="1112" w:type="dxa"/>
            <w:vMerge/>
            <w:shd w:val="clear" w:color="auto" w:fill="auto"/>
            <w:vAlign w:val="center"/>
          </w:tcPr>
          <w:p w14:paraId="624D2FC7"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462ED623"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vAlign w:val="center"/>
          </w:tcPr>
          <w:p w14:paraId="0DD9C553" w14:textId="77777777" w:rsidR="00B440F8" w:rsidRPr="00A23FA3" w:rsidRDefault="00B440F8" w:rsidP="00B440F8">
            <w:pPr>
              <w:widowControl/>
              <w:jc w:val="left"/>
            </w:pPr>
          </w:p>
        </w:tc>
        <w:tc>
          <w:tcPr>
            <w:tcW w:w="1900" w:type="dxa"/>
            <w:shd w:val="clear" w:color="auto" w:fill="auto"/>
            <w:vAlign w:val="center"/>
          </w:tcPr>
          <w:p w14:paraId="7673B50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4FF3B583" w14:textId="77777777" w:rsidR="00B440F8" w:rsidRPr="00A23FA3" w:rsidRDefault="00B440F8" w:rsidP="00B440F8">
            <w:pPr>
              <w:pStyle w:val="a0"/>
              <w:widowControl/>
              <w:numPr>
                <w:ilvl w:val="0"/>
                <w:numId w:val="193"/>
              </w:numPr>
              <w:ind w:firstLineChars="0"/>
              <w:jc w:val="left"/>
            </w:pPr>
            <w:r w:rsidRPr="00A23FA3">
              <w:t>All Forms</w:t>
            </w:r>
          </w:p>
          <w:p w14:paraId="53874DD0" w14:textId="77777777" w:rsidR="00B440F8" w:rsidRPr="00A23FA3" w:rsidRDefault="00B440F8" w:rsidP="00B440F8">
            <w:pPr>
              <w:pStyle w:val="a0"/>
              <w:widowControl/>
              <w:numPr>
                <w:ilvl w:val="0"/>
                <w:numId w:val="193"/>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LCD</w:t>
            </w:r>
          </w:p>
        </w:tc>
      </w:tr>
      <w:tr w:rsidR="00A23FA3" w:rsidRPr="00A23FA3" w14:paraId="742AD802" w14:textId="77777777" w:rsidTr="00B440F8">
        <w:trPr>
          <w:trHeight w:val="570"/>
        </w:trPr>
        <w:tc>
          <w:tcPr>
            <w:tcW w:w="1112" w:type="dxa"/>
            <w:vMerge/>
            <w:shd w:val="clear" w:color="auto" w:fill="auto"/>
            <w:vAlign w:val="center"/>
          </w:tcPr>
          <w:p w14:paraId="7982D6B2"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B7374AF"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0750278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警告标识</w:t>
            </w:r>
          </w:p>
        </w:tc>
        <w:tc>
          <w:tcPr>
            <w:tcW w:w="1900" w:type="dxa"/>
            <w:shd w:val="clear" w:color="auto" w:fill="auto"/>
            <w:vAlign w:val="center"/>
          </w:tcPr>
          <w:p w14:paraId="29094A9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647FA047"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0F34B5B0" w14:textId="1136B41B"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Change w:id="4807" w:author="raye" w:date="2018-07-18T18:37: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08" w:author="raye" w:date="2018-07-18T18:37:00Z">
                  <w:rPr>
                    <w:rFonts w:ascii="等线" w:eastAsia="等线" w:hAnsi="等线" w:cstheme="minorHAnsi" w:hint="eastAsia"/>
                    <w:color w:val="FF0000"/>
                    <w:kern w:val="0"/>
                    <w:szCs w:val="21"/>
                  </w:rPr>
                </w:rPrChange>
              </w:rPr>
              <w:t>（</w:t>
            </w:r>
            <w:del w:id="4809" w:author="raye" w:date="2018-07-18T18:37:00Z">
              <w:r w:rsidRPr="00A23FA3" w:rsidDel="00417AF4">
                <w:rPr>
                  <w:rFonts w:ascii="等线" w:eastAsia="等线" w:hAnsi="等线" w:cstheme="minorHAnsi" w:hint="eastAsia"/>
                  <w:kern w:val="0"/>
                  <w:szCs w:val="21"/>
                  <w:rPrChange w:id="4810" w:author="raye" w:date="2018-07-18T18:37:00Z">
                    <w:rPr>
                      <w:rFonts w:ascii="等线" w:eastAsia="等线" w:hAnsi="等线" w:cstheme="minorHAnsi" w:hint="eastAsia"/>
                      <w:color w:val="FF0000"/>
                      <w:kern w:val="0"/>
                      <w:szCs w:val="21"/>
                    </w:rPr>
                  </w:rPrChange>
                </w:rPr>
                <w:delText>能否编辑待确认</w:delText>
              </w:r>
            </w:del>
            <w:ins w:id="4811" w:author="raye" w:date="2018-07-18T18:37:00Z">
              <w:r w:rsidR="00417AF4" w:rsidRPr="00A23FA3">
                <w:rPr>
                  <w:rFonts w:ascii="等线" w:eastAsia="等线" w:hAnsi="等线" w:cstheme="minorHAnsi" w:hint="eastAsia"/>
                  <w:kern w:val="0"/>
                  <w:szCs w:val="21"/>
                  <w:rPrChange w:id="4812" w:author="raye" w:date="2018-07-18T18:37:00Z">
                    <w:rPr>
                      <w:rFonts w:ascii="等线" w:eastAsia="等线" w:hAnsi="等线" w:cstheme="minorHAnsi" w:hint="eastAsia"/>
                      <w:color w:val="FF0000"/>
                      <w:kern w:val="0"/>
                      <w:szCs w:val="21"/>
                    </w:rPr>
                  </w:rPrChange>
                </w:rPr>
                <w:t>可编辑</w:t>
              </w:r>
            </w:ins>
            <w:r w:rsidRPr="00A23FA3">
              <w:rPr>
                <w:rFonts w:ascii="等线" w:eastAsia="等线" w:hAnsi="等线" w:cstheme="minorHAnsi" w:hint="eastAsia"/>
                <w:kern w:val="0"/>
                <w:szCs w:val="21"/>
              </w:rPr>
              <w:t>）</w:t>
            </w:r>
          </w:p>
        </w:tc>
      </w:tr>
      <w:tr w:rsidR="00A23FA3" w:rsidRPr="00A23FA3" w14:paraId="44CF9CC0" w14:textId="77777777" w:rsidTr="00B440F8">
        <w:trPr>
          <w:trHeight w:val="570"/>
        </w:trPr>
        <w:tc>
          <w:tcPr>
            <w:tcW w:w="1112" w:type="dxa"/>
            <w:vMerge w:val="restart"/>
            <w:shd w:val="clear" w:color="auto" w:fill="auto"/>
            <w:vAlign w:val="center"/>
          </w:tcPr>
          <w:p w14:paraId="2AADB1F9"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12</w:t>
            </w:r>
          </w:p>
        </w:tc>
        <w:tc>
          <w:tcPr>
            <w:tcW w:w="1611" w:type="dxa"/>
            <w:vMerge w:val="restart"/>
            <w:shd w:val="clear" w:color="auto" w:fill="auto"/>
            <w:vAlign w:val="center"/>
          </w:tcPr>
          <w:p w14:paraId="6491710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Refer to LCD</w:t>
            </w:r>
            <w:r w:rsidRPr="00A23FA3">
              <w:rPr>
                <w:rFonts w:ascii="Calibri" w:eastAsia="宋体" w:hAnsi="Calibri" w:cstheme="minorHAnsi" w:hint="eastAsia"/>
                <w:kern w:val="0"/>
                <w:szCs w:val="21"/>
              </w:rPr>
              <w:t>后</w:t>
            </w:r>
          </w:p>
        </w:tc>
        <w:tc>
          <w:tcPr>
            <w:tcW w:w="1908" w:type="dxa"/>
            <w:shd w:val="clear" w:color="auto" w:fill="auto"/>
            <w:vAlign w:val="center"/>
          </w:tcPr>
          <w:p w14:paraId="3AA8FB25" w14:textId="6C3F1A52" w:rsidR="00B440F8" w:rsidRPr="00A23FA3" w:rsidRDefault="00A060DB"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ascii="Calibri" w:eastAsia="宋体" w:hAnsi="Calibri" w:cstheme="minorHAnsi" w:hint="eastAsia"/>
                <w:kern w:val="0"/>
                <w:szCs w:val="21"/>
              </w:rPr>
              <w:t>列表</w:t>
            </w:r>
          </w:p>
        </w:tc>
        <w:tc>
          <w:tcPr>
            <w:tcW w:w="1900" w:type="dxa"/>
            <w:shd w:val="clear" w:color="auto" w:fill="auto"/>
            <w:vAlign w:val="center"/>
          </w:tcPr>
          <w:p w14:paraId="7FB794B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40D19F0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3709CD50" w14:textId="77777777" w:rsidTr="00B440F8">
        <w:trPr>
          <w:trHeight w:val="570"/>
        </w:trPr>
        <w:tc>
          <w:tcPr>
            <w:tcW w:w="1112" w:type="dxa"/>
            <w:vMerge/>
            <w:shd w:val="clear" w:color="auto" w:fill="auto"/>
            <w:vAlign w:val="center"/>
          </w:tcPr>
          <w:p w14:paraId="6BBD4238"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56A261B1"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E8AAD2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1922641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576606BE" w14:textId="77777777" w:rsidR="00B440F8" w:rsidRPr="00A23FA3" w:rsidRDefault="00B440F8" w:rsidP="00B440F8">
            <w:pPr>
              <w:pStyle w:val="a0"/>
              <w:widowControl/>
              <w:numPr>
                <w:ilvl w:val="0"/>
                <w:numId w:val="192"/>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 xml:space="preserve">Pending LCD Feedback </w:t>
            </w:r>
          </w:p>
          <w:p w14:paraId="001D78B3" w14:textId="77777777" w:rsidR="00B440F8" w:rsidRPr="00A23FA3" w:rsidRDefault="00B440F8" w:rsidP="00B440F8">
            <w:pPr>
              <w:pStyle w:val="a0"/>
              <w:widowControl/>
              <w:numPr>
                <w:ilvl w:val="0"/>
                <w:numId w:val="192"/>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Under LCD Feedback</w:t>
            </w:r>
          </w:p>
          <w:p w14:paraId="05AC1E0F" w14:textId="77777777" w:rsidR="00B440F8" w:rsidRPr="00A23FA3" w:rsidRDefault="00B440F8" w:rsidP="00B440F8">
            <w:pPr>
              <w:widowControl/>
              <w:jc w:val="left"/>
              <w:rPr>
                <w:rFonts w:ascii="Calibri" w:eastAsia="宋体" w:hAnsi="Calibri" w:cstheme="minorHAnsi"/>
                <w:kern w:val="0"/>
                <w:szCs w:val="21"/>
              </w:rPr>
            </w:pPr>
          </w:p>
        </w:tc>
      </w:tr>
      <w:tr w:rsidR="00A23FA3" w:rsidRPr="00A23FA3" w14:paraId="08DB5FAB" w14:textId="77777777" w:rsidTr="00B440F8">
        <w:trPr>
          <w:trHeight w:val="570"/>
        </w:trPr>
        <w:tc>
          <w:tcPr>
            <w:tcW w:w="1112" w:type="dxa"/>
            <w:vMerge/>
            <w:shd w:val="clear" w:color="auto" w:fill="auto"/>
            <w:vAlign w:val="center"/>
          </w:tcPr>
          <w:p w14:paraId="0E16503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90F1822"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31D89E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3F400336"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15C81379" w14:textId="77777777" w:rsidR="00B440F8" w:rsidRPr="00A23FA3" w:rsidRDefault="00B440F8" w:rsidP="00B440F8">
            <w:pPr>
              <w:pStyle w:val="a0"/>
              <w:numPr>
                <w:ilvl w:val="0"/>
                <w:numId w:val="188"/>
              </w:numPr>
              <w:ind w:firstLineChars="0"/>
              <w:rPr>
                <w:rFonts w:ascii="等线" w:eastAsia="等线" w:hAnsi="等线"/>
              </w:rPr>
            </w:pPr>
            <w:r w:rsidRPr="00A23FA3">
              <w:rPr>
                <w:rFonts w:ascii="等线" w:eastAsia="等线" w:hAnsi="等线"/>
              </w:rPr>
              <w:t>Refer to LCD</w:t>
            </w:r>
            <w:r w:rsidRPr="00A23FA3">
              <w:rPr>
                <w:rFonts w:ascii="等线" w:eastAsia="等线" w:hAnsi="等线" w:hint="eastAsia"/>
              </w:rPr>
              <w:t>按钮消失</w:t>
            </w:r>
          </w:p>
          <w:p w14:paraId="379FCF2A" w14:textId="77777777" w:rsidR="00B440F8" w:rsidRPr="00A23FA3" w:rsidRDefault="00B440F8" w:rsidP="00B440F8">
            <w:pPr>
              <w:pStyle w:val="a0"/>
              <w:numPr>
                <w:ilvl w:val="0"/>
                <w:numId w:val="188"/>
              </w:numPr>
              <w:ind w:firstLineChars="0"/>
              <w:rPr>
                <w:rFonts w:ascii="Calibri" w:eastAsia="宋体" w:hAnsi="Calibri" w:cstheme="minorHAnsi"/>
                <w:kern w:val="0"/>
              </w:rPr>
            </w:pPr>
            <w:r w:rsidRPr="00A23FA3">
              <w:rPr>
                <w:rFonts w:ascii="等线" w:eastAsia="等线" w:hAnsi="等线" w:hint="eastAsia"/>
              </w:rPr>
              <w:t>A</w:t>
            </w:r>
            <w:r w:rsidRPr="00A23FA3">
              <w:rPr>
                <w:rFonts w:ascii="等线" w:eastAsia="等线" w:hAnsi="等线"/>
              </w:rPr>
              <w:t>ll Forms</w:t>
            </w:r>
            <w:r w:rsidRPr="00A23FA3">
              <w:rPr>
                <w:rFonts w:ascii="等线" w:eastAsia="等线" w:hAnsi="等线" w:hint="eastAsia"/>
              </w:rPr>
              <w:t>不再允许编辑</w:t>
            </w:r>
          </w:p>
        </w:tc>
      </w:tr>
      <w:tr w:rsidR="00A23FA3" w:rsidRPr="00A23FA3" w14:paraId="606011C8" w14:textId="77777777" w:rsidTr="00B440F8">
        <w:trPr>
          <w:trHeight w:val="570"/>
        </w:trPr>
        <w:tc>
          <w:tcPr>
            <w:tcW w:w="1112" w:type="dxa"/>
            <w:vMerge/>
            <w:shd w:val="clear" w:color="auto" w:fill="auto"/>
            <w:vAlign w:val="center"/>
          </w:tcPr>
          <w:p w14:paraId="62F1DBB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7385F475"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75002091" w14:textId="77777777" w:rsidR="00B440F8" w:rsidRPr="00A23FA3" w:rsidRDefault="00B440F8" w:rsidP="00B440F8">
            <w:pPr>
              <w:widowControl/>
              <w:jc w:val="left"/>
              <w:rPr>
                <w:rFonts w:ascii="Calibri" w:eastAsia="宋体" w:hAnsi="Calibri" w:cstheme="minorHAnsi"/>
                <w:kern w:val="0"/>
                <w:szCs w:val="21"/>
              </w:rPr>
            </w:pPr>
            <w:r w:rsidRPr="00A23FA3">
              <w:t>Checking &amp; Evidence</w:t>
            </w:r>
          </w:p>
        </w:tc>
        <w:tc>
          <w:tcPr>
            <w:tcW w:w="1900" w:type="dxa"/>
            <w:shd w:val="clear" w:color="auto" w:fill="auto"/>
            <w:vAlign w:val="center"/>
          </w:tcPr>
          <w:p w14:paraId="20EE427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6F7825A5"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6F490C0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28BE1256" w14:textId="77777777" w:rsidTr="00B440F8">
        <w:trPr>
          <w:trHeight w:val="570"/>
        </w:trPr>
        <w:tc>
          <w:tcPr>
            <w:tcW w:w="1112" w:type="dxa"/>
            <w:vMerge w:val="restart"/>
            <w:shd w:val="clear" w:color="auto" w:fill="auto"/>
            <w:vAlign w:val="center"/>
          </w:tcPr>
          <w:p w14:paraId="6097155F"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lastRenderedPageBreak/>
              <w:t>15</w:t>
            </w:r>
          </w:p>
        </w:tc>
        <w:tc>
          <w:tcPr>
            <w:tcW w:w="1611" w:type="dxa"/>
            <w:vMerge w:val="restart"/>
            <w:shd w:val="clear" w:color="auto" w:fill="auto"/>
            <w:vAlign w:val="center"/>
          </w:tcPr>
          <w:p w14:paraId="1F1BD70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加了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r w:rsidRPr="00A23FA3">
              <w:rPr>
                <w:rFonts w:ascii="Calibri" w:eastAsia="宋体" w:hAnsi="Calibri" w:cstheme="minorHAnsi" w:hint="eastAsia"/>
                <w:kern w:val="0"/>
                <w:szCs w:val="21"/>
              </w:rPr>
              <w:t>发过来</w:t>
            </w:r>
          </w:p>
        </w:tc>
        <w:tc>
          <w:tcPr>
            <w:tcW w:w="1908" w:type="dxa"/>
            <w:shd w:val="clear" w:color="auto" w:fill="auto"/>
            <w:vAlign w:val="center"/>
          </w:tcPr>
          <w:p w14:paraId="0A15B2A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900" w:type="dxa"/>
            <w:shd w:val="clear" w:color="auto" w:fill="auto"/>
            <w:vAlign w:val="center"/>
          </w:tcPr>
          <w:p w14:paraId="7D73EC4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633CA62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p>
        </w:tc>
      </w:tr>
      <w:tr w:rsidR="00A23FA3" w:rsidRPr="00A23FA3" w14:paraId="65DB36CC" w14:textId="77777777" w:rsidTr="00B440F8">
        <w:trPr>
          <w:trHeight w:val="570"/>
        </w:trPr>
        <w:tc>
          <w:tcPr>
            <w:tcW w:w="1112" w:type="dxa"/>
            <w:vMerge/>
            <w:shd w:val="clear" w:color="auto" w:fill="auto"/>
            <w:vAlign w:val="center"/>
          </w:tcPr>
          <w:p w14:paraId="1ED2389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1D2FB44"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15FE087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4D978FE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4A7782A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Supervisor Review</w:t>
            </w:r>
          </w:p>
        </w:tc>
      </w:tr>
      <w:tr w:rsidR="00A23FA3" w:rsidRPr="00A23FA3" w14:paraId="723B2C94" w14:textId="77777777" w:rsidTr="00B440F8">
        <w:trPr>
          <w:trHeight w:val="570"/>
        </w:trPr>
        <w:tc>
          <w:tcPr>
            <w:tcW w:w="1112" w:type="dxa"/>
            <w:vMerge/>
            <w:shd w:val="clear" w:color="auto" w:fill="auto"/>
            <w:vAlign w:val="center"/>
          </w:tcPr>
          <w:p w14:paraId="25D227EC"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A524D39"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vAlign w:val="center"/>
          </w:tcPr>
          <w:p w14:paraId="126937E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6993967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5DFFB6A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多了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r w:rsidRPr="00A23FA3">
              <w:rPr>
                <w:rFonts w:ascii="Calibri" w:eastAsia="宋体" w:hAnsi="Calibri" w:cstheme="minorHAnsi" w:hint="eastAsia"/>
                <w:kern w:val="0"/>
                <w:szCs w:val="21"/>
              </w:rPr>
              <w:t>，可回复</w:t>
            </w:r>
          </w:p>
          <w:p w14:paraId="3610298C" w14:textId="43E63E9D" w:rsidR="00B440F8" w:rsidRPr="00A23FA3" w:rsidDel="005F0E82" w:rsidRDefault="00B440F8" w:rsidP="00B440F8">
            <w:pPr>
              <w:widowControl/>
              <w:jc w:val="left"/>
              <w:rPr>
                <w:del w:id="4813" w:author="raye" w:date="2018-07-18T18:38:00Z"/>
                <w:rFonts w:ascii="Calibri" w:eastAsia="宋体" w:hAnsi="Calibri" w:cstheme="minorHAnsi"/>
                <w:kern w:val="0"/>
                <w:szCs w:val="21"/>
              </w:rPr>
            </w:pPr>
            <w:del w:id="4814" w:author="raye" w:date="2018-07-18T18:38:00Z">
              <w:r w:rsidRPr="00A23FA3" w:rsidDel="005F0E82">
                <w:rPr>
                  <w:rFonts w:ascii="Calibri" w:eastAsia="宋体" w:hAnsi="Calibri" w:cstheme="minorHAnsi" w:hint="eastAsia"/>
                  <w:kern w:val="0"/>
                  <w:szCs w:val="21"/>
                </w:rPr>
                <w:delText>（</w:delText>
              </w:r>
              <w:r w:rsidRPr="00A23FA3" w:rsidDel="005F0E82">
                <w:rPr>
                  <w:rFonts w:ascii="Calibri" w:eastAsia="宋体" w:hAnsi="Calibri" w:cstheme="minorHAnsi" w:hint="eastAsia"/>
                  <w:kern w:val="0"/>
                  <w:szCs w:val="21"/>
                </w:rPr>
                <w:delText>E</w:delText>
              </w:r>
              <w:r w:rsidRPr="00A23FA3" w:rsidDel="005F0E82">
                <w:rPr>
                  <w:rFonts w:ascii="Calibri" w:eastAsia="宋体" w:hAnsi="Calibri" w:cstheme="minorHAnsi"/>
                  <w:kern w:val="0"/>
                  <w:szCs w:val="21"/>
                </w:rPr>
                <w:delText>DD&amp;#2</w:delText>
              </w:r>
              <w:r w:rsidRPr="00A23FA3" w:rsidDel="005F0E82">
                <w:rPr>
                  <w:rFonts w:ascii="Calibri" w:eastAsia="宋体" w:hAnsi="Calibri" w:cstheme="minorHAnsi" w:hint="eastAsia"/>
                  <w:kern w:val="0"/>
                  <w:szCs w:val="21"/>
                </w:rPr>
                <w:delText>能否回复是否要点击</w:delText>
              </w:r>
              <w:r w:rsidRPr="00A23FA3" w:rsidDel="005F0E82">
                <w:rPr>
                  <w:rFonts w:ascii="Calibri" w:eastAsia="宋体" w:hAnsi="Calibri" w:cstheme="minorHAnsi" w:hint="eastAsia"/>
                  <w:kern w:val="0"/>
                  <w:szCs w:val="21"/>
                </w:rPr>
                <w:delText>S</w:delText>
              </w:r>
              <w:r w:rsidRPr="00A23FA3" w:rsidDel="005F0E82">
                <w:rPr>
                  <w:rFonts w:ascii="Calibri" w:eastAsia="宋体" w:hAnsi="Calibri" w:cstheme="minorHAnsi"/>
                  <w:kern w:val="0"/>
                  <w:szCs w:val="21"/>
                </w:rPr>
                <w:delText>UBMIT</w:delText>
              </w:r>
              <w:r w:rsidRPr="00A23FA3" w:rsidDel="005F0E82">
                <w:rPr>
                  <w:rFonts w:ascii="Calibri" w:eastAsia="宋体" w:hAnsi="Calibri" w:cstheme="minorHAnsi" w:hint="eastAsia"/>
                  <w:kern w:val="0"/>
                  <w:szCs w:val="21"/>
                </w:rPr>
                <w:delText>待确认）</w:delText>
              </w:r>
            </w:del>
          </w:p>
          <w:p w14:paraId="2516AEC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3</w:t>
            </w:r>
            <w:r w:rsidRPr="00A23FA3">
              <w:rPr>
                <w:rFonts w:ascii="Calibri" w:eastAsia="宋体" w:hAnsi="Calibri" w:cstheme="minorHAnsi"/>
                <w:kern w:val="0"/>
                <w:szCs w:val="21"/>
              </w:rPr>
              <w:t>#</w:t>
            </w:r>
            <w:r w:rsidRPr="00A23FA3">
              <w:rPr>
                <w:rFonts w:ascii="Calibri" w:eastAsia="宋体" w:hAnsi="Calibri" w:cstheme="minorHAnsi" w:hint="eastAsia"/>
                <w:kern w:val="0"/>
                <w:szCs w:val="21"/>
              </w:rPr>
              <w:t>为待审阅</w:t>
            </w:r>
            <w:r w:rsidRPr="00A23FA3">
              <w:rPr>
                <w:rFonts w:ascii="等线" w:eastAsia="等线" w:hAnsi="等线" w:cstheme="minorHAnsi" w:hint="eastAsia"/>
                <w:kern w:val="0"/>
                <w:szCs w:val="21"/>
              </w:rPr>
              <w:t>，其它为已审阅</w:t>
            </w:r>
          </w:p>
        </w:tc>
      </w:tr>
      <w:tr w:rsidR="00A23FA3" w:rsidRPr="00A23FA3" w14:paraId="6C246BD2" w14:textId="77777777" w:rsidTr="00B440F8">
        <w:trPr>
          <w:trHeight w:val="570"/>
        </w:trPr>
        <w:tc>
          <w:tcPr>
            <w:tcW w:w="1112" w:type="dxa"/>
            <w:vMerge/>
            <w:shd w:val="clear" w:color="auto" w:fill="auto"/>
            <w:vAlign w:val="center"/>
          </w:tcPr>
          <w:p w14:paraId="632A1D6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1B5F691"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vAlign w:val="center"/>
          </w:tcPr>
          <w:p w14:paraId="1CC0FAD6"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3263954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31625461"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r w:rsidRPr="00A23FA3">
              <w:rPr>
                <w:rFonts w:ascii="Calibri" w:eastAsia="宋体" w:hAnsi="Calibri" w:cstheme="minorHAnsi" w:hint="eastAsia"/>
                <w:kern w:val="0"/>
                <w:szCs w:val="21"/>
              </w:rPr>
              <w:t>加了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r w:rsidRPr="00A23FA3">
              <w:rPr>
                <w:rFonts w:ascii="Calibri" w:eastAsia="宋体" w:hAnsi="Calibri" w:cstheme="minorHAnsi" w:hint="eastAsia"/>
                <w:kern w:val="0"/>
                <w:szCs w:val="21"/>
              </w:rPr>
              <w:t>)</w:t>
            </w:r>
          </w:p>
          <w:p w14:paraId="244BDEB0"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eturn to CA</w:t>
            </w:r>
          </w:p>
          <w:p w14:paraId="0DAACA6D"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Approve</w:t>
            </w:r>
          </w:p>
        </w:tc>
      </w:tr>
      <w:tr w:rsidR="00A23FA3" w:rsidRPr="00A23FA3" w14:paraId="7E97097C" w14:textId="77777777" w:rsidTr="00B440F8">
        <w:trPr>
          <w:trHeight w:val="570"/>
        </w:trPr>
        <w:tc>
          <w:tcPr>
            <w:tcW w:w="1112" w:type="dxa"/>
            <w:vMerge/>
            <w:shd w:val="clear" w:color="auto" w:fill="auto"/>
            <w:vAlign w:val="center"/>
          </w:tcPr>
          <w:p w14:paraId="7914943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5861D5B"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520E1C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警告标识</w:t>
            </w:r>
          </w:p>
        </w:tc>
        <w:tc>
          <w:tcPr>
            <w:tcW w:w="1900" w:type="dxa"/>
            <w:shd w:val="clear" w:color="auto" w:fill="auto"/>
            <w:vAlign w:val="center"/>
          </w:tcPr>
          <w:p w14:paraId="7982988F"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22239D2A"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4B51076F" w14:textId="372517AC"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Change w:id="4815" w:author="raye" w:date="2018-07-18T18:38: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16" w:author="raye" w:date="2018-07-18T18:38:00Z">
                  <w:rPr>
                    <w:rFonts w:ascii="等线" w:eastAsia="等线" w:hAnsi="等线" w:cstheme="minorHAnsi" w:hint="eastAsia"/>
                    <w:color w:val="FF0000"/>
                    <w:kern w:val="0"/>
                    <w:szCs w:val="21"/>
                  </w:rPr>
                </w:rPrChange>
              </w:rPr>
              <w:t>（</w:t>
            </w:r>
            <w:del w:id="4817" w:author="raye" w:date="2018-07-18T18:38:00Z">
              <w:r w:rsidRPr="00A23FA3" w:rsidDel="005F0E82">
                <w:rPr>
                  <w:rFonts w:ascii="等线" w:eastAsia="等线" w:hAnsi="等线" w:cstheme="minorHAnsi" w:hint="eastAsia"/>
                  <w:kern w:val="0"/>
                  <w:szCs w:val="21"/>
                  <w:rPrChange w:id="4818" w:author="raye" w:date="2018-07-18T18:38:00Z">
                    <w:rPr>
                      <w:rFonts w:ascii="等线" w:eastAsia="等线" w:hAnsi="等线" w:cstheme="minorHAnsi" w:hint="eastAsia"/>
                      <w:color w:val="FF0000"/>
                      <w:kern w:val="0"/>
                      <w:szCs w:val="21"/>
                    </w:rPr>
                  </w:rPrChange>
                </w:rPr>
                <w:delText>能否编辑待确认）</w:delText>
              </w:r>
            </w:del>
            <w:ins w:id="4819" w:author="raye" w:date="2018-07-18T18:38:00Z">
              <w:r w:rsidR="005F0E82" w:rsidRPr="00A23FA3">
                <w:rPr>
                  <w:rFonts w:ascii="等线" w:eastAsia="等线" w:hAnsi="等线" w:cstheme="minorHAnsi" w:hint="eastAsia"/>
                  <w:kern w:val="0"/>
                  <w:szCs w:val="21"/>
                  <w:rPrChange w:id="4820" w:author="raye" w:date="2018-07-18T18:38:00Z">
                    <w:rPr>
                      <w:rFonts w:ascii="等线" w:eastAsia="等线" w:hAnsi="等线" w:cstheme="minorHAnsi" w:hint="eastAsia"/>
                      <w:color w:val="FF0000"/>
                      <w:kern w:val="0"/>
                      <w:szCs w:val="21"/>
                    </w:rPr>
                  </w:rPrChange>
                </w:rPr>
                <w:t>可编辑页）</w:t>
              </w:r>
            </w:ins>
          </w:p>
        </w:tc>
      </w:tr>
      <w:tr w:rsidR="00A23FA3" w:rsidRPr="00A23FA3" w14:paraId="1BCBF3F1" w14:textId="77777777" w:rsidTr="00B440F8">
        <w:trPr>
          <w:trHeight w:val="570"/>
        </w:trPr>
        <w:tc>
          <w:tcPr>
            <w:tcW w:w="1112" w:type="dxa"/>
            <w:vMerge w:val="restart"/>
            <w:shd w:val="clear" w:color="auto" w:fill="auto"/>
            <w:vAlign w:val="center"/>
            <w:hideMark/>
          </w:tcPr>
          <w:p w14:paraId="0353C3ED"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16A</w:t>
            </w:r>
          </w:p>
        </w:tc>
        <w:tc>
          <w:tcPr>
            <w:tcW w:w="1611" w:type="dxa"/>
            <w:vMerge w:val="restart"/>
            <w:shd w:val="clear" w:color="auto" w:fill="auto"/>
            <w:vAlign w:val="center"/>
          </w:tcPr>
          <w:p w14:paraId="3F90018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详情页点击</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 xml:space="preserve">pprove </w:t>
            </w:r>
            <w:r w:rsidRPr="00A23FA3">
              <w:rPr>
                <w:rFonts w:ascii="Calibri" w:eastAsia="宋体" w:hAnsi="Calibri" w:cstheme="minorHAnsi" w:hint="eastAsia"/>
                <w:kern w:val="0"/>
                <w:szCs w:val="21"/>
              </w:rPr>
              <w:t>后</w:t>
            </w:r>
          </w:p>
        </w:tc>
        <w:tc>
          <w:tcPr>
            <w:tcW w:w="1908" w:type="dxa"/>
            <w:shd w:val="clear" w:color="auto" w:fill="auto"/>
            <w:vAlign w:val="center"/>
          </w:tcPr>
          <w:p w14:paraId="1297C595" w14:textId="431C3A8C" w:rsidR="00B440F8" w:rsidRPr="00A23FA3" w:rsidRDefault="001B6A19" w:rsidP="00B440F8">
            <w:pPr>
              <w:widowControl/>
              <w:jc w:val="left"/>
              <w:rPr>
                <w:rFonts w:ascii="Calibri" w:eastAsia="宋体" w:hAnsi="Calibri" w:cstheme="minorHAnsi"/>
                <w:kern w:val="0"/>
                <w:szCs w:val="21"/>
              </w:rPr>
            </w:pPr>
            <w:r w:rsidRPr="001B6A19">
              <w:rPr>
                <w:rFonts w:ascii="等线" w:eastAsia="等线" w:hAnsi="等线"/>
                <w:color w:val="FF0000"/>
                <w:szCs w:val="21"/>
              </w:rPr>
              <w:t>Pending</w:t>
            </w:r>
            <w:r w:rsidR="00A060DB" w:rsidRPr="001B6A19">
              <w:rPr>
                <w:rFonts w:ascii="等线" w:eastAsia="等线" w:hAnsi="等线"/>
                <w:color w:val="FF0000"/>
                <w:szCs w:val="21"/>
              </w:rPr>
              <w:t xml:space="preserve"> List</w:t>
            </w:r>
            <w:r w:rsidR="00B440F8" w:rsidRPr="001B6A19">
              <w:rPr>
                <w:rFonts w:ascii="Calibri" w:eastAsia="宋体" w:hAnsi="Calibri" w:cstheme="minorHAnsi"/>
                <w:color w:val="FF0000"/>
                <w:kern w:val="0"/>
                <w:szCs w:val="21"/>
              </w:rPr>
              <w:t xml:space="preserve"> </w:t>
            </w:r>
            <w:r w:rsidR="00B440F8" w:rsidRPr="00A23FA3">
              <w:rPr>
                <w:rFonts w:ascii="Calibri" w:eastAsia="宋体" w:hAnsi="Calibri" w:cstheme="minorHAnsi" w:hint="eastAsia"/>
                <w:kern w:val="0"/>
                <w:szCs w:val="21"/>
              </w:rPr>
              <w:t>列表</w:t>
            </w:r>
          </w:p>
        </w:tc>
        <w:tc>
          <w:tcPr>
            <w:tcW w:w="1900" w:type="dxa"/>
            <w:shd w:val="clear" w:color="auto" w:fill="auto"/>
            <w:vAlign w:val="center"/>
          </w:tcPr>
          <w:p w14:paraId="6383A35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4C1D517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7036ED4A" w14:textId="77777777" w:rsidTr="00B440F8">
        <w:trPr>
          <w:trHeight w:val="570"/>
        </w:trPr>
        <w:tc>
          <w:tcPr>
            <w:tcW w:w="1112" w:type="dxa"/>
            <w:vMerge/>
            <w:shd w:val="clear" w:color="auto" w:fill="auto"/>
            <w:vAlign w:val="center"/>
          </w:tcPr>
          <w:p w14:paraId="7A5A1B9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DE29001"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7BB7046"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5CCEF54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0AA4D2C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Close Approval</w:t>
            </w:r>
          </w:p>
        </w:tc>
      </w:tr>
      <w:tr w:rsidR="00A23FA3" w:rsidRPr="00A23FA3" w14:paraId="61D2F31F" w14:textId="77777777" w:rsidTr="00B440F8">
        <w:trPr>
          <w:trHeight w:val="570"/>
        </w:trPr>
        <w:tc>
          <w:tcPr>
            <w:tcW w:w="1112" w:type="dxa"/>
            <w:vMerge/>
            <w:shd w:val="clear" w:color="auto" w:fill="auto"/>
            <w:vAlign w:val="center"/>
          </w:tcPr>
          <w:p w14:paraId="063A174A"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7D9C1878"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6863A25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5157A91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2AFDB34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hint="eastAsia"/>
              </w:rPr>
              <w:t>另2个按钮消失，A</w:t>
            </w:r>
            <w:r w:rsidRPr="00A23FA3">
              <w:rPr>
                <w:rFonts w:ascii="等线" w:eastAsia="等线" w:hAnsi="等线"/>
              </w:rPr>
              <w:t>ll Forms</w:t>
            </w:r>
            <w:r w:rsidRPr="00A23FA3">
              <w:rPr>
                <w:rFonts w:ascii="等线" w:eastAsia="等线" w:hAnsi="等线" w:hint="eastAsia"/>
              </w:rPr>
              <w:t>不再允许编辑（多了#</w:t>
            </w:r>
            <w:r w:rsidRPr="00A23FA3">
              <w:rPr>
                <w:rFonts w:ascii="等线" w:eastAsia="等线" w:hAnsi="等线"/>
              </w:rPr>
              <w:t>3</w:t>
            </w:r>
            <w:r w:rsidRPr="00A23FA3">
              <w:rPr>
                <w:rFonts w:ascii="等线" w:eastAsia="等线" w:hAnsi="等线" w:hint="eastAsia"/>
              </w:rPr>
              <w:t>）</w:t>
            </w:r>
          </w:p>
        </w:tc>
      </w:tr>
      <w:tr w:rsidR="00A23FA3" w:rsidRPr="00A23FA3" w14:paraId="06EF1B67" w14:textId="77777777" w:rsidTr="00B440F8">
        <w:trPr>
          <w:trHeight w:val="570"/>
        </w:trPr>
        <w:tc>
          <w:tcPr>
            <w:tcW w:w="1112" w:type="dxa"/>
            <w:vMerge/>
            <w:shd w:val="clear" w:color="auto" w:fill="auto"/>
            <w:vAlign w:val="center"/>
            <w:hideMark/>
          </w:tcPr>
          <w:p w14:paraId="74C5C7AC"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28A0266"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638AF911" w14:textId="77777777" w:rsidR="00B440F8" w:rsidRPr="00A23FA3" w:rsidRDefault="00B440F8" w:rsidP="00B440F8">
            <w:pPr>
              <w:widowControl/>
              <w:jc w:val="left"/>
              <w:rPr>
                <w:rFonts w:ascii="Calibri" w:eastAsia="宋体" w:hAnsi="Calibri" w:cstheme="minorHAnsi"/>
                <w:kern w:val="0"/>
                <w:szCs w:val="21"/>
              </w:rPr>
            </w:pPr>
            <w:r w:rsidRPr="00A23FA3">
              <w:t>Checking &amp; Evidence</w:t>
            </w:r>
          </w:p>
        </w:tc>
        <w:tc>
          <w:tcPr>
            <w:tcW w:w="1900" w:type="dxa"/>
            <w:shd w:val="clear" w:color="auto" w:fill="auto"/>
            <w:vAlign w:val="center"/>
          </w:tcPr>
          <w:p w14:paraId="6581DE3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42379490"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694B405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3DCAF5BF" w14:textId="77777777" w:rsidTr="00B440F8">
        <w:trPr>
          <w:trHeight w:val="570"/>
        </w:trPr>
        <w:tc>
          <w:tcPr>
            <w:tcW w:w="1112" w:type="dxa"/>
            <w:vMerge w:val="restart"/>
            <w:shd w:val="clear" w:color="auto" w:fill="auto"/>
            <w:vAlign w:val="center"/>
          </w:tcPr>
          <w:p w14:paraId="1DFAE5D5"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16B</w:t>
            </w:r>
          </w:p>
        </w:tc>
        <w:tc>
          <w:tcPr>
            <w:tcW w:w="1611" w:type="dxa"/>
            <w:vMerge w:val="restart"/>
            <w:shd w:val="clear" w:color="auto" w:fill="auto"/>
            <w:vAlign w:val="center"/>
          </w:tcPr>
          <w:p w14:paraId="3D4FE4AF"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详情页点击</w:t>
            </w:r>
            <w:r w:rsidRPr="00A23FA3">
              <w:rPr>
                <w:rFonts w:ascii="Calibri" w:eastAsia="宋体" w:hAnsi="Calibri" w:cstheme="minorHAnsi"/>
                <w:kern w:val="0"/>
                <w:szCs w:val="21"/>
              </w:rPr>
              <w:t>Return to CA</w:t>
            </w:r>
            <w:r w:rsidRPr="00A23FA3">
              <w:rPr>
                <w:rFonts w:ascii="Calibri" w:eastAsia="宋体" w:hAnsi="Calibri" w:cstheme="minorHAnsi" w:hint="eastAsia"/>
                <w:kern w:val="0"/>
                <w:szCs w:val="21"/>
              </w:rPr>
              <w:t>后</w:t>
            </w:r>
          </w:p>
        </w:tc>
        <w:tc>
          <w:tcPr>
            <w:tcW w:w="1908" w:type="dxa"/>
            <w:shd w:val="clear" w:color="auto" w:fill="auto"/>
            <w:vAlign w:val="center"/>
          </w:tcPr>
          <w:p w14:paraId="3D04F24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r w:rsidRPr="00A23FA3">
              <w:rPr>
                <w:rFonts w:ascii="Calibri" w:eastAsia="宋体" w:hAnsi="Calibri" w:cstheme="minorHAnsi" w:hint="eastAsia"/>
                <w:kern w:val="0"/>
                <w:szCs w:val="21"/>
              </w:rPr>
              <w:t xml:space="preserve"> </w:t>
            </w:r>
          </w:p>
        </w:tc>
        <w:tc>
          <w:tcPr>
            <w:tcW w:w="1900" w:type="dxa"/>
            <w:shd w:val="clear" w:color="auto" w:fill="auto"/>
            <w:vAlign w:val="center"/>
          </w:tcPr>
          <w:p w14:paraId="01CF6C6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0D7F7B40"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Pending Compliance Analyst Review</w:t>
            </w:r>
          </w:p>
          <w:p w14:paraId="6EA7FE12"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r>
      <w:tr w:rsidR="00A23FA3" w:rsidRPr="00A23FA3" w14:paraId="4E9DEF9A" w14:textId="77777777" w:rsidTr="00B440F8">
        <w:trPr>
          <w:trHeight w:val="570"/>
        </w:trPr>
        <w:tc>
          <w:tcPr>
            <w:tcW w:w="1112" w:type="dxa"/>
            <w:vMerge/>
            <w:shd w:val="clear" w:color="auto" w:fill="auto"/>
            <w:vAlign w:val="center"/>
          </w:tcPr>
          <w:p w14:paraId="2E4267F2"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449A744C"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746C691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其它字段</w:t>
            </w:r>
          </w:p>
        </w:tc>
        <w:tc>
          <w:tcPr>
            <w:tcW w:w="1900" w:type="dxa"/>
            <w:shd w:val="clear" w:color="auto" w:fill="auto"/>
            <w:vAlign w:val="center"/>
          </w:tcPr>
          <w:p w14:paraId="7E087D4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1</w:t>
            </w:r>
            <w:r w:rsidRPr="00A23FA3">
              <w:rPr>
                <w:rFonts w:ascii="Calibri" w:eastAsia="宋体" w:hAnsi="Calibri" w:cstheme="minorHAnsi"/>
                <w:kern w:val="0"/>
                <w:szCs w:val="21"/>
              </w:rPr>
              <w:t>6A</w:t>
            </w:r>
          </w:p>
        </w:tc>
        <w:tc>
          <w:tcPr>
            <w:tcW w:w="2791" w:type="dxa"/>
            <w:shd w:val="clear" w:color="auto" w:fill="auto"/>
            <w:vAlign w:val="center"/>
          </w:tcPr>
          <w:p w14:paraId="26BA280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1</w:t>
            </w:r>
            <w:r w:rsidRPr="00A23FA3">
              <w:rPr>
                <w:rFonts w:ascii="Calibri" w:eastAsia="宋体" w:hAnsi="Calibri" w:cstheme="minorHAnsi"/>
                <w:kern w:val="0"/>
                <w:szCs w:val="21"/>
              </w:rPr>
              <w:t>6A</w:t>
            </w:r>
          </w:p>
        </w:tc>
      </w:tr>
      <w:tr w:rsidR="00A23FA3" w:rsidRPr="00A23FA3" w14:paraId="06C24A6D" w14:textId="77777777" w:rsidTr="00B440F8">
        <w:trPr>
          <w:trHeight w:val="570"/>
        </w:trPr>
        <w:tc>
          <w:tcPr>
            <w:tcW w:w="1112" w:type="dxa"/>
            <w:vMerge w:val="restart"/>
            <w:shd w:val="clear" w:color="auto" w:fill="auto"/>
            <w:vAlign w:val="center"/>
          </w:tcPr>
          <w:p w14:paraId="1BFDD218"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19</w:t>
            </w:r>
          </w:p>
        </w:tc>
        <w:tc>
          <w:tcPr>
            <w:tcW w:w="1611" w:type="dxa"/>
            <w:vMerge w:val="restart"/>
            <w:shd w:val="clear" w:color="auto" w:fill="auto"/>
            <w:vAlign w:val="center"/>
          </w:tcPr>
          <w:p w14:paraId="7371B2D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加了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过来</w:t>
            </w:r>
          </w:p>
        </w:tc>
        <w:tc>
          <w:tcPr>
            <w:tcW w:w="1908" w:type="dxa"/>
            <w:shd w:val="clear" w:color="auto" w:fill="auto"/>
            <w:vAlign w:val="center"/>
          </w:tcPr>
          <w:p w14:paraId="6BE5DC6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900" w:type="dxa"/>
            <w:shd w:val="clear" w:color="auto" w:fill="auto"/>
            <w:vAlign w:val="center"/>
          </w:tcPr>
          <w:p w14:paraId="6C46665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63D1E81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heck</w:t>
            </w:r>
          </w:p>
        </w:tc>
      </w:tr>
      <w:tr w:rsidR="00A23FA3" w:rsidRPr="00A23FA3" w14:paraId="383E98C5" w14:textId="77777777" w:rsidTr="00B440F8">
        <w:trPr>
          <w:trHeight w:val="570"/>
        </w:trPr>
        <w:tc>
          <w:tcPr>
            <w:tcW w:w="1112" w:type="dxa"/>
            <w:vMerge/>
            <w:shd w:val="clear" w:color="auto" w:fill="auto"/>
            <w:vAlign w:val="center"/>
          </w:tcPr>
          <w:p w14:paraId="66ADD950"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3676C83A"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05EC1DB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4E3C6AE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7EDE7BC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Supervisor Review</w:t>
            </w:r>
          </w:p>
        </w:tc>
      </w:tr>
      <w:tr w:rsidR="00A23FA3" w:rsidRPr="00A23FA3" w14:paraId="6D80B2D1" w14:textId="77777777" w:rsidTr="00B440F8">
        <w:trPr>
          <w:trHeight w:val="570"/>
        </w:trPr>
        <w:tc>
          <w:tcPr>
            <w:tcW w:w="1112" w:type="dxa"/>
            <w:vMerge/>
            <w:shd w:val="clear" w:color="auto" w:fill="auto"/>
            <w:vAlign w:val="center"/>
          </w:tcPr>
          <w:p w14:paraId="54778892"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8BF1C10"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vAlign w:val="center"/>
          </w:tcPr>
          <w:p w14:paraId="26A44F2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087E687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747B2F8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多了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，可回复</w:t>
            </w:r>
          </w:p>
          <w:p w14:paraId="34DBC0D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4#</w:t>
            </w:r>
            <w:r w:rsidRPr="00A23FA3">
              <w:rPr>
                <w:rFonts w:ascii="Calibri" w:eastAsia="宋体" w:hAnsi="Calibri" w:cstheme="minorHAnsi" w:hint="eastAsia"/>
                <w:kern w:val="0"/>
                <w:szCs w:val="21"/>
              </w:rPr>
              <w:t>为待审阅</w:t>
            </w:r>
            <w:r w:rsidRPr="00A23FA3">
              <w:rPr>
                <w:rFonts w:ascii="等线" w:eastAsia="等线" w:hAnsi="等线" w:cstheme="minorHAnsi" w:hint="eastAsia"/>
                <w:kern w:val="0"/>
                <w:szCs w:val="21"/>
              </w:rPr>
              <w:t>，其它为已审阅</w:t>
            </w:r>
          </w:p>
        </w:tc>
      </w:tr>
      <w:tr w:rsidR="00A23FA3" w:rsidRPr="00A23FA3" w14:paraId="2529001C" w14:textId="77777777" w:rsidTr="00B440F8">
        <w:trPr>
          <w:trHeight w:val="570"/>
        </w:trPr>
        <w:tc>
          <w:tcPr>
            <w:tcW w:w="1112" w:type="dxa"/>
            <w:vMerge/>
            <w:shd w:val="clear" w:color="auto" w:fill="auto"/>
            <w:vAlign w:val="center"/>
          </w:tcPr>
          <w:p w14:paraId="7D58F229"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584F0102"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vAlign w:val="center"/>
          </w:tcPr>
          <w:p w14:paraId="69E69C24"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4F00F8E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735A92DB"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r w:rsidRPr="00A23FA3">
              <w:rPr>
                <w:rFonts w:ascii="Calibri" w:eastAsia="宋体" w:hAnsi="Calibri" w:cstheme="minorHAnsi" w:hint="eastAsia"/>
                <w:kern w:val="0"/>
                <w:szCs w:val="21"/>
              </w:rPr>
              <w:t>加了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w:t>
            </w:r>
          </w:p>
          <w:p w14:paraId="74C0D7F0"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efer to BSA</w:t>
            </w:r>
          </w:p>
        </w:tc>
      </w:tr>
      <w:tr w:rsidR="00A23FA3" w:rsidRPr="00A23FA3" w14:paraId="0B5C8925" w14:textId="77777777" w:rsidTr="00B440F8">
        <w:trPr>
          <w:trHeight w:val="570"/>
        </w:trPr>
        <w:tc>
          <w:tcPr>
            <w:tcW w:w="1112" w:type="dxa"/>
            <w:vMerge/>
            <w:shd w:val="clear" w:color="auto" w:fill="auto"/>
            <w:vAlign w:val="center"/>
          </w:tcPr>
          <w:p w14:paraId="391F7A87"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7AC5B92"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7A41B14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警告标识</w:t>
            </w:r>
          </w:p>
        </w:tc>
        <w:tc>
          <w:tcPr>
            <w:tcW w:w="1900" w:type="dxa"/>
            <w:shd w:val="clear" w:color="auto" w:fill="auto"/>
            <w:vAlign w:val="center"/>
          </w:tcPr>
          <w:p w14:paraId="453BB8D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1F2E7F8C"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55DFF23A" w14:textId="0C0B41F4"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Change w:id="4821" w:author="raye" w:date="2018-07-18T18:38: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22" w:author="raye" w:date="2018-07-18T18:38:00Z">
                  <w:rPr>
                    <w:rFonts w:ascii="等线" w:eastAsia="等线" w:hAnsi="等线" w:cstheme="minorHAnsi" w:hint="eastAsia"/>
                    <w:color w:val="FF0000"/>
                    <w:kern w:val="0"/>
                    <w:szCs w:val="21"/>
                  </w:rPr>
                </w:rPrChange>
              </w:rPr>
              <w:t>（</w:t>
            </w:r>
            <w:del w:id="4823" w:author="raye" w:date="2018-07-18T18:38:00Z">
              <w:r w:rsidRPr="00A23FA3" w:rsidDel="005F0E82">
                <w:rPr>
                  <w:rFonts w:ascii="等线" w:eastAsia="等线" w:hAnsi="等线" w:cstheme="minorHAnsi" w:hint="eastAsia"/>
                  <w:kern w:val="0"/>
                  <w:szCs w:val="21"/>
                  <w:rPrChange w:id="4824" w:author="raye" w:date="2018-07-18T18:38:00Z">
                    <w:rPr>
                      <w:rFonts w:ascii="等线" w:eastAsia="等线" w:hAnsi="等线" w:cstheme="minorHAnsi" w:hint="eastAsia"/>
                      <w:color w:val="FF0000"/>
                      <w:kern w:val="0"/>
                      <w:szCs w:val="21"/>
                    </w:rPr>
                  </w:rPrChange>
                </w:rPr>
                <w:delText>能否编辑待确认）</w:delText>
              </w:r>
            </w:del>
            <w:ins w:id="4825" w:author="raye" w:date="2018-07-18T18:38:00Z">
              <w:r w:rsidR="005F0E82" w:rsidRPr="00A23FA3">
                <w:rPr>
                  <w:rFonts w:ascii="等线" w:eastAsia="等线" w:hAnsi="等线" w:cstheme="minorHAnsi" w:hint="eastAsia"/>
                  <w:kern w:val="0"/>
                  <w:szCs w:val="21"/>
                  <w:rPrChange w:id="4826" w:author="raye" w:date="2018-07-18T18:38:00Z">
                    <w:rPr>
                      <w:rFonts w:ascii="等线" w:eastAsia="等线" w:hAnsi="等线" w:cstheme="minorHAnsi" w:hint="eastAsia"/>
                      <w:color w:val="FF0000"/>
                      <w:kern w:val="0"/>
                      <w:szCs w:val="21"/>
                    </w:rPr>
                  </w:rPrChange>
                </w:rPr>
                <w:t>可编辑页）</w:t>
              </w:r>
            </w:ins>
          </w:p>
        </w:tc>
      </w:tr>
      <w:tr w:rsidR="00A23FA3" w:rsidRPr="00A23FA3" w14:paraId="2313BCE9" w14:textId="77777777" w:rsidTr="00B440F8">
        <w:trPr>
          <w:trHeight w:val="570"/>
        </w:trPr>
        <w:tc>
          <w:tcPr>
            <w:tcW w:w="1112" w:type="dxa"/>
            <w:vMerge w:val="restart"/>
            <w:shd w:val="clear" w:color="auto" w:fill="auto"/>
            <w:vAlign w:val="center"/>
          </w:tcPr>
          <w:p w14:paraId="7805FD65"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20</w:t>
            </w:r>
          </w:p>
        </w:tc>
        <w:tc>
          <w:tcPr>
            <w:tcW w:w="1611" w:type="dxa"/>
            <w:vMerge w:val="restart"/>
            <w:shd w:val="clear" w:color="auto" w:fill="auto"/>
            <w:vAlign w:val="center"/>
          </w:tcPr>
          <w:p w14:paraId="18D70B4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B</w:t>
            </w:r>
            <w:r w:rsidRPr="00A23FA3">
              <w:rPr>
                <w:rFonts w:ascii="Calibri" w:eastAsia="宋体" w:hAnsi="Calibri" w:cstheme="minorHAnsi"/>
                <w:kern w:val="0"/>
                <w:szCs w:val="21"/>
              </w:rPr>
              <w:t>SA</w:t>
            </w:r>
            <w:r w:rsidRPr="00A23FA3">
              <w:rPr>
                <w:rFonts w:ascii="Calibri" w:eastAsia="宋体" w:hAnsi="Calibri" w:cstheme="minorHAnsi" w:hint="eastAsia"/>
                <w:kern w:val="0"/>
                <w:szCs w:val="21"/>
              </w:rPr>
              <w:t>后</w:t>
            </w:r>
          </w:p>
        </w:tc>
        <w:tc>
          <w:tcPr>
            <w:tcW w:w="1908" w:type="dxa"/>
            <w:shd w:val="clear" w:color="auto" w:fill="auto"/>
            <w:vAlign w:val="center"/>
          </w:tcPr>
          <w:p w14:paraId="0CD922FA" w14:textId="075914CA" w:rsidR="00B440F8" w:rsidRPr="00A23FA3" w:rsidRDefault="00A060DB"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ascii="Calibri" w:eastAsia="宋体" w:hAnsi="Calibri" w:cstheme="minorHAnsi" w:hint="eastAsia"/>
                <w:kern w:val="0"/>
                <w:szCs w:val="21"/>
              </w:rPr>
              <w:t>列表</w:t>
            </w:r>
          </w:p>
        </w:tc>
        <w:tc>
          <w:tcPr>
            <w:tcW w:w="1900" w:type="dxa"/>
            <w:shd w:val="clear" w:color="auto" w:fill="auto"/>
            <w:vAlign w:val="center"/>
          </w:tcPr>
          <w:p w14:paraId="011F856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314E475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2F6D7559" w14:textId="77777777" w:rsidTr="00B440F8">
        <w:trPr>
          <w:trHeight w:val="570"/>
        </w:trPr>
        <w:tc>
          <w:tcPr>
            <w:tcW w:w="1112" w:type="dxa"/>
            <w:vMerge/>
            <w:shd w:val="clear" w:color="auto" w:fill="auto"/>
            <w:vAlign w:val="center"/>
          </w:tcPr>
          <w:p w14:paraId="4742EFA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DEFBF6D"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218FA92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1F589D5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25984B6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Pending BSA Officer Review</w:t>
            </w:r>
          </w:p>
          <w:p w14:paraId="5E92590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BSA Officer Review</w:t>
            </w:r>
          </w:p>
        </w:tc>
      </w:tr>
      <w:tr w:rsidR="00A23FA3" w:rsidRPr="00A23FA3" w14:paraId="18849C97" w14:textId="77777777" w:rsidTr="00B440F8">
        <w:trPr>
          <w:trHeight w:val="570"/>
        </w:trPr>
        <w:tc>
          <w:tcPr>
            <w:tcW w:w="1112" w:type="dxa"/>
            <w:vMerge/>
            <w:shd w:val="clear" w:color="auto" w:fill="auto"/>
            <w:vAlign w:val="center"/>
          </w:tcPr>
          <w:p w14:paraId="153BA616"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2C5F49CC"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5E9EEC9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详情页&gt;</w:t>
            </w:r>
            <w:r w:rsidRPr="00A23FA3">
              <w:rPr>
                <w:rFonts w:ascii="等线" w:eastAsia="等线" w:hAnsi="等线" w:cstheme="minorHAnsi"/>
                <w:kern w:val="0"/>
                <w:szCs w:val="21"/>
              </w:rPr>
              <w:t>&gt;Confirms Case</w:t>
            </w:r>
          </w:p>
        </w:tc>
        <w:tc>
          <w:tcPr>
            <w:tcW w:w="1900" w:type="dxa"/>
            <w:shd w:val="clear" w:color="auto" w:fill="auto"/>
            <w:vAlign w:val="center"/>
          </w:tcPr>
          <w:p w14:paraId="11E7B37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00DC250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hint="eastAsia"/>
              </w:rPr>
              <w:t>另2个按钮消失，A</w:t>
            </w:r>
            <w:r w:rsidRPr="00A23FA3">
              <w:rPr>
                <w:rFonts w:ascii="等线" w:eastAsia="等线" w:hAnsi="等线"/>
              </w:rPr>
              <w:t>ll Forms</w:t>
            </w:r>
            <w:r w:rsidRPr="00A23FA3">
              <w:rPr>
                <w:rFonts w:ascii="等线" w:eastAsia="等线" w:hAnsi="等线" w:hint="eastAsia"/>
              </w:rPr>
              <w:t>不再允许编辑（多了#</w:t>
            </w:r>
            <w:r w:rsidRPr="00A23FA3">
              <w:rPr>
                <w:rFonts w:ascii="等线" w:eastAsia="等线" w:hAnsi="等线"/>
              </w:rPr>
              <w:t>4</w:t>
            </w:r>
            <w:r w:rsidRPr="00A23FA3">
              <w:rPr>
                <w:rFonts w:ascii="等线" w:eastAsia="等线" w:hAnsi="等线" w:hint="eastAsia"/>
              </w:rPr>
              <w:t>）</w:t>
            </w:r>
          </w:p>
        </w:tc>
      </w:tr>
      <w:tr w:rsidR="00A23FA3" w:rsidRPr="00A23FA3" w14:paraId="1927E38A" w14:textId="77777777" w:rsidTr="00B440F8">
        <w:trPr>
          <w:trHeight w:val="570"/>
        </w:trPr>
        <w:tc>
          <w:tcPr>
            <w:tcW w:w="1112" w:type="dxa"/>
            <w:vMerge/>
            <w:shd w:val="clear" w:color="auto" w:fill="auto"/>
            <w:vAlign w:val="center"/>
          </w:tcPr>
          <w:p w14:paraId="3277FEA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40725CE6"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7E62B32A" w14:textId="77777777" w:rsidR="00B440F8" w:rsidRPr="00A23FA3" w:rsidRDefault="00B440F8" w:rsidP="00B440F8">
            <w:pPr>
              <w:widowControl/>
              <w:jc w:val="left"/>
              <w:rPr>
                <w:rFonts w:ascii="Calibri" w:eastAsia="宋体" w:hAnsi="Calibri" w:cstheme="minorHAnsi"/>
                <w:kern w:val="0"/>
                <w:szCs w:val="21"/>
              </w:rPr>
            </w:pPr>
            <w:r w:rsidRPr="00A23FA3">
              <w:t>Checking &amp; Evidence</w:t>
            </w:r>
          </w:p>
        </w:tc>
        <w:tc>
          <w:tcPr>
            <w:tcW w:w="1900" w:type="dxa"/>
            <w:shd w:val="clear" w:color="auto" w:fill="auto"/>
            <w:vAlign w:val="center"/>
          </w:tcPr>
          <w:p w14:paraId="2B803F0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71FFCC08"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7D4347D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2BC7D624" w14:textId="77777777" w:rsidTr="00B440F8">
        <w:trPr>
          <w:trHeight w:val="570"/>
        </w:trPr>
        <w:tc>
          <w:tcPr>
            <w:tcW w:w="1112" w:type="dxa"/>
            <w:vMerge w:val="restart"/>
            <w:shd w:val="clear" w:color="auto" w:fill="auto"/>
            <w:vAlign w:val="center"/>
          </w:tcPr>
          <w:p w14:paraId="2A50F648"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3</w:t>
            </w:r>
            <w:r w:rsidRPr="00A23FA3">
              <w:rPr>
                <w:rFonts w:ascii="Calibri" w:eastAsia="宋体" w:hAnsi="Calibri" w:cstheme="minorHAnsi"/>
                <w:kern w:val="0"/>
                <w:szCs w:val="21"/>
              </w:rPr>
              <w:t>0A</w:t>
            </w:r>
          </w:p>
        </w:tc>
        <w:tc>
          <w:tcPr>
            <w:tcW w:w="1611" w:type="dxa"/>
            <w:vMerge w:val="restart"/>
            <w:shd w:val="clear" w:color="auto" w:fill="auto"/>
            <w:vAlign w:val="center"/>
          </w:tcPr>
          <w:p w14:paraId="7F04F72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被</w:t>
            </w:r>
            <w:r w:rsidRPr="00A23FA3">
              <w:rPr>
                <w:rFonts w:ascii="Calibri" w:eastAsia="宋体" w:hAnsi="Calibri" w:cstheme="minorHAnsi" w:hint="eastAsia"/>
                <w:kern w:val="0"/>
                <w:szCs w:val="21"/>
              </w:rPr>
              <w:t>B</w:t>
            </w:r>
            <w:r w:rsidRPr="00A23FA3">
              <w:rPr>
                <w:rFonts w:ascii="Calibri" w:eastAsia="宋体" w:hAnsi="Calibri" w:cstheme="minorHAnsi"/>
                <w:kern w:val="0"/>
                <w:szCs w:val="21"/>
              </w:rPr>
              <w:t>SA</w:t>
            </w:r>
            <w:r w:rsidRPr="00A23FA3">
              <w:rPr>
                <w:rFonts w:ascii="Calibri" w:eastAsia="宋体" w:hAnsi="Calibri" w:cstheme="minorHAnsi" w:hint="eastAsia"/>
                <w:kern w:val="0"/>
                <w:szCs w:val="21"/>
              </w:rPr>
              <w:t>打回</w:t>
            </w:r>
          </w:p>
        </w:tc>
        <w:tc>
          <w:tcPr>
            <w:tcW w:w="1908" w:type="dxa"/>
            <w:shd w:val="clear" w:color="auto" w:fill="auto"/>
            <w:vAlign w:val="center"/>
          </w:tcPr>
          <w:p w14:paraId="7C89980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900" w:type="dxa"/>
            <w:shd w:val="clear" w:color="auto" w:fill="auto"/>
            <w:vAlign w:val="center"/>
          </w:tcPr>
          <w:p w14:paraId="459B670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tcPr>
          <w:p w14:paraId="75CBF01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Assign</w:t>
            </w:r>
          </w:p>
        </w:tc>
      </w:tr>
      <w:tr w:rsidR="00A23FA3" w:rsidRPr="00A23FA3" w14:paraId="5E555241" w14:textId="77777777" w:rsidTr="00B440F8">
        <w:trPr>
          <w:trHeight w:val="570"/>
        </w:trPr>
        <w:tc>
          <w:tcPr>
            <w:tcW w:w="1112" w:type="dxa"/>
            <w:vMerge/>
            <w:shd w:val="clear" w:color="auto" w:fill="auto"/>
            <w:vAlign w:val="center"/>
          </w:tcPr>
          <w:p w14:paraId="2C6EE6BD"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3596BB53"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729D30BF"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详情页</w:t>
            </w:r>
            <w:r w:rsidRPr="00A23FA3">
              <w:rPr>
                <w:rFonts w:ascii="Calibri" w:eastAsia="宋体" w:hAnsi="Calibri" w:cstheme="minorHAnsi" w:hint="eastAsia"/>
                <w:kern w:val="0"/>
                <w:szCs w:val="21"/>
              </w:rPr>
              <w:t>&gt;</w:t>
            </w:r>
            <w:r w:rsidRPr="00A23FA3">
              <w:rPr>
                <w:rFonts w:ascii="Calibri" w:eastAsia="宋体" w:hAnsi="Calibri" w:cstheme="minorHAnsi"/>
                <w:kern w:val="0"/>
                <w:szCs w:val="21"/>
              </w:rPr>
              <w:t>&gt;</w:t>
            </w:r>
            <w:r w:rsidRPr="00A23FA3">
              <w:rPr>
                <w:rFonts w:ascii="Calibri" w:eastAsia="宋体" w:hAnsi="Calibri" w:cstheme="minorHAnsi" w:hint="eastAsia"/>
                <w:kern w:val="0"/>
                <w:szCs w:val="21"/>
              </w:rPr>
              <w:t>状态</w:t>
            </w:r>
          </w:p>
        </w:tc>
        <w:tc>
          <w:tcPr>
            <w:tcW w:w="1900" w:type="dxa"/>
            <w:shd w:val="clear" w:color="auto" w:fill="auto"/>
            <w:vAlign w:val="center"/>
          </w:tcPr>
          <w:p w14:paraId="1364082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内容</w:t>
            </w:r>
          </w:p>
        </w:tc>
        <w:tc>
          <w:tcPr>
            <w:tcW w:w="2791" w:type="dxa"/>
            <w:shd w:val="clear" w:color="auto" w:fill="auto"/>
            <w:vAlign w:val="center"/>
          </w:tcPr>
          <w:p w14:paraId="7F9A525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 xml:space="preserve">Under </w:t>
            </w:r>
            <w:r w:rsidRPr="00A23FA3">
              <w:rPr>
                <w:rFonts w:ascii="Calibri" w:eastAsia="宋体" w:hAnsi="Calibri" w:cstheme="minorHAnsi"/>
                <w:kern w:val="0"/>
                <w:szCs w:val="21"/>
              </w:rPr>
              <w:t>Compliance Supervisor Assign</w:t>
            </w:r>
          </w:p>
        </w:tc>
      </w:tr>
      <w:tr w:rsidR="00A23FA3" w:rsidRPr="00A23FA3" w14:paraId="667EA237" w14:textId="77777777" w:rsidTr="00B440F8">
        <w:trPr>
          <w:trHeight w:val="570"/>
        </w:trPr>
        <w:tc>
          <w:tcPr>
            <w:tcW w:w="1112" w:type="dxa"/>
            <w:vMerge/>
            <w:shd w:val="clear" w:color="auto" w:fill="auto"/>
            <w:vAlign w:val="center"/>
          </w:tcPr>
          <w:p w14:paraId="0A417DA1"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0D7D4030"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9143BD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900" w:type="dxa"/>
            <w:shd w:val="clear" w:color="auto" w:fill="auto"/>
            <w:vAlign w:val="center"/>
          </w:tcPr>
          <w:p w14:paraId="38488F1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52A6DD2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BSA</w:t>
            </w:r>
            <w:r w:rsidRPr="00A23FA3">
              <w:rPr>
                <w:rFonts w:ascii="Calibri" w:eastAsia="宋体" w:hAnsi="Calibri" w:cstheme="minorHAnsi" w:hint="eastAsia"/>
                <w:kern w:val="0"/>
                <w:szCs w:val="21"/>
              </w:rPr>
              <w:t>有</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OMMENTS</w:t>
            </w:r>
            <w:r w:rsidRPr="00A23FA3">
              <w:rPr>
                <w:rFonts w:ascii="Calibri" w:eastAsia="宋体" w:hAnsi="Calibri" w:cstheme="minorHAnsi" w:hint="eastAsia"/>
                <w:kern w:val="0"/>
                <w:szCs w:val="21"/>
              </w:rPr>
              <w:t>的状态变为待处理</w:t>
            </w:r>
          </w:p>
        </w:tc>
      </w:tr>
      <w:tr w:rsidR="00A23FA3" w:rsidRPr="00A23FA3" w14:paraId="548D40F8" w14:textId="77777777" w:rsidTr="00B440F8">
        <w:trPr>
          <w:trHeight w:val="570"/>
        </w:trPr>
        <w:tc>
          <w:tcPr>
            <w:tcW w:w="1112" w:type="dxa"/>
            <w:vMerge/>
            <w:shd w:val="clear" w:color="auto" w:fill="auto"/>
            <w:vAlign w:val="center"/>
          </w:tcPr>
          <w:p w14:paraId="232206A7"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6B65F302"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128725C" w14:textId="77777777" w:rsidR="00B440F8" w:rsidRPr="00A23FA3" w:rsidRDefault="00B440F8" w:rsidP="00B440F8">
            <w:pPr>
              <w:widowControl/>
              <w:jc w:val="left"/>
              <w:rPr>
                <w:rFonts w:ascii="Calibri" w:eastAsia="宋体" w:hAnsi="Calibri" w:cstheme="minorHAnsi"/>
                <w:kern w:val="0"/>
                <w:szCs w:val="21"/>
              </w:rPr>
            </w:pPr>
          </w:p>
        </w:tc>
        <w:tc>
          <w:tcPr>
            <w:tcW w:w="1900" w:type="dxa"/>
            <w:shd w:val="clear" w:color="auto" w:fill="auto"/>
            <w:vAlign w:val="center"/>
          </w:tcPr>
          <w:p w14:paraId="47B81D2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7D42F997" w14:textId="77777777" w:rsidR="00B440F8" w:rsidRPr="00A23FA3" w:rsidRDefault="00B440F8" w:rsidP="00B440F8">
            <w:pPr>
              <w:pStyle w:val="a0"/>
              <w:widowControl/>
              <w:numPr>
                <w:ilvl w:val="0"/>
                <w:numId w:val="183"/>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A</w:t>
            </w:r>
            <w:r w:rsidRPr="00A23FA3">
              <w:rPr>
                <w:rFonts w:ascii="等线" w:eastAsia="等线" w:hAnsi="等线" w:cstheme="minorHAnsi"/>
                <w:kern w:val="0"/>
                <w:szCs w:val="21"/>
              </w:rPr>
              <w:t xml:space="preserve">ll Forms </w:t>
            </w:r>
          </w:p>
          <w:p w14:paraId="0D6E1E4E" w14:textId="77777777" w:rsidR="00B440F8" w:rsidRPr="00A23FA3" w:rsidRDefault="00B440F8" w:rsidP="00B440F8">
            <w:pPr>
              <w:pStyle w:val="a0"/>
              <w:widowControl/>
              <w:numPr>
                <w:ilvl w:val="0"/>
                <w:numId w:val="183"/>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ssign</w:t>
            </w:r>
          </w:p>
        </w:tc>
      </w:tr>
      <w:tr w:rsidR="00A23FA3" w:rsidRPr="00A23FA3" w14:paraId="171A8B35" w14:textId="77777777" w:rsidTr="00B440F8">
        <w:trPr>
          <w:trHeight w:val="570"/>
        </w:trPr>
        <w:tc>
          <w:tcPr>
            <w:tcW w:w="1112" w:type="dxa"/>
            <w:vMerge/>
            <w:shd w:val="clear" w:color="auto" w:fill="auto"/>
            <w:vAlign w:val="center"/>
          </w:tcPr>
          <w:p w14:paraId="4A02517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55FD4216"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6FDD34B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900" w:type="dxa"/>
            <w:shd w:val="clear" w:color="auto" w:fill="auto"/>
            <w:vAlign w:val="center"/>
          </w:tcPr>
          <w:p w14:paraId="143CFBF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tcPr>
          <w:p w14:paraId="029B33B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O</w:t>
            </w:r>
            <w:r w:rsidRPr="00A23FA3">
              <w:rPr>
                <w:rFonts w:ascii="等线" w:eastAsia="等线" w:hAnsi="等线" w:cstheme="minorHAnsi"/>
                <w:kern w:val="0"/>
                <w:szCs w:val="21"/>
              </w:rPr>
              <w:t>A</w:t>
            </w:r>
            <w:r w:rsidRPr="00A23FA3">
              <w:rPr>
                <w:rFonts w:ascii="等线" w:eastAsia="等线" w:hAnsi="等线" w:cstheme="minorHAnsi" w:hint="eastAsia"/>
                <w:kern w:val="0"/>
                <w:szCs w:val="21"/>
              </w:rPr>
              <w:t>那有，在这则有</w:t>
            </w:r>
          </w:p>
        </w:tc>
      </w:tr>
      <w:tr w:rsidR="00A23FA3" w:rsidRPr="00A23FA3" w14:paraId="741BF3DA" w14:textId="77777777" w:rsidTr="00B440F8">
        <w:trPr>
          <w:trHeight w:val="570"/>
        </w:trPr>
        <w:tc>
          <w:tcPr>
            <w:tcW w:w="1112" w:type="dxa"/>
            <w:vMerge/>
            <w:shd w:val="clear" w:color="auto" w:fill="auto"/>
            <w:vAlign w:val="center"/>
            <w:hideMark/>
          </w:tcPr>
          <w:p w14:paraId="7AE6D28F"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hideMark/>
          </w:tcPr>
          <w:p w14:paraId="0428A1D4"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hideMark/>
          </w:tcPr>
          <w:p w14:paraId="25D4E87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900" w:type="dxa"/>
            <w:shd w:val="clear" w:color="auto" w:fill="auto"/>
            <w:vAlign w:val="center"/>
            <w:hideMark/>
          </w:tcPr>
          <w:p w14:paraId="73E68AF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791" w:type="dxa"/>
            <w:shd w:val="clear" w:color="auto" w:fill="auto"/>
            <w:vAlign w:val="center"/>
            <w:hideMark/>
          </w:tcPr>
          <w:p w14:paraId="6E6D59D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4B179DCD" w14:textId="77777777" w:rsidTr="00B440F8">
        <w:trPr>
          <w:trHeight w:val="570"/>
        </w:trPr>
        <w:tc>
          <w:tcPr>
            <w:tcW w:w="1112" w:type="dxa"/>
            <w:vMerge/>
            <w:shd w:val="clear" w:color="auto" w:fill="auto"/>
            <w:vAlign w:val="center"/>
          </w:tcPr>
          <w:p w14:paraId="6F66EA4E"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5A3792C4"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210660B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Pending Compliance Supervisor Assign</w:t>
            </w:r>
          </w:p>
        </w:tc>
        <w:tc>
          <w:tcPr>
            <w:tcW w:w="1900" w:type="dxa"/>
            <w:shd w:val="clear" w:color="auto" w:fill="auto"/>
            <w:vAlign w:val="center"/>
          </w:tcPr>
          <w:p w14:paraId="0CB91B7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791" w:type="dxa"/>
            <w:shd w:val="clear" w:color="auto" w:fill="auto"/>
            <w:vAlign w:val="center"/>
          </w:tcPr>
          <w:p w14:paraId="345F1C37"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3FCA331C" w14:textId="7F7E5464"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Change w:id="4827" w:author="raye" w:date="2018-07-18T18:38: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28" w:author="raye" w:date="2018-07-18T18:38:00Z">
                  <w:rPr>
                    <w:rFonts w:ascii="等线" w:eastAsia="等线" w:hAnsi="等线" w:cstheme="minorHAnsi" w:hint="eastAsia"/>
                    <w:color w:val="FF0000"/>
                    <w:kern w:val="0"/>
                    <w:szCs w:val="21"/>
                  </w:rPr>
                </w:rPrChange>
              </w:rPr>
              <w:t>（</w:t>
            </w:r>
            <w:del w:id="4829" w:author="raye" w:date="2018-07-18T18:38:00Z">
              <w:r w:rsidRPr="00A23FA3" w:rsidDel="005F0E82">
                <w:rPr>
                  <w:rFonts w:ascii="等线" w:eastAsia="等线" w:hAnsi="等线" w:cstheme="minorHAnsi" w:hint="eastAsia"/>
                  <w:kern w:val="0"/>
                  <w:szCs w:val="21"/>
                  <w:rPrChange w:id="4830" w:author="raye" w:date="2018-07-18T18:38:00Z">
                    <w:rPr>
                      <w:rFonts w:ascii="等线" w:eastAsia="等线" w:hAnsi="等线" w:cstheme="minorHAnsi" w:hint="eastAsia"/>
                      <w:color w:val="FF0000"/>
                      <w:kern w:val="0"/>
                      <w:szCs w:val="21"/>
                    </w:rPr>
                  </w:rPrChange>
                </w:rPr>
                <w:delText>能否编辑待确认）</w:delText>
              </w:r>
            </w:del>
            <w:ins w:id="4831" w:author="raye" w:date="2018-07-18T18:38:00Z">
              <w:r w:rsidR="005F0E82" w:rsidRPr="00A23FA3">
                <w:rPr>
                  <w:rFonts w:ascii="等线" w:eastAsia="等线" w:hAnsi="等线" w:cstheme="minorHAnsi" w:hint="eastAsia"/>
                  <w:kern w:val="0"/>
                  <w:szCs w:val="21"/>
                  <w:rPrChange w:id="4832" w:author="raye" w:date="2018-07-18T18:38:00Z">
                    <w:rPr>
                      <w:rFonts w:ascii="等线" w:eastAsia="等线" w:hAnsi="等线" w:cstheme="minorHAnsi" w:hint="eastAsia"/>
                      <w:color w:val="FF0000"/>
                      <w:kern w:val="0"/>
                      <w:szCs w:val="21"/>
                    </w:rPr>
                  </w:rPrChange>
                </w:rPr>
                <w:t>可编辑页）</w:t>
              </w:r>
            </w:ins>
          </w:p>
        </w:tc>
      </w:tr>
      <w:tr w:rsidR="00A23FA3" w:rsidRPr="00A23FA3" w14:paraId="28CDE9C8" w14:textId="77777777" w:rsidTr="00B440F8">
        <w:trPr>
          <w:trHeight w:val="570"/>
        </w:trPr>
        <w:tc>
          <w:tcPr>
            <w:tcW w:w="1112" w:type="dxa"/>
            <w:vMerge w:val="restart"/>
            <w:shd w:val="clear" w:color="auto" w:fill="auto"/>
            <w:vAlign w:val="center"/>
            <w:hideMark/>
          </w:tcPr>
          <w:p w14:paraId="640D9923"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30B</w:t>
            </w:r>
          </w:p>
        </w:tc>
        <w:tc>
          <w:tcPr>
            <w:tcW w:w="1611" w:type="dxa"/>
            <w:vMerge w:val="restart"/>
            <w:shd w:val="clear" w:color="auto" w:fill="auto"/>
            <w:vAlign w:val="center"/>
            <w:hideMark/>
          </w:tcPr>
          <w:p w14:paraId="78B8C17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分配给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后</w:t>
            </w:r>
          </w:p>
        </w:tc>
        <w:tc>
          <w:tcPr>
            <w:tcW w:w="1908" w:type="dxa"/>
            <w:shd w:val="clear" w:color="auto" w:fill="auto"/>
            <w:vAlign w:val="center"/>
            <w:hideMark/>
          </w:tcPr>
          <w:p w14:paraId="62E38FDB" w14:textId="3EE3DE4D" w:rsidR="00B440F8" w:rsidRPr="00A23FA3" w:rsidRDefault="00A060DB"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ascii="Calibri" w:eastAsia="宋体" w:hAnsi="Calibri" w:cstheme="minorHAnsi" w:hint="eastAsia"/>
                <w:kern w:val="0"/>
                <w:szCs w:val="21"/>
              </w:rPr>
              <w:t>列表</w:t>
            </w:r>
          </w:p>
        </w:tc>
        <w:tc>
          <w:tcPr>
            <w:tcW w:w="1900" w:type="dxa"/>
            <w:shd w:val="clear" w:color="auto" w:fill="auto"/>
            <w:vAlign w:val="center"/>
            <w:hideMark/>
          </w:tcPr>
          <w:p w14:paraId="4F12AE48"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按钮</w:t>
            </w:r>
          </w:p>
        </w:tc>
        <w:tc>
          <w:tcPr>
            <w:tcW w:w="2791" w:type="dxa"/>
            <w:shd w:val="clear" w:color="auto" w:fill="auto"/>
            <w:vAlign w:val="center"/>
            <w:hideMark/>
          </w:tcPr>
          <w:p w14:paraId="1AB4E550"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B440F8" w:rsidRPr="00A23FA3" w14:paraId="7A170FE9" w14:textId="77777777" w:rsidTr="00B440F8">
        <w:trPr>
          <w:trHeight w:val="570"/>
        </w:trPr>
        <w:tc>
          <w:tcPr>
            <w:tcW w:w="1112" w:type="dxa"/>
            <w:vMerge/>
            <w:shd w:val="clear" w:color="auto" w:fill="auto"/>
            <w:vAlign w:val="center"/>
          </w:tcPr>
          <w:p w14:paraId="7E8E6E93" w14:textId="77777777" w:rsidR="00B440F8" w:rsidRPr="00A23FA3" w:rsidRDefault="00B440F8" w:rsidP="00B440F8">
            <w:pPr>
              <w:widowControl/>
              <w:jc w:val="center"/>
              <w:rPr>
                <w:rFonts w:ascii="Calibri" w:eastAsia="宋体" w:hAnsi="Calibri" w:cstheme="minorHAnsi"/>
                <w:kern w:val="0"/>
                <w:szCs w:val="21"/>
              </w:rPr>
            </w:pPr>
          </w:p>
        </w:tc>
        <w:tc>
          <w:tcPr>
            <w:tcW w:w="1611" w:type="dxa"/>
            <w:vMerge/>
            <w:shd w:val="clear" w:color="auto" w:fill="auto"/>
            <w:vAlign w:val="center"/>
          </w:tcPr>
          <w:p w14:paraId="39350433"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vAlign w:val="center"/>
          </w:tcPr>
          <w:p w14:paraId="41EEE9A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c>
          <w:tcPr>
            <w:tcW w:w="1900" w:type="dxa"/>
            <w:shd w:val="clear" w:color="auto" w:fill="auto"/>
            <w:vAlign w:val="center"/>
          </w:tcPr>
          <w:p w14:paraId="058760D3" w14:textId="77777777" w:rsidR="00B440F8" w:rsidRPr="00A23FA3" w:rsidRDefault="00B440F8" w:rsidP="00B440F8">
            <w:pPr>
              <w:widowControl/>
              <w:jc w:val="left"/>
              <w:rPr>
                <w:rFonts w:ascii="Calibri" w:eastAsia="宋体" w:hAnsi="Calibri" w:cstheme="minorHAnsi"/>
                <w:kern w:val="0"/>
                <w:szCs w:val="21"/>
              </w:rPr>
            </w:pPr>
          </w:p>
        </w:tc>
        <w:tc>
          <w:tcPr>
            <w:tcW w:w="2791" w:type="dxa"/>
            <w:shd w:val="clear" w:color="auto" w:fill="auto"/>
            <w:vAlign w:val="center"/>
          </w:tcPr>
          <w:p w14:paraId="359A435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Assign</w:t>
            </w:r>
            <w:r w:rsidRPr="00A23FA3">
              <w:rPr>
                <w:rFonts w:ascii="Calibri" w:eastAsia="宋体" w:hAnsi="Calibri" w:cstheme="minorHAnsi" w:hint="eastAsia"/>
                <w:kern w:val="0"/>
                <w:szCs w:val="21"/>
              </w:rPr>
              <w:t>按钮消失，进入不可编辑状态</w:t>
            </w:r>
            <w:r w:rsidRPr="00A23FA3">
              <w:rPr>
                <w:rFonts w:ascii="Calibri" w:eastAsia="宋体" w:hAnsi="Calibri" w:cstheme="minorHAnsi" w:hint="eastAsia"/>
                <w:kern w:val="0"/>
                <w:szCs w:val="21"/>
              </w:rPr>
              <w:t xml:space="preserve"> </w:t>
            </w:r>
          </w:p>
        </w:tc>
      </w:tr>
    </w:tbl>
    <w:p w14:paraId="61CA68A3" w14:textId="77777777" w:rsidR="00B440F8" w:rsidRPr="00A23FA3" w:rsidRDefault="00B440F8" w:rsidP="00B440F8">
      <w:pPr>
        <w:spacing w:afterLines="50" w:after="156"/>
        <w:rPr>
          <w:rFonts w:ascii="Calibri" w:hAnsi="Calibri" w:cstheme="minorHAnsi"/>
          <w:sz w:val="24"/>
        </w:rPr>
      </w:pPr>
    </w:p>
    <w:p w14:paraId="2D1D0CF5" w14:textId="77777777"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833" w:name="_Toc519582922"/>
      <w:bookmarkStart w:id="4834" w:name="_Toc520839512"/>
      <w:r w:rsidRPr="00A23FA3">
        <w:rPr>
          <w:rFonts w:ascii="等线" w:eastAsia="等线" w:hAnsi="等线" w:cs="Times New Roman"/>
          <w:sz w:val="21"/>
          <w:szCs w:val="21"/>
        </w:rPr>
        <w:t>3.2.12.3. Interface requirements</w:t>
      </w:r>
      <w:bookmarkEnd w:id="4833"/>
      <w:bookmarkEnd w:id="4834"/>
    </w:p>
    <w:p w14:paraId="4E86E161" w14:textId="77777777" w:rsidR="00B440F8" w:rsidRPr="00A23FA3" w:rsidRDefault="00B440F8" w:rsidP="00B440F8">
      <w:pPr>
        <w:pStyle w:val="a0"/>
        <w:numPr>
          <w:ilvl w:val="0"/>
          <w:numId w:val="104"/>
        </w:numPr>
        <w:ind w:firstLineChars="0"/>
      </w:pPr>
      <w:r w:rsidRPr="00A23FA3">
        <w:rPr>
          <w:rFonts w:hint="eastAsia"/>
        </w:rPr>
        <w:t>列表页</w:t>
      </w:r>
    </w:p>
    <w:p w14:paraId="27811FEE" w14:textId="1E17ACBA" w:rsidR="00B440F8" w:rsidRPr="00A23FA3" w:rsidRDefault="005F0E82" w:rsidP="00B440F8">
      <w:ins w:id="4835" w:author="raye" w:date="2018-07-18T18:39:00Z">
        <w:r w:rsidRPr="00A23FA3" w:rsidDel="005F0E82">
          <w:rPr>
            <w:noProof/>
          </w:rPr>
          <w:t xml:space="preserve"> </w:t>
        </w:r>
      </w:ins>
      <w:r w:rsidR="003A7B8E" w:rsidRPr="00A23FA3">
        <w:rPr>
          <w:noProof/>
        </w:rPr>
        <w:lastRenderedPageBreak/>
        <w:drawing>
          <wp:inline distT="0" distB="0" distL="0" distR="0" wp14:anchorId="47ACB4D1" wp14:editId="47A19D2D">
            <wp:extent cx="5274310" cy="3597275"/>
            <wp:effectExtent l="0" t="0" r="2540"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597275"/>
                    </a:xfrm>
                    <a:prstGeom prst="rect">
                      <a:avLst/>
                    </a:prstGeom>
                  </pic:spPr>
                </pic:pic>
              </a:graphicData>
            </a:graphic>
          </wp:inline>
        </w:drawing>
      </w:r>
      <w:r w:rsidR="003A7B8E" w:rsidRPr="00A23FA3" w:rsidDel="005F0E82">
        <w:rPr>
          <w:noProof/>
        </w:rPr>
        <w:t xml:space="preserve"> </w:t>
      </w:r>
      <w:del w:id="4836" w:author="raye" w:date="2018-07-18T18:39:00Z">
        <w:r w:rsidR="00B440F8" w:rsidRPr="00A23FA3" w:rsidDel="005F0E82">
          <w:rPr>
            <w:noProof/>
          </w:rPr>
          <w:drawing>
            <wp:inline distT="0" distB="0" distL="0" distR="0" wp14:anchorId="30C91C4C" wp14:editId="07E94782">
              <wp:extent cx="5274310" cy="363093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630930"/>
                      </a:xfrm>
                      <a:prstGeom prst="rect">
                        <a:avLst/>
                      </a:prstGeom>
                    </pic:spPr>
                  </pic:pic>
                </a:graphicData>
              </a:graphic>
            </wp:inline>
          </w:drawing>
        </w:r>
      </w:del>
    </w:p>
    <w:p w14:paraId="1FB2B133" w14:textId="77777777" w:rsidR="00B440F8" w:rsidRPr="00A23FA3" w:rsidRDefault="00B440F8" w:rsidP="00B440F8"/>
    <w:p w14:paraId="2544ACCC" w14:textId="77777777" w:rsidR="00B440F8" w:rsidRPr="00A23FA3" w:rsidRDefault="00B440F8" w:rsidP="00B440F8">
      <w:pPr>
        <w:pStyle w:val="a0"/>
        <w:numPr>
          <w:ilvl w:val="0"/>
          <w:numId w:val="104"/>
        </w:numPr>
        <w:ind w:firstLineChars="0"/>
      </w:pPr>
      <w:r w:rsidRPr="00A23FA3">
        <w:t>19</w:t>
      </w:r>
      <w:r w:rsidRPr="00A23FA3">
        <w:rPr>
          <w:rFonts w:hint="eastAsia"/>
        </w:rPr>
        <w:t>流程</w:t>
      </w:r>
      <w:r w:rsidRPr="00A23FA3">
        <w:rPr>
          <w:rFonts w:hint="eastAsia"/>
        </w:rPr>
        <w:t xml:space="preserve"> </w:t>
      </w:r>
      <w:r w:rsidRPr="00A23FA3">
        <w:rPr>
          <w:rFonts w:hint="eastAsia"/>
        </w:rPr>
        <w:t>详情页</w:t>
      </w:r>
    </w:p>
    <w:p w14:paraId="56A5DB96" w14:textId="2F2F4BED" w:rsidR="00B440F8" w:rsidRPr="00A23FA3" w:rsidRDefault="003A7B8E" w:rsidP="00B440F8">
      <w:pPr>
        <w:pStyle w:val="a0"/>
        <w:ind w:left="420" w:firstLineChars="0" w:firstLine="0"/>
      </w:pPr>
      <w:r w:rsidRPr="00A23FA3">
        <w:rPr>
          <w:noProof/>
        </w:rPr>
        <w:drawing>
          <wp:inline distT="0" distB="0" distL="0" distR="0" wp14:anchorId="4480A16F" wp14:editId="702B78C6">
            <wp:extent cx="5274310" cy="39560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956050"/>
                    </a:xfrm>
                    <a:prstGeom prst="rect">
                      <a:avLst/>
                    </a:prstGeom>
                  </pic:spPr>
                </pic:pic>
              </a:graphicData>
            </a:graphic>
          </wp:inline>
        </w:drawing>
      </w:r>
    </w:p>
    <w:p w14:paraId="33E5DC4A" w14:textId="77777777" w:rsidR="00B440F8" w:rsidRPr="00A23FA3" w:rsidRDefault="00B440F8" w:rsidP="00B440F8">
      <w:pPr>
        <w:pStyle w:val="a0"/>
        <w:ind w:left="420" w:firstLineChars="0" w:firstLine="0"/>
      </w:pPr>
    </w:p>
    <w:p w14:paraId="1440D1B6" w14:textId="77777777" w:rsidR="00B440F8" w:rsidRPr="00A23FA3" w:rsidRDefault="00B440F8" w:rsidP="00B440F8">
      <w:pPr>
        <w:pStyle w:val="a0"/>
        <w:ind w:left="420" w:firstLineChars="0" w:firstLine="0"/>
      </w:pPr>
    </w:p>
    <w:p w14:paraId="15B9E9E5" w14:textId="230A044E" w:rsidR="00B440F8" w:rsidRPr="00A23FA3" w:rsidRDefault="00B440F8" w:rsidP="00B440F8"/>
    <w:p w14:paraId="184EA134" w14:textId="77777777" w:rsidR="00B440F8" w:rsidRPr="00A23FA3" w:rsidRDefault="00B440F8" w:rsidP="00B440F8"/>
    <w:p w14:paraId="1B8B0569" w14:textId="77777777" w:rsidR="00B440F8" w:rsidRPr="00A23FA3" w:rsidRDefault="00B440F8" w:rsidP="00B440F8">
      <w:pPr>
        <w:pStyle w:val="a0"/>
        <w:numPr>
          <w:ilvl w:val="0"/>
          <w:numId w:val="104"/>
        </w:numPr>
        <w:ind w:firstLineChars="0"/>
      </w:pPr>
      <w:r w:rsidRPr="00A23FA3">
        <w:rPr>
          <w:rFonts w:hint="eastAsia"/>
        </w:rPr>
        <w:t>#</w:t>
      </w:r>
      <w:r w:rsidRPr="00A23FA3">
        <w:t>4 ALL Forms</w:t>
      </w:r>
    </w:p>
    <w:p w14:paraId="3F5B457E" w14:textId="77777777" w:rsidR="00B440F8" w:rsidRPr="00A23FA3" w:rsidRDefault="00B440F8" w:rsidP="00B440F8">
      <w:r w:rsidRPr="00A23FA3">
        <w:rPr>
          <w:noProof/>
        </w:rPr>
        <w:drawing>
          <wp:inline distT="0" distB="0" distL="0" distR="0" wp14:anchorId="7A6D6A12" wp14:editId="528B1B44">
            <wp:extent cx="5274310" cy="36779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677920"/>
                    </a:xfrm>
                    <a:prstGeom prst="rect">
                      <a:avLst/>
                    </a:prstGeom>
                  </pic:spPr>
                </pic:pic>
              </a:graphicData>
            </a:graphic>
          </wp:inline>
        </w:drawing>
      </w:r>
    </w:p>
    <w:p w14:paraId="2B85BD07" w14:textId="77777777" w:rsidR="00B440F8" w:rsidRPr="00A23FA3" w:rsidRDefault="00B440F8" w:rsidP="00B440F8"/>
    <w:p w14:paraId="44B18F9B" w14:textId="77777777" w:rsidR="00B440F8" w:rsidRPr="00A23FA3" w:rsidRDefault="00B440F8" w:rsidP="00B440F8"/>
    <w:p w14:paraId="6ADF13E2" w14:textId="77777777" w:rsidR="00B440F8" w:rsidRPr="00A23FA3" w:rsidRDefault="00B440F8" w:rsidP="00B440F8"/>
    <w:p w14:paraId="0B0AB87F" w14:textId="77777777" w:rsidR="00B440F8" w:rsidRPr="00A23FA3" w:rsidRDefault="00B440F8" w:rsidP="00B440F8">
      <w:pPr>
        <w:pStyle w:val="215"/>
        <w:ind w:firstLine="480"/>
        <w:rPr>
          <w:rFonts w:asciiTheme="minorHAnsi" w:hAnsiTheme="minorHAnsi" w:cstheme="minorHAnsi"/>
          <w:sz w:val="24"/>
          <w:szCs w:val="24"/>
        </w:rPr>
      </w:pPr>
      <w:bookmarkStart w:id="4837" w:name="_Toc519582923"/>
      <w:bookmarkStart w:id="4838" w:name="_Toc520839513"/>
      <w:r w:rsidRPr="00A23FA3">
        <w:rPr>
          <w:rFonts w:asciiTheme="minorHAnsi" w:hAnsiTheme="minorHAnsi" w:cstheme="minorHAnsi"/>
          <w:sz w:val="24"/>
          <w:szCs w:val="24"/>
        </w:rPr>
        <w:lastRenderedPageBreak/>
        <w:t>3.2.13  Compliance Analyst</w:t>
      </w:r>
      <w:bookmarkEnd w:id="4837"/>
      <w:bookmarkEnd w:id="4838"/>
    </w:p>
    <w:p w14:paraId="35548920"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839" w:name="_Toc519582924"/>
      <w:bookmarkStart w:id="4840" w:name="_Toc520839514"/>
      <w:r w:rsidRPr="00A23FA3">
        <w:rPr>
          <w:rFonts w:ascii="Times New Roman" w:hAnsi="Times New Roman" w:cs="Times New Roman"/>
          <w:sz w:val="24"/>
          <w:szCs w:val="24"/>
        </w:rPr>
        <w:t>3.2.13.1. Brief introduction to function</w:t>
      </w:r>
      <w:bookmarkEnd w:id="4839"/>
      <w:bookmarkEnd w:id="4840"/>
    </w:p>
    <w:p w14:paraId="071D51D1" w14:textId="77777777" w:rsidR="00B440F8" w:rsidRPr="00A23FA3" w:rsidRDefault="00B440F8" w:rsidP="00B440F8">
      <w:r w:rsidRPr="00A23FA3">
        <w:object w:dxaOrig="12436" w:dyaOrig="17070" w14:anchorId="7EBD07A9">
          <v:shape id="_x0000_i1065" type="#_x0000_t75" style="width:417.75pt;height:568.5pt" o:ole="">
            <v:imagedata r:id="rId212" o:title=""/>
          </v:shape>
          <o:OLEObject Type="Embed" ProgID="Visio.Drawing.15" ShapeID="_x0000_i1065" DrawAspect="Content" ObjectID="_1595354648" r:id="rId213"/>
        </w:object>
      </w:r>
    </w:p>
    <w:p w14:paraId="0AD87374" w14:textId="77777777" w:rsidR="00B440F8" w:rsidRPr="00A23FA3" w:rsidRDefault="00B440F8" w:rsidP="00B440F8"/>
    <w:p w14:paraId="2CD1E948"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lastRenderedPageBreak/>
        <w:tab/>
        <w:t xml:space="preserve"> </w:t>
      </w:r>
      <w:bookmarkStart w:id="4841" w:name="_Toc519582925"/>
      <w:bookmarkStart w:id="4842" w:name="_Toc520839515"/>
      <w:r w:rsidRPr="00A23FA3">
        <w:rPr>
          <w:rFonts w:ascii="Times New Roman" w:hAnsi="Times New Roman" w:cs="Times New Roman"/>
          <w:sz w:val="24"/>
          <w:szCs w:val="24"/>
        </w:rPr>
        <w:t>3.2.13.2. Detailed description</w:t>
      </w:r>
      <w:bookmarkEnd w:id="4841"/>
      <w:bookmarkEnd w:id="4842"/>
    </w:p>
    <w:p w14:paraId="0BEF3538" w14:textId="77777777" w:rsidR="00B440F8" w:rsidRPr="00A23FA3" w:rsidRDefault="00B440F8" w:rsidP="00B440F8">
      <w:pPr>
        <w:pStyle w:val="a0"/>
        <w:numPr>
          <w:ilvl w:val="0"/>
          <w:numId w:val="104"/>
        </w:numPr>
        <w:ind w:firstLineChars="0"/>
      </w:pPr>
      <w:r w:rsidRPr="00A23FA3">
        <w:rPr>
          <w:rFonts w:hint="eastAsia"/>
        </w:rPr>
        <w:t>列表</w:t>
      </w:r>
    </w:p>
    <w:p w14:paraId="72D95273" w14:textId="77777777" w:rsidR="00B440F8" w:rsidRPr="00A23FA3" w:rsidRDefault="00B440F8" w:rsidP="00B440F8">
      <w:pPr>
        <w:pStyle w:val="a0"/>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A23FA3" w:rsidRPr="00A23FA3" w14:paraId="44A137AB"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163CECF5"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列表标签</w:t>
            </w:r>
            <w:r w:rsidRPr="00A23FA3">
              <w:rPr>
                <w:i/>
                <w:sz w:val="24"/>
                <w:szCs w:val="24"/>
              </w:rPr>
              <w:t>t</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A5B2B20"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对应状态</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924656"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tc>
      </w:tr>
      <w:tr w:rsidR="00A23FA3" w:rsidRPr="00A23FA3" w14:paraId="2AA58F7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E18092" w14:textId="77777777" w:rsidR="00B440F8" w:rsidRPr="00A23FA3" w:rsidRDefault="00B440F8" w:rsidP="00B440F8">
            <w:pPr>
              <w:rPr>
                <w:i/>
              </w:rPr>
            </w:pPr>
            <w:r w:rsidRPr="00A23FA3">
              <w:rPr>
                <w:rFonts w:hint="eastAsia"/>
                <w:i/>
              </w:rPr>
              <w:t>T</w:t>
            </w:r>
            <w:r w:rsidRPr="00A23FA3">
              <w:rPr>
                <w:i/>
              </w:rPr>
              <w:t>O DO LIST</w:t>
            </w:r>
          </w:p>
          <w:p w14:paraId="210E5EFF" w14:textId="77777777" w:rsidR="00B440F8" w:rsidRPr="00A23FA3" w:rsidRDefault="00B440F8" w:rsidP="00B440F8">
            <w:pPr>
              <w:rPr>
                <w:rFonts w:ascii="等线" w:eastAsia="等线" w:hAnsi="等线" w:cs="宋体"/>
                <w:b/>
                <w:bCs/>
                <w:i/>
                <w:kern w:val="0"/>
                <w:szCs w:val="21"/>
              </w:rPr>
            </w:pPr>
          </w:p>
        </w:tc>
        <w:tc>
          <w:tcPr>
            <w:tcW w:w="3690" w:type="dxa"/>
            <w:tcBorders>
              <w:top w:val="single" w:sz="4" w:space="0" w:color="auto"/>
              <w:left w:val="single" w:sz="4" w:space="0" w:color="auto"/>
              <w:bottom w:val="single" w:sz="4" w:space="0" w:color="auto"/>
              <w:right w:val="single" w:sz="4" w:space="0" w:color="auto"/>
            </w:tcBorders>
            <w:shd w:val="clear" w:color="auto" w:fill="auto"/>
            <w:vAlign w:val="center"/>
          </w:tcPr>
          <w:p w14:paraId="3F5F1D26"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9</w:t>
            </w:r>
            <w:r w:rsidRPr="00A23FA3">
              <w:rPr>
                <w:rFonts w:ascii="等线" w:eastAsia="等线" w:hAnsi="等线" w:cs="宋体" w:hint="eastAsia"/>
                <w:b/>
                <w:bCs/>
                <w:i/>
                <w:kern w:val="0"/>
                <w:szCs w:val="21"/>
              </w:rPr>
              <w:t>，1</w:t>
            </w:r>
            <w:r w:rsidRPr="00A23FA3">
              <w:rPr>
                <w:rFonts w:ascii="等线" w:eastAsia="等线" w:hAnsi="等线" w:cs="宋体"/>
                <w:b/>
                <w:bCs/>
                <w:i/>
                <w:kern w:val="0"/>
                <w:szCs w:val="21"/>
              </w:rPr>
              <w:t>0</w:t>
            </w:r>
          </w:p>
          <w:p w14:paraId="3EEE23B4"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14A, 14B</w:t>
            </w:r>
          </w:p>
          <w:p w14:paraId="50DC959E"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17, 18</w:t>
            </w:r>
          </w:p>
          <w:p w14:paraId="3964B773"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31A, 31B</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7DE8394" w14:textId="77777777" w:rsidR="00B440F8" w:rsidRPr="00A23FA3" w:rsidRDefault="00B440F8" w:rsidP="00B440F8">
            <w:pPr>
              <w:rPr>
                <w:i/>
              </w:rPr>
            </w:pPr>
            <w:r w:rsidRPr="00A23FA3">
              <w:rPr>
                <w:rFonts w:hint="eastAsia"/>
                <w:i/>
              </w:rPr>
              <w:t>第一次收到</w:t>
            </w:r>
            <w:r w:rsidRPr="00A23FA3">
              <w:rPr>
                <w:rFonts w:hint="eastAsia"/>
                <w:i/>
              </w:rPr>
              <w:t>C</w:t>
            </w:r>
            <w:r w:rsidRPr="00A23FA3">
              <w:rPr>
                <w:i/>
              </w:rPr>
              <w:t>S</w:t>
            </w:r>
            <w:r w:rsidRPr="00A23FA3">
              <w:rPr>
                <w:rFonts w:hint="eastAsia"/>
                <w:i/>
              </w:rPr>
              <w:t>分配来的</w:t>
            </w:r>
          </w:p>
          <w:p w14:paraId="5E6AA592" w14:textId="77777777" w:rsidR="00B440F8" w:rsidRPr="00A23FA3" w:rsidRDefault="00B440F8" w:rsidP="00B440F8">
            <w:pPr>
              <w:rPr>
                <w:i/>
              </w:rPr>
            </w:pPr>
            <w:r w:rsidRPr="00A23FA3">
              <w:rPr>
                <w:rFonts w:hint="eastAsia"/>
                <w:i/>
              </w:rPr>
              <w:t>收到</w:t>
            </w:r>
            <w:r w:rsidRPr="00A23FA3">
              <w:rPr>
                <w:rFonts w:hint="eastAsia"/>
                <w:i/>
              </w:rPr>
              <w:t>L</w:t>
            </w:r>
            <w:r w:rsidRPr="00A23FA3">
              <w:rPr>
                <w:i/>
              </w:rPr>
              <w:t>CD</w:t>
            </w:r>
            <w:r w:rsidRPr="00A23FA3">
              <w:rPr>
                <w:rFonts w:hint="eastAsia"/>
                <w:i/>
              </w:rPr>
              <w:t>发来的，添</w:t>
            </w:r>
            <w:r w:rsidRPr="00A23FA3">
              <w:rPr>
                <w:rFonts w:hint="eastAsia"/>
                <w:i/>
              </w:rPr>
              <w:t>#</w:t>
            </w:r>
            <w:r w:rsidRPr="00A23FA3">
              <w:rPr>
                <w:i/>
              </w:rPr>
              <w:t>3</w:t>
            </w:r>
          </w:p>
          <w:p w14:paraId="3C5EC5F4" w14:textId="77777777" w:rsidR="00B440F8" w:rsidRPr="00A23FA3" w:rsidRDefault="00B440F8" w:rsidP="00B440F8">
            <w:pPr>
              <w:rPr>
                <w:i/>
              </w:rPr>
            </w:pPr>
            <w:r w:rsidRPr="00A23FA3">
              <w:rPr>
                <w:rFonts w:hint="eastAsia"/>
                <w:i/>
              </w:rPr>
              <w:t>被</w:t>
            </w:r>
            <w:r w:rsidRPr="00A23FA3">
              <w:rPr>
                <w:rFonts w:hint="eastAsia"/>
                <w:i/>
              </w:rPr>
              <w:t>C</w:t>
            </w:r>
            <w:r w:rsidRPr="00A23FA3">
              <w:rPr>
                <w:i/>
              </w:rPr>
              <w:t>S</w:t>
            </w:r>
            <w:r w:rsidRPr="00A23FA3">
              <w:rPr>
                <w:rFonts w:hint="eastAsia"/>
                <w:i/>
              </w:rPr>
              <w:t>打回添</w:t>
            </w:r>
            <w:r w:rsidRPr="00A23FA3">
              <w:rPr>
                <w:rFonts w:hint="eastAsia"/>
                <w:i/>
              </w:rPr>
              <w:t>#</w:t>
            </w:r>
            <w:r w:rsidRPr="00A23FA3">
              <w:rPr>
                <w:i/>
              </w:rPr>
              <w:t>4</w:t>
            </w:r>
          </w:p>
          <w:p w14:paraId="1ADCFB68" w14:textId="77777777" w:rsidR="00B440F8" w:rsidRPr="00A23FA3" w:rsidRDefault="00B440F8" w:rsidP="00B440F8">
            <w:pPr>
              <w:rPr>
                <w:i/>
              </w:rPr>
            </w:pPr>
            <w:r w:rsidRPr="00A23FA3">
              <w:rPr>
                <w:rFonts w:hint="eastAsia"/>
                <w:i/>
              </w:rPr>
              <w:t>被</w:t>
            </w:r>
            <w:r w:rsidRPr="00A23FA3">
              <w:rPr>
                <w:rFonts w:hint="eastAsia"/>
                <w:i/>
              </w:rPr>
              <w:t>B</w:t>
            </w:r>
            <w:r w:rsidRPr="00A23FA3">
              <w:rPr>
                <w:i/>
              </w:rPr>
              <w:t>SA</w:t>
            </w:r>
            <w:r w:rsidRPr="00A23FA3">
              <w:rPr>
                <w:rFonts w:hint="eastAsia"/>
                <w:i/>
              </w:rPr>
              <w:t>打给</w:t>
            </w:r>
            <w:r w:rsidRPr="00A23FA3">
              <w:rPr>
                <w:rFonts w:hint="eastAsia"/>
                <w:i/>
              </w:rPr>
              <w:t>C</w:t>
            </w:r>
            <w:r w:rsidRPr="00A23FA3">
              <w:rPr>
                <w:i/>
              </w:rPr>
              <w:t>S</w:t>
            </w:r>
            <w:r w:rsidRPr="00A23FA3">
              <w:rPr>
                <w:rFonts w:hint="eastAsia"/>
                <w:i/>
              </w:rPr>
              <w:t>打回重处理</w:t>
            </w:r>
          </w:p>
        </w:tc>
      </w:tr>
      <w:tr w:rsidR="00A23FA3" w:rsidRPr="00A23FA3" w14:paraId="3962244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04F18F59" w14:textId="6945D476" w:rsidR="00A060DB" w:rsidRPr="00A23FA3" w:rsidRDefault="00A060DB" w:rsidP="00B440F8">
            <w:pPr>
              <w:rPr>
                <w:i/>
              </w:rPr>
            </w:pPr>
            <w:r w:rsidRPr="00A23FA3">
              <w:rPr>
                <w:rFonts w:ascii="等线" w:eastAsia="等线" w:hAnsi="等线"/>
                <w:szCs w:val="21"/>
              </w:rPr>
              <w:t>Pending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4214EDD3" w14:textId="375D9F25" w:rsidR="00A060DB" w:rsidRPr="00A23FA3" w:rsidRDefault="00A060DB" w:rsidP="00B440F8">
            <w:pPr>
              <w:rPr>
                <w:rFonts w:ascii="等线" w:eastAsia="等线" w:hAnsi="等线" w:cs="宋体"/>
                <w:i/>
                <w:kern w:val="0"/>
                <w:szCs w:val="21"/>
              </w:rPr>
            </w:pPr>
            <w:r w:rsidRPr="00A23FA3">
              <w:rPr>
                <w:rFonts w:ascii="等线" w:eastAsia="等线" w:hAnsi="等线" w:cs="宋体"/>
                <w:i/>
                <w:kern w:val="0"/>
                <w:szCs w:val="21"/>
              </w:rPr>
              <w:t>11(</w:t>
            </w:r>
            <w:r w:rsidRPr="00A23FA3">
              <w:rPr>
                <w:rFonts w:ascii="等线" w:eastAsia="等线" w:hAnsi="等线" w:cs="宋体" w:hint="eastAsia"/>
                <w:i/>
                <w:kern w:val="0"/>
                <w:szCs w:val="21"/>
              </w:rPr>
              <w:t>含)之后的状态扣除以上&amp;以下</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F47CBD" w14:textId="4BE1C01A" w:rsidR="00A060DB" w:rsidRPr="00A23FA3" w:rsidRDefault="00AE0DFC" w:rsidP="00B440F8">
            <w:pPr>
              <w:rPr>
                <w:i/>
                <w:sz w:val="24"/>
                <w:szCs w:val="24"/>
              </w:rPr>
            </w:pPr>
            <w:r w:rsidRPr="00A23FA3">
              <w:rPr>
                <w:rFonts w:hint="eastAsia"/>
                <w:i/>
                <w:sz w:val="24"/>
                <w:szCs w:val="24"/>
              </w:rPr>
              <w:t>详见状态表</w:t>
            </w:r>
          </w:p>
        </w:tc>
      </w:tr>
      <w:tr w:rsidR="00B440F8" w:rsidRPr="00A23FA3" w14:paraId="64D2D6F8"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2C7E658F" w14:textId="3AE821BF" w:rsidR="00B440F8" w:rsidRPr="00A23FA3" w:rsidRDefault="001B6A19" w:rsidP="00B440F8">
            <w:pPr>
              <w:rPr>
                <w:rFonts w:ascii="等线" w:eastAsia="等线" w:hAnsi="等线" w:cs="宋体"/>
                <w:i/>
                <w:kern w:val="0"/>
                <w:szCs w:val="21"/>
              </w:rPr>
            </w:pPr>
            <w:r w:rsidRPr="001B6A19">
              <w:rPr>
                <w:i/>
                <w:color w:val="FF0000"/>
              </w:rPr>
              <w:t>History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080AECCE" w14:textId="3EC52119" w:rsidR="00B440F8" w:rsidRPr="00A23FA3" w:rsidRDefault="00B440F8" w:rsidP="00B440F8">
            <w:pPr>
              <w:rPr>
                <w:rFonts w:ascii="等线" w:eastAsia="等线" w:hAnsi="等线" w:cs="宋体"/>
                <w:i/>
                <w:kern w:val="0"/>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62B43C0" w14:textId="77777777" w:rsidR="00B440F8" w:rsidRPr="00A23FA3" w:rsidRDefault="00B440F8" w:rsidP="00B440F8">
            <w:pPr>
              <w:rPr>
                <w:i/>
                <w:sz w:val="24"/>
                <w:szCs w:val="24"/>
              </w:rPr>
            </w:pPr>
            <w:r w:rsidRPr="00A23FA3">
              <w:rPr>
                <w:rFonts w:hint="eastAsia"/>
                <w:i/>
                <w:sz w:val="24"/>
                <w:szCs w:val="24"/>
              </w:rPr>
              <w:t>详见状态表</w:t>
            </w:r>
          </w:p>
        </w:tc>
      </w:tr>
    </w:tbl>
    <w:p w14:paraId="078DC71B" w14:textId="77777777" w:rsidR="00B440F8" w:rsidRPr="00A23FA3" w:rsidRDefault="00B440F8" w:rsidP="00B440F8"/>
    <w:p w14:paraId="651C1692" w14:textId="77777777" w:rsidR="00B440F8" w:rsidRPr="00A23FA3" w:rsidRDefault="00B440F8" w:rsidP="00B440F8"/>
    <w:p w14:paraId="019ACEFC" w14:textId="77777777" w:rsidR="00B440F8" w:rsidRPr="00A23FA3" w:rsidRDefault="00B440F8">
      <w:pPr>
        <w:pStyle w:val="a0"/>
        <w:numPr>
          <w:ilvl w:val="0"/>
          <w:numId w:val="221"/>
        </w:numPr>
        <w:ind w:firstLineChars="0"/>
        <w:pPrChange w:id="4843" w:author="raye" w:date="2018-07-17T18:06:00Z">
          <w:pPr>
            <w:pStyle w:val="a0"/>
            <w:numPr>
              <w:numId w:val="86"/>
            </w:numPr>
            <w:ind w:left="420" w:firstLineChars="0" w:hanging="420"/>
          </w:pPr>
        </w:pPrChange>
      </w:pPr>
      <w:r w:rsidRPr="00A23FA3">
        <w:rPr>
          <w:rFonts w:hint="eastAsia"/>
        </w:rPr>
        <w:t>各状态控件变化</w:t>
      </w:r>
    </w:p>
    <w:p w14:paraId="2B035B43" w14:textId="77777777" w:rsidR="00B440F8" w:rsidRPr="00A23FA3" w:rsidRDefault="00B440F8" w:rsidP="00B440F8"/>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A23FA3" w:rsidRPr="00A23FA3" w14:paraId="4AE60A12" w14:textId="77777777" w:rsidTr="00B440F8">
        <w:trPr>
          <w:trHeight w:val="300"/>
          <w:tblHeader/>
        </w:trPr>
        <w:tc>
          <w:tcPr>
            <w:tcW w:w="839" w:type="dxa"/>
            <w:shd w:val="clear" w:color="000000" w:fill="BFBFBF"/>
            <w:vAlign w:val="center"/>
            <w:hideMark/>
          </w:tcPr>
          <w:p w14:paraId="3AD0D848" w14:textId="77777777" w:rsidR="00B440F8" w:rsidRPr="00A23FA3" w:rsidRDefault="00B440F8" w:rsidP="00B440F8">
            <w:pPr>
              <w:widowControl/>
              <w:jc w:val="center"/>
              <w:rPr>
                <w:rFonts w:ascii="Calibri" w:eastAsia="宋体" w:hAnsi="Calibri" w:cstheme="minorHAnsi"/>
                <w:b/>
                <w:kern w:val="0"/>
                <w:szCs w:val="21"/>
              </w:rPr>
            </w:pPr>
            <w:r w:rsidRPr="00A23FA3">
              <w:rPr>
                <w:rFonts w:ascii="Calibri" w:eastAsia="宋体" w:hAnsi="Calibri" w:cstheme="minorHAnsi"/>
                <w:b/>
                <w:kern w:val="0"/>
                <w:szCs w:val="21"/>
              </w:rPr>
              <w:t>Step</w:t>
            </w:r>
          </w:p>
        </w:tc>
        <w:tc>
          <w:tcPr>
            <w:tcW w:w="1976" w:type="dxa"/>
            <w:shd w:val="clear" w:color="000000" w:fill="BFBFBF"/>
            <w:vAlign w:val="center"/>
            <w:hideMark/>
          </w:tcPr>
          <w:p w14:paraId="7906174F"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动作</w:t>
            </w:r>
          </w:p>
        </w:tc>
        <w:tc>
          <w:tcPr>
            <w:tcW w:w="1908" w:type="dxa"/>
            <w:shd w:val="clear" w:color="000000" w:fill="BFBFBF"/>
            <w:vAlign w:val="center"/>
            <w:hideMark/>
          </w:tcPr>
          <w:p w14:paraId="79B92F6D"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位置</w:t>
            </w:r>
          </w:p>
        </w:tc>
        <w:tc>
          <w:tcPr>
            <w:tcW w:w="1882" w:type="dxa"/>
            <w:shd w:val="clear" w:color="000000" w:fill="BFBFBF"/>
            <w:vAlign w:val="center"/>
            <w:hideMark/>
          </w:tcPr>
          <w:p w14:paraId="505D6102"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类型</w:t>
            </w:r>
          </w:p>
        </w:tc>
        <w:tc>
          <w:tcPr>
            <w:tcW w:w="2434" w:type="dxa"/>
            <w:shd w:val="clear" w:color="000000" w:fill="BFBFBF"/>
            <w:vAlign w:val="center"/>
            <w:hideMark/>
          </w:tcPr>
          <w:p w14:paraId="295F5FAC"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内容</w:t>
            </w:r>
          </w:p>
        </w:tc>
      </w:tr>
      <w:tr w:rsidR="00A23FA3" w:rsidRPr="00A23FA3" w14:paraId="70CDF74C" w14:textId="77777777" w:rsidTr="00B440F8">
        <w:trPr>
          <w:trHeight w:val="570"/>
        </w:trPr>
        <w:tc>
          <w:tcPr>
            <w:tcW w:w="839" w:type="dxa"/>
            <w:vMerge w:val="restart"/>
            <w:shd w:val="clear" w:color="auto" w:fill="auto"/>
            <w:vAlign w:val="center"/>
            <w:hideMark/>
          </w:tcPr>
          <w:p w14:paraId="761D4467"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9</w:t>
            </w:r>
          </w:p>
        </w:tc>
        <w:tc>
          <w:tcPr>
            <w:tcW w:w="1976" w:type="dxa"/>
            <w:vMerge w:val="restart"/>
            <w:shd w:val="clear" w:color="auto" w:fill="auto"/>
            <w:vAlign w:val="center"/>
            <w:hideMark/>
          </w:tcPr>
          <w:p w14:paraId="5BD62AE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CA</w:t>
            </w:r>
            <w:r w:rsidRPr="00A23FA3">
              <w:rPr>
                <w:rFonts w:ascii="Calibri" w:eastAsia="宋体" w:hAnsi="Calibri" w:cstheme="minorHAnsi" w:hint="eastAsia"/>
                <w:kern w:val="0"/>
                <w:szCs w:val="21"/>
              </w:rPr>
              <w:t>第一次收到</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分配给的</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p>
        </w:tc>
        <w:tc>
          <w:tcPr>
            <w:tcW w:w="1908" w:type="dxa"/>
            <w:shd w:val="clear" w:color="auto" w:fill="auto"/>
            <w:hideMark/>
          </w:tcPr>
          <w:p w14:paraId="42382FE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hideMark/>
          </w:tcPr>
          <w:p w14:paraId="0092071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hideMark/>
          </w:tcPr>
          <w:p w14:paraId="7D27895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p>
        </w:tc>
      </w:tr>
      <w:tr w:rsidR="00A23FA3" w:rsidRPr="00A23FA3" w14:paraId="0949A49D" w14:textId="77777777" w:rsidTr="00B440F8">
        <w:trPr>
          <w:trHeight w:val="570"/>
        </w:trPr>
        <w:tc>
          <w:tcPr>
            <w:tcW w:w="839" w:type="dxa"/>
            <w:vMerge/>
            <w:shd w:val="clear" w:color="auto" w:fill="auto"/>
            <w:vAlign w:val="center"/>
          </w:tcPr>
          <w:p w14:paraId="289518AB"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AE02DE9"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054E430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266E0EE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673F7A7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r>
      <w:tr w:rsidR="00A23FA3" w:rsidRPr="00A23FA3" w14:paraId="513F8467" w14:textId="77777777" w:rsidTr="00B440F8">
        <w:trPr>
          <w:trHeight w:val="570"/>
        </w:trPr>
        <w:tc>
          <w:tcPr>
            <w:tcW w:w="839" w:type="dxa"/>
            <w:vMerge/>
            <w:shd w:val="clear" w:color="auto" w:fill="auto"/>
            <w:vAlign w:val="center"/>
          </w:tcPr>
          <w:p w14:paraId="693CC0CC"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ABD40ED"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2970B6BD"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41F470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1EF5A82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52635460" w14:textId="77777777" w:rsidTr="00B440F8">
        <w:trPr>
          <w:trHeight w:val="570"/>
        </w:trPr>
        <w:tc>
          <w:tcPr>
            <w:tcW w:w="839" w:type="dxa"/>
            <w:vMerge/>
            <w:shd w:val="clear" w:color="auto" w:fill="auto"/>
            <w:vAlign w:val="center"/>
          </w:tcPr>
          <w:p w14:paraId="0CC746C7"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3F2EE39"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29A9E7CF"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762EC7A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7BADB771" w14:textId="456670BD"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625D4E65" w14:textId="77777777" w:rsidTr="00B440F8">
        <w:trPr>
          <w:trHeight w:val="570"/>
        </w:trPr>
        <w:tc>
          <w:tcPr>
            <w:tcW w:w="839" w:type="dxa"/>
            <w:vMerge/>
            <w:shd w:val="clear" w:color="auto" w:fill="auto"/>
            <w:vAlign w:val="center"/>
          </w:tcPr>
          <w:p w14:paraId="47A8B72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E860EB5"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67EF058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57B4DD3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09795DE" w14:textId="733703F8" w:rsidR="00B440F8" w:rsidRPr="00E85E4F" w:rsidRDefault="00B440F8" w:rsidP="00B440F8">
            <w:pPr>
              <w:widowControl/>
              <w:jc w:val="left"/>
              <w:rPr>
                <w:rFonts w:ascii="Calibri" w:eastAsia="宋体" w:hAnsi="Calibri" w:cstheme="minorHAnsi" w:hint="eastAsia"/>
                <w:kern w:val="0"/>
                <w:szCs w:val="21"/>
              </w:rPr>
            </w:pPr>
            <w:r w:rsidRPr="00E85E4F">
              <w:rPr>
                <w:rFonts w:ascii="Calibri" w:eastAsia="宋体" w:hAnsi="Calibri" w:cstheme="minorHAnsi" w:hint="eastAsia"/>
                <w:strike/>
                <w:color w:val="FF0000"/>
                <w:kern w:val="0"/>
                <w:szCs w:val="21"/>
              </w:rPr>
              <w:t>最多</w:t>
            </w:r>
            <w:r w:rsidRPr="00E85E4F">
              <w:rPr>
                <w:rFonts w:ascii="Calibri" w:eastAsia="宋体" w:hAnsi="Calibri" w:cstheme="minorHAnsi" w:hint="eastAsia"/>
                <w:strike/>
                <w:color w:val="FF0000"/>
                <w:kern w:val="0"/>
                <w:szCs w:val="21"/>
              </w:rPr>
              <w:t>E</w:t>
            </w:r>
            <w:r w:rsidRPr="00E85E4F">
              <w:rPr>
                <w:rFonts w:ascii="Calibri" w:eastAsia="宋体" w:hAnsi="Calibri" w:cstheme="minorHAnsi"/>
                <w:strike/>
                <w:color w:val="FF0000"/>
                <w:kern w:val="0"/>
                <w:szCs w:val="21"/>
              </w:rPr>
              <w:t>DD&amp;1#&amp;2#</w:t>
            </w:r>
            <w:r w:rsidRPr="00E85E4F">
              <w:rPr>
                <w:rFonts w:ascii="Calibri" w:eastAsia="宋体" w:hAnsi="Calibri" w:cstheme="minorHAnsi" w:hint="eastAsia"/>
                <w:strike/>
                <w:color w:val="FF0000"/>
                <w:kern w:val="0"/>
                <w:szCs w:val="21"/>
              </w:rPr>
              <w:t>，回复</w:t>
            </w:r>
            <w:r w:rsidRPr="00E85E4F">
              <w:rPr>
                <w:rFonts w:ascii="Calibri" w:eastAsia="宋体" w:hAnsi="Calibri" w:cstheme="minorHAnsi"/>
                <w:strike/>
                <w:color w:val="FF0000"/>
                <w:kern w:val="0"/>
                <w:szCs w:val="21"/>
              </w:rPr>
              <w:t>2#&amp;EDD(3</w:t>
            </w:r>
            <w:r w:rsidRPr="00E85E4F">
              <w:rPr>
                <w:rFonts w:ascii="Calibri" w:eastAsia="宋体" w:hAnsi="Calibri" w:cstheme="minorHAnsi" w:hint="eastAsia"/>
                <w:strike/>
                <w:color w:val="FF0000"/>
                <w:kern w:val="0"/>
                <w:szCs w:val="21"/>
              </w:rPr>
              <w:t>张表全是待处理</w:t>
            </w:r>
            <w:r w:rsidRPr="00E85E4F">
              <w:rPr>
                <w:rFonts w:ascii="Calibri" w:eastAsia="宋体" w:hAnsi="Calibri" w:cstheme="minorHAnsi" w:hint="eastAsia"/>
                <w:strike/>
                <w:color w:val="FF0000"/>
                <w:kern w:val="0"/>
                <w:szCs w:val="21"/>
              </w:rPr>
              <w:t>)</w:t>
            </w:r>
            <w:r w:rsidR="00E85E4F">
              <w:rPr>
                <w:rFonts w:ascii="Calibri" w:eastAsia="宋体" w:hAnsi="Calibri" w:cstheme="minorHAnsi"/>
                <w:color w:val="FF0000"/>
                <w:kern w:val="0"/>
                <w:szCs w:val="21"/>
              </w:rPr>
              <w:t xml:space="preserve">  </w:t>
            </w:r>
            <w:r w:rsidR="00E85E4F">
              <w:rPr>
                <w:rFonts w:ascii="Calibri" w:eastAsia="宋体" w:hAnsi="Calibri" w:cstheme="minorHAnsi" w:hint="eastAsia"/>
                <w:color w:val="FF0000"/>
                <w:kern w:val="0"/>
                <w:szCs w:val="21"/>
              </w:rPr>
              <w:t>有</w:t>
            </w:r>
          </w:p>
        </w:tc>
      </w:tr>
      <w:tr w:rsidR="00A23FA3" w:rsidRPr="00A23FA3" w14:paraId="5229BFED" w14:textId="77777777" w:rsidTr="00B440F8">
        <w:trPr>
          <w:trHeight w:val="570"/>
        </w:trPr>
        <w:tc>
          <w:tcPr>
            <w:tcW w:w="839" w:type="dxa"/>
            <w:vMerge/>
            <w:shd w:val="clear" w:color="auto" w:fill="auto"/>
            <w:vAlign w:val="center"/>
          </w:tcPr>
          <w:p w14:paraId="30957659"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0E9FF42"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5BF27964"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027D94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3C669FC"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3DDC9415"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CS</w:t>
            </w:r>
          </w:p>
        </w:tc>
      </w:tr>
      <w:tr w:rsidR="00A23FA3" w:rsidRPr="00A23FA3" w14:paraId="6C0830B0" w14:textId="77777777" w:rsidTr="00B440F8">
        <w:trPr>
          <w:trHeight w:val="570"/>
        </w:trPr>
        <w:tc>
          <w:tcPr>
            <w:tcW w:w="839" w:type="dxa"/>
            <w:vMerge/>
            <w:shd w:val="clear" w:color="auto" w:fill="auto"/>
            <w:vAlign w:val="center"/>
          </w:tcPr>
          <w:p w14:paraId="26B4D266"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1F84ABB"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2D5799D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14B57F8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11EA7E9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574D33AA" w14:textId="77777777" w:rsidTr="00B440F8">
        <w:trPr>
          <w:trHeight w:val="570"/>
        </w:trPr>
        <w:tc>
          <w:tcPr>
            <w:tcW w:w="839" w:type="dxa"/>
            <w:vMerge/>
            <w:shd w:val="clear" w:color="auto" w:fill="auto"/>
            <w:vAlign w:val="center"/>
          </w:tcPr>
          <w:p w14:paraId="3C063D9D"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6768EF8"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D579F4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45854E5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61A3AC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2AD4FA4E" w14:textId="77777777" w:rsidTr="00B440F8">
        <w:trPr>
          <w:trHeight w:val="570"/>
        </w:trPr>
        <w:tc>
          <w:tcPr>
            <w:tcW w:w="839" w:type="dxa"/>
            <w:vMerge/>
            <w:shd w:val="clear" w:color="auto" w:fill="auto"/>
            <w:vAlign w:val="center"/>
          </w:tcPr>
          <w:p w14:paraId="47C3DF04"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04F89A0"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65F8B8D"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5A79848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2DEF762"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3EC51C21" w14:textId="34E75C50" w:rsidR="00B440F8" w:rsidRPr="00A23FA3" w:rsidRDefault="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Change w:id="4844" w:author="raye" w:date="2018-07-18T18:53: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45" w:author="raye" w:date="2018-07-18T18:53:00Z">
                  <w:rPr>
                    <w:rFonts w:ascii="等线" w:eastAsia="等线" w:hAnsi="等线" w:cstheme="minorHAnsi" w:hint="eastAsia"/>
                    <w:color w:val="FF0000"/>
                    <w:kern w:val="0"/>
                    <w:szCs w:val="21"/>
                  </w:rPr>
                </w:rPrChange>
              </w:rPr>
              <w:t>（</w:t>
            </w:r>
            <w:ins w:id="4846" w:author="raye" w:date="2018-07-18T18:53:00Z">
              <w:r w:rsidR="00FA47C0" w:rsidRPr="00A23FA3">
                <w:rPr>
                  <w:rFonts w:ascii="等线" w:eastAsia="等线" w:hAnsi="等线" w:cstheme="minorHAnsi" w:hint="eastAsia"/>
                  <w:kern w:val="0"/>
                  <w:szCs w:val="21"/>
                  <w:rPrChange w:id="4847" w:author="raye" w:date="2018-07-18T18:53:00Z">
                    <w:rPr>
                      <w:rFonts w:ascii="等线" w:eastAsia="等线" w:hAnsi="等线" w:cstheme="minorHAnsi" w:hint="eastAsia"/>
                      <w:color w:val="FF0000"/>
                      <w:kern w:val="0"/>
                      <w:szCs w:val="21"/>
                    </w:rPr>
                  </w:rPrChange>
                </w:rPr>
                <w:t>可编辑页</w:t>
              </w:r>
            </w:ins>
            <w:del w:id="4848" w:author="raye" w:date="2018-07-18T18:53:00Z">
              <w:r w:rsidRPr="00A23FA3" w:rsidDel="00FA47C0">
                <w:rPr>
                  <w:rFonts w:ascii="等线" w:eastAsia="等线" w:hAnsi="等线" w:cstheme="minorHAnsi" w:hint="eastAsia"/>
                  <w:kern w:val="0"/>
                  <w:szCs w:val="21"/>
                  <w:rPrChange w:id="4849" w:author="raye" w:date="2018-07-18T18:53:00Z">
                    <w:rPr>
                      <w:rFonts w:ascii="等线" w:eastAsia="等线" w:hAnsi="等线" w:cstheme="minorHAnsi" w:hint="eastAsia"/>
                      <w:color w:val="FF0000"/>
                      <w:kern w:val="0"/>
                      <w:szCs w:val="21"/>
                    </w:rPr>
                  </w:rPrChange>
                </w:rPr>
                <w:delText>能否编辑待确认</w:delText>
              </w:r>
            </w:del>
            <w:r w:rsidRPr="00A23FA3">
              <w:rPr>
                <w:rFonts w:ascii="等线" w:eastAsia="等线" w:hAnsi="等线" w:cstheme="minorHAnsi" w:hint="eastAsia"/>
                <w:kern w:val="0"/>
                <w:szCs w:val="21"/>
              </w:rPr>
              <w:t>）</w:t>
            </w:r>
          </w:p>
        </w:tc>
      </w:tr>
      <w:tr w:rsidR="00A23FA3" w:rsidRPr="00A23FA3" w14:paraId="45715D32" w14:textId="77777777" w:rsidTr="00B440F8">
        <w:trPr>
          <w:trHeight w:val="570"/>
        </w:trPr>
        <w:tc>
          <w:tcPr>
            <w:tcW w:w="839" w:type="dxa"/>
            <w:vMerge w:val="restart"/>
            <w:shd w:val="clear" w:color="auto" w:fill="auto"/>
            <w:vAlign w:val="center"/>
          </w:tcPr>
          <w:p w14:paraId="4793446C"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10</w:t>
            </w:r>
          </w:p>
        </w:tc>
        <w:tc>
          <w:tcPr>
            <w:tcW w:w="1976" w:type="dxa"/>
            <w:vMerge w:val="restart"/>
            <w:shd w:val="clear" w:color="auto" w:fill="auto"/>
            <w:vAlign w:val="center"/>
          </w:tcPr>
          <w:p w14:paraId="77B4C50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Refer to CS</w:t>
            </w:r>
          </w:p>
        </w:tc>
        <w:tc>
          <w:tcPr>
            <w:tcW w:w="1908" w:type="dxa"/>
            <w:shd w:val="clear" w:color="auto" w:fill="auto"/>
          </w:tcPr>
          <w:p w14:paraId="6CF705DD" w14:textId="3BABD4A9" w:rsidR="00B440F8" w:rsidRPr="00A23FA3" w:rsidRDefault="00AE0DFC"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hint="eastAsia"/>
                <w:i/>
              </w:rPr>
              <w:t>列表</w:t>
            </w:r>
          </w:p>
        </w:tc>
        <w:tc>
          <w:tcPr>
            <w:tcW w:w="1882" w:type="dxa"/>
            <w:shd w:val="clear" w:color="auto" w:fill="auto"/>
            <w:vAlign w:val="center"/>
          </w:tcPr>
          <w:p w14:paraId="5BA8E03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78ADFA8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74A4EE03" w14:textId="77777777" w:rsidTr="00B440F8">
        <w:trPr>
          <w:trHeight w:val="570"/>
        </w:trPr>
        <w:tc>
          <w:tcPr>
            <w:tcW w:w="839" w:type="dxa"/>
            <w:vMerge/>
            <w:shd w:val="clear" w:color="auto" w:fill="auto"/>
            <w:vAlign w:val="center"/>
          </w:tcPr>
          <w:p w14:paraId="291111B8"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EE18F6C"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7E47D1F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244EBF4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7C0C083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不再允许修改</w:t>
            </w:r>
          </w:p>
        </w:tc>
      </w:tr>
      <w:tr w:rsidR="00A23FA3" w:rsidRPr="00A23FA3" w14:paraId="732EECC2" w14:textId="77777777" w:rsidTr="00B440F8">
        <w:trPr>
          <w:trHeight w:val="570"/>
        </w:trPr>
        <w:tc>
          <w:tcPr>
            <w:tcW w:w="839" w:type="dxa"/>
            <w:vMerge/>
            <w:shd w:val="clear" w:color="auto" w:fill="auto"/>
            <w:vAlign w:val="center"/>
          </w:tcPr>
          <w:p w14:paraId="764BF1FB"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A8F24FD"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08AF306"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2D9A035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87F42D4"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15337C29"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CS</w:t>
            </w:r>
            <w:r w:rsidRPr="00A23FA3">
              <w:rPr>
                <w:rFonts w:ascii="Calibri" w:eastAsia="宋体" w:hAnsi="Calibri" w:cstheme="minorHAnsi" w:hint="eastAsia"/>
                <w:kern w:val="0"/>
                <w:szCs w:val="21"/>
              </w:rPr>
              <w:t>消失</w:t>
            </w:r>
          </w:p>
        </w:tc>
      </w:tr>
      <w:tr w:rsidR="00A23FA3" w:rsidRPr="00A23FA3" w14:paraId="44A5458F" w14:textId="77777777" w:rsidTr="00B440F8">
        <w:trPr>
          <w:trHeight w:val="570"/>
        </w:trPr>
        <w:tc>
          <w:tcPr>
            <w:tcW w:w="839" w:type="dxa"/>
            <w:vMerge/>
            <w:shd w:val="clear" w:color="auto" w:fill="auto"/>
            <w:vAlign w:val="center"/>
          </w:tcPr>
          <w:p w14:paraId="6A3DD3B2"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60EF525E"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5837BFE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6DCA065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7A630AE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06531975" w14:textId="77777777" w:rsidTr="00B440F8">
        <w:trPr>
          <w:trHeight w:val="570"/>
        </w:trPr>
        <w:tc>
          <w:tcPr>
            <w:tcW w:w="839" w:type="dxa"/>
            <w:vMerge/>
            <w:shd w:val="clear" w:color="auto" w:fill="auto"/>
            <w:vAlign w:val="center"/>
          </w:tcPr>
          <w:p w14:paraId="517B4273"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0B1086D"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229CFE7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7BDBC06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3871F1B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2A421129" w14:textId="77777777" w:rsidTr="00B440F8">
        <w:trPr>
          <w:trHeight w:val="570"/>
        </w:trPr>
        <w:tc>
          <w:tcPr>
            <w:tcW w:w="839" w:type="dxa"/>
            <w:vMerge/>
            <w:shd w:val="clear" w:color="auto" w:fill="auto"/>
            <w:vAlign w:val="center"/>
            <w:hideMark/>
          </w:tcPr>
          <w:p w14:paraId="3D04496A"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hideMark/>
          </w:tcPr>
          <w:p w14:paraId="68812BEA"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hideMark/>
          </w:tcPr>
          <w:p w14:paraId="3E7EA9F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c>
          <w:tcPr>
            <w:tcW w:w="1882" w:type="dxa"/>
            <w:shd w:val="clear" w:color="auto" w:fill="auto"/>
            <w:vAlign w:val="center"/>
            <w:hideMark/>
          </w:tcPr>
          <w:p w14:paraId="1C4C440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hideMark/>
          </w:tcPr>
          <w:p w14:paraId="34DA7059"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w:t>
            </w:r>
          </w:p>
          <w:p w14:paraId="3B14DBD3"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4446F77A" w14:textId="77777777" w:rsidTr="00B440F8">
        <w:trPr>
          <w:trHeight w:val="570"/>
        </w:trPr>
        <w:tc>
          <w:tcPr>
            <w:tcW w:w="839" w:type="dxa"/>
            <w:vMerge w:val="restart"/>
            <w:shd w:val="clear" w:color="auto" w:fill="auto"/>
            <w:vAlign w:val="center"/>
          </w:tcPr>
          <w:p w14:paraId="43990DC3" w14:textId="77777777" w:rsidR="00B440F8" w:rsidRPr="00A23FA3" w:rsidDel="006A418C"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1</w:t>
            </w:r>
            <w:r w:rsidRPr="00A23FA3">
              <w:rPr>
                <w:rFonts w:ascii="Calibri" w:eastAsia="宋体" w:hAnsi="Calibri" w:cstheme="minorHAnsi"/>
                <w:kern w:val="0"/>
                <w:szCs w:val="21"/>
              </w:rPr>
              <w:t>4A</w:t>
            </w:r>
          </w:p>
        </w:tc>
        <w:tc>
          <w:tcPr>
            <w:tcW w:w="1976" w:type="dxa"/>
            <w:vMerge w:val="restart"/>
            <w:shd w:val="clear" w:color="auto" w:fill="auto"/>
            <w:vAlign w:val="center"/>
          </w:tcPr>
          <w:p w14:paraId="61B1D0B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LCD</w:t>
            </w: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p>
        </w:tc>
        <w:tc>
          <w:tcPr>
            <w:tcW w:w="1908" w:type="dxa"/>
            <w:shd w:val="clear" w:color="auto" w:fill="auto"/>
          </w:tcPr>
          <w:p w14:paraId="7DA03B3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tcPr>
          <w:p w14:paraId="070CA52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B29239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p>
        </w:tc>
      </w:tr>
      <w:tr w:rsidR="00A23FA3" w:rsidRPr="00A23FA3" w14:paraId="46A64A9D" w14:textId="77777777" w:rsidTr="00B440F8">
        <w:trPr>
          <w:trHeight w:val="570"/>
        </w:trPr>
        <w:tc>
          <w:tcPr>
            <w:tcW w:w="839" w:type="dxa"/>
            <w:vMerge/>
            <w:shd w:val="clear" w:color="auto" w:fill="auto"/>
            <w:vAlign w:val="center"/>
          </w:tcPr>
          <w:p w14:paraId="7190CFD2"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B819696"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57AD68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2484D14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165E9C7E"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r>
      <w:tr w:rsidR="00A23FA3" w:rsidRPr="00A23FA3" w14:paraId="2D139AF3" w14:textId="77777777" w:rsidTr="00B440F8">
        <w:trPr>
          <w:trHeight w:val="570"/>
        </w:trPr>
        <w:tc>
          <w:tcPr>
            <w:tcW w:w="839" w:type="dxa"/>
            <w:vMerge/>
            <w:shd w:val="clear" w:color="auto" w:fill="auto"/>
            <w:vAlign w:val="center"/>
          </w:tcPr>
          <w:p w14:paraId="748955C1"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3ABBC75"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7E69AB58"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36DF3CD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D2CDC7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7ACC1C8C" w14:textId="77777777" w:rsidTr="00B440F8">
        <w:trPr>
          <w:trHeight w:val="570"/>
        </w:trPr>
        <w:tc>
          <w:tcPr>
            <w:tcW w:w="839" w:type="dxa"/>
            <w:vMerge/>
            <w:shd w:val="clear" w:color="auto" w:fill="auto"/>
            <w:vAlign w:val="center"/>
          </w:tcPr>
          <w:p w14:paraId="642C399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FA928A0"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67883766"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FC2238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5D9422B" w14:textId="6271B17C"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064B1A7B" w14:textId="77777777" w:rsidTr="00B440F8">
        <w:trPr>
          <w:trHeight w:val="570"/>
        </w:trPr>
        <w:tc>
          <w:tcPr>
            <w:tcW w:w="839" w:type="dxa"/>
            <w:vMerge/>
            <w:shd w:val="clear" w:color="auto" w:fill="auto"/>
            <w:vAlign w:val="center"/>
          </w:tcPr>
          <w:p w14:paraId="03701828"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E5B5C37"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1EDB83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67C026B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199F812" w14:textId="77777777" w:rsidR="00B440F8" w:rsidRPr="00A23FA3" w:rsidRDefault="00B440F8" w:rsidP="00B440F8">
            <w:pPr>
              <w:pStyle w:val="a0"/>
              <w:widowControl/>
              <w:numPr>
                <w:ilvl w:val="0"/>
                <w:numId w:val="195"/>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自己添完</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r w:rsidRPr="00A23FA3">
              <w:rPr>
                <w:rFonts w:ascii="Calibri" w:eastAsia="宋体" w:hAnsi="Calibri" w:cstheme="minorHAnsi" w:hint="eastAsia"/>
                <w:kern w:val="0"/>
                <w:szCs w:val="21"/>
              </w:rPr>
              <w:t>后会增加</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w:t>
            </w:r>
          </w:p>
          <w:p w14:paraId="1ACEB038" w14:textId="77777777" w:rsidR="00B440F8" w:rsidRPr="00A23FA3" w:rsidRDefault="00B440F8" w:rsidP="00B440F8">
            <w:pPr>
              <w:pStyle w:val="a0"/>
              <w:widowControl/>
              <w:numPr>
                <w:ilvl w:val="0"/>
                <w:numId w:val="195"/>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如果</w:t>
            </w:r>
            <w:r w:rsidRPr="00A23FA3">
              <w:rPr>
                <w:rFonts w:ascii="Calibri" w:eastAsia="宋体" w:hAnsi="Calibri" w:cstheme="minorHAnsi" w:hint="eastAsia"/>
                <w:kern w:val="0"/>
                <w:szCs w:val="21"/>
              </w:rPr>
              <w:t>L</w:t>
            </w:r>
            <w:r w:rsidRPr="00A23FA3">
              <w:rPr>
                <w:rFonts w:ascii="Calibri" w:eastAsia="宋体" w:hAnsi="Calibri" w:cstheme="minorHAnsi"/>
                <w:kern w:val="0"/>
                <w:szCs w:val="21"/>
              </w:rPr>
              <w:t>CD</w:t>
            </w:r>
            <w:r w:rsidRPr="00A23FA3">
              <w:rPr>
                <w:rFonts w:ascii="Calibri" w:eastAsia="宋体" w:hAnsi="Calibri" w:cstheme="minorHAnsi" w:hint="eastAsia"/>
                <w:kern w:val="0"/>
                <w:szCs w:val="21"/>
              </w:rPr>
              <w:t>有写了</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OMMENTS</w:t>
            </w:r>
            <w:r w:rsidRPr="00A23FA3">
              <w:rPr>
                <w:rFonts w:ascii="Calibri" w:eastAsia="宋体" w:hAnsi="Calibri" w:cstheme="minorHAnsi" w:hint="eastAsia"/>
                <w:kern w:val="0"/>
                <w:szCs w:val="21"/>
              </w:rPr>
              <w:t>的表单，状态为待处理</w:t>
            </w:r>
          </w:p>
        </w:tc>
      </w:tr>
      <w:tr w:rsidR="00A23FA3" w:rsidRPr="00A23FA3" w14:paraId="270208CC" w14:textId="77777777" w:rsidTr="00B440F8">
        <w:trPr>
          <w:trHeight w:val="570"/>
        </w:trPr>
        <w:tc>
          <w:tcPr>
            <w:tcW w:w="839" w:type="dxa"/>
            <w:vMerge/>
            <w:shd w:val="clear" w:color="auto" w:fill="auto"/>
            <w:vAlign w:val="center"/>
          </w:tcPr>
          <w:p w14:paraId="0A4394C3"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DAEB988"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3107532"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796CAA0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8C37E1F"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5ECA5249"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3#Supplementary Notes</w:t>
            </w:r>
          </w:p>
          <w:p w14:paraId="12C3B15C" w14:textId="317E336C"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CS</w:t>
            </w:r>
          </w:p>
          <w:p w14:paraId="51878C1A" w14:textId="35589548" w:rsidR="00527FF0" w:rsidRPr="00A23FA3" w:rsidRDefault="00527FF0"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OFAC Results</w:t>
            </w:r>
            <w:r w:rsidRPr="00A23FA3">
              <w:rPr>
                <w:rFonts w:ascii="Calibri" w:eastAsia="宋体" w:hAnsi="Calibri" w:cstheme="minorHAnsi" w:hint="eastAsia"/>
                <w:kern w:val="0"/>
                <w:szCs w:val="21"/>
              </w:rPr>
              <w:t>看到</w:t>
            </w:r>
            <w:r w:rsidRPr="00A23FA3">
              <w:rPr>
                <w:rFonts w:ascii="Calibri" w:eastAsia="宋体" w:hAnsi="Calibri" w:cstheme="minorHAnsi" w:hint="eastAsia"/>
                <w:kern w:val="0"/>
                <w:szCs w:val="21"/>
              </w:rPr>
              <w:t>L</w:t>
            </w:r>
            <w:r w:rsidRPr="00A23FA3">
              <w:rPr>
                <w:rFonts w:ascii="Calibri" w:eastAsia="宋体" w:hAnsi="Calibri" w:cstheme="minorHAnsi"/>
                <w:kern w:val="0"/>
                <w:szCs w:val="21"/>
              </w:rPr>
              <w:t>CD</w:t>
            </w:r>
            <w:r w:rsidRPr="00A23FA3">
              <w:rPr>
                <w:rFonts w:ascii="Calibri" w:eastAsia="宋体" w:hAnsi="Calibri" w:cstheme="minorHAnsi" w:hint="eastAsia"/>
                <w:kern w:val="0"/>
                <w:szCs w:val="21"/>
              </w:rPr>
              <w:t>写的结果</w:t>
            </w:r>
          </w:p>
          <w:p w14:paraId="7877CD0B" w14:textId="77777777" w:rsidR="00B440F8" w:rsidRPr="00A23FA3" w:rsidRDefault="00B440F8" w:rsidP="00B440F8">
            <w:pPr>
              <w:widowControl/>
              <w:jc w:val="left"/>
              <w:rPr>
                <w:rFonts w:ascii="Calibri" w:eastAsia="宋体" w:hAnsi="Calibri" w:cstheme="minorHAnsi"/>
                <w:kern w:val="0"/>
                <w:szCs w:val="21"/>
              </w:rPr>
            </w:pPr>
          </w:p>
        </w:tc>
      </w:tr>
      <w:tr w:rsidR="00A23FA3" w:rsidRPr="00A23FA3" w14:paraId="4E5D3B3A" w14:textId="77777777" w:rsidTr="00B440F8">
        <w:trPr>
          <w:trHeight w:val="570"/>
        </w:trPr>
        <w:tc>
          <w:tcPr>
            <w:tcW w:w="839" w:type="dxa"/>
            <w:vMerge/>
            <w:shd w:val="clear" w:color="auto" w:fill="auto"/>
            <w:vAlign w:val="center"/>
          </w:tcPr>
          <w:p w14:paraId="14183FD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157059D"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027F02F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5DA1C10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17631B2"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553D5E38" w14:textId="77777777" w:rsidTr="00B440F8">
        <w:trPr>
          <w:trHeight w:val="570"/>
        </w:trPr>
        <w:tc>
          <w:tcPr>
            <w:tcW w:w="839" w:type="dxa"/>
            <w:vMerge/>
            <w:shd w:val="clear" w:color="auto" w:fill="auto"/>
            <w:vAlign w:val="center"/>
          </w:tcPr>
          <w:p w14:paraId="6C4C64CA"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9C39A42"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7001BFF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0E2F9AA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34D3D8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79A8FFAE" w14:textId="77777777" w:rsidTr="00B440F8">
        <w:trPr>
          <w:trHeight w:val="570"/>
        </w:trPr>
        <w:tc>
          <w:tcPr>
            <w:tcW w:w="839" w:type="dxa"/>
            <w:vMerge/>
            <w:shd w:val="clear" w:color="auto" w:fill="auto"/>
            <w:vAlign w:val="center"/>
          </w:tcPr>
          <w:p w14:paraId="2E547AD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9F849B0"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452FD3C2"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c>
          <w:tcPr>
            <w:tcW w:w="1882" w:type="dxa"/>
            <w:shd w:val="clear" w:color="auto" w:fill="auto"/>
            <w:vAlign w:val="center"/>
          </w:tcPr>
          <w:p w14:paraId="56DB85D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3EA9F360"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18EA9028" w14:textId="3BE157B7" w:rsidR="00B440F8" w:rsidRPr="00A23FA3" w:rsidRDefault="00B440F8">
            <w:pPr>
              <w:widowControl/>
              <w:jc w:val="left"/>
              <w:rPr>
                <w:rFonts w:ascii="等线" w:eastAsia="等线" w:hAnsi="等线" w:cstheme="minorHAnsi"/>
                <w:kern w:val="0"/>
                <w:szCs w:val="21"/>
              </w:rPr>
            </w:pPr>
            <w:r w:rsidRPr="00A23FA3">
              <w:rPr>
                <w:rFonts w:ascii="等线" w:eastAsia="等线" w:hAnsi="等线" w:cstheme="minorHAnsi"/>
                <w:kern w:val="0"/>
                <w:szCs w:val="21"/>
                <w:rPrChange w:id="4850" w:author="raye" w:date="2018-07-18T18:40: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51" w:author="raye" w:date="2018-07-18T18:40:00Z">
                  <w:rPr>
                    <w:rFonts w:ascii="等线" w:eastAsia="等线" w:hAnsi="等线" w:cstheme="minorHAnsi" w:hint="eastAsia"/>
                    <w:color w:val="FF0000"/>
                    <w:kern w:val="0"/>
                    <w:szCs w:val="21"/>
                  </w:rPr>
                </w:rPrChange>
              </w:rPr>
              <w:t>（</w:t>
            </w:r>
            <w:del w:id="4852" w:author="raye" w:date="2018-07-18T18:40:00Z">
              <w:r w:rsidRPr="00A23FA3" w:rsidDel="005F0E82">
                <w:rPr>
                  <w:rFonts w:ascii="等线" w:eastAsia="等线" w:hAnsi="等线" w:cstheme="minorHAnsi" w:hint="eastAsia"/>
                  <w:kern w:val="0"/>
                  <w:szCs w:val="21"/>
                  <w:rPrChange w:id="4853" w:author="raye" w:date="2018-07-18T18:40:00Z">
                    <w:rPr>
                      <w:rFonts w:ascii="等线" w:eastAsia="等线" w:hAnsi="等线" w:cstheme="minorHAnsi" w:hint="eastAsia"/>
                      <w:color w:val="FF0000"/>
                      <w:kern w:val="0"/>
                      <w:szCs w:val="21"/>
                    </w:rPr>
                  </w:rPrChange>
                </w:rPr>
                <w:delText>能否编辑待确</w:delText>
              </w:r>
            </w:del>
            <w:ins w:id="4854" w:author="raye" w:date="2018-07-18T18:40:00Z">
              <w:r w:rsidR="005F0E82" w:rsidRPr="00A23FA3">
                <w:rPr>
                  <w:rFonts w:ascii="等线" w:eastAsia="等线" w:hAnsi="等线" w:cstheme="minorHAnsi" w:hint="eastAsia"/>
                  <w:kern w:val="0"/>
                  <w:szCs w:val="21"/>
                  <w:rPrChange w:id="4855" w:author="raye" w:date="2018-07-18T18:40:00Z">
                    <w:rPr>
                      <w:rFonts w:ascii="等线" w:eastAsia="等线" w:hAnsi="等线" w:cstheme="minorHAnsi" w:hint="eastAsia"/>
                      <w:color w:val="FF0000"/>
                      <w:kern w:val="0"/>
                      <w:szCs w:val="21"/>
                    </w:rPr>
                  </w:rPrChange>
                </w:rPr>
                <w:t>可编辑页</w:t>
              </w:r>
            </w:ins>
            <w:del w:id="4856" w:author="raye" w:date="2018-07-18T18:40:00Z">
              <w:r w:rsidRPr="00A23FA3" w:rsidDel="005F0E82">
                <w:rPr>
                  <w:rFonts w:ascii="等线" w:eastAsia="等线" w:hAnsi="等线" w:cstheme="minorHAnsi" w:hint="eastAsia"/>
                  <w:kern w:val="0"/>
                  <w:szCs w:val="21"/>
                  <w:rPrChange w:id="4857" w:author="raye" w:date="2018-07-18T18:40:00Z">
                    <w:rPr>
                      <w:rFonts w:ascii="等线" w:eastAsia="等线" w:hAnsi="等线" w:cstheme="minorHAnsi" w:hint="eastAsia"/>
                      <w:color w:val="FF0000"/>
                      <w:kern w:val="0"/>
                      <w:szCs w:val="21"/>
                    </w:rPr>
                  </w:rPrChange>
                </w:rPr>
                <w:delText>认</w:delText>
              </w:r>
            </w:del>
            <w:r w:rsidRPr="00A23FA3">
              <w:rPr>
                <w:rFonts w:ascii="等线" w:eastAsia="等线" w:hAnsi="等线" w:cstheme="minorHAnsi" w:hint="eastAsia"/>
                <w:kern w:val="0"/>
                <w:szCs w:val="21"/>
              </w:rPr>
              <w:t>）</w:t>
            </w:r>
          </w:p>
        </w:tc>
      </w:tr>
      <w:tr w:rsidR="00A23FA3" w:rsidRPr="00A23FA3" w14:paraId="211D6D06" w14:textId="77777777" w:rsidTr="00B440F8">
        <w:trPr>
          <w:trHeight w:val="570"/>
        </w:trPr>
        <w:tc>
          <w:tcPr>
            <w:tcW w:w="839" w:type="dxa"/>
            <w:vMerge w:val="restart"/>
            <w:shd w:val="clear" w:color="auto" w:fill="auto"/>
            <w:vAlign w:val="center"/>
            <w:hideMark/>
          </w:tcPr>
          <w:p w14:paraId="6365BC68"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lastRenderedPageBreak/>
              <w:t>14B</w:t>
            </w:r>
          </w:p>
        </w:tc>
        <w:tc>
          <w:tcPr>
            <w:tcW w:w="1976" w:type="dxa"/>
            <w:vMerge w:val="restart"/>
            <w:shd w:val="clear" w:color="auto" w:fill="auto"/>
            <w:vAlign w:val="center"/>
            <w:hideMark/>
          </w:tcPr>
          <w:p w14:paraId="50F9C7E8" w14:textId="77777777" w:rsidR="00B440F8" w:rsidRPr="00A23FA3" w:rsidRDefault="00B440F8" w:rsidP="00B440F8">
            <w:pPr>
              <w:pStyle w:val="a0"/>
              <w:widowControl/>
              <w:ind w:left="113" w:firstLineChars="0" w:firstLine="0"/>
              <w:jc w:val="left"/>
              <w:rPr>
                <w:rFonts w:ascii="Calibri" w:eastAsia="宋体" w:hAnsi="Calibri" w:cstheme="minorHAnsi"/>
                <w:kern w:val="0"/>
                <w:szCs w:val="21"/>
              </w:rPr>
            </w:pPr>
            <w:r w:rsidRPr="00A23FA3">
              <w:rPr>
                <w:rFonts w:ascii="Calibri" w:eastAsia="宋体" w:hAnsi="Calibri" w:cstheme="minorHAnsi" w:hint="eastAsia"/>
                <w:kern w:val="0"/>
                <w:szCs w:val="21"/>
              </w:rPr>
              <w:t>建完</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3 Refer to CS</w:t>
            </w:r>
            <w:r w:rsidRPr="00A23FA3">
              <w:rPr>
                <w:rFonts w:ascii="Calibri" w:eastAsia="宋体" w:hAnsi="Calibri" w:cstheme="minorHAnsi" w:hint="eastAsia"/>
                <w:kern w:val="0"/>
                <w:szCs w:val="21"/>
              </w:rPr>
              <w:t>后</w:t>
            </w:r>
          </w:p>
        </w:tc>
        <w:tc>
          <w:tcPr>
            <w:tcW w:w="1908" w:type="dxa"/>
            <w:shd w:val="clear" w:color="auto" w:fill="auto"/>
          </w:tcPr>
          <w:p w14:paraId="1976FF3A" w14:textId="1D811FC5" w:rsidR="00B440F8" w:rsidRPr="00A23FA3" w:rsidRDefault="00AE0DFC"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hint="eastAsia"/>
                <w:i/>
              </w:rPr>
              <w:t>列表</w:t>
            </w:r>
          </w:p>
        </w:tc>
        <w:tc>
          <w:tcPr>
            <w:tcW w:w="1882" w:type="dxa"/>
            <w:shd w:val="clear" w:color="auto" w:fill="auto"/>
            <w:vAlign w:val="center"/>
          </w:tcPr>
          <w:p w14:paraId="052A15C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3A927EF6"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64CE0E7C" w14:textId="77777777" w:rsidTr="00B440F8">
        <w:trPr>
          <w:trHeight w:val="570"/>
        </w:trPr>
        <w:tc>
          <w:tcPr>
            <w:tcW w:w="839" w:type="dxa"/>
            <w:vMerge/>
            <w:shd w:val="clear" w:color="auto" w:fill="auto"/>
            <w:vAlign w:val="center"/>
          </w:tcPr>
          <w:p w14:paraId="00EC47DD"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38DA41C"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6BDD69D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28322DC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812658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不再允许修改</w:t>
            </w:r>
          </w:p>
        </w:tc>
      </w:tr>
      <w:tr w:rsidR="00A23FA3" w:rsidRPr="00A23FA3" w14:paraId="7CA850FB" w14:textId="77777777" w:rsidTr="00B440F8">
        <w:trPr>
          <w:trHeight w:val="570"/>
        </w:trPr>
        <w:tc>
          <w:tcPr>
            <w:tcW w:w="839" w:type="dxa"/>
            <w:vMerge/>
            <w:shd w:val="clear" w:color="auto" w:fill="auto"/>
            <w:vAlign w:val="center"/>
          </w:tcPr>
          <w:p w14:paraId="500EA375"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CA1955F"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3DEC3D7F"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2AFFFEC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39DD5F93"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tc>
      </w:tr>
      <w:tr w:rsidR="00A23FA3" w:rsidRPr="00A23FA3" w14:paraId="1CB921FA" w14:textId="77777777" w:rsidTr="00B440F8">
        <w:trPr>
          <w:trHeight w:val="570"/>
        </w:trPr>
        <w:tc>
          <w:tcPr>
            <w:tcW w:w="839" w:type="dxa"/>
            <w:vMerge/>
            <w:shd w:val="clear" w:color="auto" w:fill="auto"/>
            <w:vAlign w:val="center"/>
          </w:tcPr>
          <w:p w14:paraId="6037B16E"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39EB9BA"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0B47FC9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63B14B5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3A56FA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052AB458" w14:textId="77777777" w:rsidTr="00B440F8">
        <w:trPr>
          <w:trHeight w:val="570"/>
        </w:trPr>
        <w:tc>
          <w:tcPr>
            <w:tcW w:w="839" w:type="dxa"/>
            <w:vMerge/>
            <w:shd w:val="clear" w:color="auto" w:fill="auto"/>
            <w:vAlign w:val="center"/>
          </w:tcPr>
          <w:p w14:paraId="52B2751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341CC7E"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2E4EC3E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1EBE75B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0BB6F6E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1A61BA82" w14:textId="77777777" w:rsidTr="00B440F8">
        <w:trPr>
          <w:trHeight w:val="570"/>
        </w:trPr>
        <w:tc>
          <w:tcPr>
            <w:tcW w:w="839" w:type="dxa"/>
            <w:vMerge/>
            <w:shd w:val="clear" w:color="auto" w:fill="auto"/>
            <w:vAlign w:val="center"/>
          </w:tcPr>
          <w:p w14:paraId="52553ED4"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B5820F6"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6EF53DF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c>
          <w:tcPr>
            <w:tcW w:w="1882" w:type="dxa"/>
            <w:shd w:val="clear" w:color="auto" w:fill="auto"/>
            <w:vAlign w:val="center"/>
          </w:tcPr>
          <w:p w14:paraId="5156A98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4B1C16A"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w:t>
            </w:r>
          </w:p>
          <w:p w14:paraId="3255A32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6948194D" w14:textId="77777777" w:rsidTr="00B440F8">
        <w:trPr>
          <w:trHeight w:val="570"/>
        </w:trPr>
        <w:tc>
          <w:tcPr>
            <w:tcW w:w="839" w:type="dxa"/>
            <w:vMerge w:val="restart"/>
            <w:shd w:val="clear" w:color="auto" w:fill="auto"/>
            <w:vAlign w:val="center"/>
          </w:tcPr>
          <w:p w14:paraId="323CD9CE"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1</w:t>
            </w:r>
            <w:r w:rsidRPr="00A23FA3">
              <w:rPr>
                <w:rFonts w:ascii="Calibri" w:eastAsia="宋体" w:hAnsi="Calibri" w:cstheme="minorHAnsi"/>
                <w:kern w:val="0"/>
                <w:szCs w:val="21"/>
              </w:rPr>
              <w:t>7</w:t>
            </w:r>
          </w:p>
        </w:tc>
        <w:tc>
          <w:tcPr>
            <w:tcW w:w="1976" w:type="dxa"/>
            <w:vMerge w:val="restart"/>
            <w:shd w:val="clear" w:color="auto" w:fill="auto"/>
            <w:vAlign w:val="center"/>
          </w:tcPr>
          <w:p w14:paraId="637C7FB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发过来要求再创建</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p>
        </w:tc>
        <w:tc>
          <w:tcPr>
            <w:tcW w:w="1908" w:type="dxa"/>
            <w:shd w:val="clear" w:color="auto" w:fill="auto"/>
          </w:tcPr>
          <w:p w14:paraId="3A3D4F9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tcPr>
          <w:p w14:paraId="5D22930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26FE24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p>
        </w:tc>
      </w:tr>
      <w:tr w:rsidR="00A23FA3" w:rsidRPr="00A23FA3" w14:paraId="33A0D286" w14:textId="77777777" w:rsidTr="00B440F8">
        <w:trPr>
          <w:trHeight w:val="570"/>
        </w:trPr>
        <w:tc>
          <w:tcPr>
            <w:tcW w:w="839" w:type="dxa"/>
            <w:vMerge/>
            <w:shd w:val="clear" w:color="auto" w:fill="auto"/>
            <w:vAlign w:val="center"/>
          </w:tcPr>
          <w:p w14:paraId="0DFF8D92"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FE6D16A"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74FC8BE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178FDFD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058AA9C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r>
      <w:tr w:rsidR="00A23FA3" w:rsidRPr="00A23FA3" w14:paraId="2B3FA339" w14:textId="77777777" w:rsidTr="00B440F8">
        <w:trPr>
          <w:trHeight w:val="570"/>
        </w:trPr>
        <w:tc>
          <w:tcPr>
            <w:tcW w:w="839" w:type="dxa"/>
            <w:vMerge/>
            <w:shd w:val="clear" w:color="auto" w:fill="auto"/>
            <w:vAlign w:val="center"/>
          </w:tcPr>
          <w:p w14:paraId="3BB9293C"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96FB25F"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5D1ABC9A"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5C254D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6B3D570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27A046AA" w14:textId="77777777" w:rsidTr="00B440F8">
        <w:trPr>
          <w:trHeight w:val="570"/>
        </w:trPr>
        <w:tc>
          <w:tcPr>
            <w:tcW w:w="839" w:type="dxa"/>
            <w:vMerge/>
            <w:shd w:val="clear" w:color="auto" w:fill="auto"/>
            <w:vAlign w:val="center"/>
          </w:tcPr>
          <w:p w14:paraId="43657DE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79ACEBF"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78FA3D17"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3306950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E9079E0" w14:textId="0C53C5CC"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066A9404" w14:textId="77777777" w:rsidTr="00B440F8">
        <w:trPr>
          <w:trHeight w:val="570"/>
        </w:trPr>
        <w:tc>
          <w:tcPr>
            <w:tcW w:w="839" w:type="dxa"/>
            <w:vMerge/>
            <w:shd w:val="clear" w:color="auto" w:fill="auto"/>
            <w:vAlign w:val="center"/>
          </w:tcPr>
          <w:p w14:paraId="4AC3BBC1"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206A657"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64283F8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771A1BC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3FA84CD4" w14:textId="77777777" w:rsidR="00B440F8" w:rsidRPr="00A23FA3" w:rsidRDefault="00B440F8" w:rsidP="00B440F8">
            <w:pPr>
              <w:pStyle w:val="a0"/>
              <w:widowControl/>
              <w:numPr>
                <w:ilvl w:val="0"/>
                <w:numId w:val="195"/>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自己添完</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后会增加</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p>
          <w:p w14:paraId="36982906"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如果</w:t>
            </w:r>
            <w:r w:rsidRPr="00A23FA3">
              <w:rPr>
                <w:rFonts w:ascii="Calibri" w:eastAsia="宋体" w:hAnsi="Calibri" w:cstheme="minorHAnsi"/>
                <w:kern w:val="0"/>
                <w:szCs w:val="21"/>
              </w:rPr>
              <w:t>CS</w:t>
            </w:r>
            <w:r w:rsidRPr="00A23FA3">
              <w:rPr>
                <w:rFonts w:ascii="Calibri" w:eastAsia="宋体" w:hAnsi="Calibri" w:cstheme="minorHAnsi" w:hint="eastAsia"/>
                <w:kern w:val="0"/>
                <w:szCs w:val="21"/>
              </w:rPr>
              <w:t>有写了</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OMMENTS</w:t>
            </w:r>
            <w:r w:rsidRPr="00A23FA3">
              <w:rPr>
                <w:rFonts w:ascii="Calibri" w:eastAsia="宋体" w:hAnsi="Calibri" w:cstheme="minorHAnsi" w:hint="eastAsia"/>
                <w:kern w:val="0"/>
                <w:szCs w:val="21"/>
              </w:rPr>
              <w:t>的表单，状态为待处理</w:t>
            </w:r>
          </w:p>
        </w:tc>
      </w:tr>
      <w:tr w:rsidR="00A23FA3" w:rsidRPr="00A23FA3" w14:paraId="53DDE7A1" w14:textId="77777777" w:rsidTr="00B440F8">
        <w:trPr>
          <w:trHeight w:val="570"/>
        </w:trPr>
        <w:tc>
          <w:tcPr>
            <w:tcW w:w="839" w:type="dxa"/>
            <w:vMerge/>
            <w:shd w:val="clear" w:color="auto" w:fill="auto"/>
            <w:vAlign w:val="center"/>
          </w:tcPr>
          <w:p w14:paraId="41BCFFD8"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AAFE99F"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9A23EAC"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04B120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AFF12DF"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0683D2AD"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4#Check List</w:t>
            </w:r>
          </w:p>
          <w:p w14:paraId="0A35FAA9"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CS</w:t>
            </w:r>
          </w:p>
        </w:tc>
      </w:tr>
      <w:tr w:rsidR="00A23FA3" w:rsidRPr="00A23FA3" w14:paraId="71F640E2" w14:textId="77777777" w:rsidTr="00B440F8">
        <w:trPr>
          <w:trHeight w:val="570"/>
        </w:trPr>
        <w:tc>
          <w:tcPr>
            <w:tcW w:w="839" w:type="dxa"/>
            <w:vMerge/>
            <w:shd w:val="clear" w:color="auto" w:fill="auto"/>
            <w:vAlign w:val="center"/>
          </w:tcPr>
          <w:p w14:paraId="030BFB36"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DB0F36C"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087767E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67D9E87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DB77452"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55D28F97" w14:textId="77777777" w:rsidTr="00B440F8">
        <w:trPr>
          <w:trHeight w:val="570"/>
        </w:trPr>
        <w:tc>
          <w:tcPr>
            <w:tcW w:w="839" w:type="dxa"/>
            <w:vMerge/>
            <w:shd w:val="clear" w:color="auto" w:fill="auto"/>
            <w:vAlign w:val="center"/>
          </w:tcPr>
          <w:p w14:paraId="6FD491F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8EF8D9D"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291894E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 xml:space="preserve">Checking &amp; </w:t>
            </w:r>
            <w:r w:rsidRPr="00A23FA3">
              <w:rPr>
                <w:rFonts w:ascii="等线" w:eastAsia="等线" w:hAnsi="等线" w:cstheme="minorHAnsi"/>
                <w:kern w:val="0"/>
                <w:szCs w:val="21"/>
              </w:rPr>
              <w:lastRenderedPageBreak/>
              <w:t>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2F16409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lastRenderedPageBreak/>
              <w:t>内容</w:t>
            </w:r>
          </w:p>
        </w:tc>
        <w:tc>
          <w:tcPr>
            <w:tcW w:w="2434" w:type="dxa"/>
            <w:shd w:val="clear" w:color="auto" w:fill="auto"/>
            <w:vAlign w:val="center"/>
          </w:tcPr>
          <w:p w14:paraId="03B870F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738D154E" w14:textId="77777777" w:rsidTr="00B440F8">
        <w:trPr>
          <w:trHeight w:val="570"/>
        </w:trPr>
        <w:tc>
          <w:tcPr>
            <w:tcW w:w="839" w:type="dxa"/>
            <w:vMerge/>
            <w:shd w:val="clear" w:color="auto" w:fill="auto"/>
            <w:vAlign w:val="center"/>
          </w:tcPr>
          <w:p w14:paraId="09DB8839"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605A98E"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624684E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c>
          <w:tcPr>
            <w:tcW w:w="1882" w:type="dxa"/>
            <w:shd w:val="clear" w:color="auto" w:fill="auto"/>
            <w:vAlign w:val="center"/>
          </w:tcPr>
          <w:p w14:paraId="466657D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F454BA4"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0073BFAE" w14:textId="544051C5"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Change w:id="4858" w:author="raye" w:date="2018-07-18T18:40: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59" w:author="raye" w:date="2018-07-18T18:40:00Z">
                  <w:rPr>
                    <w:rFonts w:ascii="等线" w:eastAsia="等线" w:hAnsi="等线" w:cstheme="minorHAnsi" w:hint="eastAsia"/>
                    <w:color w:val="FF0000"/>
                    <w:kern w:val="0"/>
                    <w:szCs w:val="21"/>
                  </w:rPr>
                </w:rPrChange>
              </w:rPr>
              <w:t>（</w:t>
            </w:r>
            <w:del w:id="4860" w:author="raye" w:date="2018-07-18T18:40:00Z">
              <w:r w:rsidRPr="00A23FA3" w:rsidDel="005F0E82">
                <w:rPr>
                  <w:rFonts w:ascii="等线" w:eastAsia="等线" w:hAnsi="等线" w:cstheme="minorHAnsi" w:hint="eastAsia"/>
                  <w:kern w:val="0"/>
                  <w:szCs w:val="21"/>
                  <w:rPrChange w:id="4861" w:author="raye" w:date="2018-07-18T18:40:00Z">
                    <w:rPr>
                      <w:rFonts w:ascii="等线" w:eastAsia="等线" w:hAnsi="等线" w:cstheme="minorHAnsi" w:hint="eastAsia"/>
                      <w:color w:val="FF0000"/>
                      <w:kern w:val="0"/>
                      <w:szCs w:val="21"/>
                    </w:rPr>
                  </w:rPrChange>
                </w:rPr>
                <w:delText>能否编辑待确认）</w:delText>
              </w:r>
            </w:del>
            <w:ins w:id="4862" w:author="raye" w:date="2018-07-18T18:40:00Z">
              <w:r w:rsidR="005F0E82" w:rsidRPr="00A23FA3">
                <w:rPr>
                  <w:rFonts w:ascii="等线" w:eastAsia="等线" w:hAnsi="等线" w:cstheme="minorHAnsi" w:hint="eastAsia"/>
                  <w:kern w:val="0"/>
                  <w:szCs w:val="21"/>
                  <w:rPrChange w:id="4863" w:author="raye" w:date="2018-07-18T18:40:00Z">
                    <w:rPr>
                      <w:rFonts w:ascii="等线" w:eastAsia="等线" w:hAnsi="等线" w:cstheme="minorHAnsi" w:hint="eastAsia"/>
                      <w:color w:val="FF0000"/>
                      <w:kern w:val="0"/>
                      <w:szCs w:val="21"/>
                    </w:rPr>
                  </w:rPrChange>
                </w:rPr>
                <w:t>可编辑页）</w:t>
              </w:r>
            </w:ins>
          </w:p>
        </w:tc>
      </w:tr>
      <w:tr w:rsidR="00A23FA3" w:rsidRPr="00A23FA3" w14:paraId="45A35F1E" w14:textId="77777777" w:rsidTr="00B440F8">
        <w:trPr>
          <w:trHeight w:val="570"/>
        </w:trPr>
        <w:tc>
          <w:tcPr>
            <w:tcW w:w="839" w:type="dxa"/>
            <w:vMerge w:val="restart"/>
            <w:shd w:val="clear" w:color="auto" w:fill="auto"/>
            <w:vAlign w:val="center"/>
          </w:tcPr>
          <w:p w14:paraId="067739CA"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18/</w:t>
            </w:r>
            <w:r w:rsidRPr="00A23FA3">
              <w:rPr>
                <w:rFonts w:ascii="Calibri" w:eastAsia="宋体" w:hAnsi="Calibri" w:cstheme="minorHAnsi"/>
                <w:kern w:val="0"/>
                <w:szCs w:val="21"/>
              </w:rPr>
              <w:br/>
              <w:t>16B/20</w:t>
            </w:r>
          </w:p>
        </w:tc>
        <w:tc>
          <w:tcPr>
            <w:tcW w:w="1976" w:type="dxa"/>
            <w:vMerge w:val="restart"/>
            <w:shd w:val="clear" w:color="auto" w:fill="auto"/>
            <w:vAlign w:val="center"/>
          </w:tcPr>
          <w:p w14:paraId="26F0C15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创建</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4</w:t>
            </w:r>
            <w:r w:rsidRPr="00A23FA3">
              <w:rPr>
                <w:rFonts w:ascii="Calibri" w:eastAsia="宋体" w:hAnsi="Calibri" w:cstheme="minorHAnsi" w:hint="eastAsia"/>
                <w:kern w:val="0"/>
                <w:szCs w:val="21"/>
              </w:rPr>
              <w:t>并发给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后</w:t>
            </w:r>
          </w:p>
        </w:tc>
        <w:tc>
          <w:tcPr>
            <w:tcW w:w="1908" w:type="dxa"/>
            <w:shd w:val="clear" w:color="auto" w:fill="auto"/>
          </w:tcPr>
          <w:p w14:paraId="7D3600F7" w14:textId="5C060166" w:rsidR="00B440F8" w:rsidRPr="00A23FA3" w:rsidRDefault="00AE0DFC" w:rsidP="00B440F8">
            <w:pPr>
              <w:widowControl/>
              <w:jc w:val="left"/>
              <w:rPr>
                <w:rFonts w:ascii="Calibri" w:eastAsia="宋体" w:hAnsi="Calibri" w:cstheme="minorHAnsi"/>
                <w:kern w:val="0"/>
                <w:szCs w:val="21"/>
              </w:rPr>
            </w:pPr>
            <w:r w:rsidRPr="00A23FA3">
              <w:rPr>
                <w:rFonts w:ascii="等线" w:eastAsia="等线" w:hAnsi="等线"/>
                <w:szCs w:val="21"/>
              </w:rPr>
              <w:t>Pending List</w:t>
            </w:r>
            <w:r w:rsidR="00B440F8" w:rsidRPr="00A23FA3">
              <w:rPr>
                <w:rFonts w:hint="eastAsia"/>
                <w:i/>
              </w:rPr>
              <w:t>列表</w:t>
            </w:r>
          </w:p>
        </w:tc>
        <w:tc>
          <w:tcPr>
            <w:tcW w:w="1882" w:type="dxa"/>
            <w:shd w:val="clear" w:color="auto" w:fill="auto"/>
            <w:vAlign w:val="center"/>
          </w:tcPr>
          <w:p w14:paraId="1BD0062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689F5B2"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D</w:t>
            </w:r>
            <w:r w:rsidRPr="00A23FA3">
              <w:rPr>
                <w:rFonts w:ascii="Calibri" w:eastAsia="宋体" w:hAnsi="Calibri" w:cstheme="minorHAnsi"/>
                <w:kern w:val="0"/>
                <w:szCs w:val="21"/>
              </w:rPr>
              <w:t>etails</w:t>
            </w:r>
          </w:p>
        </w:tc>
      </w:tr>
      <w:tr w:rsidR="00A23FA3" w:rsidRPr="00A23FA3" w14:paraId="64388097" w14:textId="77777777" w:rsidTr="00B440F8">
        <w:trPr>
          <w:trHeight w:val="570"/>
        </w:trPr>
        <w:tc>
          <w:tcPr>
            <w:tcW w:w="839" w:type="dxa"/>
            <w:vMerge/>
            <w:shd w:val="clear" w:color="auto" w:fill="auto"/>
            <w:vAlign w:val="center"/>
          </w:tcPr>
          <w:p w14:paraId="2784D73E"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E423B18"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3DE1CBD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1A55622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8A244D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不再允许修改</w:t>
            </w:r>
          </w:p>
        </w:tc>
      </w:tr>
      <w:tr w:rsidR="00A23FA3" w:rsidRPr="00A23FA3" w14:paraId="17C37D60" w14:textId="77777777" w:rsidTr="00B440F8">
        <w:trPr>
          <w:trHeight w:val="570"/>
        </w:trPr>
        <w:tc>
          <w:tcPr>
            <w:tcW w:w="839" w:type="dxa"/>
            <w:vMerge/>
            <w:shd w:val="clear" w:color="auto" w:fill="auto"/>
            <w:vAlign w:val="center"/>
          </w:tcPr>
          <w:p w14:paraId="66AA046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378FF87"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73EF926A"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48D0EB7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1E4F62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tc>
      </w:tr>
      <w:tr w:rsidR="00A23FA3" w:rsidRPr="00A23FA3" w14:paraId="4E634A3E" w14:textId="77777777" w:rsidTr="00B440F8">
        <w:trPr>
          <w:trHeight w:val="570"/>
        </w:trPr>
        <w:tc>
          <w:tcPr>
            <w:tcW w:w="839" w:type="dxa"/>
            <w:vMerge/>
            <w:shd w:val="clear" w:color="auto" w:fill="auto"/>
            <w:vAlign w:val="center"/>
          </w:tcPr>
          <w:p w14:paraId="41AD8B7D"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39CD1C6B"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0CC7FED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6F87C93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473EC6F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54CB4D78" w14:textId="77777777" w:rsidTr="00B440F8">
        <w:trPr>
          <w:trHeight w:val="570"/>
        </w:trPr>
        <w:tc>
          <w:tcPr>
            <w:tcW w:w="839" w:type="dxa"/>
            <w:vMerge/>
            <w:shd w:val="clear" w:color="auto" w:fill="auto"/>
            <w:vAlign w:val="center"/>
          </w:tcPr>
          <w:p w14:paraId="2B42189C" w14:textId="77777777" w:rsidR="00B440F8" w:rsidRPr="00A23FA3" w:rsidDel="006A418C"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1B6E058"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7FC94C9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688D5E3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1265571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41829A8B" w14:textId="77777777" w:rsidTr="00B440F8">
        <w:trPr>
          <w:trHeight w:val="570"/>
        </w:trPr>
        <w:tc>
          <w:tcPr>
            <w:tcW w:w="839" w:type="dxa"/>
            <w:vMerge/>
            <w:shd w:val="clear" w:color="auto" w:fill="auto"/>
            <w:vAlign w:val="center"/>
            <w:hideMark/>
          </w:tcPr>
          <w:p w14:paraId="1667EA4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hideMark/>
          </w:tcPr>
          <w:p w14:paraId="2B9499E3"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7EE07459"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Compliance Analyst Review</w:t>
            </w:r>
          </w:p>
        </w:tc>
        <w:tc>
          <w:tcPr>
            <w:tcW w:w="1882" w:type="dxa"/>
            <w:shd w:val="clear" w:color="auto" w:fill="auto"/>
            <w:vAlign w:val="center"/>
          </w:tcPr>
          <w:p w14:paraId="03DC873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3E3B7596"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w:t>
            </w:r>
          </w:p>
          <w:p w14:paraId="0A1ACEF7"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w:t>
            </w:r>
          </w:p>
        </w:tc>
      </w:tr>
      <w:tr w:rsidR="00A23FA3" w:rsidRPr="00A23FA3" w14:paraId="51447DEA" w14:textId="77777777" w:rsidTr="00B440F8">
        <w:trPr>
          <w:trHeight w:val="855"/>
        </w:trPr>
        <w:tc>
          <w:tcPr>
            <w:tcW w:w="839" w:type="dxa"/>
            <w:shd w:val="clear" w:color="auto" w:fill="auto"/>
            <w:vAlign w:val="center"/>
            <w:hideMark/>
          </w:tcPr>
          <w:p w14:paraId="4A6FA4E8"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kern w:val="0"/>
                <w:szCs w:val="21"/>
              </w:rPr>
              <w:t>31A</w:t>
            </w:r>
          </w:p>
        </w:tc>
        <w:tc>
          <w:tcPr>
            <w:tcW w:w="1976" w:type="dxa"/>
            <w:shd w:val="clear" w:color="auto" w:fill="auto"/>
            <w:vAlign w:val="center"/>
            <w:hideMark/>
          </w:tcPr>
          <w:p w14:paraId="38162D07"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BSA</w:t>
            </w:r>
            <w:r w:rsidRPr="00A23FA3">
              <w:rPr>
                <w:rFonts w:ascii="Calibri" w:eastAsia="宋体" w:hAnsi="Calibri" w:cstheme="minorHAnsi" w:hint="eastAsia"/>
                <w:kern w:val="0"/>
                <w:szCs w:val="21"/>
              </w:rPr>
              <w:t>打回给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分配给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p>
        </w:tc>
        <w:tc>
          <w:tcPr>
            <w:tcW w:w="1908" w:type="dxa"/>
            <w:shd w:val="clear" w:color="auto" w:fill="auto"/>
            <w:vAlign w:val="center"/>
            <w:hideMark/>
          </w:tcPr>
          <w:p w14:paraId="45CA29B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9</w:t>
            </w:r>
          </w:p>
        </w:tc>
        <w:tc>
          <w:tcPr>
            <w:tcW w:w="1882" w:type="dxa"/>
            <w:shd w:val="clear" w:color="auto" w:fill="auto"/>
            <w:vAlign w:val="center"/>
            <w:hideMark/>
          </w:tcPr>
          <w:p w14:paraId="77AFA9A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9</w:t>
            </w:r>
          </w:p>
        </w:tc>
        <w:tc>
          <w:tcPr>
            <w:tcW w:w="2434" w:type="dxa"/>
            <w:shd w:val="clear" w:color="auto" w:fill="auto"/>
            <w:vAlign w:val="center"/>
            <w:hideMark/>
          </w:tcPr>
          <w:p w14:paraId="290C206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随着流程内容的增加有了增加</w:t>
            </w:r>
          </w:p>
        </w:tc>
      </w:tr>
      <w:tr w:rsidR="00B440F8" w:rsidRPr="00A23FA3" w14:paraId="7115A222" w14:textId="77777777" w:rsidTr="00B440F8">
        <w:trPr>
          <w:trHeight w:val="855"/>
        </w:trPr>
        <w:tc>
          <w:tcPr>
            <w:tcW w:w="839" w:type="dxa"/>
            <w:shd w:val="clear" w:color="auto" w:fill="auto"/>
            <w:vAlign w:val="center"/>
          </w:tcPr>
          <w:p w14:paraId="4B9F5A11"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3</w:t>
            </w:r>
            <w:r w:rsidRPr="00A23FA3">
              <w:rPr>
                <w:rFonts w:ascii="Calibri" w:eastAsia="宋体" w:hAnsi="Calibri" w:cstheme="minorHAnsi"/>
                <w:kern w:val="0"/>
                <w:szCs w:val="21"/>
              </w:rPr>
              <w:t>1B</w:t>
            </w:r>
          </w:p>
        </w:tc>
        <w:tc>
          <w:tcPr>
            <w:tcW w:w="1976" w:type="dxa"/>
            <w:shd w:val="clear" w:color="auto" w:fill="auto"/>
            <w:vAlign w:val="center"/>
          </w:tcPr>
          <w:p w14:paraId="3B4F12C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S</w:t>
            </w:r>
            <w:r w:rsidRPr="00A23FA3">
              <w:rPr>
                <w:rFonts w:ascii="Calibri" w:eastAsia="宋体" w:hAnsi="Calibri" w:cstheme="minorHAnsi" w:hint="eastAsia"/>
                <w:kern w:val="0"/>
                <w:szCs w:val="21"/>
              </w:rPr>
              <w:t>后</w:t>
            </w:r>
          </w:p>
        </w:tc>
        <w:tc>
          <w:tcPr>
            <w:tcW w:w="1908" w:type="dxa"/>
            <w:shd w:val="clear" w:color="auto" w:fill="auto"/>
            <w:vAlign w:val="center"/>
          </w:tcPr>
          <w:p w14:paraId="638FEC2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1</w:t>
            </w:r>
            <w:r w:rsidRPr="00A23FA3">
              <w:rPr>
                <w:rFonts w:ascii="Calibri" w:eastAsia="宋体" w:hAnsi="Calibri" w:cstheme="minorHAnsi"/>
                <w:kern w:val="0"/>
                <w:szCs w:val="21"/>
              </w:rPr>
              <w:t>8</w:t>
            </w:r>
          </w:p>
        </w:tc>
        <w:tc>
          <w:tcPr>
            <w:tcW w:w="1882" w:type="dxa"/>
            <w:shd w:val="clear" w:color="auto" w:fill="auto"/>
            <w:vAlign w:val="center"/>
          </w:tcPr>
          <w:p w14:paraId="236467A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通</w:t>
            </w:r>
            <w:r w:rsidRPr="00A23FA3">
              <w:rPr>
                <w:rFonts w:ascii="Calibri" w:eastAsia="宋体" w:hAnsi="Calibri" w:cstheme="minorHAnsi" w:hint="eastAsia"/>
                <w:kern w:val="0"/>
                <w:szCs w:val="21"/>
              </w:rPr>
              <w:t>1</w:t>
            </w:r>
            <w:r w:rsidRPr="00A23FA3">
              <w:rPr>
                <w:rFonts w:ascii="Calibri" w:eastAsia="宋体" w:hAnsi="Calibri" w:cstheme="minorHAnsi"/>
                <w:kern w:val="0"/>
                <w:szCs w:val="21"/>
              </w:rPr>
              <w:t>8</w:t>
            </w:r>
          </w:p>
        </w:tc>
        <w:tc>
          <w:tcPr>
            <w:tcW w:w="2434" w:type="dxa"/>
            <w:shd w:val="clear" w:color="auto" w:fill="auto"/>
            <w:vAlign w:val="center"/>
          </w:tcPr>
          <w:p w14:paraId="5DE9E57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有新增了</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 xml:space="preserve">OMMETNS </w:t>
            </w:r>
            <w:r w:rsidRPr="00A23FA3">
              <w:rPr>
                <w:rFonts w:ascii="Calibri" w:eastAsia="宋体" w:hAnsi="Calibri" w:cstheme="minorHAnsi" w:hint="eastAsia"/>
                <w:kern w:val="0"/>
                <w:szCs w:val="21"/>
              </w:rPr>
              <w:t>则会有增加变化</w:t>
            </w:r>
          </w:p>
        </w:tc>
      </w:tr>
    </w:tbl>
    <w:p w14:paraId="65F9D541" w14:textId="77777777" w:rsidR="00B440F8" w:rsidRPr="00A23FA3" w:rsidRDefault="00B440F8" w:rsidP="00B440F8">
      <w:pPr>
        <w:spacing w:afterLines="50" w:after="156"/>
        <w:rPr>
          <w:rFonts w:ascii="Calibri" w:hAnsi="Calibri" w:cstheme="minorHAnsi"/>
          <w:sz w:val="24"/>
        </w:rPr>
      </w:pPr>
    </w:p>
    <w:p w14:paraId="3C7715D3" w14:textId="77777777" w:rsidR="00B440F8" w:rsidRPr="00A23FA3" w:rsidRDefault="00B440F8" w:rsidP="00B440F8"/>
    <w:p w14:paraId="3F8D191E" w14:textId="77777777"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864" w:name="_Toc519582926"/>
      <w:bookmarkStart w:id="4865" w:name="_Toc520839516"/>
      <w:r w:rsidRPr="00A23FA3">
        <w:rPr>
          <w:rFonts w:ascii="等线" w:eastAsia="等线" w:hAnsi="等线" w:cs="Times New Roman"/>
          <w:sz w:val="21"/>
          <w:szCs w:val="21"/>
        </w:rPr>
        <w:t>3.2.13.3. Interface requirements</w:t>
      </w:r>
      <w:bookmarkEnd w:id="4864"/>
      <w:bookmarkEnd w:id="4865"/>
    </w:p>
    <w:p w14:paraId="23096918" w14:textId="77777777" w:rsidR="00B440F8" w:rsidRPr="00A23FA3" w:rsidRDefault="00B440F8">
      <w:pPr>
        <w:pStyle w:val="a0"/>
        <w:numPr>
          <w:ilvl w:val="0"/>
          <w:numId w:val="221"/>
        </w:numPr>
        <w:ind w:firstLineChars="0"/>
        <w:pPrChange w:id="4866" w:author="raye" w:date="2018-07-17T18:06:00Z">
          <w:pPr>
            <w:pStyle w:val="a0"/>
            <w:numPr>
              <w:numId w:val="86"/>
            </w:numPr>
            <w:ind w:left="420" w:firstLineChars="0" w:hanging="420"/>
          </w:pPr>
        </w:pPrChange>
      </w:pPr>
      <w:r w:rsidRPr="00A23FA3">
        <w:rPr>
          <w:rFonts w:hint="eastAsia"/>
        </w:rPr>
        <w:t>列表页</w:t>
      </w:r>
    </w:p>
    <w:p w14:paraId="3B11855A" w14:textId="06E85154" w:rsidR="00B440F8" w:rsidRPr="00A23FA3" w:rsidRDefault="005F0E82" w:rsidP="00B440F8">
      <w:ins w:id="4867" w:author="raye" w:date="2018-07-18T18:42:00Z">
        <w:r w:rsidRPr="00A23FA3" w:rsidDel="005F0E82">
          <w:rPr>
            <w:noProof/>
          </w:rPr>
          <w:t xml:space="preserve"> </w:t>
        </w:r>
      </w:ins>
      <w:r w:rsidR="001705B5" w:rsidRPr="00A23FA3">
        <w:rPr>
          <w:noProof/>
        </w:rPr>
        <w:lastRenderedPageBreak/>
        <w:drawing>
          <wp:inline distT="0" distB="0" distL="0" distR="0" wp14:anchorId="1984C9BA" wp14:editId="03203851">
            <wp:extent cx="5274310" cy="359854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598545"/>
                    </a:xfrm>
                    <a:prstGeom prst="rect">
                      <a:avLst/>
                    </a:prstGeom>
                  </pic:spPr>
                </pic:pic>
              </a:graphicData>
            </a:graphic>
          </wp:inline>
        </w:drawing>
      </w:r>
      <w:del w:id="4868" w:author="raye" w:date="2018-07-18T18:42:00Z">
        <w:r w:rsidR="00B440F8" w:rsidRPr="00A23FA3" w:rsidDel="005F0E82">
          <w:rPr>
            <w:noProof/>
          </w:rPr>
          <w:drawing>
            <wp:inline distT="0" distB="0" distL="0" distR="0" wp14:anchorId="3DA1DABE" wp14:editId="6C96C693">
              <wp:extent cx="5274310" cy="3517265"/>
              <wp:effectExtent l="0" t="0" r="254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517265"/>
                      </a:xfrm>
                      <a:prstGeom prst="rect">
                        <a:avLst/>
                      </a:prstGeom>
                    </pic:spPr>
                  </pic:pic>
                </a:graphicData>
              </a:graphic>
            </wp:inline>
          </w:drawing>
        </w:r>
      </w:del>
    </w:p>
    <w:p w14:paraId="2A359A0D" w14:textId="77777777" w:rsidR="00B440F8" w:rsidRPr="00A23FA3" w:rsidRDefault="00B440F8">
      <w:pPr>
        <w:pStyle w:val="a0"/>
        <w:numPr>
          <w:ilvl w:val="0"/>
          <w:numId w:val="221"/>
        </w:numPr>
        <w:ind w:firstLineChars="0"/>
        <w:pPrChange w:id="4869" w:author="raye" w:date="2018-07-17T18:06:00Z">
          <w:pPr>
            <w:pStyle w:val="a0"/>
            <w:numPr>
              <w:numId w:val="86"/>
            </w:numPr>
            <w:ind w:left="420" w:firstLineChars="0" w:hanging="420"/>
          </w:pPr>
        </w:pPrChange>
      </w:pPr>
      <w:r w:rsidRPr="00A23FA3">
        <w:rPr>
          <w:rFonts w:hint="eastAsia"/>
        </w:rPr>
        <w:t>详情页</w:t>
      </w:r>
    </w:p>
    <w:p w14:paraId="3959C81F" w14:textId="6B15BD89" w:rsidR="00B440F8" w:rsidRPr="00A23FA3" w:rsidRDefault="003A7B8E" w:rsidP="00B440F8">
      <w:r w:rsidRPr="00A23FA3">
        <w:rPr>
          <w:noProof/>
        </w:rPr>
        <w:drawing>
          <wp:inline distT="0" distB="0" distL="0" distR="0" wp14:anchorId="3C152A9A" wp14:editId="7B269718">
            <wp:extent cx="5274310" cy="38569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56990"/>
                    </a:xfrm>
                    <a:prstGeom prst="rect">
                      <a:avLst/>
                    </a:prstGeom>
                  </pic:spPr>
                </pic:pic>
              </a:graphicData>
            </a:graphic>
          </wp:inline>
        </w:drawing>
      </w:r>
    </w:p>
    <w:p w14:paraId="445F24C7" w14:textId="77777777" w:rsidR="00B440F8" w:rsidRPr="00A23FA3" w:rsidRDefault="00B440F8" w:rsidP="00B440F8"/>
    <w:p w14:paraId="1112C621" w14:textId="77777777" w:rsidR="00B440F8" w:rsidRPr="00A23FA3" w:rsidRDefault="00B440F8" w:rsidP="00B440F8">
      <w:pPr>
        <w:pStyle w:val="215"/>
        <w:ind w:firstLine="480"/>
        <w:rPr>
          <w:rFonts w:asciiTheme="minorHAnsi" w:hAnsiTheme="minorHAnsi" w:cstheme="minorHAnsi"/>
          <w:sz w:val="24"/>
          <w:szCs w:val="24"/>
        </w:rPr>
      </w:pPr>
      <w:bookmarkStart w:id="4870" w:name="_Toc519582927"/>
      <w:bookmarkStart w:id="4871" w:name="_Toc520839517"/>
      <w:r w:rsidRPr="00A23FA3">
        <w:rPr>
          <w:rFonts w:asciiTheme="minorHAnsi" w:hAnsiTheme="minorHAnsi" w:cstheme="minorHAnsi"/>
          <w:sz w:val="24"/>
          <w:szCs w:val="24"/>
        </w:rPr>
        <w:lastRenderedPageBreak/>
        <w:t>3.2.14  BSA Officer</w:t>
      </w:r>
      <w:bookmarkEnd w:id="4870"/>
      <w:bookmarkEnd w:id="4871"/>
    </w:p>
    <w:p w14:paraId="18479FAE"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872" w:name="_Toc519582928"/>
      <w:bookmarkStart w:id="4873" w:name="_Toc520839518"/>
      <w:r w:rsidRPr="00A23FA3">
        <w:rPr>
          <w:rFonts w:ascii="Times New Roman" w:hAnsi="Times New Roman" w:cs="Times New Roman"/>
          <w:sz w:val="24"/>
          <w:szCs w:val="24"/>
        </w:rPr>
        <w:t>3.2.14.1. Brief introduction to function</w:t>
      </w:r>
      <w:bookmarkEnd w:id="4872"/>
      <w:bookmarkEnd w:id="4873"/>
    </w:p>
    <w:p w14:paraId="0EC598D3" w14:textId="77777777" w:rsidR="00B440F8" w:rsidRPr="00A23FA3" w:rsidRDefault="00B440F8" w:rsidP="00B440F8"/>
    <w:p w14:paraId="4D849C7C" w14:textId="23801A79" w:rsidR="00B440F8" w:rsidRPr="00A23FA3" w:rsidRDefault="00B440F8" w:rsidP="00B440F8">
      <w:del w:id="4874" w:author="raye" w:date="2018-07-18T18:41:00Z">
        <w:r w:rsidRPr="00A23FA3" w:rsidDel="005F0E82">
          <w:object w:dxaOrig="10740" w:dyaOrig="9361" w14:anchorId="34DBD442">
            <v:shape id="_x0000_i1066" type="#_x0000_t75" style="width:417pt;height:5in" o:ole="">
              <v:imagedata r:id="rId217" o:title=""/>
            </v:shape>
            <o:OLEObject Type="Embed" ProgID="Visio.Drawing.15" ShapeID="_x0000_i1066" DrawAspect="Content" ObjectID="_1595354649" r:id="rId218"/>
          </w:object>
        </w:r>
      </w:del>
      <w:ins w:id="4875" w:author="raye" w:date="2018-07-18T18:41:00Z">
        <w:r w:rsidR="005F0E82" w:rsidRPr="00A23FA3">
          <w:t xml:space="preserve"> </w:t>
        </w:r>
      </w:ins>
      <w:ins w:id="4876" w:author="raye" w:date="2018-07-18T18:41:00Z">
        <w:r w:rsidR="005F0E82" w:rsidRPr="00A23FA3">
          <w:object w:dxaOrig="10740" w:dyaOrig="9361" w14:anchorId="3AF54B7B">
            <v:shape id="_x0000_i1067" type="#_x0000_t75" style="width:417pt;height:5in" o:ole="">
              <v:imagedata r:id="rId219" o:title=""/>
            </v:shape>
            <o:OLEObject Type="Embed" ProgID="Visio.Drawing.15" ShapeID="_x0000_i1067" DrawAspect="Content" ObjectID="_1595354650" r:id="rId220"/>
          </w:object>
        </w:r>
      </w:ins>
    </w:p>
    <w:p w14:paraId="737425F9" w14:textId="77777777" w:rsidR="00B440F8" w:rsidRPr="00A23FA3" w:rsidRDefault="00B440F8" w:rsidP="00B440F8"/>
    <w:p w14:paraId="49E1B4FF" w14:textId="77777777" w:rsidR="00B440F8" w:rsidRPr="00A23FA3" w:rsidRDefault="00B440F8" w:rsidP="00B440F8"/>
    <w:p w14:paraId="72E97812" w14:textId="77777777" w:rsidR="00B440F8" w:rsidRPr="00A23FA3" w:rsidRDefault="00B440F8" w:rsidP="00B440F8"/>
    <w:p w14:paraId="01B037CA"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t xml:space="preserve"> </w:t>
      </w:r>
      <w:bookmarkStart w:id="4877" w:name="_Toc519582929"/>
      <w:bookmarkStart w:id="4878" w:name="_Toc520839519"/>
      <w:r w:rsidRPr="00A23FA3">
        <w:rPr>
          <w:rFonts w:ascii="Times New Roman" w:hAnsi="Times New Roman" w:cs="Times New Roman"/>
          <w:sz w:val="24"/>
          <w:szCs w:val="24"/>
        </w:rPr>
        <w:t>3.2.14.2. Detailed description</w:t>
      </w:r>
      <w:bookmarkEnd w:id="4877"/>
      <w:bookmarkEnd w:id="4878"/>
    </w:p>
    <w:p w14:paraId="6058ED90" w14:textId="77777777" w:rsidR="00B440F8" w:rsidRPr="00A23FA3" w:rsidRDefault="00B440F8" w:rsidP="00B440F8">
      <w:pPr>
        <w:pStyle w:val="a0"/>
        <w:numPr>
          <w:ilvl w:val="0"/>
          <w:numId w:val="104"/>
        </w:numPr>
        <w:ind w:firstLineChars="0"/>
      </w:pPr>
      <w:r w:rsidRPr="00A23FA3">
        <w:rPr>
          <w:rFonts w:hint="eastAsia"/>
        </w:rPr>
        <w:t>列表</w:t>
      </w:r>
    </w:p>
    <w:p w14:paraId="4E9E9B75" w14:textId="77777777" w:rsidR="00B440F8" w:rsidRPr="00A23FA3" w:rsidRDefault="00B440F8" w:rsidP="00B440F8">
      <w:pPr>
        <w:pStyle w:val="a0"/>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A23FA3" w:rsidRPr="00A23FA3" w14:paraId="314981F0"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5BEC8CC"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列表标签</w:t>
            </w:r>
            <w:r w:rsidRPr="00A23FA3">
              <w:rPr>
                <w:i/>
                <w:sz w:val="24"/>
                <w:szCs w:val="24"/>
              </w:rPr>
              <w:t>t</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2A0629"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对应状态</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3B3ABF"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tc>
      </w:tr>
      <w:tr w:rsidR="00A23FA3" w:rsidRPr="00A23FA3" w14:paraId="2C44E446"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0A91C7" w14:textId="77777777" w:rsidR="00B440F8" w:rsidRPr="00A23FA3" w:rsidRDefault="00B440F8" w:rsidP="00B440F8">
            <w:pPr>
              <w:rPr>
                <w:i/>
              </w:rPr>
            </w:pPr>
            <w:r w:rsidRPr="00A23FA3">
              <w:rPr>
                <w:rFonts w:hint="eastAsia"/>
                <w:i/>
              </w:rPr>
              <w:t>T</w:t>
            </w:r>
            <w:r w:rsidRPr="00A23FA3">
              <w:rPr>
                <w:i/>
              </w:rPr>
              <w:t>O DO LIST</w:t>
            </w:r>
          </w:p>
          <w:p w14:paraId="6C8764F8" w14:textId="77777777" w:rsidR="00B440F8" w:rsidRPr="00A23FA3" w:rsidRDefault="00B440F8" w:rsidP="00B440F8">
            <w:pPr>
              <w:rPr>
                <w:rFonts w:ascii="等线" w:eastAsia="等线" w:hAnsi="等线" w:cs="宋体"/>
                <w:b/>
                <w:bCs/>
                <w:i/>
                <w:kern w:val="0"/>
                <w:szCs w:val="21"/>
              </w:rPr>
            </w:pPr>
          </w:p>
        </w:tc>
        <w:tc>
          <w:tcPr>
            <w:tcW w:w="3690" w:type="dxa"/>
            <w:tcBorders>
              <w:top w:val="single" w:sz="4" w:space="0" w:color="auto"/>
              <w:left w:val="single" w:sz="4" w:space="0" w:color="auto"/>
              <w:bottom w:val="single" w:sz="4" w:space="0" w:color="auto"/>
              <w:right w:val="single" w:sz="4" w:space="0" w:color="auto"/>
            </w:tcBorders>
            <w:shd w:val="clear" w:color="auto" w:fill="auto"/>
            <w:vAlign w:val="center"/>
          </w:tcPr>
          <w:p w14:paraId="21396AAB"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21-27</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2BDDD3E" w14:textId="77777777" w:rsidR="00B440F8" w:rsidRPr="00A23FA3" w:rsidRDefault="00B440F8" w:rsidP="00B440F8">
            <w:pPr>
              <w:pStyle w:val="a0"/>
              <w:numPr>
                <w:ilvl w:val="0"/>
                <w:numId w:val="196"/>
              </w:numPr>
              <w:ind w:firstLineChars="0"/>
              <w:rPr>
                <w:i/>
              </w:rPr>
            </w:pPr>
            <w:r w:rsidRPr="00A23FA3">
              <w:rPr>
                <w:rFonts w:hint="eastAsia"/>
                <w:i/>
              </w:rPr>
              <w:t>第一次收到</w:t>
            </w:r>
            <w:r w:rsidRPr="00A23FA3">
              <w:rPr>
                <w:rFonts w:hint="eastAsia"/>
                <w:i/>
              </w:rPr>
              <w:t>C</w:t>
            </w:r>
            <w:r w:rsidRPr="00A23FA3">
              <w:rPr>
                <w:i/>
              </w:rPr>
              <w:t>S</w:t>
            </w:r>
            <w:r w:rsidRPr="00A23FA3">
              <w:rPr>
                <w:rFonts w:hint="eastAsia"/>
                <w:i/>
              </w:rPr>
              <w:t>发来的</w:t>
            </w:r>
            <w:r w:rsidRPr="00A23FA3">
              <w:rPr>
                <w:rFonts w:hint="eastAsia"/>
                <w:i/>
              </w:rPr>
              <w:t>C</w:t>
            </w:r>
            <w:r w:rsidRPr="00A23FA3">
              <w:rPr>
                <w:i/>
              </w:rPr>
              <w:t>ASE</w:t>
            </w:r>
          </w:p>
          <w:p w14:paraId="38DD5310" w14:textId="77777777" w:rsidR="00B440F8" w:rsidRPr="00A23FA3" w:rsidRDefault="00B440F8" w:rsidP="00B440F8">
            <w:pPr>
              <w:pStyle w:val="a0"/>
              <w:numPr>
                <w:ilvl w:val="0"/>
                <w:numId w:val="196"/>
              </w:numPr>
              <w:ind w:firstLineChars="0"/>
              <w:rPr>
                <w:i/>
              </w:rPr>
            </w:pPr>
            <w:r w:rsidRPr="00A23FA3">
              <w:rPr>
                <w:rFonts w:hint="eastAsia"/>
                <w:i/>
              </w:rPr>
              <w:t>打回</w:t>
            </w:r>
            <w:r w:rsidRPr="00A23FA3">
              <w:rPr>
                <w:rFonts w:hint="eastAsia"/>
                <w:i/>
              </w:rPr>
              <w:t>C</w:t>
            </w:r>
            <w:r w:rsidRPr="00A23FA3">
              <w:rPr>
                <w:i/>
              </w:rPr>
              <w:t>S</w:t>
            </w:r>
            <w:r w:rsidRPr="00A23FA3">
              <w:rPr>
                <w:rFonts w:hint="eastAsia"/>
                <w:i/>
              </w:rPr>
              <w:t>后，再次收到发来的</w:t>
            </w:r>
            <w:r w:rsidRPr="00A23FA3">
              <w:rPr>
                <w:rFonts w:hint="eastAsia"/>
                <w:i/>
              </w:rPr>
              <w:lastRenderedPageBreak/>
              <w:t>C</w:t>
            </w:r>
            <w:r w:rsidRPr="00A23FA3">
              <w:rPr>
                <w:i/>
              </w:rPr>
              <w:t>ASE</w:t>
            </w:r>
          </w:p>
          <w:p w14:paraId="1DC867DA" w14:textId="77777777" w:rsidR="00B440F8" w:rsidRPr="00A23FA3" w:rsidRDefault="00B440F8" w:rsidP="00B440F8">
            <w:pPr>
              <w:rPr>
                <w:i/>
              </w:rPr>
            </w:pPr>
          </w:p>
        </w:tc>
      </w:tr>
      <w:tr w:rsidR="00A23FA3" w:rsidRPr="00A23FA3" w14:paraId="33DE6D0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4605E71C" w14:textId="4B6D0FE2" w:rsidR="00AE0DFC" w:rsidRPr="00A23FA3" w:rsidRDefault="00AE0DFC" w:rsidP="00B440F8">
            <w:pPr>
              <w:rPr>
                <w:i/>
              </w:rPr>
            </w:pPr>
            <w:r w:rsidRPr="00A23FA3">
              <w:rPr>
                <w:rFonts w:ascii="等线" w:eastAsia="等线" w:hAnsi="等线"/>
                <w:szCs w:val="21"/>
              </w:rPr>
              <w:lastRenderedPageBreak/>
              <w:t>Pending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6B800A57" w14:textId="287FDD53" w:rsidR="00AE0DFC" w:rsidRPr="00A23FA3" w:rsidRDefault="00AE0DFC" w:rsidP="00B440F8">
            <w:pPr>
              <w:rPr>
                <w:rFonts w:ascii="等线" w:eastAsia="等线" w:hAnsi="等线" w:cs="宋体"/>
                <w:i/>
                <w:kern w:val="0"/>
                <w:szCs w:val="21"/>
              </w:rPr>
            </w:pPr>
            <w:r w:rsidRPr="00A23FA3">
              <w:rPr>
                <w:rFonts w:ascii="等线" w:eastAsia="等线" w:hAnsi="等线" w:cs="宋体"/>
                <w:i/>
                <w:kern w:val="0"/>
                <w:szCs w:val="21"/>
              </w:rPr>
              <w:t>28(</w:t>
            </w:r>
            <w:r w:rsidRPr="00A23FA3">
              <w:rPr>
                <w:rFonts w:ascii="等线" w:eastAsia="等线" w:hAnsi="等线" w:cs="宋体" w:hint="eastAsia"/>
                <w:i/>
                <w:kern w:val="0"/>
                <w:szCs w:val="21"/>
              </w:rPr>
              <w:t>含)之后的状态扣除以下</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2A199E66" w14:textId="442FD275" w:rsidR="00AE0DFC" w:rsidRPr="00A23FA3" w:rsidRDefault="00AE0DFC" w:rsidP="00B440F8">
            <w:pPr>
              <w:rPr>
                <w:i/>
                <w:sz w:val="24"/>
                <w:szCs w:val="24"/>
              </w:rPr>
            </w:pPr>
            <w:r w:rsidRPr="00A23FA3">
              <w:rPr>
                <w:rFonts w:hint="eastAsia"/>
                <w:i/>
                <w:sz w:val="24"/>
                <w:szCs w:val="24"/>
              </w:rPr>
              <w:t>详见状态表</w:t>
            </w:r>
          </w:p>
        </w:tc>
      </w:tr>
      <w:tr w:rsidR="00B440F8" w:rsidRPr="00A23FA3" w14:paraId="4E2BD01D"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69F60F3E" w14:textId="2C05D392" w:rsidR="00B440F8" w:rsidRPr="00A23FA3" w:rsidRDefault="001B6A19" w:rsidP="00B440F8">
            <w:pPr>
              <w:rPr>
                <w:rFonts w:ascii="等线" w:eastAsia="等线" w:hAnsi="等线" w:cs="宋体"/>
                <w:i/>
                <w:kern w:val="0"/>
                <w:szCs w:val="21"/>
              </w:rPr>
            </w:pPr>
            <w:r w:rsidRPr="001B6A19">
              <w:rPr>
                <w:i/>
                <w:color w:val="FF0000"/>
              </w:rPr>
              <w:t>History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1FB3B81C" w14:textId="35547E71" w:rsidR="00B440F8" w:rsidRPr="00A23FA3" w:rsidRDefault="00B440F8" w:rsidP="00B440F8">
            <w:pPr>
              <w:rPr>
                <w:rFonts w:ascii="等线" w:eastAsia="等线" w:hAnsi="等线" w:cs="宋体"/>
                <w:i/>
                <w:kern w:val="0"/>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CAAC3F1" w14:textId="77777777" w:rsidR="00B440F8" w:rsidRPr="00A23FA3" w:rsidRDefault="00B440F8" w:rsidP="00B440F8">
            <w:pPr>
              <w:rPr>
                <w:i/>
                <w:sz w:val="24"/>
                <w:szCs w:val="24"/>
              </w:rPr>
            </w:pPr>
            <w:r w:rsidRPr="00A23FA3">
              <w:rPr>
                <w:rFonts w:hint="eastAsia"/>
                <w:i/>
                <w:sz w:val="24"/>
                <w:szCs w:val="24"/>
              </w:rPr>
              <w:t>详见状态表</w:t>
            </w:r>
          </w:p>
        </w:tc>
      </w:tr>
    </w:tbl>
    <w:p w14:paraId="01DBC108" w14:textId="77777777" w:rsidR="00B440F8" w:rsidRPr="00A23FA3" w:rsidRDefault="00B440F8" w:rsidP="00B440F8"/>
    <w:p w14:paraId="6688F0DF" w14:textId="77777777" w:rsidR="00B440F8" w:rsidRPr="00A23FA3" w:rsidRDefault="00B440F8" w:rsidP="00B440F8"/>
    <w:p w14:paraId="2E8D9838" w14:textId="060899F3" w:rsidR="00B440F8" w:rsidRPr="00A23FA3" w:rsidRDefault="00B440F8">
      <w:pPr>
        <w:pStyle w:val="a0"/>
        <w:numPr>
          <w:ilvl w:val="0"/>
          <w:numId w:val="221"/>
        </w:numPr>
        <w:ind w:firstLineChars="0"/>
        <w:pPrChange w:id="4879" w:author="raye" w:date="2018-07-17T18:06:00Z">
          <w:pPr>
            <w:pStyle w:val="a0"/>
            <w:numPr>
              <w:numId w:val="86"/>
            </w:numPr>
            <w:ind w:left="420" w:firstLineChars="0" w:hanging="420"/>
          </w:pPr>
        </w:pPrChange>
      </w:pPr>
      <w:r w:rsidRPr="00A23FA3">
        <w:rPr>
          <w:rFonts w:hint="eastAsia"/>
        </w:rPr>
        <w:t>各状态控件变化</w:t>
      </w:r>
    </w:p>
    <w:p w14:paraId="1306BBAC" w14:textId="225E22C7" w:rsidR="00C7576F" w:rsidRPr="00A23FA3" w:rsidRDefault="00C7576F" w:rsidP="00C7576F"/>
    <w:p w14:paraId="1068FC2B" w14:textId="4E73B988" w:rsidR="00C7576F" w:rsidRPr="00A23FA3" w:rsidRDefault="00C7576F" w:rsidP="00C7576F">
      <w:r w:rsidRPr="00A23FA3">
        <w:rPr>
          <w:rFonts w:hint="eastAsia"/>
        </w:rPr>
        <w:t>2</w:t>
      </w:r>
      <w:r w:rsidRPr="00A23FA3">
        <w:t xml:space="preserve">4B </w:t>
      </w:r>
    </w:p>
    <w:p w14:paraId="15A8C72B" w14:textId="77777777" w:rsidR="00C7576F" w:rsidRPr="00A23FA3" w:rsidRDefault="00C7576F" w:rsidP="00C7576F">
      <w:r w:rsidRPr="00A23FA3">
        <w:t>Step 1  BSA</w:t>
      </w:r>
      <w:r w:rsidRPr="00A23FA3">
        <w:rPr>
          <w:rFonts w:hint="eastAsia"/>
        </w:rPr>
        <w:t>角色，在表</w:t>
      </w:r>
      <w:r w:rsidRPr="00A23FA3">
        <w:t xml:space="preserve">4# </w:t>
      </w:r>
      <w:r w:rsidRPr="00A23FA3">
        <w:rPr>
          <w:rFonts w:hint="eastAsia"/>
        </w:rPr>
        <w:t>勾选</w:t>
      </w:r>
      <w:r w:rsidRPr="00A23FA3">
        <w:rPr>
          <w:rFonts w:hint="eastAsia"/>
        </w:rPr>
        <w:t>R</w:t>
      </w:r>
      <w:r w:rsidRPr="00A23FA3">
        <w:t>eject</w:t>
      </w:r>
      <w:r w:rsidRPr="00A23FA3">
        <w:rPr>
          <w:rFonts w:hint="eastAsia"/>
        </w:rPr>
        <w:t>，点击</w:t>
      </w:r>
      <w:r w:rsidRPr="00A23FA3">
        <w:rPr>
          <w:rFonts w:hint="eastAsia"/>
        </w:rPr>
        <w:t>S</w:t>
      </w:r>
      <w:r w:rsidRPr="00A23FA3">
        <w:t>ubmit</w:t>
      </w:r>
    </w:p>
    <w:p w14:paraId="06ED89E0" w14:textId="77777777" w:rsidR="00C7576F" w:rsidRPr="00A23FA3" w:rsidRDefault="00C7576F" w:rsidP="00C7576F">
      <w:r w:rsidRPr="00A23FA3">
        <w:rPr>
          <w:rFonts w:hint="eastAsia"/>
        </w:rPr>
        <w:t>S</w:t>
      </w:r>
      <w:r w:rsidRPr="00A23FA3">
        <w:t xml:space="preserve">tep2  </w:t>
      </w:r>
      <w:r w:rsidRPr="00A23FA3">
        <w:rPr>
          <w:rFonts w:hint="eastAsia"/>
          <w:b/>
        </w:rPr>
        <w:t>程序</w:t>
      </w:r>
      <w:r w:rsidRPr="00A23FA3">
        <w:rPr>
          <w:rFonts w:hint="eastAsia"/>
        </w:rPr>
        <w:t>发现勾选了</w:t>
      </w:r>
      <w:r w:rsidRPr="00A23FA3">
        <w:rPr>
          <w:rFonts w:hint="eastAsia"/>
        </w:rPr>
        <w:t>R</w:t>
      </w:r>
      <w:r w:rsidRPr="00A23FA3">
        <w:t>eject</w:t>
      </w:r>
      <w:r w:rsidRPr="00A23FA3">
        <w:rPr>
          <w:rFonts w:hint="eastAsia"/>
        </w:rPr>
        <w:t>后，</w:t>
      </w:r>
    </w:p>
    <w:p w14:paraId="61CF1444" w14:textId="77777777" w:rsidR="00C7576F" w:rsidRPr="00A23FA3" w:rsidRDefault="00C7576F" w:rsidP="00C7576F">
      <w:r w:rsidRPr="00A23FA3">
        <w:rPr>
          <w:rFonts w:hint="eastAsia"/>
        </w:rPr>
        <w:t>1</w:t>
      </w:r>
      <w:r w:rsidRPr="00A23FA3">
        <w:rPr>
          <w:rFonts w:hint="eastAsia"/>
        </w:rPr>
        <w:t>）状态变为</w:t>
      </w:r>
      <w:r w:rsidRPr="00A23FA3">
        <w:t>close reject</w:t>
      </w:r>
    </w:p>
    <w:p w14:paraId="60494FE4" w14:textId="32083753" w:rsidR="00C7576F" w:rsidRPr="00A23FA3" w:rsidRDefault="00C7576F" w:rsidP="00C7576F">
      <w:r w:rsidRPr="00A23FA3">
        <w:t>2</w:t>
      </w:r>
      <w:r w:rsidRPr="00A23FA3">
        <w:rPr>
          <w:rFonts w:hint="eastAsia"/>
        </w:rPr>
        <w:t>）在</w:t>
      </w:r>
      <w:r w:rsidRPr="00A23FA3">
        <w:rPr>
          <w:rFonts w:hint="eastAsia"/>
        </w:rPr>
        <w:t>D</w:t>
      </w:r>
      <w:r w:rsidRPr="00A23FA3">
        <w:t>etails</w:t>
      </w:r>
      <w:r w:rsidRPr="00A23FA3">
        <w:rPr>
          <w:rFonts w:hint="eastAsia"/>
        </w:rPr>
        <w:t>详情页出现</w:t>
      </w:r>
      <w:r w:rsidRPr="00A23FA3">
        <w:rPr>
          <w:rFonts w:hint="eastAsia"/>
        </w:rPr>
        <w:t>#</w:t>
      </w:r>
      <w:r w:rsidRPr="00A23FA3">
        <w:t>5</w:t>
      </w:r>
      <w:r w:rsidRPr="00A23FA3">
        <w:rPr>
          <w:rFonts w:hint="eastAsia"/>
        </w:rPr>
        <w:t>填写的入口（修改了</w:t>
      </w:r>
      <w:r w:rsidRPr="00A23FA3">
        <w:rPr>
          <w:rFonts w:hint="eastAsia"/>
        </w:rPr>
        <w:t>4</w:t>
      </w:r>
      <w:r w:rsidRPr="00A23FA3">
        <w:t># Reject</w:t>
      </w:r>
      <w:r w:rsidRPr="00A23FA3">
        <w:rPr>
          <w:rFonts w:hint="eastAsia"/>
        </w:rPr>
        <w:t>改成其它了这个前往填写</w:t>
      </w:r>
      <w:r w:rsidRPr="00A23FA3">
        <w:rPr>
          <w:rFonts w:hint="eastAsia"/>
        </w:rPr>
        <w:t>5</w:t>
      </w:r>
      <w:r w:rsidRPr="00A23FA3">
        <w:t>#</w:t>
      </w:r>
      <w:r w:rsidRPr="00A23FA3">
        <w:rPr>
          <w:rFonts w:hint="eastAsia"/>
        </w:rPr>
        <w:t>的入口便会消失）</w:t>
      </w:r>
      <w:r w:rsidRPr="00A23FA3">
        <w:rPr>
          <w:rFonts w:hint="eastAsia"/>
        </w:rPr>
        <w:t xml:space="preserve"> </w:t>
      </w:r>
    </w:p>
    <w:p w14:paraId="2008490B" w14:textId="77777777" w:rsidR="00C7576F" w:rsidRPr="00A23FA3" w:rsidRDefault="00C7576F" w:rsidP="00C7576F">
      <w:r w:rsidRPr="00A23FA3">
        <w:rPr>
          <w:rFonts w:hint="eastAsia"/>
        </w:rPr>
        <w:t>S</w:t>
      </w:r>
      <w:r w:rsidRPr="00A23FA3">
        <w:t xml:space="preserve">tep 3 </w:t>
      </w:r>
      <w:r w:rsidRPr="00A23FA3">
        <w:rPr>
          <w:rFonts w:hint="eastAsia"/>
        </w:rPr>
        <w:t>人工填写</w:t>
      </w:r>
      <w:r w:rsidRPr="00A23FA3">
        <w:rPr>
          <w:rFonts w:hint="eastAsia"/>
        </w:rPr>
        <w:t>5</w:t>
      </w:r>
      <w:r w:rsidRPr="00A23FA3">
        <w:t>#</w:t>
      </w:r>
      <w:r w:rsidRPr="00A23FA3">
        <w:rPr>
          <w:rFonts w:hint="eastAsia"/>
        </w:rPr>
        <w:t>的内容后点击提交</w:t>
      </w:r>
    </w:p>
    <w:p w14:paraId="78E70009" w14:textId="7798370F" w:rsidR="00C7576F" w:rsidRPr="00A23FA3" w:rsidRDefault="00C7576F" w:rsidP="00C7576F">
      <w:r w:rsidRPr="00A23FA3">
        <w:rPr>
          <w:rFonts w:hint="eastAsia"/>
        </w:rPr>
        <w:t>S</w:t>
      </w:r>
      <w:r w:rsidRPr="00A23FA3">
        <w:t xml:space="preserve">tep 4 </w:t>
      </w:r>
      <w:r w:rsidRPr="00A23FA3">
        <w:rPr>
          <w:rFonts w:hint="eastAsia"/>
        </w:rPr>
        <w:t>出现导出</w:t>
      </w:r>
      <w:r w:rsidRPr="00A23FA3">
        <w:rPr>
          <w:rFonts w:hint="eastAsia"/>
        </w:rPr>
        <w:t>P</w:t>
      </w:r>
      <w:r w:rsidRPr="00A23FA3">
        <w:t>DF</w:t>
      </w:r>
      <w:r w:rsidRPr="00A23FA3">
        <w:rPr>
          <w:rFonts w:hint="eastAsia"/>
        </w:rPr>
        <w:t>按钮（提交了</w:t>
      </w:r>
      <w:r w:rsidRPr="00A23FA3">
        <w:rPr>
          <w:rFonts w:hint="eastAsia"/>
        </w:rPr>
        <w:t>#</w:t>
      </w:r>
      <w:r w:rsidRPr="00A23FA3">
        <w:t>5</w:t>
      </w:r>
      <w:r w:rsidRPr="00A23FA3">
        <w:rPr>
          <w:rFonts w:hint="eastAsia"/>
        </w:rPr>
        <w:t>后才出现）</w:t>
      </w:r>
    </w:p>
    <w:p w14:paraId="09D8DE0C" w14:textId="77777777" w:rsidR="00C7576F" w:rsidRPr="00A23FA3" w:rsidRDefault="00C7576F" w:rsidP="00C7576F">
      <w:r w:rsidRPr="00A23FA3">
        <w:rPr>
          <w:rFonts w:hint="eastAsia"/>
        </w:rPr>
        <w:t>把之前填写的</w:t>
      </w:r>
      <w:r w:rsidRPr="00A23FA3">
        <w:rPr>
          <w:rFonts w:hint="eastAsia"/>
        </w:rPr>
        <w:t>1</w:t>
      </w:r>
      <w:r w:rsidRPr="00A23FA3">
        <w:t>#~5#</w:t>
      </w:r>
      <w:r w:rsidRPr="00A23FA3">
        <w:rPr>
          <w:rFonts w:hint="eastAsia"/>
        </w:rPr>
        <w:t>，</w:t>
      </w:r>
      <w:r w:rsidRPr="00A23FA3">
        <w:rPr>
          <w:rFonts w:hint="eastAsia"/>
        </w:rPr>
        <w:t>E</w:t>
      </w:r>
      <w:r w:rsidRPr="00A23FA3">
        <w:t>DD,10#</w:t>
      </w:r>
      <w:r w:rsidRPr="00A23FA3">
        <w:rPr>
          <w:rFonts w:hint="eastAsia"/>
        </w:rPr>
        <w:t>这几张表全部生成跟模板样式相同的</w:t>
      </w:r>
      <w:r w:rsidRPr="00A23FA3">
        <w:rPr>
          <w:rFonts w:hint="eastAsia"/>
        </w:rPr>
        <w:t>P</w:t>
      </w:r>
      <w:r w:rsidRPr="00A23FA3">
        <w:t>DF</w:t>
      </w:r>
      <w:r w:rsidRPr="00A23FA3">
        <w:rPr>
          <w:rFonts w:hint="eastAsia"/>
        </w:rPr>
        <w:t>格式。导出到桌面上</w:t>
      </w:r>
      <w:r w:rsidRPr="00A23FA3">
        <w:rPr>
          <w:rFonts w:hint="eastAsia"/>
        </w:rPr>
        <w:t>(</w:t>
      </w:r>
      <w:r w:rsidRPr="00A23FA3">
        <w:rPr>
          <w:rFonts w:hint="eastAsia"/>
        </w:rPr>
        <w:t>走线下流程</w:t>
      </w:r>
      <w:r w:rsidRPr="00A23FA3">
        <w:rPr>
          <w:rFonts w:hint="eastAsia"/>
        </w:rPr>
        <w:t>)</w:t>
      </w:r>
    </w:p>
    <w:p w14:paraId="5FCB368B" w14:textId="77777777" w:rsidR="00C7576F" w:rsidRPr="00A23FA3" w:rsidRDefault="00C7576F" w:rsidP="00C7576F">
      <w:r w:rsidRPr="00A23FA3">
        <w:rPr>
          <w:rFonts w:hint="eastAsia"/>
        </w:rPr>
        <w:t>S</w:t>
      </w:r>
      <w:r w:rsidRPr="00A23FA3">
        <w:t xml:space="preserve">tep 5 </w:t>
      </w:r>
      <w:r w:rsidRPr="00A23FA3">
        <w:rPr>
          <w:rFonts w:hint="eastAsia"/>
        </w:rPr>
        <w:t>但线上依然需要点击</w:t>
      </w:r>
      <w:r w:rsidRPr="00A23FA3">
        <w:t xml:space="preserve">Send to LCD </w:t>
      </w:r>
      <w:r w:rsidRPr="00A23FA3">
        <w:rPr>
          <w:rFonts w:hint="eastAsia"/>
        </w:rPr>
        <w:t>状态从</w:t>
      </w:r>
      <w:r w:rsidRPr="00A23FA3">
        <w:t>close reject</w:t>
      </w:r>
      <w:r w:rsidRPr="00A23FA3">
        <w:rPr>
          <w:rFonts w:hint="eastAsia"/>
        </w:rPr>
        <w:t>变为</w:t>
      </w:r>
      <w:ins w:id="4880" w:author="raye" w:date="2018-07-17T12:05:00Z">
        <w:r w:rsidRPr="00A23FA3">
          <w:rPr>
            <w:rFonts w:ascii="Calibri" w:eastAsia="宋体" w:hAnsi="Calibri" w:cstheme="minorHAnsi"/>
            <w:kern w:val="0"/>
            <w:szCs w:val="21"/>
          </w:rPr>
          <w:t>Pending LCD SAR Process</w:t>
        </w:r>
      </w:ins>
    </w:p>
    <w:p w14:paraId="11F85794" w14:textId="77777777" w:rsidR="00C7576F" w:rsidRPr="00A23FA3" w:rsidRDefault="00C7576F" w:rsidP="00C7576F">
      <w:r w:rsidRPr="00A23FA3">
        <w:t>CASE</w:t>
      </w:r>
      <w:r w:rsidRPr="00A23FA3">
        <w:rPr>
          <w:rFonts w:hint="eastAsia"/>
        </w:rPr>
        <w:t>继续流转到</w:t>
      </w:r>
      <w:r w:rsidRPr="00A23FA3">
        <w:rPr>
          <w:rFonts w:hint="eastAsia"/>
        </w:rPr>
        <w:t>L</w:t>
      </w:r>
      <w:r w:rsidRPr="00A23FA3">
        <w:t>CD</w:t>
      </w:r>
    </w:p>
    <w:p w14:paraId="7F447D83" w14:textId="77777777" w:rsidR="00C7576F" w:rsidRPr="00A23FA3" w:rsidRDefault="00C7576F" w:rsidP="00C7576F">
      <w:r w:rsidRPr="00A23FA3">
        <w:t>Step 6 LCD</w:t>
      </w:r>
      <w:r w:rsidRPr="00A23FA3">
        <w:rPr>
          <w:rFonts w:hint="eastAsia"/>
        </w:rPr>
        <w:t>收到</w:t>
      </w:r>
      <w:r w:rsidRPr="00A23FA3">
        <w:rPr>
          <w:rFonts w:hint="eastAsia"/>
        </w:rPr>
        <w:t>C</w:t>
      </w:r>
      <w:r w:rsidRPr="00A23FA3">
        <w:t>ASE</w:t>
      </w:r>
      <w:r w:rsidRPr="00A23FA3">
        <w:rPr>
          <w:rFonts w:hint="eastAsia"/>
        </w:rPr>
        <w:t>后，点击</w:t>
      </w:r>
      <w:r w:rsidRPr="00A23FA3">
        <w:rPr>
          <w:rFonts w:hint="eastAsia"/>
        </w:rPr>
        <w:t>S</w:t>
      </w:r>
      <w:r w:rsidRPr="00A23FA3">
        <w:t>AR</w:t>
      </w:r>
      <w:r w:rsidRPr="00A23FA3">
        <w:rPr>
          <w:rFonts w:hint="eastAsia"/>
        </w:rPr>
        <w:t>按钮。然后现有设计也是在</w:t>
      </w:r>
      <w:r w:rsidRPr="00A23FA3">
        <w:rPr>
          <w:rFonts w:hint="eastAsia"/>
        </w:rPr>
        <w:t>S</w:t>
      </w:r>
      <w:r w:rsidRPr="00A23FA3">
        <w:t>AR</w:t>
      </w:r>
      <w:r w:rsidRPr="00A23FA3">
        <w:rPr>
          <w:rFonts w:hint="eastAsia"/>
        </w:rPr>
        <w:t>弹窗中填写一些内容。然后点击</w:t>
      </w:r>
      <w:r w:rsidRPr="00A23FA3">
        <w:t>submit</w:t>
      </w:r>
      <w:r w:rsidRPr="00A23FA3">
        <w:rPr>
          <w:rFonts w:hint="eastAsia"/>
        </w:rPr>
        <w:t>，然后状态变为</w:t>
      </w:r>
      <w:ins w:id="4881" w:author="raye" w:date="2018-07-17T12:05:00Z">
        <w:r w:rsidRPr="00A23FA3">
          <w:rPr>
            <w:rFonts w:ascii="Calibri" w:eastAsia="宋体" w:hAnsi="Calibri" w:cstheme="minorHAnsi"/>
            <w:kern w:val="0"/>
            <w:szCs w:val="21"/>
          </w:rPr>
          <w:t>Close with SAR Control LOG#</w:t>
        </w:r>
      </w:ins>
      <w:r w:rsidRPr="00A23FA3">
        <w:rPr>
          <w:rFonts w:ascii="Calibri" w:eastAsia="宋体" w:hAnsi="Calibri" w:cstheme="minorHAnsi" w:hint="eastAsia"/>
          <w:kern w:val="0"/>
          <w:szCs w:val="21"/>
        </w:rPr>
        <w:t>，这条</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ASE</w:t>
      </w:r>
      <w:r w:rsidRPr="00A23FA3">
        <w:rPr>
          <w:rFonts w:ascii="Calibri" w:eastAsia="宋体" w:hAnsi="Calibri" w:cstheme="minorHAnsi" w:hint="eastAsia"/>
          <w:kern w:val="0"/>
          <w:szCs w:val="21"/>
        </w:rPr>
        <w:t>的所有流程就走完了。</w:t>
      </w:r>
    </w:p>
    <w:p w14:paraId="09157AD5" w14:textId="77777777" w:rsidR="00B440F8" w:rsidRPr="00A23FA3" w:rsidRDefault="00B440F8" w:rsidP="00B440F8"/>
    <w:p w14:paraId="1815F2BB" w14:textId="77777777" w:rsidR="00B440F8" w:rsidRPr="00A23FA3" w:rsidRDefault="00B440F8" w:rsidP="00B440F8"/>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A23FA3" w:rsidRPr="00A23FA3" w14:paraId="0477417F" w14:textId="77777777" w:rsidTr="00B440F8">
        <w:trPr>
          <w:trHeight w:val="300"/>
          <w:tblHeader/>
        </w:trPr>
        <w:tc>
          <w:tcPr>
            <w:tcW w:w="839" w:type="dxa"/>
            <w:shd w:val="clear" w:color="000000" w:fill="BFBFBF"/>
            <w:vAlign w:val="center"/>
            <w:hideMark/>
          </w:tcPr>
          <w:p w14:paraId="1D0DB000" w14:textId="77777777" w:rsidR="00B440F8" w:rsidRPr="00A23FA3" w:rsidRDefault="00B440F8" w:rsidP="00B440F8">
            <w:pPr>
              <w:widowControl/>
              <w:jc w:val="center"/>
              <w:rPr>
                <w:rFonts w:ascii="Calibri" w:eastAsia="宋体" w:hAnsi="Calibri" w:cstheme="minorHAnsi"/>
                <w:b/>
                <w:kern w:val="0"/>
                <w:szCs w:val="21"/>
              </w:rPr>
            </w:pPr>
            <w:r w:rsidRPr="00A23FA3">
              <w:rPr>
                <w:rFonts w:ascii="Calibri" w:eastAsia="宋体" w:hAnsi="Calibri" w:cstheme="minorHAnsi"/>
                <w:b/>
                <w:kern w:val="0"/>
                <w:szCs w:val="21"/>
              </w:rPr>
              <w:t>Step</w:t>
            </w:r>
          </w:p>
        </w:tc>
        <w:tc>
          <w:tcPr>
            <w:tcW w:w="1976" w:type="dxa"/>
            <w:shd w:val="clear" w:color="000000" w:fill="BFBFBF"/>
            <w:vAlign w:val="center"/>
            <w:hideMark/>
          </w:tcPr>
          <w:p w14:paraId="3125AF17"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动作</w:t>
            </w:r>
          </w:p>
        </w:tc>
        <w:tc>
          <w:tcPr>
            <w:tcW w:w="1908" w:type="dxa"/>
            <w:shd w:val="clear" w:color="000000" w:fill="BFBFBF"/>
            <w:vAlign w:val="center"/>
            <w:hideMark/>
          </w:tcPr>
          <w:p w14:paraId="0DBADCF3"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位置</w:t>
            </w:r>
          </w:p>
        </w:tc>
        <w:tc>
          <w:tcPr>
            <w:tcW w:w="1882" w:type="dxa"/>
            <w:shd w:val="clear" w:color="000000" w:fill="BFBFBF"/>
            <w:vAlign w:val="center"/>
            <w:hideMark/>
          </w:tcPr>
          <w:p w14:paraId="54BB16B7"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类型</w:t>
            </w:r>
          </w:p>
        </w:tc>
        <w:tc>
          <w:tcPr>
            <w:tcW w:w="2434" w:type="dxa"/>
            <w:shd w:val="clear" w:color="000000" w:fill="BFBFBF"/>
            <w:vAlign w:val="center"/>
            <w:hideMark/>
          </w:tcPr>
          <w:p w14:paraId="28634C6A"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内容</w:t>
            </w:r>
          </w:p>
        </w:tc>
      </w:tr>
      <w:tr w:rsidR="00A23FA3" w:rsidRPr="00A23FA3" w14:paraId="41C709E7" w14:textId="77777777" w:rsidTr="00B440F8">
        <w:trPr>
          <w:trHeight w:val="570"/>
        </w:trPr>
        <w:tc>
          <w:tcPr>
            <w:tcW w:w="839" w:type="dxa"/>
            <w:vMerge w:val="restart"/>
            <w:shd w:val="clear" w:color="auto" w:fill="auto"/>
            <w:vAlign w:val="center"/>
            <w:hideMark/>
          </w:tcPr>
          <w:p w14:paraId="6E186772"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2</w:t>
            </w:r>
            <w:r w:rsidRPr="00A23FA3">
              <w:rPr>
                <w:rFonts w:ascii="Calibri" w:eastAsia="宋体" w:hAnsi="Calibri" w:cstheme="minorHAnsi"/>
                <w:kern w:val="0"/>
                <w:szCs w:val="21"/>
              </w:rPr>
              <w:t>1</w:t>
            </w:r>
          </w:p>
        </w:tc>
        <w:tc>
          <w:tcPr>
            <w:tcW w:w="1976" w:type="dxa"/>
            <w:vMerge w:val="restart"/>
            <w:shd w:val="clear" w:color="auto" w:fill="auto"/>
            <w:vAlign w:val="center"/>
            <w:hideMark/>
          </w:tcPr>
          <w:p w14:paraId="3945771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BSA</w:t>
            </w:r>
            <w:r w:rsidRPr="00A23FA3">
              <w:rPr>
                <w:rFonts w:ascii="Calibri" w:eastAsia="宋体" w:hAnsi="Calibri" w:cstheme="minorHAnsi" w:hint="eastAsia"/>
                <w:kern w:val="0"/>
                <w:szCs w:val="21"/>
              </w:rPr>
              <w:t>复核</w:t>
            </w:r>
          </w:p>
        </w:tc>
        <w:tc>
          <w:tcPr>
            <w:tcW w:w="1908" w:type="dxa"/>
            <w:shd w:val="clear" w:color="auto" w:fill="auto"/>
            <w:hideMark/>
          </w:tcPr>
          <w:p w14:paraId="38F6EF7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hideMark/>
          </w:tcPr>
          <w:p w14:paraId="744EA6D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hideMark/>
          </w:tcPr>
          <w:p w14:paraId="086264F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p>
        </w:tc>
      </w:tr>
      <w:tr w:rsidR="00A23FA3" w:rsidRPr="00A23FA3" w14:paraId="2BA69E04" w14:textId="77777777" w:rsidTr="00B440F8">
        <w:trPr>
          <w:trHeight w:val="570"/>
        </w:trPr>
        <w:tc>
          <w:tcPr>
            <w:tcW w:w="839" w:type="dxa"/>
            <w:vMerge/>
            <w:shd w:val="clear" w:color="auto" w:fill="auto"/>
            <w:vAlign w:val="center"/>
          </w:tcPr>
          <w:p w14:paraId="0BD3BE09"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52E0DF3"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62DA035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60BECED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1311C45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BSA Officer Review</w:t>
            </w:r>
          </w:p>
        </w:tc>
      </w:tr>
      <w:tr w:rsidR="00A23FA3" w:rsidRPr="00A23FA3" w14:paraId="65E607EE" w14:textId="77777777" w:rsidTr="00B440F8">
        <w:trPr>
          <w:trHeight w:val="570"/>
        </w:trPr>
        <w:tc>
          <w:tcPr>
            <w:tcW w:w="839" w:type="dxa"/>
            <w:vMerge/>
            <w:shd w:val="clear" w:color="auto" w:fill="auto"/>
            <w:vAlign w:val="center"/>
          </w:tcPr>
          <w:p w14:paraId="3208D9D1"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8990304"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1156CFF"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E03437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0E40C58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4DAC95B8" w14:textId="77777777" w:rsidTr="00B440F8">
        <w:trPr>
          <w:trHeight w:val="570"/>
        </w:trPr>
        <w:tc>
          <w:tcPr>
            <w:tcW w:w="839" w:type="dxa"/>
            <w:vMerge/>
            <w:shd w:val="clear" w:color="auto" w:fill="auto"/>
            <w:vAlign w:val="center"/>
          </w:tcPr>
          <w:p w14:paraId="44CB3164"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232B3CD"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2E289D96"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7323C5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0D429075" w14:textId="294240B0"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34AB47C8" w14:textId="77777777" w:rsidTr="00B440F8">
        <w:trPr>
          <w:trHeight w:val="570"/>
        </w:trPr>
        <w:tc>
          <w:tcPr>
            <w:tcW w:w="839" w:type="dxa"/>
            <w:vMerge/>
            <w:shd w:val="clear" w:color="auto" w:fill="auto"/>
            <w:vAlign w:val="center"/>
          </w:tcPr>
          <w:p w14:paraId="70F89D0A"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CAD89BD"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7889C9EF"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5914D17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0EB44442" w14:textId="38009506" w:rsidR="00B440F8" w:rsidRPr="00E85E4F" w:rsidRDefault="00B440F8" w:rsidP="00B440F8">
            <w:pPr>
              <w:widowControl/>
              <w:jc w:val="left"/>
              <w:rPr>
                <w:rFonts w:ascii="Calibri" w:eastAsia="宋体" w:hAnsi="Calibri" w:cstheme="minorHAnsi"/>
                <w:kern w:val="0"/>
                <w:szCs w:val="21"/>
              </w:rPr>
            </w:pPr>
            <w:r w:rsidRPr="00E85E4F">
              <w:rPr>
                <w:rFonts w:ascii="Calibri" w:eastAsia="宋体" w:hAnsi="Calibri" w:cstheme="minorHAnsi" w:hint="eastAsia"/>
                <w:strike/>
                <w:kern w:val="0"/>
                <w:szCs w:val="21"/>
              </w:rPr>
              <w:t>#</w:t>
            </w:r>
            <w:r w:rsidRPr="00E85E4F">
              <w:rPr>
                <w:rFonts w:ascii="Calibri" w:eastAsia="宋体" w:hAnsi="Calibri" w:cstheme="minorHAnsi"/>
                <w:strike/>
                <w:kern w:val="0"/>
                <w:szCs w:val="21"/>
              </w:rPr>
              <w:t>4</w:t>
            </w:r>
            <w:r w:rsidR="00E85E4F">
              <w:rPr>
                <w:rFonts w:ascii="Calibri" w:eastAsia="宋体" w:hAnsi="Calibri" w:cstheme="minorHAnsi"/>
                <w:strike/>
                <w:kern w:val="0"/>
                <w:szCs w:val="21"/>
              </w:rPr>
              <w:t xml:space="preserve">  </w:t>
            </w:r>
            <w:r w:rsidR="00E85E4F">
              <w:rPr>
                <w:rFonts w:ascii="Calibri" w:eastAsia="宋体" w:hAnsi="Calibri" w:cstheme="minorHAnsi"/>
                <w:kern w:val="0"/>
                <w:szCs w:val="21"/>
              </w:rPr>
              <w:t xml:space="preserve">  </w:t>
            </w:r>
            <w:r w:rsidR="00E85E4F" w:rsidRPr="00E85E4F">
              <w:rPr>
                <w:rFonts w:ascii="Calibri" w:eastAsia="宋体" w:hAnsi="Calibri" w:cstheme="minorHAnsi" w:hint="eastAsia"/>
                <w:color w:val="FF0000"/>
                <w:kern w:val="0"/>
                <w:szCs w:val="21"/>
              </w:rPr>
              <w:t>有</w:t>
            </w:r>
          </w:p>
        </w:tc>
      </w:tr>
      <w:tr w:rsidR="00A23FA3" w:rsidRPr="00A23FA3" w14:paraId="32FB1C49" w14:textId="77777777" w:rsidTr="00B440F8">
        <w:trPr>
          <w:trHeight w:val="570"/>
        </w:trPr>
        <w:tc>
          <w:tcPr>
            <w:tcW w:w="839" w:type="dxa"/>
            <w:vMerge/>
            <w:shd w:val="clear" w:color="auto" w:fill="auto"/>
            <w:vAlign w:val="center"/>
          </w:tcPr>
          <w:p w14:paraId="29ED9927"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B192A50"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2F78FAEE"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4F3F5B5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4C9F30FB"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1226DF02"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Approve</w:t>
            </w:r>
          </w:p>
          <w:p w14:paraId="784610B0" w14:textId="77777777" w:rsidR="00B440F8" w:rsidRPr="00A23FA3" w:rsidRDefault="00B440F8" w:rsidP="00B440F8">
            <w:pPr>
              <w:widowControl/>
              <w:jc w:val="left"/>
              <w:rPr>
                <w:rFonts w:ascii="Calibri" w:eastAsia="宋体" w:hAnsi="Calibri" w:cstheme="minorHAnsi"/>
                <w:kern w:val="0"/>
                <w:szCs w:val="21"/>
              </w:rPr>
            </w:pPr>
          </w:p>
        </w:tc>
      </w:tr>
      <w:tr w:rsidR="00A23FA3" w:rsidRPr="00A23FA3" w14:paraId="187D98B8" w14:textId="77777777" w:rsidTr="00B440F8">
        <w:trPr>
          <w:trHeight w:val="570"/>
        </w:trPr>
        <w:tc>
          <w:tcPr>
            <w:tcW w:w="839" w:type="dxa"/>
            <w:vMerge/>
            <w:shd w:val="clear" w:color="auto" w:fill="auto"/>
            <w:vAlign w:val="center"/>
          </w:tcPr>
          <w:p w14:paraId="6678E92B"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7960FDB"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62EB1A5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705EC7B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7F2062DC"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1680D4D8" w14:textId="77777777" w:rsidTr="00B440F8">
        <w:trPr>
          <w:trHeight w:val="570"/>
        </w:trPr>
        <w:tc>
          <w:tcPr>
            <w:tcW w:w="839" w:type="dxa"/>
            <w:vMerge/>
            <w:shd w:val="clear" w:color="auto" w:fill="auto"/>
            <w:vAlign w:val="center"/>
          </w:tcPr>
          <w:p w14:paraId="14CD3B6C"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206D55AF"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D7CDDF0"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5A5AFEFA"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6FF49EE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05A7DA79" w14:textId="77777777" w:rsidTr="00B440F8">
        <w:trPr>
          <w:trHeight w:val="570"/>
        </w:trPr>
        <w:tc>
          <w:tcPr>
            <w:tcW w:w="839" w:type="dxa"/>
            <w:vMerge/>
            <w:shd w:val="clear" w:color="auto" w:fill="auto"/>
            <w:vAlign w:val="center"/>
          </w:tcPr>
          <w:p w14:paraId="67721C89"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FBDAB35"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4A5DD842"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D3E4B2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29D69FBE"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（可编辑页）</w:t>
            </w:r>
          </w:p>
          <w:p w14:paraId="29BAFDD0" w14:textId="3BF352F2"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Change w:id="4882" w:author="raye" w:date="2018-07-18T18:41:00Z">
                  <w:rPr>
                    <w:rFonts w:ascii="等线" w:eastAsia="等线" w:hAnsi="等线" w:cstheme="minorHAnsi"/>
                    <w:color w:val="FF0000"/>
                    <w:kern w:val="0"/>
                    <w:szCs w:val="21"/>
                  </w:rPr>
                </w:rPrChange>
              </w:rPr>
              <w:t>Check</w:t>
            </w:r>
            <w:r w:rsidRPr="00A23FA3">
              <w:rPr>
                <w:rFonts w:ascii="等线" w:eastAsia="等线" w:hAnsi="等线" w:cstheme="minorHAnsi" w:hint="eastAsia"/>
                <w:kern w:val="0"/>
                <w:szCs w:val="21"/>
                <w:rPrChange w:id="4883" w:author="raye" w:date="2018-07-18T18:41:00Z">
                  <w:rPr>
                    <w:rFonts w:ascii="等线" w:eastAsia="等线" w:hAnsi="等线" w:cstheme="minorHAnsi" w:hint="eastAsia"/>
                    <w:color w:val="FF0000"/>
                    <w:kern w:val="0"/>
                    <w:szCs w:val="21"/>
                  </w:rPr>
                </w:rPrChange>
              </w:rPr>
              <w:t>（</w:t>
            </w:r>
            <w:del w:id="4884" w:author="raye" w:date="2018-07-18T18:41:00Z">
              <w:r w:rsidRPr="00A23FA3" w:rsidDel="005F0E82">
                <w:rPr>
                  <w:rFonts w:ascii="等线" w:eastAsia="等线" w:hAnsi="等线" w:cstheme="minorHAnsi" w:hint="eastAsia"/>
                  <w:kern w:val="0"/>
                  <w:szCs w:val="21"/>
                  <w:rPrChange w:id="4885" w:author="raye" w:date="2018-07-18T18:41:00Z">
                    <w:rPr>
                      <w:rFonts w:ascii="等线" w:eastAsia="等线" w:hAnsi="等线" w:cstheme="minorHAnsi" w:hint="eastAsia"/>
                      <w:color w:val="FF0000"/>
                      <w:kern w:val="0"/>
                      <w:szCs w:val="21"/>
                    </w:rPr>
                  </w:rPrChange>
                </w:rPr>
                <w:delText>能否编辑待确认）</w:delText>
              </w:r>
            </w:del>
            <w:ins w:id="4886" w:author="raye" w:date="2018-07-18T18:41:00Z">
              <w:r w:rsidR="005F0E82" w:rsidRPr="00A23FA3">
                <w:rPr>
                  <w:rFonts w:ascii="等线" w:eastAsia="等线" w:hAnsi="等线" w:cstheme="minorHAnsi" w:hint="eastAsia"/>
                  <w:kern w:val="0"/>
                  <w:szCs w:val="21"/>
                </w:rPr>
                <w:t>可编辑页）</w:t>
              </w:r>
            </w:ins>
          </w:p>
        </w:tc>
      </w:tr>
      <w:tr w:rsidR="00A23FA3" w:rsidRPr="00A23FA3" w14:paraId="36E05738" w14:textId="77777777" w:rsidTr="00B440F8">
        <w:trPr>
          <w:trHeight w:val="570"/>
        </w:trPr>
        <w:tc>
          <w:tcPr>
            <w:tcW w:w="839" w:type="dxa"/>
            <w:vMerge w:val="restart"/>
            <w:shd w:val="clear" w:color="auto" w:fill="auto"/>
            <w:vAlign w:val="center"/>
          </w:tcPr>
          <w:p w14:paraId="1375197E"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2</w:t>
            </w:r>
            <w:r w:rsidRPr="00A23FA3">
              <w:rPr>
                <w:rFonts w:ascii="Calibri" w:eastAsia="宋体" w:hAnsi="Calibri" w:cstheme="minorHAnsi"/>
                <w:kern w:val="0"/>
                <w:szCs w:val="21"/>
              </w:rPr>
              <w:t>4B</w:t>
            </w:r>
          </w:p>
        </w:tc>
        <w:tc>
          <w:tcPr>
            <w:tcW w:w="1976" w:type="dxa"/>
            <w:vMerge w:val="restart"/>
            <w:shd w:val="clear" w:color="auto" w:fill="auto"/>
            <w:vAlign w:val="center"/>
          </w:tcPr>
          <w:p w14:paraId="0E5FBFD5"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B</w:t>
            </w:r>
            <w:r w:rsidRPr="00A23FA3">
              <w:rPr>
                <w:rFonts w:ascii="Calibri" w:eastAsia="宋体" w:hAnsi="Calibri" w:cstheme="minorHAnsi"/>
                <w:kern w:val="0"/>
                <w:szCs w:val="21"/>
              </w:rPr>
              <w:t>SA #4</w:t>
            </w:r>
            <w:r w:rsidRPr="00A23FA3">
              <w:rPr>
                <w:rFonts w:ascii="Calibri" w:eastAsia="宋体" w:hAnsi="Calibri" w:cstheme="minorHAnsi" w:hint="eastAsia"/>
                <w:kern w:val="0"/>
                <w:szCs w:val="21"/>
              </w:rPr>
              <w:t>选择了</w:t>
            </w:r>
            <w:r w:rsidRPr="00A23FA3">
              <w:rPr>
                <w:rFonts w:ascii="Calibri" w:eastAsia="宋体" w:hAnsi="Calibri" w:cstheme="minorHAnsi" w:hint="eastAsia"/>
                <w:kern w:val="0"/>
                <w:szCs w:val="21"/>
              </w:rPr>
              <w:t>R</w:t>
            </w:r>
            <w:r w:rsidRPr="00A23FA3">
              <w:rPr>
                <w:rFonts w:ascii="Calibri" w:eastAsia="宋体" w:hAnsi="Calibri" w:cstheme="minorHAnsi"/>
                <w:kern w:val="0"/>
                <w:szCs w:val="21"/>
              </w:rPr>
              <w:t>eject</w:t>
            </w:r>
          </w:p>
        </w:tc>
        <w:tc>
          <w:tcPr>
            <w:tcW w:w="1908" w:type="dxa"/>
            <w:vMerge w:val="restart"/>
            <w:shd w:val="clear" w:color="auto" w:fill="auto"/>
          </w:tcPr>
          <w:p w14:paraId="0A4F05A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149999A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63A7C93F"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Calibri" w:eastAsia="宋体" w:hAnsi="Calibri" w:cstheme="minorHAnsi" w:hint="eastAsia"/>
                <w:kern w:val="0"/>
                <w:szCs w:val="21"/>
              </w:rPr>
              <w:t>加了</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5</w:t>
            </w:r>
            <w:r w:rsidRPr="00A23FA3">
              <w:rPr>
                <w:rFonts w:ascii="Calibri" w:eastAsia="宋体" w:hAnsi="Calibri" w:cstheme="minorHAnsi" w:hint="eastAsia"/>
                <w:kern w:val="0"/>
                <w:szCs w:val="21"/>
              </w:rPr>
              <w:t>则有</w:t>
            </w:r>
            <w:r w:rsidRPr="00A23FA3">
              <w:rPr>
                <w:rFonts w:ascii="Calibri" w:eastAsia="宋体" w:hAnsi="Calibri" w:cstheme="minorHAnsi" w:hint="eastAsia"/>
                <w:kern w:val="0"/>
                <w:szCs w:val="21"/>
              </w:rPr>
              <w:t>#</w:t>
            </w:r>
            <w:r w:rsidRPr="00A23FA3">
              <w:rPr>
                <w:rFonts w:ascii="Calibri" w:eastAsia="宋体" w:hAnsi="Calibri" w:cstheme="minorHAnsi"/>
                <w:kern w:val="0"/>
                <w:szCs w:val="21"/>
              </w:rPr>
              <w:t>5</w:t>
            </w:r>
            <w:r w:rsidRPr="00A23FA3">
              <w:rPr>
                <w:rFonts w:ascii="Calibri" w:eastAsia="宋体" w:hAnsi="Calibri" w:cstheme="minorHAnsi" w:hint="eastAsia"/>
                <w:kern w:val="0"/>
                <w:szCs w:val="21"/>
              </w:rPr>
              <w:t>表</w:t>
            </w:r>
          </w:p>
        </w:tc>
      </w:tr>
      <w:tr w:rsidR="00A23FA3" w:rsidRPr="00A23FA3" w14:paraId="68F7DC0C" w14:textId="77777777" w:rsidTr="00B440F8">
        <w:trPr>
          <w:trHeight w:val="570"/>
        </w:trPr>
        <w:tc>
          <w:tcPr>
            <w:tcW w:w="839" w:type="dxa"/>
            <w:vMerge/>
            <w:shd w:val="clear" w:color="auto" w:fill="auto"/>
            <w:vAlign w:val="center"/>
          </w:tcPr>
          <w:p w14:paraId="577ED74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3816D4FB"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5EF56E82"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89D5C7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7F07ED9"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003F00DC"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Generate Reports</w:t>
            </w:r>
            <w:r w:rsidRPr="00A23FA3">
              <w:rPr>
                <w:rFonts w:ascii="Calibri" w:eastAsia="宋体" w:hAnsi="Calibri" w:cstheme="minorHAnsi" w:hint="eastAsia"/>
                <w:kern w:val="0"/>
                <w:szCs w:val="21"/>
              </w:rPr>
              <w:t>（导出或打印</w:t>
            </w: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r w:rsidRPr="00A23FA3">
              <w:rPr>
                <w:rFonts w:ascii="Calibri" w:eastAsia="宋体" w:hAnsi="Calibri" w:cstheme="minorHAnsi" w:hint="eastAsia"/>
                <w:kern w:val="0"/>
                <w:szCs w:val="21"/>
              </w:rPr>
              <w:t>里所有的表）</w:t>
            </w:r>
          </w:p>
          <w:p w14:paraId="0C10A9FA"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5# Referral Form of Unusual</w:t>
            </w:r>
          </w:p>
          <w:p w14:paraId="76559C2F"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Refer to LCD</w:t>
            </w:r>
          </w:p>
          <w:p w14:paraId="4D55A06A" w14:textId="77777777" w:rsidR="00B440F8" w:rsidRPr="00A23FA3" w:rsidRDefault="00B440F8" w:rsidP="00B440F8">
            <w:pPr>
              <w:widowControl/>
              <w:jc w:val="left"/>
              <w:rPr>
                <w:rFonts w:ascii="等线" w:eastAsia="等线" w:hAnsi="等线" w:cstheme="minorHAnsi"/>
                <w:kern w:val="0"/>
                <w:szCs w:val="21"/>
              </w:rPr>
            </w:pPr>
          </w:p>
        </w:tc>
      </w:tr>
      <w:tr w:rsidR="00A23FA3" w:rsidRPr="00A23FA3" w14:paraId="48F9DC52" w14:textId="77777777" w:rsidTr="00B440F8">
        <w:trPr>
          <w:trHeight w:val="570"/>
        </w:trPr>
        <w:tc>
          <w:tcPr>
            <w:tcW w:w="839" w:type="dxa"/>
            <w:vMerge w:val="restart"/>
            <w:shd w:val="clear" w:color="auto" w:fill="auto"/>
            <w:vAlign w:val="center"/>
          </w:tcPr>
          <w:p w14:paraId="07C19486"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2</w:t>
            </w:r>
            <w:r w:rsidRPr="00A23FA3">
              <w:rPr>
                <w:rFonts w:ascii="Calibri" w:eastAsia="宋体" w:hAnsi="Calibri" w:cstheme="minorHAnsi"/>
                <w:kern w:val="0"/>
                <w:szCs w:val="21"/>
              </w:rPr>
              <w:t>6D</w:t>
            </w:r>
          </w:p>
        </w:tc>
        <w:tc>
          <w:tcPr>
            <w:tcW w:w="1976" w:type="dxa"/>
            <w:vMerge w:val="restart"/>
            <w:shd w:val="clear" w:color="auto" w:fill="auto"/>
            <w:vAlign w:val="center"/>
          </w:tcPr>
          <w:p w14:paraId="286B9C31"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B</w:t>
            </w:r>
            <w:r w:rsidRPr="00A23FA3">
              <w:rPr>
                <w:rFonts w:ascii="Calibri" w:eastAsia="宋体" w:hAnsi="Calibri" w:cstheme="minorHAnsi"/>
                <w:kern w:val="0"/>
                <w:szCs w:val="21"/>
              </w:rPr>
              <w:t>SA #4</w:t>
            </w:r>
            <w:r w:rsidRPr="00A23FA3">
              <w:rPr>
                <w:rFonts w:ascii="Calibri" w:eastAsia="宋体" w:hAnsi="Calibri" w:cstheme="minorHAnsi" w:hint="eastAsia"/>
                <w:kern w:val="0"/>
                <w:szCs w:val="21"/>
              </w:rPr>
              <w:t>选择了继续处理</w:t>
            </w:r>
          </w:p>
        </w:tc>
        <w:tc>
          <w:tcPr>
            <w:tcW w:w="1908" w:type="dxa"/>
            <w:shd w:val="clear" w:color="auto" w:fill="auto"/>
          </w:tcPr>
          <w:p w14:paraId="4353D087"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0173A4E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4C8943C6" w14:textId="77777777" w:rsidR="00B440F8" w:rsidRPr="00A23FA3" w:rsidRDefault="00B440F8" w:rsidP="00B440F8">
            <w:pPr>
              <w:pStyle w:val="a0"/>
              <w:widowControl/>
              <w:ind w:left="113"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w:t>
            </w:r>
            <w:r w:rsidRPr="00A23FA3">
              <w:rPr>
                <w:rFonts w:ascii="等线" w:eastAsia="等线" w:hAnsi="等线" w:cstheme="minorHAnsi"/>
                <w:kern w:val="0"/>
                <w:szCs w:val="21"/>
              </w:rPr>
              <w:t>4</w:t>
            </w:r>
          </w:p>
        </w:tc>
      </w:tr>
      <w:tr w:rsidR="00B440F8" w:rsidRPr="00A23FA3" w14:paraId="0AA5C0D5" w14:textId="77777777" w:rsidTr="00B440F8">
        <w:trPr>
          <w:trHeight w:val="570"/>
        </w:trPr>
        <w:tc>
          <w:tcPr>
            <w:tcW w:w="839" w:type="dxa"/>
            <w:vMerge/>
            <w:shd w:val="clear" w:color="auto" w:fill="auto"/>
            <w:vAlign w:val="center"/>
          </w:tcPr>
          <w:p w14:paraId="34860F7B"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60CA56C"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7E32DB80"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01BB158"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416F298D"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6099E2FC" w14:textId="77777777" w:rsidR="00B440F8" w:rsidRPr="00A23FA3" w:rsidRDefault="00B440F8" w:rsidP="00B440F8">
            <w:pPr>
              <w:pStyle w:val="a0"/>
              <w:widowControl/>
              <w:numPr>
                <w:ilvl w:val="0"/>
                <w:numId w:val="194"/>
              </w:numPr>
              <w:ind w:firstLineChars="0"/>
              <w:jc w:val="left"/>
              <w:rPr>
                <w:rFonts w:ascii="等线" w:eastAsia="等线" w:hAnsi="等线" w:cstheme="minorHAnsi"/>
                <w:kern w:val="0"/>
                <w:szCs w:val="21"/>
              </w:rPr>
            </w:pPr>
            <w:r w:rsidRPr="00A23FA3">
              <w:rPr>
                <w:rFonts w:ascii="Calibri" w:eastAsia="宋体" w:hAnsi="Calibri" w:cstheme="minorHAnsi"/>
                <w:kern w:val="0"/>
                <w:szCs w:val="21"/>
              </w:rPr>
              <w:t>Return to CS</w:t>
            </w:r>
          </w:p>
        </w:tc>
      </w:tr>
    </w:tbl>
    <w:p w14:paraId="13E35258" w14:textId="77777777" w:rsidR="00B440F8" w:rsidRPr="00A23FA3" w:rsidRDefault="00B440F8" w:rsidP="00B440F8"/>
    <w:p w14:paraId="12DABED5" w14:textId="77777777"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887" w:name="_Toc519582930"/>
      <w:bookmarkStart w:id="4888" w:name="_Toc520839520"/>
      <w:r w:rsidRPr="00A23FA3">
        <w:rPr>
          <w:rFonts w:ascii="等线" w:eastAsia="等线" w:hAnsi="等线" w:cs="Times New Roman"/>
          <w:sz w:val="21"/>
          <w:szCs w:val="21"/>
        </w:rPr>
        <w:t>3.2.14.3. Interface requirements</w:t>
      </w:r>
      <w:bookmarkEnd w:id="4887"/>
      <w:bookmarkEnd w:id="4888"/>
    </w:p>
    <w:p w14:paraId="6CD7A214" w14:textId="77777777" w:rsidR="00B440F8" w:rsidRPr="00A23FA3" w:rsidRDefault="00B440F8" w:rsidP="00B440F8"/>
    <w:p w14:paraId="2771DC04" w14:textId="77777777" w:rsidR="00B440F8" w:rsidRPr="00A23FA3" w:rsidRDefault="00B440F8">
      <w:pPr>
        <w:pStyle w:val="a0"/>
        <w:numPr>
          <w:ilvl w:val="0"/>
          <w:numId w:val="221"/>
        </w:numPr>
        <w:ind w:firstLineChars="0"/>
        <w:pPrChange w:id="4889" w:author="raye" w:date="2018-07-17T18:06:00Z">
          <w:pPr>
            <w:pStyle w:val="a0"/>
            <w:numPr>
              <w:numId w:val="86"/>
            </w:numPr>
            <w:ind w:left="420" w:firstLineChars="0" w:hanging="420"/>
          </w:pPr>
        </w:pPrChange>
      </w:pPr>
      <w:r w:rsidRPr="00A23FA3">
        <w:rPr>
          <w:rFonts w:hint="eastAsia"/>
        </w:rPr>
        <w:t>列表页</w:t>
      </w:r>
    </w:p>
    <w:p w14:paraId="56125DF1" w14:textId="7BA06C2A" w:rsidR="00B440F8" w:rsidRPr="00A23FA3" w:rsidRDefault="00B440F8" w:rsidP="00B440F8">
      <w:del w:id="4890" w:author="raye" w:date="2018-07-18T18:42:00Z">
        <w:r w:rsidRPr="00A23FA3" w:rsidDel="005F0E82">
          <w:rPr>
            <w:noProof/>
          </w:rPr>
          <w:drawing>
            <wp:inline distT="0" distB="0" distL="0" distR="0" wp14:anchorId="78EB4C14" wp14:editId="35EBA972">
              <wp:extent cx="5274310" cy="199199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91995"/>
                      </a:xfrm>
                      <a:prstGeom prst="rect">
                        <a:avLst/>
                      </a:prstGeom>
                    </pic:spPr>
                  </pic:pic>
                </a:graphicData>
              </a:graphic>
            </wp:inline>
          </w:drawing>
        </w:r>
      </w:del>
      <w:ins w:id="4891" w:author="raye" w:date="2018-07-18T18:42:00Z">
        <w:r w:rsidR="005F0E82" w:rsidRPr="00A23FA3">
          <w:rPr>
            <w:noProof/>
          </w:rPr>
          <w:t xml:space="preserve"> </w:t>
        </w:r>
      </w:ins>
    </w:p>
    <w:p w14:paraId="19AAD440" w14:textId="77777777" w:rsidR="00B440F8" w:rsidRPr="00A23FA3" w:rsidRDefault="00B440F8" w:rsidP="00B440F8"/>
    <w:p w14:paraId="499D4BBA" w14:textId="77777777" w:rsidR="00B440F8" w:rsidRPr="00A23FA3" w:rsidRDefault="00B440F8">
      <w:pPr>
        <w:pStyle w:val="a0"/>
        <w:numPr>
          <w:ilvl w:val="0"/>
          <w:numId w:val="221"/>
        </w:numPr>
        <w:ind w:firstLineChars="0"/>
        <w:pPrChange w:id="4892" w:author="raye" w:date="2018-07-17T18:06:00Z">
          <w:pPr>
            <w:pStyle w:val="a0"/>
            <w:numPr>
              <w:numId w:val="86"/>
            </w:numPr>
            <w:ind w:left="420" w:firstLineChars="0" w:hanging="420"/>
          </w:pPr>
        </w:pPrChange>
      </w:pPr>
      <w:r w:rsidRPr="00A23FA3">
        <w:rPr>
          <w:rFonts w:hint="eastAsia"/>
        </w:rPr>
        <w:t>详情页</w:t>
      </w:r>
    </w:p>
    <w:p w14:paraId="326F0C6B" w14:textId="0B2076EB" w:rsidR="00B440F8" w:rsidRPr="00A23FA3" w:rsidRDefault="003A7B8E" w:rsidP="00B440F8">
      <w:r w:rsidRPr="00A23FA3">
        <w:rPr>
          <w:noProof/>
        </w:rPr>
        <w:lastRenderedPageBreak/>
        <w:drawing>
          <wp:inline distT="0" distB="0" distL="0" distR="0" wp14:anchorId="777EC94B" wp14:editId="390AA339">
            <wp:extent cx="5274310" cy="412559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125595"/>
                    </a:xfrm>
                    <a:prstGeom prst="rect">
                      <a:avLst/>
                    </a:prstGeom>
                  </pic:spPr>
                </pic:pic>
              </a:graphicData>
            </a:graphic>
          </wp:inline>
        </w:drawing>
      </w:r>
    </w:p>
    <w:p w14:paraId="693C2349" w14:textId="77777777" w:rsidR="00B440F8" w:rsidRPr="00A23FA3" w:rsidRDefault="00B440F8" w:rsidP="00B440F8"/>
    <w:p w14:paraId="43228D1F" w14:textId="77777777" w:rsidR="00B440F8" w:rsidRPr="00A23FA3" w:rsidRDefault="00B440F8" w:rsidP="00B440F8"/>
    <w:p w14:paraId="1F8CC3CB" w14:textId="77777777" w:rsidR="00B440F8" w:rsidRPr="00A23FA3" w:rsidRDefault="00B440F8" w:rsidP="00B440F8"/>
    <w:p w14:paraId="763FFAF0" w14:textId="77777777" w:rsidR="00B440F8" w:rsidRPr="00A23FA3" w:rsidRDefault="00B440F8" w:rsidP="00B440F8">
      <w:pPr>
        <w:pStyle w:val="215"/>
        <w:ind w:firstLine="480"/>
        <w:rPr>
          <w:rFonts w:asciiTheme="minorHAnsi" w:hAnsiTheme="minorHAnsi" w:cstheme="minorHAnsi"/>
          <w:sz w:val="24"/>
          <w:szCs w:val="24"/>
        </w:rPr>
      </w:pPr>
      <w:bookmarkStart w:id="4893" w:name="_Toc519582931"/>
      <w:bookmarkStart w:id="4894" w:name="_Toc520839521"/>
      <w:r w:rsidRPr="00A23FA3">
        <w:rPr>
          <w:rFonts w:asciiTheme="minorHAnsi" w:hAnsiTheme="minorHAnsi" w:cstheme="minorHAnsi"/>
          <w:sz w:val="24"/>
          <w:szCs w:val="24"/>
        </w:rPr>
        <w:lastRenderedPageBreak/>
        <w:t>3.2.15  LCD Department</w:t>
      </w:r>
      <w:bookmarkEnd w:id="4893"/>
      <w:bookmarkEnd w:id="4894"/>
    </w:p>
    <w:p w14:paraId="0F8AD23C"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895" w:name="_Toc519582932"/>
      <w:bookmarkStart w:id="4896" w:name="_Toc520839522"/>
      <w:r w:rsidRPr="00A23FA3">
        <w:rPr>
          <w:rFonts w:ascii="Times New Roman" w:hAnsi="Times New Roman" w:cs="Times New Roman"/>
          <w:sz w:val="24"/>
          <w:szCs w:val="24"/>
        </w:rPr>
        <w:t>3.2.15.1. Brief introduction to function</w:t>
      </w:r>
      <w:bookmarkEnd w:id="4895"/>
      <w:bookmarkEnd w:id="4896"/>
    </w:p>
    <w:p w14:paraId="5BB003D0" w14:textId="0CA5C979" w:rsidR="00B440F8" w:rsidRPr="00A23FA3" w:rsidRDefault="006473DF" w:rsidP="00B440F8">
      <w:r w:rsidRPr="00A23FA3">
        <w:object w:dxaOrig="11100" w:dyaOrig="12001" w14:anchorId="4AEC09BF">
          <v:shape id="_x0000_i1068" type="#_x0000_t75" style="width:417pt;height:446.25pt" o:ole="">
            <v:imagedata r:id="rId223" o:title=""/>
          </v:shape>
          <o:OLEObject Type="Embed" ProgID="Visio.Drawing.15" ShapeID="_x0000_i1068" DrawAspect="Content" ObjectID="_1595354651" r:id="rId224"/>
        </w:object>
      </w:r>
    </w:p>
    <w:p w14:paraId="0A8F2F5D" w14:textId="77777777" w:rsidR="00B440F8" w:rsidRPr="00A23FA3" w:rsidRDefault="00B440F8" w:rsidP="00B440F8"/>
    <w:p w14:paraId="3218AC5F" w14:textId="77777777" w:rsidR="00B440F8" w:rsidRPr="00A23FA3" w:rsidRDefault="00B440F8" w:rsidP="00B440F8"/>
    <w:p w14:paraId="77998B14" w14:textId="77777777" w:rsidR="00B440F8" w:rsidRPr="00A23FA3" w:rsidRDefault="00B440F8" w:rsidP="00B440F8">
      <w:pPr>
        <w:pStyle w:val="215"/>
        <w:ind w:firstLine="480"/>
        <w:rPr>
          <w:rFonts w:ascii="Times New Roman" w:hAnsi="Times New Roman" w:cs="Times New Roman"/>
          <w:sz w:val="24"/>
          <w:szCs w:val="24"/>
        </w:rPr>
      </w:pPr>
      <w:r w:rsidRPr="00A23FA3">
        <w:rPr>
          <w:rFonts w:ascii="Times New Roman" w:hAnsi="Times New Roman" w:cs="Times New Roman"/>
          <w:sz w:val="24"/>
          <w:szCs w:val="24"/>
        </w:rPr>
        <w:tab/>
        <w:t xml:space="preserve"> </w:t>
      </w:r>
      <w:bookmarkStart w:id="4897" w:name="_Toc519582933"/>
      <w:bookmarkStart w:id="4898" w:name="_Toc520839523"/>
      <w:r w:rsidRPr="00A23FA3">
        <w:rPr>
          <w:rFonts w:ascii="Times New Roman" w:hAnsi="Times New Roman" w:cs="Times New Roman"/>
          <w:sz w:val="24"/>
          <w:szCs w:val="24"/>
        </w:rPr>
        <w:t>3.2.15.2. Detailed description</w:t>
      </w:r>
      <w:bookmarkEnd w:id="4897"/>
      <w:bookmarkEnd w:id="4898"/>
    </w:p>
    <w:p w14:paraId="587984E9" w14:textId="77777777" w:rsidR="00B440F8" w:rsidRPr="00A23FA3" w:rsidRDefault="00B440F8" w:rsidP="00B440F8">
      <w:pPr>
        <w:pStyle w:val="a0"/>
        <w:numPr>
          <w:ilvl w:val="0"/>
          <w:numId w:val="104"/>
        </w:numPr>
        <w:ind w:firstLineChars="0"/>
      </w:pPr>
      <w:r w:rsidRPr="00A23FA3">
        <w:rPr>
          <w:rFonts w:hint="eastAsia"/>
        </w:rPr>
        <w:t>列表</w:t>
      </w:r>
    </w:p>
    <w:p w14:paraId="48ECC838" w14:textId="77777777" w:rsidR="00B440F8" w:rsidRPr="00A23FA3" w:rsidRDefault="00B440F8" w:rsidP="00B440F8">
      <w:pPr>
        <w:pStyle w:val="a0"/>
        <w:ind w:left="360" w:firstLineChars="0" w:firstLine="0"/>
      </w:pPr>
    </w:p>
    <w:tbl>
      <w:tblPr>
        <w:tblW w:w="850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835"/>
      </w:tblGrid>
      <w:tr w:rsidR="00A23FA3" w:rsidRPr="00A23FA3" w14:paraId="45417B6C"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3EC9E390"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列表标签</w:t>
            </w:r>
            <w:r w:rsidRPr="00A23FA3">
              <w:rPr>
                <w:i/>
                <w:sz w:val="24"/>
                <w:szCs w:val="24"/>
              </w:rPr>
              <w:t>t</w:t>
            </w:r>
          </w:p>
        </w:tc>
        <w:tc>
          <w:tcPr>
            <w:tcW w:w="3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2BCF45"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对应状态</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BB809A"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hint="eastAsia"/>
                <w:b/>
                <w:bCs/>
                <w:i/>
                <w:kern w:val="0"/>
                <w:szCs w:val="21"/>
              </w:rPr>
              <w:t>备注</w:t>
            </w:r>
          </w:p>
        </w:tc>
      </w:tr>
      <w:tr w:rsidR="00A23FA3" w:rsidRPr="00A23FA3" w14:paraId="3274FD45"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B227" w14:textId="77777777" w:rsidR="00B440F8" w:rsidRPr="00A23FA3" w:rsidRDefault="00B440F8" w:rsidP="00B440F8">
            <w:pPr>
              <w:rPr>
                <w:i/>
              </w:rPr>
            </w:pPr>
            <w:r w:rsidRPr="00A23FA3">
              <w:rPr>
                <w:rFonts w:hint="eastAsia"/>
                <w:i/>
              </w:rPr>
              <w:lastRenderedPageBreak/>
              <w:t>T</w:t>
            </w:r>
            <w:r w:rsidRPr="00A23FA3">
              <w:rPr>
                <w:i/>
              </w:rPr>
              <w:t>O DO LIST</w:t>
            </w:r>
          </w:p>
          <w:p w14:paraId="40476CCB" w14:textId="77777777" w:rsidR="00B440F8" w:rsidRPr="00A23FA3" w:rsidRDefault="00B440F8" w:rsidP="00B440F8">
            <w:pPr>
              <w:rPr>
                <w:rFonts w:ascii="等线" w:eastAsia="等线" w:hAnsi="等线" w:cs="宋体"/>
                <w:b/>
                <w:bCs/>
                <w:i/>
                <w:kern w:val="0"/>
                <w:szCs w:val="21"/>
              </w:rPr>
            </w:pPr>
          </w:p>
        </w:tc>
        <w:tc>
          <w:tcPr>
            <w:tcW w:w="3690" w:type="dxa"/>
            <w:tcBorders>
              <w:top w:val="single" w:sz="4" w:space="0" w:color="auto"/>
              <w:left w:val="single" w:sz="4" w:space="0" w:color="auto"/>
              <w:bottom w:val="single" w:sz="4" w:space="0" w:color="auto"/>
              <w:right w:val="single" w:sz="4" w:space="0" w:color="auto"/>
            </w:tcBorders>
            <w:shd w:val="clear" w:color="auto" w:fill="auto"/>
            <w:vAlign w:val="center"/>
          </w:tcPr>
          <w:p w14:paraId="0F256D82"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13A, 13B</w:t>
            </w:r>
          </w:p>
          <w:p w14:paraId="29E6CBD3" w14:textId="77777777" w:rsidR="00B440F8" w:rsidRPr="00A23FA3" w:rsidRDefault="00B440F8" w:rsidP="00B440F8">
            <w:pPr>
              <w:rPr>
                <w:rFonts w:ascii="等线" w:eastAsia="等线" w:hAnsi="等线" w:cs="宋体"/>
                <w:b/>
                <w:bCs/>
                <w:i/>
                <w:kern w:val="0"/>
                <w:szCs w:val="21"/>
              </w:rPr>
            </w:pPr>
            <w:r w:rsidRPr="00A23FA3">
              <w:rPr>
                <w:rFonts w:ascii="等线" w:eastAsia="等线" w:hAnsi="等线" w:cs="宋体"/>
                <w:b/>
                <w:bCs/>
                <w:i/>
                <w:kern w:val="0"/>
                <w:szCs w:val="21"/>
              </w:rPr>
              <w:t>28, 29</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6262EF4" w14:textId="77777777" w:rsidR="00B440F8" w:rsidRPr="00A23FA3" w:rsidRDefault="00B440F8" w:rsidP="00B440F8">
            <w:pPr>
              <w:pStyle w:val="a0"/>
              <w:numPr>
                <w:ilvl w:val="0"/>
                <w:numId w:val="196"/>
              </w:numPr>
              <w:ind w:firstLineChars="0"/>
              <w:rPr>
                <w:i/>
              </w:rPr>
            </w:pPr>
            <w:r w:rsidRPr="00A23FA3">
              <w:rPr>
                <w:rFonts w:hint="eastAsia"/>
                <w:i/>
              </w:rPr>
              <w:t>第一次收到</w:t>
            </w:r>
            <w:r w:rsidRPr="00A23FA3">
              <w:rPr>
                <w:rFonts w:hint="eastAsia"/>
                <w:i/>
              </w:rPr>
              <w:t>C</w:t>
            </w:r>
            <w:r w:rsidRPr="00A23FA3">
              <w:rPr>
                <w:i/>
              </w:rPr>
              <w:t>S</w:t>
            </w:r>
            <w:r w:rsidRPr="00A23FA3">
              <w:rPr>
                <w:rFonts w:hint="eastAsia"/>
                <w:i/>
              </w:rPr>
              <w:t>发来，主要是</w:t>
            </w:r>
            <w:r w:rsidRPr="00A23FA3">
              <w:rPr>
                <w:rFonts w:hint="eastAsia"/>
                <w:i/>
              </w:rPr>
              <w:t>#</w:t>
            </w:r>
            <w:r w:rsidRPr="00A23FA3">
              <w:rPr>
                <w:i/>
              </w:rPr>
              <w:t>2</w:t>
            </w:r>
          </w:p>
          <w:p w14:paraId="51E3FD30" w14:textId="77777777" w:rsidR="00B440F8" w:rsidRPr="00A23FA3" w:rsidRDefault="00B440F8" w:rsidP="00B440F8">
            <w:pPr>
              <w:pStyle w:val="a0"/>
              <w:numPr>
                <w:ilvl w:val="0"/>
                <w:numId w:val="196"/>
              </w:numPr>
              <w:ind w:firstLineChars="0"/>
              <w:rPr>
                <w:i/>
              </w:rPr>
            </w:pPr>
            <w:r w:rsidRPr="00A23FA3">
              <w:rPr>
                <w:rFonts w:hint="eastAsia"/>
                <w:i/>
              </w:rPr>
              <w:t>最后一次收到</w:t>
            </w:r>
            <w:r w:rsidRPr="00A23FA3">
              <w:rPr>
                <w:rFonts w:hint="eastAsia"/>
                <w:i/>
              </w:rPr>
              <w:t>B</w:t>
            </w:r>
            <w:r w:rsidRPr="00A23FA3">
              <w:rPr>
                <w:i/>
              </w:rPr>
              <w:t>SA</w:t>
            </w:r>
            <w:r w:rsidRPr="00A23FA3">
              <w:rPr>
                <w:rFonts w:hint="eastAsia"/>
                <w:i/>
              </w:rPr>
              <w:t>发来</w:t>
            </w:r>
          </w:p>
        </w:tc>
      </w:tr>
      <w:tr w:rsidR="00A23FA3" w:rsidRPr="00A23FA3" w14:paraId="0647197E"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4E1E7CDF" w14:textId="49113CF7" w:rsidR="00605427" w:rsidRPr="00A23FA3" w:rsidRDefault="00605427" w:rsidP="00B440F8">
            <w:pPr>
              <w:rPr>
                <w:i/>
              </w:rPr>
            </w:pPr>
            <w:r w:rsidRPr="00A23FA3">
              <w:rPr>
                <w:rFonts w:ascii="等线" w:eastAsia="等线" w:hAnsi="等线"/>
                <w:szCs w:val="21"/>
              </w:rPr>
              <w:t>Pending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02A947A3" w14:textId="21A6AC0E" w:rsidR="00605427" w:rsidRPr="00A23FA3" w:rsidRDefault="0000532E" w:rsidP="00B440F8">
            <w:pPr>
              <w:rPr>
                <w:rFonts w:ascii="等线" w:eastAsia="等线" w:hAnsi="等线" w:cs="宋体"/>
                <w:i/>
                <w:kern w:val="0"/>
                <w:szCs w:val="21"/>
              </w:rPr>
            </w:pPr>
            <w:r w:rsidRPr="00A23FA3">
              <w:rPr>
                <w:rFonts w:ascii="等线" w:eastAsia="等线" w:hAnsi="等线" w:cs="宋体"/>
                <w:i/>
                <w:kern w:val="0"/>
                <w:szCs w:val="21"/>
              </w:rPr>
              <w:t>14A(</w:t>
            </w:r>
            <w:r w:rsidRPr="00A23FA3">
              <w:rPr>
                <w:rFonts w:ascii="等线" w:eastAsia="等线" w:hAnsi="等线" w:cs="宋体" w:hint="eastAsia"/>
                <w:i/>
                <w:kern w:val="0"/>
                <w:szCs w:val="21"/>
              </w:rPr>
              <w:t>含)之后的状态扣2</w:t>
            </w:r>
            <w:r w:rsidRPr="00A23FA3">
              <w:rPr>
                <w:rFonts w:ascii="等线" w:eastAsia="等线" w:hAnsi="等线" w:cs="宋体"/>
                <w:i/>
                <w:kern w:val="0"/>
                <w:szCs w:val="21"/>
              </w:rPr>
              <w:t>8</w:t>
            </w:r>
            <w:r w:rsidRPr="00A23FA3">
              <w:rPr>
                <w:rFonts w:ascii="等线" w:eastAsia="等线" w:hAnsi="等线" w:cs="宋体" w:hint="eastAsia"/>
                <w:i/>
                <w:kern w:val="0"/>
                <w:szCs w:val="21"/>
              </w:rPr>
              <w:t>，2</w:t>
            </w:r>
            <w:r w:rsidRPr="00A23FA3">
              <w:rPr>
                <w:rFonts w:ascii="等线" w:eastAsia="等线" w:hAnsi="等线" w:cs="宋体"/>
                <w:i/>
                <w:kern w:val="0"/>
                <w:szCs w:val="21"/>
              </w:rPr>
              <w:t>9</w:t>
            </w:r>
            <w:r w:rsidRPr="00A23FA3">
              <w:rPr>
                <w:rFonts w:ascii="等线" w:eastAsia="等线" w:hAnsi="等线" w:cs="宋体" w:hint="eastAsia"/>
                <w:i/>
                <w:kern w:val="0"/>
                <w:szCs w:val="21"/>
              </w:rPr>
              <w:t>扣以下</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32DFCC6" w14:textId="7185D3A5" w:rsidR="00605427" w:rsidRPr="00A23FA3" w:rsidRDefault="0000532E" w:rsidP="00B440F8">
            <w:pPr>
              <w:rPr>
                <w:i/>
                <w:sz w:val="24"/>
                <w:szCs w:val="24"/>
              </w:rPr>
            </w:pPr>
            <w:r w:rsidRPr="00A23FA3">
              <w:rPr>
                <w:rFonts w:hint="eastAsia"/>
                <w:i/>
                <w:sz w:val="24"/>
                <w:szCs w:val="24"/>
              </w:rPr>
              <w:t>详见状态表</w:t>
            </w:r>
          </w:p>
        </w:tc>
      </w:tr>
      <w:tr w:rsidR="00B440F8" w:rsidRPr="00A23FA3" w14:paraId="4FDD41F1" w14:textId="77777777" w:rsidTr="00B440F8">
        <w:trPr>
          <w:trHeight w:val="222"/>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4D2509F2" w14:textId="252689F6" w:rsidR="00B440F8" w:rsidRPr="00A23FA3" w:rsidRDefault="001B6A19" w:rsidP="00B440F8">
            <w:pPr>
              <w:rPr>
                <w:rFonts w:ascii="等线" w:eastAsia="等线" w:hAnsi="等线" w:cs="宋体"/>
                <w:i/>
                <w:kern w:val="0"/>
                <w:szCs w:val="21"/>
              </w:rPr>
            </w:pPr>
            <w:r w:rsidRPr="001B6A19">
              <w:rPr>
                <w:i/>
                <w:color w:val="FF0000"/>
              </w:rPr>
              <w:t>History List</w:t>
            </w:r>
          </w:p>
        </w:tc>
        <w:tc>
          <w:tcPr>
            <w:tcW w:w="3690" w:type="dxa"/>
            <w:tcBorders>
              <w:top w:val="single" w:sz="4" w:space="0" w:color="auto"/>
              <w:left w:val="single" w:sz="4" w:space="0" w:color="auto"/>
              <w:bottom w:val="single" w:sz="4" w:space="0" w:color="auto"/>
              <w:right w:val="single" w:sz="4" w:space="0" w:color="auto"/>
            </w:tcBorders>
            <w:shd w:val="clear" w:color="auto" w:fill="auto"/>
          </w:tcPr>
          <w:p w14:paraId="20FB6680" w14:textId="44AA51E5" w:rsidR="00B440F8" w:rsidRPr="00A23FA3" w:rsidRDefault="00B440F8" w:rsidP="00B440F8">
            <w:pPr>
              <w:rPr>
                <w:rFonts w:ascii="等线" w:eastAsia="等线" w:hAnsi="等线" w:cs="宋体"/>
                <w:i/>
                <w:kern w:val="0"/>
                <w:szCs w:val="21"/>
              </w:rPr>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67981151" w14:textId="77777777" w:rsidR="00B440F8" w:rsidRPr="00A23FA3" w:rsidRDefault="00B440F8" w:rsidP="00B440F8">
            <w:pPr>
              <w:rPr>
                <w:i/>
                <w:sz w:val="24"/>
                <w:szCs w:val="24"/>
              </w:rPr>
            </w:pPr>
            <w:r w:rsidRPr="00A23FA3">
              <w:rPr>
                <w:rFonts w:hint="eastAsia"/>
                <w:i/>
                <w:sz w:val="24"/>
                <w:szCs w:val="24"/>
              </w:rPr>
              <w:t>详见状态表</w:t>
            </w:r>
          </w:p>
        </w:tc>
      </w:tr>
    </w:tbl>
    <w:p w14:paraId="76379B81" w14:textId="77777777" w:rsidR="00B440F8" w:rsidRPr="00A23FA3" w:rsidRDefault="00B440F8" w:rsidP="00B440F8"/>
    <w:p w14:paraId="4E55A5B7" w14:textId="77777777" w:rsidR="00B440F8" w:rsidRPr="00A23FA3" w:rsidRDefault="00B440F8" w:rsidP="00B440F8"/>
    <w:p w14:paraId="46C32F14" w14:textId="77777777" w:rsidR="00B440F8" w:rsidRPr="00A23FA3" w:rsidRDefault="00B440F8">
      <w:pPr>
        <w:pStyle w:val="a0"/>
        <w:numPr>
          <w:ilvl w:val="0"/>
          <w:numId w:val="221"/>
        </w:numPr>
        <w:ind w:firstLineChars="0"/>
        <w:pPrChange w:id="4899" w:author="raye" w:date="2018-07-17T18:06:00Z">
          <w:pPr>
            <w:pStyle w:val="a0"/>
            <w:numPr>
              <w:numId w:val="86"/>
            </w:numPr>
            <w:ind w:left="420" w:firstLineChars="0" w:hanging="420"/>
          </w:pPr>
        </w:pPrChange>
      </w:pPr>
      <w:r w:rsidRPr="00A23FA3">
        <w:rPr>
          <w:rFonts w:hint="eastAsia"/>
        </w:rPr>
        <w:t>各状态控件变化</w:t>
      </w:r>
    </w:p>
    <w:p w14:paraId="48F1E4B0" w14:textId="77777777" w:rsidR="00B440F8" w:rsidRPr="00A23FA3" w:rsidRDefault="00B440F8" w:rsidP="00B440F8"/>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976"/>
        <w:gridCol w:w="1908"/>
        <w:gridCol w:w="1882"/>
        <w:gridCol w:w="2434"/>
      </w:tblGrid>
      <w:tr w:rsidR="00A23FA3" w:rsidRPr="00A23FA3" w14:paraId="2EBAB407" w14:textId="77777777" w:rsidTr="00B440F8">
        <w:trPr>
          <w:trHeight w:val="300"/>
          <w:tblHeader/>
        </w:trPr>
        <w:tc>
          <w:tcPr>
            <w:tcW w:w="839" w:type="dxa"/>
            <w:shd w:val="clear" w:color="000000" w:fill="BFBFBF"/>
            <w:vAlign w:val="center"/>
            <w:hideMark/>
          </w:tcPr>
          <w:p w14:paraId="02DF064A" w14:textId="77777777" w:rsidR="00B440F8" w:rsidRPr="00A23FA3" w:rsidRDefault="00B440F8" w:rsidP="00B440F8">
            <w:pPr>
              <w:widowControl/>
              <w:jc w:val="center"/>
              <w:rPr>
                <w:rFonts w:ascii="Calibri" w:eastAsia="宋体" w:hAnsi="Calibri" w:cstheme="minorHAnsi"/>
                <w:b/>
                <w:kern w:val="0"/>
                <w:szCs w:val="21"/>
              </w:rPr>
            </w:pPr>
            <w:r w:rsidRPr="00A23FA3">
              <w:rPr>
                <w:rFonts w:ascii="Calibri" w:eastAsia="宋体" w:hAnsi="Calibri" w:cstheme="minorHAnsi"/>
                <w:b/>
                <w:kern w:val="0"/>
                <w:szCs w:val="21"/>
              </w:rPr>
              <w:t>Step</w:t>
            </w:r>
          </w:p>
        </w:tc>
        <w:tc>
          <w:tcPr>
            <w:tcW w:w="1976" w:type="dxa"/>
            <w:shd w:val="clear" w:color="000000" w:fill="BFBFBF"/>
            <w:vAlign w:val="center"/>
            <w:hideMark/>
          </w:tcPr>
          <w:p w14:paraId="4100E9E6"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动作</w:t>
            </w:r>
          </w:p>
        </w:tc>
        <w:tc>
          <w:tcPr>
            <w:tcW w:w="1908" w:type="dxa"/>
            <w:shd w:val="clear" w:color="000000" w:fill="BFBFBF"/>
            <w:vAlign w:val="center"/>
            <w:hideMark/>
          </w:tcPr>
          <w:p w14:paraId="5B19EC0E"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位置</w:t>
            </w:r>
          </w:p>
        </w:tc>
        <w:tc>
          <w:tcPr>
            <w:tcW w:w="1882" w:type="dxa"/>
            <w:shd w:val="clear" w:color="000000" w:fill="BFBFBF"/>
            <w:vAlign w:val="center"/>
            <w:hideMark/>
          </w:tcPr>
          <w:p w14:paraId="0C81BB37"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类型</w:t>
            </w:r>
          </w:p>
        </w:tc>
        <w:tc>
          <w:tcPr>
            <w:tcW w:w="2434" w:type="dxa"/>
            <w:shd w:val="clear" w:color="000000" w:fill="BFBFBF"/>
            <w:vAlign w:val="center"/>
            <w:hideMark/>
          </w:tcPr>
          <w:p w14:paraId="67F7F68F" w14:textId="77777777" w:rsidR="00B440F8" w:rsidRPr="00A23FA3" w:rsidRDefault="00B440F8" w:rsidP="00B440F8">
            <w:pPr>
              <w:widowControl/>
              <w:jc w:val="left"/>
              <w:rPr>
                <w:rFonts w:ascii="Calibri" w:eastAsia="宋体" w:hAnsi="Calibri" w:cstheme="minorHAnsi"/>
                <w:b/>
                <w:kern w:val="0"/>
                <w:szCs w:val="21"/>
              </w:rPr>
            </w:pPr>
            <w:r w:rsidRPr="00A23FA3">
              <w:rPr>
                <w:rFonts w:ascii="等线" w:eastAsia="等线" w:hAnsi="等线" w:cstheme="minorHAnsi" w:hint="eastAsia"/>
                <w:b/>
                <w:kern w:val="0"/>
                <w:szCs w:val="21"/>
              </w:rPr>
              <w:t>内容</w:t>
            </w:r>
          </w:p>
        </w:tc>
      </w:tr>
      <w:tr w:rsidR="00A23FA3" w:rsidRPr="00A23FA3" w14:paraId="5619F651" w14:textId="77777777" w:rsidTr="00B440F8">
        <w:trPr>
          <w:trHeight w:val="570"/>
        </w:trPr>
        <w:tc>
          <w:tcPr>
            <w:tcW w:w="839" w:type="dxa"/>
            <w:vMerge w:val="restart"/>
            <w:shd w:val="clear" w:color="auto" w:fill="auto"/>
            <w:vAlign w:val="center"/>
            <w:hideMark/>
          </w:tcPr>
          <w:p w14:paraId="4B992F7B" w14:textId="77777777" w:rsidR="00B440F8" w:rsidRPr="00A23FA3" w:rsidRDefault="00B440F8" w:rsidP="00B440F8">
            <w:pPr>
              <w:widowControl/>
              <w:jc w:val="center"/>
              <w:rPr>
                <w:rFonts w:ascii="Calibri" w:eastAsia="宋体" w:hAnsi="Calibri" w:cstheme="minorHAnsi"/>
                <w:kern w:val="0"/>
                <w:szCs w:val="21"/>
              </w:rPr>
            </w:pPr>
            <w:bookmarkStart w:id="4900" w:name="_Hlk519529541"/>
            <w:r w:rsidRPr="00A23FA3">
              <w:rPr>
                <w:rFonts w:ascii="等线" w:eastAsia="等线" w:hAnsi="等线" w:cs="宋体"/>
                <w:b/>
                <w:bCs/>
                <w:i/>
                <w:kern w:val="0"/>
                <w:szCs w:val="21"/>
              </w:rPr>
              <w:t>13A</w:t>
            </w:r>
          </w:p>
        </w:tc>
        <w:tc>
          <w:tcPr>
            <w:tcW w:w="1976" w:type="dxa"/>
            <w:vMerge w:val="restart"/>
            <w:shd w:val="clear" w:color="auto" w:fill="auto"/>
            <w:vAlign w:val="center"/>
            <w:hideMark/>
          </w:tcPr>
          <w:p w14:paraId="4EBF71B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LCD</w:t>
            </w:r>
            <w:r w:rsidRPr="00A23FA3">
              <w:rPr>
                <w:rFonts w:ascii="Calibri" w:eastAsia="宋体" w:hAnsi="Calibri" w:cstheme="minorHAnsi" w:hint="eastAsia"/>
                <w:kern w:val="0"/>
                <w:szCs w:val="21"/>
              </w:rPr>
              <w:t>第一次收到</w:t>
            </w:r>
          </w:p>
        </w:tc>
        <w:tc>
          <w:tcPr>
            <w:tcW w:w="1908" w:type="dxa"/>
            <w:shd w:val="clear" w:color="auto" w:fill="auto"/>
            <w:hideMark/>
          </w:tcPr>
          <w:p w14:paraId="2179CF1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hideMark/>
          </w:tcPr>
          <w:p w14:paraId="5909C6B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hideMark/>
          </w:tcPr>
          <w:p w14:paraId="6719713C"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Check</w:t>
            </w:r>
          </w:p>
        </w:tc>
      </w:tr>
      <w:tr w:rsidR="00A23FA3" w:rsidRPr="00A23FA3" w14:paraId="41EEF09E" w14:textId="77777777" w:rsidTr="00B440F8">
        <w:trPr>
          <w:trHeight w:val="570"/>
        </w:trPr>
        <w:tc>
          <w:tcPr>
            <w:tcW w:w="839" w:type="dxa"/>
            <w:vMerge/>
            <w:shd w:val="clear" w:color="auto" w:fill="auto"/>
            <w:vAlign w:val="center"/>
          </w:tcPr>
          <w:p w14:paraId="3D0B745E"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B7C060C"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6000FAA3"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209C17D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1F4C01D4"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Under LCD Department Review</w:t>
            </w:r>
          </w:p>
        </w:tc>
      </w:tr>
      <w:tr w:rsidR="00A23FA3" w:rsidRPr="00A23FA3" w14:paraId="0769F978" w14:textId="77777777" w:rsidTr="00B440F8">
        <w:trPr>
          <w:trHeight w:val="570"/>
        </w:trPr>
        <w:tc>
          <w:tcPr>
            <w:tcW w:w="839" w:type="dxa"/>
            <w:vMerge/>
            <w:shd w:val="clear" w:color="auto" w:fill="auto"/>
            <w:vAlign w:val="center"/>
          </w:tcPr>
          <w:p w14:paraId="0691A5A2"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C8BEF3A"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3F654076"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2A66D82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467EBEC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1EB5A09D" w14:textId="77777777" w:rsidTr="00B440F8">
        <w:trPr>
          <w:trHeight w:val="570"/>
        </w:trPr>
        <w:tc>
          <w:tcPr>
            <w:tcW w:w="839" w:type="dxa"/>
            <w:vMerge/>
            <w:shd w:val="clear" w:color="auto" w:fill="auto"/>
            <w:vAlign w:val="center"/>
          </w:tcPr>
          <w:p w14:paraId="079418E9"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78C4B7B"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3C38874C"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5FAB51BD"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4A6BA56A" w14:textId="5782422F" w:rsidR="00B440F8" w:rsidRPr="00A23FA3" w:rsidRDefault="00BD7127" w:rsidP="00B440F8">
            <w:pPr>
              <w:widowControl/>
              <w:jc w:val="left"/>
              <w:rPr>
                <w:rFonts w:ascii="Calibri" w:eastAsia="宋体" w:hAnsi="Calibri"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646B7F75" w14:textId="77777777" w:rsidTr="00B440F8">
        <w:trPr>
          <w:trHeight w:val="570"/>
        </w:trPr>
        <w:tc>
          <w:tcPr>
            <w:tcW w:w="839" w:type="dxa"/>
            <w:vMerge/>
            <w:shd w:val="clear" w:color="auto" w:fill="auto"/>
            <w:vAlign w:val="center"/>
          </w:tcPr>
          <w:p w14:paraId="38DF56FD"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6B190B56"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3AD4E3DE"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14369EC8"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0E761E0D"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kern w:val="0"/>
                <w:szCs w:val="21"/>
              </w:rPr>
              <w:t>#2</w:t>
            </w:r>
          </w:p>
        </w:tc>
      </w:tr>
      <w:tr w:rsidR="00A23FA3" w:rsidRPr="00A23FA3" w14:paraId="1E47ED8E" w14:textId="77777777" w:rsidTr="00B440F8">
        <w:trPr>
          <w:trHeight w:val="570"/>
        </w:trPr>
        <w:tc>
          <w:tcPr>
            <w:tcW w:w="839" w:type="dxa"/>
            <w:vMerge/>
            <w:shd w:val="clear" w:color="auto" w:fill="auto"/>
            <w:vAlign w:val="center"/>
          </w:tcPr>
          <w:p w14:paraId="0B05A83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311F680"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32A8E21"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629B44C1"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79A985DD"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p w14:paraId="778162BF" w14:textId="4F8686C9"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t>OFAC(</w:t>
            </w:r>
            <w:del w:id="4901" w:author="raye" w:date="2018-07-18T18:42:00Z">
              <w:r w:rsidR="006473DF" w:rsidRPr="00A23FA3" w:rsidDel="005F0E82">
                <w:rPr>
                  <w:rFonts w:hint="eastAsia"/>
                </w:rPr>
                <w:delText>待确认，暂定</w:delText>
              </w:r>
            </w:del>
            <w:r w:rsidR="006473DF" w:rsidRPr="00A23FA3">
              <w:rPr>
                <w:rFonts w:hint="eastAsia"/>
              </w:rPr>
              <w:t>点击出一个弹窗，</w:t>
            </w:r>
            <w:r w:rsidR="00A217BF" w:rsidRPr="00A23FA3">
              <w:rPr>
                <w:rFonts w:hint="eastAsia"/>
              </w:rPr>
              <w:t>需要选择</w:t>
            </w:r>
            <w:r w:rsidR="00A217BF" w:rsidRPr="00A23FA3">
              <w:rPr>
                <w:rFonts w:hint="eastAsia"/>
              </w:rPr>
              <w:t>h</w:t>
            </w:r>
            <w:r w:rsidR="00A217BF" w:rsidRPr="00A23FA3">
              <w:t>it&amp;miss</w:t>
            </w:r>
            <w:r w:rsidR="006473DF" w:rsidRPr="00A23FA3">
              <w:rPr>
                <w:rFonts w:hint="eastAsia"/>
              </w:rPr>
              <w:t>点写内容非必填，</w:t>
            </w:r>
            <w:r w:rsidR="006473DF" w:rsidRPr="00A23FA3">
              <w:t>Submit</w:t>
            </w:r>
            <w:r w:rsidR="006473DF" w:rsidRPr="00A23FA3">
              <w:rPr>
                <w:rFonts w:hint="eastAsia"/>
              </w:rPr>
              <w:t>提交</w:t>
            </w:r>
            <w:r w:rsidR="00A217BF" w:rsidRPr="00A23FA3">
              <w:rPr>
                <w:rFonts w:hint="eastAsia"/>
              </w:rPr>
              <w:t>。</w:t>
            </w:r>
            <w:r w:rsidR="00A217BF" w:rsidRPr="00A23FA3">
              <w:rPr>
                <w:rFonts w:hint="eastAsia"/>
              </w:rPr>
              <w:t>C</w:t>
            </w:r>
            <w:r w:rsidR="00A217BF" w:rsidRPr="00A23FA3">
              <w:t>A</w:t>
            </w:r>
            <w:r w:rsidR="00977F65" w:rsidRPr="00A23FA3">
              <w:rPr>
                <w:rFonts w:hint="eastAsia"/>
              </w:rPr>
              <w:t>及后面的角色</w:t>
            </w:r>
            <w:r w:rsidR="00A217BF" w:rsidRPr="00A23FA3">
              <w:rPr>
                <w:rFonts w:hint="eastAsia"/>
              </w:rPr>
              <w:t>会看的到。未提交，</w:t>
            </w:r>
            <w:r w:rsidR="00A217BF" w:rsidRPr="00A23FA3">
              <w:rPr>
                <w:rFonts w:hint="eastAsia"/>
              </w:rPr>
              <w:t>S</w:t>
            </w:r>
            <w:r w:rsidR="00A217BF" w:rsidRPr="00A23FA3">
              <w:t>END TO CA</w:t>
            </w:r>
            <w:r w:rsidR="00A217BF" w:rsidRPr="00A23FA3">
              <w:rPr>
                <w:rFonts w:hint="eastAsia"/>
              </w:rPr>
              <w:t>按钮不能点</w:t>
            </w:r>
            <w:r w:rsidRPr="00A23FA3">
              <w:t>)</w:t>
            </w:r>
          </w:p>
          <w:p w14:paraId="39B63625" w14:textId="77777777" w:rsidR="00B440F8" w:rsidRPr="00A23FA3" w:rsidRDefault="00B440F8" w:rsidP="00B440F8">
            <w:pPr>
              <w:pStyle w:val="a0"/>
              <w:widowControl/>
              <w:numPr>
                <w:ilvl w:val="0"/>
                <w:numId w:val="188"/>
              </w:numPr>
              <w:ind w:firstLineChars="0"/>
              <w:jc w:val="left"/>
              <w:rPr>
                <w:rFonts w:ascii="Calibri" w:eastAsia="宋体" w:hAnsi="Calibri" w:cstheme="minorHAnsi"/>
                <w:kern w:val="0"/>
                <w:szCs w:val="21"/>
              </w:rPr>
            </w:pPr>
            <w:r w:rsidRPr="00A23FA3">
              <w:t>Send to CA</w:t>
            </w:r>
          </w:p>
        </w:tc>
      </w:tr>
      <w:tr w:rsidR="00A23FA3" w:rsidRPr="00A23FA3" w14:paraId="4A6C2D7C" w14:textId="77777777" w:rsidTr="00B440F8">
        <w:trPr>
          <w:trHeight w:val="570"/>
        </w:trPr>
        <w:tc>
          <w:tcPr>
            <w:tcW w:w="839" w:type="dxa"/>
            <w:vMerge/>
            <w:shd w:val="clear" w:color="auto" w:fill="auto"/>
            <w:vAlign w:val="center"/>
          </w:tcPr>
          <w:p w14:paraId="48711855"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35BF541D"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080AB13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1D3CFB7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478813CB"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3B11FCAC" w14:textId="77777777" w:rsidTr="00B440F8">
        <w:trPr>
          <w:trHeight w:val="570"/>
        </w:trPr>
        <w:tc>
          <w:tcPr>
            <w:tcW w:w="839" w:type="dxa"/>
            <w:vMerge/>
            <w:shd w:val="clear" w:color="auto" w:fill="auto"/>
            <w:vAlign w:val="center"/>
          </w:tcPr>
          <w:p w14:paraId="2C4E3ADD"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50350434"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1CEF298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1E1872A4"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2AF2AE35"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有</w:t>
            </w:r>
          </w:p>
        </w:tc>
      </w:tr>
      <w:tr w:rsidR="00A23FA3" w:rsidRPr="00A23FA3" w14:paraId="5823E04C" w14:textId="77777777" w:rsidTr="00B440F8">
        <w:trPr>
          <w:trHeight w:val="570"/>
        </w:trPr>
        <w:tc>
          <w:tcPr>
            <w:tcW w:w="839" w:type="dxa"/>
            <w:vMerge/>
            <w:shd w:val="clear" w:color="auto" w:fill="auto"/>
            <w:vAlign w:val="center"/>
          </w:tcPr>
          <w:p w14:paraId="3C172F05"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6073B92B"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5293851B" w14:textId="77777777" w:rsidR="00B440F8" w:rsidRPr="00A23FA3" w:rsidRDefault="00B440F8" w:rsidP="00B440F8">
            <w:pPr>
              <w:widowControl/>
              <w:jc w:val="left"/>
              <w:rPr>
                <w:rFonts w:ascii="Calibri" w:eastAsia="宋体" w:hAnsi="Calibri" w:cstheme="minorHAnsi"/>
                <w:kern w:val="0"/>
                <w:szCs w:val="21"/>
              </w:rPr>
            </w:pPr>
          </w:p>
        </w:tc>
        <w:tc>
          <w:tcPr>
            <w:tcW w:w="1882" w:type="dxa"/>
            <w:shd w:val="clear" w:color="auto" w:fill="auto"/>
            <w:vAlign w:val="center"/>
          </w:tcPr>
          <w:p w14:paraId="00663886"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6C932CBE"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65285A7A" w14:textId="53DD4EB0" w:rsidR="00B440F8" w:rsidRPr="00A23FA3" w:rsidRDefault="00B440F8">
            <w:pPr>
              <w:pStyle w:val="a0"/>
              <w:widowControl/>
              <w:numPr>
                <w:ilvl w:val="0"/>
                <w:numId w:val="188"/>
              </w:numPr>
              <w:ind w:firstLineChars="0"/>
              <w:jc w:val="left"/>
              <w:rPr>
                <w:rFonts w:ascii="Calibri" w:eastAsia="宋体" w:hAnsi="Calibri" w:cstheme="minorHAnsi"/>
                <w:kern w:val="0"/>
                <w:szCs w:val="21"/>
              </w:rPr>
            </w:pPr>
            <w:r w:rsidRPr="00A23FA3">
              <w:rPr>
                <w:rFonts w:ascii="等线" w:eastAsia="等线" w:hAnsi="等线" w:cstheme="minorHAnsi"/>
                <w:kern w:val="0"/>
                <w:szCs w:val="21"/>
                <w:rPrChange w:id="4902" w:author="raye" w:date="2018-07-18T18:43:00Z">
                  <w:rPr>
                    <w:rFonts w:ascii="等线" w:eastAsia="等线" w:hAnsi="等线" w:cstheme="minorHAnsi"/>
                    <w:color w:val="FF0000"/>
                    <w:kern w:val="0"/>
                    <w:szCs w:val="21"/>
                  </w:rPr>
                </w:rPrChange>
              </w:rPr>
              <w:t>Check</w:t>
            </w:r>
            <w:del w:id="4903" w:author="raye" w:date="2018-07-18T18:43:00Z">
              <w:r w:rsidRPr="00A23FA3" w:rsidDel="005F0E82">
                <w:rPr>
                  <w:rFonts w:ascii="等线" w:eastAsia="等线" w:hAnsi="等线" w:cstheme="minorHAnsi" w:hint="eastAsia"/>
                  <w:kern w:val="0"/>
                  <w:szCs w:val="21"/>
                </w:rPr>
                <w:delText>（待确认）</w:delText>
              </w:r>
            </w:del>
          </w:p>
        </w:tc>
      </w:tr>
      <w:bookmarkEnd w:id="4900"/>
      <w:tr w:rsidR="00A23FA3" w:rsidRPr="00A23FA3" w14:paraId="2F74B938" w14:textId="77777777" w:rsidTr="00B440F8">
        <w:trPr>
          <w:trHeight w:val="570"/>
        </w:trPr>
        <w:tc>
          <w:tcPr>
            <w:tcW w:w="839" w:type="dxa"/>
            <w:vMerge w:val="restart"/>
            <w:shd w:val="clear" w:color="auto" w:fill="auto"/>
            <w:vAlign w:val="center"/>
          </w:tcPr>
          <w:p w14:paraId="7360A59D"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t>1</w:t>
            </w:r>
            <w:r w:rsidRPr="00A23FA3">
              <w:rPr>
                <w:rFonts w:ascii="Calibri" w:eastAsia="宋体" w:hAnsi="Calibri" w:cstheme="minorHAnsi"/>
                <w:kern w:val="0"/>
                <w:szCs w:val="21"/>
              </w:rPr>
              <w:t>3B</w:t>
            </w:r>
          </w:p>
        </w:tc>
        <w:tc>
          <w:tcPr>
            <w:tcW w:w="1976" w:type="dxa"/>
            <w:vMerge w:val="restart"/>
            <w:shd w:val="clear" w:color="auto" w:fill="auto"/>
            <w:vAlign w:val="center"/>
          </w:tcPr>
          <w:p w14:paraId="5DBE685A"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发给</w:t>
            </w:r>
            <w:r w:rsidRPr="00A23FA3">
              <w:rPr>
                <w:rFonts w:ascii="Calibri" w:eastAsia="宋体" w:hAnsi="Calibri" w:cstheme="minorHAnsi" w:hint="eastAsia"/>
                <w:kern w:val="0"/>
                <w:szCs w:val="21"/>
              </w:rPr>
              <w:t>C</w:t>
            </w:r>
            <w:r w:rsidRPr="00A23FA3">
              <w:rPr>
                <w:rFonts w:ascii="Calibri" w:eastAsia="宋体" w:hAnsi="Calibri" w:cstheme="minorHAnsi"/>
                <w:kern w:val="0"/>
                <w:szCs w:val="21"/>
              </w:rPr>
              <w:t>A</w:t>
            </w:r>
            <w:r w:rsidRPr="00A23FA3">
              <w:rPr>
                <w:rFonts w:ascii="Calibri" w:eastAsia="宋体" w:hAnsi="Calibri" w:cstheme="minorHAnsi" w:hint="eastAsia"/>
                <w:kern w:val="0"/>
                <w:szCs w:val="21"/>
              </w:rPr>
              <w:t>后</w:t>
            </w:r>
          </w:p>
        </w:tc>
        <w:tc>
          <w:tcPr>
            <w:tcW w:w="1908" w:type="dxa"/>
            <w:shd w:val="clear" w:color="auto" w:fill="auto"/>
          </w:tcPr>
          <w:p w14:paraId="6CB62952" w14:textId="6CE5F931" w:rsidR="00B440F8" w:rsidRPr="00A23FA3" w:rsidRDefault="00B9712B" w:rsidP="00B440F8">
            <w:pPr>
              <w:widowControl/>
              <w:jc w:val="left"/>
              <w:rPr>
                <w:rFonts w:ascii="Calibri" w:eastAsia="宋体" w:hAnsi="Calibri" w:cstheme="minorHAnsi"/>
                <w:kern w:val="0"/>
                <w:szCs w:val="21"/>
              </w:rPr>
            </w:pPr>
            <w:r w:rsidRPr="001B6A19">
              <w:rPr>
                <w:rFonts w:ascii="等线" w:eastAsia="等线" w:hAnsi="等线"/>
                <w:color w:val="FF0000"/>
                <w:szCs w:val="21"/>
              </w:rPr>
              <w:t>Pending List</w:t>
            </w:r>
            <w:r w:rsidR="00B440F8" w:rsidRPr="00A23FA3">
              <w:rPr>
                <w:rFonts w:hint="eastAsia"/>
                <w:i/>
              </w:rPr>
              <w:t>列表</w:t>
            </w:r>
          </w:p>
        </w:tc>
        <w:tc>
          <w:tcPr>
            <w:tcW w:w="1882" w:type="dxa"/>
            <w:shd w:val="clear" w:color="auto" w:fill="auto"/>
            <w:vAlign w:val="center"/>
          </w:tcPr>
          <w:p w14:paraId="235C2CD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22303BD9" w14:textId="77777777" w:rsidR="00B440F8" w:rsidRPr="00A23FA3" w:rsidRDefault="00B440F8" w:rsidP="00B440F8">
            <w:pPr>
              <w:pStyle w:val="a0"/>
              <w:widowControl/>
              <w:ind w:left="113" w:firstLineChars="0" w:firstLine="0"/>
              <w:jc w:val="left"/>
              <w:rPr>
                <w:rFonts w:ascii="等线" w:eastAsia="等线" w:hAnsi="等线" w:cstheme="minorHAnsi"/>
                <w:kern w:val="0"/>
                <w:szCs w:val="21"/>
              </w:rPr>
            </w:pPr>
            <w:r w:rsidRPr="00A23FA3">
              <w:rPr>
                <w:rFonts w:ascii="等线" w:eastAsia="等线" w:hAnsi="等线" w:cstheme="minorHAnsi"/>
                <w:kern w:val="0"/>
                <w:szCs w:val="21"/>
              </w:rPr>
              <w:t>Details</w:t>
            </w:r>
          </w:p>
        </w:tc>
      </w:tr>
      <w:tr w:rsidR="00A23FA3" w:rsidRPr="00A23FA3" w14:paraId="5E91F3F3" w14:textId="77777777" w:rsidTr="00B440F8">
        <w:trPr>
          <w:trHeight w:val="570"/>
        </w:trPr>
        <w:tc>
          <w:tcPr>
            <w:tcW w:w="839" w:type="dxa"/>
            <w:vMerge/>
            <w:shd w:val="clear" w:color="auto" w:fill="auto"/>
            <w:vAlign w:val="center"/>
          </w:tcPr>
          <w:p w14:paraId="2BF25477"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A9F18C6"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1486189B"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776AC06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56353C8"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A</w:t>
            </w:r>
            <w:r w:rsidRPr="00A23FA3">
              <w:rPr>
                <w:rFonts w:ascii="Calibri" w:eastAsia="宋体" w:hAnsi="Calibri" w:cstheme="minorHAnsi"/>
                <w:kern w:val="0"/>
                <w:szCs w:val="21"/>
              </w:rPr>
              <w:t>ll Forms</w:t>
            </w:r>
          </w:p>
        </w:tc>
      </w:tr>
      <w:tr w:rsidR="00A23FA3" w:rsidRPr="00A23FA3" w14:paraId="41C70A38" w14:textId="77777777" w:rsidTr="00B440F8">
        <w:trPr>
          <w:trHeight w:val="570"/>
        </w:trPr>
        <w:tc>
          <w:tcPr>
            <w:tcW w:w="839" w:type="dxa"/>
            <w:vMerge/>
            <w:shd w:val="clear" w:color="auto" w:fill="auto"/>
            <w:vAlign w:val="center"/>
          </w:tcPr>
          <w:p w14:paraId="20489862"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C0A98AF"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5D902413" w14:textId="77777777" w:rsidR="00B440F8" w:rsidRPr="00A23FA3" w:rsidRDefault="00B440F8" w:rsidP="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其它</w:t>
            </w:r>
          </w:p>
        </w:tc>
        <w:tc>
          <w:tcPr>
            <w:tcW w:w="1882" w:type="dxa"/>
            <w:shd w:val="clear" w:color="auto" w:fill="auto"/>
            <w:vAlign w:val="center"/>
          </w:tcPr>
          <w:p w14:paraId="7DC4D713"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内容&amp;按钮</w:t>
            </w:r>
          </w:p>
        </w:tc>
        <w:tc>
          <w:tcPr>
            <w:tcW w:w="2434" w:type="dxa"/>
            <w:shd w:val="clear" w:color="auto" w:fill="auto"/>
            <w:vAlign w:val="center"/>
          </w:tcPr>
          <w:p w14:paraId="037BDC82" w14:textId="77777777" w:rsidR="00B440F8" w:rsidRPr="00A23FA3" w:rsidRDefault="00B440F8" w:rsidP="00B440F8">
            <w:pPr>
              <w:pStyle w:val="a0"/>
              <w:widowControl/>
              <w:ind w:left="113" w:firstLineChars="0" w:firstLine="0"/>
              <w:jc w:val="left"/>
              <w:rPr>
                <w:rFonts w:ascii="等线" w:eastAsia="等线" w:hAnsi="等线" w:cstheme="minorHAnsi"/>
                <w:kern w:val="0"/>
                <w:szCs w:val="21"/>
              </w:rPr>
            </w:pPr>
            <w:r w:rsidRPr="00A23FA3">
              <w:rPr>
                <w:rFonts w:ascii="等线" w:eastAsia="等线" w:hAnsi="等线" w:cstheme="minorHAnsi" w:hint="eastAsia"/>
                <w:kern w:val="0"/>
                <w:szCs w:val="21"/>
              </w:rPr>
              <w:t>不可编辑</w:t>
            </w:r>
          </w:p>
        </w:tc>
      </w:tr>
      <w:tr w:rsidR="00A23FA3" w:rsidRPr="00A23FA3" w14:paraId="67A5C1D7" w14:textId="77777777" w:rsidTr="00B440F8">
        <w:trPr>
          <w:trHeight w:val="570"/>
        </w:trPr>
        <w:tc>
          <w:tcPr>
            <w:tcW w:w="839" w:type="dxa"/>
            <w:vMerge w:val="restart"/>
            <w:shd w:val="clear" w:color="auto" w:fill="auto"/>
            <w:vAlign w:val="center"/>
          </w:tcPr>
          <w:p w14:paraId="0BDFD985" w14:textId="77777777" w:rsidR="00B440F8" w:rsidRPr="00A23FA3" w:rsidRDefault="00B440F8" w:rsidP="00B440F8">
            <w:pPr>
              <w:widowControl/>
              <w:jc w:val="center"/>
              <w:rPr>
                <w:rFonts w:ascii="Calibri" w:eastAsia="宋体" w:hAnsi="Calibri" w:cstheme="minorHAnsi"/>
                <w:kern w:val="0"/>
                <w:szCs w:val="21"/>
              </w:rPr>
            </w:pPr>
            <w:r w:rsidRPr="00A23FA3">
              <w:rPr>
                <w:rFonts w:ascii="Calibri" w:eastAsia="宋体" w:hAnsi="Calibri" w:cstheme="minorHAnsi" w:hint="eastAsia"/>
                <w:kern w:val="0"/>
                <w:szCs w:val="21"/>
              </w:rPr>
              <w:lastRenderedPageBreak/>
              <w:t>2</w:t>
            </w:r>
            <w:r w:rsidRPr="00A23FA3">
              <w:rPr>
                <w:rFonts w:ascii="Calibri" w:eastAsia="宋体" w:hAnsi="Calibri" w:cstheme="minorHAnsi"/>
                <w:kern w:val="0"/>
                <w:szCs w:val="21"/>
              </w:rPr>
              <w:t>8</w:t>
            </w:r>
          </w:p>
        </w:tc>
        <w:tc>
          <w:tcPr>
            <w:tcW w:w="1976" w:type="dxa"/>
            <w:vMerge w:val="restart"/>
            <w:shd w:val="clear" w:color="auto" w:fill="auto"/>
            <w:vAlign w:val="center"/>
          </w:tcPr>
          <w:p w14:paraId="25A86842" w14:textId="4E5252C1" w:rsidR="00B440F8" w:rsidRPr="00A23FA3" w:rsidRDefault="00B440F8">
            <w:pPr>
              <w:widowControl/>
              <w:jc w:val="left"/>
              <w:rPr>
                <w:rFonts w:ascii="Calibri" w:eastAsia="宋体" w:hAnsi="Calibri" w:cstheme="minorHAnsi"/>
                <w:kern w:val="0"/>
                <w:szCs w:val="21"/>
              </w:rPr>
            </w:pPr>
            <w:r w:rsidRPr="00A23FA3">
              <w:rPr>
                <w:rFonts w:ascii="Calibri" w:eastAsia="宋体" w:hAnsi="Calibri" w:cstheme="minorHAnsi" w:hint="eastAsia"/>
                <w:kern w:val="0"/>
                <w:szCs w:val="21"/>
              </w:rPr>
              <w:t>最后一次收到表单</w:t>
            </w:r>
          </w:p>
        </w:tc>
        <w:tc>
          <w:tcPr>
            <w:tcW w:w="1908" w:type="dxa"/>
            <w:shd w:val="clear" w:color="auto" w:fill="auto"/>
          </w:tcPr>
          <w:p w14:paraId="48B47482"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hint="eastAsia"/>
                <w:kern w:val="0"/>
                <w:szCs w:val="21"/>
              </w:rPr>
              <w:t>T</w:t>
            </w:r>
            <w:r w:rsidRPr="00A23FA3">
              <w:rPr>
                <w:rFonts w:ascii="等线" w:eastAsia="等线" w:hAnsi="等线" w:cstheme="minorHAnsi"/>
                <w:kern w:val="0"/>
                <w:szCs w:val="21"/>
              </w:rPr>
              <w:t>o Do List</w:t>
            </w:r>
            <w:r w:rsidRPr="00A23FA3">
              <w:rPr>
                <w:rFonts w:ascii="等线" w:eastAsia="等线" w:hAnsi="等线" w:cstheme="minorHAnsi" w:hint="eastAsia"/>
                <w:kern w:val="0"/>
                <w:szCs w:val="21"/>
              </w:rPr>
              <w:t>列表</w:t>
            </w:r>
          </w:p>
        </w:tc>
        <w:tc>
          <w:tcPr>
            <w:tcW w:w="1882" w:type="dxa"/>
            <w:shd w:val="clear" w:color="auto" w:fill="auto"/>
            <w:vAlign w:val="center"/>
          </w:tcPr>
          <w:p w14:paraId="4DE6727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1CC25E3B"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S</w:t>
            </w:r>
            <w:r w:rsidRPr="00A23FA3">
              <w:rPr>
                <w:rFonts w:ascii="等线" w:eastAsia="等线" w:hAnsi="等线" w:cstheme="minorHAnsi"/>
                <w:kern w:val="0"/>
                <w:szCs w:val="21"/>
              </w:rPr>
              <w:t>AR</w:t>
            </w:r>
          </w:p>
        </w:tc>
      </w:tr>
      <w:tr w:rsidR="00A23FA3" w:rsidRPr="00A23FA3" w14:paraId="04ACF590" w14:textId="77777777" w:rsidTr="00B440F8">
        <w:trPr>
          <w:trHeight w:val="570"/>
        </w:trPr>
        <w:tc>
          <w:tcPr>
            <w:tcW w:w="839" w:type="dxa"/>
            <w:vMerge/>
            <w:shd w:val="clear" w:color="auto" w:fill="auto"/>
            <w:vAlign w:val="center"/>
          </w:tcPr>
          <w:p w14:paraId="5D0A4F16"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6F88F41A"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740985F9" w14:textId="77777777" w:rsidR="00B440F8" w:rsidRPr="00A23FA3" w:rsidRDefault="00B440F8" w:rsidP="00B440F8">
            <w:pPr>
              <w:widowControl/>
              <w:jc w:val="left"/>
              <w:rPr>
                <w:rFonts w:ascii="Calibri" w:eastAsia="宋体" w:hAnsi="Calibri"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cstheme="minorHAnsi" w:hint="eastAsia"/>
                <w:kern w:val="0"/>
                <w:szCs w:val="21"/>
              </w:rPr>
              <w:t>客户信息</w:t>
            </w:r>
          </w:p>
        </w:tc>
        <w:tc>
          <w:tcPr>
            <w:tcW w:w="1882" w:type="dxa"/>
            <w:shd w:val="clear" w:color="auto" w:fill="auto"/>
            <w:vAlign w:val="center"/>
          </w:tcPr>
          <w:p w14:paraId="2C659D7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状态</w:t>
            </w:r>
          </w:p>
        </w:tc>
        <w:tc>
          <w:tcPr>
            <w:tcW w:w="2434" w:type="dxa"/>
            <w:shd w:val="clear" w:color="auto" w:fill="auto"/>
            <w:vAlign w:val="center"/>
          </w:tcPr>
          <w:p w14:paraId="5156A962" w14:textId="77777777" w:rsidR="00B440F8" w:rsidRPr="00A23FA3" w:rsidRDefault="00B440F8" w:rsidP="00B440F8">
            <w:pPr>
              <w:pStyle w:val="a0"/>
              <w:widowControl/>
              <w:numPr>
                <w:ilvl w:val="0"/>
                <w:numId w:val="194"/>
              </w:numPr>
              <w:ind w:firstLineChars="0"/>
              <w:jc w:val="left"/>
              <w:rPr>
                <w:rFonts w:ascii="等线" w:eastAsia="等线" w:hAnsi="等线" w:cstheme="minorHAnsi"/>
                <w:kern w:val="0"/>
                <w:szCs w:val="21"/>
              </w:rPr>
            </w:pPr>
            <w:r w:rsidRPr="00A23FA3">
              <w:rPr>
                <w:rFonts w:ascii="Calibri" w:eastAsia="宋体" w:hAnsi="Calibri" w:cstheme="minorHAnsi"/>
                <w:kern w:val="0"/>
                <w:szCs w:val="21"/>
              </w:rPr>
              <w:t>Reject</w:t>
            </w:r>
          </w:p>
        </w:tc>
      </w:tr>
      <w:tr w:rsidR="00A23FA3" w:rsidRPr="00A23FA3" w14:paraId="3BDA6FF4" w14:textId="77777777" w:rsidTr="00B440F8">
        <w:trPr>
          <w:trHeight w:val="570"/>
        </w:trPr>
        <w:tc>
          <w:tcPr>
            <w:tcW w:w="839" w:type="dxa"/>
            <w:vMerge/>
            <w:shd w:val="clear" w:color="auto" w:fill="auto"/>
            <w:vAlign w:val="center"/>
          </w:tcPr>
          <w:p w14:paraId="7A554A6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35157C36"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44AEF13" w14:textId="77777777" w:rsidR="00B440F8" w:rsidRPr="00A23FA3" w:rsidRDefault="00B440F8" w:rsidP="00B440F8">
            <w:pPr>
              <w:widowControl/>
              <w:jc w:val="left"/>
              <w:rPr>
                <w:rFonts w:ascii="等线" w:eastAsia="等线" w:hAnsi="等线" w:cstheme="minorHAnsi"/>
                <w:kern w:val="0"/>
                <w:szCs w:val="21"/>
              </w:rPr>
            </w:pPr>
          </w:p>
        </w:tc>
        <w:tc>
          <w:tcPr>
            <w:tcW w:w="1882" w:type="dxa"/>
            <w:shd w:val="clear" w:color="auto" w:fill="auto"/>
            <w:vAlign w:val="center"/>
          </w:tcPr>
          <w:p w14:paraId="19C25C02"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05083BB"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等线" w:eastAsia="等线" w:hAnsi="等线" w:cstheme="minorHAnsi" w:hint="eastAsia"/>
                <w:kern w:val="0"/>
                <w:szCs w:val="21"/>
              </w:rPr>
              <w:t>客户基本信息</w:t>
            </w:r>
          </w:p>
        </w:tc>
      </w:tr>
      <w:tr w:rsidR="00A23FA3" w:rsidRPr="00A23FA3" w14:paraId="41273387" w14:textId="77777777" w:rsidTr="00B440F8">
        <w:trPr>
          <w:trHeight w:val="570"/>
        </w:trPr>
        <w:tc>
          <w:tcPr>
            <w:tcW w:w="839" w:type="dxa"/>
            <w:vMerge/>
            <w:shd w:val="clear" w:color="auto" w:fill="auto"/>
            <w:vAlign w:val="center"/>
          </w:tcPr>
          <w:p w14:paraId="4605C75F"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66BE5848"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2F4DBB04" w14:textId="77777777" w:rsidR="00B440F8" w:rsidRPr="00A23FA3" w:rsidRDefault="00B440F8" w:rsidP="00B440F8">
            <w:pPr>
              <w:widowControl/>
              <w:jc w:val="left"/>
              <w:rPr>
                <w:rFonts w:ascii="等线" w:eastAsia="等线" w:hAnsi="等线" w:cstheme="minorHAnsi"/>
                <w:kern w:val="0"/>
                <w:szCs w:val="21"/>
              </w:rPr>
            </w:pPr>
          </w:p>
        </w:tc>
        <w:tc>
          <w:tcPr>
            <w:tcW w:w="1882" w:type="dxa"/>
            <w:shd w:val="clear" w:color="auto" w:fill="auto"/>
            <w:vAlign w:val="center"/>
          </w:tcPr>
          <w:p w14:paraId="540C61C4"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7A0F89D2" w14:textId="413D8E6B" w:rsidR="00B440F8" w:rsidRPr="00A23FA3" w:rsidRDefault="00BD7127" w:rsidP="00B440F8">
            <w:pPr>
              <w:pStyle w:val="a0"/>
              <w:widowControl/>
              <w:ind w:left="113" w:firstLineChars="0" w:firstLine="0"/>
              <w:jc w:val="left"/>
              <w:rPr>
                <w:rFonts w:ascii="等线" w:eastAsia="等线" w:hAnsi="等线" w:cstheme="minorHAnsi"/>
                <w:kern w:val="0"/>
                <w:szCs w:val="21"/>
              </w:rPr>
            </w:pPr>
            <w:r w:rsidRPr="00055A3A">
              <w:rPr>
                <w:rFonts w:ascii="等线" w:eastAsia="等线" w:hAnsi="等线" w:cstheme="minorHAnsi" w:hint="eastAsia"/>
                <w:strike/>
                <w:color w:val="FF0000"/>
                <w:kern w:val="0"/>
                <w:szCs w:val="21"/>
              </w:rPr>
              <w:t>无</w:t>
            </w:r>
            <w:r w:rsidRPr="00055A3A">
              <w:rPr>
                <w:color w:val="FF0000"/>
              </w:rPr>
              <w:t>File Management</w:t>
            </w:r>
          </w:p>
        </w:tc>
      </w:tr>
      <w:tr w:rsidR="00A23FA3" w:rsidRPr="00A23FA3" w14:paraId="678B59B8" w14:textId="77777777" w:rsidTr="00B440F8">
        <w:trPr>
          <w:trHeight w:val="570"/>
        </w:trPr>
        <w:tc>
          <w:tcPr>
            <w:tcW w:w="839" w:type="dxa"/>
            <w:vMerge/>
            <w:shd w:val="clear" w:color="auto" w:fill="auto"/>
            <w:vAlign w:val="center"/>
          </w:tcPr>
          <w:p w14:paraId="17F08DCC"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027C9717"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00BD07E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p>
        </w:tc>
        <w:tc>
          <w:tcPr>
            <w:tcW w:w="1882" w:type="dxa"/>
            <w:shd w:val="clear" w:color="auto" w:fill="auto"/>
            <w:vAlign w:val="center"/>
          </w:tcPr>
          <w:p w14:paraId="6EE3F0E5"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399D6DD5" w14:textId="77777777" w:rsidR="00B440F8" w:rsidRPr="00A23FA3" w:rsidRDefault="00B440F8" w:rsidP="00B440F8">
            <w:pPr>
              <w:pStyle w:val="a0"/>
              <w:widowControl/>
              <w:numPr>
                <w:ilvl w:val="0"/>
                <w:numId w:val="194"/>
              </w:numPr>
              <w:ind w:firstLineChars="0"/>
              <w:jc w:val="left"/>
              <w:rPr>
                <w:rFonts w:ascii="等线" w:eastAsia="等线" w:hAnsi="等线" w:cstheme="minorHAnsi"/>
                <w:kern w:val="0"/>
                <w:szCs w:val="21"/>
              </w:rPr>
            </w:pPr>
            <w:r w:rsidRPr="00A23FA3">
              <w:rPr>
                <w:rFonts w:ascii="Calibri" w:eastAsia="宋体" w:hAnsi="Calibri" w:cstheme="minorHAnsi"/>
                <w:kern w:val="0"/>
                <w:szCs w:val="21"/>
              </w:rPr>
              <w:t>#5</w:t>
            </w:r>
          </w:p>
        </w:tc>
      </w:tr>
      <w:tr w:rsidR="00A23FA3" w:rsidRPr="00A23FA3" w14:paraId="56C5A89D" w14:textId="77777777" w:rsidTr="00B440F8">
        <w:trPr>
          <w:trHeight w:val="570"/>
        </w:trPr>
        <w:tc>
          <w:tcPr>
            <w:tcW w:w="839" w:type="dxa"/>
            <w:vMerge/>
            <w:shd w:val="clear" w:color="auto" w:fill="auto"/>
            <w:vAlign w:val="center"/>
          </w:tcPr>
          <w:p w14:paraId="67FDE3C6"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12180D68"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3FC70687" w14:textId="77777777" w:rsidR="00B440F8" w:rsidRPr="00A23FA3" w:rsidRDefault="00B440F8" w:rsidP="00B440F8">
            <w:pPr>
              <w:widowControl/>
              <w:jc w:val="left"/>
              <w:rPr>
                <w:rFonts w:ascii="等线" w:eastAsia="等线" w:hAnsi="等线" w:cstheme="minorHAnsi"/>
                <w:kern w:val="0"/>
                <w:szCs w:val="21"/>
              </w:rPr>
            </w:pPr>
          </w:p>
        </w:tc>
        <w:tc>
          <w:tcPr>
            <w:tcW w:w="1882" w:type="dxa"/>
            <w:shd w:val="clear" w:color="auto" w:fill="auto"/>
            <w:vAlign w:val="center"/>
          </w:tcPr>
          <w:p w14:paraId="5152484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CABA076" w14:textId="21BAEFE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kern w:val="0"/>
                <w:szCs w:val="21"/>
              </w:rPr>
              <w:t>Final Report</w:t>
            </w:r>
            <w:r w:rsidRPr="00A23FA3">
              <w:rPr>
                <w:rFonts w:ascii="Calibri" w:eastAsia="宋体" w:hAnsi="Calibri" w:cstheme="minorHAnsi" w:hint="eastAsia"/>
                <w:kern w:val="0"/>
                <w:szCs w:val="21"/>
              </w:rPr>
              <w:t>（就是</w:t>
            </w:r>
            <w:r w:rsidRPr="00A23FA3">
              <w:rPr>
                <w:rFonts w:ascii="Calibri" w:eastAsia="宋体" w:hAnsi="Calibri" w:cstheme="minorHAnsi" w:hint="eastAsia"/>
                <w:kern w:val="0"/>
                <w:szCs w:val="21"/>
              </w:rPr>
              <w:t>S</w:t>
            </w:r>
            <w:r w:rsidRPr="00A23FA3">
              <w:rPr>
                <w:rFonts w:ascii="Calibri" w:eastAsia="宋体" w:hAnsi="Calibri" w:cstheme="minorHAnsi"/>
                <w:kern w:val="0"/>
                <w:szCs w:val="21"/>
              </w:rPr>
              <w:t>AR</w:t>
            </w:r>
            <w:r w:rsidRPr="00A23FA3">
              <w:rPr>
                <w:rFonts w:ascii="Calibri" w:eastAsia="宋体" w:hAnsi="Calibri" w:cstheme="minorHAnsi" w:hint="eastAsia"/>
                <w:kern w:val="0"/>
                <w:szCs w:val="21"/>
              </w:rPr>
              <w:t>最后导出的表</w:t>
            </w:r>
            <w:ins w:id="4904" w:author="raye" w:date="2018-07-17T17:36:00Z">
              <w:r w:rsidR="00BA3D65" w:rsidRPr="00A23FA3">
                <w:rPr>
                  <w:rFonts w:ascii="Calibri" w:eastAsia="宋体" w:hAnsi="Calibri" w:cstheme="minorHAnsi" w:hint="eastAsia"/>
                  <w:kern w:val="0"/>
                  <w:szCs w:val="21"/>
                </w:rPr>
                <w:t>P</w:t>
              </w:r>
              <w:r w:rsidR="00BA3D65" w:rsidRPr="00A23FA3">
                <w:rPr>
                  <w:rFonts w:ascii="Calibri" w:eastAsia="宋体" w:hAnsi="Calibri" w:cstheme="minorHAnsi"/>
                  <w:kern w:val="0"/>
                  <w:szCs w:val="21"/>
                </w:rPr>
                <w:t>DF</w:t>
              </w:r>
            </w:ins>
            <w:r w:rsidRPr="00A23FA3">
              <w:rPr>
                <w:rFonts w:ascii="Calibri" w:eastAsia="宋体" w:hAnsi="Calibri" w:cstheme="minorHAnsi" w:hint="eastAsia"/>
                <w:kern w:val="0"/>
                <w:szCs w:val="21"/>
              </w:rPr>
              <w:t>，所有的表可以导出或打印）</w:t>
            </w:r>
            <w:del w:id="4905" w:author="raye" w:date="2018-07-18T18:53:00Z">
              <w:r w:rsidRPr="00A23FA3" w:rsidDel="00FA47C0">
                <w:rPr>
                  <w:rFonts w:ascii="Calibri" w:eastAsia="宋体" w:hAnsi="Calibri" w:cstheme="minorHAnsi" w:hint="eastAsia"/>
                  <w:kern w:val="0"/>
                  <w:szCs w:val="21"/>
                </w:rPr>
                <w:delText>待确认</w:delText>
              </w:r>
            </w:del>
          </w:p>
          <w:p w14:paraId="3F37B272" w14:textId="19970371" w:rsidR="00B440F8" w:rsidRPr="00A23FA3" w:rsidRDefault="006473DF">
            <w:pPr>
              <w:pStyle w:val="a0"/>
              <w:widowControl/>
              <w:numPr>
                <w:ilvl w:val="0"/>
                <w:numId w:val="194"/>
              </w:numPr>
              <w:ind w:firstLineChars="0"/>
              <w:jc w:val="left"/>
              <w:rPr>
                <w:rFonts w:ascii="Calibri" w:eastAsia="宋体" w:hAnsi="Calibri" w:cstheme="minorHAnsi"/>
                <w:kern w:val="0"/>
                <w:szCs w:val="21"/>
              </w:rPr>
            </w:pPr>
            <w:r w:rsidRPr="00A23FA3">
              <w:t xml:space="preserve">SAR </w:t>
            </w:r>
            <w:del w:id="4906" w:author="raye" w:date="2018-07-17T17:36:00Z">
              <w:r w:rsidRPr="00A23FA3" w:rsidDel="00BA3D65">
                <w:delText>Control</w:delText>
              </w:r>
            </w:del>
            <w:r w:rsidRPr="00A23FA3">
              <w:t xml:space="preserve"> LOG# </w:t>
            </w:r>
            <w:r w:rsidRPr="00A23FA3">
              <w:rPr>
                <w:rFonts w:hint="eastAsia"/>
              </w:rPr>
              <w:t>（</w:t>
            </w:r>
            <w:del w:id="4907" w:author="raye" w:date="2018-07-18T18:53:00Z">
              <w:r w:rsidRPr="00A23FA3" w:rsidDel="00FA47C0">
                <w:rPr>
                  <w:rFonts w:hint="eastAsia"/>
                </w:rPr>
                <w:delText>待确认，暂定</w:delText>
              </w:r>
            </w:del>
            <w:r w:rsidR="005B0DF7" w:rsidRPr="00A23FA3">
              <w:rPr>
                <w:rFonts w:hint="eastAsia"/>
              </w:rPr>
              <w:t>点击出一个弹窗，可以填写</w:t>
            </w:r>
            <w:r w:rsidR="005B0DF7" w:rsidRPr="00A23FA3">
              <w:rPr>
                <w:rFonts w:hint="eastAsia"/>
              </w:rPr>
              <w:t>S</w:t>
            </w:r>
            <w:r w:rsidR="005B0DF7" w:rsidRPr="00A23FA3">
              <w:t>AR</w:t>
            </w:r>
            <w:r w:rsidR="005B0DF7" w:rsidRPr="00A23FA3">
              <w:rPr>
                <w:rFonts w:hint="eastAsia"/>
              </w:rPr>
              <w:t>结果，这些在状态日志中可见）</w:t>
            </w:r>
            <w:r w:rsidR="005B0DF7" w:rsidRPr="00A23FA3">
              <w:rPr>
                <w:rFonts w:hint="eastAsia"/>
              </w:rPr>
              <w:t>S</w:t>
            </w:r>
            <w:r w:rsidR="005B0DF7" w:rsidRPr="00A23FA3">
              <w:t>ubmit</w:t>
            </w:r>
            <w:r w:rsidR="005B0DF7" w:rsidRPr="00A23FA3">
              <w:rPr>
                <w:rFonts w:hint="eastAsia"/>
              </w:rPr>
              <w:t>后该流程结束</w:t>
            </w:r>
          </w:p>
        </w:tc>
      </w:tr>
      <w:tr w:rsidR="00A23FA3" w:rsidRPr="00A23FA3" w14:paraId="329F4FAA" w14:textId="77777777" w:rsidTr="00B440F8">
        <w:trPr>
          <w:trHeight w:val="570"/>
        </w:trPr>
        <w:tc>
          <w:tcPr>
            <w:tcW w:w="839" w:type="dxa"/>
            <w:vMerge/>
            <w:shd w:val="clear" w:color="auto" w:fill="auto"/>
            <w:vAlign w:val="center"/>
          </w:tcPr>
          <w:p w14:paraId="77E269C5"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400A97F" w14:textId="77777777" w:rsidR="00B440F8" w:rsidRPr="00A23FA3" w:rsidRDefault="00B440F8" w:rsidP="00B440F8">
            <w:pPr>
              <w:widowControl/>
              <w:jc w:val="left"/>
              <w:rPr>
                <w:rFonts w:ascii="Calibri" w:eastAsia="宋体" w:hAnsi="Calibri" w:cstheme="minorHAnsi"/>
                <w:kern w:val="0"/>
                <w:szCs w:val="21"/>
              </w:rPr>
            </w:pPr>
          </w:p>
        </w:tc>
        <w:tc>
          <w:tcPr>
            <w:tcW w:w="1908" w:type="dxa"/>
            <w:shd w:val="clear" w:color="auto" w:fill="auto"/>
          </w:tcPr>
          <w:p w14:paraId="68733B96"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 Comments</w:t>
            </w:r>
          </w:p>
        </w:tc>
        <w:tc>
          <w:tcPr>
            <w:tcW w:w="1882" w:type="dxa"/>
            <w:shd w:val="clear" w:color="auto" w:fill="auto"/>
            <w:vAlign w:val="center"/>
          </w:tcPr>
          <w:p w14:paraId="27C1CA27"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074F9C8" w14:textId="77777777" w:rsidR="00B440F8" w:rsidRPr="00A23FA3" w:rsidRDefault="00B440F8" w:rsidP="00B440F8">
            <w:pPr>
              <w:pStyle w:val="a0"/>
              <w:widowControl/>
              <w:numPr>
                <w:ilvl w:val="0"/>
                <w:numId w:val="194"/>
              </w:numPr>
              <w:ind w:firstLineChars="0"/>
              <w:jc w:val="left"/>
              <w:rPr>
                <w:rFonts w:ascii="Calibri" w:eastAsia="宋体" w:hAnsi="Calibri" w:cstheme="minorHAnsi"/>
                <w:kern w:val="0"/>
                <w:szCs w:val="21"/>
              </w:rPr>
            </w:pPr>
            <w:r w:rsidRPr="00A23FA3">
              <w:rPr>
                <w:rFonts w:ascii="Calibri" w:eastAsia="宋体" w:hAnsi="Calibri" w:cstheme="minorHAnsi" w:hint="eastAsia"/>
                <w:kern w:val="0"/>
                <w:szCs w:val="21"/>
              </w:rPr>
              <w:t>有则有</w:t>
            </w:r>
          </w:p>
        </w:tc>
      </w:tr>
      <w:tr w:rsidR="00A23FA3" w:rsidRPr="00A23FA3" w14:paraId="4C9500DF" w14:textId="77777777" w:rsidTr="00B440F8">
        <w:trPr>
          <w:trHeight w:val="570"/>
        </w:trPr>
        <w:tc>
          <w:tcPr>
            <w:tcW w:w="839" w:type="dxa"/>
            <w:vMerge/>
            <w:shd w:val="clear" w:color="auto" w:fill="auto"/>
            <w:vAlign w:val="center"/>
          </w:tcPr>
          <w:p w14:paraId="378A2CA5"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4ADF92A1" w14:textId="77777777" w:rsidR="00B440F8" w:rsidRPr="00A23FA3" w:rsidRDefault="00B440F8" w:rsidP="00B440F8">
            <w:pPr>
              <w:widowControl/>
              <w:jc w:val="left"/>
              <w:rPr>
                <w:rFonts w:ascii="Calibri" w:eastAsia="宋体" w:hAnsi="Calibri" w:cstheme="minorHAnsi"/>
                <w:kern w:val="0"/>
                <w:szCs w:val="21"/>
              </w:rPr>
            </w:pPr>
          </w:p>
        </w:tc>
        <w:tc>
          <w:tcPr>
            <w:tcW w:w="1908" w:type="dxa"/>
            <w:vMerge w:val="restart"/>
            <w:shd w:val="clear" w:color="auto" w:fill="auto"/>
          </w:tcPr>
          <w:p w14:paraId="7E08F869"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kern w:val="0"/>
                <w:szCs w:val="21"/>
              </w:rPr>
              <w:t>Details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w:t>
            </w:r>
            <w:r w:rsidRPr="00A23FA3">
              <w:rPr>
                <w:rFonts w:ascii="等线" w:eastAsia="等线" w:hAnsi="等线"/>
                <w:szCs w:val="21"/>
              </w:rPr>
              <w:t xml:space="preserve"> </w:t>
            </w:r>
            <w:r w:rsidRPr="00A23FA3">
              <w:rPr>
                <w:rFonts w:ascii="等线" w:eastAsia="等线" w:hAnsi="等线" w:cstheme="minorHAnsi"/>
                <w:kern w:val="0"/>
                <w:szCs w:val="21"/>
              </w:rPr>
              <w:t>Checking &amp; Evidence&gt;&gt;</w:t>
            </w:r>
            <w:r w:rsidRPr="00A23FA3">
              <w:rPr>
                <w:rFonts w:ascii="等线" w:eastAsia="等线" w:hAnsi="等线" w:cstheme="minorHAnsi" w:hint="eastAsia"/>
                <w:kern w:val="0"/>
                <w:szCs w:val="21"/>
              </w:rPr>
              <w:t>警告标识</w:t>
            </w:r>
          </w:p>
        </w:tc>
        <w:tc>
          <w:tcPr>
            <w:tcW w:w="1882" w:type="dxa"/>
            <w:shd w:val="clear" w:color="auto" w:fill="auto"/>
            <w:vAlign w:val="center"/>
          </w:tcPr>
          <w:p w14:paraId="392ED0C0"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内容</w:t>
            </w:r>
          </w:p>
        </w:tc>
        <w:tc>
          <w:tcPr>
            <w:tcW w:w="2434" w:type="dxa"/>
            <w:shd w:val="clear" w:color="auto" w:fill="auto"/>
            <w:vAlign w:val="center"/>
          </w:tcPr>
          <w:p w14:paraId="540B3249" w14:textId="77777777" w:rsidR="00B440F8" w:rsidRPr="00A23FA3" w:rsidRDefault="00B440F8" w:rsidP="00B440F8">
            <w:pPr>
              <w:pStyle w:val="a0"/>
              <w:widowControl/>
              <w:numPr>
                <w:ilvl w:val="0"/>
                <w:numId w:val="194"/>
              </w:numPr>
              <w:ind w:firstLineChars="0"/>
              <w:jc w:val="left"/>
              <w:rPr>
                <w:rFonts w:ascii="等线" w:eastAsia="等线" w:hAnsi="等线" w:cstheme="minorHAnsi"/>
                <w:kern w:val="0"/>
                <w:szCs w:val="21"/>
              </w:rPr>
            </w:pPr>
            <w:r w:rsidRPr="00A23FA3">
              <w:rPr>
                <w:rFonts w:ascii="等线" w:eastAsia="等线" w:hAnsi="等线" w:cstheme="minorHAnsi" w:hint="eastAsia"/>
                <w:kern w:val="0"/>
                <w:szCs w:val="21"/>
              </w:rPr>
              <w:t>有</w:t>
            </w:r>
          </w:p>
        </w:tc>
      </w:tr>
      <w:tr w:rsidR="00A23FA3" w:rsidRPr="00A23FA3" w14:paraId="7E16BB4F" w14:textId="77777777" w:rsidTr="00B440F8">
        <w:trPr>
          <w:trHeight w:val="570"/>
        </w:trPr>
        <w:tc>
          <w:tcPr>
            <w:tcW w:w="839" w:type="dxa"/>
            <w:vMerge/>
            <w:shd w:val="clear" w:color="auto" w:fill="auto"/>
            <w:vAlign w:val="center"/>
          </w:tcPr>
          <w:p w14:paraId="0B4F4980" w14:textId="77777777" w:rsidR="00B440F8" w:rsidRPr="00A23FA3" w:rsidRDefault="00B440F8" w:rsidP="00B440F8">
            <w:pPr>
              <w:widowControl/>
              <w:jc w:val="center"/>
              <w:rPr>
                <w:rFonts w:ascii="Calibri" w:eastAsia="宋体" w:hAnsi="Calibri" w:cstheme="minorHAnsi"/>
                <w:kern w:val="0"/>
                <w:szCs w:val="21"/>
              </w:rPr>
            </w:pPr>
          </w:p>
        </w:tc>
        <w:tc>
          <w:tcPr>
            <w:tcW w:w="1976" w:type="dxa"/>
            <w:vMerge/>
            <w:shd w:val="clear" w:color="auto" w:fill="auto"/>
            <w:vAlign w:val="center"/>
          </w:tcPr>
          <w:p w14:paraId="7BC368D8" w14:textId="77777777" w:rsidR="00B440F8" w:rsidRPr="00A23FA3" w:rsidRDefault="00B440F8" w:rsidP="00B440F8">
            <w:pPr>
              <w:widowControl/>
              <w:jc w:val="left"/>
              <w:rPr>
                <w:rFonts w:ascii="Calibri" w:eastAsia="宋体" w:hAnsi="Calibri" w:cstheme="minorHAnsi"/>
                <w:kern w:val="0"/>
                <w:szCs w:val="21"/>
              </w:rPr>
            </w:pPr>
          </w:p>
        </w:tc>
        <w:tc>
          <w:tcPr>
            <w:tcW w:w="1908" w:type="dxa"/>
            <w:vMerge/>
            <w:shd w:val="clear" w:color="auto" w:fill="auto"/>
          </w:tcPr>
          <w:p w14:paraId="129A3343" w14:textId="77777777" w:rsidR="00B440F8" w:rsidRPr="00A23FA3" w:rsidRDefault="00B440F8" w:rsidP="00B440F8">
            <w:pPr>
              <w:widowControl/>
              <w:jc w:val="left"/>
              <w:rPr>
                <w:rFonts w:ascii="等线" w:eastAsia="等线" w:hAnsi="等线" w:cstheme="minorHAnsi"/>
                <w:kern w:val="0"/>
                <w:szCs w:val="21"/>
              </w:rPr>
            </w:pPr>
          </w:p>
        </w:tc>
        <w:tc>
          <w:tcPr>
            <w:tcW w:w="1882" w:type="dxa"/>
            <w:shd w:val="clear" w:color="auto" w:fill="auto"/>
            <w:vAlign w:val="center"/>
          </w:tcPr>
          <w:p w14:paraId="40AD5081" w14:textId="77777777" w:rsidR="00B440F8" w:rsidRPr="00A23FA3" w:rsidRDefault="00B440F8" w:rsidP="00B440F8">
            <w:pPr>
              <w:widowControl/>
              <w:jc w:val="left"/>
              <w:rPr>
                <w:rFonts w:ascii="等线" w:eastAsia="等线" w:hAnsi="等线" w:cstheme="minorHAnsi"/>
                <w:kern w:val="0"/>
                <w:szCs w:val="21"/>
              </w:rPr>
            </w:pPr>
            <w:r w:rsidRPr="00A23FA3">
              <w:rPr>
                <w:rFonts w:ascii="等线" w:eastAsia="等线" w:hAnsi="等线" w:cstheme="minorHAnsi" w:hint="eastAsia"/>
                <w:kern w:val="0"/>
                <w:szCs w:val="21"/>
              </w:rPr>
              <w:t>按钮</w:t>
            </w:r>
          </w:p>
        </w:tc>
        <w:tc>
          <w:tcPr>
            <w:tcW w:w="2434" w:type="dxa"/>
            <w:shd w:val="clear" w:color="auto" w:fill="auto"/>
            <w:vAlign w:val="center"/>
          </w:tcPr>
          <w:p w14:paraId="53F6436C" w14:textId="77777777" w:rsidR="00B440F8" w:rsidRPr="00A23FA3" w:rsidRDefault="00B440F8" w:rsidP="00B440F8">
            <w:pPr>
              <w:pStyle w:val="a0"/>
              <w:widowControl/>
              <w:numPr>
                <w:ilvl w:val="0"/>
                <w:numId w:val="188"/>
              </w:numPr>
              <w:ind w:firstLineChars="0"/>
              <w:jc w:val="left"/>
              <w:rPr>
                <w:rFonts w:ascii="等线" w:eastAsia="等线" w:hAnsi="等线" w:cstheme="minorHAnsi"/>
                <w:kern w:val="0"/>
                <w:szCs w:val="21"/>
              </w:rPr>
            </w:pPr>
            <w:r w:rsidRPr="00A23FA3">
              <w:rPr>
                <w:rFonts w:ascii="等线" w:eastAsia="等线" w:hAnsi="等线" w:cstheme="minorHAnsi"/>
                <w:kern w:val="0"/>
                <w:szCs w:val="21"/>
              </w:rPr>
              <w:t>Evidence Management</w:t>
            </w:r>
            <w:r w:rsidRPr="00A23FA3">
              <w:rPr>
                <w:rFonts w:ascii="等线" w:eastAsia="等线" w:hAnsi="等线" w:cstheme="minorHAnsi" w:hint="eastAsia"/>
                <w:kern w:val="0"/>
                <w:szCs w:val="21"/>
              </w:rPr>
              <w:t>（不可编辑页）</w:t>
            </w:r>
          </w:p>
          <w:p w14:paraId="298568EB" w14:textId="77777777" w:rsidR="00B440F8" w:rsidRPr="00A23FA3" w:rsidRDefault="00B440F8" w:rsidP="00B440F8">
            <w:pPr>
              <w:pStyle w:val="a0"/>
              <w:widowControl/>
              <w:numPr>
                <w:ilvl w:val="0"/>
                <w:numId w:val="194"/>
              </w:numPr>
              <w:ind w:firstLineChars="0"/>
              <w:jc w:val="left"/>
              <w:rPr>
                <w:rFonts w:ascii="等线" w:eastAsia="等线" w:hAnsi="等线" w:cstheme="minorHAnsi"/>
                <w:kern w:val="0"/>
                <w:szCs w:val="21"/>
              </w:rPr>
            </w:pPr>
            <w:r w:rsidRPr="00A23FA3">
              <w:rPr>
                <w:rFonts w:ascii="等线" w:eastAsia="等线" w:hAnsi="等线" w:cstheme="minorHAnsi"/>
                <w:kern w:val="0"/>
                <w:szCs w:val="21"/>
              </w:rPr>
              <w:t>Check</w:t>
            </w:r>
            <w:r w:rsidRPr="00A23FA3">
              <w:rPr>
                <w:rFonts w:ascii="等线" w:eastAsia="等线" w:hAnsi="等线" w:cstheme="minorHAnsi" w:hint="eastAsia"/>
                <w:kern w:val="0"/>
                <w:szCs w:val="21"/>
              </w:rPr>
              <w:t>（不可编辑页）</w:t>
            </w:r>
          </w:p>
        </w:tc>
      </w:tr>
      <w:tr w:rsidR="00A23FA3" w:rsidRPr="00A23FA3" w14:paraId="1DBE9129" w14:textId="77777777" w:rsidTr="00B440F8">
        <w:trPr>
          <w:trHeight w:val="570"/>
        </w:trPr>
        <w:tc>
          <w:tcPr>
            <w:tcW w:w="839" w:type="dxa"/>
            <w:vMerge w:val="restart"/>
            <w:shd w:val="clear" w:color="auto" w:fill="auto"/>
            <w:vAlign w:val="center"/>
          </w:tcPr>
          <w:p w14:paraId="4709ADB9" w14:textId="599780B9" w:rsidR="00BA3D65" w:rsidRPr="00A23FA3" w:rsidRDefault="00BA3D65" w:rsidP="00B440F8">
            <w:pPr>
              <w:widowControl/>
              <w:jc w:val="center"/>
              <w:rPr>
                <w:rFonts w:ascii="Calibri" w:eastAsia="宋体" w:hAnsi="Calibri" w:cstheme="minorHAnsi"/>
                <w:kern w:val="0"/>
                <w:szCs w:val="21"/>
              </w:rPr>
            </w:pPr>
            <w:ins w:id="4908" w:author="raye" w:date="2018-07-17T17:35:00Z">
              <w:r w:rsidRPr="00A23FA3">
                <w:rPr>
                  <w:rFonts w:ascii="Calibri" w:eastAsia="宋体" w:hAnsi="Calibri" w:cstheme="minorHAnsi" w:hint="eastAsia"/>
                  <w:kern w:val="0"/>
                  <w:szCs w:val="21"/>
                </w:rPr>
                <w:t>2</w:t>
              </w:r>
              <w:r w:rsidRPr="00A23FA3">
                <w:rPr>
                  <w:rFonts w:ascii="Calibri" w:eastAsia="宋体" w:hAnsi="Calibri" w:cstheme="minorHAnsi"/>
                  <w:kern w:val="0"/>
                  <w:szCs w:val="21"/>
                </w:rPr>
                <w:t>9</w:t>
              </w:r>
            </w:ins>
          </w:p>
        </w:tc>
        <w:tc>
          <w:tcPr>
            <w:tcW w:w="1976" w:type="dxa"/>
            <w:vMerge w:val="restart"/>
            <w:shd w:val="clear" w:color="auto" w:fill="auto"/>
            <w:vAlign w:val="center"/>
          </w:tcPr>
          <w:p w14:paraId="595A6646" w14:textId="5247BDE2" w:rsidR="00BA3D65" w:rsidRPr="00A23FA3" w:rsidRDefault="00BA3D65" w:rsidP="00B440F8">
            <w:pPr>
              <w:widowControl/>
              <w:jc w:val="left"/>
              <w:rPr>
                <w:rFonts w:ascii="Calibri" w:eastAsia="宋体" w:hAnsi="Calibri" w:cstheme="minorHAnsi"/>
                <w:kern w:val="0"/>
                <w:szCs w:val="21"/>
              </w:rPr>
            </w:pPr>
            <w:ins w:id="4909" w:author="raye" w:date="2018-07-17T17:35:00Z">
              <w:r w:rsidRPr="00A23FA3">
                <w:rPr>
                  <w:rFonts w:ascii="Calibri" w:eastAsia="宋体" w:hAnsi="Calibri" w:cstheme="minorHAnsi" w:hint="eastAsia"/>
                  <w:kern w:val="0"/>
                  <w:szCs w:val="21"/>
                </w:rPr>
                <w:t>S</w:t>
              </w:r>
              <w:r w:rsidRPr="00A23FA3">
                <w:rPr>
                  <w:rFonts w:ascii="Calibri" w:eastAsia="宋体" w:hAnsi="Calibri" w:cstheme="minorHAnsi"/>
                  <w:kern w:val="0"/>
                  <w:szCs w:val="21"/>
                </w:rPr>
                <w:t>AR</w:t>
              </w:r>
              <w:r w:rsidRPr="00A23FA3">
                <w:rPr>
                  <w:rFonts w:ascii="Calibri" w:eastAsia="宋体" w:hAnsi="Calibri" w:cstheme="minorHAnsi" w:hint="eastAsia"/>
                  <w:kern w:val="0"/>
                  <w:szCs w:val="21"/>
                </w:rPr>
                <w:t>提交后</w:t>
              </w:r>
            </w:ins>
          </w:p>
        </w:tc>
        <w:tc>
          <w:tcPr>
            <w:tcW w:w="1908" w:type="dxa"/>
            <w:shd w:val="clear" w:color="auto" w:fill="auto"/>
          </w:tcPr>
          <w:p w14:paraId="7C1283FC" w14:textId="18876BF6" w:rsidR="00BA3D65" w:rsidRPr="00A23FA3" w:rsidRDefault="00BA3D65" w:rsidP="00B440F8">
            <w:pPr>
              <w:widowControl/>
              <w:jc w:val="left"/>
              <w:rPr>
                <w:rFonts w:ascii="等线" w:eastAsia="等线" w:hAnsi="等线" w:cstheme="minorHAnsi"/>
                <w:kern w:val="0"/>
                <w:szCs w:val="21"/>
              </w:rPr>
            </w:pPr>
            <w:ins w:id="4910" w:author="raye" w:date="2018-07-17T17:35:00Z">
              <w:r w:rsidRPr="00A23FA3">
                <w:rPr>
                  <w:rFonts w:ascii="等线" w:eastAsia="等线" w:hAnsi="等线" w:cstheme="minorHAnsi" w:hint="eastAsia"/>
                  <w:kern w:val="0"/>
                  <w:szCs w:val="21"/>
                </w:rPr>
                <w:t>D</w:t>
              </w:r>
              <w:r w:rsidRPr="00A23FA3">
                <w:rPr>
                  <w:rFonts w:ascii="等线" w:eastAsia="等线" w:hAnsi="等线" w:cstheme="minorHAnsi"/>
                  <w:kern w:val="0"/>
                  <w:szCs w:val="21"/>
                </w:rPr>
                <w:t>etails</w:t>
              </w:r>
              <w:r w:rsidRPr="00A23FA3">
                <w:rPr>
                  <w:rFonts w:ascii="等线" w:eastAsia="等线" w:hAnsi="等线" w:cstheme="minorHAnsi" w:hint="eastAsia"/>
                  <w:kern w:val="0"/>
                  <w:szCs w:val="21"/>
                </w:rPr>
                <w:t>&gt;</w:t>
              </w:r>
              <w:r w:rsidRPr="00A23FA3">
                <w:rPr>
                  <w:rFonts w:ascii="等线" w:eastAsia="等线" w:hAnsi="等线" w:cstheme="minorHAnsi"/>
                  <w:kern w:val="0"/>
                  <w:szCs w:val="21"/>
                </w:rPr>
                <w:t>&gt;Confirms Case</w:t>
              </w:r>
            </w:ins>
          </w:p>
        </w:tc>
        <w:tc>
          <w:tcPr>
            <w:tcW w:w="1882" w:type="dxa"/>
            <w:shd w:val="clear" w:color="auto" w:fill="auto"/>
            <w:vAlign w:val="center"/>
          </w:tcPr>
          <w:p w14:paraId="6D5E64B6" w14:textId="614DB63C" w:rsidR="00BA3D65" w:rsidRPr="00A23FA3" w:rsidRDefault="00BA3D65" w:rsidP="00B440F8">
            <w:pPr>
              <w:widowControl/>
              <w:jc w:val="left"/>
              <w:rPr>
                <w:rFonts w:ascii="等线" w:eastAsia="等线" w:hAnsi="等线" w:cstheme="minorHAnsi"/>
                <w:kern w:val="0"/>
                <w:szCs w:val="21"/>
              </w:rPr>
            </w:pPr>
            <w:ins w:id="4911" w:author="raye" w:date="2018-07-17T17:36:00Z">
              <w:r w:rsidRPr="00A23FA3">
                <w:rPr>
                  <w:rFonts w:ascii="等线" w:eastAsia="等线" w:hAnsi="等线" w:cstheme="minorHAnsi" w:hint="eastAsia"/>
                  <w:kern w:val="0"/>
                  <w:szCs w:val="21"/>
                </w:rPr>
                <w:t>按钮</w:t>
              </w:r>
            </w:ins>
          </w:p>
        </w:tc>
        <w:tc>
          <w:tcPr>
            <w:tcW w:w="2434" w:type="dxa"/>
            <w:shd w:val="clear" w:color="auto" w:fill="auto"/>
            <w:vAlign w:val="center"/>
          </w:tcPr>
          <w:p w14:paraId="594A9838" w14:textId="38228348" w:rsidR="00BA3D65" w:rsidRPr="00A23FA3" w:rsidRDefault="00BA3D65" w:rsidP="00B440F8">
            <w:pPr>
              <w:pStyle w:val="a0"/>
              <w:widowControl/>
              <w:numPr>
                <w:ilvl w:val="0"/>
                <w:numId w:val="188"/>
              </w:numPr>
              <w:ind w:firstLineChars="0"/>
              <w:jc w:val="left"/>
              <w:rPr>
                <w:rFonts w:ascii="等线" w:eastAsia="等线" w:hAnsi="等线" w:cstheme="minorHAnsi"/>
                <w:kern w:val="0"/>
                <w:szCs w:val="21"/>
              </w:rPr>
            </w:pPr>
            <w:ins w:id="4912" w:author="raye" w:date="2018-07-17T17:36:00Z">
              <w:r w:rsidRPr="00A23FA3">
                <w:rPr>
                  <w:rFonts w:ascii="Calibri" w:eastAsia="宋体" w:hAnsi="Calibri" w:cstheme="minorHAnsi"/>
                  <w:kern w:val="0"/>
                  <w:szCs w:val="21"/>
                </w:rPr>
                <w:t>Final Report</w:t>
              </w:r>
            </w:ins>
          </w:p>
        </w:tc>
      </w:tr>
      <w:tr w:rsidR="00BA3D65" w:rsidRPr="00A23FA3" w14:paraId="56C236B2" w14:textId="77777777" w:rsidTr="00B440F8">
        <w:trPr>
          <w:trHeight w:val="570"/>
          <w:ins w:id="4913" w:author="raye" w:date="2018-07-17T17:32:00Z"/>
        </w:trPr>
        <w:tc>
          <w:tcPr>
            <w:tcW w:w="839" w:type="dxa"/>
            <w:vMerge/>
            <w:shd w:val="clear" w:color="auto" w:fill="auto"/>
            <w:vAlign w:val="center"/>
          </w:tcPr>
          <w:p w14:paraId="4D831363" w14:textId="77777777" w:rsidR="00BA3D65" w:rsidRPr="00A23FA3" w:rsidRDefault="00BA3D65" w:rsidP="00B440F8">
            <w:pPr>
              <w:widowControl/>
              <w:jc w:val="center"/>
              <w:rPr>
                <w:ins w:id="4914" w:author="raye" w:date="2018-07-17T17:32:00Z"/>
                <w:rFonts w:ascii="Calibri" w:eastAsia="宋体" w:hAnsi="Calibri" w:cstheme="minorHAnsi"/>
                <w:kern w:val="0"/>
                <w:szCs w:val="21"/>
              </w:rPr>
            </w:pPr>
          </w:p>
        </w:tc>
        <w:tc>
          <w:tcPr>
            <w:tcW w:w="1976" w:type="dxa"/>
            <w:vMerge/>
            <w:shd w:val="clear" w:color="auto" w:fill="auto"/>
            <w:vAlign w:val="center"/>
          </w:tcPr>
          <w:p w14:paraId="388B9AA0" w14:textId="77777777" w:rsidR="00BA3D65" w:rsidRPr="00A23FA3" w:rsidRDefault="00BA3D65" w:rsidP="00B440F8">
            <w:pPr>
              <w:widowControl/>
              <w:jc w:val="left"/>
              <w:rPr>
                <w:ins w:id="4915" w:author="raye" w:date="2018-07-17T17:32:00Z"/>
                <w:rFonts w:ascii="Calibri" w:eastAsia="宋体" w:hAnsi="Calibri" w:cstheme="minorHAnsi"/>
                <w:kern w:val="0"/>
                <w:szCs w:val="21"/>
              </w:rPr>
            </w:pPr>
          </w:p>
        </w:tc>
        <w:tc>
          <w:tcPr>
            <w:tcW w:w="1908" w:type="dxa"/>
            <w:shd w:val="clear" w:color="auto" w:fill="auto"/>
          </w:tcPr>
          <w:p w14:paraId="5EB7C7E9" w14:textId="1A89EF78" w:rsidR="00BA3D65" w:rsidRPr="00A23FA3" w:rsidRDefault="00BA3D65" w:rsidP="00B440F8">
            <w:pPr>
              <w:widowControl/>
              <w:jc w:val="left"/>
              <w:rPr>
                <w:ins w:id="4916" w:author="raye" w:date="2018-07-17T17:32:00Z"/>
                <w:rFonts w:ascii="等线" w:eastAsia="等线" w:hAnsi="等线" w:cstheme="minorHAnsi"/>
                <w:kern w:val="0"/>
                <w:szCs w:val="21"/>
              </w:rPr>
            </w:pPr>
            <w:ins w:id="4917" w:author="raye" w:date="2018-07-17T17:36:00Z">
              <w:r w:rsidRPr="00A23FA3">
                <w:rPr>
                  <w:rFonts w:ascii="等线" w:eastAsia="等线" w:hAnsi="等线" w:cstheme="minorHAnsi" w:hint="eastAsia"/>
                  <w:kern w:val="0"/>
                  <w:szCs w:val="21"/>
                </w:rPr>
                <w:t>其它字段</w:t>
              </w:r>
            </w:ins>
          </w:p>
        </w:tc>
        <w:tc>
          <w:tcPr>
            <w:tcW w:w="1882" w:type="dxa"/>
            <w:shd w:val="clear" w:color="auto" w:fill="auto"/>
            <w:vAlign w:val="center"/>
          </w:tcPr>
          <w:p w14:paraId="4B7D230A" w14:textId="77777777" w:rsidR="00BA3D65" w:rsidRPr="00A23FA3" w:rsidRDefault="00BA3D65" w:rsidP="00B440F8">
            <w:pPr>
              <w:widowControl/>
              <w:jc w:val="left"/>
              <w:rPr>
                <w:ins w:id="4918" w:author="raye" w:date="2018-07-17T17:32:00Z"/>
                <w:rFonts w:ascii="等线" w:eastAsia="等线" w:hAnsi="等线" w:cstheme="minorHAnsi"/>
                <w:kern w:val="0"/>
                <w:szCs w:val="21"/>
              </w:rPr>
            </w:pPr>
          </w:p>
        </w:tc>
        <w:tc>
          <w:tcPr>
            <w:tcW w:w="2434" w:type="dxa"/>
            <w:shd w:val="clear" w:color="auto" w:fill="auto"/>
            <w:vAlign w:val="center"/>
          </w:tcPr>
          <w:p w14:paraId="1AB617F8" w14:textId="5881936F" w:rsidR="00BA3D65" w:rsidRPr="00A23FA3" w:rsidRDefault="00BA3D65">
            <w:pPr>
              <w:pStyle w:val="a0"/>
              <w:widowControl/>
              <w:ind w:left="113" w:firstLineChars="0" w:firstLine="0"/>
              <w:jc w:val="left"/>
              <w:rPr>
                <w:ins w:id="4919" w:author="raye" w:date="2018-07-17T17:32:00Z"/>
                <w:rFonts w:ascii="等线" w:eastAsia="等线" w:hAnsi="等线" w:cstheme="minorHAnsi"/>
                <w:kern w:val="0"/>
                <w:szCs w:val="21"/>
              </w:rPr>
              <w:pPrChange w:id="4920" w:author="raye" w:date="2018-07-17T17:36:00Z">
                <w:pPr>
                  <w:pStyle w:val="a0"/>
                  <w:widowControl/>
                  <w:numPr>
                    <w:numId w:val="188"/>
                  </w:numPr>
                  <w:ind w:left="113" w:firstLineChars="0" w:hanging="113"/>
                  <w:jc w:val="left"/>
                </w:pPr>
              </w:pPrChange>
            </w:pPr>
            <w:ins w:id="4921" w:author="raye" w:date="2018-07-17T17:36:00Z">
              <w:r w:rsidRPr="00A23FA3">
                <w:rPr>
                  <w:rFonts w:ascii="等线" w:eastAsia="等线" w:hAnsi="等线" w:cstheme="minorHAnsi" w:hint="eastAsia"/>
                  <w:kern w:val="0"/>
                  <w:szCs w:val="21"/>
                </w:rPr>
                <w:t>不可编辑</w:t>
              </w:r>
            </w:ins>
          </w:p>
        </w:tc>
      </w:tr>
    </w:tbl>
    <w:p w14:paraId="491CD1E4" w14:textId="77777777" w:rsidR="00B440F8" w:rsidRPr="00A23FA3" w:rsidRDefault="00B440F8" w:rsidP="00B440F8"/>
    <w:p w14:paraId="71ACEBF8" w14:textId="77777777" w:rsidR="00B440F8" w:rsidRPr="00A23FA3" w:rsidRDefault="00B440F8" w:rsidP="00B440F8"/>
    <w:p w14:paraId="11E588A0" w14:textId="77777777" w:rsidR="00B440F8" w:rsidRPr="00A23FA3" w:rsidRDefault="00B440F8" w:rsidP="00B440F8">
      <w:pPr>
        <w:pStyle w:val="215"/>
        <w:rPr>
          <w:rFonts w:ascii="等线" w:eastAsia="等线" w:hAnsi="等线"/>
          <w:sz w:val="21"/>
          <w:szCs w:val="21"/>
        </w:rPr>
      </w:pPr>
      <w:r w:rsidRPr="00A23FA3">
        <w:rPr>
          <w:rFonts w:ascii="等线" w:eastAsia="等线" w:hAnsi="等线" w:cs="Times New Roman"/>
          <w:sz w:val="21"/>
          <w:szCs w:val="21"/>
        </w:rPr>
        <w:tab/>
      </w:r>
      <w:r w:rsidRPr="00A23FA3">
        <w:rPr>
          <w:rFonts w:ascii="等线" w:eastAsia="等线" w:hAnsi="等线" w:cs="Times New Roman"/>
          <w:sz w:val="21"/>
          <w:szCs w:val="21"/>
        </w:rPr>
        <w:tab/>
      </w:r>
      <w:bookmarkStart w:id="4922" w:name="_Toc519582934"/>
      <w:bookmarkStart w:id="4923" w:name="_Toc520839524"/>
      <w:r w:rsidRPr="00A23FA3">
        <w:rPr>
          <w:rFonts w:ascii="等线" w:eastAsia="等线" w:hAnsi="等线" w:cs="Times New Roman"/>
          <w:sz w:val="21"/>
          <w:szCs w:val="21"/>
        </w:rPr>
        <w:t>3.2.15.3. Interface requirements</w:t>
      </w:r>
      <w:bookmarkEnd w:id="4922"/>
      <w:bookmarkEnd w:id="4923"/>
    </w:p>
    <w:p w14:paraId="2DB71B99" w14:textId="77777777" w:rsidR="00B440F8" w:rsidRPr="00A23FA3" w:rsidRDefault="00B440F8">
      <w:pPr>
        <w:pStyle w:val="a0"/>
        <w:numPr>
          <w:ilvl w:val="0"/>
          <w:numId w:val="221"/>
        </w:numPr>
        <w:ind w:firstLineChars="0"/>
        <w:pPrChange w:id="4924" w:author="raye" w:date="2018-07-17T18:06:00Z">
          <w:pPr>
            <w:pStyle w:val="a0"/>
            <w:numPr>
              <w:numId w:val="86"/>
            </w:numPr>
            <w:ind w:left="420" w:firstLineChars="0" w:hanging="420"/>
          </w:pPr>
        </w:pPrChange>
      </w:pPr>
      <w:r w:rsidRPr="00A23FA3">
        <w:rPr>
          <w:rFonts w:hint="eastAsia"/>
        </w:rPr>
        <w:t>列表页</w:t>
      </w:r>
    </w:p>
    <w:p w14:paraId="64AA7C45" w14:textId="11407CFD" w:rsidR="00B440F8" w:rsidRPr="00A23FA3" w:rsidRDefault="00B440F8" w:rsidP="00B440F8">
      <w:del w:id="4925" w:author="raye" w:date="2018-07-17T18:26:00Z">
        <w:r w:rsidRPr="00A23FA3" w:rsidDel="00E60A0F">
          <w:rPr>
            <w:noProof/>
          </w:rPr>
          <w:drawing>
            <wp:inline distT="0" distB="0" distL="0" distR="0" wp14:anchorId="693D7FCD" wp14:editId="42FF0F15">
              <wp:extent cx="5274310" cy="340042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00425"/>
                      </a:xfrm>
                      <a:prstGeom prst="rect">
                        <a:avLst/>
                      </a:prstGeom>
                    </pic:spPr>
                  </pic:pic>
                </a:graphicData>
              </a:graphic>
            </wp:inline>
          </w:drawing>
        </w:r>
      </w:del>
      <w:ins w:id="4926" w:author="raye" w:date="2018-07-17T18:26:00Z">
        <w:r w:rsidR="00E60A0F" w:rsidRPr="00A23FA3">
          <w:rPr>
            <w:noProof/>
          </w:rPr>
          <w:t xml:space="preserve"> </w:t>
        </w:r>
      </w:ins>
    </w:p>
    <w:p w14:paraId="7B6E4C0A" w14:textId="2521740C" w:rsidR="00B440F8" w:rsidRPr="00A23FA3" w:rsidRDefault="001705B5" w:rsidP="00B440F8">
      <w:r w:rsidRPr="00A23FA3">
        <w:rPr>
          <w:noProof/>
        </w:rPr>
        <w:lastRenderedPageBreak/>
        <w:drawing>
          <wp:inline distT="0" distB="0" distL="0" distR="0" wp14:anchorId="0F6DB718" wp14:editId="73001FFB">
            <wp:extent cx="5274310" cy="3514725"/>
            <wp:effectExtent l="0" t="0" r="254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514725"/>
                    </a:xfrm>
                    <a:prstGeom prst="rect">
                      <a:avLst/>
                    </a:prstGeom>
                  </pic:spPr>
                </pic:pic>
              </a:graphicData>
            </a:graphic>
          </wp:inline>
        </w:drawing>
      </w:r>
    </w:p>
    <w:p w14:paraId="516807D4" w14:textId="77777777" w:rsidR="00B440F8" w:rsidRPr="00A23FA3" w:rsidRDefault="00B440F8">
      <w:pPr>
        <w:pStyle w:val="a0"/>
        <w:numPr>
          <w:ilvl w:val="0"/>
          <w:numId w:val="221"/>
        </w:numPr>
        <w:ind w:firstLineChars="0"/>
        <w:pPrChange w:id="4927" w:author="raye" w:date="2018-07-17T18:06:00Z">
          <w:pPr>
            <w:pStyle w:val="a0"/>
            <w:numPr>
              <w:numId w:val="86"/>
            </w:numPr>
            <w:ind w:left="420" w:firstLineChars="0" w:hanging="420"/>
          </w:pPr>
        </w:pPrChange>
      </w:pPr>
      <w:r w:rsidRPr="00A23FA3">
        <w:rPr>
          <w:rFonts w:hint="eastAsia"/>
        </w:rPr>
        <w:t>详情页</w:t>
      </w:r>
    </w:p>
    <w:p w14:paraId="1F0134F2" w14:textId="77777777" w:rsidR="00B440F8" w:rsidRPr="00A23FA3" w:rsidRDefault="00B440F8" w:rsidP="00B440F8"/>
    <w:p w14:paraId="0C58F518" w14:textId="2D5CD331" w:rsidR="00B440F8" w:rsidRPr="00A23FA3" w:rsidRDefault="003A7B8E" w:rsidP="00B440F8">
      <w:pPr>
        <w:rPr>
          <w:ins w:id="4928" w:author="raye" w:date="2018-07-17T18:26:00Z"/>
        </w:rPr>
      </w:pPr>
      <w:r w:rsidRPr="00A23FA3">
        <w:rPr>
          <w:noProof/>
        </w:rPr>
        <w:drawing>
          <wp:inline distT="0" distB="0" distL="0" distR="0" wp14:anchorId="5D1ED771" wp14:editId="6C1FC9AF">
            <wp:extent cx="5274310" cy="39141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914140"/>
                    </a:xfrm>
                    <a:prstGeom prst="rect">
                      <a:avLst/>
                    </a:prstGeom>
                  </pic:spPr>
                </pic:pic>
              </a:graphicData>
            </a:graphic>
          </wp:inline>
        </w:drawing>
      </w:r>
    </w:p>
    <w:p w14:paraId="373CFE6A" w14:textId="77777777" w:rsidR="00A97F12" w:rsidRPr="00A23FA3" w:rsidRDefault="00A97F12" w:rsidP="00B440F8"/>
    <w:p w14:paraId="4BBF50A4" w14:textId="3D2DBA3B" w:rsidR="00B440F8" w:rsidRPr="00A23FA3" w:rsidRDefault="003A7B8E" w:rsidP="00B440F8">
      <w:r w:rsidRPr="00A23FA3">
        <w:rPr>
          <w:noProof/>
        </w:rPr>
        <w:lastRenderedPageBreak/>
        <w:drawing>
          <wp:inline distT="0" distB="0" distL="0" distR="0" wp14:anchorId="12C237BE" wp14:editId="3FE13151">
            <wp:extent cx="5274310" cy="370713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07130"/>
                    </a:xfrm>
                    <a:prstGeom prst="rect">
                      <a:avLst/>
                    </a:prstGeom>
                  </pic:spPr>
                </pic:pic>
              </a:graphicData>
            </a:graphic>
          </wp:inline>
        </w:drawing>
      </w:r>
      <w:r w:rsidRPr="00A23FA3" w:rsidDel="00E60A0F">
        <w:rPr>
          <w:noProof/>
        </w:rPr>
        <w:t xml:space="preserve"> </w:t>
      </w:r>
      <w:del w:id="4929" w:author="raye" w:date="2018-07-17T18:26:00Z">
        <w:r w:rsidR="00B440F8" w:rsidRPr="00A23FA3" w:rsidDel="00E60A0F">
          <w:rPr>
            <w:noProof/>
          </w:rPr>
          <w:drawing>
            <wp:inline distT="0" distB="0" distL="0" distR="0" wp14:anchorId="3D1173CD" wp14:editId="2440F469">
              <wp:extent cx="5274310" cy="363283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632835"/>
                      </a:xfrm>
                      <a:prstGeom prst="rect">
                        <a:avLst/>
                      </a:prstGeom>
                    </pic:spPr>
                  </pic:pic>
                </a:graphicData>
              </a:graphic>
            </wp:inline>
          </w:drawing>
        </w:r>
      </w:del>
    </w:p>
    <w:p w14:paraId="47052E9A" w14:textId="01D6611C" w:rsidR="00B440F8" w:rsidRPr="00A23FA3" w:rsidRDefault="00B440F8" w:rsidP="00774ECE">
      <w:pPr>
        <w:spacing w:afterLines="50" w:after="156"/>
        <w:rPr>
          <w:rFonts w:ascii="Calibri" w:hAnsi="Calibri" w:cstheme="minorHAnsi"/>
          <w:sz w:val="24"/>
        </w:rPr>
      </w:pPr>
    </w:p>
    <w:p w14:paraId="32614429" w14:textId="5588A436" w:rsidR="00B407E6" w:rsidRPr="00A23FA3" w:rsidRDefault="00B407E6" w:rsidP="00B407E6">
      <w:pPr>
        <w:pStyle w:val="215"/>
        <w:ind w:firstLine="480"/>
        <w:rPr>
          <w:ins w:id="4930" w:author="raye" w:date="2018-07-19T14:57:00Z"/>
          <w:rFonts w:asciiTheme="minorHAnsi" w:hAnsiTheme="minorHAnsi" w:cstheme="minorHAnsi"/>
          <w:sz w:val="24"/>
          <w:szCs w:val="24"/>
        </w:rPr>
      </w:pPr>
      <w:bookmarkStart w:id="4931" w:name="_Toc520839525"/>
      <w:ins w:id="4932" w:author="raye" w:date="2018-07-19T14:57:00Z">
        <w:r w:rsidRPr="00A23FA3">
          <w:rPr>
            <w:rFonts w:asciiTheme="minorHAnsi" w:hAnsiTheme="minorHAnsi" w:cstheme="minorHAnsi"/>
            <w:sz w:val="24"/>
            <w:szCs w:val="24"/>
          </w:rPr>
          <w:t>3.2.1</w:t>
        </w:r>
      </w:ins>
      <w:ins w:id="4933" w:author="raye" w:date="2018-07-19T14:58:00Z">
        <w:r w:rsidRPr="00A23FA3">
          <w:rPr>
            <w:rFonts w:asciiTheme="minorHAnsi" w:hAnsiTheme="minorHAnsi" w:cstheme="minorHAnsi"/>
            <w:sz w:val="24"/>
            <w:szCs w:val="24"/>
          </w:rPr>
          <w:t>6</w:t>
        </w:r>
      </w:ins>
      <w:ins w:id="4934" w:author="raye" w:date="2018-07-19T14:57:00Z">
        <w:r w:rsidRPr="00A23FA3">
          <w:rPr>
            <w:rFonts w:asciiTheme="minorHAnsi" w:hAnsiTheme="minorHAnsi" w:cstheme="minorHAnsi"/>
            <w:sz w:val="24"/>
            <w:szCs w:val="24"/>
          </w:rPr>
          <w:t xml:space="preserve">  </w:t>
        </w:r>
      </w:ins>
      <w:ins w:id="4935" w:author="raye" w:date="2018-07-19T14:58:00Z">
        <w:r w:rsidRPr="00A23FA3">
          <w:rPr>
            <w:rFonts w:asciiTheme="minorHAnsi" w:hAnsiTheme="minorHAnsi" w:cstheme="minorHAnsi"/>
            <w:sz w:val="24"/>
            <w:szCs w:val="24"/>
          </w:rPr>
          <w:t>35</w:t>
        </w:r>
      </w:ins>
      <w:ins w:id="4936" w:author="raye" w:date="2018-07-19T15:17:00Z">
        <w:r w:rsidR="00815EC2" w:rsidRPr="00A23FA3">
          <w:rPr>
            <w:rFonts w:asciiTheme="minorHAnsi" w:hAnsiTheme="minorHAnsi" w:cstheme="minorHAnsi" w:hint="eastAsia"/>
            <w:sz w:val="24"/>
            <w:szCs w:val="24"/>
          </w:rPr>
          <w:t>Q</w:t>
        </w:r>
        <w:r w:rsidR="00815EC2" w:rsidRPr="00A23FA3">
          <w:rPr>
            <w:rFonts w:asciiTheme="minorHAnsi" w:hAnsiTheme="minorHAnsi" w:cstheme="minorHAnsi"/>
            <w:sz w:val="24"/>
            <w:szCs w:val="24"/>
          </w:rPr>
          <w:t xml:space="preserve"> logic</w:t>
        </w:r>
      </w:ins>
      <w:bookmarkEnd w:id="4931"/>
    </w:p>
    <w:p w14:paraId="29632CA0" w14:textId="77777777" w:rsidR="00B407E6" w:rsidRPr="00A23FA3" w:rsidRDefault="00B407E6" w:rsidP="00B407E6">
      <w:pPr>
        <w:pStyle w:val="215"/>
        <w:ind w:firstLine="480"/>
        <w:rPr>
          <w:ins w:id="4937" w:author="raye" w:date="2018-07-19T14:58:00Z"/>
          <w:rFonts w:ascii="Times New Roman" w:hAnsi="Times New Roman" w:cs="Times New Roman"/>
          <w:sz w:val="24"/>
          <w:szCs w:val="24"/>
        </w:rPr>
      </w:pPr>
      <w:ins w:id="4938" w:author="raye" w:date="2018-07-19T14:5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939" w:name="_Toc520839527"/>
        <w:r w:rsidRPr="00A23FA3">
          <w:rPr>
            <w:rFonts w:ascii="Times New Roman" w:hAnsi="Times New Roman" w:cs="Times New Roman"/>
            <w:sz w:val="24"/>
            <w:szCs w:val="24"/>
          </w:rPr>
          <w:t>3.2.15.1. Brief introduction to function</w:t>
        </w:r>
        <w:bookmarkEnd w:id="4939"/>
      </w:ins>
    </w:p>
    <w:p w14:paraId="448DB6FC" w14:textId="28B3522E" w:rsidR="00B440F8" w:rsidRPr="00A23FA3" w:rsidRDefault="00B407E6" w:rsidP="00774ECE">
      <w:pPr>
        <w:spacing w:afterLines="50" w:after="156"/>
        <w:rPr>
          <w:rFonts w:ascii="宋体" w:eastAsia="宋体" w:hAnsi="宋体" w:cs="宋体"/>
        </w:rPr>
      </w:pPr>
      <w:ins w:id="4940" w:author="raye" w:date="2018-07-19T14:58:00Z">
        <w:r w:rsidRPr="00A23FA3">
          <w:rPr>
            <w:rFonts w:ascii="Calibri" w:hAnsi="Calibri" w:cstheme="minorHAnsi" w:hint="eastAsia"/>
            <w:sz w:val="24"/>
          </w:rPr>
          <w:t>这块是</w:t>
        </w:r>
        <w:r w:rsidRPr="00A23FA3">
          <w:rPr>
            <w:rFonts w:ascii="Calibri" w:hAnsi="Calibri" w:cstheme="minorHAnsi" w:hint="eastAsia"/>
            <w:sz w:val="24"/>
          </w:rPr>
          <w:t>C</w:t>
        </w:r>
        <w:r w:rsidRPr="00A23FA3">
          <w:rPr>
            <w:rFonts w:ascii="Calibri" w:hAnsi="Calibri" w:cstheme="minorHAnsi"/>
            <w:sz w:val="24"/>
          </w:rPr>
          <w:t>heck</w:t>
        </w:r>
        <w:r w:rsidRPr="00A23FA3">
          <w:rPr>
            <w:rFonts w:ascii="Calibri" w:hAnsi="Calibri" w:cstheme="minorHAnsi" w:hint="eastAsia"/>
            <w:sz w:val="24"/>
          </w:rPr>
          <w:t>页面数据对接规则需求，</w:t>
        </w:r>
      </w:ins>
      <w:ins w:id="4941" w:author="raye" w:date="2018-07-19T14:59:00Z">
        <w:r w:rsidRPr="00A23FA3">
          <w:rPr>
            <w:rFonts w:ascii="Calibri" w:hAnsi="Calibri" w:cstheme="minorHAnsi" w:hint="eastAsia"/>
            <w:sz w:val="24"/>
          </w:rPr>
          <w:t>会从</w:t>
        </w:r>
        <w:r w:rsidRPr="00A23FA3">
          <w:rPr>
            <w:rFonts w:ascii="Calibri" w:hAnsi="Calibri" w:cstheme="minorHAnsi" w:hint="eastAsia"/>
            <w:sz w:val="24"/>
          </w:rPr>
          <w:t>T</w:t>
        </w:r>
        <w:r w:rsidRPr="00A23FA3">
          <w:rPr>
            <w:rFonts w:ascii="Calibri" w:hAnsi="Calibri" w:cstheme="minorHAnsi"/>
            <w:sz w:val="24"/>
          </w:rPr>
          <w:t>24&amp;</w:t>
        </w:r>
      </w:ins>
      <w:ins w:id="4942" w:author="raye" w:date="2018-07-19T15:00:00Z">
        <w:r w:rsidRPr="00A23FA3">
          <w:rPr>
            <w:rFonts w:ascii="宋体" w:eastAsia="宋体" w:hAnsi="宋体" w:cs="宋体"/>
          </w:rPr>
          <w:t>G</w:t>
        </w:r>
        <w:r w:rsidRPr="00A23FA3">
          <w:rPr>
            <w:rFonts w:ascii="宋体" w:eastAsia="宋体" w:hAnsi="宋体" w:cs="宋体" w:hint="eastAsia"/>
          </w:rPr>
          <w:t>raphen获取到数据，系统根据获取到 的数据进行内容展示</w:t>
        </w:r>
      </w:ins>
    </w:p>
    <w:p w14:paraId="02648362" w14:textId="05F60588" w:rsidR="00AC5E3D" w:rsidRPr="00A23FA3" w:rsidRDefault="00AC5E3D" w:rsidP="00774ECE">
      <w:pPr>
        <w:spacing w:afterLines="50" w:after="156"/>
        <w:rPr>
          <w:rFonts w:ascii="Calibri" w:hAnsi="Calibri" w:cstheme="minorHAnsi"/>
          <w:sz w:val="24"/>
        </w:rPr>
      </w:pPr>
      <w:r w:rsidRPr="00A23FA3">
        <w:rPr>
          <w:rFonts w:ascii="宋体" w:eastAsia="宋体" w:hAnsi="宋体" w:cs="宋体"/>
        </w:rPr>
        <w:object w:dxaOrig="1537" w:dyaOrig="1114" w14:anchorId="4A3EF0BF">
          <v:shape id="_x0000_i1069" type="#_x0000_t75" style="width:76.5pt;height:55.5pt" o:ole="">
            <v:imagedata r:id="rId230" o:title=""/>
          </v:shape>
          <o:OLEObject Type="Embed" ProgID="Excel.Sheet.12" ShapeID="_x0000_i1069" DrawAspect="Icon" ObjectID="_1595354652" r:id="rId231"/>
        </w:object>
      </w:r>
    </w:p>
    <w:p w14:paraId="38AB9914" w14:textId="2C30BADE" w:rsidR="00B407E6" w:rsidRPr="00A23FA3" w:rsidRDefault="00B407E6" w:rsidP="00B407E6">
      <w:pPr>
        <w:pStyle w:val="215"/>
        <w:ind w:firstLine="480"/>
        <w:rPr>
          <w:ins w:id="4943" w:author="raye" w:date="2018-07-19T17:46:00Z"/>
          <w:rFonts w:ascii="Times New Roman" w:hAnsi="Times New Roman" w:cs="Times New Roman"/>
          <w:sz w:val="24"/>
          <w:szCs w:val="24"/>
        </w:rPr>
      </w:pPr>
      <w:ins w:id="4944" w:author="raye" w:date="2018-07-19T14:5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4945" w:name="_Toc520839528"/>
        <w:r w:rsidRPr="00A23FA3">
          <w:rPr>
            <w:rFonts w:ascii="Times New Roman" w:hAnsi="Times New Roman" w:cs="Times New Roman"/>
            <w:sz w:val="24"/>
            <w:szCs w:val="24"/>
          </w:rPr>
          <w:t>3.2.15.</w:t>
        </w:r>
      </w:ins>
      <w:r w:rsidR="00AC5E3D" w:rsidRPr="00A23FA3">
        <w:rPr>
          <w:rFonts w:ascii="Times New Roman" w:hAnsi="Times New Roman" w:cs="Times New Roman"/>
          <w:sz w:val="24"/>
          <w:szCs w:val="24"/>
        </w:rPr>
        <w:t>2</w:t>
      </w:r>
      <w:ins w:id="4946" w:author="raye" w:date="2018-07-19T14:58:00Z">
        <w:r w:rsidRPr="00A23FA3">
          <w:rPr>
            <w:rFonts w:ascii="Times New Roman" w:hAnsi="Times New Roman" w:cs="Times New Roman"/>
            <w:sz w:val="24"/>
            <w:szCs w:val="24"/>
          </w:rPr>
          <w:t>.  Detailed description</w:t>
        </w:r>
      </w:ins>
      <w:bookmarkEnd w:id="4945"/>
    </w:p>
    <w:p w14:paraId="0003B2E5" w14:textId="3D6F5036" w:rsidR="00A85A11" w:rsidRPr="00A23FA3" w:rsidRDefault="00A85A11">
      <w:pPr>
        <w:pStyle w:val="a0"/>
        <w:numPr>
          <w:ilvl w:val="0"/>
          <w:numId w:val="104"/>
        </w:numPr>
        <w:ind w:firstLineChars="0"/>
        <w:rPr>
          <w:ins w:id="4947" w:author="raye" w:date="2018-07-19T17:46:00Z"/>
          <w:highlight w:val="red"/>
        </w:rPr>
        <w:pPrChange w:id="4948" w:author="raye" w:date="2018-07-19T17:46:00Z">
          <w:pPr>
            <w:pStyle w:val="215"/>
            <w:ind w:firstLine="480"/>
          </w:pPr>
        </w:pPrChange>
      </w:pPr>
      <w:ins w:id="4949" w:author="raye" w:date="2018-07-19T17:46:00Z">
        <w:r w:rsidRPr="00A23FA3">
          <w:rPr>
            <w:highlight w:val="red"/>
          </w:rPr>
          <w:t>Type</w:t>
        </w:r>
      </w:ins>
    </w:p>
    <w:p w14:paraId="2DD02FAF" w14:textId="77777777" w:rsidR="00A85A11" w:rsidRPr="00A23FA3" w:rsidRDefault="00A85A11" w:rsidP="00A85A11">
      <w:pPr>
        <w:pStyle w:val="BodyText1"/>
        <w:spacing w:after="0"/>
        <w:ind w:rightChars="100" w:right="210"/>
        <w:rPr>
          <w:ins w:id="4950" w:author="raye" w:date="2018-07-19T17:46:00Z"/>
          <w:rFonts w:ascii="Calibri" w:hAnsi="Calibri" w:cstheme="minorHAnsi"/>
          <w:highlight w:val="red"/>
          <w:lang w:eastAsia="zh-CN"/>
        </w:rPr>
      </w:pPr>
      <w:ins w:id="4951" w:author="raye" w:date="2018-07-19T17:46:00Z">
        <w:r w:rsidRPr="00A23FA3">
          <w:rPr>
            <w:rFonts w:ascii="Calibri" w:hAnsi="Calibri" w:cstheme="minorHAnsi"/>
            <w:highlight w:val="red"/>
            <w:lang w:eastAsia="zh-CN"/>
          </w:rPr>
          <w:t>1.</w:t>
        </w:r>
        <w:r w:rsidRPr="00A23FA3">
          <w:rPr>
            <w:rFonts w:ascii="Calibri" w:hAnsi="Calibri" w:cstheme="minorHAnsi"/>
            <w:highlight w:val="red"/>
            <w:lang w:eastAsia="zh-CN"/>
          </w:rPr>
          <w:tab/>
          <w:t>New LC Import issuance/amendment</w:t>
        </w:r>
      </w:ins>
    </w:p>
    <w:p w14:paraId="26C20DD7" w14:textId="77777777" w:rsidR="00A85A11" w:rsidRPr="00A23FA3" w:rsidRDefault="00A85A11" w:rsidP="00A85A11">
      <w:pPr>
        <w:pStyle w:val="BodyText1"/>
        <w:spacing w:after="0"/>
        <w:ind w:rightChars="100" w:right="210"/>
        <w:rPr>
          <w:ins w:id="4952" w:author="raye" w:date="2018-07-19T17:46:00Z"/>
          <w:rFonts w:ascii="Calibri" w:hAnsi="Calibri" w:cstheme="minorHAnsi"/>
          <w:highlight w:val="red"/>
          <w:lang w:eastAsia="zh-CN"/>
        </w:rPr>
      </w:pPr>
      <w:ins w:id="4953" w:author="raye" w:date="2018-07-19T17:46:00Z">
        <w:r w:rsidRPr="00A23FA3">
          <w:rPr>
            <w:rFonts w:ascii="Calibri" w:hAnsi="Calibri" w:cstheme="minorHAnsi"/>
            <w:highlight w:val="red"/>
            <w:lang w:eastAsia="zh-CN"/>
          </w:rPr>
          <w:t>2.</w:t>
        </w:r>
        <w:r w:rsidRPr="00A23FA3">
          <w:rPr>
            <w:rFonts w:ascii="Calibri" w:hAnsi="Calibri" w:cstheme="minorHAnsi"/>
            <w:highlight w:val="red"/>
            <w:lang w:eastAsia="zh-CN"/>
          </w:rPr>
          <w:tab/>
          <w:t>New LC Import drawing</w:t>
        </w:r>
      </w:ins>
    </w:p>
    <w:p w14:paraId="7D99AC98" w14:textId="77777777" w:rsidR="00A85A11" w:rsidRPr="00A23FA3" w:rsidRDefault="00A85A11" w:rsidP="00A85A11">
      <w:pPr>
        <w:pStyle w:val="BodyText1"/>
        <w:spacing w:after="0"/>
        <w:ind w:rightChars="100" w:right="210"/>
        <w:rPr>
          <w:ins w:id="4954" w:author="raye" w:date="2018-07-19T17:46:00Z"/>
          <w:rFonts w:ascii="Calibri" w:hAnsi="Calibri" w:cstheme="minorHAnsi"/>
          <w:highlight w:val="red"/>
          <w:lang w:eastAsia="zh-CN"/>
        </w:rPr>
      </w:pPr>
      <w:ins w:id="4955" w:author="raye" w:date="2018-07-19T17:46:00Z">
        <w:r w:rsidRPr="00A23FA3">
          <w:rPr>
            <w:rFonts w:ascii="Calibri" w:hAnsi="Calibri" w:cstheme="minorHAnsi"/>
            <w:highlight w:val="red"/>
            <w:lang w:eastAsia="zh-CN"/>
          </w:rPr>
          <w:t>3.</w:t>
        </w:r>
        <w:r w:rsidRPr="00A23FA3">
          <w:rPr>
            <w:rFonts w:ascii="Calibri" w:hAnsi="Calibri" w:cstheme="minorHAnsi"/>
            <w:highlight w:val="red"/>
            <w:lang w:eastAsia="zh-CN"/>
          </w:rPr>
          <w:tab/>
          <w:t>New LC Export documents/Transfer/AOP</w:t>
        </w:r>
      </w:ins>
    </w:p>
    <w:p w14:paraId="0B7F4BF7" w14:textId="77777777" w:rsidR="00A85A11" w:rsidRPr="00A23FA3" w:rsidRDefault="00A85A11" w:rsidP="00A85A11">
      <w:pPr>
        <w:pStyle w:val="BodyText1"/>
        <w:spacing w:after="0"/>
        <w:ind w:rightChars="100" w:right="210"/>
        <w:rPr>
          <w:ins w:id="4956" w:author="raye" w:date="2018-07-19T17:46:00Z"/>
          <w:rFonts w:ascii="Calibri" w:hAnsi="Calibri" w:cstheme="minorHAnsi"/>
          <w:highlight w:val="red"/>
          <w:lang w:eastAsia="zh-CN"/>
        </w:rPr>
      </w:pPr>
      <w:ins w:id="4957" w:author="raye" w:date="2018-07-19T17:46:00Z">
        <w:r w:rsidRPr="00A23FA3">
          <w:rPr>
            <w:rFonts w:ascii="Calibri" w:hAnsi="Calibri" w:cstheme="minorHAnsi"/>
            <w:highlight w:val="red"/>
            <w:lang w:eastAsia="zh-CN"/>
          </w:rPr>
          <w:t>4.</w:t>
        </w:r>
        <w:r w:rsidRPr="00A23FA3">
          <w:rPr>
            <w:rFonts w:ascii="Calibri" w:hAnsi="Calibri" w:cstheme="minorHAnsi"/>
            <w:highlight w:val="red"/>
            <w:lang w:eastAsia="zh-CN"/>
          </w:rPr>
          <w:tab/>
          <w:t>New Inward Collections Documents</w:t>
        </w:r>
      </w:ins>
    </w:p>
    <w:p w14:paraId="2D92093D" w14:textId="77777777" w:rsidR="00A85A11" w:rsidRPr="00A23FA3" w:rsidRDefault="00A85A11" w:rsidP="00A85A11">
      <w:pPr>
        <w:pStyle w:val="BodyText1"/>
        <w:spacing w:after="0"/>
        <w:ind w:rightChars="100" w:right="210"/>
        <w:rPr>
          <w:ins w:id="4958" w:author="raye" w:date="2018-07-19T17:46:00Z"/>
          <w:rFonts w:ascii="Calibri" w:hAnsi="Calibri" w:cstheme="minorHAnsi"/>
          <w:highlight w:val="red"/>
          <w:lang w:eastAsia="zh-CN"/>
        </w:rPr>
      </w:pPr>
      <w:ins w:id="4959" w:author="raye" w:date="2018-07-19T17:46:00Z">
        <w:r w:rsidRPr="00A23FA3">
          <w:rPr>
            <w:rFonts w:ascii="Calibri" w:hAnsi="Calibri" w:cstheme="minorHAnsi"/>
            <w:highlight w:val="red"/>
            <w:lang w:eastAsia="zh-CN"/>
          </w:rPr>
          <w:t>5.</w:t>
        </w:r>
        <w:r w:rsidRPr="00A23FA3">
          <w:rPr>
            <w:rFonts w:ascii="Calibri" w:hAnsi="Calibri" w:cstheme="minorHAnsi"/>
            <w:highlight w:val="red"/>
            <w:lang w:eastAsia="zh-CN"/>
          </w:rPr>
          <w:tab/>
          <w:t>New Outward Collections Documents</w:t>
        </w:r>
      </w:ins>
    </w:p>
    <w:p w14:paraId="56794013" w14:textId="77777777" w:rsidR="00A85A11" w:rsidRPr="00A23FA3" w:rsidRDefault="00A85A11" w:rsidP="00A85A11">
      <w:pPr>
        <w:pStyle w:val="BodyText1"/>
        <w:spacing w:after="0"/>
        <w:ind w:rightChars="100" w:right="210"/>
        <w:rPr>
          <w:ins w:id="4960" w:author="raye" w:date="2018-07-19T17:46:00Z"/>
          <w:rFonts w:ascii="Calibri" w:hAnsi="Calibri" w:cstheme="minorHAnsi"/>
          <w:highlight w:val="red"/>
          <w:lang w:eastAsia="zh-CN"/>
        </w:rPr>
      </w:pPr>
      <w:ins w:id="4961" w:author="raye" w:date="2018-07-19T17:46:00Z">
        <w:r w:rsidRPr="00A23FA3">
          <w:rPr>
            <w:rFonts w:ascii="Calibri" w:hAnsi="Calibri" w:cstheme="minorHAnsi"/>
            <w:highlight w:val="red"/>
            <w:lang w:eastAsia="zh-CN"/>
          </w:rPr>
          <w:t>6.</w:t>
        </w:r>
        <w:r w:rsidRPr="00A23FA3">
          <w:rPr>
            <w:rFonts w:ascii="Calibri" w:hAnsi="Calibri" w:cstheme="minorHAnsi"/>
            <w:highlight w:val="red"/>
            <w:lang w:eastAsia="zh-CN"/>
          </w:rPr>
          <w:tab/>
          <w:t>Funded/Unfunded Risk Participation</w:t>
        </w:r>
      </w:ins>
    </w:p>
    <w:p w14:paraId="049C0DB8" w14:textId="77777777" w:rsidR="00A85A11" w:rsidRPr="00A23FA3" w:rsidRDefault="00A85A11" w:rsidP="00A85A11">
      <w:pPr>
        <w:pStyle w:val="BodyText1"/>
        <w:spacing w:after="0"/>
        <w:ind w:rightChars="100" w:right="210"/>
        <w:rPr>
          <w:ins w:id="4962" w:author="raye" w:date="2018-07-19T17:46:00Z"/>
          <w:rFonts w:ascii="Calibri" w:hAnsi="Calibri" w:cstheme="minorHAnsi"/>
          <w:highlight w:val="red"/>
          <w:lang w:eastAsia="zh-CN"/>
        </w:rPr>
      </w:pPr>
      <w:ins w:id="4963" w:author="raye" w:date="2018-07-19T17:46:00Z">
        <w:r w:rsidRPr="00A23FA3">
          <w:rPr>
            <w:rFonts w:ascii="Calibri" w:hAnsi="Calibri" w:cstheme="minorHAnsi"/>
            <w:highlight w:val="red"/>
            <w:lang w:eastAsia="zh-CN"/>
          </w:rPr>
          <w:lastRenderedPageBreak/>
          <w:t>7.</w:t>
        </w:r>
        <w:r w:rsidRPr="00A23FA3">
          <w:rPr>
            <w:rFonts w:ascii="Calibri" w:hAnsi="Calibri" w:cstheme="minorHAnsi"/>
            <w:highlight w:val="red"/>
            <w:lang w:eastAsia="zh-CN"/>
          </w:rPr>
          <w:tab/>
          <w:t>Forfeiting</w:t>
        </w:r>
      </w:ins>
    </w:p>
    <w:p w14:paraId="71C70623" w14:textId="77777777" w:rsidR="00A85A11" w:rsidRPr="00A23FA3" w:rsidRDefault="00A85A11" w:rsidP="00A85A11">
      <w:pPr>
        <w:pStyle w:val="BodyText1"/>
        <w:spacing w:after="0"/>
        <w:ind w:rightChars="100" w:right="210"/>
        <w:rPr>
          <w:ins w:id="4964" w:author="raye" w:date="2018-07-19T17:46:00Z"/>
          <w:rFonts w:ascii="Calibri" w:hAnsi="Calibri" w:cstheme="minorHAnsi"/>
          <w:highlight w:val="red"/>
          <w:lang w:eastAsia="zh-CN"/>
        </w:rPr>
      </w:pPr>
      <w:ins w:id="4965" w:author="raye" w:date="2018-07-19T17:46:00Z">
        <w:r w:rsidRPr="00A23FA3">
          <w:rPr>
            <w:rFonts w:ascii="Calibri" w:hAnsi="Calibri" w:cstheme="minorHAnsi"/>
            <w:highlight w:val="red"/>
            <w:lang w:eastAsia="zh-CN"/>
          </w:rPr>
          <w:t>8.</w:t>
        </w:r>
        <w:r w:rsidRPr="00A23FA3">
          <w:rPr>
            <w:rFonts w:ascii="Calibri" w:hAnsi="Calibri" w:cstheme="minorHAnsi"/>
            <w:highlight w:val="red"/>
            <w:lang w:eastAsia="zh-CN"/>
          </w:rPr>
          <w:tab/>
          <w:t>Factoring/Supply Chain Financing</w:t>
        </w:r>
      </w:ins>
    </w:p>
    <w:p w14:paraId="72650D38" w14:textId="2846A808" w:rsidR="00A85A11" w:rsidRPr="00A23FA3" w:rsidRDefault="00A85A11">
      <w:pPr>
        <w:rPr>
          <w:ins w:id="4966" w:author="raye" w:date="2018-07-19T17:46:00Z"/>
          <w:rFonts w:ascii="Calibri" w:hAnsi="Calibri" w:cstheme="minorHAnsi"/>
        </w:rPr>
        <w:pPrChange w:id="4967" w:author="raye" w:date="2018-07-19T17:46:00Z">
          <w:pPr>
            <w:pStyle w:val="215"/>
            <w:ind w:firstLine="480"/>
          </w:pPr>
        </w:pPrChange>
      </w:pPr>
      <w:ins w:id="4968" w:author="raye" w:date="2018-07-19T17:46:00Z">
        <w:r w:rsidRPr="00A23FA3">
          <w:rPr>
            <w:rFonts w:ascii="Calibri" w:hAnsi="Calibri" w:cstheme="minorHAnsi"/>
            <w:highlight w:val="red"/>
          </w:rPr>
          <w:t>9.</w:t>
        </w:r>
        <w:r w:rsidRPr="00A23FA3">
          <w:rPr>
            <w:rFonts w:ascii="Calibri" w:hAnsi="Calibri" w:cstheme="minorHAnsi"/>
            <w:highlight w:val="red"/>
          </w:rPr>
          <w:tab/>
          <w:t>Short Term Financing Transaction</w:t>
        </w:r>
      </w:ins>
    </w:p>
    <w:p w14:paraId="39A90F20" w14:textId="2AB512B8" w:rsidR="00A85A11" w:rsidRPr="00A23FA3" w:rsidRDefault="00A85A11" w:rsidP="001C5DEF"/>
    <w:p w14:paraId="7F9BE718" w14:textId="2AC2B1B1" w:rsidR="001C5DEF" w:rsidRPr="00A23FA3" w:rsidRDefault="001C5DEF" w:rsidP="001C5DEF"/>
    <w:p w14:paraId="0A27A02E" w14:textId="64C6CA96" w:rsidR="001C5DEF" w:rsidRPr="00A23FA3" w:rsidRDefault="001C5DEF">
      <w:pPr>
        <w:pStyle w:val="a0"/>
        <w:numPr>
          <w:ilvl w:val="0"/>
          <w:numId w:val="252"/>
        </w:numPr>
        <w:ind w:firstLineChars="0"/>
        <w:pPrChange w:id="4969" w:author="raye" w:date="2018-07-19T17:46:00Z">
          <w:pPr>
            <w:pStyle w:val="215"/>
            <w:ind w:firstLine="480"/>
          </w:pPr>
        </w:pPrChange>
      </w:pPr>
      <w:r w:rsidRPr="00A23FA3">
        <w:rPr>
          <w:rFonts w:hint="eastAsia"/>
        </w:rPr>
        <w:t>3</w:t>
      </w:r>
      <w:r w:rsidRPr="00A23FA3">
        <w:t>5</w:t>
      </w:r>
      <w:r w:rsidRPr="00A23FA3">
        <w:rPr>
          <w:rFonts w:hint="eastAsia"/>
        </w:rPr>
        <w:t>个问题逻辑说明</w:t>
      </w:r>
    </w:p>
    <w:p w14:paraId="3956BE0D" w14:textId="129629F5" w:rsidR="000D49EE" w:rsidRPr="00A23FA3" w:rsidRDefault="00B17F52" w:rsidP="000D49EE">
      <w:pPr>
        <w:rPr>
          <w:i/>
        </w:rPr>
      </w:pPr>
      <w:r w:rsidRPr="00A23FA3">
        <w:rPr>
          <w:rFonts w:ascii="Calibri" w:hAnsi="Calibri" w:cstheme="minorHAnsi"/>
          <w:i/>
          <w:sz w:val="24"/>
          <w:szCs w:val="24"/>
        </w:rPr>
        <w:t>A1. Has customer folder been created? (LC Issuance must create a customer folder before processing.)</w:t>
      </w:r>
    </w:p>
    <w:p w14:paraId="71152BD9"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automatic</w:t>
      </w:r>
    </w:p>
    <w:p w14:paraId="54401952"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check if the client ID is in the "customer list" provided by TSD:</w:t>
      </w:r>
    </w:p>
    <w:p w14:paraId="3A183170" w14:textId="77777777" w:rsidR="00B17F52" w:rsidRPr="00A23FA3" w:rsidRDefault="00B17F52" w:rsidP="00B17F52">
      <w:pPr>
        <w:pStyle w:val="a0"/>
        <w:numPr>
          <w:ilvl w:val="0"/>
          <w:numId w:val="13"/>
        </w:numPr>
        <w:ind w:left="687" w:firstLineChars="0" w:hanging="299"/>
        <w:rPr>
          <w:rFonts w:ascii="Calibri" w:hAnsi="Calibri" w:cstheme="minorHAnsi"/>
          <w:i/>
          <w:sz w:val="18"/>
          <w:szCs w:val="18"/>
        </w:rPr>
      </w:pPr>
      <w:r w:rsidRPr="00A23FA3">
        <w:rPr>
          <w:rFonts w:ascii="Calibri" w:hAnsi="Calibri" w:cstheme="minorHAnsi"/>
          <w:i/>
          <w:sz w:val="18"/>
          <w:szCs w:val="18"/>
        </w:rPr>
        <w:t>If existed -&gt; answer yes</w:t>
      </w:r>
    </w:p>
    <w:p w14:paraId="4D2D5693" w14:textId="77777777" w:rsidR="00B17F52" w:rsidRPr="00A23FA3" w:rsidRDefault="00B17F52" w:rsidP="00B17F52">
      <w:pPr>
        <w:pStyle w:val="a0"/>
        <w:numPr>
          <w:ilvl w:val="0"/>
          <w:numId w:val="13"/>
        </w:numPr>
        <w:ind w:left="687" w:firstLineChars="0" w:hanging="299"/>
        <w:rPr>
          <w:rFonts w:ascii="Calibri" w:hAnsi="Calibri" w:cstheme="minorHAnsi"/>
          <w:i/>
          <w:sz w:val="18"/>
          <w:szCs w:val="18"/>
        </w:rPr>
      </w:pPr>
      <w:r w:rsidRPr="00A23FA3">
        <w:rPr>
          <w:rFonts w:ascii="Calibri" w:hAnsi="Calibri" w:cstheme="minorHAnsi"/>
          <w:i/>
          <w:sz w:val="18"/>
          <w:szCs w:val="18"/>
        </w:rPr>
        <w:t>If not existed -&gt; answer n/a and comment 'Case by Case'</w:t>
      </w:r>
    </w:p>
    <w:p w14:paraId="5F5F2AC7" w14:textId="77777777" w:rsidR="00B17F52" w:rsidRPr="00A23FA3" w:rsidRDefault="00B17F52" w:rsidP="00B17F52">
      <w:pPr>
        <w:pStyle w:val="a0"/>
        <w:numPr>
          <w:ilvl w:val="0"/>
          <w:numId w:val="13"/>
        </w:numPr>
        <w:ind w:left="687" w:firstLineChars="0" w:hanging="299"/>
        <w:rPr>
          <w:rFonts w:ascii="Calibri" w:hAnsi="Calibri" w:cstheme="minorHAnsi"/>
          <w:i/>
          <w:strike/>
          <w:sz w:val="18"/>
          <w:szCs w:val="18"/>
        </w:rPr>
      </w:pPr>
      <w:r w:rsidRPr="00A23FA3">
        <w:rPr>
          <w:rFonts w:ascii="Calibri" w:hAnsi="Calibri" w:cstheme="minorHAnsi"/>
          <w:i/>
          <w:strike/>
          <w:sz w:val="18"/>
          <w:szCs w:val="18"/>
        </w:rPr>
        <w:t xml:space="preserve">If not existed and transaction is related to an inward -&gt; create a “case by case” form </w:t>
      </w:r>
    </w:p>
    <w:p w14:paraId="60F90B47"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 xml:space="preserve"> no evidence</w:t>
      </w:r>
    </w:p>
    <w:p w14:paraId="4D328DB7" w14:textId="77777777" w:rsidR="00B17F52" w:rsidRPr="00A23FA3" w:rsidRDefault="00B17F52" w:rsidP="00B17F52">
      <w:pPr>
        <w:jc w:val="left"/>
        <w:rPr>
          <w:rFonts w:ascii="Calibri" w:hAnsi="Calibri" w:cstheme="minorHAnsi"/>
          <w:i/>
          <w:sz w:val="18"/>
          <w:szCs w:val="18"/>
        </w:rPr>
      </w:pPr>
    </w:p>
    <w:p w14:paraId="2773870A" w14:textId="77777777" w:rsidR="00B17F52" w:rsidRPr="00A23FA3" w:rsidRDefault="00B17F52" w:rsidP="00B17F52">
      <w:pPr>
        <w:jc w:val="left"/>
        <w:rPr>
          <w:rFonts w:ascii="Calibri" w:hAnsi="Calibri" w:cstheme="minorHAnsi"/>
          <w:i/>
          <w:sz w:val="18"/>
          <w:szCs w:val="18"/>
        </w:rPr>
      </w:pPr>
    </w:p>
    <w:p w14:paraId="16105125"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hint="eastAsia"/>
          <w:i/>
          <w:sz w:val="18"/>
          <w:szCs w:val="18"/>
        </w:rPr>
        <w:t>逻辑：检查客户</w:t>
      </w:r>
      <w:r w:rsidRPr="00A23FA3">
        <w:rPr>
          <w:rFonts w:ascii="Calibri" w:hAnsi="Calibri" w:cstheme="minorHAnsi" w:hint="eastAsia"/>
          <w:i/>
          <w:sz w:val="18"/>
          <w:szCs w:val="18"/>
        </w:rPr>
        <w:t>ID</w:t>
      </w:r>
      <w:r w:rsidRPr="00A23FA3">
        <w:rPr>
          <w:rFonts w:ascii="Calibri" w:hAnsi="Calibri" w:cstheme="minorHAnsi" w:hint="eastAsia"/>
          <w:i/>
          <w:sz w:val="18"/>
          <w:szCs w:val="18"/>
        </w:rPr>
        <w:t>是否存在在</w:t>
      </w:r>
      <w:r w:rsidRPr="00A23FA3">
        <w:rPr>
          <w:rFonts w:ascii="Calibri" w:hAnsi="Calibri" w:cstheme="minorHAnsi" w:hint="eastAsia"/>
          <w:i/>
          <w:sz w:val="18"/>
          <w:szCs w:val="18"/>
        </w:rPr>
        <w:t xml:space="preserve">customer list </w:t>
      </w:r>
      <w:r w:rsidRPr="00A23FA3">
        <w:rPr>
          <w:rFonts w:ascii="Calibri" w:hAnsi="Calibri" w:cstheme="minorHAnsi" w:hint="eastAsia"/>
          <w:i/>
          <w:sz w:val="18"/>
          <w:szCs w:val="18"/>
        </w:rPr>
        <w:t>里（</w:t>
      </w:r>
      <w:r w:rsidRPr="00A23FA3">
        <w:rPr>
          <w:rFonts w:ascii="Calibri" w:hAnsi="Calibri" w:cstheme="minorHAnsi" w:hint="eastAsia"/>
          <w:i/>
          <w:sz w:val="18"/>
          <w:szCs w:val="18"/>
        </w:rPr>
        <w:t>TSD</w:t>
      </w:r>
      <w:r w:rsidRPr="00A23FA3">
        <w:rPr>
          <w:rFonts w:ascii="Calibri" w:hAnsi="Calibri" w:cstheme="minorHAnsi" w:hint="eastAsia"/>
          <w:i/>
          <w:sz w:val="18"/>
          <w:szCs w:val="18"/>
        </w:rPr>
        <w:t>提供）：</w:t>
      </w:r>
    </w:p>
    <w:p w14:paraId="0B05A900" w14:textId="77777777" w:rsidR="00B17F52" w:rsidRPr="00A23FA3" w:rsidRDefault="00B17F52" w:rsidP="00B17F52">
      <w:pPr>
        <w:pStyle w:val="a0"/>
        <w:numPr>
          <w:ilvl w:val="0"/>
          <w:numId w:val="255"/>
        </w:numPr>
        <w:ind w:firstLineChars="0"/>
        <w:jc w:val="left"/>
        <w:rPr>
          <w:rFonts w:ascii="Calibri" w:hAnsi="Calibri" w:cstheme="minorHAnsi"/>
          <w:i/>
          <w:sz w:val="18"/>
          <w:szCs w:val="18"/>
        </w:rPr>
      </w:pPr>
      <w:r w:rsidRPr="00A23FA3">
        <w:rPr>
          <w:rFonts w:ascii="Calibri" w:hAnsi="Calibri" w:cstheme="minorHAnsi" w:hint="eastAsia"/>
          <w:i/>
          <w:sz w:val="18"/>
          <w:szCs w:val="18"/>
        </w:rPr>
        <w:t>如果存在</w:t>
      </w:r>
      <w:r w:rsidRPr="00A23FA3">
        <w:rPr>
          <w:rFonts w:ascii="Calibri" w:hAnsi="Calibri" w:cstheme="minorHAnsi" w:hint="eastAsia"/>
          <w:i/>
          <w:sz w:val="18"/>
          <w:szCs w:val="18"/>
        </w:rPr>
        <w:t xml:space="preserve"> </w:t>
      </w:r>
      <w:r w:rsidRPr="00A23FA3">
        <w:rPr>
          <w:rFonts w:ascii="Calibri" w:hAnsi="Calibri" w:cstheme="minorHAnsi" w:hint="eastAsia"/>
          <w:i/>
          <w:sz w:val="18"/>
          <w:szCs w:val="18"/>
        </w:rPr>
        <w:t>回答</w:t>
      </w:r>
      <w:r w:rsidRPr="00A23FA3">
        <w:rPr>
          <w:rFonts w:ascii="Calibri" w:hAnsi="Calibri" w:cstheme="minorHAnsi" w:hint="eastAsia"/>
          <w:i/>
          <w:sz w:val="18"/>
          <w:szCs w:val="18"/>
        </w:rPr>
        <w:t>yes</w:t>
      </w:r>
    </w:p>
    <w:p w14:paraId="73310D15" w14:textId="77777777" w:rsidR="00B17F52" w:rsidRPr="00A23FA3" w:rsidRDefault="00B17F52" w:rsidP="00B17F52">
      <w:pPr>
        <w:pStyle w:val="a0"/>
        <w:numPr>
          <w:ilvl w:val="0"/>
          <w:numId w:val="255"/>
        </w:numPr>
        <w:ind w:firstLineChars="0"/>
        <w:jc w:val="left"/>
        <w:rPr>
          <w:rFonts w:ascii="Calibri" w:hAnsi="Calibri" w:cstheme="minorHAnsi"/>
          <w:i/>
          <w:sz w:val="18"/>
          <w:szCs w:val="18"/>
        </w:rPr>
      </w:pPr>
      <w:r w:rsidRPr="00A23FA3">
        <w:rPr>
          <w:rFonts w:ascii="Calibri" w:hAnsi="Calibri" w:cstheme="minorHAnsi" w:hint="eastAsia"/>
          <w:i/>
          <w:sz w:val="18"/>
          <w:szCs w:val="18"/>
        </w:rPr>
        <w:t>不存在，</w:t>
      </w:r>
      <w:r w:rsidRPr="00A23FA3">
        <w:rPr>
          <w:rFonts w:ascii="Calibri" w:hAnsi="Calibri" w:cstheme="minorHAnsi" w:hint="eastAsia"/>
          <w:i/>
          <w:sz w:val="18"/>
          <w:szCs w:val="18"/>
        </w:rPr>
        <w:t xml:space="preserve"> </w:t>
      </w:r>
      <w:r w:rsidRPr="00A23FA3">
        <w:rPr>
          <w:rFonts w:ascii="Calibri" w:hAnsi="Calibri" w:cstheme="minorHAnsi" w:hint="eastAsia"/>
          <w:i/>
          <w:sz w:val="18"/>
          <w:szCs w:val="18"/>
        </w:rPr>
        <w:t>回答</w:t>
      </w:r>
      <w:r w:rsidRPr="00A23FA3">
        <w:rPr>
          <w:rFonts w:ascii="Calibri" w:hAnsi="Calibri" w:cstheme="minorHAnsi" w:hint="eastAsia"/>
          <w:i/>
          <w:sz w:val="18"/>
          <w:szCs w:val="18"/>
        </w:rPr>
        <w:t>N/A</w:t>
      </w:r>
      <w:r w:rsidRPr="00A23FA3">
        <w:rPr>
          <w:rFonts w:ascii="Calibri" w:hAnsi="Calibri" w:cstheme="minorHAnsi" w:hint="eastAsia"/>
          <w:i/>
          <w:sz w:val="18"/>
          <w:szCs w:val="18"/>
        </w:rPr>
        <w:t>，在</w:t>
      </w:r>
      <w:r w:rsidRPr="00A23FA3">
        <w:rPr>
          <w:rFonts w:ascii="Calibri" w:hAnsi="Calibri" w:cstheme="minorHAnsi" w:hint="eastAsia"/>
          <w:i/>
          <w:sz w:val="18"/>
          <w:szCs w:val="18"/>
        </w:rPr>
        <w:t>comment</w:t>
      </w:r>
      <w:r w:rsidRPr="00A23FA3">
        <w:rPr>
          <w:rFonts w:ascii="Calibri" w:hAnsi="Calibri" w:cstheme="minorHAnsi" w:hint="eastAsia"/>
          <w:i/>
          <w:sz w:val="18"/>
          <w:szCs w:val="18"/>
        </w:rPr>
        <w:t>里写上‘</w:t>
      </w:r>
      <w:r w:rsidRPr="00A23FA3">
        <w:rPr>
          <w:rFonts w:ascii="Calibri" w:hAnsi="Calibri" w:cstheme="minorHAnsi" w:hint="eastAsia"/>
          <w:i/>
          <w:sz w:val="18"/>
          <w:szCs w:val="18"/>
        </w:rPr>
        <w:t>case by case</w:t>
      </w:r>
      <w:r w:rsidRPr="00A23FA3">
        <w:rPr>
          <w:rFonts w:ascii="Calibri" w:hAnsi="Calibri" w:cstheme="minorHAnsi" w:hint="eastAsia"/>
          <w:i/>
          <w:sz w:val="18"/>
          <w:szCs w:val="18"/>
        </w:rPr>
        <w:t>’</w:t>
      </w:r>
    </w:p>
    <w:p w14:paraId="3BCFE5A6" w14:textId="77777777" w:rsidR="00B17F52" w:rsidRPr="00A23FA3" w:rsidRDefault="00B17F52" w:rsidP="00B17F52">
      <w:pPr>
        <w:pStyle w:val="a0"/>
        <w:numPr>
          <w:ilvl w:val="0"/>
          <w:numId w:val="255"/>
        </w:numPr>
        <w:ind w:firstLineChars="0"/>
        <w:jc w:val="left"/>
        <w:rPr>
          <w:rFonts w:ascii="Calibri" w:hAnsi="Calibri" w:cstheme="minorHAnsi"/>
          <w:i/>
          <w:sz w:val="18"/>
          <w:szCs w:val="18"/>
        </w:rPr>
      </w:pPr>
      <w:r w:rsidRPr="00A23FA3">
        <w:rPr>
          <w:rFonts w:ascii="Calibri" w:hAnsi="Calibri" w:cstheme="minorHAnsi" w:hint="eastAsia"/>
          <w:i/>
          <w:sz w:val="18"/>
          <w:szCs w:val="18"/>
        </w:rPr>
        <w:t>去掉此条，在文档上传的地方添加一个‘</w:t>
      </w:r>
      <w:r w:rsidRPr="00A23FA3">
        <w:rPr>
          <w:rFonts w:ascii="Calibri" w:hAnsi="Calibri" w:cstheme="minorHAnsi" w:hint="eastAsia"/>
          <w:i/>
          <w:sz w:val="18"/>
          <w:szCs w:val="18"/>
        </w:rPr>
        <w:t>case by case form</w:t>
      </w:r>
      <w:r w:rsidRPr="00A23FA3">
        <w:rPr>
          <w:rFonts w:ascii="Calibri" w:hAnsi="Calibri" w:cstheme="minorHAnsi" w:hint="eastAsia"/>
          <w:i/>
          <w:sz w:val="18"/>
          <w:szCs w:val="18"/>
        </w:rPr>
        <w:t>’</w:t>
      </w:r>
    </w:p>
    <w:p w14:paraId="6718F5CD" w14:textId="2919C312" w:rsidR="000D49EE" w:rsidRPr="00A23FA3" w:rsidRDefault="000D49EE" w:rsidP="000D49EE">
      <w:pPr>
        <w:rPr>
          <w:ins w:id="4970" w:author="raye" w:date="2018-07-19T14:58:00Z"/>
        </w:rPr>
      </w:pPr>
    </w:p>
    <w:p w14:paraId="71FA6EE8" w14:textId="4B5E790E" w:rsidR="00B440F8" w:rsidRPr="00A23FA3" w:rsidRDefault="00B407E6">
      <w:pPr>
        <w:spacing w:afterLines="50" w:after="156"/>
        <w:rPr>
          <w:rFonts w:ascii="等线" w:eastAsia="等线" w:hAnsi="等线" w:cstheme="minorHAnsi"/>
          <w:b/>
          <w:i/>
          <w:szCs w:val="21"/>
          <w:shd w:val="clear" w:color="auto" w:fill="CCFFFF"/>
          <w:rPrChange w:id="4971" w:author="raye" w:date="2018-07-19T18:35:00Z">
            <w:rPr>
              <w:rFonts w:ascii="Calibri" w:hAnsi="Calibri" w:cstheme="minorHAnsi"/>
            </w:rPr>
          </w:rPrChange>
        </w:rPr>
      </w:pPr>
      <w:ins w:id="4972" w:author="raye" w:date="2018-07-19T15:01:00Z">
        <w:r w:rsidRPr="00A23FA3">
          <w:rPr>
            <w:rFonts w:ascii="等线" w:eastAsia="等线" w:hAnsi="等线" w:cs="Calibri"/>
            <w:b/>
            <w:i/>
            <w:szCs w:val="21"/>
            <w:shd w:val="clear" w:color="auto" w:fill="CCFFFF"/>
            <w:rPrChange w:id="4973" w:author="raye" w:date="2018-07-19T18:35:00Z">
              <w:rPr/>
            </w:rPrChange>
          </w:rPr>
          <w:t>A1. Has customer folder been created? (LC Issuance must create a customer folder before processing.)</w:t>
        </w:r>
      </w:ins>
    </w:p>
    <w:p w14:paraId="17C01224" w14:textId="4FF0928B" w:rsidR="00B440F8" w:rsidRPr="00A23FA3" w:rsidRDefault="00B407E6">
      <w:pPr>
        <w:spacing w:afterLines="50" w:after="156"/>
        <w:rPr>
          <w:ins w:id="4974" w:author="raye" w:date="2018-07-19T15:02:00Z"/>
          <w:rFonts w:ascii="等线" w:eastAsia="等线" w:hAnsi="等线" w:cstheme="minorHAnsi"/>
          <w:b/>
          <w:i/>
          <w:szCs w:val="21"/>
          <w:shd w:val="clear" w:color="auto" w:fill="CCFFFF"/>
          <w:rPrChange w:id="4975" w:author="raye" w:date="2018-07-20T09:45:00Z">
            <w:rPr>
              <w:ins w:id="4976" w:author="raye" w:date="2018-07-19T15:02:00Z"/>
              <w:rFonts w:ascii="Calibri" w:hAnsi="Calibri" w:cstheme="minorHAnsi"/>
              <w:sz w:val="24"/>
            </w:rPr>
          </w:rPrChange>
        </w:rPr>
      </w:pPr>
      <w:ins w:id="4977" w:author="raye" w:date="2018-07-19T15:01:00Z">
        <w:r w:rsidRPr="00A23FA3">
          <w:rPr>
            <w:rFonts w:ascii="等线" w:eastAsia="等线" w:hAnsi="等线" w:cstheme="minorHAnsi" w:hint="eastAsia"/>
            <w:b/>
            <w:i/>
            <w:szCs w:val="21"/>
            <w:shd w:val="clear" w:color="auto" w:fill="CCFFFF"/>
            <w:rPrChange w:id="4978" w:author="raye" w:date="2018-07-20T09:45:00Z">
              <w:rPr>
                <w:rFonts w:ascii="Calibri" w:hAnsi="Calibri" w:cstheme="minorHAnsi" w:hint="eastAsia"/>
                <w:sz w:val="24"/>
              </w:rPr>
            </w:rPrChange>
          </w:rPr>
          <w:t>客户文件夹是否已经创建（在申请信用证之前，必须要创建一个文件夹）</w:t>
        </w:r>
      </w:ins>
    </w:p>
    <w:p w14:paraId="29AF07D6" w14:textId="77777777" w:rsidR="00632691" w:rsidRPr="00A23FA3" w:rsidRDefault="00632691">
      <w:pPr>
        <w:pStyle w:val="a0"/>
        <w:numPr>
          <w:ilvl w:val="0"/>
          <w:numId w:val="223"/>
        </w:numPr>
        <w:spacing w:afterLines="50" w:after="156"/>
        <w:ind w:firstLineChars="0"/>
        <w:rPr>
          <w:ins w:id="4979" w:author="raye" w:date="2018-07-19T15:33:00Z"/>
          <w:rFonts w:ascii="等线" w:eastAsia="等线" w:hAnsi="等线" w:cstheme="minorHAnsi"/>
          <w:szCs w:val="21"/>
          <w:rPrChange w:id="4980" w:author="raye" w:date="2018-07-20T12:04:00Z">
            <w:rPr>
              <w:ins w:id="4981" w:author="raye" w:date="2018-07-19T15:33:00Z"/>
            </w:rPr>
          </w:rPrChange>
        </w:rPr>
        <w:pPrChange w:id="4982" w:author="raye" w:date="2018-07-20T12:05:00Z">
          <w:pPr>
            <w:spacing w:afterLines="50" w:after="156"/>
          </w:pPr>
        </w:pPrChange>
      </w:pPr>
      <w:ins w:id="4983" w:author="raye" w:date="2018-07-19T15:33:00Z">
        <w:r w:rsidRPr="00A23FA3">
          <w:rPr>
            <w:rFonts w:ascii="等线" w:eastAsia="等线" w:hAnsi="等线" w:cstheme="minorHAnsi"/>
            <w:szCs w:val="21"/>
            <w:rPrChange w:id="4984" w:author="raye" w:date="2018-07-20T12:04:00Z">
              <w:rPr/>
            </w:rPrChange>
          </w:rPr>
          <w:t>35</w:t>
        </w:r>
        <w:r w:rsidRPr="00A23FA3">
          <w:rPr>
            <w:rFonts w:ascii="等线" w:eastAsia="等线" w:hAnsi="等线" w:cstheme="minorHAnsi" w:hint="eastAsia"/>
            <w:szCs w:val="21"/>
            <w:rPrChange w:id="4985" w:author="raye" w:date="2018-07-20T12:04:00Z">
              <w:rPr>
                <w:rFonts w:hint="eastAsia"/>
              </w:rPr>
            </w:rPrChange>
          </w:rPr>
          <w:t>个问题答案</w:t>
        </w:r>
      </w:ins>
    </w:p>
    <w:p w14:paraId="5B32C3A6" w14:textId="49AA43F6" w:rsidR="00B407E6" w:rsidRPr="00A23FA3" w:rsidRDefault="00632691">
      <w:pPr>
        <w:pStyle w:val="a0"/>
        <w:spacing w:afterLines="50" w:after="156"/>
        <w:ind w:left="420" w:firstLineChars="0" w:firstLine="0"/>
        <w:rPr>
          <w:ins w:id="4986" w:author="raye" w:date="2018-07-19T15:21:00Z"/>
          <w:rFonts w:ascii="等线" w:eastAsia="等线" w:hAnsi="等线" w:cstheme="minorHAnsi"/>
          <w:szCs w:val="21"/>
          <w:rPrChange w:id="4987" w:author="raye" w:date="2018-07-19T18:35:00Z">
            <w:rPr>
              <w:ins w:id="4988" w:author="raye" w:date="2018-07-19T15:21:00Z"/>
              <w:rFonts w:ascii="Calibri" w:hAnsi="Calibri" w:cstheme="minorHAnsi"/>
              <w:sz w:val="24"/>
            </w:rPr>
          </w:rPrChange>
        </w:rPr>
        <w:pPrChange w:id="4989" w:author="raye" w:date="2018-07-20T12:05:00Z">
          <w:pPr>
            <w:spacing w:afterLines="50" w:after="156"/>
          </w:pPr>
        </w:pPrChange>
      </w:pPr>
      <w:ins w:id="4990" w:author="raye" w:date="2018-07-19T15:33:00Z">
        <w:r w:rsidRPr="00A23FA3">
          <w:rPr>
            <w:rFonts w:ascii="等线" w:eastAsia="等线" w:hAnsi="等线" w:cstheme="minorHAnsi"/>
            <w:szCs w:val="21"/>
          </w:rPr>
          <w:t>1</w:t>
        </w:r>
        <w:r w:rsidRPr="00A23FA3">
          <w:rPr>
            <w:rFonts w:ascii="等线" w:eastAsia="等线" w:hAnsi="等线" w:cstheme="minorHAnsi" w:hint="eastAsia"/>
            <w:szCs w:val="21"/>
          </w:rPr>
          <w:t>）</w:t>
        </w:r>
        <w:r w:rsidRPr="00A23FA3">
          <w:rPr>
            <w:rFonts w:ascii="等线" w:eastAsia="等线" w:hAnsi="等线" w:cstheme="minorHAnsi"/>
            <w:szCs w:val="21"/>
          </w:rPr>
          <w:t xml:space="preserve"> </w:t>
        </w:r>
      </w:ins>
      <w:ins w:id="4991" w:author="raye" w:date="2018-07-19T15:19:00Z">
        <w:r w:rsidR="004A25A2" w:rsidRPr="00A23FA3">
          <w:rPr>
            <w:rFonts w:ascii="等线" w:eastAsia="等线" w:hAnsi="等线" w:cstheme="minorHAnsi" w:hint="eastAsia"/>
            <w:szCs w:val="21"/>
            <w:rPrChange w:id="4992" w:author="raye" w:date="2018-07-19T18:35:00Z">
              <w:rPr>
                <w:rFonts w:ascii="Calibri" w:hAnsi="Calibri" w:cstheme="minorHAnsi" w:hint="eastAsia"/>
                <w:sz w:val="24"/>
              </w:rPr>
            </w:rPrChange>
          </w:rPr>
          <w:t>在创建</w:t>
        </w:r>
        <w:r w:rsidR="004A25A2" w:rsidRPr="00A23FA3">
          <w:rPr>
            <w:rFonts w:ascii="等线" w:eastAsia="等线" w:hAnsi="等线" w:cstheme="minorHAnsi"/>
            <w:szCs w:val="21"/>
            <w:rPrChange w:id="4993" w:author="raye" w:date="2018-07-19T18:35:00Z">
              <w:rPr>
                <w:rFonts w:ascii="Calibri" w:hAnsi="Calibri" w:cstheme="minorHAnsi"/>
                <w:sz w:val="24"/>
              </w:rPr>
            </w:rPrChange>
          </w:rPr>
          <w:t>CASE</w:t>
        </w:r>
        <w:r w:rsidR="004A25A2" w:rsidRPr="00A23FA3">
          <w:rPr>
            <w:rFonts w:ascii="等线" w:eastAsia="等线" w:hAnsi="等线" w:cstheme="minorHAnsi" w:hint="eastAsia"/>
            <w:szCs w:val="21"/>
            <w:rPrChange w:id="4994" w:author="raye" w:date="2018-07-19T18:35:00Z">
              <w:rPr>
                <w:rFonts w:ascii="Calibri" w:hAnsi="Calibri" w:cstheme="minorHAnsi" w:hint="eastAsia"/>
                <w:sz w:val="24"/>
              </w:rPr>
            </w:rPrChange>
          </w:rPr>
          <w:t>时会输入一个客</w:t>
        </w:r>
      </w:ins>
      <w:ins w:id="4995" w:author="raye" w:date="2018-07-19T15:20:00Z">
        <w:r w:rsidR="004A25A2" w:rsidRPr="00A23FA3">
          <w:rPr>
            <w:rFonts w:ascii="等线" w:eastAsia="等线" w:hAnsi="等线" w:cstheme="minorHAnsi" w:hint="eastAsia"/>
            <w:szCs w:val="21"/>
            <w:rPrChange w:id="4996" w:author="raye" w:date="2018-07-19T18:35:00Z">
              <w:rPr>
                <w:rFonts w:ascii="Calibri" w:hAnsi="Calibri" w:cstheme="minorHAnsi" w:hint="eastAsia"/>
                <w:sz w:val="24"/>
              </w:rPr>
            </w:rPrChange>
          </w:rPr>
          <w:t>户的</w:t>
        </w:r>
        <w:r w:rsidR="004A25A2" w:rsidRPr="00A23FA3">
          <w:rPr>
            <w:rFonts w:ascii="等线" w:eastAsia="等线" w:hAnsi="等线" w:cstheme="minorHAnsi"/>
            <w:szCs w:val="21"/>
            <w:rPrChange w:id="4997" w:author="raye" w:date="2018-07-19T18:35:00Z">
              <w:rPr>
                <w:rFonts w:ascii="Calibri" w:hAnsi="Calibri" w:cstheme="minorHAnsi"/>
                <w:sz w:val="24"/>
              </w:rPr>
            </w:rPrChange>
          </w:rPr>
          <w:t>ID</w:t>
        </w:r>
        <w:r w:rsidR="004A25A2" w:rsidRPr="00A23FA3">
          <w:rPr>
            <w:rFonts w:ascii="等线" w:eastAsia="等线" w:hAnsi="等线" w:cstheme="minorHAnsi" w:hint="eastAsia"/>
            <w:szCs w:val="21"/>
            <w:rPrChange w:id="4998" w:author="raye" w:date="2018-07-19T18:35:00Z">
              <w:rPr>
                <w:rFonts w:ascii="Calibri" w:hAnsi="Calibri" w:cstheme="minorHAnsi" w:hint="eastAsia"/>
                <w:sz w:val="24"/>
              </w:rPr>
            </w:rPrChange>
          </w:rPr>
          <w:t>，</w:t>
        </w:r>
        <w:r w:rsidR="004A25A2" w:rsidRPr="00A23FA3">
          <w:rPr>
            <w:rFonts w:ascii="等线" w:eastAsia="等线" w:hAnsi="等线" w:cstheme="minorHAnsi"/>
            <w:szCs w:val="21"/>
            <w:rPrChange w:id="4999" w:author="raye" w:date="2018-07-19T18:35:00Z">
              <w:rPr>
                <w:rFonts w:ascii="Calibri" w:hAnsi="Calibri" w:cstheme="minorHAnsi"/>
                <w:sz w:val="24"/>
              </w:rPr>
            </w:rPrChange>
          </w:rPr>
          <w:t>Admin</w:t>
        </w:r>
        <w:r w:rsidR="004A25A2" w:rsidRPr="00A23FA3">
          <w:rPr>
            <w:rFonts w:ascii="等线" w:eastAsia="等线" w:hAnsi="等线" w:cstheme="minorHAnsi" w:hint="eastAsia"/>
            <w:szCs w:val="21"/>
            <w:rPrChange w:id="5000" w:author="raye" w:date="2018-07-19T18:35:00Z">
              <w:rPr>
                <w:rFonts w:ascii="Calibri" w:hAnsi="Calibri" w:cstheme="minorHAnsi" w:hint="eastAsia"/>
                <w:sz w:val="24"/>
              </w:rPr>
            </w:rPrChange>
          </w:rPr>
          <w:t>那里有一个客户列表管理</w:t>
        </w:r>
        <w:r w:rsidR="004A25A2" w:rsidRPr="00A23FA3">
          <w:rPr>
            <w:rFonts w:ascii="等线" w:eastAsia="等线" w:hAnsi="等线" w:cstheme="minorHAnsi"/>
            <w:szCs w:val="21"/>
            <w:rPrChange w:id="5001" w:author="raye" w:date="2018-07-19T18:35:00Z">
              <w:rPr>
                <w:rFonts w:ascii="Calibri" w:hAnsi="Calibri" w:cstheme="minorHAnsi"/>
                <w:sz w:val="24"/>
              </w:rPr>
            </w:rPrChange>
          </w:rPr>
          <w:t xml:space="preserve">Customer list of branches, </w:t>
        </w:r>
        <w:r w:rsidR="004A25A2" w:rsidRPr="00A23FA3">
          <w:rPr>
            <w:rFonts w:ascii="等线" w:eastAsia="等线" w:hAnsi="等线" w:cstheme="minorHAnsi" w:hint="eastAsia"/>
            <w:szCs w:val="21"/>
            <w:rPrChange w:id="5002" w:author="raye" w:date="2018-07-19T18:35:00Z">
              <w:rPr>
                <w:rFonts w:ascii="Calibri" w:hAnsi="Calibri" w:cstheme="minorHAnsi" w:hint="eastAsia"/>
                <w:sz w:val="24"/>
              </w:rPr>
            </w:rPrChange>
          </w:rPr>
          <w:t>用客户的</w:t>
        </w:r>
        <w:r w:rsidR="004A25A2" w:rsidRPr="00A23FA3">
          <w:rPr>
            <w:rFonts w:ascii="等线" w:eastAsia="等线" w:hAnsi="等线" w:cstheme="minorHAnsi"/>
            <w:szCs w:val="21"/>
            <w:rPrChange w:id="5003" w:author="raye" w:date="2018-07-19T18:35:00Z">
              <w:rPr>
                <w:rFonts w:ascii="Calibri" w:hAnsi="Calibri" w:cstheme="minorHAnsi"/>
                <w:sz w:val="24"/>
              </w:rPr>
            </w:rPrChange>
          </w:rPr>
          <w:t>ID</w:t>
        </w:r>
        <w:r w:rsidR="004A25A2" w:rsidRPr="00A23FA3">
          <w:rPr>
            <w:rFonts w:ascii="等线" w:eastAsia="等线" w:hAnsi="等线" w:cstheme="minorHAnsi" w:hint="eastAsia"/>
            <w:szCs w:val="21"/>
            <w:rPrChange w:id="5004" w:author="raye" w:date="2018-07-19T18:35:00Z">
              <w:rPr>
                <w:rFonts w:ascii="Calibri" w:hAnsi="Calibri" w:cstheme="minorHAnsi" w:hint="eastAsia"/>
                <w:sz w:val="24"/>
              </w:rPr>
            </w:rPrChange>
          </w:rPr>
          <w:t>到那里面去对，如果能</w:t>
        </w:r>
      </w:ins>
      <w:ins w:id="5005" w:author="raye" w:date="2018-07-19T15:21:00Z">
        <w:r w:rsidR="004A25A2" w:rsidRPr="00A23FA3">
          <w:rPr>
            <w:rFonts w:ascii="等线" w:eastAsia="等线" w:hAnsi="等线" w:cstheme="minorHAnsi" w:hint="eastAsia"/>
            <w:szCs w:val="21"/>
            <w:rPrChange w:id="5006" w:author="raye" w:date="2018-07-19T18:35:00Z">
              <w:rPr>
                <w:rFonts w:ascii="Calibri" w:hAnsi="Calibri" w:cstheme="minorHAnsi" w:hint="eastAsia"/>
                <w:sz w:val="24"/>
              </w:rPr>
            </w:rPrChange>
          </w:rPr>
          <w:t>找到该客户</w:t>
        </w:r>
        <w:r w:rsidR="004A25A2" w:rsidRPr="00A23FA3">
          <w:rPr>
            <w:rFonts w:ascii="等线" w:eastAsia="等线" w:hAnsi="等线" w:cstheme="minorHAnsi"/>
            <w:szCs w:val="21"/>
            <w:rPrChange w:id="5007" w:author="raye" w:date="2018-07-19T18:35:00Z">
              <w:rPr>
                <w:rFonts w:ascii="Calibri" w:hAnsi="Calibri" w:cstheme="minorHAnsi"/>
                <w:sz w:val="24"/>
              </w:rPr>
            </w:rPrChange>
          </w:rPr>
          <w:t>ID</w:t>
        </w:r>
        <w:r w:rsidR="004A25A2" w:rsidRPr="00A23FA3">
          <w:rPr>
            <w:rFonts w:ascii="等线" w:eastAsia="等线" w:hAnsi="等线" w:cstheme="minorHAnsi" w:hint="eastAsia"/>
            <w:szCs w:val="21"/>
            <w:rPrChange w:id="5008" w:author="raye" w:date="2018-07-19T18:35:00Z">
              <w:rPr>
                <w:rFonts w:ascii="Calibri" w:hAnsi="Calibri" w:cstheme="minorHAnsi" w:hint="eastAsia"/>
                <w:sz w:val="24"/>
              </w:rPr>
            </w:rPrChange>
          </w:rPr>
          <w:t>，则说明客户文件夹已经创建。答案回答</w:t>
        </w:r>
        <w:r w:rsidR="004A25A2" w:rsidRPr="00A23FA3">
          <w:rPr>
            <w:rFonts w:ascii="等线" w:eastAsia="等线" w:hAnsi="等线" w:cstheme="minorHAnsi"/>
            <w:szCs w:val="21"/>
            <w:rPrChange w:id="5009" w:author="raye" w:date="2018-07-19T18:35:00Z">
              <w:rPr>
                <w:rFonts w:ascii="Calibri" w:hAnsi="Calibri" w:cstheme="minorHAnsi"/>
                <w:sz w:val="24"/>
              </w:rPr>
            </w:rPrChange>
          </w:rPr>
          <w:t>Y</w:t>
        </w:r>
      </w:ins>
    </w:p>
    <w:p w14:paraId="52657C41" w14:textId="2373BF93" w:rsidR="00B17F52" w:rsidRPr="00A23FA3" w:rsidRDefault="00632691">
      <w:pPr>
        <w:pStyle w:val="a0"/>
        <w:spacing w:afterLines="50" w:after="156"/>
        <w:ind w:left="420" w:firstLineChars="0" w:firstLine="0"/>
        <w:rPr>
          <w:rFonts w:ascii="等线" w:eastAsia="等线" w:hAnsi="等线" w:cstheme="minorHAnsi"/>
          <w:szCs w:val="21"/>
        </w:rPr>
        <w:pPrChange w:id="5010" w:author="raye" w:date="2018-07-20T12:05:00Z">
          <w:pPr>
            <w:spacing w:afterLines="50" w:after="156"/>
          </w:pPr>
        </w:pPrChange>
      </w:pPr>
      <w:ins w:id="5011" w:author="raye" w:date="2018-07-19T15:33:00Z">
        <w:r w:rsidRPr="00A23FA3">
          <w:rPr>
            <w:rFonts w:ascii="等线" w:eastAsia="等线" w:hAnsi="等线" w:cstheme="minorHAnsi"/>
            <w:szCs w:val="21"/>
          </w:rPr>
          <w:t xml:space="preserve">2） </w:t>
        </w:r>
      </w:ins>
      <w:ins w:id="5012" w:author="raye" w:date="2018-07-19T15:21:00Z">
        <w:r w:rsidR="004A25A2" w:rsidRPr="00A23FA3">
          <w:rPr>
            <w:rFonts w:ascii="等线" w:eastAsia="等线" w:hAnsi="等线" w:cstheme="minorHAnsi" w:hint="eastAsia"/>
            <w:szCs w:val="21"/>
            <w:rPrChange w:id="5013" w:author="raye" w:date="2018-07-19T18:35:00Z">
              <w:rPr>
                <w:rFonts w:ascii="Calibri" w:hAnsi="Calibri" w:cstheme="minorHAnsi" w:hint="eastAsia"/>
                <w:sz w:val="24"/>
              </w:rPr>
            </w:rPrChange>
          </w:rPr>
          <w:t>如果没有找到该客户</w:t>
        </w:r>
        <w:r w:rsidR="004A25A2" w:rsidRPr="00A23FA3">
          <w:rPr>
            <w:rFonts w:ascii="等线" w:eastAsia="等线" w:hAnsi="等线" w:cstheme="minorHAnsi"/>
            <w:szCs w:val="21"/>
            <w:rPrChange w:id="5014" w:author="raye" w:date="2018-07-19T18:35:00Z">
              <w:rPr>
                <w:rFonts w:ascii="Calibri" w:hAnsi="Calibri" w:cstheme="minorHAnsi"/>
                <w:sz w:val="24"/>
              </w:rPr>
            </w:rPrChange>
          </w:rPr>
          <w:t>ID</w:t>
        </w:r>
        <w:r w:rsidR="004A25A2" w:rsidRPr="00A23FA3">
          <w:rPr>
            <w:rFonts w:ascii="等线" w:eastAsia="等线" w:hAnsi="等线" w:cstheme="minorHAnsi" w:hint="eastAsia"/>
            <w:szCs w:val="21"/>
            <w:rPrChange w:id="5015" w:author="raye" w:date="2018-07-19T18:35:00Z">
              <w:rPr>
                <w:rFonts w:ascii="Calibri" w:hAnsi="Calibri" w:cstheme="minorHAnsi" w:hint="eastAsia"/>
                <w:sz w:val="24"/>
              </w:rPr>
            </w:rPrChange>
          </w:rPr>
          <w:t>，则答案回答</w:t>
        </w:r>
        <w:r w:rsidR="004A25A2" w:rsidRPr="00A23FA3">
          <w:rPr>
            <w:rFonts w:ascii="等线" w:eastAsia="等线" w:hAnsi="等线" w:cstheme="minorHAnsi"/>
            <w:szCs w:val="21"/>
            <w:rPrChange w:id="5016" w:author="raye" w:date="2018-07-19T18:35:00Z">
              <w:rPr>
                <w:rFonts w:ascii="Calibri" w:hAnsi="Calibri" w:cstheme="minorHAnsi"/>
                <w:sz w:val="24"/>
              </w:rPr>
            </w:rPrChange>
          </w:rPr>
          <w:t>N/A</w:t>
        </w:r>
      </w:ins>
      <w:ins w:id="5017" w:author="raye" w:date="2018-07-19T15:23:00Z">
        <w:r w:rsidRPr="00A23FA3">
          <w:rPr>
            <w:rFonts w:ascii="等线" w:eastAsia="等线" w:hAnsi="等线" w:cstheme="minorHAnsi" w:hint="eastAsia"/>
            <w:szCs w:val="21"/>
            <w:rPrChange w:id="5018" w:author="raye" w:date="2018-07-19T18:35:00Z">
              <w:rPr>
                <w:rFonts w:ascii="Calibri" w:hAnsi="Calibri" w:cstheme="minorHAnsi" w:hint="eastAsia"/>
                <w:sz w:val="24"/>
              </w:rPr>
            </w:rPrChange>
          </w:rPr>
          <w:t>，</w:t>
        </w:r>
      </w:ins>
      <w:r w:rsidR="00B17F52" w:rsidRPr="00A23FA3">
        <w:rPr>
          <w:rFonts w:ascii="Calibri" w:hAnsi="Calibri" w:cstheme="minorHAnsi" w:hint="eastAsia"/>
          <w:i/>
          <w:sz w:val="18"/>
          <w:szCs w:val="18"/>
        </w:rPr>
        <w:t>在</w:t>
      </w:r>
      <w:r w:rsidR="00B17F52" w:rsidRPr="00A23FA3">
        <w:rPr>
          <w:rFonts w:ascii="Calibri" w:hAnsi="Calibri" w:cstheme="minorHAnsi" w:hint="eastAsia"/>
          <w:i/>
          <w:sz w:val="18"/>
          <w:szCs w:val="18"/>
        </w:rPr>
        <w:t>comment</w:t>
      </w:r>
      <w:r w:rsidR="00B17F52" w:rsidRPr="00A23FA3">
        <w:rPr>
          <w:rFonts w:ascii="Calibri" w:hAnsi="Calibri" w:cstheme="minorHAnsi" w:hint="eastAsia"/>
          <w:i/>
          <w:sz w:val="18"/>
          <w:szCs w:val="18"/>
        </w:rPr>
        <w:t>里写上‘</w:t>
      </w:r>
      <w:r w:rsidR="00B17F52" w:rsidRPr="00A23FA3">
        <w:rPr>
          <w:rFonts w:ascii="Calibri" w:hAnsi="Calibri" w:cstheme="minorHAnsi" w:hint="eastAsia"/>
          <w:i/>
          <w:sz w:val="18"/>
          <w:szCs w:val="18"/>
        </w:rPr>
        <w:t>case by case</w:t>
      </w:r>
      <w:r w:rsidR="00B17F52" w:rsidRPr="00A23FA3">
        <w:rPr>
          <w:rFonts w:ascii="Calibri" w:hAnsi="Calibri" w:cstheme="minorHAnsi" w:hint="eastAsia"/>
          <w:i/>
          <w:sz w:val="18"/>
          <w:szCs w:val="18"/>
        </w:rPr>
        <w:t>’</w:t>
      </w:r>
    </w:p>
    <w:p w14:paraId="034E9758" w14:textId="307A8763" w:rsidR="00632691" w:rsidRPr="00A23FA3" w:rsidRDefault="00632691">
      <w:pPr>
        <w:pStyle w:val="a0"/>
        <w:numPr>
          <w:ilvl w:val="0"/>
          <w:numId w:val="223"/>
        </w:numPr>
        <w:spacing w:afterLines="50" w:after="156"/>
        <w:ind w:firstLineChars="0"/>
        <w:rPr>
          <w:ins w:id="5019" w:author="raye" w:date="2018-07-19T15:27:00Z"/>
          <w:rFonts w:ascii="等线" w:eastAsia="等线" w:hAnsi="等线" w:cstheme="minorHAnsi"/>
          <w:szCs w:val="21"/>
          <w:rPrChange w:id="5020" w:author="raye" w:date="2018-07-19T18:35:00Z">
            <w:rPr>
              <w:ins w:id="5021" w:author="raye" w:date="2018-07-19T15:27:00Z"/>
              <w:rFonts w:ascii="Calibri" w:hAnsi="Calibri" w:cstheme="minorHAnsi"/>
              <w:kern w:val="0"/>
              <w:szCs w:val="24"/>
            </w:rPr>
          </w:rPrChange>
        </w:rPr>
        <w:pPrChange w:id="5022" w:author="raye" w:date="2018-07-20T12:05:00Z">
          <w:pPr>
            <w:spacing w:afterLines="50" w:after="156"/>
          </w:pPr>
        </w:pPrChange>
      </w:pPr>
      <w:ins w:id="5023" w:author="raye" w:date="2018-07-19T15:33:00Z">
        <w:r w:rsidRPr="00A23FA3">
          <w:rPr>
            <w:rFonts w:ascii="等线" w:eastAsia="等线" w:hAnsi="等线" w:cstheme="minorHAnsi" w:hint="eastAsia"/>
            <w:szCs w:val="21"/>
            <w:rPrChange w:id="5024" w:author="raye" w:date="2018-07-20T12:05:00Z">
              <w:rPr>
                <w:rFonts w:ascii="Calibri" w:hAnsi="Calibri" w:cstheme="minorHAnsi" w:hint="eastAsia"/>
                <w:kern w:val="0"/>
                <w:szCs w:val="24"/>
              </w:rPr>
            </w:rPrChange>
          </w:rPr>
          <w:t>证据，</w:t>
        </w:r>
      </w:ins>
      <w:ins w:id="5025" w:author="raye" w:date="2018-07-19T15:26:00Z">
        <w:r w:rsidRPr="00A23FA3">
          <w:rPr>
            <w:rFonts w:ascii="等线" w:eastAsia="等线" w:hAnsi="等线" w:cstheme="minorHAnsi"/>
            <w:szCs w:val="21"/>
            <w:rPrChange w:id="5026" w:author="raye" w:date="2018-07-20T12:05:00Z">
              <w:rPr>
                <w:rFonts w:ascii="Calibri" w:hAnsi="Calibri" w:cstheme="minorHAnsi"/>
                <w:kern w:val="0"/>
                <w:szCs w:val="24"/>
              </w:rPr>
            </w:rPrChange>
          </w:rPr>
          <w:t>A1</w:t>
        </w:r>
      </w:ins>
      <w:ins w:id="5027" w:author="raye" w:date="2018-07-19T15:27:00Z">
        <w:r w:rsidRPr="00A23FA3">
          <w:rPr>
            <w:rFonts w:ascii="等线" w:eastAsia="等线" w:hAnsi="等线" w:cstheme="minorHAnsi" w:hint="eastAsia"/>
            <w:szCs w:val="21"/>
            <w:rPrChange w:id="5028" w:author="raye" w:date="2018-07-20T12:05:00Z">
              <w:rPr>
                <w:rFonts w:ascii="Calibri" w:hAnsi="Calibri" w:cstheme="minorHAnsi" w:hint="eastAsia"/>
                <w:kern w:val="0"/>
                <w:szCs w:val="24"/>
              </w:rPr>
            </w:rPrChange>
          </w:rPr>
          <w:t>没有系统获取的证据</w:t>
        </w:r>
      </w:ins>
    </w:p>
    <w:p w14:paraId="3CC8DD4A" w14:textId="41FA60AC" w:rsidR="00632691" w:rsidRPr="00A23FA3" w:rsidRDefault="00632691">
      <w:pPr>
        <w:spacing w:afterLines="50" w:after="156"/>
        <w:rPr>
          <w:rFonts w:ascii="等线" w:eastAsia="等线" w:hAnsi="等线" w:cstheme="minorHAnsi"/>
          <w:i/>
          <w:szCs w:val="21"/>
        </w:rPr>
      </w:pPr>
    </w:p>
    <w:p w14:paraId="3D5B8F16" w14:textId="714E95BE" w:rsidR="00B17F52" w:rsidRPr="00A23FA3" w:rsidRDefault="00B17F52">
      <w:pPr>
        <w:spacing w:afterLines="50" w:after="156"/>
        <w:rPr>
          <w:rFonts w:ascii="Calibri" w:hAnsi="Calibri" w:cstheme="minorHAnsi"/>
          <w:i/>
          <w:sz w:val="24"/>
          <w:szCs w:val="24"/>
          <w:shd w:val="clear" w:color="auto" w:fill="FFFFFF" w:themeFill="background1"/>
        </w:rPr>
      </w:pPr>
      <w:r w:rsidRPr="00A23FA3">
        <w:rPr>
          <w:rFonts w:ascii="Calibri" w:hAnsi="Calibri" w:cstheme="minorHAnsi"/>
          <w:i/>
          <w:sz w:val="24"/>
          <w:szCs w:val="24"/>
          <w:shd w:val="clear" w:color="auto" w:fill="FFFFFF" w:themeFill="background1"/>
        </w:rPr>
        <w:t>A2. If customer folder is created, is this transaction consistent with customer’s anticipated activity? (Transactions that are not consistent with customer’s anticipated activity require an investigation and potential updates to the customer folder before processing).</w:t>
      </w:r>
    </w:p>
    <w:p w14:paraId="51AD7F61"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07FC7D50"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answer “blank”</w:t>
      </w:r>
    </w:p>
    <w:p w14:paraId="7C602E11" w14:textId="77777777" w:rsidR="00B17F52" w:rsidRPr="00A23FA3" w:rsidRDefault="00B17F52" w:rsidP="00B17F52">
      <w:pPr>
        <w:jc w:val="left"/>
        <w:rPr>
          <w:rFonts w:ascii="Calibri" w:hAnsi="Calibri" w:cstheme="minorHAnsi"/>
          <w:i/>
          <w:sz w:val="18"/>
          <w:szCs w:val="18"/>
          <w:u w:val="single"/>
        </w:rPr>
      </w:pPr>
      <w:r w:rsidRPr="00A23FA3">
        <w:rPr>
          <w:rFonts w:ascii="Calibri" w:hAnsi="Calibri" w:cstheme="minorHAnsi"/>
          <w:i/>
          <w:sz w:val="18"/>
          <w:szCs w:val="18"/>
          <w:u w:val="single"/>
        </w:rPr>
        <w:t>Evidence:</w:t>
      </w:r>
    </w:p>
    <w:p w14:paraId="10D4315F"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rPr>
        <w:t>1. An excel that contains the customer information:</w:t>
      </w:r>
    </w:p>
    <w:p w14:paraId="3776D245"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lastRenderedPageBreak/>
        <w:t>Anticipated activity of the client (Client ID) (from Customer List)</w:t>
      </w:r>
    </w:p>
    <w:p w14:paraId="646D62DA"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Volume of the client (from Customer List)</w:t>
      </w:r>
    </w:p>
    <w:p w14:paraId="53763177" w14:textId="77777777" w:rsidR="00B17F52" w:rsidRPr="00A23FA3" w:rsidRDefault="00B17F52" w:rsidP="00B17F52">
      <w:pPr>
        <w:jc w:val="left"/>
        <w:rPr>
          <w:rFonts w:ascii="Calibri" w:hAnsi="Calibri" w:cstheme="minorHAnsi"/>
          <w:i/>
          <w:sz w:val="18"/>
          <w:szCs w:val="18"/>
        </w:rPr>
      </w:pPr>
      <w:r w:rsidRPr="00A23FA3">
        <w:rPr>
          <w:rFonts w:ascii="Calibri" w:hAnsi="Calibri" w:cstheme="minorHAnsi"/>
          <w:i/>
          <w:sz w:val="18"/>
          <w:szCs w:val="18"/>
        </w:rPr>
        <w:t>2. An excel that contains the T24 results:</w:t>
      </w:r>
    </w:p>
    <w:p w14:paraId="78548E20"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If case type is "LC Export": Return Goods description, currency, amount, id, old lc number, Presenter_Cust_Name, Presenter_Cust_ID, applicant, applicant number, and country of origin for each transaction in T24. (see T24 matching table)</w:t>
      </w:r>
    </w:p>
    <w:p w14:paraId="5EDD510B"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If case type is “Factoring, Short Term Financing, Forfeiting/Riosk Participation, Unfunded Factoring &amp; Unfunded Risk Participation”:   Return BOC Ref No., Customer ID, Name of Borrower/Obligor/Limit Party, Goods Description, Currency, Transaction Amount and Country of Origin for each transaction in T24.</w:t>
      </w:r>
    </w:p>
    <w:p w14:paraId="6B7AF0BB"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Otherwise: Return Goods description, currency, amount, id, old lc number, beneficiary, beneficiary number, applicant, applicant number, and country of origin for each transaction in T24. (see T24 matching table)</w:t>
      </w:r>
    </w:p>
    <w:p w14:paraId="667218B0" w14:textId="77777777" w:rsidR="00B17F52" w:rsidRPr="00A23FA3" w:rsidRDefault="00B17F52" w:rsidP="00B17F52">
      <w:pPr>
        <w:pStyle w:val="a0"/>
        <w:ind w:left="545" w:firstLineChars="0" w:firstLine="0"/>
        <w:jc w:val="left"/>
        <w:rPr>
          <w:rFonts w:ascii="Calibri" w:hAnsi="Calibri" w:cstheme="minorHAnsi"/>
          <w:i/>
          <w:sz w:val="18"/>
          <w:szCs w:val="18"/>
        </w:rPr>
      </w:pPr>
      <w:r w:rsidRPr="00A23FA3">
        <w:rPr>
          <w:rFonts w:ascii="Calibri" w:hAnsi="Calibri" w:cstheme="minorHAnsi"/>
          <w:i/>
          <w:sz w:val="18"/>
          <w:szCs w:val="18"/>
        </w:rPr>
        <w:t>The date range is 1 year (currentDate - caseDate=1 year).</w:t>
      </w:r>
    </w:p>
    <w:p w14:paraId="422A015D" w14:textId="77777777" w:rsidR="00B17F52" w:rsidRPr="00A23FA3" w:rsidRDefault="00B17F52" w:rsidP="00B17F52">
      <w:pPr>
        <w:pStyle w:val="a0"/>
        <w:numPr>
          <w:ilvl w:val="1"/>
          <w:numId w:val="17"/>
        </w:numPr>
        <w:ind w:firstLineChars="0"/>
        <w:jc w:val="left"/>
        <w:rPr>
          <w:rFonts w:ascii="Calibri" w:hAnsi="Calibri" w:cstheme="minorHAnsi"/>
          <w:i/>
          <w:sz w:val="18"/>
          <w:szCs w:val="18"/>
        </w:rPr>
      </w:pPr>
      <w:r w:rsidRPr="00A23FA3">
        <w:rPr>
          <w:rFonts w:ascii="Calibri" w:hAnsi="Calibri" w:cstheme="minorHAnsi"/>
          <w:i/>
          <w:sz w:val="18"/>
          <w:szCs w:val="18"/>
        </w:rPr>
        <w:t>If case type is “LC Export” or “LC Import Drawing” ,search multi_drawings and  (caseDate=doc_receive_date)</w:t>
      </w:r>
    </w:p>
    <w:p w14:paraId="60831610" w14:textId="77777777" w:rsidR="00B17F52" w:rsidRPr="00A23FA3" w:rsidRDefault="00B17F52" w:rsidP="00B17F52">
      <w:pPr>
        <w:pStyle w:val="a0"/>
        <w:numPr>
          <w:ilvl w:val="1"/>
          <w:numId w:val="17"/>
        </w:numPr>
        <w:ind w:firstLineChars="0"/>
        <w:jc w:val="left"/>
        <w:rPr>
          <w:rFonts w:ascii="Calibri" w:hAnsi="Calibri" w:cstheme="minorHAnsi"/>
          <w:i/>
          <w:sz w:val="18"/>
          <w:szCs w:val="18"/>
        </w:rPr>
      </w:pPr>
      <w:r w:rsidRPr="00A23FA3">
        <w:rPr>
          <w:rFonts w:ascii="Calibri" w:hAnsi="Calibri" w:cstheme="minorHAnsi"/>
          <w:i/>
          <w:sz w:val="18"/>
          <w:szCs w:val="18"/>
        </w:rPr>
        <w:t>Otherwise search multi_lc and (caseDate=issue_date) and for applicant/beneficiary, only the contexts before “]” are acquired</w:t>
      </w:r>
    </w:p>
    <w:p w14:paraId="1FF25661"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T24.multi_lc.CON_CUS_LINK(Applicant Number) = Client ID</w:t>
      </w:r>
    </w:p>
    <w:p w14:paraId="2EE896AA" w14:textId="77777777" w:rsidR="00B17F52" w:rsidRPr="00A23FA3" w:rsidRDefault="00B17F52" w:rsidP="00B17F52">
      <w:pPr>
        <w:pStyle w:val="a0"/>
        <w:numPr>
          <w:ilvl w:val="0"/>
          <w:numId w:val="17"/>
        </w:numPr>
        <w:ind w:left="545" w:firstLineChars="0" w:hanging="283"/>
        <w:jc w:val="left"/>
        <w:rPr>
          <w:rFonts w:ascii="Calibri" w:hAnsi="Calibri" w:cstheme="minorHAnsi"/>
          <w:i/>
          <w:strike/>
          <w:sz w:val="18"/>
          <w:szCs w:val="18"/>
        </w:rPr>
      </w:pPr>
      <w:r w:rsidRPr="00A23FA3">
        <w:rPr>
          <w:rFonts w:ascii="Calibri" w:hAnsi="Calibri" w:cstheme="minorHAnsi"/>
          <w:i/>
          <w:strike/>
          <w:sz w:val="18"/>
          <w:szCs w:val="18"/>
        </w:rPr>
        <w:t>Branch separate</w:t>
      </w:r>
    </w:p>
    <w:p w14:paraId="2BE8BFEA" w14:textId="77777777" w:rsidR="00B17F52" w:rsidRPr="00A23FA3" w:rsidRDefault="00B17F52" w:rsidP="00B17F52">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If case type is “Factoring, Short Term Financing, Forfeiting/Riosk Participation, Unfunded Factoring &amp; Unfunded Risk Participation”:   Search T24 “Supply Chain Finance Menu”.</w:t>
      </w:r>
    </w:p>
    <w:p w14:paraId="48FF87E8" w14:textId="77777777" w:rsidR="00B17F52" w:rsidRPr="00A23FA3" w:rsidRDefault="00B17F52" w:rsidP="00B17F52">
      <w:pPr>
        <w:jc w:val="left"/>
        <w:rPr>
          <w:rFonts w:ascii="Calibri" w:hAnsi="Calibri" w:cstheme="minorHAnsi"/>
          <w:i/>
          <w:szCs w:val="21"/>
        </w:rPr>
      </w:pPr>
      <w:r w:rsidRPr="00A23FA3">
        <w:rPr>
          <w:rFonts w:ascii="Calibri" w:hAnsi="Calibri" w:cstheme="minorHAnsi" w:hint="eastAsia"/>
          <w:i/>
          <w:szCs w:val="21"/>
        </w:rPr>
        <w:t>证据：</w:t>
      </w:r>
    </w:p>
    <w:p w14:paraId="0E0DA035" w14:textId="77777777" w:rsidR="00B17F52" w:rsidRPr="00A23FA3" w:rsidRDefault="00B17F52" w:rsidP="00B17F52">
      <w:pPr>
        <w:pStyle w:val="a0"/>
        <w:numPr>
          <w:ilvl w:val="0"/>
          <w:numId w:val="256"/>
        </w:numPr>
        <w:ind w:firstLineChars="0"/>
        <w:jc w:val="left"/>
        <w:rPr>
          <w:rFonts w:ascii="Calibri" w:hAnsi="Calibri" w:cstheme="minorHAnsi"/>
          <w:i/>
          <w:szCs w:val="21"/>
        </w:rPr>
      </w:pPr>
      <w:r w:rsidRPr="00A23FA3">
        <w:rPr>
          <w:rFonts w:ascii="Calibri" w:hAnsi="Calibri" w:cstheme="minorHAnsi"/>
          <w:i/>
          <w:szCs w:val="21"/>
        </w:rPr>
        <w:t>E</w:t>
      </w:r>
      <w:r w:rsidRPr="00A23FA3">
        <w:rPr>
          <w:rFonts w:ascii="Calibri" w:hAnsi="Calibri" w:cstheme="minorHAnsi" w:hint="eastAsia"/>
          <w:i/>
          <w:szCs w:val="21"/>
        </w:rPr>
        <w:t>xcel</w:t>
      </w:r>
    </w:p>
    <w:p w14:paraId="3BC7CB53" w14:textId="77777777" w:rsidR="00B17F52" w:rsidRPr="00A23FA3" w:rsidRDefault="00B17F52" w:rsidP="00B17F52">
      <w:pPr>
        <w:pStyle w:val="a0"/>
        <w:numPr>
          <w:ilvl w:val="0"/>
          <w:numId w:val="258"/>
        </w:numPr>
        <w:ind w:firstLineChars="0"/>
        <w:jc w:val="left"/>
        <w:rPr>
          <w:rFonts w:ascii="Calibri" w:hAnsi="Calibri" w:cstheme="minorHAnsi"/>
          <w:i/>
          <w:szCs w:val="21"/>
        </w:rPr>
      </w:pPr>
      <w:r w:rsidRPr="00A23FA3">
        <w:rPr>
          <w:rFonts w:ascii="Calibri" w:hAnsi="Calibri" w:cstheme="minorHAnsi" w:hint="eastAsia"/>
          <w:i/>
          <w:szCs w:val="21"/>
        </w:rPr>
        <w:t>客户信息</w:t>
      </w:r>
      <w:r w:rsidRPr="00A23FA3">
        <w:rPr>
          <w:rFonts w:ascii="Calibri" w:hAnsi="Calibri" w:cstheme="minorHAnsi" w:hint="eastAsia"/>
          <w:i/>
          <w:szCs w:val="21"/>
        </w:rPr>
        <w:t>from T24</w:t>
      </w:r>
    </w:p>
    <w:p w14:paraId="7AD00039" w14:textId="77777777" w:rsidR="00B17F52" w:rsidRPr="00A23FA3" w:rsidRDefault="00B17F52" w:rsidP="00B17F52">
      <w:pPr>
        <w:pStyle w:val="a0"/>
        <w:numPr>
          <w:ilvl w:val="0"/>
          <w:numId w:val="258"/>
        </w:numPr>
        <w:ind w:firstLineChars="0"/>
        <w:jc w:val="left"/>
        <w:rPr>
          <w:rFonts w:ascii="Calibri" w:hAnsi="Calibri" w:cstheme="minorHAnsi"/>
          <w:i/>
          <w:szCs w:val="21"/>
        </w:rPr>
      </w:pPr>
      <w:r w:rsidRPr="00A23FA3">
        <w:rPr>
          <w:rFonts w:ascii="Calibri" w:hAnsi="Calibri" w:cstheme="minorHAnsi" w:hint="eastAsia"/>
          <w:i/>
          <w:szCs w:val="21"/>
        </w:rPr>
        <w:t>Volume from TSD Customer List</w:t>
      </w:r>
    </w:p>
    <w:p w14:paraId="18A57914" w14:textId="77777777" w:rsidR="00B17F52" w:rsidRPr="00A23FA3" w:rsidRDefault="00B17F52" w:rsidP="00B17F52">
      <w:pPr>
        <w:pStyle w:val="a0"/>
        <w:numPr>
          <w:ilvl w:val="0"/>
          <w:numId w:val="256"/>
        </w:numPr>
        <w:ind w:firstLineChars="0"/>
        <w:jc w:val="left"/>
        <w:rPr>
          <w:rFonts w:ascii="Calibri" w:hAnsi="Calibri" w:cstheme="minorHAnsi"/>
          <w:i/>
          <w:szCs w:val="21"/>
        </w:rPr>
      </w:pPr>
      <w:r w:rsidRPr="00A23FA3">
        <w:rPr>
          <w:rFonts w:ascii="Calibri" w:hAnsi="Calibri" w:cstheme="minorHAnsi" w:hint="eastAsia"/>
          <w:i/>
          <w:szCs w:val="21"/>
        </w:rPr>
        <w:t>Excel</w:t>
      </w:r>
    </w:p>
    <w:p w14:paraId="1F22BD2C" w14:textId="77777777" w:rsidR="00B17F52" w:rsidRPr="00A23FA3" w:rsidRDefault="00B17F52" w:rsidP="00B17F52">
      <w:pPr>
        <w:pStyle w:val="a0"/>
        <w:numPr>
          <w:ilvl w:val="0"/>
          <w:numId w:val="257"/>
        </w:numPr>
        <w:ind w:firstLineChars="0"/>
        <w:jc w:val="left"/>
        <w:rPr>
          <w:rFonts w:ascii="Calibri" w:hAnsi="Calibri" w:cstheme="minorHAnsi"/>
          <w:i/>
          <w:szCs w:val="21"/>
        </w:rPr>
      </w:pPr>
      <w:r w:rsidRPr="00A23FA3">
        <w:rPr>
          <w:rFonts w:ascii="Calibri" w:hAnsi="Calibri" w:cstheme="minorHAnsi" w:hint="eastAsia"/>
          <w:i/>
          <w:szCs w:val="21"/>
        </w:rPr>
        <w:t>如果类型是‘</w:t>
      </w:r>
      <w:r w:rsidRPr="00A23FA3">
        <w:rPr>
          <w:rFonts w:ascii="Calibri" w:hAnsi="Calibri" w:cstheme="minorHAnsi" w:hint="eastAsia"/>
          <w:i/>
          <w:szCs w:val="21"/>
        </w:rPr>
        <w:t>LC Export</w:t>
      </w:r>
      <w:r w:rsidRPr="00A23FA3">
        <w:rPr>
          <w:rFonts w:ascii="Calibri" w:hAnsi="Calibri" w:cstheme="minorHAnsi" w:hint="eastAsia"/>
          <w:i/>
          <w:szCs w:val="21"/>
        </w:rPr>
        <w:t>’，返回字段</w:t>
      </w:r>
      <w:r w:rsidRPr="00A23FA3">
        <w:rPr>
          <w:rFonts w:ascii="Calibri" w:hAnsi="Calibri" w:cstheme="minorHAnsi"/>
          <w:i/>
          <w:szCs w:val="21"/>
        </w:rPr>
        <w:t>…</w:t>
      </w:r>
    </w:p>
    <w:p w14:paraId="12C010B6" w14:textId="77777777" w:rsidR="00B17F52" w:rsidRPr="00A23FA3" w:rsidRDefault="00B17F52" w:rsidP="00B17F52">
      <w:pPr>
        <w:pStyle w:val="a0"/>
        <w:numPr>
          <w:ilvl w:val="0"/>
          <w:numId w:val="257"/>
        </w:numPr>
        <w:ind w:firstLineChars="0"/>
        <w:jc w:val="left"/>
        <w:rPr>
          <w:rFonts w:ascii="Calibri" w:hAnsi="Calibri" w:cstheme="minorHAnsi"/>
          <w:i/>
          <w:szCs w:val="21"/>
        </w:rPr>
      </w:pPr>
      <w:r w:rsidRPr="00A23FA3">
        <w:rPr>
          <w:rFonts w:ascii="Calibri" w:hAnsi="Calibri" w:cstheme="minorHAnsi" w:hint="eastAsia"/>
          <w:i/>
          <w:szCs w:val="21"/>
        </w:rPr>
        <w:t>如果是‘</w:t>
      </w:r>
      <w:r w:rsidRPr="00A23FA3">
        <w:rPr>
          <w:rFonts w:ascii="Calibri" w:hAnsi="Calibri" w:cstheme="minorHAnsi" w:hint="eastAsia"/>
          <w:i/>
          <w:szCs w:val="21"/>
        </w:rPr>
        <w:t>Factoring</w:t>
      </w:r>
      <w:r w:rsidRPr="00A23FA3">
        <w:rPr>
          <w:rFonts w:ascii="Calibri" w:hAnsi="Calibri" w:cstheme="minorHAnsi"/>
          <w:i/>
          <w:szCs w:val="21"/>
        </w:rPr>
        <w:t>…</w:t>
      </w:r>
      <w:r w:rsidRPr="00A23FA3">
        <w:rPr>
          <w:rFonts w:ascii="Calibri" w:hAnsi="Calibri" w:cstheme="minorHAnsi" w:hint="eastAsia"/>
          <w:i/>
          <w:szCs w:val="21"/>
        </w:rPr>
        <w:t>’，返回字段</w:t>
      </w:r>
      <w:r w:rsidRPr="00A23FA3">
        <w:rPr>
          <w:rFonts w:ascii="Calibri" w:hAnsi="Calibri" w:cstheme="minorHAnsi"/>
          <w:i/>
          <w:szCs w:val="21"/>
        </w:rPr>
        <w:t>…</w:t>
      </w:r>
    </w:p>
    <w:p w14:paraId="6D4DD3C8" w14:textId="77777777" w:rsidR="00B17F52" w:rsidRPr="00A23FA3" w:rsidRDefault="00B17F52" w:rsidP="00B17F52">
      <w:pPr>
        <w:pStyle w:val="a0"/>
        <w:numPr>
          <w:ilvl w:val="0"/>
          <w:numId w:val="257"/>
        </w:numPr>
        <w:ind w:firstLineChars="0"/>
        <w:jc w:val="left"/>
        <w:rPr>
          <w:rFonts w:ascii="Calibri" w:hAnsi="Calibri" w:cstheme="minorHAnsi"/>
          <w:i/>
          <w:szCs w:val="21"/>
        </w:rPr>
      </w:pPr>
      <w:r w:rsidRPr="00A23FA3">
        <w:rPr>
          <w:rFonts w:ascii="Calibri" w:hAnsi="Calibri" w:cstheme="minorHAnsi" w:hint="eastAsia"/>
          <w:i/>
          <w:szCs w:val="21"/>
        </w:rPr>
        <w:t>否则返回字段</w:t>
      </w:r>
      <w:r w:rsidRPr="00A23FA3">
        <w:rPr>
          <w:rFonts w:ascii="Calibri" w:hAnsi="Calibri" w:cstheme="minorHAnsi"/>
          <w:i/>
          <w:szCs w:val="21"/>
        </w:rPr>
        <w:t>…</w:t>
      </w:r>
      <w:r w:rsidRPr="00A23FA3">
        <w:rPr>
          <w:rFonts w:ascii="Calibri" w:hAnsi="Calibri" w:cstheme="minorHAnsi" w:hint="eastAsia"/>
          <w:i/>
          <w:szCs w:val="21"/>
        </w:rPr>
        <w:t xml:space="preserve"> </w:t>
      </w:r>
      <w:r w:rsidRPr="00A23FA3">
        <w:rPr>
          <w:rFonts w:ascii="Calibri" w:hAnsi="Calibri" w:cstheme="minorHAnsi" w:hint="eastAsia"/>
          <w:i/>
          <w:szCs w:val="21"/>
        </w:rPr>
        <w:t>这里查询</w:t>
      </w:r>
      <w:r w:rsidRPr="00A23FA3">
        <w:rPr>
          <w:rFonts w:ascii="Calibri" w:hAnsi="Calibri" w:cstheme="minorHAnsi" w:hint="eastAsia"/>
          <w:i/>
          <w:szCs w:val="21"/>
        </w:rPr>
        <w:t>T24</w:t>
      </w:r>
      <w:r w:rsidRPr="00A23FA3">
        <w:rPr>
          <w:rFonts w:ascii="Calibri" w:hAnsi="Calibri" w:cstheme="minorHAnsi" w:hint="eastAsia"/>
          <w:i/>
          <w:szCs w:val="21"/>
        </w:rPr>
        <w:t>从今天往回算起一年以内（</w:t>
      </w:r>
      <w:r w:rsidRPr="00A23FA3">
        <w:rPr>
          <w:rFonts w:ascii="Calibri" w:hAnsi="Calibri" w:cstheme="minorHAnsi" w:hint="eastAsia"/>
          <w:i/>
          <w:szCs w:val="21"/>
        </w:rPr>
        <w:t>20170801-20180801</w:t>
      </w:r>
      <w:r w:rsidRPr="00A23FA3">
        <w:rPr>
          <w:rFonts w:ascii="Calibri" w:hAnsi="Calibri" w:cstheme="minorHAnsi" w:hint="eastAsia"/>
          <w:i/>
          <w:szCs w:val="21"/>
        </w:rPr>
        <w:t>）的交易量加上今天的交易，与承诺的一年内的</w:t>
      </w:r>
      <w:r w:rsidRPr="00A23FA3">
        <w:rPr>
          <w:rFonts w:ascii="Calibri" w:hAnsi="Calibri" w:cstheme="minorHAnsi" w:hint="eastAsia"/>
          <w:i/>
          <w:szCs w:val="21"/>
        </w:rPr>
        <w:t>volume</w:t>
      </w:r>
      <w:r w:rsidRPr="00A23FA3">
        <w:rPr>
          <w:rFonts w:ascii="Calibri" w:hAnsi="Calibri" w:cstheme="minorHAnsi" w:hint="eastAsia"/>
          <w:i/>
          <w:szCs w:val="21"/>
        </w:rPr>
        <w:t>相比上下浮动不超过</w:t>
      </w:r>
      <w:r w:rsidRPr="00A23FA3">
        <w:rPr>
          <w:rFonts w:ascii="Calibri" w:hAnsi="Calibri" w:cstheme="minorHAnsi" w:hint="eastAsia"/>
          <w:i/>
          <w:szCs w:val="21"/>
        </w:rPr>
        <w:t>20%</w:t>
      </w:r>
    </w:p>
    <w:p w14:paraId="5DC28C4D" w14:textId="77777777" w:rsidR="00B17F52" w:rsidRPr="00A23FA3" w:rsidRDefault="00B17F52" w:rsidP="00B17F52">
      <w:pPr>
        <w:pStyle w:val="a0"/>
        <w:numPr>
          <w:ilvl w:val="0"/>
          <w:numId w:val="257"/>
        </w:numPr>
        <w:ind w:firstLineChars="0"/>
        <w:jc w:val="left"/>
        <w:rPr>
          <w:rFonts w:ascii="Calibri" w:hAnsi="Calibri" w:cstheme="minorHAnsi"/>
          <w:i/>
          <w:szCs w:val="21"/>
        </w:rPr>
      </w:pPr>
      <w:r w:rsidRPr="00A23FA3">
        <w:rPr>
          <w:rFonts w:ascii="Calibri" w:hAnsi="Calibri" w:cstheme="minorHAnsi" w:hint="eastAsia"/>
          <w:i/>
          <w:szCs w:val="21"/>
        </w:rPr>
        <w:t>去掉</w:t>
      </w:r>
      <w:r w:rsidRPr="00A23FA3">
        <w:rPr>
          <w:rFonts w:ascii="Calibri" w:hAnsi="Calibri" w:cstheme="minorHAnsi" w:hint="eastAsia"/>
          <w:i/>
          <w:szCs w:val="21"/>
        </w:rPr>
        <w:t>branch separate</w:t>
      </w:r>
      <w:r w:rsidRPr="00A23FA3">
        <w:rPr>
          <w:rFonts w:ascii="Calibri" w:hAnsi="Calibri" w:cstheme="minorHAnsi" w:hint="eastAsia"/>
          <w:i/>
          <w:szCs w:val="21"/>
        </w:rPr>
        <w:t>，不分行</w:t>
      </w:r>
    </w:p>
    <w:p w14:paraId="6ED39CB2" w14:textId="34E911B3" w:rsidR="00B17F52" w:rsidRPr="00A23FA3" w:rsidRDefault="00B17F52">
      <w:pPr>
        <w:spacing w:afterLines="50" w:after="156"/>
        <w:rPr>
          <w:rFonts w:ascii="Calibri" w:hAnsi="Calibri" w:cstheme="minorHAnsi"/>
          <w:b/>
          <w:sz w:val="24"/>
          <w:szCs w:val="24"/>
        </w:rPr>
      </w:pPr>
    </w:p>
    <w:p w14:paraId="6C58C51C" w14:textId="77777777" w:rsidR="00B17F52" w:rsidRPr="00A23FA3" w:rsidRDefault="00B17F52">
      <w:pPr>
        <w:spacing w:afterLines="50" w:after="156"/>
        <w:rPr>
          <w:ins w:id="5029" w:author="raye" w:date="2018-07-19T15:27:00Z"/>
          <w:rFonts w:ascii="等线" w:eastAsia="等线" w:hAnsi="等线" w:cstheme="minorHAnsi"/>
          <w:szCs w:val="21"/>
        </w:rPr>
      </w:pPr>
    </w:p>
    <w:p w14:paraId="609B5434" w14:textId="7E64405F" w:rsidR="00632691" w:rsidRPr="00A23FA3" w:rsidRDefault="00632691">
      <w:pPr>
        <w:spacing w:afterLines="50" w:after="156"/>
        <w:rPr>
          <w:ins w:id="5030" w:author="raye" w:date="2018-07-19T15:27:00Z"/>
          <w:rFonts w:ascii="等线" w:eastAsia="等线" w:hAnsi="等线" w:cs="Calibri"/>
          <w:b/>
          <w:i/>
          <w:szCs w:val="21"/>
          <w:shd w:val="clear" w:color="auto" w:fill="CCFFFF"/>
          <w:rPrChange w:id="5031" w:author="raye" w:date="2018-07-19T18:35:00Z">
            <w:rPr>
              <w:ins w:id="5032" w:author="raye" w:date="2018-07-19T15:27:00Z"/>
              <w:rFonts w:cs="Calibri"/>
              <w:b/>
              <w:sz w:val="24"/>
              <w:szCs w:val="24"/>
            </w:rPr>
          </w:rPrChange>
        </w:rPr>
      </w:pPr>
      <w:ins w:id="5033" w:author="raye" w:date="2018-07-19T15:27:00Z">
        <w:r w:rsidRPr="00A23FA3">
          <w:rPr>
            <w:rFonts w:ascii="等线" w:eastAsia="等线" w:hAnsi="等线" w:cstheme="minorHAnsi"/>
            <w:b/>
            <w:i/>
            <w:szCs w:val="21"/>
            <w:shd w:val="clear" w:color="auto" w:fill="CCFFFF"/>
            <w:rPrChange w:id="5034" w:author="raye" w:date="2018-07-19T18:35:00Z">
              <w:rPr>
                <w:rFonts w:ascii="等线" w:eastAsia="等线" w:hAnsi="等线" w:cstheme="minorHAnsi"/>
                <w:szCs w:val="21"/>
              </w:rPr>
            </w:rPrChange>
          </w:rPr>
          <w:t xml:space="preserve">A2. </w:t>
        </w:r>
        <w:r w:rsidRPr="00A23FA3">
          <w:rPr>
            <w:rFonts w:ascii="等线" w:eastAsia="等线" w:hAnsi="等线" w:cs="Calibri"/>
            <w:b/>
            <w:i/>
            <w:szCs w:val="21"/>
            <w:shd w:val="clear" w:color="auto" w:fill="CCFFFF"/>
            <w:rPrChange w:id="5035" w:author="raye" w:date="2018-07-19T18:35:00Z">
              <w:rPr>
                <w:rFonts w:cs="Calibri"/>
                <w:b/>
                <w:sz w:val="24"/>
                <w:szCs w:val="24"/>
              </w:rPr>
            </w:rPrChange>
          </w:rPr>
          <w:t>If customer folder is created, is this transaction consistent with customer’s anticipated activity? (Transactions that are not consistent with customer’s anticipated activity require an investigation and potential updates to the customer folder before processing).</w:t>
        </w:r>
      </w:ins>
    </w:p>
    <w:p w14:paraId="6706730C" w14:textId="436AEEBC" w:rsidR="00632691" w:rsidRPr="00A23FA3" w:rsidRDefault="00632691">
      <w:pPr>
        <w:spacing w:afterLines="50" w:after="156"/>
        <w:rPr>
          <w:ins w:id="5036" w:author="raye" w:date="2018-07-19T15:21:00Z"/>
          <w:rFonts w:ascii="等线" w:eastAsia="等线" w:hAnsi="等线" w:cstheme="minorHAnsi"/>
          <w:b/>
          <w:i/>
          <w:szCs w:val="21"/>
          <w:shd w:val="clear" w:color="auto" w:fill="CCFFFF"/>
          <w:rPrChange w:id="5037" w:author="raye" w:date="2018-07-20T09:45:00Z">
            <w:rPr>
              <w:ins w:id="5038" w:author="raye" w:date="2018-07-19T15:21:00Z"/>
              <w:rFonts w:ascii="Calibri" w:hAnsi="Calibri" w:cstheme="minorHAnsi"/>
              <w:sz w:val="24"/>
            </w:rPr>
          </w:rPrChange>
        </w:rPr>
      </w:pPr>
      <w:ins w:id="5039" w:author="raye" w:date="2018-07-19T15:28:00Z">
        <w:r w:rsidRPr="00A23FA3">
          <w:rPr>
            <w:rFonts w:ascii="等线" w:eastAsia="等线" w:hAnsi="等线" w:cs="Calibri" w:hint="eastAsia"/>
            <w:b/>
            <w:i/>
            <w:szCs w:val="21"/>
            <w:shd w:val="clear" w:color="auto" w:fill="CCFFFF"/>
            <w:rPrChange w:id="5040" w:author="raye" w:date="2018-07-20T09:45:00Z">
              <w:rPr>
                <w:rFonts w:cs="Calibri" w:hint="eastAsia"/>
                <w:sz w:val="18"/>
                <w:szCs w:val="18"/>
              </w:rPr>
            </w:rPrChange>
          </w:rPr>
          <w:t>如果创建了客户文件夹，该交易是否与客户预期的一致？（与客户预期活动不一致的交易则要在处理前对客户文件夹进行调查和更新）。</w:t>
        </w:r>
      </w:ins>
    </w:p>
    <w:p w14:paraId="368CFF56" w14:textId="7D8A1154" w:rsidR="004A25A2" w:rsidRPr="00A23FA3" w:rsidRDefault="00632691">
      <w:pPr>
        <w:pStyle w:val="a0"/>
        <w:numPr>
          <w:ilvl w:val="0"/>
          <w:numId w:val="223"/>
        </w:numPr>
        <w:spacing w:afterLines="50" w:after="156"/>
        <w:ind w:firstLineChars="0"/>
        <w:rPr>
          <w:ins w:id="5041" w:author="raye" w:date="2018-07-19T15:32:00Z"/>
          <w:rFonts w:ascii="等线" w:eastAsia="等线" w:hAnsi="等线" w:cstheme="minorHAnsi"/>
          <w:szCs w:val="21"/>
          <w:rPrChange w:id="5042" w:author="raye" w:date="2018-07-19T18:35:00Z">
            <w:rPr>
              <w:ins w:id="5043" w:author="raye" w:date="2018-07-19T15:32:00Z"/>
              <w:rFonts w:ascii="Calibri" w:hAnsi="Calibri" w:cstheme="minorHAnsi"/>
              <w:sz w:val="24"/>
            </w:rPr>
          </w:rPrChange>
        </w:rPr>
        <w:pPrChange w:id="5044" w:author="raye" w:date="2018-07-19T15:32:00Z">
          <w:pPr>
            <w:spacing w:afterLines="50" w:after="156"/>
          </w:pPr>
        </w:pPrChange>
      </w:pPr>
      <w:ins w:id="5045" w:author="raye" w:date="2018-07-19T15:32:00Z">
        <w:r w:rsidRPr="00A23FA3">
          <w:rPr>
            <w:rFonts w:ascii="等线" w:eastAsia="等线" w:hAnsi="等线" w:cstheme="minorHAnsi"/>
            <w:szCs w:val="21"/>
            <w:rPrChange w:id="5046" w:author="raye" w:date="2018-07-19T18:35:00Z">
              <w:rPr>
                <w:rFonts w:ascii="Calibri" w:hAnsi="Calibri" w:cstheme="minorHAnsi"/>
                <w:sz w:val="24"/>
              </w:rPr>
            </w:rPrChange>
          </w:rPr>
          <w:t>35</w:t>
        </w:r>
        <w:r w:rsidRPr="00A23FA3">
          <w:rPr>
            <w:rFonts w:ascii="等线" w:eastAsia="等线" w:hAnsi="等线" w:cstheme="minorHAnsi" w:hint="eastAsia"/>
            <w:szCs w:val="21"/>
            <w:rPrChange w:id="5047" w:author="raye" w:date="2018-07-19T18:35:00Z">
              <w:rPr>
                <w:rFonts w:ascii="Calibri" w:hAnsi="Calibri" w:cstheme="minorHAnsi" w:hint="eastAsia"/>
                <w:sz w:val="24"/>
              </w:rPr>
            </w:rPrChange>
          </w:rPr>
          <w:t>个问题答案：程序不进行回答</w:t>
        </w:r>
      </w:ins>
    </w:p>
    <w:p w14:paraId="65DCFB52" w14:textId="77777777" w:rsidR="00113BF1" w:rsidRPr="00A23FA3" w:rsidRDefault="00632691">
      <w:pPr>
        <w:pStyle w:val="a0"/>
        <w:numPr>
          <w:ilvl w:val="0"/>
          <w:numId w:val="223"/>
        </w:numPr>
        <w:spacing w:afterLines="50" w:after="156"/>
        <w:ind w:firstLineChars="0"/>
        <w:rPr>
          <w:rFonts w:ascii="等线" w:eastAsia="等线" w:hAnsi="等线" w:cstheme="minorHAnsi"/>
          <w:szCs w:val="21"/>
        </w:rPr>
        <w:pPrChange w:id="5048" w:author="raye" w:date="2018-07-19T15:32:00Z">
          <w:pPr>
            <w:spacing w:afterLines="50" w:after="156"/>
          </w:pPr>
        </w:pPrChange>
      </w:pPr>
      <w:ins w:id="5049" w:author="raye" w:date="2018-07-19T15:33:00Z">
        <w:r w:rsidRPr="00A23FA3">
          <w:rPr>
            <w:rFonts w:ascii="等线" w:eastAsia="等线" w:hAnsi="等线" w:cstheme="minorHAnsi" w:hint="eastAsia"/>
            <w:szCs w:val="21"/>
            <w:rPrChange w:id="5050" w:author="raye" w:date="2018-07-19T18:35:00Z">
              <w:rPr>
                <w:rFonts w:ascii="Calibri" w:hAnsi="Calibri" w:cstheme="minorHAnsi" w:hint="eastAsia"/>
                <w:sz w:val="24"/>
              </w:rPr>
            </w:rPrChange>
          </w:rPr>
          <w:lastRenderedPageBreak/>
          <w:t>证据</w:t>
        </w:r>
      </w:ins>
    </w:p>
    <w:p w14:paraId="75C5FFEB" w14:textId="152FD6B6" w:rsidR="00FB432D" w:rsidRPr="00A23FA3" w:rsidRDefault="00113BF1" w:rsidP="00113BF1">
      <w:pPr>
        <w:pStyle w:val="a0"/>
        <w:spacing w:afterLines="50" w:after="156"/>
        <w:ind w:left="420" w:firstLineChars="0" w:firstLine="0"/>
        <w:rPr>
          <w:rFonts w:ascii="等线" w:eastAsia="等线" w:hAnsi="等线" w:cstheme="minorHAnsi"/>
          <w:szCs w:val="21"/>
        </w:rPr>
      </w:pPr>
      <w:r w:rsidRPr="00A23FA3">
        <w:rPr>
          <w:rFonts w:ascii="等线" w:eastAsia="等线" w:hAnsi="等线" w:cstheme="minorHAnsi" w:hint="eastAsia"/>
          <w:szCs w:val="21"/>
        </w:rPr>
        <w:t>1</w:t>
      </w:r>
      <w:r w:rsidRPr="00A23FA3">
        <w:rPr>
          <w:rFonts w:ascii="等线" w:eastAsia="等线" w:hAnsi="等线" w:cstheme="minorHAnsi"/>
          <w:szCs w:val="21"/>
        </w:rPr>
        <w:t xml:space="preserve">. </w:t>
      </w:r>
      <w:ins w:id="5051" w:author="raye" w:date="2018-07-19T17:44:00Z">
        <w:r w:rsidR="00E714F9" w:rsidRPr="00A23FA3">
          <w:rPr>
            <w:rFonts w:ascii="等线" w:eastAsia="等线" w:hAnsi="等线" w:cstheme="minorHAnsi" w:hint="eastAsia"/>
            <w:szCs w:val="21"/>
            <w:rPrChange w:id="5052" w:author="raye" w:date="2018-07-19T18:35:00Z">
              <w:rPr>
                <w:rFonts w:ascii="Calibri" w:hAnsi="Calibri" w:cstheme="minorHAnsi" w:hint="eastAsia"/>
                <w:sz w:val="24"/>
              </w:rPr>
            </w:rPrChange>
          </w:rPr>
          <w:t>有</w:t>
        </w:r>
        <w:r w:rsidR="00E714F9" w:rsidRPr="00A23FA3">
          <w:rPr>
            <w:rFonts w:ascii="等线" w:eastAsia="等线" w:hAnsi="等线" w:cstheme="minorHAnsi"/>
            <w:szCs w:val="21"/>
            <w:rPrChange w:id="5053" w:author="raye" w:date="2018-07-19T18:35:00Z">
              <w:rPr>
                <w:rFonts w:ascii="Calibri" w:hAnsi="Calibri" w:cstheme="minorHAnsi"/>
                <w:sz w:val="24"/>
              </w:rPr>
            </w:rPrChange>
          </w:rPr>
          <w:t>2</w:t>
        </w:r>
        <w:r w:rsidR="00E714F9" w:rsidRPr="00A23FA3">
          <w:rPr>
            <w:rFonts w:ascii="等线" w:eastAsia="等线" w:hAnsi="等线" w:cstheme="minorHAnsi" w:hint="eastAsia"/>
            <w:szCs w:val="21"/>
            <w:rPrChange w:id="5054" w:author="raye" w:date="2018-07-19T18:35:00Z">
              <w:rPr>
                <w:rFonts w:ascii="Calibri" w:hAnsi="Calibri" w:cstheme="minorHAnsi" w:hint="eastAsia"/>
                <w:sz w:val="24"/>
              </w:rPr>
            </w:rPrChange>
          </w:rPr>
          <w:t>张</w:t>
        </w:r>
        <w:r w:rsidR="00E714F9" w:rsidRPr="00A23FA3">
          <w:rPr>
            <w:rFonts w:ascii="等线" w:eastAsia="等线" w:hAnsi="等线" w:cstheme="minorHAnsi"/>
            <w:szCs w:val="21"/>
            <w:rPrChange w:id="5055" w:author="raye" w:date="2018-07-19T18:35:00Z">
              <w:rPr>
                <w:rFonts w:ascii="Calibri" w:hAnsi="Calibri" w:cstheme="minorHAnsi"/>
                <w:sz w:val="24"/>
              </w:rPr>
            </w:rPrChange>
          </w:rPr>
          <w:t>EXCEL</w:t>
        </w:r>
        <w:r w:rsidR="00E714F9" w:rsidRPr="00A23FA3">
          <w:rPr>
            <w:rFonts w:ascii="等线" w:eastAsia="等线" w:hAnsi="等线" w:cstheme="minorHAnsi" w:hint="eastAsia"/>
            <w:szCs w:val="21"/>
            <w:rPrChange w:id="5056" w:author="raye" w:date="2018-07-19T18:35:00Z">
              <w:rPr>
                <w:rFonts w:ascii="Calibri" w:hAnsi="Calibri" w:cstheme="minorHAnsi" w:hint="eastAsia"/>
                <w:sz w:val="24"/>
              </w:rPr>
            </w:rPrChange>
          </w:rPr>
          <w:t>表，字段详见</w:t>
        </w:r>
        <w:r w:rsidR="00E714F9" w:rsidRPr="00A23FA3">
          <w:rPr>
            <w:rFonts w:ascii="等线" w:eastAsia="等线" w:hAnsi="等线" w:cstheme="minorHAnsi"/>
            <w:szCs w:val="21"/>
            <w:rPrChange w:id="5057" w:author="raye" w:date="2018-07-19T18:35:00Z">
              <w:rPr>
                <w:rFonts w:ascii="Calibri" w:hAnsi="Calibri" w:cstheme="minorHAnsi"/>
                <w:sz w:val="24"/>
              </w:rPr>
            </w:rPrChange>
          </w:rPr>
          <w:t>EXCEL</w:t>
        </w:r>
        <w:r w:rsidR="00E714F9" w:rsidRPr="00A23FA3">
          <w:rPr>
            <w:rFonts w:ascii="等线" w:eastAsia="等线" w:hAnsi="等线" w:cstheme="minorHAnsi" w:hint="eastAsia"/>
            <w:szCs w:val="21"/>
            <w:rPrChange w:id="5058" w:author="raye" w:date="2018-07-19T18:35:00Z">
              <w:rPr>
                <w:rFonts w:ascii="Calibri" w:hAnsi="Calibri" w:cstheme="minorHAnsi" w:hint="eastAsia"/>
                <w:sz w:val="24"/>
              </w:rPr>
            </w:rPrChange>
          </w:rPr>
          <w:t>模板。</w:t>
        </w:r>
      </w:ins>
    </w:p>
    <w:p w14:paraId="280D2396" w14:textId="77F93FEB" w:rsidR="00B17F52" w:rsidRPr="00A23FA3" w:rsidRDefault="00B17F52" w:rsidP="00B17F52">
      <w:pPr>
        <w:spacing w:afterLines="50" w:after="156"/>
        <w:ind w:firstLineChars="200" w:firstLine="420"/>
        <w:rPr>
          <w:ins w:id="5059" w:author="raye" w:date="2018-07-19T18:17:00Z"/>
          <w:rFonts w:ascii="等线" w:eastAsia="等线" w:hAnsi="等线" w:cstheme="minorHAnsi"/>
          <w:b/>
          <w:szCs w:val="21"/>
          <w:rPrChange w:id="5060" w:author="raye" w:date="2018-07-19T18:35:00Z">
            <w:rPr>
              <w:ins w:id="5061" w:author="raye" w:date="2018-07-19T18:17:00Z"/>
              <w:rFonts w:ascii="等线" w:eastAsia="等线" w:hAnsi="等线" w:cstheme="minorHAnsi"/>
              <w:szCs w:val="21"/>
            </w:rPr>
          </w:rPrChange>
        </w:rPr>
      </w:pPr>
      <w:r w:rsidRPr="00A23FA3">
        <w:rPr>
          <w:rFonts w:ascii="等线" w:eastAsia="等线" w:hAnsi="等线" w:cstheme="minorHAnsi" w:hint="eastAsia"/>
          <w:b/>
          <w:szCs w:val="21"/>
        </w:rPr>
        <w:t>表格1，</w:t>
      </w:r>
      <w:ins w:id="5062" w:author="raye" w:date="2018-07-19T18:26:00Z">
        <w:r w:rsidRPr="00A23FA3">
          <w:rPr>
            <w:rFonts w:ascii="等线" w:eastAsia="等线" w:hAnsi="等线" w:cstheme="minorHAnsi" w:hint="eastAsia"/>
            <w:b/>
            <w:szCs w:val="21"/>
          </w:rPr>
          <w:t>放在</w:t>
        </w:r>
        <w:r w:rsidRPr="00A23FA3">
          <w:rPr>
            <w:rFonts w:ascii="等线" w:eastAsia="等线" w:hAnsi="等线" w:cstheme="minorHAnsi"/>
            <w:b/>
            <w:szCs w:val="21"/>
          </w:rPr>
          <w:t>Other</w:t>
        </w:r>
        <w:r w:rsidRPr="00A23FA3">
          <w:rPr>
            <w:rFonts w:ascii="等线" w:eastAsia="等线" w:hAnsi="等线" w:cstheme="minorHAnsi" w:hint="eastAsia"/>
            <w:b/>
            <w:szCs w:val="21"/>
          </w:rPr>
          <w:t>下面</w:t>
        </w:r>
      </w:ins>
      <w:r w:rsidR="00536201" w:rsidRPr="00A23FA3">
        <w:rPr>
          <w:rFonts w:ascii="等线" w:eastAsia="等线" w:hAnsi="等线" w:cstheme="minorHAnsi" w:hint="eastAsia"/>
          <w:b/>
          <w:szCs w:val="21"/>
        </w:rPr>
        <w:t>《</w:t>
      </w:r>
      <w:r w:rsidR="00536201" w:rsidRPr="00A23FA3">
        <w:rPr>
          <w:rFonts w:ascii="等线" w:eastAsia="等线" w:hAnsi="等线" w:cstheme="minorHAnsi"/>
          <w:b/>
          <w:szCs w:val="21"/>
        </w:rPr>
        <w:t>A2_Custimer Anticipated Activity</w:t>
      </w:r>
      <w:r w:rsidR="00536201" w:rsidRPr="00A23FA3">
        <w:rPr>
          <w:rFonts w:ascii="等线" w:eastAsia="等线" w:hAnsi="等线" w:cstheme="minorHAnsi" w:hint="eastAsia"/>
          <w:b/>
          <w:szCs w:val="21"/>
        </w:rPr>
        <w:t>》</w:t>
      </w:r>
    </w:p>
    <w:p w14:paraId="20857759" w14:textId="233AED13" w:rsidR="00B17F52" w:rsidRPr="00A23FA3" w:rsidRDefault="00FB432D">
      <w:pPr>
        <w:pStyle w:val="a0"/>
        <w:numPr>
          <w:ilvl w:val="0"/>
          <w:numId w:val="225"/>
        </w:numPr>
        <w:spacing w:afterLines="50" w:after="156"/>
        <w:ind w:firstLineChars="0"/>
        <w:rPr>
          <w:rFonts w:ascii="等线" w:eastAsia="等线" w:hAnsi="等线" w:cstheme="minorHAnsi"/>
          <w:szCs w:val="21"/>
        </w:rPr>
        <w:pPrChange w:id="5063" w:author="raye" w:date="2018-07-19T18:17:00Z">
          <w:pPr>
            <w:spacing w:afterLines="50" w:after="156"/>
          </w:pPr>
        </w:pPrChange>
      </w:pPr>
      <w:ins w:id="5064" w:author="raye" w:date="2018-07-19T18:17:00Z">
        <w:r w:rsidRPr="00A23FA3">
          <w:rPr>
            <w:rFonts w:ascii="等线" w:eastAsia="等线" w:hAnsi="等线" w:cstheme="minorHAnsi" w:hint="eastAsia"/>
            <w:szCs w:val="21"/>
          </w:rPr>
          <w:t>客户信息，来自</w:t>
        </w:r>
        <w:r w:rsidRPr="00A23FA3">
          <w:rPr>
            <w:rFonts w:ascii="等线" w:eastAsia="等线" w:hAnsi="等线" w:cstheme="minorHAnsi"/>
            <w:szCs w:val="21"/>
          </w:rPr>
          <w:t>T24</w:t>
        </w:r>
      </w:ins>
      <w:ins w:id="5065" w:author="raye" w:date="2018-07-19T18:24:00Z">
        <w:r w:rsidR="005C6B6E" w:rsidRPr="00A23FA3">
          <w:rPr>
            <w:rFonts w:ascii="等线" w:eastAsia="等线" w:hAnsi="等线" w:cstheme="minorHAnsi"/>
            <w:szCs w:val="21"/>
          </w:rPr>
          <w:t xml:space="preserve"> </w:t>
        </w:r>
      </w:ins>
    </w:p>
    <w:p w14:paraId="727C0993" w14:textId="1602D49D" w:rsidR="00B17F52" w:rsidRPr="00A23FA3" w:rsidRDefault="00B17F52" w:rsidP="00B17F52">
      <w:pPr>
        <w:pStyle w:val="a0"/>
        <w:numPr>
          <w:ilvl w:val="0"/>
          <w:numId w:val="225"/>
        </w:numPr>
        <w:ind w:firstLineChars="0"/>
        <w:jc w:val="left"/>
        <w:rPr>
          <w:rFonts w:ascii="Calibri" w:hAnsi="Calibri" w:cstheme="minorHAnsi"/>
          <w:szCs w:val="21"/>
        </w:rPr>
      </w:pPr>
      <w:r w:rsidRPr="00A23FA3">
        <w:rPr>
          <w:rFonts w:ascii="Calibri" w:hAnsi="Calibri" w:cstheme="minorHAnsi" w:hint="eastAsia"/>
          <w:szCs w:val="21"/>
        </w:rPr>
        <w:t>Volume</w:t>
      </w:r>
      <w:r w:rsidRPr="00A23FA3">
        <w:rPr>
          <w:rFonts w:ascii="Calibri" w:hAnsi="Calibri" w:cstheme="minorHAnsi" w:hint="eastAsia"/>
          <w:szCs w:val="21"/>
        </w:rPr>
        <w:t>来自</w:t>
      </w:r>
      <w:r w:rsidRPr="00A23FA3">
        <w:rPr>
          <w:rFonts w:ascii="Calibri" w:hAnsi="Calibri" w:cstheme="minorHAnsi" w:hint="eastAsia"/>
          <w:szCs w:val="21"/>
        </w:rPr>
        <w:t xml:space="preserve"> TSD Customer List</w:t>
      </w:r>
      <w:r w:rsidR="00536201" w:rsidRPr="00A23FA3">
        <w:rPr>
          <w:rFonts w:ascii="Calibri" w:hAnsi="Calibri" w:cstheme="minorHAnsi"/>
          <w:szCs w:val="21"/>
        </w:rPr>
        <w:t xml:space="preserve"> </w:t>
      </w:r>
    </w:p>
    <w:p w14:paraId="3F23F6BD" w14:textId="15C84F46" w:rsidR="00B17F52" w:rsidRPr="00A23FA3" w:rsidRDefault="00B17F52" w:rsidP="001D0C03">
      <w:pPr>
        <w:spacing w:afterLines="50" w:after="156"/>
        <w:ind w:left="420"/>
        <w:rPr>
          <w:rFonts w:ascii="等线" w:eastAsia="等线" w:hAnsi="等线" w:cstheme="minorHAnsi"/>
          <w:b/>
          <w:szCs w:val="21"/>
        </w:rPr>
      </w:pPr>
    </w:p>
    <w:p w14:paraId="4095F823" w14:textId="0CF9462C" w:rsidR="001D0C03" w:rsidRPr="00A23FA3" w:rsidRDefault="001D0C03" w:rsidP="001D0C03">
      <w:pPr>
        <w:spacing w:afterLines="50" w:after="156"/>
        <w:ind w:left="420"/>
        <w:rPr>
          <w:rFonts w:ascii="等线" w:eastAsia="等线" w:hAnsi="等线" w:cstheme="minorHAnsi"/>
          <w:b/>
          <w:szCs w:val="21"/>
        </w:rPr>
      </w:pPr>
      <w:r w:rsidRPr="00A23FA3">
        <w:rPr>
          <w:rFonts w:ascii="等线" w:eastAsia="等线" w:hAnsi="等线" w:cstheme="minorHAnsi" w:hint="eastAsia"/>
          <w:b/>
          <w:szCs w:val="21"/>
        </w:rPr>
        <w:t>表格2，</w:t>
      </w:r>
      <w:ins w:id="5066" w:author="raye" w:date="2018-07-19T18:26:00Z">
        <w:r w:rsidRPr="00A23FA3">
          <w:rPr>
            <w:rFonts w:ascii="等线" w:eastAsia="等线" w:hAnsi="等线" w:cstheme="minorHAnsi" w:hint="eastAsia"/>
            <w:b/>
            <w:szCs w:val="21"/>
          </w:rPr>
          <w:t>放在</w:t>
        </w:r>
        <w:r w:rsidRPr="00A23FA3">
          <w:rPr>
            <w:rFonts w:ascii="等线" w:eastAsia="等线" w:hAnsi="等线" w:cstheme="minorHAnsi"/>
            <w:b/>
            <w:szCs w:val="21"/>
          </w:rPr>
          <w:t>Other</w:t>
        </w:r>
        <w:r w:rsidRPr="00A23FA3">
          <w:rPr>
            <w:rFonts w:ascii="等线" w:eastAsia="等线" w:hAnsi="等线" w:cstheme="minorHAnsi" w:hint="eastAsia"/>
            <w:b/>
            <w:szCs w:val="21"/>
          </w:rPr>
          <w:t>下面</w:t>
        </w:r>
      </w:ins>
      <w:r w:rsidRPr="00A23FA3">
        <w:rPr>
          <w:rFonts w:ascii="等线" w:eastAsia="等线" w:hAnsi="等线" w:cstheme="minorHAnsi" w:hint="eastAsia"/>
          <w:b/>
          <w:szCs w:val="21"/>
        </w:rPr>
        <w:t>。 可能存在</w:t>
      </w:r>
    </w:p>
    <w:p w14:paraId="09463D19" w14:textId="2EA451D9" w:rsidR="00FB432D" w:rsidRPr="00A23FA3" w:rsidRDefault="00FB432D">
      <w:pPr>
        <w:spacing w:afterLines="50" w:after="156"/>
        <w:ind w:left="420"/>
        <w:rPr>
          <w:ins w:id="5067" w:author="raye" w:date="2018-07-19T18:17:00Z"/>
          <w:rFonts w:ascii="等线" w:eastAsia="等线" w:hAnsi="等线" w:cstheme="minorHAnsi"/>
          <w:szCs w:val="21"/>
          <w:rPrChange w:id="5068" w:author="raye" w:date="2018-07-19T18:35:00Z">
            <w:rPr>
              <w:ins w:id="5069" w:author="raye" w:date="2018-07-19T18:17:00Z"/>
            </w:rPr>
          </w:rPrChange>
        </w:rPr>
        <w:pPrChange w:id="5070" w:author="raye" w:date="2018-07-19T18:24:00Z">
          <w:pPr>
            <w:spacing w:afterLines="50" w:after="156"/>
          </w:pPr>
        </w:pPrChange>
      </w:pPr>
      <w:ins w:id="5071" w:author="raye" w:date="2018-07-19T18:17:00Z">
        <w:r w:rsidRPr="00A23FA3">
          <w:rPr>
            <w:rFonts w:ascii="等线" w:eastAsia="等线" w:hAnsi="等线" w:cstheme="minorHAnsi" w:hint="eastAsia"/>
            <w:szCs w:val="21"/>
          </w:rPr>
          <w:t>识别</w:t>
        </w:r>
        <w:r w:rsidRPr="00A23FA3">
          <w:rPr>
            <w:rFonts w:ascii="等线" w:eastAsia="等线" w:hAnsi="等线" w:cstheme="minorHAnsi"/>
            <w:szCs w:val="21"/>
          </w:rPr>
          <w:t>CASE</w:t>
        </w:r>
        <w:r w:rsidRPr="00A23FA3">
          <w:rPr>
            <w:rFonts w:ascii="等线" w:eastAsia="等线" w:hAnsi="等线" w:cstheme="minorHAnsi" w:hint="eastAsia"/>
            <w:szCs w:val="21"/>
          </w:rPr>
          <w:t>的</w:t>
        </w:r>
      </w:ins>
      <w:ins w:id="5072" w:author="raye" w:date="2018-07-19T18:18:00Z">
        <w:r w:rsidRPr="00A23FA3">
          <w:rPr>
            <w:rFonts w:ascii="等线" w:eastAsia="等线" w:hAnsi="等线" w:cstheme="minorHAnsi"/>
            <w:szCs w:val="21"/>
          </w:rPr>
          <w:t>TYPE</w:t>
        </w:r>
        <w:r w:rsidRPr="00A23FA3">
          <w:rPr>
            <w:rFonts w:ascii="等线" w:eastAsia="等线" w:hAnsi="等线" w:cstheme="minorHAnsi" w:hint="eastAsia"/>
            <w:szCs w:val="21"/>
          </w:rPr>
          <w:t>类型</w:t>
        </w:r>
      </w:ins>
      <w:ins w:id="5073" w:author="raye" w:date="2018-07-19T18:26:00Z">
        <w:r w:rsidR="00AD6EA4" w:rsidRPr="00A23FA3">
          <w:rPr>
            <w:rFonts w:ascii="等线" w:eastAsia="等线" w:hAnsi="等线" w:cstheme="minorHAnsi" w:hint="eastAsia"/>
            <w:szCs w:val="21"/>
          </w:rPr>
          <w:t>，</w:t>
        </w:r>
      </w:ins>
      <w:r w:rsidR="001D0C03" w:rsidRPr="00A23FA3">
        <w:rPr>
          <w:rFonts w:ascii="等线" w:eastAsia="等线" w:hAnsi="等线" w:cstheme="minorHAnsi"/>
          <w:szCs w:val="21"/>
        </w:rPr>
        <w:t xml:space="preserve"> </w:t>
      </w:r>
    </w:p>
    <w:p w14:paraId="255AD199" w14:textId="3B75D2F8" w:rsidR="00632691" w:rsidRPr="00A23FA3" w:rsidRDefault="00E714F9">
      <w:pPr>
        <w:pStyle w:val="a0"/>
        <w:spacing w:afterLines="50" w:after="156"/>
        <w:ind w:left="420" w:firstLineChars="0" w:firstLine="0"/>
        <w:rPr>
          <w:ins w:id="5074" w:author="raye" w:date="2018-07-19T17:52:00Z"/>
          <w:rFonts w:ascii="等线" w:eastAsia="等线" w:hAnsi="等线" w:cstheme="minorHAnsi"/>
          <w:szCs w:val="21"/>
        </w:rPr>
        <w:pPrChange w:id="5075" w:author="raye" w:date="2018-07-19T18:17:00Z">
          <w:pPr>
            <w:spacing w:afterLines="50" w:after="156"/>
          </w:pPr>
        </w:pPrChange>
      </w:pPr>
      <w:ins w:id="5076" w:author="raye" w:date="2018-07-19T17:44:00Z">
        <w:r w:rsidRPr="00A23FA3">
          <w:rPr>
            <w:rFonts w:ascii="等线" w:eastAsia="等线" w:hAnsi="等线" w:cstheme="minorHAnsi" w:hint="eastAsia"/>
            <w:szCs w:val="21"/>
            <w:rPrChange w:id="5077" w:author="raye" w:date="2018-07-19T18:35:00Z">
              <w:rPr>
                <w:rFonts w:ascii="Calibri" w:hAnsi="Calibri" w:cstheme="minorHAnsi" w:hint="eastAsia"/>
                <w:sz w:val="24"/>
              </w:rPr>
            </w:rPrChange>
          </w:rPr>
          <w:t>字段</w:t>
        </w:r>
      </w:ins>
      <w:r w:rsidR="001D0C03" w:rsidRPr="00A23FA3">
        <w:rPr>
          <w:rFonts w:ascii="等线" w:eastAsia="等线" w:hAnsi="等线" w:cstheme="minorHAnsi" w:hint="eastAsia"/>
          <w:szCs w:val="21"/>
        </w:rPr>
        <w:t>，来自</w:t>
      </w:r>
      <w:ins w:id="5078" w:author="raye" w:date="2018-07-19T17:44:00Z">
        <w:r w:rsidRPr="00A23FA3">
          <w:rPr>
            <w:rFonts w:ascii="等线" w:eastAsia="等线" w:hAnsi="等线" w:cstheme="minorHAnsi"/>
            <w:szCs w:val="21"/>
            <w:rPrChange w:id="5079" w:author="raye" w:date="2018-07-19T18:35:00Z">
              <w:rPr>
                <w:rFonts w:ascii="Calibri" w:hAnsi="Calibri" w:cstheme="minorHAnsi"/>
                <w:sz w:val="24"/>
              </w:rPr>
            </w:rPrChange>
          </w:rPr>
          <w:t>T24</w:t>
        </w:r>
      </w:ins>
      <w:r w:rsidR="001D0C03" w:rsidRPr="00A23FA3">
        <w:rPr>
          <w:rFonts w:ascii="等线" w:eastAsia="等线" w:hAnsi="等线" w:cstheme="minorHAnsi"/>
          <w:szCs w:val="21"/>
        </w:rPr>
        <w:t xml:space="preserve"> </w:t>
      </w:r>
    </w:p>
    <w:p w14:paraId="3CABEEF0" w14:textId="0EEAE4E0" w:rsidR="00785B34" w:rsidRPr="00A23FA3" w:rsidRDefault="001D0C03">
      <w:pPr>
        <w:pStyle w:val="a0"/>
        <w:spacing w:afterLines="50" w:after="156"/>
        <w:ind w:left="420" w:firstLineChars="0" w:firstLine="0"/>
        <w:rPr>
          <w:rFonts w:ascii="等线" w:eastAsia="等线" w:hAnsi="等线" w:cstheme="minorHAnsi"/>
          <w:szCs w:val="21"/>
        </w:rPr>
        <w:pPrChange w:id="5080" w:author="raye" w:date="2018-07-19T17:52:00Z">
          <w:pPr>
            <w:spacing w:afterLines="50" w:after="156"/>
          </w:pPr>
        </w:pPrChange>
      </w:pPr>
      <w:r w:rsidRPr="00A23FA3">
        <w:rPr>
          <w:rFonts w:ascii="等线" w:eastAsia="等线" w:hAnsi="等线" w:cstheme="minorHAnsi"/>
          <w:szCs w:val="21"/>
        </w:rPr>
        <w:t>1</w:t>
      </w:r>
      <w:r w:rsidRPr="00A23FA3">
        <w:rPr>
          <w:rFonts w:ascii="等线" w:eastAsia="等线" w:hAnsi="等线" w:cstheme="minorHAnsi" w:hint="eastAsia"/>
          <w:szCs w:val="21"/>
        </w:rPr>
        <w:t>）如果c</w:t>
      </w:r>
      <w:r w:rsidRPr="00A23FA3">
        <w:rPr>
          <w:rFonts w:ascii="等线" w:eastAsia="等线" w:hAnsi="等线" w:cstheme="minorHAnsi"/>
          <w:szCs w:val="21"/>
        </w:rPr>
        <w:t xml:space="preserve">ase </w:t>
      </w:r>
      <w:r w:rsidRPr="00A23FA3">
        <w:rPr>
          <w:rFonts w:ascii="等线" w:eastAsia="等线" w:hAnsi="等线" w:cstheme="minorHAnsi" w:hint="eastAsia"/>
          <w:szCs w:val="21"/>
        </w:rPr>
        <w:t>类型是</w:t>
      </w:r>
      <w:ins w:id="5081" w:author="raye" w:date="2018-07-19T17:52:00Z">
        <w:r w:rsidR="00785B34" w:rsidRPr="00A23FA3">
          <w:rPr>
            <w:rFonts w:ascii="等线" w:eastAsia="等线" w:hAnsi="等线" w:cstheme="minorHAnsi"/>
            <w:szCs w:val="21"/>
          </w:rPr>
          <w:t>LC EXPORT</w:t>
        </w:r>
      </w:ins>
      <w:r w:rsidRPr="00A23FA3">
        <w:rPr>
          <w:rFonts w:ascii="等线" w:eastAsia="等线" w:hAnsi="等线" w:cstheme="minorHAnsi" w:hint="eastAsia"/>
          <w:szCs w:val="21"/>
        </w:rPr>
        <w:t>（</w:t>
      </w:r>
      <w:ins w:id="5082" w:author="raye" w:date="2018-07-19T17:45:00Z">
        <w:r w:rsidRPr="00A23FA3">
          <w:rPr>
            <w:rFonts w:ascii="等线" w:eastAsia="等线" w:hAnsi="等线" w:hint="eastAsia"/>
            <w:szCs w:val="21"/>
            <w:rPrChange w:id="5083" w:author="raye" w:date="2018-07-19T18:35:00Z">
              <w:rPr>
                <w:rFonts w:cs="Calibri" w:hint="eastAsia"/>
                <w:b/>
                <w:color w:val="FF0000"/>
                <w:sz w:val="18"/>
                <w:szCs w:val="18"/>
              </w:rPr>
            </w:rPrChange>
          </w:rPr>
          <w:t>对应</w:t>
        </w:r>
      </w:ins>
      <w:r w:rsidRPr="00A23FA3">
        <w:rPr>
          <w:rFonts w:ascii="等线" w:eastAsia="等线" w:hAnsi="等线" w:hint="eastAsia"/>
          <w:szCs w:val="21"/>
        </w:rPr>
        <w:t>创建C</w:t>
      </w:r>
      <w:r w:rsidRPr="00A23FA3">
        <w:rPr>
          <w:rFonts w:ascii="等线" w:eastAsia="等线" w:hAnsi="等线"/>
          <w:szCs w:val="21"/>
        </w:rPr>
        <w:t>ASE</w:t>
      </w:r>
      <w:r w:rsidRPr="00A23FA3">
        <w:rPr>
          <w:rFonts w:ascii="等线" w:eastAsia="等线" w:hAnsi="等线" w:hint="eastAsia"/>
          <w:szCs w:val="21"/>
        </w:rPr>
        <w:t>时</w:t>
      </w:r>
      <w:ins w:id="5084" w:author="raye" w:date="2018-07-19T17:45:00Z">
        <w:r w:rsidRPr="00A23FA3">
          <w:rPr>
            <w:rFonts w:ascii="等线" w:eastAsia="等线" w:hAnsi="等线"/>
            <w:szCs w:val="21"/>
            <w:rPrChange w:id="5085" w:author="raye" w:date="2018-07-19T18:35:00Z">
              <w:rPr>
                <w:rFonts w:cs="Calibri"/>
                <w:b/>
                <w:color w:val="FF0000"/>
                <w:sz w:val="18"/>
                <w:szCs w:val="18"/>
              </w:rPr>
            </w:rPrChange>
          </w:rPr>
          <w:t>TYPE</w:t>
        </w:r>
        <w:r w:rsidRPr="00A23FA3">
          <w:rPr>
            <w:rFonts w:ascii="等线" w:eastAsia="等线" w:hAnsi="等线" w:hint="eastAsia"/>
            <w:szCs w:val="21"/>
            <w:rPrChange w:id="5086" w:author="raye" w:date="2018-07-19T18:35:00Z">
              <w:rPr>
                <w:rFonts w:cs="Calibri" w:hint="eastAsia"/>
                <w:b/>
                <w:color w:val="FF0000"/>
                <w:sz w:val="18"/>
                <w:szCs w:val="18"/>
              </w:rPr>
            </w:rPrChange>
          </w:rPr>
          <w:t>类型</w:t>
        </w:r>
      </w:ins>
      <w:ins w:id="5087" w:author="raye" w:date="2018-07-19T17:47:00Z">
        <w:r w:rsidRPr="00A23FA3">
          <w:rPr>
            <w:rFonts w:ascii="等线" w:eastAsia="等线" w:hAnsi="等线"/>
            <w:szCs w:val="21"/>
            <w:rPrChange w:id="5088" w:author="raye" w:date="2018-07-19T18:35:00Z">
              <w:rPr>
                <w:rFonts w:cs="Calibri"/>
                <w:b/>
                <w:color w:val="FF0000"/>
                <w:sz w:val="18"/>
                <w:szCs w:val="18"/>
              </w:rPr>
            </w:rPrChange>
          </w:rPr>
          <w:t>3</w:t>
        </w:r>
      </w:ins>
      <w:r w:rsidRPr="00A23FA3">
        <w:rPr>
          <w:rFonts w:ascii="等线" w:eastAsia="等线" w:hAnsi="等线" w:hint="eastAsia"/>
          <w:szCs w:val="21"/>
        </w:rPr>
        <w:t>）</w:t>
      </w:r>
      <w:r w:rsidRPr="00A23FA3">
        <w:rPr>
          <w:rFonts w:ascii="等线" w:eastAsia="等线" w:hAnsi="等线" w:cstheme="minorHAnsi" w:hint="eastAsia"/>
          <w:szCs w:val="21"/>
        </w:rPr>
        <w:t>，返回字段</w:t>
      </w:r>
      <w:ins w:id="5089" w:author="raye" w:date="2018-07-19T17:52:00Z">
        <w:r w:rsidR="00785B34" w:rsidRPr="00A23FA3">
          <w:rPr>
            <w:rFonts w:ascii="等线" w:eastAsia="等线" w:hAnsi="等线" w:cstheme="minorHAnsi" w:hint="eastAsia"/>
            <w:szCs w:val="21"/>
          </w:rPr>
          <w:t>见</w:t>
        </w:r>
      </w:ins>
      <w:r w:rsidRPr="00A23FA3">
        <w:rPr>
          <w:rFonts w:ascii="等线" w:eastAsia="等线" w:hAnsi="等线" w:cstheme="minorHAnsi" w:hint="eastAsia"/>
          <w:szCs w:val="21"/>
        </w:rPr>
        <w:t xml:space="preserve"> </w:t>
      </w:r>
      <w:r w:rsidR="00536201" w:rsidRPr="00A23FA3">
        <w:rPr>
          <w:rFonts w:ascii="等线" w:eastAsia="等线" w:hAnsi="等线" w:cstheme="minorHAnsi" w:hint="eastAsia"/>
          <w:b/>
          <w:szCs w:val="21"/>
        </w:rPr>
        <w:t>《</w:t>
      </w:r>
      <w:ins w:id="5090" w:author="raye" w:date="2018-07-19T17:52:00Z">
        <w:r w:rsidR="00785B34" w:rsidRPr="00A23FA3">
          <w:rPr>
            <w:rFonts w:ascii="等线" w:eastAsia="等线" w:hAnsi="等线" w:cstheme="minorHAnsi"/>
            <w:b/>
            <w:szCs w:val="21"/>
          </w:rPr>
          <w:t>A2_T24 Results_LC Export</w:t>
        </w:r>
      </w:ins>
      <w:r w:rsidR="00536201" w:rsidRPr="00A23FA3">
        <w:rPr>
          <w:rFonts w:ascii="等线" w:eastAsia="等线" w:hAnsi="等线" w:cstheme="minorHAnsi" w:hint="eastAsia"/>
          <w:b/>
          <w:szCs w:val="21"/>
        </w:rPr>
        <w:t>》</w:t>
      </w:r>
    </w:p>
    <w:p w14:paraId="38E6F773" w14:textId="460ABE08" w:rsidR="00A85A11" w:rsidRPr="00A23FA3" w:rsidRDefault="001D0C03">
      <w:pPr>
        <w:pStyle w:val="a0"/>
        <w:spacing w:afterLines="50" w:after="156"/>
        <w:ind w:left="420" w:firstLineChars="0" w:firstLine="0"/>
        <w:rPr>
          <w:rFonts w:ascii="等线" w:eastAsia="等线" w:hAnsi="等线"/>
          <w:szCs w:val="21"/>
        </w:rPr>
        <w:pPrChange w:id="5091" w:author="raye" w:date="2018-07-19T17:49:00Z">
          <w:pPr>
            <w:pStyle w:val="a0"/>
            <w:numPr>
              <w:numId w:val="17"/>
            </w:numPr>
            <w:ind w:left="841" w:firstLineChars="0" w:hanging="420"/>
            <w:jc w:val="left"/>
          </w:pPr>
        </w:pPrChange>
      </w:pPr>
      <w:r w:rsidRPr="00A23FA3">
        <w:rPr>
          <w:rFonts w:ascii="等线" w:eastAsia="等线" w:hAnsi="等线" w:cstheme="minorHAnsi"/>
          <w:szCs w:val="21"/>
        </w:rPr>
        <w:t>2</w:t>
      </w:r>
      <w:r w:rsidRPr="00A23FA3">
        <w:rPr>
          <w:rFonts w:ascii="等线" w:eastAsia="等线" w:hAnsi="等线" w:cstheme="minorHAnsi" w:hint="eastAsia"/>
          <w:szCs w:val="21"/>
        </w:rPr>
        <w:t>）如果c</w:t>
      </w:r>
      <w:r w:rsidRPr="00A23FA3">
        <w:rPr>
          <w:rFonts w:ascii="等线" w:eastAsia="等线" w:hAnsi="等线" w:cstheme="minorHAnsi"/>
          <w:szCs w:val="21"/>
        </w:rPr>
        <w:t xml:space="preserve">ase </w:t>
      </w:r>
      <w:r w:rsidRPr="00A23FA3">
        <w:rPr>
          <w:rFonts w:ascii="等线" w:eastAsia="等线" w:hAnsi="等线" w:cstheme="minorHAnsi" w:hint="eastAsia"/>
          <w:szCs w:val="21"/>
        </w:rPr>
        <w:t>类型是</w:t>
      </w:r>
      <w:ins w:id="5092" w:author="raye" w:date="2018-07-19T17:48:00Z">
        <w:r w:rsidR="00A85A11" w:rsidRPr="00A23FA3">
          <w:rPr>
            <w:rFonts w:ascii="等线" w:eastAsia="等线" w:hAnsi="等线"/>
            <w:szCs w:val="21"/>
            <w:rPrChange w:id="5093" w:author="raye" w:date="2018-07-19T18:35:00Z">
              <w:rPr>
                <w:highlight w:val="red"/>
              </w:rPr>
            </w:rPrChange>
          </w:rPr>
          <w:t>factoring, short-term finance, forfeiting, risk-participation.</w:t>
        </w:r>
      </w:ins>
      <w:r w:rsidRPr="00A23FA3">
        <w:rPr>
          <w:rFonts w:ascii="等线" w:eastAsia="等线" w:hAnsi="等线" w:hint="eastAsia"/>
          <w:szCs w:val="21"/>
        </w:rPr>
        <w:t>（</w:t>
      </w:r>
      <w:ins w:id="5094" w:author="raye" w:date="2018-07-19T17:48:00Z">
        <w:r w:rsidR="00A85A11" w:rsidRPr="00A23FA3">
          <w:rPr>
            <w:rFonts w:ascii="等线" w:eastAsia="等线" w:hAnsi="等线" w:hint="eastAsia"/>
            <w:szCs w:val="21"/>
            <w:rPrChange w:id="5095" w:author="raye" w:date="2018-07-19T18:35:00Z">
              <w:rPr>
                <w:rFonts w:hint="eastAsia"/>
                <w:highlight w:val="red"/>
              </w:rPr>
            </w:rPrChange>
          </w:rPr>
          <w:t>对应</w:t>
        </w:r>
        <w:r w:rsidR="00A85A11" w:rsidRPr="00A23FA3">
          <w:rPr>
            <w:rFonts w:ascii="等线" w:eastAsia="等线" w:hAnsi="等线"/>
            <w:szCs w:val="21"/>
            <w:rPrChange w:id="5096" w:author="raye" w:date="2018-07-19T18:35:00Z">
              <w:rPr/>
            </w:rPrChange>
          </w:rPr>
          <w:t>TYPE</w:t>
        </w:r>
        <w:r w:rsidR="00A85A11" w:rsidRPr="00A23FA3">
          <w:rPr>
            <w:rFonts w:ascii="等线" w:eastAsia="等线" w:hAnsi="等线" w:hint="eastAsia"/>
            <w:szCs w:val="21"/>
            <w:rPrChange w:id="5097" w:author="raye" w:date="2018-07-19T18:35:00Z">
              <w:rPr>
                <w:rFonts w:hint="eastAsia"/>
                <w:highlight w:val="red"/>
              </w:rPr>
            </w:rPrChange>
          </w:rPr>
          <w:t>类型</w:t>
        </w:r>
        <w:r w:rsidR="00A85A11" w:rsidRPr="00A23FA3">
          <w:rPr>
            <w:rFonts w:ascii="等线" w:eastAsia="等线" w:hAnsi="等线"/>
            <w:szCs w:val="21"/>
            <w:rPrChange w:id="5098" w:author="raye" w:date="2018-07-19T18:35:00Z">
              <w:rPr/>
            </w:rPrChange>
          </w:rPr>
          <w:t>6</w:t>
        </w:r>
        <w:r w:rsidR="00A85A11" w:rsidRPr="00A23FA3">
          <w:rPr>
            <w:rFonts w:ascii="等线" w:eastAsia="等线" w:hAnsi="等线" w:hint="eastAsia"/>
            <w:szCs w:val="21"/>
            <w:rPrChange w:id="5099" w:author="raye" w:date="2018-07-19T18:35:00Z">
              <w:rPr>
                <w:rFonts w:hint="eastAsia"/>
                <w:highlight w:val="red"/>
              </w:rPr>
            </w:rPrChange>
          </w:rPr>
          <w:t>、</w:t>
        </w:r>
        <w:r w:rsidR="00A85A11" w:rsidRPr="00A23FA3">
          <w:rPr>
            <w:rFonts w:ascii="等线" w:eastAsia="等线" w:hAnsi="等线"/>
            <w:szCs w:val="21"/>
            <w:rPrChange w:id="5100" w:author="raye" w:date="2018-07-19T18:35:00Z">
              <w:rPr/>
            </w:rPrChange>
          </w:rPr>
          <w:t>7</w:t>
        </w:r>
        <w:r w:rsidR="00A85A11" w:rsidRPr="00A23FA3">
          <w:rPr>
            <w:rFonts w:ascii="等线" w:eastAsia="等线" w:hAnsi="等线" w:hint="eastAsia"/>
            <w:szCs w:val="21"/>
            <w:rPrChange w:id="5101" w:author="raye" w:date="2018-07-19T18:35:00Z">
              <w:rPr>
                <w:rFonts w:hint="eastAsia"/>
                <w:highlight w:val="red"/>
              </w:rPr>
            </w:rPrChange>
          </w:rPr>
          <w:t>、</w:t>
        </w:r>
        <w:r w:rsidR="00A85A11" w:rsidRPr="00A23FA3">
          <w:rPr>
            <w:rFonts w:ascii="等线" w:eastAsia="等线" w:hAnsi="等线"/>
            <w:szCs w:val="21"/>
            <w:rPrChange w:id="5102" w:author="raye" w:date="2018-07-19T18:35:00Z">
              <w:rPr/>
            </w:rPrChange>
          </w:rPr>
          <w:t>8</w:t>
        </w:r>
        <w:r w:rsidR="00A85A11" w:rsidRPr="00A23FA3">
          <w:rPr>
            <w:rFonts w:ascii="等线" w:eastAsia="等线" w:hAnsi="等线" w:hint="eastAsia"/>
            <w:szCs w:val="21"/>
            <w:rPrChange w:id="5103" w:author="raye" w:date="2018-07-19T18:35:00Z">
              <w:rPr>
                <w:rFonts w:hint="eastAsia"/>
                <w:highlight w:val="red"/>
              </w:rPr>
            </w:rPrChange>
          </w:rPr>
          <w:t>、</w:t>
        </w:r>
        <w:r w:rsidR="00A85A11" w:rsidRPr="00A23FA3">
          <w:rPr>
            <w:rFonts w:ascii="等线" w:eastAsia="等线" w:hAnsi="等线"/>
            <w:szCs w:val="21"/>
            <w:rPrChange w:id="5104" w:author="raye" w:date="2018-07-19T18:35:00Z">
              <w:rPr/>
            </w:rPrChange>
          </w:rPr>
          <w:t>9</w:t>
        </w:r>
      </w:ins>
      <w:r w:rsidRPr="00A23FA3">
        <w:rPr>
          <w:rFonts w:ascii="等线" w:eastAsia="等线" w:hAnsi="等线" w:hint="eastAsia"/>
          <w:szCs w:val="21"/>
        </w:rPr>
        <w:t>），返回字段见</w:t>
      </w:r>
      <w:r w:rsidR="00536201" w:rsidRPr="00A23FA3">
        <w:rPr>
          <w:rFonts w:ascii="等线" w:eastAsia="等线" w:hAnsi="等线" w:hint="eastAsia"/>
          <w:b/>
          <w:szCs w:val="21"/>
        </w:rPr>
        <w:t>《</w:t>
      </w:r>
      <w:r w:rsidR="00580DFB" w:rsidRPr="00A23FA3">
        <w:rPr>
          <w:rFonts w:ascii="等线" w:eastAsia="等线" w:hAnsi="等线"/>
          <w:b/>
          <w:szCs w:val="21"/>
        </w:rPr>
        <w:t>A2_T24 Results_Factoring and so on</w:t>
      </w:r>
      <w:r w:rsidR="00536201" w:rsidRPr="00A23FA3">
        <w:rPr>
          <w:rFonts w:ascii="等线" w:eastAsia="等线" w:hAnsi="等线" w:hint="eastAsia"/>
          <w:b/>
          <w:szCs w:val="21"/>
        </w:rPr>
        <w:t>》</w:t>
      </w:r>
    </w:p>
    <w:p w14:paraId="63A73C2F" w14:textId="02918890" w:rsidR="00390512" w:rsidRPr="00A23FA3" w:rsidRDefault="00580DFB" w:rsidP="00390512">
      <w:pPr>
        <w:pStyle w:val="a0"/>
        <w:spacing w:afterLines="50" w:after="156"/>
        <w:ind w:left="420" w:firstLineChars="0" w:firstLine="0"/>
        <w:rPr>
          <w:ins w:id="5105" w:author="raye" w:date="2018-07-19T17:48:00Z"/>
          <w:rFonts w:ascii="等线" w:eastAsia="等线" w:hAnsi="等线" w:cstheme="minorHAnsi"/>
          <w:szCs w:val="21"/>
          <w:rPrChange w:id="5106" w:author="raye" w:date="2018-07-19T18:35:00Z">
            <w:rPr>
              <w:ins w:id="5107" w:author="raye" w:date="2018-07-19T17:48:00Z"/>
            </w:rPr>
          </w:rPrChange>
        </w:rPr>
      </w:pPr>
      <w:r w:rsidRPr="00A23FA3">
        <w:rPr>
          <w:rFonts w:ascii="等线" w:eastAsia="等线" w:hAnsi="等线" w:cstheme="minorHAnsi" w:hint="eastAsia"/>
          <w:szCs w:val="21"/>
        </w:rPr>
        <w:t>3） 如果C</w:t>
      </w:r>
      <w:r w:rsidRPr="00A23FA3">
        <w:rPr>
          <w:rFonts w:ascii="等线" w:eastAsia="等线" w:hAnsi="等线" w:cstheme="minorHAnsi"/>
          <w:szCs w:val="21"/>
        </w:rPr>
        <w:t>ASE</w:t>
      </w:r>
      <w:r w:rsidRPr="00A23FA3">
        <w:rPr>
          <w:rFonts w:ascii="等线" w:eastAsia="等线" w:hAnsi="等线" w:cstheme="minorHAnsi" w:hint="eastAsia"/>
          <w:szCs w:val="21"/>
        </w:rPr>
        <w:t>类型是其它的，返回字段见</w:t>
      </w:r>
      <w:r w:rsidR="00536201" w:rsidRPr="00A23FA3">
        <w:rPr>
          <w:rFonts w:ascii="等线" w:eastAsia="等线" w:hAnsi="等线" w:cstheme="minorHAnsi"/>
          <w:szCs w:val="21"/>
        </w:rPr>
        <w:t>B4_Country of Origin_input</w:t>
      </w:r>
    </w:p>
    <w:p w14:paraId="1A361584" w14:textId="772D78BF" w:rsidR="00A85A11" w:rsidRPr="00A23FA3" w:rsidRDefault="00113BF1">
      <w:pPr>
        <w:spacing w:afterLines="50" w:after="156"/>
        <w:rPr>
          <w:rFonts w:ascii="等线" w:eastAsia="等线" w:hAnsi="等线" w:cs="Calibri"/>
          <w:b/>
          <w:szCs w:val="21"/>
        </w:rPr>
      </w:pPr>
      <w:r w:rsidRPr="00A23FA3">
        <w:rPr>
          <w:rFonts w:ascii="等线" w:eastAsia="等线" w:hAnsi="等线" w:cs="Calibri" w:hint="eastAsia"/>
          <w:b/>
          <w:szCs w:val="21"/>
        </w:rPr>
        <w:t>2</w:t>
      </w:r>
      <w:r w:rsidRPr="00A23FA3">
        <w:rPr>
          <w:rFonts w:ascii="等线" w:eastAsia="等线" w:hAnsi="等线" w:cs="Calibri"/>
          <w:b/>
          <w:szCs w:val="21"/>
        </w:rPr>
        <w:t xml:space="preserve">. </w:t>
      </w:r>
      <w:r w:rsidRPr="00A23FA3">
        <w:rPr>
          <w:rFonts w:ascii="等线" w:eastAsia="等线" w:hAnsi="等线" w:cs="Calibri" w:hint="eastAsia"/>
          <w:b/>
          <w:szCs w:val="21"/>
        </w:rPr>
        <w:t>查询范围</w:t>
      </w:r>
    </w:p>
    <w:p w14:paraId="267E2456" w14:textId="2D076D7B" w:rsidR="00113BF1" w:rsidRPr="00A23FA3" w:rsidRDefault="00113BF1">
      <w:pPr>
        <w:spacing w:afterLines="50" w:after="156"/>
        <w:rPr>
          <w:rFonts w:ascii="等线" w:eastAsia="等线" w:hAnsi="等线" w:cs="Calibri"/>
          <w:szCs w:val="21"/>
        </w:rPr>
      </w:pPr>
      <w:r w:rsidRPr="00A23FA3">
        <w:rPr>
          <w:rFonts w:ascii="等线" w:eastAsia="等线" w:hAnsi="等线" w:cs="Calibri" w:hint="eastAsia"/>
          <w:szCs w:val="21"/>
        </w:rPr>
        <w:t>用今天的时间-在T</w:t>
      </w:r>
      <w:r w:rsidRPr="00A23FA3">
        <w:rPr>
          <w:rFonts w:ascii="等线" w:eastAsia="等线" w:hAnsi="等线" w:cs="Calibri"/>
          <w:szCs w:val="21"/>
        </w:rPr>
        <w:t>24</w:t>
      </w:r>
      <w:r w:rsidRPr="00A23FA3">
        <w:rPr>
          <w:rFonts w:ascii="等线" w:eastAsia="等线" w:hAnsi="等线" w:cs="Calibri" w:hint="eastAsia"/>
          <w:szCs w:val="21"/>
        </w:rPr>
        <w:t>中的时间。T</w:t>
      </w:r>
      <w:r w:rsidRPr="00A23FA3">
        <w:rPr>
          <w:rFonts w:ascii="等线" w:eastAsia="等线" w:hAnsi="等线" w:cs="Calibri"/>
          <w:szCs w:val="21"/>
        </w:rPr>
        <w:t>24</w:t>
      </w:r>
      <w:r w:rsidRPr="00A23FA3">
        <w:rPr>
          <w:rFonts w:ascii="等线" w:eastAsia="等线" w:hAnsi="等线" w:cs="Calibri" w:hint="eastAsia"/>
          <w:szCs w:val="21"/>
        </w:rPr>
        <w:t>中的时间字段会根据单证类型取不同的时间字段</w:t>
      </w:r>
    </w:p>
    <w:p w14:paraId="10FFD756" w14:textId="64183B68" w:rsidR="00113BF1" w:rsidRPr="00A23FA3" w:rsidRDefault="00113BF1" w:rsidP="00512D3F">
      <w:pPr>
        <w:spacing w:afterLines="50" w:after="156"/>
        <w:rPr>
          <w:rFonts w:ascii="Calibri" w:hAnsi="Calibri" w:cstheme="minorHAnsi"/>
          <w:sz w:val="18"/>
          <w:szCs w:val="18"/>
        </w:rPr>
      </w:pPr>
      <w:r w:rsidRPr="00A23FA3">
        <w:rPr>
          <w:rFonts w:ascii="等线" w:eastAsia="等线" w:hAnsi="等线" w:cs="Calibri" w:hint="eastAsia"/>
          <w:szCs w:val="21"/>
        </w:rPr>
        <w:t>1）如果是</w:t>
      </w:r>
      <w:r w:rsidRPr="00A23FA3">
        <w:rPr>
          <w:rFonts w:ascii="Calibri" w:hAnsi="Calibri" w:cstheme="minorHAnsi"/>
          <w:sz w:val="18"/>
          <w:szCs w:val="18"/>
        </w:rPr>
        <w:t>“LC Export” or “LC Import Drawing” ,</w:t>
      </w:r>
      <w:r w:rsidRPr="00A23FA3">
        <w:rPr>
          <w:rFonts w:ascii="Calibri" w:hAnsi="Calibri" w:cstheme="minorHAnsi" w:hint="eastAsia"/>
          <w:sz w:val="18"/>
          <w:szCs w:val="18"/>
        </w:rPr>
        <w:t>搜索</w:t>
      </w:r>
      <w:r w:rsidRPr="00A23FA3">
        <w:rPr>
          <w:rFonts w:ascii="Calibri" w:hAnsi="Calibri" w:cstheme="minorHAnsi"/>
          <w:sz w:val="18"/>
          <w:szCs w:val="18"/>
        </w:rPr>
        <w:t xml:space="preserve">multi_drawings </w:t>
      </w:r>
      <w:r w:rsidR="00512D3F" w:rsidRPr="00A23FA3">
        <w:rPr>
          <w:rFonts w:ascii="Calibri" w:hAnsi="Calibri" w:cstheme="minorHAnsi" w:hint="eastAsia"/>
          <w:sz w:val="18"/>
          <w:szCs w:val="18"/>
        </w:rPr>
        <w:t>（指的是</w:t>
      </w:r>
      <w:r w:rsidR="00512D3F" w:rsidRPr="00A23FA3">
        <w:rPr>
          <w:rFonts w:ascii="Calibri" w:hAnsi="Calibri" w:cstheme="minorHAnsi" w:hint="eastAsia"/>
          <w:sz w:val="18"/>
          <w:szCs w:val="18"/>
        </w:rPr>
        <w:t>T</w:t>
      </w:r>
      <w:r w:rsidR="00512D3F" w:rsidRPr="00A23FA3">
        <w:rPr>
          <w:rFonts w:ascii="Calibri" w:hAnsi="Calibri" w:cstheme="minorHAnsi"/>
          <w:sz w:val="18"/>
          <w:szCs w:val="18"/>
        </w:rPr>
        <w:t>24</w:t>
      </w:r>
      <w:r w:rsidR="00512D3F" w:rsidRPr="00A23FA3">
        <w:rPr>
          <w:rFonts w:ascii="Calibri" w:hAnsi="Calibri" w:cstheme="minorHAnsi" w:hint="eastAsia"/>
          <w:sz w:val="18"/>
          <w:szCs w:val="18"/>
        </w:rPr>
        <w:t>里</w:t>
      </w:r>
      <w:r w:rsidR="00940EB9" w:rsidRPr="00A23FA3">
        <w:rPr>
          <w:rFonts w:ascii="Calibri" w:hAnsi="Calibri" w:cstheme="minorHAnsi" w:hint="eastAsia"/>
          <w:sz w:val="18"/>
          <w:szCs w:val="18"/>
        </w:rPr>
        <w:t>的一张表</w:t>
      </w:r>
      <w:r w:rsidR="00512D3F" w:rsidRPr="00A23FA3">
        <w:rPr>
          <w:rFonts w:ascii="Calibri" w:hAnsi="Calibri" w:cstheme="minorHAnsi" w:hint="eastAsia"/>
          <w:sz w:val="18"/>
          <w:szCs w:val="18"/>
        </w:rPr>
        <w:t>）里的</w:t>
      </w:r>
      <w:r w:rsidRPr="00A23FA3">
        <w:rPr>
          <w:rFonts w:ascii="Calibri" w:hAnsi="Calibri" w:cstheme="minorHAnsi"/>
          <w:sz w:val="18"/>
          <w:szCs w:val="18"/>
        </w:rPr>
        <w:t>doc_receive_date</w:t>
      </w:r>
      <w:r w:rsidRPr="00A23FA3">
        <w:rPr>
          <w:rFonts w:ascii="Calibri" w:hAnsi="Calibri" w:cstheme="minorHAnsi" w:hint="eastAsia"/>
          <w:sz w:val="18"/>
          <w:szCs w:val="18"/>
        </w:rPr>
        <w:t>时间</w:t>
      </w:r>
      <w:r w:rsidR="00512D3F" w:rsidRPr="00A23FA3">
        <w:rPr>
          <w:rFonts w:ascii="Calibri" w:hAnsi="Calibri" w:cstheme="minorHAnsi" w:hint="eastAsia"/>
          <w:sz w:val="18"/>
          <w:szCs w:val="18"/>
        </w:rPr>
        <w:t>字段</w:t>
      </w:r>
    </w:p>
    <w:p w14:paraId="25FC372A" w14:textId="2780D152" w:rsidR="00512D3F" w:rsidRPr="00A23FA3" w:rsidRDefault="00512D3F" w:rsidP="00512D3F">
      <w:pPr>
        <w:spacing w:afterLines="50" w:after="156"/>
        <w:rPr>
          <w:rFonts w:ascii="Calibri" w:hAnsi="Calibri" w:cstheme="minorHAnsi"/>
          <w:sz w:val="18"/>
          <w:szCs w:val="18"/>
        </w:rPr>
      </w:pPr>
      <w:r w:rsidRPr="00A23FA3">
        <w:rPr>
          <w:rFonts w:ascii="等线" w:eastAsia="等线" w:hAnsi="等线" w:cs="Calibri" w:hint="eastAsia"/>
          <w:szCs w:val="21"/>
        </w:rPr>
        <w:t>2） 如果是其它类型，搜索</w:t>
      </w:r>
      <w:r w:rsidR="00940EB9" w:rsidRPr="00A23FA3">
        <w:rPr>
          <w:rFonts w:ascii="等线" w:eastAsia="等线" w:hAnsi="等线" w:cs="Calibri" w:hint="eastAsia"/>
          <w:szCs w:val="21"/>
        </w:rPr>
        <w:t>T</w:t>
      </w:r>
      <w:r w:rsidR="00940EB9" w:rsidRPr="00A23FA3">
        <w:rPr>
          <w:rFonts w:ascii="等线" w:eastAsia="等线" w:hAnsi="等线" w:cs="Calibri"/>
          <w:szCs w:val="21"/>
        </w:rPr>
        <w:t>24&gt;&gt;</w:t>
      </w:r>
      <w:r w:rsidR="00940EB9" w:rsidRPr="00A23FA3">
        <w:rPr>
          <w:rFonts w:ascii="等线" w:eastAsia="等线" w:hAnsi="等线" w:cs="Calibri" w:hint="eastAsia"/>
          <w:szCs w:val="21"/>
        </w:rPr>
        <w:t>表</w:t>
      </w:r>
      <w:r w:rsidRPr="00A23FA3">
        <w:rPr>
          <w:rFonts w:ascii="Calibri" w:hAnsi="Calibri" w:cstheme="minorHAnsi"/>
          <w:sz w:val="18"/>
          <w:szCs w:val="18"/>
        </w:rPr>
        <w:t>multi_lc</w:t>
      </w:r>
      <w:r w:rsidRPr="00A23FA3">
        <w:rPr>
          <w:rFonts w:ascii="Calibri" w:hAnsi="Calibri" w:cstheme="minorHAnsi" w:hint="eastAsia"/>
          <w:sz w:val="18"/>
          <w:szCs w:val="18"/>
        </w:rPr>
        <w:t>里的</w:t>
      </w:r>
      <w:r w:rsidRPr="00A23FA3">
        <w:rPr>
          <w:rFonts w:ascii="Calibri" w:hAnsi="Calibri" w:cstheme="minorHAnsi"/>
          <w:sz w:val="18"/>
          <w:szCs w:val="18"/>
        </w:rPr>
        <w:t>issue_date</w:t>
      </w:r>
      <w:r w:rsidRPr="00A23FA3">
        <w:rPr>
          <w:rFonts w:ascii="Calibri" w:hAnsi="Calibri" w:cstheme="minorHAnsi" w:hint="eastAsia"/>
          <w:sz w:val="18"/>
          <w:szCs w:val="18"/>
        </w:rPr>
        <w:t>时间字段</w:t>
      </w:r>
    </w:p>
    <w:p w14:paraId="0616D016" w14:textId="3066A574" w:rsidR="00D62DCB" w:rsidRPr="00A23FA3" w:rsidRDefault="00D62DCB" w:rsidP="00512D3F">
      <w:pPr>
        <w:spacing w:afterLines="50" w:after="156"/>
        <w:rPr>
          <w:rFonts w:ascii="Calibri" w:hAnsi="Calibri" w:cstheme="minorHAnsi"/>
          <w:sz w:val="18"/>
          <w:szCs w:val="18"/>
        </w:rPr>
      </w:pPr>
    </w:p>
    <w:p w14:paraId="6CE60E7B" w14:textId="75B96AAB" w:rsidR="00D62DCB" w:rsidRPr="00A23FA3" w:rsidRDefault="00D62DCB" w:rsidP="00512D3F">
      <w:pPr>
        <w:spacing w:afterLines="50" w:after="156"/>
        <w:rPr>
          <w:rFonts w:ascii="Calibri" w:hAnsi="Calibri" w:cstheme="minorHAnsi"/>
          <w:b/>
          <w:i/>
          <w:sz w:val="24"/>
          <w:szCs w:val="24"/>
        </w:rPr>
      </w:pPr>
      <w:r w:rsidRPr="00A23FA3">
        <w:rPr>
          <w:rFonts w:ascii="Calibri" w:hAnsi="Calibri" w:cstheme="minorHAnsi"/>
          <w:b/>
          <w:i/>
          <w:sz w:val="24"/>
          <w:szCs w:val="24"/>
        </w:rPr>
        <w:t>B1. Are the goods/services consistent with the nature of the businesses of the seller and buyer (i.e., applicant and beneficiary)?</w:t>
      </w:r>
    </w:p>
    <w:p w14:paraId="473E2E8A" w14:textId="77777777" w:rsidR="00D62DCB" w:rsidRPr="00A23FA3" w:rsidRDefault="00D62DCB" w:rsidP="00D62DCB">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378C4E4F" w14:textId="77777777" w:rsidR="00D62DCB" w:rsidRPr="00A23FA3" w:rsidRDefault="00D62DCB" w:rsidP="00D62DCB">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answer “blank”</w:t>
      </w:r>
    </w:p>
    <w:p w14:paraId="1CA4EEF0" w14:textId="77777777" w:rsidR="00D62DCB" w:rsidRPr="00A23FA3" w:rsidRDefault="00D62DCB" w:rsidP="00D62DCB">
      <w:pPr>
        <w:jc w:val="left"/>
        <w:rPr>
          <w:rFonts w:ascii="Calibri" w:hAnsi="Calibri" w:cstheme="minorHAnsi"/>
          <w:i/>
          <w:sz w:val="18"/>
          <w:szCs w:val="18"/>
          <w:u w:val="single"/>
        </w:rPr>
      </w:pPr>
      <w:r w:rsidRPr="00A23FA3">
        <w:rPr>
          <w:rFonts w:ascii="Calibri" w:hAnsi="Calibri" w:cstheme="minorHAnsi"/>
          <w:i/>
          <w:sz w:val="18"/>
          <w:szCs w:val="18"/>
          <w:u w:val="single"/>
        </w:rPr>
        <w:t>Evidence:</w:t>
      </w:r>
    </w:p>
    <w:p w14:paraId="7E6F368A" w14:textId="77777777" w:rsidR="00D62DCB" w:rsidRPr="00A23FA3" w:rsidRDefault="00D62DCB" w:rsidP="00D62DCB">
      <w:pPr>
        <w:jc w:val="left"/>
        <w:rPr>
          <w:rFonts w:ascii="Calibri" w:hAnsi="Calibri" w:cstheme="minorHAnsi"/>
          <w:i/>
          <w:sz w:val="18"/>
          <w:szCs w:val="18"/>
        </w:rPr>
      </w:pPr>
      <w:r w:rsidRPr="00A23FA3">
        <w:rPr>
          <w:rFonts w:ascii="Calibri" w:hAnsi="Calibri" w:cstheme="minorHAnsi"/>
          <w:i/>
          <w:sz w:val="18"/>
          <w:szCs w:val="18"/>
        </w:rPr>
        <w:t>1. Return results for all the corresponding fields.</w:t>
      </w:r>
    </w:p>
    <w:p w14:paraId="0B8C45AC" w14:textId="77777777" w:rsidR="00D62DCB" w:rsidRPr="00A23FA3" w:rsidRDefault="00D62DCB" w:rsidP="00D62DCB">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 xml:space="preserve">Search Method/Sequence: 1. Bloomberg, 2. US Google 3. Hong Kong Google </w:t>
      </w:r>
    </w:p>
    <w:p w14:paraId="1F597C94" w14:textId="77777777" w:rsidR="00D62DCB" w:rsidRPr="00A23FA3" w:rsidRDefault="00D62DCB" w:rsidP="00D62DCB">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If no results, return “Not Found”</w:t>
      </w:r>
    </w:p>
    <w:p w14:paraId="470CE9DF" w14:textId="77777777" w:rsidR="00D62DCB" w:rsidRPr="00A23FA3" w:rsidRDefault="00D62DCB" w:rsidP="00D62DCB">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Searches should first be done in English and then by native language of the country of origin, which would be translated into English.</w:t>
      </w:r>
    </w:p>
    <w:p w14:paraId="5574DB04" w14:textId="77777777" w:rsidR="00D62DCB" w:rsidRPr="00A23FA3" w:rsidRDefault="00D62DCB" w:rsidP="00D62DCB">
      <w:pPr>
        <w:jc w:val="left"/>
        <w:rPr>
          <w:rFonts w:ascii="Calibri" w:hAnsi="Calibri" w:cstheme="minorHAnsi"/>
          <w:i/>
          <w:sz w:val="18"/>
          <w:szCs w:val="18"/>
        </w:rPr>
      </w:pPr>
      <w:r w:rsidRPr="00A23FA3">
        <w:rPr>
          <w:rFonts w:ascii="Calibri" w:hAnsi="Calibri" w:cstheme="minorHAnsi"/>
          <w:i/>
          <w:sz w:val="18"/>
          <w:szCs w:val="18"/>
        </w:rPr>
        <w:t>2. An excel that contains:</w:t>
      </w:r>
    </w:p>
    <w:p w14:paraId="7F02FB78" w14:textId="77777777" w:rsidR="00D62DCB" w:rsidRPr="00A23FA3" w:rsidRDefault="00D62DCB" w:rsidP="00D62DCB">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The goods description from Invoice should be distinct (Not case-sensitive, always uppercase)</w:t>
      </w:r>
    </w:p>
    <w:p w14:paraId="307634B0" w14:textId="77777777" w:rsidR="00D62DCB" w:rsidRPr="00A23FA3" w:rsidRDefault="00D62DCB" w:rsidP="00D62DCB">
      <w:pPr>
        <w:pStyle w:val="a0"/>
        <w:numPr>
          <w:ilvl w:val="0"/>
          <w:numId w:val="17"/>
        </w:numPr>
        <w:ind w:left="545" w:firstLineChars="0" w:hanging="283"/>
        <w:jc w:val="left"/>
        <w:rPr>
          <w:rFonts w:ascii="Calibri" w:hAnsi="Calibri" w:cstheme="minorHAnsi"/>
          <w:i/>
          <w:sz w:val="18"/>
          <w:szCs w:val="18"/>
        </w:rPr>
      </w:pPr>
      <w:r w:rsidRPr="00A23FA3">
        <w:rPr>
          <w:rFonts w:ascii="Calibri" w:hAnsi="Calibri" w:cstheme="minorHAnsi"/>
          <w:i/>
          <w:sz w:val="18"/>
          <w:szCs w:val="18"/>
        </w:rPr>
        <w:t>The customer industry of the client from the Customer List</w:t>
      </w:r>
    </w:p>
    <w:p w14:paraId="41D014C9" w14:textId="77777777" w:rsidR="00D62DCB" w:rsidRPr="00A23FA3" w:rsidRDefault="00D62DCB" w:rsidP="00D62DCB">
      <w:pPr>
        <w:jc w:val="left"/>
        <w:rPr>
          <w:rFonts w:ascii="Calibri" w:hAnsi="Calibri" w:cstheme="minorHAnsi"/>
          <w:i/>
          <w:szCs w:val="21"/>
        </w:rPr>
      </w:pPr>
    </w:p>
    <w:p w14:paraId="66BA3C7B" w14:textId="77777777" w:rsidR="00D62DCB" w:rsidRPr="00A23FA3" w:rsidRDefault="00D62DCB" w:rsidP="00D62DCB">
      <w:pPr>
        <w:jc w:val="left"/>
        <w:rPr>
          <w:rFonts w:ascii="Calibri" w:hAnsi="Calibri" w:cstheme="minorHAnsi"/>
          <w:i/>
          <w:szCs w:val="21"/>
        </w:rPr>
      </w:pPr>
      <w:r w:rsidRPr="00A23FA3">
        <w:rPr>
          <w:rFonts w:ascii="Calibri" w:hAnsi="Calibri" w:cstheme="minorHAnsi" w:hint="eastAsia"/>
          <w:i/>
          <w:szCs w:val="21"/>
        </w:rPr>
        <w:lastRenderedPageBreak/>
        <w:t>证据：</w:t>
      </w:r>
    </w:p>
    <w:p w14:paraId="11AF363E" w14:textId="77777777" w:rsidR="00D62DCB" w:rsidRPr="00A23FA3" w:rsidRDefault="00D62DCB" w:rsidP="00D62DCB">
      <w:pPr>
        <w:pStyle w:val="a0"/>
        <w:numPr>
          <w:ilvl w:val="0"/>
          <w:numId w:val="259"/>
        </w:numPr>
        <w:ind w:firstLineChars="0"/>
        <w:jc w:val="left"/>
        <w:rPr>
          <w:rFonts w:ascii="Calibri" w:hAnsi="Calibri" w:cstheme="minorHAnsi"/>
          <w:i/>
          <w:szCs w:val="21"/>
        </w:rPr>
      </w:pPr>
      <w:r w:rsidRPr="00A23FA3">
        <w:rPr>
          <w:rFonts w:ascii="Calibri" w:hAnsi="Calibri" w:cstheme="minorHAnsi" w:hint="eastAsia"/>
          <w:i/>
          <w:szCs w:val="21"/>
        </w:rPr>
        <w:t>搜索结果</w:t>
      </w:r>
    </w:p>
    <w:p w14:paraId="09C0B029" w14:textId="77777777" w:rsidR="00D62DCB" w:rsidRPr="00A23FA3" w:rsidRDefault="00D62DCB" w:rsidP="00D62DCB">
      <w:pPr>
        <w:pStyle w:val="a0"/>
        <w:numPr>
          <w:ilvl w:val="0"/>
          <w:numId w:val="260"/>
        </w:numPr>
        <w:ind w:firstLineChars="0"/>
        <w:jc w:val="left"/>
        <w:rPr>
          <w:rFonts w:ascii="Calibri" w:hAnsi="Calibri" w:cstheme="minorHAnsi"/>
          <w:i/>
          <w:szCs w:val="21"/>
        </w:rPr>
      </w:pPr>
      <w:r w:rsidRPr="00A23FA3">
        <w:rPr>
          <w:rFonts w:ascii="Calibri" w:hAnsi="Calibri" w:cstheme="minorHAnsi" w:hint="eastAsia"/>
          <w:i/>
          <w:szCs w:val="21"/>
        </w:rPr>
        <w:t>搜索顺序</w:t>
      </w:r>
    </w:p>
    <w:p w14:paraId="4032BAE2" w14:textId="77777777" w:rsidR="00D62DCB" w:rsidRPr="00A23FA3" w:rsidRDefault="00D62DCB" w:rsidP="00D62DCB">
      <w:pPr>
        <w:pStyle w:val="a0"/>
        <w:numPr>
          <w:ilvl w:val="0"/>
          <w:numId w:val="260"/>
        </w:numPr>
        <w:ind w:firstLineChars="0"/>
        <w:jc w:val="left"/>
        <w:rPr>
          <w:rFonts w:ascii="Calibri" w:hAnsi="Calibri" w:cstheme="minorHAnsi"/>
          <w:i/>
          <w:szCs w:val="21"/>
        </w:rPr>
      </w:pPr>
      <w:r w:rsidRPr="00A23FA3">
        <w:rPr>
          <w:rFonts w:ascii="Calibri" w:hAnsi="Calibri" w:cstheme="minorHAnsi" w:hint="eastAsia"/>
          <w:i/>
          <w:szCs w:val="21"/>
        </w:rPr>
        <w:t>无返回显示</w:t>
      </w:r>
      <w:r w:rsidRPr="00A23FA3">
        <w:rPr>
          <w:rFonts w:ascii="Calibri" w:hAnsi="Calibri" w:cstheme="minorHAnsi" w:hint="eastAsia"/>
          <w:i/>
          <w:szCs w:val="21"/>
        </w:rPr>
        <w:t xml:space="preserve"> not found</w:t>
      </w:r>
    </w:p>
    <w:p w14:paraId="75384D76" w14:textId="77777777" w:rsidR="00D62DCB" w:rsidRPr="00A23FA3" w:rsidRDefault="00D62DCB" w:rsidP="00D62DCB">
      <w:pPr>
        <w:pStyle w:val="a0"/>
        <w:numPr>
          <w:ilvl w:val="0"/>
          <w:numId w:val="260"/>
        </w:numPr>
        <w:ind w:firstLineChars="0"/>
        <w:jc w:val="left"/>
        <w:rPr>
          <w:rFonts w:ascii="Calibri" w:hAnsi="Calibri" w:cstheme="minorHAnsi"/>
          <w:i/>
          <w:szCs w:val="21"/>
        </w:rPr>
      </w:pPr>
      <w:r w:rsidRPr="00A23FA3">
        <w:rPr>
          <w:rFonts w:ascii="Calibri" w:hAnsi="Calibri" w:cstheme="minorHAnsi" w:hint="eastAsia"/>
          <w:i/>
          <w:szCs w:val="21"/>
        </w:rPr>
        <w:t>显示结果优先选择英文，其他语言需进行翻译</w:t>
      </w:r>
    </w:p>
    <w:p w14:paraId="0C008E26" w14:textId="77777777" w:rsidR="00D62DCB" w:rsidRPr="00A23FA3" w:rsidRDefault="00D62DCB" w:rsidP="00D62DCB">
      <w:pPr>
        <w:pStyle w:val="a0"/>
        <w:numPr>
          <w:ilvl w:val="0"/>
          <w:numId w:val="259"/>
        </w:numPr>
        <w:ind w:firstLineChars="0"/>
        <w:jc w:val="left"/>
        <w:rPr>
          <w:rFonts w:ascii="Calibri" w:hAnsi="Calibri" w:cstheme="minorHAnsi"/>
          <w:i/>
          <w:szCs w:val="21"/>
        </w:rPr>
      </w:pPr>
      <w:r w:rsidRPr="00A23FA3">
        <w:rPr>
          <w:rFonts w:ascii="Calibri" w:hAnsi="Calibri" w:cstheme="minorHAnsi" w:hint="eastAsia"/>
          <w:i/>
          <w:szCs w:val="21"/>
        </w:rPr>
        <w:t>Excel</w:t>
      </w:r>
    </w:p>
    <w:p w14:paraId="0C59F909" w14:textId="77777777" w:rsidR="00D62DCB" w:rsidRPr="00A23FA3" w:rsidRDefault="00D62DCB" w:rsidP="00D62DCB">
      <w:pPr>
        <w:pStyle w:val="a0"/>
        <w:numPr>
          <w:ilvl w:val="0"/>
          <w:numId w:val="261"/>
        </w:numPr>
        <w:ind w:firstLineChars="0"/>
        <w:jc w:val="left"/>
        <w:rPr>
          <w:rFonts w:ascii="Calibri" w:hAnsi="Calibri" w:cstheme="minorHAnsi"/>
          <w:i/>
          <w:szCs w:val="21"/>
        </w:rPr>
      </w:pPr>
      <w:r w:rsidRPr="00A23FA3">
        <w:rPr>
          <w:rFonts w:ascii="Calibri" w:hAnsi="Calibri" w:cstheme="minorHAnsi"/>
          <w:i/>
          <w:szCs w:val="21"/>
        </w:rPr>
        <w:t>I</w:t>
      </w:r>
      <w:r w:rsidRPr="00A23FA3">
        <w:rPr>
          <w:rFonts w:ascii="Calibri" w:hAnsi="Calibri" w:cstheme="minorHAnsi" w:hint="eastAsia"/>
          <w:i/>
          <w:szCs w:val="21"/>
        </w:rPr>
        <w:t>nvoice</w:t>
      </w:r>
      <w:r w:rsidRPr="00A23FA3">
        <w:rPr>
          <w:rFonts w:ascii="Calibri" w:hAnsi="Calibri" w:cstheme="minorHAnsi" w:hint="eastAsia"/>
          <w:i/>
          <w:szCs w:val="21"/>
        </w:rPr>
        <w:t>的商品描述（去重，全大写）</w:t>
      </w:r>
    </w:p>
    <w:p w14:paraId="653E2625" w14:textId="72B38EB5" w:rsidR="00D62DCB" w:rsidRPr="00A23FA3" w:rsidRDefault="00D62DCB" w:rsidP="00D62DCB">
      <w:pPr>
        <w:spacing w:afterLines="50" w:after="156"/>
        <w:rPr>
          <w:rFonts w:ascii="Calibri" w:hAnsi="Calibri" w:cstheme="minorHAnsi"/>
          <w:b/>
          <w:i/>
          <w:sz w:val="24"/>
          <w:szCs w:val="24"/>
        </w:rPr>
      </w:pPr>
      <w:r w:rsidRPr="00A23FA3">
        <w:rPr>
          <w:rFonts w:ascii="Calibri" w:hAnsi="Calibri" w:cstheme="minorHAnsi" w:hint="eastAsia"/>
          <w:i/>
          <w:szCs w:val="21"/>
        </w:rPr>
        <w:t>客户的行业</w:t>
      </w:r>
    </w:p>
    <w:p w14:paraId="45C3DC9F" w14:textId="54FD6907" w:rsidR="00D62DCB" w:rsidRPr="00A23FA3" w:rsidRDefault="00D62DCB" w:rsidP="00512D3F">
      <w:pPr>
        <w:spacing w:afterLines="50" w:after="156"/>
        <w:rPr>
          <w:ins w:id="5108" w:author="raye" w:date="2018-07-19T17:47:00Z"/>
          <w:rFonts w:ascii="等线" w:eastAsia="等线" w:hAnsi="等线" w:cs="Calibri"/>
          <w:szCs w:val="21"/>
          <w:rPrChange w:id="5109" w:author="raye" w:date="2018-07-19T18:35:00Z">
            <w:rPr>
              <w:ins w:id="5110" w:author="raye" w:date="2018-07-19T17:47:00Z"/>
              <w:rFonts w:cs="Calibri"/>
              <w:b/>
              <w:color w:val="FF0000"/>
              <w:sz w:val="18"/>
              <w:szCs w:val="18"/>
            </w:rPr>
          </w:rPrChange>
        </w:rPr>
      </w:pPr>
    </w:p>
    <w:p w14:paraId="70BD3EBE" w14:textId="38D9CB79" w:rsidR="00A85A11" w:rsidRPr="00A23FA3" w:rsidRDefault="00AC680B">
      <w:pPr>
        <w:spacing w:afterLines="50" w:after="156"/>
        <w:rPr>
          <w:ins w:id="5111" w:author="raye" w:date="2018-07-19T17:53:00Z"/>
          <w:rFonts w:ascii="等线" w:eastAsia="等线" w:hAnsi="等线" w:cs="Calibri"/>
          <w:b/>
          <w:szCs w:val="21"/>
          <w:shd w:val="clear" w:color="auto" w:fill="CCFFFF"/>
          <w:rPrChange w:id="5112" w:author="raye" w:date="2018-07-19T18:35:00Z">
            <w:rPr>
              <w:ins w:id="5113" w:author="raye" w:date="2018-07-19T17:53:00Z"/>
              <w:rFonts w:cs="Calibri"/>
              <w:b/>
              <w:sz w:val="24"/>
              <w:szCs w:val="24"/>
            </w:rPr>
          </w:rPrChange>
        </w:rPr>
      </w:pPr>
      <w:ins w:id="5114" w:author="raye" w:date="2018-07-19T17:53:00Z">
        <w:r w:rsidRPr="00A23FA3">
          <w:rPr>
            <w:rFonts w:ascii="等线" w:eastAsia="等线" w:hAnsi="等线" w:cstheme="minorHAnsi"/>
            <w:b/>
            <w:szCs w:val="21"/>
            <w:shd w:val="clear" w:color="auto" w:fill="CCFFFF"/>
            <w:rPrChange w:id="5115" w:author="raye" w:date="2018-07-19T18:35:00Z">
              <w:rPr>
                <w:rFonts w:ascii="Calibri" w:hAnsi="Calibri" w:cstheme="minorHAnsi"/>
                <w:sz w:val="24"/>
              </w:rPr>
            </w:rPrChange>
          </w:rPr>
          <w:t xml:space="preserve">B1 </w:t>
        </w:r>
        <w:r w:rsidRPr="00A23FA3">
          <w:rPr>
            <w:rFonts w:ascii="等线" w:eastAsia="等线" w:hAnsi="等线" w:cs="Calibri"/>
            <w:b/>
            <w:szCs w:val="21"/>
            <w:shd w:val="clear" w:color="auto" w:fill="CCFFFF"/>
            <w:rPrChange w:id="5116" w:author="raye" w:date="2018-07-19T18:35:00Z">
              <w:rPr>
                <w:rFonts w:cs="Calibri"/>
                <w:b/>
                <w:sz w:val="24"/>
                <w:szCs w:val="24"/>
              </w:rPr>
            </w:rPrChange>
          </w:rPr>
          <w:t>Are the goods/services consistent with the nature of the businesses of the seller and buyer (i.e., applicant and beneficiary)?</w:t>
        </w:r>
      </w:ins>
    </w:p>
    <w:p w14:paraId="306B3A77" w14:textId="77777777" w:rsidR="0054702B" w:rsidRPr="00A23FA3" w:rsidRDefault="0054702B" w:rsidP="0054702B">
      <w:pPr>
        <w:spacing w:afterLines="50" w:after="156"/>
        <w:rPr>
          <w:ins w:id="5117" w:author="raye" w:date="2018-07-19T17:53:00Z"/>
          <w:rFonts w:ascii="等线" w:eastAsia="等线" w:hAnsi="等线" w:cstheme="minorHAnsi"/>
          <w:szCs w:val="21"/>
          <w:shd w:val="clear" w:color="auto" w:fill="CCFFFF"/>
        </w:rPr>
      </w:pPr>
      <w:ins w:id="5118" w:author="raye" w:date="2018-07-19T17:53:00Z">
        <w:r w:rsidRPr="00A23FA3">
          <w:rPr>
            <w:rFonts w:ascii="等线" w:eastAsia="等线" w:hAnsi="等线" w:cs="Calibri" w:hint="eastAsia"/>
            <w:szCs w:val="21"/>
            <w:shd w:val="clear" w:color="auto" w:fill="CCFFFF"/>
            <w:rPrChange w:id="5119" w:author="raye" w:date="2018-07-20T09:45:00Z">
              <w:rPr>
                <w:rFonts w:cs="Calibri" w:hint="eastAsia"/>
                <w:b/>
                <w:sz w:val="24"/>
                <w:szCs w:val="24"/>
              </w:rPr>
            </w:rPrChange>
          </w:rPr>
          <w:t>货物、服务是否符合卖方和买方（即申请人和受益人）的业务性质？</w:t>
        </w:r>
      </w:ins>
    </w:p>
    <w:p w14:paraId="1CAEBC47" w14:textId="77777777" w:rsidR="0054702B" w:rsidRPr="00A23FA3" w:rsidRDefault="0054702B" w:rsidP="0054702B">
      <w:pPr>
        <w:pStyle w:val="a0"/>
        <w:numPr>
          <w:ilvl w:val="0"/>
          <w:numId w:val="223"/>
        </w:numPr>
        <w:spacing w:afterLines="50" w:after="156"/>
        <w:ind w:firstLineChars="0"/>
        <w:rPr>
          <w:ins w:id="5120" w:author="raye" w:date="2018-07-19T17:53:00Z"/>
          <w:rFonts w:ascii="等线" w:eastAsia="等线" w:hAnsi="等线" w:cstheme="minorHAnsi"/>
          <w:szCs w:val="21"/>
        </w:rPr>
      </w:pPr>
      <w:ins w:id="5121" w:author="raye" w:date="2018-07-19T17:53:00Z">
        <w:r w:rsidRPr="00A23FA3">
          <w:rPr>
            <w:rFonts w:ascii="等线" w:eastAsia="等线" w:hAnsi="等线" w:cstheme="minorHAnsi"/>
            <w:szCs w:val="21"/>
          </w:rPr>
          <w:t>35</w:t>
        </w:r>
        <w:r w:rsidRPr="00A23FA3">
          <w:rPr>
            <w:rFonts w:ascii="等线" w:eastAsia="等线" w:hAnsi="等线" w:cstheme="minorHAnsi" w:hint="eastAsia"/>
            <w:szCs w:val="21"/>
          </w:rPr>
          <w:t>个问题答案：程序不进行回答</w:t>
        </w:r>
      </w:ins>
    </w:p>
    <w:p w14:paraId="7679A97C" w14:textId="3145EA12" w:rsidR="0054702B" w:rsidRPr="00A23FA3" w:rsidRDefault="0054702B">
      <w:pPr>
        <w:pStyle w:val="a0"/>
        <w:numPr>
          <w:ilvl w:val="0"/>
          <w:numId w:val="223"/>
        </w:numPr>
        <w:spacing w:afterLines="50" w:after="156"/>
        <w:ind w:firstLineChars="0"/>
        <w:rPr>
          <w:rFonts w:ascii="等线" w:eastAsia="等线" w:hAnsi="等线" w:cstheme="minorHAnsi"/>
          <w:szCs w:val="21"/>
        </w:rPr>
        <w:pPrChange w:id="5122" w:author="raye" w:date="2018-07-19T17:53:00Z">
          <w:pPr>
            <w:spacing w:afterLines="50" w:after="156"/>
          </w:pPr>
        </w:pPrChange>
      </w:pPr>
      <w:ins w:id="5123" w:author="raye" w:date="2018-07-19T18:07:00Z">
        <w:r w:rsidRPr="00A23FA3">
          <w:rPr>
            <w:rFonts w:ascii="等线" w:eastAsia="等线" w:hAnsi="等线" w:cstheme="minorHAnsi" w:hint="eastAsia"/>
            <w:szCs w:val="21"/>
          </w:rPr>
          <w:t>证据</w:t>
        </w:r>
      </w:ins>
    </w:p>
    <w:p w14:paraId="62318E9A" w14:textId="59DB4472" w:rsidR="00723677" w:rsidRPr="00A23FA3" w:rsidRDefault="00723677" w:rsidP="00723677">
      <w:pPr>
        <w:pStyle w:val="a0"/>
        <w:spacing w:afterLines="50" w:after="156"/>
        <w:ind w:left="420" w:firstLineChars="0" w:firstLine="0"/>
        <w:rPr>
          <w:rFonts w:ascii="等线" w:eastAsia="等线" w:hAnsi="等线" w:cstheme="minorHAnsi"/>
          <w:szCs w:val="21"/>
        </w:rPr>
      </w:pPr>
      <w:r w:rsidRPr="00A23FA3">
        <w:rPr>
          <w:rFonts w:ascii="等线" w:eastAsia="等线" w:hAnsi="等线" w:cstheme="minorHAnsi" w:hint="eastAsia"/>
          <w:szCs w:val="21"/>
        </w:rPr>
        <w:t>2个E</w:t>
      </w:r>
      <w:r w:rsidRPr="00A23FA3">
        <w:rPr>
          <w:rFonts w:ascii="等线" w:eastAsia="等线" w:hAnsi="等线" w:cstheme="minorHAnsi"/>
          <w:szCs w:val="21"/>
        </w:rPr>
        <w:t>xcel</w:t>
      </w:r>
      <w:r w:rsidRPr="00A23FA3">
        <w:rPr>
          <w:rFonts w:ascii="等线" w:eastAsia="等线" w:hAnsi="等线" w:cstheme="minorHAnsi" w:hint="eastAsia"/>
          <w:szCs w:val="21"/>
        </w:rPr>
        <w:t>表格</w:t>
      </w:r>
    </w:p>
    <w:p w14:paraId="5D580891" w14:textId="768ED87F" w:rsidR="00723677" w:rsidRPr="00A23FA3" w:rsidRDefault="00723677">
      <w:pPr>
        <w:pStyle w:val="a0"/>
        <w:spacing w:afterLines="50" w:after="156"/>
        <w:ind w:left="420" w:firstLineChars="0" w:firstLine="0"/>
        <w:rPr>
          <w:rFonts w:ascii="等线" w:eastAsia="等线" w:hAnsi="等线" w:cstheme="minorHAnsi"/>
          <w:szCs w:val="21"/>
        </w:rPr>
        <w:pPrChange w:id="5124" w:author="raye" w:date="2018-07-20T12:06:00Z">
          <w:pPr>
            <w:spacing w:afterLines="50" w:after="156"/>
          </w:pPr>
        </w:pPrChange>
      </w:pPr>
      <w:r w:rsidRPr="00A23FA3">
        <w:rPr>
          <w:rFonts w:ascii="等线" w:eastAsia="等线" w:hAnsi="等线" w:cstheme="minorHAnsi" w:hint="eastAsia"/>
          <w:szCs w:val="21"/>
        </w:rPr>
        <w:t>1</w:t>
      </w:r>
      <w:r w:rsidRPr="00A23FA3">
        <w:rPr>
          <w:rFonts w:ascii="等线" w:eastAsia="等线" w:hAnsi="等线" w:cstheme="minorHAnsi"/>
          <w:szCs w:val="21"/>
        </w:rPr>
        <w:t xml:space="preserve">. </w:t>
      </w:r>
      <w:r w:rsidRPr="00A23FA3">
        <w:rPr>
          <w:rFonts w:ascii="等线" w:eastAsia="等线" w:hAnsi="等线" w:cstheme="minorHAnsi" w:hint="eastAsia"/>
          <w:szCs w:val="21"/>
        </w:rPr>
        <w:t>表格1</w:t>
      </w:r>
      <w:r w:rsidRPr="00A23FA3">
        <w:rPr>
          <w:rFonts w:ascii="等线" w:eastAsia="等线" w:hAnsi="等线" w:cstheme="minorHAnsi"/>
          <w:szCs w:val="21"/>
        </w:rPr>
        <w:t xml:space="preserve"> </w:t>
      </w:r>
      <w:ins w:id="5125" w:author="raye" w:date="2018-07-19T18:08:00Z">
        <w:r w:rsidR="0054702B" w:rsidRPr="00A23FA3">
          <w:rPr>
            <w:rFonts w:ascii="等线" w:eastAsia="等线" w:hAnsi="等线" w:cstheme="minorHAnsi" w:hint="eastAsia"/>
            <w:szCs w:val="21"/>
            <w:rPrChange w:id="5126" w:author="raye" w:date="2018-07-20T12:06:00Z">
              <w:rPr>
                <w:rFonts w:cstheme="minorHAnsi" w:hint="eastAsia"/>
              </w:rPr>
            </w:rPrChange>
          </w:rPr>
          <w:t>放在</w:t>
        </w:r>
        <w:r w:rsidR="0054702B" w:rsidRPr="00A23FA3">
          <w:rPr>
            <w:rFonts w:ascii="等线" w:eastAsia="等线" w:hAnsi="等线" w:cstheme="minorHAnsi"/>
            <w:szCs w:val="21"/>
            <w:rPrChange w:id="5127" w:author="raye" w:date="2018-07-20T12:06:00Z">
              <w:rPr>
                <w:rFonts w:cstheme="minorHAnsi"/>
              </w:rPr>
            </w:rPrChange>
          </w:rPr>
          <w:t>bloomberg</w:t>
        </w:r>
        <w:r w:rsidR="0054702B" w:rsidRPr="00A23FA3">
          <w:rPr>
            <w:rFonts w:ascii="等线" w:eastAsia="等线" w:hAnsi="等线" w:cstheme="minorHAnsi" w:hint="eastAsia"/>
            <w:szCs w:val="21"/>
            <w:rPrChange w:id="5128" w:author="raye" w:date="2018-07-20T12:06:00Z">
              <w:rPr>
                <w:rFonts w:cstheme="minorHAnsi" w:hint="eastAsia"/>
              </w:rPr>
            </w:rPrChange>
          </w:rPr>
          <w:t>下面</w:t>
        </w:r>
      </w:ins>
      <w:r w:rsidR="00536201" w:rsidRPr="00A23FA3">
        <w:rPr>
          <w:rFonts w:ascii="等线" w:eastAsia="等线" w:hAnsi="等线" w:cstheme="minorHAnsi" w:hint="eastAsia"/>
          <w:szCs w:val="21"/>
        </w:rPr>
        <w:t>《</w:t>
      </w:r>
      <w:r w:rsidR="00536201" w:rsidRPr="00A23FA3">
        <w:rPr>
          <w:rFonts w:ascii="等线" w:eastAsia="等线" w:hAnsi="等线" w:cstheme="minorHAnsi"/>
          <w:szCs w:val="21"/>
        </w:rPr>
        <w:t>B1_US Google</w:t>
      </w:r>
      <w:r w:rsidR="00536201" w:rsidRPr="00A23FA3">
        <w:rPr>
          <w:rFonts w:ascii="等线" w:eastAsia="等线" w:hAnsi="等线" w:cstheme="minorHAnsi" w:hint="eastAsia"/>
          <w:szCs w:val="21"/>
        </w:rPr>
        <w:t>》</w:t>
      </w:r>
    </w:p>
    <w:p w14:paraId="3467F501" w14:textId="6996A068" w:rsidR="0054702B" w:rsidRPr="00A23FA3" w:rsidDel="00AD6EA4" w:rsidRDefault="0054702B" w:rsidP="00723677">
      <w:pPr>
        <w:pStyle w:val="a0"/>
        <w:spacing w:afterLines="50" w:after="156"/>
        <w:ind w:left="420" w:firstLineChars="0" w:firstLine="0"/>
        <w:rPr>
          <w:del w:id="5129" w:author="raye" w:date="2018-07-19T18:08:00Z"/>
          <w:rFonts w:ascii="等线" w:eastAsia="等线" w:hAnsi="等线" w:cstheme="minorHAnsi"/>
          <w:szCs w:val="21"/>
          <w:rPrChange w:id="5130" w:author="raye" w:date="2018-07-20T12:06:00Z">
            <w:rPr>
              <w:del w:id="5131" w:author="raye" w:date="2018-07-19T18:08:00Z"/>
              <w:rFonts w:ascii="宋体" w:eastAsia="宋体" w:hAnsi="宋体" w:cs="宋体"/>
            </w:rPr>
          </w:rPrChange>
        </w:rPr>
      </w:pPr>
      <w:ins w:id="5132" w:author="raye" w:date="2018-07-19T18:25:00Z">
        <w:r w:rsidRPr="00A23FA3">
          <w:rPr>
            <w:rFonts w:ascii="等线" w:eastAsia="等线" w:hAnsi="等线" w:cstheme="minorHAnsi" w:hint="eastAsia"/>
            <w:szCs w:val="21"/>
            <w:rPrChange w:id="5133" w:author="raye" w:date="2018-07-20T12:06:00Z">
              <w:rPr>
                <w:rFonts w:ascii="宋体" w:eastAsia="宋体" w:hAnsi="宋体" w:cs="宋体" w:hint="eastAsia"/>
              </w:rPr>
            </w:rPrChange>
          </w:rPr>
          <w:t>对接</w:t>
        </w:r>
        <w:r w:rsidRPr="00A23FA3">
          <w:rPr>
            <w:rFonts w:ascii="等线" w:eastAsia="等线" w:hAnsi="等线" w:cstheme="minorHAnsi"/>
            <w:szCs w:val="21"/>
            <w:rPrChange w:id="5134" w:author="raye" w:date="2018-07-20T12:06:00Z">
              <w:rPr>
                <w:rFonts w:ascii="宋体" w:eastAsia="宋体" w:hAnsi="宋体" w:cs="宋体"/>
              </w:rPr>
            </w:rPrChange>
          </w:rPr>
          <w:t>graphen</w:t>
        </w:r>
        <w:r w:rsidRPr="00A23FA3">
          <w:rPr>
            <w:rFonts w:ascii="等线" w:eastAsia="等线" w:hAnsi="等线" w:cstheme="minorHAnsi" w:hint="eastAsia"/>
            <w:szCs w:val="21"/>
            <w:rPrChange w:id="5135" w:author="raye" w:date="2018-07-20T12:06:00Z">
              <w:rPr>
                <w:rFonts w:ascii="宋体" w:eastAsia="宋体" w:hAnsi="宋体" w:cs="宋体" w:hint="eastAsia"/>
              </w:rPr>
            </w:rPrChange>
          </w:rPr>
          <w:t>公司去搜索返回的数据</w:t>
        </w:r>
      </w:ins>
      <w:r w:rsidR="00714554" w:rsidRPr="00714554">
        <w:rPr>
          <w:rFonts w:ascii="等线" w:eastAsia="等线" w:hAnsi="等线" w:cstheme="minorHAnsi" w:hint="eastAsia"/>
          <w:color w:val="FF0000"/>
          <w:szCs w:val="21"/>
        </w:rPr>
        <w:t>（公司信息）</w:t>
      </w:r>
      <w:ins w:id="5136" w:author="raye" w:date="2018-07-19T18:25:00Z">
        <w:r w:rsidRPr="00A23FA3">
          <w:rPr>
            <w:rFonts w:ascii="等线" w:eastAsia="等线" w:hAnsi="等线" w:cstheme="minorHAnsi" w:hint="eastAsia"/>
            <w:szCs w:val="21"/>
            <w:rPrChange w:id="5137" w:author="raye" w:date="2018-07-20T12:06:00Z">
              <w:rPr>
                <w:rFonts w:ascii="宋体" w:eastAsia="宋体" w:hAnsi="宋体" w:cs="宋体" w:hint="eastAsia"/>
              </w:rPr>
            </w:rPrChange>
          </w:rPr>
          <w:t>。哪个渠道的就用哪个渠道的</w:t>
        </w:r>
        <w:r w:rsidRPr="00A23FA3">
          <w:rPr>
            <w:rFonts w:ascii="等线" w:eastAsia="等线" w:hAnsi="等线" w:cstheme="minorHAnsi"/>
            <w:szCs w:val="21"/>
            <w:rPrChange w:id="5138" w:author="raye" w:date="2018-07-20T12:06:00Z">
              <w:rPr>
                <w:rFonts w:ascii="宋体" w:eastAsia="宋体" w:hAnsi="宋体" w:cs="宋体"/>
              </w:rPr>
            </w:rPrChange>
          </w:rPr>
          <w:t>Excel</w:t>
        </w:r>
        <w:r w:rsidRPr="00A23FA3">
          <w:rPr>
            <w:rFonts w:ascii="等线" w:eastAsia="等线" w:hAnsi="等线" w:cstheme="minorHAnsi" w:hint="eastAsia"/>
            <w:szCs w:val="21"/>
            <w:rPrChange w:id="5139" w:author="raye" w:date="2018-07-20T12:06:00Z">
              <w:rPr>
                <w:rFonts w:ascii="宋体" w:eastAsia="宋体" w:hAnsi="宋体" w:cs="宋体" w:hint="eastAsia"/>
              </w:rPr>
            </w:rPrChange>
          </w:rPr>
          <w:t>表格</w:t>
        </w:r>
      </w:ins>
    </w:p>
    <w:p w14:paraId="4C4E8F7B" w14:textId="77777777" w:rsidR="00723677" w:rsidRPr="00A23FA3" w:rsidRDefault="00723677" w:rsidP="00723677">
      <w:pPr>
        <w:spacing w:afterLines="50" w:after="156"/>
        <w:ind w:firstLineChars="400" w:firstLine="840"/>
      </w:pPr>
    </w:p>
    <w:p w14:paraId="0DBB34A7" w14:textId="47DD71E6" w:rsidR="0054702B" w:rsidRPr="00714554" w:rsidRDefault="0054702B">
      <w:pPr>
        <w:spacing w:afterLines="50" w:after="156"/>
        <w:ind w:firstLineChars="400" w:firstLine="840"/>
        <w:rPr>
          <w:rFonts w:ascii="等线" w:eastAsia="等线" w:hAnsi="等线" w:cstheme="minorHAnsi"/>
          <w:color w:val="FF0000"/>
          <w:szCs w:val="21"/>
        </w:rPr>
        <w:pPrChange w:id="5140" w:author="raye" w:date="2018-07-20T12:06:00Z">
          <w:pPr>
            <w:spacing w:afterLines="50" w:after="156"/>
            <w:ind w:firstLineChars="177" w:firstLine="372"/>
          </w:pPr>
        </w:pPrChange>
      </w:pPr>
      <w:ins w:id="5141" w:author="raye" w:date="2018-07-19T18:33:00Z">
        <w:r w:rsidRPr="00A23FA3">
          <w:rPr>
            <w:rFonts w:ascii="等线" w:eastAsia="等线" w:hAnsi="等线" w:cstheme="minorHAnsi" w:hint="eastAsia"/>
            <w:szCs w:val="21"/>
            <w:rPrChange w:id="5142" w:author="raye" w:date="2018-07-20T12:06:00Z">
              <w:rPr>
                <w:rFonts w:hint="eastAsia"/>
              </w:rPr>
            </w:rPrChange>
          </w:rPr>
          <w:t>如果</w:t>
        </w:r>
        <w:r w:rsidRPr="00A23FA3">
          <w:rPr>
            <w:rFonts w:ascii="等线" w:eastAsia="等线" w:hAnsi="等线" w:cstheme="minorHAnsi"/>
            <w:szCs w:val="21"/>
            <w:rPrChange w:id="5143" w:author="raye" w:date="2018-07-20T12:06:00Z">
              <w:rPr>
                <w:rFonts w:ascii="宋体" w:eastAsia="宋体" w:hAnsi="宋体" w:cs="宋体"/>
              </w:rPr>
            </w:rPrChange>
          </w:rPr>
          <w:t>graphen</w:t>
        </w:r>
        <w:r w:rsidRPr="00A23FA3">
          <w:rPr>
            <w:rFonts w:ascii="等线" w:eastAsia="等线" w:hAnsi="等线" w:cstheme="minorHAnsi" w:hint="eastAsia"/>
            <w:szCs w:val="21"/>
            <w:rPrChange w:id="5144" w:author="raye" w:date="2018-07-20T12:06:00Z">
              <w:rPr>
                <w:rFonts w:ascii="宋体" w:eastAsia="宋体" w:hAnsi="宋体" w:cs="宋体" w:hint="eastAsia"/>
              </w:rPr>
            </w:rPrChange>
          </w:rPr>
          <w:t>公司返回的结果为空，则显示字段为“</w:t>
        </w:r>
        <w:r w:rsidRPr="00A23FA3">
          <w:rPr>
            <w:rFonts w:ascii="等线" w:eastAsia="等线" w:hAnsi="等线" w:cstheme="minorHAnsi"/>
            <w:szCs w:val="21"/>
            <w:rPrChange w:id="5145" w:author="raye" w:date="2018-07-20T12:06:00Z">
              <w:rPr>
                <w:rFonts w:ascii="宋体" w:eastAsia="宋体" w:hAnsi="宋体" w:cs="宋体"/>
              </w:rPr>
            </w:rPrChange>
          </w:rPr>
          <w:t>Not Found”</w:t>
        </w:r>
      </w:ins>
      <w:r w:rsidR="00D62DCB" w:rsidRPr="00A23FA3">
        <w:rPr>
          <w:rFonts w:ascii="等线" w:eastAsia="等线" w:hAnsi="等线" w:cstheme="minorHAnsi"/>
          <w:szCs w:val="21"/>
        </w:rPr>
        <w:t xml:space="preserve"> </w:t>
      </w:r>
      <w:r w:rsidR="00D62DCB" w:rsidRPr="00714554">
        <w:rPr>
          <w:rFonts w:ascii="等线" w:eastAsia="等线" w:hAnsi="等线" w:cstheme="minorHAnsi" w:hint="eastAsia"/>
          <w:color w:val="FF0000"/>
          <w:szCs w:val="21"/>
        </w:rPr>
        <w:t>证据标红</w:t>
      </w:r>
      <w:r w:rsidR="00714554" w:rsidRPr="00714554">
        <w:rPr>
          <w:rFonts w:ascii="等线" w:eastAsia="等线" w:hAnsi="等线" w:cstheme="minorHAnsi" w:hint="eastAsia"/>
          <w:color w:val="FF0000"/>
          <w:szCs w:val="21"/>
        </w:rPr>
        <w:t>，置于</w:t>
      </w:r>
      <w:r w:rsidR="00714554" w:rsidRPr="00714554">
        <w:rPr>
          <w:rFonts w:ascii="等线" w:eastAsia="等线" w:hAnsi="等线" w:cstheme="minorHAnsi"/>
          <w:color w:val="FF0000"/>
          <w:szCs w:val="21"/>
        </w:rPr>
        <w:t>GOOGLE/BLOOMBERG</w:t>
      </w:r>
      <w:r w:rsidR="00714554" w:rsidRPr="00714554">
        <w:rPr>
          <w:rFonts w:ascii="等线" w:eastAsia="等线" w:hAnsi="等线" w:cstheme="minorHAnsi" w:hint="eastAsia"/>
          <w:color w:val="FF0000"/>
          <w:szCs w:val="21"/>
        </w:rPr>
        <w:t>类下</w:t>
      </w:r>
    </w:p>
    <w:p w14:paraId="72A418F9" w14:textId="387701DC" w:rsidR="00714554" w:rsidRPr="00714554" w:rsidRDefault="00714554" w:rsidP="00714554">
      <w:pPr>
        <w:spacing w:afterLines="50" w:after="156"/>
        <w:ind w:firstLineChars="400" w:firstLine="840"/>
        <w:rPr>
          <w:ins w:id="5146" w:author="raye" w:date="2018-07-19T18:25:00Z"/>
          <w:rFonts w:ascii="等线" w:eastAsia="等线" w:hAnsi="等线" w:cstheme="minorHAnsi"/>
          <w:color w:val="FF0000"/>
          <w:szCs w:val="21"/>
          <w:rPrChange w:id="5147" w:author="raye" w:date="2018-07-20T12:06:00Z">
            <w:rPr>
              <w:ins w:id="5148" w:author="raye" w:date="2018-07-19T18:25:00Z"/>
            </w:rPr>
          </w:rPrChange>
        </w:rPr>
      </w:pPr>
      <w:r w:rsidRPr="00714554">
        <w:rPr>
          <w:rFonts w:ascii="等线" w:eastAsia="等线" w:hAnsi="等线" w:cstheme="minorHAnsi" w:hint="eastAsia"/>
          <w:color w:val="FF0000"/>
          <w:szCs w:val="21"/>
        </w:rPr>
        <w:t>如果手动上传了证据，标红去掉</w:t>
      </w:r>
    </w:p>
    <w:p w14:paraId="61DF9A8C" w14:textId="0443AD13" w:rsidR="0054702B" w:rsidRPr="00A23FA3" w:rsidRDefault="00723677" w:rsidP="00723677">
      <w:pPr>
        <w:spacing w:afterLines="50" w:after="156"/>
        <w:ind w:firstLineChars="200" w:firstLine="420"/>
        <w:rPr>
          <w:ins w:id="5149" w:author="raye" w:date="2018-07-19T18:27:00Z"/>
          <w:rFonts w:ascii="等线" w:eastAsia="等线" w:hAnsi="等线" w:cstheme="minorHAnsi"/>
          <w:szCs w:val="21"/>
        </w:rPr>
      </w:pPr>
      <w:r w:rsidRPr="00A23FA3">
        <w:rPr>
          <w:rFonts w:ascii="等线" w:eastAsia="等线" w:hAnsi="等线" w:cstheme="minorHAnsi" w:hint="eastAsia"/>
          <w:szCs w:val="21"/>
        </w:rPr>
        <w:t>2</w:t>
      </w:r>
      <w:r w:rsidRPr="00A23FA3">
        <w:rPr>
          <w:rFonts w:ascii="等线" w:eastAsia="等线" w:hAnsi="等线" w:cstheme="minorHAnsi"/>
          <w:szCs w:val="21"/>
        </w:rPr>
        <w:t xml:space="preserve">. </w:t>
      </w:r>
      <w:r w:rsidRPr="00A23FA3">
        <w:rPr>
          <w:rFonts w:ascii="等线" w:eastAsia="等线" w:hAnsi="等线" w:cstheme="minorHAnsi" w:hint="eastAsia"/>
          <w:szCs w:val="21"/>
        </w:rPr>
        <w:t>表格2，包含货物描述和客户行业字段</w:t>
      </w:r>
      <w:r w:rsidR="00536201" w:rsidRPr="00A23FA3">
        <w:rPr>
          <w:rFonts w:ascii="等线" w:eastAsia="等线" w:hAnsi="等线" w:cstheme="minorHAnsi" w:hint="eastAsia"/>
          <w:szCs w:val="21"/>
        </w:rPr>
        <w:t>《</w:t>
      </w:r>
      <w:r w:rsidR="00536201" w:rsidRPr="00A23FA3">
        <w:rPr>
          <w:rFonts w:ascii="等线" w:eastAsia="等线" w:hAnsi="等线" w:cstheme="minorHAnsi"/>
          <w:szCs w:val="21"/>
        </w:rPr>
        <w:t>B1_Invoice&amp;Industry Description</w:t>
      </w:r>
      <w:r w:rsidR="00536201" w:rsidRPr="00A23FA3">
        <w:rPr>
          <w:rFonts w:ascii="等线" w:eastAsia="等线" w:hAnsi="等线" w:cstheme="minorHAnsi" w:hint="eastAsia"/>
          <w:szCs w:val="21"/>
        </w:rPr>
        <w:t>》</w:t>
      </w:r>
    </w:p>
    <w:p w14:paraId="72248A09" w14:textId="77777777" w:rsidR="00723677" w:rsidRPr="00A23FA3" w:rsidRDefault="0054702B" w:rsidP="00723677">
      <w:pPr>
        <w:spacing w:afterLines="50" w:after="156"/>
        <w:ind w:leftChars="400" w:left="840"/>
        <w:rPr>
          <w:rFonts w:ascii="等线" w:eastAsia="等线" w:hAnsi="等线" w:cstheme="minorHAnsi"/>
          <w:szCs w:val="21"/>
        </w:rPr>
      </w:pPr>
      <w:ins w:id="5150" w:author="raye" w:date="2018-07-19T18:27:00Z">
        <w:r w:rsidRPr="00A23FA3">
          <w:rPr>
            <w:rFonts w:ascii="等线" w:eastAsia="等线" w:hAnsi="等线" w:cstheme="minorHAnsi" w:hint="eastAsia"/>
            <w:szCs w:val="21"/>
          </w:rPr>
          <w:t>货物描述字段，来源于</w:t>
        </w:r>
      </w:ins>
      <w:ins w:id="5151" w:author="raye" w:date="2018-07-20T09:45:00Z">
        <w:r w:rsidRPr="00A23FA3">
          <w:rPr>
            <w:rFonts w:ascii="等线" w:eastAsia="等线" w:hAnsi="等线" w:cstheme="minorHAnsi" w:hint="eastAsia"/>
            <w:szCs w:val="21"/>
          </w:rPr>
          <w:t>本</w:t>
        </w:r>
      </w:ins>
      <w:ins w:id="5152" w:author="raye" w:date="2018-07-20T09:44:00Z">
        <w:r w:rsidRPr="00A23FA3">
          <w:rPr>
            <w:rFonts w:ascii="等线" w:eastAsia="等线" w:hAnsi="等线" w:cstheme="minorHAnsi" w:hint="eastAsia"/>
            <w:szCs w:val="21"/>
          </w:rPr>
          <w:t>平台</w:t>
        </w:r>
      </w:ins>
      <w:ins w:id="5153" w:author="raye" w:date="2018-07-19T18:27:00Z">
        <w:r w:rsidRPr="00A23FA3">
          <w:rPr>
            <w:rFonts w:ascii="等线" w:eastAsia="等线" w:hAnsi="等线" w:cstheme="minorHAnsi"/>
            <w:szCs w:val="21"/>
          </w:rPr>
          <w:t>Input</w:t>
        </w:r>
        <w:r w:rsidRPr="00A23FA3">
          <w:rPr>
            <w:rFonts w:ascii="等线" w:eastAsia="等线" w:hAnsi="等线" w:cstheme="minorHAnsi" w:hint="eastAsia"/>
            <w:szCs w:val="21"/>
          </w:rPr>
          <w:t>录入的</w:t>
        </w:r>
      </w:ins>
      <w:ins w:id="5154" w:author="raye" w:date="2018-07-19T18:28:00Z">
        <w:r w:rsidRPr="00A23FA3">
          <w:rPr>
            <w:rFonts w:ascii="等线" w:eastAsia="等线" w:hAnsi="等线" w:cstheme="minorHAnsi"/>
            <w:szCs w:val="21"/>
          </w:rPr>
          <w:t>Invoice</w:t>
        </w:r>
      </w:ins>
      <w:ins w:id="5155" w:author="raye" w:date="2018-07-19T18:27:00Z">
        <w:r w:rsidRPr="00A23FA3">
          <w:rPr>
            <w:rFonts w:ascii="等线" w:eastAsia="等线" w:hAnsi="等线" w:cstheme="minorHAnsi" w:hint="eastAsia"/>
            <w:szCs w:val="21"/>
          </w:rPr>
          <w:t>发票</w:t>
        </w:r>
      </w:ins>
      <w:ins w:id="5156" w:author="raye" w:date="2018-07-19T18:28:00Z">
        <w:r w:rsidRPr="00A23FA3">
          <w:rPr>
            <w:rFonts w:ascii="等线" w:eastAsia="等线" w:hAnsi="等线" w:cstheme="minorHAnsi" w:hint="eastAsia"/>
            <w:szCs w:val="21"/>
          </w:rPr>
          <w:t>里面的</w:t>
        </w:r>
      </w:ins>
      <w:ins w:id="5157" w:author="raye" w:date="2018-07-19T18:27:00Z">
        <w:r w:rsidRPr="00A23FA3">
          <w:rPr>
            <w:rFonts w:ascii="等线" w:eastAsia="等线" w:hAnsi="等线" w:cstheme="minorHAnsi"/>
            <w:szCs w:val="21"/>
            <w:rPrChange w:id="5158" w:author="raye" w:date="2018-07-20T12:05:00Z">
              <w:rPr>
                <w:rFonts w:cs="Calibri"/>
                <w:sz w:val="18"/>
                <w:szCs w:val="18"/>
              </w:rPr>
            </w:rPrChange>
          </w:rPr>
          <w:t>goods description</w:t>
        </w:r>
      </w:ins>
      <w:ins w:id="5159" w:author="raye" w:date="2018-07-20T10:12:00Z">
        <w:r w:rsidRPr="00A23FA3">
          <w:rPr>
            <w:rFonts w:ascii="等线" w:eastAsia="等线" w:hAnsi="等线" w:cstheme="minorHAnsi" w:hint="eastAsia"/>
            <w:szCs w:val="21"/>
          </w:rPr>
          <w:t>。</w:t>
        </w:r>
      </w:ins>
      <w:r w:rsidRPr="00A23FA3">
        <w:rPr>
          <w:rFonts w:ascii="等线" w:eastAsia="等线" w:hAnsi="等线" w:cstheme="minorHAnsi" w:hint="eastAsia"/>
          <w:szCs w:val="21"/>
        </w:rPr>
        <w:t>与A</w:t>
      </w:r>
      <w:r w:rsidRPr="00A23FA3">
        <w:rPr>
          <w:rFonts w:ascii="等线" w:eastAsia="等线" w:hAnsi="等线" w:cstheme="minorHAnsi"/>
          <w:szCs w:val="21"/>
        </w:rPr>
        <w:t>PI</w:t>
      </w:r>
      <w:r w:rsidRPr="00A23FA3">
        <w:rPr>
          <w:rFonts w:ascii="等线" w:eastAsia="等线" w:hAnsi="等线" w:cstheme="minorHAnsi" w:hint="eastAsia"/>
          <w:szCs w:val="21"/>
        </w:rPr>
        <w:t>传过来的货物描述进行比对，相同的字段标红显示</w:t>
      </w:r>
    </w:p>
    <w:p w14:paraId="4F902E2C" w14:textId="7EB7F450" w:rsidR="0054702B" w:rsidRPr="00A23FA3" w:rsidRDefault="0054702B" w:rsidP="00723677">
      <w:pPr>
        <w:spacing w:afterLines="50" w:after="156"/>
        <w:ind w:firstLineChars="400" w:firstLine="840"/>
        <w:rPr>
          <w:ins w:id="5160" w:author="raye" w:date="2018-07-19T18:08:00Z"/>
          <w:rFonts w:ascii="等线" w:eastAsia="等线" w:hAnsi="等线" w:cstheme="minorHAnsi"/>
          <w:szCs w:val="21"/>
        </w:rPr>
      </w:pPr>
      <w:ins w:id="5161" w:author="raye" w:date="2018-07-20T10:12:00Z">
        <w:r w:rsidRPr="00A23FA3">
          <w:rPr>
            <w:rFonts w:ascii="等线" w:eastAsia="等线" w:hAnsi="等线" w:cstheme="minorHAnsi" w:hint="eastAsia"/>
            <w:szCs w:val="21"/>
          </w:rPr>
          <w:t>相同的描述只显示一条</w:t>
        </w:r>
      </w:ins>
      <w:r w:rsidR="00723677" w:rsidRPr="00A23FA3">
        <w:rPr>
          <w:rFonts w:ascii="等线" w:eastAsia="等线" w:hAnsi="等线" w:cstheme="minorHAnsi" w:hint="eastAsia"/>
          <w:szCs w:val="21"/>
        </w:rPr>
        <w:t>，</w:t>
      </w:r>
      <w:ins w:id="5162" w:author="raye" w:date="2018-07-19T18:27:00Z">
        <w:r w:rsidR="00723677" w:rsidRPr="00A23FA3">
          <w:rPr>
            <w:rFonts w:ascii="等线" w:eastAsia="等线" w:hAnsi="等线" w:cstheme="minorHAnsi" w:hint="eastAsia"/>
            <w:szCs w:val="21"/>
          </w:rPr>
          <w:t>转化成全大写的</w:t>
        </w:r>
      </w:ins>
      <w:r w:rsidR="00723677" w:rsidRPr="00A23FA3">
        <w:rPr>
          <w:rFonts w:ascii="等线" w:eastAsia="等线" w:hAnsi="等线" w:cstheme="minorHAnsi" w:hint="eastAsia"/>
          <w:szCs w:val="21"/>
        </w:rPr>
        <w:t>，</w:t>
      </w:r>
    </w:p>
    <w:p w14:paraId="69483096" w14:textId="6889616F" w:rsidR="0054702B" w:rsidRPr="00A23FA3" w:rsidRDefault="00723677">
      <w:pPr>
        <w:spacing w:afterLines="50" w:after="156"/>
        <w:ind w:leftChars="400" w:left="840"/>
        <w:rPr>
          <w:ins w:id="5163" w:author="raye" w:date="2018-07-19T18:08:00Z"/>
          <w:rFonts w:ascii="等线" w:eastAsia="等线" w:hAnsi="等线" w:cstheme="minorHAnsi"/>
          <w:i/>
          <w:szCs w:val="21"/>
        </w:rPr>
        <w:pPrChange w:id="5164" w:author="raye" w:date="2018-07-20T12:06:00Z">
          <w:pPr>
            <w:spacing w:afterLines="50" w:after="156"/>
          </w:pPr>
        </w:pPrChange>
      </w:pPr>
      <w:r w:rsidRPr="00A23FA3">
        <w:rPr>
          <w:rFonts w:ascii="等线" w:eastAsia="等线" w:hAnsi="等线" w:cstheme="minorHAnsi" w:hint="eastAsia"/>
          <w:szCs w:val="21"/>
        </w:rPr>
        <w:t>客户的行业</w:t>
      </w:r>
      <w:ins w:id="5165" w:author="raye" w:date="2018-07-19T18:28:00Z">
        <w:r w:rsidR="0054702B" w:rsidRPr="00A23FA3">
          <w:rPr>
            <w:rFonts w:ascii="等线" w:eastAsia="等线" w:hAnsi="等线" w:cstheme="minorHAnsi"/>
            <w:szCs w:val="21"/>
            <w:rPrChange w:id="5166" w:author="raye" w:date="2018-07-20T12:05:00Z">
              <w:rPr>
                <w:rFonts w:cs="Calibri"/>
                <w:sz w:val="18"/>
                <w:szCs w:val="18"/>
              </w:rPr>
            </w:rPrChange>
          </w:rPr>
          <w:t>customer industry</w:t>
        </w:r>
      </w:ins>
      <w:ins w:id="5167" w:author="raye" w:date="2018-07-19T18:33:00Z">
        <w:r w:rsidR="0054702B" w:rsidRPr="00A23FA3">
          <w:rPr>
            <w:rFonts w:ascii="等线" w:eastAsia="等线" w:hAnsi="等线" w:cstheme="minorHAnsi" w:hint="eastAsia"/>
            <w:szCs w:val="21"/>
            <w:rPrChange w:id="5168" w:author="raye" w:date="2018-07-20T12:05:00Z">
              <w:rPr>
                <w:rFonts w:cs="Calibri" w:hint="eastAsia"/>
                <w:sz w:val="18"/>
                <w:szCs w:val="18"/>
              </w:rPr>
            </w:rPrChange>
          </w:rPr>
          <w:t>来源于</w:t>
        </w:r>
        <w:r w:rsidR="0054702B" w:rsidRPr="00A23FA3">
          <w:rPr>
            <w:rFonts w:ascii="等线" w:eastAsia="等线" w:hAnsi="等线" w:cstheme="minorHAnsi"/>
            <w:szCs w:val="21"/>
            <w:rPrChange w:id="5169" w:author="raye" w:date="2018-07-20T12:05:00Z">
              <w:rPr>
                <w:rFonts w:cs="Calibri"/>
                <w:sz w:val="18"/>
                <w:szCs w:val="18"/>
              </w:rPr>
            </w:rPrChange>
          </w:rPr>
          <w:t>T24</w:t>
        </w:r>
        <w:r w:rsidR="0054702B" w:rsidRPr="00A23FA3">
          <w:rPr>
            <w:rFonts w:ascii="等线" w:eastAsia="等线" w:hAnsi="等线" w:cstheme="minorHAnsi" w:hint="eastAsia"/>
            <w:szCs w:val="21"/>
            <w:rPrChange w:id="5170" w:author="raye" w:date="2018-07-20T12:05:00Z">
              <w:rPr>
                <w:rFonts w:cs="Calibri" w:hint="eastAsia"/>
                <w:sz w:val="18"/>
                <w:szCs w:val="18"/>
              </w:rPr>
            </w:rPrChange>
          </w:rPr>
          <w:t>客户列表</w:t>
        </w:r>
      </w:ins>
      <w:r w:rsidR="0054702B" w:rsidRPr="00A23FA3">
        <w:rPr>
          <w:rFonts w:ascii="等线" w:eastAsia="等线" w:hAnsi="等线" w:cstheme="minorHAnsi" w:hint="eastAsia"/>
          <w:szCs w:val="21"/>
        </w:rPr>
        <w:t>和</w:t>
      </w:r>
      <w:ins w:id="5171" w:author="raye" w:date="2018-07-20T09:45:00Z">
        <w:r w:rsidR="0054702B" w:rsidRPr="00A23FA3">
          <w:rPr>
            <w:rFonts w:ascii="等线" w:eastAsia="等线" w:hAnsi="等线" w:cstheme="minorHAnsi"/>
            <w:szCs w:val="21"/>
          </w:rPr>
          <w:t>API</w:t>
        </w:r>
      </w:ins>
      <w:r w:rsidR="0054702B" w:rsidRPr="00A23FA3">
        <w:rPr>
          <w:rFonts w:ascii="等线" w:eastAsia="等线" w:hAnsi="等线" w:cstheme="minorHAnsi"/>
          <w:szCs w:val="21"/>
        </w:rPr>
        <w:t xml:space="preserve"> </w:t>
      </w:r>
      <w:r w:rsidR="0054702B" w:rsidRPr="00A23FA3">
        <w:rPr>
          <w:rFonts w:ascii="等线" w:eastAsia="等线" w:hAnsi="等线" w:cstheme="minorHAnsi" w:hint="eastAsia"/>
          <w:szCs w:val="21"/>
        </w:rPr>
        <w:t>进行比对，如果比对不上，则进行标识</w:t>
      </w:r>
    </w:p>
    <w:p w14:paraId="4E9BC00B" w14:textId="3F601F4B" w:rsidR="00CD3762" w:rsidRPr="00A23FA3" w:rsidRDefault="00636806">
      <w:pPr>
        <w:spacing w:afterLines="50" w:after="156"/>
        <w:rPr>
          <w:rFonts w:ascii="Calibri" w:hAnsi="Calibri" w:cstheme="minorHAnsi"/>
          <w:b/>
          <w:i/>
          <w:sz w:val="24"/>
          <w:szCs w:val="24"/>
        </w:rPr>
      </w:pPr>
      <w:r w:rsidRPr="00A23FA3">
        <w:rPr>
          <w:rFonts w:ascii="Calibri" w:hAnsi="Calibri" w:cstheme="minorHAnsi"/>
          <w:b/>
          <w:i/>
          <w:sz w:val="24"/>
          <w:szCs w:val="24"/>
        </w:rPr>
        <w:t>B2. Is the size of the transaction and shipment consistent with the scale of the exporter or importer’s business activities and manufacturing capacity?</w:t>
      </w:r>
    </w:p>
    <w:p w14:paraId="56709C72" w14:textId="77777777" w:rsidR="00636806" w:rsidRPr="00A23FA3" w:rsidRDefault="00636806" w:rsidP="00636806">
      <w:pPr>
        <w:ind w:firstLine="360"/>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392EB541" w14:textId="77777777" w:rsidR="00636806" w:rsidRPr="00A23FA3" w:rsidRDefault="00636806" w:rsidP="00636806">
      <w:pPr>
        <w:ind w:firstLine="360"/>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answer “blank”</w:t>
      </w:r>
    </w:p>
    <w:p w14:paraId="4FEC5169" w14:textId="77777777" w:rsidR="00636806" w:rsidRPr="00A23FA3" w:rsidRDefault="00636806" w:rsidP="00636806">
      <w:pPr>
        <w:ind w:firstLine="360"/>
        <w:rPr>
          <w:rFonts w:ascii="Calibri" w:hAnsi="Calibri" w:cstheme="minorHAnsi"/>
          <w:i/>
          <w:sz w:val="18"/>
          <w:szCs w:val="18"/>
          <w:u w:val="single"/>
        </w:rPr>
      </w:pPr>
      <w:r w:rsidRPr="00A23FA3">
        <w:rPr>
          <w:rFonts w:ascii="Calibri" w:hAnsi="Calibri" w:cstheme="minorHAnsi"/>
          <w:i/>
          <w:sz w:val="18"/>
          <w:szCs w:val="18"/>
          <w:u w:val="single"/>
        </w:rPr>
        <w:t>Evidence:</w:t>
      </w:r>
    </w:p>
    <w:p w14:paraId="37FBF7F8" w14:textId="77777777" w:rsidR="00636806" w:rsidRPr="00A23FA3" w:rsidRDefault="00636806" w:rsidP="00636806">
      <w:pPr>
        <w:pStyle w:val="a0"/>
        <w:numPr>
          <w:ilvl w:val="0"/>
          <w:numId w:val="18"/>
        </w:numPr>
        <w:ind w:left="262" w:firstLineChars="0" w:hanging="262"/>
        <w:rPr>
          <w:rFonts w:ascii="Calibri" w:hAnsi="Calibri" w:cstheme="minorHAnsi"/>
          <w:i/>
          <w:sz w:val="18"/>
          <w:szCs w:val="18"/>
        </w:rPr>
      </w:pPr>
      <w:r w:rsidRPr="00A23FA3">
        <w:rPr>
          <w:rFonts w:ascii="Calibri" w:hAnsi="Calibri" w:cstheme="minorHAnsi"/>
          <w:i/>
          <w:sz w:val="18"/>
          <w:szCs w:val="18"/>
        </w:rPr>
        <w:t>An excel that contains the T24 results (past transactions for the client)</w:t>
      </w:r>
    </w:p>
    <w:p w14:paraId="5864C23A" w14:textId="77777777" w:rsidR="00636806" w:rsidRPr="00A23FA3" w:rsidRDefault="00636806" w:rsidP="00636806">
      <w:pPr>
        <w:pStyle w:val="a0"/>
        <w:numPr>
          <w:ilvl w:val="1"/>
          <w:numId w:val="18"/>
        </w:numPr>
        <w:ind w:firstLineChars="0"/>
        <w:rPr>
          <w:rFonts w:ascii="Calibri" w:hAnsi="Calibri" w:cstheme="minorHAnsi"/>
          <w:i/>
          <w:sz w:val="18"/>
          <w:szCs w:val="18"/>
        </w:rPr>
      </w:pPr>
      <w:r w:rsidRPr="00A23FA3">
        <w:rPr>
          <w:rFonts w:ascii="Calibri" w:hAnsi="Calibri" w:cstheme="minorHAnsi"/>
          <w:i/>
          <w:sz w:val="18"/>
          <w:szCs w:val="18"/>
        </w:rPr>
        <w:t>Min transaction amount, id, old lc number</w:t>
      </w:r>
    </w:p>
    <w:p w14:paraId="2C7C22CF" w14:textId="77777777" w:rsidR="00636806" w:rsidRPr="00A23FA3" w:rsidRDefault="00636806" w:rsidP="00636806">
      <w:pPr>
        <w:pStyle w:val="a0"/>
        <w:numPr>
          <w:ilvl w:val="1"/>
          <w:numId w:val="18"/>
        </w:numPr>
        <w:ind w:firstLineChars="0"/>
        <w:rPr>
          <w:rFonts w:ascii="Calibri" w:hAnsi="Calibri" w:cstheme="minorHAnsi"/>
          <w:i/>
          <w:sz w:val="18"/>
          <w:szCs w:val="18"/>
        </w:rPr>
      </w:pPr>
      <w:r w:rsidRPr="00A23FA3">
        <w:rPr>
          <w:rFonts w:ascii="Calibri" w:hAnsi="Calibri" w:cstheme="minorHAnsi"/>
          <w:i/>
          <w:sz w:val="18"/>
          <w:szCs w:val="18"/>
        </w:rPr>
        <w:t>max transaction amount, id, old lc number</w:t>
      </w:r>
    </w:p>
    <w:p w14:paraId="31501CB7" w14:textId="77777777" w:rsidR="00636806" w:rsidRPr="00A23FA3" w:rsidRDefault="00636806" w:rsidP="00636806">
      <w:pPr>
        <w:pStyle w:val="a0"/>
        <w:numPr>
          <w:ilvl w:val="1"/>
          <w:numId w:val="18"/>
        </w:numPr>
        <w:ind w:firstLineChars="0"/>
        <w:rPr>
          <w:rFonts w:ascii="Calibri" w:hAnsi="Calibri" w:cstheme="minorHAnsi"/>
          <w:i/>
          <w:sz w:val="18"/>
          <w:szCs w:val="18"/>
        </w:rPr>
      </w:pPr>
      <w:r w:rsidRPr="00A23FA3">
        <w:rPr>
          <w:rFonts w:ascii="Calibri" w:hAnsi="Calibri" w:cstheme="minorHAnsi"/>
          <w:i/>
          <w:sz w:val="18"/>
          <w:szCs w:val="18"/>
        </w:rPr>
        <w:lastRenderedPageBreak/>
        <w:t>Average transaction amount, transaction count</w:t>
      </w:r>
    </w:p>
    <w:p w14:paraId="696A7730" w14:textId="77777777" w:rsidR="00636806" w:rsidRPr="00A23FA3" w:rsidRDefault="00636806" w:rsidP="00636806">
      <w:pPr>
        <w:pStyle w:val="a0"/>
        <w:numPr>
          <w:ilvl w:val="1"/>
          <w:numId w:val="18"/>
        </w:numPr>
        <w:ind w:firstLineChars="0"/>
        <w:rPr>
          <w:rFonts w:ascii="Calibri" w:hAnsi="Calibri" w:cstheme="minorHAnsi"/>
          <w:i/>
          <w:sz w:val="18"/>
          <w:szCs w:val="18"/>
        </w:rPr>
      </w:pPr>
      <w:r w:rsidRPr="00A23FA3">
        <w:rPr>
          <w:rFonts w:ascii="Calibri" w:hAnsi="Calibri" w:cstheme="minorHAnsi"/>
          <w:i/>
          <w:sz w:val="18"/>
          <w:szCs w:val="18"/>
        </w:rPr>
        <w:t>If case type is “Factoring, Short Term Financing, Forfeiting/Riosk Participation, Unfunded Factoring &amp; Unfunded Risk Participation”</w:t>
      </w:r>
    </w:p>
    <w:p w14:paraId="346B5D0E" w14:textId="77777777" w:rsidR="00636806" w:rsidRPr="00A23FA3" w:rsidRDefault="00636806" w:rsidP="00636806">
      <w:pPr>
        <w:ind w:left="849" w:firstLine="360"/>
        <w:rPr>
          <w:rFonts w:ascii="Calibri" w:hAnsi="Calibri" w:cstheme="minorHAnsi"/>
          <w:i/>
          <w:sz w:val="18"/>
          <w:szCs w:val="18"/>
        </w:rPr>
      </w:pPr>
      <w:r w:rsidRPr="00A23FA3">
        <w:rPr>
          <w:rFonts w:ascii="Calibri" w:hAnsi="Calibri" w:cstheme="minorHAnsi"/>
          <w:i/>
          <w:sz w:val="18"/>
          <w:szCs w:val="18"/>
        </w:rPr>
        <w:t>An excel that contains the T24 results: BOC Ref No., Customer ID, Min transaction amount, Max  transaction amount, Average transaction amount, transaction count.</w:t>
      </w:r>
    </w:p>
    <w:p w14:paraId="15DDBC27" w14:textId="77777777" w:rsidR="00636806" w:rsidRPr="00A23FA3" w:rsidRDefault="00636806" w:rsidP="00636806">
      <w:pPr>
        <w:ind w:left="849" w:firstLine="360"/>
        <w:rPr>
          <w:rFonts w:ascii="Calibri" w:hAnsi="Calibri" w:cstheme="minorHAnsi"/>
          <w:i/>
          <w:sz w:val="18"/>
          <w:szCs w:val="18"/>
        </w:rPr>
      </w:pPr>
    </w:p>
    <w:p w14:paraId="7687E461" w14:textId="77777777" w:rsidR="00636806" w:rsidRPr="00A23FA3" w:rsidRDefault="00636806" w:rsidP="00636806">
      <w:pPr>
        <w:pStyle w:val="a0"/>
        <w:numPr>
          <w:ilvl w:val="0"/>
          <w:numId w:val="18"/>
        </w:numPr>
        <w:ind w:left="262" w:firstLineChars="0" w:hanging="262"/>
        <w:rPr>
          <w:rFonts w:ascii="Calibri" w:hAnsi="Calibri" w:cstheme="minorHAnsi"/>
          <w:i/>
          <w:sz w:val="18"/>
          <w:szCs w:val="18"/>
        </w:rPr>
      </w:pPr>
      <w:r w:rsidRPr="00A23FA3">
        <w:rPr>
          <w:rFonts w:ascii="Calibri" w:hAnsi="Calibri" w:cstheme="minorHAnsi"/>
          <w:i/>
          <w:sz w:val="18"/>
          <w:szCs w:val="18"/>
        </w:rPr>
        <w:t>An excel that contains the case’s Transaction Amount (inputted when creating a case)</w:t>
      </w:r>
    </w:p>
    <w:p w14:paraId="565150A0" w14:textId="77777777" w:rsidR="00636806" w:rsidRPr="00A23FA3" w:rsidRDefault="00636806" w:rsidP="00636806">
      <w:pPr>
        <w:pStyle w:val="a0"/>
        <w:numPr>
          <w:ilvl w:val="0"/>
          <w:numId w:val="18"/>
        </w:numPr>
        <w:ind w:left="262" w:firstLineChars="0" w:hanging="262"/>
        <w:rPr>
          <w:rFonts w:ascii="Calibri" w:hAnsi="Calibri" w:cstheme="minorHAnsi"/>
          <w:i/>
          <w:sz w:val="18"/>
          <w:szCs w:val="18"/>
        </w:rPr>
      </w:pPr>
      <w:r w:rsidRPr="00A23FA3">
        <w:rPr>
          <w:rFonts w:ascii="Calibri" w:hAnsi="Calibri" w:cstheme="minorHAnsi"/>
          <w:i/>
          <w:sz w:val="18"/>
          <w:szCs w:val="18"/>
        </w:rPr>
        <w:t>The corresponding column in T24 database for transaction Max, Min, Average amount and currency unit</w:t>
      </w:r>
    </w:p>
    <w:p w14:paraId="088EFFD7" w14:textId="77777777" w:rsidR="00636806" w:rsidRPr="00A23FA3" w:rsidRDefault="00636806" w:rsidP="00636806">
      <w:pPr>
        <w:pStyle w:val="a0"/>
        <w:numPr>
          <w:ilvl w:val="1"/>
          <w:numId w:val="18"/>
        </w:numPr>
        <w:ind w:firstLineChars="0"/>
        <w:rPr>
          <w:rFonts w:ascii="Calibri" w:hAnsi="Calibri" w:cstheme="minorHAnsi"/>
          <w:i/>
          <w:sz w:val="18"/>
          <w:szCs w:val="18"/>
        </w:rPr>
      </w:pPr>
      <w:r w:rsidRPr="00A23FA3">
        <w:rPr>
          <w:rFonts w:ascii="Calibri" w:hAnsi="Calibri" w:cstheme="minorHAnsi"/>
          <w:i/>
          <w:sz w:val="18"/>
          <w:szCs w:val="18"/>
        </w:rPr>
        <w:t>The date range is 1 year (currentDate - caseDate=1 year).</w:t>
      </w:r>
    </w:p>
    <w:p w14:paraId="70F99C4A" w14:textId="77777777" w:rsidR="00636806" w:rsidRPr="00A23FA3" w:rsidRDefault="00636806" w:rsidP="00636806">
      <w:pPr>
        <w:pStyle w:val="a0"/>
        <w:numPr>
          <w:ilvl w:val="2"/>
          <w:numId w:val="18"/>
        </w:numPr>
        <w:ind w:firstLineChars="0"/>
        <w:rPr>
          <w:rFonts w:ascii="Calibri" w:hAnsi="Calibri" w:cstheme="minorHAnsi"/>
          <w:i/>
          <w:sz w:val="18"/>
          <w:szCs w:val="18"/>
        </w:rPr>
      </w:pPr>
      <w:r w:rsidRPr="00A23FA3">
        <w:rPr>
          <w:rFonts w:ascii="Calibri" w:hAnsi="Calibri" w:cstheme="minorHAnsi"/>
          <w:i/>
          <w:sz w:val="18"/>
          <w:szCs w:val="18"/>
        </w:rPr>
        <w:t>If case type is “LC Export” or “LC Import Drawing” ,search multi_drawings and  (caseDate=doc_receive_date) and (Amount =DOC.AMT.LOCAL)</w:t>
      </w:r>
    </w:p>
    <w:p w14:paraId="32EDC423" w14:textId="77777777" w:rsidR="00636806" w:rsidRPr="00A23FA3" w:rsidRDefault="00636806" w:rsidP="00636806">
      <w:pPr>
        <w:pStyle w:val="a0"/>
        <w:numPr>
          <w:ilvl w:val="2"/>
          <w:numId w:val="18"/>
        </w:numPr>
        <w:ind w:firstLineChars="0"/>
        <w:rPr>
          <w:rFonts w:ascii="Calibri" w:hAnsi="Calibri" w:cstheme="minorHAnsi"/>
          <w:i/>
          <w:sz w:val="18"/>
          <w:szCs w:val="18"/>
        </w:rPr>
      </w:pPr>
      <w:r w:rsidRPr="00A23FA3">
        <w:rPr>
          <w:rFonts w:ascii="Calibri" w:hAnsi="Calibri" w:cstheme="minorHAnsi"/>
          <w:i/>
          <w:sz w:val="18"/>
          <w:szCs w:val="18"/>
        </w:rPr>
        <w:t>Otherwise search multi_lc and  (caseDate=issue_date)  and (amount = LC_AMT_LOCAL)</w:t>
      </w:r>
    </w:p>
    <w:p w14:paraId="668A32ED" w14:textId="77777777" w:rsidR="00636806" w:rsidRPr="00A23FA3" w:rsidRDefault="00636806" w:rsidP="00636806">
      <w:pPr>
        <w:pStyle w:val="a0"/>
        <w:numPr>
          <w:ilvl w:val="0"/>
          <w:numId w:val="18"/>
        </w:numPr>
        <w:ind w:left="262" w:firstLineChars="0" w:hanging="262"/>
        <w:rPr>
          <w:rFonts w:ascii="Calibri" w:hAnsi="Calibri" w:cstheme="minorHAnsi"/>
          <w:i/>
          <w:strike/>
          <w:sz w:val="18"/>
          <w:szCs w:val="18"/>
        </w:rPr>
      </w:pPr>
      <w:r w:rsidRPr="00A23FA3">
        <w:rPr>
          <w:rFonts w:ascii="Calibri" w:hAnsi="Calibri" w:cstheme="minorHAnsi"/>
          <w:i/>
          <w:strike/>
          <w:sz w:val="18"/>
          <w:szCs w:val="18"/>
        </w:rPr>
        <w:t>Branch separate</w:t>
      </w:r>
    </w:p>
    <w:p w14:paraId="5ED0A17C" w14:textId="77777777" w:rsidR="00636806" w:rsidRPr="00A23FA3" w:rsidRDefault="00636806" w:rsidP="00636806">
      <w:pPr>
        <w:pStyle w:val="a0"/>
        <w:numPr>
          <w:ilvl w:val="0"/>
          <w:numId w:val="18"/>
        </w:numPr>
        <w:ind w:firstLineChars="0"/>
        <w:rPr>
          <w:rFonts w:ascii="Calibri" w:hAnsi="Calibri" w:cstheme="minorHAnsi"/>
          <w:i/>
          <w:sz w:val="18"/>
          <w:szCs w:val="18"/>
        </w:rPr>
      </w:pPr>
      <w:r w:rsidRPr="00A23FA3">
        <w:rPr>
          <w:rFonts w:ascii="Calibri" w:hAnsi="Calibri" w:cstheme="minorHAnsi"/>
          <w:i/>
          <w:sz w:val="18"/>
          <w:szCs w:val="18"/>
        </w:rPr>
        <w:t>Search T24 Supply Chain Finance Menu when case type is factoring, short-term finance, forfaiting, risk-participation, Unfunded Factoring, Unfunded Risk Participation.</w:t>
      </w:r>
    </w:p>
    <w:p w14:paraId="04D007C3" w14:textId="77777777" w:rsidR="00636806" w:rsidRPr="00A23FA3" w:rsidRDefault="00636806" w:rsidP="00636806">
      <w:pPr>
        <w:ind w:firstLine="360"/>
        <w:rPr>
          <w:rFonts w:ascii="Calibri" w:hAnsi="Calibri" w:cstheme="minorHAnsi"/>
          <w:i/>
          <w:sz w:val="18"/>
          <w:szCs w:val="18"/>
        </w:rPr>
      </w:pPr>
    </w:p>
    <w:p w14:paraId="3BC68507" w14:textId="77777777" w:rsidR="00636806" w:rsidRPr="00A23FA3" w:rsidRDefault="00636806" w:rsidP="00636806">
      <w:pPr>
        <w:ind w:firstLine="360"/>
        <w:rPr>
          <w:rFonts w:ascii="Calibri" w:hAnsi="Calibri" w:cstheme="minorHAnsi"/>
          <w:i/>
          <w:sz w:val="18"/>
          <w:szCs w:val="18"/>
        </w:rPr>
      </w:pPr>
      <w:r w:rsidRPr="00A23FA3">
        <w:rPr>
          <w:rFonts w:ascii="Calibri" w:hAnsi="Calibri" w:cstheme="minorHAnsi" w:hint="eastAsia"/>
          <w:i/>
          <w:sz w:val="18"/>
          <w:szCs w:val="18"/>
        </w:rPr>
        <w:t>证据：</w:t>
      </w:r>
    </w:p>
    <w:p w14:paraId="49EA386E" w14:textId="77777777" w:rsidR="00636806" w:rsidRPr="00A23FA3" w:rsidRDefault="00636806" w:rsidP="00636806">
      <w:pPr>
        <w:pStyle w:val="a0"/>
        <w:numPr>
          <w:ilvl w:val="0"/>
          <w:numId w:val="262"/>
        </w:numPr>
        <w:ind w:firstLineChars="0"/>
        <w:rPr>
          <w:rFonts w:ascii="Calibri" w:hAnsi="Calibri" w:cstheme="minorHAnsi"/>
          <w:i/>
          <w:sz w:val="18"/>
          <w:szCs w:val="18"/>
        </w:rPr>
      </w:pPr>
      <w:r w:rsidRPr="00A23FA3">
        <w:rPr>
          <w:rFonts w:ascii="Calibri" w:hAnsi="Calibri" w:cstheme="minorHAnsi" w:hint="eastAsia"/>
          <w:i/>
          <w:sz w:val="18"/>
          <w:szCs w:val="18"/>
        </w:rPr>
        <w:t>Excel</w:t>
      </w:r>
      <w:r w:rsidRPr="00A23FA3">
        <w:rPr>
          <w:rFonts w:ascii="Calibri" w:hAnsi="Calibri" w:cstheme="minorHAnsi" w:hint="eastAsia"/>
          <w:i/>
          <w:sz w:val="18"/>
          <w:szCs w:val="18"/>
        </w:rPr>
        <w:t>：</w:t>
      </w:r>
      <w:r w:rsidRPr="00A23FA3">
        <w:rPr>
          <w:rFonts w:ascii="Calibri" w:hAnsi="Calibri" w:cstheme="minorHAnsi" w:hint="eastAsia"/>
          <w:i/>
          <w:sz w:val="18"/>
          <w:szCs w:val="18"/>
        </w:rPr>
        <w:t xml:space="preserve"> T24</w:t>
      </w:r>
      <w:r w:rsidRPr="00A23FA3">
        <w:rPr>
          <w:rFonts w:ascii="Calibri" w:hAnsi="Calibri" w:cstheme="minorHAnsi" w:hint="eastAsia"/>
          <w:i/>
          <w:sz w:val="18"/>
          <w:szCs w:val="18"/>
        </w:rPr>
        <w:t>该客户历史数据</w:t>
      </w:r>
    </w:p>
    <w:p w14:paraId="3983BA77" w14:textId="77777777" w:rsidR="00636806" w:rsidRPr="00A23FA3" w:rsidRDefault="00636806" w:rsidP="00636806">
      <w:pPr>
        <w:pStyle w:val="a0"/>
        <w:numPr>
          <w:ilvl w:val="0"/>
          <w:numId w:val="262"/>
        </w:numPr>
        <w:ind w:firstLineChars="0"/>
        <w:rPr>
          <w:rFonts w:ascii="Calibri" w:hAnsi="Calibri" w:cstheme="minorHAnsi"/>
          <w:i/>
          <w:sz w:val="18"/>
          <w:szCs w:val="18"/>
        </w:rPr>
      </w:pPr>
      <w:r w:rsidRPr="00A23FA3">
        <w:rPr>
          <w:rFonts w:ascii="Calibri" w:hAnsi="Calibri" w:cstheme="minorHAnsi" w:hint="eastAsia"/>
          <w:i/>
          <w:sz w:val="18"/>
          <w:szCs w:val="18"/>
        </w:rPr>
        <w:t>Excel</w:t>
      </w:r>
      <w:r w:rsidRPr="00A23FA3">
        <w:rPr>
          <w:rFonts w:ascii="Calibri" w:hAnsi="Calibri" w:cstheme="minorHAnsi" w:hint="eastAsia"/>
          <w:i/>
          <w:sz w:val="18"/>
          <w:szCs w:val="18"/>
        </w:rPr>
        <w:t>：用户输入</w:t>
      </w:r>
    </w:p>
    <w:p w14:paraId="5072D419" w14:textId="45B959AF" w:rsidR="00636806" w:rsidRPr="00A23FA3" w:rsidRDefault="00636806" w:rsidP="00636806">
      <w:pPr>
        <w:pStyle w:val="a0"/>
        <w:numPr>
          <w:ilvl w:val="0"/>
          <w:numId w:val="262"/>
        </w:numPr>
        <w:ind w:firstLineChars="0"/>
        <w:rPr>
          <w:rFonts w:ascii="Calibri" w:hAnsi="Calibri" w:cstheme="minorHAnsi"/>
          <w:i/>
          <w:sz w:val="18"/>
          <w:szCs w:val="18"/>
        </w:rPr>
      </w:pPr>
      <w:r w:rsidRPr="00A23FA3">
        <w:rPr>
          <w:rFonts w:ascii="Calibri" w:hAnsi="Calibri" w:cstheme="minorHAnsi" w:hint="eastAsia"/>
          <w:i/>
          <w:sz w:val="18"/>
          <w:szCs w:val="18"/>
        </w:rPr>
        <w:t xml:space="preserve">T24 </w:t>
      </w:r>
      <w:r w:rsidRPr="00A23FA3">
        <w:rPr>
          <w:rFonts w:ascii="Calibri" w:hAnsi="Calibri" w:cstheme="minorHAnsi" w:hint="eastAsia"/>
          <w:i/>
          <w:sz w:val="18"/>
          <w:szCs w:val="18"/>
        </w:rPr>
        <w:t>该客户一年交易数据整理</w:t>
      </w:r>
    </w:p>
    <w:p w14:paraId="47D7EF09" w14:textId="77777777" w:rsidR="00636806" w:rsidRPr="00A23FA3" w:rsidRDefault="00636806" w:rsidP="00636806">
      <w:pPr>
        <w:spacing w:afterLines="50" w:after="156"/>
        <w:rPr>
          <w:ins w:id="5172" w:author="raye" w:date="2018-07-19T18:08:00Z"/>
          <w:rFonts w:ascii="等线" w:eastAsia="等线" w:hAnsi="等线" w:cstheme="minorHAnsi"/>
          <w:szCs w:val="21"/>
        </w:rPr>
      </w:pPr>
    </w:p>
    <w:p w14:paraId="4DADB387" w14:textId="0C62C4EC" w:rsidR="00CD3762" w:rsidRPr="00A23FA3" w:rsidRDefault="00E2404B">
      <w:pPr>
        <w:spacing w:afterLines="50" w:after="156"/>
        <w:rPr>
          <w:ins w:id="5173" w:author="raye" w:date="2018-07-19T18:08:00Z"/>
          <w:rFonts w:ascii="等线" w:eastAsia="等线" w:hAnsi="等线" w:cstheme="minorHAnsi"/>
          <w:szCs w:val="21"/>
          <w:shd w:val="clear" w:color="auto" w:fill="CCFFFF"/>
          <w:rPrChange w:id="5174" w:author="raye" w:date="2018-07-20T14:20:00Z">
            <w:rPr>
              <w:ins w:id="5175" w:author="raye" w:date="2018-07-19T18:08:00Z"/>
              <w:rFonts w:ascii="Calibri" w:hAnsi="Calibri" w:cstheme="minorHAnsi"/>
              <w:sz w:val="24"/>
            </w:rPr>
          </w:rPrChange>
        </w:rPr>
      </w:pPr>
      <w:ins w:id="5176" w:author="raye" w:date="2018-07-19T18:35:00Z">
        <w:r w:rsidRPr="00A23FA3">
          <w:rPr>
            <w:rFonts w:cs="Calibri"/>
            <w:b/>
            <w:sz w:val="24"/>
            <w:szCs w:val="24"/>
            <w:shd w:val="clear" w:color="auto" w:fill="CCFFFF"/>
            <w:rPrChange w:id="5177" w:author="raye" w:date="2018-07-20T14:20:00Z">
              <w:rPr>
                <w:rFonts w:cs="Calibri"/>
                <w:b/>
                <w:sz w:val="24"/>
                <w:szCs w:val="24"/>
              </w:rPr>
            </w:rPrChange>
          </w:rPr>
          <w:t>B2. Is the size of the transaction and shipment consistent with the scale of the exporter or importer’s business activities and manufacturing capacity?</w:t>
        </w:r>
      </w:ins>
    </w:p>
    <w:p w14:paraId="3BE7FD13" w14:textId="50C9A9E7" w:rsidR="00B440F8" w:rsidRPr="00A23FA3" w:rsidRDefault="00E2404B">
      <w:pPr>
        <w:spacing w:afterLines="50" w:after="156"/>
        <w:rPr>
          <w:ins w:id="5178" w:author="raye" w:date="2018-07-19T18:35:00Z"/>
          <w:rFonts w:ascii="等线" w:eastAsia="等线" w:hAnsi="等线" w:cstheme="minorHAnsi"/>
          <w:szCs w:val="21"/>
          <w:shd w:val="clear" w:color="auto" w:fill="CCFFFF"/>
          <w:rPrChange w:id="5179" w:author="raye" w:date="2018-07-20T09:58:00Z">
            <w:rPr>
              <w:ins w:id="5180" w:author="raye" w:date="2018-07-19T18:35:00Z"/>
              <w:rFonts w:ascii="Calibri" w:hAnsi="Calibri" w:cstheme="minorHAnsi"/>
            </w:rPr>
          </w:rPrChange>
        </w:rPr>
        <w:pPrChange w:id="5181" w:author="raye" w:date="2018-07-20T12:07:00Z">
          <w:pPr>
            <w:spacing w:afterLines="50" w:after="156"/>
            <w:ind w:firstLineChars="177" w:firstLine="426"/>
          </w:pPr>
        </w:pPrChange>
      </w:pPr>
      <w:ins w:id="5182" w:author="raye" w:date="2018-07-19T18:36:00Z">
        <w:r w:rsidRPr="00A23FA3">
          <w:rPr>
            <w:rFonts w:ascii="等线" w:eastAsia="等线" w:hAnsi="等线" w:cs="Calibri" w:hint="eastAsia"/>
            <w:szCs w:val="21"/>
            <w:shd w:val="clear" w:color="auto" w:fill="CCFFFF"/>
            <w:rPrChange w:id="5183" w:author="raye" w:date="2018-07-20T09:58:00Z">
              <w:rPr>
                <w:rFonts w:cs="Calibri" w:hint="eastAsia"/>
                <w:b/>
                <w:sz w:val="24"/>
                <w:szCs w:val="24"/>
              </w:rPr>
            </w:rPrChange>
          </w:rPr>
          <w:t>交易的规模和出货量是否符合出口商或进口商的经营活动规模和生产能力？</w:t>
        </w:r>
      </w:ins>
    </w:p>
    <w:p w14:paraId="2097FAD8" w14:textId="77777777" w:rsidR="00DF4A29" w:rsidRPr="00A23FA3" w:rsidRDefault="00DF4A29">
      <w:pPr>
        <w:pStyle w:val="a0"/>
        <w:numPr>
          <w:ilvl w:val="0"/>
          <w:numId w:val="223"/>
        </w:numPr>
        <w:spacing w:afterLines="50" w:after="156"/>
        <w:ind w:firstLineChars="0"/>
        <w:rPr>
          <w:ins w:id="5184" w:author="raye" w:date="2018-07-19T18:36:00Z"/>
          <w:rFonts w:ascii="等线" w:eastAsia="等线" w:hAnsi="等线" w:cstheme="minorHAnsi"/>
          <w:szCs w:val="21"/>
        </w:rPr>
        <w:pPrChange w:id="5185" w:author="raye" w:date="2018-07-20T12:07:00Z">
          <w:pPr>
            <w:pStyle w:val="a0"/>
            <w:numPr>
              <w:numId w:val="226"/>
            </w:numPr>
            <w:spacing w:afterLines="50" w:after="156"/>
            <w:ind w:left="845" w:firstLineChars="0" w:hanging="420"/>
          </w:pPr>
        </w:pPrChange>
      </w:pPr>
      <w:ins w:id="5186" w:author="raye" w:date="2018-07-19T18:36:00Z">
        <w:r w:rsidRPr="00A23FA3">
          <w:rPr>
            <w:rFonts w:ascii="等线" w:eastAsia="等线" w:hAnsi="等线" w:cstheme="minorHAnsi"/>
            <w:szCs w:val="21"/>
          </w:rPr>
          <w:t>35</w:t>
        </w:r>
        <w:r w:rsidRPr="00A23FA3">
          <w:rPr>
            <w:rFonts w:ascii="等线" w:eastAsia="等线" w:hAnsi="等线" w:cstheme="minorHAnsi" w:hint="eastAsia"/>
            <w:szCs w:val="21"/>
          </w:rPr>
          <w:t>个问题答案：程序不进行回答</w:t>
        </w:r>
      </w:ins>
    </w:p>
    <w:p w14:paraId="4E8DDAF6" w14:textId="237A0D0E" w:rsidR="00A752E4" w:rsidRPr="00A23FA3" w:rsidRDefault="00A752E4">
      <w:pPr>
        <w:pStyle w:val="a0"/>
        <w:numPr>
          <w:ilvl w:val="0"/>
          <w:numId w:val="223"/>
        </w:numPr>
        <w:spacing w:afterLines="50" w:after="156"/>
        <w:ind w:firstLineChars="0"/>
        <w:rPr>
          <w:ins w:id="5187" w:author="raye" w:date="2018-07-20T09:35:00Z"/>
          <w:rFonts w:ascii="等线" w:eastAsia="等线" w:hAnsi="等线" w:cstheme="minorHAnsi"/>
          <w:szCs w:val="21"/>
          <w:rPrChange w:id="5188" w:author="raye" w:date="2018-07-20T09:58:00Z">
            <w:rPr>
              <w:ins w:id="5189" w:author="raye" w:date="2018-07-20T09:35:00Z"/>
              <w:rFonts w:ascii="Calibri" w:hAnsi="Calibri" w:cstheme="minorHAnsi"/>
            </w:rPr>
          </w:rPrChange>
        </w:rPr>
        <w:pPrChange w:id="5190" w:author="raye" w:date="2018-07-20T12:07:00Z">
          <w:pPr>
            <w:spacing w:afterLines="50" w:after="156"/>
            <w:ind w:firstLineChars="177" w:firstLine="372"/>
          </w:pPr>
        </w:pPrChange>
      </w:pPr>
      <w:ins w:id="5191" w:author="raye" w:date="2018-07-20T09:34:00Z">
        <w:r w:rsidRPr="00A23FA3">
          <w:rPr>
            <w:rFonts w:ascii="等线" w:eastAsia="等线" w:hAnsi="等线" w:cstheme="minorHAnsi" w:hint="eastAsia"/>
            <w:szCs w:val="21"/>
            <w:rPrChange w:id="5192" w:author="raye" w:date="2018-07-20T09:58:00Z">
              <w:rPr>
                <w:rFonts w:ascii="Calibri" w:hAnsi="Calibri" w:cstheme="minorHAnsi" w:hint="eastAsia"/>
              </w:rPr>
            </w:rPrChange>
          </w:rPr>
          <w:t>证据</w:t>
        </w:r>
      </w:ins>
      <w:ins w:id="5193" w:author="raye" w:date="2018-07-20T09:35:00Z">
        <w:r w:rsidRPr="00A23FA3">
          <w:rPr>
            <w:rFonts w:ascii="等线" w:eastAsia="等线" w:hAnsi="等线" w:cstheme="minorHAnsi"/>
            <w:szCs w:val="21"/>
            <w:rPrChange w:id="5194" w:author="raye" w:date="2018-07-20T09:58:00Z">
              <w:rPr>
                <w:rFonts w:ascii="Calibri" w:hAnsi="Calibri" w:cstheme="minorHAnsi"/>
              </w:rPr>
            </w:rPrChange>
          </w:rPr>
          <w:t xml:space="preserve"> </w:t>
        </w:r>
        <w:r w:rsidRPr="00A23FA3">
          <w:rPr>
            <w:rFonts w:ascii="等线" w:eastAsia="等线" w:hAnsi="等线" w:cstheme="minorHAnsi" w:hint="eastAsia"/>
            <w:szCs w:val="21"/>
            <w:rPrChange w:id="5195" w:author="raye" w:date="2018-07-20T09:58:00Z">
              <w:rPr>
                <w:rFonts w:ascii="Calibri" w:hAnsi="Calibri" w:cstheme="minorHAnsi" w:hint="eastAsia"/>
              </w:rPr>
            </w:rPrChange>
          </w:rPr>
          <w:t>有</w:t>
        </w:r>
      </w:ins>
      <w:ins w:id="5196" w:author="raye" w:date="2018-07-20T14:22:00Z">
        <w:r w:rsidR="00947A99" w:rsidRPr="00A23FA3">
          <w:rPr>
            <w:rFonts w:ascii="等线" w:eastAsia="等线" w:hAnsi="等线" w:cstheme="minorHAnsi" w:hint="eastAsia"/>
            <w:szCs w:val="21"/>
          </w:rPr>
          <w:t>2</w:t>
        </w:r>
        <w:r w:rsidR="00947A99" w:rsidRPr="00A23FA3">
          <w:rPr>
            <w:rFonts w:ascii="等线" w:eastAsia="等线" w:hAnsi="等线" w:cstheme="minorHAnsi"/>
            <w:szCs w:val="21"/>
          </w:rPr>
          <w:t>-</w:t>
        </w:r>
      </w:ins>
      <w:ins w:id="5197" w:author="raye" w:date="2018-07-20T14:17:00Z">
        <w:r w:rsidR="00F66447" w:rsidRPr="00A23FA3">
          <w:rPr>
            <w:rFonts w:ascii="等线" w:eastAsia="等线" w:hAnsi="等线" w:cstheme="minorHAnsi"/>
            <w:szCs w:val="21"/>
          </w:rPr>
          <w:t>3</w:t>
        </w:r>
      </w:ins>
      <w:ins w:id="5198" w:author="raye" w:date="2018-07-20T09:35:00Z">
        <w:r w:rsidRPr="00A23FA3">
          <w:rPr>
            <w:rFonts w:ascii="等线" w:eastAsia="等线" w:hAnsi="等线" w:cstheme="minorHAnsi" w:hint="eastAsia"/>
            <w:szCs w:val="21"/>
            <w:rPrChange w:id="5199" w:author="raye" w:date="2018-07-20T09:58:00Z">
              <w:rPr>
                <w:rFonts w:ascii="Calibri" w:hAnsi="Calibri" w:cstheme="minorHAnsi" w:hint="eastAsia"/>
              </w:rPr>
            </w:rPrChange>
          </w:rPr>
          <w:t>张</w:t>
        </w:r>
        <w:r w:rsidRPr="00A23FA3">
          <w:rPr>
            <w:rFonts w:ascii="等线" w:eastAsia="等线" w:hAnsi="等线" w:cstheme="minorHAnsi"/>
            <w:szCs w:val="21"/>
            <w:rPrChange w:id="5200" w:author="raye" w:date="2018-07-20T09:58:00Z">
              <w:rPr>
                <w:rFonts w:ascii="Calibri" w:hAnsi="Calibri" w:cstheme="minorHAnsi"/>
              </w:rPr>
            </w:rPrChange>
          </w:rPr>
          <w:t>EXCEL</w:t>
        </w:r>
        <w:r w:rsidRPr="00A23FA3">
          <w:rPr>
            <w:rFonts w:ascii="等线" w:eastAsia="等线" w:hAnsi="等线" w:cstheme="minorHAnsi" w:hint="eastAsia"/>
            <w:szCs w:val="21"/>
            <w:rPrChange w:id="5201" w:author="raye" w:date="2018-07-20T09:58:00Z">
              <w:rPr>
                <w:rFonts w:ascii="Calibri" w:hAnsi="Calibri" w:cstheme="minorHAnsi" w:hint="eastAsia"/>
              </w:rPr>
            </w:rPrChange>
          </w:rPr>
          <w:t>表格</w:t>
        </w:r>
      </w:ins>
      <w:ins w:id="5202" w:author="raye" w:date="2018-07-20T10:08:00Z">
        <w:r w:rsidR="00AE31AD" w:rsidRPr="00A23FA3">
          <w:rPr>
            <w:rFonts w:ascii="等线" w:eastAsia="等线" w:hAnsi="等线" w:cstheme="minorHAnsi" w:hint="eastAsia"/>
            <w:szCs w:val="21"/>
          </w:rPr>
          <w:t xml:space="preserve"> 放o</w:t>
        </w:r>
        <w:r w:rsidR="00AE31AD" w:rsidRPr="00A23FA3">
          <w:rPr>
            <w:rFonts w:ascii="等线" w:eastAsia="等线" w:hAnsi="等线" w:cstheme="minorHAnsi"/>
            <w:szCs w:val="21"/>
          </w:rPr>
          <w:t>ther</w:t>
        </w:r>
        <w:r w:rsidR="00AE31AD" w:rsidRPr="00A23FA3">
          <w:rPr>
            <w:rFonts w:ascii="等线" w:eastAsia="等线" w:hAnsi="等线" w:cstheme="minorHAnsi" w:hint="eastAsia"/>
            <w:szCs w:val="21"/>
          </w:rPr>
          <w:t>下面</w:t>
        </w:r>
      </w:ins>
    </w:p>
    <w:p w14:paraId="5914BC44" w14:textId="363C6CDD" w:rsidR="005C1342" w:rsidRPr="00A23FA3" w:rsidRDefault="005C1342" w:rsidP="00CF3C74">
      <w:pPr>
        <w:pStyle w:val="a0"/>
        <w:spacing w:afterLines="50" w:after="156"/>
        <w:ind w:left="845" w:firstLineChars="0" w:firstLine="0"/>
        <w:rPr>
          <w:rFonts w:ascii="等线" w:eastAsia="等线" w:hAnsi="等线" w:cstheme="minorHAnsi"/>
          <w:szCs w:val="21"/>
        </w:rPr>
      </w:pPr>
      <w:r w:rsidRPr="00A23FA3">
        <w:rPr>
          <w:rFonts w:ascii="等线" w:eastAsia="等线" w:hAnsi="等线" w:cstheme="minorHAnsi" w:hint="eastAsia"/>
          <w:szCs w:val="21"/>
        </w:rPr>
        <w:t>A</w:t>
      </w:r>
      <w:r w:rsidRPr="00A23FA3">
        <w:rPr>
          <w:rFonts w:ascii="等线" w:eastAsia="等线" w:hAnsi="等线" w:cstheme="minorHAnsi"/>
          <w:szCs w:val="21"/>
        </w:rPr>
        <w:t xml:space="preserve">. </w:t>
      </w:r>
      <w:ins w:id="5203" w:author="raye" w:date="2018-07-20T09:35:00Z">
        <w:r w:rsidR="00A752E4" w:rsidRPr="00A23FA3">
          <w:rPr>
            <w:rFonts w:ascii="等线" w:eastAsia="等线" w:hAnsi="等线" w:cstheme="minorHAnsi" w:hint="eastAsia"/>
            <w:szCs w:val="21"/>
            <w:rPrChange w:id="5204" w:author="raye" w:date="2018-07-20T09:58:00Z">
              <w:rPr>
                <w:rFonts w:ascii="Calibri" w:hAnsi="Calibri" w:cstheme="minorHAnsi" w:hint="eastAsia"/>
              </w:rPr>
            </w:rPrChange>
          </w:rPr>
          <w:t>第一张表</w:t>
        </w:r>
      </w:ins>
      <w:r w:rsidR="00CF3C74" w:rsidRPr="00A23FA3">
        <w:rPr>
          <w:rFonts w:ascii="等线" w:eastAsia="等线" w:hAnsi="等线" w:cstheme="minorHAnsi" w:hint="eastAsia"/>
          <w:szCs w:val="21"/>
        </w:rPr>
        <w:t>包含最小最大&amp;平均交易金额等信息</w:t>
      </w:r>
      <w:r w:rsidR="00FF0652" w:rsidRPr="00A23FA3">
        <w:rPr>
          <w:rFonts w:ascii="等线" w:eastAsia="等线" w:hAnsi="等线" w:cstheme="minorHAnsi" w:hint="eastAsia"/>
          <w:szCs w:val="21"/>
        </w:rPr>
        <w:t>《</w:t>
      </w:r>
      <w:r w:rsidR="00FF0652" w:rsidRPr="00A23FA3">
        <w:rPr>
          <w:rFonts w:ascii="等线" w:eastAsia="等线" w:hAnsi="等线" w:cstheme="minorHAnsi"/>
          <w:szCs w:val="21"/>
        </w:rPr>
        <w:t>B2_Past Transactions for The Client</w:t>
      </w:r>
      <w:r w:rsidR="00FF0652" w:rsidRPr="00A23FA3">
        <w:rPr>
          <w:rFonts w:ascii="等线" w:eastAsia="等线" w:hAnsi="等线" w:cstheme="minorHAnsi" w:hint="eastAsia"/>
          <w:szCs w:val="21"/>
        </w:rPr>
        <w:t>》</w:t>
      </w:r>
    </w:p>
    <w:p w14:paraId="3C641F54" w14:textId="5A53BA08" w:rsidR="00CF3C74" w:rsidRPr="00A23FA3" w:rsidRDefault="005C1342" w:rsidP="00CF3C74">
      <w:pPr>
        <w:pStyle w:val="a0"/>
        <w:spacing w:afterLines="50" w:after="156"/>
        <w:ind w:left="845" w:firstLineChars="0" w:firstLine="0"/>
        <w:rPr>
          <w:ins w:id="5205" w:author="raye" w:date="2018-07-20T14:17:00Z"/>
          <w:rFonts w:ascii="等线" w:eastAsia="等线" w:hAnsi="等线" w:cstheme="minorHAnsi"/>
          <w:szCs w:val="21"/>
        </w:rPr>
      </w:pPr>
      <w:r w:rsidRPr="00A23FA3">
        <w:rPr>
          <w:rFonts w:ascii="等线" w:eastAsia="等线" w:hAnsi="等线" w:cstheme="minorHAnsi" w:hint="eastAsia"/>
          <w:szCs w:val="21"/>
        </w:rPr>
        <w:t>见E</w:t>
      </w:r>
      <w:r w:rsidRPr="00A23FA3">
        <w:rPr>
          <w:rFonts w:ascii="等线" w:eastAsia="等线" w:hAnsi="等线" w:cstheme="minorHAnsi"/>
          <w:szCs w:val="21"/>
        </w:rPr>
        <w:t xml:space="preserve">xcel </w:t>
      </w:r>
      <w:r w:rsidRPr="00A23FA3">
        <w:rPr>
          <w:rFonts w:ascii="等线" w:eastAsia="等线" w:hAnsi="等线" w:cstheme="minorHAnsi" w:hint="eastAsia"/>
          <w:szCs w:val="21"/>
        </w:rPr>
        <w:t>表格</w:t>
      </w:r>
      <w:r w:rsidRPr="00A23FA3">
        <w:rPr>
          <w:rFonts w:ascii="等线" w:eastAsia="等线" w:hAnsi="等线" w:cstheme="minorHAnsi"/>
          <w:szCs w:val="21"/>
        </w:rPr>
        <w:t>B2_Past Transactions for The Client</w:t>
      </w:r>
    </w:p>
    <w:p w14:paraId="48A8F65A" w14:textId="308ECEDA" w:rsidR="005C1342" w:rsidRPr="00A23FA3" w:rsidRDefault="005C1342">
      <w:pPr>
        <w:pStyle w:val="a0"/>
        <w:spacing w:afterLines="50" w:after="156"/>
        <w:ind w:left="845" w:firstLineChars="0" w:firstLine="0"/>
        <w:rPr>
          <w:rFonts w:ascii="等线" w:eastAsia="等线" w:hAnsi="等线" w:cstheme="minorHAnsi"/>
          <w:szCs w:val="21"/>
        </w:rPr>
        <w:pPrChange w:id="5206" w:author="raye" w:date="2018-07-20T09:35:00Z">
          <w:pPr>
            <w:spacing w:afterLines="50" w:after="156"/>
            <w:ind w:firstLineChars="177" w:firstLine="372"/>
          </w:pPr>
        </w:pPrChange>
      </w:pPr>
      <w:r w:rsidRPr="00A23FA3">
        <w:rPr>
          <w:rFonts w:ascii="等线" w:eastAsia="等线" w:hAnsi="等线" w:cstheme="minorHAnsi" w:hint="eastAsia"/>
          <w:szCs w:val="21"/>
        </w:rPr>
        <w:t>B</w:t>
      </w:r>
      <w:r w:rsidRPr="00A23FA3">
        <w:rPr>
          <w:rFonts w:ascii="等线" w:eastAsia="等线" w:hAnsi="等线" w:cstheme="minorHAnsi"/>
          <w:szCs w:val="21"/>
        </w:rPr>
        <w:t xml:space="preserve">. </w:t>
      </w:r>
      <w:ins w:id="5207" w:author="raye" w:date="2018-07-20T14:17:00Z">
        <w:r w:rsidR="00F66447" w:rsidRPr="00A23FA3">
          <w:rPr>
            <w:rFonts w:ascii="等线" w:eastAsia="等线" w:hAnsi="等线" w:cstheme="minorHAnsi" w:hint="eastAsia"/>
            <w:szCs w:val="21"/>
          </w:rPr>
          <w:t>第</w:t>
        </w:r>
      </w:ins>
      <w:ins w:id="5208" w:author="raye" w:date="2018-07-20T14:18:00Z">
        <w:r w:rsidR="00F66447" w:rsidRPr="00A23FA3">
          <w:rPr>
            <w:rFonts w:ascii="等线" w:eastAsia="等线" w:hAnsi="等线" w:cstheme="minorHAnsi" w:hint="eastAsia"/>
            <w:szCs w:val="21"/>
          </w:rPr>
          <w:t xml:space="preserve">二张表 </w:t>
        </w:r>
      </w:ins>
      <w:r w:rsidRPr="00A23FA3">
        <w:rPr>
          <w:rFonts w:ascii="等线" w:eastAsia="等线" w:hAnsi="等线" w:cstheme="minorHAnsi" w:hint="eastAsia"/>
          <w:szCs w:val="21"/>
        </w:rPr>
        <w:t>如果C</w:t>
      </w:r>
      <w:r w:rsidRPr="00A23FA3">
        <w:rPr>
          <w:rFonts w:ascii="等线" w:eastAsia="等线" w:hAnsi="等线" w:cstheme="minorHAnsi"/>
          <w:szCs w:val="21"/>
        </w:rPr>
        <w:t>ASE</w:t>
      </w:r>
      <w:r w:rsidRPr="00A23FA3">
        <w:rPr>
          <w:rFonts w:ascii="等线" w:eastAsia="等线" w:hAnsi="等线" w:cstheme="minorHAnsi" w:hint="eastAsia"/>
          <w:szCs w:val="21"/>
        </w:rPr>
        <w:t>类型属于</w:t>
      </w:r>
      <w:r w:rsidRPr="00A23FA3">
        <w:rPr>
          <w:rFonts w:ascii="Calibri" w:hAnsi="Calibri" w:cstheme="minorHAnsi"/>
          <w:sz w:val="18"/>
          <w:szCs w:val="18"/>
        </w:rPr>
        <w:t>“Factoring, Short Term Financing, Forfeiting/Riosk Participation, Unfunded Factoring &amp; Unfunded Risk Participation”</w:t>
      </w:r>
      <w:r w:rsidRPr="00A23FA3">
        <w:rPr>
          <w:rFonts w:ascii="Calibri" w:hAnsi="Calibri" w:cstheme="minorHAnsi" w:hint="eastAsia"/>
          <w:sz w:val="18"/>
          <w:szCs w:val="18"/>
        </w:rPr>
        <w:t>则获取</w:t>
      </w:r>
      <w:r w:rsidRPr="00A23FA3">
        <w:rPr>
          <w:rFonts w:ascii="Calibri" w:hAnsi="Calibri" w:cstheme="minorHAnsi"/>
          <w:sz w:val="18"/>
          <w:szCs w:val="18"/>
        </w:rPr>
        <w:t>BOC Ref No., Customer ID, Min transaction amount, Max  transaction amount, Average transaction amount, transaction count.</w:t>
      </w:r>
    </w:p>
    <w:p w14:paraId="1D8942D6" w14:textId="74E9D3CE" w:rsidR="00F66447" w:rsidRPr="00A23FA3" w:rsidRDefault="005C1342" w:rsidP="005C1342">
      <w:pPr>
        <w:pStyle w:val="a0"/>
        <w:spacing w:afterLines="50" w:after="156"/>
        <w:ind w:left="845" w:firstLineChars="0" w:firstLine="0"/>
        <w:rPr>
          <w:ins w:id="5209" w:author="raye" w:date="2018-07-20T09:38:00Z"/>
          <w:rFonts w:ascii="等线" w:eastAsia="等线" w:hAnsi="等线" w:cstheme="minorHAnsi"/>
          <w:szCs w:val="21"/>
          <w:rPrChange w:id="5210" w:author="raye" w:date="2018-07-20T09:58:00Z">
            <w:rPr>
              <w:ins w:id="5211" w:author="raye" w:date="2018-07-20T09:38:00Z"/>
              <w:rFonts w:ascii="Calibri" w:hAnsi="Calibri" w:cstheme="minorHAnsi"/>
            </w:rPr>
          </w:rPrChange>
        </w:rPr>
      </w:pPr>
      <w:r w:rsidRPr="00A23FA3">
        <w:rPr>
          <w:rFonts w:ascii="等线" w:eastAsia="等线" w:hAnsi="等线" w:cstheme="minorHAnsi" w:hint="eastAsia"/>
          <w:szCs w:val="21"/>
        </w:rPr>
        <w:t>这些字段，见E</w:t>
      </w:r>
      <w:r w:rsidRPr="00A23FA3">
        <w:rPr>
          <w:rFonts w:ascii="等线" w:eastAsia="等线" w:hAnsi="等线" w:cstheme="minorHAnsi"/>
          <w:szCs w:val="21"/>
        </w:rPr>
        <w:t>xcel</w:t>
      </w:r>
      <w:r w:rsidRPr="00A23FA3">
        <w:rPr>
          <w:rFonts w:ascii="等线" w:eastAsia="等线" w:hAnsi="等线" w:cstheme="minorHAnsi" w:hint="eastAsia"/>
          <w:szCs w:val="21"/>
        </w:rPr>
        <w:t>表格</w:t>
      </w:r>
      <w:r w:rsidRPr="00A23FA3">
        <w:rPr>
          <w:rFonts w:ascii="等线" w:eastAsia="等线" w:hAnsi="等线" w:cstheme="minorHAnsi"/>
          <w:szCs w:val="21"/>
        </w:rPr>
        <w:t>B2_Factoring, Short Term Financing, ForfeitingRiosk Participation, Unfunded Factoring &amp; Unfunded Risk Participation</w:t>
      </w:r>
      <w:r w:rsidR="00FF0652" w:rsidRPr="00A23FA3">
        <w:rPr>
          <w:rFonts w:ascii="等线" w:eastAsia="等线" w:hAnsi="等线" w:cstheme="minorHAnsi" w:hint="eastAsia"/>
          <w:szCs w:val="21"/>
        </w:rPr>
        <w:t>《</w:t>
      </w:r>
      <w:r w:rsidR="00FF0652" w:rsidRPr="00A23FA3">
        <w:rPr>
          <w:rFonts w:ascii="等线" w:eastAsia="等线" w:hAnsi="等线" w:cstheme="minorHAnsi"/>
          <w:szCs w:val="21"/>
        </w:rPr>
        <w:t>B2_Factoring and so on</w:t>
      </w:r>
      <w:r w:rsidR="00FF0652" w:rsidRPr="00A23FA3">
        <w:rPr>
          <w:rFonts w:ascii="等线" w:eastAsia="等线" w:hAnsi="等线" w:cstheme="minorHAnsi" w:hint="eastAsia"/>
          <w:szCs w:val="21"/>
        </w:rPr>
        <w:t>》</w:t>
      </w:r>
    </w:p>
    <w:p w14:paraId="76450380" w14:textId="6C776134" w:rsidR="00A752E4" w:rsidRPr="00A23FA3" w:rsidRDefault="005C1342">
      <w:pPr>
        <w:pStyle w:val="a0"/>
        <w:spacing w:afterLines="50" w:after="156"/>
        <w:ind w:left="845" w:firstLineChars="0" w:firstLine="0"/>
        <w:rPr>
          <w:rFonts w:ascii="等线" w:eastAsia="等线" w:hAnsi="等线" w:cstheme="minorHAnsi"/>
          <w:szCs w:val="21"/>
        </w:rPr>
        <w:pPrChange w:id="5212" w:author="raye" w:date="2018-07-20T09:35:00Z">
          <w:pPr>
            <w:spacing w:afterLines="50" w:after="156"/>
            <w:ind w:firstLineChars="177" w:firstLine="372"/>
          </w:pPr>
        </w:pPrChange>
      </w:pPr>
      <w:r w:rsidRPr="00A23FA3">
        <w:rPr>
          <w:rFonts w:ascii="等线" w:eastAsia="等线" w:hAnsi="等线" w:cstheme="minorHAnsi" w:hint="eastAsia"/>
          <w:szCs w:val="21"/>
        </w:rPr>
        <w:t>C</w:t>
      </w:r>
      <w:r w:rsidRPr="00A23FA3">
        <w:rPr>
          <w:rFonts w:ascii="等线" w:eastAsia="等线" w:hAnsi="等线" w:cstheme="minorHAnsi"/>
          <w:szCs w:val="21"/>
        </w:rPr>
        <w:t xml:space="preserve">. </w:t>
      </w:r>
      <w:ins w:id="5213" w:author="raye" w:date="2018-07-20T09:38:00Z">
        <w:r w:rsidR="00A752E4" w:rsidRPr="00A23FA3">
          <w:rPr>
            <w:rFonts w:ascii="等线" w:eastAsia="等线" w:hAnsi="等线" w:cstheme="minorHAnsi" w:hint="eastAsia"/>
            <w:szCs w:val="21"/>
            <w:rPrChange w:id="5214" w:author="raye" w:date="2018-07-20T09:58:00Z">
              <w:rPr>
                <w:rFonts w:ascii="Calibri" w:hAnsi="Calibri" w:cstheme="minorHAnsi" w:hint="eastAsia"/>
              </w:rPr>
            </w:rPrChange>
          </w:rPr>
          <w:t>第</w:t>
        </w:r>
      </w:ins>
      <w:ins w:id="5215" w:author="raye" w:date="2018-07-20T14:18:00Z">
        <w:r w:rsidR="00F66447" w:rsidRPr="00A23FA3">
          <w:rPr>
            <w:rFonts w:ascii="等线" w:eastAsia="等线" w:hAnsi="等线" w:cstheme="minorHAnsi" w:hint="eastAsia"/>
            <w:szCs w:val="21"/>
          </w:rPr>
          <w:t>三</w:t>
        </w:r>
      </w:ins>
      <w:ins w:id="5216" w:author="raye" w:date="2018-07-20T09:38:00Z">
        <w:r w:rsidR="00A752E4" w:rsidRPr="00A23FA3">
          <w:rPr>
            <w:rFonts w:ascii="等线" w:eastAsia="等线" w:hAnsi="等线" w:cstheme="minorHAnsi" w:hint="eastAsia"/>
            <w:szCs w:val="21"/>
            <w:rPrChange w:id="5217" w:author="raye" w:date="2018-07-20T09:58:00Z">
              <w:rPr>
                <w:rFonts w:ascii="Calibri" w:hAnsi="Calibri" w:cstheme="minorHAnsi" w:hint="eastAsia"/>
              </w:rPr>
            </w:rPrChange>
          </w:rPr>
          <w:t>张表，只有交易量一个字段，数据直接从</w:t>
        </w:r>
      </w:ins>
      <w:ins w:id="5218" w:author="raye" w:date="2018-07-20T09:45:00Z">
        <w:r w:rsidR="00B42385" w:rsidRPr="00A23FA3">
          <w:rPr>
            <w:rFonts w:ascii="等线" w:eastAsia="等线" w:hAnsi="等线" w:cstheme="minorHAnsi" w:hint="eastAsia"/>
            <w:szCs w:val="21"/>
            <w:rPrChange w:id="5219" w:author="raye" w:date="2018-07-20T09:58:00Z">
              <w:rPr>
                <w:rFonts w:ascii="Calibri" w:hAnsi="Calibri" w:cstheme="minorHAnsi" w:hint="eastAsia"/>
              </w:rPr>
            </w:rPrChange>
          </w:rPr>
          <w:t>本平台</w:t>
        </w:r>
      </w:ins>
      <w:ins w:id="5220" w:author="raye" w:date="2018-07-20T09:38:00Z">
        <w:r w:rsidR="00A752E4" w:rsidRPr="00A23FA3">
          <w:rPr>
            <w:rFonts w:ascii="等线" w:eastAsia="等线" w:hAnsi="等线" w:cstheme="minorHAnsi" w:hint="eastAsia"/>
            <w:szCs w:val="21"/>
            <w:rPrChange w:id="5221" w:author="raye" w:date="2018-07-20T09:58:00Z">
              <w:rPr>
                <w:rFonts w:ascii="Calibri" w:hAnsi="Calibri" w:cstheme="minorHAnsi" w:hint="eastAsia"/>
              </w:rPr>
            </w:rPrChange>
          </w:rPr>
          <w:t>创建</w:t>
        </w:r>
        <w:r w:rsidR="00A752E4" w:rsidRPr="00A23FA3">
          <w:rPr>
            <w:rFonts w:ascii="等线" w:eastAsia="等线" w:hAnsi="等线" w:cstheme="minorHAnsi"/>
            <w:szCs w:val="21"/>
            <w:rPrChange w:id="5222" w:author="raye" w:date="2018-07-20T09:58:00Z">
              <w:rPr>
                <w:rFonts w:ascii="Calibri" w:hAnsi="Calibri" w:cstheme="minorHAnsi"/>
              </w:rPr>
            </w:rPrChange>
          </w:rPr>
          <w:t>CASE</w:t>
        </w:r>
        <w:r w:rsidR="00A752E4" w:rsidRPr="00A23FA3">
          <w:rPr>
            <w:rFonts w:ascii="等线" w:eastAsia="等线" w:hAnsi="等线" w:cstheme="minorHAnsi" w:hint="eastAsia"/>
            <w:szCs w:val="21"/>
            <w:rPrChange w:id="5223" w:author="raye" w:date="2018-07-20T09:58:00Z">
              <w:rPr>
                <w:rFonts w:ascii="Calibri" w:hAnsi="Calibri" w:cstheme="minorHAnsi" w:hint="eastAsia"/>
              </w:rPr>
            </w:rPrChange>
          </w:rPr>
          <w:t>时获取即可</w:t>
        </w:r>
      </w:ins>
      <w:r w:rsidRPr="00A23FA3">
        <w:rPr>
          <w:rFonts w:ascii="等线" w:eastAsia="等线" w:hAnsi="等线" w:cstheme="minorHAnsi" w:hint="eastAsia"/>
          <w:szCs w:val="21"/>
        </w:rPr>
        <w:t>。</w:t>
      </w:r>
    </w:p>
    <w:p w14:paraId="3AD8F669" w14:textId="638EC137" w:rsidR="005C1342" w:rsidRPr="00A23FA3" w:rsidRDefault="005C1342" w:rsidP="005C1342">
      <w:pPr>
        <w:pStyle w:val="a0"/>
        <w:spacing w:afterLines="50" w:after="156"/>
        <w:ind w:left="845" w:firstLineChars="0" w:firstLine="0"/>
        <w:rPr>
          <w:rFonts w:ascii="等线" w:eastAsia="等线" w:hAnsi="等线" w:cstheme="minorHAnsi"/>
          <w:szCs w:val="21"/>
        </w:rPr>
      </w:pPr>
      <w:r w:rsidRPr="00A23FA3">
        <w:rPr>
          <w:rFonts w:ascii="等线" w:eastAsia="等线" w:hAnsi="等线" w:cstheme="minorHAnsi" w:hint="eastAsia"/>
          <w:szCs w:val="21"/>
        </w:rPr>
        <w:t>见E</w:t>
      </w:r>
      <w:r w:rsidRPr="00A23FA3">
        <w:rPr>
          <w:rFonts w:ascii="等线" w:eastAsia="等线" w:hAnsi="等线" w:cstheme="minorHAnsi"/>
          <w:szCs w:val="21"/>
        </w:rPr>
        <w:t>xcel</w:t>
      </w:r>
      <w:r w:rsidRPr="00A23FA3">
        <w:rPr>
          <w:rFonts w:ascii="等线" w:eastAsia="等线" w:hAnsi="等线" w:cstheme="minorHAnsi" w:hint="eastAsia"/>
          <w:szCs w:val="21"/>
        </w:rPr>
        <w:t>表格</w:t>
      </w:r>
      <w:r w:rsidRPr="00A23FA3">
        <w:rPr>
          <w:rFonts w:ascii="等线" w:eastAsia="等线" w:hAnsi="等线" w:cstheme="minorHAnsi"/>
          <w:szCs w:val="21"/>
        </w:rPr>
        <w:t>B2_ Case’s Transaction Amount Drawing</w:t>
      </w:r>
      <w:r w:rsidR="00FF0652" w:rsidRPr="00A23FA3">
        <w:rPr>
          <w:rFonts w:ascii="等线" w:eastAsia="等线" w:hAnsi="等线" w:cstheme="minorHAnsi" w:hint="eastAsia"/>
          <w:szCs w:val="21"/>
        </w:rPr>
        <w:t>《</w:t>
      </w:r>
      <w:r w:rsidR="00FF0652" w:rsidRPr="00A23FA3">
        <w:rPr>
          <w:rFonts w:ascii="等线" w:eastAsia="等线" w:hAnsi="等线" w:cstheme="minorHAnsi"/>
          <w:szCs w:val="21"/>
        </w:rPr>
        <w:t xml:space="preserve">B2_ Case’s Transaction </w:t>
      </w:r>
      <w:r w:rsidR="00FF0652" w:rsidRPr="00A23FA3">
        <w:rPr>
          <w:rFonts w:ascii="等线" w:eastAsia="等线" w:hAnsi="等线" w:cstheme="minorHAnsi"/>
          <w:szCs w:val="21"/>
        </w:rPr>
        <w:lastRenderedPageBreak/>
        <w:t>Amount Drawing</w:t>
      </w:r>
      <w:r w:rsidR="00FF0652" w:rsidRPr="00A23FA3">
        <w:rPr>
          <w:rFonts w:ascii="等线" w:eastAsia="等线" w:hAnsi="等线" w:cstheme="minorHAnsi" w:hint="eastAsia"/>
          <w:szCs w:val="21"/>
        </w:rPr>
        <w:t>》</w:t>
      </w:r>
    </w:p>
    <w:p w14:paraId="46FB2C5C" w14:textId="407F480A" w:rsidR="00CF3C74" w:rsidRPr="00A23FA3" w:rsidRDefault="00CF3C74" w:rsidP="00CF3C74">
      <w:pPr>
        <w:spacing w:afterLines="50" w:after="156"/>
        <w:rPr>
          <w:rFonts w:ascii="等线" w:eastAsia="等线" w:hAnsi="等线" w:cstheme="minorHAnsi"/>
          <w:szCs w:val="21"/>
        </w:rPr>
      </w:pPr>
      <w:r w:rsidRPr="00A23FA3">
        <w:rPr>
          <w:rFonts w:ascii="等线" w:eastAsia="等线" w:hAnsi="等线" w:cstheme="minorHAnsi" w:hint="eastAsia"/>
          <w:szCs w:val="21"/>
        </w:rPr>
        <w:t>搜索时间范围</w:t>
      </w:r>
    </w:p>
    <w:p w14:paraId="6DFB8969" w14:textId="74CB87EC" w:rsidR="00E4410C" w:rsidRPr="00A23FA3" w:rsidRDefault="00E4410C" w:rsidP="00CF3C74">
      <w:pPr>
        <w:spacing w:afterLines="50" w:after="156"/>
        <w:rPr>
          <w:rFonts w:ascii="等线" w:eastAsia="等线" w:hAnsi="等线" w:cstheme="minorHAnsi"/>
          <w:szCs w:val="21"/>
        </w:rPr>
      </w:pPr>
      <w:r w:rsidRPr="00A23FA3">
        <w:rPr>
          <w:rFonts w:ascii="等线" w:eastAsia="等线" w:hAnsi="等线" w:cstheme="minorHAnsi" w:hint="eastAsia"/>
          <w:szCs w:val="21"/>
        </w:rPr>
        <w:t>获取一年的交易数据</w:t>
      </w:r>
      <w:r w:rsidRPr="00A23FA3">
        <w:rPr>
          <w:rFonts w:ascii="Calibri" w:hAnsi="Calibri" w:cstheme="minorHAnsi"/>
          <w:sz w:val="18"/>
          <w:szCs w:val="18"/>
        </w:rPr>
        <w:t xml:space="preserve">(currentDate - caseDate=1 year). </w:t>
      </w:r>
      <w:r w:rsidRPr="00A23FA3">
        <w:rPr>
          <w:rFonts w:ascii="Calibri" w:hAnsi="Calibri" w:cstheme="minorHAnsi" w:hint="eastAsia"/>
          <w:sz w:val="18"/>
          <w:szCs w:val="18"/>
        </w:rPr>
        <w:t>当前时间减去</w:t>
      </w:r>
      <w:r w:rsidRPr="00A23FA3">
        <w:rPr>
          <w:rFonts w:ascii="Calibri" w:hAnsi="Calibri" w:cstheme="minorHAnsi" w:hint="eastAsia"/>
          <w:sz w:val="18"/>
          <w:szCs w:val="18"/>
        </w:rPr>
        <w:t>C</w:t>
      </w:r>
      <w:r w:rsidRPr="00A23FA3">
        <w:rPr>
          <w:rFonts w:ascii="Calibri" w:hAnsi="Calibri" w:cstheme="minorHAnsi"/>
          <w:sz w:val="18"/>
          <w:szCs w:val="18"/>
        </w:rPr>
        <w:t>ASE</w:t>
      </w:r>
      <w:r w:rsidRPr="00A23FA3">
        <w:rPr>
          <w:rFonts w:ascii="Calibri" w:hAnsi="Calibri" w:cstheme="minorHAnsi" w:hint="eastAsia"/>
          <w:sz w:val="18"/>
          <w:szCs w:val="18"/>
        </w:rPr>
        <w:t>时间</w:t>
      </w:r>
    </w:p>
    <w:p w14:paraId="539DF8DC" w14:textId="3757F4B1" w:rsidR="00AB0C56" w:rsidRPr="00A23FA3" w:rsidRDefault="00E4410C" w:rsidP="00E4410C">
      <w:pPr>
        <w:spacing w:afterLines="50" w:after="156"/>
        <w:rPr>
          <w:rFonts w:ascii="Calibri" w:hAnsi="Calibri" w:cstheme="minorHAnsi"/>
          <w:sz w:val="18"/>
          <w:szCs w:val="18"/>
        </w:rPr>
      </w:pPr>
      <w:r w:rsidRPr="00A23FA3">
        <w:rPr>
          <w:rFonts w:ascii="等线" w:eastAsia="等线" w:hAnsi="等线" w:cstheme="minorHAnsi" w:hint="eastAsia"/>
          <w:szCs w:val="21"/>
        </w:rPr>
        <w:t>1</w:t>
      </w:r>
      <w:r w:rsidRPr="00A23FA3">
        <w:rPr>
          <w:rFonts w:ascii="等线" w:eastAsia="等线" w:hAnsi="等线" w:cstheme="minorHAnsi"/>
          <w:szCs w:val="21"/>
        </w:rPr>
        <w:t xml:space="preserve">. </w:t>
      </w:r>
      <w:r w:rsidRPr="00A23FA3">
        <w:rPr>
          <w:rFonts w:ascii="等线" w:eastAsia="等线" w:hAnsi="等线" w:cstheme="minorHAnsi" w:hint="eastAsia"/>
          <w:szCs w:val="21"/>
        </w:rPr>
        <w:t>如果c</w:t>
      </w:r>
      <w:r w:rsidRPr="00A23FA3">
        <w:rPr>
          <w:rFonts w:ascii="等线" w:eastAsia="等线" w:hAnsi="等线" w:cstheme="minorHAnsi"/>
          <w:szCs w:val="21"/>
        </w:rPr>
        <w:t>ase</w:t>
      </w:r>
      <w:r w:rsidRPr="00A23FA3">
        <w:rPr>
          <w:rFonts w:ascii="等线" w:eastAsia="等线" w:hAnsi="等线" w:cstheme="minorHAnsi" w:hint="eastAsia"/>
          <w:szCs w:val="21"/>
        </w:rPr>
        <w:t>类型是</w:t>
      </w:r>
      <w:r w:rsidRPr="00A23FA3">
        <w:rPr>
          <w:rFonts w:ascii="Calibri" w:hAnsi="Calibri" w:cstheme="minorHAnsi"/>
          <w:sz w:val="18"/>
          <w:szCs w:val="18"/>
        </w:rPr>
        <w:t xml:space="preserve">“LC Export” </w:t>
      </w:r>
      <w:r w:rsidRPr="00A23FA3">
        <w:rPr>
          <w:rFonts w:ascii="Calibri" w:hAnsi="Calibri" w:cstheme="minorHAnsi" w:hint="eastAsia"/>
          <w:sz w:val="18"/>
          <w:szCs w:val="18"/>
        </w:rPr>
        <w:t>或</w:t>
      </w:r>
      <w:r w:rsidRPr="00A23FA3">
        <w:rPr>
          <w:rFonts w:ascii="Calibri" w:hAnsi="Calibri" w:cstheme="minorHAnsi"/>
          <w:sz w:val="18"/>
          <w:szCs w:val="18"/>
        </w:rPr>
        <w:t>“LC Import Drawing”</w:t>
      </w:r>
      <w:r w:rsidRPr="00A23FA3">
        <w:rPr>
          <w:rFonts w:ascii="Calibri" w:hAnsi="Calibri" w:cstheme="minorHAnsi" w:hint="eastAsia"/>
          <w:sz w:val="18"/>
          <w:szCs w:val="18"/>
        </w:rPr>
        <w:t>，搜索</w:t>
      </w:r>
      <w:r w:rsidRPr="00A23FA3">
        <w:rPr>
          <w:rFonts w:ascii="Calibri" w:hAnsi="Calibri" w:cstheme="minorHAnsi"/>
          <w:sz w:val="18"/>
          <w:szCs w:val="18"/>
        </w:rPr>
        <w:t>multi_drawings</w:t>
      </w:r>
      <w:r w:rsidRPr="00A23FA3">
        <w:rPr>
          <w:rFonts w:ascii="Calibri" w:hAnsi="Calibri" w:cstheme="minorHAnsi" w:hint="eastAsia"/>
          <w:sz w:val="18"/>
          <w:szCs w:val="18"/>
        </w:rPr>
        <w:t>类型下的字段</w:t>
      </w:r>
      <w:r w:rsidRPr="00A23FA3">
        <w:rPr>
          <w:rFonts w:ascii="Calibri" w:hAnsi="Calibri" w:cstheme="minorHAnsi"/>
          <w:sz w:val="18"/>
          <w:szCs w:val="18"/>
        </w:rPr>
        <w:t>(caseDate=</w:t>
      </w:r>
      <w:r w:rsidRPr="00A23FA3">
        <w:rPr>
          <w:rFonts w:ascii="Calibri" w:hAnsi="Calibri" w:cstheme="minorHAnsi"/>
          <w:b/>
          <w:sz w:val="18"/>
          <w:szCs w:val="18"/>
        </w:rPr>
        <w:t>doc_receive_date</w:t>
      </w:r>
      <w:r w:rsidRPr="00A23FA3">
        <w:rPr>
          <w:rFonts w:ascii="Calibri" w:hAnsi="Calibri" w:cstheme="minorHAnsi"/>
          <w:sz w:val="18"/>
          <w:szCs w:val="18"/>
        </w:rPr>
        <w:t>) and (Amount =</w:t>
      </w:r>
      <w:r w:rsidRPr="00A23FA3">
        <w:rPr>
          <w:rFonts w:ascii="Calibri" w:hAnsi="Calibri" w:cstheme="minorHAnsi"/>
          <w:b/>
          <w:sz w:val="18"/>
          <w:szCs w:val="18"/>
        </w:rPr>
        <w:t>DOC.AMT.LOCAL</w:t>
      </w:r>
      <w:r w:rsidRPr="00A23FA3">
        <w:rPr>
          <w:rFonts w:ascii="Calibri" w:hAnsi="Calibri" w:cstheme="minorHAnsi"/>
          <w:sz w:val="18"/>
          <w:szCs w:val="18"/>
        </w:rPr>
        <w:t>)</w:t>
      </w:r>
    </w:p>
    <w:p w14:paraId="0A792378" w14:textId="22D6DF25" w:rsidR="00E4410C" w:rsidRPr="00A23FA3" w:rsidRDefault="00E4410C" w:rsidP="00E4410C">
      <w:pPr>
        <w:jc w:val="left"/>
        <w:rPr>
          <w:rFonts w:ascii="Calibri" w:hAnsi="Calibri" w:cstheme="minorHAnsi"/>
          <w:sz w:val="18"/>
          <w:szCs w:val="18"/>
        </w:rPr>
      </w:pPr>
      <w:r w:rsidRPr="00A23FA3">
        <w:rPr>
          <w:rFonts w:ascii="等线" w:eastAsia="等线" w:hAnsi="等线" w:cstheme="minorHAnsi" w:hint="eastAsia"/>
          <w:szCs w:val="21"/>
        </w:rPr>
        <w:t>2</w:t>
      </w:r>
      <w:r w:rsidRPr="00A23FA3">
        <w:rPr>
          <w:rFonts w:ascii="等线" w:eastAsia="等线" w:hAnsi="等线" w:cstheme="minorHAnsi"/>
          <w:szCs w:val="21"/>
        </w:rPr>
        <w:t xml:space="preserve">. </w:t>
      </w:r>
      <w:r w:rsidRPr="00A23FA3">
        <w:rPr>
          <w:rFonts w:ascii="等线" w:eastAsia="等线" w:hAnsi="等线" w:cstheme="minorHAnsi" w:hint="eastAsia"/>
          <w:szCs w:val="21"/>
        </w:rPr>
        <w:t>否则，搜索</w:t>
      </w:r>
      <w:r w:rsidRPr="00A23FA3">
        <w:rPr>
          <w:rFonts w:ascii="Calibri" w:hAnsi="Calibri" w:cstheme="minorHAnsi"/>
          <w:sz w:val="18"/>
          <w:szCs w:val="18"/>
        </w:rPr>
        <w:t>multi_lc</w:t>
      </w:r>
      <w:r w:rsidRPr="00A23FA3">
        <w:rPr>
          <w:rFonts w:ascii="Calibri" w:hAnsi="Calibri" w:cstheme="minorHAnsi" w:hint="eastAsia"/>
          <w:sz w:val="18"/>
          <w:szCs w:val="18"/>
        </w:rPr>
        <w:t>类型下的</w:t>
      </w:r>
      <w:r w:rsidRPr="00A23FA3">
        <w:rPr>
          <w:rFonts w:ascii="Calibri" w:hAnsi="Calibri" w:cstheme="minorHAnsi"/>
          <w:sz w:val="18"/>
          <w:szCs w:val="18"/>
        </w:rPr>
        <w:t xml:space="preserve">issue_date </w:t>
      </w:r>
      <w:r w:rsidRPr="00A23FA3">
        <w:rPr>
          <w:rFonts w:ascii="Calibri" w:hAnsi="Calibri" w:cstheme="minorHAnsi" w:hint="eastAsia"/>
          <w:sz w:val="18"/>
          <w:szCs w:val="18"/>
        </w:rPr>
        <w:t>和</w:t>
      </w:r>
      <w:r w:rsidRPr="00A23FA3">
        <w:rPr>
          <w:rFonts w:ascii="Calibri" w:hAnsi="Calibri" w:cstheme="minorHAnsi"/>
          <w:sz w:val="18"/>
          <w:szCs w:val="18"/>
        </w:rPr>
        <w:t>LC_AMT_LOCAL</w:t>
      </w:r>
      <w:r w:rsidRPr="00A23FA3">
        <w:rPr>
          <w:rFonts w:ascii="Calibri" w:hAnsi="Calibri" w:cstheme="minorHAnsi" w:hint="eastAsia"/>
          <w:sz w:val="18"/>
          <w:szCs w:val="18"/>
        </w:rPr>
        <w:t>这</w:t>
      </w:r>
      <w:r w:rsidRPr="00A23FA3">
        <w:rPr>
          <w:rFonts w:ascii="Calibri" w:hAnsi="Calibri" w:cstheme="minorHAnsi" w:hint="eastAsia"/>
          <w:sz w:val="18"/>
          <w:szCs w:val="18"/>
        </w:rPr>
        <w:t>2</w:t>
      </w:r>
      <w:r w:rsidRPr="00A23FA3">
        <w:rPr>
          <w:rFonts w:ascii="Calibri" w:hAnsi="Calibri" w:cstheme="minorHAnsi" w:hint="eastAsia"/>
          <w:sz w:val="18"/>
          <w:szCs w:val="18"/>
        </w:rPr>
        <w:t>个字段</w:t>
      </w:r>
    </w:p>
    <w:p w14:paraId="0392ED8A" w14:textId="4F910BA9" w:rsidR="00E4410C" w:rsidRPr="00A23FA3" w:rsidRDefault="00E4410C" w:rsidP="00E4410C">
      <w:pPr>
        <w:jc w:val="left"/>
        <w:rPr>
          <w:rFonts w:ascii="Calibri" w:hAnsi="Calibri" w:cstheme="minorHAnsi"/>
          <w:sz w:val="18"/>
          <w:szCs w:val="18"/>
        </w:rPr>
      </w:pPr>
      <w:r w:rsidRPr="00A23FA3">
        <w:rPr>
          <w:rFonts w:ascii="Calibri" w:hAnsi="Calibri" w:cstheme="minorHAnsi" w:hint="eastAsia"/>
          <w:sz w:val="18"/>
          <w:szCs w:val="18"/>
        </w:rPr>
        <w:t xml:space="preserve"> </w:t>
      </w:r>
      <w:r w:rsidRPr="00A23FA3">
        <w:rPr>
          <w:rFonts w:ascii="Calibri" w:hAnsi="Calibri" w:cstheme="minorHAnsi"/>
          <w:sz w:val="18"/>
          <w:szCs w:val="18"/>
        </w:rPr>
        <w:t>(caseDate=issue_date)</w:t>
      </w:r>
      <w:r w:rsidRPr="00A23FA3">
        <w:rPr>
          <w:rFonts w:ascii="Calibri" w:hAnsi="Calibri" w:cstheme="minorHAnsi" w:hint="eastAsia"/>
          <w:sz w:val="18"/>
          <w:szCs w:val="18"/>
        </w:rPr>
        <w:t>、</w:t>
      </w:r>
      <w:r w:rsidRPr="00A23FA3">
        <w:rPr>
          <w:rFonts w:ascii="Calibri" w:hAnsi="Calibri" w:cstheme="minorHAnsi"/>
          <w:sz w:val="18"/>
          <w:szCs w:val="18"/>
        </w:rPr>
        <w:t>(amount = LC_AMT_LOCAL)</w:t>
      </w:r>
    </w:p>
    <w:p w14:paraId="4452F993" w14:textId="79197A79" w:rsidR="00E4410C" w:rsidRPr="00A23FA3" w:rsidRDefault="00E4410C" w:rsidP="00E4410C">
      <w:pPr>
        <w:spacing w:afterLines="50" w:after="156"/>
        <w:rPr>
          <w:rFonts w:ascii="等线" w:eastAsia="等线" w:hAnsi="等线" w:cstheme="minorHAnsi"/>
          <w:szCs w:val="21"/>
        </w:rPr>
      </w:pPr>
    </w:p>
    <w:p w14:paraId="0C624C2F" w14:textId="1B4D3705" w:rsidR="00AB0C56" w:rsidRPr="00A23FA3" w:rsidRDefault="00AB0C56" w:rsidP="009E4A14">
      <w:pPr>
        <w:spacing w:afterLines="50" w:after="156"/>
        <w:rPr>
          <w:rFonts w:ascii="等线" w:eastAsia="等线" w:hAnsi="等线" w:cstheme="minorHAnsi"/>
          <w:szCs w:val="21"/>
        </w:rPr>
      </w:pPr>
    </w:p>
    <w:p w14:paraId="2F3D7549" w14:textId="77777777" w:rsidR="00AB0C56" w:rsidRPr="00A23FA3" w:rsidRDefault="00AB0C56" w:rsidP="00AB0C56">
      <w:pPr>
        <w:pStyle w:val="a0"/>
        <w:spacing w:afterLines="50" w:after="156"/>
        <w:ind w:left="845" w:firstLineChars="0" w:firstLine="0"/>
        <w:rPr>
          <w:ins w:id="5224" w:author="raye" w:date="2018-07-20T09:38:00Z"/>
          <w:rFonts w:ascii="等线" w:eastAsia="等线" w:hAnsi="等线" w:cstheme="minorHAnsi"/>
          <w:szCs w:val="21"/>
          <w:rPrChange w:id="5225" w:author="raye" w:date="2018-07-20T09:58:00Z">
            <w:rPr>
              <w:ins w:id="5226" w:author="raye" w:date="2018-07-20T09:38:00Z"/>
              <w:rFonts w:ascii="Calibri" w:hAnsi="Calibri" w:cstheme="minorHAnsi"/>
            </w:rPr>
          </w:rPrChange>
        </w:rPr>
      </w:pPr>
    </w:p>
    <w:p w14:paraId="64C76F3F" w14:textId="4CA24843" w:rsidR="00A752E4" w:rsidRPr="00A23FA3" w:rsidRDefault="00A752E4" w:rsidP="00A752E4">
      <w:pPr>
        <w:jc w:val="left"/>
        <w:rPr>
          <w:ins w:id="5227" w:author="raye" w:date="2018-07-20T09:38:00Z"/>
          <w:rFonts w:ascii="等线" w:eastAsia="等线" w:hAnsi="等线" w:cs="Calibri"/>
          <w:b/>
          <w:szCs w:val="21"/>
          <w:shd w:val="clear" w:color="auto" w:fill="CCFFFF"/>
          <w:rPrChange w:id="5228" w:author="raye" w:date="2018-07-20T09:58:00Z">
            <w:rPr>
              <w:ins w:id="5229" w:author="raye" w:date="2018-07-20T09:38:00Z"/>
              <w:rFonts w:cs="Calibri"/>
              <w:b/>
              <w:sz w:val="24"/>
              <w:szCs w:val="24"/>
            </w:rPr>
          </w:rPrChange>
        </w:rPr>
      </w:pPr>
      <w:ins w:id="5230" w:author="raye" w:date="2018-07-20T09:38:00Z">
        <w:r w:rsidRPr="00A23FA3">
          <w:rPr>
            <w:rFonts w:ascii="等线" w:eastAsia="等线" w:hAnsi="等线" w:cs="Calibri"/>
            <w:b/>
            <w:szCs w:val="21"/>
            <w:shd w:val="clear" w:color="auto" w:fill="CCFFFF"/>
            <w:rPrChange w:id="5231" w:author="raye" w:date="2018-07-20T09:58:00Z">
              <w:rPr>
                <w:rFonts w:cs="Calibri"/>
                <w:b/>
                <w:sz w:val="24"/>
                <w:szCs w:val="24"/>
              </w:rPr>
            </w:rPrChange>
          </w:rPr>
          <w:t>B3. Are the delivery dates known and set to commence in the next 12 months?</w:t>
        </w:r>
      </w:ins>
    </w:p>
    <w:p w14:paraId="218557B2" w14:textId="3E7EA097" w:rsidR="00A752E4" w:rsidRPr="00A23FA3" w:rsidRDefault="00230106">
      <w:pPr>
        <w:spacing w:afterLines="50" w:after="156"/>
        <w:rPr>
          <w:ins w:id="5232" w:author="raye" w:date="2018-07-19T18:35:00Z"/>
          <w:rFonts w:ascii="等线" w:eastAsia="等线" w:hAnsi="等线" w:cstheme="minorHAnsi"/>
          <w:szCs w:val="21"/>
          <w:shd w:val="clear" w:color="auto" w:fill="CCFFFF"/>
          <w:rPrChange w:id="5233" w:author="raye" w:date="2018-07-20T12:08:00Z">
            <w:rPr>
              <w:ins w:id="5234" w:author="raye" w:date="2018-07-19T18:35:00Z"/>
            </w:rPr>
          </w:rPrChange>
        </w:rPr>
        <w:pPrChange w:id="5235" w:author="raye" w:date="2018-07-20T12:08:00Z">
          <w:pPr>
            <w:spacing w:afterLines="50" w:after="156"/>
            <w:ind w:firstLineChars="177" w:firstLine="372"/>
          </w:pPr>
        </w:pPrChange>
      </w:pPr>
      <w:ins w:id="5236" w:author="raye" w:date="2018-07-20T09:46:00Z">
        <w:r w:rsidRPr="00A23FA3">
          <w:rPr>
            <w:rFonts w:ascii="等线" w:eastAsia="等线" w:hAnsi="等线" w:cs="Calibri" w:hint="eastAsia"/>
            <w:szCs w:val="21"/>
            <w:shd w:val="clear" w:color="auto" w:fill="CCFFFF"/>
            <w:rPrChange w:id="5237" w:author="raye" w:date="2018-07-20T12:08:00Z">
              <w:rPr>
                <w:rFonts w:cs="Calibri" w:hint="eastAsia"/>
                <w:szCs w:val="21"/>
              </w:rPr>
            </w:rPrChange>
          </w:rPr>
          <w:t>交货</w:t>
        </w:r>
        <w:r w:rsidRPr="00A23FA3">
          <w:rPr>
            <w:rFonts w:ascii="等线" w:eastAsia="等线" w:hAnsi="等线" w:cstheme="minorHAnsi" w:hint="eastAsia"/>
            <w:szCs w:val="21"/>
            <w:shd w:val="clear" w:color="auto" w:fill="CCFFFF"/>
            <w:rPrChange w:id="5238" w:author="raye" w:date="2018-07-20T12:08:00Z">
              <w:rPr>
                <w:rFonts w:cs="Calibri" w:hint="eastAsia"/>
                <w:szCs w:val="21"/>
              </w:rPr>
            </w:rPrChange>
          </w:rPr>
          <w:t>日期是否确定并在未来</w:t>
        </w:r>
        <w:r w:rsidRPr="00A23FA3">
          <w:rPr>
            <w:rFonts w:ascii="等线" w:eastAsia="等线" w:hAnsi="等线" w:cstheme="minorHAnsi"/>
            <w:szCs w:val="21"/>
            <w:shd w:val="clear" w:color="auto" w:fill="CCFFFF"/>
            <w:rPrChange w:id="5239" w:author="raye" w:date="2018-07-20T12:08:00Z">
              <w:rPr>
                <w:rFonts w:cs="Calibri"/>
                <w:szCs w:val="21"/>
              </w:rPr>
            </w:rPrChange>
          </w:rPr>
          <w:t>12</w:t>
        </w:r>
        <w:r w:rsidRPr="00A23FA3">
          <w:rPr>
            <w:rFonts w:ascii="等线" w:eastAsia="等线" w:hAnsi="等线" w:cstheme="minorHAnsi" w:hint="eastAsia"/>
            <w:szCs w:val="21"/>
            <w:shd w:val="clear" w:color="auto" w:fill="CCFFFF"/>
            <w:rPrChange w:id="5240" w:author="raye" w:date="2018-07-20T12:08:00Z">
              <w:rPr>
                <w:rFonts w:cs="Calibri" w:hint="eastAsia"/>
                <w:szCs w:val="21"/>
              </w:rPr>
            </w:rPrChange>
          </w:rPr>
          <w:t>个月内吗？</w:t>
        </w:r>
      </w:ins>
    </w:p>
    <w:p w14:paraId="45EFD77C" w14:textId="7F81E7D4" w:rsidR="00E2404B" w:rsidRPr="00A23FA3" w:rsidRDefault="00230106">
      <w:pPr>
        <w:pStyle w:val="a0"/>
        <w:numPr>
          <w:ilvl w:val="0"/>
          <w:numId w:val="223"/>
        </w:numPr>
        <w:spacing w:afterLines="50" w:after="156"/>
        <w:ind w:firstLineChars="0"/>
        <w:rPr>
          <w:ins w:id="5241" w:author="raye" w:date="2018-07-20T09:46:00Z"/>
          <w:rFonts w:ascii="等线" w:eastAsia="等线" w:hAnsi="等线" w:cstheme="minorHAnsi"/>
          <w:szCs w:val="21"/>
          <w:rPrChange w:id="5242" w:author="raye" w:date="2018-07-20T10:03:00Z">
            <w:rPr>
              <w:ins w:id="5243" w:author="raye" w:date="2018-07-20T09:46:00Z"/>
              <w:rFonts w:ascii="Calibri" w:hAnsi="Calibri" w:cstheme="minorHAnsi"/>
            </w:rPr>
          </w:rPrChange>
        </w:rPr>
        <w:pPrChange w:id="5244" w:author="raye" w:date="2018-07-20T12:08:00Z">
          <w:pPr>
            <w:spacing w:afterLines="50" w:after="156"/>
            <w:ind w:firstLineChars="177" w:firstLine="372"/>
          </w:pPr>
        </w:pPrChange>
      </w:pPr>
      <w:ins w:id="5245" w:author="raye" w:date="2018-07-20T09:46:00Z">
        <w:r w:rsidRPr="00A23FA3">
          <w:rPr>
            <w:rFonts w:ascii="等线" w:eastAsia="等线" w:hAnsi="等线" w:cstheme="minorHAnsi"/>
            <w:szCs w:val="21"/>
            <w:rPrChange w:id="5246" w:author="raye" w:date="2018-07-20T10:03:00Z">
              <w:rPr>
                <w:rFonts w:ascii="Calibri" w:hAnsi="Calibri" w:cstheme="minorHAnsi"/>
              </w:rPr>
            </w:rPrChange>
          </w:rPr>
          <w:t>35</w:t>
        </w:r>
        <w:r w:rsidRPr="00A23FA3">
          <w:rPr>
            <w:rFonts w:ascii="等线" w:eastAsia="等线" w:hAnsi="等线" w:cstheme="minorHAnsi" w:hint="eastAsia"/>
            <w:szCs w:val="21"/>
            <w:rPrChange w:id="5247" w:author="raye" w:date="2018-07-20T10:03:00Z">
              <w:rPr>
                <w:rFonts w:ascii="Calibri" w:hAnsi="Calibri" w:cstheme="minorHAnsi" w:hint="eastAsia"/>
              </w:rPr>
            </w:rPrChange>
          </w:rPr>
          <w:t>个问题答案：程序回答</w:t>
        </w:r>
      </w:ins>
    </w:p>
    <w:p w14:paraId="10BB6A66" w14:textId="0F83FA0A" w:rsidR="00230106" w:rsidRPr="00A23FA3" w:rsidRDefault="00947A99">
      <w:pPr>
        <w:pStyle w:val="a0"/>
        <w:numPr>
          <w:ilvl w:val="0"/>
          <w:numId w:val="223"/>
        </w:numPr>
        <w:spacing w:afterLines="50" w:after="156"/>
        <w:ind w:firstLineChars="0"/>
        <w:rPr>
          <w:ins w:id="5248" w:author="raye" w:date="2018-07-20T09:58:00Z"/>
          <w:rFonts w:ascii="等线" w:eastAsia="等线" w:hAnsi="等线" w:cstheme="minorHAnsi"/>
          <w:szCs w:val="21"/>
          <w:rPrChange w:id="5249" w:author="raye" w:date="2018-07-20T10:03:00Z">
            <w:rPr>
              <w:ins w:id="5250" w:author="raye" w:date="2018-07-20T09:58:00Z"/>
              <w:rFonts w:ascii="Calibri" w:hAnsi="Calibri" w:cstheme="minorHAnsi"/>
            </w:rPr>
          </w:rPrChange>
        </w:rPr>
        <w:pPrChange w:id="5251" w:author="raye" w:date="2018-07-20T12:08:00Z">
          <w:pPr>
            <w:spacing w:afterLines="50" w:after="156"/>
            <w:ind w:firstLineChars="177" w:firstLine="372"/>
          </w:pPr>
        </w:pPrChange>
      </w:pPr>
      <w:ins w:id="5252" w:author="raye" w:date="2018-07-20T14:23:00Z">
        <w:r w:rsidRPr="00A23FA3">
          <w:rPr>
            <w:rFonts w:ascii="等线" w:eastAsia="等线" w:hAnsi="等线" w:cstheme="minorHAnsi" w:hint="eastAsia"/>
            <w:szCs w:val="21"/>
          </w:rPr>
          <w:t>回答</w:t>
        </w:r>
      </w:ins>
      <w:ins w:id="5253" w:author="raye" w:date="2018-07-20T09:46:00Z">
        <w:r w:rsidR="00230106" w:rsidRPr="00A23FA3">
          <w:rPr>
            <w:rFonts w:ascii="等线" w:eastAsia="等线" w:hAnsi="等线" w:cstheme="minorHAnsi" w:hint="eastAsia"/>
            <w:szCs w:val="21"/>
            <w:rPrChange w:id="5254" w:author="raye" w:date="2018-07-20T10:03:00Z">
              <w:rPr>
                <w:rFonts w:ascii="Calibri" w:hAnsi="Calibri" w:cstheme="minorHAnsi" w:hint="eastAsia"/>
              </w:rPr>
            </w:rPrChange>
          </w:rPr>
          <w:t>逻辑</w:t>
        </w:r>
      </w:ins>
      <w:ins w:id="5255" w:author="raye" w:date="2018-07-20T09:57:00Z">
        <w:r w:rsidR="00230106" w:rsidRPr="00A23FA3">
          <w:rPr>
            <w:rFonts w:ascii="等线" w:eastAsia="等线" w:hAnsi="等线" w:cstheme="minorHAnsi" w:hint="eastAsia"/>
            <w:szCs w:val="21"/>
            <w:rPrChange w:id="5256" w:author="raye" w:date="2018-07-20T10:03:00Z">
              <w:rPr>
                <w:rFonts w:ascii="Calibri" w:hAnsi="Calibri" w:cstheme="minorHAnsi" w:hint="eastAsia"/>
              </w:rPr>
            </w:rPrChange>
          </w:rPr>
          <w:t>，</w:t>
        </w:r>
      </w:ins>
    </w:p>
    <w:p w14:paraId="376DB92A" w14:textId="53B8CFC2" w:rsidR="00230106" w:rsidRPr="00A23FA3" w:rsidRDefault="00230106">
      <w:pPr>
        <w:pStyle w:val="a0"/>
        <w:numPr>
          <w:ilvl w:val="0"/>
          <w:numId w:val="237"/>
        </w:numPr>
        <w:ind w:firstLineChars="0"/>
        <w:rPr>
          <w:ins w:id="5257" w:author="raye" w:date="2018-07-20T09:58:00Z"/>
          <w:rPrChange w:id="5258" w:author="raye" w:date="2018-07-20T12:08:00Z">
            <w:rPr>
              <w:ins w:id="5259" w:author="raye" w:date="2018-07-20T09:58:00Z"/>
              <w:rFonts w:cs="Calibri"/>
              <w:sz w:val="18"/>
              <w:szCs w:val="18"/>
            </w:rPr>
          </w:rPrChange>
        </w:rPr>
        <w:pPrChange w:id="5260" w:author="raye" w:date="2018-07-20T12:08:00Z">
          <w:pPr>
            <w:spacing w:afterLines="50" w:after="156"/>
            <w:ind w:firstLineChars="177" w:firstLine="372"/>
          </w:pPr>
        </w:pPrChange>
      </w:pPr>
      <w:ins w:id="5261" w:author="raye" w:date="2018-07-20T09:57:00Z">
        <w:r w:rsidRPr="00A23FA3">
          <w:rPr>
            <w:rFonts w:hint="eastAsia"/>
            <w:rPrChange w:id="5262" w:author="raye" w:date="2018-07-20T12:08:00Z">
              <w:rPr>
                <w:rFonts w:ascii="Calibri" w:hAnsi="Calibri" w:cstheme="minorHAnsi" w:hint="eastAsia"/>
              </w:rPr>
            </w:rPrChange>
          </w:rPr>
          <w:t>先判断下这个</w:t>
        </w:r>
        <w:r w:rsidRPr="00A23FA3">
          <w:rPr>
            <w:rPrChange w:id="5263" w:author="raye" w:date="2018-07-20T12:08:00Z">
              <w:rPr>
                <w:rFonts w:ascii="Calibri" w:hAnsi="Calibri" w:cstheme="minorHAnsi"/>
              </w:rPr>
            </w:rPrChange>
          </w:rPr>
          <w:t>case</w:t>
        </w:r>
        <w:r w:rsidRPr="00A23FA3">
          <w:rPr>
            <w:rFonts w:hint="eastAsia"/>
            <w:rPrChange w:id="5264" w:author="raye" w:date="2018-07-20T12:08:00Z">
              <w:rPr>
                <w:rFonts w:ascii="Calibri" w:hAnsi="Calibri" w:cstheme="minorHAnsi" w:hint="eastAsia"/>
              </w:rPr>
            </w:rPrChange>
          </w:rPr>
          <w:t>的类型，只有</w:t>
        </w:r>
        <w:r w:rsidRPr="00A23FA3">
          <w:rPr>
            <w:rPrChange w:id="5265" w:author="raye" w:date="2018-07-20T12:08:00Z">
              <w:rPr>
                <w:rFonts w:cs="Calibri"/>
                <w:sz w:val="18"/>
                <w:szCs w:val="18"/>
                <w:highlight w:val="red"/>
              </w:rPr>
            </w:rPrChange>
          </w:rPr>
          <w:t>new lc import issuance/amendment&amp; new lc import drawing</w:t>
        </w:r>
        <w:r w:rsidRPr="00A23FA3">
          <w:rPr>
            <w:rFonts w:hint="eastAsia"/>
            <w:rPrChange w:id="5266" w:author="raye" w:date="2018-07-20T12:08:00Z">
              <w:rPr>
                <w:rFonts w:cs="Calibri" w:hint="eastAsia"/>
                <w:sz w:val="18"/>
                <w:szCs w:val="18"/>
                <w:highlight w:val="red"/>
              </w:rPr>
            </w:rPrChange>
          </w:rPr>
          <w:t>（</w:t>
        </w:r>
        <w:r w:rsidRPr="00A23FA3">
          <w:rPr>
            <w:rPrChange w:id="5267" w:author="raye" w:date="2018-07-20T12:08:00Z">
              <w:rPr>
                <w:rFonts w:cs="Calibri"/>
                <w:sz w:val="18"/>
                <w:szCs w:val="18"/>
              </w:rPr>
            </w:rPrChange>
          </w:rPr>
          <w:t>1</w:t>
        </w:r>
        <w:r w:rsidRPr="00A23FA3">
          <w:rPr>
            <w:rFonts w:hint="eastAsia"/>
            <w:rPrChange w:id="5268" w:author="raye" w:date="2018-07-20T12:08:00Z">
              <w:rPr>
                <w:rFonts w:cs="Calibri" w:hint="eastAsia"/>
                <w:sz w:val="18"/>
                <w:szCs w:val="18"/>
                <w:highlight w:val="red"/>
              </w:rPr>
            </w:rPrChange>
          </w:rPr>
          <w:t>、</w:t>
        </w:r>
        <w:r w:rsidRPr="00A23FA3">
          <w:rPr>
            <w:rPrChange w:id="5269" w:author="raye" w:date="2018-07-20T12:08:00Z">
              <w:rPr>
                <w:rFonts w:cs="Calibri"/>
                <w:sz w:val="18"/>
                <w:szCs w:val="18"/>
              </w:rPr>
            </w:rPrChange>
          </w:rPr>
          <w:t>2</w:t>
        </w:r>
        <w:r w:rsidRPr="00A23FA3">
          <w:rPr>
            <w:rFonts w:hint="eastAsia"/>
            <w:rPrChange w:id="5270" w:author="raye" w:date="2018-07-20T12:08:00Z">
              <w:rPr>
                <w:rFonts w:cs="Calibri" w:hint="eastAsia"/>
                <w:sz w:val="18"/>
                <w:szCs w:val="18"/>
                <w:highlight w:val="red"/>
              </w:rPr>
            </w:rPrChange>
          </w:rPr>
          <w:t>）这</w:t>
        </w:r>
        <w:r w:rsidRPr="00A23FA3">
          <w:rPr>
            <w:rPrChange w:id="5271" w:author="raye" w:date="2018-07-20T12:08:00Z">
              <w:rPr>
                <w:rFonts w:cs="Calibri"/>
                <w:sz w:val="18"/>
                <w:szCs w:val="18"/>
              </w:rPr>
            </w:rPrChange>
          </w:rPr>
          <w:t>2</w:t>
        </w:r>
        <w:r w:rsidRPr="00A23FA3">
          <w:rPr>
            <w:rFonts w:hint="eastAsia"/>
            <w:rPrChange w:id="5272" w:author="raye" w:date="2018-07-20T12:08:00Z">
              <w:rPr>
                <w:rFonts w:cs="Calibri" w:hint="eastAsia"/>
                <w:sz w:val="18"/>
                <w:szCs w:val="18"/>
                <w:highlight w:val="red"/>
              </w:rPr>
            </w:rPrChange>
          </w:rPr>
          <w:t>个类型才会要判断这个答案</w:t>
        </w:r>
      </w:ins>
    </w:p>
    <w:p w14:paraId="741B0FB0" w14:textId="59F0F5D7" w:rsidR="00E2404B" w:rsidRPr="00A23FA3" w:rsidRDefault="00230106">
      <w:pPr>
        <w:pStyle w:val="a0"/>
        <w:numPr>
          <w:ilvl w:val="0"/>
          <w:numId w:val="237"/>
        </w:numPr>
        <w:ind w:firstLineChars="0"/>
        <w:rPr>
          <w:ins w:id="5273" w:author="raye" w:date="2018-07-20T10:00:00Z"/>
          <w:rPrChange w:id="5274" w:author="raye" w:date="2018-07-20T12:08:00Z">
            <w:rPr>
              <w:ins w:id="5275" w:author="raye" w:date="2018-07-20T10:00:00Z"/>
              <w:rFonts w:cs="Calibri"/>
              <w:sz w:val="18"/>
              <w:szCs w:val="18"/>
            </w:rPr>
          </w:rPrChange>
        </w:rPr>
        <w:pPrChange w:id="5276" w:author="raye" w:date="2018-07-20T12:08:00Z">
          <w:pPr>
            <w:spacing w:afterLines="50" w:after="156"/>
            <w:ind w:firstLineChars="177" w:firstLine="372"/>
          </w:pPr>
        </w:pPrChange>
      </w:pPr>
      <w:ins w:id="5277" w:author="raye" w:date="2018-07-20T09:59:00Z">
        <w:r w:rsidRPr="00A23FA3">
          <w:rPr>
            <w:rFonts w:hint="eastAsia"/>
            <w:rPrChange w:id="5278" w:author="raye" w:date="2018-07-20T12:08:00Z">
              <w:rPr>
                <w:rFonts w:ascii="Calibri" w:hAnsi="Calibri" w:cstheme="minorHAnsi" w:hint="eastAsia"/>
              </w:rPr>
            </w:rPrChange>
          </w:rPr>
          <w:t>之后用</w:t>
        </w:r>
        <w:r w:rsidRPr="00A23FA3">
          <w:rPr>
            <w:rPrChange w:id="5279" w:author="raye" w:date="2018-07-20T12:08:00Z">
              <w:rPr>
                <w:rFonts w:cs="Calibri"/>
                <w:sz w:val="18"/>
                <w:szCs w:val="18"/>
              </w:rPr>
            </w:rPrChange>
          </w:rPr>
          <w:t>shipment_date – application_date</w:t>
        </w:r>
        <w:r w:rsidRPr="00A23FA3">
          <w:rPr>
            <w:rFonts w:hint="eastAsia"/>
            <w:rPrChange w:id="5280" w:author="raye" w:date="2018-07-20T12:08:00Z">
              <w:rPr>
                <w:rFonts w:cs="Calibri" w:hint="eastAsia"/>
                <w:sz w:val="18"/>
                <w:szCs w:val="18"/>
              </w:rPr>
            </w:rPrChange>
          </w:rPr>
          <w:t>算是否大于</w:t>
        </w:r>
        <w:r w:rsidRPr="00A23FA3">
          <w:rPr>
            <w:rPrChange w:id="5281" w:author="raye" w:date="2018-07-20T12:08:00Z">
              <w:rPr>
                <w:rFonts w:cs="Calibri"/>
                <w:sz w:val="18"/>
                <w:szCs w:val="18"/>
              </w:rPr>
            </w:rPrChange>
          </w:rPr>
          <w:t>1</w:t>
        </w:r>
        <w:r w:rsidRPr="00A23FA3">
          <w:rPr>
            <w:rFonts w:hint="eastAsia"/>
            <w:rPrChange w:id="5282" w:author="raye" w:date="2018-07-20T12:08:00Z">
              <w:rPr>
                <w:rFonts w:cs="Calibri" w:hint="eastAsia"/>
                <w:sz w:val="18"/>
                <w:szCs w:val="18"/>
              </w:rPr>
            </w:rPrChange>
          </w:rPr>
          <w:t>年，大于</w:t>
        </w:r>
        <w:r w:rsidRPr="00A23FA3">
          <w:rPr>
            <w:rPrChange w:id="5283" w:author="raye" w:date="2018-07-20T12:08:00Z">
              <w:rPr>
                <w:rFonts w:cs="Calibri"/>
                <w:sz w:val="18"/>
                <w:szCs w:val="18"/>
              </w:rPr>
            </w:rPrChange>
          </w:rPr>
          <w:t>1</w:t>
        </w:r>
        <w:r w:rsidRPr="00A23FA3">
          <w:rPr>
            <w:rFonts w:hint="eastAsia"/>
            <w:rPrChange w:id="5284" w:author="raye" w:date="2018-07-20T12:08:00Z">
              <w:rPr>
                <w:rFonts w:cs="Calibri" w:hint="eastAsia"/>
                <w:sz w:val="18"/>
                <w:szCs w:val="18"/>
              </w:rPr>
            </w:rPrChange>
          </w:rPr>
          <w:t>年的话，回答</w:t>
        </w:r>
        <w:r w:rsidRPr="00A23FA3">
          <w:rPr>
            <w:rPrChange w:id="5285" w:author="raye" w:date="2018-07-20T12:08:00Z">
              <w:rPr>
                <w:rFonts w:cs="Calibri"/>
                <w:sz w:val="18"/>
                <w:szCs w:val="18"/>
              </w:rPr>
            </w:rPrChange>
          </w:rPr>
          <w:t>N</w:t>
        </w:r>
        <w:r w:rsidRPr="00A23FA3">
          <w:rPr>
            <w:rFonts w:hint="eastAsia"/>
            <w:rPrChange w:id="5286" w:author="raye" w:date="2018-07-20T12:08:00Z">
              <w:rPr>
                <w:rFonts w:cs="Calibri" w:hint="eastAsia"/>
                <w:sz w:val="18"/>
                <w:szCs w:val="18"/>
              </w:rPr>
            </w:rPrChange>
          </w:rPr>
          <w:t>，小等于一年</w:t>
        </w:r>
      </w:ins>
      <w:ins w:id="5287" w:author="raye" w:date="2018-07-20T10:00:00Z">
        <w:r w:rsidRPr="00A23FA3">
          <w:rPr>
            <w:rFonts w:hint="eastAsia"/>
            <w:rPrChange w:id="5288" w:author="raye" w:date="2018-07-20T12:08:00Z">
              <w:rPr>
                <w:rFonts w:cs="Calibri" w:hint="eastAsia"/>
                <w:sz w:val="18"/>
                <w:szCs w:val="18"/>
              </w:rPr>
            </w:rPrChange>
          </w:rPr>
          <w:t>的话回答</w:t>
        </w:r>
        <w:r w:rsidRPr="00A23FA3">
          <w:rPr>
            <w:rPrChange w:id="5289" w:author="raye" w:date="2018-07-20T12:08:00Z">
              <w:rPr>
                <w:rFonts w:cs="Calibri"/>
                <w:sz w:val="18"/>
                <w:szCs w:val="18"/>
              </w:rPr>
            </w:rPrChange>
          </w:rPr>
          <w:t>Y</w:t>
        </w:r>
      </w:ins>
    </w:p>
    <w:p w14:paraId="0C14192B" w14:textId="09E260C9" w:rsidR="00230106" w:rsidRPr="00A23FA3" w:rsidRDefault="00230106">
      <w:pPr>
        <w:pStyle w:val="a0"/>
        <w:numPr>
          <w:ilvl w:val="0"/>
          <w:numId w:val="237"/>
        </w:numPr>
        <w:ind w:firstLineChars="0"/>
        <w:rPr>
          <w:ins w:id="5290" w:author="raye" w:date="2018-07-20T10:01:00Z"/>
          <w:rPrChange w:id="5291" w:author="raye" w:date="2018-07-20T12:08:00Z">
            <w:rPr>
              <w:ins w:id="5292" w:author="raye" w:date="2018-07-20T10:01:00Z"/>
              <w:rFonts w:cs="Calibri"/>
              <w:sz w:val="18"/>
              <w:szCs w:val="18"/>
            </w:rPr>
          </w:rPrChange>
        </w:rPr>
        <w:pPrChange w:id="5293" w:author="raye" w:date="2018-07-20T12:08:00Z">
          <w:pPr>
            <w:spacing w:afterLines="50" w:after="156"/>
            <w:ind w:firstLineChars="177" w:firstLine="319"/>
          </w:pPr>
        </w:pPrChange>
      </w:pPr>
      <w:ins w:id="5294" w:author="raye" w:date="2018-07-20T10:00:00Z">
        <w:r w:rsidRPr="00A23FA3">
          <w:rPr>
            <w:rFonts w:hint="eastAsia"/>
            <w:rPrChange w:id="5295" w:author="raye" w:date="2018-07-20T12:08:00Z">
              <w:rPr>
                <w:rFonts w:cs="Calibri" w:hint="eastAsia"/>
                <w:sz w:val="18"/>
                <w:szCs w:val="18"/>
              </w:rPr>
            </w:rPrChange>
          </w:rPr>
          <w:t>这里要注意</w:t>
        </w:r>
      </w:ins>
      <w:ins w:id="5296" w:author="raye" w:date="2018-07-20T10:01:00Z">
        <w:r w:rsidRPr="00A23FA3">
          <w:rPr>
            <w:rPrChange w:id="5297" w:author="raye" w:date="2018-07-20T12:08:00Z">
              <w:rPr>
                <w:rFonts w:cs="Calibri"/>
                <w:sz w:val="18"/>
                <w:szCs w:val="18"/>
              </w:rPr>
            </w:rPrChange>
          </w:rPr>
          <w:t>shipment_date</w:t>
        </w:r>
        <w:r w:rsidRPr="00A23FA3">
          <w:rPr>
            <w:rFonts w:hint="eastAsia"/>
            <w:rPrChange w:id="5298" w:author="raye" w:date="2018-07-20T12:08:00Z">
              <w:rPr>
                <w:rFonts w:cs="Calibri" w:hint="eastAsia"/>
                <w:sz w:val="18"/>
                <w:szCs w:val="18"/>
              </w:rPr>
            </w:rPrChange>
          </w:rPr>
          <w:t>可能</w:t>
        </w:r>
      </w:ins>
      <w:ins w:id="5299" w:author="raye" w:date="2018-07-20T10:00:00Z">
        <w:r w:rsidRPr="00A23FA3">
          <w:rPr>
            <w:rFonts w:hint="eastAsia"/>
            <w:rPrChange w:id="5300" w:author="raye" w:date="2018-07-20T12:08:00Z">
              <w:rPr>
                <w:rFonts w:cs="Calibri" w:hint="eastAsia"/>
                <w:sz w:val="18"/>
                <w:szCs w:val="18"/>
              </w:rPr>
            </w:rPrChange>
          </w:rPr>
          <w:t>会有多个答案，假设有</w:t>
        </w:r>
        <w:r w:rsidRPr="00A23FA3">
          <w:rPr>
            <w:rPrChange w:id="5301" w:author="raye" w:date="2018-07-20T12:08:00Z">
              <w:rPr>
                <w:rFonts w:cs="Calibri"/>
                <w:sz w:val="18"/>
                <w:szCs w:val="18"/>
              </w:rPr>
            </w:rPrChange>
          </w:rPr>
          <w:t>2</w:t>
        </w:r>
        <w:r w:rsidRPr="00A23FA3">
          <w:rPr>
            <w:rFonts w:hint="eastAsia"/>
            <w:rPrChange w:id="5302" w:author="raye" w:date="2018-07-20T12:08:00Z">
              <w:rPr>
                <w:rFonts w:cs="Calibri" w:hint="eastAsia"/>
                <w:sz w:val="18"/>
                <w:szCs w:val="18"/>
              </w:rPr>
            </w:rPrChange>
          </w:rPr>
          <w:t>个答案，有一个小于一年，一个大于一年，回答</w:t>
        </w:r>
        <w:r w:rsidRPr="00A23FA3">
          <w:rPr>
            <w:rPrChange w:id="5303" w:author="raye" w:date="2018-07-20T12:08:00Z">
              <w:rPr>
                <w:rFonts w:cs="Calibri"/>
                <w:sz w:val="18"/>
                <w:szCs w:val="18"/>
              </w:rPr>
            </w:rPrChange>
          </w:rPr>
          <w:t>N</w:t>
        </w:r>
      </w:ins>
    </w:p>
    <w:p w14:paraId="4CA7A349" w14:textId="44CFCA0A" w:rsidR="00230106" w:rsidRPr="00A23FA3" w:rsidRDefault="00230106">
      <w:pPr>
        <w:pStyle w:val="a0"/>
        <w:numPr>
          <w:ilvl w:val="0"/>
          <w:numId w:val="237"/>
        </w:numPr>
        <w:ind w:firstLineChars="0"/>
        <w:rPr>
          <w:ins w:id="5304" w:author="raye" w:date="2018-07-20T10:02:00Z"/>
          <w:rPrChange w:id="5305" w:author="raye" w:date="2018-07-20T12:08:00Z">
            <w:rPr>
              <w:ins w:id="5306" w:author="raye" w:date="2018-07-20T10:02:00Z"/>
              <w:rFonts w:cs="Calibri"/>
              <w:sz w:val="18"/>
              <w:szCs w:val="18"/>
            </w:rPr>
          </w:rPrChange>
        </w:rPr>
        <w:pPrChange w:id="5307" w:author="raye" w:date="2018-07-20T12:08:00Z">
          <w:pPr>
            <w:spacing w:afterLines="50" w:after="156"/>
            <w:ind w:firstLineChars="177" w:firstLine="319"/>
          </w:pPr>
        </w:pPrChange>
      </w:pPr>
      <w:ins w:id="5308" w:author="raye" w:date="2018-07-20T10:01:00Z">
        <w:r w:rsidRPr="00A23FA3">
          <w:rPr>
            <w:rPrChange w:id="5309" w:author="raye" w:date="2018-07-20T12:08:00Z">
              <w:rPr>
                <w:rFonts w:cs="Calibri"/>
                <w:sz w:val="18"/>
                <w:szCs w:val="18"/>
              </w:rPr>
            </w:rPrChange>
          </w:rPr>
          <w:t>Shipment date</w:t>
        </w:r>
        <w:r w:rsidRPr="00A23FA3">
          <w:rPr>
            <w:rFonts w:hint="eastAsia"/>
            <w:rPrChange w:id="5310" w:author="raye" w:date="2018-07-20T12:08:00Z">
              <w:rPr>
                <w:rFonts w:cs="Calibri" w:hint="eastAsia"/>
                <w:sz w:val="18"/>
                <w:szCs w:val="18"/>
              </w:rPr>
            </w:rPrChange>
          </w:rPr>
          <w:t>字段来源于</w:t>
        </w:r>
      </w:ins>
      <w:ins w:id="5311" w:author="raye" w:date="2018-07-20T10:02:00Z">
        <w:r w:rsidR="00682175" w:rsidRPr="00A23FA3">
          <w:rPr>
            <w:rFonts w:hint="eastAsia"/>
            <w:rPrChange w:id="5312" w:author="raye" w:date="2018-07-20T12:08:00Z">
              <w:rPr>
                <w:rFonts w:cs="Calibri" w:hint="eastAsia"/>
                <w:sz w:val="18"/>
                <w:szCs w:val="18"/>
              </w:rPr>
            </w:rPrChange>
          </w:rPr>
          <w:t>本系统</w:t>
        </w:r>
        <w:r w:rsidR="00682175" w:rsidRPr="00A23FA3">
          <w:rPr>
            <w:rPrChange w:id="5313" w:author="raye" w:date="2018-07-20T12:08:00Z">
              <w:rPr>
                <w:rFonts w:cs="Calibri"/>
                <w:sz w:val="18"/>
                <w:szCs w:val="18"/>
              </w:rPr>
            </w:rPrChange>
          </w:rPr>
          <w:t>INPUT</w:t>
        </w:r>
        <w:r w:rsidR="00682175" w:rsidRPr="00A23FA3">
          <w:rPr>
            <w:rFonts w:hint="eastAsia"/>
            <w:rPrChange w:id="5314" w:author="raye" w:date="2018-07-20T12:08:00Z">
              <w:rPr>
                <w:rFonts w:cs="Calibri" w:hint="eastAsia"/>
                <w:sz w:val="18"/>
                <w:szCs w:val="18"/>
              </w:rPr>
            </w:rPrChange>
          </w:rPr>
          <w:t>里</w:t>
        </w:r>
        <w:r w:rsidR="00682175" w:rsidRPr="00A23FA3">
          <w:rPr>
            <w:rPrChange w:id="5315" w:author="raye" w:date="2018-07-20T12:08:00Z">
              <w:rPr>
                <w:rFonts w:cs="Calibri"/>
                <w:sz w:val="18"/>
                <w:szCs w:val="18"/>
              </w:rPr>
            </w:rPrChange>
          </w:rPr>
          <w:t>B/L</w:t>
        </w:r>
        <w:r w:rsidR="00682175" w:rsidRPr="00A23FA3">
          <w:rPr>
            <w:rFonts w:hint="eastAsia"/>
            <w:rPrChange w:id="5316" w:author="raye" w:date="2018-07-20T12:08:00Z">
              <w:rPr>
                <w:rFonts w:cs="Calibri" w:hint="eastAsia"/>
                <w:sz w:val="18"/>
                <w:szCs w:val="18"/>
              </w:rPr>
            </w:rPrChange>
          </w:rPr>
          <w:t>单证的录入</w:t>
        </w:r>
      </w:ins>
    </w:p>
    <w:p w14:paraId="7286C9EE" w14:textId="282494FC" w:rsidR="00682175" w:rsidRPr="00A23FA3" w:rsidRDefault="00682175">
      <w:pPr>
        <w:pStyle w:val="a0"/>
        <w:numPr>
          <w:ilvl w:val="0"/>
          <w:numId w:val="237"/>
        </w:numPr>
        <w:ind w:firstLineChars="0"/>
        <w:rPr>
          <w:ins w:id="5317" w:author="raye" w:date="2018-07-20T09:59:00Z"/>
          <w:rPrChange w:id="5318" w:author="raye" w:date="2018-07-20T12:08:00Z">
            <w:rPr>
              <w:ins w:id="5319" w:author="raye" w:date="2018-07-20T09:59:00Z"/>
              <w:rFonts w:ascii="Calibri" w:hAnsi="Calibri" w:cstheme="minorHAnsi"/>
            </w:rPr>
          </w:rPrChange>
        </w:rPr>
        <w:pPrChange w:id="5320" w:author="raye" w:date="2018-07-20T12:08:00Z">
          <w:pPr>
            <w:spacing w:afterLines="50" w:after="156"/>
            <w:ind w:firstLineChars="177" w:firstLine="319"/>
          </w:pPr>
        </w:pPrChange>
      </w:pPr>
      <w:ins w:id="5321" w:author="raye" w:date="2018-07-20T10:02:00Z">
        <w:r w:rsidRPr="00A23FA3">
          <w:rPr>
            <w:rPrChange w:id="5322" w:author="raye" w:date="2018-07-20T12:08:00Z">
              <w:rPr>
                <w:rFonts w:cs="Calibri"/>
                <w:sz w:val="18"/>
                <w:szCs w:val="18"/>
              </w:rPr>
            </w:rPrChange>
          </w:rPr>
          <w:t xml:space="preserve">application_date </w:t>
        </w:r>
      </w:ins>
      <w:ins w:id="5323" w:author="raye" w:date="2018-07-20T16:29:00Z">
        <w:r w:rsidR="00795ECD" w:rsidRPr="00A23FA3">
          <w:rPr>
            <w:rFonts w:hint="eastAsia"/>
          </w:rPr>
          <w:t>字段来源于本系统</w:t>
        </w:r>
        <w:r w:rsidR="00795ECD" w:rsidRPr="00A23FA3">
          <w:rPr>
            <w:rFonts w:hint="eastAsia"/>
          </w:rPr>
          <w:t>I</w:t>
        </w:r>
        <w:r w:rsidR="00795ECD" w:rsidRPr="00A23FA3">
          <w:t>NPUT</w:t>
        </w:r>
        <w:r w:rsidR="00795ECD" w:rsidRPr="00A23FA3">
          <w:rPr>
            <w:rFonts w:hint="eastAsia"/>
          </w:rPr>
          <w:t>里</w:t>
        </w:r>
        <w:r w:rsidR="00795ECD" w:rsidRPr="00A23FA3">
          <w:t>APPLICATION</w:t>
        </w:r>
      </w:ins>
    </w:p>
    <w:p w14:paraId="191F0008" w14:textId="7CDA02DE" w:rsidR="00230106" w:rsidRPr="00A23FA3" w:rsidRDefault="00230106">
      <w:pPr>
        <w:pStyle w:val="a0"/>
        <w:numPr>
          <w:ilvl w:val="0"/>
          <w:numId w:val="237"/>
        </w:numPr>
        <w:ind w:firstLineChars="0"/>
        <w:rPr>
          <w:ins w:id="5324" w:author="raye" w:date="2018-07-20T10:06:00Z"/>
          <w:rPrChange w:id="5325" w:author="raye" w:date="2018-07-20T12:08:00Z">
            <w:rPr>
              <w:ins w:id="5326" w:author="raye" w:date="2018-07-20T10:06:00Z"/>
              <w:rFonts w:ascii="等线" w:eastAsia="等线" w:hAnsi="等线" w:cs="Calibri"/>
              <w:szCs w:val="21"/>
            </w:rPr>
          </w:rPrChange>
        </w:rPr>
        <w:pPrChange w:id="5327" w:author="raye" w:date="2018-07-20T12:08:00Z">
          <w:pPr>
            <w:pStyle w:val="a0"/>
            <w:numPr>
              <w:ilvl w:val="3"/>
              <w:numId w:val="197"/>
            </w:numPr>
            <w:spacing w:afterLines="50" w:after="156"/>
            <w:ind w:left="1680" w:firstLineChars="0" w:hanging="420"/>
          </w:pPr>
        </w:pPrChange>
      </w:pPr>
      <w:ins w:id="5328" w:author="raye" w:date="2018-07-20T09:59:00Z">
        <w:r w:rsidRPr="00A23FA3">
          <w:rPr>
            <w:rFonts w:hint="eastAsia"/>
            <w:rPrChange w:id="5329" w:author="raye" w:date="2018-07-20T12:08:00Z">
              <w:rPr>
                <w:rFonts w:ascii="等线" w:eastAsia="等线" w:hAnsi="等线" w:cs="Calibri" w:hint="eastAsia"/>
                <w:szCs w:val="21"/>
              </w:rPr>
            </w:rPrChange>
          </w:rPr>
          <w:t>不是这</w:t>
        </w:r>
        <w:r w:rsidRPr="00A23FA3">
          <w:rPr>
            <w:rPrChange w:id="5330" w:author="raye" w:date="2018-07-20T12:08:00Z">
              <w:rPr>
                <w:rFonts w:ascii="等线" w:eastAsia="等线" w:hAnsi="等线" w:cs="Calibri"/>
                <w:szCs w:val="21"/>
              </w:rPr>
            </w:rPrChange>
          </w:rPr>
          <w:t>2</w:t>
        </w:r>
        <w:r w:rsidRPr="00A23FA3">
          <w:rPr>
            <w:rFonts w:hint="eastAsia"/>
            <w:rPrChange w:id="5331" w:author="raye" w:date="2018-07-20T12:08:00Z">
              <w:rPr>
                <w:rFonts w:ascii="等线" w:eastAsia="等线" w:hAnsi="等线" w:cs="Calibri" w:hint="eastAsia"/>
                <w:szCs w:val="21"/>
              </w:rPr>
            </w:rPrChange>
          </w:rPr>
          <w:t>个类型的，直接回答</w:t>
        </w:r>
        <w:r w:rsidRPr="00A23FA3">
          <w:rPr>
            <w:rPrChange w:id="5332" w:author="raye" w:date="2018-07-20T12:08:00Z">
              <w:rPr>
                <w:rFonts w:ascii="等线" w:eastAsia="等线" w:hAnsi="等线" w:cs="Calibri"/>
                <w:szCs w:val="21"/>
              </w:rPr>
            </w:rPrChange>
          </w:rPr>
          <w:t>N/A</w:t>
        </w:r>
        <w:r w:rsidRPr="00A23FA3">
          <w:rPr>
            <w:rFonts w:hint="eastAsia"/>
            <w:rPrChange w:id="5333" w:author="raye" w:date="2018-07-20T12:08:00Z">
              <w:rPr>
                <w:rFonts w:ascii="等线" w:eastAsia="等线" w:hAnsi="等线" w:cs="Calibri" w:hint="eastAsia"/>
                <w:szCs w:val="21"/>
              </w:rPr>
            </w:rPrChange>
          </w:rPr>
          <w:t>不需要</w:t>
        </w:r>
      </w:ins>
      <w:ins w:id="5334" w:author="raye" w:date="2018-07-20T10:05:00Z">
        <w:r w:rsidR="00BD7C57" w:rsidRPr="00A23FA3">
          <w:rPr>
            <w:rFonts w:hint="eastAsia"/>
          </w:rPr>
          <w:t>，并且在</w:t>
        </w:r>
        <w:r w:rsidR="00BD7C57" w:rsidRPr="00A23FA3">
          <w:t>commets</w:t>
        </w:r>
        <w:r w:rsidR="00BD7C57" w:rsidRPr="00A23FA3">
          <w:rPr>
            <w:rFonts w:hint="eastAsia"/>
          </w:rPr>
          <w:t>表框</w:t>
        </w:r>
        <w:r w:rsidR="00BD7C57" w:rsidRPr="00A23FA3">
          <w:t xml:space="preserve"> </w:t>
        </w:r>
        <w:r w:rsidR="00BD7C57" w:rsidRPr="00A23FA3">
          <w:rPr>
            <w:rFonts w:hint="eastAsia"/>
          </w:rPr>
          <w:t>里</w:t>
        </w:r>
      </w:ins>
      <w:ins w:id="5335" w:author="raye" w:date="2018-07-20T10:06:00Z">
        <w:r w:rsidR="00BD7C57" w:rsidRPr="00A23FA3">
          <w:rPr>
            <w:rFonts w:hint="eastAsia"/>
          </w:rPr>
          <w:t>备注“</w:t>
        </w:r>
        <w:r w:rsidR="00BD7C57" w:rsidRPr="00A23FA3">
          <w:t xml:space="preserve"> Only applicable to import L/C</w:t>
        </w:r>
      </w:ins>
    </w:p>
    <w:p w14:paraId="52ACF795" w14:textId="0C917AA6" w:rsidR="00BD7C57" w:rsidRPr="00A23FA3" w:rsidRDefault="001A5B3D">
      <w:pPr>
        <w:pStyle w:val="a0"/>
        <w:numPr>
          <w:ilvl w:val="0"/>
          <w:numId w:val="223"/>
        </w:numPr>
        <w:spacing w:afterLines="50" w:after="156"/>
        <w:ind w:firstLineChars="0"/>
        <w:rPr>
          <w:rFonts w:ascii="等线" w:eastAsia="等线" w:hAnsi="等线" w:cstheme="minorHAnsi"/>
          <w:szCs w:val="21"/>
        </w:rPr>
        <w:pPrChange w:id="5336" w:author="raye" w:date="2018-07-20T12:08:00Z">
          <w:pPr>
            <w:pStyle w:val="a0"/>
            <w:numPr>
              <w:ilvl w:val="3"/>
              <w:numId w:val="197"/>
            </w:numPr>
            <w:spacing w:afterLines="50" w:after="156"/>
            <w:ind w:left="1680" w:firstLineChars="0" w:hanging="420"/>
          </w:pPr>
        </w:pPrChange>
      </w:pPr>
      <w:ins w:id="5337" w:author="raye" w:date="2018-07-20T10:07:00Z">
        <w:r w:rsidRPr="00A23FA3">
          <w:rPr>
            <w:rFonts w:ascii="等线" w:eastAsia="等线" w:hAnsi="等线" w:cstheme="minorHAnsi" w:hint="eastAsia"/>
            <w:szCs w:val="21"/>
          </w:rPr>
          <w:t>证据 不自动获取</w:t>
        </w:r>
      </w:ins>
    </w:p>
    <w:p w14:paraId="0E34B872" w14:textId="6843CDBB" w:rsidR="00193559" w:rsidRPr="00A23FA3" w:rsidRDefault="00193559" w:rsidP="00193559">
      <w:pPr>
        <w:spacing w:afterLines="50" w:after="156"/>
        <w:rPr>
          <w:rFonts w:ascii="Calibri" w:hAnsi="Calibri" w:cstheme="minorHAnsi"/>
          <w:b/>
          <w:i/>
          <w:sz w:val="24"/>
          <w:szCs w:val="24"/>
        </w:rPr>
      </w:pPr>
      <w:r w:rsidRPr="00A23FA3">
        <w:rPr>
          <w:rFonts w:ascii="Calibri" w:hAnsi="Calibri" w:cstheme="minorHAnsi"/>
          <w:b/>
          <w:i/>
          <w:sz w:val="24"/>
          <w:szCs w:val="24"/>
        </w:rPr>
        <w:t>B4. Is the country of origin of the commodity or goods consistent with commodities or manufacturing capacity produced in that country?</w:t>
      </w:r>
    </w:p>
    <w:p w14:paraId="76D288D7" w14:textId="77777777" w:rsidR="00193559" w:rsidRPr="00A23FA3" w:rsidRDefault="00193559" w:rsidP="0019355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05D88A95" w14:textId="77777777" w:rsidR="00193559" w:rsidRPr="00A23FA3" w:rsidRDefault="00193559" w:rsidP="00193559">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answer ”blank”</w:t>
      </w:r>
    </w:p>
    <w:p w14:paraId="5F492DF3" w14:textId="77777777" w:rsidR="00193559" w:rsidRPr="00A23FA3" w:rsidRDefault="00193559" w:rsidP="00193559">
      <w:pPr>
        <w:pStyle w:val="a0"/>
        <w:numPr>
          <w:ilvl w:val="0"/>
          <w:numId w:val="20"/>
        </w:numPr>
        <w:ind w:left="262" w:firstLineChars="0" w:hanging="273"/>
        <w:jc w:val="left"/>
        <w:rPr>
          <w:rFonts w:ascii="Calibri" w:hAnsi="Calibri" w:cstheme="minorHAnsi"/>
          <w:i/>
          <w:sz w:val="18"/>
          <w:szCs w:val="18"/>
        </w:rPr>
      </w:pPr>
      <w:r w:rsidRPr="00A23FA3">
        <w:rPr>
          <w:rFonts w:ascii="Calibri" w:hAnsi="Calibri" w:cstheme="minorHAnsi"/>
          <w:i/>
          <w:sz w:val="18"/>
          <w:szCs w:val="18"/>
        </w:rPr>
        <w:t xml:space="preserve">Get country of origin from “Certificate of Origin” or “Invoice” </w:t>
      </w:r>
      <w:r w:rsidRPr="00A23FA3">
        <w:rPr>
          <w:rFonts w:ascii="Calibri" w:hAnsi="Calibri" w:cstheme="minorHAnsi"/>
          <w:i/>
          <w:sz w:val="18"/>
          <w:szCs w:val="18"/>
        </w:rPr>
        <w:br/>
        <w:t>(The country of origin can be more than one)</w:t>
      </w:r>
    </w:p>
    <w:p w14:paraId="1574A97C" w14:textId="77777777" w:rsidR="00193559" w:rsidRPr="00A23FA3" w:rsidRDefault="00193559" w:rsidP="00193559">
      <w:pPr>
        <w:jc w:val="left"/>
        <w:rPr>
          <w:rFonts w:ascii="Calibri" w:hAnsi="Calibri" w:cstheme="minorHAnsi"/>
          <w:i/>
          <w:sz w:val="18"/>
          <w:szCs w:val="18"/>
          <w:u w:val="single"/>
        </w:rPr>
      </w:pPr>
      <w:r w:rsidRPr="00A23FA3">
        <w:rPr>
          <w:rFonts w:ascii="Calibri" w:hAnsi="Calibri" w:cstheme="minorHAnsi"/>
          <w:i/>
          <w:sz w:val="18"/>
          <w:szCs w:val="18"/>
          <w:u w:val="single"/>
        </w:rPr>
        <w:t xml:space="preserve">Evidence: </w:t>
      </w:r>
    </w:p>
    <w:p w14:paraId="3796A43B" w14:textId="77777777" w:rsidR="00193559" w:rsidRPr="00A23FA3" w:rsidRDefault="00193559" w:rsidP="00193559">
      <w:pPr>
        <w:pStyle w:val="a0"/>
        <w:numPr>
          <w:ilvl w:val="0"/>
          <w:numId w:val="20"/>
        </w:numPr>
        <w:ind w:left="262" w:firstLineChars="0" w:hanging="279"/>
        <w:jc w:val="left"/>
        <w:rPr>
          <w:rFonts w:ascii="Calibri" w:hAnsi="Calibri" w:cstheme="minorHAnsi"/>
          <w:i/>
          <w:sz w:val="18"/>
          <w:szCs w:val="18"/>
        </w:rPr>
      </w:pPr>
      <w:r w:rsidRPr="00A23FA3">
        <w:rPr>
          <w:rFonts w:ascii="Calibri" w:hAnsi="Calibri" w:cstheme="minorHAnsi"/>
          <w:i/>
          <w:sz w:val="18"/>
          <w:szCs w:val="18"/>
        </w:rPr>
        <w:t>An excel that contains” goods description” and “country of origin” from input should be distinct (Not case-sensitive, always uppercase)</w:t>
      </w:r>
    </w:p>
    <w:p w14:paraId="29274F64" w14:textId="77777777" w:rsidR="00193559" w:rsidRPr="00A23FA3" w:rsidRDefault="00193559" w:rsidP="00193559">
      <w:pPr>
        <w:pStyle w:val="a0"/>
        <w:numPr>
          <w:ilvl w:val="0"/>
          <w:numId w:val="20"/>
        </w:numPr>
        <w:ind w:left="262" w:firstLineChars="0" w:hanging="279"/>
        <w:jc w:val="left"/>
        <w:rPr>
          <w:rFonts w:ascii="Calibri" w:hAnsi="Calibri" w:cstheme="minorHAnsi"/>
          <w:i/>
          <w:sz w:val="18"/>
          <w:szCs w:val="18"/>
        </w:rPr>
      </w:pPr>
      <w:r w:rsidRPr="00A23FA3">
        <w:rPr>
          <w:rFonts w:ascii="Calibri" w:hAnsi="Calibri" w:cstheme="minorHAnsi"/>
          <w:i/>
          <w:sz w:val="18"/>
          <w:szCs w:val="18"/>
        </w:rPr>
        <w:t>An excel that contains” goods description” and “country of origin” from T24/Data Mart</w:t>
      </w:r>
    </w:p>
    <w:p w14:paraId="641D6EA4" w14:textId="77777777" w:rsidR="00193559" w:rsidRPr="00A23FA3" w:rsidRDefault="00193559" w:rsidP="00193559">
      <w:pPr>
        <w:pStyle w:val="a0"/>
        <w:ind w:left="262" w:firstLineChars="0" w:firstLine="0"/>
        <w:jc w:val="left"/>
        <w:rPr>
          <w:rFonts w:ascii="Calibri" w:hAnsi="Calibri" w:cstheme="minorHAnsi"/>
          <w:i/>
          <w:sz w:val="18"/>
          <w:szCs w:val="18"/>
        </w:rPr>
      </w:pPr>
      <w:r w:rsidRPr="00A23FA3">
        <w:rPr>
          <w:rFonts w:ascii="Calibri" w:hAnsi="Calibri" w:cstheme="minorHAnsi"/>
          <w:i/>
          <w:sz w:val="18"/>
          <w:szCs w:val="18"/>
        </w:rPr>
        <w:t>For each country of origin:</w:t>
      </w:r>
    </w:p>
    <w:p w14:paraId="582A7613" w14:textId="77777777" w:rsidR="00193559" w:rsidRPr="00A23FA3" w:rsidRDefault="00193559" w:rsidP="00193559">
      <w:pPr>
        <w:pStyle w:val="a0"/>
        <w:ind w:left="545" w:firstLineChars="0" w:firstLine="0"/>
        <w:jc w:val="left"/>
        <w:rPr>
          <w:rFonts w:ascii="Calibri" w:hAnsi="Calibri" w:cstheme="minorHAnsi"/>
          <w:i/>
          <w:sz w:val="18"/>
          <w:szCs w:val="18"/>
        </w:rPr>
      </w:pPr>
      <w:r w:rsidRPr="00A23FA3">
        <w:rPr>
          <w:rFonts w:ascii="Calibri" w:hAnsi="Calibri" w:cstheme="minorHAnsi"/>
          <w:i/>
          <w:sz w:val="18"/>
          <w:szCs w:val="18"/>
        </w:rPr>
        <w:t>- An excel that contains the Top 10 common goods from T24/Data Mart for that country</w:t>
      </w:r>
    </w:p>
    <w:p w14:paraId="70009157" w14:textId="77777777" w:rsidR="00193559" w:rsidRPr="00A23FA3" w:rsidRDefault="00193559" w:rsidP="00193559">
      <w:pPr>
        <w:jc w:val="left"/>
        <w:rPr>
          <w:rFonts w:ascii="Calibri" w:hAnsi="Calibri" w:cstheme="minorHAnsi"/>
          <w:i/>
          <w:sz w:val="18"/>
          <w:szCs w:val="18"/>
        </w:rPr>
      </w:pPr>
      <w:r w:rsidRPr="00A23FA3">
        <w:rPr>
          <w:rFonts w:ascii="Calibri" w:hAnsi="Calibri" w:cstheme="minorHAnsi"/>
          <w:i/>
          <w:sz w:val="18"/>
          <w:szCs w:val="18"/>
        </w:rPr>
        <w:lastRenderedPageBreak/>
        <w:t xml:space="preserve">           &gt; Note: Top 10 should be configurable by Compliance (e.g. Top 10 can be Top 20, Top 50, etc.)</w:t>
      </w:r>
    </w:p>
    <w:p w14:paraId="60D499A9" w14:textId="77777777" w:rsidR="00193559" w:rsidRPr="00A23FA3" w:rsidRDefault="00193559" w:rsidP="00193559">
      <w:pPr>
        <w:pStyle w:val="a0"/>
        <w:ind w:left="970" w:firstLineChars="0" w:firstLine="0"/>
        <w:jc w:val="left"/>
        <w:rPr>
          <w:rFonts w:ascii="Calibri" w:hAnsi="Calibri" w:cstheme="minorHAnsi"/>
          <w:i/>
          <w:sz w:val="18"/>
          <w:szCs w:val="18"/>
        </w:rPr>
      </w:pPr>
      <w:r w:rsidRPr="00A23FA3">
        <w:rPr>
          <w:rFonts w:ascii="Calibri" w:hAnsi="Calibri" w:cstheme="minorHAnsi"/>
          <w:i/>
          <w:sz w:val="18"/>
          <w:szCs w:val="18"/>
        </w:rPr>
        <w:t>&gt; If cannot find this country. Alert: ” countries not found in T24:XXXX”</w:t>
      </w:r>
    </w:p>
    <w:p w14:paraId="5717C754" w14:textId="77777777" w:rsidR="00193559" w:rsidRPr="00A23FA3" w:rsidRDefault="00193559" w:rsidP="00193559">
      <w:pPr>
        <w:pStyle w:val="a0"/>
        <w:ind w:left="970" w:firstLineChars="0" w:firstLine="0"/>
        <w:jc w:val="left"/>
        <w:rPr>
          <w:rFonts w:ascii="Calibri" w:hAnsi="Calibri" w:cstheme="minorHAnsi"/>
          <w:i/>
          <w:sz w:val="18"/>
          <w:szCs w:val="18"/>
        </w:rPr>
      </w:pPr>
      <w:r w:rsidRPr="00A23FA3">
        <w:rPr>
          <w:rFonts w:ascii="Calibri" w:hAnsi="Calibri" w:cstheme="minorHAnsi"/>
          <w:i/>
          <w:sz w:val="18"/>
          <w:szCs w:val="18"/>
        </w:rPr>
        <w:t>&gt; The date range is 1 year (currentDate - caseDate=1 year).</w:t>
      </w:r>
    </w:p>
    <w:p w14:paraId="4646C0AD" w14:textId="77777777" w:rsidR="00193559" w:rsidRPr="00A23FA3" w:rsidRDefault="00193559" w:rsidP="00193559">
      <w:pPr>
        <w:pStyle w:val="a0"/>
        <w:numPr>
          <w:ilvl w:val="0"/>
          <w:numId w:val="21"/>
        </w:numPr>
        <w:ind w:left="1537" w:firstLineChars="0" w:hanging="206"/>
        <w:jc w:val="left"/>
        <w:rPr>
          <w:rFonts w:ascii="Calibri" w:hAnsi="Calibri" w:cstheme="minorHAnsi"/>
          <w:i/>
          <w:sz w:val="18"/>
          <w:szCs w:val="18"/>
        </w:rPr>
      </w:pPr>
      <w:r w:rsidRPr="00A23FA3">
        <w:rPr>
          <w:rFonts w:ascii="Calibri" w:hAnsi="Calibri" w:cstheme="minorHAnsi"/>
          <w:i/>
          <w:sz w:val="18"/>
          <w:szCs w:val="18"/>
        </w:rPr>
        <w:t>If case type is “LC Export” or “LC Import Drawing”, search multi_drawings and  (caseDate=doc_receive_date)</w:t>
      </w:r>
    </w:p>
    <w:p w14:paraId="235A7A8D" w14:textId="77777777" w:rsidR="00193559" w:rsidRPr="00A23FA3" w:rsidRDefault="00193559" w:rsidP="00193559">
      <w:pPr>
        <w:pStyle w:val="a0"/>
        <w:numPr>
          <w:ilvl w:val="0"/>
          <w:numId w:val="21"/>
        </w:numPr>
        <w:ind w:left="1537" w:firstLineChars="0" w:hanging="206"/>
        <w:jc w:val="left"/>
        <w:rPr>
          <w:rFonts w:ascii="Calibri" w:hAnsi="Calibri" w:cstheme="minorHAnsi"/>
          <w:i/>
          <w:sz w:val="18"/>
          <w:szCs w:val="18"/>
        </w:rPr>
      </w:pPr>
      <w:r w:rsidRPr="00A23FA3">
        <w:rPr>
          <w:rFonts w:ascii="Calibri" w:hAnsi="Calibri" w:cstheme="minorHAnsi"/>
          <w:i/>
          <w:sz w:val="18"/>
          <w:szCs w:val="18"/>
        </w:rPr>
        <w:t>Otherwise search multi_lc and (caseDate=issue_date)</w:t>
      </w:r>
    </w:p>
    <w:p w14:paraId="611C348F" w14:textId="77777777" w:rsidR="00193559" w:rsidRPr="00A23FA3" w:rsidRDefault="00193559" w:rsidP="00193559">
      <w:pPr>
        <w:pStyle w:val="a0"/>
        <w:numPr>
          <w:ilvl w:val="0"/>
          <w:numId w:val="20"/>
        </w:numPr>
        <w:ind w:firstLineChars="0"/>
        <w:jc w:val="left"/>
        <w:rPr>
          <w:rFonts w:ascii="Calibri" w:hAnsi="Calibri" w:cstheme="minorHAnsi"/>
          <w:i/>
          <w:sz w:val="18"/>
          <w:szCs w:val="18"/>
        </w:rPr>
      </w:pPr>
      <w:r w:rsidRPr="00A23FA3">
        <w:rPr>
          <w:rFonts w:ascii="Calibri" w:hAnsi="Calibri" w:cstheme="minorHAnsi"/>
          <w:i/>
          <w:sz w:val="18"/>
          <w:szCs w:val="18"/>
        </w:rPr>
        <w:t>If case type is “Factoring, Short Term Finance, Forfeiting &amp; Risk Participation, Unfunded Factoring &amp; Unfunded Risk-Participation”, search from T24 “Supply Chain Finance Menu: Factoring, Short Term Finance, Forfeiting/Risk Participtation, Unfunded Factoring, Unfunded Risk Participation”</w:t>
      </w:r>
    </w:p>
    <w:p w14:paraId="12193AC7" w14:textId="77777777" w:rsidR="00193559" w:rsidRPr="00A23FA3" w:rsidRDefault="00193559" w:rsidP="00193559">
      <w:pPr>
        <w:pStyle w:val="a0"/>
        <w:numPr>
          <w:ilvl w:val="0"/>
          <w:numId w:val="20"/>
        </w:numPr>
        <w:ind w:left="262" w:firstLineChars="0" w:hanging="279"/>
        <w:jc w:val="left"/>
        <w:rPr>
          <w:rFonts w:ascii="Calibri" w:hAnsi="Calibri" w:cstheme="minorHAnsi"/>
          <w:i/>
          <w:sz w:val="18"/>
          <w:szCs w:val="18"/>
        </w:rPr>
      </w:pPr>
      <w:r w:rsidRPr="00A23FA3">
        <w:rPr>
          <w:rFonts w:ascii="Calibri" w:hAnsi="Calibri" w:cstheme="minorHAnsi"/>
          <w:i/>
          <w:sz w:val="18"/>
          <w:szCs w:val="18"/>
        </w:rPr>
        <w:t>A Worlds Top Export website link for that country</w:t>
      </w:r>
    </w:p>
    <w:p w14:paraId="6CF09C30" w14:textId="77777777" w:rsidR="00193559" w:rsidRPr="00A23FA3" w:rsidRDefault="00193559" w:rsidP="00193559">
      <w:pPr>
        <w:pStyle w:val="a0"/>
        <w:numPr>
          <w:ilvl w:val="0"/>
          <w:numId w:val="20"/>
        </w:numPr>
        <w:ind w:left="262" w:firstLineChars="0" w:hanging="279"/>
        <w:jc w:val="left"/>
        <w:rPr>
          <w:rFonts w:ascii="Calibri" w:hAnsi="Calibri" w:cstheme="minorHAnsi"/>
          <w:i/>
          <w:sz w:val="18"/>
          <w:szCs w:val="18"/>
        </w:rPr>
      </w:pPr>
      <w:r w:rsidRPr="00A23FA3">
        <w:rPr>
          <w:rFonts w:ascii="Calibri" w:hAnsi="Calibri" w:cstheme="minorHAnsi"/>
          <w:i/>
          <w:sz w:val="18"/>
          <w:szCs w:val="18"/>
        </w:rPr>
        <w:t>A Worlds Top Export website link</w:t>
      </w:r>
      <w:r w:rsidRPr="00A23FA3">
        <w:rPr>
          <w:rFonts w:ascii="Calibri" w:hAnsi="Calibri" w:cstheme="minorHAnsi" w:hint="eastAsia"/>
          <w:i/>
          <w:sz w:val="18"/>
          <w:szCs w:val="18"/>
        </w:rPr>
        <w:t>、</w:t>
      </w:r>
    </w:p>
    <w:p w14:paraId="65A4CA9B" w14:textId="77777777" w:rsidR="00193559" w:rsidRPr="00A23FA3" w:rsidRDefault="00193559" w:rsidP="00193559">
      <w:pPr>
        <w:pStyle w:val="a0"/>
        <w:ind w:left="262" w:firstLineChars="0" w:firstLine="0"/>
        <w:jc w:val="left"/>
        <w:rPr>
          <w:rFonts w:ascii="Calibri" w:hAnsi="Calibri" w:cstheme="minorHAnsi"/>
          <w:i/>
          <w:sz w:val="18"/>
          <w:szCs w:val="18"/>
        </w:rPr>
      </w:pPr>
    </w:p>
    <w:p w14:paraId="7DFD8F2C" w14:textId="77777777" w:rsidR="00193559" w:rsidRPr="00A23FA3" w:rsidRDefault="00193559" w:rsidP="00193559">
      <w:pPr>
        <w:jc w:val="left"/>
        <w:rPr>
          <w:rFonts w:ascii="Calibri" w:hAnsi="Calibri" w:cstheme="minorHAnsi"/>
          <w:i/>
          <w:sz w:val="18"/>
          <w:szCs w:val="18"/>
        </w:rPr>
      </w:pPr>
      <w:r w:rsidRPr="00A23FA3">
        <w:rPr>
          <w:rFonts w:ascii="Calibri" w:hAnsi="Calibri" w:cstheme="minorHAnsi" w:hint="eastAsia"/>
          <w:i/>
          <w:sz w:val="18"/>
          <w:szCs w:val="18"/>
        </w:rPr>
        <w:t>证据：</w:t>
      </w:r>
    </w:p>
    <w:p w14:paraId="036A7649" w14:textId="77777777" w:rsidR="00193559" w:rsidRPr="00A23FA3" w:rsidRDefault="00193559" w:rsidP="00193559">
      <w:pPr>
        <w:pStyle w:val="a0"/>
        <w:numPr>
          <w:ilvl w:val="0"/>
          <w:numId w:val="263"/>
        </w:numPr>
        <w:ind w:firstLineChars="0"/>
        <w:jc w:val="left"/>
        <w:rPr>
          <w:rFonts w:ascii="Calibri" w:hAnsi="Calibri" w:cstheme="minorHAnsi"/>
          <w:i/>
          <w:sz w:val="18"/>
          <w:szCs w:val="18"/>
        </w:rPr>
      </w:pPr>
      <w:r w:rsidRPr="00A23FA3">
        <w:rPr>
          <w:rFonts w:ascii="Calibri" w:hAnsi="Calibri" w:cstheme="minorHAnsi" w:hint="eastAsia"/>
          <w:i/>
          <w:sz w:val="18"/>
          <w:szCs w:val="18"/>
        </w:rPr>
        <w:t>Excel</w:t>
      </w:r>
      <w:r w:rsidRPr="00A23FA3">
        <w:rPr>
          <w:rFonts w:ascii="Calibri" w:hAnsi="Calibri" w:cstheme="minorHAnsi" w:hint="eastAsia"/>
          <w:i/>
          <w:sz w:val="18"/>
          <w:szCs w:val="18"/>
        </w:rPr>
        <w:t>：</w:t>
      </w:r>
      <w:r w:rsidRPr="00A23FA3">
        <w:rPr>
          <w:rFonts w:ascii="Calibri" w:hAnsi="Calibri" w:cstheme="minorHAnsi" w:hint="eastAsia"/>
          <w:i/>
          <w:sz w:val="18"/>
          <w:szCs w:val="18"/>
        </w:rPr>
        <w:t xml:space="preserve"> </w:t>
      </w:r>
      <w:r w:rsidRPr="00A23FA3">
        <w:rPr>
          <w:rFonts w:ascii="Calibri" w:hAnsi="Calibri" w:cstheme="minorHAnsi" w:hint="eastAsia"/>
          <w:i/>
          <w:sz w:val="18"/>
          <w:szCs w:val="18"/>
        </w:rPr>
        <w:t>用户输入的</w:t>
      </w:r>
      <w:r w:rsidRPr="00A23FA3">
        <w:rPr>
          <w:rFonts w:ascii="Calibri" w:hAnsi="Calibri" w:cstheme="minorHAnsi" w:hint="eastAsia"/>
          <w:i/>
          <w:sz w:val="18"/>
          <w:szCs w:val="18"/>
        </w:rPr>
        <w:t xml:space="preserve">goods desc </w:t>
      </w:r>
      <w:r w:rsidRPr="00A23FA3">
        <w:rPr>
          <w:rFonts w:ascii="Calibri" w:hAnsi="Calibri" w:cstheme="minorHAnsi" w:hint="eastAsia"/>
          <w:i/>
          <w:sz w:val="18"/>
          <w:szCs w:val="18"/>
        </w:rPr>
        <w:t>和</w:t>
      </w:r>
      <w:r w:rsidRPr="00A23FA3">
        <w:rPr>
          <w:rFonts w:ascii="Calibri" w:hAnsi="Calibri" w:cstheme="minorHAnsi" w:hint="eastAsia"/>
          <w:i/>
          <w:sz w:val="18"/>
          <w:szCs w:val="18"/>
        </w:rPr>
        <w:t xml:space="preserve"> country of Origin </w:t>
      </w:r>
      <w:r w:rsidRPr="00A23FA3">
        <w:rPr>
          <w:rFonts w:ascii="Calibri" w:hAnsi="Calibri" w:cstheme="minorHAnsi" w:hint="eastAsia"/>
          <w:i/>
          <w:sz w:val="18"/>
          <w:szCs w:val="18"/>
        </w:rPr>
        <w:t>（去重，</w:t>
      </w:r>
      <w:r w:rsidRPr="00A23FA3">
        <w:rPr>
          <w:rFonts w:ascii="Calibri" w:hAnsi="Calibri" w:cstheme="minorHAnsi" w:hint="eastAsia"/>
          <w:i/>
          <w:sz w:val="18"/>
          <w:szCs w:val="18"/>
        </w:rPr>
        <w:t xml:space="preserve"> </w:t>
      </w:r>
      <w:r w:rsidRPr="00A23FA3">
        <w:rPr>
          <w:rFonts w:ascii="Calibri" w:hAnsi="Calibri" w:cstheme="minorHAnsi" w:hint="eastAsia"/>
          <w:i/>
          <w:sz w:val="18"/>
          <w:szCs w:val="18"/>
        </w:rPr>
        <w:t>大写）</w:t>
      </w:r>
    </w:p>
    <w:p w14:paraId="26488631" w14:textId="77777777" w:rsidR="00193559" w:rsidRPr="00A23FA3" w:rsidRDefault="00193559" w:rsidP="00193559">
      <w:pPr>
        <w:pStyle w:val="a0"/>
        <w:numPr>
          <w:ilvl w:val="0"/>
          <w:numId w:val="263"/>
        </w:numPr>
        <w:ind w:firstLineChars="0"/>
        <w:jc w:val="left"/>
        <w:rPr>
          <w:rFonts w:ascii="Calibri" w:hAnsi="Calibri" w:cstheme="minorHAnsi"/>
          <w:i/>
          <w:sz w:val="18"/>
          <w:szCs w:val="18"/>
        </w:rPr>
      </w:pPr>
      <w:r w:rsidRPr="00A23FA3">
        <w:rPr>
          <w:rFonts w:ascii="Calibri" w:hAnsi="Calibri" w:cstheme="minorHAnsi" w:hint="eastAsia"/>
          <w:i/>
          <w:sz w:val="18"/>
          <w:szCs w:val="18"/>
        </w:rPr>
        <w:t>Excel</w:t>
      </w:r>
      <w:r w:rsidRPr="00A23FA3">
        <w:rPr>
          <w:rFonts w:ascii="Calibri" w:hAnsi="Calibri" w:cstheme="minorHAnsi" w:hint="eastAsia"/>
          <w:i/>
          <w:sz w:val="18"/>
          <w:szCs w:val="18"/>
        </w:rPr>
        <w:t>：</w:t>
      </w:r>
      <w:r w:rsidRPr="00A23FA3">
        <w:rPr>
          <w:rFonts w:ascii="Calibri" w:hAnsi="Calibri" w:cstheme="minorHAnsi" w:hint="eastAsia"/>
          <w:i/>
          <w:sz w:val="18"/>
          <w:szCs w:val="18"/>
        </w:rPr>
        <w:t>T24</w:t>
      </w:r>
      <w:r w:rsidRPr="00A23FA3">
        <w:rPr>
          <w:rFonts w:ascii="Calibri" w:hAnsi="Calibri" w:cstheme="minorHAnsi" w:hint="eastAsia"/>
          <w:i/>
          <w:sz w:val="18"/>
          <w:szCs w:val="18"/>
        </w:rPr>
        <w:t>的</w:t>
      </w:r>
      <w:r w:rsidRPr="00A23FA3">
        <w:rPr>
          <w:rFonts w:ascii="Calibri" w:hAnsi="Calibri" w:cstheme="minorHAnsi" w:hint="eastAsia"/>
          <w:i/>
          <w:sz w:val="18"/>
          <w:szCs w:val="18"/>
        </w:rPr>
        <w:t xml:space="preserve"> goods desc </w:t>
      </w:r>
      <w:r w:rsidRPr="00A23FA3">
        <w:rPr>
          <w:rFonts w:ascii="Calibri" w:hAnsi="Calibri" w:cstheme="minorHAnsi" w:hint="eastAsia"/>
          <w:i/>
          <w:sz w:val="18"/>
          <w:szCs w:val="18"/>
        </w:rPr>
        <w:t>和</w:t>
      </w:r>
      <w:r w:rsidRPr="00A23FA3">
        <w:rPr>
          <w:rFonts w:ascii="Calibri" w:hAnsi="Calibri" w:cstheme="minorHAnsi" w:hint="eastAsia"/>
          <w:i/>
          <w:sz w:val="18"/>
          <w:szCs w:val="18"/>
        </w:rPr>
        <w:t xml:space="preserve"> country of Origin</w:t>
      </w:r>
    </w:p>
    <w:p w14:paraId="4750DE11" w14:textId="77777777" w:rsidR="00193559" w:rsidRPr="00A23FA3" w:rsidRDefault="00193559" w:rsidP="00193559">
      <w:pPr>
        <w:pStyle w:val="a0"/>
        <w:numPr>
          <w:ilvl w:val="0"/>
          <w:numId w:val="21"/>
        </w:numPr>
        <w:ind w:firstLineChars="0"/>
        <w:jc w:val="left"/>
        <w:rPr>
          <w:rFonts w:ascii="Calibri" w:hAnsi="Calibri" w:cstheme="minorHAnsi"/>
          <w:i/>
          <w:sz w:val="18"/>
          <w:szCs w:val="18"/>
        </w:rPr>
      </w:pPr>
      <w:r w:rsidRPr="00A23FA3">
        <w:rPr>
          <w:rFonts w:ascii="Calibri" w:hAnsi="Calibri" w:cstheme="minorHAnsi" w:hint="eastAsia"/>
          <w:i/>
          <w:sz w:val="18"/>
          <w:szCs w:val="18"/>
        </w:rPr>
        <w:t>T24</w:t>
      </w:r>
      <w:r w:rsidRPr="00A23FA3">
        <w:rPr>
          <w:rFonts w:ascii="Calibri" w:hAnsi="Calibri" w:cstheme="minorHAnsi" w:hint="eastAsia"/>
          <w:i/>
          <w:sz w:val="18"/>
          <w:szCs w:val="18"/>
        </w:rPr>
        <w:t>中该国家的前十位常见商品（或前二十</w:t>
      </w:r>
      <w:r w:rsidRPr="00A23FA3">
        <w:rPr>
          <w:rFonts w:ascii="Calibri" w:hAnsi="Calibri" w:cstheme="minorHAnsi"/>
          <w:i/>
          <w:sz w:val="18"/>
          <w:szCs w:val="18"/>
        </w:rPr>
        <w:t>…</w:t>
      </w:r>
      <w:r w:rsidRPr="00A23FA3">
        <w:rPr>
          <w:rFonts w:ascii="Calibri" w:hAnsi="Calibri" w:cstheme="minorHAnsi" w:hint="eastAsia"/>
          <w:i/>
          <w:sz w:val="18"/>
          <w:szCs w:val="18"/>
        </w:rPr>
        <w:t xml:space="preserve"> </w:t>
      </w:r>
      <w:r w:rsidRPr="00A23FA3">
        <w:rPr>
          <w:rFonts w:ascii="Calibri" w:hAnsi="Calibri" w:cstheme="minorHAnsi" w:hint="eastAsia"/>
          <w:i/>
          <w:sz w:val="18"/>
          <w:szCs w:val="18"/>
        </w:rPr>
        <w:t>参数可配置）</w:t>
      </w:r>
    </w:p>
    <w:p w14:paraId="04640AF8" w14:textId="77777777" w:rsidR="00193559" w:rsidRPr="00A23FA3" w:rsidRDefault="00193559" w:rsidP="00193559">
      <w:pPr>
        <w:pStyle w:val="a0"/>
        <w:numPr>
          <w:ilvl w:val="0"/>
          <w:numId w:val="21"/>
        </w:numPr>
        <w:ind w:firstLineChars="0"/>
        <w:jc w:val="left"/>
        <w:rPr>
          <w:rFonts w:ascii="Calibri" w:hAnsi="Calibri" w:cstheme="minorHAnsi"/>
          <w:i/>
          <w:sz w:val="18"/>
          <w:szCs w:val="18"/>
        </w:rPr>
      </w:pPr>
      <w:r w:rsidRPr="00A23FA3">
        <w:rPr>
          <w:rFonts w:ascii="Calibri" w:hAnsi="Calibri" w:cstheme="minorHAnsi" w:hint="eastAsia"/>
          <w:i/>
          <w:sz w:val="18"/>
          <w:szCs w:val="18"/>
        </w:rPr>
        <w:t>如果没找到，</w:t>
      </w:r>
      <w:r w:rsidRPr="00A23FA3">
        <w:rPr>
          <w:rFonts w:ascii="Calibri" w:hAnsi="Calibri" w:cstheme="minorHAnsi" w:hint="eastAsia"/>
          <w:i/>
          <w:sz w:val="18"/>
          <w:szCs w:val="18"/>
        </w:rPr>
        <w:t>alert</w:t>
      </w:r>
    </w:p>
    <w:p w14:paraId="0D0588F0" w14:textId="77777777" w:rsidR="00193559" w:rsidRPr="00A23FA3" w:rsidRDefault="00193559" w:rsidP="00193559">
      <w:pPr>
        <w:pStyle w:val="a0"/>
        <w:numPr>
          <w:ilvl w:val="0"/>
          <w:numId w:val="21"/>
        </w:numPr>
        <w:ind w:firstLineChars="0"/>
        <w:jc w:val="left"/>
        <w:rPr>
          <w:rFonts w:ascii="Calibri" w:hAnsi="Calibri" w:cstheme="minorHAnsi"/>
          <w:i/>
          <w:sz w:val="18"/>
          <w:szCs w:val="18"/>
        </w:rPr>
      </w:pPr>
      <w:r w:rsidRPr="00A23FA3">
        <w:rPr>
          <w:rFonts w:ascii="Calibri" w:hAnsi="Calibri" w:cstheme="minorHAnsi" w:hint="eastAsia"/>
          <w:i/>
          <w:sz w:val="18"/>
          <w:szCs w:val="18"/>
        </w:rPr>
        <w:t>搜索范围一年</w:t>
      </w:r>
    </w:p>
    <w:p w14:paraId="2863258C" w14:textId="77777777" w:rsidR="00193559" w:rsidRPr="00A23FA3" w:rsidRDefault="00193559" w:rsidP="00193559">
      <w:pPr>
        <w:pStyle w:val="a0"/>
        <w:numPr>
          <w:ilvl w:val="0"/>
          <w:numId w:val="263"/>
        </w:numPr>
        <w:ind w:firstLineChars="0"/>
        <w:jc w:val="left"/>
        <w:rPr>
          <w:rFonts w:ascii="Calibri" w:hAnsi="Calibri" w:cstheme="minorHAnsi"/>
          <w:i/>
          <w:sz w:val="18"/>
          <w:szCs w:val="18"/>
        </w:rPr>
      </w:pPr>
      <w:r w:rsidRPr="00A23FA3">
        <w:rPr>
          <w:rFonts w:ascii="Calibri" w:hAnsi="Calibri" w:cstheme="minorHAnsi"/>
          <w:i/>
          <w:sz w:val="18"/>
          <w:szCs w:val="18"/>
        </w:rPr>
        <w:t>L</w:t>
      </w:r>
      <w:r w:rsidRPr="00A23FA3">
        <w:rPr>
          <w:rFonts w:ascii="Calibri" w:hAnsi="Calibri" w:cstheme="minorHAnsi" w:hint="eastAsia"/>
          <w:i/>
          <w:sz w:val="18"/>
          <w:szCs w:val="18"/>
        </w:rPr>
        <w:t>ink</w:t>
      </w:r>
    </w:p>
    <w:p w14:paraId="7EA434D6" w14:textId="77777777" w:rsidR="00193559" w:rsidRPr="00A23FA3" w:rsidRDefault="00193559" w:rsidP="00193559">
      <w:pPr>
        <w:pStyle w:val="a0"/>
        <w:numPr>
          <w:ilvl w:val="0"/>
          <w:numId w:val="263"/>
        </w:numPr>
        <w:ind w:firstLineChars="0"/>
        <w:jc w:val="left"/>
        <w:rPr>
          <w:rFonts w:ascii="Calibri" w:hAnsi="Calibri" w:cstheme="minorHAnsi"/>
          <w:i/>
          <w:sz w:val="18"/>
          <w:szCs w:val="18"/>
        </w:rPr>
      </w:pPr>
      <w:r w:rsidRPr="00A23FA3">
        <w:rPr>
          <w:rFonts w:ascii="Calibri" w:hAnsi="Calibri" w:cstheme="minorHAnsi"/>
          <w:i/>
          <w:sz w:val="18"/>
          <w:szCs w:val="18"/>
        </w:rPr>
        <w:t>L</w:t>
      </w:r>
      <w:r w:rsidRPr="00A23FA3">
        <w:rPr>
          <w:rFonts w:ascii="Calibri" w:hAnsi="Calibri" w:cstheme="minorHAnsi" w:hint="eastAsia"/>
          <w:i/>
          <w:sz w:val="18"/>
          <w:szCs w:val="18"/>
        </w:rPr>
        <w:t>ink</w:t>
      </w:r>
    </w:p>
    <w:p w14:paraId="646B1446" w14:textId="2C0E582E" w:rsidR="00193559" w:rsidRPr="00A23FA3" w:rsidRDefault="00193559" w:rsidP="00193559">
      <w:pPr>
        <w:spacing w:afterLines="50" w:after="156"/>
        <w:rPr>
          <w:ins w:id="5338" w:author="raye" w:date="2018-07-20T10:07:00Z"/>
          <w:rFonts w:ascii="等线" w:eastAsia="等线" w:hAnsi="等线" w:cstheme="minorHAnsi"/>
          <w:i/>
          <w:szCs w:val="21"/>
          <w:shd w:val="clear" w:color="auto" w:fill="CCFFFF"/>
        </w:rPr>
      </w:pPr>
    </w:p>
    <w:p w14:paraId="7E7702F0" w14:textId="77777777" w:rsidR="00AE31AD" w:rsidRPr="00A23FA3" w:rsidRDefault="00AE31AD">
      <w:pPr>
        <w:jc w:val="left"/>
        <w:rPr>
          <w:ins w:id="5339" w:author="raye" w:date="2018-07-20T10:08:00Z"/>
          <w:rFonts w:ascii="等线" w:eastAsia="等线" w:hAnsi="等线" w:cs="Calibri"/>
          <w:b/>
          <w:szCs w:val="21"/>
          <w:shd w:val="clear" w:color="auto" w:fill="CCFFFF"/>
          <w:rPrChange w:id="5340" w:author="raye" w:date="2018-07-20T14:20:00Z">
            <w:rPr>
              <w:ins w:id="5341" w:author="raye" w:date="2018-07-20T10:08:00Z"/>
            </w:rPr>
          </w:rPrChange>
        </w:rPr>
        <w:pPrChange w:id="5342" w:author="raye" w:date="2018-07-20T12:09:00Z">
          <w:pPr>
            <w:pStyle w:val="a0"/>
            <w:numPr>
              <w:numId w:val="230"/>
            </w:numPr>
            <w:ind w:left="1475" w:firstLineChars="0" w:hanging="420"/>
            <w:jc w:val="left"/>
          </w:pPr>
        </w:pPrChange>
      </w:pPr>
      <w:ins w:id="5343" w:author="raye" w:date="2018-07-20T10:08:00Z">
        <w:r w:rsidRPr="00A23FA3">
          <w:rPr>
            <w:rFonts w:ascii="等线" w:eastAsia="等线" w:hAnsi="等线" w:cs="Calibri"/>
            <w:b/>
            <w:szCs w:val="21"/>
            <w:shd w:val="clear" w:color="auto" w:fill="CCFFFF"/>
            <w:rPrChange w:id="5344" w:author="raye" w:date="2018-07-20T14:20:00Z">
              <w:rPr/>
            </w:rPrChange>
          </w:rPr>
          <w:t>B4. Is the country of origin of the commodity or goods consistent with commodities or manufacturing capacity produced in that country?</w:t>
        </w:r>
      </w:ins>
    </w:p>
    <w:p w14:paraId="12829EA3" w14:textId="36B89EBC" w:rsidR="00AE31AD" w:rsidRPr="00A23FA3" w:rsidRDefault="00AE31AD">
      <w:pPr>
        <w:spacing w:afterLines="50" w:after="156"/>
        <w:rPr>
          <w:ins w:id="5345" w:author="raye" w:date="2018-07-20T10:08:00Z"/>
          <w:rFonts w:ascii="等线" w:eastAsia="等线" w:hAnsi="等线" w:cstheme="minorHAnsi"/>
          <w:szCs w:val="21"/>
          <w:shd w:val="clear" w:color="auto" w:fill="CCFFFF"/>
        </w:rPr>
        <w:pPrChange w:id="5346" w:author="raye" w:date="2018-07-20T12:09:00Z">
          <w:pPr>
            <w:pStyle w:val="a0"/>
            <w:numPr>
              <w:ilvl w:val="3"/>
              <w:numId w:val="197"/>
            </w:numPr>
            <w:spacing w:afterLines="50" w:after="156"/>
            <w:ind w:left="1680" w:firstLineChars="0" w:hanging="420"/>
          </w:pPr>
        </w:pPrChange>
      </w:pPr>
      <w:ins w:id="5347" w:author="raye" w:date="2018-07-20T10:08:00Z">
        <w:r w:rsidRPr="00A23FA3">
          <w:rPr>
            <w:rFonts w:ascii="等线" w:eastAsia="等线" w:hAnsi="等线" w:cs="Calibri"/>
            <w:szCs w:val="21"/>
            <w:shd w:val="clear" w:color="auto" w:fill="CCFFFF"/>
            <w:rPrChange w:id="5348" w:author="raye" w:date="2018-07-20T10:09:00Z">
              <w:rPr/>
            </w:rPrChange>
          </w:rPr>
          <w:t xml:space="preserve">B4. </w:t>
        </w:r>
        <w:r w:rsidRPr="00A23FA3">
          <w:rPr>
            <w:rFonts w:ascii="等线" w:eastAsia="等线" w:hAnsi="等线" w:cs="Calibri" w:hint="eastAsia"/>
            <w:szCs w:val="21"/>
            <w:shd w:val="clear" w:color="auto" w:fill="CCFFFF"/>
            <w:rPrChange w:id="5349" w:author="raye" w:date="2018-07-20T10:09:00Z">
              <w:rPr>
                <w:rFonts w:hint="eastAsia"/>
              </w:rPr>
            </w:rPrChange>
          </w:rPr>
          <w:t>货物的原产地国是否和货物的生产制造的国家一致？</w:t>
        </w:r>
      </w:ins>
    </w:p>
    <w:p w14:paraId="4C33909F" w14:textId="7FEDC2E0" w:rsidR="00193559" w:rsidRPr="00A23FA3" w:rsidRDefault="00C67D93" w:rsidP="00193559">
      <w:pPr>
        <w:pStyle w:val="a0"/>
        <w:numPr>
          <w:ilvl w:val="0"/>
          <w:numId w:val="223"/>
        </w:numPr>
        <w:spacing w:afterLines="50" w:after="156"/>
        <w:ind w:firstLineChars="0"/>
        <w:rPr>
          <w:rFonts w:ascii="等线" w:eastAsia="等线" w:hAnsi="等线" w:cstheme="minorHAnsi"/>
          <w:szCs w:val="21"/>
        </w:rPr>
      </w:pPr>
      <w:ins w:id="5350" w:author="raye" w:date="2018-07-20T10:10:00Z">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 xml:space="preserve">个问题答案 </w:t>
        </w:r>
      </w:ins>
      <w:r w:rsidR="00BA511B" w:rsidRPr="00A23FA3">
        <w:rPr>
          <w:rFonts w:ascii="等线" w:eastAsia="等线" w:hAnsi="等线" w:cstheme="minorHAnsi" w:hint="eastAsia"/>
          <w:szCs w:val="21"/>
        </w:rPr>
        <w:t>半自动</w:t>
      </w:r>
      <w:r w:rsidR="00193559" w:rsidRPr="00A23FA3">
        <w:rPr>
          <w:rFonts w:ascii="等线" w:eastAsia="等线" w:hAnsi="等线" w:cstheme="minorHAnsi" w:hint="eastAsia"/>
          <w:szCs w:val="21"/>
        </w:rPr>
        <w:t xml:space="preserve"> 不回答</w:t>
      </w:r>
    </w:p>
    <w:p w14:paraId="537B2C36" w14:textId="23B84576" w:rsidR="00947A99" w:rsidRPr="00A23FA3" w:rsidRDefault="00947A99">
      <w:pPr>
        <w:pStyle w:val="a0"/>
        <w:numPr>
          <w:ilvl w:val="0"/>
          <w:numId w:val="223"/>
        </w:numPr>
        <w:spacing w:afterLines="50" w:after="156"/>
        <w:ind w:firstLineChars="0"/>
        <w:rPr>
          <w:ins w:id="5351" w:author="raye" w:date="2018-07-20T14:24:00Z"/>
          <w:rFonts w:ascii="等线" w:eastAsia="等线" w:hAnsi="等线" w:cstheme="minorHAnsi"/>
          <w:szCs w:val="21"/>
        </w:rPr>
        <w:pPrChange w:id="5352" w:author="raye" w:date="2018-07-20T12:09:00Z">
          <w:pPr>
            <w:pStyle w:val="a0"/>
            <w:numPr>
              <w:ilvl w:val="3"/>
              <w:numId w:val="197"/>
            </w:numPr>
            <w:spacing w:afterLines="50" w:after="156"/>
            <w:ind w:left="1680" w:firstLineChars="0" w:hanging="420"/>
          </w:pPr>
        </w:pPrChange>
      </w:pPr>
      <w:ins w:id="5353" w:author="raye" w:date="2018-07-20T14:24:00Z">
        <w:r w:rsidRPr="00A23FA3">
          <w:rPr>
            <w:rFonts w:ascii="等线" w:eastAsia="等线" w:hAnsi="等线" w:cstheme="minorHAnsi" w:hint="eastAsia"/>
            <w:szCs w:val="21"/>
          </w:rPr>
          <w:t>证据</w:t>
        </w:r>
      </w:ins>
      <w:r w:rsidR="00DF64FD" w:rsidRPr="00A23FA3">
        <w:rPr>
          <w:rFonts w:ascii="等线" w:eastAsia="等线" w:hAnsi="等线" w:cstheme="minorHAnsi" w:hint="eastAsia"/>
          <w:szCs w:val="21"/>
        </w:rPr>
        <w:t>（2个E</w:t>
      </w:r>
      <w:r w:rsidR="00DF64FD" w:rsidRPr="00A23FA3">
        <w:rPr>
          <w:rFonts w:ascii="等线" w:eastAsia="等线" w:hAnsi="等线" w:cstheme="minorHAnsi"/>
          <w:szCs w:val="21"/>
        </w:rPr>
        <w:t>XCEL</w:t>
      </w:r>
      <w:r w:rsidR="00DF64FD" w:rsidRPr="00A23FA3">
        <w:rPr>
          <w:rFonts w:ascii="等线" w:eastAsia="等线" w:hAnsi="等线" w:cstheme="minorHAnsi" w:hint="eastAsia"/>
          <w:szCs w:val="21"/>
        </w:rPr>
        <w:t>表，2个链接</w:t>
      </w:r>
      <w:r w:rsidR="00DF64FD" w:rsidRPr="00A23FA3">
        <w:rPr>
          <w:rFonts w:ascii="等线" w:eastAsia="等线" w:hAnsi="等线" w:cstheme="minorHAnsi"/>
          <w:szCs w:val="21"/>
        </w:rPr>
        <w:t>）</w:t>
      </w:r>
    </w:p>
    <w:p w14:paraId="3AF381C1" w14:textId="38570864" w:rsidR="00947A99" w:rsidRPr="00A23FA3" w:rsidRDefault="00193559">
      <w:pPr>
        <w:pStyle w:val="a0"/>
        <w:numPr>
          <w:ilvl w:val="0"/>
          <w:numId w:val="238"/>
        </w:numPr>
        <w:ind w:firstLineChars="0"/>
        <w:rPr>
          <w:rFonts w:ascii="等线" w:eastAsia="等线" w:hAnsi="等线"/>
          <w:b/>
          <w:szCs w:val="21"/>
        </w:rPr>
        <w:pPrChange w:id="5354" w:author="raye" w:date="2018-07-20T12:09:00Z">
          <w:pPr>
            <w:pStyle w:val="a0"/>
            <w:numPr>
              <w:ilvl w:val="3"/>
              <w:numId w:val="197"/>
            </w:numPr>
            <w:spacing w:afterLines="50" w:after="156"/>
            <w:ind w:left="1680" w:firstLineChars="0" w:hanging="420"/>
          </w:pPr>
        </w:pPrChange>
      </w:pPr>
      <w:r w:rsidRPr="00A23FA3">
        <w:rPr>
          <w:rFonts w:ascii="等线" w:eastAsia="等线" w:hAnsi="等线" w:cstheme="minorHAnsi" w:hint="eastAsia"/>
          <w:b/>
          <w:szCs w:val="21"/>
        </w:rPr>
        <w:t>E</w:t>
      </w:r>
      <w:r w:rsidRPr="00A23FA3">
        <w:rPr>
          <w:rFonts w:ascii="等线" w:eastAsia="等线" w:hAnsi="等线" w:cstheme="minorHAnsi"/>
          <w:b/>
          <w:szCs w:val="21"/>
        </w:rPr>
        <w:t>XCEL</w:t>
      </w:r>
      <w:ins w:id="5355" w:author="raye" w:date="2018-07-20T10:51:00Z">
        <w:r w:rsidR="000138A1" w:rsidRPr="00A23FA3">
          <w:rPr>
            <w:rFonts w:ascii="等线" w:eastAsia="等线" w:hAnsi="等线" w:hint="eastAsia"/>
            <w:b/>
            <w:szCs w:val="21"/>
          </w:rPr>
          <w:t>表</w:t>
        </w:r>
        <w:r w:rsidR="000138A1" w:rsidRPr="00A23FA3">
          <w:rPr>
            <w:rFonts w:ascii="等线" w:eastAsia="等线" w:hAnsi="等线"/>
            <w:b/>
            <w:szCs w:val="21"/>
          </w:rPr>
          <w:t xml:space="preserve">1 </w:t>
        </w:r>
      </w:ins>
      <w:r w:rsidR="00536201" w:rsidRPr="00A23FA3">
        <w:rPr>
          <w:rFonts w:ascii="等线" w:eastAsia="等线" w:hAnsi="等线" w:hint="eastAsia"/>
          <w:b/>
          <w:szCs w:val="21"/>
        </w:rPr>
        <w:t>《</w:t>
      </w:r>
      <w:r w:rsidR="00536201" w:rsidRPr="00A23FA3">
        <w:rPr>
          <w:rFonts w:ascii="等线" w:eastAsia="等线" w:hAnsi="等线"/>
          <w:b/>
          <w:szCs w:val="21"/>
        </w:rPr>
        <w:t>B4_Country of Origin_input</w:t>
      </w:r>
      <w:r w:rsidR="00536201" w:rsidRPr="00A23FA3">
        <w:rPr>
          <w:rFonts w:ascii="等线" w:eastAsia="等线" w:hAnsi="等线" w:hint="eastAsia"/>
          <w:b/>
          <w:szCs w:val="21"/>
        </w:rPr>
        <w:t>》</w:t>
      </w:r>
    </w:p>
    <w:p w14:paraId="77885891" w14:textId="25649CDB" w:rsidR="002F69D6" w:rsidRPr="00A23FA3" w:rsidRDefault="00947A99">
      <w:pPr>
        <w:pStyle w:val="a0"/>
        <w:ind w:left="420" w:firstLineChars="0" w:firstLine="0"/>
        <w:rPr>
          <w:rFonts w:ascii="等线" w:eastAsia="等线" w:hAnsi="等线"/>
          <w:szCs w:val="21"/>
        </w:rPr>
        <w:pPrChange w:id="5356" w:author="raye" w:date="2018-07-20T14:21:00Z">
          <w:pPr>
            <w:pStyle w:val="a0"/>
            <w:numPr>
              <w:ilvl w:val="3"/>
              <w:numId w:val="197"/>
            </w:numPr>
            <w:spacing w:afterLines="50" w:after="156"/>
            <w:ind w:left="1680" w:firstLineChars="0" w:hanging="420"/>
          </w:pPr>
        </w:pPrChange>
      </w:pPr>
      <w:ins w:id="5357" w:author="raye" w:date="2018-07-20T14:21:00Z">
        <w:r w:rsidRPr="00A23FA3">
          <w:rPr>
            <w:rFonts w:ascii="等线" w:eastAsia="等线" w:hAnsi="等线"/>
            <w:szCs w:val="21"/>
          </w:rPr>
          <w:t>1</w:t>
        </w:r>
        <w:r w:rsidRPr="00A23FA3">
          <w:rPr>
            <w:rFonts w:ascii="等线" w:eastAsia="等线" w:hAnsi="等线" w:hint="eastAsia"/>
            <w:szCs w:val="21"/>
          </w:rPr>
          <w:t>）</w:t>
        </w:r>
      </w:ins>
      <w:ins w:id="5358" w:author="raye" w:date="2018-07-20T10:49:00Z">
        <w:r w:rsidR="000138A1" w:rsidRPr="00A23FA3">
          <w:rPr>
            <w:rFonts w:ascii="等线" w:eastAsia="等线" w:hAnsi="等线" w:hint="eastAsia"/>
            <w:szCs w:val="21"/>
          </w:rPr>
          <w:t>从本平台</w:t>
        </w:r>
        <w:r w:rsidR="000138A1" w:rsidRPr="00A23FA3">
          <w:rPr>
            <w:rFonts w:ascii="等线" w:eastAsia="等线" w:hAnsi="等线"/>
            <w:szCs w:val="21"/>
          </w:rPr>
          <w:t>INPUT</w:t>
        </w:r>
        <w:r w:rsidR="000138A1" w:rsidRPr="00A23FA3">
          <w:rPr>
            <w:rFonts w:ascii="等线" w:eastAsia="等线" w:hAnsi="等线" w:hint="eastAsia"/>
            <w:szCs w:val="21"/>
          </w:rPr>
          <w:t>里面</w:t>
        </w:r>
      </w:ins>
      <w:r w:rsidR="002F69D6" w:rsidRPr="00A23FA3">
        <w:rPr>
          <w:rFonts w:ascii="等线" w:eastAsia="等线" w:hAnsi="等线" w:hint="eastAsia"/>
          <w:szCs w:val="21"/>
        </w:rPr>
        <w:t>获取</w:t>
      </w:r>
    </w:p>
    <w:p w14:paraId="18D678DB" w14:textId="5357DF92" w:rsidR="002F69D6" w:rsidRPr="00A23FA3" w:rsidRDefault="002F69D6" w:rsidP="002F69D6">
      <w:pPr>
        <w:pStyle w:val="a0"/>
        <w:ind w:left="420" w:firstLineChars="0" w:firstLine="0"/>
        <w:rPr>
          <w:rFonts w:ascii="等线" w:eastAsia="等线" w:hAnsi="等线"/>
          <w:szCs w:val="21"/>
        </w:rPr>
      </w:pPr>
      <w:r w:rsidRPr="00A23FA3">
        <w:rPr>
          <w:rFonts w:ascii="等线" w:eastAsia="等线" w:hAnsi="等线"/>
          <w:szCs w:val="21"/>
        </w:rPr>
        <w:t>2</w:t>
      </w:r>
      <w:r w:rsidRPr="00A23FA3">
        <w:rPr>
          <w:rFonts w:ascii="等线" w:eastAsia="等线" w:hAnsi="等线" w:hint="eastAsia"/>
          <w:szCs w:val="21"/>
        </w:rPr>
        <w:t xml:space="preserve">）字段 </w:t>
      </w:r>
      <w:ins w:id="5359" w:author="raye" w:date="2018-07-20T10:49:00Z">
        <w:r w:rsidRPr="00A23FA3">
          <w:rPr>
            <w:rFonts w:ascii="等线" w:eastAsia="等线" w:hAnsi="等线" w:hint="eastAsia"/>
            <w:szCs w:val="21"/>
          </w:rPr>
          <w:t>货物描述</w:t>
        </w:r>
      </w:ins>
      <w:ins w:id="5360" w:author="raye" w:date="2018-07-20T10:50:00Z">
        <w:r w:rsidRPr="00A23FA3">
          <w:rPr>
            <w:rFonts w:ascii="等线" w:eastAsia="等线" w:hAnsi="等线"/>
            <w:szCs w:val="21"/>
          </w:rPr>
          <w:t xml:space="preserve">Goods Description </w:t>
        </w:r>
      </w:ins>
      <w:ins w:id="5361" w:author="raye" w:date="2018-07-20T10:49:00Z">
        <w:r w:rsidRPr="00A23FA3">
          <w:rPr>
            <w:rFonts w:ascii="等线" w:eastAsia="等线" w:hAnsi="等线"/>
            <w:szCs w:val="21"/>
          </w:rPr>
          <w:t>&amp;</w:t>
        </w:r>
        <w:r w:rsidRPr="00A23FA3">
          <w:rPr>
            <w:rFonts w:ascii="等线" w:eastAsia="等线" w:hAnsi="等线" w:hint="eastAsia"/>
            <w:szCs w:val="21"/>
          </w:rPr>
          <w:t>原产地国</w:t>
        </w:r>
      </w:ins>
      <w:ins w:id="5362" w:author="raye" w:date="2018-07-20T10:51:00Z">
        <w:r w:rsidRPr="00A23FA3">
          <w:rPr>
            <w:rFonts w:ascii="等线" w:eastAsia="等线" w:hAnsi="等线"/>
            <w:szCs w:val="21"/>
          </w:rPr>
          <w:t>Country of Origin </w:t>
        </w:r>
      </w:ins>
    </w:p>
    <w:p w14:paraId="2228DA25" w14:textId="52B33B2A" w:rsidR="000138A1" w:rsidRPr="00A23FA3" w:rsidRDefault="002F69D6" w:rsidP="002F69D6">
      <w:pPr>
        <w:pStyle w:val="a0"/>
        <w:ind w:left="420" w:firstLineChars="0" w:firstLine="0"/>
        <w:rPr>
          <w:rFonts w:ascii="等线" w:eastAsia="等线" w:hAnsi="等线"/>
          <w:szCs w:val="21"/>
        </w:rPr>
      </w:pPr>
      <w:r w:rsidRPr="00A23FA3">
        <w:rPr>
          <w:rFonts w:ascii="等线" w:eastAsia="等线" w:hAnsi="等线" w:hint="eastAsia"/>
          <w:szCs w:val="21"/>
        </w:rPr>
        <w:t>3）从</w:t>
      </w:r>
      <w:ins w:id="5363" w:author="raye" w:date="2018-07-20T10:49:00Z">
        <w:r w:rsidR="000138A1" w:rsidRPr="00A23FA3">
          <w:rPr>
            <w:rFonts w:ascii="等线" w:eastAsia="等线" w:hAnsi="等线"/>
            <w:szCs w:val="21"/>
          </w:rPr>
          <w:t>INVOICE</w:t>
        </w:r>
        <w:r w:rsidR="000138A1" w:rsidRPr="00A23FA3">
          <w:rPr>
            <w:rFonts w:ascii="等线" w:eastAsia="等线" w:hAnsi="等线" w:hint="eastAsia"/>
            <w:szCs w:val="21"/>
          </w:rPr>
          <w:t>获取到货物描述</w:t>
        </w:r>
      </w:ins>
      <w:ins w:id="5364" w:author="raye" w:date="2018-07-20T10:50:00Z">
        <w:r w:rsidR="000138A1" w:rsidRPr="00A23FA3">
          <w:rPr>
            <w:rFonts w:ascii="等线" w:eastAsia="等线" w:hAnsi="等线"/>
            <w:szCs w:val="21"/>
          </w:rPr>
          <w:t xml:space="preserve">Goods Description </w:t>
        </w:r>
      </w:ins>
      <w:ins w:id="5365" w:author="raye" w:date="2018-07-20T10:49:00Z">
        <w:r w:rsidR="000138A1" w:rsidRPr="00A23FA3">
          <w:rPr>
            <w:rFonts w:ascii="等线" w:eastAsia="等线" w:hAnsi="等线"/>
            <w:szCs w:val="21"/>
          </w:rPr>
          <w:t>&amp;</w:t>
        </w:r>
        <w:r w:rsidR="000138A1" w:rsidRPr="00A23FA3">
          <w:rPr>
            <w:rFonts w:ascii="等线" w:eastAsia="等线" w:hAnsi="等线" w:hint="eastAsia"/>
            <w:szCs w:val="21"/>
          </w:rPr>
          <w:t>原产地国</w:t>
        </w:r>
      </w:ins>
      <w:ins w:id="5366" w:author="raye" w:date="2018-07-20T10:51:00Z">
        <w:r w:rsidR="000138A1" w:rsidRPr="00A23FA3">
          <w:rPr>
            <w:rFonts w:ascii="等线" w:eastAsia="等线" w:hAnsi="等线"/>
            <w:szCs w:val="21"/>
          </w:rPr>
          <w:t>Country of Origin </w:t>
        </w:r>
      </w:ins>
      <w:ins w:id="5367" w:author="raye" w:date="2018-07-20T10:49:00Z">
        <w:r w:rsidR="000138A1" w:rsidRPr="00A23FA3">
          <w:rPr>
            <w:rFonts w:ascii="等线" w:eastAsia="等线" w:hAnsi="等线" w:hint="eastAsia"/>
            <w:szCs w:val="21"/>
          </w:rPr>
          <w:t>字段，如果</w:t>
        </w:r>
        <w:r w:rsidR="000138A1" w:rsidRPr="00A23FA3">
          <w:rPr>
            <w:rFonts w:ascii="等线" w:eastAsia="等线" w:hAnsi="等线"/>
            <w:szCs w:val="21"/>
          </w:rPr>
          <w:t>INVOIC</w:t>
        </w:r>
      </w:ins>
      <w:ins w:id="5368" w:author="raye" w:date="2018-07-20T10:50:00Z">
        <w:r w:rsidR="000138A1" w:rsidRPr="00A23FA3">
          <w:rPr>
            <w:rFonts w:ascii="等线" w:eastAsia="等线" w:hAnsi="等线"/>
            <w:szCs w:val="21"/>
          </w:rPr>
          <w:t>E</w:t>
        </w:r>
      </w:ins>
      <w:ins w:id="5369" w:author="raye" w:date="2018-07-20T10:49:00Z">
        <w:r w:rsidR="000138A1" w:rsidRPr="00A23FA3">
          <w:rPr>
            <w:rFonts w:ascii="等线" w:eastAsia="等线" w:hAnsi="等线" w:hint="eastAsia"/>
            <w:szCs w:val="21"/>
          </w:rPr>
          <w:t>里没有原产地国字段，则从</w:t>
        </w:r>
      </w:ins>
      <w:ins w:id="5370" w:author="raye" w:date="2018-07-20T10:50:00Z">
        <w:r w:rsidR="000138A1" w:rsidRPr="00A23FA3">
          <w:rPr>
            <w:rFonts w:ascii="等线" w:eastAsia="等线" w:hAnsi="等线"/>
            <w:szCs w:val="21"/>
          </w:rPr>
          <w:t xml:space="preserve">CERTIFICATE OF ORIGIN </w:t>
        </w:r>
        <w:r w:rsidR="000138A1" w:rsidRPr="00A23FA3">
          <w:rPr>
            <w:rFonts w:ascii="等线" w:eastAsia="等线" w:hAnsi="等线" w:hint="eastAsia"/>
            <w:szCs w:val="21"/>
          </w:rPr>
          <w:t>字段</w:t>
        </w:r>
        <w:r w:rsidR="000138A1" w:rsidRPr="00A23FA3">
          <w:rPr>
            <w:rFonts w:ascii="等线" w:eastAsia="等线" w:hAnsi="等线"/>
            <w:szCs w:val="21"/>
          </w:rPr>
          <w:t>Origin</w:t>
        </w:r>
        <w:r w:rsidR="000138A1" w:rsidRPr="00A23FA3">
          <w:rPr>
            <w:rFonts w:ascii="等线" w:eastAsia="等线" w:hAnsi="等线" w:hint="eastAsia"/>
            <w:szCs w:val="21"/>
          </w:rPr>
          <w:t>里获取</w:t>
        </w:r>
      </w:ins>
      <w:ins w:id="5371" w:author="raye" w:date="2018-07-20T11:14:00Z">
        <w:r w:rsidR="00EF1713" w:rsidRPr="00A23FA3">
          <w:rPr>
            <w:rFonts w:ascii="等线" w:eastAsia="等线" w:hAnsi="等线" w:hint="eastAsia"/>
            <w:szCs w:val="21"/>
          </w:rPr>
          <w:t>。注意原产地证书要</w:t>
        </w:r>
      </w:ins>
      <w:ins w:id="5372" w:author="raye" w:date="2018-07-20T11:15:00Z">
        <w:r w:rsidR="00EF1713" w:rsidRPr="00A23FA3">
          <w:rPr>
            <w:rFonts w:ascii="等线" w:eastAsia="等线" w:hAnsi="等线" w:hint="eastAsia"/>
            <w:szCs w:val="21"/>
          </w:rPr>
          <w:t>归属于这个发票</w:t>
        </w:r>
      </w:ins>
      <w:ins w:id="5373" w:author="raye" w:date="2018-07-20T11:17:00Z">
        <w:r w:rsidR="00EF1713" w:rsidRPr="00A23FA3">
          <w:rPr>
            <w:rFonts w:ascii="等线" w:eastAsia="等线" w:hAnsi="等线" w:hint="eastAsia"/>
            <w:szCs w:val="21"/>
          </w:rPr>
          <w:t>。</w:t>
        </w:r>
      </w:ins>
    </w:p>
    <w:p w14:paraId="38123B8F" w14:textId="0722181C" w:rsidR="00EF1713" w:rsidRPr="00A23FA3" w:rsidRDefault="002F69D6">
      <w:pPr>
        <w:pStyle w:val="a0"/>
        <w:ind w:left="420" w:firstLineChars="0" w:firstLine="0"/>
        <w:rPr>
          <w:ins w:id="5374" w:author="raye" w:date="2018-07-20T14:22:00Z"/>
          <w:rFonts w:ascii="等线" w:eastAsia="等线" w:hAnsi="等线"/>
          <w:szCs w:val="21"/>
        </w:rPr>
        <w:pPrChange w:id="5375" w:author="raye" w:date="2018-07-20T14:21:00Z">
          <w:pPr>
            <w:pStyle w:val="a0"/>
            <w:numPr>
              <w:ilvl w:val="3"/>
              <w:numId w:val="197"/>
            </w:numPr>
            <w:spacing w:afterLines="50" w:after="156"/>
            <w:ind w:left="1680" w:firstLineChars="0" w:hanging="420"/>
          </w:pPr>
        </w:pPrChange>
      </w:pPr>
      <w:r w:rsidRPr="00A23FA3">
        <w:rPr>
          <w:rFonts w:ascii="等线" w:eastAsia="等线" w:hAnsi="等线"/>
          <w:szCs w:val="21"/>
        </w:rPr>
        <w:t>4</w:t>
      </w:r>
      <w:ins w:id="5376" w:author="raye" w:date="2018-07-20T14:21:00Z">
        <w:r w:rsidR="00947A99" w:rsidRPr="00A23FA3">
          <w:rPr>
            <w:rFonts w:ascii="等线" w:eastAsia="等线" w:hAnsi="等线" w:hint="eastAsia"/>
            <w:szCs w:val="21"/>
          </w:rPr>
          <w:t>）</w:t>
        </w:r>
      </w:ins>
      <w:ins w:id="5377" w:author="raye" w:date="2018-07-20T11:17:00Z">
        <w:r w:rsidR="00EF1713" w:rsidRPr="00A23FA3">
          <w:rPr>
            <w:rFonts w:ascii="等线" w:eastAsia="等线" w:hAnsi="等线" w:hint="eastAsia"/>
            <w:szCs w:val="21"/>
          </w:rPr>
          <w:t>货</w:t>
        </w:r>
      </w:ins>
      <w:ins w:id="5378" w:author="raye" w:date="2018-07-20T11:18:00Z">
        <w:r w:rsidR="004E5403" w:rsidRPr="00A23FA3">
          <w:rPr>
            <w:rFonts w:ascii="等线" w:eastAsia="等线" w:hAnsi="等线" w:hint="eastAsia"/>
            <w:szCs w:val="21"/>
          </w:rPr>
          <w:t>物</w:t>
        </w:r>
      </w:ins>
      <w:ins w:id="5379" w:author="raye" w:date="2018-07-20T11:17:00Z">
        <w:r w:rsidR="00EF1713" w:rsidRPr="00A23FA3">
          <w:rPr>
            <w:rFonts w:ascii="等线" w:eastAsia="等线" w:hAnsi="等线" w:hint="eastAsia"/>
            <w:szCs w:val="21"/>
          </w:rPr>
          <w:t>描</w:t>
        </w:r>
      </w:ins>
      <w:ins w:id="5380" w:author="raye" w:date="2018-07-20T11:18:00Z">
        <w:r w:rsidR="004E5403" w:rsidRPr="00A23FA3">
          <w:rPr>
            <w:rFonts w:ascii="等线" w:eastAsia="等线" w:hAnsi="等线" w:hint="eastAsia"/>
            <w:szCs w:val="21"/>
          </w:rPr>
          <w:t>述</w:t>
        </w:r>
      </w:ins>
      <w:ins w:id="5381" w:author="raye" w:date="2018-07-20T11:17:00Z">
        <w:r w:rsidR="00EF1713" w:rsidRPr="00A23FA3">
          <w:rPr>
            <w:rFonts w:ascii="等线" w:eastAsia="等线" w:hAnsi="等线" w:hint="eastAsia"/>
            <w:szCs w:val="21"/>
          </w:rPr>
          <w:t>规则同上</w:t>
        </w:r>
      </w:ins>
      <w:ins w:id="5382" w:author="raye" w:date="2018-07-20T11:18:00Z">
        <w:r w:rsidR="00EF1713" w:rsidRPr="00A23FA3">
          <w:rPr>
            <w:rFonts w:ascii="等线" w:eastAsia="等线" w:hAnsi="等线" w:hint="eastAsia"/>
            <w:szCs w:val="21"/>
          </w:rPr>
          <w:t>，去重，全大写</w:t>
        </w:r>
      </w:ins>
    </w:p>
    <w:p w14:paraId="485DFD9B" w14:textId="5ED6FCE8" w:rsidR="009617DF" w:rsidRPr="00A23FA3" w:rsidRDefault="00193559" w:rsidP="00CE6FCB">
      <w:pPr>
        <w:rPr>
          <w:ins w:id="5383" w:author="raye" w:date="2018-07-20T14:23:00Z"/>
          <w:rFonts w:ascii="等线" w:eastAsia="等线" w:hAnsi="等线"/>
          <w:b/>
          <w:szCs w:val="21"/>
        </w:rPr>
      </w:pPr>
      <w:r w:rsidRPr="00A23FA3">
        <w:rPr>
          <w:rFonts w:ascii="等线" w:eastAsia="等线" w:hAnsi="等线"/>
          <w:b/>
          <w:szCs w:val="21"/>
        </w:rPr>
        <w:t>2</w:t>
      </w:r>
      <w:ins w:id="5384" w:author="raye" w:date="2018-07-20T14:23:00Z">
        <w:r w:rsidR="00947A99" w:rsidRPr="00A23FA3">
          <w:rPr>
            <w:rFonts w:ascii="等线" w:eastAsia="等线" w:hAnsi="等线"/>
            <w:b/>
            <w:szCs w:val="21"/>
          </w:rPr>
          <w:t xml:space="preserve">. </w:t>
        </w:r>
      </w:ins>
      <w:r w:rsidRPr="00A23FA3">
        <w:rPr>
          <w:rFonts w:ascii="等线" w:eastAsia="等线" w:hAnsi="等线"/>
          <w:b/>
          <w:szCs w:val="21"/>
        </w:rPr>
        <w:t xml:space="preserve"> </w:t>
      </w:r>
      <w:r w:rsidRPr="00A23FA3">
        <w:rPr>
          <w:rFonts w:ascii="等线" w:eastAsia="等线" w:hAnsi="等线" w:cstheme="minorHAnsi" w:hint="eastAsia"/>
          <w:b/>
          <w:szCs w:val="21"/>
        </w:rPr>
        <w:t>E</w:t>
      </w:r>
      <w:r w:rsidRPr="00A23FA3">
        <w:rPr>
          <w:rFonts w:ascii="等线" w:eastAsia="等线" w:hAnsi="等线" w:cstheme="minorHAnsi"/>
          <w:b/>
          <w:szCs w:val="21"/>
        </w:rPr>
        <w:t>XCEL</w:t>
      </w:r>
      <w:ins w:id="5385" w:author="raye" w:date="2018-07-20T10:51:00Z">
        <w:r w:rsidR="000138A1" w:rsidRPr="00A23FA3">
          <w:rPr>
            <w:rFonts w:ascii="等线" w:eastAsia="等线" w:hAnsi="等线" w:hint="eastAsia"/>
            <w:b/>
            <w:szCs w:val="21"/>
          </w:rPr>
          <w:t>表</w:t>
        </w:r>
      </w:ins>
      <w:r w:rsidRPr="00A23FA3">
        <w:rPr>
          <w:rFonts w:ascii="等线" w:eastAsia="等线" w:hAnsi="等线"/>
          <w:b/>
          <w:szCs w:val="21"/>
        </w:rPr>
        <w:t>2</w:t>
      </w:r>
      <w:r w:rsidR="00E82810" w:rsidRPr="00A23FA3">
        <w:rPr>
          <w:rFonts w:ascii="等线" w:eastAsia="等线" w:hAnsi="等线"/>
          <w:b/>
          <w:szCs w:val="21"/>
        </w:rPr>
        <w:t xml:space="preserve"> </w:t>
      </w:r>
      <w:r w:rsidR="00E82810" w:rsidRPr="00A23FA3">
        <w:rPr>
          <w:rFonts w:ascii="等线" w:eastAsia="等线" w:hAnsi="等线" w:hint="eastAsia"/>
          <w:b/>
          <w:szCs w:val="21"/>
        </w:rPr>
        <w:t>《</w:t>
      </w:r>
      <w:r w:rsidR="00E82810" w:rsidRPr="00A23FA3">
        <w:rPr>
          <w:rFonts w:ascii="等线" w:eastAsia="等线" w:hAnsi="等线"/>
          <w:b/>
          <w:szCs w:val="21"/>
        </w:rPr>
        <w:t>B4_Country of Origin_T24</w:t>
      </w:r>
      <w:r w:rsidR="00E82810" w:rsidRPr="00A23FA3">
        <w:rPr>
          <w:rFonts w:ascii="等线" w:eastAsia="等线" w:hAnsi="等线" w:hint="eastAsia"/>
          <w:b/>
          <w:szCs w:val="21"/>
        </w:rPr>
        <w:t>》</w:t>
      </w:r>
    </w:p>
    <w:p w14:paraId="424DA111" w14:textId="75E1127D" w:rsidR="00AE31AD" w:rsidRPr="00A23FA3" w:rsidRDefault="00947A99">
      <w:pPr>
        <w:rPr>
          <w:ins w:id="5386" w:author="raye" w:date="2018-07-20T10:51:00Z"/>
          <w:rFonts w:ascii="等线" w:eastAsia="等线" w:hAnsi="等线"/>
          <w:szCs w:val="21"/>
        </w:rPr>
        <w:pPrChange w:id="5387" w:author="raye" w:date="2018-07-20T14:23:00Z">
          <w:pPr>
            <w:pStyle w:val="a0"/>
            <w:numPr>
              <w:ilvl w:val="3"/>
              <w:numId w:val="197"/>
            </w:numPr>
            <w:spacing w:afterLines="50" w:after="156"/>
            <w:ind w:left="1680" w:firstLineChars="0" w:hanging="420"/>
          </w:pPr>
        </w:pPrChange>
      </w:pPr>
      <w:ins w:id="5388" w:author="raye" w:date="2018-07-20T14:23:00Z">
        <w:r w:rsidRPr="00A23FA3">
          <w:rPr>
            <w:rFonts w:ascii="等线" w:eastAsia="等线" w:hAnsi="等线"/>
            <w:szCs w:val="21"/>
          </w:rPr>
          <w:t>1</w:t>
        </w:r>
        <w:r w:rsidRPr="00A23FA3">
          <w:rPr>
            <w:rFonts w:ascii="等线" w:eastAsia="等线" w:hAnsi="等线" w:hint="eastAsia"/>
            <w:szCs w:val="21"/>
          </w:rPr>
          <w:t>）</w:t>
        </w:r>
      </w:ins>
      <w:ins w:id="5389" w:author="raye" w:date="2018-07-20T10:51:00Z">
        <w:r w:rsidR="000138A1" w:rsidRPr="00A23FA3">
          <w:rPr>
            <w:rFonts w:ascii="等线" w:eastAsia="等线" w:hAnsi="等线"/>
            <w:szCs w:val="21"/>
          </w:rPr>
          <w:t>API</w:t>
        </w:r>
        <w:r w:rsidR="000138A1" w:rsidRPr="00A23FA3">
          <w:rPr>
            <w:rFonts w:ascii="等线" w:eastAsia="等线" w:hAnsi="等线" w:hint="eastAsia"/>
            <w:szCs w:val="21"/>
          </w:rPr>
          <w:t>对接从</w:t>
        </w:r>
        <w:r w:rsidR="000138A1" w:rsidRPr="00A23FA3">
          <w:rPr>
            <w:rFonts w:ascii="等线" w:eastAsia="等线" w:hAnsi="等线"/>
            <w:szCs w:val="21"/>
          </w:rPr>
          <w:t>T24</w:t>
        </w:r>
        <w:r w:rsidR="000138A1" w:rsidRPr="00A23FA3">
          <w:rPr>
            <w:rFonts w:ascii="等线" w:eastAsia="等线" w:hAnsi="等线" w:hint="eastAsia"/>
            <w:szCs w:val="21"/>
          </w:rPr>
          <w:t>中获取</w:t>
        </w:r>
      </w:ins>
    </w:p>
    <w:p w14:paraId="2F5B5493" w14:textId="2CD704AE" w:rsidR="000138A1" w:rsidRPr="00A23FA3" w:rsidRDefault="00947A99">
      <w:pPr>
        <w:rPr>
          <w:ins w:id="5390" w:author="raye" w:date="2018-07-20T10:53:00Z"/>
          <w:rFonts w:ascii="等线" w:eastAsia="等线" w:hAnsi="等线"/>
          <w:szCs w:val="21"/>
        </w:rPr>
        <w:pPrChange w:id="5391" w:author="raye" w:date="2018-07-20T14:23:00Z">
          <w:pPr>
            <w:pStyle w:val="a0"/>
            <w:numPr>
              <w:ilvl w:val="3"/>
              <w:numId w:val="197"/>
            </w:numPr>
            <w:spacing w:afterLines="50" w:after="156"/>
            <w:ind w:left="1680" w:firstLineChars="0" w:hanging="420"/>
          </w:pPr>
        </w:pPrChange>
      </w:pPr>
      <w:ins w:id="5392" w:author="raye" w:date="2018-07-20T14:23:00Z">
        <w:r w:rsidRPr="00A23FA3">
          <w:rPr>
            <w:rFonts w:ascii="等线" w:eastAsia="等线" w:hAnsi="等线" w:hint="eastAsia"/>
            <w:szCs w:val="21"/>
          </w:rPr>
          <w:t>2）</w:t>
        </w:r>
      </w:ins>
      <w:ins w:id="5393" w:author="raye" w:date="2018-07-20T10:52:00Z">
        <w:r w:rsidR="007E2122" w:rsidRPr="00A23FA3">
          <w:rPr>
            <w:rFonts w:ascii="等线" w:eastAsia="等线" w:hAnsi="等线" w:hint="eastAsia"/>
            <w:szCs w:val="21"/>
          </w:rPr>
          <w:t>搜索</w:t>
        </w:r>
      </w:ins>
      <w:ins w:id="5394" w:author="raye" w:date="2018-07-20T10:53:00Z">
        <w:r w:rsidR="007E2122" w:rsidRPr="00A23FA3">
          <w:rPr>
            <w:rFonts w:ascii="等线" w:eastAsia="等线" w:hAnsi="等线" w:hint="eastAsia"/>
            <w:szCs w:val="21"/>
          </w:rPr>
          <w:t>每个</w:t>
        </w:r>
      </w:ins>
      <w:ins w:id="5395" w:author="raye" w:date="2018-07-20T10:52:00Z">
        <w:r w:rsidR="007E2122" w:rsidRPr="00A23FA3">
          <w:rPr>
            <w:rFonts w:ascii="等线" w:eastAsia="等线" w:hAnsi="等线" w:hint="eastAsia"/>
            <w:szCs w:val="21"/>
          </w:rPr>
          <w:t>原产地国，及该国前</w:t>
        </w:r>
        <w:r w:rsidR="007E2122" w:rsidRPr="00A23FA3">
          <w:rPr>
            <w:rFonts w:ascii="等线" w:eastAsia="等线" w:hAnsi="等线"/>
            <w:szCs w:val="21"/>
          </w:rPr>
          <w:t>10</w:t>
        </w:r>
        <w:r w:rsidR="007E2122" w:rsidRPr="00A23FA3">
          <w:rPr>
            <w:rFonts w:ascii="等线" w:eastAsia="等线" w:hAnsi="等线" w:hint="eastAsia"/>
            <w:szCs w:val="21"/>
          </w:rPr>
          <w:t>名的普通货物，</w:t>
        </w:r>
        <w:r w:rsidR="007E2122" w:rsidRPr="00A23FA3">
          <w:rPr>
            <w:rFonts w:ascii="等线" w:eastAsia="等线" w:hAnsi="等线" w:hint="eastAsia"/>
            <w:b/>
            <w:szCs w:val="21"/>
          </w:rPr>
          <w:t>这个数量系统允许进行配置</w:t>
        </w:r>
      </w:ins>
      <w:ins w:id="5396" w:author="raye" w:date="2018-07-20T10:53:00Z">
        <w:r w:rsidR="007E2122" w:rsidRPr="00A23FA3">
          <w:rPr>
            <w:rFonts w:ascii="等线" w:eastAsia="等线" w:hAnsi="等线" w:hint="eastAsia"/>
            <w:b/>
            <w:szCs w:val="21"/>
          </w:rPr>
          <w:t>。</w:t>
        </w:r>
      </w:ins>
      <w:r w:rsidR="007E2122" w:rsidRPr="00A23FA3">
        <w:rPr>
          <w:rFonts w:ascii="等线" w:eastAsia="等线" w:hAnsi="等线" w:hint="eastAsia"/>
          <w:szCs w:val="21"/>
        </w:rPr>
        <w:t>在问题右边加一个设置I</w:t>
      </w:r>
      <w:r w:rsidR="007E2122" w:rsidRPr="00A23FA3">
        <w:rPr>
          <w:rFonts w:ascii="等线" w:eastAsia="等线" w:hAnsi="等线"/>
          <w:szCs w:val="21"/>
        </w:rPr>
        <w:t>CON</w:t>
      </w:r>
      <w:r w:rsidR="007E2122" w:rsidRPr="00A23FA3">
        <w:rPr>
          <w:rFonts w:ascii="等线" w:eastAsia="等线" w:hAnsi="等线" w:hint="eastAsia"/>
          <w:szCs w:val="21"/>
        </w:rPr>
        <w:t>，点击进行设置即可。设置后对</w:t>
      </w:r>
      <w:r w:rsidR="009617DF" w:rsidRPr="00A23FA3">
        <w:rPr>
          <w:rFonts w:ascii="等线" w:eastAsia="等线" w:hAnsi="等线" w:hint="eastAsia"/>
          <w:szCs w:val="21"/>
        </w:rPr>
        <w:t>该账号</w:t>
      </w:r>
      <w:r w:rsidR="007E2122" w:rsidRPr="00A23FA3">
        <w:rPr>
          <w:rFonts w:ascii="等线" w:eastAsia="等线" w:hAnsi="等线" w:hint="eastAsia"/>
          <w:szCs w:val="21"/>
        </w:rPr>
        <w:t>后面的所有C</w:t>
      </w:r>
      <w:r w:rsidR="007E2122" w:rsidRPr="00A23FA3">
        <w:rPr>
          <w:rFonts w:ascii="等线" w:eastAsia="等线" w:hAnsi="等线"/>
          <w:szCs w:val="21"/>
        </w:rPr>
        <w:t>ase</w:t>
      </w:r>
      <w:r w:rsidR="007E2122" w:rsidRPr="00A23FA3">
        <w:rPr>
          <w:rFonts w:ascii="等线" w:eastAsia="等线" w:hAnsi="等线" w:hint="eastAsia"/>
          <w:szCs w:val="21"/>
        </w:rPr>
        <w:t>生效</w:t>
      </w:r>
    </w:p>
    <w:p w14:paraId="00FAA1D2" w14:textId="7A415651" w:rsidR="000138A1" w:rsidRPr="00A23FA3" w:rsidRDefault="00947A99">
      <w:pPr>
        <w:rPr>
          <w:rFonts w:ascii="等线" w:eastAsia="等线" w:hAnsi="等线"/>
          <w:szCs w:val="21"/>
        </w:rPr>
        <w:pPrChange w:id="5397" w:author="raye" w:date="2018-07-20T14:23:00Z">
          <w:pPr>
            <w:pStyle w:val="a0"/>
            <w:numPr>
              <w:ilvl w:val="3"/>
              <w:numId w:val="197"/>
            </w:numPr>
            <w:spacing w:afterLines="50" w:after="156"/>
            <w:ind w:left="1680" w:firstLineChars="0" w:hanging="420"/>
          </w:pPr>
        </w:pPrChange>
      </w:pPr>
      <w:ins w:id="5398" w:author="raye" w:date="2018-07-20T14:23:00Z">
        <w:r w:rsidRPr="00A23FA3">
          <w:rPr>
            <w:rFonts w:ascii="等线" w:eastAsia="等线" w:hAnsi="等线" w:hint="eastAsia"/>
            <w:szCs w:val="21"/>
          </w:rPr>
          <w:t xml:space="preserve">3） </w:t>
        </w:r>
      </w:ins>
      <w:ins w:id="5399" w:author="raye" w:date="2018-07-20T10:53:00Z">
        <w:r w:rsidR="000138A1" w:rsidRPr="00A23FA3">
          <w:rPr>
            <w:rFonts w:ascii="等线" w:eastAsia="等线" w:hAnsi="等线" w:hint="eastAsia"/>
            <w:szCs w:val="21"/>
          </w:rPr>
          <w:t>如果某个原产地在</w:t>
        </w:r>
        <w:r w:rsidR="000138A1" w:rsidRPr="00A23FA3">
          <w:rPr>
            <w:rFonts w:ascii="等线" w:eastAsia="等线" w:hAnsi="等线"/>
            <w:szCs w:val="21"/>
          </w:rPr>
          <w:t>T24</w:t>
        </w:r>
        <w:r w:rsidR="000138A1" w:rsidRPr="00A23FA3">
          <w:rPr>
            <w:rFonts w:ascii="等线" w:eastAsia="等线" w:hAnsi="等线" w:hint="eastAsia"/>
            <w:szCs w:val="21"/>
          </w:rPr>
          <w:t>中没有找到，则在</w:t>
        </w:r>
        <w:r w:rsidR="000138A1" w:rsidRPr="00A23FA3">
          <w:rPr>
            <w:rFonts w:ascii="等线" w:eastAsia="等线" w:hAnsi="等线"/>
            <w:szCs w:val="21"/>
          </w:rPr>
          <w:t>EXCEL</w:t>
        </w:r>
        <w:r w:rsidR="000138A1" w:rsidRPr="00A23FA3">
          <w:rPr>
            <w:rFonts w:ascii="等线" w:eastAsia="等线" w:hAnsi="等线" w:hint="eastAsia"/>
            <w:szCs w:val="21"/>
          </w:rPr>
          <w:t>表下面</w:t>
        </w:r>
      </w:ins>
      <w:ins w:id="5400" w:author="raye" w:date="2018-07-20T10:54:00Z">
        <w:r w:rsidR="000138A1" w:rsidRPr="00A23FA3">
          <w:rPr>
            <w:rFonts w:ascii="等线" w:eastAsia="等线" w:hAnsi="等线" w:hint="eastAsia"/>
            <w:szCs w:val="21"/>
          </w:rPr>
          <w:t>备注</w:t>
        </w:r>
      </w:ins>
      <w:ins w:id="5401" w:author="raye" w:date="2018-07-20T10:55:00Z">
        <w:r w:rsidR="00340697" w:rsidRPr="00A23FA3">
          <w:rPr>
            <w:rFonts w:ascii="等线" w:eastAsia="等线" w:hAnsi="等线" w:hint="eastAsia"/>
            <w:szCs w:val="21"/>
          </w:rPr>
          <w:t>警示</w:t>
        </w:r>
      </w:ins>
      <w:ins w:id="5402" w:author="raye" w:date="2018-07-20T10:54:00Z">
        <w:r w:rsidR="000138A1" w:rsidRPr="00A23FA3">
          <w:rPr>
            <w:rFonts w:ascii="等线" w:eastAsia="等线" w:hAnsi="等线"/>
            <w:szCs w:val="21"/>
          </w:rPr>
          <w:t xml:space="preserve"> </w:t>
        </w:r>
      </w:ins>
      <w:ins w:id="5403" w:author="raye" w:date="2018-07-23T09:47:00Z">
        <w:r w:rsidR="00B75CFB" w:rsidRPr="00A23FA3">
          <w:rPr>
            <w:rFonts w:ascii="等线" w:eastAsia="等线" w:hAnsi="等线" w:cs="Calibri"/>
            <w:szCs w:val="21"/>
            <w:rPrChange w:id="5404" w:author="raye" w:date="2018-07-23T09:47:00Z">
              <w:rPr>
                <w:rFonts w:cs="Calibri"/>
                <w:sz w:val="18"/>
                <w:szCs w:val="18"/>
              </w:rPr>
            </w:rPrChange>
          </w:rPr>
          <w:t>Alert:</w:t>
        </w:r>
        <w:r w:rsidR="00B75CFB" w:rsidRPr="00A23FA3">
          <w:rPr>
            <w:rFonts w:ascii="等线" w:eastAsia="等线" w:hAnsi="等线"/>
            <w:szCs w:val="21"/>
            <w:rPrChange w:id="5405" w:author="raye" w:date="2018-07-23T09:47:00Z">
              <w:rPr/>
            </w:rPrChange>
          </w:rPr>
          <w:t xml:space="preserve"> </w:t>
        </w:r>
      </w:ins>
      <w:ins w:id="5406" w:author="raye" w:date="2018-07-20T10:54:00Z">
        <w:r w:rsidR="000138A1" w:rsidRPr="00A23FA3">
          <w:rPr>
            <w:rFonts w:ascii="等线" w:eastAsia="等线" w:hAnsi="等线" w:hint="eastAsia"/>
            <w:szCs w:val="21"/>
          </w:rPr>
          <w:t>“</w:t>
        </w:r>
        <w:r w:rsidR="000138A1" w:rsidRPr="00A23FA3">
          <w:rPr>
            <w:rFonts w:ascii="等线" w:eastAsia="等线" w:hAnsi="等线"/>
            <w:szCs w:val="21"/>
          </w:rPr>
          <w:t>Countries not found in T24: American</w:t>
        </w:r>
      </w:ins>
      <w:r w:rsidR="000138A1" w:rsidRPr="00A23FA3">
        <w:rPr>
          <w:rFonts w:ascii="等线" w:eastAsia="等线" w:hAnsi="等线" w:hint="eastAsia"/>
          <w:szCs w:val="21"/>
        </w:rPr>
        <w:t>、</w:t>
      </w:r>
      <w:r w:rsidR="000138A1" w:rsidRPr="00A23FA3">
        <w:rPr>
          <w:rFonts w:ascii="等线" w:eastAsia="等线" w:hAnsi="等线"/>
          <w:szCs w:val="21"/>
        </w:rPr>
        <w:t>England”</w:t>
      </w:r>
      <w:r w:rsidR="009617DF" w:rsidRPr="00A23FA3">
        <w:rPr>
          <w:rFonts w:ascii="等线" w:eastAsia="等线" w:hAnsi="等线"/>
          <w:szCs w:val="21"/>
        </w:rPr>
        <w:t xml:space="preserve"> </w:t>
      </w:r>
      <w:r w:rsidR="009617DF" w:rsidRPr="00A23FA3">
        <w:rPr>
          <w:rFonts w:ascii="等线" w:eastAsia="等线" w:hAnsi="等线" w:hint="eastAsia"/>
          <w:szCs w:val="21"/>
        </w:rPr>
        <w:t>放到证据的C</w:t>
      </w:r>
      <w:r w:rsidR="009617DF" w:rsidRPr="00A23FA3">
        <w:rPr>
          <w:rFonts w:ascii="等线" w:eastAsia="等线" w:hAnsi="等线"/>
          <w:szCs w:val="21"/>
        </w:rPr>
        <w:t>OMMENTS</w:t>
      </w:r>
      <w:r w:rsidR="009617DF" w:rsidRPr="00A23FA3">
        <w:rPr>
          <w:rFonts w:ascii="等线" w:eastAsia="等线" w:hAnsi="等线" w:hint="eastAsia"/>
          <w:szCs w:val="21"/>
        </w:rPr>
        <w:t>框里</w:t>
      </w:r>
    </w:p>
    <w:p w14:paraId="093A8B1C" w14:textId="77777777" w:rsidR="002F69D6" w:rsidRPr="00A23FA3" w:rsidRDefault="002F69D6">
      <w:pPr>
        <w:rPr>
          <w:rFonts w:ascii="等线" w:eastAsia="等线" w:hAnsi="等线"/>
          <w:szCs w:val="21"/>
        </w:rPr>
        <w:pPrChange w:id="5407" w:author="raye" w:date="2018-07-20T14:23:00Z">
          <w:pPr>
            <w:pStyle w:val="a0"/>
            <w:numPr>
              <w:ilvl w:val="3"/>
              <w:numId w:val="197"/>
            </w:numPr>
            <w:spacing w:afterLines="50" w:after="156"/>
            <w:ind w:left="1680" w:firstLineChars="0" w:hanging="420"/>
          </w:pPr>
        </w:pPrChange>
      </w:pPr>
      <w:r w:rsidRPr="00A23FA3">
        <w:rPr>
          <w:rFonts w:ascii="等线" w:eastAsia="等线" w:hAnsi="等线" w:hint="eastAsia"/>
          <w:szCs w:val="21"/>
        </w:rPr>
        <w:t>4） 如果一条数据都没有，则不需要表</w:t>
      </w:r>
      <w:r w:rsidRPr="00A23FA3">
        <w:rPr>
          <w:rFonts w:ascii="等线" w:eastAsia="等线" w:hAnsi="等线"/>
          <w:szCs w:val="21"/>
        </w:rPr>
        <w:t>2</w:t>
      </w:r>
      <w:r w:rsidRPr="00A23FA3">
        <w:rPr>
          <w:rFonts w:ascii="等线" w:eastAsia="等线" w:hAnsi="等线" w:hint="eastAsia"/>
          <w:szCs w:val="21"/>
        </w:rPr>
        <w:t>的</w:t>
      </w:r>
      <w:r w:rsidRPr="00A23FA3">
        <w:rPr>
          <w:rFonts w:ascii="等线" w:eastAsia="等线" w:hAnsi="等线"/>
          <w:szCs w:val="21"/>
        </w:rPr>
        <w:t>EXCEL</w:t>
      </w:r>
      <w:r w:rsidRPr="00A23FA3">
        <w:rPr>
          <w:rFonts w:ascii="等线" w:eastAsia="等线" w:hAnsi="等线" w:hint="eastAsia"/>
          <w:szCs w:val="21"/>
        </w:rPr>
        <w:t>，直接显示警示字段</w:t>
      </w:r>
    </w:p>
    <w:p w14:paraId="37994F6C" w14:textId="77777777" w:rsidR="002F69D6" w:rsidRPr="00A23FA3" w:rsidRDefault="002F69D6" w:rsidP="002F69D6">
      <w:pPr>
        <w:rPr>
          <w:rFonts w:ascii="等线" w:eastAsia="等线" w:hAnsi="等线"/>
          <w:szCs w:val="21"/>
        </w:rPr>
      </w:pPr>
    </w:p>
    <w:p w14:paraId="593F5381" w14:textId="618EA045" w:rsidR="009617DF" w:rsidRPr="00A23FA3" w:rsidRDefault="009617DF" w:rsidP="009617DF">
      <w:pPr>
        <w:rPr>
          <w:rFonts w:ascii="等线" w:eastAsia="等线" w:hAnsi="等线"/>
          <w:b/>
          <w:szCs w:val="21"/>
        </w:rPr>
      </w:pPr>
      <w:r w:rsidRPr="00A23FA3">
        <w:rPr>
          <w:rFonts w:ascii="等线" w:eastAsia="等线" w:hAnsi="等线" w:hint="eastAsia"/>
          <w:b/>
          <w:szCs w:val="21"/>
        </w:rPr>
        <w:t>搜索范围</w:t>
      </w:r>
    </w:p>
    <w:p w14:paraId="37A75DB8" w14:textId="74CBDEFC" w:rsidR="009617DF" w:rsidRPr="00A23FA3" w:rsidRDefault="002F69D6" w:rsidP="009617DF">
      <w:pPr>
        <w:rPr>
          <w:rFonts w:ascii="等线" w:eastAsia="等线" w:hAnsi="等线"/>
          <w:szCs w:val="21"/>
        </w:rPr>
      </w:pPr>
      <w:r w:rsidRPr="00A23FA3">
        <w:rPr>
          <w:rFonts w:ascii="等线" w:eastAsia="等线" w:hAnsi="等线" w:hint="eastAsia"/>
          <w:szCs w:val="21"/>
        </w:rPr>
        <w:t>1）</w:t>
      </w:r>
      <w:r w:rsidR="009617DF" w:rsidRPr="00A23FA3">
        <w:rPr>
          <w:rFonts w:ascii="等线" w:eastAsia="等线" w:hAnsi="等线" w:hint="eastAsia"/>
          <w:szCs w:val="21"/>
        </w:rPr>
        <w:t>从今天往前推一年内数据</w:t>
      </w:r>
      <w:r w:rsidR="009617DF" w:rsidRPr="00A23FA3">
        <w:rPr>
          <w:rFonts w:ascii="Calibri" w:hAnsi="Calibri" w:cstheme="minorHAnsi"/>
          <w:sz w:val="18"/>
          <w:szCs w:val="18"/>
        </w:rPr>
        <w:t>(currentDate - caseDate=1 year)</w:t>
      </w:r>
    </w:p>
    <w:p w14:paraId="3CAD7609" w14:textId="33A391C9" w:rsidR="009617DF" w:rsidRPr="00A23FA3" w:rsidRDefault="002F69D6" w:rsidP="009617DF">
      <w:pPr>
        <w:rPr>
          <w:rFonts w:ascii="等线" w:eastAsia="等线" w:hAnsi="等线"/>
          <w:szCs w:val="21"/>
        </w:rPr>
      </w:pPr>
      <w:r w:rsidRPr="00A23FA3">
        <w:rPr>
          <w:rFonts w:ascii="等线" w:eastAsia="等线" w:hAnsi="等线" w:hint="eastAsia"/>
          <w:szCs w:val="21"/>
        </w:rPr>
        <w:t>2）</w:t>
      </w:r>
      <w:r w:rsidR="009617DF" w:rsidRPr="00A23FA3">
        <w:rPr>
          <w:rFonts w:ascii="等线" w:eastAsia="等线" w:hAnsi="等线" w:hint="eastAsia"/>
          <w:szCs w:val="21"/>
        </w:rPr>
        <w:t>如果c</w:t>
      </w:r>
      <w:r w:rsidR="009617DF" w:rsidRPr="00A23FA3">
        <w:rPr>
          <w:rFonts w:ascii="等线" w:eastAsia="等线" w:hAnsi="等线"/>
          <w:szCs w:val="21"/>
        </w:rPr>
        <w:t>ase</w:t>
      </w:r>
      <w:r w:rsidR="009617DF" w:rsidRPr="00A23FA3">
        <w:rPr>
          <w:rFonts w:ascii="等线" w:eastAsia="等线" w:hAnsi="等线" w:hint="eastAsia"/>
          <w:szCs w:val="21"/>
        </w:rPr>
        <w:t>类型是</w:t>
      </w:r>
      <w:r w:rsidR="009617DF" w:rsidRPr="00A23FA3">
        <w:rPr>
          <w:rFonts w:ascii="Calibri" w:hAnsi="Calibri" w:cstheme="minorHAnsi"/>
          <w:sz w:val="18"/>
          <w:szCs w:val="18"/>
        </w:rPr>
        <w:t>“LC Export” or “LC Import Drawing”</w:t>
      </w:r>
      <w:r w:rsidR="009617DF" w:rsidRPr="00A23FA3">
        <w:rPr>
          <w:rFonts w:ascii="Calibri" w:hAnsi="Calibri" w:cstheme="minorHAnsi" w:hint="eastAsia"/>
          <w:sz w:val="18"/>
          <w:szCs w:val="18"/>
        </w:rPr>
        <w:t>，搜索</w:t>
      </w:r>
      <w:r w:rsidR="009617DF" w:rsidRPr="00A23FA3">
        <w:rPr>
          <w:rFonts w:ascii="Calibri" w:hAnsi="Calibri" w:cstheme="minorHAnsi"/>
          <w:sz w:val="18"/>
          <w:szCs w:val="18"/>
        </w:rPr>
        <w:t>multi_drawings</w:t>
      </w:r>
      <w:r w:rsidR="009617DF" w:rsidRPr="00A23FA3">
        <w:rPr>
          <w:rFonts w:ascii="等线" w:eastAsia="等线" w:hAnsi="等线" w:hint="eastAsia"/>
          <w:szCs w:val="21"/>
        </w:rPr>
        <w:t>里的时间字段</w:t>
      </w:r>
      <w:r w:rsidR="009617DF" w:rsidRPr="00A23FA3">
        <w:rPr>
          <w:rFonts w:ascii="Calibri" w:hAnsi="Calibri" w:cstheme="minorHAnsi"/>
          <w:sz w:val="18"/>
          <w:szCs w:val="18"/>
        </w:rPr>
        <w:t>doc_receive_date</w:t>
      </w:r>
    </w:p>
    <w:p w14:paraId="548EACD1" w14:textId="4A7AB54A" w:rsidR="009617DF" w:rsidRPr="00A23FA3" w:rsidRDefault="009617DF" w:rsidP="009617DF">
      <w:pPr>
        <w:rPr>
          <w:rFonts w:ascii="Calibri" w:hAnsi="Calibri" w:cstheme="minorHAnsi"/>
          <w:sz w:val="18"/>
          <w:szCs w:val="18"/>
        </w:rPr>
      </w:pPr>
      <w:r w:rsidRPr="00A23FA3">
        <w:rPr>
          <w:rFonts w:ascii="Calibri" w:hAnsi="Calibri" w:cstheme="minorHAnsi"/>
          <w:sz w:val="18"/>
          <w:szCs w:val="18"/>
        </w:rPr>
        <w:t>(caseDate=doc_receive_date)</w:t>
      </w:r>
    </w:p>
    <w:p w14:paraId="6DB38C62" w14:textId="14DFC91C" w:rsidR="00193559" w:rsidRPr="00A23FA3" w:rsidRDefault="002F69D6" w:rsidP="00193559">
      <w:pPr>
        <w:rPr>
          <w:rFonts w:ascii="Calibri" w:hAnsi="Calibri" w:cstheme="minorHAnsi"/>
          <w:sz w:val="18"/>
          <w:szCs w:val="18"/>
        </w:rPr>
      </w:pPr>
      <w:r w:rsidRPr="00A23FA3">
        <w:rPr>
          <w:rFonts w:ascii="Calibri" w:hAnsi="Calibri" w:cstheme="minorHAnsi"/>
          <w:sz w:val="18"/>
          <w:szCs w:val="18"/>
        </w:rPr>
        <w:t>3</w:t>
      </w:r>
      <w:r w:rsidRPr="00A23FA3">
        <w:rPr>
          <w:rFonts w:ascii="Calibri" w:hAnsi="Calibri" w:cstheme="minorHAnsi" w:hint="eastAsia"/>
          <w:sz w:val="18"/>
          <w:szCs w:val="18"/>
        </w:rPr>
        <w:t>）如果</w:t>
      </w:r>
      <w:r w:rsidRPr="00A23FA3">
        <w:rPr>
          <w:rFonts w:ascii="Calibri" w:hAnsi="Calibri" w:cstheme="minorHAnsi" w:hint="eastAsia"/>
          <w:sz w:val="18"/>
          <w:szCs w:val="18"/>
        </w:rPr>
        <w:t>c</w:t>
      </w:r>
      <w:r w:rsidRPr="00A23FA3">
        <w:rPr>
          <w:rFonts w:ascii="Calibri" w:hAnsi="Calibri" w:cstheme="minorHAnsi"/>
          <w:sz w:val="18"/>
          <w:szCs w:val="18"/>
        </w:rPr>
        <w:t>ase</w:t>
      </w:r>
      <w:r w:rsidRPr="00A23FA3">
        <w:rPr>
          <w:rFonts w:ascii="Calibri" w:hAnsi="Calibri" w:cstheme="minorHAnsi" w:hint="eastAsia"/>
          <w:sz w:val="18"/>
          <w:szCs w:val="18"/>
        </w:rPr>
        <w:t>类型是</w:t>
      </w:r>
      <w:r w:rsidRPr="00A23FA3">
        <w:rPr>
          <w:rFonts w:ascii="Calibri" w:hAnsi="Calibri" w:cstheme="minorHAnsi" w:hint="eastAsia"/>
          <w:sz w:val="18"/>
          <w:szCs w:val="18"/>
        </w:rPr>
        <w:t xml:space="preserve"> </w:t>
      </w:r>
      <w:r w:rsidRPr="00A23FA3">
        <w:rPr>
          <w:rFonts w:ascii="Calibri" w:hAnsi="Calibri" w:cstheme="minorHAnsi"/>
          <w:sz w:val="18"/>
          <w:szCs w:val="18"/>
        </w:rPr>
        <w:t>“Factoring, Short Term Finance, Forfeiting &amp; Risk Participation, Unfunded Factoring &amp; Unfunded Risk-Participation</w:t>
      </w:r>
      <w:r w:rsidRPr="00A23FA3">
        <w:rPr>
          <w:rFonts w:ascii="Calibri" w:hAnsi="Calibri" w:cstheme="minorHAnsi" w:hint="eastAsia"/>
          <w:sz w:val="18"/>
          <w:szCs w:val="18"/>
        </w:rPr>
        <w:t>，搜索</w:t>
      </w:r>
      <w:r w:rsidRPr="00A23FA3">
        <w:rPr>
          <w:rFonts w:ascii="Calibri" w:hAnsi="Calibri" w:cstheme="minorHAnsi"/>
          <w:sz w:val="18"/>
          <w:szCs w:val="18"/>
        </w:rPr>
        <w:t>Supply Chain Finance Menu</w:t>
      </w:r>
      <w:r w:rsidRPr="00A23FA3">
        <w:rPr>
          <w:rFonts w:ascii="Calibri" w:hAnsi="Calibri" w:cstheme="minorHAnsi" w:hint="eastAsia"/>
          <w:sz w:val="18"/>
          <w:szCs w:val="18"/>
        </w:rPr>
        <w:t>里的</w:t>
      </w:r>
      <w:r w:rsidRPr="00A23FA3">
        <w:rPr>
          <w:rFonts w:ascii="Calibri" w:hAnsi="Calibri" w:cstheme="minorHAnsi"/>
          <w:sz w:val="18"/>
          <w:szCs w:val="18"/>
        </w:rPr>
        <w:t>Factoring, Short Term Finance, Forfeiting/Risk Participtation, Unfunded Factoring, Unfunded Risk Participation”</w:t>
      </w:r>
      <w:r w:rsidRPr="00A23FA3">
        <w:rPr>
          <w:rFonts w:ascii="Calibri" w:hAnsi="Calibri" w:cstheme="minorHAnsi" w:hint="eastAsia"/>
          <w:sz w:val="18"/>
          <w:szCs w:val="18"/>
        </w:rPr>
        <w:t>类型</w:t>
      </w:r>
    </w:p>
    <w:p w14:paraId="13E9CEA4" w14:textId="5B4B3FB9" w:rsidR="00193559" w:rsidRPr="00A23FA3" w:rsidRDefault="00DF64FD" w:rsidP="00193559">
      <w:pPr>
        <w:rPr>
          <w:rFonts w:ascii="等线" w:eastAsia="等线" w:hAnsi="等线"/>
          <w:szCs w:val="21"/>
        </w:rPr>
      </w:pPr>
      <w:r w:rsidRPr="00A23FA3">
        <w:rPr>
          <w:rFonts w:ascii="等线" w:eastAsia="等线" w:hAnsi="等线" w:hint="eastAsia"/>
          <w:szCs w:val="21"/>
        </w:rPr>
        <w:t>3</w:t>
      </w:r>
      <w:r w:rsidRPr="00A23FA3">
        <w:rPr>
          <w:rFonts w:ascii="等线" w:eastAsia="等线" w:hAnsi="等线"/>
          <w:szCs w:val="21"/>
        </w:rPr>
        <w:t xml:space="preserve">. </w:t>
      </w:r>
      <w:r w:rsidRPr="00A23FA3">
        <w:rPr>
          <w:rFonts w:ascii="等线" w:eastAsia="等线" w:hAnsi="等线" w:hint="eastAsia"/>
          <w:szCs w:val="21"/>
        </w:rPr>
        <w:t>链接1</w:t>
      </w:r>
      <w:r w:rsidRPr="00A23FA3">
        <w:rPr>
          <w:rFonts w:ascii="等线" w:eastAsia="等线" w:hAnsi="等线"/>
          <w:szCs w:val="21"/>
        </w:rPr>
        <w:t xml:space="preserve"> </w:t>
      </w:r>
      <w:r w:rsidRPr="00A23FA3">
        <w:rPr>
          <w:rFonts w:ascii="等线" w:eastAsia="等线" w:hAnsi="等线" w:hint="eastAsia"/>
          <w:szCs w:val="21"/>
        </w:rPr>
        <w:t>（从哪里来，是请求G</w:t>
      </w:r>
      <w:r w:rsidRPr="00A23FA3">
        <w:rPr>
          <w:rFonts w:ascii="等线" w:eastAsia="等线" w:hAnsi="等线"/>
          <w:szCs w:val="21"/>
        </w:rPr>
        <w:t>raphen,</w:t>
      </w:r>
      <w:r w:rsidRPr="00A23FA3">
        <w:rPr>
          <w:rFonts w:ascii="等线" w:eastAsia="等线" w:hAnsi="等线" w:hint="eastAsia"/>
          <w:szCs w:val="21"/>
        </w:rPr>
        <w:t>还是固定的链接，地址是？）</w:t>
      </w:r>
    </w:p>
    <w:p w14:paraId="3F63C86A" w14:textId="77777777" w:rsidR="00DF64FD" w:rsidRPr="00A23FA3" w:rsidRDefault="00DF64FD" w:rsidP="00DF64FD">
      <w:pPr>
        <w:pStyle w:val="a0"/>
        <w:numPr>
          <w:ilvl w:val="0"/>
          <w:numId w:val="20"/>
        </w:numPr>
        <w:ind w:left="262" w:firstLineChars="0" w:hanging="279"/>
        <w:jc w:val="left"/>
        <w:rPr>
          <w:rFonts w:ascii="Calibri" w:hAnsi="Calibri" w:cstheme="minorHAnsi"/>
          <w:sz w:val="18"/>
          <w:szCs w:val="18"/>
        </w:rPr>
      </w:pPr>
      <w:r w:rsidRPr="00A23FA3">
        <w:rPr>
          <w:rFonts w:ascii="Calibri" w:hAnsi="Calibri" w:cstheme="minorHAnsi"/>
          <w:sz w:val="18"/>
          <w:szCs w:val="18"/>
        </w:rPr>
        <w:t>A Worlds Top Export website link for that country</w:t>
      </w:r>
    </w:p>
    <w:p w14:paraId="73E8DE4E" w14:textId="3BB96EDD" w:rsidR="00DF64FD" w:rsidRPr="00A23FA3" w:rsidRDefault="00DF64FD" w:rsidP="00193559">
      <w:pPr>
        <w:rPr>
          <w:rFonts w:ascii="等线" w:eastAsia="等线" w:hAnsi="等线"/>
          <w:szCs w:val="21"/>
        </w:rPr>
      </w:pPr>
      <w:r w:rsidRPr="00A23FA3">
        <w:rPr>
          <w:rFonts w:ascii="等线" w:eastAsia="等线" w:hAnsi="等线" w:hint="eastAsia"/>
          <w:szCs w:val="21"/>
        </w:rPr>
        <w:t>4</w:t>
      </w:r>
      <w:r w:rsidRPr="00A23FA3">
        <w:rPr>
          <w:rFonts w:ascii="等线" w:eastAsia="等线" w:hAnsi="等线"/>
          <w:szCs w:val="21"/>
        </w:rPr>
        <w:t xml:space="preserve">. </w:t>
      </w:r>
      <w:r w:rsidRPr="00A23FA3">
        <w:rPr>
          <w:rFonts w:ascii="等线" w:eastAsia="等线" w:hAnsi="等线" w:hint="eastAsia"/>
          <w:szCs w:val="21"/>
        </w:rPr>
        <w:t>链接2</w:t>
      </w:r>
      <w:r w:rsidRPr="00A23FA3">
        <w:rPr>
          <w:rFonts w:ascii="等线" w:eastAsia="等线" w:hAnsi="等线"/>
          <w:szCs w:val="21"/>
        </w:rPr>
        <w:t xml:space="preserve"> </w:t>
      </w:r>
    </w:p>
    <w:p w14:paraId="20EFD761" w14:textId="1D4D8B6A" w:rsidR="00DF64FD" w:rsidRPr="00A23FA3" w:rsidRDefault="00DF64FD" w:rsidP="00DF64FD">
      <w:pPr>
        <w:pStyle w:val="a0"/>
        <w:numPr>
          <w:ilvl w:val="0"/>
          <w:numId w:val="20"/>
        </w:numPr>
        <w:ind w:left="262" w:firstLineChars="0" w:hanging="279"/>
        <w:jc w:val="left"/>
        <w:rPr>
          <w:rFonts w:ascii="Calibri" w:hAnsi="Calibri" w:cstheme="minorHAnsi"/>
          <w:sz w:val="18"/>
          <w:szCs w:val="18"/>
        </w:rPr>
      </w:pPr>
      <w:r w:rsidRPr="00A23FA3">
        <w:rPr>
          <w:rFonts w:ascii="Calibri" w:hAnsi="Calibri" w:cstheme="minorHAnsi"/>
          <w:sz w:val="18"/>
          <w:szCs w:val="18"/>
        </w:rPr>
        <w:t>A Worlds Top Export website link</w:t>
      </w:r>
    </w:p>
    <w:p w14:paraId="3D74F8A9" w14:textId="23675FDD" w:rsidR="00193559" w:rsidRPr="00A23FA3" w:rsidRDefault="00193559" w:rsidP="00193559">
      <w:pPr>
        <w:rPr>
          <w:rFonts w:ascii="等线" w:eastAsia="等线" w:hAnsi="等线"/>
          <w:szCs w:val="21"/>
        </w:rPr>
      </w:pPr>
    </w:p>
    <w:p w14:paraId="4FD557E8" w14:textId="5A30F21F" w:rsidR="00193559" w:rsidRPr="00A23FA3" w:rsidRDefault="00193559" w:rsidP="00193559">
      <w:pPr>
        <w:rPr>
          <w:rFonts w:ascii="等线" w:eastAsia="等线" w:hAnsi="等线"/>
          <w:szCs w:val="21"/>
        </w:rPr>
      </w:pPr>
    </w:p>
    <w:p w14:paraId="09801F0C" w14:textId="77777777" w:rsidR="003922E2" w:rsidRPr="00A23FA3" w:rsidRDefault="003922E2" w:rsidP="003922E2">
      <w:pPr>
        <w:jc w:val="left"/>
        <w:rPr>
          <w:rFonts w:ascii="Calibri" w:hAnsi="Calibri" w:cstheme="minorHAnsi"/>
          <w:b/>
          <w:i/>
          <w:sz w:val="24"/>
          <w:szCs w:val="24"/>
        </w:rPr>
      </w:pPr>
      <w:r w:rsidRPr="00A23FA3">
        <w:rPr>
          <w:rFonts w:ascii="Calibri" w:hAnsi="Calibri" w:cstheme="minorHAnsi"/>
          <w:b/>
          <w:i/>
          <w:sz w:val="24"/>
          <w:szCs w:val="24"/>
        </w:rPr>
        <w:t>B5. Is the pricing of the goods/services reasonable compared to the fair market value?</w:t>
      </w:r>
    </w:p>
    <w:p w14:paraId="1333B32E" w14:textId="77777777" w:rsidR="003922E2" w:rsidRPr="00A23FA3" w:rsidRDefault="003922E2" w:rsidP="003922E2">
      <w:pPr>
        <w:jc w:val="left"/>
        <w:rPr>
          <w:rFonts w:ascii="Calibri" w:hAnsi="Calibri" w:cstheme="minorHAnsi"/>
          <w:b/>
          <w:i/>
          <w:sz w:val="24"/>
          <w:szCs w:val="24"/>
        </w:rPr>
      </w:pPr>
      <w:r w:rsidRPr="00A23FA3">
        <w:rPr>
          <w:rFonts w:ascii="Calibri" w:hAnsi="Calibri" w:cstheme="minorHAnsi"/>
          <w:b/>
          <w:i/>
          <w:sz w:val="24"/>
          <w:szCs w:val="24"/>
        </w:rPr>
        <w:t>a) What source was used to review the pricing?</w:t>
      </w:r>
    </w:p>
    <w:p w14:paraId="22C56A4D" w14:textId="00BC1A29" w:rsidR="003922E2" w:rsidRPr="00A23FA3" w:rsidRDefault="003922E2" w:rsidP="003922E2">
      <w:pPr>
        <w:rPr>
          <w:rFonts w:ascii="Calibri" w:hAnsi="Calibri" w:cstheme="minorHAnsi"/>
          <w:b/>
          <w:i/>
          <w:sz w:val="24"/>
          <w:szCs w:val="24"/>
        </w:rPr>
      </w:pPr>
      <w:r w:rsidRPr="00A23FA3">
        <w:rPr>
          <w:rFonts w:ascii="Calibri" w:hAnsi="Calibri" w:cstheme="minorHAnsi"/>
          <w:b/>
          <w:i/>
          <w:sz w:val="24"/>
          <w:szCs w:val="24"/>
        </w:rPr>
        <w:t>b) Transaction Price:____ FMV:_____ Difference:_______</w:t>
      </w:r>
    </w:p>
    <w:p w14:paraId="1ABF75C9" w14:textId="77777777" w:rsidR="003922E2" w:rsidRPr="00A23FA3" w:rsidRDefault="003922E2" w:rsidP="003922E2">
      <w:pPr>
        <w:jc w:val="left"/>
        <w:rPr>
          <w:rFonts w:ascii="Calibri" w:hAnsi="Calibri" w:cstheme="minorHAnsi"/>
          <w:sz w:val="18"/>
          <w:szCs w:val="18"/>
        </w:rPr>
      </w:pPr>
      <w:r w:rsidRPr="00A23FA3">
        <w:rPr>
          <w:rFonts w:ascii="Calibri" w:hAnsi="Calibri" w:cstheme="minorHAnsi"/>
          <w:sz w:val="18"/>
          <w:szCs w:val="18"/>
          <w:u w:val="single"/>
        </w:rPr>
        <w:t>Answer method</w:t>
      </w:r>
      <w:r w:rsidRPr="00A23FA3">
        <w:rPr>
          <w:rFonts w:ascii="Calibri" w:hAnsi="Calibri" w:cstheme="minorHAnsi"/>
          <w:sz w:val="18"/>
          <w:szCs w:val="18"/>
        </w:rPr>
        <w:t>: automatic</w:t>
      </w:r>
    </w:p>
    <w:p w14:paraId="3E1663E8" w14:textId="77777777" w:rsidR="003922E2" w:rsidRPr="00A23FA3" w:rsidRDefault="003922E2" w:rsidP="003922E2">
      <w:pPr>
        <w:jc w:val="left"/>
        <w:rPr>
          <w:rFonts w:ascii="Calibri" w:hAnsi="Calibri" w:cstheme="minorHAnsi"/>
          <w:sz w:val="18"/>
          <w:szCs w:val="18"/>
          <w:u w:val="single"/>
        </w:rPr>
      </w:pPr>
      <w:r w:rsidRPr="00A23FA3">
        <w:rPr>
          <w:rFonts w:ascii="Calibri" w:hAnsi="Calibri" w:cstheme="minorHAnsi"/>
          <w:sz w:val="18"/>
          <w:szCs w:val="18"/>
          <w:u w:val="single"/>
        </w:rPr>
        <w:t>Logic:</w:t>
      </w:r>
    </w:p>
    <w:p w14:paraId="7C03847C" w14:textId="77777777" w:rsidR="003922E2" w:rsidRPr="00A23FA3" w:rsidRDefault="003922E2" w:rsidP="003922E2">
      <w:pPr>
        <w:numPr>
          <w:ilvl w:val="2"/>
          <w:numId w:val="22"/>
        </w:numPr>
        <w:ind w:left="262" w:hanging="284"/>
        <w:jc w:val="left"/>
        <w:rPr>
          <w:rFonts w:ascii="Calibri" w:hAnsi="Calibri" w:cstheme="minorHAnsi"/>
          <w:sz w:val="18"/>
          <w:szCs w:val="18"/>
        </w:rPr>
      </w:pPr>
      <w:r w:rsidRPr="00A23FA3">
        <w:rPr>
          <w:rFonts w:ascii="Calibri" w:hAnsi="Calibri" w:cstheme="minorHAnsi"/>
          <w:sz w:val="18"/>
          <w:szCs w:val="18"/>
        </w:rPr>
        <w:t>If there is no invoice document, comment: “no invoice in the transaction documents” and answer n/a.</w:t>
      </w:r>
    </w:p>
    <w:p w14:paraId="2DFE74A5" w14:textId="77777777" w:rsidR="003922E2" w:rsidRPr="00A23FA3" w:rsidRDefault="003922E2" w:rsidP="003922E2">
      <w:pPr>
        <w:numPr>
          <w:ilvl w:val="2"/>
          <w:numId w:val="22"/>
        </w:numPr>
        <w:tabs>
          <w:tab w:val="num" w:pos="720"/>
        </w:tabs>
        <w:ind w:left="262" w:hanging="284"/>
        <w:jc w:val="left"/>
        <w:rPr>
          <w:rFonts w:ascii="Calibri" w:hAnsi="Calibri" w:cstheme="minorHAnsi"/>
          <w:sz w:val="18"/>
          <w:szCs w:val="18"/>
        </w:rPr>
      </w:pPr>
      <w:r w:rsidRPr="00A23FA3">
        <w:rPr>
          <w:rFonts w:ascii="Calibri" w:hAnsi="Calibri" w:cstheme="minorHAnsi"/>
          <w:sz w:val="18"/>
          <w:szCs w:val="18"/>
        </w:rPr>
        <w:t>If there is invoice document, the answer is either Case I or Case II (for single product)</w:t>
      </w:r>
    </w:p>
    <w:p w14:paraId="15CDB17D" w14:textId="77777777" w:rsidR="003922E2" w:rsidRPr="00A23FA3" w:rsidRDefault="003922E2" w:rsidP="003922E2">
      <w:pPr>
        <w:numPr>
          <w:ilvl w:val="1"/>
          <w:numId w:val="22"/>
        </w:numPr>
        <w:ind w:left="545" w:hanging="283"/>
        <w:jc w:val="left"/>
        <w:rPr>
          <w:rFonts w:ascii="Calibri" w:hAnsi="Calibri" w:cstheme="minorHAnsi"/>
          <w:sz w:val="18"/>
          <w:szCs w:val="18"/>
        </w:rPr>
      </w:pPr>
      <w:r w:rsidRPr="00A23FA3">
        <w:rPr>
          <w:rFonts w:ascii="Calibri" w:hAnsi="Calibri" w:cstheme="minorHAnsi"/>
          <w:sz w:val="18"/>
          <w:szCs w:val="18"/>
        </w:rPr>
        <w:t>Case I: answer yes (show up to three evidence), for multiple products case, answer yes only when each of the product is answered as yes.</w:t>
      </w:r>
    </w:p>
    <w:p w14:paraId="0F1ED032"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 xml:space="preserve">If document states “LME” only search London Metal Exchange, otherwise search Alibaba </w:t>
      </w:r>
    </w:p>
    <w:p w14:paraId="2C25C217"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Price is a value:</w:t>
      </w:r>
    </w:p>
    <w:p w14:paraId="3F93C179" w14:textId="77777777" w:rsidR="003922E2" w:rsidRPr="00A23FA3" w:rsidRDefault="003922E2" w:rsidP="003922E2">
      <w:pPr>
        <w:numPr>
          <w:ilvl w:val="3"/>
          <w:numId w:val="22"/>
        </w:numPr>
        <w:ind w:left="1396"/>
        <w:jc w:val="left"/>
        <w:rPr>
          <w:rFonts w:ascii="Calibri" w:hAnsi="Calibri" w:cstheme="minorHAnsi"/>
          <w:sz w:val="18"/>
          <w:szCs w:val="18"/>
        </w:rPr>
      </w:pPr>
      <w:r w:rsidRPr="00A23FA3">
        <w:rPr>
          <w:rFonts w:ascii="Calibri" w:hAnsi="Calibri" w:cstheme="minorHAnsi"/>
          <w:sz w:val="18"/>
          <w:szCs w:val="18"/>
        </w:rPr>
        <w:t xml:space="preserve">Check: Alibaba/London Metal Exchange price is within the good price range [80%, 120%] </w:t>
      </w:r>
    </w:p>
    <w:p w14:paraId="227225FC" w14:textId="77777777" w:rsidR="003922E2" w:rsidRPr="00A23FA3" w:rsidRDefault="003922E2" w:rsidP="003922E2">
      <w:pPr>
        <w:numPr>
          <w:ilvl w:val="3"/>
          <w:numId w:val="22"/>
        </w:numPr>
        <w:ind w:left="1396"/>
        <w:jc w:val="left"/>
        <w:rPr>
          <w:rFonts w:ascii="Calibri" w:hAnsi="Calibri" w:cstheme="minorHAnsi"/>
          <w:sz w:val="18"/>
          <w:szCs w:val="18"/>
        </w:rPr>
      </w:pPr>
      <w:r w:rsidRPr="00A23FA3">
        <w:rPr>
          <w:rFonts w:ascii="Calibri" w:hAnsi="Calibri" w:cstheme="minorHAnsi"/>
          <w:sz w:val="18"/>
          <w:szCs w:val="18"/>
        </w:rPr>
        <w:t>Check: Alibaba/London Metal Exchange price unit is same to good price unit</w:t>
      </w:r>
    </w:p>
    <w:p w14:paraId="10280506"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Price is a range:</w:t>
      </w:r>
    </w:p>
    <w:p w14:paraId="6A556DCD" w14:textId="77777777" w:rsidR="003922E2" w:rsidRPr="00A23FA3" w:rsidRDefault="003922E2" w:rsidP="003922E2">
      <w:pPr>
        <w:numPr>
          <w:ilvl w:val="3"/>
          <w:numId w:val="22"/>
        </w:numPr>
        <w:ind w:left="1396"/>
        <w:jc w:val="left"/>
        <w:rPr>
          <w:rFonts w:ascii="Calibri" w:hAnsi="Calibri" w:cstheme="minorHAnsi"/>
          <w:sz w:val="18"/>
          <w:szCs w:val="18"/>
        </w:rPr>
      </w:pPr>
      <w:r w:rsidRPr="00A23FA3">
        <w:rPr>
          <w:rFonts w:ascii="Calibri" w:hAnsi="Calibri" w:cstheme="minorHAnsi"/>
          <w:sz w:val="18"/>
          <w:szCs w:val="18"/>
        </w:rPr>
        <w:t xml:space="preserve">Check: Alibaba/London Metal Exchange price range is within good price range [80%, 120%]  </w:t>
      </w:r>
    </w:p>
    <w:p w14:paraId="6A623B45" w14:textId="77777777" w:rsidR="003922E2" w:rsidRPr="00A23FA3" w:rsidRDefault="003922E2" w:rsidP="003922E2">
      <w:pPr>
        <w:numPr>
          <w:ilvl w:val="3"/>
          <w:numId w:val="22"/>
        </w:numPr>
        <w:ind w:left="1396"/>
        <w:jc w:val="left"/>
        <w:rPr>
          <w:rFonts w:ascii="Calibri" w:hAnsi="Calibri" w:cstheme="minorHAnsi"/>
          <w:sz w:val="18"/>
          <w:szCs w:val="18"/>
        </w:rPr>
      </w:pPr>
      <w:r w:rsidRPr="00A23FA3">
        <w:rPr>
          <w:rFonts w:ascii="Calibri" w:hAnsi="Calibri" w:cstheme="minorHAnsi"/>
          <w:sz w:val="18"/>
          <w:szCs w:val="18"/>
        </w:rPr>
        <w:t>Check: Alibaba/London Metal Exchange price unit is same to good price unit</w:t>
      </w:r>
    </w:p>
    <w:p w14:paraId="5588B230" w14:textId="77777777" w:rsidR="003922E2" w:rsidRPr="00A23FA3" w:rsidRDefault="003922E2" w:rsidP="003922E2">
      <w:pPr>
        <w:numPr>
          <w:ilvl w:val="1"/>
          <w:numId w:val="22"/>
        </w:numPr>
        <w:ind w:left="545" w:hanging="283"/>
        <w:jc w:val="left"/>
        <w:rPr>
          <w:rFonts w:ascii="Calibri" w:hAnsi="Calibri" w:cstheme="minorHAnsi"/>
          <w:sz w:val="18"/>
          <w:szCs w:val="18"/>
        </w:rPr>
      </w:pPr>
      <w:r w:rsidRPr="00A23FA3">
        <w:rPr>
          <w:rFonts w:ascii="Calibri" w:hAnsi="Calibri" w:cstheme="minorHAnsi"/>
          <w:sz w:val="18"/>
          <w:szCs w:val="18"/>
        </w:rPr>
        <w:t>Case II: “Blank” (show up to three evidences, and alert: “system: result out of range”)</w:t>
      </w:r>
    </w:p>
    <w:p w14:paraId="7828B965"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Check: good price (or price range) is within Alibaba/London Metal Exchange range</w:t>
      </w:r>
    </w:p>
    <w:p w14:paraId="4D5D4F5A"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Check: good price unit is same to Alibaba/London Metal Exchange price unit</w:t>
      </w:r>
    </w:p>
    <w:p w14:paraId="0FBA0CAF" w14:textId="77777777" w:rsidR="003922E2" w:rsidRPr="00A23FA3" w:rsidRDefault="003922E2" w:rsidP="003922E2">
      <w:pPr>
        <w:numPr>
          <w:ilvl w:val="2"/>
          <w:numId w:val="22"/>
        </w:numPr>
        <w:tabs>
          <w:tab w:val="num" w:pos="970"/>
        </w:tabs>
        <w:ind w:left="970" w:hanging="283"/>
        <w:jc w:val="left"/>
        <w:rPr>
          <w:rFonts w:ascii="Calibri" w:hAnsi="Calibri" w:cstheme="minorHAnsi"/>
          <w:sz w:val="18"/>
          <w:szCs w:val="18"/>
        </w:rPr>
      </w:pPr>
      <w:r w:rsidRPr="00A23FA3">
        <w:rPr>
          <w:rFonts w:ascii="Calibri" w:hAnsi="Calibri" w:cstheme="minorHAnsi"/>
          <w:sz w:val="18"/>
          <w:szCs w:val="18"/>
        </w:rPr>
        <w:t>Sort: return the top-3 Alibaba/London Metal Exchange results that has the minimum range as the evidence</w:t>
      </w:r>
    </w:p>
    <w:p w14:paraId="6F855902" w14:textId="77777777" w:rsidR="003922E2" w:rsidRPr="00A23FA3" w:rsidRDefault="003922E2" w:rsidP="003922E2">
      <w:pPr>
        <w:numPr>
          <w:ilvl w:val="1"/>
          <w:numId w:val="22"/>
        </w:numPr>
        <w:ind w:left="545" w:hanging="283"/>
        <w:jc w:val="left"/>
        <w:rPr>
          <w:rFonts w:ascii="Calibri" w:hAnsi="Calibri" w:cstheme="minorHAnsi"/>
          <w:sz w:val="18"/>
          <w:szCs w:val="18"/>
        </w:rPr>
      </w:pPr>
      <w:r w:rsidRPr="00A23FA3">
        <w:rPr>
          <w:rFonts w:ascii="Calibri" w:hAnsi="Calibri" w:cstheme="minorHAnsi"/>
          <w:sz w:val="18"/>
          <w:szCs w:val="18"/>
        </w:rPr>
        <w:t>Others: “Blank” (alert:” system: unable to find result”)</w:t>
      </w:r>
    </w:p>
    <w:p w14:paraId="69B48DD9" w14:textId="77777777" w:rsidR="003922E2" w:rsidRPr="00A23FA3" w:rsidRDefault="003922E2" w:rsidP="003922E2">
      <w:pPr>
        <w:jc w:val="left"/>
        <w:rPr>
          <w:rFonts w:ascii="Calibri" w:hAnsi="Calibri" w:cstheme="minorHAnsi"/>
          <w:sz w:val="18"/>
          <w:szCs w:val="18"/>
          <w:u w:val="single"/>
        </w:rPr>
      </w:pPr>
      <w:r w:rsidRPr="00A23FA3">
        <w:rPr>
          <w:rFonts w:ascii="Calibri" w:hAnsi="Calibri" w:cstheme="minorHAnsi"/>
          <w:sz w:val="18"/>
          <w:szCs w:val="18"/>
          <w:u w:val="single"/>
        </w:rPr>
        <w:t>Evidence:</w:t>
      </w:r>
    </w:p>
    <w:p w14:paraId="4EB29BDE" w14:textId="77777777" w:rsidR="003922E2" w:rsidRPr="00A23FA3" w:rsidRDefault="003922E2" w:rsidP="003922E2">
      <w:pPr>
        <w:jc w:val="left"/>
        <w:rPr>
          <w:rFonts w:ascii="Calibri" w:hAnsi="Calibri" w:cstheme="minorHAnsi"/>
          <w:sz w:val="18"/>
          <w:szCs w:val="18"/>
        </w:rPr>
      </w:pPr>
      <w:r w:rsidRPr="00A23FA3">
        <w:rPr>
          <w:rFonts w:ascii="Calibri" w:hAnsi="Calibri" w:cstheme="minorHAnsi"/>
          <w:sz w:val="18"/>
          <w:szCs w:val="18"/>
        </w:rPr>
        <w:t>For each product (has valid unit price and unit type):</w:t>
      </w:r>
    </w:p>
    <w:p w14:paraId="35126BEA" w14:textId="77777777" w:rsidR="003922E2" w:rsidRPr="00A23FA3" w:rsidRDefault="003922E2" w:rsidP="003922E2">
      <w:pPr>
        <w:pStyle w:val="a0"/>
        <w:numPr>
          <w:ilvl w:val="0"/>
          <w:numId w:val="23"/>
        </w:numPr>
        <w:ind w:left="687" w:firstLineChars="0"/>
        <w:jc w:val="left"/>
        <w:rPr>
          <w:rFonts w:ascii="Calibri" w:hAnsi="Calibri" w:cstheme="minorHAnsi"/>
          <w:sz w:val="18"/>
          <w:szCs w:val="18"/>
        </w:rPr>
      </w:pPr>
      <w:r w:rsidRPr="00A23FA3">
        <w:rPr>
          <w:rFonts w:ascii="Calibri" w:hAnsi="Calibri" w:cstheme="minorHAnsi"/>
          <w:sz w:val="18"/>
          <w:szCs w:val="18"/>
        </w:rPr>
        <w:t>Show top three Alibaba search pages related to the product</w:t>
      </w:r>
    </w:p>
    <w:p w14:paraId="1EC2C8CD" w14:textId="77777777" w:rsidR="003922E2" w:rsidRPr="00A23FA3" w:rsidRDefault="003922E2" w:rsidP="003922E2">
      <w:pPr>
        <w:pStyle w:val="a0"/>
        <w:numPr>
          <w:ilvl w:val="0"/>
          <w:numId w:val="23"/>
        </w:numPr>
        <w:ind w:left="687" w:firstLineChars="0"/>
        <w:jc w:val="left"/>
        <w:rPr>
          <w:rFonts w:ascii="Calibri" w:hAnsi="Calibri" w:cstheme="minorHAnsi"/>
          <w:sz w:val="18"/>
          <w:szCs w:val="18"/>
        </w:rPr>
      </w:pPr>
      <w:r w:rsidRPr="00A23FA3">
        <w:rPr>
          <w:rFonts w:ascii="Calibri" w:hAnsi="Calibri" w:cstheme="minorHAnsi"/>
          <w:sz w:val="18"/>
          <w:szCs w:val="18"/>
        </w:rPr>
        <w:t>An excel that contains the min tolerance (80% of the unit price) and max tolerance (120% of the unit price)</w:t>
      </w:r>
    </w:p>
    <w:p w14:paraId="319E1D51" w14:textId="77777777" w:rsidR="003922E2" w:rsidRPr="00A23FA3" w:rsidRDefault="003922E2" w:rsidP="003922E2">
      <w:pPr>
        <w:jc w:val="left"/>
        <w:rPr>
          <w:rFonts w:ascii="Calibri" w:hAnsi="Calibri" w:cstheme="minorHAnsi"/>
          <w:szCs w:val="21"/>
        </w:rPr>
      </w:pPr>
    </w:p>
    <w:p w14:paraId="19D772C9" w14:textId="77777777" w:rsidR="003922E2" w:rsidRPr="00A23FA3" w:rsidRDefault="003922E2" w:rsidP="003922E2">
      <w:pPr>
        <w:jc w:val="left"/>
        <w:rPr>
          <w:rFonts w:ascii="Calibri" w:hAnsi="Calibri" w:cstheme="minorHAnsi"/>
          <w:szCs w:val="21"/>
        </w:rPr>
      </w:pPr>
      <w:r w:rsidRPr="00A23FA3">
        <w:rPr>
          <w:rFonts w:ascii="Calibri" w:hAnsi="Calibri" w:cstheme="minorHAnsi" w:hint="eastAsia"/>
          <w:szCs w:val="21"/>
        </w:rPr>
        <w:t>逻辑：</w:t>
      </w:r>
    </w:p>
    <w:p w14:paraId="795B51FF" w14:textId="77777777" w:rsidR="003922E2" w:rsidRPr="00A23FA3" w:rsidRDefault="003922E2" w:rsidP="003922E2">
      <w:pPr>
        <w:jc w:val="left"/>
        <w:rPr>
          <w:rFonts w:ascii="Calibri" w:hAnsi="Calibri" w:cstheme="minorHAnsi"/>
          <w:szCs w:val="21"/>
        </w:rPr>
      </w:pPr>
      <w:r w:rsidRPr="00A23FA3">
        <w:rPr>
          <w:rFonts w:ascii="Calibri" w:hAnsi="Calibri" w:cstheme="minorHAnsi" w:hint="eastAsia"/>
          <w:szCs w:val="21"/>
        </w:rPr>
        <w:t>改动</w:t>
      </w:r>
      <w:r w:rsidRPr="00A23FA3">
        <w:rPr>
          <w:rFonts w:ascii="Calibri" w:hAnsi="Calibri" w:cstheme="minorHAnsi" w:hint="eastAsia"/>
          <w:szCs w:val="21"/>
        </w:rPr>
        <w:t xml:space="preserve">  </w:t>
      </w:r>
      <w:r w:rsidRPr="00A23FA3">
        <w:rPr>
          <w:rFonts w:ascii="Calibri" w:hAnsi="Calibri" w:cstheme="minorHAnsi" w:hint="eastAsia"/>
          <w:szCs w:val="21"/>
        </w:rPr>
        <w:t>如果</w:t>
      </w:r>
      <w:r w:rsidRPr="00A23FA3">
        <w:rPr>
          <w:rFonts w:ascii="Calibri" w:hAnsi="Calibri" w:cstheme="minorHAnsi" w:hint="eastAsia"/>
          <w:szCs w:val="21"/>
        </w:rPr>
        <w:t>goods</w:t>
      </w:r>
      <w:r w:rsidRPr="00A23FA3">
        <w:rPr>
          <w:rFonts w:ascii="Calibri" w:hAnsi="Calibri" w:cstheme="minorHAnsi" w:hint="eastAsia"/>
          <w:szCs w:val="21"/>
        </w:rPr>
        <w:t>是</w:t>
      </w:r>
      <w:r w:rsidRPr="00A23FA3">
        <w:rPr>
          <w:rFonts w:ascii="Calibri" w:hAnsi="Calibri" w:cstheme="minorHAnsi" w:hint="eastAsia"/>
          <w:szCs w:val="21"/>
        </w:rPr>
        <w:t>commodity(</w:t>
      </w:r>
      <w:r w:rsidRPr="00A23FA3">
        <w:rPr>
          <w:rFonts w:ascii="Calibri" w:hAnsi="Calibri" w:cstheme="minorHAnsi" w:hint="eastAsia"/>
          <w:szCs w:val="21"/>
        </w:rPr>
        <w:t>即商品</w:t>
      </w:r>
      <w:r w:rsidRPr="00A23FA3">
        <w:rPr>
          <w:rFonts w:ascii="Calibri" w:hAnsi="Calibri" w:cstheme="minorHAnsi" w:hint="eastAsia"/>
          <w:szCs w:val="21"/>
        </w:rPr>
        <w:t xml:space="preserve">) </w:t>
      </w:r>
      <w:r w:rsidRPr="00A23FA3">
        <w:rPr>
          <w:rFonts w:ascii="Calibri" w:hAnsi="Calibri" w:cstheme="minorHAnsi" w:hint="eastAsia"/>
          <w:szCs w:val="21"/>
        </w:rPr>
        <w:t>去</w:t>
      </w:r>
      <w:r w:rsidRPr="00A23FA3">
        <w:rPr>
          <w:rFonts w:ascii="Calibri" w:hAnsi="Calibri" w:cstheme="minorHAnsi" w:hint="eastAsia"/>
          <w:szCs w:val="21"/>
        </w:rPr>
        <w:t>Bloomberg</w:t>
      </w:r>
      <w:r w:rsidRPr="00A23FA3">
        <w:rPr>
          <w:rFonts w:ascii="Calibri" w:hAnsi="Calibri" w:cstheme="minorHAnsi" w:hint="eastAsia"/>
          <w:szCs w:val="21"/>
        </w:rPr>
        <w:t>查询，地址业务待提供</w:t>
      </w:r>
    </w:p>
    <w:p w14:paraId="3F65A0B1" w14:textId="77777777" w:rsidR="003922E2" w:rsidRPr="00A23FA3" w:rsidRDefault="003922E2" w:rsidP="003922E2">
      <w:pPr>
        <w:jc w:val="left"/>
        <w:rPr>
          <w:rFonts w:ascii="Calibri" w:hAnsi="Calibri" w:cstheme="minorHAnsi"/>
          <w:szCs w:val="21"/>
        </w:rPr>
      </w:pPr>
      <w:r w:rsidRPr="00A23FA3">
        <w:rPr>
          <w:rFonts w:ascii="Calibri" w:hAnsi="Calibri" w:cstheme="minorHAnsi" w:hint="eastAsia"/>
          <w:szCs w:val="21"/>
        </w:rPr>
        <w:t>如果</w:t>
      </w:r>
      <w:r w:rsidRPr="00A23FA3">
        <w:rPr>
          <w:rFonts w:ascii="Calibri" w:hAnsi="Calibri" w:cstheme="minorHAnsi" w:hint="eastAsia"/>
          <w:szCs w:val="21"/>
        </w:rPr>
        <w:t>goods</w:t>
      </w:r>
      <w:r w:rsidRPr="00A23FA3">
        <w:rPr>
          <w:rFonts w:ascii="Calibri" w:hAnsi="Calibri" w:cstheme="minorHAnsi" w:hint="eastAsia"/>
          <w:szCs w:val="21"/>
        </w:rPr>
        <w:t>是钢铁去</w:t>
      </w:r>
      <w:r w:rsidRPr="00A23FA3">
        <w:rPr>
          <w:rFonts w:ascii="Calibri" w:hAnsi="Calibri" w:cstheme="minorHAnsi" w:hint="eastAsia"/>
          <w:szCs w:val="21"/>
        </w:rPr>
        <w:t>LME</w:t>
      </w:r>
      <w:r w:rsidRPr="00A23FA3">
        <w:rPr>
          <w:rFonts w:ascii="Calibri" w:hAnsi="Calibri" w:cstheme="minorHAnsi" w:hint="eastAsia"/>
          <w:szCs w:val="21"/>
        </w:rPr>
        <w:t>网站查询</w:t>
      </w:r>
    </w:p>
    <w:p w14:paraId="38D28649" w14:textId="77777777" w:rsidR="003922E2" w:rsidRPr="00A23FA3" w:rsidRDefault="003922E2" w:rsidP="003922E2">
      <w:pPr>
        <w:jc w:val="left"/>
        <w:rPr>
          <w:rFonts w:ascii="Calibri" w:hAnsi="Calibri" w:cstheme="minorHAnsi"/>
          <w:szCs w:val="21"/>
        </w:rPr>
      </w:pPr>
      <w:r w:rsidRPr="00A23FA3">
        <w:rPr>
          <w:rFonts w:ascii="Calibri" w:hAnsi="Calibri" w:cstheme="minorHAnsi" w:hint="eastAsia"/>
          <w:szCs w:val="21"/>
        </w:rPr>
        <w:t>其他情况去</w:t>
      </w:r>
      <w:r w:rsidRPr="00A23FA3">
        <w:rPr>
          <w:rFonts w:ascii="Calibri" w:hAnsi="Calibri" w:cstheme="minorHAnsi" w:hint="eastAsia"/>
          <w:szCs w:val="21"/>
        </w:rPr>
        <w:t>Alibaba</w:t>
      </w:r>
      <w:r w:rsidRPr="00A23FA3">
        <w:rPr>
          <w:rFonts w:ascii="Calibri" w:hAnsi="Calibri" w:cstheme="minorHAnsi" w:hint="eastAsia"/>
          <w:szCs w:val="21"/>
        </w:rPr>
        <w:t>查询</w:t>
      </w:r>
    </w:p>
    <w:p w14:paraId="70FDD4E5" w14:textId="7AD9E613" w:rsidR="003922E2" w:rsidRPr="00A23FA3" w:rsidRDefault="003922E2" w:rsidP="003922E2">
      <w:pPr>
        <w:rPr>
          <w:rFonts w:ascii="等线" w:eastAsia="等线" w:hAnsi="等线"/>
          <w:szCs w:val="21"/>
          <w:shd w:val="clear" w:color="auto" w:fill="CCFFFF"/>
        </w:rPr>
      </w:pPr>
    </w:p>
    <w:p w14:paraId="516F92EB" w14:textId="268E8EE2" w:rsidR="00AE31AD" w:rsidRPr="00A23FA3" w:rsidRDefault="00EF1713">
      <w:pPr>
        <w:spacing w:afterLines="50" w:after="156"/>
        <w:rPr>
          <w:rFonts w:ascii="等线" w:eastAsia="等线" w:hAnsi="等线" w:cstheme="minorHAnsi"/>
          <w:b/>
          <w:szCs w:val="21"/>
          <w:shd w:val="clear" w:color="auto" w:fill="CCFFFF"/>
          <w:rPrChange w:id="5408" w:author="raye" w:date="2018-07-20T11:13:00Z">
            <w:rPr>
              <w:rFonts w:ascii="等线" w:eastAsia="等线" w:hAnsi="等线" w:cstheme="minorHAnsi"/>
              <w:szCs w:val="21"/>
            </w:rPr>
          </w:rPrChange>
        </w:rPr>
        <w:pPrChange w:id="5409" w:author="raye" w:date="2018-07-20T12:09:00Z">
          <w:pPr>
            <w:pStyle w:val="a0"/>
            <w:numPr>
              <w:ilvl w:val="3"/>
              <w:numId w:val="197"/>
            </w:numPr>
            <w:spacing w:afterLines="50" w:after="156"/>
            <w:ind w:left="1680" w:firstLineChars="0" w:hanging="420"/>
          </w:pPr>
        </w:pPrChange>
      </w:pPr>
      <w:r w:rsidRPr="00A23FA3">
        <w:rPr>
          <w:rFonts w:ascii="等线" w:eastAsia="等线" w:hAnsi="等线" w:cstheme="minorHAnsi"/>
          <w:b/>
          <w:szCs w:val="21"/>
          <w:shd w:val="clear" w:color="auto" w:fill="CCFFFF"/>
          <w:rPrChange w:id="5410" w:author="raye" w:date="2018-07-20T11:13:00Z">
            <w:rPr>
              <w:rFonts w:ascii="等线" w:eastAsia="等线" w:hAnsi="等线" w:cstheme="minorHAnsi"/>
              <w:szCs w:val="21"/>
            </w:rPr>
          </w:rPrChange>
        </w:rPr>
        <w:t xml:space="preserve">B5. </w:t>
      </w:r>
      <w:r w:rsidRPr="00A23FA3">
        <w:rPr>
          <w:rFonts w:cs="Calibri"/>
          <w:b/>
          <w:sz w:val="24"/>
          <w:szCs w:val="24"/>
          <w:shd w:val="clear" w:color="auto" w:fill="CCFFFF"/>
        </w:rPr>
        <w:t>Is the pricing of the goods/services reasonable compared to the fair market value?</w:t>
      </w:r>
    </w:p>
    <w:p w14:paraId="19C1C538" w14:textId="77777777" w:rsidR="00EF1713" w:rsidRPr="00A23FA3" w:rsidRDefault="00EF1713">
      <w:pPr>
        <w:jc w:val="left"/>
        <w:rPr>
          <w:rFonts w:ascii="等线" w:eastAsia="等线" w:hAnsi="等线" w:cs="Calibri"/>
          <w:b/>
          <w:szCs w:val="21"/>
          <w:shd w:val="clear" w:color="auto" w:fill="CCFFFF"/>
          <w:rPrChange w:id="5411" w:author="raye" w:date="2018-07-20T12:04:00Z">
            <w:rPr>
              <w:rFonts w:cs="Calibri"/>
              <w:b/>
              <w:sz w:val="24"/>
              <w:szCs w:val="24"/>
            </w:rPr>
          </w:rPrChange>
        </w:rPr>
      </w:pPr>
      <w:r w:rsidRPr="00A23FA3">
        <w:rPr>
          <w:rFonts w:ascii="等线" w:eastAsia="等线" w:hAnsi="等线" w:cs="Calibri" w:hint="eastAsia"/>
          <w:b/>
          <w:szCs w:val="21"/>
          <w:shd w:val="clear" w:color="auto" w:fill="CCFFFF"/>
          <w:rPrChange w:id="5412" w:author="raye" w:date="2018-07-20T12:04:00Z">
            <w:rPr>
              <w:rFonts w:cs="Calibri" w:hint="eastAsia"/>
              <w:b/>
              <w:sz w:val="24"/>
              <w:szCs w:val="24"/>
            </w:rPr>
          </w:rPrChange>
        </w:rPr>
        <w:t>货物或者服务与市场的平均价值相比合理吗？</w:t>
      </w:r>
    </w:p>
    <w:p w14:paraId="0F80AFD8" w14:textId="05EC86D8" w:rsidR="00AE31AD" w:rsidRPr="00A23FA3" w:rsidRDefault="00EF1713">
      <w:pPr>
        <w:pStyle w:val="a0"/>
        <w:numPr>
          <w:ilvl w:val="0"/>
          <w:numId w:val="223"/>
        </w:numPr>
        <w:spacing w:afterLines="50" w:after="156"/>
        <w:ind w:firstLineChars="0"/>
        <w:rPr>
          <w:rFonts w:ascii="等线" w:eastAsia="等线" w:hAnsi="等线" w:cstheme="minorHAnsi"/>
          <w:szCs w:val="21"/>
        </w:rPr>
        <w:pPrChange w:id="5413" w:author="raye" w:date="2018-07-20T12:10:00Z">
          <w:pPr>
            <w:pStyle w:val="a0"/>
            <w:numPr>
              <w:ilvl w:val="3"/>
              <w:numId w:val="197"/>
            </w:numPr>
            <w:spacing w:afterLines="50" w:after="156"/>
            <w:ind w:left="1680" w:firstLineChars="0" w:hanging="420"/>
          </w:pPr>
        </w:pPrChange>
      </w:pPr>
      <w:r w:rsidRPr="00A23FA3">
        <w:rPr>
          <w:rFonts w:ascii="等线" w:eastAsia="等线" w:hAnsi="等线" w:cstheme="minorHAnsi"/>
          <w:szCs w:val="21"/>
        </w:rPr>
        <w:t>35</w:t>
      </w:r>
      <w:r w:rsidRPr="00A23FA3">
        <w:rPr>
          <w:rFonts w:ascii="等线" w:eastAsia="等线" w:hAnsi="等线" w:cstheme="minorHAnsi" w:hint="eastAsia"/>
          <w:szCs w:val="21"/>
        </w:rPr>
        <w:t>个问题回答</w:t>
      </w:r>
      <w:r w:rsidR="004E5403" w:rsidRPr="00A23FA3">
        <w:rPr>
          <w:rFonts w:ascii="等线" w:eastAsia="等线" w:hAnsi="等线" w:cstheme="minorHAnsi" w:hint="eastAsia"/>
          <w:szCs w:val="21"/>
        </w:rPr>
        <w:t>，程序自动回答</w:t>
      </w:r>
    </w:p>
    <w:p w14:paraId="7B4F733C" w14:textId="00E0F98F" w:rsidR="004E5403" w:rsidRPr="00A23FA3" w:rsidRDefault="00477544">
      <w:pPr>
        <w:rPr>
          <w:rFonts w:ascii="等线" w:eastAsia="等线" w:hAnsi="等线"/>
          <w:szCs w:val="21"/>
        </w:rPr>
        <w:pPrChange w:id="5414" w:author="raye" w:date="2018-07-20T12:10:00Z">
          <w:pPr>
            <w:pStyle w:val="a0"/>
            <w:numPr>
              <w:ilvl w:val="3"/>
              <w:numId w:val="197"/>
            </w:numPr>
            <w:spacing w:afterLines="50" w:after="156"/>
            <w:ind w:left="1680" w:firstLineChars="0" w:hanging="420"/>
          </w:pPr>
        </w:pPrChange>
      </w:pPr>
      <w:r w:rsidRPr="00A23FA3">
        <w:rPr>
          <w:rFonts w:ascii="等线" w:eastAsia="等线" w:hAnsi="等线"/>
          <w:szCs w:val="21"/>
          <w:rPrChange w:id="5415" w:author="raye" w:date="2018-07-20T12:22:00Z">
            <w:rPr/>
          </w:rPrChange>
        </w:rPr>
        <w:t xml:space="preserve">1. </w:t>
      </w:r>
      <w:r w:rsidR="004E5403" w:rsidRPr="00A23FA3">
        <w:rPr>
          <w:rFonts w:ascii="等线" w:eastAsia="等线" w:hAnsi="等线" w:hint="eastAsia"/>
          <w:szCs w:val="21"/>
        </w:rPr>
        <w:t>如果没有发票</w:t>
      </w:r>
      <w:r w:rsidR="004E5403" w:rsidRPr="00A23FA3">
        <w:rPr>
          <w:rFonts w:ascii="等线" w:eastAsia="等线" w:hAnsi="等线"/>
          <w:szCs w:val="21"/>
        </w:rPr>
        <w:t>INVOICE</w:t>
      </w:r>
      <w:r w:rsidR="004E5403" w:rsidRPr="00A23FA3">
        <w:rPr>
          <w:rFonts w:ascii="等线" w:eastAsia="等线" w:hAnsi="等线" w:hint="eastAsia"/>
          <w:szCs w:val="21"/>
        </w:rPr>
        <w:t>这个文件，则回答</w:t>
      </w:r>
      <w:r w:rsidR="004E5403" w:rsidRPr="00A23FA3">
        <w:rPr>
          <w:rFonts w:ascii="等线" w:eastAsia="等线" w:hAnsi="等线"/>
          <w:szCs w:val="21"/>
        </w:rPr>
        <w:t>N/A</w:t>
      </w:r>
      <w:r w:rsidR="004E5403" w:rsidRPr="00A23FA3">
        <w:rPr>
          <w:rFonts w:ascii="等线" w:eastAsia="等线" w:hAnsi="等线" w:hint="eastAsia"/>
          <w:szCs w:val="21"/>
          <w:rPrChange w:id="5416" w:author="raye" w:date="2018-07-20T12:22:00Z">
            <w:rPr>
              <w:rFonts w:ascii="等线" w:eastAsia="等线" w:hAnsi="等线" w:cstheme="minorHAnsi" w:hint="eastAsia"/>
              <w:szCs w:val="21"/>
            </w:rPr>
          </w:rPrChange>
        </w:rPr>
        <w:t>，在</w:t>
      </w:r>
      <w:r w:rsidR="004E5403" w:rsidRPr="00A23FA3">
        <w:rPr>
          <w:rFonts w:ascii="等线" w:eastAsia="等线" w:hAnsi="等线"/>
          <w:szCs w:val="21"/>
          <w:rPrChange w:id="5417" w:author="raye" w:date="2018-07-20T12:22:00Z">
            <w:rPr>
              <w:rFonts w:ascii="等线" w:eastAsia="等线" w:hAnsi="等线" w:cstheme="minorHAnsi"/>
              <w:szCs w:val="21"/>
            </w:rPr>
          </w:rPrChange>
        </w:rPr>
        <w:t>Comments</w:t>
      </w:r>
      <w:r w:rsidR="004E5403" w:rsidRPr="00A23FA3">
        <w:rPr>
          <w:rFonts w:ascii="等线" w:eastAsia="等线" w:hAnsi="等线" w:hint="eastAsia"/>
          <w:szCs w:val="21"/>
          <w:rPrChange w:id="5418" w:author="raye" w:date="2018-07-20T12:22:00Z">
            <w:rPr>
              <w:rFonts w:ascii="等线" w:eastAsia="等线" w:hAnsi="等线" w:cstheme="minorHAnsi" w:hint="eastAsia"/>
              <w:szCs w:val="21"/>
            </w:rPr>
          </w:rPrChange>
        </w:rPr>
        <w:t>表单中填写“</w:t>
      </w:r>
      <w:r w:rsidR="00EA3C20" w:rsidRPr="00A23FA3">
        <w:rPr>
          <w:rFonts w:ascii="Calibri" w:hAnsi="Calibri" w:cstheme="minorHAnsi"/>
          <w:sz w:val="24"/>
          <w:szCs w:val="24"/>
        </w:rPr>
        <w:t>no invoice found in the transaction documents</w:t>
      </w:r>
      <w:r w:rsidR="004E5403" w:rsidRPr="00A23FA3">
        <w:rPr>
          <w:rFonts w:ascii="等线" w:eastAsia="等线" w:hAnsi="等线"/>
          <w:szCs w:val="21"/>
        </w:rPr>
        <w:t>”</w:t>
      </w:r>
    </w:p>
    <w:p w14:paraId="1A8A6985" w14:textId="77777777" w:rsidR="002E5F75" w:rsidRPr="00A23FA3" w:rsidRDefault="00477544">
      <w:pPr>
        <w:rPr>
          <w:ins w:id="5419" w:author="raye" w:date="2018-07-23T09:50:00Z"/>
          <w:rFonts w:ascii="等线" w:eastAsia="等线" w:hAnsi="等线"/>
          <w:szCs w:val="21"/>
        </w:rPr>
        <w:pPrChange w:id="5420" w:author="raye" w:date="2018-07-20T12:10:00Z">
          <w:pPr>
            <w:pStyle w:val="a0"/>
            <w:numPr>
              <w:ilvl w:val="3"/>
              <w:numId w:val="197"/>
            </w:numPr>
            <w:spacing w:afterLines="50" w:after="156"/>
            <w:ind w:left="1680" w:firstLineChars="0" w:hanging="420"/>
          </w:pPr>
        </w:pPrChange>
      </w:pPr>
      <w:r w:rsidRPr="00A23FA3">
        <w:rPr>
          <w:rFonts w:ascii="等线" w:eastAsia="等线" w:hAnsi="等线"/>
          <w:szCs w:val="21"/>
          <w:rPrChange w:id="5421" w:author="raye" w:date="2018-07-20T12:22:00Z">
            <w:rPr/>
          </w:rPrChange>
        </w:rPr>
        <w:t xml:space="preserve">2. </w:t>
      </w:r>
      <w:r w:rsidR="00DB1B5F" w:rsidRPr="00A23FA3">
        <w:rPr>
          <w:rFonts w:ascii="等线" w:eastAsia="等线" w:hAnsi="等线" w:hint="eastAsia"/>
          <w:szCs w:val="21"/>
        </w:rPr>
        <w:t>如果有发票的话，</w:t>
      </w:r>
      <w:ins w:id="5422" w:author="raye" w:date="2018-07-23T09:50:00Z">
        <w:r w:rsidR="002E5F75" w:rsidRPr="00A23FA3">
          <w:rPr>
            <w:rFonts w:ascii="等线" w:eastAsia="等线" w:hAnsi="等线" w:hint="eastAsia"/>
            <w:szCs w:val="21"/>
          </w:rPr>
          <w:t>会有下面2种情况的回答</w:t>
        </w:r>
      </w:ins>
    </w:p>
    <w:p w14:paraId="4F424074" w14:textId="0E34A4AE" w:rsidR="004E5403" w:rsidRPr="00A23FA3" w:rsidRDefault="00DB1B5F">
      <w:pPr>
        <w:rPr>
          <w:rFonts w:ascii="等线" w:eastAsia="等线" w:hAnsi="等线"/>
          <w:szCs w:val="21"/>
          <w:rPrChange w:id="5423" w:author="raye" w:date="2018-07-20T12:22:00Z">
            <w:rPr>
              <w:rFonts w:ascii="等线" w:eastAsia="等线" w:hAnsi="等线" w:cstheme="minorHAnsi"/>
              <w:szCs w:val="21"/>
            </w:rPr>
          </w:rPrChange>
        </w:rPr>
        <w:pPrChange w:id="5424" w:author="raye" w:date="2018-07-20T12:10:00Z">
          <w:pPr>
            <w:pStyle w:val="a0"/>
            <w:numPr>
              <w:ilvl w:val="3"/>
              <w:numId w:val="197"/>
            </w:numPr>
            <w:spacing w:afterLines="50" w:after="156"/>
            <w:ind w:left="1680" w:firstLineChars="0" w:hanging="420"/>
          </w:pPr>
        </w:pPrChange>
      </w:pPr>
      <w:r w:rsidRPr="00A23FA3">
        <w:rPr>
          <w:rFonts w:ascii="等线" w:eastAsia="等线" w:hAnsi="等线" w:hint="eastAsia"/>
          <w:szCs w:val="21"/>
        </w:rPr>
        <w:t>在</w:t>
      </w:r>
      <w:r w:rsidRPr="00A23FA3">
        <w:rPr>
          <w:rFonts w:ascii="等线" w:eastAsia="等线" w:hAnsi="等线"/>
          <w:szCs w:val="21"/>
        </w:rPr>
        <w:t>INVOICE</w:t>
      </w:r>
      <w:r w:rsidRPr="00A23FA3">
        <w:rPr>
          <w:rFonts w:ascii="等线" w:eastAsia="等线" w:hAnsi="等线" w:hint="eastAsia"/>
          <w:szCs w:val="21"/>
        </w:rPr>
        <w:t>商品描述下面有一个</w:t>
      </w:r>
      <w:r w:rsidRPr="00A23FA3">
        <w:rPr>
          <w:rFonts w:ascii="等线" w:eastAsia="等线" w:hAnsi="等线"/>
          <w:szCs w:val="21"/>
        </w:rPr>
        <w:t>LME</w:t>
      </w:r>
      <w:r w:rsidRPr="00A23FA3">
        <w:rPr>
          <w:rFonts w:ascii="等线" w:eastAsia="等线" w:hAnsi="等线" w:hint="eastAsia"/>
          <w:szCs w:val="21"/>
          <w:rPrChange w:id="5425" w:author="raye" w:date="2018-07-20T12:22:00Z">
            <w:rPr>
              <w:rFonts w:ascii="等线" w:eastAsia="等线" w:hAnsi="等线" w:cstheme="minorHAnsi" w:hint="eastAsia"/>
              <w:szCs w:val="21"/>
            </w:rPr>
          </w:rPrChange>
        </w:rPr>
        <w:t>字段，就是这个问题下用的，如果勾选</w:t>
      </w:r>
      <w:r w:rsidRPr="00A23FA3">
        <w:rPr>
          <w:rFonts w:ascii="等线" w:eastAsia="等线" w:hAnsi="等线"/>
          <w:szCs w:val="21"/>
          <w:rPrChange w:id="5426" w:author="raye" w:date="2018-07-20T12:22:00Z">
            <w:rPr>
              <w:rFonts w:ascii="等线" w:eastAsia="等线" w:hAnsi="等线" w:cstheme="minorHAnsi"/>
              <w:szCs w:val="21"/>
            </w:rPr>
          </w:rPrChange>
        </w:rPr>
        <w:t xml:space="preserve"> </w:t>
      </w:r>
      <w:r w:rsidRPr="00A23FA3">
        <w:rPr>
          <w:rFonts w:ascii="等线" w:eastAsia="等线" w:hAnsi="等线" w:hint="eastAsia"/>
          <w:szCs w:val="21"/>
          <w:rPrChange w:id="5427" w:author="raye" w:date="2018-07-20T12:22:00Z">
            <w:rPr>
              <w:rFonts w:ascii="等线" w:eastAsia="等线" w:hAnsi="等线" w:cstheme="minorHAnsi" w:hint="eastAsia"/>
              <w:szCs w:val="21"/>
            </w:rPr>
          </w:rPrChange>
        </w:rPr>
        <w:t>了，会去搜索伦敦金属交易所，</w:t>
      </w:r>
      <w:r w:rsidR="00520DF8" w:rsidRPr="00A23FA3">
        <w:rPr>
          <w:rFonts w:ascii="等线" w:eastAsia="等线" w:hAnsi="等线" w:hint="eastAsia"/>
          <w:szCs w:val="21"/>
        </w:rPr>
        <w:t>如果勾选了</w:t>
      </w:r>
      <w:r w:rsidR="00520DF8" w:rsidRPr="00A23FA3">
        <w:rPr>
          <w:rFonts w:ascii="Calibri" w:hAnsi="Calibri" w:cstheme="minorHAnsi" w:hint="eastAsia"/>
          <w:szCs w:val="21"/>
        </w:rPr>
        <w:t>commodity</w:t>
      </w:r>
      <w:r w:rsidR="00520DF8" w:rsidRPr="00A23FA3">
        <w:rPr>
          <w:rFonts w:ascii="Calibri" w:hAnsi="Calibri" w:cstheme="minorHAnsi" w:hint="eastAsia"/>
          <w:szCs w:val="21"/>
        </w:rPr>
        <w:t>，则去</w:t>
      </w:r>
      <w:r w:rsidR="00520DF8" w:rsidRPr="00A23FA3">
        <w:rPr>
          <w:rFonts w:ascii="Calibri" w:hAnsi="Calibri" w:cstheme="minorHAnsi" w:hint="eastAsia"/>
          <w:szCs w:val="21"/>
        </w:rPr>
        <w:t>Bloomberg</w:t>
      </w:r>
      <w:r w:rsidR="00520DF8" w:rsidRPr="00A23FA3">
        <w:rPr>
          <w:rFonts w:ascii="Calibri" w:hAnsi="Calibri" w:cstheme="minorHAnsi" w:hint="eastAsia"/>
          <w:szCs w:val="21"/>
        </w:rPr>
        <w:t>查询，</w:t>
      </w:r>
      <w:r w:rsidRPr="00A23FA3">
        <w:rPr>
          <w:rFonts w:ascii="等线" w:eastAsia="等线" w:hAnsi="等线" w:hint="eastAsia"/>
          <w:szCs w:val="21"/>
          <w:rPrChange w:id="5428" w:author="raye" w:date="2018-07-20T12:22:00Z">
            <w:rPr>
              <w:rFonts w:ascii="等线" w:eastAsia="等线" w:hAnsi="等线" w:cstheme="minorHAnsi" w:hint="eastAsia"/>
              <w:szCs w:val="21"/>
            </w:rPr>
          </w:rPrChange>
        </w:rPr>
        <w:t>否则搜索阿里巴巴</w:t>
      </w:r>
    </w:p>
    <w:p w14:paraId="252E9046" w14:textId="109B0B48" w:rsidR="002E5F75" w:rsidRPr="00A23FA3" w:rsidRDefault="002E5F75">
      <w:pPr>
        <w:rPr>
          <w:ins w:id="5429" w:author="raye" w:date="2018-07-23T09:50:00Z"/>
          <w:rFonts w:ascii="等线" w:eastAsia="等线" w:hAnsi="等线"/>
          <w:szCs w:val="21"/>
          <w:rPrChange w:id="5430" w:author="raye" w:date="2018-07-23T09:50:00Z">
            <w:rPr>
              <w:ins w:id="5431" w:author="raye" w:date="2018-07-23T09:50:00Z"/>
            </w:rPr>
          </w:rPrChange>
        </w:rPr>
        <w:pPrChange w:id="5432" w:author="raye" w:date="2018-07-23T09:50:00Z">
          <w:pPr>
            <w:pStyle w:val="a0"/>
            <w:numPr>
              <w:ilvl w:val="3"/>
              <w:numId w:val="197"/>
            </w:numPr>
            <w:spacing w:afterLines="50" w:after="156"/>
            <w:ind w:left="1680" w:firstLineChars="0" w:hanging="420"/>
          </w:pPr>
        </w:pPrChange>
      </w:pPr>
      <w:ins w:id="5433" w:author="raye" w:date="2018-07-23T09:50:00Z">
        <w:r w:rsidRPr="00A23FA3">
          <w:rPr>
            <w:rFonts w:ascii="等线" w:eastAsia="等线" w:hAnsi="等线"/>
            <w:szCs w:val="21"/>
          </w:rPr>
          <w:t>1</w:t>
        </w:r>
      </w:ins>
      <w:ins w:id="5434" w:author="raye" w:date="2018-07-23T09:51:00Z">
        <w:r w:rsidRPr="00A23FA3">
          <w:rPr>
            <w:rFonts w:ascii="等线" w:eastAsia="等线" w:hAnsi="等线" w:hint="eastAsia"/>
            <w:szCs w:val="21"/>
          </w:rPr>
          <w:t>）</w:t>
        </w:r>
      </w:ins>
      <w:del w:id="5435" w:author="raye" w:date="2018-07-23T09:50:00Z">
        <w:r w:rsidR="00477544" w:rsidRPr="00A23FA3" w:rsidDel="002E5F75">
          <w:rPr>
            <w:rFonts w:ascii="等线" w:eastAsia="等线" w:hAnsi="等线"/>
            <w:szCs w:val="21"/>
            <w:rPrChange w:id="5436" w:author="raye" w:date="2018-07-23T09:50:00Z">
              <w:rPr/>
            </w:rPrChange>
          </w:rPr>
          <w:delText>1</w:delText>
        </w:r>
        <w:r w:rsidR="00477544" w:rsidRPr="00A23FA3" w:rsidDel="002E5F75">
          <w:rPr>
            <w:rFonts w:ascii="等线" w:eastAsia="等线" w:hAnsi="等线" w:hint="eastAsia"/>
            <w:szCs w:val="21"/>
            <w:rPrChange w:id="5437" w:author="raye" w:date="2018-07-23T09:50:00Z">
              <w:rPr>
                <w:rFonts w:hint="eastAsia"/>
              </w:rPr>
            </w:rPrChange>
          </w:rPr>
          <w:delText>）</w:delText>
        </w:r>
        <w:r w:rsidR="00477544" w:rsidRPr="00A23FA3" w:rsidDel="002E5F75">
          <w:rPr>
            <w:rFonts w:ascii="等线" w:eastAsia="等线" w:hAnsi="等线"/>
            <w:szCs w:val="21"/>
            <w:rPrChange w:id="5438" w:author="raye" w:date="2018-07-23T09:50:00Z">
              <w:rPr/>
            </w:rPrChange>
          </w:rPr>
          <w:delText xml:space="preserve"> </w:delText>
        </w:r>
      </w:del>
      <w:ins w:id="5439" w:author="raye" w:date="2018-07-23T09:50:00Z">
        <w:r w:rsidRPr="00A23FA3">
          <w:rPr>
            <w:rFonts w:ascii="等线" w:eastAsia="等线" w:hAnsi="等线" w:hint="eastAsia"/>
            <w:szCs w:val="21"/>
            <w:rPrChange w:id="5440" w:author="raye" w:date="2018-07-23T09:50:00Z">
              <w:rPr>
                <w:rFonts w:hint="eastAsia"/>
              </w:rPr>
            </w:rPrChange>
          </w:rPr>
          <w:t>回答是，</w:t>
        </w:r>
      </w:ins>
    </w:p>
    <w:p w14:paraId="4D9D68DF" w14:textId="358C3B77" w:rsidR="00BC2A2A" w:rsidRDefault="002E5F75">
      <w:pPr>
        <w:rPr>
          <w:rFonts w:ascii="等线" w:eastAsia="等线" w:hAnsi="等线"/>
          <w:szCs w:val="21"/>
        </w:rPr>
        <w:pPrChange w:id="5441" w:author="raye" w:date="2018-07-23T09:51:00Z">
          <w:pPr>
            <w:pStyle w:val="a0"/>
            <w:numPr>
              <w:ilvl w:val="3"/>
              <w:numId w:val="197"/>
            </w:numPr>
            <w:spacing w:afterLines="50" w:after="156"/>
            <w:ind w:left="1680" w:firstLineChars="0" w:hanging="420"/>
          </w:pPr>
        </w:pPrChange>
      </w:pPr>
      <w:ins w:id="5442" w:author="raye" w:date="2018-07-23T09:51:00Z">
        <w:r w:rsidRPr="00A23FA3">
          <w:rPr>
            <w:rFonts w:ascii="等线" w:eastAsia="等线" w:hAnsi="等线" w:hint="eastAsia"/>
            <w:szCs w:val="21"/>
          </w:rPr>
          <w:t>A</w:t>
        </w:r>
        <w:r w:rsidRPr="00A23FA3">
          <w:rPr>
            <w:rFonts w:ascii="等线" w:eastAsia="等线" w:hAnsi="等线"/>
            <w:szCs w:val="21"/>
          </w:rPr>
          <w:t xml:space="preserve">. </w:t>
        </w:r>
      </w:ins>
      <w:r w:rsidR="00BC2A2A" w:rsidRPr="00A23FA3">
        <w:rPr>
          <w:rFonts w:ascii="等线" w:eastAsia="等线" w:hAnsi="等线" w:hint="eastAsia"/>
          <w:szCs w:val="21"/>
        </w:rPr>
        <w:t>从以上平台获取商品链接，如果有</w:t>
      </w:r>
      <w:r w:rsidR="00BC2A2A" w:rsidRPr="00A23FA3">
        <w:rPr>
          <w:rFonts w:ascii="等线" w:eastAsia="等线" w:hAnsi="等线"/>
          <w:szCs w:val="21"/>
        </w:rPr>
        <w:t>3条证据能够证明价格是合理的话，就勾Y</w:t>
      </w:r>
      <w:r w:rsidR="00BC2A2A" w:rsidRPr="00A23FA3">
        <w:rPr>
          <w:rFonts w:ascii="等线" w:eastAsia="等线" w:hAnsi="等线"/>
          <w:szCs w:val="21"/>
          <w:rPrChange w:id="5443" w:author="raye" w:date="2018-07-23T09:51:00Z">
            <w:rPr>
              <w:rFonts w:ascii="等线" w:eastAsia="等线" w:hAnsi="等线" w:cstheme="minorHAnsi"/>
              <w:szCs w:val="21"/>
            </w:rPr>
          </w:rPrChange>
        </w:rPr>
        <w:t>。如果总共只有1条证据，而这条证据能证明是合理的话，亦勾Y</w:t>
      </w:r>
    </w:p>
    <w:p w14:paraId="5FD20CAF" w14:textId="05ABC35B" w:rsidR="00254B67" w:rsidRPr="00686C78" w:rsidRDefault="00254B67" w:rsidP="00254B67">
      <w:pPr>
        <w:rPr>
          <w:rFonts w:ascii="等线" w:eastAsia="等线" w:hAnsi="等线"/>
          <w:color w:val="FF0000"/>
          <w:szCs w:val="21"/>
          <w:rPrChange w:id="5444" w:author="raye" w:date="2018-07-23T09:51:00Z">
            <w:rPr>
              <w:rFonts w:ascii="等线" w:eastAsia="等线" w:hAnsi="等线" w:cstheme="minorHAnsi"/>
              <w:szCs w:val="21"/>
            </w:rPr>
          </w:rPrChange>
        </w:rPr>
      </w:pPr>
      <w:r w:rsidRPr="00686C78">
        <w:rPr>
          <w:rFonts w:ascii="等线" w:eastAsia="等线" w:hAnsi="等线" w:hint="eastAsia"/>
          <w:color w:val="FF0000"/>
          <w:szCs w:val="21"/>
        </w:rPr>
        <w:t>如果3条证据在范围内，3条证据在范围外，亦勾Y</w:t>
      </w:r>
    </w:p>
    <w:p w14:paraId="340C646A" w14:textId="219A8C1E" w:rsidR="00BC2A2A" w:rsidRPr="00A23FA3" w:rsidRDefault="002E5F75">
      <w:pPr>
        <w:rPr>
          <w:rFonts w:ascii="等线" w:eastAsia="等线" w:hAnsi="等线"/>
          <w:szCs w:val="21"/>
        </w:rPr>
        <w:pPrChange w:id="5445" w:author="raye" w:date="2018-07-23T09:51:00Z">
          <w:pPr>
            <w:pStyle w:val="a0"/>
            <w:numPr>
              <w:ilvl w:val="3"/>
              <w:numId w:val="197"/>
            </w:numPr>
            <w:spacing w:afterLines="50" w:after="156"/>
            <w:ind w:left="1680" w:firstLineChars="0" w:hanging="420"/>
          </w:pPr>
        </w:pPrChange>
      </w:pPr>
      <w:ins w:id="5446" w:author="raye" w:date="2018-07-23T09:51:00Z">
        <w:r w:rsidRPr="00A23FA3">
          <w:rPr>
            <w:rFonts w:ascii="等线" w:eastAsia="等线" w:hAnsi="等线"/>
            <w:szCs w:val="21"/>
          </w:rPr>
          <w:t xml:space="preserve">B. </w:t>
        </w:r>
      </w:ins>
      <w:del w:id="5447" w:author="raye" w:date="2018-07-23T09:50:00Z">
        <w:r w:rsidR="00477544" w:rsidRPr="00A23FA3" w:rsidDel="002E5F75">
          <w:rPr>
            <w:rFonts w:ascii="等线" w:eastAsia="等线" w:hAnsi="等线"/>
            <w:szCs w:val="21"/>
            <w:rPrChange w:id="5448" w:author="raye" w:date="2018-07-20T12:22:00Z">
              <w:rPr/>
            </w:rPrChange>
          </w:rPr>
          <w:delText>2</w:delText>
        </w:r>
        <w:r w:rsidR="00477544" w:rsidRPr="00A23FA3" w:rsidDel="002E5F75">
          <w:rPr>
            <w:rFonts w:ascii="等线" w:eastAsia="等线" w:hAnsi="等线" w:hint="eastAsia"/>
            <w:szCs w:val="21"/>
            <w:rPrChange w:id="5449" w:author="raye" w:date="2018-07-20T12:22:00Z">
              <w:rPr>
                <w:rFonts w:hint="eastAsia"/>
              </w:rPr>
            </w:rPrChange>
          </w:rPr>
          <w:delText>）</w:delText>
        </w:r>
        <w:r w:rsidR="00477544" w:rsidRPr="00A23FA3" w:rsidDel="002E5F75">
          <w:rPr>
            <w:rFonts w:ascii="等线" w:eastAsia="等线" w:hAnsi="等线"/>
            <w:szCs w:val="21"/>
            <w:rPrChange w:id="5450" w:author="raye" w:date="2018-07-20T12:22:00Z">
              <w:rPr/>
            </w:rPrChange>
          </w:rPr>
          <w:delText xml:space="preserve"> </w:delText>
        </w:r>
      </w:del>
      <w:r w:rsidR="00BC2A2A" w:rsidRPr="00A23FA3">
        <w:rPr>
          <w:rFonts w:ascii="等线" w:eastAsia="等线" w:hAnsi="等线" w:hint="eastAsia"/>
          <w:szCs w:val="21"/>
        </w:rPr>
        <w:t>证据价格范围是在</w:t>
      </w:r>
      <w:r w:rsidR="00BC2A2A" w:rsidRPr="00A23FA3">
        <w:rPr>
          <w:rFonts w:ascii="等线" w:eastAsia="等线" w:hAnsi="等线"/>
          <w:szCs w:val="21"/>
        </w:rPr>
        <w:t>80%~120%</w:t>
      </w:r>
      <w:r w:rsidR="00BC2A2A" w:rsidRPr="00A23FA3">
        <w:rPr>
          <w:rFonts w:ascii="等线" w:eastAsia="等线" w:hAnsi="等线" w:hint="eastAsia"/>
          <w:szCs w:val="21"/>
        </w:rPr>
        <w:t>之间，单位需要匹配</w:t>
      </w:r>
    </w:p>
    <w:p w14:paraId="4E15BA74" w14:textId="0B541BE7" w:rsidR="00BC2A2A" w:rsidRPr="00A23FA3" w:rsidRDefault="002E5F75">
      <w:pPr>
        <w:rPr>
          <w:ins w:id="5451" w:author="raye" w:date="2018-07-23T09:51:00Z"/>
          <w:rFonts w:ascii="等线" w:eastAsia="等线" w:hAnsi="等线"/>
          <w:szCs w:val="21"/>
        </w:rPr>
        <w:pPrChange w:id="5452" w:author="raye" w:date="2018-07-23T09:51:00Z">
          <w:pPr>
            <w:pStyle w:val="a0"/>
            <w:numPr>
              <w:ilvl w:val="3"/>
              <w:numId w:val="197"/>
            </w:numPr>
            <w:spacing w:afterLines="50" w:after="156"/>
            <w:ind w:left="1680" w:firstLineChars="0" w:hanging="420"/>
          </w:pPr>
        </w:pPrChange>
      </w:pPr>
      <w:ins w:id="5453" w:author="raye" w:date="2018-07-23T09:51:00Z">
        <w:r w:rsidRPr="00A23FA3">
          <w:rPr>
            <w:rFonts w:ascii="等线" w:eastAsia="等线" w:hAnsi="等线"/>
            <w:szCs w:val="21"/>
          </w:rPr>
          <w:t xml:space="preserve">C. </w:t>
        </w:r>
      </w:ins>
      <w:del w:id="5454" w:author="raye" w:date="2018-07-23T09:51:00Z">
        <w:r w:rsidR="00477544" w:rsidRPr="00A23FA3" w:rsidDel="002E5F75">
          <w:rPr>
            <w:rFonts w:ascii="等线" w:eastAsia="等线" w:hAnsi="等线"/>
            <w:szCs w:val="21"/>
            <w:rPrChange w:id="5455" w:author="raye" w:date="2018-07-20T12:22:00Z">
              <w:rPr/>
            </w:rPrChange>
          </w:rPr>
          <w:delText>3</w:delText>
        </w:r>
        <w:r w:rsidR="00477544" w:rsidRPr="00A23FA3" w:rsidDel="002E5F75">
          <w:rPr>
            <w:rFonts w:ascii="等线" w:eastAsia="等线" w:hAnsi="等线" w:hint="eastAsia"/>
            <w:szCs w:val="21"/>
            <w:rPrChange w:id="5456" w:author="raye" w:date="2018-07-20T12:22:00Z">
              <w:rPr>
                <w:rFonts w:hint="eastAsia"/>
              </w:rPr>
            </w:rPrChange>
          </w:rPr>
          <w:delText>）</w:delText>
        </w:r>
        <w:r w:rsidR="00477544" w:rsidRPr="00A23FA3" w:rsidDel="002E5F75">
          <w:rPr>
            <w:rFonts w:ascii="等线" w:eastAsia="等线" w:hAnsi="等线"/>
            <w:szCs w:val="21"/>
            <w:rPrChange w:id="5457" w:author="raye" w:date="2018-07-20T12:22:00Z">
              <w:rPr/>
            </w:rPrChange>
          </w:rPr>
          <w:delText xml:space="preserve"> </w:delText>
        </w:r>
      </w:del>
      <w:r w:rsidR="00BC2A2A" w:rsidRPr="00A23FA3">
        <w:rPr>
          <w:rFonts w:ascii="等线" w:eastAsia="等线" w:hAnsi="等线" w:hint="eastAsia"/>
          <w:szCs w:val="21"/>
        </w:rPr>
        <w:t>比如一个商品价格是</w:t>
      </w:r>
      <w:r w:rsidR="00BC2A2A" w:rsidRPr="00A23FA3">
        <w:rPr>
          <w:rFonts w:ascii="等线" w:eastAsia="等线" w:hAnsi="等线"/>
          <w:szCs w:val="21"/>
        </w:rPr>
        <w:t>RMB 100</w:t>
      </w:r>
      <w:r w:rsidR="00BC2A2A" w:rsidRPr="00A23FA3">
        <w:rPr>
          <w:rFonts w:ascii="等线" w:eastAsia="等线" w:hAnsi="等线" w:hint="eastAsia"/>
          <w:szCs w:val="21"/>
        </w:rPr>
        <w:t>块钱，然后能找到</w:t>
      </w:r>
      <w:r w:rsidR="00BC2A2A" w:rsidRPr="00A23FA3">
        <w:rPr>
          <w:rFonts w:ascii="等线" w:eastAsia="等线" w:hAnsi="等线"/>
          <w:szCs w:val="21"/>
        </w:rPr>
        <w:t>3</w:t>
      </w:r>
      <w:r w:rsidR="00BC2A2A" w:rsidRPr="00A23FA3">
        <w:rPr>
          <w:rFonts w:ascii="等线" w:eastAsia="等线" w:hAnsi="等线"/>
          <w:szCs w:val="21"/>
          <w:rPrChange w:id="5458" w:author="raye" w:date="2018-07-20T12:22:00Z">
            <w:rPr>
              <w:rFonts w:ascii="等线" w:eastAsia="等线" w:hAnsi="等线" w:cstheme="minorHAnsi"/>
              <w:szCs w:val="21"/>
            </w:rPr>
          </w:rPrChange>
        </w:rPr>
        <w:t>条证据，他们的价格是在RMB 80~120</w:t>
      </w:r>
      <w:r w:rsidR="00BC2A2A" w:rsidRPr="00A23FA3">
        <w:rPr>
          <w:rFonts w:ascii="等线" w:eastAsia="等线" w:hAnsi="等线" w:hint="eastAsia"/>
          <w:szCs w:val="21"/>
          <w:rPrChange w:id="5459" w:author="raye" w:date="2018-07-20T12:22:00Z">
            <w:rPr>
              <w:rFonts w:ascii="等线" w:eastAsia="等线" w:hAnsi="等线" w:cstheme="minorHAnsi" w:hint="eastAsia"/>
              <w:szCs w:val="21"/>
            </w:rPr>
          </w:rPrChange>
        </w:rPr>
        <w:t>（含）之间的话，那么这个商品的价格就是合理的</w:t>
      </w:r>
    </w:p>
    <w:p w14:paraId="34BF14EE" w14:textId="43514A1B" w:rsidR="002E5F75" w:rsidRPr="00A23FA3" w:rsidRDefault="002E5F75">
      <w:pPr>
        <w:rPr>
          <w:rFonts w:ascii="等线" w:eastAsia="等线" w:hAnsi="等线"/>
          <w:szCs w:val="21"/>
          <w:rPrChange w:id="5460" w:author="raye" w:date="2018-07-20T12:22:00Z">
            <w:rPr/>
          </w:rPrChange>
        </w:rPr>
        <w:pPrChange w:id="5461" w:author="raye" w:date="2018-07-23T09:51:00Z">
          <w:pPr>
            <w:pStyle w:val="a0"/>
            <w:numPr>
              <w:ilvl w:val="3"/>
              <w:numId w:val="197"/>
            </w:numPr>
            <w:spacing w:afterLines="50" w:after="156"/>
            <w:ind w:left="1680" w:firstLineChars="0" w:hanging="420"/>
          </w:pPr>
        </w:pPrChange>
      </w:pPr>
      <w:ins w:id="5462" w:author="raye" w:date="2018-07-23T09:52:00Z">
        <w:r w:rsidRPr="00A23FA3">
          <w:rPr>
            <w:rFonts w:ascii="等线" w:eastAsia="等线" w:hAnsi="等线" w:hint="eastAsia"/>
            <w:szCs w:val="21"/>
          </w:rPr>
          <w:t>2</w:t>
        </w:r>
        <w:r w:rsidRPr="00A23FA3">
          <w:rPr>
            <w:rFonts w:ascii="等线" w:eastAsia="等线" w:hAnsi="等线"/>
            <w:szCs w:val="21"/>
          </w:rPr>
          <w:t xml:space="preserve">) </w:t>
        </w:r>
        <w:r w:rsidRPr="00A23FA3">
          <w:rPr>
            <w:rFonts w:ascii="等线" w:eastAsia="等线" w:hAnsi="等线" w:hint="eastAsia"/>
            <w:szCs w:val="21"/>
          </w:rPr>
          <w:t>不回答</w:t>
        </w:r>
      </w:ins>
    </w:p>
    <w:p w14:paraId="463BDD59" w14:textId="791C795C" w:rsidR="00BC2A2A" w:rsidRPr="00A23FA3" w:rsidRDefault="00477544">
      <w:pPr>
        <w:ind w:firstLineChars="200" w:firstLine="420"/>
        <w:rPr>
          <w:ins w:id="5463" w:author="raye" w:date="2018-07-23T09:53:00Z"/>
          <w:rFonts w:ascii="等线" w:eastAsia="等线" w:hAnsi="等线" w:cs="Calibri"/>
          <w:szCs w:val="21"/>
        </w:rPr>
        <w:pPrChange w:id="5464" w:author="raye" w:date="2018-07-20T12:10:00Z">
          <w:pPr>
            <w:pStyle w:val="a0"/>
            <w:numPr>
              <w:ilvl w:val="3"/>
              <w:numId w:val="197"/>
            </w:numPr>
            <w:spacing w:afterLines="50" w:after="156"/>
            <w:ind w:left="1680" w:firstLineChars="0" w:hanging="420"/>
          </w:pPr>
        </w:pPrChange>
      </w:pPr>
      <w:del w:id="5465" w:author="raye" w:date="2018-07-23T09:52:00Z">
        <w:r w:rsidRPr="00A23FA3" w:rsidDel="002E5F75">
          <w:rPr>
            <w:rFonts w:ascii="等线" w:eastAsia="等线" w:hAnsi="等线" w:hint="eastAsia"/>
            <w:szCs w:val="21"/>
            <w:rPrChange w:id="5466" w:author="raye" w:date="2018-07-23T09:52:00Z">
              <w:rPr>
                <w:rFonts w:hint="eastAsia"/>
              </w:rPr>
            </w:rPrChange>
          </w:rPr>
          <w:delText>反之，</w:delText>
        </w:r>
      </w:del>
      <w:r w:rsidRPr="00A23FA3">
        <w:rPr>
          <w:rFonts w:ascii="等线" w:eastAsia="等线" w:hAnsi="等线" w:hint="eastAsia"/>
          <w:szCs w:val="21"/>
          <w:rPrChange w:id="5467" w:author="raye" w:date="2018-07-23T09:52:00Z">
            <w:rPr>
              <w:rFonts w:hint="eastAsia"/>
            </w:rPr>
          </w:rPrChange>
        </w:rPr>
        <w:t>找不到</w:t>
      </w:r>
      <w:r w:rsidRPr="00A23FA3">
        <w:rPr>
          <w:rFonts w:ascii="等线" w:eastAsia="等线" w:hAnsi="等线"/>
          <w:szCs w:val="21"/>
          <w:rPrChange w:id="5468" w:author="raye" w:date="2018-07-23T09:52:00Z">
            <w:rPr/>
          </w:rPrChange>
        </w:rPr>
        <w:t>3</w:t>
      </w:r>
      <w:r w:rsidRPr="00A23FA3">
        <w:rPr>
          <w:rFonts w:ascii="等线" w:eastAsia="等线" w:hAnsi="等线" w:hint="eastAsia"/>
          <w:szCs w:val="21"/>
          <w:rPrChange w:id="5469" w:author="raye" w:date="2018-07-23T09:52:00Z">
            <w:rPr>
              <w:rFonts w:hint="eastAsia"/>
            </w:rPr>
          </w:rPrChange>
        </w:rPr>
        <w:t>条可匹配的价格证据，则</w:t>
      </w:r>
      <w:del w:id="5470" w:author="raye" w:date="2018-07-23T09:52:00Z">
        <w:r w:rsidRPr="00A23FA3" w:rsidDel="002E5F75">
          <w:rPr>
            <w:rFonts w:ascii="等线" w:eastAsia="等线" w:hAnsi="等线" w:hint="eastAsia"/>
            <w:szCs w:val="21"/>
            <w:rPrChange w:id="5471" w:author="raye" w:date="2018-07-23T09:52:00Z">
              <w:rPr>
                <w:rFonts w:hint="eastAsia"/>
              </w:rPr>
            </w:rPrChange>
          </w:rPr>
          <w:delText>回答</w:delText>
        </w:r>
      </w:del>
      <w:ins w:id="5472" w:author="raye" w:date="2018-07-23T09:52:00Z">
        <w:r w:rsidR="002E5F75" w:rsidRPr="00A23FA3">
          <w:rPr>
            <w:rFonts w:ascii="等线" w:eastAsia="等线" w:hAnsi="等线" w:hint="eastAsia"/>
            <w:szCs w:val="21"/>
          </w:rPr>
          <w:t>不回答</w:t>
        </w:r>
      </w:ins>
      <w:del w:id="5473" w:author="raye" w:date="2018-07-23T09:52:00Z">
        <w:r w:rsidRPr="00A23FA3" w:rsidDel="002E5F75">
          <w:rPr>
            <w:rFonts w:ascii="等线" w:eastAsia="等线" w:hAnsi="等线"/>
            <w:szCs w:val="21"/>
            <w:rPrChange w:id="5474" w:author="raye" w:date="2018-07-23T09:52:00Z">
              <w:rPr/>
            </w:rPrChange>
          </w:rPr>
          <w:delText>NO</w:delText>
        </w:r>
      </w:del>
      <w:ins w:id="5475" w:author="raye" w:date="2018-07-23T09:49:00Z">
        <w:r w:rsidR="002E5F75" w:rsidRPr="00A23FA3">
          <w:rPr>
            <w:rFonts w:ascii="等线" w:eastAsia="等线" w:hAnsi="等线" w:cs="Calibri"/>
            <w:szCs w:val="21"/>
            <w:rPrChange w:id="5476" w:author="raye" w:date="2018-07-23T09:52:00Z">
              <w:rPr>
                <w:rFonts w:cs="Calibri"/>
                <w:sz w:val="18"/>
                <w:szCs w:val="18"/>
              </w:rPr>
            </w:rPrChange>
          </w:rPr>
          <w:t xml:space="preserve"> alert: “</w:t>
        </w:r>
      </w:ins>
      <w:r w:rsidR="00E326A2" w:rsidRPr="00A23FA3">
        <w:rPr>
          <w:rFonts w:ascii="Calibri" w:hAnsi="Calibri" w:cstheme="minorHAnsi"/>
          <w:sz w:val="24"/>
          <w:szCs w:val="24"/>
        </w:rPr>
        <w:t>&amp;Goods Description: out of range</w:t>
      </w:r>
      <w:ins w:id="5477" w:author="raye" w:date="2018-07-23T09:49:00Z">
        <w:r w:rsidR="002E5F75" w:rsidRPr="00A23FA3">
          <w:rPr>
            <w:rFonts w:ascii="等线" w:eastAsia="等线" w:hAnsi="等线" w:cs="Calibri"/>
            <w:szCs w:val="21"/>
            <w:rPrChange w:id="5478" w:author="raye" w:date="2018-07-23T09:52:00Z">
              <w:rPr>
                <w:rFonts w:cs="Calibri"/>
                <w:sz w:val="18"/>
                <w:szCs w:val="18"/>
              </w:rPr>
            </w:rPrChange>
          </w:rPr>
          <w:t>”</w:t>
        </w:r>
      </w:ins>
    </w:p>
    <w:p w14:paraId="52A7B32B" w14:textId="0FE64597" w:rsidR="002E5F75" w:rsidRPr="00A23FA3" w:rsidRDefault="002E5F75">
      <w:pPr>
        <w:ind w:firstLineChars="200" w:firstLine="420"/>
        <w:rPr>
          <w:ins w:id="5479" w:author="raye" w:date="2018-07-23T09:53:00Z"/>
          <w:rFonts w:ascii="等线" w:eastAsia="等线" w:hAnsi="等线" w:cs="Calibri"/>
          <w:szCs w:val="21"/>
        </w:rPr>
        <w:pPrChange w:id="5480" w:author="raye" w:date="2018-07-20T12:10:00Z">
          <w:pPr>
            <w:pStyle w:val="a0"/>
            <w:numPr>
              <w:ilvl w:val="3"/>
              <w:numId w:val="197"/>
            </w:numPr>
            <w:spacing w:afterLines="50" w:after="156"/>
            <w:ind w:left="1680" w:firstLineChars="0" w:hanging="420"/>
          </w:pPr>
        </w:pPrChange>
      </w:pPr>
      <w:ins w:id="5481" w:author="raye" w:date="2018-07-23T09:53:00Z">
        <w:r w:rsidRPr="00A23FA3">
          <w:rPr>
            <w:rFonts w:ascii="等线" w:eastAsia="等线" w:hAnsi="等线" w:cs="Calibri"/>
            <w:szCs w:val="21"/>
          </w:rPr>
          <w:t>API</w:t>
        </w:r>
        <w:r w:rsidRPr="00A23FA3">
          <w:rPr>
            <w:rFonts w:ascii="等线" w:eastAsia="等线" w:hAnsi="等线" w:cs="Calibri" w:hint="eastAsia"/>
            <w:szCs w:val="21"/>
            <w:rPrChange w:id="5482" w:author="raye" w:date="2018-07-23T09:53:00Z">
              <w:rPr>
                <w:rFonts w:cs="Calibri" w:hint="eastAsia"/>
                <w:sz w:val="18"/>
                <w:szCs w:val="18"/>
              </w:rPr>
            </w:rPrChange>
          </w:rPr>
          <w:t>将阿里巴巴</w:t>
        </w:r>
        <w:r w:rsidRPr="00A23FA3">
          <w:rPr>
            <w:rFonts w:ascii="等线" w:eastAsia="等线" w:hAnsi="等线" w:cs="Calibri"/>
            <w:szCs w:val="21"/>
            <w:rPrChange w:id="5483" w:author="raye" w:date="2018-07-23T09:53:00Z">
              <w:rPr>
                <w:rFonts w:cs="Calibri"/>
                <w:sz w:val="18"/>
                <w:szCs w:val="18"/>
              </w:rPr>
            </w:rPrChange>
          </w:rPr>
          <w:t>/</w:t>
        </w:r>
        <w:r w:rsidRPr="00A23FA3">
          <w:rPr>
            <w:rFonts w:ascii="等线" w:eastAsia="等线" w:hAnsi="等线" w:cs="Calibri" w:hint="eastAsia"/>
            <w:szCs w:val="21"/>
            <w:rPrChange w:id="5484" w:author="raye" w:date="2018-07-23T09:53:00Z">
              <w:rPr>
                <w:rFonts w:cs="Calibri" w:hint="eastAsia"/>
                <w:sz w:val="18"/>
                <w:szCs w:val="18"/>
              </w:rPr>
            </w:rPrChange>
          </w:rPr>
          <w:t>伦敦金属交易所的排名前</w:t>
        </w:r>
        <w:r w:rsidRPr="00A23FA3">
          <w:rPr>
            <w:rFonts w:ascii="等线" w:eastAsia="等线" w:hAnsi="等线" w:cs="Calibri"/>
            <w:szCs w:val="21"/>
            <w:rPrChange w:id="5485" w:author="raye" w:date="2018-07-23T09:53:00Z">
              <w:rPr>
                <w:rFonts w:cs="Calibri"/>
                <w:sz w:val="18"/>
                <w:szCs w:val="18"/>
              </w:rPr>
            </w:rPrChange>
          </w:rPr>
          <w:t>3</w:t>
        </w:r>
        <w:r w:rsidRPr="00A23FA3">
          <w:rPr>
            <w:rFonts w:ascii="等线" w:eastAsia="等线" w:hAnsi="等线" w:cs="Calibri" w:hint="eastAsia"/>
            <w:szCs w:val="21"/>
            <w:rPrChange w:id="5486" w:author="raye" w:date="2018-07-23T09:53:00Z">
              <w:rPr>
                <w:rFonts w:cs="Calibri" w:hint="eastAsia"/>
                <w:sz w:val="18"/>
                <w:szCs w:val="18"/>
              </w:rPr>
            </w:rPrChange>
          </w:rPr>
          <w:t>位且有最小的范围的结果作为证明返回</w:t>
        </w:r>
      </w:ins>
    </w:p>
    <w:p w14:paraId="20D7C2A8" w14:textId="41C1D375" w:rsidR="00062CDA" w:rsidRPr="00A23FA3" w:rsidDel="00062CDA" w:rsidRDefault="00062CDA">
      <w:pPr>
        <w:ind w:firstLineChars="200" w:firstLine="420"/>
        <w:rPr>
          <w:del w:id="5487" w:author="raye" w:date="2018-07-23T09:54:00Z"/>
          <w:rFonts w:ascii="等线" w:eastAsia="等线" w:hAnsi="等线" w:cs="Calibri"/>
          <w:szCs w:val="21"/>
          <w:rPrChange w:id="5488" w:author="raye" w:date="2018-07-23T09:54:00Z">
            <w:rPr>
              <w:del w:id="5489" w:author="raye" w:date="2018-07-23T09:54:00Z"/>
            </w:rPr>
          </w:rPrChange>
        </w:rPr>
        <w:pPrChange w:id="5490" w:author="raye" w:date="2018-07-20T12:10:00Z">
          <w:pPr>
            <w:pStyle w:val="a0"/>
            <w:numPr>
              <w:ilvl w:val="3"/>
              <w:numId w:val="197"/>
            </w:numPr>
            <w:spacing w:afterLines="50" w:after="156"/>
            <w:ind w:left="1680" w:firstLineChars="0" w:hanging="420"/>
          </w:pPr>
        </w:pPrChange>
      </w:pPr>
      <w:ins w:id="5491" w:author="raye" w:date="2018-07-23T09:54:00Z">
        <w:r w:rsidRPr="00A23FA3">
          <w:rPr>
            <w:rFonts w:ascii="等线" w:eastAsia="等线" w:hAnsi="等线" w:cs="Calibri" w:hint="eastAsia"/>
            <w:szCs w:val="21"/>
          </w:rPr>
          <w:t xml:space="preserve">3） 其它情况 ，不回答，显示 </w:t>
        </w:r>
      </w:ins>
    </w:p>
    <w:p w14:paraId="021A63EB" w14:textId="56C4F8E5" w:rsidR="00525C3B" w:rsidRPr="00A23FA3" w:rsidRDefault="00062CDA">
      <w:pPr>
        <w:rPr>
          <w:rFonts w:ascii="等线" w:eastAsia="等线" w:hAnsi="等线" w:cs="Calibri"/>
          <w:szCs w:val="21"/>
        </w:rPr>
        <w:pPrChange w:id="5492" w:author="raye" w:date="2018-07-20T12:18:00Z">
          <w:pPr>
            <w:pStyle w:val="a0"/>
            <w:numPr>
              <w:ilvl w:val="3"/>
              <w:numId w:val="197"/>
            </w:numPr>
            <w:spacing w:afterLines="50" w:after="156"/>
            <w:ind w:left="1680" w:firstLineChars="0" w:hanging="420"/>
          </w:pPr>
        </w:pPrChange>
      </w:pPr>
      <w:ins w:id="5493" w:author="raye" w:date="2018-07-23T09:54:00Z">
        <w:r w:rsidRPr="00A23FA3">
          <w:rPr>
            <w:rFonts w:ascii="等线" w:eastAsia="等线" w:hAnsi="等线" w:cs="Calibri"/>
            <w:szCs w:val="21"/>
          </w:rPr>
          <w:t>A</w:t>
        </w:r>
        <w:r w:rsidRPr="00A23FA3">
          <w:rPr>
            <w:rFonts w:ascii="等线" w:eastAsia="等线" w:hAnsi="等线" w:cs="Calibri"/>
            <w:szCs w:val="21"/>
            <w:rPrChange w:id="5494" w:author="raye" w:date="2018-07-23T09:54:00Z">
              <w:rPr>
                <w:rFonts w:cs="Calibri"/>
                <w:sz w:val="18"/>
                <w:szCs w:val="18"/>
              </w:rPr>
            </w:rPrChange>
          </w:rPr>
          <w:t xml:space="preserve">lert:” </w:t>
        </w:r>
      </w:ins>
      <w:r w:rsidR="00E326A2" w:rsidRPr="00A23FA3">
        <w:rPr>
          <w:rFonts w:ascii="Calibri" w:hAnsi="Calibri" w:cstheme="minorHAnsi"/>
          <w:sz w:val="24"/>
          <w:szCs w:val="24"/>
        </w:rPr>
        <w:t>&amp;Goods Description: Not found</w:t>
      </w:r>
      <w:ins w:id="5495" w:author="raye" w:date="2018-07-23T09:54:00Z">
        <w:r w:rsidRPr="00A23FA3">
          <w:rPr>
            <w:rFonts w:ascii="等线" w:eastAsia="等线" w:hAnsi="等线" w:cs="Calibri"/>
            <w:szCs w:val="21"/>
            <w:rPrChange w:id="5496" w:author="raye" w:date="2018-07-23T09:54:00Z">
              <w:rPr>
                <w:rFonts w:cs="Calibri"/>
                <w:sz w:val="18"/>
                <w:szCs w:val="18"/>
              </w:rPr>
            </w:rPrChange>
          </w:rPr>
          <w:t>”</w:t>
        </w:r>
      </w:ins>
    </w:p>
    <w:p w14:paraId="5D8D5649" w14:textId="6EBEE3B9" w:rsidR="009976E5" w:rsidRPr="00A23FA3" w:rsidRDefault="009976E5" w:rsidP="009976E5">
      <w:pPr>
        <w:rPr>
          <w:ins w:id="5497" w:author="raye" w:date="2018-07-23T09:55:00Z"/>
          <w:rFonts w:ascii="等线" w:eastAsia="等线" w:hAnsi="等线" w:cs="Calibri"/>
          <w:szCs w:val="21"/>
        </w:rPr>
      </w:pPr>
      <w:r w:rsidRPr="00A23FA3">
        <w:rPr>
          <w:rFonts w:ascii="等线" w:eastAsia="等线" w:hAnsi="等线" w:cs="Calibri"/>
          <w:szCs w:val="21"/>
        </w:rPr>
        <w:t>Alert</w:t>
      </w:r>
      <w:r w:rsidRPr="00A23FA3">
        <w:rPr>
          <w:rFonts w:ascii="等线" w:eastAsia="等线" w:hAnsi="等线" w:cs="Calibri" w:hint="eastAsia"/>
          <w:szCs w:val="21"/>
        </w:rPr>
        <w:t>放在阿里巴巴项下</w:t>
      </w:r>
    </w:p>
    <w:p w14:paraId="5E860592" w14:textId="7CF90229" w:rsidR="00E97146" w:rsidRPr="00A23FA3" w:rsidDel="00062CDA" w:rsidRDefault="00EA3C20">
      <w:pPr>
        <w:rPr>
          <w:del w:id="5498" w:author="raye" w:date="2018-07-23T09:54:00Z"/>
          <w:rFonts w:ascii="等线" w:eastAsia="等线" w:hAnsi="等线" w:cs="Calibri"/>
          <w:szCs w:val="21"/>
          <w:rPrChange w:id="5499" w:author="raye" w:date="2018-07-23T09:54:00Z">
            <w:rPr>
              <w:del w:id="5500" w:author="raye" w:date="2018-07-23T09:54:00Z"/>
              <w:rFonts w:cs="Calibri"/>
              <w:sz w:val="18"/>
              <w:szCs w:val="18"/>
            </w:rPr>
          </w:rPrChange>
        </w:rPr>
        <w:pPrChange w:id="5501" w:author="raye" w:date="2018-07-20T12:18:00Z">
          <w:pPr>
            <w:pStyle w:val="a0"/>
            <w:numPr>
              <w:ilvl w:val="3"/>
              <w:numId w:val="197"/>
            </w:numPr>
            <w:spacing w:afterLines="50" w:after="156"/>
            <w:ind w:left="1680" w:firstLineChars="0" w:hanging="420"/>
          </w:pPr>
        </w:pPrChange>
      </w:pPr>
      <w:r w:rsidRPr="00A23FA3">
        <w:rPr>
          <w:rFonts w:ascii="等线" w:eastAsia="等线" w:hAnsi="等线"/>
          <w:szCs w:val="21"/>
        </w:rPr>
        <w:t xml:space="preserve">3. </w:t>
      </w:r>
      <w:r w:rsidRPr="00A23FA3">
        <w:rPr>
          <w:rFonts w:ascii="等线" w:eastAsia="等线" w:hAnsi="等线" w:hint="eastAsia"/>
          <w:szCs w:val="21"/>
        </w:rPr>
        <w:t>如果发票</w:t>
      </w:r>
      <w:r w:rsidR="00751369" w:rsidRPr="00A23FA3">
        <w:rPr>
          <w:rFonts w:ascii="等线" w:eastAsia="等线" w:hAnsi="等线"/>
          <w:szCs w:val="21"/>
        </w:rPr>
        <w:t>INVOICE</w:t>
      </w:r>
      <w:r w:rsidR="00B562A6" w:rsidRPr="00A23FA3">
        <w:rPr>
          <w:rFonts w:ascii="等线" w:eastAsia="等线" w:hAnsi="等线" w:hint="eastAsia"/>
          <w:szCs w:val="21"/>
        </w:rPr>
        <w:t>中没有某些产品的</w:t>
      </w:r>
      <w:r w:rsidRPr="00A23FA3">
        <w:rPr>
          <w:rFonts w:ascii="等线" w:eastAsia="等线" w:hAnsi="等线" w:hint="eastAsia"/>
          <w:szCs w:val="21"/>
        </w:rPr>
        <w:t>单价，c</w:t>
      </w:r>
      <w:r w:rsidRPr="00A23FA3">
        <w:rPr>
          <w:rFonts w:ascii="等线" w:eastAsia="等线" w:hAnsi="等线"/>
          <w:szCs w:val="21"/>
        </w:rPr>
        <w:t>omments</w:t>
      </w:r>
      <w:r w:rsidRPr="00A23FA3">
        <w:rPr>
          <w:rFonts w:ascii="等线" w:eastAsia="等线" w:hAnsi="等线" w:hint="eastAsia"/>
          <w:szCs w:val="21"/>
        </w:rPr>
        <w:t>表单中填写“</w:t>
      </w:r>
      <w:r w:rsidR="00E326A2" w:rsidRPr="00A23FA3">
        <w:rPr>
          <w:rFonts w:ascii="等线" w:eastAsia="等线" w:hAnsi="等线"/>
          <w:szCs w:val="21"/>
        </w:rPr>
        <w:t>&amp;Goods description:</w:t>
      </w:r>
      <w:r w:rsidR="00E326A2" w:rsidRPr="00A23FA3">
        <w:rPr>
          <w:rFonts w:ascii="Calibri" w:hAnsi="Calibri" w:cstheme="minorHAnsi"/>
          <w:sz w:val="24"/>
          <w:szCs w:val="24"/>
        </w:rPr>
        <w:t xml:space="preserve"> no unit price found</w:t>
      </w:r>
      <w:r w:rsidR="00E326A2" w:rsidRPr="00A23FA3" w:rsidDel="00062CDA">
        <w:rPr>
          <w:rFonts w:ascii="等线" w:eastAsia="等线" w:hAnsi="等线"/>
          <w:szCs w:val="21"/>
        </w:rPr>
        <w:t xml:space="preserve"> </w:t>
      </w:r>
      <w:r w:rsidR="00E326A2" w:rsidRPr="00A23FA3">
        <w:rPr>
          <w:rFonts w:ascii="等线" w:eastAsia="等线" w:hAnsi="等线"/>
          <w:szCs w:val="21"/>
        </w:rPr>
        <w:t xml:space="preserve"> </w:t>
      </w:r>
      <w:r w:rsidRPr="00A23FA3">
        <w:rPr>
          <w:rFonts w:ascii="等线" w:eastAsia="等线" w:hAnsi="等线"/>
          <w:szCs w:val="21"/>
        </w:rPr>
        <w:t>“</w:t>
      </w:r>
      <w:del w:id="5502" w:author="raye" w:date="2018-07-23T09:54:00Z">
        <w:r w:rsidR="00E97146" w:rsidRPr="00A23FA3" w:rsidDel="00062CDA">
          <w:rPr>
            <w:rFonts w:ascii="等线" w:eastAsia="等线" w:hAnsi="等线"/>
            <w:szCs w:val="21"/>
            <w:rPrChange w:id="5503" w:author="raye" w:date="2018-07-23T09:54:00Z">
              <w:rPr/>
            </w:rPrChange>
          </w:rPr>
          <w:delText xml:space="preserve">3. </w:delText>
        </w:r>
        <w:r w:rsidR="00E97146" w:rsidRPr="00A23FA3" w:rsidDel="00062CDA">
          <w:rPr>
            <w:rFonts w:ascii="等线" w:eastAsia="等线" w:hAnsi="等线" w:hint="eastAsia"/>
            <w:szCs w:val="21"/>
            <w:rPrChange w:id="5504" w:author="raye" w:date="2018-07-23T09:54:00Z">
              <w:rPr>
                <w:rFonts w:hint="eastAsia"/>
              </w:rPr>
            </w:rPrChange>
          </w:rPr>
          <w:delText>如果没有相关答案，则不回答，系统</w:delText>
        </w:r>
        <w:r w:rsidR="00947A99" w:rsidRPr="00A23FA3" w:rsidDel="00062CDA">
          <w:rPr>
            <w:rFonts w:ascii="等线" w:eastAsia="等线" w:hAnsi="等线"/>
            <w:szCs w:val="21"/>
          </w:rPr>
          <w:delText>comments</w:delText>
        </w:r>
        <w:r w:rsidR="00947A99" w:rsidRPr="00A23FA3" w:rsidDel="00062CDA">
          <w:rPr>
            <w:rFonts w:ascii="等线" w:eastAsia="等线" w:hAnsi="等线" w:hint="eastAsia"/>
            <w:szCs w:val="21"/>
          </w:rPr>
          <w:delText>里</w:delText>
        </w:r>
        <w:r w:rsidR="00E97146" w:rsidRPr="00A23FA3" w:rsidDel="00062CDA">
          <w:rPr>
            <w:rFonts w:ascii="等线" w:eastAsia="等线" w:hAnsi="等线" w:hint="eastAsia"/>
            <w:szCs w:val="21"/>
            <w:rPrChange w:id="5505" w:author="raye" w:date="2018-07-23T09:54:00Z">
              <w:rPr>
                <w:rFonts w:hint="eastAsia"/>
              </w:rPr>
            </w:rPrChange>
          </w:rPr>
          <w:delText>显示</w:delText>
        </w:r>
        <w:r w:rsidR="000214A7" w:rsidRPr="00A23FA3" w:rsidDel="00062CDA">
          <w:rPr>
            <w:rFonts w:ascii="等线" w:eastAsia="等线" w:hAnsi="等线"/>
            <w:szCs w:val="21"/>
            <w:rPrChange w:id="5506" w:author="raye" w:date="2018-07-23T09:54:00Z">
              <w:rPr/>
            </w:rPrChange>
          </w:rPr>
          <w:delText>”</w:delText>
        </w:r>
        <w:r w:rsidR="00E97146" w:rsidRPr="00A23FA3" w:rsidDel="00062CDA">
          <w:rPr>
            <w:rFonts w:ascii="等线" w:eastAsia="等线" w:hAnsi="等线" w:cs="Calibri"/>
            <w:szCs w:val="21"/>
            <w:rPrChange w:id="5507" w:author="raye" w:date="2018-07-23T09:54:00Z">
              <w:rPr>
                <w:rFonts w:cs="Calibri"/>
                <w:sz w:val="18"/>
                <w:szCs w:val="18"/>
              </w:rPr>
            </w:rPrChange>
          </w:rPr>
          <w:delText>unable to find result”</w:delText>
        </w:r>
      </w:del>
    </w:p>
    <w:p w14:paraId="180B6A65" w14:textId="77777777" w:rsidR="000214A7" w:rsidRPr="00A23FA3" w:rsidRDefault="000214A7">
      <w:pPr>
        <w:rPr>
          <w:rFonts w:ascii="等线" w:eastAsia="等线" w:hAnsi="等线"/>
          <w:szCs w:val="21"/>
          <w:rPrChange w:id="5508" w:author="raye" w:date="2018-07-20T12:22:00Z">
            <w:rPr/>
          </w:rPrChange>
        </w:rPr>
        <w:pPrChange w:id="5509" w:author="raye" w:date="2018-07-20T12:18:00Z">
          <w:pPr>
            <w:pStyle w:val="a0"/>
            <w:numPr>
              <w:ilvl w:val="3"/>
              <w:numId w:val="197"/>
            </w:numPr>
            <w:spacing w:afterLines="50" w:after="156"/>
            <w:ind w:left="1680" w:firstLineChars="0" w:hanging="420"/>
          </w:pPr>
        </w:pPrChange>
      </w:pPr>
    </w:p>
    <w:p w14:paraId="13014AA1" w14:textId="11249C2B" w:rsidR="00477544" w:rsidRPr="00A23FA3" w:rsidRDefault="00477544">
      <w:pPr>
        <w:pStyle w:val="a0"/>
        <w:numPr>
          <w:ilvl w:val="0"/>
          <w:numId w:val="223"/>
        </w:numPr>
        <w:spacing w:afterLines="50" w:after="156"/>
        <w:ind w:firstLineChars="0"/>
        <w:rPr>
          <w:rFonts w:ascii="等线" w:eastAsia="等线" w:hAnsi="等线" w:cstheme="minorHAnsi"/>
          <w:szCs w:val="21"/>
        </w:rPr>
        <w:pPrChange w:id="5510" w:author="raye" w:date="2018-07-20T12:11:00Z">
          <w:pPr>
            <w:pStyle w:val="a0"/>
            <w:numPr>
              <w:ilvl w:val="3"/>
              <w:numId w:val="197"/>
            </w:numPr>
            <w:spacing w:afterLines="50" w:after="156"/>
            <w:ind w:left="1680" w:firstLineChars="0" w:hanging="420"/>
          </w:pPr>
        </w:pPrChange>
      </w:pPr>
      <w:r w:rsidRPr="00A23FA3">
        <w:rPr>
          <w:rFonts w:ascii="等线" w:eastAsia="等线" w:hAnsi="等线" w:cstheme="minorHAnsi" w:hint="eastAsia"/>
          <w:szCs w:val="21"/>
        </w:rPr>
        <w:t>证据</w:t>
      </w:r>
    </w:p>
    <w:p w14:paraId="4487D957" w14:textId="40D9CA77" w:rsidR="00477544" w:rsidRPr="00A23FA3" w:rsidRDefault="00477544">
      <w:pPr>
        <w:rPr>
          <w:rFonts w:ascii="等线" w:eastAsia="等线" w:hAnsi="等线"/>
          <w:szCs w:val="21"/>
        </w:rPr>
        <w:pPrChange w:id="5511" w:author="raye" w:date="2018-07-20T12:15:00Z">
          <w:pPr>
            <w:pStyle w:val="a0"/>
            <w:numPr>
              <w:ilvl w:val="3"/>
              <w:numId w:val="197"/>
            </w:numPr>
            <w:spacing w:afterLines="50" w:after="156"/>
            <w:ind w:left="1680" w:firstLineChars="0" w:hanging="420"/>
          </w:pPr>
        </w:pPrChange>
      </w:pPr>
      <w:r w:rsidRPr="00A23FA3">
        <w:rPr>
          <w:rFonts w:ascii="等线" w:eastAsia="等线" w:hAnsi="等线"/>
          <w:szCs w:val="21"/>
          <w:rPrChange w:id="5512" w:author="raye" w:date="2018-07-20T12:22:00Z">
            <w:rPr/>
          </w:rPrChange>
        </w:rPr>
        <w:t xml:space="preserve">1.  </w:t>
      </w:r>
      <w:r w:rsidRPr="00A23FA3">
        <w:rPr>
          <w:rFonts w:ascii="等线" w:eastAsia="等线" w:hAnsi="等线" w:hint="eastAsia"/>
          <w:szCs w:val="21"/>
          <w:rPrChange w:id="5513" w:author="raye" w:date="2018-07-20T12:22:00Z">
            <w:rPr>
              <w:rFonts w:hint="eastAsia"/>
            </w:rPr>
          </w:rPrChange>
        </w:rPr>
        <w:t>针对每个产品，展示与该产品相关的</w:t>
      </w:r>
      <w:r w:rsidR="00E97146" w:rsidRPr="00A23FA3">
        <w:rPr>
          <w:rFonts w:ascii="等线" w:eastAsia="等线" w:hAnsi="等线" w:hint="eastAsia"/>
          <w:szCs w:val="21"/>
          <w:rPrChange w:id="5514" w:author="raye" w:date="2018-07-20T12:22:00Z">
            <w:rPr>
              <w:rFonts w:hint="eastAsia"/>
            </w:rPr>
          </w:rPrChange>
        </w:rPr>
        <w:t>价</w:t>
      </w:r>
      <w:r w:rsidR="000214A7" w:rsidRPr="00A23FA3">
        <w:rPr>
          <w:rFonts w:ascii="等线" w:eastAsia="等线" w:hAnsi="等线" w:hint="eastAsia"/>
          <w:szCs w:val="21"/>
          <w:rPrChange w:id="5515" w:author="raye" w:date="2018-07-20T12:22:00Z">
            <w:rPr>
              <w:rFonts w:hint="eastAsia"/>
            </w:rPr>
          </w:rPrChange>
        </w:rPr>
        <w:t>格中</w:t>
      </w:r>
      <w:r w:rsidR="00E97146" w:rsidRPr="00A23FA3">
        <w:rPr>
          <w:rFonts w:ascii="等线" w:eastAsia="等线" w:hAnsi="等线" w:hint="eastAsia"/>
          <w:szCs w:val="21"/>
          <w:rPrChange w:id="5516" w:author="raye" w:date="2018-07-20T12:22:00Z">
            <w:rPr>
              <w:rFonts w:hint="eastAsia"/>
            </w:rPr>
          </w:rPrChange>
        </w:rPr>
        <w:t>最</w:t>
      </w:r>
      <w:r w:rsidR="000214A7" w:rsidRPr="00A23FA3">
        <w:rPr>
          <w:rFonts w:ascii="等线" w:eastAsia="等线" w:hAnsi="等线" w:hint="eastAsia"/>
          <w:szCs w:val="21"/>
          <w:rPrChange w:id="5517" w:author="raye" w:date="2018-07-20T12:22:00Z">
            <w:rPr>
              <w:rFonts w:hint="eastAsia"/>
            </w:rPr>
          </w:rPrChange>
        </w:rPr>
        <w:t>接</w:t>
      </w:r>
      <w:r w:rsidR="00E97146" w:rsidRPr="00A23FA3">
        <w:rPr>
          <w:rFonts w:ascii="等线" w:eastAsia="等线" w:hAnsi="等线" w:hint="eastAsia"/>
          <w:szCs w:val="21"/>
          <w:rPrChange w:id="5518" w:author="raye" w:date="2018-07-20T12:22:00Z">
            <w:rPr>
              <w:rFonts w:hint="eastAsia"/>
            </w:rPr>
          </w:rPrChange>
        </w:rPr>
        <w:t>近的</w:t>
      </w:r>
      <w:r w:rsidRPr="00A23FA3">
        <w:rPr>
          <w:rFonts w:ascii="等线" w:eastAsia="等线" w:hAnsi="等线" w:hint="eastAsia"/>
          <w:szCs w:val="21"/>
          <w:rPrChange w:id="5519" w:author="raye" w:date="2018-07-20T12:22:00Z">
            <w:rPr>
              <w:rFonts w:hint="eastAsia"/>
            </w:rPr>
          </w:rPrChange>
        </w:rPr>
        <w:t>阿里巴巴搜索页面</w:t>
      </w:r>
    </w:p>
    <w:p w14:paraId="4165A624" w14:textId="6790DADE" w:rsidR="00AE31AD" w:rsidRPr="00A23FA3" w:rsidRDefault="00E97146">
      <w:pPr>
        <w:rPr>
          <w:rFonts w:ascii="等线" w:eastAsia="等线" w:hAnsi="等线"/>
          <w:szCs w:val="21"/>
        </w:rPr>
        <w:pPrChange w:id="5520" w:author="raye" w:date="2018-07-20T12:15:00Z">
          <w:pPr>
            <w:pStyle w:val="a0"/>
            <w:numPr>
              <w:ilvl w:val="3"/>
              <w:numId w:val="197"/>
            </w:numPr>
            <w:spacing w:afterLines="50" w:after="156"/>
            <w:ind w:left="1680" w:firstLineChars="0" w:hanging="420"/>
          </w:pPr>
        </w:pPrChange>
      </w:pPr>
      <w:r w:rsidRPr="00A23FA3">
        <w:rPr>
          <w:rFonts w:ascii="等线" w:eastAsia="等线" w:hAnsi="等线"/>
          <w:szCs w:val="21"/>
        </w:rPr>
        <w:t xml:space="preserve">2.  </w:t>
      </w:r>
      <w:r w:rsidRPr="00A23FA3">
        <w:rPr>
          <w:rFonts w:ascii="等线" w:eastAsia="等线" w:hAnsi="等线" w:hint="eastAsia"/>
          <w:szCs w:val="21"/>
        </w:rPr>
        <w:t>显示离</w:t>
      </w:r>
      <w:r w:rsidRPr="00A23FA3">
        <w:rPr>
          <w:rFonts w:ascii="等线" w:eastAsia="等线" w:hAnsi="等线"/>
          <w:szCs w:val="21"/>
        </w:rPr>
        <w:t>80%</w:t>
      </w:r>
      <w:r w:rsidRPr="00A23FA3">
        <w:rPr>
          <w:rFonts w:ascii="等线" w:eastAsia="等线" w:hAnsi="等线" w:hint="eastAsia"/>
          <w:szCs w:val="21"/>
          <w:rPrChange w:id="5521" w:author="raye" w:date="2018-07-20T12:22:00Z">
            <w:rPr>
              <w:rFonts w:ascii="等线" w:eastAsia="等线" w:hAnsi="等线" w:cstheme="minorHAnsi" w:hint="eastAsia"/>
              <w:szCs w:val="21"/>
            </w:rPr>
          </w:rPrChange>
        </w:rPr>
        <w:t>最近的一个价格</w:t>
      </w:r>
      <w:r w:rsidR="004F3A16" w:rsidRPr="00A23FA3">
        <w:rPr>
          <w:rFonts w:ascii="等线" w:eastAsia="等线" w:hAnsi="等线" w:hint="eastAsia"/>
          <w:szCs w:val="21"/>
          <w:rPrChange w:id="5522" w:author="raye" w:date="2018-07-20T12:22:00Z">
            <w:rPr>
              <w:rFonts w:hint="eastAsia"/>
            </w:rPr>
          </w:rPrChange>
        </w:rPr>
        <w:t>的百分比</w:t>
      </w:r>
      <w:r w:rsidRPr="00A23FA3">
        <w:rPr>
          <w:rFonts w:ascii="等线" w:eastAsia="等线" w:hAnsi="等线" w:hint="eastAsia"/>
          <w:szCs w:val="21"/>
        </w:rPr>
        <w:t>和离</w:t>
      </w:r>
      <w:r w:rsidRPr="00A23FA3">
        <w:rPr>
          <w:rFonts w:ascii="等线" w:eastAsia="等线" w:hAnsi="等线"/>
          <w:szCs w:val="21"/>
        </w:rPr>
        <w:t>120%</w:t>
      </w:r>
      <w:r w:rsidRPr="00A23FA3">
        <w:rPr>
          <w:rFonts w:ascii="等线" w:eastAsia="等线" w:hAnsi="等线" w:hint="eastAsia"/>
          <w:szCs w:val="21"/>
        </w:rPr>
        <w:t>最近的另一个价格</w:t>
      </w:r>
      <w:r w:rsidR="004F3A16" w:rsidRPr="00A23FA3">
        <w:rPr>
          <w:rFonts w:ascii="等线" w:eastAsia="等线" w:hAnsi="等线" w:hint="eastAsia"/>
          <w:szCs w:val="21"/>
          <w:rPrChange w:id="5523" w:author="raye" w:date="2018-07-20T12:22:00Z">
            <w:rPr>
              <w:rFonts w:hint="eastAsia"/>
            </w:rPr>
          </w:rPrChange>
        </w:rPr>
        <w:t>百分比</w:t>
      </w:r>
      <w:r w:rsidR="004F3A16" w:rsidRPr="00A23FA3">
        <w:rPr>
          <w:rFonts w:ascii="等线" w:eastAsia="等线" w:hAnsi="等线"/>
          <w:szCs w:val="21"/>
          <w:rPrChange w:id="5524" w:author="raye" w:date="2018-07-20T12:22:00Z">
            <w:rPr/>
          </w:rPrChange>
        </w:rPr>
        <w:t>119%</w:t>
      </w:r>
    </w:p>
    <w:p w14:paraId="3B2977E6" w14:textId="00F0DDBF" w:rsidR="00EC4C60" w:rsidRPr="00A23FA3" w:rsidRDefault="00EC4C60">
      <w:pPr>
        <w:rPr>
          <w:rFonts w:ascii="等线" w:eastAsia="等线" w:hAnsi="等线"/>
          <w:szCs w:val="21"/>
        </w:rPr>
        <w:pPrChange w:id="5525" w:author="raye" w:date="2018-07-20T12:15:00Z">
          <w:pPr>
            <w:pStyle w:val="a0"/>
            <w:numPr>
              <w:ilvl w:val="3"/>
              <w:numId w:val="197"/>
            </w:numPr>
            <w:spacing w:afterLines="50" w:after="156"/>
            <w:ind w:left="1680" w:firstLineChars="0" w:hanging="420"/>
          </w:pPr>
        </w:pPrChange>
      </w:pPr>
    </w:p>
    <w:p w14:paraId="606E4E57" w14:textId="7755A30D" w:rsidR="00722C72" w:rsidRPr="00A23FA3" w:rsidRDefault="00722C72" w:rsidP="00722C72">
      <w:pPr>
        <w:rPr>
          <w:rFonts w:ascii="等线" w:eastAsia="等线" w:hAnsi="等线"/>
          <w:szCs w:val="21"/>
        </w:rPr>
      </w:pPr>
    </w:p>
    <w:p w14:paraId="2B5D2129" w14:textId="729C560C" w:rsidR="00722C72" w:rsidRPr="00A23FA3" w:rsidRDefault="00722C72" w:rsidP="00722C72">
      <w:pPr>
        <w:rPr>
          <w:rFonts w:ascii="等线" w:eastAsia="等线" w:hAnsi="等线"/>
          <w:i/>
          <w:szCs w:val="21"/>
          <w:rPrChange w:id="5526" w:author="raye" w:date="2018-07-20T15:10:00Z">
            <w:rPr/>
          </w:rPrChange>
        </w:rPr>
      </w:pPr>
      <w:r w:rsidRPr="00A23FA3">
        <w:rPr>
          <w:rFonts w:ascii="Calibri" w:hAnsi="Calibri" w:cstheme="minorHAnsi"/>
          <w:b/>
          <w:i/>
          <w:sz w:val="24"/>
          <w:szCs w:val="24"/>
        </w:rPr>
        <w:t>B6. Has the invoice number covering this shipment not been used for previous shipments?</w:t>
      </w:r>
    </w:p>
    <w:p w14:paraId="42BF1678" w14:textId="77777777" w:rsidR="00722C72" w:rsidRPr="00A23FA3" w:rsidRDefault="00722C72" w:rsidP="00722C72">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automatic</w:t>
      </w:r>
    </w:p>
    <w:p w14:paraId="37CDBFF4" w14:textId="77777777" w:rsidR="00722C72" w:rsidRPr="00A23FA3" w:rsidRDefault="00722C72" w:rsidP="00722C72">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6B49BC9E" w14:textId="77777777" w:rsidR="00722C72" w:rsidRPr="00A23FA3" w:rsidRDefault="00722C72" w:rsidP="00722C72">
      <w:pPr>
        <w:jc w:val="left"/>
        <w:rPr>
          <w:rFonts w:ascii="Calibri" w:hAnsi="Calibri" w:cstheme="minorHAnsi"/>
          <w:i/>
          <w:sz w:val="18"/>
          <w:szCs w:val="18"/>
        </w:rPr>
      </w:pPr>
      <w:r w:rsidRPr="00A23FA3">
        <w:rPr>
          <w:rFonts w:ascii="Calibri" w:hAnsi="Calibri" w:cstheme="minorHAnsi"/>
          <w:i/>
          <w:sz w:val="18"/>
          <w:szCs w:val="18"/>
        </w:rPr>
        <w:t>search invoice number historically (limited to the current clientID and the related branch involved) from T-24 to determine if the invoice number has been used for previous shipments [tied to switching branches within the system]</w:t>
      </w:r>
    </w:p>
    <w:p w14:paraId="06D5F675" w14:textId="77777777" w:rsidR="00722C72" w:rsidRPr="00A23FA3" w:rsidRDefault="00722C72" w:rsidP="00722C72">
      <w:pPr>
        <w:numPr>
          <w:ilvl w:val="1"/>
          <w:numId w:val="24"/>
        </w:numPr>
        <w:ind w:left="545" w:hanging="218"/>
        <w:jc w:val="left"/>
        <w:rPr>
          <w:rFonts w:ascii="Calibri" w:hAnsi="Calibri" w:cstheme="minorHAnsi"/>
          <w:i/>
          <w:sz w:val="18"/>
          <w:szCs w:val="18"/>
        </w:rPr>
      </w:pPr>
      <w:r w:rsidRPr="00A23FA3">
        <w:rPr>
          <w:rFonts w:ascii="Calibri" w:hAnsi="Calibri" w:cstheme="minorHAnsi"/>
          <w:i/>
          <w:sz w:val="18"/>
          <w:szCs w:val="18"/>
        </w:rPr>
        <w:t>If used: answer no; otherwise: answer yes.</w:t>
      </w:r>
    </w:p>
    <w:p w14:paraId="595CA01F" w14:textId="77777777" w:rsidR="00722C72" w:rsidRPr="00A23FA3" w:rsidRDefault="00722C72" w:rsidP="00722C72">
      <w:pPr>
        <w:numPr>
          <w:ilvl w:val="1"/>
          <w:numId w:val="24"/>
        </w:numPr>
        <w:tabs>
          <w:tab w:val="num" w:pos="720"/>
        </w:tabs>
        <w:ind w:left="545" w:hanging="218"/>
        <w:jc w:val="left"/>
        <w:rPr>
          <w:rFonts w:ascii="Calibri" w:hAnsi="Calibri" w:cstheme="minorHAnsi"/>
          <w:i/>
          <w:sz w:val="18"/>
          <w:szCs w:val="18"/>
        </w:rPr>
      </w:pPr>
      <w:r w:rsidRPr="00A23FA3">
        <w:rPr>
          <w:rFonts w:ascii="Calibri" w:hAnsi="Calibri" w:cstheme="minorHAnsi"/>
          <w:i/>
          <w:sz w:val="18"/>
          <w:szCs w:val="18"/>
        </w:rPr>
        <w:lastRenderedPageBreak/>
        <w:t>If there is no invoice document, comment: “no invoice in the transaction documents” and answer n/a</w:t>
      </w:r>
    </w:p>
    <w:p w14:paraId="5177B940" w14:textId="77777777" w:rsidR="00722C72" w:rsidRPr="00A23FA3" w:rsidRDefault="00722C72" w:rsidP="00722C72">
      <w:pPr>
        <w:jc w:val="left"/>
        <w:rPr>
          <w:rFonts w:ascii="Calibri" w:hAnsi="Calibri" w:cstheme="minorHAnsi"/>
          <w:i/>
          <w:sz w:val="18"/>
          <w:szCs w:val="18"/>
          <w:u w:val="single"/>
        </w:rPr>
      </w:pPr>
      <w:r w:rsidRPr="00A23FA3">
        <w:rPr>
          <w:rFonts w:ascii="Calibri" w:hAnsi="Calibri" w:cstheme="minorHAnsi"/>
          <w:i/>
          <w:sz w:val="18"/>
          <w:szCs w:val="18"/>
          <w:u w:val="single"/>
        </w:rPr>
        <w:t>Evidence:</w:t>
      </w:r>
    </w:p>
    <w:p w14:paraId="790AACFB" w14:textId="77777777" w:rsidR="00722C72" w:rsidRPr="00A23FA3" w:rsidRDefault="00722C72" w:rsidP="00722C72">
      <w:pPr>
        <w:numPr>
          <w:ilvl w:val="1"/>
          <w:numId w:val="24"/>
        </w:numPr>
        <w:tabs>
          <w:tab w:val="num" w:pos="720"/>
        </w:tabs>
        <w:ind w:left="545" w:hanging="218"/>
        <w:jc w:val="left"/>
        <w:rPr>
          <w:rFonts w:ascii="Calibri" w:hAnsi="Calibri" w:cstheme="minorHAnsi"/>
          <w:i/>
          <w:sz w:val="18"/>
          <w:szCs w:val="18"/>
        </w:rPr>
      </w:pPr>
      <w:r w:rsidRPr="00A23FA3">
        <w:rPr>
          <w:rFonts w:ascii="Calibri" w:hAnsi="Calibri" w:cstheme="minorHAnsi"/>
          <w:i/>
          <w:sz w:val="18"/>
          <w:szCs w:val="18"/>
        </w:rPr>
        <w:t>An excel that contains the id, old drawing number, invoice number for the transactions that have the same invoice numbers in T24</w:t>
      </w:r>
    </w:p>
    <w:p w14:paraId="299B0622" w14:textId="77777777" w:rsidR="00722C72" w:rsidRPr="00A23FA3" w:rsidRDefault="00722C72" w:rsidP="00722C72">
      <w:pPr>
        <w:numPr>
          <w:ilvl w:val="2"/>
          <w:numId w:val="25"/>
        </w:numPr>
        <w:ind w:left="970"/>
        <w:jc w:val="left"/>
        <w:rPr>
          <w:rFonts w:ascii="Calibri" w:hAnsi="Calibri" w:cstheme="minorHAnsi"/>
          <w:i/>
          <w:sz w:val="18"/>
          <w:szCs w:val="18"/>
        </w:rPr>
      </w:pPr>
      <w:r w:rsidRPr="00A23FA3">
        <w:rPr>
          <w:rFonts w:ascii="Calibri" w:hAnsi="Calibri" w:cstheme="minorHAnsi"/>
          <w:i/>
          <w:sz w:val="18"/>
          <w:szCs w:val="18"/>
        </w:rPr>
        <w:t>For export lc drawing: Id -&gt; id; old drawing number -&gt; old_lc_number; invoice_number -&gt; presentor_ref</w:t>
      </w:r>
    </w:p>
    <w:p w14:paraId="3B46FE06" w14:textId="77777777" w:rsidR="00722C72" w:rsidRPr="00A23FA3" w:rsidRDefault="00722C72" w:rsidP="00722C72">
      <w:pPr>
        <w:numPr>
          <w:ilvl w:val="2"/>
          <w:numId w:val="25"/>
        </w:numPr>
        <w:ind w:left="970"/>
        <w:jc w:val="left"/>
        <w:rPr>
          <w:rFonts w:ascii="Calibri" w:hAnsi="Calibri" w:cstheme="minorHAnsi"/>
          <w:i/>
          <w:sz w:val="18"/>
          <w:szCs w:val="18"/>
        </w:rPr>
      </w:pPr>
      <w:r w:rsidRPr="00A23FA3">
        <w:rPr>
          <w:rFonts w:ascii="Calibri" w:hAnsi="Calibri" w:cstheme="minorHAnsi"/>
          <w:i/>
          <w:sz w:val="18"/>
          <w:szCs w:val="18"/>
        </w:rPr>
        <w:t>For outward collection: use app_reference; for export_lc: use presentor_ref</w:t>
      </w:r>
    </w:p>
    <w:p w14:paraId="2D8C0472" w14:textId="77777777" w:rsidR="00722C72" w:rsidRPr="00A23FA3" w:rsidRDefault="00722C72" w:rsidP="00722C72">
      <w:pPr>
        <w:numPr>
          <w:ilvl w:val="1"/>
          <w:numId w:val="24"/>
        </w:numPr>
        <w:tabs>
          <w:tab w:val="num" w:pos="720"/>
        </w:tabs>
        <w:ind w:left="545" w:hanging="218"/>
        <w:jc w:val="left"/>
        <w:rPr>
          <w:rFonts w:ascii="Calibri" w:hAnsi="Calibri" w:cstheme="minorHAnsi"/>
          <w:i/>
          <w:sz w:val="18"/>
          <w:szCs w:val="18"/>
        </w:rPr>
      </w:pPr>
      <w:r w:rsidRPr="00A23FA3">
        <w:rPr>
          <w:rFonts w:ascii="Calibri" w:hAnsi="Calibri" w:cstheme="minorHAnsi"/>
          <w:i/>
          <w:sz w:val="18"/>
          <w:szCs w:val="18"/>
        </w:rPr>
        <w:t>An excel that contains the invoice number (from Invoice) for this case</w:t>
      </w:r>
    </w:p>
    <w:p w14:paraId="38ED7164" w14:textId="2CA56205" w:rsidR="00035279" w:rsidRPr="00A23FA3" w:rsidRDefault="00035279">
      <w:pPr>
        <w:pPrChange w:id="5527" w:author="raye" w:date="2018-07-20T12:15:00Z">
          <w:pPr>
            <w:pStyle w:val="a0"/>
            <w:numPr>
              <w:ilvl w:val="3"/>
              <w:numId w:val="197"/>
            </w:numPr>
            <w:spacing w:afterLines="50" w:after="156"/>
            <w:ind w:left="1680" w:firstLineChars="0" w:hanging="420"/>
          </w:pPr>
        </w:pPrChange>
      </w:pPr>
    </w:p>
    <w:p w14:paraId="78DAE201" w14:textId="77777777" w:rsidR="00035279" w:rsidRPr="00A23FA3" w:rsidRDefault="00035279" w:rsidP="00035279">
      <w:pPr>
        <w:jc w:val="left"/>
        <w:rPr>
          <w:rFonts w:cs="Calibri"/>
          <w:b/>
          <w:sz w:val="24"/>
          <w:szCs w:val="24"/>
          <w:shd w:val="clear" w:color="auto" w:fill="CCFFFF"/>
        </w:rPr>
      </w:pPr>
      <w:r w:rsidRPr="00A23FA3">
        <w:rPr>
          <w:rFonts w:cs="Calibri"/>
          <w:b/>
          <w:sz w:val="24"/>
          <w:szCs w:val="24"/>
          <w:shd w:val="clear" w:color="auto" w:fill="CCFFFF"/>
        </w:rPr>
        <w:t>B6. Has the invoice number covering this shipment not been used for previous shipments?</w:t>
      </w:r>
    </w:p>
    <w:p w14:paraId="5FAE3228" w14:textId="167F6F6D" w:rsidR="00035279" w:rsidRPr="00A23FA3" w:rsidRDefault="00035279">
      <w:pPr>
        <w:rPr>
          <w:rFonts w:ascii="等线" w:eastAsia="等线" w:hAnsi="等线" w:cs="Calibri"/>
          <w:b/>
          <w:szCs w:val="21"/>
          <w:shd w:val="clear" w:color="auto" w:fill="CCFFFF"/>
        </w:rPr>
        <w:pPrChange w:id="5528" w:author="raye" w:date="2018-07-20T12:15:00Z">
          <w:pPr>
            <w:pStyle w:val="a0"/>
            <w:numPr>
              <w:ilvl w:val="3"/>
              <w:numId w:val="197"/>
            </w:numPr>
            <w:spacing w:afterLines="50" w:after="156"/>
            <w:ind w:left="1680" w:firstLineChars="0" w:hanging="420"/>
          </w:pPr>
        </w:pPrChange>
      </w:pPr>
      <w:r w:rsidRPr="00A23FA3">
        <w:rPr>
          <w:rFonts w:ascii="等线" w:eastAsia="等线" w:hAnsi="等线" w:cs="Calibri" w:hint="eastAsia"/>
          <w:b/>
          <w:szCs w:val="21"/>
          <w:shd w:val="clear" w:color="auto" w:fill="CCFFFF"/>
          <w:rPrChange w:id="5529" w:author="raye" w:date="2018-07-20T12:22:00Z">
            <w:rPr>
              <w:rFonts w:cs="Calibri" w:hint="eastAsia"/>
              <w:b/>
              <w:sz w:val="24"/>
              <w:szCs w:val="24"/>
            </w:rPr>
          </w:rPrChange>
        </w:rPr>
        <w:t>包含了该货物的发票号是否有被之前的货物的发票使用过？</w:t>
      </w:r>
    </w:p>
    <w:p w14:paraId="741C2A2E" w14:textId="5877A995" w:rsidR="00035279" w:rsidRPr="00A23FA3" w:rsidRDefault="00035279">
      <w:pPr>
        <w:rPr>
          <w:rFonts w:ascii="等线" w:eastAsia="等线" w:hAnsi="等线" w:cs="Calibri"/>
          <w:b/>
          <w:szCs w:val="21"/>
        </w:rPr>
        <w:pPrChange w:id="5530" w:author="raye" w:date="2018-07-20T12:15:00Z">
          <w:pPr>
            <w:pStyle w:val="a0"/>
            <w:numPr>
              <w:ilvl w:val="3"/>
              <w:numId w:val="197"/>
            </w:numPr>
            <w:spacing w:afterLines="50" w:after="156"/>
            <w:ind w:left="1680" w:firstLineChars="0" w:hanging="420"/>
          </w:pPr>
        </w:pPrChange>
      </w:pPr>
    </w:p>
    <w:p w14:paraId="13850C9B" w14:textId="77777777" w:rsidR="00396C60" w:rsidRPr="00A23FA3" w:rsidRDefault="00396C60" w:rsidP="00396C60">
      <w:pPr>
        <w:pStyle w:val="a0"/>
        <w:numPr>
          <w:ilvl w:val="0"/>
          <w:numId w:val="223"/>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个问题回答，程序自动回答</w:t>
      </w:r>
    </w:p>
    <w:p w14:paraId="1074C11A" w14:textId="177DC38B" w:rsidR="00947A99" w:rsidRPr="00A23FA3" w:rsidRDefault="00396C60">
      <w:pPr>
        <w:rPr>
          <w:rFonts w:ascii="等线" w:eastAsia="等线" w:hAnsi="等线"/>
          <w:szCs w:val="21"/>
        </w:rPr>
        <w:pPrChange w:id="5531" w:author="raye" w:date="2018-07-20T12:22:00Z">
          <w:pPr>
            <w:pStyle w:val="a0"/>
            <w:numPr>
              <w:ilvl w:val="3"/>
              <w:numId w:val="197"/>
            </w:numPr>
            <w:spacing w:afterLines="50" w:after="156"/>
            <w:ind w:left="1680" w:firstLineChars="0" w:hanging="420"/>
          </w:pPr>
        </w:pPrChange>
      </w:pPr>
      <w:r w:rsidRPr="00A23FA3">
        <w:rPr>
          <w:rFonts w:ascii="等线" w:eastAsia="等线" w:hAnsi="等线"/>
          <w:szCs w:val="21"/>
        </w:rPr>
        <w:t>1.</w:t>
      </w:r>
      <w:r w:rsidRPr="00A23FA3">
        <w:rPr>
          <w:rFonts w:ascii="等线" w:eastAsia="等线" w:hAnsi="等线" w:hint="eastAsia"/>
          <w:szCs w:val="21"/>
        </w:rPr>
        <w:t xml:space="preserve"> </w:t>
      </w:r>
      <w:r w:rsidR="00F66FCC" w:rsidRPr="00A23FA3">
        <w:rPr>
          <w:rFonts w:ascii="等线" w:eastAsia="等线" w:hAnsi="等线"/>
          <w:szCs w:val="21"/>
        </w:rPr>
        <w:t>API T24</w:t>
      </w:r>
      <w:r w:rsidR="00F66FCC" w:rsidRPr="00A23FA3">
        <w:rPr>
          <w:rFonts w:ascii="等线" w:eastAsia="等线" w:hAnsi="等线" w:hint="eastAsia"/>
          <w:szCs w:val="21"/>
        </w:rPr>
        <w:t>中获取答案，如果被用过u</w:t>
      </w:r>
      <w:r w:rsidR="00F66FCC" w:rsidRPr="00A23FA3">
        <w:rPr>
          <w:rFonts w:ascii="等线" w:eastAsia="等线" w:hAnsi="等线"/>
          <w:szCs w:val="21"/>
        </w:rPr>
        <w:t>sed</w:t>
      </w:r>
      <w:r w:rsidR="00F66FCC" w:rsidRPr="00A23FA3">
        <w:rPr>
          <w:rFonts w:ascii="等线" w:eastAsia="等线" w:hAnsi="等线" w:hint="eastAsia"/>
          <w:szCs w:val="21"/>
        </w:rPr>
        <w:t>，则回答N</w:t>
      </w:r>
      <w:r w:rsidR="00947A99" w:rsidRPr="00A23FA3">
        <w:rPr>
          <w:rFonts w:ascii="等线" w:eastAsia="等线" w:hAnsi="等线" w:hint="eastAsia"/>
          <w:szCs w:val="21"/>
        </w:rPr>
        <w:t>，否则回答Y</w:t>
      </w:r>
    </w:p>
    <w:p w14:paraId="30819DBD" w14:textId="027FCED0" w:rsidR="00F66FCC" w:rsidRPr="00A23FA3" w:rsidRDefault="00F66FCC">
      <w:pPr>
        <w:rPr>
          <w:rFonts w:ascii="等线" w:eastAsia="等线" w:hAnsi="等线"/>
          <w:szCs w:val="21"/>
        </w:rPr>
        <w:pPrChange w:id="5532" w:author="raye" w:date="2018-07-20T12:22:00Z">
          <w:pPr>
            <w:pStyle w:val="a0"/>
            <w:numPr>
              <w:ilvl w:val="3"/>
              <w:numId w:val="197"/>
            </w:numPr>
            <w:spacing w:afterLines="50" w:after="156"/>
            <w:ind w:left="1680" w:firstLineChars="0" w:hanging="420"/>
          </w:pPr>
        </w:pPrChange>
      </w:pPr>
      <w:r w:rsidRPr="00A23FA3">
        <w:rPr>
          <w:rFonts w:ascii="等线" w:eastAsia="等线" w:hAnsi="等线"/>
          <w:szCs w:val="21"/>
        </w:rPr>
        <w:t xml:space="preserve">2. </w:t>
      </w:r>
      <w:r w:rsidR="00947A99" w:rsidRPr="00A23FA3">
        <w:rPr>
          <w:rFonts w:ascii="等线" w:eastAsia="等线" w:hAnsi="等线" w:hint="eastAsia"/>
          <w:szCs w:val="21"/>
        </w:rPr>
        <w:t>如果没有发票I</w:t>
      </w:r>
      <w:r w:rsidR="00947A99" w:rsidRPr="00A23FA3">
        <w:rPr>
          <w:rFonts w:ascii="等线" w:eastAsia="等线" w:hAnsi="等线"/>
          <w:szCs w:val="21"/>
        </w:rPr>
        <w:t>NVOICE,</w:t>
      </w:r>
      <w:r w:rsidR="00947A99" w:rsidRPr="00A23FA3">
        <w:rPr>
          <w:rFonts w:ascii="等线" w:eastAsia="等线" w:hAnsi="等线" w:hint="eastAsia"/>
          <w:szCs w:val="21"/>
        </w:rPr>
        <w:t>，则回答</w:t>
      </w:r>
      <w:r w:rsidR="00947A99" w:rsidRPr="00A23FA3">
        <w:rPr>
          <w:rFonts w:ascii="等线" w:eastAsia="等线" w:hAnsi="等线"/>
          <w:szCs w:val="21"/>
        </w:rPr>
        <w:t>N/A</w:t>
      </w:r>
      <w:r w:rsidR="00947A99" w:rsidRPr="00A23FA3">
        <w:rPr>
          <w:rFonts w:ascii="等线" w:eastAsia="等线" w:hAnsi="等线" w:hint="eastAsia"/>
          <w:szCs w:val="21"/>
        </w:rPr>
        <w:t>不需要</w:t>
      </w:r>
      <w:r w:rsidR="00B87CE4" w:rsidRPr="00A23FA3">
        <w:rPr>
          <w:rFonts w:ascii="等线" w:eastAsia="等线" w:hAnsi="等线" w:hint="eastAsia"/>
          <w:szCs w:val="21"/>
        </w:rPr>
        <w:t>.本系统I</w:t>
      </w:r>
      <w:r w:rsidR="00B87CE4" w:rsidRPr="00A23FA3">
        <w:rPr>
          <w:rFonts w:ascii="等线" w:eastAsia="等线" w:hAnsi="等线"/>
          <w:szCs w:val="21"/>
        </w:rPr>
        <w:t>NPUT</w:t>
      </w:r>
    </w:p>
    <w:p w14:paraId="7C2DA779" w14:textId="30581BFE" w:rsidR="0083460B" w:rsidRPr="00A23FA3" w:rsidRDefault="0083460B" w:rsidP="0083460B">
      <w:pPr>
        <w:rPr>
          <w:rFonts w:ascii="等线" w:eastAsia="等线" w:hAnsi="等线"/>
          <w:szCs w:val="21"/>
        </w:rPr>
      </w:pPr>
      <w:r w:rsidRPr="00A23FA3">
        <w:rPr>
          <w:rFonts w:ascii="Calibri" w:hAnsi="Calibri" w:cstheme="minorHAnsi"/>
          <w:sz w:val="18"/>
          <w:szCs w:val="18"/>
        </w:rPr>
        <w:t>Comment</w:t>
      </w:r>
      <w:r w:rsidRPr="00A23FA3">
        <w:rPr>
          <w:rFonts w:ascii="Calibri" w:hAnsi="Calibri" w:cstheme="minorHAnsi" w:hint="eastAsia"/>
          <w:sz w:val="18"/>
          <w:szCs w:val="18"/>
        </w:rPr>
        <w:t>里回答</w:t>
      </w:r>
      <w:r w:rsidRPr="00A23FA3">
        <w:rPr>
          <w:rFonts w:ascii="Calibri" w:hAnsi="Calibri" w:cstheme="minorHAnsi"/>
          <w:sz w:val="18"/>
          <w:szCs w:val="18"/>
        </w:rPr>
        <w:t xml:space="preserve"> “no invoice in the transaction documents”</w:t>
      </w:r>
    </w:p>
    <w:p w14:paraId="05FDF004" w14:textId="078B3573" w:rsidR="00B76ECD" w:rsidRPr="00A23FA3" w:rsidRDefault="00B76ECD" w:rsidP="00B76ECD">
      <w:pPr>
        <w:rPr>
          <w:rFonts w:ascii="等线" w:eastAsia="等线" w:hAnsi="等线"/>
          <w:szCs w:val="21"/>
        </w:rPr>
      </w:pPr>
      <w:r w:rsidRPr="00A23FA3">
        <w:rPr>
          <w:rFonts w:ascii="等线" w:eastAsia="等线" w:hAnsi="等线"/>
          <w:szCs w:val="21"/>
        </w:rPr>
        <w:t xml:space="preserve">3. </w:t>
      </w:r>
      <w:r w:rsidRPr="00A23FA3">
        <w:rPr>
          <w:rFonts w:ascii="等线" w:eastAsia="等线" w:hAnsi="等线" w:hint="eastAsia"/>
          <w:szCs w:val="21"/>
        </w:rPr>
        <w:t>用发票号进行搜索</w:t>
      </w:r>
    </w:p>
    <w:p w14:paraId="6685941A" w14:textId="77777777" w:rsidR="007774D4" w:rsidRPr="00A23FA3" w:rsidRDefault="007774D4" w:rsidP="007774D4">
      <w:pPr>
        <w:pStyle w:val="a0"/>
        <w:numPr>
          <w:ilvl w:val="0"/>
          <w:numId w:val="223"/>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证据</w:t>
      </w:r>
    </w:p>
    <w:p w14:paraId="6EBC8F10" w14:textId="145118B8" w:rsidR="00B87CE4" w:rsidRPr="00A23FA3" w:rsidRDefault="007774D4">
      <w:pPr>
        <w:rPr>
          <w:rFonts w:ascii="等线" w:eastAsia="等线" w:hAnsi="等线"/>
          <w:szCs w:val="21"/>
        </w:rPr>
        <w:pPrChange w:id="5533" w:author="raye" w:date="2018-07-20T12:22:00Z">
          <w:pPr>
            <w:pStyle w:val="a0"/>
            <w:numPr>
              <w:ilvl w:val="3"/>
              <w:numId w:val="197"/>
            </w:numPr>
            <w:spacing w:afterLines="50" w:after="156"/>
            <w:ind w:left="1680" w:firstLineChars="0" w:hanging="420"/>
          </w:pPr>
        </w:pPrChange>
      </w:pPr>
      <w:r w:rsidRPr="00A23FA3">
        <w:rPr>
          <w:rFonts w:ascii="等线" w:eastAsia="等线" w:hAnsi="等线" w:hint="eastAsia"/>
          <w:szCs w:val="21"/>
        </w:rPr>
        <w:t>2张</w:t>
      </w:r>
      <w:r w:rsidRPr="00A23FA3">
        <w:rPr>
          <w:rFonts w:ascii="等线" w:eastAsia="等线" w:hAnsi="等线"/>
          <w:szCs w:val="21"/>
        </w:rPr>
        <w:t>EXCEL</w:t>
      </w:r>
      <w:r w:rsidRPr="00A23FA3">
        <w:rPr>
          <w:rFonts w:ascii="等线" w:eastAsia="等线" w:hAnsi="等线" w:hint="eastAsia"/>
          <w:szCs w:val="21"/>
        </w:rPr>
        <w:t>表</w:t>
      </w:r>
    </w:p>
    <w:p w14:paraId="062E0298" w14:textId="483D48B1" w:rsidR="007774D4" w:rsidRPr="00A23FA3" w:rsidRDefault="007774D4">
      <w:pPr>
        <w:rPr>
          <w:rFonts w:ascii="等线" w:eastAsia="等线" w:hAnsi="等线"/>
          <w:szCs w:val="21"/>
        </w:rPr>
        <w:pPrChange w:id="5534" w:author="raye" w:date="2018-07-20T12:22:00Z">
          <w:pPr>
            <w:pStyle w:val="a0"/>
            <w:numPr>
              <w:ilvl w:val="3"/>
              <w:numId w:val="197"/>
            </w:numPr>
            <w:spacing w:afterLines="50" w:after="156"/>
            <w:ind w:left="1680" w:firstLineChars="0" w:hanging="420"/>
          </w:pPr>
        </w:pPrChange>
      </w:pPr>
      <w:r w:rsidRPr="00A23FA3">
        <w:rPr>
          <w:rFonts w:ascii="等线" w:eastAsia="等线" w:hAnsi="等线" w:hint="eastAsia"/>
          <w:szCs w:val="21"/>
        </w:rPr>
        <w:t>1</w:t>
      </w:r>
      <w:r w:rsidRPr="00A23FA3">
        <w:rPr>
          <w:rFonts w:ascii="等线" w:eastAsia="等线" w:hAnsi="等线"/>
          <w:szCs w:val="21"/>
        </w:rPr>
        <w:t xml:space="preserve">. </w:t>
      </w:r>
      <w:r w:rsidR="00CE33F1" w:rsidRPr="00A23FA3">
        <w:rPr>
          <w:rFonts w:ascii="等线" w:eastAsia="等线" w:hAnsi="等线" w:hint="eastAsia"/>
          <w:szCs w:val="21"/>
        </w:rPr>
        <w:t>表1</w:t>
      </w:r>
      <w:r w:rsidR="00CE33F1" w:rsidRPr="00A23FA3">
        <w:rPr>
          <w:rFonts w:ascii="等线" w:eastAsia="等线" w:hAnsi="等线"/>
          <w:szCs w:val="21"/>
        </w:rPr>
        <w:t xml:space="preserve"> </w:t>
      </w:r>
      <w:r w:rsidRPr="00A23FA3">
        <w:rPr>
          <w:rFonts w:ascii="等线" w:eastAsia="等线" w:hAnsi="等线" w:hint="eastAsia"/>
          <w:szCs w:val="21"/>
        </w:rPr>
        <w:t>A</w:t>
      </w:r>
      <w:r w:rsidRPr="00A23FA3">
        <w:rPr>
          <w:rFonts w:ascii="等线" w:eastAsia="等线" w:hAnsi="等线"/>
          <w:szCs w:val="21"/>
        </w:rPr>
        <w:t>PI</w:t>
      </w:r>
      <w:r w:rsidRPr="00A23FA3">
        <w:rPr>
          <w:rFonts w:ascii="等线" w:eastAsia="等线" w:hAnsi="等线" w:hint="eastAsia"/>
          <w:szCs w:val="21"/>
        </w:rPr>
        <w:t>对接T</w:t>
      </w:r>
      <w:r w:rsidRPr="00A23FA3">
        <w:rPr>
          <w:rFonts w:ascii="等线" w:eastAsia="等线" w:hAnsi="等线"/>
          <w:szCs w:val="21"/>
        </w:rPr>
        <w:t>24</w:t>
      </w:r>
    </w:p>
    <w:p w14:paraId="302342B8" w14:textId="6EC01324" w:rsidR="002B7695" w:rsidRPr="00A23FA3" w:rsidRDefault="002B7695" w:rsidP="002B7695">
      <w:pPr>
        <w:jc w:val="left"/>
        <w:rPr>
          <w:rFonts w:ascii="Calibri" w:hAnsi="Calibri" w:cstheme="minorHAnsi"/>
          <w:sz w:val="18"/>
          <w:szCs w:val="18"/>
        </w:rPr>
      </w:pPr>
      <w:r w:rsidRPr="00A23FA3">
        <w:rPr>
          <w:rFonts w:ascii="Calibri" w:hAnsi="Calibri" w:cstheme="minorHAnsi" w:hint="eastAsia"/>
          <w:sz w:val="18"/>
          <w:szCs w:val="18"/>
        </w:rPr>
        <w:t>对于</w:t>
      </w:r>
      <w:r w:rsidRPr="00A23FA3">
        <w:rPr>
          <w:rFonts w:ascii="Calibri" w:hAnsi="Calibri" w:cstheme="minorHAnsi"/>
          <w:sz w:val="18"/>
          <w:szCs w:val="18"/>
        </w:rPr>
        <w:t>export lc drawing</w:t>
      </w:r>
      <w:r w:rsidRPr="00A23FA3">
        <w:rPr>
          <w:rFonts w:ascii="Calibri" w:hAnsi="Calibri" w:cstheme="minorHAnsi" w:hint="eastAsia"/>
          <w:sz w:val="18"/>
          <w:szCs w:val="18"/>
        </w:rPr>
        <w:t>这个类型</w:t>
      </w:r>
      <w:r w:rsidRPr="00A23FA3">
        <w:rPr>
          <w:rFonts w:ascii="Calibri" w:hAnsi="Calibri" w:cstheme="minorHAnsi"/>
          <w:sz w:val="18"/>
          <w:szCs w:val="18"/>
        </w:rPr>
        <w:t>: Id -&gt; id; old drawing number -&gt; old_lc_number; invoice_number -&gt; presentor_ref</w:t>
      </w:r>
    </w:p>
    <w:p w14:paraId="4E1313E3" w14:textId="1773F0B6" w:rsidR="002B7695" w:rsidRPr="00A23FA3" w:rsidRDefault="002B7695" w:rsidP="002B7695">
      <w:pPr>
        <w:jc w:val="left"/>
        <w:rPr>
          <w:rFonts w:ascii="Calibri" w:hAnsi="Calibri" w:cstheme="minorHAnsi"/>
          <w:sz w:val="18"/>
          <w:szCs w:val="18"/>
        </w:rPr>
      </w:pPr>
      <w:r w:rsidRPr="00A23FA3">
        <w:rPr>
          <w:rFonts w:ascii="Calibri" w:hAnsi="Calibri" w:cstheme="minorHAnsi" w:hint="eastAsia"/>
          <w:sz w:val="18"/>
          <w:szCs w:val="18"/>
        </w:rPr>
        <w:t>对于</w:t>
      </w:r>
      <w:r w:rsidRPr="00A23FA3">
        <w:rPr>
          <w:rFonts w:ascii="Calibri" w:hAnsi="Calibri" w:cstheme="minorHAnsi"/>
          <w:sz w:val="18"/>
          <w:szCs w:val="18"/>
        </w:rPr>
        <w:t>outward collection</w:t>
      </w:r>
      <w:r w:rsidRPr="00A23FA3">
        <w:rPr>
          <w:rFonts w:ascii="Calibri" w:hAnsi="Calibri" w:cstheme="minorHAnsi" w:hint="eastAsia"/>
          <w:sz w:val="18"/>
          <w:szCs w:val="18"/>
        </w:rPr>
        <w:t>这个类型</w:t>
      </w:r>
      <w:r w:rsidRPr="00A23FA3">
        <w:rPr>
          <w:rFonts w:ascii="Calibri" w:hAnsi="Calibri" w:cstheme="minorHAnsi"/>
          <w:sz w:val="18"/>
          <w:szCs w:val="18"/>
        </w:rPr>
        <w:t xml:space="preserve"> use app_reference; for export_lc: use presentor_ref</w:t>
      </w:r>
    </w:p>
    <w:p w14:paraId="721A8909" w14:textId="6B6CE22F" w:rsidR="002B7695" w:rsidRPr="00A23FA3" w:rsidRDefault="002B7695" w:rsidP="002B7695">
      <w:pPr>
        <w:rPr>
          <w:rFonts w:ascii="等线" w:eastAsia="等线" w:hAnsi="等线"/>
          <w:szCs w:val="21"/>
        </w:rPr>
      </w:pPr>
    </w:p>
    <w:p w14:paraId="67812438" w14:textId="1BFD7FD2" w:rsidR="007774D4" w:rsidRPr="00A23FA3" w:rsidRDefault="007774D4">
      <w:pPr>
        <w:rPr>
          <w:rFonts w:ascii="等线" w:eastAsia="等线" w:hAnsi="等线"/>
          <w:szCs w:val="21"/>
        </w:rPr>
        <w:pPrChange w:id="5535" w:author="raye" w:date="2018-07-20T12:22:00Z">
          <w:pPr>
            <w:pStyle w:val="a0"/>
            <w:numPr>
              <w:ilvl w:val="3"/>
              <w:numId w:val="197"/>
            </w:numPr>
            <w:spacing w:afterLines="50" w:after="156"/>
            <w:ind w:left="1680" w:firstLineChars="0" w:hanging="420"/>
          </w:pPr>
        </w:pPrChange>
      </w:pPr>
      <w:r w:rsidRPr="00A23FA3">
        <w:rPr>
          <w:rFonts w:ascii="等线" w:eastAsia="等线" w:hAnsi="等线"/>
          <w:szCs w:val="21"/>
        </w:rPr>
        <w:t xml:space="preserve">2. </w:t>
      </w:r>
      <w:r w:rsidR="00CE33F1" w:rsidRPr="00A23FA3">
        <w:rPr>
          <w:rFonts w:ascii="等线" w:eastAsia="等线" w:hAnsi="等线" w:hint="eastAsia"/>
          <w:szCs w:val="21"/>
        </w:rPr>
        <w:t>表2</w:t>
      </w:r>
      <w:r w:rsidR="00CE33F1" w:rsidRPr="00A23FA3">
        <w:rPr>
          <w:rFonts w:ascii="等线" w:eastAsia="等线" w:hAnsi="等线"/>
          <w:szCs w:val="21"/>
        </w:rPr>
        <w:t xml:space="preserve"> </w:t>
      </w:r>
      <w:r w:rsidRPr="00A23FA3">
        <w:rPr>
          <w:rFonts w:ascii="等线" w:eastAsia="等线" w:hAnsi="等线" w:hint="eastAsia"/>
          <w:szCs w:val="21"/>
        </w:rPr>
        <w:t>从本系统</w:t>
      </w:r>
      <w:r w:rsidRPr="00A23FA3">
        <w:rPr>
          <w:rFonts w:ascii="等线" w:eastAsia="等线" w:hAnsi="等线"/>
          <w:szCs w:val="21"/>
        </w:rPr>
        <w:t xml:space="preserve"> input</w:t>
      </w:r>
      <w:r w:rsidRPr="00A23FA3">
        <w:rPr>
          <w:rFonts w:ascii="等线" w:eastAsia="等线" w:hAnsi="等线" w:hint="eastAsia"/>
          <w:szCs w:val="21"/>
        </w:rPr>
        <w:t>里面获取发票号码</w:t>
      </w:r>
      <w:r w:rsidRPr="00A23FA3">
        <w:rPr>
          <w:rFonts w:ascii="等线" w:eastAsia="等线" w:hAnsi="等线" w:cs="Calibri"/>
          <w:szCs w:val="21"/>
          <w:rPrChange w:id="5536" w:author="raye" w:date="2018-07-20T15:08:00Z">
            <w:rPr>
              <w:rFonts w:cs="Calibri"/>
              <w:sz w:val="18"/>
              <w:szCs w:val="18"/>
            </w:rPr>
          </w:rPrChange>
        </w:rPr>
        <w:t>invoice number</w:t>
      </w:r>
    </w:p>
    <w:p w14:paraId="6E0909C2" w14:textId="1EF960AA" w:rsidR="00B87CE4" w:rsidRPr="00A23FA3" w:rsidRDefault="007774D4">
      <w:pPr>
        <w:rPr>
          <w:rFonts w:ascii="等线" w:eastAsia="等线" w:hAnsi="等线"/>
          <w:szCs w:val="21"/>
        </w:rPr>
        <w:pPrChange w:id="5537" w:author="raye" w:date="2018-07-20T12:22:00Z">
          <w:pPr>
            <w:pStyle w:val="a0"/>
            <w:numPr>
              <w:ilvl w:val="3"/>
              <w:numId w:val="197"/>
            </w:numPr>
            <w:spacing w:afterLines="50" w:after="156"/>
            <w:ind w:left="1680" w:firstLineChars="0" w:hanging="420"/>
          </w:pPr>
        </w:pPrChange>
      </w:pPr>
      <w:r w:rsidRPr="00A23FA3">
        <w:rPr>
          <w:rFonts w:ascii="等线" w:eastAsia="等线" w:hAnsi="等线" w:hint="eastAsia"/>
          <w:szCs w:val="21"/>
        </w:rPr>
        <w:t>多张发票，多个号码</w:t>
      </w:r>
    </w:p>
    <w:p w14:paraId="75DE5EAC" w14:textId="77777777" w:rsidR="00EC4C60" w:rsidRPr="00A23FA3" w:rsidRDefault="00EC4C60" w:rsidP="00EC4C60">
      <w:pPr>
        <w:pStyle w:val="a0"/>
        <w:numPr>
          <w:ilvl w:val="0"/>
          <w:numId w:val="223"/>
        </w:numPr>
        <w:ind w:firstLineChars="0"/>
        <w:rPr>
          <w:rFonts w:ascii="等线" w:eastAsia="等线" w:hAnsi="等线"/>
          <w:szCs w:val="21"/>
        </w:rPr>
      </w:pPr>
      <w:r w:rsidRPr="00A23FA3">
        <w:rPr>
          <w:rFonts w:ascii="等线" w:eastAsia="等线" w:hAnsi="等线" w:hint="eastAsia"/>
          <w:szCs w:val="21"/>
        </w:rPr>
        <w:t>I</w:t>
      </w:r>
      <w:r w:rsidRPr="00A23FA3">
        <w:rPr>
          <w:rFonts w:ascii="等线" w:eastAsia="等线" w:hAnsi="等线"/>
          <w:szCs w:val="21"/>
        </w:rPr>
        <w:t>nput</w:t>
      </w:r>
    </w:p>
    <w:p w14:paraId="6EE2ED6F" w14:textId="67951B51" w:rsidR="00EC4C60" w:rsidRPr="00A23FA3" w:rsidRDefault="00EC4C60" w:rsidP="00EC4C60">
      <w:pPr>
        <w:rPr>
          <w:rFonts w:ascii="等线" w:eastAsia="等线" w:hAnsi="等线"/>
          <w:szCs w:val="21"/>
        </w:rPr>
      </w:pPr>
      <w:r w:rsidRPr="00A23FA3">
        <w:rPr>
          <w:rFonts w:ascii="等线" w:eastAsia="等线" w:hAnsi="等线" w:hint="eastAsia"/>
          <w:szCs w:val="21"/>
        </w:rPr>
        <w:t>异常的发票号会进行标红</w:t>
      </w:r>
      <w:r w:rsidR="002D0C98" w:rsidRPr="00A23FA3">
        <w:rPr>
          <w:rFonts w:ascii="等线" w:eastAsia="等线" w:hAnsi="等线" w:hint="eastAsia"/>
          <w:szCs w:val="21"/>
        </w:rPr>
        <w:t>（已用过的）</w:t>
      </w:r>
    </w:p>
    <w:p w14:paraId="5E45CFEF" w14:textId="51915FC4" w:rsidR="00722C72" w:rsidRPr="00A23FA3" w:rsidRDefault="00722C72" w:rsidP="00EC4C60">
      <w:pPr>
        <w:rPr>
          <w:rFonts w:ascii="等线" w:eastAsia="等线" w:hAnsi="等线"/>
          <w:i/>
          <w:szCs w:val="21"/>
        </w:rPr>
      </w:pPr>
    </w:p>
    <w:p w14:paraId="5113C28F" w14:textId="28F9E9B3" w:rsidR="00722C72" w:rsidRPr="00A23FA3" w:rsidRDefault="00722C72" w:rsidP="00EC4C60">
      <w:pPr>
        <w:rPr>
          <w:rFonts w:ascii="Calibri" w:hAnsi="Calibri" w:cstheme="minorHAnsi"/>
          <w:b/>
          <w:i/>
          <w:sz w:val="24"/>
          <w:szCs w:val="24"/>
        </w:rPr>
      </w:pPr>
      <w:r w:rsidRPr="00A23FA3">
        <w:rPr>
          <w:rFonts w:ascii="Calibri" w:hAnsi="Calibri" w:cstheme="minorHAnsi"/>
          <w:b/>
          <w:i/>
          <w:sz w:val="24"/>
          <w:szCs w:val="24"/>
        </w:rPr>
        <w:t>B7. Is the shipped quantity and quality of the goods consistent with the invoice?</w:t>
      </w:r>
    </w:p>
    <w:p w14:paraId="6077336A" w14:textId="77777777" w:rsidR="00722C72" w:rsidRPr="00A23FA3" w:rsidRDefault="00722C72" w:rsidP="00722C72">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57FC57F3" w14:textId="77777777" w:rsidR="00722C72" w:rsidRPr="00A23FA3" w:rsidRDefault="00722C72" w:rsidP="00722C72">
      <w:pPr>
        <w:jc w:val="left"/>
        <w:rPr>
          <w:rFonts w:ascii="Calibri" w:hAnsi="Calibri" w:cstheme="minorHAnsi"/>
          <w:i/>
          <w:sz w:val="18"/>
          <w:szCs w:val="18"/>
          <w:u w:val="single"/>
        </w:rPr>
      </w:pPr>
      <w:r w:rsidRPr="00A23FA3">
        <w:rPr>
          <w:rFonts w:ascii="Calibri" w:hAnsi="Calibri" w:cstheme="minorHAnsi"/>
          <w:i/>
          <w:sz w:val="18"/>
          <w:szCs w:val="18"/>
          <w:u w:val="single"/>
        </w:rPr>
        <w:t xml:space="preserve">Logic: </w:t>
      </w:r>
    </w:p>
    <w:p w14:paraId="06C6FB71" w14:textId="77777777" w:rsidR="00722C72" w:rsidRPr="00A23FA3" w:rsidRDefault="00722C72" w:rsidP="00722C72">
      <w:pPr>
        <w:ind w:leftChars="124" w:left="260"/>
        <w:jc w:val="left"/>
        <w:rPr>
          <w:rFonts w:ascii="Calibri" w:hAnsi="Calibri" w:cstheme="minorHAnsi"/>
          <w:i/>
          <w:sz w:val="18"/>
          <w:szCs w:val="18"/>
        </w:rPr>
      </w:pPr>
      <w:r w:rsidRPr="00A23FA3">
        <w:rPr>
          <w:rFonts w:ascii="Calibri" w:hAnsi="Calibri" w:cstheme="minorHAnsi"/>
          <w:i/>
          <w:sz w:val="18"/>
          <w:szCs w:val="18"/>
        </w:rPr>
        <w:t>Withdraw commodity info (goods description, quantity weight, type of unit), quantity and gross weight from Invoice and transport documents. Withdraw gross weight and net weight from packing list. Sum up the quantity and weight according to the respective commodity name and type of unit.</w:t>
      </w:r>
    </w:p>
    <w:p w14:paraId="1AA8E2B0" w14:textId="77777777" w:rsidR="00722C72" w:rsidRPr="00A23FA3" w:rsidRDefault="00722C72" w:rsidP="00722C72">
      <w:pPr>
        <w:jc w:val="left"/>
        <w:rPr>
          <w:rFonts w:ascii="Calibri" w:hAnsi="Calibri" w:cstheme="minorHAnsi"/>
          <w:i/>
          <w:sz w:val="18"/>
          <w:szCs w:val="18"/>
          <w:u w:val="single"/>
        </w:rPr>
      </w:pPr>
      <w:r w:rsidRPr="00A23FA3">
        <w:rPr>
          <w:rFonts w:ascii="Calibri" w:hAnsi="Calibri" w:cstheme="minorHAnsi"/>
          <w:i/>
          <w:sz w:val="18"/>
          <w:szCs w:val="18"/>
          <w:u w:val="single"/>
        </w:rPr>
        <w:t>Evidence:</w:t>
      </w:r>
    </w:p>
    <w:p w14:paraId="5C0D3C19" w14:textId="77777777" w:rsidR="00722C72" w:rsidRPr="00A23FA3" w:rsidRDefault="00722C72" w:rsidP="00722C72">
      <w:pPr>
        <w:numPr>
          <w:ilvl w:val="1"/>
          <w:numId w:val="26"/>
        </w:numPr>
        <w:ind w:left="545"/>
        <w:jc w:val="left"/>
        <w:rPr>
          <w:rFonts w:ascii="Calibri" w:hAnsi="Calibri" w:cstheme="minorHAnsi"/>
          <w:i/>
          <w:sz w:val="18"/>
          <w:szCs w:val="18"/>
        </w:rPr>
      </w:pPr>
      <w:r w:rsidRPr="00A23FA3">
        <w:rPr>
          <w:rFonts w:ascii="Calibri" w:hAnsi="Calibri" w:cstheme="minorHAnsi"/>
          <w:i/>
          <w:sz w:val="18"/>
          <w:szCs w:val="18"/>
        </w:rPr>
        <w:t>An excel that contains quantity, weight, and type of unit and goods description from Invoice, transport documents and gross weight/net weight info from packing list.</w:t>
      </w:r>
    </w:p>
    <w:p w14:paraId="02C773D6" w14:textId="77777777" w:rsidR="00722C72" w:rsidRPr="00A23FA3" w:rsidRDefault="00722C72" w:rsidP="00722C72">
      <w:pPr>
        <w:numPr>
          <w:ilvl w:val="1"/>
          <w:numId w:val="26"/>
        </w:numPr>
        <w:tabs>
          <w:tab w:val="num" w:pos="720"/>
        </w:tabs>
        <w:ind w:left="545"/>
        <w:jc w:val="left"/>
        <w:rPr>
          <w:rFonts w:ascii="Calibri" w:hAnsi="Calibri" w:cstheme="minorHAnsi"/>
          <w:i/>
          <w:sz w:val="18"/>
          <w:szCs w:val="18"/>
        </w:rPr>
      </w:pPr>
      <w:r w:rsidRPr="00A23FA3">
        <w:rPr>
          <w:rFonts w:ascii="Calibri" w:hAnsi="Calibri" w:cstheme="minorHAnsi"/>
          <w:i/>
          <w:sz w:val="18"/>
          <w:szCs w:val="18"/>
        </w:rPr>
        <w:t>No need to verify invoice/transport documents/packing list – the user does the verification.</w:t>
      </w:r>
    </w:p>
    <w:p w14:paraId="38B389AC" w14:textId="77777777" w:rsidR="00722C72" w:rsidRPr="00A23FA3" w:rsidRDefault="00722C72" w:rsidP="00722C72">
      <w:pPr>
        <w:numPr>
          <w:ilvl w:val="1"/>
          <w:numId w:val="26"/>
        </w:numPr>
        <w:tabs>
          <w:tab w:val="num" w:pos="720"/>
        </w:tabs>
        <w:ind w:left="545"/>
        <w:jc w:val="left"/>
        <w:rPr>
          <w:rFonts w:ascii="Calibri" w:hAnsi="Calibri" w:cstheme="minorHAnsi"/>
          <w:i/>
          <w:sz w:val="18"/>
          <w:szCs w:val="18"/>
        </w:rPr>
      </w:pPr>
      <w:r w:rsidRPr="00A23FA3">
        <w:rPr>
          <w:rFonts w:ascii="Calibri" w:hAnsi="Calibri" w:cstheme="minorHAnsi"/>
          <w:i/>
          <w:sz w:val="18"/>
          <w:szCs w:val="18"/>
        </w:rPr>
        <w:t>In any situation, there is no need to check whether the goods are duplicates and remove duplicates.</w:t>
      </w:r>
    </w:p>
    <w:p w14:paraId="5AB5566A" w14:textId="77777777" w:rsidR="00722C72" w:rsidRPr="00A23FA3" w:rsidRDefault="00722C72" w:rsidP="00722C72">
      <w:pPr>
        <w:jc w:val="left"/>
        <w:rPr>
          <w:rFonts w:ascii="Calibri" w:hAnsi="Calibri" w:cstheme="minorHAnsi"/>
          <w:i/>
          <w:szCs w:val="21"/>
        </w:rPr>
      </w:pPr>
    </w:p>
    <w:p w14:paraId="79C1038F" w14:textId="77777777" w:rsidR="00722C72" w:rsidRPr="00A23FA3" w:rsidRDefault="00722C72" w:rsidP="00722C72">
      <w:pPr>
        <w:jc w:val="left"/>
        <w:rPr>
          <w:rFonts w:ascii="Calibri" w:hAnsi="Calibri" w:cstheme="minorHAnsi"/>
          <w:i/>
          <w:szCs w:val="21"/>
        </w:rPr>
      </w:pPr>
      <w:r w:rsidRPr="00A23FA3">
        <w:rPr>
          <w:rFonts w:ascii="Calibri" w:hAnsi="Calibri" w:cstheme="minorHAnsi" w:hint="eastAsia"/>
          <w:i/>
          <w:szCs w:val="21"/>
        </w:rPr>
        <w:t>只需要提供</w:t>
      </w:r>
      <w:r w:rsidRPr="00A23FA3">
        <w:rPr>
          <w:rFonts w:ascii="Calibri" w:hAnsi="Calibri" w:cstheme="minorHAnsi" w:hint="eastAsia"/>
          <w:i/>
          <w:szCs w:val="21"/>
        </w:rPr>
        <w:t>excel</w:t>
      </w:r>
      <w:r w:rsidRPr="00A23FA3">
        <w:rPr>
          <w:rFonts w:ascii="Calibri" w:hAnsi="Calibri" w:cstheme="minorHAnsi" w:hint="eastAsia"/>
          <w:i/>
          <w:szCs w:val="21"/>
        </w:rPr>
        <w:t>，不需要做</w:t>
      </w:r>
      <w:r w:rsidRPr="00A23FA3">
        <w:rPr>
          <w:rFonts w:ascii="Calibri" w:hAnsi="Calibri" w:cstheme="minorHAnsi" w:hint="eastAsia"/>
          <w:i/>
          <w:szCs w:val="21"/>
        </w:rPr>
        <w:t>sum up</w:t>
      </w:r>
      <w:r w:rsidRPr="00A23FA3">
        <w:rPr>
          <w:rFonts w:ascii="Calibri" w:hAnsi="Calibri" w:cstheme="minorHAnsi" w:hint="eastAsia"/>
          <w:i/>
          <w:szCs w:val="21"/>
        </w:rPr>
        <w:t>的操作，不需要做比对，人工做比对</w:t>
      </w:r>
    </w:p>
    <w:p w14:paraId="16874787" w14:textId="77777777" w:rsidR="00722C72" w:rsidRPr="00A23FA3" w:rsidRDefault="00722C72" w:rsidP="00EC4C60">
      <w:pPr>
        <w:rPr>
          <w:rFonts w:ascii="等线" w:eastAsia="等线" w:hAnsi="等线"/>
          <w:szCs w:val="21"/>
        </w:rPr>
      </w:pPr>
    </w:p>
    <w:p w14:paraId="5FFE2A27" w14:textId="2BB925C5" w:rsidR="007774D4" w:rsidRPr="00A23FA3" w:rsidRDefault="007774D4">
      <w:pPr>
        <w:rPr>
          <w:rFonts w:ascii="等线" w:eastAsia="等线" w:hAnsi="等线"/>
          <w:szCs w:val="21"/>
          <w:shd w:val="clear" w:color="auto" w:fill="CCFFFF"/>
        </w:rPr>
        <w:pPrChange w:id="5538" w:author="raye" w:date="2018-07-20T12:22:00Z">
          <w:pPr>
            <w:pStyle w:val="a0"/>
            <w:numPr>
              <w:ilvl w:val="3"/>
              <w:numId w:val="197"/>
            </w:numPr>
            <w:spacing w:afterLines="50" w:after="156"/>
            <w:ind w:left="1680" w:firstLineChars="0" w:hanging="420"/>
          </w:pPr>
        </w:pPrChange>
      </w:pPr>
    </w:p>
    <w:p w14:paraId="7DA0B7B3" w14:textId="77777777" w:rsidR="00EC4C60" w:rsidRPr="00A23FA3" w:rsidRDefault="00EC4C60" w:rsidP="00EC4C60">
      <w:pPr>
        <w:jc w:val="left"/>
        <w:rPr>
          <w:rFonts w:ascii="等线" w:eastAsia="等线" w:hAnsi="等线" w:cs="Calibri"/>
          <w:b/>
          <w:szCs w:val="21"/>
          <w:shd w:val="clear" w:color="auto" w:fill="CCFFFF"/>
          <w:rPrChange w:id="5539" w:author="raye" w:date="2018-07-23T09:56:00Z">
            <w:rPr>
              <w:rFonts w:cs="Calibri"/>
              <w:b/>
              <w:sz w:val="24"/>
              <w:szCs w:val="24"/>
            </w:rPr>
          </w:rPrChange>
        </w:rPr>
      </w:pPr>
      <w:r w:rsidRPr="00A23FA3">
        <w:rPr>
          <w:rFonts w:ascii="等线" w:eastAsia="等线" w:hAnsi="等线" w:cs="Calibri"/>
          <w:b/>
          <w:szCs w:val="21"/>
          <w:shd w:val="clear" w:color="auto" w:fill="CCFFFF"/>
          <w:rPrChange w:id="5540" w:author="raye" w:date="2018-07-23T09:56:00Z">
            <w:rPr>
              <w:rFonts w:cs="Calibri"/>
              <w:b/>
              <w:sz w:val="24"/>
              <w:szCs w:val="24"/>
            </w:rPr>
          </w:rPrChange>
        </w:rPr>
        <w:t>B7. Is the shipped quantity and quality of the goods consistent with the invoice?</w:t>
      </w:r>
    </w:p>
    <w:p w14:paraId="78EAB79A" w14:textId="19B44398" w:rsidR="007774D4" w:rsidRPr="00A23FA3" w:rsidRDefault="00EC4C60">
      <w:pPr>
        <w:rPr>
          <w:rFonts w:ascii="等线" w:eastAsia="等线" w:hAnsi="等线"/>
          <w:szCs w:val="21"/>
          <w:shd w:val="clear" w:color="auto" w:fill="CCFFFF"/>
        </w:rPr>
        <w:pPrChange w:id="5541" w:author="raye" w:date="2018-07-20T12:22:00Z">
          <w:pPr>
            <w:pStyle w:val="a0"/>
            <w:numPr>
              <w:ilvl w:val="3"/>
              <w:numId w:val="197"/>
            </w:numPr>
            <w:spacing w:afterLines="50" w:after="156"/>
            <w:ind w:left="1680" w:firstLineChars="0" w:hanging="420"/>
          </w:pPr>
        </w:pPrChange>
      </w:pPr>
      <w:r w:rsidRPr="00A23FA3">
        <w:rPr>
          <w:rFonts w:ascii="等线" w:eastAsia="等线" w:hAnsi="等线" w:cs="Calibri" w:hint="eastAsia"/>
          <w:b/>
          <w:szCs w:val="21"/>
          <w:shd w:val="clear" w:color="auto" w:fill="CCFFFF"/>
          <w:rPrChange w:id="5542" w:author="raye" w:date="2018-07-23T09:56:00Z">
            <w:rPr>
              <w:rFonts w:cs="Calibri" w:hint="eastAsia"/>
              <w:b/>
              <w:sz w:val="24"/>
              <w:szCs w:val="24"/>
            </w:rPr>
          </w:rPrChange>
        </w:rPr>
        <w:t>发货的数量是否和发票显示的数量一致？</w:t>
      </w:r>
    </w:p>
    <w:p w14:paraId="095DE89F" w14:textId="4F429925" w:rsidR="00EC4C60" w:rsidRPr="00A23FA3" w:rsidRDefault="00EC4C60">
      <w:pPr>
        <w:rPr>
          <w:rFonts w:ascii="等线" w:eastAsia="等线" w:hAnsi="等线"/>
          <w:szCs w:val="21"/>
        </w:rPr>
        <w:pPrChange w:id="5543" w:author="raye" w:date="2018-07-20T12:22:00Z">
          <w:pPr>
            <w:pStyle w:val="a0"/>
            <w:numPr>
              <w:ilvl w:val="3"/>
              <w:numId w:val="197"/>
            </w:numPr>
            <w:spacing w:afterLines="50" w:after="156"/>
            <w:ind w:left="1680" w:firstLineChars="0" w:hanging="420"/>
          </w:pPr>
        </w:pPrChange>
      </w:pPr>
    </w:p>
    <w:p w14:paraId="369B1408" w14:textId="2F877A74" w:rsidR="009A656C" w:rsidRPr="00A23FA3" w:rsidRDefault="009A656C" w:rsidP="009A656C">
      <w:pPr>
        <w:pStyle w:val="a0"/>
        <w:numPr>
          <w:ilvl w:val="0"/>
          <w:numId w:val="223"/>
        </w:numPr>
        <w:spacing w:afterLines="50" w:after="156"/>
        <w:ind w:firstLineChars="0"/>
        <w:rPr>
          <w:rFonts w:ascii="等线" w:eastAsia="等线" w:hAnsi="等线" w:cstheme="minorHAnsi"/>
          <w:szCs w:val="21"/>
        </w:rPr>
      </w:pPr>
      <w:r w:rsidRPr="00A23FA3">
        <w:rPr>
          <w:rFonts w:ascii="等线" w:eastAsia="等线" w:hAnsi="等线" w:cstheme="minorHAnsi"/>
          <w:szCs w:val="21"/>
        </w:rPr>
        <w:t>35</w:t>
      </w:r>
      <w:r w:rsidRPr="00A23FA3">
        <w:rPr>
          <w:rFonts w:ascii="等线" w:eastAsia="等线" w:hAnsi="等线" w:cstheme="minorHAnsi" w:hint="eastAsia"/>
          <w:szCs w:val="21"/>
        </w:rPr>
        <w:t>个问题回答，</w:t>
      </w:r>
      <w:r w:rsidR="002B657B" w:rsidRPr="00A23FA3">
        <w:rPr>
          <w:rFonts w:ascii="等线" w:eastAsia="等线" w:hAnsi="等线" w:cstheme="minorHAnsi" w:hint="eastAsia"/>
          <w:szCs w:val="21"/>
        </w:rPr>
        <w:t>半自动</w:t>
      </w:r>
      <w:del w:id="5544" w:author="raye" w:date="2018-07-20T15:44:00Z">
        <w:r w:rsidRPr="00A23FA3" w:rsidDel="002A028C">
          <w:rPr>
            <w:rFonts w:ascii="等线" w:eastAsia="等线" w:hAnsi="等线" w:cstheme="minorHAnsi" w:hint="eastAsia"/>
            <w:szCs w:val="21"/>
          </w:rPr>
          <w:delText>程序自动回答</w:delText>
        </w:r>
      </w:del>
    </w:p>
    <w:p w14:paraId="48FA09CA" w14:textId="6F9E0391" w:rsidR="009A656C" w:rsidRPr="00A23FA3" w:rsidDel="002A028C" w:rsidRDefault="009A656C">
      <w:pPr>
        <w:pStyle w:val="a0"/>
        <w:numPr>
          <w:ilvl w:val="0"/>
          <w:numId w:val="223"/>
        </w:numPr>
        <w:spacing w:afterLines="50" w:after="156"/>
        <w:ind w:firstLineChars="0"/>
        <w:rPr>
          <w:del w:id="5545" w:author="raye" w:date="2018-07-20T15:44:00Z"/>
          <w:rFonts w:ascii="等线" w:eastAsia="等线" w:hAnsi="等线"/>
          <w:szCs w:val="21"/>
        </w:rPr>
        <w:pPrChange w:id="5546" w:author="raye" w:date="2018-07-20T15:44:00Z">
          <w:pPr>
            <w:pStyle w:val="a0"/>
            <w:numPr>
              <w:ilvl w:val="3"/>
              <w:numId w:val="197"/>
            </w:numPr>
            <w:spacing w:afterLines="50" w:after="156"/>
            <w:ind w:left="1680" w:firstLineChars="0" w:hanging="420"/>
          </w:pPr>
        </w:pPrChange>
      </w:pPr>
      <w:del w:id="5547" w:author="raye" w:date="2018-07-20T15:44:00Z">
        <w:r w:rsidRPr="00A23FA3" w:rsidDel="002A028C">
          <w:rPr>
            <w:rFonts w:ascii="等线" w:eastAsia="等线" w:hAnsi="等线"/>
            <w:szCs w:val="21"/>
          </w:rPr>
          <w:delText xml:space="preserve">1. </w:delText>
        </w:r>
        <w:r w:rsidRPr="00A23FA3" w:rsidDel="002A028C">
          <w:rPr>
            <w:rFonts w:ascii="等线" w:eastAsia="等线" w:hAnsi="等线" w:hint="eastAsia"/>
            <w:szCs w:val="21"/>
          </w:rPr>
          <w:delText>从发票里获取数量</w:delText>
        </w:r>
        <w:r w:rsidRPr="00A23FA3" w:rsidDel="002A028C">
          <w:rPr>
            <w:rFonts w:ascii="等线" w:eastAsia="等线" w:hAnsi="等线"/>
            <w:szCs w:val="21"/>
          </w:rPr>
          <w:delText>&amp;重量及对应的单位。同一个商品他的数量&amp;重量及对应的单位与该发票关联和（海陆空）运单里该商品加起来的数量是一致的，则回答Y，否则回答N</w:delText>
        </w:r>
      </w:del>
    </w:p>
    <w:p w14:paraId="402F58B3" w14:textId="1BFBB914" w:rsidR="009A656C" w:rsidRPr="00A23FA3" w:rsidDel="002A028C" w:rsidRDefault="009A656C">
      <w:pPr>
        <w:rPr>
          <w:del w:id="5548" w:author="raye" w:date="2018-07-20T15:44:00Z"/>
          <w:rFonts w:ascii="等线" w:eastAsia="等线" w:hAnsi="等线"/>
          <w:szCs w:val="21"/>
        </w:rPr>
        <w:pPrChange w:id="5549" w:author="raye" w:date="2018-07-20T12:22:00Z">
          <w:pPr>
            <w:pStyle w:val="a0"/>
            <w:numPr>
              <w:ilvl w:val="3"/>
              <w:numId w:val="197"/>
            </w:numPr>
            <w:spacing w:afterLines="50" w:after="156"/>
            <w:ind w:left="1680" w:firstLineChars="0" w:hanging="420"/>
          </w:pPr>
        </w:pPrChange>
      </w:pPr>
    </w:p>
    <w:tbl>
      <w:tblPr>
        <w:tblW w:w="963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4"/>
        <w:gridCol w:w="4646"/>
        <w:gridCol w:w="2498"/>
      </w:tblGrid>
      <w:tr w:rsidR="00A23FA3" w:rsidRPr="00A23FA3" w:rsidDel="002A028C" w14:paraId="5604C783" w14:textId="77777777" w:rsidTr="00B5479E">
        <w:trPr>
          <w:trHeight w:val="222"/>
          <w:del w:id="5550" w:author="raye" w:date="2018-07-20T15:44:00Z"/>
        </w:trPr>
        <w:tc>
          <w:tcPr>
            <w:tcW w:w="249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F7EB19E" w14:textId="1F5389BA" w:rsidR="009A656C" w:rsidRPr="00A23FA3" w:rsidDel="002A028C" w:rsidRDefault="009A656C" w:rsidP="009A656C">
            <w:pPr>
              <w:rPr>
                <w:del w:id="5551" w:author="raye" w:date="2018-07-20T15:44:00Z"/>
                <w:rFonts w:ascii="等线" w:eastAsia="等线" w:hAnsi="等线" w:cs="宋体"/>
                <w:b/>
                <w:bCs/>
                <w:kern w:val="0"/>
                <w:szCs w:val="21"/>
              </w:rPr>
            </w:pPr>
            <w:del w:id="5552" w:author="raye" w:date="2018-07-20T15:44:00Z">
              <w:r w:rsidRPr="00A23FA3" w:rsidDel="002A028C">
                <w:rPr>
                  <w:rFonts w:ascii="等线" w:eastAsia="等线" w:hAnsi="等线" w:cs="宋体"/>
                  <w:b/>
                  <w:bCs/>
                  <w:i/>
                  <w:kern w:val="0"/>
                  <w:szCs w:val="21"/>
                </w:rPr>
                <w:delText>INVOICE</w:delText>
              </w:r>
            </w:del>
          </w:p>
        </w:tc>
        <w:tc>
          <w:tcPr>
            <w:tcW w:w="4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584139" w14:textId="24E1E5BD" w:rsidR="009A656C" w:rsidRPr="00A23FA3" w:rsidDel="002A028C" w:rsidRDefault="009A656C">
            <w:pPr>
              <w:rPr>
                <w:del w:id="5553" w:author="raye" w:date="2018-07-20T15:44:00Z"/>
                <w:rFonts w:ascii="等线" w:eastAsia="等线" w:hAnsi="等线" w:cs="宋体"/>
                <w:b/>
                <w:bCs/>
                <w:kern w:val="0"/>
                <w:szCs w:val="21"/>
              </w:rPr>
            </w:pPr>
            <w:del w:id="5554" w:author="raye" w:date="2018-07-20T15:44:00Z">
              <w:r w:rsidRPr="00A23FA3" w:rsidDel="002A028C">
                <w:rPr>
                  <w:rFonts w:ascii="等线" w:eastAsia="等线" w:hAnsi="等线" w:cs="宋体"/>
                  <w:b/>
                  <w:bCs/>
                  <w:i/>
                  <w:kern w:val="0"/>
                  <w:szCs w:val="21"/>
                </w:rPr>
                <w:delText>BILLOFLADING&amp;AIRWAYBILL&amp;TRUCKIN LAND BILL OF LADING</w:delText>
              </w:r>
            </w:del>
          </w:p>
        </w:tc>
        <w:tc>
          <w:tcPr>
            <w:tcW w:w="24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7CAE620" w14:textId="48B32AC3" w:rsidR="009A656C" w:rsidRPr="00A23FA3" w:rsidDel="002A028C" w:rsidRDefault="009A656C" w:rsidP="009A656C">
            <w:pPr>
              <w:rPr>
                <w:del w:id="5555" w:author="raye" w:date="2018-07-20T15:44:00Z"/>
                <w:rFonts w:ascii="等线" w:eastAsia="等线" w:hAnsi="等线" w:cs="宋体"/>
                <w:b/>
                <w:bCs/>
                <w:kern w:val="0"/>
                <w:szCs w:val="21"/>
              </w:rPr>
            </w:pPr>
            <w:del w:id="5556" w:author="raye" w:date="2018-07-20T15:44:00Z">
              <w:r w:rsidRPr="00A23FA3" w:rsidDel="002A028C">
                <w:rPr>
                  <w:rFonts w:ascii="等线" w:eastAsia="等线" w:hAnsi="等线" w:cs="宋体" w:hint="eastAsia"/>
                  <w:b/>
                  <w:bCs/>
                  <w:kern w:val="0"/>
                  <w:szCs w:val="21"/>
                </w:rPr>
                <w:delText>备注</w:delText>
              </w:r>
            </w:del>
          </w:p>
        </w:tc>
      </w:tr>
      <w:tr w:rsidR="00A23FA3" w:rsidRPr="00A23FA3" w:rsidDel="002A028C" w14:paraId="1066DC89" w14:textId="77777777" w:rsidTr="00B5479E">
        <w:trPr>
          <w:trHeight w:val="222"/>
          <w:del w:id="5557" w:author="raye" w:date="2018-07-20T15:44:00Z"/>
        </w:trPr>
        <w:tc>
          <w:tcPr>
            <w:tcW w:w="2494" w:type="dxa"/>
            <w:tcBorders>
              <w:top w:val="single" w:sz="4" w:space="0" w:color="auto"/>
              <w:left w:val="single" w:sz="4" w:space="0" w:color="auto"/>
              <w:bottom w:val="single" w:sz="4" w:space="0" w:color="auto"/>
              <w:right w:val="single" w:sz="4" w:space="0" w:color="auto"/>
            </w:tcBorders>
            <w:noWrap/>
          </w:tcPr>
          <w:p w14:paraId="583BFCF1" w14:textId="3D54B065" w:rsidR="009A656C" w:rsidRPr="00A23FA3" w:rsidDel="002A028C" w:rsidRDefault="009A656C" w:rsidP="009A656C">
            <w:pPr>
              <w:rPr>
                <w:del w:id="5558" w:author="raye" w:date="2018-07-20T15:44:00Z"/>
                <w:rFonts w:ascii="等线" w:eastAsia="等线" w:hAnsi="等线" w:cs="宋体"/>
                <w:kern w:val="0"/>
                <w:szCs w:val="21"/>
              </w:rPr>
            </w:pPr>
            <w:del w:id="5559" w:author="raye" w:date="2018-07-20T15:44:00Z">
              <w:r w:rsidRPr="00A23FA3" w:rsidDel="002A028C">
                <w:rPr>
                  <w:rFonts w:ascii="等线" w:eastAsia="等线" w:hAnsi="等线" w:cstheme="minorHAnsi"/>
                  <w:szCs w:val="21"/>
                  <w:rPrChange w:id="5560" w:author="raye" w:date="2018-07-23T09:56:00Z">
                    <w:rPr>
                      <w:rFonts w:ascii="Calibri" w:hAnsi="Calibri" w:cstheme="minorHAnsi"/>
                      <w:szCs w:val="21"/>
                    </w:rPr>
                  </w:rPrChange>
                </w:rPr>
                <w:delText>Goods Description</w:delText>
              </w:r>
            </w:del>
          </w:p>
        </w:tc>
        <w:tc>
          <w:tcPr>
            <w:tcW w:w="4646" w:type="dxa"/>
            <w:tcBorders>
              <w:top w:val="single" w:sz="4" w:space="0" w:color="auto"/>
              <w:left w:val="single" w:sz="4" w:space="0" w:color="auto"/>
              <w:bottom w:val="single" w:sz="4" w:space="0" w:color="auto"/>
              <w:right w:val="single" w:sz="4" w:space="0" w:color="auto"/>
            </w:tcBorders>
          </w:tcPr>
          <w:p w14:paraId="10638BDC" w14:textId="16842D37" w:rsidR="009A656C" w:rsidRPr="00A23FA3" w:rsidDel="002A028C" w:rsidRDefault="009A656C" w:rsidP="009A656C">
            <w:pPr>
              <w:rPr>
                <w:del w:id="5561" w:author="raye" w:date="2018-07-20T15:44:00Z"/>
                <w:rFonts w:ascii="等线" w:eastAsia="等线" w:hAnsi="等线" w:cs="宋体"/>
                <w:kern w:val="0"/>
                <w:szCs w:val="21"/>
              </w:rPr>
            </w:pPr>
            <w:del w:id="5562" w:author="raye" w:date="2018-07-20T15:28:00Z">
              <w:r w:rsidRPr="00A23FA3" w:rsidDel="009A656C">
                <w:rPr>
                  <w:rFonts w:ascii="等线" w:eastAsia="等线" w:hAnsi="等线"/>
                  <w:i/>
                  <w:szCs w:val="21"/>
                  <w:rPrChange w:id="5563"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tcPr>
          <w:p w14:paraId="55F93663" w14:textId="185186A6" w:rsidR="009A656C" w:rsidRPr="00A23FA3" w:rsidDel="002A028C" w:rsidRDefault="009A656C" w:rsidP="009A656C">
            <w:pPr>
              <w:rPr>
                <w:del w:id="5564" w:author="raye" w:date="2018-07-20T15:44:00Z"/>
                <w:rFonts w:ascii="等线" w:eastAsia="等线" w:hAnsi="等线" w:cs="宋体"/>
                <w:kern w:val="0"/>
                <w:szCs w:val="21"/>
              </w:rPr>
            </w:pPr>
            <w:del w:id="5565" w:author="raye" w:date="2018-07-20T15:31:00Z">
              <w:r w:rsidRPr="00A23FA3" w:rsidDel="009A656C">
                <w:rPr>
                  <w:rFonts w:ascii="等线" w:eastAsia="等线" w:hAnsi="等线" w:hint="eastAsia"/>
                  <w:i/>
                  <w:szCs w:val="21"/>
                  <w:rPrChange w:id="5566" w:author="raye" w:date="2018-07-23T09:56:00Z">
                    <w:rPr>
                      <w:rFonts w:hint="eastAsia"/>
                      <w:i/>
                      <w:sz w:val="24"/>
                      <w:szCs w:val="24"/>
                    </w:rPr>
                  </w:rPrChange>
                </w:rPr>
                <w:delText>创建</w:delText>
              </w:r>
              <w:r w:rsidRPr="00A23FA3" w:rsidDel="009A656C">
                <w:rPr>
                  <w:rFonts w:ascii="等线" w:eastAsia="等线" w:hAnsi="等线"/>
                  <w:i/>
                  <w:szCs w:val="21"/>
                  <w:rPrChange w:id="5567" w:author="raye" w:date="2018-07-23T09:56:00Z">
                    <w:rPr>
                      <w:i/>
                      <w:sz w:val="24"/>
                      <w:szCs w:val="24"/>
                    </w:rPr>
                  </w:rPrChange>
                </w:rPr>
                <w:delText>CASE</w:delText>
              </w:r>
              <w:r w:rsidRPr="00A23FA3" w:rsidDel="009A656C">
                <w:rPr>
                  <w:rFonts w:ascii="等线" w:eastAsia="等线" w:hAnsi="等线" w:hint="eastAsia"/>
                  <w:i/>
                  <w:szCs w:val="21"/>
                  <w:rPrChange w:id="5568" w:author="raye" w:date="2018-07-23T09:56:00Z">
                    <w:rPr>
                      <w:rFonts w:hint="eastAsia"/>
                      <w:i/>
                      <w:sz w:val="24"/>
                      <w:szCs w:val="24"/>
                    </w:rPr>
                  </w:rPrChange>
                </w:rPr>
                <w:delText>处调取</w:delText>
              </w:r>
            </w:del>
          </w:p>
        </w:tc>
      </w:tr>
      <w:tr w:rsidR="00A23FA3" w:rsidRPr="00A23FA3" w:rsidDel="002A028C" w14:paraId="5527357B" w14:textId="77777777" w:rsidTr="00B5479E">
        <w:trPr>
          <w:trHeight w:val="222"/>
          <w:del w:id="5569" w:author="raye" w:date="2018-07-20T15:44:00Z"/>
        </w:trPr>
        <w:tc>
          <w:tcPr>
            <w:tcW w:w="2494"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tcPr>
          <w:p w14:paraId="45159103" w14:textId="700E6C62" w:rsidR="009A656C" w:rsidRPr="00A23FA3" w:rsidDel="002A028C" w:rsidRDefault="009A656C" w:rsidP="009A656C">
            <w:pPr>
              <w:rPr>
                <w:del w:id="5570" w:author="raye" w:date="2018-07-20T15:44:00Z"/>
                <w:rFonts w:ascii="等线" w:eastAsia="等线" w:hAnsi="等线" w:cs="宋体"/>
                <w:kern w:val="0"/>
                <w:szCs w:val="21"/>
                <w:rPrChange w:id="5571" w:author="raye" w:date="2018-07-23T09:56:00Z">
                  <w:rPr>
                    <w:del w:id="5572" w:author="raye" w:date="2018-07-20T15:44:00Z"/>
                    <w:rFonts w:ascii="等线" w:eastAsia="等线" w:hAnsi="等线" w:cs="宋体"/>
                    <w:color w:val="000000"/>
                    <w:kern w:val="0"/>
                    <w:szCs w:val="21"/>
                  </w:rPr>
                </w:rPrChange>
              </w:rPr>
            </w:pPr>
            <w:del w:id="5573" w:author="raye" w:date="2018-07-20T15:28:00Z">
              <w:r w:rsidRPr="00A23FA3" w:rsidDel="009A656C">
                <w:rPr>
                  <w:rFonts w:ascii="等线" w:eastAsia="等线" w:hAnsi="等线" w:cstheme="minorHAnsi"/>
                  <w:szCs w:val="21"/>
                  <w:rPrChange w:id="5574" w:author="raye" w:date="2018-07-23T09:56:00Z">
                    <w:rPr>
                      <w:rFonts w:ascii="Calibri" w:hAnsi="Calibri" w:cstheme="minorHAnsi"/>
                      <w:szCs w:val="21"/>
                    </w:rPr>
                  </w:rPrChange>
                </w:rPr>
                <w:delText xml:space="preserve">Reference No.  </w:delText>
              </w:r>
            </w:del>
          </w:p>
        </w:tc>
        <w:tc>
          <w:tcPr>
            <w:tcW w:w="464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6768EE8A" w14:textId="1B496E53" w:rsidR="009A656C" w:rsidRPr="00A23FA3" w:rsidDel="002A028C" w:rsidRDefault="009A656C">
            <w:pPr>
              <w:rPr>
                <w:del w:id="5575" w:author="raye" w:date="2018-07-20T15:44:00Z"/>
                <w:rFonts w:ascii="等线" w:eastAsia="等线" w:hAnsi="等线" w:cs="宋体"/>
                <w:kern w:val="0"/>
                <w:szCs w:val="21"/>
              </w:rPr>
            </w:pPr>
            <w:del w:id="5576" w:author="raye" w:date="2018-07-20T15:28:00Z">
              <w:r w:rsidRPr="00A23FA3" w:rsidDel="009A656C">
                <w:rPr>
                  <w:rFonts w:ascii="等线" w:eastAsia="等线" w:hAnsi="等线"/>
                  <w:i/>
                  <w:szCs w:val="21"/>
                  <w:rPrChange w:id="5577"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3F9404CA" w14:textId="5DBCBAB5" w:rsidR="009A656C" w:rsidRPr="00A23FA3" w:rsidDel="002A028C" w:rsidRDefault="009A656C" w:rsidP="009A656C">
            <w:pPr>
              <w:rPr>
                <w:del w:id="5578" w:author="raye" w:date="2018-07-20T15:44:00Z"/>
                <w:rFonts w:ascii="等线" w:eastAsia="等线" w:hAnsi="等线" w:cs="宋体"/>
                <w:kern w:val="0"/>
                <w:szCs w:val="21"/>
              </w:rPr>
            </w:pPr>
            <w:del w:id="5579" w:author="raye" w:date="2018-07-20T15:31:00Z">
              <w:r w:rsidRPr="00A23FA3" w:rsidDel="009A656C">
                <w:rPr>
                  <w:rFonts w:ascii="等线" w:eastAsia="等线" w:hAnsi="等线" w:cs="宋体" w:hint="eastAsia"/>
                  <w:kern w:val="0"/>
                  <w:szCs w:val="21"/>
                </w:rPr>
                <w:delText>创建</w:delText>
              </w:r>
              <w:r w:rsidRPr="00A23FA3" w:rsidDel="009A656C">
                <w:rPr>
                  <w:rFonts w:ascii="等线" w:eastAsia="等线" w:hAnsi="等线" w:cs="宋体"/>
                  <w:kern w:val="0"/>
                  <w:szCs w:val="21"/>
                </w:rPr>
                <w:delText>CASE</w:delText>
              </w:r>
              <w:r w:rsidRPr="00A23FA3" w:rsidDel="009A656C">
                <w:rPr>
                  <w:rFonts w:ascii="等线" w:eastAsia="等线" w:hAnsi="等线" w:cs="宋体" w:hint="eastAsia"/>
                  <w:kern w:val="0"/>
                  <w:szCs w:val="21"/>
                </w:rPr>
                <w:delText>处调取</w:delText>
              </w:r>
            </w:del>
          </w:p>
        </w:tc>
      </w:tr>
      <w:tr w:rsidR="00A23FA3" w:rsidRPr="00A23FA3" w:rsidDel="002A028C" w14:paraId="5C3B94FC" w14:textId="77777777" w:rsidTr="00B5479E">
        <w:trPr>
          <w:trHeight w:val="222"/>
          <w:del w:id="5580" w:author="raye" w:date="2018-07-20T15:44:00Z"/>
        </w:trPr>
        <w:tc>
          <w:tcPr>
            <w:tcW w:w="2494"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tcPr>
          <w:p w14:paraId="5ED73BEA" w14:textId="77037B0B" w:rsidR="009A656C" w:rsidRPr="00A23FA3" w:rsidDel="002A028C" w:rsidRDefault="009A656C" w:rsidP="009A656C">
            <w:pPr>
              <w:rPr>
                <w:del w:id="5581" w:author="raye" w:date="2018-07-20T15:44:00Z"/>
                <w:rFonts w:ascii="等线" w:eastAsia="等线" w:hAnsi="等线" w:cs="宋体"/>
                <w:kern w:val="0"/>
                <w:szCs w:val="21"/>
              </w:rPr>
            </w:pPr>
            <w:del w:id="5582" w:author="raye" w:date="2018-07-20T15:31:00Z">
              <w:r w:rsidRPr="00A23FA3" w:rsidDel="009A656C">
                <w:rPr>
                  <w:rFonts w:ascii="等线" w:eastAsia="等线" w:hAnsi="等线" w:cstheme="minorHAnsi"/>
                  <w:szCs w:val="21"/>
                  <w:rPrChange w:id="5583" w:author="raye" w:date="2018-07-23T09:56:00Z">
                    <w:rPr>
                      <w:rFonts w:ascii="Calibri" w:hAnsi="Calibri" w:cstheme="minorHAnsi"/>
                      <w:szCs w:val="21"/>
                    </w:rPr>
                  </w:rPrChange>
                </w:rPr>
                <w:delText>Transaction Risk Mitigation Check List</w:delText>
              </w:r>
            </w:del>
          </w:p>
        </w:tc>
        <w:tc>
          <w:tcPr>
            <w:tcW w:w="464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02226491" w14:textId="62874EDD" w:rsidR="009A656C" w:rsidRPr="00A23FA3" w:rsidDel="002A028C" w:rsidRDefault="009A656C" w:rsidP="009A656C">
            <w:pPr>
              <w:rPr>
                <w:del w:id="5584" w:author="raye" w:date="2018-07-20T15:44:00Z"/>
                <w:rFonts w:ascii="等线" w:eastAsia="等线" w:hAnsi="等线" w:cs="宋体"/>
                <w:kern w:val="0"/>
                <w:szCs w:val="21"/>
              </w:rPr>
            </w:pPr>
            <w:del w:id="5585" w:author="raye" w:date="2018-07-20T15:32:00Z">
              <w:r w:rsidRPr="00A23FA3" w:rsidDel="009A656C">
                <w:rPr>
                  <w:rFonts w:ascii="等线" w:eastAsia="等线" w:hAnsi="等线"/>
                  <w:i/>
                  <w:szCs w:val="21"/>
                  <w:rPrChange w:id="5586"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7C78B902" w14:textId="5D9B6DE2" w:rsidR="009A656C" w:rsidRPr="00A23FA3" w:rsidDel="002A028C" w:rsidRDefault="009A656C" w:rsidP="009A656C">
            <w:pPr>
              <w:rPr>
                <w:del w:id="5587" w:author="raye" w:date="2018-07-20T15:44:00Z"/>
                <w:rFonts w:ascii="等线" w:eastAsia="等线" w:hAnsi="等线" w:cs="宋体"/>
                <w:kern w:val="0"/>
                <w:szCs w:val="21"/>
              </w:rPr>
            </w:pPr>
            <w:del w:id="5588" w:author="raye" w:date="2018-07-20T15:32:00Z">
              <w:r w:rsidRPr="00A23FA3" w:rsidDel="009A656C">
                <w:rPr>
                  <w:rFonts w:ascii="等线" w:eastAsia="等线" w:hAnsi="等线" w:cs="宋体" w:hint="eastAsia"/>
                  <w:kern w:val="0"/>
                  <w:szCs w:val="21"/>
                </w:rPr>
                <w:delText>程序判断</w:delText>
              </w:r>
            </w:del>
          </w:p>
        </w:tc>
      </w:tr>
      <w:tr w:rsidR="00A23FA3" w:rsidRPr="00A23FA3" w:rsidDel="002A028C" w14:paraId="74CF7790" w14:textId="77777777" w:rsidTr="00B5479E">
        <w:trPr>
          <w:trHeight w:val="222"/>
          <w:del w:id="5589" w:author="raye" w:date="2018-07-20T15:44:00Z"/>
        </w:trPr>
        <w:tc>
          <w:tcPr>
            <w:tcW w:w="2494" w:type="dxa"/>
            <w:tcBorders>
              <w:top w:val="single" w:sz="4" w:space="0" w:color="auto"/>
              <w:left w:val="single" w:sz="4" w:space="0" w:color="auto"/>
              <w:bottom w:val="single" w:sz="4" w:space="0" w:color="auto"/>
              <w:right w:val="single" w:sz="4" w:space="0" w:color="auto"/>
            </w:tcBorders>
            <w:noWrap/>
          </w:tcPr>
          <w:p w14:paraId="67739DCA" w14:textId="42FD9ADD" w:rsidR="009A656C" w:rsidRPr="00A23FA3" w:rsidDel="002A028C" w:rsidRDefault="009A656C" w:rsidP="009A656C">
            <w:pPr>
              <w:rPr>
                <w:del w:id="5590" w:author="raye" w:date="2018-07-20T15:44:00Z"/>
                <w:rFonts w:ascii="等线" w:eastAsia="等线" w:hAnsi="等线" w:cs="宋体"/>
                <w:kern w:val="0"/>
                <w:szCs w:val="21"/>
              </w:rPr>
            </w:pPr>
            <w:del w:id="5591" w:author="raye" w:date="2018-07-20T15:32:00Z">
              <w:r w:rsidRPr="00A23FA3" w:rsidDel="009A656C">
                <w:rPr>
                  <w:rFonts w:ascii="等线" w:eastAsia="等线" w:hAnsi="等线" w:cstheme="minorHAnsi"/>
                  <w:szCs w:val="21"/>
                  <w:rPrChange w:id="5592" w:author="raye" w:date="2018-07-23T09:56:00Z">
                    <w:rPr>
                      <w:rFonts w:ascii="Calibri" w:hAnsi="Calibri" w:cstheme="minorHAnsi"/>
                      <w:szCs w:val="21"/>
                    </w:rPr>
                  </w:rPrChange>
                </w:rPr>
                <w:delText>Types of Red Flags Identified*</w:delText>
              </w:r>
            </w:del>
          </w:p>
        </w:tc>
        <w:tc>
          <w:tcPr>
            <w:tcW w:w="4646" w:type="dxa"/>
            <w:tcBorders>
              <w:top w:val="single" w:sz="4" w:space="0" w:color="auto"/>
              <w:left w:val="single" w:sz="4" w:space="0" w:color="auto"/>
              <w:bottom w:val="single" w:sz="4" w:space="0" w:color="auto"/>
              <w:right w:val="single" w:sz="4" w:space="0" w:color="auto"/>
            </w:tcBorders>
          </w:tcPr>
          <w:p w14:paraId="597944D8" w14:textId="6CEB8FCE" w:rsidR="009A656C" w:rsidRPr="00A23FA3" w:rsidDel="002A028C" w:rsidRDefault="009A656C">
            <w:pPr>
              <w:rPr>
                <w:del w:id="5593" w:author="raye" w:date="2018-07-20T15:44:00Z"/>
                <w:rFonts w:ascii="等线" w:eastAsia="等线" w:hAnsi="等线" w:cs="宋体"/>
                <w:kern w:val="0"/>
                <w:szCs w:val="21"/>
              </w:rPr>
            </w:pPr>
            <w:del w:id="5594" w:author="raye" w:date="2018-07-20T15:37:00Z">
              <w:r w:rsidRPr="00A23FA3" w:rsidDel="006608CD">
                <w:rPr>
                  <w:rFonts w:ascii="等线" w:eastAsia="等线" w:hAnsi="等线"/>
                  <w:i/>
                  <w:szCs w:val="21"/>
                  <w:rPrChange w:id="5595"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tcPr>
          <w:p w14:paraId="1C52F2FB" w14:textId="585210D7" w:rsidR="009A656C" w:rsidRPr="00A23FA3" w:rsidDel="002A028C" w:rsidRDefault="009A656C" w:rsidP="009A656C">
            <w:pPr>
              <w:rPr>
                <w:del w:id="5596" w:author="raye" w:date="2018-07-20T15:44:00Z"/>
                <w:rFonts w:ascii="等线" w:eastAsia="等线" w:hAnsi="等线" w:cs="宋体"/>
                <w:kern w:val="0"/>
                <w:szCs w:val="21"/>
              </w:rPr>
            </w:pPr>
            <w:del w:id="5597" w:author="raye" w:date="2018-07-20T15:37:00Z">
              <w:r w:rsidRPr="00A23FA3" w:rsidDel="006608CD">
                <w:rPr>
                  <w:rFonts w:ascii="等线" w:eastAsia="等线" w:hAnsi="等线" w:hint="eastAsia"/>
                  <w:i/>
                  <w:szCs w:val="21"/>
                  <w:rPrChange w:id="5598" w:author="raye" w:date="2018-07-23T09:56:00Z">
                    <w:rPr>
                      <w:rFonts w:hint="eastAsia"/>
                      <w:i/>
                      <w:sz w:val="24"/>
                      <w:szCs w:val="24"/>
                    </w:rPr>
                  </w:rPrChange>
                </w:rPr>
                <w:delText>多选框</w:delText>
              </w:r>
            </w:del>
          </w:p>
        </w:tc>
      </w:tr>
      <w:tr w:rsidR="00A23FA3" w:rsidRPr="00A23FA3" w:rsidDel="002A028C" w14:paraId="562ABE5B" w14:textId="77777777" w:rsidTr="00B5479E">
        <w:trPr>
          <w:trHeight w:val="222"/>
          <w:del w:id="5599" w:author="raye" w:date="2018-07-20T15:44:00Z"/>
        </w:trPr>
        <w:tc>
          <w:tcPr>
            <w:tcW w:w="2494" w:type="dxa"/>
            <w:tcBorders>
              <w:top w:val="single" w:sz="4" w:space="0" w:color="auto"/>
              <w:left w:val="single" w:sz="4" w:space="0" w:color="auto"/>
              <w:bottom w:val="single" w:sz="4" w:space="0" w:color="auto"/>
              <w:right w:val="single" w:sz="4" w:space="0" w:color="auto"/>
            </w:tcBorders>
            <w:noWrap/>
          </w:tcPr>
          <w:p w14:paraId="6CF7C57B" w14:textId="784200BF" w:rsidR="009A656C" w:rsidRPr="00A23FA3" w:rsidDel="002A028C" w:rsidRDefault="009A656C" w:rsidP="009A656C">
            <w:pPr>
              <w:rPr>
                <w:del w:id="5600" w:author="raye" w:date="2018-07-20T15:44:00Z"/>
                <w:rFonts w:ascii="等线" w:eastAsia="等线" w:hAnsi="等线" w:cstheme="minorHAnsi"/>
                <w:szCs w:val="21"/>
                <w:rPrChange w:id="5601" w:author="raye" w:date="2018-07-23T09:56:00Z">
                  <w:rPr>
                    <w:del w:id="5602" w:author="raye" w:date="2018-07-20T15:44:00Z"/>
                    <w:rFonts w:ascii="Calibri" w:hAnsi="Calibri" w:cstheme="minorHAnsi"/>
                    <w:szCs w:val="21"/>
                  </w:rPr>
                </w:rPrChange>
              </w:rPr>
            </w:pPr>
            <w:del w:id="5603" w:author="raye" w:date="2018-07-20T15:37:00Z">
              <w:r w:rsidRPr="00A23FA3" w:rsidDel="006608CD">
                <w:rPr>
                  <w:rFonts w:ascii="等线" w:eastAsia="等线" w:hAnsi="等线" w:cstheme="minorHAnsi"/>
                  <w:szCs w:val="21"/>
                  <w:rPrChange w:id="5604" w:author="raye" w:date="2018-07-23T09:56:00Z">
                    <w:rPr>
                      <w:rFonts w:ascii="Calibri" w:hAnsi="Calibri" w:cstheme="minorHAnsi"/>
                      <w:szCs w:val="21"/>
                    </w:rPr>
                  </w:rPrChange>
                </w:rPr>
                <w:delText>Red Flag Analysis</w:delText>
              </w:r>
            </w:del>
          </w:p>
        </w:tc>
        <w:tc>
          <w:tcPr>
            <w:tcW w:w="4646" w:type="dxa"/>
            <w:tcBorders>
              <w:top w:val="single" w:sz="4" w:space="0" w:color="auto"/>
              <w:left w:val="single" w:sz="4" w:space="0" w:color="auto"/>
              <w:bottom w:val="single" w:sz="4" w:space="0" w:color="auto"/>
              <w:right w:val="single" w:sz="4" w:space="0" w:color="auto"/>
            </w:tcBorders>
          </w:tcPr>
          <w:p w14:paraId="785FF877" w14:textId="49445CEB" w:rsidR="009A656C" w:rsidRPr="00A23FA3" w:rsidDel="002A028C" w:rsidRDefault="009A656C" w:rsidP="009A656C">
            <w:pPr>
              <w:rPr>
                <w:del w:id="5605" w:author="raye" w:date="2018-07-20T15:44:00Z"/>
                <w:rFonts w:ascii="等线" w:eastAsia="等线" w:hAnsi="等线"/>
                <w:i/>
                <w:szCs w:val="21"/>
                <w:rPrChange w:id="5606" w:author="raye" w:date="2018-07-23T09:56:00Z">
                  <w:rPr>
                    <w:del w:id="5607" w:author="raye" w:date="2018-07-20T15:44:00Z"/>
                    <w:i/>
                    <w:sz w:val="24"/>
                    <w:szCs w:val="24"/>
                  </w:rPr>
                </w:rPrChange>
              </w:rPr>
            </w:pPr>
            <w:del w:id="5608" w:author="raye" w:date="2018-07-20T15:37:00Z">
              <w:r w:rsidRPr="00A23FA3" w:rsidDel="006608CD">
                <w:rPr>
                  <w:rFonts w:ascii="等线" w:eastAsia="等线" w:hAnsi="等线"/>
                  <w:i/>
                  <w:szCs w:val="21"/>
                  <w:rPrChange w:id="5609"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tcPr>
          <w:p w14:paraId="14CBE5F1" w14:textId="644BEA00" w:rsidR="009A656C" w:rsidRPr="00A23FA3" w:rsidDel="002A028C" w:rsidRDefault="009A656C" w:rsidP="009A656C">
            <w:pPr>
              <w:rPr>
                <w:del w:id="5610" w:author="raye" w:date="2018-07-20T15:44:00Z"/>
                <w:rFonts w:ascii="等线" w:eastAsia="等线" w:hAnsi="等线" w:cs="宋体"/>
                <w:kern w:val="0"/>
                <w:szCs w:val="21"/>
              </w:rPr>
            </w:pPr>
            <w:del w:id="5611" w:author="raye" w:date="2018-07-20T15:37:00Z">
              <w:r w:rsidRPr="00A23FA3" w:rsidDel="006608CD">
                <w:rPr>
                  <w:rFonts w:ascii="等线" w:eastAsia="等线" w:hAnsi="等线" w:cs="宋体" w:hint="eastAsia"/>
                  <w:kern w:val="0"/>
                  <w:szCs w:val="21"/>
                </w:rPr>
                <w:delText>自适应文本框</w:delText>
              </w:r>
            </w:del>
          </w:p>
        </w:tc>
      </w:tr>
      <w:tr w:rsidR="00A23FA3" w:rsidRPr="00A23FA3" w:rsidDel="006608CD" w14:paraId="40D58A64" w14:textId="77777777" w:rsidTr="00B5479E">
        <w:trPr>
          <w:trHeight w:val="222"/>
          <w:del w:id="5612" w:author="raye" w:date="2018-07-20T15:42:00Z"/>
        </w:trPr>
        <w:tc>
          <w:tcPr>
            <w:tcW w:w="2494" w:type="dxa"/>
            <w:tcBorders>
              <w:top w:val="single" w:sz="4" w:space="0" w:color="auto"/>
              <w:left w:val="single" w:sz="4" w:space="0" w:color="auto"/>
              <w:bottom w:val="single" w:sz="4" w:space="0" w:color="auto"/>
              <w:right w:val="single" w:sz="4" w:space="0" w:color="auto"/>
            </w:tcBorders>
            <w:noWrap/>
          </w:tcPr>
          <w:p w14:paraId="1A9BAC89" w14:textId="3850A73C" w:rsidR="009A656C" w:rsidRPr="00A23FA3" w:rsidDel="006608CD" w:rsidRDefault="009A656C" w:rsidP="009A656C">
            <w:pPr>
              <w:rPr>
                <w:del w:id="5613" w:author="raye" w:date="2018-07-20T15:42:00Z"/>
                <w:rFonts w:ascii="等线" w:eastAsia="等线" w:hAnsi="等线" w:cs="宋体"/>
                <w:kern w:val="0"/>
                <w:szCs w:val="21"/>
              </w:rPr>
            </w:pPr>
            <w:del w:id="5614" w:author="raye" w:date="2018-07-20T15:37:00Z">
              <w:r w:rsidRPr="00A23FA3" w:rsidDel="006608CD">
                <w:rPr>
                  <w:rFonts w:ascii="等线" w:eastAsia="等线" w:hAnsi="等线" w:cstheme="minorHAnsi"/>
                  <w:szCs w:val="21"/>
                  <w:rPrChange w:id="5615" w:author="raye" w:date="2018-07-23T09:56:00Z">
                    <w:rPr>
                      <w:rFonts w:ascii="Calibri" w:hAnsi="Calibri" w:cstheme="minorHAnsi"/>
                      <w:szCs w:val="21"/>
                    </w:rPr>
                  </w:rPrChange>
                </w:rPr>
                <w:delText>Transaction Disposition</w:delText>
              </w:r>
            </w:del>
          </w:p>
        </w:tc>
        <w:tc>
          <w:tcPr>
            <w:tcW w:w="4646" w:type="dxa"/>
            <w:tcBorders>
              <w:top w:val="single" w:sz="4" w:space="0" w:color="auto"/>
              <w:left w:val="single" w:sz="4" w:space="0" w:color="auto"/>
              <w:bottom w:val="single" w:sz="4" w:space="0" w:color="auto"/>
              <w:right w:val="single" w:sz="4" w:space="0" w:color="auto"/>
            </w:tcBorders>
          </w:tcPr>
          <w:p w14:paraId="6136BE70" w14:textId="092C680A" w:rsidR="009A656C" w:rsidRPr="00A23FA3" w:rsidDel="006608CD" w:rsidRDefault="009A656C" w:rsidP="009A656C">
            <w:pPr>
              <w:rPr>
                <w:del w:id="5616" w:author="raye" w:date="2018-07-20T15:42:00Z"/>
                <w:rFonts w:ascii="等线" w:eastAsia="等线" w:hAnsi="等线" w:cs="宋体"/>
                <w:kern w:val="0"/>
                <w:szCs w:val="21"/>
              </w:rPr>
            </w:pPr>
            <w:del w:id="5617" w:author="raye" w:date="2018-07-20T15:37:00Z">
              <w:r w:rsidRPr="00A23FA3" w:rsidDel="006608CD">
                <w:rPr>
                  <w:rFonts w:ascii="等线" w:eastAsia="等线" w:hAnsi="等线"/>
                  <w:i/>
                  <w:szCs w:val="21"/>
                  <w:rPrChange w:id="5618" w:author="raye" w:date="2018-07-23T09:56:00Z">
                    <w:rPr>
                      <w:i/>
                      <w:sz w:val="24"/>
                      <w:szCs w:val="24"/>
                    </w:rPr>
                  </w:rPrChange>
                </w:rPr>
                <w:delText>Required</w:delText>
              </w:r>
            </w:del>
          </w:p>
        </w:tc>
        <w:tc>
          <w:tcPr>
            <w:tcW w:w="2498" w:type="dxa"/>
            <w:tcBorders>
              <w:top w:val="single" w:sz="4" w:space="0" w:color="auto"/>
              <w:left w:val="single" w:sz="4" w:space="0" w:color="auto"/>
              <w:bottom w:val="single" w:sz="4" w:space="0" w:color="auto"/>
              <w:right w:val="single" w:sz="4" w:space="0" w:color="auto"/>
            </w:tcBorders>
          </w:tcPr>
          <w:p w14:paraId="0C34B126" w14:textId="07A006CD" w:rsidR="009A656C" w:rsidRPr="00A23FA3" w:rsidDel="006608CD" w:rsidRDefault="009A656C" w:rsidP="009A656C">
            <w:pPr>
              <w:rPr>
                <w:del w:id="5619" w:author="raye" w:date="2018-07-20T15:42:00Z"/>
                <w:rFonts w:ascii="等线" w:eastAsia="等线" w:hAnsi="等线" w:cs="宋体"/>
                <w:kern w:val="0"/>
                <w:szCs w:val="21"/>
              </w:rPr>
            </w:pPr>
            <w:del w:id="5620" w:author="raye" w:date="2018-07-20T15:37:00Z">
              <w:r w:rsidRPr="00A23FA3" w:rsidDel="006608CD">
                <w:rPr>
                  <w:rFonts w:ascii="等线" w:eastAsia="等线" w:hAnsi="等线" w:cs="宋体" w:hint="eastAsia"/>
                  <w:kern w:val="0"/>
                  <w:szCs w:val="21"/>
                </w:rPr>
                <w:delText>单选框</w:delText>
              </w:r>
            </w:del>
          </w:p>
        </w:tc>
      </w:tr>
      <w:tr w:rsidR="00A23FA3" w:rsidRPr="00A23FA3" w:rsidDel="006608CD" w14:paraId="5B2AF64B" w14:textId="77777777" w:rsidTr="00B5479E">
        <w:trPr>
          <w:trHeight w:val="222"/>
          <w:del w:id="5621" w:author="raye" w:date="2018-07-20T15:42:00Z"/>
        </w:trPr>
        <w:tc>
          <w:tcPr>
            <w:tcW w:w="2494" w:type="dxa"/>
            <w:tcBorders>
              <w:top w:val="single" w:sz="4" w:space="0" w:color="auto"/>
              <w:left w:val="single" w:sz="4" w:space="0" w:color="auto"/>
              <w:bottom w:val="single" w:sz="4" w:space="0" w:color="auto"/>
              <w:right w:val="single" w:sz="4" w:space="0" w:color="auto"/>
            </w:tcBorders>
            <w:noWrap/>
          </w:tcPr>
          <w:p w14:paraId="3DC0F559" w14:textId="07A0E8CE" w:rsidR="009A656C" w:rsidRPr="00A23FA3" w:rsidDel="006608CD" w:rsidRDefault="009A656C" w:rsidP="009A656C">
            <w:pPr>
              <w:rPr>
                <w:del w:id="5622" w:author="raye" w:date="2018-07-20T15:42:00Z"/>
                <w:rFonts w:ascii="等线" w:eastAsia="等线" w:hAnsi="等线" w:cstheme="minorHAnsi"/>
                <w:szCs w:val="21"/>
                <w:rPrChange w:id="5623" w:author="raye" w:date="2018-07-23T09:56:00Z">
                  <w:rPr>
                    <w:del w:id="5624" w:author="raye" w:date="2018-07-20T15:42:00Z"/>
                    <w:rFonts w:ascii="Calibri" w:hAnsi="Calibri" w:cstheme="minorHAnsi"/>
                    <w:szCs w:val="21"/>
                  </w:rPr>
                </w:rPrChange>
              </w:rPr>
            </w:pPr>
            <w:del w:id="5625" w:author="raye" w:date="2018-07-20T15:37:00Z">
              <w:r w:rsidRPr="00A23FA3" w:rsidDel="006608CD">
                <w:rPr>
                  <w:rFonts w:ascii="等线" w:eastAsia="等线" w:hAnsi="等线" w:cstheme="minorHAnsi"/>
                  <w:szCs w:val="21"/>
                  <w:rPrChange w:id="5626" w:author="raye" w:date="2018-07-23T09:56:00Z">
                    <w:rPr>
                      <w:rFonts w:ascii="Calibri" w:hAnsi="Calibri" w:cstheme="minorHAnsi"/>
                      <w:szCs w:val="21"/>
                    </w:rPr>
                  </w:rPrChange>
                </w:rPr>
                <w:delText>Comments</w:delText>
              </w:r>
            </w:del>
          </w:p>
        </w:tc>
        <w:tc>
          <w:tcPr>
            <w:tcW w:w="4646" w:type="dxa"/>
            <w:tcBorders>
              <w:top w:val="single" w:sz="4" w:space="0" w:color="auto"/>
              <w:left w:val="single" w:sz="4" w:space="0" w:color="auto"/>
              <w:bottom w:val="single" w:sz="4" w:space="0" w:color="auto"/>
              <w:right w:val="single" w:sz="4" w:space="0" w:color="auto"/>
            </w:tcBorders>
          </w:tcPr>
          <w:p w14:paraId="2E912C61" w14:textId="430FE2C7" w:rsidR="009A656C" w:rsidRPr="00A23FA3" w:rsidDel="006608CD" w:rsidRDefault="009A656C" w:rsidP="009A656C">
            <w:pPr>
              <w:rPr>
                <w:del w:id="5627" w:author="raye" w:date="2018-07-20T15:42:00Z"/>
                <w:rFonts w:ascii="等线" w:eastAsia="等线" w:hAnsi="等线"/>
                <w:i/>
                <w:szCs w:val="21"/>
                <w:rPrChange w:id="5628" w:author="raye" w:date="2018-07-23T09:56:00Z">
                  <w:rPr>
                    <w:del w:id="5629" w:author="raye" w:date="2018-07-20T15:42:00Z"/>
                    <w:i/>
                    <w:color w:val="FF0000"/>
                    <w:sz w:val="24"/>
                    <w:szCs w:val="24"/>
                  </w:rPr>
                </w:rPrChange>
              </w:rPr>
            </w:pPr>
            <w:del w:id="5630" w:author="raye" w:date="2018-07-20T15:37:00Z">
              <w:r w:rsidRPr="00A23FA3" w:rsidDel="006608CD">
                <w:rPr>
                  <w:rFonts w:ascii="等线" w:eastAsia="等线" w:hAnsi="等线"/>
                  <w:i/>
                  <w:szCs w:val="21"/>
                  <w:rPrChange w:id="5631" w:author="raye" w:date="2018-07-23T09:56:00Z">
                    <w:rPr>
                      <w:i/>
                      <w:sz w:val="24"/>
                      <w:szCs w:val="24"/>
                    </w:rPr>
                  </w:rPrChange>
                </w:rPr>
                <w:delText>optional</w:delText>
              </w:r>
            </w:del>
          </w:p>
        </w:tc>
        <w:tc>
          <w:tcPr>
            <w:tcW w:w="2498" w:type="dxa"/>
            <w:tcBorders>
              <w:top w:val="single" w:sz="4" w:space="0" w:color="auto"/>
              <w:left w:val="single" w:sz="4" w:space="0" w:color="auto"/>
              <w:bottom w:val="single" w:sz="4" w:space="0" w:color="auto"/>
              <w:right w:val="single" w:sz="4" w:space="0" w:color="auto"/>
            </w:tcBorders>
          </w:tcPr>
          <w:p w14:paraId="12603EF0" w14:textId="537BD21F" w:rsidR="009A656C" w:rsidRPr="00A23FA3" w:rsidDel="006608CD" w:rsidRDefault="009A656C" w:rsidP="009A656C">
            <w:pPr>
              <w:rPr>
                <w:del w:id="5632" w:author="raye" w:date="2018-07-20T15:42:00Z"/>
                <w:rFonts w:ascii="等线" w:eastAsia="等线" w:hAnsi="等线"/>
                <w:i/>
                <w:szCs w:val="21"/>
                <w:rPrChange w:id="5633" w:author="raye" w:date="2018-07-23T09:56:00Z">
                  <w:rPr>
                    <w:del w:id="5634" w:author="raye" w:date="2018-07-20T15:42:00Z"/>
                    <w:i/>
                    <w:sz w:val="24"/>
                    <w:szCs w:val="24"/>
                  </w:rPr>
                </w:rPrChange>
              </w:rPr>
            </w:pPr>
            <w:del w:id="5635" w:author="raye" w:date="2018-07-20T15:37:00Z">
              <w:r w:rsidRPr="00A23FA3" w:rsidDel="006608CD">
                <w:rPr>
                  <w:rFonts w:ascii="等线" w:eastAsia="等线" w:hAnsi="等线"/>
                  <w:i/>
                  <w:szCs w:val="21"/>
                  <w:rPrChange w:id="5636" w:author="raye" w:date="2018-07-23T09:56:00Z">
                    <w:rPr>
                      <w:i/>
                      <w:sz w:val="24"/>
                      <w:szCs w:val="24"/>
                    </w:rPr>
                  </w:rPrChange>
                </w:rPr>
                <w:delText>1000</w:delText>
              </w:r>
              <w:r w:rsidRPr="00A23FA3" w:rsidDel="006608CD">
                <w:rPr>
                  <w:rFonts w:ascii="等线" w:eastAsia="等线" w:hAnsi="等线" w:hint="eastAsia"/>
                  <w:i/>
                  <w:szCs w:val="21"/>
                  <w:rPrChange w:id="5637" w:author="raye" w:date="2018-07-23T09:56:00Z">
                    <w:rPr>
                      <w:rFonts w:hint="eastAsia"/>
                      <w:i/>
                      <w:sz w:val="24"/>
                      <w:szCs w:val="24"/>
                    </w:rPr>
                  </w:rPrChange>
                </w:rPr>
                <w:delText>字符以内</w:delText>
              </w:r>
            </w:del>
          </w:p>
        </w:tc>
      </w:tr>
    </w:tbl>
    <w:p w14:paraId="0AAF6D2D" w14:textId="0BE4541D" w:rsidR="00B5479E" w:rsidRPr="00A23FA3" w:rsidRDefault="00B5479E" w:rsidP="00B5479E">
      <w:pPr>
        <w:pStyle w:val="a0"/>
        <w:numPr>
          <w:ilvl w:val="0"/>
          <w:numId w:val="223"/>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逻辑</w:t>
      </w:r>
    </w:p>
    <w:p w14:paraId="2224553C" w14:textId="27AC3249" w:rsidR="008E79F3" w:rsidRPr="00A23FA3" w:rsidRDefault="00F05DD3" w:rsidP="008E79F3">
      <w:pPr>
        <w:rPr>
          <w:rFonts w:ascii="等线" w:eastAsia="等线" w:hAnsi="等线" w:cstheme="minorHAnsi"/>
          <w:szCs w:val="21"/>
        </w:rPr>
      </w:pPr>
      <w:r w:rsidRPr="00A23FA3">
        <w:rPr>
          <w:rFonts w:ascii="等线" w:eastAsia="等线" w:hAnsi="等线" w:cstheme="minorHAnsi" w:hint="eastAsia"/>
          <w:szCs w:val="21"/>
        </w:rPr>
        <w:t>不回答</w:t>
      </w:r>
    </w:p>
    <w:p w14:paraId="74E02E56" w14:textId="77777777" w:rsidR="008E79F3" w:rsidRPr="00A23FA3" w:rsidRDefault="008E79F3" w:rsidP="008E79F3">
      <w:pPr>
        <w:rPr>
          <w:rFonts w:ascii="等线" w:eastAsia="等线" w:hAnsi="等线" w:cstheme="minorHAnsi"/>
          <w:szCs w:val="21"/>
        </w:rPr>
      </w:pPr>
    </w:p>
    <w:p w14:paraId="053136A5" w14:textId="77777777" w:rsidR="006608CD" w:rsidRPr="00A23FA3" w:rsidRDefault="006608CD" w:rsidP="006608CD">
      <w:pPr>
        <w:pStyle w:val="a0"/>
        <w:numPr>
          <w:ilvl w:val="0"/>
          <w:numId w:val="223"/>
        </w:numPr>
        <w:spacing w:afterLines="50" w:after="156"/>
        <w:ind w:firstLineChars="0"/>
        <w:rPr>
          <w:ins w:id="5638" w:author="raye" w:date="2018-07-20T15:43:00Z"/>
          <w:rFonts w:ascii="等线" w:eastAsia="等线" w:hAnsi="等线" w:cstheme="minorHAnsi"/>
          <w:szCs w:val="21"/>
        </w:rPr>
      </w:pPr>
      <w:ins w:id="5639" w:author="raye" w:date="2018-07-20T15:43:00Z">
        <w:r w:rsidRPr="00A23FA3">
          <w:rPr>
            <w:rFonts w:ascii="等线" w:eastAsia="等线" w:hAnsi="等线" w:cstheme="minorHAnsi" w:hint="eastAsia"/>
            <w:szCs w:val="21"/>
          </w:rPr>
          <w:t>证据</w:t>
        </w:r>
      </w:ins>
    </w:p>
    <w:p w14:paraId="32231CB8" w14:textId="3C1B6082" w:rsidR="006608CD" w:rsidRPr="00A23FA3" w:rsidRDefault="00343824">
      <w:pPr>
        <w:rPr>
          <w:ins w:id="5640" w:author="raye" w:date="2018-07-20T16:49:00Z"/>
          <w:rFonts w:ascii="等线" w:eastAsia="等线" w:hAnsi="等线"/>
          <w:szCs w:val="21"/>
        </w:rPr>
        <w:pPrChange w:id="5641" w:author="raye" w:date="2018-07-20T12:22:00Z">
          <w:pPr>
            <w:pStyle w:val="a0"/>
            <w:numPr>
              <w:ilvl w:val="3"/>
              <w:numId w:val="197"/>
            </w:numPr>
            <w:spacing w:afterLines="50" w:after="156"/>
            <w:ind w:left="1680" w:firstLineChars="0" w:hanging="420"/>
          </w:pPr>
        </w:pPrChange>
      </w:pPr>
      <w:ins w:id="5642" w:author="raye" w:date="2018-07-20T16:47:00Z">
        <w:r w:rsidRPr="00A23FA3">
          <w:rPr>
            <w:rFonts w:ascii="等线" w:eastAsia="等线" w:hAnsi="等线" w:hint="eastAsia"/>
            <w:szCs w:val="21"/>
          </w:rPr>
          <w:t>从本系统</w:t>
        </w:r>
        <w:r w:rsidRPr="00A23FA3">
          <w:rPr>
            <w:rFonts w:ascii="等线" w:eastAsia="等线" w:hAnsi="等线"/>
            <w:szCs w:val="21"/>
          </w:rPr>
          <w:t>Input</w:t>
        </w:r>
        <w:r w:rsidRPr="00A23FA3">
          <w:rPr>
            <w:rFonts w:ascii="等线" w:eastAsia="等线" w:hAnsi="等线" w:hint="eastAsia"/>
            <w:szCs w:val="21"/>
          </w:rPr>
          <w:t>中获取相关字段</w:t>
        </w:r>
      </w:ins>
      <w:r w:rsidR="00F05DD3" w:rsidRPr="00A23FA3">
        <w:rPr>
          <w:rFonts w:ascii="等线" w:eastAsia="等线" w:hAnsi="等线" w:hint="eastAsia"/>
          <w:szCs w:val="21"/>
        </w:rPr>
        <w:t>（</w:t>
      </w:r>
      <w:r w:rsidR="00F05DD3" w:rsidRPr="00A23FA3">
        <w:rPr>
          <w:rFonts w:ascii="Calibri" w:hAnsi="Calibri" w:cstheme="minorHAnsi"/>
          <w:sz w:val="18"/>
          <w:szCs w:val="18"/>
        </w:rPr>
        <w:t>quantity, weight, and type of unit and goods description</w:t>
      </w:r>
      <w:ins w:id="5643" w:author="raye" w:date="2018-07-20T16:47:00Z">
        <w:r w:rsidRPr="00A23FA3">
          <w:rPr>
            <w:rFonts w:ascii="等线" w:eastAsia="等线" w:hAnsi="等线" w:hint="eastAsia"/>
            <w:szCs w:val="21"/>
          </w:rPr>
          <w:t>，</w:t>
        </w:r>
      </w:ins>
      <w:r w:rsidR="00F05DD3" w:rsidRPr="00A23FA3">
        <w:rPr>
          <w:rFonts w:ascii="等线" w:eastAsia="等线" w:hAnsi="等线" w:hint="eastAsia"/>
          <w:szCs w:val="21"/>
        </w:rPr>
        <w:t>）</w:t>
      </w:r>
      <w:ins w:id="5644" w:author="raye" w:date="2018-07-20T16:47:00Z">
        <w:r w:rsidRPr="00A23FA3">
          <w:rPr>
            <w:rFonts w:ascii="等线" w:eastAsia="等线" w:hAnsi="等线" w:hint="eastAsia"/>
            <w:szCs w:val="21"/>
          </w:rPr>
          <w:t>发票</w:t>
        </w:r>
      </w:ins>
      <w:ins w:id="5645" w:author="raye" w:date="2018-07-20T16:48:00Z">
        <w:r w:rsidRPr="00A23FA3">
          <w:rPr>
            <w:rFonts w:ascii="等线" w:eastAsia="等线" w:hAnsi="等线"/>
            <w:szCs w:val="21"/>
          </w:rPr>
          <w:t>INVOICE</w:t>
        </w:r>
      </w:ins>
      <w:ins w:id="5646" w:author="raye" w:date="2018-07-20T16:47:00Z">
        <w:r w:rsidRPr="00A23FA3">
          <w:rPr>
            <w:rFonts w:ascii="等线" w:eastAsia="等线" w:hAnsi="等线" w:hint="eastAsia"/>
            <w:szCs w:val="21"/>
          </w:rPr>
          <w:t>、装箱单</w:t>
        </w:r>
      </w:ins>
      <w:ins w:id="5647" w:author="raye" w:date="2018-07-20T16:48:00Z">
        <w:r w:rsidRPr="00A23FA3">
          <w:rPr>
            <w:rFonts w:ascii="等线" w:eastAsia="等线" w:hAnsi="等线"/>
            <w:szCs w:val="21"/>
          </w:rPr>
          <w:t>PACKINGLIST</w:t>
        </w:r>
      </w:ins>
      <w:r w:rsidR="00F05DD3" w:rsidRPr="00A23FA3">
        <w:rPr>
          <w:rFonts w:ascii="等线" w:eastAsia="等线" w:hAnsi="等线" w:hint="eastAsia"/>
          <w:szCs w:val="21"/>
        </w:rPr>
        <w:t>（</w:t>
      </w:r>
      <w:r w:rsidR="00F05DD3" w:rsidRPr="00A23FA3">
        <w:rPr>
          <w:rFonts w:ascii="Calibri" w:hAnsi="Calibri" w:cstheme="minorHAnsi"/>
          <w:sz w:val="18"/>
          <w:szCs w:val="18"/>
        </w:rPr>
        <w:t>gross weight/net weight</w:t>
      </w:r>
      <w:r w:rsidR="00F05DD3" w:rsidRPr="00A23FA3">
        <w:rPr>
          <w:rFonts w:ascii="Calibri" w:hAnsi="Calibri" w:cstheme="minorHAnsi" w:hint="eastAsia"/>
          <w:sz w:val="18"/>
          <w:szCs w:val="18"/>
        </w:rPr>
        <w:t>）</w:t>
      </w:r>
      <w:ins w:id="5648" w:author="raye" w:date="2018-07-20T16:48:00Z">
        <w:r w:rsidRPr="00A23FA3">
          <w:rPr>
            <w:rFonts w:ascii="等线" w:eastAsia="等线" w:hAnsi="等线" w:hint="eastAsia"/>
            <w:szCs w:val="21"/>
          </w:rPr>
          <w:t>运单（</w:t>
        </w:r>
        <w:r w:rsidRPr="00A23FA3">
          <w:rPr>
            <w:rFonts w:ascii="等线" w:eastAsia="等线" w:hAnsi="等线"/>
            <w:szCs w:val="21"/>
          </w:rPr>
          <w:t>BILLOFLADING</w:t>
        </w:r>
      </w:ins>
      <w:ins w:id="5649" w:author="raye" w:date="2018-07-20T16:49:00Z">
        <w:r w:rsidRPr="00A23FA3">
          <w:rPr>
            <w:rFonts w:ascii="等线" w:eastAsia="等线" w:hAnsi="等线" w:hint="eastAsia"/>
            <w:szCs w:val="21"/>
          </w:rPr>
          <w:t>、</w:t>
        </w:r>
        <w:r w:rsidRPr="00A23FA3">
          <w:rPr>
            <w:rFonts w:ascii="等线" w:eastAsia="等线" w:hAnsi="等线"/>
            <w:szCs w:val="21"/>
          </w:rPr>
          <w:t>AIRWAYBILL</w:t>
        </w:r>
        <w:r w:rsidRPr="00A23FA3">
          <w:rPr>
            <w:rFonts w:ascii="等线" w:eastAsia="等线" w:hAnsi="等线" w:hint="eastAsia"/>
            <w:szCs w:val="21"/>
          </w:rPr>
          <w:t>、</w:t>
        </w:r>
        <w:r w:rsidRPr="00A23FA3">
          <w:rPr>
            <w:rFonts w:ascii="等线" w:eastAsia="等线" w:hAnsi="等线"/>
            <w:szCs w:val="21"/>
          </w:rPr>
          <w:t>TRUCKIN LAND BILL OF LADING）</w:t>
        </w:r>
      </w:ins>
    </w:p>
    <w:p w14:paraId="4698BC3B" w14:textId="1E0B73B9" w:rsidR="00C8578F" w:rsidRPr="00A23FA3" w:rsidRDefault="00C8578F">
      <w:pPr>
        <w:rPr>
          <w:ins w:id="5650" w:author="raye" w:date="2018-07-20T16:49:00Z"/>
          <w:rFonts w:ascii="等线" w:eastAsia="等线" w:hAnsi="等线"/>
          <w:szCs w:val="21"/>
        </w:rPr>
        <w:pPrChange w:id="5651" w:author="raye" w:date="2018-07-20T12:22:00Z">
          <w:pPr>
            <w:pStyle w:val="a0"/>
            <w:numPr>
              <w:ilvl w:val="3"/>
              <w:numId w:val="197"/>
            </w:numPr>
            <w:spacing w:afterLines="50" w:after="156"/>
            <w:ind w:left="1680" w:firstLineChars="0" w:hanging="420"/>
          </w:pPr>
        </w:pPrChange>
      </w:pPr>
      <w:ins w:id="5652" w:author="raye" w:date="2018-07-20T16:49:00Z">
        <w:r w:rsidRPr="00A23FA3">
          <w:rPr>
            <w:rFonts w:ascii="等线" w:eastAsia="等线" w:hAnsi="等线" w:hint="eastAsia"/>
            <w:szCs w:val="21"/>
          </w:rPr>
          <w:t>具体字段，详见</w:t>
        </w:r>
        <w:r w:rsidRPr="00A23FA3">
          <w:rPr>
            <w:rFonts w:ascii="等线" w:eastAsia="等线" w:hAnsi="等线"/>
            <w:szCs w:val="21"/>
          </w:rPr>
          <w:t>EXCEL</w:t>
        </w:r>
        <w:r w:rsidRPr="00A23FA3">
          <w:rPr>
            <w:rFonts w:ascii="等线" w:eastAsia="等线" w:hAnsi="等线" w:hint="eastAsia"/>
            <w:szCs w:val="21"/>
          </w:rPr>
          <w:t>表</w:t>
        </w:r>
      </w:ins>
    </w:p>
    <w:p w14:paraId="38633050" w14:textId="44B716F6" w:rsidR="00C8578F" w:rsidRPr="00A23FA3" w:rsidRDefault="00A02529">
      <w:pPr>
        <w:rPr>
          <w:ins w:id="5653" w:author="raye" w:date="2018-07-20T16:50:00Z"/>
          <w:rFonts w:ascii="等线" w:eastAsia="等线" w:hAnsi="等线"/>
          <w:szCs w:val="21"/>
        </w:rPr>
        <w:pPrChange w:id="5654" w:author="raye" w:date="2018-07-20T12:22:00Z">
          <w:pPr>
            <w:pStyle w:val="a0"/>
            <w:numPr>
              <w:ilvl w:val="3"/>
              <w:numId w:val="197"/>
            </w:numPr>
            <w:spacing w:afterLines="50" w:after="156"/>
            <w:ind w:left="1680" w:firstLineChars="0" w:hanging="420"/>
          </w:pPr>
        </w:pPrChange>
      </w:pPr>
      <w:ins w:id="5655" w:author="raye" w:date="2018-07-20T16:50:00Z">
        <w:r w:rsidRPr="00A23FA3">
          <w:rPr>
            <w:rFonts w:ascii="等线" w:eastAsia="等线" w:hAnsi="等线" w:hint="eastAsia"/>
            <w:szCs w:val="21"/>
          </w:rPr>
          <w:t>商品名称可重复出现</w:t>
        </w:r>
      </w:ins>
    </w:p>
    <w:p w14:paraId="3EF8A3D3" w14:textId="6E26E9F2" w:rsidR="00A02529" w:rsidRPr="00A23FA3" w:rsidRDefault="00A02529" w:rsidP="00D50ED5">
      <w:pPr>
        <w:rPr>
          <w:rFonts w:ascii="等线" w:eastAsia="等线" w:hAnsi="等线"/>
          <w:szCs w:val="21"/>
        </w:rPr>
      </w:pPr>
    </w:p>
    <w:p w14:paraId="65E9E990" w14:textId="1574070D" w:rsidR="00D50ED5" w:rsidRPr="00A23FA3" w:rsidRDefault="00D50ED5" w:rsidP="00D50ED5">
      <w:pPr>
        <w:rPr>
          <w:rFonts w:ascii="Calibri" w:hAnsi="Calibri" w:cstheme="minorHAnsi"/>
          <w:b/>
          <w:sz w:val="24"/>
          <w:szCs w:val="24"/>
        </w:rPr>
      </w:pPr>
      <w:r w:rsidRPr="00A23FA3">
        <w:rPr>
          <w:rFonts w:ascii="Calibri" w:hAnsi="Calibri" w:cstheme="minorHAnsi"/>
          <w:b/>
          <w:sz w:val="24"/>
          <w:szCs w:val="24"/>
        </w:rPr>
        <w:t>B8. Does the invoice clearly state the type or brand of goods, their value and unit or metric price?</w:t>
      </w:r>
    </w:p>
    <w:p w14:paraId="5E6DC41B" w14:textId="77777777" w:rsidR="00D50ED5" w:rsidRPr="00A23FA3" w:rsidRDefault="00D50ED5" w:rsidP="00D50ED5">
      <w:pPr>
        <w:jc w:val="left"/>
        <w:rPr>
          <w:rFonts w:ascii="Calibri" w:hAnsi="Calibri" w:cstheme="minorHAnsi"/>
          <w:sz w:val="18"/>
          <w:szCs w:val="18"/>
        </w:rPr>
      </w:pPr>
      <w:r w:rsidRPr="00A23FA3">
        <w:rPr>
          <w:rFonts w:ascii="Calibri" w:hAnsi="Calibri" w:cstheme="minorHAnsi"/>
          <w:sz w:val="18"/>
          <w:szCs w:val="18"/>
          <w:u w:val="single"/>
        </w:rPr>
        <w:t>Answer method:</w:t>
      </w:r>
      <w:r w:rsidRPr="00A23FA3">
        <w:rPr>
          <w:rFonts w:ascii="Calibri" w:hAnsi="Calibri" w:cstheme="minorHAnsi"/>
          <w:sz w:val="18"/>
          <w:szCs w:val="18"/>
        </w:rPr>
        <w:t xml:space="preserve"> automatic</w:t>
      </w:r>
    </w:p>
    <w:p w14:paraId="34092EB4" w14:textId="77777777" w:rsidR="00D50ED5" w:rsidRPr="00A23FA3" w:rsidRDefault="00D50ED5" w:rsidP="00D50ED5">
      <w:pPr>
        <w:jc w:val="left"/>
        <w:rPr>
          <w:rFonts w:ascii="Calibri" w:hAnsi="Calibri" w:cstheme="minorHAnsi"/>
          <w:sz w:val="18"/>
          <w:szCs w:val="18"/>
          <w:u w:val="single"/>
        </w:rPr>
      </w:pPr>
      <w:r w:rsidRPr="00A23FA3">
        <w:rPr>
          <w:rFonts w:ascii="Calibri" w:hAnsi="Calibri" w:cstheme="minorHAnsi"/>
          <w:sz w:val="18"/>
          <w:szCs w:val="18"/>
          <w:u w:val="single"/>
        </w:rPr>
        <w:t xml:space="preserve">Logic: </w:t>
      </w:r>
    </w:p>
    <w:p w14:paraId="5F5182A2" w14:textId="77777777" w:rsidR="00D50ED5" w:rsidRPr="00A23FA3" w:rsidRDefault="00D50ED5" w:rsidP="00D50ED5">
      <w:pPr>
        <w:numPr>
          <w:ilvl w:val="1"/>
          <w:numId w:val="27"/>
        </w:numPr>
        <w:ind w:left="687"/>
        <w:jc w:val="left"/>
        <w:rPr>
          <w:rFonts w:ascii="Calibri" w:hAnsi="Calibri" w:cstheme="minorHAnsi"/>
          <w:sz w:val="18"/>
          <w:szCs w:val="18"/>
        </w:rPr>
      </w:pPr>
      <w:r w:rsidRPr="00A23FA3">
        <w:rPr>
          <w:rFonts w:ascii="Calibri" w:hAnsi="Calibri" w:cstheme="minorHAnsi"/>
          <w:sz w:val="18"/>
          <w:szCs w:val="18"/>
        </w:rPr>
        <w:t>For each set of goods in Invoice:</w:t>
      </w:r>
    </w:p>
    <w:p w14:paraId="550D797C" w14:textId="77777777" w:rsidR="00D50ED5" w:rsidRPr="00A23FA3" w:rsidRDefault="00D50ED5" w:rsidP="00D50ED5">
      <w:pPr>
        <w:numPr>
          <w:ilvl w:val="2"/>
          <w:numId w:val="28"/>
        </w:numPr>
        <w:ind w:left="970" w:hanging="283"/>
        <w:jc w:val="left"/>
        <w:rPr>
          <w:rFonts w:ascii="Calibri" w:hAnsi="Calibri" w:cstheme="minorHAnsi"/>
          <w:sz w:val="18"/>
          <w:szCs w:val="18"/>
        </w:rPr>
      </w:pPr>
      <w:r w:rsidRPr="00A23FA3">
        <w:rPr>
          <w:rFonts w:ascii="Calibri" w:hAnsi="Calibri" w:cstheme="minorHAnsi"/>
          <w:sz w:val="18"/>
          <w:szCs w:val="18"/>
        </w:rPr>
        <w:t>If goods description, unit price, and value are all not None; continue check next goods</w:t>
      </w:r>
    </w:p>
    <w:p w14:paraId="00FA74D3" w14:textId="77777777" w:rsidR="00D50ED5" w:rsidRPr="00A23FA3" w:rsidRDefault="00D50ED5" w:rsidP="00D50ED5">
      <w:pPr>
        <w:numPr>
          <w:ilvl w:val="2"/>
          <w:numId w:val="28"/>
        </w:numPr>
        <w:ind w:left="970" w:hanging="283"/>
        <w:jc w:val="left"/>
        <w:rPr>
          <w:rFonts w:ascii="Calibri" w:hAnsi="Calibri" w:cstheme="minorHAnsi"/>
          <w:sz w:val="18"/>
          <w:szCs w:val="18"/>
        </w:rPr>
      </w:pPr>
      <w:r w:rsidRPr="00A23FA3">
        <w:rPr>
          <w:rFonts w:ascii="Calibri" w:hAnsi="Calibri" w:cstheme="minorHAnsi"/>
          <w:sz w:val="18"/>
          <w:szCs w:val="18"/>
        </w:rPr>
        <w:t>Else: answer “No”</w:t>
      </w:r>
    </w:p>
    <w:p w14:paraId="23606FE9" w14:textId="77777777" w:rsidR="00D50ED5" w:rsidRPr="00A23FA3" w:rsidRDefault="00D50ED5" w:rsidP="00D50ED5">
      <w:pPr>
        <w:numPr>
          <w:ilvl w:val="1"/>
          <w:numId w:val="27"/>
        </w:numPr>
        <w:ind w:left="687"/>
        <w:jc w:val="left"/>
        <w:rPr>
          <w:rFonts w:ascii="Calibri" w:hAnsi="Calibri" w:cstheme="minorHAnsi"/>
          <w:sz w:val="18"/>
          <w:szCs w:val="18"/>
        </w:rPr>
      </w:pPr>
      <w:r w:rsidRPr="00A23FA3">
        <w:rPr>
          <w:rFonts w:ascii="Calibri" w:hAnsi="Calibri" w:cstheme="minorHAnsi"/>
          <w:sz w:val="18"/>
          <w:szCs w:val="18"/>
        </w:rPr>
        <w:t>If all set of goods have goods description, unit price, and value -&gt; answer “Yes”</w:t>
      </w:r>
    </w:p>
    <w:p w14:paraId="45B20C65" w14:textId="77777777" w:rsidR="00D50ED5" w:rsidRPr="00A23FA3" w:rsidRDefault="00D50ED5" w:rsidP="00D50ED5">
      <w:pPr>
        <w:jc w:val="left"/>
        <w:rPr>
          <w:rFonts w:ascii="Calibri" w:hAnsi="Calibri" w:cstheme="minorHAnsi"/>
          <w:sz w:val="18"/>
          <w:szCs w:val="18"/>
        </w:rPr>
      </w:pPr>
      <w:r w:rsidRPr="00A23FA3">
        <w:rPr>
          <w:rFonts w:ascii="Calibri" w:hAnsi="Calibri" w:cstheme="minorHAnsi"/>
          <w:sz w:val="18"/>
          <w:szCs w:val="18"/>
          <w:u w:val="single"/>
        </w:rPr>
        <w:t xml:space="preserve">Evidence: </w:t>
      </w:r>
      <w:r w:rsidRPr="00A23FA3">
        <w:rPr>
          <w:rFonts w:ascii="Calibri" w:hAnsi="Calibri" w:cstheme="minorHAnsi"/>
          <w:sz w:val="18"/>
          <w:szCs w:val="18"/>
        </w:rPr>
        <w:t>no evidence</w:t>
      </w:r>
    </w:p>
    <w:p w14:paraId="5A92605C" w14:textId="77777777" w:rsidR="00D50ED5" w:rsidRPr="00A23FA3" w:rsidRDefault="00D50ED5" w:rsidP="00D50ED5">
      <w:pPr>
        <w:numPr>
          <w:ilvl w:val="1"/>
          <w:numId w:val="27"/>
        </w:numPr>
        <w:tabs>
          <w:tab w:val="clear" w:pos="1440"/>
          <w:tab w:val="num" w:pos="2160"/>
        </w:tabs>
        <w:ind w:left="687"/>
        <w:jc w:val="left"/>
        <w:rPr>
          <w:rFonts w:ascii="Calibri" w:hAnsi="Calibri" w:cstheme="minorHAnsi"/>
          <w:sz w:val="18"/>
          <w:szCs w:val="18"/>
        </w:rPr>
      </w:pPr>
      <w:r w:rsidRPr="00A23FA3">
        <w:rPr>
          <w:rFonts w:ascii="Calibri" w:hAnsi="Calibri" w:cstheme="minorHAnsi"/>
          <w:sz w:val="18"/>
          <w:szCs w:val="18"/>
        </w:rPr>
        <w:t>If there is no invoice document, comment: “no invoice in the transaction documents” and answer n/a. (same as b6,)</w:t>
      </w:r>
    </w:p>
    <w:p w14:paraId="3C878D87" w14:textId="77777777" w:rsidR="00D50ED5" w:rsidRPr="00A23FA3" w:rsidRDefault="00D50ED5" w:rsidP="00D50ED5">
      <w:pPr>
        <w:jc w:val="left"/>
        <w:rPr>
          <w:rFonts w:ascii="Calibri" w:hAnsi="Calibri" w:cstheme="minorHAnsi"/>
          <w:szCs w:val="21"/>
        </w:rPr>
      </w:pPr>
    </w:p>
    <w:p w14:paraId="374D414B" w14:textId="77777777" w:rsidR="00D50ED5" w:rsidRPr="00A23FA3" w:rsidRDefault="00D50ED5" w:rsidP="00D50ED5">
      <w:pPr>
        <w:jc w:val="left"/>
        <w:rPr>
          <w:rFonts w:ascii="Calibri" w:hAnsi="Calibri" w:cstheme="minorHAnsi"/>
          <w:szCs w:val="21"/>
        </w:rPr>
      </w:pPr>
      <w:r w:rsidRPr="00A23FA3">
        <w:rPr>
          <w:rFonts w:ascii="Calibri" w:hAnsi="Calibri" w:cstheme="minorHAnsi" w:hint="eastAsia"/>
          <w:szCs w:val="21"/>
        </w:rPr>
        <w:t>业务部门考虑去掉此条问题，在填写单据的时候这些项设计为必填</w:t>
      </w:r>
    </w:p>
    <w:p w14:paraId="1F3F3852" w14:textId="77777777" w:rsidR="00D50ED5" w:rsidRPr="00A23FA3" w:rsidRDefault="00D50ED5" w:rsidP="00D50ED5">
      <w:pPr>
        <w:rPr>
          <w:rFonts w:ascii="等线" w:eastAsia="等线" w:hAnsi="等线"/>
          <w:szCs w:val="21"/>
        </w:rPr>
      </w:pPr>
    </w:p>
    <w:p w14:paraId="1406AD7F" w14:textId="77777777" w:rsidR="00D50ED5" w:rsidRPr="00A23FA3" w:rsidRDefault="00D50ED5">
      <w:pPr>
        <w:rPr>
          <w:ins w:id="5656" w:author="raye" w:date="2018-07-20T16:50:00Z"/>
          <w:rFonts w:ascii="等线" w:eastAsia="等线" w:hAnsi="等线"/>
          <w:szCs w:val="21"/>
        </w:rPr>
        <w:pPrChange w:id="5657" w:author="raye" w:date="2018-07-20T12:22:00Z">
          <w:pPr>
            <w:pStyle w:val="a0"/>
            <w:numPr>
              <w:ilvl w:val="3"/>
              <w:numId w:val="197"/>
            </w:numPr>
            <w:spacing w:afterLines="50" w:after="156"/>
            <w:ind w:left="1680" w:firstLineChars="0" w:hanging="420"/>
          </w:pPr>
        </w:pPrChange>
      </w:pPr>
    </w:p>
    <w:p w14:paraId="73BC1F4E" w14:textId="77777777" w:rsidR="00A02529" w:rsidRPr="00A23FA3" w:rsidRDefault="00A02529" w:rsidP="00A02529">
      <w:pPr>
        <w:jc w:val="left"/>
        <w:rPr>
          <w:ins w:id="5658" w:author="raye" w:date="2018-07-20T16:51:00Z"/>
          <w:rFonts w:ascii="等线" w:eastAsia="等线" w:hAnsi="等线" w:cs="Calibri"/>
          <w:b/>
          <w:szCs w:val="21"/>
          <w:rPrChange w:id="5659" w:author="raye" w:date="2018-07-23T09:56:00Z">
            <w:rPr>
              <w:ins w:id="5660" w:author="raye" w:date="2018-07-20T16:51:00Z"/>
              <w:rFonts w:cs="Calibri"/>
              <w:b/>
              <w:sz w:val="24"/>
              <w:szCs w:val="24"/>
            </w:rPr>
          </w:rPrChange>
        </w:rPr>
      </w:pPr>
      <w:ins w:id="5661" w:author="raye" w:date="2018-07-20T16:51:00Z">
        <w:r w:rsidRPr="00A23FA3">
          <w:rPr>
            <w:rFonts w:ascii="等线" w:eastAsia="等线" w:hAnsi="等线" w:cs="Calibri"/>
            <w:b/>
            <w:szCs w:val="21"/>
            <w:rPrChange w:id="5662" w:author="raye" w:date="2018-07-23T09:56:00Z">
              <w:rPr>
                <w:rFonts w:cs="Calibri"/>
                <w:b/>
                <w:sz w:val="24"/>
                <w:szCs w:val="24"/>
              </w:rPr>
            </w:rPrChange>
          </w:rPr>
          <w:t>B8. Does the invoice clearly state the type or brand of goods, their value and unit or metric price?</w:t>
        </w:r>
      </w:ins>
    </w:p>
    <w:p w14:paraId="5B222DBD" w14:textId="19AFEF6C" w:rsidR="00A02529" w:rsidRPr="00A23FA3" w:rsidRDefault="00A02529">
      <w:pPr>
        <w:rPr>
          <w:rFonts w:ascii="等线" w:eastAsia="等线" w:hAnsi="等线" w:cs="Calibri"/>
          <w:b/>
          <w:szCs w:val="21"/>
        </w:rPr>
        <w:pPrChange w:id="5663" w:author="raye" w:date="2018-07-20T12:22:00Z">
          <w:pPr>
            <w:pStyle w:val="a0"/>
            <w:numPr>
              <w:ilvl w:val="3"/>
              <w:numId w:val="197"/>
            </w:numPr>
            <w:spacing w:afterLines="50" w:after="156"/>
            <w:ind w:left="1680" w:firstLineChars="0" w:hanging="420"/>
          </w:pPr>
        </w:pPrChange>
      </w:pPr>
      <w:ins w:id="5664" w:author="raye" w:date="2018-07-20T16:51:00Z">
        <w:r w:rsidRPr="00A23FA3">
          <w:rPr>
            <w:rFonts w:ascii="等线" w:eastAsia="等线" w:hAnsi="等线" w:cs="Calibri" w:hint="eastAsia"/>
            <w:b/>
            <w:szCs w:val="21"/>
            <w:rPrChange w:id="5665" w:author="raye" w:date="2018-07-23T09:56:00Z">
              <w:rPr>
                <w:rFonts w:cs="Calibri" w:hint="eastAsia"/>
                <w:b/>
                <w:sz w:val="24"/>
                <w:szCs w:val="24"/>
              </w:rPr>
            </w:rPrChange>
          </w:rPr>
          <w:t>发票是否清楚地显示了货物的种类或品牌、价值、单价或公制价格？</w:t>
        </w:r>
      </w:ins>
    </w:p>
    <w:p w14:paraId="0D80C48D" w14:textId="77777777" w:rsidR="00FF3F16" w:rsidRPr="00A23FA3" w:rsidRDefault="00FF3F16" w:rsidP="00FF3F16">
      <w:pPr>
        <w:rPr>
          <w:ins w:id="5666" w:author="raye" w:date="2018-07-20T16:49:00Z"/>
          <w:rFonts w:ascii="等线" w:eastAsia="等线" w:hAnsi="等线"/>
          <w:szCs w:val="21"/>
        </w:rPr>
      </w:pPr>
    </w:p>
    <w:p w14:paraId="7DCCA3FC" w14:textId="77777777" w:rsidR="00FF3F16" w:rsidRPr="00A23FA3" w:rsidRDefault="00FF3F16">
      <w:pPr>
        <w:pStyle w:val="a0"/>
        <w:numPr>
          <w:ilvl w:val="0"/>
          <w:numId w:val="240"/>
        </w:numPr>
        <w:spacing w:afterLines="50" w:after="156"/>
        <w:ind w:firstLineChars="0"/>
        <w:rPr>
          <w:rFonts w:ascii="等线" w:eastAsia="等线" w:hAnsi="等线" w:cstheme="minorHAnsi"/>
          <w:rPrChange w:id="5667" w:author="raye" w:date="2018-07-23T09:58:00Z">
            <w:rPr/>
          </w:rPrChange>
        </w:rPr>
        <w:pPrChange w:id="5668" w:author="raye" w:date="2018-07-23T09:58:00Z">
          <w:pPr>
            <w:spacing w:afterLines="50" w:after="156"/>
            <w:ind w:firstLineChars="177" w:firstLine="372"/>
          </w:pPr>
        </w:pPrChange>
      </w:pPr>
      <w:r w:rsidRPr="00A23FA3">
        <w:rPr>
          <w:rFonts w:ascii="等线" w:eastAsia="等线" w:hAnsi="等线" w:cstheme="minorHAnsi" w:hint="eastAsia"/>
          <w:rPrChange w:id="5669" w:author="raye" w:date="2018-07-23T09:58:00Z">
            <w:rPr>
              <w:rFonts w:hint="eastAsia"/>
            </w:rPr>
          </w:rPrChange>
        </w:rPr>
        <w:t>不需要程序回答</w:t>
      </w:r>
      <w:r w:rsidRPr="00A23FA3">
        <w:rPr>
          <w:rFonts w:ascii="等线" w:eastAsia="等线" w:hAnsi="等线" w:cstheme="minorHAnsi"/>
          <w:rPrChange w:id="5670" w:author="raye" w:date="2018-07-23T09:58:00Z">
            <w:rPr/>
          </w:rPrChange>
        </w:rPr>
        <w:t>35</w:t>
      </w:r>
      <w:r w:rsidRPr="00A23FA3">
        <w:rPr>
          <w:rFonts w:ascii="等线" w:eastAsia="等线" w:hAnsi="等线" w:cstheme="minorHAnsi" w:hint="eastAsia"/>
          <w:rPrChange w:id="5671" w:author="raye" w:date="2018-07-23T09:58:00Z">
            <w:rPr>
              <w:rFonts w:hint="eastAsia"/>
            </w:rPr>
          </w:rPrChange>
        </w:rPr>
        <w:t>个问题</w:t>
      </w:r>
    </w:p>
    <w:p w14:paraId="2EBBF2A9" w14:textId="77777777" w:rsidR="00FF3F16" w:rsidRPr="00A23FA3" w:rsidRDefault="00FF3F16">
      <w:pPr>
        <w:pStyle w:val="a0"/>
        <w:numPr>
          <w:ilvl w:val="0"/>
          <w:numId w:val="240"/>
        </w:numPr>
        <w:spacing w:afterLines="50" w:after="156"/>
        <w:ind w:firstLineChars="0"/>
        <w:rPr>
          <w:rFonts w:ascii="等线" w:eastAsia="等线" w:hAnsi="等线" w:cstheme="minorHAnsi"/>
        </w:rPr>
        <w:pPrChange w:id="5672" w:author="raye" w:date="2018-07-23T09:58:00Z">
          <w:pPr>
            <w:spacing w:afterLines="50" w:after="156"/>
            <w:ind w:firstLineChars="177" w:firstLine="372"/>
          </w:pPr>
        </w:pPrChange>
      </w:pPr>
      <w:r w:rsidRPr="00A23FA3">
        <w:rPr>
          <w:rFonts w:ascii="等线" w:eastAsia="等线" w:hAnsi="等线" w:cstheme="minorHAnsi" w:hint="eastAsia"/>
          <w:rPrChange w:id="5673" w:author="raye" w:date="2018-07-23T09:58:00Z">
            <w:rPr>
              <w:rFonts w:hint="eastAsia"/>
            </w:rPr>
          </w:rPrChange>
        </w:rPr>
        <w:t>不需要程序提供证据证明</w:t>
      </w:r>
    </w:p>
    <w:p w14:paraId="6C6EEC11" w14:textId="77777777" w:rsidR="00FF3F16" w:rsidRPr="00A23FA3" w:rsidRDefault="00FF3F16" w:rsidP="00D50ED5">
      <w:pPr>
        <w:rPr>
          <w:rFonts w:ascii="等线" w:eastAsia="等线" w:hAnsi="等线" w:cstheme="minorHAnsi"/>
          <w:szCs w:val="21"/>
        </w:rPr>
      </w:pPr>
    </w:p>
    <w:p w14:paraId="186B0CA9" w14:textId="77777777" w:rsidR="00FF3F16" w:rsidRPr="00A23FA3" w:rsidRDefault="00FF3F16" w:rsidP="00D50ED5">
      <w:pPr>
        <w:rPr>
          <w:rFonts w:ascii="等线" w:eastAsia="等线" w:hAnsi="等线" w:cstheme="minorHAnsi"/>
          <w:szCs w:val="21"/>
        </w:rPr>
      </w:pPr>
    </w:p>
    <w:p w14:paraId="458B8A09" w14:textId="77777777" w:rsidR="00FF3F16" w:rsidRPr="00A23FA3" w:rsidRDefault="00FF3F16" w:rsidP="00D50ED5">
      <w:pPr>
        <w:rPr>
          <w:rFonts w:ascii="等线" w:eastAsia="等线" w:hAnsi="等线" w:cstheme="minorHAnsi"/>
          <w:szCs w:val="21"/>
        </w:rPr>
      </w:pPr>
    </w:p>
    <w:p w14:paraId="08D9FB0A" w14:textId="77777777" w:rsidR="00FF3F16" w:rsidRPr="00A23FA3" w:rsidRDefault="00FF3F16" w:rsidP="00D50ED5">
      <w:pPr>
        <w:rPr>
          <w:rFonts w:ascii="等线" w:eastAsia="等线" w:hAnsi="等线" w:cstheme="minorHAnsi"/>
          <w:szCs w:val="21"/>
        </w:rPr>
      </w:pPr>
    </w:p>
    <w:p w14:paraId="1A5795F9" w14:textId="63568284" w:rsidR="00D50ED5" w:rsidRPr="00A23FA3" w:rsidRDefault="00D50ED5" w:rsidP="00D50ED5">
      <w:pPr>
        <w:rPr>
          <w:rFonts w:ascii="Calibri" w:hAnsi="Calibri" w:cstheme="minorHAnsi"/>
          <w:b/>
          <w:i/>
          <w:szCs w:val="21"/>
        </w:rPr>
      </w:pPr>
      <w:r w:rsidRPr="00A23FA3">
        <w:rPr>
          <w:rFonts w:ascii="Calibri" w:hAnsi="Calibri" w:cstheme="minorHAnsi"/>
          <w:b/>
          <w:i/>
          <w:szCs w:val="21"/>
        </w:rPr>
        <w:t>B9. Is the transaction amount an installment payment for partial delivery or in non-round dollar amounts?</w:t>
      </w:r>
    </w:p>
    <w:p w14:paraId="541D0B69" w14:textId="77777777" w:rsidR="00D50ED5" w:rsidRPr="00A23FA3" w:rsidRDefault="00D50ED5" w:rsidP="00D50ED5">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automatic</w:t>
      </w:r>
    </w:p>
    <w:p w14:paraId="794BABFC" w14:textId="77777777" w:rsidR="00D50ED5" w:rsidRPr="00A23FA3" w:rsidRDefault="00D50ED5" w:rsidP="00D50ED5">
      <w:pPr>
        <w:jc w:val="left"/>
        <w:rPr>
          <w:rFonts w:ascii="Calibri" w:hAnsi="Calibri" w:cstheme="minorHAnsi"/>
          <w:i/>
          <w:sz w:val="18"/>
          <w:szCs w:val="18"/>
          <w:u w:val="single"/>
        </w:rPr>
      </w:pPr>
      <w:r w:rsidRPr="00A23FA3">
        <w:rPr>
          <w:rFonts w:ascii="Calibri" w:hAnsi="Calibri" w:cstheme="minorHAnsi"/>
          <w:i/>
          <w:sz w:val="18"/>
          <w:szCs w:val="18"/>
          <w:u w:val="single"/>
        </w:rPr>
        <w:t xml:space="preserve">Logic: </w:t>
      </w:r>
    </w:p>
    <w:p w14:paraId="6711D183" w14:textId="77777777" w:rsidR="00D50ED5" w:rsidRPr="00A23FA3" w:rsidRDefault="00D50ED5" w:rsidP="00D50ED5">
      <w:pPr>
        <w:numPr>
          <w:ilvl w:val="1"/>
          <w:numId w:val="27"/>
        </w:numPr>
        <w:ind w:left="687"/>
        <w:jc w:val="left"/>
        <w:rPr>
          <w:rFonts w:ascii="Calibri" w:hAnsi="Calibri" w:cstheme="minorHAnsi"/>
          <w:i/>
          <w:sz w:val="18"/>
          <w:szCs w:val="18"/>
        </w:rPr>
      </w:pPr>
      <w:r w:rsidRPr="00A23FA3">
        <w:rPr>
          <w:rFonts w:ascii="Calibri" w:hAnsi="Calibri" w:cstheme="minorHAnsi"/>
          <w:i/>
          <w:sz w:val="18"/>
          <w:szCs w:val="18"/>
        </w:rPr>
        <w:t>A) If the transaction amount is NOT a multiple of $10,000, system automatically answer yes.</w:t>
      </w:r>
    </w:p>
    <w:p w14:paraId="319F8F3E" w14:textId="77777777" w:rsidR="00D50ED5" w:rsidRPr="00A23FA3" w:rsidRDefault="00D50ED5" w:rsidP="00D50ED5">
      <w:pPr>
        <w:numPr>
          <w:ilvl w:val="1"/>
          <w:numId w:val="27"/>
        </w:numPr>
        <w:ind w:left="687"/>
        <w:jc w:val="left"/>
        <w:rPr>
          <w:rFonts w:ascii="Calibri" w:hAnsi="Calibri" w:cstheme="minorHAnsi"/>
          <w:i/>
          <w:sz w:val="18"/>
          <w:szCs w:val="18"/>
        </w:rPr>
      </w:pPr>
      <w:r w:rsidRPr="00A23FA3">
        <w:rPr>
          <w:rFonts w:ascii="Calibri" w:hAnsi="Calibri" w:cstheme="minorHAnsi"/>
          <w:i/>
          <w:sz w:val="18"/>
          <w:szCs w:val="18"/>
        </w:rPr>
        <w:t>B) If the transaction amount is a multiple of $10,000:</w:t>
      </w:r>
    </w:p>
    <w:p w14:paraId="514712A4" w14:textId="77777777" w:rsidR="00D50ED5" w:rsidRPr="00A23FA3" w:rsidRDefault="00D50ED5" w:rsidP="00D50ED5">
      <w:pPr>
        <w:ind w:leftChars="327" w:left="957" w:hangingChars="150" w:hanging="270"/>
        <w:jc w:val="left"/>
        <w:rPr>
          <w:rFonts w:ascii="Calibri" w:hAnsi="Calibri" w:cstheme="minorHAnsi"/>
          <w:i/>
          <w:sz w:val="18"/>
          <w:szCs w:val="18"/>
        </w:rPr>
      </w:pPr>
      <w:r w:rsidRPr="00A23FA3">
        <w:rPr>
          <w:rFonts w:ascii="Calibri" w:hAnsi="Calibri" w:cstheme="minorHAnsi"/>
          <w:i/>
          <w:sz w:val="18"/>
          <w:szCs w:val="18"/>
        </w:rPr>
        <w:t>1. Transaction type is NOT a drawing under import LC or export LC, answer “No”.</w:t>
      </w:r>
      <w:r w:rsidRPr="00A23FA3">
        <w:rPr>
          <w:rFonts w:ascii="Calibri" w:hAnsi="Calibri" w:cstheme="minorHAnsi"/>
          <w:i/>
          <w:sz w:val="18"/>
          <w:szCs w:val="18"/>
        </w:rPr>
        <w:br/>
        <w:t xml:space="preserve">Comment:” round currency amount” </w:t>
      </w:r>
    </w:p>
    <w:p w14:paraId="2EA3049B" w14:textId="77777777" w:rsidR="00D50ED5" w:rsidRPr="00A23FA3" w:rsidRDefault="00D50ED5" w:rsidP="00D50ED5">
      <w:pPr>
        <w:ind w:leftChars="327" w:left="687" w:rightChars="100" w:right="210"/>
        <w:jc w:val="left"/>
        <w:rPr>
          <w:rFonts w:ascii="Calibri" w:hAnsi="Calibri" w:cstheme="minorHAnsi"/>
          <w:i/>
          <w:sz w:val="18"/>
          <w:szCs w:val="18"/>
        </w:rPr>
      </w:pPr>
      <w:r w:rsidRPr="00A23FA3">
        <w:rPr>
          <w:rFonts w:ascii="Calibri" w:hAnsi="Calibri" w:cstheme="minorHAnsi"/>
          <w:i/>
          <w:sz w:val="18"/>
          <w:szCs w:val="18"/>
        </w:rPr>
        <w:t>2. Transaction type is a drawing under import LC or export LC, display transaction amount and LC amount. Answer: blank. No alert and no comment.</w:t>
      </w:r>
    </w:p>
    <w:p w14:paraId="3EF47EC8" w14:textId="77777777" w:rsidR="00D50ED5" w:rsidRPr="00A23FA3" w:rsidRDefault="00D50ED5" w:rsidP="00D50ED5">
      <w:pPr>
        <w:jc w:val="left"/>
        <w:rPr>
          <w:rFonts w:ascii="Calibri" w:hAnsi="Calibri" w:cstheme="minorHAnsi"/>
          <w:i/>
          <w:sz w:val="18"/>
          <w:szCs w:val="18"/>
        </w:rPr>
      </w:pPr>
      <w:r w:rsidRPr="00A23FA3">
        <w:rPr>
          <w:rFonts w:ascii="Calibri" w:hAnsi="Calibri" w:cstheme="minorHAnsi"/>
          <w:i/>
          <w:sz w:val="18"/>
          <w:szCs w:val="18"/>
          <w:u w:val="single"/>
        </w:rPr>
        <w:t xml:space="preserve">Evidence: </w:t>
      </w:r>
      <w:r w:rsidRPr="00A23FA3">
        <w:rPr>
          <w:rFonts w:ascii="Calibri" w:hAnsi="Calibri" w:cstheme="minorHAnsi"/>
          <w:i/>
          <w:sz w:val="18"/>
          <w:szCs w:val="18"/>
        </w:rPr>
        <w:br/>
        <w:t>(Whether the transaction amount is a multiple of $10,000 or not, evidence is always needed)</w:t>
      </w:r>
    </w:p>
    <w:p w14:paraId="44B09BA4" w14:textId="77777777" w:rsidR="00D50ED5" w:rsidRPr="00A23FA3" w:rsidRDefault="00D50ED5" w:rsidP="00D50ED5">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Transaction amount (inputted when creating a case)</w:t>
      </w:r>
    </w:p>
    <w:p w14:paraId="464FCC60" w14:textId="77777777" w:rsidR="00D50ED5" w:rsidRPr="00A23FA3" w:rsidRDefault="00D50ED5" w:rsidP="00D50ED5">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The transaction amount and currency in T24 (searched based on the TF number)</w:t>
      </w:r>
    </w:p>
    <w:p w14:paraId="7E606AFE" w14:textId="77777777" w:rsidR="00D50ED5" w:rsidRPr="00A23FA3" w:rsidRDefault="00D50ED5" w:rsidP="00D50ED5">
      <w:pPr>
        <w:numPr>
          <w:ilvl w:val="2"/>
          <w:numId w:val="27"/>
        </w:numPr>
        <w:tabs>
          <w:tab w:val="num" w:pos="970"/>
        </w:tabs>
        <w:ind w:left="970" w:hanging="283"/>
        <w:jc w:val="left"/>
        <w:rPr>
          <w:rFonts w:ascii="Calibri" w:hAnsi="Calibri" w:cstheme="minorHAnsi"/>
          <w:i/>
          <w:sz w:val="18"/>
          <w:szCs w:val="18"/>
        </w:rPr>
      </w:pPr>
      <w:r w:rsidRPr="00A23FA3">
        <w:rPr>
          <w:rFonts w:ascii="Calibri" w:hAnsi="Calibri" w:cstheme="minorHAnsi"/>
          <w:i/>
          <w:sz w:val="18"/>
          <w:szCs w:val="18"/>
        </w:rPr>
        <w:t>For LC import drawing and LC Export drawing, search Multi_lc table (value of LC_Amount). If not find in T24, alert:”</w:t>
      </w:r>
      <w:r w:rsidRPr="00A23FA3">
        <w:rPr>
          <w:rFonts w:ascii="Calibri" w:hAnsi="Calibri" w:cstheme="minorHAnsi"/>
          <w:i/>
          <w:iCs/>
          <w:sz w:val="18"/>
          <w:szCs w:val="18"/>
        </w:rPr>
        <w:t>not find LC_Amount in T24 by TF number</w:t>
      </w:r>
      <w:r w:rsidRPr="00A23FA3">
        <w:rPr>
          <w:rFonts w:ascii="Calibri" w:hAnsi="Calibri" w:cstheme="minorHAnsi"/>
          <w:i/>
          <w:sz w:val="18"/>
          <w:szCs w:val="18"/>
        </w:rPr>
        <w:t>”.</w:t>
      </w:r>
    </w:p>
    <w:p w14:paraId="53F59699" w14:textId="77777777" w:rsidR="00D50ED5" w:rsidRPr="00A23FA3" w:rsidRDefault="00D50ED5" w:rsidP="00D50ED5">
      <w:pPr>
        <w:numPr>
          <w:ilvl w:val="2"/>
          <w:numId w:val="27"/>
        </w:numPr>
        <w:tabs>
          <w:tab w:val="num" w:pos="970"/>
        </w:tabs>
        <w:ind w:left="970" w:hanging="283"/>
        <w:jc w:val="left"/>
        <w:rPr>
          <w:rFonts w:ascii="Calibri" w:hAnsi="Calibri" w:cstheme="minorHAnsi"/>
          <w:i/>
          <w:sz w:val="18"/>
          <w:szCs w:val="18"/>
        </w:rPr>
      </w:pPr>
      <w:r w:rsidRPr="00A23FA3">
        <w:rPr>
          <w:rFonts w:ascii="Calibri" w:hAnsi="Calibri" w:cstheme="minorHAnsi"/>
          <w:i/>
          <w:sz w:val="18"/>
          <w:szCs w:val="18"/>
        </w:rPr>
        <w:t>For Factoring, Short Term Financing, Forfeiting/Risk Participation, Unfunded Factoring  &amp;  Unfunded Risk Participation,  search  Supply Chain Finance Menu in T24 (search based on SCF Number, Transaction amount &amp; Currency).</w:t>
      </w:r>
    </w:p>
    <w:p w14:paraId="0F9F3D08" w14:textId="77777777" w:rsidR="00D50ED5" w:rsidRPr="00A23FA3" w:rsidRDefault="00D50ED5" w:rsidP="00D50ED5">
      <w:pPr>
        <w:numPr>
          <w:ilvl w:val="2"/>
          <w:numId w:val="27"/>
        </w:numPr>
        <w:tabs>
          <w:tab w:val="num" w:pos="970"/>
        </w:tabs>
        <w:ind w:left="970" w:hanging="283"/>
        <w:jc w:val="left"/>
        <w:rPr>
          <w:rFonts w:ascii="Calibri" w:hAnsi="Calibri" w:cstheme="minorHAnsi"/>
          <w:i/>
          <w:sz w:val="18"/>
          <w:szCs w:val="18"/>
        </w:rPr>
      </w:pPr>
      <w:r w:rsidRPr="00A23FA3">
        <w:rPr>
          <w:rFonts w:ascii="Calibri" w:hAnsi="Calibri" w:cstheme="minorHAnsi"/>
          <w:i/>
          <w:sz w:val="18"/>
          <w:szCs w:val="18"/>
        </w:rPr>
        <w:t>Otherwise, no need to search T24.</w:t>
      </w:r>
    </w:p>
    <w:p w14:paraId="23E2ACB8" w14:textId="2AE32AD1" w:rsidR="00D50ED5" w:rsidRPr="00A23FA3" w:rsidRDefault="00D50ED5" w:rsidP="00D50ED5">
      <w:pPr>
        <w:numPr>
          <w:ilvl w:val="2"/>
          <w:numId w:val="27"/>
        </w:numPr>
        <w:tabs>
          <w:tab w:val="num" w:pos="970"/>
        </w:tabs>
        <w:ind w:left="970" w:hanging="283"/>
        <w:jc w:val="left"/>
        <w:rPr>
          <w:ins w:id="5674" w:author="raye" w:date="2018-07-20T17:09:00Z"/>
          <w:rFonts w:ascii="Calibri" w:hAnsi="Calibri" w:cstheme="minorHAnsi"/>
          <w:i/>
          <w:sz w:val="18"/>
          <w:szCs w:val="18"/>
        </w:rPr>
      </w:pPr>
      <w:r w:rsidRPr="00A23FA3">
        <w:rPr>
          <w:rFonts w:ascii="Calibri" w:hAnsi="Calibri" w:cstheme="minorHAnsi"/>
          <w:i/>
          <w:sz w:val="18"/>
          <w:szCs w:val="18"/>
        </w:rPr>
        <w:t>**extract T24 L/C amount: use “Reference no.” and take off last 2 digits to search in T-24. E.g. drawing ref. no. TF172446905003, use TF1724469050 search for L/C amount **</w:t>
      </w:r>
    </w:p>
    <w:p w14:paraId="2858097B" w14:textId="77777777" w:rsidR="00135389" w:rsidRPr="00A23FA3" w:rsidRDefault="00135389" w:rsidP="00135389">
      <w:pPr>
        <w:jc w:val="left"/>
        <w:rPr>
          <w:ins w:id="5675" w:author="raye" w:date="2018-07-20T17:12:00Z"/>
          <w:rFonts w:ascii="等线" w:eastAsia="等线" w:hAnsi="等线" w:cs="Calibri"/>
          <w:b/>
          <w:szCs w:val="21"/>
          <w:shd w:val="clear" w:color="auto" w:fill="CCFFFF"/>
          <w:rPrChange w:id="5676" w:author="raye" w:date="2018-07-23T09:56:00Z">
            <w:rPr>
              <w:ins w:id="5677" w:author="raye" w:date="2018-07-20T17:12:00Z"/>
              <w:rFonts w:cs="Calibri"/>
              <w:b/>
              <w:szCs w:val="21"/>
            </w:rPr>
          </w:rPrChange>
        </w:rPr>
      </w:pPr>
      <w:ins w:id="5678" w:author="raye" w:date="2018-07-20T17:12:00Z">
        <w:r w:rsidRPr="00A23FA3">
          <w:rPr>
            <w:rFonts w:ascii="等线" w:eastAsia="等线" w:hAnsi="等线" w:cs="Calibri"/>
            <w:b/>
            <w:szCs w:val="21"/>
            <w:shd w:val="clear" w:color="auto" w:fill="CCFFFF"/>
            <w:rPrChange w:id="5679" w:author="raye" w:date="2018-07-23T09:56:00Z">
              <w:rPr>
                <w:rFonts w:cs="Calibri"/>
                <w:b/>
                <w:szCs w:val="21"/>
              </w:rPr>
            </w:rPrChange>
          </w:rPr>
          <w:t>B9. Is the transaction amount an installment payment for partial delivery or in non-round dollar amounts?</w:t>
        </w:r>
      </w:ins>
    </w:p>
    <w:p w14:paraId="19D914E5" w14:textId="5003334A" w:rsidR="00135389" w:rsidRPr="00A23FA3" w:rsidRDefault="00135389">
      <w:pPr>
        <w:rPr>
          <w:ins w:id="5680" w:author="raye" w:date="2018-07-20T17:09:00Z"/>
          <w:rFonts w:ascii="等线" w:eastAsia="等线" w:hAnsi="等线"/>
          <w:szCs w:val="21"/>
          <w:shd w:val="clear" w:color="auto" w:fill="CCFFFF"/>
        </w:rPr>
        <w:pPrChange w:id="5681" w:author="raye" w:date="2018-07-20T12:22:00Z">
          <w:pPr>
            <w:pStyle w:val="a0"/>
            <w:numPr>
              <w:ilvl w:val="3"/>
              <w:numId w:val="197"/>
            </w:numPr>
            <w:spacing w:afterLines="50" w:after="156"/>
            <w:ind w:left="1680" w:firstLineChars="0" w:hanging="420"/>
          </w:pPr>
        </w:pPrChange>
      </w:pPr>
      <w:ins w:id="5682" w:author="raye" w:date="2018-07-20T17:12:00Z">
        <w:r w:rsidRPr="00A23FA3">
          <w:rPr>
            <w:rFonts w:ascii="等线" w:eastAsia="等线" w:hAnsi="等线" w:cs="Calibri" w:hint="eastAsia"/>
            <w:b/>
            <w:szCs w:val="21"/>
            <w:shd w:val="clear" w:color="auto" w:fill="CCFFFF"/>
            <w:rPrChange w:id="5683" w:author="raye" w:date="2018-07-23T09:56:00Z">
              <w:rPr>
                <w:rFonts w:cs="Calibri" w:hint="eastAsia"/>
                <w:b/>
                <w:szCs w:val="21"/>
              </w:rPr>
            </w:rPrChange>
          </w:rPr>
          <w:t>交易金额是分批交货的分批付款的总额或是循环的金额吗？</w:t>
        </w:r>
      </w:ins>
    </w:p>
    <w:p w14:paraId="7B98237F" w14:textId="77777777" w:rsidR="00AB3926" w:rsidRPr="00A23FA3" w:rsidRDefault="00AB3926" w:rsidP="00AB3926">
      <w:pPr>
        <w:pStyle w:val="a0"/>
        <w:numPr>
          <w:ilvl w:val="0"/>
          <w:numId w:val="223"/>
        </w:numPr>
        <w:ind w:firstLineChars="0"/>
        <w:rPr>
          <w:ins w:id="5684" w:author="raye" w:date="2018-07-20T17:23:00Z"/>
          <w:rFonts w:ascii="等线" w:eastAsia="等线" w:hAnsi="等线"/>
          <w:szCs w:val="21"/>
        </w:rPr>
      </w:pPr>
      <w:ins w:id="5685" w:author="raye" w:date="2018-07-20T17:23:00Z">
        <w:r w:rsidRPr="00A23FA3">
          <w:rPr>
            <w:rFonts w:ascii="等线" w:eastAsia="等线" w:hAnsi="等线" w:cstheme="minorHAnsi"/>
            <w:szCs w:val="21"/>
          </w:rPr>
          <w:t>35</w:t>
        </w:r>
        <w:r w:rsidRPr="00A23FA3">
          <w:rPr>
            <w:rFonts w:ascii="等线" w:eastAsia="等线" w:hAnsi="等线" w:cstheme="minorHAnsi" w:hint="eastAsia"/>
            <w:szCs w:val="21"/>
          </w:rPr>
          <w:t>个问题回答</w:t>
        </w:r>
        <w:r w:rsidRPr="00A23FA3">
          <w:rPr>
            <w:rFonts w:ascii="等线" w:eastAsia="等线" w:hAnsi="等线" w:cstheme="minorHAnsi"/>
            <w:szCs w:val="21"/>
          </w:rPr>
          <w:t xml:space="preserve">, </w:t>
        </w:r>
        <w:r w:rsidRPr="00A23FA3">
          <w:rPr>
            <w:rFonts w:ascii="等线" w:eastAsia="等线" w:hAnsi="等线" w:cstheme="minorHAnsi" w:hint="eastAsia"/>
            <w:szCs w:val="21"/>
          </w:rPr>
          <w:t>程序自动回答</w:t>
        </w:r>
      </w:ins>
    </w:p>
    <w:p w14:paraId="1F08216E" w14:textId="77777777" w:rsidR="00AB3926" w:rsidRPr="00A23FA3" w:rsidRDefault="00AB3926" w:rsidP="00AB3926">
      <w:pPr>
        <w:pStyle w:val="a0"/>
        <w:numPr>
          <w:ilvl w:val="0"/>
          <w:numId w:val="223"/>
        </w:numPr>
        <w:ind w:firstLineChars="0"/>
        <w:rPr>
          <w:ins w:id="5686" w:author="raye" w:date="2018-07-20T17:23:00Z"/>
          <w:rFonts w:ascii="等线" w:eastAsia="等线" w:hAnsi="等线"/>
          <w:szCs w:val="21"/>
        </w:rPr>
      </w:pPr>
      <w:ins w:id="5687" w:author="raye" w:date="2018-07-20T17:23:00Z">
        <w:r w:rsidRPr="00A23FA3">
          <w:rPr>
            <w:rFonts w:ascii="等线" w:eastAsia="等线" w:hAnsi="等线" w:cstheme="minorHAnsi" w:hint="eastAsia"/>
            <w:szCs w:val="21"/>
          </w:rPr>
          <w:t>逻辑</w:t>
        </w:r>
      </w:ins>
    </w:p>
    <w:p w14:paraId="62BF6CF7" w14:textId="041159F4" w:rsidR="00135389" w:rsidRPr="00A23FA3" w:rsidDel="00AB3926" w:rsidRDefault="00AB3926">
      <w:pPr>
        <w:rPr>
          <w:del w:id="5688" w:author="raye" w:date="2018-07-20T17:12:00Z"/>
          <w:rFonts w:ascii="等线" w:eastAsia="等线" w:hAnsi="等线"/>
          <w:szCs w:val="21"/>
        </w:rPr>
        <w:pPrChange w:id="5689" w:author="raye" w:date="2018-07-20T12:22:00Z">
          <w:pPr>
            <w:pStyle w:val="a0"/>
            <w:numPr>
              <w:ilvl w:val="3"/>
              <w:numId w:val="197"/>
            </w:numPr>
            <w:spacing w:afterLines="50" w:after="156"/>
            <w:ind w:left="1680" w:firstLineChars="0" w:hanging="420"/>
          </w:pPr>
        </w:pPrChange>
      </w:pPr>
      <w:ins w:id="5690" w:author="raye" w:date="2018-07-20T17:26:00Z">
        <w:r w:rsidRPr="00A23FA3">
          <w:rPr>
            <w:rFonts w:ascii="等线" w:eastAsia="等线" w:hAnsi="等线"/>
            <w:szCs w:val="21"/>
          </w:rPr>
          <w:t xml:space="preserve">1. </w:t>
        </w:r>
      </w:ins>
      <w:ins w:id="5691" w:author="raye" w:date="2018-07-20T17:23:00Z">
        <w:r w:rsidRPr="00A23FA3">
          <w:rPr>
            <w:rFonts w:ascii="等线" w:eastAsia="等线" w:hAnsi="等线" w:hint="eastAsia"/>
            <w:szCs w:val="21"/>
          </w:rPr>
          <w:t>在创建</w:t>
        </w:r>
        <w:r w:rsidRPr="00A23FA3">
          <w:rPr>
            <w:rFonts w:ascii="等线" w:eastAsia="等线" w:hAnsi="等线"/>
            <w:szCs w:val="21"/>
          </w:rPr>
          <w:t>CASE</w:t>
        </w:r>
        <w:r w:rsidRPr="00A23FA3">
          <w:rPr>
            <w:rFonts w:ascii="等线" w:eastAsia="等线" w:hAnsi="等线" w:hint="eastAsia"/>
            <w:szCs w:val="21"/>
          </w:rPr>
          <w:t>时会输入一个金额</w:t>
        </w:r>
      </w:ins>
      <w:ins w:id="5692" w:author="raye" w:date="2018-07-20T17:24:00Z">
        <w:r w:rsidRPr="00A23FA3">
          <w:rPr>
            <w:rFonts w:ascii="等线" w:eastAsia="等线" w:hAnsi="等线"/>
            <w:szCs w:val="21"/>
          </w:rPr>
          <w:t>Total Amount</w:t>
        </w:r>
        <w:r w:rsidRPr="00A23FA3">
          <w:rPr>
            <w:rFonts w:ascii="等线" w:eastAsia="等线" w:hAnsi="等线" w:hint="eastAsia"/>
            <w:szCs w:val="21"/>
          </w:rPr>
          <w:t>，如果这个金额不是</w:t>
        </w:r>
        <w:r w:rsidRPr="00A23FA3">
          <w:rPr>
            <w:rFonts w:ascii="等线" w:eastAsia="等线" w:hAnsi="等线"/>
            <w:szCs w:val="21"/>
          </w:rPr>
          <w:t xml:space="preserve">1万美 </w:t>
        </w:r>
        <w:r w:rsidRPr="00A23FA3">
          <w:rPr>
            <w:rFonts w:ascii="等线" w:eastAsia="等线" w:hAnsi="等线" w:hint="eastAsia"/>
            <w:szCs w:val="21"/>
          </w:rPr>
          <w:t>元的倍数，则系统回答</w:t>
        </w:r>
        <w:r w:rsidRPr="00A23FA3">
          <w:rPr>
            <w:rFonts w:ascii="等线" w:eastAsia="等线" w:hAnsi="等线"/>
            <w:szCs w:val="21"/>
          </w:rPr>
          <w:t>Y</w:t>
        </w:r>
      </w:ins>
    </w:p>
    <w:p w14:paraId="1E00C4C6" w14:textId="69F6E44D" w:rsidR="00AB3926" w:rsidRPr="00A23FA3" w:rsidRDefault="00AB3926">
      <w:pPr>
        <w:rPr>
          <w:ins w:id="5693" w:author="raye" w:date="2018-07-20T17:24:00Z"/>
          <w:rFonts w:ascii="等线" w:eastAsia="等线" w:hAnsi="等线"/>
          <w:szCs w:val="21"/>
        </w:rPr>
        <w:pPrChange w:id="5694" w:author="raye" w:date="2018-07-20T12:22:00Z">
          <w:pPr>
            <w:pStyle w:val="a0"/>
            <w:numPr>
              <w:ilvl w:val="3"/>
              <w:numId w:val="197"/>
            </w:numPr>
            <w:spacing w:afterLines="50" w:after="156"/>
            <w:ind w:left="1680" w:firstLineChars="0" w:hanging="420"/>
          </w:pPr>
        </w:pPrChange>
      </w:pPr>
    </w:p>
    <w:p w14:paraId="754C603D" w14:textId="62AD74D3" w:rsidR="00AB3926" w:rsidRPr="00A23FA3" w:rsidRDefault="00045E1A">
      <w:pPr>
        <w:rPr>
          <w:ins w:id="5695" w:author="raye" w:date="2018-07-20T17:26:00Z"/>
          <w:rFonts w:ascii="等线" w:eastAsia="等线" w:hAnsi="等线" w:cs="Calibri"/>
          <w:szCs w:val="21"/>
          <w:rPrChange w:id="5696" w:author="raye" w:date="2018-07-23T09:56:00Z">
            <w:rPr>
              <w:ins w:id="5697" w:author="raye" w:date="2018-07-20T17:26:00Z"/>
              <w:rFonts w:cs="Calibri"/>
              <w:sz w:val="18"/>
              <w:szCs w:val="18"/>
            </w:rPr>
          </w:rPrChange>
        </w:rPr>
        <w:pPrChange w:id="5698" w:author="raye" w:date="2018-07-20T12:22:00Z">
          <w:pPr>
            <w:pStyle w:val="a0"/>
            <w:numPr>
              <w:ilvl w:val="3"/>
              <w:numId w:val="197"/>
            </w:numPr>
            <w:spacing w:afterLines="50" w:after="156"/>
            <w:ind w:left="1680" w:firstLineChars="0" w:hanging="420"/>
          </w:pPr>
        </w:pPrChange>
      </w:pPr>
      <w:r w:rsidRPr="00A23FA3">
        <w:rPr>
          <w:rFonts w:ascii="等线" w:eastAsia="等线" w:hAnsi="等线" w:hint="eastAsia"/>
          <w:szCs w:val="21"/>
        </w:rPr>
        <w:t>2</w:t>
      </w:r>
      <w:r w:rsidRPr="00A23FA3">
        <w:rPr>
          <w:rFonts w:ascii="等线" w:eastAsia="等线" w:hAnsi="等线"/>
          <w:szCs w:val="21"/>
        </w:rPr>
        <w:t xml:space="preserve">. </w:t>
      </w:r>
      <w:ins w:id="5699" w:author="raye" w:date="2018-07-20T17:24:00Z">
        <w:r w:rsidR="00AB3926" w:rsidRPr="00A23FA3">
          <w:rPr>
            <w:rFonts w:ascii="等线" w:eastAsia="等线" w:hAnsi="等线" w:hint="eastAsia"/>
            <w:szCs w:val="21"/>
          </w:rPr>
          <w:t>如果是</w:t>
        </w:r>
        <w:r w:rsidR="00AB3926" w:rsidRPr="00A23FA3">
          <w:rPr>
            <w:rFonts w:ascii="等线" w:eastAsia="等线" w:hAnsi="等线"/>
            <w:szCs w:val="21"/>
          </w:rPr>
          <w:t xml:space="preserve">1万美 </w:t>
        </w:r>
        <w:r w:rsidR="00AB3926" w:rsidRPr="00A23FA3">
          <w:rPr>
            <w:rFonts w:ascii="等线" w:eastAsia="等线" w:hAnsi="等线" w:hint="eastAsia"/>
            <w:szCs w:val="21"/>
          </w:rPr>
          <w:t>元的倍数</w:t>
        </w:r>
      </w:ins>
      <w:ins w:id="5700" w:author="raye" w:date="2018-07-20T17:25:00Z">
        <w:r w:rsidR="00AB3926" w:rsidRPr="00A23FA3">
          <w:rPr>
            <w:rFonts w:ascii="等线" w:eastAsia="等线" w:hAnsi="等线" w:hint="eastAsia"/>
            <w:szCs w:val="21"/>
          </w:rPr>
          <w:t>，并且交易类型不是</w:t>
        </w:r>
        <w:r w:rsidR="00AB3926" w:rsidRPr="00A23FA3">
          <w:rPr>
            <w:rFonts w:ascii="等线" w:eastAsia="等线" w:hAnsi="等线" w:cs="Calibri"/>
            <w:szCs w:val="21"/>
            <w:rPrChange w:id="5701" w:author="raye" w:date="2018-07-23T09:56:00Z">
              <w:rPr>
                <w:rFonts w:cs="Calibri"/>
                <w:sz w:val="18"/>
                <w:szCs w:val="18"/>
                <w:highlight w:val="red"/>
              </w:rPr>
            </w:rPrChange>
          </w:rPr>
          <w:t>drawing under import LC</w:t>
        </w:r>
        <w:r w:rsidR="00AB3926" w:rsidRPr="00A23FA3">
          <w:rPr>
            <w:rFonts w:ascii="等线" w:eastAsia="等线" w:hAnsi="等线" w:cs="Calibri" w:hint="eastAsia"/>
            <w:szCs w:val="21"/>
            <w:rPrChange w:id="5702" w:author="raye" w:date="2018-07-23T09:56:00Z">
              <w:rPr>
                <w:rFonts w:cs="Calibri" w:hint="eastAsia"/>
                <w:sz w:val="18"/>
                <w:szCs w:val="18"/>
                <w:highlight w:val="red"/>
              </w:rPr>
            </w:rPrChange>
          </w:rPr>
          <w:t>或</w:t>
        </w:r>
        <w:r w:rsidR="00AB3926" w:rsidRPr="00A23FA3">
          <w:rPr>
            <w:rFonts w:ascii="等线" w:eastAsia="等线" w:hAnsi="等线" w:cs="Calibri"/>
            <w:szCs w:val="21"/>
            <w:rPrChange w:id="5703" w:author="raye" w:date="2018-07-23T09:56:00Z">
              <w:rPr>
                <w:rFonts w:cs="Calibri"/>
                <w:sz w:val="18"/>
                <w:szCs w:val="18"/>
                <w:highlight w:val="red"/>
              </w:rPr>
            </w:rPrChange>
          </w:rPr>
          <w:t>export LC</w:t>
        </w:r>
      </w:ins>
      <w:ins w:id="5704" w:author="raye" w:date="2018-07-20T17:26:00Z">
        <w:r w:rsidR="00AB3926" w:rsidRPr="00A23FA3">
          <w:rPr>
            <w:rFonts w:ascii="等线" w:eastAsia="等线" w:hAnsi="等线" w:cs="Calibri" w:hint="eastAsia"/>
            <w:szCs w:val="21"/>
            <w:rPrChange w:id="5705" w:author="raye" w:date="2018-07-23T09:56:00Z">
              <w:rPr>
                <w:rFonts w:cs="Calibri" w:hint="eastAsia"/>
                <w:sz w:val="18"/>
                <w:szCs w:val="18"/>
              </w:rPr>
            </w:rPrChange>
          </w:rPr>
          <w:t>中的任一个，则回答</w:t>
        </w:r>
        <w:r w:rsidR="00AB3926" w:rsidRPr="00A23FA3">
          <w:rPr>
            <w:rFonts w:ascii="等线" w:eastAsia="等线" w:hAnsi="等线" w:cs="Calibri"/>
            <w:szCs w:val="21"/>
            <w:rPrChange w:id="5706" w:author="raye" w:date="2018-07-23T09:56:00Z">
              <w:rPr>
                <w:rFonts w:cs="Calibri"/>
                <w:sz w:val="18"/>
                <w:szCs w:val="18"/>
              </w:rPr>
            </w:rPrChange>
          </w:rPr>
          <w:t>N,</w:t>
        </w:r>
      </w:ins>
      <w:r w:rsidRPr="00A23FA3">
        <w:rPr>
          <w:rFonts w:ascii="Calibri" w:hAnsi="Calibri" w:cstheme="minorHAnsi"/>
          <w:sz w:val="18"/>
          <w:szCs w:val="18"/>
        </w:rPr>
        <w:t xml:space="preserve"> Comment:” round currency amount”</w:t>
      </w:r>
    </w:p>
    <w:p w14:paraId="429E58B4" w14:textId="77777777" w:rsidR="00045E1A" w:rsidRPr="00A23FA3" w:rsidRDefault="00045E1A" w:rsidP="00045E1A">
      <w:pPr>
        <w:rPr>
          <w:rFonts w:ascii="等线" w:eastAsia="等线" w:hAnsi="等线" w:cs="Calibri"/>
          <w:szCs w:val="21"/>
        </w:rPr>
      </w:pPr>
      <w:r w:rsidRPr="00A23FA3">
        <w:rPr>
          <w:rFonts w:ascii="等线" w:eastAsia="等线" w:hAnsi="等线" w:cs="Calibri" w:hint="eastAsia"/>
          <w:szCs w:val="21"/>
        </w:rPr>
        <w:t>3</w:t>
      </w:r>
      <w:r w:rsidRPr="00A23FA3">
        <w:rPr>
          <w:rFonts w:ascii="等线" w:eastAsia="等线" w:hAnsi="等线" w:cs="Calibri"/>
          <w:szCs w:val="21"/>
        </w:rPr>
        <w:t xml:space="preserve">. </w:t>
      </w:r>
      <w:r w:rsidRPr="00A23FA3">
        <w:rPr>
          <w:rFonts w:ascii="等线" w:eastAsia="等线" w:hAnsi="等线" w:cs="Calibri" w:hint="eastAsia"/>
          <w:szCs w:val="21"/>
        </w:rPr>
        <w:t>如果交易类型</w:t>
      </w:r>
      <w:r w:rsidRPr="00A23FA3">
        <w:rPr>
          <w:rFonts w:ascii="Calibri" w:hAnsi="Calibri" w:cstheme="minorHAnsi"/>
          <w:sz w:val="18"/>
          <w:szCs w:val="18"/>
        </w:rPr>
        <w:t>drawing under import LC or export LC</w:t>
      </w:r>
      <w:r w:rsidRPr="00A23FA3">
        <w:rPr>
          <w:rFonts w:ascii="Calibri" w:hAnsi="Calibri" w:cstheme="minorHAnsi" w:hint="eastAsia"/>
          <w:sz w:val="18"/>
          <w:szCs w:val="18"/>
        </w:rPr>
        <w:t>，</w:t>
      </w:r>
      <w:ins w:id="5707" w:author="raye" w:date="2018-07-20T17:26:00Z">
        <w:r w:rsidR="00AB3926" w:rsidRPr="00A23FA3">
          <w:rPr>
            <w:rFonts w:ascii="等线" w:eastAsia="等线" w:hAnsi="等线" w:cs="Calibri" w:hint="eastAsia"/>
            <w:szCs w:val="21"/>
            <w:rPrChange w:id="5708" w:author="raye" w:date="2018-07-23T09:56:00Z">
              <w:rPr>
                <w:rFonts w:cs="Calibri" w:hint="eastAsia"/>
                <w:sz w:val="18"/>
                <w:szCs w:val="18"/>
              </w:rPr>
            </w:rPrChange>
          </w:rPr>
          <w:t>则不回答</w:t>
        </w:r>
      </w:ins>
      <w:r w:rsidRPr="00A23FA3">
        <w:rPr>
          <w:rFonts w:ascii="等线" w:eastAsia="等线" w:hAnsi="等线" w:cs="Calibri" w:hint="eastAsia"/>
          <w:szCs w:val="21"/>
        </w:rPr>
        <w:t>，</w:t>
      </w:r>
    </w:p>
    <w:p w14:paraId="3E551CE4" w14:textId="1D1B7D30" w:rsidR="00EC4C60" w:rsidRPr="00A23FA3" w:rsidRDefault="00045E1A" w:rsidP="00045E1A">
      <w:pPr>
        <w:rPr>
          <w:rFonts w:ascii="等线" w:eastAsia="等线" w:hAnsi="等线" w:cs="Calibri"/>
          <w:szCs w:val="21"/>
        </w:rPr>
      </w:pPr>
      <w:r w:rsidRPr="00A23FA3">
        <w:rPr>
          <w:rFonts w:ascii="等线" w:eastAsia="等线" w:hAnsi="等线" w:cs="Calibri" w:hint="eastAsia"/>
          <w:szCs w:val="21"/>
        </w:rPr>
        <w:t>非以上情况 也不回答</w:t>
      </w:r>
    </w:p>
    <w:p w14:paraId="209010E8" w14:textId="25AB1964" w:rsidR="00EC4C60" w:rsidRPr="00A23FA3" w:rsidRDefault="00750304">
      <w:pPr>
        <w:pStyle w:val="a0"/>
        <w:numPr>
          <w:ilvl w:val="0"/>
          <w:numId w:val="240"/>
        </w:numPr>
        <w:ind w:firstLineChars="0"/>
        <w:rPr>
          <w:ins w:id="5709" w:author="raye" w:date="2018-07-23T09:38:00Z"/>
          <w:rFonts w:ascii="等线" w:eastAsia="等线" w:hAnsi="等线"/>
          <w:szCs w:val="21"/>
        </w:rPr>
        <w:pPrChange w:id="5710" w:author="raye" w:date="2018-07-23T09:38:00Z">
          <w:pPr>
            <w:pStyle w:val="a0"/>
            <w:numPr>
              <w:ilvl w:val="3"/>
              <w:numId w:val="197"/>
            </w:numPr>
            <w:spacing w:afterLines="50" w:after="156"/>
            <w:ind w:left="1680" w:firstLineChars="0" w:hanging="420"/>
          </w:pPr>
        </w:pPrChange>
      </w:pPr>
      <w:ins w:id="5711" w:author="raye" w:date="2018-07-23T09:38:00Z">
        <w:r w:rsidRPr="00A23FA3">
          <w:rPr>
            <w:rFonts w:ascii="等线" w:eastAsia="等线" w:hAnsi="等线"/>
            <w:szCs w:val="21"/>
          </w:rPr>
          <w:t xml:space="preserve"> 证据</w:t>
        </w:r>
      </w:ins>
    </w:p>
    <w:p w14:paraId="2FF9CAA6" w14:textId="0D8CDC78" w:rsidR="00750304" w:rsidRPr="00A23FA3" w:rsidRDefault="00750304">
      <w:pPr>
        <w:pStyle w:val="a0"/>
        <w:ind w:left="420" w:firstLineChars="0" w:firstLine="0"/>
        <w:rPr>
          <w:ins w:id="5712" w:author="raye" w:date="2018-07-23T09:44:00Z"/>
          <w:rFonts w:ascii="等线" w:eastAsia="等线" w:hAnsi="等线" w:cs="Calibri"/>
          <w:szCs w:val="21"/>
        </w:rPr>
        <w:pPrChange w:id="5713" w:author="raye" w:date="2018-07-23T09:38:00Z">
          <w:pPr>
            <w:pStyle w:val="a0"/>
            <w:numPr>
              <w:ilvl w:val="3"/>
              <w:numId w:val="197"/>
            </w:numPr>
            <w:spacing w:afterLines="50" w:after="156"/>
            <w:ind w:left="1680" w:firstLineChars="0" w:hanging="420"/>
          </w:pPr>
        </w:pPrChange>
      </w:pPr>
      <w:ins w:id="5714" w:author="raye" w:date="2018-07-23T09:43:00Z">
        <w:r w:rsidRPr="00A23FA3">
          <w:rPr>
            <w:rFonts w:ascii="等线" w:eastAsia="等线" w:hAnsi="等线" w:hint="eastAsia"/>
            <w:szCs w:val="21"/>
          </w:rPr>
          <w:t>如果是</w:t>
        </w:r>
        <w:r w:rsidR="006F0625" w:rsidRPr="00A23FA3">
          <w:rPr>
            <w:rFonts w:ascii="等线" w:eastAsia="等线" w:hAnsi="等线" w:cs="Calibri"/>
            <w:szCs w:val="21"/>
            <w:rPrChange w:id="5715" w:author="raye" w:date="2018-07-23T09:56:00Z">
              <w:rPr>
                <w:rFonts w:cs="Calibri"/>
                <w:sz w:val="18"/>
                <w:szCs w:val="18"/>
                <w:highlight w:val="red"/>
              </w:rPr>
            </w:rPrChange>
          </w:rPr>
          <w:t xml:space="preserve"> LC import drawing </w:t>
        </w:r>
      </w:ins>
      <w:ins w:id="5716" w:author="raye" w:date="2018-07-23T09:44:00Z">
        <w:r w:rsidR="006F0625" w:rsidRPr="00A23FA3">
          <w:rPr>
            <w:rFonts w:ascii="等线" w:eastAsia="等线" w:hAnsi="等线" w:cs="Calibri" w:hint="eastAsia"/>
            <w:szCs w:val="21"/>
          </w:rPr>
          <w:t>或</w:t>
        </w:r>
      </w:ins>
      <w:ins w:id="5717" w:author="raye" w:date="2018-07-23T09:43:00Z">
        <w:r w:rsidR="006F0625" w:rsidRPr="00A23FA3">
          <w:rPr>
            <w:rFonts w:ascii="等线" w:eastAsia="等线" w:hAnsi="等线" w:cs="Calibri"/>
            <w:szCs w:val="21"/>
            <w:rPrChange w:id="5718" w:author="raye" w:date="2018-07-23T09:56:00Z">
              <w:rPr>
                <w:rFonts w:cs="Calibri"/>
                <w:sz w:val="18"/>
                <w:szCs w:val="18"/>
              </w:rPr>
            </w:rPrChange>
          </w:rPr>
          <w:t xml:space="preserve"> LC Export drawing</w:t>
        </w:r>
      </w:ins>
      <w:ins w:id="5719" w:author="raye" w:date="2018-07-23T09:44:00Z">
        <w:r w:rsidR="006F0625" w:rsidRPr="00A23FA3">
          <w:rPr>
            <w:rFonts w:ascii="等线" w:eastAsia="等线" w:hAnsi="等线" w:cs="Calibri" w:hint="eastAsia"/>
            <w:szCs w:val="21"/>
          </w:rPr>
          <w:t>二种类型的</w:t>
        </w:r>
        <w:r w:rsidR="006F0625" w:rsidRPr="00A23FA3">
          <w:rPr>
            <w:rFonts w:ascii="等线" w:eastAsia="等线" w:hAnsi="等线" w:cs="Calibri"/>
            <w:szCs w:val="21"/>
          </w:rPr>
          <w:t>CASE</w:t>
        </w:r>
        <w:r w:rsidR="006F0625" w:rsidRPr="00A23FA3">
          <w:rPr>
            <w:rFonts w:ascii="等线" w:eastAsia="等线" w:hAnsi="等线" w:cs="Calibri" w:hint="eastAsia"/>
            <w:szCs w:val="21"/>
          </w:rPr>
          <w:t>则会去搜索交易金额</w:t>
        </w:r>
      </w:ins>
    </w:p>
    <w:p w14:paraId="6FF2A5A2" w14:textId="7648F098" w:rsidR="006F0625" w:rsidRPr="00A23FA3" w:rsidRDefault="006F0625">
      <w:pPr>
        <w:pStyle w:val="a0"/>
        <w:ind w:left="420" w:firstLineChars="0" w:firstLine="0"/>
        <w:rPr>
          <w:rFonts w:ascii="等线" w:eastAsia="等线" w:hAnsi="等线"/>
          <w:szCs w:val="21"/>
        </w:rPr>
        <w:pPrChange w:id="5720" w:author="raye" w:date="2018-07-23T09:38:00Z">
          <w:pPr>
            <w:pStyle w:val="a0"/>
            <w:numPr>
              <w:ilvl w:val="3"/>
              <w:numId w:val="197"/>
            </w:numPr>
            <w:spacing w:afterLines="50" w:after="156"/>
            <w:ind w:left="1680" w:firstLineChars="0" w:hanging="420"/>
          </w:pPr>
        </w:pPrChange>
      </w:pPr>
      <w:ins w:id="5721" w:author="raye" w:date="2018-07-23T09:44:00Z">
        <w:r w:rsidRPr="00A23FA3">
          <w:rPr>
            <w:rFonts w:ascii="等线" w:eastAsia="等线" w:hAnsi="等线" w:cs="Calibri" w:hint="eastAsia"/>
            <w:szCs w:val="21"/>
          </w:rPr>
          <w:t>用创建</w:t>
        </w:r>
        <w:r w:rsidRPr="00A23FA3">
          <w:rPr>
            <w:rFonts w:ascii="等线" w:eastAsia="等线" w:hAnsi="等线" w:cs="Calibri"/>
            <w:szCs w:val="21"/>
          </w:rPr>
          <w:t xml:space="preserve">CASE </w:t>
        </w:r>
        <w:r w:rsidRPr="00A23FA3">
          <w:rPr>
            <w:rFonts w:ascii="等线" w:eastAsia="等线" w:hAnsi="等线" w:cs="Calibri" w:hint="eastAsia"/>
            <w:szCs w:val="21"/>
          </w:rPr>
          <w:t>时的</w:t>
        </w:r>
        <w:r w:rsidRPr="00A23FA3">
          <w:rPr>
            <w:rFonts w:ascii="等线" w:eastAsia="等线" w:hAnsi="等线" w:cs="Calibri"/>
            <w:szCs w:val="21"/>
            <w:rPrChange w:id="5722" w:author="raye" w:date="2018-07-23T09:56:00Z">
              <w:rPr>
                <w:rFonts w:cs="Calibri"/>
                <w:sz w:val="18"/>
                <w:szCs w:val="18"/>
              </w:rPr>
            </w:rPrChange>
          </w:rPr>
          <w:t>Reference no.</w:t>
        </w:r>
        <w:r w:rsidRPr="00A23FA3">
          <w:rPr>
            <w:rFonts w:ascii="等线" w:eastAsia="等线" w:hAnsi="等线" w:cs="Calibri" w:hint="eastAsia"/>
            <w:szCs w:val="21"/>
            <w:rPrChange w:id="5723" w:author="raye" w:date="2018-07-23T09:56:00Z">
              <w:rPr>
                <w:rFonts w:cs="Calibri" w:hint="eastAsia"/>
                <w:sz w:val="18"/>
                <w:szCs w:val="18"/>
              </w:rPr>
            </w:rPrChange>
          </w:rPr>
          <w:t>去掉后两位数字搜索</w:t>
        </w:r>
      </w:ins>
      <w:ins w:id="5724" w:author="raye" w:date="2018-07-23T09:45:00Z">
        <w:r w:rsidRPr="00A23FA3">
          <w:rPr>
            <w:rFonts w:ascii="等线" w:eastAsia="等线" w:hAnsi="等线" w:cs="Calibri" w:hint="eastAsia"/>
            <w:szCs w:val="21"/>
          </w:rPr>
          <w:t>（</w:t>
        </w:r>
        <w:r w:rsidRPr="00A23FA3">
          <w:rPr>
            <w:rFonts w:ascii="等线" w:eastAsia="等线" w:hAnsi="等线" w:cs="Calibri" w:hint="eastAsia"/>
            <w:szCs w:val="21"/>
            <w:rPrChange w:id="5725" w:author="raye" w:date="2018-07-23T09:56:00Z">
              <w:rPr>
                <w:rFonts w:cs="Calibri" w:hint="eastAsia"/>
                <w:sz w:val="18"/>
                <w:szCs w:val="18"/>
              </w:rPr>
            </w:rPrChange>
          </w:rPr>
          <w:t>例参考号</w:t>
        </w:r>
        <w:r w:rsidRPr="00A23FA3">
          <w:rPr>
            <w:rFonts w:ascii="等线" w:eastAsia="等线" w:hAnsi="等线" w:cs="Calibri"/>
            <w:szCs w:val="21"/>
            <w:rPrChange w:id="5726" w:author="raye" w:date="2018-07-23T09:56:00Z">
              <w:rPr>
                <w:rFonts w:cs="Calibri"/>
                <w:sz w:val="18"/>
                <w:szCs w:val="18"/>
              </w:rPr>
            </w:rPrChange>
          </w:rPr>
          <w:t>TF172446905003,</w:t>
        </w:r>
        <w:r w:rsidRPr="00A23FA3">
          <w:rPr>
            <w:rFonts w:ascii="等线" w:eastAsia="等线" w:hAnsi="等线" w:cs="Calibri" w:hint="eastAsia"/>
            <w:szCs w:val="21"/>
            <w:rPrChange w:id="5727" w:author="raye" w:date="2018-07-23T09:56:00Z">
              <w:rPr>
                <w:rFonts w:cs="Calibri" w:hint="eastAsia"/>
                <w:sz w:val="18"/>
                <w:szCs w:val="18"/>
              </w:rPr>
            </w:rPrChange>
          </w:rPr>
          <w:t>使用</w:t>
        </w:r>
        <w:r w:rsidRPr="00A23FA3">
          <w:rPr>
            <w:rFonts w:ascii="等线" w:eastAsia="等线" w:hAnsi="等线" w:cs="Calibri"/>
            <w:szCs w:val="21"/>
            <w:rPrChange w:id="5728" w:author="raye" w:date="2018-07-23T09:56:00Z">
              <w:rPr>
                <w:rFonts w:cs="Calibri"/>
                <w:sz w:val="18"/>
                <w:szCs w:val="18"/>
              </w:rPr>
            </w:rPrChange>
          </w:rPr>
          <w:t xml:space="preserve"> TF1724469050</w:t>
        </w:r>
        <w:r w:rsidRPr="00A23FA3">
          <w:rPr>
            <w:rFonts w:ascii="等线" w:eastAsia="等线" w:hAnsi="等线" w:cs="Calibri" w:hint="eastAsia"/>
            <w:szCs w:val="21"/>
            <w:rPrChange w:id="5729" w:author="raye" w:date="2018-07-23T09:56:00Z">
              <w:rPr>
                <w:rFonts w:cs="Calibri" w:hint="eastAsia"/>
                <w:sz w:val="18"/>
                <w:szCs w:val="18"/>
              </w:rPr>
            </w:rPrChange>
          </w:rPr>
          <w:t>搜索信用证金额）</w:t>
        </w:r>
      </w:ins>
    </w:p>
    <w:p w14:paraId="40B38D44" w14:textId="5EECC7BD" w:rsidR="00230106" w:rsidRPr="00A23FA3" w:rsidDel="006F0625" w:rsidRDefault="00230106">
      <w:pPr>
        <w:spacing w:afterLines="50" w:after="156"/>
        <w:rPr>
          <w:del w:id="5730" w:author="raye" w:date="2018-07-23T09:45:00Z"/>
          <w:rFonts w:ascii="等线" w:eastAsia="等线" w:hAnsi="等线" w:cstheme="minorHAnsi"/>
          <w:szCs w:val="21"/>
          <w:rPrChange w:id="5731" w:author="raye" w:date="2018-07-23T09:56:00Z">
            <w:rPr>
              <w:del w:id="5732" w:author="raye" w:date="2018-07-23T09:45:00Z"/>
              <w:rFonts w:ascii="Calibri" w:hAnsi="Calibri" w:cstheme="minorHAnsi"/>
            </w:rPr>
          </w:rPrChange>
        </w:rPr>
        <w:pPrChange w:id="5733" w:author="raye" w:date="2018-07-23T09:45:00Z">
          <w:pPr>
            <w:spacing w:afterLines="50" w:after="156"/>
            <w:ind w:firstLineChars="177" w:firstLine="372"/>
          </w:pPr>
        </w:pPrChange>
      </w:pPr>
    </w:p>
    <w:p w14:paraId="1A6297A6" w14:textId="132AFA28" w:rsidR="00E2404B" w:rsidRPr="00A23FA3" w:rsidRDefault="005D262E">
      <w:pPr>
        <w:spacing w:afterLines="50" w:after="156"/>
        <w:rPr>
          <w:rFonts w:ascii="等线" w:eastAsia="等线" w:hAnsi="等线" w:cs="Calibri"/>
          <w:b/>
          <w:szCs w:val="21"/>
        </w:rPr>
        <w:pPrChange w:id="5734" w:author="raye" w:date="2018-07-23T09:45:00Z">
          <w:pPr>
            <w:spacing w:afterLines="50" w:after="156"/>
            <w:ind w:firstLineChars="177" w:firstLine="372"/>
          </w:pPr>
        </w:pPrChange>
      </w:pPr>
      <w:r w:rsidRPr="00A23FA3">
        <w:rPr>
          <w:rFonts w:ascii="等线" w:eastAsia="等线" w:hAnsi="等线" w:cstheme="minorHAnsi" w:hint="eastAsia"/>
          <w:szCs w:val="21"/>
          <w:rPrChange w:id="5735" w:author="raye" w:date="2018-07-23T09:56:00Z">
            <w:rPr>
              <w:rFonts w:ascii="Calibri" w:hAnsi="Calibri" w:cstheme="minorHAnsi" w:hint="eastAsia"/>
            </w:rPr>
          </w:rPrChange>
        </w:rPr>
        <w:t>如果搜索不到结果，则这里显示</w:t>
      </w:r>
      <w:r w:rsidRPr="00A23FA3">
        <w:rPr>
          <w:rFonts w:ascii="等线" w:eastAsia="等线" w:hAnsi="等线" w:cs="Calibri"/>
          <w:b/>
          <w:szCs w:val="21"/>
          <w:rPrChange w:id="5736" w:author="raye" w:date="2018-07-23T09:56:00Z">
            <w:rPr>
              <w:rFonts w:cs="Calibri"/>
              <w:sz w:val="18"/>
              <w:szCs w:val="18"/>
            </w:rPr>
          </w:rPrChange>
        </w:rPr>
        <w:t>alert:”</w:t>
      </w:r>
      <w:r w:rsidRPr="00A23FA3">
        <w:rPr>
          <w:rFonts w:ascii="等线" w:eastAsia="等线" w:hAnsi="等线" w:cs="Calibri"/>
          <w:b/>
          <w:i/>
          <w:iCs/>
          <w:szCs w:val="21"/>
          <w:rPrChange w:id="5737" w:author="raye" w:date="2018-07-23T09:56:00Z">
            <w:rPr>
              <w:rFonts w:cs="Calibri"/>
              <w:i/>
              <w:iCs/>
              <w:sz w:val="18"/>
              <w:szCs w:val="18"/>
            </w:rPr>
          </w:rPrChange>
        </w:rPr>
        <w:t>not find LC_Amount in T24 by TF number</w:t>
      </w:r>
      <w:r w:rsidRPr="00A23FA3">
        <w:rPr>
          <w:rFonts w:ascii="等线" w:eastAsia="等线" w:hAnsi="等线" w:cs="Calibri"/>
          <w:b/>
          <w:szCs w:val="21"/>
          <w:rPrChange w:id="5738" w:author="raye" w:date="2018-07-23T09:56:00Z">
            <w:rPr>
              <w:rFonts w:cs="Calibri"/>
              <w:sz w:val="18"/>
              <w:szCs w:val="18"/>
            </w:rPr>
          </w:rPrChange>
        </w:rPr>
        <w:t>”</w:t>
      </w:r>
    </w:p>
    <w:p w14:paraId="72CB9BAE" w14:textId="2FF9F65C" w:rsidR="006402D6" w:rsidRPr="00A23FA3" w:rsidRDefault="006402D6" w:rsidP="006402D6">
      <w:pPr>
        <w:spacing w:afterLines="50" w:after="156"/>
        <w:rPr>
          <w:rFonts w:ascii="等线" w:eastAsia="等线" w:hAnsi="等线" w:cs="Calibri"/>
          <w:b/>
          <w:szCs w:val="21"/>
        </w:rPr>
      </w:pPr>
    </w:p>
    <w:p w14:paraId="236D023D" w14:textId="73C93B50" w:rsidR="006402D6" w:rsidRPr="00A23FA3" w:rsidRDefault="006402D6" w:rsidP="006402D6">
      <w:pPr>
        <w:spacing w:afterLines="50" w:after="156"/>
        <w:rPr>
          <w:rFonts w:ascii="等线" w:eastAsia="等线" w:hAnsi="等线" w:cs="Calibri"/>
          <w:b/>
          <w:i/>
          <w:szCs w:val="21"/>
        </w:rPr>
      </w:pPr>
      <w:r w:rsidRPr="00A23FA3">
        <w:rPr>
          <w:rFonts w:ascii="Calibri" w:hAnsi="Calibri" w:cstheme="minorHAnsi"/>
          <w:b/>
          <w:i/>
          <w:szCs w:val="21"/>
        </w:rPr>
        <w:t>B10. Does the transaction provide reasonable payment terms and schedules rather than offering terms that are “too good to be true” like advanced payments or terms unlikely to require payment (e.g., very delayed payment)?</w:t>
      </w:r>
    </w:p>
    <w:p w14:paraId="5C27A183" w14:textId="77777777" w:rsidR="006402D6" w:rsidRPr="00A23FA3" w:rsidRDefault="006402D6" w:rsidP="006402D6">
      <w:pPr>
        <w:numPr>
          <w:ilvl w:val="1"/>
          <w:numId w:val="27"/>
        </w:numPr>
        <w:tabs>
          <w:tab w:val="clear" w:pos="1440"/>
          <w:tab w:val="num" w:pos="2160"/>
        </w:tabs>
        <w:ind w:left="403"/>
        <w:jc w:val="left"/>
        <w:rPr>
          <w:rFonts w:ascii="Calibri" w:hAnsi="Calibri" w:cstheme="minorHAnsi"/>
          <w:i/>
          <w:sz w:val="18"/>
          <w:szCs w:val="18"/>
        </w:rPr>
      </w:pPr>
      <w:r w:rsidRPr="00A23FA3">
        <w:rPr>
          <w:rFonts w:ascii="Calibri" w:hAnsi="Calibri" w:cstheme="minorHAnsi"/>
          <w:i/>
          <w:sz w:val="18"/>
          <w:szCs w:val="18"/>
        </w:rPr>
        <w:t>Answering method – Manually answered by Operations</w:t>
      </w:r>
    </w:p>
    <w:p w14:paraId="776BF607" w14:textId="77777777" w:rsidR="006402D6" w:rsidRPr="00A23FA3" w:rsidRDefault="006402D6" w:rsidP="006402D6">
      <w:pPr>
        <w:numPr>
          <w:ilvl w:val="1"/>
          <w:numId w:val="27"/>
        </w:numPr>
        <w:tabs>
          <w:tab w:val="clear" w:pos="1440"/>
          <w:tab w:val="num" w:pos="2160"/>
        </w:tabs>
        <w:ind w:left="403"/>
        <w:jc w:val="left"/>
        <w:rPr>
          <w:rFonts w:ascii="Calibri" w:hAnsi="Calibri" w:cstheme="minorHAnsi"/>
          <w:i/>
          <w:sz w:val="18"/>
          <w:szCs w:val="18"/>
        </w:rPr>
      </w:pPr>
      <w:r w:rsidRPr="00A23FA3">
        <w:rPr>
          <w:rFonts w:ascii="Calibri" w:hAnsi="Calibri" w:cstheme="minorHAnsi"/>
          <w:i/>
          <w:sz w:val="18"/>
          <w:szCs w:val="18"/>
        </w:rPr>
        <w:t>Supporting evidence - No evidence will be shown in this question</w:t>
      </w:r>
    </w:p>
    <w:p w14:paraId="6E195E1D" w14:textId="01C7783F" w:rsidR="006402D6" w:rsidRPr="00A23FA3" w:rsidRDefault="006402D6" w:rsidP="006402D6">
      <w:pPr>
        <w:numPr>
          <w:ilvl w:val="1"/>
          <w:numId w:val="27"/>
        </w:numPr>
        <w:tabs>
          <w:tab w:val="clear" w:pos="1440"/>
          <w:tab w:val="num" w:pos="2160"/>
        </w:tabs>
        <w:ind w:left="403"/>
        <w:jc w:val="left"/>
        <w:rPr>
          <w:rFonts w:ascii="Calibri" w:hAnsi="Calibri" w:cstheme="minorHAnsi"/>
          <w:i/>
          <w:sz w:val="18"/>
          <w:szCs w:val="18"/>
        </w:rPr>
      </w:pPr>
      <w:r w:rsidRPr="00A23FA3">
        <w:rPr>
          <w:rFonts w:ascii="Calibri" w:hAnsi="Calibri" w:cstheme="minorHAnsi"/>
          <w:i/>
          <w:sz w:val="18"/>
          <w:szCs w:val="18"/>
        </w:rPr>
        <w:t>Remarks</w:t>
      </w:r>
    </w:p>
    <w:p w14:paraId="1F8068E8" w14:textId="77777777" w:rsidR="00525C3B" w:rsidRPr="00A23FA3" w:rsidRDefault="00525C3B" w:rsidP="00525C3B">
      <w:pPr>
        <w:jc w:val="left"/>
        <w:rPr>
          <w:rFonts w:ascii="等线" w:eastAsia="等线" w:hAnsi="等线" w:cs="Calibri"/>
          <w:b/>
          <w:szCs w:val="21"/>
          <w:shd w:val="clear" w:color="auto" w:fill="CCFFFF"/>
          <w:rPrChange w:id="5739" w:author="raye" w:date="2018-07-23T09:56:00Z">
            <w:rPr>
              <w:rFonts w:cs="Calibri"/>
              <w:b/>
              <w:szCs w:val="21"/>
            </w:rPr>
          </w:rPrChange>
        </w:rPr>
      </w:pPr>
      <w:r w:rsidRPr="00A23FA3">
        <w:rPr>
          <w:rFonts w:ascii="等线" w:eastAsia="等线" w:hAnsi="等线" w:cs="Calibri"/>
          <w:b/>
          <w:szCs w:val="21"/>
          <w:shd w:val="clear" w:color="auto" w:fill="CCFFFF"/>
          <w:rPrChange w:id="5740" w:author="raye" w:date="2018-07-23T09:56:00Z">
            <w:rPr>
              <w:rFonts w:cs="Calibri"/>
              <w:b/>
              <w:szCs w:val="21"/>
            </w:rPr>
          </w:rPrChange>
        </w:rPr>
        <w:t>B10. Does the transaction provide reasonable payment terms and schedules rather than offering terms that are “too good to be true” like advanced payments or terms unlikely to require payment (e.g., very delayed payment)?</w:t>
      </w:r>
    </w:p>
    <w:p w14:paraId="6C20FBF2" w14:textId="7E5F01D5" w:rsidR="00525C3B" w:rsidRPr="00A23FA3" w:rsidRDefault="00525C3B">
      <w:pPr>
        <w:spacing w:afterLines="50" w:after="156"/>
        <w:rPr>
          <w:rFonts w:ascii="等线" w:eastAsia="等线" w:hAnsi="等线" w:cs="Calibri"/>
          <w:b/>
          <w:szCs w:val="21"/>
          <w:shd w:val="clear" w:color="auto" w:fill="CCFFFF"/>
        </w:rPr>
        <w:pPrChange w:id="5741" w:author="raye" w:date="2018-07-23T09:45:00Z">
          <w:pPr>
            <w:spacing w:afterLines="50" w:after="156"/>
            <w:ind w:firstLineChars="177" w:firstLine="373"/>
          </w:pPr>
        </w:pPrChange>
      </w:pPr>
      <w:r w:rsidRPr="00A23FA3">
        <w:rPr>
          <w:rFonts w:ascii="等线" w:eastAsia="等线" w:hAnsi="等线" w:cs="Calibri" w:hint="eastAsia"/>
          <w:b/>
          <w:szCs w:val="21"/>
          <w:shd w:val="clear" w:color="auto" w:fill="CCFFFF"/>
          <w:rPrChange w:id="5742" w:author="raye" w:date="2018-07-23T09:56:00Z">
            <w:rPr>
              <w:rFonts w:cs="Calibri" w:hint="eastAsia"/>
              <w:b/>
              <w:szCs w:val="21"/>
            </w:rPr>
          </w:rPrChange>
        </w:rPr>
        <w:t>这笔交易是否提供了合理的支付方式和交货时间，而不是出现类似太好得不真实的提前付款或不像需要付款（例如，</w:t>
      </w:r>
      <w:r w:rsidRPr="00A23FA3">
        <w:rPr>
          <w:rFonts w:ascii="等线" w:eastAsia="等线" w:hAnsi="等线" w:cs="Calibri" w:hint="eastAsia"/>
          <w:b/>
          <w:szCs w:val="21"/>
          <w:shd w:val="clear" w:color="auto" w:fill="CCFFFF"/>
        </w:rPr>
        <w:t>已严重</w:t>
      </w:r>
      <w:r w:rsidRPr="00A23FA3">
        <w:rPr>
          <w:rFonts w:ascii="等线" w:eastAsia="等线" w:hAnsi="等线" w:cs="Calibri" w:hint="eastAsia"/>
          <w:b/>
          <w:szCs w:val="21"/>
          <w:shd w:val="clear" w:color="auto" w:fill="CCFFFF"/>
          <w:rPrChange w:id="5743" w:author="raye" w:date="2018-07-23T09:56:00Z">
            <w:rPr>
              <w:rFonts w:cs="Calibri" w:hint="eastAsia"/>
              <w:b/>
              <w:szCs w:val="21"/>
            </w:rPr>
          </w:rPrChange>
        </w:rPr>
        <w:t>延迟</w:t>
      </w:r>
      <w:r w:rsidRPr="00A23FA3">
        <w:rPr>
          <w:rFonts w:ascii="等线" w:eastAsia="等线" w:hAnsi="等线" w:cs="Calibri" w:hint="eastAsia"/>
          <w:b/>
          <w:szCs w:val="21"/>
          <w:shd w:val="clear" w:color="auto" w:fill="CCFFFF"/>
        </w:rPr>
        <w:t>的</w:t>
      </w:r>
      <w:r w:rsidRPr="00A23FA3">
        <w:rPr>
          <w:rFonts w:ascii="等线" w:eastAsia="等线" w:hAnsi="等线" w:cs="Calibri" w:hint="eastAsia"/>
          <w:b/>
          <w:szCs w:val="21"/>
          <w:shd w:val="clear" w:color="auto" w:fill="CCFFFF"/>
          <w:rPrChange w:id="5744" w:author="raye" w:date="2018-07-23T09:56:00Z">
            <w:rPr>
              <w:rFonts w:cs="Calibri" w:hint="eastAsia"/>
              <w:b/>
              <w:szCs w:val="21"/>
            </w:rPr>
          </w:rPrChange>
        </w:rPr>
        <w:t>付款）？</w:t>
      </w:r>
    </w:p>
    <w:p w14:paraId="10D4A1BD" w14:textId="4EABD4CF" w:rsidR="00525C3B" w:rsidRPr="00A23FA3" w:rsidRDefault="00525C3B">
      <w:pPr>
        <w:pStyle w:val="a0"/>
        <w:numPr>
          <w:ilvl w:val="0"/>
          <w:numId w:val="240"/>
        </w:numPr>
        <w:spacing w:afterLines="50" w:after="156"/>
        <w:ind w:firstLineChars="0"/>
        <w:rPr>
          <w:rFonts w:ascii="Calibri" w:hAnsi="Calibri" w:cstheme="minorHAnsi"/>
          <w:rPrChange w:id="5745" w:author="raye" w:date="2018-07-23T09:58:00Z">
            <w:rPr/>
          </w:rPrChange>
        </w:rPr>
        <w:pPrChange w:id="5746" w:author="raye" w:date="2018-07-23T09:58:00Z">
          <w:pPr>
            <w:spacing w:afterLines="50" w:after="156"/>
            <w:ind w:firstLineChars="177" w:firstLine="372"/>
          </w:pPr>
        </w:pPrChange>
      </w:pPr>
      <w:r w:rsidRPr="00A23FA3">
        <w:rPr>
          <w:rFonts w:ascii="Calibri" w:hAnsi="Calibri" w:cstheme="minorHAnsi" w:hint="eastAsia"/>
          <w:rPrChange w:id="5747" w:author="raye" w:date="2018-07-23T09:58:00Z">
            <w:rPr>
              <w:rFonts w:hint="eastAsia"/>
            </w:rPr>
          </w:rPrChange>
        </w:rPr>
        <w:t>不需要程序回答</w:t>
      </w:r>
      <w:r w:rsidRPr="00A23FA3">
        <w:rPr>
          <w:rFonts w:ascii="Calibri" w:hAnsi="Calibri" w:cstheme="minorHAnsi"/>
          <w:rPrChange w:id="5748" w:author="raye" w:date="2018-07-23T09:58:00Z">
            <w:rPr/>
          </w:rPrChange>
        </w:rPr>
        <w:t>35</w:t>
      </w:r>
      <w:r w:rsidRPr="00A23FA3">
        <w:rPr>
          <w:rFonts w:ascii="Calibri" w:hAnsi="Calibri" w:cstheme="minorHAnsi" w:hint="eastAsia"/>
          <w:rPrChange w:id="5749" w:author="raye" w:date="2018-07-23T09:58:00Z">
            <w:rPr>
              <w:rFonts w:hint="eastAsia"/>
            </w:rPr>
          </w:rPrChange>
        </w:rPr>
        <w:t>个问题</w:t>
      </w:r>
    </w:p>
    <w:p w14:paraId="310FF88B" w14:textId="592813D1" w:rsidR="00525C3B" w:rsidRPr="00A23FA3" w:rsidRDefault="00525C3B">
      <w:pPr>
        <w:pStyle w:val="a0"/>
        <w:numPr>
          <w:ilvl w:val="0"/>
          <w:numId w:val="240"/>
        </w:numPr>
        <w:spacing w:afterLines="50" w:after="156"/>
        <w:ind w:firstLineChars="0"/>
        <w:rPr>
          <w:rFonts w:ascii="Calibri" w:hAnsi="Calibri" w:cstheme="minorHAnsi"/>
        </w:rPr>
        <w:pPrChange w:id="5750" w:author="raye" w:date="2018-07-23T09:58:00Z">
          <w:pPr>
            <w:spacing w:afterLines="50" w:after="156"/>
            <w:ind w:firstLineChars="177" w:firstLine="372"/>
          </w:pPr>
        </w:pPrChange>
      </w:pPr>
      <w:r w:rsidRPr="00A23FA3">
        <w:rPr>
          <w:rFonts w:ascii="Calibri" w:hAnsi="Calibri" w:cstheme="minorHAnsi" w:hint="eastAsia"/>
          <w:rPrChange w:id="5751" w:author="raye" w:date="2018-07-23T09:58:00Z">
            <w:rPr>
              <w:rFonts w:hint="eastAsia"/>
            </w:rPr>
          </w:rPrChange>
        </w:rPr>
        <w:t>不需要程序提供证据证明</w:t>
      </w:r>
    </w:p>
    <w:p w14:paraId="718D1E60" w14:textId="77777777" w:rsidR="006402D6" w:rsidRPr="00A23FA3" w:rsidRDefault="006402D6" w:rsidP="006402D6">
      <w:pPr>
        <w:spacing w:afterLines="50" w:after="156"/>
        <w:rPr>
          <w:rFonts w:ascii="Calibri" w:hAnsi="Calibri" w:cstheme="minorHAnsi"/>
        </w:rPr>
      </w:pPr>
    </w:p>
    <w:p w14:paraId="51A20E6C" w14:textId="42CFB185" w:rsidR="00525C3B" w:rsidRPr="00A23FA3" w:rsidRDefault="006402D6">
      <w:pPr>
        <w:spacing w:afterLines="50" w:after="156"/>
        <w:rPr>
          <w:rFonts w:ascii="Calibri" w:hAnsi="Calibri" w:cstheme="minorHAnsi"/>
          <w:b/>
          <w:i/>
          <w:szCs w:val="21"/>
        </w:rPr>
        <w:pPrChange w:id="5752" w:author="raye" w:date="2018-07-23T09:58:00Z">
          <w:pPr>
            <w:spacing w:afterLines="50" w:after="156"/>
            <w:ind w:firstLineChars="177" w:firstLine="373"/>
          </w:pPr>
        </w:pPrChange>
      </w:pPr>
      <w:r w:rsidRPr="00A23FA3">
        <w:rPr>
          <w:rFonts w:ascii="Calibri" w:hAnsi="Calibri" w:cstheme="minorHAnsi"/>
          <w:b/>
          <w:i/>
          <w:szCs w:val="21"/>
        </w:rPr>
        <w:t>B11. Is the documentation of the value, cost or weight of the goods consistent with customs declarations, invoices and transportation documents?</w:t>
      </w:r>
    </w:p>
    <w:p w14:paraId="36254C86" w14:textId="77777777" w:rsidR="006402D6" w:rsidRPr="00A23FA3" w:rsidRDefault="006402D6" w:rsidP="006402D6">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4FF58247" w14:textId="77777777" w:rsidR="006402D6" w:rsidRPr="00A23FA3" w:rsidRDefault="006402D6" w:rsidP="006402D6">
      <w:pPr>
        <w:jc w:val="left"/>
        <w:rPr>
          <w:rFonts w:ascii="Calibri" w:hAnsi="Calibri" w:cstheme="minorHAnsi"/>
          <w:i/>
          <w:sz w:val="18"/>
          <w:szCs w:val="18"/>
          <w:u w:val="single"/>
        </w:rPr>
      </w:pPr>
      <w:r w:rsidRPr="00A23FA3">
        <w:rPr>
          <w:rFonts w:ascii="Calibri" w:hAnsi="Calibri" w:cstheme="minorHAnsi"/>
          <w:i/>
          <w:sz w:val="18"/>
          <w:szCs w:val="18"/>
          <w:u w:val="single"/>
        </w:rPr>
        <w:t xml:space="preserve">Logic: </w:t>
      </w:r>
    </w:p>
    <w:p w14:paraId="1893B038" w14:textId="77777777" w:rsidR="006402D6" w:rsidRPr="00A23FA3" w:rsidRDefault="006402D6" w:rsidP="006402D6">
      <w:pPr>
        <w:ind w:leftChars="191" w:left="401"/>
        <w:jc w:val="left"/>
        <w:rPr>
          <w:rFonts w:ascii="Calibri" w:hAnsi="Calibri" w:cstheme="minorHAnsi"/>
          <w:i/>
          <w:sz w:val="18"/>
          <w:szCs w:val="18"/>
        </w:rPr>
      </w:pPr>
      <w:r w:rsidRPr="00A23FA3">
        <w:rPr>
          <w:rFonts w:ascii="Calibri" w:hAnsi="Calibri" w:cstheme="minorHAnsi"/>
          <w:i/>
          <w:sz w:val="18"/>
          <w:szCs w:val="18"/>
        </w:rPr>
        <w:t>Withdraw commodity info (goods description, quantity weight, type of unit) quantity and gross weight from Invoice and Transport Documents. Withdraw gross weight and net weight from packing list. Sum up the quantity and weight according to the respective commodity name and type of unit.</w:t>
      </w:r>
    </w:p>
    <w:p w14:paraId="74DC0053" w14:textId="77777777" w:rsidR="006402D6" w:rsidRPr="00A23FA3" w:rsidRDefault="006402D6" w:rsidP="006402D6">
      <w:pPr>
        <w:jc w:val="left"/>
        <w:rPr>
          <w:rFonts w:ascii="Calibri" w:hAnsi="Calibri" w:cstheme="minorHAnsi"/>
          <w:i/>
          <w:sz w:val="18"/>
          <w:szCs w:val="18"/>
        </w:rPr>
      </w:pPr>
      <w:r w:rsidRPr="00A23FA3">
        <w:rPr>
          <w:rFonts w:ascii="Calibri" w:hAnsi="Calibri" w:cstheme="minorHAnsi"/>
          <w:i/>
          <w:sz w:val="18"/>
          <w:szCs w:val="18"/>
          <w:u w:val="single"/>
        </w:rPr>
        <w:t xml:space="preserve">Evidence: </w:t>
      </w:r>
    </w:p>
    <w:p w14:paraId="370561E5" w14:textId="77777777" w:rsidR="006402D6" w:rsidRPr="00A23FA3" w:rsidRDefault="006402D6" w:rsidP="006402D6">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An excel that contains quantity, weight, and type of unit from Invoice, Transport Documents and gross weight/net weight info from packing list.</w:t>
      </w:r>
    </w:p>
    <w:p w14:paraId="64895DD7" w14:textId="77777777" w:rsidR="006402D6" w:rsidRPr="00A23FA3" w:rsidRDefault="006402D6" w:rsidP="006402D6">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need to verify invoice/Transport Documents/packing list</w:t>
      </w:r>
    </w:p>
    <w:p w14:paraId="34DA0665" w14:textId="484EF7A5" w:rsidR="006402D6" w:rsidRPr="00A23FA3" w:rsidRDefault="006402D6" w:rsidP="006402D6">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In any situation, there is no need to check whether the goods are duplicates and remove duplicates.</w:t>
      </w:r>
    </w:p>
    <w:p w14:paraId="53945943" w14:textId="77777777" w:rsidR="00124A4E" w:rsidRPr="00A23FA3" w:rsidRDefault="00124A4E" w:rsidP="00124A4E">
      <w:pPr>
        <w:jc w:val="left"/>
        <w:rPr>
          <w:rFonts w:ascii="等线" w:eastAsia="等线" w:hAnsi="等线" w:cs="Calibri"/>
          <w:b/>
          <w:szCs w:val="21"/>
          <w:shd w:val="clear" w:color="auto" w:fill="CCFFFF"/>
          <w:rPrChange w:id="5753" w:author="raye" w:date="2018-07-23T09:59:00Z">
            <w:rPr>
              <w:rFonts w:cs="Calibri"/>
              <w:b/>
              <w:szCs w:val="21"/>
            </w:rPr>
          </w:rPrChange>
        </w:rPr>
      </w:pPr>
      <w:r w:rsidRPr="00A23FA3">
        <w:rPr>
          <w:rFonts w:ascii="等线" w:eastAsia="等线" w:hAnsi="等线" w:cs="Calibri"/>
          <w:b/>
          <w:szCs w:val="21"/>
          <w:shd w:val="clear" w:color="auto" w:fill="CCFFFF"/>
          <w:rPrChange w:id="5754" w:author="raye" w:date="2018-07-23T09:59:00Z">
            <w:rPr>
              <w:rFonts w:cs="Calibri"/>
              <w:b/>
              <w:szCs w:val="21"/>
            </w:rPr>
          </w:rPrChange>
        </w:rPr>
        <w:t>B11. Is the documentation of the value, cost or weight of the goods consistent with customs declarations, invoices and transportation documents?</w:t>
      </w:r>
    </w:p>
    <w:p w14:paraId="3D2C5DB8" w14:textId="7D31338E" w:rsidR="00525C3B" w:rsidRPr="00A23FA3" w:rsidRDefault="00124A4E">
      <w:pPr>
        <w:spacing w:afterLines="50" w:after="156"/>
        <w:rPr>
          <w:rFonts w:ascii="等线" w:eastAsia="等线" w:hAnsi="等线" w:cstheme="minorHAnsi"/>
          <w:szCs w:val="21"/>
          <w:shd w:val="clear" w:color="auto" w:fill="CCFFFF"/>
          <w:rPrChange w:id="5755" w:author="raye" w:date="2018-07-23T09:59:00Z">
            <w:rPr>
              <w:rFonts w:ascii="Calibri" w:hAnsi="Calibri" w:cstheme="minorHAnsi"/>
            </w:rPr>
          </w:rPrChange>
        </w:rPr>
        <w:pPrChange w:id="5756" w:author="raye" w:date="2018-07-23T09:58:00Z">
          <w:pPr>
            <w:spacing w:afterLines="50" w:after="156"/>
            <w:ind w:firstLineChars="177" w:firstLine="373"/>
          </w:pPr>
        </w:pPrChange>
      </w:pPr>
      <w:r w:rsidRPr="00A23FA3">
        <w:rPr>
          <w:rFonts w:ascii="等线" w:eastAsia="等线" w:hAnsi="等线" w:cs="Calibri" w:hint="eastAsia"/>
          <w:b/>
          <w:szCs w:val="21"/>
          <w:shd w:val="clear" w:color="auto" w:fill="CCFFFF"/>
          <w:rPrChange w:id="5757" w:author="raye" w:date="2018-07-23T09:59:00Z">
            <w:rPr>
              <w:rFonts w:cs="Calibri" w:hint="eastAsia"/>
              <w:b/>
              <w:szCs w:val="21"/>
            </w:rPr>
          </w:rPrChange>
        </w:rPr>
        <w:t>货物的价值、成本或重量是否和报关单、发票和运输单据一致？</w:t>
      </w:r>
    </w:p>
    <w:p w14:paraId="4422FDE8" w14:textId="40D91C01" w:rsidR="00525C3B" w:rsidRPr="00A23FA3" w:rsidRDefault="007679EF">
      <w:pPr>
        <w:pStyle w:val="a0"/>
        <w:numPr>
          <w:ilvl w:val="0"/>
          <w:numId w:val="241"/>
        </w:numPr>
        <w:spacing w:afterLines="50" w:after="156"/>
        <w:ind w:firstLineChars="0"/>
        <w:rPr>
          <w:rFonts w:ascii="Calibri" w:hAnsi="Calibri" w:cstheme="minorHAnsi"/>
        </w:rPr>
        <w:pPrChange w:id="5758" w:author="raye" w:date="2018-07-23T10:06:00Z">
          <w:pPr>
            <w:spacing w:afterLines="50" w:after="156"/>
            <w:ind w:firstLineChars="177" w:firstLine="372"/>
          </w:pPr>
        </w:pPrChange>
      </w:pPr>
      <w:r w:rsidRPr="00A23FA3">
        <w:rPr>
          <w:rFonts w:ascii="Calibri" w:hAnsi="Calibri" w:cstheme="minorHAnsi" w:hint="eastAsia"/>
        </w:rPr>
        <w:t>3</w:t>
      </w:r>
      <w:r w:rsidRPr="00A23FA3">
        <w:rPr>
          <w:rFonts w:ascii="Calibri" w:hAnsi="Calibri" w:cstheme="minorHAnsi"/>
        </w:rPr>
        <w:t>5</w:t>
      </w:r>
      <w:r w:rsidRPr="00A23FA3">
        <w:rPr>
          <w:rFonts w:ascii="Calibri" w:hAnsi="Calibri" w:cstheme="minorHAnsi" w:hint="eastAsia"/>
        </w:rPr>
        <w:t>个问题</w:t>
      </w:r>
      <w:r w:rsidR="00352AD0" w:rsidRPr="00A23FA3">
        <w:rPr>
          <w:rFonts w:ascii="Calibri" w:hAnsi="Calibri" w:cstheme="minorHAnsi" w:hint="eastAsia"/>
        </w:rPr>
        <w:t xml:space="preserve"> </w:t>
      </w:r>
      <w:r w:rsidR="00352AD0" w:rsidRPr="00A23FA3">
        <w:rPr>
          <w:rFonts w:ascii="Calibri" w:hAnsi="Calibri" w:cstheme="minorHAnsi" w:hint="eastAsia"/>
        </w:rPr>
        <w:t>半自动</w:t>
      </w:r>
    </w:p>
    <w:p w14:paraId="59EB1C03" w14:textId="50B2D7BF" w:rsidR="007679EF" w:rsidRPr="00A23FA3" w:rsidRDefault="008E79F3">
      <w:pPr>
        <w:pStyle w:val="a0"/>
        <w:numPr>
          <w:ilvl w:val="0"/>
          <w:numId w:val="241"/>
        </w:numPr>
        <w:spacing w:afterLines="50" w:after="156"/>
        <w:ind w:firstLineChars="0"/>
        <w:rPr>
          <w:rFonts w:ascii="Calibri" w:hAnsi="Calibri" w:cstheme="minorHAnsi"/>
        </w:rPr>
        <w:pPrChange w:id="5759" w:author="raye" w:date="2018-07-23T10:06:00Z">
          <w:pPr>
            <w:spacing w:afterLines="50" w:after="156"/>
            <w:ind w:firstLineChars="177" w:firstLine="372"/>
          </w:pPr>
        </w:pPrChange>
      </w:pPr>
      <w:r w:rsidRPr="00A23FA3">
        <w:rPr>
          <w:rFonts w:ascii="Calibri" w:hAnsi="Calibri" w:cstheme="minorHAnsi" w:hint="eastAsia"/>
        </w:rPr>
        <w:t>逻辑</w:t>
      </w:r>
      <w:r w:rsidRPr="00A23FA3">
        <w:rPr>
          <w:rFonts w:ascii="Calibri" w:hAnsi="Calibri" w:cstheme="minorHAnsi" w:hint="eastAsia"/>
        </w:rPr>
        <w:t>&amp;</w:t>
      </w:r>
      <w:r w:rsidR="007679EF" w:rsidRPr="00A23FA3">
        <w:rPr>
          <w:rFonts w:ascii="Calibri" w:hAnsi="Calibri" w:cstheme="minorHAnsi" w:hint="eastAsia"/>
        </w:rPr>
        <w:t>证据通</w:t>
      </w:r>
      <w:r w:rsidR="007679EF" w:rsidRPr="00A23FA3">
        <w:rPr>
          <w:rFonts w:ascii="Calibri" w:hAnsi="Calibri" w:cstheme="minorHAnsi" w:hint="eastAsia"/>
        </w:rPr>
        <w:t>B</w:t>
      </w:r>
      <w:r w:rsidR="007679EF" w:rsidRPr="00A23FA3">
        <w:rPr>
          <w:rFonts w:ascii="Calibri" w:hAnsi="Calibri" w:cstheme="minorHAnsi"/>
        </w:rPr>
        <w:t>7</w:t>
      </w:r>
    </w:p>
    <w:p w14:paraId="780B93D9" w14:textId="36CB2843" w:rsidR="006402D6" w:rsidRPr="00A23FA3" w:rsidRDefault="006402D6" w:rsidP="006402D6">
      <w:pPr>
        <w:spacing w:afterLines="50" w:after="156"/>
        <w:rPr>
          <w:rFonts w:ascii="Calibri" w:hAnsi="Calibri" w:cstheme="minorHAnsi"/>
          <w:b/>
          <w:i/>
          <w:szCs w:val="21"/>
        </w:rPr>
      </w:pPr>
      <w:r w:rsidRPr="00A23FA3">
        <w:rPr>
          <w:rFonts w:ascii="Calibri" w:hAnsi="Calibri" w:cstheme="minorHAnsi"/>
          <w:b/>
          <w:i/>
          <w:szCs w:val="21"/>
        </w:rPr>
        <w:t>B12. Does the documentation appear authentic and consistent with commercial invoicing, bill of lading documents or documents previously received involving the seller?</w:t>
      </w:r>
    </w:p>
    <w:p w14:paraId="44DD92B6" w14:textId="77777777" w:rsidR="006402D6" w:rsidRPr="00A23FA3" w:rsidRDefault="006402D6" w:rsidP="006402D6">
      <w:pPr>
        <w:jc w:val="left"/>
        <w:rPr>
          <w:rFonts w:ascii="Calibri" w:hAnsi="Calibri" w:cstheme="minorHAnsi"/>
          <w:sz w:val="18"/>
          <w:szCs w:val="18"/>
        </w:rPr>
      </w:pPr>
      <w:r w:rsidRPr="00A23FA3">
        <w:rPr>
          <w:rFonts w:ascii="Calibri" w:hAnsi="Calibri" w:cstheme="minorHAnsi"/>
          <w:sz w:val="18"/>
          <w:szCs w:val="18"/>
          <w:u w:val="single"/>
        </w:rPr>
        <w:t>Answer method:</w:t>
      </w:r>
      <w:r w:rsidRPr="00A23FA3">
        <w:rPr>
          <w:rFonts w:ascii="Calibri" w:hAnsi="Calibri" w:cstheme="minorHAnsi"/>
          <w:sz w:val="18"/>
          <w:szCs w:val="18"/>
        </w:rPr>
        <w:t xml:space="preserve"> Manually answered by Operations</w:t>
      </w:r>
    </w:p>
    <w:p w14:paraId="03522C82" w14:textId="77777777" w:rsidR="006402D6" w:rsidRPr="00A23FA3" w:rsidRDefault="006402D6" w:rsidP="006402D6">
      <w:pPr>
        <w:jc w:val="left"/>
        <w:rPr>
          <w:rFonts w:ascii="Calibri" w:hAnsi="Calibri" w:cstheme="minorHAnsi"/>
          <w:sz w:val="18"/>
          <w:szCs w:val="18"/>
          <w:u w:val="single"/>
        </w:rPr>
      </w:pPr>
      <w:r w:rsidRPr="00A23FA3">
        <w:rPr>
          <w:rFonts w:ascii="Calibri" w:hAnsi="Calibri" w:cstheme="minorHAnsi"/>
          <w:sz w:val="18"/>
          <w:szCs w:val="18"/>
          <w:u w:val="single"/>
        </w:rPr>
        <w:t>Evidence</w:t>
      </w:r>
      <w:r w:rsidRPr="00A23FA3">
        <w:rPr>
          <w:rFonts w:ascii="Calibri" w:hAnsi="Calibri" w:cstheme="minorHAnsi"/>
          <w:sz w:val="18"/>
          <w:szCs w:val="18"/>
        </w:rPr>
        <w:t>:  No evidence will be shown in this question</w:t>
      </w:r>
    </w:p>
    <w:p w14:paraId="2AD45986" w14:textId="586B6AF0" w:rsidR="006402D6" w:rsidRPr="00A23FA3" w:rsidRDefault="006402D6" w:rsidP="006402D6">
      <w:pPr>
        <w:numPr>
          <w:ilvl w:val="0"/>
          <w:numId w:val="31"/>
        </w:numPr>
        <w:tabs>
          <w:tab w:val="num" w:pos="720"/>
        </w:tabs>
        <w:jc w:val="left"/>
        <w:rPr>
          <w:rFonts w:ascii="Calibri" w:hAnsi="Calibri" w:cstheme="minorHAnsi"/>
          <w:sz w:val="18"/>
          <w:szCs w:val="18"/>
          <w:rPrChange w:id="5760" w:author="raye" w:date="2018-07-23T10:06:00Z">
            <w:rPr/>
          </w:rPrChange>
        </w:rPr>
      </w:pPr>
      <w:r w:rsidRPr="00A23FA3">
        <w:rPr>
          <w:rFonts w:ascii="Calibri" w:hAnsi="Calibri" w:cstheme="minorHAnsi"/>
          <w:sz w:val="18"/>
          <w:szCs w:val="18"/>
        </w:rPr>
        <w:t>Remarks</w:t>
      </w:r>
    </w:p>
    <w:p w14:paraId="4816CD3A" w14:textId="77777777" w:rsidR="007679EF" w:rsidRPr="00A23FA3" w:rsidRDefault="007679EF">
      <w:pPr>
        <w:jc w:val="left"/>
        <w:rPr>
          <w:rFonts w:ascii="等线" w:eastAsia="等线" w:hAnsi="等线" w:cs="Calibri"/>
          <w:b/>
          <w:szCs w:val="21"/>
          <w:shd w:val="clear" w:color="auto" w:fill="CCFFFF"/>
          <w:rPrChange w:id="5761" w:author="raye" w:date="2018-07-23T10:08:00Z">
            <w:rPr/>
          </w:rPrChange>
        </w:rPr>
        <w:pPrChange w:id="5762" w:author="raye" w:date="2018-07-23T10:07:00Z">
          <w:pPr>
            <w:pStyle w:val="a0"/>
            <w:numPr>
              <w:numId w:val="241"/>
            </w:numPr>
            <w:ind w:left="420" w:firstLineChars="0" w:hanging="420"/>
            <w:jc w:val="left"/>
          </w:pPr>
        </w:pPrChange>
      </w:pPr>
      <w:r w:rsidRPr="00A23FA3">
        <w:rPr>
          <w:rFonts w:ascii="等线" w:eastAsia="等线" w:hAnsi="等线" w:cs="Calibri"/>
          <w:b/>
          <w:szCs w:val="21"/>
          <w:shd w:val="clear" w:color="auto" w:fill="CCFFFF"/>
          <w:rPrChange w:id="5763" w:author="raye" w:date="2018-07-23T10:08:00Z">
            <w:rPr/>
          </w:rPrChange>
        </w:rPr>
        <w:lastRenderedPageBreak/>
        <w:t>B12. Does the documentation appear authentic and consistent with commercial invoicing, bill of lading documents or documents previously received involving the seller?</w:t>
      </w:r>
    </w:p>
    <w:p w14:paraId="07D4AD36" w14:textId="2DCBF453" w:rsidR="007679EF" w:rsidRPr="00A23FA3" w:rsidRDefault="007679EF">
      <w:pPr>
        <w:spacing w:afterLines="50" w:after="156"/>
        <w:rPr>
          <w:rFonts w:ascii="等线" w:eastAsia="等线" w:hAnsi="等线" w:cstheme="minorHAnsi"/>
          <w:shd w:val="clear" w:color="auto" w:fill="CCFFFF"/>
          <w:rPrChange w:id="5764" w:author="raye" w:date="2018-07-23T10:08:00Z">
            <w:rPr>
              <w:rFonts w:ascii="Calibri" w:hAnsi="Calibri" w:cstheme="minorHAnsi"/>
            </w:rPr>
          </w:rPrChange>
        </w:rPr>
        <w:pPrChange w:id="5765" w:author="raye" w:date="2018-07-23T10:07:00Z">
          <w:pPr>
            <w:spacing w:afterLines="50" w:after="156"/>
            <w:ind w:firstLineChars="177" w:firstLine="372"/>
          </w:pPr>
        </w:pPrChange>
      </w:pPr>
      <w:r w:rsidRPr="00A23FA3">
        <w:rPr>
          <w:rFonts w:ascii="等线" w:eastAsia="等线" w:hAnsi="等线" w:cs="Calibri" w:hint="eastAsia"/>
          <w:b/>
          <w:szCs w:val="21"/>
          <w:shd w:val="clear" w:color="auto" w:fill="CCFFFF"/>
          <w:rPrChange w:id="5766" w:author="raye" w:date="2018-07-23T10:08:00Z">
            <w:rPr>
              <w:rFonts w:hint="eastAsia"/>
            </w:rPr>
          </w:rPrChange>
        </w:rPr>
        <w:t>出现的文件是否真实，是否和之前收到的有关卖方的商业发票、提单等单据一致？</w:t>
      </w:r>
    </w:p>
    <w:p w14:paraId="3F865403" w14:textId="77777777" w:rsidR="007679EF" w:rsidRPr="00A23FA3" w:rsidRDefault="007679EF" w:rsidP="007679EF">
      <w:pPr>
        <w:pStyle w:val="a0"/>
        <w:numPr>
          <w:ilvl w:val="0"/>
          <w:numId w:val="240"/>
        </w:numPr>
        <w:spacing w:afterLines="50" w:after="156"/>
        <w:ind w:firstLineChars="0"/>
        <w:rPr>
          <w:rFonts w:ascii="等线" w:eastAsia="等线" w:hAnsi="等线" w:cstheme="minorHAnsi"/>
          <w:rPrChange w:id="5767" w:author="raye" w:date="2018-07-23T10:08:00Z">
            <w:rPr>
              <w:rFonts w:ascii="Calibri" w:hAnsi="Calibri" w:cstheme="minorHAnsi"/>
            </w:rPr>
          </w:rPrChange>
        </w:rPr>
      </w:pPr>
      <w:r w:rsidRPr="00A23FA3">
        <w:rPr>
          <w:rFonts w:ascii="等线" w:eastAsia="等线" w:hAnsi="等线" w:cstheme="minorHAnsi" w:hint="eastAsia"/>
          <w:rPrChange w:id="5768" w:author="raye" w:date="2018-07-23T10:08:00Z">
            <w:rPr>
              <w:rFonts w:ascii="Calibri" w:hAnsi="Calibri" w:cstheme="minorHAnsi" w:hint="eastAsia"/>
            </w:rPr>
          </w:rPrChange>
        </w:rPr>
        <w:t>不需要程序回答</w:t>
      </w:r>
      <w:r w:rsidRPr="00A23FA3">
        <w:rPr>
          <w:rFonts w:ascii="等线" w:eastAsia="等线" w:hAnsi="等线" w:cstheme="minorHAnsi"/>
          <w:rPrChange w:id="5769" w:author="raye" w:date="2018-07-23T10:08:00Z">
            <w:rPr>
              <w:rFonts w:ascii="Calibri" w:hAnsi="Calibri" w:cstheme="minorHAnsi"/>
            </w:rPr>
          </w:rPrChange>
        </w:rPr>
        <w:t>35</w:t>
      </w:r>
      <w:r w:rsidRPr="00A23FA3">
        <w:rPr>
          <w:rFonts w:ascii="等线" w:eastAsia="等线" w:hAnsi="等线" w:cstheme="minorHAnsi" w:hint="eastAsia"/>
          <w:rPrChange w:id="5770" w:author="raye" w:date="2018-07-23T10:08:00Z">
            <w:rPr>
              <w:rFonts w:ascii="Calibri" w:hAnsi="Calibri" w:cstheme="minorHAnsi" w:hint="eastAsia"/>
            </w:rPr>
          </w:rPrChange>
        </w:rPr>
        <w:t>个问题</w:t>
      </w:r>
    </w:p>
    <w:p w14:paraId="1F51DCC5" w14:textId="72F98C45" w:rsidR="007679EF" w:rsidRPr="00A23FA3" w:rsidRDefault="007679EF" w:rsidP="007679EF">
      <w:pPr>
        <w:pStyle w:val="a0"/>
        <w:numPr>
          <w:ilvl w:val="0"/>
          <w:numId w:val="240"/>
        </w:numPr>
        <w:spacing w:afterLines="50" w:after="156"/>
        <w:ind w:firstLineChars="0"/>
        <w:rPr>
          <w:rFonts w:ascii="等线" w:eastAsia="等线" w:hAnsi="等线" w:cstheme="minorHAnsi"/>
        </w:rPr>
      </w:pPr>
      <w:r w:rsidRPr="00A23FA3">
        <w:rPr>
          <w:rFonts w:ascii="等线" w:eastAsia="等线" w:hAnsi="等线" w:cstheme="minorHAnsi" w:hint="eastAsia"/>
          <w:rPrChange w:id="5771" w:author="raye" w:date="2018-07-23T10:08:00Z">
            <w:rPr>
              <w:rFonts w:ascii="Calibri" w:hAnsi="Calibri" w:cstheme="minorHAnsi" w:hint="eastAsia"/>
            </w:rPr>
          </w:rPrChange>
        </w:rPr>
        <w:t>不需要程序提供证据证明</w:t>
      </w:r>
    </w:p>
    <w:p w14:paraId="6A8738F6" w14:textId="1D05B418" w:rsidR="006402D6" w:rsidRPr="00A23FA3" w:rsidRDefault="006402D6" w:rsidP="006402D6">
      <w:pPr>
        <w:spacing w:afterLines="50" w:after="156"/>
        <w:rPr>
          <w:rFonts w:ascii="等线" w:eastAsia="等线" w:hAnsi="等线" w:cstheme="minorHAnsi"/>
        </w:rPr>
      </w:pPr>
    </w:p>
    <w:p w14:paraId="7EDAC3BF" w14:textId="1EFDC4C1" w:rsidR="006402D6" w:rsidRPr="00A23FA3" w:rsidRDefault="006402D6" w:rsidP="006402D6">
      <w:pPr>
        <w:spacing w:afterLines="50" w:after="156"/>
        <w:rPr>
          <w:rFonts w:ascii="Calibri" w:hAnsi="Calibri" w:cstheme="minorHAnsi"/>
          <w:b/>
          <w:i/>
          <w:szCs w:val="21"/>
        </w:rPr>
      </w:pPr>
      <w:r w:rsidRPr="00A23FA3">
        <w:rPr>
          <w:rFonts w:ascii="Calibri" w:hAnsi="Calibri" w:cstheme="minorHAnsi"/>
          <w:b/>
          <w:i/>
          <w:szCs w:val="21"/>
        </w:rPr>
        <w:t>B13. If required, were original documents provided or did the customer provide a reasonable explanation as to waive the requirement for original documents?</w:t>
      </w:r>
    </w:p>
    <w:p w14:paraId="37E3468D" w14:textId="77777777" w:rsidR="006402D6" w:rsidRPr="00A23FA3" w:rsidRDefault="006402D6" w:rsidP="006402D6">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Manually answered by Operations</w:t>
      </w:r>
    </w:p>
    <w:p w14:paraId="251652E3" w14:textId="77777777" w:rsidR="006402D6" w:rsidRPr="00A23FA3" w:rsidRDefault="006402D6" w:rsidP="006402D6">
      <w:pPr>
        <w:jc w:val="left"/>
        <w:rPr>
          <w:rFonts w:ascii="Calibri" w:hAnsi="Calibri" w:cstheme="minorHAnsi"/>
          <w:i/>
          <w:sz w:val="18"/>
          <w:szCs w:val="18"/>
          <w:u w:val="single"/>
        </w:rPr>
      </w:pPr>
      <w:r w:rsidRPr="00A23FA3">
        <w:rPr>
          <w:rFonts w:ascii="Calibri" w:hAnsi="Calibri" w:cstheme="minorHAnsi"/>
          <w:i/>
          <w:sz w:val="18"/>
          <w:szCs w:val="18"/>
          <w:u w:val="single"/>
        </w:rPr>
        <w:t>Evidence</w:t>
      </w:r>
      <w:r w:rsidRPr="00A23FA3">
        <w:rPr>
          <w:rFonts w:ascii="Calibri" w:hAnsi="Calibri" w:cstheme="minorHAnsi"/>
          <w:i/>
          <w:sz w:val="18"/>
          <w:szCs w:val="18"/>
        </w:rPr>
        <w:t>:  No evidence will be shown in this question</w:t>
      </w:r>
    </w:p>
    <w:p w14:paraId="0871E760" w14:textId="352DB208" w:rsidR="006402D6" w:rsidRPr="00A23FA3" w:rsidRDefault="006402D6" w:rsidP="006402D6">
      <w:pPr>
        <w:numPr>
          <w:ilvl w:val="0"/>
          <w:numId w:val="31"/>
        </w:numPr>
        <w:tabs>
          <w:tab w:val="num" w:pos="720"/>
        </w:tabs>
        <w:jc w:val="left"/>
        <w:rPr>
          <w:rFonts w:ascii="Calibri" w:hAnsi="Calibri" w:cstheme="minorHAnsi"/>
          <w:i/>
          <w:sz w:val="18"/>
          <w:szCs w:val="18"/>
          <w:rPrChange w:id="5772" w:author="raye" w:date="2018-07-23T10:08:00Z">
            <w:rPr>
              <w:rFonts w:ascii="Calibri" w:hAnsi="Calibri" w:cstheme="minorHAnsi"/>
            </w:rPr>
          </w:rPrChange>
        </w:rPr>
      </w:pPr>
      <w:r w:rsidRPr="00A23FA3">
        <w:rPr>
          <w:rFonts w:ascii="Calibri" w:hAnsi="Calibri" w:cstheme="minorHAnsi"/>
          <w:i/>
          <w:sz w:val="18"/>
          <w:szCs w:val="18"/>
        </w:rPr>
        <w:t>Remarks</w:t>
      </w:r>
    </w:p>
    <w:p w14:paraId="1AC5AA7F" w14:textId="77777777" w:rsidR="007679EF" w:rsidRPr="00A23FA3" w:rsidRDefault="007679EF" w:rsidP="007679EF">
      <w:pPr>
        <w:rPr>
          <w:rFonts w:ascii="等线" w:eastAsia="等线" w:hAnsi="等线" w:cs="Calibri"/>
          <w:b/>
          <w:szCs w:val="21"/>
          <w:shd w:val="clear" w:color="auto" w:fill="CCFFFF"/>
          <w:rPrChange w:id="5773" w:author="raye" w:date="2018-07-23T10:08:00Z">
            <w:rPr>
              <w:rFonts w:cs="Calibri"/>
              <w:b/>
              <w:szCs w:val="21"/>
            </w:rPr>
          </w:rPrChange>
        </w:rPr>
      </w:pPr>
      <w:r w:rsidRPr="00A23FA3">
        <w:rPr>
          <w:rFonts w:ascii="等线" w:eastAsia="等线" w:hAnsi="等线" w:cs="Calibri"/>
          <w:b/>
          <w:szCs w:val="21"/>
          <w:shd w:val="clear" w:color="auto" w:fill="CCFFFF"/>
          <w:rPrChange w:id="5774" w:author="raye" w:date="2018-07-23T10:08:00Z">
            <w:rPr>
              <w:rFonts w:cs="Calibri"/>
              <w:b/>
              <w:szCs w:val="21"/>
            </w:rPr>
          </w:rPrChange>
        </w:rPr>
        <w:t>B13. If required, were original documents provided or did the customer provide a reasonable explanation as to waive the requirement for original documents?</w:t>
      </w:r>
    </w:p>
    <w:p w14:paraId="33634AD3" w14:textId="7535E0CC" w:rsidR="007679EF" w:rsidRPr="00A23FA3" w:rsidRDefault="007679EF">
      <w:pPr>
        <w:spacing w:afterLines="50" w:after="156"/>
        <w:rPr>
          <w:rFonts w:ascii="等线" w:eastAsia="等线" w:hAnsi="等线" w:cstheme="minorHAnsi"/>
          <w:shd w:val="clear" w:color="auto" w:fill="CCFFFF"/>
          <w:rPrChange w:id="5775" w:author="raye" w:date="2018-07-23T10:08:00Z">
            <w:rPr>
              <w:rFonts w:ascii="Calibri" w:hAnsi="Calibri" w:cstheme="minorHAnsi"/>
            </w:rPr>
          </w:rPrChange>
        </w:rPr>
        <w:pPrChange w:id="5776" w:author="raye" w:date="2018-07-23T09:58:00Z">
          <w:pPr>
            <w:spacing w:afterLines="50" w:after="156"/>
            <w:ind w:firstLineChars="177" w:firstLine="373"/>
          </w:pPr>
        </w:pPrChange>
      </w:pPr>
      <w:r w:rsidRPr="00A23FA3">
        <w:rPr>
          <w:rFonts w:ascii="等线" w:eastAsia="等线" w:hAnsi="等线" w:cs="Calibri" w:hint="eastAsia"/>
          <w:b/>
          <w:szCs w:val="21"/>
          <w:shd w:val="clear" w:color="auto" w:fill="CCFFFF"/>
          <w:rPrChange w:id="5777" w:author="raye" w:date="2018-07-23T10:08:00Z">
            <w:rPr>
              <w:rFonts w:cs="Calibri" w:hint="eastAsia"/>
              <w:b/>
              <w:szCs w:val="21"/>
            </w:rPr>
          </w:rPrChange>
        </w:rPr>
        <w:t>如果需要，是否需要提交正本文件还是客户提供了一个关于放弃对正本文件的需求的合理解释？</w:t>
      </w:r>
    </w:p>
    <w:p w14:paraId="293078FA" w14:textId="77777777" w:rsidR="007679EF" w:rsidRPr="00A23FA3" w:rsidRDefault="007679EF" w:rsidP="007679EF">
      <w:pPr>
        <w:pStyle w:val="a0"/>
        <w:numPr>
          <w:ilvl w:val="0"/>
          <w:numId w:val="240"/>
        </w:numPr>
        <w:spacing w:afterLines="50" w:after="156"/>
        <w:ind w:firstLineChars="0"/>
        <w:rPr>
          <w:rFonts w:ascii="等线" w:eastAsia="等线" w:hAnsi="等线" w:cstheme="minorHAnsi"/>
          <w:rPrChange w:id="5778" w:author="raye" w:date="2018-07-23T10:08:00Z">
            <w:rPr>
              <w:rFonts w:ascii="Calibri" w:hAnsi="Calibri" w:cstheme="minorHAnsi"/>
            </w:rPr>
          </w:rPrChange>
        </w:rPr>
      </w:pPr>
      <w:r w:rsidRPr="00A23FA3">
        <w:rPr>
          <w:rFonts w:ascii="等线" w:eastAsia="等线" w:hAnsi="等线" w:cstheme="minorHAnsi" w:hint="eastAsia"/>
          <w:rPrChange w:id="5779" w:author="raye" w:date="2018-07-23T10:08:00Z">
            <w:rPr>
              <w:rFonts w:ascii="Calibri" w:hAnsi="Calibri" w:cstheme="minorHAnsi" w:hint="eastAsia"/>
            </w:rPr>
          </w:rPrChange>
        </w:rPr>
        <w:t>不需要程序回答</w:t>
      </w:r>
      <w:r w:rsidRPr="00A23FA3">
        <w:rPr>
          <w:rFonts w:ascii="等线" w:eastAsia="等线" w:hAnsi="等线" w:cstheme="minorHAnsi"/>
          <w:rPrChange w:id="5780" w:author="raye" w:date="2018-07-23T10:08:00Z">
            <w:rPr>
              <w:rFonts w:ascii="Calibri" w:hAnsi="Calibri" w:cstheme="minorHAnsi"/>
            </w:rPr>
          </w:rPrChange>
        </w:rPr>
        <w:t>35</w:t>
      </w:r>
      <w:r w:rsidRPr="00A23FA3">
        <w:rPr>
          <w:rFonts w:ascii="等线" w:eastAsia="等线" w:hAnsi="等线" w:cstheme="minorHAnsi" w:hint="eastAsia"/>
          <w:rPrChange w:id="5781" w:author="raye" w:date="2018-07-23T10:08:00Z">
            <w:rPr>
              <w:rFonts w:ascii="Calibri" w:hAnsi="Calibri" w:cstheme="minorHAnsi" w:hint="eastAsia"/>
            </w:rPr>
          </w:rPrChange>
        </w:rPr>
        <w:t>个问题</w:t>
      </w:r>
    </w:p>
    <w:p w14:paraId="439DDBFF" w14:textId="389DB524" w:rsidR="007679EF" w:rsidRPr="00A23FA3" w:rsidRDefault="007679EF" w:rsidP="007679EF">
      <w:pPr>
        <w:pStyle w:val="a0"/>
        <w:numPr>
          <w:ilvl w:val="0"/>
          <w:numId w:val="240"/>
        </w:numPr>
        <w:spacing w:afterLines="50" w:after="156"/>
        <w:ind w:firstLineChars="0"/>
        <w:rPr>
          <w:rFonts w:ascii="等线" w:eastAsia="等线" w:hAnsi="等线" w:cstheme="minorHAnsi"/>
        </w:rPr>
      </w:pPr>
      <w:r w:rsidRPr="00A23FA3">
        <w:rPr>
          <w:rFonts w:ascii="等线" w:eastAsia="等线" w:hAnsi="等线" w:cstheme="minorHAnsi" w:hint="eastAsia"/>
          <w:rPrChange w:id="5782" w:author="raye" w:date="2018-07-23T10:08:00Z">
            <w:rPr>
              <w:rFonts w:ascii="Calibri" w:hAnsi="Calibri" w:cstheme="minorHAnsi" w:hint="eastAsia"/>
            </w:rPr>
          </w:rPrChange>
        </w:rPr>
        <w:t>不需要程序提供证据证明</w:t>
      </w:r>
    </w:p>
    <w:p w14:paraId="153B05B1" w14:textId="654C6508" w:rsidR="006402D6" w:rsidRPr="00A23FA3" w:rsidRDefault="006402D6" w:rsidP="006402D6">
      <w:pPr>
        <w:spacing w:afterLines="50" w:after="156"/>
        <w:rPr>
          <w:rFonts w:ascii="等线" w:eastAsia="等线" w:hAnsi="等线" w:cstheme="minorHAnsi"/>
          <w:i/>
        </w:rPr>
      </w:pPr>
    </w:p>
    <w:p w14:paraId="3ECCE3A9" w14:textId="037DB2CB" w:rsidR="006402D6" w:rsidRPr="00A23FA3" w:rsidRDefault="006402D6" w:rsidP="006402D6">
      <w:pPr>
        <w:spacing w:afterLines="50" w:after="156"/>
        <w:rPr>
          <w:rFonts w:ascii="Calibri" w:hAnsi="Calibri" w:cstheme="minorHAnsi"/>
          <w:b/>
          <w:i/>
          <w:szCs w:val="21"/>
        </w:rPr>
      </w:pPr>
      <w:r w:rsidRPr="00A23FA3">
        <w:rPr>
          <w:rFonts w:ascii="Calibri" w:hAnsi="Calibri" w:cstheme="minorHAnsi"/>
          <w:b/>
          <w:i/>
          <w:szCs w:val="21"/>
        </w:rPr>
        <w:t>B14. If the Bill of Lading described containerized cargo, were the container numbers listed and non-sequential?</w:t>
      </w:r>
    </w:p>
    <w:p w14:paraId="64C4B337" w14:textId="77777777" w:rsidR="006402D6" w:rsidRPr="00A23FA3" w:rsidRDefault="006402D6" w:rsidP="006402D6">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Manually answered by Operations</w:t>
      </w:r>
    </w:p>
    <w:p w14:paraId="691C2E7A" w14:textId="77777777" w:rsidR="006402D6" w:rsidRPr="00A23FA3" w:rsidRDefault="006402D6" w:rsidP="006402D6">
      <w:pPr>
        <w:jc w:val="left"/>
        <w:rPr>
          <w:rFonts w:ascii="Calibri" w:hAnsi="Calibri" w:cstheme="minorHAnsi"/>
          <w:i/>
          <w:sz w:val="18"/>
          <w:szCs w:val="18"/>
          <w:u w:val="single"/>
        </w:rPr>
      </w:pPr>
      <w:r w:rsidRPr="00A23FA3">
        <w:rPr>
          <w:rFonts w:ascii="Calibri" w:hAnsi="Calibri" w:cstheme="minorHAnsi"/>
          <w:i/>
          <w:sz w:val="18"/>
          <w:szCs w:val="18"/>
          <w:u w:val="single"/>
        </w:rPr>
        <w:t>Evidence</w:t>
      </w:r>
      <w:r w:rsidRPr="00A23FA3">
        <w:rPr>
          <w:rFonts w:ascii="Calibri" w:hAnsi="Calibri" w:cstheme="minorHAnsi"/>
          <w:i/>
          <w:sz w:val="18"/>
          <w:szCs w:val="18"/>
        </w:rPr>
        <w:t>:  No evidence will be shown in this question</w:t>
      </w:r>
    </w:p>
    <w:p w14:paraId="792FF4EE" w14:textId="77777777" w:rsidR="006402D6" w:rsidRPr="00A23FA3" w:rsidRDefault="006402D6" w:rsidP="006402D6">
      <w:pPr>
        <w:numPr>
          <w:ilvl w:val="0"/>
          <w:numId w:val="31"/>
        </w:numPr>
        <w:tabs>
          <w:tab w:val="num" w:pos="720"/>
        </w:tabs>
        <w:jc w:val="left"/>
        <w:rPr>
          <w:rFonts w:ascii="Calibri" w:hAnsi="Calibri" w:cstheme="minorHAnsi"/>
          <w:i/>
          <w:sz w:val="18"/>
          <w:szCs w:val="18"/>
        </w:rPr>
      </w:pPr>
      <w:r w:rsidRPr="00A23FA3">
        <w:rPr>
          <w:rFonts w:ascii="Calibri" w:hAnsi="Calibri" w:cstheme="minorHAnsi"/>
          <w:i/>
          <w:sz w:val="18"/>
          <w:szCs w:val="18"/>
        </w:rPr>
        <w:t>Remarks</w:t>
      </w:r>
    </w:p>
    <w:p w14:paraId="0840C8A0" w14:textId="77777777" w:rsidR="006402D6" w:rsidRPr="00A23FA3" w:rsidRDefault="006402D6" w:rsidP="006402D6">
      <w:pPr>
        <w:spacing w:afterLines="50" w:after="156"/>
        <w:rPr>
          <w:rFonts w:ascii="等线" w:eastAsia="等线" w:hAnsi="等线" w:cstheme="minorHAnsi"/>
          <w:rPrChange w:id="5783" w:author="raye" w:date="2018-07-23T10:08:00Z">
            <w:rPr>
              <w:rFonts w:ascii="Calibri" w:hAnsi="Calibri" w:cstheme="minorHAnsi"/>
            </w:rPr>
          </w:rPrChange>
        </w:rPr>
      </w:pPr>
    </w:p>
    <w:p w14:paraId="5FCB7AD0" w14:textId="77777777" w:rsidR="00690B35" w:rsidRPr="00A23FA3" w:rsidRDefault="00690B35">
      <w:pPr>
        <w:jc w:val="left"/>
        <w:rPr>
          <w:rFonts w:cs="Calibri"/>
          <w:b/>
          <w:szCs w:val="21"/>
          <w:shd w:val="clear" w:color="auto" w:fill="CCFFFF"/>
          <w:rPrChange w:id="5784" w:author="raye" w:date="2018-07-23T10:08:00Z">
            <w:rPr/>
          </w:rPrChange>
        </w:rPr>
        <w:pPrChange w:id="5785" w:author="raye" w:date="2018-07-23T10:08:00Z">
          <w:pPr>
            <w:pStyle w:val="a0"/>
            <w:numPr>
              <w:numId w:val="240"/>
            </w:numPr>
            <w:ind w:left="420" w:firstLineChars="0" w:hanging="420"/>
            <w:jc w:val="left"/>
          </w:pPr>
        </w:pPrChange>
      </w:pPr>
      <w:r w:rsidRPr="00A23FA3">
        <w:rPr>
          <w:rFonts w:cs="Calibri"/>
          <w:b/>
          <w:szCs w:val="21"/>
          <w:shd w:val="clear" w:color="auto" w:fill="CCFFFF"/>
          <w:rPrChange w:id="5786" w:author="raye" w:date="2018-07-23T10:08:00Z">
            <w:rPr/>
          </w:rPrChange>
        </w:rPr>
        <w:t>B14. If the Bill of Lading described containerized cargo, were the container numbers listed and non-sequential?</w:t>
      </w:r>
    </w:p>
    <w:p w14:paraId="73B39B9F" w14:textId="1C336484" w:rsidR="007679EF" w:rsidRPr="00A23FA3" w:rsidRDefault="00690B35">
      <w:pPr>
        <w:spacing w:afterLines="50" w:after="156"/>
        <w:rPr>
          <w:rFonts w:ascii="Calibri" w:hAnsi="Calibri" w:cstheme="minorHAnsi"/>
          <w:shd w:val="clear" w:color="auto" w:fill="CCFFFF"/>
        </w:rPr>
        <w:pPrChange w:id="5787" w:author="raye" w:date="2018-07-23T10:08:00Z">
          <w:pPr>
            <w:spacing w:afterLines="50" w:after="156"/>
            <w:ind w:firstLineChars="177" w:firstLine="372"/>
          </w:pPr>
        </w:pPrChange>
      </w:pPr>
      <w:r w:rsidRPr="00A23FA3">
        <w:rPr>
          <w:rFonts w:cs="Calibri" w:hint="eastAsia"/>
          <w:b/>
          <w:szCs w:val="21"/>
          <w:shd w:val="clear" w:color="auto" w:fill="CCFFFF"/>
          <w:rPrChange w:id="5788" w:author="raye" w:date="2018-07-23T10:08:00Z">
            <w:rPr>
              <w:rFonts w:hint="eastAsia"/>
            </w:rPr>
          </w:rPrChange>
        </w:rPr>
        <w:t>如果提单描述的是集装箱货物，那么柜号是否列明且无时序？</w:t>
      </w:r>
    </w:p>
    <w:p w14:paraId="56DCE411" w14:textId="77777777" w:rsidR="00690B35" w:rsidRPr="00A23FA3" w:rsidRDefault="00690B35" w:rsidP="00690B35">
      <w:pPr>
        <w:pStyle w:val="a0"/>
        <w:numPr>
          <w:ilvl w:val="0"/>
          <w:numId w:val="240"/>
        </w:numPr>
        <w:spacing w:afterLines="50" w:after="156"/>
        <w:ind w:firstLineChars="0"/>
        <w:rPr>
          <w:rFonts w:ascii="等线" w:eastAsia="等线" w:hAnsi="等线" w:cstheme="minorHAnsi"/>
        </w:rPr>
      </w:pPr>
      <w:r w:rsidRPr="00A23FA3">
        <w:rPr>
          <w:rFonts w:ascii="等线" w:eastAsia="等线" w:hAnsi="等线" w:cstheme="minorHAnsi" w:hint="eastAsia"/>
        </w:rPr>
        <w:t>不需要程序回答3</w:t>
      </w:r>
      <w:r w:rsidRPr="00A23FA3">
        <w:rPr>
          <w:rFonts w:ascii="等线" w:eastAsia="等线" w:hAnsi="等线" w:cstheme="minorHAnsi"/>
        </w:rPr>
        <w:t>5</w:t>
      </w:r>
      <w:r w:rsidRPr="00A23FA3">
        <w:rPr>
          <w:rFonts w:ascii="等线" w:eastAsia="等线" w:hAnsi="等线" w:cstheme="minorHAnsi" w:hint="eastAsia"/>
        </w:rPr>
        <w:t>个问题</w:t>
      </w:r>
    </w:p>
    <w:p w14:paraId="73264600" w14:textId="77777777" w:rsidR="00690B35" w:rsidRPr="00A23FA3" w:rsidRDefault="00690B35" w:rsidP="00690B35">
      <w:pPr>
        <w:pStyle w:val="a0"/>
        <w:numPr>
          <w:ilvl w:val="0"/>
          <w:numId w:val="240"/>
        </w:numPr>
        <w:spacing w:afterLines="50" w:after="156"/>
        <w:ind w:firstLineChars="0"/>
        <w:rPr>
          <w:rFonts w:ascii="等线" w:eastAsia="等线" w:hAnsi="等线" w:cstheme="minorHAnsi"/>
        </w:rPr>
      </w:pPr>
      <w:r w:rsidRPr="00A23FA3">
        <w:rPr>
          <w:rFonts w:ascii="等线" w:eastAsia="等线" w:hAnsi="等线" w:cstheme="minorHAnsi" w:hint="eastAsia"/>
        </w:rPr>
        <w:t>不需要程序提供证据证明</w:t>
      </w:r>
    </w:p>
    <w:p w14:paraId="12265CB9" w14:textId="2B9B6291" w:rsidR="007679EF" w:rsidRPr="00A23FA3" w:rsidRDefault="007679EF" w:rsidP="006402D6">
      <w:pPr>
        <w:spacing w:afterLines="50" w:after="156"/>
        <w:rPr>
          <w:rFonts w:ascii="Calibri" w:hAnsi="Calibri" w:cstheme="minorHAnsi"/>
        </w:rPr>
      </w:pPr>
    </w:p>
    <w:p w14:paraId="032125C1" w14:textId="41147E74" w:rsidR="006402D6" w:rsidRPr="00A23FA3" w:rsidRDefault="006402D6">
      <w:pPr>
        <w:spacing w:afterLines="50" w:after="156"/>
        <w:rPr>
          <w:rFonts w:ascii="Calibri" w:hAnsi="Calibri" w:cstheme="minorHAnsi"/>
          <w:b/>
          <w:szCs w:val="21"/>
        </w:rPr>
        <w:pPrChange w:id="5789" w:author="raye" w:date="2018-07-23T09:58:00Z">
          <w:pPr>
            <w:spacing w:afterLines="50" w:after="156"/>
            <w:ind w:firstLineChars="177" w:firstLine="373"/>
          </w:pPr>
        </w:pPrChange>
      </w:pPr>
      <w:r w:rsidRPr="00A23FA3">
        <w:rPr>
          <w:rFonts w:ascii="Calibri" w:hAnsi="Calibri" w:cstheme="minorHAnsi"/>
          <w:b/>
          <w:szCs w:val="21"/>
        </w:rPr>
        <w:t xml:space="preserve">B15. Are the goods/services themselves not subject to export control restrictions, require an OFAC licenses to export or are U.S. made goods that may be of dual-use or involve parties in high-risk activities (e.g., equipment for military or police organizations, weapons, ammunition, nuclear materials, classified defense articles, chemical mixtures, sensitive technical equipment, </w:t>
      </w:r>
      <w:r w:rsidRPr="00A23FA3">
        <w:rPr>
          <w:rFonts w:ascii="Calibri" w:hAnsi="Calibri" w:cstheme="minorHAnsi"/>
          <w:b/>
          <w:szCs w:val="21"/>
        </w:rPr>
        <w:lastRenderedPageBreak/>
        <w:t>precious gems, and certain natural resources, such as metals, ore, and crude oil).?</w:t>
      </w:r>
    </w:p>
    <w:p w14:paraId="7946F3BF" w14:textId="77777777" w:rsidR="006402D6" w:rsidRPr="00A23FA3" w:rsidRDefault="006402D6" w:rsidP="006402D6">
      <w:pPr>
        <w:jc w:val="left"/>
        <w:rPr>
          <w:rFonts w:ascii="Calibri" w:hAnsi="Calibri" w:cstheme="minorHAnsi"/>
          <w:sz w:val="18"/>
          <w:szCs w:val="18"/>
        </w:rPr>
      </w:pPr>
      <w:r w:rsidRPr="00A23FA3">
        <w:rPr>
          <w:rFonts w:ascii="Calibri" w:hAnsi="Calibri" w:cstheme="minorHAnsi"/>
          <w:sz w:val="18"/>
          <w:szCs w:val="18"/>
          <w:u w:val="single"/>
        </w:rPr>
        <w:t>Answer method:</w:t>
      </w:r>
      <w:r w:rsidRPr="00A23FA3">
        <w:rPr>
          <w:rFonts w:ascii="Calibri" w:hAnsi="Calibri" w:cstheme="minorHAnsi"/>
          <w:sz w:val="18"/>
          <w:szCs w:val="18"/>
        </w:rPr>
        <w:t xml:space="preserve"> semi-automatic</w:t>
      </w:r>
    </w:p>
    <w:p w14:paraId="3201DE33" w14:textId="77777777" w:rsidR="006402D6" w:rsidRPr="00A23FA3" w:rsidRDefault="006402D6" w:rsidP="006402D6">
      <w:pPr>
        <w:jc w:val="left"/>
        <w:rPr>
          <w:rFonts w:ascii="Calibri" w:hAnsi="Calibri" w:cstheme="minorHAnsi"/>
          <w:sz w:val="18"/>
          <w:szCs w:val="18"/>
          <w:u w:val="single"/>
        </w:rPr>
      </w:pPr>
      <w:r w:rsidRPr="00A23FA3">
        <w:rPr>
          <w:rFonts w:ascii="Calibri" w:hAnsi="Calibri" w:cstheme="minorHAnsi"/>
          <w:sz w:val="18"/>
          <w:szCs w:val="18"/>
          <w:u w:val="single"/>
        </w:rPr>
        <w:t xml:space="preserve">Logic: </w:t>
      </w:r>
    </w:p>
    <w:p w14:paraId="0CB60F17" w14:textId="77777777" w:rsidR="006402D6" w:rsidRPr="00A23FA3" w:rsidRDefault="006402D6" w:rsidP="006402D6">
      <w:pPr>
        <w:numPr>
          <w:ilvl w:val="1"/>
          <w:numId w:val="27"/>
        </w:numPr>
        <w:tabs>
          <w:tab w:val="clear" w:pos="1440"/>
          <w:tab w:val="num" w:pos="2160"/>
        </w:tabs>
        <w:ind w:left="687"/>
        <w:jc w:val="left"/>
        <w:rPr>
          <w:rFonts w:ascii="Calibri" w:hAnsi="Calibri" w:cstheme="minorHAnsi"/>
          <w:sz w:val="18"/>
          <w:szCs w:val="18"/>
        </w:rPr>
      </w:pPr>
      <w:r w:rsidRPr="00A23FA3">
        <w:rPr>
          <w:rFonts w:ascii="Calibri" w:hAnsi="Calibri" w:cstheme="minorHAnsi"/>
          <w:sz w:val="18"/>
          <w:szCs w:val="18"/>
        </w:rPr>
        <w:t>If the port of loading country (BL, airway bill, Truck BL) or origin country (Certificate of Origin, Invoice) is not from US, the question will answer to N/A.</w:t>
      </w:r>
    </w:p>
    <w:p w14:paraId="3F6DA08D" w14:textId="77777777" w:rsidR="006402D6" w:rsidRPr="00A23FA3" w:rsidRDefault="006402D6" w:rsidP="006402D6">
      <w:pPr>
        <w:numPr>
          <w:ilvl w:val="1"/>
          <w:numId w:val="27"/>
        </w:numPr>
        <w:tabs>
          <w:tab w:val="clear" w:pos="1440"/>
          <w:tab w:val="num" w:pos="2160"/>
        </w:tabs>
        <w:ind w:left="687"/>
        <w:jc w:val="left"/>
        <w:rPr>
          <w:rFonts w:ascii="Calibri" w:hAnsi="Calibri" w:cstheme="minorHAnsi"/>
          <w:sz w:val="18"/>
          <w:szCs w:val="18"/>
        </w:rPr>
      </w:pPr>
      <w:r w:rsidRPr="00A23FA3">
        <w:rPr>
          <w:rFonts w:ascii="Calibri" w:hAnsi="Calibri" w:cstheme="minorHAnsi"/>
          <w:sz w:val="18"/>
          <w:szCs w:val="18"/>
        </w:rPr>
        <w:t>Otherwise: answer “blank”</w:t>
      </w:r>
    </w:p>
    <w:p w14:paraId="6BB507BA" w14:textId="77777777" w:rsidR="006402D6" w:rsidRPr="00A23FA3" w:rsidRDefault="006402D6" w:rsidP="006402D6">
      <w:pPr>
        <w:jc w:val="left"/>
        <w:rPr>
          <w:rFonts w:ascii="Calibri" w:hAnsi="Calibri" w:cstheme="minorHAnsi"/>
          <w:sz w:val="18"/>
          <w:szCs w:val="18"/>
        </w:rPr>
      </w:pPr>
      <w:r w:rsidRPr="00A23FA3">
        <w:rPr>
          <w:rFonts w:ascii="Calibri" w:hAnsi="Calibri" w:cstheme="minorHAnsi"/>
          <w:sz w:val="18"/>
          <w:szCs w:val="18"/>
          <w:u w:val="single"/>
        </w:rPr>
        <w:t xml:space="preserve">Evidence: </w:t>
      </w:r>
    </w:p>
    <w:p w14:paraId="1AF667DA" w14:textId="77777777" w:rsidR="006402D6" w:rsidRPr="00A23FA3" w:rsidRDefault="006402D6" w:rsidP="006402D6">
      <w:pPr>
        <w:numPr>
          <w:ilvl w:val="1"/>
          <w:numId w:val="27"/>
        </w:numPr>
        <w:tabs>
          <w:tab w:val="clear" w:pos="1440"/>
          <w:tab w:val="num" w:pos="2160"/>
        </w:tabs>
        <w:ind w:left="687"/>
        <w:jc w:val="left"/>
        <w:rPr>
          <w:rFonts w:ascii="Calibri" w:hAnsi="Calibri" w:cstheme="minorHAnsi"/>
          <w:sz w:val="18"/>
          <w:szCs w:val="18"/>
        </w:rPr>
      </w:pPr>
      <w:r w:rsidRPr="00A23FA3">
        <w:rPr>
          <w:rFonts w:ascii="Calibri" w:hAnsi="Calibri" w:cstheme="minorHAnsi"/>
          <w:sz w:val="18"/>
          <w:szCs w:val="18"/>
        </w:rPr>
        <w:t>If the port of loading country or origin country is from US, display:</w:t>
      </w:r>
    </w:p>
    <w:p w14:paraId="79FAE4A4" w14:textId="77777777" w:rsidR="006402D6" w:rsidRPr="00A23FA3" w:rsidRDefault="006402D6" w:rsidP="006402D6">
      <w:pPr>
        <w:pStyle w:val="a0"/>
        <w:numPr>
          <w:ilvl w:val="3"/>
          <w:numId w:val="27"/>
        </w:numPr>
        <w:ind w:left="970" w:firstLineChars="0" w:hanging="283"/>
        <w:jc w:val="left"/>
        <w:rPr>
          <w:rFonts w:ascii="Calibri" w:hAnsi="Calibri" w:cstheme="minorHAnsi"/>
          <w:sz w:val="18"/>
          <w:szCs w:val="18"/>
        </w:rPr>
      </w:pPr>
      <w:r w:rsidRPr="00A23FA3">
        <w:rPr>
          <w:rFonts w:ascii="Calibri" w:hAnsi="Calibri" w:cstheme="minorHAnsi"/>
          <w:sz w:val="18"/>
          <w:szCs w:val="18"/>
        </w:rPr>
        <w:t>https://www.bis.doc.gov/index.php/regulations/export-administration-regulations-ear</w:t>
      </w:r>
    </w:p>
    <w:p w14:paraId="28F9C9B6" w14:textId="5ECA9B08" w:rsidR="006402D6" w:rsidRPr="00A23FA3" w:rsidRDefault="006402D6" w:rsidP="006402D6">
      <w:pPr>
        <w:pStyle w:val="a0"/>
        <w:numPr>
          <w:ilvl w:val="3"/>
          <w:numId w:val="27"/>
        </w:numPr>
        <w:ind w:left="970" w:firstLineChars="0" w:hanging="283"/>
        <w:jc w:val="left"/>
        <w:rPr>
          <w:rFonts w:ascii="Calibri" w:hAnsi="Calibri" w:cstheme="minorHAnsi"/>
          <w:sz w:val="18"/>
          <w:szCs w:val="18"/>
        </w:rPr>
      </w:pPr>
      <w:r w:rsidRPr="00A23FA3">
        <w:rPr>
          <w:rFonts w:ascii="Calibri" w:hAnsi="Calibri" w:cstheme="minorHAnsi"/>
          <w:sz w:val="18"/>
          <w:szCs w:val="18"/>
        </w:rPr>
        <w:t>https://www.bis.doc.gov/index.php/forms-documents/regulations-docs/13-commerce-control-list-index/file</w:t>
      </w:r>
    </w:p>
    <w:p w14:paraId="60AB4AEB" w14:textId="59CB3F7C" w:rsidR="006402D6" w:rsidRPr="00A23FA3" w:rsidRDefault="006402D6" w:rsidP="006402D6">
      <w:pPr>
        <w:jc w:val="left"/>
        <w:rPr>
          <w:rFonts w:ascii="Calibri" w:hAnsi="Calibri" w:cstheme="minorHAnsi"/>
          <w:szCs w:val="21"/>
        </w:rPr>
      </w:pPr>
      <w:r w:rsidRPr="00A23FA3">
        <w:rPr>
          <w:rFonts w:ascii="Calibri" w:hAnsi="Calibri" w:cstheme="minorHAnsi" w:hint="eastAsia"/>
          <w:szCs w:val="21"/>
        </w:rPr>
        <w:t>业务部门考虑提供一个</w:t>
      </w:r>
      <w:r w:rsidRPr="00A23FA3">
        <w:rPr>
          <w:rFonts w:ascii="Calibri" w:hAnsi="Calibri" w:cstheme="minorHAnsi" w:hint="eastAsia"/>
          <w:szCs w:val="21"/>
        </w:rPr>
        <w:t xml:space="preserve"> high risk list</w:t>
      </w:r>
      <w:r w:rsidRPr="00A23FA3">
        <w:rPr>
          <w:rFonts w:ascii="Calibri" w:hAnsi="Calibri" w:cstheme="minorHAnsi" w:hint="eastAsia"/>
          <w:szCs w:val="21"/>
        </w:rPr>
        <w:t>以及一个</w:t>
      </w:r>
      <w:r w:rsidRPr="00A23FA3">
        <w:rPr>
          <w:rFonts w:ascii="Calibri" w:hAnsi="Calibri" w:cstheme="minorHAnsi" w:hint="eastAsia"/>
          <w:szCs w:val="21"/>
        </w:rPr>
        <w:t xml:space="preserve">dual-use list </w:t>
      </w:r>
      <w:r w:rsidRPr="00A23FA3">
        <w:rPr>
          <w:rFonts w:ascii="Calibri" w:hAnsi="Calibri" w:cstheme="minorHAnsi" w:hint="eastAsia"/>
          <w:szCs w:val="21"/>
        </w:rPr>
        <w:t>可维护，</w:t>
      </w:r>
      <w:r w:rsidRPr="00A23FA3">
        <w:rPr>
          <w:rFonts w:ascii="Calibri" w:hAnsi="Calibri" w:cstheme="minorHAnsi" w:hint="eastAsia"/>
          <w:szCs w:val="21"/>
        </w:rPr>
        <w:t>OFAC</w:t>
      </w:r>
      <w:r w:rsidRPr="00A23FA3">
        <w:rPr>
          <w:rFonts w:ascii="Calibri" w:hAnsi="Calibri" w:cstheme="minorHAnsi" w:hint="eastAsia"/>
          <w:szCs w:val="21"/>
        </w:rPr>
        <w:t>业务部门考虑删除（待最后确认）</w:t>
      </w:r>
    </w:p>
    <w:p w14:paraId="78231F44" w14:textId="77777777" w:rsidR="003A3C87" w:rsidRPr="00A23FA3" w:rsidRDefault="003A3C87" w:rsidP="003A3C87">
      <w:pPr>
        <w:jc w:val="left"/>
        <w:rPr>
          <w:rFonts w:ascii="等线" w:eastAsia="等线" w:hAnsi="等线" w:cs="Calibri"/>
          <w:b/>
          <w:szCs w:val="21"/>
          <w:shd w:val="clear" w:color="auto" w:fill="CCFFFF"/>
          <w:rPrChange w:id="5790" w:author="raye" w:date="2018-07-23T10:16:00Z">
            <w:rPr>
              <w:rFonts w:cs="Calibri"/>
              <w:b/>
              <w:szCs w:val="21"/>
            </w:rPr>
          </w:rPrChange>
        </w:rPr>
      </w:pPr>
      <w:r w:rsidRPr="00A23FA3">
        <w:rPr>
          <w:rFonts w:ascii="等线" w:eastAsia="等线" w:hAnsi="等线" w:cs="Calibri"/>
          <w:b/>
          <w:szCs w:val="21"/>
          <w:shd w:val="clear" w:color="auto" w:fill="CCFFFF"/>
          <w:rPrChange w:id="5791" w:author="raye" w:date="2018-07-23T10:16:00Z">
            <w:rPr>
              <w:rFonts w:cs="Calibri"/>
              <w:b/>
              <w:szCs w:val="21"/>
            </w:rPr>
          </w:rPrChange>
        </w:rPr>
        <w:t>B15. Are the goods/services themselves not subject to export control restrictions, require an OFAC licenses to export or are U.S. made goods that may be of dual-use or involve parties in high-risk activities (e.g., equipment for military or police organizations, weapons, ammunition, nuclear materials, classified defense articles, chemical mixtures, sensitive technical equipment, precious gems, and certain natural resources, such as metals, ore, and crude oil).?</w:t>
      </w:r>
    </w:p>
    <w:p w14:paraId="76736D9C" w14:textId="77777777" w:rsidR="003A3C87" w:rsidRPr="00A23FA3" w:rsidRDefault="003A3C87" w:rsidP="003A3C87">
      <w:pPr>
        <w:jc w:val="left"/>
        <w:rPr>
          <w:rFonts w:ascii="等线" w:eastAsia="等线" w:hAnsi="等线" w:cs="Calibri"/>
          <w:b/>
          <w:szCs w:val="21"/>
          <w:shd w:val="clear" w:color="auto" w:fill="CCFFFF"/>
          <w:rPrChange w:id="5792" w:author="raye" w:date="2018-07-23T10:16:00Z">
            <w:rPr>
              <w:rFonts w:cs="Calibri"/>
              <w:b/>
              <w:szCs w:val="21"/>
            </w:rPr>
          </w:rPrChange>
        </w:rPr>
      </w:pPr>
      <w:r w:rsidRPr="00A23FA3">
        <w:rPr>
          <w:rFonts w:ascii="等线" w:eastAsia="等线" w:hAnsi="等线" w:cs="Calibri" w:hint="eastAsia"/>
          <w:b/>
          <w:szCs w:val="21"/>
          <w:shd w:val="clear" w:color="auto" w:fill="CCFFFF"/>
          <w:rPrChange w:id="5793" w:author="raye" w:date="2018-07-23T10:16:00Z">
            <w:rPr>
              <w:rFonts w:cs="Calibri" w:hint="eastAsia"/>
              <w:b/>
              <w:szCs w:val="21"/>
            </w:rPr>
          </w:rPrChange>
        </w:rPr>
        <w:t>产品或服务是否符合出口控制禁令，需要一个</w:t>
      </w:r>
      <w:r w:rsidRPr="00A23FA3">
        <w:rPr>
          <w:rFonts w:ascii="等线" w:eastAsia="等线" w:hAnsi="等线" w:cs="Calibri"/>
          <w:b/>
          <w:szCs w:val="21"/>
          <w:shd w:val="clear" w:color="auto" w:fill="CCFFFF"/>
          <w:rPrChange w:id="5794" w:author="raye" w:date="2018-07-23T10:16:00Z">
            <w:rPr>
              <w:rFonts w:cs="Calibri"/>
              <w:b/>
              <w:szCs w:val="21"/>
            </w:rPr>
          </w:rPrChange>
        </w:rPr>
        <w:t>OFAC</w:t>
      </w:r>
      <w:r w:rsidRPr="00A23FA3">
        <w:rPr>
          <w:rFonts w:ascii="等线" w:eastAsia="等线" w:hAnsi="等线" w:cs="Calibri" w:hint="eastAsia"/>
          <w:b/>
          <w:szCs w:val="21"/>
          <w:shd w:val="clear" w:color="auto" w:fill="CCFFFF"/>
          <w:rPrChange w:id="5795" w:author="raye" w:date="2018-07-23T10:16:00Z">
            <w:rPr>
              <w:rFonts w:cs="Calibri" w:hint="eastAsia"/>
              <w:b/>
              <w:szCs w:val="21"/>
            </w:rPr>
          </w:rPrChange>
        </w:rPr>
        <w:t>证书出口或美国制造的货物可能过期使用或者参与方的行为为高风险的（例如，军事设备或警察组织、武器、装备、核材料、分类的防御物资、化学混合物、敏感的技术设备、贵重宝石和某种自然资源，例如金属、矿、原油）</w:t>
      </w:r>
    </w:p>
    <w:p w14:paraId="66E3B2A1" w14:textId="6050712D" w:rsidR="007679EF" w:rsidRPr="00A23FA3" w:rsidRDefault="003A3C87">
      <w:pPr>
        <w:pStyle w:val="a0"/>
        <w:numPr>
          <w:ilvl w:val="0"/>
          <w:numId w:val="242"/>
        </w:numPr>
        <w:spacing w:afterLines="50" w:after="156"/>
        <w:ind w:firstLineChars="0"/>
        <w:rPr>
          <w:rFonts w:ascii="等线" w:eastAsia="等线" w:hAnsi="等线" w:cstheme="minorHAnsi"/>
          <w:szCs w:val="21"/>
          <w:rPrChange w:id="5796" w:author="raye" w:date="2018-07-23T10:16:00Z">
            <w:rPr>
              <w:rFonts w:ascii="Calibri" w:hAnsi="Calibri" w:cstheme="minorHAnsi"/>
            </w:rPr>
          </w:rPrChange>
        </w:rPr>
        <w:pPrChange w:id="5797" w:author="raye" w:date="2018-07-23T10:10:00Z">
          <w:pPr>
            <w:spacing w:afterLines="50" w:after="156"/>
            <w:ind w:firstLineChars="177" w:firstLine="372"/>
          </w:pPr>
        </w:pPrChange>
      </w:pPr>
      <w:r w:rsidRPr="00A23FA3">
        <w:rPr>
          <w:rFonts w:ascii="等线" w:eastAsia="等线" w:hAnsi="等线" w:cstheme="minorHAnsi"/>
          <w:szCs w:val="21"/>
          <w:rPrChange w:id="5798" w:author="raye" w:date="2018-07-23T10:16:00Z">
            <w:rPr>
              <w:rFonts w:ascii="Calibri" w:hAnsi="Calibri" w:cstheme="minorHAnsi"/>
            </w:rPr>
          </w:rPrChange>
        </w:rPr>
        <w:t>35</w:t>
      </w:r>
      <w:r w:rsidRPr="00A23FA3">
        <w:rPr>
          <w:rFonts w:ascii="等线" w:eastAsia="等线" w:hAnsi="等线" w:cstheme="minorHAnsi" w:hint="eastAsia"/>
          <w:szCs w:val="21"/>
          <w:rPrChange w:id="5799" w:author="raye" w:date="2018-07-23T10:16:00Z">
            <w:rPr>
              <w:rFonts w:ascii="Calibri" w:hAnsi="Calibri" w:cstheme="minorHAnsi" w:hint="eastAsia"/>
            </w:rPr>
          </w:rPrChange>
        </w:rPr>
        <w:t>个问题</w:t>
      </w:r>
      <w:r w:rsidRPr="00A23FA3">
        <w:rPr>
          <w:rFonts w:ascii="等线" w:eastAsia="等线" w:hAnsi="等线" w:cstheme="minorHAnsi"/>
          <w:szCs w:val="21"/>
          <w:rPrChange w:id="5800" w:author="raye" w:date="2018-07-23T10:16:00Z">
            <w:rPr>
              <w:rFonts w:ascii="Calibri" w:hAnsi="Calibri" w:cstheme="minorHAnsi"/>
            </w:rPr>
          </w:rPrChange>
        </w:rPr>
        <w:t xml:space="preserve"> </w:t>
      </w:r>
      <w:r w:rsidRPr="00A23FA3">
        <w:rPr>
          <w:rFonts w:ascii="等线" w:eastAsia="等线" w:hAnsi="等线" w:cstheme="minorHAnsi" w:hint="eastAsia"/>
          <w:szCs w:val="21"/>
          <w:rPrChange w:id="5801" w:author="raye" w:date="2018-07-23T10:16:00Z">
            <w:rPr>
              <w:rFonts w:ascii="Calibri" w:hAnsi="Calibri" w:cstheme="minorHAnsi" w:hint="eastAsia"/>
            </w:rPr>
          </w:rPrChange>
        </w:rPr>
        <w:t>半自动回答</w:t>
      </w:r>
    </w:p>
    <w:p w14:paraId="4B2765EA" w14:textId="4B9F6049" w:rsidR="00BB56EA" w:rsidRPr="00A23FA3" w:rsidRDefault="00BB56EA">
      <w:pPr>
        <w:pStyle w:val="a0"/>
        <w:numPr>
          <w:ilvl w:val="0"/>
          <w:numId w:val="242"/>
        </w:numPr>
        <w:spacing w:afterLines="50" w:after="156"/>
        <w:ind w:firstLineChars="0"/>
        <w:rPr>
          <w:rFonts w:ascii="等线" w:eastAsia="等线" w:hAnsi="等线" w:cstheme="minorHAnsi"/>
          <w:szCs w:val="21"/>
        </w:rPr>
        <w:pPrChange w:id="5802" w:author="raye" w:date="2018-07-23T10:15:00Z">
          <w:pPr>
            <w:spacing w:afterLines="50" w:after="156"/>
            <w:ind w:firstLineChars="177" w:firstLine="372"/>
          </w:pPr>
        </w:pPrChange>
      </w:pPr>
      <w:r w:rsidRPr="00A23FA3">
        <w:rPr>
          <w:rFonts w:ascii="等线" w:eastAsia="等线" w:hAnsi="等线" w:cstheme="minorHAnsi" w:hint="eastAsia"/>
          <w:szCs w:val="21"/>
        </w:rPr>
        <w:t xml:space="preserve">回答逻辑 </w:t>
      </w:r>
    </w:p>
    <w:p w14:paraId="0912C1F6" w14:textId="656AF403" w:rsidR="003A3C87" w:rsidRPr="00A23FA3" w:rsidRDefault="00BB56EA">
      <w:pPr>
        <w:spacing w:afterLines="50" w:after="156"/>
        <w:rPr>
          <w:rFonts w:ascii="等线" w:eastAsia="等线" w:hAnsi="等线" w:cstheme="minorHAnsi"/>
          <w:szCs w:val="21"/>
        </w:rPr>
        <w:pPrChange w:id="5803" w:author="raye" w:date="2018-07-23T10:17:00Z">
          <w:pPr>
            <w:spacing w:afterLines="50" w:after="156"/>
            <w:ind w:firstLineChars="177" w:firstLine="372"/>
          </w:pPr>
        </w:pPrChange>
      </w:pPr>
      <w:r w:rsidRPr="00A23FA3">
        <w:rPr>
          <w:rFonts w:ascii="等线" w:eastAsia="等线" w:hAnsi="等线" w:cstheme="minorHAnsi"/>
          <w:szCs w:val="21"/>
        </w:rPr>
        <w:t>1.</w:t>
      </w:r>
      <w:r w:rsidR="003A3C87" w:rsidRPr="00A23FA3">
        <w:rPr>
          <w:rFonts w:ascii="等线" w:eastAsia="等线" w:hAnsi="等线" w:cstheme="minorHAnsi" w:hint="eastAsia"/>
          <w:szCs w:val="21"/>
          <w:rPrChange w:id="5804" w:author="raye" w:date="2018-07-23T10:19:00Z">
            <w:rPr>
              <w:rFonts w:ascii="Calibri" w:hAnsi="Calibri" w:cstheme="minorHAnsi" w:hint="eastAsia"/>
            </w:rPr>
          </w:rPrChange>
        </w:rPr>
        <w:t>如果</w:t>
      </w:r>
      <w:r w:rsidRPr="00A23FA3">
        <w:rPr>
          <w:rFonts w:ascii="等线" w:eastAsia="等线" w:hAnsi="等线" w:cstheme="minorHAnsi" w:hint="eastAsia"/>
          <w:szCs w:val="21"/>
          <w:rPrChange w:id="5805" w:author="raye" w:date="2018-07-23T10:19:00Z">
            <w:rPr>
              <w:rFonts w:ascii="Calibri" w:hAnsi="Calibri" w:cstheme="minorHAnsi" w:hint="eastAsia"/>
            </w:rPr>
          </w:rPrChange>
        </w:rPr>
        <w:t>（</w:t>
      </w:r>
      <w:r w:rsidR="00AA6EFE" w:rsidRPr="00A23FA3">
        <w:rPr>
          <w:rFonts w:ascii="等线" w:eastAsia="等线" w:hAnsi="等线" w:cstheme="minorHAnsi" w:hint="eastAsia"/>
          <w:szCs w:val="21"/>
        </w:rPr>
        <w:t>字段：</w:t>
      </w:r>
      <w:r w:rsidRPr="00A23FA3">
        <w:rPr>
          <w:rFonts w:ascii="等线" w:eastAsia="等线" w:hAnsi="等线" w:cstheme="minorHAnsi"/>
          <w:szCs w:val="21"/>
          <w:rPrChange w:id="5806" w:author="raye" w:date="2018-07-23T10:19:00Z">
            <w:rPr>
              <w:rFonts w:ascii="Calibri" w:hAnsi="Calibri" w:cstheme="minorHAnsi"/>
            </w:rPr>
          </w:rPrChange>
        </w:rPr>
        <w:t>BL P/L Ccountry</w:t>
      </w:r>
      <w:r w:rsidRPr="00A23FA3">
        <w:rPr>
          <w:rFonts w:ascii="等线" w:eastAsia="等线" w:hAnsi="等线" w:cstheme="minorHAnsi" w:hint="eastAsia"/>
          <w:szCs w:val="21"/>
          <w:rPrChange w:id="5807" w:author="raye" w:date="2018-07-23T10:19:00Z">
            <w:rPr>
              <w:rFonts w:ascii="Calibri" w:hAnsi="Calibri" w:cstheme="minorHAnsi" w:hint="eastAsia"/>
            </w:rPr>
          </w:rPrChange>
        </w:rPr>
        <w:t>、</w:t>
      </w:r>
      <w:r w:rsidRPr="00A23FA3">
        <w:rPr>
          <w:rFonts w:ascii="等线" w:eastAsia="等线" w:hAnsi="等线" w:cstheme="minorHAnsi"/>
          <w:szCs w:val="21"/>
          <w:rPrChange w:id="5808" w:author="raye" w:date="2018-07-23T10:19:00Z">
            <w:rPr>
              <w:rFonts w:ascii="Calibri" w:hAnsi="Calibri" w:cstheme="minorHAnsi"/>
            </w:rPr>
          </w:rPrChange>
        </w:rPr>
        <w:t>Departure airport country</w:t>
      </w:r>
      <w:r w:rsidRPr="00A23FA3">
        <w:rPr>
          <w:rFonts w:ascii="等线" w:eastAsia="等线" w:hAnsi="等线" w:cstheme="minorHAnsi" w:hint="eastAsia"/>
          <w:szCs w:val="21"/>
          <w:rPrChange w:id="5809" w:author="raye" w:date="2018-07-23T10:19:00Z">
            <w:rPr>
              <w:rFonts w:ascii="Calibri" w:hAnsi="Calibri" w:cstheme="minorHAnsi" w:hint="eastAsia"/>
            </w:rPr>
          </w:rPrChange>
        </w:rPr>
        <w:t>、</w:t>
      </w:r>
      <w:r w:rsidRPr="00A23FA3">
        <w:rPr>
          <w:rFonts w:ascii="等线" w:eastAsia="等线" w:hAnsi="等线" w:cstheme="minorHAnsi"/>
          <w:szCs w:val="21"/>
          <w:rPrChange w:id="5810" w:author="raye" w:date="2018-07-23T10:19:00Z">
            <w:rPr>
              <w:rFonts w:ascii="Calibri" w:hAnsi="Calibri" w:cstheme="minorHAnsi"/>
            </w:rPr>
          </w:rPrChange>
        </w:rPr>
        <w:t>Departure Country</w:t>
      </w:r>
      <w:r w:rsidRPr="00A23FA3">
        <w:rPr>
          <w:rFonts w:ascii="等线" w:eastAsia="等线" w:hAnsi="等线" w:cstheme="minorHAnsi" w:hint="eastAsia"/>
          <w:szCs w:val="21"/>
          <w:rPrChange w:id="5811" w:author="raye" w:date="2018-07-23T10:19:00Z">
            <w:rPr>
              <w:rFonts w:ascii="Calibri" w:hAnsi="Calibri" w:cstheme="minorHAnsi" w:hint="eastAsia"/>
            </w:rPr>
          </w:rPrChange>
        </w:rPr>
        <w:t>）</w:t>
      </w:r>
      <w:r w:rsidR="003A3C87" w:rsidRPr="00A23FA3">
        <w:rPr>
          <w:rFonts w:ascii="等线" w:eastAsia="等线" w:hAnsi="等线" w:cstheme="minorHAnsi" w:hint="eastAsia"/>
          <w:szCs w:val="21"/>
          <w:rPrChange w:id="5812" w:author="raye" w:date="2018-07-23T10:19:00Z">
            <w:rPr>
              <w:rFonts w:ascii="Calibri" w:hAnsi="Calibri" w:cstheme="minorHAnsi" w:hint="eastAsia"/>
            </w:rPr>
          </w:rPrChange>
        </w:rPr>
        <w:t>装运港的国家（</w:t>
      </w:r>
      <w:r w:rsidR="00AA6EFE" w:rsidRPr="00A23FA3">
        <w:rPr>
          <w:rFonts w:ascii="等线" w:eastAsia="等线" w:hAnsi="等线" w:cstheme="minorHAnsi" w:hint="eastAsia"/>
          <w:szCs w:val="21"/>
        </w:rPr>
        <w:t>单证：</w:t>
      </w:r>
      <w:r w:rsidR="003A3C87" w:rsidRPr="00A23FA3">
        <w:rPr>
          <w:rFonts w:ascii="等线" w:eastAsia="等线" w:hAnsi="等线" w:cstheme="minorHAnsi"/>
          <w:szCs w:val="21"/>
          <w:rPrChange w:id="5813" w:author="raye" w:date="2018-07-23T10:19:00Z">
            <w:rPr>
              <w:rFonts w:ascii="Calibri" w:hAnsi="Calibri" w:cstheme="minorHAnsi"/>
            </w:rPr>
          </w:rPrChange>
        </w:rPr>
        <w:t>BILLOFLADING</w:t>
      </w:r>
      <w:r w:rsidR="003A3C87" w:rsidRPr="00A23FA3">
        <w:rPr>
          <w:rFonts w:ascii="等线" w:eastAsia="等线" w:hAnsi="等线" w:cstheme="minorHAnsi" w:hint="eastAsia"/>
          <w:szCs w:val="21"/>
          <w:rPrChange w:id="5814" w:author="raye" w:date="2018-07-23T10:19:00Z">
            <w:rPr>
              <w:rFonts w:ascii="Calibri" w:hAnsi="Calibri" w:cstheme="minorHAnsi" w:hint="eastAsia"/>
            </w:rPr>
          </w:rPrChange>
        </w:rPr>
        <w:t>、</w:t>
      </w:r>
      <w:r w:rsidR="003A3C87" w:rsidRPr="00A23FA3">
        <w:rPr>
          <w:rFonts w:ascii="等线" w:eastAsia="等线" w:hAnsi="等线" w:cstheme="minorHAnsi"/>
          <w:szCs w:val="21"/>
          <w:rPrChange w:id="5815" w:author="raye" w:date="2018-07-23T10:19:00Z">
            <w:rPr>
              <w:rFonts w:ascii="Calibri" w:hAnsi="Calibri" w:cstheme="minorHAnsi"/>
            </w:rPr>
          </w:rPrChange>
        </w:rPr>
        <w:t>AIRWAYBILL</w:t>
      </w:r>
      <w:r w:rsidR="003A3C87" w:rsidRPr="00A23FA3">
        <w:rPr>
          <w:rFonts w:ascii="等线" w:eastAsia="等线" w:hAnsi="等线" w:cstheme="minorHAnsi" w:hint="eastAsia"/>
          <w:szCs w:val="21"/>
          <w:rPrChange w:id="5816" w:author="raye" w:date="2018-07-23T10:19:00Z">
            <w:rPr>
              <w:rFonts w:ascii="Calibri" w:hAnsi="Calibri" w:cstheme="minorHAnsi" w:hint="eastAsia"/>
            </w:rPr>
          </w:rPrChange>
        </w:rPr>
        <w:t>、</w:t>
      </w:r>
      <w:r w:rsidR="003A3C87" w:rsidRPr="00A23FA3">
        <w:rPr>
          <w:rFonts w:ascii="等线" w:eastAsia="等线" w:hAnsi="等线" w:cstheme="minorHAnsi"/>
          <w:szCs w:val="21"/>
          <w:rPrChange w:id="5817" w:author="raye" w:date="2018-07-23T10:19:00Z">
            <w:rPr/>
          </w:rPrChange>
        </w:rPr>
        <w:t>TRUCKINLANDBILLOFLADING</w:t>
      </w:r>
      <w:r w:rsidR="003A3C87" w:rsidRPr="00A23FA3">
        <w:rPr>
          <w:rFonts w:ascii="等线" w:eastAsia="等线" w:hAnsi="等线" w:cstheme="minorHAnsi" w:hint="eastAsia"/>
          <w:szCs w:val="21"/>
          <w:rPrChange w:id="5818" w:author="raye" w:date="2018-07-23T10:19:00Z">
            <w:rPr>
              <w:rFonts w:hint="eastAsia"/>
            </w:rPr>
          </w:rPrChange>
        </w:rPr>
        <w:t>）或</w:t>
      </w:r>
      <w:r w:rsidR="00AA6EFE" w:rsidRPr="00A23FA3">
        <w:rPr>
          <w:rFonts w:ascii="等线" w:eastAsia="等线" w:hAnsi="等线" w:cstheme="minorHAnsi" w:hint="eastAsia"/>
          <w:szCs w:val="21"/>
        </w:rPr>
        <w:t>（字段：</w:t>
      </w:r>
      <w:r w:rsidR="003A3C87" w:rsidRPr="00A23FA3">
        <w:rPr>
          <w:rFonts w:ascii="等线" w:eastAsia="等线" w:hAnsi="等线" w:cs="Calibri"/>
          <w:szCs w:val="21"/>
          <w:rPrChange w:id="5819" w:author="raye" w:date="2018-07-23T10:19:00Z">
            <w:rPr>
              <w:rFonts w:cs="Calibri"/>
              <w:sz w:val="18"/>
              <w:szCs w:val="18"/>
            </w:rPr>
          </w:rPrChange>
        </w:rPr>
        <w:t>origin country</w:t>
      </w:r>
      <w:r w:rsidR="00AA6EFE" w:rsidRPr="00A23FA3">
        <w:rPr>
          <w:rFonts w:ascii="等线" w:eastAsia="等线" w:hAnsi="等线" w:cs="Calibri" w:hint="eastAsia"/>
          <w:szCs w:val="21"/>
        </w:rPr>
        <w:t>）</w:t>
      </w:r>
      <w:r w:rsidR="003A3C87" w:rsidRPr="00A23FA3">
        <w:rPr>
          <w:rFonts w:ascii="等线" w:eastAsia="等线" w:hAnsi="等线" w:cstheme="minorHAnsi" w:hint="eastAsia"/>
          <w:szCs w:val="21"/>
          <w:rPrChange w:id="5820" w:author="raye" w:date="2018-07-23T10:19:00Z">
            <w:rPr>
              <w:rFonts w:hint="eastAsia"/>
            </w:rPr>
          </w:rPrChange>
        </w:rPr>
        <w:t>原产地国（</w:t>
      </w:r>
      <w:r w:rsidR="00AA6EFE" w:rsidRPr="00A23FA3">
        <w:rPr>
          <w:rFonts w:ascii="等线" w:eastAsia="等线" w:hAnsi="等线" w:cstheme="minorHAnsi" w:hint="eastAsia"/>
          <w:szCs w:val="21"/>
        </w:rPr>
        <w:t>单证：</w:t>
      </w:r>
      <w:r w:rsidR="003A3C87" w:rsidRPr="00A23FA3">
        <w:rPr>
          <w:rFonts w:ascii="等线" w:eastAsia="等线" w:hAnsi="等线" w:cs="Calibri"/>
          <w:szCs w:val="21"/>
          <w:rPrChange w:id="5821" w:author="raye" w:date="2018-07-23T10:19:00Z">
            <w:rPr>
              <w:rFonts w:cs="Calibri"/>
              <w:sz w:val="18"/>
              <w:szCs w:val="18"/>
            </w:rPr>
          </w:rPrChange>
        </w:rPr>
        <w:t>Certificate of Origin, Invoice</w:t>
      </w:r>
      <w:r w:rsidR="003A3C87" w:rsidRPr="00A23FA3">
        <w:rPr>
          <w:rFonts w:ascii="等线" w:eastAsia="等线" w:hAnsi="等线" w:cs="Calibri" w:hint="eastAsia"/>
          <w:szCs w:val="21"/>
          <w:rPrChange w:id="5822" w:author="raye" w:date="2018-07-23T10:19:00Z">
            <w:rPr>
              <w:rFonts w:cs="Calibri" w:hint="eastAsia"/>
              <w:sz w:val="18"/>
              <w:szCs w:val="18"/>
            </w:rPr>
          </w:rPrChange>
        </w:rPr>
        <w:t>）</w:t>
      </w:r>
      <w:r w:rsidRPr="00A23FA3">
        <w:rPr>
          <w:rFonts w:ascii="等线" w:eastAsia="等线" w:hAnsi="等线" w:cs="Calibri" w:hint="eastAsia"/>
          <w:szCs w:val="21"/>
          <w:rPrChange w:id="5823" w:author="raye" w:date="2018-07-23T10:19:00Z">
            <w:rPr>
              <w:rFonts w:cs="Calibri" w:hint="eastAsia"/>
            </w:rPr>
          </w:rPrChange>
        </w:rPr>
        <w:t>不是美国的话，问题的回答为</w:t>
      </w:r>
      <w:r w:rsidRPr="00A23FA3">
        <w:rPr>
          <w:rFonts w:ascii="等线" w:eastAsia="等线" w:hAnsi="等线" w:cs="Calibri"/>
          <w:szCs w:val="21"/>
          <w:rPrChange w:id="5824" w:author="raye" w:date="2018-07-23T10:19:00Z">
            <w:rPr>
              <w:rFonts w:cs="Calibri"/>
            </w:rPr>
          </w:rPrChange>
        </w:rPr>
        <w:t>N/A</w:t>
      </w:r>
    </w:p>
    <w:p w14:paraId="7A385206" w14:textId="0BFEFDDD" w:rsidR="00BB56EA" w:rsidRPr="00A23FA3" w:rsidRDefault="00BB56EA">
      <w:pPr>
        <w:pStyle w:val="a0"/>
        <w:numPr>
          <w:ilvl w:val="0"/>
          <w:numId w:val="197"/>
        </w:numPr>
        <w:spacing w:afterLines="50" w:after="156"/>
        <w:ind w:firstLineChars="0"/>
        <w:rPr>
          <w:rFonts w:ascii="等线" w:eastAsia="等线" w:hAnsi="等线" w:cstheme="minorHAnsi"/>
          <w:szCs w:val="21"/>
        </w:rPr>
        <w:pPrChange w:id="5825" w:author="raye" w:date="2018-07-23T10:18:00Z">
          <w:pPr>
            <w:spacing w:afterLines="50" w:after="156"/>
            <w:ind w:firstLineChars="177" w:firstLine="372"/>
          </w:pPr>
        </w:pPrChange>
      </w:pPr>
      <w:r w:rsidRPr="00A23FA3">
        <w:rPr>
          <w:rFonts w:ascii="等线" w:eastAsia="等线" w:hAnsi="等线" w:cs="Calibri" w:hint="eastAsia"/>
          <w:szCs w:val="21"/>
        </w:rPr>
        <w:t>否则不回答</w:t>
      </w:r>
    </w:p>
    <w:p w14:paraId="505DB7D7" w14:textId="66CD9843" w:rsidR="00BB56EA" w:rsidRPr="00A23FA3" w:rsidRDefault="00BB56EA">
      <w:pPr>
        <w:pStyle w:val="a0"/>
        <w:numPr>
          <w:ilvl w:val="0"/>
          <w:numId w:val="243"/>
        </w:numPr>
        <w:spacing w:afterLines="50" w:after="156"/>
        <w:ind w:firstLineChars="0"/>
        <w:rPr>
          <w:rFonts w:ascii="等线" w:eastAsia="等线" w:hAnsi="等线" w:cstheme="minorHAnsi"/>
          <w:szCs w:val="21"/>
        </w:rPr>
        <w:pPrChange w:id="5826" w:author="raye" w:date="2018-07-23T10:18:00Z">
          <w:pPr>
            <w:spacing w:afterLines="50" w:after="156"/>
            <w:ind w:firstLineChars="177" w:firstLine="372"/>
          </w:pPr>
        </w:pPrChange>
      </w:pPr>
      <w:r w:rsidRPr="00A23FA3">
        <w:rPr>
          <w:rFonts w:ascii="等线" w:eastAsia="等线" w:hAnsi="等线" w:cstheme="minorHAnsi" w:hint="eastAsia"/>
          <w:szCs w:val="21"/>
        </w:rPr>
        <w:t>证据</w:t>
      </w:r>
    </w:p>
    <w:p w14:paraId="78571EB9" w14:textId="5CEB331F" w:rsidR="00BB56EA" w:rsidRPr="00A23FA3" w:rsidRDefault="00AA6EFE">
      <w:pPr>
        <w:spacing w:afterLines="50" w:after="156"/>
        <w:rPr>
          <w:rFonts w:ascii="等线" w:eastAsia="等线" w:hAnsi="等线" w:cstheme="minorHAnsi"/>
          <w:szCs w:val="21"/>
          <w:rPrChange w:id="5827" w:author="raye" w:date="2018-07-23T10:19:00Z">
            <w:rPr/>
          </w:rPrChange>
        </w:rPr>
        <w:pPrChange w:id="5828" w:author="raye" w:date="2018-07-23T10:18:00Z">
          <w:pPr>
            <w:spacing w:afterLines="50" w:after="156"/>
            <w:ind w:firstLineChars="177" w:firstLine="372"/>
          </w:pPr>
        </w:pPrChange>
      </w:pPr>
      <w:r w:rsidRPr="00A23FA3">
        <w:rPr>
          <w:rFonts w:ascii="等线" w:eastAsia="等线" w:hAnsi="等线" w:cstheme="minorHAnsi" w:hint="eastAsia"/>
          <w:szCs w:val="21"/>
        </w:rPr>
        <w:t>如果装运港国家或原产地国来自美国，证据那显示如下2个链接</w:t>
      </w:r>
    </w:p>
    <w:p w14:paraId="03A9119E" w14:textId="77777777" w:rsidR="00AA6EFE" w:rsidRPr="00A23FA3" w:rsidRDefault="00AA6EFE" w:rsidP="00AA6EFE">
      <w:pPr>
        <w:pStyle w:val="a0"/>
        <w:numPr>
          <w:ilvl w:val="3"/>
          <w:numId w:val="27"/>
        </w:numPr>
        <w:tabs>
          <w:tab w:val="clear" w:pos="2880"/>
        </w:tabs>
        <w:ind w:left="970" w:firstLineChars="0" w:hanging="283"/>
        <w:jc w:val="left"/>
        <w:rPr>
          <w:rFonts w:ascii="等线" w:eastAsia="等线" w:hAnsi="等线" w:cs="Calibri"/>
          <w:szCs w:val="21"/>
          <w:rPrChange w:id="5829" w:author="raye" w:date="2018-07-23T10:19:00Z">
            <w:rPr>
              <w:rFonts w:cs="Calibri"/>
              <w:sz w:val="18"/>
              <w:szCs w:val="18"/>
            </w:rPr>
          </w:rPrChange>
        </w:rPr>
      </w:pPr>
      <w:r w:rsidRPr="00A23FA3">
        <w:rPr>
          <w:rFonts w:ascii="等线" w:eastAsia="等线" w:hAnsi="等线" w:cs="Calibri"/>
          <w:szCs w:val="21"/>
          <w:rPrChange w:id="5830" w:author="raye" w:date="2018-07-23T10:19:00Z">
            <w:rPr>
              <w:rFonts w:cs="Calibri"/>
              <w:sz w:val="18"/>
              <w:szCs w:val="18"/>
            </w:rPr>
          </w:rPrChange>
        </w:rPr>
        <w:t>https://www.bis.doc.gov/index.php/regulations/export-administration-regulations-ear</w:t>
      </w:r>
    </w:p>
    <w:p w14:paraId="0815870F" w14:textId="77777777" w:rsidR="00AA6EFE" w:rsidRPr="00A23FA3" w:rsidRDefault="00AA6EFE" w:rsidP="00AA6EFE">
      <w:pPr>
        <w:pStyle w:val="a0"/>
        <w:numPr>
          <w:ilvl w:val="3"/>
          <w:numId w:val="27"/>
        </w:numPr>
        <w:tabs>
          <w:tab w:val="clear" w:pos="2880"/>
        </w:tabs>
        <w:ind w:left="970" w:firstLineChars="0" w:hanging="283"/>
        <w:jc w:val="left"/>
        <w:rPr>
          <w:rFonts w:ascii="等线" w:eastAsia="等线" w:hAnsi="等线" w:cs="Calibri"/>
          <w:szCs w:val="21"/>
          <w:rPrChange w:id="5831" w:author="raye" w:date="2018-07-23T10:19:00Z">
            <w:rPr>
              <w:rFonts w:cs="Calibri"/>
              <w:sz w:val="18"/>
              <w:szCs w:val="18"/>
            </w:rPr>
          </w:rPrChange>
        </w:rPr>
      </w:pPr>
      <w:r w:rsidRPr="00A23FA3">
        <w:rPr>
          <w:rFonts w:ascii="等线" w:eastAsia="等线" w:hAnsi="等线" w:cs="Calibri"/>
          <w:szCs w:val="21"/>
          <w:rPrChange w:id="5832" w:author="raye" w:date="2018-07-23T10:19:00Z">
            <w:rPr>
              <w:rFonts w:cs="Calibri"/>
              <w:sz w:val="18"/>
              <w:szCs w:val="18"/>
            </w:rPr>
          </w:rPrChange>
        </w:rPr>
        <w:t>https://www.bis.doc.gov/index.php/forms-documents/regulations-docs/13-commerce-control-list-index/file</w:t>
      </w:r>
    </w:p>
    <w:p w14:paraId="782C0962" w14:textId="436B6D0F" w:rsidR="003A3C87" w:rsidRPr="00A23FA3" w:rsidRDefault="003A3C87" w:rsidP="006402D6">
      <w:pPr>
        <w:spacing w:afterLines="50" w:after="156"/>
        <w:rPr>
          <w:rFonts w:ascii="Calibri" w:hAnsi="Calibri" w:cstheme="minorHAnsi"/>
        </w:rPr>
      </w:pPr>
    </w:p>
    <w:p w14:paraId="0B43ACE6" w14:textId="1705D21D" w:rsidR="006402D6" w:rsidRPr="00A23FA3" w:rsidRDefault="007B5289" w:rsidP="006402D6">
      <w:pPr>
        <w:spacing w:afterLines="50" w:after="156"/>
        <w:rPr>
          <w:rFonts w:ascii="Calibri" w:hAnsi="Calibri" w:cstheme="minorHAnsi"/>
          <w:i/>
        </w:rPr>
      </w:pPr>
      <w:r w:rsidRPr="00A23FA3">
        <w:rPr>
          <w:rFonts w:ascii="Calibri" w:hAnsi="Calibri" w:cstheme="minorHAnsi"/>
          <w:b/>
          <w:i/>
          <w:szCs w:val="21"/>
        </w:rPr>
        <w:t>B16. Are there no legal or economic sanctions restrictions involved in the transaction?</w:t>
      </w:r>
    </w:p>
    <w:p w14:paraId="3B945538" w14:textId="77777777" w:rsidR="007B5289" w:rsidRPr="00A23FA3" w:rsidRDefault="007B5289" w:rsidP="007B528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449613DE" w14:textId="77777777" w:rsidR="007B5289" w:rsidRPr="00A23FA3" w:rsidRDefault="007B5289" w:rsidP="007B5289">
      <w:pPr>
        <w:jc w:val="left"/>
        <w:rPr>
          <w:rFonts w:ascii="Calibri" w:hAnsi="Calibri" w:cstheme="minorHAnsi"/>
          <w:i/>
          <w:sz w:val="18"/>
          <w:szCs w:val="18"/>
          <w:u w:val="single"/>
        </w:rPr>
      </w:pPr>
      <w:r w:rsidRPr="00A23FA3">
        <w:rPr>
          <w:rFonts w:ascii="Calibri" w:hAnsi="Calibri" w:cstheme="minorHAnsi"/>
          <w:i/>
          <w:sz w:val="18"/>
          <w:szCs w:val="18"/>
          <w:u w:val="single"/>
        </w:rPr>
        <w:lastRenderedPageBreak/>
        <w:t>Logic</w:t>
      </w:r>
      <w:r w:rsidRPr="00A23FA3">
        <w:rPr>
          <w:rFonts w:ascii="Calibri" w:hAnsi="Calibri" w:cstheme="minorHAnsi"/>
          <w:i/>
          <w:sz w:val="18"/>
          <w:szCs w:val="18"/>
        </w:rPr>
        <w:t>: answer “blank”, no need to pop up any alert.</w:t>
      </w:r>
    </w:p>
    <w:p w14:paraId="4C851346"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For Import LC issuance, check LC PL country and LC PD country</w:t>
      </w:r>
    </w:p>
    <w:p w14:paraId="2841464A"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For other types, check</w:t>
      </w:r>
    </w:p>
    <w:p w14:paraId="6B3240E6" w14:textId="77777777" w:rsidR="007B5289" w:rsidRPr="00A23FA3" w:rsidRDefault="007B5289" w:rsidP="007B5289">
      <w:pPr>
        <w:pStyle w:val="a0"/>
        <w:numPr>
          <w:ilvl w:val="3"/>
          <w:numId w:val="27"/>
        </w:numPr>
        <w:ind w:left="970" w:firstLineChars="0" w:hanging="283"/>
        <w:jc w:val="left"/>
        <w:rPr>
          <w:rFonts w:ascii="Calibri" w:hAnsi="Calibri" w:cstheme="minorHAnsi"/>
          <w:i/>
          <w:sz w:val="18"/>
          <w:szCs w:val="18"/>
        </w:rPr>
      </w:pPr>
      <w:r w:rsidRPr="00A23FA3">
        <w:rPr>
          <w:rFonts w:ascii="Calibri" w:hAnsi="Calibri" w:cstheme="minorHAnsi"/>
          <w:i/>
          <w:sz w:val="18"/>
          <w:szCs w:val="18"/>
        </w:rPr>
        <w:t>Country of Origin from Certificate of Origin or Invoice (CO first)</w:t>
      </w:r>
    </w:p>
    <w:p w14:paraId="01F0A45B" w14:textId="77777777" w:rsidR="007B5289" w:rsidRPr="00A23FA3" w:rsidRDefault="007B5289" w:rsidP="007B5289">
      <w:pPr>
        <w:pStyle w:val="a0"/>
        <w:numPr>
          <w:ilvl w:val="3"/>
          <w:numId w:val="27"/>
        </w:numPr>
        <w:ind w:left="970" w:firstLineChars="0" w:hanging="283"/>
        <w:jc w:val="left"/>
        <w:rPr>
          <w:rFonts w:ascii="Calibri" w:hAnsi="Calibri" w:cstheme="minorHAnsi"/>
          <w:i/>
          <w:sz w:val="18"/>
          <w:szCs w:val="18"/>
        </w:rPr>
      </w:pPr>
      <w:r w:rsidRPr="00A23FA3">
        <w:rPr>
          <w:rFonts w:ascii="Calibri" w:hAnsi="Calibri" w:cstheme="minorHAnsi"/>
          <w:i/>
          <w:sz w:val="18"/>
          <w:szCs w:val="18"/>
        </w:rPr>
        <w:t xml:space="preserve">Check Port of Loading country, Port of Discharge country and transshipment country from Bill of Lading, Truck Bill of Lading </w:t>
      </w:r>
      <w:r w:rsidRPr="00A23FA3">
        <w:rPr>
          <w:rFonts w:ascii="Calibri" w:hAnsi="Calibri" w:cstheme="minorHAnsi"/>
          <w:i/>
          <w:iCs/>
          <w:sz w:val="18"/>
          <w:szCs w:val="18"/>
        </w:rPr>
        <w:t>and Airway bill.</w:t>
      </w:r>
    </w:p>
    <w:p w14:paraId="07DDE0A6"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any of these countries are in the sanction country list, show corresponding comments.</w:t>
      </w:r>
    </w:p>
    <w:p w14:paraId="65FFEC83" w14:textId="77777777" w:rsidR="007B5289" w:rsidRPr="00A23FA3" w:rsidRDefault="007B5289" w:rsidP="007B5289">
      <w:pPr>
        <w:jc w:val="left"/>
        <w:rPr>
          <w:rFonts w:ascii="Calibri" w:hAnsi="Calibri" w:cstheme="minorHAnsi"/>
          <w:i/>
          <w:sz w:val="18"/>
          <w:szCs w:val="18"/>
        </w:rPr>
      </w:pPr>
      <w:r w:rsidRPr="00A23FA3">
        <w:rPr>
          <w:rFonts w:ascii="Calibri" w:hAnsi="Calibri" w:cstheme="minorHAnsi"/>
          <w:i/>
          <w:sz w:val="18"/>
          <w:szCs w:val="18"/>
          <w:u w:val="single"/>
        </w:rPr>
        <w:t xml:space="preserve">Evidence: </w:t>
      </w:r>
    </w:p>
    <w:p w14:paraId="262154DE"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Fircosoft results: The name of evidence doc: ”CaseID_CompanyName.PDF”</w:t>
      </w:r>
    </w:p>
    <w:p w14:paraId="67C199CB"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Dow Jones results :The name of evidence doc: ”CaseID_CompanyName.PDF”</w:t>
      </w:r>
    </w:p>
    <w:p w14:paraId="0935F616"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Lloyds results</w:t>
      </w:r>
    </w:p>
    <w:p w14:paraId="762E6EB3"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Sanction country list</w:t>
      </w:r>
    </w:p>
    <w:p w14:paraId="6E59B885" w14:textId="77777777" w:rsidR="007B5289" w:rsidRPr="00A23FA3" w:rsidRDefault="007B5289" w:rsidP="007B528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Country List that shows the countries in this case</w:t>
      </w:r>
    </w:p>
    <w:p w14:paraId="0308AAF3" w14:textId="77777777" w:rsidR="007B5289" w:rsidRPr="00A23FA3" w:rsidRDefault="007B5289" w:rsidP="007B5289">
      <w:pPr>
        <w:jc w:val="left"/>
        <w:rPr>
          <w:rFonts w:ascii="Calibri" w:hAnsi="Calibri" w:cstheme="minorHAnsi"/>
          <w:i/>
          <w:szCs w:val="21"/>
        </w:rPr>
      </w:pPr>
    </w:p>
    <w:p w14:paraId="29CF6C6F" w14:textId="175D4DE6" w:rsidR="006402D6" w:rsidRPr="00A23FA3" w:rsidRDefault="007B5289">
      <w:pPr>
        <w:jc w:val="left"/>
        <w:rPr>
          <w:rFonts w:ascii="Calibri" w:hAnsi="Calibri" w:cstheme="minorHAnsi"/>
          <w:i/>
          <w:szCs w:val="21"/>
        </w:rPr>
        <w:pPrChange w:id="5833" w:author="raye" w:date="2018-07-23T09:58:00Z">
          <w:pPr>
            <w:spacing w:afterLines="50" w:after="156"/>
            <w:ind w:firstLineChars="177" w:firstLine="372"/>
          </w:pPr>
        </w:pPrChange>
      </w:pPr>
      <w:r w:rsidRPr="00A23FA3">
        <w:rPr>
          <w:rFonts w:ascii="Calibri" w:hAnsi="Calibri" w:cstheme="minorHAnsi" w:hint="eastAsia"/>
          <w:i/>
          <w:szCs w:val="21"/>
        </w:rPr>
        <w:t>同</w:t>
      </w:r>
      <w:r w:rsidRPr="00A23FA3">
        <w:rPr>
          <w:rFonts w:ascii="Calibri" w:hAnsi="Calibri" w:cstheme="minorHAnsi" w:hint="eastAsia"/>
          <w:i/>
          <w:szCs w:val="21"/>
        </w:rPr>
        <w:t>B24</w:t>
      </w:r>
      <w:r w:rsidRPr="00A23FA3">
        <w:rPr>
          <w:rFonts w:ascii="Calibri" w:hAnsi="Calibri" w:cstheme="minorHAnsi" w:hint="eastAsia"/>
          <w:i/>
          <w:szCs w:val="21"/>
        </w:rPr>
        <w:t>，</w:t>
      </w:r>
      <w:r w:rsidRPr="00A23FA3">
        <w:rPr>
          <w:rFonts w:ascii="Calibri" w:hAnsi="Calibri" w:cstheme="minorHAnsi" w:hint="eastAsia"/>
          <w:i/>
          <w:szCs w:val="21"/>
        </w:rPr>
        <w:t>B25</w:t>
      </w:r>
      <w:r w:rsidRPr="00A23FA3">
        <w:rPr>
          <w:rFonts w:ascii="Calibri" w:hAnsi="Calibri" w:cstheme="minorHAnsi" w:hint="eastAsia"/>
          <w:i/>
          <w:szCs w:val="21"/>
        </w:rPr>
        <w:t>，或考虑合并此三条问题（待确认）</w:t>
      </w:r>
    </w:p>
    <w:p w14:paraId="1DCB1DBD" w14:textId="77777777" w:rsidR="00A50F9B" w:rsidRPr="00A23FA3" w:rsidRDefault="00A50F9B" w:rsidP="00A50F9B">
      <w:pPr>
        <w:jc w:val="left"/>
        <w:rPr>
          <w:rFonts w:ascii="等线" w:eastAsia="等线" w:hAnsi="等线" w:cs="Calibri"/>
          <w:b/>
          <w:szCs w:val="21"/>
          <w:shd w:val="clear" w:color="auto" w:fill="CCFFFF"/>
          <w:rPrChange w:id="5834" w:author="raye" w:date="2018-07-23T11:20:00Z">
            <w:rPr>
              <w:rFonts w:cs="Calibri"/>
              <w:b/>
              <w:szCs w:val="21"/>
            </w:rPr>
          </w:rPrChange>
        </w:rPr>
      </w:pPr>
      <w:r w:rsidRPr="00A23FA3">
        <w:rPr>
          <w:rFonts w:ascii="等线" w:eastAsia="等线" w:hAnsi="等线" w:cs="Calibri"/>
          <w:b/>
          <w:szCs w:val="21"/>
          <w:shd w:val="clear" w:color="auto" w:fill="CCFFFF"/>
          <w:rPrChange w:id="5835" w:author="raye" w:date="2018-07-23T11:20:00Z">
            <w:rPr>
              <w:rFonts w:cs="Calibri"/>
              <w:b/>
              <w:szCs w:val="21"/>
            </w:rPr>
          </w:rPrChange>
        </w:rPr>
        <w:t>B16. Are there no legal or economic sanctions restrictions involved in the transaction?</w:t>
      </w:r>
    </w:p>
    <w:p w14:paraId="3C805ED6" w14:textId="77777777" w:rsidR="0012413F" w:rsidRPr="00A23FA3" w:rsidRDefault="0012413F">
      <w:pPr>
        <w:spacing w:afterLines="50" w:after="156"/>
        <w:rPr>
          <w:rFonts w:ascii="等线" w:eastAsia="等线" w:hAnsi="等线" w:cstheme="minorHAnsi"/>
          <w:b/>
          <w:szCs w:val="21"/>
          <w:shd w:val="clear" w:color="auto" w:fill="CCFFFF"/>
          <w:rPrChange w:id="5836" w:author="raye" w:date="2018-07-23T11:20:00Z">
            <w:rPr>
              <w:rFonts w:ascii="Arial" w:hAnsi="Arial" w:cs="Arial"/>
              <w:color w:val="2E3033"/>
              <w:szCs w:val="21"/>
              <w:shd w:val="clear" w:color="auto" w:fill="FFFFFF"/>
            </w:rPr>
          </w:rPrChange>
        </w:rPr>
        <w:pPrChange w:id="5837" w:author="raye" w:date="2018-07-23T10:26:00Z">
          <w:pPr>
            <w:pStyle w:val="a0"/>
            <w:numPr>
              <w:numId w:val="242"/>
            </w:numPr>
            <w:spacing w:afterLines="50" w:after="156"/>
            <w:ind w:left="420" w:firstLineChars="0" w:hanging="420"/>
          </w:pPr>
        </w:pPrChange>
      </w:pPr>
      <w:r w:rsidRPr="00A23FA3">
        <w:rPr>
          <w:rFonts w:ascii="等线" w:eastAsia="等线" w:hAnsi="等线" w:cs="Arial" w:hint="eastAsia"/>
          <w:b/>
          <w:szCs w:val="21"/>
          <w:shd w:val="clear" w:color="auto" w:fill="CCFFFF"/>
          <w:rPrChange w:id="5838" w:author="raye" w:date="2018-07-23T11:20:00Z">
            <w:rPr>
              <w:rFonts w:hint="eastAsia"/>
              <w:shd w:val="clear" w:color="auto" w:fill="FFFFFF"/>
            </w:rPr>
          </w:rPrChange>
        </w:rPr>
        <w:t>该交易是否涉及法律或经济制裁限制</w:t>
      </w:r>
      <w:r w:rsidRPr="00A23FA3">
        <w:rPr>
          <w:rFonts w:ascii="等线" w:eastAsia="等线" w:hAnsi="等线" w:cs="Arial"/>
          <w:b/>
          <w:szCs w:val="21"/>
          <w:shd w:val="clear" w:color="auto" w:fill="CCFFFF"/>
          <w:rPrChange w:id="5839" w:author="raye" w:date="2018-07-23T11:20:00Z">
            <w:rPr>
              <w:shd w:val="clear" w:color="auto" w:fill="FFFFFF"/>
            </w:rPr>
          </w:rPrChange>
        </w:rPr>
        <w:t>?</w:t>
      </w:r>
    </w:p>
    <w:p w14:paraId="294CD3E5" w14:textId="17F6E0BC" w:rsidR="0012413F" w:rsidRPr="00A23FA3" w:rsidRDefault="0012413F" w:rsidP="0012413F">
      <w:pPr>
        <w:pStyle w:val="a0"/>
        <w:numPr>
          <w:ilvl w:val="0"/>
          <w:numId w:val="242"/>
        </w:numPr>
        <w:spacing w:afterLines="50" w:after="156"/>
        <w:ind w:firstLineChars="0"/>
        <w:rPr>
          <w:rFonts w:ascii="等线" w:eastAsia="等线" w:hAnsi="等线" w:cstheme="minorHAnsi"/>
          <w:szCs w:val="21"/>
        </w:rPr>
      </w:pPr>
      <w:r w:rsidRPr="00A23FA3">
        <w:rPr>
          <w:rFonts w:ascii="等线" w:eastAsia="等线" w:hAnsi="等线" w:cstheme="minorHAnsi"/>
          <w:szCs w:val="21"/>
        </w:rPr>
        <w:t>35</w:t>
      </w:r>
      <w:r w:rsidRPr="00A23FA3">
        <w:rPr>
          <w:rFonts w:ascii="等线" w:eastAsia="等线" w:hAnsi="等线" w:cstheme="minorHAnsi" w:hint="eastAsia"/>
          <w:szCs w:val="21"/>
        </w:rPr>
        <w:t>个问题</w:t>
      </w:r>
      <w:r w:rsidRPr="00A23FA3">
        <w:rPr>
          <w:rFonts w:ascii="等线" w:eastAsia="等线" w:hAnsi="等线" w:cstheme="minorHAnsi"/>
          <w:szCs w:val="21"/>
        </w:rPr>
        <w:t xml:space="preserve"> </w:t>
      </w:r>
      <w:r w:rsidRPr="00A23FA3">
        <w:rPr>
          <w:rFonts w:ascii="等线" w:eastAsia="等线" w:hAnsi="等线" w:cstheme="minorHAnsi" w:hint="eastAsia"/>
          <w:szCs w:val="21"/>
        </w:rPr>
        <w:t>不回答</w:t>
      </w:r>
    </w:p>
    <w:p w14:paraId="55A19A9D" w14:textId="77777777" w:rsidR="006D7287" w:rsidRPr="00A23FA3" w:rsidRDefault="006D7287">
      <w:pPr>
        <w:pStyle w:val="a0"/>
        <w:numPr>
          <w:ilvl w:val="0"/>
          <w:numId w:val="242"/>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逻辑</w:t>
      </w:r>
    </w:p>
    <w:p w14:paraId="33F4DEA6" w14:textId="5420B938" w:rsidR="006D7287" w:rsidRPr="00A23FA3" w:rsidRDefault="006D7287">
      <w:pPr>
        <w:pStyle w:val="a0"/>
        <w:numPr>
          <w:ilvl w:val="3"/>
          <w:numId w:val="197"/>
        </w:numPr>
        <w:spacing w:afterLines="50" w:after="156"/>
        <w:ind w:firstLineChars="0"/>
        <w:rPr>
          <w:rFonts w:ascii="等线" w:eastAsia="等线" w:hAnsi="等线" w:cs="Calibri"/>
          <w:szCs w:val="21"/>
        </w:rPr>
        <w:pPrChange w:id="5840" w:author="raye" w:date="2018-07-23T10:32:00Z">
          <w:pPr>
            <w:pStyle w:val="a0"/>
            <w:numPr>
              <w:numId w:val="242"/>
            </w:numPr>
            <w:spacing w:afterLines="50" w:after="156"/>
            <w:ind w:left="420" w:firstLineChars="0" w:hanging="420"/>
          </w:pPr>
        </w:pPrChange>
      </w:pPr>
      <w:r w:rsidRPr="00A23FA3">
        <w:rPr>
          <w:rFonts w:ascii="等线" w:eastAsia="等线" w:hAnsi="等线" w:cs="Calibri"/>
          <w:szCs w:val="21"/>
          <w:rPrChange w:id="5841" w:author="raye" w:date="2018-07-23T11:20:00Z">
            <w:rPr>
              <w:highlight w:val="red"/>
            </w:rPr>
          </w:rPrChange>
        </w:rPr>
        <w:t>Import LC issuance</w:t>
      </w:r>
      <w:r w:rsidRPr="00A23FA3">
        <w:rPr>
          <w:rFonts w:ascii="等线" w:eastAsia="等线" w:hAnsi="等线" w:cs="Calibri" w:hint="eastAsia"/>
          <w:szCs w:val="21"/>
        </w:rPr>
        <w:t>类型</w:t>
      </w:r>
      <w:r w:rsidRPr="00A23FA3">
        <w:rPr>
          <w:rFonts w:ascii="等线" w:eastAsia="等线" w:hAnsi="等线" w:cs="Calibri"/>
          <w:szCs w:val="21"/>
        </w:rPr>
        <w:t xml:space="preserve"> </w:t>
      </w:r>
      <w:r w:rsidRPr="00A23FA3">
        <w:rPr>
          <w:rFonts w:ascii="等线" w:eastAsia="等线" w:hAnsi="等线" w:cs="Calibri" w:hint="eastAsia"/>
          <w:szCs w:val="21"/>
        </w:rPr>
        <w:t>的</w:t>
      </w:r>
      <w:r w:rsidRPr="00A23FA3">
        <w:rPr>
          <w:rFonts w:ascii="等线" w:eastAsia="等线" w:hAnsi="等线" w:cs="Calibri"/>
          <w:szCs w:val="21"/>
        </w:rPr>
        <w:t>CASE</w:t>
      </w:r>
      <w:r w:rsidRPr="00A23FA3">
        <w:rPr>
          <w:rFonts w:ascii="等线" w:eastAsia="等线" w:hAnsi="等线" w:cs="Calibri" w:hint="eastAsia"/>
          <w:szCs w:val="21"/>
        </w:rPr>
        <w:t>检查</w:t>
      </w:r>
      <w:r w:rsidRPr="00A23FA3">
        <w:rPr>
          <w:rFonts w:ascii="等线" w:eastAsia="等线" w:hAnsi="等线" w:cs="Calibri"/>
          <w:szCs w:val="21"/>
        </w:rPr>
        <w:t xml:space="preserve">L/C ISSUANCE  </w:t>
      </w:r>
      <w:r w:rsidRPr="00A23FA3">
        <w:rPr>
          <w:rFonts w:ascii="等线" w:eastAsia="等线" w:hAnsi="等线" w:cs="Calibri" w:hint="eastAsia"/>
          <w:szCs w:val="21"/>
        </w:rPr>
        <w:t>信用证的</w:t>
      </w:r>
      <w:r w:rsidRPr="00A23FA3">
        <w:rPr>
          <w:rFonts w:ascii="等线" w:eastAsia="等线" w:hAnsi="等线" w:cs="Calibri"/>
          <w:szCs w:val="21"/>
        </w:rPr>
        <w:t>LC P/L country</w:t>
      </w:r>
      <w:r w:rsidRPr="00A23FA3">
        <w:rPr>
          <w:rFonts w:ascii="等线" w:eastAsia="等线" w:hAnsi="等线" w:cs="Calibri" w:hint="eastAsia"/>
          <w:szCs w:val="21"/>
        </w:rPr>
        <w:t>、</w:t>
      </w:r>
      <w:r w:rsidRPr="00A23FA3">
        <w:rPr>
          <w:rFonts w:ascii="等线" w:eastAsia="等线" w:hAnsi="等线" w:cs="Calibri"/>
          <w:szCs w:val="21"/>
        </w:rPr>
        <w:t>LC P/D country2</w:t>
      </w:r>
      <w:r w:rsidRPr="00A23FA3">
        <w:rPr>
          <w:rFonts w:ascii="等线" w:eastAsia="等线" w:hAnsi="等线" w:cs="Calibri" w:hint="eastAsia"/>
          <w:szCs w:val="21"/>
        </w:rPr>
        <w:t>个字段</w:t>
      </w:r>
    </w:p>
    <w:p w14:paraId="497C6164" w14:textId="250634F1" w:rsidR="006D7287" w:rsidRPr="00A23FA3" w:rsidRDefault="006D7287">
      <w:pPr>
        <w:pStyle w:val="a0"/>
        <w:numPr>
          <w:ilvl w:val="3"/>
          <w:numId w:val="197"/>
        </w:numPr>
        <w:spacing w:afterLines="50" w:after="156"/>
        <w:ind w:firstLineChars="0"/>
        <w:rPr>
          <w:rFonts w:ascii="等线" w:eastAsia="等线" w:hAnsi="等线" w:cstheme="minorHAnsi"/>
          <w:szCs w:val="21"/>
        </w:rPr>
        <w:pPrChange w:id="5842" w:author="raye" w:date="2018-07-23T10:32:00Z">
          <w:pPr>
            <w:pStyle w:val="a0"/>
            <w:numPr>
              <w:numId w:val="242"/>
            </w:numPr>
            <w:spacing w:afterLines="50" w:after="156"/>
            <w:ind w:left="420" w:firstLineChars="0" w:hanging="420"/>
          </w:pPr>
        </w:pPrChange>
      </w:pPr>
      <w:r w:rsidRPr="00A23FA3">
        <w:rPr>
          <w:rFonts w:ascii="等线" w:eastAsia="等线" w:hAnsi="等线" w:cstheme="minorHAnsi" w:hint="eastAsia"/>
          <w:szCs w:val="21"/>
        </w:rPr>
        <w:t>其它类型的</w:t>
      </w:r>
      <w:r w:rsidRPr="00A23FA3">
        <w:rPr>
          <w:rFonts w:ascii="等线" w:eastAsia="等线" w:hAnsi="等线" w:cstheme="minorHAnsi"/>
          <w:szCs w:val="21"/>
        </w:rPr>
        <w:t>CASE</w:t>
      </w:r>
      <w:r w:rsidRPr="00A23FA3">
        <w:rPr>
          <w:rFonts w:ascii="等线" w:eastAsia="等线" w:hAnsi="等线" w:cstheme="minorHAnsi" w:hint="eastAsia"/>
          <w:szCs w:val="21"/>
        </w:rPr>
        <w:t>，则在原产地证书</w:t>
      </w:r>
      <w:r w:rsidRPr="00A23FA3">
        <w:rPr>
          <w:rFonts w:ascii="等线" w:eastAsia="等线" w:hAnsi="等线" w:cstheme="minorHAnsi"/>
          <w:szCs w:val="21"/>
        </w:rPr>
        <w:t>CERTIFICATE OF ORIGIN</w:t>
      </w:r>
      <w:r w:rsidRPr="00A23FA3">
        <w:rPr>
          <w:rFonts w:ascii="等线" w:eastAsia="等线" w:hAnsi="等线" w:cstheme="minorHAnsi" w:hint="eastAsia"/>
          <w:szCs w:val="21"/>
        </w:rPr>
        <w:t>和发票上</w:t>
      </w:r>
      <w:r w:rsidRPr="00A23FA3">
        <w:rPr>
          <w:rFonts w:ascii="等线" w:eastAsia="等线" w:hAnsi="等线" w:cstheme="minorHAnsi"/>
          <w:szCs w:val="21"/>
        </w:rPr>
        <w:t>INVOICE</w:t>
      </w:r>
      <w:r w:rsidRPr="00A23FA3">
        <w:rPr>
          <w:rFonts w:ascii="等线" w:eastAsia="等线" w:hAnsi="等线" w:cstheme="minorHAnsi" w:hint="eastAsia"/>
          <w:szCs w:val="21"/>
        </w:rPr>
        <w:t>查看原产地</w:t>
      </w:r>
      <w:r w:rsidRPr="00A23FA3">
        <w:rPr>
          <w:rFonts w:ascii="等线" w:eastAsia="等线" w:hAnsi="等线" w:cstheme="minorHAnsi"/>
          <w:szCs w:val="21"/>
        </w:rPr>
        <w:t>Origin</w:t>
      </w:r>
      <w:r w:rsidRPr="00A23FA3">
        <w:rPr>
          <w:rFonts w:ascii="等线" w:eastAsia="等线" w:hAnsi="等线" w:cstheme="minorHAnsi" w:hint="eastAsia"/>
          <w:szCs w:val="21"/>
        </w:rPr>
        <w:t>、</w:t>
      </w:r>
      <w:r w:rsidRPr="00A23FA3">
        <w:rPr>
          <w:rFonts w:ascii="等线" w:eastAsia="等线" w:hAnsi="等线" w:cstheme="minorHAnsi"/>
          <w:szCs w:val="21"/>
        </w:rPr>
        <w:t>Country of Origin </w:t>
      </w:r>
      <w:r w:rsidRPr="00A23FA3">
        <w:rPr>
          <w:rFonts w:ascii="等线" w:eastAsia="等线" w:hAnsi="等线" w:cstheme="minorHAnsi" w:hint="eastAsia"/>
          <w:szCs w:val="21"/>
        </w:rPr>
        <w:t>，首先查原产地证书</w:t>
      </w:r>
    </w:p>
    <w:p w14:paraId="3AD39FA7" w14:textId="77777777" w:rsidR="00067D7A" w:rsidRPr="00A23FA3" w:rsidRDefault="00067D7A">
      <w:pPr>
        <w:pStyle w:val="a0"/>
        <w:ind w:left="1680" w:firstLineChars="0" w:firstLine="0"/>
        <w:jc w:val="left"/>
        <w:rPr>
          <w:rFonts w:ascii="等线" w:eastAsia="等线" w:hAnsi="等线" w:cs="Calibri"/>
          <w:b/>
          <w:szCs w:val="21"/>
          <w:rPrChange w:id="5843" w:author="raye" w:date="2018-07-23T11:20:00Z">
            <w:rPr>
              <w:rFonts w:cs="Calibri"/>
              <w:sz w:val="18"/>
              <w:szCs w:val="18"/>
            </w:rPr>
          </w:rPrChange>
        </w:rPr>
        <w:pPrChange w:id="5844" w:author="raye" w:date="2018-07-23T10:34:00Z">
          <w:pPr>
            <w:pStyle w:val="a0"/>
            <w:numPr>
              <w:ilvl w:val="3"/>
              <w:numId w:val="197"/>
            </w:numPr>
            <w:ind w:left="1680" w:firstLineChars="0" w:hanging="420"/>
            <w:jc w:val="left"/>
          </w:pPr>
        </w:pPrChange>
      </w:pPr>
      <w:r w:rsidRPr="00A23FA3">
        <w:rPr>
          <w:rFonts w:ascii="等线" w:eastAsia="等线" w:hAnsi="等线" w:cs="Calibri"/>
          <w:szCs w:val="21"/>
          <w:rPrChange w:id="5845" w:author="raye" w:date="2018-07-23T11:20:00Z">
            <w:rPr>
              <w:rFonts w:cs="Calibri"/>
              <w:sz w:val="18"/>
              <w:szCs w:val="18"/>
            </w:rPr>
          </w:rPrChange>
        </w:rPr>
        <w:t xml:space="preserve">Check </w:t>
      </w:r>
      <w:r w:rsidRPr="00A23FA3">
        <w:rPr>
          <w:rFonts w:ascii="等线" w:eastAsia="等线" w:hAnsi="等线" w:cs="Calibri"/>
          <w:b/>
          <w:szCs w:val="21"/>
          <w:rPrChange w:id="5846" w:author="raye" w:date="2018-07-23T11:20:00Z">
            <w:rPr>
              <w:rFonts w:cs="Calibri"/>
              <w:sz w:val="18"/>
              <w:szCs w:val="18"/>
            </w:rPr>
          </w:rPrChange>
        </w:rPr>
        <w:t>Port of Loading country</w:t>
      </w:r>
      <w:r w:rsidRPr="00A23FA3">
        <w:rPr>
          <w:rFonts w:ascii="等线" w:eastAsia="等线" w:hAnsi="等线" w:cs="Calibri"/>
          <w:szCs w:val="21"/>
          <w:rPrChange w:id="5847" w:author="raye" w:date="2018-07-23T11:20:00Z">
            <w:rPr>
              <w:rFonts w:cs="Calibri"/>
              <w:sz w:val="18"/>
              <w:szCs w:val="18"/>
            </w:rPr>
          </w:rPrChange>
        </w:rPr>
        <w:t xml:space="preserve">, </w:t>
      </w:r>
      <w:r w:rsidRPr="00A23FA3">
        <w:rPr>
          <w:rFonts w:ascii="等线" w:eastAsia="等线" w:hAnsi="等线" w:cs="Calibri"/>
          <w:b/>
          <w:szCs w:val="21"/>
          <w:rPrChange w:id="5848" w:author="raye" w:date="2018-07-23T11:20:00Z">
            <w:rPr>
              <w:rFonts w:cs="Calibri"/>
              <w:sz w:val="18"/>
              <w:szCs w:val="18"/>
            </w:rPr>
          </w:rPrChange>
        </w:rPr>
        <w:t xml:space="preserve">Port of Discharge country </w:t>
      </w:r>
      <w:r w:rsidRPr="00A23FA3">
        <w:rPr>
          <w:rFonts w:ascii="等线" w:eastAsia="等线" w:hAnsi="等线" w:cs="Calibri"/>
          <w:szCs w:val="21"/>
          <w:rPrChange w:id="5849" w:author="raye" w:date="2018-07-23T11:20:00Z">
            <w:rPr>
              <w:rFonts w:cs="Calibri"/>
              <w:sz w:val="18"/>
              <w:szCs w:val="18"/>
            </w:rPr>
          </w:rPrChange>
        </w:rPr>
        <w:t xml:space="preserve">and </w:t>
      </w:r>
      <w:r w:rsidRPr="00A23FA3">
        <w:rPr>
          <w:rFonts w:ascii="等线" w:eastAsia="等线" w:hAnsi="等线" w:cs="Calibri"/>
          <w:b/>
          <w:szCs w:val="21"/>
          <w:rPrChange w:id="5850" w:author="raye" w:date="2018-07-23T11:20:00Z">
            <w:rPr>
              <w:rFonts w:cs="Calibri"/>
              <w:sz w:val="18"/>
              <w:szCs w:val="18"/>
            </w:rPr>
          </w:rPrChange>
        </w:rPr>
        <w:t xml:space="preserve">transshipment country </w:t>
      </w:r>
      <w:r w:rsidRPr="00A23FA3">
        <w:rPr>
          <w:rFonts w:ascii="等线" w:eastAsia="等线" w:hAnsi="等线" w:cs="Calibri"/>
          <w:szCs w:val="21"/>
          <w:rPrChange w:id="5851" w:author="raye" w:date="2018-07-23T11:20:00Z">
            <w:rPr>
              <w:rFonts w:cs="Calibri"/>
              <w:sz w:val="18"/>
              <w:szCs w:val="18"/>
            </w:rPr>
          </w:rPrChange>
        </w:rPr>
        <w:t>from</w:t>
      </w:r>
      <w:r w:rsidRPr="00A23FA3">
        <w:rPr>
          <w:rFonts w:ascii="等线" w:eastAsia="等线" w:hAnsi="等线" w:cs="Calibri"/>
          <w:b/>
          <w:szCs w:val="21"/>
          <w:rPrChange w:id="5852" w:author="raye" w:date="2018-07-23T11:20:00Z">
            <w:rPr>
              <w:rFonts w:cs="Calibri"/>
              <w:sz w:val="18"/>
              <w:szCs w:val="18"/>
            </w:rPr>
          </w:rPrChange>
        </w:rPr>
        <w:t xml:space="preserve"> Bill of Lading, Truck Bill of Lading </w:t>
      </w:r>
      <w:r w:rsidRPr="00A23FA3">
        <w:rPr>
          <w:rFonts w:ascii="等线" w:eastAsia="等线" w:hAnsi="等线" w:cs="Calibri"/>
          <w:b/>
          <w:iCs/>
          <w:szCs w:val="21"/>
          <w:rPrChange w:id="5853" w:author="raye" w:date="2018-07-23T11:20:00Z">
            <w:rPr>
              <w:rFonts w:cs="Calibri"/>
              <w:i/>
              <w:iCs/>
              <w:sz w:val="18"/>
              <w:szCs w:val="18"/>
            </w:rPr>
          </w:rPrChange>
        </w:rPr>
        <w:t>and Airway bill.</w:t>
      </w:r>
    </w:p>
    <w:p w14:paraId="63A0A6F4" w14:textId="3BDB4A8C" w:rsidR="00067D7A" w:rsidRPr="00A23FA3" w:rsidRDefault="00067D7A" w:rsidP="00067D7A">
      <w:pPr>
        <w:pStyle w:val="a0"/>
        <w:ind w:left="687" w:firstLineChars="0" w:firstLine="0"/>
        <w:jc w:val="left"/>
        <w:rPr>
          <w:rFonts w:ascii="等线" w:eastAsia="等线" w:hAnsi="等线" w:cs="Calibri"/>
          <w:iCs/>
          <w:szCs w:val="21"/>
          <w:rPrChange w:id="5854" w:author="raye" w:date="2018-07-23T11:20:00Z">
            <w:rPr>
              <w:rFonts w:ascii="等线" w:eastAsia="等线" w:hAnsi="等线" w:cs="Calibri"/>
              <w:i/>
              <w:iCs/>
              <w:szCs w:val="21"/>
            </w:rPr>
          </w:rPrChange>
        </w:rPr>
      </w:pPr>
      <w:r w:rsidRPr="00A23FA3">
        <w:rPr>
          <w:rFonts w:ascii="等线" w:eastAsia="等线" w:hAnsi="等线" w:cs="Calibri"/>
          <w:iCs/>
          <w:szCs w:val="21"/>
          <w:rPrChange w:id="5855" w:author="raye" w:date="2018-07-23T11:20:00Z">
            <w:rPr>
              <w:rFonts w:cs="Calibri"/>
              <w:i/>
              <w:iCs/>
              <w:sz w:val="18"/>
              <w:szCs w:val="18"/>
            </w:rPr>
          </w:rPrChange>
        </w:rPr>
        <w:t xml:space="preserve">        </w:t>
      </w:r>
      <w:r w:rsidRPr="00A23FA3">
        <w:rPr>
          <w:rFonts w:ascii="等线" w:eastAsia="等线" w:hAnsi="等线" w:cs="Calibri" w:hint="eastAsia"/>
          <w:iCs/>
          <w:szCs w:val="21"/>
          <w:rPrChange w:id="5856" w:author="raye" w:date="2018-07-23T11:20:00Z">
            <w:rPr>
              <w:rFonts w:cs="Calibri" w:hint="eastAsia"/>
              <w:i/>
              <w:iCs/>
              <w:sz w:val="18"/>
              <w:szCs w:val="18"/>
            </w:rPr>
          </w:rPrChange>
        </w:rPr>
        <w:t>从提单、卡车提单和空运单上检查</w:t>
      </w:r>
      <w:r w:rsidRPr="00A23FA3">
        <w:rPr>
          <w:rFonts w:ascii="等线" w:eastAsia="等线" w:hAnsi="等线" w:cs="Calibri"/>
          <w:iCs/>
          <w:szCs w:val="21"/>
          <w:rPrChange w:id="5857" w:author="raye" w:date="2018-07-23T11:20:00Z">
            <w:rPr>
              <w:rFonts w:ascii="等线" w:eastAsia="等线" w:hAnsi="等线" w:cs="Calibri"/>
              <w:i/>
              <w:iCs/>
              <w:szCs w:val="21"/>
            </w:rPr>
          </w:rPrChange>
        </w:rPr>
        <w:t xml:space="preserve"> </w:t>
      </w:r>
      <w:r w:rsidRPr="00A23FA3">
        <w:rPr>
          <w:rFonts w:ascii="等线" w:eastAsia="等线" w:hAnsi="等线" w:cs="Calibri" w:hint="eastAsia"/>
          <w:iCs/>
          <w:szCs w:val="21"/>
          <w:rPrChange w:id="5858" w:author="raye" w:date="2018-07-23T11:20:00Z">
            <w:rPr>
              <w:rFonts w:cs="Calibri" w:hint="eastAsia"/>
              <w:i/>
              <w:iCs/>
              <w:sz w:val="18"/>
              <w:szCs w:val="18"/>
            </w:rPr>
          </w:rPrChange>
        </w:rPr>
        <w:t>装运港国家、卸货港国家和转运国</w:t>
      </w:r>
    </w:p>
    <w:p w14:paraId="66C7B3D9" w14:textId="721351C9" w:rsidR="00067D7A" w:rsidRPr="00A23FA3" w:rsidRDefault="00067D7A" w:rsidP="00067D7A">
      <w:pPr>
        <w:pStyle w:val="a0"/>
        <w:ind w:left="687" w:firstLineChars="0" w:firstLine="0"/>
        <w:jc w:val="left"/>
        <w:rPr>
          <w:rFonts w:ascii="等线" w:eastAsia="等线" w:hAnsi="等线" w:cs="Calibri"/>
          <w:szCs w:val="21"/>
          <w:rPrChange w:id="5859" w:author="raye" w:date="2018-07-23T11:20:00Z">
            <w:rPr>
              <w:rFonts w:cs="Calibri"/>
              <w:sz w:val="18"/>
              <w:szCs w:val="18"/>
            </w:rPr>
          </w:rPrChange>
        </w:rPr>
      </w:pPr>
      <w:r w:rsidRPr="00A23FA3">
        <w:rPr>
          <w:rFonts w:ascii="等线" w:eastAsia="等线" w:hAnsi="等线" w:cs="Calibri" w:hint="eastAsia"/>
          <w:iCs/>
          <w:szCs w:val="21"/>
          <w:rPrChange w:id="5860" w:author="raye" w:date="2018-07-23T11:20:00Z">
            <w:rPr>
              <w:rFonts w:ascii="等线" w:eastAsia="等线" w:hAnsi="等线" w:cs="Calibri" w:hint="eastAsia"/>
              <w:i/>
              <w:iCs/>
              <w:szCs w:val="21"/>
            </w:rPr>
          </w:rPrChange>
        </w:rPr>
        <w:t>这些国家跟</w:t>
      </w:r>
      <w:r w:rsidRPr="00A23FA3">
        <w:rPr>
          <w:rFonts w:ascii="等线" w:eastAsia="等线" w:hAnsi="等线" w:cs="Calibri"/>
          <w:iCs/>
          <w:szCs w:val="21"/>
          <w:rPrChange w:id="5861" w:author="raye" w:date="2018-07-23T11:20:00Z">
            <w:rPr>
              <w:rFonts w:ascii="等线" w:eastAsia="等线" w:hAnsi="等线" w:cs="Calibri"/>
              <w:i/>
              <w:iCs/>
              <w:szCs w:val="21"/>
            </w:rPr>
          </w:rPrChange>
        </w:rPr>
        <w:t>Admin</w:t>
      </w:r>
      <w:r w:rsidRPr="00A23FA3">
        <w:rPr>
          <w:rFonts w:ascii="等线" w:eastAsia="等线" w:hAnsi="等线" w:cs="Calibri" w:hint="eastAsia"/>
          <w:iCs/>
          <w:szCs w:val="21"/>
          <w:rPrChange w:id="5862" w:author="raye" w:date="2018-07-23T11:20:00Z">
            <w:rPr>
              <w:rFonts w:ascii="等线" w:eastAsia="等线" w:hAnsi="等线" w:cs="Calibri" w:hint="eastAsia"/>
              <w:i/>
              <w:iCs/>
              <w:szCs w:val="21"/>
            </w:rPr>
          </w:rPrChange>
        </w:rPr>
        <w:t>的制裁国家比对，有问题的，会出现在</w:t>
      </w:r>
      <w:r w:rsidRPr="00A23FA3">
        <w:rPr>
          <w:rFonts w:ascii="等线" w:eastAsia="等线" w:hAnsi="等线" w:cs="Calibri"/>
          <w:iCs/>
          <w:szCs w:val="21"/>
          <w:rPrChange w:id="5863" w:author="raye" w:date="2018-07-23T11:20:00Z">
            <w:rPr>
              <w:rFonts w:ascii="等线" w:eastAsia="等线" w:hAnsi="等线" w:cs="Calibri"/>
              <w:i/>
              <w:iCs/>
              <w:szCs w:val="21"/>
            </w:rPr>
          </w:rPrChange>
        </w:rPr>
        <w:t>COMMENTS</w:t>
      </w:r>
      <w:r w:rsidRPr="00A23FA3">
        <w:rPr>
          <w:rFonts w:ascii="等线" w:eastAsia="等线" w:hAnsi="等线" w:cs="Calibri" w:hint="eastAsia"/>
          <w:iCs/>
          <w:szCs w:val="21"/>
          <w:rPrChange w:id="5864" w:author="raye" w:date="2018-07-23T11:20:00Z">
            <w:rPr>
              <w:rFonts w:ascii="等线" w:eastAsia="等线" w:hAnsi="等线" w:cs="Calibri" w:hint="eastAsia"/>
              <w:i/>
              <w:iCs/>
              <w:szCs w:val="21"/>
            </w:rPr>
          </w:rPrChange>
        </w:rPr>
        <w:t>里</w:t>
      </w:r>
    </w:p>
    <w:p w14:paraId="7A29C176" w14:textId="77777777" w:rsidR="00067D7A" w:rsidRPr="00A23FA3" w:rsidRDefault="00067D7A">
      <w:pPr>
        <w:pStyle w:val="a0"/>
        <w:spacing w:afterLines="50" w:after="156"/>
        <w:ind w:left="1680" w:firstLineChars="0" w:firstLine="0"/>
        <w:rPr>
          <w:rFonts w:ascii="等线" w:eastAsia="等线" w:hAnsi="等线" w:cstheme="minorHAnsi"/>
          <w:szCs w:val="21"/>
        </w:rPr>
        <w:pPrChange w:id="5865" w:author="raye" w:date="2018-07-23T10:34:00Z">
          <w:pPr>
            <w:pStyle w:val="a0"/>
            <w:numPr>
              <w:numId w:val="242"/>
            </w:numPr>
            <w:spacing w:afterLines="50" w:after="156"/>
            <w:ind w:left="420" w:firstLineChars="0" w:hanging="420"/>
          </w:pPr>
        </w:pPrChange>
      </w:pPr>
    </w:p>
    <w:p w14:paraId="79E319CD" w14:textId="789171F5" w:rsidR="0012413F" w:rsidRPr="00A23FA3" w:rsidRDefault="006D7287">
      <w:pPr>
        <w:pStyle w:val="a0"/>
        <w:numPr>
          <w:ilvl w:val="0"/>
          <w:numId w:val="245"/>
        </w:numPr>
        <w:ind w:firstLineChars="0"/>
        <w:rPr>
          <w:rFonts w:ascii="等线" w:eastAsia="等线" w:hAnsi="等线"/>
          <w:szCs w:val="21"/>
          <w:rPrChange w:id="5866" w:author="raye" w:date="2018-07-23T11:20:00Z">
            <w:rPr/>
          </w:rPrChange>
        </w:rPr>
        <w:pPrChange w:id="5867" w:author="raye" w:date="2018-07-23T11:18:00Z">
          <w:pPr>
            <w:pStyle w:val="a0"/>
            <w:numPr>
              <w:numId w:val="242"/>
            </w:numPr>
            <w:spacing w:afterLines="50" w:after="156"/>
            <w:ind w:left="420" w:firstLineChars="0" w:hanging="420"/>
          </w:pPr>
        </w:pPrChange>
      </w:pPr>
      <w:r w:rsidRPr="00A23FA3">
        <w:rPr>
          <w:rFonts w:ascii="等线" w:eastAsia="等线" w:hAnsi="等线" w:hint="eastAsia"/>
          <w:szCs w:val="21"/>
          <w:rPrChange w:id="5868" w:author="raye" w:date="2018-07-23T11:20:00Z">
            <w:rPr>
              <w:rFonts w:hint="eastAsia"/>
            </w:rPr>
          </w:rPrChange>
        </w:rPr>
        <w:t>证据</w:t>
      </w:r>
    </w:p>
    <w:p w14:paraId="7ECDC6E6" w14:textId="056C7062" w:rsidR="006D7287" w:rsidRPr="00A23FA3" w:rsidRDefault="006D7287">
      <w:pPr>
        <w:rPr>
          <w:rFonts w:ascii="等线" w:eastAsia="等线" w:hAnsi="等线"/>
          <w:szCs w:val="21"/>
          <w:rPrChange w:id="5869" w:author="raye" w:date="2018-07-23T11:20:00Z">
            <w:rPr/>
          </w:rPrChange>
        </w:rPr>
        <w:pPrChange w:id="5870" w:author="raye" w:date="2018-07-23T11:18:00Z">
          <w:pPr>
            <w:pStyle w:val="a0"/>
            <w:numPr>
              <w:numId w:val="242"/>
            </w:numPr>
            <w:spacing w:afterLines="50" w:after="156"/>
            <w:ind w:left="420" w:firstLineChars="0" w:hanging="420"/>
          </w:pPr>
        </w:pPrChange>
      </w:pPr>
      <w:r w:rsidRPr="00A23FA3">
        <w:rPr>
          <w:rFonts w:ascii="等线" w:eastAsia="等线" w:hAnsi="等线"/>
          <w:szCs w:val="21"/>
          <w:rPrChange w:id="5871" w:author="raye" w:date="2018-07-23T11:20:00Z">
            <w:rPr/>
          </w:rPrChange>
        </w:rPr>
        <w:t xml:space="preserve">1. </w:t>
      </w:r>
      <w:r w:rsidRPr="00A23FA3">
        <w:rPr>
          <w:rFonts w:ascii="等线" w:eastAsia="等线" w:hAnsi="等线" w:hint="eastAsia"/>
          <w:szCs w:val="21"/>
          <w:rPrChange w:id="5872" w:author="raye" w:date="2018-07-23T11:20:00Z">
            <w:rPr>
              <w:rFonts w:hint="eastAsia"/>
            </w:rPr>
          </w:rPrChange>
        </w:rPr>
        <w:t>制裁国家清单，来源于</w:t>
      </w:r>
      <w:r w:rsidRPr="00A23FA3">
        <w:rPr>
          <w:rFonts w:ascii="等线" w:eastAsia="等线" w:hAnsi="等线"/>
          <w:szCs w:val="21"/>
          <w:rPrChange w:id="5873" w:author="raye" w:date="2018-07-23T11:20:00Z">
            <w:rPr/>
          </w:rPrChange>
        </w:rPr>
        <w:t>Admin</w:t>
      </w:r>
      <w:r w:rsidRPr="00A23FA3">
        <w:rPr>
          <w:rFonts w:ascii="等线" w:eastAsia="等线" w:hAnsi="等线" w:hint="eastAsia"/>
          <w:szCs w:val="21"/>
          <w:rPrChange w:id="5874" w:author="raye" w:date="2018-07-23T11:20:00Z">
            <w:rPr>
              <w:rFonts w:hint="eastAsia"/>
            </w:rPr>
          </w:rPrChange>
        </w:rPr>
        <w:t>导入</w:t>
      </w:r>
    </w:p>
    <w:p w14:paraId="2C201567" w14:textId="24273A48" w:rsidR="006D7287" w:rsidRPr="00A23FA3" w:rsidRDefault="006D7287">
      <w:pPr>
        <w:rPr>
          <w:rFonts w:ascii="等线" w:eastAsia="等线" w:hAnsi="等线"/>
          <w:szCs w:val="21"/>
          <w:rPrChange w:id="5875" w:author="raye" w:date="2018-07-23T11:20:00Z">
            <w:rPr/>
          </w:rPrChange>
        </w:rPr>
        <w:pPrChange w:id="5876" w:author="raye" w:date="2018-07-23T11:18:00Z">
          <w:pPr>
            <w:pStyle w:val="a0"/>
            <w:numPr>
              <w:numId w:val="242"/>
            </w:numPr>
            <w:spacing w:afterLines="50" w:after="156"/>
            <w:ind w:left="420" w:firstLineChars="0" w:hanging="420"/>
          </w:pPr>
        </w:pPrChange>
      </w:pPr>
      <w:r w:rsidRPr="00A23FA3">
        <w:rPr>
          <w:rFonts w:ascii="等线" w:eastAsia="等线" w:hAnsi="等线"/>
          <w:szCs w:val="21"/>
          <w:rPrChange w:id="5877" w:author="raye" w:date="2018-07-23T11:20:00Z">
            <w:rPr/>
          </w:rPrChange>
        </w:rPr>
        <w:t xml:space="preserve">2. </w:t>
      </w:r>
      <w:r w:rsidR="00067D7A" w:rsidRPr="00A23FA3">
        <w:rPr>
          <w:rFonts w:ascii="等线" w:eastAsia="等线" w:hAnsi="等线" w:hint="eastAsia"/>
          <w:szCs w:val="21"/>
          <w:rPrChange w:id="5878" w:author="raye" w:date="2018-07-23T11:20:00Z">
            <w:rPr>
              <w:rFonts w:hint="eastAsia"/>
            </w:rPr>
          </w:rPrChange>
        </w:rPr>
        <w:t>以上逻辑中获取的国家名单，见</w:t>
      </w:r>
      <w:r w:rsidR="00067D7A" w:rsidRPr="00A23FA3">
        <w:rPr>
          <w:rFonts w:ascii="等线" w:eastAsia="等线" w:hAnsi="等线"/>
          <w:szCs w:val="21"/>
          <w:rPrChange w:id="5879" w:author="raye" w:date="2018-07-23T11:20:00Z">
            <w:rPr/>
          </w:rPrChange>
        </w:rPr>
        <w:t>EXCEL</w:t>
      </w:r>
    </w:p>
    <w:p w14:paraId="0FF39CBF" w14:textId="5B5070CF" w:rsidR="00067D7A" w:rsidRPr="00A23FA3" w:rsidRDefault="00067D7A">
      <w:pPr>
        <w:rPr>
          <w:rFonts w:ascii="等线" w:eastAsia="等线" w:hAnsi="等线"/>
          <w:szCs w:val="21"/>
          <w:rPrChange w:id="5880" w:author="raye" w:date="2018-07-23T11:20:00Z">
            <w:rPr/>
          </w:rPrChange>
        </w:rPr>
        <w:pPrChange w:id="5881" w:author="raye" w:date="2018-07-23T11:18:00Z">
          <w:pPr>
            <w:pStyle w:val="a0"/>
            <w:numPr>
              <w:numId w:val="242"/>
            </w:numPr>
            <w:spacing w:afterLines="50" w:after="156"/>
            <w:ind w:left="420" w:firstLineChars="0" w:hanging="420"/>
          </w:pPr>
        </w:pPrChange>
      </w:pPr>
      <w:r w:rsidRPr="00A23FA3">
        <w:rPr>
          <w:rFonts w:ascii="等线" w:eastAsia="等线" w:hAnsi="等线"/>
          <w:szCs w:val="21"/>
          <w:rPrChange w:id="5882" w:author="raye" w:date="2018-07-23T11:20:00Z">
            <w:rPr/>
          </w:rPrChange>
        </w:rPr>
        <w:t xml:space="preserve">3. </w:t>
      </w:r>
      <w:r w:rsidR="00EF505C" w:rsidRPr="00A23FA3">
        <w:rPr>
          <w:rFonts w:ascii="等线" w:eastAsia="等线" w:hAnsi="等线"/>
          <w:szCs w:val="21"/>
          <w:rPrChange w:id="5883" w:author="raye" w:date="2018-07-23T11:20:00Z">
            <w:rPr>
              <w:rFonts w:cs="Calibri"/>
              <w:sz w:val="18"/>
              <w:szCs w:val="18"/>
            </w:rPr>
          </w:rPrChange>
        </w:rPr>
        <w:t>API</w:t>
      </w:r>
      <w:r w:rsidRPr="00A23FA3">
        <w:rPr>
          <w:rFonts w:ascii="等线" w:eastAsia="等线" w:hAnsi="等线" w:hint="eastAsia"/>
          <w:szCs w:val="21"/>
          <w:rPrChange w:id="5884" w:author="raye" w:date="2018-07-23T11:20:00Z">
            <w:rPr>
              <w:rFonts w:hint="eastAsia"/>
            </w:rPr>
          </w:rPrChange>
        </w:rPr>
        <w:t>来自</w:t>
      </w:r>
      <w:r w:rsidRPr="00A23FA3">
        <w:rPr>
          <w:rFonts w:ascii="等线" w:eastAsia="等线" w:hAnsi="等线"/>
          <w:szCs w:val="21"/>
          <w:rPrChange w:id="5885" w:author="raye" w:date="2018-07-23T11:20:00Z">
            <w:rPr>
              <w:rFonts w:cs="Calibri"/>
              <w:sz w:val="18"/>
              <w:szCs w:val="18"/>
            </w:rPr>
          </w:rPrChange>
        </w:rPr>
        <w:t>Lloyds</w:t>
      </w:r>
      <w:r w:rsidRPr="00A23FA3">
        <w:rPr>
          <w:rFonts w:ascii="等线" w:eastAsia="等线" w:hAnsi="等线" w:hint="eastAsia"/>
          <w:szCs w:val="21"/>
          <w:rPrChange w:id="5886" w:author="raye" w:date="2018-07-23T11:20:00Z">
            <w:rPr>
              <w:rFonts w:cs="Calibri" w:hint="eastAsia"/>
              <w:sz w:val="18"/>
              <w:szCs w:val="18"/>
            </w:rPr>
          </w:rPrChange>
        </w:rPr>
        <w:t>、</w:t>
      </w:r>
      <w:r w:rsidRPr="00A23FA3">
        <w:rPr>
          <w:rFonts w:ascii="等线" w:eastAsia="等线" w:hAnsi="等线"/>
          <w:szCs w:val="21"/>
          <w:rPrChange w:id="5887" w:author="raye" w:date="2018-07-23T11:20:00Z">
            <w:rPr>
              <w:rFonts w:cs="Calibri"/>
              <w:sz w:val="18"/>
              <w:szCs w:val="18"/>
            </w:rPr>
          </w:rPrChange>
        </w:rPr>
        <w:t>Dow Jones</w:t>
      </w:r>
      <w:r w:rsidRPr="00A23FA3">
        <w:rPr>
          <w:rFonts w:ascii="等线" w:eastAsia="等线" w:hAnsi="等线" w:hint="eastAsia"/>
          <w:szCs w:val="21"/>
          <w:rPrChange w:id="5888" w:author="raye" w:date="2018-07-23T11:20:00Z">
            <w:rPr>
              <w:rFonts w:cs="Calibri" w:hint="eastAsia"/>
              <w:sz w:val="18"/>
              <w:szCs w:val="18"/>
            </w:rPr>
          </w:rPrChange>
        </w:rPr>
        <w:t>或</w:t>
      </w:r>
      <w:r w:rsidRPr="00A23FA3">
        <w:rPr>
          <w:rFonts w:ascii="等线" w:eastAsia="等线" w:hAnsi="等线"/>
          <w:szCs w:val="21"/>
          <w:rPrChange w:id="5889" w:author="raye" w:date="2018-07-23T11:20:00Z">
            <w:rPr>
              <w:rFonts w:cs="Calibri"/>
              <w:color w:val="FF0000"/>
              <w:sz w:val="18"/>
              <w:szCs w:val="18"/>
              <w:highlight w:val="yellow"/>
            </w:rPr>
          </w:rPrChange>
        </w:rPr>
        <w:t>Fircosoft</w:t>
      </w:r>
      <w:r w:rsidRPr="00A23FA3">
        <w:rPr>
          <w:rFonts w:ascii="等线" w:eastAsia="等线" w:hAnsi="等线" w:hint="eastAsia"/>
          <w:szCs w:val="21"/>
          <w:rPrChange w:id="5890" w:author="raye" w:date="2018-07-23T11:20:00Z">
            <w:rPr>
              <w:rFonts w:cs="Calibri" w:hint="eastAsia"/>
              <w:color w:val="FF0000"/>
              <w:sz w:val="18"/>
              <w:szCs w:val="18"/>
              <w:highlight w:val="yellow"/>
            </w:rPr>
          </w:rPrChange>
        </w:rPr>
        <w:t>的证明文件。标题为</w:t>
      </w:r>
      <w:r w:rsidRPr="00A23FA3">
        <w:rPr>
          <w:rFonts w:ascii="等线" w:eastAsia="等线" w:hAnsi="等线"/>
          <w:szCs w:val="21"/>
          <w:rPrChange w:id="5891" w:author="raye" w:date="2018-07-23T11:20:00Z">
            <w:rPr>
              <w:rFonts w:cs="Calibri"/>
              <w:sz w:val="18"/>
              <w:szCs w:val="18"/>
            </w:rPr>
          </w:rPrChange>
        </w:rPr>
        <w:t>CaseID_CompanyName.PDF</w:t>
      </w:r>
      <w:r w:rsidRPr="00A23FA3">
        <w:rPr>
          <w:rFonts w:ascii="等线" w:eastAsia="等线" w:hAnsi="等线" w:hint="eastAsia"/>
          <w:szCs w:val="21"/>
          <w:rPrChange w:id="5892" w:author="raye" w:date="2018-07-23T11:20:00Z">
            <w:rPr>
              <w:rFonts w:cs="Calibri" w:hint="eastAsia"/>
              <w:sz w:val="18"/>
              <w:szCs w:val="18"/>
            </w:rPr>
          </w:rPrChange>
        </w:rPr>
        <w:t>（</w:t>
      </w:r>
      <w:r w:rsidR="00EF505C" w:rsidRPr="00A23FA3">
        <w:rPr>
          <w:rFonts w:ascii="等线" w:eastAsia="等线" w:hAnsi="等线" w:hint="eastAsia"/>
          <w:szCs w:val="21"/>
          <w:rPrChange w:id="5893" w:author="raye" w:date="2018-07-23T11:20:00Z">
            <w:rPr>
              <w:rFonts w:cs="Calibri" w:hint="eastAsia"/>
              <w:sz w:val="18"/>
              <w:szCs w:val="18"/>
            </w:rPr>
          </w:rPrChange>
        </w:rPr>
        <w:t>对方给什么我们就显示什么）</w:t>
      </w:r>
    </w:p>
    <w:p w14:paraId="67CE0A03" w14:textId="5341AF22" w:rsidR="003A3C87" w:rsidRPr="00A23FA3" w:rsidRDefault="003A3C87" w:rsidP="00FE6241">
      <w:pPr>
        <w:spacing w:afterLines="50" w:after="156"/>
        <w:rPr>
          <w:rFonts w:ascii="等线" w:eastAsia="等线" w:hAnsi="等线" w:cstheme="minorHAnsi"/>
        </w:rPr>
      </w:pPr>
    </w:p>
    <w:p w14:paraId="19E89BE6" w14:textId="6CCA0FEF" w:rsidR="00FE6241" w:rsidRPr="00A23FA3" w:rsidRDefault="00FE6241" w:rsidP="00FE6241">
      <w:pPr>
        <w:spacing w:afterLines="50" w:after="156"/>
        <w:rPr>
          <w:rFonts w:ascii="等线" w:eastAsia="等线" w:hAnsi="等线" w:cstheme="minorHAnsi"/>
        </w:rPr>
      </w:pPr>
    </w:p>
    <w:p w14:paraId="1ED2309F" w14:textId="5311ECDC" w:rsidR="00FE6241" w:rsidRPr="00A23FA3" w:rsidRDefault="00FE6241">
      <w:pPr>
        <w:spacing w:afterLines="50" w:after="156"/>
        <w:rPr>
          <w:rFonts w:ascii="Calibri" w:hAnsi="Calibri" w:cstheme="minorHAnsi"/>
          <w:b/>
          <w:i/>
          <w:szCs w:val="21"/>
        </w:rPr>
        <w:pPrChange w:id="5894" w:author="raye" w:date="2018-07-23T09:58:00Z">
          <w:pPr>
            <w:spacing w:afterLines="50" w:after="156"/>
            <w:ind w:firstLineChars="177" w:firstLine="373"/>
          </w:pPr>
        </w:pPrChange>
      </w:pPr>
      <w:r w:rsidRPr="00A23FA3">
        <w:rPr>
          <w:rFonts w:ascii="Calibri" w:hAnsi="Calibri" w:cstheme="minorHAnsi"/>
          <w:b/>
          <w:i/>
          <w:szCs w:val="21"/>
        </w:rPr>
        <w:t>B17. Is the buyer or a related third party responsible for payment to the seller?</w:t>
      </w:r>
    </w:p>
    <w:p w14:paraId="61C94A38" w14:textId="77777777" w:rsidR="00FE6241" w:rsidRPr="00A23FA3" w:rsidRDefault="00FE6241" w:rsidP="00FE6241">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automatic</w:t>
      </w:r>
    </w:p>
    <w:p w14:paraId="02312715" w14:textId="77777777" w:rsidR="00FE6241" w:rsidRPr="00A23FA3" w:rsidRDefault="00FE6241" w:rsidP="00FE6241">
      <w:pPr>
        <w:jc w:val="left"/>
        <w:rPr>
          <w:rFonts w:ascii="Calibri" w:hAnsi="Calibri" w:cstheme="minorHAnsi"/>
          <w:i/>
          <w:sz w:val="18"/>
          <w:szCs w:val="18"/>
        </w:rPr>
      </w:pPr>
      <w:r w:rsidRPr="00A23FA3">
        <w:rPr>
          <w:rFonts w:ascii="Calibri" w:hAnsi="Calibri" w:cstheme="minorHAnsi"/>
          <w:i/>
          <w:sz w:val="18"/>
          <w:szCs w:val="18"/>
          <w:u w:val="single"/>
        </w:rPr>
        <w:lastRenderedPageBreak/>
        <w:t>Logic:</w:t>
      </w:r>
      <w:r w:rsidRPr="00A23FA3">
        <w:rPr>
          <w:rFonts w:ascii="Calibri" w:hAnsi="Calibri" w:cstheme="minorHAnsi"/>
          <w:i/>
          <w:sz w:val="18"/>
          <w:szCs w:val="18"/>
        </w:rPr>
        <w:t xml:space="preserve"> answer N/A</w:t>
      </w:r>
    </w:p>
    <w:p w14:paraId="32B4F0D9" w14:textId="77777777" w:rsidR="00FE6241" w:rsidRPr="00A23FA3" w:rsidRDefault="00FE6241" w:rsidP="00FE6241">
      <w:pPr>
        <w:pStyle w:val="a0"/>
        <w:numPr>
          <w:ilvl w:val="0"/>
          <w:numId w:val="13"/>
        </w:numPr>
        <w:ind w:left="687" w:firstLineChars="0" w:hanging="299"/>
        <w:rPr>
          <w:rFonts w:ascii="Calibri" w:hAnsi="Calibri" w:cstheme="minorHAnsi"/>
          <w:i/>
          <w:sz w:val="18"/>
          <w:szCs w:val="18"/>
        </w:rPr>
      </w:pPr>
      <w:r w:rsidRPr="00A23FA3">
        <w:rPr>
          <w:rFonts w:ascii="Calibri" w:hAnsi="Calibri" w:cstheme="minorHAnsi"/>
          <w:i/>
          <w:sz w:val="18"/>
          <w:szCs w:val="18"/>
        </w:rPr>
        <w:t>Comments: “TSD does not accept any third-party payment”</w:t>
      </w:r>
    </w:p>
    <w:p w14:paraId="628892B8" w14:textId="77777777" w:rsidR="00FE6241" w:rsidRPr="00A23FA3" w:rsidRDefault="00FE6241" w:rsidP="00FE6241">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 xml:space="preserve"> no evidence</w:t>
      </w:r>
    </w:p>
    <w:p w14:paraId="2C717E2D" w14:textId="77777777" w:rsidR="00FE6241" w:rsidRPr="00A23FA3" w:rsidRDefault="00FE6241" w:rsidP="00FE6241">
      <w:pPr>
        <w:jc w:val="left"/>
        <w:rPr>
          <w:rFonts w:ascii="Calibri" w:hAnsi="Calibri" w:cstheme="minorHAnsi"/>
          <w:i/>
          <w:szCs w:val="21"/>
        </w:rPr>
      </w:pPr>
    </w:p>
    <w:p w14:paraId="71B8A6DC" w14:textId="3C3B6F2F" w:rsidR="00FE6241" w:rsidRPr="00A23FA3" w:rsidRDefault="00FE6241" w:rsidP="0053670C">
      <w:pPr>
        <w:jc w:val="left"/>
        <w:rPr>
          <w:rFonts w:ascii="Calibri" w:hAnsi="Calibri" w:cstheme="minorHAnsi"/>
          <w:i/>
          <w:szCs w:val="21"/>
          <w:rPrChange w:id="5895" w:author="raye" w:date="2018-07-23T11:20:00Z">
            <w:rPr>
              <w:rFonts w:ascii="Calibri" w:hAnsi="Calibri" w:cstheme="minorHAnsi"/>
            </w:rPr>
          </w:rPrChange>
        </w:rPr>
      </w:pPr>
      <w:r w:rsidRPr="00A23FA3">
        <w:rPr>
          <w:rFonts w:ascii="Calibri" w:hAnsi="Calibri" w:cstheme="minorHAnsi" w:hint="eastAsia"/>
          <w:i/>
          <w:szCs w:val="21"/>
        </w:rPr>
        <w:t>业务部门考虑删除此条</w:t>
      </w:r>
    </w:p>
    <w:p w14:paraId="3540A29B" w14:textId="77777777" w:rsidR="00114B28" w:rsidRPr="00A23FA3" w:rsidRDefault="00114B28" w:rsidP="00114B28">
      <w:pPr>
        <w:jc w:val="left"/>
        <w:rPr>
          <w:rFonts w:ascii="等线" w:eastAsia="等线" w:hAnsi="等线" w:cs="Calibri"/>
          <w:b/>
          <w:strike/>
          <w:szCs w:val="21"/>
          <w:shd w:val="clear" w:color="auto" w:fill="CCFFFF"/>
          <w:rPrChange w:id="5896" w:author="raye" w:date="2018-07-23T11:20:00Z">
            <w:rPr>
              <w:rFonts w:cs="Calibri"/>
              <w:b/>
              <w:szCs w:val="21"/>
            </w:rPr>
          </w:rPrChange>
        </w:rPr>
      </w:pPr>
      <w:r w:rsidRPr="00A23FA3">
        <w:rPr>
          <w:rFonts w:ascii="等线" w:eastAsia="等线" w:hAnsi="等线" w:cs="Calibri"/>
          <w:b/>
          <w:strike/>
          <w:szCs w:val="21"/>
          <w:shd w:val="clear" w:color="auto" w:fill="CCFFFF"/>
          <w:rPrChange w:id="5897" w:author="raye" w:date="2018-07-23T11:20:00Z">
            <w:rPr>
              <w:rFonts w:cs="Calibri"/>
              <w:b/>
              <w:szCs w:val="21"/>
            </w:rPr>
          </w:rPrChange>
        </w:rPr>
        <w:t>B17. Is the buyer or a related third party responsible for payment to the seller?</w:t>
      </w:r>
    </w:p>
    <w:p w14:paraId="2742EC2C" w14:textId="15A8B349" w:rsidR="003A3C87" w:rsidRPr="00A23FA3" w:rsidRDefault="00114B28">
      <w:pPr>
        <w:spacing w:afterLines="50" w:after="156"/>
        <w:rPr>
          <w:rFonts w:ascii="等线" w:eastAsia="等线" w:hAnsi="等线" w:cs="Calibri"/>
          <w:b/>
          <w:strike/>
          <w:szCs w:val="21"/>
          <w:shd w:val="clear" w:color="auto" w:fill="CCFFFF"/>
          <w:rPrChange w:id="5898" w:author="raye" w:date="2018-07-23T11:20:00Z">
            <w:rPr>
              <w:rFonts w:cs="Calibri"/>
              <w:b/>
              <w:szCs w:val="21"/>
            </w:rPr>
          </w:rPrChange>
        </w:rPr>
        <w:pPrChange w:id="5899" w:author="raye" w:date="2018-07-23T09:58:00Z">
          <w:pPr>
            <w:spacing w:afterLines="50" w:after="156"/>
            <w:ind w:firstLineChars="177" w:firstLine="373"/>
          </w:pPr>
        </w:pPrChange>
      </w:pPr>
      <w:r w:rsidRPr="00A23FA3">
        <w:rPr>
          <w:rFonts w:ascii="等线" w:eastAsia="等线" w:hAnsi="等线" w:cs="Calibri" w:hint="eastAsia"/>
          <w:b/>
          <w:strike/>
          <w:szCs w:val="21"/>
          <w:shd w:val="clear" w:color="auto" w:fill="CCFFFF"/>
          <w:rPrChange w:id="5900" w:author="raye" w:date="2018-07-23T11:20:00Z">
            <w:rPr>
              <w:rFonts w:cs="Calibri" w:hint="eastAsia"/>
              <w:b/>
              <w:szCs w:val="21"/>
            </w:rPr>
          </w:rPrChange>
        </w:rPr>
        <w:t>买方和相关的第三方是否会对卖方付款？</w:t>
      </w:r>
    </w:p>
    <w:p w14:paraId="46F697AA" w14:textId="551AE8CC" w:rsidR="00114B28" w:rsidRPr="00A23FA3" w:rsidRDefault="00114B28" w:rsidP="00114B28">
      <w:pPr>
        <w:pStyle w:val="a0"/>
        <w:numPr>
          <w:ilvl w:val="0"/>
          <w:numId w:val="242"/>
        </w:numPr>
        <w:spacing w:afterLines="50" w:after="156"/>
        <w:ind w:firstLineChars="0"/>
        <w:rPr>
          <w:rFonts w:ascii="等线" w:eastAsia="等线" w:hAnsi="等线" w:cstheme="minorHAnsi"/>
          <w:strike/>
          <w:szCs w:val="21"/>
        </w:rPr>
      </w:pPr>
      <w:r w:rsidRPr="00A23FA3">
        <w:rPr>
          <w:rFonts w:ascii="等线" w:eastAsia="等线" w:hAnsi="等线" w:cstheme="minorHAnsi"/>
          <w:strike/>
          <w:szCs w:val="21"/>
        </w:rPr>
        <w:t>35</w:t>
      </w:r>
      <w:r w:rsidRPr="00A23FA3">
        <w:rPr>
          <w:rFonts w:ascii="等线" w:eastAsia="等线" w:hAnsi="等线" w:cstheme="minorHAnsi" w:hint="eastAsia"/>
          <w:strike/>
          <w:szCs w:val="21"/>
        </w:rPr>
        <w:t>个问题</w:t>
      </w:r>
      <w:r w:rsidRPr="00A23FA3">
        <w:rPr>
          <w:rFonts w:ascii="等线" w:eastAsia="等线" w:hAnsi="等线" w:cstheme="minorHAnsi"/>
          <w:strike/>
          <w:szCs w:val="21"/>
        </w:rPr>
        <w:t xml:space="preserve"> </w:t>
      </w:r>
      <w:r w:rsidRPr="00A23FA3">
        <w:rPr>
          <w:rFonts w:ascii="等线" w:eastAsia="等线" w:hAnsi="等线" w:cstheme="minorHAnsi" w:hint="eastAsia"/>
          <w:strike/>
          <w:szCs w:val="21"/>
        </w:rPr>
        <w:t>自动</w:t>
      </w:r>
    </w:p>
    <w:p w14:paraId="0461BED1" w14:textId="007F3782" w:rsidR="00114B28" w:rsidRPr="00A23FA3" w:rsidRDefault="00114B28" w:rsidP="00114B28">
      <w:pPr>
        <w:pStyle w:val="a0"/>
        <w:numPr>
          <w:ilvl w:val="0"/>
          <w:numId w:val="242"/>
        </w:numPr>
        <w:spacing w:afterLines="50" w:after="156"/>
        <w:ind w:firstLineChars="0"/>
        <w:rPr>
          <w:rFonts w:ascii="等线" w:eastAsia="等线" w:hAnsi="等线" w:cstheme="minorHAnsi"/>
          <w:strike/>
          <w:szCs w:val="21"/>
        </w:rPr>
      </w:pPr>
      <w:r w:rsidRPr="00A23FA3">
        <w:rPr>
          <w:rFonts w:ascii="等线" w:eastAsia="等线" w:hAnsi="等线" w:cstheme="minorHAnsi" w:hint="eastAsia"/>
          <w:strike/>
          <w:szCs w:val="21"/>
        </w:rPr>
        <w:t>逻辑</w:t>
      </w:r>
    </w:p>
    <w:p w14:paraId="2B812120" w14:textId="6A2B9867" w:rsidR="00114B28" w:rsidRPr="00A23FA3" w:rsidRDefault="00114B28">
      <w:pPr>
        <w:pStyle w:val="a0"/>
        <w:spacing w:afterLines="50" w:after="156"/>
        <w:ind w:left="420" w:firstLineChars="0" w:firstLine="0"/>
        <w:rPr>
          <w:rFonts w:ascii="等线" w:eastAsia="等线" w:hAnsi="等线" w:cstheme="minorHAnsi"/>
          <w:strike/>
          <w:szCs w:val="21"/>
        </w:rPr>
        <w:pPrChange w:id="5901" w:author="raye" w:date="2018-07-23T11:19:00Z">
          <w:pPr>
            <w:pStyle w:val="a0"/>
            <w:numPr>
              <w:numId w:val="242"/>
            </w:numPr>
            <w:spacing w:afterLines="50" w:after="156"/>
            <w:ind w:left="420" w:firstLineChars="0" w:hanging="420"/>
          </w:pPr>
        </w:pPrChange>
      </w:pPr>
      <w:r w:rsidRPr="00A23FA3">
        <w:rPr>
          <w:rFonts w:ascii="等线" w:eastAsia="等线" w:hAnsi="等线" w:cstheme="minorHAnsi" w:hint="eastAsia"/>
          <w:strike/>
          <w:szCs w:val="21"/>
        </w:rPr>
        <w:t>回答</w:t>
      </w:r>
      <w:r w:rsidRPr="00A23FA3">
        <w:rPr>
          <w:rFonts w:ascii="等线" w:eastAsia="等线" w:hAnsi="等线" w:cstheme="minorHAnsi"/>
          <w:strike/>
          <w:szCs w:val="21"/>
        </w:rPr>
        <w:t>N/A, Comments</w:t>
      </w:r>
      <w:r w:rsidRPr="00A23FA3">
        <w:rPr>
          <w:rFonts w:ascii="等线" w:eastAsia="等线" w:hAnsi="等线" w:cstheme="minorHAnsi" w:hint="eastAsia"/>
          <w:strike/>
          <w:szCs w:val="21"/>
        </w:rPr>
        <w:t>备注：“</w:t>
      </w:r>
      <w:r w:rsidRPr="00A23FA3">
        <w:rPr>
          <w:rFonts w:ascii="等线" w:eastAsia="等线" w:hAnsi="等线" w:cstheme="minorHAnsi"/>
          <w:strike/>
          <w:szCs w:val="21"/>
        </w:rPr>
        <w:t>TSD does not accept any third-party payment”</w:t>
      </w:r>
    </w:p>
    <w:p w14:paraId="25828AB3" w14:textId="6E3E431B" w:rsidR="00114B28" w:rsidRPr="00A23FA3" w:rsidRDefault="00114B28">
      <w:pPr>
        <w:pStyle w:val="a0"/>
        <w:numPr>
          <w:ilvl w:val="0"/>
          <w:numId w:val="242"/>
        </w:numPr>
        <w:spacing w:afterLines="50" w:after="156"/>
        <w:ind w:firstLineChars="0"/>
        <w:rPr>
          <w:rFonts w:ascii="等线" w:eastAsia="等线" w:hAnsi="等线" w:cstheme="minorHAnsi"/>
          <w:strike/>
          <w:szCs w:val="21"/>
        </w:rPr>
      </w:pPr>
      <w:r w:rsidRPr="00A23FA3">
        <w:rPr>
          <w:rFonts w:ascii="等线" w:eastAsia="等线" w:hAnsi="等线" w:cstheme="minorHAnsi" w:hint="eastAsia"/>
          <w:strike/>
          <w:szCs w:val="21"/>
        </w:rPr>
        <w:t>证据</w:t>
      </w:r>
    </w:p>
    <w:p w14:paraId="65A157C5" w14:textId="4C4644F4" w:rsidR="00114B28" w:rsidRPr="00A23FA3" w:rsidRDefault="00695144">
      <w:pPr>
        <w:pStyle w:val="a0"/>
        <w:spacing w:afterLines="50" w:after="156"/>
        <w:ind w:left="420" w:firstLineChars="0" w:firstLine="0"/>
        <w:rPr>
          <w:rFonts w:ascii="等线" w:eastAsia="等线" w:hAnsi="等线" w:cstheme="minorHAnsi"/>
          <w:strike/>
          <w:szCs w:val="21"/>
        </w:rPr>
        <w:pPrChange w:id="5902" w:author="raye" w:date="2018-07-23T11:20:00Z">
          <w:pPr>
            <w:pStyle w:val="a0"/>
            <w:numPr>
              <w:numId w:val="242"/>
            </w:numPr>
            <w:spacing w:afterLines="50" w:after="156"/>
            <w:ind w:left="420" w:firstLineChars="0" w:hanging="420"/>
          </w:pPr>
        </w:pPrChange>
      </w:pPr>
      <w:r w:rsidRPr="00A23FA3">
        <w:rPr>
          <w:rFonts w:ascii="等线" w:eastAsia="等线" w:hAnsi="等线" w:cstheme="minorHAnsi" w:hint="eastAsia"/>
          <w:strike/>
          <w:szCs w:val="21"/>
        </w:rPr>
        <w:t>无</w:t>
      </w:r>
    </w:p>
    <w:p w14:paraId="3ED03449" w14:textId="3E09C956" w:rsidR="0053670C" w:rsidRPr="00A23FA3" w:rsidRDefault="0053670C" w:rsidP="0053670C">
      <w:pPr>
        <w:spacing w:afterLines="50" w:after="156"/>
        <w:rPr>
          <w:rFonts w:ascii="等线" w:eastAsia="等线" w:hAnsi="等线" w:cstheme="minorHAnsi"/>
          <w:strike/>
          <w:szCs w:val="21"/>
        </w:rPr>
      </w:pPr>
    </w:p>
    <w:p w14:paraId="187DBB91" w14:textId="490915D6" w:rsidR="0053670C" w:rsidRPr="00A23FA3" w:rsidRDefault="0053670C" w:rsidP="0053670C">
      <w:pPr>
        <w:spacing w:afterLines="50" w:after="156"/>
        <w:rPr>
          <w:rFonts w:ascii="Calibri" w:hAnsi="Calibri" w:cstheme="minorHAnsi"/>
          <w:b/>
          <w:i/>
          <w:szCs w:val="21"/>
        </w:rPr>
      </w:pPr>
      <w:r w:rsidRPr="00A23FA3">
        <w:rPr>
          <w:rFonts w:ascii="Calibri" w:hAnsi="Calibri" w:cstheme="minorHAnsi"/>
          <w:b/>
          <w:i/>
          <w:szCs w:val="21"/>
        </w:rPr>
        <w:t>B18. If the LC was amended or extended, was it done so with reasonable justification?</w:t>
      </w:r>
    </w:p>
    <w:p w14:paraId="06570D69"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semi-automatic</w:t>
      </w:r>
    </w:p>
    <w:p w14:paraId="54AA3176" w14:textId="77777777" w:rsidR="0053670C" w:rsidRPr="00A23FA3" w:rsidRDefault="0053670C" w:rsidP="0053670C">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20385E2D"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transaction is from LC drawing of Export Section, system will check T-24 if there was any amendment made to the L/C. When amendment exists, answer blank.</w:t>
      </w:r>
    </w:p>
    <w:p w14:paraId="2D81A3D0" w14:textId="77777777" w:rsidR="0053670C" w:rsidRPr="00A23FA3" w:rsidRDefault="0053670C" w:rsidP="0053670C">
      <w:pPr>
        <w:pStyle w:val="a0"/>
        <w:numPr>
          <w:ilvl w:val="3"/>
          <w:numId w:val="27"/>
        </w:numPr>
        <w:ind w:left="970" w:firstLineChars="0" w:hanging="283"/>
        <w:jc w:val="left"/>
        <w:rPr>
          <w:rFonts w:ascii="Calibri" w:hAnsi="Calibri" w:cstheme="minorHAnsi"/>
          <w:i/>
          <w:sz w:val="18"/>
          <w:szCs w:val="18"/>
        </w:rPr>
      </w:pPr>
      <w:r w:rsidRPr="00A23FA3">
        <w:rPr>
          <w:rFonts w:ascii="Calibri" w:hAnsi="Calibri" w:cstheme="minorHAnsi"/>
          <w:i/>
          <w:sz w:val="18"/>
          <w:szCs w:val="18"/>
        </w:rPr>
        <w:t>Comment: “LC has amendments”.</w:t>
      </w:r>
    </w:p>
    <w:p w14:paraId="617636A1"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When there is no amendment, it will show N/A and “No L/C amendment” in comment.</w:t>
      </w:r>
    </w:p>
    <w:p w14:paraId="0F1AB70D"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transaction is from other sections, system will answer “N/A” and add “Not a L/C transaction” in comment.</w:t>
      </w:r>
    </w:p>
    <w:p w14:paraId="6AF8619F" w14:textId="64C46842" w:rsidR="0053670C" w:rsidRPr="00A23FA3" w:rsidRDefault="0053670C" w:rsidP="0053670C">
      <w:pPr>
        <w:jc w:val="left"/>
        <w:rPr>
          <w:rFonts w:ascii="Calibri" w:hAnsi="Calibri" w:cstheme="minorHAnsi"/>
          <w:i/>
          <w:sz w:val="18"/>
          <w:szCs w:val="18"/>
          <w:rPrChange w:id="5903" w:author="raye" w:date="2018-07-23T11:20:00Z">
            <w:rPr/>
          </w:rPrChange>
        </w:rPr>
      </w:pPr>
      <w:r w:rsidRPr="00A23FA3">
        <w:rPr>
          <w:rFonts w:ascii="Calibri" w:hAnsi="Calibri" w:cstheme="minorHAnsi"/>
          <w:i/>
          <w:sz w:val="18"/>
          <w:szCs w:val="18"/>
          <w:u w:val="single"/>
        </w:rPr>
        <w:t>Evidence</w:t>
      </w:r>
      <w:r w:rsidRPr="00A23FA3">
        <w:rPr>
          <w:rFonts w:ascii="Calibri" w:hAnsi="Calibri" w:cstheme="minorHAnsi"/>
          <w:i/>
          <w:sz w:val="18"/>
          <w:szCs w:val="18"/>
        </w:rPr>
        <w:t>: no evidence</w:t>
      </w:r>
    </w:p>
    <w:p w14:paraId="537B7C5E" w14:textId="77777777" w:rsidR="00027321" w:rsidRPr="00A23FA3" w:rsidRDefault="00027321" w:rsidP="00027321">
      <w:pPr>
        <w:jc w:val="left"/>
        <w:rPr>
          <w:rFonts w:ascii="等线" w:eastAsia="等线" w:hAnsi="等线" w:cs="Calibri"/>
          <w:b/>
          <w:szCs w:val="21"/>
          <w:shd w:val="clear" w:color="auto" w:fill="CCFFFF"/>
          <w:rPrChange w:id="5904" w:author="raye" w:date="2018-07-23T11:20:00Z">
            <w:rPr>
              <w:rFonts w:cs="Calibri"/>
              <w:b/>
              <w:szCs w:val="21"/>
            </w:rPr>
          </w:rPrChange>
        </w:rPr>
      </w:pPr>
      <w:r w:rsidRPr="00A23FA3">
        <w:rPr>
          <w:rFonts w:ascii="等线" w:eastAsia="等线" w:hAnsi="等线" w:cs="Calibri"/>
          <w:b/>
          <w:szCs w:val="21"/>
          <w:shd w:val="clear" w:color="auto" w:fill="CCFFFF"/>
          <w:rPrChange w:id="5905" w:author="raye" w:date="2018-07-23T11:20:00Z">
            <w:rPr>
              <w:rFonts w:cs="Calibri"/>
              <w:b/>
              <w:szCs w:val="21"/>
            </w:rPr>
          </w:rPrChange>
        </w:rPr>
        <w:t>B18. If the LC was amended or extended, was it done so with reasonable justification?</w:t>
      </w:r>
    </w:p>
    <w:p w14:paraId="3E02C900" w14:textId="669FB52D" w:rsidR="003A3C87" w:rsidRPr="00A23FA3" w:rsidRDefault="00027321">
      <w:pPr>
        <w:spacing w:afterLines="50" w:after="156"/>
        <w:rPr>
          <w:rFonts w:ascii="等线" w:eastAsia="等线" w:hAnsi="等线" w:cstheme="minorHAnsi"/>
          <w:b/>
          <w:shd w:val="clear" w:color="auto" w:fill="CCFFFF"/>
          <w:rPrChange w:id="5906" w:author="raye" w:date="2018-07-23T11:20:00Z">
            <w:rPr>
              <w:rFonts w:ascii="Calibri" w:hAnsi="Calibri" w:cstheme="minorHAnsi"/>
            </w:rPr>
          </w:rPrChange>
        </w:rPr>
        <w:pPrChange w:id="5907" w:author="raye" w:date="2018-07-23T09:58:00Z">
          <w:pPr>
            <w:spacing w:afterLines="50" w:after="156"/>
            <w:ind w:firstLineChars="177" w:firstLine="372"/>
          </w:pPr>
        </w:pPrChange>
      </w:pPr>
      <w:r w:rsidRPr="00A23FA3">
        <w:rPr>
          <w:rFonts w:ascii="等线" w:eastAsia="等线" w:hAnsi="等线" w:cs="Arial" w:hint="eastAsia"/>
          <w:b/>
          <w:szCs w:val="21"/>
          <w:shd w:val="clear" w:color="auto" w:fill="CCFFFF"/>
          <w:rPrChange w:id="5908" w:author="raye" w:date="2018-07-23T11:20:00Z">
            <w:rPr>
              <w:rFonts w:ascii="Arial" w:hAnsi="Arial" w:cs="Arial" w:hint="eastAsia"/>
              <w:color w:val="2E3033"/>
              <w:szCs w:val="21"/>
              <w:shd w:val="clear" w:color="auto" w:fill="FFFFFF"/>
            </w:rPr>
          </w:rPrChange>
        </w:rPr>
        <w:t>如果信用证被修改或延期，是否有合理的理由</w:t>
      </w:r>
      <w:r w:rsidRPr="00A23FA3">
        <w:rPr>
          <w:rFonts w:ascii="等线" w:eastAsia="等线" w:hAnsi="等线" w:cs="Arial"/>
          <w:b/>
          <w:szCs w:val="21"/>
          <w:shd w:val="clear" w:color="auto" w:fill="CCFFFF"/>
          <w:rPrChange w:id="5909" w:author="raye" w:date="2018-07-23T11:20:00Z">
            <w:rPr>
              <w:rFonts w:ascii="Arial" w:hAnsi="Arial" w:cs="Arial"/>
              <w:color w:val="2E3033"/>
              <w:szCs w:val="21"/>
              <w:shd w:val="clear" w:color="auto" w:fill="FFFFFF"/>
            </w:rPr>
          </w:rPrChange>
        </w:rPr>
        <w:t>?</w:t>
      </w:r>
    </w:p>
    <w:p w14:paraId="43101AC8" w14:textId="77777777" w:rsidR="00FF3F16" w:rsidRPr="00A23FA3" w:rsidRDefault="00FF3F16">
      <w:pPr>
        <w:pStyle w:val="a0"/>
        <w:numPr>
          <w:ilvl w:val="0"/>
          <w:numId w:val="240"/>
        </w:numPr>
        <w:spacing w:afterLines="50" w:after="156"/>
        <w:ind w:firstLineChars="0"/>
        <w:rPr>
          <w:rFonts w:ascii="等线" w:eastAsia="等线" w:hAnsi="等线" w:cstheme="minorHAnsi"/>
          <w:rPrChange w:id="5910" w:author="raye" w:date="2018-07-23T09:58:00Z">
            <w:rPr/>
          </w:rPrChange>
        </w:rPr>
        <w:pPrChange w:id="5911" w:author="raye" w:date="2018-07-23T09:58:00Z">
          <w:pPr>
            <w:spacing w:afterLines="50" w:after="156"/>
            <w:ind w:firstLineChars="177" w:firstLine="372"/>
          </w:pPr>
        </w:pPrChange>
      </w:pPr>
      <w:r w:rsidRPr="00A23FA3">
        <w:rPr>
          <w:rFonts w:ascii="等线" w:eastAsia="等线" w:hAnsi="等线" w:cstheme="minorHAnsi" w:hint="eastAsia"/>
          <w:rPrChange w:id="5912" w:author="raye" w:date="2018-07-23T09:58:00Z">
            <w:rPr>
              <w:rFonts w:hint="eastAsia"/>
            </w:rPr>
          </w:rPrChange>
        </w:rPr>
        <w:t>不需要程序回答</w:t>
      </w:r>
      <w:r w:rsidRPr="00A23FA3">
        <w:rPr>
          <w:rFonts w:ascii="等线" w:eastAsia="等线" w:hAnsi="等线" w:cstheme="minorHAnsi"/>
          <w:rPrChange w:id="5913" w:author="raye" w:date="2018-07-23T09:58:00Z">
            <w:rPr/>
          </w:rPrChange>
        </w:rPr>
        <w:t>35</w:t>
      </w:r>
      <w:r w:rsidRPr="00A23FA3">
        <w:rPr>
          <w:rFonts w:ascii="等线" w:eastAsia="等线" w:hAnsi="等线" w:cstheme="minorHAnsi" w:hint="eastAsia"/>
          <w:rPrChange w:id="5914" w:author="raye" w:date="2018-07-23T09:58:00Z">
            <w:rPr>
              <w:rFonts w:hint="eastAsia"/>
            </w:rPr>
          </w:rPrChange>
        </w:rPr>
        <w:t>个问题</w:t>
      </w:r>
    </w:p>
    <w:p w14:paraId="5BE03030" w14:textId="77777777" w:rsidR="00FF3F16" w:rsidRPr="00A23FA3" w:rsidRDefault="00FF3F16">
      <w:pPr>
        <w:pStyle w:val="a0"/>
        <w:numPr>
          <w:ilvl w:val="0"/>
          <w:numId w:val="240"/>
        </w:numPr>
        <w:spacing w:afterLines="50" w:after="156"/>
        <w:ind w:firstLineChars="0"/>
        <w:rPr>
          <w:rFonts w:ascii="等线" w:eastAsia="等线" w:hAnsi="等线" w:cstheme="minorHAnsi"/>
        </w:rPr>
        <w:pPrChange w:id="5915" w:author="raye" w:date="2018-07-23T09:58:00Z">
          <w:pPr>
            <w:spacing w:afterLines="50" w:after="156"/>
            <w:ind w:firstLineChars="177" w:firstLine="372"/>
          </w:pPr>
        </w:pPrChange>
      </w:pPr>
      <w:r w:rsidRPr="00A23FA3">
        <w:rPr>
          <w:rFonts w:ascii="等线" w:eastAsia="等线" w:hAnsi="等线" w:cstheme="minorHAnsi" w:hint="eastAsia"/>
          <w:rPrChange w:id="5916" w:author="raye" w:date="2018-07-23T09:58:00Z">
            <w:rPr>
              <w:rFonts w:hint="eastAsia"/>
            </w:rPr>
          </w:rPrChange>
        </w:rPr>
        <w:t>不需要程序提供证据证明</w:t>
      </w:r>
    </w:p>
    <w:p w14:paraId="3BEFC314" w14:textId="77777777" w:rsidR="00FF3F16" w:rsidRPr="00A23FA3" w:rsidRDefault="00FF3F16" w:rsidP="0053670C">
      <w:pPr>
        <w:spacing w:afterLines="50" w:after="156"/>
        <w:rPr>
          <w:rFonts w:ascii="Calibri" w:hAnsi="Calibri" w:cstheme="minorHAnsi"/>
          <w:b/>
          <w:i/>
          <w:szCs w:val="21"/>
        </w:rPr>
      </w:pPr>
    </w:p>
    <w:p w14:paraId="33A03EE1" w14:textId="1AFB7622" w:rsidR="0053670C" w:rsidRPr="00A23FA3" w:rsidRDefault="0053670C" w:rsidP="0053670C">
      <w:pPr>
        <w:spacing w:afterLines="50" w:after="156"/>
        <w:rPr>
          <w:rFonts w:ascii="Calibri" w:hAnsi="Calibri" w:cstheme="minorHAnsi"/>
          <w:b/>
          <w:i/>
          <w:szCs w:val="21"/>
        </w:rPr>
      </w:pPr>
      <w:r w:rsidRPr="00A23FA3">
        <w:rPr>
          <w:rFonts w:ascii="Calibri" w:hAnsi="Calibri" w:cstheme="minorHAnsi"/>
          <w:b/>
          <w:i/>
          <w:szCs w:val="21"/>
        </w:rPr>
        <w:t>B19. Do the number of parties and countries involved in the transaction make economic sense?</w:t>
      </w:r>
    </w:p>
    <w:p w14:paraId="763EA51F"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xml:space="preserve"> Manually answered by Operations</w:t>
      </w:r>
    </w:p>
    <w:p w14:paraId="5C517D70" w14:textId="77777777" w:rsidR="0053670C" w:rsidRPr="00A23FA3" w:rsidRDefault="0053670C" w:rsidP="0053670C">
      <w:pPr>
        <w:jc w:val="left"/>
        <w:rPr>
          <w:rFonts w:ascii="Calibri" w:hAnsi="Calibri" w:cstheme="minorHAnsi"/>
          <w:i/>
          <w:sz w:val="18"/>
          <w:szCs w:val="18"/>
          <w:u w:val="single"/>
        </w:rPr>
      </w:pPr>
      <w:r w:rsidRPr="00A23FA3">
        <w:rPr>
          <w:rFonts w:ascii="Calibri" w:hAnsi="Calibri" w:cstheme="minorHAnsi"/>
          <w:i/>
          <w:sz w:val="18"/>
          <w:szCs w:val="18"/>
          <w:u w:val="single"/>
        </w:rPr>
        <w:t>Evidence</w:t>
      </w:r>
      <w:r w:rsidRPr="00A23FA3">
        <w:rPr>
          <w:rFonts w:ascii="Calibri" w:hAnsi="Calibri" w:cstheme="minorHAnsi"/>
          <w:i/>
          <w:sz w:val="18"/>
          <w:szCs w:val="18"/>
        </w:rPr>
        <w:t>:  No evidence will be shown in this question</w:t>
      </w:r>
    </w:p>
    <w:p w14:paraId="717858D6" w14:textId="134DF69C" w:rsidR="0053670C" w:rsidRPr="00A23FA3" w:rsidRDefault="0053670C" w:rsidP="0053670C">
      <w:pPr>
        <w:numPr>
          <w:ilvl w:val="0"/>
          <w:numId w:val="31"/>
        </w:numPr>
        <w:tabs>
          <w:tab w:val="num" w:pos="720"/>
        </w:tabs>
        <w:jc w:val="left"/>
        <w:rPr>
          <w:rFonts w:ascii="Calibri" w:hAnsi="Calibri" w:cstheme="minorHAnsi"/>
          <w:i/>
          <w:sz w:val="18"/>
          <w:szCs w:val="18"/>
          <w:rPrChange w:id="5917" w:author="raye" w:date="2018-07-23T11:39:00Z">
            <w:rPr>
              <w:rFonts w:ascii="Calibri" w:hAnsi="Calibri" w:cstheme="minorHAnsi"/>
            </w:rPr>
          </w:rPrChange>
        </w:rPr>
      </w:pPr>
      <w:r w:rsidRPr="00A23FA3">
        <w:rPr>
          <w:rFonts w:ascii="Calibri" w:hAnsi="Calibri" w:cstheme="minorHAnsi"/>
          <w:i/>
          <w:sz w:val="18"/>
          <w:szCs w:val="18"/>
        </w:rPr>
        <w:t>Remarks</w:t>
      </w:r>
    </w:p>
    <w:p w14:paraId="012ABBA4" w14:textId="77777777" w:rsidR="00F253AF" w:rsidRPr="00A23FA3" w:rsidRDefault="00F253AF" w:rsidP="00F253AF">
      <w:pPr>
        <w:jc w:val="left"/>
        <w:rPr>
          <w:rFonts w:ascii="等线" w:eastAsia="等线" w:hAnsi="等线" w:cs="Calibri"/>
          <w:b/>
          <w:szCs w:val="21"/>
          <w:shd w:val="clear" w:color="auto" w:fill="CCFFFF"/>
          <w:rPrChange w:id="5918" w:author="raye" w:date="2018-07-23T11:39:00Z">
            <w:rPr>
              <w:rFonts w:cs="Calibri"/>
              <w:b/>
              <w:szCs w:val="21"/>
            </w:rPr>
          </w:rPrChange>
        </w:rPr>
      </w:pPr>
      <w:r w:rsidRPr="00A23FA3">
        <w:rPr>
          <w:rFonts w:ascii="等线" w:eastAsia="等线" w:hAnsi="等线" w:cs="Calibri"/>
          <w:b/>
          <w:szCs w:val="21"/>
          <w:shd w:val="clear" w:color="auto" w:fill="CCFFFF"/>
          <w:rPrChange w:id="5919" w:author="raye" w:date="2018-07-23T11:39:00Z">
            <w:rPr>
              <w:rFonts w:cs="Calibri"/>
              <w:b/>
              <w:szCs w:val="21"/>
            </w:rPr>
          </w:rPrChange>
        </w:rPr>
        <w:t>B19. Do the number of parties and countries involved in the transaction make economic sense?</w:t>
      </w:r>
    </w:p>
    <w:p w14:paraId="04C8D994" w14:textId="008C6661" w:rsidR="00695144" w:rsidRPr="00A23FA3" w:rsidRDefault="00F253AF">
      <w:pPr>
        <w:spacing w:afterLines="50" w:after="156"/>
        <w:rPr>
          <w:rFonts w:ascii="等线" w:eastAsia="等线" w:hAnsi="等线" w:cstheme="minorHAnsi"/>
          <w:b/>
          <w:szCs w:val="21"/>
          <w:shd w:val="clear" w:color="auto" w:fill="CCFFFF"/>
          <w:rPrChange w:id="5920" w:author="raye" w:date="2018-07-23T11:39:00Z">
            <w:rPr>
              <w:rFonts w:ascii="Calibri" w:hAnsi="Calibri" w:cstheme="minorHAnsi"/>
            </w:rPr>
          </w:rPrChange>
        </w:rPr>
        <w:pPrChange w:id="5921" w:author="raye" w:date="2018-07-23T09:58:00Z">
          <w:pPr>
            <w:spacing w:afterLines="50" w:after="156"/>
            <w:ind w:firstLineChars="177" w:firstLine="372"/>
          </w:pPr>
        </w:pPrChange>
      </w:pPr>
      <w:r w:rsidRPr="00A23FA3">
        <w:rPr>
          <w:rFonts w:ascii="等线" w:eastAsia="等线" w:hAnsi="等线" w:cs="Arial" w:hint="eastAsia"/>
          <w:b/>
          <w:szCs w:val="21"/>
          <w:shd w:val="clear" w:color="auto" w:fill="CCFFFF"/>
          <w:rPrChange w:id="5922" w:author="raye" w:date="2018-07-23T11:39:00Z">
            <w:rPr>
              <w:rFonts w:ascii="Arial" w:hAnsi="Arial" w:cs="Arial" w:hint="eastAsia"/>
              <w:color w:val="2E3033"/>
              <w:szCs w:val="21"/>
              <w:shd w:val="clear" w:color="auto" w:fill="FFFFFF"/>
            </w:rPr>
          </w:rPrChange>
        </w:rPr>
        <w:t>参与交易的各方和国家的数量是否具有经济意义</w:t>
      </w:r>
      <w:r w:rsidRPr="00A23FA3">
        <w:rPr>
          <w:rFonts w:ascii="等线" w:eastAsia="等线" w:hAnsi="等线" w:cs="Arial"/>
          <w:b/>
          <w:szCs w:val="21"/>
          <w:shd w:val="clear" w:color="auto" w:fill="CCFFFF"/>
          <w:rPrChange w:id="5923" w:author="raye" w:date="2018-07-23T11:39:00Z">
            <w:rPr>
              <w:rFonts w:ascii="Arial" w:hAnsi="Arial" w:cs="Arial"/>
              <w:color w:val="2E3033"/>
              <w:szCs w:val="21"/>
              <w:shd w:val="clear" w:color="auto" w:fill="FFFFFF"/>
            </w:rPr>
          </w:rPrChange>
        </w:rPr>
        <w:t>?</w:t>
      </w:r>
    </w:p>
    <w:p w14:paraId="53EA664F" w14:textId="77777777" w:rsidR="00E50ED4" w:rsidRPr="00A23FA3" w:rsidRDefault="00E50ED4" w:rsidP="00E50ED4">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lastRenderedPageBreak/>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6263BD90" w14:textId="4DB4A018" w:rsidR="00E50ED4" w:rsidRPr="00A23FA3" w:rsidRDefault="00E50ED4" w:rsidP="00E50ED4">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Change w:id="5924" w:author="raye" w:date="2018-07-23T11:39:00Z">
            <w:rPr>
              <w:rFonts w:ascii="等线" w:eastAsia="等线" w:hAnsi="等线" w:cstheme="minorHAnsi" w:hint="eastAsia"/>
            </w:rPr>
          </w:rPrChange>
        </w:rPr>
        <w:t>不需要程序提供证据证明</w:t>
      </w:r>
    </w:p>
    <w:p w14:paraId="256E9F86" w14:textId="0C3C2056" w:rsidR="0053670C" w:rsidRPr="00A23FA3" w:rsidRDefault="0053670C" w:rsidP="0053670C">
      <w:pPr>
        <w:spacing w:afterLines="50" w:after="156"/>
        <w:rPr>
          <w:rFonts w:ascii="等线" w:eastAsia="等线" w:hAnsi="等线" w:cstheme="minorHAnsi"/>
          <w:i/>
          <w:szCs w:val="21"/>
        </w:rPr>
      </w:pPr>
    </w:p>
    <w:p w14:paraId="79B1361E" w14:textId="322304BA" w:rsidR="0053670C" w:rsidRPr="00A23FA3" w:rsidRDefault="0053670C" w:rsidP="0053670C">
      <w:pPr>
        <w:spacing w:afterLines="50" w:after="156"/>
        <w:rPr>
          <w:rFonts w:ascii="Calibri" w:hAnsi="Calibri" w:cstheme="minorHAnsi"/>
          <w:b/>
          <w:i/>
          <w:szCs w:val="21"/>
        </w:rPr>
      </w:pPr>
      <w:r w:rsidRPr="00A23FA3">
        <w:rPr>
          <w:rFonts w:ascii="Calibri" w:hAnsi="Calibri" w:cstheme="minorHAnsi"/>
          <w:b/>
          <w:i/>
          <w:szCs w:val="21"/>
        </w:rPr>
        <w:t>B20. Are the origin of the goods, their final destination and all points of transshipment all non-high-risk jurisdictions?</w:t>
      </w:r>
    </w:p>
    <w:p w14:paraId="1C0512DE"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automatic</w:t>
      </w:r>
    </w:p>
    <w:p w14:paraId="09B1A100" w14:textId="77777777" w:rsidR="0053670C" w:rsidRPr="00A23FA3" w:rsidRDefault="0053670C" w:rsidP="0053670C">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7E7A2203"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For Import LC issuance, check LC PL country and LC PD country.</w:t>
      </w:r>
    </w:p>
    <w:p w14:paraId="2E77C2F4"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For other types, check</w:t>
      </w:r>
    </w:p>
    <w:p w14:paraId="437ED9D7" w14:textId="77777777" w:rsidR="0053670C" w:rsidRPr="00A23FA3" w:rsidRDefault="0053670C" w:rsidP="0053670C">
      <w:pPr>
        <w:pStyle w:val="a0"/>
        <w:numPr>
          <w:ilvl w:val="3"/>
          <w:numId w:val="27"/>
        </w:numPr>
        <w:ind w:left="970" w:firstLineChars="0" w:hanging="283"/>
        <w:jc w:val="left"/>
        <w:rPr>
          <w:rFonts w:ascii="Calibri" w:hAnsi="Calibri" w:cstheme="minorHAnsi"/>
          <w:i/>
          <w:sz w:val="18"/>
          <w:szCs w:val="18"/>
        </w:rPr>
      </w:pPr>
      <w:r w:rsidRPr="00A23FA3">
        <w:rPr>
          <w:rFonts w:ascii="Calibri" w:hAnsi="Calibri" w:cstheme="minorHAnsi"/>
          <w:i/>
          <w:sz w:val="18"/>
          <w:szCs w:val="18"/>
        </w:rPr>
        <w:t>Country of Origin from Certificate of Origin or Invoice (CO first)</w:t>
      </w:r>
    </w:p>
    <w:p w14:paraId="7477E6B8" w14:textId="77777777" w:rsidR="0053670C" w:rsidRPr="00A23FA3" w:rsidRDefault="0053670C" w:rsidP="0053670C">
      <w:pPr>
        <w:pStyle w:val="a0"/>
        <w:numPr>
          <w:ilvl w:val="3"/>
          <w:numId w:val="27"/>
        </w:numPr>
        <w:ind w:left="970" w:firstLineChars="0" w:hanging="283"/>
        <w:jc w:val="left"/>
        <w:rPr>
          <w:rFonts w:ascii="Calibri" w:hAnsi="Calibri" w:cstheme="minorHAnsi"/>
          <w:i/>
          <w:sz w:val="18"/>
          <w:szCs w:val="18"/>
        </w:rPr>
      </w:pPr>
      <w:r w:rsidRPr="00A23FA3">
        <w:rPr>
          <w:rFonts w:ascii="Calibri" w:hAnsi="Calibri" w:cstheme="minorHAnsi"/>
          <w:i/>
          <w:sz w:val="18"/>
          <w:szCs w:val="18"/>
        </w:rPr>
        <w:t xml:space="preserve">Check Port of Loading country, Port of Discharge country and transshipment country from Bill of Lading, Truck Bill of Lading </w:t>
      </w:r>
      <w:r w:rsidRPr="00A23FA3">
        <w:rPr>
          <w:rFonts w:ascii="Calibri" w:hAnsi="Calibri" w:cstheme="minorHAnsi"/>
          <w:i/>
          <w:iCs/>
          <w:sz w:val="18"/>
          <w:szCs w:val="18"/>
        </w:rPr>
        <w:t>and Airway bill</w:t>
      </w:r>
      <w:r w:rsidRPr="00A23FA3">
        <w:rPr>
          <w:rFonts w:ascii="Calibri" w:hAnsi="Calibri" w:cstheme="minorHAnsi"/>
          <w:i/>
          <w:sz w:val="18"/>
          <w:szCs w:val="18"/>
        </w:rPr>
        <w:t>.</w:t>
      </w:r>
    </w:p>
    <w:p w14:paraId="36DB03FA"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any of these countries are in the high-risk country list (provided by TSD), show corresponding comments.</w:t>
      </w:r>
    </w:p>
    <w:p w14:paraId="0B344D4A" w14:textId="77777777" w:rsidR="0053670C" w:rsidRPr="00A23FA3" w:rsidRDefault="0053670C" w:rsidP="0053670C">
      <w:pPr>
        <w:pStyle w:val="a0"/>
        <w:numPr>
          <w:ilvl w:val="3"/>
          <w:numId w:val="27"/>
        </w:numPr>
        <w:ind w:firstLineChars="0"/>
        <w:jc w:val="left"/>
        <w:rPr>
          <w:rFonts w:ascii="Calibri" w:hAnsi="Calibri" w:cstheme="minorHAnsi"/>
          <w:i/>
          <w:sz w:val="18"/>
          <w:szCs w:val="18"/>
        </w:rPr>
      </w:pPr>
      <w:r w:rsidRPr="00A23FA3">
        <w:rPr>
          <w:rFonts w:ascii="Calibri" w:hAnsi="Calibri" w:cstheme="minorHAnsi"/>
          <w:i/>
          <w:sz w:val="18"/>
          <w:szCs w:val="18"/>
        </w:rPr>
        <w:t>Note: The high-risk country list should be provided and maintained by the LCD .</w:t>
      </w:r>
    </w:p>
    <w:p w14:paraId="7085BD96"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55C71C0D"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Lloyds results</w:t>
      </w:r>
    </w:p>
    <w:p w14:paraId="0479289E" w14:textId="2248C585"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Change w:id="5925" w:author="raye" w:date="2018-07-23T11:39:00Z">
            <w:rPr>
              <w:rFonts w:ascii="等线" w:eastAsia="等线" w:hAnsi="等线" w:cstheme="minorHAnsi"/>
            </w:rPr>
          </w:rPrChange>
        </w:rPr>
      </w:pPr>
      <w:r w:rsidRPr="00A23FA3">
        <w:rPr>
          <w:rFonts w:ascii="Calibri" w:hAnsi="Calibri" w:cstheme="minorHAnsi"/>
          <w:i/>
          <w:sz w:val="18"/>
          <w:szCs w:val="18"/>
        </w:rPr>
        <w:t>Country List that shows the countries in this case</w:t>
      </w:r>
    </w:p>
    <w:p w14:paraId="5314A95F" w14:textId="77777777" w:rsidR="00E50ED4" w:rsidRPr="00A23FA3" w:rsidRDefault="00E50ED4">
      <w:pPr>
        <w:jc w:val="left"/>
        <w:rPr>
          <w:rFonts w:ascii="等线" w:eastAsia="等线" w:hAnsi="等线" w:cs="Calibri"/>
          <w:b/>
          <w:szCs w:val="21"/>
          <w:shd w:val="clear" w:color="auto" w:fill="CCFFFF"/>
          <w:rPrChange w:id="5926" w:author="raye" w:date="2018-07-23T11:39:00Z">
            <w:rPr/>
          </w:rPrChange>
        </w:rPr>
        <w:pPrChange w:id="5927" w:author="raye" w:date="2018-07-23T11:29:00Z">
          <w:pPr>
            <w:pStyle w:val="a0"/>
            <w:numPr>
              <w:numId w:val="240"/>
            </w:numPr>
            <w:ind w:left="420" w:firstLineChars="0" w:hanging="420"/>
            <w:jc w:val="left"/>
          </w:pPr>
        </w:pPrChange>
      </w:pPr>
      <w:r w:rsidRPr="00A23FA3">
        <w:rPr>
          <w:rFonts w:ascii="等线" w:eastAsia="等线" w:hAnsi="等线" w:cs="Calibri"/>
          <w:b/>
          <w:szCs w:val="21"/>
          <w:shd w:val="clear" w:color="auto" w:fill="CCFFFF"/>
          <w:rPrChange w:id="5928" w:author="raye" w:date="2018-07-23T11:39:00Z">
            <w:rPr/>
          </w:rPrChange>
        </w:rPr>
        <w:t>B20. Are the origin of the goods, their final destination and all points of transshipment all non-high-risk jurisdictions?</w:t>
      </w:r>
    </w:p>
    <w:p w14:paraId="2E43EA79" w14:textId="4B91DCCC" w:rsidR="00695144" w:rsidRPr="00A23FA3" w:rsidRDefault="00E50ED4">
      <w:pPr>
        <w:spacing w:afterLines="50" w:after="156"/>
        <w:rPr>
          <w:rFonts w:ascii="等线" w:eastAsia="等线" w:hAnsi="等线" w:cstheme="minorHAnsi"/>
          <w:szCs w:val="21"/>
          <w:shd w:val="clear" w:color="auto" w:fill="CCFFFF"/>
          <w:rPrChange w:id="5929" w:author="raye" w:date="2018-07-23T11:39:00Z">
            <w:rPr>
              <w:rFonts w:ascii="Calibri" w:hAnsi="Calibri" w:cstheme="minorHAnsi"/>
            </w:rPr>
          </w:rPrChange>
        </w:rPr>
        <w:pPrChange w:id="5930" w:author="raye" w:date="2018-07-23T09:58:00Z">
          <w:pPr>
            <w:spacing w:afterLines="50" w:after="156"/>
            <w:ind w:firstLineChars="177" w:firstLine="372"/>
          </w:pPr>
        </w:pPrChange>
      </w:pPr>
      <w:r w:rsidRPr="00A23FA3">
        <w:rPr>
          <w:rFonts w:ascii="等线" w:eastAsia="等线" w:hAnsi="等线" w:cs="Arial" w:hint="eastAsia"/>
          <w:szCs w:val="21"/>
          <w:shd w:val="clear" w:color="auto" w:fill="CCFFFF"/>
          <w:rPrChange w:id="5931" w:author="raye" w:date="2018-07-23T11:39:00Z">
            <w:rPr>
              <w:rFonts w:ascii="Arial" w:hAnsi="Arial" w:cs="Arial" w:hint="eastAsia"/>
              <w:color w:val="2E3033"/>
              <w:szCs w:val="21"/>
              <w:shd w:val="clear" w:color="auto" w:fill="FFFFFF"/>
            </w:rPr>
          </w:rPrChange>
        </w:rPr>
        <w:t>货物的原产地、最终目的地和所有转运点是否都不是高风险地区</w:t>
      </w:r>
      <w:r w:rsidRPr="00A23FA3">
        <w:rPr>
          <w:rFonts w:ascii="等线" w:eastAsia="等线" w:hAnsi="等线" w:cs="Arial"/>
          <w:szCs w:val="21"/>
          <w:shd w:val="clear" w:color="auto" w:fill="CCFFFF"/>
          <w:rPrChange w:id="5932" w:author="raye" w:date="2018-07-23T11:39:00Z">
            <w:rPr>
              <w:rFonts w:ascii="Arial" w:hAnsi="Arial" w:cs="Arial"/>
              <w:color w:val="2E3033"/>
              <w:szCs w:val="21"/>
              <w:shd w:val="clear" w:color="auto" w:fill="FFFFFF"/>
            </w:rPr>
          </w:rPrChange>
        </w:rPr>
        <w:t>?</w:t>
      </w:r>
    </w:p>
    <w:p w14:paraId="52D1118E" w14:textId="4D699DB1" w:rsidR="00DD1680" w:rsidRPr="00A23FA3" w:rsidRDefault="00DD1680">
      <w:pPr>
        <w:pStyle w:val="a0"/>
        <w:numPr>
          <w:ilvl w:val="0"/>
          <w:numId w:val="248"/>
        </w:numPr>
        <w:spacing w:afterLines="50" w:after="156"/>
        <w:ind w:firstLineChars="0"/>
        <w:rPr>
          <w:rFonts w:ascii="等线" w:eastAsia="等线" w:hAnsi="等线" w:cs="Calibri"/>
          <w:szCs w:val="21"/>
          <w:rPrChange w:id="5933" w:author="raye" w:date="2018-07-23T11:39:00Z">
            <w:rPr>
              <w:rFonts w:cs="Calibri"/>
              <w:sz w:val="18"/>
              <w:szCs w:val="18"/>
            </w:rPr>
          </w:rPrChange>
        </w:rPr>
        <w:pPrChange w:id="5934" w:author="raye" w:date="2018-07-23T11:32:00Z">
          <w:pPr>
            <w:spacing w:afterLines="50" w:after="156"/>
            <w:ind w:firstLineChars="177" w:firstLine="319"/>
          </w:pPr>
        </w:pPrChange>
      </w:pPr>
      <w:r w:rsidRPr="00A23FA3">
        <w:rPr>
          <w:rFonts w:ascii="等线" w:eastAsia="等线" w:hAnsi="等线" w:cs="Calibri"/>
          <w:szCs w:val="21"/>
          <w:rPrChange w:id="5935" w:author="raye" w:date="2018-07-23T11:39:00Z">
            <w:rPr>
              <w:rFonts w:cs="Calibri"/>
              <w:sz w:val="18"/>
              <w:szCs w:val="18"/>
            </w:rPr>
          </w:rPrChange>
        </w:rPr>
        <w:t>35</w:t>
      </w:r>
      <w:r w:rsidRPr="00A23FA3">
        <w:rPr>
          <w:rFonts w:ascii="等线" w:eastAsia="等线" w:hAnsi="等线" w:cs="Calibri" w:hint="eastAsia"/>
          <w:szCs w:val="21"/>
          <w:rPrChange w:id="5936" w:author="raye" w:date="2018-07-23T11:39:00Z">
            <w:rPr>
              <w:rFonts w:cs="Calibri" w:hint="eastAsia"/>
              <w:sz w:val="18"/>
              <w:szCs w:val="18"/>
            </w:rPr>
          </w:rPrChange>
        </w:rPr>
        <w:t>个问题：</w:t>
      </w:r>
      <w:r w:rsidR="00A87A3D" w:rsidRPr="00A23FA3">
        <w:rPr>
          <w:rFonts w:ascii="等线" w:eastAsia="等线" w:hAnsi="等线" w:cs="Calibri" w:hint="eastAsia"/>
          <w:szCs w:val="21"/>
        </w:rPr>
        <w:t>半自动</w:t>
      </w:r>
    </w:p>
    <w:p w14:paraId="21B3E080" w14:textId="77777777" w:rsidR="00DD1680" w:rsidRPr="00A23FA3" w:rsidRDefault="00DD1680">
      <w:pPr>
        <w:pStyle w:val="a0"/>
        <w:numPr>
          <w:ilvl w:val="0"/>
          <w:numId w:val="248"/>
        </w:numPr>
        <w:spacing w:afterLines="50" w:after="156"/>
        <w:ind w:firstLineChars="0"/>
        <w:rPr>
          <w:rFonts w:ascii="等线" w:eastAsia="等线" w:hAnsi="等线" w:cstheme="minorHAnsi"/>
          <w:szCs w:val="21"/>
        </w:rPr>
        <w:pPrChange w:id="5937" w:author="raye" w:date="2018-07-23T11:32:00Z">
          <w:pPr>
            <w:spacing w:afterLines="50" w:after="156"/>
            <w:ind w:firstLineChars="177" w:firstLine="319"/>
          </w:pPr>
        </w:pPrChange>
      </w:pPr>
      <w:r w:rsidRPr="00A23FA3">
        <w:rPr>
          <w:rFonts w:ascii="等线" w:eastAsia="等线" w:hAnsi="等线" w:cs="Calibri" w:hint="eastAsia"/>
          <w:szCs w:val="21"/>
          <w:rPrChange w:id="5938" w:author="raye" w:date="2018-07-23T11:39:00Z">
            <w:rPr>
              <w:rFonts w:cs="Calibri" w:hint="eastAsia"/>
              <w:sz w:val="18"/>
              <w:szCs w:val="18"/>
            </w:rPr>
          </w:rPrChange>
        </w:rPr>
        <w:t>逻辑</w:t>
      </w:r>
    </w:p>
    <w:p w14:paraId="4C61499A" w14:textId="49416BDD" w:rsidR="00695144" w:rsidRPr="00A23FA3" w:rsidRDefault="00DD1680">
      <w:pPr>
        <w:spacing w:afterLines="50" w:after="156"/>
        <w:rPr>
          <w:rFonts w:ascii="等线" w:eastAsia="等线" w:hAnsi="等线" w:cs="Calibri"/>
          <w:szCs w:val="21"/>
          <w:rPrChange w:id="5939" w:author="raye" w:date="2018-07-23T11:39:00Z">
            <w:rPr/>
          </w:rPrChange>
        </w:rPr>
        <w:pPrChange w:id="5940" w:author="raye" w:date="2018-07-23T11:33:00Z">
          <w:pPr>
            <w:spacing w:afterLines="50" w:after="156"/>
            <w:ind w:firstLineChars="177" w:firstLine="372"/>
          </w:pPr>
        </w:pPrChange>
      </w:pPr>
      <w:r w:rsidRPr="00A23FA3">
        <w:rPr>
          <w:rFonts w:ascii="等线" w:eastAsia="等线" w:hAnsi="等线" w:cs="Calibri"/>
          <w:szCs w:val="21"/>
        </w:rPr>
        <w:t>1.</w:t>
      </w:r>
      <w:r w:rsidRPr="00A23FA3">
        <w:rPr>
          <w:rFonts w:ascii="等线" w:eastAsia="等线" w:hAnsi="等线" w:cs="Calibri" w:hint="eastAsia"/>
          <w:szCs w:val="21"/>
          <w:rPrChange w:id="5941" w:author="raye" w:date="2018-07-23T11:39:00Z">
            <w:rPr>
              <w:rFonts w:hint="eastAsia"/>
            </w:rPr>
          </w:rPrChange>
        </w:rPr>
        <w:t>如果是</w:t>
      </w:r>
      <w:r w:rsidRPr="00A23FA3">
        <w:rPr>
          <w:rFonts w:ascii="等线" w:eastAsia="等线" w:hAnsi="等线" w:cs="Calibri"/>
          <w:szCs w:val="21"/>
          <w:rPrChange w:id="5942" w:author="raye" w:date="2018-07-23T11:39:00Z">
            <w:rPr>
              <w:rFonts w:cs="Calibri"/>
              <w:sz w:val="18"/>
              <w:szCs w:val="18"/>
            </w:rPr>
          </w:rPrChange>
        </w:rPr>
        <w:t>Import LC issuance</w:t>
      </w:r>
      <w:r w:rsidRPr="00A23FA3">
        <w:rPr>
          <w:rFonts w:ascii="等线" w:eastAsia="等线" w:hAnsi="等线" w:cs="Calibri" w:hint="eastAsia"/>
          <w:szCs w:val="21"/>
          <w:rPrChange w:id="5943" w:author="raye" w:date="2018-07-23T11:39:00Z">
            <w:rPr>
              <w:rFonts w:hint="eastAsia"/>
            </w:rPr>
          </w:rPrChange>
        </w:rPr>
        <w:t>类型，检查信用证</w:t>
      </w:r>
      <w:r w:rsidR="00596475" w:rsidRPr="00A23FA3">
        <w:rPr>
          <w:rFonts w:ascii="等线" w:eastAsia="等线" w:hAnsi="等线" w:cs="Calibri"/>
          <w:i/>
          <w:szCs w:val="21"/>
        </w:rPr>
        <w:t>(L/C ISSUANCE</w:t>
      </w:r>
      <w:r w:rsidR="00596475" w:rsidRPr="00A23FA3">
        <w:rPr>
          <w:rFonts w:ascii="等线" w:eastAsia="等线" w:hAnsi="等线" w:cs="Calibri"/>
          <w:szCs w:val="21"/>
        </w:rPr>
        <w:t>)</w:t>
      </w:r>
      <w:r w:rsidRPr="00A23FA3">
        <w:rPr>
          <w:rFonts w:ascii="等线" w:eastAsia="等线" w:hAnsi="等线" w:cs="Calibri" w:hint="eastAsia"/>
          <w:szCs w:val="21"/>
          <w:rPrChange w:id="5944" w:author="raye" w:date="2018-07-23T11:39:00Z">
            <w:rPr>
              <w:rFonts w:hint="eastAsia"/>
            </w:rPr>
          </w:rPrChange>
        </w:rPr>
        <w:t>的</w:t>
      </w:r>
      <w:r w:rsidRPr="00A23FA3">
        <w:rPr>
          <w:rFonts w:ascii="等线" w:eastAsia="等线" w:hAnsi="等线" w:cs="Calibri"/>
          <w:szCs w:val="21"/>
          <w:rPrChange w:id="5945" w:author="raye" w:date="2018-07-23T11:39:00Z">
            <w:rPr/>
          </w:rPrChange>
        </w:rPr>
        <w:t>LC P/L country</w:t>
      </w:r>
      <w:r w:rsidRPr="00A23FA3">
        <w:rPr>
          <w:rFonts w:ascii="等线" w:eastAsia="等线" w:hAnsi="等线" w:cs="Calibri" w:hint="eastAsia"/>
          <w:szCs w:val="21"/>
          <w:rPrChange w:id="5946" w:author="raye" w:date="2018-07-23T11:39:00Z">
            <w:rPr>
              <w:rFonts w:hint="eastAsia"/>
            </w:rPr>
          </w:rPrChange>
        </w:rPr>
        <w:t>、</w:t>
      </w:r>
      <w:r w:rsidRPr="00A23FA3">
        <w:rPr>
          <w:rFonts w:ascii="等线" w:eastAsia="等线" w:hAnsi="等线" w:cs="Calibri"/>
          <w:szCs w:val="21"/>
          <w:rPrChange w:id="5947" w:author="raye" w:date="2018-07-23T11:39:00Z">
            <w:rPr/>
          </w:rPrChange>
        </w:rPr>
        <w:t>LC P/D country</w:t>
      </w:r>
      <w:r w:rsidRPr="00A23FA3">
        <w:rPr>
          <w:rFonts w:ascii="等线" w:eastAsia="等线" w:hAnsi="等线" w:cs="Calibri" w:hint="eastAsia"/>
          <w:szCs w:val="21"/>
          <w:rPrChange w:id="5948" w:author="raye" w:date="2018-07-23T11:39:00Z">
            <w:rPr>
              <w:rFonts w:hint="eastAsia"/>
            </w:rPr>
          </w:rPrChange>
        </w:rPr>
        <w:t>字段，与</w:t>
      </w:r>
      <w:r w:rsidR="007773EE" w:rsidRPr="00A23FA3">
        <w:rPr>
          <w:rFonts w:ascii="等线" w:eastAsia="等线" w:hAnsi="等线" w:cs="Calibri"/>
          <w:szCs w:val="21"/>
        </w:rPr>
        <w:t>Admin</w:t>
      </w:r>
      <w:r w:rsidR="007773EE" w:rsidRPr="00A23FA3">
        <w:rPr>
          <w:rFonts w:ascii="等线" w:eastAsia="等线" w:hAnsi="等线" w:cs="Calibri" w:hint="eastAsia"/>
          <w:szCs w:val="21"/>
        </w:rPr>
        <w:t>里的</w:t>
      </w:r>
      <w:r w:rsidRPr="00A23FA3">
        <w:rPr>
          <w:rFonts w:ascii="等线" w:eastAsia="等线" w:hAnsi="等线" w:cs="Calibri" w:hint="eastAsia"/>
          <w:szCs w:val="21"/>
          <w:rPrChange w:id="5949" w:author="raye" w:date="2018-07-23T11:39:00Z">
            <w:rPr>
              <w:rFonts w:hint="eastAsia"/>
            </w:rPr>
          </w:rPrChange>
        </w:rPr>
        <w:t>高危国家列表</w:t>
      </w:r>
      <w:r w:rsidR="007773EE" w:rsidRPr="00A23FA3">
        <w:rPr>
          <w:rFonts w:ascii="等线" w:eastAsia="等线" w:hAnsi="等线" w:cs="Calibri"/>
          <w:szCs w:val="21"/>
          <w:rPrChange w:id="5950" w:author="raye" w:date="2018-07-23T11:39:00Z">
            <w:rPr>
              <w:rFonts w:cs="Calibri"/>
              <w:sz w:val="18"/>
              <w:szCs w:val="18"/>
            </w:rPr>
          </w:rPrChange>
        </w:rPr>
        <w:t>high-risk country list</w:t>
      </w:r>
      <w:r w:rsidRPr="00A23FA3">
        <w:rPr>
          <w:rFonts w:ascii="等线" w:eastAsia="等线" w:hAnsi="等线" w:cs="Calibri" w:hint="eastAsia"/>
          <w:szCs w:val="21"/>
          <w:rPrChange w:id="5951" w:author="raye" w:date="2018-07-23T11:39:00Z">
            <w:rPr>
              <w:rFonts w:hint="eastAsia"/>
            </w:rPr>
          </w:rPrChange>
        </w:rPr>
        <w:t>进行比对</w:t>
      </w:r>
    </w:p>
    <w:p w14:paraId="7FD34907" w14:textId="1FDD3DF3" w:rsidR="00DD1680" w:rsidRPr="00A23FA3" w:rsidRDefault="00DD1680">
      <w:pPr>
        <w:rPr>
          <w:rFonts w:ascii="等线" w:eastAsia="等线" w:hAnsi="等线" w:cs="Calibri"/>
          <w:szCs w:val="21"/>
        </w:rPr>
        <w:pPrChange w:id="5952" w:author="raye" w:date="2018-07-23T11:33:00Z">
          <w:pPr>
            <w:spacing w:afterLines="50" w:after="156"/>
            <w:ind w:firstLineChars="177" w:firstLine="372"/>
          </w:pPr>
        </w:pPrChange>
      </w:pPr>
      <w:r w:rsidRPr="00A23FA3">
        <w:rPr>
          <w:rFonts w:ascii="等线" w:eastAsia="等线" w:hAnsi="等线" w:cstheme="minorHAnsi"/>
          <w:szCs w:val="21"/>
          <w:rPrChange w:id="5953" w:author="raye" w:date="2018-07-23T11:39:00Z">
            <w:rPr>
              <w:rFonts w:cstheme="minorHAnsi"/>
            </w:rPr>
          </w:rPrChange>
        </w:rPr>
        <w:t>2.</w:t>
      </w:r>
      <w:r w:rsidRPr="00A23FA3">
        <w:rPr>
          <w:rFonts w:ascii="等线" w:eastAsia="等线" w:hAnsi="等线" w:cstheme="minorHAnsi" w:hint="eastAsia"/>
          <w:szCs w:val="21"/>
          <w:rPrChange w:id="5954" w:author="raye" w:date="2018-07-23T11:39:00Z">
            <w:rPr>
              <w:rFonts w:cstheme="minorHAnsi" w:hint="eastAsia"/>
            </w:rPr>
          </w:rPrChange>
        </w:rPr>
        <w:t>如果是其它类型，从原产地证或发票上检查原产地</w:t>
      </w:r>
      <w:r w:rsidRPr="00A23FA3">
        <w:rPr>
          <w:rFonts w:ascii="等线" w:eastAsia="等线" w:hAnsi="等线" w:cs="Calibri"/>
          <w:szCs w:val="21"/>
          <w:rPrChange w:id="5955" w:author="raye" w:date="2018-07-23T11:39:00Z">
            <w:rPr>
              <w:rFonts w:cs="Calibri"/>
              <w:sz w:val="18"/>
              <w:szCs w:val="18"/>
            </w:rPr>
          </w:rPrChange>
        </w:rPr>
        <w:t>Country of Origin</w:t>
      </w:r>
      <w:r w:rsidRPr="00A23FA3">
        <w:rPr>
          <w:rFonts w:ascii="等线" w:eastAsia="等线" w:hAnsi="等线" w:cs="Calibri" w:hint="eastAsia"/>
          <w:szCs w:val="21"/>
          <w:rPrChange w:id="5956" w:author="raye" w:date="2018-07-23T11:39:00Z">
            <w:rPr>
              <w:rFonts w:cs="Calibri" w:hint="eastAsia"/>
              <w:sz w:val="18"/>
              <w:szCs w:val="18"/>
            </w:rPr>
          </w:rPrChange>
        </w:rPr>
        <w:t>，在提单、货车提单、空运单上检查装运港国家、卸货港国家和转运国</w:t>
      </w:r>
      <w:r w:rsidR="00371992" w:rsidRPr="00A23FA3">
        <w:rPr>
          <w:rFonts w:ascii="等线" w:eastAsia="等线" w:hAnsi="等线" w:cs="Calibri" w:hint="eastAsia"/>
          <w:szCs w:val="21"/>
        </w:rPr>
        <w:t>家，与高危国家列表进行比对</w:t>
      </w:r>
    </w:p>
    <w:p w14:paraId="059E4542" w14:textId="0FF0C63E" w:rsidR="00371992" w:rsidRPr="00A23FA3" w:rsidRDefault="00371992">
      <w:pPr>
        <w:rPr>
          <w:rFonts w:ascii="等线" w:eastAsia="等线" w:hAnsi="等线" w:cstheme="minorHAnsi"/>
          <w:szCs w:val="21"/>
        </w:rPr>
        <w:pPrChange w:id="5957" w:author="raye" w:date="2018-07-23T11:33:00Z">
          <w:pPr>
            <w:spacing w:afterLines="50" w:after="156"/>
            <w:ind w:firstLineChars="177" w:firstLine="372"/>
          </w:pPr>
        </w:pPrChange>
      </w:pPr>
      <w:r w:rsidRPr="00A23FA3">
        <w:rPr>
          <w:rFonts w:ascii="等线" w:eastAsia="等线" w:hAnsi="等线" w:cstheme="minorHAnsi"/>
          <w:szCs w:val="21"/>
        </w:rPr>
        <w:t xml:space="preserve">3. </w:t>
      </w:r>
      <w:r w:rsidRPr="00A23FA3">
        <w:rPr>
          <w:rFonts w:ascii="等线" w:eastAsia="等线" w:hAnsi="等线" w:cstheme="minorHAnsi" w:hint="eastAsia"/>
          <w:szCs w:val="21"/>
        </w:rPr>
        <w:t>如果发现有国家出现</w:t>
      </w:r>
      <w:r w:rsidR="007773EE" w:rsidRPr="00A23FA3">
        <w:rPr>
          <w:rFonts w:ascii="等线" w:eastAsia="等线" w:hAnsi="等线" w:cstheme="minorHAnsi" w:hint="eastAsia"/>
          <w:szCs w:val="21"/>
        </w:rPr>
        <w:t>在高危国家列表中，则在</w:t>
      </w:r>
      <w:r w:rsidR="007773EE" w:rsidRPr="00A23FA3">
        <w:rPr>
          <w:rFonts w:ascii="等线" w:eastAsia="等线" w:hAnsi="等线" w:cstheme="minorHAnsi"/>
          <w:szCs w:val="21"/>
        </w:rPr>
        <w:t>Comments</w:t>
      </w:r>
      <w:r w:rsidR="007773EE" w:rsidRPr="00A23FA3">
        <w:rPr>
          <w:rFonts w:ascii="等线" w:eastAsia="等线" w:hAnsi="等线" w:cstheme="minorHAnsi" w:hint="eastAsia"/>
          <w:szCs w:val="21"/>
        </w:rPr>
        <w:t>中进行备注</w:t>
      </w:r>
    </w:p>
    <w:p w14:paraId="22F1F238" w14:textId="121A9EE3" w:rsidR="00A87A3D" w:rsidRPr="00A23FA3" w:rsidRDefault="00A87A3D" w:rsidP="00A87A3D">
      <w:pPr>
        <w:rPr>
          <w:rFonts w:ascii="等线" w:eastAsia="等线" w:hAnsi="等线" w:cstheme="minorHAnsi"/>
          <w:szCs w:val="21"/>
          <w:rPrChange w:id="5958" w:author="raye" w:date="2018-07-23T11:39:00Z">
            <w:rPr>
              <w:rFonts w:ascii="Calibri" w:hAnsi="Calibri" w:cstheme="minorHAnsi"/>
            </w:rPr>
          </w:rPrChange>
        </w:rPr>
      </w:pPr>
      <w:r w:rsidRPr="00A23FA3">
        <w:rPr>
          <w:rFonts w:ascii="等线" w:eastAsia="等线" w:hAnsi="等线" w:cstheme="minorHAnsi" w:hint="eastAsia"/>
          <w:szCs w:val="21"/>
        </w:rPr>
        <w:t>4</w:t>
      </w:r>
      <w:r w:rsidRPr="00A23FA3">
        <w:rPr>
          <w:rFonts w:ascii="等线" w:eastAsia="等线" w:hAnsi="等线" w:cstheme="minorHAnsi"/>
          <w:szCs w:val="21"/>
        </w:rPr>
        <w:t xml:space="preserve">. </w:t>
      </w:r>
      <w:r w:rsidRPr="00A23FA3">
        <w:rPr>
          <w:rFonts w:ascii="等线" w:eastAsia="等线" w:hAnsi="等线" w:cstheme="minorHAnsi" w:hint="eastAsia"/>
          <w:szCs w:val="21"/>
        </w:rPr>
        <w:t>如果没有运输单据（海陆空）回答N</w:t>
      </w:r>
      <w:r w:rsidRPr="00A23FA3">
        <w:rPr>
          <w:rFonts w:ascii="等线" w:eastAsia="等线" w:hAnsi="等线" w:cstheme="minorHAnsi"/>
          <w:szCs w:val="21"/>
        </w:rPr>
        <w:t>/A</w:t>
      </w:r>
    </w:p>
    <w:p w14:paraId="3EBD3FFB" w14:textId="2B7CF246" w:rsidR="00695144" w:rsidRPr="00A23FA3" w:rsidRDefault="00695144">
      <w:pPr>
        <w:spacing w:afterLines="50" w:after="156"/>
        <w:rPr>
          <w:rFonts w:ascii="等线" w:eastAsia="等线" w:hAnsi="等线" w:cstheme="minorHAnsi"/>
          <w:szCs w:val="21"/>
          <w:rPrChange w:id="5959" w:author="raye" w:date="2018-07-23T11:39:00Z">
            <w:rPr>
              <w:rFonts w:ascii="Calibri" w:hAnsi="Calibri" w:cstheme="minorHAnsi"/>
            </w:rPr>
          </w:rPrChange>
        </w:rPr>
        <w:pPrChange w:id="5960" w:author="raye" w:date="2018-07-23T09:58:00Z">
          <w:pPr>
            <w:spacing w:afterLines="50" w:after="156"/>
            <w:ind w:firstLineChars="177" w:firstLine="372"/>
          </w:pPr>
        </w:pPrChange>
      </w:pPr>
    </w:p>
    <w:p w14:paraId="71580F68" w14:textId="26B998CD" w:rsidR="007773EE" w:rsidRPr="00A23FA3" w:rsidRDefault="007773EE" w:rsidP="007773EE">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736735BA" w14:textId="6E0E777B" w:rsidR="00371992" w:rsidRPr="00A23FA3" w:rsidRDefault="007773EE">
      <w:pPr>
        <w:tabs>
          <w:tab w:val="left" w:pos="2160"/>
        </w:tabs>
        <w:jc w:val="left"/>
        <w:rPr>
          <w:rFonts w:ascii="等线" w:eastAsia="等线" w:hAnsi="等线" w:cs="Calibri"/>
          <w:szCs w:val="21"/>
          <w:rPrChange w:id="5961" w:author="raye" w:date="2018-07-23T11:39:00Z">
            <w:rPr/>
          </w:rPrChange>
        </w:rPr>
        <w:pPrChange w:id="5962" w:author="raye" w:date="2018-07-23T11:39:00Z">
          <w:pPr>
            <w:spacing w:afterLines="50" w:after="156"/>
            <w:ind w:firstLineChars="177" w:firstLine="372"/>
          </w:pPr>
        </w:pPrChange>
      </w:pPr>
      <w:r w:rsidRPr="00A23FA3">
        <w:rPr>
          <w:rFonts w:ascii="等线" w:eastAsia="等线" w:hAnsi="等线" w:cstheme="minorHAnsi"/>
          <w:szCs w:val="21"/>
          <w:rPrChange w:id="5963" w:author="raye" w:date="2018-07-23T11:39:00Z">
            <w:rPr>
              <w:rFonts w:ascii="Calibri" w:hAnsi="Calibri" w:cstheme="minorHAnsi"/>
            </w:rPr>
          </w:rPrChange>
        </w:rPr>
        <w:t>1. API,</w:t>
      </w:r>
      <w:r w:rsidRPr="00A23FA3">
        <w:rPr>
          <w:rFonts w:ascii="等线" w:eastAsia="等线" w:hAnsi="等线" w:cstheme="minorHAnsi" w:hint="eastAsia"/>
          <w:szCs w:val="21"/>
          <w:rPrChange w:id="5964" w:author="raye" w:date="2018-07-23T11:39:00Z">
            <w:rPr>
              <w:rFonts w:ascii="Calibri" w:hAnsi="Calibri" w:cstheme="minorHAnsi" w:hint="eastAsia"/>
            </w:rPr>
          </w:rPrChange>
        </w:rPr>
        <w:t>来自</w:t>
      </w:r>
      <w:r w:rsidRPr="00A23FA3">
        <w:rPr>
          <w:rFonts w:ascii="等线" w:eastAsia="等线" w:hAnsi="等线" w:cs="Calibri"/>
          <w:szCs w:val="21"/>
          <w:rPrChange w:id="5965" w:author="raye" w:date="2018-07-23T11:39:00Z">
            <w:rPr>
              <w:rFonts w:cs="Calibri"/>
              <w:sz w:val="18"/>
              <w:szCs w:val="18"/>
            </w:rPr>
          </w:rPrChange>
        </w:rPr>
        <w:t>Lloyds results</w:t>
      </w:r>
      <w:r w:rsidRPr="00A23FA3">
        <w:rPr>
          <w:rFonts w:ascii="等线" w:eastAsia="等线" w:hAnsi="等线" w:cs="Calibri" w:hint="eastAsia"/>
          <w:szCs w:val="21"/>
          <w:rPrChange w:id="5966" w:author="raye" w:date="2018-07-23T11:39:00Z">
            <w:rPr>
              <w:rFonts w:cs="Calibri" w:hint="eastAsia"/>
              <w:sz w:val="18"/>
              <w:szCs w:val="18"/>
            </w:rPr>
          </w:rPrChange>
        </w:rPr>
        <w:t>的证据，给什么我们显示什么，一般是</w:t>
      </w:r>
      <w:r w:rsidRPr="00A23FA3">
        <w:rPr>
          <w:rFonts w:ascii="等线" w:eastAsia="等线" w:hAnsi="等线" w:cs="Calibri"/>
          <w:szCs w:val="21"/>
          <w:rPrChange w:id="5967" w:author="raye" w:date="2018-07-23T11:39:00Z">
            <w:rPr>
              <w:rFonts w:cs="Calibri"/>
              <w:sz w:val="18"/>
              <w:szCs w:val="18"/>
            </w:rPr>
          </w:rPrChange>
        </w:rPr>
        <w:t>PDF</w:t>
      </w:r>
    </w:p>
    <w:p w14:paraId="0F3C5BF1" w14:textId="4387D029" w:rsidR="00371992" w:rsidRPr="00A23FA3" w:rsidRDefault="003D733C">
      <w:pPr>
        <w:spacing w:afterLines="50" w:after="156"/>
        <w:rPr>
          <w:rFonts w:ascii="Calibri" w:hAnsi="Calibri" w:cstheme="minorHAnsi"/>
        </w:rPr>
        <w:pPrChange w:id="5968" w:author="raye" w:date="2018-07-23T09:58:00Z">
          <w:pPr>
            <w:spacing w:afterLines="50" w:after="156"/>
            <w:ind w:firstLineChars="177" w:firstLine="372"/>
          </w:pPr>
        </w:pPrChange>
      </w:pPr>
      <w:r w:rsidRPr="00A23FA3">
        <w:rPr>
          <w:rFonts w:ascii="Calibri" w:hAnsi="Calibri" w:cstheme="minorHAnsi" w:hint="eastAsia"/>
        </w:rPr>
        <w:t>2</w:t>
      </w:r>
      <w:r w:rsidR="00596475" w:rsidRPr="00A23FA3">
        <w:rPr>
          <w:rFonts w:ascii="Calibri" w:hAnsi="Calibri" w:cstheme="minorHAnsi"/>
        </w:rPr>
        <w:t>. case</w:t>
      </w:r>
      <w:r w:rsidRPr="00A23FA3">
        <w:rPr>
          <w:rFonts w:ascii="Calibri" w:hAnsi="Calibri" w:cstheme="minorHAnsi" w:hint="eastAsia"/>
        </w:rPr>
        <w:t>里的国家清单</w:t>
      </w:r>
    </w:p>
    <w:p w14:paraId="3FA704E7" w14:textId="33C988FA" w:rsidR="0000029F" w:rsidRPr="00A23FA3" w:rsidRDefault="0053670C">
      <w:pPr>
        <w:spacing w:afterLines="50" w:after="156"/>
        <w:rPr>
          <w:rFonts w:ascii="Calibri" w:hAnsi="Calibri" w:cstheme="minorHAnsi"/>
          <w:b/>
          <w:i/>
          <w:szCs w:val="21"/>
        </w:rPr>
        <w:pPrChange w:id="5969" w:author="raye" w:date="2018-07-23T09:58:00Z">
          <w:pPr>
            <w:spacing w:afterLines="50" w:after="156"/>
            <w:ind w:firstLineChars="177" w:firstLine="373"/>
          </w:pPr>
        </w:pPrChange>
      </w:pPr>
      <w:r w:rsidRPr="00A23FA3">
        <w:rPr>
          <w:rFonts w:ascii="Calibri" w:hAnsi="Calibri" w:cstheme="minorHAnsi"/>
          <w:b/>
          <w:i/>
          <w:szCs w:val="21"/>
        </w:rPr>
        <w:t>B21. Is it correct that the transaction does not involve a shell company in a tax-evasion jurisdiction and the applicant, beneficiary and assignee are not using account with a bank in a tax-evasion jurisdiction?</w:t>
      </w:r>
    </w:p>
    <w:p w14:paraId="773373C3"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lastRenderedPageBreak/>
        <w:t>Answer method</w:t>
      </w:r>
      <w:r w:rsidRPr="00A23FA3">
        <w:rPr>
          <w:rFonts w:ascii="Calibri" w:hAnsi="Calibri" w:cstheme="minorHAnsi"/>
          <w:i/>
          <w:sz w:val="18"/>
          <w:szCs w:val="18"/>
        </w:rPr>
        <w:t>: semi-automatic</w:t>
      </w:r>
    </w:p>
    <w:p w14:paraId="0BECFF12" w14:textId="77777777" w:rsidR="0053670C" w:rsidRPr="00A23FA3" w:rsidRDefault="0053670C" w:rsidP="0053670C">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answer “blank”</w:t>
      </w:r>
    </w:p>
    <w:p w14:paraId="1E021980"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519913AC" w14:textId="77777777"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An excel that shows the tax heaven list stored on Shared Drive</w:t>
      </w:r>
    </w:p>
    <w:p w14:paraId="5598A314" w14:textId="78AD2533"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Note: Compliance required to maintain tax heaven list under LCD’s guidance</w:t>
      </w:r>
    </w:p>
    <w:p w14:paraId="4ADA3680" w14:textId="56E39168" w:rsidR="0000029F" w:rsidRPr="00A23FA3" w:rsidRDefault="0000029F" w:rsidP="0000029F">
      <w:pPr>
        <w:jc w:val="left"/>
        <w:rPr>
          <w:rFonts w:ascii="等线" w:eastAsia="等线" w:hAnsi="等线" w:cs="Calibri"/>
          <w:b/>
          <w:szCs w:val="21"/>
          <w:shd w:val="clear" w:color="auto" w:fill="CCFFFF"/>
        </w:rPr>
      </w:pPr>
      <w:r w:rsidRPr="00A23FA3">
        <w:rPr>
          <w:rFonts w:ascii="等线" w:eastAsia="等线" w:hAnsi="等线" w:cs="Calibri"/>
          <w:b/>
          <w:szCs w:val="21"/>
          <w:shd w:val="clear" w:color="auto" w:fill="CCFFFF"/>
        </w:rPr>
        <w:t>B21. Is it correct that the transaction does not involve a shell company in a tax-evasion jurisdiction and the applicant, beneficiary and assignee are not using account with a bank in a tax-evasion jurisdiction?</w:t>
      </w:r>
    </w:p>
    <w:p w14:paraId="734E1F04" w14:textId="77777777" w:rsidR="009A42D6" w:rsidRPr="00A23FA3" w:rsidRDefault="009A42D6" w:rsidP="0000029F">
      <w:pPr>
        <w:jc w:val="left"/>
        <w:rPr>
          <w:rFonts w:ascii="等线" w:eastAsia="等线" w:hAnsi="等线" w:cs="Calibri"/>
          <w:b/>
          <w:szCs w:val="21"/>
        </w:rPr>
      </w:pPr>
    </w:p>
    <w:p w14:paraId="7DB5D159" w14:textId="77777777" w:rsidR="0000029F" w:rsidRPr="00A23FA3" w:rsidRDefault="0000029F" w:rsidP="0000029F">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3</w:t>
      </w:r>
      <w:r w:rsidRPr="00A23FA3">
        <w:rPr>
          <w:rFonts w:ascii="等线" w:eastAsia="等线" w:hAnsi="等线" w:cs="Calibri"/>
          <w:szCs w:val="21"/>
        </w:rPr>
        <w:t>5</w:t>
      </w:r>
      <w:r w:rsidRPr="00A23FA3">
        <w:rPr>
          <w:rFonts w:ascii="等线" w:eastAsia="等线" w:hAnsi="等线" w:cs="Calibri" w:hint="eastAsia"/>
          <w:szCs w:val="21"/>
        </w:rPr>
        <w:t>个问题：不回答</w:t>
      </w:r>
    </w:p>
    <w:p w14:paraId="763C446E" w14:textId="77777777" w:rsidR="0000029F" w:rsidRPr="00A23FA3" w:rsidRDefault="0000029F" w:rsidP="0000029F">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2F3A3A33" w14:textId="01D7E8A6" w:rsidR="00371992" w:rsidRPr="00A23FA3" w:rsidRDefault="0000029F">
      <w:pPr>
        <w:spacing w:afterLines="50" w:after="156"/>
        <w:rPr>
          <w:rFonts w:ascii="等线" w:eastAsia="等线" w:hAnsi="等线" w:cstheme="minorHAnsi"/>
        </w:rPr>
        <w:pPrChange w:id="5970" w:author="raye" w:date="2018-07-23T09:58:00Z">
          <w:pPr>
            <w:spacing w:afterLines="50" w:after="156"/>
            <w:ind w:firstLineChars="177" w:firstLine="372"/>
          </w:pPr>
        </w:pPrChange>
      </w:pPr>
      <w:r w:rsidRPr="00A23FA3">
        <w:rPr>
          <w:rFonts w:ascii="等线" w:eastAsia="等线" w:hAnsi="等线" w:cstheme="minorHAnsi"/>
          <w:rPrChange w:id="5971" w:author="raye" w:date="2018-07-23T11:58:00Z">
            <w:rPr>
              <w:rFonts w:ascii="Calibri" w:hAnsi="Calibri" w:cstheme="minorHAnsi"/>
            </w:rPr>
          </w:rPrChange>
        </w:rPr>
        <w:t>1</w:t>
      </w:r>
      <w:r w:rsidRPr="00A23FA3">
        <w:rPr>
          <w:rFonts w:ascii="等线" w:eastAsia="等线" w:hAnsi="等线" w:cstheme="minorHAnsi" w:hint="eastAsia"/>
          <w:rPrChange w:id="5972" w:author="raye" w:date="2018-07-23T11:58:00Z">
            <w:rPr>
              <w:rFonts w:ascii="Calibri" w:hAnsi="Calibri" w:cstheme="minorHAnsi" w:hint="eastAsia"/>
            </w:rPr>
          </w:rPrChange>
        </w:rPr>
        <w:t>张避税</w:t>
      </w:r>
      <w:r w:rsidR="009A42D6" w:rsidRPr="00A23FA3">
        <w:rPr>
          <w:rFonts w:ascii="等线" w:eastAsia="等线" w:hAnsi="等线" w:cstheme="minorHAnsi" w:hint="eastAsia"/>
        </w:rPr>
        <w:t>国家或地区</w:t>
      </w:r>
      <w:r w:rsidRPr="00A23FA3">
        <w:rPr>
          <w:rFonts w:ascii="等线" w:eastAsia="等线" w:hAnsi="等线" w:cstheme="minorHAnsi" w:hint="eastAsia"/>
          <w:rPrChange w:id="5973" w:author="raye" w:date="2018-07-23T11:58:00Z">
            <w:rPr>
              <w:rFonts w:ascii="Calibri" w:hAnsi="Calibri" w:cstheme="minorHAnsi" w:hint="eastAsia"/>
            </w:rPr>
          </w:rPrChange>
        </w:rPr>
        <w:t>表，从</w:t>
      </w:r>
      <w:r w:rsidRPr="00A23FA3">
        <w:rPr>
          <w:rFonts w:ascii="等线" w:eastAsia="等线" w:hAnsi="等线" w:cstheme="minorHAnsi"/>
          <w:rPrChange w:id="5974" w:author="raye" w:date="2018-07-23T11:58:00Z">
            <w:rPr>
              <w:rFonts w:ascii="Calibri" w:hAnsi="Calibri" w:cstheme="minorHAnsi"/>
            </w:rPr>
          </w:rPrChange>
        </w:rPr>
        <w:t>ADMIN</w:t>
      </w:r>
      <w:r w:rsidRPr="00A23FA3">
        <w:rPr>
          <w:rFonts w:ascii="等线" w:eastAsia="等线" w:hAnsi="等线" w:cstheme="minorHAnsi" w:hint="eastAsia"/>
          <w:rPrChange w:id="5975" w:author="raye" w:date="2018-07-23T11:58:00Z">
            <w:rPr>
              <w:rFonts w:ascii="Calibri" w:hAnsi="Calibri" w:cstheme="minorHAnsi" w:hint="eastAsia"/>
            </w:rPr>
          </w:rPrChange>
        </w:rPr>
        <w:t>获取</w:t>
      </w:r>
    </w:p>
    <w:p w14:paraId="5304D58F" w14:textId="77777777" w:rsidR="0053670C" w:rsidRPr="00A23FA3" w:rsidRDefault="0053670C" w:rsidP="0053670C">
      <w:pPr>
        <w:spacing w:afterLines="50" w:after="156"/>
        <w:rPr>
          <w:rFonts w:ascii="等线" w:eastAsia="等线" w:hAnsi="等线" w:cstheme="minorHAnsi"/>
          <w:rPrChange w:id="5976" w:author="raye" w:date="2018-07-23T11:58:00Z">
            <w:rPr>
              <w:rFonts w:ascii="Calibri" w:hAnsi="Calibri" w:cstheme="minorHAnsi"/>
            </w:rPr>
          </w:rPrChange>
        </w:rPr>
      </w:pPr>
    </w:p>
    <w:p w14:paraId="0AE29877" w14:textId="41762650" w:rsidR="0000029F" w:rsidRPr="00A23FA3" w:rsidRDefault="0053670C">
      <w:pPr>
        <w:spacing w:afterLines="50" w:after="156"/>
        <w:rPr>
          <w:rFonts w:ascii="Calibri" w:hAnsi="Calibri" w:cstheme="minorHAnsi"/>
          <w:b/>
          <w:i/>
          <w:szCs w:val="21"/>
        </w:rPr>
        <w:pPrChange w:id="5977" w:author="raye" w:date="2018-07-23T09:58:00Z">
          <w:pPr>
            <w:spacing w:afterLines="50" w:after="156"/>
            <w:ind w:firstLineChars="177" w:firstLine="373"/>
          </w:pPr>
        </w:pPrChange>
      </w:pPr>
      <w:r w:rsidRPr="00A23FA3">
        <w:rPr>
          <w:rFonts w:ascii="Calibri" w:hAnsi="Calibri" w:cstheme="minorHAnsi"/>
          <w:b/>
          <w:i/>
          <w:szCs w:val="21"/>
        </w:rPr>
        <w:t>B22. Were the goods transshipped only through jurisdictions previously disclosed on the LC and the vessel did not take a circuitous route?</w:t>
      </w:r>
    </w:p>
    <w:p w14:paraId="34226859"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w:t>
      </w:r>
    </w:p>
    <w:p w14:paraId="2709EAFC" w14:textId="77777777" w:rsidR="0053670C" w:rsidRPr="00A23FA3" w:rsidRDefault="0053670C" w:rsidP="0053670C">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answer “blank”</w:t>
      </w:r>
    </w:p>
    <w:p w14:paraId="4288986B"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6CA897DD" w14:textId="6609DD08" w:rsidR="0053670C" w:rsidRPr="00A23FA3" w:rsidRDefault="0053670C" w:rsidP="0053670C">
      <w:pPr>
        <w:numPr>
          <w:ilvl w:val="1"/>
          <w:numId w:val="27"/>
        </w:numPr>
        <w:tabs>
          <w:tab w:val="clear" w:pos="1440"/>
          <w:tab w:val="num" w:pos="2160"/>
        </w:tabs>
        <w:ind w:left="687"/>
        <w:jc w:val="left"/>
        <w:rPr>
          <w:rFonts w:ascii="Calibri" w:hAnsi="Calibri" w:cstheme="minorHAnsi"/>
          <w:i/>
          <w:sz w:val="18"/>
          <w:szCs w:val="18"/>
          <w:rPrChange w:id="5978" w:author="raye" w:date="2018-07-23T11:58:00Z">
            <w:rPr>
              <w:rFonts w:ascii="Calibri" w:hAnsi="Calibri" w:cstheme="minorHAnsi"/>
            </w:rPr>
          </w:rPrChange>
        </w:rPr>
      </w:pPr>
      <w:r w:rsidRPr="00A23FA3">
        <w:rPr>
          <w:rFonts w:ascii="Calibri" w:hAnsi="Calibri" w:cstheme="minorHAnsi"/>
          <w:i/>
          <w:sz w:val="18"/>
          <w:szCs w:val="18"/>
        </w:rPr>
        <w:t>Lloyds results</w:t>
      </w:r>
    </w:p>
    <w:p w14:paraId="0507ADD5" w14:textId="77777777" w:rsidR="005D06AA" w:rsidRPr="00A23FA3" w:rsidRDefault="005D06AA" w:rsidP="005D06AA">
      <w:pPr>
        <w:jc w:val="left"/>
        <w:rPr>
          <w:rFonts w:ascii="等线" w:eastAsia="等线" w:hAnsi="等线" w:cs="Calibri"/>
          <w:b/>
          <w:szCs w:val="21"/>
          <w:shd w:val="clear" w:color="auto" w:fill="CCFFFF"/>
        </w:rPr>
      </w:pPr>
      <w:r w:rsidRPr="00A23FA3">
        <w:rPr>
          <w:rFonts w:ascii="等线" w:eastAsia="等线" w:hAnsi="等线" w:cs="Calibri"/>
          <w:b/>
          <w:szCs w:val="21"/>
          <w:shd w:val="clear" w:color="auto" w:fill="CCFFFF"/>
        </w:rPr>
        <w:t>B22. Were the goods transshipped only through jurisdictions previously disclosed on the LC and the vessel did not take a circuitous route?</w:t>
      </w:r>
    </w:p>
    <w:p w14:paraId="2CE6431D" w14:textId="77777777" w:rsidR="005D06AA" w:rsidRPr="00A23FA3" w:rsidRDefault="005D06AA" w:rsidP="005D06AA">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szCs w:val="21"/>
        </w:rPr>
        <w:t>35</w:t>
      </w:r>
      <w:r w:rsidRPr="00A23FA3">
        <w:rPr>
          <w:rFonts w:ascii="等线" w:eastAsia="等线" w:hAnsi="等线" w:cs="Calibri" w:hint="eastAsia"/>
          <w:szCs w:val="21"/>
        </w:rPr>
        <w:t>个问题：不回答</w:t>
      </w:r>
    </w:p>
    <w:p w14:paraId="5AB3079E" w14:textId="77777777" w:rsidR="005D06AA" w:rsidRPr="00A23FA3" w:rsidRDefault="005D06AA" w:rsidP="005D06AA">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3AC50341" w14:textId="5AB40F40" w:rsidR="005D06AA" w:rsidRPr="00A23FA3" w:rsidRDefault="005D06AA">
      <w:pPr>
        <w:tabs>
          <w:tab w:val="left" w:pos="2160"/>
        </w:tabs>
        <w:ind w:firstLineChars="200" w:firstLine="420"/>
        <w:jc w:val="left"/>
        <w:rPr>
          <w:rFonts w:ascii="等线" w:eastAsia="等线" w:hAnsi="等线" w:cs="Calibri"/>
          <w:szCs w:val="21"/>
        </w:rPr>
        <w:pPrChange w:id="5979" w:author="raye" w:date="2018-07-23T11:54:00Z">
          <w:pPr>
            <w:numPr>
              <w:ilvl w:val="1"/>
              <w:numId w:val="248"/>
            </w:numPr>
            <w:tabs>
              <w:tab w:val="left" w:pos="2160"/>
            </w:tabs>
            <w:ind w:left="840" w:hanging="420"/>
            <w:jc w:val="left"/>
          </w:pPr>
        </w:pPrChange>
      </w:pPr>
      <w:r w:rsidRPr="00A23FA3">
        <w:rPr>
          <w:rFonts w:ascii="等线" w:eastAsia="等线" w:hAnsi="等线" w:cs="Calibri"/>
          <w:szCs w:val="21"/>
        </w:rPr>
        <w:t>Lloyds results</w:t>
      </w:r>
    </w:p>
    <w:p w14:paraId="4439C4E5" w14:textId="206B9E5D" w:rsidR="009A42D6" w:rsidRPr="00A23FA3" w:rsidRDefault="009A42D6" w:rsidP="0053670C">
      <w:pPr>
        <w:spacing w:afterLines="50" w:after="156"/>
        <w:rPr>
          <w:rFonts w:ascii="等线" w:eastAsia="等线" w:hAnsi="等线" w:cstheme="minorHAnsi"/>
        </w:rPr>
      </w:pPr>
    </w:p>
    <w:p w14:paraId="5BA7158C" w14:textId="0CB0E16D" w:rsidR="0053670C" w:rsidRPr="00A23FA3" w:rsidRDefault="0053670C">
      <w:pPr>
        <w:spacing w:afterLines="50" w:after="156"/>
        <w:rPr>
          <w:rFonts w:ascii="Calibri" w:hAnsi="Calibri" w:cstheme="minorHAnsi"/>
          <w:b/>
          <w:i/>
          <w:szCs w:val="21"/>
        </w:rPr>
        <w:pPrChange w:id="5980" w:author="raye" w:date="2018-07-23T09:58:00Z">
          <w:pPr>
            <w:spacing w:afterLines="50" w:after="156"/>
            <w:ind w:firstLineChars="177" w:firstLine="373"/>
          </w:pPr>
        </w:pPrChange>
      </w:pPr>
      <w:r w:rsidRPr="00A23FA3">
        <w:rPr>
          <w:rFonts w:ascii="Calibri" w:hAnsi="Calibri" w:cstheme="minorHAnsi"/>
          <w:b/>
          <w:i/>
          <w:szCs w:val="21"/>
        </w:rPr>
        <w:t>B23. Was the type and size of the vessel appropriate for the type of cargo?</w:t>
      </w:r>
    </w:p>
    <w:p w14:paraId="12288A1D"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3847343B"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Logic</w:t>
      </w:r>
      <w:r w:rsidRPr="00A23FA3">
        <w:rPr>
          <w:rFonts w:ascii="Calibri" w:hAnsi="Calibri" w:cstheme="minorHAnsi"/>
          <w:i/>
          <w:sz w:val="18"/>
          <w:szCs w:val="18"/>
        </w:rPr>
        <w:t>: answer “blank”</w:t>
      </w:r>
    </w:p>
    <w:p w14:paraId="1EAB9008" w14:textId="77777777" w:rsidR="0053670C" w:rsidRPr="00A23FA3" w:rsidRDefault="0053670C" w:rsidP="0053670C">
      <w:pPr>
        <w:numPr>
          <w:ilvl w:val="1"/>
          <w:numId w:val="13"/>
        </w:numPr>
        <w:ind w:left="780" w:hanging="360"/>
        <w:jc w:val="left"/>
        <w:rPr>
          <w:rFonts w:ascii="Calibri" w:hAnsi="Calibri" w:cstheme="minorHAnsi"/>
          <w:i/>
          <w:sz w:val="18"/>
          <w:szCs w:val="18"/>
        </w:rPr>
      </w:pPr>
      <w:r w:rsidRPr="00A23FA3">
        <w:rPr>
          <w:rFonts w:ascii="Calibri" w:hAnsi="Calibri" w:cstheme="minorHAnsi"/>
          <w:i/>
          <w:sz w:val="18"/>
          <w:szCs w:val="18"/>
        </w:rPr>
        <w:t>Compare tonnage (DWT) vs weights (B/L)</w:t>
      </w:r>
    </w:p>
    <w:p w14:paraId="36C13928" w14:textId="77777777" w:rsidR="0053670C" w:rsidRPr="00A23FA3" w:rsidRDefault="0053670C" w:rsidP="0053670C">
      <w:pPr>
        <w:numPr>
          <w:ilvl w:val="2"/>
          <w:numId w:val="13"/>
        </w:numPr>
        <w:ind w:left="360" w:hanging="360"/>
        <w:jc w:val="left"/>
        <w:rPr>
          <w:rFonts w:ascii="Calibri" w:hAnsi="Calibri" w:cstheme="minorHAnsi"/>
          <w:i/>
          <w:sz w:val="18"/>
          <w:szCs w:val="18"/>
        </w:rPr>
      </w:pPr>
      <w:r w:rsidRPr="00A23FA3">
        <w:rPr>
          <w:rFonts w:ascii="Calibri" w:hAnsi="Calibri" w:cstheme="minorHAnsi"/>
          <w:i/>
          <w:sz w:val="18"/>
          <w:szCs w:val="18"/>
        </w:rPr>
        <w:t>In case of more than one B/L—Compare vessel names to correctly identify the weight from the same vessels</w:t>
      </w:r>
    </w:p>
    <w:p w14:paraId="2DBA7A7D" w14:textId="77777777" w:rsidR="0053670C" w:rsidRPr="00A23FA3" w:rsidRDefault="0053670C" w:rsidP="0053670C">
      <w:pPr>
        <w:numPr>
          <w:ilvl w:val="2"/>
          <w:numId w:val="13"/>
        </w:numPr>
        <w:ind w:left="360" w:hanging="360"/>
        <w:jc w:val="left"/>
        <w:rPr>
          <w:rFonts w:ascii="Calibri" w:hAnsi="Calibri" w:cstheme="minorHAnsi"/>
          <w:i/>
          <w:sz w:val="18"/>
          <w:szCs w:val="18"/>
        </w:rPr>
      </w:pPr>
      <w:r w:rsidRPr="00A23FA3">
        <w:rPr>
          <w:rFonts w:ascii="Calibri" w:hAnsi="Calibri" w:cstheme="minorHAnsi"/>
          <w:i/>
          <w:sz w:val="18"/>
          <w:szCs w:val="18"/>
        </w:rPr>
        <w:t>For all same vessel names—Sum up the total weights</w:t>
      </w:r>
    </w:p>
    <w:p w14:paraId="65F9E7C6" w14:textId="77777777" w:rsidR="0053670C" w:rsidRPr="00A23FA3" w:rsidRDefault="0053670C" w:rsidP="0053670C">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78C4D67B" w14:textId="451ADC44" w:rsidR="0053670C" w:rsidRPr="00A23FA3" w:rsidRDefault="0053670C" w:rsidP="0053670C">
      <w:pPr>
        <w:numPr>
          <w:ilvl w:val="1"/>
          <w:numId w:val="13"/>
        </w:numPr>
        <w:ind w:left="780" w:hanging="360"/>
        <w:jc w:val="left"/>
        <w:rPr>
          <w:rFonts w:ascii="Calibri" w:hAnsi="Calibri" w:cstheme="minorHAnsi"/>
          <w:i/>
          <w:sz w:val="18"/>
          <w:szCs w:val="18"/>
          <w:rPrChange w:id="5981" w:author="raye" w:date="2018-07-23T11:58:00Z">
            <w:rPr>
              <w:rFonts w:ascii="Calibri" w:hAnsi="Calibri" w:cstheme="minorHAnsi"/>
            </w:rPr>
          </w:rPrChange>
        </w:rPr>
      </w:pPr>
      <w:r w:rsidRPr="00A23FA3">
        <w:rPr>
          <w:rFonts w:ascii="Calibri" w:hAnsi="Calibri" w:cstheme="minorHAnsi"/>
          <w:i/>
          <w:sz w:val="18"/>
          <w:szCs w:val="18"/>
        </w:rPr>
        <w:t>Lloyds results</w:t>
      </w:r>
    </w:p>
    <w:p w14:paraId="479D4CFA" w14:textId="5C920FA6" w:rsidR="00BA1C16" w:rsidRPr="00A23FA3" w:rsidRDefault="00BA1C16" w:rsidP="00BA1C16">
      <w:pPr>
        <w:jc w:val="left"/>
        <w:rPr>
          <w:rFonts w:ascii="等线" w:eastAsia="等线" w:hAnsi="等线" w:cs="Calibri"/>
          <w:b/>
          <w:szCs w:val="21"/>
          <w:shd w:val="clear" w:color="auto" w:fill="CCFFFF"/>
        </w:rPr>
      </w:pPr>
      <w:r w:rsidRPr="00A23FA3">
        <w:rPr>
          <w:rFonts w:ascii="等线" w:eastAsia="等线" w:hAnsi="等线" w:cs="Calibri"/>
          <w:b/>
          <w:szCs w:val="21"/>
          <w:shd w:val="clear" w:color="auto" w:fill="CCFFFF"/>
        </w:rPr>
        <w:t>B23. Was the type and size of the vessel appropriate for the type of cargo?</w:t>
      </w:r>
    </w:p>
    <w:p w14:paraId="6A6F4352" w14:textId="38A9F4EE" w:rsidR="00596475" w:rsidRPr="00A23FA3" w:rsidRDefault="00596475" w:rsidP="00BA1C16">
      <w:pPr>
        <w:jc w:val="left"/>
        <w:rPr>
          <w:rFonts w:ascii="等线" w:eastAsia="等线" w:hAnsi="等线" w:cs="Arial"/>
          <w:szCs w:val="21"/>
          <w:shd w:val="clear" w:color="auto" w:fill="CCFFFF"/>
        </w:rPr>
      </w:pPr>
      <w:r w:rsidRPr="00A23FA3">
        <w:rPr>
          <w:rFonts w:ascii="等线" w:eastAsia="等线" w:hAnsi="等线" w:cs="Arial"/>
          <w:szCs w:val="21"/>
          <w:shd w:val="clear" w:color="auto" w:fill="CCFFFF"/>
        </w:rPr>
        <w:t>这艘船的类型和尺寸是否适合货物的类型?</w:t>
      </w:r>
    </w:p>
    <w:p w14:paraId="6B2630B1" w14:textId="77777777" w:rsidR="00596475" w:rsidRPr="00A23FA3" w:rsidRDefault="00596475" w:rsidP="00BA1C16">
      <w:pPr>
        <w:jc w:val="left"/>
        <w:rPr>
          <w:rFonts w:ascii="等线" w:eastAsia="等线" w:hAnsi="等线" w:cs="Calibri"/>
          <w:b/>
          <w:szCs w:val="21"/>
          <w:shd w:val="clear" w:color="auto" w:fill="CCFFFF"/>
        </w:rPr>
      </w:pPr>
    </w:p>
    <w:p w14:paraId="3B1C22A7" w14:textId="06C95121" w:rsidR="00BA1C16" w:rsidRPr="00A23FA3" w:rsidRDefault="00BA1C16" w:rsidP="00BA1C16">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szCs w:val="21"/>
        </w:rPr>
        <w:t>35</w:t>
      </w:r>
      <w:r w:rsidRPr="00A23FA3">
        <w:rPr>
          <w:rFonts w:ascii="等线" w:eastAsia="等线" w:hAnsi="等线" w:cs="Calibri" w:hint="eastAsia"/>
          <w:szCs w:val="21"/>
        </w:rPr>
        <w:t>个问题：不回答</w:t>
      </w:r>
    </w:p>
    <w:p w14:paraId="743A166F" w14:textId="01B9337D" w:rsidR="00671E29" w:rsidRPr="00A23FA3" w:rsidRDefault="00671E29" w:rsidP="00671E29">
      <w:pPr>
        <w:pStyle w:val="a0"/>
        <w:spacing w:afterLines="50" w:after="156"/>
        <w:ind w:left="420" w:firstLineChars="0" w:firstLine="0"/>
        <w:rPr>
          <w:rFonts w:ascii="等线" w:eastAsia="等线" w:hAnsi="等线" w:cs="Calibri"/>
          <w:szCs w:val="21"/>
        </w:rPr>
      </w:pPr>
      <w:r w:rsidRPr="00A23FA3">
        <w:rPr>
          <w:rFonts w:ascii="等线" w:eastAsia="等线" w:hAnsi="等线" w:cs="Calibri" w:hint="eastAsia"/>
          <w:szCs w:val="21"/>
        </w:rPr>
        <w:lastRenderedPageBreak/>
        <w:t>这条应该没什么要我们做的，只是传相应数据给A</w:t>
      </w:r>
      <w:r w:rsidRPr="00A23FA3">
        <w:rPr>
          <w:rFonts w:ascii="等线" w:eastAsia="等线" w:hAnsi="等线" w:cs="Calibri"/>
          <w:szCs w:val="21"/>
        </w:rPr>
        <w:t>PI</w:t>
      </w:r>
      <w:r w:rsidRPr="00A23FA3">
        <w:rPr>
          <w:rFonts w:ascii="等线" w:eastAsia="等线" w:hAnsi="等线" w:cs="Calibri" w:hint="eastAsia"/>
          <w:szCs w:val="21"/>
        </w:rPr>
        <w:t>接口</w:t>
      </w:r>
    </w:p>
    <w:p w14:paraId="7CAE150D" w14:textId="77777777" w:rsidR="00BA1C16" w:rsidRPr="00A23FA3" w:rsidRDefault="00BA1C16" w:rsidP="00BA1C16">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3B15F0E5" w14:textId="652776D0" w:rsidR="0000029F" w:rsidRPr="00A23FA3" w:rsidRDefault="00BA1C16">
      <w:pPr>
        <w:spacing w:afterLines="50" w:after="156"/>
        <w:ind w:firstLineChars="200" w:firstLine="420"/>
        <w:rPr>
          <w:rFonts w:ascii="等线" w:eastAsia="等线" w:hAnsi="等线" w:cs="Calibri"/>
          <w:szCs w:val="21"/>
        </w:rPr>
        <w:pPrChange w:id="5982" w:author="raye" w:date="2018-07-23T11:56:00Z">
          <w:pPr>
            <w:spacing w:afterLines="50" w:after="156"/>
            <w:ind w:firstLineChars="177" w:firstLine="372"/>
          </w:pPr>
        </w:pPrChange>
      </w:pPr>
      <w:r w:rsidRPr="00A23FA3">
        <w:rPr>
          <w:rFonts w:ascii="等线" w:eastAsia="等线" w:hAnsi="等线" w:cs="Calibri"/>
          <w:szCs w:val="21"/>
        </w:rPr>
        <w:t>Lloyds results</w:t>
      </w:r>
    </w:p>
    <w:p w14:paraId="3605E700" w14:textId="77777777" w:rsidR="00BB7FA9" w:rsidRPr="00A23FA3" w:rsidRDefault="00BB7FA9" w:rsidP="00BB7FA9">
      <w:pPr>
        <w:spacing w:afterLines="50" w:after="156"/>
        <w:ind w:firstLineChars="200" w:firstLine="420"/>
        <w:rPr>
          <w:rFonts w:ascii="等线" w:eastAsia="等线" w:hAnsi="等线" w:cs="Calibri"/>
          <w:szCs w:val="21"/>
        </w:rPr>
      </w:pPr>
    </w:p>
    <w:p w14:paraId="698F0EE8" w14:textId="7769AD54"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B24. Were OFAC screening and negative news search results negative for all parties to the transaction or otherwise non-material?</w:t>
      </w:r>
    </w:p>
    <w:p w14:paraId="116D4CF1"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292D707A"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answer “blank”</w:t>
      </w:r>
    </w:p>
    <w:p w14:paraId="4F40B144"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7FDD5956"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Lloyds results</w:t>
      </w:r>
    </w:p>
    <w:p w14:paraId="69B93E10"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Fircosoft results</w:t>
      </w:r>
    </w:p>
    <w:p w14:paraId="2C2B67B4" w14:textId="74455283"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Change w:id="5983" w:author="raye" w:date="2018-07-23T11:58:00Z">
            <w:rPr>
              <w:rFonts w:ascii="Calibri" w:hAnsi="Calibri" w:cstheme="minorHAnsi"/>
            </w:rPr>
          </w:rPrChange>
        </w:rPr>
      </w:pPr>
      <w:r w:rsidRPr="00A23FA3">
        <w:rPr>
          <w:rFonts w:ascii="Calibri" w:hAnsi="Calibri" w:cstheme="minorHAnsi"/>
          <w:i/>
          <w:sz w:val="18"/>
          <w:szCs w:val="18"/>
        </w:rPr>
        <w:t>Dow Jones results</w:t>
      </w:r>
    </w:p>
    <w:p w14:paraId="44361165" w14:textId="10849517" w:rsidR="0000029F" w:rsidRPr="00A23FA3" w:rsidRDefault="00877A63">
      <w:pPr>
        <w:spacing w:afterLines="50" w:after="156"/>
        <w:rPr>
          <w:rFonts w:ascii="等线" w:eastAsia="等线" w:hAnsi="等线" w:cstheme="minorHAnsi"/>
          <w:shd w:val="clear" w:color="auto" w:fill="CCFFFF"/>
          <w:rPrChange w:id="5984" w:author="raye" w:date="2018-07-23T11:58:00Z">
            <w:rPr>
              <w:rFonts w:ascii="Calibri" w:hAnsi="Calibri" w:cstheme="minorHAnsi"/>
            </w:rPr>
          </w:rPrChange>
        </w:rPr>
        <w:pPrChange w:id="5985" w:author="raye" w:date="2018-07-23T09:58:00Z">
          <w:pPr>
            <w:spacing w:afterLines="50" w:after="156"/>
            <w:ind w:firstLineChars="177" w:firstLine="372"/>
          </w:pPr>
        </w:pPrChange>
      </w:pPr>
      <w:r w:rsidRPr="00A23FA3">
        <w:rPr>
          <w:rFonts w:ascii="等线" w:eastAsia="等线" w:hAnsi="等线" w:cs="Calibri"/>
          <w:b/>
          <w:szCs w:val="21"/>
          <w:shd w:val="clear" w:color="auto" w:fill="CCFFFF"/>
        </w:rPr>
        <w:t>B24. Were OFAC screening and negative news search results negative for all parties to the transaction or otherwise non-material?</w:t>
      </w:r>
    </w:p>
    <w:p w14:paraId="39FFEC8F" w14:textId="77777777" w:rsidR="00877A63" w:rsidRPr="00A23FA3" w:rsidRDefault="00877A63" w:rsidP="00877A63">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szCs w:val="21"/>
        </w:rPr>
        <w:t>35</w:t>
      </w:r>
      <w:r w:rsidRPr="00A23FA3">
        <w:rPr>
          <w:rFonts w:ascii="等线" w:eastAsia="等线" w:hAnsi="等线" w:cs="Calibri" w:hint="eastAsia"/>
          <w:szCs w:val="21"/>
        </w:rPr>
        <w:t>个问题：不回答</w:t>
      </w:r>
    </w:p>
    <w:p w14:paraId="0E04E7D6" w14:textId="77777777" w:rsidR="00877A63" w:rsidRPr="00A23FA3" w:rsidRDefault="00877A63" w:rsidP="00877A63">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049EBCA1" w14:textId="5A12592D" w:rsidR="00877A63" w:rsidRPr="00A23FA3" w:rsidRDefault="00877A63">
      <w:pPr>
        <w:tabs>
          <w:tab w:val="left" w:pos="2160"/>
        </w:tabs>
        <w:ind w:firstLineChars="200" w:firstLine="420"/>
        <w:jc w:val="left"/>
        <w:rPr>
          <w:rFonts w:ascii="等线" w:eastAsia="等线" w:hAnsi="等线" w:cs="Calibri"/>
          <w:szCs w:val="21"/>
        </w:rPr>
        <w:pPrChange w:id="5986" w:author="raye" w:date="2018-07-23T11:58:00Z">
          <w:pPr>
            <w:numPr>
              <w:ilvl w:val="1"/>
              <w:numId w:val="27"/>
            </w:numPr>
            <w:tabs>
              <w:tab w:val="num" w:pos="1440"/>
              <w:tab w:val="left" w:pos="2160"/>
            </w:tabs>
            <w:ind w:left="1440" w:hanging="360"/>
            <w:jc w:val="left"/>
          </w:pPr>
        </w:pPrChange>
      </w:pPr>
      <w:r w:rsidRPr="00A23FA3">
        <w:rPr>
          <w:rFonts w:ascii="等线" w:eastAsia="等线" w:hAnsi="等线" w:cs="Calibri"/>
          <w:szCs w:val="21"/>
        </w:rPr>
        <w:t xml:space="preserve">Lloyds results, </w:t>
      </w:r>
      <w:r w:rsidRPr="00A23FA3">
        <w:rPr>
          <w:rFonts w:ascii="等线" w:eastAsia="等线" w:hAnsi="等线" w:cs="Calibri"/>
          <w:szCs w:val="21"/>
          <w:rPrChange w:id="5987" w:author="raye" w:date="2018-07-23T11:58:00Z">
            <w:rPr>
              <w:rFonts w:ascii="等线" w:eastAsia="等线" w:hAnsi="等线" w:cs="Calibri"/>
              <w:szCs w:val="21"/>
              <w:highlight w:val="yellow"/>
            </w:rPr>
          </w:rPrChange>
        </w:rPr>
        <w:t>Fircosoft</w:t>
      </w:r>
      <w:r w:rsidRPr="00A23FA3">
        <w:rPr>
          <w:rFonts w:ascii="等线" w:eastAsia="等线" w:hAnsi="等线" w:cs="Calibri"/>
          <w:szCs w:val="21"/>
        </w:rPr>
        <w:t xml:space="preserve"> results, Dow Jones results</w:t>
      </w:r>
    </w:p>
    <w:p w14:paraId="31EB72B5" w14:textId="6399FFF7" w:rsidR="00877A63" w:rsidRPr="00A23FA3" w:rsidRDefault="00877A63" w:rsidP="00BB7FA9">
      <w:pPr>
        <w:tabs>
          <w:tab w:val="left" w:pos="2160"/>
        </w:tabs>
        <w:jc w:val="left"/>
        <w:rPr>
          <w:rFonts w:ascii="等线" w:eastAsia="等线" w:hAnsi="等线" w:cs="Calibri"/>
          <w:szCs w:val="21"/>
        </w:rPr>
      </w:pPr>
    </w:p>
    <w:p w14:paraId="25FD988C" w14:textId="5E074B2A" w:rsidR="00BB7FA9" w:rsidRPr="00A23FA3" w:rsidRDefault="00BB7FA9">
      <w:pPr>
        <w:tabs>
          <w:tab w:val="left" w:pos="2160"/>
        </w:tabs>
        <w:jc w:val="left"/>
        <w:rPr>
          <w:rFonts w:ascii="Calibri" w:hAnsi="Calibri" w:cstheme="minorHAnsi"/>
          <w:b/>
          <w:i/>
          <w:szCs w:val="21"/>
        </w:rPr>
        <w:pPrChange w:id="5988" w:author="raye" w:date="2018-07-23T11:58:00Z">
          <w:pPr>
            <w:numPr>
              <w:ilvl w:val="1"/>
              <w:numId w:val="27"/>
            </w:numPr>
            <w:tabs>
              <w:tab w:val="num" w:pos="1440"/>
              <w:tab w:val="left" w:pos="2160"/>
            </w:tabs>
            <w:ind w:left="1440" w:hanging="360"/>
            <w:jc w:val="left"/>
          </w:pPr>
        </w:pPrChange>
      </w:pPr>
      <w:r w:rsidRPr="00A23FA3">
        <w:rPr>
          <w:rFonts w:ascii="Calibri" w:hAnsi="Calibri" w:cstheme="minorHAnsi"/>
          <w:b/>
          <w:i/>
          <w:szCs w:val="21"/>
        </w:rPr>
        <w:t>B25. Were there no debarred parties or parties under export restrictions involved in the transaction (as listed by the U.S. State Department, U.S. Customs and Border Protection, or the Bureau of Industry and Security)?</w:t>
      </w:r>
    </w:p>
    <w:p w14:paraId="3B91B34E"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5F987EAB"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answer “blank”</w:t>
      </w:r>
    </w:p>
    <w:p w14:paraId="78403CF6"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0998758C" w14:textId="1090601E"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Fircosoft results</w:t>
      </w:r>
    </w:p>
    <w:p w14:paraId="28B99641" w14:textId="77777777" w:rsidR="00877A63" w:rsidRPr="00A23FA3" w:rsidRDefault="00877A63" w:rsidP="00877A63">
      <w:pPr>
        <w:jc w:val="left"/>
        <w:rPr>
          <w:rFonts w:ascii="等线" w:eastAsia="等线" w:hAnsi="等线" w:cs="Calibri"/>
          <w:b/>
          <w:szCs w:val="21"/>
          <w:shd w:val="clear" w:color="auto" w:fill="CCFFFF"/>
        </w:rPr>
      </w:pPr>
      <w:r w:rsidRPr="00A23FA3">
        <w:rPr>
          <w:rFonts w:ascii="等线" w:eastAsia="等线" w:hAnsi="等线" w:cs="Calibri"/>
          <w:b/>
          <w:szCs w:val="21"/>
          <w:shd w:val="clear" w:color="auto" w:fill="CCFFFF"/>
        </w:rPr>
        <w:t>B25. Were there no debarred parties or parties under export restrictions involved in the transaction (as listed by the U.S. State Department, U.S. Customs and Border Protection, or the Bureau of Industry and Security)?</w:t>
      </w:r>
    </w:p>
    <w:p w14:paraId="0508F7C9" w14:textId="77777777" w:rsidR="00877A63" w:rsidRPr="00A23FA3" w:rsidRDefault="00877A63" w:rsidP="00877A63">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3</w:t>
      </w:r>
      <w:r w:rsidRPr="00A23FA3">
        <w:rPr>
          <w:rFonts w:ascii="等线" w:eastAsia="等线" w:hAnsi="等线" w:cs="Calibri"/>
          <w:szCs w:val="21"/>
        </w:rPr>
        <w:t>5</w:t>
      </w:r>
      <w:r w:rsidRPr="00A23FA3">
        <w:rPr>
          <w:rFonts w:ascii="等线" w:eastAsia="等线" w:hAnsi="等线" w:cs="Calibri" w:hint="eastAsia"/>
          <w:szCs w:val="21"/>
        </w:rPr>
        <w:t>个问题：不回答</w:t>
      </w:r>
    </w:p>
    <w:p w14:paraId="44168481" w14:textId="77777777" w:rsidR="00877A63" w:rsidRPr="00A23FA3" w:rsidRDefault="00877A63" w:rsidP="00877A63">
      <w:pPr>
        <w:pStyle w:val="a0"/>
        <w:numPr>
          <w:ilvl w:val="0"/>
          <w:numId w:val="248"/>
        </w:numPr>
        <w:spacing w:afterLines="50" w:after="156"/>
        <w:ind w:firstLineChars="0"/>
        <w:rPr>
          <w:rFonts w:ascii="等线" w:eastAsia="等线" w:hAnsi="等线" w:cstheme="minorHAnsi"/>
          <w:szCs w:val="21"/>
        </w:rPr>
      </w:pPr>
      <w:r w:rsidRPr="00A23FA3">
        <w:rPr>
          <w:rFonts w:ascii="等线" w:eastAsia="等线" w:hAnsi="等线" w:cs="Calibri" w:hint="eastAsia"/>
          <w:szCs w:val="21"/>
        </w:rPr>
        <w:t>证据</w:t>
      </w:r>
    </w:p>
    <w:p w14:paraId="2EE62254" w14:textId="137A9430" w:rsidR="00877A63" w:rsidRPr="00A23FA3" w:rsidRDefault="00877A63" w:rsidP="00877A63">
      <w:pPr>
        <w:tabs>
          <w:tab w:val="left" w:pos="2160"/>
        </w:tabs>
        <w:ind w:firstLineChars="200" w:firstLine="420"/>
        <w:jc w:val="left"/>
        <w:rPr>
          <w:rFonts w:ascii="等线" w:eastAsia="等线" w:hAnsi="等线" w:cs="Calibri"/>
          <w:szCs w:val="21"/>
        </w:rPr>
      </w:pPr>
      <w:r w:rsidRPr="00A23FA3">
        <w:rPr>
          <w:rFonts w:ascii="等线" w:eastAsia="等线" w:hAnsi="等线" w:cs="Calibri"/>
          <w:szCs w:val="21"/>
        </w:rPr>
        <w:t>Fircosoft results</w:t>
      </w:r>
    </w:p>
    <w:p w14:paraId="3CBD5515" w14:textId="55970A6A" w:rsidR="00877A63" w:rsidRPr="00A23FA3" w:rsidRDefault="00BB7FA9" w:rsidP="00BB7FA9">
      <w:pPr>
        <w:tabs>
          <w:tab w:val="left" w:pos="2160"/>
        </w:tabs>
        <w:jc w:val="left"/>
        <w:rPr>
          <w:rFonts w:ascii="等线" w:eastAsia="等线" w:hAnsi="等线" w:cs="Calibri"/>
          <w:i/>
          <w:szCs w:val="21"/>
        </w:rPr>
      </w:pPr>
      <w:r w:rsidRPr="00A23FA3">
        <w:rPr>
          <w:rFonts w:ascii="Calibri" w:hAnsi="Calibri" w:cstheme="minorHAnsi"/>
          <w:b/>
          <w:i/>
          <w:szCs w:val="21"/>
        </w:rPr>
        <w:t>B26. Was the transaction free of any anti-boycott language?</w:t>
      </w:r>
    </w:p>
    <w:p w14:paraId="5E1D0FDD"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1BF66E6C"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57F6F69B"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385F7C30"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422C1C26"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15FD5D4C" w14:textId="1EEC4817" w:rsidR="00BB7FA9" w:rsidRPr="00A23FA3" w:rsidRDefault="00BB7FA9">
      <w:pPr>
        <w:jc w:val="left"/>
        <w:rPr>
          <w:rFonts w:ascii="Calibri" w:hAnsi="Calibri" w:cstheme="minorHAnsi"/>
          <w:i/>
          <w:sz w:val="18"/>
          <w:szCs w:val="18"/>
        </w:rPr>
        <w:pPrChange w:id="5989" w:author="raye" w:date="2018-07-23T11:58:00Z">
          <w:pPr>
            <w:numPr>
              <w:ilvl w:val="1"/>
              <w:numId w:val="27"/>
            </w:numPr>
            <w:tabs>
              <w:tab w:val="num" w:pos="1440"/>
              <w:tab w:val="left" w:pos="2160"/>
            </w:tabs>
            <w:ind w:left="1440" w:hanging="360"/>
            <w:jc w:val="left"/>
          </w:pPr>
        </w:pPrChange>
      </w:pPr>
      <w:r w:rsidRPr="00A23FA3">
        <w:rPr>
          <w:rFonts w:ascii="Calibri" w:hAnsi="Calibri" w:cstheme="minorHAnsi"/>
          <w:i/>
          <w:sz w:val="18"/>
          <w:szCs w:val="18"/>
        </w:rPr>
        <w:t>Remarks:</w:t>
      </w:r>
    </w:p>
    <w:p w14:paraId="1CFE4841" w14:textId="7A088A8F" w:rsidR="00924399" w:rsidRPr="00A23FA3" w:rsidRDefault="00D13510">
      <w:pPr>
        <w:spacing w:afterLines="50" w:after="156"/>
        <w:rPr>
          <w:rFonts w:cs="Calibri"/>
          <w:b/>
          <w:szCs w:val="21"/>
          <w:shd w:val="clear" w:color="auto" w:fill="CCFFFF"/>
        </w:rPr>
        <w:pPrChange w:id="5990" w:author="raye" w:date="2018-07-23T09:58:00Z">
          <w:pPr>
            <w:spacing w:afterLines="50" w:after="156"/>
            <w:ind w:firstLineChars="177" w:firstLine="373"/>
          </w:pPr>
        </w:pPrChange>
      </w:pPr>
      <w:r w:rsidRPr="00A23FA3">
        <w:rPr>
          <w:rFonts w:cs="Calibri"/>
          <w:b/>
          <w:szCs w:val="21"/>
          <w:shd w:val="clear" w:color="auto" w:fill="CCFFFF"/>
        </w:rPr>
        <w:lastRenderedPageBreak/>
        <w:t>B26. Was the transaction free of any anti-boycott language?</w:t>
      </w:r>
    </w:p>
    <w:p w14:paraId="28B7454F" w14:textId="77777777" w:rsidR="00D13510" w:rsidRPr="00A23FA3" w:rsidRDefault="00D13510" w:rsidP="00D13510">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19EAAC1D" w14:textId="5F3DC49D" w:rsidR="00D13510" w:rsidRPr="00A23FA3" w:rsidRDefault="00D13510" w:rsidP="00D13510">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5FACAE6C" w14:textId="1D4A8FE9" w:rsidR="00BB7FA9" w:rsidRPr="00A23FA3" w:rsidRDefault="00BB7FA9" w:rsidP="00BB7FA9">
      <w:pPr>
        <w:spacing w:afterLines="50" w:after="156"/>
        <w:rPr>
          <w:rFonts w:ascii="等线" w:eastAsia="等线" w:hAnsi="等线" w:cstheme="minorHAnsi"/>
          <w:szCs w:val="21"/>
        </w:rPr>
      </w:pPr>
    </w:p>
    <w:p w14:paraId="507FA127" w14:textId="5C71ABA3"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B27. Was the customer cooperative in providing information, delivering documents and did not make any unusual requests?</w:t>
      </w:r>
    </w:p>
    <w:p w14:paraId="04A0FAA3"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2EBBF83D"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7C2EF866"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30FC62C2"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5D657023"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7F880044" w14:textId="7572984C"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rPr>
        <w:t>Remarks:</w:t>
      </w:r>
    </w:p>
    <w:p w14:paraId="34B87CD2" w14:textId="13B52E08" w:rsidR="00D13510" w:rsidRPr="00A23FA3" w:rsidRDefault="00D13510">
      <w:pPr>
        <w:spacing w:afterLines="50" w:after="156"/>
        <w:rPr>
          <w:rFonts w:cs="Calibri"/>
          <w:b/>
          <w:szCs w:val="21"/>
          <w:shd w:val="clear" w:color="auto" w:fill="CCFFFF"/>
        </w:rPr>
        <w:pPrChange w:id="5991" w:author="raye" w:date="2018-07-23T09:58:00Z">
          <w:pPr>
            <w:spacing w:afterLines="50" w:after="156"/>
            <w:ind w:firstLineChars="177" w:firstLine="373"/>
          </w:pPr>
        </w:pPrChange>
      </w:pPr>
      <w:r w:rsidRPr="00A23FA3">
        <w:rPr>
          <w:rFonts w:cs="Calibri"/>
          <w:b/>
          <w:szCs w:val="21"/>
          <w:shd w:val="clear" w:color="auto" w:fill="CCFFFF"/>
        </w:rPr>
        <w:t>B27. Was the customer cooperative in providing information, delivering documents and did not make any unusual requests?</w:t>
      </w:r>
    </w:p>
    <w:p w14:paraId="06C53B28" w14:textId="77777777" w:rsidR="00D13510" w:rsidRPr="00A23FA3" w:rsidRDefault="00D13510" w:rsidP="00D13510">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577B18C4" w14:textId="5FD00210" w:rsidR="00D13510" w:rsidRPr="00A23FA3" w:rsidRDefault="00D13510" w:rsidP="00D13510">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008AAED2" w14:textId="00D90607" w:rsidR="00BB7FA9" w:rsidRPr="00A23FA3" w:rsidRDefault="00BB7FA9" w:rsidP="00BB7FA9">
      <w:pPr>
        <w:spacing w:afterLines="50" w:after="156"/>
        <w:rPr>
          <w:rFonts w:ascii="等线" w:eastAsia="等线" w:hAnsi="等线" w:cstheme="minorHAnsi"/>
          <w:szCs w:val="21"/>
        </w:rPr>
      </w:pPr>
    </w:p>
    <w:p w14:paraId="20C8E69A" w14:textId="76359D6E" w:rsidR="00BB7FA9" w:rsidRPr="00A23FA3" w:rsidRDefault="00BB7FA9" w:rsidP="00BB7FA9">
      <w:pPr>
        <w:spacing w:afterLines="50" w:after="156"/>
        <w:rPr>
          <w:rFonts w:ascii="等线" w:eastAsia="等线" w:hAnsi="等线" w:cstheme="minorHAnsi"/>
          <w:i/>
          <w:szCs w:val="21"/>
        </w:rPr>
      </w:pPr>
      <w:r w:rsidRPr="00A23FA3">
        <w:rPr>
          <w:rFonts w:ascii="Calibri" w:hAnsi="Calibri" w:cstheme="minorHAnsi"/>
          <w:b/>
          <w:i/>
          <w:szCs w:val="21"/>
        </w:rPr>
        <w:t>B28. Did the documentation for the import and export legs, LC, Bill of Lading conform to normal business practices?</w:t>
      </w:r>
    </w:p>
    <w:p w14:paraId="49C5822B"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391F98A4"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0C2FB06F"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1C905889"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68A13AD0"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4313647C" w14:textId="1122AAB5"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rPr>
        <w:t>Remarks:</w:t>
      </w:r>
    </w:p>
    <w:p w14:paraId="28B3AE97" w14:textId="5B377157" w:rsidR="00D13510" w:rsidRPr="00A23FA3" w:rsidRDefault="00B02D12">
      <w:pPr>
        <w:spacing w:afterLines="50" w:after="156"/>
        <w:rPr>
          <w:rFonts w:cs="Calibri"/>
          <w:b/>
          <w:szCs w:val="21"/>
          <w:shd w:val="clear" w:color="auto" w:fill="CCFFFF"/>
        </w:rPr>
        <w:pPrChange w:id="5992" w:author="raye" w:date="2018-07-23T09:58:00Z">
          <w:pPr>
            <w:spacing w:afterLines="50" w:after="156"/>
            <w:ind w:firstLineChars="177" w:firstLine="373"/>
          </w:pPr>
        </w:pPrChange>
      </w:pPr>
      <w:r w:rsidRPr="00A23FA3">
        <w:rPr>
          <w:rFonts w:cs="Calibri"/>
          <w:b/>
          <w:szCs w:val="21"/>
          <w:shd w:val="clear" w:color="auto" w:fill="CCFFFF"/>
        </w:rPr>
        <w:t>B28. Did the documentation for the import and export legs, LC, Bill of Lading conform to normal business practices?</w:t>
      </w:r>
      <w:r w:rsidRPr="00A23FA3">
        <w:rPr>
          <w:rFonts w:cs="Calibri" w:hint="eastAsia"/>
          <w:b/>
          <w:szCs w:val="21"/>
          <w:shd w:val="clear" w:color="auto" w:fill="CCFFFF"/>
        </w:rPr>
        <w:t xml:space="preserve"> </w:t>
      </w:r>
      <w:r w:rsidRPr="00A23FA3">
        <w:rPr>
          <w:rFonts w:cs="Calibri" w:hint="eastAsia"/>
          <w:b/>
          <w:szCs w:val="21"/>
          <w:shd w:val="clear" w:color="auto" w:fill="CCFFFF"/>
        </w:rPr>
        <w:t>进出口业务的单据、信用证、提单是否符合正常的业务惯例？</w:t>
      </w:r>
    </w:p>
    <w:p w14:paraId="4C7DF488" w14:textId="77777777" w:rsidR="00B02D12" w:rsidRPr="00A23FA3" w:rsidRDefault="00B02D12" w:rsidP="00B02D12">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171AEEC2" w14:textId="28039B40" w:rsidR="00B02D12" w:rsidRPr="00A23FA3" w:rsidRDefault="00B02D12" w:rsidP="00B02D12">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2D67A2B8" w14:textId="757F3EC0" w:rsidR="00BB7FA9" w:rsidRPr="00A23FA3" w:rsidRDefault="00BB7FA9" w:rsidP="00BB7FA9">
      <w:pPr>
        <w:spacing w:afterLines="50" w:after="156"/>
        <w:rPr>
          <w:rFonts w:ascii="等线" w:eastAsia="等线" w:hAnsi="等线" w:cstheme="minorHAnsi"/>
          <w:szCs w:val="21"/>
        </w:rPr>
      </w:pPr>
    </w:p>
    <w:p w14:paraId="2D974C1B" w14:textId="5DB873B3"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B29. Was a form of collateral other than cash used to finance the transaction?</w:t>
      </w:r>
    </w:p>
    <w:p w14:paraId="4AA6BDB3"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79C85ACF"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1650AECA"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LC import, answer ' blank ‘</w:t>
      </w:r>
    </w:p>
    <w:p w14:paraId="304E2AF7"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For other types: answer ' N/A ', comments 'Only applicable to Import L/C ‘</w:t>
      </w:r>
    </w:p>
    <w:p w14:paraId="41D30652"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lastRenderedPageBreak/>
        <w:t>Evidence</w:t>
      </w:r>
      <w:r w:rsidRPr="00A23FA3">
        <w:rPr>
          <w:rFonts w:ascii="Calibri" w:hAnsi="Calibri" w:cstheme="minorHAnsi"/>
          <w:i/>
          <w:sz w:val="18"/>
          <w:szCs w:val="18"/>
        </w:rPr>
        <w:t>:</w:t>
      </w:r>
    </w:p>
    <w:p w14:paraId="083B91EB" w14:textId="7DD08246"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 xml:space="preserve">No evidence </w:t>
      </w:r>
    </w:p>
    <w:p w14:paraId="7904039F" w14:textId="24A1E37B" w:rsidR="00B02D12" w:rsidRPr="00A23FA3" w:rsidRDefault="00B02D12">
      <w:pPr>
        <w:spacing w:afterLines="50" w:after="156"/>
        <w:rPr>
          <w:rFonts w:cs="Calibri"/>
          <w:b/>
          <w:szCs w:val="21"/>
          <w:shd w:val="clear" w:color="auto" w:fill="CCFFFF"/>
        </w:rPr>
        <w:pPrChange w:id="5993" w:author="raye" w:date="2018-07-23T09:58:00Z">
          <w:pPr>
            <w:spacing w:afterLines="50" w:after="156"/>
            <w:ind w:firstLineChars="177" w:firstLine="373"/>
          </w:pPr>
        </w:pPrChange>
      </w:pPr>
      <w:r w:rsidRPr="00A23FA3">
        <w:rPr>
          <w:rFonts w:cs="Calibri"/>
          <w:b/>
          <w:szCs w:val="21"/>
          <w:shd w:val="clear" w:color="auto" w:fill="CCFFFF"/>
        </w:rPr>
        <w:t>B29. Was a form of collateral other than cash used to finance the transaction?</w:t>
      </w:r>
      <w:r w:rsidRPr="00A23FA3">
        <w:rPr>
          <w:rFonts w:cs="Calibri" w:hint="eastAsia"/>
          <w:b/>
          <w:szCs w:val="21"/>
          <w:shd w:val="clear" w:color="auto" w:fill="CCFFFF"/>
        </w:rPr>
        <w:t>除了现金外，还有其他形式的抵押品用来融资吗？</w:t>
      </w:r>
    </w:p>
    <w:p w14:paraId="0A313ECE" w14:textId="028DE2EC" w:rsidR="00B02D12" w:rsidRPr="00A23FA3" w:rsidRDefault="00B02D12" w:rsidP="00B02D12">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3</w:t>
      </w:r>
      <w:r w:rsidRPr="00A23FA3">
        <w:rPr>
          <w:rFonts w:ascii="等线" w:eastAsia="等线" w:hAnsi="等线" w:cs="Calibri"/>
          <w:szCs w:val="21"/>
        </w:rPr>
        <w:t>5</w:t>
      </w:r>
      <w:r w:rsidRPr="00A23FA3">
        <w:rPr>
          <w:rFonts w:ascii="等线" w:eastAsia="等线" w:hAnsi="等线" w:cs="Calibri" w:hint="eastAsia"/>
          <w:szCs w:val="21"/>
        </w:rPr>
        <w:t>个问题：</w:t>
      </w:r>
      <w:r w:rsidR="00E46F35" w:rsidRPr="00A23FA3">
        <w:rPr>
          <w:rFonts w:ascii="等线" w:eastAsia="等线" w:hAnsi="等线" w:cs="Calibri" w:hint="eastAsia"/>
          <w:szCs w:val="21"/>
        </w:rPr>
        <w:t>半自动</w:t>
      </w:r>
    </w:p>
    <w:p w14:paraId="18472166" w14:textId="1A5E2E0E" w:rsidR="00E46F35" w:rsidRPr="00A23FA3" w:rsidRDefault="00E46F35" w:rsidP="00B02D12">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逻辑</w:t>
      </w:r>
    </w:p>
    <w:p w14:paraId="2A198184" w14:textId="20535E1C" w:rsidR="00E46F35" w:rsidRPr="00A23FA3" w:rsidRDefault="00E46F35">
      <w:pPr>
        <w:spacing w:afterLines="50" w:after="156"/>
        <w:ind w:left="420"/>
        <w:rPr>
          <w:rFonts w:cs="Calibri"/>
          <w:sz w:val="18"/>
          <w:szCs w:val="18"/>
        </w:rPr>
        <w:pPrChange w:id="5994" w:author="raye" w:date="2018-07-23T12:10:00Z">
          <w:pPr>
            <w:pStyle w:val="a0"/>
            <w:numPr>
              <w:numId w:val="248"/>
            </w:numPr>
            <w:spacing w:afterLines="50" w:after="156"/>
            <w:ind w:left="420" w:firstLineChars="0" w:hanging="420"/>
          </w:pPr>
        </w:pPrChange>
      </w:pPr>
      <w:r w:rsidRPr="00A23FA3">
        <w:rPr>
          <w:rFonts w:ascii="等线" w:eastAsia="等线" w:hAnsi="等线" w:cs="Calibri"/>
          <w:szCs w:val="21"/>
        </w:rPr>
        <w:t xml:space="preserve">1. </w:t>
      </w:r>
      <w:r w:rsidRPr="00A23FA3">
        <w:rPr>
          <w:rFonts w:ascii="等线" w:eastAsia="等线" w:hAnsi="等线" w:cs="Calibri" w:hint="eastAsia"/>
          <w:szCs w:val="21"/>
        </w:rPr>
        <w:t>如果C</w:t>
      </w:r>
      <w:r w:rsidRPr="00A23FA3">
        <w:rPr>
          <w:rFonts w:ascii="等线" w:eastAsia="等线" w:hAnsi="等线" w:cs="Calibri"/>
          <w:szCs w:val="21"/>
        </w:rPr>
        <w:t>ase</w:t>
      </w:r>
      <w:r w:rsidRPr="00A23FA3">
        <w:rPr>
          <w:rFonts w:ascii="等线" w:eastAsia="等线" w:hAnsi="等线" w:cs="Calibri" w:hint="eastAsia"/>
          <w:szCs w:val="21"/>
        </w:rPr>
        <w:t>类型是</w:t>
      </w:r>
      <w:r w:rsidRPr="00A23FA3">
        <w:rPr>
          <w:rFonts w:cs="Calibri"/>
          <w:sz w:val="18"/>
          <w:szCs w:val="18"/>
          <w:rPrChange w:id="5995" w:author="raye" w:date="2018-07-23T12:11:00Z">
            <w:rPr>
              <w:rFonts w:cs="Calibri"/>
              <w:sz w:val="18"/>
              <w:szCs w:val="18"/>
              <w:highlight w:val="red"/>
            </w:rPr>
          </w:rPrChange>
        </w:rPr>
        <w:t>LC import</w:t>
      </w:r>
      <w:r w:rsidRPr="00A23FA3">
        <w:rPr>
          <w:rFonts w:cs="Calibri" w:hint="eastAsia"/>
          <w:sz w:val="18"/>
          <w:szCs w:val="18"/>
        </w:rPr>
        <w:t>，不回答</w:t>
      </w:r>
    </w:p>
    <w:p w14:paraId="394E2B31" w14:textId="6782E70C" w:rsidR="00E46F35" w:rsidRPr="00A23FA3" w:rsidRDefault="00E46F35">
      <w:pPr>
        <w:spacing w:afterLines="50" w:after="156"/>
        <w:ind w:left="420"/>
        <w:rPr>
          <w:rFonts w:cs="Calibri"/>
          <w:sz w:val="18"/>
          <w:szCs w:val="18"/>
        </w:rPr>
        <w:pPrChange w:id="5996" w:author="raye" w:date="2018-07-23T12:10:00Z">
          <w:pPr>
            <w:pStyle w:val="a0"/>
            <w:numPr>
              <w:numId w:val="248"/>
            </w:numPr>
            <w:spacing w:afterLines="50" w:after="156"/>
            <w:ind w:left="420" w:firstLineChars="0" w:hanging="420"/>
          </w:pPr>
        </w:pPrChange>
      </w:pPr>
      <w:r w:rsidRPr="00A23FA3">
        <w:rPr>
          <w:rFonts w:cs="Calibri" w:hint="eastAsia"/>
          <w:sz w:val="18"/>
          <w:szCs w:val="18"/>
        </w:rPr>
        <w:t>2</w:t>
      </w:r>
      <w:r w:rsidRPr="00A23FA3">
        <w:rPr>
          <w:rFonts w:cs="Calibri"/>
          <w:sz w:val="18"/>
          <w:szCs w:val="18"/>
        </w:rPr>
        <w:t xml:space="preserve">. </w:t>
      </w:r>
      <w:r w:rsidRPr="00A23FA3">
        <w:rPr>
          <w:rFonts w:cs="Calibri" w:hint="eastAsia"/>
          <w:sz w:val="18"/>
          <w:szCs w:val="18"/>
        </w:rPr>
        <w:t>如果是其它类型，回答</w:t>
      </w:r>
      <w:r w:rsidRPr="00A23FA3">
        <w:rPr>
          <w:rFonts w:cs="Calibri" w:hint="eastAsia"/>
          <w:sz w:val="18"/>
          <w:szCs w:val="18"/>
        </w:rPr>
        <w:t>N</w:t>
      </w:r>
      <w:r w:rsidRPr="00A23FA3">
        <w:rPr>
          <w:rFonts w:cs="Calibri"/>
          <w:sz w:val="18"/>
          <w:szCs w:val="18"/>
        </w:rPr>
        <w:t>/A</w:t>
      </w:r>
      <w:r w:rsidRPr="00A23FA3">
        <w:rPr>
          <w:rFonts w:cs="Calibri" w:hint="eastAsia"/>
          <w:sz w:val="18"/>
          <w:szCs w:val="18"/>
        </w:rPr>
        <w:t>，</w:t>
      </w:r>
      <w:r w:rsidRPr="00A23FA3">
        <w:rPr>
          <w:rFonts w:cs="Calibri" w:hint="eastAsia"/>
          <w:sz w:val="18"/>
          <w:szCs w:val="18"/>
        </w:rPr>
        <w:t>c</w:t>
      </w:r>
      <w:r w:rsidRPr="00A23FA3">
        <w:rPr>
          <w:rFonts w:cs="Calibri"/>
          <w:sz w:val="18"/>
          <w:szCs w:val="18"/>
        </w:rPr>
        <w:t xml:space="preserve">omments </w:t>
      </w:r>
      <w:r w:rsidRPr="00A23FA3">
        <w:rPr>
          <w:rFonts w:cs="Calibri" w:hint="eastAsia"/>
          <w:sz w:val="18"/>
          <w:szCs w:val="18"/>
        </w:rPr>
        <w:t>里备注</w:t>
      </w:r>
      <w:r w:rsidRPr="00A23FA3">
        <w:rPr>
          <w:rFonts w:cs="Calibri"/>
          <w:sz w:val="18"/>
          <w:szCs w:val="18"/>
        </w:rPr>
        <w:t>”Only applicable to Import L/C”</w:t>
      </w:r>
    </w:p>
    <w:p w14:paraId="65FF92B8" w14:textId="6815B49E" w:rsidR="008D2786" w:rsidRPr="00A23FA3" w:rsidRDefault="008D2786" w:rsidP="008D2786">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证据</w:t>
      </w:r>
    </w:p>
    <w:p w14:paraId="23BEFD5F" w14:textId="6AC688BB" w:rsidR="008D2786" w:rsidRPr="00A23FA3" w:rsidRDefault="008D2786">
      <w:pPr>
        <w:pStyle w:val="a0"/>
        <w:spacing w:afterLines="50" w:after="156"/>
        <w:ind w:left="420" w:firstLineChars="0" w:firstLine="0"/>
        <w:rPr>
          <w:rFonts w:ascii="等线" w:eastAsia="等线" w:hAnsi="等线" w:cs="Calibri"/>
          <w:szCs w:val="21"/>
        </w:rPr>
        <w:pPrChange w:id="5997" w:author="raye" w:date="2018-07-23T12:12:00Z">
          <w:pPr>
            <w:pStyle w:val="a0"/>
            <w:numPr>
              <w:numId w:val="248"/>
            </w:numPr>
            <w:spacing w:afterLines="50" w:after="156"/>
            <w:ind w:left="420" w:firstLineChars="0" w:hanging="420"/>
          </w:pPr>
        </w:pPrChange>
      </w:pPr>
      <w:r w:rsidRPr="00A23FA3">
        <w:rPr>
          <w:rFonts w:ascii="等线" w:eastAsia="等线" w:hAnsi="等线" w:cs="Calibri" w:hint="eastAsia"/>
          <w:szCs w:val="21"/>
        </w:rPr>
        <w:t>无</w:t>
      </w:r>
    </w:p>
    <w:p w14:paraId="5D78509D" w14:textId="193EC523" w:rsidR="00BB7FA9" w:rsidRPr="00A23FA3" w:rsidRDefault="00BB7FA9" w:rsidP="00BB7FA9">
      <w:pPr>
        <w:spacing w:afterLines="50" w:after="156"/>
        <w:rPr>
          <w:rFonts w:ascii="等线" w:eastAsia="等线" w:hAnsi="等线" w:cs="Calibri"/>
          <w:szCs w:val="21"/>
        </w:rPr>
      </w:pPr>
    </w:p>
    <w:p w14:paraId="181D8524" w14:textId="491F426C"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B30. Was the Operations Section’s review otherwise free of Red Flags?</w:t>
      </w:r>
    </w:p>
    <w:p w14:paraId="77C02E11"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22B42B9A"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74F97C4C"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22226925"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1D287BE6"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3525D6A9"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rPr>
        <w:t>Remarks:</w:t>
      </w:r>
    </w:p>
    <w:p w14:paraId="07A8DC67" w14:textId="77777777" w:rsidR="00BB7FA9" w:rsidRPr="00A23FA3" w:rsidRDefault="00BB7FA9" w:rsidP="00BB7FA9">
      <w:pPr>
        <w:jc w:val="left"/>
        <w:rPr>
          <w:rFonts w:ascii="Calibri" w:hAnsi="Calibri" w:cstheme="minorHAnsi"/>
          <w:i/>
          <w:szCs w:val="21"/>
        </w:rPr>
      </w:pPr>
    </w:p>
    <w:p w14:paraId="6492B4D6" w14:textId="36077965" w:rsidR="00BB7FA9" w:rsidRPr="00A23FA3" w:rsidRDefault="00BB7FA9" w:rsidP="00BB7FA9">
      <w:pPr>
        <w:jc w:val="left"/>
        <w:rPr>
          <w:rFonts w:ascii="Calibri" w:hAnsi="Calibri" w:cstheme="minorHAnsi"/>
          <w:i/>
          <w:szCs w:val="21"/>
        </w:rPr>
      </w:pPr>
      <w:r w:rsidRPr="00A23FA3">
        <w:rPr>
          <w:rFonts w:ascii="Calibri" w:hAnsi="Calibri" w:cstheme="minorHAnsi" w:hint="eastAsia"/>
          <w:i/>
          <w:szCs w:val="21"/>
        </w:rPr>
        <w:t>此条考虑放入</w:t>
      </w:r>
      <w:r w:rsidRPr="00A23FA3">
        <w:rPr>
          <w:rFonts w:ascii="Calibri" w:hAnsi="Calibri" w:cstheme="minorHAnsi" w:hint="eastAsia"/>
          <w:i/>
          <w:szCs w:val="21"/>
        </w:rPr>
        <w:t>section D</w:t>
      </w:r>
    </w:p>
    <w:p w14:paraId="23E69FE3" w14:textId="53724C8C" w:rsidR="00E46F35" w:rsidRPr="00A23FA3" w:rsidRDefault="00636876">
      <w:pPr>
        <w:spacing w:afterLines="50" w:after="156"/>
        <w:rPr>
          <w:rFonts w:cs="Calibri"/>
          <w:b/>
          <w:szCs w:val="21"/>
          <w:shd w:val="clear" w:color="auto" w:fill="CCFFFF"/>
        </w:rPr>
        <w:pPrChange w:id="5998" w:author="raye" w:date="2018-07-23T12:12:00Z">
          <w:pPr>
            <w:pStyle w:val="a0"/>
            <w:numPr>
              <w:numId w:val="248"/>
            </w:numPr>
            <w:spacing w:afterLines="50" w:after="156"/>
            <w:ind w:left="420" w:firstLineChars="0" w:hanging="420"/>
          </w:pPr>
        </w:pPrChange>
      </w:pPr>
      <w:r w:rsidRPr="00A23FA3">
        <w:rPr>
          <w:rFonts w:cs="Calibri"/>
          <w:b/>
          <w:szCs w:val="21"/>
          <w:shd w:val="clear" w:color="auto" w:fill="CCFFFF"/>
        </w:rPr>
        <w:t>B30. Was the Operations Section’s review otherwise free of Red Flags?</w:t>
      </w:r>
    </w:p>
    <w:p w14:paraId="61EC37B2" w14:textId="77777777" w:rsidR="00636876" w:rsidRPr="00A23FA3" w:rsidRDefault="00636876" w:rsidP="00636876">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3E2184CD" w14:textId="77777777" w:rsidR="00636876" w:rsidRPr="00A23FA3" w:rsidRDefault="00636876" w:rsidP="00636876">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62EF860D" w14:textId="03CA3F00" w:rsidR="00636876" w:rsidRPr="00A23FA3" w:rsidRDefault="00636876" w:rsidP="00BB7FA9">
      <w:pPr>
        <w:spacing w:afterLines="50" w:after="156"/>
        <w:rPr>
          <w:rFonts w:ascii="等线" w:eastAsia="等线" w:hAnsi="等线" w:cs="Calibri"/>
          <w:szCs w:val="21"/>
        </w:rPr>
      </w:pPr>
    </w:p>
    <w:p w14:paraId="00DF8326" w14:textId="75928404" w:rsidR="00BB7FA9" w:rsidRPr="00A23FA3" w:rsidRDefault="00BB7FA9">
      <w:pPr>
        <w:spacing w:afterLines="50" w:after="156"/>
        <w:rPr>
          <w:rFonts w:ascii="Calibri" w:hAnsi="Calibri" w:cstheme="minorHAnsi"/>
          <w:b/>
          <w:i/>
          <w:szCs w:val="21"/>
        </w:rPr>
        <w:pPrChange w:id="5999" w:author="raye" w:date="2018-07-23T12:12:00Z">
          <w:pPr>
            <w:pStyle w:val="a0"/>
            <w:numPr>
              <w:numId w:val="248"/>
            </w:numPr>
            <w:spacing w:afterLines="50" w:after="156"/>
            <w:ind w:left="420" w:firstLineChars="0" w:hanging="420"/>
          </w:pPr>
        </w:pPrChange>
      </w:pPr>
      <w:r w:rsidRPr="00A23FA3">
        <w:rPr>
          <w:rFonts w:ascii="Calibri" w:hAnsi="Calibri" w:cstheme="minorHAnsi"/>
          <w:b/>
          <w:i/>
          <w:szCs w:val="21"/>
        </w:rPr>
        <w:t>C1. Is the actual transaction consistent with the letter of credit? (e.g., shipment locations of the goods, shipping terms, or descriptions of the goods)? If not, summarize the discrepancy in the Remarks section.</w:t>
      </w:r>
    </w:p>
    <w:p w14:paraId="46F2D24E"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6C7ADD3D"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4086645F"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7EC56A0C"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768250E2"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10DF8C63" w14:textId="2A3BDA85" w:rsidR="00BB7FA9" w:rsidRPr="00A23FA3" w:rsidRDefault="00BB7FA9" w:rsidP="00BB7FA9">
      <w:pPr>
        <w:jc w:val="left"/>
        <w:rPr>
          <w:rFonts w:ascii="Calibri" w:hAnsi="Calibri" w:cstheme="minorHAnsi"/>
          <w:i/>
          <w:sz w:val="18"/>
          <w:szCs w:val="18"/>
          <w:rPrChange w:id="6000" w:author="raye" w:date="2018-07-23T12:10:00Z">
            <w:rPr/>
          </w:rPrChange>
        </w:rPr>
      </w:pPr>
      <w:r w:rsidRPr="00A23FA3">
        <w:rPr>
          <w:rFonts w:ascii="Calibri" w:hAnsi="Calibri" w:cstheme="minorHAnsi"/>
          <w:i/>
          <w:sz w:val="18"/>
          <w:szCs w:val="18"/>
        </w:rPr>
        <w:t>Remarks:</w:t>
      </w:r>
    </w:p>
    <w:p w14:paraId="71A0AC7D" w14:textId="2DC0DA01" w:rsidR="00B02D12" w:rsidRPr="00A23FA3" w:rsidRDefault="00636876">
      <w:pPr>
        <w:spacing w:afterLines="50" w:after="156"/>
        <w:rPr>
          <w:rFonts w:cs="Calibri"/>
          <w:b/>
          <w:szCs w:val="21"/>
          <w:shd w:val="clear" w:color="auto" w:fill="CCFFFF"/>
        </w:rPr>
        <w:pPrChange w:id="6001" w:author="raye" w:date="2018-07-23T09:58:00Z">
          <w:pPr>
            <w:spacing w:afterLines="50" w:after="156"/>
            <w:ind w:firstLineChars="177" w:firstLine="373"/>
          </w:pPr>
        </w:pPrChange>
      </w:pPr>
      <w:r w:rsidRPr="00A23FA3">
        <w:rPr>
          <w:rFonts w:cs="Calibri"/>
          <w:b/>
          <w:szCs w:val="21"/>
          <w:shd w:val="clear" w:color="auto" w:fill="CCFFFF"/>
        </w:rPr>
        <w:t xml:space="preserve">C1. Is the actual transaction consistent with the letter of credit? (e.g., shipment locations of the goods, shipping terms, or descriptions of the goods)? If not, summarize the discrepancy in the </w:t>
      </w:r>
      <w:r w:rsidRPr="00A23FA3">
        <w:rPr>
          <w:rFonts w:cs="Calibri"/>
          <w:b/>
          <w:szCs w:val="21"/>
          <w:shd w:val="clear" w:color="auto" w:fill="CCFFFF"/>
        </w:rPr>
        <w:lastRenderedPageBreak/>
        <w:t>Remarks section.</w:t>
      </w:r>
    </w:p>
    <w:p w14:paraId="01F3C44F" w14:textId="77777777" w:rsidR="00636876" w:rsidRPr="00A23FA3" w:rsidRDefault="00636876" w:rsidP="00636876">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7FBECB35" w14:textId="06CC73AE" w:rsidR="00636876" w:rsidRPr="00A23FA3" w:rsidRDefault="00636876" w:rsidP="00636876">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6C7E81C5" w14:textId="1D5CC621" w:rsidR="00BB7FA9" w:rsidRPr="00A23FA3" w:rsidRDefault="00BB7FA9" w:rsidP="00BB7FA9">
      <w:pPr>
        <w:spacing w:afterLines="50" w:after="156"/>
        <w:rPr>
          <w:rFonts w:ascii="等线" w:eastAsia="等线" w:hAnsi="等线" w:cstheme="minorHAnsi"/>
          <w:i/>
          <w:szCs w:val="21"/>
        </w:rPr>
      </w:pPr>
    </w:p>
    <w:p w14:paraId="0B2997AA" w14:textId="11B8C524"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C2. Is there a reasonable justification for any amendments to a letter of credit?</w:t>
      </w:r>
    </w:p>
    <w:p w14:paraId="4E8C6D6A"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Semi-Automatic</w:t>
      </w:r>
    </w:p>
    <w:p w14:paraId="7C4E641B"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66634F86"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If B18 answer is N/A, then auto answer C2 as N/A.</w:t>
      </w:r>
    </w:p>
    <w:p w14:paraId="0AEEC14B"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Otherwise, the question will be answered manually.</w:t>
      </w:r>
    </w:p>
    <w:p w14:paraId="047A0628"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584AF0F1"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786FBC0F" w14:textId="3A11A145"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rPr>
        <w:t>Remarks:</w:t>
      </w:r>
    </w:p>
    <w:p w14:paraId="774D9D6F" w14:textId="11EA85B9" w:rsidR="00D13510" w:rsidRPr="00A23FA3" w:rsidRDefault="00636876">
      <w:pPr>
        <w:spacing w:afterLines="50" w:after="156"/>
        <w:rPr>
          <w:rFonts w:cs="Calibri"/>
          <w:b/>
          <w:szCs w:val="21"/>
        </w:rPr>
        <w:pPrChange w:id="6002" w:author="raye" w:date="2018-07-23T09:58:00Z">
          <w:pPr>
            <w:spacing w:afterLines="50" w:after="156"/>
            <w:ind w:firstLineChars="177" w:firstLine="373"/>
          </w:pPr>
        </w:pPrChange>
      </w:pPr>
      <w:r w:rsidRPr="00A23FA3">
        <w:rPr>
          <w:rFonts w:cs="Calibri"/>
          <w:b/>
          <w:szCs w:val="21"/>
          <w:shd w:val="clear" w:color="auto" w:fill="CCFFFF"/>
        </w:rPr>
        <w:t>C2. Is there a reasonable justification for any amendments to a letter of credit?</w:t>
      </w:r>
    </w:p>
    <w:p w14:paraId="26BD5213" w14:textId="77777777" w:rsidR="009D1827" w:rsidRPr="00A23FA3" w:rsidRDefault="009D1827" w:rsidP="009D1827">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3</w:t>
      </w:r>
      <w:r w:rsidRPr="00A23FA3">
        <w:rPr>
          <w:rFonts w:ascii="等线" w:eastAsia="等线" w:hAnsi="等线" w:cs="Calibri"/>
          <w:szCs w:val="21"/>
        </w:rPr>
        <w:t>5</w:t>
      </w:r>
      <w:r w:rsidRPr="00A23FA3">
        <w:rPr>
          <w:rFonts w:ascii="等线" w:eastAsia="等线" w:hAnsi="等线" w:cs="Calibri" w:hint="eastAsia"/>
          <w:szCs w:val="21"/>
        </w:rPr>
        <w:t>个问题：半自动</w:t>
      </w:r>
    </w:p>
    <w:p w14:paraId="48026B6F" w14:textId="77777777" w:rsidR="009D1827" w:rsidRPr="00A23FA3" w:rsidRDefault="009D1827" w:rsidP="009D1827">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逻辑</w:t>
      </w:r>
    </w:p>
    <w:p w14:paraId="6D18BDD2" w14:textId="028342ED" w:rsidR="00636876" w:rsidRPr="00A23FA3" w:rsidRDefault="009D1827">
      <w:pPr>
        <w:spacing w:afterLines="50" w:after="156"/>
        <w:rPr>
          <w:rFonts w:cs="Calibri"/>
          <w:szCs w:val="21"/>
          <w:rPrChange w:id="6003" w:author="raye" w:date="2018-07-23T12:14:00Z">
            <w:rPr>
              <w:rFonts w:cs="Calibri"/>
              <w:b/>
              <w:szCs w:val="21"/>
            </w:rPr>
          </w:rPrChange>
        </w:rPr>
        <w:pPrChange w:id="6004" w:author="raye" w:date="2018-07-23T09:58:00Z">
          <w:pPr>
            <w:spacing w:afterLines="50" w:after="156"/>
            <w:ind w:firstLineChars="177" w:firstLine="373"/>
          </w:pPr>
        </w:pPrChange>
      </w:pPr>
      <w:r w:rsidRPr="00A23FA3">
        <w:rPr>
          <w:rFonts w:cs="Calibri"/>
          <w:szCs w:val="21"/>
          <w:rPrChange w:id="6005" w:author="raye" w:date="2018-07-23T12:14:00Z">
            <w:rPr>
              <w:rFonts w:cs="Calibri"/>
              <w:b/>
              <w:szCs w:val="21"/>
            </w:rPr>
          </w:rPrChange>
        </w:rPr>
        <w:t xml:space="preserve">1. </w:t>
      </w:r>
      <w:r w:rsidRPr="00A23FA3">
        <w:rPr>
          <w:rFonts w:cs="Calibri" w:hint="eastAsia"/>
          <w:szCs w:val="21"/>
          <w:rPrChange w:id="6006" w:author="raye" w:date="2018-07-23T12:14:00Z">
            <w:rPr>
              <w:rFonts w:cs="Calibri" w:hint="eastAsia"/>
              <w:b/>
              <w:szCs w:val="21"/>
            </w:rPr>
          </w:rPrChange>
        </w:rPr>
        <w:t>如果</w:t>
      </w:r>
      <w:r w:rsidRPr="00A23FA3">
        <w:rPr>
          <w:rFonts w:cs="Calibri"/>
          <w:szCs w:val="21"/>
          <w:rPrChange w:id="6007" w:author="raye" w:date="2018-07-23T12:14:00Z">
            <w:rPr>
              <w:rFonts w:cs="Calibri"/>
              <w:b/>
              <w:szCs w:val="21"/>
            </w:rPr>
          </w:rPrChange>
        </w:rPr>
        <w:t>B18</w:t>
      </w:r>
      <w:r w:rsidRPr="00A23FA3">
        <w:rPr>
          <w:rFonts w:cs="Calibri" w:hint="eastAsia"/>
          <w:szCs w:val="21"/>
          <w:rPrChange w:id="6008" w:author="raye" w:date="2018-07-23T12:14:00Z">
            <w:rPr>
              <w:rFonts w:cs="Calibri" w:hint="eastAsia"/>
              <w:b/>
              <w:szCs w:val="21"/>
            </w:rPr>
          </w:rPrChange>
        </w:rPr>
        <w:t>的答案是</w:t>
      </w:r>
      <w:r w:rsidRPr="00A23FA3">
        <w:rPr>
          <w:rFonts w:cs="Calibri"/>
          <w:szCs w:val="21"/>
          <w:rPrChange w:id="6009" w:author="raye" w:date="2018-07-23T12:14:00Z">
            <w:rPr>
              <w:rFonts w:cs="Calibri"/>
              <w:b/>
              <w:szCs w:val="21"/>
            </w:rPr>
          </w:rPrChange>
        </w:rPr>
        <w:t>N/A,</w:t>
      </w:r>
      <w:r w:rsidRPr="00A23FA3">
        <w:rPr>
          <w:rFonts w:cs="Calibri" w:hint="eastAsia"/>
          <w:szCs w:val="21"/>
          <w:rPrChange w:id="6010" w:author="raye" w:date="2018-07-23T12:14:00Z">
            <w:rPr>
              <w:rFonts w:cs="Calibri" w:hint="eastAsia"/>
              <w:b/>
              <w:szCs w:val="21"/>
            </w:rPr>
          </w:rPrChange>
        </w:rPr>
        <w:t>则这里的答案亦是</w:t>
      </w:r>
      <w:r w:rsidRPr="00A23FA3">
        <w:rPr>
          <w:rFonts w:cs="Calibri"/>
          <w:szCs w:val="21"/>
          <w:rPrChange w:id="6011" w:author="raye" w:date="2018-07-23T12:14:00Z">
            <w:rPr>
              <w:rFonts w:cs="Calibri"/>
              <w:b/>
              <w:szCs w:val="21"/>
            </w:rPr>
          </w:rPrChange>
        </w:rPr>
        <w:t>N/A</w:t>
      </w:r>
    </w:p>
    <w:p w14:paraId="00AB3A32" w14:textId="18DA448A" w:rsidR="009D1827" w:rsidRPr="00A23FA3" w:rsidRDefault="009D1827">
      <w:pPr>
        <w:spacing w:afterLines="50" w:after="156"/>
        <w:rPr>
          <w:rFonts w:cs="Calibri"/>
          <w:szCs w:val="21"/>
          <w:rPrChange w:id="6012" w:author="raye" w:date="2018-07-23T12:14:00Z">
            <w:rPr>
              <w:rFonts w:cs="Calibri"/>
              <w:b/>
              <w:szCs w:val="21"/>
            </w:rPr>
          </w:rPrChange>
        </w:rPr>
        <w:pPrChange w:id="6013" w:author="raye" w:date="2018-07-23T09:58:00Z">
          <w:pPr>
            <w:spacing w:afterLines="50" w:after="156"/>
            <w:ind w:firstLineChars="177" w:firstLine="373"/>
          </w:pPr>
        </w:pPrChange>
      </w:pPr>
      <w:r w:rsidRPr="00A23FA3">
        <w:rPr>
          <w:rFonts w:cs="Calibri"/>
          <w:szCs w:val="21"/>
          <w:rPrChange w:id="6014" w:author="raye" w:date="2018-07-23T12:14:00Z">
            <w:rPr>
              <w:rFonts w:cs="Calibri"/>
              <w:b/>
              <w:szCs w:val="21"/>
            </w:rPr>
          </w:rPrChange>
        </w:rPr>
        <w:t xml:space="preserve">2. </w:t>
      </w:r>
      <w:r w:rsidRPr="00A23FA3">
        <w:rPr>
          <w:rFonts w:cs="Calibri" w:hint="eastAsia"/>
          <w:szCs w:val="21"/>
          <w:rPrChange w:id="6015" w:author="raye" w:date="2018-07-23T12:14:00Z">
            <w:rPr>
              <w:rFonts w:cs="Calibri" w:hint="eastAsia"/>
              <w:b/>
              <w:szCs w:val="21"/>
            </w:rPr>
          </w:rPrChange>
        </w:rPr>
        <w:t>否则，不进行回答</w:t>
      </w:r>
    </w:p>
    <w:p w14:paraId="4A7491AB" w14:textId="77777777" w:rsidR="009D1827" w:rsidRPr="00A23FA3" w:rsidRDefault="009D1827" w:rsidP="009D1827">
      <w:pPr>
        <w:pStyle w:val="a0"/>
        <w:numPr>
          <w:ilvl w:val="0"/>
          <w:numId w:val="248"/>
        </w:numPr>
        <w:spacing w:afterLines="50" w:after="156"/>
        <w:ind w:firstLineChars="0"/>
        <w:rPr>
          <w:rFonts w:ascii="等线" w:eastAsia="等线" w:hAnsi="等线" w:cs="Calibri"/>
          <w:szCs w:val="21"/>
        </w:rPr>
      </w:pPr>
      <w:r w:rsidRPr="00A23FA3">
        <w:rPr>
          <w:rFonts w:ascii="等线" w:eastAsia="等线" w:hAnsi="等线" w:cs="Calibri" w:hint="eastAsia"/>
          <w:szCs w:val="21"/>
        </w:rPr>
        <w:t>证据</w:t>
      </w:r>
    </w:p>
    <w:p w14:paraId="4CD009D9" w14:textId="2707CE4A" w:rsidR="009D1827" w:rsidRPr="00A23FA3" w:rsidRDefault="009D1827">
      <w:pPr>
        <w:pStyle w:val="a0"/>
        <w:spacing w:afterLines="50" w:after="156"/>
        <w:ind w:left="420" w:firstLineChars="0" w:firstLine="0"/>
        <w:rPr>
          <w:rFonts w:ascii="等线" w:eastAsia="等线" w:hAnsi="等线" w:cs="Calibri"/>
          <w:szCs w:val="21"/>
        </w:rPr>
      </w:pPr>
      <w:r w:rsidRPr="00A23FA3">
        <w:rPr>
          <w:rFonts w:ascii="等线" w:eastAsia="等线" w:hAnsi="等线" w:cs="Calibri" w:hint="eastAsia"/>
          <w:szCs w:val="21"/>
        </w:rPr>
        <w:t>无</w:t>
      </w:r>
    </w:p>
    <w:p w14:paraId="7181A693" w14:textId="60C06B01" w:rsidR="00BB7FA9" w:rsidRPr="00A23FA3" w:rsidRDefault="00BB7FA9" w:rsidP="00BB7FA9">
      <w:pPr>
        <w:spacing w:afterLines="50" w:after="156"/>
        <w:rPr>
          <w:rFonts w:ascii="等线" w:eastAsia="等线" w:hAnsi="等线" w:cs="Calibri"/>
          <w:szCs w:val="21"/>
        </w:rPr>
      </w:pPr>
    </w:p>
    <w:p w14:paraId="50D5F2E8" w14:textId="38C0178D" w:rsidR="00BB7FA9" w:rsidRPr="00A23FA3" w:rsidRDefault="00BB7FA9" w:rsidP="00BB7FA9">
      <w:pPr>
        <w:spacing w:afterLines="50" w:after="156"/>
        <w:rPr>
          <w:rFonts w:ascii="Calibri" w:hAnsi="Calibri" w:cstheme="minorHAnsi"/>
          <w:b/>
          <w:i/>
          <w:szCs w:val="21"/>
        </w:rPr>
      </w:pPr>
      <w:r w:rsidRPr="00A23FA3">
        <w:rPr>
          <w:rFonts w:ascii="Calibri" w:hAnsi="Calibri" w:cstheme="minorHAnsi"/>
          <w:b/>
          <w:i/>
          <w:szCs w:val="21"/>
        </w:rPr>
        <w:t>D1. No other Red Flags involved in the transaction?</w:t>
      </w:r>
    </w:p>
    <w:p w14:paraId="20A11061"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Answer method</w:t>
      </w:r>
      <w:r w:rsidRPr="00A23FA3">
        <w:rPr>
          <w:rFonts w:ascii="Calibri" w:hAnsi="Calibri" w:cstheme="minorHAnsi"/>
          <w:i/>
          <w:sz w:val="18"/>
          <w:szCs w:val="18"/>
        </w:rPr>
        <w:t>: Manually answered by Operations</w:t>
      </w:r>
    </w:p>
    <w:p w14:paraId="5DFE25D0" w14:textId="77777777" w:rsidR="00BB7FA9" w:rsidRPr="00A23FA3" w:rsidRDefault="00BB7FA9" w:rsidP="00BB7FA9">
      <w:pPr>
        <w:jc w:val="left"/>
        <w:rPr>
          <w:rFonts w:ascii="Calibri" w:hAnsi="Calibri" w:cstheme="minorHAnsi"/>
          <w:i/>
          <w:sz w:val="18"/>
          <w:szCs w:val="18"/>
          <w:u w:val="single"/>
        </w:rPr>
      </w:pPr>
      <w:r w:rsidRPr="00A23FA3">
        <w:rPr>
          <w:rFonts w:ascii="Calibri" w:hAnsi="Calibri" w:cstheme="minorHAnsi"/>
          <w:i/>
          <w:sz w:val="18"/>
          <w:szCs w:val="18"/>
          <w:u w:val="single"/>
        </w:rPr>
        <w:t>Logic</w:t>
      </w:r>
      <w:r w:rsidRPr="00A23FA3">
        <w:rPr>
          <w:rFonts w:ascii="Calibri" w:hAnsi="Calibri" w:cstheme="minorHAnsi"/>
          <w:i/>
          <w:sz w:val="18"/>
          <w:szCs w:val="18"/>
        </w:rPr>
        <w:t xml:space="preserve">: </w:t>
      </w:r>
    </w:p>
    <w:p w14:paraId="79FD8ED3"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criteria logic as the question will be answered manually</w:t>
      </w:r>
    </w:p>
    <w:p w14:paraId="0F5D34EF" w14:textId="77777777"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u w:val="single"/>
        </w:rPr>
        <w:t>Evidence</w:t>
      </w:r>
      <w:r w:rsidRPr="00A23FA3">
        <w:rPr>
          <w:rFonts w:ascii="Calibri" w:hAnsi="Calibri" w:cstheme="minorHAnsi"/>
          <w:i/>
          <w:sz w:val="18"/>
          <w:szCs w:val="18"/>
        </w:rPr>
        <w:t>:</w:t>
      </w:r>
    </w:p>
    <w:p w14:paraId="05C4671B" w14:textId="77777777" w:rsidR="00BB7FA9" w:rsidRPr="00A23FA3" w:rsidRDefault="00BB7FA9" w:rsidP="00BB7FA9">
      <w:pPr>
        <w:numPr>
          <w:ilvl w:val="1"/>
          <w:numId w:val="27"/>
        </w:numPr>
        <w:tabs>
          <w:tab w:val="clear" w:pos="1440"/>
          <w:tab w:val="num" w:pos="2160"/>
        </w:tabs>
        <w:ind w:left="687"/>
        <w:jc w:val="left"/>
        <w:rPr>
          <w:rFonts w:ascii="Calibri" w:hAnsi="Calibri" w:cstheme="minorHAnsi"/>
          <w:i/>
          <w:sz w:val="18"/>
          <w:szCs w:val="18"/>
        </w:rPr>
      </w:pPr>
      <w:r w:rsidRPr="00A23FA3">
        <w:rPr>
          <w:rFonts w:ascii="Calibri" w:hAnsi="Calibri" w:cstheme="minorHAnsi"/>
          <w:i/>
          <w:sz w:val="18"/>
          <w:szCs w:val="18"/>
        </w:rPr>
        <w:t>No evidence will be shown in this question</w:t>
      </w:r>
    </w:p>
    <w:p w14:paraId="3C54479A" w14:textId="27502749" w:rsidR="00BB7FA9" w:rsidRPr="00A23FA3" w:rsidRDefault="00BB7FA9" w:rsidP="00BB7FA9">
      <w:pPr>
        <w:jc w:val="left"/>
        <w:rPr>
          <w:rFonts w:ascii="Calibri" w:hAnsi="Calibri" w:cstheme="minorHAnsi"/>
          <w:i/>
          <w:sz w:val="18"/>
          <w:szCs w:val="18"/>
        </w:rPr>
      </w:pPr>
      <w:r w:rsidRPr="00A23FA3">
        <w:rPr>
          <w:rFonts w:ascii="Calibri" w:hAnsi="Calibri" w:cstheme="minorHAnsi"/>
          <w:i/>
          <w:sz w:val="18"/>
          <w:szCs w:val="18"/>
        </w:rPr>
        <w:t>Remarks:</w:t>
      </w:r>
    </w:p>
    <w:p w14:paraId="26BD1C8C" w14:textId="18F8D146" w:rsidR="009D1827" w:rsidRPr="00A23FA3" w:rsidRDefault="009D1827">
      <w:pPr>
        <w:spacing w:afterLines="50" w:after="156"/>
        <w:rPr>
          <w:rFonts w:ascii="等线" w:eastAsia="等线" w:hAnsi="等线" w:cs="Calibri"/>
          <w:szCs w:val="21"/>
          <w:shd w:val="clear" w:color="auto" w:fill="CCFFFF"/>
          <w:rPrChange w:id="6016" w:author="raye" w:date="2018-07-23T12:15:00Z">
            <w:rPr/>
          </w:rPrChange>
        </w:rPr>
        <w:pPrChange w:id="6017" w:author="raye" w:date="2018-07-23T12:15:00Z">
          <w:pPr>
            <w:pStyle w:val="a0"/>
            <w:spacing w:afterLines="50" w:after="156"/>
            <w:ind w:left="420" w:firstLineChars="0" w:firstLine="0"/>
          </w:pPr>
        </w:pPrChange>
      </w:pPr>
      <w:r w:rsidRPr="00A23FA3">
        <w:rPr>
          <w:rFonts w:cs="Calibri"/>
          <w:b/>
          <w:szCs w:val="21"/>
          <w:shd w:val="clear" w:color="auto" w:fill="CCFFFF"/>
        </w:rPr>
        <w:t>D1. No other Red Flags involved in the transaction?</w:t>
      </w:r>
    </w:p>
    <w:p w14:paraId="33F76266" w14:textId="77777777" w:rsidR="006D0A24" w:rsidRPr="00A23FA3" w:rsidRDefault="006D0A24" w:rsidP="006D0A24">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不需要程序回答</w:t>
      </w:r>
      <w:r w:rsidRPr="00A23FA3">
        <w:rPr>
          <w:rFonts w:ascii="等线" w:eastAsia="等线" w:hAnsi="等线" w:cstheme="minorHAnsi"/>
          <w:szCs w:val="21"/>
        </w:rPr>
        <w:t>35</w:t>
      </w:r>
      <w:r w:rsidRPr="00A23FA3">
        <w:rPr>
          <w:rFonts w:ascii="等线" w:eastAsia="等线" w:hAnsi="等线" w:cstheme="minorHAnsi" w:hint="eastAsia"/>
          <w:szCs w:val="21"/>
        </w:rPr>
        <w:t>个问题</w:t>
      </w:r>
    </w:p>
    <w:p w14:paraId="3486BBD9" w14:textId="37F11FC3" w:rsidR="006D0A24" w:rsidRPr="00A23FA3" w:rsidRDefault="006D0A24" w:rsidP="006D0A24">
      <w:pPr>
        <w:pStyle w:val="a0"/>
        <w:numPr>
          <w:ilvl w:val="0"/>
          <w:numId w:val="240"/>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不需要程序提供证据证明</w:t>
      </w:r>
    </w:p>
    <w:p w14:paraId="385C5B00" w14:textId="218CF1B2" w:rsidR="001C5DEF" w:rsidRPr="00A23FA3" w:rsidRDefault="001C5DEF" w:rsidP="001C5DEF">
      <w:pPr>
        <w:spacing w:afterLines="50" w:after="156"/>
        <w:rPr>
          <w:rFonts w:ascii="等线" w:eastAsia="等线" w:hAnsi="等线" w:cstheme="minorHAnsi"/>
          <w:szCs w:val="21"/>
        </w:rPr>
      </w:pPr>
    </w:p>
    <w:p w14:paraId="3720F648" w14:textId="10C981F0" w:rsidR="001C5DEF" w:rsidRPr="00A23FA3" w:rsidRDefault="001C5DEF" w:rsidP="001C5DEF">
      <w:pPr>
        <w:pStyle w:val="a0"/>
        <w:numPr>
          <w:ilvl w:val="0"/>
          <w:numId w:val="252"/>
        </w:numPr>
        <w:spacing w:afterLines="50" w:after="156"/>
        <w:ind w:firstLineChars="0"/>
        <w:rPr>
          <w:rFonts w:ascii="等线" w:eastAsia="等线" w:hAnsi="等线" w:cstheme="minorHAnsi"/>
          <w:szCs w:val="21"/>
        </w:rPr>
      </w:pPr>
      <w:r w:rsidRPr="00A23FA3">
        <w:rPr>
          <w:rFonts w:ascii="等线" w:eastAsia="等线" w:hAnsi="等线" w:cstheme="minorHAnsi" w:hint="eastAsia"/>
          <w:szCs w:val="21"/>
        </w:rPr>
        <w:t>其它说明</w:t>
      </w:r>
    </w:p>
    <w:p w14:paraId="1D8A8259" w14:textId="7DB9B228" w:rsidR="001C5DEF" w:rsidRPr="00A23FA3" w:rsidRDefault="001C5DEF" w:rsidP="00CB4C8F">
      <w:pPr>
        <w:rPr>
          <w:rFonts w:ascii="等线" w:eastAsia="等线" w:hAnsi="等线"/>
        </w:rPr>
      </w:pPr>
      <w:r w:rsidRPr="00A23FA3">
        <w:rPr>
          <w:rFonts w:ascii="等线" w:eastAsia="等线" w:hAnsi="等线" w:hint="eastAsia"/>
        </w:rPr>
        <w:t>1</w:t>
      </w:r>
      <w:r w:rsidRPr="00A23FA3">
        <w:rPr>
          <w:rFonts w:ascii="等线" w:eastAsia="等线" w:hAnsi="等线"/>
        </w:rPr>
        <w:t xml:space="preserve">. </w:t>
      </w:r>
      <w:r w:rsidRPr="00A23FA3">
        <w:rPr>
          <w:rFonts w:ascii="等线" w:eastAsia="等线" w:hAnsi="等线" w:hint="eastAsia"/>
        </w:rPr>
        <w:t>如果在</w:t>
      </w:r>
      <w:r w:rsidRPr="00A23FA3">
        <w:rPr>
          <w:rFonts w:ascii="等线" w:eastAsia="等线" w:hAnsi="等线"/>
        </w:rPr>
        <w:t>Bridger</w:t>
      </w:r>
      <w:r w:rsidRPr="00A23FA3">
        <w:rPr>
          <w:rFonts w:ascii="等线" w:eastAsia="等线" w:hAnsi="等线" w:hint="eastAsia"/>
        </w:rPr>
        <w:t>项下 的证据数量超过8</w:t>
      </w:r>
      <w:r w:rsidRPr="00A23FA3">
        <w:rPr>
          <w:rFonts w:ascii="等线" w:eastAsia="等线" w:hAnsi="等线"/>
        </w:rPr>
        <w:t>0%</w:t>
      </w:r>
      <w:r w:rsidRPr="00A23FA3">
        <w:rPr>
          <w:rFonts w:ascii="等线" w:eastAsia="等线" w:hAnsi="等线" w:hint="eastAsia"/>
        </w:rPr>
        <w:t>，会进行警示，按条数算</w:t>
      </w:r>
    </w:p>
    <w:p w14:paraId="57F4B16D" w14:textId="48E8965E" w:rsidR="00304CEC" w:rsidRPr="00A23FA3" w:rsidRDefault="00304CEC" w:rsidP="00CB4C8F">
      <w:pPr>
        <w:rPr>
          <w:rFonts w:ascii="等线" w:eastAsia="等线" w:hAnsi="等线"/>
        </w:rPr>
      </w:pPr>
      <w:r w:rsidRPr="00A23FA3">
        <w:rPr>
          <w:rFonts w:ascii="等线" w:eastAsia="等线" w:hAnsi="等线" w:hint="eastAsia"/>
        </w:rPr>
        <w:lastRenderedPageBreak/>
        <w:t>放在c</w:t>
      </w:r>
      <w:r w:rsidRPr="00A23FA3">
        <w:rPr>
          <w:rFonts w:ascii="等线" w:eastAsia="等线" w:hAnsi="等线"/>
        </w:rPr>
        <w:t>omments</w:t>
      </w:r>
      <w:r w:rsidRPr="00A23FA3">
        <w:rPr>
          <w:rFonts w:ascii="等线" w:eastAsia="等线" w:hAnsi="等线" w:hint="eastAsia"/>
        </w:rPr>
        <w:t xml:space="preserve">框里。 </w:t>
      </w:r>
      <w:r w:rsidRPr="00A23FA3">
        <w:rPr>
          <w:rFonts w:ascii="等线" w:eastAsia="等线" w:hAnsi="等线"/>
        </w:rPr>
        <w:t>Bridger Insight (“BI”) rationale is over 80%, Requiring a comment.</w:t>
      </w:r>
    </w:p>
    <w:p w14:paraId="33E53C72" w14:textId="317352F0" w:rsidR="00DD55AB" w:rsidRPr="00A23FA3" w:rsidRDefault="00E67100" w:rsidP="00CB4C8F">
      <w:pPr>
        <w:rPr>
          <w:rFonts w:ascii="等线" w:eastAsia="等线" w:hAnsi="等线"/>
        </w:rPr>
      </w:pPr>
      <w:r w:rsidRPr="00A23FA3">
        <w:rPr>
          <w:rFonts w:ascii="等线" w:eastAsia="等线" w:hAnsi="等线" w:hint="eastAsia"/>
        </w:rPr>
        <w:t>2</w:t>
      </w:r>
      <w:r w:rsidRPr="00A23FA3">
        <w:rPr>
          <w:rFonts w:ascii="等线" w:eastAsia="等线" w:hAnsi="等线"/>
        </w:rPr>
        <w:t>. Invoice NO.</w:t>
      </w:r>
      <w:r w:rsidRPr="00A23FA3">
        <w:rPr>
          <w:rFonts w:ascii="等线" w:eastAsia="等线" w:hAnsi="等线" w:hint="eastAsia"/>
        </w:rPr>
        <w:t>发票号码在T</w:t>
      </w:r>
      <w:r w:rsidRPr="00A23FA3">
        <w:rPr>
          <w:rFonts w:ascii="等线" w:eastAsia="等线" w:hAnsi="等线"/>
        </w:rPr>
        <w:t>24</w:t>
      </w:r>
      <w:r w:rsidRPr="00A23FA3">
        <w:rPr>
          <w:rFonts w:ascii="等线" w:eastAsia="等线" w:hAnsi="等线" w:hint="eastAsia"/>
        </w:rPr>
        <w:t>中搜索时，不识别大小写</w:t>
      </w:r>
    </w:p>
    <w:p w14:paraId="30419735" w14:textId="0132BE55" w:rsidR="007533A2" w:rsidRPr="00A23FA3" w:rsidRDefault="007533A2" w:rsidP="00CB4C8F">
      <w:pPr>
        <w:rPr>
          <w:rFonts w:ascii="等线" w:eastAsia="等线" w:hAnsi="等线"/>
        </w:rPr>
      </w:pPr>
      <w:r w:rsidRPr="00A23FA3">
        <w:rPr>
          <w:rFonts w:ascii="等线" w:eastAsia="等线" w:hAnsi="等线" w:hint="eastAsia"/>
        </w:rPr>
        <w:t>3</w:t>
      </w:r>
      <w:r w:rsidRPr="00A23FA3">
        <w:rPr>
          <w:rFonts w:ascii="等线" w:eastAsia="等线" w:hAnsi="等线"/>
        </w:rPr>
        <w:t xml:space="preserve">. </w:t>
      </w:r>
      <w:r w:rsidRPr="00A23FA3">
        <w:rPr>
          <w:rFonts w:ascii="等线" w:eastAsia="等线" w:hAnsi="等线" w:hint="eastAsia"/>
        </w:rPr>
        <w:t>信用证L</w:t>
      </w:r>
      <w:r w:rsidRPr="00A23FA3">
        <w:rPr>
          <w:rFonts w:ascii="等线" w:eastAsia="等线" w:hAnsi="等线"/>
        </w:rPr>
        <w:t>/C</w:t>
      </w:r>
      <w:r w:rsidRPr="00A23FA3">
        <w:rPr>
          <w:rFonts w:ascii="等线" w:eastAsia="等线" w:hAnsi="等线" w:hint="eastAsia"/>
        </w:rPr>
        <w:t>应检查完整的数据，而不受年份限制</w:t>
      </w:r>
    </w:p>
    <w:p w14:paraId="12BC63C7" w14:textId="5586244A" w:rsidR="00B76ECD" w:rsidRPr="00A23FA3" w:rsidRDefault="00B76ECD" w:rsidP="00CB4C8F">
      <w:pPr>
        <w:rPr>
          <w:rFonts w:ascii="等线" w:eastAsia="等线" w:hAnsi="等线"/>
        </w:rPr>
      </w:pPr>
      <w:r w:rsidRPr="00A23FA3">
        <w:rPr>
          <w:rFonts w:ascii="等线" w:eastAsia="等线" w:hAnsi="等线" w:hint="eastAsia"/>
        </w:rPr>
        <w:t>4</w:t>
      </w:r>
      <w:r w:rsidRPr="00A23FA3">
        <w:rPr>
          <w:rFonts w:ascii="等线" w:eastAsia="等线" w:hAnsi="等线"/>
        </w:rPr>
        <w:t xml:space="preserve">. </w:t>
      </w:r>
      <w:r w:rsidRPr="00A23FA3">
        <w:t>ABR2.58 Subfolder function: all evidence should be categorized into different folders: Bridger Insight, Dow Jones, Lloyds, Customer Info, Price Check and so on. To be built after the code is moved from Python to Java.</w:t>
      </w:r>
      <w:r w:rsidRPr="00A23FA3">
        <w:rPr>
          <w:rFonts w:ascii="Arial" w:hAnsi="Arial" w:cs="Arial"/>
          <w:szCs w:val="21"/>
          <w:shd w:val="clear" w:color="auto" w:fill="FFFFFF"/>
        </w:rPr>
        <w:t>子文件夹功能</w:t>
      </w:r>
      <w:r w:rsidRPr="00A23FA3">
        <w:rPr>
          <w:rFonts w:ascii="Arial" w:hAnsi="Arial" w:cs="Arial"/>
          <w:szCs w:val="21"/>
          <w:shd w:val="clear" w:color="auto" w:fill="FFFFFF"/>
        </w:rPr>
        <w:t>:</w:t>
      </w:r>
      <w:r w:rsidRPr="00A23FA3">
        <w:rPr>
          <w:rFonts w:ascii="Arial" w:hAnsi="Arial" w:cs="Arial"/>
          <w:szCs w:val="21"/>
          <w:shd w:val="clear" w:color="auto" w:fill="FFFFFF"/>
        </w:rPr>
        <w:t>所有的证据都应该分类到不同的文件夹中</w:t>
      </w:r>
      <w:r w:rsidRPr="00A23FA3">
        <w:rPr>
          <w:rFonts w:ascii="Arial" w:hAnsi="Arial" w:cs="Arial"/>
          <w:szCs w:val="21"/>
          <w:shd w:val="clear" w:color="auto" w:fill="FFFFFF"/>
        </w:rPr>
        <w:t>:Bridger Insight</w:t>
      </w:r>
      <w:r w:rsidRPr="00A23FA3">
        <w:rPr>
          <w:rFonts w:ascii="Arial" w:hAnsi="Arial" w:cs="Arial"/>
          <w:szCs w:val="21"/>
          <w:shd w:val="clear" w:color="auto" w:fill="FFFFFF"/>
        </w:rPr>
        <w:t>，道琼斯，劳埃德，客户信息，价格检查等等。在代码从</w:t>
      </w:r>
      <w:r w:rsidRPr="00A23FA3">
        <w:rPr>
          <w:rFonts w:ascii="Arial" w:hAnsi="Arial" w:cs="Arial"/>
          <w:szCs w:val="21"/>
          <w:shd w:val="clear" w:color="auto" w:fill="FFFFFF"/>
        </w:rPr>
        <w:t>Python</w:t>
      </w:r>
      <w:r w:rsidRPr="00A23FA3">
        <w:rPr>
          <w:rFonts w:ascii="Arial" w:hAnsi="Arial" w:cs="Arial"/>
          <w:szCs w:val="21"/>
          <w:shd w:val="clear" w:color="auto" w:fill="FFFFFF"/>
        </w:rPr>
        <w:t>转移到</w:t>
      </w:r>
      <w:r w:rsidRPr="00A23FA3">
        <w:rPr>
          <w:rFonts w:ascii="Arial" w:hAnsi="Arial" w:cs="Arial"/>
          <w:szCs w:val="21"/>
          <w:shd w:val="clear" w:color="auto" w:fill="FFFFFF"/>
        </w:rPr>
        <w:t>Java</w:t>
      </w:r>
      <w:r w:rsidRPr="00A23FA3">
        <w:rPr>
          <w:rFonts w:ascii="Arial" w:hAnsi="Arial" w:cs="Arial"/>
          <w:szCs w:val="21"/>
          <w:shd w:val="clear" w:color="auto" w:fill="FFFFFF"/>
        </w:rPr>
        <w:t>之后构建。</w:t>
      </w:r>
    </w:p>
    <w:p w14:paraId="2246A71E" w14:textId="416BC38E" w:rsidR="00DD55AB" w:rsidRPr="00A23FA3" w:rsidRDefault="00504165" w:rsidP="00DD55AB">
      <w:pPr>
        <w:rPr>
          <w:rFonts w:ascii="等线" w:eastAsia="等线" w:hAnsi="等线" w:cstheme="minorHAnsi"/>
          <w:szCs w:val="21"/>
        </w:rPr>
      </w:pPr>
      <w:r w:rsidRPr="00A23FA3">
        <w:rPr>
          <w:rFonts w:ascii="等线" w:eastAsia="等线" w:hAnsi="等线" w:cstheme="minorHAnsi" w:hint="eastAsia"/>
          <w:szCs w:val="21"/>
        </w:rPr>
        <w:t>5</w:t>
      </w:r>
      <w:r w:rsidRPr="00A23FA3">
        <w:rPr>
          <w:rFonts w:ascii="等线" w:eastAsia="等线" w:hAnsi="等线" w:cstheme="minorHAnsi"/>
          <w:szCs w:val="21"/>
        </w:rPr>
        <w:t xml:space="preserve">. </w:t>
      </w:r>
      <w:r w:rsidRPr="00A23FA3">
        <w:t>ABR1.47 Lloyds Shipment Date – When shipment date is blank, there is no alert generated. The shipment date is necessary for a Lloyds search. Coding is needed to require a shipment date for Lloyds searches and to generate an alert if a shipment date is not included.</w:t>
      </w:r>
    </w:p>
    <w:p w14:paraId="28E31D32" w14:textId="4F0B01E6" w:rsidR="007E67B3" w:rsidRPr="00A23FA3" w:rsidRDefault="00504165" w:rsidP="00504165">
      <w:pPr>
        <w:rPr>
          <w:rFonts w:ascii="等线" w:eastAsia="等线" w:hAnsi="等线" w:cstheme="minorHAnsi"/>
          <w:szCs w:val="21"/>
        </w:rPr>
      </w:pPr>
      <w:r w:rsidRPr="00A23FA3">
        <w:rPr>
          <w:rFonts w:ascii="等线" w:eastAsia="等线" w:hAnsi="等线" w:cstheme="minorHAnsi" w:hint="eastAsia"/>
          <w:szCs w:val="21"/>
        </w:rPr>
        <w:t>当请求</w:t>
      </w:r>
      <w:r w:rsidRPr="00A23FA3">
        <w:t>Lloyds</w:t>
      </w:r>
      <w:r w:rsidRPr="00A23FA3">
        <w:rPr>
          <w:rFonts w:ascii="等线" w:eastAsia="等线" w:hAnsi="等线" w:cstheme="minorHAnsi" w:hint="eastAsia"/>
          <w:szCs w:val="21"/>
        </w:rPr>
        <w:t>的接口数据时，是会需要</w:t>
      </w:r>
      <w:r w:rsidRPr="00A23FA3">
        <w:t>shipment date</w:t>
      </w:r>
      <w:r w:rsidRPr="00A23FA3">
        <w:rPr>
          <w:rFonts w:hint="eastAsia"/>
        </w:rPr>
        <w:t>这个字段的</w:t>
      </w:r>
      <w:r w:rsidRPr="00A23FA3">
        <w:rPr>
          <w:rFonts w:hint="eastAsia"/>
        </w:rPr>
        <w:t xml:space="preserve"> </w:t>
      </w:r>
      <w:r w:rsidRPr="00A23FA3">
        <w:rPr>
          <w:rFonts w:hint="eastAsia"/>
        </w:rPr>
        <w:t>（见</w:t>
      </w:r>
      <w:r w:rsidRPr="00A23FA3">
        <w:rPr>
          <w:rFonts w:hint="eastAsia"/>
        </w:rPr>
        <w:t>I</w:t>
      </w:r>
      <w:r w:rsidRPr="00A23FA3">
        <w:t>NPUT</w:t>
      </w:r>
      <w:r w:rsidRPr="00A23FA3">
        <w:rPr>
          <w:rFonts w:hint="eastAsia"/>
        </w:rPr>
        <w:t>表单）如果说没有这个字段，在请求后，显示在</w:t>
      </w:r>
      <w:r w:rsidRPr="00A23FA3">
        <w:t>Lloyds</w:t>
      </w:r>
      <w:r w:rsidRPr="00A23FA3">
        <w:rPr>
          <w:rFonts w:hint="eastAsia"/>
        </w:rPr>
        <w:t>证据类下</w:t>
      </w:r>
      <w:r w:rsidR="00E47BB3" w:rsidRPr="00A23FA3">
        <w:rPr>
          <w:rFonts w:hint="eastAsia"/>
        </w:rPr>
        <w:t xml:space="preserve"> </w:t>
      </w:r>
      <w:r w:rsidR="00E47BB3" w:rsidRPr="00A23FA3">
        <w:t>Alert:”shipment date not found”</w:t>
      </w:r>
    </w:p>
    <w:p w14:paraId="06D8FF0B" w14:textId="77777777" w:rsidR="007E67B3" w:rsidRPr="00A23FA3" w:rsidRDefault="007E67B3" w:rsidP="00DD55AB">
      <w:pPr>
        <w:rPr>
          <w:rFonts w:ascii="等线" w:eastAsia="等线" w:hAnsi="等线" w:cstheme="minorHAnsi"/>
          <w:szCs w:val="21"/>
        </w:rPr>
      </w:pPr>
    </w:p>
    <w:p w14:paraId="6B54BE1C" w14:textId="4545CFEE" w:rsidR="00271E9F" w:rsidRPr="00A23FA3" w:rsidRDefault="00271E9F">
      <w:pPr>
        <w:pStyle w:val="a0"/>
        <w:numPr>
          <w:ilvl w:val="0"/>
          <w:numId w:val="252"/>
        </w:numPr>
        <w:ind w:firstLineChars="0"/>
        <w:rPr>
          <w:rFonts w:ascii="Calibri" w:hAnsi="Calibri" w:cstheme="minorHAnsi"/>
          <w:sz w:val="24"/>
          <w:rPrChange w:id="6018" w:author="raye" w:date="2018-07-23T15:58:00Z">
            <w:rPr/>
          </w:rPrChange>
        </w:rPr>
        <w:pPrChange w:id="6019" w:author="raye" w:date="2018-07-23T15:58:00Z">
          <w:pPr>
            <w:pStyle w:val="a0"/>
            <w:numPr>
              <w:numId w:val="240"/>
            </w:numPr>
            <w:ind w:left="420" w:firstLineChars="0" w:hanging="420"/>
          </w:pPr>
        </w:pPrChange>
      </w:pPr>
      <w:r w:rsidRPr="00A23FA3">
        <w:rPr>
          <w:rFonts w:ascii="Calibri" w:hAnsi="Calibri" w:cstheme="minorHAnsi"/>
          <w:sz w:val="24"/>
          <w:rPrChange w:id="6020" w:author="raye" w:date="2018-07-23T15:58:00Z">
            <w:rPr/>
          </w:rPrChange>
        </w:rPr>
        <w:t xml:space="preserve">Store digital sample for transaction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7"/>
        <w:gridCol w:w="3529"/>
      </w:tblGrid>
      <w:tr w:rsidR="00A23FA3" w:rsidRPr="00A23FA3" w:rsidDel="00271E9F" w14:paraId="1A377E87" w14:textId="77777777" w:rsidTr="006961FB">
        <w:trPr>
          <w:trHeight w:val="776"/>
          <w:del w:id="6021" w:author="raye" w:date="2018-07-23T16:02:00Z"/>
        </w:trPr>
        <w:tc>
          <w:tcPr>
            <w:tcW w:w="4407" w:type="dxa"/>
            <w:shd w:val="clear" w:color="auto" w:fill="auto"/>
            <w:vAlign w:val="center"/>
          </w:tcPr>
          <w:p w14:paraId="678E10B2" w14:textId="19460F17" w:rsidR="00271E9F" w:rsidRPr="00A23FA3" w:rsidDel="00271E9F" w:rsidRDefault="00271E9F" w:rsidP="00271E9F">
            <w:pPr>
              <w:jc w:val="left"/>
              <w:rPr>
                <w:del w:id="6022" w:author="raye" w:date="2018-07-23T16:02:00Z"/>
                <w:rFonts w:ascii="等线" w:eastAsia="等线" w:hAnsi="等线" w:cstheme="minorHAnsi"/>
                <w:szCs w:val="21"/>
                <w:rPrChange w:id="6023" w:author="raye" w:date="2018-07-23T16:01:00Z">
                  <w:rPr>
                    <w:del w:id="6024" w:author="raye" w:date="2018-07-23T16:02:00Z"/>
                    <w:rFonts w:ascii="Calibri" w:hAnsi="Calibri" w:cstheme="minorHAnsi"/>
                    <w:sz w:val="24"/>
                    <w:szCs w:val="24"/>
                  </w:rPr>
                </w:rPrChange>
              </w:rPr>
            </w:pPr>
            <w:del w:id="6025" w:author="raye" w:date="2018-07-23T16:01:00Z">
              <w:r w:rsidRPr="00A23FA3" w:rsidDel="005F3F46">
                <w:rPr>
                  <w:rFonts w:ascii="等线" w:eastAsia="等线" w:hAnsi="等线" w:cstheme="minorHAnsi"/>
                  <w:szCs w:val="21"/>
                  <w:rPrChange w:id="6026" w:author="raye" w:date="2018-07-23T16:01:00Z">
                    <w:rPr>
                      <w:rFonts w:ascii="Calibri" w:hAnsi="Calibri" w:cstheme="minorHAnsi"/>
                      <w:sz w:val="24"/>
                      <w:szCs w:val="24"/>
                    </w:rPr>
                  </w:rPrChange>
                </w:rPr>
                <w:delText>35</w:delText>
              </w:r>
              <w:r w:rsidRPr="00A23FA3" w:rsidDel="005F3F46">
                <w:rPr>
                  <w:rFonts w:ascii="等线" w:eastAsia="等线" w:hAnsi="等线" w:cstheme="minorHAnsi" w:hint="eastAsia"/>
                  <w:szCs w:val="21"/>
                  <w:rPrChange w:id="6027" w:author="raye" w:date="2018-07-23T16:01:00Z">
                    <w:rPr>
                      <w:rFonts w:ascii="Calibri" w:hAnsi="Calibri" w:cstheme="minorHAnsi" w:hint="eastAsia"/>
                      <w:sz w:val="24"/>
                      <w:szCs w:val="24"/>
                    </w:rPr>
                  </w:rPrChange>
                </w:rPr>
                <w:delText>个问题</w:delText>
              </w:r>
            </w:del>
          </w:p>
        </w:tc>
        <w:tc>
          <w:tcPr>
            <w:tcW w:w="3529" w:type="dxa"/>
            <w:shd w:val="clear" w:color="auto" w:fill="auto"/>
            <w:vAlign w:val="center"/>
          </w:tcPr>
          <w:p w14:paraId="502365CA" w14:textId="2FBDABF0" w:rsidR="00271E9F" w:rsidRPr="00A23FA3" w:rsidDel="00271E9F" w:rsidRDefault="00271E9F" w:rsidP="00271E9F">
            <w:pPr>
              <w:rPr>
                <w:del w:id="6028" w:author="raye" w:date="2018-07-23T16:02:00Z"/>
                <w:rFonts w:ascii="等线" w:eastAsia="等线" w:hAnsi="等线" w:cstheme="minorHAnsi"/>
                <w:noProof/>
                <w:szCs w:val="21"/>
                <w:rPrChange w:id="6029" w:author="raye" w:date="2018-07-23T16:01:00Z">
                  <w:rPr>
                    <w:del w:id="6030" w:author="raye" w:date="2018-07-23T16:02:00Z"/>
                    <w:rFonts w:ascii="Calibri" w:hAnsi="Calibri" w:cstheme="minorHAnsi"/>
                    <w:noProof/>
                    <w:sz w:val="24"/>
                    <w:szCs w:val="24"/>
                  </w:rPr>
                </w:rPrChange>
              </w:rPr>
            </w:pPr>
            <w:del w:id="6031" w:author="raye" w:date="2018-07-23T16:01:00Z">
              <w:r w:rsidRPr="00A23FA3" w:rsidDel="005F3F46">
                <w:rPr>
                  <w:rFonts w:ascii="等线" w:eastAsia="等线" w:hAnsi="等线" w:cstheme="minorHAnsi"/>
                  <w:noProof/>
                  <w:szCs w:val="21"/>
                  <w:rPrChange w:id="6032" w:author="raye" w:date="2018-07-23T16:01:00Z">
                    <w:rPr>
                      <w:rFonts w:ascii="Calibri" w:hAnsi="Calibri" w:cstheme="minorHAnsi"/>
                      <w:noProof/>
                      <w:sz w:val="24"/>
                      <w:szCs w:val="24"/>
                    </w:rPr>
                  </w:rPrChange>
                </w:rPr>
                <w:delText>Excel</w:delText>
              </w:r>
              <w:r w:rsidRPr="00A23FA3" w:rsidDel="005F3F46">
                <w:rPr>
                  <w:rFonts w:ascii="等线" w:eastAsia="等线" w:hAnsi="等线" w:cstheme="minorHAnsi" w:hint="eastAsia"/>
                  <w:noProof/>
                  <w:szCs w:val="21"/>
                  <w:rPrChange w:id="6033" w:author="raye" w:date="2018-07-23T16:01:00Z">
                    <w:rPr>
                      <w:rFonts w:ascii="Calibri" w:hAnsi="Calibri" w:cstheme="minorHAnsi" w:hint="eastAsia"/>
                      <w:noProof/>
                      <w:sz w:val="24"/>
                      <w:szCs w:val="24"/>
                    </w:rPr>
                  </w:rPrChange>
                </w:rPr>
                <w:delText>模板</w:delText>
              </w:r>
            </w:del>
          </w:p>
        </w:tc>
      </w:tr>
      <w:tr w:rsidR="00A23FA3" w:rsidRPr="00A23FA3" w:rsidDel="00271E9F" w14:paraId="5DFDCE5E" w14:textId="77777777" w:rsidTr="006961FB">
        <w:trPr>
          <w:trHeight w:val="776"/>
          <w:del w:id="6034" w:author="raye" w:date="2018-07-23T16:02:00Z"/>
        </w:trPr>
        <w:tc>
          <w:tcPr>
            <w:tcW w:w="4407" w:type="dxa"/>
            <w:shd w:val="clear" w:color="auto" w:fill="auto"/>
          </w:tcPr>
          <w:p w14:paraId="530629C5" w14:textId="5395473B" w:rsidR="00271E9F" w:rsidRPr="00A23FA3" w:rsidDel="00271E9F" w:rsidRDefault="00271E9F" w:rsidP="001F3470">
            <w:pPr>
              <w:jc w:val="left"/>
              <w:rPr>
                <w:del w:id="6035" w:author="raye" w:date="2018-07-23T16:02:00Z"/>
                <w:rFonts w:ascii="等线" w:eastAsia="等线" w:hAnsi="等线" w:cstheme="minorHAnsi"/>
                <w:szCs w:val="21"/>
                <w:rPrChange w:id="6036" w:author="raye" w:date="2018-07-23T15:59:00Z">
                  <w:rPr>
                    <w:del w:id="6037" w:author="raye" w:date="2018-07-23T16:02:00Z"/>
                    <w:rFonts w:ascii="Calibri" w:hAnsi="Calibri" w:cstheme="minorHAnsi"/>
                    <w:sz w:val="24"/>
                    <w:szCs w:val="24"/>
                  </w:rPr>
                </w:rPrChange>
              </w:rPr>
            </w:pPr>
            <w:del w:id="6038" w:author="raye" w:date="2018-07-23T16:01:00Z">
              <w:r w:rsidRPr="00A23FA3" w:rsidDel="00271E9F">
                <w:rPr>
                  <w:rFonts w:ascii="等线" w:eastAsia="等线" w:hAnsi="等线" w:cstheme="minorHAnsi"/>
                  <w:szCs w:val="21"/>
                  <w:rPrChange w:id="6039" w:author="raye" w:date="2018-07-23T15:59:00Z">
                    <w:rPr>
                      <w:rFonts w:ascii="Calibri" w:hAnsi="Calibri" w:cstheme="minorHAnsi"/>
                      <w:sz w:val="24"/>
                      <w:szCs w:val="24"/>
                    </w:rPr>
                  </w:rPrChange>
                </w:rPr>
                <w:delText>A2-Anticipated Activity.xlsx</w:delText>
              </w:r>
            </w:del>
          </w:p>
        </w:tc>
        <w:tc>
          <w:tcPr>
            <w:tcW w:w="3529" w:type="dxa"/>
            <w:shd w:val="clear" w:color="auto" w:fill="auto"/>
          </w:tcPr>
          <w:p w14:paraId="2E7D5ACF" w14:textId="20DA8378" w:rsidR="00271E9F" w:rsidRPr="00A23FA3" w:rsidDel="00271E9F" w:rsidRDefault="00271E9F" w:rsidP="001F3470">
            <w:pPr>
              <w:rPr>
                <w:del w:id="6040" w:author="raye" w:date="2018-07-23T16:02:00Z"/>
                <w:rFonts w:ascii="等线" w:eastAsia="等线" w:hAnsi="等线" w:cstheme="minorHAnsi"/>
                <w:szCs w:val="21"/>
                <w:rPrChange w:id="6041" w:author="raye" w:date="2018-07-23T15:59:00Z">
                  <w:rPr>
                    <w:del w:id="6042" w:author="raye" w:date="2018-07-23T16:02:00Z"/>
                    <w:rFonts w:ascii="Calibri" w:hAnsi="Calibri" w:cstheme="minorHAnsi"/>
                    <w:sz w:val="24"/>
                    <w:szCs w:val="24"/>
                  </w:rPr>
                </w:rPrChange>
              </w:rPr>
            </w:pPr>
            <w:del w:id="6043" w:author="raye" w:date="2018-07-23T16:01:00Z">
              <w:r w:rsidRPr="00A23FA3" w:rsidDel="00271E9F">
                <w:rPr>
                  <w:rFonts w:ascii="等线" w:eastAsia="等线" w:hAnsi="等线" w:cstheme="minorHAnsi"/>
                  <w:noProof/>
                  <w:szCs w:val="21"/>
                </w:rPr>
                <w:object w:dxaOrig="1497" w:dyaOrig="935" w14:anchorId="6E9E7A42">
                  <v:shape id="_x0000_i1070" type="#_x0000_t75" style="width:58.5pt;height:35.25pt" o:ole="">
                    <v:imagedata r:id="rId118" o:title=""/>
                  </v:shape>
                  <o:OLEObject Type="Embed" ProgID="Excel.Sheet.12" ShapeID="_x0000_i1070" DrawAspect="Icon" ObjectID="_1595354653" r:id="rId232"/>
                </w:object>
              </w:r>
            </w:del>
          </w:p>
        </w:tc>
      </w:tr>
      <w:tr w:rsidR="00A23FA3" w:rsidRPr="00A23FA3" w:rsidDel="00271E9F" w14:paraId="6CE2D75E" w14:textId="77777777" w:rsidTr="006961FB">
        <w:trPr>
          <w:trHeight w:val="822"/>
          <w:del w:id="6044" w:author="raye" w:date="2018-07-23T16:02:00Z"/>
        </w:trPr>
        <w:tc>
          <w:tcPr>
            <w:tcW w:w="4407" w:type="dxa"/>
            <w:shd w:val="clear" w:color="auto" w:fill="auto"/>
          </w:tcPr>
          <w:p w14:paraId="2F85B7D7" w14:textId="5FC18356" w:rsidR="00271E9F" w:rsidRPr="00A23FA3" w:rsidDel="00271E9F" w:rsidRDefault="00271E9F" w:rsidP="001F3470">
            <w:pPr>
              <w:jc w:val="left"/>
              <w:rPr>
                <w:del w:id="6045" w:author="raye" w:date="2018-07-23T16:02:00Z"/>
                <w:rFonts w:ascii="等线" w:eastAsia="等线" w:hAnsi="等线" w:cstheme="minorHAnsi"/>
                <w:szCs w:val="21"/>
                <w:rPrChange w:id="6046" w:author="raye" w:date="2018-07-23T15:59:00Z">
                  <w:rPr>
                    <w:del w:id="6047" w:author="raye" w:date="2018-07-23T16:02:00Z"/>
                    <w:rFonts w:ascii="Calibri" w:hAnsi="Calibri" w:cstheme="minorHAnsi"/>
                    <w:sz w:val="24"/>
                    <w:szCs w:val="24"/>
                  </w:rPr>
                </w:rPrChange>
              </w:rPr>
            </w:pPr>
            <w:del w:id="6048" w:author="raye" w:date="2018-07-23T16:01:00Z">
              <w:r w:rsidRPr="00A23FA3" w:rsidDel="00271E9F">
                <w:rPr>
                  <w:rFonts w:ascii="等线" w:eastAsia="等线" w:hAnsi="等线" w:cstheme="minorHAnsi"/>
                  <w:szCs w:val="21"/>
                  <w:rPrChange w:id="6049" w:author="raye" w:date="2018-07-23T15:59:00Z">
                    <w:rPr>
                      <w:rFonts w:ascii="Calibri" w:hAnsi="Calibri" w:cstheme="minorHAnsi"/>
                      <w:sz w:val="24"/>
                      <w:szCs w:val="24"/>
                    </w:rPr>
                  </w:rPrChange>
                </w:rPr>
                <w:delText>A2-T24 results</w:delText>
              </w:r>
            </w:del>
          </w:p>
        </w:tc>
        <w:tc>
          <w:tcPr>
            <w:tcW w:w="3529" w:type="dxa"/>
            <w:shd w:val="clear" w:color="auto" w:fill="auto"/>
          </w:tcPr>
          <w:p w14:paraId="37EA7E42" w14:textId="1DD86C83" w:rsidR="00271E9F" w:rsidRPr="00A23FA3" w:rsidDel="00271E9F" w:rsidRDefault="00271E9F" w:rsidP="001F3470">
            <w:pPr>
              <w:rPr>
                <w:del w:id="6050" w:author="raye" w:date="2018-07-23T16:02:00Z"/>
                <w:rFonts w:ascii="等线" w:eastAsia="等线" w:hAnsi="等线" w:cstheme="minorHAnsi"/>
                <w:szCs w:val="21"/>
                <w:rPrChange w:id="6051" w:author="raye" w:date="2018-07-23T15:59:00Z">
                  <w:rPr>
                    <w:del w:id="6052" w:author="raye" w:date="2018-07-23T16:02:00Z"/>
                    <w:rFonts w:ascii="Calibri" w:hAnsi="Calibri" w:cstheme="minorHAnsi"/>
                    <w:sz w:val="24"/>
                    <w:szCs w:val="24"/>
                  </w:rPr>
                </w:rPrChange>
              </w:rPr>
            </w:pPr>
            <w:del w:id="6053" w:author="raye" w:date="2018-07-23T16:01:00Z">
              <w:r w:rsidRPr="00A23FA3" w:rsidDel="00271E9F">
                <w:rPr>
                  <w:rFonts w:ascii="等线" w:eastAsia="等线" w:hAnsi="等线" w:cstheme="minorHAnsi"/>
                  <w:noProof/>
                  <w:szCs w:val="21"/>
                </w:rPr>
                <w:object w:dxaOrig="1497" w:dyaOrig="935" w14:anchorId="50C5228C">
                  <v:shape id="_x0000_i1071" type="#_x0000_t75" style="width:58.5pt;height:35.25pt" o:ole="">
                    <v:imagedata r:id="rId120" o:title=""/>
                  </v:shape>
                  <o:OLEObject Type="Embed" ProgID="Excel.Sheet.12" ShapeID="_x0000_i1071" DrawAspect="Icon" ObjectID="_1595354654" r:id="rId233"/>
                </w:object>
              </w:r>
            </w:del>
          </w:p>
        </w:tc>
      </w:tr>
      <w:tr w:rsidR="00A23FA3" w:rsidRPr="00A23FA3" w:rsidDel="00271E9F" w14:paraId="556D2E94" w14:textId="77777777" w:rsidTr="006961FB">
        <w:trPr>
          <w:trHeight w:val="712"/>
          <w:del w:id="6054" w:author="raye" w:date="2018-07-23T16:02:00Z"/>
        </w:trPr>
        <w:tc>
          <w:tcPr>
            <w:tcW w:w="4407" w:type="dxa"/>
            <w:shd w:val="clear" w:color="auto" w:fill="auto"/>
          </w:tcPr>
          <w:p w14:paraId="5BB0CE4F" w14:textId="0D17EAB9" w:rsidR="00271E9F" w:rsidRPr="00A23FA3" w:rsidDel="00271E9F" w:rsidRDefault="00271E9F" w:rsidP="001F3470">
            <w:pPr>
              <w:jc w:val="left"/>
              <w:rPr>
                <w:del w:id="6055" w:author="raye" w:date="2018-07-23T16:02:00Z"/>
                <w:rFonts w:ascii="等线" w:eastAsia="等线" w:hAnsi="等线" w:cstheme="minorHAnsi"/>
                <w:szCs w:val="21"/>
                <w:rPrChange w:id="6056" w:author="raye" w:date="2018-07-23T15:59:00Z">
                  <w:rPr>
                    <w:del w:id="6057" w:author="raye" w:date="2018-07-23T16:02:00Z"/>
                    <w:rFonts w:ascii="Calibri" w:hAnsi="Calibri" w:cstheme="minorHAnsi"/>
                    <w:sz w:val="24"/>
                    <w:szCs w:val="24"/>
                  </w:rPr>
                </w:rPrChange>
              </w:rPr>
            </w:pPr>
            <w:del w:id="6058" w:author="raye" w:date="2018-07-23T16:01:00Z">
              <w:r w:rsidRPr="00A23FA3" w:rsidDel="00271E9F">
                <w:rPr>
                  <w:rFonts w:ascii="等线" w:eastAsia="等线" w:hAnsi="等线" w:cstheme="minorHAnsi"/>
                  <w:szCs w:val="21"/>
                  <w:rPrChange w:id="6059" w:author="raye" w:date="2018-07-23T15:59:00Z">
                    <w:rPr>
                      <w:rFonts w:ascii="Calibri" w:hAnsi="Calibri" w:cstheme="minorHAnsi"/>
                      <w:sz w:val="24"/>
                      <w:szCs w:val="24"/>
                    </w:rPr>
                  </w:rPrChange>
                </w:rPr>
                <w:delText>B1-Invoice&amp;Industry Description</w:delText>
              </w:r>
            </w:del>
          </w:p>
        </w:tc>
        <w:tc>
          <w:tcPr>
            <w:tcW w:w="3529" w:type="dxa"/>
            <w:shd w:val="clear" w:color="auto" w:fill="auto"/>
          </w:tcPr>
          <w:p w14:paraId="28E7A496" w14:textId="69946A1C" w:rsidR="00271E9F" w:rsidRPr="00A23FA3" w:rsidDel="00271E9F" w:rsidRDefault="00271E9F" w:rsidP="001F3470">
            <w:pPr>
              <w:rPr>
                <w:del w:id="6060" w:author="raye" w:date="2018-07-23T16:02:00Z"/>
                <w:rFonts w:ascii="等线" w:eastAsia="等线" w:hAnsi="等线" w:cstheme="minorHAnsi"/>
                <w:szCs w:val="21"/>
                <w:rPrChange w:id="6061" w:author="raye" w:date="2018-07-23T15:59:00Z">
                  <w:rPr>
                    <w:del w:id="6062" w:author="raye" w:date="2018-07-23T16:02:00Z"/>
                    <w:rFonts w:ascii="Calibri" w:hAnsi="Calibri" w:cstheme="minorHAnsi"/>
                    <w:sz w:val="24"/>
                    <w:szCs w:val="24"/>
                  </w:rPr>
                </w:rPrChange>
              </w:rPr>
            </w:pPr>
            <w:del w:id="6063" w:author="raye" w:date="2018-07-23T16:01:00Z">
              <w:r w:rsidRPr="00A23FA3" w:rsidDel="00271E9F">
                <w:rPr>
                  <w:rFonts w:ascii="等线" w:eastAsia="等线" w:hAnsi="等线" w:cstheme="minorHAnsi"/>
                  <w:noProof/>
                  <w:szCs w:val="21"/>
                </w:rPr>
                <w:object w:dxaOrig="1520" w:dyaOrig="960" w14:anchorId="35CB3658">
                  <v:shape id="_x0000_i1072" type="#_x0000_t75" style="width:51pt;height:27.75pt" o:ole="">
                    <v:imagedata r:id="rId122" o:title=""/>
                  </v:shape>
                  <o:OLEObject Type="Embed" ProgID="Excel.Sheet.12" ShapeID="_x0000_i1072" DrawAspect="Icon" ObjectID="_1595354655" r:id="rId234"/>
                </w:object>
              </w:r>
            </w:del>
          </w:p>
        </w:tc>
      </w:tr>
      <w:tr w:rsidR="00A23FA3" w:rsidRPr="00A23FA3" w:rsidDel="00271E9F" w14:paraId="58A0C04D" w14:textId="77777777" w:rsidTr="006961FB">
        <w:trPr>
          <w:trHeight w:val="759"/>
          <w:del w:id="6064" w:author="raye" w:date="2018-07-23T16:02:00Z"/>
        </w:trPr>
        <w:tc>
          <w:tcPr>
            <w:tcW w:w="4407" w:type="dxa"/>
            <w:shd w:val="clear" w:color="auto" w:fill="auto"/>
          </w:tcPr>
          <w:p w14:paraId="3132EF62" w14:textId="09E06BF3" w:rsidR="00271E9F" w:rsidRPr="00A23FA3" w:rsidDel="00271E9F" w:rsidRDefault="00271E9F" w:rsidP="001F3470">
            <w:pPr>
              <w:jc w:val="left"/>
              <w:rPr>
                <w:del w:id="6065" w:author="raye" w:date="2018-07-23T16:02:00Z"/>
                <w:rFonts w:ascii="等线" w:eastAsia="等线" w:hAnsi="等线" w:cstheme="minorHAnsi"/>
                <w:szCs w:val="21"/>
                <w:rPrChange w:id="6066" w:author="raye" w:date="2018-07-23T15:59:00Z">
                  <w:rPr>
                    <w:del w:id="6067" w:author="raye" w:date="2018-07-23T16:02:00Z"/>
                    <w:rFonts w:ascii="Calibri" w:hAnsi="Calibri" w:cstheme="minorHAnsi"/>
                    <w:sz w:val="24"/>
                    <w:szCs w:val="24"/>
                  </w:rPr>
                </w:rPrChange>
              </w:rPr>
            </w:pPr>
            <w:del w:id="6068" w:author="raye" w:date="2018-07-23T16:01:00Z">
              <w:r w:rsidRPr="00A23FA3" w:rsidDel="00271E9F">
                <w:rPr>
                  <w:rFonts w:ascii="等线" w:eastAsia="等线" w:hAnsi="等线" w:cstheme="minorHAnsi"/>
                  <w:szCs w:val="21"/>
                  <w:rPrChange w:id="6069" w:author="raye" w:date="2018-07-23T15:59:00Z">
                    <w:rPr>
                      <w:rFonts w:ascii="Calibri" w:hAnsi="Calibri" w:cstheme="minorHAnsi"/>
                      <w:sz w:val="24"/>
                      <w:szCs w:val="24"/>
                    </w:rPr>
                  </w:rPrChange>
                </w:rPr>
                <w:delText>B2-T24 results</w:delText>
              </w:r>
            </w:del>
          </w:p>
        </w:tc>
        <w:tc>
          <w:tcPr>
            <w:tcW w:w="3529" w:type="dxa"/>
            <w:shd w:val="clear" w:color="auto" w:fill="auto"/>
          </w:tcPr>
          <w:p w14:paraId="0A164D9C" w14:textId="019A00A7" w:rsidR="00271E9F" w:rsidRPr="00A23FA3" w:rsidDel="00271E9F" w:rsidRDefault="00271E9F" w:rsidP="001F3470">
            <w:pPr>
              <w:rPr>
                <w:del w:id="6070" w:author="raye" w:date="2018-07-23T16:02:00Z"/>
                <w:rFonts w:ascii="等线" w:eastAsia="等线" w:hAnsi="等线" w:cstheme="minorHAnsi"/>
                <w:szCs w:val="21"/>
                <w:rPrChange w:id="6071" w:author="raye" w:date="2018-07-23T15:59:00Z">
                  <w:rPr>
                    <w:del w:id="6072" w:author="raye" w:date="2018-07-23T16:02:00Z"/>
                    <w:rFonts w:ascii="Calibri" w:hAnsi="Calibri" w:cstheme="minorHAnsi"/>
                    <w:sz w:val="24"/>
                    <w:szCs w:val="24"/>
                  </w:rPr>
                </w:rPrChange>
              </w:rPr>
            </w:pPr>
            <w:del w:id="6073" w:author="raye" w:date="2018-07-23T16:01:00Z">
              <w:r w:rsidRPr="00A23FA3" w:rsidDel="00271E9F">
                <w:rPr>
                  <w:rFonts w:ascii="等线" w:eastAsia="等线" w:hAnsi="等线" w:cstheme="minorHAnsi"/>
                  <w:noProof/>
                  <w:szCs w:val="21"/>
                </w:rPr>
                <w:object w:dxaOrig="1497" w:dyaOrig="935" w14:anchorId="4FF08D82">
                  <v:shape id="_x0000_i1073" type="#_x0000_t75" style="width:51.75pt;height:27pt" o:ole="">
                    <v:imagedata r:id="rId124" o:title=""/>
                  </v:shape>
                  <o:OLEObject Type="Embed" ProgID="Excel.Sheet.12" ShapeID="_x0000_i1073" DrawAspect="Icon" ObjectID="_1595354656" r:id="rId235"/>
                </w:object>
              </w:r>
            </w:del>
          </w:p>
        </w:tc>
      </w:tr>
      <w:tr w:rsidR="00A23FA3" w:rsidRPr="00A23FA3" w:rsidDel="00271E9F" w14:paraId="29FE3054" w14:textId="77777777" w:rsidTr="006961FB">
        <w:trPr>
          <w:trHeight w:val="819"/>
          <w:del w:id="6074" w:author="raye" w:date="2018-07-23T16:02:00Z"/>
        </w:trPr>
        <w:tc>
          <w:tcPr>
            <w:tcW w:w="4407" w:type="dxa"/>
            <w:shd w:val="clear" w:color="auto" w:fill="auto"/>
          </w:tcPr>
          <w:p w14:paraId="267BA83F" w14:textId="06A2FFBA" w:rsidR="00271E9F" w:rsidRPr="00A23FA3" w:rsidDel="00271E9F" w:rsidRDefault="00271E9F" w:rsidP="001F3470">
            <w:pPr>
              <w:jc w:val="left"/>
              <w:rPr>
                <w:del w:id="6075" w:author="raye" w:date="2018-07-23T16:02:00Z"/>
                <w:rFonts w:ascii="等线" w:eastAsia="等线" w:hAnsi="等线" w:cstheme="minorHAnsi"/>
                <w:szCs w:val="21"/>
                <w:rPrChange w:id="6076" w:author="raye" w:date="2018-07-23T15:59:00Z">
                  <w:rPr>
                    <w:del w:id="6077" w:author="raye" w:date="2018-07-23T16:02:00Z"/>
                    <w:rFonts w:ascii="Calibri" w:hAnsi="Calibri" w:cstheme="minorHAnsi"/>
                    <w:sz w:val="24"/>
                    <w:szCs w:val="24"/>
                  </w:rPr>
                </w:rPrChange>
              </w:rPr>
            </w:pPr>
            <w:del w:id="6078" w:author="raye" w:date="2018-07-23T16:01:00Z">
              <w:r w:rsidRPr="00A23FA3" w:rsidDel="00271E9F">
                <w:rPr>
                  <w:rFonts w:ascii="等线" w:eastAsia="等线" w:hAnsi="等线" w:cstheme="minorHAnsi"/>
                  <w:szCs w:val="21"/>
                  <w:rPrChange w:id="6079" w:author="raye" w:date="2018-07-23T15:59:00Z">
                    <w:rPr>
                      <w:rFonts w:ascii="Calibri" w:hAnsi="Calibri" w:cstheme="minorHAnsi"/>
                      <w:sz w:val="24"/>
                      <w:szCs w:val="24"/>
                    </w:rPr>
                  </w:rPrChange>
                </w:rPr>
                <w:delText>B2-Transaction amount</w:delText>
              </w:r>
            </w:del>
          </w:p>
        </w:tc>
        <w:tc>
          <w:tcPr>
            <w:tcW w:w="3529" w:type="dxa"/>
            <w:shd w:val="clear" w:color="auto" w:fill="auto"/>
          </w:tcPr>
          <w:p w14:paraId="70F249A8" w14:textId="3639496A" w:rsidR="00271E9F" w:rsidRPr="00A23FA3" w:rsidDel="00271E9F" w:rsidRDefault="00271E9F" w:rsidP="001F3470">
            <w:pPr>
              <w:rPr>
                <w:del w:id="6080" w:author="raye" w:date="2018-07-23T16:02:00Z"/>
                <w:rFonts w:ascii="等线" w:eastAsia="等线" w:hAnsi="等线" w:cstheme="minorHAnsi"/>
                <w:szCs w:val="21"/>
                <w:rPrChange w:id="6081" w:author="raye" w:date="2018-07-23T15:59:00Z">
                  <w:rPr>
                    <w:del w:id="6082" w:author="raye" w:date="2018-07-23T16:02:00Z"/>
                    <w:rFonts w:ascii="Calibri" w:hAnsi="Calibri" w:cstheme="minorHAnsi"/>
                    <w:sz w:val="24"/>
                    <w:szCs w:val="24"/>
                  </w:rPr>
                </w:rPrChange>
              </w:rPr>
            </w:pPr>
            <w:del w:id="6083" w:author="raye" w:date="2018-07-23T16:01:00Z">
              <w:r w:rsidRPr="00A23FA3" w:rsidDel="00271E9F">
                <w:rPr>
                  <w:rFonts w:ascii="等线" w:eastAsia="等线" w:hAnsi="等线" w:cstheme="minorHAnsi"/>
                  <w:noProof/>
                  <w:szCs w:val="21"/>
                </w:rPr>
                <w:object w:dxaOrig="1520" w:dyaOrig="960" w14:anchorId="5A718F43">
                  <v:shape id="_x0000_i1074" type="#_x0000_t75" style="width:57.75pt;height:36.75pt" o:ole="">
                    <v:imagedata r:id="rId126" o:title=""/>
                  </v:shape>
                  <o:OLEObject Type="Embed" ProgID="Excel.Sheet.12" ShapeID="_x0000_i1074" DrawAspect="Icon" ObjectID="_1595354657" r:id="rId236"/>
                </w:object>
              </w:r>
            </w:del>
          </w:p>
        </w:tc>
      </w:tr>
      <w:tr w:rsidR="00A23FA3" w:rsidRPr="00A23FA3" w:rsidDel="00271E9F" w14:paraId="1790BEA4" w14:textId="77777777" w:rsidTr="006961FB">
        <w:trPr>
          <w:trHeight w:val="709"/>
          <w:del w:id="6084" w:author="raye" w:date="2018-07-23T16:02:00Z"/>
        </w:trPr>
        <w:tc>
          <w:tcPr>
            <w:tcW w:w="4407" w:type="dxa"/>
            <w:shd w:val="clear" w:color="auto" w:fill="auto"/>
          </w:tcPr>
          <w:p w14:paraId="26A8C638" w14:textId="0EB4C513" w:rsidR="00271E9F" w:rsidRPr="00A23FA3" w:rsidDel="00271E9F" w:rsidRDefault="00271E9F" w:rsidP="001F3470">
            <w:pPr>
              <w:jc w:val="left"/>
              <w:rPr>
                <w:del w:id="6085" w:author="raye" w:date="2018-07-23T16:02:00Z"/>
                <w:rFonts w:ascii="等线" w:eastAsia="等线" w:hAnsi="等线" w:cstheme="minorHAnsi"/>
                <w:szCs w:val="21"/>
                <w:rPrChange w:id="6086" w:author="raye" w:date="2018-07-23T15:59:00Z">
                  <w:rPr>
                    <w:del w:id="6087" w:author="raye" w:date="2018-07-23T16:02:00Z"/>
                    <w:rFonts w:ascii="Calibri" w:hAnsi="Calibri" w:cstheme="minorHAnsi"/>
                    <w:sz w:val="24"/>
                    <w:szCs w:val="24"/>
                  </w:rPr>
                </w:rPrChange>
              </w:rPr>
            </w:pPr>
            <w:del w:id="6088" w:author="raye" w:date="2018-07-23T16:01:00Z">
              <w:r w:rsidRPr="00A23FA3" w:rsidDel="00271E9F">
                <w:rPr>
                  <w:rFonts w:ascii="等线" w:eastAsia="等线" w:hAnsi="等线" w:cstheme="minorHAnsi"/>
                  <w:szCs w:val="21"/>
                  <w:rPrChange w:id="6089" w:author="raye" w:date="2018-07-23T15:59:00Z">
                    <w:rPr>
                      <w:rFonts w:ascii="Calibri" w:hAnsi="Calibri" w:cstheme="minorHAnsi"/>
                      <w:sz w:val="24"/>
                      <w:szCs w:val="24"/>
                    </w:rPr>
                  </w:rPrChange>
                </w:rPr>
                <w:delText>B4-Goods information</w:delText>
              </w:r>
            </w:del>
          </w:p>
        </w:tc>
        <w:tc>
          <w:tcPr>
            <w:tcW w:w="3529" w:type="dxa"/>
            <w:shd w:val="clear" w:color="auto" w:fill="auto"/>
          </w:tcPr>
          <w:p w14:paraId="33C92092" w14:textId="47F9162F" w:rsidR="00271E9F" w:rsidRPr="00A23FA3" w:rsidDel="00271E9F" w:rsidRDefault="00271E9F" w:rsidP="001F3470">
            <w:pPr>
              <w:rPr>
                <w:del w:id="6090" w:author="raye" w:date="2018-07-23T16:02:00Z"/>
                <w:rFonts w:ascii="等线" w:eastAsia="等线" w:hAnsi="等线" w:cstheme="minorHAnsi"/>
                <w:szCs w:val="21"/>
                <w:rPrChange w:id="6091" w:author="raye" w:date="2018-07-23T15:59:00Z">
                  <w:rPr>
                    <w:del w:id="6092" w:author="raye" w:date="2018-07-23T16:02:00Z"/>
                    <w:rFonts w:ascii="Calibri" w:hAnsi="Calibri" w:cstheme="minorHAnsi"/>
                    <w:sz w:val="24"/>
                    <w:szCs w:val="24"/>
                  </w:rPr>
                </w:rPrChange>
              </w:rPr>
            </w:pPr>
            <w:del w:id="6093" w:author="raye" w:date="2018-07-23T16:01:00Z">
              <w:r w:rsidRPr="00A23FA3" w:rsidDel="00271E9F">
                <w:rPr>
                  <w:rFonts w:ascii="等线" w:eastAsia="等线" w:hAnsi="等线" w:cstheme="minorHAnsi"/>
                  <w:noProof/>
                  <w:szCs w:val="21"/>
                </w:rPr>
                <w:object w:dxaOrig="1497" w:dyaOrig="935" w14:anchorId="5191F1C7">
                  <v:shape id="_x0000_i1075" type="#_x0000_t75" style="width:58.5pt;height:35.25pt" o:ole="">
                    <v:imagedata r:id="rId128" o:title=""/>
                  </v:shape>
                  <o:OLEObject Type="Embed" ProgID="Excel.Sheet.12" ShapeID="_x0000_i1075" DrawAspect="Icon" ObjectID="_1595354658" r:id="rId237"/>
                </w:object>
              </w:r>
            </w:del>
          </w:p>
        </w:tc>
      </w:tr>
      <w:tr w:rsidR="00A23FA3" w:rsidRPr="00A23FA3" w:rsidDel="00271E9F" w14:paraId="26EE4EEE" w14:textId="77777777" w:rsidTr="006961FB">
        <w:trPr>
          <w:trHeight w:val="755"/>
          <w:del w:id="6094" w:author="raye" w:date="2018-07-23T16:02:00Z"/>
        </w:trPr>
        <w:tc>
          <w:tcPr>
            <w:tcW w:w="4407" w:type="dxa"/>
            <w:shd w:val="clear" w:color="auto" w:fill="auto"/>
          </w:tcPr>
          <w:p w14:paraId="21D5D3BA" w14:textId="39148588" w:rsidR="00271E9F" w:rsidRPr="00A23FA3" w:rsidDel="00271E9F" w:rsidRDefault="00271E9F" w:rsidP="001F3470">
            <w:pPr>
              <w:jc w:val="left"/>
              <w:rPr>
                <w:del w:id="6095" w:author="raye" w:date="2018-07-23T16:02:00Z"/>
                <w:rFonts w:ascii="等线" w:eastAsia="等线" w:hAnsi="等线" w:cstheme="minorHAnsi"/>
                <w:szCs w:val="21"/>
                <w:rPrChange w:id="6096" w:author="raye" w:date="2018-07-23T15:59:00Z">
                  <w:rPr>
                    <w:del w:id="6097" w:author="raye" w:date="2018-07-23T16:02:00Z"/>
                    <w:rFonts w:ascii="Calibri" w:hAnsi="Calibri" w:cstheme="minorHAnsi"/>
                    <w:sz w:val="24"/>
                    <w:szCs w:val="24"/>
                  </w:rPr>
                </w:rPrChange>
              </w:rPr>
            </w:pPr>
            <w:del w:id="6098" w:author="raye" w:date="2018-07-23T16:01:00Z">
              <w:r w:rsidRPr="00A23FA3" w:rsidDel="00271E9F">
                <w:rPr>
                  <w:rFonts w:ascii="等线" w:eastAsia="等线" w:hAnsi="等线" w:cstheme="minorHAnsi"/>
                  <w:szCs w:val="21"/>
                  <w:rPrChange w:id="6099" w:author="raye" w:date="2018-07-23T15:59:00Z">
                    <w:rPr>
                      <w:rFonts w:ascii="Calibri" w:hAnsi="Calibri" w:cstheme="minorHAnsi"/>
                      <w:sz w:val="24"/>
                      <w:szCs w:val="24"/>
                    </w:rPr>
                  </w:rPrChange>
                </w:rPr>
                <w:delText>B4-T24 result: Country Name</w:delText>
              </w:r>
            </w:del>
          </w:p>
        </w:tc>
        <w:tc>
          <w:tcPr>
            <w:tcW w:w="3529" w:type="dxa"/>
            <w:shd w:val="clear" w:color="auto" w:fill="auto"/>
          </w:tcPr>
          <w:p w14:paraId="23284117" w14:textId="63538307" w:rsidR="00271E9F" w:rsidRPr="00A23FA3" w:rsidDel="00271E9F" w:rsidRDefault="00271E9F" w:rsidP="001F3470">
            <w:pPr>
              <w:rPr>
                <w:del w:id="6100" w:author="raye" w:date="2018-07-23T16:02:00Z"/>
                <w:rFonts w:ascii="等线" w:eastAsia="等线" w:hAnsi="等线" w:cstheme="minorHAnsi"/>
                <w:szCs w:val="21"/>
                <w:rPrChange w:id="6101" w:author="raye" w:date="2018-07-23T15:59:00Z">
                  <w:rPr>
                    <w:del w:id="6102" w:author="raye" w:date="2018-07-23T16:02:00Z"/>
                    <w:rFonts w:ascii="Calibri" w:hAnsi="Calibri" w:cstheme="minorHAnsi"/>
                    <w:sz w:val="24"/>
                    <w:szCs w:val="24"/>
                  </w:rPr>
                </w:rPrChange>
              </w:rPr>
            </w:pPr>
            <w:del w:id="6103" w:author="raye" w:date="2018-07-23T16:01:00Z">
              <w:r w:rsidRPr="00A23FA3" w:rsidDel="00271E9F">
                <w:rPr>
                  <w:rFonts w:ascii="等线" w:eastAsia="等线" w:hAnsi="等线" w:cstheme="minorHAnsi"/>
                  <w:noProof/>
                  <w:szCs w:val="21"/>
                </w:rPr>
                <w:object w:dxaOrig="1497" w:dyaOrig="935" w14:anchorId="66F54378">
                  <v:shape id="_x0000_i1076" type="#_x0000_t75" style="width:51.75pt;height:35.25pt" o:ole="">
                    <v:imagedata r:id="rId130" o:title=""/>
                  </v:shape>
                  <o:OLEObject Type="Embed" ProgID="Excel.Sheet.12" ShapeID="_x0000_i1076" DrawAspect="Icon" ObjectID="_1595354659" r:id="rId238"/>
                </w:object>
              </w:r>
            </w:del>
          </w:p>
        </w:tc>
      </w:tr>
      <w:tr w:rsidR="00A23FA3" w:rsidRPr="00A23FA3" w:rsidDel="00271E9F" w14:paraId="1F56C087" w14:textId="77777777" w:rsidTr="006961FB">
        <w:trPr>
          <w:trHeight w:val="644"/>
          <w:del w:id="6104" w:author="raye" w:date="2018-07-23T16:02:00Z"/>
        </w:trPr>
        <w:tc>
          <w:tcPr>
            <w:tcW w:w="4407" w:type="dxa"/>
            <w:shd w:val="clear" w:color="auto" w:fill="auto"/>
          </w:tcPr>
          <w:p w14:paraId="2C13DE05" w14:textId="63244CC9" w:rsidR="00271E9F" w:rsidRPr="00A23FA3" w:rsidDel="00271E9F" w:rsidRDefault="00271E9F" w:rsidP="001F3470">
            <w:pPr>
              <w:jc w:val="left"/>
              <w:rPr>
                <w:del w:id="6105" w:author="raye" w:date="2018-07-23T16:02:00Z"/>
                <w:rFonts w:ascii="等线" w:eastAsia="等线" w:hAnsi="等线" w:cstheme="minorHAnsi"/>
                <w:szCs w:val="21"/>
                <w:rPrChange w:id="6106" w:author="raye" w:date="2018-07-23T15:59:00Z">
                  <w:rPr>
                    <w:del w:id="6107" w:author="raye" w:date="2018-07-23T16:02:00Z"/>
                    <w:rFonts w:ascii="Calibri" w:hAnsi="Calibri" w:cstheme="minorHAnsi"/>
                    <w:sz w:val="24"/>
                    <w:szCs w:val="24"/>
                  </w:rPr>
                </w:rPrChange>
              </w:rPr>
            </w:pPr>
            <w:del w:id="6108" w:author="raye" w:date="2018-07-23T16:01:00Z">
              <w:r w:rsidRPr="00A23FA3" w:rsidDel="00271E9F">
                <w:rPr>
                  <w:rFonts w:ascii="等线" w:eastAsia="等线" w:hAnsi="等线" w:cstheme="minorHAnsi"/>
                  <w:szCs w:val="21"/>
                  <w:rPrChange w:id="6109" w:author="raye" w:date="2018-07-23T15:59:00Z">
                    <w:rPr>
                      <w:rFonts w:ascii="Calibri" w:hAnsi="Calibri" w:cstheme="minorHAnsi"/>
                      <w:sz w:val="24"/>
                      <w:szCs w:val="24"/>
                    </w:rPr>
                  </w:rPrChange>
                </w:rPr>
                <w:delText>B5-Product tolerance max and min</w:delText>
              </w:r>
            </w:del>
          </w:p>
        </w:tc>
        <w:tc>
          <w:tcPr>
            <w:tcW w:w="3529" w:type="dxa"/>
            <w:shd w:val="clear" w:color="auto" w:fill="auto"/>
          </w:tcPr>
          <w:p w14:paraId="113930E6" w14:textId="02A2A7E5" w:rsidR="00271E9F" w:rsidRPr="00A23FA3" w:rsidDel="00271E9F" w:rsidRDefault="00271E9F" w:rsidP="001F3470">
            <w:pPr>
              <w:rPr>
                <w:del w:id="6110" w:author="raye" w:date="2018-07-23T16:02:00Z"/>
                <w:rFonts w:ascii="等线" w:eastAsia="等线" w:hAnsi="等线" w:cstheme="minorHAnsi"/>
                <w:szCs w:val="21"/>
                <w:rPrChange w:id="6111" w:author="raye" w:date="2018-07-23T15:59:00Z">
                  <w:rPr>
                    <w:del w:id="6112" w:author="raye" w:date="2018-07-23T16:02:00Z"/>
                    <w:rFonts w:ascii="Calibri" w:hAnsi="Calibri" w:cstheme="minorHAnsi"/>
                    <w:sz w:val="24"/>
                    <w:szCs w:val="24"/>
                  </w:rPr>
                </w:rPrChange>
              </w:rPr>
            </w:pPr>
            <w:del w:id="6113" w:author="raye" w:date="2018-07-23T16:01:00Z">
              <w:r w:rsidRPr="00A23FA3" w:rsidDel="00271E9F">
                <w:rPr>
                  <w:rFonts w:ascii="等线" w:eastAsia="等线" w:hAnsi="等线" w:cstheme="minorHAnsi"/>
                  <w:noProof/>
                  <w:szCs w:val="21"/>
                </w:rPr>
                <w:object w:dxaOrig="1497" w:dyaOrig="935" w14:anchorId="6A2A4D2D">
                  <v:shape id="_x0000_i1077" type="#_x0000_t75" style="width:51.75pt;height:27pt" o:ole="">
                    <v:imagedata r:id="rId132" o:title=""/>
                  </v:shape>
                  <o:OLEObject Type="Embed" ProgID="Excel.Sheet.12" ShapeID="_x0000_i1077" DrawAspect="Icon" ObjectID="_1595354660" r:id="rId239"/>
                </w:object>
              </w:r>
            </w:del>
          </w:p>
        </w:tc>
      </w:tr>
      <w:tr w:rsidR="00A23FA3" w:rsidRPr="00A23FA3" w:rsidDel="00271E9F" w14:paraId="5E24BA22" w14:textId="77777777" w:rsidTr="006961FB">
        <w:trPr>
          <w:trHeight w:val="691"/>
          <w:del w:id="6114" w:author="raye" w:date="2018-07-23T16:02:00Z"/>
        </w:trPr>
        <w:tc>
          <w:tcPr>
            <w:tcW w:w="4407" w:type="dxa"/>
            <w:shd w:val="clear" w:color="auto" w:fill="auto"/>
          </w:tcPr>
          <w:p w14:paraId="09EF1353" w14:textId="3562E9D7" w:rsidR="00271E9F" w:rsidRPr="00A23FA3" w:rsidDel="00271E9F" w:rsidRDefault="00271E9F" w:rsidP="001F3470">
            <w:pPr>
              <w:jc w:val="left"/>
              <w:rPr>
                <w:del w:id="6115" w:author="raye" w:date="2018-07-23T16:02:00Z"/>
                <w:rFonts w:ascii="等线" w:eastAsia="等线" w:hAnsi="等线" w:cstheme="minorHAnsi"/>
                <w:szCs w:val="21"/>
                <w:rPrChange w:id="6116" w:author="raye" w:date="2018-07-23T15:59:00Z">
                  <w:rPr>
                    <w:del w:id="6117" w:author="raye" w:date="2018-07-23T16:02:00Z"/>
                    <w:rFonts w:ascii="Calibri" w:hAnsi="Calibri" w:cstheme="minorHAnsi"/>
                    <w:sz w:val="24"/>
                    <w:szCs w:val="24"/>
                  </w:rPr>
                </w:rPrChange>
              </w:rPr>
            </w:pPr>
            <w:del w:id="6118" w:author="raye" w:date="2018-07-23T16:01:00Z">
              <w:r w:rsidRPr="00A23FA3" w:rsidDel="00271E9F">
                <w:rPr>
                  <w:rFonts w:ascii="等线" w:eastAsia="等线" w:hAnsi="等线" w:cstheme="minorHAnsi"/>
                  <w:szCs w:val="21"/>
                  <w:rPrChange w:id="6119" w:author="raye" w:date="2018-07-23T15:59:00Z">
                    <w:rPr>
                      <w:rFonts w:ascii="Calibri" w:hAnsi="Calibri" w:cstheme="minorHAnsi"/>
                      <w:sz w:val="24"/>
                      <w:szCs w:val="24"/>
                    </w:rPr>
                  </w:rPrChange>
                </w:rPr>
                <w:delText>B6-T24 results</w:delText>
              </w:r>
            </w:del>
          </w:p>
        </w:tc>
        <w:tc>
          <w:tcPr>
            <w:tcW w:w="3529" w:type="dxa"/>
            <w:shd w:val="clear" w:color="auto" w:fill="auto"/>
          </w:tcPr>
          <w:p w14:paraId="33C501F0" w14:textId="2EB1AE67" w:rsidR="00271E9F" w:rsidRPr="00A23FA3" w:rsidDel="00271E9F" w:rsidRDefault="00271E9F" w:rsidP="001F3470">
            <w:pPr>
              <w:rPr>
                <w:del w:id="6120" w:author="raye" w:date="2018-07-23T16:02:00Z"/>
                <w:rFonts w:ascii="等线" w:eastAsia="等线" w:hAnsi="等线" w:cstheme="minorHAnsi"/>
                <w:szCs w:val="21"/>
                <w:rPrChange w:id="6121" w:author="raye" w:date="2018-07-23T15:59:00Z">
                  <w:rPr>
                    <w:del w:id="6122" w:author="raye" w:date="2018-07-23T16:02:00Z"/>
                    <w:rFonts w:ascii="Calibri" w:hAnsi="Calibri" w:cstheme="minorHAnsi"/>
                    <w:sz w:val="24"/>
                    <w:szCs w:val="24"/>
                  </w:rPr>
                </w:rPrChange>
              </w:rPr>
            </w:pPr>
            <w:del w:id="6123" w:author="raye" w:date="2018-07-23T16:01:00Z">
              <w:r w:rsidRPr="00A23FA3" w:rsidDel="00271E9F">
                <w:rPr>
                  <w:rFonts w:ascii="等线" w:eastAsia="等线" w:hAnsi="等线" w:cstheme="minorHAnsi"/>
                  <w:noProof/>
                  <w:szCs w:val="21"/>
                </w:rPr>
                <w:object w:dxaOrig="1520" w:dyaOrig="960" w14:anchorId="73DF977A">
                  <v:shape id="_x0000_i1078" type="#_x0000_t75" style="width:57.75pt;height:36.75pt" o:ole="">
                    <v:imagedata r:id="rId134" o:title=""/>
                  </v:shape>
                  <o:OLEObject Type="Embed" ProgID="Excel.Sheet.12" ShapeID="_x0000_i1078" DrawAspect="Icon" ObjectID="_1595354661" r:id="rId240"/>
                </w:object>
              </w:r>
            </w:del>
          </w:p>
        </w:tc>
      </w:tr>
      <w:tr w:rsidR="00A23FA3" w:rsidRPr="00A23FA3" w:rsidDel="00271E9F" w14:paraId="420581F1" w14:textId="77777777" w:rsidTr="006961FB">
        <w:trPr>
          <w:trHeight w:val="913"/>
          <w:del w:id="6124" w:author="raye" w:date="2018-07-23T16:02:00Z"/>
        </w:trPr>
        <w:tc>
          <w:tcPr>
            <w:tcW w:w="4407" w:type="dxa"/>
            <w:shd w:val="clear" w:color="auto" w:fill="auto"/>
          </w:tcPr>
          <w:p w14:paraId="0F99C6F8" w14:textId="50A0B358" w:rsidR="00271E9F" w:rsidRPr="00A23FA3" w:rsidDel="00271E9F" w:rsidRDefault="00271E9F" w:rsidP="001F3470">
            <w:pPr>
              <w:jc w:val="left"/>
              <w:rPr>
                <w:del w:id="6125" w:author="raye" w:date="2018-07-23T16:02:00Z"/>
                <w:rFonts w:ascii="等线" w:eastAsia="等线" w:hAnsi="等线" w:cstheme="minorHAnsi"/>
                <w:szCs w:val="21"/>
                <w:rPrChange w:id="6126" w:author="raye" w:date="2018-07-23T15:59:00Z">
                  <w:rPr>
                    <w:del w:id="6127" w:author="raye" w:date="2018-07-23T16:02:00Z"/>
                    <w:rFonts w:ascii="Calibri" w:hAnsi="Calibri" w:cstheme="minorHAnsi"/>
                    <w:sz w:val="24"/>
                    <w:szCs w:val="24"/>
                  </w:rPr>
                </w:rPrChange>
              </w:rPr>
            </w:pPr>
            <w:del w:id="6128" w:author="raye" w:date="2018-07-23T16:01:00Z">
              <w:r w:rsidRPr="00A23FA3" w:rsidDel="00271E9F">
                <w:rPr>
                  <w:rFonts w:ascii="等线" w:eastAsia="等线" w:hAnsi="等线" w:cstheme="minorHAnsi"/>
                  <w:szCs w:val="21"/>
                  <w:rPrChange w:id="6129" w:author="raye" w:date="2018-07-23T15:59:00Z">
                    <w:rPr>
                      <w:rFonts w:ascii="Calibri" w:hAnsi="Calibri" w:cstheme="minorHAnsi"/>
                      <w:sz w:val="24"/>
                      <w:szCs w:val="24"/>
                    </w:rPr>
                  </w:rPrChange>
                </w:rPr>
                <w:delText>B6 Invoice Number</w:delText>
              </w:r>
            </w:del>
          </w:p>
        </w:tc>
        <w:tc>
          <w:tcPr>
            <w:tcW w:w="3529" w:type="dxa"/>
            <w:shd w:val="clear" w:color="auto" w:fill="auto"/>
          </w:tcPr>
          <w:p w14:paraId="1972E13A" w14:textId="400D2749" w:rsidR="00271E9F" w:rsidRPr="00A23FA3" w:rsidDel="00271E9F" w:rsidRDefault="00271E9F" w:rsidP="001F3470">
            <w:pPr>
              <w:rPr>
                <w:del w:id="6130" w:author="raye" w:date="2018-07-23T16:02:00Z"/>
                <w:rFonts w:ascii="等线" w:eastAsia="等线" w:hAnsi="等线" w:cstheme="minorHAnsi"/>
                <w:szCs w:val="21"/>
                <w:rPrChange w:id="6131" w:author="raye" w:date="2018-07-23T15:59:00Z">
                  <w:rPr>
                    <w:del w:id="6132" w:author="raye" w:date="2018-07-23T16:02:00Z"/>
                    <w:rFonts w:ascii="Calibri" w:hAnsi="Calibri" w:cstheme="minorHAnsi"/>
                    <w:sz w:val="24"/>
                    <w:szCs w:val="24"/>
                  </w:rPr>
                </w:rPrChange>
              </w:rPr>
            </w:pPr>
            <w:del w:id="6133" w:author="raye" w:date="2018-07-23T16:01:00Z">
              <w:r w:rsidRPr="00A23FA3" w:rsidDel="00271E9F">
                <w:rPr>
                  <w:rFonts w:ascii="等线" w:eastAsia="等线" w:hAnsi="等线" w:cstheme="minorHAnsi"/>
                  <w:noProof/>
                  <w:szCs w:val="21"/>
                </w:rPr>
                <w:object w:dxaOrig="1497" w:dyaOrig="935" w14:anchorId="63C3253E">
                  <v:shape id="_x0000_i1079" type="#_x0000_t75" style="width:58.5pt;height:35.25pt" o:ole="">
                    <v:imagedata r:id="rId136" o:title=""/>
                  </v:shape>
                  <o:OLEObject Type="Embed" ProgID="Excel.Sheet.12" ShapeID="_x0000_i1079" DrawAspect="Icon" ObjectID="_1595354662" r:id="rId241"/>
                </w:object>
              </w:r>
            </w:del>
          </w:p>
        </w:tc>
      </w:tr>
      <w:tr w:rsidR="00A23FA3" w:rsidRPr="00A23FA3" w:rsidDel="00271E9F" w14:paraId="6856E15A" w14:textId="77777777" w:rsidTr="006961FB">
        <w:trPr>
          <w:trHeight w:val="675"/>
          <w:del w:id="6134" w:author="raye" w:date="2018-07-23T16:02:00Z"/>
        </w:trPr>
        <w:tc>
          <w:tcPr>
            <w:tcW w:w="4407" w:type="dxa"/>
            <w:shd w:val="clear" w:color="auto" w:fill="auto"/>
          </w:tcPr>
          <w:p w14:paraId="4AACB6E8" w14:textId="1574A99A" w:rsidR="00271E9F" w:rsidRPr="00A23FA3" w:rsidDel="00271E9F" w:rsidRDefault="00271E9F" w:rsidP="001F3470">
            <w:pPr>
              <w:jc w:val="left"/>
              <w:rPr>
                <w:del w:id="6135" w:author="raye" w:date="2018-07-23T16:02:00Z"/>
                <w:rFonts w:ascii="等线" w:eastAsia="等线" w:hAnsi="等线" w:cstheme="minorHAnsi"/>
                <w:szCs w:val="21"/>
                <w:rPrChange w:id="6136" w:author="raye" w:date="2018-07-23T15:59:00Z">
                  <w:rPr>
                    <w:del w:id="6137" w:author="raye" w:date="2018-07-23T16:02:00Z"/>
                    <w:rFonts w:ascii="Calibri" w:hAnsi="Calibri" w:cstheme="minorHAnsi"/>
                    <w:sz w:val="24"/>
                    <w:szCs w:val="24"/>
                  </w:rPr>
                </w:rPrChange>
              </w:rPr>
            </w:pPr>
            <w:del w:id="6138" w:author="raye" w:date="2018-07-23T16:01:00Z">
              <w:r w:rsidRPr="00A23FA3" w:rsidDel="00271E9F">
                <w:rPr>
                  <w:rFonts w:ascii="等线" w:eastAsia="等线" w:hAnsi="等线" w:cstheme="minorHAnsi"/>
                  <w:szCs w:val="21"/>
                  <w:rPrChange w:id="6139" w:author="raye" w:date="2018-07-23T15:59:00Z">
                    <w:rPr>
                      <w:rFonts w:ascii="Calibri" w:hAnsi="Calibri" w:cstheme="minorHAnsi"/>
                      <w:sz w:val="24"/>
                      <w:szCs w:val="24"/>
                    </w:rPr>
                  </w:rPrChange>
                </w:rPr>
                <w:delText>B7 Invoice &amp; Lading Quantity check</w:delText>
              </w:r>
            </w:del>
          </w:p>
        </w:tc>
        <w:tc>
          <w:tcPr>
            <w:tcW w:w="3529" w:type="dxa"/>
            <w:shd w:val="clear" w:color="auto" w:fill="auto"/>
          </w:tcPr>
          <w:p w14:paraId="5EF1D00D" w14:textId="379B4479" w:rsidR="00271E9F" w:rsidRPr="00A23FA3" w:rsidDel="00271E9F" w:rsidRDefault="00271E9F" w:rsidP="001F3470">
            <w:pPr>
              <w:rPr>
                <w:del w:id="6140" w:author="raye" w:date="2018-07-23T16:02:00Z"/>
                <w:rFonts w:ascii="等线" w:eastAsia="等线" w:hAnsi="等线" w:cstheme="minorHAnsi"/>
                <w:szCs w:val="21"/>
                <w:rPrChange w:id="6141" w:author="raye" w:date="2018-07-23T15:59:00Z">
                  <w:rPr>
                    <w:del w:id="6142" w:author="raye" w:date="2018-07-23T16:02:00Z"/>
                    <w:rFonts w:ascii="Calibri" w:hAnsi="Calibri" w:cstheme="minorHAnsi"/>
                    <w:sz w:val="24"/>
                    <w:szCs w:val="24"/>
                  </w:rPr>
                </w:rPrChange>
              </w:rPr>
            </w:pPr>
            <w:del w:id="6143" w:author="raye" w:date="2018-07-23T16:01:00Z">
              <w:r w:rsidRPr="00A23FA3" w:rsidDel="00271E9F">
                <w:rPr>
                  <w:rFonts w:ascii="等线" w:eastAsia="等线" w:hAnsi="等线" w:cstheme="minorHAnsi"/>
                  <w:noProof/>
                  <w:szCs w:val="21"/>
                </w:rPr>
                <w:object w:dxaOrig="1520" w:dyaOrig="960" w14:anchorId="5078BA87">
                  <v:shape id="_x0000_i1080" type="#_x0000_t75" style="width:57.75pt;height:36.75pt" o:ole="">
                    <v:imagedata r:id="rId138" o:title=""/>
                  </v:shape>
                  <o:OLEObject Type="Embed" ProgID="Excel.Sheet.12" ShapeID="_x0000_i1080" DrawAspect="Icon" ObjectID="_1595354663" r:id="rId242"/>
                </w:object>
              </w:r>
            </w:del>
          </w:p>
        </w:tc>
      </w:tr>
      <w:tr w:rsidR="00A23FA3" w:rsidRPr="00A23FA3" w:rsidDel="00271E9F" w14:paraId="68101BA0" w14:textId="77777777" w:rsidTr="006961FB">
        <w:trPr>
          <w:trHeight w:val="707"/>
          <w:del w:id="6144" w:author="raye" w:date="2018-07-23T16:02:00Z"/>
        </w:trPr>
        <w:tc>
          <w:tcPr>
            <w:tcW w:w="4407" w:type="dxa"/>
            <w:shd w:val="clear" w:color="auto" w:fill="auto"/>
          </w:tcPr>
          <w:p w14:paraId="64CF2B21" w14:textId="1554F094" w:rsidR="00271E9F" w:rsidRPr="00A23FA3" w:rsidDel="00271E9F" w:rsidRDefault="00271E9F" w:rsidP="001F3470">
            <w:pPr>
              <w:jc w:val="left"/>
              <w:rPr>
                <w:del w:id="6145" w:author="raye" w:date="2018-07-23T16:02:00Z"/>
                <w:rFonts w:ascii="等线" w:eastAsia="等线" w:hAnsi="等线" w:cstheme="minorHAnsi"/>
                <w:szCs w:val="21"/>
                <w:rPrChange w:id="6146" w:author="raye" w:date="2018-07-23T15:59:00Z">
                  <w:rPr>
                    <w:del w:id="6147" w:author="raye" w:date="2018-07-23T16:02:00Z"/>
                    <w:rFonts w:ascii="Calibri" w:hAnsi="Calibri" w:cstheme="minorHAnsi"/>
                    <w:sz w:val="24"/>
                    <w:szCs w:val="24"/>
                  </w:rPr>
                </w:rPrChange>
              </w:rPr>
            </w:pPr>
            <w:del w:id="6148" w:author="raye" w:date="2018-07-23T16:01:00Z">
              <w:r w:rsidRPr="00A23FA3" w:rsidDel="00271E9F">
                <w:rPr>
                  <w:rFonts w:ascii="等线" w:eastAsia="等线" w:hAnsi="等线" w:cstheme="minorHAnsi"/>
                  <w:szCs w:val="21"/>
                  <w:rPrChange w:id="6149" w:author="raye" w:date="2018-07-23T15:59:00Z">
                    <w:rPr>
                      <w:rFonts w:ascii="Calibri" w:hAnsi="Calibri" w:cstheme="minorHAnsi"/>
                      <w:sz w:val="24"/>
                      <w:szCs w:val="24"/>
                    </w:rPr>
                  </w:rPrChange>
                </w:rPr>
                <w:delText>B9 Transaction Amount</w:delText>
              </w:r>
            </w:del>
          </w:p>
        </w:tc>
        <w:tc>
          <w:tcPr>
            <w:tcW w:w="3529" w:type="dxa"/>
            <w:shd w:val="clear" w:color="auto" w:fill="auto"/>
          </w:tcPr>
          <w:p w14:paraId="7AB67637" w14:textId="769E0ACB" w:rsidR="00271E9F" w:rsidRPr="00A23FA3" w:rsidDel="00271E9F" w:rsidRDefault="00271E9F" w:rsidP="001F3470">
            <w:pPr>
              <w:rPr>
                <w:del w:id="6150" w:author="raye" w:date="2018-07-23T16:02:00Z"/>
                <w:rFonts w:ascii="等线" w:eastAsia="等线" w:hAnsi="等线" w:cstheme="minorHAnsi"/>
                <w:szCs w:val="21"/>
                <w:rPrChange w:id="6151" w:author="raye" w:date="2018-07-23T15:59:00Z">
                  <w:rPr>
                    <w:del w:id="6152" w:author="raye" w:date="2018-07-23T16:02:00Z"/>
                    <w:rFonts w:ascii="Calibri" w:hAnsi="Calibri" w:cstheme="minorHAnsi"/>
                    <w:sz w:val="24"/>
                    <w:szCs w:val="24"/>
                  </w:rPr>
                </w:rPrChange>
              </w:rPr>
            </w:pPr>
            <w:del w:id="6153" w:author="raye" w:date="2018-07-23T16:01:00Z">
              <w:r w:rsidRPr="00A23FA3" w:rsidDel="00271E9F">
                <w:rPr>
                  <w:rFonts w:ascii="等线" w:eastAsia="等线" w:hAnsi="等线" w:cstheme="minorHAnsi"/>
                  <w:noProof/>
                  <w:szCs w:val="21"/>
                </w:rPr>
                <w:object w:dxaOrig="1497" w:dyaOrig="935" w14:anchorId="4298A250">
                  <v:shape id="_x0000_i1081" type="#_x0000_t75" style="width:58.5pt;height:35.25pt" o:ole="">
                    <v:imagedata r:id="rId140" o:title=""/>
                  </v:shape>
                  <o:OLEObject Type="Embed" ProgID="Excel.Sheet.12" ShapeID="_x0000_i1081" DrawAspect="Icon" ObjectID="_1595354664" r:id="rId243"/>
                </w:object>
              </w:r>
            </w:del>
          </w:p>
        </w:tc>
      </w:tr>
      <w:tr w:rsidR="00A23FA3" w:rsidRPr="00A23FA3" w:rsidDel="00271E9F" w14:paraId="4D00B279" w14:textId="77777777" w:rsidTr="006961FB">
        <w:trPr>
          <w:trHeight w:val="753"/>
          <w:del w:id="6154" w:author="raye" w:date="2018-07-23T16:02:00Z"/>
        </w:trPr>
        <w:tc>
          <w:tcPr>
            <w:tcW w:w="4407" w:type="dxa"/>
            <w:shd w:val="clear" w:color="auto" w:fill="auto"/>
          </w:tcPr>
          <w:p w14:paraId="2DE7D0DC" w14:textId="324549F5" w:rsidR="00271E9F" w:rsidRPr="00A23FA3" w:rsidDel="00271E9F" w:rsidRDefault="00271E9F" w:rsidP="001F3470">
            <w:pPr>
              <w:jc w:val="left"/>
              <w:rPr>
                <w:del w:id="6155" w:author="raye" w:date="2018-07-23T16:02:00Z"/>
                <w:rFonts w:ascii="等线" w:eastAsia="等线" w:hAnsi="等线" w:cstheme="minorHAnsi"/>
                <w:szCs w:val="21"/>
                <w:rPrChange w:id="6156" w:author="raye" w:date="2018-07-23T15:59:00Z">
                  <w:rPr>
                    <w:del w:id="6157" w:author="raye" w:date="2018-07-23T16:02:00Z"/>
                    <w:rFonts w:ascii="Calibri" w:hAnsi="Calibri" w:cstheme="minorHAnsi"/>
                    <w:sz w:val="24"/>
                    <w:szCs w:val="24"/>
                  </w:rPr>
                </w:rPrChange>
              </w:rPr>
            </w:pPr>
            <w:del w:id="6158" w:author="raye" w:date="2018-07-23T16:01:00Z">
              <w:r w:rsidRPr="00A23FA3" w:rsidDel="00271E9F">
                <w:rPr>
                  <w:rFonts w:ascii="等线" w:eastAsia="等线" w:hAnsi="等线" w:cstheme="minorHAnsi"/>
                  <w:szCs w:val="21"/>
                  <w:rPrChange w:id="6159" w:author="raye" w:date="2018-07-23T15:59:00Z">
                    <w:rPr>
                      <w:rFonts w:ascii="Calibri" w:hAnsi="Calibri" w:cstheme="minorHAnsi"/>
                      <w:sz w:val="24"/>
                      <w:szCs w:val="24"/>
                    </w:rPr>
                  </w:rPrChange>
                </w:rPr>
                <w:delText>B11 Invoice &amp; Lading Quantity check</w:delText>
              </w:r>
            </w:del>
          </w:p>
        </w:tc>
        <w:tc>
          <w:tcPr>
            <w:tcW w:w="3529" w:type="dxa"/>
            <w:shd w:val="clear" w:color="auto" w:fill="auto"/>
          </w:tcPr>
          <w:p w14:paraId="3144504E" w14:textId="27331060" w:rsidR="00271E9F" w:rsidRPr="00A23FA3" w:rsidDel="00271E9F" w:rsidRDefault="00271E9F" w:rsidP="001F3470">
            <w:pPr>
              <w:rPr>
                <w:del w:id="6160" w:author="raye" w:date="2018-07-23T16:02:00Z"/>
                <w:rFonts w:ascii="等线" w:eastAsia="等线" w:hAnsi="等线" w:cstheme="minorHAnsi"/>
                <w:szCs w:val="21"/>
                <w:rPrChange w:id="6161" w:author="raye" w:date="2018-07-23T15:59:00Z">
                  <w:rPr>
                    <w:del w:id="6162" w:author="raye" w:date="2018-07-23T16:02:00Z"/>
                    <w:rFonts w:ascii="Calibri" w:hAnsi="Calibri" w:cstheme="minorHAnsi"/>
                    <w:sz w:val="24"/>
                    <w:szCs w:val="24"/>
                  </w:rPr>
                </w:rPrChange>
              </w:rPr>
            </w:pPr>
            <w:del w:id="6163" w:author="raye" w:date="2018-07-23T16:01:00Z">
              <w:r w:rsidRPr="00A23FA3" w:rsidDel="00271E9F">
                <w:rPr>
                  <w:rFonts w:ascii="等线" w:eastAsia="等线" w:hAnsi="等线" w:cstheme="minorHAnsi"/>
                  <w:noProof/>
                  <w:szCs w:val="21"/>
                </w:rPr>
                <w:object w:dxaOrig="1497" w:dyaOrig="935" w14:anchorId="7497A5A9">
                  <v:shape id="_x0000_i1082" type="#_x0000_t75" style="width:51.75pt;height:27pt" o:ole="">
                    <v:imagedata r:id="rId142" o:title=""/>
                  </v:shape>
                  <o:OLEObject Type="Embed" ProgID="Excel.Sheet.12" ShapeID="_x0000_i1082" DrawAspect="Icon" ObjectID="_1595354665" r:id="rId244"/>
                </w:object>
              </w:r>
            </w:del>
          </w:p>
        </w:tc>
      </w:tr>
      <w:tr w:rsidR="00A23FA3" w:rsidRPr="00A23FA3" w:rsidDel="00271E9F" w14:paraId="2ECBB4A2" w14:textId="77777777" w:rsidTr="006961FB">
        <w:trPr>
          <w:trHeight w:val="798"/>
          <w:del w:id="6164" w:author="raye" w:date="2018-07-23T16:02:00Z"/>
        </w:trPr>
        <w:tc>
          <w:tcPr>
            <w:tcW w:w="4407" w:type="dxa"/>
            <w:shd w:val="clear" w:color="auto" w:fill="auto"/>
          </w:tcPr>
          <w:p w14:paraId="6218E574" w14:textId="6624F972" w:rsidR="00271E9F" w:rsidRPr="00A23FA3" w:rsidDel="00271E9F" w:rsidRDefault="00271E9F" w:rsidP="001F3470">
            <w:pPr>
              <w:jc w:val="left"/>
              <w:rPr>
                <w:del w:id="6165" w:author="raye" w:date="2018-07-23T16:02:00Z"/>
                <w:rFonts w:ascii="等线" w:eastAsia="等线" w:hAnsi="等线" w:cstheme="minorHAnsi"/>
                <w:szCs w:val="21"/>
                <w:rPrChange w:id="6166" w:author="raye" w:date="2018-07-23T15:59:00Z">
                  <w:rPr>
                    <w:del w:id="6167" w:author="raye" w:date="2018-07-23T16:02:00Z"/>
                    <w:rFonts w:ascii="Calibri" w:hAnsi="Calibri" w:cstheme="minorHAnsi"/>
                    <w:sz w:val="24"/>
                    <w:szCs w:val="24"/>
                  </w:rPr>
                </w:rPrChange>
              </w:rPr>
            </w:pPr>
            <w:del w:id="6168" w:author="raye" w:date="2018-07-23T16:01:00Z">
              <w:r w:rsidRPr="00A23FA3" w:rsidDel="00271E9F">
                <w:rPr>
                  <w:rFonts w:ascii="等线" w:eastAsia="等线" w:hAnsi="等线" w:cstheme="minorHAnsi"/>
                  <w:szCs w:val="21"/>
                  <w:rPrChange w:id="6169" w:author="raye" w:date="2018-07-23T15:59:00Z">
                    <w:rPr>
                      <w:rFonts w:ascii="Calibri" w:hAnsi="Calibri" w:cstheme="minorHAnsi"/>
                      <w:sz w:val="24"/>
                      <w:szCs w:val="24"/>
                    </w:rPr>
                  </w:rPrChange>
                </w:rPr>
                <w:delText>B16 Country List</w:delText>
              </w:r>
            </w:del>
          </w:p>
        </w:tc>
        <w:tc>
          <w:tcPr>
            <w:tcW w:w="3529" w:type="dxa"/>
            <w:shd w:val="clear" w:color="auto" w:fill="auto"/>
          </w:tcPr>
          <w:p w14:paraId="70277D29" w14:textId="33828A05" w:rsidR="00271E9F" w:rsidRPr="00A23FA3" w:rsidDel="00271E9F" w:rsidRDefault="00271E9F" w:rsidP="001F3470">
            <w:pPr>
              <w:rPr>
                <w:del w:id="6170" w:author="raye" w:date="2018-07-23T16:02:00Z"/>
                <w:rFonts w:ascii="等线" w:eastAsia="等线" w:hAnsi="等线" w:cstheme="minorHAnsi"/>
                <w:szCs w:val="21"/>
                <w:rPrChange w:id="6171" w:author="raye" w:date="2018-07-23T15:59:00Z">
                  <w:rPr>
                    <w:del w:id="6172" w:author="raye" w:date="2018-07-23T16:02:00Z"/>
                    <w:rFonts w:ascii="Calibri" w:hAnsi="Calibri" w:cstheme="minorHAnsi"/>
                    <w:sz w:val="24"/>
                    <w:szCs w:val="24"/>
                  </w:rPr>
                </w:rPrChange>
              </w:rPr>
            </w:pPr>
            <w:del w:id="6173" w:author="raye" w:date="2018-07-23T16:01:00Z">
              <w:r w:rsidRPr="00A23FA3" w:rsidDel="00271E9F">
                <w:rPr>
                  <w:rFonts w:ascii="等线" w:eastAsia="等线" w:hAnsi="等线" w:cstheme="minorHAnsi"/>
                  <w:noProof/>
                  <w:szCs w:val="21"/>
                </w:rPr>
                <w:object w:dxaOrig="1497" w:dyaOrig="935" w14:anchorId="78BB32FC">
                  <v:shape id="_x0000_i1083" type="#_x0000_t75" style="width:51.75pt;height:27pt" o:ole="">
                    <v:imagedata r:id="rId144" o:title=""/>
                  </v:shape>
                  <o:OLEObject Type="Embed" ProgID="Excel.Sheet.12" ShapeID="_x0000_i1083" DrawAspect="Icon" ObjectID="_1595354666" r:id="rId245"/>
                </w:object>
              </w:r>
            </w:del>
          </w:p>
        </w:tc>
      </w:tr>
      <w:tr w:rsidR="00A23FA3" w:rsidRPr="00A23FA3" w:rsidDel="00271E9F" w14:paraId="57DD7B2C" w14:textId="77777777" w:rsidTr="006961FB">
        <w:trPr>
          <w:trHeight w:val="713"/>
          <w:del w:id="6174" w:author="raye" w:date="2018-07-23T16:02:00Z"/>
        </w:trPr>
        <w:tc>
          <w:tcPr>
            <w:tcW w:w="4407" w:type="dxa"/>
            <w:shd w:val="clear" w:color="auto" w:fill="auto"/>
          </w:tcPr>
          <w:p w14:paraId="41ECC57B" w14:textId="3758B9CE" w:rsidR="00271E9F" w:rsidRPr="00A23FA3" w:rsidDel="00271E9F" w:rsidRDefault="00271E9F" w:rsidP="001F3470">
            <w:pPr>
              <w:jc w:val="left"/>
              <w:rPr>
                <w:del w:id="6175" w:author="raye" w:date="2018-07-23T16:02:00Z"/>
                <w:rFonts w:ascii="等线" w:eastAsia="等线" w:hAnsi="等线" w:cstheme="minorHAnsi"/>
                <w:szCs w:val="21"/>
                <w:rPrChange w:id="6176" w:author="raye" w:date="2018-07-23T15:59:00Z">
                  <w:rPr>
                    <w:del w:id="6177" w:author="raye" w:date="2018-07-23T16:02:00Z"/>
                    <w:rFonts w:ascii="Calibri" w:hAnsi="Calibri" w:cstheme="minorHAnsi"/>
                    <w:sz w:val="24"/>
                    <w:szCs w:val="24"/>
                  </w:rPr>
                </w:rPrChange>
              </w:rPr>
            </w:pPr>
            <w:del w:id="6178" w:author="raye" w:date="2018-07-23T16:01:00Z">
              <w:r w:rsidRPr="00A23FA3" w:rsidDel="00271E9F">
                <w:rPr>
                  <w:rFonts w:ascii="等线" w:eastAsia="等线" w:hAnsi="等线" w:cstheme="minorHAnsi"/>
                  <w:szCs w:val="21"/>
                  <w:rPrChange w:id="6179" w:author="raye" w:date="2018-07-23T15:59:00Z">
                    <w:rPr>
                      <w:rFonts w:ascii="Calibri" w:hAnsi="Calibri" w:cstheme="minorHAnsi"/>
                      <w:sz w:val="24"/>
                      <w:szCs w:val="24"/>
                    </w:rPr>
                  </w:rPrChange>
                </w:rPr>
                <w:delText>B16 Sanction Countries</w:delText>
              </w:r>
            </w:del>
          </w:p>
        </w:tc>
        <w:tc>
          <w:tcPr>
            <w:tcW w:w="3529" w:type="dxa"/>
            <w:shd w:val="clear" w:color="auto" w:fill="auto"/>
          </w:tcPr>
          <w:p w14:paraId="3360E00B" w14:textId="657933EE" w:rsidR="00271E9F" w:rsidRPr="00A23FA3" w:rsidDel="00271E9F" w:rsidRDefault="00271E9F" w:rsidP="001F3470">
            <w:pPr>
              <w:rPr>
                <w:del w:id="6180" w:author="raye" w:date="2018-07-23T16:01:00Z"/>
                <w:rFonts w:ascii="等线" w:eastAsia="等线" w:hAnsi="等线" w:cstheme="minorHAnsi"/>
                <w:szCs w:val="21"/>
                <w:rPrChange w:id="6181" w:author="raye" w:date="2018-07-23T15:59:00Z">
                  <w:rPr>
                    <w:del w:id="6182" w:author="raye" w:date="2018-07-23T16:01:00Z"/>
                    <w:rFonts w:ascii="Calibri" w:hAnsi="Calibri" w:cstheme="minorHAnsi"/>
                  </w:rPr>
                </w:rPrChange>
              </w:rPr>
            </w:pPr>
            <w:del w:id="6183" w:author="raye" w:date="2018-07-23T16:01:00Z">
              <w:r w:rsidRPr="00A23FA3" w:rsidDel="00271E9F">
                <w:rPr>
                  <w:rFonts w:ascii="等线" w:eastAsia="等线" w:hAnsi="等线" w:cstheme="minorHAnsi"/>
                  <w:szCs w:val="21"/>
                  <w:rPrChange w:id="6184" w:author="raye" w:date="2018-07-23T15:59:00Z">
                    <w:rPr>
                      <w:rFonts w:ascii="Calibri" w:hAnsi="Calibri" w:cstheme="minorHAnsi"/>
                      <w:sz w:val="24"/>
                      <w:szCs w:val="24"/>
                    </w:rPr>
                  </w:rPrChange>
                </w:rPr>
                <w:delText>Two fields:</w:delText>
              </w:r>
            </w:del>
          </w:p>
          <w:p w14:paraId="267FD01A" w14:textId="75CA0D52" w:rsidR="00271E9F" w:rsidRPr="00A23FA3" w:rsidDel="00271E9F" w:rsidRDefault="00271E9F" w:rsidP="001F3470">
            <w:pPr>
              <w:spacing w:afterLines="20" w:after="62"/>
              <w:rPr>
                <w:del w:id="6185" w:author="raye" w:date="2018-07-23T16:01:00Z"/>
                <w:rFonts w:ascii="等线" w:eastAsia="等线" w:hAnsi="等线" w:cstheme="minorHAnsi"/>
                <w:szCs w:val="21"/>
                <w:rPrChange w:id="6186" w:author="raye" w:date="2018-07-23T15:59:00Z">
                  <w:rPr>
                    <w:del w:id="6187" w:author="raye" w:date="2018-07-23T16:01:00Z"/>
                    <w:rFonts w:ascii="Calibri" w:hAnsi="Calibri" w:cstheme="minorHAnsi"/>
                  </w:rPr>
                </w:rPrChange>
              </w:rPr>
            </w:pPr>
            <w:del w:id="6188" w:author="raye" w:date="2018-07-23T16:01:00Z">
              <w:r w:rsidRPr="00A23FA3" w:rsidDel="00271E9F">
                <w:rPr>
                  <w:rFonts w:ascii="等线" w:eastAsia="等线" w:hAnsi="等线" w:cstheme="minorHAnsi"/>
                  <w:szCs w:val="21"/>
                  <w:rPrChange w:id="6189" w:author="raye" w:date="2018-07-23T15:59:00Z">
                    <w:rPr>
                      <w:rFonts w:ascii="Calibri" w:hAnsi="Calibri" w:cstheme="minorHAnsi"/>
                    </w:rPr>
                  </w:rPrChange>
                </w:rPr>
                <w:delText>1. Country Name</w:delText>
              </w:r>
            </w:del>
          </w:p>
          <w:p w14:paraId="105F4193" w14:textId="61DCDF10" w:rsidR="00271E9F" w:rsidRPr="00A23FA3" w:rsidDel="00271E9F" w:rsidRDefault="00271E9F" w:rsidP="001F3470">
            <w:pPr>
              <w:rPr>
                <w:del w:id="6190" w:author="raye" w:date="2018-07-23T16:02:00Z"/>
                <w:rFonts w:ascii="等线" w:eastAsia="等线" w:hAnsi="等线" w:cstheme="minorHAnsi"/>
                <w:szCs w:val="21"/>
                <w:rPrChange w:id="6191" w:author="raye" w:date="2018-07-23T15:59:00Z">
                  <w:rPr>
                    <w:del w:id="6192" w:author="raye" w:date="2018-07-23T16:02:00Z"/>
                    <w:rFonts w:ascii="Calibri" w:hAnsi="Calibri" w:cstheme="minorHAnsi"/>
                    <w:sz w:val="24"/>
                    <w:szCs w:val="24"/>
                  </w:rPr>
                </w:rPrChange>
              </w:rPr>
            </w:pPr>
            <w:del w:id="6193" w:author="raye" w:date="2018-07-23T16:01:00Z">
              <w:r w:rsidRPr="00A23FA3" w:rsidDel="00271E9F">
                <w:rPr>
                  <w:rFonts w:ascii="等线" w:eastAsia="等线" w:hAnsi="等线" w:cstheme="minorHAnsi"/>
                  <w:szCs w:val="21"/>
                  <w:rPrChange w:id="6194" w:author="raye" w:date="2018-07-23T15:59:00Z">
                    <w:rPr>
                      <w:rFonts w:ascii="Calibri" w:hAnsi="Calibri" w:cstheme="minorHAnsi"/>
                    </w:rPr>
                  </w:rPrChange>
                </w:rPr>
                <w:delText>2. Abbreviation (two characters)</w:delText>
              </w:r>
            </w:del>
          </w:p>
        </w:tc>
      </w:tr>
      <w:tr w:rsidR="00A23FA3" w:rsidRPr="00A23FA3" w:rsidDel="00271E9F" w14:paraId="66CB3C65" w14:textId="77777777" w:rsidTr="006961FB">
        <w:trPr>
          <w:trHeight w:val="613"/>
          <w:del w:id="6195" w:author="raye" w:date="2018-07-23T16:02:00Z"/>
        </w:trPr>
        <w:tc>
          <w:tcPr>
            <w:tcW w:w="4407" w:type="dxa"/>
            <w:shd w:val="clear" w:color="auto" w:fill="auto"/>
          </w:tcPr>
          <w:p w14:paraId="4E540033" w14:textId="7D343A06" w:rsidR="00271E9F" w:rsidRPr="00A23FA3" w:rsidDel="00271E9F" w:rsidRDefault="00271E9F" w:rsidP="001F3470">
            <w:pPr>
              <w:jc w:val="left"/>
              <w:rPr>
                <w:del w:id="6196" w:author="raye" w:date="2018-07-23T16:02:00Z"/>
                <w:rFonts w:ascii="等线" w:eastAsia="等线" w:hAnsi="等线" w:cstheme="minorHAnsi"/>
                <w:szCs w:val="21"/>
                <w:rPrChange w:id="6197" w:author="raye" w:date="2018-07-23T15:59:00Z">
                  <w:rPr>
                    <w:del w:id="6198" w:author="raye" w:date="2018-07-23T16:02:00Z"/>
                    <w:rFonts w:ascii="Calibri" w:hAnsi="Calibri" w:cstheme="minorHAnsi"/>
                    <w:sz w:val="24"/>
                    <w:szCs w:val="24"/>
                  </w:rPr>
                </w:rPrChange>
              </w:rPr>
            </w:pPr>
            <w:del w:id="6199" w:author="raye" w:date="2018-07-23T16:01:00Z">
              <w:r w:rsidRPr="00A23FA3" w:rsidDel="00271E9F">
                <w:rPr>
                  <w:rFonts w:ascii="等线" w:eastAsia="等线" w:hAnsi="等线" w:cstheme="minorHAnsi"/>
                  <w:szCs w:val="21"/>
                  <w:rPrChange w:id="6200" w:author="raye" w:date="2018-07-23T15:59:00Z">
                    <w:rPr>
                      <w:rFonts w:ascii="Calibri" w:hAnsi="Calibri" w:cstheme="minorHAnsi"/>
                      <w:sz w:val="24"/>
                      <w:szCs w:val="24"/>
                    </w:rPr>
                  </w:rPrChange>
                </w:rPr>
                <w:delText>B20 Country List</w:delText>
              </w:r>
            </w:del>
          </w:p>
        </w:tc>
        <w:tc>
          <w:tcPr>
            <w:tcW w:w="3529" w:type="dxa"/>
            <w:shd w:val="clear" w:color="auto" w:fill="auto"/>
          </w:tcPr>
          <w:p w14:paraId="07987AEC" w14:textId="57A2F097" w:rsidR="00271E9F" w:rsidRPr="00A23FA3" w:rsidDel="00271E9F" w:rsidRDefault="00271E9F" w:rsidP="001F3470">
            <w:pPr>
              <w:rPr>
                <w:del w:id="6201" w:author="raye" w:date="2018-07-23T16:02:00Z"/>
                <w:rFonts w:ascii="等线" w:eastAsia="等线" w:hAnsi="等线" w:cstheme="minorHAnsi"/>
                <w:szCs w:val="21"/>
                <w:rPrChange w:id="6202" w:author="raye" w:date="2018-07-23T15:59:00Z">
                  <w:rPr>
                    <w:del w:id="6203" w:author="raye" w:date="2018-07-23T16:02:00Z"/>
                    <w:rFonts w:ascii="Calibri" w:hAnsi="Calibri" w:cstheme="minorHAnsi"/>
                    <w:sz w:val="24"/>
                    <w:szCs w:val="24"/>
                  </w:rPr>
                </w:rPrChange>
              </w:rPr>
            </w:pPr>
            <w:del w:id="6204" w:author="raye" w:date="2018-07-23T16:01:00Z">
              <w:r w:rsidRPr="00A23FA3" w:rsidDel="00271E9F">
                <w:rPr>
                  <w:rFonts w:ascii="等线" w:eastAsia="等线" w:hAnsi="等线" w:cstheme="minorHAnsi"/>
                  <w:noProof/>
                  <w:szCs w:val="21"/>
                </w:rPr>
                <w:object w:dxaOrig="1497" w:dyaOrig="935" w14:anchorId="409FF1A5">
                  <v:shape id="_x0000_i1084" type="#_x0000_t75" style="width:51.75pt;height:27pt" o:ole="">
                    <v:imagedata r:id="rId146" o:title=""/>
                  </v:shape>
                  <o:OLEObject Type="Embed" ProgID="Excel.Sheet.12" ShapeID="_x0000_i1084" DrawAspect="Icon" ObjectID="_1595354667" r:id="rId246"/>
                </w:object>
              </w:r>
            </w:del>
          </w:p>
        </w:tc>
      </w:tr>
      <w:tr w:rsidR="00A23FA3" w:rsidRPr="00A23FA3" w:rsidDel="00271E9F" w14:paraId="1DD8E0BC" w14:textId="77777777" w:rsidTr="006961FB">
        <w:trPr>
          <w:trHeight w:val="513"/>
          <w:del w:id="6205" w:author="raye" w:date="2018-07-23T16:02:00Z"/>
        </w:trPr>
        <w:tc>
          <w:tcPr>
            <w:tcW w:w="4407" w:type="dxa"/>
            <w:shd w:val="clear" w:color="auto" w:fill="auto"/>
          </w:tcPr>
          <w:p w14:paraId="2F5623B6" w14:textId="64AFC70F" w:rsidR="00271E9F" w:rsidRPr="00A23FA3" w:rsidDel="00271E9F" w:rsidRDefault="00271E9F" w:rsidP="001F3470">
            <w:pPr>
              <w:jc w:val="left"/>
              <w:rPr>
                <w:del w:id="6206" w:author="raye" w:date="2018-07-23T16:02:00Z"/>
                <w:rFonts w:ascii="等线" w:eastAsia="等线" w:hAnsi="等线" w:cstheme="minorHAnsi"/>
                <w:szCs w:val="21"/>
                <w:rPrChange w:id="6207" w:author="raye" w:date="2018-07-23T15:59:00Z">
                  <w:rPr>
                    <w:del w:id="6208" w:author="raye" w:date="2018-07-23T16:02:00Z"/>
                    <w:rFonts w:ascii="Calibri" w:hAnsi="Calibri" w:cstheme="minorHAnsi"/>
                    <w:sz w:val="24"/>
                    <w:szCs w:val="24"/>
                  </w:rPr>
                </w:rPrChange>
              </w:rPr>
            </w:pPr>
            <w:del w:id="6209" w:author="raye" w:date="2018-07-23T16:01:00Z">
              <w:r w:rsidRPr="00A23FA3" w:rsidDel="00271E9F">
                <w:rPr>
                  <w:rFonts w:ascii="等线" w:eastAsia="等线" w:hAnsi="等线" w:cstheme="minorHAnsi"/>
                  <w:szCs w:val="21"/>
                  <w:rPrChange w:id="6210" w:author="raye" w:date="2018-07-23T15:59:00Z">
                    <w:rPr>
                      <w:rFonts w:ascii="Calibri" w:hAnsi="Calibri" w:cstheme="minorHAnsi"/>
                      <w:sz w:val="24"/>
                      <w:szCs w:val="24"/>
                    </w:rPr>
                  </w:rPrChange>
                </w:rPr>
                <w:delText>B21 Tax Heavens</w:delText>
              </w:r>
            </w:del>
          </w:p>
        </w:tc>
        <w:tc>
          <w:tcPr>
            <w:tcW w:w="3529" w:type="dxa"/>
            <w:shd w:val="clear" w:color="auto" w:fill="auto"/>
          </w:tcPr>
          <w:p w14:paraId="16A4BA30" w14:textId="46747A51" w:rsidR="00271E9F" w:rsidRPr="00A23FA3" w:rsidDel="00271E9F" w:rsidRDefault="00271E9F" w:rsidP="001F3470">
            <w:pPr>
              <w:rPr>
                <w:del w:id="6211" w:author="raye" w:date="2018-07-23T16:02:00Z"/>
                <w:rFonts w:ascii="等线" w:eastAsia="等线" w:hAnsi="等线" w:cstheme="minorHAnsi"/>
                <w:szCs w:val="21"/>
                <w:rPrChange w:id="6212" w:author="raye" w:date="2018-07-23T15:59:00Z">
                  <w:rPr>
                    <w:del w:id="6213" w:author="raye" w:date="2018-07-23T16:02:00Z"/>
                    <w:rFonts w:ascii="Calibri" w:hAnsi="Calibri" w:cstheme="minorHAnsi"/>
                    <w:sz w:val="24"/>
                    <w:szCs w:val="24"/>
                  </w:rPr>
                </w:rPrChange>
              </w:rPr>
            </w:pPr>
            <w:del w:id="6214" w:author="raye" w:date="2018-07-23T16:01:00Z">
              <w:r w:rsidRPr="00A23FA3" w:rsidDel="00271E9F">
                <w:rPr>
                  <w:rFonts w:ascii="等线" w:eastAsia="等线" w:hAnsi="等线" w:cstheme="minorHAnsi"/>
                  <w:szCs w:val="21"/>
                  <w:rPrChange w:id="6215" w:author="raye" w:date="2018-07-23T15:59:00Z">
                    <w:rPr>
                      <w:rFonts w:ascii="Calibri" w:hAnsi="Calibri" w:cstheme="minorHAnsi"/>
                      <w:szCs w:val="24"/>
                    </w:rPr>
                  </w:rPrChange>
                </w:rPr>
                <w:delText>1 field</w:delText>
              </w:r>
              <w:r w:rsidRPr="00A23FA3" w:rsidDel="00271E9F">
                <w:rPr>
                  <w:rFonts w:ascii="等线" w:eastAsia="等线" w:hAnsi="等线" w:cstheme="minorHAnsi" w:hint="eastAsia"/>
                  <w:szCs w:val="21"/>
                  <w:rPrChange w:id="6216" w:author="raye" w:date="2018-07-23T15:59:00Z">
                    <w:rPr>
                      <w:rFonts w:ascii="Calibri" w:hAnsi="Calibri" w:cstheme="minorHAnsi" w:hint="eastAsia"/>
                      <w:szCs w:val="24"/>
                    </w:rPr>
                  </w:rPrChange>
                </w:rPr>
                <w:delText>：</w:delText>
              </w:r>
              <w:r w:rsidRPr="00A23FA3" w:rsidDel="00271E9F">
                <w:rPr>
                  <w:rFonts w:ascii="等线" w:eastAsia="等线" w:hAnsi="等线" w:cstheme="minorHAnsi"/>
                  <w:szCs w:val="21"/>
                  <w:rPrChange w:id="6217" w:author="raye" w:date="2018-07-23T15:59:00Z">
                    <w:rPr>
                      <w:rFonts w:ascii="Calibri" w:hAnsi="Calibri" w:cstheme="minorHAnsi"/>
                      <w:szCs w:val="24"/>
                    </w:rPr>
                  </w:rPrChange>
                </w:rPr>
                <w:delText>Country Name/Region Name</w:delText>
              </w:r>
            </w:del>
          </w:p>
        </w:tc>
      </w:tr>
      <w:tr w:rsidR="00A23FA3" w:rsidRPr="00A23FA3" w14:paraId="67F2D2B4" w14:textId="218EA87A"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87653D" w14:textId="2EADF0D8"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hint="eastAsia"/>
                <w:szCs w:val="21"/>
              </w:rPr>
              <w:t>3</w:t>
            </w:r>
            <w:r w:rsidRPr="00A23FA3">
              <w:rPr>
                <w:rFonts w:ascii="等线" w:eastAsia="等线" w:hAnsi="等线" w:cstheme="minorHAnsi"/>
                <w:szCs w:val="21"/>
              </w:rPr>
              <w:t>5</w:t>
            </w:r>
            <w:r w:rsidRPr="00A23FA3">
              <w:rPr>
                <w:rFonts w:ascii="等线" w:eastAsia="等线" w:hAnsi="等线" w:cstheme="minorHAnsi" w:hint="eastAsia"/>
                <w:szCs w:val="21"/>
              </w:rPr>
              <w:t>个问题</w:t>
            </w:r>
          </w:p>
        </w:tc>
        <w:tc>
          <w:tcPr>
            <w:tcW w:w="352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43D296" w14:textId="1F95F7F1"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hint="eastAsia"/>
                <w:szCs w:val="21"/>
              </w:rPr>
              <w:t>模板</w:t>
            </w:r>
          </w:p>
        </w:tc>
      </w:tr>
      <w:tr w:rsidR="00A23FA3" w:rsidRPr="00A23FA3" w14:paraId="5A4A95D6" w14:textId="170DDD5B"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05B7E13F" w14:textId="0210B9AF" w:rsidR="00271E9F" w:rsidRPr="00A23FA3" w:rsidRDefault="00271E9F" w:rsidP="001F3470">
            <w:pPr>
              <w:jc w:val="left"/>
              <w:rPr>
                <w:rFonts w:ascii="等线" w:eastAsia="等线" w:hAnsi="等线" w:cstheme="minorHAnsi"/>
                <w:szCs w:val="21"/>
              </w:rPr>
            </w:pPr>
            <w:ins w:id="6218" w:author="raye" w:date="2018-07-23T16:03:00Z">
              <w:r w:rsidRPr="00A23FA3">
                <w:rPr>
                  <w:rFonts w:ascii="等线" w:eastAsia="等线" w:hAnsi="等线" w:cstheme="minorHAnsi"/>
                  <w:szCs w:val="21"/>
                </w:rPr>
                <w:t>A2_Custimer Anticipated Activity</w:t>
              </w:r>
            </w:ins>
            <w:del w:id="6219" w:author="raye" w:date="2018-07-23T16:03:00Z">
              <w:r w:rsidRPr="00A23FA3" w:rsidDel="00271E9F">
                <w:rPr>
                  <w:rFonts w:ascii="等线" w:eastAsia="等线" w:hAnsi="等线" w:cstheme="minorHAnsi"/>
                  <w:szCs w:val="21"/>
                </w:rPr>
                <w:delText>A2-Anticipated Activity.xlsx</w:delText>
              </w:r>
            </w:del>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7A48EA1F" w14:textId="2767E2B0"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577048E9">
                <v:shape id="_x0000_i1085" type="#_x0000_t75" style="width:76.5pt;height:55.5pt" o:ole="">
                  <v:imagedata r:id="rId247" o:title=""/>
                </v:shape>
                <o:OLEObject Type="Embed" ProgID="Excel.Sheet.12" ShapeID="_x0000_i1085" DrawAspect="Icon" ObjectID="_1595354668" r:id="rId248"/>
              </w:object>
            </w:r>
            <w:del w:id="6220" w:author="raye" w:date="2018-07-23T16:03:00Z">
              <w:r w:rsidR="00271E9F" w:rsidRPr="00A23FA3" w:rsidDel="00271E9F">
                <w:rPr>
                  <w:rFonts w:ascii="等线" w:eastAsia="等线" w:hAnsi="等线" w:cstheme="minorHAnsi"/>
                  <w:szCs w:val="21"/>
                </w:rPr>
                <w:object w:dxaOrig="1497" w:dyaOrig="935" w14:anchorId="58887976">
                  <v:shape id="_x0000_i1086" type="#_x0000_t75" style="width:58.5pt;height:35.25pt" o:ole="">
                    <v:imagedata r:id="rId118" o:title=""/>
                  </v:shape>
                  <o:OLEObject Type="Embed" ProgID="Excel.Sheet.12" ShapeID="_x0000_i1086" DrawAspect="Icon" ObjectID="_1595354669" r:id="rId249"/>
                </w:object>
              </w:r>
            </w:del>
          </w:p>
        </w:tc>
      </w:tr>
      <w:tr w:rsidR="00A23FA3" w:rsidRPr="00A23FA3" w14:paraId="15801D81"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0271F68D" w14:textId="1A8DD90E" w:rsidR="006961FB" w:rsidRPr="00A23FA3" w:rsidRDefault="006961FB" w:rsidP="001F3470">
            <w:pPr>
              <w:jc w:val="left"/>
              <w:rPr>
                <w:rFonts w:ascii="等线" w:eastAsia="等线" w:hAnsi="等线" w:cstheme="minorHAnsi"/>
                <w:szCs w:val="21"/>
              </w:rPr>
            </w:pPr>
            <w:r w:rsidRPr="00A23FA3">
              <w:rPr>
                <w:rFonts w:ascii="等线" w:eastAsia="等线" w:hAnsi="等线" w:cstheme="minorHAnsi"/>
                <w:szCs w:val="21"/>
              </w:rPr>
              <w:t>A2_T24 Results_Factoring and so on</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690C3CA9" w14:textId="40673EDC" w:rsidR="006961FB"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53E3560A">
                <v:shape id="_x0000_i1087" type="#_x0000_t75" style="width:76.5pt;height:55.5pt" o:ole="">
                  <v:imagedata r:id="rId250" o:title=""/>
                </v:shape>
                <o:OLEObject Type="Embed" ProgID="Excel.Sheet.12" ShapeID="_x0000_i1087" DrawAspect="Icon" ObjectID="_1595354670" r:id="rId251"/>
              </w:object>
            </w:r>
          </w:p>
        </w:tc>
      </w:tr>
      <w:tr w:rsidR="00A23FA3" w:rsidRPr="00A23FA3" w14:paraId="6983C996" w14:textId="154E5EC6"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7A63186B" w14:textId="3101B5B7"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A2_T24 Results_LC Export</w:t>
            </w:r>
            <w:del w:id="6221" w:author="raye" w:date="2018-07-23T16:03:00Z">
              <w:r w:rsidRPr="00A23FA3" w:rsidDel="00271E9F">
                <w:rPr>
                  <w:rFonts w:ascii="等线" w:eastAsia="等线" w:hAnsi="等线" w:cstheme="minorHAnsi"/>
                  <w:szCs w:val="21"/>
                </w:rPr>
                <w:delText>A2-T24 results</w:delText>
              </w:r>
            </w:del>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46ACAD5E" w14:textId="453FA1CE"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352F2724">
                <v:shape id="_x0000_i1088" type="#_x0000_t75" style="width:76.5pt;height:55.5pt" o:ole="">
                  <v:imagedata r:id="rId252" o:title=""/>
                </v:shape>
                <o:OLEObject Type="Embed" ProgID="Excel.Sheet.12" ShapeID="_x0000_i1088" DrawAspect="Icon" ObjectID="_1595354671" r:id="rId253"/>
              </w:object>
            </w:r>
            <w:del w:id="6222" w:author="raye" w:date="2018-07-23T16:03:00Z">
              <w:r w:rsidR="00271E9F" w:rsidRPr="00A23FA3" w:rsidDel="00271E9F">
                <w:rPr>
                  <w:rFonts w:ascii="等线" w:eastAsia="等线" w:hAnsi="等线" w:cstheme="minorHAnsi"/>
                  <w:szCs w:val="21"/>
                </w:rPr>
                <w:object w:dxaOrig="1497" w:dyaOrig="935" w14:anchorId="06A88188">
                  <v:shape id="_x0000_i1089" type="#_x0000_t75" style="width:58.5pt;height:35.25pt" o:ole="">
                    <v:imagedata r:id="rId120" o:title=""/>
                  </v:shape>
                  <o:OLEObject Type="Embed" ProgID="Excel.Sheet.12" ShapeID="_x0000_i1089" DrawAspect="Icon" ObjectID="_1595354672" r:id="rId254"/>
                </w:object>
              </w:r>
            </w:del>
          </w:p>
        </w:tc>
      </w:tr>
      <w:tr w:rsidR="00A23FA3" w:rsidRPr="00A23FA3" w14:paraId="71CE558C" w14:textId="77777777" w:rsidTr="006961FB">
        <w:trPr>
          <w:trHeight w:val="513"/>
          <w:ins w:id="6223" w:author="raye" w:date="2018-07-23T16:04:00Z"/>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7CD8F5C9" w14:textId="16B14033" w:rsidR="00271E9F" w:rsidRPr="00A23FA3" w:rsidRDefault="00271E9F" w:rsidP="001F3470">
            <w:pPr>
              <w:jc w:val="left"/>
              <w:rPr>
                <w:ins w:id="6224" w:author="raye" w:date="2018-07-23T16:04:00Z"/>
                <w:rFonts w:ascii="等线" w:eastAsia="等线" w:hAnsi="等线" w:cstheme="minorHAnsi"/>
                <w:szCs w:val="21"/>
              </w:rPr>
            </w:pPr>
            <w:ins w:id="6225" w:author="raye" w:date="2018-07-23T16:04:00Z">
              <w:r w:rsidRPr="00A23FA3">
                <w:rPr>
                  <w:rFonts w:ascii="等线" w:eastAsia="等线" w:hAnsi="等线" w:cstheme="minorHAnsi"/>
                  <w:szCs w:val="21"/>
                </w:rPr>
                <w:t>A2_T24 Results_Others</w:t>
              </w:r>
            </w:ins>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2A5A0AF2" w14:textId="62722F45" w:rsidR="00271E9F" w:rsidRPr="00A23FA3" w:rsidRDefault="006961FB" w:rsidP="00271E9F">
            <w:pPr>
              <w:jc w:val="left"/>
              <w:rPr>
                <w:ins w:id="6226" w:author="raye" w:date="2018-07-23T16:04:00Z"/>
                <w:rFonts w:ascii="等线" w:eastAsia="等线" w:hAnsi="等线" w:cstheme="minorHAnsi"/>
                <w:szCs w:val="21"/>
              </w:rPr>
            </w:pPr>
            <w:r w:rsidRPr="00A23FA3">
              <w:rPr>
                <w:rFonts w:ascii="等线" w:eastAsia="等线" w:hAnsi="等线" w:cstheme="minorHAnsi"/>
                <w:szCs w:val="21"/>
              </w:rPr>
              <w:object w:dxaOrig="1537" w:dyaOrig="1114" w14:anchorId="518C46E7">
                <v:shape id="_x0000_i1090" type="#_x0000_t75" style="width:76.5pt;height:55.5pt" o:ole="">
                  <v:imagedata r:id="rId255" o:title=""/>
                </v:shape>
                <o:OLEObject Type="Embed" ProgID="Excel.Sheet.12" ShapeID="_x0000_i1090" DrawAspect="Icon" ObjectID="_1595354673" r:id="rId256"/>
              </w:object>
            </w:r>
          </w:p>
        </w:tc>
      </w:tr>
      <w:tr w:rsidR="00A23FA3" w:rsidRPr="00A23FA3" w14:paraId="20D92834"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216733AB" w14:textId="25615B86"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B1_Invoice&amp;Industry Description</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0F35DFD8" w14:textId="7C14CFE8"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45790199">
                <v:shape id="_x0000_i1091" type="#_x0000_t75" style="width:76.5pt;height:55.5pt" o:ole="">
                  <v:imagedata r:id="rId257" o:title=""/>
                </v:shape>
                <o:OLEObject Type="Embed" ProgID="Excel.Sheet.12" ShapeID="_x0000_i1091" DrawAspect="Icon" ObjectID="_1595354674" r:id="rId258"/>
              </w:object>
            </w:r>
          </w:p>
        </w:tc>
      </w:tr>
      <w:tr w:rsidR="00A23FA3" w:rsidRPr="00A23FA3" w14:paraId="28880EFC"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6E5CBFE6" w14:textId="28079FA2" w:rsidR="006961FB" w:rsidRPr="00A23FA3" w:rsidRDefault="006961FB" w:rsidP="001F3470">
            <w:pPr>
              <w:jc w:val="left"/>
              <w:rPr>
                <w:rFonts w:ascii="等线" w:eastAsia="等线" w:hAnsi="等线" w:cstheme="minorHAnsi"/>
                <w:szCs w:val="21"/>
              </w:rPr>
            </w:pPr>
            <w:r w:rsidRPr="00A23FA3">
              <w:rPr>
                <w:rFonts w:ascii="等线" w:eastAsia="等线" w:hAnsi="等线" w:cstheme="minorHAnsi"/>
                <w:szCs w:val="21"/>
              </w:rPr>
              <w:t>B1_US Google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773ADEF3" w14:textId="62091E42" w:rsidR="006961FB"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12DAB6ED">
                <v:shape id="_x0000_i1092" type="#_x0000_t75" style="width:76.5pt;height:55.5pt" o:ole="">
                  <v:imagedata r:id="rId259" o:title=""/>
                </v:shape>
                <o:OLEObject Type="Embed" ProgID="Excel.Sheet.12" ShapeID="_x0000_i1092" DrawAspect="Icon" ObjectID="_1595354675" r:id="rId260"/>
              </w:object>
            </w:r>
          </w:p>
        </w:tc>
      </w:tr>
      <w:tr w:rsidR="00A23FA3" w:rsidRPr="00A23FA3" w14:paraId="70628A63" w14:textId="24284E5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55F2CB12" w14:textId="5AEBDE64" w:rsidR="00271E9F" w:rsidRPr="00A23FA3" w:rsidRDefault="006961FB" w:rsidP="001F3470">
            <w:pPr>
              <w:jc w:val="left"/>
              <w:rPr>
                <w:rFonts w:ascii="等线" w:eastAsia="等线" w:hAnsi="等线" w:cstheme="minorHAnsi"/>
                <w:szCs w:val="21"/>
              </w:rPr>
            </w:pPr>
            <w:r w:rsidRPr="00A23FA3">
              <w:rPr>
                <w:rFonts w:ascii="等线" w:eastAsia="等线" w:hAnsi="等线" w:cstheme="minorHAnsi"/>
                <w:szCs w:val="21"/>
              </w:rPr>
              <w:lastRenderedPageBreak/>
              <w:t>B2_ Case’s Transaction Amount Drawing</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5E65545E" w14:textId="7039E899"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789D3C13">
                <v:shape id="_x0000_i1093" type="#_x0000_t75" style="width:76.5pt;height:55.5pt" o:ole="">
                  <v:imagedata r:id="rId261" o:title=""/>
                </v:shape>
                <o:OLEObject Type="Embed" ProgID="Excel.Sheet.12" ShapeID="_x0000_i1093" DrawAspect="Icon" ObjectID="_1595354676" r:id="rId262"/>
              </w:object>
            </w:r>
          </w:p>
        </w:tc>
      </w:tr>
      <w:tr w:rsidR="00A23FA3" w:rsidRPr="00A23FA3" w14:paraId="149B5DE9"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58A58CB0" w14:textId="62C0ABBC" w:rsidR="006961FB" w:rsidRPr="00A23FA3" w:rsidRDefault="006961FB" w:rsidP="001F3470">
            <w:pPr>
              <w:jc w:val="left"/>
              <w:rPr>
                <w:rFonts w:ascii="等线" w:eastAsia="等线" w:hAnsi="等线" w:cstheme="minorHAnsi"/>
                <w:szCs w:val="21"/>
              </w:rPr>
            </w:pPr>
            <w:r w:rsidRPr="00A23FA3">
              <w:rPr>
                <w:rFonts w:ascii="等线" w:eastAsia="等线" w:hAnsi="等线" w:cstheme="minorHAnsi"/>
                <w:szCs w:val="21"/>
              </w:rPr>
              <w:t>B2_Factoring and so on</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62132C67" w14:textId="005AD962" w:rsidR="006961FB"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38523EF9">
                <v:shape id="_x0000_i1094" type="#_x0000_t75" style="width:76.5pt;height:55.5pt" o:ole="">
                  <v:imagedata r:id="rId263" o:title=""/>
                </v:shape>
                <o:OLEObject Type="Embed" ProgID="Excel.Sheet.12" ShapeID="_x0000_i1094" DrawAspect="Icon" ObjectID="_1595354677" r:id="rId264"/>
              </w:object>
            </w:r>
          </w:p>
        </w:tc>
      </w:tr>
      <w:tr w:rsidR="00A23FA3" w:rsidRPr="00A23FA3" w14:paraId="7866AD06"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52F21174" w14:textId="1924310E"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B2_Past Transactions for The Client</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2B946EAD" w14:textId="6C0B03B8"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7D9A8960">
                <v:shape id="_x0000_i1095" type="#_x0000_t75" style="width:76.5pt;height:55.5pt" o:ole="">
                  <v:imagedata r:id="rId265" o:title=""/>
                </v:shape>
                <o:OLEObject Type="Embed" ProgID="Excel.Sheet.12" ShapeID="_x0000_i1095" DrawAspect="Icon" ObjectID="_1595354678" r:id="rId266"/>
              </w:object>
            </w:r>
          </w:p>
        </w:tc>
      </w:tr>
      <w:tr w:rsidR="00A23FA3" w:rsidRPr="00A23FA3" w14:paraId="0FA7933F"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1DE0F21D" w14:textId="78D273A1"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B4_Country of Origin_input</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59B4FF00" w14:textId="562E46E0"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4861D6E4">
                <v:shape id="_x0000_i1096" type="#_x0000_t75" style="width:76.5pt;height:55.5pt" o:ole="">
                  <v:imagedata r:id="rId267" o:title=""/>
                </v:shape>
                <o:OLEObject Type="Embed" ProgID="Excel.Sheet.12" ShapeID="_x0000_i1096" DrawAspect="Icon" ObjectID="_1595354679" r:id="rId268"/>
              </w:object>
            </w:r>
          </w:p>
        </w:tc>
      </w:tr>
      <w:tr w:rsidR="00A23FA3" w:rsidRPr="00A23FA3" w14:paraId="7F597B97"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079570EE" w14:textId="520A41F2"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B4_Country of Origin_T24</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0B19FF08" w14:textId="60DF2DF3"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6CF2AD00">
                <v:shape id="_x0000_i1097" type="#_x0000_t75" style="width:76.5pt;height:55.5pt" o:ole="">
                  <v:imagedata r:id="rId269" o:title=""/>
                </v:shape>
                <o:OLEObject Type="Embed" ProgID="Excel.Sheet.12" ShapeID="_x0000_i1097" DrawAspect="Icon" ObjectID="_1595354680" r:id="rId270"/>
              </w:object>
            </w:r>
          </w:p>
        </w:tc>
      </w:tr>
      <w:tr w:rsidR="00A23FA3" w:rsidRPr="00A23FA3" w14:paraId="49FC3181" w14:textId="146E8F33"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5FA1C078" w14:textId="7FBF6A7F"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B5_Whether the transaction price is reasonable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5B619774" w14:textId="405E0BC9"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72F6FADA">
                <v:shape id="_x0000_i1098" type="#_x0000_t75" style="width:76.5pt;height:55.5pt" o:ole="">
                  <v:imagedata r:id="rId271" o:title=""/>
                </v:shape>
                <o:OLEObject Type="Embed" ProgID="Excel.Sheet.12" ShapeID="_x0000_i1098" DrawAspect="Icon" ObjectID="_1595354681" r:id="rId272"/>
              </w:object>
            </w:r>
          </w:p>
        </w:tc>
      </w:tr>
      <w:tr w:rsidR="00A23FA3" w:rsidRPr="00A23FA3" w14:paraId="7E75AE5A" w14:textId="512A3F50"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6B03FF12" w14:textId="01052658"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B6_Invoice Number</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135D543F" w14:textId="0A6C7220"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7D62ECD8">
                <v:shape id="_x0000_i1099" type="#_x0000_t75" style="width:76.5pt;height:55.5pt" o:ole="">
                  <v:imagedata r:id="rId273" o:title=""/>
                </v:shape>
                <o:OLEObject Type="Embed" ProgID="Excel.Sheet.12" ShapeID="_x0000_i1099" DrawAspect="Icon" ObjectID="_1595354682" r:id="rId274"/>
              </w:object>
            </w:r>
          </w:p>
        </w:tc>
      </w:tr>
      <w:tr w:rsidR="00A23FA3" w:rsidRPr="00A23FA3" w14:paraId="0C2BB306"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422B1BBF" w14:textId="0215CF08"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B6_T24 Result</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0AD4436F" w14:textId="682096B7" w:rsidR="00271E9F" w:rsidRPr="00A23FA3" w:rsidRDefault="006961FB"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4542C6DE">
                <v:shape id="_x0000_i1100" type="#_x0000_t75" style="width:76.5pt;height:55.5pt" o:ole="">
                  <v:imagedata r:id="rId275" o:title=""/>
                </v:shape>
                <o:OLEObject Type="Embed" ProgID="Excel.Sheet.12" ShapeID="_x0000_i1100" DrawAspect="Icon" ObjectID="_1595354683" r:id="rId276"/>
              </w:object>
            </w:r>
          </w:p>
        </w:tc>
      </w:tr>
      <w:tr w:rsidR="00A23FA3" w:rsidRPr="00A23FA3" w14:paraId="5D6773E9" w14:textId="77777777"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577E63FC" w14:textId="2484FD49"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B7_Invoice &amp; Lading Quantity check</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26CE8F98" w14:textId="7C299071"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61972866">
                <v:shape id="_x0000_i1101" type="#_x0000_t75" style="width:76.5pt;height:55.5pt" o:ole="">
                  <v:imagedata r:id="rId277" o:title=""/>
                </v:shape>
                <o:OLEObject Type="Embed" ProgID="Excel.Sheet.12" ShapeID="_x0000_i1101" DrawAspect="Icon" ObjectID="_1595354684" r:id="rId278"/>
              </w:object>
            </w:r>
          </w:p>
        </w:tc>
      </w:tr>
      <w:tr w:rsidR="00A23FA3" w:rsidRPr="00A23FA3" w14:paraId="6287FD61" w14:textId="0DE42D63"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03AEBF1D" w14:textId="64002089"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B9_The transaction amount and currency in T24</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61E67E4B" w14:textId="4D3557E9"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127A5825">
                <v:shape id="_x0000_i1102" type="#_x0000_t75" style="width:76.5pt;height:55.5pt" o:ole="">
                  <v:imagedata r:id="rId279" o:title=""/>
                </v:shape>
                <o:OLEObject Type="Embed" ProgID="Excel.Sheet.12" ShapeID="_x0000_i1102" DrawAspect="Icon" ObjectID="_1595354685" r:id="rId280"/>
              </w:object>
            </w:r>
          </w:p>
        </w:tc>
      </w:tr>
      <w:tr w:rsidR="00A23FA3" w:rsidRPr="00A23FA3" w14:paraId="362AC46C" w14:textId="7C840752"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16104EED" w14:textId="3379D3D3"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lastRenderedPageBreak/>
              <w:t>B11_ Invoice &amp; Lading Quantity check</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0AB0A807" w14:textId="4FCF9DCA"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6AE51C15">
                <v:shape id="_x0000_i1103" type="#_x0000_t75" style="width:76.5pt;height:55.5pt" o:ole="">
                  <v:imagedata r:id="rId281" o:title=""/>
                </v:shape>
                <o:OLEObject Type="Embed" ProgID="Excel.Sheet.12" ShapeID="_x0000_i1103" DrawAspect="Icon" ObjectID="_1595354686" r:id="rId282"/>
              </w:object>
            </w:r>
          </w:p>
        </w:tc>
      </w:tr>
      <w:tr w:rsidR="00A23FA3" w:rsidRPr="00A23FA3" w14:paraId="4B1701F7" w14:textId="2954EE4C"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21BE3FB3" w14:textId="365193A0"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B16_Country List For Import LC Issuance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1A9E6F0D" w14:textId="674BE023"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64E29061">
                <v:shape id="_x0000_i1104" type="#_x0000_t75" style="width:76.5pt;height:55.5pt" o:ole="">
                  <v:imagedata r:id="rId283" o:title=""/>
                </v:shape>
                <o:OLEObject Type="Embed" ProgID="Excel.Sheet.12" ShapeID="_x0000_i1104" DrawAspect="Icon" ObjectID="_1595354687" r:id="rId284"/>
              </w:object>
            </w:r>
          </w:p>
        </w:tc>
      </w:tr>
      <w:tr w:rsidR="00A23FA3" w:rsidRPr="00A23FA3" w14:paraId="0B399953" w14:textId="45A41158"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4CB33C11" w14:textId="1CBC7C7A"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B16_Country List For Other Case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13144221" w14:textId="72FBAB8A"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3BF0BB94">
                <v:shape id="_x0000_i1105" type="#_x0000_t75" style="width:76.5pt;height:55.5pt" o:ole="">
                  <v:imagedata r:id="rId285" o:title=""/>
                </v:shape>
                <o:OLEObject Type="Embed" ProgID="Excel.Sheet.12" ShapeID="_x0000_i1105" DrawAspect="Icon" ObjectID="_1595354688" r:id="rId286"/>
              </w:object>
            </w:r>
          </w:p>
        </w:tc>
      </w:tr>
      <w:tr w:rsidR="00A23FA3" w:rsidRPr="00A23FA3" w14:paraId="0785A04D" w14:textId="50B119B6"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3BBBB482" w14:textId="368FF703"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B16_Sanction Country List</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2B08B146" w14:textId="75AB225C"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415228DF">
                <v:shape id="_x0000_i1106" type="#_x0000_t75" style="width:76.5pt;height:55.5pt" o:ole="">
                  <v:imagedata r:id="rId287" o:title=""/>
                </v:shape>
                <o:OLEObject Type="Embed" ProgID="Excel.Sheet.12" ShapeID="_x0000_i1106" DrawAspect="Icon" ObjectID="_1595354689" r:id="rId288"/>
              </w:object>
            </w:r>
          </w:p>
        </w:tc>
      </w:tr>
      <w:tr w:rsidR="00A23FA3" w:rsidRPr="00A23FA3" w14:paraId="5631BE33" w14:textId="3158D03A"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2C636398" w14:textId="362A1A22"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B20_Country List For Import LC Issuance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7BF08BD7" w14:textId="1D89D9BF"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4C73302E">
                <v:shape id="_x0000_i1107" type="#_x0000_t75" style="width:76.5pt;height:55.5pt" o:ole="">
                  <v:imagedata r:id="rId289" o:title=""/>
                </v:shape>
                <o:OLEObject Type="Embed" ProgID="Excel.Sheet.12" ShapeID="_x0000_i1107" DrawAspect="Icon" ObjectID="_1595354690" r:id="rId290"/>
              </w:object>
            </w:r>
          </w:p>
        </w:tc>
      </w:tr>
      <w:tr w:rsidR="00A23FA3" w:rsidRPr="00A23FA3" w14:paraId="442BC4B0" w14:textId="211598FF" w:rsidTr="006961FB">
        <w:trPr>
          <w:trHeight w:val="513"/>
        </w:trPr>
        <w:tc>
          <w:tcPr>
            <w:tcW w:w="4407" w:type="dxa"/>
            <w:tcBorders>
              <w:top w:val="single" w:sz="4" w:space="0" w:color="auto"/>
              <w:left w:val="single" w:sz="4" w:space="0" w:color="auto"/>
              <w:bottom w:val="single" w:sz="4" w:space="0" w:color="auto"/>
              <w:right w:val="single" w:sz="4" w:space="0" w:color="auto"/>
            </w:tcBorders>
            <w:shd w:val="clear" w:color="auto" w:fill="auto"/>
          </w:tcPr>
          <w:p w14:paraId="4D5A978C" w14:textId="5B7148C4" w:rsidR="00271E9F" w:rsidRPr="00A23FA3" w:rsidRDefault="00271E9F" w:rsidP="001F3470">
            <w:pPr>
              <w:jc w:val="left"/>
              <w:rPr>
                <w:rFonts w:ascii="等线" w:eastAsia="等线" w:hAnsi="等线" w:cstheme="minorHAnsi"/>
                <w:szCs w:val="21"/>
              </w:rPr>
            </w:pPr>
            <w:r w:rsidRPr="00A23FA3">
              <w:rPr>
                <w:rFonts w:ascii="等线" w:eastAsia="等线" w:hAnsi="等线" w:cstheme="minorHAnsi"/>
                <w:szCs w:val="21"/>
              </w:rPr>
              <w:t>B20_Country List For Other Case</w:t>
            </w:r>
          </w:p>
        </w:tc>
        <w:tc>
          <w:tcPr>
            <w:tcW w:w="3529" w:type="dxa"/>
            <w:tcBorders>
              <w:top w:val="single" w:sz="4" w:space="0" w:color="auto"/>
              <w:left w:val="single" w:sz="4" w:space="0" w:color="auto"/>
              <w:bottom w:val="single" w:sz="4" w:space="0" w:color="auto"/>
              <w:right w:val="single" w:sz="4" w:space="0" w:color="auto"/>
            </w:tcBorders>
            <w:shd w:val="clear" w:color="auto" w:fill="auto"/>
          </w:tcPr>
          <w:p w14:paraId="2774BAB7" w14:textId="377BEC04" w:rsidR="00271E9F" w:rsidRPr="00A23FA3" w:rsidRDefault="00271E9F" w:rsidP="00271E9F">
            <w:pPr>
              <w:jc w:val="left"/>
              <w:rPr>
                <w:rFonts w:ascii="等线" w:eastAsia="等线" w:hAnsi="等线" w:cstheme="minorHAnsi"/>
                <w:szCs w:val="21"/>
              </w:rPr>
            </w:pPr>
            <w:r w:rsidRPr="00A23FA3">
              <w:rPr>
                <w:rFonts w:ascii="等线" w:eastAsia="等线" w:hAnsi="等线" w:cstheme="minorHAnsi"/>
                <w:szCs w:val="21"/>
              </w:rPr>
              <w:object w:dxaOrig="1537" w:dyaOrig="1114" w14:anchorId="281A1B97">
                <v:shape id="_x0000_i1108" type="#_x0000_t75" style="width:76.5pt;height:55.5pt" o:ole="">
                  <v:imagedata r:id="rId291" o:title=""/>
                </v:shape>
                <o:OLEObject Type="Embed" ProgID="Excel.Sheet.12" ShapeID="_x0000_i1108" DrawAspect="Icon" ObjectID="_1595354691" r:id="rId292"/>
              </w:object>
            </w:r>
          </w:p>
        </w:tc>
      </w:tr>
    </w:tbl>
    <w:p w14:paraId="08841BD5" w14:textId="77777777" w:rsidR="009D1827" w:rsidRPr="00A23FA3" w:rsidRDefault="009D1827">
      <w:pPr>
        <w:spacing w:afterLines="50" w:after="156"/>
        <w:rPr>
          <w:rFonts w:cs="Calibri"/>
          <w:b/>
          <w:szCs w:val="21"/>
        </w:rPr>
        <w:pPrChange w:id="6227" w:author="raye" w:date="2018-07-23T09:58:00Z">
          <w:pPr>
            <w:spacing w:afterLines="50" w:after="156"/>
            <w:ind w:firstLineChars="177" w:firstLine="373"/>
          </w:pPr>
        </w:pPrChange>
      </w:pPr>
    </w:p>
    <w:p w14:paraId="05768C94" w14:textId="77777777" w:rsidR="00636876" w:rsidRPr="00A23FA3" w:rsidRDefault="00636876">
      <w:pPr>
        <w:spacing w:afterLines="50" w:after="156"/>
        <w:rPr>
          <w:rFonts w:cs="Calibri"/>
          <w:b/>
          <w:szCs w:val="21"/>
        </w:rPr>
        <w:pPrChange w:id="6228" w:author="raye" w:date="2018-07-23T09:58:00Z">
          <w:pPr>
            <w:spacing w:afterLines="50" w:after="156"/>
            <w:ind w:firstLineChars="177" w:firstLine="373"/>
          </w:pPr>
        </w:pPrChange>
      </w:pPr>
    </w:p>
    <w:p w14:paraId="37C34F27" w14:textId="586986A5" w:rsidR="00D13510" w:rsidRPr="00A23FA3" w:rsidRDefault="00D13510">
      <w:pPr>
        <w:spacing w:afterLines="50" w:after="156"/>
        <w:rPr>
          <w:rFonts w:cs="Calibri"/>
          <w:b/>
          <w:szCs w:val="21"/>
        </w:rPr>
        <w:pPrChange w:id="6229" w:author="raye" w:date="2018-07-23T09:58:00Z">
          <w:pPr>
            <w:spacing w:afterLines="50" w:after="156"/>
            <w:ind w:firstLineChars="177" w:firstLine="373"/>
          </w:pPr>
        </w:pPrChange>
      </w:pPr>
    </w:p>
    <w:p w14:paraId="635F43A7" w14:textId="77777777" w:rsidR="00D13510" w:rsidRPr="00A23FA3" w:rsidRDefault="00D13510">
      <w:pPr>
        <w:spacing w:afterLines="50" w:after="156"/>
        <w:rPr>
          <w:rFonts w:ascii="Calibri" w:hAnsi="Calibri" w:cstheme="minorHAnsi"/>
        </w:rPr>
        <w:pPrChange w:id="6230" w:author="raye" w:date="2018-07-23T09:58:00Z">
          <w:pPr>
            <w:spacing w:afterLines="50" w:after="156"/>
            <w:ind w:firstLineChars="177" w:firstLine="372"/>
          </w:pPr>
        </w:pPrChange>
      </w:pPr>
    </w:p>
    <w:p w14:paraId="0A10A2F0" w14:textId="7A4B79F8" w:rsidR="00E06FB7" w:rsidRPr="00A23FA3" w:rsidRDefault="00E06FB7" w:rsidP="00E06FB7">
      <w:pPr>
        <w:pStyle w:val="2"/>
        <w:numPr>
          <w:ilvl w:val="0"/>
          <w:numId w:val="0"/>
        </w:numPr>
        <w:tabs>
          <w:tab w:val="left" w:pos="709"/>
        </w:tabs>
        <w:spacing w:afterLines="50" w:after="156"/>
        <w:ind w:left="566"/>
        <w:rPr>
          <w:ins w:id="6231" w:author="raye" w:date="2018-07-23T14:29:00Z"/>
          <w:rFonts w:ascii="Calibri" w:hAnsi="Calibri" w:cstheme="minorHAnsi"/>
          <w:b/>
        </w:rPr>
      </w:pPr>
      <w:bookmarkStart w:id="6232" w:name="_Toc520839529"/>
      <w:ins w:id="6233" w:author="raye" w:date="2018-07-23T14:29:00Z">
        <w:r w:rsidRPr="00A23FA3">
          <w:rPr>
            <w:rFonts w:ascii="Calibri" w:hAnsi="Calibri" w:cstheme="minorHAnsi"/>
            <w:b/>
          </w:rPr>
          <w:t>3.2.17 Future Development</w:t>
        </w:r>
        <w:bookmarkEnd w:id="6232"/>
      </w:ins>
    </w:p>
    <w:p w14:paraId="3B47875C" w14:textId="77777777" w:rsidR="00E06FB7" w:rsidRPr="00A23FA3" w:rsidRDefault="00E06FB7" w:rsidP="00E06FB7">
      <w:pPr>
        <w:pStyle w:val="3"/>
        <w:keepNext w:val="0"/>
        <w:keepLines w:val="0"/>
        <w:spacing w:before="0" w:after="120" w:line="240" w:lineRule="auto"/>
        <w:ind w:left="566"/>
        <w:rPr>
          <w:ins w:id="6234" w:author="raye" w:date="2018-07-23T14:29:00Z"/>
          <w:rFonts w:ascii="Calibri" w:hAnsi="Calibri" w:cstheme="minorHAnsi"/>
        </w:rPr>
      </w:pPr>
      <w:bookmarkStart w:id="6235" w:name="_Toc520839530"/>
      <w:ins w:id="6236" w:author="raye" w:date="2018-07-23T14:29:00Z">
        <w:r w:rsidRPr="00A23FA3">
          <w:rPr>
            <w:rFonts w:ascii="Calibri" w:hAnsi="Calibri" w:cstheme="minorHAnsi"/>
          </w:rPr>
          <w:t>1..2. Enhanced Due Diligence</w:t>
        </w:r>
        <w:bookmarkEnd w:id="6235"/>
      </w:ins>
    </w:p>
    <w:p w14:paraId="4220BAC6" w14:textId="77777777" w:rsidR="00E06FB7" w:rsidRPr="00A23FA3" w:rsidRDefault="00E06FB7" w:rsidP="00E06FB7">
      <w:pPr>
        <w:pStyle w:val="a0"/>
        <w:numPr>
          <w:ilvl w:val="0"/>
          <w:numId w:val="6"/>
        </w:numPr>
        <w:spacing w:afterLines="50" w:after="156"/>
        <w:ind w:firstLineChars="0"/>
        <w:rPr>
          <w:ins w:id="6237" w:author="raye" w:date="2018-07-23T14:29:00Z"/>
          <w:rFonts w:ascii="Calibri" w:hAnsi="Calibri" w:cstheme="minorHAnsi"/>
          <w:sz w:val="24"/>
        </w:rPr>
      </w:pPr>
      <w:ins w:id="6238" w:author="raye" w:date="2018-07-23T14:29:00Z">
        <w:r w:rsidRPr="00A23FA3">
          <w:rPr>
            <w:rFonts w:ascii="Calibri" w:hAnsi="Calibri" w:cstheme="minorHAnsi"/>
            <w:sz w:val="24"/>
          </w:rPr>
          <w:t>In a future development, Enhanced Due Diligence (“EDD”) will be applied to 4 types of products or commodities as follows:</w:t>
        </w:r>
      </w:ins>
    </w:p>
    <w:p w14:paraId="7CAA1C69" w14:textId="77777777" w:rsidR="00E06FB7" w:rsidRPr="00A23FA3" w:rsidRDefault="00E06FB7" w:rsidP="00E06FB7">
      <w:pPr>
        <w:pStyle w:val="a0"/>
        <w:numPr>
          <w:ilvl w:val="1"/>
          <w:numId w:val="6"/>
        </w:numPr>
        <w:spacing w:afterLines="50" w:after="156"/>
        <w:ind w:firstLineChars="0"/>
        <w:rPr>
          <w:ins w:id="6239" w:author="raye" w:date="2018-07-23T14:29:00Z"/>
          <w:rFonts w:ascii="Calibri" w:hAnsi="Calibri" w:cstheme="minorHAnsi"/>
          <w:sz w:val="24"/>
        </w:rPr>
      </w:pPr>
      <w:ins w:id="6240" w:author="raye" w:date="2018-07-23T14:29:00Z">
        <w:r w:rsidRPr="00A23FA3">
          <w:rPr>
            <w:rFonts w:ascii="Calibri" w:hAnsi="Calibri" w:cstheme="minorHAnsi"/>
            <w:sz w:val="24"/>
          </w:rPr>
          <w:t>Shipping</w:t>
        </w:r>
      </w:ins>
    </w:p>
    <w:p w14:paraId="2510EA39" w14:textId="77777777" w:rsidR="00E06FB7" w:rsidRPr="00A23FA3" w:rsidRDefault="00E06FB7" w:rsidP="00E06FB7">
      <w:pPr>
        <w:pStyle w:val="a0"/>
        <w:numPr>
          <w:ilvl w:val="1"/>
          <w:numId w:val="6"/>
        </w:numPr>
        <w:spacing w:afterLines="50" w:after="156"/>
        <w:ind w:firstLineChars="0"/>
        <w:rPr>
          <w:ins w:id="6241" w:author="raye" w:date="2018-07-23T14:29:00Z"/>
          <w:rFonts w:ascii="Calibri" w:hAnsi="Calibri" w:cstheme="minorHAnsi"/>
          <w:sz w:val="24"/>
        </w:rPr>
      </w:pPr>
      <w:ins w:id="6242" w:author="raye" w:date="2018-07-23T14:29:00Z">
        <w:r w:rsidRPr="00A23FA3">
          <w:rPr>
            <w:rFonts w:ascii="Calibri" w:hAnsi="Calibri" w:cstheme="minorHAnsi"/>
            <w:sz w:val="24"/>
          </w:rPr>
          <w:t>Service &amp; Insurance</w:t>
        </w:r>
      </w:ins>
    </w:p>
    <w:p w14:paraId="14F64CC6" w14:textId="77777777" w:rsidR="00E06FB7" w:rsidRPr="00A23FA3" w:rsidRDefault="00E06FB7" w:rsidP="00E06FB7">
      <w:pPr>
        <w:pStyle w:val="a0"/>
        <w:numPr>
          <w:ilvl w:val="1"/>
          <w:numId w:val="6"/>
        </w:numPr>
        <w:spacing w:afterLines="50" w:after="156"/>
        <w:ind w:firstLineChars="0"/>
        <w:rPr>
          <w:ins w:id="6243" w:author="raye" w:date="2018-07-23T14:29:00Z"/>
          <w:rFonts w:ascii="Calibri" w:hAnsi="Calibri" w:cstheme="minorHAnsi"/>
          <w:sz w:val="24"/>
        </w:rPr>
      </w:pPr>
      <w:ins w:id="6244" w:author="raye" w:date="2018-07-23T14:29:00Z">
        <w:r w:rsidRPr="00A23FA3">
          <w:rPr>
            <w:rFonts w:ascii="Calibri" w:hAnsi="Calibri" w:cstheme="minorHAnsi"/>
            <w:sz w:val="24"/>
          </w:rPr>
          <w:t>Metals</w:t>
        </w:r>
      </w:ins>
    </w:p>
    <w:p w14:paraId="47EC0705" w14:textId="77777777" w:rsidR="00E06FB7" w:rsidRPr="00A23FA3" w:rsidRDefault="00E06FB7" w:rsidP="00E06FB7">
      <w:pPr>
        <w:pStyle w:val="a0"/>
        <w:numPr>
          <w:ilvl w:val="1"/>
          <w:numId w:val="6"/>
        </w:numPr>
        <w:spacing w:afterLines="50" w:after="156"/>
        <w:ind w:firstLineChars="0"/>
        <w:rPr>
          <w:ins w:id="6245" w:author="raye" w:date="2018-07-23T14:29:00Z"/>
          <w:rFonts w:ascii="Calibri" w:hAnsi="Calibri" w:cstheme="minorHAnsi"/>
          <w:sz w:val="24"/>
        </w:rPr>
      </w:pPr>
      <w:ins w:id="6246" w:author="raye" w:date="2018-07-23T14:29:00Z">
        <w:r w:rsidRPr="00A23FA3">
          <w:rPr>
            <w:rFonts w:ascii="Calibri" w:hAnsi="Calibri" w:cstheme="minorHAnsi"/>
            <w:sz w:val="24"/>
          </w:rPr>
          <w:lastRenderedPageBreak/>
          <w:t xml:space="preserve">Oil &amp; Gas </w:t>
        </w:r>
      </w:ins>
    </w:p>
    <w:p w14:paraId="44D62268" w14:textId="77777777" w:rsidR="00E06FB7" w:rsidRPr="00A23FA3" w:rsidRDefault="00E06FB7" w:rsidP="00E06FB7">
      <w:pPr>
        <w:pStyle w:val="a0"/>
        <w:numPr>
          <w:ilvl w:val="0"/>
          <w:numId w:val="6"/>
        </w:numPr>
        <w:ind w:firstLineChars="0"/>
        <w:rPr>
          <w:ins w:id="6247" w:author="raye" w:date="2018-07-23T14:29:00Z"/>
          <w:rFonts w:ascii="Calibri" w:hAnsi="Calibri" w:cstheme="minorHAnsi"/>
          <w:sz w:val="24"/>
        </w:rPr>
      </w:pPr>
      <w:ins w:id="6248" w:author="raye" w:date="2018-07-23T14:29:00Z">
        <w:r w:rsidRPr="00A23FA3">
          <w:rPr>
            <w:rFonts w:ascii="Calibri" w:hAnsi="Calibri" w:cstheme="minorHAnsi"/>
            <w:sz w:val="24"/>
          </w:rPr>
          <w:t>After completing the review of the Transactions Risk Mitigation Checklist (“TRM Checklist”), the Operations Analyst will review the information to determine whether the facts of the transaction would trigger EDD.  All transactions involving Shipping, Service &amp; Insurance, Metals, and Oil &amp; Gas will undergo EDD. The Operations Analyst will fill-in the appropriate form and determine whether a red flag is triggered by any of the answers in the form. If a red flag exists, the Operations Analyst will next review the Watch List to see if there is a match to the party involved in the transaction. If there is a match, the Operations Analyst will submit Special Approval Form #2 with the case and send it to the Operations Manager for review.</w:t>
        </w:r>
      </w:ins>
    </w:p>
    <w:p w14:paraId="65F2D695" w14:textId="77777777" w:rsidR="00E06FB7" w:rsidRPr="00A23FA3" w:rsidRDefault="00E06FB7" w:rsidP="00E06FB7">
      <w:pPr>
        <w:pStyle w:val="a0"/>
        <w:ind w:left="845" w:firstLineChars="0" w:firstLine="0"/>
        <w:rPr>
          <w:ins w:id="6249" w:author="raye" w:date="2018-07-23T14:29:00Z"/>
          <w:rFonts w:ascii="Calibri" w:hAnsi="Calibri" w:cstheme="minorHAnsi"/>
          <w:sz w:val="24"/>
        </w:rPr>
      </w:pPr>
    </w:p>
    <w:p w14:paraId="301EF410" w14:textId="77777777" w:rsidR="00E06FB7" w:rsidRPr="00A23FA3" w:rsidRDefault="00E06FB7" w:rsidP="00E06FB7">
      <w:pPr>
        <w:pStyle w:val="a0"/>
        <w:numPr>
          <w:ilvl w:val="0"/>
          <w:numId w:val="6"/>
        </w:numPr>
        <w:ind w:firstLineChars="0"/>
        <w:rPr>
          <w:ins w:id="6250" w:author="raye" w:date="2018-07-23T14:29:00Z"/>
          <w:rFonts w:ascii="Calibri" w:hAnsi="Calibri" w:cstheme="minorHAnsi"/>
          <w:sz w:val="24"/>
        </w:rPr>
      </w:pPr>
      <w:ins w:id="6251" w:author="raye" w:date="2018-07-23T14:29:00Z">
        <w:r w:rsidRPr="00A23FA3">
          <w:rPr>
            <w:rFonts w:ascii="Calibri" w:hAnsi="Calibri" w:cstheme="minorHAnsi"/>
            <w:sz w:val="24"/>
          </w:rPr>
          <w:t xml:space="preserve">When there is no Watch List match, the Operations Analyst sends the case to Operations Manager for review without the Special Approval Form #2. The Case then returns to the standard processing flow. </w:t>
        </w:r>
      </w:ins>
    </w:p>
    <w:p w14:paraId="2E85CCCD" w14:textId="77777777" w:rsidR="00E06FB7" w:rsidRPr="00A23FA3" w:rsidRDefault="00E06FB7" w:rsidP="00E06FB7">
      <w:pPr>
        <w:rPr>
          <w:ins w:id="6252" w:author="raye" w:date="2018-07-23T14:29:00Z"/>
          <w:rFonts w:ascii="Calibri" w:hAnsi="Calibri"/>
        </w:rPr>
      </w:pPr>
      <w:ins w:id="6253" w:author="raye" w:date="2018-07-23T14:29:00Z">
        <w:r w:rsidRPr="00A23FA3">
          <w:rPr>
            <w:rFonts w:ascii="Calibri" w:hAnsi="Calibri" w:cstheme="minorHAnsi"/>
            <w:sz w:val="24"/>
          </w:rPr>
          <w:t xml:space="preserve">The EDD Forms (#6-9), are included in the Case Process section.  </w:t>
        </w:r>
      </w:ins>
    </w:p>
    <w:p w14:paraId="5E0E96C8" w14:textId="77777777" w:rsidR="00E06FB7" w:rsidRPr="00A23FA3" w:rsidRDefault="00E06FB7" w:rsidP="00E06FB7">
      <w:pPr>
        <w:spacing w:afterLines="50" w:after="156"/>
        <w:rPr>
          <w:ins w:id="6254" w:author="raye" w:date="2018-07-23T14:29:00Z"/>
          <w:rFonts w:ascii="Calibri" w:hAnsi="Calibri" w:cstheme="minorHAnsi"/>
          <w:sz w:val="24"/>
        </w:rPr>
      </w:pPr>
    </w:p>
    <w:p w14:paraId="23564452" w14:textId="3744E0DF" w:rsidR="00E06FB7" w:rsidRPr="00A23FA3" w:rsidRDefault="00E06FB7">
      <w:pPr>
        <w:pStyle w:val="2"/>
        <w:pageBreakBefore/>
        <w:numPr>
          <w:ilvl w:val="0"/>
          <w:numId w:val="0"/>
        </w:numPr>
        <w:tabs>
          <w:tab w:val="left" w:pos="709"/>
        </w:tabs>
        <w:spacing w:afterLines="50" w:after="156"/>
        <w:ind w:left="566"/>
        <w:rPr>
          <w:ins w:id="6255" w:author="raye" w:date="2018-07-23T14:26:00Z"/>
          <w:rFonts w:ascii="Calibri" w:hAnsi="Calibri" w:cstheme="minorHAnsi"/>
          <w:b/>
        </w:rPr>
        <w:pPrChange w:id="6256" w:author="raye" w:date="2018-07-23T14:27:00Z">
          <w:pPr>
            <w:pStyle w:val="2"/>
            <w:pageBreakBefore/>
            <w:numPr>
              <w:ilvl w:val="2"/>
              <w:numId w:val="198"/>
            </w:numPr>
            <w:tabs>
              <w:tab w:val="clear" w:pos="1440"/>
              <w:tab w:val="left" w:pos="709"/>
            </w:tabs>
            <w:spacing w:afterLines="50" w:after="156"/>
            <w:ind w:left="1646" w:hanging="1080"/>
          </w:pPr>
        </w:pPrChange>
      </w:pPr>
      <w:bookmarkStart w:id="6257" w:name="_Toc520839531"/>
      <w:ins w:id="6258" w:author="raye" w:date="2018-07-23T14:27:00Z">
        <w:r w:rsidRPr="00A23FA3">
          <w:rPr>
            <w:rFonts w:ascii="Calibri" w:hAnsi="Calibri" w:cstheme="minorHAnsi"/>
            <w:b/>
          </w:rPr>
          <w:lastRenderedPageBreak/>
          <w:t xml:space="preserve">3.2.18 </w:t>
        </w:r>
      </w:ins>
      <w:ins w:id="6259" w:author="raye" w:date="2018-07-23T14:26:00Z">
        <w:r w:rsidRPr="00A23FA3">
          <w:rPr>
            <w:rFonts w:ascii="Calibri" w:hAnsi="Calibri" w:cstheme="minorHAnsi"/>
            <w:b/>
          </w:rPr>
          <w:t>Case Process Enhancement</w:t>
        </w:r>
        <w:bookmarkEnd w:id="6257"/>
      </w:ins>
    </w:p>
    <w:p w14:paraId="3F87C772" w14:textId="77777777" w:rsidR="00E06FB7" w:rsidRPr="00A23FA3" w:rsidRDefault="00E06FB7" w:rsidP="00E06FB7">
      <w:pPr>
        <w:spacing w:afterLines="50" w:after="156"/>
        <w:ind w:firstLineChars="177" w:firstLine="425"/>
        <w:rPr>
          <w:ins w:id="6260" w:author="raye" w:date="2018-07-23T14:26:00Z"/>
          <w:rFonts w:ascii="Calibri" w:hAnsi="Calibri" w:cstheme="minorHAnsi"/>
          <w:sz w:val="24"/>
        </w:rPr>
      </w:pPr>
      <w:ins w:id="6261" w:author="raye" w:date="2018-07-23T14:26:00Z">
        <w:r w:rsidRPr="00A23FA3">
          <w:rPr>
            <w:rFonts w:ascii="Calibri" w:hAnsi="Calibri" w:cstheme="minorHAnsi"/>
            <w:sz w:val="24"/>
          </w:rPr>
          <w:t>After the introduction of Case Management, the system will add many kinds of user roles and their working interfaces to cooperate with workflow management to realize the flow and audit of Case. The content described in this section is this new interface. Note that in order for the review to be effective, there must be interface between the T24 data base and this Trade Finance Tool’s case management system.</w:t>
        </w:r>
      </w:ins>
    </w:p>
    <w:p w14:paraId="56FB2918" w14:textId="77777777" w:rsidR="00E06FB7" w:rsidRPr="00A23FA3" w:rsidRDefault="00E06FB7" w:rsidP="00E06FB7">
      <w:pPr>
        <w:pStyle w:val="3"/>
        <w:keepNext w:val="0"/>
        <w:keepLines w:val="0"/>
        <w:numPr>
          <w:ilvl w:val="3"/>
          <w:numId w:val="199"/>
        </w:numPr>
        <w:spacing w:before="0" w:after="120" w:line="240" w:lineRule="auto"/>
        <w:rPr>
          <w:ins w:id="6262" w:author="raye" w:date="2018-07-23T14:26:00Z"/>
          <w:rFonts w:ascii="Calibri" w:hAnsi="Calibri" w:cstheme="minorHAnsi"/>
          <w:strike/>
        </w:rPr>
      </w:pPr>
      <w:bookmarkStart w:id="6263" w:name="_Toc520839532"/>
      <w:ins w:id="6264" w:author="raye" w:date="2018-07-23T14:26:00Z">
        <w:r w:rsidRPr="00A23FA3">
          <w:rPr>
            <w:rFonts w:ascii="Calibri" w:hAnsi="Calibri" w:cstheme="minorHAnsi"/>
            <w:strike/>
          </w:rPr>
          <w:t>Case List for Review Page</w:t>
        </w:r>
        <w:bookmarkEnd w:id="6263"/>
      </w:ins>
    </w:p>
    <w:p w14:paraId="7C645EE6" w14:textId="77777777" w:rsidR="00E06FB7" w:rsidRPr="00A23FA3" w:rsidRDefault="00E06FB7" w:rsidP="00E06FB7">
      <w:pPr>
        <w:spacing w:afterLines="50" w:after="156"/>
        <w:ind w:firstLineChars="177" w:firstLine="425"/>
        <w:rPr>
          <w:ins w:id="6265" w:author="raye" w:date="2018-07-23T14:26:00Z"/>
          <w:rFonts w:ascii="Calibri" w:hAnsi="Calibri" w:cstheme="minorHAnsi"/>
          <w:strike/>
          <w:sz w:val="24"/>
        </w:rPr>
      </w:pPr>
      <w:ins w:id="6266" w:author="raye" w:date="2018-07-23T14:26:00Z">
        <w:r w:rsidRPr="00A23FA3">
          <w:rPr>
            <w:rFonts w:ascii="Calibri" w:hAnsi="Calibri" w:cstheme="minorHAnsi"/>
            <w:strike/>
            <w:sz w:val="24"/>
            <w:highlight w:val="yellow"/>
          </w:rPr>
          <w:t>After the introduction of Case Management, in order to guide all kinds of roles to operate and process case quickly, a new Case List for Review page is defined for all kinds of users in case management workflow. It is easy to all operator of the to do list, and select a certain case for viewing and processing, can also be free to retrieve and view other cases in the system.</w:t>
        </w:r>
      </w:ins>
    </w:p>
    <w:p w14:paraId="31998DF3" w14:textId="7221C407" w:rsidR="00E06FB7" w:rsidRPr="00A23FA3" w:rsidRDefault="003C4311" w:rsidP="00E06FB7">
      <w:pPr>
        <w:pStyle w:val="a0"/>
        <w:numPr>
          <w:ilvl w:val="0"/>
          <w:numId w:val="12"/>
        </w:numPr>
        <w:ind w:firstLineChars="0"/>
        <w:jc w:val="left"/>
        <w:rPr>
          <w:ins w:id="6267" w:author="raye" w:date="2018-07-23T14:26:00Z"/>
          <w:rFonts w:ascii="Calibri" w:hAnsi="Calibri" w:cstheme="minorHAnsi"/>
          <w:b/>
          <w:sz w:val="28"/>
          <w:szCs w:val="24"/>
        </w:rPr>
      </w:pPr>
      <w:r w:rsidRPr="00A23FA3">
        <w:rPr>
          <w:rFonts w:ascii="Calibri" w:hAnsi="Calibri" w:cstheme="minorHAnsi"/>
          <w:b/>
          <w:noProof/>
          <w:sz w:val="28"/>
          <w:szCs w:val="24"/>
        </w:rPr>
        <mc:AlternateContent>
          <mc:Choice Requires="wps">
            <w:drawing>
              <wp:anchor distT="0" distB="0" distL="114300" distR="114300" simplePos="0" relativeHeight="251699200" behindDoc="0" locked="0" layoutInCell="1" allowOverlap="1" wp14:anchorId="146A44DF" wp14:editId="5DA6E955">
                <wp:simplePos x="0" y="0"/>
                <wp:positionH relativeFrom="column">
                  <wp:posOffset>19049</wp:posOffset>
                </wp:positionH>
                <wp:positionV relativeFrom="paragraph">
                  <wp:posOffset>395604</wp:posOffset>
                </wp:positionV>
                <wp:extent cx="5057775" cy="2962275"/>
                <wp:effectExtent l="0" t="0" r="28575" b="28575"/>
                <wp:wrapNone/>
                <wp:docPr id="213" name="直接连接符 213"/>
                <wp:cNvGraphicFramePr/>
                <a:graphic xmlns:a="http://schemas.openxmlformats.org/drawingml/2006/main">
                  <a:graphicData uri="http://schemas.microsoft.com/office/word/2010/wordprocessingShape">
                    <wps:wsp>
                      <wps:cNvCnPr/>
                      <wps:spPr>
                        <a:xfrm>
                          <a:off x="0" y="0"/>
                          <a:ext cx="5057775" cy="2962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BF347" id="直接连接符 213"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5pt,31.15pt" to="399.75pt,2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" strokecolor="#5b9bd5 [3204]" strokeweight=".5pt">
                <v:stroke joinstyle="miter"/>
              </v:line>
            </w:pict>
          </mc:Fallback>
        </mc:AlternateContent>
      </w:r>
      <w:ins w:id="6268" w:author="raye" w:date="2018-07-23T14:26:00Z">
        <w:r w:rsidR="00E06FB7" w:rsidRPr="00A23FA3">
          <w:rPr>
            <w:rFonts w:ascii="Calibri" w:hAnsi="Calibri" w:cstheme="minorHAnsi"/>
            <w:b/>
            <w:sz w:val="28"/>
            <w:szCs w:val="24"/>
          </w:rPr>
          <w:t>UI Diagram &amp; illustration</w:t>
        </w:r>
      </w:ins>
    </w:p>
    <w:p w14:paraId="6AE7686F" w14:textId="77777777" w:rsidR="00E06FB7" w:rsidRPr="00A23FA3" w:rsidRDefault="00E06FB7" w:rsidP="00E06FB7">
      <w:pPr>
        <w:jc w:val="center"/>
        <w:rPr>
          <w:ins w:id="6269" w:author="raye" w:date="2018-07-23T14:26:00Z"/>
          <w:rFonts w:ascii="Calibri" w:hAnsi="Calibri" w:cstheme="minorHAnsi"/>
          <w:sz w:val="24"/>
        </w:rPr>
      </w:pPr>
      <w:ins w:id="6270" w:author="raye" w:date="2018-07-23T14:26:00Z">
        <w:r w:rsidRPr="00A23FA3">
          <w:rPr>
            <w:rFonts w:ascii="Calibri" w:hAnsi="Calibri" w:cstheme="minorHAnsi"/>
            <w:noProof/>
            <w:sz w:val="24"/>
          </w:rPr>
          <w:drawing>
            <wp:inline distT="0" distB="0" distL="0" distR="0" wp14:anchorId="285F7693" wp14:editId="7154BCFE">
              <wp:extent cx="5238076" cy="3076575"/>
              <wp:effectExtent l="0" t="0" r="1270" b="0"/>
              <wp:docPr id="1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47532" cy="3082129"/>
                      </a:xfrm>
                      <a:prstGeom prst="rect">
                        <a:avLst/>
                      </a:prstGeom>
                      <a:noFill/>
                    </pic:spPr>
                  </pic:pic>
                </a:graphicData>
              </a:graphic>
            </wp:inline>
          </w:drawing>
        </w:r>
      </w:ins>
    </w:p>
    <w:p w14:paraId="4A9E5D44" w14:textId="77777777" w:rsidR="00E06FB7" w:rsidRPr="00A23FA3" w:rsidRDefault="00E06FB7" w:rsidP="00E06FB7">
      <w:pPr>
        <w:rPr>
          <w:ins w:id="6271" w:author="raye" w:date="2018-07-23T14:26:00Z"/>
          <w:rFonts w:ascii="Calibri" w:hAnsi="Calibri" w:cstheme="minorHAnsi"/>
          <w:i/>
          <w:sz w:val="24"/>
          <w:highlight w:val="yellow"/>
        </w:rPr>
      </w:pPr>
      <w:ins w:id="6272" w:author="raye" w:date="2018-07-23T14:26:00Z">
        <w:r w:rsidRPr="00A23FA3">
          <w:rPr>
            <w:rFonts w:ascii="Calibri" w:hAnsi="Calibri" w:cstheme="minorHAnsi"/>
            <w:i/>
            <w:sz w:val="24"/>
            <w:highlight w:val="yellow"/>
          </w:rPr>
          <w:t>Page description:</w:t>
        </w:r>
      </w:ins>
    </w:p>
    <w:p w14:paraId="386CC5C2" w14:textId="77777777" w:rsidR="00E06FB7" w:rsidRPr="00A23FA3" w:rsidRDefault="00E06FB7" w:rsidP="00E06FB7">
      <w:pPr>
        <w:pStyle w:val="a0"/>
        <w:numPr>
          <w:ilvl w:val="0"/>
          <w:numId w:val="6"/>
        </w:numPr>
        <w:ind w:firstLineChars="0"/>
        <w:rPr>
          <w:ins w:id="6273" w:author="raye" w:date="2018-07-23T14:26:00Z"/>
          <w:rFonts w:ascii="Calibri" w:hAnsi="Calibri" w:cstheme="minorHAnsi"/>
          <w:strike/>
          <w:sz w:val="24"/>
          <w:highlight w:val="yellow"/>
        </w:rPr>
      </w:pPr>
      <w:ins w:id="6274" w:author="raye" w:date="2018-07-23T14:26:00Z">
        <w:r w:rsidRPr="00A23FA3">
          <w:rPr>
            <w:rFonts w:ascii="Calibri" w:hAnsi="Calibri" w:cstheme="minorHAnsi"/>
            <w:strike/>
            <w:sz w:val="24"/>
            <w:highlight w:val="yellow"/>
          </w:rPr>
          <w:t xml:space="preserve">Operations Analyst clicking the page link on its Case List page (see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_Ref508575693 \r \h  \* MERGEFORMAT </w:instrText>
        </w:r>
      </w:ins>
      <w:r w:rsidRPr="00A23FA3">
        <w:rPr>
          <w:rFonts w:ascii="Calibri" w:hAnsi="Calibri" w:cstheme="minorHAnsi"/>
          <w:strike/>
          <w:sz w:val="24"/>
          <w:szCs w:val="24"/>
          <w:highlight w:val="yellow"/>
        </w:rPr>
      </w:r>
      <w:ins w:id="6275"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4.3</w:t>
        </w:r>
        <w:r w:rsidRPr="00A23FA3">
          <w:rPr>
            <w:rFonts w:ascii="Calibri" w:hAnsi="Calibri" w:cstheme="minorHAnsi"/>
            <w:strike/>
            <w:sz w:val="24"/>
            <w:szCs w:val="24"/>
            <w:highlight w:val="yellow"/>
          </w:rPr>
          <w:fldChar w:fldCharType="end"/>
        </w:r>
        <w:r w:rsidRPr="00A23FA3">
          <w:rPr>
            <w:rFonts w:ascii="Calibri" w:hAnsi="Calibri" w:cstheme="minorHAnsi"/>
            <w:strike/>
            <w:sz w:val="24"/>
            <w:highlight w:val="yellow"/>
          </w:rPr>
          <w:t>), then jumps to this page;</w:t>
        </w:r>
      </w:ins>
    </w:p>
    <w:p w14:paraId="3FEB64F7" w14:textId="77777777" w:rsidR="00E06FB7" w:rsidRPr="00A23FA3" w:rsidRDefault="00E06FB7" w:rsidP="00E06FB7">
      <w:pPr>
        <w:pStyle w:val="a0"/>
        <w:numPr>
          <w:ilvl w:val="0"/>
          <w:numId w:val="6"/>
        </w:numPr>
        <w:ind w:firstLineChars="0"/>
        <w:jc w:val="left"/>
        <w:rPr>
          <w:ins w:id="6276" w:author="raye" w:date="2018-07-23T14:26:00Z"/>
          <w:rFonts w:ascii="Calibri" w:hAnsi="Calibri" w:cstheme="minorHAnsi"/>
          <w:strike/>
          <w:sz w:val="24"/>
          <w:highlight w:val="yellow"/>
        </w:rPr>
      </w:pPr>
      <w:ins w:id="6277" w:author="raye" w:date="2018-07-23T14:26:00Z">
        <w:r w:rsidRPr="00A23FA3">
          <w:rPr>
            <w:rFonts w:ascii="Calibri" w:hAnsi="Calibri" w:cstheme="minorHAnsi"/>
            <w:strike/>
            <w:sz w:val="24"/>
            <w:highlight w:val="yellow"/>
          </w:rPr>
          <w:t>Operations Manager, Compliance Analyst, Compliance Supervisor, Compliance BSA Officer logs in, and select the "Case Process" module, this page will be displayed in the workspace;</w:t>
        </w:r>
      </w:ins>
    </w:p>
    <w:p w14:paraId="448D2821" w14:textId="77777777" w:rsidR="00E06FB7" w:rsidRPr="00A23FA3" w:rsidRDefault="00E06FB7" w:rsidP="00E06FB7">
      <w:pPr>
        <w:pStyle w:val="a0"/>
        <w:numPr>
          <w:ilvl w:val="0"/>
          <w:numId w:val="6"/>
        </w:numPr>
        <w:ind w:firstLineChars="0"/>
        <w:jc w:val="left"/>
        <w:rPr>
          <w:ins w:id="6278" w:author="raye" w:date="2018-07-23T14:26:00Z"/>
          <w:rFonts w:ascii="Calibri" w:hAnsi="Calibri" w:cstheme="minorHAnsi"/>
          <w:strike/>
          <w:sz w:val="24"/>
          <w:highlight w:val="yellow"/>
        </w:rPr>
      </w:pPr>
      <w:ins w:id="6279" w:author="raye" w:date="2018-07-23T14:26:00Z">
        <w:r w:rsidRPr="00A23FA3">
          <w:rPr>
            <w:rFonts w:ascii="Calibri" w:hAnsi="Calibri" w:cstheme="minorHAnsi"/>
            <w:strike/>
            <w:sz w:val="24"/>
            <w:highlight w:val="yellow"/>
          </w:rPr>
          <w:t>This page is divided into four areas</w:t>
        </w:r>
      </w:ins>
    </w:p>
    <w:tbl>
      <w:tblPr>
        <w:tblStyle w:val="a9"/>
        <w:tblW w:w="0" w:type="auto"/>
        <w:tblInd w:w="845" w:type="dxa"/>
        <w:tblLook w:val="04A0" w:firstRow="1" w:lastRow="0" w:firstColumn="1" w:lastColumn="0" w:noHBand="0" w:noVBand="1"/>
      </w:tblPr>
      <w:tblGrid>
        <w:gridCol w:w="426"/>
        <w:gridCol w:w="1985"/>
        <w:gridCol w:w="4942"/>
      </w:tblGrid>
      <w:tr w:rsidR="00A23FA3" w:rsidRPr="00A23FA3" w14:paraId="4EA46458" w14:textId="77777777" w:rsidTr="001F3470">
        <w:trPr>
          <w:ins w:id="6280" w:author="raye" w:date="2018-07-23T14:26:00Z"/>
        </w:trPr>
        <w:tc>
          <w:tcPr>
            <w:tcW w:w="426" w:type="dxa"/>
            <w:shd w:val="clear" w:color="auto" w:fill="BFBFBF" w:themeFill="background1" w:themeFillShade="BF"/>
          </w:tcPr>
          <w:p w14:paraId="76495001" w14:textId="77777777" w:rsidR="00E06FB7" w:rsidRPr="00A23FA3" w:rsidRDefault="00E06FB7" w:rsidP="001F3470">
            <w:pPr>
              <w:rPr>
                <w:ins w:id="6281" w:author="raye" w:date="2018-07-23T14:26:00Z"/>
                <w:rFonts w:ascii="Calibri" w:hAnsi="Calibri" w:cstheme="minorHAnsi"/>
                <w:sz w:val="24"/>
                <w:szCs w:val="24"/>
                <w:highlight w:val="yellow"/>
              </w:rPr>
            </w:pPr>
            <w:ins w:id="6282" w:author="raye" w:date="2018-07-23T14:26:00Z">
              <w:r w:rsidRPr="00A23FA3">
                <w:rPr>
                  <w:rFonts w:ascii="Calibri" w:hAnsi="Calibri" w:cstheme="minorHAnsi"/>
                  <w:sz w:val="24"/>
                  <w:szCs w:val="24"/>
                  <w:highlight w:val="yellow"/>
                </w:rPr>
                <w:t>#</w:t>
              </w:r>
            </w:ins>
          </w:p>
        </w:tc>
        <w:tc>
          <w:tcPr>
            <w:tcW w:w="1985" w:type="dxa"/>
            <w:shd w:val="clear" w:color="auto" w:fill="BFBFBF" w:themeFill="background1" w:themeFillShade="BF"/>
          </w:tcPr>
          <w:p w14:paraId="758F2448" w14:textId="77777777" w:rsidR="00E06FB7" w:rsidRPr="00A23FA3" w:rsidRDefault="00E06FB7" w:rsidP="001F3470">
            <w:pPr>
              <w:rPr>
                <w:ins w:id="6283" w:author="raye" w:date="2018-07-23T14:26:00Z"/>
                <w:rFonts w:ascii="Calibri" w:hAnsi="Calibri" w:cstheme="minorHAnsi"/>
                <w:sz w:val="24"/>
                <w:szCs w:val="24"/>
                <w:highlight w:val="yellow"/>
              </w:rPr>
            </w:pPr>
            <w:ins w:id="6284" w:author="raye" w:date="2018-07-23T14:26:00Z">
              <w:r w:rsidRPr="00A23FA3">
                <w:rPr>
                  <w:rFonts w:ascii="Calibri" w:hAnsi="Calibri" w:cstheme="minorHAnsi"/>
                  <w:sz w:val="24"/>
                  <w:szCs w:val="24"/>
                  <w:highlight w:val="yellow"/>
                </w:rPr>
                <w:t>AREA</w:t>
              </w:r>
            </w:ins>
          </w:p>
        </w:tc>
        <w:tc>
          <w:tcPr>
            <w:tcW w:w="4942" w:type="dxa"/>
            <w:shd w:val="clear" w:color="auto" w:fill="BFBFBF" w:themeFill="background1" w:themeFillShade="BF"/>
          </w:tcPr>
          <w:p w14:paraId="0F6FC9FB" w14:textId="77777777" w:rsidR="00E06FB7" w:rsidRPr="00A23FA3" w:rsidRDefault="00E06FB7" w:rsidP="001F3470">
            <w:pPr>
              <w:rPr>
                <w:ins w:id="6285" w:author="raye" w:date="2018-07-23T14:26:00Z"/>
                <w:rFonts w:ascii="Calibri" w:hAnsi="Calibri" w:cstheme="minorHAnsi"/>
                <w:sz w:val="24"/>
                <w:szCs w:val="24"/>
                <w:highlight w:val="yellow"/>
              </w:rPr>
            </w:pPr>
            <w:ins w:id="6286" w:author="raye" w:date="2018-07-23T14:26:00Z">
              <w:r w:rsidRPr="00A23FA3">
                <w:rPr>
                  <w:rFonts w:ascii="Calibri" w:hAnsi="Calibri" w:cstheme="minorHAnsi"/>
                  <w:sz w:val="24"/>
                  <w:szCs w:val="24"/>
                  <w:highlight w:val="yellow"/>
                </w:rPr>
                <w:t>DESCRIPTION</w:t>
              </w:r>
            </w:ins>
          </w:p>
        </w:tc>
      </w:tr>
      <w:tr w:rsidR="00A23FA3" w:rsidRPr="00A23FA3" w14:paraId="4828D406" w14:textId="77777777" w:rsidTr="001F3470">
        <w:trPr>
          <w:trHeight w:val="234"/>
          <w:ins w:id="6287" w:author="raye" w:date="2018-07-23T14:26:00Z"/>
        </w:trPr>
        <w:tc>
          <w:tcPr>
            <w:tcW w:w="426" w:type="dxa"/>
          </w:tcPr>
          <w:p w14:paraId="13AA6CB9" w14:textId="584B5934" w:rsidR="00E06FB7" w:rsidRPr="00A23FA3" w:rsidRDefault="003C4311" w:rsidP="001F3470">
            <w:pPr>
              <w:rPr>
                <w:ins w:id="6288" w:author="raye" w:date="2018-07-23T14:26:00Z"/>
                <w:rFonts w:ascii="Calibri" w:hAnsi="Calibri" w:cstheme="minorHAnsi"/>
                <w:szCs w:val="21"/>
                <w:highlight w:val="yellow"/>
              </w:rPr>
            </w:pPr>
            <w:r w:rsidRPr="00A23FA3">
              <w:rPr>
                <w:rFonts w:ascii="Calibri" w:hAnsi="Calibri" w:cstheme="minorHAnsi"/>
                <w:noProof/>
                <w:szCs w:val="21"/>
                <w:highlight w:val="yellow"/>
              </w:rPr>
              <w:lastRenderedPageBreak/>
              <mc:AlternateContent>
                <mc:Choice Requires="wps">
                  <w:drawing>
                    <wp:anchor distT="0" distB="0" distL="114300" distR="114300" simplePos="0" relativeHeight="251700224" behindDoc="0" locked="0" layoutInCell="1" allowOverlap="1" wp14:anchorId="5DAA1527" wp14:editId="55B83FCD">
                      <wp:simplePos x="0" y="0"/>
                      <wp:positionH relativeFrom="column">
                        <wp:posOffset>115569</wp:posOffset>
                      </wp:positionH>
                      <wp:positionV relativeFrom="paragraph">
                        <wp:posOffset>240664</wp:posOffset>
                      </wp:positionV>
                      <wp:extent cx="3781425" cy="6581775"/>
                      <wp:effectExtent l="0" t="0" r="28575" b="28575"/>
                      <wp:wrapNone/>
                      <wp:docPr id="214" name="直接连接符 214"/>
                      <wp:cNvGraphicFramePr/>
                      <a:graphic xmlns:a="http://schemas.openxmlformats.org/drawingml/2006/main">
                        <a:graphicData uri="http://schemas.microsoft.com/office/word/2010/wordprocessingShape">
                          <wps:wsp>
                            <wps:cNvCnPr/>
                            <wps:spPr>
                              <a:xfrm>
                                <a:off x="0" y="0"/>
                                <a:ext cx="3781425" cy="6581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78446" id="直接连接符 214"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9.1pt,18.95pt" to="306.85pt,5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" strokecolor="#5b9bd5 [3204]" strokeweight=".5pt">
                      <v:stroke joinstyle="miter"/>
                    </v:line>
                  </w:pict>
                </mc:Fallback>
              </mc:AlternateContent>
            </w:r>
            <w:ins w:id="6289" w:author="raye" w:date="2018-07-23T14:26:00Z">
              <w:r w:rsidR="00E06FB7" w:rsidRPr="00A23FA3">
                <w:rPr>
                  <w:rFonts w:ascii="Calibri" w:hAnsi="Calibri" w:cstheme="minorHAnsi"/>
                  <w:szCs w:val="21"/>
                  <w:highlight w:val="yellow"/>
                </w:rPr>
                <w:t>1</w:t>
              </w:r>
            </w:ins>
          </w:p>
        </w:tc>
        <w:tc>
          <w:tcPr>
            <w:tcW w:w="1985" w:type="dxa"/>
          </w:tcPr>
          <w:p w14:paraId="0C19A624" w14:textId="77777777" w:rsidR="00E06FB7" w:rsidRPr="00A23FA3" w:rsidRDefault="00E06FB7" w:rsidP="001F3470">
            <w:pPr>
              <w:jc w:val="left"/>
              <w:rPr>
                <w:ins w:id="6290" w:author="raye" w:date="2018-07-23T14:26:00Z"/>
                <w:rFonts w:ascii="Calibri" w:hAnsi="Calibri" w:cstheme="minorHAnsi"/>
                <w:strike/>
                <w:szCs w:val="21"/>
                <w:highlight w:val="yellow"/>
              </w:rPr>
            </w:pPr>
            <w:ins w:id="6291" w:author="raye" w:date="2018-07-23T14:26:00Z">
              <w:r w:rsidRPr="00A23FA3">
                <w:rPr>
                  <w:rFonts w:ascii="Calibri" w:hAnsi="Calibri" w:cstheme="minorHAnsi"/>
                  <w:strike/>
                  <w:szCs w:val="21"/>
                  <w:highlight w:val="yellow"/>
                </w:rPr>
                <w:t>Query Condition Area</w:t>
              </w:r>
            </w:ins>
          </w:p>
        </w:tc>
        <w:tc>
          <w:tcPr>
            <w:tcW w:w="4942" w:type="dxa"/>
          </w:tcPr>
          <w:p w14:paraId="4F0757A4" w14:textId="77777777" w:rsidR="00E06FB7" w:rsidRPr="00A23FA3" w:rsidRDefault="00E06FB7" w:rsidP="001F3470">
            <w:pPr>
              <w:pStyle w:val="a0"/>
              <w:numPr>
                <w:ilvl w:val="0"/>
                <w:numId w:val="13"/>
              </w:numPr>
              <w:ind w:left="317" w:firstLineChars="0" w:hanging="317"/>
              <w:rPr>
                <w:ins w:id="6292" w:author="raye" w:date="2018-07-23T14:26:00Z"/>
                <w:rFonts w:ascii="Calibri" w:hAnsi="Calibri" w:cstheme="minorHAnsi"/>
                <w:strike/>
                <w:szCs w:val="21"/>
                <w:highlight w:val="yellow"/>
              </w:rPr>
            </w:pPr>
            <w:ins w:id="6293" w:author="raye" w:date="2018-07-23T14:26:00Z">
              <w:r w:rsidRPr="00A23FA3">
                <w:rPr>
                  <w:rFonts w:ascii="Calibri" w:hAnsi="Calibri" w:cstheme="minorHAnsi"/>
                  <w:strike/>
                  <w:szCs w:val="21"/>
                  <w:highlight w:val="yellow"/>
                </w:rPr>
                <w:t>Sets search criteria / data items for list records.</w:t>
              </w:r>
            </w:ins>
          </w:p>
          <w:p w14:paraId="67BA20FE" w14:textId="77777777" w:rsidR="00E06FB7" w:rsidRPr="00A23FA3" w:rsidRDefault="00E06FB7" w:rsidP="001F3470">
            <w:pPr>
              <w:pStyle w:val="a0"/>
              <w:numPr>
                <w:ilvl w:val="0"/>
                <w:numId w:val="13"/>
              </w:numPr>
              <w:ind w:left="317" w:firstLineChars="0" w:hanging="326"/>
              <w:rPr>
                <w:ins w:id="6294" w:author="raye" w:date="2018-07-23T14:26:00Z"/>
                <w:rFonts w:ascii="Calibri" w:hAnsi="Calibri" w:cstheme="minorHAnsi"/>
                <w:strike/>
                <w:szCs w:val="21"/>
                <w:highlight w:val="yellow"/>
              </w:rPr>
            </w:pPr>
            <w:ins w:id="6295" w:author="raye" w:date="2018-07-23T14:26:00Z">
              <w:r w:rsidRPr="00A23FA3">
                <w:rPr>
                  <w:rFonts w:ascii="Calibri" w:hAnsi="Calibri" w:cstheme="minorHAnsi"/>
                  <w:strike/>
                  <w:szCs w:val="21"/>
                  <w:highlight w:val="yellow"/>
                </w:rPr>
                <w:t>Combined query according to the retrieval value of each data item entered</w:t>
              </w:r>
            </w:ins>
          </w:p>
          <w:p w14:paraId="6A90981F" w14:textId="77777777" w:rsidR="00E06FB7" w:rsidRPr="00A23FA3" w:rsidRDefault="00E06FB7" w:rsidP="001F3470">
            <w:pPr>
              <w:pStyle w:val="a0"/>
              <w:ind w:left="317" w:firstLineChars="0" w:firstLine="0"/>
              <w:rPr>
                <w:ins w:id="6296" w:author="raye" w:date="2018-07-23T14:26:00Z"/>
                <w:rFonts w:ascii="Calibri" w:hAnsi="Calibri" w:cstheme="minorHAnsi"/>
                <w:strike/>
                <w:szCs w:val="21"/>
                <w:highlight w:val="yellow"/>
              </w:rPr>
            </w:pPr>
          </w:p>
        </w:tc>
      </w:tr>
      <w:tr w:rsidR="00A23FA3" w:rsidRPr="00A23FA3" w14:paraId="16EA9930" w14:textId="77777777" w:rsidTr="001F3470">
        <w:trPr>
          <w:trHeight w:val="210"/>
          <w:ins w:id="6297" w:author="raye" w:date="2018-07-23T14:26:00Z"/>
        </w:trPr>
        <w:tc>
          <w:tcPr>
            <w:tcW w:w="426" w:type="dxa"/>
          </w:tcPr>
          <w:p w14:paraId="615AC032" w14:textId="77777777" w:rsidR="00E06FB7" w:rsidRPr="00A23FA3" w:rsidRDefault="00E06FB7" w:rsidP="001F3470">
            <w:pPr>
              <w:rPr>
                <w:ins w:id="6298" w:author="raye" w:date="2018-07-23T14:26:00Z"/>
                <w:rFonts w:ascii="Calibri" w:hAnsi="Calibri" w:cstheme="minorHAnsi"/>
                <w:strike/>
                <w:szCs w:val="21"/>
                <w:highlight w:val="yellow"/>
              </w:rPr>
            </w:pPr>
            <w:ins w:id="6299" w:author="raye" w:date="2018-07-23T14:26:00Z">
              <w:r w:rsidRPr="00A23FA3">
                <w:rPr>
                  <w:rFonts w:ascii="Calibri" w:hAnsi="Calibri" w:cstheme="minorHAnsi"/>
                  <w:strike/>
                  <w:szCs w:val="21"/>
                  <w:highlight w:val="yellow"/>
                </w:rPr>
                <w:t>2</w:t>
              </w:r>
            </w:ins>
          </w:p>
        </w:tc>
        <w:tc>
          <w:tcPr>
            <w:tcW w:w="1985" w:type="dxa"/>
          </w:tcPr>
          <w:p w14:paraId="718C2C15" w14:textId="77777777" w:rsidR="00E06FB7" w:rsidRPr="00A23FA3" w:rsidRDefault="00E06FB7" w:rsidP="001F3470">
            <w:pPr>
              <w:rPr>
                <w:ins w:id="6300" w:author="raye" w:date="2018-07-23T14:26:00Z"/>
                <w:rFonts w:ascii="Calibri" w:hAnsi="Calibri" w:cstheme="minorHAnsi"/>
                <w:strike/>
                <w:szCs w:val="21"/>
                <w:highlight w:val="yellow"/>
              </w:rPr>
            </w:pPr>
            <w:ins w:id="6301" w:author="raye" w:date="2018-07-23T14:26:00Z">
              <w:r w:rsidRPr="00A23FA3">
                <w:rPr>
                  <w:rFonts w:ascii="Calibri" w:hAnsi="Calibri" w:cstheme="minorHAnsi"/>
                  <w:strike/>
                  <w:szCs w:val="21"/>
                  <w:highlight w:val="yellow"/>
                </w:rPr>
                <w:t>List Control Area</w:t>
              </w:r>
            </w:ins>
          </w:p>
        </w:tc>
        <w:tc>
          <w:tcPr>
            <w:tcW w:w="4942" w:type="dxa"/>
          </w:tcPr>
          <w:p w14:paraId="29840D61" w14:textId="77777777" w:rsidR="00E06FB7" w:rsidRPr="00A23FA3" w:rsidRDefault="00E06FB7" w:rsidP="001F3470">
            <w:pPr>
              <w:pStyle w:val="a0"/>
              <w:numPr>
                <w:ilvl w:val="0"/>
                <w:numId w:val="13"/>
              </w:numPr>
              <w:ind w:left="299" w:firstLineChars="0" w:hanging="299"/>
              <w:rPr>
                <w:ins w:id="6302" w:author="raye" w:date="2018-07-23T14:26:00Z"/>
                <w:rFonts w:ascii="Calibri" w:hAnsi="Calibri" w:cstheme="minorHAnsi"/>
                <w:strike/>
                <w:szCs w:val="21"/>
                <w:highlight w:val="yellow"/>
              </w:rPr>
            </w:pPr>
            <w:ins w:id="6303" w:author="raye" w:date="2018-07-23T14:26:00Z">
              <w:r w:rsidRPr="00A23FA3">
                <w:rPr>
                  <w:rFonts w:ascii="Calibri" w:hAnsi="Calibri"/>
                  <w:strike/>
                  <w:highlight w:val="yellow"/>
                </w:rPr>
                <w:t>Control the number of rows per page of the list, the current page number, the total number of pages, support for up and down pages and input page numbers for jump-in.</w:t>
              </w:r>
            </w:ins>
          </w:p>
          <w:p w14:paraId="4A01FD82" w14:textId="77777777" w:rsidR="00E06FB7" w:rsidRPr="00A23FA3" w:rsidRDefault="00E06FB7" w:rsidP="001F3470">
            <w:pPr>
              <w:pStyle w:val="a0"/>
              <w:numPr>
                <w:ilvl w:val="0"/>
                <w:numId w:val="13"/>
              </w:numPr>
              <w:ind w:left="313" w:firstLineChars="0" w:hanging="313"/>
              <w:rPr>
                <w:ins w:id="6304" w:author="raye" w:date="2018-07-23T14:26:00Z"/>
                <w:rFonts w:ascii="Calibri" w:hAnsi="Calibri" w:cstheme="minorHAnsi"/>
                <w:strike/>
                <w:szCs w:val="21"/>
                <w:highlight w:val="yellow"/>
              </w:rPr>
            </w:pPr>
            <w:ins w:id="6305" w:author="raye" w:date="2018-07-23T14:26:00Z">
              <w:r w:rsidRPr="00A23FA3">
                <w:rPr>
                  <w:rFonts w:ascii="Calibri" w:hAnsi="Calibri" w:cstheme="minorHAnsi"/>
                  <w:strike/>
                  <w:szCs w:val="21"/>
                  <w:highlight w:val="yellow"/>
                </w:rPr>
                <w:t>Support for searching within the list.</w:t>
              </w:r>
            </w:ins>
          </w:p>
          <w:p w14:paraId="496731B4" w14:textId="77777777" w:rsidR="00E06FB7" w:rsidRPr="00A23FA3" w:rsidRDefault="00E06FB7" w:rsidP="001F3470">
            <w:pPr>
              <w:pStyle w:val="a0"/>
              <w:ind w:left="313" w:firstLineChars="0" w:firstLine="0"/>
              <w:rPr>
                <w:ins w:id="6306" w:author="raye" w:date="2018-07-23T14:26:00Z"/>
                <w:rFonts w:ascii="Calibri" w:hAnsi="Calibri" w:cstheme="minorHAnsi"/>
                <w:strike/>
                <w:szCs w:val="21"/>
                <w:highlight w:val="yellow"/>
              </w:rPr>
            </w:pPr>
          </w:p>
        </w:tc>
      </w:tr>
      <w:tr w:rsidR="00A23FA3" w:rsidRPr="00A23FA3" w14:paraId="616616F5" w14:textId="77777777" w:rsidTr="001F3470">
        <w:trPr>
          <w:trHeight w:val="210"/>
          <w:ins w:id="6307" w:author="raye" w:date="2018-07-23T14:26:00Z"/>
        </w:trPr>
        <w:tc>
          <w:tcPr>
            <w:tcW w:w="426" w:type="dxa"/>
          </w:tcPr>
          <w:p w14:paraId="41039543" w14:textId="77777777" w:rsidR="00E06FB7" w:rsidRPr="00A23FA3" w:rsidRDefault="00E06FB7" w:rsidP="001F3470">
            <w:pPr>
              <w:rPr>
                <w:ins w:id="6308" w:author="raye" w:date="2018-07-23T14:26:00Z"/>
                <w:rFonts w:ascii="Calibri" w:hAnsi="Calibri" w:cstheme="minorHAnsi"/>
                <w:strike/>
                <w:szCs w:val="21"/>
                <w:highlight w:val="yellow"/>
              </w:rPr>
            </w:pPr>
            <w:ins w:id="6309" w:author="raye" w:date="2018-07-23T14:26:00Z">
              <w:r w:rsidRPr="00A23FA3">
                <w:rPr>
                  <w:rFonts w:ascii="Calibri" w:hAnsi="Calibri" w:cstheme="minorHAnsi"/>
                  <w:strike/>
                  <w:szCs w:val="21"/>
                  <w:highlight w:val="yellow"/>
                </w:rPr>
                <w:t>3</w:t>
              </w:r>
            </w:ins>
          </w:p>
        </w:tc>
        <w:tc>
          <w:tcPr>
            <w:tcW w:w="1985" w:type="dxa"/>
          </w:tcPr>
          <w:p w14:paraId="4182087A" w14:textId="77777777" w:rsidR="00E06FB7" w:rsidRPr="00A23FA3" w:rsidRDefault="00E06FB7" w:rsidP="001F3470">
            <w:pPr>
              <w:jc w:val="left"/>
              <w:rPr>
                <w:ins w:id="6310" w:author="raye" w:date="2018-07-23T14:26:00Z"/>
                <w:rFonts w:ascii="Calibri" w:hAnsi="Calibri" w:cstheme="minorHAnsi"/>
                <w:strike/>
                <w:szCs w:val="21"/>
                <w:highlight w:val="yellow"/>
              </w:rPr>
            </w:pPr>
            <w:ins w:id="6311" w:author="raye" w:date="2018-07-23T14:26:00Z">
              <w:r w:rsidRPr="00A23FA3">
                <w:rPr>
                  <w:rFonts w:ascii="Calibri" w:hAnsi="Calibri" w:cstheme="minorHAnsi"/>
                  <w:strike/>
                  <w:szCs w:val="21"/>
                  <w:highlight w:val="yellow"/>
                </w:rPr>
                <w:t>Case Record List Area</w:t>
              </w:r>
            </w:ins>
          </w:p>
        </w:tc>
        <w:tc>
          <w:tcPr>
            <w:tcW w:w="4942" w:type="dxa"/>
          </w:tcPr>
          <w:p w14:paraId="348C01B2" w14:textId="77777777" w:rsidR="00E06FB7" w:rsidRPr="00A23FA3" w:rsidRDefault="00E06FB7" w:rsidP="001F3470">
            <w:pPr>
              <w:pStyle w:val="a0"/>
              <w:numPr>
                <w:ilvl w:val="0"/>
                <w:numId w:val="13"/>
              </w:numPr>
              <w:ind w:left="299" w:firstLineChars="0" w:hanging="299"/>
              <w:rPr>
                <w:ins w:id="6312" w:author="raye" w:date="2018-07-23T14:26:00Z"/>
                <w:rFonts w:ascii="Calibri" w:hAnsi="Calibri" w:cstheme="minorHAnsi"/>
                <w:strike/>
                <w:szCs w:val="21"/>
                <w:highlight w:val="yellow"/>
              </w:rPr>
            </w:pPr>
            <w:ins w:id="6313" w:author="raye" w:date="2018-07-23T14:26:00Z">
              <w:r w:rsidRPr="00A23FA3">
                <w:rPr>
                  <w:rFonts w:ascii="Calibri" w:hAnsi="Calibri"/>
                  <w:strike/>
                  <w:highlight w:val="yellow"/>
                </w:rPr>
                <w:t>Display the query results in a list (one row per Case record)</w:t>
              </w:r>
            </w:ins>
          </w:p>
          <w:p w14:paraId="7A29C72D" w14:textId="77777777" w:rsidR="00E06FB7" w:rsidRPr="00A23FA3" w:rsidRDefault="00E06FB7" w:rsidP="001F3470">
            <w:pPr>
              <w:pStyle w:val="a0"/>
              <w:numPr>
                <w:ilvl w:val="0"/>
                <w:numId w:val="13"/>
              </w:numPr>
              <w:ind w:left="313" w:firstLineChars="0" w:hanging="313"/>
              <w:jc w:val="left"/>
              <w:rPr>
                <w:ins w:id="6314" w:author="raye" w:date="2018-07-23T14:26:00Z"/>
                <w:rFonts w:ascii="Calibri" w:hAnsi="Calibri" w:cstheme="minorHAnsi"/>
                <w:strike/>
                <w:szCs w:val="21"/>
                <w:highlight w:val="yellow"/>
              </w:rPr>
            </w:pPr>
            <w:ins w:id="6315" w:author="raye" w:date="2018-07-23T14:26:00Z">
              <w:r w:rsidRPr="00A23FA3">
                <w:rPr>
                  <w:rFonts w:ascii="Calibri" w:hAnsi="Calibri" w:cstheme="minorHAnsi"/>
                  <w:strike/>
                  <w:szCs w:val="21"/>
                  <w:highlight w:val="yellow"/>
                </w:rPr>
                <w:t>Click on column header to support ascending and downward sorting by column content, and all columns can support ascending and descending sorting.</w:t>
              </w:r>
            </w:ins>
          </w:p>
          <w:p w14:paraId="2FCB0E6C" w14:textId="77777777" w:rsidR="00E06FB7" w:rsidRPr="00A23FA3" w:rsidRDefault="00E06FB7" w:rsidP="001F3470">
            <w:pPr>
              <w:pStyle w:val="a0"/>
              <w:numPr>
                <w:ilvl w:val="0"/>
                <w:numId w:val="13"/>
              </w:numPr>
              <w:ind w:left="313" w:firstLineChars="0" w:hanging="313"/>
              <w:jc w:val="left"/>
              <w:rPr>
                <w:ins w:id="6316" w:author="raye" w:date="2018-07-23T14:26:00Z"/>
                <w:rFonts w:ascii="Calibri" w:hAnsi="Calibri" w:cstheme="minorHAnsi"/>
                <w:strike/>
                <w:szCs w:val="21"/>
                <w:highlight w:val="yellow"/>
              </w:rPr>
            </w:pPr>
            <w:ins w:id="6317" w:author="raye" w:date="2018-07-23T14:26:00Z">
              <w:r w:rsidRPr="00A23FA3">
                <w:rPr>
                  <w:rFonts w:ascii="Calibri" w:hAnsi="Calibri"/>
                  <w:strike/>
                  <w:highlight w:val="yellow"/>
                </w:rPr>
                <w:t>If the query results contain case that needs to be processed by this role, it will be identified by background color.</w:t>
              </w:r>
            </w:ins>
          </w:p>
          <w:p w14:paraId="1BF50F7E" w14:textId="77777777" w:rsidR="00E06FB7" w:rsidRPr="00A23FA3" w:rsidRDefault="00E06FB7" w:rsidP="001F3470">
            <w:pPr>
              <w:pStyle w:val="a0"/>
              <w:numPr>
                <w:ilvl w:val="0"/>
                <w:numId w:val="13"/>
              </w:numPr>
              <w:ind w:left="299" w:firstLineChars="0" w:hanging="299"/>
              <w:jc w:val="left"/>
              <w:rPr>
                <w:ins w:id="6318" w:author="raye" w:date="2018-07-23T14:26:00Z"/>
                <w:rFonts w:ascii="Calibri" w:hAnsi="Calibri" w:cstheme="minorHAnsi"/>
                <w:strike/>
                <w:szCs w:val="21"/>
                <w:highlight w:val="yellow"/>
              </w:rPr>
            </w:pPr>
            <w:ins w:id="6319" w:author="raye" w:date="2018-07-23T14:26:00Z">
              <w:r w:rsidRPr="00A23FA3">
                <w:rPr>
                  <w:rFonts w:ascii="Calibri" w:hAnsi="Calibri" w:cstheme="minorHAnsi"/>
                  <w:strike/>
                  <w:szCs w:val="21"/>
                  <w:highlight w:val="yellow"/>
                </w:rPr>
                <w:t xml:space="preserve">When </w:t>
              </w:r>
              <w:r w:rsidRPr="00A23FA3">
                <w:rPr>
                  <w:rFonts w:ascii="Calibri" w:hAnsi="Calibri"/>
                  <w:strike/>
                  <w:highlight w:val="yellow"/>
                </w:rPr>
                <w:t>the first-time user enter this page, the query condition area is empty, and the list shows the to-do list for the current role by default.</w:t>
              </w:r>
            </w:ins>
          </w:p>
          <w:p w14:paraId="2360087A" w14:textId="77777777" w:rsidR="00E06FB7" w:rsidRPr="00A23FA3" w:rsidRDefault="00E06FB7" w:rsidP="001F3470">
            <w:pPr>
              <w:pStyle w:val="a0"/>
              <w:ind w:left="299" w:firstLineChars="0" w:firstLine="0"/>
              <w:jc w:val="left"/>
              <w:rPr>
                <w:ins w:id="6320" w:author="raye" w:date="2018-07-23T14:26:00Z"/>
                <w:rFonts w:ascii="Calibri" w:hAnsi="Calibri" w:cstheme="minorHAnsi"/>
                <w:strike/>
                <w:szCs w:val="21"/>
                <w:highlight w:val="yellow"/>
              </w:rPr>
            </w:pPr>
            <w:ins w:id="6321" w:author="raye" w:date="2018-07-23T14:26:00Z">
              <w:r w:rsidRPr="00A23FA3">
                <w:rPr>
                  <w:rFonts w:ascii="Calibri" w:hAnsi="Calibri" w:cstheme="minorHAnsi"/>
                  <w:strike/>
                  <w:szCs w:val="21"/>
                  <w:highlight w:val="yellow"/>
                </w:rPr>
                <w:t xml:space="preserve">- </w:t>
              </w:r>
              <w:r w:rsidRPr="00A23FA3">
                <w:rPr>
                  <w:rFonts w:ascii="Calibri" w:hAnsi="Calibri"/>
                  <w:strike/>
                  <w:highlight w:val="yellow"/>
                </w:rPr>
                <w:t>Operations Analyst can be seen to return to its own Case from Operations Manager</w:t>
              </w:r>
            </w:ins>
          </w:p>
          <w:p w14:paraId="3631F089" w14:textId="77777777" w:rsidR="00E06FB7" w:rsidRPr="00A23FA3" w:rsidRDefault="00E06FB7" w:rsidP="001F3470">
            <w:pPr>
              <w:pStyle w:val="a0"/>
              <w:ind w:left="299" w:firstLineChars="0" w:firstLine="0"/>
              <w:jc w:val="left"/>
              <w:rPr>
                <w:ins w:id="6322" w:author="raye" w:date="2018-07-23T14:26:00Z"/>
                <w:rFonts w:ascii="Calibri" w:hAnsi="Calibri" w:cstheme="minorHAnsi"/>
                <w:strike/>
                <w:szCs w:val="21"/>
                <w:highlight w:val="yellow"/>
              </w:rPr>
            </w:pPr>
            <w:ins w:id="6323" w:author="raye" w:date="2018-07-23T14:26:00Z">
              <w:r w:rsidRPr="00A23FA3">
                <w:rPr>
                  <w:rFonts w:ascii="Calibri" w:hAnsi="Calibri" w:cstheme="minorHAnsi"/>
                  <w:strike/>
                  <w:szCs w:val="21"/>
                  <w:highlight w:val="yellow"/>
                </w:rPr>
                <w:t xml:space="preserve">- </w:t>
              </w:r>
              <w:r w:rsidRPr="00A23FA3">
                <w:rPr>
                  <w:rFonts w:ascii="Calibri" w:hAnsi="Calibri"/>
                  <w:strike/>
                  <w:highlight w:val="yellow"/>
                </w:rPr>
                <w:t>Operations Manager Case waiting list for him to review</w:t>
              </w:r>
            </w:ins>
          </w:p>
          <w:p w14:paraId="34E584CC" w14:textId="77777777" w:rsidR="00E06FB7" w:rsidRPr="00A23FA3" w:rsidRDefault="00E06FB7" w:rsidP="001F3470">
            <w:pPr>
              <w:pStyle w:val="a0"/>
              <w:ind w:left="299" w:firstLineChars="0" w:firstLine="0"/>
              <w:jc w:val="left"/>
              <w:rPr>
                <w:ins w:id="6324" w:author="raye" w:date="2018-07-23T14:26:00Z"/>
                <w:rFonts w:ascii="Calibri" w:hAnsi="Calibri" w:cstheme="minorHAnsi"/>
                <w:strike/>
                <w:szCs w:val="21"/>
                <w:highlight w:val="yellow"/>
              </w:rPr>
            </w:pPr>
            <w:ins w:id="6325" w:author="raye" w:date="2018-07-23T14:26:00Z">
              <w:r w:rsidRPr="00A23FA3">
                <w:rPr>
                  <w:rFonts w:ascii="Calibri" w:hAnsi="Calibri" w:cstheme="minorHAnsi"/>
                  <w:strike/>
                  <w:szCs w:val="21"/>
                  <w:highlight w:val="yellow"/>
                </w:rPr>
                <w:t xml:space="preserve">- </w:t>
              </w:r>
              <w:r w:rsidRPr="00A23FA3">
                <w:rPr>
                  <w:rFonts w:ascii="Calibri" w:hAnsi="Calibri"/>
                  <w:strike/>
                  <w:highlight w:val="yellow"/>
                </w:rPr>
                <w:t>Compliance Analyst can see the case which currently assigned to him</w:t>
              </w:r>
              <w:r w:rsidRPr="00A23FA3">
                <w:rPr>
                  <w:rFonts w:ascii="Calibri" w:hAnsi="Calibri" w:cstheme="minorHAnsi"/>
                  <w:strike/>
                  <w:szCs w:val="21"/>
                  <w:highlight w:val="yellow"/>
                </w:rPr>
                <w:t>.</w:t>
              </w:r>
            </w:ins>
          </w:p>
          <w:p w14:paraId="64245575" w14:textId="77777777" w:rsidR="00E06FB7" w:rsidRPr="00A23FA3" w:rsidRDefault="00E06FB7" w:rsidP="001F3470">
            <w:pPr>
              <w:pStyle w:val="a0"/>
              <w:ind w:left="299" w:firstLineChars="0" w:firstLine="0"/>
              <w:jc w:val="left"/>
              <w:rPr>
                <w:ins w:id="6326" w:author="raye" w:date="2018-07-23T14:26:00Z"/>
                <w:rFonts w:ascii="Calibri" w:hAnsi="Calibri" w:cstheme="minorHAnsi"/>
                <w:strike/>
                <w:szCs w:val="21"/>
                <w:highlight w:val="yellow"/>
              </w:rPr>
            </w:pPr>
            <w:ins w:id="6327" w:author="raye" w:date="2018-07-23T14:26:00Z">
              <w:r w:rsidRPr="00A23FA3">
                <w:rPr>
                  <w:rFonts w:ascii="Calibri" w:hAnsi="Calibri" w:cstheme="minorHAnsi"/>
                  <w:strike/>
                  <w:szCs w:val="21"/>
                  <w:highlight w:val="yellow"/>
                </w:rPr>
                <w:t xml:space="preserve">- Compliance Supervisor can see all escalate by operations manager which pending on assessment, and those cases which has submitted by Compliance Analyst or returned by BSA officer </w:t>
              </w:r>
            </w:ins>
          </w:p>
          <w:p w14:paraId="60EF510E" w14:textId="77777777" w:rsidR="00E06FB7" w:rsidRPr="00A23FA3" w:rsidRDefault="00E06FB7" w:rsidP="001F3470">
            <w:pPr>
              <w:pStyle w:val="a0"/>
              <w:ind w:left="299" w:firstLineChars="0" w:firstLine="0"/>
              <w:jc w:val="left"/>
              <w:rPr>
                <w:ins w:id="6328" w:author="raye" w:date="2018-07-23T14:26:00Z"/>
                <w:rFonts w:ascii="Calibri" w:hAnsi="Calibri"/>
                <w:strike/>
                <w:highlight w:val="yellow"/>
              </w:rPr>
            </w:pPr>
            <w:ins w:id="6329" w:author="raye" w:date="2018-07-23T14:26:00Z">
              <w:r w:rsidRPr="00A23FA3">
                <w:rPr>
                  <w:rFonts w:ascii="Calibri" w:hAnsi="Calibri" w:cstheme="minorHAnsi"/>
                  <w:strike/>
                  <w:szCs w:val="21"/>
                  <w:highlight w:val="yellow"/>
                </w:rPr>
                <w:t xml:space="preserve">- </w:t>
              </w:r>
              <w:r w:rsidRPr="00A23FA3">
                <w:rPr>
                  <w:rFonts w:ascii="Calibri" w:hAnsi="Calibri"/>
                  <w:strike/>
                  <w:highlight w:val="yellow"/>
                </w:rPr>
                <w:t>BSA Officer can see all the cases submitted to him by Supervisor.</w:t>
              </w:r>
            </w:ins>
          </w:p>
          <w:p w14:paraId="580560F9" w14:textId="77777777" w:rsidR="00E06FB7" w:rsidRPr="00A23FA3" w:rsidRDefault="00E06FB7" w:rsidP="001F3470">
            <w:pPr>
              <w:pStyle w:val="a0"/>
              <w:ind w:left="299" w:firstLineChars="0" w:firstLine="0"/>
              <w:jc w:val="left"/>
              <w:rPr>
                <w:ins w:id="6330" w:author="raye" w:date="2018-07-23T14:26:00Z"/>
                <w:rFonts w:ascii="Calibri" w:hAnsi="Calibri" w:cstheme="minorHAnsi"/>
                <w:strike/>
                <w:szCs w:val="21"/>
                <w:highlight w:val="yellow"/>
              </w:rPr>
            </w:pPr>
          </w:p>
        </w:tc>
      </w:tr>
      <w:tr w:rsidR="00E06FB7" w:rsidRPr="00A23FA3" w14:paraId="2275781B" w14:textId="77777777" w:rsidTr="001F3470">
        <w:trPr>
          <w:trHeight w:val="210"/>
          <w:ins w:id="6331" w:author="raye" w:date="2018-07-23T14:26:00Z"/>
        </w:trPr>
        <w:tc>
          <w:tcPr>
            <w:tcW w:w="426" w:type="dxa"/>
          </w:tcPr>
          <w:p w14:paraId="248BA16D" w14:textId="77777777" w:rsidR="00E06FB7" w:rsidRPr="00A23FA3" w:rsidRDefault="00E06FB7" w:rsidP="001F3470">
            <w:pPr>
              <w:rPr>
                <w:ins w:id="6332" w:author="raye" w:date="2018-07-23T14:26:00Z"/>
                <w:rFonts w:ascii="Calibri" w:hAnsi="Calibri" w:cstheme="minorHAnsi"/>
                <w:strike/>
                <w:szCs w:val="21"/>
                <w:highlight w:val="yellow"/>
              </w:rPr>
            </w:pPr>
            <w:ins w:id="6333" w:author="raye" w:date="2018-07-23T14:26:00Z">
              <w:r w:rsidRPr="00A23FA3">
                <w:rPr>
                  <w:rFonts w:ascii="Calibri" w:hAnsi="Calibri" w:cstheme="minorHAnsi"/>
                  <w:strike/>
                  <w:szCs w:val="21"/>
                  <w:highlight w:val="yellow"/>
                </w:rPr>
                <w:t>4</w:t>
              </w:r>
            </w:ins>
          </w:p>
        </w:tc>
        <w:tc>
          <w:tcPr>
            <w:tcW w:w="1985" w:type="dxa"/>
          </w:tcPr>
          <w:p w14:paraId="1BBCA612" w14:textId="77777777" w:rsidR="00E06FB7" w:rsidRPr="00A23FA3" w:rsidRDefault="00E06FB7" w:rsidP="001F3470">
            <w:pPr>
              <w:jc w:val="left"/>
              <w:rPr>
                <w:ins w:id="6334" w:author="raye" w:date="2018-07-23T14:26:00Z"/>
                <w:rFonts w:ascii="Calibri" w:hAnsi="Calibri" w:cstheme="minorHAnsi"/>
                <w:strike/>
                <w:szCs w:val="21"/>
                <w:highlight w:val="yellow"/>
              </w:rPr>
            </w:pPr>
            <w:ins w:id="6335" w:author="raye" w:date="2018-07-23T14:26:00Z">
              <w:r w:rsidRPr="00A23FA3">
                <w:rPr>
                  <w:rFonts w:ascii="Calibri" w:hAnsi="Calibri" w:cstheme="minorHAnsi"/>
                  <w:strike/>
                  <w:szCs w:val="21"/>
                  <w:highlight w:val="yellow"/>
                </w:rPr>
                <w:t>Operations Function Area</w:t>
              </w:r>
            </w:ins>
          </w:p>
        </w:tc>
        <w:tc>
          <w:tcPr>
            <w:tcW w:w="4942" w:type="dxa"/>
          </w:tcPr>
          <w:p w14:paraId="2F3BC15A" w14:textId="77777777" w:rsidR="00E06FB7" w:rsidRPr="00A23FA3" w:rsidRDefault="00E06FB7" w:rsidP="001F3470">
            <w:pPr>
              <w:pStyle w:val="a0"/>
              <w:numPr>
                <w:ilvl w:val="0"/>
                <w:numId w:val="13"/>
              </w:numPr>
              <w:ind w:left="317" w:firstLineChars="0" w:hanging="317"/>
              <w:rPr>
                <w:ins w:id="6336" w:author="raye" w:date="2018-07-23T14:26:00Z"/>
                <w:rFonts w:ascii="Calibri" w:hAnsi="Calibri" w:cstheme="minorHAnsi"/>
                <w:strike/>
                <w:szCs w:val="21"/>
                <w:highlight w:val="yellow"/>
              </w:rPr>
            </w:pPr>
            <w:ins w:id="6337" w:author="raye" w:date="2018-07-23T14:26:00Z">
              <w:r w:rsidRPr="00A23FA3">
                <w:rPr>
                  <w:rFonts w:ascii="Calibri" w:hAnsi="Calibri" w:cstheme="minorHAnsi"/>
                  <w:strike/>
                  <w:szCs w:val="21"/>
                  <w:highlight w:val="yellow"/>
                </w:rPr>
                <w:t>Display the action link / button for each case record, click on the case specified on the same line.</w:t>
              </w:r>
            </w:ins>
          </w:p>
        </w:tc>
      </w:tr>
    </w:tbl>
    <w:p w14:paraId="0F8D788E" w14:textId="77777777" w:rsidR="00E06FB7" w:rsidRPr="00A23FA3" w:rsidRDefault="00E06FB7" w:rsidP="00E06FB7">
      <w:pPr>
        <w:rPr>
          <w:ins w:id="6338" w:author="raye" w:date="2018-07-23T14:26:00Z"/>
          <w:rFonts w:ascii="Calibri" w:hAnsi="Calibri" w:cstheme="minorHAnsi"/>
          <w:strike/>
          <w:highlight w:val="yellow"/>
        </w:rPr>
      </w:pPr>
    </w:p>
    <w:p w14:paraId="4156A3C5" w14:textId="77777777" w:rsidR="00E06FB7" w:rsidRPr="00A23FA3" w:rsidRDefault="00E06FB7" w:rsidP="00E06FB7">
      <w:pPr>
        <w:widowControl/>
        <w:jc w:val="left"/>
        <w:rPr>
          <w:ins w:id="6339" w:author="raye" w:date="2018-07-23T14:26:00Z"/>
          <w:rFonts w:ascii="Calibri" w:hAnsi="Calibri" w:cstheme="minorHAnsi"/>
          <w:strike/>
          <w:highlight w:val="yellow"/>
        </w:rPr>
      </w:pPr>
      <w:ins w:id="6340" w:author="raye" w:date="2018-07-23T14:26:00Z">
        <w:r w:rsidRPr="00A23FA3">
          <w:rPr>
            <w:rFonts w:ascii="Calibri" w:hAnsi="Calibri" w:cstheme="minorHAnsi"/>
            <w:strike/>
            <w:highlight w:val="yellow"/>
          </w:rPr>
          <w:br w:type="page"/>
        </w:r>
      </w:ins>
    </w:p>
    <w:p w14:paraId="33D5A1A5" w14:textId="77777777" w:rsidR="00E06FB7" w:rsidRPr="00A23FA3" w:rsidRDefault="00E06FB7" w:rsidP="00E06FB7">
      <w:pPr>
        <w:rPr>
          <w:ins w:id="6341" w:author="raye" w:date="2018-07-23T14:26:00Z"/>
          <w:rFonts w:ascii="Calibri" w:hAnsi="Calibri" w:cstheme="minorHAnsi"/>
          <w:strike/>
          <w:highlight w:val="yellow"/>
        </w:rPr>
      </w:pPr>
    </w:p>
    <w:p w14:paraId="25A7120E" w14:textId="77777777" w:rsidR="00E06FB7" w:rsidRPr="00A23FA3" w:rsidRDefault="00E06FB7" w:rsidP="00E06FB7">
      <w:pPr>
        <w:pStyle w:val="a0"/>
        <w:numPr>
          <w:ilvl w:val="0"/>
          <w:numId w:val="12"/>
        </w:numPr>
        <w:ind w:firstLineChars="0"/>
        <w:jc w:val="left"/>
        <w:rPr>
          <w:ins w:id="6342" w:author="raye" w:date="2018-07-23T14:26:00Z"/>
          <w:rFonts w:ascii="Calibri" w:hAnsi="Calibri" w:cstheme="minorHAnsi"/>
          <w:b/>
          <w:strike/>
          <w:sz w:val="28"/>
          <w:szCs w:val="24"/>
          <w:highlight w:val="yellow"/>
        </w:rPr>
      </w:pPr>
      <w:ins w:id="6343" w:author="raye" w:date="2018-07-23T14:26:00Z">
        <w:r w:rsidRPr="00A23FA3">
          <w:rPr>
            <w:rFonts w:ascii="Calibri" w:hAnsi="Calibri" w:cstheme="minorHAnsi"/>
            <w:b/>
            <w:strike/>
            <w:sz w:val="28"/>
            <w:szCs w:val="24"/>
            <w:highlight w:val="yellow"/>
          </w:rPr>
          <w:t>UI Elements</w:t>
        </w:r>
      </w:ins>
    </w:p>
    <w:p w14:paraId="156C7822" w14:textId="77777777" w:rsidR="00E06FB7" w:rsidRPr="00A23FA3" w:rsidRDefault="00E06FB7" w:rsidP="00E06FB7">
      <w:pPr>
        <w:pStyle w:val="a0"/>
        <w:numPr>
          <w:ilvl w:val="0"/>
          <w:numId w:val="6"/>
        </w:numPr>
        <w:ind w:firstLineChars="0"/>
        <w:jc w:val="left"/>
        <w:rPr>
          <w:ins w:id="6344" w:author="raye" w:date="2018-07-23T14:26:00Z"/>
          <w:rFonts w:ascii="Calibri" w:hAnsi="Calibri" w:cstheme="minorHAnsi"/>
          <w:strike/>
          <w:sz w:val="24"/>
          <w:szCs w:val="24"/>
          <w:highlight w:val="yellow"/>
        </w:rPr>
      </w:pPr>
      <w:ins w:id="6345" w:author="raye" w:date="2018-07-23T14:26:00Z">
        <w:r w:rsidRPr="00A23FA3">
          <w:rPr>
            <w:rFonts w:ascii="Calibri" w:hAnsi="Calibri" w:cstheme="minorHAnsi"/>
            <w:strike/>
            <w:sz w:val="24"/>
            <w:szCs w:val="24"/>
            <w:highlight w:val="yellow"/>
          </w:rPr>
          <w:t xml:space="preserve">Element of </w:t>
        </w:r>
        <w:r w:rsidRPr="00A23FA3">
          <w:rPr>
            <w:rFonts w:ascii="Calibri" w:hAnsi="Calibri" w:cstheme="minorHAnsi"/>
            <w:strike/>
            <w:szCs w:val="21"/>
            <w:highlight w:val="yellow"/>
          </w:rPr>
          <w:t>Query Condition Area:</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6816AF70" w14:textId="77777777" w:rsidTr="001F3470">
        <w:trPr>
          <w:ins w:id="6346" w:author="raye" w:date="2018-07-23T14:26:00Z"/>
        </w:trPr>
        <w:tc>
          <w:tcPr>
            <w:tcW w:w="2079" w:type="dxa"/>
            <w:shd w:val="clear" w:color="auto" w:fill="BFBFBF" w:themeFill="background1" w:themeFillShade="BF"/>
          </w:tcPr>
          <w:p w14:paraId="7D496A0B" w14:textId="77777777" w:rsidR="00E06FB7" w:rsidRPr="00A23FA3" w:rsidRDefault="00E06FB7" w:rsidP="001F3470">
            <w:pPr>
              <w:rPr>
                <w:ins w:id="6347" w:author="raye" w:date="2018-07-23T14:26:00Z"/>
                <w:rFonts w:ascii="Calibri" w:hAnsi="Calibri" w:cstheme="minorHAnsi"/>
                <w:strike/>
                <w:szCs w:val="21"/>
                <w:highlight w:val="yellow"/>
              </w:rPr>
            </w:pPr>
            <w:ins w:id="6348"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047622F5" w14:textId="77777777" w:rsidR="00E06FB7" w:rsidRPr="00A23FA3" w:rsidRDefault="00E06FB7" w:rsidP="001F3470">
            <w:pPr>
              <w:rPr>
                <w:ins w:id="6349" w:author="raye" w:date="2018-07-23T14:26:00Z"/>
                <w:rFonts w:ascii="Calibri" w:hAnsi="Calibri" w:cstheme="minorHAnsi"/>
                <w:strike/>
                <w:szCs w:val="21"/>
                <w:highlight w:val="yellow"/>
              </w:rPr>
            </w:pPr>
            <w:ins w:id="6350" w:author="raye" w:date="2018-07-23T14:26:00Z">
              <w:r w:rsidRPr="00A23FA3">
                <w:rPr>
                  <w:rFonts w:ascii="Calibri" w:hAnsi="Calibri" w:cstheme="minorHAnsi"/>
                  <w:strike/>
                  <w:szCs w:val="21"/>
                  <w:highlight w:val="yellow"/>
                </w:rPr>
                <w:t>TYPE</w:t>
              </w:r>
            </w:ins>
          </w:p>
        </w:tc>
        <w:tc>
          <w:tcPr>
            <w:tcW w:w="4211" w:type="dxa"/>
            <w:shd w:val="clear" w:color="auto" w:fill="BFBFBF" w:themeFill="background1" w:themeFillShade="BF"/>
          </w:tcPr>
          <w:p w14:paraId="4327C754" w14:textId="77777777" w:rsidR="00E06FB7" w:rsidRPr="00A23FA3" w:rsidRDefault="00E06FB7" w:rsidP="001F3470">
            <w:pPr>
              <w:rPr>
                <w:ins w:id="6351" w:author="raye" w:date="2018-07-23T14:26:00Z"/>
                <w:rFonts w:ascii="Calibri" w:hAnsi="Calibri" w:cstheme="minorHAnsi"/>
                <w:strike/>
                <w:szCs w:val="21"/>
                <w:highlight w:val="yellow"/>
              </w:rPr>
            </w:pPr>
            <w:ins w:id="6352" w:author="raye" w:date="2018-07-23T14:26:00Z">
              <w:r w:rsidRPr="00A23FA3">
                <w:rPr>
                  <w:rFonts w:ascii="Calibri" w:hAnsi="Calibri" w:cstheme="minorHAnsi"/>
                  <w:strike/>
                  <w:szCs w:val="21"/>
                  <w:highlight w:val="yellow"/>
                </w:rPr>
                <w:t>DESCRIPTION</w:t>
              </w:r>
            </w:ins>
          </w:p>
        </w:tc>
      </w:tr>
      <w:tr w:rsidR="00A23FA3" w:rsidRPr="00A23FA3" w14:paraId="433F1D52" w14:textId="77777777" w:rsidTr="001F3470">
        <w:trPr>
          <w:ins w:id="6353" w:author="raye" w:date="2018-07-23T14:26:00Z"/>
        </w:trPr>
        <w:tc>
          <w:tcPr>
            <w:tcW w:w="2079" w:type="dxa"/>
          </w:tcPr>
          <w:p w14:paraId="4955584B" w14:textId="77777777" w:rsidR="00E06FB7" w:rsidRPr="00A23FA3" w:rsidRDefault="00E06FB7" w:rsidP="001F3470">
            <w:pPr>
              <w:rPr>
                <w:ins w:id="6354" w:author="raye" w:date="2018-07-23T14:26:00Z"/>
                <w:rFonts w:ascii="Calibri" w:hAnsi="Calibri" w:cstheme="minorHAnsi"/>
                <w:strike/>
                <w:szCs w:val="21"/>
                <w:highlight w:val="yellow"/>
              </w:rPr>
            </w:pPr>
            <w:ins w:id="6355" w:author="raye" w:date="2018-07-23T14:26:00Z">
              <w:r w:rsidRPr="00A23FA3">
                <w:rPr>
                  <w:rFonts w:ascii="Calibri" w:hAnsi="Calibri" w:cstheme="minorHAnsi"/>
                  <w:strike/>
                  <w:szCs w:val="21"/>
                  <w:highlight w:val="yellow"/>
                </w:rPr>
                <w:t>CLIENT ID</w:t>
              </w:r>
            </w:ins>
          </w:p>
        </w:tc>
        <w:tc>
          <w:tcPr>
            <w:tcW w:w="1161" w:type="dxa"/>
          </w:tcPr>
          <w:p w14:paraId="6A2911B5" w14:textId="77777777" w:rsidR="00E06FB7" w:rsidRPr="00A23FA3" w:rsidRDefault="00E06FB7" w:rsidP="001F3470">
            <w:pPr>
              <w:rPr>
                <w:ins w:id="6356" w:author="raye" w:date="2018-07-23T14:26:00Z"/>
                <w:rFonts w:ascii="Calibri" w:hAnsi="Calibri" w:cstheme="minorHAnsi"/>
                <w:strike/>
                <w:szCs w:val="21"/>
                <w:highlight w:val="yellow"/>
              </w:rPr>
            </w:pPr>
            <w:ins w:id="6357" w:author="raye" w:date="2018-07-23T14:26:00Z">
              <w:r w:rsidRPr="00A23FA3">
                <w:rPr>
                  <w:rFonts w:ascii="Calibri" w:hAnsi="Calibri" w:cstheme="minorHAnsi"/>
                  <w:strike/>
                  <w:szCs w:val="21"/>
                  <w:highlight w:val="yellow"/>
                </w:rPr>
                <w:t>String</w:t>
              </w:r>
            </w:ins>
          </w:p>
        </w:tc>
        <w:tc>
          <w:tcPr>
            <w:tcW w:w="4211" w:type="dxa"/>
          </w:tcPr>
          <w:p w14:paraId="44992C23" w14:textId="77777777" w:rsidR="00E06FB7" w:rsidRPr="00A23FA3" w:rsidRDefault="00E06FB7" w:rsidP="001F3470">
            <w:pPr>
              <w:rPr>
                <w:ins w:id="6358" w:author="raye" w:date="2018-07-23T14:26:00Z"/>
                <w:rFonts w:ascii="Calibri" w:hAnsi="Calibri" w:cstheme="minorHAnsi"/>
                <w:strike/>
                <w:szCs w:val="21"/>
                <w:highlight w:val="yellow"/>
              </w:rPr>
            </w:pPr>
            <w:ins w:id="6359" w:author="raye" w:date="2018-07-23T14:26:00Z">
              <w:r w:rsidRPr="00A23FA3">
                <w:rPr>
                  <w:rFonts w:ascii="Calibri" w:hAnsi="Calibri" w:cstheme="minorHAnsi"/>
                  <w:strike/>
                  <w:szCs w:val="21"/>
                  <w:highlight w:val="yellow"/>
                </w:rPr>
                <w:t>Client ID number</w:t>
              </w:r>
            </w:ins>
          </w:p>
        </w:tc>
      </w:tr>
      <w:tr w:rsidR="00A23FA3" w:rsidRPr="00A23FA3" w14:paraId="185BA6CE" w14:textId="77777777" w:rsidTr="001F3470">
        <w:trPr>
          <w:trHeight w:val="174"/>
          <w:ins w:id="6360" w:author="raye" w:date="2018-07-23T14:26:00Z"/>
        </w:trPr>
        <w:tc>
          <w:tcPr>
            <w:tcW w:w="2079" w:type="dxa"/>
          </w:tcPr>
          <w:p w14:paraId="6754AE20" w14:textId="77777777" w:rsidR="00E06FB7" w:rsidRPr="00A23FA3" w:rsidRDefault="00E06FB7" w:rsidP="001F3470">
            <w:pPr>
              <w:rPr>
                <w:ins w:id="6361" w:author="raye" w:date="2018-07-23T14:26:00Z"/>
                <w:rFonts w:ascii="Calibri" w:hAnsi="Calibri" w:cstheme="minorHAnsi"/>
                <w:strike/>
                <w:szCs w:val="21"/>
                <w:highlight w:val="yellow"/>
              </w:rPr>
            </w:pPr>
            <w:ins w:id="6362" w:author="raye" w:date="2018-07-23T14:26:00Z">
              <w:r w:rsidRPr="00A23FA3">
                <w:rPr>
                  <w:rFonts w:ascii="Calibri" w:hAnsi="Calibri" w:cstheme="minorHAnsi"/>
                  <w:strike/>
                  <w:szCs w:val="21"/>
                  <w:highlight w:val="yellow"/>
                </w:rPr>
                <w:t>REFERENCE NO</w:t>
              </w:r>
            </w:ins>
          </w:p>
        </w:tc>
        <w:tc>
          <w:tcPr>
            <w:tcW w:w="1161" w:type="dxa"/>
          </w:tcPr>
          <w:p w14:paraId="36A8EB93" w14:textId="77777777" w:rsidR="00E06FB7" w:rsidRPr="00A23FA3" w:rsidRDefault="00E06FB7" w:rsidP="001F3470">
            <w:pPr>
              <w:rPr>
                <w:ins w:id="6363" w:author="raye" w:date="2018-07-23T14:26:00Z"/>
                <w:rFonts w:ascii="Calibri" w:hAnsi="Calibri" w:cstheme="minorHAnsi"/>
                <w:strike/>
                <w:szCs w:val="21"/>
                <w:highlight w:val="yellow"/>
              </w:rPr>
            </w:pPr>
            <w:ins w:id="6364" w:author="raye" w:date="2018-07-23T14:26:00Z">
              <w:r w:rsidRPr="00A23FA3">
                <w:rPr>
                  <w:rFonts w:ascii="Calibri" w:hAnsi="Calibri" w:cstheme="minorHAnsi"/>
                  <w:strike/>
                  <w:szCs w:val="21"/>
                  <w:highlight w:val="yellow"/>
                </w:rPr>
                <w:t>String</w:t>
              </w:r>
            </w:ins>
          </w:p>
        </w:tc>
        <w:tc>
          <w:tcPr>
            <w:tcW w:w="4211" w:type="dxa"/>
          </w:tcPr>
          <w:p w14:paraId="09623A1A" w14:textId="77777777" w:rsidR="00E06FB7" w:rsidRPr="00A23FA3" w:rsidRDefault="00E06FB7" w:rsidP="001F3470">
            <w:pPr>
              <w:rPr>
                <w:ins w:id="6365" w:author="raye" w:date="2018-07-23T14:26:00Z"/>
                <w:rFonts w:ascii="Calibri" w:hAnsi="Calibri" w:cstheme="minorHAnsi"/>
                <w:strike/>
                <w:szCs w:val="21"/>
                <w:highlight w:val="yellow"/>
              </w:rPr>
            </w:pPr>
            <w:ins w:id="6366" w:author="raye" w:date="2018-07-23T14:26:00Z">
              <w:r w:rsidRPr="00A23FA3">
                <w:rPr>
                  <w:rFonts w:ascii="Calibri" w:hAnsi="Calibri" w:cstheme="minorHAnsi"/>
                  <w:strike/>
                  <w:szCs w:val="21"/>
                  <w:highlight w:val="yellow"/>
                </w:rPr>
                <w:t>Trade finance Reference number</w:t>
              </w:r>
            </w:ins>
          </w:p>
        </w:tc>
      </w:tr>
      <w:tr w:rsidR="00A23FA3" w:rsidRPr="00A23FA3" w14:paraId="6BE18813" w14:textId="77777777" w:rsidTr="001F3470">
        <w:trPr>
          <w:trHeight w:val="174"/>
          <w:ins w:id="6367" w:author="raye" w:date="2018-07-23T14:26:00Z"/>
        </w:trPr>
        <w:tc>
          <w:tcPr>
            <w:tcW w:w="2079" w:type="dxa"/>
          </w:tcPr>
          <w:p w14:paraId="0F1AD886" w14:textId="77777777" w:rsidR="00E06FB7" w:rsidRPr="00A23FA3" w:rsidRDefault="00E06FB7" w:rsidP="001F3470">
            <w:pPr>
              <w:rPr>
                <w:ins w:id="6368" w:author="raye" w:date="2018-07-23T14:26:00Z"/>
                <w:rFonts w:ascii="Calibri" w:hAnsi="Calibri" w:cstheme="minorHAnsi"/>
                <w:strike/>
                <w:szCs w:val="21"/>
                <w:highlight w:val="yellow"/>
              </w:rPr>
            </w:pPr>
            <w:ins w:id="6369" w:author="raye" w:date="2018-07-23T14:26:00Z">
              <w:r w:rsidRPr="00A23FA3">
                <w:rPr>
                  <w:rFonts w:ascii="Calibri" w:hAnsi="Calibri" w:cstheme="minorHAnsi"/>
                  <w:strike/>
                  <w:szCs w:val="21"/>
                  <w:highlight w:val="yellow"/>
                </w:rPr>
                <w:t>BOC REFERENCE NO</w:t>
              </w:r>
            </w:ins>
          </w:p>
        </w:tc>
        <w:tc>
          <w:tcPr>
            <w:tcW w:w="1161" w:type="dxa"/>
          </w:tcPr>
          <w:p w14:paraId="13F13C30" w14:textId="77777777" w:rsidR="00E06FB7" w:rsidRPr="00A23FA3" w:rsidRDefault="00E06FB7" w:rsidP="001F3470">
            <w:pPr>
              <w:rPr>
                <w:ins w:id="6370" w:author="raye" w:date="2018-07-23T14:26:00Z"/>
                <w:rFonts w:ascii="Calibri" w:hAnsi="Calibri" w:cstheme="minorHAnsi"/>
                <w:strike/>
                <w:szCs w:val="21"/>
                <w:highlight w:val="yellow"/>
              </w:rPr>
            </w:pPr>
            <w:ins w:id="6371" w:author="raye" w:date="2018-07-23T14:26:00Z">
              <w:r w:rsidRPr="00A23FA3">
                <w:rPr>
                  <w:rFonts w:ascii="Calibri" w:hAnsi="Calibri" w:cstheme="minorHAnsi"/>
                  <w:strike/>
                  <w:szCs w:val="21"/>
                  <w:highlight w:val="yellow"/>
                </w:rPr>
                <w:t>String</w:t>
              </w:r>
            </w:ins>
          </w:p>
        </w:tc>
        <w:tc>
          <w:tcPr>
            <w:tcW w:w="4211" w:type="dxa"/>
          </w:tcPr>
          <w:p w14:paraId="289EB70F" w14:textId="77777777" w:rsidR="00E06FB7" w:rsidRPr="00A23FA3" w:rsidRDefault="00E06FB7" w:rsidP="001F3470">
            <w:pPr>
              <w:rPr>
                <w:ins w:id="6372" w:author="raye" w:date="2018-07-23T14:26:00Z"/>
                <w:rFonts w:ascii="Calibri" w:hAnsi="Calibri" w:cstheme="minorHAnsi"/>
                <w:strike/>
                <w:szCs w:val="21"/>
                <w:highlight w:val="yellow"/>
              </w:rPr>
            </w:pPr>
            <w:ins w:id="6373" w:author="raye" w:date="2018-07-23T14:26:00Z">
              <w:r w:rsidRPr="00A23FA3">
                <w:rPr>
                  <w:rFonts w:ascii="Calibri" w:hAnsi="Calibri" w:cstheme="minorHAnsi"/>
                  <w:strike/>
                  <w:szCs w:val="21"/>
                  <w:highlight w:val="yellow"/>
                </w:rPr>
                <w:t>BOC business reference no</w:t>
              </w:r>
            </w:ins>
          </w:p>
        </w:tc>
      </w:tr>
      <w:tr w:rsidR="00A23FA3" w:rsidRPr="00A23FA3" w14:paraId="4A456E01" w14:textId="77777777" w:rsidTr="001F3470">
        <w:trPr>
          <w:trHeight w:val="174"/>
          <w:ins w:id="6374" w:author="raye" w:date="2018-07-23T14:26:00Z"/>
        </w:trPr>
        <w:tc>
          <w:tcPr>
            <w:tcW w:w="2079" w:type="dxa"/>
          </w:tcPr>
          <w:p w14:paraId="462E21A2" w14:textId="77777777" w:rsidR="00E06FB7" w:rsidRPr="00A23FA3" w:rsidRDefault="00E06FB7" w:rsidP="001F3470">
            <w:pPr>
              <w:rPr>
                <w:ins w:id="6375" w:author="raye" w:date="2018-07-23T14:26:00Z"/>
                <w:rFonts w:ascii="Calibri" w:hAnsi="Calibri" w:cstheme="minorHAnsi"/>
                <w:strike/>
                <w:szCs w:val="21"/>
                <w:highlight w:val="yellow"/>
              </w:rPr>
            </w:pPr>
            <w:ins w:id="6376" w:author="raye" w:date="2018-07-23T14:26:00Z">
              <w:r w:rsidRPr="00A23FA3">
                <w:rPr>
                  <w:rFonts w:ascii="Calibri" w:hAnsi="Calibri" w:cstheme="minorHAnsi"/>
                  <w:strike/>
                  <w:szCs w:val="21"/>
                  <w:highlight w:val="yellow"/>
                </w:rPr>
                <w:t>TOTAL AMOUNT</w:t>
              </w:r>
            </w:ins>
          </w:p>
        </w:tc>
        <w:tc>
          <w:tcPr>
            <w:tcW w:w="1161" w:type="dxa"/>
          </w:tcPr>
          <w:p w14:paraId="72CD30DF" w14:textId="77777777" w:rsidR="00E06FB7" w:rsidRPr="00A23FA3" w:rsidRDefault="00E06FB7" w:rsidP="001F3470">
            <w:pPr>
              <w:rPr>
                <w:ins w:id="6377" w:author="raye" w:date="2018-07-23T14:26:00Z"/>
                <w:rFonts w:ascii="Calibri" w:hAnsi="Calibri" w:cstheme="minorHAnsi"/>
                <w:strike/>
                <w:szCs w:val="21"/>
                <w:highlight w:val="yellow"/>
              </w:rPr>
            </w:pPr>
            <w:ins w:id="6378" w:author="raye" w:date="2018-07-23T14:26:00Z">
              <w:r w:rsidRPr="00A23FA3">
                <w:rPr>
                  <w:rFonts w:ascii="Calibri" w:hAnsi="Calibri" w:cstheme="minorHAnsi"/>
                  <w:strike/>
                  <w:szCs w:val="21"/>
                  <w:highlight w:val="yellow"/>
                </w:rPr>
                <w:t>Decimal</w:t>
              </w:r>
            </w:ins>
          </w:p>
        </w:tc>
        <w:tc>
          <w:tcPr>
            <w:tcW w:w="4211" w:type="dxa"/>
          </w:tcPr>
          <w:p w14:paraId="44D8BFDE" w14:textId="77777777" w:rsidR="00E06FB7" w:rsidRPr="00A23FA3" w:rsidRDefault="00E06FB7" w:rsidP="001F3470">
            <w:pPr>
              <w:rPr>
                <w:ins w:id="6379" w:author="raye" w:date="2018-07-23T14:26:00Z"/>
                <w:rFonts w:ascii="Calibri" w:hAnsi="Calibri" w:cstheme="minorHAnsi"/>
                <w:strike/>
                <w:szCs w:val="21"/>
                <w:highlight w:val="yellow"/>
              </w:rPr>
            </w:pPr>
            <w:ins w:id="6380" w:author="raye" w:date="2018-07-23T14:26:00Z">
              <w:r w:rsidRPr="00A23FA3">
                <w:rPr>
                  <w:rFonts w:ascii="Calibri" w:hAnsi="Calibri"/>
                  <w:strike/>
                  <w:szCs w:val="21"/>
                  <w:highlight w:val="yellow"/>
                </w:rPr>
                <w:t>Amount range (Min &amp; Max)</w:t>
              </w:r>
            </w:ins>
          </w:p>
        </w:tc>
      </w:tr>
      <w:tr w:rsidR="00A23FA3" w:rsidRPr="00A23FA3" w14:paraId="24F194D0" w14:textId="77777777" w:rsidTr="001F3470">
        <w:trPr>
          <w:trHeight w:val="174"/>
          <w:ins w:id="6381" w:author="raye" w:date="2018-07-23T14:26:00Z"/>
        </w:trPr>
        <w:tc>
          <w:tcPr>
            <w:tcW w:w="2079" w:type="dxa"/>
          </w:tcPr>
          <w:p w14:paraId="649A0BB4" w14:textId="77777777" w:rsidR="00E06FB7" w:rsidRPr="00A23FA3" w:rsidRDefault="00E06FB7" w:rsidP="001F3470">
            <w:pPr>
              <w:rPr>
                <w:ins w:id="6382" w:author="raye" w:date="2018-07-23T14:26:00Z"/>
                <w:rFonts w:ascii="Calibri" w:hAnsi="Calibri" w:cstheme="minorHAnsi"/>
                <w:strike/>
                <w:szCs w:val="21"/>
                <w:highlight w:val="yellow"/>
              </w:rPr>
            </w:pPr>
            <w:ins w:id="6383" w:author="raye" w:date="2018-07-23T14:26:00Z">
              <w:r w:rsidRPr="00A23FA3">
                <w:rPr>
                  <w:rFonts w:ascii="Calibri" w:hAnsi="Calibri" w:cstheme="minorHAnsi"/>
                  <w:strike/>
                  <w:szCs w:val="21"/>
                  <w:highlight w:val="yellow"/>
                </w:rPr>
                <w:t>CASE CREATE DATE</w:t>
              </w:r>
            </w:ins>
          </w:p>
        </w:tc>
        <w:tc>
          <w:tcPr>
            <w:tcW w:w="1161" w:type="dxa"/>
          </w:tcPr>
          <w:p w14:paraId="04BFF573" w14:textId="77777777" w:rsidR="00E06FB7" w:rsidRPr="00A23FA3" w:rsidRDefault="00E06FB7" w:rsidP="001F3470">
            <w:pPr>
              <w:rPr>
                <w:ins w:id="6384" w:author="raye" w:date="2018-07-23T14:26:00Z"/>
                <w:rFonts w:ascii="Calibri" w:hAnsi="Calibri" w:cstheme="minorHAnsi"/>
                <w:strike/>
                <w:szCs w:val="21"/>
                <w:highlight w:val="yellow"/>
              </w:rPr>
            </w:pPr>
            <w:ins w:id="6385" w:author="raye" w:date="2018-07-23T14:26:00Z">
              <w:r w:rsidRPr="00A23FA3">
                <w:rPr>
                  <w:rFonts w:ascii="Calibri" w:hAnsi="Calibri" w:cstheme="minorHAnsi"/>
                  <w:strike/>
                  <w:szCs w:val="21"/>
                  <w:highlight w:val="yellow"/>
                </w:rPr>
                <w:t>Date</w:t>
              </w:r>
            </w:ins>
          </w:p>
        </w:tc>
        <w:tc>
          <w:tcPr>
            <w:tcW w:w="4211" w:type="dxa"/>
          </w:tcPr>
          <w:p w14:paraId="5337F652" w14:textId="77777777" w:rsidR="00E06FB7" w:rsidRPr="00A23FA3" w:rsidRDefault="00E06FB7" w:rsidP="001F3470">
            <w:pPr>
              <w:rPr>
                <w:ins w:id="6386" w:author="raye" w:date="2018-07-23T14:26:00Z"/>
                <w:rFonts w:ascii="Calibri" w:hAnsi="Calibri" w:cstheme="minorHAnsi"/>
                <w:strike/>
                <w:szCs w:val="21"/>
                <w:highlight w:val="yellow"/>
              </w:rPr>
            </w:pPr>
            <w:ins w:id="6387" w:author="raye" w:date="2018-07-23T14:26:00Z">
              <w:r w:rsidRPr="00A23FA3">
                <w:rPr>
                  <w:rFonts w:ascii="Calibri" w:hAnsi="Calibri" w:cstheme="minorHAnsi"/>
                  <w:strike/>
                  <w:szCs w:val="21"/>
                  <w:highlight w:val="yellow"/>
                </w:rPr>
                <w:t>Date range (</w:t>
              </w:r>
              <w:r w:rsidRPr="00A23FA3">
                <w:rPr>
                  <w:rFonts w:ascii="Calibri" w:hAnsi="Calibri"/>
                  <w:strike/>
                  <w:szCs w:val="21"/>
                  <w:highlight w:val="yellow"/>
                </w:rPr>
                <w:t>Earliest &amp; latest)</w:t>
              </w:r>
            </w:ins>
          </w:p>
        </w:tc>
      </w:tr>
      <w:tr w:rsidR="00A23FA3" w:rsidRPr="00A23FA3" w14:paraId="321E489A" w14:textId="77777777" w:rsidTr="001F3470">
        <w:trPr>
          <w:trHeight w:val="174"/>
          <w:ins w:id="6388" w:author="raye" w:date="2018-07-23T14:26:00Z"/>
        </w:trPr>
        <w:tc>
          <w:tcPr>
            <w:tcW w:w="2079" w:type="dxa"/>
          </w:tcPr>
          <w:p w14:paraId="62E6AE0D" w14:textId="77777777" w:rsidR="00E06FB7" w:rsidRPr="00A23FA3" w:rsidRDefault="00E06FB7" w:rsidP="001F3470">
            <w:pPr>
              <w:rPr>
                <w:ins w:id="6389" w:author="raye" w:date="2018-07-23T14:26:00Z"/>
                <w:rFonts w:ascii="Calibri" w:hAnsi="Calibri" w:cstheme="minorHAnsi"/>
                <w:strike/>
                <w:szCs w:val="21"/>
                <w:highlight w:val="yellow"/>
              </w:rPr>
            </w:pPr>
            <w:ins w:id="6390" w:author="raye" w:date="2018-07-23T14:26:00Z">
              <w:r w:rsidRPr="00A23FA3">
                <w:rPr>
                  <w:rFonts w:ascii="Calibri" w:hAnsi="Calibri" w:cstheme="minorHAnsi"/>
                  <w:strike/>
                  <w:szCs w:val="21"/>
                  <w:highlight w:val="yellow"/>
                </w:rPr>
                <w:t>RED FLAG</w:t>
              </w:r>
            </w:ins>
          </w:p>
        </w:tc>
        <w:tc>
          <w:tcPr>
            <w:tcW w:w="1161" w:type="dxa"/>
          </w:tcPr>
          <w:p w14:paraId="46B0154B" w14:textId="77777777" w:rsidR="00E06FB7" w:rsidRPr="00A23FA3" w:rsidRDefault="00E06FB7" w:rsidP="001F3470">
            <w:pPr>
              <w:rPr>
                <w:ins w:id="6391" w:author="raye" w:date="2018-07-23T14:26:00Z"/>
                <w:rFonts w:ascii="Calibri" w:hAnsi="Calibri" w:cstheme="minorHAnsi"/>
                <w:strike/>
                <w:szCs w:val="21"/>
                <w:highlight w:val="yellow"/>
              </w:rPr>
            </w:pPr>
            <w:ins w:id="6392" w:author="raye" w:date="2018-07-23T14:26:00Z">
              <w:r w:rsidRPr="00A23FA3">
                <w:rPr>
                  <w:rFonts w:ascii="Calibri" w:hAnsi="Calibri" w:cstheme="minorHAnsi"/>
                  <w:strike/>
                  <w:szCs w:val="21"/>
                  <w:highlight w:val="yellow"/>
                </w:rPr>
                <w:t>Selection</w:t>
              </w:r>
            </w:ins>
          </w:p>
        </w:tc>
        <w:tc>
          <w:tcPr>
            <w:tcW w:w="4211" w:type="dxa"/>
          </w:tcPr>
          <w:p w14:paraId="6C2DBFA7" w14:textId="77777777" w:rsidR="00E06FB7" w:rsidRPr="00A23FA3" w:rsidRDefault="00E06FB7" w:rsidP="001F3470">
            <w:pPr>
              <w:rPr>
                <w:ins w:id="6393" w:author="raye" w:date="2018-07-23T14:26:00Z"/>
                <w:rFonts w:ascii="Calibri" w:hAnsi="Calibri" w:cstheme="minorHAnsi"/>
                <w:strike/>
                <w:szCs w:val="21"/>
                <w:highlight w:val="yellow"/>
              </w:rPr>
            </w:pPr>
            <w:ins w:id="6394" w:author="raye" w:date="2018-07-23T14:26:00Z">
              <w:r w:rsidRPr="00A23FA3">
                <w:rPr>
                  <w:rFonts w:ascii="Calibri" w:hAnsi="Calibri"/>
                  <w:strike/>
                  <w:szCs w:val="21"/>
                  <w:highlight w:val="yellow"/>
                </w:rPr>
                <w:t>Single choice</w:t>
              </w:r>
              <w:r w:rsidRPr="00A23FA3">
                <w:rPr>
                  <w:rStyle w:val="apple-converted-space"/>
                  <w:rFonts w:ascii="Calibri" w:hAnsi="Calibri" w:cs="Arial"/>
                  <w:strike/>
                  <w:szCs w:val="21"/>
                  <w:highlight w:val="yellow"/>
                </w:rPr>
                <w:t xml:space="preserve"> (have red flag or not)</w:t>
              </w:r>
            </w:ins>
          </w:p>
        </w:tc>
      </w:tr>
      <w:tr w:rsidR="00A23FA3" w:rsidRPr="00A23FA3" w14:paraId="5F783F20" w14:textId="77777777" w:rsidTr="001F3470">
        <w:trPr>
          <w:trHeight w:val="174"/>
          <w:ins w:id="6395" w:author="raye" w:date="2018-07-23T14:26:00Z"/>
        </w:trPr>
        <w:tc>
          <w:tcPr>
            <w:tcW w:w="2079" w:type="dxa"/>
          </w:tcPr>
          <w:p w14:paraId="4ED41B2E" w14:textId="77777777" w:rsidR="00E06FB7" w:rsidRPr="00A23FA3" w:rsidRDefault="00E06FB7" w:rsidP="001F3470">
            <w:pPr>
              <w:rPr>
                <w:ins w:id="6396" w:author="raye" w:date="2018-07-23T14:26:00Z"/>
                <w:rFonts w:ascii="Calibri" w:hAnsi="Calibri" w:cstheme="minorHAnsi"/>
                <w:strike/>
                <w:szCs w:val="21"/>
                <w:highlight w:val="yellow"/>
              </w:rPr>
            </w:pPr>
            <w:ins w:id="6397" w:author="raye" w:date="2018-07-23T14:26:00Z">
              <w:r w:rsidRPr="00A23FA3">
                <w:rPr>
                  <w:rFonts w:ascii="Calibri" w:hAnsi="Calibri" w:cstheme="minorHAnsi"/>
                  <w:strike/>
                  <w:szCs w:val="21"/>
                  <w:highlight w:val="yellow"/>
                </w:rPr>
                <w:t>CASE STATUS</w:t>
              </w:r>
            </w:ins>
          </w:p>
        </w:tc>
        <w:tc>
          <w:tcPr>
            <w:tcW w:w="1161" w:type="dxa"/>
          </w:tcPr>
          <w:p w14:paraId="3A238861" w14:textId="77777777" w:rsidR="00E06FB7" w:rsidRPr="00A23FA3" w:rsidRDefault="00E06FB7" w:rsidP="001F3470">
            <w:pPr>
              <w:rPr>
                <w:ins w:id="6398" w:author="raye" w:date="2018-07-23T14:26:00Z"/>
                <w:rFonts w:ascii="Calibri" w:hAnsi="Calibri" w:cstheme="minorHAnsi"/>
                <w:strike/>
                <w:szCs w:val="21"/>
                <w:highlight w:val="yellow"/>
              </w:rPr>
            </w:pPr>
            <w:ins w:id="6399" w:author="raye" w:date="2018-07-23T14:26:00Z">
              <w:r w:rsidRPr="00A23FA3">
                <w:rPr>
                  <w:rFonts w:ascii="Calibri" w:hAnsi="Calibri" w:cstheme="minorHAnsi"/>
                  <w:strike/>
                  <w:szCs w:val="21"/>
                  <w:highlight w:val="yellow"/>
                </w:rPr>
                <w:t>Selection</w:t>
              </w:r>
            </w:ins>
          </w:p>
        </w:tc>
        <w:tc>
          <w:tcPr>
            <w:tcW w:w="4211" w:type="dxa"/>
          </w:tcPr>
          <w:p w14:paraId="0033D4D2" w14:textId="77777777" w:rsidR="00E06FB7" w:rsidRPr="00A23FA3" w:rsidRDefault="00E06FB7" w:rsidP="001F3470">
            <w:pPr>
              <w:rPr>
                <w:ins w:id="6400" w:author="raye" w:date="2018-07-23T14:26:00Z"/>
                <w:rFonts w:ascii="Calibri" w:hAnsi="Calibri" w:cstheme="minorHAnsi"/>
                <w:strike/>
                <w:szCs w:val="21"/>
                <w:highlight w:val="yellow"/>
              </w:rPr>
            </w:pPr>
            <w:ins w:id="6401" w:author="raye" w:date="2018-07-23T14:26:00Z">
              <w:r w:rsidRPr="00A23FA3">
                <w:rPr>
                  <w:rFonts w:ascii="Calibri" w:hAnsi="Calibri" w:cstheme="minorHAnsi"/>
                  <w:strike/>
                  <w:szCs w:val="21"/>
                  <w:highlight w:val="yellow"/>
                </w:rPr>
                <w:t>Drop down list to select</w:t>
              </w:r>
            </w:ins>
          </w:p>
        </w:tc>
      </w:tr>
      <w:tr w:rsidR="00A23FA3" w:rsidRPr="00A23FA3" w14:paraId="2AC70B5E" w14:textId="77777777" w:rsidTr="001F3470">
        <w:trPr>
          <w:trHeight w:val="174"/>
          <w:ins w:id="6402" w:author="raye" w:date="2018-07-23T14:26:00Z"/>
        </w:trPr>
        <w:tc>
          <w:tcPr>
            <w:tcW w:w="2079" w:type="dxa"/>
          </w:tcPr>
          <w:p w14:paraId="231A895E" w14:textId="77777777" w:rsidR="00E06FB7" w:rsidRPr="00A23FA3" w:rsidRDefault="00E06FB7" w:rsidP="001F3470">
            <w:pPr>
              <w:rPr>
                <w:ins w:id="6403" w:author="raye" w:date="2018-07-23T14:26:00Z"/>
                <w:rFonts w:ascii="Calibri" w:hAnsi="Calibri" w:cstheme="minorHAnsi"/>
                <w:strike/>
                <w:szCs w:val="21"/>
                <w:highlight w:val="yellow"/>
              </w:rPr>
            </w:pPr>
            <w:ins w:id="6404" w:author="raye" w:date="2018-07-23T14:26:00Z">
              <w:r w:rsidRPr="00A23FA3">
                <w:rPr>
                  <w:rFonts w:ascii="Calibri" w:hAnsi="Calibri" w:cstheme="minorHAnsi"/>
                  <w:strike/>
                  <w:szCs w:val="21"/>
                  <w:highlight w:val="yellow"/>
                </w:rPr>
                <w:t>“Search”</w:t>
              </w:r>
            </w:ins>
          </w:p>
        </w:tc>
        <w:tc>
          <w:tcPr>
            <w:tcW w:w="1161" w:type="dxa"/>
          </w:tcPr>
          <w:p w14:paraId="4C149BBC" w14:textId="77777777" w:rsidR="00E06FB7" w:rsidRPr="00A23FA3" w:rsidRDefault="00E06FB7" w:rsidP="001F3470">
            <w:pPr>
              <w:rPr>
                <w:ins w:id="6405" w:author="raye" w:date="2018-07-23T14:26:00Z"/>
                <w:rFonts w:ascii="Calibri" w:hAnsi="Calibri" w:cstheme="minorHAnsi"/>
                <w:strike/>
                <w:szCs w:val="21"/>
                <w:highlight w:val="yellow"/>
              </w:rPr>
            </w:pPr>
            <w:ins w:id="6406" w:author="raye" w:date="2018-07-23T14:26:00Z">
              <w:r w:rsidRPr="00A23FA3">
                <w:rPr>
                  <w:rFonts w:ascii="Calibri" w:hAnsi="Calibri" w:cstheme="minorHAnsi"/>
                  <w:strike/>
                  <w:szCs w:val="21"/>
                  <w:highlight w:val="yellow"/>
                </w:rPr>
                <w:t>Button</w:t>
              </w:r>
            </w:ins>
          </w:p>
        </w:tc>
        <w:tc>
          <w:tcPr>
            <w:tcW w:w="4211" w:type="dxa"/>
          </w:tcPr>
          <w:p w14:paraId="4DA76B2A" w14:textId="77777777" w:rsidR="00E06FB7" w:rsidRPr="00A23FA3" w:rsidRDefault="00E06FB7" w:rsidP="001F3470">
            <w:pPr>
              <w:rPr>
                <w:ins w:id="6407" w:author="raye" w:date="2018-07-23T14:26:00Z"/>
                <w:rFonts w:ascii="Calibri" w:hAnsi="Calibri" w:cstheme="minorHAnsi"/>
                <w:strike/>
                <w:szCs w:val="21"/>
                <w:highlight w:val="yellow"/>
              </w:rPr>
            </w:pPr>
            <w:ins w:id="6408" w:author="raye" w:date="2018-07-23T14:26:00Z">
              <w:r w:rsidRPr="00A23FA3">
                <w:rPr>
                  <w:rFonts w:ascii="Calibri" w:hAnsi="Calibri" w:cstheme="minorHAnsi"/>
                  <w:strike/>
                  <w:szCs w:val="21"/>
                  <w:highlight w:val="yellow"/>
                </w:rPr>
                <w:t>Click the search criteria entered and query the qualified case records and display it in the list area</w:t>
              </w:r>
            </w:ins>
          </w:p>
        </w:tc>
      </w:tr>
      <w:tr w:rsidR="00A23FA3" w:rsidRPr="00A23FA3" w14:paraId="0A0650E7" w14:textId="77777777" w:rsidTr="001F3470">
        <w:trPr>
          <w:trHeight w:val="174"/>
          <w:ins w:id="6409" w:author="raye" w:date="2018-07-23T14:26:00Z"/>
        </w:trPr>
        <w:tc>
          <w:tcPr>
            <w:tcW w:w="2079" w:type="dxa"/>
          </w:tcPr>
          <w:p w14:paraId="310BD836" w14:textId="77777777" w:rsidR="00E06FB7" w:rsidRPr="00A23FA3" w:rsidRDefault="00E06FB7" w:rsidP="001F3470">
            <w:pPr>
              <w:rPr>
                <w:ins w:id="6410" w:author="raye" w:date="2018-07-23T14:26:00Z"/>
                <w:rFonts w:ascii="Calibri" w:hAnsi="Calibri" w:cstheme="minorHAnsi"/>
                <w:strike/>
                <w:szCs w:val="21"/>
                <w:highlight w:val="yellow"/>
              </w:rPr>
            </w:pPr>
            <w:ins w:id="6411" w:author="raye" w:date="2018-07-23T14:26:00Z">
              <w:r w:rsidRPr="00A23FA3">
                <w:rPr>
                  <w:rFonts w:ascii="Calibri" w:hAnsi="Calibri" w:cstheme="minorHAnsi"/>
                  <w:strike/>
                  <w:szCs w:val="21"/>
                  <w:highlight w:val="yellow"/>
                </w:rPr>
                <w:t>“Clear”</w:t>
              </w:r>
            </w:ins>
          </w:p>
        </w:tc>
        <w:tc>
          <w:tcPr>
            <w:tcW w:w="1161" w:type="dxa"/>
          </w:tcPr>
          <w:p w14:paraId="2E7258E6" w14:textId="77777777" w:rsidR="00E06FB7" w:rsidRPr="00A23FA3" w:rsidRDefault="00E06FB7" w:rsidP="001F3470">
            <w:pPr>
              <w:rPr>
                <w:ins w:id="6412" w:author="raye" w:date="2018-07-23T14:26:00Z"/>
                <w:rFonts w:ascii="Calibri" w:hAnsi="Calibri" w:cstheme="minorHAnsi"/>
                <w:strike/>
                <w:szCs w:val="21"/>
                <w:highlight w:val="yellow"/>
              </w:rPr>
            </w:pPr>
            <w:ins w:id="6413" w:author="raye" w:date="2018-07-23T14:26:00Z">
              <w:r w:rsidRPr="00A23FA3">
                <w:rPr>
                  <w:rFonts w:ascii="Calibri" w:hAnsi="Calibri" w:cstheme="minorHAnsi"/>
                  <w:strike/>
                  <w:szCs w:val="21"/>
                  <w:highlight w:val="yellow"/>
                </w:rPr>
                <w:t>Button</w:t>
              </w:r>
            </w:ins>
          </w:p>
        </w:tc>
        <w:tc>
          <w:tcPr>
            <w:tcW w:w="4211" w:type="dxa"/>
          </w:tcPr>
          <w:p w14:paraId="73C93BC1" w14:textId="77777777" w:rsidR="00E06FB7" w:rsidRPr="00A23FA3" w:rsidRDefault="00E06FB7" w:rsidP="001F3470">
            <w:pPr>
              <w:jc w:val="left"/>
              <w:rPr>
                <w:ins w:id="6414" w:author="raye" w:date="2018-07-23T14:26:00Z"/>
                <w:rFonts w:ascii="Calibri" w:hAnsi="Calibri" w:cstheme="minorHAnsi"/>
                <w:strike/>
                <w:szCs w:val="21"/>
                <w:highlight w:val="yellow"/>
              </w:rPr>
            </w:pPr>
            <w:ins w:id="6415" w:author="raye" w:date="2018-07-23T14:26:00Z">
              <w:r w:rsidRPr="00A23FA3">
                <w:rPr>
                  <w:rFonts w:ascii="Calibri" w:hAnsi="Calibri"/>
                  <w:strike/>
                  <w:highlight w:val="yellow"/>
                </w:rPr>
                <w:t>After clicking, empty the input query conditions.</w:t>
              </w:r>
            </w:ins>
          </w:p>
        </w:tc>
      </w:tr>
    </w:tbl>
    <w:p w14:paraId="2F5A7613" w14:textId="77777777" w:rsidR="00E06FB7" w:rsidRPr="00A23FA3" w:rsidRDefault="00E06FB7" w:rsidP="00E06FB7">
      <w:pPr>
        <w:pStyle w:val="a0"/>
        <w:numPr>
          <w:ilvl w:val="0"/>
          <w:numId w:val="6"/>
        </w:numPr>
        <w:ind w:firstLineChars="0"/>
        <w:jc w:val="left"/>
        <w:rPr>
          <w:ins w:id="6416" w:author="raye" w:date="2018-07-23T14:26:00Z"/>
          <w:rFonts w:ascii="Calibri" w:hAnsi="Calibri" w:cstheme="minorHAnsi"/>
          <w:strike/>
          <w:sz w:val="24"/>
          <w:szCs w:val="24"/>
          <w:highlight w:val="yellow"/>
        </w:rPr>
      </w:pPr>
      <w:ins w:id="6417" w:author="raye" w:date="2018-07-23T14:26:00Z">
        <w:r w:rsidRPr="00A23FA3">
          <w:rPr>
            <w:rFonts w:ascii="Calibri" w:hAnsi="Calibri" w:cstheme="minorHAnsi"/>
            <w:strike/>
            <w:sz w:val="24"/>
            <w:szCs w:val="24"/>
            <w:highlight w:val="yellow"/>
          </w:rPr>
          <w:t xml:space="preserve">Element of </w:t>
        </w:r>
        <w:r w:rsidRPr="00A23FA3">
          <w:rPr>
            <w:rFonts w:ascii="Calibri" w:hAnsi="Calibri" w:cstheme="minorHAnsi"/>
            <w:strike/>
            <w:szCs w:val="21"/>
            <w:highlight w:val="yellow"/>
          </w:rPr>
          <w:t>List Control Area:</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22D5A700" w14:textId="77777777" w:rsidTr="001F3470">
        <w:trPr>
          <w:ins w:id="6418" w:author="raye" w:date="2018-07-23T14:26:00Z"/>
        </w:trPr>
        <w:tc>
          <w:tcPr>
            <w:tcW w:w="2079" w:type="dxa"/>
            <w:shd w:val="clear" w:color="auto" w:fill="BFBFBF" w:themeFill="background1" w:themeFillShade="BF"/>
          </w:tcPr>
          <w:p w14:paraId="3C708DAB" w14:textId="77777777" w:rsidR="00E06FB7" w:rsidRPr="00A23FA3" w:rsidRDefault="00E06FB7" w:rsidP="001F3470">
            <w:pPr>
              <w:rPr>
                <w:ins w:id="6419" w:author="raye" w:date="2018-07-23T14:26:00Z"/>
                <w:rFonts w:ascii="Calibri" w:hAnsi="Calibri" w:cstheme="minorHAnsi"/>
                <w:strike/>
                <w:szCs w:val="21"/>
                <w:highlight w:val="yellow"/>
              </w:rPr>
            </w:pPr>
            <w:ins w:id="6420"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44F7BFFF" w14:textId="77777777" w:rsidR="00E06FB7" w:rsidRPr="00A23FA3" w:rsidRDefault="00E06FB7" w:rsidP="001F3470">
            <w:pPr>
              <w:rPr>
                <w:ins w:id="6421" w:author="raye" w:date="2018-07-23T14:26:00Z"/>
                <w:rFonts w:ascii="Calibri" w:hAnsi="Calibri" w:cstheme="minorHAnsi"/>
                <w:strike/>
                <w:szCs w:val="21"/>
                <w:highlight w:val="yellow"/>
              </w:rPr>
            </w:pPr>
            <w:ins w:id="6422" w:author="raye" w:date="2018-07-23T14:26:00Z">
              <w:r w:rsidRPr="00A23FA3">
                <w:rPr>
                  <w:rFonts w:ascii="Calibri" w:hAnsi="Calibri" w:cstheme="minorHAnsi"/>
                  <w:strike/>
                  <w:szCs w:val="21"/>
                  <w:highlight w:val="yellow"/>
                </w:rPr>
                <w:t>TYPE</w:t>
              </w:r>
            </w:ins>
          </w:p>
        </w:tc>
        <w:tc>
          <w:tcPr>
            <w:tcW w:w="4211" w:type="dxa"/>
            <w:shd w:val="clear" w:color="auto" w:fill="BFBFBF" w:themeFill="background1" w:themeFillShade="BF"/>
          </w:tcPr>
          <w:p w14:paraId="6F8D8289" w14:textId="77777777" w:rsidR="00E06FB7" w:rsidRPr="00A23FA3" w:rsidRDefault="00E06FB7" w:rsidP="001F3470">
            <w:pPr>
              <w:rPr>
                <w:ins w:id="6423" w:author="raye" w:date="2018-07-23T14:26:00Z"/>
                <w:rFonts w:ascii="Calibri" w:hAnsi="Calibri" w:cstheme="minorHAnsi"/>
                <w:strike/>
                <w:szCs w:val="21"/>
                <w:highlight w:val="yellow"/>
              </w:rPr>
            </w:pPr>
            <w:ins w:id="6424" w:author="raye" w:date="2018-07-23T14:26:00Z">
              <w:r w:rsidRPr="00A23FA3">
                <w:rPr>
                  <w:rFonts w:ascii="Calibri" w:hAnsi="Calibri" w:cstheme="minorHAnsi"/>
                  <w:strike/>
                  <w:szCs w:val="21"/>
                  <w:highlight w:val="yellow"/>
                </w:rPr>
                <w:t>DESCRIPTION</w:t>
              </w:r>
            </w:ins>
          </w:p>
        </w:tc>
      </w:tr>
      <w:tr w:rsidR="00A23FA3" w:rsidRPr="00A23FA3" w14:paraId="56A60D17" w14:textId="77777777" w:rsidTr="001F3470">
        <w:trPr>
          <w:trHeight w:val="174"/>
          <w:ins w:id="6425" w:author="raye" w:date="2018-07-23T14:26:00Z"/>
        </w:trPr>
        <w:tc>
          <w:tcPr>
            <w:tcW w:w="2079" w:type="dxa"/>
          </w:tcPr>
          <w:p w14:paraId="79746DC2" w14:textId="77777777" w:rsidR="00E06FB7" w:rsidRPr="00A23FA3" w:rsidRDefault="00E06FB7" w:rsidP="001F3470">
            <w:pPr>
              <w:rPr>
                <w:ins w:id="6426" w:author="raye" w:date="2018-07-23T14:26:00Z"/>
                <w:rFonts w:ascii="Calibri" w:hAnsi="Calibri" w:cstheme="minorHAnsi"/>
                <w:strike/>
                <w:szCs w:val="21"/>
                <w:highlight w:val="yellow"/>
              </w:rPr>
            </w:pPr>
            <w:ins w:id="6427" w:author="raye" w:date="2018-07-23T14:26:00Z">
              <w:r w:rsidRPr="00A23FA3">
                <w:rPr>
                  <w:rFonts w:ascii="Calibri" w:hAnsi="Calibri" w:cstheme="minorHAnsi"/>
                  <w:strike/>
                  <w:szCs w:val="21"/>
                  <w:highlight w:val="yellow"/>
                </w:rPr>
                <w:t>SKIP TO PAGE NO</w:t>
              </w:r>
            </w:ins>
          </w:p>
        </w:tc>
        <w:tc>
          <w:tcPr>
            <w:tcW w:w="1161" w:type="dxa"/>
          </w:tcPr>
          <w:p w14:paraId="02A3A59D" w14:textId="77777777" w:rsidR="00E06FB7" w:rsidRPr="00A23FA3" w:rsidRDefault="00E06FB7" w:rsidP="001F3470">
            <w:pPr>
              <w:rPr>
                <w:ins w:id="6428" w:author="raye" w:date="2018-07-23T14:26:00Z"/>
                <w:rFonts w:ascii="Calibri" w:hAnsi="Calibri" w:cstheme="minorHAnsi"/>
                <w:strike/>
                <w:szCs w:val="21"/>
                <w:highlight w:val="yellow"/>
              </w:rPr>
            </w:pPr>
            <w:ins w:id="6429" w:author="raye" w:date="2018-07-23T14:26:00Z">
              <w:r w:rsidRPr="00A23FA3">
                <w:rPr>
                  <w:rFonts w:ascii="Calibri" w:hAnsi="Calibri" w:cstheme="minorHAnsi"/>
                  <w:strike/>
                  <w:szCs w:val="21"/>
                  <w:highlight w:val="yellow"/>
                </w:rPr>
                <w:t>Numeric</w:t>
              </w:r>
            </w:ins>
          </w:p>
        </w:tc>
        <w:tc>
          <w:tcPr>
            <w:tcW w:w="4211" w:type="dxa"/>
          </w:tcPr>
          <w:p w14:paraId="5B152E82" w14:textId="77777777" w:rsidR="00E06FB7" w:rsidRPr="00A23FA3" w:rsidRDefault="00E06FB7" w:rsidP="001F3470">
            <w:pPr>
              <w:jc w:val="left"/>
              <w:rPr>
                <w:ins w:id="6430" w:author="raye" w:date="2018-07-23T14:26:00Z"/>
                <w:rFonts w:ascii="Calibri" w:hAnsi="Calibri" w:cstheme="minorHAnsi"/>
                <w:strike/>
                <w:szCs w:val="21"/>
                <w:highlight w:val="yellow"/>
              </w:rPr>
            </w:pPr>
            <w:ins w:id="6431" w:author="raye" w:date="2018-07-23T14:26:00Z">
              <w:r w:rsidRPr="00A23FA3">
                <w:rPr>
                  <w:rFonts w:ascii="Calibri" w:hAnsi="Calibri" w:cstheme="minorHAnsi"/>
                  <w:strike/>
                  <w:szCs w:val="21"/>
                  <w:highlight w:val="yellow"/>
                </w:rPr>
                <w:t>Manually enter the number within the range of pages in the current list and jump to the specified page</w:t>
              </w:r>
            </w:ins>
          </w:p>
        </w:tc>
      </w:tr>
      <w:tr w:rsidR="00A23FA3" w:rsidRPr="00A23FA3" w14:paraId="567213CA" w14:textId="77777777" w:rsidTr="001F3470">
        <w:trPr>
          <w:trHeight w:val="174"/>
          <w:ins w:id="6432" w:author="raye" w:date="2018-07-23T14:26:00Z"/>
        </w:trPr>
        <w:tc>
          <w:tcPr>
            <w:tcW w:w="2079" w:type="dxa"/>
          </w:tcPr>
          <w:p w14:paraId="3B51105C" w14:textId="77777777" w:rsidR="00E06FB7" w:rsidRPr="00A23FA3" w:rsidRDefault="00E06FB7" w:rsidP="001F3470">
            <w:pPr>
              <w:rPr>
                <w:ins w:id="6433" w:author="raye" w:date="2018-07-23T14:26:00Z"/>
                <w:rFonts w:ascii="Calibri" w:hAnsi="Calibri" w:cstheme="minorHAnsi"/>
                <w:strike/>
                <w:szCs w:val="21"/>
                <w:highlight w:val="yellow"/>
              </w:rPr>
            </w:pPr>
            <w:ins w:id="6434" w:author="raye" w:date="2018-07-23T14:26:00Z">
              <w:r w:rsidRPr="00A23FA3">
                <w:rPr>
                  <w:rFonts w:ascii="Calibri" w:hAnsi="Calibri" w:cstheme="minorHAnsi"/>
                  <w:strike/>
                  <w:szCs w:val="21"/>
                  <w:highlight w:val="yellow"/>
                </w:rPr>
                <w:t>Page UP/Page Down</w:t>
              </w:r>
            </w:ins>
          </w:p>
        </w:tc>
        <w:tc>
          <w:tcPr>
            <w:tcW w:w="1161" w:type="dxa"/>
          </w:tcPr>
          <w:p w14:paraId="2FED6D91" w14:textId="77777777" w:rsidR="00E06FB7" w:rsidRPr="00A23FA3" w:rsidRDefault="00E06FB7" w:rsidP="001F3470">
            <w:pPr>
              <w:rPr>
                <w:ins w:id="6435" w:author="raye" w:date="2018-07-23T14:26:00Z"/>
                <w:rFonts w:ascii="Calibri" w:hAnsi="Calibri" w:cstheme="minorHAnsi"/>
                <w:strike/>
                <w:szCs w:val="21"/>
                <w:highlight w:val="yellow"/>
              </w:rPr>
            </w:pPr>
            <w:ins w:id="6436" w:author="raye" w:date="2018-07-23T14:26:00Z">
              <w:r w:rsidRPr="00A23FA3">
                <w:rPr>
                  <w:rFonts w:ascii="Calibri" w:hAnsi="Calibri" w:cstheme="minorHAnsi"/>
                  <w:strike/>
                  <w:szCs w:val="21"/>
                  <w:highlight w:val="yellow"/>
                </w:rPr>
                <w:t>Link</w:t>
              </w:r>
            </w:ins>
          </w:p>
        </w:tc>
        <w:tc>
          <w:tcPr>
            <w:tcW w:w="4211" w:type="dxa"/>
          </w:tcPr>
          <w:p w14:paraId="42912CD7" w14:textId="77777777" w:rsidR="00E06FB7" w:rsidRPr="00A23FA3" w:rsidRDefault="00E06FB7" w:rsidP="001F3470">
            <w:pPr>
              <w:rPr>
                <w:ins w:id="6437" w:author="raye" w:date="2018-07-23T14:26:00Z"/>
                <w:rFonts w:ascii="Calibri" w:hAnsi="Calibri" w:cstheme="minorHAnsi"/>
                <w:strike/>
                <w:szCs w:val="21"/>
                <w:highlight w:val="yellow"/>
              </w:rPr>
            </w:pPr>
            <w:ins w:id="6438" w:author="raye" w:date="2018-07-23T14:26:00Z">
              <w:r w:rsidRPr="00A23FA3">
                <w:rPr>
                  <w:rFonts w:ascii="Calibri" w:hAnsi="Calibri" w:cstheme="minorHAnsi"/>
                  <w:strike/>
                  <w:szCs w:val="21"/>
                  <w:highlight w:val="yellow"/>
                </w:rPr>
                <w:t>Click, jump to the previous page / next page</w:t>
              </w:r>
            </w:ins>
          </w:p>
        </w:tc>
      </w:tr>
      <w:tr w:rsidR="00A23FA3" w:rsidRPr="00A23FA3" w14:paraId="03528DED" w14:textId="77777777" w:rsidTr="001F3470">
        <w:trPr>
          <w:trHeight w:val="174"/>
          <w:ins w:id="6439" w:author="raye" w:date="2018-07-23T14:26:00Z"/>
        </w:trPr>
        <w:tc>
          <w:tcPr>
            <w:tcW w:w="2079" w:type="dxa"/>
          </w:tcPr>
          <w:p w14:paraId="716E047F" w14:textId="77777777" w:rsidR="00E06FB7" w:rsidRPr="00A23FA3" w:rsidRDefault="00E06FB7" w:rsidP="001F3470">
            <w:pPr>
              <w:rPr>
                <w:ins w:id="6440" w:author="raye" w:date="2018-07-23T14:26:00Z"/>
                <w:rFonts w:ascii="Calibri" w:hAnsi="Calibri" w:cstheme="minorHAnsi"/>
                <w:strike/>
                <w:szCs w:val="21"/>
                <w:highlight w:val="yellow"/>
              </w:rPr>
            </w:pPr>
            <w:ins w:id="6441" w:author="raye" w:date="2018-07-23T14:26:00Z">
              <w:r w:rsidRPr="00A23FA3">
                <w:rPr>
                  <w:rFonts w:ascii="Calibri" w:hAnsi="Calibri" w:cstheme="minorHAnsi"/>
                  <w:strike/>
                  <w:szCs w:val="21"/>
                  <w:highlight w:val="yellow"/>
                </w:rPr>
                <w:t>Restore</w:t>
              </w:r>
            </w:ins>
          </w:p>
        </w:tc>
        <w:tc>
          <w:tcPr>
            <w:tcW w:w="1161" w:type="dxa"/>
          </w:tcPr>
          <w:p w14:paraId="24AF6D5B" w14:textId="77777777" w:rsidR="00E06FB7" w:rsidRPr="00A23FA3" w:rsidRDefault="00E06FB7" w:rsidP="001F3470">
            <w:pPr>
              <w:rPr>
                <w:ins w:id="6442" w:author="raye" w:date="2018-07-23T14:26:00Z"/>
                <w:rFonts w:ascii="Calibri" w:hAnsi="Calibri" w:cstheme="minorHAnsi"/>
                <w:strike/>
                <w:szCs w:val="21"/>
                <w:highlight w:val="yellow"/>
              </w:rPr>
            </w:pPr>
            <w:ins w:id="6443" w:author="raye" w:date="2018-07-23T14:26:00Z">
              <w:r w:rsidRPr="00A23FA3">
                <w:rPr>
                  <w:rFonts w:ascii="Calibri" w:hAnsi="Calibri" w:cstheme="minorHAnsi"/>
                  <w:strike/>
                  <w:szCs w:val="21"/>
                  <w:highlight w:val="yellow"/>
                </w:rPr>
                <w:t>Link</w:t>
              </w:r>
            </w:ins>
          </w:p>
        </w:tc>
        <w:tc>
          <w:tcPr>
            <w:tcW w:w="4211" w:type="dxa"/>
          </w:tcPr>
          <w:p w14:paraId="79030137" w14:textId="77777777" w:rsidR="00E06FB7" w:rsidRPr="00A23FA3" w:rsidRDefault="00E06FB7" w:rsidP="001F3470">
            <w:pPr>
              <w:rPr>
                <w:ins w:id="6444" w:author="raye" w:date="2018-07-23T14:26:00Z"/>
                <w:rFonts w:ascii="Calibri" w:hAnsi="Calibri" w:cstheme="minorHAnsi"/>
                <w:strike/>
                <w:szCs w:val="21"/>
                <w:highlight w:val="yellow"/>
              </w:rPr>
            </w:pPr>
            <w:ins w:id="6445" w:author="raye" w:date="2018-07-23T14:26:00Z">
              <w:r w:rsidRPr="00A23FA3">
                <w:rPr>
                  <w:rFonts w:ascii="Calibri" w:hAnsi="Calibri"/>
                  <w:strike/>
                  <w:highlight w:val="yellow"/>
                </w:rPr>
                <w:t>Restore the list area content as the current role's to-do list</w:t>
              </w:r>
            </w:ins>
          </w:p>
        </w:tc>
      </w:tr>
    </w:tbl>
    <w:p w14:paraId="111B62CA" w14:textId="77777777" w:rsidR="00E06FB7" w:rsidRPr="00A23FA3" w:rsidRDefault="00E06FB7" w:rsidP="00E06FB7">
      <w:pPr>
        <w:pStyle w:val="a0"/>
        <w:numPr>
          <w:ilvl w:val="0"/>
          <w:numId w:val="6"/>
        </w:numPr>
        <w:ind w:firstLineChars="0"/>
        <w:jc w:val="left"/>
        <w:rPr>
          <w:ins w:id="6446" w:author="raye" w:date="2018-07-23T14:26:00Z"/>
          <w:rFonts w:ascii="Calibri" w:hAnsi="Calibri" w:cstheme="minorHAnsi"/>
          <w:strike/>
          <w:sz w:val="24"/>
          <w:szCs w:val="24"/>
          <w:highlight w:val="yellow"/>
        </w:rPr>
      </w:pPr>
      <w:ins w:id="6447" w:author="raye" w:date="2018-07-23T14:26:00Z">
        <w:r w:rsidRPr="00A23FA3">
          <w:rPr>
            <w:rFonts w:ascii="Calibri" w:hAnsi="Calibri" w:cstheme="minorHAnsi"/>
            <w:strike/>
            <w:sz w:val="24"/>
            <w:szCs w:val="24"/>
            <w:highlight w:val="yellow"/>
          </w:rPr>
          <w:t xml:space="preserve">Element of </w:t>
        </w:r>
        <w:r w:rsidRPr="00A23FA3">
          <w:rPr>
            <w:rFonts w:ascii="Calibri" w:hAnsi="Calibri" w:cstheme="minorHAnsi"/>
            <w:strike/>
            <w:szCs w:val="21"/>
            <w:highlight w:val="yellow"/>
          </w:rPr>
          <w:t>Case Record List Area: (list Columns)</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40BC8C40" w14:textId="77777777" w:rsidTr="001F3470">
        <w:trPr>
          <w:ins w:id="6448" w:author="raye" w:date="2018-07-23T14:26:00Z"/>
        </w:trPr>
        <w:tc>
          <w:tcPr>
            <w:tcW w:w="2079" w:type="dxa"/>
            <w:shd w:val="clear" w:color="auto" w:fill="BFBFBF" w:themeFill="background1" w:themeFillShade="BF"/>
          </w:tcPr>
          <w:p w14:paraId="62A9A0DF" w14:textId="77777777" w:rsidR="00E06FB7" w:rsidRPr="00A23FA3" w:rsidRDefault="00E06FB7" w:rsidP="001F3470">
            <w:pPr>
              <w:rPr>
                <w:ins w:id="6449" w:author="raye" w:date="2018-07-23T14:26:00Z"/>
                <w:rFonts w:ascii="Calibri" w:hAnsi="Calibri" w:cstheme="minorHAnsi"/>
                <w:strike/>
                <w:szCs w:val="21"/>
                <w:highlight w:val="yellow"/>
              </w:rPr>
            </w:pPr>
            <w:ins w:id="6450"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208D726A" w14:textId="77777777" w:rsidR="00E06FB7" w:rsidRPr="00A23FA3" w:rsidRDefault="00E06FB7" w:rsidP="001F3470">
            <w:pPr>
              <w:rPr>
                <w:ins w:id="6451" w:author="raye" w:date="2018-07-23T14:26:00Z"/>
                <w:rFonts w:ascii="Calibri" w:hAnsi="Calibri" w:cstheme="minorHAnsi"/>
                <w:strike/>
                <w:szCs w:val="21"/>
                <w:highlight w:val="yellow"/>
              </w:rPr>
            </w:pPr>
            <w:ins w:id="6452" w:author="raye" w:date="2018-07-23T14:26:00Z">
              <w:r w:rsidRPr="00A23FA3">
                <w:rPr>
                  <w:rFonts w:ascii="Calibri" w:hAnsi="Calibri" w:cstheme="minorHAnsi"/>
                  <w:strike/>
                  <w:szCs w:val="21"/>
                  <w:highlight w:val="yellow"/>
                </w:rPr>
                <w:t>TYPE</w:t>
              </w:r>
            </w:ins>
          </w:p>
        </w:tc>
        <w:tc>
          <w:tcPr>
            <w:tcW w:w="4211" w:type="dxa"/>
            <w:shd w:val="clear" w:color="auto" w:fill="BFBFBF" w:themeFill="background1" w:themeFillShade="BF"/>
          </w:tcPr>
          <w:p w14:paraId="6D6B1975" w14:textId="77777777" w:rsidR="00E06FB7" w:rsidRPr="00A23FA3" w:rsidRDefault="00E06FB7" w:rsidP="001F3470">
            <w:pPr>
              <w:rPr>
                <w:ins w:id="6453" w:author="raye" w:date="2018-07-23T14:26:00Z"/>
                <w:rFonts w:ascii="Calibri" w:hAnsi="Calibri" w:cstheme="minorHAnsi"/>
                <w:strike/>
                <w:szCs w:val="21"/>
                <w:highlight w:val="yellow"/>
              </w:rPr>
            </w:pPr>
            <w:ins w:id="6454" w:author="raye" w:date="2018-07-23T14:26:00Z">
              <w:r w:rsidRPr="00A23FA3">
                <w:rPr>
                  <w:rFonts w:ascii="Calibri" w:hAnsi="Calibri" w:cstheme="minorHAnsi"/>
                  <w:strike/>
                  <w:szCs w:val="21"/>
                  <w:highlight w:val="yellow"/>
                </w:rPr>
                <w:t>DESCRIPTION</w:t>
              </w:r>
            </w:ins>
          </w:p>
        </w:tc>
      </w:tr>
      <w:tr w:rsidR="00A23FA3" w:rsidRPr="00A23FA3" w14:paraId="65197DE5" w14:textId="77777777" w:rsidTr="001F3470">
        <w:trPr>
          <w:trHeight w:val="174"/>
          <w:ins w:id="6455" w:author="raye" w:date="2018-07-23T14:26:00Z"/>
        </w:trPr>
        <w:tc>
          <w:tcPr>
            <w:tcW w:w="2079" w:type="dxa"/>
          </w:tcPr>
          <w:p w14:paraId="1C5D38B6" w14:textId="77777777" w:rsidR="00E06FB7" w:rsidRPr="00A23FA3" w:rsidRDefault="00E06FB7" w:rsidP="001F3470">
            <w:pPr>
              <w:rPr>
                <w:ins w:id="6456" w:author="raye" w:date="2018-07-23T14:26:00Z"/>
                <w:rFonts w:ascii="Calibri" w:hAnsi="Calibri" w:cstheme="minorHAnsi"/>
                <w:strike/>
                <w:szCs w:val="21"/>
                <w:highlight w:val="yellow"/>
              </w:rPr>
            </w:pPr>
            <w:ins w:id="6457" w:author="raye" w:date="2018-07-23T14:26:00Z">
              <w:r w:rsidRPr="00A23FA3">
                <w:rPr>
                  <w:rFonts w:ascii="Calibri" w:hAnsi="Calibri" w:cstheme="minorHAnsi"/>
                  <w:strike/>
                  <w:szCs w:val="21"/>
                  <w:highlight w:val="yellow"/>
                </w:rPr>
                <w:t>Client ID</w:t>
              </w:r>
            </w:ins>
          </w:p>
        </w:tc>
        <w:tc>
          <w:tcPr>
            <w:tcW w:w="1161" w:type="dxa"/>
          </w:tcPr>
          <w:p w14:paraId="3F556034" w14:textId="77777777" w:rsidR="00E06FB7" w:rsidRPr="00A23FA3" w:rsidRDefault="00E06FB7" w:rsidP="001F3470">
            <w:pPr>
              <w:rPr>
                <w:ins w:id="6458" w:author="raye" w:date="2018-07-23T14:26:00Z"/>
                <w:rFonts w:ascii="Calibri" w:hAnsi="Calibri" w:cstheme="minorHAnsi"/>
                <w:strike/>
                <w:szCs w:val="21"/>
                <w:highlight w:val="yellow"/>
              </w:rPr>
            </w:pPr>
            <w:ins w:id="6459" w:author="raye" w:date="2018-07-23T14:26:00Z">
              <w:r w:rsidRPr="00A23FA3">
                <w:rPr>
                  <w:rFonts w:ascii="Calibri" w:hAnsi="Calibri" w:cstheme="minorHAnsi"/>
                  <w:strike/>
                  <w:szCs w:val="21"/>
                  <w:highlight w:val="yellow"/>
                </w:rPr>
                <w:t>String</w:t>
              </w:r>
            </w:ins>
          </w:p>
        </w:tc>
        <w:tc>
          <w:tcPr>
            <w:tcW w:w="4211" w:type="dxa"/>
          </w:tcPr>
          <w:p w14:paraId="49588CAC" w14:textId="77777777" w:rsidR="00E06FB7" w:rsidRPr="00A23FA3" w:rsidRDefault="00E06FB7" w:rsidP="001F3470">
            <w:pPr>
              <w:rPr>
                <w:ins w:id="6460" w:author="raye" w:date="2018-07-23T14:26:00Z"/>
                <w:rFonts w:ascii="Calibri" w:hAnsi="Calibri" w:cstheme="minorHAnsi"/>
                <w:strike/>
                <w:szCs w:val="21"/>
                <w:highlight w:val="yellow"/>
              </w:rPr>
            </w:pPr>
            <w:ins w:id="6461" w:author="raye" w:date="2018-07-23T14:26:00Z">
              <w:r w:rsidRPr="00A23FA3">
                <w:rPr>
                  <w:rFonts w:ascii="Calibri" w:hAnsi="Calibri" w:cstheme="minorHAnsi"/>
                  <w:strike/>
                  <w:szCs w:val="21"/>
                  <w:highlight w:val="yellow"/>
                </w:rPr>
                <w:t>Client ID Number</w:t>
              </w:r>
            </w:ins>
          </w:p>
        </w:tc>
      </w:tr>
      <w:tr w:rsidR="00A23FA3" w:rsidRPr="00A23FA3" w14:paraId="7239DE48" w14:textId="77777777" w:rsidTr="001F3470">
        <w:trPr>
          <w:trHeight w:val="174"/>
          <w:ins w:id="6462" w:author="raye" w:date="2018-07-23T14:26:00Z"/>
        </w:trPr>
        <w:tc>
          <w:tcPr>
            <w:tcW w:w="2079" w:type="dxa"/>
          </w:tcPr>
          <w:p w14:paraId="1DFFAB1C" w14:textId="77777777" w:rsidR="00E06FB7" w:rsidRPr="00A23FA3" w:rsidRDefault="00E06FB7" w:rsidP="001F3470">
            <w:pPr>
              <w:rPr>
                <w:ins w:id="6463" w:author="raye" w:date="2018-07-23T14:26:00Z"/>
                <w:rFonts w:ascii="Calibri" w:hAnsi="Calibri" w:cstheme="minorHAnsi"/>
                <w:strike/>
                <w:szCs w:val="21"/>
                <w:highlight w:val="yellow"/>
              </w:rPr>
            </w:pPr>
            <w:ins w:id="6464" w:author="raye" w:date="2018-07-23T14:26:00Z">
              <w:r w:rsidRPr="00A23FA3">
                <w:rPr>
                  <w:rFonts w:ascii="Calibri" w:hAnsi="Calibri" w:cstheme="minorHAnsi"/>
                  <w:strike/>
                  <w:szCs w:val="21"/>
                  <w:highlight w:val="yellow"/>
                </w:rPr>
                <w:t>Client Name</w:t>
              </w:r>
            </w:ins>
          </w:p>
        </w:tc>
        <w:tc>
          <w:tcPr>
            <w:tcW w:w="1161" w:type="dxa"/>
          </w:tcPr>
          <w:p w14:paraId="745420BE" w14:textId="77777777" w:rsidR="00E06FB7" w:rsidRPr="00A23FA3" w:rsidRDefault="00E06FB7" w:rsidP="001F3470">
            <w:pPr>
              <w:rPr>
                <w:ins w:id="6465" w:author="raye" w:date="2018-07-23T14:26:00Z"/>
                <w:rFonts w:ascii="Calibri" w:hAnsi="Calibri" w:cstheme="minorHAnsi"/>
                <w:strike/>
                <w:szCs w:val="21"/>
                <w:highlight w:val="yellow"/>
              </w:rPr>
            </w:pPr>
            <w:ins w:id="6466" w:author="raye" w:date="2018-07-23T14:26:00Z">
              <w:r w:rsidRPr="00A23FA3">
                <w:rPr>
                  <w:rFonts w:ascii="Calibri" w:hAnsi="Calibri" w:cstheme="minorHAnsi"/>
                  <w:strike/>
                  <w:szCs w:val="21"/>
                  <w:highlight w:val="yellow"/>
                </w:rPr>
                <w:t>String</w:t>
              </w:r>
            </w:ins>
          </w:p>
        </w:tc>
        <w:tc>
          <w:tcPr>
            <w:tcW w:w="4211" w:type="dxa"/>
          </w:tcPr>
          <w:p w14:paraId="5A79157A" w14:textId="77777777" w:rsidR="00E06FB7" w:rsidRPr="00A23FA3" w:rsidRDefault="00E06FB7" w:rsidP="001F3470">
            <w:pPr>
              <w:rPr>
                <w:ins w:id="6467" w:author="raye" w:date="2018-07-23T14:26:00Z"/>
                <w:rFonts w:ascii="Calibri" w:hAnsi="Calibri" w:cstheme="minorHAnsi"/>
                <w:strike/>
                <w:szCs w:val="21"/>
                <w:highlight w:val="yellow"/>
              </w:rPr>
            </w:pPr>
            <w:ins w:id="6468" w:author="raye" w:date="2018-07-23T14:26:00Z">
              <w:r w:rsidRPr="00A23FA3">
                <w:rPr>
                  <w:rFonts w:ascii="Calibri" w:hAnsi="Calibri" w:cstheme="minorHAnsi"/>
                  <w:strike/>
                  <w:szCs w:val="21"/>
                  <w:highlight w:val="yellow"/>
                </w:rPr>
                <w:t>Client full name</w:t>
              </w:r>
            </w:ins>
          </w:p>
        </w:tc>
      </w:tr>
      <w:tr w:rsidR="00A23FA3" w:rsidRPr="00A23FA3" w14:paraId="5012ADC0" w14:textId="77777777" w:rsidTr="001F3470">
        <w:trPr>
          <w:trHeight w:val="174"/>
          <w:ins w:id="6469" w:author="raye" w:date="2018-07-23T14:26:00Z"/>
        </w:trPr>
        <w:tc>
          <w:tcPr>
            <w:tcW w:w="2079" w:type="dxa"/>
          </w:tcPr>
          <w:p w14:paraId="31115EC0" w14:textId="77777777" w:rsidR="00E06FB7" w:rsidRPr="00A23FA3" w:rsidRDefault="00E06FB7" w:rsidP="001F3470">
            <w:pPr>
              <w:rPr>
                <w:ins w:id="6470" w:author="raye" w:date="2018-07-23T14:26:00Z"/>
                <w:rFonts w:ascii="Calibri" w:hAnsi="Calibri" w:cstheme="minorHAnsi"/>
                <w:strike/>
                <w:szCs w:val="21"/>
                <w:highlight w:val="yellow"/>
              </w:rPr>
            </w:pPr>
            <w:ins w:id="6471" w:author="raye" w:date="2018-07-23T14:26:00Z">
              <w:r w:rsidRPr="00A23FA3">
                <w:rPr>
                  <w:rFonts w:ascii="Calibri" w:hAnsi="Calibri" w:cstheme="minorHAnsi"/>
                  <w:strike/>
                  <w:szCs w:val="21"/>
                  <w:highlight w:val="yellow"/>
                </w:rPr>
                <w:t>Reference No</w:t>
              </w:r>
            </w:ins>
          </w:p>
        </w:tc>
        <w:tc>
          <w:tcPr>
            <w:tcW w:w="1161" w:type="dxa"/>
          </w:tcPr>
          <w:p w14:paraId="026CC97D" w14:textId="77777777" w:rsidR="00E06FB7" w:rsidRPr="00A23FA3" w:rsidRDefault="00E06FB7" w:rsidP="001F3470">
            <w:pPr>
              <w:rPr>
                <w:ins w:id="6472" w:author="raye" w:date="2018-07-23T14:26:00Z"/>
                <w:rFonts w:ascii="Calibri" w:hAnsi="Calibri" w:cstheme="minorHAnsi"/>
                <w:strike/>
                <w:szCs w:val="21"/>
                <w:highlight w:val="yellow"/>
              </w:rPr>
            </w:pPr>
            <w:ins w:id="6473" w:author="raye" w:date="2018-07-23T14:26:00Z">
              <w:r w:rsidRPr="00A23FA3">
                <w:rPr>
                  <w:rFonts w:ascii="Calibri" w:hAnsi="Calibri" w:cstheme="minorHAnsi"/>
                  <w:strike/>
                  <w:szCs w:val="21"/>
                  <w:highlight w:val="yellow"/>
                </w:rPr>
                <w:t>String</w:t>
              </w:r>
            </w:ins>
          </w:p>
        </w:tc>
        <w:tc>
          <w:tcPr>
            <w:tcW w:w="4211" w:type="dxa"/>
          </w:tcPr>
          <w:p w14:paraId="227A7CCE" w14:textId="77777777" w:rsidR="00E06FB7" w:rsidRPr="00A23FA3" w:rsidRDefault="00E06FB7" w:rsidP="001F3470">
            <w:pPr>
              <w:rPr>
                <w:ins w:id="6474" w:author="raye" w:date="2018-07-23T14:26:00Z"/>
                <w:rFonts w:ascii="Calibri" w:hAnsi="Calibri" w:cstheme="minorHAnsi"/>
                <w:strike/>
                <w:szCs w:val="21"/>
                <w:highlight w:val="yellow"/>
              </w:rPr>
            </w:pPr>
            <w:ins w:id="6475" w:author="raye" w:date="2018-07-23T14:26:00Z">
              <w:r w:rsidRPr="00A23FA3">
                <w:rPr>
                  <w:rFonts w:ascii="Calibri" w:hAnsi="Calibri" w:cstheme="minorHAnsi"/>
                  <w:strike/>
                  <w:szCs w:val="21"/>
                  <w:highlight w:val="yellow"/>
                </w:rPr>
                <w:t>Trade finance Reference number</w:t>
              </w:r>
            </w:ins>
          </w:p>
        </w:tc>
      </w:tr>
      <w:tr w:rsidR="00A23FA3" w:rsidRPr="00A23FA3" w14:paraId="3930FA04" w14:textId="77777777" w:rsidTr="001F3470">
        <w:trPr>
          <w:trHeight w:val="174"/>
          <w:ins w:id="6476" w:author="raye" w:date="2018-07-23T14:26:00Z"/>
        </w:trPr>
        <w:tc>
          <w:tcPr>
            <w:tcW w:w="2079" w:type="dxa"/>
          </w:tcPr>
          <w:p w14:paraId="77A07118" w14:textId="77777777" w:rsidR="00E06FB7" w:rsidRPr="00A23FA3" w:rsidRDefault="00E06FB7" w:rsidP="001F3470">
            <w:pPr>
              <w:rPr>
                <w:ins w:id="6477" w:author="raye" w:date="2018-07-23T14:26:00Z"/>
                <w:rFonts w:ascii="Calibri" w:hAnsi="Calibri" w:cstheme="minorHAnsi"/>
                <w:strike/>
                <w:szCs w:val="21"/>
                <w:highlight w:val="yellow"/>
              </w:rPr>
            </w:pPr>
            <w:ins w:id="6478" w:author="raye" w:date="2018-07-23T14:26:00Z">
              <w:r w:rsidRPr="00A23FA3">
                <w:rPr>
                  <w:rFonts w:ascii="Calibri" w:hAnsi="Calibri" w:cstheme="minorHAnsi"/>
                  <w:strike/>
                  <w:szCs w:val="21"/>
                  <w:highlight w:val="yellow"/>
                </w:rPr>
                <w:t>BOC Reference No</w:t>
              </w:r>
            </w:ins>
          </w:p>
        </w:tc>
        <w:tc>
          <w:tcPr>
            <w:tcW w:w="1161" w:type="dxa"/>
          </w:tcPr>
          <w:p w14:paraId="611F9775" w14:textId="77777777" w:rsidR="00E06FB7" w:rsidRPr="00A23FA3" w:rsidRDefault="00E06FB7" w:rsidP="001F3470">
            <w:pPr>
              <w:rPr>
                <w:ins w:id="6479" w:author="raye" w:date="2018-07-23T14:26:00Z"/>
                <w:rFonts w:ascii="Calibri" w:hAnsi="Calibri" w:cstheme="minorHAnsi"/>
                <w:strike/>
                <w:szCs w:val="21"/>
                <w:highlight w:val="yellow"/>
              </w:rPr>
            </w:pPr>
            <w:ins w:id="6480" w:author="raye" w:date="2018-07-23T14:26:00Z">
              <w:r w:rsidRPr="00A23FA3">
                <w:rPr>
                  <w:rFonts w:ascii="Calibri" w:hAnsi="Calibri" w:cstheme="minorHAnsi"/>
                  <w:strike/>
                  <w:szCs w:val="21"/>
                  <w:highlight w:val="yellow"/>
                </w:rPr>
                <w:t>String</w:t>
              </w:r>
            </w:ins>
          </w:p>
        </w:tc>
        <w:tc>
          <w:tcPr>
            <w:tcW w:w="4211" w:type="dxa"/>
          </w:tcPr>
          <w:p w14:paraId="14025985" w14:textId="77777777" w:rsidR="00E06FB7" w:rsidRPr="00A23FA3" w:rsidRDefault="00E06FB7" w:rsidP="001F3470">
            <w:pPr>
              <w:rPr>
                <w:ins w:id="6481" w:author="raye" w:date="2018-07-23T14:26:00Z"/>
                <w:rFonts w:ascii="Calibri" w:hAnsi="Calibri" w:cstheme="minorHAnsi"/>
                <w:strike/>
                <w:szCs w:val="21"/>
                <w:highlight w:val="yellow"/>
              </w:rPr>
            </w:pPr>
            <w:ins w:id="6482" w:author="raye" w:date="2018-07-23T14:26:00Z">
              <w:r w:rsidRPr="00A23FA3">
                <w:rPr>
                  <w:rFonts w:ascii="Calibri" w:hAnsi="Calibri" w:cstheme="minorHAnsi"/>
                  <w:strike/>
                  <w:szCs w:val="21"/>
                  <w:highlight w:val="yellow"/>
                </w:rPr>
                <w:t>BOC business reference no</w:t>
              </w:r>
            </w:ins>
          </w:p>
        </w:tc>
      </w:tr>
      <w:tr w:rsidR="00A23FA3" w:rsidRPr="00A23FA3" w14:paraId="687DA44C" w14:textId="77777777" w:rsidTr="001F3470">
        <w:trPr>
          <w:trHeight w:val="174"/>
          <w:ins w:id="6483" w:author="raye" w:date="2018-07-23T14:26:00Z"/>
        </w:trPr>
        <w:tc>
          <w:tcPr>
            <w:tcW w:w="2079" w:type="dxa"/>
          </w:tcPr>
          <w:p w14:paraId="26F435DC" w14:textId="77777777" w:rsidR="00E06FB7" w:rsidRPr="00A23FA3" w:rsidRDefault="00E06FB7" w:rsidP="001F3470">
            <w:pPr>
              <w:rPr>
                <w:ins w:id="6484" w:author="raye" w:date="2018-07-23T14:26:00Z"/>
                <w:rFonts w:ascii="Calibri" w:hAnsi="Calibri" w:cstheme="minorHAnsi"/>
                <w:strike/>
                <w:szCs w:val="21"/>
                <w:highlight w:val="yellow"/>
              </w:rPr>
            </w:pPr>
            <w:ins w:id="6485" w:author="raye" w:date="2018-07-23T14:26:00Z">
              <w:r w:rsidRPr="00A23FA3">
                <w:rPr>
                  <w:rFonts w:ascii="Calibri" w:hAnsi="Calibri" w:cstheme="minorHAnsi"/>
                  <w:strike/>
                  <w:szCs w:val="21"/>
                  <w:highlight w:val="yellow"/>
                </w:rPr>
                <w:t>Red Flag</w:t>
              </w:r>
            </w:ins>
          </w:p>
        </w:tc>
        <w:tc>
          <w:tcPr>
            <w:tcW w:w="1161" w:type="dxa"/>
          </w:tcPr>
          <w:p w14:paraId="01C2FA90" w14:textId="77777777" w:rsidR="00E06FB7" w:rsidRPr="00A23FA3" w:rsidRDefault="00E06FB7" w:rsidP="001F3470">
            <w:pPr>
              <w:rPr>
                <w:ins w:id="6486" w:author="raye" w:date="2018-07-23T14:26:00Z"/>
                <w:rFonts w:ascii="Calibri" w:hAnsi="Calibri" w:cstheme="minorHAnsi"/>
                <w:strike/>
                <w:szCs w:val="21"/>
                <w:highlight w:val="yellow"/>
              </w:rPr>
            </w:pPr>
            <w:ins w:id="6487" w:author="raye" w:date="2018-07-23T14:26:00Z">
              <w:r w:rsidRPr="00A23FA3">
                <w:rPr>
                  <w:rFonts w:ascii="Calibri" w:hAnsi="Calibri" w:cstheme="minorHAnsi"/>
                  <w:strike/>
                  <w:szCs w:val="21"/>
                  <w:highlight w:val="yellow"/>
                </w:rPr>
                <w:t>String</w:t>
              </w:r>
            </w:ins>
          </w:p>
        </w:tc>
        <w:tc>
          <w:tcPr>
            <w:tcW w:w="4211" w:type="dxa"/>
          </w:tcPr>
          <w:p w14:paraId="30131E49" w14:textId="77777777" w:rsidR="00E06FB7" w:rsidRPr="00A23FA3" w:rsidRDefault="00E06FB7" w:rsidP="001F3470">
            <w:pPr>
              <w:rPr>
                <w:ins w:id="6488" w:author="raye" w:date="2018-07-23T14:26:00Z"/>
                <w:rFonts w:ascii="Calibri" w:hAnsi="Calibri" w:cstheme="minorHAnsi"/>
                <w:strike/>
                <w:szCs w:val="21"/>
                <w:highlight w:val="yellow"/>
              </w:rPr>
            </w:pPr>
            <w:ins w:id="6489" w:author="raye" w:date="2018-07-23T14:26:00Z">
              <w:r w:rsidRPr="00A23FA3">
                <w:rPr>
                  <w:rFonts w:ascii="Calibri" w:hAnsi="Calibri" w:cstheme="minorHAnsi"/>
                  <w:strike/>
                  <w:szCs w:val="21"/>
                  <w:highlight w:val="yellow"/>
                </w:rPr>
                <w:t>Doses have red flag?</w:t>
              </w:r>
            </w:ins>
          </w:p>
        </w:tc>
      </w:tr>
      <w:tr w:rsidR="00A23FA3" w:rsidRPr="00A23FA3" w14:paraId="23C309A6" w14:textId="77777777" w:rsidTr="001F3470">
        <w:trPr>
          <w:trHeight w:val="174"/>
          <w:ins w:id="6490" w:author="raye" w:date="2018-07-23T14:26:00Z"/>
        </w:trPr>
        <w:tc>
          <w:tcPr>
            <w:tcW w:w="2079" w:type="dxa"/>
          </w:tcPr>
          <w:p w14:paraId="3714D6EB" w14:textId="77777777" w:rsidR="00E06FB7" w:rsidRPr="00A23FA3" w:rsidRDefault="00E06FB7" w:rsidP="001F3470">
            <w:pPr>
              <w:rPr>
                <w:ins w:id="6491" w:author="raye" w:date="2018-07-23T14:26:00Z"/>
                <w:rFonts w:ascii="Calibri" w:hAnsi="Calibri" w:cstheme="minorHAnsi"/>
                <w:strike/>
                <w:szCs w:val="21"/>
                <w:highlight w:val="yellow"/>
              </w:rPr>
            </w:pPr>
            <w:ins w:id="6492" w:author="raye" w:date="2018-07-23T14:26:00Z">
              <w:r w:rsidRPr="00A23FA3">
                <w:rPr>
                  <w:rFonts w:ascii="Calibri" w:hAnsi="Calibri" w:cstheme="minorHAnsi"/>
                  <w:strike/>
                  <w:szCs w:val="21"/>
                  <w:highlight w:val="yellow"/>
                </w:rPr>
                <w:t>Status</w:t>
              </w:r>
            </w:ins>
          </w:p>
        </w:tc>
        <w:tc>
          <w:tcPr>
            <w:tcW w:w="1161" w:type="dxa"/>
          </w:tcPr>
          <w:p w14:paraId="3585D102" w14:textId="77777777" w:rsidR="00E06FB7" w:rsidRPr="00A23FA3" w:rsidRDefault="00E06FB7" w:rsidP="001F3470">
            <w:pPr>
              <w:rPr>
                <w:ins w:id="6493" w:author="raye" w:date="2018-07-23T14:26:00Z"/>
                <w:rFonts w:ascii="Calibri" w:hAnsi="Calibri" w:cstheme="minorHAnsi"/>
                <w:strike/>
                <w:szCs w:val="21"/>
                <w:highlight w:val="yellow"/>
              </w:rPr>
            </w:pPr>
            <w:ins w:id="6494" w:author="raye" w:date="2018-07-23T14:26:00Z">
              <w:r w:rsidRPr="00A23FA3">
                <w:rPr>
                  <w:rFonts w:ascii="Calibri" w:hAnsi="Calibri" w:cstheme="minorHAnsi"/>
                  <w:strike/>
                  <w:szCs w:val="21"/>
                  <w:highlight w:val="yellow"/>
                </w:rPr>
                <w:t>String</w:t>
              </w:r>
            </w:ins>
          </w:p>
        </w:tc>
        <w:tc>
          <w:tcPr>
            <w:tcW w:w="4211" w:type="dxa"/>
          </w:tcPr>
          <w:p w14:paraId="69B0192F" w14:textId="77777777" w:rsidR="00E06FB7" w:rsidRPr="00A23FA3" w:rsidRDefault="00E06FB7" w:rsidP="001F3470">
            <w:pPr>
              <w:rPr>
                <w:ins w:id="6495" w:author="raye" w:date="2018-07-23T14:26:00Z"/>
                <w:rFonts w:ascii="Calibri" w:hAnsi="Calibri" w:cstheme="minorHAnsi"/>
                <w:strike/>
                <w:szCs w:val="21"/>
                <w:highlight w:val="yellow"/>
              </w:rPr>
            </w:pPr>
            <w:ins w:id="6496" w:author="raye" w:date="2018-07-23T14:26:00Z">
              <w:r w:rsidRPr="00A23FA3">
                <w:rPr>
                  <w:rFonts w:ascii="Calibri" w:hAnsi="Calibri" w:cstheme="minorHAnsi"/>
                  <w:strike/>
                  <w:szCs w:val="21"/>
                  <w:highlight w:val="yellow"/>
                </w:rPr>
                <w:t>Case currently status (with word description)</w:t>
              </w:r>
            </w:ins>
          </w:p>
        </w:tc>
      </w:tr>
      <w:tr w:rsidR="00A23FA3" w:rsidRPr="00A23FA3" w14:paraId="5740283A" w14:textId="77777777" w:rsidTr="001F3470">
        <w:trPr>
          <w:trHeight w:val="174"/>
          <w:ins w:id="6497" w:author="raye" w:date="2018-07-23T14:26:00Z"/>
        </w:trPr>
        <w:tc>
          <w:tcPr>
            <w:tcW w:w="2079" w:type="dxa"/>
          </w:tcPr>
          <w:p w14:paraId="0C55FC86" w14:textId="77777777" w:rsidR="00E06FB7" w:rsidRPr="00A23FA3" w:rsidRDefault="00E06FB7" w:rsidP="001F3470">
            <w:pPr>
              <w:rPr>
                <w:ins w:id="6498" w:author="raye" w:date="2018-07-23T14:26:00Z"/>
                <w:rFonts w:ascii="Calibri" w:hAnsi="Calibri" w:cstheme="minorHAnsi"/>
                <w:strike/>
                <w:szCs w:val="21"/>
                <w:highlight w:val="yellow"/>
              </w:rPr>
            </w:pPr>
            <w:ins w:id="6499" w:author="raye" w:date="2018-07-23T14:26:00Z">
              <w:r w:rsidRPr="00A23FA3">
                <w:rPr>
                  <w:rFonts w:ascii="Calibri" w:hAnsi="Calibri" w:cstheme="minorHAnsi"/>
                  <w:strike/>
                  <w:szCs w:val="21"/>
                  <w:highlight w:val="yellow"/>
                </w:rPr>
                <w:t>Create Date</w:t>
              </w:r>
            </w:ins>
          </w:p>
        </w:tc>
        <w:tc>
          <w:tcPr>
            <w:tcW w:w="1161" w:type="dxa"/>
          </w:tcPr>
          <w:p w14:paraId="59C564A3" w14:textId="77777777" w:rsidR="00E06FB7" w:rsidRPr="00A23FA3" w:rsidRDefault="00E06FB7" w:rsidP="001F3470">
            <w:pPr>
              <w:rPr>
                <w:ins w:id="6500" w:author="raye" w:date="2018-07-23T14:26:00Z"/>
                <w:rFonts w:ascii="Calibri" w:hAnsi="Calibri" w:cstheme="minorHAnsi"/>
                <w:strike/>
                <w:szCs w:val="21"/>
                <w:highlight w:val="yellow"/>
              </w:rPr>
            </w:pPr>
            <w:ins w:id="6501" w:author="raye" w:date="2018-07-23T14:26:00Z">
              <w:r w:rsidRPr="00A23FA3">
                <w:rPr>
                  <w:rFonts w:ascii="Calibri" w:hAnsi="Calibri" w:cstheme="minorHAnsi"/>
                  <w:strike/>
                  <w:szCs w:val="21"/>
                  <w:highlight w:val="yellow"/>
                </w:rPr>
                <w:t>String</w:t>
              </w:r>
            </w:ins>
          </w:p>
        </w:tc>
        <w:tc>
          <w:tcPr>
            <w:tcW w:w="4211" w:type="dxa"/>
          </w:tcPr>
          <w:p w14:paraId="04B2B7C1" w14:textId="77777777" w:rsidR="00E06FB7" w:rsidRPr="00A23FA3" w:rsidRDefault="00E06FB7" w:rsidP="001F3470">
            <w:pPr>
              <w:rPr>
                <w:ins w:id="6502" w:author="raye" w:date="2018-07-23T14:26:00Z"/>
                <w:rFonts w:ascii="Calibri" w:hAnsi="Calibri" w:cstheme="minorHAnsi"/>
                <w:strike/>
                <w:szCs w:val="21"/>
                <w:highlight w:val="yellow"/>
              </w:rPr>
            </w:pPr>
            <w:ins w:id="6503" w:author="raye" w:date="2018-07-23T14:26:00Z">
              <w:r w:rsidRPr="00A23FA3">
                <w:rPr>
                  <w:rFonts w:ascii="Calibri" w:hAnsi="Calibri" w:cstheme="minorHAnsi"/>
                  <w:strike/>
                  <w:szCs w:val="21"/>
                  <w:highlight w:val="yellow"/>
                </w:rPr>
                <w:t>Case created date and time</w:t>
              </w:r>
            </w:ins>
          </w:p>
        </w:tc>
      </w:tr>
      <w:tr w:rsidR="00A23FA3" w:rsidRPr="00A23FA3" w14:paraId="2315E222" w14:textId="77777777" w:rsidTr="001F3470">
        <w:trPr>
          <w:trHeight w:val="174"/>
          <w:ins w:id="6504" w:author="raye" w:date="2018-07-23T14:26:00Z"/>
        </w:trPr>
        <w:tc>
          <w:tcPr>
            <w:tcW w:w="2079" w:type="dxa"/>
          </w:tcPr>
          <w:p w14:paraId="53540CFD" w14:textId="77777777" w:rsidR="00E06FB7" w:rsidRPr="00A23FA3" w:rsidRDefault="00E06FB7" w:rsidP="001F3470">
            <w:pPr>
              <w:rPr>
                <w:ins w:id="6505" w:author="raye" w:date="2018-07-23T14:26:00Z"/>
                <w:rFonts w:ascii="Calibri" w:hAnsi="Calibri" w:cstheme="minorHAnsi"/>
                <w:strike/>
                <w:szCs w:val="21"/>
                <w:highlight w:val="yellow"/>
              </w:rPr>
            </w:pPr>
            <w:ins w:id="6506" w:author="raye" w:date="2018-07-23T14:26:00Z">
              <w:r w:rsidRPr="00A23FA3">
                <w:rPr>
                  <w:rFonts w:ascii="Calibri" w:hAnsi="Calibri" w:cstheme="minorHAnsi"/>
                  <w:strike/>
                  <w:szCs w:val="21"/>
                  <w:highlight w:val="yellow"/>
                </w:rPr>
                <w:t>Last Modified</w:t>
              </w:r>
            </w:ins>
          </w:p>
        </w:tc>
        <w:tc>
          <w:tcPr>
            <w:tcW w:w="1161" w:type="dxa"/>
          </w:tcPr>
          <w:p w14:paraId="5A833088" w14:textId="77777777" w:rsidR="00E06FB7" w:rsidRPr="00A23FA3" w:rsidRDefault="00E06FB7" w:rsidP="001F3470">
            <w:pPr>
              <w:rPr>
                <w:ins w:id="6507" w:author="raye" w:date="2018-07-23T14:26:00Z"/>
                <w:rFonts w:ascii="Calibri" w:hAnsi="Calibri" w:cstheme="minorHAnsi"/>
                <w:strike/>
                <w:szCs w:val="21"/>
                <w:highlight w:val="yellow"/>
              </w:rPr>
            </w:pPr>
            <w:ins w:id="6508" w:author="raye" w:date="2018-07-23T14:26:00Z">
              <w:r w:rsidRPr="00A23FA3">
                <w:rPr>
                  <w:rFonts w:ascii="Calibri" w:hAnsi="Calibri" w:cstheme="minorHAnsi"/>
                  <w:strike/>
                  <w:szCs w:val="21"/>
                  <w:highlight w:val="yellow"/>
                </w:rPr>
                <w:t>String</w:t>
              </w:r>
            </w:ins>
          </w:p>
        </w:tc>
        <w:tc>
          <w:tcPr>
            <w:tcW w:w="4211" w:type="dxa"/>
          </w:tcPr>
          <w:p w14:paraId="75E9BD73" w14:textId="77777777" w:rsidR="00E06FB7" w:rsidRPr="00A23FA3" w:rsidRDefault="00E06FB7" w:rsidP="001F3470">
            <w:pPr>
              <w:rPr>
                <w:ins w:id="6509" w:author="raye" w:date="2018-07-23T14:26:00Z"/>
                <w:rFonts w:ascii="Calibri" w:hAnsi="Calibri" w:cstheme="minorHAnsi"/>
                <w:strike/>
                <w:szCs w:val="21"/>
                <w:highlight w:val="yellow"/>
              </w:rPr>
            </w:pPr>
            <w:ins w:id="6510" w:author="raye" w:date="2018-07-23T14:26:00Z">
              <w:r w:rsidRPr="00A23FA3">
                <w:rPr>
                  <w:rFonts w:ascii="Calibri" w:hAnsi="Calibri" w:cstheme="minorHAnsi"/>
                  <w:strike/>
                  <w:szCs w:val="21"/>
                  <w:highlight w:val="yellow"/>
                </w:rPr>
                <w:t>Last update datetime</w:t>
              </w:r>
            </w:ins>
          </w:p>
        </w:tc>
      </w:tr>
      <w:tr w:rsidR="00A23FA3" w:rsidRPr="00A23FA3" w14:paraId="40A194DF" w14:textId="77777777" w:rsidTr="001F3470">
        <w:trPr>
          <w:trHeight w:val="174"/>
          <w:ins w:id="6511" w:author="raye" w:date="2018-07-23T14:26:00Z"/>
        </w:trPr>
        <w:tc>
          <w:tcPr>
            <w:tcW w:w="2079" w:type="dxa"/>
          </w:tcPr>
          <w:p w14:paraId="199107D9" w14:textId="77777777" w:rsidR="00E06FB7" w:rsidRPr="00A23FA3" w:rsidRDefault="00E06FB7" w:rsidP="001F3470">
            <w:pPr>
              <w:rPr>
                <w:ins w:id="6512" w:author="raye" w:date="2018-07-23T14:26:00Z"/>
                <w:rFonts w:ascii="Calibri" w:hAnsi="Calibri" w:cstheme="minorHAnsi"/>
                <w:strike/>
                <w:szCs w:val="21"/>
                <w:highlight w:val="yellow"/>
              </w:rPr>
            </w:pPr>
            <w:ins w:id="6513" w:author="raye" w:date="2018-07-23T14:26:00Z">
              <w:r w:rsidRPr="00A23FA3">
                <w:rPr>
                  <w:rFonts w:ascii="Calibri" w:hAnsi="Calibri" w:cstheme="minorHAnsi"/>
                  <w:strike/>
                  <w:szCs w:val="21"/>
                  <w:highlight w:val="yellow"/>
                </w:rPr>
                <w:t>Last Action User</w:t>
              </w:r>
            </w:ins>
          </w:p>
        </w:tc>
        <w:tc>
          <w:tcPr>
            <w:tcW w:w="1161" w:type="dxa"/>
          </w:tcPr>
          <w:p w14:paraId="6BE6CCF9" w14:textId="77777777" w:rsidR="00E06FB7" w:rsidRPr="00A23FA3" w:rsidRDefault="00E06FB7" w:rsidP="001F3470">
            <w:pPr>
              <w:rPr>
                <w:ins w:id="6514" w:author="raye" w:date="2018-07-23T14:26:00Z"/>
                <w:rFonts w:ascii="Calibri" w:hAnsi="Calibri" w:cstheme="minorHAnsi"/>
                <w:strike/>
                <w:szCs w:val="21"/>
                <w:highlight w:val="yellow"/>
              </w:rPr>
            </w:pPr>
            <w:ins w:id="6515" w:author="raye" w:date="2018-07-23T14:26:00Z">
              <w:r w:rsidRPr="00A23FA3">
                <w:rPr>
                  <w:rFonts w:ascii="Calibri" w:hAnsi="Calibri" w:cstheme="minorHAnsi"/>
                  <w:strike/>
                  <w:szCs w:val="21"/>
                  <w:highlight w:val="yellow"/>
                </w:rPr>
                <w:t>String</w:t>
              </w:r>
            </w:ins>
          </w:p>
        </w:tc>
        <w:tc>
          <w:tcPr>
            <w:tcW w:w="4211" w:type="dxa"/>
          </w:tcPr>
          <w:p w14:paraId="10524EB1" w14:textId="77777777" w:rsidR="00E06FB7" w:rsidRPr="00A23FA3" w:rsidRDefault="00E06FB7" w:rsidP="001F3470">
            <w:pPr>
              <w:rPr>
                <w:ins w:id="6516" w:author="raye" w:date="2018-07-23T14:26:00Z"/>
                <w:rFonts w:ascii="Calibri" w:hAnsi="Calibri" w:cstheme="minorHAnsi"/>
                <w:strike/>
                <w:szCs w:val="21"/>
                <w:highlight w:val="yellow"/>
              </w:rPr>
            </w:pPr>
            <w:ins w:id="6517" w:author="raye" w:date="2018-07-23T14:26:00Z">
              <w:r w:rsidRPr="00A23FA3">
                <w:rPr>
                  <w:rFonts w:ascii="Calibri" w:hAnsi="Calibri" w:cstheme="minorHAnsi"/>
                  <w:strike/>
                  <w:szCs w:val="21"/>
                  <w:highlight w:val="yellow"/>
                </w:rPr>
                <w:t>Last user name</w:t>
              </w:r>
            </w:ins>
          </w:p>
        </w:tc>
      </w:tr>
      <w:tr w:rsidR="00A23FA3" w:rsidRPr="00A23FA3" w14:paraId="53EFF9DF" w14:textId="77777777" w:rsidTr="001F3470">
        <w:trPr>
          <w:trHeight w:val="174"/>
          <w:ins w:id="6518" w:author="raye" w:date="2018-07-23T14:26:00Z"/>
        </w:trPr>
        <w:tc>
          <w:tcPr>
            <w:tcW w:w="2079" w:type="dxa"/>
          </w:tcPr>
          <w:p w14:paraId="11D90E2C" w14:textId="77777777" w:rsidR="00E06FB7" w:rsidRPr="00A23FA3" w:rsidRDefault="00E06FB7" w:rsidP="001F3470">
            <w:pPr>
              <w:rPr>
                <w:ins w:id="6519" w:author="raye" w:date="2018-07-23T14:26:00Z"/>
                <w:rFonts w:ascii="Calibri" w:hAnsi="Calibri" w:cstheme="minorHAnsi"/>
                <w:strike/>
                <w:szCs w:val="21"/>
                <w:highlight w:val="yellow"/>
              </w:rPr>
            </w:pPr>
            <w:ins w:id="6520" w:author="raye" w:date="2018-07-23T14:26:00Z">
              <w:r w:rsidRPr="00A23FA3">
                <w:rPr>
                  <w:rFonts w:ascii="Calibri" w:hAnsi="Calibri" w:cstheme="minorHAnsi"/>
                  <w:strike/>
                  <w:szCs w:val="21"/>
                  <w:highlight w:val="yellow"/>
                </w:rPr>
                <w:t>Total Amount</w:t>
              </w:r>
            </w:ins>
          </w:p>
        </w:tc>
        <w:tc>
          <w:tcPr>
            <w:tcW w:w="1161" w:type="dxa"/>
          </w:tcPr>
          <w:p w14:paraId="4F017BAF" w14:textId="77777777" w:rsidR="00E06FB7" w:rsidRPr="00A23FA3" w:rsidRDefault="00E06FB7" w:rsidP="001F3470">
            <w:pPr>
              <w:rPr>
                <w:ins w:id="6521" w:author="raye" w:date="2018-07-23T14:26:00Z"/>
                <w:rFonts w:ascii="Calibri" w:hAnsi="Calibri" w:cstheme="minorHAnsi"/>
                <w:strike/>
                <w:szCs w:val="21"/>
                <w:highlight w:val="yellow"/>
              </w:rPr>
            </w:pPr>
            <w:ins w:id="6522" w:author="raye" w:date="2018-07-23T14:26:00Z">
              <w:r w:rsidRPr="00A23FA3">
                <w:rPr>
                  <w:rFonts w:ascii="Calibri" w:hAnsi="Calibri" w:cstheme="minorHAnsi"/>
                  <w:strike/>
                  <w:szCs w:val="21"/>
                  <w:highlight w:val="yellow"/>
                </w:rPr>
                <w:t>String</w:t>
              </w:r>
            </w:ins>
          </w:p>
        </w:tc>
        <w:tc>
          <w:tcPr>
            <w:tcW w:w="4211" w:type="dxa"/>
          </w:tcPr>
          <w:p w14:paraId="06F2D047" w14:textId="77777777" w:rsidR="00E06FB7" w:rsidRPr="00A23FA3" w:rsidRDefault="00E06FB7" w:rsidP="001F3470">
            <w:pPr>
              <w:rPr>
                <w:ins w:id="6523" w:author="raye" w:date="2018-07-23T14:26:00Z"/>
                <w:rFonts w:ascii="Calibri" w:hAnsi="Calibri" w:cstheme="minorHAnsi"/>
                <w:strike/>
                <w:szCs w:val="21"/>
                <w:highlight w:val="yellow"/>
              </w:rPr>
            </w:pPr>
            <w:ins w:id="6524" w:author="raye" w:date="2018-07-23T14:26:00Z">
              <w:r w:rsidRPr="00A23FA3">
                <w:rPr>
                  <w:rFonts w:ascii="Calibri" w:hAnsi="Calibri" w:cstheme="minorHAnsi"/>
                  <w:strike/>
                  <w:szCs w:val="21"/>
                  <w:highlight w:val="yellow"/>
                </w:rPr>
                <w:t xml:space="preserve">Transaction total amount. </w:t>
              </w:r>
            </w:ins>
          </w:p>
          <w:p w14:paraId="2C2CF642" w14:textId="77777777" w:rsidR="00E06FB7" w:rsidRPr="00A23FA3" w:rsidRDefault="00E06FB7" w:rsidP="001F3470">
            <w:pPr>
              <w:rPr>
                <w:ins w:id="6525" w:author="raye" w:date="2018-07-23T14:26:00Z"/>
                <w:rFonts w:ascii="Calibri" w:hAnsi="Calibri" w:cstheme="minorHAnsi"/>
                <w:strike/>
                <w:szCs w:val="21"/>
                <w:highlight w:val="yellow"/>
              </w:rPr>
            </w:pPr>
            <w:ins w:id="6526" w:author="raye" w:date="2018-07-23T14:26:00Z">
              <w:r w:rsidRPr="00A23FA3">
                <w:rPr>
                  <w:rFonts w:ascii="Calibri" w:hAnsi="Calibri" w:cstheme="minorHAnsi"/>
                  <w:strike/>
                  <w:szCs w:val="21"/>
                  <w:highlight w:val="yellow"/>
                </w:rPr>
                <w:t xml:space="preserve">Format “currency + amount”, </w:t>
              </w:r>
              <w:r w:rsidRPr="00A23FA3">
                <w:rPr>
                  <w:rFonts w:ascii="Calibri" w:hAnsi="Calibri"/>
                  <w:strike/>
                  <w:highlight w:val="yellow"/>
                </w:rPr>
                <w:t>Amount shown in thousand places</w:t>
              </w:r>
            </w:ins>
          </w:p>
        </w:tc>
      </w:tr>
      <w:tr w:rsidR="00A23FA3" w:rsidRPr="00A23FA3" w14:paraId="432CCD06" w14:textId="77777777" w:rsidTr="001F3470">
        <w:trPr>
          <w:trHeight w:val="174"/>
          <w:ins w:id="6527" w:author="raye" w:date="2018-07-23T14:26:00Z"/>
        </w:trPr>
        <w:tc>
          <w:tcPr>
            <w:tcW w:w="2079" w:type="dxa"/>
          </w:tcPr>
          <w:p w14:paraId="3851CD2F" w14:textId="77777777" w:rsidR="00E06FB7" w:rsidRPr="00A23FA3" w:rsidRDefault="00E06FB7" w:rsidP="001F3470">
            <w:pPr>
              <w:rPr>
                <w:ins w:id="6528" w:author="raye" w:date="2018-07-23T14:26:00Z"/>
                <w:rFonts w:ascii="Calibri" w:hAnsi="Calibri" w:cstheme="minorHAnsi"/>
                <w:strike/>
                <w:szCs w:val="21"/>
                <w:highlight w:val="yellow"/>
              </w:rPr>
            </w:pPr>
            <w:ins w:id="6529" w:author="raye" w:date="2018-07-23T14:26:00Z">
              <w:r w:rsidRPr="00A23FA3">
                <w:rPr>
                  <w:rFonts w:ascii="Calibri" w:hAnsi="Calibri" w:cstheme="minorHAnsi"/>
                  <w:strike/>
                  <w:szCs w:val="21"/>
                  <w:highlight w:val="yellow"/>
                </w:rPr>
                <w:t>Pages</w:t>
              </w:r>
            </w:ins>
          </w:p>
        </w:tc>
        <w:tc>
          <w:tcPr>
            <w:tcW w:w="1161" w:type="dxa"/>
          </w:tcPr>
          <w:p w14:paraId="35395081" w14:textId="77777777" w:rsidR="00E06FB7" w:rsidRPr="00A23FA3" w:rsidRDefault="00E06FB7" w:rsidP="001F3470">
            <w:pPr>
              <w:rPr>
                <w:ins w:id="6530" w:author="raye" w:date="2018-07-23T14:26:00Z"/>
                <w:rFonts w:ascii="Calibri" w:hAnsi="Calibri" w:cstheme="minorHAnsi"/>
                <w:strike/>
                <w:szCs w:val="21"/>
                <w:highlight w:val="yellow"/>
              </w:rPr>
            </w:pPr>
            <w:ins w:id="6531" w:author="raye" w:date="2018-07-23T14:26:00Z">
              <w:r w:rsidRPr="00A23FA3">
                <w:rPr>
                  <w:rFonts w:ascii="Calibri" w:hAnsi="Calibri" w:cstheme="minorHAnsi"/>
                  <w:strike/>
                  <w:szCs w:val="21"/>
                  <w:highlight w:val="yellow"/>
                </w:rPr>
                <w:t>Numeric</w:t>
              </w:r>
            </w:ins>
          </w:p>
        </w:tc>
        <w:tc>
          <w:tcPr>
            <w:tcW w:w="4211" w:type="dxa"/>
          </w:tcPr>
          <w:p w14:paraId="72D222D4" w14:textId="77777777" w:rsidR="00E06FB7" w:rsidRPr="00A23FA3" w:rsidRDefault="00E06FB7" w:rsidP="001F3470">
            <w:pPr>
              <w:rPr>
                <w:ins w:id="6532" w:author="raye" w:date="2018-07-23T14:26:00Z"/>
                <w:rFonts w:ascii="Calibri" w:hAnsi="Calibri" w:cstheme="minorHAnsi"/>
                <w:strike/>
                <w:szCs w:val="21"/>
                <w:highlight w:val="yellow"/>
              </w:rPr>
            </w:pPr>
            <w:ins w:id="6533" w:author="raye" w:date="2018-07-23T14:26:00Z">
              <w:r w:rsidRPr="00A23FA3">
                <w:rPr>
                  <w:rFonts w:ascii="Calibri" w:hAnsi="Calibri" w:cstheme="minorHAnsi"/>
                  <w:strike/>
                  <w:szCs w:val="21"/>
                  <w:highlight w:val="yellow"/>
                </w:rPr>
                <w:t>Pages number of case transaction documents</w:t>
              </w:r>
            </w:ins>
          </w:p>
          <w:p w14:paraId="028F012D" w14:textId="77777777" w:rsidR="00E06FB7" w:rsidRPr="00A23FA3" w:rsidRDefault="00E06FB7" w:rsidP="001F3470">
            <w:pPr>
              <w:rPr>
                <w:ins w:id="6534" w:author="raye" w:date="2018-07-23T14:26:00Z"/>
                <w:rFonts w:ascii="Calibri" w:hAnsi="Calibri" w:cstheme="minorHAnsi"/>
                <w:strike/>
                <w:szCs w:val="21"/>
                <w:highlight w:val="yellow"/>
              </w:rPr>
            </w:pPr>
          </w:p>
        </w:tc>
      </w:tr>
    </w:tbl>
    <w:p w14:paraId="28C2496F" w14:textId="77777777" w:rsidR="00E06FB7" w:rsidRPr="00A23FA3" w:rsidRDefault="00E06FB7" w:rsidP="00E06FB7">
      <w:pPr>
        <w:pStyle w:val="a0"/>
        <w:numPr>
          <w:ilvl w:val="0"/>
          <w:numId w:val="6"/>
        </w:numPr>
        <w:ind w:firstLineChars="0"/>
        <w:jc w:val="left"/>
        <w:rPr>
          <w:ins w:id="6535" w:author="raye" w:date="2018-07-23T14:26:00Z"/>
          <w:rFonts w:ascii="Calibri" w:hAnsi="Calibri" w:cstheme="minorHAnsi"/>
          <w:strike/>
          <w:sz w:val="24"/>
          <w:szCs w:val="24"/>
          <w:highlight w:val="yellow"/>
        </w:rPr>
      </w:pPr>
      <w:ins w:id="6536" w:author="raye" w:date="2018-07-23T14:26:00Z">
        <w:r w:rsidRPr="00A23FA3">
          <w:rPr>
            <w:rFonts w:ascii="Calibri" w:hAnsi="Calibri" w:cstheme="minorHAnsi"/>
            <w:strike/>
            <w:sz w:val="24"/>
            <w:szCs w:val="24"/>
            <w:highlight w:val="yellow"/>
          </w:rPr>
          <w:lastRenderedPageBreak/>
          <w:t xml:space="preserve">Element of </w:t>
        </w:r>
        <w:r w:rsidRPr="00A23FA3">
          <w:rPr>
            <w:rFonts w:ascii="Calibri" w:hAnsi="Calibri" w:cstheme="minorHAnsi"/>
            <w:strike/>
            <w:szCs w:val="21"/>
            <w:highlight w:val="yellow"/>
          </w:rPr>
          <w:t>Operations Function Area:</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47124AD7" w14:textId="77777777" w:rsidTr="001F3470">
        <w:trPr>
          <w:ins w:id="6537" w:author="raye" w:date="2018-07-23T14:26:00Z"/>
        </w:trPr>
        <w:tc>
          <w:tcPr>
            <w:tcW w:w="2079" w:type="dxa"/>
            <w:shd w:val="clear" w:color="auto" w:fill="BFBFBF" w:themeFill="background1" w:themeFillShade="BF"/>
          </w:tcPr>
          <w:p w14:paraId="4087E12B" w14:textId="77777777" w:rsidR="00E06FB7" w:rsidRPr="00A23FA3" w:rsidRDefault="00E06FB7" w:rsidP="001F3470">
            <w:pPr>
              <w:rPr>
                <w:ins w:id="6538" w:author="raye" w:date="2018-07-23T14:26:00Z"/>
                <w:rFonts w:ascii="Calibri" w:hAnsi="Calibri" w:cstheme="minorHAnsi"/>
                <w:strike/>
                <w:szCs w:val="21"/>
                <w:highlight w:val="yellow"/>
              </w:rPr>
            </w:pPr>
            <w:ins w:id="6539"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37D61127" w14:textId="77777777" w:rsidR="00E06FB7" w:rsidRPr="00A23FA3" w:rsidRDefault="00E06FB7" w:rsidP="001F3470">
            <w:pPr>
              <w:rPr>
                <w:ins w:id="6540" w:author="raye" w:date="2018-07-23T14:26:00Z"/>
                <w:rFonts w:ascii="Calibri" w:hAnsi="Calibri" w:cstheme="minorHAnsi"/>
                <w:strike/>
                <w:szCs w:val="21"/>
                <w:highlight w:val="yellow"/>
              </w:rPr>
            </w:pPr>
            <w:ins w:id="6541" w:author="raye" w:date="2018-07-23T14:26:00Z">
              <w:r w:rsidRPr="00A23FA3">
                <w:rPr>
                  <w:rFonts w:ascii="Calibri" w:hAnsi="Calibri" w:cstheme="minorHAnsi"/>
                  <w:strike/>
                  <w:szCs w:val="21"/>
                  <w:highlight w:val="yellow"/>
                </w:rPr>
                <w:t>TYPE</w:t>
              </w:r>
            </w:ins>
          </w:p>
        </w:tc>
        <w:tc>
          <w:tcPr>
            <w:tcW w:w="4211" w:type="dxa"/>
            <w:shd w:val="clear" w:color="auto" w:fill="BFBFBF" w:themeFill="background1" w:themeFillShade="BF"/>
          </w:tcPr>
          <w:p w14:paraId="2A5CD98A" w14:textId="77777777" w:rsidR="00E06FB7" w:rsidRPr="00A23FA3" w:rsidRDefault="00E06FB7" w:rsidP="001F3470">
            <w:pPr>
              <w:rPr>
                <w:ins w:id="6542" w:author="raye" w:date="2018-07-23T14:26:00Z"/>
                <w:rFonts w:ascii="Calibri" w:hAnsi="Calibri" w:cstheme="minorHAnsi"/>
                <w:strike/>
                <w:szCs w:val="21"/>
                <w:highlight w:val="yellow"/>
              </w:rPr>
            </w:pPr>
            <w:ins w:id="6543" w:author="raye" w:date="2018-07-23T14:26:00Z">
              <w:r w:rsidRPr="00A23FA3">
                <w:rPr>
                  <w:rFonts w:ascii="Calibri" w:hAnsi="Calibri" w:cstheme="minorHAnsi"/>
                  <w:strike/>
                  <w:szCs w:val="21"/>
                  <w:highlight w:val="yellow"/>
                </w:rPr>
                <w:t>DESCRIPTION</w:t>
              </w:r>
            </w:ins>
          </w:p>
        </w:tc>
      </w:tr>
      <w:tr w:rsidR="00A23FA3" w:rsidRPr="00A23FA3" w14:paraId="67E7C72E" w14:textId="77777777" w:rsidTr="001F3470">
        <w:trPr>
          <w:ins w:id="6544" w:author="raye" w:date="2018-07-23T14:26:00Z"/>
        </w:trPr>
        <w:tc>
          <w:tcPr>
            <w:tcW w:w="2079" w:type="dxa"/>
          </w:tcPr>
          <w:p w14:paraId="23CDED6E" w14:textId="77777777" w:rsidR="00E06FB7" w:rsidRPr="00A23FA3" w:rsidRDefault="00E06FB7" w:rsidP="001F3470">
            <w:pPr>
              <w:rPr>
                <w:ins w:id="6545" w:author="raye" w:date="2018-07-23T14:26:00Z"/>
                <w:rFonts w:ascii="Calibri" w:hAnsi="Calibri" w:cstheme="minorHAnsi"/>
                <w:strike/>
                <w:szCs w:val="21"/>
                <w:highlight w:val="yellow"/>
              </w:rPr>
            </w:pPr>
            <w:ins w:id="6546" w:author="raye" w:date="2018-07-23T14:26:00Z">
              <w:r w:rsidRPr="00A23FA3">
                <w:rPr>
                  <w:rFonts w:ascii="Calibri" w:hAnsi="Calibri" w:cstheme="minorHAnsi"/>
                  <w:strike/>
                  <w:szCs w:val="21"/>
                  <w:highlight w:val="yellow"/>
                </w:rPr>
                <w:t>Edit</w:t>
              </w:r>
            </w:ins>
          </w:p>
        </w:tc>
        <w:tc>
          <w:tcPr>
            <w:tcW w:w="1161" w:type="dxa"/>
          </w:tcPr>
          <w:p w14:paraId="2E1A47D7" w14:textId="77777777" w:rsidR="00E06FB7" w:rsidRPr="00A23FA3" w:rsidRDefault="00E06FB7" w:rsidP="001F3470">
            <w:pPr>
              <w:rPr>
                <w:ins w:id="6547" w:author="raye" w:date="2018-07-23T14:26:00Z"/>
                <w:rFonts w:ascii="Calibri" w:hAnsi="Calibri" w:cstheme="minorHAnsi"/>
                <w:strike/>
                <w:szCs w:val="21"/>
                <w:highlight w:val="yellow"/>
              </w:rPr>
            </w:pPr>
            <w:ins w:id="6548" w:author="raye" w:date="2018-07-23T14:26:00Z">
              <w:r w:rsidRPr="00A23FA3">
                <w:rPr>
                  <w:rFonts w:ascii="Calibri" w:hAnsi="Calibri" w:cstheme="minorHAnsi"/>
                  <w:strike/>
                  <w:szCs w:val="21"/>
                  <w:highlight w:val="yellow"/>
                </w:rPr>
                <w:t>Link</w:t>
              </w:r>
            </w:ins>
          </w:p>
        </w:tc>
        <w:tc>
          <w:tcPr>
            <w:tcW w:w="4211" w:type="dxa"/>
          </w:tcPr>
          <w:p w14:paraId="4142C365" w14:textId="77777777" w:rsidR="00E06FB7" w:rsidRPr="00A23FA3" w:rsidRDefault="00E06FB7" w:rsidP="001F3470">
            <w:pPr>
              <w:rPr>
                <w:ins w:id="6549" w:author="raye" w:date="2018-07-23T14:26:00Z"/>
                <w:rFonts w:ascii="Calibri" w:hAnsi="Calibri" w:cstheme="minorHAnsi"/>
                <w:strike/>
                <w:szCs w:val="21"/>
                <w:highlight w:val="yellow"/>
              </w:rPr>
            </w:pPr>
            <w:ins w:id="6550" w:author="raye" w:date="2018-07-23T14:26:00Z">
              <w:r w:rsidRPr="00A23FA3">
                <w:rPr>
                  <w:rFonts w:ascii="Calibri" w:hAnsi="Calibri" w:cstheme="minorHAnsi"/>
                  <w:strike/>
                  <w:szCs w:val="21"/>
                  <w:highlight w:val="yellow"/>
                </w:rPr>
                <w:t xml:space="preserve">Click refer to create case pages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_Ref508189556 \r \h  \* MERGEFORMAT </w:instrText>
              </w:r>
            </w:ins>
            <w:r w:rsidRPr="00A23FA3">
              <w:rPr>
                <w:rFonts w:ascii="Calibri" w:hAnsi="Calibri" w:cstheme="minorHAnsi"/>
                <w:strike/>
                <w:szCs w:val="21"/>
                <w:highlight w:val="yellow"/>
              </w:rPr>
            </w:r>
            <w:ins w:id="6551"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4.5</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394ECDB0" w14:textId="77777777" w:rsidR="00E06FB7" w:rsidRPr="00A23FA3" w:rsidRDefault="00E06FB7" w:rsidP="001F3470">
            <w:pPr>
              <w:rPr>
                <w:ins w:id="6552" w:author="raye" w:date="2018-07-23T14:26:00Z"/>
                <w:rFonts w:ascii="Calibri" w:hAnsi="Calibri"/>
                <w:strike/>
                <w:highlight w:val="yellow"/>
              </w:rPr>
            </w:pPr>
            <w:ins w:id="6553" w:author="raye" w:date="2018-07-23T14:26:00Z">
              <w:r w:rsidRPr="00A23FA3">
                <w:rPr>
                  <w:rFonts w:ascii="Calibri" w:hAnsi="Calibri"/>
                  <w:strike/>
                  <w:highlight w:val="yellow"/>
                </w:rPr>
                <w:t>Display information for the current row Case record. (visible only for Operations Analyst)</w:t>
              </w:r>
            </w:ins>
          </w:p>
          <w:p w14:paraId="1F35A42B" w14:textId="77777777" w:rsidR="00E06FB7" w:rsidRPr="00A23FA3" w:rsidRDefault="00E06FB7" w:rsidP="001F3470">
            <w:pPr>
              <w:rPr>
                <w:ins w:id="6554" w:author="raye" w:date="2018-07-23T14:26:00Z"/>
                <w:rFonts w:ascii="Calibri" w:hAnsi="Calibri" w:cstheme="minorHAnsi"/>
                <w:strike/>
                <w:szCs w:val="21"/>
                <w:highlight w:val="yellow"/>
              </w:rPr>
            </w:pPr>
          </w:p>
        </w:tc>
      </w:tr>
      <w:tr w:rsidR="00A23FA3" w:rsidRPr="00A23FA3" w14:paraId="15B9A47B" w14:textId="77777777" w:rsidTr="001F3470">
        <w:trPr>
          <w:trHeight w:val="810"/>
          <w:ins w:id="6555" w:author="raye" w:date="2018-07-23T14:26:00Z"/>
        </w:trPr>
        <w:tc>
          <w:tcPr>
            <w:tcW w:w="2079" w:type="dxa"/>
          </w:tcPr>
          <w:p w14:paraId="41D12D71" w14:textId="77777777" w:rsidR="00E06FB7" w:rsidRPr="00A23FA3" w:rsidRDefault="00E06FB7" w:rsidP="001F3470">
            <w:pPr>
              <w:rPr>
                <w:ins w:id="6556" w:author="raye" w:date="2018-07-23T14:26:00Z"/>
                <w:rFonts w:ascii="Calibri" w:hAnsi="Calibri" w:cstheme="minorHAnsi"/>
                <w:strike/>
                <w:szCs w:val="21"/>
                <w:highlight w:val="yellow"/>
              </w:rPr>
            </w:pPr>
            <w:ins w:id="6557" w:author="raye" w:date="2018-07-23T14:26:00Z">
              <w:r w:rsidRPr="00A23FA3">
                <w:rPr>
                  <w:rFonts w:ascii="Calibri" w:hAnsi="Calibri" w:cstheme="minorHAnsi"/>
                  <w:strike/>
                  <w:szCs w:val="21"/>
                  <w:highlight w:val="yellow"/>
                </w:rPr>
                <w:t>Delete</w:t>
              </w:r>
            </w:ins>
          </w:p>
        </w:tc>
        <w:tc>
          <w:tcPr>
            <w:tcW w:w="1161" w:type="dxa"/>
          </w:tcPr>
          <w:p w14:paraId="10C919F3" w14:textId="77777777" w:rsidR="00E06FB7" w:rsidRPr="00A23FA3" w:rsidRDefault="00E06FB7" w:rsidP="001F3470">
            <w:pPr>
              <w:rPr>
                <w:ins w:id="6558" w:author="raye" w:date="2018-07-23T14:26:00Z"/>
                <w:rFonts w:ascii="Calibri" w:hAnsi="Calibri" w:cstheme="minorHAnsi"/>
                <w:strike/>
                <w:szCs w:val="21"/>
                <w:highlight w:val="yellow"/>
              </w:rPr>
            </w:pPr>
            <w:ins w:id="6559" w:author="raye" w:date="2018-07-23T14:26:00Z">
              <w:r w:rsidRPr="00A23FA3">
                <w:rPr>
                  <w:rFonts w:ascii="Calibri" w:hAnsi="Calibri" w:cstheme="minorHAnsi"/>
                  <w:strike/>
                  <w:szCs w:val="21"/>
                  <w:highlight w:val="yellow"/>
                </w:rPr>
                <w:t>Link</w:t>
              </w:r>
            </w:ins>
          </w:p>
        </w:tc>
        <w:tc>
          <w:tcPr>
            <w:tcW w:w="4211" w:type="dxa"/>
          </w:tcPr>
          <w:p w14:paraId="0DF54736" w14:textId="77777777" w:rsidR="00E06FB7" w:rsidRPr="00A23FA3" w:rsidRDefault="00E06FB7" w:rsidP="001F3470">
            <w:pPr>
              <w:rPr>
                <w:ins w:id="6560" w:author="raye" w:date="2018-07-23T14:26:00Z"/>
                <w:rFonts w:ascii="Calibri" w:hAnsi="Calibri" w:cstheme="minorHAnsi"/>
                <w:strike/>
                <w:szCs w:val="21"/>
                <w:highlight w:val="yellow"/>
              </w:rPr>
            </w:pPr>
            <w:ins w:id="6561" w:author="raye" w:date="2018-07-23T14:26:00Z">
              <w:r w:rsidRPr="00A23FA3">
                <w:rPr>
                  <w:rFonts w:ascii="Calibri" w:hAnsi="Calibri"/>
                  <w:strike/>
                  <w:highlight w:val="yellow"/>
                </w:rPr>
                <w:t>Click to prompt the user for the current row Case record to "confirm that you want to delete?" "and ask for reasons for deletion. After confirmation, physically delete and refresh the list of Case records (visible only to Operations Analyst)</w:t>
              </w:r>
            </w:ins>
          </w:p>
        </w:tc>
      </w:tr>
      <w:tr w:rsidR="00E06FB7" w:rsidRPr="00A23FA3" w14:paraId="0FDD0724" w14:textId="77777777" w:rsidTr="001F3470">
        <w:trPr>
          <w:trHeight w:val="174"/>
          <w:ins w:id="6562" w:author="raye" w:date="2018-07-23T14:26:00Z"/>
        </w:trPr>
        <w:tc>
          <w:tcPr>
            <w:tcW w:w="2079" w:type="dxa"/>
          </w:tcPr>
          <w:p w14:paraId="0DE7CF90" w14:textId="77777777" w:rsidR="00E06FB7" w:rsidRPr="00A23FA3" w:rsidRDefault="00E06FB7" w:rsidP="001F3470">
            <w:pPr>
              <w:rPr>
                <w:ins w:id="6563" w:author="raye" w:date="2018-07-23T14:26:00Z"/>
                <w:rFonts w:ascii="Calibri" w:hAnsi="Calibri" w:cstheme="minorHAnsi"/>
                <w:strike/>
                <w:szCs w:val="21"/>
                <w:highlight w:val="yellow"/>
              </w:rPr>
            </w:pPr>
            <w:ins w:id="6564" w:author="raye" w:date="2018-07-23T14:26:00Z">
              <w:r w:rsidRPr="00A23FA3">
                <w:rPr>
                  <w:rFonts w:ascii="Calibri" w:hAnsi="Calibri" w:cstheme="minorHAnsi"/>
                  <w:strike/>
                  <w:szCs w:val="21"/>
                  <w:highlight w:val="yellow"/>
                </w:rPr>
                <w:t>Review</w:t>
              </w:r>
            </w:ins>
          </w:p>
        </w:tc>
        <w:tc>
          <w:tcPr>
            <w:tcW w:w="1161" w:type="dxa"/>
          </w:tcPr>
          <w:p w14:paraId="111288BA" w14:textId="77777777" w:rsidR="00E06FB7" w:rsidRPr="00A23FA3" w:rsidRDefault="00E06FB7" w:rsidP="001F3470">
            <w:pPr>
              <w:rPr>
                <w:ins w:id="6565" w:author="raye" w:date="2018-07-23T14:26:00Z"/>
                <w:rFonts w:ascii="Calibri" w:hAnsi="Calibri" w:cstheme="minorHAnsi"/>
                <w:strike/>
                <w:szCs w:val="21"/>
                <w:highlight w:val="yellow"/>
              </w:rPr>
            </w:pPr>
            <w:ins w:id="6566" w:author="raye" w:date="2018-07-23T14:26:00Z">
              <w:r w:rsidRPr="00A23FA3">
                <w:rPr>
                  <w:rFonts w:ascii="Calibri" w:hAnsi="Calibri" w:cstheme="minorHAnsi"/>
                  <w:strike/>
                  <w:szCs w:val="21"/>
                  <w:highlight w:val="yellow"/>
                </w:rPr>
                <w:t>Button</w:t>
              </w:r>
            </w:ins>
          </w:p>
        </w:tc>
        <w:tc>
          <w:tcPr>
            <w:tcW w:w="4211" w:type="dxa"/>
          </w:tcPr>
          <w:p w14:paraId="0F141101" w14:textId="77777777" w:rsidR="00E06FB7" w:rsidRPr="00A23FA3" w:rsidRDefault="00E06FB7" w:rsidP="001F3470">
            <w:pPr>
              <w:rPr>
                <w:ins w:id="6567" w:author="raye" w:date="2018-07-23T14:26:00Z"/>
                <w:rFonts w:ascii="Calibri" w:hAnsi="Calibri" w:cstheme="minorHAnsi"/>
                <w:strike/>
                <w:szCs w:val="21"/>
                <w:highlight w:val="yellow"/>
              </w:rPr>
            </w:pPr>
            <w:ins w:id="6568" w:author="raye" w:date="2018-07-23T14:26:00Z">
              <w:r w:rsidRPr="00A23FA3">
                <w:rPr>
                  <w:rFonts w:ascii="Calibri" w:hAnsi="Calibri"/>
                  <w:strike/>
                  <w:highlight w:val="yellow"/>
                </w:rPr>
                <w:t xml:space="preserve">Click to open the Review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_Ref508579570 \r \h  \* MERGEFORMAT </w:instrText>
              </w:r>
            </w:ins>
            <w:r w:rsidRPr="00A23FA3">
              <w:rPr>
                <w:rFonts w:ascii="Calibri" w:hAnsi="Calibri" w:cstheme="minorHAnsi"/>
                <w:strike/>
                <w:szCs w:val="21"/>
                <w:highlight w:val="yellow"/>
              </w:rPr>
            </w:r>
            <w:ins w:id="6569"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xml:space="preserve">), </w:t>
              </w:r>
              <w:r w:rsidRPr="00A23FA3">
                <w:rPr>
                  <w:rFonts w:ascii="Calibri" w:hAnsi="Calibri"/>
                  <w:strike/>
                  <w:highlight w:val="yellow"/>
                </w:rPr>
                <w:t>and display the current row Case record</w:t>
              </w:r>
            </w:ins>
          </w:p>
        </w:tc>
      </w:tr>
    </w:tbl>
    <w:p w14:paraId="2D67B743" w14:textId="77777777" w:rsidR="00E06FB7" w:rsidRPr="00A23FA3" w:rsidRDefault="00E06FB7" w:rsidP="00E06FB7">
      <w:pPr>
        <w:spacing w:afterLines="50" w:after="156"/>
        <w:ind w:leftChars="50" w:left="105" w:firstLineChars="127" w:firstLine="305"/>
        <w:rPr>
          <w:ins w:id="6570" w:author="raye" w:date="2018-07-23T14:26:00Z"/>
          <w:rFonts w:ascii="Calibri" w:hAnsi="Calibri" w:cstheme="minorHAnsi"/>
          <w:strike/>
          <w:sz w:val="24"/>
          <w:highlight w:val="yellow"/>
        </w:rPr>
      </w:pPr>
    </w:p>
    <w:p w14:paraId="7EEE4E3E" w14:textId="77777777" w:rsidR="00E06FB7" w:rsidRPr="00A23FA3" w:rsidRDefault="00E06FB7" w:rsidP="00E06FB7">
      <w:pPr>
        <w:widowControl/>
        <w:jc w:val="left"/>
        <w:rPr>
          <w:ins w:id="6571" w:author="raye" w:date="2018-07-23T14:26:00Z"/>
          <w:rFonts w:ascii="Calibri" w:hAnsi="Calibri" w:cstheme="minorHAnsi"/>
          <w:b/>
          <w:bCs/>
          <w:strike/>
          <w:sz w:val="32"/>
          <w:szCs w:val="32"/>
          <w:highlight w:val="yellow"/>
        </w:rPr>
      </w:pPr>
      <w:ins w:id="6572" w:author="raye" w:date="2018-07-23T14:26:00Z">
        <w:r w:rsidRPr="00A23FA3">
          <w:rPr>
            <w:rFonts w:ascii="Calibri" w:hAnsi="Calibri" w:cstheme="minorHAnsi"/>
            <w:strike/>
            <w:highlight w:val="yellow"/>
          </w:rPr>
          <w:br w:type="page"/>
        </w:r>
      </w:ins>
    </w:p>
    <w:p w14:paraId="173C969D" w14:textId="77777777" w:rsidR="00E06FB7" w:rsidRPr="00A23FA3" w:rsidRDefault="00E06FB7" w:rsidP="00E06FB7">
      <w:pPr>
        <w:pStyle w:val="3"/>
        <w:keepNext w:val="0"/>
        <w:keepLines w:val="0"/>
        <w:numPr>
          <w:ilvl w:val="3"/>
          <w:numId w:val="199"/>
        </w:numPr>
        <w:spacing w:before="0" w:after="120" w:line="240" w:lineRule="auto"/>
        <w:rPr>
          <w:ins w:id="6573" w:author="raye" w:date="2018-07-23T14:26:00Z"/>
          <w:rFonts w:ascii="Calibri" w:hAnsi="Calibri" w:cstheme="minorHAnsi"/>
          <w:strike/>
          <w:highlight w:val="yellow"/>
        </w:rPr>
      </w:pPr>
      <w:bookmarkStart w:id="6574" w:name="_Toc520839533"/>
      <w:ins w:id="6575" w:author="raye" w:date="2018-07-23T14:26:00Z">
        <w:r w:rsidRPr="00A23FA3">
          <w:rPr>
            <w:rFonts w:ascii="Calibri" w:hAnsi="Calibri" w:cstheme="minorHAnsi"/>
            <w:strike/>
            <w:highlight w:val="yellow"/>
          </w:rPr>
          <w:lastRenderedPageBreak/>
          <w:t>Case Review Page</w:t>
        </w:r>
        <w:bookmarkEnd w:id="6574"/>
      </w:ins>
    </w:p>
    <w:p w14:paraId="0A6AC2B4" w14:textId="77777777" w:rsidR="00E06FB7" w:rsidRPr="00A23FA3" w:rsidRDefault="00E06FB7" w:rsidP="00E06FB7">
      <w:pPr>
        <w:spacing w:afterLines="50" w:after="156"/>
        <w:ind w:firstLineChars="177" w:firstLine="425"/>
        <w:rPr>
          <w:ins w:id="6576" w:author="raye" w:date="2018-07-23T14:26:00Z"/>
          <w:rFonts w:ascii="Calibri" w:hAnsi="Calibri" w:cstheme="minorHAnsi"/>
          <w:strike/>
          <w:sz w:val="24"/>
        </w:rPr>
      </w:pPr>
      <w:ins w:id="6577" w:author="raye" w:date="2018-07-23T14:26:00Z">
        <w:r w:rsidRPr="00A23FA3">
          <w:rPr>
            <w:rFonts w:ascii="Calibri" w:hAnsi="Calibri" w:cstheme="minorHAnsi"/>
            <w:strike/>
            <w:sz w:val="24"/>
            <w:highlight w:val="yellow"/>
          </w:rPr>
          <w:t>This page helps the user to view the detailed information of a certain Case, in the Case Review page, according to the workflow flow control, shows its next operations processing requirements.</w:t>
        </w:r>
      </w:ins>
    </w:p>
    <w:p w14:paraId="3CBC39AD" w14:textId="77777777" w:rsidR="00E06FB7" w:rsidRPr="00A23FA3" w:rsidRDefault="00E06FB7" w:rsidP="00E06FB7">
      <w:pPr>
        <w:pStyle w:val="a0"/>
        <w:numPr>
          <w:ilvl w:val="0"/>
          <w:numId w:val="12"/>
        </w:numPr>
        <w:ind w:firstLineChars="0"/>
        <w:jc w:val="left"/>
        <w:rPr>
          <w:ins w:id="6578" w:author="raye" w:date="2018-07-23T14:26:00Z"/>
          <w:rFonts w:ascii="Calibri" w:hAnsi="Calibri" w:cstheme="minorHAnsi"/>
          <w:b/>
          <w:sz w:val="28"/>
          <w:szCs w:val="24"/>
        </w:rPr>
      </w:pPr>
      <w:ins w:id="6579" w:author="raye" w:date="2018-07-23T14:26:00Z">
        <w:r w:rsidRPr="00A23FA3">
          <w:rPr>
            <w:rFonts w:ascii="Calibri" w:hAnsi="Calibri" w:cstheme="minorHAnsi"/>
            <w:b/>
            <w:sz w:val="28"/>
            <w:szCs w:val="24"/>
          </w:rPr>
          <w:t>UI Diagram &amp; illustration</w:t>
        </w:r>
      </w:ins>
    </w:p>
    <w:p w14:paraId="1BFD63DD" w14:textId="02B2E7D3" w:rsidR="00E06FB7" w:rsidRPr="00A23FA3" w:rsidRDefault="003C4311" w:rsidP="00E06FB7">
      <w:pPr>
        <w:jc w:val="center"/>
        <w:rPr>
          <w:ins w:id="6580" w:author="raye" w:date="2018-07-23T14:26:00Z"/>
          <w:rFonts w:ascii="Calibri" w:hAnsi="Calibri" w:cstheme="minorHAnsi"/>
        </w:rPr>
      </w:pPr>
      <w:r w:rsidRPr="00A23FA3">
        <w:rPr>
          <w:rFonts w:ascii="Calibri" w:hAnsi="Calibri" w:cstheme="minorHAnsi"/>
          <w:noProof/>
        </w:rPr>
        <mc:AlternateContent>
          <mc:Choice Requires="wps">
            <w:drawing>
              <wp:anchor distT="0" distB="0" distL="114300" distR="114300" simplePos="0" relativeHeight="251701248" behindDoc="0" locked="0" layoutInCell="1" allowOverlap="1" wp14:anchorId="24743902" wp14:editId="4DD696F3">
                <wp:simplePos x="0" y="0"/>
                <wp:positionH relativeFrom="column">
                  <wp:posOffset>66675</wp:posOffset>
                </wp:positionH>
                <wp:positionV relativeFrom="paragraph">
                  <wp:posOffset>94614</wp:posOffset>
                </wp:positionV>
                <wp:extent cx="4381500" cy="2790825"/>
                <wp:effectExtent l="0" t="0" r="19050" b="28575"/>
                <wp:wrapNone/>
                <wp:docPr id="215" name="直接连接符 215"/>
                <wp:cNvGraphicFramePr/>
                <a:graphic xmlns:a="http://schemas.openxmlformats.org/drawingml/2006/main">
                  <a:graphicData uri="http://schemas.microsoft.com/office/word/2010/wordprocessingShape">
                    <wps:wsp>
                      <wps:cNvCnPr/>
                      <wps:spPr>
                        <a:xfrm>
                          <a:off x="0" y="0"/>
                          <a:ext cx="4381500" cy="2790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8A8EAF" id="直接连接符 215" o:spid="_x0000_s1026" style="position:absolute;left:0;text-align:left;z-index:251701248;visibility:visible;mso-wrap-style:square;mso-wrap-distance-left:9pt;mso-wrap-distance-top:0;mso-wrap-distance-right:9pt;mso-wrap-distance-bottom:0;mso-position-horizontal:absolute;mso-position-horizontal-relative:text;mso-position-vertical:absolute;mso-position-vertical-relative:text" from="5.25pt,7.45pt" to="350.25pt,2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" strokecolor="#5b9bd5 [3204]" strokeweight=".5pt">
                <v:stroke joinstyle="miter"/>
              </v:line>
            </w:pict>
          </mc:Fallback>
        </mc:AlternateContent>
      </w:r>
      <w:ins w:id="6581" w:author="raye" w:date="2018-07-23T14:26:00Z">
        <w:r w:rsidR="00E06FB7" w:rsidRPr="00A23FA3">
          <w:rPr>
            <w:rFonts w:ascii="Calibri" w:hAnsi="Calibri" w:cstheme="minorHAnsi"/>
            <w:noProof/>
          </w:rPr>
          <w:drawing>
            <wp:inline distT="0" distB="0" distL="0" distR="0" wp14:anchorId="5AE34313" wp14:editId="5B9111D5">
              <wp:extent cx="5245735" cy="3182600"/>
              <wp:effectExtent l="0" t="0" r="0" b="0"/>
              <wp:docPr id="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56406" cy="3189074"/>
                      </a:xfrm>
                      <a:prstGeom prst="rect">
                        <a:avLst/>
                      </a:prstGeom>
                      <a:noFill/>
                    </pic:spPr>
                  </pic:pic>
                </a:graphicData>
              </a:graphic>
            </wp:inline>
          </w:drawing>
        </w:r>
      </w:ins>
    </w:p>
    <w:p w14:paraId="62ECC9BC" w14:textId="77777777" w:rsidR="00E06FB7" w:rsidRPr="00A23FA3" w:rsidRDefault="00E06FB7" w:rsidP="00E06FB7">
      <w:pPr>
        <w:rPr>
          <w:ins w:id="6582" w:author="raye" w:date="2018-07-23T14:26:00Z"/>
          <w:rFonts w:ascii="Calibri" w:hAnsi="Calibri" w:cstheme="minorHAnsi"/>
          <w:i/>
          <w:strike/>
          <w:sz w:val="24"/>
          <w:highlight w:val="yellow"/>
        </w:rPr>
      </w:pPr>
      <w:ins w:id="6583" w:author="raye" w:date="2018-07-23T14:26:00Z">
        <w:r w:rsidRPr="00A23FA3">
          <w:rPr>
            <w:rFonts w:ascii="Calibri" w:hAnsi="Calibri" w:cstheme="minorHAnsi"/>
            <w:i/>
            <w:strike/>
            <w:sz w:val="24"/>
            <w:highlight w:val="yellow"/>
          </w:rPr>
          <w:t>Page description:</w:t>
        </w:r>
      </w:ins>
    </w:p>
    <w:p w14:paraId="310410D5" w14:textId="77777777" w:rsidR="00E06FB7" w:rsidRPr="00A23FA3" w:rsidRDefault="00E06FB7" w:rsidP="00E06FB7">
      <w:pPr>
        <w:pStyle w:val="a0"/>
        <w:numPr>
          <w:ilvl w:val="0"/>
          <w:numId w:val="6"/>
        </w:numPr>
        <w:ind w:firstLineChars="0"/>
        <w:rPr>
          <w:ins w:id="6584" w:author="raye" w:date="2018-07-23T14:26:00Z"/>
          <w:rFonts w:ascii="Calibri" w:hAnsi="Calibri" w:cstheme="minorHAnsi"/>
          <w:strike/>
          <w:sz w:val="24"/>
          <w:szCs w:val="24"/>
          <w:highlight w:val="yellow"/>
        </w:rPr>
      </w:pPr>
      <w:ins w:id="6585" w:author="raye" w:date="2018-07-23T14:26:00Z">
        <w:r w:rsidRPr="00A23FA3">
          <w:rPr>
            <w:rFonts w:ascii="Calibri" w:hAnsi="Calibri" w:cstheme="minorHAnsi"/>
            <w:strike/>
            <w:sz w:val="24"/>
            <w:highlight w:val="yellow"/>
          </w:rPr>
          <w:t>Display this page while user clicked the review button of one case record on his case list for review page.</w:t>
        </w:r>
      </w:ins>
    </w:p>
    <w:p w14:paraId="04068590" w14:textId="77777777" w:rsidR="00E06FB7" w:rsidRPr="00A23FA3" w:rsidRDefault="00E06FB7" w:rsidP="00E06FB7">
      <w:pPr>
        <w:pStyle w:val="a0"/>
        <w:numPr>
          <w:ilvl w:val="0"/>
          <w:numId w:val="6"/>
        </w:numPr>
        <w:ind w:firstLineChars="0"/>
        <w:jc w:val="left"/>
        <w:rPr>
          <w:ins w:id="6586" w:author="raye" w:date="2018-07-23T14:26:00Z"/>
          <w:rFonts w:ascii="Calibri" w:hAnsi="Calibri" w:cstheme="minorHAnsi"/>
          <w:strike/>
          <w:sz w:val="24"/>
          <w:highlight w:val="yellow"/>
        </w:rPr>
      </w:pPr>
      <w:ins w:id="6587" w:author="raye" w:date="2018-07-23T14:26:00Z">
        <w:r w:rsidRPr="00A23FA3">
          <w:rPr>
            <w:rFonts w:ascii="Calibri" w:hAnsi="Calibri" w:cstheme="minorHAnsi"/>
            <w:strike/>
            <w:sz w:val="24"/>
            <w:highlight w:val="yellow"/>
          </w:rPr>
          <w:t>This page contains two areas:</w:t>
        </w:r>
      </w:ins>
    </w:p>
    <w:tbl>
      <w:tblPr>
        <w:tblStyle w:val="a9"/>
        <w:tblW w:w="0" w:type="auto"/>
        <w:tblInd w:w="845" w:type="dxa"/>
        <w:tblLook w:val="04A0" w:firstRow="1" w:lastRow="0" w:firstColumn="1" w:lastColumn="0" w:noHBand="0" w:noVBand="1"/>
      </w:tblPr>
      <w:tblGrid>
        <w:gridCol w:w="426"/>
        <w:gridCol w:w="1985"/>
        <w:gridCol w:w="4942"/>
      </w:tblGrid>
      <w:tr w:rsidR="00A23FA3" w:rsidRPr="00A23FA3" w14:paraId="296DD54C" w14:textId="77777777" w:rsidTr="001F3470">
        <w:trPr>
          <w:ins w:id="6588" w:author="raye" w:date="2018-07-23T14:26:00Z"/>
        </w:trPr>
        <w:tc>
          <w:tcPr>
            <w:tcW w:w="426" w:type="dxa"/>
            <w:shd w:val="clear" w:color="auto" w:fill="BFBFBF" w:themeFill="background1" w:themeFillShade="BF"/>
          </w:tcPr>
          <w:p w14:paraId="093E920C" w14:textId="77777777" w:rsidR="00E06FB7" w:rsidRPr="00A23FA3" w:rsidRDefault="00E06FB7" w:rsidP="001F3470">
            <w:pPr>
              <w:rPr>
                <w:ins w:id="6589" w:author="raye" w:date="2018-07-23T14:26:00Z"/>
                <w:rFonts w:ascii="Calibri" w:hAnsi="Calibri" w:cstheme="minorHAnsi"/>
                <w:strike/>
                <w:sz w:val="24"/>
                <w:szCs w:val="24"/>
                <w:highlight w:val="yellow"/>
              </w:rPr>
            </w:pPr>
            <w:ins w:id="6590" w:author="raye" w:date="2018-07-23T14:26:00Z">
              <w:r w:rsidRPr="00A23FA3">
                <w:rPr>
                  <w:rFonts w:ascii="Calibri" w:hAnsi="Calibri" w:cstheme="minorHAnsi"/>
                  <w:strike/>
                  <w:sz w:val="24"/>
                  <w:szCs w:val="24"/>
                  <w:highlight w:val="yellow"/>
                </w:rPr>
                <w:t>#</w:t>
              </w:r>
            </w:ins>
          </w:p>
        </w:tc>
        <w:tc>
          <w:tcPr>
            <w:tcW w:w="1985" w:type="dxa"/>
            <w:shd w:val="clear" w:color="auto" w:fill="BFBFBF" w:themeFill="background1" w:themeFillShade="BF"/>
          </w:tcPr>
          <w:p w14:paraId="40759AB2" w14:textId="77777777" w:rsidR="00E06FB7" w:rsidRPr="00A23FA3" w:rsidRDefault="00E06FB7" w:rsidP="001F3470">
            <w:pPr>
              <w:rPr>
                <w:ins w:id="6591" w:author="raye" w:date="2018-07-23T14:26:00Z"/>
                <w:rFonts w:ascii="Calibri" w:hAnsi="Calibri" w:cstheme="minorHAnsi"/>
                <w:strike/>
                <w:sz w:val="24"/>
                <w:szCs w:val="24"/>
                <w:highlight w:val="yellow"/>
              </w:rPr>
            </w:pPr>
            <w:ins w:id="6592" w:author="raye" w:date="2018-07-23T14:26:00Z">
              <w:r w:rsidRPr="00A23FA3">
                <w:rPr>
                  <w:rFonts w:ascii="Calibri" w:hAnsi="Calibri" w:cstheme="minorHAnsi"/>
                  <w:strike/>
                  <w:sz w:val="24"/>
                  <w:szCs w:val="24"/>
                  <w:highlight w:val="yellow"/>
                </w:rPr>
                <w:t>AREA</w:t>
              </w:r>
            </w:ins>
          </w:p>
        </w:tc>
        <w:tc>
          <w:tcPr>
            <w:tcW w:w="4942" w:type="dxa"/>
            <w:shd w:val="clear" w:color="auto" w:fill="BFBFBF" w:themeFill="background1" w:themeFillShade="BF"/>
          </w:tcPr>
          <w:p w14:paraId="7ABC6B50" w14:textId="77777777" w:rsidR="00E06FB7" w:rsidRPr="00A23FA3" w:rsidRDefault="00E06FB7" w:rsidP="001F3470">
            <w:pPr>
              <w:rPr>
                <w:ins w:id="6593" w:author="raye" w:date="2018-07-23T14:26:00Z"/>
                <w:rFonts w:ascii="Calibri" w:hAnsi="Calibri" w:cstheme="minorHAnsi"/>
                <w:strike/>
                <w:sz w:val="24"/>
                <w:szCs w:val="24"/>
                <w:highlight w:val="yellow"/>
              </w:rPr>
            </w:pPr>
            <w:ins w:id="6594" w:author="raye" w:date="2018-07-23T14:26:00Z">
              <w:r w:rsidRPr="00A23FA3">
                <w:rPr>
                  <w:rFonts w:ascii="Calibri" w:hAnsi="Calibri" w:cstheme="minorHAnsi"/>
                  <w:strike/>
                  <w:sz w:val="24"/>
                  <w:szCs w:val="24"/>
                  <w:highlight w:val="yellow"/>
                </w:rPr>
                <w:t>DESCRIPTION</w:t>
              </w:r>
            </w:ins>
          </w:p>
        </w:tc>
      </w:tr>
      <w:tr w:rsidR="00A23FA3" w:rsidRPr="00A23FA3" w14:paraId="7CB3042D" w14:textId="77777777" w:rsidTr="001F3470">
        <w:trPr>
          <w:trHeight w:val="234"/>
          <w:ins w:id="6595" w:author="raye" w:date="2018-07-23T14:26:00Z"/>
        </w:trPr>
        <w:tc>
          <w:tcPr>
            <w:tcW w:w="426" w:type="dxa"/>
          </w:tcPr>
          <w:p w14:paraId="759C9A8D" w14:textId="77777777" w:rsidR="00E06FB7" w:rsidRPr="00A23FA3" w:rsidRDefault="00E06FB7" w:rsidP="001F3470">
            <w:pPr>
              <w:rPr>
                <w:ins w:id="6596" w:author="raye" w:date="2018-07-23T14:26:00Z"/>
                <w:rFonts w:ascii="Calibri" w:hAnsi="Calibri" w:cstheme="minorHAnsi"/>
                <w:strike/>
                <w:szCs w:val="21"/>
                <w:highlight w:val="yellow"/>
              </w:rPr>
            </w:pPr>
            <w:ins w:id="6597" w:author="raye" w:date="2018-07-23T14:26:00Z">
              <w:r w:rsidRPr="00A23FA3">
                <w:rPr>
                  <w:rFonts w:ascii="Calibri" w:hAnsi="Calibri" w:cstheme="minorHAnsi"/>
                  <w:strike/>
                  <w:szCs w:val="21"/>
                  <w:highlight w:val="yellow"/>
                </w:rPr>
                <w:t>1</w:t>
              </w:r>
            </w:ins>
          </w:p>
        </w:tc>
        <w:tc>
          <w:tcPr>
            <w:tcW w:w="1985" w:type="dxa"/>
          </w:tcPr>
          <w:p w14:paraId="13E1FA2D" w14:textId="77777777" w:rsidR="00E06FB7" w:rsidRPr="00A23FA3" w:rsidRDefault="00E06FB7" w:rsidP="001F3470">
            <w:pPr>
              <w:jc w:val="left"/>
              <w:rPr>
                <w:ins w:id="6598" w:author="raye" w:date="2018-07-23T14:26:00Z"/>
                <w:rFonts w:ascii="Calibri" w:hAnsi="Calibri" w:cstheme="minorHAnsi"/>
                <w:strike/>
                <w:szCs w:val="21"/>
                <w:highlight w:val="yellow"/>
              </w:rPr>
            </w:pPr>
            <w:ins w:id="6599" w:author="raye" w:date="2018-07-23T14:26:00Z">
              <w:r w:rsidRPr="00A23FA3">
                <w:rPr>
                  <w:rFonts w:ascii="Calibri" w:hAnsi="Calibri" w:cstheme="minorHAnsi"/>
                  <w:strike/>
                  <w:szCs w:val="21"/>
                  <w:highlight w:val="yellow"/>
                </w:rPr>
                <w:t>Case Detail Information Area</w:t>
              </w:r>
            </w:ins>
          </w:p>
        </w:tc>
        <w:tc>
          <w:tcPr>
            <w:tcW w:w="4942" w:type="dxa"/>
          </w:tcPr>
          <w:p w14:paraId="5F475A00" w14:textId="77777777" w:rsidR="00E06FB7" w:rsidRPr="00A23FA3" w:rsidRDefault="00E06FB7" w:rsidP="001F3470">
            <w:pPr>
              <w:pStyle w:val="a0"/>
              <w:numPr>
                <w:ilvl w:val="0"/>
                <w:numId w:val="13"/>
              </w:numPr>
              <w:ind w:left="299" w:firstLineChars="0" w:hanging="299"/>
              <w:rPr>
                <w:ins w:id="6600" w:author="raye" w:date="2018-07-23T14:26:00Z"/>
                <w:rFonts w:ascii="Calibri" w:hAnsi="Calibri" w:cstheme="minorHAnsi"/>
                <w:strike/>
                <w:szCs w:val="21"/>
                <w:highlight w:val="yellow"/>
              </w:rPr>
            </w:pPr>
            <w:ins w:id="6601" w:author="raye" w:date="2018-07-23T14:26:00Z">
              <w:r w:rsidRPr="00A23FA3">
                <w:rPr>
                  <w:rFonts w:ascii="Calibri" w:hAnsi="Calibri"/>
                  <w:strike/>
                  <w:highlight w:val="yellow"/>
                </w:rPr>
                <w:t>The classification method displays all kinds of information for the Case</w:t>
              </w:r>
            </w:ins>
          </w:p>
          <w:p w14:paraId="4F54A10B" w14:textId="77777777" w:rsidR="00E06FB7" w:rsidRPr="00A23FA3" w:rsidRDefault="00E06FB7" w:rsidP="001F3470">
            <w:pPr>
              <w:pStyle w:val="a0"/>
              <w:numPr>
                <w:ilvl w:val="0"/>
                <w:numId w:val="13"/>
              </w:numPr>
              <w:ind w:left="299" w:firstLineChars="0" w:hanging="299"/>
              <w:rPr>
                <w:ins w:id="6602" w:author="raye" w:date="2018-07-23T14:26:00Z"/>
                <w:rFonts w:ascii="Calibri" w:hAnsi="Calibri" w:cstheme="minorHAnsi"/>
                <w:strike/>
                <w:szCs w:val="21"/>
                <w:highlight w:val="yellow"/>
              </w:rPr>
            </w:pPr>
            <w:ins w:id="6603" w:author="raye" w:date="2018-07-23T14:26:00Z">
              <w:r w:rsidRPr="00A23FA3">
                <w:rPr>
                  <w:rFonts w:ascii="Calibri" w:hAnsi="Calibri"/>
                  <w:strike/>
                  <w:highlight w:val="yellow"/>
                </w:rPr>
                <w:t>Display different TAB tabs based on the current flow status of the Case</w:t>
              </w:r>
            </w:ins>
          </w:p>
        </w:tc>
      </w:tr>
      <w:tr w:rsidR="00E06FB7" w:rsidRPr="00A23FA3" w14:paraId="396DE260" w14:textId="77777777" w:rsidTr="001F3470">
        <w:trPr>
          <w:trHeight w:val="210"/>
          <w:ins w:id="6604" w:author="raye" w:date="2018-07-23T14:26:00Z"/>
        </w:trPr>
        <w:tc>
          <w:tcPr>
            <w:tcW w:w="426" w:type="dxa"/>
          </w:tcPr>
          <w:p w14:paraId="7AB422BD" w14:textId="77777777" w:rsidR="00E06FB7" w:rsidRPr="00A23FA3" w:rsidRDefault="00E06FB7" w:rsidP="001F3470">
            <w:pPr>
              <w:rPr>
                <w:ins w:id="6605" w:author="raye" w:date="2018-07-23T14:26:00Z"/>
                <w:rFonts w:ascii="Calibri" w:hAnsi="Calibri" w:cstheme="minorHAnsi"/>
                <w:strike/>
                <w:szCs w:val="21"/>
                <w:highlight w:val="yellow"/>
              </w:rPr>
            </w:pPr>
            <w:ins w:id="6606" w:author="raye" w:date="2018-07-23T14:26:00Z">
              <w:r w:rsidRPr="00A23FA3">
                <w:rPr>
                  <w:rFonts w:ascii="Calibri" w:hAnsi="Calibri" w:cstheme="minorHAnsi"/>
                  <w:strike/>
                  <w:szCs w:val="21"/>
                  <w:highlight w:val="yellow"/>
                </w:rPr>
                <w:t>2</w:t>
              </w:r>
            </w:ins>
          </w:p>
        </w:tc>
        <w:tc>
          <w:tcPr>
            <w:tcW w:w="1985" w:type="dxa"/>
          </w:tcPr>
          <w:p w14:paraId="6BA5982E" w14:textId="77777777" w:rsidR="00E06FB7" w:rsidRPr="00A23FA3" w:rsidRDefault="00E06FB7" w:rsidP="001F3470">
            <w:pPr>
              <w:rPr>
                <w:ins w:id="6607" w:author="raye" w:date="2018-07-23T14:26:00Z"/>
                <w:rFonts w:ascii="Calibri" w:hAnsi="Calibri" w:cstheme="minorHAnsi"/>
                <w:strike/>
                <w:szCs w:val="21"/>
                <w:highlight w:val="yellow"/>
              </w:rPr>
            </w:pPr>
            <w:ins w:id="6608" w:author="raye" w:date="2018-07-23T14:26:00Z">
              <w:r w:rsidRPr="00A23FA3">
                <w:rPr>
                  <w:rFonts w:ascii="Calibri" w:hAnsi="Calibri" w:cstheme="minorHAnsi"/>
                  <w:strike/>
                  <w:szCs w:val="21"/>
                  <w:highlight w:val="yellow"/>
                </w:rPr>
                <w:t>Case Operations Area</w:t>
              </w:r>
            </w:ins>
          </w:p>
        </w:tc>
        <w:tc>
          <w:tcPr>
            <w:tcW w:w="4942" w:type="dxa"/>
          </w:tcPr>
          <w:p w14:paraId="4ACC0FBA" w14:textId="77777777" w:rsidR="00E06FB7" w:rsidRPr="00A23FA3" w:rsidRDefault="00E06FB7" w:rsidP="001F3470">
            <w:pPr>
              <w:pStyle w:val="a0"/>
              <w:numPr>
                <w:ilvl w:val="0"/>
                <w:numId w:val="13"/>
              </w:numPr>
              <w:ind w:left="299" w:firstLineChars="0" w:hanging="299"/>
              <w:rPr>
                <w:ins w:id="6609" w:author="raye" w:date="2018-07-23T14:26:00Z"/>
                <w:rFonts w:ascii="Calibri" w:hAnsi="Calibri" w:cstheme="minorHAnsi"/>
                <w:strike/>
                <w:szCs w:val="21"/>
                <w:highlight w:val="yellow"/>
              </w:rPr>
            </w:pPr>
            <w:ins w:id="6610" w:author="raye" w:date="2018-07-23T14:26:00Z">
              <w:r w:rsidRPr="00A23FA3">
                <w:rPr>
                  <w:rFonts w:ascii="Calibri" w:hAnsi="Calibri"/>
                  <w:strike/>
                  <w:highlight w:val="yellow"/>
                </w:rPr>
                <w:t>Displays the information entry for the next action of the current user role</w:t>
              </w:r>
            </w:ins>
          </w:p>
          <w:p w14:paraId="11842585" w14:textId="77777777" w:rsidR="00E06FB7" w:rsidRPr="00A23FA3" w:rsidRDefault="00E06FB7" w:rsidP="001F3470">
            <w:pPr>
              <w:pStyle w:val="a0"/>
              <w:numPr>
                <w:ilvl w:val="0"/>
                <w:numId w:val="13"/>
              </w:numPr>
              <w:ind w:left="299" w:firstLineChars="0" w:hanging="299"/>
              <w:rPr>
                <w:ins w:id="6611" w:author="raye" w:date="2018-07-23T14:26:00Z"/>
                <w:rFonts w:ascii="Calibri" w:hAnsi="Calibri" w:cstheme="minorHAnsi"/>
                <w:strike/>
                <w:szCs w:val="21"/>
                <w:highlight w:val="yellow"/>
              </w:rPr>
            </w:pPr>
            <w:ins w:id="6612" w:author="raye" w:date="2018-07-23T14:26:00Z">
              <w:r w:rsidRPr="00A23FA3">
                <w:rPr>
                  <w:rFonts w:ascii="Calibri" w:hAnsi="Calibri"/>
                  <w:strike/>
                  <w:highlight w:val="yellow"/>
                </w:rPr>
                <w:t>A feature button that displays the next action for the current user role</w:t>
              </w:r>
            </w:ins>
          </w:p>
          <w:p w14:paraId="15A015B8" w14:textId="77777777" w:rsidR="00E06FB7" w:rsidRPr="00A23FA3" w:rsidRDefault="00E06FB7" w:rsidP="001F3470">
            <w:pPr>
              <w:rPr>
                <w:ins w:id="6613" w:author="raye" w:date="2018-07-23T14:26:00Z"/>
                <w:rFonts w:ascii="Calibri" w:hAnsi="Calibri" w:cstheme="minorHAnsi"/>
                <w:strike/>
                <w:szCs w:val="21"/>
                <w:highlight w:val="yellow"/>
              </w:rPr>
            </w:pPr>
            <w:ins w:id="6614" w:author="raye" w:date="2018-07-23T14:26:00Z">
              <w:r w:rsidRPr="00A23FA3">
                <w:rPr>
                  <w:rFonts w:ascii="Calibri" w:hAnsi="Calibri" w:cstheme="minorHAnsi"/>
                  <w:strike/>
                  <w:szCs w:val="21"/>
                  <w:highlight w:val="yellow"/>
                </w:rPr>
                <w:t xml:space="preserve"> (</w:t>
              </w:r>
              <w:r w:rsidRPr="00A23FA3">
                <w:rPr>
                  <w:rFonts w:ascii="Calibri" w:hAnsi="Calibri"/>
                  <w:strike/>
                  <w:highlight w:val="yellow"/>
                </w:rPr>
                <w:t>Different user roles and case workflow status display different content</w:t>
              </w:r>
              <w:r w:rsidRPr="00A23FA3">
                <w:rPr>
                  <w:rFonts w:ascii="Calibri" w:hAnsi="Calibri" w:cstheme="minorHAnsi"/>
                  <w:strike/>
                  <w:szCs w:val="21"/>
                  <w:highlight w:val="yellow"/>
                </w:rPr>
                <w:t>)</w:t>
              </w:r>
            </w:ins>
          </w:p>
        </w:tc>
      </w:tr>
    </w:tbl>
    <w:p w14:paraId="47924EFF" w14:textId="77777777" w:rsidR="00E06FB7" w:rsidRPr="00A23FA3" w:rsidRDefault="00E06FB7" w:rsidP="00E06FB7">
      <w:pPr>
        <w:rPr>
          <w:ins w:id="6615" w:author="raye" w:date="2018-07-23T14:26:00Z"/>
          <w:rFonts w:ascii="Calibri" w:hAnsi="Calibri" w:cstheme="minorHAnsi"/>
          <w:highlight w:val="yellow"/>
        </w:rPr>
      </w:pPr>
    </w:p>
    <w:p w14:paraId="52ED6979" w14:textId="77777777" w:rsidR="00E06FB7" w:rsidRPr="00A23FA3" w:rsidRDefault="00E06FB7" w:rsidP="00E06FB7">
      <w:pPr>
        <w:pStyle w:val="a0"/>
        <w:numPr>
          <w:ilvl w:val="0"/>
          <w:numId w:val="12"/>
        </w:numPr>
        <w:ind w:firstLineChars="0"/>
        <w:jc w:val="left"/>
        <w:rPr>
          <w:ins w:id="6616" w:author="raye" w:date="2018-07-23T14:26:00Z"/>
          <w:rFonts w:ascii="Calibri" w:hAnsi="Calibri" w:cstheme="minorHAnsi"/>
          <w:b/>
          <w:sz w:val="28"/>
          <w:szCs w:val="24"/>
          <w:highlight w:val="yellow"/>
        </w:rPr>
      </w:pPr>
      <w:ins w:id="6617" w:author="raye" w:date="2018-07-23T14:26:00Z">
        <w:r w:rsidRPr="00A23FA3">
          <w:rPr>
            <w:rFonts w:ascii="Calibri" w:hAnsi="Calibri" w:cstheme="minorHAnsi"/>
            <w:b/>
            <w:sz w:val="28"/>
            <w:szCs w:val="24"/>
            <w:highlight w:val="yellow"/>
          </w:rPr>
          <w:t>UI Elements</w:t>
        </w:r>
      </w:ins>
    </w:p>
    <w:p w14:paraId="78F422D1" w14:textId="77777777" w:rsidR="00E06FB7" w:rsidRPr="00A23FA3" w:rsidRDefault="00E06FB7" w:rsidP="00E06FB7">
      <w:pPr>
        <w:pStyle w:val="a0"/>
        <w:numPr>
          <w:ilvl w:val="0"/>
          <w:numId w:val="6"/>
        </w:numPr>
        <w:ind w:firstLineChars="0"/>
        <w:rPr>
          <w:ins w:id="6618" w:author="raye" w:date="2018-07-23T14:26:00Z"/>
          <w:rFonts w:ascii="Calibri" w:hAnsi="Calibri" w:cstheme="minorHAnsi"/>
          <w:strike/>
          <w:sz w:val="24"/>
          <w:highlight w:val="yellow"/>
        </w:rPr>
      </w:pPr>
      <w:ins w:id="6619" w:author="raye" w:date="2018-07-23T14:26:00Z">
        <w:r w:rsidRPr="00A23FA3">
          <w:rPr>
            <w:rFonts w:ascii="Calibri" w:hAnsi="Calibri" w:cstheme="minorHAnsi"/>
            <w:strike/>
            <w:sz w:val="24"/>
            <w:highlight w:val="yellow"/>
          </w:rPr>
          <w:lastRenderedPageBreak/>
          <w:t>Element of case detail information area:</w:t>
        </w:r>
      </w:ins>
    </w:p>
    <w:tbl>
      <w:tblPr>
        <w:tblStyle w:val="a9"/>
        <w:tblW w:w="0" w:type="auto"/>
        <w:tblInd w:w="845" w:type="dxa"/>
        <w:tblLook w:val="04A0" w:firstRow="1" w:lastRow="0" w:firstColumn="1" w:lastColumn="0" w:noHBand="0" w:noVBand="1"/>
      </w:tblPr>
      <w:tblGrid>
        <w:gridCol w:w="426"/>
        <w:gridCol w:w="1985"/>
        <w:gridCol w:w="4942"/>
      </w:tblGrid>
      <w:tr w:rsidR="00A23FA3" w:rsidRPr="00A23FA3" w14:paraId="59924A19" w14:textId="77777777" w:rsidTr="001F3470">
        <w:trPr>
          <w:ins w:id="6620" w:author="raye" w:date="2018-07-23T14:26:00Z"/>
        </w:trPr>
        <w:tc>
          <w:tcPr>
            <w:tcW w:w="426" w:type="dxa"/>
            <w:shd w:val="clear" w:color="auto" w:fill="BFBFBF" w:themeFill="background1" w:themeFillShade="BF"/>
          </w:tcPr>
          <w:p w14:paraId="48E8A04A" w14:textId="77777777" w:rsidR="00E06FB7" w:rsidRPr="00A23FA3" w:rsidRDefault="00E06FB7" w:rsidP="001F3470">
            <w:pPr>
              <w:rPr>
                <w:ins w:id="6621" w:author="raye" w:date="2018-07-23T14:26:00Z"/>
                <w:rFonts w:ascii="Calibri" w:hAnsi="Calibri" w:cstheme="minorHAnsi"/>
                <w:strike/>
                <w:sz w:val="24"/>
                <w:szCs w:val="24"/>
                <w:highlight w:val="yellow"/>
              </w:rPr>
            </w:pPr>
            <w:ins w:id="6622" w:author="raye" w:date="2018-07-23T14:26:00Z">
              <w:r w:rsidRPr="00A23FA3">
                <w:rPr>
                  <w:rFonts w:ascii="Calibri" w:hAnsi="Calibri" w:cstheme="minorHAnsi"/>
                  <w:strike/>
                  <w:sz w:val="24"/>
                  <w:szCs w:val="24"/>
                  <w:highlight w:val="yellow"/>
                </w:rPr>
                <w:t>#</w:t>
              </w:r>
            </w:ins>
          </w:p>
        </w:tc>
        <w:tc>
          <w:tcPr>
            <w:tcW w:w="1985" w:type="dxa"/>
            <w:shd w:val="clear" w:color="auto" w:fill="BFBFBF" w:themeFill="background1" w:themeFillShade="BF"/>
          </w:tcPr>
          <w:p w14:paraId="1F5A142C" w14:textId="77777777" w:rsidR="00E06FB7" w:rsidRPr="00A23FA3" w:rsidRDefault="00E06FB7" w:rsidP="001F3470">
            <w:pPr>
              <w:rPr>
                <w:ins w:id="6623" w:author="raye" w:date="2018-07-23T14:26:00Z"/>
                <w:rFonts w:ascii="Calibri" w:hAnsi="Calibri" w:cstheme="minorHAnsi"/>
                <w:strike/>
                <w:sz w:val="24"/>
                <w:szCs w:val="24"/>
                <w:highlight w:val="yellow"/>
              </w:rPr>
            </w:pPr>
            <w:ins w:id="6624" w:author="raye" w:date="2018-07-23T14:26:00Z">
              <w:r w:rsidRPr="00A23FA3">
                <w:rPr>
                  <w:rFonts w:ascii="Calibri" w:hAnsi="Calibri" w:cstheme="minorHAnsi"/>
                  <w:strike/>
                  <w:sz w:val="24"/>
                  <w:szCs w:val="24"/>
                  <w:highlight w:val="yellow"/>
                </w:rPr>
                <w:t>TAB ITEM</w:t>
              </w:r>
            </w:ins>
          </w:p>
        </w:tc>
        <w:tc>
          <w:tcPr>
            <w:tcW w:w="4942" w:type="dxa"/>
            <w:shd w:val="clear" w:color="auto" w:fill="BFBFBF" w:themeFill="background1" w:themeFillShade="BF"/>
          </w:tcPr>
          <w:p w14:paraId="5DC494EE" w14:textId="77777777" w:rsidR="00E06FB7" w:rsidRPr="00A23FA3" w:rsidRDefault="00E06FB7" w:rsidP="001F3470">
            <w:pPr>
              <w:rPr>
                <w:ins w:id="6625" w:author="raye" w:date="2018-07-23T14:26:00Z"/>
                <w:rFonts w:ascii="Calibri" w:hAnsi="Calibri" w:cstheme="minorHAnsi"/>
                <w:strike/>
                <w:sz w:val="24"/>
                <w:szCs w:val="24"/>
                <w:highlight w:val="yellow"/>
              </w:rPr>
            </w:pPr>
            <w:ins w:id="6626" w:author="raye" w:date="2018-07-23T14:26:00Z">
              <w:r w:rsidRPr="00A23FA3">
                <w:rPr>
                  <w:rFonts w:ascii="Calibri" w:hAnsi="Calibri" w:cstheme="minorHAnsi"/>
                  <w:strike/>
                  <w:sz w:val="24"/>
                  <w:szCs w:val="24"/>
                  <w:highlight w:val="yellow"/>
                </w:rPr>
                <w:t>CONTENT</w:t>
              </w:r>
            </w:ins>
          </w:p>
        </w:tc>
      </w:tr>
      <w:tr w:rsidR="00A23FA3" w:rsidRPr="00A23FA3" w14:paraId="31CDB60C" w14:textId="77777777" w:rsidTr="001F3470">
        <w:trPr>
          <w:trHeight w:val="234"/>
          <w:ins w:id="6627" w:author="raye" w:date="2018-07-23T14:26:00Z"/>
        </w:trPr>
        <w:tc>
          <w:tcPr>
            <w:tcW w:w="426" w:type="dxa"/>
          </w:tcPr>
          <w:p w14:paraId="5C31808A" w14:textId="77777777" w:rsidR="00E06FB7" w:rsidRPr="00A23FA3" w:rsidRDefault="00E06FB7" w:rsidP="001F3470">
            <w:pPr>
              <w:rPr>
                <w:ins w:id="6628" w:author="raye" w:date="2018-07-23T14:26:00Z"/>
                <w:rFonts w:ascii="Calibri" w:hAnsi="Calibri" w:cstheme="minorHAnsi"/>
                <w:strike/>
                <w:szCs w:val="21"/>
                <w:highlight w:val="yellow"/>
              </w:rPr>
            </w:pPr>
            <w:ins w:id="6629" w:author="raye" w:date="2018-07-23T14:26:00Z">
              <w:r w:rsidRPr="00A23FA3">
                <w:rPr>
                  <w:rFonts w:ascii="Calibri" w:hAnsi="Calibri" w:cstheme="minorHAnsi"/>
                  <w:strike/>
                  <w:szCs w:val="21"/>
                  <w:highlight w:val="yellow"/>
                </w:rPr>
                <w:t>1</w:t>
              </w:r>
            </w:ins>
          </w:p>
        </w:tc>
        <w:tc>
          <w:tcPr>
            <w:tcW w:w="1985" w:type="dxa"/>
          </w:tcPr>
          <w:p w14:paraId="721D17B4" w14:textId="77777777" w:rsidR="00E06FB7" w:rsidRPr="00A23FA3" w:rsidRDefault="00E06FB7" w:rsidP="001F3470">
            <w:pPr>
              <w:rPr>
                <w:ins w:id="6630" w:author="raye" w:date="2018-07-23T14:26:00Z"/>
                <w:rFonts w:ascii="Calibri" w:hAnsi="Calibri" w:cstheme="minorHAnsi"/>
                <w:strike/>
                <w:szCs w:val="21"/>
                <w:highlight w:val="yellow"/>
              </w:rPr>
            </w:pPr>
            <w:ins w:id="6631" w:author="raye" w:date="2018-07-23T14:26:00Z">
              <w:r w:rsidRPr="00A23FA3">
                <w:rPr>
                  <w:rFonts w:ascii="Calibri" w:hAnsi="Calibri" w:cstheme="minorHAnsi"/>
                  <w:strike/>
                  <w:szCs w:val="21"/>
                  <w:highlight w:val="yellow"/>
                </w:rPr>
                <w:t>Case Info</w:t>
              </w:r>
            </w:ins>
          </w:p>
        </w:tc>
        <w:tc>
          <w:tcPr>
            <w:tcW w:w="4942" w:type="dxa"/>
          </w:tcPr>
          <w:p w14:paraId="612351F8" w14:textId="77777777" w:rsidR="00E06FB7" w:rsidRPr="00A23FA3" w:rsidRDefault="00E06FB7" w:rsidP="001F3470">
            <w:pPr>
              <w:pStyle w:val="a0"/>
              <w:numPr>
                <w:ilvl w:val="0"/>
                <w:numId w:val="13"/>
              </w:numPr>
              <w:ind w:left="299" w:firstLineChars="0" w:hanging="299"/>
              <w:rPr>
                <w:ins w:id="6632" w:author="raye" w:date="2018-07-23T14:26:00Z"/>
                <w:rFonts w:ascii="Calibri" w:hAnsi="Calibri" w:cstheme="minorHAnsi"/>
                <w:strike/>
                <w:szCs w:val="21"/>
                <w:highlight w:val="yellow"/>
              </w:rPr>
            </w:pPr>
            <w:ins w:id="6633" w:author="raye" w:date="2018-07-23T14:26:00Z">
              <w:r w:rsidRPr="00A23FA3">
                <w:rPr>
                  <w:rFonts w:ascii="Calibri" w:hAnsi="Calibri" w:cstheme="minorHAnsi"/>
                  <w:strike/>
                  <w:szCs w:val="21"/>
                  <w:highlight w:val="yellow"/>
                </w:rPr>
                <w:t>Case base information, Current Status</w:t>
              </w:r>
            </w:ins>
          </w:p>
          <w:p w14:paraId="230C816B" w14:textId="77777777" w:rsidR="00E06FB7" w:rsidRPr="00A23FA3" w:rsidRDefault="00E06FB7" w:rsidP="001F3470">
            <w:pPr>
              <w:pStyle w:val="a0"/>
              <w:numPr>
                <w:ilvl w:val="0"/>
                <w:numId w:val="13"/>
              </w:numPr>
              <w:ind w:left="299" w:firstLineChars="0" w:hanging="299"/>
              <w:rPr>
                <w:ins w:id="6634" w:author="raye" w:date="2018-07-23T14:26:00Z"/>
                <w:rFonts w:ascii="Calibri" w:hAnsi="Calibri" w:cstheme="minorHAnsi"/>
                <w:strike/>
                <w:szCs w:val="21"/>
                <w:highlight w:val="yellow"/>
              </w:rPr>
            </w:pPr>
            <w:ins w:id="6635" w:author="raye" w:date="2018-07-23T14:26:00Z">
              <w:r w:rsidRPr="00A23FA3">
                <w:rPr>
                  <w:rFonts w:ascii="Calibri" w:hAnsi="Calibri" w:cstheme="minorHAnsi"/>
                  <w:strike/>
                  <w:szCs w:val="21"/>
                  <w:highlight w:val="yellow"/>
                </w:rPr>
                <w:t>Case workflow chart</w:t>
              </w:r>
            </w:ins>
          </w:p>
        </w:tc>
      </w:tr>
      <w:tr w:rsidR="00A23FA3" w:rsidRPr="00A23FA3" w14:paraId="19CC61B8" w14:textId="77777777" w:rsidTr="001F3470">
        <w:trPr>
          <w:trHeight w:val="210"/>
          <w:ins w:id="6636" w:author="raye" w:date="2018-07-23T14:26:00Z"/>
        </w:trPr>
        <w:tc>
          <w:tcPr>
            <w:tcW w:w="426" w:type="dxa"/>
          </w:tcPr>
          <w:p w14:paraId="3BCDAB79" w14:textId="77777777" w:rsidR="00E06FB7" w:rsidRPr="00A23FA3" w:rsidRDefault="00E06FB7" w:rsidP="001F3470">
            <w:pPr>
              <w:rPr>
                <w:ins w:id="6637" w:author="raye" w:date="2018-07-23T14:26:00Z"/>
                <w:rFonts w:ascii="Calibri" w:hAnsi="Calibri" w:cstheme="minorHAnsi"/>
                <w:strike/>
                <w:szCs w:val="21"/>
                <w:highlight w:val="yellow"/>
              </w:rPr>
            </w:pPr>
            <w:ins w:id="6638" w:author="raye" w:date="2018-07-23T14:26:00Z">
              <w:r w:rsidRPr="00A23FA3">
                <w:rPr>
                  <w:rFonts w:ascii="Calibri" w:hAnsi="Calibri" w:cstheme="minorHAnsi"/>
                  <w:strike/>
                  <w:szCs w:val="21"/>
                  <w:highlight w:val="yellow"/>
                </w:rPr>
                <w:t>2</w:t>
              </w:r>
            </w:ins>
          </w:p>
        </w:tc>
        <w:tc>
          <w:tcPr>
            <w:tcW w:w="1985" w:type="dxa"/>
          </w:tcPr>
          <w:p w14:paraId="5C3814E0" w14:textId="77777777" w:rsidR="00E06FB7" w:rsidRPr="00A23FA3" w:rsidRDefault="00E06FB7" w:rsidP="001F3470">
            <w:pPr>
              <w:rPr>
                <w:ins w:id="6639" w:author="raye" w:date="2018-07-23T14:26:00Z"/>
                <w:rFonts w:ascii="Calibri" w:hAnsi="Calibri" w:cstheme="minorHAnsi"/>
                <w:strike/>
                <w:szCs w:val="21"/>
                <w:highlight w:val="yellow"/>
              </w:rPr>
            </w:pPr>
            <w:ins w:id="6640" w:author="raye" w:date="2018-07-23T14:26:00Z">
              <w:r w:rsidRPr="00A23FA3">
                <w:rPr>
                  <w:rFonts w:ascii="Calibri" w:hAnsi="Calibri" w:cstheme="minorHAnsi"/>
                  <w:strike/>
                  <w:szCs w:val="21"/>
                  <w:highlight w:val="yellow"/>
                </w:rPr>
                <w:t>Case Documents</w:t>
              </w:r>
            </w:ins>
          </w:p>
        </w:tc>
        <w:tc>
          <w:tcPr>
            <w:tcW w:w="4942" w:type="dxa"/>
          </w:tcPr>
          <w:p w14:paraId="6E85BFFF" w14:textId="77777777" w:rsidR="00E06FB7" w:rsidRPr="00A23FA3" w:rsidRDefault="00E06FB7" w:rsidP="001F3470">
            <w:pPr>
              <w:pStyle w:val="a0"/>
              <w:numPr>
                <w:ilvl w:val="0"/>
                <w:numId w:val="13"/>
              </w:numPr>
              <w:ind w:left="299" w:firstLineChars="0" w:hanging="299"/>
              <w:rPr>
                <w:ins w:id="6641" w:author="raye" w:date="2018-07-23T14:26:00Z"/>
                <w:rFonts w:ascii="Calibri" w:hAnsi="Calibri" w:cstheme="minorHAnsi"/>
                <w:strike/>
                <w:szCs w:val="21"/>
                <w:highlight w:val="yellow"/>
              </w:rPr>
            </w:pPr>
            <w:ins w:id="6642" w:author="raye" w:date="2018-07-23T14:26:00Z">
              <w:r w:rsidRPr="00A23FA3">
                <w:rPr>
                  <w:rFonts w:ascii="Calibri" w:hAnsi="Calibri" w:cstheme="minorHAnsi"/>
                  <w:strike/>
                  <w:szCs w:val="21"/>
                  <w:highlight w:val="yellow"/>
                </w:rPr>
                <w:t>The uploaded</w:t>
              </w:r>
              <w:r w:rsidRPr="00A23FA3" w:rsidDel="00C24FF7">
                <w:rPr>
                  <w:rFonts w:ascii="Calibri" w:hAnsi="Calibri" w:cstheme="minorHAnsi"/>
                  <w:strike/>
                  <w:szCs w:val="21"/>
                  <w:highlight w:val="yellow"/>
                </w:rPr>
                <w:t xml:space="preserve"> </w:t>
              </w:r>
              <w:r w:rsidRPr="00A23FA3">
                <w:rPr>
                  <w:rFonts w:ascii="Calibri" w:hAnsi="Calibri" w:cstheme="minorHAnsi"/>
                  <w:strike/>
                  <w:szCs w:val="21"/>
                  <w:highlight w:val="yellow"/>
                </w:rPr>
                <w:t>Transaction Documents(PDF)</w:t>
              </w:r>
            </w:ins>
          </w:p>
          <w:p w14:paraId="1C2385B0" w14:textId="77777777" w:rsidR="00E06FB7" w:rsidRPr="00A23FA3" w:rsidRDefault="00E06FB7" w:rsidP="001F3470">
            <w:pPr>
              <w:pStyle w:val="a0"/>
              <w:numPr>
                <w:ilvl w:val="0"/>
                <w:numId w:val="13"/>
              </w:numPr>
              <w:ind w:left="299" w:firstLineChars="0" w:hanging="299"/>
              <w:rPr>
                <w:ins w:id="6643" w:author="raye" w:date="2018-07-23T14:26:00Z"/>
                <w:rFonts w:ascii="Calibri" w:hAnsi="Calibri" w:cstheme="minorHAnsi"/>
                <w:strike/>
                <w:szCs w:val="21"/>
                <w:highlight w:val="yellow"/>
              </w:rPr>
            </w:pPr>
            <w:ins w:id="6644" w:author="raye" w:date="2018-07-23T14:26:00Z">
              <w:r w:rsidRPr="00A23FA3">
                <w:rPr>
                  <w:rFonts w:ascii="Calibri" w:hAnsi="Calibri" w:cstheme="minorHAnsi"/>
                  <w:strike/>
                  <w:szCs w:val="21"/>
                  <w:highlight w:val="yellow"/>
                </w:rPr>
                <w:t>Operations link for Transaction Documents.</w:t>
              </w:r>
            </w:ins>
          </w:p>
        </w:tc>
      </w:tr>
      <w:tr w:rsidR="00A23FA3" w:rsidRPr="00A23FA3" w14:paraId="54FD5A81" w14:textId="77777777" w:rsidTr="001F3470">
        <w:trPr>
          <w:trHeight w:val="210"/>
          <w:ins w:id="6645" w:author="raye" w:date="2018-07-23T14:26:00Z"/>
        </w:trPr>
        <w:tc>
          <w:tcPr>
            <w:tcW w:w="426" w:type="dxa"/>
          </w:tcPr>
          <w:p w14:paraId="50CD8CD6" w14:textId="77777777" w:rsidR="00E06FB7" w:rsidRPr="00A23FA3" w:rsidRDefault="00E06FB7" w:rsidP="001F3470">
            <w:pPr>
              <w:rPr>
                <w:ins w:id="6646" w:author="raye" w:date="2018-07-23T14:26:00Z"/>
                <w:rFonts w:ascii="Calibri" w:hAnsi="Calibri" w:cstheme="minorHAnsi"/>
                <w:strike/>
                <w:szCs w:val="21"/>
                <w:highlight w:val="yellow"/>
              </w:rPr>
            </w:pPr>
            <w:ins w:id="6647" w:author="raye" w:date="2018-07-23T14:26:00Z">
              <w:r w:rsidRPr="00A23FA3">
                <w:rPr>
                  <w:rFonts w:ascii="Calibri" w:hAnsi="Calibri" w:cstheme="minorHAnsi"/>
                  <w:strike/>
                  <w:szCs w:val="21"/>
                  <w:highlight w:val="yellow"/>
                </w:rPr>
                <w:t>3</w:t>
              </w:r>
            </w:ins>
          </w:p>
        </w:tc>
        <w:tc>
          <w:tcPr>
            <w:tcW w:w="1985" w:type="dxa"/>
          </w:tcPr>
          <w:p w14:paraId="78A0C209" w14:textId="77777777" w:rsidR="00E06FB7" w:rsidRPr="00A23FA3" w:rsidRDefault="00E06FB7" w:rsidP="001F3470">
            <w:pPr>
              <w:rPr>
                <w:ins w:id="6648" w:author="raye" w:date="2018-07-23T14:26:00Z"/>
                <w:rFonts w:ascii="Calibri" w:hAnsi="Calibri" w:cstheme="minorHAnsi"/>
                <w:strike/>
                <w:szCs w:val="21"/>
                <w:highlight w:val="yellow"/>
              </w:rPr>
            </w:pPr>
            <w:ins w:id="6649" w:author="raye" w:date="2018-07-23T14:26:00Z">
              <w:r w:rsidRPr="00A23FA3">
                <w:rPr>
                  <w:rFonts w:ascii="Calibri" w:hAnsi="Calibri" w:cstheme="minorHAnsi"/>
                  <w:strike/>
                  <w:szCs w:val="21"/>
                  <w:highlight w:val="yellow"/>
                </w:rPr>
                <w:t>Case Evidence</w:t>
              </w:r>
            </w:ins>
          </w:p>
        </w:tc>
        <w:tc>
          <w:tcPr>
            <w:tcW w:w="4942" w:type="dxa"/>
          </w:tcPr>
          <w:p w14:paraId="4A40BA5F" w14:textId="77777777" w:rsidR="00E06FB7" w:rsidRPr="00A23FA3" w:rsidRDefault="00E06FB7" w:rsidP="001F3470">
            <w:pPr>
              <w:pStyle w:val="a0"/>
              <w:numPr>
                <w:ilvl w:val="0"/>
                <w:numId w:val="13"/>
              </w:numPr>
              <w:ind w:left="299" w:firstLineChars="0" w:hanging="299"/>
              <w:rPr>
                <w:ins w:id="6650" w:author="raye" w:date="2018-07-23T14:26:00Z"/>
                <w:rFonts w:ascii="Calibri" w:hAnsi="Calibri" w:cstheme="minorHAnsi"/>
                <w:strike/>
                <w:szCs w:val="21"/>
                <w:highlight w:val="yellow"/>
              </w:rPr>
            </w:pPr>
            <w:ins w:id="6651" w:author="raye" w:date="2018-07-23T14:26:00Z">
              <w:r w:rsidRPr="00A23FA3">
                <w:rPr>
                  <w:rFonts w:ascii="Calibri" w:hAnsi="Calibri" w:cstheme="minorHAnsi"/>
                  <w:strike/>
                  <w:szCs w:val="21"/>
                  <w:highlight w:val="yellow"/>
                </w:rPr>
                <w:t>Collected evidence list for this case (group by API source)</w:t>
              </w:r>
            </w:ins>
          </w:p>
          <w:p w14:paraId="303AA5F4" w14:textId="77777777" w:rsidR="00E06FB7" w:rsidRPr="00A23FA3" w:rsidRDefault="00E06FB7" w:rsidP="001F3470">
            <w:pPr>
              <w:pStyle w:val="a0"/>
              <w:numPr>
                <w:ilvl w:val="0"/>
                <w:numId w:val="13"/>
              </w:numPr>
              <w:ind w:left="299" w:firstLineChars="0" w:hanging="299"/>
              <w:rPr>
                <w:ins w:id="6652" w:author="raye" w:date="2018-07-23T14:26:00Z"/>
                <w:rFonts w:ascii="Calibri" w:hAnsi="Calibri" w:cstheme="minorHAnsi"/>
                <w:strike/>
                <w:szCs w:val="21"/>
                <w:highlight w:val="yellow"/>
              </w:rPr>
            </w:pPr>
            <w:ins w:id="6653" w:author="raye" w:date="2018-07-23T14:26:00Z">
              <w:r w:rsidRPr="00A23FA3">
                <w:rPr>
                  <w:rFonts w:ascii="Calibri" w:hAnsi="Calibri" w:cstheme="minorHAnsi"/>
                  <w:strike/>
                  <w:szCs w:val="21"/>
                  <w:highlight w:val="yellow"/>
                </w:rPr>
                <w:t>Click evidence link to review</w:t>
              </w:r>
            </w:ins>
          </w:p>
        </w:tc>
      </w:tr>
      <w:tr w:rsidR="00A23FA3" w:rsidRPr="00A23FA3" w14:paraId="51AF8B51" w14:textId="77777777" w:rsidTr="001F3470">
        <w:trPr>
          <w:trHeight w:val="210"/>
          <w:ins w:id="6654" w:author="raye" w:date="2018-07-23T14:26:00Z"/>
        </w:trPr>
        <w:tc>
          <w:tcPr>
            <w:tcW w:w="426" w:type="dxa"/>
          </w:tcPr>
          <w:p w14:paraId="1685F10A" w14:textId="77777777" w:rsidR="00E06FB7" w:rsidRPr="00A23FA3" w:rsidRDefault="00E06FB7" w:rsidP="001F3470">
            <w:pPr>
              <w:rPr>
                <w:ins w:id="6655" w:author="raye" w:date="2018-07-23T14:26:00Z"/>
                <w:rFonts w:ascii="Calibri" w:hAnsi="Calibri" w:cstheme="minorHAnsi"/>
                <w:strike/>
                <w:szCs w:val="21"/>
                <w:highlight w:val="yellow"/>
              </w:rPr>
            </w:pPr>
            <w:ins w:id="6656" w:author="raye" w:date="2018-07-23T14:26:00Z">
              <w:r w:rsidRPr="00A23FA3">
                <w:rPr>
                  <w:rFonts w:ascii="Calibri" w:hAnsi="Calibri" w:cstheme="minorHAnsi"/>
                  <w:strike/>
                  <w:szCs w:val="21"/>
                  <w:highlight w:val="yellow"/>
                </w:rPr>
                <w:t>4</w:t>
              </w:r>
            </w:ins>
          </w:p>
        </w:tc>
        <w:tc>
          <w:tcPr>
            <w:tcW w:w="1985" w:type="dxa"/>
          </w:tcPr>
          <w:p w14:paraId="2B7CCEDF" w14:textId="77777777" w:rsidR="00E06FB7" w:rsidRPr="00A23FA3" w:rsidRDefault="00E06FB7" w:rsidP="001F3470">
            <w:pPr>
              <w:rPr>
                <w:ins w:id="6657" w:author="raye" w:date="2018-07-23T14:26:00Z"/>
                <w:rFonts w:ascii="Calibri" w:hAnsi="Calibri" w:cstheme="minorHAnsi"/>
                <w:strike/>
                <w:szCs w:val="21"/>
                <w:highlight w:val="yellow"/>
              </w:rPr>
            </w:pPr>
            <w:ins w:id="6658" w:author="raye" w:date="2018-07-23T14:26:00Z">
              <w:r w:rsidRPr="00A23FA3">
                <w:rPr>
                  <w:rFonts w:ascii="Calibri" w:hAnsi="Calibri" w:cstheme="minorHAnsi"/>
                  <w:strike/>
                  <w:szCs w:val="21"/>
                  <w:highlight w:val="yellow"/>
                </w:rPr>
                <w:t>Case Report</w:t>
              </w:r>
            </w:ins>
          </w:p>
        </w:tc>
        <w:tc>
          <w:tcPr>
            <w:tcW w:w="4942" w:type="dxa"/>
          </w:tcPr>
          <w:p w14:paraId="6E190A5D" w14:textId="77777777" w:rsidR="00E06FB7" w:rsidRPr="00A23FA3" w:rsidRDefault="00E06FB7" w:rsidP="001F3470">
            <w:pPr>
              <w:pStyle w:val="a0"/>
              <w:numPr>
                <w:ilvl w:val="0"/>
                <w:numId w:val="13"/>
              </w:numPr>
              <w:ind w:left="299" w:firstLineChars="0" w:hanging="299"/>
              <w:rPr>
                <w:ins w:id="6659" w:author="raye" w:date="2018-07-23T14:26:00Z"/>
                <w:rFonts w:ascii="Calibri" w:hAnsi="Calibri" w:cstheme="minorHAnsi"/>
                <w:strike/>
                <w:szCs w:val="21"/>
                <w:highlight w:val="yellow"/>
              </w:rPr>
            </w:pPr>
            <w:ins w:id="6660" w:author="raye" w:date="2018-07-23T14:26:00Z">
              <w:r w:rsidRPr="00A23FA3">
                <w:rPr>
                  <w:rFonts w:ascii="Calibri" w:hAnsi="Calibri" w:cstheme="minorHAnsi"/>
                  <w:strike/>
                  <w:szCs w:val="21"/>
                  <w:highlight w:val="yellow"/>
                </w:rPr>
                <w:t>The Transaction Risk Mitigation Check List report which submitted by Operations Analyst</w:t>
              </w:r>
            </w:ins>
          </w:p>
        </w:tc>
      </w:tr>
      <w:tr w:rsidR="00A23FA3" w:rsidRPr="00A23FA3" w14:paraId="1C9A9C51" w14:textId="77777777" w:rsidTr="001F3470">
        <w:trPr>
          <w:trHeight w:val="210"/>
          <w:ins w:id="6661" w:author="raye" w:date="2018-07-23T14:26:00Z"/>
        </w:trPr>
        <w:tc>
          <w:tcPr>
            <w:tcW w:w="426" w:type="dxa"/>
          </w:tcPr>
          <w:p w14:paraId="5680943E" w14:textId="77777777" w:rsidR="00E06FB7" w:rsidRPr="00A23FA3" w:rsidRDefault="00E06FB7" w:rsidP="001F3470">
            <w:pPr>
              <w:rPr>
                <w:ins w:id="6662" w:author="raye" w:date="2018-07-23T14:26:00Z"/>
                <w:rFonts w:ascii="Calibri" w:hAnsi="Calibri" w:cstheme="minorHAnsi"/>
                <w:strike/>
                <w:szCs w:val="21"/>
                <w:highlight w:val="yellow"/>
              </w:rPr>
            </w:pPr>
            <w:ins w:id="6663" w:author="raye" w:date="2018-07-23T14:26:00Z">
              <w:r w:rsidRPr="00A23FA3">
                <w:rPr>
                  <w:rFonts w:ascii="Calibri" w:hAnsi="Calibri" w:cstheme="minorHAnsi"/>
                  <w:strike/>
                  <w:szCs w:val="21"/>
                  <w:highlight w:val="yellow"/>
                </w:rPr>
                <w:t>5</w:t>
              </w:r>
            </w:ins>
          </w:p>
        </w:tc>
        <w:tc>
          <w:tcPr>
            <w:tcW w:w="1985" w:type="dxa"/>
          </w:tcPr>
          <w:p w14:paraId="1DC3E4FE" w14:textId="77777777" w:rsidR="00E06FB7" w:rsidRPr="00A23FA3" w:rsidRDefault="00E06FB7" w:rsidP="001F3470">
            <w:pPr>
              <w:rPr>
                <w:ins w:id="6664" w:author="raye" w:date="2018-07-23T14:26:00Z"/>
                <w:rFonts w:ascii="Calibri" w:hAnsi="Calibri" w:cstheme="minorHAnsi"/>
                <w:strike/>
                <w:szCs w:val="21"/>
                <w:highlight w:val="yellow"/>
              </w:rPr>
            </w:pPr>
            <w:ins w:id="6665" w:author="raye" w:date="2018-07-23T14:26:00Z">
              <w:r w:rsidRPr="00A23FA3">
                <w:rPr>
                  <w:rFonts w:ascii="Calibri" w:hAnsi="Calibri" w:cstheme="minorHAnsi"/>
                  <w:strike/>
                  <w:szCs w:val="21"/>
                  <w:highlight w:val="yellow"/>
                </w:rPr>
                <w:t>Working Form</w:t>
              </w:r>
            </w:ins>
          </w:p>
        </w:tc>
        <w:tc>
          <w:tcPr>
            <w:tcW w:w="4942" w:type="dxa"/>
          </w:tcPr>
          <w:p w14:paraId="7F34AF46" w14:textId="77777777" w:rsidR="00E06FB7" w:rsidRPr="00A23FA3" w:rsidRDefault="00E06FB7" w:rsidP="001F3470">
            <w:pPr>
              <w:pStyle w:val="a0"/>
              <w:numPr>
                <w:ilvl w:val="0"/>
                <w:numId w:val="13"/>
              </w:numPr>
              <w:ind w:left="299" w:firstLineChars="0" w:hanging="299"/>
              <w:rPr>
                <w:ins w:id="6666" w:author="raye" w:date="2018-07-23T14:26:00Z"/>
                <w:rFonts w:ascii="Calibri" w:hAnsi="Calibri" w:cstheme="minorHAnsi"/>
                <w:strike/>
                <w:szCs w:val="21"/>
                <w:highlight w:val="yellow"/>
              </w:rPr>
            </w:pPr>
            <w:ins w:id="6667" w:author="raye" w:date="2018-07-23T14:26:00Z">
              <w:r w:rsidRPr="00A23FA3">
                <w:rPr>
                  <w:rFonts w:ascii="Calibri" w:hAnsi="Calibri" w:cstheme="minorHAnsi"/>
                  <w:strike/>
                  <w:szCs w:val="21"/>
                  <w:highlight w:val="yellow"/>
                </w:rPr>
                <w:t>Work forms for case review and refer</w:t>
              </w:r>
            </w:ins>
          </w:p>
          <w:p w14:paraId="233509D1" w14:textId="77777777" w:rsidR="00E06FB7" w:rsidRPr="00A23FA3" w:rsidRDefault="00E06FB7" w:rsidP="001F3470">
            <w:pPr>
              <w:pStyle w:val="a0"/>
              <w:numPr>
                <w:ilvl w:val="0"/>
                <w:numId w:val="13"/>
              </w:numPr>
              <w:ind w:left="299" w:firstLineChars="0" w:hanging="299"/>
              <w:rPr>
                <w:ins w:id="6668" w:author="raye" w:date="2018-07-23T14:26:00Z"/>
                <w:rFonts w:ascii="Calibri" w:hAnsi="Calibri" w:cstheme="minorHAnsi"/>
                <w:strike/>
                <w:szCs w:val="21"/>
                <w:highlight w:val="yellow"/>
              </w:rPr>
            </w:pPr>
            <w:ins w:id="6669" w:author="raye" w:date="2018-07-23T14:26:00Z">
              <w:r w:rsidRPr="00A23FA3">
                <w:rPr>
                  <w:rFonts w:ascii="Calibri" w:hAnsi="Calibri"/>
                  <w:strike/>
                  <w:highlight w:val="yellow"/>
                </w:rPr>
                <w:t>Render different Working forms in a secondary label (show existing ones only)</w:t>
              </w:r>
            </w:ins>
          </w:p>
          <w:p w14:paraId="44C6544B" w14:textId="77777777" w:rsidR="00E06FB7" w:rsidRPr="00A23FA3" w:rsidRDefault="00E06FB7" w:rsidP="001F3470">
            <w:pPr>
              <w:pStyle w:val="a0"/>
              <w:numPr>
                <w:ilvl w:val="0"/>
                <w:numId w:val="13"/>
              </w:numPr>
              <w:ind w:left="299" w:firstLineChars="0" w:hanging="299"/>
              <w:rPr>
                <w:ins w:id="6670" w:author="raye" w:date="2018-07-23T14:26:00Z"/>
                <w:rFonts w:ascii="Calibri" w:hAnsi="Calibri" w:cstheme="minorHAnsi"/>
                <w:strike/>
                <w:szCs w:val="21"/>
                <w:highlight w:val="yellow"/>
              </w:rPr>
            </w:pPr>
            <w:ins w:id="6671" w:author="raye" w:date="2018-07-23T14:26:00Z">
              <w:r w:rsidRPr="00A23FA3">
                <w:rPr>
                  <w:rFonts w:ascii="Calibri" w:hAnsi="Calibri"/>
                  <w:strike/>
                  <w:highlight w:val="yellow"/>
                </w:rPr>
                <w:t>The styles of each Working Form see attached</w:t>
              </w:r>
              <w:r w:rsidRPr="00A23FA3" w:rsidDel="005C294E">
                <w:rPr>
                  <w:rFonts w:ascii="Calibri" w:hAnsi="Calibri" w:cstheme="minorHAnsi"/>
                  <w:strike/>
                  <w:highlight w:val="yellow"/>
                </w:rPr>
                <w:t xml:space="preserve"> </w:t>
              </w:r>
              <w:r w:rsidRPr="00A23FA3">
                <w:rPr>
                  <w:rFonts w:ascii="Calibri" w:hAnsi="Calibri" w:cstheme="minorHAnsi"/>
                  <w:strike/>
                  <w:highlight w:val="yellow"/>
                </w:rPr>
                <w:fldChar w:fldCharType="begin"/>
              </w:r>
              <w:r w:rsidRPr="00A23FA3">
                <w:rPr>
                  <w:rFonts w:ascii="Calibri" w:hAnsi="Calibri" w:cstheme="minorHAnsi"/>
                  <w:strike/>
                  <w:highlight w:val="yellow"/>
                </w:rPr>
                <w:instrText xml:space="preserve"> REF _Ref508581854 \r \h  \* MERGEFORMAT </w:instrText>
              </w:r>
            </w:ins>
            <w:r w:rsidRPr="00A23FA3">
              <w:rPr>
                <w:rFonts w:ascii="Calibri" w:hAnsi="Calibri" w:cstheme="minorHAnsi"/>
                <w:strike/>
                <w:highlight w:val="yellow"/>
              </w:rPr>
            </w:r>
            <w:ins w:id="6672" w:author="raye" w:date="2018-07-23T14:26:00Z">
              <w:r w:rsidRPr="00A23FA3">
                <w:rPr>
                  <w:rFonts w:ascii="Calibri" w:hAnsi="Calibri" w:cstheme="minorHAnsi"/>
                  <w:strike/>
                  <w:highlight w:val="yellow"/>
                </w:rPr>
                <w:fldChar w:fldCharType="separate"/>
              </w:r>
              <w:r w:rsidRPr="00A23FA3">
                <w:rPr>
                  <w:rFonts w:ascii="Calibri" w:hAnsi="Calibri" w:cstheme="minorHAnsi"/>
                  <w:strike/>
                  <w:highlight w:val="yellow"/>
                </w:rPr>
                <w:t>7.1</w:t>
              </w:r>
              <w:r w:rsidRPr="00A23FA3">
                <w:rPr>
                  <w:rFonts w:ascii="Calibri" w:hAnsi="Calibri" w:cstheme="minorHAnsi"/>
                  <w:strike/>
                  <w:highlight w:val="yellow"/>
                </w:rPr>
                <w:fldChar w:fldCharType="end"/>
              </w:r>
            </w:ins>
          </w:p>
          <w:p w14:paraId="079C9206" w14:textId="77777777" w:rsidR="00E06FB7" w:rsidRPr="00A23FA3" w:rsidRDefault="00E06FB7" w:rsidP="001F3470">
            <w:pPr>
              <w:rPr>
                <w:ins w:id="6673" w:author="raye" w:date="2018-07-23T14:26:00Z"/>
                <w:rFonts w:ascii="Calibri" w:hAnsi="Calibri" w:cstheme="minorHAnsi"/>
                <w:strike/>
                <w:szCs w:val="21"/>
                <w:highlight w:val="yellow"/>
              </w:rPr>
            </w:pPr>
          </w:p>
        </w:tc>
      </w:tr>
    </w:tbl>
    <w:p w14:paraId="726B8260" w14:textId="77777777" w:rsidR="00E06FB7" w:rsidRPr="00A23FA3" w:rsidRDefault="00E06FB7" w:rsidP="00E06FB7">
      <w:pPr>
        <w:pStyle w:val="a0"/>
        <w:numPr>
          <w:ilvl w:val="0"/>
          <w:numId w:val="6"/>
        </w:numPr>
        <w:ind w:firstLineChars="0"/>
        <w:rPr>
          <w:ins w:id="6674" w:author="raye" w:date="2018-07-23T14:26:00Z"/>
          <w:rFonts w:ascii="Calibri" w:hAnsi="Calibri" w:cstheme="minorHAnsi"/>
          <w:strike/>
          <w:sz w:val="24"/>
          <w:highlight w:val="yellow"/>
        </w:rPr>
      </w:pPr>
      <w:ins w:id="6675" w:author="raye" w:date="2018-07-23T14:26:00Z">
        <w:r w:rsidRPr="00A23FA3">
          <w:rPr>
            <w:rFonts w:ascii="Calibri" w:hAnsi="Calibri" w:cstheme="minorHAnsi"/>
            <w:strike/>
            <w:sz w:val="24"/>
            <w:highlight w:val="yellow"/>
          </w:rPr>
          <w:t>Element of case operations area: (For different roles, the action area displays differently, as shown in the following table)</w:t>
        </w:r>
      </w:ins>
    </w:p>
    <w:tbl>
      <w:tblPr>
        <w:tblStyle w:val="a9"/>
        <w:tblW w:w="7633" w:type="dxa"/>
        <w:tblInd w:w="845" w:type="dxa"/>
        <w:tblLook w:val="04A0" w:firstRow="1" w:lastRow="0" w:firstColumn="1" w:lastColumn="0" w:noHBand="0" w:noVBand="1"/>
      </w:tblPr>
      <w:tblGrid>
        <w:gridCol w:w="1482"/>
        <w:gridCol w:w="1615"/>
        <w:gridCol w:w="794"/>
        <w:gridCol w:w="3742"/>
      </w:tblGrid>
      <w:tr w:rsidR="00A23FA3" w:rsidRPr="00A23FA3" w14:paraId="678844B7" w14:textId="77777777" w:rsidTr="001F3470">
        <w:trPr>
          <w:ins w:id="6676" w:author="raye" w:date="2018-07-23T14:26:00Z"/>
        </w:trPr>
        <w:tc>
          <w:tcPr>
            <w:tcW w:w="1498" w:type="dxa"/>
            <w:shd w:val="clear" w:color="auto" w:fill="BFBFBF" w:themeFill="background1" w:themeFillShade="BF"/>
          </w:tcPr>
          <w:p w14:paraId="21758A7F" w14:textId="77777777" w:rsidR="00E06FB7" w:rsidRPr="00A23FA3" w:rsidRDefault="00E06FB7" w:rsidP="001F3470">
            <w:pPr>
              <w:rPr>
                <w:ins w:id="6677" w:author="raye" w:date="2018-07-23T14:26:00Z"/>
                <w:rFonts w:ascii="Calibri" w:hAnsi="Calibri" w:cstheme="minorHAnsi"/>
                <w:strike/>
                <w:szCs w:val="21"/>
                <w:highlight w:val="yellow"/>
              </w:rPr>
            </w:pPr>
            <w:ins w:id="6678" w:author="raye" w:date="2018-07-23T14:26:00Z">
              <w:r w:rsidRPr="00A23FA3">
                <w:rPr>
                  <w:rFonts w:ascii="Calibri" w:hAnsi="Calibri" w:cstheme="minorHAnsi"/>
                  <w:strike/>
                  <w:szCs w:val="21"/>
                  <w:highlight w:val="yellow"/>
                </w:rPr>
                <w:t>ROLE</w:t>
              </w:r>
            </w:ins>
          </w:p>
        </w:tc>
        <w:tc>
          <w:tcPr>
            <w:tcW w:w="1621" w:type="dxa"/>
            <w:shd w:val="clear" w:color="auto" w:fill="BFBFBF" w:themeFill="background1" w:themeFillShade="BF"/>
          </w:tcPr>
          <w:p w14:paraId="354EFA16" w14:textId="77777777" w:rsidR="00E06FB7" w:rsidRPr="00A23FA3" w:rsidRDefault="00E06FB7" w:rsidP="001F3470">
            <w:pPr>
              <w:jc w:val="left"/>
              <w:rPr>
                <w:ins w:id="6679" w:author="raye" w:date="2018-07-23T14:26:00Z"/>
                <w:rFonts w:ascii="Calibri" w:hAnsi="Calibri" w:cstheme="minorHAnsi"/>
                <w:strike/>
                <w:szCs w:val="21"/>
                <w:highlight w:val="yellow"/>
              </w:rPr>
            </w:pPr>
            <w:ins w:id="6680" w:author="raye" w:date="2018-07-23T14:26:00Z">
              <w:r w:rsidRPr="00A23FA3">
                <w:rPr>
                  <w:rFonts w:ascii="Calibri" w:hAnsi="Calibri" w:cstheme="minorHAnsi"/>
                  <w:strike/>
                  <w:szCs w:val="21"/>
                  <w:highlight w:val="yellow"/>
                </w:rPr>
                <w:t>ITEM</w:t>
              </w:r>
            </w:ins>
          </w:p>
        </w:tc>
        <w:tc>
          <w:tcPr>
            <w:tcW w:w="636" w:type="dxa"/>
            <w:shd w:val="clear" w:color="auto" w:fill="BFBFBF" w:themeFill="background1" w:themeFillShade="BF"/>
          </w:tcPr>
          <w:p w14:paraId="31DCF090" w14:textId="77777777" w:rsidR="00E06FB7" w:rsidRPr="00A23FA3" w:rsidRDefault="00E06FB7" w:rsidP="001F3470">
            <w:pPr>
              <w:jc w:val="center"/>
              <w:rPr>
                <w:ins w:id="6681" w:author="raye" w:date="2018-07-23T14:26:00Z"/>
                <w:rFonts w:ascii="Calibri" w:hAnsi="Calibri" w:cstheme="minorHAnsi"/>
                <w:strike/>
                <w:szCs w:val="21"/>
                <w:highlight w:val="yellow"/>
              </w:rPr>
            </w:pPr>
            <w:ins w:id="6682" w:author="raye" w:date="2018-07-23T14:26:00Z">
              <w:r w:rsidRPr="00A23FA3">
                <w:rPr>
                  <w:rFonts w:ascii="Calibri" w:hAnsi="Calibri" w:cstheme="minorHAnsi"/>
                  <w:strike/>
                  <w:szCs w:val="21"/>
                  <w:highlight w:val="yellow"/>
                </w:rPr>
                <w:t>TYPE</w:t>
              </w:r>
            </w:ins>
          </w:p>
        </w:tc>
        <w:tc>
          <w:tcPr>
            <w:tcW w:w="3878" w:type="dxa"/>
            <w:shd w:val="clear" w:color="auto" w:fill="BFBFBF" w:themeFill="background1" w:themeFillShade="BF"/>
          </w:tcPr>
          <w:p w14:paraId="0405A499" w14:textId="77777777" w:rsidR="00E06FB7" w:rsidRPr="00A23FA3" w:rsidRDefault="00E06FB7" w:rsidP="001F3470">
            <w:pPr>
              <w:jc w:val="left"/>
              <w:rPr>
                <w:ins w:id="6683" w:author="raye" w:date="2018-07-23T14:26:00Z"/>
                <w:rFonts w:ascii="Calibri" w:hAnsi="Calibri" w:cstheme="minorHAnsi"/>
                <w:strike/>
                <w:szCs w:val="21"/>
                <w:highlight w:val="yellow"/>
              </w:rPr>
            </w:pPr>
            <w:ins w:id="6684" w:author="raye" w:date="2018-07-23T14:26:00Z">
              <w:r w:rsidRPr="00A23FA3">
                <w:rPr>
                  <w:rFonts w:ascii="Calibri" w:hAnsi="Calibri" w:cstheme="minorHAnsi"/>
                  <w:strike/>
                  <w:szCs w:val="21"/>
                  <w:highlight w:val="yellow"/>
                </w:rPr>
                <w:t>DESCRIPTION</w:t>
              </w:r>
            </w:ins>
          </w:p>
        </w:tc>
      </w:tr>
      <w:tr w:rsidR="00A23FA3" w:rsidRPr="00A23FA3" w14:paraId="7A90E778" w14:textId="77777777" w:rsidTr="001F3470">
        <w:trPr>
          <w:ins w:id="6685" w:author="raye" w:date="2018-07-23T14:26:00Z"/>
        </w:trPr>
        <w:tc>
          <w:tcPr>
            <w:tcW w:w="1498" w:type="dxa"/>
            <w:vMerge w:val="restart"/>
          </w:tcPr>
          <w:p w14:paraId="71C11717" w14:textId="77777777" w:rsidR="00E06FB7" w:rsidRPr="00A23FA3" w:rsidRDefault="00E06FB7" w:rsidP="001F3470">
            <w:pPr>
              <w:rPr>
                <w:ins w:id="6686" w:author="raye" w:date="2018-07-23T14:26:00Z"/>
                <w:rFonts w:ascii="Calibri" w:hAnsi="Calibri" w:cstheme="minorHAnsi"/>
                <w:strike/>
                <w:szCs w:val="21"/>
                <w:highlight w:val="yellow"/>
              </w:rPr>
            </w:pPr>
            <w:ins w:id="6687" w:author="raye" w:date="2018-07-23T14:26:00Z">
              <w:r w:rsidRPr="00A23FA3">
                <w:rPr>
                  <w:rFonts w:ascii="Calibri" w:hAnsi="Calibri" w:cstheme="minorHAnsi"/>
                  <w:strike/>
                  <w:szCs w:val="21"/>
                  <w:highlight w:val="yellow"/>
                </w:rPr>
                <w:t>Operations Analyst</w:t>
              </w:r>
            </w:ins>
          </w:p>
        </w:tc>
        <w:tc>
          <w:tcPr>
            <w:tcW w:w="1621" w:type="dxa"/>
          </w:tcPr>
          <w:p w14:paraId="179FBBCD" w14:textId="77777777" w:rsidR="00E06FB7" w:rsidRPr="00A23FA3" w:rsidRDefault="00E06FB7" w:rsidP="001F3470">
            <w:pPr>
              <w:jc w:val="left"/>
              <w:rPr>
                <w:ins w:id="6688" w:author="raye" w:date="2018-07-23T14:26:00Z"/>
                <w:rFonts w:ascii="Calibri" w:hAnsi="Calibri" w:cstheme="minorHAnsi"/>
                <w:strike/>
                <w:szCs w:val="21"/>
                <w:highlight w:val="yellow"/>
              </w:rPr>
            </w:pPr>
            <w:ins w:id="6689" w:author="raye" w:date="2018-07-23T14:26:00Z">
              <w:r w:rsidRPr="00A23FA3">
                <w:rPr>
                  <w:rFonts w:ascii="Calibri" w:hAnsi="Calibri" w:cstheme="minorHAnsi"/>
                  <w:strike/>
                  <w:szCs w:val="21"/>
                  <w:highlight w:val="yellow"/>
                </w:rPr>
                <w:t>Upload Transaction Documents</w:t>
              </w:r>
            </w:ins>
          </w:p>
        </w:tc>
        <w:tc>
          <w:tcPr>
            <w:tcW w:w="636" w:type="dxa"/>
          </w:tcPr>
          <w:p w14:paraId="65F4776B" w14:textId="77777777" w:rsidR="00E06FB7" w:rsidRPr="00A23FA3" w:rsidRDefault="00E06FB7" w:rsidP="001F3470">
            <w:pPr>
              <w:jc w:val="center"/>
              <w:rPr>
                <w:ins w:id="6690" w:author="raye" w:date="2018-07-23T14:26:00Z"/>
                <w:rFonts w:ascii="Calibri" w:hAnsi="Calibri" w:cstheme="minorHAnsi"/>
                <w:strike/>
                <w:szCs w:val="21"/>
                <w:highlight w:val="yellow"/>
              </w:rPr>
            </w:pPr>
            <w:ins w:id="6691" w:author="raye" w:date="2018-07-23T14:26:00Z">
              <w:r w:rsidRPr="00A23FA3">
                <w:rPr>
                  <w:rFonts w:ascii="Calibri" w:hAnsi="Calibri" w:cstheme="minorHAnsi"/>
                  <w:strike/>
                  <w:szCs w:val="21"/>
                  <w:highlight w:val="yellow"/>
                </w:rPr>
                <w:t>button</w:t>
              </w:r>
            </w:ins>
          </w:p>
        </w:tc>
        <w:tc>
          <w:tcPr>
            <w:tcW w:w="3878" w:type="dxa"/>
          </w:tcPr>
          <w:p w14:paraId="6E963CCE" w14:textId="77777777" w:rsidR="00E06FB7" w:rsidRPr="00A23FA3" w:rsidRDefault="00E06FB7" w:rsidP="001F3470">
            <w:pPr>
              <w:jc w:val="left"/>
              <w:rPr>
                <w:ins w:id="6692" w:author="raye" w:date="2018-07-23T14:26:00Z"/>
                <w:rFonts w:ascii="Calibri" w:hAnsi="Calibri" w:cstheme="minorHAnsi"/>
                <w:strike/>
                <w:szCs w:val="21"/>
                <w:highlight w:val="yellow"/>
              </w:rPr>
            </w:pPr>
            <w:ins w:id="6693" w:author="raye" w:date="2018-07-23T14:26:00Z">
              <w:r w:rsidRPr="00A23FA3">
                <w:rPr>
                  <w:rFonts w:ascii="Calibri" w:hAnsi="Calibri" w:cstheme="minorHAnsi"/>
                  <w:strike/>
                  <w:szCs w:val="21"/>
                  <w:highlight w:val="yellow"/>
                </w:rPr>
                <w:t xml:space="preserve">Click to entry Case Verification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_Ref508583917 \r \h  \* MERGEFORMAT </w:instrText>
              </w:r>
            </w:ins>
            <w:r w:rsidRPr="00A23FA3">
              <w:rPr>
                <w:rFonts w:ascii="Calibri" w:hAnsi="Calibri" w:cstheme="minorHAnsi"/>
                <w:strike/>
                <w:szCs w:val="21"/>
                <w:highlight w:val="yellow"/>
              </w:rPr>
            </w:r>
            <w:ins w:id="669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4.6</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Upload Transaction Documents (PDF) and fields data input.</w:t>
              </w:r>
            </w:ins>
          </w:p>
          <w:p w14:paraId="14A78B1F" w14:textId="77777777" w:rsidR="00E06FB7" w:rsidRPr="00A23FA3" w:rsidRDefault="00E06FB7" w:rsidP="001F3470">
            <w:pPr>
              <w:jc w:val="left"/>
              <w:rPr>
                <w:ins w:id="6695" w:author="raye" w:date="2018-07-23T14:26:00Z"/>
                <w:rFonts w:ascii="Calibri" w:hAnsi="Calibri" w:cstheme="minorHAnsi"/>
                <w:strike/>
                <w:szCs w:val="21"/>
                <w:highlight w:val="yellow"/>
              </w:rPr>
            </w:pPr>
          </w:p>
        </w:tc>
      </w:tr>
      <w:tr w:rsidR="00A23FA3" w:rsidRPr="00A23FA3" w14:paraId="7B784A23" w14:textId="77777777" w:rsidTr="001F3470">
        <w:trPr>
          <w:ins w:id="6696" w:author="raye" w:date="2018-07-23T14:26:00Z"/>
        </w:trPr>
        <w:tc>
          <w:tcPr>
            <w:tcW w:w="1498" w:type="dxa"/>
            <w:vMerge/>
          </w:tcPr>
          <w:p w14:paraId="240CE42D" w14:textId="77777777" w:rsidR="00E06FB7" w:rsidRPr="00A23FA3" w:rsidRDefault="00E06FB7" w:rsidP="001F3470">
            <w:pPr>
              <w:rPr>
                <w:ins w:id="6697" w:author="raye" w:date="2018-07-23T14:26:00Z"/>
                <w:rFonts w:ascii="Calibri" w:hAnsi="Calibri" w:cstheme="minorHAnsi"/>
                <w:strike/>
                <w:szCs w:val="21"/>
                <w:highlight w:val="yellow"/>
              </w:rPr>
            </w:pPr>
          </w:p>
        </w:tc>
        <w:tc>
          <w:tcPr>
            <w:tcW w:w="1621" w:type="dxa"/>
          </w:tcPr>
          <w:p w14:paraId="1D9A564F" w14:textId="77777777" w:rsidR="00E06FB7" w:rsidRPr="00A23FA3" w:rsidRDefault="00E06FB7" w:rsidP="001F3470">
            <w:pPr>
              <w:jc w:val="left"/>
              <w:rPr>
                <w:ins w:id="6698" w:author="raye" w:date="2018-07-23T14:26:00Z"/>
                <w:rFonts w:ascii="Calibri" w:hAnsi="Calibri" w:cstheme="minorHAnsi"/>
                <w:strike/>
                <w:szCs w:val="21"/>
                <w:highlight w:val="yellow"/>
              </w:rPr>
            </w:pPr>
            <w:ins w:id="6699" w:author="raye" w:date="2018-07-23T14:26:00Z">
              <w:r w:rsidRPr="00A23FA3">
                <w:rPr>
                  <w:rFonts w:ascii="Calibri" w:hAnsi="Calibri" w:cstheme="minorHAnsi"/>
                  <w:strike/>
                  <w:szCs w:val="21"/>
                  <w:highlight w:val="yellow"/>
                </w:rPr>
                <w:t>Upload Case Evidence</w:t>
              </w:r>
            </w:ins>
          </w:p>
        </w:tc>
        <w:tc>
          <w:tcPr>
            <w:tcW w:w="636" w:type="dxa"/>
          </w:tcPr>
          <w:p w14:paraId="44EDE4DF" w14:textId="77777777" w:rsidR="00E06FB7" w:rsidRPr="00A23FA3" w:rsidRDefault="00E06FB7" w:rsidP="001F3470">
            <w:pPr>
              <w:jc w:val="center"/>
              <w:rPr>
                <w:ins w:id="6700" w:author="raye" w:date="2018-07-23T14:26:00Z"/>
                <w:rFonts w:ascii="Calibri" w:hAnsi="Calibri" w:cstheme="minorHAnsi"/>
                <w:strike/>
                <w:szCs w:val="21"/>
                <w:highlight w:val="yellow"/>
              </w:rPr>
            </w:pPr>
            <w:ins w:id="6701" w:author="raye" w:date="2018-07-23T14:26:00Z">
              <w:r w:rsidRPr="00A23FA3">
                <w:rPr>
                  <w:rFonts w:ascii="Calibri" w:hAnsi="Calibri" w:cstheme="minorHAnsi"/>
                  <w:strike/>
                  <w:szCs w:val="21"/>
                  <w:highlight w:val="yellow"/>
                </w:rPr>
                <w:t>button</w:t>
              </w:r>
            </w:ins>
          </w:p>
        </w:tc>
        <w:tc>
          <w:tcPr>
            <w:tcW w:w="3878" w:type="dxa"/>
          </w:tcPr>
          <w:p w14:paraId="7572267C" w14:textId="77777777" w:rsidR="00E06FB7" w:rsidRPr="00A23FA3" w:rsidRDefault="00E06FB7" w:rsidP="001F3470">
            <w:pPr>
              <w:jc w:val="left"/>
              <w:rPr>
                <w:ins w:id="6702" w:author="raye" w:date="2018-07-23T14:26:00Z"/>
                <w:rFonts w:ascii="Calibri" w:hAnsi="Calibri" w:cstheme="minorHAnsi"/>
                <w:strike/>
                <w:szCs w:val="21"/>
                <w:highlight w:val="yellow"/>
              </w:rPr>
            </w:pPr>
            <w:ins w:id="6703" w:author="raye" w:date="2018-07-23T14:26:00Z">
              <w:r w:rsidRPr="00A23FA3">
                <w:rPr>
                  <w:rFonts w:ascii="Calibri" w:hAnsi="Calibri" w:cstheme="minorHAnsi"/>
                  <w:strike/>
                  <w:szCs w:val="21"/>
                  <w:highlight w:val="yellow"/>
                </w:rPr>
                <w:t xml:space="preserve">Click to entry Case Evidence Management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_Ref508583938 \r \h  \* MERGEFORMAT </w:instrText>
              </w:r>
            </w:ins>
            <w:r w:rsidRPr="00A23FA3">
              <w:rPr>
                <w:rFonts w:ascii="Calibri" w:hAnsi="Calibri" w:cstheme="minorHAnsi"/>
                <w:strike/>
                <w:szCs w:val="21"/>
                <w:highlight w:val="yellow"/>
              </w:rPr>
            </w:r>
            <w:ins w:id="670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upload evidence</w:t>
              </w:r>
            </w:ins>
          </w:p>
          <w:p w14:paraId="373B5D55" w14:textId="77777777" w:rsidR="00E06FB7" w:rsidRPr="00A23FA3" w:rsidRDefault="00E06FB7" w:rsidP="001F3470">
            <w:pPr>
              <w:jc w:val="left"/>
              <w:rPr>
                <w:ins w:id="6705" w:author="raye" w:date="2018-07-23T14:26:00Z"/>
                <w:rFonts w:ascii="Calibri" w:hAnsi="Calibri" w:cstheme="minorHAnsi"/>
                <w:strike/>
                <w:szCs w:val="21"/>
                <w:highlight w:val="yellow"/>
              </w:rPr>
            </w:pPr>
          </w:p>
        </w:tc>
      </w:tr>
      <w:tr w:rsidR="00A23FA3" w:rsidRPr="00A23FA3" w14:paraId="78DB6377" w14:textId="77777777" w:rsidTr="001F3470">
        <w:trPr>
          <w:ins w:id="6706" w:author="raye" w:date="2018-07-23T14:26:00Z"/>
        </w:trPr>
        <w:tc>
          <w:tcPr>
            <w:tcW w:w="1498" w:type="dxa"/>
            <w:vMerge/>
          </w:tcPr>
          <w:p w14:paraId="50C10CC3" w14:textId="77777777" w:rsidR="00E06FB7" w:rsidRPr="00A23FA3" w:rsidRDefault="00E06FB7" w:rsidP="001F3470">
            <w:pPr>
              <w:rPr>
                <w:ins w:id="6707" w:author="raye" w:date="2018-07-23T14:26:00Z"/>
                <w:rFonts w:ascii="Calibri" w:hAnsi="Calibri" w:cstheme="minorHAnsi"/>
                <w:strike/>
                <w:szCs w:val="21"/>
                <w:highlight w:val="yellow"/>
              </w:rPr>
            </w:pPr>
          </w:p>
        </w:tc>
        <w:tc>
          <w:tcPr>
            <w:tcW w:w="1621" w:type="dxa"/>
          </w:tcPr>
          <w:p w14:paraId="19136BFC" w14:textId="77777777" w:rsidR="00E06FB7" w:rsidRPr="00A23FA3" w:rsidRDefault="00E06FB7" w:rsidP="001F3470">
            <w:pPr>
              <w:jc w:val="left"/>
              <w:rPr>
                <w:ins w:id="6708" w:author="raye" w:date="2018-07-23T14:26:00Z"/>
                <w:rFonts w:ascii="Calibri" w:hAnsi="Calibri" w:cstheme="minorHAnsi"/>
                <w:strike/>
                <w:szCs w:val="21"/>
                <w:highlight w:val="yellow"/>
              </w:rPr>
            </w:pPr>
            <w:ins w:id="6709" w:author="raye" w:date="2018-07-23T14:26:00Z">
              <w:r w:rsidRPr="00A23FA3">
                <w:rPr>
                  <w:rFonts w:ascii="Calibri" w:hAnsi="Calibri" w:cstheme="minorHAnsi"/>
                  <w:strike/>
                  <w:szCs w:val="21"/>
                  <w:highlight w:val="yellow"/>
                </w:rPr>
                <w:t>Upload Question Evidence</w:t>
              </w:r>
            </w:ins>
          </w:p>
        </w:tc>
        <w:tc>
          <w:tcPr>
            <w:tcW w:w="636" w:type="dxa"/>
          </w:tcPr>
          <w:p w14:paraId="19225F8B" w14:textId="77777777" w:rsidR="00E06FB7" w:rsidRPr="00A23FA3" w:rsidRDefault="00E06FB7" w:rsidP="001F3470">
            <w:pPr>
              <w:jc w:val="center"/>
              <w:rPr>
                <w:ins w:id="6710" w:author="raye" w:date="2018-07-23T14:26:00Z"/>
                <w:rFonts w:ascii="Calibri" w:hAnsi="Calibri" w:cstheme="minorHAnsi"/>
                <w:strike/>
                <w:szCs w:val="21"/>
                <w:highlight w:val="yellow"/>
              </w:rPr>
            </w:pPr>
            <w:ins w:id="6711" w:author="raye" w:date="2018-07-23T14:26:00Z">
              <w:r w:rsidRPr="00A23FA3">
                <w:rPr>
                  <w:rFonts w:ascii="Calibri" w:hAnsi="Calibri" w:cstheme="minorHAnsi"/>
                  <w:strike/>
                  <w:szCs w:val="21"/>
                  <w:highlight w:val="yellow"/>
                </w:rPr>
                <w:t>button</w:t>
              </w:r>
            </w:ins>
          </w:p>
        </w:tc>
        <w:tc>
          <w:tcPr>
            <w:tcW w:w="3878" w:type="dxa"/>
          </w:tcPr>
          <w:p w14:paraId="56B8056D" w14:textId="77777777" w:rsidR="00E06FB7" w:rsidRPr="00A23FA3" w:rsidRDefault="00E06FB7" w:rsidP="001F3470">
            <w:pPr>
              <w:jc w:val="left"/>
              <w:rPr>
                <w:ins w:id="6712" w:author="raye" w:date="2018-07-23T14:26:00Z"/>
                <w:rFonts w:ascii="Calibri" w:hAnsi="Calibri" w:cstheme="minorHAnsi"/>
                <w:strike/>
                <w:szCs w:val="21"/>
                <w:highlight w:val="yellow"/>
              </w:rPr>
            </w:pPr>
            <w:ins w:id="6713" w:author="raye" w:date="2018-07-23T14:26:00Z">
              <w:r w:rsidRPr="00A23FA3">
                <w:rPr>
                  <w:rFonts w:ascii="Calibri" w:hAnsi="Calibri" w:cstheme="minorHAnsi"/>
                  <w:strike/>
                  <w:szCs w:val="21"/>
                  <w:highlight w:val="yellow"/>
                </w:rPr>
                <w:t xml:space="preserve">Click to entry Case Question Checking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_Ref508583961 \r \h  \* MERGEFORMAT </w:instrText>
              </w:r>
            </w:ins>
            <w:r w:rsidRPr="00A23FA3">
              <w:rPr>
                <w:rFonts w:ascii="Calibri" w:hAnsi="Calibri" w:cstheme="minorHAnsi"/>
                <w:strike/>
                <w:szCs w:val="21"/>
                <w:highlight w:val="yellow"/>
              </w:rPr>
            </w:r>
            <w:ins w:id="671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xml:space="preserve">). </w:t>
              </w:r>
              <w:r w:rsidRPr="00A23FA3">
                <w:rPr>
                  <w:rFonts w:ascii="Calibri" w:hAnsi="Calibri"/>
                  <w:strike/>
                  <w:highlight w:val="yellow"/>
                </w:rPr>
                <w:t>Upload Evidence for specific issues.</w:t>
              </w:r>
            </w:ins>
          </w:p>
          <w:p w14:paraId="6CB50DB2" w14:textId="77777777" w:rsidR="00E06FB7" w:rsidRPr="00A23FA3" w:rsidRDefault="00E06FB7" w:rsidP="001F3470">
            <w:pPr>
              <w:jc w:val="left"/>
              <w:rPr>
                <w:ins w:id="6715" w:author="raye" w:date="2018-07-23T14:26:00Z"/>
                <w:rFonts w:ascii="Calibri" w:hAnsi="Calibri" w:cstheme="minorHAnsi"/>
                <w:strike/>
                <w:szCs w:val="21"/>
                <w:highlight w:val="yellow"/>
              </w:rPr>
            </w:pPr>
          </w:p>
        </w:tc>
      </w:tr>
      <w:tr w:rsidR="00A23FA3" w:rsidRPr="00A23FA3" w14:paraId="7751162A" w14:textId="77777777" w:rsidTr="001F3470">
        <w:trPr>
          <w:trHeight w:val="174"/>
          <w:ins w:id="6716" w:author="raye" w:date="2018-07-23T14:26:00Z"/>
        </w:trPr>
        <w:tc>
          <w:tcPr>
            <w:tcW w:w="1498" w:type="dxa"/>
            <w:vMerge w:val="restart"/>
          </w:tcPr>
          <w:p w14:paraId="1383CB89" w14:textId="77777777" w:rsidR="00E06FB7" w:rsidRPr="00A23FA3" w:rsidRDefault="00E06FB7" w:rsidP="001F3470">
            <w:pPr>
              <w:rPr>
                <w:ins w:id="6717" w:author="raye" w:date="2018-07-23T14:26:00Z"/>
                <w:rFonts w:ascii="Calibri" w:hAnsi="Calibri" w:cstheme="minorHAnsi"/>
                <w:strike/>
                <w:szCs w:val="21"/>
                <w:highlight w:val="yellow"/>
              </w:rPr>
            </w:pPr>
            <w:ins w:id="6718" w:author="raye" w:date="2018-07-23T14:26:00Z">
              <w:r w:rsidRPr="00A23FA3">
                <w:rPr>
                  <w:rFonts w:ascii="Calibri" w:hAnsi="Calibri" w:cstheme="minorHAnsi"/>
                  <w:strike/>
                  <w:szCs w:val="21"/>
                  <w:highlight w:val="yellow"/>
                </w:rPr>
                <w:t>Operations Manager</w:t>
              </w:r>
            </w:ins>
          </w:p>
        </w:tc>
        <w:tc>
          <w:tcPr>
            <w:tcW w:w="1621" w:type="dxa"/>
          </w:tcPr>
          <w:p w14:paraId="422411A0" w14:textId="77777777" w:rsidR="00E06FB7" w:rsidRPr="00A23FA3" w:rsidRDefault="00E06FB7" w:rsidP="001F3470">
            <w:pPr>
              <w:jc w:val="left"/>
              <w:rPr>
                <w:ins w:id="6719" w:author="raye" w:date="2018-07-23T14:26:00Z"/>
                <w:rFonts w:ascii="Calibri" w:hAnsi="Calibri" w:cstheme="minorHAnsi"/>
                <w:strike/>
                <w:szCs w:val="21"/>
                <w:highlight w:val="yellow"/>
              </w:rPr>
            </w:pPr>
            <w:ins w:id="6720" w:author="raye" w:date="2018-07-23T14:26:00Z">
              <w:r w:rsidRPr="00A23FA3">
                <w:rPr>
                  <w:rFonts w:ascii="Calibri" w:hAnsi="Calibri" w:cstheme="minorHAnsi"/>
                  <w:strike/>
                  <w:szCs w:val="21"/>
                  <w:highlight w:val="yellow"/>
                </w:rPr>
                <w:t>Return to Operations Analyst</w:t>
              </w:r>
            </w:ins>
          </w:p>
        </w:tc>
        <w:tc>
          <w:tcPr>
            <w:tcW w:w="636" w:type="dxa"/>
          </w:tcPr>
          <w:p w14:paraId="7CC4EC35" w14:textId="77777777" w:rsidR="00E06FB7" w:rsidRPr="00A23FA3" w:rsidRDefault="00E06FB7" w:rsidP="001F3470">
            <w:pPr>
              <w:jc w:val="center"/>
              <w:rPr>
                <w:ins w:id="6721" w:author="raye" w:date="2018-07-23T14:26:00Z"/>
                <w:rFonts w:ascii="Calibri" w:hAnsi="Calibri" w:cstheme="minorHAnsi"/>
                <w:strike/>
                <w:szCs w:val="21"/>
                <w:highlight w:val="yellow"/>
              </w:rPr>
            </w:pPr>
            <w:ins w:id="6722" w:author="raye" w:date="2018-07-23T14:26:00Z">
              <w:r w:rsidRPr="00A23FA3">
                <w:rPr>
                  <w:rFonts w:ascii="Calibri" w:hAnsi="Calibri" w:cstheme="minorHAnsi"/>
                  <w:strike/>
                  <w:szCs w:val="21"/>
                  <w:highlight w:val="yellow"/>
                </w:rPr>
                <w:t>button</w:t>
              </w:r>
            </w:ins>
          </w:p>
        </w:tc>
        <w:tc>
          <w:tcPr>
            <w:tcW w:w="3878" w:type="dxa"/>
          </w:tcPr>
          <w:p w14:paraId="29A6993A" w14:textId="77777777" w:rsidR="00E06FB7" w:rsidRPr="00A23FA3" w:rsidRDefault="00E06FB7" w:rsidP="001F3470">
            <w:pPr>
              <w:jc w:val="left"/>
              <w:rPr>
                <w:ins w:id="6723" w:author="raye" w:date="2018-07-23T14:26:00Z"/>
                <w:rFonts w:ascii="Calibri" w:hAnsi="Calibri" w:cstheme="minorHAnsi"/>
                <w:strike/>
                <w:szCs w:val="21"/>
                <w:highlight w:val="yellow"/>
              </w:rPr>
            </w:pPr>
            <w:ins w:id="6724" w:author="raye" w:date="2018-07-23T14:26:00Z">
              <w:r w:rsidRPr="00A23FA3">
                <w:rPr>
                  <w:rFonts w:ascii="Calibri" w:hAnsi="Calibri" w:cstheme="minorHAnsi"/>
                  <w:strike/>
                  <w:szCs w:val="21"/>
                  <w:highlight w:val="yellow"/>
                </w:rPr>
                <w:t xml:space="preserve">Click to entry Case Return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_Ref508583108 \r \h  \* MERGEFORMAT </w:instrText>
              </w:r>
            </w:ins>
            <w:r w:rsidRPr="00A23FA3">
              <w:rPr>
                <w:rFonts w:ascii="Calibri" w:hAnsi="Calibri" w:cstheme="minorHAnsi"/>
                <w:strike/>
                <w:szCs w:val="21"/>
                <w:highlight w:val="yellow"/>
              </w:rPr>
            </w:r>
            <w:ins w:id="6725"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7F7C321F" w14:textId="77777777" w:rsidTr="001F3470">
        <w:trPr>
          <w:trHeight w:val="174"/>
          <w:ins w:id="6726" w:author="raye" w:date="2018-07-23T14:26:00Z"/>
        </w:trPr>
        <w:tc>
          <w:tcPr>
            <w:tcW w:w="1498" w:type="dxa"/>
            <w:vMerge/>
          </w:tcPr>
          <w:p w14:paraId="7CCC5020" w14:textId="77777777" w:rsidR="00E06FB7" w:rsidRPr="00A23FA3" w:rsidRDefault="00E06FB7" w:rsidP="001F3470">
            <w:pPr>
              <w:rPr>
                <w:ins w:id="6727" w:author="raye" w:date="2018-07-23T14:26:00Z"/>
                <w:rFonts w:ascii="Calibri" w:hAnsi="Calibri" w:cstheme="minorHAnsi"/>
                <w:strike/>
                <w:szCs w:val="21"/>
                <w:highlight w:val="yellow"/>
              </w:rPr>
            </w:pPr>
          </w:p>
        </w:tc>
        <w:tc>
          <w:tcPr>
            <w:tcW w:w="1621" w:type="dxa"/>
          </w:tcPr>
          <w:p w14:paraId="452ADA07" w14:textId="77777777" w:rsidR="00E06FB7" w:rsidRPr="00A23FA3" w:rsidRDefault="00E06FB7" w:rsidP="001F3470">
            <w:pPr>
              <w:jc w:val="left"/>
              <w:rPr>
                <w:ins w:id="6728" w:author="raye" w:date="2018-07-23T14:26:00Z"/>
                <w:rFonts w:ascii="Calibri" w:hAnsi="Calibri" w:cstheme="minorHAnsi"/>
                <w:strike/>
                <w:szCs w:val="21"/>
                <w:highlight w:val="yellow"/>
              </w:rPr>
            </w:pPr>
            <w:ins w:id="6729" w:author="raye" w:date="2018-07-23T14:26:00Z">
              <w:r w:rsidRPr="00A23FA3">
                <w:rPr>
                  <w:rFonts w:ascii="Calibri" w:hAnsi="Calibri" w:cstheme="minorHAnsi"/>
                  <w:strike/>
                  <w:szCs w:val="21"/>
                  <w:highlight w:val="yellow"/>
                </w:rPr>
                <w:t>Sign-Off</w:t>
              </w:r>
            </w:ins>
          </w:p>
        </w:tc>
        <w:tc>
          <w:tcPr>
            <w:tcW w:w="636" w:type="dxa"/>
          </w:tcPr>
          <w:p w14:paraId="17FB28DE" w14:textId="77777777" w:rsidR="00E06FB7" w:rsidRPr="00A23FA3" w:rsidRDefault="00E06FB7" w:rsidP="001F3470">
            <w:pPr>
              <w:jc w:val="center"/>
              <w:rPr>
                <w:ins w:id="6730" w:author="raye" w:date="2018-07-23T14:26:00Z"/>
                <w:rFonts w:ascii="Calibri" w:hAnsi="Calibri" w:cstheme="minorHAnsi"/>
                <w:strike/>
                <w:szCs w:val="21"/>
                <w:highlight w:val="yellow"/>
              </w:rPr>
            </w:pPr>
            <w:ins w:id="6731" w:author="raye" w:date="2018-07-23T14:26:00Z">
              <w:r w:rsidRPr="00A23FA3">
                <w:rPr>
                  <w:rFonts w:ascii="Calibri" w:hAnsi="Calibri" w:cstheme="minorHAnsi"/>
                  <w:strike/>
                  <w:szCs w:val="21"/>
                  <w:highlight w:val="yellow"/>
                </w:rPr>
                <w:t>button</w:t>
              </w:r>
            </w:ins>
          </w:p>
        </w:tc>
        <w:tc>
          <w:tcPr>
            <w:tcW w:w="3878" w:type="dxa"/>
          </w:tcPr>
          <w:p w14:paraId="195B9CD3" w14:textId="77777777" w:rsidR="00E06FB7" w:rsidRPr="00A23FA3" w:rsidRDefault="00E06FB7" w:rsidP="001F3470">
            <w:pPr>
              <w:jc w:val="left"/>
              <w:rPr>
                <w:ins w:id="6732" w:author="raye" w:date="2018-07-23T14:26:00Z"/>
                <w:rFonts w:ascii="Calibri" w:hAnsi="Calibri" w:cstheme="minorHAnsi"/>
                <w:strike/>
                <w:szCs w:val="21"/>
                <w:highlight w:val="yellow"/>
              </w:rPr>
            </w:pPr>
            <w:ins w:id="6733" w:author="raye" w:date="2018-07-23T14:26:00Z">
              <w:r w:rsidRPr="00A23FA3">
                <w:rPr>
                  <w:rFonts w:ascii="Calibri" w:hAnsi="Calibri" w:cstheme="minorHAnsi"/>
                  <w:strike/>
                  <w:szCs w:val="21"/>
                  <w:highlight w:val="yellow"/>
                </w:rPr>
                <w:t xml:space="preserve">Click to display Case Sign-off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_Ref508583138 \r \h  \* MERGEFORMAT </w:instrText>
              </w:r>
            </w:ins>
            <w:r w:rsidRPr="00A23FA3">
              <w:rPr>
                <w:rFonts w:ascii="Calibri" w:hAnsi="Calibri" w:cstheme="minorHAnsi"/>
                <w:strike/>
                <w:szCs w:val="21"/>
                <w:highlight w:val="yellow"/>
              </w:rPr>
            </w:r>
            <w:ins w:id="673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6A9C0BC3" w14:textId="77777777" w:rsidR="00E06FB7" w:rsidRPr="00A23FA3" w:rsidRDefault="00E06FB7" w:rsidP="001F3470">
            <w:pPr>
              <w:jc w:val="left"/>
              <w:rPr>
                <w:ins w:id="6735" w:author="raye" w:date="2018-07-23T14:26:00Z"/>
                <w:rFonts w:ascii="Calibri" w:hAnsi="Calibri" w:cstheme="minorHAnsi"/>
                <w:strike/>
                <w:szCs w:val="21"/>
                <w:highlight w:val="yellow"/>
              </w:rPr>
            </w:pPr>
          </w:p>
        </w:tc>
      </w:tr>
      <w:tr w:rsidR="00A23FA3" w:rsidRPr="00A23FA3" w14:paraId="796DFC7C" w14:textId="77777777" w:rsidTr="001F3470">
        <w:trPr>
          <w:trHeight w:val="174"/>
          <w:ins w:id="6736" w:author="raye" w:date="2018-07-23T14:26:00Z"/>
        </w:trPr>
        <w:tc>
          <w:tcPr>
            <w:tcW w:w="1498" w:type="dxa"/>
            <w:vMerge/>
          </w:tcPr>
          <w:p w14:paraId="5A9BB9E2" w14:textId="77777777" w:rsidR="00E06FB7" w:rsidRPr="00A23FA3" w:rsidRDefault="00E06FB7" w:rsidP="001F3470">
            <w:pPr>
              <w:rPr>
                <w:ins w:id="6737" w:author="raye" w:date="2018-07-23T14:26:00Z"/>
                <w:rFonts w:ascii="Calibri" w:hAnsi="Calibri" w:cstheme="minorHAnsi"/>
                <w:strike/>
                <w:szCs w:val="21"/>
                <w:highlight w:val="yellow"/>
              </w:rPr>
            </w:pPr>
          </w:p>
        </w:tc>
        <w:tc>
          <w:tcPr>
            <w:tcW w:w="1621" w:type="dxa"/>
          </w:tcPr>
          <w:p w14:paraId="2336FF3A" w14:textId="77777777" w:rsidR="00E06FB7" w:rsidRPr="00A23FA3" w:rsidRDefault="00E06FB7" w:rsidP="001F3470">
            <w:pPr>
              <w:jc w:val="left"/>
              <w:rPr>
                <w:ins w:id="6738" w:author="raye" w:date="2018-07-23T14:26:00Z"/>
                <w:rFonts w:ascii="Calibri" w:hAnsi="Calibri" w:cstheme="minorHAnsi"/>
                <w:strike/>
                <w:szCs w:val="21"/>
                <w:highlight w:val="yellow"/>
              </w:rPr>
            </w:pPr>
            <w:ins w:id="6739" w:author="raye" w:date="2018-07-23T14:26:00Z">
              <w:r w:rsidRPr="00A23FA3">
                <w:rPr>
                  <w:rFonts w:ascii="Calibri" w:hAnsi="Calibri" w:cstheme="minorHAnsi"/>
                  <w:strike/>
                  <w:szCs w:val="21"/>
                  <w:highlight w:val="yellow"/>
                </w:rPr>
                <w:t>Refer to Next</w:t>
              </w:r>
            </w:ins>
          </w:p>
        </w:tc>
        <w:tc>
          <w:tcPr>
            <w:tcW w:w="636" w:type="dxa"/>
          </w:tcPr>
          <w:p w14:paraId="0FEA0BAC" w14:textId="77777777" w:rsidR="00E06FB7" w:rsidRPr="00A23FA3" w:rsidRDefault="00E06FB7" w:rsidP="001F3470">
            <w:pPr>
              <w:jc w:val="center"/>
              <w:rPr>
                <w:ins w:id="6740" w:author="raye" w:date="2018-07-23T14:26:00Z"/>
                <w:rFonts w:ascii="Calibri" w:hAnsi="Calibri" w:cstheme="minorHAnsi"/>
                <w:strike/>
                <w:szCs w:val="21"/>
                <w:highlight w:val="yellow"/>
              </w:rPr>
            </w:pPr>
            <w:ins w:id="6741" w:author="raye" w:date="2018-07-23T14:26:00Z">
              <w:r w:rsidRPr="00A23FA3">
                <w:rPr>
                  <w:rFonts w:ascii="Calibri" w:hAnsi="Calibri" w:cstheme="minorHAnsi"/>
                  <w:strike/>
                  <w:szCs w:val="21"/>
                  <w:highlight w:val="yellow"/>
                </w:rPr>
                <w:t>button</w:t>
              </w:r>
            </w:ins>
          </w:p>
        </w:tc>
        <w:tc>
          <w:tcPr>
            <w:tcW w:w="3878" w:type="dxa"/>
          </w:tcPr>
          <w:p w14:paraId="20CE706C" w14:textId="77777777" w:rsidR="00E06FB7" w:rsidRPr="00A23FA3" w:rsidRDefault="00E06FB7" w:rsidP="001F3470">
            <w:pPr>
              <w:jc w:val="left"/>
              <w:rPr>
                <w:ins w:id="6742" w:author="raye" w:date="2018-07-23T14:26:00Z"/>
                <w:rFonts w:ascii="Calibri" w:hAnsi="Calibri" w:cstheme="minorHAnsi"/>
                <w:strike/>
                <w:szCs w:val="21"/>
                <w:highlight w:val="yellow"/>
              </w:rPr>
            </w:pPr>
            <w:ins w:id="6743" w:author="raye" w:date="2018-07-23T14:26:00Z">
              <w:r w:rsidRPr="00A23FA3">
                <w:rPr>
                  <w:rFonts w:ascii="Calibri" w:hAnsi="Calibri" w:cstheme="minorHAnsi"/>
                  <w:strike/>
                  <w:szCs w:val="21"/>
                  <w:highlight w:val="yellow"/>
                </w:rPr>
                <w:t xml:space="preserve">Click to display Case Refer to Next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_Ref508583156 \r \h  \* MERGEFORMAT </w:instrText>
              </w:r>
            </w:ins>
            <w:r w:rsidRPr="00A23FA3">
              <w:rPr>
                <w:rFonts w:ascii="Calibri" w:hAnsi="Calibri" w:cstheme="minorHAnsi"/>
                <w:strike/>
                <w:szCs w:val="21"/>
                <w:highlight w:val="yellow"/>
              </w:rPr>
            </w:r>
            <w:ins w:id="674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4.11.6</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2ABB95C9" w14:textId="77777777" w:rsidR="00E06FB7" w:rsidRPr="00A23FA3" w:rsidRDefault="00E06FB7" w:rsidP="001F3470">
            <w:pPr>
              <w:jc w:val="left"/>
              <w:rPr>
                <w:ins w:id="6745" w:author="raye" w:date="2018-07-23T14:26:00Z"/>
                <w:rFonts w:ascii="Calibri" w:hAnsi="Calibri" w:cstheme="minorHAnsi"/>
                <w:strike/>
                <w:szCs w:val="21"/>
                <w:highlight w:val="yellow"/>
              </w:rPr>
            </w:pPr>
          </w:p>
        </w:tc>
      </w:tr>
      <w:tr w:rsidR="00A23FA3" w:rsidRPr="00A23FA3" w14:paraId="515DC0EC" w14:textId="77777777" w:rsidTr="001F3470">
        <w:trPr>
          <w:trHeight w:val="174"/>
          <w:ins w:id="6746" w:author="raye" w:date="2018-07-23T14:26:00Z"/>
        </w:trPr>
        <w:tc>
          <w:tcPr>
            <w:tcW w:w="1498" w:type="dxa"/>
            <w:vMerge/>
          </w:tcPr>
          <w:p w14:paraId="0B7C114B" w14:textId="77777777" w:rsidR="00E06FB7" w:rsidRPr="00A23FA3" w:rsidRDefault="00E06FB7" w:rsidP="001F3470">
            <w:pPr>
              <w:rPr>
                <w:ins w:id="6747" w:author="raye" w:date="2018-07-23T14:26:00Z"/>
                <w:rFonts w:ascii="Calibri" w:hAnsi="Calibri" w:cstheme="minorHAnsi"/>
                <w:strike/>
                <w:szCs w:val="21"/>
                <w:highlight w:val="yellow"/>
              </w:rPr>
            </w:pPr>
          </w:p>
        </w:tc>
        <w:tc>
          <w:tcPr>
            <w:tcW w:w="1621" w:type="dxa"/>
          </w:tcPr>
          <w:p w14:paraId="31B0219F" w14:textId="77777777" w:rsidR="00E06FB7" w:rsidRPr="00A23FA3" w:rsidRDefault="00E06FB7" w:rsidP="001F3470">
            <w:pPr>
              <w:jc w:val="left"/>
              <w:rPr>
                <w:ins w:id="6748" w:author="raye" w:date="2018-07-23T14:26:00Z"/>
                <w:rFonts w:ascii="Calibri" w:hAnsi="Calibri" w:cstheme="minorHAnsi"/>
                <w:strike/>
                <w:szCs w:val="21"/>
                <w:highlight w:val="yellow"/>
              </w:rPr>
            </w:pPr>
            <w:ins w:id="6749" w:author="raye" w:date="2018-07-23T14:26:00Z">
              <w:r w:rsidRPr="00A23FA3">
                <w:rPr>
                  <w:rFonts w:ascii="Calibri" w:hAnsi="Calibri" w:cstheme="minorHAnsi"/>
                  <w:strike/>
                  <w:szCs w:val="21"/>
                  <w:highlight w:val="yellow"/>
                </w:rPr>
                <w:t>Evidence Manually Upload</w:t>
              </w:r>
            </w:ins>
          </w:p>
        </w:tc>
        <w:tc>
          <w:tcPr>
            <w:tcW w:w="636" w:type="dxa"/>
          </w:tcPr>
          <w:p w14:paraId="4D068D27" w14:textId="77777777" w:rsidR="00E06FB7" w:rsidRPr="00A23FA3" w:rsidRDefault="00E06FB7" w:rsidP="001F3470">
            <w:pPr>
              <w:jc w:val="center"/>
              <w:rPr>
                <w:ins w:id="6750" w:author="raye" w:date="2018-07-23T14:26:00Z"/>
                <w:rFonts w:ascii="Calibri" w:hAnsi="Calibri" w:cstheme="minorHAnsi"/>
                <w:strike/>
                <w:szCs w:val="21"/>
                <w:highlight w:val="yellow"/>
              </w:rPr>
            </w:pPr>
            <w:ins w:id="6751" w:author="raye" w:date="2018-07-23T14:26:00Z">
              <w:r w:rsidRPr="00A23FA3">
                <w:rPr>
                  <w:rFonts w:ascii="Calibri" w:hAnsi="Calibri" w:cstheme="minorHAnsi"/>
                  <w:strike/>
                  <w:szCs w:val="21"/>
                  <w:highlight w:val="yellow"/>
                </w:rPr>
                <w:t>button</w:t>
              </w:r>
            </w:ins>
          </w:p>
        </w:tc>
        <w:tc>
          <w:tcPr>
            <w:tcW w:w="3878" w:type="dxa"/>
          </w:tcPr>
          <w:p w14:paraId="0F61FA72" w14:textId="77777777" w:rsidR="00E06FB7" w:rsidRPr="00A23FA3" w:rsidRDefault="00E06FB7" w:rsidP="001F3470">
            <w:pPr>
              <w:jc w:val="left"/>
              <w:rPr>
                <w:ins w:id="6752" w:author="raye" w:date="2018-07-23T14:26:00Z"/>
                <w:rFonts w:ascii="Calibri" w:hAnsi="Calibri" w:cstheme="minorHAnsi"/>
                <w:strike/>
                <w:szCs w:val="21"/>
                <w:highlight w:val="yellow"/>
              </w:rPr>
            </w:pPr>
            <w:ins w:id="6753" w:author="raye" w:date="2018-07-23T14:26:00Z">
              <w:r w:rsidRPr="00A23FA3">
                <w:rPr>
                  <w:rFonts w:ascii="Calibri" w:hAnsi="Calibri" w:cstheme="minorHAnsi"/>
                  <w:strike/>
                  <w:szCs w:val="21"/>
                  <w:highlight w:val="yellow"/>
                </w:rPr>
                <w:t xml:space="preserve">Click to display Upload Evidence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_Ref508895511 \r \h  \* MERGEFORMAT </w:instrText>
              </w:r>
            </w:ins>
            <w:r w:rsidRPr="00A23FA3">
              <w:rPr>
                <w:rFonts w:ascii="Calibri" w:hAnsi="Calibri" w:cstheme="minorHAnsi"/>
                <w:strike/>
                <w:szCs w:val="21"/>
                <w:highlight w:val="yellow"/>
              </w:rPr>
            </w:r>
            <w:ins w:id="675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4.11.7</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3CD1A2C2" w14:textId="77777777" w:rsidR="00E06FB7" w:rsidRPr="00A23FA3" w:rsidRDefault="00E06FB7" w:rsidP="001F3470">
            <w:pPr>
              <w:jc w:val="left"/>
              <w:rPr>
                <w:ins w:id="6755" w:author="raye" w:date="2018-07-23T14:26:00Z"/>
                <w:rFonts w:ascii="Calibri" w:hAnsi="Calibri" w:cstheme="minorHAnsi"/>
                <w:strike/>
                <w:szCs w:val="21"/>
                <w:highlight w:val="yellow"/>
              </w:rPr>
            </w:pPr>
          </w:p>
        </w:tc>
      </w:tr>
      <w:tr w:rsidR="00A23FA3" w:rsidRPr="00A23FA3" w14:paraId="0E1B38BC" w14:textId="77777777" w:rsidTr="001F3470">
        <w:trPr>
          <w:trHeight w:val="174"/>
          <w:ins w:id="6756" w:author="raye" w:date="2018-07-23T14:26:00Z"/>
        </w:trPr>
        <w:tc>
          <w:tcPr>
            <w:tcW w:w="1498" w:type="dxa"/>
            <w:vMerge w:val="restart"/>
          </w:tcPr>
          <w:p w14:paraId="14BEEC69" w14:textId="77777777" w:rsidR="00E06FB7" w:rsidRPr="00A23FA3" w:rsidRDefault="00E06FB7" w:rsidP="001F3470">
            <w:pPr>
              <w:rPr>
                <w:ins w:id="6757" w:author="raye" w:date="2018-07-23T14:26:00Z"/>
                <w:rFonts w:ascii="Calibri" w:hAnsi="Calibri" w:cstheme="minorHAnsi"/>
                <w:strike/>
                <w:szCs w:val="21"/>
                <w:highlight w:val="yellow"/>
              </w:rPr>
            </w:pPr>
            <w:ins w:id="6758" w:author="raye" w:date="2018-07-23T14:26:00Z">
              <w:r w:rsidRPr="00A23FA3">
                <w:rPr>
                  <w:rFonts w:ascii="Calibri" w:hAnsi="Calibri" w:cstheme="minorHAnsi"/>
                  <w:strike/>
                  <w:szCs w:val="21"/>
                  <w:highlight w:val="yellow"/>
                </w:rPr>
                <w:lastRenderedPageBreak/>
                <w:t>Compliance Analyst</w:t>
              </w:r>
            </w:ins>
          </w:p>
        </w:tc>
        <w:tc>
          <w:tcPr>
            <w:tcW w:w="1621" w:type="dxa"/>
          </w:tcPr>
          <w:p w14:paraId="7B804757" w14:textId="77777777" w:rsidR="00E06FB7" w:rsidRPr="00A23FA3" w:rsidRDefault="00E06FB7" w:rsidP="001F3470">
            <w:pPr>
              <w:jc w:val="left"/>
              <w:rPr>
                <w:ins w:id="6759" w:author="raye" w:date="2018-07-23T14:26:00Z"/>
                <w:rFonts w:ascii="Calibri" w:hAnsi="Calibri" w:cstheme="minorHAnsi"/>
                <w:strike/>
                <w:szCs w:val="21"/>
                <w:highlight w:val="yellow"/>
              </w:rPr>
            </w:pPr>
            <w:ins w:id="6760" w:author="raye" w:date="2018-07-23T14:26:00Z">
              <w:r w:rsidRPr="00A23FA3">
                <w:rPr>
                  <w:rFonts w:ascii="Calibri" w:hAnsi="Calibri" w:cstheme="minorHAnsi"/>
                  <w:strike/>
                  <w:szCs w:val="21"/>
                  <w:highlight w:val="yellow"/>
                </w:rPr>
                <w:t>Refer to Next</w:t>
              </w:r>
            </w:ins>
          </w:p>
        </w:tc>
        <w:tc>
          <w:tcPr>
            <w:tcW w:w="636" w:type="dxa"/>
          </w:tcPr>
          <w:p w14:paraId="033DD496" w14:textId="77777777" w:rsidR="00E06FB7" w:rsidRPr="00A23FA3" w:rsidRDefault="00E06FB7" w:rsidP="001F3470">
            <w:pPr>
              <w:jc w:val="center"/>
              <w:rPr>
                <w:ins w:id="6761" w:author="raye" w:date="2018-07-23T14:26:00Z"/>
                <w:rFonts w:ascii="Calibri" w:hAnsi="Calibri" w:cstheme="minorHAnsi"/>
                <w:strike/>
                <w:szCs w:val="21"/>
                <w:highlight w:val="yellow"/>
              </w:rPr>
            </w:pPr>
            <w:ins w:id="6762" w:author="raye" w:date="2018-07-23T14:26:00Z">
              <w:r w:rsidRPr="00A23FA3">
                <w:rPr>
                  <w:rFonts w:ascii="Calibri" w:hAnsi="Calibri" w:cstheme="minorHAnsi"/>
                  <w:strike/>
                  <w:szCs w:val="21"/>
                  <w:highlight w:val="yellow"/>
                </w:rPr>
                <w:t>button</w:t>
              </w:r>
            </w:ins>
          </w:p>
        </w:tc>
        <w:tc>
          <w:tcPr>
            <w:tcW w:w="3878" w:type="dxa"/>
          </w:tcPr>
          <w:p w14:paraId="76113B42" w14:textId="77777777" w:rsidR="00E06FB7" w:rsidRPr="00A23FA3" w:rsidRDefault="00E06FB7" w:rsidP="001F3470">
            <w:pPr>
              <w:jc w:val="left"/>
              <w:rPr>
                <w:ins w:id="6763" w:author="raye" w:date="2018-07-23T14:26:00Z"/>
                <w:rFonts w:ascii="Calibri" w:hAnsi="Calibri" w:cstheme="minorHAnsi"/>
                <w:strike/>
                <w:szCs w:val="21"/>
                <w:highlight w:val="yellow"/>
              </w:rPr>
            </w:pPr>
            <w:ins w:id="6764" w:author="raye" w:date="2018-07-23T14:26:00Z">
              <w:r w:rsidRPr="00A23FA3">
                <w:rPr>
                  <w:rFonts w:ascii="Calibri" w:hAnsi="Calibri" w:cstheme="minorHAnsi"/>
                  <w:strike/>
                  <w:szCs w:val="21"/>
                  <w:highlight w:val="yellow"/>
                </w:rPr>
                <w:t xml:space="preserve">Click to display Case Refer to Next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_Ref508583156 \r \h  \* MERGEFORMAT </w:instrText>
              </w:r>
            </w:ins>
            <w:r w:rsidRPr="00A23FA3">
              <w:rPr>
                <w:rFonts w:ascii="Calibri" w:hAnsi="Calibri" w:cstheme="minorHAnsi"/>
                <w:strike/>
                <w:szCs w:val="21"/>
                <w:highlight w:val="yellow"/>
              </w:rPr>
            </w:r>
            <w:ins w:id="6765"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4.11.6</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59857A23" w14:textId="77777777" w:rsidTr="001F3470">
        <w:trPr>
          <w:trHeight w:val="174"/>
          <w:ins w:id="6766" w:author="raye" w:date="2018-07-23T14:26:00Z"/>
        </w:trPr>
        <w:tc>
          <w:tcPr>
            <w:tcW w:w="1498" w:type="dxa"/>
            <w:vMerge/>
          </w:tcPr>
          <w:p w14:paraId="455C421D" w14:textId="77777777" w:rsidR="00E06FB7" w:rsidRPr="00A23FA3" w:rsidRDefault="00E06FB7" w:rsidP="001F3470">
            <w:pPr>
              <w:rPr>
                <w:ins w:id="6767" w:author="raye" w:date="2018-07-23T14:26:00Z"/>
                <w:rFonts w:ascii="Calibri" w:hAnsi="Calibri" w:cstheme="minorHAnsi"/>
                <w:strike/>
                <w:szCs w:val="21"/>
                <w:highlight w:val="yellow"/>
              </w:rPr>
            </w:pPr>
          </w:p>
        </w:tc>
        <w:tc>
          <w:tcPr>
            <w:tcW w:w="1621" w:type="dxa"/>
          </w:tcPr>
          <w:p w14:paraId="7F6126C0" w14:textId="77777777" w:rsidR="00E06FB7" w:rsidRPr="00A23FA3" w:rsidRDefault="00E06FB7" w:rsidP="001F3470">
            <w:pPr>
              <w:jc w:val="left"/>
              <w:rPr>
                <w:ins w:id="6768" w:author="raye" w:date="2018-07-23T14:26:00Z"/>
                <w:rFonts w:ascii="Calibri" w:hAnsi="Calibri" w:cstheme="minorHAnsi"/>
                <w:strike/>
                <w:szCs w:val="21"/>
                <w:highlight w:val="yellow"/>
              </w:rPr>
            </w:pPr>
            <w:ins w:id="6769" w:author="raye" w:date="2018-07-23T14:26:00Z">
              <w:r w:rsidRPr="00A23FA3">
                <w:rPr>
                  <w:rFonts w:ascii="Calibri" w:hAnsi="Calibri" w:cstheme="minorHAnsi"/>
                  <w:strike/>
                  <w:szCs w:val="21"/>
                  <w:highlight w:val="yellow"/>
                </w:rPr>
                <w:t>Supplementary Notes (#3)</w:t>
              </w:r>
            </w:ins>
          </w:p>
        </w:tc>
        <w:tc>
          <w:tcPr>
            <w:tcW w:w="636" w:type="dxa"/>
          </w:tcPr>
          <w:p w14:paraId="4D189A3F" w14:textId="77777777" w:rsidR="00E06FB7" w:rsidRPr="00A23FA3" w:rsidRDefault="00E06FB7" w:rsidP="001F3470">
            <w:pPr>
              <w:jc w:val="center"/>
              <w:rPr>
                <w:ins w:id="6770" w:author="raye" w:date="2018-07-23T14:26:00Z"/>
                <w:rFonts w:ascii="Calibri" w:hAnsi="Calibri" w:cstheme="minorHAnsi"/>
                <w:strike/>
                <w:szCs w:val="21"/>
                <w:highlight w:val="yellow"/>
              </w:rPr>
            </w:pPr>
            <w:ins w:id="6771" w:author="raye" w:date="2018-07-23T14:26:00Z">
              <w:r w:rsidRPr="00A23FA3">
                <w:rPr>
                  <w:rFonts w:ascii="Calibri" w:hAnsi="Calibri" w:cstheme="minorHAnsi"/>
                  <w:strike/>
                  <w:szCs w:val="21"/>
                  <w:highlight w:val="yellow"/>
                </w:rPr>
                <w:t>button</w:t>
              </w:r>
            </w:ins>
          </w:p>
        </w:tc>
        <w:tc>
          <w:tcPr>
            <w:tcW w:w="3878" w:type="dxa"/>
          </w:tcPr>
          <w:p w14:paraId="43E23E86" w14:textId="77777777" w:rsidR="00E06FB7" w:rsidRPr="00A23FA3" w:rsidRDefault="00E06FB7" w:rsidP="001F3470">
            <w:pPr>
              <w:jc w:val="left"/>
              <w:rPr>
                <w:ins w:id="6772" w:author="raye" w:date="2018-07-23T14:26:00Z"/>
                <w:rFonts w:ascii="Calibri" w:hAnsi="Calibri" w:cstheme="minorHAnsi"/>
                <w:strike/>
                <w:szCs w:val="21"/>
                <w:highlight w:val="yellow"/>
              </w:rPr>
            </w:pPr>
            <w:ins w:id="6773" w:author="raye" w:date="2018-07-23T14:26:00Z">
              <w:r w:rsidRPr="00A23FA3">
                <w:rPr>
                  <w:rFonts w:ascii="Calibri" w:hAnsi="Calibri" w:cstheme="minorHAnsi"/>
                  <w:strike/>
                  <w:szCs w:val="21"/>
                  <w:highlight w:val="yellow"/>
                </w:rPr>
                <w:t xml:space="preserve">Click to entry Supplementary Notes form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_Ref508583709 \r \h  \* MERGEFORMAT </w:instrText>
              </w:r>
            </w:ins>
            <w:r w:rsidRPr="00A23FA3">
              <w:rPr>
                <w:rFonts w:ascii="Calibri" w:hAnsi="Calibri" w:cstheme="minorHAnsi"/>
                <w:strike/>
                <w:szCs w:val="21"/>
                <w:highlight w:val="yellow"/>
              </w:rPr>
            </w:r>
            <w:ins w:id="6774"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6CD8F9FC" w14:textId="77777777" w:rsidTr="001F3470">
        <w:trPr>
          <w:trHeight w:val="174"/>
          <w:ins w:id="6775" w:author="raye" w:date="2018-07-23T14:26:00Z"/>
        </w:trPr>
        <w:tc>
          <w:tcPr>
            <w:tcW w:w="1498" w:type="dxa"/>
            <w:vMerge/>
          </w:tcPr>
          <w:p w14:paraId="70AB7A49" w14:textId="77777777" w:rsidR="00E06FB7" w:rsidRPr="00A23FA3" w:rsidRDefault="00E06FB7" w:rsidP="001F3470">
            <w:pPr>
              <w:rPr>
                <w:ins w:id="6776" w:author="raye" w:date="2018-07-23T14:26:00Z"/>
                <w:rFonts w:ascii="Calibri" w:hAnsi="Calibri" w:cstheme="minorHAnsi"/>
                <w:strike/>
                <w:szCs w:val="21"/>
                <w:highlight w:val="yellow"/>
              </w:rPr>
            </w:pPr>
          </w:p>
        </w:tc>
        <w:tc>
          <w:tcPr>
            <w:tcW w:w="1621" w:type="dxa"/>
          </w:tcPr>
          <w:p w14:paraId="7D7F4019" w14:textId="77777777" w:rsidR="00E06FB7" w:rsidRPr="00A23FA3" w:rsidRDefault="00E06FB7" w:rsidP="001F3470">
            <w:pPr>
              <w:jc w:val="left"/>
              <w:rPr>
                <w:ins w:id="6777" w:author="raye" w:date="2018-07-23T14:26:00Z"/>
                <w:rFonts w:ascii="Calibri" w:hAnsi="Calibri" w:cstheme="minorHAnsi"/>
                <w:strike/>
                <w:szCs w:val="21"/>
                <w:highlight w:val="yellow"/>
              </w:rPr>
            </w:pPr>
            <w:ins w:id="6778" w:author="raye" w:date="2018-07-23T14:26:00Z">
              <w:r w:rsidRPr="00A23FA3">
                <w:rPr>
                  <w:rFonts w:ascii="Calibri" w:hAnsi="Calibri" w:cstheme="minorHAnsi"/>
                  <w:strike/>
                  <w:szCs w:val="21"/>
                  <w:highlight w:val="yellow"/>
                </w:rPr>
                <w:t>Case Review Check List (#4)</w:t>
              </w:r>
            </w:ins>
          </w:p>
        </w:tc>
        <w:tc>
          <w:tcPr>
            <w:tcW w:w="636" w:type="dxa"/>
          </w:tcPr>
          <w:p w14:paraId="15CAE968" w14:textId="77777777" w:rsidR="00E06FB7" w:rsidRPr="00A23FA3" w:rsidRDefault="00E06FB7" w:rsidP="001F3470">
            <w:pPr>
              <w:jc w:val="center"/>
              <w:rPr>
                <w:ins w:id="6779" w:author="raye" w:date="2018-07-23T14:26:00Z"/>
                <w:rFonts w:ascii="Calibri" w:hAnsi="Calibri" w:cstheme="minorHAnsi"/>
                <w:strike/>
                <w:szCs w:val="21"/>
                <w:highlight w:val="yellow"/>
              </w:rPr>
            </w:pPr>
            <w:ins w:id="6780" w:author="raye" w:date="2018-07-23T14:26:00Z">
              <w:r w:rsidRPr="00A23FA3">
                <w:rPr>
                  <w:rFonts w:ascii="Calibri" w:hAnsi="Calibri" w:cstheme="minorHAnsi"/>
                  <w:strike/>
                  <w:szCs w:val="21"/>
                  <w:highlight w:val="yellow"/>
                </w:rPr>
                <w:t>button</w:t>
              </w:r>
            </w:ins>
          </w:p>
        </w:tc>
        <w:tc>
          <w:tcPr>
            <w:tcW w:w="3878" w:type="dxa"/>
          </w:tcPr>
          <w:p w14:paraId="24690B08" w14:textId="77777777" w:rsidR="00E06FB7" w:rsidRPr="00A23FA3" w:rsidRDefault="00E06FB7" w:rsidP="001F3470">
            <w:pPr>
              <w:jc w:val="left"/>
              <w:rPr>
                <w:ins w:id="6781" w:author="raye" w:date="2018-07-23T14:26:00Z"/>
                <w:rFonts w:ascii="Calibri" w:hAnsi="Calibri" w:cstheme="minorHAnsi"/>
                <w:strike/>
                <w:szCs w:val="21"/>
                <w:highlight w:val="yellow"/>
              </w:rPr>
            </w:pPr>
            <w:ins w:id="6782" w:author="raye" w:date="2018-07-23T14:26:00Z">
              <w:r w:rsidRPr="00A23FA3">
                <w:rPr>
                  <w:rFonts w:ascii="Calibri" w:hAnsi="Calibri" w:cstheme="minorHAnsi"/>
                  <w:strike/>
                  <w:szCs w:val="21"/>
                  <w:highlight w:val="yellow"/>
                </w:rPr>
                <w:t>Click to entry TSD Case Review Check List Form page. (ref</w:t>
              </w:r>
              <w:r w:rsidRPr="00A23FA3" w:rsidDel="004A2D24">
                <w:rPr>
                  <w:rFonts w:ascii="Calibri" w:hAnsi="Calibri" w:cstheme="minorHAnsi"/>
                  <w:strike/>
                  <w:szCs w:val="21"/>
                  <w:highlight w:val="yellow"/>
                </w:rPr>
                <w:t xml:space="preserve">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_Ref508583799 \r \h  \* MERGEFORMAT </w:instrText>
              </w:r>
            </w:ins>
            <w:r w:rsidRPr="00A23FA3">
              <w:rPr>
                <w:rFonts w:ascii="Calibri" w:hAnsi="Calibri" w:cstheme="minorHAnsi"/>
                <w:strike/>
                <w:szCs w:val="21"/>
                <w:highlight w:val="yellow"/>
              </w:rPr>
            </w:r>
            <w:ins w:id="6783"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7E5E7834" w14:textId="77777777" w:rsidTr="001F3470">
        <w:trPr>
          <w:trHeight w:val="174"/>
          <w:ins w:id="6784" w:author="raye" w:date="2018-07-23T14:26:00Z"/>
        </w:trPr>
        <w:tc>
          <w:tcPr>
            <w:tcW w:w="1498" w:type="dxa"/>
            <w:vMerge/>
          </w:tcPr>
          <w:p w14:paraId="5AFB2EB5" w14:textId="77777777" w:rsidR="00E06FB7" w:rsidRPr="00A23FA3" w:rsidRDefault="00E06FB7" w:rsidP="001F3470">
            <w:pPr>
              <w:rPr>
                <w:ins w:id="6785" w:author="raye" w:date="2018-07-23T14:26:00Z"/>
                <w:rFonts w:ascii="Calibri" w:hAnsi="Calibri" w:cstheme="minorHAnsi"/>
                <w:strike/>
                <w:szCs w:val="21"/>
                <w:highlight w:val="yellow"/>
              </w:rPr>
            </w:pPr>
          </w:p>
        </w:tc>
        <w:tc>
          <w:tcPr>
            <w:tcW w:w="1621" w:type="dxa"/>
          </w:tcPr>
          <w:p w14:paraId="713BC0D3" w14:textId="77777777" w:rsidR="00E06FB7" w:rsidRPr="00A23FA3" w:rsidRDefault="00E06FB7" w:rsidP="001F3470">
            <w:pPr>
              <w:jc w:val="left"/>
              <w:rPr>
                <w:ins w:id="6786" w:author="raye" w:date="2018-07-23T14:26:00Z"/>
                <w:rFonts w:ascii="Calibri" w:hAnsi="Calibri" w:cstheme="minorHAnsi"/>
                <w:strike/>
                <w:szCs w:val="21"/>
                <w:highlight w:val="yellow"/>
              </w:rPr>
            </w:pPr>
            <w:ins w:id="6787" w:author="raye" w:date="2018-07-23T14:26:00Z">
              <w:r w:rsidRPr="00A23FA3">
                <w:rPr>
                  <w:rFonts w:ascii="Calibri" w:hAnsi="Calibri" w:cstheme="minorHAnsi"/>
                  <w:strike/>
                  <w:szCs w:val="21"/>
                  <w:highlight w:val="yellow"/>
                </w:rPr>
                <w:t>Upload Case Evidence</w:t>
              </w:r>
            </w:ins>
          </w:p>
        </w:tc>
        <w:tc>
          <w:tcPr>
            <w:tcW w:w="636" w:type="dxa"/>
          </w:tcPr>
          <w:p w14:paraId="1C614E26" w14:textId="77777777" w:rsidR="00E06FB7" w:rsidRPr="00A23FA3" w:rsidRDefault="00E06FB7" w:rsidP="001F3470">
            <w:pPr>
              <w:jc w:val="center"/>
              <w:rPr>
                <w:ins w:id="6788" w:author="raye" w:date="2018-07-23T14:26:00Z"/>
                <w:rFonts w:ascii="Calibri" w:hAnsi="Calibri" w:cstheme="minorHAnsi"/>
                <w:strike/>
                <w:szCs w:val="21"/>
                <w:highlight w:val="yellow"/>
              </w:rPr>
            </w:pPr>
            <w:ins w:id="6789" w:author="raye" w:date="2018-07-23T14:26:00Z">
              <w:r w:rsidRPr="00A23FA3">
                <w:rPr>
                  <w:rFonts w:ascii="Calibri" w:hAnsi="Calibri" w:cstheme="minorHAnsi"/>
                  <w:strike/>
                  <w:szCs w:val="21"/>
                  <w:highlight w:val="yellow"/>
                </w:rPr>
                <w:t>button</w:t>
              </w:r>
            </w:ins>
          </w:p>
        </w:tc>
        <w:tc>
          <w:tcPr>
            <w:tcW w:w="3878" w:type="dxa"/>
          </w:tcPr>
          <w:p w14:paraId="5BFFC612" w14:textId="77777777" w:rsidR="00E06FB7" w:rsidRPr="00A23FA3" w:rsidRDefault="00E06FB7" w:rsidP="001F3470">
            <w:pPr>
              <w:jc w:val="left"/>
              <w:rPr>
                <w:ins w:id="6790" w:author="raye" w:date="2018-07-23T14:26:00Z"/>
                <w:rFonts w:ascii="Calibri" w:hAnsi="Calibri" w:cstheme="minorHAnsi"/>
                <w:strike/>
                <w:szCs w:val="21"/>
                <w:highlight w:val="yellow"/>
              </w:rPr>
            </w:pPr>
            <w:ins w:id="6791" w:author="raye" w:date="2018-07-23T14:26:00Z">
              <w:r w:rsidRPr="00A23FA3">
                <w:rPr>
                  <w:rFonts w:ascii="Calibri" w:hAnsi="Calibri" w:cstheme="minorHAnsi"/>
                  <w:strike/>
                  <w:szCs w:val="21"/>
                  <w:highlight w:val="yellow"/>
                </w:rPr>
                <w:t>Click to entry Case Evidence Management page</w:t>
              </w:r>
              <w:r w:rsidRPr="00A23FA3" w:rsidDel="004A2D24">
                <w:rPr>
                  <w:rFonts w:ascii="Calibri" w:hAnsi="Calibri" w:cstheme="minorHAnsi"/>
                  <w:strike/>
                  <w:szCs w:val="21"/>
                  <w:highlight w:val="yellow"/>
                </w:rPr>
                <w:t xml:space="preserve"> </w:t>
              </w:r>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_Ref508583938 \r \h  \* MERGEFORMAT </w:instrText>
              </w:r>
            </w:ins>
            <w:r w:rsidRPr="00A23FA3">
              <w:rPr>
                <w:rFonts w:ascii="Calibri" w:hAnsi="Calibri" w:cstheme="minorHAnsi"/>
                <w:strike/>
                <w:szCs w:val="21"/>
                <w:highlight w:val="yellow"/>
              </w:rPr>
            </w:r>
            <w:ins w:id="6792"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upload Evidence</w:t>
              </w:r>
            </w:ins>
          </w:p>
        </w:tc>
      </w:tr>
      <w:tr w:rsidR="00A23FA3" w:rsidRPr="00A23FA3" w14:paraId="5B5738B8" w14:textId="77777777" w:rsidTr="001F3470">
        <w:trPr>
          <w:trHeight w:val="174"/>
          <w:ins w:id="6793" w:author="raye" w:date="2018-07-23T14:26:00Z"/>
        </w:trPr>
        <w:tc>
          <w:tcPr>
            <w:tcW w:w="1498" w:type="dxa"/>
            <w:vMerge/>
          </w:tcPr>
          <w:p w14:paraId="093650AA" w14:textId="77777777" w:rsidR="00E06FB7" w:rsidRPr="00A23FA3" w:rsidRDefault="00E06FB7" w:rsidP="001F3470">
            <w:pPr>
              <w:rPr>
                <w:ins w:id="6794" w:author="raye" w:date="2018-07-23T14:26:00Z"/>
                <w:rFonts w:ascii="Calibri" w:hAnsi="Calibri" w:cstheme="minorHAnsi"/>
                <w:strike/>
                <w:szCs w:val="21"/>
                <w:highlight w:val="yellow"/>
              </w:rPr>
            </w:pPr>
          </w:p>
        </w:tc>
        <w:tc>
          <w:tcPr>
            <w:tcW w:w="1621" w:type="dxa"/>
          </w:tcPr>
          <w:p w14:paraId="03C14149" w14:textId="77777777" w:rsidR="00E06FB7" w:rsidRPr="00A23FA3" w:rsidRDefault="00E06FB7" w:rsidP="001F3470">
            <w:pPr>
              <w:jc w:val="left"/>
              <w:rPr>
                <w:ins w:id="6795" w:author="raye" w:date="2018-07-23T14:26:00Z"/>
                <w:rFonts w:ascii="Calibri" w:hAnsi="Calibri" w:cstheme="minorHAnsi"/>
                <w:strike/>
                <w:szCs w:val="21"/>
                <w:highlight w:val="yellow"/>
              </w:rPr>
            </w:pPr>
            <w:ins w:id="6796" w:author="raye" w:date="2018-07-23T14:26:00Z">
              <w:r w:rsidRPr="00A23FA3">
                <w:rPr>
                  <w:rFonts w:ascii="Calibri" w:hAnsi="Calibri" w:cstheme="minorHAnsi"/>
                  <w:strike/>
                  <w:szCs w:val="21"/>
                  <w:highlight w:val="yellow"/>
                </w:rPr>
                <w:t>Evidence Manually Upload</w:t>
              </w:r>
            </w:ins>
          </w:p>
        </w:tc>
        <w:tc>
          <w:tcPr>
            <w:tcW w:w="636" w:type="dxa"/>
          </w:tcPr>
          <w:p w14:paraId="27F2317D" w14:textId="77777777" w:rsidR="00E06FB7" w:rsidRPr="00A23FA3" w:rsidRDefault="00E06FB7" w:rsidP="001F3470">
            <w:pPr>
              <w:jc w:val="center"/>
              <w:rPr>
                <w:ins w:id="6797" w:author="raye" w:date="2018-07-23T14:26:00Z"/>
                <w:rFonts w:ascii="Calibri" w:hAnsi="Calibri" w:cstheme="minorHAnsi"/>
                <w:strike/>
                <w:szCs w:val="21"/>
                <w:highlight w:val="yellow"/>
              </w:rPr>
            </w:pPr>
            <w:ins w:id="6798" w:author="raye" w:date="2018-07-23T14:26:00Z">
              <w:r w:rsidRPr="00A23FA3">
                <w:rPr>
                  <w:rFonts w:ascii="Calibri" w:hAnsi="Calibri" w:cstheme="minorHAnsi"/>
                  <w:strike/>
                  <w:szCs w:val="21"/>
                  <w:highlight w:val="yellow"/>
                </w:rPr>
                <w:t>button</w:t>
              </w:r>
            </w:ins>
          </w:p>
        </w:tc>
        <w:tc>
          <w:tcPr>
            <w:tcW w:w="3878" w:type="dxa"/>
          </w:tcPr>
          <w:p w14:paraId="11614315" w14:textId="77777777" w:rsidR="00E06FB7" w:rsidRPr="00A23FA3" w:rsidRDefault="00E06FB7" w:rsidP="001F3470">
            <w:pPr>
              <w:jc w:val="left"/>
              <w:rPr>
                <w:ins w:id="6799" w:author="raye" w:date="2018-07-23T14:26:00Z"/>
                <w:rFonts w:ascii="Calibri" w:hAnsi="Calibri" w:cstheme="minorHAnsi"/>
                <w:strike/>
                <w:szCs w:val="21"/>
                <w:highlight w:val="yellow"/>
              </w:rPr>
            </w:pPr>
            <w:ins w:id="6800" w:author="raye" w:date="2018-07-23T14:26:00Z">
              <w:r w:rsidRPr="00A23FA3">
                <w:rPr>
                  <w:rFonts w:ascii="Calibri" w:hAnsi="Calibri" w:cstheme="minorHAnsi"/>
                  <w:strike/>
                  <w:szCs w:val="21"/>
                  <w:highlight w:val="yellow"/>
                </w:rPr>
                <w:t xml:space="preserve">Click to display Upload evidence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_Ref508895511 \r \h  \* MERGEFORMAT </w:instrText>
              </w:r>
            </w:ins>
            <w:r w:rsidRPr="00A23FA3">
              <w:rPr>
                <w:rFonts w:ascii="Calibri" w:hAnsi="Calibri" w:cstheme="minorHAnsi"/>
                <w:strike/>
                <w:szCs w:val="21"/>
                <w:highlight w:val="yellow"/>
              </w:rPr>
            </w:r>
            <w:ins w:id="6801"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4.11.7</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3AC5FCA5" w14:textId="77777777" w:rsidTr="001F3470">
        <w:trPr>
          <w:trHeight w:val="174"/>
          <w:ins w:id="6802" w:author="raye" w:date="2018-07-23T14:26:00Z"/>
        </w:trPr>
        <w:tc>
          <w:tcPr>
            <w:tcW w:w="1498" w:type="dxa"/>
            <w:vMerge w:val="restart"/>
          </w:tcPr>
          <w:p w14:paraId="3C27DE9C" w14:textId="77777777" w:rsidR="00E06FB7" w:rsidRPr="00A23FA3" w:rsidRDefault="00E06FB7" w:rsidP="001F3470">
            <w:pPr>
              <w:rPr>
                <w:ins w:id="6803" w:author="raye" w:date="2018-07-23T14:26:00Z"/>
                <w:rFonts w:ascii="Calibri" w:hAnsi="Calibri" w:cstheme="minorHAnsi"/>
                <w:strike/>
                <w:szCs w:val="21"/>
                <w:highlight w:val="yellow"/>
              </w:rPr>
            </w:pPr>
            <w:ins w:id="6804" w:author="raye" w:date="2018-07-23T14:26:00Z">
              <w:r w:rsidRPr="00A23FA3">
                <w:rPr>
                  <w:rFonts w:ascii="Calibri" w:hAnsi="Calibri" w:cstheme="minorHAnsi"/>
                  <w:strike/>
                  <w:szCs w:val="21"/>
                  <w:highlight w:val="yellow"/>
                </w:rPr>
                <w:t>Compliance Supervisor</w:t>
              </w:r>
            </w:ins>
          </w:p>
        </w:tc>
        <w:tc>
          <w:tcPr>
            <w:tcW w:w="1621" w:type="dxa"/>
          </w:tcPr>
          <w:p w14:paraId="6093D27F" w14:textId="77777777" w:rsidR="00E06FB7" w:rsidRPr="00A23FA3" w:rsidRDefault="00E06FB7" w:rsidP="001F3470">
            <w:pPr>
              <w:jc w:val="left"/>
              <w:rPr>
                <w:ins w:id="6805" w:author="raye" w:date="2018-07-23T14:26:00Z"/>
                <w:rFonts w:ascii="Calibri" w:hAnsi="Calibri" w:cstheme="minorHAnsi"/>
                <w:strike/>
                <w:szCs w:val="21"/>
                <w:highlight w:val="yellow"/>
              </w:rPr>
            </w:pPr>
            <w:ins w:id="6806" w:author="raye" w:date="2018-07-23T14:26:00Z">
              <w:r w:rsidRPr="00A23FA3">
                <w:rPr>
                  <w:rFonts w:ascii="Calibri" w:hAnsi="Calibri" w:cstheme="minorHAnsi"/>
                  <w:strike/>
                  <w:szCs w:val="21"/>
                  <w:highlight w:val="yellow"/>
                </w:rPr>
                <w:t>Assign</w:t>
              </w:r>
            </w:ins>
          </w:p>
        </w:tc>
        <w:tc>
          <w:tcPr>
            <w:tcW w:w="636" w:type="dxa"/>
          </w:tcPr>
          <w:p w14:paraId="21FF4B73" w14:textId="77777777" w:rsidR="00E06FB7" w:rsidRPr="00A23FA3" w:rsidRDefault="00E06FB7" w:rsidP="001F3470">
            <w:pPr>
              <w:jc w:val="center"/>
              <w:rPr>
                <w:ins w:id="6807" w:author="raye" w:date="2018-07-23T14:26:00Z"/>
                <w:rFonts w:ascii="Calibri" w:hAnsi="Calibri" w:cstheme="minorHAnsi"/>
                <w:strike/>
                <w:szCs w:val="21"/>
                <w:highlight w:val="yellow"/>
              </w:rPr>
            </w:pPr>
            <w:ins w:id="6808" w:author="raye" w:date="2018-07-23T14:26:00Z">
              <w:r w:rsidRPr="00A23FA3">
                <w:rPr>
                  <w:rFonts w:ascii="Calibri" w:hAnsi="Calibri" w:cstheme="minorHAnsi"/>
                  <w:strike/>
                  <w:szCs w:val="21"/>
                  <w:highlight w:val="yellow"/>
                </w:rPr>
                <w:t>button</w:t>
              </w:r>
            </w:ins>
          </w:p>
        </w:tc>
        <w:tc>
          <w:tcPr>
            <w:tcW w:w="3878" w:type="dxa"/>
          </w:tcPr>
          <w:p w14:paraId="59FE312D" w14:textId="77777777" w:rsidR="00E06FB7" w:rsidRPr="00A23FA3" w:rsidRDefault="00E06FB7" w:rsidP="001F3470">
            <w:pPr>
              <w:jc w:val="left"/>
              <w:rPr>
                <w:ins w:id="6809" w:author="raye" w:date="2018-07-23T14:26:00Z"/>
                <w:rFonts w:ascii="Calibri" w:hAnsi="Calibri" w:cstheme="minorHAnsi"/>
                <w:strike/>
                <w:szCs w:val="21"/>
                <w:highlight w:val="yellow"/>
              </w:rPr>
            </w:pPr>
            <w:ins w:id="6810" w:author="raye" w:date="2018-07-23T14:26:00Z">
              <w:r w:rsidRPr="00A23FA3">
                <w:rPr>
                  <w:rFonts w:ascii="Calibri" w:hAnsi="Calibri" w:cstheme="minorHAnsi"/>
                  <w:strike/>
                  <w:szCs w:val="21"/>
                  <w:highlight w:val="yellow"/>
                </w:rPr>
                <w:t>Click to display Case Assignment page.</w:t>
              </w:r>
            </w:ins>
          </w:p>
          <w:p w14:paraId="07B1603F" w14:textId="77777777" w:rsidR="00E06FB7" w:rsidRPr="00A23FA3" w:rsidRDefault="00E06FB7" w:rsidP="001F3470">
            <w:pPr>
              <w:jc w:val="left"/>
              <w:rPr>
                <w:ins w:id="6811" w:author="raye" w:date="2018-07-23T14:26:00Z"/>
                <w:rFonts w:ascii="Calibri" w:hAnsi="Calibri" w:cstheme="minorHAnsi"/>
                <w:strike/>
                <w:szCs w:val="21"/>
                <w:highlight w:val="yellow"/>
              </w:rPr>
            </w:pPr>
            <w:ins w:id="6812" w:author="raye" w:date="2018-07-23T14:26:00Z">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_Ref508583180 \r \h  \* MERGEFORMAT </w:instrText>
              </w:r>
            </w:ins>
            <w:r w:rsidRPr="00A23FA3">
              <w:rPr>
                <w:rFonts w:ascii="Calibri" w:hAnsi="Calibri" w:cstheme="minorHAnsi"/>
                <w:strike/>
                <w:szCs w:val="21"/>
                <w:highlight w:val="yellow"/>
              </w:rPr>
            </w:r>
            <w:ins w:id="6813"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4.11.3</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24F35FBE" w14:textId="77777777" w:rsidTr="001F3470">
        <w:trPr>
          <w:trHeight w:val="174"/>
          <w:ins w:id="6814" w:author="raye" w:date="2018-07-23T14:26:00Z"/>
        </w:trPr>
        <w:tc>
          <w:tcPr>
            <w:tcW w:w="1498" w:type="dxa"/>
            <w:vMerge/>
          </w:tcPr>
          <w:p w14:paraId="587A22C7" w14:textId="77777777" w:rsidR="00E06FB7" w:rsidRPr="00A23FA3" w:rsidRDefault="00E06FB7" w:rsidP="001F3470">
            <w:pPr>
              <w:rPr>
                <w:ins w:id="6815" w:author="raye" w:date="2018-07-23T14:26:00Z"/>
                <w:rFonts w:ascii="Calibri" w:hAnsi="Calibri" w:cstheme="minorHAnsi"/>
                <w:strike/>
                <w:szCs w:val="21"/>
                <w:highlight w:val="yellow"/>
              </w:rPr>
            </w:pPr>
          </w:p>
        </w:tc>
        <w:tc>
          <w:tcPr>
            <w:tcW w:w="1621" w:type="dxa"/>
          </w:tcPr>
          <w:p w14:paraId="60950827" w14:textId="77777777" w:rsidR="00E06FB7" w:rsidRPr="00A23FA3" w:rsidRDefault="00E06FB7" w:rsidP="001F3470">
            <w:pPr>
              <w:jc w:val="left"/>
              <w:rPr>
                <w:ins w:id="6816" w:author="raye" w:date="2018-07-23T14:26:00Z"/>
                <w:rFonts w:ascii="Calibri" w:hAnsi="Calibri" w:cstheme="minorHAnsi"/>
                <w:strike/>
                <w:szCs w:val="21"/>
                <w:highlight w:val="yellow"/>
              </w:rPr>
            </w:pPr>
            <w:ins w:id="6817" w:author="raye" w:date="2018-07-23T14:26:00Z">
              <w:r w:rsidRPr="00A23FA3">
                <w:rPr>
                  <w:rFonts w:ascii="Calibri" w:hAnsi="Calibri" w:cstheme="minorHAnsi"/>
                  <w:strike/>
                  <w:szCs w:val="21"/>
                  <w:highlight w:val="yellow"/>
                </w:rPr>
                <w:t>Case Review Check List (#4)</w:t>
              </w:r>
            </w:ins>
          </w:p>
        </w:tc>
        <w:tc>
          <w:tcPr>
            <w:tcW w:w="636" w:type="dxa"/>
          </w:tcPr>
          <w:p w14:paraId="5066B488" w14:textId="77777777" w:rsidR="00E06FB7" w:rsidRPr="00A23FA3" w:rsidRDefault="00E06FB7" w:rsidP="001F3470">
            <w:pPr>
              <w:jc w:val="center"/>
              <w:rPr>
                <w:ins w:id="6818" w:author="raye" w:date="2018-07-23T14:26:00Z"/>
                <w:rFonts w:ascii="Calibri" w:hAnsi="Calibri" w:cstheme="minorHAnsi"/>
                <w:strike/>
                <w:szCs w:val="21"/>
                <w:highlight w:val="yellow"/>
              </w:rPr>
            </w:pPr>
            <w:ins w:id="6819" w:author="raye" w:date="2018-07-23T14:26:00Z">
              <w:r w:rsidRPr="00A23FA3">
                <w:rPr>
                  <w:rFonts w:ascii="Calibri" w:hAnsi="Calibri" w:cstheme="minorHAnsi"/>
                  <w:strike/>
                  <w:szCs w:val="21"/>
                  <w:highlight w:val="yellow"/>
                </w:rPr>
                <w:t>button</w:t>
              </w:r>
            </w:ins>
          </w:p>
        </w:tc>
        <w:tc>
          <w:tcPr>
            <w:tcW w:w="3878" w:type="dxa"/>
          </w:tcPr>
          <w:p w14:paraId="0F28A29F" w14:textId="77777777" w:rsidR="00E06FB7" w:rsidRPr="00A23FA3" w:rsidRDefault="00E06FB7" w:rsidP="001F3470">
            <w:pPr>
              <w:jc w:val="left"/>
              <w:rPr>
                <w:ins w:id="6820" w:author="raye" w:date="2018-07-23T14:26:00Z"/>
                <w:rFonts w:ascii="Calibri" w:hAnsi="Calibri" w:cstheme="minorHAnsi"/>
                <w:strike/>
                <w:szCs w:val="21"/>
                <w:highlight w:val="yellow"/>
              </w:rPr>
            </w:pPr>
            <w:ins w:id="6821" w:author="raye" w:date="2018-07-23T14:26:00Z">
              <w:r w:rsidRPr="00A23FA3">
                <w:rPr>
                  <w:rFonts w:ascii="Calibri" w:hAnsi="Calibri" w:cstheme="minorHAnsi"/>
                  <w:strike/>
                  <w:szCs w:val="21"/>
                  <w:highlight w:val="yellow"/>
                </w:rPr>
                <w:t>Click to entry</w:t>
              </w:r>
              <w:r w:rsidRPr="00A23FA3" w:rsidDel="005C294E">
                <w:rPr>
                  <w:rFonts w:ascii="Calibri" w:hAnsi="Calibri" w:cstheme="minorHAnsi"/>
                  <w:strike/>
                  <w:szCs w:val="21"/>
                  <w:highlight w:val="yellow"/>
                </w:rPr>
                <w:t xml:space="preserve"> </w:t>
              </w:r>
              <w:r w:rsidRPr="00A23FA3">
                <w:rPr>
                  <w:rFonts w:ascii="Calibri" w:hAnsi="Calibri" w:cstheme="minorHAnsi"/>
                  <w:strike/>
                  <w:szCs w:val="21"/>
                  <w:highlight w:val="yellow"/>
                </w:rPr>
                <w:t xml:space="preserve">TSD Case Review Check List Form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_Ref508583799 \r \h  \* MERGEFORMAT </w:instrText>
              </w:r>
            </w:ins>
            <w:r w:rsidRPr="00A23FA3">
              <w:rPr>
                <w:rFonts w:ascii="Calibri" w:hAnsi="Calibri" w:cstheme="minorHAnsi"/>
                <w:strike/>
                <w:szCs w:val="21"/>
                <w:highlight w:val="yellow"/>
              </w:rPr>
            </w:r>
            <w:ins w:id="6822"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3A8E8C6D" w14:textId="77777777" w:rsidTr="001F3470">
        <w:trPr>
          <w:trHeight w:val="174"/>
          <w:ins w:id="6823" w:author="raye" w:date="2018-07-23T14:26:00Z"/>
        </w:trPr>
        <w:tc>
          <w:tcPr>
            <w:tcW w:w="1498" w:type="dxa"/>
            <w:vMerge/>
          </w:tcPr>
          <w:p w14:paraId="27ACB56C" w14:textId="77777777" w:rsidR="00E06FB7" w:rsidRPr="00A23FA3" w:rsidRDefault="00E06FB7" w:rsidP="001F3470">
            <w:pPr>
              <w:rPr>
                <w:ins w:id="6824" w:author="raye" w:date="2018-07-23T14:26:00Z"/>
                <w:rFonts w:ascii="Calibri" w:hAnsi="Calibri" w:cstheme="minorHAnsi"/>
                <w:strike/>
                <w:szCs w:val="21"/>
                <w:highlight w:val="yellow"/>
              </w:rPr>
            </w:pPr>
          </w:p>
        </w:tc>
        <w:tc>
          <w:tcPr>
            <w:tcW w:w="1621" w:type="dxa"/>
          </w:tcPr>
          <w:p w14:paraId="27B8A8F5" w14:textId="77777777" w:rsidR="00E06FB7" w:rsidRPr="00A23FA3" w:rsidRDefault="00E06FB7" w:rsidP="001F3470">
            <w:pPr>
              <w:jc w:val="left"/>
              <w:rPr>
                <w:ins w:id="6825" w:author="raye" w:date="2018-07-23T14:26:00Z"/>
                <w:rFonts w:ascii="Calibri" w:hAnsi="Calibri" w:cstheme="minorHAnsi"/>
                <w:strike/>
                <w:szCs w:val="21"/>
                <w:highlight w:val="yellow"/>
              </w:rPr>
            </w:pPr>
            <w:ins w:id="6826" w:author="raye" w:date="2018-07-23T14:26:00Z">
              <w:r w:rsidRPr="00A23FA3">
                <w:rPr>
                  <w:rFonts w:ascii="Calibri" w:hAnsi="Calibri" w:cstheme="minorHAnsi"/>
                  <w:strike/>
                  <w:szCs w:val="21"/>
                  <w:highlight w:val="yellow"/>
                </w:rPr>
                <w:t>Sign-Off</w:t>
              </w:r>
            </w:ins>
          </w:p>
        </w:tc>
        <w:tc>
          <w:tcPr>
            <w:tcW w:w="636" w:type="dxa"/>
          </w:tcPr>
          <w:p w14:paraId="723685BC" w14:textId="77777777" w:rsidR="00E06FB7" w:rsidRPr="00A23FA3" w:rsidRDefault="00E06FB7" w:rsidP="001F3470">
            <w:pPr>
              <w:jc w:val="center"/>
              <w:rPr>
                <w:ins w:id="6827" w:author="raye" w:date="2018-07-23T14:26:00Z"/>
                <w:rFonts w:ascii="Calibri" w:hAnsi="Calibri" w:cstheme="minorHAnsi"/>
                <w:strike/>
                <w:szCs w:val="21"/>
                <w:highlight w:val="yellow"/>
              </w:rPr>
            </w:pPr>
            <w:ins w:id="6828" w:author="raye" w:date="2018-07-23T14:26:00Z">
              <w:r w:rsidRPr="00A23FA3">
                <w:rPr>
                  <w:rFonts w:ascii="Calibri" w:hAnsi="Calibri" w:cstheme="minorHAnsi"/>
                  <w:strike/>
                  <w:szCs w:val="21"/>
                  <w:highlight w:val="yellow"/>
                </w:rPr>
                <w:t>button</w:t>
              </w:r>
            </w:ins>
          </w:p>
        </w:tc>
        <w:tc>
          <w:tcPr>
            <w:tcW w:w="3878" w:type="dxa"/>
          </w:tcPr>
          <w:p w14:paraId="30B5691F" w14:textId="77777777" w:rsidR="00E06FB7" w:rsidRPr="00A23FA3" w:rsidRDefault="00E06FB7" w:rsidP="001F3470">
            <w:pPr>
              <w:jc w:val="left"/>
              <w:rPr>
                <w:ins w:id="6829" w:author="raye" w:date="2018-07-23T14:26:00Z"/>
                <w:rFonts w:ascii="Calibri" w:hAnsi="Calibri" w:cstheme="minorHAnsi"/>
                <w:strike/>
                <w:szCs w:val="21"/>
                <w:highlight w:val="yellow"/>
              </w:rPr>
            </w:pPr>
            <w:ins w:id="6830" w:author="raye" w:date="2018-07-23T14:26:00Z">
              <w:r w:rsidRPr="00A23FA3">
                <w:rPr>
                  <w:rFonts w:ascii="Calibri" w:hAnsi="Calibri" w:cstheme="minorHAnsi"/>
                  <w:strike/>
                  <w:szCs w:val="21"/>
                  <w:highlight w:val="yellow"/>
                </w:rPr>
                <w:t>Click to display</w:t>
              </w:r>
              <w:r w:rsidRPr="00A23FA3" w:rsidDel="005C294E">
                <w:rPr>
                  <w:rFonts w:ascii="Calibri" w:hAnsi="Calibri" w:cstheme="minorHAnsi"/>
                  <w:strike/>
                  <w:szCs w:val="21"/>
                  <w:highlight w:val="yellow"/>
                </w:rPr>
                <w:t xml:space="preserve"> </w:t>
              </w:r>
              <w:r w:rsidRPr="00A23FA3">
                <w:rPr>
                  <w:rFonts w:ascii="Calibri" w:hAnsi="Calibri" w:cstheme="minorHAnsi"/>
                  <w:strike/>
                  <w:szCs w:val="21"/>
                  <w:highlight w:val="yellow"/>
                </w:rPr>
                <w:t>Case Sign-Off page.</w:t>
              </w:r>
              <w:r w:rsidRPr="00A23FA3">
                <w:rPr>
                  <w:rFonts w:ascii="Calibri" w:hAnsi="Calibri" w:cstheme="minorHAnsi"/>
                  <w:strike/>
                  <w:szCs w:val="21"/>
                  <w:highlight w:val="yellow"/>
                </w:rPr>
                <w:b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_Ref508583138 \r \h  \* MERGEFORMAT </w:instrText>
              </w:r>
            </w:ins>
            <w:r w:rsidRPr="00A23FA3">
              <w:rPr>
                <w:rFonts w:ascii="Calibri" w:hAnsi="Calibri" w:cstheme="minorHAnsi"/>
                <w:strike/>
                <w:szCs w:val="21"/>
                <w:highlight w:val="yellow"/>
              </w:rPr>
            </w:r>
            <w:ins w:id="6831"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54FAFDFA" w14:textId="77777777" w:rsidTr="001F3470">
        <w:trPr>
          <w:trHeight w:val="174"/>
          <w:ins w:id="6832" w:author="raye" w:date="2018-07-23T14:26:00Z"/>
        </w:trPr>
        <w:tc>
          <w:tcPr>
            <w:tcW w:w="1498" w:type="dxa"/>
            <w:vMerge/>
          </w:tcPr>
          <w:p w14:paraId="09ADF3FD" w14:textId="77777777" w:rsidR="00E06FB7" w:rsidRPr="00A23FA3" w:rsidRDefault="00E06FB7" w:rsidP="001F3470">
            <w:pPr>
              <w:rPr>
                <w:ins w:id="6833" w:author="raye" w:date="2018-07-23T14:26:00Z"/>
                <w:rFonts w:ascii="Calibri" w:hAnsi="Calibri" w:cstheme="minorHAnsi"/>
                <w:strike/>
                <w:szCs w:val="21"/>
                <w:highlight w:val="yellow"/>
              </w:rPr>
            </w:pPr>
          </w:p>
        </w:tc>
        <w:tc>
          <w:tcPr>
            <w:tcW w:w="1621" w:type="dxa"/>
          </w:tcPr>
          <w:p w14:paraId="7175E1D6" w14:textId="77777777" w:rsidR="00E06FB7" w:rsidRPr="00A23FA3" w:rsidRDefault="00E06FB7" w:rsidP="001F3470">
            <w:pPr>
              <w:jc w:val="left"/>
              <w:rPr>
                <w:ins w:id="6834" w:author="raye" w:date="2018-07-23T14:26:00Z"/>
                <w:rFonts w:ascii="Calibri" w:hAnsi="Calibri" w:cstheme="minorHAnsi"/>
                <w:strike/>
                <w:szCs w:val="21"/>
                <w:highlight w:val="yellow"/>
              </w:rPr>
            </w:pPr>
            <w:ins w:id="6835" w:author="raye" w:date="2018-07-23T14:26:00Z">
              <w:r w:rsidRPr="00A23FA3">
                <w:rPr>
                  <w:rFonts w:ascii="Calibri" w:hAnsi="Calibri" w:cstheme="minorHAnsi"/>
                  <w:strike/>
                  <w:szCs w:val="21"/>
                  <w:highlight w:val="yellow"/>
                </w:rPr>
                <w:t>Refer to Next</w:t>
              </w:r>
            </w:ins>
          </w:p>
        </w:tc>
        <w:tc>
          <w:tcPr>
            <w:tcW w:w="636" w:type="dxa"/>
          </w:tcPr>
          <w:p w14:paraId="5265C008" w14:textId="77777777" w:rsidR="00E06FB7" w:rsidRPr="00A23FA3" w:rsidRDefault="00E06FB7" w:rsidP="001F3470">
            <w:pPr>
              <w:jc w:val="center"/>
              <w:rPr>
                <w:ins w:id="6836" w:author="raye" w:date="2018-07-23T14:26:00Z"/>
                <w:rFonts w:ascii="Calibri" w:hAnsi="Calibri" w:cstheme="minorHAnsi"/>
                <w:strike/>
                <w:szCs w:val="21"/>
                <w:highlight w:val="yellow"/>
              </w:rPr>
            </w:pPr>
            <w:ins w:id="6837" w:author="raye" w:date="2018-07-23T14:26:00Z">
              <w:r w:rsidRPr="00A23FA3">
                <w:rPr>
                  <w:rFonts w:ascii="Calibri" w:hAnsi="Calibri" w:cstheme="minorHAnsi"/>
                  <w:strike/>
                  <w:szCs w:val="21"/>
                  <w:highlight w:val="yellow"/>
                </w:rPr>
                <w:t>button</w:t>
              </w:r>
            </w:ins>
          </w:p>
        </w:tc>
        <w:tc>
          <w:tcPr>
            <w:tcW w:w="3878" w:type="dxa"/>
          </w:tcPr>
          <w:p w14:paraId="2484E553" w14:textId="77777777" w:rsidR="00E06FB7" w:rsidRPr="00A23FA3" w:rsidRDefault="00E06FB7" w:rsidP="001F3470">
            <w:pPr>
              <w:jc w:val="left"/>
              <w:rPr>
                <w:ins w:id="6838" w:author="raye" w:date="2018-07-23T14:26:00Z"/>
                <w:rFonts w:ascii="Calibri" w:hAnsi="Calibri" w:cstheme="minorHAnsi"/>
                <w:strike/>
                <w:szCs w:val="21"/>
                <w:highlight w:val="yellow"/>
              </w:rPr>
            </w:pPr>
            <w:ins w:id="6839" w:author="raye" w:date="2018-07-23T14:26:00Z">
              <w:r w:rsidRPr="00A23FA3">
                <w:rPr>
                  <w:rFonts w:ascii="Calibri" w:hAnsi="Calibri" w:cstheme="minorHAnsi"/>
                  <w:strike/>
                  <w:szCs w:val="21"/>
                  <w:highlight w:val="yellow"/>
                </w:rPr>
                <w:t>Click to display</w:t>
              </w:r>
              <w:r w:rsidRPr="00A23FA3" w:rsidDel="005C294E">
                <w:rPr>
                  <w:rFonts w:ascii="Calibri" w:hAnsi="Calibri" w:cstheme="minorHAnsi"/>
                  <w:strike/>
                  <w:szCs w:val="21"/>
                  <w:highlight w:val="yellow"/>
                </w:rPr>
                <w:t xml:space="preserve"> </w:t>
              </w:r>
              <w:r w:rsidRPr="00A23FA3">
                <w:rPr>
                  <w:rFonts w:ascii="Calibri" w:hAnsi="Calibri" w:cstheme="minorHAnsi"/>
                  <w:strike/>
                  <w:szCs w:val="21"/>
                  <w:highlight w:val="yellow"/>
                </w:rPr>
                <w:t>Case Refer to Next page.</w:t>
              </w:r>
            </w:ins>
          </w:p>
          <w:p w14:paraId="195E62A4" w14:textId="77777777" w:rsidR="00E06FB7" w:rsidRPr="00A23FA3" w:rsidRDefault="00E06FB7" w:rsidP="001F3470">
            <w:pPr>
              <w:jc w:val="left"/>
              <w:rPr>
                <w:ins w:id="6840" w:author="raye" w:date="2018-07-23T14:26:00Z"/>
                <w:rFonts w:ascii="Calibri" w:hAnsi="Calibri" w:cstheme="minorHAnsi"/>
                <w:strike/>
                <w:szCs w:val="21"/>
                <w:highlight w:val="yellow"/>
              </w:rPr>
            </w:pPr>
            <w:ins w:id="6841" w:author="raye" w:date="2018-07-23T14:26:00Z">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_Ref508583156 \r \h  \* MERGEFORMAT </w:instrText>
              </w:r>
            </w:ins>
            <w:r w:rsidRPr="00A23FA3">
              <w:rPr>
                <w:rFonts w:ascii="Calibri" w:hAnsi="Calibri" w:cstheme="minorHAnsi"/>
                <w:strike/>
                <w:szCs w:val="21"/>
                <w:highlight w:val="yellow"/>
              </w:rPr>
            </w:r>
            <w:ins w:id="6842"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4.11.6</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78BE1E3B" w14:textId="77777777" w:rsidTr="001F3470">
        <w:trPr>
          <w:trHeight w:val="174"/>
          <w:ins w:id="6843" w:author="raye" w:date="2018-07-23T14:26:00Z"/>
        </w:trPr>
        <w:tc>
          <w:tcPr>
            <w:tcW w:w="1498" w:type="dxa"/>
            <w:vMerge/>
          </w:tcPr>
          <w:p w14:paraId="3BEE35D7" w14:textId="77777777" w:rsidR="00E06FB7" w:rsidRPr="00A23FA3" w:rsidRDefault="00E06FB7" w:rsidP="001F3470">
            <w:pPr>
              <w:rPr>
                <w:ins w:id="6844" w:author="raye" w:date="2018-07-23T14:26:00Z"/>
                <w:rFonts w:ascii="Calibri" w:hAnsi="Calibri" w:cstheme="minorHAnsi"/>
                <w:strike/>
                <w:szCs w:val="21"/>
                <w:highlight w:val="yellow"/>
              </w:rPr>
            </w:pPr>
          </w:p>
        </w:tc>
        <w:tc>
          <w:tcPr>
            <w:tcW w:w="1621" w:type="dxa"/>
          </w:tcPr>
          <w:p w14:paraId="3C9440AA" w14:textId="77777777" w:rsidR="00E06FB7" w:rsidRPr="00A23FA3" w:rsidRDefault="00E06FB7" w:rsidP="001F3470">
            <w:pPr>
              <w:jc w:val="left"/>
              <w:rPr>
                <w:ins w:id="6845" w:author="raye" w:date="2018-07-23T14:26:00Z"/>
                <w:rFonts w:ascii="Calibri" w:hAnsi="Calibri" w:cstheme="minorHAnsi"/>
                <w:strike/>
                <w:szCs w:val="21"/>
                <w:highlight w:val="yellow"/>
              </w:rPr>
            </w:pPr>
            <w:ins w:id="6846" w:author="raye" w:date="2018-07-23T14:26:00Z">
              <w:r w:rsidRPr="00A23FA3">
                <w:rPr>
                  <w:rFonts w:ascii="Calibri" w:hAnsi="Calibri" w:cstheme="minorHAnsi"/>
                  <w:strike/>
                  <w:szCs w:val="21"/>
                  <w:highlight w:val="yellow"/>
                </w:rPr>
                <w:t>Evidence Manually Upload</w:t>
              </w:r>
            </w:ins>
          </w:p>
        </w:tc>
        <w:tc>
          <w:tcPr>
            <w:tcW w:w="636" w:type="dxa"/>
          </w:tcPr>
          <w:p w14:paraId="1E817F25" w14:textId="77777777" w:rsidR="00E06FB7" w:rsidRPr="00A23FA3" w:rsidRDefault="00E06FB7" w:rsidP="001F3470">
            <w:pPr>
              <w:jc w:val="center"/>
              <w:rPr>
                <w:ins w:id="6847" w:author="raye" w:date="2018-07-23T14:26:00Z"/>
                <w:rFonts w:ascii="Calibri" w:hAnsi="Calibri" w:cstheme="minorHAnsi"/>
                <w:strike/>
                <w:szCs w:val="21"/>
                <w:highlight w:val="yellow"/>
              </w:rPr>
            </w:pPr>
            <w:ins w:id="6848" w:author="raye" w:date="2018-07-23T14:26:00Z">
              <w:r w:rsidRPr="00A23FA3">
                <w:rPr>
                  <w:rFonts w:ascii="Calibri" w:hAnsi="Calibri" w:cstheme="minorHAnsi"/>
                  <w:strike/>
                  <w:szCs w:val="21"/>
                  <w:highlight w:val="yellow"/>
                </w:rPr>
                <w:t>button</w:t>
              </w:r>
            </w:ins>
          </w:p>
        </w:tc>
        <w:tc>
          <w:tcPr>
            <w:tcW w:w="3878" w:type="dxa"/>
          </w:tcPr>
          <w:p w14:paraId="68F7698F" w14:textId="77777777" w:rsidR="00E06FB7" w:rsidRPr="00A23FA3" w:rsidRDefault="00E06FB7" w:rsidP="001F3470">
            <w:pPr>
              <w:jc w:val="left"/>
              <w:rPr>
                <w:ins w:id="6849" w:author="raye" w:date="2018-07-23T14:26:00Z"/>
                <w:rFonts w:ascii="Calibri" w:hAnsi="Calibri" w:cstheme="minorHAnsi"/>
                <w:strike/>
                <w:szCs w:val="21"/>
                <w:highlight w:val="yellow"/>
              </w:rPr>
            </w:pPr>
            <w:ins w:id="6850" w:author="raye" w:date="2018-07-23T14:26:00Z">
              <w:r w:rsidRPr="00A23FA3">
                <w:rPr>
                  <w:rFonts w:ascii="Calibri" w:hAnsi="Calibri" w:cstheme="minorHAnsi"/>
                  <w:strike/>
                  <w:szCs w:val="21"/>
                  <w:highlight w:val="yellow"/>
                </w:rPr>
                <w:t>Click to display Upload Evidence page</w:t>
              </w:r>
            </w:ins>
          </w:p>
          <w:p w14:paraId="769978D9" w14:textId="77777777" w:rsidR="00E06FB7" w:rsidRPr="00A23FA3" w:rsidRDefault="00E06FB7" w:rsidP="001F3470">
            <w:pPr>
              <w:jc w:val="left"/>
              <w:rPr>
                <w:ins w:id="6851" w:author="raye" w:date="2018-07-23T14:26:00Z"/>
                <w:rFonts w:ascii="Calibri" w:hAnsi="Calibri" w:cstheme="minorHAnsi"/>
                <w:strike/>
                <w:szCs w:val="21"/>
                <w:highlight w:val="yellow"/>
              </w:rPr>
            </w:pPr>
            <w:ins w:id="6852" w:author="raye" w:date="2018-07-23T14:26:00Z">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_Ref508895511 \r \h  \* MERGEFORMAT </w:instrText>
              </w:r>
            </w:ins>
            <w:r w:rsidRPr="00A23FA3">
              <w:rPr>
                <w:rFonts w:ascii="Calibri" w:hAnsi="Calibri" w:cstheme="minorHAnsi"/>
                <w:strike/>
                <w:szCs w:val="21"/>
                <w:highlight w:val="yellow"/>
              </w:rPr>
            </w:r>
            <w:ins w:id="6853"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4.11.7</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581EC869" w14:textId="77777777" w:rsidTr="001F3470">
        <w:trPr>
          <w:trHeight w:val="174"/>
          <w:ins w:id="6854" w:author="raye" w:date="2018-07-23T14:26:00Z"/>
        </w:trPr>
        <w:tc>
          <w:tcPr>
            <w:tcW w:w="1498" w:type="dxa"/>
            <w:vMerge w:val="restart"/>
          </w:tcPr>
          <w:p w14:paraId="309AB1F3" w14:textId="77777777" w:rsidR="00E06FB7" w:rsidRPr="00A23FA3" w:rsidRDefault="00E06FB7" w:rsidP="001F3470">
            <w:pPr>
              <w:rPr>
                <w:ins w:id="6855" w:author="raye" w:date="2018-07-23T14:26:00Z"/>
                <w:rFonts w:ascii="Calibri" w:hAnsi="Calibri" w:cstheme="minorHAnsi"/>
                <w:strike/>
                <w:szCs w:val="21"/>
                <w:highlight w:val="yellow"/>
              </w:rPr>
            </w:pPr>
            <w:ins w:id="6856" w:author="raye" w:date="2018-07-23T14:26:00Z">
              <w:r w:rsidRPr="00A23FA3">
                <w:rPr>
                  <w:rFonts w:ascii="Calibri" w:hAnsi="Calibri" w:cstheme="minorHAnsi"/>
                  <w:strike/>
                  <w:szCs w:val="21"/>
                  <w:highlight w:val="yellow"/>
                </w:rPr>
                <w:t>Compliance BSA Officer</w:t>
              </w:r>
            </w:ins>
          </w:p>
        </w:tc>
        <w:tc>
          <w:tcPr>
            <w:tcW w:w="1621" w:type="dxa"/>
          </w:tcPr>
          <w:p w14:paraId="39A97C23" w14:textId="77777777" w:rsidR="00E06FB7" w:rsidRPr="00A23FA3" w:rsidRDefault="00E06FB7" w:rsidP="001F3470">
            <w:pPr>
              <w:jc w:val="left"/>
              <w:rPr>
                <w:ins w:id="6857" w:author="raye" w:date="2018-07-23T14:26:00Z"/>
                <w:rFonts w:ascii="Calibri" w:hAnsi="Calibri" w:cstheme="minorHAnsi"/>
                <w:strike/>
                <w:szCs w:val="21"/>
                <w:highlight w:val="yellow"/>
              </w:rPr>
            </w:pPr>
            <w:ins w:id="6858" w:author="raye" w:date="2018-07-23T14:26:00Z">
              <w:r w:rsidRPr="00A23FA3">
                <w:rPr>
                  <w:rFonts w:ascii="Calibri" w:hAnsi="Calibri" w:cstheme="minorHAnsi"/>
                  <w:strike/>
                  <w:szCs w:val="21"/>
                  <w:highlight w:val="yellow"/>
                </w:rPr>
                <w:t>Case Review Check List (#4)</w:t>
              </w:r>
            </w:ins>
          </w:p>
        </w:tc>
        <w:tc>
          <w:tcPr>
            <w:tcW w:w="636" w:type="dxa"/>
          </w:tcPr>
          <w:p w14:paraId="360C21C8" w14:textId="77777777" w:rsidR="00E06FB7" w:rsidRPr="00A23FA3" w:rsidRDefault="00E06FB7" w:rsidP="001F3470">
            <w:pPr>
              <w:jc w:val="center"/>
              <w:rPr>
                <w:ins w:id="6859" w:author="raye" w:date="2018-07-23T14:26:00Z"/>
                <w:rFonts w:ascii="Calibri" w:hAnsi="Calibri" w:cstheme="minorHAnsi"/>
                <w:strike/>
                <w:szCs w:val="21"/>
                <w:highlight w:val="yellow"/>
              </w:rPr>
            </w:pPr>
            <w:ins w:id="6860" w:author="raye" w:date="2018-07-23T14:26:00Z">
              <w:r w:rsidRPr="00A23FA3">
                <w:rPr>
                  <w:rFonts w:ascii="Calibri" w:hAnsi="Calibri" w:cstheme="minorHAnsi"/>
                  <w:strike/>
                  <w:szCs w:val="21"/>
                  <w:highlight w:val="yellow"/>
                </w:rPr>
                <w:t>button</w:t>
              </w:r>
            </w:ins>
          </w:p>
        </w:tc>
        <w:tc>
          <w:tcPr>
            <w:tcW w:w="3878" w:type="dxa"/>
          </w:tcPr>
          <w:p w14:paraId="0A78D20C" w14:textId="77777777" w:rsidR="00E06FB7" w:rsidRPr="00A23FA3" w:rsidRDefault="00E06FB7" w:rsidP="001F3470">
            <w:pPr>
              <w:jc w:val="left"/>
              <w:rPr>
                <w:ins w:id="6861" w:author="raye" w:date="2018-07-23T14:26:00Z"/>
                <w:rFonts w:ascii="Calibri" w:hAnsi="Calibri" w:cstheme="minorHAnsi"/>
                <w:strike/>
                <w:szCs w:val="21"/>
                <w:highlight w:val="yellow"/>
              </w:rPr>
            </w:pPr>
            <w:ins w:id="6862" w:author="raye" w:date="2018-07-23T14:26:00Z">
              <w:r w:rsidRPr="00A23FA3">
                <w:rPr>
                  <w:rFonts w:ascii="Calibri" w:hAnsi="Calibri" w:cstheme="minorHAnsi"/>
                  <w:strike/>
                  <w:szCs w:val="21"/>
                  <w:highlight w:val="yellow"/>
                </w:rPr>
                <w:t xml:space="preserve">Click to entry TSD Case Review Check List Form page (ref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_Ref508583799 \r \h  \* MERGEFORMAT </w:instrText>
              </w:r>
            </w:ins>
            <w:r w:rsidRPr="00A23FA3">
              <w:rPr>
                <w:rFonts w:ascii="Calibri" w:hAnsi="Calibri" w:cstheme="minorHAnsi"/>
                <w:strike/>
                <w:szCs w:val="21"/>
                <w:highlight w:val="yellow"/>
              </w:rPr>
            </w:r>
            <w:ins w:id="6863"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33F300E7" w14:textId="77777777" w:rsidTr="001F3470">
        <w:trPr>
          <w:trHeight w:val="174"/>
          <w:ins w:id="6864" w:author="raye" w:date="2018-07-23T14:26:00Z"/>
        </w:trPr>
        <w:tc>
          <w:tcPr>
            <w:tcW w:w="1498" w:type="dxa"/>
            <w:vMerge/>
          </w:tcPr>
          <w:p w14:paraId="2FFB4ADF" w14:textId="77777777" w:rsidR="00E06FB7" w:rsidRPr="00A23FA3" w:rsidRDefault="00E06FB7" w:rsidP="001F3470">
            <w:pPr>
              <w:rPr>
                <w:ins w:id="6865" w:author="raye" w:date="2018-07-23T14:26:00Z"/>
                <w:rFonts w:ascii="Calibri" w:hAnsi="Calibri" w:cstheme="minorHAnsi"/>
                <w:strike/>
                <w:szCs w:val="21"/>
                <w:highlight w:val="yellow"/>
              </w:rPr>
            </w:pPr>
          </w:p>
        </w:tc>
        <w:tc>
          <w:tcPr>
            <w:tcW w:w="1621" w:type="dxa"/>
          </w:tcPr>
          <w:p w14:paraId="567427F9" w14:textId="77777777" w:rsidR="00E06FB7" w:rsidRPr="00A23FA3" w:rsidRDefault="00E06FB7" w:rsidP="001F3470">
            <w:pPr>
              <w:jc w:val="left"/>
              <w:rPr>
                <w:ins w:id="6866" w:author="raye" w:date="2018-07-23T14:26:00Z"/>
                <w:rFonts w:ascii="Calibri" w:hAnsi="Calibri" w:cstheme="minorHAnsi"/>
                <w:strike/>
                <w:szCs w:val="21"/>
                <w:highlight w:val="yellow"/>
              </w:rPr>
            </w:pPr>
            <w:ins w:id="6867" w:author="raye" w:date="2018-07-23T14:26:00Z">
              <w:r w:rsidRPr="00A23FA3">
                <w:rPr>
                  <w:rFonts w:ascii="Calibri" w:hAnsi="Calibri" w:cstheme="minorHAnsi"/>
                  <w:strike/>
                  <w:szCs w:val="21"/>
                  <w:highlight w:val="yellow"/>
                </w:rPr>
                <w:t>Return to Compliance Analyst</w:t>
              </w:r>
            </w:ins>
          </w:p>
        </w:tc>
        <w:tc>
          <w:tcPr>
            <w:tcW w:w="636" w:type="dxa"/>
          </w:tcPr>
          <w:p w14:paraId="412E68ED" w14:textId="77777777" w:rsidR="00E06FB7" w:rsidRPr="00A23FA3" w:rsidRDefault="00E06FB7" w:rsidP="001F3470">
            <w:pPr>
              <w:jc w:val="center"/>
              <w:rPr>
                <w:ins w:id="6868" w:author="raye" w:date="2018-07-23T14:26:00Z"/>
                <w:rFonts w:ascii="Calibri" w:hAnsi="Calibri" w:cstheme="minorHAnsi"/>
                <w:strike/>
                <w:szCs w:val="21"/>
                <w:highlight w:val="yellow"/>
              </w:rPr>
            </w:pPr>
            <w:ins w:id="6869" w:author="raye" w:date="2018-07-23T14:26:00Z">
              <w:r w:rsidRPr="00A23FA3">
                <w:rPr>
                  <w:rFonts w:ascii="Calibri" w:hAnsi="Calibri" w:cstheme="minorHAnsi"/>
                  <w:strike/>
                  <w:szCs w:val="21"/>
                  <w:highlight w:val="yellow"/>
                </w:rPr>
                <w:t>button</w:t>
              </w:r>
            </w:ins>
          </w:p>
        </w:tc>
        <w:tc>
          <w:tcPr>
            <w:tcW w:w="3878" w:type="dxa"/>
          </w:tcPr>
          <w:p w14:paraId="2C7C3466" w14:textId="77777777" w:rsidR="00E06FB7" w:rsidRPr="00A23FA3" w:rsidRDefault="00E06FB7" w:rsidP="001F3470">
            <w:pPr>
              <w:jc w:val="left"/>
              <w:rPr>
                <w:ins w:id="6870" w:author="raye" w:date="2018-07-23T14:26:00Z"/>
                <w:rFonts w:ascii="Calibri" w:hAnsi="Calibri" w:cstheme="minorHAnsi"/>
                <w:strike/>
                <w:szCs w:val="21"/>
                <w:highlight w:val="yellow"/>
              </w:rPr>
            </w:pPr>
            <w:ins w:id="6871" w:author="raye" w:date="2018-07-23T14:26:00Z">
              <w:r w:rsidRPr="00A23FA3">
                <w:rPr>
                  <w:rFonts w:ascii="Calibri" w:hAnsi="Calibri" w:cstheme="minorHAnsi"/>
                  <w:strike/>
                  <w:szCs w:val="21"/>
                  <w:highlight w:val="yellow"/>
                </w:rPr>
                <w:t>Click to display Case Return page.</w:t>
              </w:r>
              <w:r w:rsidRPr="00A23FA3">
                <w:rPr>
                  <w:rFonts w:ascii="Calibri" w:hAnsi="Calibri" w:cstheme="minorHAnsi"/>
                  <w:strike/>
                  <w:szCs w:val="21"/>
                  <w:highlight w:val="yellow"/>
                </w:rPr>
                <w:b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_Ref508583108 \r \h  \* MERGEFORMAT </w:instrText>
              </w:r>
            </w:ins>
            <w:r w:rsidRPr="00A23FA3">
              <w:rPr>
                <w:rFonts w:ascii="Calibri" w:hAnsi="Calibri" w:cstheme="minorHAnsi"/>
                <w:strike/>
                <w:szCs w:val="21"/>
                <w:highlight w:val="yellow"/>
              </w:rPr>
            </w:r>
            <w:ins w:id="6872"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231A9A7F" w14:textId="77777777" w:rsidTr="001F3470">
        <w:trPr>
          <w:trHeight w:val="174"/>
          <w:ins w:id="6873" w:author="raye" w:date="2018-07-23T14:26:00Z"/>
        </w:trPr>
        <w:tc>
          <w:tcPr>
            <w:tcW w:w="1498" w:type="dxa"/>
            <w:vMerge/>
          </w:tcPr>
          <w:p w14:paraId="0C765B36" w14:textId="77777777" w:rsidR="00E06FB7" w:rsidRPr="00A23FA3" w:rsidRDefault="00E06FB7" w:rsidP="001F3470">
            <w:pPr>
              <w:rPr>
                <w:ins w:id="6874" w:author="raye" w:date="2018-07-23T14:26:00Z"/>
                <w:rFonts w:ascii="Calibri" w:hAnsi="Calibri" w:cstheme="minorHAnsi"/>
                <w:strike/>
                <w:szCs w:val="21"/>
                <w:highlight w:val="yellow"/>
              </w:rPr>
            </w:pPr>
          </w:p>
        </w:tc>
        <w:tc>
          <w:tcPr>
            <w:tcW w:w="1621" w:type="dxa"/>
          </w:tcPr>
          <w:p w14:paraId="3395F06C" w14:textId="77777777" w:rsidR="00E06FB7" w:rsidRPr="00A23FA3" w:rsidRDefault="00E06FB7" w:rsidP="001F3470">
            <w:pPr>
              <w:jc w:val="left"/>
              <w:rPr>
                <w:ins w:id="6875" w:author="raye" w:date="2018-07-23T14:26:00Z"/>
                <w:rFonts w:ascii="Calibri" w:hAnsi="Calibri" w:cstheme="minorHAnsi"/>
                <w:strike/>
                <w:szCs w:val="21"/>
                <w:highlight w:val="yellow"/>
              </w:rPr>
            </w:pPr>
            <w:ins w:id="6876" w:author="raye" w:date="2018-07-23T14:26:00Z">
              <w:r w:rsidRPr="00A23FA3">
                <w:rPr>
                  <w:rFonts w:ascii="Calibri" w:hAnsi="Calibri" w:cstheme="minorHAnsi"/>
                  <w:strike/>
                  <w:szCs w:val="21"/>
                  <w:highlight w:val="yellow"/>
                </w:rPr>
                <w:t>Sign-Off</w:t>
              </w:r>
            </w:ins>
          </w:p>
        </w:tc>
        <w:tc>
          <w:tcPr>
            <w:tcW w:w="636" w:type="dxa"/>
          </w:tcPr>
          <w:p w14:paraId="1A3535DB" w14:textId="77777777" w:rsidR="00E06FB7" w:rsidRPr="00A23FA3" w:rsidRDefault="00E06FB7" w:rsidP="001F3470">
            <w:pPr>
              <w:jc w:val="center"/>
              <w:rPr>
                <w:ins w:id="6877" w:author="raye" w:date="2018-07-23T14:26:00Z"/>
                <w:rFonts w:ascii="Calibri" w:hAnsi="Calibri" w:cstheme="minorHAnsi"/>
                <w:strike/>
                <w:szCs w:val="21"/>
                <w:highlight w:val="yellow"/>
              </w:rPr>
            </w:pPr>
            <w:ins w:id="6878" w:author="raye" w:date="2018-07-23T14:26:00Z">
              <w:r w:rsidRPr="00A23FA3">
                <w:rPr>
                  <w:rFonts w:ascii="Calibri" w:hAnsi="Calibri" w:cstheme="minorHAnsi"/>
                  <w:strike/>
                  <w:szCs w:val="21"/>
                  <w:highlight w:val="yellow"/>
                </w:rPr>
                <w:t>button</w:t>
              </w:r>
            </w:ins>
          </w:p>
        </w:tc>
        <w:tc>
          <w:tcPr>
            <w:tcW w:w="3878" w:type="dxa"/>
          </w:tcPr>
          <w:p w14:paraId="065FC524" w14:textId="77777777" w:rsidR="00E06FB7" w:rsidRPr="00A23FA3" w:rsidRDefault="00E06FB7" w:rsidP="001F3470">
            <w:pPr>
              <w:jc w:val="left"/>
              <w:rPr>
                <w:ins w:id="6879" w:author="raye" w:date="2018-07-23T14:26:00Z"/>
                <w:rFonts w:ascii="Calibri" w:hAnsi="Calibri" w:cstheme="minorHAnsi"/>
                <w:strike/>
                <w:szCs w:val="21"/>
                <w:highlight w:val="yellow"/>
              </w:rPr>
            </w:pPr>
            <w:ins w:id="6880" w:author="raye" w:date="2018-07-23T14:26:00Z">
              <w:r w:rsidRPr="00A23FA3">
                <w:rPr>
                  <w:rFonts w:ascii="Calibri" w:hAnsi="Calibri" w:cstheme="minorHAnsi"/>
                  <w:strike/>
                  <w:szCs w:val="21"/>
                  <w:highlight w:val="yellow"/>
                </w:rPr>
                <w:t>Click to display Case Sign-Off page</w:t>
              </w:r>
              <w:r w:rsidRPr="00A23FA3">
                <w:rPr>
                  <w:rFonts w:ascii="Calibri" w:hAnsi="Calibri" w:cstheme="minorHAnsi"/>
                  <w:strike/>
                  <w:szCs w:val="21"/>
                  <w:highlight w:val="yellow"/>
                </w:rPr>
                <w:b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_Ref508583138 \r \h  \* MERGEFORMAT </w:instrText>
              </w:r>
            </w:ins>
            <w:r w:rsidRPr="00A23FA3">
              <w:rPr>
                <w:rFonts w:ascii="Calibri" w:hAnsi="Calibri" w:cstheme="minorHAnsi"/>
                <w:strike/>
                <w:szCs w:val="21"/>
                <w:highlight w:val="yellow"/>
              </w:rPr>
            </w:r>
            <w:ins w:id="6881"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0</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5EAC1811" w14:textId="77777777" w:rsidTr="001F3470">
        <w:trPr>
          <w:trHeight w:val="174"/>
          <w:ins w:id="6882" w:author="raye" w:date="2018-07-23T14:26:00Z"/>
        </w:trPr>
        <w:tc>
          <w:tcPr>
            <w:tcW w:w="1498" w:type="dxa"/>
            <w:vMerge/>
          </w:tcPr>
          <w:p w14:paraId="4EA5B840" w14:textId="77777777" w:rsidR="00E06FB7" w:rsidRPr="00A23FA3" w:rsidRDefault="00E06FB7" w:rsidP="001F3470">
            <w:pPr>
              <w:rPr>
                <w:ins w:id="6883" w:author="raye" w:date="2018-07-23T14:26:00Z"/>
                <w:rFonts w:ascii="Calibri" w:hAnsi="Calibri" w:cstheme="minorHAnsi"/>
                <w:strike/>
                <w:szCs w:val="21"/>
                <w:highlight w:val="yellow"/>
              </w:rPr>
            </w:pPr>
          </w:p>
        </w:tc>
        <w:tc>
          <w:tcPr>
            <w:tcW w:w="1621" w:type="dxa"/>
          </w:tcPr>
          <w:p w14:paraId="469A5F58" w14:textId="77777777" w:rsidR="00E06FB7" w:rsidRPr="00A23FA3" w:rsidRDefault="00E06FB7" w:rsidP="001F3470">
            <w:pPr>
              <w:jc w:val="left"/>
              <w:rPr>
                <w:ins w:id="6884" w:author="raye" w:date="2018-07-23T14:26:00Z"/>
                <w:rFonts w:ascii="Calibri" w:hAnsi="Calibri" w:cstheme="minorHAnsi"/>
                <w:strike/>
                <w:szCs w:val="21"/>
                <w:highlight w:val="yellow"/>
              </w:rPr>
            </w:pPr>
            <w:ins w:id="6885" w:author="raye" w:date="2018-07-23T14:26:00Z">
              <w:r w:rsidRPr="00A23FA3">
                <w:rPr>
                  <w:rFonts w:ascii="Calibri" w:hAnsi="Calibri" w:cstheme="minorHAnsi"/>
                  <w:strike/>
                  <w:szCs w:val="21"/>
                  <w:highlight w:val="yellow"/>
                </w:rPr>
                <w:t>Refer to Next</w:t>
              </w:r>
            </w:ins>
          </w:p>
        </w:tc>
        <w:tc>
          <w:tcPr>
            <w:tcW w:w="636" w:type="dxa"/>
          </w:tcPr>
          <w:p w14:paraId="2B48829E" w14:textId="77777777" w:rsidR="00E06FB7" w:rsidRPr="00A23FA3" w:rsidRDefault="00E06FB7" w:rsidP="001F3470">
            <w:pPr>
              <w:jc w:val="center"/>
              <w:rPr>
                <w:ins w:id="6886" w:author="raye" w:date="2018-07-23T14:26:00Z"/>
                <w:rFonts w:ascii="Calibri" w:hAnsi="Calibri" w:cstheme="minorHAnsi"/>
                <w:strike/>
                <w:szCs w:val="21"/>
                <w:highlight w:val="yellow"/>
              </w:rPr>
            </w:pPr>
            <w:ins w:id="6887" w:author="raye" w:date="2018-07-23T14:26:00Z">
              <w:r w:rsidRPr="00A23FA3">
                <w:rPr>
                  <w:rFonts w:ascii="Calibri" w:hAnsi="Calibri" w:cstheme="minorHAnsi"/>
                  <w:strike/>
                  <w:szCs w:val="21"/>
                  <w:highlight w:val="yellow"/>
                </w:rPr>
                <w:t>button</w:t>
              </w:r>
            </w:ins>
          </w:p>
        </w:tc>
        <w:tc>
          <w:tcPr>
            <w:tcW w:w="3878" w:type="dxa"/>
          </w:tcPr>
          <w:p w14:paraId="17C7C476" w14:textId="77777777" w:rsidR="00E06FB7" w:rsidRPr="00A23FA3" w:rsidRDefault="00E06FB7" w:rsidP="001F3470">
            <w:pPr>
              <w:jc w:val="left"/>
              <w:rPr>
                <w:ins w:id="6888" w:author="raye" w:date="2018-07-23T14:26:00Z"/>
                <w:rFonts w:ascii="Calibri" w:hAnsi="Calibri" w:cstheme="minorHAnsi"/>
                <w:strike/>
                <w:szCs w:val="21"/>
                <w:highlight w:val="yellow"/>
              </w:rPr>
            </w:pPr>
            <w:ins w:id="6889" w:author="raye" w:date="2018-07-23T14:26:00Z">
              <w:r w:rsidRPr="00A23FA3">
                <w:rPr>
                  <w:rFonts w:ascii="Calibri" w:hAnsi="Calibri" w:cstheme="minorHAnsi"/>
                  <w:strike/>
                  <w:szCs w:val="21"/>
                  <w:highlight w:val="yellow"/>
                </w:rPr>
                <w:t>Click to display Case Refer to Next page.</w:t>
              </w:r>
            </w:ins>
          </w:p>
          <w:p w14:paraId="65C8AD45" w14:textId="77777777" w:rsidR="00E06FB7" w:rsidRPr="00A23FA3" w:rsidRDefault="00E06FB7" w:rsidP="001F3470">
            <w:pPr>
              <w:jc w:val="left"/>
              <w:rPr>
                <w:ins w:id="6890" w:author="raye" w:date="2018-07-23T14:26:00Z"/>
                <w:rFonts w:ascii="Calibri" w:hAnsi="Calibri" w:cstheme="minorHAnsi"/>
                <w:strike/>
                <w:szCs w:val="21"/>
                <w:highlight w:val="yellow"/>
              </w:rPr>
            </w:pPr>
            <w:ins w:id="6891" w:author="raye" w:date="2018-07-23T14:26:00Z">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_Ref508583156 \r \h  \* MERGEFORMAT </w:instrText>
              </w:r>
            </w:ins>
            <w:r w:rsidRPr="00A23FA3">
              <w:rPr>
                <w:rFonts w:ascii="Calibri" w:hAnsi="Calibri" w:cstheme="minorHAnsi"/>
                <w:strike/>
                <w:szCs w:val="21"/>
                <w:highlight w:val="yellow"/>
              </w:rPr>
            </w:r>
            <w:ins w:id="6892"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4.11.6</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16865D2C" w14:textId="77777777" w:rsidTr="001F3470">
        <w:trPr>
          <w:trHeight w:val="174"/>
          <w:ins w:id="6893" w:author="raye" w:date="2018-07-23T14:26:00Z"/>
        </w:trPr>
        <w:tc>
          <w:tcPr>
            <w:tcW w:w="1498" w:type="dxa"/>
            <w:vMerge/>
          </w:tcPr>
          <w:p w14:paraId="0B242284" w14:textId="77777777" w:rsidR="00E06FB7" w:rsidRPr="00A23FA3" w:rsidRDefault="00E06FB7" w:rsidP="001F3470">
            <w:pPr>
              <w:rPr>
                <w:ins w:id="6894" w:author="raye" w:date="2018-07-23T14:26:00Z"/>
                <w:rFonts w:ascii="Calibri" w:hAnsi="Calibri" w:cstheme="minorHAnsi"/>
                <w:strike/>
                <w:szCs w:val="21"/>
                <w:highlight w:val="yellow"/>
              </w:rPr>
            </w:pPr>
          </w:p>
        </w:tc>
        <w:tc>
          <w:tcPr>
            <w:tcW w:w="1621" w:type="dxa"/>
          </w:tcPr>
          <w:p w14:paraId="044CC95F" w14:textId="77777777" w:rsidR="00E06FB7" w:rsidRPr="00A23FA3" w:rsidRDefault="00E06FB7" w:rsidP="001F3470">
            <w:pPr>
              <w:jc w:val="left"/>
              <w:rPr>
                <w:ins w:id="6895" w:author="raye" w:date="2018-07-23T14:26:00Z"/>
                <w:rFonts w:ascii="Calibri" w:hAnsi="Calibri" w:cstheme="minorHAnsi"/>
                <w:strike/>
                <w:szCs w:val="21"/>
                <w:highlight w:val="yellow"/>
              </w:rPr>
            </w:pPr>
            <w:ins w:id="6896" w:author="raye" w:date="2018-07-23T14:26:00Z">
              <w:r w:rsidRPr="00A23FA3">
                <w:rPr>
                  <w:rFonts w:ascii="Calibri" w:hAnsi="Calibri" w:cstheme="minorHAnsi"/>
                  <w:strike/>
                  <w:szCs w:val="21"/>
                  <w:highlight w:val="yellow"/>
                </w:rPr>
                <w:t>Evidence Manually Upload</w:t>
              </w:r>
            </w:ins>
          </w:p>
        </w:tc>
        <w:tc>
          <w:tcPr>
            <w:tcW w:w="636" w:type="dxa"/>
          </w:tcPr>
          <w:p w14:paraId="10D5E375" w14:textId="77777777" w:rsidR="00E06FB7" w:rsidRPr="00A23FA3" w:rsidRDefault="00E06FB7" w:rsidP="001F3470">
            <w:pPr>
              <w:jc w:val="center"/>
              <w:rPr>
                <w:ins w:id="6897" w:author="raye" w:date="2018-07-23T14:26:00Z"/>
                <w:rFonts w:ascii="Calibri" w:hAnsi="Calibri" w:cstheme="minorHAnsi"/>
                <w:strike/>
                <w:szCs w:val="21"/>
                <w:highlight w:val="yellow"/>
              </w:rPr>
            </w:pPr>
            <w:ins w:id="6898" w:author="raye" w:date="2018-07-23T14:26:00Z">
              <w:r w:rsidRPr="00A23FA3">
                <w:rPr>
                  <w:rFonts w:ascii="Calibri" w:hAnsi="Calibri" w:cstheme="minorHAnsi"/>
                  <w:strike/>
                  <w:szCs w:val="21"/>
                  <w:highlight w:val="yellow"/>
                </w:rPr>
                <w:t>button</w:t>
              </w:r>
            </w:ins>
          </w:p>
        </w:tc>
        <w:tc>
          <w:tcPr>
            <w:tcW w:w="3878" w:type="dxa"/>
          </w:tcPr>
          <w:p w14:paraId="7883BDD7" w14:textId="77777777" w:rsidR="00E06FB7" w:rsidRPr="00A23FA3" w:rsidRDefault="00E06FB7" w:rsidP="001F3470">
            <w:pPr>
              <w:jc w:val="left"/>
              <w:rPr>
                <w:ins w:id="6899" w:author="raye" w:date="2018-07-23T14:26:00Z"/>
                <w:rFonts w:ascii="Calibri" w:hAnsi="Calibri" w:cstheme="minorHAnsi"/>
                <w:strike/>
                <w:szCs w:val="21"/>
                <w:highlight w:val="yellow"/>
              </w:rPr>
            </w:pPr>
            <w:ins w:id="6900" w:author="raye" w:date="2018-07-23T14:26:00Z">
              <w:r w:rsidRPr="00A23FA3">
                <w:rPr>
                  <w:rFonts w:ascii="Calibri" w:hAnsi="Calibri" w:cstheme="minorHAnsi"/>
                  <w:strike/>
                  <w:szCs w:val="21"/>
                  <w:highlight w:val="yellow"/>
                </w:rPr>
                <w:t>Click to display Upload Evidence page.</w:t>
              </w:r>
            </w:ins>
          </w:p>
          <w:p w14:paraId="7116E61A" w14:textId="77777777" w:rsidR="00E06FB7" w:rsidRPr="00A23FA3" w:rsidRDefault="00E06FB7" w:rsidP="001F3470">
            <w:pPr>
              <w:jc w:val="left"/>
              <w:rPr>
                <w:ins w:id="6901" w:author="raye" w:date="2018-07-23T14:26:00Z"/>
                <w:rFonts w:ascii="Calibri" w:hAnsi="Calibri" w:cstheme="minorHAnsi"/>
                <w:strike/>
                <w:szCs w:val="21"/>
                <w:highlight w:val="yellow"/>
              </w:rPr>
            </w:pPr>
            <w:ins w:id="6902" w:author="raye" w:date="2018-07-23T14:26:00Z">
              <w:r w:rsidRPr="00A23FA3">
                <w:rPr>
                  <w:rFonts w:ascii="Calibri" w:hAnsi="Calibri" w:cstheme="minorHAnsi"/>
                  <w:strike/>
                  <w:szCs w:val="21"/>
                  <w:highlight w:val="yellow"/>
                </w:rPr>
                <w:t xml:space="preserve">(ref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_Ref508895511 \r \h  \* MERGEFORMAT </w:instrText>
              </w:r>
            </w:ins>
            <w:r w:rsidRPr="00A23FA3">
              <w:rPr>
                <w:rFonts w:ascii="Calibri" w:hAnsi="Calibri" w:cstheme="minorHAnsi"/>
                <w:strike/>
                <w:szCs w:val="21"/>
                <w:highlight w:val="yellow"/>
              </w:rPr>
            </w:r>
            <w:ins w:id="6903"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4.11.7</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tc>
      </w:tr>
      <w:tr w:rsidR="00A23FA3" w:rsidRPr="00A23FA3" w14:paraId="063E4808" w14:textId="77777777" w:rsidTr="001F3470">
        <w:trPr>
          <w:trHeight w:val="174"/>
          <w:ins w:id="6904" w:author="raye" w:date="2018-07-23T14:26:00Z"/>
        </w:trPr>
        <w:tc>
          <w:tcPr>
            <w:tcW w:w="1498" w:type="dxa"/>
            <w:vMerge w:val="restart"/>
          </w:tcPr>
          <w:p w14:paraId="3BB11FDA" w14:textId="77777777" w:rsidR="00E06FB7" w:rsidRPr="00A23FA3" w:rsidRDefault="00E06FB7" w:rsidP="001F3470">
            <w:pPr>
              <w:rPr>
                <w:ins w:id="6905" w:author="raye" w:date="2018-07-23T14:26:00Z"/>
                <w:rFonts w:ascii="Calibri" w:hAnsi="Calibri" w:cstheme="minorHAnsi"/>
                <w:strike/>
                <w:szCs w:val="21"/>
                <w:highlight w:val="yellow"/>
              </w:rPr>
            </w:pPr>
            <w:ins w:id="6906" w:author="raye" w:date="2018-07-23T14:26:00Z">
              <w:r w:rsidRPr="00A23FA3">
                <w:rPr>
                  <w:rFonts w:ascii="Calibri" w:hAnsi="Calibri" w:cstheme="minorHAnsi"/>
                  <w:strike/>
                  <w:szCs w:val="21"/>
                  <w:highlight w:val="yellow"/>
                </w:rPr>
                <w:t>（</w:t>
              </w:r>
              <w:r w:rsidRPr="00A23FA3">
                <w:rPr>
                  <w:rFonts w:ascii="Calibri" w:hAnsi="Calibri" w:cstheme="minorHAnsi"/>
                  <w:strike/>
                  <w:szCs w:val="21"/>
                  <w:highlight w:val="yellow"/>
                </w:rPr>
                <w:t>ALL</w:t>
              </w:r>
              <w:r w:rsidRPr="00A23FA3">
                <w:rPr>
                  <w:rFonts w:ascii="Calibri" w:hAnsi="Calibri" w:cstheme="minorHAnsi"/>
                  <w:strike/>
                  <w:szCs w:val="21"/>
                  <w:highlight w:val="yellow"/>
                </w:rPr>
                <w:t>）</w:t>
              </w:r>
            </w:ins>
          </w:p>
        </w:tc>
        <w:tc>
          <w:tcPr>
            <w:tcW w:w="1621" w:type="dxa"/>
          </w:tcPr>
          <w:p w14:paraId="151FB0E2" w14:textId="77777777" w:rsidR="00E06FB7" w:rsidRPr="00A23FA3" w:rsidRDefault="00E06FB7" w:rsidP="001F3470">
            <w:pPr>
              <w:jc w:val="left"/>
              <w:rPr>
                <w:ins w:id="6907" w:author="raye" w:date="2018-07-23T14:26:00Z"/>
                <w:rFonts w:ascii="Calibri" w:hAnsi="Calibri" w:cstheme="minorHAnsi"/>
                <w:strike/>
                <w:szCs w:val="21"/>
                <w:highlight w:val="yellow"/>
              </w:rPr>
            </w:pPr>
            <w:ins w:id="6908" w:author="raye" w:date="2018-07-23T14:26:00Z">
              <w:r w:rsidRPr="00A23FA3">
                <w:rPr>
                  <w:rFonts w:ascii="Calibri" w:hAnsi="Calibri" w:cstheme="minorHAnsi"/>
                  <w:strike/>
                  <w:szCs w:val="21"/>
                  <w:highlight w:val="yellow"/>
                </w:rPr>
                <w:t>Cancel Case</w:t>
              </w:r>
            </w:ins>
          </w:p>
        </w:tc>
        <w:tc>
          <w:tcPr>
            <w:tcW w:w="636" w:type="dxa"/>
          </w:tcPr>
          <w:p w14:paraId="7BD19AE6" w14:textId="77777777" w:rsidR="00E06FB7" w:rsidRPr="00A23FA3" w:rsidRDefault="00E06FB7" w:rsidP="001F3470">
            <w:pPr>
              <w:jc w:val="center"/>
              <w:rPr>
                <w:ins w:id="6909" w:author="raye" w:date="2018-07-23T14:26:00Z"/>
                <w:rFonts w:ascii="Calibri" w:hAnsi="Calibri" w:cstheme="minorHAnsi"/>
                <w:strike/>
                <w:szCs w:val="21"/>
                <w:highlight w:val="yellow"/>
              </w:rPr>
            </w:pPr>
            <w:ins w:id="6910" w:author="raye" w:date="2018-07-23T14:26:00Z">
              <w:r w:rsidRPr="00A23FA3">
                <w:rPr>
                  <w:rFonts w:ascii="Calibri" w:hAnsi="Calibri" w:cstheme="minorHAnsi"/>
                  <w:strike/>
                  <w:szCs w:val="21"/>
                  <w:highlight w:val="yellow"/>
                </w:rPr>
                <w:t>button</w:t>
              </w:r>
            </w:ins>
          </w:p>
        </w:tc>
        <w:tc>
          <w:tcPr>
            <w:tcW w:w="3878" w:type="dxa"/>
          </w:tcPr>
          <w:p w14:paraId="333070BA" w14:textId="77777777" w:rsidR="00E06FB7" w:rsidRPr="00A23FA3" w:rsidRDefault="00E06FB7" w:rsidP="001F3470">
            <w:pPr>
              <w:jc w:val="left"/>
              <w:rPr>
                <w:ins w:id="6911" w:author="raye" w:date="2018-07-23T14:26:00Z"/>
                <w:rFonts w:ascii="Calibri" w:hAnsi="Calibri" w:cstheme="minorHAnsi"/>
                <w:strike/>
                <w:szCs w:val="21"/>
                <w:highlight w:val="yellow"/>
              </w:rPr>
            </w:pPr>
            <w:ins w:id="6912" w:author="raye" w:date="2018-07-23T14:26:00Z">
              <w:r w:rsidRPr="00A23FA3">
                <w:rPr>
                  <w:rFonts w:ascii="Calibri" w:hAnsi="Calibri" w:cstheme="minorHAnsi"/>
                  <w:strike/>
                  <w:szCs w:val="21"/>
                  <w:highlight w:val="yellow"/>
                </w:rPr>
                <w:t>After clicking this button, system will notice user to input the reason, then</w:t>
              </w:r>
              <w:r w:rsidRPr="00A23FA3">
                <w:rPr>
                  <w:rFonts w:ascii="Calibri" w:hAnsi="Calibri"/>
                  <w:strike/>
                  <w:highlight w:val="yellow"/>
                </w:rPr>
                <w:t xml:space="preserve"> discontinue the current case processing directly in the system (Set case status as ‘Cancelled’).</w:t>
              </w:r>
            </w:ins>
          </w:p>
          <w:p w14:paraId="64615D1F" w14:textId="77777777" w:rsidR="00E06FB7" w:rsidRPr="00A23FA3" w:rsidRDefault="00E06FB7" w:rsidP="001F3470">
            <w:pPr>
              <w:jc w:val="left"/>
              <w:rPr>
                <w:ins w:id="6913" w:author="raye" w:date="2018-07-23T14:26:00Z"/>
                <w:rFonts w:ascii="Calibri" w:hAnsi="Calibri" w:cstheme="minorHAnsi"/>
                <w:strike/>
                <w:szCs w:val="21"/>
                <w:highlight w:val="yellow"/>
              </w:rPr>
            </w:pPr>
            <w:ins w:id="6914" w:author="raye" w:date="2018-07-23T14:26:00Z">
              <w:r w:rsidRPr="00A23FA3">
                <w:rPr>
                  <w:rFonts w:ascii="Calibri" w:hAnsi="Calibri" w:cstheme="minorHAnsi"/>
                  <w:strike/>
                  <w:szCs w:val="21"/>
                  <w:highlight w:val="yellow"/>
                </w:rPr>
                <w:t xml:space="preserve">Notice: </w:t>
              </w:r>
              <w:r w:rsidRPr="00A23FA3">
                <w:rPr>
                  <w:rFonts w:ascii="Calibri" w:hAnsi="Calibri"/>
                  <w:strike/>
                  <w:highlight w:val="yellow"/>
                </w:rPr>
                <w:t xml:space="preserve">If needs to abandon the current operations and close the window, click </w:t>
              </w:r>
              <w:r w:rsidRPr="00A23FA3">
                <w:rPr>
                  <w:rFonts w:ascii="Calibri" w:hAnsi="Calibri"/>
                  <w:strike/>
                  <w:highlight w:val="yellow"/>
                </w:rPr>
                <w:lastRenderedPageBreak/>
                <w:t>on the upper right corner of the window "X", or add a "Close" button</w:t>
              </w:r>
            </w:ins>
          </w:p>
        </w:tc>
      </w:tr>
      <w:tr w:rsidR="00E06FB7" w:rsidRPr="00A23FA3" w14:paraId="14EA72A2" w14:textId="77777777" w:rsidTr="001F3470">
        <w:trPr>
          <w:trHeight w:val="174"/>
          <w:ins w:id="6915" w:author="raye" w:date="2018-07-23T14:26:00Z"/>
        </w:trPr>
        <w:tc>
          <w:tcPr>
            <w:tcW w:w="1498" w:type="dxa"/>
            <w:vMerge/>
          </w:tcPr>
          <w:p w14:paraId="1E5DFF40" w14:textId="77777777" w:rsidR="00E06FB7" w:rsidRPr="00A23FA3" w:rsidRDefault="00E06FB7" w:rsidP="001F3470">
            <w:pPr>
              <w:rPr>
                <w:ins w:id="6916" w:author="raye" w:date="2018-07-23T14:26:00Z"/>
                <w:rFonts w:ascii="Calibri" w:hAnsi="Calibri" w:cstheme="minorHAnsi"/>
                <w:strike/>
                <w:szCs w:val="21"/>
                <w:highlight w:val="yellow"/>
              </w:rPr>
            </w:pPr>
          </w:p>
        </w:tc>
        <w:tc>
          <w:tcPr>
            <w:tcW w:w="1621" w:type="dxa"/>
          </w:tcPr>
          <w:p w14:paraId="1715F166" w14:textId="77777777" w:rsidR="00E06FB7" w:rsidRPr="00A23FA3" w:rsidRDefault="00E06FB7" w:rsidP="001F3470">
            <w:pPr>
              <w:jc w:val="left"/>
              <w:rPr>
                <w:ins w:id="6917" w:author="raye" w:date="2018-07-23T14:26:00Z"/>
                <w:rFonts w:ascii="Calibri" w:hAnsi="Calibri" w:cstheme="minorHAnsi"/>
                <w:strike/>
                <w:szCs w:val="21"/>
                <w:highlight w:val="yellow"/>
              </w:rPr>
            </w:pPr>
            <w:ins w:id="6918" w:author="raye" w:date="2018-07-23T14:26:00Z">
              <w:r w:rsidRPr="00A23FA3">
                <w:rPr>
                  <w:rFonts w:ascii="Calibri" w:hAnsi="Calibri" w:cstheme="minorHAnsi"/>
                  <w:strike/>
                  <w:szCs w:val="21"/>
                  <w:highlight w:val="yellow"/>
                </w:rPr>
                <w:t>Return for Delete</w:t>
              </w:r>
            </w:ins>
          </w:p>
        </w:tc>
        <w:tc>
          <w:tcPr>
            <w:tcW w:w="636" w:type="dxa"/>
          </w:tcPr>
          <w:p w14:paraId="3FDAA3E8" w14:textId="77777777" w:rsidR="00E06FB7" w:rsidRPr="00A23FA3" w:rsidRDefault="00E06FB7" w:rsidP="001F3470">
            <w:pPr>
              <w:jc w:val="center"/>
              <w:rPr>
                <w:ins w:id="6919" w:author="raye" w:date="2018-07-23T14:26:00Z"/>
                <w:rFonts w:ascii="Calibri" w:hAnsi="Calibri" w:cstheme="minorHAnsi"/>
                <w:strike/>
                <w:szCs w:val="21"/>
                <w:highlight w:val="yellow"/>
              </w:rPr>
            </w:pPr>
            <w:ins w:id="6920" w:author="raye" w:date="2018-07-23T14:26:00Z">
              <w:r w:rsidRPr="00A23FA3">
                <w:rPr>
                  <w:rFonts w:ascii="Calibri" w:hAnsi="Calibri" w:cstheme="minorHAnsi"/>
                  <w:strike/>
                  <w:szCs w:val="21"/>
                  <w:highlight w:val="yellow"/>
                </w:rPr>
                <w:t>button</w:t>
              </w:r>
            </w:ins>
          </w:p>
        </w:tc>
        <w:tc>
          <w:tcPr>
            <w:tcW w:w="3878" w:type="dxa"/>
          </w:tcPr>
          <w:p w14:paraId="41CECA8E" w14:textId="77777777" w:rsidR="00E06FB7" w:rsidRPr="00A23FA3" w:rsidRDefault="00E06FB7" w:rsidP="001F3470">
            <w:pPr>
              <w:jc w:val="left"/>
              <w:rPr>
                <w:ins w:id="6921" w:author="raye" w:date="2018-07-23T14:26:00Z"/>
                <w:rFonts w:ascii="Calibri" w:hAnsi="Calibri" w:cstheme="minorHAnsi"/>
                <w:strike/>
                <w:szCs w:val="21"/>
                <w:highlight w:val="yellow"/>
              </w:rPr>
            </w:pPr>
            <w:ins w:id="6922" w:author="raye" w:date="2018-07-23T14:26:00Z">
              <w:r w:rsidRPr="00A23FA3">
                <w:rPr>
                  <w:rFonts w:ascii="Calibri" w:hAnsi="Calibri"/>
                  <w:strike/>
                  <w:highlight w:val="yellow"/>
                </w:rPr>
                <w:t>Click to prompt the user whether to confirm the deletion. If user confirm, needs input the deleted reason</w:t>
              </w:r>
              <w:r w:rsidRPr="00A23FA3">
                <w:rPr>
                  <w:rFonts w:ascii="Calibri" w:hAnsi="Calibri" w:cstheme="minorHAnsi"/>
                  <w:strike/>
                  <w:szCs w:val="21"/>
                  <w:highlight w:val="yellow"/>
                </w:rPr>
                <w:t>.</w:t>
              </w:r>
            </w:ins>
          </w:p>
          <w:p w14:paraId="353D8A2B" w14:textId="77777777" w:rsidR="00E06FB7" w:rsidRPr="00A23FA3" w:rsidRDefault="00E06FB7" w:rsidP="001F3470">
            <w:pPr>
              <w:jc w:val="left"/>
              <w:rPr>
                <w:ins w:id="6923" w:author="raye" w:date="2018-07-23T14:26:00Z"/>
                <w:rFonts w:ascii="Calibri" w:hAnsi="Calibri" w:cstheme="minorHAnsi"/>
                <w:strike/>
                <w:szCs w:val="21"/>
                <w:highlight w:val="yellow"/>
              </w:rPr>
            </w:pPr>
            <w:ins w:id="6924" w:author="raye" w:date="2018-07-23T14:26:00Z">
              <w:r w:rsidRPr="00A23FA3">
                <w:rPr>
                  <w:rFonts w:ascii="Calibri" w:hAnsi="Calibri" w:cstheme="minorHAnsi"/>
                  <w:strike/>
                  <w:szCs w:val="21"/>
                  <w:highlight w:val="yellow"/>
                </w:rPr>
                <w:t>Close review page, return to Case List for review page.</w:t>
              </w:r>
              <w:r w:rsidRPr="00A23FA3">
                <w:rPr>
                  <w:rFonts w:ascii="Calibri" w:hAnsi="Calibri" w:cstheme="minorHAnsi"/>
                  <w:strike/>
                  <w:szCs w:val="21"/>
                  <w:highlight w:val="yellow"/>
                </w:rPr>
                <w:br/>
                <w:t>(System will return this case to original Operations Analyst for delete).</w:t>
              </w:r>
            </w:ins>
          </w:p>
        </w:tc>
      </w:tr>
    </w:tbl>
    <w:p w14:paraId="013C709F" w14:textId="77777777" w:rsidR="00E06FB7" w:rsidRPr="00A23FA3" w:rsidRDefault="00E06FB7" w:rsidP="00E06FB7">
      <w:pPr>
        <w:spacing w:afterLines="50" w:after="156"/>
        <w:rPr>
          <w:ins w:id="6925" w:author="raye" w:date="2018-07-23T14:26:00Z"/>
          <w:rFonts w:ascii="Calibri" w:hAnsi="Calibri" w:cstheme="minorHAnsi"/>
          <w:strike/>
          <w:sz w:val="24"/>
          <w:highlight w:val="yellow"/>
        </w:rPr>
      </w:pPr>
    </w:p>
    <w:p w14:paraId="06B926FB" w14:textId="77777777" w:rsidR="00E06FB7" w:rsidRPr="00A23FA3" w:rsidRDefault="00E06FB7" w:rsidP="00E06FB7">
      <w:pPr>
        <w:pStyle w:val="3"/>
        <w:keepNext w:val="0"/>
        <w:keepLines w:val="0"/>
        <w:spacing w:before="0" w:after="120" w:line="240" w:lineRule="auto"/>
        <w:ind w:left="993"/>
        <w:rPr>
          <w:ins w:id="6926" w:author="raye" w:date="2018-07-23T14:26:00Z"/>
          <w:rFonts w:ascii="Calibri" w:hAnsi="Calibri" w:cstheme="minorHAnsi"/>
          <w:strike/>
          <w:highlight w:val="yellow"/>
        </w:rPr>
      </w:pPr>
      <w:ins w:id="6927" w:author="raye" w:date="2018-07-23T14:26:00Z">
        <w:r w:rsidRPr="00A23FA3">
          <w:rPr>
            <w:rFonts w:ascii="Calibri" w:hAnsi="Calibri" w:cstheme="minorHAnsi"/>
            <w:strike/>
            <w:highlight w:val="yellow"/>
          </w:rPr>
          <w:br w:type="page"/>
        </w:r>
        <w:bookmarkStart w:id="6928" w:name="_Toc520839534"/>
        <w:r w:rsidRPr="00A23FA3">
          <w:rPr>
            <w:rFonts w:ascii="Calibri" w:hAnsi="Calibri" w:cstheme="minorHAnsi"/>
            <w:strike/>
            <w:highlight w:val="yellow"/>
          </w:rPr>
          <w:lastRenderedPageBreak/>
          <w:t>3.2.18.3. Case Assignment Page</w:t>
        </w:r>
        <w:bookmarkEnd w:id="6928"/>
      </w:ins>
    </w:p>
    <w:p w14:paraId="08192CE7" w14:textId="77777777" w:rsidR="00E06FB7" w:rsidRPr="00A23FA3" w:rsidRDefault="00E06FB7" w:rsidP="00E06FB7">
      <w:pPr>
        <w:spacing w:afterLines="50" w:after="156"/>
        <w:ind w:firstLineChars="177" w:firstLine="425"/>
        <w:rPr>
          <w:ins w:id="6929" w:author="raye" w:date="2018-07-23T14:26:00Z"/>
          <w:rFonts w:ascii="Calibri" w:hAnsi="Calibri" w:cstheme="minorHAnsi"/>
          <w:strike/>
          <w:sz w:val="24"/>
          <w:highlight w:val="yellow"/>
        </w:rPr>
      </w:pPr>
      <w:ins w:id="6930" w:author="raye" w:date="2018-07-23T14:26:00Z">
        <w:r w:rsidRPr="00A23FA3">
          <w:rPr>
            <w:rFonts w:ascii="Calibri" w:hAnsi="Calibri" w:cstheme="minorHAnsi"/>
            <w:strike/>
            <w:sz w:val="24"/>
            <w:highlight w:val="yellow"/>
          </w:rPr>
          <w:t xml:space="preserve">This interface is only for cases where </w:t>
        </w:r>
        <w:r w:rsidRPr="00A23FA3">
          <w:rPr>
            <w:rFonts w:ascii="Calibri" w:hAnsi="Calibri" w:cstheme="minorHAnsi"/>
            <w:strike/>
            <w:sz w:val="24"/>
            <w:szCs w:val="24"/>
            <w:highlight w:val="yellow"/>
          </w:rPr>
          <w:t>Compliance Supervisor</w:t>
        </w:r>
        <w:r w:rsidRPr="00A23FA3">
          <w:rPr>
            <w:rFonts w:ascii="Calibri" w:hAnsi="Calibri" w:cstheme="minorHAnsi"/>
            <w:strike/>
            <w:sz w:val="24"/>
            <w:highlight w:val="yellow"/>
          </w:rPr>
          <w:t xml:space="preserve"> assigns case to </w:t>
        </w:r>
        <w:r w:rsidRPr="00A23FA3">
          <w:rPr>
            <w:rFonts w:ascii="Calibri" w:hAnsi="Calibri" w:cstheme="minorHAnsi"/>
            <w:strike/>
            <w:sz w:val="24"/>
            <w:szCs w:val="24"/>
            <w:highlight w:val="yellow"/>
          </w:rPr>
          <w:t>Compliance Analyst</w:t>
        </w:r>
        <w:r w:rsidRPr="00A23FA3">
          <w:rPr>
            <w:rFonts w:ascii="Calibri" w:hAnsi="Calibri" w:cstheme="minorHAnsi"/>
            <w:strike/>
            <w:sz w:val="24"/>
            <w:highlight w:val="yellow"/>
          </w:rPr>
          <w:t xml:space="preserve">, and throughout the TSD process there are the following scenarios in which </w:t>
        </w:r>
        <w:r w:rsidRPr="00A23FA3">
          <w:rPr>
            <w:rFonts w:ascii="Calibri" w:hAnsi="Calibri" w:cstheme="minorHAnsi"/>
            <w:strike/>
            <w:sz w:val="24"/>
            <w:szCs w:val="24"/>
            <w:highlight w:val="yellow"/>
          </w:rPr>
          <w:t>Compliance Supervisor</w:t>
        </w:r>
        <w:r w:rsidRPr="00A23FA3">
          <w:rPr>
            <w:rFonts w:ascii="Calibri" w:hAnsi="Calibri" w:cstheme="minorHAnsi"/>
            <w:strike/>
            <w:sz w:val="24"/>
            <w:highlight w:val="yellow"/>
          </w:rPr>
          <w:t xml:space="preserve"> needs to assign case to </w:t>
        </w:r>
        <w:r w:rsidRPr="00A23FA3">
          <w:rPr>
            <w:rFonts w:ascii="Calibri" w:hAnsi="Calibri" w:cstheme="minorHAnsi"/>
            <w:strike/>
            <w:sz w:val="24"/>
            <w:szCs w:val="24"/>
            <w:highlight w:val="yellow"/>
          </w:rPr>
          <w:t>Compliance Analyst</w:t>
        </w:r>
        <w:r w:rsidRPr="00A23FA3">
          <w:rPr>
            <w:rFonts w:ascii="Calibri" w:hAnsi="Calibri" w:cstheme="minorHAnsi"/>
            <w:strike/>
            <w:sz w:val="24"/>
            <w:highlight w:val="yellow"/>
          </w:rPr>
          <w:t>:</w:t>
        </w:r>
      </w:ins>
    </w:p>
    <w:p w14:paraId="48DC3DFF" w14:textId="77777777" w:rsidR="00E06FB7" w:rsidRPr="00A23FA3" w:rsidRDefault="00E06FB7" w:rsidP="00E06FB7">
      <w:pPr>
        <w:pStyle w:val="a0"/>
        <w:numPr>
          <w:ilvl w:val="1"/>
          <w:numId w:val="7"/>
        </w:numPr>
        <w:spacing w:afterLines="50" w:after="156"/>
        <w:ind w:left="851" w:firstLineChars="0"/>
        <w:jc w:val="left"/>
        <w:rPr>
          <w:ins w:id="6931" w:author="raye" w:date="2018-07-23T14:26:00Z"/>
          <w:rFonts w:ascii="Calibri" w:hAnsi="Calibri" w:cstheme="minorHAnsi"/>
          <w:strike/>
          <w:sz w:val="24"/>
          <w:szCs w:val="24"/>
          <w:highlight w:val="yellow"/>
        </w:rPr>
      </w:pPr>
      <w:ins w:id="6932" w:author="raye" w:date="2018-07-23T14:26:00Z">
        <w:r w:rsidRPr="00A23FA3">
          <w:rPr>
            <w:rFonts w:ascii="Calibri" w:hAnsi="Calibri" w:cstheme="minorHAnsi"/>
            <w:strike/>
            <w:sz w:val="24"/>
            <w:szCs w:val="24"/>
            <w:highlight w:val="yellow"/>
          </w:rPr>
          <w:t>Operations Manager escalated new case, need</w:t>
        </w:r>
        <w:r w:rsidRPr="00A23FA3" w:rsidDel="00E02FED">
          <w:rPr>
            <w:rFonts w:ascii="Calibri" w:hAnsi="Calibri" w:cstheme="minorHAnsi"/>
            <w:strike/>
            <w:sz w:val="24"/>
            <w:szCs w:val="24"/>
            <w:highlight w:val="yellow"/>
          </w:rPr>
          <w:t xml:space="preserve"> </w:t>
        </w:r>
        <w:r w:rsidRPr="00A23FA3">
          <w:rPr>
            <w:rFonts w:ascii="Calibri" w:hAnsi="Calibri" w:cstheme="minorHAnsi"/>
            <w:strike/>
            <w:sz w:val="24"/>
            <w:szCs w:val="24"/>
            <w:highlight w:val="yellow"/>
          </w:rPr>
          <w:t>Compliance Supervisor to assign a Compliance Analyst to taking more review.</w:t>
        </w:r>
      </w:ins>
    </w:p>
    <w:p w14:paraId="444337F1" w14:textId="77777777" w:rsidR="00E06FB7" w:rsidRPr="00A23FA3" w:rsidRDefault="00E06FB7" w:rsidP="00E06FB7">
      <w:pPr>
        <w:pStyle w:val="a0"/>
        <w:numPr>
          <w:ilvl w:val="1"/>
          <w:numId w:val="7"/>
        </w:numPr>
        <w:spacing w:afterLines="50" w:after="156"/>
        <w:ind w:left="851" w:firstLineChars="0"/>
        <w:rPr>
          <w:ins w:id="6933" w:author="raye" w:date="2018-07-23T14:26:00Z"/>
          <w:rFonts w:ascii="Calibri" w:hAnsi="Calibri" w:cstheme="minorHAnsi"/>
          <w:strike/>
          <w:sz w:val="24"/>
          <w:szCs w:val="24"/>
          <w:highlight w:val="yellow"/>
        </w:rPr>
      </w:pPr>
      <w:ins w:id="6934" w:author="raye" w:date="2018-07-23T14:26:00Z">
        <w:r w:rsidRPr="00A23FA3">
          <w:rPr>
            <w:rFonts w:ascii="Calibri" w:hAnsi="Calibri" w:cstheme="minorHAnsi"/>
            <w:strike/>
            <w:sz w:val="24"/>
            <w:szCs w:val="24"/>
            <w:highlight w:val="yellow"/>
          </w:rPr>
          <w:t>After Compliance Supervisor reviewed the productive case, need re-assign the Compliance Analyst to fill out the TSD Case Review Check List (#4) form first.</w:t>
        </w:r>
      </w:ins>
    </w:p>
    <w:p w14:paraId="61C5E1AE" w14:textId="77777777" w:rsidR="00E06FB7" w:rsidRPr="00A23FA3" w:rsidRDefault="00E06FB7" w:rsidP="00E06FB7">
      <w:pPr>
        <w:pStyle w:val="a0"/>
        <w:numPr>
          <w:ilvl w:val="1"/>
          <w:numId w:val="7"/>
        </w:numPr>
        <w:spacing w:afterLines="50" w:after="156"/>
        <w:ind w:left="851" w:firstLineChars="0"/>
        <w:rPr>
          <w:ins w:id="6935" w:author="raye" w:date="2018-07-23T14:26:00Z"/>
          <w:rFonts w:ascii="Calibri" w:hAnsi="Calibri" w:cstheme="minorHAnsi"/>
          <w:strike/>
          <w:sz w:val="24"/>
          <w:szCs w:val="24"/>
          <w:highlight w:val="yellow"/>
        </w:rPr>
      </w:pPr>
      <w:ins w:id="6936" w:author="raye" w:date="2018-07-23T14:26:00Z">
        <w:r w:rsidRPr="00A23FA3">
          <w:rPr>
            <w:rFonts w:ascii="Calibri" w:hAnsi="Calibri" w:cstheme="minorHAnsi"/>
            <w:strike/>
            <w:sz w:val="24"/>
            <w:szCs w:val="24"/>
            <w:highlight w:val="yellow"/>
          </w:rPr>
          <w:t>While</w:t>
        </w:r>
        <w:r w:rsidRPr="00A23FA3" w:rsidDel="000D4944">
          <w:rPr>
            <w:rFonts w:ascii="Calibri" w:hAnsi="Calibri" w:cstheme="minorHAnsi"/>
            <w:strike/>
            <w:sz w:val="24"/>
            <w:szCs w:val="24"/>
            <w:highlight w:val="yellow"/>
          </w:rPr>
          <w:t xml:space="preserve"> </w:t>
        </w:r>
        <w:r w:rsidRPr="00A23FA3">
          <w:rPr>
            <w:rFonts w:ascii="Calibri" w:hAnsi="Calibri" w:cstheme="minorHAnsi"/>
            <w:strike/>
            <w:sz w:val="24"/>
            <w:szCs w:val="24"/>
            <w:highlight w:val="yellow"/>
          </w:rPr>
          <w:t>Compliance BSA Officer’s review and request Compliance Supervisor to assign a</w:t>
        </w:r>
        <w:r w:rsidRPr="00A23FA3" w:rsidDel="000D4944">
          <w:rPr>
            <w:rFonts w:ascii="Calibri" w:hAnsi="Calibri" w:cstheme="minorHAnsi"/>
            <w:strike/>
            <w:sz w:val="24"/>
            <w:szCs w:val="24"/>
            <w:highlight w:val="yellow"/>
          </w:rPr>
          <w:t xml:space="preserve"> </w:t>
        </w:r>
        <w:r w:rsidRPr="00A23FA3">
          <w:rPr>
            <w:rFonts w:ascii="Calibri" w:hAnsi="Calibri" w:cstheme="minorHAnsi"/>
            <w:strike/>
            <w:sz w:val="24"/>
            <w:szCs w:val="24"/>
            <w:highlight w:val="yellow"/>
          </w:rPr>
          <w:t>Compliance Analyst to exec more additional due diligence check.</w:t>
        </w:r>
      </w:ins>
    </w:p>
    <w:p w14:paraId="7F6FB4D6" w14:textId="77777777" w:rsidR="00E06FB7" w:rsidRPr="00A23FA3" w:rsidRDefault="00E06FB7" w:rsidP="00E06FB7">
      <w:pPr>
        <w:spacing w:afterLines="50" w:after="156"/>
        <w:ind w:left="476"/>
        <w:rPr>
          <w:ins w:id="6937" w:author="raye" w:date="2018-07-23T14:26:00Z"/>
          <w:rFonts w:ascii="Calibri" w:hAnsi="Calibri" w:cstheme="minorHAnsi"/>
          <w:strike/>
          <w:sz w:val="24"/>
          <w:szCs w:val="24"/>
          <w:highlight w:val="yellow"/>
        </w:rPr>
      </w:pPr>
    </w:p>
    <w:p w14:paraId="7B7973C5" w14:textId="1A380DA8" w:rsidR="00E06FB7" w:rsidRPr="00A23FA3" w:rsidRDefault="003C4311" w:rsidP="00E06FB7">
      <w:pPr>
        <w:pStyle w:val="a0"/>
        <w:numPr>
          <w:ilvl w:val="0"/>
          <w:numId w:val="12"/>
        </w:numPr>
        <w:ind w:firstLineChars="0"/>
        <w:jc w:val="left"/>
        <w:rPr>
          <w:ins w:id="6938" w:author="raye" w:date="2018-07-23T14:26:00Z"/>
          <w:rFonts w:ascii="Calibri" w:hAnsi="Calibri" w:cstheme="minorHAnsi"/>
          <w:b/>
          <w:strike/>
          <w:sz w:val="28"/>
          <w:szCs w:val="24"/>
          <w:highlight w:val="yellow"/>
        </w:rPr>
      </w:pPr>
      <w:r w:rsidRPr="00A23FA3">
        <w:rPr>
          <w:rFonts w:ascii="Calibri" w:hAnsi="Calibri" w:cstheme="minorHAnsi"/>
          <w:b/>
          <w:strike/>
          <w:noProof/>
          <w:sz w:val="28"/>
          <w:szCs w:val="24"/>
          <w:highlight w:val="yellow"/>
        </w:rPr>
        <mc:AlternateContent>
          <mc:Choice Requires="wps">
            <w:drawing>
              <wp:anchor distT="0" distB="0" distL="114300" distR="114300" simplePos="0" relativeHeight="251712512" behindDoc="0" locked="0" layoutInCell="1" allowOverlap="1" wp14:anchorId="7370ACD6" wp14:editId="7C5DFD07">
                <wp:simplePos x="0" y="0"/>
                <wp:positionH relativeFrom="column">
                  <wp:posOffset>447675</wp:posOffset>
                </wp:positionH>
                <wp:positionV relativeFrom="paragraph">
                  <wp:posOffset>357505</wp:posOffset>
                </wp:positionV>
                <wp:extent cx="3352800" cy="857250"/>
                <wp:effectExtent l="0" t="0" r="19050" b="19050"/>
                <wp:wrapNone/>
                <wp:docPr id="226" name="直接连接符 226"/>
                <wp:cNvGraphicFramePr/>
                <a:graphic xmlns:a="http://schemas.openxmlformats.org/drawingml/2006/main">
                  <a:graphicData uri="http://schemas.microsoft.com/office/word/2010/wordprocessingShape">
                    <wps:wsp>
                      <wps:cNvCnPr/>
                      <wps:spPr>
                        <a:xfrm>
                          <a:off x="0" y="0"/>
                          <a:ext cx="3352800" cy="857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1E6B53" id="直接连接符 226" o:spid="_x0000_s1026" style="position:absolute;left:0;text-align:left;z-index:251712512;visibility:visible;mso-wrap-style:square;mso-wrap-distance-left:9pt;mso-wrap-distance-top:0;mso-wrap-distance-right:9pt;mso-wrap-distance-bottom:0;mso-position-horizontal:absolute;mso-position-horizontal-relative:text;mso-position-vertical:absolute;mso-position-vertical-relative:text" from="35.25pt,28.15pt" to="299.2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" strokecolor="#5b9bd5 [3204]" strokeweight=".5pt">
                <v:stroke joinstyle="miter"/>
              </v:line>
            </w:pict>
          </mc:Fallback>
        </mc:AlternateContent>
      </w:r>
      <w:ins w:id="6939" w:author="raye" w:date="2018-07-23T14:26:00Z">
        <w:r w:rsidR="00E06FB7" w:rsidRPr="00A23FA3">
          <w:rPr>
            <w:rFonts w:ascii="Calibri" w:hAnsi="Calibri" w:cstheme="minorHAnsi"/>
            <w:b/>
            <w:strike/>
            <w:sz w:val="28"/>
            <w:szCs w:val="24"/>
            <w:highlight w:val="yellow"/>
          </w:rPr>
          <w:t>UI Diagram &amp; illustration</w:t>
        </w:r>
      </w:ins>
    </w:p>
    <w:p w14:paraId="7D5B3A7C" w14:textId="77777777" w:rsidR="00E06FB7" w:rsidRPr="00A23FA3" w:rsidRDefault="00E06FB7" w:rsidP="00E06FB7">
      <w:pPr>
        <w:spacing w:afterLines="50" w:after="156"/>
        <w:jc w:val="center"/>
        <w:rPr>
          <w:ins w:id="6940" w:author="raye" w:date="2018-07-23T14:26:00Z"/>
          <w:rFonts w:ascii="Calibri" w:hAnsi="Calibri" w:cstheme="minorHAnsi"/>
          <w:strike/>
          <w:sz w:val="24"/>
          <w:highlight w:val="yellow"/>
        </w:rPr>
      </w:pPr>
      <w:ins w:id="6941" w:author="raye" w:date="2018-07-23T14:26:00Z">
        <w:r w:rsidRPr="00A23FA3">
          <w:rPr>
            <w:rFonts w:ascii="Calibri" w:hAnsi="Calibri" w:cstheme="minorHAnsi"/>
            <w:strike/>
            <w:noProof/>
            <w:sz w:val="24"/>
            <w:highlight w:val="yellow"/>
          </w:rPr>
          <w:drawing>
            <wp:inline distT="0" distB="0" distL="0" distR="0" wp14:anchorId="676601BA" wp14:editId="4F5D253F">
              <wp:extent cx="4630623" cy="1147314"/>
              <wp:effectExtent l="0" t="0" r="0" b="0"/>
              <wp:docPr id="1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01107" cy="1164778"/>
                      </a:xfrm>
                      <a:prstGeom prst="rect">
                        <a:avLst/>
                      </a:prstGeom>
                      <a:noFill/>
                    </pic:spPr>
                  </pic:pic>
                </a:graphicData>
              </a:graphic>
            </wp:inline>
          </w:drawing>
        </w:r>
      </w:ins>
    </w:p>
    <w:p w14:paraId="2FDF92DF" w14:textId="77777777" w:rsidR="00E06FB7" w:rsidRPr="00A23FA3" w:rsidRDefault="00E06FB7" w:rsidP="00E06FB7">
      <w:pPr>
        <w:rPr>
          <w:ins w:id="6942" w:author="raye" w:date="2018-07-23T14:26:00Z"/>
          <w:rFonts w:ascii="Calibri" w:hAnsi="Calibri" w:cstheme="minorHAnsi"/>
          <w:i/>
          <w:strike/>
          <w:sz w:val="24"/>
          <w:highlight w:val="yellow"/>
        </w:rPr>
      </w:pPr>
      <w:ins w:id="6943" w:author="raye" w:date="2018-07-23T14:26:00Z">
        <w:r w:rsidRPr="00A23FA3">
          <w:rPr>
            <w:rFonts w:ascii="Calibri" w:hAnsi="Calibri" w:cstheme="minorHAnsi"/>
            <w:i/>
            <w:strike/>
            <w:sz w:val="24"/>
            <w:highlight w:val="yellow"/>
          </w:rPr>
          <w:t>Page description:</w:t>
        </w:r>
      </w:ins>
    </w:p>
    <w:p w14:paraId="2F12372D" w14:textId="77777777" w:rsidR="00E06FB7" w:rsidRPr="00A23FA3" w:rsidRDefault="00E06FB7" w:rsidP="00E06FB7">
      <w:pPr>
        <w:pStyle w:val="a0"/>
        <w:numPr>
          <w:ilvl w:val="0"/>
          <w:numId w:val="6"/>
        </w:numPr>
        <w:ind w:firstLineChars="0"/>
        <w:rPr>
          <w:ins w:id="6944" w:author="raye" w:date="2018-07-23T14:26:00Z"/>
          <w:rFonts w:ascii="Calibri" w:hAnsi="Calibri" w:cstheme="minorHAnsi"/>
          <w:strike/>
          <w:sz w:val="24"/>
          <w:szCs w:val="24"/>
          <w:highlight w:val="yellow"/>
        </w:rPr>
      </w:pPr>
      <w:ins w:id="6945" w:author="raye" w:date="2018-07-23T14:26:00Z">
        <w:r w:rsidRPr="00A23FA3">
          <w:rPr>
            <w:rFonts w:ascii="Calibri" w:hAnsi="Calibri" w:cstheme="minorHAnsi"/>
            <w:strike/>
            <w:sz w:val="24"/>
            <w:szCs w:val="24"/>
            <w:highlight w:val="yellow"/>
          </w:rPr>
          <w:t>Supervisor continues to display this subpage in the Case Review page after clicking on "Assign".</w:t>
        </w:r>
      </w:ins>
    </w:p>
    <w:p w14:paraId="68DB7BBB" w14:textId="77777777" w:rsidR="00E06FB7" w:rsidRPr="00A23FA3" w:rsidRDefault="00E06FB7" w:rsidP="00E06FB7">
      <w:pPr>
        <w:rPr>
          <w:ins w:id="6946" w:author="raye" w:date="2018-07-23T14:26:00Z"/>
          <w:rFonts w:ascii="Calibri" w:hAnsi="Calibri" w:cstheme="minorHAnsi"/>
          <w:strike/>
          <w:highlight w:val="yellow"/>
        </w:rPr>
      </w:pPr>
    </w:p>
    <w:p w14:paraId="4726B297" w14:textId="77777777" w:rsidR="00E06FB7" w:rsidRPr="00A23FA3" w:rsidRDefault="00E06FB7" w:rsidP="00E06FB7">
      <w:pPr>
        <w:pStyle w:val="a0"/>
        <w:numPr>
          <w:ilvl w:val="0"/>
          <w:numId w:val="12"/>
        </w:numPr>
        <w:ind w:firstLineChars="0"/>
        <w:jc w:val="left"/>
        <w:rPr>
          <w:ins w:id="6947" w:author="raye" w:date="2018-07-23T14:26:00Z"/>
          <w:rFonts w:ascii="Calibri" w:hAnsi="Calibri" w:cstheme="minorHAnsi"/>
          <w:b/>
          <w:strike/>
          <w:sz w:val="28"/>
          <w:szCs w:val="24"/>
          <w:highlight w:val="yellow"/>
        </w:rPr>
      </w:pPr>
      <w:ins w:id="6948" w:author="raye" w:date="2018-07-23T14:26:00Z">
        <w:r w:rsidRPr="00A23FA3">
          <w:rPr>
            <w:rFonts w:ascii="Calibri" w:hAnsi="Calibri" w:cstheme="minorHAnsi"/>
            <w:b/>
            <w:strike/>
            <w:sz w:val="28"/>
            <w:szCs w:val="24"/>
            <w:highlight w:val="yellow"/>
          </w:rPr>
          <w:t>UI Elements</w:t>
        </w:r>
      </w:ins>
    </w:p>
    <w:tbl>
      <w:tblPr>
        <w:tblStyle w:val="a9"/>
        <w:tblW w:w="0" w:type="auto"/>
        <w:tblInd w:w="485" w:type="dxa"/>
        <w:tblLook w:val="04A0" w:firstRow="1" w:lastRow="0" w:firstColumn="1" w:lastColumn="0" w:noHBand="0" w:noVBand="1"/>
      </w:tblPr>
      <w:tblGrid>
        <w:gridCol w:w="2079"/>
        <w:gridCol w:w="1161"/>
        <w:gridCol w:w="4081"/>
      </w:tblGrid>
      <w:tr w:rsidR="00A23FA3" w:rsidRPr="00A23FA3" w14:paraId="6652AAE0" w14:textId="77777777" w:rsidTr="001F3470">
        <w:trPr>
          <w:ins w:id="6949" w:author="raye" w:date="2018-07-23T14:26:00Z"/>
        </w:trPr>
        <w:tc>
          <w:tcPr>
            <w:tcW w:w="2079" w:type="dxa"/>
            <w:shd w:val="clear" w:color="auto" w:fill="BFBFBF" w:themeFill="background1" w:themeFillShade="BF"/>
          </w:tcPr>
          <w:p w14:paraId="329E15C9" w14:textId="77777777" w:rsidR="00E06FB7" w:rsidRPr="00A23FA3" w:rsidRDefault="00E06FB7" w:rsidP="001F3470">
            <w:pPr>
              <w:rPr>
                <w:ins w:id="6950" w:author="raye" w:date="2018-07-23T14:26:00Z"/>
                <w:rFonts w:ascii="Calibri" w:hAnsi="Calibri" w:cstheme="minorHAnsi"/>
                <w:strike/>
                <w:szCs w:val="21"/>
                <w:highlight w:val="yellow"/>
              </w:rPr>
            </w:pPr>
            <w:ins w:id="6951"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75B68C12" w14:textId="77777777" w:rsidR="00E06FB7" w:rsidRPr="00A23FA3" w:rsidRDefault="00E06FB7" w:rsidP="001F3470">
            <w:pPr>
              <w:rPr>
                <w:ins w:id="6952" w:author="raye" w:date="2018-07-23T14:26:00Z"/>
                <w:rFonts w:ascii="Calibri" w:hAnsi="Calibri" w:cstheme="minorHAnsi"/>
                <w:strike/>
                <w:szCs w:val="21"/>
                <w:highlight w:val="yellow"/>
              </w:rPr>
            </w:pPr>
            <w:ins w:id="6953" w:author="raye" w:date="2018-07-23T14:26:00Z">
              <w:r w:rsidRPr="00A23FA3">
                <w:rPr>
                  <w:rFonts w:ascii="Calibri" w:hAnsi="Calibri" w:cstheme="minorHAnsi"/>
                  <w:strike/>
                  <w:szCs w:val="21"/>
                  <w:highlight w:val="yellow"/>
                </w:rPr>
                <w:t>TYPE</w:t>
              </w:r>
            </w:ins>
          </w:p>
        </w:tc>
        <w:tc>
          <w:tcPr>
            <w:tcW w:w="4081" w:type="dxa"/>
            <w:shd w:val="clear" w:color="auto" w:fill="BFBFBF" w:themeFill="background1" w:themeFillShade="BF"/>
          </w:tcPr>
          <w:p w14:paraId="77287663" w14:textId="77777777" w:rsidR="00E06FB7" w:rsidRPr="00A23FA3" w:rsidRDefault="00E06FB7" w:rsidP="001F3470">
            <w:pPr>
              <w:rPr>
                <w:ins w:id="6954" w:author="raye" w:date="2018-07-23T14:26:00Z"/>
                <w:rFonts w:ascii="Calibri" w:hAnsi="Calibri" w:cstheme="minorHAnsi"/>
                <w:strike/>
                <w:szCs w:val="21"/>
                <w:highlight w:val="yellow"/>
              </w:rPr>
            </w:pPr>
            <w:ins w:id="6955" w:author="raye" w:date="2018-07-23T14:26:00Z">
              <w:r w:rsidRPr="00A23FA3">
                <w:rPr>
                  <w:rFonts w:ascii="Calibri" w:hAnsi="Calibri" w:cstheme="minorHAnsi"/>
                  <w:strike/>
                  <w:szCs w:val="21"/>
                  <w:highlight w:val="yellow"/>
                </w:rPr>
                <w:t>DESCRIPTION</w:t>
              </w:r>
            </w:ins>
          </w:p>
        </w:tc>
      </w:tr>
      <w:tr w:rsidR="00A23FA3" w:rsidRPr="00A23FA3" w14:paraId="298EC3C9" w14:textId="77777777" w:rsidTr="001F3470">
        <w:trPr>
          <w:ins w:id="6956" w:author="raye" w:date="2018-07-23T14:26:00Z"/>
        </w:trPr>
        <w:tc>
          <w:tcPr>
            <w:tcW w:w="2079" w:type="dxa"/>
          </w:tcPr>
          <w:p w14:paraId="0C723768" w14:textId="77777777" w:rsidR="00E06FB7" w:rsidRPr="00A23FA3" w:rsidRDefault="00E06FB7" w:rsidP="001F3470">
            <w:pPr>
              <w:jc w:val="left"/>
              <w:rPr>
                <w:ins w:id="6957" w:author="raye" w:date="2018-07-23T14:26:00Z"/>
                <w:rFonts w:ascii="Calibri" w:hAnsi="Calibri" w:cstheme="minorHAnsi"/>
                <w:strike/>
                <w:szCs w:val="21"/>
                <w:highlight w:val="yellow"/>
              </w:rPr>
            </w:pPr>
            <w:ins w:id="6958" w:author="raye" w:date="2018-07-23T14:26:00Z">
              <w:r w:rsidRPr="00A23FA3">
                <w:rPr>
                  <w:rFonts w:ascii="Calibri" w:hAnsi="Calibri" w:cstheme="minorHAnsi"/>
                  <w:strike/>
                  <w:szCs w:val="21"/>
                  <w:highlight w:val="yellow"/>
                </w:rPr>
                <w:t>Assign to Compliance Analyst</w:t>
              </w:r>
            </w:ins>
          </w:p>
        </w:tc>
        <w:tc>
          <w:tcPr>
            <w:tcW w:w="1161" w:type="dxa"/>
          </w:tcPr>
          <w:p w14:paraId="14C45711" w14:textId="77777777" w:rsidR="00E06FB7" w:rsidRPr="00A23FA3" w:rsidRDefault="00E06FB7" w:rsidP="001F3470">
            <w:pPr>
              <w:rPr>
                <w:ins w:id="6959" w:author="raye" w:date="2018-07-23T14:26:00Z"/>
                <w:rFonts w:ascii="Calibri" w:hAnsi="Calibri" w:cstheme="minorHAnsi"/>
                <w:strike/>
                <w:szCs w:val="21"/>
                <w:highlight w:val="yellow"/>
              </w:rPr>
            </w:pPr>
            <w:ins w:id="6960" w:author="raye" w:date="2018-07-23T14:26:00Z">
              <w:r w:rsidRPr="00A23FA3">
                <w:rPr>
                  <w:rFonts w:ascii="Calibri" w:hAnsi="Calibri" w:cstheme="minorHAnsi"/>
                  <w:strike/>
                  <w:szCs w:val="21"/>
                  <w:highlight w:val="yellow"/>
                </w:rPr>
                <w:t>Selection</w:t>
              </w:r>
            </w:ins>
          </w:p>
        </w:tc>
        <w:tc>
          <w:tcPr>
            <w:tcW w:w="4081" w:type="dxa"/>
          </w:tcPr>
          <w:p w14:paraId="4B4CE930" w14:textId="77777777" w:rsidR="00E06FB7" w:rsidRPr="00A23FA3" w:rsidRDefault="00E06FB7" w:rsidP="001F3470">
            <w:pPr>
              <w:jc w:val="left"/>
              <w:rPr>
                <w:ins w:id="6961" w:author="raye" w:date="2018-07-23T14:26:00Z"/>
                <w:rFonts w:ascii="Calibri" w:hAnsi="Calibri" w:cstheme="minorHAnsi"/>
                <w:strike/>
                <w:szCs w:val="21"/>
                <w:highlight w:val="yellow"/>
              </w:rPr>
            </w:pPr>
            <w:ins w:id="6962" w:author="raye" w:date="2018-07-23T14:26:00Z">
              <w:r w:rsidRPr="00A23FA3">
                <w:rPr>
                  <w:rFonts w:ascii="Calibri" w:hAnsi="Calibri" w:cstheme="minorHAnsi"/>
                  <w:strike/>
                  <w:szCs w:val="21"/>
                  <w:highlight w:val="yellow"/>
                </w:rPr>
                <w:t>Mandatory, drop-down selection.</w:t>
              </w:r>
            </w:ins>
          </w:p>
          <w:p w14:paraId="609AB140" w14:textId="77777777" w:rsidR="00E06FB7" w:rsidRPr="00A23FA3" w:rsidRDefault="00E06FB7" w:rsidP="001F3470">
            <w:pPr>
              <w:jc w:val="left"/>
              <w:rPr>
                <w:ins w:id="6963" w:author="raye" w:date="2018-07-23T14:26:00Z"/>
                <w:rFonts w:ascii="Calibri" w:hAnsi="Calibri" w:cstheme="minorHAnsi"/>
                <w:strike/>
                <w:szCs w:val="21"/>
                <w:highlight w:val="yellow"/>
              </w:rPr>
            </w:pPr>
            <w:ins w:id="6964" w:author="raye" w:date="2018-07-23T14:26:00Z">
              <w:r w:rsidRPr="00A23FA3">
                <w:rPr>
                  <w:rFonts w:ascii="Calibri" w:hAnsi="Calibri" w:cstheme="minorHAnsi"/>
                  <w:strike/>
                  <w:szCs w:val="21"/>
                  <w:highlight w:val="yellow"/>
                </w:rPr>
                <w:t>List all Compliance Analyst user list of this company/branch.</w:t>
              </w:r>
            </w:ins>
          </w:p>
        </w:tc>
      </w:tr>
      <w:tr w:rsidR="00A23FA3" w:rsidRPr="00A23FA3" w14:paraId="6A78B084" w14:textId="77777777" w:rsidTr="001F3470">
        <w:trPr>
          <w:trHeight w:val="174"/>
          <w:ins w:id="6965" w:author="raye" w:date="2018-07-23T14:26:00Z"/>
        </w:trPr>
        <w:tc>
          <w:tcPr>
            <w:tcW w:w="2079" w:type="dxa"/>
          </w:tcPr>
          <w:p w14:paraId="64F9C032" w14:textId="77777777" w:rsidR="00E06FB7" w:rsidRPr="00A23FA3" w:rsidRDefault="00E06FB7" w:rsidP="001F3470">
            <w:pPr>
              <w:rPr>
                <w:ins w:id="6966" w:author="raye" w:date="2018-07-23T14:26:00Z"/>
                <w:rFonts w:ascii="Calibri" w:hAnsi="Calibri" w:cstheme="minorHAnsi"/>
                <w:strike/>
                <w:szCs w:val="21"/>
                <w:highlight w:val="yellow"/>
              </w:rPr>
            </w:pPr>
            <w:ins w:id="6967" w:author="raye" w:date="2018-07-23T14:26:00Z">
              <w:r w:rsidRPr="00A23FA3">
                <w:rPr>
                  <w:rFonts w:ascii="Calibri" w:hAnsi="Calibri" w:cstheme="minorHAnsi"/>
                  <w:strike/>
                  <w:szCs w:val="21"/>
                  <w:highlight w:val="yellow"/>
                </w:rPr>
                <w:t>Comments</w:t>
              </w:r>
            </w:ins>
          </w:p>
        </w:tc>
        <w:tc>
          <w:tcPr>
            <w:tcW w:w="1161" w:type="dxa"/>
          </w:tcPr>
          <w:p w14:paraId="5C4F379F" w14:textId="77777777" w:rsidR="00E06FB7" w:rsidRPr="00A23FA3" w:rsidRDefault="00E06FB7" w:rsidP="001F3470">
            <w:pPr>
              <w:rPr>
                <w:ins w:id="6968" w:author="raye" w:date="2018-07-23T14:26:00Z"/>
                <w:rFonts w:ascii="Calibri" w:hAnsi="Calibri" w:cstheme="minorHAnsi"/>
                <w:strike/>
                <w:szCs w:val="21"/>
                <w:highlight w:val="yellow"/>
              </w:rPr>
            </w:pPr>
            <w:ins w:id="6969" w:author="raye" w:date="2018-07-23T14:26:00Z">
              <w:r w:rsidRPr="00A23FA3">
                <w:rPr>
                  <w:rFonts w:ascii="Calibri" w:hAnsi="Calibri" w:cstheme="minorHAnsi"/>
                  <w:strike/>
                  <w:szCs w:val="21"/>
                  <w:highlight w:val="yellow"/>
                </w:rPr>
                <w:t>String</w:t>
              </w:r>
            </w:ins>
          </w:p>
        </w:tc>
        <w:tc>
          <w:tcPr>
            <w:tcW w:w="4081" w:type="dxa"/>
          </w:tcPr>
          <w:p w14:paraId="6615B975" w14:textId="77777777" w:rsidR="00E06FB7" w:rsidRPr="00A23FA3" w:rsidRDefault="00E06FB7" w:rsidP="001F3470">
            <w:pPr>
              <w:rPr>
                <w:ins w:id="6970" w:author="raye" w:date="2018-07-23T14:26:00Z"/>
                <w:rFonts w:ascii="Calibri" w:hAnsi="Calibri" w:cstheme="minorHAnsi"/>
                <w:strike/>
                <w:szCs w:val="21"/>
                <w:highlight w:val="yellow"/>
              </w:rPr>
            </w:pPr>
            <w:ins w:id="6971" w:author="raye" w:date="2018-07-23T14:26:00Z">
              <w:r w:rsidRPr="00A23FA3">
                <w:rPr>
                  <w:rFonts w:ascii="Calibri" w:hAnsi="Calibri" w:cstheme="minorHAnsi"/>
                  <w:strike/>
                  <w:szCs w:val="21"/>
                  <w:highlight w:val="yellow"/>
                </w:rPr>
                <w:t>Optional, Manual input, max length 1000 bytes.</w:t>
              </w:r>
            </w:ins>
          </w:p>
        </w:tc>
      </w:tr>
      <w:tr w:rsidR="00A23FA3" w:rsidRPr="00A23FA3" w14:paraId="1BC6F187" w14:textId="77777777" w:rsidTr="001F3470">
        <w:trPr>
          <w:trHeight w:val="174"/>
          <w:ins w:id="6972" w:author="raye" w:date="2018-07-23T14:26:00Z"/>
        </w:trPr>
        <w:tc>
          <w:tcPr>
            <w:tcW w:w="2079" w:type="dxa"/>
          </w:tcPr>
          <w:p w14:paraId="3318B130" w14:textId="77777777" w:rsidR="00E06FB7" w:rsidRPr="00A23FA3" w:rsidRDefault="00E06FB7" w:rsidP="001F3470">
            <w:pPr>
              <w:rPr>
                <w:ins w:id="6973" w:author="raye" w:date="2018-07-23T14:26:00Z"/>
                <w:rFonts w:ascii="Calibri" w:hAnsi="Calibri" w:cstheme="minorHAnsi"/>
                <w:strike/>
                <w:szCs w:val="21"/>
                <w:highlight w:val="yellow"/>
              </w:rPr>
            </w:pPr>
            <w:ins w:id="6974" w:author="raye" w:date="2018-07-23T14:26:00Z">
              <w:r w:rsidRPr="00A23FA3">
                <w:rPr>
                  <w:rFonts w:ascii="Calibri" w:hAnsi="Calibri" w:cstheme="minorHAnsi"/>
                  <w:strike/>
                  <w:szCs w:val="21"/>
                  <w:highlight w:val="yellow"/>
                </w:rPr>
                <w:t>“Submit”</w:t>
              </w:r>
            </w:ins>
          </w:p>
        </w:tc>
        <w:tc>
          <w:tcPr>
            <w:tcW w:w="1161" w:type="dxa"/>
          </w:tcPr>
          <w:p w14:paraId="5552543B" w14:textId="77777777" w:rsidR="00E06FB7" w:rsidRPr="00A23FA3" w:rsidRDefault="00E06FB7" w:rsidP="001F3470">
            <w:pPr>
              <w:rPr>
                <w:ins w:id="6975" w:author="raye" w:date="2018-07-23T14:26:00Z"/>
                <w:rFonts w:ascii="Calibri" w:hAnsi="Calibri" w:cstheme="minorHAnsi"/>
                <w:strike/>
                <w:szCs w:val="21"/>
                <w:highlight w:val="yellow"/>
              </w:rPr>
            </w:pPr>
            <w:ins w:id="6976" w:author="raye" w:date="2018-07-23T14:26:00Z">
              <w:r w:rsidRPr="00A23FA3">
                <w:rPr>
                  <w:rFonts w:ascii="Calibri" w:hAnsi="Calibri" w:cstheme="minorHAnsi"/>
                  <w:strike/>
                  <w:szCs w:val="21"/>
                  <w:highlight w:val="yellow"/>
                </w:rPr>
                <w:t>button</w:t>
              </w:r>
            </w:ins>
          </w:p>
        </w:tc>
        <w:tc>
          <w:tcPr>
            <w:tcW w:w="4081" w:type="dxa"/>
          </w:tcPr>
          <w:p w14:paraId="52763473" w14:textId="77777777" w:rsidR="00E06FB7" w:rsidRPr="00A23FA3" w:rsidRDefault="00E06FB7" w:rsidP="001F3470">
            <w:pPr>
              <w:rPr>
                <w:ins w:id="6977" w:author="raye" w:date="2018-07-23T14:26:00Z"/>
                <w:rFonts w:ascii="Calibri" w:hAnsi="Calibri" w:cstheme="minorHAnsi"/>
                <w:strike/>
                <w:szCs w:val="21"/>
                <w:highlight w:val="yellow"/>
              </w:rPr>
            </w:pPr>
            <w:ins w:id="6978" w:author="raye" w:date="2018-07-23T14:26:00Z">
              <w:r w:rsidRPr="00A23FA3">
                <w:rPr>
                  <w:rFonts w:ascii="Calibri" w:hAnsi="Calibri"/>
                  <w:strike/>
                  <w:highlight w:val="yellow"/>
                </w:rPr>
                <w:t>Submit this Assign operations instruction, prompt after completion, and return to the Case List for Review page.</w:t>
              </w:r>
            </w:ins>
          </w:p>
        </w:tc>
      </w:tr>
      <w:tr w:rsidR="00E06FB7" w:rsidRPr="00A23FA3" w14:paraId="6319CED6" w14:textId="77777777" w:rsidTr="001F3470">
        <w:trPr>
          <w:trHeight w:val="174"/>
          <w:ins w:id="6979" w:author="raye" w:date="2018-07-23T14:26:00Z"/>
        </w:trPr>
        <w:tc>
          <w:tcPr>
            <w:tcW w:w="2079" w:type="dxa"/>
          </w:tcPr>
          <w:p w14:paraId="3A2C820A" w14:textId="77777777" w:rsidR="00E06FB7" w:rsidRPr="00A23FA3" w:rsidRDefault="00E06FB7" w:rsidP="001F3470">
            <w:pPr>
              <w:rPr>
                <w:ins w:id="6980" w:author="raye" w:date="2018-07-23T14:26:00Z"/>
                <w:rFonts w:ascii="Calibri" w:hAnsi="Calibri" w:cstheme="minorHAnsi"/>
                <w:strike/>
                <w:szCs w:val="21"/>
                <w:highlight w:val="yellow"/>
              </w:rPr>
            </w:pPr>
            <w:ins w:id="6981" w:author="raye" w:date="2018-07-23T14:26:00Z">
              <w:r w:rsidRPr="00A23FA3">
                <w:rPr>
                  <w:rFonts w:ascii="Calibri" w:hAnsi="Calibri" w:cstheme="minorHAnsi"/>
                  <w:strike/>
                  <w:szCs w:val="21"/>
                  <w:highlight w:val="yellow"/>
                </w:rPr>
                <w:t>“Cancel”</w:t>
              </w:r>
            </w:ins>
          </w:p>
        </w:tc>
        <w:tc>
          <w:tcPr>
            <w:tcW w:w="1161" w:type="dxa"/>
          </w:tcPr>
          <w:p w14:paraId="588583BC" w14:textId="77777777" w:rsidR="00E06FB7" w:rsidRPr="00A23FA3" w:rsidRDefault="00E06FB7" w:rsidP="001F3470">
            <w:pPr>
              <w:rPr>
                <w:ins w:id="6982" w:author="raye" w:date="2018-07-23T14:26:00Z"/>
                <w:rFonts w:ascii="Calibri" w:hAnsi="Calibri" w:cstheme="minorHAnsi"/>
                <w:strike/>
                <w:szCs w:val="21"/>
                <w:highlight w:val="yellow"/>
              </w:rPr>
            </w:pPr>
            <w:ins w:id="6983" w:author="raye" w:date="2018-07-23T14:26:00Z">
              <w:r w:rsidRPr="00A23FA3">
                <w:rPr>
                  <w:rFonts w:ascii="Calibri" w:hAnsi="Calibri" w:cstheme="minorHAnsi"/>
                  <w:strike/>
                  <w:szCs w:val="21"/>
                  <w:highlight w:val="yellow"/>
                </w:rPr>
                <w:t>button</w:t>
              </w:r>
            </w:ins>
          </w:p>
        </w:tc>
        <w:tc>
          <w:tcPr>
            <w:tcW w:w="4081" w:type="dxa"/>
          </w:tcPr>
          <w:p w14:paraId="151BB5CA" w14:textId="77777777" w:rsidR="00E06FB7" w:rsidRPr="00A23FA3" w:rsidRDefault="00E06FB7" w:rsidP="001F3470">
            <w:pPr>
              <w:rPr>
                <w:ins w:id="6984" w:author="raye" w:date="2018-07-23T14:26:00Z"/>
                <w:rFonts w:ascii="Calibri" w:hAnsi="Calibri" w:cstheme="minorHAnsi"/>
                <w:strike/>
                <w:szCs w:val="21"/>
                <w:highlight w:val="yellow"/>
              </w:rPr>
            </w:pPr>
            <w:ins w:id="6985" w:author="raye" w:date="2018-07-23T14:26:00Z">
              <w:r w:rsidRPr="00A23FA3">
                <w:rPr>
                  <w:rFonts w:ascii="Calibri" w:hAnsi="Calibri"/>
                  <w:strike/>
                  <w:highlight w:val="yellow"/>
                </w:rPr>
                <w:t>Abort the Assign operations and return to the Case Review page</w:t>
              </w:r>
            </w:ins>
          </w:p>
        </w:tc>
      </w:tr>
    </w:tbl>
    <w:p w14:paraId="7020DA61" w14:textId="77777777" w:rsidR="00E06FB7" w:rsidRPr="00A23FA3" w:rsidRDefault="00E06FB7" w:rsidP="00E06FB7">
      <w:pPr>
        <w:widowControl/>
        <w:jc w:val="left"/>
        <w:rPr>
          <w:ins w:id="6986" w:author="raye" w:date="2018-07-23T14:26:00Z"/>
          <w:rFonts w:ascii="Calibri" w:hAnsi="Calibri" w:cstheme="minorHAnsi"/>
          <w:b/>
          <w:bCs/>
          <w:strike/>
          <w:sz w:val="32"/>
          <w:szCs w:val="32"/>
          <w:highlight w:val="yellow"/>
        </w:rPr>
      </w:pPr>
    </w:p>
    <w:p w14:paraId="3766B7FF" w14:textId="77777777" w:rsidR="00E06FB7" w:rsidRPr="00A23FA3" w:rsidRDefault="00E06FB7" w:rsidP="00E06FB7">
      <w:pPr>
        <w:pStyle w:val="3"/>
        <w:keepNext w:val="0"/>
        <w:keepLines w:val="0"/>
        <w:numPr>
          <w:ilvl w:val="3"/>
          <w:numId w:val="201"/>
        </w:numPr>
        <w:spacing w:before="0" w:after="120" w:line="240" w:lineRule="auto"/>
        <w:rPr>
          <w:ins w:id="6987" w:author="raye" w:date="2018-07-23T14:26:00Z"/>
          <w:rFonts w:ascii="Calibri" w:hAnsi="Calibri" w:cstheme="minorHAnsi"/>
          <w:strike/>
          <w:highlight w:val="yellow"/>
        </w:rPr>
      </w:pPr>
      <w:bookmarkStart w:id="6988" w:name="_Toc520839535"/>
      <w:ins w:id="6989" w:author="raye" w:date="2018-07-23T14:26:00Z">
        <w:r w:rsidRPr="00A23FA3">
          <w:rPr>
            <w:rFonts w:ascii="Calibri" w:hAnsi="Calibri" w:cstheme="minorHAnsi"/>
            <w:strike/>
            <w:highlight w:val="yellow"/>
          </w:rPr>
          <w:t>Case Sign-Off Page</w:t>
        </w:r>
        <w:bookmarkEnd w:id="6988"/>
      </w:ins>
    </w:p>
    <w:p w14:paraId="7AAD75BE" w14:textId="77777777" w:rsidR="00E06FB7" w:rsidRPr="00A23FA3" w:rsidRDefault="00E06FB7" w:rsidP="00E06FB7">
      <w:pPr>
        <w:spacing w:afterLines="50" w:after="156"/>
        <w:ind w:firstLineChars="177" w:firstLine="425"/>
        <w:rPr>
          <w:ins w:id="6990" w:author="raye" w:date="2018-07-23T14:26:00Z"/>
          <w:rFonts w:ascii="Calibri" w:hAnsi="Calibri" w:cstheme="minorHAnsi"/>
          <w:strike/>
          <w:sz w:val="24"/>
          <w:szCs w:val="24"/>
          <w:highlight w:val="yellow"/>
        </w:rPr>
      </w:pPr>
      <w:ins w:id="6991" w:author="raye" w:date="2018-07-23T14:26:00Z">
        <w:r w:rsidRPr="00A23FA3">
          <w:rPr>
            <w:rFonts w:ascii="Calibri" w:hAnsi="Calibri"/>
            <w:strike/>
            <w:sz w:val="24"/>
            <w:szCs w:val="24"/>
            <w:highlight w:val="yellow"/>
          </w:rPr>
          <w:t>Throughout the TSD workflow, Case can be sign-off by three types of user roles:</w:t>
        </w:r>
      </w:ins>
    </w:p>
    <w:p w14:paraId="6B8AFE7F" w14:textId="77777777" w:rsidR="00E06FB7" w:rsidRPr="00A23FA3" w:rsidRDefault="00E06FB7" w:rsidP="00E06FB7">
      <w:pPr>
        <w:pStyle w:val="a0"/>
        <w:numPr>
          <w:ilvl w:val="0"/>
          <w:numId w:val="14"/>
        </w:numPr>
        <w:spacing w:afterLines="50" w:after="156"/>
        <w:ind w:firstLineChars="0"/>
        <w:rPr>
          <w:ins w:id="6992" w:author="raye" w:date="2018-07-23T14:26:00Z"/>
          <w:rFonts w:ascii="Calibri" w:hAnsi="Calibri" w:cstheme="minorHAnsi"/>
          <w:strike/>
          <w:sz w:val="24"/>
          <w:szCs w:val="24"/>
          <w:highlight w:val="yellow"/>
        </w:rPr>
      </w:pPr>
      <w:ins w:id="6993" w:author="raye" w:date="2018-07-23T14:26:00Z">
        <w:r w:rsidRPr="00A23FA3">
          <w:rPr>
            <w:rFonts w:ascii="Calibri" w:hAnsi="Calibri" w:cstheme="minorHAnsi"/>
            <w:strike/>
            <w:sz w:val="24"/>
            <w:szCs w:val="24"/>
            <w:highlight w:val="yellow"/>
          </w:rPr>
          <w:t>Operations Manager</w:t>
        </w:r>
        <w:r w:rsidRPr="00A23FA3">
          <w:rPr>
            <w:rFonts w:ascii="Calibri" w:hAnsi="Calibri" w:cstheme="minorHAnsi"/>
            <w:strike/>
            <w:sz w:val="24"/>
            <w:szCs w:val="24"/>
            <w:highlight w:val="yellow"/>
          </w:rPr>
          <w:t>：</w:t>
        </w:r>
        <w:r w:rsidRPr="00A23FA3">
          <w:rPr>
            <w:rFonts w:ascii="Calibri" w:hAnsi="Calibri" w:cstheme="minorHAnsi"/>
            <w:strike/>
            <w:sz w:val="24"/>
            <w:szCs w:val="24"/>
            <w:highlight w:val="yellow"/>
          </w:rPr>
          <w:t>Only allow to sign-off those normal case which submitted by Operations Analyst (approve).</w:t>
        </w:r>
      </w:ins>
    </w:p>
    <w:p w14:paraId="4E522D5F" w14:textId="77777777" w:rsidR="00E06FB7" w:rsidRPr="00A23FA3" w:rsidRDefault="00E06FB7" w:rsidP="00E06FB7">
      <w:pPr>
        <w:pStyle w:val="a0"/>
        <w:numPr>
          <w:ilvl w:val="0"/>
          <w:numId w:val="14"/>
        </w:numPr>
        <w:spacing w:afterLines="50" w:after="156"/>
        <w:ind w:firstLineChars="0"/>
        <w:rPr>
          <w:ins w:id="6994" w:author="raye" w:date="2018-07-23T14:26:00Z"/>
          <w:rFonts w:ascii="Calibri" w:hAnsi="Calibri" w:cstheme="minorHAnsi"/>
          <w:strike/>
          <w:sz w:val="24"/>
          <w:szCs w:val="24"/>
          <w:highlight w:val="yellow"/>
        </w:rPr>
      </w:pPr>
      <w:ins w:id="6995" w:author="raye" w:date="2018-07-23T14:26:00Z">
        <w:r w:rsidRPr="00A23FA3">
          <w:rPr>
            <w:rFonts w:ascii="Calibri" w:hAnsi="Calibri" w:cstheme="minorHAnsi"/>
            <w:strike/>
            <w:sz w:val="24"/>
            <w:szCs w:val="24"/>
            <w:highlight w:val="yellow"/>
          </w:rPr>
          <w:t>Compliance Supervisor: Only allow to sign-off those non-productive case which submitted by Compliance Analyst (approve).</w:t>
        </w:r>
      </w:ins>
    </w:p>
    <w:p w14:paraId="41A36A41" w14:textId="77777777" w:rsidR="00E06FB7" w:rsidRPr="00A23FA3" w:rsidRDefault="00E06FB7" w:rsidP="00E06FB7">
      <w:pPr>
        <w:pStyle w:val="a0"/>
        <w:numPr>
          <w:ilvl w:val="0"/>
          <w:numId w:val="14"/>
        </w:numPr>
        <w:spacing w:afterLines="50" w:after="156"/>
        <w:ind w:firstLineChars="0"/>
        <w:rPr>
          <w:ins w:id="6996" w:author="raye" w:date="2018-07-23T14:26:00Z"/>
          <w:rFonts w:ascii="Calibri" w:hAnsi="Calibri" w:cstheme="minorHAnsi"/>
          <w:strike/>
          <w:sz w:val="24"/>
          <w:szCs w:val="24"/>
          <w:highlight w:val="yellow"/>
        </w:rPr>
      </w:pPr>
      <w:ins w:id="6997" w:author="raye" w:date="2018-07-23T14:26:00Z">
        <w:r w:rsidRPr="00A23FA3">
          <w:rPr>
            <w:rFonts w:ascii="Calibri" w:hAnsi="Calibri" w:cstheme="minorHAnsi"/>
            <w:strike/>
            <w:sz w:val="24"/>
            <w:szCs w:val="24"/>
            <w:highlight w:val="yellow"/>
          </w:rPr>
          <w:t>Compliance BSA Officer:  Can select approve or reject case while sign-off.</w:t>
        </w:r>
      </w:ins>
    </w:p>
    <w:p w14:paraId="35302A2A" w14:textId="77777777" w:rsidR="00E06FB7" w:rsidRPr="00A23FA3" w:rsidRDefault="00E06FB7" w:rsidP="00E06FB7">
      <w:pPr>
        <w:rPr>
          <w:ins w:id="6998" w:author="raye" w:date="2018-07-23T14:26:00Z"/>
          <w:rFonts w:ascii="Calibri" w:hAnsi="Calibri" w:cstheme="minorHAnsi"/>
          <w:strike/>
          <w:highlight w:val="yellow"/>
        </w:rPr>
      </w:pPr>
    </w:p>
    <w:p w14:paraId="13CE4BFA" w14:textId="5F03C5F9" w:rsidR="00E06FB7" w:rsidRPr="00A23FA3" w:rsidRDefault="003C4311" w:rsidP="00E06FB7">
      <w:pPr>
        <w:pStyle w:val="a0"/>
        <w:numPr>
          <w:ilvl w:val="0"/>
          <w:numId w:val="12"/>
        </w:numPr>
        <w:ind w:firstLineChars="0"/>
        <w:jc w:val="left"/>
        <w:rPr>
          <w:ins w:id="6999" w:author="raye" w:date="2018-07-23T14:26:00Z"/>
          <w:rFonts w:ascii="Calibri" w:hAnsi="Calibri" w:cstheme="minorHAnsi"/>
          <w:b/>
          <w:strike/>
          <w:sz w:val="28"/>
          <w:szCs w:val="24"/>
          <w:highlight w:val="yellow"/>
        </w:rPr>
      </w:pPr>
      <w:r w:rsidRPr="00A23FA3">
        <w:rPr>
          <w:rFonts w:ascii="Calibri" w:hAnsi="Calibri" w:cstheme="minorHAnsi"/>
          <w:b/>
          <w:strike/>
          <w:noProof/>
          <w:sz w:val="28"/>
          <w:szCs w:val="24"/>
          <w:highlight w:val="yellow"/>
        </w:rPr>
        <mc:AlternateContent>
          <mc:Choice Requires="wps">
            <w:drawing>
              <wp:anchor distT="0" distB="0" distL="114300" distR="114300" simplePos="0" relativeHeight="251711488" behindDoc="0" locked="0" layoutInCell="1" allowOverlap="1" wp14:anchorId="2ECED9B8" wp14:editId="2B9089CF">
                <wp:simplePos x="0" y="0"/>
                <wp:positionH relativeFrom="column">
                  <wp:posOffset>438150</wp:posOffset>
                </wp:positionH>
                <wp:positionV relativeFrom="paragraph">
                  <wp:posOffset>357504</wp:posOffset>
                </wp:positionV>
                <wp:extent cx="4095750" cy="1195705"/>
                <wp:effectExtent l="0" t="0" r="19050" b="23495"/>
                <wp:wrapNone/>
                <wp:docPr id="225" name="直接连接符 225"/>
                <wp:cNvGraphicFramePr/>
                <a:graphic xmlns:a="http://schemas.openxmlformats.org/drawingml/2006/main">
                  <a:graphicData uri="http://schemas.microsoft.com/office/word/2010/wordprocessingShape">
                    <wps:wsp>
                      <wps:cNvCnPr/>
                      <wps:spPr>
                        <a:xfrm>
                          <a:off x="0" y="0"/>
                          <a:ext cx="4095750" cy="1195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7390B" id="直接连接符 225"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34.5pt,28.15pt" to="357pt,1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" strokecolor="#5b9bd5 [3204]" strokeweight=".5pt">
                <v:stroke joinstyle="miter"/>
              </v:line>
            </w:pict>
          </mc:Fallback>
        </mc:AlternateContent>
      </w:r>
      <w:ins w:id="7000" w:author="raye" w:date="2018-07-23T14:26:00Z">
        <w:r w:rsidR="00E06FB7" w:rsidRPr="00A23FA3">
          <w:rPr>
            <w:rFonts w:ascii="Calibri" w:hAnsi="Calibri" w:cstheme="minorHAnsi"/>
            <w:b/>
            <w:strike/>
            <w:sz w:val="28"/>
            <w:szCs w:val="24"/>
            <w:highlight w:val="yellow"/>
          </w:rPr>
          <w:t>UI Diagram &amp; illustration</w:t>
        </w:r>
      </w:ins>
    </w:p>
    <w:p w14:paraId="6C456A91" w14:textId="77777777" w:rsidR="00E06FB7" w:rsidRPr="00A23FA3" w:rsidRDefault="00E06FB7" w:rsidP="00E06FB7">
      <w:pPr>
        <w:spacing w:afterLines="50" w:after="156"/>
        <w:jc w:val="center"/>
        <w:rPr>
          <w:ins w:id="7001" w:author="raye" w:date="2018-07-23T14:26:00Z"/>
          <w:rFonts w:ascii="Calibri" w:hAnsi="Calibri" w:cstheme="minorHAnsi"/>
          <w:strike/>
          <w:sz w:val="24"/>
          <w:szCs w:val="24"/>
          <w:highlight w:val="yellow"/>
        </w:rPr>
      </w:pPr>
      <w:ins w:id="7002" w:author="raye" w:date="2018-07-23T14:26:00Z">
        <w:r w:rsidRPr="00A23FA3">
          <w:rPr>
            <w:rFonts w:ascii="Calibri" w:hAnsi="Calibri" w:cstheme="minorHAnsi"/>
            <w:strike/>
            <w:noProof/>
            <w:sz w:val="24"/>
            <w:szCs w:val="24"/>
            <w:highlight w:val="yellow"/>
          </w:rPr>
          <w:drawing>
            <wp:inline distT="0" distB="0" distL="0" distR="0" wp14:anchorId="436AB236" wp14:editId="6F4390AA">
              <wp:extent cx="4607339" cy="1138687"/>
              <wp:effectExtent l="0" t="0" r="3175" b="4445"/>
              <wp:docPr id="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657206" cy="1151011"/>
                      </a:xfrm>
                      <a:prstGeom prst="rect">
                        <a:avLst/>
                      </a:prstGeom>
                      <a:noFill/>
                    </pic:spPr>
                  </pic:pic>
                </a:graphicData>
              </a:graphic>
            </wp:inline>
          </w:drawing>
        </w:r>
      </w:ins>
    </w:p>
    <w:p w14:paraId="3E163815" w14:textId="77777777" w:rsidR="00E06FB7" w:rsidRPr="00A23FA3" w:rsidRDefault="00E06FB7" w:rsidP="00E06FB7">
      <w:pPr>
        <w:rPr>
          <w:ins w:id="7003" w:author="raye" w:date="2018-07-23T14:26:00Z"/>
          <w:rFonts w:ascii="Calibri" w:hAnsi="Calibri" w:cstheme="minorHAnsi"/>
          <w:i/>
          <w:strike/>
          <w:sz w:val="24"/>
          <w:highlight w:val="yellow"/>
        </w:rPr>
      </w:pPr>
      <w:ins w:id="7004" w:author="raye" w:date="2018-07-23T14:26:00Z">
        <w:r w:rsidRPr="00A23FA3">
          <w:rPr>
            <w:rFonts w:ascii="Calibri" w:hAnsi="Calibri" w:cstheme="minorHAnsi"/>
            <w:i/>
            <w:strike/>
            <w:sz w:val="24"/>
            <w:highlight w:val="yellow"/>
          </w:rPr>
          <w:t>Page description:</w:t>
        </w:r>
      </w:ins>
    </w:p>
    <w:p w14:paraId="75725DC2" w14:textId="77777777" w:rsidR="00E06FB7" w:rsidRPr="00A23FA3" w:rsidRDefault="00E06FB7" w:rsidP="00E06FB7">
      <w:pPr>
        <w:pStyle w:val="a0"/>
        <w:numPr>
          <w:ilvl w:val="0"/>
          <w:numId w:val="6"/>
        </w:numPr>
        <w:ind w:firstLineChars="0"/>
        <w:jc w:val="left"/>
        <w:rPr>
          <w:ins w:id="7005" w:author="raye" w:date="2018-07-23T14:26:00Z"/>
          <w:rFonts w:ascii="Calibri" w:hAnsi="Calibri" w:cstheme="minorHAnsi"/>
          <w:strike/>
          <w:sz w:val="24"/>
          <w:szCs w:val="24"/>
          <w:highlight w:val="yellow"/>
        </w:rPr>
      </w:pPr>
      <w:ins w:id="7006" w:author="raye" w:date="2018-07-23T14:26:00Z">
        <w:r w:rsidRPr="00A23FA3">
          <w:rPr>
            <w:rFonts w:ascii="Calibri" w:hAnsi="Calibri"/>
            <w:strike/>
            <w:sz w:val="24"/>
            <w:szCs w:val="24"/>
            <w:highlight w:val="yellow"/>
          </w:rPr>
          <w:t>After the user clicks "Sign-Off" on the Case review page, the child page continues to display in the case operations area of the Case Review page.</w:t>
        </w:r>
      </w:ins>
    </w:p>
    <w:p w14:paraId="3F83DD67" w14:textId="77777777" w:rsidR="00E06FB7" w:rsidRPr="00A23FA3" w:rsidRDefault="00E06FB7" w:rsidP="00E06FB7">
      <w:pPr>
        <w:rPr>
          <w:ins w:id="7007" w:author="raye" w:date="2018-07-23T14:26:00Z"/>
          <w:rFonts w:ascii="Calibri" w:hAnsi="Calibri" w:cstheme="minorHAnsi"/>
          <w:strike/>
          <w:highlight w:val="yellow"/>
        </w:rPr>
      </w:pPr>
    </w:p>
    <w:p w14:paraId="40D1910F" w14:textId="77777777" w:rsidR="00E06FB7" w:rsidRPr="00A23FA3" w:rsidRDefault="00E06FB7" w:rsidP="00E06FB7">
      <w:pPr>
        <w:pStyle w:val="a0"/>
        <w:numPr>
          <w:ilvl w:val="0"/>
          <w:numId w:val="12"/>
        </w:numPr>
        <w:ind w:firstLineChars="0"/>
        <w:jc w:val="left"/>
        <w:rPr>
          <w:ins w:id="7008" w:author="raye" w:date="2018-07-23T14:26:00Z"/>
          <w:rFonts w:ascii="Calibri" w:hAnsi="Calibri" w:cstheme="minorHAnsi"/>
          <w:b/>
          <w:strike/>
          <w:sz w:val="28"/>
          <w:szCs w:val="24"/>
          <w:highlight w:val="yellow"/>
        </w:rPr>
      </w:pPr>
      <w:ins w:id="7009" w:author="raye" w:date="2018-07-23T14:26:00Z">
        <w:r w:rsidRPr="00A23FA3">
          <w:rPr>
            <w:rFonts w:ascii="Calibri" w:hAnsi="Calibri" w:cstheme="minorHAnsi"/>
            <w:b/>
            <w:strike/>
            <w:sz w:val="28"/>
            <w:szCs w:val="24"/>
            <w:highlight w:val="yellow"/>
          </w:rPr>
          <w:t>UI Elements</w:t>
        </w:r>
      </w:ins>
    </w:p>
    <w:tbl>
      <w:tblPr>
        <w:tblStyle w:val="a9"/>
        <w:tblW w:w="0" w:type="auto"/>
        <w:tblInd w:w="485" w:type="dxa"/>
        <w:tblLook w:val="04A0" w:firstRow="1" w:lastRow="0" w:firstColumn="1" w:lastColumn="0" w:noHBand="0" w:noVBand="1"/>
      </w:tblPr>
      <w:tblGrid>
        <w:gridCol w:w="2079"/>
        <w:gridCol w:w="1161"/>
        <w:gridCol w:w="4350"/>
      </w:tblGrid>
      <w:tr w:rsidR="00A23FA3" w:rsidRPr="00A23FA3" w14:paraId="0C77CEAE" w14:textId="77777777" w:rsidTr="001F3470">
        <w:trPr>
          <w:ins w:id="7010" w:author="raye" w:date="2018-07-23T14:26:00Z"/>
        </w:trPr>
        <w:tc>
          <w:tcPr>
            <w:tcW w:w="2079" w:type="dxa"/>
            <w:shd w:val="clear" w:color="auto" w:fill="BFBFBF" w:themeFill="background1" w:themeFillShade="BF"/>
          </w:tcPr>
          <w:p w14:paraId="42B6C1B8" w14:textId="77777777" w:rsidR="00E06FB7" w:rsidRPr="00A23FA3" w:rsidRDefault="00E06FB7" w:rsidP="001F3470">
            <w:pPr>
              <w:rPr>
                <w:ins w:id="7011" w:author="raye" w:date="2018-07-23T14:26:00Z"/>
                <w:rFonts w:ascii="Calibri" w:hAnsi="Calibri" w:cstheme="minorHAnsi"/>
                <w:strike/>
                <w:szCs w:val="21"/>
                <w:highlight w:val="yellow"/>
              </w:rPr>
            </w:pPr>
            <w:ins w:id="7012"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78327E71" w14:textId="77777777" w:rsidR="00E06FB7" w:rsidRPr="00A23FA3" w:rsidRDefault="00E06FB7" w:rsidP="001F3470">
            <w:pPr>
              <w:rPr>
                <w:ins w:id="7013" w:author="raye" w:date="2018-07-23T14:26:00Z"/>
                <w:rFonts w:ascii="Calibri" w:hAnsi="Calibri" w:cstheme="minorHAnsi"/>
                <w:strike/>
                <w:szCs w:val="21"/>
                <w:highlight w:val="yellow"/>
              </w:rPr>
            </w:pPr>
            <w:ins w:id="7014" w:author="raye" w:date="2018-07-23T14:26:00Z">
              <w:r w:rsidRPr="00A23FA3">
                <w:rPr>
                  <w:rFonts w:ascii="Calibri" w:hAnsi="Calibri" w:cstheme="minorHAnsi"/>
                  <w:strike/>
                  <w:szCs w:val="21"/>
                  <w:highlight w:val="yellow"/>
                </w:rPr>
                <w:t>TYPE</w:t>
              </w:r>
            </w:ins>
          </w:p>
        </w:tc>
        <w:tc>
          <w:tcPr>
            <w:tcW w:w="4350" w:type="dxa"/>
            <w:shd w:val="clear" w:color="auto" w:fill="BFBFBF" w:themeFill="background1" w:themeFillShade="BF"/>
          </w:tcPr>
          <w:p w14:paraId="4429A3A5" w14:textId="77777777" w:rsidR="00E06FB7" w:rsidRPr="00A23FA3" w:rsidRDefault="00E06FB7" w:rsidP="001F3470">
            <w:pPr>
              <w:rPr>
                <w:ins w:id="7015" w:author="raye" w:date="2018-07-23T14:26:00Z"/>
                <w:rFonts w:ascii="Calibri" w:hAnsi="Calibri" w:cstheme="minorHAnsi"/>
                <w:strike/>
                <w:szCs w:val="21"/>
                <w:highlight w:val="yellow"/>
              </w:rPr>
            </w:pPr>
            <w:ins w:id="7016" w:author="raye" w:date="2018-07-23T14:26:00Z">
              <w:r w:rsidRPr="00A23FA3">
                <w:rPr>
                  <w:rFonts w:ascii="Calibri" w:hAnsi="Calibri" w:cstheme="minorHAnsi"/>
                  <w:strike/>
                  <w:szCs w:val="21"/>
                  <w:highlight w:val="yellow"/>
                </w:rPr>
                <w:t>DESCRIPTION</w:t>
              </w:r>
            </w:ins>
          </w:p>
        </w:tc>
      </w:tr>
      <w:tr w:rsidR="00A23FA3" w:rsidRPr="00A23FA3" w14:paraId="20299130" w14:textId="77777777" w:rsidTr="001F3470">
        <w:trPr>
          <w:ins w:id="7017" w:author="raye" w:date="2018-07-23T14:26:00Z"/>
        </w:trPr>
        <w:tc>
          <w:tcPr>
            <w:tcW w:w="2079" w:type="dxa"/>
          </w:tcPr>
          <w:p w14:paraId="6B40A59A" w14:textId="77777777" w:rsidR="00E06FB7" w:rsidRPr="00A23FA3" w:rsidRDefault="00E06FB7" w:rsidP="001F3470">
            <w:pPr>
              <w:rPr>
                <w:ins w:id="7018" w:author="raye" w:date="2018-07-23T14:26:00Z"/>
                <w:rFonts w:ascii="Calibri" w:hAnsi="Calibri" w:cstheme="minorHAnsi"/>
                <w:strike/>
                <w:szCs w:val="21"/>
                <w:highlight w:val="yellow"/>
              </w:rPr>
            </w:pPr>
            <w:ins w:id="7019" w:author="raye" w:date="2018-07-23T14:26:00Z">
              <w:r w:rsidRPr="00A23FA3">
                <w:rPr>
                  <w:rFonts w:ascii="Calibri" w:hAnsi="Calibri" w:cstheme="minorHAnsi"/>
                  <w:strike/>
                  <w:szCs w:val="21"/>
                  <w:highlight w:val="yellow"/>
                </w:rPr>
                <w:t>Select(Sign-Off)</w:t>
              </w:r>
            </w:ins>
          </w:p>
        </w:tc>
        <w:tc>
          <w:tcPr>
            <w:tcW w:w="1161" w:type="dxa"/>
          </w:tcPr>
          <w:p w14:paraId="2A1DEE39" w14:textId="77777777" w:rsidR="00E06FB7" w:rsidRPr="00A23FA3" w:rsidRDefault="00E06FB7" w:rsidP="001F3470">
            <w:pPr>
              <w:rPr>
                <w:ins w:id="7020" w:author="raye" w:date="2018-07-23T14:26:00Z"/>
                <w:rFonts w:ascii="Calibri" w:hAnsi="Calibri" w:cstheme="minorHAnsi"/>
                <w:strike/>
                <w:szCs w:val="21"/>
                <w:highlight w:val="yellow"/>
              </w:rPr>
            </w:pPr>
            <w:ins w:id="7021" w:author="raye" w:date="2018-07-23T14:26:00Z">
              <w:r w:rsidRPr="00A23FA3">
                <w:rPr>
                  <w:rFonts w:ascii="Calibri" w:hAnsi="Calibri" w:cstheme="minorHAnsi"/>
                  <w:strike/>
                  <w:szCs w:val="21"/>
                  <w:highlight w:val="yellow"/>
                </w:rPr>
                <w:t>Selection</w:t>
              </w:r>
            </w:ins>
          </w:p>
        </w:tc>
        <w:tc>
          <w:tcPr>
            <w:tcW w:w="4350" w:type="dxa"/>
          </w:tcPr>
          <w:p w14:paraId="5948BC20" w14:textId="77777777" w:rsidR="00E06FB7" w:rsidRPr="00A23FA3" w:rsidRDefault="00E06FB7" w:rsidP="001F3470">
            <w:pPr>
              <w:jc w:val="left"/>
              <w:rPr>
                <w:ins w:id="7022" w:author="raye" w:date="2018-07-23T14:26:00Z"/>
                <w:rFonts w:ascii="Calibri" w:hAnsi="Calibri" w:cstheme="minorHAnsi"/>
                <w:strike/>
                <w:szCs w:val="21"/>
                <w:highlight w:val="yellow"/>
              </w:rPr>
            </w:pPr>
            <w:ins w:id="7023" w:author="raye" w:date="2018-07-23T14:26:00Z">
              <w:r w:rsidRPr="00A23FA3">
                <w:rPr>
                  <w:rFonts w:ascii="Calibri" w:hAnsi="Calibri" w:cstheme="minorHAnsi"/>
                  <w:strike/>
                  <w:szCs w:val="21"/>
                  <w:highlight w:val="yellow"/>
                </w:rPr>
                <w:t>Mandatory,</w:t>
              </w:r>
            </w:ins>
          </w:p>
          <w:p w14:paraId="5665F309" w14:textId="77777777" w:rsidR="00E06FB7" w:rsidRPr="00A23FA3" w:rsidRDefault="00E06FB7" w:rsidP="001F3470">
            <w:pPr>
              <w:pStyle w:val="a0"/>
              <w:numPr>
                <w:ilvl w:val="0"/>
                <w:numId w:val="30"/>
              </w:numPr>
              <w:ind w:firstLineChars="0"/>
              <w:jc w:val="left"/>
              <w:rPr>
                <w:ins w:id="7024" w:author="raye" w:date="2018-07-23T14:26:00Z"/>
                <w:rFonts w:ascii="Calibri" w:hAnsi="Calibri" w:cstheme="minorHAnsi"/>
                <w:strike/>
                <w:szCs w:val="21"/>
                <w:highlight w:val="yellow"/>
              </w:rPr>
            </w:pPr>
            <w:ins w:id="7025" w:author="raye" w:date="2018-07-23T14:26:00Z">
              <w:r w:rsidRPr="00A23FA3">
                <w:rPr>
                  <w:rFonts w:ascii="Calibri" w:hAnsi="Calibri" w:cstheme="minorHAnsi"/>
                  <w:strike/>
                  <w:szCs w:val="21"/>
                  <w:highlight w:val="yellow"/>
                </w:rPr>
                <w:t xml:space="preserve">For Operations Manager and Compliance Supervisor, </w:t>
              </w:r>
              <w:r w:rsidRPr="00A23FA3">
                <w:rPr>
                  <w:rFonts w:ascii="Calibri" w:hAnsi="Calibri"/>
                  <w:strike/>
                  <w:highlight w:val="yellow"/>
                </w:rPr>
                <w:t>Only Approve is allowed</w:t>
              </w:r>
            </w:ins>
          </w:p>
        </w:tc>
      </w:tr>
      <w:tr w:rsidR="00A23FA3" w:rsidRPr="00A23FA3" w14:paraId="7D584113" w14:textId="77777777" w:rsidTr="001F3470">
        <w:trPr>
          <w:trHeight w:val="174"/>
          <w:ins w:id="7026" w:author="raye" w:date="2018-07-23T14:26:00Z"/>
        </w:trPr>
        <w:tc>
          <w:tcPr>
            <w:tcW w:w="2079" w:type="dxa"/>
          </w:tcPr>
          <w:p w14:paraId="75B3AE02" w14:textId="77777777" w:rsidR="00E06FB7" w:rsidRPr="00A23FA3" w:rsidRDefault="00E06FB7" w:rsidP="001F3470">
            <w:pPr>
              <w:rPr>
                <w:ins w:id="7027" w:author="raye" w:date="2018-07-23T14:26:00Z"/>
                <w:rFonts w:ascii="Calibri" w:hAnsi="Calibri" w:cstheme="minorHAnsi"/>
                <w:strike/>
                <w:szCs w:val="21"/>
                <w:highlight w:val="yellow"/>
              </w:rPr>
            </w:pPr>
            <w:ins w:id="7028" w:author="raye" w:date="2018-07-23T14:26:00Z">
              <w:r w:rsidRPr="00A23FA3">
                <w:rPr>
                  <w:rFonts w:ascii="Calibri" w:hAnsi="Calibri" w:cstheme="minorHAnsi"/>
                  <w:strike/>
                  <w:szCs w:val="21"/>
                  <w:highlight w:val="yellow"/>
                </w:rPr>
                <w:t>Comments</w:t>
              </w:r>
            </w:ins>
          </w:p>
        </w:tc>
        <w:tc>
          <w:tcPr>
            <w:tcW w:w="1161" w:type="dxa"/>
          </w:tcPr>
          <w:p w14:paraId="09277F30" w14:textId="77777777" w:rsidR="00E06FB7" w:rsidRPr="00A23FA3" w:rsidRDefault="00E06FB7" w:rsidP="001F3470">
            <w:pPr>
              <w:rPr>
                <w:ins w:id="7029" w:author="raye" w:date="2018-07-23T14:26:00Z"/>
                <w:rFonts w:ascii="Calibri" w:hAnsi="Calibri" w:cstheme="minorHAnsi"/>
                <w:strike/>
                <w:szCs w:val="21"/>
                <w:highlight w:val="yellow"/>
              </w:rPr>
            </w:pPr>
            <w:ins w:id="7030" w:author="raye" w:date="2018-07-23T14:26:00Z">
              <w:r w:rsidRPr="00A23FA3">
                <w:rPr>
                  <w:rFonts w:ascii="Calibri" w:hAnsi="Calibri" w:cstheme="minorHAnsi"/>
                  <w:strike/>
                  <w:szCs w:val="21"/>
                  <w:highlight w:val="yellow"/>
                </w:rPr>
                <w:t>String</w:t>
              </w:r>
            </w:ins>
          </w:p>
        </w:tc>
        <w:tc>
          <w:tcPr>
            <w:tcW w:w="4350" w:type="dxa"/>
          </w:tcPr>
          <w:p w14:paraId="4B46FCAC" w14:textId="77777777" w:rsidR="00E06FB7" w:rsidRPr="00A23FA3" w:rsidRDefault="00E06FB7" w:rsidP="001F3470">
            <w:pPr>
              <w:rPr>
                <w:ins w:id="7031" w:author="raye" w:date="2018-07-23T14:26:00Z"/>
                <w:rFonts w:ascii="Calibri" w:hAnsi="Calibri" w:cstheme="minorHAnsi"/>
                <w:strike/>
                <w:szCs w:val="21"/>
                <w:highlight w:val="yellow"/>
              </w:rPr>
            </w:pPr>
            <w:ins w:id="7032" w:author="raye" w:date="2018-07-23T14:26:00Z">
              <w:r w:rsidRPr="00A23FA3">
                <w:rPr>
                  <w:rFonts w:ascii="Calibri" w:hAnsi="Calibri" w:cstheme="minorHAnsi"/>
                  <w:strike/>
                  <w:szCs w:val="21"/>
                  <w:highlight w:val="yellow"/>
                </w:rPr>
                <w:t>Optional, Manual input, max length 500 bytes.</w:t>
              </w:r>
            </w:ins>
          </w:p>
        </w:tc>
      </w:tr>
      <w:tr w:rsidR="00A23FA3" w:rsidRPr="00A23FA3" w14:paraId="05555691" w14:textId="77777777" w:rsidTr="001F3470">
        <w:trPr>
          <w:trHeight w:val="174"/>
          <w:ins w:id="7033" w:author="raye" w:date="2018-07-23T14:26:00Z"/>
        </w:trPr>
        <w:tc>
          <w:tcPr>
            <w:tcW w:w="2079" w:type="dxa"/>
          </w:tcPr>
          <w:p w14:paraId="3DC57A00" w14:textId="77777777" w:rsidR="00E06FB7" w:rsidRPr="00A23FA3" w:rsidRDefault="00E06FB7" w:rsidP="001F3470">
            <w:pPr>
              <w:rPr>
                <w:ins w:id="7034" w:author="raye" w:date="2018-07-23T14:26:00Z"/>
                <w:rFonts w:ascii="Calibri" w:hAnsi="Calibri" w:cstheme="minorHAnsi"/>
                <w:strike/>
                <w:szCs w:val="21"/>
                <w:highlight w:val="yellow"/>
              </w:rPr>
            </w:pPr>
            <w:ins w:id="7035" w:author="raye" w:date="2018-07-23T14:26:00Z">
              <w:r w:rsidRPr="00A23FA3">
                <w:rPr>
                  <w:rFonts w:ascii="Calibri" w:hAnsi="Calibri" w:cstheme="minorHAnsi"/>
                  <w:strike/>
                  <w:szCs w:val="21"/>
                  <w:highlight w:val="yellow"/>
                </w:rPr>
                <w:t>“Submit”</w:t>
              </w:r>
            </w:ins>
          </w:p>
        </w:tc>
        <w:tc>
          <w:tcPr>
            <w:tcW w:w="1161" w:type="dxa"/>
          </w:tcPr>
          <w:p w14:paraId="5BE634D4" w14:textId="77777777" w:rsidR="00E06FB7" w:rsidRPr="00A23FA3" w:rsidRDefault="00E06FB7" w:rsidP="001F3470">
            <w:pPr>
              <w:rPr>
                <w:ins w:id="7036" w:author="raye" w:date="2018-07-23T14:26:00Z"/>
                <w:rFonts w:ascii="Calibri" w:hAnsi="Calibri" w:cstheme="minorHAnsi"/>
                <w:strike/>
                <w:szCs w:val="21"/>
                <w:highlight w:val="yellow"/>
              </w:rPr>
            </w:pPr>
            <w:ins w:id="7037" w:author="raye" w:date="2018-07-23T14:26:00Z">
              <w:r w:rsidRPr="00A23FA3">
                <w:rPr>
                  <w:rFonts w:ascii="Calibri" w:hAnsi="Calibri" w:cstheme="minorHAnsi"/>
                  <w:strike/>
                  <w:szCs w:val="21"/>
                  <w:highlight w:val="yellow"/>
                </w:rPr>
                <w:t>button</w:t>
              </w:r>
            </w:ins>
          </w:p>
        </w:tc>
        <w:tc>
          <w:tcPr>
            <w:tcW w:w="4350" w:type="dxa"/>
          </w:tcPr>
          <w:p w14:paraId="29859943" w14:textId="77777777" w:rsidR="00E06FB7" w:rsidRPr="00A23FA3" w:rsidRDefault="00E06FB7" w:rsidP="001F3470">
            <w:pPr>
              <w:rPr>
                <w:ins w:id="7038" w:author="raye" w:date="2018-07-23T14:26:00Z"/>
                <w:rFonts w:ascii="Calibri" w:hAnsi="Calibri" w:cstheme="minorHAnsi"/>
                <w:strike/>
                <w:szCs w:val="21"/>
                <w:highlight w:val="yellow"/>
              </w:rPr>
            </w:pPr>
            <w:ins w:id="7039" w:author="raye" w:date="2018-07-23T14:26:00Z">
              <w:r w:rsidRPr="00A23FA3">
                <w:rPr>
                  <w:rFonts w:ascii="Calibri" w:hAnsi="Calibri"/>
                  <w:strike/>
                  <w:highlight w:val="yellow"/>
                </w:rPr>
                <w:t>Click to confirm Sign-Off current case, prompt after completion, and return to the Case List for Review page.</w:t>
              </w:r>
            </w:ins>
          </w:p>
        </w:tc>
      </w:tr>
      <w:tr w:rsidR="00E06FB7" w:rsidRPr="00A23FA3" w14:paraId="755912EC" w14:textId="77777777" w:rsidTr="001F3470">
        <w:trPr>
          <w:trHeight w:val="174"/>
          <w:ins w:id="7040" w:author="raye" w:date="2018-07-23T14:26:00Z"/>
        </w:trPr>
        <w:tc>
          <w:tcPr>
            <w:tcW w:w="2079" w:type="dxa"/>
          </w:tcPr>
          <w:p w14:paraId="35E6A722" w14:textId="77777777" w:rsidR="00E06FB7" w:rsidRPr="00A23FA3" w:rsidRDefault="00E06FB7" w:rsidP="001F3470">
            <w:pPr>
              <w:rPr>
                <w:ins w:id="7041" w:author="raye" w:date="2018-07-23T14:26:00Z"/>
                <w:rFonts w:ascii="Calibri" w:hAnsi="Calibri" w:cstheme="minorHAnsi"/>
                <w:strike/>
                <w:szCs w:val="21"/>
                <w:highlight w:val="yellow"/>
              </w:rPr>
            </w:pPr>
            <w:ins w:id="7042" w:author="raye" w:date="2018-07-23T14:26:00Z">
              <w:r w:rsidRPr="00A23FA3">
                <w:rPr>
                  <w:rFonts w:ascii="Calibri" w:hAnsi="Calibri" w:cstheme="minorHAnsi"/>
                  <w:strike/>
                  <w:szCs w:val="21"/>
                  <w:highlight w:val="yellow"/>
                </w:rPr>
                <w:t>“Cancel”</w:t>
              </w:r>
            </w:ins>
          </w:p>
        </w:tc>
        <w:tc>
          <w:tcPr>
            <w:tcW w:w="1161" w:type="dxa"/>
          </w:tcPr>
          <w:p w14:paraId="6CA68E81" w14:textId="77777777" w:rsidR="00E06FB7" w:rsidRPr="00A23FA3" w:rsidRDefault="00E06FB7" w:rsidP="001F3470">
            <w:pPr>
              <w:rPr>
                <w:ins w:id="7043" w:author="raye" w:date="2018-07-23T14:26:00Z"/>
                <w:rFonts w:ascii="Calibri" w:hAnsi="Calibri" w:cstheme="minorHAnsi"/>
                <w:strike/>
                <w:szCs w:val="21"/>
                <w:highlight w:val="yellow"/>
              </w:rPr>
            </w:pPr>
            <w:ins w:id="7044" w:author="raye" w:date="2018-07-23T14:26:00Z">
              <w:r w:rsidRPr="00A23FA3">
                <w:rPr>
                  <w:rFonts w:ascii="Calibri" w:hAnsi="Calibri" w:cstheme="minorHAnsi"/>
                  <w:strike/>
                  <w:szCs w:val="21"/>
                  <w:highlight w:val="yellow"/>
                </w:rPr>
                <w:t>button</w:t>
              </w:r>
            </w:ins>
          </w:p>
        </w:tc>
        <w:tc>
          <w:tcPr>
            <w:tcW w:w="4350" w:type="dxa"/>
          </w:tcPr>
          <w:p w14:paraId="4CB5CBD2" w14:textId="77777777" w:rsidR="00E06FB7" w:rsidRPr="00A23FA3" w:rsidRDefault="00E06FB7" w:rsidP="001F3470">
            <w:pPr>
              <w:jc w:val="left"/>
              <w:rPr>
                <w:ins w:id="7045" w:author="raye" w:date="2018-07-23T14:26:00Z"/>
                <w:rFonts w:ascii="Calibri" w:hAnsi="Calibri" w:cstheme="minorHAnsi"/>
                <w:strike/>
                <w:szCs w:val="21"/>
                <w:highlight w:val="yellow"/>
              </w:rPr>
            </w:pPr>
            <w:ins w:id="7046" w:author="raye" w:date="2018-07-23T14:26:00Z">
              <w:r w:rsidRPr="00A23FA3">
                <w:rPr>
                  <w:rFonts w:ascii="Calibri" w:hAnsi="Calibri"/>
                  <w:strike/>
                  <w:highlight w:val="yellow"/>
                </w:rPr>
                <w:t>Abort the Sign-Off operations and return to the Case Review page</w:t>
              </w:r>
            </w:ins>
          </w:p>
        </w:tc>
      </w:tr>
    </w:tbl>
    <w:p w14:paraId="7537ED8E" w14:textId="77777777" w:rsidR="00E06FB7" w:rsidRPr="00A23FA3" w:rsidRDefault="00E06FB7" w:rsidP="00E06FB7">
      <w:pPr>
        <w:spacing w:afterLines="50" w:after="156"/>
        <w:rPr>
          <w:ins w:id="7047" w:author="raye" w:date="2018-07-23T14:26:00Z"/>
          <w:rFonts w:ascii="Calibri" w:hAnsi="Calibri" w:cstheme="minorHAnsi"/>
          <w:strike/>
          <w:sz w:val="24"/>
          <w:highlight w:val="yellow"/>
        </w:rPr>
      </w:pPr>
    </w:p>
    <w:p w14:paraId="7DA14A4E" w14:textId="77777777" w:rsidR="00E06FB7" w:rsidRPr="00A23FA3" w:rsidRDefault="00E06FB7" w:rsidP="00E06FB7">
      <w:pPr>
        <w:widowControl/>
        <w:jc w:val="left"/>
        <w:rPr>
          <w:ins w:id="7048" w:author="raye" w:date="2018-07-23T14:26:00Z"/>
          <w:rFonts w:ascii="Calibri" w:hAnsi="Calibri" w:cstheme="minorHAnsi"/>
          <w:b/>
          <w:bCs/>
          <w:strike/>
          <w:sz w:val="32"/>
          <w:szCs w:val="32"/>
          <w:highlight w:val="yellow"/>
        </w:rPr>
      </w:pPr>
      <w:ins w:id="7049" w:author="raye" w:date="2018-07-23T14:26:00Z">
        <w:r w:rsidRPr="00A23FA3">
          <w:rPr>
            <w:rFonts w:ascii="Calibri" w:hAnsi="Calibri" w:cstheme="minorHAnsi"/>
            <w:strike/>
            <w:highlight w:val="yellow"/>
          </w:rPr>
          <w:br w:type="page"/>
        </w:r>
      </w:ins>
    </w:p>
    <w:p w14:paraId="2FAC9DEE" w14:textId="77777777" w:rsidR="00E06FB7" w:rsidRPr="00A23FA3" w:rsidRDefault="00E06FB7" w:rsidP="00E06FB7">
      <w:pPr>
        <w:pStyle w:val="3"/>
        <w:keepNext w:val="0"/>
        <w:keepLines w:val="0"/>
        <w:numPr>
          <w:ilvl w:val="3"/>
          <w:numId w:val="201"/>
        </w:numPr>
        <w:spacing w:before="0" w:after="120" w:line="240" w:lineRule="auto"/>
        <w:rPr>
          <w:ins w:id="7050" w:author="raye" w:date="2018-07-23T14:26:00Z"/>
          <w:rFonts w:ascii="Calibri" w:hAnsi="Calibri" w:cstheme="minorHAnsi"/>
          <w:strike/>
          <w:highlight w:val="yellow"/>
        </w:rPr>
      </w:pPr>
      <w:bookmarkStart w:id="7051" w:name="_Toc520839536"/>
      <w:ins w:id="7052" w:author="raye" w:date="2018-07-23T14:26:00Z">
        <w:r w:rsidRPr="00A23FA3">
          <w:rPr>
            <w:rFonts w:ascii="Calibri" w:hAnsi="Calibri" w:cstheme="minorHAnsi"/>
            <w:strike/>
            <w:highlight w:val="yellow"/>
          </w:rPr>
          <w:lastRenderedPageBreak/>
          <w:t>Case Return Page</w:t>
        </w:r>
        <w:bookmarkEnd w:id="7051"/>
      </w:ins>
    </w:p>
    <w:p w14:paraId="0C33763A" w14:textId="77777777" w:rsidR="00E06FB7" w:rsidRPr="00A23FA3" w:rsidRDefault="00E06FB7" w:rsidP="00E06FB7">
      <w:pPr>
        <w:spacing w:afterLines="50" w:after="156"/>
        <w:ind w:firstLineChars="177" w:firstLine="425"/>
        <w:rPr>
          <w:ins w:id="7053" w:author="raye" w:date="2018-07-23T14:26:00Z"/>
          <w:rFonts w:ascii="Calibri" w:hAnsi="Calibri" w:cstheme="minorHAnsi"/>
          <w:strike/>
          <w:sz w:val="24"/>
          <w:szCs w:val="24"/>
          <w:highlight w:val="yellow"/>
        </w:rPr>
      </w:pPr>
      <w:ins w:id="7054" w:author="raye" w:date="2018-07-23T14:26:00Z">
        <w:r w:rsidRPr="00A23FA3">
          <w:rPr>
            <w:rFonts w:ascii="Calibri" w:hAnsi="Calibri" w:cstheme="minorHAnsi"/>
            <w:strike/>
            <w:sz w:val="24"/>
            <w:szCs w:val="24"/>
            <w:highlight w:val="yellow"/>
          </w:rPr>
          <w:t>Throughout the TSD workflow, the return back operations has the following scenarios:</w:t>
        </w:r>
      </w:ins>
    </w:p>
    <w:p w14:paraId="2D4B3C7A" w14:textId="77777777" w:rsidR="00E06FB7" w:rsidRPr="00A23FA3" w:rsidRDefault="00E06FB7" w:rsidP="00E06FB7">
      <w:pPr>
        <w:pStyle w:val="a0"/>
        <w:numPr>
          <w:ilvl w:val="0"/>
          <w:numId w:val="15"/>
        </w:numPr>
        <w:spacing w:afterLines="50" w:after="156"/>
        <w:ind w:firstLineChars="0"/>
        <w:rPr>
          <w:ins w:id="7055" w:author="raye" w:date="2018-07-23T14:26:00Z"/>
          <w:rFonts w:ascii="Calibri" w:hAnsi="Calibri" w:cstheme="minorHAnsi"/>
          <w:strike/>
          <w:sz w:val="24"/>
          <w:highlight w:val="yellow"/>
        </w:rPr>
      </w:pPr>
      <w:ins w:id="7056" w:author="raye" w:date="2018-07-23T14:26:00Z">
        <w:r w:rsidRPr="00A23FA3">
          <w:rPr>
            <w:rFonts w:ascii="Calibri" w:hAnsi="Calibri" w:cstheme="minorHAnsi"/>
            <w:strike/>
            <w:sz w:val="24"/>
            <w:highlight w:val="yellow"/>
          </w:rPr>
          <w:t>When Operations Manager reviews the Case submitted by Operations Analyst, he checks that Operations Analyst handles the Case correctly and adequately, such as whether the transaction information has been uploaded, whether the transaction information has been entered correctly and completely, and whether the answers to the various investigation questions are appropriate. Evidence is sufficient and so on. If there are deficiencies or deficiencies in Operations Manager, the Case can be returned to Operations Analyst for correction.</w:t>
        </w:r>
        <w:r w:rsidRPr="00A23FA3">
          <w:rPr>
            <w:rFonts w:ascii="Calibri" w:hAnsi="Calibri" w:cstheme="minorHAnsi"/>
            <w:strike/>
            <w:sz w:val="24"/>
            <w:highlight w:val="yellow"/>
          </w:rPr>
          <w:br/>
          <w:t>The reasons why Operations Manager returned Case to Operations Analyst for correction can be divided into two categories: 1) only need Operations Analyst to add more evidence, or to answer questions again. (2) The original information of the transaction is incorrectly entered or the original data is missing, and it needs to be re-checked.</w:t>
        </w:r>
        <w:r w:rsidRPr="00A23FA3">
          <w:rPr>
            <w:rFonts w:ascii="Calibri" w:hAnsi="Calibri" w:cstheme="minorHAnsi"/>
            <w:strike/>
            <w:sz w:val="24"/>
            <w:highlight w:val="yellow"/>
          </w:rPr>
          <w:br/>
          <w:t>The reason for the Operations Manager return should be stated.</w:t>
        </w:r>
      </w:ins>
    </w:p>
    <w:p w14:paraId="3A5BF102" w14:textId="77777777" w:rsidR="00E06FB7" w:rsidRPr="00A23FA3" w:rsidRDefault="00E06FB7" w:rsidP="00E06FB7">
      <w:pPr>
        <w:pStyle w:val="a0"/>
        <w:numPr>
          <w:ilvl w:val="0"/>
          <w:numId w:val="15"/>
        </w:numPr>
        <w:spacing w:afterLines="50" w:after="156"/>
        <w:ind w:firstLineChars="0"/>
        <w:rPr>
          <w:ins w:id="7057" w:author="raye" w:date="2018-07-23T14:26:00Z"/>
          <w:rFonts w:ascii="Calibri" w:hAnsi="Calibri" w:cstheme="minorHAnsi"/>
          <w:strike/>
          <w:sz w:val="24"/>
          <w:highlight w:val="yellow"/>
        </w:rPr>
      </w:pPr>
      <w:ins w:id="7058" w:author="raye" w:date="2018-07-23T14:26:00Z">
        <w:r w:rsidRPr="00A23FA3">
          <w:rPr>
            <w:rFonts w:ascii="Calibri" w:hAnsi="Calibri" w:cstheme="minorHAnsi"/>
            <w:strike/>
            <w:sz w:val="24"/>
            <w:highlight w:val="yellow"/>
          </w:rPr>
          <w:t>When Compliance Supervisor review case, If the case is productive, it will be returned to Compliance Analyst to fill in the TSD Case Review Check List form.</w:t>
        </w:r>
      </w:ins>
    </w:p>
    <w:p w14:paraId="7439A7A6" w14:textId="77777777" w:rsidR="00E06FB7" w:rsidRPr="00A23FA3" w:rsidRDefault="00E06FB7" w:rsidP="00E06FB7">
      <w:pPr>
        <w:pStyle w:val="a0"/>
        <w:numPr>
          <w:ilvl w:val="0"/>
          <w:numId w:val="15"/>
        </w:numPr>
        <w:spacing w:afterLines="50" w:after="156"/>
        <w:ind w:firstLineChars="0"/>
        <w:rPr>
          <w:ins w:id="7059" w:author="raye" w:date="2018-07-23T14:26:00Z"/>
          <w:rFonts w:ascii="Calibri" w:hAnsi="Calibri" w:cstheme="minorHAnsi"/>
          <w:strike/>
          <w:sz w:val="24"/>
          <w:highlight w:val="yellow"/>
        </w:rPr>
      </w:pPr>
      <w:ins w:id="7060" w:author="raye" w:date="2018-07-23T14:26:00Z">
        <w:r w:rsidRPr="00A23FA3">
          <w:rPr>
            <w:rFonts w:ascii="Calibri" w:hAnsi="Calibri" w:cstheme="minorHAnsi"/>
            <w:strike/>
            <w:sz w:val="24"/>
            <w:highlight w:val="yellow"/>
          </w:rPr>
          <w:t>When Compliance BSA Officer reviews case, it needs to return Case to supervisor to assign Compliance Analyst for further processing if it considers that more due diligence is required.</w:t>
        </w:r>
      </w:ins>
    </w:p>
    <w:p w14:paraId="62E187E9" w14:textId="77777777" w:rsidR="00E06FB7" w:rsidRPr="00A23FA3" w:rsidRDefault="00E06FB7" w:rsidP="00E06FB7">
      <w:pPr>
        <w:rPr>
          <w:ins w:id="7061" w:author="raye" w:date="2018-07-23T14:26:00Z"/>
          <w:rFonts w:ascii="Calibri" w:hAnsi="Calibri" w:cstheme="minorHAnsi"/>
          <w:strike/>
          <w:highlight w:val="yellow"/>
        </w:rPr>
      </w:pPr>
    </w:p>
    <w:p w14:paraId="0127D22F" w14:textId="1B7B6B7C" w:rsidR="00E06FB7" w:rsidRPr="00A23FA3" w:rsidRDefault="003C4311" w:rsidP="00E06FB7">
      <w:pPr>
        <w:pStyle w:val="a0"/>
        <w:numPr>
          <w:ilvl w:val="0"/>
          <w:numId w:val="12"/>
        </w:numPr>
        <w:ind w:firstLineChars="0"/>
        <w:jc w:val="left"/>
        <w:rPr>
          <w:ins w:id="7062" w:author="raye" w:date="2018-07-23T14:26:00Z"/>
          <w:rFonts w:ascii="Calibri" w:hAnsi="Calibri" w:cstheme="minorHAnsi"/>
          <w:b/>
          <w:strike/>
          <w:sz w:val="28"/>
          <w:szCs w:val="24"/>
          <w:highlight w:val="yellow"/>
        </w:rPr>
      </w:pPr>
      <w:r w:rsidRPr="00A23FA3">
        <w:rPr>
          <w:rFonts w:ascii="Calibri" w:hAnsi="Calibri" w:cstheme="minorHAnsi"/>
          <w:b/>
          <w:strike/>
          <w:noProof/>
          <w:sz w:val="28"/>
          <w:szCs w:val="24"/>
          <w:highlight w:val="yellow"/>
        </w:rPr>
        <mc:AlternateContent>
          <mc:Choice Requires="wps">
            <w:drawing>
              <wp:anchor distT="0" distB="0" distL="114300" distR="114300" simplePos="0" relativeHeight="251710464" behindDoc="0" locked="0" layoutInCell="1" allowOverlap="1" wp14:anchorId="68D7475D" wp14:editId="0DA808EC">
                <wp:simplePos x="0" y="0"/>
                <wp:positionH relativeFrom="column">
                  <wp:posOffset>419099</wp:posOffset>
                </wp:positionH>
                <wp:positionV relativeFrom="paragraph">
                  <wp:posOffset>391795</wp:posOffset>
                </wp:positionV>
                <wp:extent cx="4162425" cy="1219200"/>
                <wp:effectExtent l="0" t="0" r="28575" b="19050"/>
                <wp:wrapNone/>
                <wp:docPr id="224" name="直接连接符 224"/>
                <wp:cNvGraphicFramePr/>
                <a:graphic xmlns:a="http://schemas.openxmlformats.org/drawingml/2006/main">
                  <a:graphicData uri="http://schemas.microsoft.com/office/word/2010/wordprocessingShape">
                    <wps:wsp>
                      <wps:cNvCnPr/>
                      <wps:spPr>
                        <a:xfrm>
                          <a:off x="0" y="0"/>
                          <a:ext cx="4162425" cy="1219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2E6E5" id="直接连接符 224"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33pt,30.85pt" to="360.75pt,1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" strokecolor="#5b9bd5 [3204]" strokeweight=".5pt">
                <v:stroke joinstyle="miter"/>
              </v:line>
            </w:pict>
          </mc:Fallback>
        </mc:AlternateContent>
      </w:r>
      <w:ins w:id="7063" w:author="raye" w:date="2018-07-23T14:26:00Z">
        <w:r w:rsidR="00E06FB7" w:rsidRPr="00A23FA3">
          <w:rPr>
            <w:rFonts w:ascii="Calibri" w:hAnsi="Calibri" w:cstheme="minorHAnsi"/>
            <w:b/>
            <w:strike/>
            <w:sz w:val="28"/>
            <w:szCs w:val="24"/>
            <w:highlight w:val="yellow"/>
          </w:rPr>
          <w:t>UI Diagram &amp; illustration</w:t>
        </w:r>
      </w:ins>
    </w:p>
    <w:p w14:paraId="6FB7150F" w14:textId="77777777" w:rsidR="00E06FB7" w:rsidRPr="00A23FA3" w:rsidRDefault="00E06FB7" w:rsidP="00E06FB7">
      <w:pPr>
        <w:spacing w:afterLines="50" w:after="156"/>
        <w:jc w:val="center"/>
        <w:rPr>
          <w:ins w:id="7064" w:author="raye" w:date="2018-07-23T14:26:00Z"/>
          <w:rFonts w:ascii="Calibri" w:hAnsi="Calibri" w:cstheme="minorHAnsi"/>
          <w:strike/>
          <w:sz w:val="24"/>
          <w:highlight w:val="yellow"/>
        </w:rPr>
      </w:pPr>
      <w:ins w:id="7065" w:author="raye" w:date="2018-07-23T14:26:00Z">
        <w:r w:rsidRPr="00A23FA3">
          <w:rPr>
            <w:rFonts w:ascii="Calibri" w:hAnsi="Calibri" w:cstheme="minorHAnsi"/>
            <w:strike/>
            <w:noProof/>
            <w:sz w:val="24"/>
            <w:highlight w:val="yellow"/>
          </w:rPr>
          <w:drawing>
            <wp:inline distT="0" distB="0" distL="0" distR="0" wp14:anchorId="0E11BBCD" wp14:editId="595E6CA1">
              <wp:extent cx="4444012" cy="1440612"/>
              <wp:effectExtent l="0" t="0" r="0" b="762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535269" cy="1470195"/>
                      </a:xfrm>
                      <a:prstGeom prst="rect">
                        <a:avLst/>
                      </a:prstGeom>
                      <a:noFill/>
                    </pic:spPr>
                  </pic:pic>
                </a:graphicData>
              </a:graphic>
            </wp:inline>
          </w:drawing>
        </w:r>
      </w:ins>
    </w:p>
    <w:p w14:paraId="5DAFE54C" w14:textId="77777777" w:rsidR="00E06FB7" w:rsidRPr="00A23FA3" w:rsidRDefault="00E06FB7" w:rsidP="00E06FB7">
      <w:pPr>
        <w:rPr>
          <w:ins w:id="7066" w:author="raye" w:date="2018-07-23T14:26:00Z"/>
          <w:rFonts w:ascii="Calibri" w:hAnsi="Calibri" w:cstheme="minorHAnsi"/>
          <w:i/>
          <w:strike/>
          <w:sz w:val="24"/>
          <w:highlight w:val="yellow"/>
        </w:rPr>
      </w:pPr>
      <w:ins w:id="7067" w:author="raye" w:date="2018-07-23T14:26:00Z">
        <w:r w:rsidRPr="00A23FA3">
          <w:rPr>
            <w:rFonts w:ascii="Calibri" w:hAnsi="Calibri" w:cstheme="minorHAnsi"/>
            <w:i/>
            <w:strike/>
            <w:sz w:val="24"/>
            <w:highlight w:val="yellow"/>
          </w:rPr>
          <w:t>Page description:</w:t>
        </w:r>
      </w:ins>
    </w:p>
    <w:p w14:paraId="3FFC7BF0" w14:textId="77777777" w:rsidR="00E06FB7" w:rsidRPr="00A23FA3" w:rsidRDefault="00E06FB7" w:rsidP="00E06FB7">
      <w:pPr>
        <w:pStyle w:val="a0"/>
        <w:numPr>
          <w:ilvl w:val="0"/>
          <w:numId w:val="6"/>
        </w:numPr>
        <w:ind w:firstLineChars="0"/>
        <w:rPr>
          <w:ins w:id="7068" w:author="raye" w:date="2018-07-23T14:26:00Z"/>
          <w:rFonts w:ascii="Calibri" w:hAnsi="Calibri" w:cstheme="minorHAnsi"/>
          <w:strike/>
          <w:sz w:val="24"/>
          <w:highlight w:val="yellow"/>
        </w:rPr>
      </w:pPr>
      <w:ins w:id="7069" w:author="raye" w:date="2018-07-23T14:26:00Z">
        <w:r w:rsidRPr="00A23FA3">
          <w:rPr>
            <w:rFonts w:ascii="Calibri" w:hAnsi="Calibri" w:cstheme="minorHAnsi"/>
            <w:strike/>
            <w:sz w:val="24"/>
            <w:highlight w:val="yellow"/>
          </w:rPr>
          <w:t>After the user clicks the "Return" button on the Case review page, the child page continues to display in the case operations area of the Case Review page.</w:t>
        </w:r>
      </w:ins>
    </w:p>
    <w:p w14:paraId="542B6C2B" w14:textId="77777777" w:rsidR="00E06FB7" w:rsidRPr="00A23FA3" w:rsidRDefault="00E06FB7" w:rsidP="00E06FB7">
      <w:pPr>
        <w:rPr>
          <w:ins w:id="7070" w:author="raye" w:date="2018-07-23T14:26:00Z"/>
          <w:rFonts w:ascii="Calibri" w:hAnsi="Calibri" w:cstheme="minorHAnsi"/>
          <w:strike/>
          <w:highlight w:val="yellow"/>
        </w:rPr>
      </w:pPr>
    </w:p>
    <w:p w14:paraId="20E1A07D" w14:textId="77777777" w:rsidR="00E06FB7" w:rsidRPr="00A23FA3" w:rsidRDefault="00E06FB7" w:rsidP="00E06FB7">
      <w:pPr>
        <w:pStyle w:val="a0"/>
        <w:numPr>
          <w:ilvl w:val="0"/>
          <w:numId w:val="12"/>
        </w:numPr>
        <w:ind w:firstLineChars="0"/>
        <w:jc w:val="left"/>
        <w:rPr>
          <w:ins w:id="7071" w:author="raye" w:date="2018-07-23T14:26:00Z"/>
          <w:rFonts w:ascii="Calibri" w:hAnsi="Calibri" w:cstheme="minorHAnsi"/>
          <w:b/>
          <w:strike/>
          <w:sz w:val="28"/>
          <w:szCs w:val="24"/>
          <w:highlight w:val="yellow"/>
        </w:rPr>
      </w:pPr>
      <w:ins w:id="7072" w:author="raye" w:date="2018-07-23T14:26:00Z">
        <w:r w:rsidRPr="00A23FA3">
          <w:rPr>
            <w:rFonts w:ascii="Calibri" w:hAnsi="Calibri" w:cstheme="minorHAnsi"/>
            <w:b/>
            <w:strike/>
            <w:sz w:val="28"/>
            <w:szCs w:val="24"/>
            <w:highlight w:val="yellow"/>
          </w:rPr>
          <w:t>UI Elements</w:t>
        </w:r>
      </w:ins>
    </w:p>
    <w:tbl>
      <w:tblPr>
        <w:tblStyle w:val="a9"/>
        <w:tblW w:w="0" w:type="auto"/>
        <w:tblInd w:w="485" w:type="dxa"/>
        <w:tblLook w:val="04A0" w:firstRow="1" w:lastRow="0" w:firstColumn="1" w:lastColumn="0" w:noHBand="0" w:noVBand="1"/>
      </w:tblPr>
      <w:tblGrid>
        <w:gridCol w:w="2079"/>
        <w:gridCol w:w="1161"/>
        <w:gridCol w:w="4492"/>
      </w:tblGrid>
      <w:tr w:rsidR="00A23FA3" w:rsidRPr="00A23FA3" w14:paraId="158D5D48" w14:textId="77777777" w:rsidTr="001F3470">
        <w:trPr>
          <w:ins w:id="7073" w:author="raye" w:date="2018-07-23T14:26:00Z"/>
        </w:trPr>
        <w:tc>
          <w:tcPr>
            <w:tcW w:w="2079" w:type="dxa"/>
            <w:shd w:val="clear" w:color="auto" w:fill="BFBFBF" w:themeFill="background1" w:themeFillShade="BF"/>
          </w:tcPr>
          <w:p w14:paraId="0AD6A059" w14:textId="77777777" w:rsidR="00E06FB7" w:rsidRPr="00A23FA3" w:rsidRDefault="00E06FB7" w:rsidP="001F3470">
            <w:pPr>
              <w:rPr>
                <w:ins w:id="7074" w:author="raye" w:date="2018-07-23T14:26:00Z"/>
                <w:rFonts w:ascii="Calibri" w:hAnsi="Calibri" w:cstheme="minorHAnsi"/>
                <w:strike/>
                <w:szCs w:val="21"/>
                <w:highlight w:val="yellow"/>
              </w:rPr>
            </w:pPr>
            <w:ins w:id="7075" w:author="raye" w:date="2018-07-23T14:26:00Z">
              <w:r w:rsidRPr="00A23FA3">
                <w:rPr>
                  <w:rFonts w:ascii="Calibri" w:hAnsi="Calibri" w:cstheme="minorHAnsi"/>
                  <w:strike/>
                  <w:szCs w:val="21"/>
                  <w:highlight w:val="yellow"/>
                </w:rPr>
                <w:lastRenderedPageBreak/>
                <w:t>ITEM</w:t>
              </w:r>
            </w:ins>
          </w:p>
        </w:tc>
        <w:tc>
          <w:tcPr>
            <w:tcW w:w="1161" w:type="dxa"/>
            <w:shd w:val="clear" w:color="auto" w:fill="BFBFBF" w:themeFill="background1" w:themeFillShade="BF"/>
          </w:tcPr>
          <w:p w14:paraId="66D22E00" w14:textId="77777777" w:rsidR="00E06FB7" w:rsidRPr="00A23FA3" w:rsidRDefault="00E06FB7" w:rsidP="001F3470">
            <w:pPr>
              <w:rPr>
                <w:ins w:id="7076" w:author="raye" w:date="2018-07-23T14:26:00Z"/>
                <w:rFonts w:ascii="Calibri" w:hAnsi="Calibri" w:cstheme="minorHAnsi"/>
                <w:strike/>
                <w:szCs w:val="21"/>
                <w:highlight w:val="yellow"/>
              </w:rPr>
            </w:pPr>
            <w:ins w:id="7077" w:author="raye" w:date="2018-07-23T14:26:00Z">
              <w:r w:rsidRPr="00A23FA3">
                <w:rPr>
                  <w:rFonts w:ascii="Calibri" w:hAnsi="Calibri" w:cstheme="minorHAnsi"/>
                  <w:strike/>
                  <w:szCs w:val="21"/>
                  <w:highlight w:val="yellow"/>
                </w:rPr>
                <w:t>TYPE</w:t>
              </w:r>
            </w:ins>
          </w:p>
        </w:tc>
        <w:tc>
          <w:tcPr>
            <w:tcW w:w="4492" w:type="dxa"/>
            <w:shd w:val="clear" w:color="auto" w:fill="BFBFBF" w:themeFill="background1" w:themeFillShade="BF"/>
          </w:tcPr>
          <w:p w14:paraId="283BB4A1" w14:textId="77777777" w:rsidR="00E06FB7" w:rsidRPr="00A23FA3" w:rsidRDefault="00E06FB7" w:rsidP="001F3470">
            <w:pPr>
              <w:rPr>
                <w:ins w:id="7078" w:author="raye" w:date="2018-07-23T14:26:00Z"/>
                <w:rFonts w:ascii="Calibri" w:hAnsi="Calibri" w:cstheme="minorHAnsi"/>
                <w:strike/>
                <w:szCs w:val="21"/>
                <w:highlight w:val="yellow"/>
              </w:rPr>
            </w:pPr>
            <w:ins w:id="7079" w:author="raye" w:date="2018-07-23T14:26:00Z">
              <w:r w:rsidRPr="00A23FA3">
                <w:rPr>
                  <w:rFonts w:ascii="Calibri" w:hAnsi="Calibri" w:cstheme="minorHAnsi"/>
                  <w:strike/>
                  <w:szCs w:val="21"/>
                  <w:highlight w:val="yellow"/>
                </w:rPr>
                <w:t>DESCRIPTION</w:t>
              </w:r>
            </w:ins>
          </w:p>
        </w:tc>
      </w:tr>
      <w:tr w:rsidR="00A23FA3" w:rsidRPr="00A23FA3" w14:paraId="486A38BE" w14:textId="77777777" w:rsidTr="001F3470">
        <w:trPr>
          <w:ins w:id="7080" w:author="raye" w:date="2018-07-23T14:26:00Z"/>
        </w:trPr>
        <w:tc>
          <w:tcPr>
            <w:tcW w:w="2079" w:type="dxa"/>
          </w:tcPr>
          <w:p w14:paraId="6B404FFF" w14:textId="77777777" w:rsidR="00E06FB7" w:rsidRPr="00A23FA3" w:rsidRDefault="00E06FB7" w:rsidP="001F3470">
            <w:pPr>
              <w:rPr>
                <w:ins w:id="7081" w:author="raye" w:date="2018-07-23T14:26:00Z"/>
                <w:rFonts w:ascii="Calibri" w:hAnsi="Calibri" w:cstheme="minorHAnsi"/>
                <w:strike/>
                <w:szCs w:val="21"/>
                <w:highlight w:val="yellow"/>
              </w:rPr>
            </w:pPr>
            <w:ins w:id="7082" w:author="raye" w:date="2018-07-23T14:26:00Z">
              <w:r w:rsidRPr="00A23FA3">
                <w:rPr>
                  <w:rFonts w:ascii="Calibri" w:hAnsi="Calibri" w:cstheme="minorHAnsi"/>
                  <w:strike/>
                  <w:szCs w:val="21"/>
                  <w:highlight w:val="yellow"/>
                </w:rPr>
                <w:t>Return to</w:t>
              </w:r>
            </w:ins>
          </w:p>
        </w:tc>
        <w:tc>
          <w:tcPr>
            <w:tcW w:w="1161" w:type="dxa"/>
          </w:tcPr>
          <w:p w14:paraId="1D49D65C" w14:textId="77777777" w:rsidR="00E06FB7" w:rsidRPr="00A23FA3" w:rsidRDefault="00E06FB7" w:rsidP="001F3470">
            <w:pPr>
              <w:rPr>
                <w:ins w:id="7083" w:author="raye" w:date="2018-07-23T14:26:00Z"/>
                <w:rFonts w:ascii="Calibri" w:hAnsi="Calibri" w:cstheme="minorHAnsi"/>
                <w:strike/>
                <w:szCs w:val="21"/>
                <w:highlight w:val="yellow"/>
              </w:rPr>
            </w:pPr>
            <w:ins w:id="7084" w:author="raye" w:date="2018-07-23T14:26:00Z">
              <w:r w:rsidRPr="00A23FA3">
                <w:rPr>
                  <w:rFonts w:ascii="Calibri" w:hAnsi="Calibri" w:cstheme="minorHAnsi"/>
                  <w:strike/>
                  <w:szCs w:val="21"/>
                  <w:highlight w:val="yellow"/>
                </w:rPr>
                <w:t>Selection</w:t>
              </w:r>
            </w:ins>
          </w:p>
        </w:tc>
        <w:tc>
          <w:tcPr>
            <w:tcW w:w="4492" w:type="dxa"/>
          </w:tcPr>
          <w:p w14:paraId="34B1507A" w14:textId="77777777" w:rsidR="00E06FB7" w:rsidRPr="00A23FA3" w:rsidRDefault="00E06FB7" w:rsidP="001F3470">
            <w:pPr>
              <w:rPr>
                <w:ins w:id="7085" w:author="raye" w:date="2018-07-23T14:26:00Z"/>
                <w:rFonts w:ascii="Calibri" w:hAnsi="Calibri"/>
                <w:strike/>
                <w:highlight w:val="yellow"/>
              </w:rPr>
            </w:pPr>
            <w:ins w:id="7086" w:author="raye" w:date="2018-07-23T14:26:00Z">
              <w:r w:rsidRPr="00A23FA3">
                <w:rPr>
                  <w:rFonts w:ascii="Calibri" w:hAnsi="Calibri"/>
                  <w:strike/>
                  <w:highlight w:val="yellow"/>
                </w:rPr>
                <w:t xml:space="preserve">Single option, </w:t>
              </w:r>
            </w:ins>
          </w:p>
          <w:p w14:paraId="116935FC" w14:textId="77777777" w:rsidR="00E06FB7" w:rsidRPr="00A23FA3" w:rsidRDefault="00E06FB7" w:rsidP="001F3470">
            <w:pPr>
              <w:rPr>
                <w:ins w:id="7087" w:author="raye" w:date="2018-07-23T14:26:00Z"/>
                <w:rFonts w:ascii="Calibri" w:hAnsi="Calibri"/>
                <w:strike/>
                <w:highlight w:val="yellow"/>
              </w:rPr>
            </w:pPr>
            <w:ins w:id="7088" w:author="raye" w:date="2018-07-23T14:26:00Z">
              <w:r w:rsidRPr="00A23FA3">
                <w:rPr>
                  <w:rFonts w:ascii="Calibri" w:hAnsi="Calibri"/>
                  <w:strike/>
                  <w:highlight w:val="yellow"/>
                </w:rPr>
                <w:t>When returned by Operations Manager, the drop-down list is the Operations Analyst list of the current business branch;</w:t>
              </w:r>
            </w:ins>
          </w:p>
          <w:p w14:paraId="0C48B9F9" w14:textId="77777777" w:rsidR="00E06FB7" w:rsidRPr="00A23FA3" w:rsidRDefault="00E06FB7" w:rsidP="001F3470">
            <w:pPr>
              <w:rPr>
                <w:ins w:id="7089" w:author="raye" w:date="2018-07-23T14:26:00Z"/>
                <w:rFonts w:ascii="Calibri" w:hAnsi="Calibri" w:cstheme="minorHAnsi"/>
                <w:strike/>
                <w:szCs w:val="21"/>
                <w:highlight w:val="yellow"/>
              </w:rPr>
            </w:pPr>
            <w:ins w:id="7090" w:author="raye" w:date="2018-07-23T14:26:00Z">
              <w:r w:rsidRPr="00A23FA3">
                <w:rPr>
                  <w:rFonts w:ascii="Calibri" w:hAnsi="Calibri" w:cstheme="minorHAnsi"/>
                  <w:strike/>
                  <w:szCs w:val="21"/>
                  <w:highlight w:val="yellow"/>
                </w:rPr>
                <w:t>When returned by Compliance Supervisor, the drop-down list is the Compliance Analyst list of the current business branch;</w:t>
              </w:r>
            </w:ins>
          </w:p>
          <w:p w14:paraId="5D134C7D" w14:textId="77777777" w:rsidR="00E06FB7" w:rsidRPr="00A23FA3" w:rsidRDefault="00E06FB7" w:rsidP="001F3470">
            <w:pPr>
              <w:rPr>
                <w:ins w:id="7091" w:author="raye" w:date="2018-07-23T14:26:00Z"/>
                <w:rFonts w:ascii="Calibri" w:hAnsi="Calibri" w:cstheme="minorHAnsi"/>
                <w:strike/>
                <w:szCs w:val="21"/>
                <w:highlight w:val="yellow"/>
              </w:rPr>
            </w:pPr>
            <w:ins w:id="7092" w:author="raye" w:date="2018-07-23T14:26:00Z">
              <w:r w:rsidRPr="00A23FA3">
                <w:rPr>
                  <w:rFonts w:ascii="Calibri" w:hAnsi="Calibri" w:cstheme="minorHAnsi"/>
                  <w:strike/>
                  <w:szCs w:val="21"/>
                  <w:highlight w:val="yellow"/>
                </w:rPr>
                <w:t>When returned by BSA officer, the drop-down list is the Compliance Supervisor list of the current business branch.</w:t>
              </w:r>
            </w:ins>
          </w:p>
        </w:tc>
      </w:tr>
      <w:tr w:rsidR="00A23FA3" w:rsidRPr="00A23FA3" w14:paraId="57AB64D9" w14:textId="77777777" w:rsidTr="001F3470">
        <w:trPr>
          <w:ins w:id="7093" w:author="raye" w:date="2018-07-23T14:26:00Z"/>
        </w:trPr>
        <w:tc>
          <w:tcPr>
            <w:tcW w:w="2079" w:type="dxa"/>
          </w:tcPr>
          <w:p w14:paraId="2E0FA8FE" w14:textId="77777777" w:rsidR="00E06FB7" w:rsidRPr="00A23FA3" w:rsidRDefault="00E06FB7" w:rsidP="001F3470">
            <w:pPr>
              <w:rPr>
                <w:ins w:id="7094" w:author="raye" w:date="2018-07-23T14:26:00Z"/>
                <w:rFonts w:ascii="Calibri" w:hAnsi="Calibri" w:cstheme="minorHAnsi"/>
                <w:strike/>
                <w:szCs w:val="21"/>
                <w:highlight w:val="yellow"/>
              </w:rPr>
            </w:pPr>
            <w:ins w:id="7095" w:author="raye" w:date="2018-07-23T14:26:00Z">
              <w:r w:rsidRPr="00A23FA3">
                <w:rPr>
                  <w:rFonts w:ascii="Calibri" w:hAnsi="Calibri" w:cstheme="minorHAnsi"/>
                  <w:strike/>
                  <w:szCs w:val="21"/>
                  <w:highlight w:val="yellow"/>
                </w:rPr>
                <w:t>Reason/Comments</w:t>
              </w:r>
            </w:ins>
          </w:p>
        </w:tc>
        <w:tc>
          <w:tcPr>
            <w:tcW w:w="1161" w:type="dxa"/>
          </w:tcPr>
          <w:p w14:paraId="29D2D531" w14:textId="77777777" w:rsidR="00E06FB7" w:rsidRPr="00A23FA3" w:rsidRDefault="00E06FB7" w:rsidP="001F3470">
            <w:pPr>
              <w:rPr>
                <w:ins w:id="7096" w:author="raye" w:date="2018-07-23T14:26:00Z"/>
                <w:rFonts w:ascii="Calibri" w:hAnsi="Calibri" w:cstheme="minorHAnsi"/>
                <w:strike/>
                <w:szCs w:val="21"/>
                <w:highlight w:val="yellow"/>
              </w:rPr>
            </w:pPr>
            <w:ins w:id="7097" w:author="raye" w:date="2018-07-23T14:26:00Z">
              <w:r w:rsidRPr="00A23FA3">
                <w:rPr>
                  <w:rFonts w:ascii="Calibri" w:hAnsi="Calibri" w:cstheme="minorHAnsi"/>
                  <w:strike/>
                  <w:szCs w:val="21"/>
                  <w:highlight w:val="yellow"/>
                </w:rPr>
                <w:t>String</w:t>
              </w:r>
            </w:ins>
          </w:p>
        </w:tc>
        <w:tc>
          <w:tcPr>
            <w:tcW w:w="4492" w:type="dxa"/>
          </w:tcPr>
          <w:p w14:paraId="18498621" w14:textId="77777777" w:rsidR="00E06FB7" w:rsidRPr="00A23FA3" w:rsidRDefault="00E06FB7" w:rsidP="001F3470">
            <w:pPr>
              <w:rPr>
                <w:ins w:id="7098" w:author="raye" w:date="2018-07-23T14:26:00Z"/>
                <w:rFonts w:ascii="Calibri" w:hAnsi="Calibri" w:cstheme="minorHAnsi"/>
                <w:strike/>
                <w:szCs w:val="21"/>
                <w:highlight w:val="yellow"/>
              </w:rPr>
            </w:pPr>
            <w:ins w:id="7099" w:author="raye" w:date="2018-07-23T14:26:00Z">
              <w:r w:rsidRPr="00A23FA3">
                <w:rPr>
                  <w:rFonts w:ascii="Calibri" w:hAnsi="Calibri" w:cstheme="minorHAnsi"/>
                  <w:strike/>
                  <w:szCs w:val="21"/>
                  <w:highlight w:val="yellow"/>
                </w:rPr>
                <w:t>Manual input, Max length is 500 bytes.</w:t>
              </w:r>
            </w:ins>
          </w:p>
        </w:tc>
      </w:tr>
      <w:tr w:rsidR="00A23FA3" w:rsidRPr="00A23FA3" w14:paraId="75EB8174" w14:textId="77777777" w:rsidTr="001F3470">
        <w:trPr>
          <w:ins w:id="7100" w:author="raye" w:date="2018-07-23T14:26:00Z"/>
        </w:trPr>
        <w:tc>
          <w:tcPr>
            <w:tcW w:w="2079" w:type="dxa"/>
          </w:tcPr>
          <w:p w14:paraId="6548AFE6" w14:textId="77777777" w:rsidR="00E06FB7" w:rsidRPr="00A23FA3" w:rsidRDefault="00E06FB7" w:rsidP="001F3470">
            <w:pPr>
              <w:rPr>
                <w:ins w:id="7101" w:author="raye" w:date="2018-07-23T14:26:00Z"/>
                <w:rFonts w:ascii="Calibri" w:hAnsi="Calibri" w:cstheme="minorHAnsi"/>
                <w:strike/>
                <w:szCs w:val="21"/>
                <w:highlight w:val="yellow"/>
              </w:rPr>
            </w:pPr>
            <w:ins w:id="7102" w:author="raye" w:date="2018-07-23T14:26:00Z">
              <w:r w:rsidRPr="00A23FA3">
                <w:rPr>
                  <w:rFonts w:ascii="Calibri" w:hAnsi="Calibri" w:cstheme="minorHAnsi"/>
                  <w:strike/>
                  <w:szCs w:val="21"/>
                  <w:highlight w:val="yellow"/>
                </w:rPr>
                <w:t>“Submit”</w:t>
              </w:r>
            </w:ins>
          </w:p>
        </w:tc>
        <w:tc>
          <w:tcPr>
            <w:tcW w:w="1161" w:type="dxa"/>
          </w:tcPr>
          <w:p w14:paraId="3090E6F1" w14:textId="77777777" w:rsidR="00E06FB7" w:rsidRPr="00A23FA3" w:rsidRDefault="00E06FB7" w:rsidP="001F3470">
            <w:pPr>
              <w:rPr>
                <w:ins w:id="7103" w:author="raye" w:date="2018-07-23T14:26:00Z"/>
                <w:rFonts w:ascii="Calibri" w:hAnsi="Calibri" w:cstheme="minorHAnsi"/>
                <w:strike/>
                <w:szCs w:val="21"/>
                <w:highlight w:val="yellow"/>
              </w:rPr>
            </w:pPr>
            <w:ins w:id="7104" w:author="raye" w:date="2018-07-23T14:26:00Z">
              <w:r w:rsidRPr="00A23FA3">
                <w:rPr>
                  <w:rFonts w:ascii="Calibri" w:hAnsi="Calibri" w:cstheme="minorHAnsi"/>
                  <w:strike/>
                  <w:szCs w:val="21"/>
                  <w:highlight w:val="yellow"/>
                </w:rPr>
                <w:t>button</w:t>
              </w:r>
            </w:ins>
          </w:p>
        </w:tc>
        <w:tc>
          <w:tcPr>
            <w:tcW w:w="4492" w:type="dxa"/>
          </w:tcPr>
          <w:p w14:paraId="41F883F7" w14:textId="77777777" w:rsidR="00E06FB7" w:rsidRPr="00A23FA3" w:rsidRDefault="00E06FB7" w:rsidP="001F3470">
            <w:pPr>
              <w:rPr>
                <w:ins w:id="7105" w:author="raye" w:date="2018-07-23T14:26:00Z"/>
                <w:rFonts w:ascii="Calibri" w:hAnsi="Calibri" w:cstheme="minorHAnsi"/>
                <w:strike/>
                <w:szCs w:val="21"/>
                <w:highlight w:val="yellow"/>
              </w:rPr>
            </w:pPr>
            <w:ins w:id="7106" w:author="raye" w:date="2018-07-23T14:26:00Z">
              <w:r w:rsidRPr="00A23FA3">
                <w:rPr>
                  <w:rFonts w:ascii="Calibri" w:hAnsi="Calibri"/>
                  <w:strike/>
                  <w:highlight w:val="yellow"/>
                </w:rPr>
                <w:t>Submit the return instruction, prompt after completion, and return to the Case List for Review page.</w:t>
              </w:r>
            </w:ins>
          </w:p>
        </w:tc>
      </w:tr>
      <w:tr w:rsidR="00E06FB7" w:rsidRPr="00A23FA3" w14:paraId="7D52BF23" w14:textId="77777777" w:rsidTr="001F3470">
        <w:trPr>
          <w:ins w:id="7107" w:author="raye" w:date="2018-07-23T14:26:00Z"/>
        </w:trPr>
        <w:tc>
          <w:tcPr>
            <w:tcW w:w="2079" w:type="dxa"/>
          </w:tcPr>
          <w:p w14:paraId="66D24077" w14:textId="77777777" w:rsidR="00E06FB7" w:rsidRPr="00A23FA3" w:rsidRDefault="00E06FB7" w:rsidP="001F3470">
            <w:pPr>
              <w:rPr>
                <w:ins w:id="7108" w:author="raye" w:date="2018-07-23T14:26:00Z"/>
                <w:rFonts w:ascii="Calibri" w:hAnsi="Calibri" w:cstheme="minorHAnsi"/>
                <w:strike/>
                <w:szCs w:val="21"/>
                <w:highlight w:val="yellow"/>
              </w:rPr>
            </w:pPr>
            <w:ins w:id="7109" w:author="raye" w:date="2018-07-23T14:26:00Z">
              <w:r w:rsidRPr="00A23FA3">
                <w:rPr>
                  <w:rFonts w:ascii="Calibri" w:hAnsi="Calibri" w:cstheme="minorHAnsi"/>
                  <w:strike/>
                  <w:szCs w:val="21"/>
                  <w:highlight w:val="yellow"/>
                </w:rPr>
                <w:t>“Cancel”</w:t>
              </w:r>
            </w:ins>
          </w:p>
        </w:tc>
        <w:tc>
          <w:tcPr>
            <w:tcW w:w="1161" w:type="dxa"/>
          </w:tcPr>
          <w:p w14:paraId="2B0002DA" w14:textId="77777777" w:rsidR="00E06FB7" w:rsidRPr="00A23FA3" w:rsidRDefault="00E06FB7" w:rsidP="001F3470">
            <w:pPr>
              <w:rPr>
                <w:ins w:id="7110" w:author="raye" w:date="2018-07-23T14:26:00Z"/>
                <w:rFonts w:ascii="Calibri" w:hAnsi="Calibri" w:cstheme="minorHAnsi"/>
                <w:strike/>
                <w:szCs w:val="21"/>
                <w:highlight w:val="yellow"/>
              </w:rPr>
            </w:pPr>
            <w:ins w:id="7111" w:author="raye" w:date="2018-07-23T14:26:00Z">
              <w:r w:rsidRPr="00A23FA3">
                <w:rPr>
                  <w:rFonts w:ascii="Calibri" w:hAnsi="Calibri" w:cstheme="minorHAnsi"/>
                  <w:strike/>
                  <w:szCs w:val="21"/>
                  <w:highlight w:val="yellow"/>
                </w:rPr>
                <w:t>button</w:t>
              </w:r>
            </w:ins>
          </w:p>
        </w:tc>
        <w:tc>
          <w:tcPr>
            <w:tcW w:w="4492" w:type="dxa"/>
          </w:tcPr>
          <w:p w14:paraId="3A7A3512" w14:textId="77777777" w:rsidR="00E06FB7" w:rsidRPr="00A23FA3" w:rsidRDefault="00E06FB7" w:rsidP="001F3470">
            <w:pPr>
              <w:rPr>
                <w:ins w:id="7112" w:author="raye" w:date="2018-07-23T14:26:00Z"/>
                <w:rFonts w:ascii="Calibri" w:hAnsi="Calibri" w:cstheme="minorHAnsi"/>
                <w:strike/>
                <w:szCs w:val="21"/>
                <w:highlight w:val="yellow"/>
              </w:rPr>
            </w:pPr>
            <w:ins w:id="7113" w:author="raye" w:date="2018-07-23T14:26:00Z">
              <w:r w:rsidRPr="00A23FA3">
                <w:rPr>
                  <w:rFonts w:ascii="Calibri" w:hAnsi="Calibri"/>
                  <w:strike/>
                  <w:highlight w:val="yellow"/>
                </w:rPr>
                <w:t>Abort the return back operations and return to the Case Review page.</w:t>
              </w:r>
            </w:ins>
          </w:p>
        </w:tc>
      </w:tr>
    </w:tbl>
    <w:p w14:paraId="6A7BAC7B" w14:textId="77777777" w:rsidR="00E06FB7" w:rsidRPr="00A23FA3" w:rsidRDefault="00E06FB7" w:rsidP="00E06FB7">
      <w:pPr>
        <w:spacing w:afterLines="50" w:after="156"/>
        <w:rPr>
          <w:ins w:id="7114" w:author="raye" w:date="2018-07-23T14:26:00Z"/>
          <w:rFonts w:ascii="Calibri" w:hAnsi="Calibri" w:cstheme="minorHAnsi"/>
          <w:strike/>
          <w:sz w:val="24"/>
          <w:highlight w:val="yellow"/>
        </w:rPr>
      </w:pPr>
    </w:p>
    <w:p w14:paraId="2594D3CF" w14:textId="77777777" w:rsidR="00E06FB7" w:rsidRPr="00A23FA3" w:rsidRDefault="00E06FB7" w:rsidP="00E06FB7">
      <w:pPr>
        <w:pStyle w:val="3"/>
        <w:keepNext w:val="0"/>
        <w:keepLines w:val="0"/>
        <w:numPr>
          <w:ilvl w:val="3"/>
          <w:numId w:val="15"/>
        </w:numPr>
        <w:spacing w:before="0" w:after="120" w:line="240" w:lineRule="auto"/>
        <w:rPr>
          <w:ins w:id="7115" w:author="raye" w:date="2018-07-23T14:26:00Z"/>
          <w:rFonts w:ascii="Calibri" w:hAnsi="Calibri" w:cstheme="minorHAnsi"/>
          <w:strike/>
          <w:highlight w:val="yellow"/>
        </w:rPr>
      </w:pPr>
      <w:bookmarkStart w:id="7116" w:name="_Toc520839537"/>
      <w:ins w:id="7117" w:author="raye" w:date="2018-07-23T14:26:00Z">
        <w:r w:rsidRPr="00A23FA3">
          <w:rPr>
            <w:rFonts w:ascii="Calibri" w:hAnsi="Calibri" w:cstheme="minorHAnsi"/>
            <w:strike/>
            <w:highlight w:val="yellow"/>
          </w:rPr>
          <w:t>Case Refer to Next Page</w:t>
        </w:r>
        <w:bookmarkEnd w:id="7116"/>
      </w:ins>
    </w:p>
    <w:p w14:paraId="598E7FF8" w14:textId="77777777" w:rsidR="00E06FB7" w:rsidRPr="00A23FA3" w:rsidRDefault="00E06FB7" w:rsidP="00E06FB7">
      <w:pPr>
        <w:spacing w:afterLines="30" w:after="93"/>
        <w:ind w:firstLineChars="177" w:firstLine="425"/>
        <w:rPr>
          <w:ins w:id="7118" w:author="raye" w:date="2018-07-23T14:26:00Z"/>
          <w:rFonts w:ascii="Calibri" w:hAnsi="Calibri" w:cstheme="minorHAnsi"/>
          <w:strike/>
          <w:sz w:val="24"/>
          <w:highlight w:val="yellow"/>
        </w:rPr>
      </w:pPr>
      <w:ins w:id="7119" w:author="raye" w:date="2018-07-23T14:26:00Z">
        <w:r w:rsidRPr="00A23FA3">
          <w:rPr>
            <w:rFonts w:ascii="Calibri" w:hAnsi="Calibri" w:cstheme="minorHAnsi"/>
            <w:strike/>
            <w:sz w:val="24"/>
            <w:highlight w:val="yellow"/>
          </w:rPr>
          <w:t>In the TSD workflow, there are the following scenarios for refer to next:</w:t>
        </w:r>
      </w:ins>
    </w:p>
    <w:p w14:paraId="4AD029C8" w14:textId="77777777" w:rsidR="00E06FB7" w:rsidRPr="00A23FA3" w:rsidRDefault="00E06FB7" w:rsidP="00E06FB7">
      <w:pPr>
        <w:pStyle w:val="a0"/>
        <w:numPr>
          <w:ilvl w:val="0"/>
          <w:numId w:val="62"/>
        </w:numPr>
        <w:spacing w:afterLines="30" w:after="93"/>
        <w:ind w:firstLineChars="0"/>
        <w:rPr>
          <w:ins w:id="7120" w:author="raye" w:date="2018-07-23T14:26:00Z"/>
          <w:rFonts w:ascii="Calibri" w:hAnsi="Calibri" w:cstheme="minorHAnsi"/>
          <w:strike/>
          <w:sz w:val="24"/>
          <w:highlight w:val="yellow"/>
        </w:rPr>
      </w:pPr>
      <w:ins w:id="7121" w:author="raye" w:date="2018-07-23T14:26:00Z">
        <w:r w:rsidRPr="00A23FA3">
          <w:rPr>
            <w:rFonts w:ascii="Calibri" w:hAnsi="Calibri" w:cstheme="minorHAnsi"/>
            <w:strike/>
            <w:sz w:val="24"/>
            <w:highlight w:val="yellow"/>
          </w:rPr>
          <w:t>Operations Analyst finished case checking, refer to operations manager to review.</w:t>
        </w:r>
      </w:ins>
    </w:p>
    <w:p w14:paraId="2EDFAB95" w14:textId="77777777" w:rsidR="00E06FB7" w:rsidRPr="00A23FA3" w:rsidRDefault="00E06FB7" w:rsidP="00E06FB7">
      <w:pPr>
        <w:pStyle w:val="a0"/>
        <w:numPr>
          <w:ilvl w:val="0"/>
          <w:numId w:val="62"/>
        </w:numPr>
        <w:spacing w:afterLines="30" w:after="93"/>
        <w:ind w:firstLineChars="0"/>
        <w:rPr>
          <w:ins w:id="7122" w:author="raye" w:date="2018-07-23T14:26:00Z"/>
          <w:rFonts w:ascii="Calibri" w:hAnsi="Calibri" w:cstheme="minorHAnsi"/>
          <w:strike/>
          <w:sz w:val="24"/>
          <w:highlight w:val="yellow"/>
        </w:rPr>
      </w:pPr>
      <w:ins w:id="7123" w:author="raye" w:date="2018-07-23T14:26:00Z">
        <w:r w:rsidRPr="00A23FA3">
          <w:rPr>
            <w:rFonts w:ascii="Calibri" w:hAnsi="Calibri" w:cstheme="minorHAnsi"/>
            <w:strike/>
            <w:sz w:val="24"/>
            <w:highlight w:val="yellow"/>
          </w:rPr>
          <w:t>After Operations manager’s review, refer the case that has been identified as Red Flag to Compliance unit (supervisor) to review.</w:t>
        </w:r>
      </w:ins>
    </w:p>
    <w:p w14:paraId="55C6495F" w14:textId="77777777" w:rsidR="00E06FB7" w:rsidRPr="00A23FA3" w:rsidRDefault="00E06FB7" w:rsidP="00E06FB7">
      <w:pPr>
        <w:pStyle w:val="a0"/>
        <w:numPr>
          <w:ilvl w:val="0"/>
          <w:numId w:val="62"/>
        </w:numPr>
        <w:spacing w:afterLines="30" w:after="93"/>
        <w:ind w:firstLineChars="0"/>
        <w:rPr>
          <w:ins w:id="7124" w:author="raye" w:date="2018-07-23T14:26:00Z"/>
          <w:rFonts w:ascii="Calibri" w:hAnsi="Calibri" w:cstheme="minorHAnsi"/>
          <w:strike/>
          <w:sz w:val="24"/>
          <w:highlight w:val="yellow"/>
        </w:rPr>
      </w:pPr>
      <w:ins w:id="7125" w:author="raye" w:date="2018-07-23T14:26:00Z">
        <w:r w:rsidRPr="00A23FA3">
          <w:rPr>
            <w:rFonts w:ascii="Calibri" w:hAnsi="Calibri" w:cstheme="minorHAnsi"/>
            <w:strike/>
            <w:sz w:val="24"/>
            <w:highlight w:val="yellow"/>
          </w:rPr>
          <w:t>When Compliance analyst receives cases and needs to report to LCD immediately. Will Refer to supervisor or BSA Officer is confirmed and forwarded to LCD.</w:t>
        </w:r>
      </w:ins>
    </w:p>
    <w:p w14:paraId="32F99DF9" w14:textId="77777777" w:rsidR="00E06FB7" w:rsidRPr="00A23FA3" w:rsidRDefault="00E06FB7" w:rsidP="00E06FB7">
      <w:pPr>
        <w:pStyle w:val="a0"/>
        <w:numPr>
          <w:ilvl w:val="0"/>
          <w:numId w:val="62"/>
        </w:numPr>
        <w:spacing w:afterLines="30" w:after="93"/>
        <w:ind w:firstLineChars="0"/>
        <w:jc w:val="left"/>
        <w:rPr>
          <w:ins w:id="7126" w:author="raye" w:date="2018-07-23T14:26:00Z"/>
          <w:rFonts w:ascii="Calibri" w:hAnsi="Calibri" w:cstheme="minorHAnsi"/>
          <w:strike/>
          <w:sz w:val="24"/>
          <w:highlight w:val="yellow"/>
        </w:rPr>
      </w:pPr>
      <w:ins w:id="7127" w:author="raye" w:date="2018-07-23T14:26:00Z">
        <w:r w:rsidRPr="00A23FA3">
          <w:rPr>
            <w:rFonts w:ascii="Calibri" w:hAnsi="Calibri" w:cstheme="minorHAnsi"/>
            <w:strike/>
            <w:sz w:val="24"/>
            <w:highlight w:val="yellow"/>
          </w:rPr>
          <w:t>After Compliance analyst finished case checking and review, He needs refer the result to Supervisor to review.</w:t>
        </w:r>
      </w:ins>
    </w:p>
    <w:p w14:paraId="2D2E38D8" w14:textId="77777777" w:rsidR="00E06FB7" w:rsidRPr="00A23FA3" w:rsidRDefault="00E06FB7" w:rsidP="00E06FB7">
      <w:pPr>
        <w:pStyle w:val="a0"/>
        <w:numPr>
          <w:ilvl w:val="0"/>
          <w:numId w:val="62"/>
        </w:numPr>
        <w:spacing w:afterLines="30" w:after="93"/>
        <w:ind w:firstLineChars="0"/>
        <w:jc w:val="left"/>
        <w:rPr>
          <w:ins w:id="7128" w:author="raye" w:date="2018-07-23T14:26:00Z"/>
          <w:rFonts w:ascii="Calibri" w:hAnsi="Calibri" w:cstheme="minorHAnsi"/>
          <w:strike/>
          <w:sz w:val="24"/>
          <w:highlight w:val="yellow"/>
        </w:rPr>
      </w:pPr>
      <w:ins w:id="7129" w:author="raye" w:date="2018-07-23T14:26:00Z">
        <w:r w:rsidRPr="00A23FA3">
          <w:rPr>
            <w:rFonts w:ascii="Calibri" w:hAnsi="Calibri" w:cstheme="minorHAnsi"/>
            <w:strike/>
            <w:sz w:val="24"/>
            <w:highlight w:val="yellow"/>
          </w:rPr>
          <w:t>Compliance analyst completes the evidence supplement for a case and fills in Case Review Check List Form, He needs refer the result to supervisor to review.</w:t>
        </w:r>
      </w:ins>
    </w:p>
    <w:p w14:paraId="614772B6" w14:textId="77777777" w:rsidR="00E06FB7" w:rsidRPr="00A23FA3" w:rsidRDefault="00E06FB7" w:rsidP="00E06FB7">
      <w:pPr>
        <w:pStyle w:val="a0"/>
        <w:numPr>
          <w:ilvl w:val="0"/>
          <w:numId w:val="62"/>
        </w:numPr>
        <w:spacing w:afterLines="30" w:after="93"/>
        <w:ind w:firstLineChars="0"/>
        <w:jc w:val="left"/>
        <w:rPr>
          <w:ins w:id="7130" w:author="raye" w:date="2018-07-23T14:26:00Z"/>
          <w:rFonts w:ascii="Calibri" w:hAnsi="Calibri" w:cstheme="minorHAnsi"/>
          <w:strike/>
          <w:sz w:val="24"/>
          <w:highlight w:val="yellow"/>
        </w:rPr>
      </w:pPr>
      <w:ins w:id="7131" w:author="raye" w:date="2018-07-23T14:26:00Z">
        <w:r w:rsidRPr="00A23FA3">
          <w:rPr>
            <w:rFonts w:ascii="Calibri" w:hAnsi="Calibri" w:cstheme="minorHAnsi"/>
            <w:strike/>
            <w:sz w:val="24"/>
            <w:highlight w:val="yellow"/>
          </w:rPr>
          <w:t>The Compliance supervisor check confirms that Compliance Analyst's application form for immediate submission is Special Approval form, and then reorders to LCD to process.</w:t>
        </w:r>
      </w:ins>
    </w:p>
    <w:p w14:paraId="0D088B75" w14:textId="77777777" w:rsidR="00E06FB7" w:rsidRPr="00A23FA3" w:rsidRDefault="00E06FB7" w:rsidP="00E06FB7">
      <w:pPr>
        <w:pStyle w:val="a0"/>
        <w:numPr>
          <w:ilvl w:val="0"/>
          <w:numId w:val="62"/>
        </w:numPr>
        <w:spacing w:afterLines="30" w:after="93"/>
        <w:ind w:firstLineChars="0"/>
        <w:jc w:val="left"/>
        <w:rPr>
          <w:ins w:id="7132" w:author="raye" w:date="2018-07-23T14:26:00Z"/>
          <w:rFonts w:ascii="Calibri" w:hAnsi="Calibri" w:cstheme="minorHAnsi"/>
          <w:strike/>
          <w:sz w:val="24"/>
          <w:highlight w:val="yellow"/>
        </w:rPr>
      </w:pPr>
      <w:ins w:id="7133" w:author="raye" w:date="2018-07-23T14:26:00Z">
        <w:r w:rsidRPr="00A23FA3">
          <w:rPr>
            <w:rFonts w:ascii="Calibri" w:hAnsi="Calibri" w:cstheme="minorHAnsi"/>
            <w:strike/>
            <w:sz w:val="24"/>
            <w:highlight w:val="yellow"/>
          </w:rPr>
          <w:t>The Compliance supervisor view confirms that Compliance Analyst appends the submitted TSD Case Review Check list and adds its own audit opinion to BSA Officer to review</w:t>
        </w:r>
      </w:ins>
    </w:p>
    <w:p w14:paraId="1BDACB17" w14:textId="77777777" w:rsidR="00E06FB7" w:rsidRPr="00A23FA3" w:rsidRDefault="00E06FB7" w:rsidP="00E06FB7">
      <w:pPr>
        <w:pStyle w:val="a0"/>
        <w:numPr>
          <w:ilvl w:val="0"/>
          <w:numId w:val="62"/>
        </w:numPr>
        <w:spacing w:afterLines="30" w:after="93"/>
        <w:ind w:firstLineChars="0"/>
        <w:jc w:val="left"/>
        <w:rPr>
          <w:ins w:id="7134" w:author="raye" w:date="2018-07-23T14:26:00Z"/>
          <w:rFonts w:ascii="Calibri" w:hAnsi="Calibri" w:cstheme="minorHAnsi"/>
          <w:strike/>
          <w:sz w:val="24"/>
          <w:highlight w:val="yellow"/>
        </w:rPr>
      </w:pPr>
      <w:ins w:id="7135" w:author="raye" w:date="2018-07-23T14:26:00Z">
        <w:r w:rsidRPr="00A23FA3">
          <w:rPr>
            <w:rFonts w:ascii="Calibri" w:hAnsi="Calibri" w:cstheme="minorHAnsi"/>
            <w:strike/>
            <w:sz w:val="24"/>
            <w:highlight w:val="yellow"/>
          </w:rPr>
          <w:lastRenderedPageBreak/>
          <w:t>Compliance BSA Officer checks the Case application form from Compliance Analyst to submit a special Approval form immediately, and then reorders to LCD to process.</w:t>
        </w:r>
        <w:r w:rsidRPr="00A23FA3">
          <w:rPr>
            <w:rFonts w:ascii="Calibri" w:hAnsi="Calibri" w:cstheme="minorHAnsi"/>
            <w:strike/>
            <w:sz w:val="24"/>
            <w:highlight w:val="yellow"/>
          </w:rPr>
          <w:br/>
        </w:r>
      </w:ins>
    </w:p>
    <w:p w14:paraId="33AE050D" w14:textId="77777777" w:rsidR="00E06FB7" w:rsidRPr="00A23FA3" w:rsidRDefault="00E06FB7" w:rsidP="00E06FB7">
      <w:pPr>
        <w:pStyle w:val="a0"/>
        <w:numPr>
          <w:ilvl w:val="0"/>
          <w:numId w:val="12"/>
        </w:numPr>
        <w:ind w:firstLineChars="0"/>
        <w:jc w:val="left"/>
        <w:rPr>
          <w:ins w:id="7136" w:author="raye" w:date="2018-07-23T14:26:00Z"/>
          <w:rFonts w:ascii="Calibri" w:hAnsi="Calibri" w:cstheme="minorHAnsi"/>
          <w:b/>
          <w:strike/>
          <w:sz w:val="28"/>
          <w:szCs w:val="24"/>
          <w:highlight w:val="yellow"/>
        </w:rPr>
      </w:pPr>
      <w:ins w:id="7137" w:author="raye" w:date="2018-07-23T14:26:00Z">
        <w:r w:rsidRPr="00A23FA3">
          <w:rPr>
            <w:rFonts w:ascii="Calibri" w:hAnsi="Calibri" w:cstheme="minorHAnsi"/>
            <w:b/>
            <w:strike/>
            <w:sz w:val="28"/>
            <w:szCs w:val="24"/>
            <w:highlight w:val="yellow"/>
          </w:rPr>
          <w:t>UI Diagram &amp; illustration</w:t>
        </w:r>
      </w:ins>
    </w:p>
    <w:p w14:paraId="36049971" w14:textId="4BB6313E" w:rsidR="00E06FB7" w:rsidRPr="00A23FA3" w:rsidRDefault="003C4311" w:rsidP="00E06FB7">
      <w:pPr>
        <w:spacing w:afterLines="50" w:after="156"/>
        <w:jc w:val="center"/>
        <w:rPr>
          <w:ins w:id="7138" w:author="raye" w:date="2018-07-23T14:26:00Z"/>
          <w:rFonts w:ascii="Calibri" w:hAnsi="Calibri" w:cstheme="minorHAnsi"/>
          <w:strike/>
          <w:sz w:val="24"/>
          <w:highlight w:val="yellow"/>
        </w:rPr>
      </w:pPr>
      <w:r w:rsidRPr="00A23FA3">
        <w:rPr>
          <w:rFonts w:ascii="Calibri" w:hAnsi="Calibri" w:cstheme="minorHAnsi"/>
          <w:strike/>
          <w:noProof/>
          <w:sz w:val="24"/>
          <w:highlight w:val="yellow"/>
        </w:rPr>
        <mc:AlternateContent>
          <mc:Choice Requires="wps">
            <w:drawing>
              <wp:anchor distT="0" distB="0" distL="114300" distR="114300" simplePos="0" relativeHeight="251709440" behindDoc="0" locked="0" layoutInCell="1" allowOverlap="1" wp14:anchorId="278BF1E4" wp14:editId="7836AA34">
                <wp:simplePos x="0" y="0"/>
                <wp:positionH relativeFrom="column">
                  <wp:posOffset>666749</wp:posOffset>
                </wp:positionH>
                <wp:positionV relativeFrom="paragraph">
                  <wp:posOffset>85090</wp:posOffset>
                </wp:positionV>
                <wp:extent cx="3838575" cy="1390650"/>
                <wp:effectExtent l="0" t="0" r="28575" b="19050"/>
                <wp:wrapNone/>
                <wp:docPr id="223" name="直接连接符 223"/>
                <wp:cNvGraphicFramePr/>
                <a:graphic xmlns:a="http://schemas.openxmlformats.org/drawingml/2006/main">
                  <a:graphicData uri="http://schemas.microsoft.com/office/word/2010/wordprocessingShape">
                    <wps:wsp>
                      <wps:cNvCnPr/>
                      <wps:spPr>
                        <a:xfrm>
                          <a:off x="0" y="0"/>
                          <a:ext cx="3838575" cy="139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5F40A9" id="直接连接符 223" o:spid="_x0000_s1026" style="position:absolute;left:0;text-align:left;z-index:251709440;visibility:visible;mso-wrap-style:square;mso-wrap-distance-left:9pt;mso-wrap-distance-top:0;mso-wrap-distance-right:9pt;mso-wrap-distance-bottom:0;mso-position-horizontal:absolute;mso-position-horizontal-relative:text;mso-position-vertical:absolute;mso-position-vertical-relative:text" from="52.5pt,6.7pt" to="354.75pt,1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" strokecolor="#5b9bd5 [3204]" strokeweight=".5pt">
                <v:stroke joinstyle="miter"/>
              </v:line>
            </w:pict>
          </mc:Fallback>
        </mc:AlternateContent>
      </w:r>
      <w:ins w:id="7139" w:author="raye" w:date="2018-07-23T14:26:00Z">
        <w:r w:rsidR="00E06FB7" w:rsidRPr="00A23FA3">
          <w:rPr>
            <w:rFonts w:ascii="Calibri" w:hAnsi="Calibri" w:cstheme="minorHAnsi"/>
            <w:strike/>
            <w:noProof/>
            <w:sz w:val="24"/>
            <w:highlight w:val="yellow"/>
          </w:rPr>
          <w:drawing>
            <wp:inline distT="0" distB="0" distL="0" distR="0" wp14:anchorId="167A4F6E" wp14:editId="6D45FADC">
              <wp:extent cx="4057650" cy="1361043"/>
              <wp:effectExtent l="0" t="0" r="0"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152941" cy="1393006"/>
                      </a:xfrm>
                      <a:prstGeom prst="rect">
                        <a:avLst/>
                      </a:prstGeom>
                      <a:noFill/>
                    </pic:spPr>
                  </pic:pic>
                </a:graphicData>
              </a:graphic>
            </wp:inline>
          </w:drawing>
        </w:r>
      </w:ins>
    </w:p>
    <w:p w14:paraId="697F5618" w14:textId="77777777" w:rsidR="00E06FB7" w:rsidRPr="00A23FA3" w:rsidRDefault="00E06FB7" w:rsidP="00E06FB7">
      <w:pPr>
        <w:rPr>
          <w:ins w:id="7140" w:author="raye" w:date="2018-07-23T14:26:00Z"/>
          <w:rFonts w:ascii="Calibri" w:hAnsi="Calibri" w:cstheme="minorHAnsi"/>
          <w:i/>
          <w:strike/>
          <w:sz w:val="24"/>
          <w:highlight w:val="yellow"/>
        </w:rPr>
      </w:pPr>
      <w:ins w:id="7141" w:author="raye" w:date="2018-07-23T14:26:00Z">
        <w:r w:rsidRPr="00A23FA3">
          <w:rPr>
            <w:rFonts w:ascii="Calibri" w:hAnsi="Calibri" w:cstheme="minorHAnsi"/>
            <w:i/>
            <w:strike/>
            <w:sz w:val="24"/>
            <w:highlight w:val="yellow"/>
          </w:rPr>
          <w:t>Page Description:</w:t>
        </w:r>
      </w:ins>
    </w:p>
    <w:p w14:paraId="5516D2F3" w14:textId="77777777" w:rsidR="00E06FB7" w:rsidRPr="00A23FA3" w:rsidRDefault="00E06FB7" w:rsidP="00E06FB7">
      <w:pPr>
        <w:pStyle w:val="a0"/>
        <w:numPr>
          <w:ilvl w:val="0"/>
          <w:numId w:val="6"/>
        </w:numPr>
        <w:ind w:firstLineChars="0"/>
        <w:rPr>
          <w:ins w:id="7142" w:author="raye" w:date="2018-07-23T14:26:00Z"/>
          <w:rFonts w:ascii="Calibri" w:hAnsi="Calibri" w:cstheme="minorHAnsi"/>
          <w:strike/>
          <w:sz w:val="24"/>
          <w:highlight w:val="yellow"/>
        </w:rPr>
      </w:pPr>
      <w:ins w:id="7143" w:author="raye" w:date="2018-07-23T14:26:00Z">
        <w:r w:rsidRPr="00A23FA3">
          <w:rPr>
            <w:rFonts w:ascii="Calibri" w:hAnsi="Calibri" w:cstheme="minorHAnsi"/>
            <w:strike/>
            <w:sz w:val="24"/>
            <w:highlight w:val="yellow"/>
          </w:rPr>
          <w:t>After the user clicks the "Refer to" button on the Case review page, the child page continues to display in the case operations area of the Case Review page.</w:t>
        </w:r>
        <w:r w:rsidRPr="00A23FA3">
          <w:rPr>
            <w:rFonts w:ascii="Calibri" w:hAnsi="Calibri" w:cstheme="minorHAnsi"/>
            <w:strike/>
            <w:sz w:val="24"/>
            <w:highlight w:val="yellow"/>
          </w:rPr>
          <w:br/>
        </w:r>
      </w:ins>
    </w:p>
    <w:p w14:paraId="67A79442" w14:textId="77777777" w:rsidR="00E06FB7" w:rsidRPr="00A23FA3" w:rsidRDefault="00E06FB7" w:rsidP="00E06FB7">
      <w:pPr>
        <w:pStyle w:val="a0"/>
        <w:numPr>
          <w:ilvl w:val="0"/>
          <w:numId w:val="12"/>
        </w:numPr>
        <w:ind w:firstLineChars="0"/>
        <w:jc w:val="left"/>
        <w:rPr>
          <w:ins w:id="7144" w:author="raye" w:date="2018-07-23T14:26:00Z"/>
          <w:rFonts w:ascii="Calibri" w:hAnsi="Calibri" w:cstheme="minorHAnsi"/>
          <w:b/>
          <w:strike/>
          <w:sz w:val="28"/>
          <w:szCs w:val="24"/>
          <w:highlight w:val="yellow"/>
        </w:rPr>
      </w:pPr>
      <w:ins w:id="7145" w:author="raye" w:date="2018-07-23T14:26:00Z">
        <w:r w:rsidRPr="00A23FA3">
          <w:rPr>
            <w:rFonts w:ascii="Calibri" w:hAnsi="Calibri" w:cstheme="minorHAnsi"/>
            <w:b/>
            <w:strike/>
            <w:sz w:val="28"/>
            <w:szCs w:val="24"/>
            <w:highlight w:val="yellow"/>
          </w:rPr>
          <w:t>UI Elements</w:t>
        </w:r>
      </w:ins>
    </w:p>
    <w:tbl>
      <w:tblPr>
        <w:tblStyle w:val="a9"/>
        <w:tblW w:w="0" w:type="auto"/>
        <w:tblInd w:w="485" w:type="dxa"/>
        <w:tblLook w:val="04A0" w:firstRow="1" w:lastRow="0" w:firstColumn="1" w:lastColumn="0" w:noHBand="0" w:noVBand="1"/>
      </w:tblPr>
      <w:tblGrid>
        <w:gridCol w:w="2079"/>
        <w:gridCol w:w="1161"/>
        <w:gridCol w:w="4492"/>
      </w:tblGrid>
      <w:tr w:rsidR="00A23FA3" w:rsidRPr="00A23FA3" w14:paraId="6C926372" w14:textId="77777777" w:rsidTr="001F3470">
        <w:trPr>
          <w:ins w:id="7146" w:author="raye" w:date="2018-07-23T14:26:00Z"/>
        </w:trPr>
        <w:tc>
          <w:tcPr>
            <w:tcW w:w="2079" w:type="dxa"/>
            <w:shd w:val="clear" w:color="auto" w:fill="BFBFBF" w:themeFill="background1" w:themeFillShade="BF"/>
          </w:tcPr>
          <w:p w14:paraId="22EF9BF8" w14:textId="77777777" w:rsidR="00E06FB7" w:rsidRPr="00A23FA3" w:rsidRDefault="00E06FB7" w:rsidP="001F3470">
            <w:pPr>
              <w:rPr>
                <w:ins w:id="7147" w:author="raye" w:date="2018-07-23T14:26:00Z"/>
                <w:rFonts w:ascii="Calibri" w:hAnsi="Calibri" w:cstheme="minorHAnsi"/>
                <w:strike/>
                <w:szCs w:val="21"/>
                <w:highlight w:val="yellow"/>
              </w:rPr>
            </w:pPr>
            <w:ins w:id="7148" w:author="raye" w:date="2018-07-23T14:26:00Z">
              <w:r w:rsidRPr="00A23FA3">
                <w:rPr>
                  <w:rFonts w:ascii="Calibri" w:hAnsi="Calibri" w:cstheme="minorHAnsi"/>
                  <w:strike/>
                  <w:szCs w:val="21"/>
                  <w:highlight w:val="yellow"/>
                </w:rPr>
                <w:t>ITEM</w:t>
              </w:r>
            </w:ins>
          </w:p>
        </w:tc>
        <w:tc>
          <w:tcPr>
            <w:tcW w:w="1161" w:type="dxa"/>
            <w:shd w:val="clear" w:color="auto" w:fill="BFBFBF" w:themeFill="background1" w:themeFillShade="BF"/>
          </w:tcPr>
          <w:p w14:paraId="5D3F3376" w14:textId="77777777" w:rsidR="00E06FB7" w:rsidRPr="00A23FA3" w:rsidRDefault="00E06FB7" w:rsidP="001F3470">
            <w:pPr>
              <w:rPr>
                <w:ins w:id="7149" w:author="raye" w:date="2018-07-23T14:26:00Z"/>
                <w:rFonts w:ascii="Calibri" w:hAnsi="Calibri" w:cstheme="minorHAnsi"/>
                <w:strike/>
                <w:szCs w:val="21"/>
                <w:highlight w:val="yellow"/>
              </w:rPr>
            </w:pPr>
            <w:ins w:id="7150" w:author="raye" w:date="2018-07-23T14:26:00Z">
              <w:r w:rsidRPr="00A23FA3">
                <w:rPr>
                  <w:rFonts w:ascii="Calibri" w:hAnsi="Calibri" w:cstheme="minorHAnsi"/>
                  <w:strike/>
                  <w:szCs w:val="21"/>
                  <w:highlight w:val="yellow"/>
                </w:rPr>
                <w:t>TYPE</w:t>
              </w:r>
            </w:ins>
          </w:p>
        </w:tc>
        <w:tc>
          <w:tcPr>
            <w:tcW w:w="4492" w:type="dxa"/>
            <w:shd w:val="clear" w:color="auto" w:fill="BFBFBF" w:themeFill="background1" w:themeFillShade="BF"/>
          </w:tcPr>
          <w:p w14:paraId="5CA622D0" w14:textId="77777777" w:rsidR="00E06FB7" w:rsidRPr="00A23FA3" w:rsidRDefault="00E06FB7" w:rsidP="001F3470">
            <w:pPr>
              <w:rPr>
                <w:ins w:id="7151" w:author="raye" w:date="2018-07-23T14:26:00Z"/>
                <w:rFonts w:ascii="Calibri" w:hAnsi="Calibri" w:cstheme="minorHAnsi"/>
                <w:strike/>
                <w:szCs w:val="21"/>
                <w:highlight w:val="yellow"/>
              </w:rPr>
            </w:pPr>
            <w:ins w:id="7152" w:author="raye" w:date="2018-07-23T14:26:00Z">
              <w:r w:rsidRPr="00A23FA3">
                <w:rPr>
                  <w:rFonts w:ascii="Calibri" w:hAnsi="Calibri" w:cstheme="minorHAnsi"/>
                  <w:strike/>
                  <w:szCs w:val="21"/>
                  <w:highlight w:val="yellow"/>
                </w:rPr>
                <w:t>DESCRIPTION</w:t>
              </w:r>
            </w:ins>
          </w:p>
        </w:tc>
      </w:tr>
      <w:tr w:rsidR="00A23FA3" w:rsidRPr="00A23FA3" w14:paraId="23820863" w14:textId="77777777" w:rsidTr="001F3470">
        <w:trPr>
          <w:ins w:id="7153" w:author="raye" w:date="2018-07-23T14:26:00Z"/>
        </w:trPr>
        <w:tc>
          <w:tcPr>
            <w:tcW w:w="2079" w:type="dxa"/>
          </w:tcPr>
          <w:p w14:paraId="46FDFD1B" w14:textId="77777777" w:rsidR="00E06FB7" w:rsidRPr="00A23FA3" w:rsidRDefault="00E06FB7" w:rsidP="001F3470">
            <w:pPr>
              <w:rPr>
                <w:ins w:id="7154" w:author="raye" w:date="2018-07-23T14:26:00Z"/>
                <w:rFonts w:ascii="Calibri" w:hAnsi="Calibri" w:cstheme="minorHAnsi"/>
                <w:strike/>
                <w:szCs w:val="21"/>
                <w:highlight w:val="yellow"/>
              </w:rPr>
            </w:pPr>
            <w:ins w:id="7155" w:author="raye" w:date="2018-07-23T14:26:00Z">
              <w:r w:rsidRPr="00A23FA3">
                <w:rPr>
                  <w:rFonts w:ascii="Calibri" w:hAnsi="Calibri" w:cstheme="minorHAnsi"/>
                  <w:strike/>
                  <w:szCs w:val="21"/>
                  <w:highlight w:val="yellow"/>
                </w:rPr>
                <w:t>Refer to</w:t>
              </w:r>
            </w:ins>
          </w:p>
        </w:tc>
        <w:tc>
          <w:tcPr>
            <w:tcW w:w="1161" w:type="dxa"/>
          </w:tcPr>
          <w:p w14:paraId="18E3D5D8" w14:textId="77777777" w:rsidR="00E06FB7" w:rsidRPr="00A23FA3" w:rsidRDefault="00E06FB7" w:rsidP="001F3470">
            <w:pPr>
              <w:rPr>
                <w:ins w:id="7156" w:author="raye" w:date="2018-07-23T14:26:00Z"/>
                <w:rFonts w:ascii="Calibri" w:hAnsi="Calibri" w:cstheme="minorHAnsi"/>
                <w:strike/>
                <w:szCs w:val="21"/>
                <w:highlight w:val="yellow"/>
              </w:rPr>
            </w:pPr>
            <w:ins w:id="7157" w:author="raye" w:date="2018-07-23T14:26:00Z">
              <w:r w:rsidRPr="00A23FA3">
                <w:rPr>
                  <w:rFonts w:ascii="Calibri" w:hAnsi="Calibri" w:cstheme="minorHAnsi"/>
                  <w:strike/>
                  <w:szCs w:val="21"/>
                  <w:highlight w:val="yellow"/>
                </w:rPr>
                <w:t>Selection</w:t>
              </w:r>
            </w:ins>
          </w:p>
        </w:tc>
        <w:tc>
          <w:tcPr>
            <w:tcW w:w="4492" w:type="dxa"/>
          </w:tcPr>
          <w:p w14:paraId="778F7B8F" w14:textId="77777777" w:rsidR="00E06FB7" w:rsidRPr="00A23FA3" w:rsidRDefault="00E06FB7" w:rsidP="001F3470">
            <w:pPr>
              <w:rPr>
                <w:ins w:id="7158" w:author="raye" w:date="2018-07-23T14:26:00Z"/>
                <w:rFonts w:ascii="Calibri" w:hAnsi="Calibri" w:cstheme="minorHAnsi"/>
                <w:strike/>
                <w:szCs w:val="21"/>
                <w:highlight w:val="yellow"/>
              </w:rPr>
            </w:pPr>
            <w:ins w:id="7159" w:author="raye" w:date="2018-07-23T14:26:00Z">
              <w:r w:rsidRPr="00A23FA3">
                <w:rPr>
                  <w:rFonts w:ascii="Calibri" w:hAnsi="Calibri" w:cstheme="minorHAnsi"/>
                  <w:strike/>
                  <w:szCs w:val="21"/>
                  <w:highlight w:val="yellow"/>
                </w:rPr>
                <w:t>Single Option</w:t>
              </w:r>
            </w:ins>
          </w:p>
          <w:p w14:paraId="568410B6" w14:textId="77777777" w:rsidR="00E06FB7" w:rsidRPr="00A23FA3" w:rsidRDefault="00E06FB7" w:rsidP="001F3470">
            <w:pPr>
              <w:rPr>
                <w:ins w:id="7160" w:author="raye" w:date="2018-07-23T14:26:00Z"/>
                <w:rFonts w:ascii="Calibri" w:hAnsi="Calibri" w:cstheme="minorHAnsi"/>
                <w:strike/>
                <w:szCs w:val="21"/>
                <w:highlight w:val="yellow"/>
              </w:rPr>
            </w:pPr>
            <w:ins w:id="7161" w:author="raye" w:date="2018-07-23T14:26:00Z">
              <w:r w:rsidRPr="00A23FA3">
                <w:rPr>
                  <w:rFonts w:ascii="Calibri" w:hAnsi="Calibri" w:cstheme="minorHAnsi"/>
                  <w:strike/>
                  <w:szCs w:val="21"/>
                  <w:highlight w:val="yellow"/>
                </w:rPr>
                <w:t>For different roles or refer scenarios, see Note 1 for a description of the drop-down list items</w:t>
              </w:r>
            </w:ins>
          </w:p>
        </w:tc>
      </w:tr>
      <w:tr w:rsidR="00A23FA3" w:rsidRPr="00A23FA3" w14:paraId="46E70B03" w14:textId="77777777" w:rsidTr="001F3470">
        <w:trPr>
          <w:ins w:id="7162" w:author="raye" w:date="2018-07-23T14:26:00Z"/>
        </w:trPr>
        <w:tc>
          <w:tcPr>
            <w:tcW w:w="2079" w:type="dxa"/>
          </w:tcPr>
          <w:p w14:paraId="4E887184" w14:textId="77777777" w:rsidR="00E06FB7" w:rsidRPr="00A23FA3" w:rsidRDefault="00E06FB7" w:rsidP="001F3470">
            <w:pPr>
              <w:rPr>
                <w:ins w:id="7163" w:author="raye" w:date="2018-07-23T14:26:00Z"/>
                <w:rFonts w:ascii="Calibri" w:hAnsi="Calibri" w:cstheme="minorHAnsi"/>
                <w:strike/>
                <w:szCs w:val="21"/>
                <w:highlight w:val="yellow"/>
              </w:rPr>
            </w:pPr>
            <w:ins w:id="7164" w:author="raye" w:date="2018-07-23T14:26:00Z">
              <w:r w:rsidRPr="00A23FA3">
                <w:rPr>
                  <w:rFonts w:ascii="Calibri" w:hAnsi="Calibri" w:cstheme="minorHAnsi"/>
                  <w:strike/>
                  <w:szCs w:val="21"/>
                  <w:highlight w:val="yellow"/>
                </w:rPr>
                <w:t>Comments</w:t>
              </w:r>
            </w:ins>
          </w:p>
        </w:tc>
        <w:tc>
          <w:tcPr>
            <w:tcW w:w="1161" w:type="dxa"/>
          </w:tcPr>
          <w:p w14:paraId="6377AD97" w14:textId="77777777" w:rsidR="00E06FB7" w:rsidRPr="00A23FA3" w:rsidRDefault="00E06FB7" w:rsidP="001F3470">
            <w:pPr>
              <w:rPr>
                <w:ins w:id="7165" w:author="raye" w:date="2018-07-23T14:26:00Z"/>
                <w:rFonts w:ascii="Calibri" w:hAnsi="Calibri" w:cstheme="minorHAnsi"/>
                <w:strike/>
                <w:szCs w:val="21"/>
                <w:highlight w:val="yellow"/>
              </w:rPr>
            </w:pPr>
            <w:ins w:id="7166" w:author="raye" w:date="2018-07-23T14:26:00Z">
              <w:r w:rsidRPr="00A23FA3">
                <w:rPr>
                  <w:rFonts w:ascii="Calibri" w:hAnsi="Calibri" w:cstheme="minorHAnsi"/>
                  <w:strike/>
                  <w:szCs w:val="21"/>
                  <w:highlight w:val="yellow"/>
                </w:rPr>
                <w:t>String</w:t>
              </w:r>
            </w:ins>
          </w:p>
        </w:tc>
        <w:tc>
          <w:tcPr>
            <w:tcW w:w="4492" w:type="dxa"/>
          </w:tcPr>
          <w:p w14:paraId="014B757E" w14:textId="77777777" w:rsidR="00E06FB7" w:rsidRPr="00A23FA3" w:rsidRDefault="00E06FB7" w:rsidP="001F3470">
            <w:pPr>
              <w:rPr>
                <w:ins w:id="7167" w:author="raye" w:date="2018-07-23T14:26:00Z"/>
                <w:rFonts w:ascii="Calibri" w:hAnsi="Calibri" w:cstheme="minorHAnsi"/>
                <w:strike/>
                <w:szCs w:val="21"/>
                <w:highlight w:val="yellow"/>
              </w:rPr>
            </w:pPr>
            <w:ins w:id="7168" w:author="raye" w:date="2018-07-23T14:26:00Z">
              <w:r w:rsidRPr="00A23FA3">
                <w:rPr>
                  <w:rFonts w:ascii="Calibri" w:hAnsi="Calibri" w:cstheme="minorHAnsi"/>
                  <w:strike/>
                  <w:szCs w:val="21"/>
                  <w:highlight w:val="yellow"/>
                </w:rPr>
                <w:t>Manual Input, Max Length is 500 bytes.</w:t>
              </w:r>
            </w:ins>
          </w:p>
        </w:tc>
      </w:tr>
      <w:tr w:rsidR="00A23FA3" w:rsidRPr="00A23FA3" w14:paraId="6AC850DE" w14:textId="77777777" w:rsidTr="001F3470">
        <w:trPr>
          <w:ins w:id="7169" w:author="raye" w:date="2018-07-23T14:26:00Z"/>
        </w:trPr>
        <w:tc>
          <w:tcPr>
            <w:tcW w:w="2079" w:type="dxa"/>
          </w:tcPr>
          <w:p w14:paraId="289E3A53" w14:textId="77777777" w:rsidR="00E06FB7" w:rsidRPr="00A23FA3" w:rsidRDefault="00E06FB7" w:rsidP="001F3470">
            <w:pPr>
              <w:rPr>
                <w:ins w:id="7170" w:author="raye" w:date="2018-07-23T14:26:00Z"/>
                <w:rFonts w:ascii="Calibri" w:hAnsi="Calibri" w:cstheme="minorHAnsi"/>
                <w:strike/>
                <w:szCs w:val="21"/>
                <w:highlight w:val="yellow"/>
              </w:rPr>
            </w:pPr>
            <w:ins w:id="7171" w:author="raye" w:date="2018-07-23T14:26:00Z">
              <w:r w:rsidRPr="00A23FA3">
                <w:rPr>
                  <w:rFonts w:ascii="Calibri" w:hAnsi="Calibri" w:cstheme="minorHAnsi"/>
                  <w:strike/>
                  <w:szCs w:val="21"/>
                  <w:highlight w:val="yellow"/>
                </w:rPr>
                <w:t>“Submit”</w:t>
              </w:r>
            </w:ins>
          </w:p>
        </w:tc>
        <w:tc>
          <w:tcPr>
            <w:tcW w:w="1161" w:type="dxa"/>
          </w:tcPr>
          <w:p w14:paraId="593044FD" w14:textId="77777777" w:rsidR="00E06FB7" w:rsidRPr="00A23FA3" w:rsidRDefault="00E06FB7" w:rsidP="001F3470">
            <w:pPr>
              <w:rPr>
                <w:ins w:id="7172" w:author="raye" w:date="2018-07-23T14:26:00Z"/>
                <w:rFonts w:ascii="Calibri" w:hAnsi="Calibri" w:cstheme="minorHAnsi"/>
                <w:strike/>
                <w:szCs w:val="21"/>
                <w:highlight w:val="yellow"/>
              </w:rPr>
            </w:pPr>
            <w:ins w:id="7173" w:author="raye" w:date="2018-07-23T14:26:00Z">
              <w:r w:rsidRPr="00A23FA3">
                <w:rPr>
                  <w:rFonts w:ascii="Calibri" w:hAnsi="Calibri" w:cstheme="minorHAnsi"/>
                  <w:strike/>
                  <w:szCs w:val="21"/>
                  <w:highlight w:val="yellow"/>
                </w:rPr>
                <w:t>button</w:t>
              </w:r>
            </w:ins>
          </w:p>
        </w:tc>
        <w:tc>
          <w:tcPr>
            <w:tcW w:w="4492" w:type="dxa"/>
          </w:tcPr>
          <w:p w14:paraId="2BD378A6" w14:textId="77777777" w:rsidR="00E06FB7" w:rsidRPr="00A23FA3" w:rsidRDefault="00E06FB7" w:rsidP="001F3470">
            <w:pPr>
              <w:rPr>
                <w:ins w:id="7174" w:author="raye" w:date="2018-07-23T14:26:00Z"/>
                <w:rFonts w:ascii="Calibri" w:hAnsi="Calibri" w:cstheme="minorHAnsi"/>
                <w:strike/>
                <w:szCs w:val="21"/>
                <w:highlight w:val="yellow"/>
              </w:rPr>
            </w:pPr>
            <w:ins w:id="7175" w:author="raye" w:date="2018-07-23T14:26:00Z">
              <w:r w:rsidRPr="00A23FA3">
                <w:rPr>
                  <w:rFonts w:ascii="Calibri" w:hAnsi="Calibri"/>
                  <w:strike/>
                  <w:highlight w:val="yellow"/>
                </w:rPr>
                <w:t>Submit the Refer to operations instruction, prompt after completion, and return to the Case List for Review page.</w:t>
              </w:r>
            </w:ins>
          </w:p>
        </w:tc>
      </w:tr>
      <w:tr w:rsidR="00A23FA3" w:rsidRPr="00A23FA3" w14:paraId="33A45E86" w14:textId="77777777" w:rsidTr="001F3470">
        <w:trPr>
          <w:ins w:id="7176" w:author="raye" w:date="2018-07-23T14:26:00Z"/>
        </w:trPr>
        <w:tc>
          <w:tcPr>
            <w:tcW w:w="2079" w:type="dxa"/>
          </w:tcPr>
          <w:p w14:paraId="21D34950" w14:textId="77777777" w:rsidR="00E06FB7" w:rsidRPr="00A23FA3" w:rsidRDefault="00E06FB7" w:rsidP="001F3470">
            <w:pPr>
              <w:rPr>
                <w:ins w:id="7177" w:author="raye" w:date="2018-07-23T14:26:00Z"/>
                <w:rFonts w:ascii="Calibri" w:hAnsi="Calibri" w:cstheme="minorHAnsi"/>
                <w:strike/>
                <w:szCs w:val="21"/>
                <w:highlight w:val="yellow"/>
              </w:rPr>
            </w:pPr>
            <w:ins w:id="7178" w:author="raye" w:date="2018-07-23T14:26:00Z">
              <w:r w:rsidRPr="00A23FA3">
                <w:rPr>
                  <w:rFonts w:ascii="Calibri" w:hAnsi="Calibri" w:cstheme="minorHAnsi"/>
                  <w:strike/>
                  <w:szCs w:val="21"/>
                  <w:highlight w:val="yellow"/>
                </w:rPr>
                <w:t>“Cancel”</w:t>
              </w:r>
            </w:ins>
          </w:p>
        </w:tc>
        <w:tc>
          <w:tcPr>
            <w:tcW w:w="1161" w:type="dxa"/>
          </w:tcPr>
          <w:p w14:paraId="41B054DC" w14:textId="77777777" w:rsidR="00E06FB7" w:rsidRPr="00A23FA3" w:rsidRDefault="00E06FB7" w:rsidP="001F3470">
            <w:pPr>
              <w:rPr>
                <w:ins w:id="7179" w:author="raye" w:date="2018-07-23T14:26:00Z"/>
                <w:rFonts w:ascii="Calibri" w:hAnsi="Calibri" w:cstheme="minorHAnsi"/>
                <w:strike/>
                <w:szCs w:val="21"/>
                <w:highlight w:val="yellow"/>
              </w:rPr>
            </w:pPr>
            <w:ins w:id="7180" w:author="raye" w:date="2018-07-23T14:26:00Z">
              <w:r w:rsidRPr="00A23FA3">
                <w:rPr>
                  <w:rFonts w:ascii="Calibri" w:hAnsi="Calibri" w:cstheme="minorHAnsi"/>
                  <w:strike/>
                  <w:szCs w:val="21"/>
                  <w:highlight w:val="yellow"/>
                </w:rPr>
                <w:t>button</w:t>
              </w:r>
            </w:ins>
          </w:p>
        </w:tc>
        <w:tc>
          <w:tcPr>
            <w:tcW w:w="4492" w:type="dxa"/>
          </w:tcPr>
          <w:p w14:paraId="24B44AC0" w14:textId="77777777" w:rsidR="00E06FB7" w:rsidRPr="00A23FA3" w:rsidRDefault="00E06FB7" w:rsidP="001F3470">
            <w:pPr>
              <w:rPr>
                <w:ins w:id="7181" w:author="raye" w:date="2018-07-23T14:26:00Z"/>
                <w:rFonts w:ascii="Calibri" w:hAnsi="Calibri" w:cstheme="minorHAnsi"/>
                <w:strike/>
                <w:szCs w:val="21"/>
                <w:highlight w:val="yellow"/>
              </w:rPr>
            </w:pPr>
            <w:ins w:id="7182" w:author="raye" w:date="2018-07-23T14:26:00Z">
              <w:r w:rsidRPr="00A23FA3">
                <w:rPr>
                  <w:rFonts w:ascii="Calibri" w:hAnsi="Calibri"/>
                  <w:strike/>
                  <w:highlight w:val="yellow"/>
                </w:rPr>
                <w:t>Abort the refer to next operations and return to the Case Review interface</w:t>
              </w:r>
            </w:ins>
          </w:p>
        </w:tc>
      </w:tr>
    </w:tbl>
    <w:p w14:paraId="43CB0C0D" w14:textId="77777777" w:rsidR="00E06FB7" w:rsidRPr="00A23FA3" w:rsidRDefault="00E06FB7" w:rsidP="00E06FB7">
      <w:pPr>
        <w:ind w:firstLineChars="177" w:firstLine="425"/>
        <w:rPr>
          <w:ins w:id="7183" w:author="raye" w:date="2018-07-23T14:26:00Z"/>
          <w:rFonts w:ascii="Calibri" w:hAnsi="Calibri" w:cstheme="minorHAnsi"/>
          <w:strike/>
          <w:sz w:val="24"/>
          <w:highlight w:val="yellow"/>
        </w:rPr>
      </w:pPr>
      <w:ins w:id="7184" w:author="raye" w:date="2018-07-23T14:26:00Z">
        <w:r w:rsidRPr="00A23FA3">
          <w:rPr>
            <w:rFonts w:ascii="Calibri" w:hAnsi="Calibri" w:cstheme="minorHAnsi"/>
            <w:strike/>
            <w:sz w:val="24"/>
            <w:highlight w:val="yellow"/>
          </w:rPr>
          <w:t>Remarks:  Note 1</w:t>
        </w:r>
      </w:ins>
    </w:p>
    <w:tbl>
      <w:tblPr>
        <w:tblStyle w:val="a9"/>
        <w:tblW w:w="0" w:type="auto"/>
        <w:tblInd w:w="485" w:type="dxa"/>
        <w:tblLook w:val="04A0" w:firstRow="1" w:lastRow="0" w:firstColumn="1" w:lastColumn="0" w:noHBand="0" w:noVBand="1"/>
      </w:tblPr>
      <w:tblGrid>
        <w:gridCol w:w="2079"/>
        <w:gridCol w:w="5653"/>
      </w:tblGrid>
      <w:tr w:rsidR="00A23FA3" w:rsidRPr="00A23FA3" w14:paraId="021C234A" w14:textId="77777777" w:rsidTr="001F3470">
        <w:trPr>
          <w:ins w:id="7185" w:author="raye" w:date="2018-07-23T14:26:00Z"/>
        </w:trPr>
        <w:tc>
          <w:tcPr>
            <w:tcW w:w="2079" w:type="dxa"/>
            <w:shd w:val="clear" w:color="auto" w:fill="BFBFBF" w:themeFill="background1" w:themeFillShade="BF"/>
          </w:tcPr>
          <w:p w14:paraId="5F9A329A" w14:textId="77777777" w:rsidR="00E06FB7" w:rsidRPr="00A23FA3" w:rsidRDefault="00E06FB7" w:rsidP="001F3470">
            <w:pPr>
              <w:rPr>
                <w:ins w:id="7186" w:author="raye" w:date="2018-07-23T14:26:00Z"/>
                <w:rFonts w:ascii="Calibri" w:hAnsi="Calibri" w:cstheme="minorHAnsi"/>
                <w:strike/>
                <w:szCs w:val="21"/>
                <w:highlight w:val="yellow"/>
              </w:rPr>
            </w:pPr>
            <w:ins w:id="7187" w:author="raye" w:date="2018-07-23T14:26:00Z">
              <w:r w:rsidRPr="00A23FA3">
                <w:rPr>
                  <w:rFonts w:ascii="Calibri" w:hAnsi="Calibri" w:cstheme="minorHAnsi"/>
                  <w:strike/>
                  <w:szCs w:val="21"/>
                  <w:highlight w:val="yellow"/>
                </w:rPr>
                <w:t>ROLE</w:t>
              </w:r>
            </w:ins>
          </w:p>
        </w:tc>
        <w:tc>
          <w:tcPr>
            <w:tcW w:w="5653" w:type="dxa"/>
            <w:shd w:val="clear" w:color="auto" w:fill="BFBFBF" w:themeFill="background1" w:themeFillShade="BF"/>
          </w:tcPr>
          <w:p w14:paraId="39941CA8" w14:textId="77777777" w:rsidR="00E06FB7" w:rsidRPr="00A23FA3" w:rsidRDefault="00E06FB7" w:rsidP="001F3470">
            <w:pPr>
              <w:rPr>
                <w:ins w:id="7188" w:author="raye" w:date="2018-07-23T14:26:00Z"/>
                <w:rFonts w:ascii="Calibri" w:hAnsi="Calibri" w:cstheme="minorHAnsi"/>
                <w:strike/>
                <w:szCs w:val="21"/>
                <w:highlight w:val="yellow"/>
              </w:rPr>
            </w:pPr>
            <w:ins w:id="7189" w:author="raye" w:date="2018-07-23T14:26:00Z">
              <w:r w:rsidRPr="00A23FA3">
                <w:rPr>
                  <w:rFonts w:ascii="Calibri" w:hAnsi="Calibri" w:cstheme="minorHAnsi"/>
                  <w:strike/>
                  <w:szCs w:val="21"/>
                  <w:highlight w:val="yellow"/>
                </w:rPr>
                <w:t>DESCRIPTION</w:t>
              </w:r>
            </w:ins>
          </w:p>
        </w:tc>
      </w:tr>
      <w:tr w:rsidR="00A23FA3" w:rsidRPr="00A23FA3" w14:paraId="1C445EC7" w14:textId="77777777" w:rsidTr="001F3470">
        <w:trPr>
          <w:ins w:id="7190" w:author="raye" w:date="2018-07-23T14:26:00Z"/>
        </w:trPr>
        <w:tc>
          <w:tcPr>
            <w:tcW w:w="2079" w:type="dxa"/>
          </w:tcPr>
          <w:p w14:paraId="0C828196" w14:textId="77777777" w:rsidR="00E06FB7" w:rsidRPr="00A23FA3" w:rsidRDefault="00E06FB7" w:rsidP="001F3470">
            <w:pPr>
              <w:rPr>
                <w:ins w:id="7191" w:author="raye" w:date="2018-07-23T14:26:00Z"/>
                <w:rFonts w:ascii="Calibri" w:hAnsi="Calibri" w:cstheme="minorHAnsi"/>
                <w:strike/>
                <w:szCs w:val="21"/>
                <w:highlight w:val="yellow"/>
              </w:rPr>
            </w:pPr>
            <w:ins w:id="7192" w:author="raye" w:date="2018-07-23T14:26:00Z">
              <w:r w:rsidRPr="00A23FA3">
                <w:rPr>
                  <w:rFonts w:ascii="Calibri" w:hAnsi="Calibri" w:cstheme="minorHAnsi"/>
                  <w:strike/>
                  <w:szCs w:val="21"/>
                  <w:highlight w:val="yellow"/>
                </w:rPr>
                <w:t>Operations Analyst</w:t>
              </w:r>
            </w:ins>
          </w:p>
        </w:tc>
        <w:tc>
          <w:tcPr>
            <w:tcW w:w="5653" w:type="dxa"/>
          </w:tcPr>
          <w:p w14:paraId="05B217B6" w14:textId="77777777" w:rsidR="00E06FB7" w:rsidRPr="00A23FA3" w:rsidRDefault="00E06FB7" w:rsidP="001F3470">
            <w:pPr>
              <w:rPr>
                <w:ins w:id="7193" w:author="raye" w:date="2018-07-23T14:26:00Z"/>
                <w:rFonts w:ascii="Calibri" w:hAnsi="Calibri" w:cstheme="minorHAnsi"/>
                <w:strike/>
                <w:szCs w:val="21"/>
                <w:highlight w:val="yellow"/>
              </w:rPr>
            </w:pPr>
            <w:ins w:id="7194" w:author="raye" w:date="2018-07-23T14:26:00Z">
              <w:r w:rsidRPr="00A23FA3">
                <w:rPr>
                  <w:rFonts w:ascii="Calibri" w:hAnsi="Calibri" w:cstheme="minorHAnsi"/>
                  <w:strike/>
                  <w:szCs w:val="21"/>
                  <w:highlight w:val="yellow"/>
                </w:rPr>
                <w:t>Drop-down list of Operations manager users for the current business branch</w:t>
              </w:r>
            </w:ins>
          </w:p>
        </w:tc>
      </w:tr>
      <w:tr w:rsidR="00A23FA3" w:rsidRPr="00A23FA3" w14:paraId="0F03101B" w14:textId="77777777" w:rsidTr="001F3470">
        <w:trPr>
          <w:ins w:id="7195" w:author="raye" w:date="2018-07-23T14:26:00Z"/>
        </w:trPr>
        <w:tc>
          <w:tcPr>
            <w:tcW w:w="2079" w:type="dxa"/>
          </w:tcPr>
          <w:p w14:paraId="05F4AF53" w14:textId="77777777" w:rsidR="00E06FB7" w:rsidRPr="00A23FA3" w:rsidRDefault="00E06FB7" w:rsidP="001F3470">
            <w:pPr>
              <w:rPr>
                <w:ins w:id="7196" w:author="raye" w:date="2018-07-23T14:26:00Z"/>
                <w:rFonts w:ascii="Calibri" w:hAnsi="Calibri" w:cstheme="minorHAnsi"/>
                <w:strike/>
                <w:szCs w:val="21"/>
                <w:highlight w:val="yellow"/>
              </w:rPr>
            </w:pPr>
            <w:ins w:id="7197" w:author="raye" w:date="2018-07-23T14:26:00Z">
              <w:r w:rsidRPr="00A23FA3">
                <w:rPr>
                  <w:rFonts w:ascii="Calibri" w:hAnsi="Calibri" w:cstheme="minorHAnsi"/>
                  <w:strike/>
                  <w:szCs w:val="21"/>
                  <w:highlight w:val="yellow"/>
                </w:rPr>
                <w:t>Operations Manager</w:t>
              </w:r>
            </w:ins>
          </w:p>
        </w:tc>
        <w:tc>
          <w:tcPr>
            <w:tcW w:w="5653" w:type="dxa"/>
          </w:tcPr>
          <w:p w14:paraId="16F6A420" w14:textId="77777777" w:rsidR="00E06FB7" w:rsidRPr="00A23FA3" w:rsidRDefault="00E06FB7" w:rsidP="001F3470">
            <w:pPr>
              <w:rPr>
                <w:ins w:id="7198" w:author="raye" w:date="2018-07-23T14:26:00Z"/>
                <w:rFonts w:ascii="Calibri" w:hAnsi="Calibri" w:cstheme="minorHAnsi"/>
                <w:strike/>
                <w:szCs w:val="21"/>
                <w:highlight w:val="yellow"/>
              </w:rPr>
            </w:pPr>
            <w:ins w:id="7199" w:author="raye" w:date="2018-07-23T14:26:00Z">
              <w:r w:rsidRPr="00A23FA3">
                <w:rPr>
                  <w:rFonts w:ascii="Calibri" w:hAnsi="Calibri"/>
                  <w:strike/>
                  <w:highlight w:val="yellow"/>
                </w:rPr>
                <w:t>Drop-down list of Compliance supervisor users for the current business branch</w:t>
              </w:r>
            </w:ins>
          </w:p>
        </w:tc>
      </w:tr>
      <w:tr w:rsidR="00A23FA3" w:rsidRPr="00A23FA3" w14:paraId="75A4B629" w14:textId="77777777" w:rsidTr="001F3470">
        <w:trPr>
          <w:ins w:id="7200" w:author="raye" w:date="2018-07-23T14:26:00Z"/>
        </w:trPr>
        <w:tc>
          <w:tcPr>
            <w:tcW w:w="2079" w:type="dxa"/>
          </w:tcPr>
          <w:p w14:paraId="038DA34B" w14:textId="77777777" w:rsidR="00E06FB7" w:rsidRPr="00A23FA3" w:rsidRDefault="00E06FB7" w:rsidP="001F3470">
            <w:pPr>
              <w:rPr>
                <w:ins w:id="7201" w:author="raye" w:date="2018-07-23T14:26:00Z"/>
                <w:rFonts w:ascii="Calibri" w:hAnsi="Calibri" w:cstheme="minorHAnsi"/>
                <w:strike/>
                <w:szCs w:val="21"/>
                <w:highlight w:val="yellow"/>
              </w:rPr>
            </w:pPr>
            <w:ins w:id="7202" w:author="raye" w:date="2018-07-23T14:26:00Z">
              <w:r w:rsidRPr="00A23FA3">
                <w:rPr>
                  <w:rFonts w:ascii="Calibri" w:hAnsi="Calibri" w:cstheme="minorHAnsi"/>
                  <w:strike/>
                  <w:szCs w:val="21"/>
                  <w:highlight w:val="yellow"/>
                </w:rPr>
                <w:t xml:space="preserve">Compliance Analyst </w:t>
              </w:r>
            </w:ins>
          </w:p>
          <w:p w14:paraId="6BBE32A9" w14:textId="77777777" w:rsidR="00E06FB7" w:rsidRPr="00A23FA3" w:rsidRDefault="00E06FB7" w:rsidP="001F3470">
            <w:pPr>
              <w:rPr>
                <w:ins w:id="7203" w:author="raye" w:date="2018-07-23T14:26:00Z"/>
                <w:rFonts w:ascii="Calibri" w:hAnsi="Calibri" w:cstheme="minorHAnsi"/>
                <w:strike/>
                <w:szCs w:val="21"/>
                <w:highlight w:val="yellow"/>
              </w:rPr>
            </w:pPr>
          </w:p>
        </w:tc>
        <w:tc>
          <w:tcPr>
            <w:tcW w:w="5653" w:type="dxa"/>
          </w:tcPr>
          <w:p w14:paraId="7AAA62FE" w14:textId="77777777" w:rsidR="00E06FB7" w:rsidRPr="00A23FA3" w:rsidRDefault="00E06FB7" w:rsidP="001F3470">
            <w:pPr>
              <w:jc w:val="left"/>
              <w:rPr>
                <w:ins w:id="7204" w:author="raye" w:date="2018-07-23T14:26:00Z"/>
                <w:rFonts w:ascii="Calibri" w:hAnsi="Calibri" w:cstheme="minorHAnsi"/>
                <w:strike/>
                <w:szCs w:val="21"/>
                <w:highlight w:val="yellow"/>
              </w:rPr>
            </w:pPr>
            <w:ins w:id="7205" w:author="raye" w:date="2018-07-23T14:26:00Z">
              <w:r w:rsidRPr="00A23FA3">
                <w:rPr>
                  <w:rFonts w:ascii="Calibri" w:hAnsi="Calibri" w:cstheme="minorHAnsi"/>
                  <w:strike/>
                  <w:szCs w:val="21"/>
                  <w:highlight w:val="yellow"/>
                </w:rPr>
                <w:t>List only the Compliance supervisor of the current business branch</w:t>
              </w:r>
            </w:ins>
          </w:p>
        </w:tc>
      </w:tr>
      <w:tr w:rsidR="00A23FA3" w:rsidRPr="00A23FA3" w14:paraId="0C7BE068" w14:textId="77777777" w:rsidTr="001F3470">
        <w:trPr>
          <w:ins w:id="7206" w:author="raye" w:date="2018-07-23T14:26:00Z"/>
        </w:trPr>
        <w:tc>
          <w:tcPr>
            <w:tcW w:w="2079" w:type="dxa"/>
          </w:tcPr>
          <w:p w14:paraId="4AED47E4" w14:textId="77777777" w:rsidR="00E06FB7" w:rsidRPr="00A23FA3" w:rsidRDefault="00E06FB7" w:rsidP="001F3470">
            <w:pPr>
              <w:rPr>
                <w:ins w:id="7207" w:author="raye" w:date="2018-07-23T14:26:00Z"/>
                <w:rFonts w:ascii="Calibri" w:hAnsi="Calibri" w:cstheme="minorHAnsi"/>
                <w:strike/>
                <w:szCs w:val="21"/>
                <w:highlight w:val="yellow"/>
              </w:rPr>
            </w:pPr>
            <w:ins w:id="7208" w:author="raye" w:date="2018-07-23T14:26:00Z">
              <w:r w:rsidRPr="00A23FA3">
                <w:rPr>
                  <w:rFonts w:ascii="Calibri" w:hAnsi="Calibri" w:cstheme="minorHAnsi"/>
                  <w:strike/>
                  <w:szCs w:val="21"/>
                  <w:highlight w:val="yellow"/>
                </w:rPr>
                <w:t>Compliance Supervisor</w:t>
              </w:r>
            </w:ins>
          </w:p>
        </w:tc>
        <w:tc>
          <w:tcPr>
            <w:tcW w:w="5653" w:type="dxa"/>
          </w:tcPr>
          <w:p w14:paraId="0BEBDF8E" w14:textId="77777777" w:rsidR="00E06FB7" w:rsidRPr="00A23FA3" w:rsidRDefault="00E06FB7" w:rsidP="001F3470">
            <w:pPr>
              <w:rPr>
                <w:ins w:id="7209" w:author="raye" w:date="2018-07-23T14:26:00Z"/>
                <w:rFonts w:ascii="Calibri" w:hAnsi="Calibri" w:cstheme="minorHAnsi"/>
                <w:strike/>
                <w:szCs w:val="21"/>
                <w:highlight w:val="yellow"/>
              </w:rPr>
            </w:pPr>
            <w:ins w:id="7210" w:author="raye" w:date="2018-07-23T14:26:00Z">
              <w:r w:rsidRPr="00A23FA3">
                <w:rPr>
                  <w:rFonts w:ascii="Calibri" w:hAnsi="Calibri" w:cstheme="minorHAnsi"/>
                  <w:strike/>
                  <w:szCs w:val="21"/>
                  <w:highlight w:val="yellow"/>
                </w:rPr>
                <w:t>If LCD escalate</w:t>
              </w:r>
            </w:ins>
          </w:p>
          <w:p w14:paraId="72EC0960" w14:textId="77777777" w:rsidR="00E06FB7" w:rsidRPr="00A23FA3" w:rsidRDefault="00E06FB7" w:rsidP="001F3470">
            <w:pPr>
              <w:ind w:leftChars="200" w:left="420"/>
              <w:rPr>
                <w:ins w:id="7211" w:author="raye" w:date="2018-07-23T14:26:00Z"/>
                <w:rFonts w:ascii="Calibri" w:hAnsi="Calibri" w:cstheme="minorHAnsi"/>
                <w:strike/>
                <w:szCs w:val="21"/>
                <w:highlight w:val="yellow"/>
              </w:rPr>
            </w:pPr>
            <w:ins w:id="7212" w:author="raye" w:date="2018-07-23T14:26:00Z">
              <w:r w:rsidRPr="00A23FA3">
                <w:rPr>
                  <w:rFonts w:ascii="Calibri" w:hAnsi="Calibri"/>
                  <w:strike/>
                  <w:highlight w:val="yellow"/>
                </w:rPr>
                <w:t>The drop-down list lists the LCD users configured for the system</w:t>
              </w:r>
            </w:ins>
          </w:p>
          <w:p w14:paraId="643089F4" w14:textId="77777777" w:rsidR="00E06FB7" w:rsidRPr="00A23FA3" w:rsidRDefault="00E06FB7" w:rsidP="001F3470">
            <w:pPr>
              <w:rPr>
                <w:ins w:id="7213" w:author="raye" w:date="2018-07-23T14:26:00Z"/>
                <w:rFonts w:ascii="Calibri" w:hAnsi="Calibri" w:cstheme="minorHAnsi"/>
                <w:strike/>
                <w:szCs w:val="21"/>
                <w:highlight w:val="yellow"/>
              </w:rPr>
            </w:pPr>
            <w:ins w:id="7214" w:author="raye" w:date="2018-07-23T14:26:00Z">
              <w:r w:rsidRPr="00A23FA3">
                <w:rPr>
                  <w:rFonts w:ascii="Calibri" w:hAnsi="Calibri" w:cstheme="minorHAnsi"/>
                  <w:strike/>
                  <w:szCs w:val="21"/>
                  <w:highlight w:val="yellow"/>
                </w:rPr>
                <w:t>Otherwise</w:t>
              </w:r>
            </w:ins>
          </w:p>
          <w:p w14:paraId="35294D01" w14:textId="77777777" w:rsidR="00E06FB7" w:rsidRPr="00A23FA3" w:rsidRDefault="00E06FB7" w:rsidP="001F3470">
            <w:pPr>
              <w:ind w:leftChars="200" w:left="420"/>
              <w:rPr>
                <w:ins w:id="7215" w:author="raye" w:date="2018-07-23T14:26:00Z"/>
                <w:rFonts w:ascii="Calibri" w:hAnsi="Calibri" w:cstheme="minorHAnsi"/>
                <w:strike/>
                <w:szCs w:val="21"/>
                <w:highlight w:val="yellow"/>
              </w:rPr>
            </w:pPr>
            <w:ins w:id="7216" w:author="raye" w:date="2018-07-23T14:26:00Z">
              <w:r w:rsidRPr="00A23FA3">
                <w:rPr>
                  <w:rFonts w:ascii="Calibri" w:hAnsi="Calibri" w:cstheme="minorHAnsi"/>
                  <w:strike/>
                  <w:szCs w:val="21"/>
                  <w:highlight w:val="yellow"/>
                </w:rPr>
                <w:lastRenderedPageBreak/>
                <w:t>Drop-down list of BSA Officer users for the current business branch</w:t>
              </w:r>
            </w:ins>
          </w:p>
        </w:tc>
      </w:tr>
      <w:tr w:rsidR="00E06FB7" w:rsidRPr="00A23FA3" w14:paraId="7043581D" w14:textId="77777777" w:rsidTr="001F3470">
        <w:trPr>
          <w:ins w:id="7217" w:author="raye" w:date="2018-07-23T14:26:00Z"/>
        </w:trPr>
        <w:tc>
          <w:tcPr>
            <w:tcW w:w="2079" w:type="dxa"/>
          </w:tcPr>
          <w:p w14:paraId="075C9C60" w14:textId="77777777" w:rsidR="00E06FB7" w:rsidRPr="00A23FA3" w:rsidRDefault="00E06FB7" w:rsidP="001F3470">
            <w:pPr>
              <w:jc w:val="left"/>
              <w:rPr>
                <w:ins w:id="7218" w:author="raye" w:date="2018-07-23T14:26:00Z"/>
                <w:rFonts w:ascii="Calibri" w:hAnsi="Calibri" w:cstheme="minorHAnsi"/>
                <w:strike/>
                <w:szCs w:val="21"/>
                <w:highlight w:val="yellow"/>
              </w:rPr>
            </w:pPr>
            <w:ins w:id="7219" w:author="raye" w:date="2018-07-23T14:26:00Z">
              <w:r w:rsidRPr="00A23FA3">
                <w:rPr>
                  <w:rFonts w:ascii="Calibri" w:hAnsi="Calibri" w:cstheme="minorHAnsi"/>
                  <w:strike/>
                  <w:szCs w:val="21"/>
                  <w:highlight w:val="yellow"/>
                </w:rPr>
                <w:lastRenderedPageBreak/>
                <w:t xml:space="preserve">Compliance </w:t>
              </w:r>
            </w:ins>
          </w:p>
          <w:p w14:paraId="06E7B0E5" w14:textId="77777777" w:rsidR="00E06FB7" w:rsidRPr="00A23FA3" w:rsidRDefault="00E06FB7" w:rsidP="001F3470">
            <w:pPr>
              <w:jc w:val="left"/>
              <w:rPr>
                <w:ins w:id="7220" w:author="raye" w:date="2018-07-23T14:26:00Z"/>
                <w:rFonts w:ascii="Calibri" w:hAnsi="Calibri" w:cstheme="minorHAnsi"/>
                <w:strike/>
                <w:szCs w:val="21"/>
                <w:highlight w:val="yellow"/>
              </w:rPr>
            </w:pPr>
            <w:ins w:id="7221" w:author="raye" w:date="2018-07-23T14:26:00Z">
              <w:r w:rsidRPr="00A23FA3">
                <w:rPr>
                  <w:rFonts w:ascii="Calibri" w:hAnsi="Calibri" w:cstheme="minorHAnsi"/>
                  <w:strike/>
                  <w:szCs w:val="21"/>
                  <w:highlight w:val="yellow"/>
                </w:rPr>
                <w:t>BSA Officer</w:t>
              </w:r>
            </w:ins>
          </w:p>
        </w:tc>
        <w:tc>
          <w:tcPr>
            <w:tcW w:w="5653" w:type="dxa"/>
          </w:tcPr>
          <w:p w14:paraId="017A0681" w14:textId="77777777" w:rsidR="00E06FB7" w:rsidRPr="00A23FA3" w:rsidRDefault="00E06FB7" w:rsidP="001F3470">
            <w:pPr>
              <w:rPr>
                <w:ins w:id="7222" w:author="raye" w:date="2018-07-23T14:26:00Z"/>
                <w:rFonts w:ascii="Calibri" w:hAnsi="Calibri" w:cstheme="minorHAnsi"/>
                <w:strike/>
                <w:szCs w:val="21"/>
                <w:highlight w:val="yellow"/>
              </w:rPr>
            </w:pPr>
            <w:ins w:id="7223" w:author="raye" w:date="2018-07-23T14:26:00Z">
              <w:r w:rsidRPr="00A23FA3">
                <w:rPr>
                  <w:rFonts w:ascii="Calibri" w:hAnsi="Calibri"/>
                  <w:strike/>
                  <w:highlight w:val="yellow"/>
                </w:rPr>
                <w:t>The drop-down list lists the LCD users configured for the system</w:t>
              </w:r>
            </w:ins>
          </w:p>
          <w:p w14:paraId="41583703" w14:textId="77777777" w:rsidR="00E06FB7" w:rsidRPr="00A23FA3" w:rsidRDefault="00E06FB7" w:rsidP="001F3470">
            <w:pPr>
              <w:rPr>
                <w:ins w:id="7224" w:author="raye" w:date="2018-07-23T14:26:00Z"/>
                <w:rFonts w:ascii="Calibri" w:hAnsi="Calibri" w:cstheme="minorHAnsi"/>
                <w:strike/>
                <w:szCs w:val="21"/>
                <w:highlight w:val="yellow"/>
              </w:rPr>
            </w:pPr>
          </w:p>
        </w:tc>
      </w:tr>
    </w:tbl>
    <w:p w14:paraId="629836A9" w14:textId="77777777" w:rsidR="00E06FB7" w:rsidRPr="00A23FA3" w:rsidRDefault="00E06FB7" w:rsidP="00E06FB7">
      <w:pPr>
        <w:widowControl/>
        <w:jc w:val="left"/>
        <w:rPr>
          <w:ins w:id="7225" w:author="raye" w:date="2018-07-23T14:26:00Z"/>
          <w:rFonts w:ascii="Calibri" w:hAnsi="Calibri" w:cstheme="minorHAnsi"/>
          <w:b/>
          <w:bCs/>
          <w:strike/>
          <w:sz w:val="32"/>
          <w:szCs w:val="32"/>
          <w:highlight w:val="yellow"/>
        </w:rPr>
      </w:pPr>
    </w:p>
    <w:p w14:paraId="0475E16B" w14:textId="77777777" w:rsidR="00E06FB7" w:rsidRPr="00A23FA3" w:rsidRDefault="00E06FB7" w:rsidP="00E06FB7">
      <w:pPr>
        <w:pStyle w:val="3"/>
        <w:keepNext w:val="0"/>
        <w:keepLines w:val="0"/>
        <w:numPr>
          <w:ilvl w:val="3"/>
          <w:numId w:val="15"/>
        </w:numPr>
        <w:spacing w:before="0" w:after="120" w:line="240" w:lineRule="auto"/>
        <w:rPr>
          <w:ins w:id="7226" w:author="raye" w:date="2018-07-23T14:26:00Z"/>
          <w:rFonts w:ascii="Calibri" w:hAnsi="Calibri" w:cstheme="minorHAnsi"/>
          <w:strike/>
          <w:highlight w:val="yellow"/>
        </w:rPr>
      </w:pPr>
      <w:bookmarkStart w:id="7227" w:name="_Toc520839538"/>
      <w:ins w:id="7228" w:author="raye" w:date="2018-07-23T14:26:00Z">
        <w:r w:rsidRPr="00A23FA3">
          <w:rPr>
            <w:rFonts w:ascii="Calibri" w:hAnsi="Calibri" w:cstheme="minorHAnsi"/>
            <w:strike/>
            <w:highlight w:val="yellow"/>
          </w:rPr>
          <w:t>Upload Evidence Button</w:t>
        </w:r>
        <w:bookmarkEnd w:id="7227"/>
      </w:ins>
    </w:p>
    <w:p w14:paraId="39556830" w14:textId="77777777" w:rsidR="00E06FB7" w:rsidRPr="00A23FA3" w:rsidRDefault="00E06FB7" w:rsidP="00E06FB7">
      <w:pPr>
        <w:spacing w:afterLines="50" w:after="156"/>
        <w:ind w:firstLineChars="177" w:firstLine="425"/>
        <w:rPr>
          <w:ins w:id="7229" w:author="raye" w:date="2018-07-23T14:26:00Z"/>
          <w:rFonts w:ascii="Calibri" w:hAnsi="Calibri" w:cstheme="minorHAnsi"/>
          <w:strike/>
          <w:sz w:val="24"/>
          <w:highlight w:val="yellow"/>
        </w:rPr>
      </w:pPr>
      <w:ins w:id="7230" w:author="raye" w:date="2018-07-23T14:26:00Z">
        <w:r w:rsidRPr="00A23FA3">
          <w:rPr>
            <w:rFonts w:ascii="Calibri" w:hAnsi="Calibri" w:cstheme="minorHAnsi"/>
            <w:strike/>
            <w:sz w:val="24"/>
            <w:highlight w:val="yellow"/>
          </w:rPr>
          <w:t>After the introduction of Case Management, all review roles (including Operations Manager and Compliance unit) must have the ability to manually upload Evidence for the case review process.</w:t>
        </w:r>
      </w:ins>
    </w:p>
    <w:p w14:paraId="1C8ADA9F" w14:textId="77777777" w:rsidR="00E06FB7" w:rsidRPr="00A23FA3" w:rsidRDefault="00E06FB7" w:rsidP="00E06FB7">
      <w:pPr>
        <w:spacing w:afterLines="50" w:after="156"/>
        <w:ind w:firstLineChars="177" w:firstLine="425"/>
        <w:rPr>
          <w:ins w:id="7231" w:author="raye" w:date="2018-07-23T14:26:00Z"/>
          <w:rFonts w:ascii="Calibri" w:hAnsi="Calibri" w:cstheme="minorHAnsi"/>
          <w:strike/>
          <w:sz w:val="24"/>
          <w:highlight w:val="yellow"/>
        </w:rPr>
      </w:pPr>
      <w:ins w:id="7232" w:author="raye" w:date="2018-07-23T14:26:00Z">
        <w:r w:rsidRPr="00A23FA3">
          <w:rPr>
            <w:rFonts w:ascii="Calibri" w:hAnsi="Calibri" w:cstheme="minorHAnsi"/>
            <w:strike/>
            <w:sz w:val="24"/>
            <w:highlight w:val="yellow"/>
          </w:rPr>
          <w:t xml:space="preserve">The Upload Evidence buttonis the same as currently selected by the Operations Analyst to upload evidence manually in the Check Questions page. </w:t>
        </w:r>
      </w:ins>
    </w:p>
    <w:p w14:paraId="15F1CFCB" w14:textId="77777777" w:rsidR="00E06FB7" w:rsidRPr="00A23FA3" w:rsidRDefault="00E06FB7" w:rsidP="00E06FB7">
      <w:pPr>
        <w:spacing w:afterLines="50" w:after="156"/>
        <w:ind w:firstLineChars="177" w:firstLine="425"/>
        <w:rPr>
          <w:ins w:id="7233" w:author="raye" w:date="2018-07-23T14:26:00Z"/>
          <w:rFonts w:ascii="Calibri" w:hAnsi="Calibri" w:cstheme="minorHAnsi"/>
          <w:strike/>
          <w:sz w:val="24"/>
          <w:highlight w:val="yellow"/>
        </w:rPr>
      </w:pPr>
    </w:p>
    <w:p w14:paraId="78BD63E7" w14:textId="77777777" w:rsidR="00E06FB7" w:rsidRPr="00A23FA3" w:rsidRDefault="00E06FB7" w:rsidP="00E06FB7">
      <w:pPr>
        <w:pStyle w:val="3"/>
        <w:keepNext w:val="0"/>
        <w:keepLines w:val="0"/>
        <w:numPr>
          <w:ilvl w:val="3"/>
          <w:numId w:val="15"/>
        </w:numPr>
        <w:spacing w:before="0" w:after="120" w:line="240" w:lineRule="auto"/>
        <w:rPr>
          <w:ins w:id="7234" w:author="raye" w:date="2018-07-23T14:26:00Z"/>
          <w:rFonts w:ascii="Calibri" w:hAnsi="Calibri" w:cstheme="minorHAnsi"/>
          <w:strike/>
          <w:highlight w:val="yellow"/>
        </w:rPr>
      </w:pPr>
      <w:bookmarkStart w:id="7235" w:name="_Toc520839539"/>
      <w:ins w:id="7236" w:author="raye" w:date="2018-07-23T14:26:00Z">
        <w:r w:rsidRPr="00A23FA3">
          <w:rPr>
            <w:rFonts w:ascii="Calibri" w:hAnsi="Calibri" w:cstheme="minorHAnsi"/>
            <w:strike/>
            <w:highlight w:val="yellow"/>
          </w:rPr>
          <w:t>Operations Analyst: Special Approval Form Page</w:t>
        </w:r>
        <w:bookmarkEnd w:id="7235"/>
      </w:ins>
    </w:p>
    <w:p w14:paraId="14AE87DC" w14:textId="77777777" w:rsidR="00E06FB7" w:rsidRPr="00A23FA3" w:rsidRDefault="00E06FB7" w:rsidP="00E06FB7">
      <w:pPr>
        <w:spacing w:afterLines="50" w:after="156"/>
        <w:ind w:firstLineChars="177" w:firstLine="425"/>
        <w:rPr>
          <w:ins w:id="7237" w:author="raye" w:date="2018-07-23T14:26:00Z"/>
          <w:rFonts w:ascii="Calibri" w:hAnsi="Calibri" w:cstheme="minorHAnsi"/>
          <w:strike/>
          <w:sz w:val="24"/>
          <w:szCs w:val="24"/>
          <w:highlight w:val="yellow"/>
        </w:rPr>
      </w:pPr>
      <w:ins w:id="7238" w:author="raye" w:date="2018-07-23T14:26:00Z">
        <w:r w:rsidRPr="00A23FA3">
          <w:rPr>
            <w:rFonts w:ascii="Calibri" w:hAnsi="Calibri"/>
            <w:strike/>
            <w:sz w:val="24"/>
            <w:szCs w:val="24"/>
            <w:highlight w:val="yellow"/>
          </w:rPr>
          <w:t>After Operations Analyst completes the investigation of a Case problem and generates the Summary Report (Transaction Risk Mitigation Check list, if the Case report exists with Red Flag and finds the client on Fircosoft watch list, which needs to fill in Special Approval form online.</w:t>
        </w:r>
      </w:ins>
    </w:p>
    <w:p w14:paraId="069ECEFA" w14:textId="77777777" w:rsidR="00E06FB7" w:rsidRPr="00A23FA3" w:rsidRDefault="00E06FB7" w:rsidP="00E06FB7">
      <w:pPr>
        <w:pStyle w:val="a0"/>
        <w:numPr>
          <w:ilvl w:val="0"/>
          <w:numId w:val="12"/>
        </w:numPr>
        <w:ind w:firstLineChars="0"/>
        <w:jc w:val="left"/>
        <w:rPr>
          <w:ins w:id="7239" w:author="raye" w:date="2018-07-23T14:26:00Z"/>
          <w:rFonts w:ascii="Calibri" w:hAnsi="Calibri" w:cstheme="minorHAnsi"/>
          <w:b/>
          <w:strike/>
          <w:sz w:val="28"/>
          <w:szCs w:val="24"/>
          <w:highlight w:val="yellow"/>
        </w:rPr>
      </w:pPr>
      <w:ins w:id="7240" w:author="raye" w:date="2018-07-23T14:26:00Z">
        <w:r w:rsidRPr="00A23FA3">
          <w:rPr>
            <w:rFonts w:ascii="Calibri" w:hAnsi="Calibri" w:cstheme="minorHAnsi"/>
            <w:b/>
            <w:strike/>
            <w:sz w:val="28"/>
            <w:szCs w:val="24"/>
            <w:highlight w:val="yellow"/>
          </w:rPr>
          <w:t>UI Diagram &amp; illustration</w:t>
        </w:r>
      </w:ins>
    </w:p>
    <w:p w14:paraId="15770E50" w14:textId="354349C2" w:rsidR="00E06FB7" w:rsidRPr="00A23FA3" w:rsidRDefault="003C4311" w:rsidP="00E06FB7">
      <w:pPr>
        <w:spacing w:afterLines="50" w:after="156"/>
        <w:jc w:val="center"/>
        <w:rPr>
          <w:ins w:id="7241" w:author="raye" w:date="2018-07-23T14:26:00Z"/>
          <w:rFonts w:ascii="Calibri" w:hAnsi="Calibri" w:cstheme="minorHAnsi"/>
          <w:strike/>
          <w:sz w:val="24"/>
          <w:highlight w:val="yellow"/>
        </w:rPr>
      </w:pPr>
      <w:r w:rsidRPr="00A23FA3">
        <w:rPr>
          <w:rFonts w:ascii="Calibri" w:hAnsi="Calibri" w:cstheme="minorHAnsi"/>
          <w:strike/>
          <w:noProof/>
          <w:sz w:val="24"/>
          <w:highlight w:val="yellow"/>
        </w:rPr>
        <mc:AlternateContent>
          <mc:Choice Requires="wps">
            <w:drawing>
              <wp:anchor distT="0" distB="0" distL="114300" distR="114300" simplePos="0" relativeHeight="251708416" behindDoc="0" locked="0" layoutInCell="1" allowOverlap="1" wp14:anchorId="71715630" wp14:editId="6DB8DD3F">
                <wp:simplePos x="0" y="0"/>
                <wp:positionH relativeFrom="column">
                  <wp:posOffset>590550</wp:posOffset>
                </wp:positionH>
                <wp:positionV relativeFrom="paragraph">
                  <wp:posOffset>273685</wp:posOffset>
                </wp:positionV>
                <wp:extent cx="4533900" cy="1838960"/>
                <wp:effectExtent l="0" t="0" r="19050" b="27940"/>
                <wp:wrapNone/>
                <wp:docPr id="222" name="直接连接符 222"/>
                <wp:cNvGraphicFramePr/>
                <a:graphic xmlns:a="http://schemas.openxmlformats.org/drawingml/2006/main">
                  <a:graphicData uri="http://schemas.microsoft.com/office/word/2010/wordprocessingShape">
                    <wps:wsp>
                      <wps:cNvCnPr/>
                      <wps:spPr>
                        <a:xfrm>
                          <a:off x="0" y="0"/>
                          <a:ext cx="4533900" cy="1838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A273D4" id="直接连接符 222" o:spid="_x0000_s1026" style="position:absolute;left:0;text-align:left;z-index:251708416;visibility:visible;mso-wrap-style:square;mso-wrap-distance-left:9pt;mso-wrap-distance-top:0;mso-wrap-distance-right:9pt;mso-wrap-distance-bottom:0;mso-position-horizontal:absolute;mso-position-horizontal-relative:text;mso-position-vertical:absolute;mso-position-vertical-relative:text" from="46.5pt,21.55pt" to="403.5pt,1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" strokecolor="#5b9bd5 [3204]" strokeweight=".5pt">
                <v:stroke joinstyle="miter"/>
              </v:line>
            </w:pict>
          </mc:Fallback>
        </mc:AlternateContent>
      </w:r>
      <w:ins w:id="7242" w:author="raye" w:date="2018-07-23T14:26:00Z">
        <w:r w:rsidR="00E06FB7" w:rsidRPr="00A23FA3">
          <w:rPr>
            <w:rFonts w:ascii="Calibri" w:hAnsi="Calibri" w:cstheme="minorHAnsi"/>
            <w:strike/>
            <w:noProof/>
            <w:sz w:val="24"/>
            <w:highlight w:val="yellow"/>
          </w:rPr>
          <w:drawing>
            <wp:inline distT="0" distB="0" distL="0" distR="0" wp14:anchorId="30B5CA33" wp14:editId="491ADF2B">
              <wp:extent cx="4819517" cy="2048721"/>
              <wp:effectExtent l="0" t="0" r="635" b="8890"/>
              <wp:docPr id="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856672" cy="2064515"/>
                      </a:xfrm>
                      <a:prstGeom prst="rect">
                        <a:avLst/>
                      </a:prstGeom>
                      <a:noFill/>
                    </pic:spPr>
                  </pic:pic>
                </a:graphicData>
              </a:graphic>
            </wp:inline>
          </w:drawing>
        </w:r>
      </w:ins>
    </w:p>
    <w:p w14:paraId="136CBD1A" w14:textId="77777777" w:rsidR="00E06FB7" w:rsidRPr="00A23FA3" w:rsidRDefault="00E06FB7" w:rsidP="00E06FB7">
      <w:pPr>
        <w:rPr>
          <w:ins w:id="7243" w:author="raye" w:date="2018-07-23T14:26:00Z"/>
          <w:rFonts w:ascii="Calibri" w:eastAsiaTheme="majorEastAsia" w:hAnsi="Calibri" w:cstheme="minorHAnsi"/>
          <w:i/>
          <w:strike/>
          <w:sz w:val="24"/>
          <w:highlight w:val="yellow"/>
        </w:rPr>
      </w:pPr>
      <w:ins w:id="7244" w:author="raye" w:date="2018-07-23T14:26:00Z">
        <w:r w:rsidRPr="00A23FA3">
          <w:rPr>
            <w:rFonts w:ascii="Calibri" w:eastAsiaTheme="majorEastAsia" w:hAnsi="Calibri" w:cstheme="minorHAnsi"/>
            <w:i/>
            <w:strike/>
            <w:sz w:val="24"/>
            <w:highlight w:val="yellow"/>
          </w:rPr>
          <w:t>Page description:</w:t>
        </w:r>
      </w:ins>
    </w:p>
    <w:p w14:paraId="4D9F3E19" w14:textId="77777777" w:rsidR="00E06FB7" w:rsidRPr="00A23FA3" w:rsidRDefault="00E06FB7" w:rsidP="00E06FB7">
      <w:pPr>
        <w:pStyle w:val="a0"/>
        <w:numPr>
          <w:ilvl w:val="0"/>
          <w:numId w:val="6"/>
        </w:numPr>
        <w:ind w:firstLineChars="0"/>
        <w:jc w:val="left"/>
        <w:rPr>
          <w:ins w:id="7245" w:author="raye" w:date="2018-07-23T14:26:00Z"/>
          <w:rFonts w:ascii="Calibri" w:eastAsiaTheme="majorEastAsia" w:hAnsi="Calibri" w:cstheme="minorHAnsi"/>
          <w:strike/>
          <w:sz w:val="24"/>
          <w:szCs w:val="24"/>
          <w:highlight w:val="yellow"/>
        </w:rPr>
      </w:pPr>
      <w:ins w:id="7246" w:author="raye" w:date="2018-07-23T14:26:00Z">
        <w:r w:rsidRPr="00A23FA3">
          <w:rPr>
            <w:rFonts w:ascii="Calibri" w:hAnsi="Calibri"/>
            <w:strike/>
            <w:sz w:val="24"/>
            <w:szCs w:val="24"/>
            <w:highlight w:val="yellow"/>
          </w:rPr>
          <w:t>When Operations Analyst submits the Case Summary Report, if the Case has Red Flag and the client is on the Fircosoft watch list, click the "Special Approval Form" button to display this page.</w:t>
        </w:r>
      </w:ins>
    </w:p>
    <w:p w14:paraId="711E3300" w14:textId="77777777" w:rsidR="00E06FB7" w:rsidRPr="00A23FA3" w:rsidRDefault="00E06FB7" w:rsidP="00E06FB7">
      <w:pPr>
        <w:pStyle w:val="a0"/>
        <w:numPr>
          <w:ilvl w:val="0"/>
          <w:numId w:val="6"/>
        </w:numPr>
        <w:ind w:firstLineChars="0"/>
        <w:jc w:val="left"/>
        <w:rPr>
          <w:ins w:id="7247" w:author="raye" w:date="2018-07-23T14:26:00Z"/>
          <w:rFonts w:ascii="Calibri" w:eastAsiaTheme="majorEastAsia" w:hAnsi="Calibri" w:cstheme="minorHAnsi"/>
          <w:strike/>
          <w:sz w:val="24"/>
          <w:szCs w:val="24"/>
          <w:highlight w:val="yellow"/>
        </w:rPr>
      </w:pPr>
      <w:ins w:id="7248" w:author="raye" w:date="2018-07-23T14:26:00Z">
        <w:r w:rsidRPr="00A23FA3">
          <w:rPr>
            <w:rFonts w:ascii="Calibri" w:eastAsiaTheme="majorEastAsia" w:hAnsi="Calibri" w:cstheme="minorHAnsi"/>
            <w:strike/>
            <w:sz w:val="24"/>
            <w:szCs w:val="24"/>
            <w:highlight w:val="yellow"/>
          </w:rPr>
          <w:t xml:space="preserve">For this form page, see the form style provided by the customer, as shown in the attachment.  Reference </w:t>
        </w:r>
        <w:r w:rsidRPr="00A23FA3">
          <w:rPr>
            <w:rFonts w:ascii="Calibri" w:eastAsiaTheme="majorEastAsia" w:hAnsi="Calibri" w:cstheme="minorHAnsi"/>
            <w:strike/>
            <w:sz w:val="24"/>
            <w:szCs w:val="24"/>
            <w:highlight w:val="yellow"/>
          </w:rPr>
          <w:fldChar w:fldCharType="begin"/>
        </w:r>
        <w:r w:rsidRPr="00A23FA3">
          <w:rPr>
            <w:rFonts w:ascii="Calibri" w:eastAsiaTheme="majorEastAsia" w:hAnsi="Calibri" w:cstheme="minorHAnsi"/>
            <w:strike/>
            <w:sz w:val="24"/>
            <w:szCs w:val="24"/>
            <w:highlight w:val="yellow"/>
          </w:rPr>
          <w:instrText xml:space="preserve"> REF _Ref508805439 \r \h  \* MERGEFORMAT </w:instrText>
        </w:r>
      </w:ins>
      <w:r w:rsidRPr="00A23FA3">
        <w:rPr>
          <w:rFonts w:ascii="Calibri" w:eastAsiaTheme="majorEastAsia" w:hAnsi="Calibri" w:cstheme="minorHAnsi"/>
          <w:strike/>
          <w:sz w:val="24"/>
          <w:szCs w:val="24"/>
          <w:highlight w:val="yellow"/>
        </w:rPr>
      </w:r>
      <w:ins w:id="7249" w:author="raye" w:date="2018-07-23T14:26:00Z">
        <w:r w:rsidRPr="00A23FA3">
          <w:rPr>
            <w:rFonts w:ascii="Calibri" w:eastAsiaTheme="majorEastAsia" w:hAnsi="Calibri" w:cstheme="minorHAnsi"/>
            <w:strike/>
            <w:sz w:val="24"/>
            <w:szCs w:val="24"/>
            <w:highlight w:val="yellow"/>
          </w:rPr>
          <w:fldChar w:fldCharType="separate"/>
        </w:r>
        <w:r w:rsidRPr="00A23FA3">
          <w:rPr>
            <w:rFonts w:ascii="Calibri" w:eastAsiaTheme="majorEastAsia" w:hAnsi="Calibri" w:cstheme="minorHAnsi"/>
            <w:strike/>
            <w:sz w:val="24"/>
            <w:szCs w:val="24"/>
            <w:highlight w:val="yellow"/>
          </w:rPr>
          <w:t>7.1.2</w:t>
        </w:r>
        <w:r w:rsidRPr="00A23FA3">
          <w:rPr>
            <w:rFonts w:ascii="Calibri" w:eastAsiaTheme="majorEastAsia" w:hAnsi="Calibri" w:cstheme="minorHAnsi"/>
            <w:strike/>
            <w:sz w:val="24"/>
            <w:szCs w:val="24"/>
            <w:highlight w:val="yellow"/>
          </w:rPr>
          <w:fldChar w:fldCharType="end"/>
        </w:r>
        <w:r w:rsidRPr="00A23FA3">
          <w:rPr>
            <w:rFonts w:ascii="Calibri" w:eastAsiaTheme="majorEastAsia" w:hAnsi="Calibri" w:cstheme="minorHAnsi"/>
            <w:strike/>
            <w:sz w:val="24"/>
            <w:szCs w:val="24"/>
            <w:highlight w:val="yellow"/>
          </w:rPr>
          <w:t>。</w:t>
        </w:r>
      </w:ins>
    </w:p>
    <w:p w14:paraId="2E9772C0" w14:textId="77777777" w:rsidR="00E06FB7" w:rsidRPr="00A23FA3" w:rsidRDefault="00E06FB7" w:rsidP="00E06FB7">
      <w:pPr>
        <w:pStyle w:val="a0"/>
        <w:ind w:left="845" w:firstLineChars="0" w:firstLine="0"/>
        <w:jc w:val="left"/>
        <w:rPr>
          <w:ins w:id="7250" w:author="raye" w:date="2018-07-23T14:26:00Z"/>
          <w:rFonts w:ascii="Calibri" w:eastAsiaTheme="majorEastAsia" w:hAnsi="Calibri" w:cstheme="minorHAnsi"/>
          <w:strike/>
          <w:sz w:val="24"/>
          <w:szCs w:val="24"/>
          <w:highlight w:val="yellow"/>
        </w:rPr>
      </w:pPr>
    </w:p>
    <w:p w14:paraId="0319EB06" w14:textId="77777777" w:rsidR="00E06FB7" w:rsidRPr="00A23FA3" w:rsidRDefault="00E06FB7" w:rsidP="00E06FB7">
      <w:pPr>
        <w:pStyle w:val="a0"/>
        <w:numPr>
          <w:ilvl w:val="0"/>
          <w:numId w:val="12"/>
        </w:numPr>
        <w:ind w:firstLineChars="0"/>
        <w:jc w:val="left"/>
        <w:rPr>
          <w:ins w:id="7251" w:author="raye" w:date="2018-07-23T14:26:00Z"/>
          <w:rFonts w:ascii="Calibri" w:hAnsi="Calibri" w:cstheme="minorHAnsi"/>
          <w:b/>
          <w:strike/>
          <w:sz w:val="28"/>
          <w:szCs w:val="24"/>
          <w:highlight w:val="yellow"/>
        </w:rPr>
      </w:pPr>
      <w:ins w:id="7252" w:author="raye" w:date="2018-07-23T14:26:00Z">
        <w:r w:rsidRPr="00A23FA3">
          <w:rPr>
            <w:rFonts w:ascii="Calibri" w:hAnsi="Calibri" w:cstheme="minorHAnsi"/>
            <w:b/>
            <w:strike/>
            <w:sz w:val="28"/>
            <w:szCs w:val="24"/>
            <w:highlight w:val="yellow"/>
          </w:rPr>
          <w:t>UI Elements</w:t>
        </w:r>
      </w:ins>
    </w:p>
    <w:tbl>
      <w:tblPr>
        <w:tblStyle w:val="a9"/>
        <w:tblW w:w="0" w:type="auto"/>
        <w:tblInd w:w="421" w:type="dxa"/>
        <w:tblLook w:val="04A0" w:firstRow="1" w:lastRow="0" w:firstColumn="1" w:lastColumn="0" w:noHBand="0" w:noVBand="1"/>
      </w:tblPr>
      <w:tblGrid>
        <w:gridCol w:w="424"/>
        <w:gridCol w:w="2836"/>
        <w:gridCol w:w="1843"/>
        <w:gridCol w:w="2411"/>
      </w:tblGrid>
      <w:tr w:rsidR="00A23FA3" w:rsidRPr="00A23FA3" w14:paraId="129A148E" w14:textId="77777777" w:rsidTr="001F3470">
        <w:trPr>
          <w:ins w:id="7253" w:author="raye" w:date="2018-07-23T14:26:00Z"/>
        </w:trPr>
        <w:tc>
          <w:tcPr>
            <w:tcW w:w="424" w:type="dxa"/>
            <w:shd w:val="clear" w:color="auto" w:fill="BFBFBF" w:themeFill="background1" w:themeFillShade="BF"/>
          </w:tcPr>
          <w:p w14:paraId="1459EC4C" w14:textId="77777777" w:rsidR="00E06FB7" w:rsidRPr="00A23FA3" w:rsidRDefault="00E06FB7" w:rsidP="001F3470">
            <w:pPr>
              <w:rPr>
                <w:ins w:id="7254" w:author="raye" w:date="2018-07-23T14:26:00Z"/>
                <w:rFonts w:ascii="Calibri" w:hAnsi="Calibri" w:cstheme="minorHAnsi"/>
                <w:strike/>
                <w:szCs w:val="21"/>
                <w:highlight w:val="yellow"/>
              </w:rPr>
            </w:pPr>
            <w:ins w:id="7255" w:author="raye" w:date="2018-07-23T14:26:00Z">
              <w:r w:rsidRPr="00A23FA3">
                <w:rPr>
                  <w:rFonts w:ascii="Calibri" w:hAnsi="Calibri" w:cstheme="minorHAnsi"/>
                  <w:strike/>
                  <w:szCs w:val="21"/>
                  <w:highlight w:val="yellow"/>
                </w:rPr>
                <w:t>#</w:t>
              </w:r>
            </w:ins>
          </w:p>
        </w:tc>
        <w:tc>
          <w:tcPr>
            <w:tcW w:w="2836" w:type="dxa"/>
            <w:shd w:val="clear" w:color="auto" w:fill="BFBFBF" w:themeFill="background1" w:themeFillShade="BF"/>
          </w:tcPr>
          <w:p w14:paraId="58CACC0B" w14:textId="77777777" w:rsidR="00E06FB7" w:rsidRPr="00A23FA3" w:rsidRDefault="00E06FB7" w:rsidP="001F3470">
            <w:pPr>
              <w:rPr>
                <w:ins w:id="7256" w:author="raye" w:date="2018-07-23T14:26:00Z"/>
                <w:rFonts w:ascii="Calibri" w:hAnsi="Calibri" w:cstheme="minorHAnsi"/>
                <w:strike/>
                <w:szCs w:val="21"/>
                <w:highlight w:val="yellow"/>
              </w:rPr>
            </w:pPr>
            <w:ins w:id="7257" w:author="raye" w:date="2018-07-23T14:26:00Z">
              <w:r w:rsidRPr="00A23FA3">
                <w:rPr>
                  <w:rFonts w:ascii="Calibri" w:hAnsi="Calibri" w:cstheme="minorHAnsi"/>
                  <w:strike/>
                  <w:szCs w:val="21"/>
                  <w:highlight w:val="yellow"/>
                </w:rPr>
                <w:t>ITEM</w:t>
              </w:r>
            </w:ins>
          </w:p>
        </w:tc>
        <w:tc>
          <w:tcPr>
            <w:tcW w:w="1843" w:type="dxa"/>
            <w:shd w:val="clear" w:color="auto" w:fill="BFBFBF" w:themeFill="background1" w:themeFillShade="BF"/>
          </w:tcPr>
          <w:p w14:paraId="7702A7D2" w14:textId="77777777" w:rsidR="00E06FB7" w:rsidRPr="00A23FA3" w:rsidRDefault="00E06FB7" w:rsidP="001F3470">
            <w:pPr>
              <w:rPr>
                <w:ins w:id="7258" w:author="raye" w:date="2018-07-23T14:26:00Z"/>
                <w:rFonts w:ascii="Calibri" w:hAnsi="Calibri" w:cstheme="minorHAnsi"/>
                <w:strike/>
                <w:szCs w:val="21"/>
                <w:highlight w:val="yellow"/>
              </w:rPr>
            </w:pPr>
            <w:ins w:id="7259" w:author="raye" w:date="2018-07-23T14:26:00Z">
              <w:r w:rsidRPr="00A23FA3">
                <w:rPr>
                  <w:rFonts w:ascii="Calibri" w:hAnsi="Calibri" w:cstheme="minorHAnsi"/>
                  <w:strike/>
                  <w:szCs w:val="21"/>
                  <w:highlight w:val="yellow"/>
                </w:rPr>
                <w:t>NAME</w:t>
              </w:r>
            </w:ins>
          </w:p>
        </w:tc>
        <w:tc>
          <w:tcPr>
            <w:tcW w:w="2411" w:type="dxa"/>
            <w:shd w:val="clear" w:color="auto" w:fill="BFBFBF" w:themeFill="background1" w:themeFillShade="BF"/>
          </w:tcPr>
          <w:p w14:paraId="3BED1DB9" w14:textId="77777777" w:rsidR="00E06FB7" w:rsidRPr="00A23FA3" w:rsidRDefault="00E06FB7" w:rsidP="001F3470">
            <w:pPr>
              <w:rPr>
                <w:ins w:id="7260" w:author="raye" w:date="2018-07-23T14:26:00Z"/>
                <w:rFonts w:ascii="Calibri" w:hAnsi="Calibri" w:cstheme="minorHAnsi"/>
                <w:strike/>
                <w:szCs w:val="21"/>
                <w:highlight w:val="yellow"/>
              </w:rPr>
            </w:pPr>
            <w:ins w:id="7261" w:author="raye" w:date="2018-07-23T14:26:00Z">
              <w:r w:rsidRPr="00A23FA3">
                <w:rPr>
                  <w:rFonts w:ascii="Calibri" w:hAnsi="Calibri" w:cstheme="minorHAnsi"/>
                  <w:strike/>
                  <w:szCs w:val="21"/>
                  <w:highlight w:val="yellow"/>
                </w:rPr>
                <w:t>DESCRIPTION</w:t>
              </w:r>
            </w:ins>
          </w:p>
        </w:tc>
      </w:tr>
      <w:tr w:rsidR="00A23FA3" w:rsidRPr="00A23FA3" w14:paraId="16D6998C" w14:textId="77777777" w:rsidTr="001F3470">
        <w:trPr>
          <w:ins w:id="7262" w:author="raye" w:date="2018-07-23T14:26:00Z"/>
        </w:trPr>
        <w:tc>
          <w:tcPr>
            <w:tcW w:w="424" w:type="dxa"/>
          </w:tcPr>
          <w:p w14:paraId="3C1356F7" w14:textId="77777777" w:rsidR="00E06FB7" w:rsidRPr="00A23FA3" w:rsidRDefault="00E06FB7" w:rsidP="001F3470">
            <w:pPr>
              <w:rPr>
                <w:ins w:id="7263" w:author="raye" w:date="2018-07-23T14:26:00Z"/>
                <w:rFonts w:ascii="Calibri" w:hAnsi="Calibri" w:cstheme="minorHAnsi"/>
                <w:strike/>
                <w:szCs w:val="21"/>
                <w:highlight w:val="yellow"/>
              </w:rPr>
            </w:pPr>
            <w:ins w:id="7264" w:author="raye" w:date="2018-07-23T14:26:00Z">
              <w:r w:rsidRPr="00A23FA3">
                <w:rPr>
                  <w:rFonts w:ascii="Calibri" w:hAnsi="Calibri" w:cstheme="minorHAnsi"/>
                  <w:strike/>
                  <w:szCs w:val="21"/>
                  <w:highlight w:val="yellow"/>
                </w:rPr>
                <w:t>1</w:t>
              </w:r>
            </w:ins>
          </w:p>
        </w:tc>
        <w:tc>
          <w:tcPr>
            <w:tcW w:w="2836" w:type="dxa"/>
          </w:tcPr>
          <w:p w14:paraId="4CFC113B" w14:textId="77777777" w:rsidR="00E06FB7" w:rsidRPr="00A23FA3" w:rsidRDefault="00E06FB7" w:rsidP="001F3470">
            <w:pPr>
              <w:jc w:val="left"/>
              <w:rPr>
                <w:ins w:id="7265" w:author="raye" w:date="2018-07-23T14:26:00Z"/>
                <w:rFonts w:ascii="Calibri" w:hAnsi="Calibri" w:cstheme="minorHAnsi"/>
                <w:strike/>
                <w:szCs w:val="21"/>
                <w:highlight w:val="yellow"/>
              </w:rPr>
            </w:pPr>
            <w:ins w:id="7266" w:author="raye" w:date="2018-07-23T14:26:00Z">
              <w:r w:rsidRPr="00A23FA3">
                <w:rPr>
                  <w:rFonts w:ascii="Calibri" w:hAnsi="Calibri" w:cstheme="minorHAnsi"/>
                  <w:strike/>
                  <w:szCs w:val="21"/>
                  <w:highlight w:val="yellow"/>
                </w:rPr>
                <w:t>Approval of</w:t>
              </w:r>
            </w:ins>
          </w:p>
        </w:tc>
        <w:tc>
          <w:tcPr>
            <w:tcW w:w="1843" w:type="dxa"/>
          </w:tcPr>
          <w:p w14:paraId="7D2DD38E" w14:textId="77777777" w:rsidR="00E06FB7" w:rsidRPr="00A23FA3" w:rsidRDefault="00E06FB7" w:rsidP="001F3470">
            <w:pPr>
              <w:rPr>
                <w:ins w:id="7267" w:author="raye" w:date="2018-07-23T14:26:00Z"/>
                <w:rFonts w:ascii="Calibri" w:hAnsi="Calibri" w:cstheme="minorHAnsi"/>
                <w:strike/>
                <w:szCs w:val="21"/>
                <w:highlight w:val="yellow"/>
              </w:rPr>
            </w:pPr>
            <w:ins w:id="7268" w:author="raye" w:date="2018-07-23T14:26:00Z">
              <w:r w:rsidRPr="00A23FA3">
                <w:rPr>
                  <w:rFonts w:ascii="Calibri" w:hAnsi="Calibri" w:cstheme="minorHAnsi"/>
                  <w:strike/>
                  <w:szCs w:val="21"/>
                  <w:highlight w:val="yellow"/>
                </w:rPr>
                <w:t>(group)</w:t>
              </w:r>
            </w:ins>
          </w:p>
        </w:tc>
        <w:tc>
          <w:tcPr>
            <w:tcW w:w="2411" w:type="dxa"/>
          </w:tcPr>
          <w:p w14:paraId="6219E798" w14:textId="77777777" w:rsidR="00E06FB7" w:rsidRPr="00A23FA3" w:rsidRDefault="00E06FB7" w:rsidP="001F3470">
            <w:pPr>
              <w:rPr>
                <w:ins w:id="7269" w:author="raye" w:date="2018-07-23T14:26:00Z"/>
                <w:rFonts w:ascii="Calibri" w:hAnsi="Calibri" w:cstheme="minorHAnsi"/>
                <w:strike/>
                <w:szCs w:val="21"/>
                <w:highlight w:val="yellow"/>
              </w:rPr>
            </w:pPr>
            <w:ins w:id="7270" w:author="raye" w:date="2018-07-23T14:26:00Z">
              <w:r w:rsidRPr="00A23FA3">
                <w:rPr>
                  <w:rFonts w:ascii="Calibri" w:hAnsi="Calibri" w:cstheme="minorHAnsi"/>
                  <w:strike/>
                  <w:szCs w:val="21"/>
                  <w:highlight w:val="yellow"/>
                </w:rPr>
                <w:t>Mandatory, Manual input</w:t>
              </w:r>
            </w:ins>
          </w:p>
        </w:tc>
      </w:tr>
      <w:tr w:rsidR="00A23FA3" w:rsidRPr="00A23FA3" w14:paraId="7AF50182" w14:textId="77777777" w:rsidTr="001F3470">
        <w:trPr>
          <w:ins w:id="7271" w:author="raye" w:date="2018-07-23T14:26:00Z"/>
        </w:trPr>
        <w:tc>
          <w:tcPr>
            <w:tcW w:w="424" w:type="dxa"/>
          </w:tcPr>
          <w:p w14:paraId="41CD55D8" w14:textId="77777777" w:rsidR="00E06FB7" w:rsidRPr="00A23FA3" w:rsidRDefault="00E06FB7" w:rsidP="001F3470">
            <w:pPr>
              <w:rPr>
                <w:ins w:id="7272" w:author="raye" w:date="2018-07-23T14:26:00Z"/>
                <w:rFonts w:ascii="Calibri" w:hAnsi="Calibri" w:cstheme="minorHAnsi"/>
                <w:strike/>
                <w:szCs w:val="21"/>
                <w:highlight w:val="yellow"/>
              </w:rPr>
            </w:pPr>
            <w:ins w:id="7273" w:author="raye" w:date="2018-07-23T14:26:00Z">
              <w:r w:rsidRPr="00A23FA3">
                <w:rPr>
                  <w:rFonts w:ascii="Calibri" w:hAnsi="Calibri" w:cstheme="minorHAnsi"/>
                  <w:strike/>
                  <w:szCs w:val="21"/>
                  <w:highlight w:val="yellow"/>
                </w:rPr>
                <w:t>2</w:t>
              </w:r>
            </w:ins>
          </w:p>
        </w:tc>
        <w:tc>
          <w:tcPr>
            <w:tcW w:w="2836" w:type="dxa"/>
          </w:tcPr>
          <w:p w14:paraId="7D630BF8" w14:textId="77777777" w:rsidR="00E06FB7" w:rsidRPr="00A23FA3" w:rsidRDefault="00E06FB7" w:rsidP="001F3470">
            <w:pPr>
              <w:rPr>
                <w:ins w:id="7274" w:author="raye" w:date="2018-07-23T14:26:00Z"/>
                <w:rFonts w:ascii="Calibri" w:hAnsi="Calibri" w:cstheme="minorHAnsi"/>
                <w:strike/>
                <w:szCs w:val="21"/>
                <w:highlight w:val="yellow"/>
              </w:rPr>
            </w:pPr>
            <w:ins w:id="7275" w:author="raye" w:date="2018-07-23T14:26:00Z">
              <w:r w:rsidRPr="00A23FA3">
                <w:rPr>
                  <w:rFonts w:ascii="Calibri" w:hAnsi="Calibri" w:cstheme="minorHAnsi"/>
                  <w:strike/>
                  <w:szCs w:val="21"/>
                  <w:highlight w:val="yellow"/>
                </w:rPr>
                <w:t>Our Ref. No</w:t>
              </w:r>
            </w:ins>
          </w:p>
        </w:tc>
        <w:tc>
          <w:tcPr>
            <w:tcW w:w="1843" w:type="dxa"/>
          </w:tcPr>
          <w:p w14:paraId="5BCF1464" w14:textId="77777777" w:rsidR="00E06FB7" w:rsidRPr="00A23FA3" w:rsidRDefault="00E06FB7" w:rsidP="001F3470">
            <w:pPr>
              <w:rPr>
                <w:ins w:id="7276" w:author="raye" w:date="2018-07-23T14:26:00Z"/>
                <w:rFonts w:ascii="Calibri" w:hAnsi="Calibri" w:cstheme="minorHAnsi"/>
                <w:strike/>
                <w:szCs w:val="21"/>
                <w:highlight w:val="yellow"/>
              </w:rPr>
            </w:pPr>
            <w:ins w:id="7277" w:author="raye" w:date="2018-07-23T14:26:00Z">
              <w:r w:rsidRPr="00A23FA3">
                <w:rPr>
                  <w:rFonts w:ascii="Calibri" w:hAnsi="Calibri" w:cstheme="minorHAnsi"/>
                  <w:strike/>
                  <w:szCs w:val="21"/>
                  <w:highlight w:val="yellow"/>
                </w:rPr>
                <w:t>BOC Reference no</w:t>
              </w:r>
            </w:ins>
          </w:p>
        </w:tc>
        <w:tc>
          <w:tcPr>
            <w:tcW w:w="2411" w:type="dxa"/>
          </w:tcPr>
          <w:p w14:paraId="324E1E5D" w14:textId="77777777" w:rsidR="00E06FB7" w:rsidRPr="00A23FA3" w:rsidRDefault="00E06FB7" w:rsidP="001F3470">
            <w:pPr>
              <w:jc w:val="left"/>
              <w:rPr>
                <w:ins w:id="7278" w:author="raye" w:date="2018-07-23T14:26:00Z"/>
                <w:rFonts w:ascii="Calibri" w:hAnsi="Calibri" w:cstheme="minorHAnsi"/>
                <w:strike/>
                <w:szCs w:val="21"/>
                <w:highlight w:val="yellow"/>
              </w:rPr>
            </w:pPr>
            <w:ins w:id="7279" w:author="raye" w:date="2018-07-23T14:26:00Z">
              <w:r w:rsidRPr="00A23FA3">
                <w:rPr>
                  <w:rFonts w:ascii="Calibri" w:hAnsi="Calibri" w:cstheme="minorHAnsi"/>
                  <w:strike/>
                  <w:szCs w:val="21"/>
                  <w:highlight w:val="yellow"/>
                </w:rPr>
                <w:t>Mandatory, Manual input</w:t>
              </w:r>
            </w:ins>
          </w:p>
          <w:p w14:paraId="79EFAE0C" w14:textId="77777777" w:rsidR="00E06FB7" w:rsidRPr="00A23FA3" w:rsidRDefault="00E06FB7" w:rsidP="001F3470">
            <w:pPr>
              <w:jc w:val="left"/>
              <w:rPr>
                <w:ins w:id="7280" w:author="raye" w:date="2018-07-23T14:26:00Z"/>
                <w:rFonts w:ascii="Calibri" w:hAnsi="Calibri" w:cstheme="minorHAnsi"/>
                <w:strike/>
                <w:szCs w:val="21"/>
                <w:highlight w:val="yellow"/>
              </w:rPr>
            </w:pPr>
            <w:ins w:id="7281" w:author="raye" w:date="2018-07-23T14:26:00Z">
              <w:r w:rsidRPr="00A23FA3">
                <w:rPr>
                  <w:rFonts w:ascii="Calibri" w:hAnsi="Calibri" w:cstheme="minorHAnsi"/>
                  <w:strike/>
                  <w:szCs w:val="21"/>
                  <w:highlight w:val="yellow"/>
                </w:rPr>
                <w:t>From “Create case” input BOC reference &amp; Reference No</w:t>
              </w:r>
            </w:ins>
          </w:p>
        </w:tc>
      </w:tr>
      <w:tr w:rsidR="00A23FA3" w:rsidRPr="00A23FA3" w14:paraId="02469334" w14:textId="77777777" w:rsidTr="001F3470">
        <w:trPr>
          <w:ins w:id="7282" w:author="raye" w:date="2018-07-23T14:26:00Z"/>
        </w:trPr>
        <w:tc>
          <w:tcPr>
            <w:tcW w:w="424" w:type="dxa"/>
          </w:tcPr>
          <w:p w14:paraId="2447E1DF" w14:textId="77777777" w:rsidR="00E06FB7" w:rsidRPr="00A23FA3" w:rsidRDefault="00E06FB7" w:rsidP="001F3470">
            <w:pPr>
              <w:rPr>
                <w:ins w:id="7283" w:author="raye" w:date="2018-07-23T14:26:00Z"/>
                <w:rFonts w:ascii="Calibri" w:hAnsi="Calibri" w:cstheme="minorHAnsi"/>
                <w:strike/>
                <w:szCs w:val="21"/>
                <w:highlight w:val="yellow"/>
              </w:rPr>
            </w:pPr>
            <w:ins w:id="7284" w:author="raye" w:date="2018-07-23T14:26:00Z">
              <w:r w:rsidRPr="00A23FA3">
                <w:rPr>
                  <w:rFonts w:ascii="Calibri" w:hAnsi="Calibri" w:cstheme="minorHAnsi"/>
                  <w:strike/>
                  <w:szCs w:val="21"/>
                  <w:highlight w:val="yellow"/>
                </w:rPr>
                <w:t>3</w:t>
              </w:r>
            </w:ins>
          </w:p>
        </w:tc>
        <w:tc>
          <w:tcPr>
            <w:tcW w:w="2836" w:type="dxa"/>
          </w:tcPr>
          <w:p w14:paraId="74B0F569" w14:textId="77777777" w:rsidR="00E06FB7" w:rsidRPr="00A23FA3" w:rsidRDefault="00E06FB7" w:rsidP="001F3470">
            <w:pPr>
              <w:rPr>
                <w:ins w:id="7285" w:author="raye" w:date="2018-07-23T14:26:00Z"/>
                <w:rFonts w:ascii="Calibri" w:hAnsi="Calibri" w:cstheme="minorHAnsi"/>
                <w:strike/>
                <w:szCs w:val="21"/>
                <w:highlight w:val="yellow"/>
              </w:rPr>
            </w:pPr>
            <w:ins w:id="7286" w:author="raye" w:date="2018-07-23T14:26:00Z">
              <w:r w:rsidRPr="00A23FA3">
                <w:rPr>
                  <w:rFonts w:ascii="Calibri" w:hAnsi="Calibri" w:cstheme="minorHAnsi"/>
                  <w:strike/>
                  <w:szCs w:val="21"/>
                  <w:highlight w:val="yellow"/>
                </w:rPr>
                <w:t>Amount</w:t>
              </w:r>
            </w:ins>
          </w:p>
        </w:tc>
        <w:tc>
          <w:tcPr>
            <w:tcW w:w="1843" w:type="dxa"/>
          </w:tcPr>
          <w:p w14:paraId="43C3AF56" w14:textId="77777777" w:rsidR="00E06FB7" w:rsidRPr="00A23FA3" w:rsidRDefault="00E06FB7" w:rsidP="001F3470">
            <w:pPr>
              <w:jc w:val="left"/>
              <w:rPr>
                <w:ins w:id="7287" w:author="raye" w:date="2018-07-23T14:26:00Z"/>
                <w:rFonts w:ascii="Calibri" w:hAnsi="Calibri" w:cstheme="minorHAnsi"/>
                <w:strike/>
                <w:szCs w:val="21"/>
                <w:highlight w:val="yellow"/>
              </w:rPr>
            </w:pPr>
            <w:ins w:id="7288" w:author="raye" w:date="2018-07-23T14:26:00Z">
              <w:r w:rsidRPr="00A23FA3">
                <w:rPr>
                  <w:rFonts w:ascii="Calibri" w:hAnsi="Calibri" w:cstheme="minorHAnsi"/>
                  <w:strike/>
                  <w:szCs w:val="21"/>
                  <w:highlight w:val="yellow"/>
                </w:rPr>
                <w:t>Total Amount</w:t>
              </w:r>
            </w:ins>
          </w:p>
        </w:tc>
        <w:tc>
          <w:tcPr>
            <w:tcW w:w="2411" w:type="dxa"/>
          </w:tcPr>
          <w:p w14:paraId="452A4930" w14:textId="77777777" w:rsidR="00E06FB7" w:rsidRPr="00A23FA3" w:rsidRDefault="00E06FB7" w:rsidP="001F3470">
            <w:pPr>
              <w:jc w:val="left"/>
              <w:rPr>
                <w:ins w:id="7289" w:author="raye" w:date="2018-07-23T14:26:00Z"/>
                <w:rFonts w:ascii="Calibri" w:hAnsi="Calibri" w:cstheme="minorHAnsi"/>
                <w:strike/>
                <w:szCs w:val="21"/>
                <w:highlight w:val="yellow"/>
              </w:rPr>
            </w:pPr>
            <w:ins w:id="7290" w:author="raye" w:date="2018-07-23T14:26:00Z">
              <w:r w:rsidRPr="00A23FA3">
                <w:rPr>
                  <w:rFonts w:ascii="Calibri" w:hAnsi="Calibri" w:cstheme="minorHAnsi"/>
                  <w:strike/>
                  <w:szCs w:val="21"/>
                  <w:highlight w:val="yellow"/>
                </w:rPr>
                <w:t>Mandatory, format (currency + amount)</w:t>
              </w:r>
            </w:ins>
          </w:p>
        </w:tc>
      </w:tr>
      <w:tr w:rsidR="00A23FA3" w:rsidRPr="00A23FA3" w14:paraId="27EAD886" w14:textId="77777777" w:rsidTr="001F3470">
        <w:trPr>
          <w:ins w:id="7291" w:author="raye" w:date="2018-07-23T14:26:00Z"/>
        </w:trPr>
        <w:tc>
          <w:tcPr>
            <w:tcW w:w="424" w:type="dxa"/>
          </w:tcPr>
          <w:p w14:paraId="6889E06B" w14:textId="77777777" w:rsidR="00E06FB7" w:rsidRPr="00A23FA3" w:rsidRDefault="00E06FB7" w:rsidP="001F3470">
            <w:pPr>
              <w:rPr>
                <w:ins w:id="7292" w:author="raye" w:date="2018-07-23T14:26:00Z"/>
                <w:rFonts w:ascii="Calibri" w:hAnsi="Calibri" w:cstheme="minorHAnsi"/>
                <w:strike/>
                <w:szCs w:val="21"/>
                <w:highlight w:val="yellow"/>
              </w:rPr>
            </w:pPr>
            <w:ins w:id="7293" w:author="raye" w:date="2018-07-23T14:26:00Z">
              <w:r w:rsidRPr="00A23FA3">
                <w:rPr>
                  <w:rFonts w:ascii="Calibri" w:hAnsi="Calibri" w:cstheme="minorHAnsi"/>
                  <w:strike/>
                  <w:szCs w:val="21"/>
                  <w:highlight w:val="yellow"/>
                </w:rPr>
                <w:t>4</w:t>
              </w:r>
            </w:ins>
          </w:p>
        </w:tc>
        <w:tc>
          <w:tcPr>
            <w:tcW w:w="2836" w:type="dxa"/>
          </w:tcPr>
          <w:p w14:paraId="0C73615D" w14:textId="77777777" w:rsidR="00E06FB7" w:rsidRPr="00A23FA3" w:rsidRDefault="00E06FB7" w:rsidP="001F3470">
            <w:pPr>
              <w:rPr>
                <w:ins w:id="7294" w:author="raye" w:date="2018-07-23T14:26:00Z"/>
                <w:rFonts w:ascii="Calibri" w:hAnsi="Calibri" w:cstheme="minorHAnsi"/>
                <w:strike/>
                <w:szCs w:val="21"/>
                <w:highlight w:val="yellow"/>
              </w:rPr>
            </w:pPr>
            <w:ins w:id="7295" w:author="raye" w:date="2018-07-23T14:26:00Z">
              <w:r w:rsidRPr="00A23FA3">
                <w:rPr>
                  <w:rFonts w:ascii="Calibri" w:hAnsi="Calibri" w:cstheme="minorHAnsi"/>
                  <w:strike/>
                  <w:szCs w:val="21"/>
                  <w:highlight w:val="yellow"/>
                </w:rPr>
                <w:t>Import/Export</w:t>
              </w:r>
            </w:ins>
          </w:p>
        </w:tc>
        <w:tc>
          <w:tcPr>
            <w:tcW w:w="1843" w:type="dxa"/>
          </w:tcPr>
          <w:p w14:paraId="416AD3E6" w14:textId="77777777" w:rsidR="00E06FB7" w:rsidRPr="00A23FA3" w:rsidRDefault="00E06FB7" w:rsidP="001F3470">
            <w:pPr>
              <w:jc w:val="left"/>
              <w:rPr>
                <w:ins w:id="7296" w:author="raye" w:date="2018-07-23T14:26:00Z"/>
                <w:rFonts w:ascii="Calibri" w:hAnsi="Calibri" w:cstheme="minorHAnsi"/>
                <w:strike/>
                <w:szCs w:val="21"/>
                <w:highlight w:val="yellow"/>
              </w:rPr>
            </w:pPr>
            <w:ins w:id="7297" w:author="raye" w:date="2018-07-23T14:26:00Z">
              <w:r w:rsidRPr="00A23FA3">
                <w:rPr>
                  <w:rFonts w:ascii="Calibri" w:hAnsi="Calibri" w:cstheme="minorHAnsi"/>
                  <w:strike/>
                  <w:szCs w:val="21"/>
                  <w:highlight w:val="yellow"/>
                </w:rPr>
                <w:t>Flag</w:t>
              </w:r>
            </w:ins>
          </w:p>
        </w:tc>
        <w:tc>
          <w:tcPr>
            <w:tcW w:w="2411" w:type="dxa"/>
          </w:tcPr>
          <w:p w14:paraId="3A4FF15A" w14:textId="77777777" w:rsidR="00E06FB7" w:rsidRPr="00A23FA3" w:rsidRDefault="00E06FB7" w:rsidP="001F3470">
            <w:pPr>
              <w:rPr>
                <w:ins w:id="7298" w:author="raye" w:date="2018-07-23T14:26:00Z"/>
                <w:rFonts w:ascii="Calibri" w:hAnsi="Calibri" w:cstheme="minorHAnsi"/>
                <w:strike/>
                <w:szCs w:val="21"/>
                <w:highlight w:val="yellow"/>
              </w:rPr>
            </w:pPr>
            <w:ins w:id="7299" w:author="raye" w:date="2018-07-23T14:26:00Z">
              <w:r w:rsidRPr="00A23FA3">
                <w:rPr>
                  <w:rFonts w:ascii="Calibri" w:hAnsi="Calibri" w:cstheme="minorHAnsi"/>
                  <w:strike/>
                  <w:szCs w:val="21"/>
                  <w:highlight w:val="yellow"/>
                </w:rPr>
                <w:t>Mandatory, Manual input</w:t>
              </w:r>
            </w:ins>
          </w:p>
        </w:tc>
      </w:tr>
      <w:tr w:rsidR="00A23FA3" w:rsidRPr="00A23FA3" w14:paraId="0ADB9F60" w14:textId="77777777" w:rsidTr="001F3470">
        <w:trPr>
          <w:ins w:id="7300" w:author="raye" w:date="2018-07-23T14:26:00Z"/>
        </w:trPr>
        <w:tc>
          <w:tcPr>
            <w:tcW w:w="424" w:type="dxa"/>
          </w:tcPr>
          <w:p w14:paraId="77814373" w14:textId="77777777" w:rsidR="00E06FB7" w:rsidRPr="00A23FA3" w:rsidRDefault="00E06FB7" w:rsidP="001F3470">
            <w:pPr>
              <w:rPr>
                <w:ins w:id="7301" w:author="raye" w:date="2018-07-23T14:26:00Z"/>
                <w:rFonts w:ascii="Calibri" w:hAnsi="Calibri" w:cstheme="minorHAnsi"/>
                <w:strike/>
                <w:szCs w:val="21"/>
                <w:highlight w:val="yellow"/>
              </w:rPr>
            </w:pPr>
            <w:ins w:id="7302" w:author="raye" w:date="2018-07-23T14:26:00Z">
              <w:r w:rsidRPr="00A23FA3">
                <w:rPr>
                  <w:rFonts w:ascii="Calibri" w:hAnsi="Calibri" w:cstheme="minorHAnsi"/>
                  <w:strike/>
                  <w:szCs w:val="21"/>
                  <w:highlight w:val="yellow"/>
                </w:rPr>
                <w:t>5</w:t>
              </w:r>
            </w:ins>
          </w:p>
        </w:tc>
        <w:tc>
          <w:tcPr>
            <w:tcW w:w="2836" w:type="dxa"/>
          </w:tcPr>
          <w:p w14:paraId="35058A84" w14:textId="77777777" w:rsidR="00E06FB7" w:rsidRPr="00A23FA3" w:rsidRDefault="00E06FB7" w:rsidP="001F3470">
            <w:pPr>
              <w:rPr>
                <w:ins w:id="7303" w:author="raye" w:date="2018-07-23T14:26:00Z"/>
                <w:rFonts w:ascii="Calibri" w:hAnsi="Calibri" w:cstheme="minorHAnsi"/>
                <w:strike/>
                <w:szCs w:val="21"/>
                <w:highlight w:val="yellow"/>
              </w:rPr>
            </w:pPr>
            <w:ins w:id="7304" w:author="raye" w:date="2018-07-23T14:26:00Z">
              <w:r w:rsidRPr="00A23FA3">
                <w:rPr>
                  <w:rFonts w:ascii="Calibri" w:hAnsi="Calibri" w:cstheme="minorHAnsi"/>
                  <w:strike/>
                  <w:szCs w:val="21"/>
                  <w:highlight w:val="yellow"/>
                </w:rPr>
                <w:t>From to</w:t>
              </w:r>
            </w:ins>
          </w:p>
        </w:tc>
        <w:tc>
          <w:tcPr>
            <w:tcW w:w="1843" w:type="dxa"/>
          </w:tcPr>
          <w:p w14:paraId="309FA79F" w14:textId="77777777" w:rsidR="00E06FB7" w:rsidRPr="00A23FA3" w:rsidRDefault="00E06FB7" w:rsidP="001F3470">
            <w:pPr>
              <w:jc w:val="left"/>
              <w:rPr>
                <w:ins w:id="7305" w:author="raye" w:date="2018-07-23T14:26:00Z"/>
                <w:rFonts w:ascii="Calibri" w:hAnsi="Calibri" w:cstheme="minorHAnsi"/>
                <w:strike/>
                <w:szCs w:val="21"/>
                <w:highlight w:val="yellow"/>
              </w:rPr>
            </w:pPr>
            <w:ins w:id="7306" w:author="raye" w:date="2018-07-23T14:26:00Z">
              <w:r w:rsidRPr="00A23FA3">
                <w:rPr>
                  <w:rFonts w:ascii="Calibri" w:hAnsi="Calibri" w:cstheme="minorHAnsi"/>
                  <w:strike/>
                  <w:szCs w:val="21"/>
                  <w:highlight w:val="yellow"/>
                </w:rPr>
                <w:t xml:space="preserve">Start date </w:t>
              </w:r>
            </w:ins>
          </w:p>
        </w:tc>
        <w:tc>
          <w:tcPr>
            <w:tcW w:w="2411" w:type="dxa"/>
          </w:tcPr>
          <w:p w14:paraId="77EE450B" w14:textId="77777777" w:rsidR="00E06FB7" w:rsidRPr="00A23FA3" w:rsidRDefault="00E06FB7" w:rsidP="001F3470">
            <w:pPr>
              <w:rPr>
                <w:ins w:id="7307" w:author="raye" w:date="2018-07-23T14:26:00Z"/>
                <w:rFonts w:ascii="Calibri" w:hAnsi="Calibri" w:cstheme="minorHAnsi"/>
                <w:strike/>
                <w:szCs w:val="21"/>
                <w:highlight w:val="yellow"/>
              </w:rPr>
            </w:pPr>
            <w:ins w:id="7308" w:author="raye" w:date="2018-07-23T14:26:00Z">
              <w:r w:rsidRPr="00A23FA3">
                <w:rPr>
                  <w:rFonts w:ascii="Calibri" w:hAnsi="Calibri" w:cstheme="minorHAnsi"/>
                  <w:strike/>
                  <w:szCs w:val="21"/>
                  <w:highlight w:val="yellow"/>
                </w:rPr>
                <w:t>Mandatory, Manual input</w:t>
              </w:r>
            </w:ins>
          </w:p>
        </w:tc>
      </w:tr>
      <w:tr w:rsidR="00A23FA3" w:rsidRPr="00A23FA3" w14:paraId="5491BE7D" w14:textId="77777777" w:rsidTr="001F3470">
        <w:trPr>
          <w:ins w:id="7309" w:author="raye" w:date="2018-07-23T14:26:00Z"/>
        </w:trPr>
        <w:tc>
          <w:tcPr>
            <w:tcW w:w="424" w:type="dxa"/>
          </w:tcPr>
          <w:p w14:paraId="267DDA67" w14:textId="77777777" w:rsidR="00E06FB7" w:rsidRPr="00A23FA3" w:rsidRDefault="00E06FB7" w:rsidP="001F3470">
            <w:pPr>
              <w:rPr>
                <w:ins w:id="7310" w:author="raye" w:date="2018-07-23T14:26:00Z"/>
                <w:rFonts w:ascii="Calibri" w:hAnsi="Calibri" w:cstheme="minorHAnsi"/>
                <w:strike/>
                <w:szCs w:val="21"/>
                <w:highlight w:val="yellow"/>
              </w:rPr>
            </w:pPr>
            <w:ins w:id="7311" w:author="raye" w:date="2018-07-23T14:26:00Z">
              <w:r w:rsidRPr="00A23FA3">
                <w:rPr>
                  <w:rFonts w:ascii="Calibri" w:hAnsi="Calibri" w:cstheme="minorHAnsi"/>
                  <w:strike/>
                  <w:szCs w:val="21"/>
                  <w:highlight w:val="yellow"/>
                </w:rPr>
                <w:t>6</w:t>
              </w:r>
            </w:ins>
          </w:p>
        </w:tc>
        <w:tc>
          <w:tcPr>
            <w:tcW w:w="2836" w:type="dxa"/>
          </w:tcPr>
          <w:p w14:paraId="4530618E" w14:textId="77777777" w:rsidR="00E06FB7" w:rsidRPr="00A23FA3" w:rsidRDefault="00E06FB7" w:rsidP="001F3470">
            <w:pPr>
              <w:rPr>
                <w:ins w:id="7312" w:author="raye" w:date="2018-07-23T14:26:00Z"/>
                <w:rFonts w:ascii="Calibri" w:hAnsi="Calibri" w:cstheme="minorHAnsi"/>
                <w:strike/>
                <w:szCs w:val="21"/>
                <w:highlight w:val="yellow"/>
              </w:rPr>
            </w:pPr>
            <w:ins w:id="7313" w:author="raye" w:date="2018-07-23T14:26:00Z">
              <w:r w:rsidRPr="00A23FA3">
                <w:rPr>
                  <w:rFonts w:ascii="Calibri" w:hAnsi="Calibri" w:cstheme="minorHAnsi"/>
                  <w:strike/>
                  <w:szCs w:val="21"/>
                  <w:highlight w:val="yellow"/>
                </w:rPr>
                <w:t>Description of Goods</w:t>
              </w:r>
            </w:ins>
          </w:p>
        </w:tc>
        <w:tc>
          <w:tcPr>
            <w:tcW w:w="1843" w:type="dxa"/>
          </w:tcPr>
          <w:p w14:paraId="6C1B7101" w14:textId="77777777" w:rsidR="00E06FB7" w:rsidRPr="00A23FA3" w:rsidRDefault="00E06FB7" w:rsidP="001F3470">
            <w:pPr>
              <w:jc w:val="left"/>
              <w:rPr>
                <w:ins w:id="7314" w:author="raye" w:date="2018-07-23T14:26:00Z"/>
                <w:rFonts w:ascii="Calibri" w:hAnsi="Calibri" w:cstheme="minorHAnsi"/>
                <w:strike/>
                <w:szCs w:val="21"/>
                <w:highlight w:val="yellow"/>
              </w:rPr>
            </w:pPr>
            <w:ins w:id="7315" w:author="raye" w:date="2018-07-23T14:26:00Z">
              <w:r w:rsidRPr="00A23FA3">
                <w:rPr>
                  <w:rFonts w:ascii="Calibri" w:hAnsi="Calibri" w:cstheme="minorHAnsi"/>
                  <w:strike/>
                  <w:szCs w:val="21"/>
                  <w:highlight w:val="yellow"/>
                </w:rPr>
                <w:t>Goods Description</w:t>
              </w:r>
            </w:ins>
          </w:p>
        </w:tc>
        <w:tc>
          <w:tcPr>
            <w:tcW w:w="2411" w:type="dxa"/>
          </w:tcPr>
          <w:p w14:paraId="73CB2D32" w14:textId="77777777" w:rsidR="00E06FB7" w:rsidRPr="00A23FA3" w:rsidRDefault="00E06FB7" w:rsidP="001F3470">
            <w:pPr>
              <w:rPr>
                <w:ins w:id="7316" w:author="raye" w:date="2018-07-23T14:26:00Z"/>
                <w:rFonts w:ascii="Calibri" w:hAnsi="Calibri" w:cstheme="minorHAnsi"/>
                <w:strike/>
                <w:szCs w:val="21"/>
                <w:highlight w:val="yellow"/>
              </w:rPr>
            </w:pPr>
            <w:ins w:id="7317" w:author="raye" w:date="2018-07-23T14:26:00Z">
              <w:r w:rsidRPr="00A23FA3">
                <w:rPr>
                  <w:rFonts w:ascii="Calibri" w:hAnsi="Calibri" w:cstheme="minorHAnsi"/>
                  <w:strike/>
                  <w:szCs w:val="21"/>
                  <w:highlight w:val="yellow"/>
                </w:rPr>
                <w:t>Mandatory, Manual input</w:t>
              </w:r>
            </w:ins>
          </w:p>
        </w:tc>
      </w:tr>
      <w:tr w:rsidR="00A23FA3" w:rsidRPr="00A23FA3" w14:paraId="00FC4565" w14:textId="77777777" w:rsidTr="001F3470">
        <w:trPr>
          <w:ins w:id="7318" w:author="raye" w:date="2018-07-23T14:26:00Z"/>
        </w:trPr>
        <w:tc>
          <w:tcPr>
            <w:tcW w:w="424" w:type="dxa"/>
          </w:tcPr>
          <w:p w14:paraId="7645ADD4" w14:textId="77777777" w:rsidR="00E06FB7" w:rsidRPr="00A23FA3" w:rsidRDefault="00E06FB7" w:rsidP="001F3470">
            <w:pPr>
              <w:rPr>
                <w:ins w:id="7319" w:author="raye" w:date="2018-07-23T14:26:00Z"/>
                <w:rFonts w:ascii="Calibri" w:hAnsi="Calibri" w:cstheme="minorHAnsi"/>
                <w:strike/>
                <w:szCs w:val="21"/>
                <w:highlight w:val="yellow"/>
              </w:rPr>
            </w:pPr>
            <w:ins w:id="7320" w:author="raye" w:date="2018-07-23T14:26:00Z">
              <w:r w:rsidRPr="00A23FA3">
                <w:rPr>
                  <w:rFonts w:ascii="Calibri" w:hAnsi="Calibri" w:cstheme="minorHAnsi"/>
                  <w:strike/>
                  <w:szCs w:val="21"/>
                  <w:highlight w:val="yellow"/>
                </w:rPr>
                <w:t>7</w:t>
              </w:r>
            </w:ins>
          </w:p>
        </w:tc>
        <w:tc>
          <w:tcPr>
            <w:tcW w:w="2836" w:type="dxa"/>
          </w:tcPr>
          <w:p w14:paraId="6A2A97D9" w14:textId="77777777" w:rsidR="00E06FB7" w:rsidRPr="00A23FA3" w:rsidRDefault="00E06FB7" w:rsidP="001F3470">
            <w:pPr>
              <w:rPr>
                <w:ins w:id="7321" w:author="raye" w:date="2018-07-23T14:26:00Z"/>
                <w:rFonts w:ascii="Calibri" w:hAnsi="Calibri" w:cstheme="minorHAnsi"/>
                <w:strike/>
                <w:szCs w:val="21"/>
                <w:highlight w:val="yellow"/>
              </w:rPr>
            </w:pPr>
            <w:ins w:id="7322" w:author="raye" w:date="2018-07-23T14:26:00Z">
              <w:r w:rsidRPr="00A23FA3">
                <w:rPr>
                  <w:rFonts w:ascii="Calibri" w:hAnsi="Calibri" w:cstheme="minorHAnsi"/>
                  <w:strike/>
                  <w:szCs w:val="21"/>
                  <w:highlight w:val="yellow"/>
                </w:rPr>
                <w:t>BOC branch</w:t>
              </w:r>
            </w:ins>
          </w:p>
        </w:tc>
        <w:tc>
          <w:tcPr>
            <w:tcW w:w="1843" w:type="dxa"/>
          </w:tcPr>
          <w:p w14:paraId="7F104728" w14:textId="77777777" w:rsidR="00E06FB7" w:rsidRPr="00A23FA3" w:rsidRDefault="00E06FB7" w:rsidP="001F3470">
            <w:pPr>
              <w:jc w:val="left"/>
              <w:rPr>
                <w:ins w:id="7323" w:author="raye" w:date="2018-07-23T14:26:00Z"/>
                <w:rFonts w:ascii="Calibri" w:hAnsi="Calibri" w:cstheme="minorHAnsi"/>
                <w:strike/>
                <w:szCs w:val="21"/>
                <w:highlight w:val="yellow"/>
              </w:rPr>
            </w:pPr>
            <w:ins w:id="7324" w:author="raye" w:date="2018-07-23T14:26:00Z">
              <w:r w:rsidRPr="00A23FA3">
                <w:rPr>
                  <w:rFonts w:ascii="Calibri" w:hAnsi="Calibri" w:cstheme="minorHAnsi"/>
                  <w:strike/>
                  <w:szCs w:val="21"/>
                  <w:highlight w:val="yellow"/>
                </w:rPr>
                <w:t>Branch Name</w:t>
              </w:r>
            </w:ins>
          </w:p>
        </w:tc>
        <w:tc>
          <w:tcPr>
            <w:tcW w:w="2411" w:type="dxa"/>
          </w:tcPr>
          <w:p w14:paraId="2E86B5E1" w14:textId="77777777" w:rsidR="00E06FB7" w:rsidRPr="00A23FA3" w:rsidRDefault="00E06FB7" w:rsidP="001F3470">
            <w:pPr>
              <w:rPr>
                <w:ins w:id="7325" w:author="raye" w:date="2018-07-23T14:26:00Z"/>
                <w:rFonts w:ascii="Calibri" w:hAnsi="Calibri" w:cstheme="minorHAnsi"/>
                <w:strike/>
                <w:szCs w:val="21"/>
                <w:highlight w:val="yellow"/>
              </w:rPr>
            </w:pPr>
            <w:ins w:id="7326" w:author="raye" w:date="2018-07-23T14:26:00Z">
              <w:r w:rsidRPr="00A23FA3">
                <w:rPr>
                  <w:rFonts w:ascii="Calibri" w:hAnsi="Calibri" w:cstheme="minorHAnsi"/>
                  <w:strike/>
                  <w:szCs w:val="21"/>
                  <w:highlight w:val="yellow"/>
                </w:rPr>
                <w:t>Optional</w:t>
              </w:r>
            </w:ins>
          </w:p>
        </w:tc>
      </w:tr>
      <w:tr w:rsidR="00A23FA3" w:rsidRPr="00A23FA3" w14:paraId="69F861C2" w14:textId="77777777" w:rsidTr="001F3470">
        <w:trPr>
          <w:ins w:id="7327" w:author="raye" w:date="2018-07-23T14:26:00Z"/>
        </w:trPr>
        <w:tc>
          <w:tcPr>
            <w:tcW w:w="424" w:type="dxa"/>
          </w:tcPr>
          <w:p w14:paraId="68FEE032" w14:textId="77777777" w:rsidR="00E06FB7" w:rsidRPr="00A23FA3" w:rsidRDefault="00E06FB7" w:rsidP="001F3470">
            <w:pPr>
              <w:rPr>
                <w:ins w:id="7328" w:author="raye" w:date="2018-07-23T14:26:00Z"/>
                <w:rFonts w:ascii="Calibri" w:hAnsi="Calibri" w:cstheme="minorHAnsi"/>
                <w:strike/>
                <w:szCs w:val="21"/>
                <w:highlight w:val="yellow"/>
              </w:rPr>
            </w:pPr>
            <w:ins w:id="7329" w:author="raye" w:date="2018-07-23T14:26:00Z">
              <w:r w:rsidRPr="00A23FA3">
                <w:rPr>
                  <w:rFonts w:ascii="Calibri" w:hAnsi="Calibri" w:cstheme="minorHAnsi"/>
                  <w:strike/>
                  <w:szCs w:val="21"/>
                  <w:highlight w:val="yellow"/>
                </w:rPr>
                <w:t>4</w:t>
              </w:r>
            </w:ins>
          </w:p>
        </w:tc>
        <w:tc>
          <w:tcPr>
            <w:tcW w:w="2836" w:type="dxa"/>
          </w:tcPr>
          <w:p w14:paraId="14EBDA53" w14:textId="77777777" w:rsidR="00E06FB7" w:rsidRPr="00A23FA3" w:rsidRDefault="00E06FB7" w:rsidP="001F3470">
            <w:pPr>
              <w:rPr>
                <w:ins w:id="7330" w:author="raye" w:date="2018-07-23T14:26:00Z"/>
                <w:rFonts w:ascii="Calibri" w:hAnsi="Calibri" w:cstheme="minorHAnsi"/>
                <w:strike/>
                <w:szCs w:val="21"/>
                <w:highlight w:val="yellow"/>
              </w:rPr>
            </w:pPr>
            <w:ins w:id="7331" w:author="raye" w:date="2018-07-23T14:26:00Z">
              <w:r w:rsidRPr="00A23FA3">
                <w:rPr>
                  <w:rFonts w:ascii="Calibri" w:hAnsi="Calibri" w:cstheme="minorHAnsi"/>
                  <w:strike/>
                  <w:szCs w:val="21"/>
                  <w:highlight w:val="yellow"/>
                </w:rPr>
                <w:t>”Save”</w:t>
              </w:r>
            </w:ins>
          </w:p>
        </w:tc>
        <w:tc>
          <w:tcPr>
            <w:tcW w:w="1843" w:type="dxa"/>
          </w:tcPr>
          <w:p w14:paraId="37236045" w14:textId="77777777" w:rsidR="00E06FB7" w:rsidRPr="00A23FA3" w:rsidRDefault="00E06FB7" w:rsidP="001F3470">
            <w:pPr>
              <w:rPr>
                <w:ins w:id="7332" w:author="raye" w:date="2018-07-23T14:26:00Z"/>
                <w:rFonts w:ascii="Calibri" w:hAnsi="Calibri" w:cstheme="minorHAnsi"/>
                <w:strike/>
                <w:szCs w:val="21"/>
                <w:highlight w:val="yellow"/>
              </w:rPr>
            </w:pPr>
            <w:ins w:id="7333" w:author="raye" w:date="2018-07-23T14:26:00Z">
              <w:r w:rsidRPr="00A23FA3">
                <w:rPr>
                  <w:rFonts w:ascii="Calibri" w:hAnsi="Calibri" w:cstheme="minorHAnsi"/>
                  <w:strike/>
                  <w:szCs w:val="21"/>
                  <w:highlight w:val="yellow"/>
                </w:rPr>
                <w:t>button</w:t>
              </w:r>
            </w:ins>
          </w:p>
        </w:tc>
        <w:tc>
          <w:tcPr>
            <w:tcW w:w="2411" w:type="dxa"/>
          </w:tcPr>
          <w:p w14:paraId="633100CB" w14:textId="77777777" w:rsidR="00E06FB7" w:rsidRPr="00A23FA3" w:rsidRDefault="00E06FB7" w:rsidP="001F3470">
            <w:pPr>
              <w:rPr>
                <w:ins w:id="7334" w:author="raye" w:date="2018-07-23T14:26:00Z"/>
                <w:rFonts w:ascii="Calibri" w:hAnsi="Calibri" w:cstheme="minorHAnsi"/>
                <w:strike/>
                <w:szCs w:val="21"/>
                <w:highlight w:val="yellow"/>
              </w:rPr>
            </w:pPr>
            <w:ins w:id="7335" w:author="raye" w:date="2018-07-23T14:26:00Z">
              <w:r w:rsidRPr="00A23FA3">
                <w:rPr>
                  <w:rFonts w:ascii="Calibri" w:hAnsi="Calibri" w:cstheme="minorHAnsi"/>
                  <w:strike/>
                  <w:szCs w:val="21"/>
                  <w:highlight w:val="yellow"/>
                </w:rPr>
                <w:t xml:space="preserve">Save input information. </w:t>
              </w:r>
            </w:ins>
          </w:p>
        </w:tc>
      </w:tr>
    </w:tbl>
    <w:p w14:paraId="78CB2C89" w14:textId="77777777" w:rsidR="00E06FB7" w:rsidRPr="00A23FA3" w:rsidRDefault="00E06FB7" w:rsidP="00E06FB7">
      <w:pPr>
        <w:ind w:leftChars="270" w:left="567"/>
        <w:rPr>
          <w:ins w:id="7336" w:author="raye" w:date="2018-07-23T14:26:00Z"/>
          <w:rFonts w:ascii="Calibri" w:hAnsi="Calibri" w:cstheme="minorHAnsi"/>
          <w:strike/>
          <w:sz w:val="24"/>
          <w:szCs w:val="24"/>
          <w:highlight w:val="yellow"/>
        </w:rPr>
      </w:pPr>
      <w:ins w:id="7337" w:author="raye" w:date="2018-07-23T14:26:00Z">
        <w:r w:rsidRPr="00A23FA3">
          <w:rPr>
            <w:rFonts w:ascii="Calibri" w:hAnsi="Calibri"/>
            <w:strike/>
            <w:sz w:val="24"/>
            <w:szCs w:val="24"/>
            <w:highlight w:val="yellow"/>
          </w:rPr>
          <w:t>Note * see appendix for specific input elements</w:t>
        </w:r>
        <w:r w:rsidRPr="00A23FA3" w:rsidDel="007A1338">
          <w:rPr>
            <w:rFonts w:ascii="Calibri" w:hAnsi="Calibri" w:cstheme="minorHAnsi"/>
            <w:strike/>
            <w:sz w:val="24"/>
            <w:szCs w:val="24"/>
            <w:highlight w:val="yellow"/>
          </w:rPr>
          <w:t xml:space="preserve">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_Ref508805467 \r \h  \* MERGEFORMAT </w:instrText>
        </w:r>
      </w:ins>
      <w:r w:rsidRPr="00A23FA3">
        <w:rPr>
          <w:rFonts w:ascii="Calibri" w:hAnsi="Calibri" w:cstheme="minorHAnsi"/>
          <w:strike/>
          <w:sz w:val="24"/>
          <w:szCs w:val="24"/>
          <w:highlight w:val="yellow"/>
        </w:rPr>
      </w:r>
      <w:ins w:id="7338"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7.1.2</w:t>
        </w:r>
        <w:r w:rsidRPr="00A23FA3">
          <w:rPr>
            <w:rFonts w:ascii="Calibri" w:hAnsi="Calibri" w:cstheme="minorHAnsi"/>
            <w:strike/>
            <w:sz w:val="24"/>
            <w:szCs w:val="24"/>
            <w:highlight w:val="yellow"/>
          </w:rPr>
          <w:fldChar w:fldCharType="end"/>
        </w:r>
      </w:ins>
    </w:p>
    <w:p w14:paraId="2578748A" w14:textId="77777777" w:rsidR="00E06FB7" w:rsidRPr="00A23FA3" w:rsidRDefault="00E06FB7" w:rsidP="00E06FB7">
      <w:pPr>
        <w:widowControl/>
        <w:jc w:val="left"/>
        <w:rPr>
          <w:ins w:id="7339" w:author="raye" w:date="2018-07-23T14:26:00Z"/>
          <w:rFonts w:ascii="Calibri" w:hAnsi="Calibri" w:cstheme="minorHAnsi"/>
          <w:b/>
          <w:bCs/>
          <w:strike/>
          <w:sz w:val="32"/>
          <w:szCs w:val="32"/>
          <w:highlight w:val="yellow"/>
        </w:rPr>
      </w:pPr>
    </w:p>
    <w:p w14:paraId="191B93D9" w14:textId="77777777" w:rsidR="00E06FB7" w:rsidRPr="00A23FA3" w:rsidRDefault="00E06FB7" w:rsidP="00E06FB7">
      <w:pPr>
        <w:pStyle w:val="3"/>
        <w:keepNext w:val="0"/>
        <w:keepLines w:val="0"/>
        <w:numPr>
          <w:ilvl w:val="3"/>
          <w:numId w:val="15"/>
        </w:numPr>
        <w:spacing w:before="0" w:after="120" w:line="240" w:lineRule="auto"/>
        <w:rPr>
          <w:ins w:id="7340" w:author="raye" w:date="2018-07-23T14:26:00Z"/>
          <w:rFonts w:ascii="Calibri" w:hAnsi="Calibri" w:cstheme="minorHAnsi"/>
          <w:strike/>
          <w:highlight w:val="yellow"/>
        </w:rPr>
      </w:pPr>
      <w:bookmarkStart w:id="7341" w:name="_Toc520839540"/>
      <w:ins w:id="7342" w:author="raye" w:date="2018-07-23T14:26:00Z">
        <w:r w:rsidRPr="00A23FA3">
          <w:rPr>
            <w:rFonts w:ascii="Calibri" w:hAnsi="Calibri" w:cstheme="minorHAnsi"/>
            <w:strike/>
            <w:highlight w:val="yellow"/>
          </w:rPr>
          <w:t>Compliance Analyst: Supplementary Notes Page</w:t>
        </w:r>
        <w:bookmarkEnd w:id="7341"/>
      </w:ins>
    </w:p>
    <w:p w14:paraId="5203AAC5" w14:textId="77777777" w:rsidR="00E06FB7" w:rsidRPr="00A23FA3" w:rsidRDefault="00E06FB7" w:rsidP="00E06FB7">
      <w:pPr>
        <w:spacing w:afterLines="50" w:after="156"/>
        <w:ind w:firstLineChars="177" w:firstLine="425"/>
        <w:rPr>
          <w:ins w:id="7343" w:author="raye" w:date="2018-07-23T14:26:00Z"/>
          <w:rFonts w:ascii="Calibri" w:hAnsi="Calibri" w:cstheme="minorHAnsi"/>
          <w:strike/>
          <w:sz w:val="24"/>
          <w:szCs w:val="24"/>
          <w:highlight w:val="yellow"/>
        </w:rPr>
      </w:pPr>
      <w:ins w:id="7344" w:author="raye" w:date="2018-07-23T14:26:00Z">
        <w:r w:rsidRPr="00A23FA3">
          <w:rPr>
            <w:rFonts w:ascii="Calibri" w:hAnsi="Calibri" w:cstheme="minorHAnsi"/>
            <w:strike/>
            <w:sz w:val="24"/>
            <w:szCs w:val="24"/>
            <w:highlight w:val="yellow"/>
          </w:rPr>
          <w:t>After Compliance Analyst finished all checking for case. Need to fill out the Supplementary Notes Form online for each case.</w:t>
        </w:r>
      </w:ins>
    </w:p>
    <w:p w14:paraId="71BB3795" w14:textId="77777777" w:rsidR="00E06FB7" w:rsidRPr="00A23FA3" w:rsidRDefault="00E06FB7" w:rsidP="00E06FB7">
      <w:pPr>
        <w:pStyle w:val="a0"/>
        <w:numPr>
          <w:ilvl w:val="0"/>
          <w:numId w:val="12"/>
        </w:numPr>
        <w:ind w:firstLineChars="0"/>
        <w:jc w:val="left"/>
        <w:rPr>
          <w:ins w:id="7345" w:author="raye" w:date="2018-07-23T14:26:00Z"/>
          <w:rFonts w:ascii="Calibri" w:hAnsi="Calibri" w:cstheme="minorHAnsi"/>
          <w:b/>
          <w:strike/>
          <w:sz w:val="28"/>
          <w:szCs w:val="24"/>
          <w:highlight w:val="yellow"/>
        </w:rPr>
      </w:pPr>
      <w:ins w:id="7346" w:author="raye" w:date="2018-07-23T14:26:00Z">
        <w:r w:rsidRPr="00A23FA3">
          <w:rPr>
            <w:rFonts w:ascii="Calibri" w:hAnsi="Calibri" w:cstheme="minorHAnsi"/>
            <w:b/>
            <w:strike/>
            <w:sz w:val="28"/>
            <w:szCs w:val="24"/>
            <w:highlight w:val="yellow"/>
          </w:rPr>
          <w:t>UI Diagram &amp; illustration</w:t>
        </w:r>
      </w:ins>
    </w:p>
    <w:p w14:paraId="36503E2C" w14:textId="2E8ECE06" w:rsidR="00E06FB7" w:rsidRPr="00A23FA3" w:rsidRDefault="003C4311" w:rsidP="00E06FB7">
      <w:pPr>
        <w:jc w:val="center"/>
        <w:rPr>
          <w:ins w:id="7347" w:author="raye" w:date="2018-07-23T14:26:00Z"/>
          <w:rFonts w:ascii="Calibri" w:hAnsi="Calibri" w:cstheme="minorHAnsi"/>
          <w:i/>
          <w:strike/>
          <w:sz w:val="24"/>
          <w:highlight w:val="yellow"/>
        </w:rPr>
      </w:pPr>
      <w:r w:rsidRPr="00A23FA3">
        <w:rPr>
          <w:rFonts w:ascii="Calibri" w:hAnsi="Calibri" w:cstheme="minorHAnsi"/>
          <w:i/>
          <w:strike/>
          <w:noProof/>
          <w:sz w:val="24"/>
          <w:highlight w:val="yellow"/>
        </w:rPr>
        <mc:AlternateContent>
          <mc:Choice Requires="wps">
            <w:drawing>
              <wp:anchor distT="0" distB="0" distL="114300" distR="114300" simplePos="0" relativeHeight="251707392" behindDoc="0" locked="0" layoutInCell="1" allowOverlap="1" wp14:anchorId="37827C52" wp14:editId="55EC3C37">
                <wp:simplePos x="0" y="0"/>
                <wp:positionH relativeFrom="column">
                  <wp:posOffset>466724</wp:posOffset>
                </wp:positionH>
                <wp:positionV relativeFrom="paragraph">
                  <wp:posOffset>189229</wp:posOffset>
                </wp:positionV>
                <wp:extent cx="3590925" cy="1724025"/>
                <wp:effectExtent l="0" t="0" r="28575" b="28575"/>
                <wp:wrapNone/>
                <wp:docPr id="221" name="直接连接符 221"/>
                <wp:cNvGraphicFramePr/>
                <a:graphic xmlns:a="http://schemas.openxmlformats.org/drawingml/2006/main">
                  <a:graphicData uri="http://schemas.microsoft.com/office/word/2010/wordprocessingShape">
                    <wps:wsp>
                      <wps:cNvCnPr/>
                      <wps:spPr>
                        <a:xfrm>
                          <a:off x="0" y="0"/>
                          <a:ext cx="3590925" cy="1724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F3C27" id="直接连接符 22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36.75pt,14.9pt" to="319.5pt,1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" strokecolor="#5b9bd5 [3204]" strokeweight=".5pt">
                <v:stroke joinstyle="miter"/>
              </v:line>
            </w:pict>
          </mc:Fallback>
        </mc:AlternateContent>
      </w:r>
      <w:ins w:id="7348" w:author="raye" w:date="2018-07-23T14:26:00Z">
        <w:r w:rsidR="00E06FB7" w:rsidRPr="00A23FA3">
          <w:rPr>
            <w:rFonts w:ascii="Calibri" w:hAnsi="Calibri" w:cstheme="minorHAnsi"/>
            <w:i/>
            <w:strike/>
            <w:noProof/>
            <w:sz w:val="24"/>
            <w:highlight w:val="yellow"/>
          </w:rPr>
          <w:drawing>
            <wp:inline distT="0" distB="0" distL="0" distR="0" wp14:anchorId="26F049E4" wp14:editId="6B4F7E6D">
              <wp:extent cx="4931925" cy="2568102"/>
              <wp:effectExtent l="0" t="0" r="2540" b="3810"/>
              <wp:docPr id="1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988998" cy="2597820"/>
                      </a:xfrm>
                      <a:prstGeom prst="rect">
                        <a:avLst/>
                      </a:prstGeom>
                      <a:noFill/>
                    </pic:spPr>
                  </pic:pic>
                </a:graphicData>
              </a:graphic>
            </wp:inline>
          </w:drawing>
        </w:r>
      </w:ins>
    </w:p>
    <w:p w14:paraId="3F6DFF51" w14:textId="77777777" w:rsidR="00E06FB7" w:rsidRPr="00A23FA3" w:rsidRDefault="00E06FB7" w:rsidP="00E06FB7">
      <w:pPr>
        <w:rPr>
          <w:ins w:id="7349" w:author="raye" w:date="2018-07-23T14:26:00Z"/>
          <w:rFonts w:ascii="Calibri" w:hAnsi="Calibri" w:cstheme="minorHAnsi"/>
          <w:i/>
          <w:strike/>
          <w:sz w:val="24"/>
          <w:highlight w:val="yellow"/>
        </w:rPr>
      </w:pPr>
      <w:ins w:id="7350" w:author="raye" w:date="2018-07-23T14:26:00Z">
        <w:r w:rsidRPr="00A23FA3">
          <w:rPr>
            <w:rFonts w:ascii="Calibri" w:hAnsi="Calibri" w:cstheme="minorHAnsi"/>
            <w:i/>
            <w:strike/>
            <w:sz w:val="24"/>
            <w:highlight w:val="yellow"/>
          </w:rPr>
          <w:t>Page description:</w:t>
        </w:r>
      </w:ins>
    </w:p>
    <w:p w14:paraId="79E89E63" w14:textId="77777777" w:rsidR="00E06FB7" w:rsidRPr="00A23FA3" w:rsidRDefault="00E06FB7" w:rsidP="00E06FB7">
      <w:pPr>
        <w:pStyle w:val="a0"/>
        <w:numPr>
          <w:ilvl w:val="0"/>
          <w:numId w:val="6"/>
        </w:numPr>
        <w:ind w:firstLineChars="0"/>
        <w:jc w:val="left"/>
        <w:rPr>
          <w:ins w:id="7351" w:author="raye" w:date="2018-07-23T14:26:00Z"/>
          <w:rFonts w:ascii="Calibri" w:hAnsi="Calibri" w:cstheme="minorHAnsi"/>
          <w:strike/>
          <w:sz w:val="24"/>
          <w:szCs w:val="24"/>
          <w:highlight w:val="yellow"/>
        </w:rPr>
      </w:pPr>
      <w:ins w:id="7352" w:author="raye" w:date="2018-07-23T14:26:00Z">
        <w:r w:rsidRPr="00A23FA3">
          <w:rPr>
            <w:rFonts w:ascii="Calibri" w:hAnsi="Calibri" w:cstheme="minorHAnsi"/>
            <w:strike/>
            <w:sz w:val="24"/>
            <w:szCs w:val="24"/>
            <w:highlight w:val="yellow"/>
          </w:rPr>
          <w:t xml:space="preserve">For Operations unit submission, if you don't need to report immediately to LCD Compliance Analyst to complete all kinds of audit surveys, click on the </w:t>
        </w:r>
        <w:r w:rsidRPr="00A23FA3">
          <w:rPr>
            <w:rFonts w:ascii="Calibri" w:hAnsi="Calibri" w:cstheme="minorHAnsi"/>
            <w:strike/>
            <w:sz w:val="24"/>
            <w:szCs w:val="24"/>
            <w:highlight w:val="yellow"/>
          </w:rPr>
          <w:lastRenderedPageBreak/>
          <w:t>"Supplementary Notes" button on the Review interface, and this interface appears.</w:t>
        </w:r>
      </w:ins>
    </w:p>
    <w:p w14:paraId="6C11459B" w14:textId="77777777" w:rsidR="00E06FB7" w:rsidRPr="00A23FA3" w:rsidRDefault="00E06FB7" w:rsidP="00E06FB7">
      <w:pPr>
        <w:pStyle w:val="a0"/>
        <w:numPr>
          <w:ilvl w:val="0"/>
          <w:numId w:val="6"/>
        </w:numPr>
        <w:ind w:firstLineChars="0"/>
        <w:jc w:val="left"/>
        <w:rPr>
          <w:ins w:id="7353" w:author="raye" w:date="2018-07-23T14:26:00Z"/>
          <w:rFonts w:ascii="Calibri" w:hAnsi="Calibri" w:cstheme="minorHAnsi"/>
          <w:strike/>
          <w:sz w:val="24"/>
          <w:szCs w:val="24"/>
          <w:highlight w:val="yellow"/>
        </w:rPr>
      </w:pPr>
      <w:ins w:id="7354" w:author="raye" w:date="2018-07-23T14:26:00Z">
        <w:r w:rsidRPr="00A23FA3">
          <w:rPr>
            <w:rFonts w:ascii="Calibri" w:hAnsi="Calibri" w:cstheme="minorHAnsi"/>
            <w:strike/>
            <w:sz w:val="24"/>
            <w:szCs w:val="24"/>
            <w:highlight w:val="yellow"/>
          </w:rPr>
          <w:t>For Operations unit, if it has been reported to LCDs immediately, after Compliance Analyst has completed all kinds of audit investigations, and after receiving feedback from LCD, Analyst has clicked the "Supplementary Notes" button on the Review interface, and this interface appears.</w:t>
        </w:r>
      </w:ins>
    </w:p>
    <w:p w14:paraId="6DA83F12" w14:textId="77777777" w:rsidR="00E06FB7" w:rsidRPr="00A23FA3" w:rsidRDefault="00E06FB7" w:rsidP="00E06FB7">
      <w:pPr>
        <w:pStyle w:val="a0"/>
        <w:numPr>
          <w:ilvl w:val="0"/>
          <w:numId w:val="6"/>
        </w:numPr>
        <w:ind w:firstLineChars="0"/>
        <w:jc w:val="left"/>
        <w:rPr>
          <w:ins w:id="7355" w:author="raye" w:date="2018-07-23T14:26:00Z"/>
          <w:rFonts w:ascii="Calibri" w:hAnsi="Calibri" w:cstheme="minorHAnsi"/>
          <w:strike/>
          <w:sz w:val="24"/>
          <w:szCs w:val="24"/>
          <w:highlight w:val="yellow"/>
        </w:rPr>
      </w:pPr>
      <w:ins w:id="7356" w:author="raye" w:date="2018-07-23T14:26:00Z">
        <w:r w:rsidRPr="00A23FA3">
          <w:rPr>
            <w:rFonts w:ascii="Calibri" w:hAnsi="Calibri" w:cstheme="minorHAnsi"/>
            <w:strike/>
            <w:sz w:val="24"/>
            <w:szCs w:val="24"/>
            <w:highlight w:val="yellow"/>
          </w:rPr>
          <w:t xml:space="preserve">The elements of this form page, ref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_Ref508798703 \r \h  \* MERGEFORMAT </w:instrText>
        </w:r>
      </w:ins>
      <w:r w:rsidRPr="00A23FA3">
        <w:rPr>
          <w:rFonts w:ascii="Calibri" w:hAnsi="Calibri" w:cstheme="minorHAnsi"/>
          <w:strike/>
          <w:sz w:val="24"/>
          <w:szCs w:val="24"/>
          <w:highlight w:val="yellow"/>
        </w:rPr>
      </w:r>
      <w:ins w:id="7357"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7.1.3</w:t>
        </w:r>
        <w:r w:rsidRPr="00A23FA3">
          <w:rPr>
            <w:rFonts w:ascii="Calibri" w:hAnsi="Calibri" w:cstheme="minorHAnsi"/>
            <w:strike/>
            <w:sz w:val="24"/>
            <w:szCs w:val="24"/>
            <w:highlight w:val="yellow"/>
          </w:rPr>
          <w:fldChar w:fldCharType="end"/>
        </w:r>
        <w:r w:rsidRPr="00A23FA3">
          <w:rPr>
            <w:rFonts w:ascii="Calibri" w:hAnsi="Calibri" w:cstheme="minorHAnsi"/>
            <w:strike/>
            <w:sz w:val="24"/>
            <w:szCs w:val="24"/>
            <w:highlight w:val="yellow"/>
          </w:rPr>
          <w:t>。</w:t>
        </w:r>
      </w:ins>
    </w:p>
    <w:p w14:paraId="6A8887CD" w14:textId="77777777" w:rsidR="00E06FB7" w:rsidRPr="00A23FA3" w:rsidRDefault="00E06FB7" w:rsidP="00E06FB7">
      <w:pPr>
        <w:pStyle w:val="a0"/>
        <w:numPr>
          <w:ilvl w:val="0"/>
          <w:numId w:val="12"/>
        </w:numPr>
        <w:ind w:firstLineChars="0"/>
        <w:jc w:val="left"/>
        <w:rPr>
          <w:ins w:id="7358" w:author="raye" w:date="2018-07-23T14:26:00Z"/>
          <w:rFonts w:ascii="Calibri" w:hAnsi="Calibri" w:cstheme="minorHAnsi"/>
          <w:b/>
          <w:strike/>
          <w:sz w:val="28"/>
          <w:szCs w:val="24"/>
          <w:highlight w:val="yellow"/>
        </w:rPr>
      </w:pPr>
      <w:ins w:id="7359" w:author="raye" w:date="2018-07-23T14:26:00Z">
        <w:r w:rsidRPr="00A23FA3">
          <w:rPr>
            <w:rFonts w:ascii="Calibri" w:hAnsi="Calibri" w:cstheme="minorHAnsi"/>
            <w:b/>
            <w:strike/>
            <w:sz w:val="28"/>
            <w:szCs w:val="24"/>
            <w:highlight w:val="yellow"/>
          </w:rPr>
          <w:t>UI Elements</w:t>
        </w:r>
      </w:ins>
    </w:p>
    <w:tbl>
      <w:tblPr>
        <w:tblStyle w:val="a9"/>
        <w:tblW w:w="7939" w:type="dxa"/>
        <w:tblInd w:w="421" w:type="dxa"/>
        <w:tblLook w:val="04A0" w:firstRow="1" w:lastRow="0" w:firstColumn="1" w:lastColumn="0" w:noHBand="0" w:noVBand="1"/>
      </w:tblPr>
      <w:tblGrid>
        <w:gridCol w:w="424"/>
        <w:gridCol w:w="3261"/>
        <w:gridCol w:w="1843"/>
        <w:gridCol w:w="2411"/>
      </w:tblGrid>
      <w:tr w:rsidR="00A23FA3" w:rsidRPr="00A23FA3" w14:paraId="3D3E58D3" w14:textId="77777777" w:rsidTr="001F3470">
        <w:trPr>
          <w:ins w:id="7360" w:author="raye" w:date="2018-07-23T14:26:00Z"/>
        </w:trPr>
        <w:tc>
          <w:tcPr>
            <w:tcW w:w="424" w:type="dxa"/>
            <w:shd w:val="clear" w:color="auto" w:fill="BFBFBF" w:themeFill="background1" w:themeFillShade="BF"/>
          </w:tcPr>
          <w:p w14:paraId="12CEC3D4" w14:textId="77777777" w:rsidR="00E06FB7" w:rsidRPr="00A23FA3" w:rsidRDefault="00E06FB7" w:rsidP="001F3470">
            <w:pPr>
              <w:rPr>
                <w:ins w:id="7361" w:author="raye" w:date="2018-07-23T14:26:00Z"/>
                <w:rFonts w:ascii="Calibri" w:hAnsi="Calibri" w:cstheme="minorHAnsi"/>
                <w:strike/>
                <w:szCs w:val="21"/>
                <w:highlight w:val="yellow"/>
              </w:rPr>
            </w:pPr>
            <w:ins w:id="7362" w:author="raye" w:date="2018-07-23T14:26:00Z">
              <w:r w:rsidRPr="00A23FA3">
                <w:rPr>
                  <w:rFonts w:ascii="Calibri" w:hAnsi="Calibri" w:cstheme="minorHAnsi"/>
                  <w:strike/>
                  <w:szCs w:val="21"/>
                  <w:highlight w:val="yellow"/>
                </w:rPr>
                <w:t>#</w:t>
              </w:r>
            </w:ins>
          </w:p>
        </w:tc>
        <w:tc>
          <w:tcPr>
            <w:tcW w:w="3261" w:type="dxa"/>
            <w:shd w:val="clear" w:color="auto" w:fill="BFBFBF" w:themeFill="background1" w:themeFillShade="BF"/>
          </w:tcPr>
          <w:p w14:paraId="213B5543" w14:textId="77777777" w:rsidR="00E06FB7" w:rsidRPr="00A23FA3" w:rsidRDefault="00E06FB7" w:rsidP="001F3470">
            <w:pPr>
              <w:rPr>
                <w:ins w:id="7363" w:author="raye" w:date="2018-07-23T14:26:00Z"/>
                <w:rFonts w:ascii="Calibri" w:hAnsi="Calibri" w:cstheme="minorHAnsi"/>
                <w:strike/>
                <w:szCs w:val="21"/>
                <w:highlight w:val="yellow"/>
              </w:rPr>
            </w:pPr>
            <w:ins w:id="7364" w:author="raye" w:date="2018-07-23T14:26:00Z">
              <w:r w:rsidRPr="00A23FA3">
                <w:rPr>
                  <w:rFonts w:ascii="Calibri" w:hAnsi="Calibri" w:cstheme="minorHAnsi"/>
                  <w:strike/>
                  <w:szCs w:val="21"/>
                  <w:highlight w:val="yellow"/>
                </w:rPr>
                <w:t>ITEM</w:t>
              </w:r>
            </w:ins>
          </w:p>
        </w:tc>
        <w:tc>
          <w:tcPr>
            <w:tcW w:w="1843" w:type="dxa"/>
            <w:shd w:val="clear" w:color="auto" w:fill="BFBFBF" w:themeFill="background1" w:themeFillShade="BF"/>
          </w:tcPr>
          <w:p w14:paraId="7C42BC7C" w14:textId="77777777" w:rsidR="00E06FB7" w:rsidRPr="00A23FA3" w:rsidRDefault="00E06FB7" w:rsidP="001F3470">
            <w:pPr>
              <w:rPr>
                <w:ins w:id="7365" w:author="raye" w:date="2018-07-23T14:26:00Z"/>
                <w:rFonts w:ascii="Calibri" w:hAnsi="Calibri" w:cstheme="minorHAnsi"/>
                <w:strike/>
                <w:szCs w:val="21"/>
                <w:highlight w:val="yellow"/>
              </w:rPr>
            </w:pPr>
            <w:ins w:id="7366" w:author="raye" w:date="2018-07-23T14:26:00Z">
              <w:r w:rsidRPr="00A23FA3">
                <w:rPr>
                  <w:rFonts w:ascii="Calibri" w:hAnsi="Calibri" w:cstheme="minorHAnsi"/>
                  <w:strike/>
                  <w:szCs w:val="21"/>
                  <w:highlight w:val="yellow"/>
                </w:rPr>
                <w:t>NAME</w:t>
              </w:r>
            </w:ins>
          </w:p>
        </w:tc>
        <w:tc>
          <w:tcPr>
            <w:tcW w:w="2411" w:type="dxa"/>
            <w:shd w:val="clear" w:color="auto" w:fill="BFBFBF" w:themeFill="background1" w:themeFillShade="BF"/>
          </w:tcPr>
          <w:p w14:paraId="2745D663" w14:textId="77777777" w:rsidR="00E06FB7" w:rsidRPr="00A23FA3" w:rsidRDefault="00E06FB7" w:rsidP="001F3470">
            <w:pPr>
              <w:rPr>
                <w:ins w:id="7367" w:author="raye" w:date="2018-07-23T14:26:00Z"/>
                <w:rFonts w:ascii="Calibri" w:hAnsi="Calibri" w:cstheme="minorHAnsi"/>
                <w:strike/>
                <w:szCs w:val="21"/>
                <w:highlight w:val="yellow"/>
              </w:rPr>
            </w:pPr>
            <w:ins w:id="7368" w:author="raye" w:date="2018-07-23T14:26:00Z">
              <w:r w:rsidRPr="00A23FA3">
                <w:rPr>
                  <w:rFonts w:ascii="Calibri" w:hAnsi="Calibri" w:cstheme="minorHAnsi"/>
                  <w:strike/>
                  <w:szCs w:val="21"/>
                  <w:highlight w:val="yellow"/>
                </w:rPr>
                <w:t>DESCRIPTION</w:t>
              </w:r>
            </w:ins>
          </w:p>
        </w:tc>
      </w:tr>
      <w:tr w:rsidR="00A23FA3" w:rsidRPr="00A23FA3" w14:paraId="28F5B6EA" w14:textId="77777777" w:rsidTr="001F3470">
        <w:trPr>
          <w:ins w:id="7369" w:author="raye" w:date="2018-07-23T14:26:00Z"/>
        </w:trPr>
        <w:tc>
          <w:tcPr>
            <w:tcW w:w="424" w:type="dxa"/>
          </w:tcPr>
          <w:p w14:paraId="1BE26DB9" w14:textId="77777777" w:rsidR="00E06FB7" w:rsidRPr="00A23FA3" w:rsidRDefault="00E06FB7" w:rsidP="001F3470">
            <w:pPr>
              <w:rPr>
                <w:ins w:id="7370" w:author="raye" w:date="2018-07-23T14:26:00Z"/>
                <w:rFonts w:ascii="Calibri" w:hAnsi="Calibri" w:cstheme="minorHAnsi"/>
                <w:strike/>
                <w:szCs w:val="21"/>
                <w:highlight w:val="yellow"/>
              </w:rPr>
            </w:pPr>
            <w:ins w:id="7371" w:author="raye" w:date="2018-07-23T14:26:00Z">
              <w:r w:rsidRPr="00A23FA3">
                <w:rPr>
                  <w:rFonts w:ascii="Calibri" w:hAnsi="Calibri" w:cstheme="minorHAnsi"/>
                  <w:strike/>
                  <w:szCs w:val="21"/>
                  <w:highlight w:val="yellow"/>
                </w:rPr>
                <w:t>1</w:t>
              </w:r>
            </w:ins>
          </w:p>
        </w:tc>
        <w:tc>
          <w:tcPr>
            <w:tcW w:w="3261" w:type="dxa"/>
          </w:tcPr>
          <w:p w14:paraId="5898083B" w14:textId="77777777" w:rsidR="00E06FB7" w:rsidRPr="00A23FA3" w:rsidRDefault="00E06FB7" w:rsidP="001F3470">
            <w:pPr>
              <w:jc w:val="left"/>
              <w:rPr>
                <w:ins w:id="7372" w:author="raye" w:date="2018-07-23T14:26:00Z"/>
                <w:rFonts w:ascii="Calibri" w:hAnsi="Calibri" w:cstheme="minorHAnsi"/>
                <w:strike/>
                <w:szCs w:val="21"/>
                <w:highlight w:val="yellow"/>
              </w:rPr>
            </w:pPr>
            <w:ins w:id="7373" w:author="raye" w:date="2018-07-23T14:26:00Z">
              <w:r w:rsidRPr="00A23FA3">
                <w:rPr>
                  <w:rFonts w:ascii="Calibri" w:hAnsi="Calibri" w:cstheme="minorHAnsi"/>
                  <w:strike/>
                  <w:szCs w:val="21"/>
                  <w:highlight w:val="yellow"/>
                </w:rPr>
                <w:t>Customer Name</w:t>
              </w:r>
            </w:ins>
          </w:p>
        </w:tc>
        <w:tc>
          <w:tcPr>
            <w:tcW w:w="1843" w:type="dxa"/>
          </w:tcPr>
          <w:p w14:paraId="5B8097D9" w14:textId="77777777" w:rsidR="00E06FB7" w:rsidRPr="00A23FA3" w:rsidRDefault="00E06FB7" w:rsidP="001F3470">
            <w:pPr>
              <w:rPr>
                <w:ins w:id="7374" w:author="raye" w:date="2018-07-23T14:26:00Z"/>
                <w:rFonts w:ascii="Calibri" w:hAnsi="Calibri" w:cstheme="minorHAnsi"/>
                <w:strike/>
                <w:szCs w:val="21"/>
                <w:highlight w:val="yellow"/>
              </w:rPr>
            </w:pPr>
            <w:ins w:id="7375" w:author="raye" w:date="2018-07-23T14:26:00Z">
              <w:r w:rsidRPr="00A23FA3">
                <w:rPr>
                  <w:rFonts w:ascii="Calibri" w:hAnsi="Calibri" w:cstheme="minorHAnsi"/>
                  <w:strike/>
                  <w:szCs w:val="21"/>
                  <w:highlight w:val="yellow"/>
                </w:rPr>
                <w:t>Client Name</w:t>
              </w:r>
            </w:ins>
          </w:p>
        </w:tc>
        <w:tc>
          <w:tcPr>
            <w:tcW w:w="2411" w:type="dxa"/>
          </w:tcPr>
          <w:p w14:paraId="6F4E468E" w14:textId="77777777" w:rsidR="00E06FB7" w:rsidRPr="00A23FA3" w:rsidRDefault="00E06FB7" w:rsidP="001F3470">
            <w:pPr>
              <w:jc w:val="left"/>
              <w:rPr>
                <w:ins w:id="7376" w:author="raye" w:date="2018-07-23T14:26:00Z"/>
                <w:rFonts w:ascii="Calibri" w:hAnsi="Calibri" w:cstheme="minorHAnsi"/>
                <w:strike/>
                <w:szCs w:val="21"/>
                <w:highlight w:val="yellow"/>
              </w:rPr>
            </w:pPr>
            <w:ins w:id="7377" w:author="raye" w:date="2018-07-23T14:26:00Z">
              <w:r w:rsidRPr="00A23FA3">
                <w:rPr>
                  <w:rFonts w:ascii="Calibri" w:hAnsi="Calibri" w:cstheme="minorHAnsi"/>
                  <w:strike/>
                  <w:szCs w:val="21"/>
                  <w:highlight w:val="yellow"/>
                </w:rPr>
                <w:t>Mandatory, come from “Create case” input client name</w:t>
              </w:r>
            </w:ins>
          </w:p>
        </w:tc>
      </w:tr>
      <w:tr w:rsidR="00A23FA3" w:rsidRPr="00A23FA3" w14:paraId="3B70E713" w14:textId="77777777" w:rsidTr="001F3470">
        <w:trPr>
          <w:ins w:id="7378" w:author="raye" w:date="2018-07-23T14:26:00Z"/>
        </w:trPr>
        <w:tc>
          <w:tcPr>
            <w:tcW w:w="424" w:type="dxa"/>
          </w:tcPr>
          <w:p w14:paraId="7576F643" w14:textId="77777777" w:rsidR="00E06FB7" w:rsidRPr="00A23FA3" w:rsidRDefault="00E06FB7" w:rsidP="001F3470">
            <w:pPr>
              <w:rPr>
                <w:ins w:id="7379" w:author="raye" w:date="2018-07-23T14:26:00Z"/>
                <w:rFonts w:ascii="Calibri" w:hAnsi="Calibri" w:cstheme="minorHAnsi"/>
                <w:strike/>
                <w:szCs w:val="21"/>
                <w:highlight w:val="yellow"/>
              </w:rPr>
            </w:pPr>
            <w:ins w:id="7380" w:author="raye" w:date="2018-07-23T14:26:00Z">
              <w:r w:rsidRPr="00A23FA3">
                <w:rPr>
                  <w:rFonts w:ascii="Calibri" w:hAnsi="Calibri" w:cstheme="minorHAnsi"/>
                  <w:strike/>
                  <w:szCs w:val="21"/>
                  <w:highlight w:val="yellow"/>
                </w:rPr>
                <w:t>2</w:t>
              </w:r>
            </w:ins>
          </w:p>
        </w:tc>
        <w:tc>
          <w:tcPr>
            <w:tcW w:w="3261" w:type="dxa"/>
          </w:tcPr>
          <w:p w14:paraId="6FD25E93" w14:textId="77777777" w:rsidR="00E06FB7" w:rsidRPr="00A23FA3" w:rsidRDefault="00E06FB7" w:rsidP="001F3470">
            <w:pPr>
              <w:jc w:val="left"/>
              <w:rPr>
                <w:ins w:id="7381" w:author="raye" w:date="2018-07-23T14:26:00Z"/>
                <w:rFonts w:ascii="Calibri" w:hAnsi="Calibri" w:cstheme="minorHAnsi"/>
                <w:strike/>
                <w:szCs w:val="21"/>
                <w:highlight w:val="yellow"/>
              </w:rPr>
            </w:pPr>
            <w:ins w:id="7382" w:author="raye" w:date="2018-07-23T14:26:00Z">
              <w:r w:rsidRPr="00A23FA3">
                <w:rPr>
                  <w:rFonts w:ascii="Calibri" w:hAnsi="Calibri" w:cstheme="minorHAnsi"/>
                  <w:strike/>
                  <w:szCs w:val="21"/>
                  <w:highlight w:val="yellow"/>
                </w:rPr>
                <w:t>Reference No</w:t>
              </w:r>
            </w:ins>
          </w:p>
        </w:tc>
        <w:tc>
          <w:tcPr>
            <w:tcW w:w="1843" w:type="dxa"/>
          </w:tcPr>
          <w:p w14:paraId="74831F84" w14:textId="77777777" w:rsidR="00E06FB7" w:rsidRPr="00A23FA3" w:rsidRDefault="00E06FB7" w:rsidP="001F3470">
            <w:pPr>
              <w:jc w:val="left"/>
              <w:rPr>
                <w:ins w:id="7383" w:author="raye" w:date="2018-07-23T14:26:00Z"/>
                <w:rFonts w:ascii="Calibri" w:hAnsi="Calibri" w:cstheme="minorHAnsi"/>
                <w:strike/>
                <w:szCs w:val="21"/>
                <w:highlight w:val="yellow"/>
              </w:rPr>
            </w:pPr>
            <w:ins w:id="7384" w:author="raye" w:date="2018-07-23T14:26:00Z">
              <w:r w:rsidRPr="00A23FA3">
                <w:rPr>
                  <w:rFonts w:ascii="Calibri" w:hAnsi="Calibri" w:cstheme="minorHAnsi"/>
                  <w:strike/>
                  <w:szCs w:val="21"/>
                  <w:highlight w:val="yellow"/>
                </w:rPr>
                <w:t>BOC Business RefNo.</w:t>
              </w:r>
            </w:ins>
          </w:p>
        </w:tc>
        <w:tc>
          <w:tcPr>
            <w:tcW w:w="2411" w:type="dxa"/>
          </w:tcPr>
          <w:p w14:paraId="655CFD5E" w14:textId="77777777" w:rsidR="00E06FB7" w:rsidRPr="00A23FA3" w:rsidRDefault="00E06FB7" w:rsidP="001F3470">
            <w:pPr>
              <w:jc w:val="left"/>
              <w:rPr>
                <w:ins w:id="7385" w:author="raye" w:date="2018-07-23T14:26:00Z"/>
                <w:rFonts w:ascii="Calibri" w:hAnsi="Calibri" w:cstheme="minorHAnsi"/>
                <w:strike/>
                <w:szCs w:val="21"/>
                <w:highlight w:val="yellow"/>
              </w:rPr>
            </w:pPr>
            <w:ins w:id="7386" w:author="raye" w:date="2018-07-23T14:26:00Z">
              <w:r w:rsidRPr="00A23FA3">
                <w:rPr>
                  <w:rFonts w:ascii="Calibri" w:hAnsi="Calibri" w:cstheme="minorHAnsi"/>
                  <w:strike/>
                  <w:szCs w:val="21"/>
                  <w:highlight w:val="yellow"/>
                </w:rPr>
                <w:t>Mandatory, from “Create case” input BOC reference &amp; Reference No</w:t>
              </w:r>
            </w:ins>
          </w:p>
        </w:tc>
      </w:tr>
      <w:tr w:rsidR="00A23FA3" w:rsidRPr="00A23FA3" w14:paraId="16842F88" w14:textId="77777777" w:rsidTr="001F3470">
        <w:trPr>
          <w:ins w:id="7387" w:author="raye" w:date="2018-07-23T14:26:00Z"/>
        </w:trPr>
        <w:tc>
          <w:tcPr>
            <w:tcW w:w="424" w:type="dxa"/>
          </w:tcPr>
          <w:p w14:paraId="755D9B44" w14:textId="77777777" w:rsidR="00E06FB7" w:rsidRPr="00A23FA3" w:rsidRDefault="00E06FB7" w:rsidP="001F3470">
            <w:pPr>
              <w:rPr>
                <w:ins w:id="7388" w:author="raye" w:date="2018-07-23T14:26:00Z"/>
                <w:rFonts w:ascii="Calibri" w:hAnsi="Calibri" w:cstheme="minorHAnsi"/>
                <w:strike/>
                <w:szCs w:val="21"/>
                <w:highlight w:val="yellow"/>
              </w:rPr>
            </w:pPr>
            <w:ins w:id="7389" w:author="raye" w:date="2018-07-23T14:26:00Z">
              <w:r w:rsidRPr="00A23FA3">
                <w:rPr>
                  <w:rFonts w:ascii="Calibri" w:hAnsi="Calibri" w:cstheme="minorHAnsi"/>
                  <w:strike/>
                  <w:szCs w:val="21"/>
                  <w:highlight w:val="yellow"/>
                </w:rPr>
                <w:t>3</w:t>
              </w:r>
            </w:ins>
          </w:p>
        </w:tc>
        <w:tc>
          <w:tcPr>
            <w:tcW w:w="3261" w:type="dxa"/>
          </w:tcPr>
          <w:p w14:paraId="231A77F7" w14:textId="77777777" w:rsidR="00E06FB7" w:rsidRPr="00A23FA3" w:rsidRDefault="00E06FB7" w:rsidP="001F3470">
            <w:pPr>
              <w:jc w:val="left"/>
              <w:rPr>
                <w:ins w:id="7390" w:author="raye" w:date="2018-07-23T14:26:00Z"/>
                <w:rFonts w:ascii="Calibri" w:hAnsi="Calibri" w:cstheme="minorHAnsi"/>
                <w:strike/>
                <w:szCs w:val="21"/>
                <w:highlight w:val="yellow"/>
              </w:rPr>
            </w:pPr>
            <w:ins w:id="7391" w:author="raye" w:date="2018-07-23T14:26:00Z">
              <w:r w:rsidRPr="00A23FA3">
                <w:rPr>
                  <w:rFonts w:ascii="Calibri" w:hAnsi="Calibri" w:cstheme="minorHAnsi"/>
                  <w:strike/>
                  <w:szCs w:val="21"/>
                  <w:highlight w:val="yellow"/>
                </w:rPr>
                <w:t>Transaction Risk Mitigation Check List</w:t>
              </w:r>
            </w:ins>
          </w:p>
        </w:tc>
        <w:tc>
          <w:tcPr>
            <w:tcW w:w="1843" w:type="dxa"/>
          </w:tcPr>
          <w:p w14:paraId="497906BC" w14:textId="77777777" w:rsidR="00E06FB7" w:rsidRPr="00A23FA3" w:rsidRDefault="00E06FB7" w:rsidP="001F3470">
            <w:pPr>
              <w:jc w:val="left"/>
              <w:rPr>
                <w:ins w:id="7392" w:author="raye" w:date="2018-07-23T14:26:00Z"/>
                <w:rFonts w:ascii="Calibri" w:hAnsi="Calibri" w:cstheme="minorHAnsi"/>
                <w:strike/>
                <w:szCs w:val="21"/>
                <w:highlight w:val="yellow"/>
              </w:rPr>
            </w:pPr>
            <w:ins w:id="7393" w:author="raye" w:date="2018-07-23T14:26:00Z">
              <w:r w:rsidRPr="00A23FA3">
                <w:rPr>
                  <w:rFonts w:ascii="Calibri" w:hAnsi="Calibri"/>
                  <w:strike/>
                  <w:highlight w:val="yellow"/>
                </w:rPr>
                <w:t>Have all the questions in the questionnaire been answered</w:t>
              </w:r>
            </w:ins>
          </w:p>
        </w:tc>
        <w:tc>
          <w:tcPr>
            <w:tcW w:w="2411" w:type="dxa"/>
          </w:tcPr>
          <w:p w14:paraId="4304497E" w14:textId="77777777" w:rsidR="00E06FB7" w:rsidRPr="00A23FA3" w:rsidRDefault="00E06FB7" w:rsidP="001F3470">
            <w:pPr>
              <w:rPr>
                <w:ins w:id="7394" w:author="raye" w:date="2018-07-23T14:26:00Z"/>
                <w:rFonts w:ascii="Calibri" w:hAnsi="Calibri" w:cstheme="minorHAnsi"/>
                <w:strike/>
                <w:szCs w:val="21"/>
                <w:highlight w:val="yellow"/>
              </w:rPr>
            </w:pPr>
            <w:ins w:id="7395" w:author="raye" w:date="2018-07-23T14:26:00Z">
              <w:r w:rsidRPr="00A23FA3">
                <w:rPr>
                  <w:rFonts w:ascii="Calibri" w:hAnsi="Calibri" w:cstheme="minorHAnsi"/>
                  <w:strike/>
                  <w:szCs w:val="21"/>
                  <w:highlight w:val="yellow"/>
                </w:rPr>
                <w:t>Tick option</w:t>
              </w:r>
              <w:r w:rsidRPr="00A23FA3">
                <w:rPr>
                  <w:rFonts w:ascii="Calibri" w:hAnsi="Calibri" w:cstheme="minorHAnsi"/>
                  <w:strike/>
                  <w:szCs w:val="21"/>
                  <w:highlight w:val="yellow"/>
                </w:rPr>
                <w:t>，</w:t>
              </w:r>
              <w:r w:rsidRPr="00A23FA3">
                <w:rPr>
                  <w:rFonts w:ascii="Calibri" w:hAnsi="Calibri" w:cstheme="minorHAnsi"/>
                  <w:strike/>
                  <w:szCs w:val="21"/>
                  <w:highlight w:val="yellow"/>
                </w:rPr>
                <w:t xml:space="preserve"> Yes/No</w:t>
              </w:r>
            </w:ins>
          </w:p>
        </w:tc>
      </w:tr>
      <w:tr w:rsidR="00A23FA3" w:rsidRPr="00A23FA3" w14:paraId="21E17BB0" w14:textId="77777777" w:rsidTr="001F3470">
        <w:trPr>
          <w:ins w:id="7396" w:author="raye" w:date="2018-07-23T14:26:00Z"/>
        </w:trPr>
        <w:tc>
          <w:tcPr>
            <w:tcW w:w="424" w:type="dxa"/>
          </w:tcPr>
          <w:p w14:paraId="68203631" w14:textId="77777777" w:rsidR="00E06FB7" w:rsidRPr="00A23FA3" w:rsidRDefault="00E06FB7" w:rsidP="001F3470">
            <w:pPr>
              <w:rPr>
                <w:ins w:id="7397" w:author="raye" w:date="2018-07-23T14:26:00Z"/>
                <w:rFonts w:ascii="Calibri" w:hAnsi="Calibri" w:cstheme="minorHAnsi"/>
                <w:strike/>
                <w:szCs w:val="21"/>
                <w:highlight w:val="yellow"/>
              </w:rPr>
            </w:pPr>
            <w:ins w:id="7398" w:author="raye" w:date="2018-07-23T14:26:00Z">
              <w:r w:rsidRPr="00A23FA3">
                <w:rPr>
                  <w:rFonts w:ascii="Calibri" w:hAnsi="Calibri" w:cstheme="minorHAnsi"/>
                  <w:strike/>
                  <w:szCs w:val="21"/>
                  <w:highlight w:val="yellow"/>
                </w:rPr>
                <w:t>4</w:t>
              </w:r>
            </w:ins>
          </w:p>
        </w:tc>
        <w:tc>
          <w:tcPr>
            <w:tcW w:w="3261" w:type="dxa"/>
          </w:tcPr>
          <w:p w14:paraId="36CBE213" w14:textId="77777777" w:rsidR="00E06FB7" w:rsidRPr="00A23FA3" w:rsidRDefault="00E06FB7" w:rsidP="001F3470">
            <w:pPr>
              <w:jc w:val="left"/>
              <w:rPr>
                <w:ins w:id="7399" w:author="raye" w:date="2018-07-23T14:26:00Z"/>
                <w:rFonts w:ascii="Calibri" w:hAnsi="Calibri" w:cstheme="minorHAnsi"/>
                <w:strike/>
                <w:szCs w:val="21"/>
                <w:highlight w:val="yellow"/>
              </w:rPr>
            </w:pPr>
            <w:ins w:id="7400" w:author="raye" w:date="2018-07-23T14:26:00Z">
              <w:r w:rsidRPr="00A23FA3">
                <w:rPr>
                  <w:rFonts w:ascii="Calibri" w:hAnsi="Calibri" w:cstheme="minorHAnsi"/>
                  <w:strike/>
                  <w:szCs w:val="21"/>
                  <w:highlight w:val="yellow"/>
                </w:rPr>
                <w:t>Types of Red Flags Identified</w:t>
              </w:r>
            </w:ins>
          </w:p>
        </w:tc>
        <w:tc>
          <w:tcPr>
            <w:tcW w:w="1843" w:type="dxa"/>
          </w:tcPr>
          <w:p w14:paraId="46ACB870" w14:textId="77777777" w:rsidR="00E06FB7" w:rsidRPr="00A23FA3" w:rsidRDefault="00E06FB7" w:rsidP="001F3470">
            <w:pPr>
              <w:jc w:val="left"/>
              <w:rPr>
                <w:ins w:id="7401" w:author="raye" w:date="2018-07-23T14:26:00Z"/>
                <w:rFonts w:ascii="Calibri" w:hAnsi="Calibri" w:cstheme="minorHAnsi"/>
                <w:strike/>
                <w:szCs w:val="21"/>
                <w:highlight w:val="yellow"/>
              </w:rPr>
            </w:pPr>
            <w:ins w:id="7402" w:author="raye" w:date="2018-07-23T14:26:00Z">
              <w:r w:rsidRPr="00A23FA3">
                <w:rPr>
                  <w:rFonts w:ascii="Calibri" w:hAnsi="Calibri"/>
                  <w:strike/>
                  <w:highlight w:val="yellow"/>
                </w:rPr>
                <w:t>What kind of verification was reported</w:t>
              </w:r>
            </w:ins>
          </w:p>
        </w:tc>
        <w:tc>
          <w:tcPr>
            <w:tcW w:w="2411" w:type="dxa"/>
          </w:tcPr>
          <w:p w14:paraId="6B2C69BE" w14:textId="77777777" w:rsidR="00E06FB7" w:rsidRPr="00A23FA3" w:rsidRDefault="00E06FB7" w:rsidP="001F3470">
            <w:pPr>
              <w:rPr>
                <w:ins w:id="7403" w:author="raye" w:date="2018-07-23T14:26:00Z"/>
                <w:rFonts w:ascii="Calibri" w:hAnsi="Calibri" w:cstheme="minorHAnsi"/>
                <w:strike/>
                <w:szCs w:val="21"/>
                <w:highlight w:val="yellow"/>
              </w:rPr>
            </w:pPr>
            <w:ins w:id="7404" w:author="raye" w:date="2018-07-23T14:26:00Z">
              <w:r w:rsidRPr="00A23FA3">
                <w:rPr>
                  <w:rFonts w:ascii="Calibri" w:hAnsi="Calibri" w:cs="Arial"/>
                  <w:strike/>
                  <w:szCs w:val="21"/>
                  <w:highlight w:val="yellow"/>
                </w:rPr>
                <w:t>Multiple choice</w:t>
              </w:r>
            </w:ins>
          </w:p>
        </w:tc>
      </w:tr>
      <w:tr w:rsidR="00A23FA3" w:rsidRPr="00A23FA3" w14:paraId="5DF53B91" w14:textId="77777777" w:rsidTr="001F3470">
        <w:trPr>
          <w:ins w:id="7405" w:author="raye" w:date="2018-07-23T14:26:00Z"/>
        </w:trPr>
        <w:tc>
          <w:tcPr>
            <w:tcW w:w="424" w:type="dxa"/>
          </w:tcPr>
          <w:p w14:paraId="6252C482" w14:textId="77777777" w:rsidR="00E06FB7" w:rsidRPr="00A23FA3" w:rsidRDefault="00E06FB7" w:rsidP="001F3470">
            <w:pPr>
              <w:rPr>
                <w:ins w:id="7406" w:author="raye" w:date="2018-07-23T14:26:00Z"/>
                <w:rFonts w:ascii="Calibri" w:hAnsi="Calibri" w:cstheme="minorHAnsi"/>
                <w:strike/>
                <w:szCs w:val="21"/>
                <w:highlight w:val="yellow"/>
              </w:rPr>
            </w:pPr>
            <w:ins w:id="7407" w:author="raye" w:date="2018-07-23T14:26:00Z">
              <w:r w:rsidRPr="00A23FA3">
                <w:rPr>
                  <w:rFonts w:ascii="Calibri" w:hAnsi="Calibri" w:cstheme="minorHAnsi"/>
                  <w:strike/>
                  <w:szCs w:val="21"/>
                  <w:highlight w:val="yellow"/>
                </w:rPr>
                <w:t>5</w:t>
              </w:r>
            </w:ins>
          </w:p>
        </w:tc>
        <w:tc>
          <w:tcPr>
            <w:tcW w:w="3261" w:type="dxa"/>
          </w:tcPr>
          <w:p w14:paraId="1C49AA90" w14:textId="77777777" w:rsidR="00E06FB7" w:rsidRPr="00A23FA3" w:rsidRDefault="00E06FB7" w:rsidP="001F3470">
            <w:pPr>
              <w:jc w:val="left"/>
              <w:rPr>
                <w:ins w:id="7408" w:author="raye" w:date="2018-07-23T14:26:00Z"/>
                <w:rFonts w:ascii="Calibri" w:hAnsi="Calibri" w:cstheme="minorHAnsi"/>
                <w:strike/>
                <w:szCs w:val="21"/>
                <w:highlight w:val="yellow"/>
              </w:rPr>
            </w:pPr>
            <w:ins w:id="7409" w:author="raye" w:date="2018-07-23T14:26:00Z">
              <w:r w:rsidRPr="00A23FA3">
                <w:rPr>
                  <w:rFonts w:ascii="Calibri" w:hAnsi="Calibri" w:cstheme="minorHAnsi"/>
                  <w:strike/>
                  <w:szCs w:val="21"/>
                  <w:highlight w:val="yellow"/>
                </w:rPr>
                <w:t>Red Flag Analyst</w:t>
              </w:r>
            </w:ins>
          </w:p>
        </w:tc>
        <w:tc>
          <w:tcPr>
            <w:tcW w:w="1843" w:type="dxa"/>
          </w:tcPr>
          <w:p w14:paraId="5121090A" w14:textId="77777777" w:rsidR="00E06FB7" w:rsidRPr="00A23FA3" w:rsidRDefault="00E06FB7" w:rsidP="001F3470">
            <w:pPr>
              <w:rPr>
                <w:ins w:id="7410" w:author="raye" w:date="2018-07-23T14:26:00Z"/>
                <w:rFonts w:ascii="Calibri" w:hAnsi="Calibri" w:cstheme="minorHAnsi"/>
                <w:strike/>
                <w:szCs w:val="21"/>
                <w:highlight w:val="yellow"/>
              </w:rPr>
            </w:pPr>
            <w:ins w:id="7411" w:author="raye" w:date="2018-07-23T14:26:00Z">
              <w:r w:rsidRPr="00A23FA3">
                <w:rPr>
                  <w:rFonts w:ascii="Calibri" w:hAnsi="Calibri" w:cstheme="minorHAnsi"/>
                  <w:strike/>
                  <w:szCs w:val="21"/>
                  <w:highlight w:val="yellow"/>
                </w:rPr>
                <w:t>Analyst Report</w:t>
              </w:r>
            </w:ins>
          </w:p>
        </w:tc>
        <w:tc>
          <w:tcPr>
            <w:tcW w:w="2411" w:type="dxa"/>
          </w:tcPr>
          <w:p w14:paraId="7B649D58" w14:textId="77777777" w:rsidR="00E06FB7" w:rsidRPr="00A23FA3" w:rsidRDefault="00E06FB7" w:rsidP="001F3470">
            <w:pPr>
              <w:rPr>
                <w:ins w:id="7412" w:author="raye" w:date="2018-07-23T14:26:00Z"/>
                <w:rFonts w:ascii="Calibri" w:hAnsi="Calibri" w:cstheme="minorHAnsi"/>
                <w:strike/>
                <w:szCs w:val="21"/>
                <w:highlight w:val="yellow"/>
              </w:rPr>
            </w:pPr>
            <w:ins w:id="7413" w:author="raye" w:date="2018-07-23T14:26:00Z">
              <w:r w:rsidRPr="00A23FA3">
                <w:rPr>
                  <w:rFonts w:ascii="Calibri" w:hAnsi="Calibri" w:cstheme="minorHAnsi"/>
                  <w:strike/>
                  <w:szCs w:val="21"/>
                  <w:highlight w:val="yellow"/>
                </w:rPr>
                <w:t>Manual data input</w:t>
              </w:r>
            </w:ins>
          </w:p>
        </w:tc>
      </w:tr>
      <w:tr w:rsidR="00A23FA3" w:rsidRPr="00A23FA3" w14:paraId="0AB246FD" w14:textId="77777777" w:rsidTr="001F3470">
        <w:trPr>
          <w:ins w:id="7414" w:author="raye" w:date="2018-07-23T14:26:00Z"/>
        </w:trPr>
        <w:tc>
          <w:tcPr>
            <w:tcW w:w="424" w:type="dxa"/>
          </w:tcPr>
          <w:p w14:paraId="23FB1A98" w14:textId="77777777" w:rsidR="00E06FB7" w:rsidRPr="00A23FA3" w:rsidRDefault="00E06FB7" w:rsidP="001F3470">
            <w:pPr>
              <w:rPr>
                <w:ins w:id="7415" w:author="raye" w:date="2018-07-23T14:26:00Z"/>
                <w:rFonts w:ascii="Calibri" w:hAnsi="Calibri" w:cstheme="minorHAnsi"/>
                <w:strike/>
                <w:szCs w:val="21"/>
                <w:highlight w:val="yellow"/>
              </w:rPr>
            </w:pPr>
            <w:ins w:id="7416" w:author="raye" w:date="2018-07-23T14:26:00Z">
              <w:r w:rsidRPr="00A23FA3">
                <w:rPr>
                  <w:rFonts w:ascii="Calibri" w:hAnsi="Calibri" w:cstheme="minorHAnsi"/>
                  <w:strike/>
                  <w:szCs w:val="21"/>
                  <w:highlight w:val="yellow"/>
                </w:rPr>
                <w:t>6</w:t>
              </w:r>
            </w:ins>
          </w:p>
        </w:tc>
        <w:tc>
          <w:tcPr>
            <w:tcW w:w="3261" w:type="dxa"/>
          </w:tcPr>
          <w:p w14:paraId="733808CA" w14:textId="77777777" w:rsidR="00E06FB7" w:rsidRPr="00A23FA3" w:rsidRDefault="00E06FB7" w:rsidP="001F3470">
            <w:pPr>
              <w:rPr>
                <w:ins w:id="7417" w:author="raye" w:date="2018-07-23T14:26:00Z"/>
                <w:rFonts w:ascii="Calibri" w:hAnsi="Calibri" w:cstheme="minorHAnsi"/>
                <w:strike/>
                <w:szCs w:val="21"/>
                <w:highlight w:val="yellow"/>
              </w:rPr>
            </w:pPr>
            <w:ins w:id="7418" w:author="raye" w:date="2018-07-23T14:26:00Z">
              <w:r w:rsidRPr="00A23FA3">
                <w:rPr>
                  <w:rFonts w:ascii="Calibri" w:hAnsi="Calibri" w:cstheme="minorHAnsi"/>
                  <w:strike/>
                  <w:szCs w:val="21"/>
                  <w:highlight w:val="yellow"/>
                </w:rPr>
                <w:t>Transaction Disposition</w:t>
              </w:r>
            </w:ins>
          </w:p>
        </w:tc>
        <w:tc>
          <w:tcPr>
            <w:tcW w:w="1843" w:type="dxa"/>
          </w:tcPr>
          <w:p w14:paraId="47B629D7" w14:textId="77777777" w:rsidR="00E06FB7" w:rsidRPr="00A23FA3" w:rsidRDefault="00E06FB7" w:rsidP="001F3470">
            <w:pPr>
              <w:jc w:val="left"/>
              <w:rPr>
                <w:ins w:id="7419" w:author="raye" w:date="2018-07-23T14:26:00Z"/>
                <w:rFonts w:ascii="Calibri" w:hAnsi="Calibri" w:cstheme="minorHAnsi"/>
                <w:strike/>
                <w:szCs w:val="21"/>
                <w:highlight w:val="yellow"/>
              </w:rPr>
            </w:pPr>
            <w:ins w:id="7420" w:author="raye" w:date="2018-07-23T14:26:00Z">
              <w:r w:rsidRPr="00A23FA3">
                <w:rPr>
                  <w:rFonts w:ascii="Calibri" w:hAnsi="Calibri" w:cstheme="minorHAnsi"/>
                  <w:strike/>
                  <w:szCs w:val="21"/>
                  <w:highlight w:val="yellow"/>
                </w:rPr>
                <w:t>if Productive?</w:t>
              </w:r>
            </w:ins>
          </w:p>
        </w:tc>
        <w:tc>
          <w:tcPr>
            <w:tcW w:w="2411" w:type="dxa"/>
          </w:tcPr>
          <w:p w14:paraId="326FEBB5" w14:textId="77777777" w:rsidR="00E06FB7" w:rsidRPr="00A23FA3" w:rsidRDefault="00E06FB7" w:rsidP="001F3470">
            <w:pPr>
              <w:rPr>
                <w:ins w:id="7421" w:author="raye" w:date="2018-07-23T14:26:00Z"/>
                <w:rFonts w:ascii="Calibri" w:hAnsi="Calibri" w:cstheme="minorHAnsi"/>
                <w:strike/>
                <w:szCs w:val="21"/>
                <w:highlight w:val="yellow"/>
              </w:rPr>
            </w:pPr>
            <w:ins w:id="7422" w:author="raye" w:date="2018-07-23T14:26:00Z">
              <w:r w:rsidRPr="00A23FA3">
                <w:rPr>
                  <w:rFonts w:ascii="Calibri" w:hAnsi="Calibri" w:cstheme="minorHAnsi"/>
                  <w:strike/>
                  <w:szCs w:val="21"/>
                  <w:highlight w:val="yellow"/>
                </w:rPr>
                <w:t>Mandatory</w:t>
              </w:r>
              <w:r w:rsidRPr="00A23FA3" w:rsidDel="00337C05">
                <w:rPr>
                  <w:rFonts w:ascii="Calibri" w:hAnsi="Calibri" w:cstheme="minorHAnsi"/>
                  <w:strike/>
                  <w:szCs w:val="21"/>
                  <w:highlight w:val="yellow"/>
                </w:rPr>
                <w:t xml:space="preserve"> </w:t>
              </w:r>
              <w:r w:rsidRPr="00A23FA3">
                <w:rPr>
                  <w:rFonts w:ascii="Calibri" w:hAnsi="Calibri" w:cstheme="minorHAnsi"/>
                  <w:strike/>
                  <w:szCs w:val="21"/>
                  <w:highlight w:val="yellow"/>
                </w:rPr>
                <w:t>Yes/No</w:t>
              </w:r>
            </w:ins>
          </w:p>
        </w:tc>
      </w:tr>
      <w:tr w:rsidR="00A23FA3" w:rsidRPr="00A23FA3" w14:paraId="738502A3" w14:textId="77777777" w:rsidTr="001F3470">
        <w:trPr>
          <w:ins w:id="7423" w:author="raye" w:date="2018-07-23T14:26:00Z"/>
        </w:trPr>
        <w:tc>
          <w:tcPr>
            <w:tcW w:w="424" w:type="dxa"/>
          </w:tcPr>
          <w:p w14:paraId="745A0F48" w14:textId="77777777" w:rsidR="00E06FB7" w:rsidRPr="00A23FA3" w:rsidRDefault="00E06FB7" w:rsidP="001F3470">
            <w:pPr>
              <w:rPr>
                <w:ins w:id="7424" w:author="raye" w:date="2018-07-23T14:26:00Z"/>
                <w:rFonts w:ascii="Calibri" w:hAnsi="Calibri" w:cstheme="minorHAnsi"/>
                <w:strike/>
                <w:szCs w:val="21"/>
                <w:highlight w:val="yellow"/>
              </w:rPr>
            </w:pPr>
            <w:ins w:id="7425" w:author="raye" w:date="2018-07-23T14:26:00Z">
              <w:r w:rsidRPr="00A23FA3">
                <w:rPr>
                  <w:rFonts w:ascii="Calibri" w:hAnsi="Calibri" w:cstheme="minorHAnsi"/>
                  <w:strike/>
                  <w:szCs w:val="21"/>
                  <w:highlight w:val="yellow"/>
                </w:rPr>
                <w:t>7</w:t>
              </w:r>
            </w:ins>
          </w:p>
        </w:tc>
        <w:tc>
          <w:tcPr>
            <w:tcW w:w="3261" w:type="dxa"/>
          </w:tcPr>
          <w:p w14:paraId="3E091FEA" w14:textId="77777777" w:rsidR="00E06FB7" w:rsidRPr="00A23FA3" w:rsidRDefault="00E06FB7" w:rsidP="001F3470">
            <w:pPr>
              <w:rPr>
                <w:ins w:id="7426" w:author="raye" w:date="2018-07-23T14:26:00Z"/>
                <w:rFonts w:ascii="Calibri" w:hAnsi="Calibri" w:cstheme="minorHAnsi"/>
                <w:strike/>
                <w:szCs w:val="21"/>
                <w:highlight w:val="yellow"/>
              </w:rPr>
            </w:pPr>
            <w:ins w:id="7427" w:author="raye" w:date="2018-07-23T14:26:00Z">
              <w:r w:rsidRPr="00A23FA3">
                <w:rPr>
                  <w:rFonts w:ascii="Calibri" w:hAnsi="Calibri" w:cstheme="minorHAnsi"/>
                  <w:strike/>
                  <w:szCs w:val="21"/>
                  <w:highlight w:val="yellow"/>
                </w:rPr>
                <w:t>”Save”</w:t>
              </w:r>
            </w:ins>
          </w:p>
        </w:tc>
        <w:tc>
          <w:tcPr>
            <w:tcW w:w="1843" w:type="dxa"/>
          </w:tcPr>
          <w:p w14:paraId="7F1A1711" w14:textId="77777777" w:rsidR="00E06FB7" w:rsidRPr="00A23FA3" w:rsidRDefault="00E06FB7" w:rsidP="001F3470">
            <w:pPr>
              <w:rPr>
                <w:ins w:id="7428" w:author="raye" w:date="2018-07-23T14:26:00Z"/>
                <w:rFonts w:ascii="Calibri" w:hAnsi="Calibri" w:cstheme="minorHAnsi"/>
                <w:strike/>
                <w:szCs w:val="21"/>
                <w:highlight w:val="yellow"/>
              </w:rPr>
            </w:pPr>
            <w:ins w:id="7429" w:author="raye" w:date="2018-07-23T14:26:00Z">
              <w:r w:rsidRPr="00A23FA3">
                <w:rPr>
                  <w:rFonts w:ascii="Calibri" w:hAnsi="Calibri" w:cstheme="minorHAnsi"/>
                  <w:strike/>
                  <w:szCs w:val="21"/>
                  <w:highlight w:val="yellow"/>
                </w:rPr>
                <w:t>button</w:t>
              </w:r>
            </w:ins>
          </w:p>
        </w:tc>
        <w:tc>
          <w:tcPr>
            <w:tcW w:w="2411" w:type="dxa"/>
          </w:tcPr>
          <w:p w14:paraId="26F3D6D2" w14:textId="77777777" w:rsidR="00E06FB7" w:rsidRPr="00A23FA3" w:rsidRDefault="00E06FB7" w:rsidP="001F3470">
            <w:pPr>
              <w:rPr>
                <w:ins w:id="7430" w:author="raye" w:date="2018-07-23T14:26:00Z"/>
                <w:rFonts w:ascii="Calibri" w:hAnsi="Calibri" w:cstheme="minorHAnsi"/>
                <w:strike/>
                <w:szCs w:val="21"/>
                <w:highlight w:val="yellow"/>
              </w:rPr>
            </w:pPr>
            <w:ins w:id="7431" w:author="raye" w:date="2018-07-23T14:26:00Z">
              <w:r w:rsidRPr="00A23FA3">
                <w:rPr>
                  <w:rFonts w:ascii="Calibri" w:hAnsi="Calibri" w:cstheme="minorHAnsi"/>
                  <w:strike/>
                  <w:szCs w:val="21"/>
                  <w:highlight w:val="yellow"/>
                </w:rPr>
                <w:t>Save input information after clicking</w:t>
              </w:r>
            </w:ins>
          </w:p>
        </w:tc>
      </w:tr>
    </w:tbl>
    <w:p w14:paraId="50C32AF0" w14:textId="77777777" w:rsidR="00E06FB7" w:rsidRPr="00A23FA3" w:rsidRDefault="00E06FB7" w:rsidP="00E06FB7">
      <w:pPr>
        <w:ind w:leftChars="405" w:left="850"/>
        <w:rPr>
          <w:ins w:id="7432" w:author="raye" w:date="2018-07-23T14:26:00Z"/>
          <w:rFonts w:ascii="Calibri" w:hAnsi="Calibri" w:cstheme="minorHAnsi"/>
          <w:strike/>
          <w:szCs w:val="21"/>
          <w:highlight w:val="yellow"/>
        </w:rPr>
      </w:pPr>
      <w:ins w:id="7433" w:author="raye" w:date="2018-07-23T14:26:00Z">
        <w:r w:rsidRPr="00A23FA3">
          <w:rPr>
            <w:rFonts w:ascii="Calibri" w:hAnsi="Calibri"/>
            <w:strike/>
            <w:highlight w:val="yellow"/>
          </w:rPr>
          <w:t>Note * see Appendix 5.1.3 for specific input elements</w:t>
        </w:r>
      </w:ins>
    </w:p>
    <w:p w14:paraId="6A531F9D" w14:textId="77777777" w:rsidR="00E06FB7" w:rsidRPr="00A23FA3" w:rsidRDefault="00E06FB7" w:rsidP="00E06FB7">
      <w:pPr>
        <w:widowControl/>
        <w:jc w:val="left"/>
        <w:rPr>
          <w:ins w:id="7434" w:author="raye" w:date="2018-07-23T14:26:00Z"/>
          <w:rFonts w:ascii="Calibri" w:hAnsi="Calibri" w:cstheme="minorHAnsi"/>
          <w:b/>
          <w:bCs/>
          <w:strike/>
          <w:sz w:val="32"/>
          <w:szCs w:val="32"/>
          <w:highlight w:val="yellow"/>
        </w:rPr>
      </w:pPr>
      <w:ins w:id="7435" w:author="raye" w:date="2018-07-23T14:26:00Z">
        <w:r w:rsidRPr="00A23FA3">
          <w:rPr>
            <w:rFonts w:ascii="Calibri" w:hAnsi="Calibri" w:cstheme="minorHAnsi"/>
            <w:strike/>
            <w:highlight w:val="yellow"/>
          </w:rPr>
          <w:br w:type="page"/>
        </w:r>
      </w:ins>
    </w:p>
    <w:p w14:paraId="11F0AF7E" w14:textId="77777777" w:rsidR="00E06FB7" w:rsidRPr="00A23FA3" w:rsidRDefault="00E06FB7" w:rsidP="00E06FB7">
      <w:pPr>
        <w:pStyle w:val="3"/>
        <w:keepNext w:val="0"/>
        <w:keepLines w:val="0"/>
        <w:numPr>
          <w:ilvl w:val="3"/>
          <w:numId w:val="15"/>
        </w:numPr>
        <w:spacing w:before="0" w:after="120" w:line="240" w:lineRule="auto"/>
        <w:rPr>
          <w:ins w:id="7436" w:author="raye" w:date="2018-07-23T14:26:00Z"/>
          <w:rFonts w:ascii="Calibri" w:hAnsi="Calibri" w:cstheme="minorHAnsi"/>
          <w:strike/>
          <w:highlight w:val="yellow"/>
        </w:rPr>
      </w:pPr>
      <w:bookmarkStart w:id="7437" w:name="_Toc520839541"/>
      <w:ins w:id="7438" w:author="raye" w:date="2018-07-23T14:26:00Z">
        <w:r w:rsidRPr="00A23FA3">
          <w:rPr>
            <w:rFonts w:ascii="Calibri" w:hAnsi="Calibri" w:cstheme="minorHAnsi"/>
            <w:strike/>
            <w:highlight w:val="yellow"/>
          </w:rPr>
          <w:lastRenderedPageBreak/>
          <w:t>Compliance Analyst: TSD Case Review Check List Form Page</w:t>
        </w:r>
        <w:bookmarkEnd w:id="7437"/>
      </w:ins>
    </w:p>
    <w:p w14:paraId="59892600" w14:textId="77777777" w:rsidR="00E06FB7" w:rsidRPr="00A23FA3" w:rsidRDefault="00E06FB7" w:rsidP="00E06FB7">
      <w:pPr>
        <w:pStyle w:val="a0"/>
        <w:numPr>
          <w:ilvl w:val="0"/>
          <w:numId w:val="12"/>
        </w:numPr>
        <w:ind w:firstLineChars="0"/>
        <w:jc w:val="left"/>
        <w:rPr>
          <w:ins w:id="7439" w:author="raye" w:date="2018-07-23T14:26:00Z"/>
          <w:rFonts w:ascii="Calibri" w:hAnsi="Calibri" w:cstheme="minorHAnsi"/>
          <w:b/>
          <w:strike/>
          <w:sz w:val="28"/>
          <w:szCs w:val="24"/>
          <w:highlight w:val="yellow"/>
        </w:rPr>
      </w:pPr>
      <w:ins w:id="7440" w:author="raye" w:date="2018-07-23T14:26:00Z">
        <w:r w:rsidRPr="00A23FA3">
          <w:rPr>
            <w:rFonts w:ascii="Calibri" w:hAnsi="Calibri" w:cstheme="minorHAnsi"/>
            <w:b/>
            <w:strike/>
            <w:sz w:val="28"/>
            <w:szCs w:val="24"/>
            <w:highlight w:val="yellow"/>
          </w:rPr>
          <w:t>UI Diagram &amp; illustration</w:t>
        </w:r>
      </w:ins>
    </w:p>
    <w:p w14:paraId="7D83B4CC" w14:textId="4EBE3A46" w:rsidR="00E06FB7" w:rsidRPr="00A23FA3" w:rsidRDefault="003C4311" w:rsidP="00E06FB7">
      <w:pPr>
        <w:spacing w:afterLines="50" w:after="156"/>
        <w:jc w:val="center"/>
        <w:rPr>
          <w:ins w:id="7441" w:author="raye" w:date="2018-07-23T14:26:00Z"/>
          <w:rFonts w:ascii="Calibri" w:hAnsi="Calibri" w:cstheme="minorHAnsi"/>
          <w:strike/>
          <w:sz w:val="24"/>
          <w:highlight w:val="yellow"/>
        </w:rPr>
      </w:pPr>
      <w:r w:rsidRPr="00A23FA3">
        <w:rPr>
          <w:rFonts w:ascii="Calibri" w:hAnsi="Calibri" w:cstheme="minorHAnsi"/>
          <w:strike/>
          <w:noProof/>
          <w:sz w:val="24"/>
          <w:highlight w:val="yellow"/>
        </w:rPr>
        <mc:AlternateContent>
          <mc:Choice Requires="wps">
            <w:drawing>
              <wp:anchor distT="0" distB="0" distL="114300" distR="114300" simplePos="0" relativeHeight="251706368" behindDoc="0" locked="0" layoutInCell="1" allowOverlap="1" wp14:anchorId="72CE7721" wp14:editId="62D7F021">
                <wp:simplePos x="0" y="0"/>
                <wp:positionH relativeFrom="column">
                  <wp:posOffset>638174</wp:posOffset>
                </wp:positionH>
                <wp:positionV relativeFrom="paragraph">
                  <wp:posOffset>172719</wp:posOffset>
                </wp:positionV>
                <wp:extent cx="3305175" cy="1895475"/>
                <wp:effectExtent l="0" t="0" r="28575" b="28575"/>
                <wp:wrapNone/>
                <wp:docPr id="220" name="直接连接符 220"/>
                <wp:cNvGraphicFramePr/>
                <a:graphic xmlns:a="http://schemas.openxmlformats.org/drawingml/2006/main">
                  <a:graphicData uri="http://schemas.microsoft.com/office/word/2010/wordprocessingShape">
                    <wps:wsp>
                      <wps:cNvCnPr/>
                      <wps:spPr>
                        <a:xfrm>
                          <a:off x="0" y="0"/>
                          <a:ext cx="3305175" cy="189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4A9F" id="直接连接符 220" o:spid="_x0000_s1026" style="position:absolute;left:0;text-align:left;z-index:251706368;visibility:visible;mso-wrap-style:square;mso-wrap-distance-left:9pt;mso-wrap-distance-top:0;mso-wrap-distance-right:9pt;mso-wrap-distance-bottom:0;mso-position-horizontal:absolute;mso-position-horizontal-relative:text;mso-position-vertical:absolute;mso-position-vertical-relative:text" from="50.25pt,13.6pt" to="310.5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" strokecolor="#5b9bd5 [3204]" strokeweight=".5pt">
                <v:stroke joinstyle="miter"/>
              </v:line>
            </w:pict>
          </mc:Fallback>
        </mc:AlternateContent>
      </w:r>
      <w:ins w:id="7442" w:author="raye" w:date="2018-07-23T14:26:00Z">
        <w:r w:rsidR="00E06FB7" w:rsidRPr="00A23FA3">
          <w:rPr>
            <w:rFonts w:ascii="Calibri" w:hAnsi="Calibri" w:cstheme="minorHAnsi"/>
            <w:strike/>
            <w:noProof/>
            <w:sz w:val="24"/>
            <w:highlight w:val="yellow"/>
          </w:rPr>
          <w:drawing>
            <wp:inline distT="0" distB="0" distL="0" distR="0" wp14:anchorId="63B20A31" wp14:editId="403DD789">
              <wp:extent cx="4240090" cy="2396434"/>
              <wp:effectExtent l="0" t="0" r="8255" b="4445"/>
              <wp:docPr id="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272066" cy="2414506"/>
                      </a:xfrm>
                      <a:prstGeom prst="rect">
                        <a:avLst/>
                      </a:prstGeom>
                      <a:noFill/>
                    </pic:spPr>
                  </pic:pic>
                </a:graphicData>
              </a:graphic>
            </wp:inline>
          </w:drawing>
        </w:r>
      </w:ins>
    </w:p>
    <w:p w14:paraId="40BBFE67" w14:textId="77777777" w:rsidR="00E06FB7" w:rsidRPr="00A23FA3" w:rsidRDefault="00E06FB7" w:rsidP="00E06FB7">
      <w:pPr>
        <w:rPr>
          <w:ins w:id="7443" w:author="raye" w:date="2018-07-23T14:26:00Z"/>
          <w:rFonts w:ascii="Calibri" w:hAnsi="Calibri" w:cstheme="minorHAnsi"/>
          <w:i/>
          <w:strike/>
          <w:sz w:val="24"/>
          <w:highlight w:val="yellow"/>
        </w:rPr>
      </w:pPr>
      <w:ins w:id="7444" w:author="raye" w:date="2018-07-23T14:26:00Z">
        <w:r w:rsidRPr="00A23FA3">
          <w:rPr>
            <w:rFonts w:ascii="Calibri" w:hAnsi="Calibri" w:cstheme="minorHAnsi"/>
            <w:i/>
            <w:strike/>
            <w:sz w:val="24"/>
            <w:highlight w:val="yellow"/>
          </w:rPr>
          <w:t>Page description:</w:t>
        </w:r>
      </w:ins>
    </w:p>
    <w:p w14:paraId="071B9ED9" w14:textId="77777777" w:rsidR="00E06FB7" w:rsidRPr="00A23FA3" w:rsidRDefault="00E06FB7" w:rsidP="00E06FB7">
      <w:pPr>
        <w:pStyle w:val="a0"/>
        <w:numPr>
          <w:ilvl w:val="0"/>
          <w:numId w:val="6"/>
        </w:numPr>
        <w:ind w:firstLineChars="0"/>
        <w:jc w:val="left"/>
        <w:rPr>
          <w:ins w:id="7445" w:author="raye" w:date="2018-07-23T14:26:00Z"/>
          <w:rFonts w:ascii="Calibri" w:hAnsi="Calibri" w:cstheme="minorHAnsi"/>
          <w:strike/>
          <w:sz w:val="24"/>
          <w:szCs w:val="24"/>
          <w:highlight w:val="yellow"/>
        </w:rPr>
      </w:pPr>
      <w:ins w:id="7446" w:author="raye" w:date="2018-07-23T14:26:00Z">
        <w:r w:rsidRPr="00A23FA3">
          <w:rPr>
            <w:rFonts w:ascii="Calibri" w:hAnsi="Calibri" w:cstheme="minorHAnsi"/>
            <w:strike/>
            <w:sz w:val="24"/>
            <w:szCs w:val="24"/>
            <w:highlight w:val="yellow"/>
          </w:rPr>
          <w:t>Compliance Analyst receives the Case returned by Supervisor to fill out TSD Case Review Check List Form. On the Case review interface, select "TSD Case review check list Form" under Report tab to display this form page.</w:t>
        </w:r>
      </w:ins>
    </w:p>
    <w:p w14:paraId="49A98DC0" w14:textId="77777777" w:rsidR="00E06FB7" w:rsidRPr="00A23FA3" w:rsidRDefault="00E06FB7" w:rsidP="00E06FB7">
      <w:pPr>
        <w:pStyle w:val="a0"/>
        <w:numPr>
          <w:ilvl w:val="0"/>
          <w:numId w:val="6"/>
        </w:numPr>
        <w:ind w:firstLineChars="0"/>
        <w:jc w:val="left"/>
        <w:rPr>
          <w:ins w:id="7447" w:author="raye" w:date="2018-07-23T14:26:00Z"/>
          <w:rFonts w:ascii="Calibri" w:hAnsi="Calibri" w:cstheme="minorHAnsi"/>
          <w:strike/>
          <w:sz w:val="24"/>
          <w:szCs w:val="24"/>
          <w:highlight w:val="yellow"/>
        </w:rPr>
      </w:pPr>
      <w:ins w:id="7448" w:author="raye" w:date="2018-07-23T14:26:00Z">
        <w:r w:rsidRPr="00A23FA3">
          <w:rPr>
            <w:rFonts w:ascii="Calibri" w:hAnsi="Calibri" w:cstheme="minorHAnsi"/>
            <w:strike/>
            <w:sz w:val="24"/>
            <w:szCs w:val="24"/>
            <w:highlight w:val="yellow"/>
          </w:rPr>
          <w:t xml:space="preserve">BOC provides the style of this form, see appendix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_Ref508793204 \r \h  \* MERGEFORMAT </w:instrText>
        </w:r>
      </w:ins>
      <w:r w:rsidRPr="00A23FA3">
        <w:rPr>
          <w:rFonts w:ascii="Calibri" w:hAnsi="Calibri" w:cstheme="minorHAnsi"/>
          <w:strike/>
          <w:sz w:val="24"/>
          <w:szCs w:val="24"/>
          <w:highlight w:val="yellow"/>
        </w:rPr>
      </w:r>
      <w:ins w:id="7449"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7.1.4</w:t>
        </w:r>
        <w:r w:rsidRPr="00A23FA3">
          <w:rPr>
            <w:rFonts w:ascii="Calibri" w:hAnsi="Calibri" w:cstheme="minorHAnsi"/>
            <w:strike/>
            <w:sz w:val="24"/>
            <w:szCs w:val="24"/>
            <w:highlight w:val="yellow"/>
          </w:rPr>
          <w:fldChar w:fldCharType="end"/>
        </w:r>
        <w:r w:rsidRPr="00A23FA3">
          <w:rPr>
            <w:rFonts w:ascii="Calibri" w:hAnsi="Calibri" w:cstheme="minorHAnsi"/>
            <w:strike/>
            <w:sz w:val="24"/>
            <w:szCs w:val="24"/>
            <w:highlight w:val="yellow"/>
          </w:rPr>
          <w:t>.</w:t>
        </w:r>
      </w:ins>
    </w:p>
    <w:p w14:paraId="08AFCAF5" w14:textId="77777777" w:rsidR="00E06FB7" w:rsidRPr="00A23FA3" w:rsidRDefault="00E06FB7" w:rsidP="00E06FB7">
      <w:pPr>
        <w:pStyle w:val="a0"/>
        <w:numPr>
          <w:ilvl w:val="0"/>
          <w:numId w:val="6"/>
        </w:numPr>
        <w:ind w:firstLineChars="0"/>
        <w:jc w:val="left"/>
        <w:rPr>
          <w:ins w:id="7450" w:author="raye" w:date="2018-07-23T14:26:00Z"/>
          <w:rFonts w:ascii="Calibri" w:hAnsi="Calibri" w:cstheme="minorHAnsi"/>
          <w:strike/>
          <w:sz w:val="24"/>
          <w:szCs w:val="24"/>
          <w:highlight w:val="yellow"/>
        </w:rPr>
      </w:pPr>
      <w:ins w:id="7451" w:author="raye" w:date="2018-07-23T14:26:00Z">
        <w:r w:rsidRPr="00A23FA3">
          <w:rPr>
            <w:rFonts w:ascii="Calibri" w:hAnsi="Calibri" w:cstheme="minorHAnsi"/>
            <w:strike/>
            <w:sz w:val="24"/>
            <w:szCs w:val="24"/>
            <w:highlight w:val="yellow"/>
          </w:rPr>
          <w:t>Other roles worked as fill in the contents of Compliance Analyst can be viewed, but are not allowed to change. Compliance Analyst only needs to fill in the Area1 part.</w:t>
        </w:r>
      </w:ins>
    </w:p>
    <w:p w14:paraId="5B09C210" w14:textId="77777777" w:rsidR="00E06FB7" w:rsidRPr="00A23FA3" w:rsidRDefault="00E06FB7" w:rsidP="00E06FB7">
      <w:pPr>
        <w:ind w:left="425"/>
        <w:jc w:val="left"/>
        <w:rPr>
          <w:ins w:id="7452" w:author="raye" w:date="2018-07-23T14:26:00Z"/>
          <w:rFonts w:ascii="Calibri" w:hAnsi="Calibri" w:cstheme="minorHAnsi"/>
          <w:strike/>
          <w:sz w:val="24"/>
          <w:szCs w:val="24"/>
          <w:highlight w:val="yellow"/>
        </w:rPr>
      </w:pPr>
    </w:p>
    <w:p w14:paraId="2066CE55" w14:textId="77777777" w:rsidR="00E06FB7" w:rsidRPr="00A23FA3" w:rsidRDefault="00E06FB7" w:rsidP="00E06FB7">
      <w:pPr>
        <w:pStyle w:val="a0"/>
        <w:numPr>
          <w:ilvl w:val="0"/>
          <w:numId w:val="12"/>
        </w:numPr>
        <w:ind w:firstLineChars="0"/>
        <w:jc w:val="left"/>
        <w:rPr>
          <w:ins w:id="7453" w:author="raye" w:date="2018-07-23T14:26:00Z"/>
          <w:rFonts w:ascii="Calibri" w:hAnsi="Calibri" w:cstheme="minorHAnsi"/>
          <w:b/>
          <w:strike/>
          <w:sz w:val="28"/>
          <w:szCs w:val="24"/>
          <w:highlight w:val="yellow"/>
        </w:rPr>
      </w:pPr>
      <w:ins w:id="7454" w:author="raye" w:date="2018-07-23T14:26:00Z">
        <w:r w:rsidRPr="00A23FA3">
          <w:rPr>
            <w:rFonts w:ascii="Calibri" w:hAnsi="Calibri" w:cstheme="minorHAnsi"/>
            <w:b/>
            <w:strike/>
            <w:sz w:val="28"/>
            <w:szCs w:val="24"/>
            <w:highlight w:val="yellow"/>
          </w:rPr>
          <w:t>UI Elements</w:t>
        </w:r>
      </w:ins>
    </w:p>
    <w:tbl>
      <w:tblPr>
        <w:tblStyle w:val="a9"/>
        <w:tblW w:w="8363" w:type="dxa"/>
        <w:tblInd w:w="421" w:type="dxa"/>
        <w:tblLook w:val="04A0" w:firstRow="1" w:lastRow="0" w:firstColumn="1" w:lastColumn="0" w:noHBand="0" w:noVBand="1"/>
      </w:tblPr>
      <w:tblGrid>
        <w:gridCol w:w="424"/>
        <w:gridCol w:w="2127"/>
        <w:gridCol w:w="1134"/>
        <w:gridCol w:w="4678"/>
      </w:tblGrid>
      <w:tr w:rsidR="00A23FA3" w:rsidRPr="00A23FA3" w14:paraId="718E9AC9" w14:textId="77777777" w:rsidTr="001F3470">
        <w:trPr>
          <w:ins w:id="7455" w:author="raye" w:date="2018-07-23T14:26:00Z"/>
        </w:trPr>
        <w:tc>
          <w:tcPr>
            <w:tcW w:w="424" w:type="dxa"/>
            <w:shd w:val="clear" w:color="auto" w:fill="BFBFBF" w:themeFill="background1" w:themeFillShade="BF"/>
          </w:tcPr>
          <w:p w14:paraId="230669A6" w14:textId="77777777" w:rsidR="00E06FB7" w:rsidRPr="00A23FA3" w:rsidRDefault="00E06FB7" w:rsidP="001F3470">
            <w:pPr>
              <w:rPr>
                <w:ins w:id="7456" w:author="raye" w:date="2018-07-23T14:26:00Z"/>
                <w:rFonts w:ascii="Calibri" w:hAnsi="Calibri" w:cstheme="minorHAnsi"/>
                <w:strike/>
                <w:szCs w:val="21"/>
                <w:highlight w:val="yellow"/>
              </w:rPr>
            </w:pPr>
            <w:ins w:id="7457" w:author="raye" w:date="2018-07-23T14:26:00Z">
              <w:r w:rsidRPr="00A23FA3">
                <w:rPr>
                  <w:rFonts w:ascii="Calibri" w:hAnsi="Calibri" w:cstheme="minorHAnsi"/>
                  <w:strike/>
                  <w:szCs w:val="21"/>
                  <w:highlight w:val="yellow"/>
                </w:rPr>
                <w:t>#</w:t>
              </w:r>
            </w:ins>
          </w:p>
        </w:tc>
        <w:tc>
          <w:tcPr>
            <w:tcW w:w="2127" w:type="dxa"/>
            <w:shd w:val="clear" w:color="auto" w:fill="BFBFBF" w:themeFill="background1" w:themeFillShade="BF"/>
          </w:tcPr>
          <w:p w14:paraId="480FC5D1" w14:textId="77777777" w:rsidR="00E06FB7" w:rsidRPr="00A23FA3" w:rsidRDefault="00E06FB7" w:rsidP="001F3470">
            <w:pPr>
              <w:rPr>
                <w:ins w:id="7458" w:author="raye" w:date="2018-07-23T14:26:00Z"/>
                <w:rFonts w:ascii="Calibri" w:hAnsi="Calibri" w:cstheme="minorHAnsi"/>
                <w:strike/>
                <w:szCs w:val="21"/>
                <w:highlight w:val="yellow"/>
              </w:rPr>
            </w:pPr>
            <w:ins w:id="7459" w:author="raye" w:date="2018-07-23T14:26:00Z">
              <w:r w:rsidRPr="00A23FA3">
                <w:rPr>
                  <w:rFonts w:ascii="Calibri" w:hAnsi="Calibri" w:cstheme="minorHAnsi"/>
                  <w:strike/>
                  <w:szCs w:val="21"/>
                  <w:highlight w:val="yellow"/>
                </w:rPr>
                <w:t>ITEM</w:t>
              </w:r>
            </w:ins>
          </w:p>
        </w:tc>
        <w:tc>
          <w:tcPr>
            <w:tcW w:w="1134" w:type="dxa"/>
            <w:shd w:val="clear" w:color="auto" w:fill="BFBFBF" w:themeFill="background1" w:themeFillShade="BF"/>
          </w:tcPr>
          <w:p w14:paraId="2024CBD4" w14:textId="77777777" w:rsidR="00E06FB7" w:rsidRPr="00A23FA3" w:rsidRDefault="00E06FB7" w:rsidP="001F3470">
            <w:pPr>
              <w:rPr>
                <w:ins w:id="7460" w:author="raye" w:date="2018-07-23T14:26:00Z"/>
                <w:rFonts w:ascii="Calibri" w:hAnsi="Calibri" w:cstheme="minorHAnsi"/>
                <w:strike/>
                <w:szCs w:val="21"/>
                <w:highlight w:val="yellow"/>
              </w:rPr>
            </w:pPr>
            <w:ins w:id="7461" w:author="raye" w:date="2018-07-23T14:26:00Z">
              <w:r w:rsidRPr="00A23FA3">
                <w:rPr>
                  <w:rFonts w:ascii="Calibri" w:hAnsi="Calibri" w:cstheme="minorHAnsi"/>
                  <w:strike/>
                  <w:szCs w:val="21"/>
                  <w:highlight w:val="yellow"/>
                </w:rPr>
                <w:t>NAME</w:t>
              </w:r>
            </w:ins>
          </w:p>
        </w:tc>
        <w:tc>
          <w:tcPr>
            <w:tcW w:w="4678" w:type="dxa"/>
            <w:shd w:val="clear" w:color="auto" w:fill="BFBFBF" w:themeFill="background1" w:themeFillShade="BF"/>
          </w:tcPr>
          <w:p w14:paraId="3EAC42E2" w14:textId="77777777" w:rsidR="00E06FB7" w:rsidRPr="00A23FA3" w:rsidRDefault="00E06FB7" w:rsidP="001F3470">
            <w:pPr>
              <w:rPr>
                <w:ins w:id="7462" w:author="raye" w:date="2018-07-23T14:26:00Z"/>
                <w:rFonts w:ascii="Calibri" w:hAnsi="Calibri" w:cstheme="minorHAnsi"/>
                <w:strike/>
                <w:szCs w:val="21"/>
                <w:highlight w:val="yellow"/>
              </w:rPr>
            </w:pPr>
            <w:ins w:id="7463" w:author="raye" w:date="2018-07-23T14:26:00Z">
              <w:r w:rsidRPr="00A23FA3">
                <w:rPr>
                  <w:rFonts w:ascii="Calibri" w:hAnsi="Calibri" w:cstheme="minorHAnsi"/>
                  <w:strike/>
                  <w:szCs w:val="21"/>
                  <w:highlight w:val="yellow"/>
                </w:rPr>
                <w:t>DESCRIPTION</w:t>
              </w:r>
            </w:ins>
          </w:p>
        </w:tc>
      </w:tr>
      <w:tr w:rsidR="00A23FA3" w:rsidRPr="00A23FA3" w14:paraId="738E6E95" w14:textId="77777777" w:rsidTr="001F3470">
        <w:trPr>
          <w:ins w:id="7464" w:author="raye" w:date="2018-07-23T14:26:00Z"/>
        </w:trPr>
        <w:tc>
          <w:tcPr>
            <w:tcW w:w="424" w:type="dxa"/>
          </w:tcPr>
          <w:p w14:paraId="06D50430" w14:textId="77777777" w:rsidR="00E06FB7" w:rsidRPr="00A23FA3" w:rsidRDefault="00E06FB7" w:rsidP="001F3470">
            <w:pPr>
              <w:rPr>
                <w:ins w:id="7465" w:author="raye" w:date="2018-07-23T14:26:00Z"/>
                <w:rFonts w:ascii="Calibri" w:hAnsi="Calibri" w:cstheme="minorHAnsi"/>
                <w:strike/>
                <w:szCs w:val="21"/>
                <w:highlight w:val="yellow"/>
              </w:rPr>
            </w:pPr>
            <w:ins w:id="7466" w:author="raye" w:date="2018-07-23T14:26:00Z">
              <w:r w:rsidRPr="00A23FA3">
                <w:rPr>
                  <w:rFonts w:ascii="Calibri" w:hAnsi="Calibri" w:cstheme="minorHAnsi"/>
                  <w:strike/>
                  <w:szCs w:val="21"/>
                  <w:highlight w:val="yellow"/>
                </w:rPr>
                <w:t>1</w:t>
              </w:r>
            </w:ins>
          </w:p>
        </w:tc>
        <w:tc>
          <w:tcPr>
            <w:tcW w:w="2127" w:type="dxa"/>
          </w:tcPr>
          <w:p w14:paraId="350E5FF5" w14:textId="77777777" w:rsidR="00E06FB7" w:rsidRPr="00A23FA3" w:rsidRDefault="00E06FB7" w:rsidP="001F3470">
            <w:pPr>
              <w:jc w:val="left"/>
              <w:rPr>
                <w:ins w:id="7467" w:author="raye" w:date="2018-07-23T14:26:00Z"/>
                <w:rFonts w:ascii="Calibri" w:hAnsi="Calibri" w:cstheme="minorHAnsi"/>
                <w:strike/>
                <w:szCs w:val="21"/>
                <w:highlight w:val="yellow"/>
              </w:rPr>
            </w:pPr>
            <w:ins w:id="7468" w:author="raye" w:date="2018-07-23T14:26:00Z">
              <w:r w:rsidRPr="00A23FA3">
                <w:rPr>
                  <w:rFonts w:ascii="Calibri" w:hAnsi="Calibri" w:cstheme="minorHAnsi"/>
                  <w:strike/>
                  <w:szCs w:val="21"/>
                  <w:highlight w:val="yellow"/>
                </w:rPr>
                <w:t>Customer Information</w:t>
              </w:r>
            </w:ins>
          </w:p>
        </w:tc>
        <w:tc>
          <w:tcPr>
            <w:tcW w:w="1134" w:type="dxa"/>
          </w:tcPr>
          <w:p w14:paraId="03840E87" w14:textId="77777777" w:rsidR="00E06FB7" w:rsidRPr="00A23FA3" w:rsidRDefault="00E06FB7" w:rsidP="001F3470">
            <w:pPr>
              <w:rPr>
                <w:ins w:id="7469" w:author="raye" w:date="2018-07-23T14:26:00Z"/>
                <w:rFonts w:ascii="Calibri" w:hAnsi="Calibri" w:cstheme="minorHAnsi"/>
                <w:strike/>
                <w:szCs w:val="21"/>
                <w:highlight w:val="yellow"/>
              </w:rPr>
            </w:pPr>
            <w:ins w:id="7470" w:author="raye" w:date="2018-07-23T14:26:00Z">
              <w:r w:rsidRPr="00A23FA3">
                <w:rPr>
                  <w:rFonts w:ascii="Calibri" w:hAnsi="Calibri" w:cstheme="minorHAnsi"/>
                  <w:strike/>
                  <w:szCs w:val="21"/>
                  <w:highlight w:val="yellow"/>
                </w:rPr>
                <w:t>Client Info</w:t>
              </w:r>
            </w:ins>
          </w:p>
        </w:tc>
        <w:tc>
          <w:tcPr>
            <w:tcW w:w="4678" w:type="dxa"/>
          </w:tcPr>
          <w:p w14:paraId="7C2E0052" w14:textId="77777777" w:rsidR="00E06FB7" w:rsidRPr="00A23FA3" w:rsidRDefault="00E06FB7" w:rsidP="001F3470">
            <w:pPr>
              <w:jc w:val="left"/>
              <w:rPr>
                <w:ins w:id="7471" w:author="raye" w:date="2018-07-23T14:26:00Z"/>
                <w:rFonts w:ascii="Calibri" w:hAnsi="Calibri" w:cstheme="minorHAnsi"/>
                <w:strike/>
                <w:szCs w:val="21"/>
                <w:highlight w:val="yellow"/>
              </w:rPr>
            </w:pPr>
            <w:ins w:id="7472" w:author="raye" w:date="2018-07-23T14:26:00Z">
              <w:r w:rsidRPr="00A23FA3">
                <w:rPr>
                  <w:rFonts w:ascii="Calibri" w:hAnsi="Calibri" w:cstheme="minorHAnsi"/>
                  <w:strike/>
                  <w:szCs w:val="21"/>
                  <w:highlight w:val="yellow"/>
                </w:rPr>
                <w:t>TSD Transaction Number: from “Create case” input BOC reference &amp; Reference No</w:t>
              </w:r>
            </w:ins>
          </w:p>
          <w:p w14:paraId="0BCF3B3C" w14:textId="77777777" w:rsidR="00E06FB7" w:rsidRPr="00A23FA3" w:rsidRDefault="00E06FB7" w:rsidP="001F3470">
            <w:pPr>
              <w:jc w:val="left"/>
              <w:rPr>
                <w:ins w:id="7473" w:author="raye" w:date="2018-07-23T14:26:00Z"/>
                <w:rFonts w:ascii="Calibri" w:hAnsi="Calibri" w:cstheme="minorHAnsi"/>
                <w:strike/>
                <w:szCs w:val="21"/>
                <w:highlight w:val="yellow"/>
              </w:rPr>
            </w:pPr>
            <w:ins w:id="7474" w:author="raye" w:date="2018-07-23T14:26:00Z">
              <w:r w:rsidRPr="00A23FA3">
                <w:rPr>
                  <w:rFonts w:ascii="Calibri" w:hAnsi="Calibri" w:cstheme="minorHAnsi"/>
                  <w:strike/>
                  <w:szCs w:val="21"/>
                  <w:highlight w:val="yellow"/>
                </w:rPr>
                <w:t>Client Name: from “Create case” input client name</w:t>
              </w:r>
            </w:ins>
          </w:p>
          <w:p w14:paraId="28202093" w14:textId="77777777" w:rsidR="00E06FB7" w:rsidRPr="00A23FA3" w:rsidRDefault="00E06FB7" w:rsidP="001F3470">
            <w:pPr>
              <w:jc w:val="left"/>
              <w:rPr>
                <w:ins w:id="7475" w:author="raye" w:date="2018-07-23T14:26:00Z"/>
                <w:rFonts w:ascii="Calibri" w:hAnsi="Calibri" w:cstheme="minorHAnsi"/>
                <w:strike/>
                <w:szCs w:val="21"/>
                <w:highlight w:val="yellow"/>
              </w:rPr>
            </w:pPr>
            <w:ins w:id="7476" w:author="raye" w:date="2018-07-23T14:26:00Z">
              <w:r w:rsidRPr="00A23FA3">
                <w:rPr>
                  <w:rFonts w:ascii="Calibri" w:hAnsi="Calibri" w:cstheme="minorHAnsi"/>
                  <w:strike/>
                  <w:szCs w:val="21"/>
                  <w:highlight w:val="yellow"/>
                </w:rPr>
                <w:t>Address: manual input</w:t>
              </w:r>
            </w:ins>
          </w:p>
        </w:tc>
      </w:tr>
      <w:tr w:rsidR="00A23FA3" w:rsidRPr="00A23FA3" w14:paraId="2D2C5FE7" w14:textId="77777777" w:rsidTr="001F3470">
        <w:trPr>
          <w:ins w:id="7477" w:author="raye" w:date="2018-07-23T14:26:00Z"/>
        </w:trPr>
        <w:tc>
          <w:tcPr>
            <w:tcW w:w="424" w:type="dxa"/>
          </w:tcPr>
          <w:p w14:paraId="3A353966" w14:textId="77777777" w:rsidR="00E06FB7" w:rsidRPr="00A23FA3" w:rsidRDefault="00E06FB7" w:rsidP="001F3470">
            <w:pPr>
              <w:rPr>
                <w:ins w:id="7478" w:author="raye" w:date="2018-07-23T14:26:00Z"/>
                <w:rFonts w:ascii="Calibri" w:hAnsi="Calibri" w:cstheme="minorHAnsi"/>
                <w:strike/>
                <w:szCs w:val="21"/>
                <w:highlight w:val="yellow"/>
              </w:rPr>
            </w:pPr>
            <w:ins w:id="7479" w:author="raye" w:date="2018-07-23T14:26:00Z">
              <w:r w:rsidRPr="00A23FA3">
                <w:rPr>
                  <w:rFonts w:ascii="Calibri" w:hAnsi="Calibri" w:cstheme="minorHAnsi"/>
                  <w:strike/>
                  <w:szCs w:val="21"/>
                  <w:highlight w:val="yellow"/>
                </w:rPr>
                <w:t>2</w:t>
              </w:r>
            </w:ins>
          </w:p>
        </w:tc>
        <w:tc>
          <w:tcPr>
            <w:tcW w:w="2127" w:type="dxa"/>
          </w:tcPr>
          <w:p w14:paraId="26E7CDDB" w14:textId="77777777" w:rsidR="00E06FB7" w:rsidRPr="00A23FA3" w:rsidRDefault="00E06FB7" w:rsidP="001F3470">
            <w:pPr>
              <w:rPr>
                <w:ins w:id="7480" w:author="raye" w:date="2018-07-23T14:26:00Z"/>
                <w:rFonts w:ascii="Calibri" w:hAnsi="Calibri" w:cstheme="minorHAnsi"/>
                <w:strike/>
                <w:szCs w:val="21"/>
                <w:highlight w:val="yellow"/>
              </w:rPr>
            </w:pPr>
            <w:ins w:id="7481" w:author="raye" w:date="2018-07-23T14:26:00Z">
              <w:r w:rsidRPr="00A23FA3">
                <w:rPr>
                  <w:rFonts w:ascii="Calibri" w:hAnsi="Calibri" w:cstheme="minorHAnsi"/>
                  <w:strike/>
                  <w:szCs w:val="21"/>
                  <w:highlight w:val="yellow"/>
                </w:rPr>
                <w:t>Source of Referral</w:t>
              </w:r>
            </w:ins>
          </w:p>
        </w:tc>
        <w:tc>
          <w:tcPr>
            <w:tcW w:w="1134" w:type="dxa"/>
          </w:tcPr>
          <w:p w14:paraId="25D10F32" w14:textId="77777777" w:rsidR="00E06FB7" w:rsidRPr="00A23FA3" w:rsidRDefault="00E06FB7" w:rsidP="001F3470">
            <w:pPr>
              <w:rPr>
                <w:ins w:id="7482" w:author="raye" w:date="2018-07-23T14:26:00Z"/>
                <w:rFonts w:ascii="Calibri" w:hAnsi="Calibri" w:cstheme="minorHAnsi"/>
                <w:strike/>
                <w:szCs w:val="21"/>
                <w:highlight w:val="yellow"/>
              </w:rPr>
            </w:pPr>
            <w:ins w:id="7483" w:author="raye" w:date="2018-07-23T14:26:00Z">
              <w:r w:rsidRPr="00A23FA3">
                <w:rPr>
                  <w:rFonts w:ascii="Calibri" w:hAnsi="Calibri" w:cstheme="minorHAnsi"/>
                  <w:strike/>
                  <w:szCs w:val="21"/>
                  <w:highlight w:val="yellow"/>
                </w:rPr>
                <w:t>Escalate Reason</w:t>
              </w:r>
            </w:ins>
          </w:p>
        </w:tc>
        <w:tc>
          <w:tcPr>
            <w:tcW w:w="4678" w:type="dxa"/>
          </w:tcPr>
          <w:p w14:paraId="6040B353" w14:textId="77777777" w:rsidR="00E06FB7" w:rsidRPr="00A23FA3" w:rsidRDefault="00E06FB7" w:rsidP="001F3470">
            <w:pPr>
              <w:rPr>
                <w:ins w:id="7484" w:author="raye" w:date="2018-07-23T14:26:00Z"/>
                <w:rFonts w:ascii="Calibri" w:hAnsi="Calibri" w:cstheme="minorHAnsi"/>
                <w:strike/>
                <w:szCs w:val="21"/>
                <w:highlight w:val="yellow"/>
              </w:rPr>
            </w:pPr>
            <w:ins w:id="7485" w:author="raye" w:date="2018-07-23T14:26:00Z">
              <w:r w:rsidRPr="00A23FA3">
                <w:rPr>
                  <w:rFonts w:ascii="Calibri" w:hAnsi="Calibri" w:cstheme="minorHAnsi"/>
                  <w:strike/>
                  <w:szCs w:val="21"/>
                  <w:highlight w:val="yellow"/>
                </w:rPr>
                <w:t>manual input</w:t>
              </w:r>
            </w:ins>
          </w:p>
        </w:tc>
      </w:tr>
      <w:tr w:rsidR="00A23FA3" w:rsidRPr="00A23FA3" w14:paraId="0CFF7A8A" w14:textId="77777777" w:rsidTr="001F3470">
        <w:trPr>
          <w:ins w:id="7486" w:author="raye" w:date="2018-07-23T14:26:00Z"/>
        </w:trPr>
        <w:tc>
          <w:tcPr>
            <w:tcW w:w="424" w:type="dxa"/>
          </w:tcPr>
          <w:p w14:paraId="1A67F836" w14:textId="77777777" w:rsidR="00E06FB7" w:rsidRPr="00A23FA3" w:rsidRDefault="00E06FB7" w:rsidP="001F3470">
            <w:pPr>
              <w:rPr>
                <w:ins w:id="7487" w:author="raye" w:date="2018-07-23T14:26:00Z"/>
                <w:rFonts w:ascii="Calibri" w:hAnsi="Calibri" w:cstheme="minorHAnsi"/>
                <w:strike/>
                <w:szCs w:val="21"/>
                <w:highlight w:val="yellow"/>
              </w:rPr>
            </w:pPr>
            <w:ins w:id="7488" w:author="raye" w:date="2018-07-23T14:26:00Z">
              <w:r w:rsidRPr="00A23FA3">
                <w:rPr>
                  <w:rFonts w:ascii="Calibri" w:hAnsi="Calibri" w:cstheme="minorHAnsi"/>
                  <w:strike/>
                  <w:szCs w:val="21"/>
                  <w:highlight w:val="yellow"/>
                </w:rPr>
                <w:t>3</w:t>
              </w:r>
            </w:ins>
          </w:p>
        </w:tc>
        <w:tc>
          <w:tcPr>
            <w:tcW w:w="2127" w:type="dxa"/>
          </w:tcPr>
          <w:p w14:paraId="21A9FA8C" w14:textId="77777777" w:rsidR="00E06FB7" w:rsidRPr="00A23FA3" w:rsidRDefault="00E06FB7" w:rsidP="001F3470">
            <w:pPr>
              <w:jc w:val="left"/>
              <w:rPr>
                <w:ins w:id="7489" w:author="raye" w:date="2018-07-23T14:26:00Z"/>
                <w:rFonts w:ascii="Calibri" w:hAnsi="Calibri" w:cstheme="minorHAnsi"/>
                <w:strike/>
                <w:szCs w:val="21"/>
                <w:highlight w:val="yellow"/>
              </w:rPr>
            </w:pPr>
            <w:ins w:id="7490" w:author="raye" w:date="2018-07-23T14:26:00Z">
              <w:r w:rsidRPr="00A23FA3">
                <w:rPr>
                  <w:rFonts w:ascii="Calibri" w:hAnsi="Calibri" w:cstheme="minorHAnsi"/>
                  <w:strike/>
                  <w:szCs w:val="21"/>
                  <w:highlight w:val="yellow"/>
                </w:rPr>
                <w:t>Compliance Section Reviewer</w:t>
              </w:r>
            </w:ins>
          </w:p>
        </w:tc>
        <w:tc>
          <w:tcPr>
            <w:tcW w:w="1134" w:type="dxa"/>
          </w:tcPr>
          <w:p w14:paraId="10FD98EA" w14:textId="77777777" w:rsidR="00E06FB7" w:rsidRPr="00A23FA3" w:rsidRDefault="00E06FB7" w:rsidP="001F3470">
            <w:pPr>
              <w:rPr>
                <w:ins w:id="7491" w:author="raye" w:date="2018-07-23T14:26:00Z"/>
                <w:rFonts w:ascii="Calibri" w:hAnsi="Calibri" w:cstheme="minorHAnsi"/>
                <w:strike/>
                <w:szCs w:val="21"/>
                <w:highlight w:val="yellow"/>
              </w:rPr>
            </w:pPr>
            <w:ins w:id="7492" w:author="raye" w:date="2018-07-23T14:26:00Z">
              <w:r w:rsidRPr="00A23FA3">
                <w:rPr>
                  <w:rFonts w:ascii="Calibri" w:hAnsi="Calibri" w:cstheme="minorHAnsi"/>
                  <w:strike/>
                  <w:szCs w:val="21"/>
                  <w:highlight w:val="yellow"/>
                </w:rPr>
                <w:t>reviewer ID</w:t>
              </w:r>
            </w:ins>
          </w:p>
        </w:tc>
        <w:tc>
          <w:tcPr>
            <w:tcW w:w="4678" w:type="dxa"/>
          </w:tcPr>
          <w:p w14:paraId="6BE00A7E" w14:textId="77777777" w:rsidR="00E06FB7" w:rsidRPr="00A23FA3" w:rsidRDefault="00E06FB7" w:rsidP="001F3470">
            <w:pPr>
              <w:rPr>
                <w:ins w:id="7493" w:author="raye" w:date="2018-07-23T14:26:00Z"/>
                <w:rFonts w:ascii="Calibri" w:hAnsi="Calibri" w:cstheme="minorHAnsi"/>
                <w:strike/>
                <w:szCs w:val="21"/>
                <w:highlight w:val="yellow"/>
              </w:rPr>
            </w:pPr>
            <w:ins w:id="7494" w:author="raye" w:date="2018-07-23T14:26:00Z">
              <w:r w:rsidRPr="00A23FA3">
                <w:rPr>
                  <w:rFonts w:ascii="Calibri" w:hAnsi="Calibri" w:cstheme="minorHAnsi"/>
                  <w:strike/>
                  <w:szCs w:val="21"/>
                  <w:highlight w:val="yellow"/>
                  <w:u w:val="single"/>
                </w:rPr>
                <w:t>name</w:t>
              </w:r>
              <w:r w:rsidRPr="00A23FA3">
                <w:rPr>
                  <w:rFonts w:ascii="Calibri" w:hAnsi="Calibri" w:cstheme="minorHAnsi"/>
                  <w:strike/>
                  <w:szCs w:val="21"/>
                  <w:highlight w:val="yellow"/>
                </w:rPr>
                <w:t xml:space="preserve"> of Compliance Analyst</w:t>
              </w:r>
            </w:ins>
          </w:p>
        </w:tc>
      </w:tr>
      <w:tr w:rsidR="00A23FA3" w:rsidRPr="00A23FA3" w14:paraId="1D0CA49C" w14:textId="77777777" w:rsidTr="001F3470">
        <w:trPr>
          <w:ins w:id="7495" w:author="raye" w:date="2018-07-23T14:26:00Z"/>
        </w:trPr>
        <w:tc>
          <w:tcPr>
            <w:tcW w:w="424" w:type="dxa"/>
          </w:tcPr>
          <w:p w14:paraId="400CAFDD" w14:textId="77777777" w:rsidR="00E06FB7" w:rsidRPr="00A23FA3" w:rsidRDefault="00E06FB7" w:rsidP="001F3470">
            <w:pPr>
              <w:rPr>
                <w:ins w:id="7496" w:author="raye" w:date="2018-07-23T14:26:00Z"/>
                <w:rFonts w:ascii="Calibri" w:hAnsi="Calibri" w:cstheme="minorHAnsi"/>
                <w:strike/>
                <w:szCs w:val="21"/>
                <w:highlight w:val="yellow"/>
              </w:rPr>
            </w:pPr>
            <w:ins w:id="7497" w:author="raye" w:date="2018-07-23T14:26:00Z">
              <w:r w:rsidRPr="00A23FA3">
                <w:rPr>
                  <w:rFonts w:ascii="Calibri" w:hAnsi="Calibri" w:cstheme="minorHAnsi"/>
                  <w:strike/>
                  <w:szCs w:val="21"/>
                  <w:highlight w:val="yellow"/>
                </w:rPr>
                <w:t>4</w:t>
              </w:r>
            </w:ins>
          </w:p>
        </w:tc>
        <w:tc>
          <w:tcPr>
            <w:tcW w:w="2127" w:type="dxa"/>
          </w:tcPr>
          <w:p w14:paraId="41C37FCF" w14:textId="77777777" w:rsidR="00E06FB7" w:rsidRPr="00A23FA3" w:rsidRDefault="00E06FB7" w:rsidP="001F3470">
            <w:pPr>
              <w:rPr>
                <w:ins w:id="7498" w:author="raye" w:date="2018-07-23T14:26:00Z"/>
                <w:rFonts w:ascii="Calibri" w:hAnsi="Calibri" w:cstheme="minorHAnsi"/>
                <w:strike/>
                <w:szCs w:val="21"/>
                <w:highlight w:val="yellow"/>
              </w:rPr>
            </w:pPr>
            <w:ins w:id="7499" w:author="raye" w:date="2018-07-23T14:26:00Z">
              <w:r w:rsidRPr="00A23FA3">
                <w:rPr>
                  <w:rFonts w:ascii="Calibri" w:hAnsi="Calibri" w:cstheme="minorHAnsi"/>
                  <w:strike/>
                  <w:sz w:val="24"/>
                  <w:szCs w:val="24"/>
                  <w:highlight w:val="yellow"/>
                </w:rPr>
                <w:t>”Save”</w:t>
              </w:r>
            </w:ins>
          </w:p>
        </w:tc>
        <w:tc>
          <w:tcPr>
            <w:tcW w:w="1134" w:type="dxa"/>
          </w:tcPr>
          <w:p w14:paraId="040B0FD4" w14:textId="77777777" w:rsidR="00E06FB7" w:rsidRPr="00A23FA3" w:rsidRDefault="00E06FB7" w:rsidP="001F3470">
            <w:pPr>
              <w:rPr>
                <w:ins w:id="7500" w:author="raye" w:date="2018-07-23T14:26:00Z"/>
                <w:rFonts w:ascii="Calibri" w:hAnsi="Calibri" w:cstheme="minorHAnsi"/>
                <w:strike/>
                <w:szCs w:val="21"/>
                <w:highlight w:val="yellow"/>
              </w:rPr>
            </w:pPr>
            <w:ins w:id="7501" w:author="raye" w:date="2018-07-23T14:26:00Z">
              <w:r w:rsidRPr="00A23FA3">
                <w:rPr>
                  <w:rFonts w:ascii="Calibri" w:hAnsi="Calibri" w:cstheme="minorHAnsi"/>
                  <w:strike/>
                  <w:szCs w:val="21"/>
                  <w:highlight w:val="yellow"/>
                </w:rPr>
                <w:t>button</w:t>
              </w:r>
            </w:ins>
          </w:p>
        </w:tc>
        <w:tc>
          <w:tcPr>
            <w:tcW w:w="4678" w:type="dxa"/>
          </w:tcPr>
          <w:p w14:paraId="376AF382" w14:textId="77777777" w:rsidR="00E06FB7" w:rsidRPr="00A23FA3" w:rsidRDefault="00E06FB7" w:rsidP="001F3470">
            <w:pPr>
              <w:rPr>
                <w:ins w:id="7502" w:author="raye" w:date="2018-07-23T14:26:00Z"/>
                <w:rFonts w:ascii="Calibri" w:hAnsi="Calibri" w:cstheme="minorHAnsi"/>
                <w:strike/>
                <w:szCs w:val="21"/>
                <w:highlight w:val="yellow"/>
              </w:rPr>
            </w:pPr>
            <w:ins w:id="7503" w:author="raye" w:date="2018-07-23T14:26:00Z">
              <w:r w:rsidRPr="00A23FA3">
                <w:rPr>
                  <w:rFonts w:ascii="Calibri" w:hAnsi="Calibri" w:cstheme="minorHAnsi"/>
                  <w:strike/>
                  <w:szCs w:val="21"/>
                  <w:highlight w:val="yellow"/>
                </w:rPr>
                <w:t>Save input information after clicking</w:t>
              </w:r>
            </w:ins>
          </w:p>
        </w:tc>
      </w:tr>
    </w:tbl>
    <w:p w14:paraId="0913BB1C" w14:textId="77777777" w:rsidR="00E06FB7" w:rsidRPr="00A23FA3" w:rsidRDefault="00E06FB7" w:rsidP="00E06FB7">
      <w:pPr>
        <w:ind w:leftChars="405" w:left="850"/>
        <w:rPr>
          <w:ins w:id="7504" w:author="raye" w:date="2018-07-23T14:26:00Z"/>
          <w:rFonts w:ascii="Calibri" w:hAnsi="Calibri" w:cstheme="minorHAnsi"/>
          <w:strike/>
          <w:szCs w:val="21"/>
          <w:highlight w:val="yellow"/>
        </w:rPr>
      </w:pPr>
      <w:ins w:id="7505" w:author="raye" w:date="2018-07-23T14:26:00Z">
        <w:r w:rsidRPr="00A23FA3">
          <w:rPr>
            <w:rFonts w:ascii="Calibri" w:hAnsi="Calibri"/>
            <w:strike/>
            <w:highlight w:val="yellow"/>
          </w:rPr>
          <w:t xml:space="preserve">Note * see appendix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_Ref508795239 \r \h  \* MERGEFORMAT </w:instrText>
        </w:r>
      </w:ins>
      <w:r w:rsidRPr="00A23FA3">
        <w:rPr>
          <w:rFonts w:ascii="Calibri" w:hAnsi="Calibri" w:cstheme="minorHAnsi"/>
          <w:strike/>
          <w:szCs w:val="21"/>
          <w:highlight w:val="yellow"/>
        </w:rPr>
      </w:r>
      <w:ins w:id="7506"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7.1.4</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 xml:space="preserve"> </w:t>
        </w:r>
        <w:r w:rsidRPr="00A23FA3">
          <w:rPr>
            <w:rFonts w:ascii="Calibri" w:hAnsi="Calibri"/>
            <w:strike/>
            <w:highlight w:val="yellow"/>
          </w:rPr>
          <w:t>for specific input elements</w:t>
        </w:r>
      </w:ins>
    </w:p>
    <w:p w14:paraId="54FDCAC2" w14:textId="77777777" w:rsidR="00E06FB7" w:rsidRPr="00A23FA3" w:rsidRDefault="00E06FB7" w:rsidP="00E06FB7">
      <w:pPr>
        <w:ind w:leftChars="405" w:left="850"/>
        <w:rPr>
          <w:ins w:id="7507" w:author="raye" w:date="2018-07-23T14:26:00Z"/>
          <w:rFonts w:ascii="Calibri" w:hAnsi="Calibri" w:cstheme="minorHAnsi"/>
          <w:strike/>
          <w:szCs w:val="21"/>
          <w:highlight w:val="yellow"/>
        </w:rPr>
      </w:pPr>
    </w:p>
    <w:p w14:paraId="2758470D" w14:textId="77777777" w:rsidR="00E06FB7" w:rsidRPr="00A23FA3" w:rsidRDefault="00E06FB7" w:rsidP="00E06FB7">
      <w:pPr>
        <w:pStyle w:val="3"/>
        <w:keepNext w:val="0"/>
        <w:keepLines w:val="0"/>
        <w:numPr>
          <w:ilvl w:val="3"/>
          <w:numId w:val="15"/>
        </w:numPr>
        <w:spacing w:before="0" w:after="120" w:line="240" w:lineRule="auto"/>
        <w:rPr>
          <w:ins w:id="7508" w:author="raye" w:date="2018-07-23T14:26:00Z"/>
          <w:rFonts w:ascii="Calibri" w:hAnsi="Calibri" w:cstheme="minorHAnsi"/>
          <w:strike/>
          <w:highlight w:val="yellow"/>
        </w:rPr>
      </w:pPr>
      <w:bookmarkStart w:id="7509" w:name="_Toc520839542"/>
      <w:ins w:id="7510" w:author="raye" w:date="2018-07-23T14:26:00Z">
        <w:r w:rsidRPr="00A23FA3">
          <w:rPr>
            <w:rFonts w:ascii="Calibri" w:hAnsi="Calibri" w:cstheme="minorHAnsi"/>
            <w:strike/>
            <w:highlight w:val="yellow"/>
          </w:rPr>
          <w:t>Compliance Supervisor: TSD Case Review Check List Form Page</w:t>
        </w:r>
        <w:bookmarkEnd w:id="7509"/>
      </w:ins>
    </w:p>
    <w:p w14:paraId="00AA77A5" w14:textId="77777777" w:rsidR="00E06FB7" w:rsidRPr="00A23FA3" w:rsidRDefault="00E06FB7" w:rsidP="00E06FB7">
      <w:pPr>
        <w:pStyle w:val="a0"/>
        <w:numPr>
          <w:ilvl w:val="0"/>
          <w:numId w:val="12"/>
        </w:numPr>
        <w:ind w:firstLineChars="0"/>
        <w:jc w:val="left"/>
        <w:rPr>
          <w:ins w:id="7511" w:author="raye" w:date="2018-07-23T14:26:00Z"/>
          <w:rFonts w:ascii="Calibri" w:hAnsi="Calibri" w:cstheme="minorHAnsi"/>
          <w:b/>
          <w:strike/>
          <w:sz w:val="28"/>
          <w:szCs w:val="24"/>
          <w:highlight w:val="yellow"/>
        </w:rPr>
      </w:pPr>
      <w:ins w:id="7512" w:author="raye" w:date="2018-07-23T14:26:00Z">
        <w:r w:rsidRPr="00A23FA3">
          <w:rPr>
            <w:rFonts w:ascii="Calibri" w:hAnsi="Calibri" w:cstheme="minorHAnsi"/>
            <w:b/>
            <w:strike/>
            <w:sz w:val="28"/>
            <w:szCs w:val="24"/>
            <w:highlight w:val="yellow"/>
          </w:rPr>
          <w:t>UI Diagram &amp; illustration</w:t>
        </w:r>
      </w:ins>
    </w:p>
    <w:p w14:paraId="26BCB814" w14:textId="12BBD207" w:rsidR="00E06FB7" w:rsidRPr="00A23FA3" w:rsidRDefault="003C4311" w:rsidP="00E06FB7">
      <w:pPr>
        <w:spacing w:afterLines="50" w:after="156"/>
        <w:jc w:val="center"/>
        <w:rPr>
          <w:ins w:id="7513" w:author="raye" w:date="2018-07-23T14:26:00Z"/>
          <w:rFonts w:ascii="Calibri" w:hAnsi="Calibri" w:cstheme="minorHAnsi"/>
          <w:strike/>
          <w:sz w:val="24"/>
          <w:highlight w:val="yellow"/>
        </w:rPr>
      </w:pPr>
      <w:r w:rsidRPr="00A23FA3">
        <w:rPr>
          <w:rFonts w:ascii="Calibri" w:hAnsi="Calibri" w:cstheme="minorHAnsi"/>
          <w:strike/>
          <w:noProof/>
          <w:sz w:val="24"/>
          <w:highlight w:val="yellow"/>
        </w:rPr>
        <mc:AlternateContent>
          <mc:Choice Requires="wps">
            <w:drawing>
              <wp:anchor distT="0" distB="0" distL="114300" distR="114300" simplePos="0" relativeHeight="251705344" behindDoc="0" locked="0" layoutInCell="1" allowOverlap="1" wp14:anchorId="4A751D33" wp14:editId="5CE0DE3E">
                <wp:simplePos x="0" y="0"/>
                <wp:positionH relativeFrom="column">
                  <wp:posOffset>333374</wp:posOffset>
                </wp:positionH>
                <wp:positionV relativeFrom="paragraph">
                  <wp:posOffset>136525</wp:posOffset>
                </wp:positionV>
                <wp:extent cx="4124325" cy="2457450"/>
                <wp:effectExtent l="0" t="0" r="28575" b="19050"/>
                <wp:wrapNone/>
                <wp:docPr id="219" name="直接连接符 219"/>
                <wp:cNvGraphicFramePr/>
                <a:graphic xmlns:a="http://schemas.openxmlformats.org/drawingml/2006/main">
                  <a:graphicData uri="http://schemas.microsoft.com/office/word/2010/wordprocessingShape">
                    <wps:wsp>
                      <wps:cNvCnPr/>
                      <wps:spPr>
                        <a:xfrm>
                          <a:off x="0" y="0"/>
                          <a:ext cx="4124325" cy="2457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352A5" id="直接连接符 219" o:spid="_x0000_s1026" style="position:absolute;left:0;text-align:left;z-index:251705344;visibility:visible;mso-wrap-style:square;mso-wrap-distance-left:9pt;mso-wrap-distance-top:0;mso-wrap-distance-right:9pt;mso-wrap-distance-bottom:0;mso-position-horizontal:absolute;mso-position-horizontal-relative:text;mso-position-vertical:absolute;mso-position-vertical-relative:text" from="26.25pt,10.75pt" to="351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" strokecolor="#5b9bd5 [3204]" strokeweight=".5pt">
                <v:stroke joinstyle="miter"/>
              </v:line>
            </w:pict>
          </mc:Fallback>
        </mc:AlternateContent>
      </w:r>
      <w:ins w:id="7514" w:author="raye" w:date="2018-07-23T14:26:00Z">
        <w:r w:rsidR="00E06FB7" w:rsidRPr="00A23FA3">
          <w:rPr>
            <w:rFonts w:ascii="Calibri" w:hAnsi="Calibri" w:cstheme="minorHAnsi"/>
            <w:strike/>
            <w:noProof/>
            <w:sz w:val="24"/>
            <w:highlight w:val="yellow"/>
          </w:rPr>
          <w:drawing>
            <wp:inline distT="0" distB="0" distL="0" distR="0" wp14:anchorId="1F828587" wp14:editId="6D494EF4">
              <wp:extent cx="4972050" cy="2810126"/>
              <wp:effectExtent l="0" t="0" r="0" b="9525"/>
              <wp:docPr id="1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992610" cy="2821746"/>
                      </a:xfrm>
                      <a:prstGeom prst="rect">
                        <a:avLst/>
                      </a:prstGeom>
                      <a:noFill/>
                    </pic:spPr>
                  </pic:pic>
                </a:graphicData>
              </a:graphic>
            </wp:inline>
          </w:drawing>
        </w:r>
      </w:ins>
    </w:p>
    <w:p w14:paraId="30EEA784" w14:textId="77777777" w:rsidR="00E06FB7" w:rsidRPr="00A23FA3" w:rsidRDefault="00E06FB7" w:rsidP="00E06FB7">
      <w:pPr>
        <w:rPr>
          <w:ins w:id="7515" w:author="raye" w:date="2018-07-23T14:26:00Z"/>
          <w:rFonts w:ascii="Calibri" w:hAnsi="Calibri" w:cstheme="minorHAnsi"/>
          <w:i/>
          <w:strike/>
          <w:sz w:val="24"/>
          <w:highlight w:val="yellow"/>
        </w:rPr>
      </w:pPr>
      <w:ins w:id="7516" w:author="raye" w:date="2018-07-23T14:26:00Z">
        <w:r w:rsidRPr="00A23FA3">
          <w:rPr>
            <w:rFonts w:ascii="Calibri" w:hAnsi="Calibri" w:cstheme="minorHAnsi"/>
            <w:i/>
            <w:strike/>
            <w:sz w:val="24"/>
            <w:highlight w:val="yellow"/>
          </w:rPr>
          <w:t>Page Description:</w:t>
        </w:r>
      </w:ins>
    </w:p>
    <w:p w14:paraId="4E9D4689" w14:textId="77777777" w:rsidR="00E06FB7" w:rsidRPr="00A23FA3" w:rsidRDefault="00E06FB7" w:rsidP="00E06FB7">
      <w:pPr>
        <w:pStyle w:val="a0"/>
        <w:numPr>
          <w:ilvl w:val="0"/>
          <w:numId w:val="6"/>
        </w:numPr>
        <w:ind w:firstLineChars="0"/>
        <w:jc w:val="left"/>
        <w:rPr>
          <w:ins w:id="7517" w:author="raye" w:date="2018-07-23T14:26:00Z"/>
          <w:rFonts w:ascii="Calibri" w:hAnsi="Calibri" w:cstheme="minorHAnsi"/>
          <w:strike/>
          <w:sz w:val="24"/>
          <w:szCs w:val="24"/>
          <w:highlight w:val="yellow"/>
        </w:rPr>
      </w:pPr>
      <w:ins w:id="7518" w:author="raye" w:date="2018-07-23T14:26:00Z">
        <w:r w:rsidRPr="00A23FA3">
          <w:rPr>
            <w:rFonts w:ascii="Calibri" w:hAnsi="Calibri" w:cstheme="minorHAnsi"/>
            <w:strike/>
            <w:sz w:val="24"/>
            <w:szCs w:val="24"/>
            <w:highlight w:val="yellow"/>
          </w:rPr>
          <w:t>Supervisor on the Case review page, select "TSD Case review check list Form" under the Report tag to display this form page.</w:t>
        </w:r>
      </w:ins>
    </w:p>
    <w:p w14:paraId="02A7D439" w14:textId="77777777" w:rsidR="00E06FB7" w:rsidRPr="00A23FA3" w:rsidRDefault="00E06FB7" w:rsidP="00E06FB7">
      <w:pPr>
        <w:pStyle w:val="a0"/>
        <w:numPr>
          <w:ilvl w:val="0"/>
          <w:numId w:val="6"/>
        </w:numPr>
        <w:ind w:firstLineChars="0"/>
        <w:jc w:val="left"/>
        <w:rPr>
          <w:ins w:id="7519" w:author="raye" w:date="2018-07-23T14:26:00Z"/>
          <w:rFonts w:ascii="Calibri" w:hAnsi="Calibri" w:cstheme="minorHAnsi"/>
          <w:strike/>
          <w:sz w:val="24"/>
          <w:szCs w:val="24"/>
          <w:highlight w:val="yellow"/>
        </w:rPr>
      </w:pPr>
      <w:ins w:id="7520" w:author="raye" w:date="2018-07-23T14:26:00Z">
        <w:r w:rsidRPr="00A23FA3">
          <w:rPr>
            <w:rFonts w:ascii="Calibri" w:hAnsi="Calibri" w:cstheme="minorHAnsi"/>
            <w:strike/>
            <w:sz w:val="24"/>
            <w:szCs w:val="24"/>
            <w:highlight w:val="yellow"/>
          </w:rPr>
          <w:t xml:space="preserve">BOC provides the style of this form, see appendix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_Ref508793204 \r \h  \* MERGEFORMAT </w:instrText>
        </w:r>
      </w:ins>
      <w:r w:rsidRPr="00A23FA3">
        <w:rPr>
          <w:rFonts w:ascii="Calibri" w:hAnsi="Calibri" w:cstheme="minorHAnsi"/>
          <w:strike/>
          <w:sz w:val="24"/>
          <w:szCs w:val="24"/>
          <w:highlight w:val="yellow"/>
        </w:rPr>
      </w:r>
      <w:ins w:id="7521"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7.1.4</w:t>
        </w:r>
        <w:r w:rsidRPr="00A23FA3">
          <w:rPr>
            <w:rFonts w:ascii="Calibri" w:hAnsi="Calibri" w:cstheme="minorHAnsi"/>
            <w:strike/>
            <w:sz w:val="24"/>
            <w:szCs w:val="24"/>
            <w:highlight w:val="yellow"/>
          </w:rPr>
          <w:fldChar w:fldCharType="end"/>
        </w:r>
        <w:r w:rsidRPr="00A23FA3">
          <w:rPr>
            <w:rFonts w:ascii="Calibri" w:hAnsi="Calibri" w:cstheme="minorHAnsi"/>
            <w:strike/>
            <w:sz w:val="24"/>
            <w:szCs w:val="24"/>
            <w:highlight w:val="yellow"/>
          </w:rPr>
          <w:t>.</w:t>
        </w:r>
      </w:ins>
    </w:p>
    <w:p w14:paraId="7B852D6D" w14:textId="77777777" w:rsidR="00E06FB7" w:rsidRPr="00A23FA3" w:rsidRDefault="00E06FB7" w:rsidP="00E06FB7">
      <w:pPr>
        <w:pStyle w:val="a0"/>
        <w:numPr>
          <w:ilvl w:val="0"/>
          <w:numId w:val="6"/>
        </w:numPr>
        <w:ind w:firstLineChars="0"/>
        <w:jc w:val="left"/>
        <w:rPr>
          <w:ins w:id="7522" w:author="raye" w:date="2018-07-23T14:26:00Z"/>
          <w:rFonts w:ascii="Calibri" w:hAnsi="Calibri" w:cstheme="minorHAnsi"/>
          <w:strike/>
          <w:sz w:val="24"/>
          <w:szCs w:val="24"/>
          <w:highlight w:val="yellow"/>
        </w:rPr>
      </w:pPr>
      <w:ins w:id="7523" w:author="raye" w:date="2018-07-23T14:26:00Z">
        <w:r w:rsidRPr="00A23FA3">
          <w:rPr>
            <w:rFonts w:ascii="Calibri" w:hAnsi="Calibri" w:cstheme="minorHAnsi"/>
            <w:strike/>
            <w:sz w:val="24"/>
            <w:szCs w:val="24"/>
            <w:highlight w:val="yellow"/>
          </w:rPr>
          <w:t>Other roles worked as fill in the contents of Compliance Supervisor can be viewed, but are not allowed to change. Compliance Supervisor only needs to fill in the Area2 part.</w:t>
        </w:r>
      </w:ins>
    </w:p>
    <w:p w14:paraId="3F2C9A92" w14:textId="77777777" w:rsidR="00E06FB7" w:rsidRPr="00A23FA3" w:rsidRDefault="00E06FB7" w:rsidP="00E06FB7">
      <w:pPr>
        <w:pStyle w:val="a0"/>
        <w:numPr>
          <w:ilvl w:val="0"/>
          <w:numId w:val="12"/>
        </w:numPr>
        <w:ind w:firstLineChars="0"/>
        <w:jc w:val="left"/>
        <w:rPr>
          <w:ins w:id="7524" w:author="raye" w:date="2018-07-23T14:26:00Z"/>
          <w:rFonts w:ascii="Calibri" w:hAnsi="Calibri" w:cstheme="minorHAnsi"/>
          <w:b/>
          <w:strike/>
          <w:sz w:val="28"/>
          <w:szCs w:val="24"/>
          <w:highlight w:val="yellow"/>
        </w:rPr>
      </w:pPr>
      <w:ins w:id="7525" w:author="raye" w:date="2018-07-23T14:26:00Z">
        <w:r w:rsidRPr="00A23FA3">
          <w:rPr>
            <w:rFonts w:ascii="Calibri" w:hAnsi="Calibri" w:cstheme="minorHAnsi"/>
            <w:b/>
            <w:strike/>
            <w:sz w:val="28"/>
            <w:szCs w:val="24"/>
            <w:highlight w:val="yellow"/>
          </w:rPr>
          <w:t>UI Elements</w:t>
        </w:r>
      </w:ins>
    </w:p>
    <w:tbl>
      <w:tblPr>
        <w:tblStyle w:val="a9"/>
        <w:tblW w:w="7938" w:type="dxa"/>
        <w:tblInd w:w="421" w:type="dxa"/>
        <w:tblLook w:val="04A0" w:firstRow="1" w:lastRow="0" w:firstColumn="1" w:lastColumn="0" w:noHBand="0" w:noVBand="1"/>
      </w:tblPr>
      <w:tblGrid>
        <w:gridCol w:w="424"/>
        <w:gridCol w:w="1985"/>
        <w:gridCol w:w="1985"/>
        <w:gridCol w:w="3544"/>
      </w:tblGrid>
      <w:tr w:rsidR="00A23FA3" w:rsidRPr="00A23FA3" w14:paraId="1D760A56" w14:textId="77777777" w:rsidTr="001F3470">
        <w:trPr>
          <w:ins w:id="7526" w:author="raye" w:date="2018-07-23T14:26:00Z"/>
        </w:trPr>
        <w:tc>
          <w:tcPr>
            <w:tcW w:w="424" w:type="dxa"/>
            <w:shd w:val="clear" w:color="auto" w:fill="BFBFBF" w:themeFill="background1" w:themeFillShade="BF"/>
          </w:tcPr>
          <w:p w14:paraId="2D32BA11" w14:textId="77777777" w:rsidR="00E06FB7" w:rsidRPr="00A23FA3" w:rsidRDefault="00E06FB7" w:rsidP="001F3470">
            <w:pPr>
              <w:rPr>
                <w:ins w:id="7527" w:author="raye" w:date="2018-07-23T14:26:00Z"/>
                <w:rFonts w:ascii="Calibri" w:hAnsi="Calibri" w:cstheme="minorHAnsi"/>
                <w:strike/>
                <w:szCs w:val="21"/>
                <w:highlight w:val="yellow"/>
              </w:rPr>
            </w:pPr>
            <w:ins w:id="7528" w:author="raye" w:date="2018-07-23T14:26:00Z">
              <w:r w:rsidRPr="00A23FA3">
                <w:rPr>
                  <w:rFonts w:ascii="Calibri" w:hAnsi="Calibri" w:cstheme="minorHAnsi"/>
                  <w:strike/>
                  <w:szCs w:val="21"/>
                  <w:highlight w:val="yellow"/>
                </w:rPr>
                <w:t>#</w:t>
              </w:r>
            </w:ins>
          </w:p>
        </w:tc>
        <w:tc>
          <w:tcPr>
            <w:tcW w:w="1985" w:type="dxa"/>
            <w:shd w:val="clear" w:color="auto" w:fill="BFBFBF" w:themeFill="background1" w:themeFillShade="BF"/>
          </w:tcPr>
          <w:p w14:paraId="0E18EEA7" w14:textId="77777777" w:rsidR="00E06FB7" w:rsidRPr="00A23FA3" w:rsidRDefault="00E06FB7" w:rsidP="001F3470">
            <w:pPr>
              <w:rPr>
                <w:ins w:id="7529" w:author="raye" w:date="2018-07-23T14:26:00Z"/>
                <w:rFonts w:ascii="Calibri" w:hAnsi="Calibri" w:cstheme="minorHAnsi"/>
                <w:strike/>
                <w:szCs w:val="21"/>
                <w:highlight w:val="yellow"/>
              </w:rPr>
            </w:pPr>
            <w:ins w:id="7530" w:author="raye" w:date="2018-07-23T14:26:00Z">
              <w:r w:rsidRPr="00A23FA3">
                <w:rPr>
                  <w:rFonts w:ascii="Calibri" w:hAnsi="Calibri" w:cstheme="minorHAnsi"/>
                  <w:strike/>
                  <w:szCs w:val="21"/>
                  <w:highlight w:val="yellow"/>
                </w:rPr>
                <w:t>ITEM</w:t>
              </w:r>
            </w:ins>
          </w:p>
        </w:tc>
        <w:tc>
          <w:tcPr>
            <w:tcW w:w="1985" w:type="dxa"/>
            <w:shd w:val="clear" w:color="auto" w:fill="BFBFBF" w:themeFill="background1" w:themeFillShade="BF"/>
          </w:tcPr>
          <w:p w14:paraId="6D88334A" w14:textId="77777777" w:rsidR="00E06FB7" w:rsidRPr="00A23FA3" w:rsidRDefault="00E06FB7" w:rsidP="001F3470">
            <w:pPr>
              <w:rPr>
                <w:ins w:id="7531" w:author="raye" w:date="2018-07-23T14:26:00Z"/>
                <w:rFonts w:ascii="Calibri" w:hAnsi="Calibri" w:cstheme="minorHAnsi"/>
                <w:strike/>
                <w:szCs w:val="21"/>
                <w:highlight w:val="yellow"/>
              </w:rPr>
            </w:pPr>
            <w:ins w:id="7532" w:author="raye" w:date="2018-07-23T14:26:00Z">
              <w:r w:rsidRPr="00A23FA3">
                <w:rPr>
                  <w:rFonts w:ascii="Calibri" w:hAnsi="Calibri" w:cstheme="minorHAnsi"/>
                  <w:strike/>
                  <w:szCs w:val="21"/>
                  <w:highlight w:val="yellow"/>
                </w:rPr>
                <w:t>NAME</w:t>
              </w:r>
            </w:ins>
          </w:p>
        </w:tc>
        <w:tc>
          <w:tcPr>
            <w:tcW w:w="3544" w:type="dxa"/>
            <w:shd w:val="clear" w:color="auto" w:fill="BFBFBF" w:themeFill="background1" w:themeFillShade="BF"/>
          </w:tcPr>
          <w:p w14:paraId="1D2487AF" w14:textId="77777777" w:rsidR="00E06FB7" w:rsidRPr="00A23FA3" w:rsidRDefault="00E06FB7" w:rsidP="001F3470">
            <w:pPr>
              <w:rPr>
                <w:ins w:id="7533" w:author="raye" w:date="2018-07-23T14:26:00Z"/>
                <w:rFonts w:ascii="Calibri" w:hAnsi="Calibri" w:cstheme="minorHAnsi"/>
                <w:strike/>
                <w:szCs w:val="21"/>
                <w:highlight w:val="yellow"/>
              </w:rPr>
            </w:pPr>
            <w:ins w:id="7534" w:author="raye" w:date="2018-07-23T14:26:00Z">
              <w:r w:rsidRPr="00A23FA3">
                <w:rPr>
                  <w:rFonts w:ascii="Calibri" w:hAnsi="Calibri" w:cstheme="minorHAnsi"/>
                  <w:strike/>
                  <w:szCs w:val="21"/>
                  <w:highlight w:val="yellow"/>
                </w:rPr>
                <w:t>DESCRIPTION</w:t>
              </w:r>
            </w:ins>
          </w:p>
        </w:tc>
      </w:tr>
      <w:tr w:rsidR="00A23FA3" w:rsidRPr="00A23FA3" w14:paraId="2D09EA36" w14:textId="77777777" w:rsidTr="001F3470">
        <w:trPr>
          <w:trHeight w:val="551"/>
          <w:ins w:id="7535" w:author="raye" w:date="2018-07-23T14:26:00Z"/>
        </w:trPr>
        <w:tc>
          <w:tcPr>
            <w:tcW w:w="424" w:type="dxa"/>
          </w:tcPr>
          <w:p w14:paraId="54773CD7" w14:textId="77777777" w:rsidR="00E06FB7" w:rsidRPr="00A23FA3" w:rsidRDefault="00E06FB7" w:rsidP="001F3470">
            <w:pPr>
              <w:rPr>
                <w:ins w:id="7536" w:author="raye" w:date="2018-07-23T14:26:00Z"/>
                <w:rFonts w:ascii="Calibri" w:hAnsi="Calibri" w:cstheme="minorHAnsi"/>
                <w:strike/>
                <w:szCs w:val="21"/>
                <w:highlight w:val="yellow"/>
              </w:rPr>
            </w:pPr>
            <w:ins w:id="7537" w:author="raye" w:date="2018-07-23T14:26:00Z">
              <w:r w:rsidRPr="00A23FA3">
                <w:rPr>
                  <w:rFonts w:ascii="Calibri" w:hAnsi="Calibri" w:cstheme="minorHAnsi"/>
                  <w:strike/>
                  <w:szCs w:val="21"/>
                  <w:highlight w:val="yellow"/>
                </w:rPr>
                <w:t>1</w:t>
              </w:r>
            </w:ins>
          </w:p>
        </w:tc>
        <w:tc>
          <w:tcPr>
            <w:tcW w:w="1985" w:type="dxa"/>
          </w:tcPr>
          <w:p w14:paraId="7D65D566" w14:textId="77777777" w:rsidR="00E06FB7" w:rsidRPr="00A23FA3" w:rsidRDefault="00E06FB7" w:rsidP="001F3470">
            <w:pPr>
              <w:jc w:val="left"/>
              <w:rPr>
                <w:ins w:id="7538" w:author="raye" w:date="2018-07-23T14:26:00Z"/>
                <w:rFonts w:ascii="Calibri" w:hAnsi="Calibri" w:cstheme="minorHAnsi"/>
                <w:strike/>
                <w:szCs w:val="21"/>
                <w:highlight w:val="yellow"/>
              </w:rPr>
            </w:pPr>
            <w:ins w:id="7539" w:author="raye" w:date="2018-07-23T14:26:00Z">
              <w:r w:rsidRPr="00A23FA3">
                <w:rPr>
                  <w:rFonts w:ascii="Calibri" w:hAnsi="Calibri" w:cstheme="minorHAnsi"/>
                  <w:strike/>
                  <w:szCs w:val="21"/>
                  <w:highlight w:val="yellow"/>
                </w:rPr>
                <w:t>Further Actions Required</w:t>
              </w:r>
            </w:ins>
          </w:p>
        </w:tc>
        <w:tc>
          <w:tcPr>
            <w:tcW w:w="1985" w:type="dxa"/>
          </w:tcPr>
          <w:p w14:paraId="46B8AD54" w14:textId="77777777" w:rsidR="00E06FB7" w:rsidRPr="00A23FA3" w:rsidRDefault="00E06FB7" w:rsidP="001F3470">
            <w:pPr>
              <w:rPr>
                <w:ins w:id="7540" w:author="raye" w:date="2018-07-23T14:26:00Z"/>
                <w:rFonts w:ascii="Calibri" w:hAnsi="Calibri" w:cstheme="minorHAnsi"/>
                <w:strike/>
                <w:szCs w:val="21"/>
                <w:highlight w:val="yellow"/>
              </w:rPr>
            </w:pPr>
            <w:ins w:id="7541" w:author="raye" w:date="2018-07-23T14:26:00Z">
              <w:r w:rsidRPr="00A23FA3">
                <w:rPr>
                  <w:rFonts w:ascii="Calibri" w:hAnsi="Calibri" w:cstheme="minorHAnsi"/>
                  <w:strike/>
                  <w:szCs w:val="21"/>
                  <w:highlight w:val="yellow"/>
                </w:rPr>
                <w:t>Next Action</w:t>
              </w:r>
            </w:ins>
          </w:p>
        </w:tc>
        <w:tc>
          <w:tcPr>
            <w:tcW w:w="3544" w:type="dxa"/>
          </w:tcPr>
          <w:p w14:paraId="35DE5259" w14:textId="77777777" w:rsidR="00E06FB7" w:rsidRPr="00A23FA3" w:rsidRDefault="00E06FB7" w:rsidP="001F3470">
            <w:pPr>
              <w:rPr>
                <w:ins w:id="7542" w:author="raye" w:date="2018-07-23T14:26:00Z"/>
                <w:rFonts w:ascii="Calibri" w:hAnsi="Calibri" w:cstheme="minorHAnsi"/>
                <w:strike/>
                <w:szCs w:val="21"/>
                <w:highlight w:val="yellow"/>
              </w:rPr>
            </w:pPr>
            <w:ins w:id="7543" w:author="raye" w:date="2018-07-23T14:26:00Z">
              <w:r w:rsidRPr="00A23FA3">
                <w:rPr>
                  <w:rFonts w:ascii="Calibri" w:hAnsi="Calibri" w:cstheme="minorHAnsi"/>
                  <w:strike/>
                  <w:szCs w:val="21"/>
                  <w:highlight w:val="yellow"/>
                </w:rPr>
                <w:t>Multi-selection</w:t>
              </w:r>
            </w:ins>
          </w:p>
        </w:tc>
      </w:tr>
      <w:tr w:rsidR="00A23FA3" w:rsidRPr="00A23FA3" w14:paraId="4DA855A4" w14:textId="77777777" w:rsidTr="001F3470">
        <w:trPr>
          <w:ins w:id="7544" w:author="raye" w:date="2018-07-23T14:26:00Z"/>
        </w:trPr>
        <w:tc>
          <w:tcPr>
            <w:tcW w:w="424" w:type="dxa"/>
          </w:tcPr>
          <w:p w14:paraId="706AF733" w14:textId="77777777" w:rsidR="00E06FB7" w:rsidRPr="00A23FA3" w:rsidRDefault="00E06FB7" w:rsidP="001F3470">
            <w:pPr>
              <w:rPr>
                <w:ins w:id="7545" w:author="raye" w:date="2018-07-23T14:26:00Z"/>
                <w:rFonts w:ascii="Calibri" w:hAnsi="Calibri" w:cstheme="minorHAnsi"/>
                <w:strike/>
                <w:szCs w:val="21"/>
                <w:highlight w:val="yellow"/>
              </w:rPr>
            </w:pPr>
            <w:ins w:id="7546" w:author="raye" w:date="2018-07-23T14:26:00Z">
              <w:r w:rsidRPr="00A23FA3">
                <w:rPr>
                  <w:rFonts w:ascii="Calibri" w:hAnsi="Calibri" w:cstheme="minorHAnsi"/>
                  <w:strike/>
                  <w:szCs w:val="21"/>
                  <w:highlight w:val="yellow"/>
                </w:rPr>
                <w:t>2</w:t>
              </w:r>
            </w:ins>
          </w:p>
        </w:tc>
        <w:tc>
          <w:tcPr>
            <w:tcW w:w="1985" w:type="dxa"/>
          </w:tcPr>
          <w:p w14:paraId="529A5AB5" w14:textId="77777777" w:rsidR="00E06FB7" w:rsidRPr="00A23FA3" w:rsidRDefault="00E06FB7" w:rsidP="001F3470">
            <w:pPr>
              <w:rPr>
                <w:ins w:id="7547" w:author="raye" w:date="2018-07-23T14:26:00Z"/>
                <w:rFonts w:ascii="Calibri" w:hAnsi="Calibri" w:cstheme="minorHAnsi"/>
                <w:strike/>
                <w:szCs w:val="21"/>
                <w:highlight w:val="yellow"/>
              </w:rPr>
            </w:pPr>
            <w:ins w:id="7548" w:author="raye" w:date="2018-07-23T14:26:00Z">
              <w:r w:rsidRPr="00A23FA3">
                <w:rPr>
                  <w:rFonts w:ascii="Calibri" w:hAnsi="Calibri" w:cstheme="minorHAnsi"/>
                  <w:strike/>
                  <w:szCs w:val="21"/>
                  <w:highlight w:val="yellow"/>
                </w:rPr>
                <w:t>Assigned to</w:t>
              </w:r>
            </w:ins>
          </w:p>
        </w:tc>
        <w:tc>
          <w:tcPr>
            <w:tcW w:w="1985" w:type="dxa"/>
          </w:tcPr>
          <w:p w14:paraId="0696C346" w14:textId="77777777" w:rsidR="00E06FB7" w:rsidRPr="00A23FA3" w:rsidRDefault="00E06FB7" w:rsidP="001F3470">
            <w:pPr>
              <w:jc w:val="left"/>
              <w:rPr>
                <w:ins w:id="7549" w:author="raye" w:date="2018-07-23T14:26:00Z"/>
                <w:rFonts w:ascii="Calibri" w:hAnsi="Calibri" w:cstheme="minorHAnsi"/>
                <w:strike/>
                <w:szCs w:val="21"/>
                <w:highlight w:val="yellow"/>
              </w:rPr>
            </w:pPr>
            <w:ins w:id="7550" w:author="raye" w:date="2018-07-23T14:26:00Z">
              <w:r w:rsidRPr="00A23FA3">
                <w:rPr>
                  <w:rFonts w:ascii="Calibri" w:hAnsi="Calibri" w:cstheme="minorHAnsi"/>
                  <w:strike/>
                  <w:szCs w:val="21"/>
                  <w:highlight w:val="yellow"/>
                </w:rPr>
                <w:t>Reviewer and comments</w:t>
              </w:r>
            </w:ins>
          </w:p>
        </w:tc>
        <w:tc>
          <w:tcPr>
            <w:tcW w:w="3544" w:type="dxa"/>
          </w:tcPr>
          <w:p w14:paraId="60CE0F06" w14:textId="77777777" w:rsidR="00E06FB7" w:rsidRPr="00A23FA3" w:rsidRDefault="00E06FB7" w:rsidP="001F3470">
            <w:pPr>
              <w:rPr>
                <w:ins w:id="7551" w:author="raye" w:date="2018-07-23T14:26:00Z"/>
                <w:rFonts w:ascii="Calibri" w:hAnsi="Calibri" w:cstheme="minorHAnsi"/>
                <w:strike/>
                <w:szCs w:val="21"/>
                <w:highlight w:val="yellow"/>
              </w:rPr>
            </w:pPr>
            <w:ins w:id="7552" w:author="raye" w:date="2018-07-23T14:26:00Z">
              <w:r w:rsidRPr="00A23FA3">
                <w:rPr>
                  <w:rFonts w:ascii="Calibri" w:hAnsi="Calibri" w:cstheme="minorHAnsi"/>
                  <w:strike/>
                  <w:szCs w:val="21"/>
                  <w:highlight w:val="yellow"/>
                </w:rPr>
                <w:t>Name and date filled by system automatically.</w:t>
              </w:r>
            </w:ins>
          </w:p>
          <w:p w14:paraId="5C2334AA" w14:textId="77777777" w:rsidR="00E06FB7" w:rsidRPr="00A23FA3" w:rsidRDefault="00E06FB7" w:rsidP="001F3470">
            <w:pPr>
              <w:rPr>
                <w:ins w:id="7553" w:author="raye" w:date="2018-07-23T14:26:00Z"/>
                <w:rFonts w:ascii="Calibri" w:hAnsi="Calibri" w:cstheme="minorHAnsi"/>
                <w:strike/>
                <w:szCs w:val="21"/>
                <w:highlight w:val="yellow"/>
              </w:rPr>
            </w:pPr>
            <w:ins w:id="7554" w:author="raye" w:date="2018-07-23T14:26:00Z">
              <w:r w:rsidRPr="00A23FA3">
                <w:rPr>
                  <w:rFonts w:ascii="Calibri" w:hAnsi="Calibri" w:cstheme="minorHAnsi"/>
                  <w:strike/>
                  <w:szCs w:val="21"/>
                  <w:highlight w:val="yellow"/>
                </w:rPr>
                <w:t>Supervisor input ‘remarks’ manually</w:t>
              </w:r>
            </w:ins>
          </w:p>
        </w:tc>
      </w:tr>
      <w:tr w:rsidR="00A23FA3" w:rsidRPr="00A23FA3" w14:paraId="56189722" w14:textId="77777777" w:rsidTr="001F3470">
        <w:trPr>
          <w:trHeight w:val="413"/>
          <w:ins w:id="7555" w:author="raye" w:date="2018-07-23T14:26:00Z"/>
        </w:trPr>
        <w:tc>
          <w:tcPr>
            <w:tcW w:w="424" w:type="dxa"/>
          </w:tcPr>
          <w:p w14:paraId="4DEA6665" w14:textId="77777777" w:rsidR="00E06FB7" w:rsidRPr="00A23FA3" w:rsidRDefault="00E06FB7" w:rsidP="001F3470">
            <w:pPr>
              <w:rPr>
                <w:ins w:id="7556" w:author="raye" w:date="2018-07-23T14:26:00Z"/>
                <w:rFonts w:ascii="Calibri" w:hAnsi="Calibri" w:cstheme="minorHAnsi"/>
                <w:strike/>
                <w:szCs w:val="21"/>
                <w:highlight w:val="yellow"/>
              </w:rPr>
            </w:pPr>
            <w:ins w:id="7557" w:author="raye" w:date="2018-07-23T14:26:00Z">
              <w:r w:rsidRPr="00A23FA3">
                <w:rPr>
                  <w:rFonts w:ascii="Calibri" w:hAnsi="Calibri" w:cstheme="minorHAnsi"/>
                  <w:strike/>
                  <w:szCs w:val="21"/>
                  <w:highlight w:val="yellow"/>
                </w:rPr>
                <w:t>3</w:t>
              </w:r>
            </w:ins>
          </w:p>
        </w:tc>
        <w:tc>
          <w:tcPr>
            <w:tcW w:w="1985" w:type="dxa"/>
          </w:tcPr>
          <w:p w14:paraId="34670729" w14:textId="77777777" w:rsidR="00E06FB7" w:rsidRPr="00A23FA3" w:rsidRDefault="00E06FB7" w:rsidP="001F3470">
            <w:pPr>
              <w:rPr>
                <w:ins w:id="7558" w:author="raye" w:date="2018-07-23T14:26:00Z"/>
                <w:rFonts w:ascii="Calibri" w:hAnsi="Calibri" w:cstheme="minorHAnsi"/>
                <w:strike/>
                <w:szCs w:val="21"/>
                <w:highlight w:val="yellow"/>
              </w:rPr>
            </w:pPr>
            <w:ins w:id="7559" w:author="raye" w:date="2018-07-23T14:26:00Z">
              <w:r w:rsidRPr="00A23FA3">
                <w:rPr>
                  <w:rFonts w:ascii="Calibri" w:hAnsi="Calibri" w:cstheme="minorHAnsi"/>
                  <w:strike/>
                  <w:szCs w:val="21"/>
                  <w:highlight w:val="yellow"/>
                </w:rPr>
                <w:t>Referral Conclusion</w:t>
              </w:r>
            </w:ins>
          </w:p>
        </w:tc>
        <w:tc>
          <w:tcPr>
            <w:tcW w:w="1985" w:type="dxa"/>
          </w:tcPr>
          <w:p w14:paraId="6F8A7AE5" w14:textId="77777777" w:rsidR="00E06FB7" w:rsidRPr="00A23FA3" w:rsidRDefault="00E06FB7" w:rsidP="001F3470">
            <w:pPr>
              <w:rPr>
                <w:ins w:id="7560" w:author="raye" w:date="2018-07-23T14:26:00Z"/>
                <w:rFonts w:ascii="Calibri" w:hAnsi="Calibri" w:cstheme="minorHAnsi"/>
                <w:strike/>
                <w:szCs w:val="21"/>
                <w:highlight w:val="yellow"/>
              </w:rPr>
            </w:pPr>
            <w:ins w:id="7561" w:author="raye" w:date="2018-07-23T14:26:00Z">
              <w:r w:rsidRPr="00A23FA3">
                <w:rPr>
                  <w:rFonts w:ascii="Calibri" w:hAnsi="Calibri" w:cstheme="minorHAnsi"/>
                  <w:strike/>
                  <w:szCs w:val="21"/>
                  <w:highlight w:val="yellow"/>
                </w:rPr>
                <w:t>Refer comments</w:t>
              </w:r>
            </w:ins>
          </w:p>
        </w:tc>
        <w:tc>
          <w:tcPr>
            <w:tcW w:w="3544" w:type="dxa"/>
          </w:tcPr>
          <w:p w14:paraId="2E999C94" w14:textId="77777777" w:rsidR="00E06FB7" w:rsidRPr="00A23FA3" w:rsidRDefault="00E06FB7" w:rsidP="001F3470">
            <w:pPr>
              <w:rPr>
                <w:ins w:id="7562" w:author="raye" w:date="2018-07-23T14:26:00Z"/>
                <w:rFonts w:ascii="Calibri" w:hAnsi="Calibri" w:cstheme="minorHAnsi"/>
                <w:strike/>
                <w:szCs w:val="21"/>
                <w:highlight w:val="yellow"/>
              </w:rPr>
            </w:pPr>
            <w:ins w:id="7563" w:author="raye" w:date="2018-07-23T14:26:00Z">
              <w:r w:rsidRPr="00A23FA3">
                <w:rPr>
                  <w:rFonts w:ascii="Calibri" w:hAnsi="Calibri" w:cstheme="minorHAnsi"/>
                  <w:strike/>
                  <w:szCs w:val="21"/>
                  <w:highlight w:val="yellow"/>
                </w:rPr>
                <w:t>Manual input</w:t>
              </w:r>
            </w:ins>
          </w:p>
        </w:tc>
      </w:tr>
      <w:tr w:rsidR="00A23FA3" w:rsidRPr="00A23FA3" w14:paraId="2CAED60F" w14:textId="77777777" w:rsidTr="001F3470">
        <w:trPr>
          <w:trHeight w:val="516"/>
          <w:ins w:id="7564" w:author="raye" w:date="2018-07-23T14:26:00Z"/>
        </w:trPr>
        <w:tc>
          <w:tcPr>
            <w:tcW w:w="424" w:type="dxa"/>
          </w:tcPr>
          <w:p w14:paraId="086AC421" w14:textId="77777777" w:rsidR="00E06FB7" w:rsidRPr="00A23FA3" w:rsidRDefault="00E06FB7" w:rsidP="001F3470">
            <w:pPr>
              <w:rPr>
                <w:ins w:id="7565" w:author="raye" w:date="2018-07-23T14:26:00Z"/>
                <w:rFonts w:ascii="Calibri" w:hAnsi="Calibri" w:cstheme="minorHAnsi"/>
                <w:strike/>
                <w:szCs w:val="21"/>
                <w:highlight w:val="yellow"/>
              </w:rPr>
            </w:pPr>
            <w:ins w:id="7566" w:author="raye" w:date="2018-07-23T14:26:00Z">
              <w:r w:rsidRPr="00A23FA3">
                <w:rPr>
                  <w:rFonts w:ascii="Calibri" w:hAnsi="Calibri" w:cstheme="minorHAnsi"/>
                  <w:strike/>
                  <w:szCs w:val="21"/>
                  <w:highlight w:val="yellow"/>
                </w:rPr>
                <w:t>4</w:t>
              </w:r>
            </w:ins>
          </w:p>
        </w:tc>
        <w:tc>
          <w:tcPr>
            <w:tcW w:w="1985" w:type="dxa"/>
          </w:tcPr>
          <w:p w14:paraId="02F2D220" w14:textId="77777777" w:rsidR="00E06FB7" w:rsidRPr="00A23FA3" w:rsidRDefault="00E06FB7" w:rsidP="001F3470">
            <w:pPr>
              <w:rPr>
                <w:ins w:id="7567" w:author="raye" w:date="2018-07-23T14:26:00Z"/>
                <w:rFonts w:ascii="Calibri" w:hAnsi="Calibri" w:cstheme="minorHAnsi"/>
                <w:strike/>
                <w:szCs w:val="21"/>
                <w:highlight w:val="yellow"/>
              </w:rPr>
            </w:pPr>
            <w:ins w:id="7568" w:author="raye" w:date="2018-07-23T14:26:00Z">
              <w:r w:rsidRPr="00A23FA3">
                <w:rPr>
                  <w:rFonts w:ascii="Calibri" w:hAnsi="Calibri" w:cstheme="minorHAnsi"/>
                  <w:strike/>
                  <w:sz w:val="24"/>
                  <w:szCs w:val="24"/>
                  <w:highlight w:val="yellow"/>
                </w:rPr>
                <w:t>”Save”</w:t>
              </w:r>
            </w:ins>
          </w:p>
        </w:tc>
        <w:tc>
          <w:tcPr>
            <w:tcW w:w="1985" w:type="dxa"/>
          </w:tcPr>
          <w:p w14:paraId="3873C894" w14:textId="77777777" w:rsidR="00E06FB7" w:rsidRPr="00A23FA3" w:rsidRDefault="00E06FB7" w:rsidP="001F3470">
            <w:pPr>
              <w:rPr>
                <w:ins w:id="7569" w:author="raye" w:date="2018-07-23T14:26:00Z"/>
                <w:rFonts w:ascii="Calibri" w:hAnsi="Calibri" w:cstheme="minorHAnsi"/>
                <w:strike/>
                <w:szCs w:val="21"/>
                <w:highlight w:val="yellow"/>
              </w:rPr>
            </w:pPr>
            <w:ins w:id="7570" w:author="raye" w:date="2018-07-23T14:26:00Z">
              <w:r w:rsidRPr="00A23FA3">
                <w:rPr>
                  <w:rFonts w:ascii="Calibri" w:hAnsi="Calibri" w:cstheme="minorHAnsi"/>
                  <w:strike/>
                  <w:szCs w:val="21"/>
                  <w:highlight w:val="yellow"/>
                </w:rPr>
                <w:t>Button</w:t>
              </w:r>
            </w:ins>
          </w:p>
        </w:tc>
        <w:tc>
          <w:tcPr>
            <w:tcW w:w="3544" w:type="dxa"/>
          </w:tcPr>
          <w:p w14:paraId="4CE29D06" w14:textId="77777777" w:rsidR="00E06FB7" w:rsidRPr="00A23FA3" w:rsidRDefault="00E06FB7" w:rsidP="001F3470">
            <w:pPr>
              <w:rPr>
                <w:ins w:id="7571" w:author="raye" w:date="2018-07-23T14:26:00Z"/>
                <w:rFonts w:ascii="Calibri" w:hAnsi="Calibri" w:cstheme="minorHAnsi"/>
                <w:strike/>
                <w:szCs w:val="21"/>
                <w:highlight w:val="yellow"/>
              </w:rPr>
            </w:pPr>
            <w:ins w:id="7572" w:author="raye" w:date="2018-07-23T14:26:00Z">
              <w:r w:rsidRPr="00A23FA3">
                <w:rPr>
                  <w:rFonts w:ascii="Calibri" w:hAnsi="Calibri"/>
                  <w:strike/>
                  <w:highlight w:val="yellow"/>
                </w:rPr>
                <w:t>Save input information after clicking</w:t>
              </w:r>
            </w:ins>
          </w:p>
        </w:tc>
      </w:tr>
    </w:tbl>
    <w:p w14:paraId="4A56BFFC" w14:textId="77777777" w:rsidR="00E06FB7" w:rsidRPr="00A23FA3" w:rsidRDefault="00E06FB7" w:rsidP="00E06FB7">
      <w:pPr>
        <w:ind w:leftChars="405" w:left="850"/>
        <w:rPr>
          <w:ins w:id="7573" w:author="raye" w:date="2018-07-23T14:26:00Z"/>
          <w:rFonts w:ascii="Calibri" w:hAnsi="Calibri" w:cstheme="minorHAnsi"/>
          <w:strike/>
          <w:szCs w:val="21"/>
          <w:highlight w:val="yellow"/>
        </w:rPr>
      </w:pPr>
      <w:ins w:id="7574" w:author="raye" w:date="2018-07-23T14:26:00Z">
        <w:r w:rsidRPr="00A23FA3">
          <w:rPr>
            <w:rFonts w:ascii="Calibri" w:hAnsi="Calibri" w:cstheme="minorHAnsi"/>
            <w:strike/>
            <w:szCs w:val="21"/>
            <w:highlight w:val="yellow"/>
          </w:rPr>
          <w:t xml:space="preserve">Notes*: for detail input elements, refer appendix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_Ref508795239 \r \h  \* MERGEFORMAT </w:instrText>
        </w:r>
      </w:ins>
      <w:r w:rsidRPr="00A23FA3">
        <w:rPr>
          <w:rFonts w:ascii="Calibri" w:hAnsi="Calibri" w:cstheme="minorHAnsi"/>
          <w:strike/>
          <w:szCs w:val="21"/>
          <w:highlight w:val="yellow"/>
        </w:rPr>
      </w:r>
      <w:ins w:id="7575"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7.1.4</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7D100BC6" w14:textId="77777777" w:rsidR="00E06FB7" w:rsidRPr="00A23FA3" w:rsidRDefault="00E06FB7" w:rsidP="00E06FB7">
      <w:pPr>
        <w:ind w:leftChars="405" w:left="850"/>
        <w:rPr>
          <w:ins w:id="7576" w:author="raye" w:date="2018-07-23T14:26:00Z"/>
          <w:rFonts w:ascii="Calibri" w:hAnsi="Calibri" w:cstheme="minorHAnsi"/>
          <w:strike/>
          <w:szCs w:val="21"/>
          <w:highlight w:val="yellow"/>
        </w:rPr>
      </w:pPr>
    </w:p>
    <w:p w14:paraId="6BA093FA" w14:textId="77777777" w:rsidR="00E06FB7" w:rsidRPr="00A23FA3" w:rsidRDefault="00E06FB7" w:rsidP="00E06FB7">
      <w:pPr>
        <w:pStyle w:val="3"/>
        <w:keepNext w:val="0"/>
        <w:keepLines w:val="0"/>
        <w:numPr>
          <w:ilvl w:val="3"/>
          <w:numId w:val="15"/>
        </w:numPr>
        <w:spacing w:before="0" w:after="120" w:line="240" w:lineRule="auto"/>
        <w:rPr>
          <w:ins w:id="7577" w:author="raye" w:date="2018-07-23T14:26:00Z"/>
          <w:rFonts w:ascii="Calibri" w:hAnsi="Calibri" w:cstheme="minorHAnsi"/>
          <w:strike/>
          <w:highlight w:val="yellow"/>
        </w:rPr>
      </w:pPr>
      <w:bookmarkStart w:id="7578" w:name="_Toc520839543"/>
      <w:ins w:id="7579" w:author="raye" w:date="2018-07-23T14:26:00Z">
        <w:r w:rsidRPr="00A23FA3">
          <w:rPr>
            <w:rFonts w:ascii="Calibri" w:hAnsi="Calibri" w:cstheme="minorHAnsi"/>
            <w:strike/>
            <w:highlight w:val="yellow"/>
          </w:rPr>
          <w:t>BSA Officer: TSD Case Review Check List Form Page</w:t>
        </w:r>
        <w:bookmarkEnd w:id="7578"/>
      </w:ins>
    </w:p>
    <w:p w14:paraId="0A59D123" w14:textId="77777777" w:rsidR="00E06FB7" w:rsidRPr="00A23FA3" w:rsidRDefault="00E06FB7" w:rsidP="00E06FB7">
      <w:pPr>
        <w:pStyle w:val="a0"/>
        <w:numPr>
          <w:ilvl w:val="0"/>
          <w:numId w:val="12"/>
        </w:numPr>
        <w:ind w:firstLineChars="0"/>
        <w:jc w:val="left"/>
        <w:rPr>
          <w:ins w:id="7580" w:author="raye" w:date="2018-07-23T14:26:00Z"/>
          <w:rFonts w:ascii="Calibri" w:hAnsi="Calibri" w:cstheme="minorHAnsi"/>
          <w:b/>
          <w:strike/>
          <w:sz w:val="28"/>
          <w:szCs w:val="24"/>
          <w:highlight w:val="yellow"/>
        </w:rPr>
      </w:pPr>
      <w:ins w:id="7581" w:author="raye" w:date="2018-07-23T14:26:00Z">
        <w:r w:rsidRPr="00A23FA3">
          <w:rPr>
            <w:rFonts w:ascii="Calibri" w:hAnsi="Calibri" w:cstheme="minorHAnsi"/>
            <w:b/>
            <w:strike/>
            <w:sz w:val="28"/>
            <w:szCs w:val="24"/>
            <w:highlight w:val="yellow"/>
          </w:rPr>
          <w:t>UI Diagram &amp; illustration</w:t>
        </w:r>
      </w:ins>
    </w:p>
    <w:p w14:paraId="32B8F42C" w14:textId="21E88A2B" w:rsidR="00E06FB7" w:rsidRPr="00A23FA3" w:rsidRDefault="003C4311" w:rsidP="00E06FB7">
      <w:pPr>
        <w:spacing w:afterLines="50" w:after="156"/>
        <w:jc w:val="center"/>
        <w:rPr>
          <w:ins w:id="7582" w:author="raye" w:date="2018-07-23T14:26:00Z"/>
          <w:rFonts w:ascii="Calibri" w:hAnsi="Calibri" w:cstheme="minorHAnsi"/>
          <w:strike/>
          <w:sz w:val="24"/>
          <w:szCs w:val="24"/>
          <w:highlight w:val="yellow"/>
        </w:rPr>
      </w:pPr>
      <w:r w:rsidRPr="00A23FA3">
        <w:rPr>
          <w:rFonts w:ascii="Calibri" w:hAnsi="Calibri" w:cstheme="minorHAnsi"/>
          <w:strike/>
          <w:noProof/>
          <w:sz w:val="24"/>
          <w:szCs w:val="24"/>
          <w:highlight w:val="yellow"/>
        </w:rPr>
        <mc:AlternateContent>
          <mc:Choice Requires="wps">
            <w:drawing>
              <wp:anchor distT="0" distB="0" distL="114300" distR="114300" simplePos="0" relativeHeight="251704320" behindDoc="0" locked="0" layoutInCell="1" allowOverlap="1" wp14:anchorId="71095ABA" wp14:editId="34BED3C9">
                <wp:simplePos x="0" y="0"/>
                <wp:positionH relativeFrom="column">
                  <wp:posOffset>304799</wp:posOffset>
                </wp:positionH>
                <wp:positionV relativeFrom="paragraph">
                  <wp:posOffset>155574</wp:posOffset>
                </wp:positionV>
                <wp:extent cx="4295775" cy="2238375"/>
                <wp:effectExtent l="0" t="0" r="28575" b="28575"/>
                <wp:wrapNone/>
                <wp:docPr id="218" name="直接连接符 218"/>
                <wp:cNvGraphicFramePr/>
                <a:graphic xmlns:a="http://schemas.openxmlformats.org/drawingml/2006/main">
                  <a:graphicData uri="http://schemas.microsoft.com/office/word/2010/wordprocessingShape">
                    <wps:wsp>
                      <wps:cNvCnPr/>
                      <wps:spPr>
                        <a:xfrm>
                          <a:off x="0" y="0"/>
                          <a:ext cx="4295775" cy="223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EEAF7" id="直接连接符 218"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24pt,12.25pt" to="362.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" strokecolor="#5b9bd5 [3204]" strokeweight=".5pt">
                <v:stroke joinstyle="miter"/>
              </v:line>
            </w:pict>
          </mc:Fallback>
        </mc:AlternateContent>
      </w:r>
      <w:ins w:id="7583" w:author="raye" w:date="2018-07-23T14:26:00Z">
        <w:r w:rsidR="00E06FB7" w:rsidRPr="00A23FA3">
          <w:rPr>
            <w:rFonts w:ascii="Calibri" w:hAnsi="Calibri" w:cstheme="minorHAnsi"/>
            <w:strike/>
            <w:noProof/>
            <w:sz w:val="24"/>
            <w:szCs w:val="24"/>
            <w:highlight w:val="yellow"/>
          </w:rPr>
          <w:drawing>
            <wp:inline distT="0" distB="0" distL="0" distR="0" wp14:anchorId="3066C859" wp14:editId="7220D2C6">
              <wp:extent cx="4848225" cy="2740141"/>
              <wp:effectExtent l="0" t="0" r="0" b="3175"/>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877788" cy="2756850"/>
                      </a:xfrm>
                      <a:prstGeom prst="rect">
                        <a:avLst/>
                      </a:prstGeom>
                      <a:noFill/>
                    </pic:spPr>
                  </pic:pic>
                </a:graphicData>
              </a:graphic>
            </wp:inline>
          </w:drawing>
        </w:r>
      </w:ins>
    </w:p>
    <w:p w14:paraId="7C7C0842" w14:textId="77777777" w:rsidR="00E06FB7" w:rsidRPr="00A23FA3" w:rsidRDefault="00E06FB7" w:rsidP="00E06FB7">
      <w:pPr>
        <w:rPr>
          <w:ins w:id="7584" w:author="raye" w:date="2018-07-23T14:26:00Z"/>
          <w:rFonts w:ascii="Calibri" w:hAnsi="Calibri" w:cstheme="minorHAnsi"/>
          <w:i/>
          <w:strike/>
          <w:sz w:val="24"/>
          <w:highlight w:val="yellow"/>
        </w:rPr>
      </w:pPr>
      <w:ins w:id="7585" w:author="raye" w:date="2018-07-23T14:26:00Z">
        <w:r w:rsidRPr="00A23FA3">
          <w:rPr>
            <w:rFonts w:ascii="Calibri" w:hAnsi="Calibri" w:cstheme="minorHAnsi"/>
            <w:i/>
            <w:strike/>
            <w:sz w:val="24"/>
            <w:highlight w:val="yellow"/>
          </w:rPr>
          <w:t>Page description:</w:t>
        </w:r>
      </w:ins>
    </w:p>
    <w:p w14:paraId="3D55C8BC" w14:textId="77777777" w:rsidR="00E06FB7" w:rsidRPr="00A23FA3" w:rsidRDefault="00E06FB7" w:rsidP="00E06FB7">
      <w:pPr>
        <w:pStyle w:val="a0"/>
        <w:numPr>
          <w:ilvl w:val="0"/>
          <w:numId w:val="6"/>
        </w:numPr>
        <w:ind w:firstLineChars="0"/>
        <w:jc w:val="left"/>
        <w:rPr>
          <w:ins w:id="7586" w:author="raye" w:date="2018-07-23T14:26:00Z"/>
          <w:rFonts w:ascii="Calibri" w:hAnsi="Calibri" w:cstheme="minorHAnsi"/>
          <w:strike/>
          <w:sz w:val="24"/>
          <w:szCs w:val="24"/>
          <w:highlight w:val="yellow"/>
        </w:rPr>
      </w:pPr>
      <w:ins w:id="7587" w:author="raye" w:date="2018-07-23T14:26:00Z">
        <w:r w:rsidRPr="00A23FA3">
          <w:rPr>
            <w:rFonts w:ascii="Calibri" w:hAnsi="Calibri" w:cstheme="minorHAnsi"/>
            <w:strike/>
            <w:sz w:val="24"/>
            <w:szCs w:val="24"/>
            <w:highlight w:val="yellow"/>
          </w:rPr>
          <w:t>BSA Officer on the Case review page, select "TSD Case review check list Form" under the Report tag to display this form page.</w:t>
        </w:r>
      </w:ins>
    </w:p>
    <w:p w14:paraId="1F029869" w14:textId="77777777" w:rsidR="00E06FB7" w:rsidRPr="00A23FA3" w:rsidRDefault="00E06FB7" w:rsidP="00E06FB7">
      <w:pPr>
        <w:pStyle w:val="a0"/>
        <w:numPr>
          <w:ilvl w:val="0"/>
          <w:numId w:val="6"/>
        </w:numPr>
        <w:ind w:firstLineChars="0"/>
        <w:jc w:val="left"/>
        <w:rPr>
          <w:ins w:id="7588" w:author="raye" w:date="2018-07-23T14:26:00Z"/>
          <w:rFonts w:ascii="Calibri" w:hAnsi="Calibri" w:cstheme="minorHAnsi"/>
          <w:strike/>
          <w:sz w:val="24"/>
          <w:szCs w:val="24"/>
          <w:highlight w:val="yellow"/>
        </w:rPr>
      </w:pPr>
      <w:ins w:id="7589" w:author="raye" w:date="2018-07-23T14:26:00Z">
        <w:r w:rsidRPr="00A23FA3">
          <w:rPr>
            <w:rFonts w:ascii="Calibri" w:hAnsi="Calibri" w:cstheme="minorHAnsi"/>
            <w:strike/>
            <w:sz w:val="24"/>
            <w:szCs w:val="24"/>
            <w:highlight w:val="yellow"/>
          </w:rPr>
          <w:t xml:space="preserve">BOC provides the style of this form, see appendix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_Ref508793204 \r \h  \* MERGEFORMAT </w:instrText>
        </w:r>
      </w:ins>
      <w:r w:rsidRPr="00A23FA3">
        <w:rPr>
          <w:rFonts w:ascii="Calibri" w:hAnsi="Calibri" w:cstheme="minorHAnsi"/>
          <w:strike/>
          <w:sz w:val="24"/>
          <w:szCs w:val="24"/>
          <w:highlight w:val="yellow"/>
        </w:rPr>
      </w:r>
      <w:ins w:id="7590"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7.1.4</w:t>
        </w:r>
        <w:r w:rsidRPr="00A23FA3">
          <w:rPr>
            <w:rFonts w:ascii="Calibri" w:hAnsi="Calibri" w:cstheme="minorHAnsi"/>
            <w:strike/>
            <w:sz w:val="24"/>
            <w:szCs w:val="24"/>
            <w:highlight w:val="yellow"/>
          </w:rPr>
          <w:fldChar w:fldCharType="end"/>
        </w:r>
        <w:r w:rsidRPr="00A23FA3">
          <w:rPr>
            <w:rFonts w:ascii="Calibri" w:hAnsi="Calibri" w:cstheme="minorHAnsi"/>
            <w:strike/>
            <w:sz w:val="24"/>
            <w:szCs w:val="24"/>
            <w:highlight w:val="yellow"/>
          </w:rPr>
          <w:t>.</w:t>
        </w:r>
      </w:ins>
    </w:p>
    <w:p w14:paraId="419DABE4" w14:textId="77777777" w:rsidR="00E06FB7" w:rsidRPr="00A23FA3" w:rsidRDefault="00E06FB7" w:rsidP="00E06FB7">
      <w:pPr>
        <w:pStyle w:val="a0"/>
        <w:numPr>
          <w:ilvl w:val="0"/>
          <w:numId w:val="6"/>
        </w:numPr>
        <w:ind w:firstLineChars="0"/>
        <w:jc w:val="left"/>
        <w:rPr>
          <w:ins w:id="7591" w:author="raye" w:date="2018-07-23T14:26:00Z"/>
          <w:rFonts w:ascii="Calibri" w:hAnsi="Calibri" w:cstheme="minorHAnsi"/>
          <w:strike/>
          <w:sz w:val="24"/>
          <w:szCs w:val="24"/>
          <w:highlight w:val="yellow"/>
        </w:rPr>
      </w:pPr>
      <w:ins w:id="7592" w:author="raye" w:date="2018-07-23T14:26:00Z">
        <w:r w:rsidRPr="00A23FA3">
          <w:rPr>
            <w:rFonts w:ascii="Calibri" w:hAnsi="Calibri" w:cstheme="minorHAnsi"/>
            <w:strike/>
            <w:sz w:val="24"/>
            <w:szCs w:val="24"/>
            <w:highlight w:val="yellow"/>
          </w:rPr>
          <w:t>Other roles worked as fill in the contents of BSA Officer can be viewed, but are not allowed to change. BSA Officer only needs to fill in the Area3 part.</w:t>
        </w:r>
      </w:ins>
    </w:p>
    <w:p w14:paraId="58D82910" w14:textId="77777777" w:rsidR="00E06FB7" w:rsidRPr="00A23FA3" w:rsidRDefault="00E06FB7" w:rsidP="00E06FB7">
      <w:pPr>
        <w:pStyle w:val="a0"/>
        <w:ind w:left="845" w:firstLineChars="0" w:firstLine="0"/>
        <w:jc w:val="left"/>
        <w:rPr>
          <w:ins w:id="7593" w:author="raye" w:date="2018-07-23T14:26:00Z"/>
          <w:rFonts w:ascii="Calibri" w:hAnsi="Calibri" w:cstheme="minorHAnsi"/>
          <w:strike/>
          <w:sz w:val="24"/>
          <w:szCs w:val="24"/>
          <w:highlight w:val="yellow"/>
        </w:rPr>
      </w:pPr>
    </w:p>
    <w:p w14:paraId="77AC1F7A" w14:textId="77777777" w:rsidR="00E06FB7" w:rsidRPr="00A23FA3" w:rsidRDefault="00E06FB7" w:rsidP="00E06FB7">
      <w:pPr>
        <w:pStyle w:val="a0"/>
        <w:numPr>
          <w:ilvl w:val="0"/>
          <w:numId w:val="12"/>
        </w:numPr>
        <w:ind w:firstLineChars="0"/>
        <w:jc w:val="left"/>
        <w:rPr>
          <w:ins w:id="7594" w:author="raye" w:date="2018-07-23T14:26:00Z"/>
          <w:rFonts w:ascii="Calibri" w:hAnsi="Calibri" w:cstheme="minorHAnsi"/>
          <w:b/>
          <w:strike/>
          <w:sz w:val="28"/>
          <w:szCs w:val="24"/>
          <w:highlight w:val="yellow"/>
        </w:rPr>
      </w:pPr>
      <w:ins w:id="7595" w:author="raye" w:date="2018-07-23T14:26:00Z">
        <w:r w:rsidRPr="00A23FA3">
          <w:rPr>
            <w:rFonts w:ascii="Calibri" w:hAnsi="Calibri" w:cstheme="minorHAnsi"/>
            <w:b/>
            <w:strike/>
            <w:sz w:val="28"/>
            <w:szCs w:val="24"/>
            <w:highlight w:val="yellow"/>
          </w:rPr>
          <w:t>UI Elements</w:t>
        </w:r>
      </w:ins>
    </w:p>
    <w:tbl>
      <w:tblPr>
        <w:tblStyle w:val="a9"/>
        <w:tblW w:w="0" w:type="auto"/>
        <w:tblInd w:w="845" w:type="dxa"/>
        <w:tblLook w:val="04A0" w:firstRow="1" w:lastRow="0" w:firstColumn="1" w:lastColumn="0" w:noHBand="0" w:noVBand="1"/>
      </w:tblPr>
      <w:tblGrid>
        <w:gridCol w:w="424"/>
        <w:gridCol w:w="2128"/>
        <w:gridCol w:w="1843"/>
        <w:gridCol w:w="2835"/>
      </w:tblGrid>
      <w:tr w:rsidR="00A23FA3" w:rsidRPr="00A23FA3" w14:paraId="62E2CF44" w14:textId="77777777" w:rsidTr="001F3470">
        <w:trPr>
          <w:ins w:id="7596" w:author="raye" w:date="2018-07-23T14:26:00Z"/>
        </w:trPr>
        <w:tc>
          <w:tcPr>
            <w:tcW w:w="424" w:type="dxa"/>
            <w:shd w:val="clear" w:color="auto" w:fill="BFBFBF" w:themeFill="background1" w:themeFillShade="BF"/>
          </w:tcPr>
          <w:p w14:paraId="21409544" w14:textId="77777777" w:rsidR="00E06FB7" w:rsidRPr="00A23FA3" w:rsidRDefault="00E06FB7" w:rsidP="001F3470">
            <w:pPr>
              <w:rPr>
                <w:ins w:id="7597" w:author="raye" w:date="2018-07-23T14:26:00Z"/>
                <w:rFonts w:ascii="Calibri" w:hAnsi="Calibri" w:cstheme="minorHAnsi"/>
                <w:strike/>
                <w:szCs w:val="21"/>
                <w:highlight w:val="yellow"/>
              </w:rPr>
            </w:pPr>
            <w:ins w:id="7598" w:author="raye" w:date="2018-07-23T14:26:00Z">
              <w:r w:rsidRPr="00A23FA3">
                <w:rPr>
                  <w:rFonts w:ascii="Calibri" w:hAnsi="Calibri" w:cstheme="minorHAnsi"/>
                  <w:strike/>
                  <w:szCs w:val="21"/>
                  <w:highlight w:val="yellow"/>
                </w:rPr>
                <w:t>#</w:t>
              </w:r>
            </w:ins>
          </w:p>
        </w:tc>
        <w:tc>
          <w:tcPr>
            <w:tcW w:w="2128" w:type="dxa"/>
            <w:shd w:val="clear" w:color="auto" w:fill="BFBFBF" w:themeFill="background1" w:themeFillShade="BF"/>
          </w:tcPr>
          <w:p w14:paraId="45AB149D" w14:textId="77777777" w:rsidR="00E06FB7" w:rsidRPr="00A23FA3" w:rsidRDefault="00E06FB7" w:rsidP="001F3470">
            <w:pPr>
              <w:rPr>
                <w:ins w:id="7599" w:author="raye" w:date="2018-07-23T14:26:00Z"/>
                <w:rFonts w:ascii="Calibri" w:hAnsi="Calibri" w:cstheme="minorHAnsi"/>
                <w:strike/>
                <w:szCs w:val="21"/>
                <w:highlight w:val="yellow"/>
              </w:rPr>
            </w:pPr>
            <w:ins w:id="7600" w:author="raye" w:date="2018-07-23T14:26:00Z">
              <w:r w:rsidRPr="00A23FA3">
                <w:rPr>
                  <w:rFonts w:ascii="Calibri" w:hAnsi="Calibri" w:cstheme="minorHAnsi"/>
                  <w:strike/>
                  <w:szCs w:val="21"/>
                  <w:highlight w:val="yellow"/>
                </w:rPr>
                <w:t>ITEM</w:t>
              </w:r>
            </w:ins>
          </w:p>
        </w:tc>
        <w:tc>
          <w:tcPr>
            <w:tcW w:w="1843" w:type="dxa"/>
            <w:shd w:val="clear" w:color="auto" w:fill="BFBFBF" w:themeFill="background1" w:themeFillShade="BF"/>
          </w:tcPr>
          <w:p w14:paraId="4F42ACBE" w14:textId="77777777" w:rsidR="00E06FB7" w:rsidRPr="00A23FA3" w:rsidRDefault="00E06FB7" w:rsidP="001F3470">
            <w:pPr>
              <w:rPr>
                <w:ins w:id="7601" w:author="raye" w:date="2018-07-23T14:26:00Z"/>
                <w:rFonts w:ascii="Calibri" w:hAnsi="Calibri" w:cstheme="minorHAnsi"/>
                <w:strike/>
                <w:szCs w:val="21"/>
                <w:highlight w:val="yellow"/>
              </w:rPr>
            </w:pPr>
            <w:ins w:id="7602" w:author="raye" w:date="2018-07-23T14:26:00Z">
              <w:r w:rsidRPr="00A23FA3">
                <w:rPr>
                  <w:rFonts w:ascii="Calibri" w:hAnsi="Calibri" w:cstheme="minorHAnsi"/>
                  <w:strike/>
                  <w:szCs w:val="21"/>
                  <w:highlight w:val="yellow"/>
                </w:rPr>
                <w:t>NAME</w:t>
              </w:r>
            </w:ins>
          </w:p>
        </w:tc>
        <w:tc>
          <w:tcPr>
            <w:tcW w:w="2835" w:type="dxa"/>
            <w:shd w:val="clear" w:color="auto" w:fill="BFBFBF" w:themeFill="background1" w:themeFillShade="BF"/>
          </w:tcPr>
          <w:p w14:paraId="4BE9C978" w14:textId="77777777" w:rsidR="00E06FB7" w:rsidRPr="00A23FA3" w:rsidRDefault="00E06FB7" w:rsidP="001F3470">
            <w:pPr>
              <w:rPr>
                <w:ins w:id="7603" w:author="raye" w:date="2018-07-23T14:26:00Z"/>
                <w:rFonts w:ascii="Calibri" w:hAnsi="Calibri" w:cstheme="minorHAnsi"/>
                <w:strike/>
                <w:szCs w:val="21"/>
                <w:highlight w:val="yellow"/>
              </w:rPr>
            </w:pPr>
            <w:ins w:id="7604" w:author="raye" w:date="2018-07-23T14:26:00Z">
              <w:r w:rsidRPr="00A23FA3">
                <w:rPr>
                  <w:rFonts w:ascii="Calibri" w:hAnsi="Calibri" w:cstheme="minorHAnsi"/>
                  <w:strike/>
                  <w:szCs w:val="21"/>
                  <w:highlight w:val="yellow"/>
                </w:rPr>
                <w:t>DESCRIPTION</w:t>
              </w:r>
            </w:ins>
          </w:p>
        </w:tc>
      </w:tr>
      <w:tr w:rsidR="00A23FA3" w:rsidRPr="00A23FA3" w14:paraId="4654B3F8" w14:textId="77777777" w:rsidTr="001F3470">
        <w:trPr>
          <w:ins w:id="7605" w:author="raye" w:date="2018-07-23T14:26:00Z"/>
        </w:trPr>
        <w:tc>
          <w:tcPr>
            <w:tcW w:w="424" w:type="dxa"/>
          </w:tcPr>
          <w:p w14:paraId="32365944" w14:textId="77777777" w:rsidR="00E06FB7" w:rsidRPr="00A23FA3" w:rsidRDefault="00E06FB7" w:rsidP="001F3470">
            <w:pPr>
              <w:rPr>
                <w:ins w:id="7606" w:author="raye" w:date="2018-07-23T14:26:00Z"/>
                <w:rFonts w:ascii="Calibri" w:hAnsi="Calibri" w:cstheme="minorHAnsi"/>
                <w:strike/>
                <w:szCs w:val="21"/>
                <w:highlight w:val="yellow"/>
              </w:rPr>
            </w:pPr>
            <w:ins w:id="7607" w:author="raye" w:date="2018-07-23T14:26:00Z">
              <w:r w:rsidRPr="00A23FA3">
                <w:rPr>
                  <w:rFonts w:ascii="Calibri" w:hAnsi="Calibri" w:cstheme="minorHAnsi"/>
                  <w:strike/>
                  <w:szCs w:val="21"/>
                  <w:highlight w:val="yellow"/>
                </w:rPr>
                <w:t>1</w:t>
              </w:r>
            </w:ins>
          </w:p>
        </w:tc>
        <w:tc>
          <w:tcPr>
            <w:tcW w:w="2128" w:type="dxa"/>
          </w:tcPr>
          <w:p w14:paraId="6A0B5F51" w14:textId="77777777" w:rsidR="00E06FB7" w:rsidRPr="00A23FA3" w:rsidRDefault="00E06FB7" w:rsidP="001F3470">
            <w:pPr>
              <w:rPr>
                <w:ins w:id="7608" w:author="raye" w:date="2018-07-23T14:26:00Z"/>
                <w:rFonts w:ascii="Calibri" w:hAnsi="Calibri" w:cstheme="minorHAnsi"/>
                <w:strike/>
                <w:szCs w:val="21"/>
                <w:highlight w:val="yellow"/>
              </w:rPr>
            </w:pPr>
            <w:ins w:id="7609" w:author="raye" w:date="2018-07-23T14:26:00Z">
              <w:r w:rsidRPr="00A23FA3">
                <w:rPr>
                  <w:rFonts w:ascii="Calibri" w:hAnsi="Calibri" w:cstheme="minorHAnsi"/>
                  <w:strike/>
                  <w:szCs w:val="21"/>
                  <w:highlight w:val="yellow"/>
                </w:rPr>
                <w:t>Action</w:t>
              </w:r>
            </w:ins>
          </w:p>
        </w:tc>
        <w:tc>
          <w:tcPr>
            <w:tcW w:w="1843" w:type="dxa"/>
          </w:tcPr>
          <w:p w14:paraId="5154898E" w14:textId="77777777" w:rsidR="00E06FB7" w:rsidRPr="00A23FA3" w:rsidRDefault="00E06FB7" w:rsidP="001F3470">
            <w:pPr>
              <w:rPr>
                <w:ins w:id="7610" w:author="raye" w:date="2018-07-23T14:26:00Z"/>
                <w:rFonts w:ascii="Calibri" w:hAnsi="Calibri" w:cstheme="minorHAnsi"/>
                <w:strike/>
                <w:szCs w:val="21"/>
                <w:highlight w:val="yellow"/>
              </w:rPr>
            </w:pPr>
            <w:ins w:id="7611" w:author="raye" w:date="2018-07-23T14:26:00Z">
              <w:r w:rsidRPr="00A23FA3">
                <w:rPr>
                  <w:rFonts w:ascii="Calibri" w:hAnsi="Calibri" w:cstheme="minorHAnsi"/>
                  <w:strike/>
                  <w:szCs w:val="21"/>
                  <w:highlight w:val="yellow"/>
                </w:rPr>
                <w:t>Next action</w:t>
              </w:r>
            </w:ins>
          </w:p>
        </w:tc>
        <w:tc>
          <w:tcPr>
            <w:tcW w:w="2835" w:type="dxa"/>
          </w:tcPr>
          <w:p w14:paraId="332DF257" w14:textId="77777777" w:rsidR="00E06FB7" w:rsidRPr="00A23FA3" w:rsidRDefault="00E06FB7" w:rsidP="001F3470">
            <w:pPr>
              <w:rPr>
                <w:ins w:id="7612" w:author="raye" w:date="2018-07-23T14:26:00Z"/>
                <w:rFonts w:ascii="Calibri" w:hAnsi="Calibri" w:cstheme="minorHAnsi"/>
                <w:strike/>
                <w:szCs w:val="21"/>
                <w:highlight w:val="yellow"/>
              </w:rPr>
            </w:pPr>
            <w:ins w:id="7613" w:author="raye" w:date="2018-07-23T14:26:00Z">
              <w:r w:rsidRPr="00A23FA3">
                <w:rPr>
                  <w:rFonts w:ascii="Calibri" w:hAnsi="Calibri" w:cstheme="minorHAnsi"/>
                  <w:strike/>
                  <w:szCs w:val="21"/>
                  <w:highlight w:val="yellow"/>
                </w:rPr>
                <w:t xml:space="preserve">1.Waive - </w:t>
              </w:r>
              <w:r w:rsidRPr="00A23FA3">
                <w:rPr>
                  <w:rFonts w:ascii="Calibri" w:hAnsi="Calibri" w:cstheme="minorHAnsi"/>
                  <w:strike/>
                  <w:sz w:val="18"/>
                  <w:szCs w:val="18"/>
                  <w:highlight w:val="yellow"/>
                </w:rPr>
                <w:t>Continue Process Transaction</w:t>
              </w:r>
            </w:ins>
          </w:p>
          <w:p w14:paraId="04B6C0B6" w14:textId="77777777" w:rsidR="00E06FB7" w:rsidRPr="00A23FA3" w:rsidRDefault="00E06FB7" w:rsidP="001F3470">
            <w:pPr>
              <w:rPr>
                <w:ins w:id="7614" w:author="raye" w:date="2018-07-23T14:26:00Z"/>
                <w:rFonts w:ascii="Calibri" w:hAnsi="Calibri" w:cstheme="minorHAnsi"/>
                <w:strike/>
                <w:szCs w:val="21"/>
                <w:highlight w:val="yellow"/>
              </w:rPr>
            </w:pPr>
            <w:ins w:id="7615" w:author="raye" w:date="2018-07-23T14:26:00Z">
              <w:r w:rsidRPr="00A23FA3">
                <w:rPr>
                  <w:rFonts w:ascii="Calibri" w:hAnsi="Calibri" w:cstheme="minorHAnsi"/>
                  <w:strike/>
                  <w:szCs w:val="21"/>
                  <w:highlight w:val="yellow"/>
                </w:rPr>
                <w:t xml:space="preserve">2.needs more due </w:t>
              </w:r>
              <w:r w:rsidRPr="00A23FA3">
                <w:rPr>
                  <w:rFonts w:ascii="Calibri" w:hAnsi="Calibri"/>
                  <w:strike/>
                  <w:highlight w:val="yellow"/>
                </w:rPr>
                <w:t>diligence</w:t>
              </w:r>
            </w:ins>
          </w:p>
          <w:p w14:paraId="720BB612" w14:textId="77777777" w:rsidR="00E06FB7" w:rsidRPr="00A23FA3" w:rsidRDefault="00E06FB7" w:rsidP="001F3470">
            <w:pPr>
              <w:rPr>
                <w:ins w:id="7616" w:author="raye" w:date="2018-07-23T14:26:00Z"/>
                <w:rFonts w:ascii="Calibri" w:hAnsi="Calibri" w:cstheme="minorHAnsi"/>
                <w:strike/>
                <w:szCs w:val="21"/>
                <w:highlight w:val="yellow"/>
              </w:rPr>
            </w:pPr>
            <w:ins w:id="7617" w:author="raye" w:date="2018-07-23T14:26:00Z">
              <w:r w:rsidRPr="00A23FA3">
                <w:rPr>
                  <w:rFonts w:ascii="Calibri" w:hAnsi="Calibri" w:cstheme="minorHAnsi"/>
                  <w:strike/>
                  <w:szCs w:val="21"/>
                  <w:highlight w:val="yellow"/>
                </w:rPr>
                <w:t>3.Reject</w:t>
              </w:r>
            </w:ins>
          </w:p>
        </w:tc>
      </w:tr>
      <w:tr w:rsidR="00A23FA3" w:rsidRPr="00A23FA3" w14:paraId="77B1D264" w14:textId="77777777" w:rsidTr="001F3470">
        <w:trPr>
          <w:ins w:id="7618" w:author="raye" w:date="2018-07-23T14:26:00Z"/>
        </w:trPr>
        <w:tc>
          <w:tcPr>
            <w:tcW w:w="424" w:type="dxa"/>
          </w:tcPr>
          <w:p w14:paraId="3A890C6F" w14:textId="77777777" w:rsidR="00E06FB7" w:rsidRPr="00A23FA3" w:rsidRDefault="00E06FB7" w:rsidP="001F3470">
            <w:pPr>
              <w:rPr>
                <w:ins w:id="7619" w:author="raye" w:date="2018-07-23T14:26:00Z"/>
                <w:rFonts w:ascii="Calibri" w:hAnsi="Calibri" w:cstheme="minorHAnsi"/>
                <w:strike/>
                <w:szCs w:val="21"/>
                <w:highlight w:val="yellow"/>
              </w:rPr>
            </w:pPr>
            <w:ins w:id="7620" w:author="raye" w:date="2018-07-23T14:26:00Z">
              <w:r w:rsidRPr="00A23FA3">
                <w:rPr>
                  <w:rFonts w:ascii="Calibri" w:hAnsi="Calibri" w:cstheme="minorHAnsi"/>
                  <w:strike/>
                  <w:szCs w:val="21"/>
                  <w:highlight w:val="yellow"/>
                </w:rPr>
                <w:t>2</w:t>
              </w:r>
            </w:ins>
          </w:p>
        </w:tc>
        <w:tc>
          <w:tcPr>
            <w:tcW w:w="2128" w:type="dxa"/>
          </w:tcPr>
          <w:p w14:paraId="36AEC1E9" w14:textId="77777777" w:rsidR="00E06FB7" w:rsidRPr="00A23FA3" w:rsidRDefault="00E06FB7" w:rsidP="001F3470">
            <w:pPr>
              <w:rPr>
                <w:ins w:id="7621" w:author="raye" w:date="2018-07-23T14:26:00Z"/>
                <w:rFonts w:ascii="Calibri" w:hAnsi="Calibri" w:cstheme="minorHAnsi"/>
                <w:strike/>
                <w:szCs w:val="21"/>
                <w:highlight w:val="yellow"/>
              </w:rPr>
            </w:pPr>
            <w:ins w:id="7622" w:author="raye" w:date="2018-07-23T14:26:00Z">
              <w:r w:rsidRPr="00A23FA3">
                <w:rPr>
                  <w:rFonts w:ascii="Calibri" w:hAnsi="Calibri" w:cstheme="minorHAnsi"/>
                  <w:strike/>
                  <w:szCs w:val="21"/>
                  <w:highlight w:val="yellow"/>
                </w:rPr>
                <w:t>Remarks</w:t>
              </w:r>
            </w:ins>
          </w:p>
        </w:tc>
        <w:tc>
          <w:tcPr>
            <w:tcW w:w="1843" w:type="dxa"/>
          </w:tcPr>
          <w:p w14:paraId="6951DB56" w14:textId="77777777" w:rsidR="00E06FB7" w:rsidRPr="00A23FA3" w:rsidRDefault="00E06FB7" w:rsidP="001F3470">
            <w:pPr>
              <w:rPr>
                <w:ins w:id="7623" w:author="raye" w:date="2018-07-23T14:26:00Z"/>
                <w:rFonts w:ascii="Calibri" w:hAnsi="Calibri" w:cstheme="minorHAnsi"/>
                <w:strike/>
                <w:szCs w:val="21"/>
                <w:highlight w:val="yellow"/>
              </w:rPr>
            </w:pPr>
            <w:ins w:id="7624" w:author="raye" w:date="2018-07-23T14:26:00Z">
              <w:r w:rsidRPr="00A23FA3">
                <w:rPr>
                  <w:rFonts w:ascii="Calibri" w:hAnsi="Calibri" w:cstheme="minorHAnsi"/>
                  <w:strike/>
                  <w:szCs w:val="21"/>
                  <w:highlight w:val="yellow"/>
                </w:rPr>
                <w:t>comments</w:t>
              </w:r>
            </w:ins>
          </w:p>
        </w:tc>
        <w:tc>
          <w:tcPr>
            <w:tcW w:w="2835" w:type="dxa"/>
          </w:tcPr>
          <w:p w14:paraId="04586E54" w14:textId="77777777" w:rsidR="00E06FB7" w:rsidRPr="00A23FA3" w:rsidRDefault="00E06FB7" w:rsidP="001F3470">
            <w:pPr>
              <w:rPr>
                <w:ins w:id="7625" w:author="raye" w:date="2018-07-23T14:26:00Z"/>
                <w:rFonts w:ascii="Calibri" w:hAnsi="Calibri" w:cstheme="minorHAnsi"/>
                <w:strike/>
                <w:szCs w:val="21"/>
                <w:highlight w:val="yellow"/>
              </w:rPr>
            </w:pPr>
            <w:ins w:id="7626" w:author="raye" w:date="2018-07-23T14:26:00Z">
              <w:r w:rsidRPr="00A23FA3">
                <w:rPr>
                  <w:rFonts w:ascii="Calibri" w:hAnsi="Calibri" w:cstheme="minorHAnsi"/>
                  <w:strike/>
                  <w:szCs w:val="21"/>
                  <w:highlight w:val="yellow"/>
                </w:rPr>
                <w:t>Manual input</w:t>
              </w:r>
            </w:ins>
          </w:p>
          <w:p w14:paraId="4F8D3833" w14:textId="77777777" w:rsidR="00E06FB7" w:rsidRPr="00A23FA3" w:rsidRDefault="00E06FB7" w:rsidP="001F3470">
            <w:pPr>
              <w:rPr>
                <w:ins w:id="7627" w:author="raye" w:date="2018-07-23T14:26:00Z"/>
                <w:rFonts w:ascii="Calibri" w:hAnsi="Calibri" w:cstheme="minorHAnsi"/>
                <w:strike/>
                <w:szCs w:val="21"/>
                <w:highlight w:val="yellow"/>
              </w:rPr>
            </w:pPr>
          </w:p>
        </w:tc>
      </w:tr>
      <w:tr w:rsidR="00A23FA3" w:rsidRPr="00A23FA3" w14:paraId="4CB75214" w14:textId="77777777" w:rsidTr="001F3470">
        <w:trPr>
          <w:ins w:id="7628" w:author="raye" w:date="2018-07-23T14:26:00Z"/>
        </w:trPr>
        <w:tc>
          <w:tcPr>
            <w:tcW w:w="424" w:type="dxa"/>
          </w:tcPr>
          <w:p w14:paraId="7BE14CAC" w14:textId="77777777" w:rsidR="00E06FB7" w:rsidRPr="00A23FA3" w:rsidRDefault="00E06FB7" w:rsidP="001F3470">
            <w:pPr>
              <w:rPr>
                <w:ins w:id="7629" w:author="raye" w:date="2018-07-23T14:26:00Z"/>
                <w:rFonts w:ascii="Calibri" w:hAnsi="Calibri" w:cstheme="minorHAnsi"/>
                <w:strike/>
                <w:szCs w:val="21"/>
                <w:highlight w:val="yellow"/>
              </w:rPr>
            </w:pPr>
            <w:ins w:id="7630" w:author="raye" w:date="2018-07-23T14:26:00Z">
              <w:r w:rsidRPr="00A23FA3">
                <w:rPr>
                  <w:rFonts w:ascii="Calibri" w:hAnsi="Calibri" w:cstheme="minorHAnsi"/>
                  <w:strike/>
                  <w:szCs w:val="21"/>
                  <w:highlight w:val="yellow"/>
                </w:rPr>
                <w:t>3</w:t>
              </w:r>
            </w:ins>
          </w:p>
        </w:tc>
        <w:tc>
          <w:tcPr>
            <w:tcW w:w="2128" w:type="dxa"/>
          </w:tcPr>
          <w:p w14:paraId="0D47568D" w14:textId="77777777" w:rsidR="00E06FB7" w:rsidRPr="00A23FA3" w:rsidRDefault="00E06FB7" w:rsidP="001F3470">
            <w:pPr>
              <w:rPr>
                <w:ins w:id="7631" w:author="raye" w:date="2018-07-23T14:26:00Z"/>
                <w:rFonts w:ascii="Calibri" w:hAnsi="Calibri" w:cstheme="minorHAnsi"/>
                <w:strike/>
                <w:szCs w:val="21"/>
                <w:highlight w:val="yellow"/>
              </w:rPr>
            </w:pPr>
            <w:ins w:id="7632" w:author="raye" w:date="2018-07-23T14:26:00Z">
              <w:r w:rsidRPr="00A23FA3">
                <w:rPr>
                  <w:rFonts w:ascii="Calibri" w:hAnsi="Calibri" w:cstheme="minorHAnsi"/>
                  <w:strike/>
                  <w:sz w:val="24"/>
                  <w:szCs w:val="24"/>
                  <w:highlight w:val="yellow"/>
                </w:rPr>
                <w:t>“</w:t>
              </w:r>
              <w:r w:rsidRPr="00A23FA3">
                <w:rPr>
                  <w:rFonts w:ascii="Calibri" w:hAnsi="Calibri" w:cstheme="minorHAnsi"/>
                  <w:strike/>
                  <w:szCs w:val="21"/>
                  <w:highlight w:val="yellow"/>
                </w:rPr>
                <w:t>Save</w:t>
              </w:r>
              <w:r w:rsidRPr="00A23FA3">
                <w:rPr>
                  <w:rFonts w:ascii="Calibri" w:hAnsi="Calibri" w:cstheme="minorHAnsi"/>
                  <w:strike/>
                  <w:sz w:val="24"/>
                  <w:szCs w:val="24"/>
                  <w:highlight w:val="yellow"/>
                </w:rPr>
                <w:t>”</w:t>
              </w:r>
            </w:ins>
          </w:p>
        </w:tc>
        <w:tc>
          <w:tcPr>
            <w:tcW w:w="1843" w:type="dxa"/>
          </w:tcPr>
          <w:p w14:paraId="04D020A4" w14:textId="77777777" w:rsidR="00E06FB7" w:rsidRPr="00A23FA3" w:rsidRDefault="00E06FB7" w:rsidP="001F3470">
            <w:pPr>
              <w:rPr>
                <w:ins w:id="7633" w:author="raye" w:date="2018-07-23T14:26:00Z"/>
                <w:rFonts w:ascii="Calibri" w:hAnsi="Calibri" w:cstheme="minorHAnsi"/>
                <w:strike/>
                <w:szCs w:val="21"/>
                <w:highlight w:val="yellow"/>
              </w:rPr>
            </w:pPr>
            <w:ins w:id="7634" w:author="raye" w:date="2018-07-23T14:26:00Z">
              <w:r w:rsidRPr="00A23FA3">
                <w:rPr>
                  <w:rFonts w:ascii="Calibri" w:hAnsi="Calibri" w:cstheme="minorHAnsi"/>
                  <w:strike/>
                  <w:szCs w:val="21"/>
                  <w:highlight w:val="yellow"/>
                </w:rPr>
                <w:t>button</w:t>
              </w:r>
            </w:ins>
          </w:p>
        </w:tc>
        <w:tc>
          <w:tcPr>
            <w:tcW w:w="2835" w:type="dxa"/>
          </w:tcPr>
          <w:p w14:paraId="3F80D6A5" w14:textId="77777777" w:rsidR="00E06FB7" w:rsidRPr="00A23FA3" w:rsidRDefault="00E06FB7" w:rsidP="001F3470">
            <w:pPr>
              <w:rPr>
                <w:ins w:id="7635" w:author="raye" w:date="2018-07-23T14:26:00Z"/>
                <w:rFonts w:ascii="Calibri" w:hAnsi="Calibri" w:cstheme="minorHAnsi"/>
                <w:strike/>
                <w:szCs w:val="21"/>
                <w:highlight w:val="yellow"/>
              </w:rPr>
            </w:pPr>
            <w:ins w:id="7636" w:author="raye" w:date="2018-07-23T14:26:00Z">
              <w:r w:rsidRPr="00A23FA3">
                <w:rPr>
                  <w:rFonts w:ascii="Calibri" w:hAnsi="Calibri"/>
                  <w:strike/>
                  <w:highlight w:val="yellow"/>
                </w:rPr>
                <w:t>Save input information after clicking</w:t>
              </w:r>
            </w:ins>
          </w:p>
        </w:tc>
      </w:tr>
    </w:tbl>
    <w:p w14:paraId="2FD4B6D0" w14:textId="77777777" w:rsidR="00E06FB7" w:rsidRPr="00A23FA3" w:rsidRDefault="00E06FB7" w:rsidP="00E06FB7">
      <w:pPr>
        <w:ind w:leftChars="405" w:left="850"/>
        <w:rPr>
          <w:ins w:id="7637" w:author="raye" w:date="2018-07-23T14:26:00Z"/>
          <w:rFonts w:ascii="Calibri" w:hAnsi="Calibri" w:cstheme="minorHAnsi"/>
          <w:strike/>
          <w:szCs w:val="21"/>
          <w:highlight w:val="yellow"/>
        </w:rPr>
      </w:pPr>
      <w:ins w:id="7638" w:author="raye" w:date="2018-07-23T14:26:00Z">
        <w:r w:rsidRPr="00A23FA3">
          <w:rPr>
            <w:rFonts w:ascii="Calibri" w:hAnsi="Calibri" w:cstheme="minorHAnsi"/>
            <w:strike/>
            <w:szCs w:val="21"/>
            <w:highlight w:val="yellow"/>
          </w:rPr>
          <w:t xml:space="preserve">Notes*: for detail input elements, refer appendix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_Ref508795239 \r \h  \* MERGEFORMAT </w:instrText>
        </w:r>
      </w:ins>
      <w:r w:rsidRPr="00A23FA3">
        <w:rPr>
          <w:rFonts w:ascii="Calibri" w:hAnsi="Calibri" w:cstheme="minorHAnsi"/>
          <w:strike/>
          <w:szCs w:val="21"/>
          <w:highlight w:val="yellow"/>
        </w:rPr>
      </w:r>
      <w:ins w:id="7639"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7.1.4</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0E761279" w14:textId="77777777" w:rsidR="00E06FB7" w:rsidRPr="00A23FA3" w:rsidRDefault="00E06FB7" w:rsidP="00E06FB7">
      <w:pPr>
        <w:ind w:leftChars="405" w:left="850"/>
        <w:rPr>
          <w:ins w:id="7640" w:author="raye" w:date="2018-07-23T14:26:00Z"/>
          <w:rFonts w:ascii="Calibri" w:hAnsi="Calibri" w:cstheme="minorHAnsi"/>
          <w:strike/>
          <w:szCs w:val="21"/>
          <w:highlight w:val="yellow"/>
        </w:rPr>
      </w:pPr>
    </w:p>
    <w:p w14:paraId="62AF5551" w14:textId="77777777" w:rsidR="00E06FB7" w:rsidRPr="00A23FA3" w:rsidRDefault="00E06FB7" w:rsidP="00E06FB7">
      <w:pPr>
        <w:pStyle w:val="3"/>
        <w:keepNext w:val="0"/>
        <w:keepLines w:val="0"/>
        <w:numPr>
          <w:ilvl w:val="3"/>
          <w:numId w:val="15"/>
        </w:numPr>
        <w:spacing w:before="0" w:after="120" w:line="240" w:lineRule="auto"/>
        <w:rPr>
          <w:ins w:id="7641" w:author="raye" w:date="2018-07-23T14:26:00Z"/>
          <w:rFonts w:ascii="Calibri" w:hAnsi="Calibri" w:cstheme="minorHAnsi"/>
          <w:strike/>
          <w:highlight w:val="yellow"/>
        </w:rPr>
      </w:pPr>
      <w:bookmarkStart w:id="7642" w:name="_Toc520839544"/>
      <w:ins w:id="7643" w:author="raye" w:date="2018-07-23T14:26:00Z">
        <w:r w:rsidRPr="00A23FA3">
          <w:rPr>
            <w:rFonts w:ascii="Calibri" w:hAnsi="Calibri" w:cstheme="minorHAnsi"/>
            <w:strike/>
            <w:highlight w:val="yellow"/>
          </w:rPr>
          <w:lastRenderedPageBreak/>
          <w:t xml:space="preserve">BSA Officer: </w:t>
        </w:r>
        <w:r w:rsidRPr="00A23FA3">
          <w:rPr>
            <w:rFonts w:ascii="Calibri" w:hAnsi="Calibri" w:cstheme="minorHAnsi"/>
            <w:strike/>
            <w:kern w:val="0"/>
            <w:highlight w:val="yellow"/>
          </w:rPr>
          <w:t>Unusual /Suspicious Activities Form</w:t>
        </w:r>
        <w:r w:rsidRPr="00A23FA3">
          <w:rPr>
            <w:rFonts w:ascii="Calibri" w:hAnsi="Calibri" w:cstheme="minorHAnsi"/>
            <w:strike/>
            <w:highlight w:val="yellow"/>
          </w:rPr>
          <w:t xml:space="preserve"> Page</w:t>
        </w:r>
        <w:bookmarkEnd w:id="7642"/>
      </w:ins>
    </w:p>
    <w:p w14:paraId="7B68E874" w14:textId="77777777" w:rsidR="00E06FB7" w:rsidRPr="00A23FA3" w:rsidRDefault="00E06FB7" w:rsidP="00E06FB7">
      <w:pPr>
        <w:spacing w:afterLines="50" w:after="156"/>
        <w:ind w:firstLineChars="177" w:firstLine="425"/>
        <w:rPr>
          <w:ins w:id="7644" w:author="raye" w:date="2018-07-23T14:26:00Z"/>
          <w:rFonts w:ascii="Calibri" w:hAnsi="Calibri" w:cstheme="minorHAnsi"/>
          <w:strike/>
          <w:sz w:val="24"/>
          <w:highlight w:val="yellow"/>
        </w:rPr>
      </w:pPr>
      <w:ins w:id="7645" w:author="raye" w:date="2018-07-23T14:26:00Z">
        <w:r w:rsidRPr="00A23FA3">
          <w:rPr>
            <w:rFonts w:ascii="Calibri" w:hAnsi="Calibri" w:cstheme="minorHAnsi"/>
            <w:strike/>
            <w:sz w:val="24"/>
            <w:highlight w:val="yellow"/>
          </w:rPr>
          <w:t>When BSA Officer Sign-off a case, if the final review results is rejection the transaction, and BSA Officer believes that the transaction should be reported to LCD for SAR filing, the system will display the report form online for BSA to fill in according to BSA's choice.</w:t>
        </w:r>
      </w:ins>
    </w:p>
    <w:p w14:paraId="02AA96CA" w14:textId="77777777" w:rsidR="00E06FB7" w:rsidRPr="00A23FA3" w:rsidRDefault="00E06FB7" w:rsidP="00E06FB7">
      <w:pPr>
        <w:pStyle w:val="a0"/>
        <w:numPr>
          <w:ilvl w:val="0"/>
          <w:numId w:val="12"/>
        </w:numPr>
        <w:ind w:firstLineChars="0"/>
        <w:jc w:val="left"/>
        <w:rPr>
          <w:ins w:id="7646" w:author="raye" w:date="2018-07-23T14:26:00Z"/>
          <w:rFonts w:ascii="Calibri" w:hAnsi="Calibri" w:cstheme="minorHAnsi"/>
          <w:b/>
          <w:strike/>
          <w:sz w:val="28"/>
          <w:szCs w:val="24"/>
          <w:highlight w:val="yellow"/>
        </w:rPr>
      </w:pPr>
      <w:ins w:id="7647" w:author="raye" w:date="2018-07-23T14:26:00Z">
        <w:r w:rsidRPr="00A23FA3">
          <w:rPr>
            <w:rFonts w:ascii="Calibri" w:hAnsi="Calibri" w:cstheme="minorHAnsi"/>
            <w:b/>
            <w:strike/>
            <w:sz w:val="28"/>
            <w:szCs w:val="24"/>
            <w:highlight w:val="yellow"/>
          </w:rPr>
          <w:t>UI Diagram &amp; illustration</w:t>
        </w:r>
      </w:ins>
    </w:p>
    <w:p w14:paraId="6567858B" w14:textId="45E55257" w:rsidR="00E06FB7" w:rsidRPr="00A23FA3" w:rsidRDefault="003C4311" w:rsidP="00E06FB7">
      <w:pPr>
        <w:spacing w:afterLines="50" w:after="156"/>
        <w:jc w:val="center"/>
        <w:rPr>
          <w:ins w:id="7648" w:author="raye" w:date="2018-07-23T14:26:00Z"/>
          <w:rFonts w:ascii="Calibri" w:hAnsi="Calibri" w:cstheme="minorHAnsi"/>
          <w:strike/>
          <w:sz w:val="24"/>
          <w:szCs w:val="24"/>
          <w:highlight w:val="yellow"/>
        </w:rPr>
      </w:pPr>
      <w:r w:rsidRPr="00A23FA3">
        <w:rPr>
          <w:rFonts w:ascii="Calibri" w:hAnsi="Calibri" w:cstheme="minorHAnsi"/>
          <w:strike/>
          <w:noProof/>
          <w:sz w:val="24"/>
          <w:szCs w:val="24"/>
          <w:highlight w:val="yellow"/>
        </w:rPr>
        <mc:AlternateContent>
          <mc:Choice Requires="wps">
            <w:drawing>
              <wp:anchor distT="0" distB="0" distL="114300" distR="114300" simplePos="0" relativeHeight="251703296" behindDoc="0" locked="0" layoutInCell="1" allowOverlap="1" wp14:anchorId="0994B624" wp14:editId="5CA05D92">
                <wp:simplePos x="0" y="0"/>
                <wp:positionH relativeFrom="column">
                  <wp:posOffset>619124</wp:posOffset>
                </wp:positionH>
                <wp:positionV relativeFrom="paragraph">
                  <wp:posOffset>100330</wp:posOffset>
                </wp:positionV>
                <wp:extent cx="3609975" cy="2190750"/>
                <wp:effectExtent l="0" t="0" r="28575" b="19050"/>
                <wp:wrapNone/>
                <wp:docPr id="217" name="直接连接符 217"/>
                <wp:cNvGraphicFramePr/>
                <a:graphic xmlns:a="http://schemas.openxmlformats.org/drawingml/2006/main">
                  <a:graphicData uri="http://schemas.microsoft.com/office/word/2010/wordprocessingShape">
                    <wps:wsp>
                      <wps:cNvCnPr/>
                      <wps:spPr>
                        <a:xfrm>
                          <a:off x="0" y="0"/>
                          <a:ext cx="3609975" cy="2190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B85B4" id="直接连接符 217" o:spid="_x0000_s1026" style="position:absolute;left:0;text-align:left;z-index:251703296;visibility:visible;mso-wrap-style:square;mso-wrap-distance-left:9pt;mso-wrap-distance-top:0;mso-wrap-distance-right:9pt;mso-wrap-distance-bottom:0;mso-position-horizontal:absolute;mso-position-horizontal-relative:text;mso-position-vertical:absolute;mso-position-vertical-relative:text" from="48.75pt,7.9pt" to="333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" strokecolor="#5b9bd5 [3204]" strokeweight=".5pt">
                <v:stroke joinstyle="miter"/>
              </v:line>
            </w:pict>
          </mc:Fallback>
        </mc:AlternateContent>
      </w:r>
      <w:ins w:id="7649" w:author="raye" w:date="2018-07-23T14:26:00Z">
        <w:r w:rsidR="00E06FB7" w:rsidRPr="00A23FA3">
          <w:rPr>
            <w:rFonts w:ascii="Calibri" w:hAnsi="Calibri" w:cstheme="minorHAnsi"/>
            <w:strike/>
            <w:noProof/>
            <w:sz w:val="24"/>
            <w:szCs w:val="24"/>
            <w:highlight w:val="yellow"/>
          </w:rPr>
          <w:drawing>
            <wp:inline distT="0" distB="0" distL="0" distR="0" wp14:anchorId="7042EAF7" wp14:editId="523CFB71">
              <wp:extent cx="4548250" cy="2567727"/>
              <wp:effectExtent l="0" t="0" r="5080" b="4445"/>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566271" cy="2577901"/>
                      </a:xfrm>
                      <a:prstGeom prst="rect">
                        <a:avLst/>
                      </a:prstGeom>
                      <a:noFill/>
                    </pic:spPr>
                  </pic:pic>
                </a:graphicData>
              </a:graphic>
            </wp:inline>
          </w:drawing>
        </w:r>
      </w:ins>
    </w:p>
    <w:p w14:paraId="4F7B0E3F" w14:textId="77777777" w:rsidR="00E06FB7" w:rsidRPr="00A23FA3" w:rsidRDefault="00E06FB7" w:rsidP="00E06FB7">
      <w:pPr>
        <w:rPr>
          <w:ins w:id="7650" w:author="raye" w:date="2018-07-23T14:26:00Z"/>
          <w:rFonts w:ascii="Calibri" w:hAnsi="Calibri" w:cstheme="minorHAnsi"/>
          <w:i/>
          <w:strike/>
          <w:sz w:val="24"/>
          <w:highlight w:val="yellow"/>
        </w:rPr>
      </w:pPr>
      <w:ins w:id="7651" w:author="raye" w:date="2018-07-23T14:26:00Z">
        <w:r w:rsidRPr="00A23FA3">
          <w:rPr>
            <w:rFonts w:ascii="Calibri" w:hAnsi="Calibri" w:cstheme="minorHAnsi"/>
            <w:i/>
            <w:strike/>
            <w:sz w:val="24"/>
            <w:highlight w:val="yellow"/>
          </w:rPr>
          <w:t>Page description:</w:t>
        </w:r>
      </w:ins>
    </w:p>
    <w:p w14:paraId="3EDE752E" w14:textId="77777777" w:rsidR="00E06FB7" w:rsidRPr="00A23FA3" w:rsidRDefault="00E06FB7" w:rsidP="00E06FB7">
      <w:pPr>
        <w:pStyle w:val="a0"/>
        <w:numPr>
          <w:ilvl w:val="0"/>
          <w:numId w:val="6"/>
        </w:numPr>
        <w:ind w:firstLineChars="0"/>
        <w:jc w:val="left"/>
        <w:rPr>
          <w:ins w:id="7652" w:author="raye" w:date="2018-07-23T14:26:00Z"/>
          <w:rFonts w:ascii="Calibri" w:hAnsi="Calibri" w:cstheme="minorHAnsi"/>
          <w:strike/>
          <w:sz w:val="24"/>
          <w:szCs w:val="24"/>
          <w:highlight w:val="yellow"/>
        </w:rPr>
      </w:pPr>
      <w:ins w:id="7653" w:author="raye" w:date="2018-07-23T14:26:00Z">
        <w:r w:rsidRPr="00A23FA3">
          <w:rPr>
            <w:rFonts w:ascii="Calibri" w:hAnsi="Calibri" w:cstheme="minorHAnsi"/>
            <w:strike/>
            <w:sz w:val="24"/>
            <w:szCs w:val="24"/>
            <w:highlight w:val="yellow"/>
          </w:rPr>
          <w:t>After BSA Officer Sign-Off Case, if the selected audit result is a rejection of the transaction, the system prompts BSA "do you need to report to LCD for SAR reporting?" ", if BSA answers YES, this form page is displayed.</w:t>
        </w:r>
      </w:ins>
    </w:p>
    <w:p w14:paraId="77424DEF" w14:textId="77777777" w:rsidR="00E06FB7" w:rsidRPr="00A23FA3" w:rsidRDefault="00E06FB7" w:rsidP="00E06FB7">
      <w:pPr>
        <w:pStyle w:val="a0"/>
        <w:numPr>
          <w:ilvl w:val="0"/>
          <w:numId w:val="6"/>
        </w:numPr>
        <w:ind w:firstLineChars="0"/>
        <w:jc w:val="left"/>
        <w:rPr>
          <w:ins w:id="7654" w:author="raye" w:date="2018-07-23T14:26:00Z"/>
          <w:rFonts w:ascii="Calibri" w:hAnsi="Calibri" w:cstheme="minorHAnsi"/>
          <w:strike/>
          <w:sz w:val="24"/>
          <w:szCs w:val="24"/>
          <w:highlight w:val="yellow"/>
        </w:rPr>
      </w:pPr>
      <w:ins w:id="7655" w:author="raye" w:date="2018-07-23T14:26:00Z">
        <w:r w:rsidRPr="00A23FA3">
          <w:rPr>
            <w:rFonts w:ascii="Calibri" w:hAnsi="Calibri" w:cstheme="minorHAnsi"/>
            <w:strike/>
            <w:sz w:val="24"/>
            <w:szCs w:val="24"/>
            <w:highlight w:val="yellow"/>
          </w:rPr>
          <w:t xml:space="preserve">BOC provides the style of this form, see appendix </w:t>
        </w:r>
        <w:r w:rsidRPr="00A23FA3">
          <w:rPr>
            <w:rFonts w:ascii="Calibri" w:hAnsi="Calibri" w:cstheme="minorHAnsi"/>
            <w:strike/>
            <w:sz w:val="24"/>
            <w:szCs w:val="24"/>
            <w:highlight w:val="yellow"/>
          </w:rPr>
          <w:fldChar w:fldCharType="begin"/>
        </w:r>
        <w:r w:rsidRPr="00A23FA3">
          <w:rPr>
            <w:rFonts w:ascii="Calibri" w:hAnsi="Calibri" w:cstheme="minorHAnsi"/>
            <w:strike/>
            <w:sz w:val="24"/>
            <w:szCs w:val="24"/>
            <w:highlight w:val="yellow"/>
          </w:rPr>
          <w:instrText xml:space="preserve"> REF _Ref508782952 \r \h  \* MERGEFORMAT </w:instrText>
        </w:r>
      </w:ins>
      <w:r w:rsidRPr="00A23FA3">
        <w:rPr>
          <w:rFonts w:ascii="Calibri" w:hAnsi="Calibri" w:cstheme="minorHAnsi"/>
          <w:strike/>
          <w:sz w:val="24"/>
          <w:szCs w:val="24"/>
          <w:highlight w:val="yellow"/>
        </w:rPr>
      </w:r>
      <w:ins w:id="7656" w:author="raye" w:date="2018-07-23T14:26:00Z">
        <w:r w:rsidRPr="00A23FA3">
          <w:rPr>
            <w:rFonts w:ascii="Calibri" w:hAnsi="Calibri" w:cstheme="minorHAnsi"/>
            <w:strike/>
            <w:sz w:val="24"/>
            <w:szCs w:val="24"/>
            <w:highlight w:val="yellow"/>
          </w:rPr>
          <w:fldChar w:fldCharType="separate"/>
        </w:r>
        <w:r w:rsidRPr="00A23FA3">
          <w:rPr>
            <w:rFonts w:ascii="Calibri" w:hAnsi="Calibri" w:cstheme="minorHAnsi"/>
            <w:strike/>
            <w:sz w:val="24"/>
            <w:szCs w:val="24"/>
            <w:highlight w:val="yellow"/>
          </w:rPr>
          <w:t>7.1.5</w:t>
        </w:r>
        <w:r w:rsidRPr="00A23FA3">
          <w:rPr>
            <w:rFonts w:ascii="Calibri" w:hAnsi="Calibri" w:cstheme="minorHAnsi"/>
            <w:strike/>
            <w:sz w:val="24"/>
            <w:szCs w:val="24"/>
            <w:highlight w:val="yellow"/>
          </w:rPr>
          <w:fldChar w:fldCharType="end"/>
        </w:r>
        <w:r w:rsidRPr="00A23FA3">
          <w:rPr>
            <w:rFonts w:ascii="Calibri" w:hAnsi="Calibri" w:cstheme="minorHAnsi"/>
            <w:strike/>
            <w:sz w:val="24"/>
            <w:szCs w:val="24"/>
            <w:highlight w:val="yellow"/>
          </w:rPr>
          <w:t>.</w:t>
        </w:r>
      </w:ins>
    </w:p>
    <w:p w14:paraId="45B4BD10" w14:textId="77777777" w:rsidR="00E06FB7" w:rsidRPr="00A23FA3" w:rsidRDefault="00E06FB7" w:rsidP="00E06FB7">
      <w:pPr>
        <w:pStyle w:val="a0"/>
        <w:numPr>
          <w:ilvl w:val="0"/>
          <w:numId w:val="6"/>
        </w:numPr>
        <w:ind w:firstLineChars="0"/>
        <w:jc w:val="left"/>
        <w:rPr>
          <w:ins w:id="7657" w:author="raye" w:date="2018-07-23T14:26:00Z"/>
          <w:rFonts w:ascii="Calibri" w:hAnsi="Calibri" w:cstheme="minorHAnsi"/>
          <w:strike/>
          <w:sz w:val="24"/>
          <w:szCs w:val="24"/>
          <w:highlight w:val="yellow"/>
        </w:rPr>
      </w:pPr>
      <w:ins w:id="7658" w:author="raye" w:date="2018-07-23T14:26:00Z">
        <w:r w:rsidRPr="00A23FA3">
          <w:rPr>
            <w:rFonts w:ascii="Calibri" w:hAnsi="Calibri" w:cstheme="minorHAnsi"/>
            <w:strike/>
            <w:sz w:val="24"/>
            <w:szCs w:val="24"/>
            <w:highlight w:val="yellow"/>
          </w:rPr>
          <w:t>All the elements will be filled manually.</w:t>
        </w:r>
      </w:ins>
    </w:p>
    <w:p w14:paraId="41C5F6BD" w14:textId="77777777" w:rsidR="00E06FB7" w:rsidRPr="00A23FA3" w:rsidRDefault="00E06FB7" w:rsidP="00E06FB7">
      <w:pPr>
        <w:pStyle w:val="a0"/>
        <w:numPr>
          <w:ilvl w:val="0"/>
          <w:numId w:val="6"/>
        </w:numPr>
        <w:ind w:firstLineChars="0"/>
        <w:jc w:val="left"/>
        <w:rPr>
          <w:ins w:id="7659" w:author="raye" w:date="2018-07-23T14:26:00Z"/>
          <w:rFonts w:ascii="Calibri" w:hAnsi="Calibri" w:cstheme="minorHAnsi"/>
          <w:strike/>
          <w:sz w:val="24"/>
          <w:szCs w:val="24"/>
          <w:highlight w:val="yellow"/>
        </w:rPr>
      </w:pPr>
      <w:ins w:id="7660" w:author="raye" w:date="2018-07-23T14:26:00Z">
        <w:r w:rsidRPr="00A23FA3">
          <w:rPr>
            <w:rFonts w:ascii="Calibri" w:hAnsi="Calibri" w:cstheme="minorHAnsi"/>
            <w:strike/>
            <w:sz w:val="24"/>
            <w:szCs w:val="24"/>
            <w:highlight w:val="yellow"/>
          </w:rPr>
          <w:t>When BSA is completed, click the "Print" button to print out the form for offline circulation.</w:t>
        </w:r>
      </w:ins>
    </w:p>
    <w:p w14:paraId="62978806" w14:textId="77777777" w:rsidR="00E06FB7" w:rsidRPr="00A23FA3" w:rsidRDefault="00E06FB7" w:rsidP="00E06FB7">
      <w:pPr>
        <w:pStyle w:val="a0"/>
        <w:ind w:left="845" w:firstLineChars="0" w:firstLine="0"/>
        <w:jc w:val="left"/>
        <w:rPr>
          <w:ins w:id="7661" w:author="raye" w:date="2018-07-23T14:26:00Z"/>
          <w:rFonts w:ascii="Calibri" w:hAnsi="Calibri" w:cstheme="minorHAnsi"/>
          <w:strike/>
          <w:sz w:val="24"/>
          <w:szCs w:val="24"/>
          <w:highlight w:val="yellow"/>
        </w:rPr>
      </w:pPr>
    </w:p>
    <w:p w14:paraId="6A4A4670" w14:textId="77777777" w:rsidR="00E06FB7" w:rsidRPr="00A23FA3" w:rsidRDefault="00E06FB7" w:rsidP="00E06FB7">
      <w:pPr>
        <w:pStyle w:val="a0"/>
        <w:numPr>
          <w:ilvl w:val="0"/>
          <w:numId w:val="12"/>
        </w:numPr>
        <w:ind w:firstLineChars="0"/>
        <w:jc w:val="left"/>
        <w:rPr>
          <w:ins w:id="7662" w:author="raye" w:date="2018-07-23T14:26:00Z"/>
          <w:rFonts w:ascii="Calibri" w:hAnsi="Calibri" w:cstheme="minorHAnsi"/>
          <w:b/>
          <w:strike/>
          <w:sz w:val="28"/>
          <w:szCs w:val="24"/>
          <w:highlight w:val="yellow"/>
        </w:rPr>
      </w:pPr>
      <w:ins w:id="7663" w:author="raye" w:date="2018-07-23T14:26:00Z">
        <w:r w:rsidRPr="00A23FA3">
          <w:rPr>
            <w:rFonts w:ascii="Calibri" w:hAnsi="Calibri" w:cstheme="minorHAnsi"/>
            <w:b/>
            <w:strike/>
            <w:sz w:val="28"/>
            <w:szCs w:val="24"/>
            <w:highlight w:val="yellow"/>
          </w:rPr>
          <w:t>UI Elements</w:t>
        </w:r>
      </w:ins>
    </w:p>
    <w:tbl>
      <w:tblPr>
        <w:tblStyle w:val="a9"/>
        <w:tblW w:w="0" w:type="auto"/>
        <w:tblInd w:w="845" w:type="dxa"/>
        <w:tblLook w:val="04A0" w:firstRow="1" w:lastRow="0" w:firstColumn="1" w:lastColumn="0" w:noHBand="0" w:noVBand="1"/>
      </w:tblPr>
      <w:tblGrid>
        <w:gridCol w:w="424"/>
        <w:gridCol w:w="2128"/>
        <w:gridCol w:w="2127"/>
        <w:gridCol w:w="2551"/>
      </w:tblGrid>
      <w:tr w:rsidR="00A23FA3" w:rsidRPr="00A23FA3" w14:paraId="03FAC9A7" w14:textId="77777777" w:rsidTr="001F3470">
        <w:trPr>
          <w:ins w:id="7664" w:author="raye" w:date="2018-07-23T14:26:00Z"/>
        </w:trPr>
        <w:tc>
          <w:tcPr>
            <w:tcW w:w="424" w:type="dxa"/>
            <w:shd w:val="clear" w:color="auto" w:fill="BFBFBF" w:themeFill="background1" w:themeFillShade="BF"/>
          </w:tcPr>
          <w:p w14:paraId="3E7D24FB" w14:textId="77777777" w:rsidR="00E06FB7" w:rsidRPr="00A23FA3" w:rsidRDefault="00E06FB7" w:rsidP="001F3470">
            <w:pPr>
              <w:rPr>
                <w:ins w:id="7665" w:author="raye" w:date="2018-07-23T14:26:00Z"/>
                <w:rFonts w:ascii="Calibri" w:hAnsi="Calibri" w:cstheme="minorHAnsi"/>
                <w:strike/>
                <w:szCs w:val="21"/>
                <w:highlight w:val="yellow"/>
              </w:rPr>
            </w:pPr>
            <w:ins w:id="7666" w:author="raye" w:date="2018-07-23T14:26:00Z">
              <w:r w:rsidRPr="00A23FA3">
                <w:rPr>
                  <w:rFonts w:ascii="Calibri" w:hAnsi="Calibri" w:cstheme="minorHAnsi"/>
                  <w:strike/>
                  <w:szCs w:val="21"/>
                  <w:highlight w:val="yellow"/>
                </w:rPr>
                <w:t>#</w:t>
              </w:r>
            </w:ins>
          </w:p>
        </w:tc>
        <w:tc>
          <w:tcPr>
            <w:tcW w:w="2128" w:type="dxa"/>
            <w:shd w:val="clear" w:color="auto" w:fill="BFBFBF" w:themeFill="background1" w:themeFillShade="BF"/>
          </w:tcPr>
          <w:p w14:paraId="62009968" w14:textId="77777777" w:rsidR="00E06FB7" w:rsidRPr="00A23FA3" w:rsidRDefault="00E06FB7" w:rsidP="001F3470">
            <w:pPr>
              <w:rPr>
                <w:ins w:id="7667" w:author="raye" w:date="2018-07-23T14:26:00Z"/>
                <w:rFonts w:ascii="Calibri" w:hAnsi="Calibri" w:cstheme="minorHAnsi"/>
                <w:strike/>
                <w:szCs w:val="21"/>
                <w:highlight w:val="yellow"/>
              </w:rPr>
            </w:pPr>
            <w:ins w:id="7668" w:author="raye" w:date="2018-07-23T14:26:00Z">
              <w:r w:rsidRPr="00A23FA3">
                <w:rPr>
                  <w:rFonts w:ascii="Calibri" w:hAnsi="Calibri" w:cstheme="minorHAnsi"/>
                  <w:strike/>
                  <w:szCs w:val="21"/>
                  <w:highlight w:val="yellow"/>
                </w:rPr>
                <w:t>ITEM</w:t>
              </w:r>
            </w:ins>
          </w:p>
        </w:tc>
        <w:tc>
          <w:tcPr>
            <w:tcW w:w="2127" w:type="dxa"/>
            <w:shd w:val="clear" w:color="auto" w:fill="BFBFBF" w:themeFill="background1" w:themeFillShade="BF"/>
          </w:tcPr>
          <w:p w14:paraId="4C0A1E05" w14:textId="77777777" w:rsidR="00E06FB7" w:rsidRPr="00A23FA3" w:rsidRDefault="00E06FB7" w:rsidP="001F3470">
            <w:pPr>
              <w:rPr>
                <w:ins w:id="7669" w:author="raye" w:date="2018-07-23T14:26:00Z"/>
                <w:rFonts w:ascii="Calibri" w:hAnsi="Calibri" w:cstheme="minorHAnsi"/>
                <w:strike/>
                <w:szCs w:val="21"/>
                <w:highlight w:val="yellow"/>
              </w:rPr>
            </w:pPr>
            <w:ins w:id="7670" w:author="raye" w:date="2018-07-23T14:26:00Z">
              <w:r w:rsidRPr="00A23FA3">
                <w:rPr>
                  <w:rFonts w:ascii="Calibri" w:hAnsi="Calibri" w:cstheme="minorHAnsi"/>
                  <w:strike/>
                  <w:szCs w:val="21"/>
                  <w:highlight w:val="yellow"/>
                </w:rPr>
                <w:t>NAME</w:t>
              </w:r>
            </w:ins>
          </w:p>
        </w:tc>
        <w:tc>
          <w:tcPr>
            <w:tcW w:w="2551" w:type="dxa"/>
            <w:shd w:val="clear" w:color="auto" w:fill="BFBFBF" w:themeFill="background1" w:themeFillShade="BF"/>
          </w:tcPr>
          <w:p w14:paraId="3B2E8D98" w14:textId="77777777" w:rsidR="00E06FB7" w:rsidRPr="00A23FA3" w:rsidRDefault="00E06FB7" w:rsidP="001F3470">
            <w:pPr>
              <w:rPr>
                <w:ins w:id="7671" w:author="raye" w:date="2018-07-23T14:26:00Z"/>
                <w:rFonts w:ascii="Calibri" w:hAnsi="Calibri" w:cstheme="minorHAnsi"/>
                <w:strike/>
                <w:szCs w:val="21"/>
                <w:highlight w:val="yellow"/>
              </w:rPr>
            </w:pPr>
            <w:ins w:id="7672" w:author="raye" w:date="2018-07-23T14:26:00Z">
              <w:r w:rsidRPr="00A23FA3">
                <w:rPr>
                  <w:rFonts w:ascii="Calibri" w:hAnsi="Calibri" w:cstheme="minorHAnsi"/>
                  <w:strike/>
                  <w:szCs w:val="21"/>
                  <w:highlight w:val="yellow"/>
                </w:rPr>
                <w:t>DESCRIPTION</w:t>
              </w:r>
            </w:ins>
          </w:p>
        </w:tc>
      </w:tr>
      <w:tr w:rsidR="00A23FA3" w:rsidRPr="00A23FA3" w14:paraId="5A719C61" w14:textId="77777777" w:rsidTr="001F3470">
        <w:trPr>
          <w:ins w:id="7673" w:author="raye" w:date="2018-07-23T14:26:00Z"/>
        </w:trPr>
        <w:tc>
          <w:tcPr>
            <w:tcW w:w="424" w:type="dxa"/>
          </w:tcPr>
          <w:p w14:paraId="4716BF71" w14:textId="77777777" w:rsidR="00E06FB7" w:rsidRPr="00A23FA3" w:rsidRDefault="00E06FB7" w:rsidP="001F3470">
            <w:pPr>
              <w:rPr>
                <w:ins w:id="7674" w:author="raye" w:date="2018-07-23T14:26:00Z"/>
                <w:rFonts w:ascii="Calibri" w:hAnsi="Calibri" w:cstheme="minorHAnsi"/>
                <w:strike/>
                <w:szCs w:val="21"/>
                <w:highlight w:val="yellow"/>
              </w:rPr>
            </w:pPr>
            <w:ins w:id="7675" w:author="raye" w:date="2018-07-23T14:26:00Z">
              <w:r w:rsidRPr="00A23FA3">
                <w:rPr>
                  <w:rFonts w:ascii="Calibri" w:hAnsi="Calibri" w:cstheme="minorHAnsi"/>
                  <w:strike/>
                  <w:szCs w:val="21"/>
                  <w:highlight w:val="yellow"/>
                </w:rPr>
                <w:t>1</w:t>
              </w:r>
            </w:ins>
          </w:p>
        </w:tc>
        <w:tc>
          <w:tcPr>
            <w:tcW w:w="2128" w:type="dxa"/>
          </w:tcPr>
          <w:p w14:paraId="4EBB3F98" w14:textId="77777777" w:rsidR="00E06FB7" w:rsidRPr="00A23FA3" w:rsidRDefault="00E06FB7" w:rsidP="001F3470">
            <w:pPr>
              <w:rPr>
                <w:ins w:id="7676" w:author="raye" w:date="2018-07-23T14:26:00Z"/>
                <w:rFonts w:ascii="Calibri" w:hAnsi="Calibri" w:cstheme="minorHAnsi"/>
                <w:strike/>
                <w:szCs w:val="21"/>
                <w:highlight w:val="yellow"/>
              </w:rPr>
            </w:pPr>
            <w:ins w:id="7677" w:author="raye" w:date="2018-07-23T14:26:00Z">
              <w:r w:rsidRPr="00A23FA3">
                <w:rPr>
                  <w:rFonts w:ascii="Calibri" w:hAnsi="Calibri" w:cstheme="minorHAnsi"/>
                  <w:strike/>
                  <w:szCs w:val="21"/>
                  <w:highlight w:val="yellow"/>
                </w:rPr>
                <w:t>Referral Date</w:t>
              </w:r>
            </w:ins>
          </w:p>
        </w:tc>
        <w:tc>
          <w:tcPr>
            <w:tcW w:w="2127" w:type="dxa"/>
          </w:tcPr>
          <w:p w14:paraId="0083997E" w14:textId="77777777" w:rsidR="00E06FB7" w:rsidRPr="00A23FA3" w:rsidRDefault="00E06FB7" w:rsidP="001F3470">
            <w:pPr>
              <w:rPr>
                <w:ins w:id="7678" w:author="raye" w:date="2018-07-23T14:26:00Z"/>
                <w:rFonts w:ascii="Calibri" w:hAnsi="Calibri" w:cstheme="minorHAnsi"/>
                <w:strike/>
                <w:szCs w:val="21"/>
                <w:highlight w:val="yellow"/>
              </w:rPr>
            </w:pPr>
            <w:ins w:id="7679" w:author="raye" w:date="2018-07-23T14:26:00Z">
              <w:r w:rsidRPr="00A23FA3">
                <w:rPr>
                  <w:rFonts w:ascii="Calibri" w:hAnsi="Calibri" w:cstheme="minorHAnsi"/>
                  <w:strike/>
                  <w:szCs w:val="21"/>
                  <w:highlight w:val="yellow"/>
                </w:rPr>
                <w:t>Escalate date</w:t>
              </w:r>
            </w:ins>
          </w:p>
        </w:tc>
        <w:tc>
          <w:tcPr>
            <w:tcW w:w="2551" w:type="dxa"/>
          </w:tcPr>
          <w:p w14:paraId="53A42022" w14:textId="77777777" w:rsidR="00E06FB7" w:rsidRPr="00A23FA3" w:rsidRDefault="00E06FB7" w:rsidP="001F3470">
            <w:pPr>
              <w:rPr>
                <w:ins w:id="7680" w:author="raye" w:date="2018-07-23T14:26:00Z"/>
                <w:rFonts w:ascii="Calibri" w:hAnsi="Calibri" w:cstheme="minorHAnsi"/>
                <w:strike/>
                <w:szCs w:val="21"/>
                <w:highlight w:val="yellow"/>
              </w:rPr>
            </w:pPr>
            <w:ins w:id="7681" w:author="raye" w:date="2018-07-23T14:26:00Z">
              <w:r w:rsidRPr="00A23FA3">
                <w:rPr>
                  <w:rFonts w:ascii="Calibri" w:hAnsi="Calibri"/>
                  <w:strike/>
                  <w:highlight w:val="yellow"/>
                </w:rPr>
                <w:t>Default to current date</w:t>
              </w:r>
            </w:ins>
          </w:p>
        </w:tc>
      </w:tr>
      <w:tr w:rsidR="00A23FA3" w:rsidRPr="00A23FA3" w14:paraId="3A9E8B1A" w14:textId="77777777" w:rsidTr="001F3470">
        <w:trPr>
          <w:ins w:id="7682" w:author="raye" w:date="2018-07-23T14:26:00Z"/>
        </w:trPr>
        <w:tc>
          <w:tcPr>
            <w:tcW w:w="424" w:type="dxa"/>
          </w:tcPr>
          <w:p w14:paraId="53892D59" w14:textId="77777777" w:rsidR="00E06FB7" w:rsidRPr="00A23FA3" w:rsidRDefault="00E06FB7" w:rsidP="001F3470">
            <w:pPr>
              <w:rPr>
                <w:ins w:id="7683" w:author="raye" w:date="2018-07-23T14:26:00Z"/>
                <w:rFonts w:ascii="Calibri" w:hAnsi="Calibri" w:cstheme="minorHAnsi"/>
                <w:strike/>
                <w:szCs w:val="21"/>
                <w:highlight w:val="yellow"/>
              </w:rPr>
            </w:pPr>
            <w:ins w:id="7684" w:author="raye" w:date="2018-07-23T14:26:00Z">
              <w:r w:rsidRPr="00A23FA3">
                <w:rPr>
                  <w:rFonts w:ascii="Calibri" w:hAnsi="Calibri" w:cstheme="minorHAnsi"/>
                  <w:strike/>
                  <w:szCs w:val="21"/>
                  <w:highlight w:val="yellow"/>
                </w:rPr>
                <w:t>2</w:t>
              </w:r>
            </w:ins>
          </w:p>
        </w:tc>
        <w:tc>
          <w:tcPr>
            <w:tcW w:w="2128" w:type="dxa"/>
          </w:tcPr>
          <w:p w14:paraId="509D8FB0" w14:textId="77777777" w:rsidR="00E06FB7" w:rsidRPr="00A23FA3" w:rsidRDefault="00E06FB7" w:rsidP="001F3470">
            <w:pPr>
              <w:rPr>
                <w:ins w:id="7685" w:author="raye" w:date="2018-07-23T14:26:00Z"/>
                <w:rFonts w:ascii="Calibri" w:hAnsi="Calibri" w:cstheme="minorHAnsi"/>
                <w:strike/>
                <w:szCs w:val="21"/>
                <w:highlight w:val="yellow"/>
              </w:rPr>
            </w:pPr>
            <w:ins w:id="7686" w:author="raye" w:date="2018-07-23T14:26:00Z">
              <w:r w:rsidRPr="00A23FA3">
                <w:rPr>
                  <w:rFonts w:ascii="Calibri" w:hAnsi="Calibri" w:cstheme="minorHAnsi"/>
                  <w:strike/>
                  <w:szCs w:val="21"/>
                  <w:highlight w:val="yellow"/>
                </w:rPr>
                <w:t>Referral Dept.</w:t>
              </w:r>
            </w:ins>
          </w:p>
        </w:tc>
        <w:tc>
          <w:tcPr>
            <w:tcW w:w="2127" w:type="dxa"/>
          </w:tcPr>
          <w:p w14:paraId="479E4368" w14:textId="77777777" w:rsidR="00E06FB7" w:rsidRPr="00A23FA3" w:rsidRDefault="00E06FB7" w:rsidP="001F3470">
            <w:pPr>
              <w:rPr>
                <w:ins w:id="7687" w:author="raye" w:date="2018-07-23T14:26:00Z"/>
                <w:rFonts w:ascii="Calibri" w:hAnsi="Calibri" w:cstheme="minorHAnsi"/>
                <w:strike/>
                <w:szCs w:val="21"/>
                <w:highlight w:val="yellow"/>
              </w:rPr>
            </w:pPr>
            <w:ins w:id="7688" w:author="raye" w:date="2018-07-23T14:26:00Z">
              <w:r w:rsidRPr="00A23FA3">
                <w:rPr>
                  <w:rFonts w:ascii="Calibri" w:hAnsi="Calibri"/>
                  <w:strike/>
                  <w:highlight w:val="yellow"/>
                </w:rPr>
                <w:t>Departments applying</w:t>
              </w:r>
            </w:ins>
          </w:p>
        </w:tc>
        <w:tc>
          <w:tcPr>
            <w:tcW w:w="2551" w:type="dxa"/>
          </w:tcPr>
          <w:p w14:paraId="1D8CB8E9" w14:textId="77777777" w:rsidR="00E06FB7" w:rsidRPr="00A23FA3" w:rsidRDefault="00E06FB7" w:rsidP="001F3470">
            <w:pPr>
              <w:rPr>
                <w:ins w:id="7689" w:author="raye" w:date="2018-07-23T14:26:00Z"/>
                <w:rFonts w:ascii="Calibri" w:hAnsi="Calibri" w:cstheme="minorHAnsi"/>
                <w:strike/>
                <w:szCs w:val="21"/>
                <w:highlight w:val="yellow"/>
              </w:rPr>
            </w:pPr>
          </w:p>
        </w:tc>
      </w:tr>
      <w:tr w:rsidR="00A23FA3" w:rsidRPr="00A23FA3" w14:paraId="46FFAB66" w14:textId="77777777" w:rsidTr="001F3470">
        <w:trPr>
          <w:ins w:id="7690" w:author="raye" w:date="2018-07-23T14:26:00Z"/>
        </w:trPr>
        <w:tc>
          <w:tcPr>
            <w:tcW w:w="424" w:type="dxa"/>
          </w:tcPr>
          <w:p w14:paraId="6F4B30B8" w14:textId="77777777" w:rsidR="00E06FB7" w:rsidRPr="00A23FA3" w:rsidRDefault="00E06FB7" w:rsidP="001F3470">
            <w:pPr>
              <w:rPr>
                <w:ins w:id="7691" w:author="raye" w:date="2018-07-23T14:26:00Z"/>
                <w:rFonts w:ascii="Calibri" w:hAnsi="Calibri" w:cstheme="minorHAnsi"/>
                <w:strike/>
                <w:szCs w:val="21"/>
                <w:highlight w:val="yellow"/>
              </w:rPr>
            </w:pPr>
            <w:ins w:id="7692" w:author="raye" w:date="2018-07-23T14:26:00Z">
              <w:r w:rsidRPr="00A23FA3">
                <w:rPr>
                  <w:rFonts w:ascii="Calibri" w:hAnsi="Calibri" w:cstheme="minorHAnsi"/>
                  <w:strike/>
                  <w:szCs w:val="21"/>
                  <w:highlight w:val="yellow"/>
                </w:rPr>
                <w:t>3</w:t>
              </w:r>
            </w:ins>
          </w:p>
        </w:tc>
        <w:tc>
          <w:tcPr>
            <w:tcW w:w="2128" w:type="dxa"/>
          </w:tcPr>
          <w:p w14:paraId="3298FF9A" w14:textId="77777777" w:rsidR="00E06FB7" w:rsidRPr="00A23FA3" w:rsidRDefault="00E06FB7" w:rsidP="001F3470">
            <w:pPr>
              <w:rPr>
                <w:ins w:id="7693" w:author="raye" w:date="2018-07-23T14:26:00Z"/>
                <w:rFonts w:ascii="Calibri" w:hAnsi="Calibri" w:cstheme="minorHAnsi"/>
                <w:strike/>
                <w:szCs w:val="21"/>
                <w:highlight w:val="yellow"/>
              </w:rPr>
            </w:pPr>
            <w:ins w:id="7694" w:author="raye" w:date="2018-07-23T14:26:00Z">
              <w:r w:rsidRPr="00A23FA3">
                <w:rPr>
                  <w:rFonts w:ascii="Calibri" w:hAnsi="Calibri" w:cstheme="minorHAnsi"/>
                  <w:strike/>
                  <w:szCs w:val="21"/>
                  <w:highlight w:val="yellow"/>
                </w:rPr>
                <w:t>Contact Person</w:t>
              </w:r>
            </w:ins>
          </w:p>
        </w:tc>
        <w:tc>
          <w:tcPr>
            <w:tcW w:w="2127" w:type="dxa"/>
          </w:tcPr>
          <w:p w14:paraId="32927B0E" w14:textId="77777777" w:rsidR="00E06FB7" w:rsidRPr="00A23FA3" w:rsidRDefault="00E06FB7" w:rsidP="001F3470">
            <w:pPr>
              <w:rPr>
                <w:ins w:id="7695" w:author="raye" w:date="2018-07-23T14:26:00Z"/>
                <w:rFonts w:ascii="Calibri" w:hAnsi="Calibri" w:cstheme="minorHAnsi"/>
                <w:strike/>
                <w:szCs w:val="21"/>
                <w:highlight w:val="yellow"/>
              </w:rPr>
            </w:pPr>
            <w:ins w:id="7696" w:author="raye" w:date="2018-07-23T14:26:00Z">
              <w:r w:rsidRPr="00A23FA3">
                <w:rPr>
                  <w:rFonts w:ascii="Calibri" w:hAnsi="Calibri" w:cstheme="minorHAnsi"/>
                  <w:strike/>
                  <w:szCs w:val="21"/>
                  <w:highlight w:val="yellow"/>
                </w:rPr>
                <w:t>contact person</w:t>
              </w:r>
            </w:ins>
          </w:p>
        </w:tc>
        <w:tc>
          <w:tcPr>
            <w:tcW w:w="2551" w:type="dxa"/>
          </w:tcPr>
          <w:p w14:paraId="3887A632" w14:textId="77777777" w:rsidR="00E06FB7" w:rsidRPr="00A23FA3" w:rsidRDefault="00E06FB7" w:rsidP="001F3470">
            <w:pPr>
              <w:rPr>
                <w:ins w:id="7697" w:author="raye" w:date="2018-07-23T14:26:00Z"/>
                <w:rFonts w:ascii="Calibri" w:hAnsi="Calibri" w:cstheme="minorHAnsi"/>
                <w:strike/>
                <w:szCs w:val="21"/>
                <w:highlight w:val="yellow"/>
              </w:rPr>
            </w:pPr>
          </w:p>
        </w:tc>
      </w:tr>
      <w:tr w:rsidR="00A23FA3" w:rsidRPr="00A23FA3" w14:paraId="48623132" w14:textId="77777777" w:rsidTr="001F3470">
        <w:trPr>
          <w:ins w:id="7698" w:author="raye" w:date="2018-07-23T14:26:00Z"/>
        </w:trPr>
        <w:tc>
          <w:tcPr>
            <w:tcW w:w="424" w:type="dxa"/>
          </w:tcPr>
          <w:p w14:paraId="595F3CB9" w14:textId="77777777" w:rsidR="00E06FB7" w:rsidRPr="00A23FA3" w:rsidRDefault="00E06FB7" w:rsidP="001F3470">
            <w:pPr>
              <w:rPr>
                <w:ins w:id="7699" w:author="raye" w:date="2018-07-23T14:26:00Z"/>
                <w:rFonts w:ascii="Calibri" w:hAnsi="Calibri" w:cstheme="minorHAnsi"/>
                <w:strike/>
                <w:szCs w:val="21"/>
                <w:highlight w:val="yellow"/>
              </w:rPr>
            </w:pPr>
            <w:ins w:id="7700" w:author="raye" w:date="2018-07-23T14:26:00Z">
              <w:r w:rsidRPr="00A23FA3">
                <w:rPr>
                  <w:rFonts w:ascii="Calibri" w:hAnsi="Calibri" w:cstheme="minorHAnsi"/>
                  <w:strike/>
                  <w:szCs w:val="21"/>
                  <w:highlight w:val="yellow"/>
                </w:rPr>
                <w:t>4</w:t>
              </w:r>
            </w:ins>
          </w:p>
        </w:tc>
        <w:tc>
          <w:tcPr>
            <w:tcW w:w="2128" w:type="dxa"/>
          </w:tcPr>
          <w:p w14:paraId="35A968CA" w14:textId="77777777" w:rsidR="00E06FB7" w:rsidRPr="00A23FA3" w:rsidRDefault="00E06FB7" w:rsidP="001F3470">
            <w:pPr>
              <w:rPr>
                <w:ins w:id="7701" w:author="raye" w:date="2018-07-23T14:26:00Z"/>
                <w:rFonts w:ascii="Calibri" w:hAnsi="Calibri" w:cstheme="minorHAnsi"/>
                <w:strike/>
                <w:szCs w:val="21"/>
                <w:highlight w:val="yellow"/>
              </w:rPr>
            </w:pPr>
            <w:ins w:id="7702" w:author="raye" w:date="2018-07-23T14:26:00Z">
              <w:r w:rsidRPr="00A23FA3">
                <w:rPr>
                  <w:rFonts w:ascii="Calibri" w:hAnsi="Calibri" w:cstheme="minorHAnsi"/>
                  <w:strike/>
                  <w:szCs w:val="21"/>
                  <w:highlight w:val="yellow"/>
                </w:rPr>
                <w:t xml:space="preserve">Info group </w:t>
              </w:r>
            </w:ins>
          </w:p>
        </w:tc>
        <w:tc>
          <w:tcPr>
            <w:tcW w:w="2127" w:type="dxa"/>
          </w:tcPr>
          <w:p w14:paraId="3F25D038" w14:textId="77777777" w:rsidR="00E06FB7" w:rsidRPr="00A23FA3" w:rsidRDefault="00E06FB7" w:rsidP="001F3470">
            <w:pPr>
              <w:jc w:val="left"/>
              <w:rPr>
                <w:ins w:id="7703" w:author="raye" w:date="2018-07-23T14:26:00Z"/>
                <w:rFonts w:ascii="Calibri" w:hAnsi="Calibri" w:cstheme="minorHAnsi"/>
                <w:strike/>
                <w:szCs w:val="21"/>
                <w:highlight w:val="yellow"/>
              </w:rPr>
            </w:pPr>
            <w:ins w:id="7704" w:author="raye" w:date="2018-07-23T14:26:00Z">
              <w:r w:rsidRPr="00A23FA3">
                <w:rPr>
                  <w:rFonts w:ascii="Calibri" w:hAnsi="Calibri" w:cstheme="minorHAnsi"/>
                  <w:strike/>
                  <w:szCs w:val="21"/>
                  <w:highlight w:val="yellow"/>
                </w:rPr>
                <w:t>Case related information</w:t>
              </w:r>
            </w:ins>
          </w:p>
        </w:tc>
        <w:tc>
          <w:tcPr>
            <w:tcW w:w="2551" w:type="dxa"/>
          </w:tcPr>
          <w:p w14:paraId="28B1CF15" w14:textId="77777777" w:rsidR="00E06FB7" w:rsidRPr="00A23FA3" w:rsidRDefault="00E06FB7" w:rsidP="001F3470">
            <w:pPr>
              <w:rPr>
                <w:ins w:id="7705" w:author="raye" w:date="2018-07-23T14:26:00Z"/>
                <w:rFonts w:ascii="Calibri" w:hAnsi="Calibri" w:cstheme="minorHAnsi"/>
                <w:strike/>
                <w:szCs w:val="21"/>
                <w:highlight w:val="yellow"/>
              </w:rPr>
            </w:pPr>
          </w:p>
        </w:tc>
      </w:tr>
      <w:tr w:rsidR="00A23FA3" w:rsidRPr="00A23FA3" w14:paraId="741A5CD6" w14:textId="77777777" w:rsidTr="001F3470">
        <w:trPr>
          <w:ins w:id="7706" w:author="raye" w:date="2018-07-23T14:26:00Z"/>
        </w:trPr>
        <w:tc>
          <w:tcPr>
            <w:tcW w:w="424" w:type="dxa"/>
          </w:tcPr>
          <w:p w14:paraId="7A061976" w14:textId="77777777" w:rsidR="00E06FB7" w:rsidRPr="00A23FA3" w:rsidRDefault="00E06FB7" w:rsidP="001F3470">
            <w:pPr>
              <w:rPr>
                <w:ins w:id="7707" w:author="raye" w:date="2018-07-23T14:26:00Z"/>
                <w:rFonts w:ascii="Calibri" w:hAnsi="Calibri" w:cstheme="minorHAnsi"/>
                <w:strike/>
                <w:szCs w:val="21"/>
                <w:highlight w:val="yellow"/>
              </w:rPr>
            </w:pPr>
            <w:ins w:id="7708" w:author="raye" w:date="2018-07-23T14:26:00Z">
              <w:r w:rsidRPr="00A23FA3">
                <w:rPr>
                  <w:rFonts w:ascii="Calibri" w:hAnsi="Calibri" w:cstheme="minorHAnsi"/>
                  <w:strike/>
                  <w:szCs w:val="21"/>
                  <w:highlight w:val="yellow"/>
                </w:rPr>
                <w:t>5</w:t>
              </w:r>
            </w:ins>
          </w:p>
        </w:tc>
        <w:tc>
          <w:tcPr>
            <w:tcW w:w="2128" w:type="dxa"/>
          </w:tcPr>
          <w:p w14:paraId="570BBCF3" w14:textId="77777777" w:rsidR="00E06FB7" w:rsidRPr="00A23FA3" w:rsidRDefault="00E06FB7" w:rsidP="001F3470">
            <w:pPr>
              <w:rPr>
                <w:ins w:id="7709" w:author="raye" w:date="2018-07-23T14:26:00Z"/>
                <w:rFonts w:ascii="Calibri" w:hAnsi="Calibri" w:cstheme="minorHAnsi"/>
                <w:strike/>
                <w:szCs w:val="21"/>
                <w:highlight w:val="yellow"/>
              </w:rPr>
            </w:pPr>
            <w:ins w:id="7710" w:author="raye" w:date="2018-07-23T14:26:00Z">
              <w:r w:rsidRPr="00A23FA3">
                <w:rPr>
                  <w:rFonts w:ascii="Calibri" w:hAnsi="Calibri" w:cstheme="minorHAnsi"/>
                  <w:strike/>
                  <w:szCs w:val="21"/>
                  <w:highlight w:val="yellow"/>
                </w:rPr>
                <w:t>Unusual Brief</w:t>
              </w:r>
            </w:ins>
          </w:p>
        </w:tc>
        <w:tc>
          <w:tcPr>
            <w:tcW w:w="2127" w:type="dxa"/>
          </w:tcPr>
          <w:p w14:paraId="785CA47E" w14:textId="77777777" w:rsidR="00E06FB7" w:rsidRPr="00A23FA3" w:rsidRDefault="00E06FB7" w:rsidP="001F3470">
            <w:pPr>
              <w:rPr>
                <w:ins w:id="7711" w:author="raye" w:date="2018-07-23T14:26:00Z"/>
                <w:rFonts w:ascii="Calibri" w:hAnsi="Calibri" w:cstheme="minorHAnsi"/>
                <w:strike/>
                <w:szCs w:val="21"/>
                <w:highlight w:val="yellow"/>
              </w:rPr>
            </w:pPr>
            <w:ins w:id="7712" w:author="raye" w:date="2018-07-23T14:26:00Z">
              <w:r w:rsidRPr="00A23FA3">
                <w:rPr>
                  <w:rFonts w:ascii="Calibri" w:hAnsi="Calibri" w:cstheme="minorHAnsi"/>
                  <w:strike/>
                  <w:szCs w:val="21"/>
                  <w:highlight w:val="yellow"/>
                </w:rPr>
                <w:t>Event brief description</w:t>
              </w:r>
            </w:ins>
          </w:p>
        </w:tc>
        <w:tc>
          <w:tcPr>
            <w:tcW w:w="2551" w:type="dxa"/>
          </w:tcPr>
          <w:p w14:paraId="151F7D66" w14:textId="77777777" w:rsidR="00E06FB7" w:rsidRPr="00A23FA3" w:rsidRDefault="00E06FB7" w:rsidP="001F3470">
            <w:pPr>
              <w:rPr>
                <w:ins w:id="7713" w:author="raye" w:date="2018-07-23T14:26:00Z"/>
                <w:rFonts w:ascii="Calibri" w:hAnsi="Calibri" w:cstheme="minorHAnsi"/>
                <w:strike/>
                <w:szCs w:val="21"/>
                <w:highlight w:val="yellow"/>
              </w:rPr>
            </w:pPr>
            <w:ins w:id="7714" w:author="raye" w:date="2018-07-23T14:26:00Z">
              <w:r w:rsidRPr="00A23FA3">
                <w:rPr>
                  <w:rFonts w:ascii="Calibri" w:hAnsi="Calibri" w:cstheme="minorHAnsi"/>
                  <w:strike/>
                  <w:szCs w:val="21"/>
                  <w:highlight w:val="yellow"/>
                </w:rPr>
                <w:t>manual input</w:t>
              </w:r>
            </w:ins>
          </w:p>
        </w:tc>
      </w:tr>
      <w:tr w:rsidR="00A23FA3" w:rsidRPr="00A23FA3" w14:paraId="7F13E2E8" w14:textId="77777777" w:rsidTr="001F3470">
        <w:trPr>
          <w:ins w:id="7715" w:author="raye" w:date="2018-07-23T14:26:00Z"/>
        </w:trPr>
        <w:tc>
          <w:tcPr>
            <w:tcW w:w="424" w:type="dxa"/>
          </w:tcPr>
          <w:p w14:paraId="32687315" w14:textId="77777777" w:rsidR="00E06FB7" w:rsidRPr="00A23FA3" w:rsidRDefault="00E06FB7" w:rsidP="001F3470">
            <w:pPr>
              <w:rPr>
                <w:ins w:id="7716" w:author="raye" w:date="2018-07-23T14:26:00Z"/>
                <w:rFonts w:ascii="Calibri" w:hAnsi="Calibri" w:cstheme="minorHAnsi"/>
                <w:strike/>
                <w:szCs w:val="21"/>
                <w:highlight w:val="yellow"/>
              </w:rPr>
            </w:pPr>
            <w:ins w:id="7717" w:author="raye" w:date="2018-07-23T14:26:00Z">
              <w:r w:rsidRPr="00A23FA3">
                <w:rPr>
                  <w:rFonts w:ascii="Calibri" w:hAnsi="Calibri" w:cstheme="minorHAnsi"/>
                  <w:strike/>
                  <w:szCs w:val="21"/>
                  <w:highlight w:val="yellow"/>
                </w:rPr>
                <w:lastRenderedPageBreak/>
                <w:t>6</w:t>
              </w:r>
            </w:ins>
          </w:p>
        </w:tc>
        <w:tc>
          <w:tcPr>
            <w:tcW w:w="2128" w:type="dxa"/>
          </w:tcPr>
          <w:p w14:paraId="6C13B17C" w14:textId="77777777" w:rsidR="00E06FB7" w:rsidRPr="00A23FA3" w:rsidRDefault="00E06FB7" w:rsidP="001F3470">
            <w:pPr>
              <w:rPr>
                <w:ins w:id="7718" w:author="raye" w:date="2018-07-23T14:26:00Z"/>
                <w:rFonts w:ascii="Calibri" w:hAnsi="Calibri" w:cstheme="minorHAnsi"/>
                <w:strike/>
                <w:szCs w:val="21"/>
                <w:highlight w:val="yellow"/>
              </w:rPr>
            </w:pPr>
            <w:ins w:id="7719" w:author="raye" w:date="2018-07-23T14:26:00Z">
              <w:r w:rsidRPr="00A23FA3">
                <w:rPr>
                  <w:rFonts w:ascii="Calibri" w:hAnsi="Calibri" w:cstheme="minorHAnsi"/>
                  <w:strike/>
                  <w:sz w:val="24"/>
                  <w:szCs w:val="24"/>
                  <w:highlight w:val="yellow"/>
                </w:rPr>
                <w:t>”Print”</w:t>
              </w:r>
            </w:ins>
          </w:p>
        </w:tc>
        <w:tc>
          <w:tcPr>
            <w:tcW w:w="2127" w:type="dxa"/>
          </w:tcPr>
          <w:p w14:paraId="4A8CDF7A" w14:textId="77777777" w:rsidR="00E06FB7" w:rsidRPr="00A23FA3" w:rsidRDefault="00E06FB7" w:rsidP="001F3470">
            <w:pPr>
              <w:rPr>
                <w:ins w:id="7720" w:author="raye" w:date="2018-07-23T14:26:00Z"/>
                <w:rFonts w:ascii="Calibri" w:hAnsi="Calibri" w:cstheme="minorHAnsi"/>
                <w:strike/>
                <w:szCs w:val="21"/>
                <w:highlight w:val="yellow"/>
              </w:rPr>
            </w:pPr>
            <w:ins w:id="7721" w:author="raye" w:date="2018-07-23T14:26:00Z">
              <w:r w:rsidRPr="00A23FA3">
                <w:rPr>
                  <w:rFonts w:ascii="Calibri" w:hAnsi="Calibri" w:cstheme="minorHAnsi"/>
                  <w:strike/>
                  <w:szCs w:val="21"/>
                  <w:highlight w:val="yellow"/>
                </w:rPr>
                <w:t>button</w:t>
              </w:r>
            </w:ins>
          </w:p>
        </w:tc>
        <w:tc>
          <w:tcPr>
            <w:tcW w:w="2551" w:type="dxa"/>
          </w:tcPr>
          <w:p w14:paraId="196627DC" w14:textId="77777777" w:rsidR="00E06FB7" w:rsidRPr="00A23FA3" w:rsidRDefault="00E06FB7" w:rsidP="001F3470">
            <w:pPr>
              <w:jc w:val="left"/>
              <w:rPr>
                <w:ins w:id="7722" w:author="raye" w:date="2018-07-23T14:26:00Z"/>
                <w:rFonts w:ascii="Calibri" w:hAnsi="Calibri" w:cstheme="minorHAnsi"/>
                <w:strike/>
                <w:szCs w:val="21"/>
                <w:highlight w:val="yellow"/>
              </w:rPr>
            </w:pPr>
            <w:ins w:id="7723" w:author="raye" w:date="2018-07-23T14:26:00Z">
              <w:r w:rsidRPr="00A23FA3">
                <w:rPr>
                  <w:rFonts w:ascii="Calibri" w:hAnsi="Calibri" w:cstheme="minorHAnsi"/>
                  <w:strike/>
                  <w:szCs w:val="21"/>
                  <w:highlight w:val="yellow"/>
                </w:rPr>
                <w:t>When clicked, save the information and print the paper form</w:t>
              </w:r>
            </w:ins>
          </w:p>
        </w:tc>
      </w:tr>
    </w:tbl>
    <w:p w14:paraId="38F4E321" w14:textId="77777777" w:rsidR="00E06FB7" w:rsidRPr="00A23FA3" w:rsidRDefault="00E06FB7" w:rsidP="00E06FB7">
      <w:pPr>
        <w:ind w:leftChars="405" w:left="850"/>
        <w:rPr>
          <w:ins w:id="7724" w:author="raye" w:date="2018-07-23T14:26:00Z"/>
          <w:rFonts w:ascii="Calibri" w:hAnsi="Calibri" w:cstheme="minorHAnsi"/>
          <w:strike/>
          <w:szCs w:val="21"/>
          <w:highlight w:val="yellow"/>
        </w:rPr>
      </w:pPr>
      <w:ins w:id="7725" w:author="raye" w:date="2018-07-23T14:26:00Z">
        <w:r w:rsidRPr="00A23FA3">
          <w:rPr>
            <w:rFonts w:ascii="Calibri" w:hAnsi="Calibri" w:cstheme="minorHAnsi"/>
            <w:strike/>
            <w:szCs w:val="21"/>
            <w:highlight w:val="yellow"/>
          </w:rPr>
          <w:t xml:space="preserve">Notes*: for detail input elements, refer appendix </w:t>
        </w:r>
        <w:r w:rsidRPr="00A23FA3">
          <w:rPr>
            <w:rFonts w:ascii="Calibri" w:hAnsi="Calibri" w:cstheme="minorHAnsi"/>
            <w:strike/>
            <w:szCs w:val="21"/>
            <w:highlight w:val="yellow"/>
          </w:rPr>
          <w:fldChar w:fldCharType="begin"/>
        </w:r>
        <w:r w:rsidRPr="00A23FA3">
          <w:rPr>
            <w:rFonts w:ascii="Calibri" w:hAnsi="Calibri" w:cstheme="minorHAnsi"/>
            <w:strike/>
            <w:szCs w:val="21"/>
            <w:highlight w:val="yellow"/>
          </w:rPr>
          <w:instrText xml:space="preserve"> REF _Ref508791990 \r \h  \* MERGEFORMAT </w:instrText>
        </w:r>
      </w:ins>
      <w:r w:rsidRPr="00A23FA3">
        <w:rPr>
          <w:rFonts w:ascii="Calibri" w:hAnsi="Calibri" w:cstheme="minorHAnsi"/>
          <w:strike/>
          <w:szCs w:val="21"/>
          <w:highlight w:val="yellow"/>
        </w:rPr>
      </w:r>
      <w:ins w:id="7726" w:author="raye" w:date="2018-07-23T14:26:00Z">
        <w:r w:rsidRPr="00A23FA3">
          <w:rPr>
            <w:rFonts w:ascii="Calibri" w:hAnsi="Calibri" w:cstheme="minorHAnsi"/>
            <w:strike/>
            <w:szCs w:val="21"/>
            <w:highlight w:val="yellow"/>
          </w:rPr>
          <w:fldChar w:fldCharType="separate"/>
        </w:r>
        <w:r w:rsidRPr="00A23FA3">
          <w:rPr>
            <w:rFonts w:ascii="Calibri" w:hAnsi="Calibri" w:cstheme="minorHAnsi"/>
            <w:strike/>
            <w:szCs w:val="21"/>
            <w:highlight w:val="yellow"/>
          </w:rPr>
          <w:t>7.1.5</w:t>
        </w:r>
        <w:r w:rsidRPr="00A23FA3">
          <w:rPr>
            <w:rFonts w:ascii="Calibri" w:hAnsi="Calibri" w:cstheme="minorHAnsi"/>
            <w:strike/>
            <w:szCs w:val="21"/>
            <w:highlight w:val="yellow"/>
          </w:rPr>
          <w:fldChar w:fldCharType="end"/>
        </w:r>
        <w:r w:rsidRPr="00A23FA3">
          <w:rPr>
            <w:rFonts w:ascii="Calibri" w:hAnsi="Calibri" w:cstheme="minorHAnsi"/>
            <w:strike/>
            <w:szCs w:val="21"/>
            <w:highlight w:val="yellow"/>
          </w:rPr>
          <w:t>.</w:t>
        </w:r>
      </w:ins>
    </w:p>
    <w:p w14:paraId="25BA44C7" w14:textId="77777777" w:rsidR="00E06FB7" w:rsidRPr="00A23FA3" w:rsidRDefault="00E06FB7" w:rsidP="00E06FB7">
      <w:pPr>
        <w:ind w:leftChars="405" w:left="850"/>
        <w:rPr>
          <w:ins w:id="7727" w:author="raye" w:date="2018-07-23T14:26:00Z"/>
          <w:rFonts w:ascii="Calibri" w:hAnsi="Calibri" w:cstheme="minorHAnsi"/>
          <w:strike/>
          <w:szCs w:val="21"/>
          <w:highlight w:val="yellow"/>
        </w:rPr>
      </w:pPr>
    </w:p>
    <w:p w14:paraId="75ED4D52" w14:textId="77777777" w:rsidR="00E06FB7" w:rsidRPr="00A23FA3" w:rsidRDefault="00E06FB7" w:rsidP="00E06FB7">
      <w:pPr>
        <w:pStyle w:val="3"/>
        <w:keepNext w:val="0"/>
        <w:keepLines w:val="0"/>
        <w:numPr>
          <w:ilvl w:val="3"/>
          <w:numId w:val="15"/>
        </w:numPr>
        <w:spacing w:before="0" w:after="120" w:line="240" w:lineRule="auto"/>
        <w:rPr>
          <w:ins w:id="7728" w:author="raye" w:date="2018-07-23T14:26:00Z"/>
          <w:rFonts w:ascii="Calibri" w:hAnsi="Calibri" w:cstheme="minorHAnsi"/>
          <w:strike/>
          <w:highlight w:val="yellow"/>
        </w:rPr>
      </w:pPr>
      <w:bookmarkStart w:id="7729" w:name="_Toc520839545"/>
      <w:ins w:id="7730" w:author="raye" w:date="2018-07-23T14:26:00Z">
        <w:r w:rsidRPr="00A23FA3">
          <w:rPr>
            <w:rFonts w:ascii="Calibri" w:hAnsi="Calibri" w:cstheme="minorHAnsi"/>
            <w:strike/>
            <w:highlight w:val="yellow"/>
          </w:rPr>
          <w:t>LCD Officer: Review &amp; Feedback Page</w:t>
        </w:r>
        <w:bookmarkEnd w:id="7729"/>
      </w:ins>
    </w:p>
    <w:p w14:paraId="2BBC4A7C" w14:textId="77777777" w:rsidR="00E06FB7" w:rsidRPr="00A23FA3" w:rsidRDefault="00E06FB7" w:rsidP="00E06FB7">
      <w:pPr>
        <w:spacing w:afterLines="50" w:after="156"/>
        <w:ind w:firstLineChars="177" w:firstLine="425"/>
        <w:rPr>
          <w:ins w:id="7731" w:author="raye" w:date="2018-07-23T14:26:00Z"/>
          <w:rFonts w:ascii="Calibri" w:hAnsi="Calibri" w:cstheme="minorHAnsi"/>
          <w:strike/>
          <w:sz w:val="24"/>
          <w:highlight w:val="yellow"/>
        </w:rPr>
      </w:pPr>
      <w:ins w:id="7732" w:author="raye" w:date="2018-07-23T14:26:00Z">
        <w:r w:rsidRPr="00A23FA3">
          <w:rPr>
            <w:rFonts w:ascii="Calibri" w:hAnsi="Calibri" w:cstheme="minorHAnsi"/>
            <w:strike/>
            <w:sz w:val="24"/>
            <w:highlight w:val="yellow"/>
          </w:rPr>
          <w:t>In the whole TSD processing, the LCD needs to support the audit of the TSD, there are several support scenarios as follows:</w:t>
        </w:r>
      </w:ins>
    </w:p>
    <w:p w14:paraId="71824F16" w14:textId="77777777" w:rsidR="00E06FB7" w:rsidRPr="00A23FA3" w:rsidRDefault="00E06FB7" w:rsidP="00E06FB7">
      <w:pPr>
        <w:pStyle w:val="a0"/>
        <w:numPr>
          <w:ilvl w:val="0"/>
          <w:numId w:val="16"/>
        </w:numPr>
        <w:spacing w:afterLines="50" w:after="156"/>
        <w:ind w:left="851" w:firstLineChars="0"/>
        <w:rPr>
          <w:ins w:id="7733" w:author="raye" w:date="2018-07-23T14:26:00Z"/>
          <w:rFonts w:ascii="Calibri" w:hAnsi="Calibri" w:cstheme="minorHAnsi"/>
          <w:strike/>
          <w:sz w:val="24"/>
          <w:szCs w:val="24"/>
          <w:highlight w:val="yellow"/>
        </w:rPr>
      </w:pPr>
      <w:ins w:id="7734" w:author="raye" w:date="2018-07-23T14:26:00Z">
        <w:r w:rsidRPr="00A23FA3">
          <w:rPr>
            <w:rFonts w:ascii="Calibri" w:hAnsi="Calibri"/>
            <w:strike/>
            <w:sz w:val="24"/>
            <w:szCs w:val="24"/>
            <w:highlight w:val="yellow"/>
          </w:rPr>
          <w:t>When TSD Compliance Analyst confirms the existence of "Special Approval Form #2" in a case, it is necessary to report the Case to LCD immediately and wait for feedback from LCD.</w:t>
        </w:r>
      </w:ins>
    </w:p>
    <w:p w14:paraId="2F20E93E" w14:textId="77777777" w:rsidR="00E06FB7" w:rsidRPr="00A23FA3" w:rsidRDefault="00E06FB7" w:rsidP="00E06FB7">
      <w:pPr>
        <w:pStyle w:val="a0"/>
        <w:numPr>
          <w:ilvl w:val="0"/>
          <w:numId w:val="16"/>
        </w:numPr>
        <w:spacing w:afterLines="50" w:after="156"/>
        <w:ind w:left="851" w:firstLineChars="0"/>
        <w:rPr>
          <w:ins w:id="7735" w:author="raye" w:date="2018-07-23T14:26:00Z"/>
          <w:rFonts w:ascii="Calibri" w:hAnsi="Calibri"/>
          <w:strike/>
          <w:sz w:val="24"/>
          <w:szCs w:val="24"/>
          <w:highlight w:val="yellow"/>
        </w:rPr>
      </w:pPr>
      <w:ins w:id="7736" w:author="raye" w:date="2018-07-23T14:26:00Z">
        <w:r w:rsidRPr="00A23FA3">
          <w:rPr>
            <w:rFonts w:ascii="Calibri" w:hAnsi="Calibri"/>
            <w:strike/>
            <w:sz w:val="24"/>
            <w:szCs w:val="24"/>
            <w:highlight w:val="yellow"/>
          </w:rPr>
          <w:t>When TSD BSA Officer Reject a case, which is considered as an unusual and suspicious transaction, will also choose to report it to LCD for SAR filing.</w:t>
        </w:r>
      </w:ins>
    </w:p>
    <w:p w14:paraId="1CA0B8E1" w14:textId="77777777" w:rsidR="00E06FB7" w:rsidRPr="00A23FA3" w:rsidRDefault="00E06FB7" w:rsidP="00E06FB7">
      <w:pPr>
        <w:spacing w:afterLines="50" w:after="156"/>
        <w:ind w:firstLineChars="177" w:firstLine="425"/>
        <w:rPr>
          <w:ins w:id="7737" w:author="raye" w:date="2018-07-23T14:26:00Z"/>
          <w:rFonts w:ascii="Calibri" w:hAnsi="Calibri" w:cstheme="minorHAnsi"/>
          <w:strike/>
          <w:sz w:val="24"/>
          <w:highlight w:val="yellow"/>
        </w:rPr>
      </w:pPr>
      <w:ins w:id="7738" w:author="raye" w:date="2018-07-23T14:26:00Z">
        <w:r w:rsidRPr="00A23FA3">
          <w:rPr>
            <w:rFonts w:ascii="Calibri" w:hAnsi="Calibri" w:cstheme="minorHAnsi"/>
            <w:strike/>
            <w:sz w:val="24"/>
            <w:highlight w:val="yellow"/>
          </w:rPr>
          <w:t>For the first scenario of reporting and feedback, the system will configure a user role for LCD, allowing LCD users to log in directly to the system and view Case and application forms within the system.</w:t>
        </w:r>
      </w:ins>
    </w:p>
    <w:p w14:paraId="5CE162E8" w14:textId="77777777" w:rsidR="00E06FB7" w:rsidRPr="00A23FA3" w:rsidRDefault="00E06FB7" w:rsidP="00E06FB7">
      <w:pPr>
        <w:spacing w:afterLines="50" w:after="156"/>
        <w:ind w:firstLineChars="177" w:firstLine="425"/>
        <w:rPr>
          <w:ins w:id="7739" w:author="raye" w:date="2018-07-23T14:26:00Z"/>
          <w:rFonts w:ascii="Calibri" w:hAnsi="Calibri" w:cstheme="minorHAnsi"/>
          <w:strike/>
          <w:sz w:val="24"/>
          <w:highlight w:val="yellow"/>
        </w:rPr>
      </w:pPr>
      <w:ins w:id="7740" w:author="raye" w:date="2018-07-23T14:26:00Z">
        <w:r w:rsidRPr="00A23FA3">
          <w:rPr>
            <w:rFonts w:ascii="Calibri" w:hAnsi="Calibri" w:cstheme="minorHAnsi"/>
            <w:strike/>
            <w:sz w:val="24"/>
            <w:highlight w:val="yellow"/>
          </w:rPr>
          <w:t>For the second scenario, it will be handled offline (same as the current manual method, which is, after the TSD user completes the Sign-Off in the system, the system provides the form to be completed online and prints it, and then submits it to LCD offline for processing.</w:t>
        </w:r>
      </w:ins>
    </w:p>
    <w:p w14:paraId="4D9C4FF2" w14:textId="77777777" w:rsidR="00E06FB7" w:rsidRPr="00A23FA3" w:rsidRDefault="00E06FB7" w:rsidP="00E06FB7">
      <w:pPr>
        <w:spacing w:afterLines="50" w:after="156"/>
        <w:ind w:firstLineChars="177" w:firstLine="425"/>
        <w:rPr>
          <w:ins w:id="7741" w:author="raye" w:date="2018-07-23T14:26:00Z"/>
          <w:rFonts w:ascii="Calibri" w:hAnsi="Calibri" w:cstheme="minorHAnsi"/>
          <w:strike/>
          <w:sz w:val="24"/>
          <w:highlight w:val="yellow"/>
        </w:rPr>
      </w:pPr>
    </w:p>
    <w:p w14:paraId="00B3E5D0" w14:textId="77777777" w:rsidR="00E06FB7" w:rsidRPr="00A23FA3" w:rsidRDefault="00E06FB7" w:rsidP="00E06FB7">
      <w:pPr>
        <w:pStyle w:val="a0"/>
        <w:numPr>
          <w:ilvl w:val="0"/>
          <w:numId w:val="12"/>
        </w:numPr>
        <w:ind w:firstLineChars="0"/>
        <w:jc w:val="left"/>
        <w:rPr>
          <w:ins w:id="7742" w:author="raye" w:date="2018-07-23T14:26:00Z"/>
          <w:rFonts w:ascii="Calibri" w:hAnsi="Calibri" w:cstheme="minorHAnsi"/>
          <w:b/>
          <w:strike/>
          <w:sz w:val="28"/>
          <w:szCs w:val="24"/>
          <w:highlight w:val="yellow"/>
        </w:rPr>
      </w:pPr>
      <w:ins w:id="7743" w:author="raye" w:date="2018-07-23T14:26:00Z">
        <w:r w:rsidRPr="00A23FA3">
          <w:rPr>
            <w:rFonts w:ascii="Calibri" w:hAnsi="Calibri" w:cstheme="minorHAnsi"/>
            <w:b/>
            <w:strike/>
            <w:sz w:val="28"/>
            <w:szCs w:val="24"/>
            <w:highlight w:val="yellow"/>
          </w:rPr>
          <w:t>Case List for Review Page</w:t>
        </w:r>
      </w:ins>
    </w:p>
    <w:p w14:paraId="10840973" w14:textId="77777777" w:rsidR="00E06FB7" w:rsidRPr="00A23FA3" w:rsidRDefault="00E06FB7" w:rsidP="00E06FB7">
      <w:pPr>
        <w:pStyle w:val="a0"/>
        <w:numPr>
          <w:ilvl w:val="0"/>
          <w:numId w:val="6"/>
        </w:numPr>
        <w:spacing w:afterLines="50" w:after="156"/>
        <w:ind w:firstLineChars="0"/>
        <w:jc w:val="left"/>
        <w:rPr>
          <w:ins w:id="7744" w:author="raye" w:date="2018-07-23T14:26:00Z"/>
          <w:rFonts w:ascii="Calibri" w:hAnsi="Calibri" w:cstheme="minorHAnsi"/>
          <w:strike/>
          <w:sz w:val="24"/>
          <w:szCs w:val="24"/>
          <w:highlight w:val="yellow"/>
        </w:rPr>
      </w:pPr>
      <w:ins w:id="7745" w:author="raye" w:date="2018-07-23T14:26:00Z">
        <w:r w:rsidRPr="00A23FA3">
          <w:rPr>
            <w:rFonts w:ascii="Calibri" w:hAnsi="Calibri" w:cstheme="minorHAnsi"/>
            <w:strike/>
            <w:sz w:val="24"/>
            <w:szCs w:val="24"/>
            <w:highlight w:val="yellow"/>
          </w:rPr>
          <w:t>LCD User Login</w:t>
        </w:r>
      </w:ins>
    </w:p>
    <w:p w14:paraId="346B2CB0" w14:textId="77777777" w:rsidR="00E06FB7" w:rsidRPr="00A23FA3" w:rsidRDefault="00E06FB7" w:rsidP="00E06FB7">
      <w:pPr>
        <w:pStyle w:val="a0"/>
        <w:numPr>
          <w:ilvl w:val="0"/>
          <w:numId w:val="6"/>
        </w:numPr>
        <w:spacing w:afterLines="50" w:after="156"/>
        <w:ind w:firstLineChars="0"/>
        <w:jc w:val="left"/>
        <w:rPr>
          <w:ins w:id="7746" w:author="raye" w:date="2018-07-23T14:26:00Z"/>
          <w:rFonts w:ascii="Calibri" w:hAnsi="Calibri" w:cstheme="minorHAnsi"/>
          <w:strike/>
          <w:sz w:val="24"/>
          <w:szCs w:val="24"/>
          <w:highlight w:val="yellow"/>
        </w:rPr>
      </w:pPr>
      <w:ins w:id="7747" w:author="raye" w:date="2018-07-23T14:26:00Z">
        <w:r w:rsidRPr="00A23FA3">
          <w:rPr>
            <w:rFonts w:ascii="Calibri" w:hAnsi="Calibri" w:cstheme="minorHAnsi"/>
            <w:strike/>
            <w:sz w:val="24"/>
            <w:szCs w:val="24"/>
            <w:highlight w:val="yellow"/>
          </w:rPr>
          <w:t>When LCD has completed its own investigation and processing work, it is necessary to input / feedback the survey opinions and processing results of the case in the system.</w:t>
        </w:r>
      </w:ins>
    </w:p>
    <w:p w14:paraId="0E9E2BDA" w14:textId="421A759F" w:rsidR="00E06FB7" w:rsidRPr="00A23FA3" w:rsidRDefault="003C4311" w:rsidP="00E06FB7">
      <w:pPr>
        <w:spacing w:afterLines="50" w:after="156"/>
        <w:jc w:val="center"/>
        <w:rPr>
          <w:ins w:id="7748" w:author="raye" w:date="2018-07-23T14:26:00Z"/>
          <w:rFonts w:ascii="Calibri" w:hAnsi="Calibri" w:cstheme="minorHAnsi"/>
          <w:strike/>
          <w:sz w:val="24"/>
          <w:szCs w:val="24"/>
          <w:highlight w:val="yellow"/>
        </w:rPr>
      </w:pPr>
      <w:r w:rsidRPr="00A23FA3">
        <w:rPr>
          <w:rFonts w:ascii="Calibri" w:hAnsi="Calibri" w:cstheme="minorHAnsi"/>
          <w:strike/>
          <w:noProof/>
          <w:sz w:val="24"/>
          <w:szCs w:val="24"/>
          <w:highlight w:val="yellow"/>
        </w:rPr>
        <w:lastRenderedPageBreak/>
        <mc:AlternateContent>
          <mc:Choice Requires="wps">
            <w:drawing>
              <wp:anchor distT="0" distB="0" distL="114300" distR="114300" simplePos="0" relativeHeight="251702272" behindDoc="0" locked="0" layoutInCell="1" allowOverlap="1" wp14:anchorId="0C1F1EB8" wp14:editId="4E6FC969">
                <wp:simplePos x="0" y="0"/>
                <wp:positionH relativeFrom="column">
                  <wp:posOffset>219074</wp:posOffset>
                </wp:positionH>
                <wp:positionV relativeFrom="paragraph">
                  <wp:posOffset>-114935</wp:posOffset>
                </wp:positionV>
                <wp:extent cx="4352925" cy="2324100"/>
                <wp:effectExtent l="0" t="0" r="28575" b="19050"/>
                <wp:wrapNone/>
                <wp:docPr id="216" name="直接连接符 216"/>
                <wp:cNvGraphicFramePr/>
                <a:graphic xmlns:a="http://schemas.openxmlformats.org/drawingml/2006/main">
                  <a:graphicData uri="http://schemas.microsoft.com/office/word/2010/wordprocessingShape">
                    <wps:wsp>
                      <wps:cNvCnPr/>
                      <wps:spPr>
                        <a:xfrm>
                          <a:off x="0" y="0"/>
                          <a:ext cx="4352925" cy="2324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B476DD" id="直接连接符 216"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17.25pt,-9.05pt" to="5in,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" strokecolor="#5b9bd5 [3204]" strokeweight=".5pt">
                <v:stroke joinstyle="miter"/>
              </v:line>
            </w:pict>
          </mc:Fallback>
        </mc:AlternateContent>
      </w:r>
      <w:ins w:id="7749" w:author="raye" w:date="2018-07-23T14:26:00Z">
        <w:r w:rsidR="00E06FB7" w:rsidRPr="00A23FA3">
          <w:rPr>
            <w:rFonts w:ascii="Calibri" w:hAnsi="Calibri" w:cstheme="minorHAnsi"/>
            <w:strike/>
            <w:noProof/>
            <w:sz w:val="24"/>
            <w:szCs w:val="24"/>
            <w:highlight w:val="yellow"/>
          </w:rPr>
          <w:drawing>
            <wp:inline distT="0" distB="0" distL="0" distR="0" wp14:anchorId="088705AE" wp14:editId="3EF19FB4">
              <wp:extent cx="5040220" cy="2800350"/>
              <wp:effectExtent l="0" t="0" r="8255" b="0"/>
              <wp:docPr id="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45216" cy="2803126"/>
                      </a:xfrm>
                      <a:prstGeom prst="rect">
                        <a:avLst/>
                      </a:prstGeom>
                      <a:noFill/>
                    </pic:spPr>
                  </pic:pic>
                </a:graphicData>
              </a:graphic>
            </wp:inline>
          </w:drawing>
        </w:r>
      </w:ins>
    </w:p>
    <w:p w14:paraId="65050619" w14:textId="77777777" w:rsidR="00E06FB7" w:rsidRPr="00A23FA3" w:rsidRDefault="00E06FB7" w:rsidP="00E06FB7">
      <w:pPr>
        <w:spacing w:afterLines="50" w:after="156"/>
        <w:rPr>
          <w:ins w:id="7750" w:author="raye" w:date="2018-07-23T14:26:00Z"/>
          <w:rFonts w:ascii="Calibri" w:hAnsi="Calibri" w:cstheme="minorHAnsi"/>
          <w:i/>
          <w:strike/>
          <w:sz w:val="24"/>
          <w:highlight w:val="yellow"/>
          <w:u w:val="single"/>
        </w:rPr>
      </w:pPr>
      <w:ins w:id="7751" w:author="raye" w:date="2018-07-23T14:26:00Z">
        <w:r w:rsidRPr="00A23FA3">
          <w:rPr>
            <w:rFonts w:ascii="Calibri" w:hAnsi="Calibri" w:cstheme="minorHAnsi"/>
            <w:i/>
            <w:strike/>
            <w:sz w:val="24"/>
            <w:highlight w:val="yellow"/>
            <w:u w:val="single"/>
          </w:rPr>
          <w:t>Page description:</w:t>
        </w:r>
      </w:ins>
    </w:p>
    <w:p w14:paraId="0CC7E29C" w14:textId="77777777" w:rsidR="00E06FB7" w:rsidRPr="00A23FA3" w:rsidRDefault="00E06FB7" w:rsidP="00E06FB7">
      <w:pPr>
        <w:pStyle w:val="a0"/>
        <w:numPr>
          <w:ilvl w:val="0"/>
          <w:numId w:val="6"/>
        </w:numPr>
        <w:ind w:firstLineChars="0"/>
        <w:jc w:val="left"/>
        <w:rPr>
          <w:ins w:id="7752" w:author="raye" w:date="2018-07-23T14:26:00Z"/>
          <w:rFonts w:ascii="Calibri" w:hAnsi="Calibri" w:cstheme="minorHAnsi"/>
          <w:strike/>
          <w:sz w:val="24"/>
          <w:szCs w:val="24"/>
          <w:highlight w:val="yellow"/>
        </w:rPr>
      </w:pPr>
      <w:ins w:id="7753" w:author="raye" w:date="2018-07-23T14:26:00Z">
        <w:r w:rsidRPr="00A23FA3">
          <w:rPr>
            <w:rFonts w:ascii="Calibri" w:hAnsi="Calibri" w:cstheme="minorHAnsi"/>
            <w:strike/>
            <w:sz w:val="24"/>
            <w:szCs w:val="24"/>
            <w:highlight w:val="yellow"/>
          </w:rPr>
          <w:t>LCD user choose a case in List Page, click on "Review &amp; Feedback" button appears on this page.</w:t>
        </w:r>
      </w:ins>
    </w:p>
    <w:p w14:paraId="6B4D3DA8" w14:textId="77777777" w:rsidR="00E06FB7" w:rsidRPr="00A23FA3" w:rsidRDefault="00E06FB7" w:rsidP="00E06FB7">
      <w:pPr>
        <w:pStyle w:val="a0"/>
        <w:numPr>
          <w:ilvl w:val="0"/>
          <w:numId w:val="6"/>
        </w:numPr>
        <w:ind w:firstLineChars="0"/>
        <w:jc w:val="left"/>
        <w:rPr>
          <w:ins w:id="7754" w:author="raye" w:date="2018-07-23T14:26:00Z"/>
          <w:rFonts w:ascii="Calibri" w:hAnsi="Calibri" w:cstheme="minorHAnsi"/>
          <w:strike/>
          <w:sz w:val="24"/>
          <w:szCs w:val="24"/>
          <w:highlight w:val="yellow"/>
        </w:rPr>
      </w:pPr>
      <w:ins w:id="7755" w:author="raye" w:date="2018-07-23T14:26:00Z">
        <w:r w:rsidRPr="00A23FA3">
          <w:rPr>
            <w:rFonts w:ascii="Calibri" w:hAnsi="Calibri" w:cstheme="minorHAnsi"/>
            <w:strike/>
            <w:sz w:val="24"/>
            <w:szCs w:val="24"/>
            <w:highlight w:val="yellow"/>
          </w:rPr>
          <w:t>This page is divided into two regions: 1: case information area, 2: feedback area</w:t>
        </w:r>
      </w:ins>
    </w:p>
    <w:p w14:paraId="0D433EB6" w14:textId="77777777" w:rsidR="00E06FB7" w:rsidRPr="00A23FA3" w:rsidRDefault="00E06FB7" w:rsidP="00E06FB7">
      <w:pPr>
        <w:pStyle w:val="a0"/>
        <w:numPr>
          <w:ilvl w:val="0"/>
          <w:numId w:val="6"/>
        </w:numPr>
        <w:ind w:firstLineChars="0"/>
        <w:jc w:val="left"/>
        <w:rPr>
          <w:ins w:id="7756" w:author="raye" w:date="2018-07-23T14:26:00Z"/>
          <w:rFonts w:ascii="Calibri" w:hAnsi="Calibri" w:cstheme="minorHAnsi"/>
          <w:strike/>
          <w:sz w:val="24"/>
          <w:szCs w:val="24"/>
          <w:highlight w:val="yellow"/>
        </w:rPr>
      </w:pPr>
      <w:ins w:id="7757" w:author="raye" w:date="2018-07-23T14:26:00Z">
        <w:r w:rsidRPr="00A23FA3">
          <w:rPr>
            <w:rFonts w:ascii="Calibri" w:hAnsi="Calibri" w:cstheme="minorHAnsi"/>
            <w:strike/>
            <w:sz w:val="24"/>
            <w:szCs w:val="24"/>
            <w:highlight w:val="yellow"/>
          </w:rPr>
          <w:t>Elements of case information area:</w:t>
        </w:r>
      </w:ins>
    </w:p>
    <w:tbl>
      <w:tblPr>
        <w:tblStyle w:val="a9"/>
        <w:tblW w:w="0" w:type="auto"/>
        <w:tblInd w:w="845" w:type="dxa"/>
        <w:tblLook w:val="04A0" w:firstRow="1" w:lastRow="0" w:firstColumn="1" w:lastColumn="0" w:noHBand="0" w:noVBand="1"/>
      </w:tblPr>
      <w:tblGrid>
        <w:gridCol w:w="424"/>
        <w:gridCol w:w="1292"/>
        <w:gridCol w:w="1701"/>
        <w:gridCol w:w="3827"/>
      </w:tblGrid>
      <w:tr w:rsidR="00A23FA3" w:rsidRPr="00A23FA3" w14:paraId="2A01A173" w14:textId="77777777" w:rsidTr="001F3470">
        <w:trPr>
          <w:ins w:id="7758" w:author="raye" w:date="2018-07-23T14:26:00Z"/>
        </w:trPr>
        <w:tc>
          <w:tcPr>
            <w:tcW w:w="424" w:type="dxa"/>
            <w:shd w:val="clear" w:color="auto" w:fill="BFBFBF" w:themeFill="background1" w:themeFillShade="BF"/>
          </w:tcPr>
          <w:p w14:paraId="67C97626" w14:textId="77777777" w:rsidR="00E06FB7" w:rsidRPr="00A23FA3" w:rsidRDefault="00E06FB7" w:rsidP="001F3470">
            <w:pPr>
              <w:rPr>
                <w:ins w:id="7759" w:author="raye" w:date="2018-07-23T14:26:00Z"/>
                <w:rFonts w:ascii="Calibri" w:hAnsi="Calibri" w:cstheme="minorHAnsi"/>
                <w:strike/>
                <w:szCs w:val="21"/>
                <w:highlight w:val="yellow"/>
              </w:rPr>
            </w:pPr>
            <w:ins w:id="7760" w:author="raye" w:date="2018-07-23T14:26:00Z">
              <w:r w:rsidRPr="00A23FA3">
                <w:rPr>
                  <w:rFonts w:ascii="Calibri" w:hAnsi="Calibri" w:cstheme="minorHAnsi"/>
                  <w:strike/>
                  <w:szCs w:val="21"/>
                  <w:highlight w:val="yellow"/>
                </w:rPr>
                <w:t>#</w:t>
              </w:r>
            </w:ins>
          </w:p>
        </w:tc>
        <w:tc>
          <w:tcPr>
            <w:tcW w:w="1278" w:type="dxa"/>
            <w:shd w:val="clear" w:color="auto" w:fill="BFBFBF" w:themeFill="background1" w:themeFillShade="BF"/>
          </w:tcPr>
          <w:p w14:paraId="36C68C30" w14:textId="77777777" w:rsidR="00E06FB7" w:rsidRPr="00A23FA3" w:rsidRDefault="00E06FB7" w:rsidP="001F3470">
            <w:pPr>
              <w:rPr>
                <w:ins w:id="7761" w:author="raye" w:date="2018-07-23T14:26:00Z"/>
                <w:rFonts w:ascii="Calibri" w:hAnsi="Calibri" w:cstheme="minorHAnsi"/>
                <w:strike/>
                <w:szCs w:val="21"/>
                <w:highlight w:val="yellow"/>
              </w:rPr>
            </w:pPr>
            <w:ins w:id="7762" w:author="raye" w:date="2018-07-23T14:26:00Z">
              <w:r w:rsidRPr="00A23FA3">
                <w:rPr>
                  <w:rFonts w:ascii="Calibri" w:hAnsi="Calibri" w:cstheme="minorHAnsi"/>
                  <w:strike/>
                  <w:szCs w:val="21"/>
                  <w:highlight w:val="yellow"/>
                </w:rPr>
                <w:t>GROUP(TAB)</w:t>
              </w:r>
            </w:ins>
          </w:p>
        </w:tc>
        <w:tc>
          <w:tcPr>
            <w:tcW w:w="1701" w:type="dxa"/>
            <w:shd w:val="clear" w:color="auto" w:fill="BFBFBF" w:themeFill="background1" w:themeFillShade="BF"/>
          </w:tcPr>
          <w:p w14:paraId="79FCD4FE" w14:textId="77777777" w:rsidR="00E06FB7" w:rsidRPr="00A23FA3" w:rsidRDefault="00E06FB7" w:rsidP="001F3470">
            <w:pPr>
              <w:rPr>
                <w:ins w:id="7763" w:author="raye" w:date="2018-07-23T14:26:00Z"/>
                <w:rFonts w:ascii="Calibri" w:hAnsi="Calibri" w:cstheme="minorHAnsi"/>
                <w:strike/>
                <w:szCs w:val="21"/>
                <w:highlight w:val="yellow"/>
              </w:rPr>
            </w:pPr>
            <w:ins w:id="7764" w:author="raye" w:date="2018-07-23T14:26:00Z">
              <w:r w:rsidRPr="00A23FA3">
                <w:rPr>
                  <w:rFonts w:ascii="Calibri" w:hAnsi="Calibri" w:cstheme="minorHAnsi"/>
                  <w:strike/>
                  <w:szCs w:val="21"/>
                  <w:highlight w:val="yellow"/>
                </w:rPr>
                <w:t>INFORMATION</w:t>
              </w:r>
            </w:ins>
          </w:p>
        </w:tc>
        <w:tc>
          <w:tcPr>
            <w:tcW w:w="3827" w:type="dxa"/>
            <w:shd w:val="clear" w:color="auto" w:fill="BFBFBF" w:themeFill="background1" w:themeFillShade="BF"/>
          </w:tcPr>
          <w:p w14:paraId="73840004" w14:textId="77777777" w:rsidR="00E06FB7" w:rsidRPr="00A23FA3" w:rsidRDefault="00E06FB7" w:rsidP="001F3470">
            <w:pPr>
              <w:rPr>
                <w:ins w:id="7765" w:author="raye" w:date="2018-07-23T14:26:00Z"/>
                <w:rFonts w:ascii="Calibri" w:hAnsi="Calibri" w:cstheme="minorHAnsi"/>
                <w:strike/>
                <w:szCs w:val="21"/>
                <w:highlight w:val="yellow"/>
              </w:rPr>
            </w:pPr>
            <w:ins w:id="7766" w:author="raye" w:date="2018-07-23T14:26:00Z">
              <w:r w:rsidRPr="00A23FA3">
                <w:rPr>
                  <w:rFonts w:ascii="Calibri" w:hAnsi="Calibri" w:cstheme="minorHAnsi"/>
                  <w:strike/>
                  <w:szCs w:val="21"/>
                  <w:highlight w:val="yellow"/>
                </w:rPr>
                <w:t>DESCRIPTION</w:t>
              </w:r>
            </w:ins>
          </w:p>
        </w:tc>
      </w:tr>
      <w:tr w:rsidR="00A23FA3" w:rsidRPr="00A23FA3" w14:paraId="760A9B2C" w14:textId="77777777" w:rsidTr="001F3470">
        <w:trPr>
          <w:ins w:id="7767" w:author="raye" w:date="2018-07-23T14:26:00Z"/>
        </w:trPr>
        <w:tc>
          <w:tcPr>
            <w:tcW w:w="424" w:type="dxa"/>
          </w:tcPr>
          <w:p w14:paraId="1B9B8655" w14:textId="77777777" w:rsidR="00E06FB7" w:rsidRPr="00A23FA3" w:rsidRDefault="00E06FB7" w:rsidP="001F3470">
            <w:pPr>
              <w:rPr>
                <w:ins w:id="7768" w:author="raye" w:date="2018-07-23T14:26:00Z"/>
                <w:rFonts w:ascii="Calibri" w:hAnsi="Calibri" w:cstheme="minorHAnsi"/>
                <w:strike/>
                <w:szCs w:val="21"/>
                <w:highlight w:val="yellow"/>
              </w:rPr>
            </w:pPr>
            <w:ins w:id="7769" w:author="raye" w:date="2018-07-23T14:26:00Z">
              <w:r w:rsidRPr="00A23FA3">
                <w:rPr>
                  <w:rFonts w:ascii="Calibri" w:hAnsi="Calibri" w:cstheme="minorHAnsi"/>
                  <w:strike/>
                  <w:szCs w:val="21"/>
                  <w:highlight w:val="yellow"/>
                </w:rPr>
                <w:t>1</w:t>
              </w:r>
            </w:ins>
          </w:p>
        </w:tc>
        <w:tc>
          <w:tcPr>
            <w:tcW w:w="1278" w:type="dxa"/>
          </w:tcPr>
          <w:p w14:paraId="387D1E48" w14:textId="77777777" w:rsidR="00E06FB7" w:rsidRPr="00A23FA3" w:rsidRDefault="00E06FB7" w:rsidP="001F3470">
            <w:pPr>
              <w:rPr>
                <w:ins w:id="7770" w:author="raye" w:date="2018-07-23T14:26:00Z"/>
                <w:rFonts w:ascii="Calibri" w:hAnsi="Calibri" w:cstheme="minorHAnsi"/>
                <w:strike/>
                <w:szCs w:val="21"/>
                <w:highlight w:val="yellow"/>
              </w:rPr>
            </w:pPr>
            <w:ins w:id="7771" w:author="raye" w:date="2018-07-23T14:26:00Z">
              <w:r w:rsidRPr="00A23FA3">
                <w:rPr>
                  <w:rFonts w:ascii="Calibri" w:hAnsi="Calibri" w:cstheme="minorHAnsi"/>
                  <w:strike/>
                  <w:szCs w:val="21"/>
                  <w:highlight w:val="yellow"/>
                </w:rPr>
                <w:t>Case Info</w:t>
              </w:r>
            </w:ins>
          </w:p>
        </w:tc>
        <w:tc>
          <w:tcPr>
            <w:tcW w:w="1701" w:type="dxa"/>
          </w:tcPr>
          <w:p w14:paraId="32FF7ADC" w14:textId="77777777" w:rsidR="00E06FB7" w:rsidRPr="00A23FA3" w:rsidRDefault="00E06FB7" w:rsidP="001F3470">
            <w:pPr>
              <w:rPr>
                <w:ins w:id="7772" w:author="raye" w:date="2018-07-23T14:26:00Z"/>
                <w:rFonts w:ascii="Calibri" w:hAnsi="Calibri" w:cstheme="minorHAnsi"/>
                <w:strike/>
                <w:szCs w:val="21"/>
                <w:highlight w:val="yellow"/>
              </w:rPr>
            </w:pPr>
            <w:ins w:id="7773" w:author="raye" w:date="2018-07-23T14:26:00Z">
              <w:r w:rsidRPr="00A23FA3">
                <w:rPr>
                  <w:rFonts w:ascii="Calibri" w:hAnsi="Calibri" w:cstheme="minorHAnsi"/>
                  <w:strike/>
                  <w:szCs w:val="21"/>
                  <w:highlight w:val="yellow"/>
                </w:rPr>
                <w:t>Case information</w:t>
              </w:r>
            </w:ins>
          </w:p>
        </w:tc>
        <w:tc>
          <w:tcPr>
            <w:tcW w:w="3827" w:type="dxa"/>
          </w:tcPr>
          <w:p w14:paraId="0E192770" w14:textId="77777777" w:rsidR="00E06FB7" w:rsidRPr="00A23FA3" w:rsidRDefault="00E06FB7" w:rsidP="001F3470">
            <w:pPr>
              <w:rPr>
                <w:ins w:id="7774" w:author="raye" w:date="2018-07-23T14:26:00Z"/>
                <w:rFonts w:ascii="Calibri" w:hAnsi="Calibri" w:cstheme="minorHAnsi"/>
                <w:strike/>
                <w:szCs w:val="21"/>
                <w:highlight w:val="yellow"/>
              </w:rPr>
            </w:pPr>
            <w:ins w:id="7775" w:author="raye" w:date="2018-07-23T14:26:00Z">
              <w:r w:rsidRPr="00A23FA3">
                <w:rPr>
                  <w:rFonts w:ascii="Calibri" w:hAnsi="Calibri"/>
                  <w:strike/>
                  <w:highlight w:val="yellow"/>
                </w:rPr>
                <w:t>Only viewable, not modifiable</w:t>
              </w:r>
            </w:ins>
          </w:p>
        </w:tc>
      </w:tr>
      <w:tr w:rsidR="00A23FA3" w:rsidRPr="00A23FA3" w14:paraId="2857E528" w14:textId="77777777" w:rsidTr="001F3470">
        <w:trPr>
          <w:ins w:id="7776" w:author="raye" w:date="2018-07-23T14:26:00Z"/>
        </w:trPr>
        <w:tc>
          <w:tcPr>
            <w:tcW w:w="424" w:type="dxa"/>
          </w:tcPr>
          <w:p w14:paraId="0FEFDCA0" w14:textId="77777777" w:rsidR="00E06FB7" w:rsidRPr="00A23FA3" w:rsidRDefault="00E06FB7" w:rsidP="001F3470">
            <w:pPr>
              <w:rPr>
                <w:ins w:id="7777" w:author="raye" w:date="2018-07-23T14:26:00Z"/>
                <w:rFonts w:ascii="Calibri" w:hAnsi="Calibri" w:cstheme="minorHAnsi"/>
                <w:strike/>
                <w:szCs w:val="21"/>
                <w:highlight w:val="yellow"/>
              </w:rPr>
            </w:pPr>
            <w:ins w:id="7778" w:author="raye" w:date="2018-07-23T14:26:00Z">
              <w:r w:rsidRPr="00A23FA3">
                <w:rPr>
                  <w:rFonts w:ascii="Calibri" w:hAnsi="Calibri" w:cstheme="minorHAnsi"/>
                  <w:strike/>
                  <w:szCs w:val="21"/>
                  <w:highlight w:val="yellow"/>
                </w:rPr>
                <w:t>2</w:t>
              </w:r>
            </w:ins>
          </w:p>
        </w:tc>
        <w:tc>
          <w:tcPr>
            <w:tcW w:w="1278" w:type="dxa"/>
          </w:tcPr>
          <w:p w14:paraId="7FEFA07E" w14:textId="77777777" w:rsidR="00E06FB7" w:rsidRPr="00A23FA3" w:rsidRDefault="00E06FB7" w:rsidP="001F3470">
            <w:pPr>
              <w:rPr>
                <w:ins w:id="7779" w:author="raye" w:date="2018-07-23T14:26:00Z"/>
                <w:rFonts w:ascii="Calibri" w:hAnsi="Calibri" w:cstheme="minorHAnsi"/>
                <w:strike/>
                <w:szCs w:val="21"/>
                <w:highlight w:val="yellow"/>
              </w:rPr>
            </w:pPr>
            <w:ins w:id="7780" w:author="raye" w:date="2018-07-23T14:26:00Z">
              <w:r w:rsidRPr="00A23FA3">
                <w:rPr>
                  <w:rFonts w:ascii="Calibri" w:hAnsi="Calibri" w:cstheme="minorHAnsi"/>
                  <w:strike/>
                  <w:szCs w:val="21"/>
                  <w:highlight w:val="yellow"/>
                </w:rPr>
                <w:t xml:space="preserve">Case Documents </w:t>
              </w:r>
            </w:ins>
          </w:p>
        </w:tc>
        <w:tc>
          <w:tcPr>
            <w:tcW w:w="1701" w:type="dxa"/>
          </w:tcPr>
          <w:p w14:paraId="26ECEEB9" w14:textId="77777777" w:rsidR="00E06FB7" w:rsidRPr="00A23FA3" w:rsidRDefault="00E06FB7" w:rsidP="001F3470">
            <w:pPr>
              <w:rPr>
                <w:ins w:id="7781" w:author="raye" w:date="2018-07-23T14:26:00Z"/>
                <w:rFonts w:ascii="Calibri" w:hAnsi="Calibri" w:cstheme="minorHAnsi"/>
                <w:strike/>
                <w:szCs w:val="21"/>
                <w:highlight w:val="yellow"/>
              </w:rPr>
            </w:pPr>
            <w:ins w:id="7782" w:author="raye" w:date="2018-07-23T14:26:00Z">
              <w:r w:rsidRPr="00A23FA3">
                <w:rPr>
                  <w:rFonts w:ascii="Calibri" w:hAnsi="Calibri" w:cstheme="minorHAnsi"/>
                  <w:strike/>
                  <w:szCs w:val="21"/>
                  <w:highlight w:val="yellow"/>
                </w:rPr>
                <w:t>Case transaction documents</w:t>
              </w:r>
            </w:ins>
          </w:p>
        </w:tc>
        <w:tc>
          <w:tcPr>
            <w:tcW w:w="3827" w:type="dxa"/>
          </w:tcPr>
          <w:p w14:paraId="6A8EE6E0" w14:textId="77777777" w:rsidR="00E06FB7" w:rsidRPr="00A23FA3" w:rsidRDefault="00E06FB7" w:rsidP="001F3470">
            <w:pPr>
              <w:rPr>
                <w:ins w:id="7783" w:author="raye" w:date="2018-07-23T14:26:00Z"/>
                <w:rFonts w:ascii="Calibri" w:hAnsi="Calibri" w:cstheme="minorHAnsi"/>
                <w:strike/>
                <w:szCs w:val="21"/>
                <w:highlight w:val="yellow"/>
              </w:rPr>
            </w:pPr>
            <w:ins w:id="7784" w:author="raye" w:date="2018-07-23T14:26:00Z">
              <w:r w:rsidRPr="00A23FA3">
                <w:rPr>
                  <w:rFonts w:ascii="Calibri" w:hAnsi="Calibri"/>
                  <w:strike/>
                  <w:highlight w:val="yellow"/>
                </w:rPr>
                <w:t>Only viewable, not modifiable.</w:t>
              </w:r>
            </w:ins>
          </w:p>
          <w:p w14:paraId="073C1E02" w14:textId="77777777" w:rsidR="00E06FB7" w:rsidRPr="00A23FA3" w:rsidRDefault="00E06FB7" w:rsidP="001F3470">
            <w:pPr>
              <w:rPr>
                <w:ins w:id="7785" w:author="raye" w:date="2018-07-23T14:26:00Z"/>
                <w:rFonts w:ascii="Calibri" w:hAnsi="Calibri" w:cstheme="minorHAnsi"/>
                <w:strike/>
                <w:szCs w:val="21"/>
                <w:highlight w:val="yellow"/>
              </w:rPr>
            </w:pPr>
            <w:ins w:id="7786" w:author="raye" w:date="2018-07-23T14:26:00Z">
              <w:r w:rsidRPr="00A23FA3">
                <w:rPr>
                  <w:rFonts w:ascii="Calibri" w:hAnsi="Calibri" w:cstheme="minorHAnsi"/>
                  <w:strike/>
                  <w:szCs w:val="21"/>
                  <w:highlight w:val="yellow"/>
                </w:rPr>
                <w:t>Display the upload PDF file contents</w:t>
              </w:r>
            </w:ins>
          </w:p>
        </w:tc>
      </w:tr>
      <w:tr w:rsidR="00A23FA3" w:rsidRPr="00A23FA3" w14:paraId="798A9A74" w14:textId="77777777" w:rsidTr="001F3470">
        <w:trPr>
          <w:ins w:id="7787" w:author="raye" w:date="2018-07-23T14:26:00Z"/>
        </w:trPr>
        <w:tc>
          <w:tcPr>
            <w:tcW w:w="424" w:type="dxa"/>
          </w:tcPr>
          <w:p w14:paraId="4EFEEC5F" w14:textId="77777777" w:rsidR="00E06FB7" w:rsidRPr="00A23FA3" w:rsidRDefault="00E06FB7" w:rsidP="001F3470">
            <w:pPr>
              <w:rPr>
                <w:ins w:id="7788" w:author="raye" w:date="2018-07-23T14:26:00Z"/>
                <w:rFonts w:ascii="Calibri" w:hAnsi="Calibri" w:cstheme="minorHAnsi"/>
                <w:strike/>
                <w:szCs w:val="21"/>
                <w:highlight w:val="yellow"/>
              </w:rPr>
            </w:pPr>
            <w:ins w:id="7789" w:author="raye" w:date="2018-07-23T14:26:00Z">
              <w:r w:rsidRPr="00A23FA3">
                <w:rPr>
                  <w:rFonts w:ascii="Calibri" w:hAnsi="Calibri" w:cstheme="minorHAnsi"/>
                  <w:strike/>
                  <w:szCs w:val="21"/>
                  <w:highlight w:val="yellow"/>
                </w:rPr>
                <w:t>3</w:t>
              </w:r>
            </w:ins>
          </w:p>
        </w:tc>
        <w:tc>
          <w:tcPr>
            <w:tcW w:w="1278" w:type="dxa"/>
          </w:tcPr>
          <w:p w14:paraId="24BEE53C" w14:textId="77777777" w:rsidR="00E06FB7" w:rsidRPr="00A23FA3" w:rsidRDefault="00E06FB7" w:rsidP="001F3470">
            <w:pPr>
              <w:rPr>
                <w:ins w:id="7790" w:author="raye" w:date="2018-07-23T14:26:00Z"/>
                <w:rFonts w:ascii="Calibri" w:hAnsi="Calibri" w:cstheme="minorHAnsi"/>
                <w:strike/>
                <w:szCs w:val="21"/>
                <w:highlight w:val="yellow"/>
              </w:rPr>
            </w:pPr>
            <w:ins w:id="7791" w:author="raye" w:date="2018-07-23T14:26:00Z">
              <w:r w:rsidRPr="00A23FA3">
                <w:rPr>
                  <w:rFonts w:ascii="Calibri" w:hAnsi="Calibri" w:cstheme="minorHAnsi"/>
                  <w:strike/>
                  <w:szCs w:val="21"/>
                  <w:highlight w:val="yellow"/>
                </w:rPr>
                <w:t>Evidence Info</w:t>
              </w:r>
            </w:ins>
          </w:p>
        </w:tc>
        <w:tc>
          <w:tcPr>
            <w:tcW w:w="1701" w:type="dxa"/>
          </w:tcPr>
          <w:p w14:paraId="4A6CF7C7" w14:textId="77777777" w:rsidR="00E06FB7" w:rsidRPr="00A23FA3" w:rsidRDefault="00E06FB7" w:rsidP="001F3470">
            <w:pPr>
              <w:rPr>
                <w:ins w:id="7792" w:author="raye" w:date="2018-07-23T14:26:00Z"/>
                <w:rFonts w:ascii="Calibri" w:hAnsi="Calibri" w:cstheme="minorHAnsi"/>
                <w:strike/>
                <w:szCs w:val="21"/>
                <w:highlight w:val="yellow"/>
              </w:rPr>
            </w:pPr>
            <w:ins w:id="7793" w:author="raye" w:date="2018-07-23T14:26:00Z">
              <w:r w:rsidRPr="00A23FA3">
                <w:rPr>
                  <w:rFonts w:ascii="Calibri" w:hAnsi="Calibri" w:cstheme="minorHAnsi"/>
                  <w:strike/>
                  <w:szCs w:val="21"/>
                  <w:highlight w:val="yellow"/>
                </w:rPr>
                <w:t>Case Evidence</w:t>
              </w:r>
            </w:ins>
          </w:p>
        </w:tc>
        <w:tc>
          <w:tcPr>
            <w:tcW w:w="3827" w:type="dxa"/>
          </w:tcPr>
          <w:p w14:paraId="516A63FC" w14:textId="77777777" w:rsidR="00E06FB7" w:rsidRPr="00A23FA3" w:rsidRDefault="00E06FB7" w:rsidP="001F3470">
            <w:pPr>
              <w:rPr>
                <w:ins w:id="7794" w:author="raye" w:date="2018-07-23T14:26:00Z"/>
                <w:rFonts w:ascii="Calibri" w:hAnsi="Calibri" w:cstheme="minorHAnsi"/>
                <w:strike/>
                <w:szCs w:val="21"/>
                <w:highlight w:val="yellow"/>
              </w:rPr>
            </w:pPr>
            <w:ins w:id="7795" w:author="raye" w:date="2018-07-23T14:26:00Z">
              <w:r w:rsidRPr="00A23FA3">
                <w:rPr>
                  <w:rFonts w:ascii="Calibri" w:hAnsi="Calibri"/>
                  <w:strike/>
                  <w:highlight w:val="yellow"/>
                </w:rPr>
                <w:t>Only viewable, not modifiable</w:t>
              </w:r>
            </w:ins>
          </w:p>
        </w:tc>
      </w:tr>
      <w:tr w:rsidR="00A23FA3" w:rsidRPr="00A23FA3" w14:paraId="1191845C" w14:textId="77777777" w:rsidTr="001F3470">
        <w:trPr>
          <w:ins w:id="7796" w:author="raye" w:date="2018-07-23T14:26:00Z"/>
        </w:trPr>
        <w:tc>
          <w:tcPr>
            <w:tcW w:w="424" w:type="dxa"/>
          </w:tcPr>
          <w:p w14:paraId="55544129" w14:textId="77777777" w:rsidR="00E06FB7" w:rsidRPr="00A23FA3" w:rsidRDefault="00E06FB7" w:rsidP="001F3470">
            <w:pPr>
              <w:rPr>
                <w:ins w:id="7797" w:author="raye" w:date="2018-07-23T14:26:00Z"/>
                <w:rFonts w:ascii="Calibri" w:hAnsi="Calibri" w:cstheme="minorHAnsi"/>
                <w:strike/>
                <w:szCs w:val="21"/>
                <w:highlight w:val="yellow"/>
              </w:rPr>
            </w:pPr>
            <w:ins w:id="7798" w:author="raye" w:date="2018-07-23T14:26:00Z">
              <w:r w:rsidRPr="00A23FA3">
                <w:rPr>
                  <w:rFonts w:ascii="Calibri" w:hAnsi="Calibri" w:cstheme="minorHAnsi"/>
                  <w:strike/>
                  <w:szCs w:val="21"/>
                  <w:highlight w:val="yellow"/>
                </w:rPr>
                <w:t>4</w:t>
              </w:r>
            </w:ins>
          </w:p>
        </w:tc>
        <w:tc>
          <w:tcPr>
            <w:tcW w:w="1278" w:type="dxa"/>
          </w:tcPr>
          <w:p w14:paraId="1C54A6D3" w14:textId="77777777" w:rsidR="00E06FB7" w:rsidRPr="00A23FA3" w:rsidRDefault="00E06FB7" w:rsidP="001F3470">
            <w:pPr>
              <w:rPr>
                <w:ins w:id="7799" w:author="raye" w:date="2018-07-23T14:26:00Z"/>
                <w:rFonts w:ascii="Calibri" w:hAnsi="Calibri" w:cstheme="minorHAnsi"/>
                <w:strike/>
                <w:szCs w:val="21"/>
                <w:highlight w:val="yellow"/>
              </w:rPr>
            </w:pPr>
            <w:ins w:id="7800" w:author="raye" w:date="2018-07-23T14:26:00Z">
              <w:r w:rsidRPr="00A23FA3">
                <w:rPr>
                  <w:rFonts w:ascii="Calibri" w:hAnsi="Calibri" w:cstheme="minorHAnsi"/>
                  <w:strike/>
                  <w:szCs w:val="21"/>
                  <w:highlight w:val="yellow"/>
                </w:rPr>
                <w:t>Checking Report</w:t>
              </w:r>
            </w:ins>
          </w:p>
        </w:tc>
        <w:tc>
          <w:tcPr>
            <w:tcW w:w="1701" w:type="dxa"/>
          </w:tcPr>
          <w:p w14:paraId="7690B9D3" w14:textId="77777777" w:rsidR="00E06FB7" w:rsidRPr="00A23FA3" w:rsidRDefault="00E06FB7" w:rsidP="001F3470">
            <w:pPr>
              <w:rPr>
                <w:ins w:id="7801" w:author="raye" w:date="2018-07-23T14:26:00Z"/>
                <w:rFonts w:ascii="Calibri" w:hAnsi="Calibri" w:cstheme="minorHAnsi"/>
                <w:strike/>
                <w:szCs w:val="21"/>
                <w:highlight w:val="yellow"/>
              </w:rPr>
            </w:pPr>
            <w:ins w:id="7802" w:author="raye" w:date="2018-07-23T14:26:00Z">
              <w:r w:rsidRPr="00A23FA3">
                <w:rPr>
                  <w:rFonts w:ascii="Calibri" w:hAnsi="Calibri" w:cstheme="minorHAnsi"/>
                  <w:strike/>
                  <w:szCs w:val="21"/>
                  <w:highlight w:val="yellow"/>
                </w:rPr>
                <w:t>Case report</w:t>
              </w:r>
            </w:ins>
          </w:p>
        </w:tc>
        <w:tc>
          <w:tcPr>
            <w:tcW w:w="3827" w:type="dxa"/>
          </w:tcPr>
          <w:p w14:paraId="2935D74E" w14:textId="77777777" w:rsidR="00E06FB7" w:rsidRPr="00A23FA3" w:rsidRDefault="00E06FB7" w:rsidP="001F3470">
            <w:pPr>
              <w:jc w:val="left"/>
              <w:rPr>
                <w:ins w:id="7803" w:author="raye" w:date="2018-07-23T14:26:00Z"/>
                <w:rFonts w:ascii="Calibri" w:hAnsi="Calibri" w:cstheme="minorHAnsi"/>
                <w:strike/>
                <w:szCs w:val="21"/>
                <w:highlight w:val="yellow"/>
              </w:rPr>
            </w:pPr>
            <w:ins w:id="7804" w:author="raye" w:date="2018-07-23T14:26:00Z">
              <w:r w:rsidRPr="00A23FA3">
                <w:rPr>
                  <w:rFonts w:ascii="Calibri" w:hAnsi="Calibri" w:cstheme="minorHAnsi"/>
                  <w:strike/>
                  <w:szCs w:val="21"/>
                  <w:highlight w:val="yellow"/>
                </w:rPr>
                <w:t>Display</w:t>
              </w:r>
              <w:r w:rsidRPr="00A23FA3" w:rsidDel="00E77A81">
                <w:rPr>
                  <w:rFonts w:ascii="Calibri" w:hAnsi="Calibri" w:cstheme="minorHAnsi"/>
                  <w:strike/>
                  <w:szCs w:val="21"/>
                  <w:highlight w:val="yellow"/>
                </w:rPr>
                <w:t xml:space="preserve"> </w:t>
              </w:r>
              <w:r w:rsidRPr="00A23FA3">
                <w:rPr>
                  <w:rFonts w:ascii="Calibri" w:hAnsi="Calibri" w:cstheme="minorHAnsi"/>
                  <w:strike/>
                  <w:szCs w:val="21"/>
                  <w:highlight w:val="yellow"/>
                </w:rPr>
                <w:t xml:space="preserve">Transaction Risk Mitigation Check List Summary Report, </w:t>
              </w:r>
              <w:r w:rsidRPr="00A23FA3">
                <w:rPr>
                  <w:rFonts w:ascii="Calibri" w:hAnsi="Calibri"/>
                  <w:strike/>
                  <w:highlight w:val="yellow"/>
                </w:rPr>
                <w:t>not modifiable</w:t>
              </w:r>
            </w:ins>
          </w:p>
        </w:tc>
      </w:tr>
      <w:tr w:rsidR="00A23FA3" w:rsidRPr="00A23FA3" w14:paraId="1B89C0C8" w14:textId="77777777" w:rsidTr="001F3470">
        <w:trPr>
          <w:ins w:id="7805" w:author="raye" w:date="2018-07-23T14:26:00Z"/>
        </w:trPr>
        <w:tc>
          <w:tcPr>
            <w:tcW w:w="424" w:type="dxa"/>
          </w:tcPr>
          <w:p w14:paraId="168F79AB" w14:textId="77777777" w:rsidR="00E06FB7" w:rsidRPr="00A23FA3" w:rsidRDefault="00E06FB7" w:rsidP="001F3470">
            <w:pPr>
              <w:rPr>
                <w:ins w:id="7806" w:author="raye" w:date="2018-07-23T14:26:00Z"/>
                <w:rFonts w:ascii="Calibri" w:hAnsi="Calibri" w:cstheme="minorHAnsi"/>
                <w:strike/>
                <w:szCs w:val="21"/>
                <w:highlight w:val="yellow"/>
              </w:rPr>
            </w:pPr>
            <w:ins w:id="7807" w:author="raye" w:date="2018-07-23T14:26:00Z">
              <w:r w:rsidRPr="00A23FA3">
                <w:rPr>
                  <w:rFonts w:ascii="Calibri" w:hAnsi="Calibri" w:cstheme="minorHAnsi"/>
                  <w:strike/>
                  <w:szCs w:val="21"/>
                  <w:highlight w:val="yellow"/>
                </w:rPr>
                <w:t>5</w:t>
              </w:r>
            </w:ins>
          </w:p>
        </w:tc>
        <w:tc>
          <w:tcPr>
            <w:tcW w:w="1278" w:type="dxa"/>
          </w:tcPr>
          <w:p w14:paraId="193B4A19" w14:textId="77777777" w:rsidR="00E06FB7" w:rsidRPr="00A23FA3" w:rsidRDefault="00E06FB7" w:rsidP="001F3470">
            <w:pPr>
              <w:rPr>
                <w:ins w:id="7808" w:author="raye" w:date="2018-07-23T14:26:00Z"/>
                <w:rFonts w:ascii="Calibri" w:hAnsi="Calibri" w:cstheme="minorHAnsi"/>
                <w:strike/>
                <w:szCs w:val="21"/>
                <w:highlight w:val="yellow"/>
              </w:rPr>
            </w:pPr>
            <w:ins w:id="7809" w:author="raye" w:date="2018-07-23T14:26:00Z">
              <w:r w:rsidRPr="00A23FA3">
                <w:rPr>
                  <w:rFonts w:ascii="Calibri" w:hAnsi="Calibri" w:cstheme="minorHAnsi"/>
                  <w:strike/>
                  <w:szCs w:val="21"/>
                  <w:highlight w:val="yellow"/>
                </w:rPr>
                <w:t>Escalation Form</w:t>
              </w:r>
            </w:ins>
          </w:p>
        </w:tc>
        <w:tc>
          <w:tcPr>
            <w:tcW w:w="1701" w:type="dxa"/>
          </w:tcPr>
          <w:p w14:paraId="129664AC" w14:textId="77777777" w:rsidR="00E06FB7" w:rsidRPr="00A23FA3" w:rsidRDefault="00E06FB7" w:rsidP="001F3470">
            <w:pPr>
              <w:jc w:val="left"/>
              <w:rPr>
                <w:ins w:id="7810" w:author="raye" w:date="2018-07-23T14:26:00Z"/>
                <w:rFonts w:ascii="Calibri" w:hAnsi="Calibri" w:cstheme="minorHAnsi"/>
                <w:strike/>
                <w:szCs w:val="21"/>
                <w:highlight w:val="yellow"/>
              </w:rPr>
            </w:pPr>
            <w:ins w:id="7811" w:author="raye" w:date="2018-07-23T14:26:00Z">
              <w:r w:rsidRPr="00A23FA3">
                <w:rPr>
                  <w:rFonts w:ascii="Calibri" w:hAnsi="Calibri" w:cstheme="minorHAnsi"/>
                  <w:strike/>
                  <w:szCs w:val="21"/>
                  <w:highlight w:val="yellow"/>
                </w:rPr>
                <w:t>TSD Application Form</w:t>
              </w:r>
            </w:ins>
          </w:p>
        </w:tc>
        <w:tc>
          <w:tcPr>
            <w:tcW w:w="3827" w:type="dxa"/>
          </w:tcPr>
          <w:p w14:paraId="2EA0C7D1" w14:textId="77777777" w:rsidR="00E06FB7" w:rsidRPr="00A23FA3" w:rsidRDefault="00E06FB7" w:rsidP="001F3470">
            <w:pPr>
              <w:jc w:val="left"/>
              <w:rPr>
                <w:ins w:id="7812" w:author="raye" w:date="2018-07-23T14:26:00Z"/>
                <w:rFonts w:ascii="Calibri" w:hAnsi="Calibri" w:cstheme="minorHAnsi"/>
                <w:strike/>
                <w:szCs w:val="21"/>
                <w:highlight w:val="yellow"/>
              </w:rPr>
            </w:pPr>
            <w:ins w:id="7813" w:author="raye" w:date="2018-07-23T14:26:00Z">
              <w:r w:rsidRPr="00A23FA3">
                <w:rPr>
                  <w:rFonts w:ascii="Calibri" w:hAnsi="Calibri"/>
                  <w:strike/>
                  <w:highlight w:val="yellow"/>
                </w:rPr>
                <w:t>According to different scenarios, display one of the following forms</w:t>
              </w:r>
              <w:r w:rsidRPr="00A23FA3">
                <w:rPr>
                  <w:rFonts w:ascii="Calibri" w:hAnsi="Calibri" w:cstheme="minorHAnsi"/>
                  <w:strike/>
                  <w:szCs w:val="21"/>
                  <w:highlight w:val="yellow"/>
                </w:rPr>
                <w:t>:</w:t>
              </w:r>
            </w:ins>
          </w:p>
          <w:p w14:paraId="691E72A4" w14:textId="77777777" w:rsidR="00E06FB7" w:rsidRPr="00A23FA3" w:rsidRDefault="00E06FB7" w:rsidP="001F3470">
            <w:pPr>
              <w:pStyle w:val="a0"/>
              <w:numPr>
                <w:ilvl w:val="0"/>
                <w:numId w:val="11"/>
              </w:numPr>
              <w:ind w:firstLineChars="0"/>
              <w:jc w:val="left"/>
              <w:rPr>
                <w:ins w:id="7814" w:author="raye" w:date="2018-07-23T14:26:00Z"/>
                <w:rFonts w:ascii="Calibri" w:hAnsi="Calibri" w:cstheme="minorHAnsi"/>
                <w:strike/>
                <w:szCs w:val="21"/>
                <w:highlight w:val="yellow"/>
              </w:rPr>
            </w:pPr>
            <w:ins w:id="7815" w:author="raye" w:date="2018-07-23T14:26:00Z">
              <w:r w:rsidRPr="00A23FA3">
                <w:rPr>
                  <w:rFonts w:ascii="Calibri" w:hAnsi="Calibri" w:cstheme="minorHAnsi"/>
                  <w:strike/>
                  <w:sz w:val="20"/>
                  <w:szCs w:val="21"/>
                  <w:highlight w:val="yellow"/>
                </w:rPr>
                <w:t>Special Approval Form (from Compliance Analyst)</w:t>
              </w:r>
            </w:ins>
          </w:p>
          <w:p w14:paraId="5020F5FD" w14:textId="77777777" w:rsidR="00E06FB7" w:rsidRPr="00A23FA3" w:rsidRDefault="00E06FB7" w:rsidP="001F3470">
            <w:pPr>
              <w:pStyle w:val="a0"/>
              <w:numPr>
                <w:ilvl w:val="0"/>
                <w:numId w:val="11"/>
              </w:numPr>
              <w:ind w:firstLineChars="0"/>
              <w:jc w:val="left"/>
              <w:rPr>
                <w:ins w:id="7816" w:author="raye" w:date="2018-07-23T14:26:00Z"/>
                <w:rFonts w:ascii="Calibri" w:hAnsi="Calibri" w:cstheme="minorHAnsi"/>
                <w:strike/>
                <w:szCs w:val="21"/>
                <w:highlight w:val="yellow"/>
              </w:rPr>
            </w:pPr>
            <w:ins w:id="7817" w:author="raye" w:date="2018-07-23T14:26:00Z">
              <w:r w:rsidRPr="00A23FA3">
                <w:rPr>
                  <w:rFonts w:ascii="Calibri" w:hAnsi="Calibri" w:cstheme="minorHAnsi"/>
                  <w:strike/>
                  <w:szCs w:val="21"/>
                  <w:highlight w:val="yellow"/>
                </w:rPr>
                <w:t>Unusual /Suspicious Activities Form (from BSA Officer)</w:t>
              </w:r>
            </w:ins>
          </w:p>
        </w:tc>
      </w:tr>
      <w:tr w:rsidR="00A23FA3" w:rsidRPr="00A23FA3" w14:paraId="7D07789A" w14:textId="77777777" w:rsidTr="001F3470">
        <w:trPr>
          <w:ins w:id="7818" w:author="raye" w:date="2018-07-23T14:26:00Z"/>
        </w:trPr>
        <w:tc>
          <w:tcPr>
            <w:tcW w:w="7230" w:type="dxa"/>
            <w:gridSpan w:val="4"/>
          </w:tcPr>
          <w:p w14:paraId="0EB57248" w14:textId="77777777" w:rsidR="00E06FB7" w:rsidRPr="00A23FA3" w:rsidRDefault="00E06FB7" w:rsidP="001F3470">
            <w:pPr>
              <w:jc w:val="left"/>
              <w:rPr>
                <w:ins w:id="7819" w:author="raye" w:date="2018-07-23T14:26:00Z"/>
                <w:rFonts w:ascii="Calibri" w:hAnsi="Calibri" w:cstheme="minorHAnsi"/>
                <w:strike/>
                <w:szCs w:val="21"/>
                <w:highlight w:val="yellow"/>
              </w:rPr>
            </w:pPr>
            <w:ins w:id="7820" w:author="raye" w:date="2018-07-23T14:26:00Z">
              <w:r w:rsidRPr="00A23FA3">
                <w:rPr>
                  <w:rFonts w:ascii="Calibri" w:hAnsi="Calibri"/>
                  <w:strike/>
                  <w:highlight w:val="yellow"/>
                </w:rPr>
                <w:t>Note: LCD users can use TAB tags to switch to display / view the above information</w:t>
              </w:r>
            </w:ins>
          </w:p>
          <w:p w14:paraId="61EDDB6B" w14:textId="77777777" w:rsidR="00E06FB7" w:rsidRPr="00A23FA3" w:rsidRDefault="00E06FB7" w:rsidP="001F3470">
            <w:pPr>
              <w:jc w:val="left"/>
              <w:rPr>
                <w:ins w:id="7821" w:author="raye" w:date="2018-07-23T14:26:00Z"/>
                <w:rFonts w:ascii="Calibri" w:hAnsi="Calibri" w:cstheme="minorHAnsi"/>
                <w:strike/>
                <w:szCs w:val="21"/>
                <w:highlight w:val="yellow"/>
              </w:rPr>
            </w:pPr>
          </w:p>
        </w:tc>
      </w:tr>
    </w:tbl>
    <w:p w14:paraId="22AA98E5" w14:textId="77777777" w:rsidR="00E06FB7" w:rsidRPr="00A23FA3" w:rsidRDefault="00E06FB7" w:rsidP="00E06FB7">
      <w:pPr>
        <w:pStyle w:val="a0"/>
        <w:numPr>
          <w:ilvl w:val="0"/>
          <w:numId w:val="6"/>
        </w:numPr>
        <w:ind w:firstLineChars="0"/>
        <w:jc w:val="left"/>
        <w:rPr>
          <w:ins w:id="7822" w:author="raye" w:date="2018-07-23T14:26:00Z"/>
          <w:rFonts w:ascii="Calibri" w:hAnsi="Calibri" w:cstheme="minorHAnsi"/>
          <w:strike/>
          <w:sz w:val="24"/>
          <w:szCs w:val="24"/>
          <w:highlight w:val="yellow"/>
        </w:rPr>
      </w:pPr>
      <w:ins w:id="7823" w:author="raye" w:date="2018-07-23T14:26:00Z">
        <w:r w:rsidRPr="00A23FA3">
          <w:rPr>
            <w:rFonts w:ascii="Calibri" w:hAnsi="Calibri" w:cstheme="minorHAnsi"/>
            <w:strike/>
            <w:sz w:val="24"/>
            <w:szCs w:val="24"/>
            <w:highlight w:val="yellow"/>
          </w:rPr>
          <w:t>Element of feedback area:</w:t>
        </w:r>
      </w:ins>
    </w:p>
    <w:p w14:paraId="05B840DE" w14:textId="77777777" w:rsidR="00E06FB7" w:rsidRPr="00A23FA3" w:rsidRDefault="00E06FB7" w:rsidP="00E06FB7">
      <w:pPr>
        <w:pStyle w:val="a0"/>
        <w:ind w:left="845" w:firstLineChars="0" w:firstLine="0"/>
        <w:jc w:val="left"/>
        <w:rPr>
          <w:ins w:id="7824" w:author="raye" w:date="2018-07-23T14:26:00Z"/>
          <w:rFonts w:ascii="Calibri" w:hAnsi="Calibri" w:cstheme="minorHAnsi"/>
          <w:strike/>
          <w:sz w:val="24"/>
          <w:szCs w:val="24"/>
          <w:highlight w:val="yellow"/>
        </w:rPr>
      </w:pPr>
      <w:ins w:id="7825" w:author="raye" w:date="2018-07-23T14:26:00Z">
        <w:r w:rsidRPr="00A23FA3">
          <w:rPr>
            <w:rFonts w:ascii="Calibri" w:hAnsi="Calibri" w:cstheme="minorHAnsi"/>
            <w:strike/>
            <w:sz w:val="24"/>
            <w:szCs w:val="24"/>
            <w:highlight w:val="yellow"/>
          </w:rPr>
          <w:t>If this report is a case of applying for an OFAC investigation:</w:t>
        </w:r>
      </w:ins>
    </w:p>
    <w:tbl>
      <w:tblPr>
        <w:tblStyle w:val="a9"/>
        <w:tblW w:w="0" w:type="auto"/>
        <w:tblInd w:w="845" w:type="dxa"/>
        <w:tblLook w:val="04A0" w:firstRow="1" w:lastRow="0" w:firstColumn="1" w:lastColumn="0" w:noHBand="0" w:noVBand="1"/>
      </w:tblPr>
      <w:tblGrid>
        <w:gridCol w:w="424"/>
        <w:gridCol w:w="1987"/>
        <w:gridCol w:w="1842"/>
        <w:gridCol w:w="2977"/>
      </w:tblGrid>
      <w:tr w:rsidR="00A23FA3" w:rsidRPr="00A23FA3" w14:paraId="73125612" w14:textId="77777777" w:rsidTr="001F3470">
        <w:trPr>
          <w:ins w:id="7826" w:author="raye" w:date="2018-07-23T14:26:00Z"/>
        </w:trPr>
        <w:tc>
          <w:tcPr>
            <w:tcW w:w="424" w:type="dxa"/>
            <w:shd w:val="clear" w:color="auto" w:fill="BFBFBF" w:themeFill="background1" w:themeFillShade="BF"/>
          </w:tcPr>
          <w:p w14:paraId="089D368E" w14:textId="77777777" w:rsidR="00E06FB7" w:rsidRPr="00A23FA3" w:rsidRDefault="00E06FB7" w:rsidP="001F3470">
            <w:pPr>
              <w:rPr>
                <w:ins w:id="7827" w:author="raye" w:date="2018-07-23T14:26:00Z"/>
                <w:rFonts w:ascii="Calibri" w:hAnsi="Calibri" w:cstheme="minorHAnsi"/>
                <w:strike/>
                <w:szCs w:val="21"/>
                <w:highlight w:val="yellow"/>
              </w:rPr>
            </w:pPr>
            <w:ins w:id="7828" w:author="raye" w:date="2018-07-23T14:26:00Z">
              <w:r w:rsidRPr="00A23FA3">
                <w:rPr>
                  <w:rFonts w:ascii="Calibri" w:hAnsi="Calibri" w:cstheme="minorHAnsi"/>
                  <w:strike/>
                  <w:szCs w:val="21"/>
                  <w:highlight w:val="yellow"/>
                </w:rPr>
                <w:t>#</w:t>
              </w:r>
            </w:ins>
          </w:p>
        </w:tc>
        <w:tc>
          <w:tcPr>
            <w:tcW w:w="1987" w:type="dxa"/>
            <w:shd w:val="clear" w:color="auto" w:fill="BFBFBF" w:themeFill="background1" w:themeFillShade="BF"/>
          </w:tcPr>
          <w:p w14:paraId="12429804" w14:textId="77777777" w:rsidR="00E06FB7" w:rsidRPr="00A23FA3" w:rsidRDefault="00E06FB7" w:rsidP="001F3470">
            <w:pPr>
              <w:rPr>
                <w:ins w:id="7829" w:author="raye" w:date="2018-07-23T14:26:00Z"/>
                <w:rFonts w:ascii="Calibri" w:hAnsi="Calibri" w:cstheme="minorHAnsi"/>
                <w:strike/>
                <w:szCs w:val="21"/>
                <w:highlight w:val="yellow"/>
              </w:rPr>
            </w:pPr>
            <w:ins w:id="7830" w:author="raye" w:date="2018-07-23T14:26:00Z">
              <w:r w:rsidRPr="00A23FA3">
                <w:rPr>
                  <w:rFonts w:ascii="Calibri" w:hAnsi="Calibri" w:cstheme="minorHAnsi"/>
                  <w:strike/>
                  <w:szCs w:val="21"/>
                  <w:highlight w:val="yellow"/>
                </w:rPr>
                <w:t>ITEM</w:t>
              </w:r>
            </w:ins>
          </w:p>
        </w:tc>
        <w:tc>
          <w:tcPr>
            <w:tcW w:w="1842" w:type="dxa"/>
            <w:shd w:val="clear" w:color="auto" w:fill="BFBFBF" w:themeFill="background1" w:themeFillShade="BF"/>
          </w:tcPr>
          <w:p w14:paraId="1FCE8E4C" w14:textId="77777777" w:rsidR="00E06FB7" w:rsidRPr="00A23FA3" w:rsidRDefault="00E06FB7" w:rsidP="001F3470">
            <w:pPr>
              <w:rPr>
                <w:ins w:id="7831" w:author="raye" w:date="2018-07-23T14:26:00Z"/>
                <w:rFonts w:ascii="Calibri" w:hAnsi="Calibri" w:cstheme="minorHAnsi"/>
                <w:strike/>
                <w:szCs w:val="21"/>
                <w:highlight w:val="yellow"/>
              </w:rPr>
            </w:pPr>
            <w:ins w:id="7832" w:author="raye" w:date="2018-07-23T14:26:00Z">
              <w:r w:rsidRPr="00A23FA3">
                <w:rPr>
                  <w:rFonts w:ascii="Calibri" w:hAnsi="Calibri" w:cstheme="minorHAnsi"/>
                  <w:strike/>
                  <w:szCs w:val="21"/>
                  <w:highlight w:val="yellow"/>
                </w:rPr>
                <w:t>NAME</w:t>
              </w:r>
            </w:ins>
          </w:p>
        </w:tc>
        <w:tc>
          <w:tcPr>
            <w:tcW w:w="2977" w:type="dxa"/>
            <w:shd w:val="clear" w:color="auto" w:fill="BFBFBF" w:themeFill="background1" w:themeFillShade="BF"/>
          </w:tcPr>
          <w:p w14:paraId="5235BFF7" w14:textId="77777777" w:rsidR="00E06FB7" w:rsidRPr="00A23FA3" w:rsidRDefault="00E06FB7" w:rsidP="001F3470">
            <w:pPr>
              <w:rPr>
                <w:ins w:id="7833" w:author="raye" w:date="2018-07-23T14:26:00Z"/>
                <w:rFonts w:ascii="Calibri" w:hAnsi="Calibri" w:cstheme="minorHAnsi"/>
                <w:strike/>
                <w:szCs w:val="21"/>
                <w:highlight w:val="yellow"/>
              </w:rPr>
            </w:pPr>
            <w:ins w:id="7834" w:author="raye" w:date="2018-07-23T14:26:00Z">
              <w:r w:rsidRPr="00A23FA3">
                <w:rPr>
                  <w:rFonts w:ascii="Calibri" w:hAnsi="Calibri" w:cstheme="minorHAnsi"/>
                  <w:strike/>
                  <w:szCs w:val="21"/>
                  <w:highlight w:val="yellow"/>
                </w:rPr>
                <w:t>DESCRIPTION</w:t>
              </w:r>
            </w:ins>
          </w:p>
        </w:tc>
      </w:tr>
      <w:tr w:rsidR="00A23FA3" w:rsidRPr="00A23FA3" w14:paraId="6FDA4684" w14:textId="77777777" w:rsidTr="001F3470">
        <w:trPr>
          <w:ins w:id="7835" w:author="raye" w:date="2018-07-23T14:26:00Z"/>
        </w:trPr>
        <w:tc>
          <w:tcPr>
            <w:tcW w:w="424" w:type="dxa"/>
          </w:tcPr>
          <w:p w14:paraId="217CED99" w14:textId="77777777" w:rsidR="00E06FB7" w:rsidRPr="00A23FA3" w:rsidRDefault="00E06FB7" w:rsidP="001F3470">
            <w:pPr>
              <w:rPr>
                <w:ins w:id="7836" w:author="raye" w:date="2018-07-23T14:26:00Z"/>
                <w:rFonts w:ascii="Calibri" w:hAnsi="Calibri" w:cstheme="minorHAnsi"/>
                <w:strike/>
                <w:szCs w:val="21"/>
                <w:highlight w:val="yellow"/>
              </w:rPr>
            </w:pPr>
            <w:ins w:id="7837" w:author="raye" w:date="2018-07-23T14:26:00Z">
              <w:r w:rsidRPr="00A23FA3">
                <w:rPr>
                  <w:rFonts w:ascii="Calibri" w:hAnsi="Calibri" w:cstheme="minorHAnsi"/>
                  <w:strike/>
                  <w:szCs w:val="21"/>
                  <w:highlight w:val="yellow"/>
                </w:rPr>
                <w:t>1</w:t>
              </w:r>
            </w:ins>
          </w:p>
        </w:tc>
        <w:tc>
          <w:tcPr>
            <w:tcW w:w="1987" w:type="dxa"/>
          </w:tcPr>
          <w:p w14:paraId="50B3C034" w14:textId="77777777" w:rsidR="00E06FB7" w:rsidRPr="00A23FA3" w:rsidRDefault="00E06FB7" w:rsidP="001F3470">
            <w:pPr>
              <w:rPr>
                <w:ins w:id="7838" w:author="raye" w:date="2018-07-23T14:26:00Z"/>
                <w:rFonts w:ascii="Calibri" w:hAnsi="Calibri" w:cstheme="minorHAnsi"/>
                <w:strike/>
                <w:szCs w:val="21"/>
                <w:highlight w:val="yellow"/>
              </w:rPr>
            </w:pPr>
            <w:ins w:id="7839" w:author="raye" w:date="2018-07-23T14:26:00Z">
              <w:r w:rsidRPr="00A23FA3">
                <w:rPr>
                  <w:rFonts w:ascii="Calibri" w:hAnsi="Calibri" w:cstheme="minorHAnsi"/>
                  <w:strike/>
                  <w:szCs w:val="21"/>
                  <w:highlight w:val="yellow"/>
                </w:rPr>
                <w:t>OFAC Result</w:t>
              </w:r>
            </w:ins>
          </w:p>
        </w:tc>
        <w:tc>
          <w:tcPr>
            <w:tcW w:w="1842" w:type="dxa"/>
          </w:tcPr>
          <w:p w14:paraId="1AE15885" w14:textId="77777777" w:rsidR="00E06FB7" w:rsidRPr="00A23FA3" w:rsidRDefault="00E06FB7" w:rsidP="001F3470">
            <w:pPr>
              <w:rPr>
                <w:ins w:id="7840" w:author="raye" w:date="2018-07-23T14:26:00Z"/>
                <w:rFonts w:ascii="Calibri" w:hAnsi="Calibri" w:cstheme="minorHAnsi"/>
                <w:strike/>
                <w:szCs w:val="21"/>
                <w:highlight w:val="yellow"/>
              </w:rPr>
            </w:pPr>
          </w:p>
        </w:tc>
        <w:tc>
          <w:tcPr>
            <w:tcW w:w="2977" w:type="dxa"/>
          </w:tcPr>
          <w:p w14:paraId="520DA0AF" w14:textId="77777777" w:rsidR="00E06FB7" w:rsidRPr="00A23FA3" w:rsidRDefault="00E06FB7" w:rsidP="001F3470">
            <w:pPr>
              <w:rPr>
                <w:ins w:id="7841" w:author="raye" w:date="2018-07-23T14:26:00Z"/>
                <w:rFonts w:ascii="Calibri" w:hAnsi="Calibri" w:cstheme="minorHAnsi"/>
                <w:strike/>
                <w:szCs w:val="21"/>
                <w:highlight w:val="yellow"/>
              </w:rPr>
            </w:pPr>
            <w:ins w:id="7842" w:author="raye" w:date="2018-07-23T14:26:00Z">
              <w:r w:rsidRPr="00A23FA3">
                <w:rPr>
                  <w:rFonts w:ascii="Calibri" w:hAnsi="Calibri" w:cstheme="minorHAnsi"/>
                  <w:strike/>
                  <w:szCs w:val="21"/>
                  <w:highlight w:val="yellow"/>
                </w:rPr>
                <w:t>Mandatory, YES or No</w:t>
              </w:r>
            </w:ins>
          </w:p>
        </w:tc>
      </w:tr>
      <w:tr w:rsidR="00A23FA3" w:rsidRPr="00A23FA3" w14:paraId="25545B7C" w14:textId="77777777" w:rsidTr="001F3470">
        <w:trPr>
          <w:ins w:id="7843" w:author="raye" w:date="2018-07-23T14:26:00Z"/>
        </w:trPr>
        <w:tc>
          <w:tcPr>
            <w:tcW w:w="424" w:type="dxa"/>
          </w:tcPr>
          <w:p w14:paraId="23D03A34" w14:textId="77777777" w:rsidR="00E06FB7" w:rsidRPr="00A23FA3" w:rsidRDefault="00E06FB7" w:rsidP="001F3470">
            <w:pPr>
              <w:rPr>
                <w:ins w:id="7844" w:author="raye" w:date="2018-07-23T14:26:00Z"/>
                <w:rFonts w:ascii="Calibri" w:hAnsi="Calibri" w:cstheme="minorHAnsi"/>
                <w:strike/>
                <w:szCs w:val="21"/>
                <w:highlight w:val="yellow"/>
              </w:rPr>
            </w:pPr>
            <w:ins w:id="7845" w:author="raye" w:date="2018-07-23T14:26:00Z">
              <w:r w:rsidRPr="00A23FA3">
                <w:rPr>
                  <w:rFonts w:ascii="Calibri" w:hAnsi="Calibri" w:cstheme="minorHAnsi"/>
                  <w:strike/>
                  <w:szCs w:val="21"/>
                  <w:highlight w:val="yellow"/>
                </w:rPr>
                <w:lastRenderedPageBreak/>
                <w:t>2</w:t>
              </w:r>
            </w:ins>
          </w:p>
        </w:tc>
        <w:tc>
          <w:tcPr>
            <w:tcW w:w="1987" w:type="dxa"/>
          </w:tcPr>
          <w:p w14:paraId="0655A74C" w14:textId="77777777" w:rsidR="00E06FB7" w:rsidRPr="00A23FA3" w:rsidRDefault="00E06FB7" w:rsidP="001F3470">
            <w:pPr>
              <w:rPr>
                <w:ins w:id="7846" w:author="raye" w:date="2018-07-23T14:26:00Z"/>
                <w:rFonts w:ascii="Calibri" w:hAnsi="Calibri" w:cstheme="minorHAnsi"/>
                <w:strike/>
                <w:szCs w:val="21"/>
                <w:highlight w:val="yellow"/>
              </w:rPr>
            </w:pPr>
            <w:ins w:id="7847" w:author="raye" w:date="2018-07-23T14:26:00Z">
              <w:r w:rsidRPr="00A23FA3">
                <w:rPr>
                  <w:rFonts w:ascii="Calibri" w:hAnsi="Calibri" w:cstheme="minorHAnsi"/>
                  <w:strike/>
                  <w:szCs w:val="21"/>
                  <w:highlight w:val="yellow"/>
                </w:rPr>
                <w:t>Comments</w:t>
              </w:r>
            </w:ins>
          </w:p>
        </w:tc>
        <w:tc>
          <w:tcPr>
            <w:tcW w:w="1842" w:type="dxa"/>
          </w:tcPr>
          <w:p w14:paraId="1EFFD040" w14:textId="77777777" w:rsidR="00E06FB7" w:rsidRPr="00A23FA3" w:rsidRDefault="00E06FB7" w:rsidP="001F3470">
            <w:pPr>
              <w:rPr>
                <w:ins w:id="7848" w:author="raye" w:date="2018-07-23T14:26:00Z"/>
                <w:rFonts w:ascii="Calibri" w:hAnsi="Calibri" w:cstheme="minorHAnsi"/>
                <w:strike/>
                <w:szCs w:val="21"/>
                <w:highlight w:val="yellow"/>
              </w:rPr>
            </w:pPr>
          </w:p>
        </w:tc>
        <w:tc>
          <w:tcPr>
            <w:tcW w:w="2977" w:type="dxa"/>
          </w:tcPr>
          <w:p w14:paraId="56E4DF38" w14:textId="77777777" w:rsidR="00E06FB7" w:rsidRPr="00A23FA3" w:rsidRDefault="00E06FB7" w:rsidP="001F3470">
            <w:pPr>
              <w:rPr>
                <w:ins w:id="7849" w:author="raye" w:date="2018-07-23T14:26:00Z"/>
                <w:rFonts w:ascii="Calibri" w:hAnsi="Calibri" w:cstheme="minorHAnsi"/>
                <w:strike/>
                <w:szCs w:val="21"/>
                <w:highlight w:val="yellow"/>
              </w:rPr>
            </w:pPr>
            <w:ins w:id="7850" w:author="raye" w:date="2018-07-23T14:26:00Z">
              <w:r w:rsidRPr="00A23FA3">
                <w:rPr>
                  <w:rFonts w:ascii="Calibri" w:hAnsi="Calibri" w:cstheme="minorHAnsi"/>
                  <w:strike/>
                  <w:szCs w:val="21"/>
                  <w:highlight w:val="yellow"/>
                </w:rPr>
                <w:t>Optional, Manual input</w:t>
              </w:r>
            </w:ins>
          </w:p>
        </w:tc>
      </w:tr>
    </w:tbl>
    <w:p w14:paraId="30466C5B" w14:textId="77777777" w:rsidR="00E06FB7" w:rsidRPr="00A23FA3" w:rsidRDefault="00E06FB7" w:rsidP="00E06FB7">
      <w:pPr>
        <w:pStyle w:val="a0"/>
        <w:ind w:left="845" w:firstLineChars="0" w:firstLine="0"/>
        <w:jc w:val="left"/>
        <w:rPr>
          <w:ins w:id="7851" w:author="raye" w:date="2018-07-23T14:26:00Z"/>
          <w:rFonts w:ascii="Calibri" w:hAnsi="Calibri" w:cstheme="minorHAnsi"/>
          <w:strike/>
          <w:sz w:val="24"/>
          <w:szCs w:val="24"/>
          <w:highlight w:val="yellow"/>
        </w:rPr>
      </w:pPr>
      <w:ins w:id="7852" w:author="raye" w:date="2018-07-23T14:26:00Z">
        <w:r w:rsidRPr="00A23FA3">
          <w:rPr>
            <w:rFonts w:ascii="Calibri" w:hAnsi="Calibri" w:cstheme="minorHAnsi"/>
            <w:strike/>
            <w:sz w:val="24"/>
            <w:szCs w:val="24"/>
            <w:highlight w:val="yellow"/>
          </w:rPr>
          <w:t>If this report belongs to the scenario reported by SAR:</w:t>
        </w:r>
      </w:ins>
    </w:p>
    <w:tbl>
      <w:tblPr>
        <w:tblStyle w:val="a9"/>
        <w:tblW w:w="0" w:type="auto"/>
        <w:tblInd w:w="845" w:type="dxa"/>
        <w:tblLook w:val="04A0" w:firstRow="1" w:lastRow="0" w:firstColumn="1" w:lastColumn="0" w:noHBand="0" w:noVBand="1"/>
      </w:tblPr>
      <w:tblGrid>
        <w:gridCol w:w="424"/>
        <w:gridCol w:w="1987"/>
        <w:gridCol w:w="1842"/>
        <w:gridCol w:w="2977"/>
      </w:tblGrid>
      <w:tr w:rsidR="00A23FA3" w:rsidRPr="00A23FA3" w14:paraId="58E20C0C" w14:textId="77777777" w:rsidTr="001F3470">
        <w:trPr>
          <w:ins w:id="7853" w:author="raye" w:date="2018-07-23T14:26:00Z"/>
        </w:trPr>
        <w:tc>
          <w:tcPr>
            <w:tcW w:w="424" w:type="dxa"/>
            <w:shd w:val="clear" w:color="auto" w:fill="BFBFBF" w:themeFill="background1" w:themeFillShade="BF"/>
          </w:tcPr>
          <w:p w14:paraId="18B79D67" w14:textId="77777777" w:rsidR="00E06FB7" w:rsidRPr="00A23FA3" w:rsidRDefault="00E06FB7" w:rsidP="001F3470">
            <w:pPr>
              <w:rPr>
                <w:ins w:id="7854" w:author="raye" w:date="2018-07-23T14:26:00Z"/>
                <w:rFonts w:ascii="Calibri" w:hAnsi="Calibri" w:cstheme="minorHAnsi"/>
                <w:strike/>
                <w:szCs w:val="21"/>
                <w:highlight w:val="yellow"/>
              </w:rPr>
            </w:pPr>
            <w:ins w:id="7855" w:author="raye" w:date="2018-07-23T14:26:00Z">
              <w:r w:rsidRPr="00A23FA3">
                <w:rPr>
                  <w:rFonts w:ascii="Calibri" w:hAnsi="Calibri" w:cstheme="minorHAnsi"/>
                  <w:strike/>
                  <w:szCs w:val="21"/>
                  <w:highlight w:val="yellow"/>
                </w:rPr>
                <w:t>#</w:t>
              </w:r>
            </w:ins>
          </w:p>
        </w:tc>
        <w:tc>
          <w:tcPr>
            <w:tcW w:w="1987" w:type="dxa"/>
            <w:shd w:val="clear" w:color="auto" w:fill="BFBFBF" w:themeFill="background1" w:themeFillShade="BF"/>
          </w:tcPr>
          <w:p w14:paraId="571E30B0" w14:textId="77777777" w:rsidR="00E06FB7" w:rsidRPr="00A23FA3" w:rsidRDefault="00E06FB7" w:rsidP="001F3470">
            <w:pPr>
              <w:rPr>
                <w:ins w:id="7856" w:author="raye" w:date="2018-07-23T14:26:00Z"/>
                <w:rFonts w:ascii="Calibri" w:hAnsi="Calibri" w:cstheme="minorHAnsi"/>
                <w:strike/>
                <w:szCs w:val="21"/>
                <w:highlight w:val="yellow"/>
              </w:rPr>
            </w:pPr>
            <w:ins w:id="7857" w:author="raye" w:date="2018-07-23T14:26:00Z">
              <w:r w:rsidRPr="00A23FA3">
                <w:rPr>
                  <w:rFonts w:ascii="Calibri" w:hAnsi="Calibri" w:cstheme="minorHAnsi"/>
                  <w:strike/>
                  <w:szCs w:val="21"/>
                  <w:highlight w:val="yellow"/>
                </w:rPr>
                <w:t>ITEM</w:t>
              </w:r>
            </w:ins>
          </w:p>
        </w:tc>
        <w:tc>
          <w:tcPr>
            <w:tcW w:w="1842" w:type="dxa"/>
            <w:shd w:val="clear" w:color="auto" w:fill="BFBFBF" w:themeFill="background1" w:themeFillShade="BF"/>
          </w:tcPr>
          <w:p w14:paraId="3C3EB996" w14:textId="77777777" w:rsidR="00E06FB7" w:rsidRPr="00A23FA3" w:rsidRDefault="00E06FB7" w:rsidP="001F3470">
            <w:pPr>
              <w:rPr>
                <w:ins w:id="7858" w:author="raye" w:date="2018-07-23T14:26:00Z"/>
                <w:rFonts w:ascii="Calibri" w:hAnsi="Calibri" w:cstheme="minorHAnsi"/>
                <w:strike/>
                <w:szCs w:val="21"/>
                <w:highlight w:val="yellow"/>
              </w:rPr>
            </w:pPr>
            <w:ins w:id="7859" w:author="raye" w:date="2018-07-23T14:26:00Z">
              <w:r w:rsidRPr="00A23FA3">
                <w:rPr>
                  <w:rFonts w:ascii="Calibri" w:hAnsi="Calibri" w:cstheme="minorHAnsi"/>
                  <w:strike/>
                  <w:szCs w:val="21"/>
                  <w:highlight w:val="yellow"/>
                </w:rPr>
                <w:t>NAME</w:t>
              </w:r>
            </w:ins>
          </w:p>
        </w:tc>
        <w:tc>
          <w:tcPr>
            <w:tcW w:w="2977" w:type="dxa"/>
            <w:shd w:val="clear" w:color="auto" w:fill="BFBFBF" w:themeFill="background1" w:themeFillShade="BF"/>
          </w:tcPr>
          <w:p w14:paraId="4D628DAD" w14:textId="77777777" w:rsidR="00E06FB7" w:rsidRPr="00A23FA3" w:rsidRDefault="00E06FB7" w:rsidP="001F3470">
            <w:pPr>
              <w:rPr>
                <w:ins w:id="7860" w:author="raye" w:date="2018-07-23T14:26:00Z"/>
                <w:rFonts w:ascii="Calibri" w:hAnsi="Calibri" w:cstheme="minorHAnsi"/>
                <w:strike/>
                <w:szCs w:val="21"/>
                <w:highlight w:val="yellow"/>
              </w:rPr>
            </w:pPr>
            <w:ins w:id="7861" w:author="raye" w:date="2018-07-23T14:26:00Z">
              <w:r w:rsidRPr="00A23FA3">
                <w:rPr>
                  <w:rFonts w:ascii="Calibri" w:hAnsi="Calibri" w:cstheme="minorHAnsi"/>
                  <w:strike/>
                  <w:szCs w:val="21"/>
                  <w:highlight w:val="yellow"/>
                </w:rPr>
                <w:t>DESCRIPTION</w:t>
              </w:r>
            </w:ins>
          </w:p>
        </w:tc>
      </w:tr>
      <w:tr w:rsidR="00A23FA3" w:rsidRPr="00A23FA3" w14:paraId="6B0C7A52" w14:textId="77777777" w:rsidTr="001F3470">
        <w:trPr>
          <w:ins w:id="7862" w:author="raye" w:date="2018-07-23T14:26:00Z"/>
        </w:trPr>
        <w:tc>
          <w:tcPr>
            <w:tcW w:w="424" w:type="dxa"/>
          </w:tcPr>
          <w:p w14:paraId="72F51F45" w14:textId="77777777" w:rsidR="00E06FB7" w:rsidRPr="00A23FA3" w:rsidRDefault="00E06FB7" w:rsidP="001F3470">
            <w:pPr>
              <w:rPr>
                <w:ins w:id="7863" w:author="raye" w:date="2018-07-23T14:26:00Z"/>
                <w:rFonts w:ascii="Calibri" w:hAnsi="Calibri" w:cstheme="minorHAnsi"/>
                <w:strike/>
                <w:szCs w:val="21"/>
                <w:highlight w:val="yellow"/>
              </w:rPr>
            </w:pPr>
            <w:ins w:id="7864" w:author="raye" w:date="2018-07-23T14:26:00Z">
              <w:r w:rsidRPr="00A23FA3">
                <w:rPr>
                  <w:rFonts w:ascii="Calibri" w:hAnsi="Calibri" w:cstheme="minorHAnsi"/>
                  <w:strike/>
                  <w:szCs w:val="21"/>
                  <w:highlight w:val="yellow"/>
                </w:rPr>
                <w:t>1</w:t>
              </w:r>
            </w:ins>
          </w:p>
        </w:tc>
        <w:tc>
          <w:tcPr>
            <w:tcW w:w="1987" w:type="dxa"/>
          </w:tcPr>
          <w:p w14:paraId="40BD7E05" w14:textId="77777777" w:rsidR="00E06FB7" w:rsidRPr="00A23FA3" w:rsidRDefault="00E06FB7" w:rsidP="001F3470">
            <w:pPr>
              <w:rPr>
                <w:ins w:id="7865" w:author="raye" w:date="2018-07-23T14:26:00Z"/>
                <w:rFonts w:ascii="Calibri" w:hAnsi="Calibri" w:cstheme="minorHAnsi"/>
                <w:strike/>
                <w:szCs w:val="21"/>
                <w:highlight w:val="yellow"/>
              </w:rPr>
            </w:pPr>
            <w:ins w:id="7866" w:author="raye" w:date="2018-07-23T14:26:00Z">
              <w:r w:rsidRPr="00A23FA3">
                <w:rPr>
                  <w:rFonts w:ascii="Calibri" w:hAnsi="Calibri" w:cstheme="minorHAnsi"/>
                  <w:strike/>
                  <w:szCs w:val="21"/>
                  <w:highlight w:val="yellow"/>
                </w:rPr>
                <w:t>SAR Result</w:t>
              </w:r>
            </w:ins>
          </w:p>
        </w:tc>
        <w:tc>
          <w:tcPr>
            <w:tcW w:w="1842" w:type="dxa"/>
          </w:tcPr>
          <w:p w14:paraId="40986BA5" w14:textId="77777777" w:rsidR="00E06FB7" w:rsidRPr="00A23FA3" w:rsidRDefault="00E06FB7" w:rsidP="001F3470">
            <w:pPr>
              <w:rPr>
                <w:ins w:id="7867" w:author="raye" w:date="2018-07-23T14:26:00Z"/>
                <w:rFonts w:ascii="Calibri" w:hAnsi="Calibri" w:cstheme="minorHAnsi"/>
                <w:strike/>
                <w:szCs w:val="21"/>
                <w:highlight w:val="yellow"/>
              </w:rPr>
            </w:pPr>
          </w:p>
        </w:tc>
        <w:tc>
          <w:tcPr>
            <w:tcW w:w="2977" w:type="dxa"/>
          </w:tcPr>
          <w:p w14:paraId="32666D03" w14:textId="77777777" w:rsidR="00E06FB7" w:rsidRPr="00A23FA3" w:rsidRDefault="00E06FB7" w:rsidP="001F3470">
            <w:pPr>
              <w:rPr>
                <w:ins w:id="7868" w:author="raye" w:date="2018-07-23T14:26:00Z"/>
                <w:rFonts w:ascii="Calibri" w:hAnsi="Calibri" w:cstheme="minorHAnsi"/>
                <w:strike/>
                <w:szCs w:val="21"/>
                <w:highlight w:val="yellow"/>
              </w:rPr>
            </w:pPr>
            <w:ins w:id="7869" w:author="raye" w:date="2018-07-23T14:26:00Z">
              <w:r w:rsidRPr="00A23FA3">
                <w:rPr>
                  <w:rFonts w:ascii="Calibri" w:hAnsi="Calibri" w:cstheme="minorHAnsi"/>
                  <w:strike/>
                  <w:szCs w:val="21"/>
                  <w:highlight w:val="yellow"/>
                </w:rPr>
                <w:t>Mandatory</w:t>
              </w:r>
              <w:r w:rsidRPr="00A23FA3" w:rsidDel="00FF48D0">
                <w:rPr>
                  <w:rFonts w:ascii="Calibri" w:hAnsi="Calibri" w:cstheme="minorHAnsi"/>
                  <w:strike/>
                  <w:szCs w:val="21"/>
                  <w:highlight w:val="yellow"/>
                </w:rPr>
                <w:t>,</w:t>
              </w:r>
              <w:r w:rsidRPr="00A23FA3">
                <w:rPr>
                  <w:rFonts w:ascii="Calibri" w:hAnsi="Calibri" w:cstheme="minorHAnsi"/>
                  <w:strike/>
                  <w:szCs w:val="21"/>
                  <w:highlight w:val="yellow"/>
                </w:rPr>
                <w:t xml:space="preserve"> Manual Input</w:t>
              </w:r>
            </w:ins>
          </w:p>
          <w:p w14:paraId="1E70DE4A" w14:textId="77777777" w:rsidR="00E06FB7" w:rsidRPr="00A23FA3" w:rsidRDefault="00E06FB7" w:rsidP="001F3470">
            <w:pPr>
              <w:rPr>
                <w:ins w:id="7870" w:author="raye" w:date="2018-07-23T14:26:00Z"/>
                <w:rFonts w:ascii="Calibri" w:hAnsi="Calibri" w:cstheme="minorHAnsi"/>
                <w:strike/>
                <w:szCs w:val="21"/>
                <w:highlight w:val="yellow"/>
              </w:rPr>
            </w:pPr>
            <w:ins w:id="7871" w:author="raye" w:date="2018-07-23T14:26:00Z">
              <w:r w:rsidRPr="00A23FA3">
                <w:rPr>
                  <w:rFonts w:ascii="Calibri" w:hAnsi="Calibri" w:cstheme="minorHAnsi"/>
                  <w:strike/>
                  <w:szCs w:val="24"/>
                  <w:highlight w:val="yellow"/>
                </w:rPr>
                <w:t>INVESTIGATION CONTROL LOG#</w:t>
              </w:r>
            </w:ins>
          </w:p>
        </w:tc>
      </w:tr>
      <w:tr w:rsidR="00A23FA3" w:rsidRPr="00A23FA3" w14:paraId="755E5CAD" w14:textId="77777777" w:rsidTr="001F3470">
        <w:trPr>
          <w:ins w:id="7872" w:author="raye" w:date="2018-07-23T14:26:00Z"/>
        </w:trPr>
        <w:tc>
          <w:tcPr>
            <w:tcW w:w="424" w:type="dxa"/>
          </w:tcPr>
          <w:p w14:paraId="58BD99E4" w14:textId="77777777" w:rsidR="00E06FB7" w:rsidRPr="00A23FA3" w:rsidRDefault="00E06FB7" w:rsidP="001F3470">
            <w:pPr>
              <w:rPr>
                <w:ins w:id="7873" w:author="raye" w:date="2018-07-23T14:26:00Z"/>
                <w:rFonts w:ascii="Calibri" w:hAnsi="Calibri" w:cstheme="minorHAnsi"/>
                <w:strike/>
                <w:szCs w:val="21"/>
                <w:highlight w:val="yellow"/>
              </w:rPr>
            </w:pPr>
            <w:ins w:id="7874" w:author="raye" w:date="2018-07-23T14:26:00Z">
              <w:r w:rsidRPr="00A23FA3">
                <w:rPr>
                  <w:rFonts w:ascii="Calibri" w:hAnsi="Calibri" w:cstheme="minorHAnsi"/>
                  <w:strike/>
                  <w:szCs w:val="21"/>
                  <w:highlight w:val="yellow"/>
                </w:rPr>
                <w:t>2</w:t>
              </w:r>
            </w:ins>
          </w:p>
        </w:tc>
        <w:tc>
          <w:tcPr>
            <w:tcW w:w="1987" w:type="dxa"/>
          </w:tcPr>
          <w:p w14:paraId="7CC5B4A3" w14:textId="77777777" w:rsidR="00E06FB7" w:rsidRPr="00A23FA3" w:rsidRDefault="00E06FB7" w:rsidP="001F3470">
            <w:pPr>
              <w:rPr>
                <w:ins w:id="7875" w:author="raye" w:date="2018-07-23T14:26:00Z"/>
                <w:rFonts w:ascii="Calibri" w:hAnsi="Calibri" w:cstheme="minorHAnsi"/>
                <w:strike/>
                <w:szCs w:val="21"/>
                <w:highlight w:val="yellow"/>
              </w:rPr>
            </w:pPr>
            <w:ins w:id="7876" w:author="raye" w:date="2018-07-23T14:26:00Z">
              <w:r w:rsidRPr="00A23FA3">
                <w:rPr>
                  <w:rFonts w:ascii="Calibri" w:hAnsi="Calibri" w:cstheme="minorHAnsi"/>
                  <w:strike/>
                  <w:szCs w:val="21"/>
                  <w:highlight w:val="yellow"/>
                </w:rPr>
                <w:t>Comments</w:t>
              </w:r>
            </w:ins>
          </w:p>
        </w:tc>
        <w:tc>
          <w:tcPr>
            <w:tcW w:w="1842" w:type="dxa"/>
          </w:tcPr>
          <w:p w14:paraId="47AFD83C" w14:textId="77777777" w:rsidR="00E06FB7" w:rsidRPr="00A23FA3" w:rsidRDefault="00E06FB7" w:rsidP="001F3470">
            <w:pPr>
              <w:rPr>
                <w:ins w:id="7877" w:author="raye" w:date="2018-07-23T14:26:00Z"/>
                <w:rFonts w:ascii="Calibri" w:hAnsi="Calibri" w:cstheme="minorHAnsi"/>
                <w:strike/>
                <w:szCs w:val="21"/>
                <w:highlight w:val="yellow"/>
              </w:rPr>
            </w:pPr>
          </w:p>
        </w:tc>
        <w:tc>
          <w:tcPr>
            <w:tcW w:w="2977" w:type="dxa"/>
          </w:tcPr>
          <w:p w14:paraId="40075BED" w14:textId="77777777" w:rsidR="00E06FB7" w:rsidRPr="00A23FA3" w:rsidRDefault="00E06FB7" w:rsidP="001F3470">
            <w:pPr>
              <w:rPr>
                <w:ins w:id="7878" w:author="raye" w:date="2018-07-23T14:26:00Z"/>
                <w:rFonts w:ascii="Calibri" w:hAnsi="Calibri" w:cstheme="minorHAnsi"/>
                <w:strike/>
                <w:szCs w:val="21"/>
                <w:highlight w:val="yellow"/>
              </w:rPr>
            </w:pPr>
            <w:ins w:id="7879" w:author="raye" w:date="2018-07-23T14:26:00Z">
              <w:r w:rsidRPr="00A23FA3">
                <w:rPr>
                  <w:rFonts w:ascii="Calibri" w:hAnsi="Calibri" w:cstheme="minorHAnsi"/>
                  <w:strike/>
                  <w:szCs w:val="21"/>
                  <w:highlight w:val="yellow"/>
                </w:rPr>
                <w:t>Optional, Manual input</w:t>
              </w:r>
            </w:ins>
          </w:p>
        </w:tc>
      </w:tr>
    </w:tbl>
    <w:p w14:paraId="401640EC" w14:textId="77777777" w:rsidR="00E06FB7" w:rsidRPr="00A23FA3" w:rsidRDefault="00E06FB7" w:rsidP="00E06FB7">
      <w:pPr>
        <w:pStyle w:val="a0"/>
        <w:numPr>
          <w:ilvl w:val="0"/>
          <w:numId w:val="6"/>
        </w:numPr>
        <w:ind w:firstLineChars="0"/>
        <w:jc w:val="left"/>
        <w:rPr>
          <w:ins w:id="7880" w:author="raye" w:date="2018-07-23T14:26:00Z"/>
          <w:rFonts w:ascii="Calibri" w:hAnsi="Calibri" w:cstheme="minorHAnsi"/>
          <w:strike/>
          <w:sz w:val="24"/>
          <w:szCs w:val="24"/>
          <w:highlight w:val="yellow"/>
        </w:rPr>
      </w:pPr>
      <w:ins w:id="7881" w:author="raye" w:date="2018-07-23T14:26:00Z">
        <w:r w:rsidRPr="00A23FA3">
          <w:rPr>
            <w:rFonts w:ascii="Calibri" w:hAnsi="Calibri" w:cstheme="minorHAnsi"/>
            <w:strike/>
            <w:sz w:val="24"/>
            <w:szCs w:val="24"/>
            <w:highlight w:val="yellow"/>
          </w:rPr>
          <w:t>Link and button</w:t>
        </w:r>
      </w:ins>
    </w:p>
    <w:tbl>
      <w:tblPr>
        <w:tblStyle w:val="a9"/>
        <w:tblW w:w="0" w:type="auto"/>
        <w:tblInd w:w="845" w:type="dxa"/>
        <w:tblLook w:val="04A0" w:firstRow="1" w:lastRow="0" w:firstColumn="1" w:lastColumn="0" w:noHBand="0" w:noVBand="1"/>
      </w:tblPr>
      <w:tblGrid>
        <w:gridCol w:w="424"/>
        <w:gridCol w:w="1987"/>
        <w:gridCol w:w="4819"/>
      </w:tblGrid>
      <w:tr w:rsidR="00A23FA3" w:rsidRPr="00A23FA3" w14:paraId="7D84A8B2" w14:textId="77777777" w:rsidTr="001F3470">
        <w:trPr>
          <w:ins w:id="7882" w:author="raye" w:date="2018-07-23T14:26:00Z"/>
        </w:trPr>
        <w:tc>
          <w:tcPr>
            <w:tcW w:w="424" w:type="dxa"/>
            <w:shd w:val="clear" w:color="auto" w:fill="BFBFBF" w:themeFill="background1" w:themeFillShade="BF"/>
          </w:tcPr>
          <w:p w14:paraId="30C5831D" w14:textId="77777777" w:rsidR="00E06FB7" w:rsidRPr="00A23FA3" w:rsidRDefault="00E06FB7" w:rsidP="001F3470">
            <w:pPr>
              <w:rPr>
                <w:ins w:id="7883" w:author="raye" w:date="2018-07-23T14:26:00Z"/>
                <w:rFonts w:ascii="Calibri" w:hAnsi="Calibri" w:cstheme="minorHAnsi"/>
                <w:strike/>
                <w:szCs w:val="21"/>
                <w:highlight w:val="yellow"/>
              </w:rPr>
            </w:pPr>
            <w:ins w:id="7884" w:author="raye" w:date="2018-07-23T14:26:00Z">
              <w:r w:rsidRPr="00A23FA3">
                <w:rPr>
                  <w:rFonts w:ascii="Calibri" w:hAnsi="Calibri" w:cstheme="minorHAnsi"/>
                  <w:strike/>
                  <w:szCs w:val="21"/>
                  <w:highlight w:val="yellow"/>
                </w:rPr>
                <w:t>#</w:t>
              </w:r>
            </w:ins>
          </w:p>
        </w:tc>
        <w:tc>
          <w:tcPr>
            <w:tcW w:w="1987" w:type="dxa"/>
            <w:shd w:val="clear" w:color="auto" w:fill="BFBFBF" w:themeFill="background1" w:themeFillShade="BF"/>
          </w:tcPr>
          <w:p w14:paraId="2443C029" w14:textId="77777777" w:rsidR="00E06FB7" w:rsidRPr="00A23FA3" w:rsidRDefault="00E06FB7" w:rsidP="001F3470">
            <w:pPr>
              <w:rPr>
                <w:ins w:id="7885" w:author="raye" w:date="2018-07-23T14:26:00Z"/>
                <w:rFonts w:ascii="Calibri" w:hAnsi="Calibri" w:cstheme="minorHAnsi"/>
                <w:strike/>
                <w:szCs w:val="21"/>
                <w:highlight w:val="yellow"/>
              </w:rPr>
            </w:pPr>
            <w:ins w:id="7886" w:author="raye" w:date="2018-07-23T14:26:00Z">
              <w:r w:rsidRPr="00A23FA3">
                <w:rPr>
                  <w:rFonts w:ascii="Calibri" w:hAnsi="Calibri" w:cstheme="minorHAnsi"/>
                  <w:strike/>
                  <w:szCs w:val="21"/>
                  <w:highlight w:val="yellow"/>
                </w:rPr>
                <w:t>ITEM</w:t>
              </w:r>
            </w:ins>
          </w:p>
        </w:tc>
        <w:tc>
          <w:tcPr>
            <w:tcW w:w="4819" w:type="dxa"/>
            <w:shd w:val="clear" w:color="auto" w:fill="BFBFBF" w:themeFill="background1" w:themeFillShade="BF"/>
          </w:tcPr>
          <w:p w14:paraId="562FA974" w14:textId="77777777" w:rsidR="00E06FB7" w:rsidRPr="00A23FA3" w:rsidRDefault="00E06FB7" w:rsidP="001F3470">
            <w:pPr>
              <w:rPr>
                <w:ins w:id="7887" w:author="raye" w:date="2018-07-23T14:26:00Z"/>
                <w:rFonts w:ascii="Calibri" w:hAnsi="Calibri" w:cstheme="minorHAnsi"/>
                <w:strike/>
                <w:szCs w:val="21"/>
                <w:highlight w:val="yellow"/>
              </w:rPr>
            </w:pPr>
            <w:ins w:id="7888" w:author="raye" w:date="2018-07-23T14:26:00Z">
              <w:r w:rsidRPr="00A23FA3">
                <w:rPr>
                  <w:rFonts w:ascii="Calibri" w:hAnsi="Calibri" w:cstheme="minorHAnsi"/>
                  <w:strike/>
                  <w:szCs w:val="21"/>
                  <w:highlight w:val="yellow"/>
                </w:rPr>
                <w:t>DESCRIPTION</w:t>
              </w:r>
            </w:ins>
          </w:p>
        </w:tc>
      </w:tr>
      <w:tr w:rsidR="00A23FA3" w:rsidRPr="00A23FA3" w14:paraId="41688CF1" w14:textId="77777777" w:rsidTr="001F3470">
        <w:trPr>
          <w:ins w:id="7889" w:author="raye" w:date="2018-07-23T14:26:00Z"/>
        </w:trPr>
        <w:tc>
          <w:tcPr>
            <w:tcW w:w="424" w:type="dxa"/>
          </w:tcPr>
          <w:p w14:paraId="6548A188" w14:textId="77777777" w:rsidR="00E06FB7" w:rsidRPr="00A23FA3" w:rsidRDefault="00E06FB7" w:rsidP="001F3470">
            <w:pPr>
              <w:rPr>
                <w:ins w:id="7890" w:author="raye" w:date="2018-07-23T14:26:00Z"/>
                <w:rFonts w:ascii="Calibri" w:hAnsi="Calibri" w:cstheme="minorHAnsi"/>
                <w:strike/>
                <w:szCs w:val="21"/>
                <w:highlight w:val="yellow"/>
              </w:rPr>
            </w:pPr>
            <w:ins w:id="7891" w:author="raye" w:date="2018-07-23T14:26:00Z">
              <w:r w:rsidRPr="00A23FA3">
                <w:rPr>
                  <w:rFonts w:ascii="Calibri" w:hAnsi="Calibri" w:cstheme="minorHAnsi"/>
                  <w:strike/>
                  <w:szCs w:val="21"/>
                  <w:highlight w:val="yellow"/>
                </w:rPr>
                <w:t>1</w:t>
              </w:r>
            </w:ins>
          </w:p>
        </w:tc>
        <w:tc>
          <w:tcPr>
            <w:tcW w:w="1987" w:type="dxa"/>
          </w:tcPr>
          <w:p w14:paraId="2E69DBC3" w14:textId="77777777" w:rsidR="00E06FB7" w:rsidRPr="00A23FA3" w:rsidRDefault="00E06FB7" w:rsidP="001F3470">
            <w:pPr>
              <w:rPr>
                <w:ins w:id="7892" w:author="raye" w:date="2018-07-23T14:26:00Z"/>
                <w:rFonts w:ascii="Calibri" w:hAnsi="Calibri" w:cstheme="minorHAnsi"/>
                <w:strike/>
                <w:szCs w:val="21"/>
                <w:highlight w:val="yellow"/>
              </w:rPr>
            </w:pPr>
            <w:ins w:id="7893" w:author="raye" w:date="2018-07-23T14:26:00Z">
              <w:r w:rsidRPr="00A23FA3">
                <w:rPr>
                  <w:rFonts w:ascii="Calibri" w:hAnsi="Calibri" w:cstheme="minorHAnsi"/>
                  <w:strike/>
                  <w:szCs w:val="21"/>
                  <w:highlight w:val="yellow"/>
                </w:rPr>
                <w:t>"OK" button</w:t>
              </w:r>
            </w:ins>
          </w:p>
        </w:tc>
        <w:tc>
          <w:tcPr>
            <w:tcW w:w="4819" w:type="dxa"/>
          </w:tcPr>
          <w:p w14:paraId="2E209D42" w14:textId="77777777" w:rsidR="00E06FB7" w:rsidRPr="00A23FA3" w:rsidRDefault="00E06FB7" w:rsidP="001F3470">
            <w:pPr>
              <w:rPr>
                <w:ins w:id="7894" w:author="raye" w:date="2018-07-23T14:26:00Z"/>
                <w:rFonts w:ascii="Calibri" w:hAnsi="Calibri" w:cstheme="minorHAnsi"/>
                <w:strike/>
                <w:szCs w:val="21"/>
                <w:highlight w:val="yellow"/>
              </w:rPr>
            </w:pPr>
            <w:ins w:id="7895" w:author="raye" w:date="2018-07-23T14:26:00Z">
              <w:r w:rsidRPr="00A23FA3">
                <w:rPr>
                  <w:rFonts w:ascii="Calibri" w:hAnsi="Calibri" w:cstheme="minorHAnsi"/>
                  <w:strike/>
                  <w:szCs w:val="21"/>
                  <w:highlight w:val="yellow"/>
                </w:rPr>
                <w:t>Click to save the result of LCD user input, prompt the operations to succeed, and return LCD Case Lis page.</w:t>
              </w:r>
            </w:ins>
          </w:p>
          <w:p w14:paraId="343DC984" w14:textId="77777777" w:rsidR="00E06FB7" w:rsidRPr="00A23FA3" w:rsidRDefault="00E06FB7" w:rsidP="001F3470">
            <w:pPr>
              <w:rPr>
                <w:ins w:id="7896" w:author="raye" w:date="2018-07-23T14:26:00Z"/>
                <w:rFonts w:ascii="Calibri" w:hAnsi="Calibri" w:cstheme="minorHAnsi"/>
                <w:strike/>
                <w:szCs w:val="21"/>
                <w:highlight w:val="yellow"/>
              </w:rPr>
            </w:pPr>
          </w:p>
        </w:tc>
      </w:tr>
      <w:tr w:rsidR="00E06FB7" w:rsidRPr="00A23FA3" w14:paraId="1CE5485E" w14:textId="77777777" w:rsidTr="001F3470">
        <w:trPr>
          <w:ins w:id="7897" w:author="raye" w:date="2018-07-23T14:26:00Z"/>
        </w:trPr>
        <w:tc>
          <w:tcPr>
            <w:tcW w:w="424" w:type="dxa"/>
          </w:tcPr>
          <w:p w14:paraId="62F3D809" w14:textId="77777777" w:rsidR="00E06FB7" w:rsidRPr="00A23FA3" w:rsidRDefault="00E06FB7" w:rsidP="001F3470">
            <w:pPr>
              <w:rPr>
                <w:ins w:id="7898" w:author="raye" w:date="2018-07-23T14:26:00Z"/>
                <w:rFonts w:ascii="Calibri" w:hAnsi="Calibri" w:cstheme="minorHAnsi"/>
                <w:strike/>
                <w:szCs w:val="21"/>
                <w:highlight w:val="yellow"/>
              </w:rPr>
            </w:pPr>
            <w:ins w:id="7899" w:author="raye" w:date="2018-07-23T14:26:00Z">
              <w:r w:rsidRPr="00A23FA3">
                <w:rPr>
                  <w:rFonts w:ascii="Calibri" w:hAnsi="Calibri" w:cstheme="minorHAnsi"/>
                  <w:strike/>
                  <w:szCs w:val="21"/>
                  <w:highlight w:val="yellow"/>
                </w:rPr>
                <w:t>2</w:t>
              </w:r>
            </w:ins>
          </w:p>
        </w:tc>
        <w:tc>
          <w:tcPr>
            <w:tcW w:w="1987" w:type="dxa"/>
          </w:tcPr>
          <w:p w14:paraId="3FB3ACFB" w14:textId="77777777" w:rsidR="00E06FB7" w:rsidRPr="00A23FA3" w:rsidRDefault="00E06FB7" w:rsidP="001F3470">
            <w:pPr>
              <w:rPr>
                <w:ins w:id="7900" w:author="raye" w:date="2018-07-23T14:26:00Z"/>
                <w:rFonts w:ascii="Calibri" w:hAnsi="Calibri" w:cstheme="minorHAnsi"/>
                <w:strike/>
                <w:szCs w:val="21"/>
                <w:highlight w:val="yellow"/>
              </w:rPr>
            </w:pPr>
            <w:ins w:id="7901" w:author="raye" w:date="2018-07-23T14:26:00Z">
              <w:r w:rsidRPr="00A23FA3">
                <w:rPr>
                  <w:rFonts w:ascii="Calibri" w:hAnsi="Calibri" w:cstheme="minorHAnsi"/>
                  <w:strike/>
                  <w:szCs w:val="21"/>
                  <w:highlight w:val="yellow"/>
                </w:rPr>
                <w:t>"Cancel" button</w:t>
              </w:r>
            </w:ins>
          </w:p>
        </w:tc>
        <w:tc>
          <w:tcPr>
            <w:tcW w:w="4819" w:type="dxa"/>
          </w:tcPr>
          <w:p w14:paraId="6AFFFF9C" w14:textId="77777777" w:rsidR="00E06FB7" w:rsidRPr="00A23FA3" w:rsidRDefault="00E06FB7" w:rsidP="001F3470">
            <w:pPr>
              <w:rPr>
                <w:ins w:id="7902" w:author="raye" w:date="2018-07-23T14:26:00Z"/>
                <w:rFonts w:ascii="Calibri" w:hAnsi="Calibri"/>
                <w:strike/>
                <w:highlight w:val="yellow"/>
              </w:rPr>
            </w:pPr>
            <w:ins w:id="7903" w:author="raye" w:date="2018-07-23T14:26:00Z">
              <w:r w:rsidRPr="00A23FA3">
                <w:rPr>
                  <w:rFonts w:ascii="Calibri" w:hAnsi="Calibri"/>
                  <w:strike/>
                  <w:highlight w:val="yellow"/>
                </w:rPr>
                <w:t>Give up Review and feedback, click and return directly to LCD Case Lis page.</w:t>
              </w:r>
            </w:ins>
          </w:p>
          <w:p w14:paraId="79FDE91F" w14:textId="77777777" w:rsidR="00E06FB7" w:rsidRPr="00A23FA3" w:rsidRDefault="00E06FB7" w:rsidP="001F3470">
            <w:pPr>
              <w:rPr>
                <w:ins w:id="7904" w:author="raye" w:date="2018-07-23T14:26:00Z"/>
                <w:rFonts w:ascii="Calibri" w:hAnsi="Calibri" w:cstheme="minorHAnsi"/>
                <w:strike/>
                <w:szCs w:val="21"/>
                <w:highlight w:val="yellow"/>
              </w:rPr>
            </w:pPr>
          </w:p>
        </w:tc>
      </w:tr>
    </w:tbl>
    <w:p w14:paraId="23160C9A" w14:textId="77777777" w:rsidR="00E06FB7" w:rsidRPr="00A23FA3" w:rsidRDefault="00E06FB7" w:rsidP="00E06FB7">
      <w:pPr>
        <w:pStyle w:val="a0"/>
        <w:ind w:left="845" w:firstLineChars="0" w:firstLine="0"/>
        <w:jc w:val="left"/>
        <w:rPr>
          <w:ins w:id="7905" w:author="raye" w:date="2018-07-23T14:26:00Z"/>
          <w:rFonts w:ascii="Calibri" w:hAnsi="Calibri" w:cstheme="minorHAnsi"/>
          <w:strike/>
          <w:sz w:val="24"/>
          <w:szCs w:val="24"/>
          <w:highlight w:val="yellow"/>
        </w:rPr>
      </w:pPr>
    </w:p>
    <w:p w14:paraId="1FEE2A3E" w14:textId="77777777" w:rsidR="00E06FB7" w:rsidRPr="00A23FA3" w:rsidRDefault="00E06FB7" w:rsidP="00E06FB7">
      <w:pPr>
        <w:widowControl/>
        <w:jc w:val="left"/>
        <w:rPr>
          <w:ins w:id="7906" w:author="raye" w:date="2018-07-23T14:26:00Z"/>
          <w:rFonts w:ascii="Calibri" w:hAnsi="Calibri" w:cstheme="minorHAnsi"/>
          <w:b/>
          <w:bCs/>
          <w:strike/>
          <w:sz w:val="32"/>
          <w:szCs w:val="32"/>
          <w:highlight w:val="yellow"/>
        </w:rPr>
      </w:pPr>
      <w:ins w:id="7907" w:author="raye" w:date="2018-07-23T14:26:00Z">
        <w:r w:rsidRPr="00A23FA3">
          <w:rPr>
            <w:rFonts w:ascii="Calibri" w:hAnsi="Calibri" w:cstheme="minorHAnsi"/>
            <w:strike/>
            <w:highlight w:val="yellow"/>
          </w:rPr>
          <w:br w:type="page"/>
        </w:r>
      </w:ins>
    </w:p>
    <w:p w14:paraId="0ED74C24" w14:textId="77777777" w:rsidR="00E06FB7" w:rsidRPr="00A23FA3" w:rsidRDefault="00E06FB7" w:rsidP="00E06FB7">
      <w:pPr>
        <w:pStyle w:val="3"/>
        <w:keepNext w:val="0"/>
        <w:keepLines w:val="0"/>
        <w:numPr>
          <w:ilvl w:val="3"/>
          <w:numId w:val="15"/>
        </w:numPr>
        <w:spacing w:before="0" w:after="120" w:line="240" w:lineRule="auto"/>
        <w:rPr>
          <w:ins w:id="7908" w:author="raye" w:date="2018-07-23T14:26:00Z"/>
          <w:rFonts w:ascii="Calibri" w:hAnsi="Calibri" w:cstheme="minorHAnsi"/>
          <w:strike/>
          <w:highlight w:val="yellow"/>
        </w:rPr>
      </w:pPr>
      <w:bookmarkStart w:id="7909" w:name="_Toc520839546"/>
      <w:ins w:id="7910" w:author="raye" w:date="2018-07-23T14:26:00Z">
        <w:r w:rsidRPr="00A23FA3">
          <w:rPr>
            <w:rFonts w:ascii="Calibri" w:hAnsi="Calibri" w:cstheme="minorHAnsi"/>
            <w:strike/>
            <w:highlight w:val="yellow"/>
          </w:rPr>
          <w:lastRenderedPageBreak/>
          <w:t>Administrator: Exception Process Page</w:t>
        </w:r>
        <w:bookmarkEnd w:id="7909"/>
      </w:ins>
    </w:p>
    <w:p w14:paraId="7490BCB8" w14:textId="77777777" w:rsidR="00E06FB7" w:rsidRPr="00A23FA3" w:rsidRDefault="00E06FB7" w:rsidP="00E06FB7">
      <w:pPr>
        <w:spacing w:afterLines="50" w:after="156"/>
        <w:ind w:firstLineChars="177" w:firstLine="425"/>
        <w:rPr>
          <w:ins w:id="7911" w:author="raye" w:date="2018-07-23T14:26:00Z"/>
          <w:rFonts w:ascii="Calibri" w:hAnsi="Calibri" w:cstheme="minorHAnsi"/>
          <w:strike/>
          <w:sz w:val="24"/>
          <w:highlight w:val="yellow"/>
        </w:rPr>
      </w:pPr>
      <w:ins w:id="7912" w:author="raye" w:date="2018-07-23T14:26:00Z">
        <w:r w:rsidRPr="00A23FA3">
          <w:rPr>
            <w:rFonts w:ascii="Calibri" w:hAnsi="Calibri" w:cstheme="minorHAnsi"/>
            <w:strike/>
            <w:sz w:val="24"/>
            <w:highlight w:val="yellow"/>
          </w:rPr>
          <w:t>During workflow control, when a Case has been assigned to a role user, other users do not have permission to operate on the case. To avoid the situation that the current case dispatch user cannot continue processing and other users cannot operate, the system allows the process manager to return an assigned case to the pending status within the system so that other users can take over the case.</w:t>
        </w:r>
      </w:ins>
    </w:p>
    <w:p w14:paraId="6FA4CF29" w14:textId="51FF5C2D" w:rsidR="00E06FB7" w:rsidRPr="00A23FA3" w:rsidRDefault="003C4311" w:rsidP="00E06FB7">
      <w:pPr>
        <w:pStyle w:val="a0"/>
        <w:numPr>
          <w:ilvl w:val="0"/>
          <w:numId w:val="12"/>
        </w:numPr>
        <w:ind w:firstLineChars="0"/>
        <w:jc w:val="left"/>
        <w:rPr>
          <w:ins w:id="7913" w:author="raye" w:date="2018-07-23T14:26:00Z"/>
          <w:rFonts w:ascii="Calibri" w:hAnsi="Calibri" w:cstheme="minorHAnsi"/>
          <w:b/>
          <w:strike/>
          <w:sz w:val="28"/>
          <w:szCs w:val="24"/>
          <w:highlight w:val="yellow"/>
        </w:rPr>
      </w:pPr>
      <w:r w:rsidRPr="00A23FA3">
        <w:rPr>
          <w:rFonts w:ascii="Calibri" w:hAnsi="Calibri" w:cstheme="minorHAnsi"/>
          <w:b/>
          <w:strike/>
          <w:noProof/>
          <w:sz w:val="28"/>
          <w:szCs w:val="24"/>
          <w:highlight w:val="yellow"/>
        </w:rPr>
        <mc:AlternateContent>
          <mc:Choice Requires="wps">
            <w:drawing>
              <wp:anchor distT="0" distB="0" distL="114300" distR="114300" simplePos="0" relativeHeight="251713536" behindDoc="0" locked="0" layoutInCell="1" allowOverlap="1" wp14:anchorId="4C801066" wp14:editId="6CF02B07">
                <wp:simplePos x="0" y="0"/>
                <wp:positionH relativeFrom="column">
                  <wp:posOffset>238124</wp:posOffset>
                </wp:positionH>
                <wp:positionV relativeFrom="paragraph">
                  <wp:posOffset>313690</wp:posOffset>
                </wp:positionV>
                <wp:extent cx="4371975" cy="2533650"/>
                <wp:effectExtent l="0" t="0" r="28575" b="19050"/>
                <wp:wrapNone/>
                <wp:docPr id="227" name="直接连接符 227"/>
                <wp:cNvGraphicFramePr/>
                <a:graphic xmlns:a="http://schemas.openxmlformats.org/drawingml/2006/main">
                  <a:graphicData uri="http://schemas.microsoft.com/office/word/2010/wordprocessingShape">
                    <wps:wsp>
                      <wps:cNvCnPr/>
                      <wps:spPr>
                        <a:xfrm>
                          <a:off x="0" y="0"/>
                          <a:ext cx="4371975" cy="2533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B5EC4" id="直接连接符 227"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18.75pt,24.7pt" to="363pt,2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" strokecolor="#5b9bd5 [3204]" strokeweight=".5pt">
                <v:stroke joinstyle="miter"/>
              </v:line>
            </w:pict>
          </mc:Fallback>
        </mc:AlternateContent>
      </w:r>
      <w:ins w:id="7914" w:author="raye" w:date="2018-07-23T14:26:00Z">
        <w:r w:rsidR="00E06FB7" w:rsidRPr="00A23FA3">
          <w:rPr>
            <w:rFonts w:ascii="Calibri" w:hAnsi="Calibri" w:cstheme="minorHAnsi"/>
            <w:b/>
            <w:strike/>
            <w:sz w:val="28"/>
            <w:szCs w:val="24"/>
            <w:highlight w:val="yellow"/>
          </w:rPr>
          <w:t>UI Diagram &amp; illustration</w:t>
        </w:r>
      </w:ins>
    </w:p>
    <w:p w14:paraId="20AC3C87" w14:textId="77777777" w:rsidR="00E06FB7" w:rsidRPr="00A23FA3" w:rsidRDefault="00E06FB7" w:rsidP="00E06FB7">
      <w:pPr>
        <w:jc w:val="center"/>
        <w:rPr>
          <w:ins w:id="7915" w:author="raye" w:date="2018-07-23T14:26:00Z"/>
          <w:rFonts w:ascii="Calibri" w:hAnsi="Calibri" w:cstheme="minorHAnsi"/>
          <w:strike/>
          <w:sz w:val="24"/>
          <w:szCs w:val="24"/>
          <w:highlight w:val="yellow"/>
        </w:rPr>
      </w:pPr>
      <w:ins w:id="7916" w:author="raye" w:date="2018-07-23T14:26:00Z">
        <w:r w:rsidRPr="00A23FA3">
          <w:rPr>
            <w:rFonts w:ascii="Calibri" w:hAnsi="Calibri" w:cstheme="minorHAnsi"/>
            <w:strike/>
            <w:noProof/>
            <w:sz w:val="24"/>
            <w:szCs w:val="24"/>
            <w:highlight w:val="yellow"/>
          </w:rPr>
          <w:drawing>
            <wp:inline distT="0" distB="0" distL="0" distR="0" wp14:anchorId="56889EC5" wp14:editId="523FD85D">
              <wp:extent cx="5020715" cy="2743200"/>
              <wp:effectExtent l="0" t="0" r="8890" b="0"/>
              <wp:docPr id="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28754" cy="2747592"/>
                      </a:xfrm>
                      <a:prstGeom prst="rect">
                        <a:avLst/>
                      </a:prstGeom>
                      <a:noFill/>
                    </pic:spPr>
                  </pic:pic>
                </a:graphicData>
              </a:graphic>
            </wp:inline>
          </w:drawing>
        </w:r>
      </w:ins>
    </w:p>
    <w:p w14:paraId="0A9AB86D" w14:textId="77777777" w:rsidR="00E06FB7" w:rsidRPr="00A23FA3" w:rsidRDefault="00E06FB7" w:rsidP="00E06FB7">
      <w:pPr>
        <w:rPr>
          <w:ins w:id="7917" w:author="raye" w:date="2018-07-23T14:26:00Z"/>
          <w:rFonts w:ascii="Calibri" w:hAnsi="Calibri" w:cstheme="minorHAnsi"/>
          <w:i/>
          <w:strike/>
          <w:sz w:val="24"/>
          <w:highlight w:val="yellow"/>
        </w:rPr>
      </w:pPr>
      <w:ins w:id="7918" w:author="raye" w:date="2018-07-23T14:26:00Z">
        <w:r w:rsidRPr="00A23FA3">
          <w:rPr>
            <w:rFonts w:ascii="Calibri" w:hAnsi="Calibri" w:cstheme="minorHAnsi"/>
            <w:i/>
            <w:strike/>
            <w:sz w:val="24"/>
            <w:highlight w:val="yellow"/>
          </w:rPr>
          <w:t>Page description:</w:t>
        </w:r>
      </w:ins>
    </w:p>
    <w:p w14:paraId="6CA1D59B" w14:textId="77777777" w:rsidR="00E06FB7" w:rsidRPr="00A23FA3" w:rsidRDefault="00E06FB7" w:rsidP="00E06FB7">
      <w:pPr>
        <w:pStyle w:val="a0"/>
        <w:numPr>
          <w:ilvl w:val="0"/>
          <w:numId w:val="6"/>
        </w:numPr>
        <w:ind w:firstLineChars="0"/>
        <w:rPr>
          <w:ins w:id="7919" w:author="raye" w:date="2018-07-23T14:26:00Z"/>
          <w:rFonts w:ascii="Calibri" w:hAnsi="Calibri" w:cstheme="minorHAnsi"/>
          <w:strike/>
          <w:sz w:val="24"/>
          <w:szCs w:val="24"/>
          <w:highlight w:val="yellow"/>
        </w:rPr>
      </w:pPr>
      <w:ins w:id="7920" w:author="raye" w:date="2018-07-23T14:26:00Z">
        <w:r w:rsidRPr="00A23FA3">
          <w:rPr>
            <w:rFonts w:ascii="Calibri" w:hAnsi="Calibri" w:cstheme="minorHAnsi"/>
            <w:strike/>
            <w:sz w:val="24"/>
            <w:szCs w:val="24"/>
            <w:highlight w:val="yellow"/>
          </w:rPr>
          <w:t>After the administrator logs in to the system, and selecting the "Case Process" module on the Home Page, this page will be displayed in the workspace;</w:t>
        </w:r>
      </w:ins>
    </w:p>
    <w:p w14:paraId="178C9B5D" w14:textId="77777777" w:rsidR="00E06FB7" w:rsidRPr="00A23FA3" w:rsidRDefault="00E06FB7" w:rsidP="00E06FB7">
      <w:pPr>
        <w:pStyle w:val="a0"/>
        <w:numPr>
          <w:ilvl w:val="0"/>
          <w:numId w:val="6"/>
        </w:numPr>
        <w:ind w:firstLineChars="0"/>
        <w:jc w:val="left"/>
        <w:rPr>
          <w:ins w:id="7921" w:author="raye" w:date="2018-07-23T14:26:00Z"/>
          <w:rFonts w:ascii="Calibri" w:hAnsi="Calibri" w:cstheme="minorHAnsi"/>
          <w:strike/>
          <w:sz w:val="24"/>
          <w:szCs w:val="24"/>
          <w:highlight w:val="yellow"/>
        </w:rPr>
      </w:pPr>
      <w:ins w:id="7922" w:author="raye" w:date="2018-07-23T14:26:00Z">
        <w:r w:rsidRPr="00A23FA3">
          <w:rPr>
            <w:rFonts w:ascii="Calibri" w:hAnsi="Calibri" w:cstheme="minorHAnsi"/>
            <w:strike/>
            <w:sz w:val="24"/>
            <w:szCs w:val="24"/>
            <w:highlight w:val="yellow"/>
          </w:rPr>
          <w:t>This page is divided into three areas:</w:t>
        </w:r>
      </w:ins>
    </w:p>
    <w:tbl>
      <w:tblPr>
        <w:tblStyle w:val="a9"/>
        <w:tblW w:w="0" w:type="auto"/>
        <w:tblInd w:w="845" w:type="dxa"/>
        <w:tblLook w:val="04A0" w:firstRow="1" w:lastRow="0" w:firstColumn="1" w:lastColumn="0" w:noHBand="0" w:noVBand="1"/>
      </w:tblPr>
      <w:tblGrid>
        <w:gridCol w:w="426"/>
        <w:gridCol w:w="1985"/>
        <w:gridCol w:w="4942"/>
      </w:tblGrid>
      <w:tr w:rsidR="00A23FA3" w:rsidRPr="00A23FA3" w14:paraId="5C9B9B1C" w14:textId="77777777" w:rsidTr="001F3470">
        <w:trPr>
          <w:ins w:id="7923" w:author="raye" w:date="2018-07-23T14:26:00Z"/>
        </w:trPr>
        <w:tc>
          <w:tcPr>
            <w:tcW w:w="426" w:type="dxa"/>
            <w:shd w:val="clear" w:color="auto" w:fill="BFBFBF"/>
          </w:tcPr>
          <w:p w14:paraId="08310299" w14:textId="77777777" w:rsidR="00E06FB7" w:rsidRPr="00A23FA3" w:rsidRDefault="00E06FB7" w:rsidP="001F3470">
            <w:pPr>
              <w:rPr>
                <w:ins w:id="7924" w:author="raye" w:date="2018-07-23T14:26:00Z"/>
                <w:rFonts w:ascii="Calibri" w:hAnsi="Calibri" w:cstheme="minorHAnsi"/>
                <w:strike/>
                <w:sz w:val="24"/>
                <w:szCs w:val="24"/>
                <w:highlight w:val="yellow"/>
              </w:rPr>
            </w:pPr>
            <w:ins w:id="7925" w:author="raye" w:date="2018-07-23T14:26:00Z">
              <w:r w:rsidRPr="00A23FA3">
                <w:rPr>
                  <w:rFonts w:ascii="Calibri" w:hAnsi="Calibri" w:cstheme="minorHAnsi"/>
                  <w:strike/>
                  <w:sz w:val="24"/>
                  <w:szCs w:val="24"/>
                  <w:highlight w:val="yellow"/>
                </w:rPr>
                <w:t>#</w:t>
              </w:r>
            </w:ins>
          </w:p>
        </w:tc>
        <w:tc>
          <w:tcPr>
            <w:tcW w:w="1985" w:type="dxa"/>
            <w:shd w:val="clear" w:color="auto" w:fill="BFBFBF"/>
          </w:tcPr>
          <w:p w14:paraId="5B3D69D1" w14:textId="77777777" w:rsidR="00E06FB7" w:rsidRPr="00A23FA3" w:rsidRDefault="00E06FB7" w:rsidP="001F3470">
            <w:pPr>
              <w:rPr>
                <w:ins w:id="7926" w:author="raye" w:date="2018-07-23T14:26:00Z"/>
                <w:rFonts w:ascii="Calibri" w:hAnsi="Calibri" w:cstheme="minorHAnsi"/>
                <w:strike/>
                <w:sz w:val="24"/>
                <w:szCs w:val="24"/>
                <w:highlight w:val="yellow"/>
              </w:rPr>
            </w:pPr>
            <w:ins w:id="7927" w:author="raye" w:date="2018-07-23T14:26:00Z">
              <w:r w:rsidRPr="00A23FA3">
                <w:rPr>
                  <w:rFonts w:ascii="Calibri" w:hAnsi="Calibri" w:cstheme="minorHAnsi"/>
                  <w:strike/>
                  <w:sz w:val="24"/>
                  <w:szCs w:val="24"/>
                  <w:highlight w:val="yellow"/>
                </w:rPr>
                <w:t>AREA</w:t>
              </w:r>
            </w:ins>
          </w:p>
        </w:tc>
        <w:tc>
          <w:tcPr>
            <w:tcW w:w="4942" w:type="dxa"/>
            <w:shd w:val="clear" w:color="auto" w:fill="BFBFBF"/>
          </w:tcPr>
          <w:p w14:paraId="5E1166A4" w14:textId="77777777" w:rsidR="00E06FB7" w:rsidRPr="00A23FA3" w:rsidRDefault="00E06FB7" w:rsidP="001F3470">
            <w:pPr>
              <w:rPr>
                <w:ins w:id="7928" w:author="raye" w:date="2018-07-23T14:26:00Z"/>
                <w:rFonts w:ascii="Calibri" w:hAnsi="Calibri" w:cstheme="minorHAnsi"/>
                <w:strike/>
                <w:sz w:val="24"/>
                <w:szCs w:val="24"/>
                <w:highlight w:val="yellow"/>
              </w:rPr>
            </w:pPr>
            <w:ins w:id="7929" w:author="raye" w:date="2018-07-23T14:26:00Z">
              <w:r w:rsidRPr="00A23FA3">
                <w:rPr>
                  <w:rFonts w:ascii="Calibri" w:hAnsi="Calibri" w:cstheme="minorHAnsi"/>
                  <w:strike/>
                  <w:sz w:val="24"/>
                  <w:szCs w:val="24"/>
                  <w:highlight w:val="yellow"/>
                </w:rPr>
                <w:t>DESCRIPTION</w:t>
              </w:r>
            </w:ins>
          </w:p>
        </w:tc>
      </w:tr>
      <w:tr w:rsidR="00A23FA3" w:rsidRPr="00A23FA3" w14:paraId="76A2587C" w14:textId="77777777" w:rsidTr="001F3470">
        <w:trPr>
          <w:trHeight w:val="234"/>
          <w:ins w:id="7930" w:author="raye" w:date="2018-07-23T14:26:00Z"/>
        </w:trPr>
        <w:tc>
          <w:tcPr>
            <w:tcW w:w="426" w:type="dxa"/>
          </w:tcPr>
          <w:p w14:paraId="589A72D6" w14:textId="77777777" w:rsidR="00E06FB7" w:rsidRPr="00A23FA3" w:rsidRDefault="00E06FB7" w:rsidP="001F3470">
            <w:pPr>
              <w:rPr>
                <w:ins w:id="7931" w:author="raye" w:date="2018-07-23T14:26:00Z"/>
                <w:rFonts w:ascii="Calibri" w:hAnsi="Calibri" w:cstheme="minorHAnsi"/>
                <w:strike/>
                <w:szCs w:val="21"/>
                <w:highlight w:val="yellow"/>
              </w:rPr>
            </w:pPr>
            <w:ins w:id="7932" w:author="raye" w:date="2018-07-23T14:26:00Z">
              <w:r w:rsidRPr="00A23FA3">
                <w:rPr>
                  <w:rFonts w:ascii="Calibri" w:hAnsi="Calibri" w:cstheme="minorHAnsi"/>
                  <w:strike/>
                  <w:szCs w:val="21"/>
                  <w:highlight w:val="yellow"/>
                </w:rPr>
                <w:t>1</w:t>
              </w:r>
            </w:ins>
          </w:p>
        </w:tc>
        <w:tc>
          <w:tcPr>
            <w:tcW w:w="1985" w:type="dxa"/>
          </w:tcPr>
          <w:p w14:paraId="38346AA3" w14:textId="77777777" w:rsidR="00E06FB7" w:rsidRPr="00A23FA3" w:rsidRDefault="00E06FB7" w:rsidP="001F3470">
            <w:pPr>
              <w:jc w:val="left"/>
              <w:rPr>
                <w:ins w:id="7933" w:author="raye" w:date="2018-07-23T14:26:00Z"/>
                <w:rFonts w:ascii="Calibri" w:hAnsi="Calibri" w:cstheme="minorHAnsi"/>
                <w:strike/>
                <w:szCs w:val="21"/>
                <w:highlight w:val="yellow"/>
              </w:rPr>
            </w:pPr>
            <w:ins w:id="7934" w:author="raye" w:date="2018-07-23T14:26:00Z">
              <w:r w:rsidRPr="00A23FA3">
                <w:rPr>
                  <w:rFonts w:ascii="Calibri" w:hAnsi="Calibri"/>
                  <w:strike/>
                  <w:highlight w:val="yellow"/>
                </w:rPr>
                <w:t>Query condition area</w:t>
              </w:r>
            </w:ins>
          </w:p>
        </w:tc>
        <w:tc>
          <w:tcPr>
            <w:tcW w:w="4942" w:type="dxa"/>
          </w:tcPr>
          <w:p w14:paraId="4DEBC276" w14:textId="77777777" w:rsidR="00E06FB7" w:rsidRPr="00A23FA3" w:rsidRDefault="00E06FB7" w:rsidP="001F3470">
            <w:pPr>
              <w:pStyle w:val="a0"/>
              <w:numPr>
                <w:ilvl w:val="0"/>
                <w:numId w:val="13"/>
              </w:numPr>
              <w:ind w:left="317" w:firstLineChars="0" w:hanging="317"/>
              <w:rPr>
                <w:ins w:id="7935" w:author="raye" w:date="2018-07-23T14:26:00Z"/>
                <w:rFonts w:ascii="Calibri" w:hAnsi="Calibri" w:cstheme="minorHAnsi"/>
                <w:strike/>
                <w:szCs w:val="21"/>
                <w:highlight w:val="yellow"/>
              </w:rPr>
            </w:pPr>
            <w:ins w:id="7936" w:author="raye" w:date="2018-07-23T14:26:00Z">
              <w:r w:rsidRPr="00A23FA3">
                <w:rPr>
                  <w:rFonts w:ascii="Calibri" w:hAnsi="Calibri" w:cstheme="minorHAnsi"/>
                  <w:strike/>
                  <w:szCs w:val="21"/>
                  <w:highlight w:val="yellow"/>
                </w:rPr>
                <w:t>Sets search criteria / data items for list records.</w:t>
              </w:r>
            </w:ins>
          </w:p>
          <w:p w14:paraId="688FFB23" w14:textId="77777777" w:rsidR="00E06FB7" w:rsidRPr="00A23FA3" w:rsidRDefault="00E06FB7" w:rsidP="001F3470">
            <w:pPr>
              <w:pStyle w:val="a0"/>
              <w:numPr>
                <w:ilvl w:val="0"/>
                <w:numId w:val="13"/>
              </w:numPr>
              <w:ind w:left="317" w:firstLineChars="0" w:hanging="317"/>
              <w:rPr>
                <w:ins w:id="7937" w:author="raye" w:date="2018-07-23T14:26:00Z"/>
                <w:rFonts w:ascii="Calibri" w:hAnsi="Calibri" w:cstheme="minorHAnsi"/>
                <w:strike/>
                <w:szCs w:val="21"/>
                <w:highlight w:val="yellow"/>
              </w:rPr>
            </w:pPr>
            <w:ins w:id="7938" w:author="raye" w:date="2018-07-23T14:26:00Z">
              <w:r w:rsidRPr="00A23FA3">
                <w:rPr>
                  <w:rFonts w:ascii="Calibri" w:hAnsi="Calibri" w:cstheme="minorHAnsi"/>
                  <w:strike/>
                  <w:szCs w:val="21"/>
                  <w:highlight w:val="yellow"/>
                </w:rPr>
                <w:t>Combined query according to the retrieval value of each data item entered</w:t>
              </w:r>
            </w:ins>
          </w:p>
        </w:tc>
      </w:tr>
      <w:tr w:rsidR="00A23FA3" w:rsidRPr="00A23FA3" w14:paraId="78EF8C65" w14:textId="77777777" w:rsidTr="001F3470">
        <w:trPr>
          <w:trHeight w:val="234"/>
          <w:ins w:id="7939" w:author="raye" w:date="2018-07-23T14:26:00Z"/>
        </w:trPr>
        <w:tc>
          <w:tcPr>
            <w:tcW w:w="426" w:type="dxa"/>
          </w:tcPr>
          <w:p w14:paraId="4D298708" w14:textId="77777777" w:rsidR="00E06FB7" w:rsidRPr="00A23FA3" w:rsidRDefault="00E06FB7" w:rsidP="001F3470">
            <w:pPr>
              <w:rPr>
                <w:ins w:id="7940" w:author="raye" w:date="2018-07-23T14:26:00Z"/>
                <w:rFonts w:ascii="Calibri" w:hAnsi="Calibri" w:cstheme="minorHAnsi"/>
                <w:strike/>
                <w:szCs w:val="21"/>
                <w:highlight w:val="yellow"/>
              </w:rPr>
            </w:pPr>
            <w:ins w:id="7941" w:author="raye" w:date="2018-07-23T14:26:00Z">
              <w:r w:rsidRPr="00A23FA3">
                <w:rPr>
                  <w:rFonts w:ascii="Calibri" w:hAnsi="Calibri" w:cstheme="minorHAnsi"/>
                  <w:strike/>
                  <w:szCs w:val="21"/>
                  <w:highlight w:val="yellow"/>
                </w:rPr>
                <w:t>2</w:t>
              </w:r>
            </w:ins>
          </w:p>
        </w:tc>
        <w:tc>
          <w:tcPr>
            <w:tcW w:w="1985" w:type="dxa"/>
          </w:tcPr>
          <w:p w14:paraId="4D2E0CA8" w14:textId="77777777" w:rsidR="00E06FB7" w:rsidRPr="00A23FA3" w:rsidRDefault="00E06FB7" w:rsidP="001F3470">
            <w:pPr>
              <w:rPr>
                <w:ins w:id="7942" w:author="raye" w:date="2018-07-23T14:26:00Z"/>
                <w:rFonts w:ascii="Calibri" w:hAnsi="Calibri" w:cstheme="minorHAnsi"/>
                <w:strike/>
                <w:szCs w:val="21"/>
                <w:highlight w:val="yellow"/>
              </w:rPr>
            </w:pPr>
            <w:ins w:id="7943" w:author="raye" w:date="2018-07-23T14:26:00Z">
              <w:r w:rsidRPr="00A23FA3">
                <w:rPr>
                  <w:rFonts w:ascii="Calibri" w:hAnsi="Calibri" w:cstheme="minorHAnsi"/>
                  <w:strike/>
                  <w:szCs w:val="21"/>
                  <w:highlight w:val="yellow"/>
                </w:rPr>
                <w:t>Case record list area</w:t>
              </w:r>
            </w:ins>
          </w:p>
        </w:tc>
        <w:tc>
          <w:tcPr>
            <w:tcW w:w="4942" w:type="dxa"/>
          </w:tcPr>
          <w:p w14:paraId="7AA85F32" w14:textId="77777777" w:rsidR="00E06FB7" w:rsidRPr="00A23FA3" w:rsidRDefault="00E06FB7" w:rsidP="001F3470">
            <w:pPr>
              <w:pStyle w:val="a0"/>
              <w:numPr>
                <w:ilvl w:val="0"/>
                <w:numId w:val="13"/>
              </w:numPr>
              <w:ind w:left="299" w:firstLineChars="0" w:hanging="299"/>
              <w:rPr>
                <w:ins w:id="7944" w:author="raye" w:date="2018-07-23T14:26:00Z"/>
                <w:rFonts w:ascii="Calibri" w:hAnsi="Calibri" w:cstheme="minorHAnsi"/>
                <w:strike/>
                <w:szCs w:val="21"/>
                <w:highlight w:val="yellow"/>
              </w:rPr>
            </w:pPr>
            <w:ins w:id="7945" w:author="raye" w:date="2018-07-23T14:26:00Z">
              <w:r w:rsidRPr="00A23FA3">
                <w:rPr>
                  <w:rFonts w:ascii="Calibri" w:hAnsi="Calibri"/>
                  <w:strike/>
                  <w:highlight w:val="yellow"/>
                </w:rPr>
                <w:t>Display the retrieved query results in a list (one row per Case record.</w:t>
              </w:r>
            </w:ins>
          </w:p>
          <w:p w14:paraId="2858FD06" w14:textId="77777777" w:rsidR="00E06FB7" w:rsidRPr="00A23FA3" w:rsidRDefault="00E06FB7" w:rsidP="001F3470">
            <w:pPr>
              <w:pStyle w:val="a0"/>
              <w:numPr>
                <w:ilvl w:val="0"/>
                <w:numId w:val="13"/>
              </w:numPr>
              <w:ind w:left="299" w:firstLineChars="0" w:hanging="299"/>
              <w:rPr>
                <w:ins w:id="7946" w:author="raye" w:date="2018-07-23T14:26:00Z"/>
                <w:rFonts w:ascii="Calibri" w:hAnsi="Calibri" w:cstheme="minorHAnsi"/>
                <w:strike/>
                <w:szCs w:val="21"/>
                <w:highlight w:val="yellow"/>
              </w:rPr>
            </w:pPr>
            <w:ins w:id="7947" w:author="raye" w:date="2018-07-23T14:26:00Z">
              <w:r w:rsidRPr="00A23FA3">
                <w:rPr>
                  <w:rFonts w:ascii="Calibri" w:hAnsi="Calibri"/>
                  <w:strike/>
                  <w:highlight w:val="yellow"/>
                </w:rPr>
                <w:t>Click on column header to support ascending and downward sorting by column content, and all columns can support ascending and descending sorting.</w:t>
              </w:r>
            </w:ins>
          </w:p>
        </w:tc>
      </w:tr>
      <w:tr w:rsidR="00A23FA3" w:rsidRPr="00A23FA3" w14:paraId="7129445F" w14:textId="77777777" w:rsidTr="001F3470">
        <w:trPr>
          <w:trHeight w:val="234"/>
          <w:ins w:id="7948" w:author="raye" w:date="2018-07-23T14:26:00Z"/>
        </w:trPr>
        <w:tc>
          <w:tcPr>
            <w:tcW w:w="426" w:type="dxa"/>
          </w:tcPr>
          <w:p w14:paraId="18E9E7E5" w14:textId="77777777" w:rsidR="00E06FB7" w:rsidRPr="00A23FA3" w:rsidRDefault="00E06FB7" w:rsidP="001F3470">
            <w:pPr>
              <w:rPr>
                <w:ins w:id="7949" w:author="raye" w:date="2018-07-23T14:26:00Z"/>
                <w:rFonts w:ascii="Calibri" w:hAnsi="Calibri" w:cstheme="minorHAnsi"/>
                <w:strike/>
                <w:szCs w:val="21"/>
                <w:highlight w:val="yellow"/>
              </w:rPr>
            </w:pPr>
            <w:ins w:id="7950" w:author="raye" w:date="2018-07-23T14:26:00Z">
              <w:r w:rsidRPr="00A23FA3">
                <w:rPr>
                  <w:rFonts w:ascii="Calibri" w:hAnsi="Calibri" w:cstheme="minorHAnsi"/>
                  <w:strike/>
                  <w:szCs w:val="21"/>
                  <w:highlight w:val="yellow"/>
                </w:rPr>
                <w:t>3</w:t>
              </w:r>
            </w:ins>
          </w:p>
        </w:tc>
        <w:tc>
          <w:tcPr>
            <w:tcW w:w="1985" w:type="dxa"/>
          </w:tcPr>
          <w:p w14:paraId="6071F091" w14:textId="77777777" w:rsidR="00E06FB7" w:rsidRPr="00A23FA3" w:rsidRDefault="00E06FB7" w:rsidP="001F3470">
            <w:pPr>
              <w:rPr>
                <w:ins w:id="7951" w:author="raye" w:date="2018-07-23T14:26:00Z"/>
                <w:rFonts w:ascii="Calibri" w:hAnsi="Calibri" w:cstheme="minorHAnsi"/>
                <w:strike/>
                <w:szCs w:val="21"/>
                <w:highlight w:val="yellow"/>
              </w:rPr>
            </w:pPr>
            <w:ins w:id="7952" w:author="raye" w:date="2018-07-23T14:26:00Z">
              <w:r w:rsidRPr="00A23FA3">
                <w:rPr>
                  <w:rFonts w:ascii="Calibri" w:hAnsi="Calibri" w:cstheme="minorHAnsi"/>
                  <w:strike/>
                  <w:szCs w:val="21"/>
                  <w:highlight w:val="yellow"/>
                </w:rPr>
                <w:t>Operations area</w:t>
              </w:r>
            </w:ins>
          </w:p>
        </w:tc>
        <w:tc>
          <w:tcPr>
            <w:tcW w:w="4942" w:type="dxa"/>
          </w:tcPr>
          <w:p w14:paraId="0E26C33F" w14:textId="77777777" w:rsidR="00E06FB7" w:rsidRPr="00A23FA3" w:rsidRDefault="00E06FB7" w:rsidP="001F3470">
            <w:pPr>
              <w:pStyle w:val="a0"/>
              <w:numPr>
                <w:ilvl w:val="0"/>
                <w:numId w:val="13"/>
              </w:numPr>
              <w:ind w:left="299" w:firstLineChars="0" w:hanging="299"/>
              <w:rPr>
                <w:ins w:id="7953" w:author="raye" w:date="2018-07-23T14:26:00Z"/>
                <w:rFonts w:ascii="Calibri" w:hAnsi="Calibri" w:cstheme="minorHAnsi"/>
                <w:strike/>
                <w:szCs w:val="21"/>
                <w:highlight w:val="yellow"/>
              </w:rPr>
            </w:pPr>
            <w:ins w:id="7954" w:author="raye" w:date="2018-07-23T14:26:00Z">
              <w:r w:rsidRPr="00A23FA3">
                <w:rPr>
                  <w:rFonts w:ascii="Calibri" w:hAnsi="Calibri"/>
                  <w:strike/>
                  <w:highlight w:val="yellow"/>
                </w:rPr>
                <w:t>Operational function links for each record</w:t>
              </w:r>
            </w:ins>
          </w:p>
          <w:p w14:paraId="001CEFD4" w14:textId="77777777" w:rsidR="00E06FB7" w:rsidRPr="00A23FA3" w:rsidRDefault="00E06FB7" w:rsidP="001F3470">
            <w:pPr>
              <w:rPr>
                <w:ins w:id="7955" w:author="raye" w:date="2018-07-23T14:26:00Z"/>
                <w:rFonts w:ascii="Calibri" w:hAnsi="Calibri" w:cstheme="minorHAnsi"/>
                <w:strike/>
                <w:szCs w:val="21"/>
                <w:highlight w:val="yellow"/>
              </w:rPr>
            </w:pPr>
          </w:p>
        </w:tc>
      </w:tr>
    </w:tbl>
    <w:p w14:paraId="5730DEBB" w14:textId="77777777" w:rsidR="00E06FB7" w:rsidRPr="00A23FA3" w:rsidRDefault="00E06FB7" w:rsidP="00E06FB7">
      <w:pPr>
        <w:pStyle w:val="a0"/>
        <w:numPr>
          <w:ilvl w:val="0"/>
          <w:numId w:val="6"/>
        </w:numPr>
        <w:ind w:firstLineChars="0"/>
        <w:jc w:val="left"/>
        <w:rPr>
          <w:ins w:id="7956" w:author="raye" w:date="2018-07-23T14:26:00Z"/>
          <w:rFonts w:ascii="Calibri" w:hAnsi="Calibri" w:cstheme="minorHAnsi"/>
          <w:strike/>
          <w:sz w:val="24"/>
          <w:szCs w:val="24"/>
          <w:highlight w:val="yellow"/>
        </w:rPr>
      </w:pPr>
      <w:ins w:id="7957" w:author="raye" w:date="2018-07-23T14:26:00Z">
        <w:r w:rsidRPr="00A23FA3">
          <w:rPr>
            <w:rFonts w:ascii="Calibri" w:hAnsi="Calibri" w:cstheme="minorHAnsi"/>
            <w:strike/>
            <w:sz w:val="24"/>
            <w:szCs w:val="24"/>
            <w:highlight w:val="yellow"/>
          </w:rPr>
          <w:t xml:space="preserve">Elements of </w:t>
        </w:r>
        <w:r w:rsidRPr="00A23FA3">
          <w:rPr>
            <w:rFonts w:ascii="Calibri" w:hAnsi="Calibri"/>
            <w:strike/>
            <w:highlight w:val="yellow"/>
          </w:rPr>
          <w:t>Query condition area</w:t>
        </w:r>
        <w:r w:rsidRPr="00A23FA3">
          <w:rPr>
            <w:rFonts w:ascii="Calibri" w:hAnsi="Calibri" w:cstheme="minorHAnsi"/>
            <w:strike/>
            <w:sz w:val="24"/>
            <w:szCs w:val="24"/>
            <w:highlight w:val="yellow"/>
          </w:rPr>
          <w:t>:</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604103AC" w14:textId="77777777" w:rsidTr="001F3470">
        <w:trPr>
          <w:ins w:id="7958" w:author="raye" w:date="2018-07-23T14:26:00Z"/>
        </w:trPr>
        <w:tc>
          <w:tcPr>
            <w:tcW w:w="2079" w:type="dxa"/>
            <w:shd w:val="clear" w:color="auto" w:fill="BFBFBF"/>
          </w:tcPr>
          <w:p w14:paraId="08DD9BA8" w14:textId="77777777" w:rsidR="00E06FB7" w:rsidRPr="00A23FA3" w:rsidRDefault="00E06FB7" w:rsidP="001F3470">
            <w:pPr>
              <w:rPr>
                <w:ins w:id="7959" w:author="raye" w:date="2018-07-23T14:26:00Z"/>
                <w:rFonts w:ascii="Calibri" w:hAnsi="Calibri" w:cstheme="minorHAnsi"/>
                <w:strike/>
                <w:szCs w:val="21"/>
                <w:highlight w:val="yellow"/>
              </w:rPr>
            </w:pPr>
            <w:ins w:id="7960" w:author="raye" w:date="2018-07-23T14:26:00Z">
              <w:r w:rsidRPr="00A23FA3">
                <w:rPr>
                  <w:rFonts w:ascii="Calibri" w:hAnsi="Calibri" w:cstheme="minorHAnsi"/>
                  <w:strike/>
                  <w:szCs w:val="21"/>
                  <w:highlight w:val="yellow"/>
                </w:rPr>
                <w:t>ITEM</w:t>
              </w:r>
            </w:ins>
          </w:p>
        </w:tc>
        <w:tc>
          <w:tcPr>
            <w:tcW w:w="1161" w:type="dxa"/>
            <w:shd w:val="clear" w:color="auto" w:fill="BFBFBF"/>
          </w:tcPr>
          <w:p w14:paraId="38A928D7" w14:textId="77777777" w:rsidR="00E06FB7" w:rsidRPr="00A23FA3" w:rsidRDefault="00E06FB7" w:rsidP="001F3470">
            <w:pPr>
              <w:rPr>
                <w:ins w:id="7961" w:author="raye" w:date="2018-07-23T14:26:00Z"/>
                <w:rFonts w:ascii="Calibri" w:hAnsi="Calibri" w:cstheme="minorHAnsi"/>
                <w:strike/>
                <w:szCs w:val="21"/>
                <w:highlight w:val="yellow"/>
              </w:rPr>
            </w:pPr>
            <w:ins w:id="7962" w:author="raye" w:date="2018-07-23T14:26:00Z">
              <w:r w:rsidRPr="00A23FA3">
                <w:rPr>
                  <w:rFonts w:ascii="Calibri" w:hAnsi="Calibri" w:cstheme="minorHAnsi"/>
                  <w:strike/>
                  <w:szCs w:val="21"/>
                  <w:highlight w:val="yellow"/>
                </w:rPr>
                <w:t>TYPE</w:t>
              </w:r>
            </w:ins>
          </w:p>
        </w:tc>
        <w:tc>
          <w:tcPr>
            <w:tcW w:w="4211" w:type="dxa"/>
            <w:shd w:val="clear" w:color="auto" w:fill="BFBFBF"/>
          </w:tcPr>
          <w:p w14:paraId="4C908B68" w14:textId="77777777" w:rsidR="00E06FB7" w:rsidRPr="00A23FA3" w:rsidRDefault="00E06FB7" w:rsidP="001F3470">
            <w:pPr>
              <w:rPr>
                <w:ins w:id="7963" w:author="raye" w:date="2018-07-23T14:26:00Z"/>
                <w:rFonts w:ascii="Calibri" w:hAnsi="Calibri" w:cstheme="minorHAnsi"/>
                <w:strike/>
                <w:szCs w:val="21"/>
                <w:highlight w:val="yellow"/>
              </w:rPr>
            </w:pPr>
            <w:ins w:id="7964" w:author="raye" w:date="2018-07-23T14:26:00Z">
              <w:r w:rsidRPr="00A23FA3">
                <w:rPr>
                  <w:rFonts w:ascii="Calibri" w:hAnsi="Calibri" w:cstheme="minorHAnsi"/>
                  <w:strike/>
                  <w:szCs w:val="21"/>
                  <w:highlight w:val="yellow"/>
                </w:rPr>
                <w:t>DESCRIPTION</w:t>
              </w:r>
            </w:ins>
          </w:p>
        </w:tc>
      </w:tr>
      <w:tr w:rsidR="00A23FA3" w:rsidRPr="00A23FA3" w14:paraId="27457E32" w14:textId="77777777" w:rsidTr="001F3470">
        <w:trPr>
          <w:ins w:id="7965" w:author="raye" w:date="2018-07-23T14:26:00Z"/>
        </w:trPr>
        <w:tc>
          <w:tcPr>
            <w:tcW w:w="2079" w:type="dxa"/>
          </w:tcPr>
          <w:p w14:paraId="3936D718" w14:textId="77777777" w:rsidR="00E06FB7" w:rsidRPr="00A23FA3" w:rsidRDefault="00E06FB7" w:rsidP="001F3470">
            <w:pPr>
              <w:rPr>
                <w:ins w:id="7966" w:author="raye" w:date="2018-07-23T14:26:00Z"/>
                <w:rFonts w:ascii="Calibri" w:hAnsi="Calibri" w:cstheme="minorHAnsi"/>
                <w:strike/>
                <w:szCs w:val="21"/>
                <w:highlight w:val="yellow"/>
              </w:rPr>
            </w:pPr>
            <w:ins w:id="7967" w:author="raye" w:date="2018-07-23T14:26:00Z">
              <w:r w:rsidRPr="00A23FA3">
                <w:rPr>
                  <w:rFonts w:ascii="Calibri" w:hAnsi="Calibri" w:cstheme="minorHAnsi"/>
                  <w:strike/>
                  <w:szCs w:val="21"/>
                  <w:highlight w:val="yellow"/>
                </w:rPr>
                <w:lastRenderedPageBreak/>
                <w:t>TF Reference No.</w:t>
              </w:r>
            </w:ins>
          </w:p>
        </w:tc>
        <w:tc>
          <w:tcPr>
            <w:tcW w:w="1161" w:type="dxa"/>
          </w:tcPr>
          <w:p w14:paraId="07E685FE" w14:textId="77777777" w:rsidR="00E06FB7" w:rsidRPr="00A23FA3" w:rsidRDefault="00E06FB7" w:rsidP="001F3470">
            <w:pPr>
              <w:rPr>
                <w:ins w:id="7968" w:author="raye" w:date="2018-07-23T14:26:00Z"/>
                <w:rFonts w:ascii="Calibri" w:hAnsi="Calibri" w:cstheme="minorHAnsi"/>
                <w:strike/>
                <w:szCs w:val="21"/>
                <w:highlight w:val="yellow"/>
              </w:rPr>
            </w:pPr>
            <w:ins w:id="7969" w:author="raye" w:date="2018-07-23T14:26:00Z">
              <w:r w:rsidRPr="00A23FA3">
                <w:rPr>
                  <w:rFonts w:ascii="Calibri" w:hAnsi="Calibri" w:cstheme="minorHAnsi"/>
                  <w:strike/>
                  <w:szCs w:val="21"/>
                  <w:highlight w:val="yellow"/>
                </w:rPr>
                <w:t>String</w:t>
              </w:r>
            </w:ins>
          </w:p>
        </w:tc>
        <w:tc>
          <w:tcPr>
            <w:tcW w:w="4211" w:type="dxa"/>
          </w:tcPr>
          <w:p w14:paraId="31AF25AF" w14:textId="77777777" w:rsidR="00E06FB7" w:rsidRPr="00A23FA3" w:rsidRDefault="00E06FB7" w:rsidP="001F3470">
            <w:pPr>
              <w:rPr>
                <w:ins w:id="7970" w:author="raye" w:date="2018-07-23T14:26:00Z"/>
                <w:rFonts w:ascii="Calibri" w:hAnsi="Calibri" w:cstheme="minorHAnsi"/>
                <w:strike/>
                <w:szCs w:val="21"/>
                <w:highlight w:val="yellow"/>
              </w:rPr>
            </w:pPr>
            <w:ins w:id="7971" w:author="raye" w:date="2018-07-23T14:26:00Z">
              <w:r w:rsidRPr="00A23FA3">
                <w:rPr>
                  <w:rFonts w:ascii="Calibri" w:hAnsi="Calibri" w:cstheme="minorHAnsi"/>
                  <w:strike/>
                  <w:szCs w:val="21"/>
                  <w:highlight w:val="yellow"/>
                </w:rPr>
                <w:t>Trade finance reference number</w:t>
              </w:r>
            </w:ins>
          </w:p>
        </w:tc>
      </w:tr>
      <w:tr w:rsidR="00A23FA3" w:rsidRPr="00A23FA3" w14:paraId="34763B9C" w14:textId="77777777" w:rsidTr="001F3470">
        <w:trPr>
          <w:ins w:id="7972" w:author="raye" w:date="2018-07-23T14:26:00Z"/>
        </w:trPr>
        <w:tc>
          <w:tcPr>
            <w:tcW w:w="2079" w:type="dxa"/>
          </w:tcPr>
          <w:p w14:paraId="300712EA" w14:textId="77777777" w:rsidR="00E06FB7" w:rsidRPr="00A23FA3" w:rsidRDefault="00E06FB7" w:rsidP="001F3470">
            <w:pPr>
              <w:rPr>
                <w:ins w:id="7973" w:author="raye" w:date="2018-07-23T14:26:00Z"/>
                <w:rFonts w:ascii="Calibri" w:hAnsi="Calibri" w:cstheme="minorHAnsi"/>
                <w:strike/>
                <w:szCs w:val="21"/>
                <w:highlight w:val="yellow"/>
              </w:rPr>
            </w:pPr>
            <w:ins w:id="7974" w:author="raye" w:date="2018-07-23T14:26:00Z">
              <w:r w:rsidRPr="00A23FA3">
                <w:rPr>
                  <w:rFonts w:ascii="Calibri" w:hAnsi="Calibri" w:cstheme="minorHAnsi"/>
                  <w:strike/>
                  <w:szCs w:val="21"/>
                  <w:highlight w:val="yellow"/>
                </w:rPr>
                <w:t>BOC Reference No.</w:t>
              </w:r>
            </w:ins>
          </w:p>
        </w:tc>
        <w:tc>
          <w:tcPr>
            <w:tcW w:w="1161" w:type="dxa"/>
          </w:tcPr>
          <w:p w14:paraId="1A6D712E" w14:textId="77777777" w:rsidR="00E06FB7" w:rsidRPr="00A23FA3" w:rsidRDefault="00E06FB7" w:rsidP="001F3470">
            <w:pPr>
              <w:rPr>
                <w:ins w:id="7975" w:author="raye" w:date="2018-07-23T14:26:00Z"/>
                <w:rFonts w:ascii="Calibri" w:hAnsi="Calibri" w:cstheme="minorHAnsi"/>
                <w:strike/>
                <w:szCs w:val="21"/>
                <w:highlight w:val="yellow"/>
              </w:rPr>
            </w:pPr>
            <w:ins w:id="7976" w:author="raye" w:date="2018-07-23T14:26:00Z">
              <w:r w:rsidRPr="00A23FA3">
                <w:rPr>
                  <w:rFonts w:ascii="Calibri" w:hAnsi="Calibri" w:cstheme="minorHAnsi"/>
                  <w:strike/>
                  <w:szCs w:val="21"/>
                  <w:highlight w:val="yellow"/>
                </w:rPr>
                <w:t>String</w:t>
              </w:r>
            </w:ins>
          </w:p>
        </w:tc>
        <w:tc>
          <w:tcPr>
            <w:tcW w:w="4211" w:type="dxa"/>
          </w:tcPr>
          <w:p w14:paraId="739BA0D7" w14:textId="77777777" w:rsidR="00E06FB7" w:rsidRPr="00A23FA3" w:rsidRDefault="00E06FB7" w:rsidP="001F3470">
            <w:pPr>
              <w:rPr>
                <w:ins w:id="7977" w:author="raye" w:date="2018-07-23T14:26:00Z"/>
                <w:rFonts w:ascii="Calibri" w:hAnsi="Calibri" w:cstheme="minorHAnsi"/>
                <w:strike/>
                <w:szCs w:val="21"/>
                <w:highlight w:val="yellow"/>
              </w:rPr>
            </w:pPr>
            <w:ins w:id="7978" w:author="raye" w:date="2018-07-23T14:26:00Z">
              <w:r w:rsidRPr="00A23FA3">
                <w:rPr>
                  <w:rFonts w:ascii="Calibri" w:hAnsi="Calibri" w:cstheme="minorHAnsi"/>
                  <w:strike/>
                  <w:szCs w:val="21"/>
                  <w:highlight w:val="yellow"/>
                </w:rPr>
                <w:t>BOC business reference number</w:t>
              </w:r>
            </w:ins>
          </w:p>
        </w:tc>
      </w:tr>
      <w:tr w:rsidR="00A23FA3" w:rsidRPr="00A23FA3" w14:paraId="4137F9DE" w14:textId="77777777" w:rsidTr="001F3470">
        <w:trPr>
          <w:ins w:id="7979" w:author="raye" w:date="2018-07-23T14:26:00Z"/>
        </w:trPr>
        <w:tc>
          <w:tcPr>
            <w:tcW w:w="2079" w:type="dxa"/>
          </w:tcPr>
          <w:p w14:paraId="36D9B1E7" w14:textId="77777777" w:rsidR="00E06FB7" w:rsidRPr="00A23FA3" w:rsidRDefault="00E06FB7" w:rsidP="001F3470">
            <w:pPr>
              <w:rPr>
                <w:ins w:id="7980" w:author="raye" w:date="2018-07-23T14:26:00Z"/>
                <w:rFonts w:ascii="Calibri" w:hAnsi="Calibri" w:cstheme="minorHAnsi"/>
                <w:strike/>
                <w:szCs w:val="21"/>
                <w:highlight w:val="yellow"/>
              </w:rPr>
            </w:pPr>
            <w:ins w:id="7981" w:author="raye" w:date="2018-07-23T14:26:00Z">
              <w:r w:rsidRPr="00A23FA3">
                <w:rPr>
                  <w:rFonts w:ascii="Calibri" w:hAnsi="Calibri" w:cstheme="minorHAnsi"/>
                  <w:strike/>
                  <w:szCs w:val="21"/>
                  <w:highlight w:val="yellow"/>
                </w:rPr>
                <w:t>Client ID</w:t>
              </w:r>
            </w:ins>
          </w:p>
        </w:tc>
        <w:tc>
          <w:tcPr>
            <w:tcW w:w="1161" w:type="dxa"/>
          </w:tcPr>
          <w:p w14:paraId="588AC9C7" w14:textId="77777777" w:rsidR="00E06FB7" w:rsidRPr="00A23FA3" w:rsidRDefault="00E06FB7" w:rsidP="001F3470">
            <w:pPr>
              <w:rPr>
                <w:ins w:id="7982" w:author="raye" w:date="2018-07-23T14:26:00Z"/>
                <w:rFonts w:ascii="Calibri" w:hAnsi="Calibri" w:cstheme="minorHAnsi"/>
                <w:strike/>
                <w:szCs w:val="21"/>
                <w:highlight w:val="yellow"/>
              </w:rPr>
            </w:pPr>
            <w:ins w:id="7983" w:author="raye" w:date="2018-07-23T14:26:00Z">
              <w:r w:rsidRPr="00A23FA3">
                <w:rPr>
                  <w:rFonts w:ascii="Calibri" w:hAnsi="Calibri" w:cstheme="minorHAnsi"/>
                  <w:strike/>
                  <w:szCs w:val="21"/>
                  <w:highlight w:val="yellow"/>
                </w:rPr>
                <w:t>String</w:t>
              </w:r>
            </w:ins>
          </w:p>
        </w:tc>
        <w:tc>
          <w:tcPr>
            <w:tcW w:w="4211" w:type="dxa"/>
          </w:tcPr>
          <w:p w14:paraId="5F6BAF7B" w14:textId="77777777" w:rsidR="00E06FB7" w:rsidRPr="00A23FA3" w:rsidRDefault="00E06FB7" w:rsidP="001F3470">
            <w:pPr>
              <w:rPr>
                <w:ins w:id="7984" w:author="raye" w:date="2018-07-23T14:26:00Z"/>
                <w:rFonts w:ascii="Calibri" w:hAnsi="Calibri" w:cstheme="minorHAnsi"/>
                <w:strike/>
                <w:szCs w:val="21"/>
                <w:highlight w:val="yellow"/>
              </w:rPr>
            </w:pPr>
            <w:ins w:id="7985" w:author="raye" w:date="2018-07-23T14:26:00Z">
              <w:r w:rsidRPr="00A23FA3">
                <w:rPr>
                  <w:rFonts w:ascii="Calibri" w:hAnsi="Calibri" w:cstheme="minorHAnsi"/>
                  <w:strike/>
                  <w:szCs w:val="21"/>
                  <w:highlight w:val="yellow"/>
                </w:rPr>
                <w:t>Client ID</w:t>
              </w:r>
            </w:ins>
          </w:p>
        </w:tc>
      </w:tr>
      <w:tr w:rsidR="00A23FA3" w:rsidRPr="00A23FA3" w14:paraId="1876298B" w14:textId="77777777" w:rsidTr="001F3470">
        <w:trPr>
          <w:ins w:id="7986" w:author="raye" w:date="2018-07-23T14:26:00Z"/>
        </w:trPr>
        <w:tc>
          <w:tcPr>
            <w:tcW w:w="2079" w:type="dxa"/>
          </w:tcPr>
          <w:p w14:paraId="1B79A0FA" w14:textId="77777777" w:rsidR="00E06FB7" w:rsidRPr="00A23FA3" w:rsidRDefault="00E06FB7" w:rsidP="001F3470">
            <w:pPr>
              <w:rPr>
                <w:ins w:id="7987" w:author="raye" w:date="2018-07-23T14:26:00Z"/>
                <w:rFonts w:ascii="Calibri" w:hAnsi="Calibri" w:cstheme="minorHAnsi"/>
                <w:strike/>
                <w:szCs w:val="21"/>
                <w:highlight w:val="yellow"/>
              </w:rPr>
            </w:pPr>
            <w:ins w:id="7988" w:author="raye" w:date="2018-07-23T14:26:00Z">
              <w:r w:rsidRPr="00A23FA3">
                <w:rPr>
                  <w:rFonts w:ascii="Calibri" w:hAnsi="Calibri" w:cstheme="minorHAnsi"/>
                  <w:strike/>
                  <w:szCs w:val="21"/>
                  <w:highlight w:val="yellow"/>
                </w:rPr>
                <w:t>Case Status</w:t>
              </w:r>
            </w:ins>
          </w:p>
        </w:tc>
        <w:tc>
          <w:tcPr>
            <w:tcW w:w="1161" w:type="dxa"/>
          </w:tcPr>
          <w:p w14:paraId="24215CCE" w14:textId="77777777" w:rsidR="00E06FB7" w:rsidRPr="00A23FA3" w:rsidRDefault="00E06FB7" w:rsidP="001F3470">
            <w:pPr>
              <w:rPr>
                <w:ins w:id="7989" w:author="raye" w:date="2018-07-23T14:26:00Z"/>
                <w:rFonts w:ascii="Calibri" w:hAnsi="Calibri" w:cstheme="minorHAnsi"/>
                <w:strike/>
                <w:szCs w:val="21"/>
                <w:highlight w:val="yellow"/>
              </w:rPr>
            </w:pPr>
            <w:ins w:id="7990" w:author="raye" w:date="2018-07-23T14:26:00Z">
              <w:r w:rsidRPr="00A23FA3">
                <w:rPr>
                  <w:rFonts w:ascii="Calibri" w:hAnsi="Calibri" w:cstheme="minorHAnsi"/>
                  <w:strike/>
                  <w:szCs w:val="21"/>
                  <w:highlight w:val="yellow"/>
                </w:rPr>
                <w:t>Selection</w:t>
              </w:r>
            </w:ins>
          </w:p>
        </w:tc>
        <w:tc>
          <w:tcPr>
            <w:tcW w:w="4211" w:type="dxa"/>
          </w:tcPr>
          <w:p w14:paraId="2EF21757" w14:textId="77777777" w:rsidR="00E06FB7" w:rsidRPr="00A23FA3" w:rsidRDefault="00E06FB7" w:rsidP="001F3470">
            <w:pPr>
              <w:rPr>
                <w:ins w:id="7991" w:author="raye" w:date="2018-07-23T14:26:00Z"/>
                <w:rFonts w:ascii="Calibri" w:hAnsi="Calibri" w:cstheme="minorHAnsi"/>
                <w:strike/>
                <w:szCs w:val="21"/>
                <w:highlight w:val="yellow"/>
              </w:rPr>
            </w:pPr>
            <w:ins w:id="7992" w:author="raye" w:date="2018-07-23T14:26:00Z">
              <w:r w:rsidRPr="00A23FA3">
                <w:rPr>
                  <w:rFonts w:ascii="Calibri" w:hAnsi="Calibri" w:cstheme="minorHAnsi"/>
                  <w:strike/>
                  <w:szCs w:val="21"/>
                  <w:highlight w:val="yellow"/>
                </w:rPr>
                <w:t>Drop-down selection</w:t>
              </w:r>
            </w:ins>
          </w:p>
        </w:tc>
      </w:tr>
      <w:tr w:rsidR="00A23FA3" w:rsidRPr="00A23FA3" w14:paraId="29F26FE5" w14:textId="77777777" w:rsidTr="001F3470">
        <w:trPr>
          <w:ins w:id="7993" w:author="raye" w:date="2018-07-23T14:26:00Z"/>
        </w:trPr>
        <w:tc>
          <w:tcPr>
            <w:tcW w:w="2079" w:type="dxa"/>
          </w:tcPr>
          <w:p w14:paraId="0824712C" w14:textId="77777777" w:rsidR="00E06FB7" w:rsidRPr="00A23FA3" w:rsidRDefault="00E06FB7" w:rsidP="001F3470">
            <w:pPr>
              <w:rPr>
                <w:ins w:id="7994" w:author="raye" w:date="2018-07-23T14:26:00Z"/>
                <w:rFonts w:ascii="Calibri" w:hAnsi="Calibri" w:cstheme="minorHAnsi"/>
                <w:strike/>
                <w:szCs w:val="21"/>
                <w:highlight w:val="yellow"/>
              </w:rPr>
            </w:pPr>
            <w:ins w:id="7995" w:author="raye" w:date="2018-07-23T14:26:00Z">
              <w:r w:rsidRPr="00A23FA3">
                <w:rPr>
                  <w:rFonts w:ascii="Calibri" w:hAnsi="Calibri" w:cstheme="minorHAnsi"/>
                  <w:strike/>
                  <w:szCs w:val="21"/>
                  <w:highlight w:val="yellow"/>
                </w:rPr>
                <w:t>Holder User</w:t>
              </w:r>
            </w:ins>
          </w:p>
        </w:tc>
        <w:tc>
          <w:tcPr>
            <w:tcW w:w="1161" w:type="dxa"/>
          </w:tcPr>
          <w:p w14:paraId="791656E2" w14:textId="77777777" w:rsidR="00E06FB7" w:rsidRPr="00A23FA3" w:rsidRDefault="00E06FB7" w:rsidP="001F3470">
            <w:pPr>
              <w:rPr>
                <w:ins w:id="7996" w:author="raye" w:date="2018-07-23T14:26:00Z"/>
                <w:rFonts w:ascii="Calibri" w:hAnsi="Calibri" w:cstheme="minorHAnsi"/>
                <w:strike/>
                <w:szCs w:val="21"/>
                <w:highlight w:val="yellow"/>
              </w:rPr>
            </w:pPr>
            <w:ins w:id="7997" w:author="raye" w:date="2018-07-23T14:26:00Z">
              <w:r w:rsidRPr="00A23FA3">
                <w:rPr>
                  <w:rFonts w:ascii="Calibri" w:hAnsi="Calibri" w:cstheme="minorHAnsi"/>
                  <w:strike/>
                  <w:szCs w:val="21"/>
                  <w:highlight w:val="yellow"/>
                </w:rPr>
                <w:t>String</w:t>
              </w:r>
            </w:ins>
          </w:p>
        </w:tc>
        <w:tc>
          <w:tcPr>
            <w:tcW w:w="4211" w:type="dxa"/>
          </w:tcPr>
          <w:p w14:paraId="69101B41" w14:textId="77777777" w:rsidR="00E06FB7" w:rsidRPr="00A23FA3" w:rsidRDefault="00E06FB7" w:rsidP="001F3470">
            <w:pPr>
              <w:rPr>
                <w:ins w:id="7998" w:author="raye" w:date="2018-07-23T14:26:00Z"/>
                <w:rFonts w:ascii="Calibri" w:hAnsi="Calibri" w:cstheme="minorHAnsi"/>
                <w:strike/>
                <w:szCs w:val="21"/>
                <w:highlight w:val="yellow"/>
              </w:rPr>
            </w:pPr>
            <w:ins w:id="7999" w:author="raye" w:date="2018-07-23T14:26:00Z">
              <w:r w:rsidRPr="00A23FA3">
                <w:rPr>
                  <w:rFonts w:ascii="Calibri" w:hAnsi="Calibri" w:cstheme="minorHAnsi"/>
                  <w:strike/>
                  <w:szCs w:val="21"/>
                  <w:highlight w:val="yellow"/>
                </w:rPr>
                <w:t>Currently case holder (user name)</w:t>
              </w:r>
            </w:ins>
          </w:p>
        </w:tc>
      </w:tr>
    </w:tbl>
    <w:p w14:paraId="54BB7184" w14:textId="77777777" w:rsidR="00E06FB7" w:rsidRPr="00A23FA3" w:rsidRDefault="00E06FB7" w:rsidP="00E06FB7">
      <w:pPr>
        <w:pStyle w:val="a0"/>
        <w:numPr>
          <w:ilvl w:val="0"/>
          <w:numId w:val="6"/>
        </w:numPr>
        <w:ind w:firstLineChars="0"/>
        <w:jc w:val="left"/>
        <w:rPr>
          <w:ins w:id="8000" w:author="raye" w:date="2018-07-23T14:26:00Z"/>
          <w:rFonts w:ascii="Calibri" w:hAnsi="Calibri" w:cstheme="minorHAnsi"/>
          <w:strike/>
          <w:sz w:val="24"/>
          <w:szCs w:val="24"/>
          <w:highlight w:val="yellow"/>
        </w:rPr>
      </w:pPr>
      <w:ins w:id="8001" w:author="raye" w:date="2018-07-23T14:26:00Z">
        <w:r w:rsidRPr="00A23FA3">
          <w:rPr>
            <w:rFonts w:ascii="Calibri" w:hAnsi="Calibri" w:cstheme="minorHAnsi"/>
            <w:strike/>
            <w:sz w:val="24"/>
            <w:szCs w:val="24"/>
            <w:highlight w:val="yellow"/>
          </w:rPr>
          <w:t xml:space="preserve">Elements of </w:t>
        </w:r>
        <w:r w:rsidRPr="00A23FA3">
          <w:rPr>
            <w:rFonts w:ascii="Calibri" w:hAnsi="Calibri" w:cstheme="minorHAnsi"/>
            <w:strike/>
            <w:szCs w:val="21"/>
            <w:highlight w:val="yellow"/>
          </w:rPr>
          <w:t>Case record list area</w:t>
        </w:r>
        <w:r w:rsidRPr="00A23FA3">
          <w:rPr>
            <w:rFonts w:ascii="Calibri" w:hAnsi="Calibri" w:cstheme="minorHAnsi"/>
            <w:strike/>
            <w:sz w:val="24"/>
            <w:szCs w:val="24"/>
            <w:highlight w:val="yellow"/>
          </w:rPr>
          <w:t xml:space="preserve"> (same as case list for review column):</w:t>
        </w:r>
      </w:ins>
    </w:p>
    <w:tbl>
      <w:tblPr>
        <w:tblStyle w:val="a9"/>
        <w:tblW w:w="0" w:type="auto"/>
        <w:tblInd w:w="845" w:type="dxa"/>
        <w:tblLook w:val="04A0" w:firstRow="1" w:lastRow="0" w:firstColumn="1" w:lastColumn="0" w:noHBand="0" w:noVBand="1"/>
      </w:tblPr>
      <w:tblGrid>
        <w:gridCol w:w="2079"/>
        <w:gridCol w:w="1161"/>
        <w:gridCol w:w="4211"/>
      </w:tblGrid>
      <w:tr w:rsidR="00A23FA3" w:rsidRPr="00A23FA3" w14:paraId="6F2EEC9B" w14:textId="77777777" w:rsidTr="001F3470">
        <w:trPr>
          <w:ins w:id="8002" w:author="raye" w:date="2018-07-23T14:26:00Z"/>
        </w:trPr>
        <w:tc>
          <w:tcPr>
            <w:tcW w:w="2079" w:type="dxa"/>
            <w:shd w:val="clear" w:color="auto" w:fill="BFBFBF"/>
          </w:tcPr>
          <w:p w14:paraId="35FEC02D" w14:textId="77777777" w:rsidR="00E06FB7" w:rsidRPr="00A23FA3" w:rsidRDefault="00E06FB7" w:rsidP="001F3470">
            <w:pPr>
              <w:rPr>
                <w:ins w:id="8003" w:author="raye" w:date="2018-07-23T14:26:00Z"/>
                <w:rFonts w:ascii="Calibri" w:hAnsi="Calibri" w:cstheme="minorHAnsi"/>
                <w:strike/>
                <w:szCs w:val="21"/>
                <w:highlight w:val="yellow"/>
              </w:rPr>
            </w:pPr>
            <w:ins w:id="8004" w:author="raye" w:date="2018-07-23T14:26:00Z">
              <w:r w:rsidRPr="00A23FA3">
                <w:rPr>
                  <w:rFonts w:ascii="Calibri" w:hAnsi="Calibri" w:cstheme="minorHAnsi"/>
                  <w:strike/>
                  <w:szCs w:val="21"/>
                  <w:highlight w:val="yellow"/>
                </w:rPr>
                <w:t>ITEM</w:t>
              </w:r>
            </w:ins>
          </w:p>
        </w:tc>
        <w:tc>
          <w:tcPr>
            <w:tcW w:w="1161" w:type="dxa"/>
            <w:shd w:val="clear" w:color="auto" w:fill="BFBFBF"/>
          </w:tcPr>
          <w:p w14:paraId="091F556B" w14:textId="77777777" w:rsidR="00E06FB7" w:rsidRPr="00A23FA3" w:rsidRDefault="00E06FB7" w:rsidP="001F3470">
            <w:pPr>
              <w:rPr>
                <w:ins w:id="8005" w:author="raye" w:date="2018-07-23T14:26:00Z"/>
                <w:rFonts w:ascii="Calibri" w:hAnsi="Calibri" w:cstheme="minorHAnsi"/>
                <w:strike/>
                <w:szCs w:val="21"/>
                <w:highlight w:val="yellow"/>
              </w:rPr>
            </w:pPr>
            <w:ins w:id="8006" w:author="raye" w:date="2018-07-23T14:26:00Z">
              <w:r w:rsidRPr="00A23FA3">
                <w:rPr>
                  <w:rFonts w:ascii="Calibri" w:hAnsi="Calibri" w:cstheme="minorHAnsi"/>
                  <w:strike/>
                  <w:szCs w:val="21"/>
                  <w:highlight w:val="yellow"/>
                </w:rPr>
                <w:t>TYPE</w:t>
              </w:r>
            </w:ins>
          </w:p>
        </w:tc>
        <w:tc>
          <w:tcPr>
            <w:tcW w:w="4211" w:type="dxa"/>
            <w:shd w:val="clear" w:color="auto" w:fill="BFBFBF"/>
          </w:tcPr>
          <w:p w14:paraId="121C9FE6" w14:textId="77777777" w:rsidR="00E06FB7" w:rsidRPr="00A23FA3" w:rsidRDefault="00E06FB7" w:rsidP="001F3470">
            <w:pPr>
              <w:rPr>
                <w:ins w:id="8007" w:author="raye" w:date="2018-07-23T14:26:00Z"/>
                <w:rFonts w:ascii="Calibri" w:hAnsi="Calibri" w:cstheme="minorHAnsi"/>
                <w:strike/>
                <w:szCs w:val="21"/>
                <w:highlight w:val="yellow"/>
              </w:rPr>
            </w:pPr>
            <w:ins w:id="8008" w:author="raye" w:date="2018-07-23T14:26:00Z">
              <w:r w:rsidRPr="00A23FA3">
                <w:rPr>
                  <w:rFonts w:ascii="Calibri" w:hAnsi="Calibri" w:cstheme="minorHAnsi"/>
                  <w:strike/>
                  <w:szCs w:val="21"/>
                  <w:highlight w:val="yellow"/>
                </w:rPr>
                <w:t>DESCRIPTION</w:t>
              </w:r>
            </w:ins>
          </w:p>
        </w:tc>
      </w:tr>
      <w:tr w:rsidR="00A23FA3" w:rsidRPr="00A23FA3" w14:paraId="3CC328FB" w14:textId="77777777" w:rsidTr="001F3470">
        <w:trPr>
          <w:trHeight w:val="174"/>
          <w:ins w:id="8009" w:author="raye" w:date="2018-07-23T14:26:00Z"/>
        </w:trPr>
        <w:tc>
          <w:tcPr>
            <w:tcW w:w="2079" w:type="dxa"/>
          </w:tcPr>
          <w:p w14:paraId="7637DD08" w14:textId="77777777" w:rsidR="00E06FB7" w:rsidRPr="00A23FA3" w:rsidRDefault="00E06FB7" w:rsidP="001F3470">
            <w:pPr>
              <w:rPr>
                <w:ins w:id="8010" w:author="raye" w:date="2018-07-23T14:26:00Z"/>
                <w:rFonts w:ascii="Calibri" w:hAnsi="Calibri" w:cstheme="minorHAnsi"/>
                <w:strike/>
                <w:szCs w:val="21"/>
                <w:highlight w:val="yellow"/>
              </w:rPr>
            </w:pPr>
            <w:ins w:id="8011" w:author="raye" w:date="2018-07-23T14:26:00Z">
              <w:r w:rsidRPr="00A23FA3">
                <w:rPr>
                  <w:rFonts w:ascii="Calibri" w:hAnsi="Calibri" w:cstheme="minorHAnsi"/>
                  <w:strike/>
                  <w:szCs w:val="21"/>
                  <w:highlight w:val="yellow"/>
                </w:rPr>
                <w:t>Client ID</w:t>
              </w:r>
            </w:ins>
          </w:p>
        </w:tc>
        <w:tc>
          <w:tcPr>
            <w:tcW w:w="1161" w:type="dxa"/>
          </w:tcPr>
          <w:p w14:paraId="58277D4E" w14:textId="77777777" w:rsidR="00E06FB7" w:rsidRPr="00A23FA3" w:rsidRDefault="00E06FB7" w:rsidP="001F3470">
            <w:pPr>
              <w:rPr>
                <w:ins w:id="8012" w:author="raye" w:date="2018-07-23T14:26:00Z"/>
                <w:rFonts w:ascii="Calibri" w:hAnsi="Calibri" w:cstheme="minorHAnsi"/>
                <w:strike/>
                <w:szCs w:val="21"/>
                <w:highlight w:val="yellow"/>
              </w:rPr>
            </w:pPr>
            <w:ins w:id="8013" w:author="raye" w:date="2018-07-23T14:26:00Z">
              <w:r w:rsidRPr="00A23FA3">
                <w:rPr>
                  <w:rFonts w:ascii="Calibri" w:hAnsi="Calibri" w:cstheme="minorHAnsi"/>
                  <w:strike/>
                  <w:szCs w:val="21"/>
                  <w:highlight w:val="yellow"/>
                </w:rPr>
                <w:t>String</w:t>
              </w:r>
            </w:ins>
          </w:p>
        </w:tc>
        <w:tc>
          <w:tcPr>
            <w:tcW w:w="4211" w:type="dxa"/>
          </w:tcPr>
          <w:p w14:paraId="7DFF0DD9" w14:textId="77777777" w:rsidR="00E06FB7" w:rsidRPr="00A23FA3" w:rsidRDefault="00E06FB7" w:rsidP="001F3470">
            <w:pPr>
              <w:rPr>
                <w:ins w:id="8014" w:author="raye" w:date="2018-07-23T14:26:00Z"/>
                <w:rFonts w:ascii="Calibri" w:hAnsi="Calibri" w:cstheme="minorHAnsi"/>
                <w:strike/>
                <w:szCs w:val="21"/>
                <w:highlight w:val="yellow"/>
              </w:rPr>
            </w:pPr>
            <w:ins w:id="8015" w:author="raye" w:date="2018-07-23T14:26:00Z">
              <w:r w:rsidRPr="00A23FA3">
                <w:rPr>
                  <w:rFonts w:ascii="Calibri" w:hAnsi="Calibri" w:cstheme="minorHAnsi"/>
                  <w:strike/>
                  <w:szCs w:val="21"/>
                  <w:highlight w:val="yellow"/>
                </w:rPr>
                <w:t>Client ID Number</w:t>
              </w:r>
            </w:ins>
          </w:p>
        </w:tc>
      </w:tr>
      <w:tr w:rsidR="00A23FA3" w:rsidRPr="00A23FA3" w14:paraId="275BCCC4" w14:textId="77777777" w:rsidTr="001F3470">
        <w:trPr>
          <w:trHeight w:val="174"/>
          <w:ins w:id="8016" w:author="raye" w:date="2018-07-23T14:26:00Z"/>
        </w:trPr>
        <w:tc>
          <w:tcPr>
            <w:tcW w:w="2079" w:type="dxa"/>
          </w:tcPr>
          <w:p w14:paraId="2607F56F" w14:textId="77777777" w:rsidR="00E06FB7" w:rsidRPr="00A23FA3" w:rsidRDefault="00E06FB7" w:rsidP="001F3470">
            <w:pPr>
              <w:rPr>
                <w:ins w:id="8017" w:author="raye" w:date="2018-07-23T14:26:00Z"/>
                <w:rFonts w:ascii="Calibri" w:hAnsi="Calibri" w:cstheme="minorHAnsi"/>
                <w:strike/>
                <w:szCs w:val="21"/>
                <w:highlight w:val="yellow"/>
              </w:rPr>
            </w:pPr>
            <w:ins w:id="8018" w:author="raye" w:date="2018-07-23T14:26:00Z">
              <w:r w:rsidRPr="00A23FA3">
                <w:rPr>
                  <w:rFonts w:ascii="Calibri" w:hAnsi="Calibri" w:cstheme="minorHAnsi"/>
                  <w:strike/>
                  <w:szCs w:val="21"/>
                  <w:highlight w:val="yellow"/>
                </w:rPr>
                <w:t>Client Name</w:t>
              </w:r>
            </w:ins>
          </w:p>
        </w:tc>
        <w:tc>
          <w:tcPr>
            <w:tcW w:w="1161" w:type="dxa"/>
          </w:tcPr>
          <w:p w14:paraId="1A5F6B68" w14:textId="77777777" w:rsidR="00E06FB7" w:rsidRPr="00A23FA3" w:rsidRDefault="00E06FB7" w:rsidP="001F3470">
            <w:pPr>
              <w:rPr>
                <w:ins w:id="8019" w:author="raye" w:date="2018-07-23T14:26:00Z"/>
                <w:rFonts w:ascii="Calibri" w:hAnsi="Calibri" w:cstheme="minorHAnsi"/>
                <w:strike/>
                <w:szCs w:val="21"/>
                <w:highlight w:val="yellow"/>
              </w:rPr>
            </w:pPr>
            <w:ins w:id="8020" w:author="raye" w:date="2018-07-23T14:26:00Z">
              <w:r w:rsidRPr="00A23FA3">
                <w:rPr>
                  <w:rFonts w:ascii="Calibri" w:hAnsi="Calibri" w:cstheme="minorHAnsi"/>
                  <w:strike/>
                  <w:szCs w:val="21"/>
                  <w:highlight w:val="yellow"/>
                </w:rPr>
                <w:t>String</w:t>
              </w:r>
            </w:ins>
          </w:p>
        </w:tc>
        <w:tc>
          <w:tcPr>
            <w:tcW w:w="4211" w:type="dxa"/>
          </w:tcPr>
          <w:p w14:paraId="59A84494" w14:textId="77777777" w:rsidR="00E06FB7" w:rsidRPr="00A23FA3" w:rsidRDefault="00E06FB7" w:rsidP="001F3470">
            <w:pPr>
              <w:rPr>
                <w:ins w:id="8021" w:author="raye" w:date="2018-07-23T14:26:00Z"/>
                <w:rFonts w:ascii="Calibri" w:hAnsi="Calibri" w:cstheme="minorHAnsi"/>
                <w:strike/>
                <w:szCs w:val="21"/>
                <w:highlight w:val="yellow"/>
              </w:rPr>
            </w:pPr>
            <w:ins w:id="8022" w:author="raye" w:date="2018-07-23T14:26:00Z">
              <w:r w:rsidRPr="00A23FA3">
                <w:rPr>
                  <w:rFonts w:ascii="Calibri" w:hAnsi="Calibri" w:cstheme="minorHAnsi"/>
                  <w:strike/>
                  <w:szCs w:val="21"/>
                  <w:highlight w:val="yellow"/>
                </w:rPr>
                <w:t>Client name</w:t>
              </w:r>
            </w:ins>
          </w:p>
        </w:tc>
      </w:tr>
      <w:tr w:rsidR="00A23FA3" w:rsidRPr="00A23FA3" w14:paraId="61747CBD" w14:textId="77777777" w:rsidTr="001F3470">
        <w:trPr>
          <w:trHeight w:val="174"/>
          <w:ins w:id="8023" w:author="raye" w:date="2018-07-23T14:26:00Z"/>
        </w:trPr>
        <w:tc>
          <w:tcPr>
            <w:tcW w:w="2079" w:type="dxa"/>
          </w:tcPr>
          <w:p w14:paraId="07CB3D5E" w14:textId="77777777" w:rsidR="00E06FB7" w:rsidRPr="00A23FA3" w:rsidRDefault="00E06FB7" w:rsidP="001F3470">
            <w:pPr>
              <w:rPr>
                <w:ins w:id="8024" w:author="raye" w:date="2018-07-23T14:26:00Z"/>
                <w:rFonts w:ascii="Calibri" w:hAnsi="Calibri" w:cstheme="minorHAnsi"/>
                <w:strike/>
                <w:szCs w:val="21"/>
                <w:highlight w:val="yellow"/>
              </w:rPr>
            </w:pPr>
            <w:ins w:id="8025" w:author="raye" w:date="2018-07-23T14:26:00Z">
              <w:r w:rsidRPr="00A23FA3">
                <w:rPr>
                  <w:rFonts w:ascii="Calibri" w:hAnsi="Calibri" w:cstheme="minorHAnsi"/>
                  <w:strike/>
                  <w:szCs w:val="21"/>
                  <w:highlight w:val="yellow"/>
                </w:rPr>
                <w:t>Reference No</w:t>
              </w:r>
            </w:ins>
          </w:p>
        </w:tc>
        <w:tc>
          <w:tcPr>
            <w:tcW w:w="1161" w:type="dxa"/>
          </w:tcPr>
          <w:p w14:paraId="1AFE018A" w14:textId="77777777" w:rsidR="00E06FB7" w:rsidRPr="00A23FA3" w:rsidRDefault="00E06FB7" w:rsidP="001F3470">
            <w:pPr>
              <w:rPr>
                <w:ins w:id="8026" w:author="raye" w:date="2018-07-23T14:26:00Z"/>
                <w:rFonts w:ascii="Calibri" w:hAnsi="Calibri" w:cstheme="minorHAnsi"/>
                <w:strike/>
                <w:szCs w:val="21"/>
                <w:highlight w:val="yellow"/>
              </w:rPr>
            </w:pPr>
            <w:ins w:id="8027" w:author="raye" w:date="2018-07-23T14:26:00Z">
              <w:r w:rsidRPr="00A23FA3">
                <w:rPr>
                  <w:rFonts w:ascii="Calibri" w:hAnsi="Calibri" w:cstheme="minorHAnsi"/>
                  <w:strike/>
                  <w:szCs w:val="21"/>
                  <w:highlight w:val="yellow"/>
                </w:rPr>
                <w:t>String</w:t>
              </w:r>
            </w:ins>
          </w:p>
        </w:tc>
        <w:tc>
          <w:tcPr>
            <w:tcW w:w="4211" w:type="dxa"/>
          </w:tcPr>
          <w:p w14:paraId="1D8DBC10" w14:textId="77777777" w:rsidR="00E06FB7" w:rsidRPr="00A23FA3" w:rsidRDefault="00E06FB7" w:rsidP="001F3470">
            <w:pPr>
              <w:rPr>
                <w:ins w:id="8028" w:author="raye" w:date="2018-07-23T14:26:00Z"/>
                <w:rFonts w:ascii="Calibri" w:hAnsi="Calibri" w:cstheme="minorHAnsi"/>
                <w:strike/>
                <w:szCs w:val="21"/>
                <w:highlight w:val="yellow"/>
              </w:rPr>
            </w:pPr>
            <w:ins w:id="8029" w:author="raye" w:date="2018-07-23T14:26:00Z">
              <w:r w:rsidRPr="00A23FA3">
                <w:rPr>
                  <w:rFonts w:ascii="Calibri" w:hAnsi="Calibri" w:cstheme="minorHAnsi"/>
                  <w:strike/>
                  <w:szCs w:val="21"/>
                  <w:highlight w:val="yellow"/>
                </w:rPr>
                <w:t>Trade finance reference number</w:t>
              </w:r>
            </w:ins>
          </w:p>
        </w:tc>
      </w:tr>
      <w:tr w:rsidR="00A23FA3" w:rsidRPr="00A23FA3" w14:paraId="5E03189B" w14:textId="77777777" w:rsidTr="001F3470">
        <w:trPr>
          <w:trHeight w:val="174"/>
          <w:ins w:id="8030" w:author="raye" w:date="2018-07-23T14:26:00Z"/>
        </w:trPr>
        <w:tc>
          <w:tcPr>
            <w:tcW w:w="2079" w:type="dxa"/>
          </w:tcPr>
          <w:p w14:paraId="4CE25113" w14:textId="77777777" w:rsidR="00E06FB7" w:rsidRPr="00A23FA3" w:rsidRDefault="00E06FB7" w:rsidP="001F3470">
            <w:pPr>
              <w:rPr>
                <w:ins w:id="8031" w:author="raye" w:date="2018-07-23T14:26:00Z"/>
                <w:rFonts w:ascii="Calibri" w:hAnsi="Calibri" w:cstheme="minorHAnsi"/>
                <w:strike/>
                <w:szCs w:val="21"/>
                <w:highlight w:val="yellow"/>
              </w:rPr>
            </w:pPr>
            <w:ins w:id="8032" w:author="raye" w:date="2018-07-23T14:26:00Z">
              <w:r w:rsidRPr="00A23FA3">
                <w:rPr>
                  <w:rFonts w:ascii="Calibri" w:hAnsi="Calibri" w:cstheme="minorHAnsi"/>
                  <w:strike/>
                  <w:szCs w:val="21"/>
                  <w:highlight w:val="yellow"/>
                </w:rPr>
                <w:t>BOC Reference No</w:t>
              </w:r>
            </w:ins>
          </w:p>
        </w:tc>
        <w:tc>
          <w:tcPr>
            <w:tcW w:w="1161" w:type="dxa"/>
          </w:tcPr>
          <w:p w14:paraId="214D2DC1" w14:textId="77777777" w:rsidR="00E06FB7" w:rsidRPr="00A23FA3" w:rsidRDefault="00E06FB7" w:rsidP="001F3470">
            <w:pPr>
              <w:rPr>
                <w:ins w:id="8033" w:author="raye" w:date="2018-07-23T14:26:00Z"/>
                <w:rFonts w:ascii="Calibri" w:hAnsi="Calibri" w:cstheme="minorHAnsi"/>
                <w:strike/>
                <w:szCs w:val="21"/>
                <w:highlight w:val="yellow"/>
              </w:rPr>
            </w:pPr>
            <w:ins w:id="8034" w:author="raye" w:date="2018-07-23T14:26:00Z">
              <w:r w:rsidRPr="00A23FA3">
                <w:rPr>
                  <w:rFonts w:ascii="Calibri" w:hAnsi="Calibri" w:cstheme="minorHAnsi"/>
                  <w:strike/>
                  <w:szCs w:val="21"/>
                  <w:highlight w:val="yellow"/>
                </w:rPr>
                <w:t>String</w:t>
              </w:r>
            </w:ins>
          </w:p>
        </w:tc>
        <w:tc>
          <w:tcPr>
            <w:tcW w:w="4211" w:type="dxa"/>
          </w:tcPr>
          <w:p w14:paraId="28E11583" w14:textId="77777777" w:rsidR="00E06FB7" w:rsidRPr="00A23FA3" w:rsidRDefault="00E06FB7" w:rsidP="001F3470">
            <w:pPr>
              <w:rPr>
                <w:ins w:id="8035" w:author="raye" w:date="2018-07-23T14:26:00Z"/>
                <w:rFonts w:ascii="Calibri" w:hAnsi="Calibri" w:cstheme="minorHAnsi"/>
                <w:strike/>
                <w:szCs w:val="21"/>
                <w:highlight w:val="yellow"/>
              </w:rPr>
            </w:pPr>
            <w:ins w:id="8036" w:author="raye" w:date="2018-07-23T14:26:00Z">
              <w:r w:rsidRPr="00A23FA3">
                <w:rPr>
                  <w:rFonts w:ascii="Calibri" w:hAnsi="Calibri" w:cstheme="minorHAnsi"/>
                  <w:strike/>
                  <w:szCs w:val="21"/>
                  <w:highlight w:val="yellow"/>
                </w:rPr>
                <w:t>BOC business reference number</w:t>
              </w:r>
            </w:ins>
          </w:p>
        </w:tc>
      </w:tr>
      <w:tr w:rsidR="00A23FA3" w:rsidRPr="00A23FA3" w14:paraId="6403DEAF" w14:textId="77777777" w:rsidTr="001F3470">
        <w:trPr>
          <w:trHeight w:val="174"/>
          <w:ins w:id="8037" w:author="raye" w:date="2018-07-23T14:26:00Z"/>
        </w:trPr>
        <w:tc>
          <w:tcPr>
            <w:tcW w:w="2079" w:type="dxa"/>
          </w:tcPr>
          <w:p w14:paraId="37D3E03B" w14:textId="77777777" w:rsidR="00E06FB7" w:rsidRPr="00A23FA3" w:rsidRDefault="00E06FB7" w:rsidP="001F3470">
            <w:pPr>
              <w:rPr>
                <w:ins w:id="8038" w:author="raye" w:date="2018-07-23T14:26:00Z"/>
                <w:rFonts w:ascii="Calibri" w:hAnsi="Calibri" w:cstheme="minorHAnsi"/>
                <w:strike/>
                <w:szCs w:val="21"/>
                <w:highlight w:val="yellow"/>
              </w:rPr>
            </w:pPr>
            <w:ins w:id="8039" w:author="raye" w:date="2018-07-23T14:26:00Z">
              <w:r w:rsidRPr="00A23FA3">
                <w:rPr>
                  <w:rFonts w:ascii="Calibri" w:hAnsi="Calibri" w:cstheme="minorHAnsi"/>
                  <w:strike/>
                  <w:szCs w:val="21"/>
                  <w:highlight w:val="yellow"/>
                </w:rPr>
                <w:t>Red Flag</w:t>
              </w:r>
            </w:ins>
          </w:p>
        </w:tc>
        <w:tc>
          <w:tcPr>
            <w:tcW w:w="1161" w:type="dxa"/>
          </w:tcPr>
          <w:p w14:paraId="564DFCD1" w14:textId="77777777" w:rsidR="00E06FB7" w:rsidRPr="00A23FA3" w:rsidRDefault="00E06FB7" w:rsidP="001F3470">
            <w:pPr>
              <w:rPr>
                <w:ins w:id="8040" w:author="raye" w:date="2018-07-23T14:26:00Z"/>
                <w:rFonts w:ascii="Calibri" w:hAnsi="Calibri" w:cstheme="minorHAnsi"/>
                <w:strike/>
                <w:szCs w:val="21"/>
                <w:highlight w:val="yellow"/>
              </w:rPr>
            </w:pPr>
            <w:ins w:id="8041" w:author="raye" w:date="2018-07-23T14:26:00Z">
              <w:r w:rsidRPr="00A23FA3">
                <w:rPr>
                  <w:rFonts w:ascii="Calibri" w:hAnsi="Calibri" w:cstheme="minorHAnsi"/>
                  <w:strike/>
                  <w:szCs w:val="21"/>
                  <w:highlight w:val="yellow"/>
                </w:rPr>
                <w:t>String</w:t>
              </w:r>
            </w:ins>
          </w:p>
        </w:tc>
        <w:tc>
          <w:tcPr>
            <w:tcW w:w="4211" w:type="dxa"/>
          </w:tcPr>
          <w:p w14:paraId="08E8BF69" w14:textId="77777777" w:rsidR="00E06FB7" w:rsidRPr="00A23FA3" w:rsidRDefault="00E06FB7" w:rsidP="001F3470">
            <w:pPr>
              <w:rPr>
                <w:ins w:id="8042" w:author="raye" w:date="2018-07-23T14:26:00Z"/>
                <w:rFonts w:ascii="Calibri" w:hAnsi="Calibri" w:cstheme="minorHAnsi"/>
                <w:strike/>
                <w:szCs w:val="21"/>
                <w:highlight w:val="yellow"/>
              </w:rPr>
            </w:pPr>
            <w:ins w:id="8043" w:author="raye" w:date="2018-07-23T14:26:00Z">
              <w:r w:rsidRPr="00A23FA3">
                <w:rPr>
                  <w:rFonts w:ascii="Calibri" w:hAnsi="Calibri" w:cstheme="minorHAnsi"/>
                  <w:strike/>
                  <w:szCs w:val="21"/>
                  <w:highlight w:val="yellow"/>
                </w:rPr>
                <w:t>if Red Flag</w:t>
              </w:r>
            </w:ins>
          </w:p>
        </w:tc>
      </w:tr>
      <w:tr w:rsidR="00A23FA3" w:rsidRPr="00A23FA3" w14:paraId="07B8ADEB" w14:textId="77777777" w:rsidTr="001F3470">
        <w:trPr>
          <w:trHeight w:val="174"/>
          <w:ins w:id="8044" w:author="raye" w:date="2018-07-23T14:26:00Z"/>
        </w:trPr>
        <w:tc>
          <w:tcPr>
            <w:tcW w:w="2079" w:type="dxa"/>
          </w:tcPr>
          <w:p w14:paraId="0382BA9E" w14:textId="77777777" w:rsidR="00E06FB7" w:rsidRPr="00A23FA3" w:rsidRDefault="00E06FB7" w:rsidP="001F3470">
            <w:pPr>
              <w:rPr>
                <w:ins w:id="8045" w:author="raye" w:date="2018-07-23T14:26:00Z"/>
                <w:rFonts w:ascii="Calibri" w:hAnsi="Calibri" w:cstheme="minorHAnsi"/>
                <w:strike/>
                <w:szCs w:val="21"/>
                <w:highlight w:val="yellow"/>
              </w:rPr>
            </w:pPr>
            <w:ins w:id="8046" w:author="raye" w:date="2018-07-23T14:26:00Z">
              <w:r w:rsidRPr="00A23FA3">
                <w:rPr>
                  <w:rFonts w:ascii="Calibri" w:hAnsi="Calibri" w:cstheme="minorHAnsi"/>
                  <w:strike/>
                  <w:szCs w:val="21"/>
                  <w:highlight w:val="yellow"/>
                </w:rPr>
                <w:t>Status</w:t>
              </w:r>
            </w:ins>
          </w:p>
        </w:tc>
        <w:tc>
          <w:tcPr>
            <w:tcW w:w="1161" w:type="dxa"/>
          </w:tcPr>
          <w:p w14:paraId="493DE71C" w14:textId="77777777" w:rsidR="00E06FB7" w:rsidRPr="00A23FA3" w:rsidRDefault="00E06FB7" w:rsidP="001F3470">
            <w:pPr>
              <w:rPr>
                <w:ins w:id="8047" w:author="raye" w:date="2018-07-23T14:26:00Z"/>
                <w:rFonts w:ascii="Calibri" w:hAnsi="Calibri" w:cstheme="minorHAnsi"/>
                <w:strike/>
                <w:szCs w:val="21"/>
                <w:highlight w:val="yellow"/>
              </w:rPr>
            </w:pPr>
            <w:ins w:id="8048" w:author="raye" w:date="2018-07-23T14:26:00Z">
              <w:r w:rsidRPr="00A23FA3">
                <w:rPr>
                  <w:rFonts w:ascii="Calibri" w:hAnsi="Calibri" w:cstheme="minorHAnsi"/>
                  <w:strike/>
                  <w:szCs w:val="21"/>
                  <w:highlight w:val="yellow"/>
                </w:rPr>
                <w:t>String</w:t>
              </w:r>
            </w:ins>
          </w:p>
        </w:tc>
        <w:tc>
          <w:tcPr>
            <w:tcW w:w="4211" w:type="dxa"/>
          </w:tcPr>
          <w:p w14:paraId="66D80159" w14:textId="77777777" w:rsidR="00E06FB7" w:rsidRPr="00A23FA3" w:rsidRDefault="00E06FB7" w:rsidP="001F3470">
            <w:pPr>
              <w:rPr>
                <w:ins w:id="8049" w:author="raye" w:date="2018-07-23T14:26:00Z"/>
                <w:rFonts w:ascii="Calibri" w:hAnsi="Calibri" w:cstheme="minorHAnsi"/>
                <w:strike/>
                <w:szCs w:val="21"/>
                <w:highlight w:val="yellow"/>
              </w:rPr>
            </w:pPr>
            <w:ins w:id="8050" w:author="raye" w:date="2018-07-23T14:26:00Z">
              <w:r w:rsidRPr="00A23FA3">
                <w:rPr>
                  <w:rFonts w:ascii="Calibri" w:hAnsi="Calibri" w:cstheme="minorHAnsi"/>
                  <w:strike/>
                  <w:szCs w:val="21"/>
                  <w:highlight w:val="yellow"/>
                </w:rPr>
                <w:t>Case status (with word description)</w:t>
              </w:r>
            </w:ins>
          </w:p>
        </w:tc>
      </w:tr>
      <w:tr w:rsidR="00A23FA3" w:rsidRPr="00A23FA3" w14:paraId="5ADBE7DF" w14:textId="77777777" w:rsidTr="001F3470">
        <w:trPr>
          <w:trHeight w:val="174"/>
          <w:ins w:id="8051" w:author="raye" w:date="2018-07-23T14:26:00Z"/>
        </w:trPr>
        <w:tc>
          <w:tcPr>
            <w:tcW w:w="2079" w:type="dxa"/>
          </w:tcPr>
          <w:p w14:paraId="52F4CA24" w14:textId="77777777" w:rsidR="00E06FB7" w:rsidRPr="00A23FA3" w:rsidRDefault="00E06FB7" w:rsidP="001F3470">
            <w:pPr>
              <w:rPr>
                <w:ins w:id="8052" w:author="raye" w:date="2018-07-23T14:26:00Z"/>
                <w:rFonts w:ascii="Calibri" w:hAnsi="Calibri" w:cstheme="minorHAnsi"/>
                <w:strike/>
                <w:szCs w:val="21"/>
                <w:highlight w:val="yellow"/>
              </w:rPr>
            </w:pPr>
            <w:ins w:id="8053" w:author="raye" w:date="2018-07-23T14:26:00Z">
              <w:r w:rsidRPr="00A23FA3">
                <w:rPr>
                  <w:rFonts w:ascii="Calibri" w:hAnsi="Calibri" w:cstheme="minorHAnsi"/>
                  <w:strike/>
                  <w:szCs w:val="21"/>
                  <w:highlight w:val="yellow"/>
                </w:rPr>
                <w:t>Last Modified</w:t>
              </w:r>
            </w:ins>
          </w:p>
        </w:tc>
        <w:tc>
          <w:tcPr>
            <w:tcW w:w="1161" w:type="dxa"/>
          </w:tcPr>
          <w:p w14:paraId="13FBA2A5" w14:textId="77777777" w:rsidR="00E06FB7" w:rsidRPr="00A23FA3" w:rsidRDefault="00E06FB7" w:rsidP="001F3470">
            <w:pPr>
              <w:rPr>
                <w:ins w:id="8054" w:author="raye" w:date="2018-07-23T14:26:00Z"/>
                <w:rFonts w:ascii="Calibri" w:hAnsi="Calibri" w:cstheme="minorHAnsi"/>
                <w:strike/>
                <w:szCs w:val="21"/>
                <w:highlight w:val="yellow"/>
              </w:rPr>
            </w:pPr>
            <w:ins w:id="8055" w:author="raye" w:date="2018-07-23T14:26:00Z">
              <w:r w:rsidRPr="00A23FA3">
                <w:rPr>
                  <w:rFonts w:ascii="Calibri" w:hAnsi="Calibri" w:cstheme="minorHAnsi"/>
                  <w:strike/>
                  <w:szCs w:val="21"/>
                  <w:highlight w:val="yellow"/>
                </w:rPr>
                <w:t>String</w:t>
              </w:r>
            </w:ins>
          </w:p>
        </w:tc>
        <w:tc>
          <w:tcPr>
            <w:tcW w:w="4211" w:type="dxa"/>
          </w:tcPr>
          <w:p w14:paraId="379B4612" w14:textId="77777777" w:rsidR="00E06FB7" w:rsidRPr="00A23FA3" w:rsidRDefault="00E06FB7" w:rsidP="001F3470">
            <w:pPr>
              <w:rPr>
                <w:ins w:id="8056" w:author="raye" w:date="2018-07-23T14:26:00Z"/>
                <w:rFonts w:ascii="Calibri" w:hAnsi="Calibri" w:cstheme="minorHAnsi"/>
                <w:strike/>
                <w:szCs w:val="21"/>
                <w:highlight w:val="yellow"/>
              </w:rPr>
            </w:pPr>
            <w:ins w:id="8057" w:author="raye" w:date="2018-07-23T14:26:00Z">
              <w:r w:rsidRPr="00A23FA3">
                <w:rPr>
                  <w:rFonts w:ascii="Calibri" w:hAnsi="Calibri" w:cstheme="minorHAnsi"/>
                  <w:strike/>
                  <w:szCs w:val="21"/>
                  <w:highlight w:val="yellow"/>
                </w:rPr>
                <w:t>Last update date &amp; time</w:t>
              </w:r>
            </w:ins>
          </w:p>
        </w:tc>
      </w:tr>
      <w:tr w:rsidR="00A23FA3" w:rsidRPr="00A23FA3" w14:paraId="7F18F2BE" w14:textId="77777777" w:rsidTr="001F3470">
        <w:trPr>
          <w:trHeight w:val="174"/>
          <w:ins w:id="8058" w:author="raye" w:date="2018-07-23T14:26:00Z"/>
        </w:trPr>
        <w:tc>
          <w:tcPr>
            <w:tcW w:w="2079" w:type="dxa"/>
          </w:tcPr>
          <w:p w14:paraId="415B2CDB" w14:textId="77777777" w:rsidR="00E06FB7" w:rsidRPr="00A23FA3" w:rsidRDefault="00E06FB7" w:rsidP="001F3470">
            <w:pPr>
              <w:rPr>
                <w:ins w:id="8059" w:author="raye" w:date="2018-07-23T14:26:00Z"/>
                <w:rFonts w:ascii="Calibri" w:hAnsi="Calibri" w:cstheme="minorHAnsi"/>
                <w:strike/>
                <w:szCs w:val="21"/>
                <w:highlight w:val="yellow"/>
              </w:rPr>
            </w:pPr>
            <w:ins w:id="8060" w:author="raye" w:date="2018-07-23T14:26:00Z">
              <w:r w:rsidRPr="00A23FA3">
                <w:rPr>
                  <w:rFonts w:ascii="Calibri" w:hAnsi="Calibri" w:cstheme="minorHAnsi"/>
                  <w:strike/>
                  <w:szCs w:val="21"/>
                  <w:highlight w:val="yellow"/>
                </w:rPr>
                <w:t>Last Action User</w:t>
              </w:r>
            </w:ins>
          </w:p>
        </w:tc>
        <w:tc>
          <w:tcPr>
            <w:tcW w:w="1161" w:type="dxa"/>
          </w:tcPr>
          <w:p w14:paraId="61D4950A" w14:textId="77777777" w:rsidR="00E06FB7" w:rsidRPr="00A23FA3" w:rsidRDefault="00E06FB7" w:rsidP="001F3470">
            <w:pPr>
              <w:rPr>
                <w:ins w:id="8061" w:author="raye" w:date="2018-07-23T14:26:00Z"/>
                <w:rFonts w:ascii="Calibri" w:hAnsi="Calibri" w:cstheme="minorHAnsi"/>
                <w:strike/>
                <w:szCs w:val="21"/>
                <w:highlight w:val="yellow"/>
              </w:rPr>
            </w:pPr>
            <w:ins w:id="8062" w:author="raye" w:date="2018-07-23T14:26:00Z">
              <w:r w:rsidRPr="00A23FA3">
                <w:rPr>
                  <w:rFonts w:ascii="Calibri" w:hAnsi="Calibri" w:cstheme="minorHAnsi"/>
                  <w:strike/>
                  <w:szCs w:val="21"/>
                  <w:highlight w:val="yellow"/>
                </w:rPr>
                <w:t>String</w:t>
              </w:r>
            </w:ins>
          </w:p>
        </w:tc>
        <w:tc>
          <w:tcPr>
            <w:tcW w:w="4211" w:type="dxa"/>
          </w:tcPr>
          <w:p w14:paraId="3366856A" w14:textId="77777777" w:rsidR="00E06FB7" w:rsidRPr="00A23FA3" w:rsidRDefault="00E06FB7" w:rsidP="001F3470">
            <w:pPr>
              <w:rPr>
                <w:ins w:id="8063" w:author="raye" w:date="2018-07-23T14:26:00Z"/>
                <w:rFonts w:ascii="Calibri" w:hAnsi="Calibri" w:cstheme="minorHAnsi"/>
                <w:strike/>
                <w:szCs w:val="21"/>
                <w:highlight w:val="yellow"/>
              </w:rPr>
            </w:pPr>
            <w:ins w:id="8064" w:author="raye" w:date="2018-07-23T14:26:00Z">
              <w:r w:rsidRPr="00A23FA3">
                <w:rPr>
                  <w:rFonts w:ascii="Calibri" w:hAnsi="Calibri" w:cstheme="minorHAnsi"/>
                  <w:strike/>
                  <w:szCs w:val="21"/>
                  <w:highlight w:val="yellow"/>
                </w:rPr>
                <w:t>Last operator user name</w:t>
              </w:r>
            </w:ins>
          </w:p>
        </w:tc>
      </w:tr>
      <w:tr w:rsidR="00A23FA3" w:rsidRPr="00A23FA3" w14:paraId="2787166B" w14:textId="77777777" w:rsidTr="001F3470">
        <w:trPr>
          <w:trHeight w:val="174"/>
          <w:ins w:id="8065" w:author="raye" w:date="2018-07-23T14:26:00Z"/>
        </w:trPr>
        <w:tc>
          <w:tcPr>
            <w:tcW w:w="2079" w:type="dxa"/>
          </w:tcPr>
          <w:p w14:paraId="7B256EE9" w14:textId="77777777" w:rsidR="00E06FB7" w:rsidRPr="00A23FA3" w:rsidRDefault="00E06FB7" w:rsidP="001F3470">
            <w:pPr>
              <w:rPr>
                <w:ins w:id="8066" w:author="raye" w:date="2018-07-23T14:26:00Z"/>
                <w:rFonts w:ascii="Calibri" w:hAnsi="Calibri" w:cstheme="minorHAnsi"/>
                <w:strike/>
                <w:szCs w:val="21"/>
                <w:highlight w:val="yellow"/>
              </w:rPr>
            </w:pPr>
            <w:ins w:id="8067" w:author="raye" w:date="2018-07-23T14:26:00Z">
              <w:r w:rsidRPr="00A23FA3">
                <w:rPr>
                  <w:rFonts w:ascii="Calibri" w:hAnsi="Calibri" w:cstheme="minorHAnsi"/>
                  <w:strike/>
                  <w:szCs w:val="21"/>
                  <w:highlight w:val="yellow"/>
                </w:rPr>
                <w:t>Total Amount</w:t>
              </w:r>
            </w:ins>
          </w:p>
        </w:tc>
        <w:tc>
          <w:tcPr>
            <w:tcW w:w="1161" w:type="dxa"/>
          </w:tcPr>
          <w:p w14:paraId="661CE5A4" w14:textId="77777777" w:rsidR="00E06FB7" w:rsidRPr="00A23FA3" w:rsidRDefault="00E06FB7" w:rsidP="001F3470">
            <w:pPr>
              <w:rPr>
                <w:ins w:id="8068" w:author="raye" w:date="2018-07-23T14:26:00Z"/>
                <w:rFonts w:ascii="Calibri" w:hAnsi="Calibri" w:cstheme="minorHAnsi"/>
                <w:strike/>
                <w:szCs w:val="21"/>
                <w:highlight w:val="yellow"/>
              </w:rPr>
            </w:pPr>
            <w:ins w:id="8069" w:author="raye" w:date="2018-07-23T14:26:00Z">
              <w:r w:rsidRPr="00A23FA3">
                <w:rPr>
                  <w:rFonts w:ascii="Calibri" w:hAnsi="Calibri" w:cstheme="minorHAnsi"/>
                  <w:strike/>
                  <w:szCs w:val="21"/>
                  <w:highlight w:val="yellow"/>
                </w:rPr>
                <w:t>String</w:t>
              </w:r>
            </w:ins>
          </w:p>
        </w:tc>
        <w:tc>
          <w:tcPr>
            <w:tcW w:w="4211" w:type="dxa"/>
          </w:tcPr>
          <w:p w14:paraId="7DA2AE4C" w14:textId="77777777" w:rsidR="00E06FB7" w:rsidRPr="00A23FA3" w:rsidRDefault="00E06FB7" w:rsidP="001F3470">
            <w:pPr>
              <w:rPr>
                <w:ins w:id="8070" w:author="raye" w:date="2018-07-23T14:26:00Z"/>
                <w:rFonts w:ascii="Calibri" w:hAnsi="Calibri" w:cstheme="minorHAnsi"/>
                <w:strike/>
                <w:szCs w:val="21"/>
                <w:highlight w:val="yellow"/>
              </w:rPr>
            </w:pPr>
            <w:ins w:id="8071" w:author="raye" w:date="2018-07-23T14:26:00Z">
              <w:r w:rsidRPr="00A23FA3">
                <w:rPr>
                  <w:rFonts w:ascii="Calibri" w:hAnsi="Calibri" w:cstheme="minorHAnsi"/>
                  <w:strike/>
                  <w:szCs w:val="21"/>
                  <w:highlight w:val="yellow"/>
                </w:rPr>
                <w:t>Transaction Total Amount</w:t>
              </w:r>
            </w:ins>
          </w:p>
          <w:p w14:paraId="6505A520" w14:textId="77777777" w:rsidR="00E06FB7" w:rsidRPr="00A23FA3" w:rsidRDefault="00E06FB7" w:rsidP="001F3470">
            <w:pPr>
              <w:rPr>
                <w:ins w:id="8072" w:author="raye" w:date="2018-07-23T14:26:00Z"/>
                <w:rFonts w:ascii="Calibri" w:hAnsi="Calibri" w:cstheme="minorHAnsi"/>
                <w:strike/>
                <w:szCs w:val="21"/>
                <w:highlight w:val="yellow"/>
              </w:rPr>
            </w:pPr>
            <w:ins w:id="8073" w:author="raye" w:date="2018-07-23T14:26:00Z">
              <w:r w:rsidRPr="00A23FA3">
                <w:rPr>
                  <w:rFonts w:ascii="Calibri" w:hAnsi="Calibri" w:cstheme="minorHAnsi"/>
                  <w:strike/>
                  <w:szCs w:val="21"/>
                  <w:highlight w:val="yellow"/>
                </w:rPr>
                <w:t xml:space="preserve">Format: Currency Code + Amount </w:t>
              </w:r>
            </w:ins>
          </w:p>
          <w:p w14:paraId="249C9EDC" w14:textId="77777777" w:rsidR="00E06FB7" w:rsidRPr="00A23FA3" w:rsidRDefault="00E06FB7" w:rsidP="001F3470">
            <w:pPr>
              <w:rPr>
                <w:ins w:id="8074" w:author="raye" w:date="2018-07-23T14:26:00Z"/>
                <w:rFonts w:ascii="Calibri" w:hAnsi="Calibri" w:cstheme="minorHAnsi"/>
                <w:strike/>
                <w:szCs w:val="21"/>
                <w:highlight w:val="yellow"/>
              </w:rPr>
            </w:pPr>
            <w:ins w:id="8075" w:author="raye" w:date="2018-07-23T14:26:00Z">
              <w:r w:rsidRPr="00A23FA3">
                <w:rPr>
                  <w:rFonts w:ascii="Calibri" w:hAnsi="Calibri"/>
                  <w:strike/>
                  <w:highlight w:val="yellow"/>
                </w:rPr>
                <w:t>Amount shown in thousand places</w:t>
              </w:r>
            </w:ins>
          </w:p>
        </w:tc>
      </w:tr>
      <w:tr w:rsidR="00A23FA3" w:rsidRPr="00A23FA3" w14:paraId="6971EAC4" w14:textId="77777777" w:rsidTr="001F3470">
        <w:trPr>
          <w:trHeight w:val="174"/>
          <w:ins w:id="8076" w:author="raye" w:date="2018-07-23T14:26:00Z"/>
        </w:trPr>
        <w:tc>
          <w:tcPr>
            <w:tcW w:w="2079" w:type="dxa"/>
          </w:tcPr>
          <w:p w14:paraId="0473DF11" w14:textId="77777777" w:rsidR="00E06FB7" w:rsidRPr="00A23FA3" w:rsidRDefault="00E06FB7" w:rsidP="001F3470">
            <w:pPr>
              <w:rPr>
                <w:ins w:id="8077" w:author="raye" w:date="2018-07-23T14:26:00Z"/>
                <w:rFonts w:ascii="Calibri" w:hAnsi="Calibri" w:cstheme="minorHAnsi"/>
                <w:strike/>
                <w:szCs w:val="21"/>
                <w:highlight w:val="yellow"/>
              </w:rPr>
            </w:pPr>
            <w:ins w:id="8078" w:author="raye" w:date="2018-07-23T14:26:00Z">
              <w:r w:rsidRPr="00A23FA3">
                <w:rPr>
                  <w:rFonts w:ascii="Calibri" w:hAnsi="Calibri" w:cstheme="minorHAnsi"/>
                  <w:strike/>
                  <w:szCs w:val="21"/>
                  <w:highlight w:val="yellow"/>
                </w:rPr>
                <w:t>Pages</w:t>
              </w:r>
            </w:ins>
          </w:p>
        </w:tc>
        <w:tc>
          <w:tcPr>
            <w:tcW w:w="1161" w:type="dxa"/>
          </w:tcPr>
          <w:p w14:paraId="6C413AA2" w14:textId="77777777" w:rsidR="00E06FB7" w:rsidRPr="00A23FA3" w:rsidRDefault="00E06FB7" w:rsidP="001F3470">
            <w:pPr>
              <w:rPr>
                <w:ins w:id="8079" w:author="raye" w:date="2018-07-23T14:26:00Z"/>
                <w:rFonts w:ascii="Calibri" w:hAnsi="Calibri" w:cstheme="minorHAnsi"/>
                <w:strike/>
                <w:szCs w:val="21"/>
                <w:highlight w:val="yellow"/>
              </w:rPr>
            </w:pPr>
            <w:ins w:id="8080" w:author="raye" w:date="2018-07-23T14:26:00Z">
              <w:r w:rsidRPr="00A23FA3">
                <w:rPr>
                  <w:rFonts w:ascii="Calibri" w:hAnsi="Calibri" w:cstheme="minorHAnsi"/>
                  <w:strike/>
                  <w:szCs w:val="21"/>
                  <w:highlight w:val="yellow"/>
                </w:rPr>
                <w:t>Numeric</w:t>
              </w:r>
            </w:ins>
          </w:p>
        </w:tc>
        <w:tc>
          <w:tcPr>
            <w:tcW w:w="4211" w:type="dxa"/>
          </w:tcPr>
          <w:p w14:paraId="1D73402E" w14:textId="77777777" w:rsidR="00E06FB7" w:rsidRPr="00A23FA3" w:rsidRDefault="00E06FB7" w:rsidP="001F3470">
            <w:pPr>
              <w:rPr>
                <w:ins w:id="8081" w:author="raye" w:date="2018-07-23T14:26:00Z"/>
                <w:rFonts w:ascii="Calibri" w:hAnsi="Calibri" w:cstheme="minorHAnsi"/>
                <w:strike/>
                <w:szCs w:val="21"/>
                <w:highlight w:val="yellow"/>
              </w:rPr>
            </w:pPr>
            <w:ins w:id="8082" w:author="raye" w:date="2018-07-23T14:26:00Z">
              <w:r w:rsidRPr="00A23FA3">
                <w:rPr>
                  <w:rFonts w:ascii="Calibri" w:hAnsi="Calibri" w:cstheme="minorHAnsi"/>
                  <w:strike/>
                  <w:szCs w:val="21"/>
                  <w:highlight w:val="yellow"/>
                </w:rPr>
                <w:t>Case transaction documents pages number.</w:t>
              </w:r>
            </w:ins>
          </w:p>
        </w:tc>
      </w:tr>
    </w:tbl>
    <w:p w14:paraId="52485B09" w14:textId="77777777" w:rsidR="00E06FB7" w:rsidRPr="00A23FA3" w:rsidRDefault="00E06FB7" w:rsidP="00E06FB7">
      <w:pPr>
        <w:pStyle w:val="a0"/>
        <w:numPr>
          <w:ilvl w:val="0"/>
          <w:numId w:val="6"/>
        </w:numPr>
        <w:ind w:firstLineChars="0"/>
        <w:jc w:val="left"/>
        <w:rPr>
          <w:ins w:id="8083" w:author="raye" w:date="2018-07-23T14:26:00Z"/>
          <w:rFonts w:ascii="Calibri" w:hAnsi="Calibri" w:cstheme="minorHAnsi"/>
          <w:strike/>
          <w:sz w:val="24"/>
          <w:szCs w:val="24"/>
          <w:highlight w:val="yellow"/>
        </w:rPr>
      </w:pPr>
      <w:ins w:id="8084" w:author="raye" w:date="2018-07-23T14:26:00Z">
        <w:r w:rsidRPr="00A23FA3">
          <w:rPr>
            <w:rFonts w:ascii="Calibri" w:hAnsi="Calibri" w:cstheme="minorHAnsi"/>
            <w:strike/>
            <w:sz w:val="24"/>
            <w:szCs w:val="24"/>
            <w:highlight w:val="yellow"/>
          </w:rPr>
          <w:t xml:space="preserve">Elements of </w:t>
        </w:r>
        <w:r w:rsidRPr="00A23FA3">
          <w:rPr>
            <w:rFonts w:ascii="Calibri" w:hAnsi="Calibri" w:cstheme="minorHAnsi"/>
            <w:strike/>
            <w:szCs w:val="21"/>
            <w:highlight w:val="yellow"/>
          </w:rPr>
          <w:t>Operations area</w:t>
        </w:r>
        <w:r w:rsidRPr="00A23FA3">
          <w:rPr>
            <w:rFonts w:ascii="Calibri" w:hAnsi="Calibri" w:cstheme="minorHAnsi"/>
            <w:strike/>
            <w:sz w:val="24"/>
            <w:szCs w:val="24"/>
            <w:highlight w:val="yellow"/>
          </w:rPr>
          <w:t>:</w:t>
        </w:r>
      </w:ins>
    </w:p>
    <w:tbl>
      <w:tblPr>
        <w:tblStyle w:val="a9"/>
        <w:tblW w:w="0" w:type="auto"/>
        <w:tblInd w:w="845" w:type="dxa"/>
        <w:tblLook w:val="04A0" w:firstRow="1" w:lastRow="0" w:firstColumn="1" w:lastColumn="0" w:noHBand="0" w:noVBand="1"/>
      </w:tblPr>
      <w:tblGrid>
        <w:gridCol w:w="1277"/>
        <w:gridCol w:w="992"/>
        <w:gridCol w:w="5182"/>
      </w:tblGrid>
      <w:tr w:rsidR="00A23FA3" w:rsidRPr="00A23FA3" w14:paraId="5A352A50" w14:textId="77777777" w:rsidTr="001F3470">
        <w:trPr>
          <w:ins w:id="8085" w:author="raye" w:date="2018-07-23T14:26:00Z"/>
        </w:trPr>
        <w:tc>
          <w:tcPr>
            <w:tcW w:w="1277" w:type="dxa"/>
            <w:shd w:val="clear" w:color="auto" w:fill="BFBFBF"/>
          </w:tcPr>
          <w:p w14:paraId="3CD94F72" w14:textId="77777777" w:rsidR="00E06FB7" w:rsidRPr="00A23FA3" w:rsidRDefault="00E06FB7" w:rsidP="001F3470">
            <w:pPr>
              <w:rPr>
                <w:ins w:id="8086" w:author="raye" w:date="2018-07-23T14:26:00Z"/>
                <w:rFonts w:ascii="Calibri" w:hAnsi="Calibri" w:cstheme="minorHAnsi"/>
                <w:strike/>
                <w:szCs w:val="21"/>
                <w:highlight w:val="yellow"/>
              </w:rPr>
            </w:pPr>
            <w:ins w:id="8087" w:author="raye" w:date="2018-07-23T14:26:00Z">
              <w:r w:rsidRPr="00A23FA3">
                <w:rPr>
                  <w:rFonts w:ascii="Calibri" w:hAnsi="Calibri" w:cstheme="minorHAnsi"/>
                  <w:strike/>
                  <w:szCs w:val="21"/>
                  <w:highlight w:val="yellow"/>
                </w:rPr>
                <w:t>ITEM</w:t>
              </w:r>
            </w:ins>
          </w:p>
        </w:tc>
        <w:tc>
          <w:tcPr>
            <w:tcW w:w="992" w:type="dxa"/>
            <w:shd w:val="clear" w:color="auto" w:fill="BFBFBF"/>
          </w:tcPr>
          <w:p w14:paraId="77C9A6D2" w14:textId="77777777" w:rsidR="00E06FB7" w:rsidRPr="00A23FA3" w:rsidRDefault="00E06FB7" w:rsidP="001F3470">
            <w:pPr>
              <w:rPr>
                <w:ins w:id="8088" w:author="raye" w:date="2018-07-23T14:26:00Z"/>
                <w:rFonts w:ascii="Calibri" w:hAnsi="Calibri" w:cstheme="minorHAnsi"/>
                <w:strike/>
                <w:szCs w:val="21"/>
                <w:highlight w:val="yellow"/>
              </w:rPr>
            </w:pPr>
            <w:ins w:id="8089" w:author="raye" w:date="2018-07-23T14:26:00Z">
              <w:r w:rsidRPr="00A23FA3">
                <w:rPr>
                  <w:rFonts w:ascii="Calibri" w:hAnsi="Calibri" w:cstheme="minorHAnsi"/>
                  <w:strike/>
                  <w:szCs w:val="21"/>
                  <w:highlight w:val="yellow"/>
                </w:rPr>
                <w:t>TYPE</w:t>
              </w:r>
            </w:ins>
          </w:p>
        </w:tc>
        <w:tc>
          <w:tcPr>
            <w:tcW w:w="5182" w:type="dxa"/>
            <w:shd w:val="clear" w:color="auto" w:fill="BFBFBF"/>
          </w:tcPr>
          <w:p w14:paraId="0E11C166" w14:textId="77777777" w:rsidR="00E06FB7" w:rsidRPr="00A23FA3" w:rsidRDefault="00E06FB7" w:rsidP="001F3470">
            <w:pPr>
              <w:rPr>
                <w:ins w:id="8090" w:author="raye" w:date="2018-07-23T14:26:00Z"/>
                <w:rFonts w:ascii="Calibri" w:hAnsi="Calibri" w:cstheme="minorHAnsi"/>
                <w:strike/>
                <w:szCs w:val="21"/>
                <w:highlight w:val="yellow"/>
              </w:rPr>
            </w:pPr>
            <w:ins w:id="8091" w:author="raye" w:date="2018-07-23T14:26:00Z">
              <w:r w:rsidRPr="00A23FA3">
                <w:rPr>
                  <w:rFonts w:ascii="Calibri" w:hAnsi="Calibri" w:cstheme="minorHAnsi"/>
                  <w:strike/>
                  <w:szCs w:val="21"/>
                  <w:highlight w:val="yellow"/>
                </w:rPr>
                <w:t>DESCRIPTION</w:t>
              </w:r>
            </w:ins>
          </w:p>
        </w:tc>
      </w:tr>
      <w:tr w:rsidR="00E06FB7" w:rsidRPr="00A23FA3" w14:paraId="7591291F" w14:textId="77777777" w:rsidTr="001F3470">
        <w:trPr>
          <w:ins w:id="8092" w:author="raye" w:date="2018-07-23T14:26:00Z"/>
        </w:trPr>
        <w:tc>
          <w:tcPr>
            <w:tcW w:w="1277" w:type="dxa"/>
          </w:tcPr>
          <w:p w14:paraId="44A52B1C" w14:textId="77777777" w:rsidR="00E06FB7" w:rsidRPr="00A23FA3" w:rsidRDefault="00E06FB7" w:rsidP="001F3470">
            <w:pPr>
              <w:rPr>
                <w:ins w:id="8093" w:author="raye" w:date="2018-07-23T14:26:00Z"/>
                <w:rFonts w:ascii="Calibri" w:hAnsi="Calibri" w:cstheme="minorHAnsi"/>
                <w:strike/>
                <w:szCs w:val="21"/>
                <w:highlight w:val="yellow"/>
              </w:rPr>
            </w:pPr>
            <w:ins w:id="8094" w:author="raye" w:date="2018-07-23T14:26:00Z">
              <w:r w:rsidRPr="00A23FA3">
                <w:rPr>
                  <w:rFonts w:ascii="Calibri" w:hAnsi="Calibri" w:cstheme="minorHAnsi"/>
                  <w:strike/>
                  <w:szCs w:val="21"/>
                  <w:highlight w:val="yellow"/>
                </w:rPr>
                <w:t>Reassign</w:t>
              </w:r>
            </w:ins>
          </w:p>
        </w:tc>
        <w:tc>
          <w:tcPr>
            <w:tcW w:w="992" w:type="dxa"/>
          </w:tcPr>
          <w:p w14:paraId="0F73A82B" w14:textId="77777777" w:rsidR="00E06FB7" w:rsidRPr="00A23FA3" w:rsidRDefault="00E06FB7" w:rsidP="001F3470">
            <w:pPr>
              <w:rPr>
                <w:ins w:id="8095" w:author="raye" w:date="2018-07-23T14:26:00Z"/>
                <w:rFonts w:ascii="Calibri" w:hAnsi="Calibri" w:cstheme="minorHAnsi"/>
                <w:strike/>
                <w:szCs w:val="21"/>
                <w:highlight w:val="yellow"/>
              </w:rPr>
            </w:pPr>
            <w:ins w:id="8096" w:author="raye" w:date="2018-07-23T14:26:00Z">
              <w:r w:rsidRPr="00A23FA3">
                <w:rPr>
                  <w:rFonts w:ascii="Calibri" w:hAnsi="Calibri" w:cstheme="minorHAnsi"/>
                  <w:strike/>
                  <w:szCs w:val="21"/>
                  <w:highlight w:val="yellow"/>
                </w:rPr>
                <w:t>button</w:t>
              </w:r>
            </w:ins>
          </w:p>
        </w:tc>
        <w:tc>
          <w:tcPr>
            <w:tcW w:w="5182" w:type="dxa"/>
          </w:tcPr>
          <w:p w14:paraId="630728AD" w14:textId="77777777" w:rsidR="00E06FB7" w:rsidRPr="00A23FA3" w:rsidRDefault="00E06FB7" w:rsidP="001F3470">
            <w:pPr>
              <w:rPr>
                <w:ins w:id="8097" w:author="raye" w:date="2018-07-23T14:26:00Z"/>
                <w:rFonts w:ascii="Calibri" w:hAnsi="Calibri" w:cstheme="minorHAnsi"/>
                <w:strike/>
                <w:szCs w:val="21"/>
                <w:highlight w:val="yellow"/>
              </w:rPr>
            </w:pPr>
            <w:ins w:id="8098" w:author="raye" w:date="2018-07-23T14:26:00Z">
              <w:r w:rsidRPr="00A23FA3">
                <w:rPr>
                  <w:rFonts w:ascii="Calibri" w:hAnsi="Calibri"/>
                  <w:strike/>
                  <w:highlight w:val="yellow"/>
                </w:rPr>
                <w:t>Click on the pop-up Refer to page (see below)</w:t>
              </w:r>
            </w:ins>
          </w:p>
          <w:p w14:paraId="24B05163" w14:textId="77777777" w:rsidR="00E06FB7" w:rsidRPr="00A23FA3" w:rsidRDefault="00E06FB7" w:rsidP="001F3470">
            <w:pPr>
              <w:rPr>
                <w:ins w:id="8099" w:author="raye" w:date="2018-07-23T14:26:00Z"/>
                <w:rFonts w:ascii="Calibri" w:hAnsi="Calibri" w:cstheme="minorHAnsi"/>
                <w:strike/>
                <w:szCs w:val="21"/>
                <w:highlight w:val="yellow"/>
              </w:rPr>
            </w:pPr>
            <w:ins w:id="8100" w:author="raye" w:date="2018-07-23T14:26:00Z">
              <w:r w:rsidRPr="00A23FA3">
                <w:rPr>
                  <w:rFonts w:ascii="Calibri" w:hAnsi="Calibri" w:cstheme="minorHAnsi"/>
                  <w:strike/>
                  <w:noProof/>
                  <w:sz w:val="24"/>
                  <w:highlight w:val="yellow"/>
                </w:rPr>
                <w:drawing>
                  <wp:inline distT="0" distB="0" distL="0" distR="0" wp14:anchorId="765C37BB" wp14:editId="4AD2F9DE">
                    <wp:extent cx="2722464" cy="913187"/>
                    <wp:effectExtent l="0" t="0" r="1905" b="1270"/>
                    <wp:docPr id="1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767115" cy="928164"/>
                            </a:xfrm>
                            <a:prstGeom prst="rect">
                              <a:avLst/>
                            </a:prstGeom>
                            <a:noFill/>
                          </pic:spPr>
                        </pic:pic>
                      </a:graphicData>
                    </a:graphic>
                  </wp:inline>
                </w:drawing>
              </w:r>
            </w:ins>
          </w:p>
          <w:p w14:paraId="1B2F02F5" w14:textId="77777777" w:rsidR="00E06FB7" w:rsidRPr="00A23FA3" w:rsidRDefault="00E06FB7" w:rsidP="001F3470">
            <w:pPr>
              <w:rPr>
                <w:ins w:id="8101" w:author="raye" w:date="2018-07-23T14:26:00Z"/>
                <w:rFonts w:ascii="Calibri" w:hAnsi="Calibri" w:cstheme="minorHAnsi"/>
                <w:strike/>
                <w:szCs w:val="21"/>
                <w:highlight w:val="yellow"/>
              </w:rPr>
            </w:pPr>
            <w:ins w:id="8102" w:author="raye" w:date="2018-07-23T14:26:00Z">
              <w:r w:rsidRPr="00A23FA3">
                <w:rPr>
                  <w:rFonts w:ascii="Calibri" w:hAnsi="Calibri"/>
                  <w:strike/>
                  <w:highlight w:val="yellow"/>
                </w:rPr>
                <w:t>In the Refer to drop-down box, reassign the Case back to its previous assigned staff for re-assignment.</w:t>
              </w:r>
            </w:ins>
          </w:p>
        </w:tc>
      </w:tr>
    </w:tbl>
    <w:p w14:paraId="5CE38C56" w14:textId="77777777" w:rsidR="00E06FB7" w:rsidRPr="00A23FA3" w:rsidRDefault="00E06FB7" w:rsidP="00E06FB7">
      <w:pPr>
        <w:jc w:val="left"/>
        <w:rPr>
          <w:ins w:id="8103" w:author="raye" w:date="2018-07-23T14:26:00Z"/>
          <w:rFonts w:ascii="Calibri" w:hAnsi="Calibri" w:cstheme="minorHAnsi"/>
          <w:strike/>
          <w:sz w:val="24"/>
          <w:szCs w:val="24"/>
          <w:highlight w:val="yellow"/>
        </w:rPr>
      </w:pPr>
    </w:p>
    <w:p w14:paraId="208BA5AC" w14:textId="77777777" w:rsidR="00E06FB7" w:rsidRPr="00A23FA3" w:rsidRDefault="00E06FB7" w:rsidP="00E06FB7">
      <w:pPr>
        <w:jc w:val="left"/>
        <w:rPr>
          <w:ins w:id="8104" w:author="raye" w:date="2018-07-23T14:26:00Z"/>
          <w:rFonts w:ascii="Calibri" w:hAnsi="Calibri" w:cstheme="minorHAnsi"/>
          <w:strike/>
          <w:sz w:val="24"/>
          <w:szCs w:val="24"/>
          <w:highlight w:val="yellow"/>
        </w:rPr>
      </w:pPr>
    </w:p>
    <w:p w14:paraId="4DE49DFD" w14:textId="47D70B21" w:rsidR="00B440F8" w:rsidRPr="00A23FA3" w:rsidDel="00E06FB7" w:rsidRDefault="00B440F8">
      <w:pPr>
        <w:pStyle w:val="2"/>
        <w:numPr>
          <w:ilvl w:val="0"/>
          <w:numId w:val="0"/>
        </w:numPr>
        <w:tabs>
          <w:tab w:val="left" w:pos="709"/>
        </w:tabs>
        <w:spacing w:afterLines="50" w:after="156"/>
        <w:ind w:left="566"/>
        <w:rPr>
          <w:del w:id="8105" w:author="raye" w:date="2018-07-23T14:29:00Z"/>
          <w:rFonts w:ascii="Calibri" w:hAnsi="Calibri" w:cstheme="minorHAnsi"/>
          <w:b/>
          <w:highlight w:val="yellow"/>
        </w:rPr>
        <w:pPrChange w:id="8106" w:author="raye" w:date="2018-07-23T14:28:00Z">
          <w:pPr>
            <w:pStyle w:val="2"/>
            <w:numPr>
              <w:ilvl w:val="2"/>
              <w:numId w:val="78"/>
            </w:numPr>
            <w:tabs>
              <w:tab w:val="clear" w:pos="1440"/>
              <w:tab w:val="left" w:pos="709"/>
            </w:tabs>
            <w:spacing w:afterLines="50" w:after="156"/>
            <w:ind w:left="1646" w:hanging="1080"/>
          </w:pPr>
        </w:pPrChange>
      </w:pPr>
      <w:del w:id="8107" w:author="raye" w:date="2018-07-23T14:29:00Z">
        <w:r w:rsidRPr="00A23FA3" w:rsidDel="00E06FB7">
          <w:rPr>
            <w:rFonts w:ascii="Calibri" w:hAnsi="Calibri" w:cstheme="minorHAnsi"/>
            <w:b/>
            <w:highlight w:val="yellow"/>
          </w:rPr>
          <w:delText>Future Development</w:delText>
        </w:r>
      </w:del>
    </w:p>
    <w:p w14:paraId="568DD5D0" w14:textId="550E4B59" w:rsidR="00B440F8" w:rsidRPr="00A23FA3" w:rsidDel="00E06FB7" w:rsidRDefault="00B440F8" w:rsidP="00B440F8">
      <w:pPr>
        <w:pStyle w:val="3"/>
        <w:keepNext w:val="0"/>
        <w:keepLines w:val="0"/>
        <w:spacing w:before="0" w:after="120" w:line="240" w:lineRule="auto"/>
        <w:ind w:left="566"/>
        <w:rPr>
          <w:del w:id="8108" w:author="raye" w:date="2018-07-23T14:29:00Z"/>
          <w:rFonts w:ascii="Calibri" w:hAnsi="Calibri" w:cstheme="minorHAnsi"/>
          <w:highlight w:val="yellow"/>
        </w:rPr>
      </w:pPr>
      <w:del w:id="8109" w:author="raye" w:date="2018-07-23T14:29:00Z">
        <w:r w:rsidRPr="00A23FA3" w:rsidDel="00E06FB7">
          <w:rPr>
            <w:rFonts w:ascii="Calibri" w:hAnsi="Calibri" w:cstheme="minorHAnsi"/>
            <w:highlight w:val="yellow"/>
          </w:rPr>
          <w:delText>1..2. Enhanced Due Diligence</w:delText>
        </w:r>
      </w:del>
    </w:p>
    <w:p w14:paraId="1A5083C7" w14:textId="7B4FF036" w:rsidR="00B440F8" w:rsidRPr="00A23FA3" w:rsidDel="00E06FB7" w:rsidRDefault="00B440F8" w:rsidP="00B440F8">
      <w:pPr>
        <w:pStyle w:val="a0"/>
        <w:numPr>
          <w:ilvl w:val="0"/>
          <w:numId w:val="6"/>
        </w:numPr>
        <w:spacing w:afterLines="50" w:after="156"/>
        <w:ind w:firstLineChars="0"/>
        <w:rPr>
          <w:del w:id="8110" w:author="raye" w:date="2018-07-23T14:29:00Z"/>
          <w:rFonts w:ascii="Calibri" w:hAnsi="Calibri" w:cstheme="minorHAnsi"/>
          <w:sz w:val="24"/>
          <w:highlight w:val="yellow"/>
        </w:rPr>
      </w:pPr>
      <w:del w:id="8111" w:author="raye" w:date="2018-07-23T14:29:00Z">
        <w:r w:rsidRPr="00A23FA3" w:rsidDel="00E06FB7">
          <w:rPr>
            <w:rFonts w:ascii="Calibri" w:hAnsi="Calibri" w:cstheme="minorHAnsi"/>
            <w:sz w:val="24"/>
            <w:highlight w:val="yellow"/>
          </w:rPr>
          <w:delText>In a future development, Enhanced Due Diligence (“EDD”) will be applied to 4 types of products or commodities as follows:</w:delText>
        </w:r>
      </w:del>
    </w:p>
    <w:p w14:paraId="1DDC1C65" w14:textId="78589EDD" w:rsidR="00B440F8" w:rsidRPr="00A23FA3" w:rsidDel="00E06FB7" w:rsidRDefault="00B440F8" w:rsidP="00B440F8">
      <w:pPr>
        <w:pStyle w:val="a0"/>
        <w:numPr>
          <w:ilvl w:val="1"/>
          <w:numId w:val="6"/>
        </w:numPr>
        <w:spacing w:afterLines="50" w:after="156"/>
        <w:ind w:firstLineChars="0"/>
        <w:rPr>
          <w:del w:id="8112" w:author="raye" w:date="2018-07-23T14:29:00Z"/>
          <w:rFonts w:ascii="Calibri" w:hAnsi="Calibri" w:cstheme="minorHAnsi"/>
          <w:sz w:val="24"/>
          <w:highlight w:val="yellow"/>
        </w:rPr>
      </w:pPr>
      <w:del w:id="8113" w:author="raye" w:date="2018-07-23T14:29:00Z">
        <w:r w:rsidRPr="00A23FA3" w:rsidDel="00E06FB7">
          <w:rPr>
            <w:rFonts w:ascii="Calibri" w:hAnsi="Calibri" w:cstheme="minorHAnsi"/>
            <w:sz w:val="24"/>
            <w:highlight w:val="yellow"/>
          </w:rPr>
          <w:delText>Shipping</w:delText>
        </w:r>
      </w:del>
    </w:p>
    <w:p w14:paraId="203A23E3" w14:textId="1BBA4D56" w:rsidR="00B440F8" w:rsidRPr="00A23FA3" w:rsidDel="00E06FB7" w:rsidRDefault="00B440F8" w:rsidP="00B440F8">
      <w:pPr>
        <w:pStyle w:val="a0"/>
        <w:numPr>
          <w:ilvl w:val="1"/>
          <w:numId w:val="6"/>
        </w:numPr>
        <w:spacing w:afterLines="50" w:after="156"/>
        <w:ind w:firstLineChars="0"/>
        <w:rPr>
          <w:del w:id="8114" w:author="raye" w:date="2018-07-23T14:29:00Z"/>
          <w:rFonts w:ascii="Calibri" w:hAnsi="Calibri" w:cstheme="minorHAnsi"/>
          <w:sz w:val="24"/>
          <w:highlight w:val="yellow"/>
        </w:rPr>
      </w:pPr>
      <w:del w:id="8115" w:author="raye" w:date="2018-07-23T14:29:00Z">
        <w:r w:rsidRPr="00A23FA3" w:rsidDel="00E06FB7">
          <w:rPr>
            <w:rFonts w:ascii="Calibri" w:hAnsi="Calibri" w:cstheme="minorHAnsi"/>
            <w:sz w:val="24"/>
            <w:highlight w:val="yellow"/>
          </w:rPr>
          <w:delText>Service &amp; Insurance</w:delText>
        </w:r>
      </w:del>
    </w:p>
    <w:p w14:paraId="717F8318" w14:textId="02C0588E" w:rsidR="00B440F8" w:rsidRPr="00A23FA3" w:rsidDel="00E06FB7" w:rsidRDefault="00B440F8" w:rsidP="00B440F8">
      <w:pPr>
        <w:pStyle w:val="a0"/>
        <w:numPr>
          <w:ilvl w:val="1"/>
          <w:numId w:val="6"/>
        </w:numPr>
        <w:spacing w:afterLines="50" w:after="156"/>
        <w:ind w:firstLineChars="0"/>
        <w:rPr>
          <w:del w:id="8116" w:author="raye" w:date="2018-07-23T14:29:00Z"/>
          <w:rFonts w:ascii="Calibri" w:hAnsi="Calibri" w:cstheme="minorHAnsi"/>
          <w:sz w:val="24"/>
          <w:highlight w:val="yellow"/>
        </w:rPr>
      </w:pPr>
      <w:del w:id="8117" w:author="raye" w:date="2018-07-23T14:29:00Z">
        <w:r w:rsidRPr="00A23FA3" w:rsidDel="00E06FB7">
          <w:rPr>
            <w:rFonts w:ascii="Calibri" w:hAnsi="Calibri" w:cstheme="minorHAnsi"/>
            <w:sz w:val="24"/>
            <w:highlight w:val="yellow"/>
          </w:rPr>
          <w:delText>Metals</w:delText>
        </w:r>
      </w:del>
    </w:p>
    <w:p w14:paraId="43D5226F" w14:textId="52C64893" w:rsidR="00B440F8" w:rsidRPr="00A23FA3" w:rsidDel="00E06FB7" w:rsidRDefault="00B440F8" w:rsidP="00B440F8">
      <w:pPr>
        <w:pStyle w:val="a0"/>
        <w:numPr>
          <w:ilvl w:val="1"/>
          <w:numId w:val="6"/>
        </w:numPr>
        <w:spacing w:afterLines="50" w:after="156"/>
        <w:ind w:firstLineChars="0"/>
        <w:rPr>
          <w:del w:id="8118" w:author="raye" w:date="2018-07-23T14:29:00Z"/>
          <w:rFonts w:ascii="Calibri" w:hAnsi="Calibri" w:cstheme="minorHAnsi"/>
          <w:sz w:val="24"/>
          <w:highlight w:val="yellow"/>
        </w:rPr>
      </w:pPr>
      <w:del w:id="8119" w:author="raye" w:date="2018-07-23T14:29:00Z">
        <w:r w:rsidRPr="00A23FA3" w:rsidDel="00E06FB7">
          <w:rPr>
            <w:rFonts w:ascii="Calibri" w:hAnsi="Calibri" w:cstheme="minorHAnsi"/>
            <w:sz w:val="24"/>
            <w:highlight w:val="yellow"/>
          </w:rPr>
          <w:delText xml:space="preserve">Oil &amp; Gas </w:delText>
        </w:r>
      </w:del>
    </w:p>
    <w:p w14:paraId="6296D9C2" w14:textId="1E7417CA" w:rsidR="00B440F8" w:rsidRPr="00A23FA3" w:rsidDel="00E06FB7" w:rsidRDefault="00B440F8" w:rsidP="00B440F8">
      <w:pPr>
        <w:pStyle w:val="a0"/>
        <w:numPr>
          <w:ilvl w:val="0"/>
          <w:numId w:val="6"/>
        </w:numPr>
        <w:ind w:firstLineChars="0"/>
        <w:rPr>
          <w:del w:id="8120" w:author="raye" w:date="2018-07-23T14:29:00Z"/>
          <w:rFonts w:ascii="Calibri" w:hAnsi="Calibri" w:cstheme="minorHAnsi"/>
          <w:sz w:val="24"/>
          <w:highlight w:val="yellow"/>
        </w:rPr>
      </w:pPr>
      <w:del w:id="8121" w:author="raye" w:date="2018-07-23T14:29:00Z">
        <w:r w:rsidRPr="00A23FA3" w:rsidDel="00E06FB7">
          <w:rPr>
            <w:rFonts w:ascii="Calibri" w:hAnsi="Calibri" w:cstheme="minorHAnsi"/>
            <w:sz w:val="24"/>
            <w:highlight w:val="yellow"/>
          </w:rPr>
          <w:delText>After completing the review of the Transactions Risk Mitigation Checklist (“TRM Checklist”), the Operations Analyst will review the information to determine whether the facts of the transaction would trigger EDD.  All transactions involving Shipping, Service &amp; Insurance, Metals, and Oil &amp; Gas will undergo EDD. The Operations Analyst will fill-in the appropriate form and determine whether a red flag is triggered by any of the answers in the form. If a red flag exists, the Operations Analyst will next review the Watch List to see if there is a match to the party involved in the transaction. If there is a match, the Operations Analyst will submit Special Approval Form #2 with the case and send it to the Operations Manager for review.</w:delText>
        </w:r>
      </w:del>
    </w:p>
    <w:p w14:paraId="502CD4B9" w14:textId="66C16397" w:rsidR="00B440F8" w:rsidRPr="00A23FA3" w:rsidDel="00E06FB7" w:rsidRDefault="00B440F8" w:rsidP="00B440F8">
      <w:pPr>
        <w:pStyle w:val="a0"/>
        <w:ind w:left="845" w:firstLineChars="0" w:firstLine="0"/>
        <w:rPr>
          <w:del w:id="8122" w:author="raye" w:date="2018-07-23T14:29:00Z"/>
          <w:rFonts w:ascii="Calibri" w:hAnsi="Calibri" w:cstheme="minorHAnsi"/>
          <w:sz w:val="24"/>
          <w:highlight w:val="yellow"/>
        </w:rPr>
      </w:pPr>
    </w:p>
    <w:p w14:paraId="62E9909A" w14:textId="37570A08" w:rsidR="00B440F8" w:rsidRPr="00A23FA3" w:rsidDel="00E06FB7" w:rsidRDefault="00B440F8" w:rsidP="00B440F8">
      <w:pPr>
        <w:pStyle w:val="a0"/>
        <w:numPr>
          <w:ilvl w:val="0"/>
          <w:numId w:val="6"/>
        </w:numPr>
        <w:ind w:firstLineChars="0"/>
        <w:rPr>
          <w:del w:id="8123" w:author="raye" w:date="2018-07-23T14:29:00Z"/>
          <w:rFonts w:ascii="Calibri" w:hAnsi="Calibri" w:cstheme="minorHAnsi"/>
          <w:sz w:val="24"/>
          <w:highlight w:val="yellow"/>
        </w:rPr>
      </w:pPr>
      <w:del w:id="8124" w:author="raye" w:date="2018-07-23T14:29:00Z">
        <w:r w:rsidRPr="00A23FA3" w:rsidDel="00E06FB7">
          <w:rPr>
            <w:rFonts w:ascii="Calibri" w:hAnsi="Calibri" w:cstheme="minorHAnsi"/>
            <w:sz w:val="24"/>
            <w:highlight w:val="yellow"/>
          </w:rPr>
          <w:delText xml:space="preserve">When there is no Watch List match, the Operations Analyst sends the case to Operations Manager for review without the Special Approval Form #2. The Case then returns to the standard processing flow. </w:delText>
        </w:r>
      </w:del>
    </w:p>
    <w:p w14:paraId="355D4427" w14:textId="2D88CC4E" w:rsidR="00B440F8" w:rsidRPr="00A23FA3" w:rsidDel="00E06FB7" w:rsidRDefault="00B440F8" w:rsidP="00B440F8">
      <w:pPr>
        <w:rPr>
          <w:del w:id="8125" w:author="raye" w:date="2018-07-23T14:29:00Z"/>
          <w:rFonts w:ascii="Calibri" w:hAnsi="Calibri"/>
          <w:highlight w:val="yellow"/>
        </w:rPr>
      </w:pPr>
      <w:del w:id="8126" w:author="raye" w:date="2018-07-23T14:29:00Z">
        <w:r w:rsidRPr="00A23FA3" w:rsidDel="00E06FB7">
          <w:rPr>
            <w:rFonts w:ascii="Calibri" w:hAnsi="Calibri" w:cstheme="minorHAnsi"/>
            <w:sz w:val="24"/>
            <w:highlight w:val="yellow"/>
          </w:rPr>
          <w:delText xml:space="preserve">The EDD Forms (#6-9), are included in the Case Process section.  </w:delText>
        </w:r>
      </w:del>
    </w:p>
    <w:p w14:paraId="560C6EB3" w14:textId="7412A353" w:rsidR="00B440F8" w:rsidRPr="00A23FA3" w:rsidDel="00E06FB7" w:rsidRDefault="00B440F8" w:rsidP="00B440F8">
      <w:pPr>
        <w:spacing w:afterLines="50" w:after="156"/>
        <w:rPr>
          <w:del w:id="8127" w:author="raye" w:date="2018-07-23T14:29:00Z"/>
          <w:rFonts w:ascii="Calibri" w:hAnsi="Calibri" w:cstheme="minorHAnsi"/>
          <w:sz w:val="24"/>
          <w:highlight w:val="yellow"/>
        </w:rPr>
      </w:pPr>
    </w:p>
    <w:p w14:paraId="35FF9D66" w14:textId="0778D18D" w:rsidR="00B440F8" w:rsidRPr="00A23FA3" w:rsidRDefault="00E06FB7">
      <w:pPr>
        <w:pStyle w:val="2"/>
        <w:numPr>
          <w:ilvl w:val="0"/>
          <w:numId w:val="0"/>
        </w:numPr>
        <w:tabs>
          <w:tab w:val="left" w:pos="709"/>
        </w:tabs>
        <w:spacing w:afterLines="50" w:after="156"/>
        <w:ind w:left="566"/>
        <w:rPr>
          <w:rFonts w:ascii="Calibri" w:hAnsi="Calibri" w:cstheme="minorHAnsi"/>
          <w:b/>
          <w:highlight w:val="yellow"/>
        </w:rPr>
        <w:pPrChange w:id="8128" w:author="raye" w:date="2018-07-23T14:28:00Z">
          <w:pPr>
            <w:pStyle w:val="2"/>
            <w:numPr>
              <w:ilvl w:val="2"/>
              <w:numId w:val="78"/>
            </w:numPr>
            <w:tabs>
              <w:tab w:val="clear" w:pos="1440"/>
              <w:tab w:val="left" w:pos="709"/>
            </w:tabs>
            <w:spacing w:afterLines="50" w:after="156"/>
            <w:ind w:left="1646" w:hanging="1080"/>
          </w:pPr>
        </w:pPrChange>
      </w:pPr>
      <w:bookmarkStart w:id="8129" w:name="_Toc520839547"/>
      <w:ins w:id="8130" w:author="raye" w:date="2018-07-23T14:28:00Z">
        <w:r w:rsidRPr="00A23FA3">
          <w:rPr>
            <w:rFonts w:ascii="Calibri" w:hAnsi="Calibri" w:cstheme="minorHAnsi"/>
            <w:b/>
            <w:highlight w:val="yellow"/>
          </w:rPr>
          <w:t>3.2.</w:t>
        </w:r>
      </w:ins>
      <w:ins w:id="8131" w:author="raye" w:date="2018-07-23T14:29:00Z">
        <w:r w:rsidRPr="00A23FA3">
          <w:rPr>
            <w:rFonts w:ascii="Calibri" w:hAnsi="Calibri" w:cstheme="minorHAnsi"/>
            <w:b/>
            <w:highlight w:val="yellow"/>
          </w:rPr>
          <w:t>19</w:t>
        </w:r>
      </w:ins>
      <w:ins w:id="8132" w:author="raye" w:date="2018-07-23T14:28:00Z">
        <w:r w:rsidRPr="00A23FA3">
          <w:rPr>
            <w:rFonts w:ascii="Calibri" w:hAnsi="Calibri" w:cstheme="minorHAnsi"/>
            <w:b/>
            <w:highlight w:val="yellow"/>
          </w:rPr>
          <w:t xml:space="preserve"> </w:t>
        </w:r>
      </w:ins>
      <w:r w:rsidR="00B440F8" w:rsidRPr="00A23FA3">
        <w:rPr>
          <w:rFonts w:ascii="Calibri" w:hAnsi="Calibri" w:cstheme="minorHAnsi"/>
          <w:b/>
          <w:highlight w:val="yellow"/>
        </w:rPr>
        <w:t>Operations Analyst: Case Summary Report Page</w:t>
      </w:r>
      <w:bookmarkEnd w:id="8129"/>
    </w:p>
    <w:p w14:paraId="2A4619C3" w14:textId="77777777" w:rsidR="00B440F8" w:rsidRPr="00A23FA3" w:rsidRDefault="00B440F8" w:rsidP="00B440F8">
      <w:pPr>
        <w:pStyle w:val="3"/>
        <w:keepNext w:val="0"/>
        <w:keepLines w:val="0"/>
        <w:spacing w:before="0" w:after="120" w:line="240" w:lineRule="auto"/>
        <w:ind w:left="566"/>
        <w:rPr>
          <w:rFonts w:ascii="Calibri" w:hAnsi="Calibri" w:cstheme="minorHAnsi"/>
          <w:highlight w:val="yellow"/>
        </w:rPr>
      </w:pPr>
      <w:bookmarkStart w:id="8133" w:name="_Toc520839548"/>
      <w:r w:rsidRPr="00A23FA3">
        <w:rPr>
          <w:rFonts w:ascii="Calibri" w:hAnsi="Calibri" w:cstheme="minorHAnsi"/>
          <w:highlight w:val="yellow"/>
        </w:rPr>
        <w:t>1..1. AS-IS</w:t>
      </w:r>
      <w:bookmarkEnd w:id="8133"/>
    </w:p>
    <w:p w14:paraId="5E572129" w14:textId="77777777" w:rsidR="00B440F8" w:rsidRPr="00A23FA3" w:rsidRDefault="00B440F8" w:rsidP="00B440F8">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After clicking the “Summary” button, the popup window “Case Summary” will summary the overview answer of the entire 35 questions.</w:t>
      </w:r>
    </w:p>
    <w:p w14:paraId="4F9FFB22" w14:textId="77777777" w:rsidR="00B440F8" w:rsidRPr="00A23FA3" w:rsidRDefault="00B440F8" w:rsidP="00B440F8">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Basically, the window will summarize the following editable information</w:t>
      </w:r>
    </w:p>
    <w:p w14:paraId="47722E01"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lastRenderedPageBreak/>
        <w:t>Client ID</w:t>
      </w:r>
    </w:p>
    <w:p w14:paraId="025BB05D"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Client Name</w:t>
      </w:r>
    </w:p>
    <w:p w14:paraId="128984A7"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Reference No</w:t>
      </w:r>
    </w:p>
    <w:p w14:paraId="40B2BC3C"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BOC Reference</w:t>
      </w:r>
    </w:p>
    <w:p w14:paraId="23EC11CE"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Type</w:t>
      </w:r>
    </w:p>
    <w:p w14:paraId="3273D4AB"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Total Amount</w:t>
      </w:r>
    </w:p>
    <w:p w14:paraId="20B26CE1" w14:textId="77777777" w:rsidR="00B440F8" w:rsidRPr="00A23FA3" w:rsidRDefault="00B440F8" w:rsidP="00B440F8">
      <w:pPr>
        <w:pStyle w:val="a0"/>
        <w:widowControl/>
        <w:numPr>
          <w:ilvl w:val="0"/>
          <w:numId w:val="33"/>
        </w:numPr>
        <w:ind w:firstLineChars="0"/>
        <w:contextualSpacing/>
        <w:jc w:val="left"/>
        <w:rPr>
          <w:rFonts w:ascii="Calibri" w:hAnsi="Calibri" w:cstheme="minorHAnsi"/>
          <w:sz w:val="24"/>
          <w:szCs w:val="24"/>
        </w:rPr>
      </w:pPr>
      <w:r w:rsidRPr="00A23FA3">
        <w:rPr>
          <w:rFonts w:ascii="Calibri" w:hAnsi="Calibri" w:cstheme="minorHAnsi"/>
          <w:sz w:val="24"/>
          <w:szCs w:val="24"/>
        </w:rPr>
        <w:t>Remark which is editable</w:t>
      </w:r>
    </w:p>
    <w:p w14:paraId="7807B586" w14:textId="77777777" w:rsidR="00B440F8" w:rsidRPr="00A23FA3" w:rsidRDefault="00B440F8" w:rsidP="00B440F8">
      <w:pPr>
        <w:spacing w:afterLines="50" w:after="156"/>
        <w:ind w:firstLineChars="177" w:firstLine="425"/>
        <w:rPr>
          <w:rFonts w:ascii="Calibri" w:hAnsi="Calibri" w:cstheme="minorHAnsi"/>
          <w:sz w:val="24"/>
        </w:rPr>
      </w:pPr>
      <w:r w:rsidRPr="00A23FA3">
        <w:rPr>
          <w:rFonts w:ascii="Calibri" w:hAnsi="Calibri" w:cstheme="minorHAnsi"/>
          <w:sz w:val="24"/>
        </w:rPr>
        <w:t>Summarization of answer and comments in each question where the comments are editable and will show in the final report</w:t>
      </w:r>
    </w:p>
    <w:p w14:paraId="5ACBC1F3" w14:textId="77777777" w:rsidR="00B440F8" w:rsidRPr="00A23FA3" w:rsidRDefault="00B440F8" w:rsidP="00B440F8">
      <w:pPr>
        <w:spacing w:afterLines="50" w:after="156"/>
        <w:ind w:firstLineChars="177" w:firstLine="425"/>
        <w:rPr>
          <w:rFonts w:ascii="Calibri" w:hAnsi="Calibri" w:cstheme="minorHAnsi"/>
          <w:strike/>
          <w:sz w:val="24"/>
          <w:highlight w:val="yellow"/>
        </w:rPr>
      </w:pPr>
      <w:r w:rsidRPr="00A23FA3">
        <w:rPr>
          <w:rFonts w:ascii="Calibri" w:hAnsi="Calibri" w:cstheme="minorHAnsi"/>
          <w:strike/>
          <w:sz w:val="24"/>
          <w:highlight w:val="yellow"/>
        </w:rPr>
        <w:t>Each question’s comments will keep 85 bytes length for user key in.</w:t>
      </w:r>
    </w:p>
    <w:p w14:paraId="55DC733F" w14:textId="77777777" w:rsidR="00B440F8" w:rsidRPr="00A23FA3" w:rsidRDefault="00B440F8" w:rsidP="00B440F8">
      <w:pPr>
        <w:spacing w:afterLines="50" w:after="156"/>
        <w:ind w:firstLineChars="177" w:firstLine="425"/>
        <w:rPr>
          <w:rFonts w:ascii="Calibri" w:hAnsi="Calibri" w:cstheme="minorHAnsi"/>
          <w:sz w:val="24"/>
          <w:highlight w:val="yellow"/>
        </w:rPr>
      </w:pPr>
    </w:p>
    <w:p w14:paraId="053E2E47" w14:textId="77777777" w:rsidR="00B440F8" w:rsidRPr="00A23FA3" w:rsidRDefault="00B440F8" w:rsidP="00B440F8">
      <w:pPr>
        <w:spacing w:afterLines="50" w:after="156"/>
        <w:jc w:val="center"/>
        <w:rPr>
          <w:rFonts w:ascii="Calibri" w:hAnsi="Calibri" w:cstheme="minorHAnsi"/>
          <w:sz w:val="24"/>
          <w:highlight w:val="yellow"/>
        </w:rPr>
      </w:pPr>
      <w:r w:rsidRPr="00A23FA3">
        <w:rPr>
          <w:rFonts w:ascii="Calibri" w:hAnsi="Calibri" w:cstheme="minorHAnsi"/>
          <w:noProof/>
          <w:sz w:val="24"/>
          <w:highlight w:val="yellow"/>
        </w:rPr>
        <w:drawing>
          <wp:inline distT="0" distB="0" distL="0" distR="0" wp14:anchorId="2DF807CC" wp14:editId="1F4FEA83">
            <wp:extent cx="2831379" cy="4470599"/>
            <wp:effectExtent l="0" t="0" r="7620" b="6350"/>
            <wp:docPr id="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7812" cy="4496546"/>
                    </a:xfrm>
                    <a:prstGeom prst="rect">
                      <a:avLst/>
                    </a:prstGeom>
                    <a:noFill/>
                    <a:ln>
                      <a:noFill/>
                    </a:ln>
                  </pic:spPr>
                </pic:pic>
              </a:graphicData>
            </a:graphic>
          </wp:inline>
        </w:drawing>
      </w:r>
    </w:p>
    <w:p w14:paraId="3D820CF8" w14:textId="77777777" w:rsidR="00B440F8" w:rsidRPr="00A23FA3" w:rsidRDefault="00B440F8" w:rsidP="00B440F8">
      <w:pPr>
        <w:spacing w:afterLines="50" w:after="156"/>
        <w:ind w:firstLineChars="177" w:firstLine="425"/>
        <w:rPr>
          <w:rFonts w:ascii="Calibri" w:hAnsi="Calibri" w:cstheme="minorHAnsi"/>
          <w:sz w:val="24"/>
        </w:rPr>
      </w:pPr>
      <w:r w:rsidRPr="00A23FA3">
        <w:rPr>
          <w:rFonts w:ascii="Calibri" w:hAnsi="Calibri" w:cstheme="minorHAnsi"/>
          <w:sz w:val="24"/>
        </w:rPr>
        <w:t>After the Operations Analyst reviews all the questions, he\she could click the “Export to PDF” button to export the final report. Without go to the summary page, the Operations Analyst could also click “Export to PDF” button in any question answer page to generate the report any time.” Export to PDF” is available after ALL questions are answered. An alert will note Operations Analyst which questions have not been answered yet in a pop up window.</w:t>
      </w:r>
    </w:p>
    <w:p w14:paraId="41386241" w14:textId="77777777" w:rsidR="00B440F8" w:rsidRPr="00A23FA3" w:rsidRDefault="00B440F8" w:rsidP="00B440F8">
      <w:pPr>
        <w:spacing w:afterLines="50" w:after="156"/>
        <w:ind w:firstLineChars="177" w:firstLine="425"/>
        <w:rPr>
          <w:rFonts w:ascii="Calibri" w:hAnsi="Calibri" w:cstheme="minorHAnsi"/>
          <w:sz w:val="24"/>
          <w:highlight w:val="yellow"/>
        </w:rPr>
      </w:pPr>
    </w:p>
    <w:p w14:paraId="2B1E417D" w14:textId="77777777" w:rsidR="00B440F8" w:rsidRPr="00A23FA3" w:rsidRDefault="00B440F8" w:rsidP="00B440F8">
      <w:pPr>
        <w:spacing w:afterLines="50" w:after="156"/>
        <w:jc w:val="center"/>
        <w:rPr>
          <w:rFonts w:ascii="Calibri" w:hAnsi="Calibri" w:cstheme="minorHAnsi"/>
          <w:sz w:val="24"/>
          <w:highlight w:val="yellow"/>
        </w:rPr>
      </w:pPr>
      <w:r w:rsidRPr="00A23FA3">
        <w:rPr>
          <w:rFonts w:ascii="Calibri" w:hAnsi="Calibri" w:cstheme="minorHAnsi"/>
          <w:noProof/>
          <w:highlight w:val="yellow"/>
        </w:rPr>
        <w:drawing>
          <wp:inline distT="0" distB="0" distL="0" distR="0" wp14:anchorId="57E46F6B" wp14:editId="71932ED0">
            <wp:extent cx="3747960" cy="3810000"/>
            <wp:effectExtent l="0" t="0" r="5080" b="0"/>
            <wp:docPr id="8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16892" cy="3880074"/>
                    </a:xfrm>
                    <a:prstGeom prst="rect">
                      <a:avLst/>
                    </a:prstGeom>
                    <a:noFill/>
                  </pic:spPr>
                </pic:pic>
              </a:graphicData>
            </a:graphic>
          </wp:inline>
        </w:drawing>
      </w:r>
    </w:p>
    <w:p w14:paraId="42C32523" w14:textId="77777777" w:rsidR="00B440F8" w:rsidRPr="00A23FA3" w:rsidRDefault="00B440F8" w:rsidP="00B440F8">
      <w:pPr>
        <w:pStyle w:val="3"/>
        <w:keepNext w:val="0"/>
        <w:keepLines w:val="0"/>
        <w:spacing w:before="0" w:after="120" w:line="240" w:lineRule="auto"/>
        <w:ind w:left="566"/>
        <w:rPr>
          <w:rFonts w:ascii="Calibri" w:hAnsi="Calibri" w:cstheme="minorHAnsi"/>
        </w:rPr>
      </w:pPr>
      <w:bookmarkStart w:id="8134" w:name="_Toc520839549"/>
      <w:r w:rsidRPr="00A23FA3">
        <w:rPr>
          <w:rFonts w:ascii="Calibri" w:hAnsi="Calibri" w:cstheme="minorHAnsi"/>
        </w:rPr>
        <w:t>1..2. Enhancement</w:t>
      </w:r>
      <w:bookmarkEnd w:id="8134"/>
    </w:p>
    <w:p w14:paraId="5374898E" w14:textId="77777777" w:rsidR="00B440F8" w:rsidRPr="00A23FA3" w:rsidRDefault="00B440F8" w:rsidP="00B440F8">
      <w:pPr>
        <w:pStyle w:val="a0"/>
        <w:numPr>
          <w:ilvl w:val="0"/>
          <w:numId w:val="35"/>
        </w:numPr>
        <w:spacing w:afterLines="50" w:after="156"/>
        <w:ind w:firstLineChars="0"/>
        <w:rPr>
          <w:rFonts w:ascii="Calibri" w:hAnsi="Calibri" w:cstheme="minorHAnsi"/>
          <w:sz w:val="24"/>
        </w:rPr>
      </w:pPr>
      <w:r w:rsidRPr="00A23FA3">
        <w:rPr>
          <w:rFonts w:ascii="Calibri" w:hAnsi="Calibri" w:cstheme="minorHAnsi"/>
          <w:sz w:val="24"/>
        </w:rPr>
        <w:t>Alert before quit summary page without saving content.</w:t>
      </w:r>
    </w:p>
    <w:p w14:paraId="38CDDE42" w14:textId="77777777" w:rsidR="00B440F8" w:rsidRPr="00A23FA3" w:rsidRDefault="00B440F8" w:rsidP="00B440F8">
      <w:pPr>
        <w:pStyle w:val="a0"/>
        <w:numPr>
          <w:ilvl w:val="0"/>
          <w:numId w:val="35"/>
        </w:numPr>
        <w:spacing w:afterLines="50" w:after="156"/>
        <w:ind w:firstLineChars="0"/>
        <w:rPr>
          <w:rFonts w:ascii="Calibri" w:hAnsi="Calibri" w:cstheme="minorHAnsi"/>
          <w:sz w:val="24"/>
        </w:rPr>
      </w:pPr>
      <w:r w:rsidRPr="00A23FA3">
        <w:rPr>
          <w:rFonts w:ascii="Calibri" w:hAnsi="Calibri" w:cstheme="minorHAnsi"/>
          <w:sz w:val="24"/>
        </w:rPr>
        <w:t xml:space="preserve">In the interface of Case Summary, information of the case (such as client ID, client name, reference no. and so on) can be modified and the system doesn't start or ask the Operations Analyst to recheck the case using new information. </w:t>
      </w:r>
    </w:p>
    <w:p w14:paraId="4CD4635E" w14:textId="77777777" w:rsidR="00B440F8" w:rsidRPr="00A23FA3" w:rsidRDefault="00B440F8" w:rsidP="00B440F8">
      <w:pPr>
        <w:pStyle w:val="a0"/>
        <w:numPr>
          <w:ilvl w:val="0"/>
          <w:numId w:val="35"/>
        </w:numPr>
        <w:spacing w:afterLines="50" w:after="156"/>
        <w:ind w:firstLineChars="0"/>
        <w:rPr>
          <w:rFonts w:ascii="Calibri" w:hAnsi="Calibri" w:cstheme="minorHAnsi"/>
          <w:sz w:val="24"/>
        </w:rPr>
      </w:pPr>
      <w:r w:rsidRPr="00A23FA3">
        <w:rPr>
          <w:rFonts w:ascii="Calibri" w:hAnsi="Calibri" w:cstheme="minorHAnsi"/>
          <w:sz w:val="24"/>
        </w:rPr>
        <w:t>For stringency of the whole due diligence process, such information should ONLY be allowed to modify before checking begins, and once such information modified, re-checking of the whole case should automatically start.</w:t>
      </w:r>
    </w:p>
    <w:p w14:paraId="0AF4DB61" w14:textId="77777777" w:rsidR="00B440F8" w:rsidRPr="00A23FA3" w:rsidRDefault="00B440F8" w:rsidP="00B440F8">
      <w:pPr>
        <w:pStyle w:val="a0"/>
        <w:numPr>
          <w:ilvl w:val="0"/>
          <w:numId w:val="35"/>
        </w:numPr>
        <w:spacing w:afterLines="50" w:after="156"/>
        <w:ind w:firstLineChars="0"/>
        <w:rPr>
          <w:rFonts w:ascii="Calibri" w:hAnsi="Calibri" w:cstheme="minorHAnsi"/>
          <w:sz w:val="24"/>
        </w:rPr>
      </w:pPr>
      <w:r w:rsidRPr="00A23FA3">
        <w:rPr>
          <w:rFonts w:ascii="Calibri" w:hAnsi="Calibri" w:cstheme="minorHAnsi"/>
          <w:sz w:val="24"/>
        </w:rPr>
        <w:t>Show user name (</w:t>
      </w:r>
      <w:r w:rsidRPr="00A23FA3">
        <w:rPr>
          <w:rFonts w:ascii="Calibri" w:hAnsi="Calibri" w:cstheme="minorHAnsi"/>
          <w:i/>
          <w:sz w:val="24"/>
          <w:u w:val="single"/>
        </w:rPr>
        <w:t>name</w:t>
      </w:r>
      <w:r w:rsidRPr="00A23FA3">
        <w:rPr>
          <w:rFonts w:ascii="Calibri" w:hAnsi="Calibri" w:cstheme="minorHAnsi"/>
          <w:sz w:val="24"/>
        </w:rPr>
        <w:t xml:space="preserve">) and action date for Operations Analyst &amp; Operations Manager. Operations Analyst </w:t>
      </w:r>
      <w:r w:rsidRPr="00A23FA3">
        <w:rPr>
          <w:rFonts w:ascii="Calibri" w:hAnsi="Calibri" w:cstheme="minorHAnsi"/>
          <w:sz w:val="24"/>
          <w:u w:val="single"/>
        </w:rPr>
        <w:t xml:space="preserve"> </w:t>
      </w:r>
      <w:r w:rsidRPr="00A23FA3">
        <w:rPr>
          <w:rFonts w:ascii="Calibri" w:hAnsi="Calibri" w:cstheme="minorHAnsi"/>
          <w:i/>
          <w:sz w:val="24"/>
          <w:u w:val="single"/>
        </w:rPr>
        <w:t>name</w:t>
      </w:r>
      <w:r w:rsidRPr="00A23FA3">
        <w:rPr>
          <w:rFonts w:ascii="Calibri" w:hAnsi="Calibri" w:cstheme="minorHAnsi"/>
          <w:sz w:val="24"/>
          <w:u w:val="single"/>
        </w:rPr>
        <w:t xml:space="preserve"> </w:t>
      </w:r>
      <w:r w:rsidRPr="00A23FA3">
        <w:rPr>
          <w:rFonts w:ascii="Calibri" w:hAnsi="Calibri" w:cstheme="minorHAnsi"/>
          <w:sz w:val="24"/>
        </w:rPr>
        <w:t xml:space="preserve"> once form #1 is submitted, operations manager </w:t>
      </w:r>
      <w:r w:rsidRPr="00A23FA3">
        <w:rPr>
          <w:rFonts w:ascii="Calibri" w:hAnsi="Calibri" w:cstheme="minorHAnsi"/>
          <w:sz w:val="24"/>
          <w:u w:val="single"/>
        </w:rPr>
        <w:t xml:space="preserve"> </w:t>
      </w:r>
      <w:r w:rsidRPr="00A23FA3">
        <w:rPr>
          <w:rFonts w:ascii="Calibri" w:hAnsi="Calibri" w:cstheme="minorHAnsi"/>
          <w:i/>
          <w:sz w:val="24"/>
          <w:u w:val="single"/>
        </w:rPr>
        <w:t xml:space="preserve">name </w:t>
      </w:r>
      <w:r w:rsidRPr="00A23FA3">
        <w:rPr>
          <w:rFonts w:ascii="Calibri" w:hAnsi="Calibri" w:cstheme="minorHAnsi"/>
          <w:sz w:val="24"/>
        </w:rPr>
        <w:t xml:space="preserve"> click “</w:t>
      </w:r>
      <w:r w:rsidRPr="00A23FA3">
        <w:rPr>
          <w:rFonts w:ascii="Calibri" w:hAnsi="Calibri" w:cstheme="minorHAnsi"/>
          <w:b/>
          <w:sz w:val="24"/>
        </w:rPr>
        <w:t>approve”</w:t>
      </w:r>
      <w:r w:rsidRPr="00A23FA3">
        <w:rPr>
          <w:rFonts w:ascii="Calibri" w:hAnsi="Calibri" w:cstheme="minorHAnsi"/>
          <w:sz w:val="24"/>
        </w:rPr>
        <w:t xml:space="preserve"> for no red flag section</w:t>
      </w:r>
      <w:r w:rsidRPr="00A23FA3">
        <w:rPr>
          <w:rFonts w:ascii="Calibri" w:hAnsi="Calibri" w:cstheme="minorHAnsi"/>
          <w:sz w:val="24"/>
        </w:rPr>
        <w:t>，</w:t>
      </w:r>
      <w:r w:rsidRPr="00A23FA3">
        <w:rPr>
          <w:rFonts w:ascii="Calibri" w:hAnsi="Calibri" w:cstheme="minorHAnsi"/>
          <w:sz w:val="24"/>
        </w:rPr>
        <w:t>click “</w:t>
      </w:r>
      <w:r w:rsidRPr="00A23FA3">
        <w:rPr>
          <w:rFonts w:ascii="Calibri" w:hAnsi="Calibri" w:cstheme="minorHAnsi"/>
          <w:b/>
          <w:sz w:val="24"/>
        </w:rPr>
        <w:t>refer to”</w:t>
      </w:r>
      <w:r w:rsidRPr="00A23FA3">
        <w:rPr>
          <w:rFonts w:ascii="Calibri" w:hAnsi="Calibri" w:cstheme="minorHAnsi"/>
          <w:sz w:val="24"/>
        </w:rPr>
        <w:t xml:space="preserve"> for red flag section</w:t>
      </w:r>
      <w:r w:rsidRPr="00A23FA3">
        <w:rPr>
          <w:rFonts w:ascii="Calibri" w:hAnsi="Calibri" w:cstheme="minorHAnsi"/>
          <w:sz w:val="24"/>
        </w:rPr>
        <w:t>）</w:t>
      </w:r>
    </w:p>
    <w:p w14:paraId="6E90BDA0" w14:textId="77777777" w:rsidR="00B440F8" w:rsidRPr="00A23FA3" w:rsidRDefault="00B440F8" w:rsidP="00B440F8">
      <w:pPr>
        <w:spacing w:afterLines="50" w:after="156"/>
        <w:rPr>
          <w:rFonts w:ascii="Calibri" w:hAnsi="Calibri" w:cstheme="minorHAnsi"/>
          <w:sz w:val="24"/>
        </w:rPr>
      </w:pPr>
    </w:p>
    <w:p w14:paraId="41C79577" w14:textId="77777777" w:rsidR="00B440F8" w:rsidRPr="00A23FA3" w:rsidRDefault="00B440F8" w:rsidP="00B440F8">
      <w:pPr>
        <w:spacing w:afterLines="50" w:after="156"/>
        <w:rPr>
          <w:rFonts w:ascii="Calibri" w:hAnsi="Calibri" w:cstheme="minorHAnsi"/>
          <w:sz w:val="24"/>
        </w:rPr>
      </w:pPr>
    </w:p>
    <w:p w14:paraId="20BDD744" w14:textId="77777777" w:rsidR="00B440F8" w:rsidRPr="00A23FA3" w:rsidRDefault="00B440F8" w:rsidP="00B440F8">
      <w:pPr>
        <w:spacing w:afterLines="50" w:after="156"/>
        <w:rPr>
          <w:rFonts w:ascii="Calibri" w:hAnsi="Calibri" w:cstheme="minorHAnsi"/>
          <w:sz w:val="24"/>
          <w:highlight w:val="yellow"/>
        </w:rPr>
      </w:pPr>
    </w:p>
    <w:p w14:paraId="77A2B81F" w14:textId="77777777" w:rsidR="00B440F8" w:rsidRPr="00A23FA3" w:rsidRDefault="00B440F8" w:rsidP="00774ECE">
      <w:pPr>
        <w:spacing w:afterLines="50" w:after="156"/>
        <w:rPr>
          <w:rFonts w:ascii="Calibri" w:hAnsi="Calibri" w:cstheme="minorHAnsi"/>
          <w:sz w:val="24"/>
        </w:rPr>
      </w:pPr>
    </w:p>
    <w:p w14:paraId="1743D0FF" w14:textId="3673290D" w:rsidR="00A06215" w:rsidRPr="00A23FA3" w:rsidDel="00135389" w:rsidRDefault="00A06215">
      <w:pPr>
        <w:pStyle w:val="2"/>
        <w:pageBreakBefore/>
        <w:numPr>
          <w:ilvl w:val="2"/>
          <w:numId w:val="198"/>
        </w:numPr>
        <w:tabs>
          <w:tab w:val="left" w:pos="709"/>
        </w:tabs>
        <w:spacing w:afterLines="50" w:after="156"/>
        <w:rPr>
          <w:del w:id="8135" w:author="raye" w:date="2018-07-20T17:11:00Z"/>
          <w:rFonts w:ascii="Calibri" w:hAnsi="Calibri" w:cstheme="minorHAnsi"/>
          <w:b/>
        </w:rPr>
        <w:pPrChange w:id="8136" w:author="raye" w:date="2018-07-17T11:02:00Z">
          <w:pPr>
            <w:pStyle w:val="2"/>
            <w:pageBreakBefore/>
            <w:numPr>
              <w:numId w:val="3"/>
            </w:numPr>
            <w:tabs>
              <w:tab w:val="clear" w:pos="1440"/>
              <w:tab w:val="left" w:pos="709"/>
            </w:tabs>
            <w:spacing w:afterLines="50" w:after="156"/>
            <w:ind w:left="567" w:hanging="567"/>
          </w:pPr>
        </w:pPrChange>
      </w:pPr>
      <w:bookmarkStart w:id="8137" w:name="_Toc512250246"/>
      <w:del w:id="8138" w:author="raye" w:date="2018-07-20T17:11:00Z">
        <w:r w:rsidRPr="00A23FA3" w:rsidDel="00135389">
          <w:rPr>
            <w:rFonts w:ascii="Calibri" w:hAnsi="Calibri" w:cstheme="minorHAnsi"/>
            <w:b/>
          </w:rPr>
          <w:delText xml:space="preserve">Case </w:delText>
        </w:r>
        <w:r w:rsidR="00415C9A" w:rsidRPr="00A23FA3" w:rsidDel="00135389">
          <w:rPr>
            <w:rFonts w:ascii="Calibri" w:hAnsi="Calibri" w:cstheme="minorHAnsi"/>
            <w:b/>
          </w:rPr>
          <w:delText>Process</w:delText>
        </w:r>
        <w:r w:rsidRPr="00A23FA3" w:rsidDel="00135389">
          <w:rPr>
            <w:rFonts w:ascii="Calibri" w:hAnsi="Calibri" w:cstheme="minorHAnsi"/>
            <w:b/>
          </w:rPr>
          <w:delText xml:space="preserve"> Enhancement</w:delText>
        </w:r>
        <w:bookmarkStart w:id="8139" w:name="_Toc520839550"/>
        <w:bookmarkEnd w:id="8137"/>
        <w:bookmarkEnd w:id="8139"/>
      </w:del>
    </w:p>
    <w:p w14:paraId="0707EFB6" w14:textId="6167E175" w:rsidR="00E4491C" w:rsidRPr="00A23FA3" w:rsidDel="00135389" w:rsidRDefault="00492A41" w:rsidP="00E4491C">
      <w:pPr>
        <w:spacing w:afterLines="50" w:after="156"/>
        <w:ind w:firstLineChars="177" w:firstLine="425"/>
        <w:rPr>
          <w:del w:id="8140" w:author="raye" w:date="2018-07-20T17:11:00Z"/>
          <w:rFonts w:ascii="Calibri" w:hAnsi="Calibri" w:cstheme="minorHAnsi"/>
          <w:sz w:val="24"/>
        </w:rPr>
      </w:pPr>
      <w:del w:id="8141" w:author="raye" w:date="2018-07-20T17:11:00Z">
        <w:r w:rsidRPr="00A23FA3" w:rsidDel="00135389">
          <w:rPr>
            <w:rFonts w:ascii="Calibri" w:hAnsi="Calibri" w:cstheme="minorHAnsi"/>
            <w:sz w:val="24"/>
          </w:rPr>
          <w:delText>After the introduction of Case Management, the system will add many kinds of user roles and their working interfaces to cooperate with workflow management to realize the flow and audit of Case. The content described in this section is this new interface.</w:delText>
        </w:r>
        <w:r w:rsidR="00E4491C" w:rsidRPr="00A23FA3" w:rsidDel="00135389">
          <w:rPr>
            <w:rFonts w:ascii="Calibri" w:hAnsi="Calibri" w:cstheme="minorHAnsi"/>
            <w:sz w:val="24"/>
          </w:rPr>
          <w:delText xml:space="preserve"> Note that in order for the review to be effective, there must be interface between the T24 data base and </w:delText>
        </w:r>
        <w:r w:rsidR="004F3297" w:rsidRPr="00A23FA3" w:rsidDel="00135389">
          <w:rPr>
            <w:rFonts w:ascii="Calibri" w:hAnsi="Calibri" w:cstheme="minorHAnsi"/>
            <w:sz w:val="24"/>
          </w:rPr>
          <w:delText>this Trade Finance Tool’s case management system.</w:delText>
        </w:r>
        <w:bookmarkStart w:id="8142" w:name="_Toc520839551"/>
        <w:bookmarkEnd w:id="8142"/>
      </w:del>
    </w:p>
    <w:p w14:paraId="130BF64E" w14:textId="751EEB61" w:rsidR="000B2D14" w:rsidRPr="00A23FA3" w:rsidDel="00135389" w:rsidRDefault="000B2D14">
      <w:pPr>
        <w:pStyle w:val="3"/>
        <w:keepNext w:val="0"/>
        <w:keepLines w:val="0"/>
        <w:numPr>
          <w:ilvl w:val="3"/>
          <w:numId w:val="199"/>
        </w:numPr>
        <w:spacing w:before="0" w:after="120" w:line="240" w:lineRule="auto"/>
        <w:rPr>
          <w:del w:id="8143" w:author="raye" w:date="2018-07-20T17:11:00Z"/>
          <w:rFonts w:ascii="Calibri" w:hAnsi="Calibri" w:cstheme="minorHAnsi"/>
        </w:rPr>
        <w:pPrChange w:id="8144" w:author="raye" w:date="2018-07-17T11:02:00Z">
          <w:pPr>
            <w:pStyle w:val="3"/>
            <w:keepNext w:val="0"/>
            <w:keepLines w:val="0"/>
            <w:numPr>
              <w:ilvl w:val="2"/>
              <w:numId w:val="3"/>
            </w:numPr>
            <w:spacing w:before="0" w:after="120" w:line="240" w:lineRule="auto"/>
            <w:ind w:left="1134" w:hanging="1134"/>
          </w:pPr>
        </w:pPrChange>
      </w:pPr>
      <w:bookmarkStart w:id="8145" w:name="_Toc509962713"/>
      <w:bookmarkStart w:id="8146" w:name="_Toc509963205"/>
      <w:bookmarkStart w:id="8147" w:name="_Toc509966336"/>
      <w:bookmarkStart w:id="8148" w:name="_Toc509966670"/>
      <w:bookmarkStart w:id="8149" w:name="_Toc512250247"/>
      <w:bookmarkEnd w:id="8145"/>
      <w:bookmarkEnd w:id="8146"/>
      <w:bookmarkEnd w:id="8147"/>
      <w:bookmarkEnd w:id="8148"/>
      <w:del w:id="8150" w:author="raye" w:date="2018-07-20T17:11:00Z">
        <w:r w:rsidRPr="00A23FA3" w:rsidDel="00135389">
          <w:rPr>
            <w:rFonts w:ascii="Calibri" w:hAnsi="Calibri" w:cstheme="minorHAnsi"/>
          </w:rPr>
          <w:delText xml:space="preserve">Case </w:delText>
        </w:r>
        <w:r w:rsidR="00365580" w:rsidRPr="00A23FA3" w:rsidDel="00135389">
          <w:rPr>
            <w:rFonts w:ascii="Calibri" w:hAnsi="Calibri" w:cstheme="minorHAnsi"/>
          </w:rPr>
          <w:delText xml:space="preserve">List for </w:delText>
        </w:r>
        <w:r w:rsidRPr="00A23FA3" w:rsidDel="00135389">
          <w:rPr>
            <w:rFonts w:ascii="Calibri" w:hAnsi="Calibri" w:cstheme="minorHAnsi"/>
          </w:rPr>
          <w:delText>Review Page</w:delText>
        </w:r>
        <w:bookmarkStart w:id="8151" w:name="_Toc520839552"/>
        <w:bookmarkEnd w:id="8149"/>
        <w:bookmarkEnd w:id="8151"/>
      </w:del>
    </w:p>
    <w:p w14:paraId="309C4EF3" w14:textId="53BC4878" w:rsidR="00492A41" w:rsidRPr="00A23FA3" w:rsidDel="00135389" w:rsidRDefault="00492A41" w:rsidP="008F3E5E">
      <w:pPr>
        <w:spacing w:afterLines="50" w:after="156"/>
        <w:ind w:firstLineChars="177" w:firstLine="425"/>
        <w:rPr>
          <w:del w:id="8152" w:author="raye" w:date="2018-07-20T17:11:00Z"/>
          <w:rFonts w:ascii="Calibri" w:hAnsi="Calibri" w:cstheme="minorHAnsi"/>
          <w:sz w:val="24"/>
        </w:rPr>
      </w:pPr>
      <w:del w:id="8153" w:author="raye" w:date="2018-07-20T17:11:00Z">
        <w:r w:rsidRPr="00A23FA3" w:rsidDel="00135389">
          <w:rPr>
            <w:rFonts w:ascii="Calibri" w:hAnsi="Calibri" w:cstheme="minorHAnsi"/>
            <w:sz w:val="24"/>
          </w:rPr>
          <w:delText xml:space="preserve">After the introduction of Case Management, in order to guide all kinds of roles to operate and process case quickly, a new Case List for Review page is defined for all kinds of users in case management workflow. It is easy to all </w:delText>
        </w:r>
        <w:r w:rsidR="00417547" w:rsidRPr="00A23FA3" w:rsidDel="00135389">
          <w:rPr>
            <w:rFonts w:ascii="Calibri" w:hAnsi="Calibri" w:cstheme="minorHAnsi"/>
            <w:sz w:val="24"/>
          </w:rPr>
          <w:delText>operator</w:delText>
        </w:r>
        <w:r w:rsidRPr="00A23FA3" w:rsidDel="00135389">
          <w:rPr>
            <w:rFonts w:ascii="Calibri" w:hAnsi="Calibri" w:cstheme="minorHAnsi"/>
            <w:sz w:val="24"/>
          </w:rPr>
          <w:delText xml:space="preserve"> of the to do list, and select a certain case for viewing and processing, can also be free to retrieve and view other cases in the system.</w:delText>
        </w:r>
        <w:bookmarkStart w:id="8154" w:name="_Toc520839553"/>
        <w:bookmarkEnd w:id="8154"/>
      </w:del>
    </w:p>
    <w:p w14:paraId="184B6E1F" w14:textId="0AD67345" w:rsidR="0009213E" w:rsidRPr="00A23FA3" w:rsidDel="00135389" w:rsidRDefault="00BB293B" w:rsidP="00B01F41">
      <w:pPr>
        <w:pStyle w:val="a0"/>
        <w:numPr>
          <w:ilvl w:val="0"/>
          <w:numId w:val="12"/>
        </w:numPr>
        <w:ind w:firstLineChars="0"/>
        <w:jc w:val="left"/>
        <w:rPr>
          <w:del w:id="8155" w:author="raye" w:date="2018-07-20T17:11:00Z"/>
          <w:rFonts w:ascii="Calibri" w:hAnsi="Calibri" w:cstheme="minorHAnsi"/>
          <w:b/>
          <w:sz w:val="28"/>
          <w:szCs w:val="24"/>
        </w:rPr>
      </w:pPr>
      <w:del w:id="8156" w:author="raye" w:date="2018-07-20T17:11:00Z">
        <w:r w:rsidRPr="00A23FA3" w:rsidDel="00135389">
          <w:rPr>
            <w:rFonts w:ascii="Calibri" w:hAnsi="Calibri" w:cstheme="minorHAnsi"/>
            <w:b/>
            <w:sz w:val="28"/>
            <w:szCs w:val="24"/>
          </w:rPr>
          <w:delText>UI Diagram &amp;</w:delText>
        </w:r>
        <w:r w:rsidR="004469C1" w:rsidRPr="00A23FA3" w:rsidDel="00135389">
          <w:rPr>
            <w:rFonts w:ascii="Calibri" w:hAnsi="Calibri" w:cstheme="minorHAnsi"/>
            <w:b/>
            <w:sz w:val="28"/>
            <w:szCs w:val="24"/>
          </w:rPr>
          <w:delText xml:space="preserve"> </w:delText>
        </w:r>
        <w:r w:rsidR="00F3720E" w:rsidRPr="00A23FA3" w:rsidDel="00135389">
          <w:rPr>
            <w:rFonts w:ascii="Calibri" w:hAnsi="Calibri" w:cstheme="minorHAnsi"/>
            <w:b/>
            <w:sz w:val="28"/>
            <w:szCs w:val="24"/>
          </w:rPr>
          <w:delText>illustration</w:delText>
        </w:r>
        <w:bookmarkStart w:id="8157" w:name="_Toc520839554"/>
        <w:bookmarkEnd w:id="8157"/>
      </w:del>
    </w:p>
    <w:p w14:paraId="7CB230C4" w14:textId="00B68E00" w:rsidR="00A63BC8" w:rsidRPr="00A23FA3" w:rsidDel="00135389" w:rsidRDefault="00A63BC8" w:rsidP="00A769EC">
      <w:pPr>
        <w:jc w:val="center"/>
        <w:rPr>
          <w:del w:id="8158" w:author="raye" w:date="2018-07-20T17:11:00Z"/>
          <w:rFonts w:ascii="Calibri" w:hAnsi="Calibri" w:cstheme="minorHAnsi"/>
          <w:sz w:val="24"/>
        </w:rPr>
      </w:pPr>
      <w:del w:id="8159" w:author="raye" w:date="2018-07-20T17:11:00Z">
        <w:r w:rsidRPr="00A23FA3" w:rsidDel="00135389">
          <w:rPr>
            <w:rFonts w:ascii="Calibri" w:hAnsi="Calibri" w:cstheme="minorHAnsi"/>
            <w:noProof/>
            <w:sz w:val="24"/>
          </w:rPr>
          <w:drawing>
            <wp:inline distT="0" distB="0" distL="0" distR="0" wp14:anchorId="7984332B" wp14:editId="64F966ED">
              <wp:extent cx="5238076" cy="30765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47532" cy="3082129"/>
                      </a:xfrm>
                      <a:prstGeom prst="rect">
                        <a:avLst/>
                      </a:prstGeom>
                      <a:noFill/>
                    </pic:spPr>
                  </pic:pic>
                </a:graphicData>
              </a:graphic>
            </wp:inline>
          </w:drawing>
        </w:r>
        <w:bookmarkStart w:id="8160" w:name="_Toc520839555"/>
        <w:bookmarkEnd w:id="8160"/>
      </w:del>
    </w:p>
    <w:p w14:paraId="47D3EACB" w14:textId="2AD686F6" w:rsidR="0009213E" w:rsidRPr="00A23FA3" w:rsidDel="00135389" w:rsidRDefault="00492A41" w:rsidP="008F3E5E">
      <w:pPr>
        <w:rPr>
          <w:del w:id="8161" w:author="raye" w:date="2018-07-20T17:11:00Z"/>
          <w:rFonts w:ascii="Calibri" w:hAnsi="Calibri" w:cstheme="minorHAnsi"/>
          <w:i/>
          <w:sz w:val="24"/>
        </w:rPr>
      </w:pPr>
      <w:del w:id="8162" w:author="raye" w:date="2018-07-20T17:11:00Z">
        <w:r w:rsidRPr="00A23FA3" w:rsidDel="00135389">
          <w:rPr>
            <w:rFonts w:ascii="Calibri" w:hAnsi="Calibri" w:cstheme="minorHAnsi"/>
            <w:i/>
            <w:sz w:val="24"/>
          </w:rPr>
          <w:delText>Page description:</w:delText>
        </w:r>
        <w:bookmarkStart w:id="8163" w:name="_Toc520839556"/>
        <w:bookmarkEnd w:id="8163"/>
      </w:del>
    </w:p>
    <w:p w14:paraId="37B62F6B" w14:textId="03A17C63" w:rsidR="009B2E51" w:rsidRPr="00A23FA3" w:rsidDel="00135389" w:rsidRDefault="00604DE2" w:rsidP="00B01F41">
      <w:pPr>
        <w:pStyle w:val="a0"/>
        <w:numPr>
          <w:ilvl w:val="0"/>
          <w:numId w:val="6"/>
        </w:numPr>
        <w:ind w:firstLineChars="0"/>
        <w:rPr>
          <w:del w:id="8164" w:author="raye" w:date="2018-07-20T17:11:00Z"/>
          <w:rFonts w:ascii="Calibri" w:hAnsi="Calibri" w:cstheme="minorHAnsi"/>
          <w:sz w:val="24"/>
        </w:rPr>
      </w:pPr>
      <w:del w:id="8165" w:author="raye" w:date="2018-07-20T17:11:00Z">
        <w:r w:rsidRPr="00A23FA3" w:rsidDel="00135389">
          <w:rPr>
            <w:rFonts w:ascii="Calibri" w:hAnsi="Calibri" w:cstheme="minorHAnsi"/>
            <w:sz w:val="24"/>
          </w:rPr>
          <w:delText xml:space="preserve">Operations Analyst </w:delText>
        </w:r>
        <w:r w:rsidR="000451D5" w:rsidRPr="00A23FA3" w:rsidDel="00135389">
          <w:rPr>
            <w:rFonts w:ascii="Calibri" w:hAnsi="Calibri" w:cstheme="minorHAnsi"/>
            <w:sz w:val="24"/>
          </w:rPr>
          <w:delText xml:space="preserve">clicking the page link on its Case List page (see </w:delText>
        </w:r>
        <w:r w:rsidR="000451D5" w:rsidRPr="00A23FA3" w:rsidDel="00135389">
          <w:rPr>
            <w:rFonts w:ascii="Calibri" w:hAnsi="Calibri" w:cstheme="minorHAnsi"/>
            <w:sz w:val="24"/>
            <w:szCs w:val="24"/>
          </w:rPr>
          <w:fldChar w:fldCharType="begin"/>
        </w:r>
        <w:r w:rsidR="000451D5" w:rsidRPr="00A23FA3" w:rsidDel="00135389">
          <w:rPr>
            <w:rFonts w:ascii="Calibri" w:hAnsi="Calibri" w:cstheme="minorHAnsi"/>
            <w:sz w:val="24"/>
            <w:szCs w:val="24"/>
          </w:rPr>
          <w:delInstrText xml:space="preserve"> REF _Ref508575693 \r \h  \* MERGEFORMAT </w:delInstrText>
        </w:r>
        <w:r w:rsidR="000451D5" w:rsidRPr="00A23FA3" w:rsidDel="00135389">
          <w:rPr>
            <w:rFonts w:ascii="Calibri" w:hAnsi="Calibri" w:cstheme="minorHAnsi"/>
            <w:sz w:val="24"/>
            <w:szCs w:val="24"/>
          </w:rPr>
        </w:r>
        <w:r w:rsidR="000451D5"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4.3</w:delText>
        </w:r>
        <w:r w:rsidR="000451D5" w:rsidRPr="00A23FA3" w:rsidDel="00135389">
          <w:rPr>
            <w:rFonts w:ascii="Calibri" w:hAnsi="Calibri" w:cstheme="minorHAnsi"/>
            <w:sz w:val="24"/>
            <w:szCs w:val="24"/>
          </w:rPr>
          <w:fldChar w:fldCharType="end"/>
        </w:r>
        <w:r w:rsidR="000451D5" w:rsidRPr="00A23FA3" w:rsidDel="00135389">
          <w:rPr>
            <w:rFonts w:ascii="Calibri" w:hAnsi="Calibri" w:cstheme="minorHAnsi"/>
            <w:sz w:val="24"/>
          </w:rPr>
          <w:delText>), then jumps to this page;</w:delText>
        </w:r>
        <w:bookmarkStart w:id="8166" w:name="_Toc520839557"/>
        <w:bookmarkEnd w:id="8166"/>
      </w:del>
    </w:p>
    <w:p w14:paraId="256DF736" w14:textId="61021F4A" w:rsidR="009B2E51" w:rsidRPr="00A23FA3" w:rsidDel="00135389" w:rsidRDefault="009E51F8" w:rsidP="00B01F41">
      <w:pPr>
        <w:pStyle w:val="a0"/>
        <w:numPr>
          <w:ilvl w:val="0"/>
          <w:numId w:val="6"/>
        </w:numPr>
        <w:ind w:firstLineChars="0"/>
        <w:jc w:val="left"/>
        <w:rPr>
          <w:del w:id="8167" w:author="raye" w:date="2018-07-20T17:11:00Z"/>
          <w:rFonts w:ascii="Calibri" w:hAnsi="Calibri" w:cstheme="minorHAnsi"/>
          <w:sz w:val="24"/>
        </w:rPr>
      </w:pPr>
      <w:del w:id="8168" w:author="raye" w:date="2018-07-20T17:11:00Z">
        <w:r w:rsidRPr="00A23FA3" w:rsidDel="00135389">
          <w:rPr>
            <w:rFonts w:ascii="Calibri" w:hAnsi="Calibri" w:cstheme="minorHAnsi"/>
            <w:sz w:val="24"/>
          </w:rPr>
          <w:delText xml:space="preserve">Operations </w:delText>
        </w:r>
        <w:r w:rsidR="000451D5" w:rsidRPr="00A23FA3" w:rsidDel="00135389">
          <w:rPr>
            <w:rFonts w:ascii="Calibri" w:hAnsi="Calibri" w:cstheme="minorHAnsi"/>
            <w:sz w:val="24"/>
          </w:rPr>
          <w:delText xml:space="preserve">Manager, Compliance Analyst, Compliance Supervisor, Compliance BSA Officer logs in, and select the "Case Process" module, this page will </w:delText>
        </w:r>
        <w:r w:rsidR="004E17C9" w:rsidRPr="00A23FA3" w:rsidDel="00135389">
          <w:rPr>
            <w:rFonts w:ascii="Calibri" w:hAnsi="Calibri" w:cstheme="minorHAnsi"/>
            <w:sz w:val="24"/>
          </w:rPr>
          <w:delText xml:space="preserve">be </w:delText>
        </w:r>
        <w:r w:rsidR="000451D5" w:rsidRPr="00A23FA3" w:rsidDel="00135389">
          <w:rPr>
            <w:rFonts w:ascii="Calibri" w:hAnsi="Calibri" w:cstheme="minorHAnsi"/>
            <w:sz w:val="24"/>
          </w:rPr>
          <w:delText>display</w:delText>
        </w:r>
        <w:r w:rsidR="004E17C9" w:rsidRPr="00A23FA3" w:rsidDel="00135389">
          <w:rPr>
            <w:rFonts w:ascii="Calibri" w:hAnsi="Calibri" w:cstheme="minorHAnsi"/>
            <w:sz w:val="24"/>
          </w:rPr>
          <w:delText>ed</w:delText>
        </w:r>
        <w:r w:rsidR="000451D5" w:rsidRPr="00A23FA3" w:rsidDel="00135389">
          <w:rPr>
            <w:rFonts w:ascii="Calibri" w:hAnsi="Calibri" w:cstheme="minorHAnsi"/>
            <w:sz w:val="24"/>
          </w:rPr>
          <w:delText xml:space="preserve"> in the workspace;</w:delText>
        </w:r>
        <w:bookmarkStart w:id="8169" w:name="_Toc520839558"/>
        <w:bookmarkEnd w:id="8169"/>
      </w:del>
    </w:p>
    <w:p w14:paraId="608BAF22" w14:textId="5EAE9EDE" w:rsidR="0000301C" w:rsidRPr="00A23FA3" w:rsidDel="00135389" w:rsidRDefault="000451D5" w:rsidP="00B01F41">
      <w:pPr>
        <w:pStyle w:val="a0"/>
        <w:numPr>
          <w:ilvl w:val="0"/>
          <w:numId w:val="6"/>
        </w:numPr>
        <w:ind w:firstLineChars="0"/>
        <w:jc w:val="left"/>
        <w:rPr>
          <w:del w:id="8170" w:author="raye" w:date="2018-07-20T17:11:00Z"/>
          <w:rFonts w:ascii="Calibri" w:hAnsi="Calibri" w:cstheme="minorHAnsi"/>
          <w:sz w:val="24"/>
        </w:rPr>
      </w:pPr>
      <w:del w:id="8171" w:author="raye" w:date="2018-07-20T17:11:00Z">
        <w:r w:rsidRPr="00A23FA3" w:rsidDel="00135389">
          <w:rPr>
            <w:rFonts w:ascii="Calibri" w:hAnsi="Calibri" w:cstheme="minorHAnsi"/>
            <w:sz w:val="24"/>
          </w:rPr>
          <w:delText>This page is divided into four areas</w:delText>
        </w:r>
        <w:bookmarkStart w:id="8172" w:name="_Toc520839559"/>
        <w:bookmarkEnd w:id="8172"/>
      </w:del>
    </w:p>
    <w:tbl>
      <w:tblPr>
        <w:tblStyle w:val="a9"/>
        <w:tblW w:w="0" w:type="auto"/>
        <w:tblInd w:w="845" w:type="dxa"/>
        <w:tblLook w:val="04A0" w:firstRow="1" w:lastRow="0" w:firstColumn="1" w:lastColumn="0" w:noHBand="0" w:noVBand="1"/>
      </w:tblPr>
      <w:tblGrid>
        <w:gridCol w:w="426"/>
        <w:gridCol w:w="1985"/>
        <w:gridCol w:w="4942"/>
      </w:tblGrid>
      <w:tr w:rsidR="00A23FA3" w:rsidRPr="00A23FA3" w:rsidDel="00135389" w14:paraId="2432514F" w14:textId="77777777" w:rsidTr="0000301C">
        <w:trPr>
          <w:del w:id="8173" w:author="raye" w:date="2018-07-20T17:11:00Z"/>
        </w:trPr>
        <w:tc>
          <w:tcPr>
            <w:tcW w:w="426" w:type="dxa"/>
            <w:shd w:val="clear" w:color="auto" w:fill="BFBFBF" w:themeFill="background1" w:themeFillShade="BF"/>
          </w:tcPr>
          <w:p w14:paraId="49DD42DE" w14:textId="6C118C0E" w:rsidR="0000301C" w:rsidRPr="00A23FA3" w:rsidDel="00135389" w:rsidRDefault="0000301C" w:rsidP="00C409AC">
            <w:pPr>
              <w:rPr>
                <w:del w:id="8174" w:author="raye" w:date="2018-07-20T17:11:00Z"/>
                <w:rFonts w:ascii="Calibri" w:hAnsi="Calibri" w:cstheme="minorHAnsi"/>
                <w:sz w:val="24"/>
                <w:szCs w:val="24"/>
              </w:rPr>
            </w:pPr>
            <w:del w:id="8175" w:author="raye" w:date="2018-07-20T17:11:00Z">
              <w:r w:rsidRPr="00A23FA3" w:rsidDel="00135389">
                <w:rPr>
                  <w:rFonts w:ascii="Calibri" w:hAnsi="Calibri" w:cstheme="minorHAnsi"/>
                  <w:sz w:val="24"/>
                  <w:szCs w:val="24"/>
                </w:rPr>
                <w:delText>#</w:delText>
              </w:r>
              <w:bookmarkStart w:id="8176" w:name="_Toc520839560"/>
              <w:bookmarkEnd w:id="8176"/>
            </w:del>
          </w:p>
        </w:tc>
        <w:tc>
          <w:tcPr>
            <w:tcW w:w="1985" w:type="dxa"/>
            <w:shd w:val="clear" w:color="auto" w:fill="BFBFBF" w:themeFill="background1" w:themeFillShade="BF"/>
          </w:tcPr>
          <w:p w14:paraId="3B31A8D4" w14:textId="7836D404" w:rsidR="0000301C" w:rsidRPr="00A23FA3" w:rsidDel="00135389" w:rsidRDefault="0000301C" w:rsidP="00A769EC">
            <w:pPr>
              <w:rPr>
                <w:del w:id="8177" w:author="raye" w:date="2018-07-20T17:11:00Z"/>
                <w:rFonts w:ascii="Calibri" w:hAnsi="Calibri" w:cstheme="minorHAnsi"/>
                <w:sz w:val="24"/>
                <w:szCs w:val="24"/>
              </w:rPr>
            </w:pPr>
            <w:del w:id="8178" w:author="raye" w:date="2018-07-20T17:11:00Z">
              <w:r w:rsidRPr="00A23FA3" w:rsidDel="00135389">
                <w:rPr>
                  <w:rFonts w:ascii="Calibri" w:hAnsi="Calibri" w:cstheme="minorHAnsi"/>
                  <w:sz w:val="24"/>
                  <w:szCs w:val="24"/>
                </w:rPr>
                <w:delText>AREA</w:delText>
              </w:r>
              <w:bookmarkStart w:id="8179" w:name="_Toc520839561"/>
              <w:bookmarkEnd w:id="8179"/>
            </w:del>
          </w:p>
        </w:tc>
        <w:tc>
          <w:tcPr>
            <w:tcW w:w="4942" w:type="dxa"/>
            <w:shd w:val="clear" w:color="auto" w:fill="BFBFBF" w:themeFill="background1" w:themeFillShade="BF"/>
          </w:tcPr>
          <w:p w14:paraId="485B0D8C" w14:textId="6A70A30C" w:rsidR="0000301C" w:rsidRPr="00A23FA3" w:rsidDel="00135389" w:rsidRDefault="0000301C" w:rsidP="00774ECE">
            <w:pPr>
              <w:rPr>
                <w:del w:id="8180" w:author="raye" w:date="2018-07-20T17:11:00Z"/>
                <w:rFonts w:ascii="Calibri" w:hAnsi="Calibri" w:cstheme="minorHAnsi"/>
                <w:sz w:val="24"/>
                <w:szCs w:val="24"/>
              </w:rPr>
            </w:pPr>
            <w:del w:id="8181" w:author="raye" w:date="2018-07-20T17:11:00Z">
              <w:r w:rsidRPr="00A23FA3" w:rsidDel="00135389">
                <w:rPr>
                  <w:rFonts w:ascii="Calibri" w:hAnsi="Calibri" w:cstheme="minorHAnsi"/>
                  <w:sz w:val="24"/>
                  <w:szCs w:val="24"/>
                </w:rPr>
                <w:delText>DESCRIPTION</w:delText>
              </w:r>
              <w:bookmarkStart w:id="8182" w:name="_Toc520839562"/>
              <w:bookmarkEnd w:id="8182"/>
            </w:del>
          </w:p>
        </w:tc>
        <w:bookmarkStart w:id="8183" w:name="_Toc520839563"/>
        <w:bookmarkEnd w:id="8183"/>
      </w:tr>
      <w:tr w:rsidR="00A23FA3" w:rsidRPr="00A23FA3" w:rsidDel="00135389" w14:paraId="39660257" w14:textId="77777777" w:rsidTr="0000301C">
        <w:trPr>
          <w:trHeight w:val="234"/>
          <w:del w:id="8184" w:author="raye" w:date="2018-07-20T17:11:00Z"/>
        </w:trPr>
        <w:tc>
          <w:tcPr>
            <w:tcW w:w="426" w:type="dxa"/>
          </w:tcPr>
          <w:p w14:paraId="3889ABFB" w14:textId="78CE05C6" w:rsidR="0000301C" w:rsidRPr="00A23FA3" w:rsidDel="00135389" w:rsidRDefault="0000301C" w:rsidP="00C409AC">
            <w:pPr>
              <w:rPr>
                <w:del w:id="8185" w:author="raye" w:date="2018-07-20T17:11:00Z"/>
                <w:rFonts w:ascii="Calibri" w:hAnsi="Calibri" w:cstheme="minorHAnsi"/>
                <w:szCs w:val="21"/>
              </w:rPr>
            </w:pPr>
            <w:del w:id="8186" w:author="raye" w:date="2018-07-20T17:11:00Z">
              <w:r w:rsidRPr="00A23FA3" w:rsidDel="00135389">
                <w:rPr>
                  <w:rFonts w:ascii="Calibri" w:hAnsi="Calibri" w:cstheme="minorHAnsi"/>
                  <w:szCs w:val="21"/>
                </w:rPr>
                <w:delText>1</w:delText>
              </w:r>
              <w:bookmarkStart w:id="8187" w:name="_Toc520839564"/>
              <w:bookmarkEnd w:id="8187"/>
            </w:del>
          </w:p>
        </w:tc>
        <w:tc>
          <w:tcPr>
            <w:tcW w:w="1985" w:type="dxa"/>
          </w:tcPr>
          <w:p w14:paraId="07D17DA1" w14:textId="12C08886" w:rsidR="000451D5" w:rsidRPr="00A23FA3" w:rsidDel="00135389" w:rsidRDefault="000451D5" w:rsidP="00A769EC">
            <w:pPr>
              <w:jc w:val="left"/>
              <w:rPr>
                <w:del w:id="8188" w:author="raye" w:date="2018-07-20T17:11:00Z"/>
                <w:rFonts w:ascii="Calibri" w:hAnsi="Calibri" w:cstheme="minorHAnsi"/>
                <w:szCs w:val="21"/>
              </w:rPr>
            </w:pPr>
            <w:del w:id="8189" w:author="raye" w:date="2018-07-20T17:11:00Z">
              <w:r w:rsidRPr="00A23FA3" w:rsidDel="00135389">
                <w:rPr>
                  <w:rFonts w:ascii="Calibri" w:hAnsi="Calibri" w:cstheme="minorHAnsi"/>
                  <w:szCs w:val="21"/>
                </w:rPr>
                <w:delText>Query Condition Area</w:delText>
              </w:r>
              <w:bookmarkStart w:id="8190" w:name="_Toc520839565"/>
              <w:bookmarkEnd w:id="8190"/>
            </w:del>
          </w:p>
        </w:tc>
        <w:tc>
          <w:tcPr>
            <w:tcW w:w="4942" w:type="dxa"/>
          </w:tcPr>
          <w:p w14:paraId="43EB7F65" w14:textId="7F423F70" w:rsidR="000451D5" w:rsidRPr="00A23FA3" w:rsidDel="00135389" w:rsidRDefault="000451D5" w:rsidP="00B01F41">
            <w:pPr>
              <w:pStyle w:val="a0"/>
              <w:numPr>
                <w:ilvl w:val="0"/>
                <w:numId w:val="13"/>
              </w:numPr>
              <w:ind w:left="317" w:firstLineChars="0" w:hanging="317"/>
              <w:rPr>
                <w:del w:id="8191" w:author="raye" w:date="2018-07-20T17:11:00Z"/>
                <w:rFonts w:ascii="Calibri" w:hAnsi="Calibri" w:cstheme="minorHAnsi"/>
                <w:szCs w:val="21"/>
              </w:rPr>
            </w:pPr>
            <w:del w:id="8192" w:author="raye" w:date="2018-07-20T17:11:00Z">
              <w:r w:rsidRPr="00A23FA3" w:rsidDel="00135389">
                <w:rPr>
                  <w:rFonts w:ascii="Calibri" w:hAnsi="Calibri" w:cstheme="minorHAnsi"/>
                  <w:szCs w:val="21"/>
                </w:rPr>
                <w:delText>Sets search criteria / data items for list records.</w:delText>
              </w:r>
              <w:bookmarkStart w:id="8193" w:name="_Toc520839566"/>
              <w:bookmarkEnd w:id="8193"/>
            </w:del>
          </w:p>
          <w:p w14:paraId="2B0ED2B4" w14:textId="2B88A5D2" w:rsidR="000451D5" w:rsidRPr="00A23FA3" w:rsidDel="00135389" w:rsidRDefault="000451D5" w:rsidP="00B01F41">
            <w:pPr>
              <w:pStyle w:val="a0"/>
              <w:numPr>
                <w:ilvl w:val="0"/>
                <w:numId w:val="13"/>
              </w:numPr>
              <w:ind w:left="317" w:firstLineChars="0" w:hanging="326"/>
              <w:rPr>
                <w:del w:id="8194" w:author="raye" w:date="2018-07-20T17:11:00Z"/>
                <w:rFonts w:ascii="Calibri" w:hAnsi="Calibri" w:cstheme="minorHAnsi"/>
                <w:szCs w:val="21"/>
              </w:rPr>
            </w:pPr>
            <w:del w:id="8195" w:author="raye" w:date="2018-07-20T17:11:00Z">
              <w:r w:rsidRPr="00A23FA3" w:rsidDel="00135389">
                <w:rPr>
                  <w:rFonts w:ascii="Calibri" w:hAnsi="Calibri" w:cstheme="minorHAnsi"/>
                  <w:szCs w:val="21"/>
                </w:rPr>
                <w:delText>Combined query according to the retrieval value of each data item entered</w:delText>
              </w:r>
              <w:bookmarkStart w:id="8196" w:name="_Toc520839567"/>
              <w:bookmarkEnd w:id="8196"/>
            </w:del>
          </w:p>
          <w:p w14:paraId="1497A071" w14:textId="344E4620" w:rsidR="00D65618" w:rsidRPr="00A23FA3" w:rsidDel="00135389" w:rsidRDefault="00D65618" w:rsidP="00774ECE">
            <w:pPr>
              <w:pStyle w:val="a0"/>
              <w:ind w:left="317" w:firstLineChars="0" w:firstLine="0"/>
              <w:rPr>
                <w:del w:id="8197" w:author="raye" w:date="2018-07-20T17:11:00Z"/>
                <w:rFonts w:ascii="Calibri" w:hAnsi="Calibri" w:cstheme="minorHAnsi"/>
                <w:szCs w:val="21"/>
              </w:rPr>
            </w:pPr>
            <w:bookmarkStart w:id="8198" w:name="_Toc520839568"/>
            <w:bookmarkEnd w:id="8198"/>
          </w:p>
        </w:tc>
        <w:bookmarkStart w:id="8199" w:name="_Toc520839569"/>
        <w:bookmarkEnd w:id="8199"/>
      </w:tr>
      <w:tr w:rsidR="00A23FA3" w:rsidRPr="00A23FA3" w:rsidDel="00135389" w14:paraId="197497C1" w14:textId="77777777" w:rsidTr="0000301C">
        <w:trPr>
          <w:trHeight w:val="210"/>
          <w:del w:id="8200" w:author="raye" w:date="2018-07-20T17:11:00Z"/>
        </w:trPr>
        <w:tc>
          <w:tcPr>
            <w:tcW w:w="426" w:type="dxa"/>
          </w:tcPr>
          <w:p w14:paraId="57514463" w14:textId="24762A6A" w:rsidR="0000301C" w:rsidRPr="00A23FA3" w:rsidDel="00135389" w:rsidRDefault="0000301C" w:rsidP="00C409AC">
            <w:pPr>
              <w:rPr>
                <w:del w:id="8201" w:author="raye" w:date="2018-07-20T17:11:00Z"/>
                <w:rFonts w:ascii="Calibri" w:hAnsi="Calibri" w:cstheme="minorHAnsi"/>
                <w:szCs w:val="21"/>
              </w:rPr>
            </w:pPr>
            <w:del w:id="8202" w:author="raye" w:date="2018-07-20T17:11:00Z">
              <w:r w:rsidRPr="00A23FA3" w:rsidDel="00135389">
                <w:rPr>
                  <w:rFonts w:ascii="Calibri" w:hAnsi="Calibri" w:cstheme="minorHAnsi"/>
                  <w:szCs w:val="21"/>
                </w:rPr>
                <w:delText>2</w:delText>
              </w:r>
              <w:bookmarkStart w:id="8203" w:name="_Toc520839570"/>
              <w:bookmarkEnd w:id="8203"/>
            </w:del>
          </w:p>
        </w:tc>
        <w:tc>
          <w:tcPr>
            <w:tcW w:w="1985" w:type="dxa"/>
          </w:tcPr>
          <w:p w14:paraId="163A7244" w14:textId="6445DB5A" w:rsidR="000451D5" w:rsidRPr="00A23FA3" w:rsidDel="00135389" w:rsidRDefault="000451D5" w:rsidP="00A769EC">
            <w:pPr>
              <w:rPr>
                <w:del w:id="8204" w:author="raye" w:date="2018-07-20T17:11:00Z"/>
                <w:rFonts w:ascii="Calibri" w:hAnsi="Calibri" w:cstheme="minorHAnsi"/>
                <w:szCs w:val="21"/>
              </w:rPr>
            </w:pPr>
            <w:del w:id="8205" w:author="raye" w:date="2018-07-20T17:11:00Z">
              <w:r w:rsidRPr="00A23FA3" w:rsidDel="00135389">
                <w:rPr>
                  <w:rFonts w:ascii="Calibri" w:hAnsi="Calibri" w:cstheme="minorHAnsi"/>
                  <w:szCs w:val="21"/>
                </w:rPr>
                <w:delText>List Control Area</w:delText>
              </w:r>
              <w:bookmarkStart w:id="8206" w:name="_Toc520839571"/>
              <w:bookmarkEnd w:id="8206"/>
            </w:del>
          </w:p>
        </w:tc>
        <w:tc>
          <w:tcPr>
            <w:tcW w:w="4942" w:type="dxa"/>
          </w:tcPr>
          <w:p w14:paraId="6B7BA3F5" w14:textId="45656CA6" w:rsidR="000451D5" w:rsidRPr="00A23FA3" w:rsidDel="00135389" w:rsidRDefault="000451D5" w:rsidP="00B01F41">
            <w:pPr>
              <w:pStyle w:val="a0"/>
              <w:numPr>
                <w:ilvl w:val="0"/>
                <w:numId w:val="13"/>
              </w:numPr>
              <w:ind w:left="299" w:firstLineChars="0" w:hanging="299"/>
              <w:rPr>
                <w:del w:id="8207" w:author="raye" w:date="2018-07-20T17:11:00Z"/>
                <w:rFonts w:ascii="Calibri" w:hAnsi="Calibri" w:cstheme="minorHAnsi"/>
                <w:szCs w:val="21"/>
              </w:rPr>
            </w:pPr>
            <w:del w:id="8208" w:author="raye" w:date="2018-07-20T17:11:00Z">
              <w:r w:rsidRPr="00A23FA3" w:rsidDel="00135389">
                <w:rPr>
                  <w:rFonts w:ascii="Calibri" w:hAnsi="Calibri"/>
                </w:rPr>
                <w:delText>Control the number of rows per page of the list, the current page number, the total number of pages, support for up and down pages and input page numbers for jump-in.</w:delText>
              </w:r>
              <w:bookmarkStart w:id="8209" w:name="_Toc520839572"/>
              <w:bookmarkEnd w:id="8209"/>
            </w:del>
          </w:p>
          <w:p w14:paraId="166001AA" w14:textId="5F05E309" w:rsidR="000451D5" w:rsidRPr="00A23FA3" w:rsidDel="00135389" w:rsidRDefault="000451D5" w:rsidP="00B01F41">
            <w:pPr>
              <w:pStyle w:val="a0"/>
              <w:numPr>
                <w:ilvl w:val="0"/>
                <w:numId w:val="13"/>
              </w:numPr>
              <w:ind w:left="313" w:firstLineChars="0" w:hanging="313"/>
              <w:rPr>
                <w:del w:id="8210" w:author="raye" w:date="2018-07-20T17:11:00Z"/>
                <w:rFonts w:ascii="Calibri" w:hAnsi="Calibri" w:cstheme="minorHAnsi"/>
                <w:szCs w:val="21"/>
              </w:rPr>
            </w:pPr>
            <w:del w:id="8211" w:author="raye" w:date="2018-07-20T17:11:00Z">
              <w:r w:rsidRPr="00A23FA3" w:rsidDel="00135389">
                <w:rPr>
                  <w:rFonts w:ascii="Calibri" w:hAnsi="Calibri" w:cstheme="minorHAnsi"/>
                  <w:szCs w:val="21"/>
                </w:rPr>
                <w:delText>Support for searching within the list.</w:delText>
              </w:r>
              <w:bookmarkStart w:id="8212" w:name="_Toc520839573"/>
              <w:bookmarkEnd w:id="8212"/>
            </w:del>
          </w:p>
          <w:p w14:paraId="63B965E6" w14:textId="7FE3BC16" w:rsidR="00D65618" w:rsidRPr="00A23FA3" w:rsidDel="00135389" w:rsidRDefault="00D65618" w:rsidP="00774ECE">
            <w:pPr>
              <w:pStyle w:val="a0"/>
              <w:ind w:left="313" w:firstLineChars="0" w:firstLine="0"/>
              <w:rPr>
                <w:del w:id="8213" w:author="raye" w:date="2018-07-20T17:11:00Z"/>
                <w:rFonts w:ascii="Calibri" w:hAnsi="Calibri" w:cstheme="minorHAnsi"/>
                <w:szCs w:val="21"/>
              </w:rPr>
            </w:pPr>
            <w:bookmarkStart w:id="8214" w:name="_Toc520839574"/>
            <w:bookmarkEnd w:id="8214"/>
          </w:p>
        </w:tc>
        <w:bookmarkStart w:id="8215" w:name="_Toc520839575"/>
        <w:bookmarkEnd w:id="8215"/>
      </w:tr>
      <w:tr w:rsidR="00A23FA3" w:rsidRPr="00A23FA3" w:rsidDel="00135389" w14:paraId="28EE79EB" w14:textId="77777777" w:rsidTr="0000301C">
        <w:trPr>
          <w:trHeight w:val="210"/>
          <w:del w:id="8216" w:author="raye" w:date="2018-07-20T17:11:00Z"/>
        </w:trPr>
        <w:tc>
          <w:tcPr>
            <w:tcW w:w="426" w:type="dxa"/>
          </w:tcPr>
          <w:p w14:paraId="1F01468A" w14:textId="2D130EC5" w:rsidR="0000301C" w:rsidRPr="00A23FA3" w:rsidDel="00135389" w:rsidRDefault="0000301C" w:rsidP="00C409AC">
            <w:pPr>
              <w:rPr>
                <w:del w:id="8217" w:author="raye" w:date="2018-07-20T17:11:00Z"/>
                <w:rFonts w:ascii="Calibri" w:hAnsi="Calibri" w:cstheme="minorHAnsi"/>
                <w:szCs w:val="21"/>
              </w:rPr>
            </w:pPr>
            <w:del w:id="8218" w:author="raye" w:date="2018-07-20T17:11:00Z">
              <w:r w:rsidRPr="00A23FA3" w:rsidDel="00135389">
                <w:rPr>
                  <w:rFonts w:ascii="Calibri" w:hAnsi="Calibri" w:cstheme="minorHAnsi"/>
                  <w:szCs w:val="21"/>
                </w:rPr>
                <w:delText>3</w:delText>
              </w:r>
              <w:bookmarkStart w:id="8219" w:name="_Toc520839576"/>
              <w:bookmarkEnd w:id="8219"/>
            </w:del>
          </w:p>
        </w:tc>
        <w:tc>
          <w:tcPr>
            <w:tcW w:w="1985" w:type="dxa"/>
          </w:tcPr>
          <w:p w14:paraId="0EFBDB3A" w14:textId="4F2A5E8D" w:rsidR="000451D5" w:rsidRPr="00A23FA3" w:rsidDel="00135389" w:rsidRDefault="000451D5" w:rsidP="00A769EC">
            <w:pPr>
              <w:jc w:val="left"/>
              <w:rPr>
                <w:del w:id="8220" w:author="raye" w:date="2018-07-20T17:11:00Z"/>
                <w:rFonts w:ascii="Calibri" w:hAnsi="Calibri" w:cstheme="minorHAnsi"/>
                <w:szCs w:val="21"/>
              </w:rPr>
            </w:pPr>
            <w:del w:id="8221" w:author="raye" w:date="2018-07-20T17:11:00Z">
              <w:r w:rsidRPr="00A23FA3" w:rsidDel="00135389">
                <w:rPr>
                  <w:rFonts w:ascii="Calibri" w:hAnsi="Calibri" w:cstheme="minorHAnsi"/>
                  <w:szCs w:val="21"/>
                </w:rPr>
                <w:delText>Case Record List Area</w:delText>
              </w:r>
              <w:bookmarkStart w:id="8222" w:name="_Toc520839577"/>
              <w:bookmarkEnd w:id="8222"/>
            </w:del>
          </w:p>
        </w:tc>
        <w:tc>
          <w:tcPr>
            <w:tcW w:w="4942" w:type="dxa"/>
          </w:tcPr>
          <w:p w14:paraId="4C568C83" w14:textId="158C5AE1" w:rsidR="000451D5" w:rsidRPr="00A23FA3" w:rsidDel="00135389" w:rsidRDefault="000451D5" w:rsidP="00B01F41">
            <w:pPr>
              <w:pStyle w:val="a0"/>
              <w:numPr>
                <w:ilvl w:val="0"/>
                <w:numId w:val="13"/>
              </w:numPr>
              <w:ind w:left="299" w:firstLineChars="0" w:hanging="299"/>
              <w:rPr>
                <w:del w:id="8223" w:author="raye" w:date="2018-07-20T17:11:00Z"/>
                <w:rFonts w:ascii="Calibri" w:hAnsi="Calibri" w:cstheme="minorHAnsi"/>
                <w:szCs w:val="21"/>
              </w:rPr>
            </w:pPr>
            <w:del w:id="8224" w:author="raye" w:date="2018-07-20T17:11:00Z">
              <w:r w:rsidRPr="00A23FA3" w:rsidDel="00135389">
                <w:rPr>
                  <w:rFonts w:ascii="Calibri" w:hAnsi="Calibri"/>
                </w:rPr>
                <w:delText>Display the query results in a list (one row per Case record)</w:delText>
              </w:r>
              <w:bookmarkStart w:id="8225" w:name="_Toc520839578"/>
              <w:bookmarkEnd w:id="8225"/>
            </w:del>
          </w:p>
          <w:p w14:paraId="5D3163F5" w14:textId="129A6910" w:rsidR="000451D5" w:rsidRPr="00A23FA3" w:rsidDel="00135389" w:rsidRDefault="000451D5" w:rsidP="00B01F41">
            <w:pPr>
              <w:pStyle w:val="a0"/>
              <w:numPr>
                <w:ilvl w:val="0"/>
                <w:numId w:val="13"/>
              </w:numPr>
              <w:ind w:left="313" w:firstLineChars="0" w:hanging="313"/>
              <w:jc w:val="left"/>
              <w:rPr>
                <w:del w:id="8226" w:author="raye" w:date="2018-07-20T17:11:00Z"/>
                <w:rFonts w:ascii="Calibri" w:hAnsi="Calibri" w:cstheme="minorHAnsi"/>
                <w:szCs w:val="21"/>
              </w:rPr>
            </w:pPr>
            <w:del w:id="8227" w:author="raye" w:date="2018-07-20T17:11:00Z">
              <w:r w:rsidRPr="00A23FA3" w:rsidDel="00135389">
                <w:rPr>
                  <w:rFonts w:ascii="Calibri" w:hAnsi="Calibri" w:cstheme="minorHAnsi"/>
                  <w:szCs w:val="21"/>
                </w:rPr>
                <w:delText>Click on column header to support ascending and downward sorting by column content, and all columns can support ascending and descending sorting.</w:delText>
              </w:r>
              <w:bookmarkStart w:id="8228" w:name="_Toc520839579"/>
              <w:bookmarkEnd w:id="8228"/>
            </w:del>
          </w:p>
          <w:p w14:paraId="5BEBA016" w14:textId="21AC104B" w:rsidR="000451D5" w:rsidRPr="00A23FA3" w:rsidDel="00135389" w:rsidRDefault="000451D5" w:rsidP="00B01F41">
            <w:pPr>
              <w:pStyle w:val="a0"/>
              <w:numPr>
                <w:ilvl w:val="0"/>
                <w:numId w:val="13"/>
              </w:numPr>
              <w:ind w:left="313" w:firstLineChars="0" w:hanging="313"/>
              <w:jc w:val="left"/>
              <w:rPr>
                <w:del w:id="8229" w:author="raye" w:date="2018-07-20T17:11:00Z"/>
                <w:rFonts w:ascii="Calibri" w:hAnsi="Calibri" w:cstheme="minorHAnsi"/>
                <w:szCs w:val="21"/>
              </w:rPr>
            </w:pPr>
            <w:del w:id="8230" w:author="raye" w:date="2018-07-20T17:11:00Z">
              <w:r w:rsidRPr="00A23FA3" w:rsidDel="00135389">
                <w:rPr>
                  <w:rFonts w:ascii="Calibri" w:hAnsi="Calibri"/>
                </w:rPr>
                <w:delText>If the query results contain case that needs to be processed by this role, it will be identified by background color.</w:delText>
              </w:r>
              <w:bookmarkStart w:id="8231" w:name="_Toc520839580"/>
              <w:bookmarkEnd w:id="8231"/>
            </w:del>
          </w:p>
          <w:p w14:paraId="388EFBE4" w14:textId="3F8DBDDC" w:rsidR="00CF5427" w:rsidRPr="00A23FA3" w:rsidDel="00135389" w:rsidRDefault="004E17C9" w:rsidP="00B01F41">
            <w:pPr>
              <w:pStyle w:val="a0"/>
              <w:numPr>
                <w:ilvl w:val="0"/>
                <w:numId w:val="13"/>
              </w:numPr>
              <w:ind w:left="299" w:firstLineChars="0" w:hanging="299"/>
              <w:jc w:val="left"/>
              <w:rPr>
                <w:del w:id="8232" w:author="raye" w:date="2018-07-20T17:11:00Z"/>
                <w:rFonts w:ascii="Calibri" w:hAnsi="Calibri" w:cstheme="minorHAnsi"/>
                <w:szCs w:val="21"/>
              </w:rPr>
            </w:pPr>
            <w:del w:id="8233" w:author="raye" w:date="2018-07-20T17:11:00Z">
              <w:r w:rsidRPr="00A23FA3" w:rsidDel="00135389">
                <w:rPr>
                  <w:rFonts w:ascii="Calibri" w:hAnsi="Calibri" w:cstheme="minorHAnsi"/>
                  <w:szCs w:val="21"/>
                </w:rPr>
                <w:delText xml:space="preserve">When </w:delText>
              </w:r>
              <w:r w:rsidRPr="00A23FA3" w:rsidDel="00135389">
                <w:rPr>
                  <w:rFonts w:ascii="Calibri" w:hAnsi="Calibri"/>
                </w:rPr>
                <w:delText>t</w:delText>
              </w:r>
              <w:r w:rsidR="00CF5427" w:rsidRPr="00A23FA3" w:rsidDel="00135389">
                <w:rPr>
                  <w:rFonts w:ascii="Calibri" w:hAnsi="Calibri"/>
                </w:rPr>
                <w:delText xml:space="preserve">he </w:delText>
              </w:r>
              <w:r w:rsidR="00417547" w:rsidRPr="00A23FA3" w:rsidDel="00135389">
                <w:rPr>
                  <w:rFonts w:ascii="Calibri" w:hAnsi="Calibri"/>
                </w:rPr>
                <w:delText>first-time</w:delText>
              </w:r>
              <w:r w:rsidR="00CF5427" w:rsidRPr="00A23FA3" w:rsidDel="00135389">
                <w:rPr>
                  <w:rFonts w:ascii="Calibri" w:hAnsi="Calibri"/>
                </w:rPr>
                <w:delText xml:space="preserve"> user enter this page, the query condition area is empty, and the list shows the to-do list for the current role by default.</w:delText>
              </w:r>
              <w:bookmarkStart w:id="8234" w:name="_Toc520839581"/>
              <w:bookmarkEnd w:id="8234"/>
            </w:del>
          </w:p>
          <w:p w14:paraId="7A22620E" w14:textId="7AA94A42" w:rsidR="004469C1" w:rsidRPr="00A23FA3" w:rsidDel="00135389" w:rsidRDefault="00196FD9" w:rsidP="00774ECE">
            <w:pPr>
              <w:pStyle w:val="a0"/>
              <w:ind w:left="299" w:firstLineChars="0" w:firstLine="0"/>
              <w:jc w:val="left"/>
              <w:rPr>
                <w:del w:id="8235" w:author="raye" w:date="2018-07-20T17:11:00Z"/>
                <w:rFonts w:ascii="Calibri" w:hAnsi="Calibri" w:cstheme="minorHAnsi"/>
                <w:szCs w:val="21"/>
              </w:rPr>
            </w:pPr>
            <w:del w:id="8236" w:author="raye" w:date="2018-07-20T17:11:00Z">
              <w:r w:rsidRPr="00A23FA3" w:rsidDel="00135389">
                <w:rPr>
                  <w:rFonts w:ascii="Calibri" w:hAnsi="Calibri" w:cstheme="minorHAnsi"/>
                  <w:szCs w:val="21"/>
                </w:rPr>
                <w:delText xml:space="preserve">- </w:delText>
              </w:r>
              <w:r w:rsidR="00604DE2" w:rsidRPr="00A23FA3" w:rsidDel="00135389">
                <w:rPr>
                  <w:rFonts w:ascii="Calibri" w:hAnsi="Calibri"/>
                </w:rPr>
                <w:delText xml:space="preserve">Operations Analyst </w:delText>
              </w:r>
              <w:r w:rsidR="00CF5427" w:rsidRPr="00A23FA3" w:rsidDel="00135389">
                <w:rPr>
                  <w:rFonts w:ascii="Calibri" w:hAnsi="Calibri"/>
                </w:rPr>
                <w:delText xml:space="preserve">can be seen to return to its own Case from </w:delText>
              </w:r>
              <w:r w:rsidR="009E51F8" w:rsidRPr="00A23FA3" w:rsidDel="00135389">
                <w:rPr>
                  <w:rFonts w:ascii="Calibri" w:hAnsi="Calibri"/>
                </w:rPr>
                <w:delText xml:space="preserve">Operations </w:delText>
              </w:r>
              <w:r w:rsidR="00CF5427" w:rsidRPr="00A23FA3" w:rsidDel="00135389">
                <w:rPr>
                  <w:rFonts w:ascii="Calibri" w:hAnsi="Calibri"/>
                </w:rPr>
                <w:delText>Manager</w:delText>
              </w:r>
              <w:bookmarkStart w:id="8237" w:name="_Toc520839582"/>
              <w:bookmarkEnd w:id="8237"/>
            </w:del>
          </w:p>
          <w:p w14:paraId="7C2C79CD" w14:textId="44559037" w:rsidR="004469C1" w:rsidRPr="00A23FA3" w:rsidDel="00135389" w:rsidRDefault="00367C36" w:rsidP="00774ECE">
            <w:pPr>
              <w:pStyle w:val="a0"/>
              <w:ind w:left="299" w:firstLineChars="0" w:firstLine="0"/>
              <w:jc w:val="left"/>
              <w:rPr>
                <w:del w:id="8238" w:author="raye" w:date="2018-07-20T17:11:00Z"/>
                <w:rFonts w:ascii="Calibri" w:hAnsi="Calibri" w:cstheme="minorHAnsi"/>
                <w:szCs w:val="21"/>
              </w:rPr>
            </w:pPr>
            <w:del w:id="8239" w:author="raye" w:date="2018-07-20T17:11:00Z">
              <w:r w:rsidRPr="00A23FA3" w:rsidDel="00135389">
                <w:rPr>
                  <w:rFonts w:ascii="Calibri" w:hAnsi="Calibri" w:cstheme="minorHAnsi"/>
                  <w:szCs w:val="21"/>
                </w:rPr>
                <w:delText xml:space="preserve">- </w:delText>
              </w:r>
              <w:r w:rsidR="009E51F8" w:rsidRPr="00A23FA3" w:rsidDel="00135389">
                <w:rPr>
                  <w:rFonts w:ascii="Calibri" w:hAnsi="Calibri"/>
                </w:rPr>
                <w:delText xml:space="preserve">Operations </w:delText>
              </w:r>
              <w:r w:rsidR="00CF5427" w:rsidRPr="00A23FA3" w:rsidDel="00135389">
                <w:rPr>
                  <w:rFonts w:ascii="Calibri" w:hAnsi="Calibri"/>
                </w:rPr>
                <w:delText xml:space="preserve">Manager Case waiting </w:delText>
              </w:r>
              <w:r w:rsidR="004E17C9" w:rsidRPr="00A23FA3" w:rsidDel="00135389">
                <w:rPr>
                  <w:rFonts w:ascii="Calibri" w:hAnsi="Calibri"/>
                </w:rPr>
                <w:delText xml:space="preserve">list </w:delText>
              </w:r>
              <w:r w:rsidR="00CF5427" w:rsidRPr="00A23FA3" w:rsidDel="00135389">
                <w:rPr>
                  <w:rFonts w:ascii="Calibri" w:hAnsi="Calibri"/>
                </w:rPr>
                <w:delText>for him to review</w:delText>
              </w:r>
              <w:bookmarkStart w:id="8240" w:name="_Toc520839583"/>
              <w:bookmarkEnd w:id="8240"/>
            </w:del>
          </w:p>
          <w:p w14:paraId="5C3802A8" w14:textId="3A8C05BE" w:rsidR="004469C1" w:rsidRPr="00A23FA3" w:rsidDel="00135389" w:rsidRDefault="00367C36" w:rsidP="00774ECE">
            <w:pPr>
              <w:pStyle w:val="a0"/>
              <w:ind w:left="299" w:firstLineChars="0" w:firstLine="0"/>
              <w:jc w:val="left"/>
              <w:rPr>
                <w:del w:id="8241" w:author="raye" w:date="2018-07-20T17:11:00Z"/>
                <w:rFonts w:ascii="Calibri" w:hAnsi="Calibri" w:cstheme="minorHAnsi"/>
                <w:szCs w:val="21"/>
              </w:rPr>
            </w:pPr>
            <w:del w:id="8242" w:author="raye" w:date="2018-07-20T17:11:00Z">
              <w:r w:rsidRPr="00A23FA3" w:rsidDel="00135389">
                <w:rPr>
                  <w:rFonts w:ascii="Calibri" w:hAnsi="Calibri" w:cstheme="minorHAnsi"/>
                  <w:szCs w:val="21"/>
                </w:rPr>
                <w:delText xml:space="preserve">- </w:delText>
              </w:r>
              <w:r w:rsidR="00CF5427" w:rsidRPr="00A23FA3" w:rsidDel="00135389">
                <w:rPr>
                  <w:rFonts w:ascii="Calibri" w:hAnsi="Calibri"/>
                </w:rPr>
                <w:delText>Compliance Analyst can see the case which currently assigned to him</w:delText>
              </w:r>
              <w:r w:rsidR="00CF5427" w:rsidRPr="00A23FA3" w:rsidDel="00135389">
                <w:rPr>
                  <w:rFonts w:ascii="Calibri" w:hAnsi="Calibri" w:cstheme="minorHAnsi"/>
                  <w:szCs w:val="21"/>
                </w:rPr>
                <w:delText>.</w:delText>
              </w:r>
              <w:bookmarkStart w:id="8243" w:name="_Toc520839584"/>
              <w:bookmarkEnd w:id="8243"/>
            </w:del>
          </w:p>
          <w:p w14:paraId="02C68085" w14:textId="6BBEB158" w:rsidR="00CF5427" w:rsidRPr="00A23FA3" w:rsidDel="00135389" w:rsidRDefault="00CF5427" w:rsidP="00774ECE">
            <w:pPr>
              <w:pStyle w:val="a0"/>
              <w:ind w:left="299" w:firstLineChars="0" w:firstLine="0"/>
              <w:jc w:val="left"/>
              <w:rPr>
                <w:del w:id="8244" w:author="raye" w:date="2018-07-20T17:11:00Z"/>
                <w:rFonts w:ascii="Calibri" w:hAnsi="Calibri" w:cstheme="minorHAnsi"/>
                <w:szCs w:val="21"/>
              </w:rPr>
            </w:pPr>
            <w:del w:id="8245" w:author="raye" w:date="2018-07-20T17:11:00Z">
              <w:r w:rsidRPr="00A23FA3" w:rsidDel="00135389">
                <w:rPr>
                  <w:rFonts w:ascii="Calibri" w:hAnsi="Calibri" w:cstheme="minorHAnsi"/>
                  <w:szCs w:val="21"/>
                </w:rPr>
                <w:delText xml:space="preserve">- Compliance Supervisor can see all escalate by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 xml:space="preserve">manager which pending on assessment, and those cases which has submitted by </w:delText>
              </w:r>
              <w:r w:rsidR="00455C5C" w:rsidRPr="00A23FA3" w:rsidDel="00135389">
                <w:rPr>
                  <w:rFonts w:ascii="Calibri" w:hAnsi="Calibri" w:cstheme="minorHAnsi"/>
                  <w:szCs w:val="21"/>
                </w:rPr>
                <w:delText>Compliance Analyst</w:delText>
              </w:r>
              <w:r w:rsidRPr="00A23FA3" w:rsidDel="00135389">
                <w:rPr>
                  <w:rFonts w:ascii="Calibri" w:hAnsi="Calibri" w:cstheme="minorHAnsi"/>
                  <w:szCs w:val="21"/>
                </w:rPr>
                <w:delText xml:space="preserve"> or returned by BSA officer </w:delText>
              </w:r>
              <w:bookmarkStart w:id="8246" w:name="_Toc520839585"/>
              <w:bookmarkEnd w:id="8246"/>
            </w:del>
          </w:p>
          <w:p w14:paraId="3B5562AF" w14:textId="44B2CE76" w:rsidR="00CF5427" w:rsidRPr="00A23FA3" w:rsidDel="00135389" w:rsidRDefault="00CF5427" w:rsidP="00774ECE">
            <w:pPr>
              <w:pStyle w:val="a0"/>
              <w:ind w:left="299" w:firstLineChars="0" w:firstLine="0"/>
              <w:jc w:val="left"/>
              <w:rPr>
                <w:del w:id="8247" w:author="raye" w:date="2018-07-20T17:11:00Z"/>
                <w:rFonts w:ascii="Calibri" w:hAnsi="Calibri"/>
              </w:rPr>
            </w:pPr>
            <w:del w:id="8248" w:author="raye" w:date="2018-07-20T17:11:00Z">
              <w:r w:rsidRPr="00A23FA3" w:rsidDel="00135389">
                <w:rPr>
                  <w:rFonts w:ascii="Calibri" w:hAnsi="Calibri" w:cstheme="minorHAnsi"/>
                  <w:szCs w:val="21"/>
                </w:rPr>
                <w:delText xml:space="preserve">- </w:delText>
              </w:r>
              <w:r w:rsidRPr="00A23FA3" w:rsidDel="00135389">
                <w:rPr>
                  <w:rFonts w:ascii="Calibri" w:hAnsi="Calibri"/>
                </w:rPr>
                <w:delText>BSA Officer can see all the cases submitted to him by Supervisor.</w:delText>
              </w:r>
              <w:bookmarkStart w:id="8249" w:name="_Toc520839586"/>
              <w:bookmarkEnd w:id="8249"/>
            </w:del>
          </w:p>
          <w:p w14:paraId="6F15F14C" w14:textId="1AA761EE" w:rsidR="00D65618" w:rsidRPr="00A23FA3" w:rsidDel="00135389" w:rsidRDefault="00D65618" w:rsidP="00774ECE">
            <w:pPr>
              <w:pStyle w:val="a0"/>
              <w:ind w:left="299" w:firstLineChars="0" w:firstLine="0"/>
              <w:jc w:val="left"/>
              <w:rPr>
                <w:del w:id="8250" w:author="raye" w:date="2018-07-20T17:11:00Z"/>
                <w:rFonts w:ascii="Calibri" w:hAnsi="Calibri" w:cstheme="minorHAnsi"/>
                <w:szCs w:val="21"/>
              </w:rPr>
            </w:pPr>
            <w:bookmarkStart w:id="8251" w:name="_Toc520839587"/>
            <w:bookmarkEnd w:id="8251"/>
          </w:p>
        </w:tc>
        <w:bookmarkStart w:id="8252" w:name="_Toc520839588"/>
        <w:bookmarkEnd w:id="8252"/>
      </w:tr>
      <w:tr w:rsidR="0000301C" w:rsidRPr="00A23FA3" w:rsidDel="00135389" w14:paraId="6D0B74DE" w14:textId="5AE58CBB" w:rsidTr="0000301C">
        <w:trPr>
          <w:trHeight w:val="210"/>
          <w:del w:id="8253" w:author="raye" w:date="2018-07-20T17:11:00Z"/>
        </w:trPr>
        <w:tc>
          <w:tcPr>
            <w:tcW w:w="426" w:type="dxa"/>
          </w:tcPr>
          <w:p w14:paraId="19BA8917" w14:textId="0C08534A" w:rsidR="0000301C" w:rsidRPr="00A23FA3" w:rsidDel="00135389" w:rsidRDefault="0000301C" w:rsidP="00C409AC">
            <w:pPr>
              <w:rPr>
                <w:del w:id="8254" w:author="raye" w:date="2018-07-20T17:11:00Z"/>
                <w:rFonts w:ascii="Calibri" w:hAnsi="Calibri" w:cstheme="minorHAnsi"/>
                <w:szCs w:val="21"/>
              </w:rPr>
            </w:pPr>
            <w:del w:id="8255" w:author="raye" w:date="2018-07-20T17:11:00Z">
              <w:r w:rsidRPr="00A23FA3" w:rsidDel="00135389">
                <w:rPr>
                  <w:rFonts w:ascii="Calibri" w:hAnsi="Calibri" w:cstheme="minorHAnsi"/>
                  <w:szCs w:val="21"/>
                </w:rPr>
                <w:delText>4</w:delText>
              </w:r>
              <w:bookmarkStart w:id="8256" w:name="_Toc520839589"/>
              <w:bookmarkEnd w:id="8256"/>
            </w:del>
          </w:p>
        </w:tc>
        <w:tc>
          <w:tcPr>
            <w:tcW w:w="1985" w:type="dxa"/>
          </w:tcPr>
          <w:p w14:paraId="2429FCD1" w14:textId="710ECB8C" w:rsidR="000451D5" w:rsidRPr="00A23FA3" w:rsidDel="00135389" w:rsidRDefault="009E51F8" w:rsidP="00A769EC">
            <w:pPr>
              <w:jc w:val="left"/>
              <w:rPr>
                <w:del w:id="8257" w:author="raye" w:date="2018-07-20T17:11:00Z"/>
                <w:rFonts w:ascii="Calibri" w:hAnsi="Calibri" w:cstheme="minorHAnsi"/>
                <w:szCs w:val="21"/>
              </w:rPr>
            </w:pPr>
            <w:del w:id="8258" w:author="raye" w:date="2018-07-20T17:11:00Z">
              <w:r w:rsidRPr="00A23FA3" w:rsidDel="00135389">
                <w:rPr>
                  <w:rFonts w:ascii="Calibri" w:hAnsi="Calibri" w:cstheme="minorHAnsi"/>
                  <w:szCs w:val="21"/>
                </w:rPr>
                <w:delText xml:space="preserve">Operations </w:delText>
              </w:r>
              <w:r w:rsidR="000451D5" w:rsidRPr="00A23FA3" w:rsidDel="00135389">
                <w:rPr>
                  <w:rFonts w:ascii="Calibri" w:hAnsi="Calibri" w:cstheme="minorHAnsi"/>
                  <w:szCs w:val="21"/>
                </w:rPr>
                <w:delText>Function Area</w:delText>
              </w:r>
              <w:bookmarkStart w:id="8259" w:name="_Toc520839590"/>
              <w:bookmarkEnd w:id="8259"/>
            </w:del>
          </w:p>
        </w:tc>
        <w:tc>
          <w:tcPr>
            <w:tcW w:w="4942" w:type="dxa"/>
          </w:tcPr>
          <w:p w14:paraId="79D4A002" w14:textId="2306E756" w:rsidR="00D65618" w:rsidRPr="00A23FA3" w:rsidDel="00135389" w:rsidRDefault="00CF5427" w:rsidP="00B01F41">
            <w:pPr>
              <w:pStyle w:val="a0"/>
              <w:numPr>
                <w:ilvl w:val="0"/>
                <w:numId w:val="13"/>
              </w:numPr>
              <w:ind w:left="317" w:firstLineChars="0" w:hanging="317"/>
              <w:rPr>
                <w:del w:id="8260" w:author="raye" w:date="2018-07-20T17:11:00Z"/>
                <w:rFonts w:ascii="Calibri" w:hAnsi="Calibri" w:cstheme="minorHAnsi"/>
                <w:szCs w:val="21"/>
              </w:rPr>
            </w:pPr>
            <w:del w:id="8261" w:author="raye" w:date="2018-07-20T17:11:00Z">
              <w:r w:rsidRPr="00A23FA3" w:rsidDel="00135389">
                <w:rPr>
                  <w:rFonts w:ascii="Calibri" w:hAnsi="Calibri" w:cstheme="minorHAnsi"/>
                  <w:szCs w:val="21"/>
                </w:rPr>
                <w:delText>Display the action link / button for each case record, click on the case specified on the same line.</w:delText>
              </w:r>
              <w:bookmarkStart w:id="8262" w:name="_Toc520839591"/>
              <w:bookmarkEnd w:id="8262"/>
            </w:del>
          </w:p>
        </w:tc>
        <w:bookmarkStart w:id="8263" w:name="_Toc520839592"/>
        <w:bookmarkEnd w:id="8263"/>
      </w:tr>
    </w:tbl>
    <w:p w14:paraId="6A6CB35B" w14:textId="3354CE81" w:rsidR="009B2E51" w:rsidRPr="00A23FA3" w:rsidDel="00135389" w:rsidRDefault="009B2E51" w:rsidP="00C409AC">
      <w:pPr>
        <w:rPr>
          <w:del w:id="8264" w:author="raye" w:date="2018-07-20T17:11:00Z"/>
          <w:rFonts w:ascii="Calibri" w:hAnsi="Calibri" w:cstheme="minorHAnsi"/>
        </w:rPr>
      </w:pPr>
      <w:bookmarkStart w:id="8265" w:name="_Toc520839593"/>
      <w:bookmarkEnd w:id="8265"/>
    </w:p>
    <w:p w14:paraId="7D3913BC" w14:textId="57830C45" w:rsidR="004E17C9" w:rsidRPr="00A23FA3" w:rsidDel="00135389" w:rsidRDefault="004E17C9" w:rsidP="008F3E5E">
      <w:pPr>
        <w:widowControl/>
        <w:jc w:val="left"/>
        <w:rPr>
          <w:del w:id="8266" w:author="raye" w:date="2018-07-20T17:11:00Z"/>
          <w:rFonts w:ascii="Calibri" w:hAnsi="Calibri" w:cstheme="minorHAnsi"/>
        </w:rPr>
      </w:pPr>
      <w:del w:id="8267" w:author="raye" w:date="2018-07-20T17:11:00Z">
        <w:r w:rsidRPr="00A23FA3" w:rsidDel="00135389">
          <w:rPr>
            <w:rFonts w:ascii="Calibri" w:hAnsi="Calibri" w:cstheme="minorHAnsi"/>
          </w:rPr>
          <w:br w:type="page"/>
        </w:r>
      </w:del>
    </w:p>
    <w:p w14:paraId="4D62FF0F" w14:textId="597A9200" w:rsidR="00D65618" w:rsidRPr="00A23FA3" w:rsidDel="00135389" w:rsidRDefault="00D65618" w:rsidP="008F3E5E">
      <w:pPr>
        <w:rPr>
          <w:del w:id="8268" w:author="raye" w:date="2018-07-20T17:11:00Z"/>
          <w:rFonts w:ascii="Calibri" w:hAnsi="Calibri" w:cstheme="minorHAnsi"/>
        </w:rPr>
      </w:pPr>
      <w:bookmarkStart w:id="8269" w:name="_Toc520839594"/>
      <w:bookmarkEnd w:id="8269"/>
    </w:p>
    <w:p w14:paraId="27231CF0" w14:textId="04E09799" w:rsidR="00ED771A" w:rsidRPr="00A23FA3" w:rsidDel="00135389" w:rsidRDefault="004469C1" w:rsidP="00B01F41">
      <w:pPr>
        <w:pStyle w:val="a0"/>
        <w:numPr>
          <w:ilvl w:val="0"/>
          <w:numId w:val="12"/>
        </w:numPr>
        <w:ind w:firstLineChars="0"/>
        <w:jc w:val="left"/>
        <w:rPr>
          <w:del w:id="8270" w:author="raye" w:date="2018-07-20T17:11:00Z"/>
          <w:rFonts w:ascii="Calibri" w:hAnsi="Calibri" w:cstheme="minorHAnsi"/>
          <w:b/>
          <w:sz w:val="28"/>
          <w:szCs w:val="24"/>
        </w:rPr>
      </w:pPr>
      <w:del w:id="8271" w:author="raye" w:date="2018-07-20T17:11:00Z">
        <w:r w:rsidRPr="00A23FA3" w:rsidDel="00135389">
          <w:rPr>
            <w:rFonts w:ascii="Calibri" w:hAnsi="Calibri" w:cstheme="minorHAnsi"/>
            <w:b/>
            <w:sz w:val="28"/>
            <w:szCs w:val="24"/>
          </w:rPr>
          <w:delText>UI Elements</w:delText>
        </w:r>
        <w:bookmarkStart w:id="8272" w:name="_Toc520839595"/>
        <w:bookmarkEnd w:id="8272"/>
      </w:del>
    </w:p>
    <w:p w14:paraId="1550D839" w14:textId="1C248D6D" w:rsidR="0000301C" w:rsidRPr="00A23FA3" w:rsidDel="00135389" w:rsidRDefault="00E407B9" w:rsidP="00B01F41">
      <w:pPr>
        <w:pStyle w:val="a0"/>
        <w:numPr>
          <w:ilvl w:val="0"/>
          <w:numId w:val="6"/>
        </w:numPr>
        <w:ind w:firstLineChars="0"/>
        <w:jc w:val="left"/>
        <w:rPr>
          <w:del w:id="8273" w:author="raye" w:date="2018-07-20T17:11:00Z"/>
          <w:rFonts w:ascii="Calibri" w:hAnsi="Calibri" w:cstheme="minorHAnsi"/>
          <w:sz w:val="24"/>
          <w:szCs w:val="24"/>
        </w:rPr>
      </w:pPr>
      <w:del w:id="8274" w:author="raye" w:date="2018-07-20T17:11:00Z">
        <w:r w:rsidRPr="00A23FA3" w:rsidDel="00135389">
          <w:rPr>
            <w:rFonts w:ascii="Calibri" w:hAnsi="Calibri" w:cstheme="minorHAnsi"/>
            <w:sz w:val="24"/>
            <w:szCs w:val="24"/>
          </w:rPr>
          <w:delText xml:space="preserve">Element of </w:delText>
        </w:r>
        <w:r w:rsidRPr="00A23FA3" w:rsidDel="00135389">
          <w:rPr>
            <w:rFonts w:ascii="Calibri" w:hAnsi="Calibri" w:cstheme="minorHAnsi"/>
            <w:szCs w:val="21"/>
          </w:rPr>
          <w:delText>Query Condition Area:</w:delText>
        </w:r>
        <w:bookmarkStart w:id="8275" w:name="_Toc520839596"/>
        <w:bookmarkEnd w:id="8275"/>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5FC7E5B1" w14:textId="77777777" w:rsidTr="00C210F1">
        <w:trPr>
          <w:del w:id="8276" w:author="raye" w:date="2018-07-20T17:11:00Z"/>
        </w:trPr>
        <w:tc>
          <w:tcPr>
            <w:tcW w:w="2079" w:type="dxa"/>
            <w:shd w:val="clear" w:color="auto" w:fill="BFBFBF" w:themeFill="background1" w:themeFillShade="BF"/>
          </w:tcPr>
          <w:p w14:paraId="7B2127BD" w14:textId="41525568" w:rsidR="0000301C" w:rsidRPr="00A23FA3" w:rsidDel="00135389" w:rsidRDefault="0000301C" w:rsidP="00C409AC">
            <w:pPr>
              <w:rPr>
                <w:del w:id="8277" w:author="raye" w:date="2018-07-20T17:11:00Z"/>
                <w:rFonts w:ascii="Calibri" w:hAnsi="Calibri" w:cstheme="minorHAnsi"/>
                <w:szCs w:val="21"/>
              </w:rPr>
            </w:pPr>
            <w:del w:id="8278" w:author="raye" w:date="2018-07-20T17:11:00Z">
              <w:r w:rsidRPr="00A23FA3" w:rsidDel="00135389">
                <w:rPr>
                  <w:rFonts w:ascii="Calibri" w:hAnsi="Calibri" w:cstheme="minorHAnsi"/>
                  <w:szCs w:val="21"/>
                </w:rPr>
                <w:delText>ITEM</w:delText>
              </w:r>
              <w:bookmarkStart w:id="8279" w:name="_Toc520839597"/>
              <w:bookmarkEnd w:id="8279"/>
            </w:del>
          </w:p>
        </w:tc>
        <w:tc>
          <w:tcPr>
            <w:tcW w:w="1161" w:type="dxa"/>
            <w:shd w:val="clear" w:color="auto" w:fill="BFBFBF" w:themeFill="background1" w:themeFillShade="BF"/>
          </w:tcPr>
          <w:p w14:paraId="41FE72A0" w14:textId="0EA34336" w:rsidR="0000301C" w:rsidRPr="00A23FA3" w:rsidDel="00135389" w:rsidRDefault="0000301C" w:rsidP="00A769EC">
            <w:pPr>
              <w:rPr>
                <w:del w:id="8280" w:author="raye" w:date="2018-07-20T17:11:00Z"/>
                <w:rFonts w:ascii="Calibri" w:hAnsi="Calibri" w:cstheme="minorHAnsi"/>
                <w:szCs w:val="21"/>
              </w:rPr>
            </w:pPr>
            <w:del w:id="8281" w:author="raye" w:date="2018-07-20T17:11:00Z">
              <w:r w:rsidRPr="00A23FA3" w:rsidDel="00135389">
                <w:rPr>
                  <w:rFonts w:ascii="Calibri" w:hAnsi="Calibri" w:cstheme="minorHAnsi"/>
                  <w:szCs w:val="21"/>
                </w:rPr>
                <w:delText>TYPE</w:delText>
              </w:r>
              <w:bookmarkStart w:id="8282" w:name="_Toc520839598"/>
              <w:bookmarkEnd w:id="8282"/>
            </w:del>
          </w:p>
        </w:tc>
        <w:tc>
          <w:tcPr>
            <w:tcW w:w="4211" w:type="dxa"/>
            <w:shd w:val="clear" w:color="auto" w:fill="BFBFBF" w:themeFill="background1" w:themeFillShade="BF"/>
          </w:tcPr>
          <w:p w14:paraId="59802C6E" w14:textId="28562C96" w:rsidR="0000301C" w:rsidRPr="00A23FA3" w:rsidDel="00135389" w:rsidRDefault="0000301C" w:rsidP="00774ECE">
            <w:pPr>
              <w:rPr>
                <w:del w:id="8283" w:author="raye" w:date="2018-07-20T17:11:00Z"/>
                <w:rFonts w:ascii="Calibri" w:hAnsi="Calibri" w:cstheme="minorHAnsi"/>
                <w:szCs w:val="21"/>
              </w:rPr>
            </w:pPr>
            <w:del w:id="8284" w:author="raye" w:date="2018-07-20T17:11:00Z">
              <w:r w:rsidRPr="00A23FA3" w:rsidDel="00135389">
                <w:rPr>
                  <w:rFonts w:ascii="Calibri" w:hAnsi="Calibri" w:cstheme="minorHAnsi"/>
                  <w:szCs w:val="21"/>
                </w:rPr>
                <w:delText>DESCRIPTION</w:delText>
              </w:r>
              <w:bookmarkStart w:id="8285" w:name="_Toc520839599"/>
              <w:bookmarkEnd w:id="8285"/>
            </w:del>
          </w:p>
        </w:tc>
        <w:bookmarkStart w:id="8286" w:name="_Toc520839600"/>
        <w:bookmarkEnd w:id="8286"/>
      </w:tr>
      <w:tr w:rsidR="00A23FA3" w:rsidRPr="00A23FA3" w:rsidDel="00135389" w14:paraId="12C38F6B" w14:textId="77777777" w:rsidTr="00C210F1">
        <w:trPr>
          <w:del w:id="8287" w:author="raye" w:date="2018-07-20T17:11:00Z"/>
        </w:trPr>
        <w:tc>
          <w:tcPr>
            <w:tcW w:w="2079" w:type="dxa"/>
          </w:tcPr>
          <w:p w14:paraId="0B30C465" w14:textId="4F0AF269" w:rsidR="0000301C" w:rsidRPr="00A23FA3" w:rsidDel="00135389" w:rsidRDefault="0000301C" w:rsidP="00C409AC">
            <w:pPr>
              <w:rPr>
                <w:del w:id="8288" w:author="raye" w:date="2018-07-20T17:11:00Z"/>
                <w:rFonts w:ascii="Calibri" w:hAnsi="Calibri" w:cstheme="minorHAnsi"/>
                <w:szCs w:val="21"/>
              </w:rPr>
            </w:pPr>
            <w:del w:id="8289" w:author="raye" w:date="2018-07-20T17:11:00Z">
              <w:r w:rsidRPr="00A23FA3" w:rsidDel="00135389">
                <w:rPr>
                  <w:rFonts w:ascii="Calibri" w:hAnsi="Calibri" w:cstheme="minorHAnsi"/>
                  <w:szCs w:val="21"/>
                </w:rPr>
                <w:delText>CLIENT ID</w:delText>
              </w:r>
              <w:bookmarkStart w:id="8290" w:name="_Toc520839601"/>
              <w:bookmarkEnd w:id="8290"/>
            </w:del>
          </w:p>
        </w:tc>
        <w:tc>
          <w:tcPr>
            <w:tcW w:w="1161" w:type="dxa"/>
          </w:tcPr>
          <w:p w14:paraId="68EB19FA" w14:textId="72028274" w:rsidR="0000301C" w:rsidRPr="00A23FA3" w:rsidDel="00135389" w:rsidRDefault="0000301C" w:rsidP="00A769EC">
            <w:pPr>
              <w:rPr>
                <w:del w:id="8291" w:author="raye" w:date="2018-07-20T17:11:00Z"/>
                <w:rFonts w:ascii="Calibri" w:hAnsi="Calibri" w:cstheme="minorHAnsi"/>
                <w:szCs w:val="21"/>
              </w:rPr>
            </w:pPr>
            <w:del w:id="8292" w:author="raye" w:date="2018-07-20T17:11:00Z">
              <w:r w:rsidRPr="00A23FA3" w:rsidDel="00135389">
                <w:rPr>
                  <w:rFonts w:ascii="Calibri" w:hAnsi="Calibri" w:cstheme="minorHAnsi"/>
                  <w:szCs w:val="21"/>
                </w:rPr>
                <w:delText>String</w:delText>
              </w:r>
              <w:bookmarkStart w:id="8293" w:name="_Toc520839602"/>
              <w:bookmarkEnd w:id="8293"/>
            </w:del>
          </w:p>
        </w:tc>
        <w:tc>
          <w:tcPr>
            <w:tcW w:w="4211" w:type="dxa"/>
          </w:tcPr>
          <w:p w14:paraId="1E506A02" w14:textId="525FBC33" w:rsidR="0000301C" w:rsidRPr="00A23FA3" w:rsidDel="00135389" w:rsidRDefault="00CF5427" w:rsidP="00774ECE">
            <w:pPr>
              <w:rPr>
                <w:del w:id="8294" w:author="raye" w:date="2018-07-20T17:11:00Z"/>
                <w:rFonts w:ascii="Calibri" w:hAnsi="Calibri" w:cstheme="minorHAnsi"/>
                <w:szCs w:val="21"/>
              </w:rPr>
            </w:pPr>
            <w:del w:id="8295" w:author="raye" w:date="2018-07-20T17:11:00Z">
              <w:r w:rsidRPr="00A23FA3" w:rsidDel="00135389">
                <w:rPr>
                  <w:rFonts w:ascii="Calibri" w:hAnsi="Calibri" w:cstheme="minorHAnsi"/>
                  <w:szCs w:val="21"/>
                </w:rPr>
                <w:delText>Client ID number</w:delText>
              </w:r>
              <w:bookmarkStart w:id="8296" w:name="_Toc520839603"/>
              <w:bookmarkEnd w:id="8296"/>
            </w:del>
          </w:p>
        </w:tc>
        <w:bookmarkStart w:id="8297" w:name="_Toc520839604"/>
        <w:bookmarkEnd w:id="8297"/>
      </w:tr>
      <w:tr w:rsidR="00A23FA3" w:rsidRPr="00A23FA3" w:rsidDel="00135389" w14:paraId="7361C6B9" w14:textId="77777777" w:rsidTr="00C210F1">
        <w:trPr>
          <w:trHeight w:val="174"/>
          <w:del w:id="8298" w:author="raye" w:date="2018-07-20T17:11:00Z"/>
        </w:trPr>
        <w:tc>
          <w:tcPr>
            <w:tcW w:w="2079" w:type="dxa"/>
          </w:tcPr>
          <w:p w14:paraId="200D213A" w14:textId="1C5F5C81" w:rsidR="0000301C" w:rsidRPr="00A23FA3" w:rsidDel="00135389" w:rsidRDefault="0000301C" w:rsidP="00C409AC">
            <w:pPr>
              <w:rPr>
                <w:del w:id="8299" w:author="raye" w:date="2018-07-20T17:11:00Z"/>
                <w:rFonts w:ascii="Calibri" w:hAnsi="Calibri" w:cstheme="minorHAnsi"/>
                <w:szCs w:val="21"/>
              </w:rPr>
            </w:pPr>
            <w:del w:id="8300" w:author="raye" w:date="2018-07-20T17:11:00Z">
              <w:r w:rsidRPr="00A23FA3" w:rsidDel="00135389">
                <w:rPr>
                  <w:rFonts w:ascii="Calibri" w:hAnsi="Calibri" w:cstheme="minorHAnsi"/>
                  <w:szCs w:val="21"/>
                </w:rPr>
                <w:delText>REFERENCE NO</w:delText>
              </w:r>
              <w:bookmarkStart w:id="8301" w:name="_Toc520839605"/>
              <w:bookmarkEnd w:id="8301"/>
            </w:del>
          </w:p>
        </w:tc>
        <w:tc>
          <w:tcPr>
            <w:tcW w:w="1161" w:type="dxa"/>
          </w:tcPr>
          <w:p w14:paraId="32C06BAA" w14:textId="116C716C" w:rsidR="0000301C" w:rsidRPr="00A23FA3" w:rsidDel="00135389" w:rsidRDefault="0000301C" w:rsidP="00A769EC">
            <w:pPr>
              <w:rPr>
                <w:del w:id="8302" w:author="raye" w:date="2018-07-20T17:11:00Z"/>
                <w:rFonts w:ascii="Calibri" w:hAnsi="Calibri" w:cstheme="minorHAnsi"/>
                <w:szCs w:val="21"/>
              </w:rPr>
            </w:pPr>
            <w:del w:id="8303" w:author="raye" w:date="2018-07-20T17:11:00Z">
              <w:r w:rsidRPr="00A23FA3" w:rsidDel="00135389">
                <w:rPr>
                  <w:rFonts w:ascii="Calibri" w:hAnsi="Calibri" w:cstheme="minorHAnsi"/>
                  <w:szCs w:val="21"/>
                </w:rPr>
                <w:delText>String</w:delText>
              </w:r>
              <w:bookmarkStart w:id="8304" w:name="_Toc520839606"/>
              <w:bookmarkEnd w:id="8304"/>
            </w:del>
          </w:p>
        </w:tc>
        <w:tc>
          <w:tcPr>
            <w:tcW w:w="4211" w:type="dxa"/>
          </w:tcPr>
          <w:p w14:paraId="1AEF1813" w14:textId="588D7B55" w:rsidR="0000301C" w:rsidRPr="00A23FA3" w:rsidDel="00135389" w:rsidRDefault="00D43013" w:rsidP="00774ECE">
            <w:pPr>
              <w:rPr>
                <w:del w:id="8305" w:author="raye" w:date="2018-07-20T17:11:00Z"/>
                <w:rFonts w:ascii="Calibri" w:hAnsi="Calibri" w:cstheme="minorHAnsi"/>
                <w:szCs w:val="21"/>
              </w:rPr>
            </w:pPr>
            <w:del w:id="8306" w:author="raye" w:date="2018-07-20T17:11:00Z">
              <w:r w:rsidRPr="00A23FA3" w:rsidDel="00135389">
                <w:rPr>
                  <w:rFonts w:ascii="Calibri" w:hAnsi="Calibri" w:cstheme="minorHAnsi"/>
                  <w:szCs w:val="21"/>
                </w:rPr>
                <w:delText>T</w:delText>
              </w:r>
              <w:r w:rsidR="00CF5427" w:rsidRPr="00A23FA3" w:rsidDel="00135389">
                <w:rPr>
                  <w:rFonts w:ascii="Calibri" w:hAnsi="Calibri" w:cstheme="minorHAnsi"/>
                  <w:szCs w:val="21"/>
                </w:rPr>
                <w:delText>rade finance Reference number</w:delText>
              </w:r>
              <w:bookmarkStart w:id="8307" w:name="_Toc520839607"/>
              <w:bookmarkEnd w:id="8307"/>
            </w:del>
          </w:p>
        </w:tc>
        <w:bookmarkStart w:id="8308" w:name="_Toc520839608"/>
        <w:bookmarkEnd w:id="8308"/>
      </w:tr>
      <w:tr w:rsidR="00A23FA3" w:rsidRPr="00A23FA3" w:rsidDel="00135389" w14:paraId="091192A8" w14:textId="77777777" w:rsidTr="00C210F1">
        <w:trPr>
          <w:trHeight w:val="174"/>
          <w:del w:id="8309" w:author="raye" w:date="2018-07-20T17:11:00Z"/>
        </w:trPr>
        <w:tc>
          <w:tcPr>
            <w:tcW w:w="2079" w:type="dxa"/>
          </w:tcPr>
          <w:p w14:paraId="53C6CEB5" w14:textId="02FACEB9" w:rsidR="0000301C" w:rsidRPr="00A23FA3" w:rsidDel="00135389" w:rsidRDefault="0000301C" w:rsidP="00C409AC">
            <w:pPr>
              <w:rPr>
                <w:del w:id="8310" w:author="raye" w:date="2018-07-20T17:11:00Z"/>
                <w:rFonts w:ascii="Calibri" w:hAnsi="Calibri" w:cstheme="minorHAnsi"/>
                <w:szCs w:val="21"/>
              </w:rPr>
            </w:pPr>
            <w:del w:id="8311" w:author="raye" w:date="2018-07-20T17:11:00Z">
              <w:r w:rsidRPr="00A23FA3" w:rsidDel="00135389">
                <w:rPr>
                  <w:rFonts w:ascii="Calibri" w:hAnsi="Calibri" w:cstheme="minorHAnsi"/>
                  <w:szCs w:val="21"/>
                </w:rPr>
                <w:delText>BOC REFERENCE NO</w:delText>
              </w:r>
              <w:bookmarkStart w:id="8312" w:name="_Toc520839609"/>
              <w:bookmarkEnd w:id="8312"/>
            </w:del>
          </w:p>
        </w:tc>
        <w:tc>
          <w:tcPr>
            <w:tcW w:w="1161" w:type="dxa"/>
          </w:tcPr>
          <w:p w14:paraId="0CF4D8D0" w14:textId="6AD9398A" w:rsidR="0000301C" w:rsidRPr="00A23FA3" w:rsidDel="00135389" w:rsidRDefault="0000301C" w:rsidP="00A769EC">
            <w:pPr>
              <w:rPr>
                <w:del w:id="8313" w:author="raye" w:date="2018-07-20T17:11:00Z"/>
                <w:rFonts w:ascii="Calibri" w:hAnsi="Calibri" w:cstheme="minorHAnsi"/>
                <w:szCs w:val="21"/>
              </w:rPr>
            </w:pPr>
            <w:del w:id="8314" w:author="raye" w:date="2018-07-20T17:11:00Z">
              <w:r w:rsidRPr="00A23FA3" w:rsidDel="00135389">
                <w:rPr>
                  <w:rFonts w:ascii="Calibri" w:hAnsi="Calibri" w:cstheme="minorHAnsi"/>
                  <w:szCs w:val="21"/>
                </w:rPr>
                <w:delText>String</w:delText>
              </w:r>
              <w:bookmarkStart w:id="8315" w:name="_Toc520839610"/>
              <w:bookmarkEnd w:id="8315"/>
            </w:del>
          </w:p>
        </w:tc>
        <w:tc>
          <w:tcPr>
            <w:tcW w:w="4211" w:type="dxa"/>
          </w:tcPr>
          <w:p w14:paraId="282E5BFC" w14:textId="43D86073" w:rsidR="0000301C" w:rsidRPr="00A23FA3" w:rsidDel="00135389" w:rsidRDefault="00D43013" w:rsidP="00774ECE">
            <w:pPr>
              <w:rPr>
                <w:del w:id="8316" w:author="raye" w:date="2018-07-20T17:11:00Z"/>
                <w:rFonts w:ascii="Calibri" w:hAnsi="Calibri" w:cstheme="minorHAnsi"/>
                <w:szCs w:val="21"/>
              </w:rPr>
            </w:pPr>
            <w:del w:id="8317" w:author="raye" w:date="2018-07-20T17:11:00Z">
              <w:r w:rsidRPr="00A23FA3" w:rsidDel="00135389">
                <w:rPr>
                  <w:rFonts w:ascii="Calibri" w:hAnsi="Calibri" w:cstheme="minorHAnsi"/>
                  <w:szCs w:val="21"/>
                </w:rPr>
                <w:delText>BOC</w:delText>
              </w:r>
              <w:r w:rsidR="00CF5427" w:rsidRPr="00A23FA3" w:rsidDel="00135389">
                <w:rPr>
                  <w:rFonts w:ascii="Calibri" w:hAnsi="Calibri" w:cstheme="minorHAnsi"/>
                  <w:szCs w:val="21"/>
                </w:rPr>
                <w:delText xml:space="preserve"> business reference no</w:delText>
              </w:r>
              <w:bookmarkStart w:id="8318" w:name="_Toc520839611"/>
              <w:bookmarkEnd w:id="8318"/>
            </w:del>
          </w:p>
        </w:tc>
        <w:bookmarkStart w:id="8319" w:name="_Toc520839612"/>
        <w:bookmarkEnd w:id="8319"/>
      </w:tr>
      <w:tr w:rsidR="00A23FA3" w:rsidRPr="00A23FA3" w:rsidDel="00135389" w14:paraId="0233FCCB" w14:textId="77777777" w:rsidTr="00C210F1">
        <w:trPr>
          <w:trHeight w:val="174"/>
          <w:del w:id="8320" w:author="raye" w:date="2018-07-20T17:11:00Z"/>
        </w:trPr>
        <w:tc>
          <w:tcPr>
            <w:tcW w:w="2079" w:type="dxa"/>
          </w:tcPr>
          <w:p w14:paraId="29169283" w14:textId="0E7DD0E3" w:rsidR="0000301C" w:rsidRPr="00A23FA3" w:rsidDel="00135389" w:rsidRDefault="0000301C" w:rsidP="00C409AC">
            <w:pPr>
              <w:rPr>
                <w:del w:id="8321" w:author="raye" w:date="2018-07-20T17:11:00Z"/>
                <w:rFonts w:ascii="Calibri" w:hAnsi="Calibri" w:cstheme="minorHAnsi"/>
                <w:szCs w:val="21"/>
              </w:rPr>
            </w:pPr>
            <w:del w:id="8322" w:author="raye" w:date="2018-07-20T17:11:00Z">
              <w:r w:rsidRPr="00A23FA3" w:rsidDel="00135389">
                <w:rPr>
                  <w:rFonts w:ascii="Calibri" w:hAnsi="Calibri" w:cstheme="minorHAnsi"/>
                  <w:szCs w:val="21"/>
                </w:rPr>
                <w:delText>TOTAL AMOUNT</w:delText>
              </w:r>
              <w:bookmarkStart w:id="8323" w:name="_Toc520839613"/>
              <w:bookmarkEnd w:id="8323"/>
            </w:del>
          </w:p>
        </w:tc>
        <w:tc>
          <w:tcPr>
            <w:tcW w:w="1161" w:type="dxa"/>
          </w:tcPr>
          <w:p w14:paraId="61FF6C2D" w14:textId="5D66BD53" w:rsidR="0000301C" w:rsidRPr="00A23FA3" w:rsidDel="00135389" w:rsidRDefault="00C210F1" w:rsidP="00A769EC">
            <w:pPr>
              <w:rPr>
                <w:del w:id="8324" w:author="raye" w:date="2018-07-20T17:11:00Z"/>
                <w:rFonts w:ascii="Calibri" w:hAnsi="Calibri" w:cstheme="minorHAnsi"/>
                <w:szCs w:val="21"/>
              </w:rPr>
            </w:pPr>
            <w:del w:id="8325" w:author="raye" w:date="2018-07-20T17:11:00Z">
              <w:r w:rsidRPr="00A23FA3" w:rsidDel="00135389">
                <w:rPr>
                  <w:rFonts w:ascii="Calibri" w:hAnsi="Calibri" w:cstheme="minorHAnsi"/>
                  <w:szCs w:val="21"/>
                </w:rPr>
                <w:delText>Decimal</w:delText>
              </w:r>
              <w:bookmarkStart w:id="8326" w:name="_Toc520839614"/>
              <w:bookmarkEnd w:id="8326"/>
            </w:del>
          </w:p>
        </w:tc>
        <w:tc>
          <w:tcPr>
            <w:tcW w:w="4211" w:type="dxa"/>
          </w:tcPr>
          <w:p w14:paraId="1EE5EA38" w14:textId="1C303D19" w:rsidR="00CF5427" w:rsidRPr="00A23FA3" w:rsidDel="00135389" w:rsidRDefault="00CF5427" w:rsidP="00774ECE">
            <w:pPr>
              <w:rPr>
                <w:del w:id="8327" w:author="raye" w:date="2018-07-20T17:11:00Z"/>
                <w:rFonts w:ascii="Calibri" w:hAnsi="Calibri" w:cstheme="minorHAnsi"/>
                <w:szCs w:val="21"/>
              </w:rPr>
            </w:pPr>
            <w:del w:id="8328" w:author="raye" w:date="2018-07-20T17:11:00Z">
              <w:r w:rsidRPr="00A23FA3" w:rsidDel="00135389">
                <w:rPr>
                  <w:rFonts w:ascii="Calibri" w:hAnsi="Calibri"/>
                  <w:szCs w:val="21"/>
                </w:rPr>
                <w:delText>Amount range (</w:delText>
              </w:r>
              <w:r w:rsidR="004E17C9" w:rsidRPr="00A23FA3" w:rsidDel="00135389">
                <w:rPr>
                  <w:rFonts w:ascii="Calibri" w:hAnsi="Calibri"/>
                  <w:szCs w:val="21"/>
                </w:rPr>
                <w:delText>M</w:delText>
              </w:r>
              <w:r w:rsidRPr="00A23FA3" w:rsidDel="00135389">
                <w:rPr>
                  <w:rFonts w:ascii="Calibri" w:hAnsi="Calibri"/>
                  <w:szCs w:val="21"/>
                </w:rPr>
                <w:delText>i</w:delText>
              </w:r>
              <w:r w:rsidR="004E17C9" w:rsidRPr="00A23FA3" w:rsidDel="00135389">
                <w:rPr>
                  <w:rFonts w:ascii="Calibri" w:hAnsi="Calibri"/>
                  <w:szCs w:val="21"/>
                </w:rPr>
                <w:delText>n</w:delText>
              </w:r>
              <w:r w:rsidRPr="00A23FA3" w:rsidDel="00135389">
                <w:rPr>
                  <w:rFonts w:ascii="Calibri" w:hAnsi="Calibri"/>
                  <w:szCs w:val="21"/>
                </w:rPr>
                <w:delText xml:space="preserve"> &amp; Max)</w:delText>
              </w:r>
              <w:bookmarkStart w:id="8329" w:name="_Toc520839615"/>
              <w:bookmarkEnd w:id="8329"/>
            </w:del>
          </w:p>
        </w:tc>
        <w:bookmarkStart w:id="8330" w:name="_Toc520839616"/>
        <w:bookmarkEnd w:id="8330"/>
      </w:tr>
      <w:tr w:rsidR="00A23FA3" w:rsidRPr="00A23FA3" w:rsidDel="00135389" w14:paraId="1F75AF58" w14:textId="77777777" w:rsidTr="00C210F1">
        <w:trPr>
          <w:trHeight w:val="174"/>
          <w:del w:id="8331" w:author="raye" w:date="2018-07-20T17:11:00Z"/>
        </w:trPr>
        <w:tc>
          <w:tcPr>
            <w:tcW w:w="2079" w:type="dxa"/>
          </w:tcPr>
          <w:p w14:paraId="2A9D326B" w14:textId="25F5CBD6" w:rsidR="0000301C" w:rsidRPr="00A23FA3" w:rsidDel="00135389" w:rsidRDefault="0000301C" w:rsidP="00C409AC">
            <w:pPr>
              <w:rPr>
                <w:del w:id="8332" w:author="raye" w:date="2018-07-20T17:11:00Z"/>
                <w:rFonts w:ascii="Calibri" w:hAnsi="Calibri" w:cstheme="minorHAnsi"/>
                <w:szCs w:val="21"/>
              </w:rPr>
            </w:pPr>
            <w:del w:id="8333" w:author="raye" w:date="2018-07-20T17:11:00Z">
              <w:r w:rsidRPr="00A23FA3" w:rsidDel="00135389">
                <w:rPr>
                  <w:rFonts w:ascii="Calibri" w:hAnsi="Calibri" w:cstheme="minorHAnsi"/>
                  <w:szCs w:val="21"/>
                </w:rPr>
                <w:delText>CASE CREATE DATE</w:delText>
              </w:r>
              <w:bookmarkStart w:id="8334" w:name="_Toc520839617"/>
              <w:bookmarkEnd w:id="8334"/>
            </w:del>
          </w:p>
        </w:tc>
        <w:tc>
          <w:tcPr>
            <w:tcW w:w="1161" w:type="dxa"/>
          </w:tcPr>
          <w:p w14:paraId="6BA3FC39" w14:textId="59F94F70" w:rsidR="0000301C" w:rsidRPr="00A23FA3" w:rsidDel="00135389" w:rsidRDefault="00C210F1" w:rsidP="00A769EC">
            <w:pPr>
              <w:rPr>
                <w:del w:id="8335" w:author="raye" w:date="2018-07-20T17:11:00Z"/>
                <w:rFonts w:ascii="Calibri" w:hAnsi="Calibri" w:cstheme="minorHAnsi"/>
                <w:szCs w:val="21"/>
              </w:rPr>
            </w:pPr>
            <w:del w:id="8336" w:author="raye" w:date="2018-07-20T17:11:00Z">
              <w:r w:rsidRPr="00A23FA3" w:rsidDel="00135389">
                <w:rPr>
                  <w:rFonts w:ascii="Calibri" w:hAnsi="Calibri" w:cstheme="minorHAnsi"/>
                  <w:szCs w:val="21"/>
                </w:rPr>
                <w:delText>Date</w:delText>
              </w:r>
              <w:bookmarkStart w:id="8337" w:name="_Toc520839618"/>
              <w:bookmarkEnd w:id="8337"/>
            </w:del>
          </w:p>
        </w:tc>
        <w:tc>
          <w:tcPr>
            <w:tcW w:w="4211" w:type="dxa"/>
          </w:tcPr>
          <w:p w14:paraId="0D10103F" w14:textId="45C759CD" w:rsidR="0000301C" w:rsidRPr="00A23FA3" w:rsidDel="00135389" w:rsidRDefault="00CF5427" w:rsidP="00774ECE">
            <w:pPr>
              <w:rPr>
                <w:del w:id="8338" w:author="raye" w:date="2018-07-20T17:11:00Z"/>
                <w:rFonts w:ascii="Calibri" w:hAnsi="Calibri" w:cstheme="minorHAnsi"/>
                <w:szCs w:val="21"/>
              </w:rPr>
            </w:pPr>
            <w:del w:id="8339" w:author="raye" w:date="2018-07-20T17:11:00Z">
              <w:r w:rsidRPr="00A23FA3" w:rsidDel="00135389">
                <w:rPr>
                  <w:rFonts w:ascii="Calibri" w:hAnsi="Calibri" w:cstheme="minorHAnsi"/>
                  <w:szCs w:val="21"/>
                </w:rPr>
                <w:delText xml:space="preserve">Date range </w:delText>
              </w:r>
              <w:r w:rsidR="00417547" w:rsidRPr="00A23FA3" w:rsidDel="00135389">
                <w:rPr>
                  <w:rFonts w:ascii="Calibri" w:hAnsi="Calibri" w:cstheme="minorHAnsi"/>
                  <w:szCs w:val="21"/>
                </w:rPr>
                <w:delText>(</w:delText>
              </w:r>
              <w:r w:rsidR="00417547" w:rsidRPr="00A23FA3" w:rsidDel="00135389">
                <w:rPr>
                  <w:rFonts w:ascii="Calibri" w:hAnsi="Calibri"/>
                  <w:szCs w:val="21"/>
                </w:rPr>
                <w:delText>Earliest</w:delText>
              </w:r>
              <w:r w:rsidRPr="00A23FA3" w:rsidDel="00135389">
                <w:rPr>
                  <w:rFonts w:ascii="Calibri" w:hAnsi="Calibri"/>
                  <w:szCs w:val="21"/>
                </w:rPr>
                <w:delText xml:space="preserve"> &amp; latest)</w:delText>
              </w:r>
              <w:bookmarkStart w:id="8340" w:name="_Toc520839619"/>
              <w:bookmarkEnd w:id="8340"/>
            </w:del>
          </w:p>
        </w:tc>
        <w:bookmarkStart w:id="8341" w:name="_Toc520839620"/>
        <w:bookmarkEnd w:id="8341"/>
      </w:tr>
      <w:tr w:rsidR="00A23FA3" w:rsidRPr="00A23FA3" w:rsidDel="00135389" w14:paraId="00D49446" w14:textId="77777777" w:rsidTr="00C210F1">
        <w:trPr>
          <w:trHeight w:val="174"/>
          <w:del w:id="8342" w:author="raye" w:date="2018-07-20T17:11:00Z"/>
        </w:trPr>
        <w:tc>
          <w:tcPr>
            <w:tcW w:w="2079" w:type="dxa"/>
          </w:tcPr>
          <w:p w14:paraId="319B7255" w14:textId="58AF4650" w:rsidR="00BC45A7" w:rsidRPr="00A23FA3" w:rsidDel="00135389" w:rsidRDefault="004469C1" w:rsidP="00C409AC">
            <w:pPr>
              <w:rPr>
                <w:del w:id="8343" w:author="raye" w:date="2018-07-20T17:11:00Z"/>
                <w:rFonts w:ascii="Calibri" w:hAnsi="Calibri" w:cstheme="minorHAnsi"/>
                <w:szCs w:val="21"/>
              </w:rPr>
            </w:pPr>
            <w:del w:id="8344" w:author="raye" w:date="2018-07-20T17:11:00Z">
              <w:r w:rsidRPr="00A23FA3" w:rsidDel="00135389">
                <w:rPr>
                  <w:rFonts w:ascii="Calibri" w:hAnsi="Calibri" w:cstheme="minorHAnsi"/>
                  <w:szCs w:val="21"/>
                </w:rPr>
                <w:delText>RED</w:delText>
              </w:r>
              <w:r w:rsidR="00BC45A7" w:rsidRPr="00A23FA3" w:rsidDel="00135389">
                <w:rPr>
                  <w:rFonts w:ascii="Calibri" w:hAnsi="Calibri" w:cstheme="minorHAnsi"/>
                  <w:szCs w:val="21"/>
                </w:rPr>
                <w:delText xml:space="preserve"> F</w:delText>
              </w:r>
              <w:r w:rsidRPr="00A23FA3" w:rsidDel="00135389">
                <w:rPr>
                  <w:rFonts w:ascii="Calibri" w:hAnsi="Calibri" w:cstheme="minorHAnsi"/>
                  <w:szCs w:val="21"/>
                </w:rPr>
                <w:delText>LAG</w:delText>
              </w:r>
              <w:bookmarkStart w:id="8345" w:name="_Toc520839621"/>
              <w:bookmarkEnd w:id="8345"/>
            </w:del>
          </w:p>
        </w:tc>
        <w:tc>
          <w:tcPr>
            <w:tcW w:w="1161" w:type="dxa"/>
          </w:tcPr>
          <w:p w14:paraId="337E01EB" w14:textId="572951A3" w:rsidR="00BC45A7" w:rsidRPr="00A23FA3" w:rsidDel="00135389" w:rsidRDefault="00BC45A7" w:rsidP="00A769EC">
            <w:pPr>
              <w:rPr>
                <w:del w:id="8346" w:author="raye" w:date="2018-07-20T17:11:00Z"/>
                <w:rFonts w:ascii="Calibri" w:hAnsi="Calibri" w:cstheme="minorHAnsi"/>
                <w:szCs w:val="21"/>
              </w:rPr>
            </w:pPr>
            <w:del w:id="8347" w:author="raye" w:date="2018-07-20T17:11:00Z">
              <w:r w:rsidRPr="00A23FA3" w:rsidDel="00135389">
                <w:rPr>
                  <w:rFonts w:ascii="Calibri" w:hAnsi="Calibri" w:cstheme="minorHAnsi"/>
                  <w:szCs w:val="21"/>
                </w:rPr>
                <w:delText>Selection</w:delText>
              </w:r>
              <w:bookmarkStart w:id="8348" w:name="_Toc520839622"/>
              <w:bookmarkEnd w:id="8348"/>
            </w:del>
          </w:p>
        </w:tc>
        <w:tc>
          <w:tcPr>
            <w:tcW w:w="4211" w:type="dxa"/>
          </w:tcPr>
          <w:p w14:paraId="041C6273" w14:textId="077F094A" w:rsidR="00BC45A7" w:rsidRPr="00A23FA3" w:rsidDel="00135389" w:rsidRDefault="00CF5427" w:rsidP="00774ECE">
            <w:pPr>
              <w:rPr>
                <w:del w:id="8349" w:author="raye" w:date="2018-07-20T17:11:00Z"/>
                <w:rFonts w:ascii="Calibri" w:hAnsi="Calibri" w:cstheme="minorHAnsi"/>
                <w:szCs w:val="21"/>
              </w:rPr>
            </w:pPr>
            <w:del w:id="8350" w:author="raye" w:date="2018-07-20T17:11:00Z">
              <w:r w:rsidRPr="00A23FA3" w:rsidDel="00135389">
                <w:rPr>
                  <w:rFonts w:ascii="Calibri" w:hAnsi="Calibri"/>
                  <w:szCs w:val="21"/>
                </w:rPr>
                <w:delText xml:space="preserve">Single </w:delText>
              </w:r>
              <w:r w:rsidR="00417547" w:rsidRPr="00A23FA3" w:rsidDel="00135389">
                <w:rPr>
                  <w:rFonts w:ascii="Calibri" w:hAnsi="Calibri"/>
                  <w:szCs w:val="21"/>
                </w:rPr>
                <w:delText>choice</w:delText>
              </w:r>
              <w:r w:rsidR="00417547" w:rsidRPr="00A23FA3" w:rsidDel="00135389">
                <w:rPr>
                  <w:rStyle w:val="apple-converted-space"/>
                  <w:rFonts w:ascii="Calibri" w:hAnsi="Calibri" w:cs="Arial"/>
                  <w:szCs w:val="21"/>
                </w:rPr>
                <w:delText xml:space="preserve"> (</w:delText>
              </w:r>
              <w:r w:rsidRPr="00A23FA3" w:rsidDel="00135389">
                <w:rPr>
                  <w:rStyle w:val="apple-converted-space"/>
                  <w:rFonts w:ascii="Calibri" w:hAnsi="Calibri" w:cs="Arial"/>
                  <w:szCs w:val="21"/>
                </w:rPr>
                <w:delText>have red flag or no</w:delText>
              </w:r>
              <w:r w:rsidR="004E17C9" w:rsidRPr="00A23FA3" w:rsidDel="00135389">
                <w:rPr>
                  <w:rStyle w:val="apple-converted-space"/>
                  <w:rFonts w:ascii="Calibri" w:hAnsi="Calibri" w:cs="Arial"/>
                  <w:szCs w:val="21"/>
                </w:rPr>
                <w:delText>t</w:delText>
              </w:r>
              <w:r w:rsidRPr="00A23FA3" w:rsidDel="00135389">
                <w:rPr>
                  <w:rStyle w:val="apple-converted-space"/>
                  <w:rFonts w:ascii="Calibri" w:hAnsi="Calibri" w:cs="Arial"/>
                  <w:szCs w:val="21"/>
                </w:rPr>
                <w:delText>)</w:delText>
              </w:r>
              <w:bookmarkStart w:id="8351" w:name="_Toc520839623"/>
              <w:bookmarkEnd w:id="8351"/>
            </w:del>
          </w:p>
        </w:tc>
        <w:bookmarkStart w:id="8352" w:name="_Toc520839624"/>
        <w:bookmarkEnd w:id="8352"/>
      </w:tr>
      <w:tr w:rsidR="00A23FA3" w:rsidRPr="00A23FA3" w:rsidDel="00135389" w14:paraId="7648E89D" w14:textId="77777777" w:rsidTr="00C210F1">
        <w:trPr>
          <w:trHeight w:val="174"/>
          <w:del w:id="8353" w:author="raye" w:date="2018-07-20T17:11:00Z"/>
        </w:trPr>
        <w:tc>
          <w:tcPr>
            <w:tcW w:w="2079" w:type="dxa"/>
          </w:tcPr>
          <w:p w14:paraId="46C27E4A" w14:textId="5EC1E6B8" w:rsidR="0000301C" w:rsidRPr="00A23FA3" w:rsidDel="00135389" w:rsidRDefault="0000301C" w:rsidP="00C409AC">
            <w:pPr>
              <w:rPr>
                <w:del w:id="8354" w:author="raye" w:date="2018-07-20T17:11:00Z"/>
                <w:rFonts w:ascii="Calibri" w:hAnsi="Calibri" w:cstheme="minorHAnsi"/>
                <w:szCs w:val="21"/>
              </w:rPr>
            </w:pPr>
            <w:del w:id="8355" w:author="raye" w:date="2018-07-20T17:11:00Z">
              <w:r w:rsidRPr="00A23FA3" w:rsidDel="00135389">
                <w:rPr>
                  <w:rFonts w:ascii="Calibri" w:hAnsi="Calibri" w:cstheme="minorHAnsi"/>
                  <w:szCs w:val="21"/>
                </w:rPr>
                <w:delText>CASE STATUS</w:delText>
              </w:r>
              <w:bookmarkStart w:id="8356" w:name="_Toc520839625"/>
              <w:bookmarkEnd w:id="8356"/>
            </w:del>
          </w:p>
        </w:tc>
        <w:tc>
          <w:tcPr>
            <w:tcW w:w="1161" w:type="dxa"/>
          </w:tcPr>
          <w:p w14:paraId="2E73A7E3" w14:textId="24E343F5" w:rsidR="0000301C" w:rsidRPr="00A23FA3" w:rsidDel="00135389" w:rsidRDefault="00C210F1" w:rsidP="00A769EC">
            <w:pPr>
              <w:rPr>
                <w:del w:id="8357" w:author="raye" w:date="2018-07-20T17:11:00Z"/>
                <w:rFonts w:ascii="Calibri" w:hAnsi="Calibri" w:cstheme="minorHAnsi"/>
                <w:szCs w:val="21"/>
              </w:rPr>
            </w:pPr>
            <w:del w:id="8358" w:author="raye" w:date="2018-07-20T17:11:00Z">
              <w:r w:rsidRPr="00A23FA3" w:rsidDel="00135389">
                <w:rPr>
                  <w:rFonts w:ascii="Calibri" w:hAnsi="Calibri" w:cstheme="minorHAnsi"/>
                  <w:szCs w:val="21"/>
                </w:rPr>
                <w:delText>Selection</w:delText>
              </w:r>
              <w:bookmarkStart w:id="8359" w:name="_Toc520839626"/>
              <w:bookmarkEnd w:id="8359"/>
            </w:del>
          </w:p>
        </w:tc>
        <w:tc>
          <w:tcPr>
            <w:tcW w:w="4211" w:type="dxa"/>
          </w:tcPr>
          <w:p w14:paraId="25FC827D" w14:textId="502E1109" w:rsidR="0000301C" w:rsidRPr="00A23FA3" w:rsidDel="00135389" w:rsidRDefault="00CF5427" w:rsidP="00774ECE">
            <w:pPr>
              <w:rPr>
                <w:del w:id="8360" w:author="raye" w:date="2018-07-20T17:11:00Z"/>
                <w:rFonts w:ascii="Calibri" w:hAnsi="Calibri" w:cstheme="minorHAnsi"/>
                <w:szCs w:val="21"/>
              </w:rPr>
            </w:pPr>
            <w:del w:id="8361" w:author="raye" w:date="2018-07-20T17:11:00Z">
              <w:r w:rsidRPr="00A23FA3" w:rsidDel="00135389">
                <w:rPr>
                  <w:rFonts w:ascii="Calibri" w:hAnsi="Calibri" w:cstheme="minorHAnsi"/>
                  <w:szCs w:val="21"/>
                </w:rPr>
                <w:delText>Drop down list to select</w:delText>
              </w:r>
              <w:bookmarkStart w:id="8362" w:name="_Toc520839627"/>
              <w:bookmarkEnd w:id="8362"/>
            </w:del>
          </w:p>
        </w:tc>
        <w:bookmarkStart w:id="8363" w:name="_Toc520839628"/>
        <w:bookmarkEnd w:id="8363"/>
      </w:tr>
      <w:tr w:rsidR="00A23FA3" w:rsidRPr="00A23FA3" w:rsidDel="00135389" w14:paraId="6610CF29" w14:textId="77777777" w:rsidTr="00C210F1">
        <w:trPr>
          <w:trHeight w:val="174"/>
          <w:del w:id="8364" w:author="raye" w:date="2018-07-20T17:11:00Z"/>
        </w:trPr>
        <w:tc>
          <w:tcPr>
            <w:tcW w:w="2079" w:type="dxa"/>
          </w:tcPr>
          <w:p w14:paraId="5A9E4D97" w14:textId="2EC937C3" w:rsidR="00C210F1" w:rsidRPr="00A23FA3" w:rsidDel="00135389" w:rsidRDefault="00C210F1" w:rsidP="00C409AC">
            <w:pPr>
              <w:rPr>
                <w:del w:id="8365" w:author="raye" w:date="2018-07-20T17:11:00Z"/>
                <w:rFonts w:ascii="Calibri" w:hAnsi="Calibri" w:cstheme="minorHAnsi"/>
                <w:szCs w:val="21"/>
              </w:rPr>
            </w:pPr>
            <w:del w:id="8366" w:author="raye" w:date="2018-07-20T17:11:00Z">
              <w:r w:rsidRPr="00A23FA3" w:rsidDel="00135389">
                <w:rPr>
                  <w:rFonts w:ascii="Calibri" w:hAnsi="Calibri" w:cstheme="minorHAnsi"/>
                  <w:szCs w:val="21"/>
                </w:rPr>
                <w:delText>“Search”</w:delText>
              </w:r>
              <w:bookmarkStart w:id="8367" w:name="_Toc520839629"/>
              <w:bookmarkEnd w:id="8367"/>
            </w:del>
          </w:p>
        </w:tc>
        <w:tc>
          <w:tcPr>
            <w:tcW w:w="1161" w:type="dxa"/>
          </w:tcPr>
          <w:p w14:paraId="061380F6" w14:textId="0800BCED" w:rsidR="00C210F1" w:rsidRPr="00A23FA3" w:rsidDel="00135389" w:rsidRDefault="001F35C5" w:rsidP="00A769EC">
            <w:pPr>
              <w:rPr>
                <w:del w:id="8368" w:author="raye" w:date="2018-07-20T17:11:00Z"/>
                <w:rFonts w:ascii="Calibri" w:hAnsi="Calibri" w:cstheme="minorHAnsi"/>
                <w:szCs w:val="21"/>
              </w:rPr>
            </w:pPr>
            <w:del w:id="8369" w:author="raye" w:date="2018-07-20T17:11:00Z">
              <w:r w:rsidRPr="00A23FA3" w:rsidDel="00135389">
                <w:rPr>
                  <w:rFonts w:ascii="Calibri" w:hAnsi="Calibri" w:cstheme="minorHAnsi"/>
                  <w:szCs w:val="21"/>
                </w:rPr>
                <w:delText>Button</w:delText>
              </w:r>
              <w:bookmarkStart w:id="8370" w:name="_Toc520839630"/>
              <w:bookmarkEnd w:id="8370"/>
            </w:del>
          </w:p>
        </w:tc>
        <w:tc>
          <w:tcPr>
            <w:tcW w:w="4211" w:type="dxa"/>
          </w:tcPr>
          <w:p w14:paraId="35470E72" w14:textId="1F5C7AE2" w:rsidR="00CF5427" w:rsidRPr="00A23FA3" w:rsidDel="00135389" w:rsidRDefault="00CF5427" w:rsidP="00774ECE">
            <w:pPr>
              <w:rPr>
                <w:del w:id="8371" w:author="raye" w:date="2018-07-20T17:11:00Z"/>
                <w:rFonts w:ascii="Calibri" w:hAnsi="Calibri" w:cstheme="minorHAnsi"/>
                <w:szCs w:val="21"/>
              </w:rPr>
            </w:pPr>
            <w:del w:id="8372" w:author="raye" w:date="2018-07-20T17:11:00Z">
              <w:r w:rsidRPr="00A23FA3" w:rsidDel="00135389">
                <w:rPr>
                  <w:rFonts w:ascii="Calibri" w:hAnsi="Calibri" w:cstheme="minorHAnsi"/>
                  <w:szCs w:val="21"/>
                </w:rPr>
                <w:delText>Click the search criteria entered and query the qualified case records and display it in the list area</w:delText>
              </w:r>
              <w:bookmarkStart w:id="8373" w:name="_Toc520839631"/>
              <w:bookmarkEnd w:id="8373"/>
            </w:del>
          </w:p>
        </w:tc>
        <w:bookmarkStart w:id="8374" w:name="_Toc520839632"/>
        <w:bookmarkEnd w:id="8374"/>
      </w:tr>
      <w:tr w:rsidR="00A23FA3" w:rsidRPr="00A23FA3" w:rsidDel="00135389" w14:paraId="2DE85480" w14:textId="77777777" w:rsidTr="00C210F1">
        <w:trPr>
          <w:trHeight w:val="174"/>
          <w:del w:id="8375" w:author="raye" w:date="2018-07-20T17:11:00Z"/>
        </w:trPr>
        <w:tc>
          <w:tcPr>
            <w:tcW w:w="2079" w:type="dxa"/>
          </w:tcPr>
          <w:p w14:paraId="097629DE" w14:textId="546066F9" w:rsidR="00C210F1" w:rsidRPr="00A23FA3" w:rsidDel="00135389" w:rsidRDefault="00C210F1" w:rsidP="00C409AC">
            <w:pPr>
              <w:rPr>
                <w:del w:id="8376" w:author="raye" w:date="2018-07-20T17:11:00Z"/>
                <w:rFonts w:ascii="Calibri" w:hAnsi="Calibri" w:cstheme="minorHAnsi"/>
                <w:szCs w:val="21"/>
              </w:rPr>
            </w:pPr>
            <w:del w:id="8377" w:author="raye" w:date="2018-07-20T17:11:00Z">
              <w:r w:rsidRPr="00A23FA3" w:rsidDel="00135389">
                <w:rPr>
                  <w:rFonts w:ascii="Calibri" w:hAnsi="Calibri" w:cstheme="minorHAnsi"/>
                  <w:szCs w:val="21"/>
                </w:rPr>
                <w:delText>“Clear”</w:delText>
              </w:r>
              <w:bookmarkStart w:id="8378" w:name="_Toc520839633"/>
              <w:bookmarkEnd w:id="8378"/>
            </w:del>
          </w:p>
        </w:tc>
        <w:tc>
          <w:tcPr>
            <w:tcW w:w="1161" w:type="dxa"/>
          </w:tcPr>
          <w:p w14:paraId="1530F16F" w14:textId="76CA47E7" w:rsidR="00C210F1" w:rsidRPr="00A23FA3" w:rsidDel="00135389" w:rsidRDefault="001F35C5" w:rsidP="00A769EC">
            <w:pPr>
              <w:rPr>
                <w:del w:id="8379" w:author="raye" w:date="2018-07-20T17:11:00Z"/>
                <w:rFonts w:ascii="Calibri" w:hAnsi="Calibri" w:cstheme="minorHAnsi"/>
                <w:szCs w:val="21"/>
              </w:rPr>
            </w:pPr>
            <w:del w:id="8380" w:author="raye" w:date="2018-07-20T17:11:00Z">
              <w:r w:rsidRPr="00A23FA3" w:rsidDel="00135389">
                <w:rPr>
                  <w:rFonts w:ascii="Calibri" w:hAnsi="Calibri" w:cstheme="minorHAnsi"/>
                  <w:szCs w:val="21"/>
                </w:rPr>
                <w:delText>Button</w:delText>
              </w:r>
              <w:bookmarkStart w:id="8381" w:name="_Toc520839634"/>
              <w:bookmarkEnd w:id="8381"/>
            </w:del>
          </w:p>
        </w:tc>
        <w:tc>
          <w:tcPr>
            <w:tcW w:w="4211" w:type="dxa"/>
          </w:tcPr>
          <w:p w14:paraId="11AAE341" w14:textId="20BB3FD6" w:rsidR="00C210F1" w:rsidRPr="00A23FA3" w:rsidDel="00135389" w:rsidRDefault="00CF5427" w:rsidP="00774ECE">
            <w:pPr>
              <w:jc w:val="left"/>
              <w:rPr>
                <w:del w:id="8382" w:author="raye" w:date="2018-07-20T17:11:00Z"/>
                <w:rFonts w:ascii="Calibri" w:hAnsi="Calibri" w:cstheme="minorHAnsi"/>
                <w:szCs w:val="21"/>
              </w:rPr>
            </w:pPr>
            <w:del w:id="8383" w:author="raye" w:date="2018-07-20T17:11:00Z">
              <w:r w:rsidRPr="00A23FA3" w:rsidDel="00135389">
                <w:rPr>
                  <w:rFonts w:ascii="Calibri" w:hAnsi="Calibri"/>
                </w:rPr>
                <w:delText>After clicking, empty the input query conditions.</w:delText>
              </w:r>
              <w:bookmarkStart w:id="8384" w:name="_Toc520839635"/>
              <w:bookmarkEnd w:id="8384"/>
            </w:del>
          </w:p>
        </w:tc>
        <w:bookmarkStart w:id="8385" w:name="_Toc520839636"/>
        <w:bookmarkEnd w:id="8385"/>
      </w:tr>
    </w:tbl>
    <w:p w14:paraId="5842CC2D" w14:textId="08BF2529" w:rsidR="00C210F1" w:rsidRPr="00A23FA3" w:rsidDel="00135389" w:rsidRDefault="00E407B9" w:rsidP="00B01F41">
      <w:pPr>
        <w:pStyle w:val="a0"/>
        <w:numPr>
          <w:ilvl w:val="0"/>
          <w:numId w:val="6"/>
        </w:numPr>
        <w:ind w:firstLineChars="0"/>
        <w:jc w:val="left"/>
        <w:rPr>
          <w:del w:id="8386" w:author="raye" w:date="2018-07-20T17:11:00Z"/>
          <w:rFonts w:ascii="Calibri" w:hAnsi="Calibri" w:cstheme="minorHAnsi"/>
          <w:sz w:val="24"/>
          <w:szCs w:val="24"/>
        </w:rPr>
      </w:pPr>
      <w:del w:id="8387" w:author="raye" w:date="2018-07-20T17:11:00Z">
        <w:r w:rsidRPr="00A23FA3" w:rsidDel="00135389">
          <w:rPr>
            <w:rFonts w:ascii="Calibri" w:hAnsi="Calibri" w:cstheme="minorHAnsi"/>
            <w:sz w:val="24"/>
            <w:szCs w:val="24"/>
          </w:rPr>
          <w:delText xml:space="preserve">Element of </w:delText>
        </w:r>
        <w:r w:rsidRPr="00A23FA3" w:rsidDel="00135389">
          <w:rPr>
            <w:rFonts w:ascii="Calibri" w:hAnsi="Calibri" w:cstheme="minorHAnsi"/>
            <w:szCs w:val="21"/>
          </w:rPr>
          <w:delText>List Control Area:</w:delText>
        </w:r>
        <w:bookmarkStart w:id="8388" w:name="_Toc520839637"/>
        <w:bookmarkEnd w:id="8388"/>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44FE8EF6" w14:textId="77777777" w:rsidTr="00DE7C3F">
        <w:trPr>
          <w:del w:id="8389" w:author="raye" w:date="2018-07-20T17:11:00Z"/>
        </w:trPr>
        <w:tc>
          <w:tcPr>
            <w:tcW w:w="2079" w:type="dxa"/>
            <w:shd w:val="clear" w:color="auto" w:fill="BFBFBF" w:themeFill="background1" w:themeFillShade="BF"/>
          </w:tcPr>
          <w:p w14:paraId="3559F7E1" w14:textId="28013D9C" w:rsidR="00C210F1" w:rsidRPr="00A23FA3" w:rsidDel="00135389" w:rsidRDefault="00C210F1" w:rsidP="00C409AC">
            <w:pPr>
              <w:rPr>
                <w:del w:id="8390" w:author="raye" w:date="2018-07-20T17:11:00Z"/>
                <w:rFonts w:ascii="Calibri" w:hAnsi="Calibri" w:cstheme="minorHAnsi"/>
                <w:szCs w:val="21"/>
              </w:rPr>
            </w:pPr>
            <w:del w:id="8391" w:author="raye" w:date="2018-07-20T17:11:00Z">
              <w:r w:rsidRPr="00A23FA3" w:rsidDel="00135389">
                <w:rPr>
                  <w:rFonts w:ascii="Calibri" w:hAnsi="Calibri" w:cstheme="minorHAnsi"/>
                  <w:szCs w:val="21"/>
                </w:rPr>
                <w:delText>ITEM</w:delText>
              </w:r>
              <w:bookmarkStart w:id="8392" w:name="_Toc520839638"/>
              <w:bookmarkEnd w:id="8392"/>
            </w:del>
          </w:p>
        </w:tc>
        <w:tc>
          <w:tcPr>
            <w:tcW w:w="1161" w:type="dxa"/>
            <w:shd w:val="clear" w:color="auto" w:fill="BFBFBF" w:themeFill="background1" w:themeFillShade="BF"/>
          </w:tcPr>
          <w:p w14:paraId="57874070" w14:textId="52A5477D" w:rsidR="00C210F1" w:rsidRPr="00A23FA3" w:rsidDel="00135389" w:rsidRDefault="00C210F1" w:rsidP="00A769EC">
            <w:pPr>
              <w:rPr>
                <w:del w:id="8393" w:author="raye" w:date="2018-07-20T17:11:00Z"/>
                <w:rFonts w:ascii="Calibri" w:hAnsi="Calibri" w:cstheme="minorHAnsi"/>
                <w:szCs w:val="21"/>
              </w:rPr>
            </w:pPr>
            <w:del w:id="8394" w:author="raye" w:date="2018-07-20T17:11:00Z">
              <w:r w:rsidRPr="00A23FA3" w:rsidDel="00135389">
                <w:rPr>
                  <w:rFonts w:ascii="Calibri" w:hAnsi="Calibri" w:cstheme="minorHAnsi"/>
                  <w:szCs w:val="21"/>
                </w:rPr>
                <w:delText>TYPE</w:delText>
              </w:r>
              <w:bookmarkStart w:id="8395" w:name="_Toc520839639"/>
              <w:bookmarkEnd w:id="8395"/>
            </w:del>
          </w:p>
        </w:tc>
        <w:tc>
          <w:tcPr>
            <w:tcW w:w="4211" w:type="dxa"/>
            <w:shd w:val="clear" w:color="auto" w:fill="BFBFBF" w:themeFill="background1" w:themeFillShade="BF"/>
          </w:tcPr>
          <w:p w14:paraId="7ABFF063" w14:textId="29B45AA2" w:rsidR="00C210F1" w:rsidRPr="00A23FA3" w:rsidDel="00135389" w:rsidRDefault="00C210F1" w:rsidP="00774ECE">
            <w:pPr>
              <w:rPr>
                <w:del w:id="8396" w:author="raye" w:date="2018-07-20T17:11:00Z"/>
                <w:rFonts w:ascii="Calibri" w:hAnsi="Calibri" w:cstheme="minorHAnsi"/>
                <w:szCs w:val="21"/>
              </w:rPr>
            </w:pPr>
            <w:del w:id="8397" w:author="raye" w:date="2018-07-20T17:11:00Z">
              <w:r w:rsidRPr="00A23FA3" w:rsidDel="00135389">
                <w:rPr>
                  <w:rFonts w:ascii="Calibri" w:hAnsi="Calibri" w:cstheme="minorHAnsi"/>
                  <w:szCs w:val="21"/>
                </w:rPr>
                <w:delText>DESCRIPTION</w:delText>
              </w:r>
              <w:bookmarkStart w:id="8398" w:name="_Toc520839640"/>
              <w:bookmarkEnd w:id="8398"/>
            </w:del>
          </w:p>
        </w:tc>
        <w:bookmarkStart w:id="8399" w:name="_Toc520839641"/>
        <w:bookmarkEnd w:id="8399"/>
      </w:tr>
      <w:tr w:rsidR="00A23FA3" w:rsidRPr="00A23FA3" w:rsidDel="00135389" w14:paraId="74BF52BF" w14:textId="77777777" w:rsidTr="00DE7C3F">
        <w:trPr>
          <w:trHeight w:val="174"/>
          <w:del w:id="8400" w:author="raye" w:date="2018-07-20T17:11:00Z"/>
        </w:trPr>
        <w:tc>
          <w:tcPr>
            <w:tcW w:w="2079" w:type="dxa"/>
          </w:tcPr>
          <w:p w14:paraId="4D608B60" w14:textId="6F499DA4" w:rsidR="00C210F1" w:rsidRPr="00A23FA3" w:rsidDel="00135389" w:rsidRDefault="00C210F1" w:rsidP="00C409AC">
            <w:pPr>
              <w:rPr>
                <w:del w:id="8401" w:author="raye" w:date="2018-07-20T17:11:00Z"/>
                <w:rFonts w:ascii="Calibri" w:hAnsi="Calibri" w:cstheme="minorHAnsi"/>
                <w:szCs w:val="21"/>
              </w:rPr>
            </w:pPr>
            <w:del w:id="8402" w:author="raye" w:date="2018-07-20T17:11:00Z">
              <w:r w:rsidRPr="00A23FA3" w:rsidDel="00135389">
                <w:rPr>
                  <w:rFonts w:ascii="Calibri" w:hAnsi="Calibri" w:cstheme="minorHAnsi"/>
                  <w:szCs w:val="21"/>
                </w:rPr>
                <w:delText>SKIP TO PAGE NO</w:delText>
              </w:r>
              <w:bookmarkStart w:id="8403" w:name="_Toc520839642"/>
              <w:bookmarkEnd w:id="8403"/>
            </w:del>
          </w:p>
        </w:tc>
        <w:tc>
          <w:tcPr>
            <w:tcW w:w="1161" w:type="dxa"/>
          </w:tcPr>
          <w:p w14:paraId="0BCFB307" w14:textId="76318A45" w:rsidR="00C210F1" w:rsidRPr="00A23FA3" w:rsidDel="00135389" w:rsidRDefault="00C210F1" w:rsidP="00A769EC">
            <w:pPr>
              <w:rPr>
                <w:del w:id="8404" w:author="raye" w:date="2018-07-20T17:11:00Z"/>
                <w:rFonts w:ascii="Calibri" w:hAnsi="Calibri" w:cstheme="minorHAnsi"/>
                <w:szCs w:val="21"/>
              </w:rPr>
            </w:pPr>
            <w:del w:id="8405" w:author="raye" w:date="2018-07-20T17:11:00Z">
              <w:r w:rsidRPr="00A23FA3" w:rsidDel="00135389">
                <w:rPr>
                  <w:rFonts w:ascii="Calibri" w:hAnsi="Calibri" w:cstheme="minorHAnsi"/>
                  <w:szCs w:val="21"/>
                </w:rPr>
                <w:delText>Numeric</w:delText>
              </w:r>
              <w:bookmarkStart w:id="8406" w:name="_Toc520839643"/>
              <w:bookmarkEnd w:id="8406"/>
            </w:del>
          </w:p>
        </w:tc>
        <w:tc>
          <w:tcPr>
            <w:tcW w:w="4211" w:type="dxa"/>
          </w:tcPr>
          <w:p w14:paraId="3A13BC28" w14:textId="659281CF" w:rsidR="00CF5427" w:rsidRPr="00A23FA3" w:rsidDel="00135389" w:rsidRDefault="00CF5427" w:rsidP="00774ECE">
            <w:pPr>
              <w:jc w:val="left"/>
              <w:rPr>
                <w:del w:id="8407" w:author="raye" w:date="2018-07-20T17:11:00Z"/>
                <w:rFonts w:ascii="Calibri" w:hAnsi="Calibri" w:cstheme="minorHAnsi"/>
                <w:szCs w:val="21"/>
              </w:rPr>
            </w:pPr>
            <w:del w:id="8408" w:author="raye" w:date="2018-07-20T17:11:00Z">
              <w:r w:rsidRPr="00A23FA3" w:rsidDel="00135389">
                <w:rPr>
                  <w:rFonts w:ascii="Calibri" w:hAnsi="Calibri" w:cstheme="minorHAnsi"/>
                  <w:szCs w:val="21"/>
                </w:rPr>
                <w:delText>Manually enter the number within the range of pages in the current list and jump to the specified page</w:delText>
              </w:r>
              <w:bookmarkStart w:id="8409" w:name="_Toc520839644"/>
              <w:bookmarkEnd w:id="8409"/>
            </w:del>
          </w:p>
        </w:tc>
        <w:bookmarkStart w:id="8410" w:name="_Toc520839645"/>
        <w:bookmarkEnd w:id="8410"/>
      </w:tr>
      <w:tr w:rsidR="00A23FA3" w:rsidRPr="00A23FA3" w:rsidDel="00135389" w14:paraId="6AD6725A" w14:textId="77777777" w:rsidTr="00DE7C3F">
        <w:trPr>
          <w:trHeight w:val="174"/>
          <w:del w:id="8411" w:author="raye" w:date="2018-07-20T17:11:00Z"/>
        </w:trPr>
        <w:tc>
          <w:tcPr>
            <w:tcW w:w="2079" w:type="dxa"/>
          </w:tcPr>
          <w:p w14:paraId="292386A8" w14:textId="2D158897" w:rsidR="00C210F1" w:rsidRPr="00A23FA3" w:rsidDel="00135389" w:rsidRDefault="00384CA4" w:rsidP="00C409AC">
            <w:pPr>
              <w:rPr>
                <w:del w:id="8412" w:author="raye" w:date="2018-07-20T17:11:00Z"/>
                <w:rFonts w:ascii="Calibri" w:hAnsi="Calibri" w:cstheme="minorHAnsi"/>
                <w:szCs w:val="21"/>
              </w:rPr>
            </w:pPr>
            <w:del w:id="8413" w:author="raye" w:date="2018-07-20T17:11:00Z">
              <w:r w:rsidRPr="00A23FA3" w:rsidDel="00135389">
                <w:rPr>
                  <w:rFonts w:ascii="Calibri" w:hAnsi="Calibri" w:cstheme="minorHAnsi"/>
                  <w:szCs w:val="21"/>
                </w:rPr>
                <w:delText>Page UP</w:delText>
              </w:r>
              <w:r w:rsidR="00C210F1" w:rsidRPr="00A23FA3" w:rsidDel="00135389">
                <w:rPr>
                  <w:rFonts w:ascii="Calibri" w:hAnsi="Calibri" w:cstheme="minorHAnsi"/>
                  <w:szCs w:val="21"/>
                </w:rPr>
                <w:delText>/Page</w:delText>
              </w:r>
              <w:r w:rsidRPr="00A23FA3" w:rsidDel="00135389">
                <w:rPr>
                  <w:rFonts w:ascii="Calibri" w:hAnsi="Calibri" w:cstheme="minorHAnsi"/>
                  <w:szCs w:val="21"/>
                </w:rPr>
                <w:delText xml:space="preserve"> </w:delText>
              </w:r>
              <w:r w:rsidR="00C210F1" w:rsidRPr="00A23FA3" w:rsidDel="00135389">
                <w:rPr>
                  <w:rFonts w:ascii="Calibri" w:hAnsi="Calibri" w:cstheme="minorHAnsi"/>
                  <w:szCs w:val="21"/>
                </w:rPr>
                <w:delText>Down</w:delText>
              </w:r>
              <w:bookmarkStart w:id="8414" w:name="_Toc520839646"/>
              <w:bookmarkEnd w:id="8414"/>
            </w:del>
          </w:p>
        </w:tc>
        <w:tc>
          <w:tcPr>
            <w:tcW w:w="1161" w:type="dxa"/>
          </w:tcPr>
          <w:p w14:paraId="52F1994C" w14:textId="79F02C73" w:rsidR="00C210F1" w:rsidRPr="00A23FA3" w:rsidDel="00135389" w:rsidRDefault="00CF5427" w:rsidP="00A769EC">
            <w:pPr>
              <w:rPr>
                <w:del w:id="8415" w:author="raye" w:date="2018-07-20T17:11:00Z"/>
                <w:rFonts w:ascii="Calibri" w:hAnsi="Calibri" w:cstheme="minorHAnsi"/>
                <w:szCs w:val="21"/>
              </w:rPr>
            </w:pPr>
            <w:del w:id="8416" w:author="raye" w:date="2018-07-20T17:11:00Z">
              <w:r w:rsidRPr="00A23FA3" w:rsidDel="00135389">
                <w:rPr>
                  <w:rFonts w:ascii="Calibri" w:hAnsi="Calibri" w:cstheme="minorHAnsi"/>
                  <w:szCs w:val="21"/>
                </w:rPr>
                <w:delText>Link</w:delText>
              </w:r>
              <w:bookmarkStart w:id="8417" w:name="_Toc520839647"/>
              <w:bookmarkEnd w:id="8417"/>
            </w:del>
          </w:p>
        </w:tc>
        <w:tc>
          <w:tcPr>
            <w:tcW w:w="4211" w:type="dxa"/>
          </w:tcPr>
          <w:p w14:paraId="1992D047" w14:textId="0DE642B3" w:rsidR="00CF5427" w:rsidRPr="00A23FA3" w:rsidDel="00135389" w:rsidRDefault="00CF5427" w:rsidP="00774ECE">
            <w:pPr>
              <w:rPr>
                <w:del w:id="8418" w:author="raye" w:date="2018-07-20T17:11:00Z"/>
                <w:rFonts w:ascii="Calibri" w:hAnsi="Calibri" w:cstheme="minorHAnsi"/>
                <w:szCs w:val="21"/>
              </w:rPr>
            </w:pPr>
            <w:del w:id="8419" w:author="raye" w:date="2018-07-20T17:11:00Z">
              <w:r w:rsidRPr="00A23FA3" w:rsidDel="00135389">
                <w:rPr>
                  <w:rFonts w:ascii="Calibri" w:hAnsi="Calibri" w:cstheme="minorHAnsi"/>
                  <w:szCs w:val="21"/>
                </w:rPr>
                <w:delText>Click, jump to the previous page / next page</w:delText>
              </w:r>
              <w:bookmarkStart w:id="8420" w:name="_Toc520839648"/>
              <w:bookmarkEnd w:id="8420"/>
            </w:del>
          </w:p>
        </w:tc>
        <w:bookmarkStart w:id="8421" w:name="_Toc520839649"/>
        <w:bookmarkEnd w:id="8421"/>
      </w:tr>
      <w:tr w:rsidR="00A23FA3" w:rsidRPr="00A23FA3" w:rsidDel="00135389" w14:paraId="3FEDE866" w14:textId="77777777" w:rsidTr="00DE7C3F">
        <w:trPr>
          <w:trHeight w:val="174"/>
          <w:del w:id="8422" w:author="raye" w:date="2018-07-20T17:11:00Z"/>
        </w:trPr>
        <w:tc>
          <w:tcPr>
            <w:tcW w:w="2079" w:type="dxa"/>
          </w:tcPr>
          <w:p w14:paraId="6E2B4938" w14:textId="13770C48" w:rsidR="00571256" w:rsidRPr="00A23FA3" w:rsidDel="00135389" w:rsidRDefault="00384CA4" w:rsidP="00C409AC">
            <w:pPr>
              <w:rPr>
                <w:del w:id="8423" w:author="raye" w:date="2018-07-20T17:11:00Z"/>
                <w:rFonts w:ascii="Calibri" w:hAnsi="Calibri" w:cstheme="minorHAnsi"/>
                <w:szCs w:val="21"/>
              </w:rPr>
            </w:pPr>
            <w:del w:id="8424" w:author="raye" w:date="2018-07-20T17:11:00Z">
              <w:r w:rsidRPr="00A23FA3" w:rsidDel="00135389">
                <w:rPr>
                  <w:rFonts w:ascii="Calibri" w:hAnsi="Calibri" w:cstheme="minorHAnsi"/>
                  <w:szCs w:val="21"/>
                </w:rPr>
                <w:delText>Restore</w:delText>
              </w:r>
              <w:bookmarkStart w:id="8425" w:name="_Toc520839650"/>
              <w:bookmarkEnd w:id="8425"/>
            </w:del>
          </w:p>
        </w:tc>
        <w:tc>
          <w:tcPr>
            <w:tcW w:w="1161" w:type="dxa"/>
          </w:tcPr>
          <w:p w14:paraId="0DA4DCF6" w14:textId="12980A9C" w:rsidR="00571256" w:rsidRPr="00A23FA3" w:rsidDel="00135389" w:rsidRDefault="00CF5427" w:rsidP="00A769EC">
            <w:pPr>
              <w:rPr>
                <w:del w:id="8426" w:author="raye" w:date="2018-07-20T17:11:00Z"/>
                <w:rFonts w:ascii="Calibri" w:hAnsi="Calibri" w:cstheme="minorHAnsi"/>
                <w:szCs w:val="21"/>
              </w:rPr>
            </w:pPr>
            <w:del w:id="8427" w:author="raye" w:date="2018-07-20T17:11:00Z">
              <w:r w:rsidRPr="00A23FA3" w:rsidDel="00135389">
                <w:rPr>
                  <w:rFonts w:ascii="Calibri" w:hAnsi="Calibri" w:cstheme="minorHAnsi"/>
                  <w:szCs w:val="21"/>
                </w:rPr>
                <w:delText>Link</w:delText>
              </w:r>
              <w:bookmarkStart w:id="8428" w:name="_Toc520839651"/>
              <w:bookmarkEnd w:id="8428"/>
            </w:del>
          </w:p>
        </w:tc>
        <w:tc>
          <w:tcPr>
            <w:tcW w:w="4211" w:type="dxa"/>
          </w:tcPr>
          <w:p w14:paraId="08BD8756" w14:textId="7EF74FBB" w:rsidR="00CF5427" w:rsidRPr="00A23FA3" w:rsidDel="00135389" w:rsidRDefault="00CF5427" w:rsidP="00774ECE">
            <w:pPr>
              <w:rPr>
                <w:del w:id="8429" w:author="raye" w:date="2018-07-20T17:11:00Z"/>
                <w:rFonts w:ascii="Calibri" w:hAnsi="Calibri" w:cstheme="minorHAnsi"/>
                <w:szCs w:val="21"/>
              </w:rPr>
            </w:pPr>
            <w:del w:id="8430" w:author="raye" w:date="2018-07-20T17:11:00Z">
              <w:r w:rsidRPr="00A23FA3" w:rsidDel="00135389">
                <w:rPr>
                  <w:rFonts w:ascii="Calibri" w:hAnsi="Calibri"/>
                </w:rPr>
                <w:delText>Restore the list area content as the current role's to-do list</w:delText>
              </w:r>
              <w:bookmarkStart w:id="8431" w:name="_Toc520839652"/>
              <w:bookmarkEnd w:id="8431"/>
            </w:del>
          </w:p>
        </w:tc>
        <w:bookmarkStart w:id="8432" w:name="_Toc520839653"/>
        <w:bookmarkEnd w:id="8432"/>
      </w:tr>
    </w:tbl>
    <w:p w14:paraId="39C8279C" w14:textId="6530131C" w:rsidR="00C210F1" w:rsidRPr="00A23FA3" w:rsidDel="00135389" w:rsidRDefault="00E407B9" w:rsidP="00B01F41">
      <w:pPr>
        <w:pStyle w:val="a0"/>
        <w:numPr>
          <w:ilvl w:val="0"/>
          <w:numId w:val="6"/>
        </w:numPr>
        <w:ind w:firstLineChars="0"/>
        <w:jc w:val="left"/>
        <w:rPr>
          <w:del w:id="8433" w:author="raye" w:date="2018-07-20T17:11:00Z"/>
          <w:rFonts w:ascii="Calibri" w:hAnsi="Calibri" w:cstheme="minorHAnsi"/>
          <w:sz w:val="24"/>
          <w:szCs w:val="24"/>
        </w:rPr>
      </w:pPr>
      <w:del w:id="8434" w:author="raye" w:date="2018-07-20T17:11:00Z">
        <w:r w:rsidRPr="00A23FA3" w:rsidDel="00135389">
          <w:rPr>
            <w:rFonts w:ascii="Calibri" w:hAnsi="Calibri" w:cstheme="minorHAnsi"/>
            <w:sz w:val="24"/>
            <w:szCs w:val="24"/>
          </w:rPr>
          <w:delText xml:space="preserve">Element of </w:delText>
        </w:r>
        <w:r w:rsidRPr="00A23FA3" w:rsidDel="00135389">
          <w:rPr>
            <w:rFonts w:ascii="Calibri" w:hAnsi="Calibri" w:cstheme="minorHAnsi"/>
            <w:szCs w:val="21"/>
          </w:rPr>
          <w:delText>Case Record List Area: (list Columns)</w:delText>
        </w:r>
        <w:bookmarkStart w:id="8435" w:name="_Toc520839654"/>
        <w:bookmarkEnd w:id="8435"/>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24F954B8" w14:textId="77777777" w:rsidTr="00DE7C3F">
        <w:trPr>
          <w:del w:id="8436" w:author="raye" w:date="2018-07-20T17:11:00Z"/>
        </w:trPr>
        <w:tc>
          <w:tcPr>
            <w:tcW w:w="2079" w:type="dxa"/>
            <w:shd w:val="clear" w:color="auto" w:fill="BFBFBF" w:themeFill="background1" w:themeFillShade="BF"/>
          </w:tcPr>
          <w:p w14:paraId="457B3B97" w14:textId="005A0140" w:rsidR="00C210F1" w:rsidRPr="00A23FA3" w:rsidDel="00135389" w:rsidRDefault="00C210F1" w:rsidP="00C409AC">
            <w:pPr>
              <w:rPr>
                <w:del w:id="8437" w:author="raye" w:date="2018-07-20T17:11:00Z"/>
                <w:rFonts w:ascii="Calibri" w:hAnsi="Calibri" w:cstheme="minorHAnsi"/>
                <w:szCs w:val="21"/>
              </w:rPr>
            </w:pPr>
            <w:del w:id="8438" w:author="raye" w:date="2018-07-20T17:11:00Z">
              <w:r w:rsidRPr="00A23FA3" w:rsidDel="00135389">
                <w:rPr>
                  <w:rFonts w:ascii="Calibri" w:hAnsi="Calibri" w:cstheme="minorHAnsi"/>
                  <w:szCs w:val="21"/>
                </w:rPr>
                <w:delText>ITEM</w:delText>
              </w:r>
              <w:bookmarkStart w:id="8439" w:name="_Toc520839655"/>
              <w:bookmarkEnd w:id="8439"/>
            </w:del>
          </w:p>
        </w:tc>
        <w:tc>
          <w:tcPr>
            <w:tcW w:w="1161" w:type="dxa"/>
            <w:shd w:val="clear" w:color="auto" w:fill="BFBFBF" w:themeFill="background1" w:themeFillShade="BF"/>
          </w:tcPr>
          <w:p w14:paraId="23A9E4AD" w14:textId="17EEB331" w:rsidR="00C210F1" w:rsidRPr="00A23FA3" w:rsidDel="00135389" w:rsidRDefault="00C210F1" w:rsidP="00A769EC">
            <w:pPr>
              <w:rPr>
                <w:del w:id="8440" w:author="raye" w:date="2018-07-20T17:11:00Z"/>
                <w:rFonts w:ascii="Calibri" w:hAnsi="Calibri" w:cstheme="minorHAnsi"/>
                <w:szCs w:val="21"/>
              </w:rPr>
            </w:pPr>
            <w:del w:id="8441" w:author="raye" w:date="2018-07-20T17:11:00Z">
              <w:r w:rsidRPr="00A23FA3" w:rsidDel="00135389">
                <w:rPr>
                  <w:rFonts w:ascii="Calibri" w:hAnsi="Calibri" w:cstheme="minorHAnsi"/>
                  <w:szCs w:val="21"/>
                </w:rPr>
                <w:delText>TYPE</w:delText>
              </w:r>
              <w:bookmarkStart w:id="8442" w:name="_Toc520839656"/>
              <w:bookmarkEnd w:id="8442"/>
            </w:del>
          </w:p>
        </w:tc>
        <w:tc>
          <w:tcPr>
            <w:tcW w:w="4211" w:type="dxa"/>
            <w:shd w:val="clear" w:color="auto" w:fill="BFBFBF" w:themeFill="background1" w:themeFillShade="BF"/>
          </w:tcPr>
          <w:p w14:paraId="47B68C00" w14:textId="3B5D2875" w:rsidR="00C210F1" w:rsidRPr="00A23FA3" w:rsidDel="00135389" w:rsidRDefault="00C210F1" w:rsidP="00774ECE">
            <w:pPr>
              <w:rPr>
                <w:del w:id="8443" w:author="raye" w:date="2018-07-20T17:11:00Z"/>
                <w:rFonts w:ascii="Calibri" w:hAnsi="Calibri" w:cstheme="minorHAnsi"/>
                <w:szCs w:val="21"/>
              </w:rPr>
            </w:pPr>
            <w:del w:id="8444" w:author="raye" w:date="2018-07-20T17:11:00Z">
              <w:r w:rsidRPr="00A23FA3" w:rsidDel="00135389">
                <w:rPr>
                  <w:rFonts w:ascii="Calibri" w:hAnsi="Calibri" w:cstheme="minorHAnsi"/>
                  <w:szCs w:val="21"/>
                </w:rPr>
                <w:delText>DESCRIPTION</w:delText>
              </w:r>
              <w:bookmarkStart w:id="8445" w:name="_Toc520839657"/>
              <w:bookmarkEnd w:id="8445"/>
            </w:del>
          </w:p>
        </w:tc>
        <w:bookmarkStart w:id="8446" w:name="_Toc520839658"/>
        <w:bookmarkEnd w:id="8446"/>
      </w:tr>
      <w:tr w:rsidR="00A23FA3" w:rsidRPr="00A23FA3" w:rsidDel="00135389" w14:paraId="0C33CB26" w14:textId="77777777" w:rsidTr="00DE7C3F">
        <w:trPr>
          <w:trHeight w:val="174"/>
          <w:del w:id="8447" w:author="raye" w:date="2018-07-20T17:11:00Z"/>
        </w:trPr>
        <w:tc>
          <w:tcPr>
            <w:tcW w:w="2079" w:type="dxa"/>
          </w:tcPr>
          <w:p w14:paraId="6BE40528" w14:textId="31F0F07A" w:rsidR="00500226" w:rsidRPr="00A23FA3" w:rsidDel="00135389" w:rsidRDefault="00500226" w:rsidP="00C409AC">
            <w:pPr>
              <w:rPr>
                <w:del w:id="8448" w:author="raye" w:date="2018-07-20T17:11:00Z"/>
                <w:rFonts w:ascii="Calibri" w:hAnsi="Calibri" w:cstheme="minorHAnsi"/>
                <w:szCs w:val="21"/>
              </w:rPr>
            </w:pPr>
            <w:del w:id="8449" w:author="raye" w:date="2018-07-20T17:11:00Z">
              <w:r w:rsidRPr="00A23FA3" w:rsidDel="00135389">
                <w:rPr>
                  <w:rFonts w:ascii="Calibri" w:hAnsi="Calibri" w:cstheme="minorHAnsi"/>
                  <w:szCs w:val="21"/>
                </w:rPr>
                <w:delText>Client ID</w:delText>
              </w:r>
              <w:bookmarkStart w:id="8450" w:name="_Toc520839659"/>
              <w:bookmarkEnd w:id="8450"/>
            </w:del>
          </w:p>
        </w:tc>
        <w:tc>
          <w:tcPr>
            <w:tcW w:w="1161" w:type="dxa"/>
          </w:tcPr>
          <w:p w14:paraId="25A6C8EB" w14:textId="034653A9" w:rsidR="00500226" w:rsidRPr="00A23FA3" w:rsidDel="00135389" w:rsidRDefault="00500226" w:rsidP="00A769EC">
            <w:pPr>
              <w:rPr>
                <w:del w:id="8451" w:author="raye" w:date="2018-07-20T17:11:00Z"/>
                <w:rFonts w:ascii="Calibri" w:hAnsi="Calibri" w:cstheme="minorHAnsi"/>
                <w:szCs w:val="21"/>
              </w:rPr>
            </w:pPr>
            <w:del w:id="8452" w:author="raye" w:date="2018-07-20T17:11:00Z">
              <w:r w:rsidRPr="00A23FA3" w:rsidDel="00135389">
                <w:rPr>
                  <w:rFonts w:ascii="Calibri" w:hAnsi="Calibri" w:cstheme="minorHAnsi"/>
                  <w:szCs w:val="21"/>
                </w:rPr>
                <w:delText>String</w:delText>
              </w:r>
              <w:bookmarkStart w:id="8453" w:name="_Toc520839660"/>
              <w:bookmarkEnd w:id="8453"/>
            </w:del>
          </w:p>
        </w:tc>
        <w:tc>
          <w:tcPr>
            <w:tcW w:w="4211" w:type="dxa"/>
          </w:tcPr>
          <w:p w14:paraId="0A769CBE" w14:textId="09CA99E2" w:rsidR="00500226" w:rsidRPr="00A23FA3" w:rsidDel="00135389" w:rsidRDefault="00CF5427" w:rsidP="00774ECE">
            <w:pPr>
              <w:rPr>
                <w:del w:id="8454" w:author="raye" w:date="2018-07-20T17:11:00Z"/>
                <w:rFonts w:ascii="Calibri" w:hAnsi="Calibri" w:cstheme="minorHAnsi"/>
                <w:szCs w:val="21"/>
              </w:rPr>
            </w:pPr>
            <w:del w:id="8455" w:author="raye" w:date="2018-07-20T17:11:00Z">
              <w:r w:rsidRPr="00A23FA3" w:rsidDel="00135389">
                <w:rPr>
                  <w:rFonts w:ascii="Calibri" w:hAnsi="Calibri" w:cstheme="minorHAnsi"/>
                  <w:szCs w:val="21"/>
                </w:rPr>
                <w:delText>Client ID Number</w:delText>
              </w:r>
              <w:bookmarkStart w:id="8456" w:name="_Toc520839661"/>
              <w:bookmarkEnd w:id="8456"/>
            </w:del>
          </w:p>
        </w:tc>
        <w:bookmarkStart w:id="8457" w:name="_Toc520839662"/>
        <w:bookmarkEnd w:id="8457"/>
      </w:tr>
      <w:tr w:rsidR="00A23FA3" w:rsidRPr="00A23FA3" w:rsidDel="00135389" w14:paraId="3A051C0A" w14:textId="77777777" w:rsidTr="00DE7C3F">
        <w:trPr>
          <w:trHeight w:val="174"/>
          <w:del w:id="8458" w:author="raye" w:date="2018-07-20T17:11:00Z"/>
        </w:trPr>
        <w:tc>
          <w:tcPr>
            <w:tcW w:w="2079" w:type="dxa"/>
          </w:tcPr>
          <w:p w14:paraId="6FB197E9" w14:textId="516F2CD9" w:rsidR="00A57C35" w:rsidRPr="00A23FA3" w:rsidDel="00135389" w:rsidRDefault="00A57C35" w:rsidP="00C409AC">
            <w:pPr>
              <w:rPr>
                <w:del w:id="8459" w:author="raye" w:date="2018-07-20T17:11:00Z"/>
                <w:rFonts w:ascii="Calibri" w:hAnsi="Calibri" w:cstheme="minorHAnsi"/>
                <w:szCs w:val="21"/>
              </w:rPr>
            </w:pPr>
            <w:del w:id="8460" w:author="raye" w:date="2018-07-20T17:11:00Z">
              <w:r w:rsidRPr="00A23FA3" w:rsidDel="00135389">
                <w:rPr>
                  <w:rFonts w:ascii="Calibri" w:hAnsi="Calibri" w:cstheme="minorHAnsi"/>
                  <w:szCs w:val="21"/>
                </w:rPr>
                <w:delText>Client Name</w:delText>
              </w:r>
              <w:bookmarkStart w:id="8461" w:name="_Toc520839663"/>
              <w:bookmarkEnd w:id="8461"/>
            </w:del>
          </w:p>
        </w:tc>
        <w:tc>
          <w:tcPr>
            <w:tcW w:w="1161" w:type="dxa"/>
          </w:tcPr>
          <w:p w14:paraId="0B1DC6C0" w14:textId="31185786" w:rsidR="00A57C35" w:rsidRPr="00A23FA3" w:rsidDel="00135389" w:rsidRDefault="00A57C35" w:rsidP="00A769EC">
            <w:pPr>
              <w:rPr>
                <w:del w:id="8462" w:author="raye" w:date="2018-07-20T17:11:00Z"/>
                <w:rFonts w:ascii="Calibri" w:hAnsi="Calibri" w:cstheme="minorHAnsi"/>
                <w:szCs w:val="21"/>
              </w:rPr>
            </w:pPr>
            <w:del w:id="8463" w:author="raye" w:date="2018-07-20T17:11:00Z">
              <w:r w:rsidRPr="00A23FA3" w:rsidDel="00135389">
                <w:rPr>
                  <w:rFonts w:ascii="Calibri" w:hAnsi="Calibri" w:cstheme="minorHAnsi"/>
                  <w:szCs w:val="21"/>
                </w:rPr>
                <w:delText>String</w:delText>
              </w:r>
              <w:bookmarkStart w:id="8464" w:name="_Toc520839664"/>
              <w:bookmarkEnd w:id="8464"/>
            </w:del>
          </w:p>
        </w:tc>
        <w:tc>
          <w:tcPr>
            <w:tcW w:w="4211" w:type="dxa"/>
          </w:tcPr>
          <w:p w14:paraId="105E6608" w14:textId="47AB5A83" w:rsidR="00A57C35" w:rsidRPr="00A23FA3" w:rsidDel="00135389" w:rsidRDefault="00CF5427" w:rsidP="00774ECE">
            <w:pPr>
              <w:rPr>
                <w:del w:id="8465" w:author="raye" w:date="2018-07-20T17:11:00Z"/>
                <w:rFonts w:ascii="Calibri" w:hAnsi="Calibri" w:cstheme="minorHAnsi"/>
                <w:szCs w:val="21"/>
              </w:rPr>
            </w:pPr>
            <w:del w:id="8466" w:author="raye" w:date="2018-07-20T17:11:00Z">
              <w:r w:rsidRPr="00A23FA3" w:rsidDel="00135389">
                <w:rPr>
                  <w:rFonts w:ascii="Calibri" w:hAnsi="Calibri" w:cstheme="minorHAnsi"/>
                  <w:szCs w:val="21"/>
                </w:rPr>
                <w:delText>Client full name</w:delText>
              </w:r>
              <w:bookmarkStart w:id="8467" w:name="_Toc520839665"/>
              <w:bookmarkEnd w:id="8467"/>
            </w:del>
          </w:p>
        </w:tc>
        <w:bookmarkStart w:id="8468" w:name="_Toc520839666"/>
        <w:bookmarkEnd w:id="8468"/>
      </w:tr>
      <w:tr w:rsidR="00A23FA3" w:rsidRPr="00A23FA3" w:rsidDel="00135389" w14:paraId="71117E0D" w14:textId="77777777" w:rsidTr="00DE7C3F">
        <w:trPr>
          <w:trHeight w:val="174"/>
          <w:del w:id="8469" w:author="raye" w:date="2018-07-20T17:11:00Z"/>
        </w:trPr>
        <w:tc>
          <w:tcPr>
            <w:tcW w:w="2079" w:type="dxa"/>
          </w:tcPr>
          <w:p w14:paraId="36CAA03A" w14:textId="36CE339F" w:rsidR="00A57C35" w:rsidRPr="00A23FA3" w:rsidDel="00135389" w:rsidRDefault="00A57C35" w:rsidP="00C409AC">
            <w:pPr>
              <w:rPr>
                <w:del w:id="8470" w:author="raye" w:date="2018-07-20T17:11:00Z"/>
                <w:rFonts w:ascii="Calibri" w:hAnsi="Calibri" w:cstheme="minorHAnsi"/>
                <w:szCs w:val="21"/>
              </w:rPr>
            </w:pPr>
            <w:del w:id="8471" w:author="raye" w:date="2018-07-20T17:11:00Z">
              <w:r w:rsidRPr="00A23FA3" w:rsidDel="00135389">
                <w:rPr>
                  <w:rFonts w:ascii="Calibri" w:hAnsi="Calibri" w:cstheme="minorHAnsi"/>
                  <w:szCs w:val="21"/>
                </w:rPr>
                <w:delText>Reference No</w:delText>
              </w:r>
              <w:bookmarkStart w:id="8472" w:name="_Toc520839667"/>
              <w:bookmarkEnd w:id="8472"/>
            </w:del>
          </w:p>
        </w:tc>
        <w:tc>
          <w:tcPr>
            <w:tcW w:w="1161" w:type="dxa"/>
          </w:tcPr>
          <w:p w14:paraId="1671957C" w14:textId="1F9F3C2C" w:rsidR="00A57C35" w:rsidRPr="00A23FA3" w:rsidDel="00135389" w:rsidRDefault="00A57C35" w:rsidP="00A769EC">
            <w:pPr>
              <w:rPr>
                <w:del w:id="8473" w:author="raye" w:date="2018-07-20T17:11:00Z"/>
                <w:rFonts w:ascii="Calibri" w:hAnsi="Calibri" w:cstheme="minorHAnsi"/>
                <w:szCs w:val="21"/>
              </w:rPr>
            </w:pPr>
            <w:del w:id="8474" w:author="raye" w:date="2018-07-20T17:11:00Z">
              <w:r w:rsidRPr="00A23FA3" w:rsidDel="00135389">
                <w:rPr>
                  <w:rFonts w:ascii="Calibri" w:hAnsi="Calibri" w:cstheme="minorHAnsi"/>
                  <w:szCs w:val="21"/>
                </w:rPr>
                <w:delText>String</w:delText>
              </w:r>
              <w:bookmarkStart w:id="8475" w:name="_Toc520839668"/>
              <w:bookmarkEnd w:id="8475"/>
            </w:del>
          </w:p>
        </w:tc>
        <w:tc>
          <w:tcPr>
            <w:tcW w:w="4211" w:type="dxa"/>
          </w:tcPr>
          <w:p w14:paraId="1E80634E" w14:textId="765852BE" w:rsidR="00A57C35" w:rsidRPr="00A23FA3" w:rsidDel="00135389" w:rsidRDefault="00CF5427" w:rsidP="00774ECE">
            <w:pPr>
              <w:rPr>
                <w:del w:id="8476" w:author="raye" w:date="2018-07-20T17:11:00Z"/>
                <w:rFonts w:ascii="Calibri" w:hAnsi="Calibri" w:cstheme="minorHAnsi"/>
                <w:szCs w:val="21"/>
              </w:rPr>
            </w:pPr>
            <w:del w:id="8477" w:author="raye" w:date="2018-07-20T17:11:00Z">
              <w:r w:rsidRPr="00A23FA3" w:rsidDel="00135389">
                <w:rPr>
                  <w:rFonts w:ascii="Calibri" w:hAnsi="Calibri" w:cstheme="minorHAnsi"/>
                  <w:szCs w:val="21"/>
                </w:rPr>
                <w:delText>Trade finance Reference number</w:delText>
              </w:r>
              <w:bookmarkStart w:id="8478" w:name="_Toc520839669"/>
              <w:bookmarkEnd w:id="8478"/>
            </w:del>
          </w:p>
        </w:tc>
        <w:bookmarkStart w:id="8479" w:name="_Toc520839670"/>
        <w:bookmarkEnd w:id="8479"/>
      </w:tr>
      <w:tr w:rsidR="00A23FA3" w:rsidRPr="00A23FA3" w:rsidDel="00135389" w14:paraId="471DB16F" w14:textId="77777777" w:rsidTr="00DE7C3F">
        <w:trPr>
          <w:trHeight w:val="174"/>
          <w:del w:id="8480" w:author="raye" w:date="2018-07-20T17:11:00Z"/>
        </w:trPr>
        <w:tc>
          <w:tcPr>
            <w:tcW w:w="2079" w:type="dxa"/>
          </w:tcPr>
          <w:p w14:paraId="2EFDE983" w14:textId="6D2D2EC4" w:rsidR="00A57C35" w:rsidRPr="00A23FA3" w:rsidDel="00135389" w:rsidRDefault="00A57C35" w:rsidP="00C409AC">
            <w:pPr>
              <w:rPr>
                <w:del w:id="8481" w:author="raye" w:date="2018-07-20T17:11:00Z"/>
                <w:rFonts w:ascii="Calibri" w:hAnsi="Calibri" w:cstheme="minorHAnsi"/>
                <w:szCs w:val="21"/>
              </w:rPr>
            </w:pPr>
            <w:del w:id="8482" w:author="raye" w:date="2018-07-20T17:11:00Z">
              <w:r w:rsidRPr="00A23FA3" w:rsidDel="00135389">
                <w:rPr>
                  <w:rFonts w:ascii="Calibri" w:hAnsi="Calibri" w:cstheme="minorHAnsi"/>
                  <w:szCs w:val="21"/>
                </w:rPr>
                <w:delText>BOC Reference No</w:delText>
              </w:r>
              <w:bookmarkStart w:id="8483" w:name="_Toc520839671"/>
              <w:bookmarkEnd w:id="8483"/>
            </w:del>
          </w:p>
        </w:tc>
        <w:tc>
          <w:tcPr>
            <w:tcW w:w="1161" w:type="dxa"/>
          </w:tcPr>
          <w:p w14:paraId="5DF41EC7" w14:textId="796804FE" w:rsidR="00A57C35" w:rsidRPr="00A23FA3" w:rsidDel="00135389" w:rsidRDefault="00A57C35" w:rsidP="00A769EC">
            <w:pPr>
              <w:rPr>
                <w:del w:id="8484" w:author="raye" w:date="2018-07-20T17:11:00Z"/>
                <w:rFonts w:ascii="Calibri" w:hAnsi="Calibri" w:cstheme="minorHAnsi"/>
                <w:szCs w:val="21"/>
              </w:rPr>
            </w:pPr>
            <w:del w:id="8485" w:author="raye" w:date="2018-07-20T17:11:00Z">
              <w:r w:rsidRPr="00A23FA3" w:rsidDel="00135389">
                <w:rPr>
                  <w:rFonts w:ascii="Calibri" w:hAnsi="Calibri" w:cstheme="minorHAnsi"/>
                  <w:szCs w:val="21"/>
                </w:rPr>
                <w:delText>String</w:delText>
              </w:r>
              <w:bookmarkStart w:id="8486" w:name="_Toc520839672"/>
              <w:bookmarkEnd w:id="8486"/>
            </w:del>
          </w:p>
        </w:tc>
        <w:tc>
          <w:tcPr>
            <w:tcW w:w="4211" w:type="dxa"/>
          </w:tcPr>
          <w:p w14:paraId="794DB07A" w14:textId="38612A19" w:rsidR="00A57C35" w:rsidRPr="00A23FA3" w:rsidDel="00135389" w:rsidRDefault="00CF5427" w:rsidP="00774ECE">
            <w:pPr>
              <w:rPr>
                <w:del w:id="8487" w:author="raye" w:date="2018-07-20T17:11:00Z"/>
                <w:rFonts w:ascii="Calibri" w:hAnsi="Calibri" w:cstheme="minorHAnsi"/>
                <w:szCs w:val="21"/>
              </w:rPr>
            </w:pPr>
            <w:del w:id="8488" w:author="raye" w:date="2018-07-20T17:11:00Z">
              <w:r w:rsidRPr="00A23FA3" w:rsidDel="00135389">
                <w:rPr>
                  <w:rFonts w:ascii="Calibri" w:hAnsi="Calibri" w:cstheme="minorHAnsi"/>
                  <w:szCs w:val="21"/>
                </w:rPr>
                <w:delText>BOC business reference no</w:delText>
              </w:r>
              <w:bookmarkStart w:id="8489" w:name="_Toc520839673"/>
              <w:bookmarkEnd w:id="8489"/>
            </w:del>
          </w:p>
        </w:tc>
        <w:bookmarkStart w:id="8490" w:name="_Toc520839674"/>
        <w:bookmarkEnd w:id="8490"/>
      </w:tr>
      <w:tr w:rsidR="00A23FA3" w:rsidRPr="00A23FA3" w:rsidDel="00135389" w14:paraId="592CBAC7" w14:textId="77777777" w:rsidTr="00DE7C3F">
        <w:trPr>
          <w:trHeight w:val="174"/>
          <w:del w:id="8491" w:author="raye" w:date="2018-07-20T17:11:00Z"/>
        </w:trPr>
        <w:tc>
          <w:tcPr>
            <w:tcW w:w="2079" w:type="dxa"/>
          </w:tcPr>
          <w:p w14:paraId="727FD22A" w14:textId="3AF139FB" w:rsidR="00A57C35" w:rsidRPr="00A23FA3" w:rsidDel="00135389" w:rsidRDefault="00A57C35" w:rsidP="00C409AC">
            <w:pPr>
              <w:rPr>
                <w:del w:id="8492" w:author="raye" w:date="2018-07-20T17:11:00Z"/>
                <w:rFonts w:ascii="Calibri" w:hAnsi="Calibri" w:cstheme="minorHAnsi"/>
                <w:szCs w:val="21"/>
              </w:rPr>
            </w:pPr>
            <w:del w:id="8493" w:author="raye" w:date="2018-07-20T17:11:00Z">
              <w:r w:rsidRPr="00A23FA3" w:rsidDel="00135389">
                <w:rPr>
                  <w:rFonts w:ascii="Calibri" w:hAnsi="Calibri" w:cstheme="minorHAnsi"/>
                  <w:szCs w:val="21"/>
                </w:rPr>
                <w:delText>Red Flag</w:delText>
              </w:r>
              <w:bookmarkStart w:id="8494" w:name="_Toc520839675"/>
              <w:bookmarkEnd w:id="8494"/>
            </w:del>
          </w:p>
        </w:tc>
        <w:tc>
          <w:tcPr>
            <w:tcW w:w="1161" w:type="dxa"/>
          </w:tcPr>
          <w:p w14:paraId="2CAE7864" w14:textId="534A14F2" w:rsidR="00A57C35" w:rsidRPr="00A23FA3" w:rsidDel="00135389" w:rsidRDefault="00A57C35" w:rsidP="00A769EC">
            <w:pPr>
              <w:rPr>
                <w:del w:id="8495" w:author="raye" w:date="2018-07-20T17:11:00Z"/>
                <w:rFonts w:ascii="Calibri" w:hAnsi="Calibri" w:cstheme="minorHAnsi"/>
                <w:szCs w:val="21"/>
              </w:rPr>
            </w:pPr>
            <w:del w:id="8496" w:author="raye" w:date="2018-07-20T17:11:00Z">
              <w:r w:rsidRPr="00A23FA3" w:rsidDel="00135389">
                <w:rPr>
                  <w:rFonts w:ascii="Calibri" w:hAnsi="Calibri" w:cstheme="minorHAnsi"/>
                  <w:szCs w:val="21"/>
                </w:rPr>
                <w:delText>String</w:delText>
              </w:r>
              <w:bookmarkStart w:id="8497" w:name="_Toc520839676"/>
              <w:bookmarkEnd w:id="8497"/>
            </w:del>
          </w:p>
        </w:tc>
        <w:tc>
          <w:tcPr>
            <w:tcW w:w="4211" w:type="dxa"/>
          </w:tcPr>
          <w:p w14:paraId="3C4D53CB" w14:textId="4AC69D8F" w:rsidR="00A57C35" w:rsidRPr="00A23FA3" w:rsidDel="00135389" w:rsidRDefault="00CF5427" w:rsidP="00774ECE">
            <w:pPr>
              <w:rPr>
                <w:del w:id="8498" w:author="raye" w:date="2018-07-20T17:11:00Z"/>
                <w:rFonts w:ascii="Calibri" w:hAnsi="Calibri" w:cstheme="minorHAnsi"/>
                <w:szCs w:val="21"/>
              </w:rPr>
            </w:pPr>
            <w:del w:id="8499" w:author="raye" w:date="2018-07-20T17:11:00Z">
              <w:r w:rsidRPr="00A23FA3" w:rsidDel="00135389">
                <w:rPr>
                  <w:rFonts w:ascii="Calibri" w:hAnsi="Calibri" w:cstheme="minorHAnsi"/>
                  <w:szCs w:val="21"/>
                </w:rPr>
                <w:delText>Doses have red flag?</w:delText>
              </w:r>
              <w:bookmarkStart w:id="8500" w:name="_Toc520839677"/>
              <w:bookmarkEnd w:id="8500"/>
            </w:del>
          </w:p>
        </w:tc>
        <w:bookmarkStart w:id="8501" w:name="_Toc520839678"/>
        <w:bookmarkEnd w:id="8501"/>
      </w:tr>
      <w:tr w:rsidR="00A23FA3" w:rsidRPr="00A23FA3" w:rsidDel="00135389" w14:paraId="24063AC3" w14:textId="77777777" w:rsidTr="00DE7C3F">
        <w:trPr>
          <w:trHeight w:val="174"/>
          <w:del w:id="8502" w:author="raye" w:date="2018-07-20T17:11:00Z"/>
        </w:trPr>
        <w:tc>
          <w:tcPr>
            <w:tcW w:w="2079" w:type="dxa"/>
          </w:tcPr>
          <w:p w14:paraId="29CD9746" w14:textId="0659BA33" w:rsidR="00A57C35" w:rsidRPr="00A23FA3" w:rsidDel="00135389" w:rsidRDefault="00A57C35" w:rsidP="00C409AC">
            <w:pPr>
              <w:rPr>
                <w:del w:id="8503" w:author="raye" w:date="2018-07-20T17:11:00Z"/>
                <w:rFonts w:ascii="Calibri" w:hAnsi="Calibri" w:cstheme="minorHAnsi"/>
                <w:szCs w:val="21"/>
              </w:rPr>
            </w:pPr>
            <w:del w:id="8504" w:author="raye" w:date="2018-07-20T17:11:00Z">
              <w:r w:rsidRPr="00A23FA3" w:rsidDel="00135389">
                <w:rPr>
                  <w:rFonts w:ascii="Calibri" w:hAnsi="Calibri" w:cstheme="minorHAnsi"/>
                  <w:szCs w:val="21"/>
                </w:rPr>
                <w:delText>Status</w:delText>
              </w:r>
              <w:bookmarkStart w:id="8505" w:name="_Toc520839679"/>
              <w:bookmarkEnd w:id="8505"/>
            </w:del>
          </w:p>
        </w:tc>
        <w:tc>
          <w:tcPr>
            <w:tcW w:w="1161" w:type="dxa"/>
          </w:tcPr>
          <w:p w14:paraId="4F311D5D" w14:textId="3B48E5A8" w:rsidR="00A57C35" w:rsidRPr="00A23FA3" w:rsidDel="00135389" w:rsidRDefault="00A57C35" w:rsidP="00A769EC">
            <w:pPr>
              <w:rPr>
                <w:del w:id="8506" w:author="raye" w:date="2018-07-20T17:11:00Z"/>
                <w:rFonts w:ascii="Calibri" w:hAnsi="Calibri" w:cstheme="minorHAnsi"/>
                <w:szCs w:val="21"/>
              </w:rPr>
            </w:pPr>
            <w:del w:id="8507" w:author="raye" w:date="2018-07-20T17:11:00Z">
              <w:r w:rsidRPr="00A23FA3" w:rsidDel="00135389">
                <w:rPr>
                  <w:rFonts w:ascii="Calibri" w:hAnsi="Calibri" w:cstheme="minorHAnsi"/>
                  <w:szCs w:val="21"/>
                </w:rPr>
                <w:delText>String</w:delText>
              </w:r>
              <w:bookmarkStart w:id="8508" w:name="_Toc520839680"/>
              <w:bookmarkEnd w:id="8508"/>
            </w:del>
          </w:p>
        </w:tc>
        <w:tc>
          <w:tcPr>
            <w:tcW w:w="4211" w:type="dxa"/>
          </w:tcPr>
          <w:p w14:paraId="2A4056D2" w14:textId="769F4188" w:rsidR="00E407B9" w:rsidRPr="00A23FA3" w:rsidDel="00135389" w:rsidRDefault="00E407B9" w:rsidP="00774ECE">
            <w:pPr>
              <w:rPr>
                <w:del w:id="8509" w:author="raye" w:date="2018-07-20T17:11:00Z"/>
                <w:rFonts w:ascii="Calibri" w:hAnsi="Calibri" w:cstheme="minorHAnsi"/>
                <w:szCs w:val="21"/>
              </w:rPr>
            </w:pPr>
            <w:del w:id="8510" w:author="raye" w:date="2018-07-20T17:11:00Z">
              <w:r w:rsidRPr="00A23FA3" w:rsidDel="00135389">
                <w:rPr>
                  <w:rFonts w:ascii="Calibri" w:hAnsi="Calibri" w:cstheme="minorHAnsi"/>
                  <w:szCs w:val="21"/>
                </w:rPr>
                <w:delText>Case currently status (with word description)</w:delText>
              </w:r>
              <w:bookmarkStart w:id="8511" w:name="_Toc520839681"/>
              <w:bookmarkEnd w:id="8511"/>
            </w:del>
          </w:p>
        </w:tc>
        <w:bookmarkStart w:id="8512" w:name="_Toc520839682"/>
        <w:bookmarkEnd w:id="8512"/>
      </w:tr>
      <w:tr w:rsidR="00A23FA3" w:rsidRPr="00A23FA3" w:rsidDel="00135389" w14:paraId="1E0915D8" w14:textId="77777777" w:rsidTr="002E6184">
        <w:trPr>
          <w:trHeight w:val="174"/>
          <w:del w:id="8513" w:author="raye" w:date="2018-07-20T17:11:00Z"/>
        </w:trPr>
        <w:tc>
          <w:tcPr>
            <w:tcW w:w="2079" w:type="dxa"/>
          </w:tcPr>
          <w:p w14:paraId="16CD61C9" w14:textId="20F369F0" w:rsidR="00EE22A6" w:rsidRPr="00A23FA3" w:rsidDel="00135389" w:rsidRDefault="00EE22A6" w:rsidP="00C409AC">
            <w:pPr>
              <w:rPr>
                <w:del w:id="8514" w:author="raye" w:date="2018-07-20T17:11:00Z"/>
                <w:rFonts w:ascii="Calibri" w:hAnsi="Calibri" w:cstheme="minorHAnsi"/>
                <w:szCs w:val="21"/>
              </w:rPr>
            </w:pPr>
            <w:del w:id="8515" w:author="raye" w:date="2018-07-20T17:11:00Z">
              <w:r w:rsidRPr="00A23FA3" w:rsidDel="00135389">
                <w:rPr>
                  <w:rFonts w:ascii="Calibri" w:hAnsi="Calibri" w:cstheme="minorHAnsi"/>
                  <w:szCs w:val="21"/>
                </w:rPr>
                <w:delText>Create Date</w:delText>
              </w:r>
              <w:bookmarkStart w:id="8516" w:name="_Toc520839683"/>
              <w:bookmarkEnd w:id="8516"/>
            </w:del>
          </w:p>
        </w:tc>
        <w:tc>
          <w:tcPr>
            <w:tcW w:w="1161" w:type="dxa"/>
          </w:tcPr>
          <w:p w14:paraId="602D121E" w14:textId="3533D4FC" w:rsidR="00EE22A6" w:rsidRPr="00A23FA3" w:rsidDel="00135389" w:rsidRDefault="00EE22A6" w:rsidP="00A769EC">
            <w:pPr>
              <w:rPr>
                <w:del w:id="8517" w:author="raye" w:date="2018-07-20T17:11:00Z"/>
                <w:rFonts w:ascii="Calibri" w:hAnsi="Calibri" w:cstheme="minorHAnsi"/>
                <w:szCs w:val="21"/>
              </w:rPr>
            </w:pPr>
            <w:del w:id="8518" w:author="raye" w:date="2018-07-20T17:11:00Z">
              <w:r w:rsidRPr="00A23FA3" w:rsidDel="00135389">
                <w:rPr>
                  <w:rFonts w:ascii="Calibri" w:hAnsi="Calibri" w:cstheme="minorHAnsi"/>
                  <w:szCs w:val="21"/>
                </w:rPr>
                <w:delText>String</w:delText>
              </w:r>
              <w:bookmarkStart w:id="8519" w:name="_Toc520839684"/>
              <w:bookmarkEnd w:id="8519"/>
            </w:del>
          </w:p>
        </w:tc>
        <w:tc>
          <w:tcPr>
            <w:tcW w:w="4211" w:type="dxa"/>
          </w:tcPr>
          <w:p w14:paraId="3C1CE848" w14:textId="33307997" w:rsidR="00EE22A6" w:rsidRPr="00A23FA3" w:rsidDel="00135389" w:rsidRDefault="00E407B9" w:rsidP="00774ECE">
            <w:pPr>
              <w:rPr>
                <w:del w:id="8520" w:author="raye" w:date="2018-07-20T17:11:00Z"/>
                <w:rFonts w:ascii="Calibri" w:hAnsi="Calibri" w:cstheme="minorHAnsi"/>
                <w:szCs w:val="21"/>
              </w:rPr>
            </w:pPr>
            <w:del w:id="8521" w:author="raye" w:date="2018-07-20T17:11:00Z">
              <w:r w:rsidRPr="00A23FA3" w:rsidDel="00135389">
                <w:rPr>
                  <w:rFonts w:ascii="Calibri" w:hAnsi="Calibri" w:cstheme="minorHAnsi"/>
                  <w:szCs w:val="21"/>
                </w:rPr>
                <w:delText>Case created date and time</w:delText>
              </w:r>
              <w:bookmarkStart w:id="8522" w:name="_Toc520839685"/>
              <w:bookmarkEnd w:id="8522"/>
            </w:del>
          </w:p>
        </w:tc>
        <w:bookmarkStart w:id="8523" w:name="_Toc520839686"/>
        <w:bookmarkEnd w:id="8523"/>
      </w:tr>
      <w:tr w:rsidR="00A23FA3" w:rsidRPr="00A23FA3" w:rsidDel="00135389" w14:paraId="5D97D27D" w14:textId="77777777" w:rsidTr="00DE7C3F">
        <w:trPr>
          <w:trHeight w:val="174"/>
          <w:del w:id="8524" w:author="raye" w:date="2018-07-20T17:11:00Z"/>
        </w:trPr>
        <w:tc>
          <w:tcPr>
            <w:tcW w:w="2079" w:type="dxa"/>
          </w:tcPr>
          <w:p w14:paraId="50FC6BCA" w14:textId="7909F9AF" w:rsidR="00A57C35" w:rsidRPr="00A23FA3" w:rsidDel="00135389" w:rsidRDefault="00A57C35" w:rsidP="00C409AC">
            <w:pPr>
              <w:rPr>
                <w:del w:id="8525" w:author="raye" w:date="2018-07-20T17:11:00Z"/>
                <w:rFonts w:ascii="Calibri" w:hAnsi="Calibri" w:cstheme="minorHAnsi"/>
                <w:szCs w:val="21"/>
              </w:rPr>
            </w:pPr>
            <w:del w:id="8526" w:author="raye" w:date="2018-07-20T17:11:00Z">
              <w:r w:rsidRPr="00A23FA3" w:rsidDel="00135389">
                <w:rPr>
                  <w:rFonts w:ascii="Calibri" w:hAnsi="Calibri" w:cstheme="minorHAnsi"/>
                  <w:szCs w:val="21"/>
                </w:rPr>
                <w:delText>Last Modified</w:delText>
              </w:r>
              <w:bookmarkStart w:id="8527" w:name="_Toc520839687"/>
              <w:bookmarkEnd w:id="8527"/>
            </w:del>
          </w:p>
        </w:tc>
        <w:tc>
          <w:tcPr>
            <w:tcW w:w="1161" w:type="dxa"/>
          </w:tcPr>
          <w:p w14:paraId="7EC0173F" w14:textId="0EBC9BC0" w:rsidR="00A57C35" w:rsidRPr="00A23FA3" w:rsidDel="00135389" w:rsidRDefault="00A57C35" w:rsidP="00A769EC">
            <w:pPr>
              <w:rPr>
                <w:del w:id="8528" w:author="raye" w:date="2018-07-20T17:11:00Z"/>
                <w:rFonts w:ascii="Calibri" w:hAnsi="Calibri" w:cstheme="minorHAnsi"/>
                <w:szCs w:val="21"/>
              </w:rPr>
            </w:pPr>
            <w:del w:id="8529" w:author="raye" w:date="2018-07-20T17:11:00Z">
              <w:r w:rsidRPr="00A23FA3" w:rsidDel="00135389">
                <w:rPr>
                  <w:rFonts w:ascii="Calibri" w:hAnsi="Calibri" w:cstheme="minorHAnsi"/>
                  <w:szCs w:val="21"/>
                </w:rPr>
                <w:delText>String</w:delText>
              </w:r>
              <w:bookmarkStart w:id="8530" w:name="_Toc520839688"/>
              <w:bookmarkEnd w:id="8530"/>
            </w:del>
          </w:p>
        </w:tc>
        <w:tc>
          <w:tcPr>
            <w:tcW w:w="4211" w:type="dxa"/>
          </w:tcPr>
          <w:p w14:paraId="2A48B730" w14:textId="14A181C4" w:rsidR="00A57C35" w:rsidRPr="00A23FA3" w:rsidDel="00135389" w:rsidRDefault="00E407B9" w:rsidP="00774ECE">
            <w:pPr>
              <w:rPr>
                <w:del w:id="8531" w:author="raye" w:date="2018-07-20T17:11:00Z"/>
                <w:rFonts w:ascii="Calibri" w:hAnsi="Calibri" w:cstheme="minorHAnsi"/>
                <w:szCs w:val="21"/>
              </w:rPr>
            </w:pPr>
            <w:del w:id="8532" w:author="raye" w:date="2018-07-20T17:11:00Z">
              <w:r w:rsidRPr="00A23FA3" w:rsidDel="00135389">
                <w:rPr>
                  <w:rFonts w:ascii="Calibri" w:hAnsi="Calibri" w:cstheme="minorHAnsi"/>
                  <w:szCs w:val="21"/>
                </w:rPr>
                <w:delText>Last update datetime</w:delText>
              </w:r>
              <w:bookmarkStart w:id="8533" w:name="_Toc520839689"/>
              <w:bookmarkEnd w:id="8533"/>
            </w:del>
          </w:p>
        </w:tc>
        <w:bookmarkStart w:id="8534" w:name="_Toc520839690"/>
        <w:bookmarkEnd w:id="8534"/>
      </w:tr>
      <w:tr w:rsidR="00A23FA3" w:rsidRPr="00A23FA3" w:rsidDel="00135389" w14:paraId="2472E924" w14:textId="77777777" w:rsidTr="00DE7C3F">
        <w:trPr>
          <w:trHeight w:val="174"/>
          <w:del w:id="8535" w:author="raye" w:date="2018-07-20T17:11:00Z"/>
        </w:trPr>
        <w:tc>
          <w:tcPr>
            <w:tcW w:w="2079" w:type="dxa"/>
          </w:tcPr>
          <w:p w14:paraId="35516E9E" w14:textId="66C7B0A3" w:rsidR="00A57C35" w:rsidRPr="00A23FA3" w:rsidDel="00135389" w:rsidRDefault="00A57C35" w:rsidP="00C409AC">
            <w:pPr>
              <w:rPr>
                <w:del w:id="8536" w:author="raye" w:date="2018-07-20T17:11:00Z"/>
                <w:rFonts w:ascii="Calibri" w:hAnsi="Calibri" w:cstheme="minorHAnsi"/>
                <w:szCs w:val="21"/>
              </w:rPr>
            </w:pPr>
            <w:del w:id="8537" w:author="raye" w:date="2018-07-20T17:11:00Z">
              <w:r w:rsidRPr="00A23FA3" w:rsidDel="00135389">
                <w:rPr>
                  <w:rFonts w:ascii="Calibri" w:hAnsi="Calibri" w:cstheme="minorHAnsi"/>
                  <w:szCs w:val="21"/>
                </w:rPr>
                <w:delText>Last Action User</w:delText>
              </w:r>
              <w:bookmarkStart w:id="8538" w:name="_Toc520839691"/>
              <w:bookmarkEnd w:id="8538"/>
            </w:del>
          </w:p>
        </w:tc>
        <w:tc>
          <w:tcPr>
            <w:tcW w:w="1161" w:type="dxa"/>
          </w:tcPr>
          <w:p w14:paraId="100D7F30" w14:textId="15D05C5F" w:rsidR="00A57C35" w:rsidRPr="00A23FA3" w:rsidDel="00135389" w:rsidRDefault="00A57C35" w:rsidP="00A769EC">
            <w:pPr>
              <w:rPr>
                <w:del w:id="8539" w:author="raye" w:date="2018-07-20T17:11:00Z"/>
                <w:rFonts w:ascii="Calibri" w:hAnsi="Calibri" w:cstheme="minorHAnsi"/>
                <w:szCs w:val="21"/>
              </w:rPr>
            </w:pPr>
            <w:del w:id="8540" w:author="raye" w:date="2018-07-20T17:11:00Z">
              <w:r w:rsidRPr="00A23FA3" w:rsidDel="00135389">
                <w:rPr>
                  <w:rFonts w:ascii="Calibri" w:hAnsi="Calibri" w:cstheme="minorHAnsi"/>
                  <w:szCs w:val="21"/>
                </w:rPr>
                <w:delText>String</w:delText>
              </w:r>
              <w:bookmarkStart w:id="8541" w:name="_Toc520839692"/>
              <w:bookmarkEnd w:id="8541"/>
            </w:del>
          </w:p>
        </w:tc>
        <w:tc>
          <w:tcPr>
            <w:tcW w:w="4211" w:type="dxa"/>
          </w:tcPr>
          <w:p w14:paraId="70D51B78" w14:textId="531DB8C2" w:rsidR="00A57C35" w:rsidRPr="00A23FA3" w:rsidDel="00135389" w:rsidRDefault="00E407B9" w:rsidP="00774ECE">
            <w:pPr>
              <w:rPr>
                <w:del w:id="8542" w:author="raye" w:date="2018-07-20T17:11:00Z"/>
                <w:rFonts w:ascii="Calibri" w:hAnsi="Calibri" w:cstheme="minorHAnsi"/>
                <w:szCs w:val="21"/>
              </w:rPr>
            </w:pPr>
            <w:del w:id="8543" w:author="raye" w:date="2018-07-20T17:11:00Z">
              <w:r w:rsidRPr="00A23FA3" w:rsidDel="00135389">
                <w:rPr>
                  <w:rFonts w:ascii="Calibri" w:hAnsi="Calibri" w:cstheme="minorHAnsi"/>
                  <w:szCs w:val="21"/>
                </w:rPr>
                <w:delText>Las</w:delText>
              </w:r>
              <w:r w:rsidR="001F35C5" w:rsidRPr="00A23FA3" w:rsidDel="00135389">
                <w:rPr>
                  <w:rFonts w:ascii="Calibri" w:hAnsi="Calibri" w:cstheme="minorHAnsi"/>
                  <w:szCs w:val="21"/>
                </w:rPr>
                <w:delText xml:space="preserve">t </w:delText>
              </w:r>
              <w:r w:rsidRPr="00A23FA3" w:rsidDel="00135389">
                <w:rPr>
                  <w:rFonts w:ascii="Calibri" w:hAnsi="Calibri" w:cstheme="minorHAnsi"/>
                  <w:szCs w:val="21"/>
                </w:rPr>
                <w:delText>user name</w:delText>
              </w:r>
              <w:bookmarkStart w:id="8544" w:name="_Toc520839693"/>
              <w:bookmarkEnd w:id="8544"/>
            </w:del>
          </w:p>
        </w:tc>
        <w:bookmarkStart w:id="8545" w:name="_Toc520839694"/>
        <w:bookmarkEnd w:id="8545"/>
      </w:tr>
      <w:tr w:rsidR="00A23FA3" w:rsidRPr="00A23FA3" w:rsidDel="00135389" w14:paraId="6766DAD9" w14:textId="77777777" w:rsidTr="00DE7C3F">
        <w:trPr>
          <w:trHeight w:val="174"/>
          <w:del w:id="8546" w:author="raye" w:date="2018-07-20T17:11:00Z"/>
        </w:trPr>
        <w:tc>
          <w:tcPr>
            <w:tcW w:w="2079" w:type="dxa"/>
          </w:tcPr>
          <w:p w14:paraId="5E69ADC7" w14:textId="2DD3E5BD" w:rsidR="00A57C35" w:rsidRPr="00A23FA3" w:rsidDel="00135389" w:rsidRDefault="00A57C35" w:rsidP="00C409AC">
            <w:pPr>
              <w:rPr>
                <w:del w:id="8547" w:author="raye" w:date="2018-07-20T17:11:00Z"/>
                <w:rFonts w:ascii="Calibri" w:hAnsi="Calibri" w:cstheme="minorHAnsi"/>
                <w:szCs w:val="21"/>
              </w:rPr>
            </w:pPr>
            <w:del w:id="8548" w:author="raye" w:date="2018-07-20T17:11:00Z">
              <w:r w:rsidRPr="00A23FA3" w:rsidDel="00135389">
                <w:rPr>
                  <w:rFonts w:ascii="Calibri" w:hAnsi="Calibri" w:cstheme="minorHAnsi"/>
                  <w:szCs w:val="21"/>
                </w:rPr>
                <w:delText>Total Amount</w:delText>
              </w:r>
              <w:bookmarkStart w:id="8549" w:name="_Toc520839695"/>
              <w:bookmarkEnd w:id="8549"/>
            </w:del>
          </w:p>
        </w:tc>
        <w:tc>
          <w:tcPr>
            <w:tcW w:w="1161" w:type="dxa"/>
          </w:tcPr>
          <w:p w14:paraId="173C9971" w14:textId="35213EA1" w:rsidR="00A57C35" w:rsidRPr="00A23FA3" w:rsidDel="00135389" w:rsidRDefault="00A57C35" w:rsidP="00A769EC">
            <w:pPr>
              <w:rPr>
                <w:del w:id="8550" w:author="raye" w:date="2018-07-20T17:11:00Z"/>
                <w:rFonts w:ascii="Calibri" w:hAnsi="Calibri" w:cstheme="minorHAnsi"/>
                <w:szCs w:val="21"/>
              </w:rPr>
            </w:pPr>
            <w:del w:id="8551" w:author="raye" w:date="2018-07-20T17:11:00Z">
              <w:r w:rsidRPr="00A23FA3" w:rsidDel="00135389">
                <w:rPr>
                  <w:rFonts w:ascii="Calibri" w:hAnsi="Calibri" w:cstheme="minorHAnsi"/>
                  <w:szCs w:val="21"/>
                </w:rPr>
                <w:delText>String</w:delText>
              </w:r>
              <w:bookmarkStart w:id="8552" w:name="_Toc520839696"/>
              <w:bookmarkEnd w:id="8552"/>
            </w:del>
          </w:p>
        </w:tc>
        <w:tc>
          <w:tcPr>
            <w:tcW w:w="4211" w:type="dxa"/>
          </w:tcPr>
          <w:p w14:paraId="59A02D8B" w14:textId="328EFB90" w:rsidR="004E17C9" w:rsidRPr="00A23FA3" w:rsidDel="00135389" w:rsidRDefault="00E407B9" w:rsidP="00774ECE">
            <w:pPr>
              <w:rPr>
                <w:del w:id="8553" w:author="raye" w:date="2018-07-20T17:11:00Z"/>
                <w:rFonts w:ascii="Calibri" w:hAnsi="Calibri" w:cstheme="minorHAnsi"/>
                <w:szCs w:val="21"/>
              </w:rPr>
            </w:pPr>
            <w:del w:id="8554" w:author="raye" w:date="2018-07-20T17:11:00Z">
              <w:r w:rsidRPr="00A23FA3" w:rsidDel="00135389">
                <w:rPr>
                  <w:rFonts w:ascii="Calibri" w:hAnsi="Calibri" w:cstheme="minorHAnsi"/>
                  <w:szCs w:val="21"/>
                </w:rPr>
                <w:delText xml:space="preserve">Transaction total amount. </w:delText>
              </w:r>
              <w:bookmarkStart w:id="8555" w:name="_Toc520839697"/>
              <w:bookmarkEnd w:id="8555"/>
            </w:del>
          </w:p>
          <w:p w14:paraId="0AD737FB" w14:textId="744D0C96" w:rsidR="00E407B9" w:rsidRPr="00A23FA3" w:rsidDel="00135389" w:rsidRDefault="00E407B9" w:rsidP="00774ECE">
            <w:pPr>
              <w:rPr>
                <w:del w:id="8556" w:author="raye" w:date="2018-07-20T17:11:00Z"/>
                <w:rFonts w:ascii="Calibri" w:hAnsi="Calibri" w:cstheme="minorHAnsi"/>
                <w:szCs w:val="21"/>
              </w:rPr>
            </w:pPr>
            <w:del w:id="8557" w:author="raye" w:date="2018-07-20T17:11:00Z">
              <w:r w:rsidRPr="00A23FA3" w:rsidDel="00135389">
                <w:rPr>
                  <w:rFonts w:ascii="Calibri" w:hAnsi="Calibri" w:cstheme="minorHAnsi"/>
                  <w:szCs w:val="21"/>
                </w:rPr>
                <w:delText xml:space="preserve">Format “currency + amount”, </w:delText>
              </w:r>
              <w:r w:rsidRPr="00A23FA3" w:rsidDel="00135389">
                <w:rPr>
                  <w:rFonts w:ascii="Calibri" w:hAnsi="Calibri"/>
                </w:rPr>
                <w:delText>Amount shown in thousand</w:delText>
              </w:r>
              <w:r w:rsidR="001F35C5" w:rsidRPr="00A23FA3" w:rsidDel="00135389">
                <w:rPr>
                  <w:rFonts w:ascii="Calibri" w:hAnsi="Calibri"/>
                </w:rPr>
                <w:delText xml:space="preserve"> places</w:delText>
              </w:r>
              <w:bookmarkStart w:id="8558" w:name="_Toc520839698"/>
              <w:bookmarkEnd w:id="8558"/>
            </w:del>
          </w:p>
        </w:tc>
        <w:bookmarkStart w:id="8559" w:name="_Toc520839699"/>
        <w:bookmarkEnd w:id="8559"/>
      </w:tr>
      <w:tr w:rsidR="00A23FA3" w:rsidRPr="00A23FA3" w:rsidDel="00135389" w14:paraId="6FE6AFB0" w14:textId="77777777" w:rsidTr="00DE7C3F">
        <w:trPr>
          <w:trHeight w:val="174"/>
          <w:del w:id="8560" w:author="raye" w:date="2018-07-20T17:11:00Z"/>
        </w:trPr>
        <w:tc>
          <w:tcPr>
            <w:tcW w:w="2079" w:type="dxa"/>
          </w:tcPr>
          <w:p w14:paraId="57C13E18" w14:textId="5DAFE861" w:rsidR="00A57C35" w:rsidRPr="00A23FA3" w:rsidDel="00135389" w:rsidRDefault="00A57C35" w:rsidP="00C409AC">
            <w:pPr>
              <w:rPr>
                <w:del w:id="8561" w:author="raye" w:date="2018-07-20T17:11:00Z"/>
                <w:rFonts w:ascii="Calibri" w:hAnsi="Calibri" w:cstheme="minorHAnsi"/>
                <w:szCs w:val="21"/>
              </w:rPr>
            </w:pPr>
            <w:del w:id="8562" w:author="raye" w:date="2018-07-20T17:11:00Z">
              <w:r w:rsidRPr="00A23FA3" w:rsidDel="00135389">
                <w:rPr>
                  <w:rFonts w:ascii="Calibri" w:hAnsi="Calibri" w:cstheme="minorHAnsi"/>
                  <w:szCs w:val="21"/>
                </w:rPr>
                <w:delText>Pages</w:delText>
              </w:r>
              <w:bookmarkStart w:id="8563" w:name="_Toc520839700"/>
              <w:bookmarkEnd w:id="8563"/>
            </w:del>
          </w:p>
        </w:tc>
        <w:tc>
          <w:tcPr>
            <w:tcW w:w="1161" w:type="dxa"/>
          </w:tcPr>
          <w:p w14:paraId="2B780479" w14:textId="4072C5AD" w:rsidR="00A57C35" w:rsidRPr="00A23FA3" w:rsidDel="00135389" w:rsidRDefault="00A57C35" w:rsidP="00A769EC">
            <w:pPr>
              <w:rPr>
                <w:del w:id="8564" w:author="raye" w:date="2018-07-20T17:11:00Z"/>
                <w:rFonts w:ascii="Calibri" w:hAnsi="Calibri" w:cstheme="minorHAnsi"/>
                <w:szCs w:val="21"/>
              </w:rPr>
            </w:pPr>
            <w:del w:id="8565" w:author="raye" w:date="2018-07-20T17:11:00Z">
              <w:r w:rsidRPr="00A23FA3" w:rsidDel="00135389">
                <w:rPr>
                  <w:rFonts w:ascii="Calibri" w:hAnsi="Calibri" w:cstheme="minorHAnsi"/>
                  <w:szCs w:val="21"/>
                </w:rPr>
                <w:delText>Numeric</w:delText>
              </w:r>
              <w:bookmarkStart w:id="8566" w:name="_Toc520839701"/>
              <w:bookmarkEnd w:id="8566"/>
            </w:del>
          </w:p>
        </w:tc>
        <w:tc>
          <w:tcPr>
            <w:tcW w:w="4211" w:type="dxa"/>
          </w:tcPr>
          <w:p w14:paraId="212DBD7E" w14:textId="0E166208" w:rsidR="00E407B9" w:rsidRPr="00A23FA3" w:rsidDel="00135389" w:rsidRDefault="00E407B9" w:rsidP="00774ECE">
            <w:pPr>
              <w:rPr>
                <w:del w:id="8567" w:author="raye" w:date="2018-07-20T17:11:00Z"/>
                <w:rFonts w:ascii="Calibri" w:hAnsi="Calibri" w:cstheme="minorHAnsi"/>
                <w:szCs w:val="21"/>
              </w:rPr>
            </w:pPr>
            <w:del w:id="8568" w:author="raye" w:date="2018-07-20T17:11:00Z">
              <w:r w:rsidRPr="00A23FA3" w:rsidDel="00135389">
                <w:rPr>
                  <w:rFonts w:ascii="Calibri" w:hAnsi="Calibri" w:cstheme="minorHAnsi"/>
                  <w:szCs w:val="21"/>
                </w:rPr>
                <w:delText>Pages number of case transaction documents</w:delText>
              </w:r>
              <w:bookmarkStart w:id="8569" w:name="_Toc520839702"/>
              <w:bookmarkEnd w:id="8569"/>
            </w:del>
          </w:p>
          <w:p w14:paraId="3650630F" w14:textId="0BBB7AC4" w:rsidR="00D65618" w:rsidRPr="00A23FA3" w:rsidDel="00135389" w:rsidRDefault="00D65618" w:rsidP="00774ECE">
            <w:pPr>
              <w:rPr>
                <w:del w:id="8570" w:author="raye" w:date="2018-07-20T17:11:00Z"/>
                <w:rFonts w:ascii="Calibri" w:hAnsi="Calibri" w:cstheme="minorHAnsi"/>
                <w:szCs w:val="21"/>
              </w:rPr>
            </w:pPr>
            <w:bookmarkStart w:id="8571" w:name="_Toc520839703"/>
            <w:bookmarkEnd w:id="8571"/>
          </w:p>
        </w:tc>
        <w:bookmarkStart w:id="8572" w:name="_Toc520839704"/>
        <w:bookmarkEnd w:id="8572"/>
      </w:tr>
    </w:tbl>
    <w:p w14:paraId="336367D0" w14:textId="5AE02DBF" w:rsidR="0000301C" w:rsidRPr="00A23FA3" w:rsidDel="00135389" w:rsidRDefault="00E407B9" w:rsidP="00B01F41">
      <w:pPr>
        <w:pStyle w:val="a0"/>
        <w:numPr>
          <w:ilvl w:val="0"/>
          <w:numId w:val="6"/>
        </w:numPr>
        <w:ind w:firstLineChars="0"/>
        <w:jc w:val="left"/>
        <w:rPr>
          <w:del w:id="8573" w:author="raye" w:date="2018-07-20T17:11:00Z"/>
          <w:rFonts w:ascii="Calibri" w:hAnsi="Calibri" w:cstheme="minorHAnsi"/>
          <w:sz w:val="24"/>
          <w:szCs w:val="24"/>
        </w:rPr>
      </w:pPr>
      <w:del w:id="8574" w:author="raye" w:date="2018-07-20T17:11:00Z">
        <w:r w:rsidRPr="00A23FA3" w:rsidDel="00135389">
          <w:rPr>
            <w:rFonts w:ascii="Calibri" w:hAnsi="Calibri" w:cstheme="minorHAnsi"/>
            <w:sz w:val="24"/>
            <w:szCs w:val="24"/>
          </w:rPr>
          <w:delText xml:space="preserve">Element of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Function Area:</w:delText>
        </w:r>
        <w:bookmarkStart w:id="8575" w:name="_Toc520839705"/>
        <w:bookmarkEnd w:id="8575"/>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7FEEF29D" w14:textId="77777777" w:rsidTr="00DE7C3F">
        <w:trPr>
          <w:del w:id="8576" w:author="raye" w:date="2018-07-20T17:11:00Z"/>
        </w:trPr>
        <w:tc>
          <w:tcPr>
            <w:tcW w:w="2079" w:type="dxa"/>
            <w:shd w:val="clear" w:color="auto" w:fill="BFBFBF" w:themeFill="background1" w:themeFillShade="BF"/>
          </w:tcPr>
          <w:p w14:paraId="22FF5E2A" w14:textId="6547E63B" w:rsidR="00500226" w:rsidRPr="00A23FA3" w:rsidDel="00135389" w:rsidRDefault="00500226" w:rsidP="00C409AC">
            <w:pPr>
              <w:rPr>
                <w:del w:id="8577" w:author="raye" w:date="2018-07-20T17:11:00Z"/>
                <w:rFonts w:ascii="Calibri" w:hAnsi="Calibri" w:cstheme="minorHAnsi"/>
                <w:szCs w:val="21"/>
              </w:rPr>
            </w:pPr>
            <w:del w:id="8578" w:author="raye" w:date="2018-07-20T17:11:00Z">
              <w:r w:rsidRPr="00A23FA3" w:rsidDel="00135389">
                <w:rPr>
                  <w:rFonts w:ascii="Calibri" w:hAnsi="Calibri" w:cstheme="minorHAnsi"/>
                  <w:szCs w:val="21"/>
                </w:rPr>
                <w:delText>ITEM</w:delText>
              </w:r>
              <w:bookmarkStart w:id="8579" w:name="_Toc520839706"/>
              <w:bookmarkEnd w:id="8579"/>
            </w:del>
          </w:p>
        </w:tc>
        <w:tc>
          <w:tcPr>
            <w:tcW w:w="1161" w:type="dxa"/>
            <w:shd w:val="clear" w:color="auto" w:fill="BFBFBF" w:themeFill="background1" w:themeFillShade="BF"/>
          </w:tcPr>
          <w:p w14:paraId="39CC396A" w14:textId="12584A37" w:rsidR="00500226" w:rsidRPr="00A23FA3" w:rsidDel="00135389" w:rsidRDefault="00500226" w:rsidP="00A769EC">
            <w:pPr>
              <w:rPr>
                <w:del w:id="8580" w:author="raye" w:date="2018-07-20T17:11:00Z"/>
                <w:rFonts w:ascii="Calibri" w:hAnsi="Calibri" w:cstheme="minorHAnsi"/>
                <w:szCs w:val="21"/>
              </w:rPr>
            </w:pPr>
            <w:del w:id="8581" w:author="raye" w:date="2018-07-20T17:11:00Z">
              <w:r w:rsidRPr="00A23FA3" w:rsidDel="00135389">
                <w:rPr>
                  <w:rFonts w:ascii="Calibri" w:hAnsi="Calibri" w:cstheme="minorHAnsi"/>
                  <w:szCs w:val="21"/>
                </w:rPr>
                <w:delText>TYPE</w:delText>
              </w:r>
              <w:bookmarkStart w:id="8582" w:name="_Toc520839707"/>
              <w:bookmarkEnd w:id="8582"/>
            </w:del>
          </w:p>
        </w:tc>
        <w:tc>
          <w:tcPr>
            <w:tcW w:w="4211" w:type="dxa"/>
            <w:shd w:val="clear" w:color="auto" w:fill="BFBFBF" w:themeFill="background1" w:themeFillShade="BF"/>
          </w:tcPr>
          <w:p w14:paraId="6AC36E46" w14:textId="6023DF38" w:rsidR="00500226" w:rsidRPr="00A23FA3" w:rsidDel="00135389" w:rsidRDefault="00500226" w:rsidP="00774ECE">
            <w:pPr>
              <w:rPr>
                <w:del w:id="8583" w:author="raye" w:date="2018-07-20T17:11:00Z"/>
                <w:rFonts w:ascii="Calibri" w:hAnsi="Calibri" w:cstheme="minorHAnsi"/>
                <w:szCs w:val="21"/>
              </w:rPr>
            </w:pPr>
            <w:del w:id="8584" w:author="raye" w:date="2018-07-20T17:11:00Z">
              <w:r w:rsidRPr="00A23FA3" w:rsidDel="00135389">
                <w:rPr>
                  <w:rFonts w:ascii="Calibri" w:hAnsi="Calibri" w:cstheme="minorHAnsi"/>
                  <w:szCs w:val="21"/>
                </w:rPr>
                <w:delText>DESCRIPTION</w:delText>
              </w:r>
              <w:bookmarkStart w:id="8585" w:name="_Toc520839708"/>
              <w:bookmarkEnd w:id="8585"/>
            </w:del>
          </w:p>
        </w:tc>
        <w:bookmarkStart w:id="8586" w:name="_Toc520839709"/>
        <w:bookmarkEnd w:id="8586"/>
      </w:tr>
      <w:tr w:rsidR="00A23FA3" w:rsidRPr="00A23FA3" w:rsidDel="00135389" w14:paraId="0CDE5EA9" w14:textId="77777777" w:rsidTr="00DE7C3F">
        <w:trPr>
          <w:del w:id="8587" w:author="raye" w:date="2018-07-20T17:11:00Z"/>
        </w:trPr>
        <w:tc>
          <w:tcPr>
            <w:tcW w:w="2079" w:type="dxa"/>
          </w:tcPr>
          <w:p w14:paraId="19174B3D" w14:textId="738CE592" w:rsidR="00500226" w:rsidRPr="00A23FA3" w:rsidDel="00135389" w:rsidRDefault="00500226" w:rsidP="00C409AC">
            <w:pPr>
              <w:rPr>
                <w:del w:id="8588" w:author="raye" w:date="2018-07-20T17:11:00Z"/>
                <w:rFonts w:ascii="Calibri" w:hAnsi="Calibri" w:cstheme="minorHAnsi"/>
                <w:szCs w:val="21"/>
              </w:rPr>
            </w:pPr>
            <w:del w:id="8589" w:author="raye" w:date="2018-07-20T17:11:00Z">
              <w:r w:rsidRPr="00A23FA3" w:rsidDel="00135389">
                <w:rPr>
                  <w:rFonts w:ascii="Calibri" w:hAnsi="Calibri" w:cstheme="minorHAnsi"/>
                  <w:szCs w:val="21"/>
                </w:rPr>
                <w:delText>Edit</w:delText>
              </w:r>
              <w:bookmarkStart w:id="8590" w:name="_Toc520839710"/>
              <w:bookmarkEnd w:id="8590"/>
            </w:del>
          </w:p>
        </w:tc>
        <w:tc>
          <w:tcPr>
            <w:tcW w:w="1161" w:type="dxa"/>
          </w:tcPr>
          <w:p w14:paraId="2DAE2207" w14:textId="396C193A" w:rsidR="00500226" w:rsidRPr="00A23FA3" w:rsidDel="00135389" w:rsidRDefault="00E407B9" w:rsidP="00A769EC">
            <w:pPr>
              <w:rPr>
                <w:del w:id="8591" w:author="raye" w:date="2018-07-20T17:11:00Z"/>
                <w:rFonts w:ascii="Calibri" w:hAnsi="Calibri" w:cstheme="minorHAnsi"/>
                <w:szCs w:val="21"/>
              </w:rPr>
            </w:pPr>
            <w:del w:id="8592" w:author="raye" w:date="2018-07-20T17:11:00Z">
              <w:r w:rsidRPr="00A23FA3" w:rsidDel="00135389">
                <w:rPr>
                  <w:rFonts w:ascii="Calibri" w:hAnsi="Calibri" w:cstheme="minorHAnsi"/>
                  <w:szCs w:val="21"/>
                </w:rPr>
                <w:delText>Link</w:delText>
              </w:r>
              <w:bookmarkStart w:id="8593" w:name="_Toc520839711"/>
              <w:bookmarkEnd w:id="8593"/>
            </w:del>
          </w:p>
        </w:tc>
        <w:tc>
          <w:tcPr>
            <w:tcW w:w="4211" w:type="dxa"/>
          </w:tcPr>
          <w:p w14:paraId="66265CED" w14:textId="64B5FC49" w:rsidR="00E407B9" w:rsidRPr="00A23FA3" w:rsidDel="00135389" w:rsidRDefault="00E407B9" w:rsidP="00774ECE">
            <w:pPr>
              <w:rPr>
                <w:del w:id="8594" w:author="raye" w:date="2018-07-20T17:11:00Z"/>
                <w:rFonts w:ascii="Calibri" w:hAnsi="Calibri" w:cstheme="minorHAnsi"/>
                <w:szCs w:val="21"/>
              </w:rPr>
            </w:pPr>
            <w:del w:id="8595" w:author="raye" w:date="2018-07-20T17:11:00Z">
              <w:r w:rsidRPr="00A23FA3" w:rsidDel="00135389">
                <w:rPr>
                  <w:rFonts w:ascii="Calibri" w:hAnsi="Calibri" w:cstheme="minorHAnsi"/>
                  <w:szCs w:val="21"/>
                </w:rPr>
                <w:delText xml:space="preserve">Click refer to create case pages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_Ref508189556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4.5</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596" w:name="_Toc520839712"/>
              <w:bookmarkEnd w:id="8596"/>
            </w:del>
          </w:p>
          <w:p w14:paraId="7ACC7EB4" w14:textId="11450E04" w:rsidR="00E407B9" w:rsidRPr="00A23FA3" w:rsidDel="00135389" w:rsidRDefault="00E407B9" w:rsidP="00774ECE">
            <w:pPr>
              <w:rPr>
                <w:del w:id="8597" w:author="raye" w:date="2018-07-20T17:11:00Z"/>
                <w:rFonts w:ascii="Calibri" w:hAnsi="Calibri"/>
              </w:rPr>
            </w:pPr>
            <w:del w:id="8598" w:author="raye" w:date="2018-07-20T17:11:00Z">
              <w:r w:rsidRPr="00A23FA3" w:rsidDel="00135389">
                <w:rPr>
                  <w:rFonts w:ascii="Calibri" w:hAnsi="Calibri"/>
                </w:rPr>
                <w:delText xml:space="preserve">Display information for the current row Case record. (visible only for </w:delText>
              </w:r>
              <w:r w:rsidR="009E51F8" w:rsidRPr="00A23FA3" w:rsidDel="00135389">
                <w:rPr>
                  <w:rFonts w:ascii="Calibri" w:hAnsi="Calibri"/>
                </w:rPr>
                <w:delText xml:space="preserve">Operations </w:delText>
              </w:r>
              <w:r w:rsidRPr="00A23FA3" w:rsidDel="00135389">
                <w:rPr>
                  <w:rFonts w:ascii="Calibri" w:hAnsi="Calibri"/>
                </w:rPr>
                <w:delText>Analyst)</w:delText>
              </w:r>
              <w:bookmarkStart w:id="8599" w:name="_Toc520839713"/>
              <w:bookmarkEnd w:id="8599"/>
            </w:del>
          </w:p>
          <w:p w14:paraId="0C5C293C" w14:textId="21375CA3" w:rsidR="00E407B9" w:rsidRPr="00A23FA3" w:rsidDel="00135389" w:rsidRDefault="00E407B9" w:rsidP="00774ECE">
            <w:pPr>
              <w:rPr>
                <w:del w:id="8600" w:author="raye" w:date="2018-07-20T17:11:00Z"/>
                <w:rFonts w:ascii="Calibri" w:hAnsi="Calibri" w:cstheme="minorHAnsi"/>
                <w:szCs w:val="21"/>
              </w:rPr>
            </w:pPr>
            <w:bookmarkStart w:id="8601" w:name="_Toc520839714"/>
            <w:bookmarkEnd w:id="8601"/>
          </w:p>
        </w:tc>
        <w:bookmarkStart w:id="8602" w:name="_Toc520839715"/>
        <w:bookmarkEnd w:id="8602"/>
      </w:tr>
      <w:tr w:rsidR="00A23FA3" w:rsidRPr="00A23FA3" w:rsidDel="00135389" w14:paraId="49E222FB" w14:textId="77777777" w:rsidTr="00275FD6">
        <w:trPr>
          <w:trHeight w:val="810"/>
          <w:del w:id="8603" w:author="raye" w:date="2018-07-20T17:11:00Z"/>
        </w:trPr>
        <w:tc>
          <w:tcPr>
            <w:tcW w:w="2079" w:type="dxa"/>
          </w:tcPr>
          <w:p w14:paraId="7DEBA39A" w14:textId="14D230EE" w:rsidR="00500226" w:rsidRPr="00A23FA3" w:rsidDel="00135389" w:rsidRDefault="00500226" w:rsidP="00C409AC">
            <w:pPr>
              <w:rPr>
                <w:del w:id="8604" w:author="raye" w:date="2018-07-20T17:11:00Z"/>
                <w:rFonts w:ascii="Calibri" w:hAnsi="Calibri" w:cstheme="minorHAnsi"/>
                <w:szCs w:val="21"/>
              </w:rPr>
            </w:pPr>
            <w:del w:id="8605" w:author="raye" w:date="2018-07-20T17:11:00Z">
              <w:r w:rsidRPr="00A23FA3" w:rsidDel="00135389">
                <w:rPr>
                  <w:rFonts w:ascii="Calibri" w:hAnsi="Calibri" w:cstheme="minorHAnsi"/>
                  <w:szCs w:val="21"/>
                </w:rPr>
                <w:delText>Delete</w:delText>
              </w:r>
              <w:bookmarkStart w:id="8606" w:name="_Toc520839716"/>
              <w:bookmarkEnd w:id="8606"/>
            </w:del>
          </w:p>
        </w:tc>
        <w:tc>
          <w:tcPr>
            <w:tcW w:w="1161" w:type="dxa"/>
          </w:tcPr>
          <w:p w14:paraId="53F03EDC" w14:textId="7F532A01" w:rsidR="00500226" w:rsidRPr="00A23FA3" w:rsidDel="00135389" w:rsidRDefault="00E407B9" w:rsidP="00A769EC">
            <w:pPr>
              <w:rPr>
                <w:del w:id="8607" w:author="raye" w:date="2018-07-20T17:11:00Z"/>
                <w:rFonts w:ascii="Calibri" w:hAnsi="Calibri" w:cstheme="minorHAnsi"/>
                <w:szCs w:val="21"/>
              </w:rPr>
            </w:pPr>
            <w:del w:id="8608" w:author="raye" w:date="2018-07-20T17:11:00Z">
              <w:r w:rsidRPr="00A23FA3" w:rsidDel="00135389">
                <w:rPr>
                  <w:rFonts w:ascii="Calibri" w:hAnsi="Calibri" w:cstheme="minorHAnsi"/>
                  <w:szCs w:val="21"/>
                </w:rPr>
                <w:delText>Link</w:delText>
              </w:r>
              <w:bookmarkStart w:id="8609" w:name="_Toc520839717"/>
              <w:bookmarkEnd w:id="8609"/>
            </w:del>
          </w:p>
        </w:tc>
        <w:tc>
          <w:tcPr>
            <w:tcW w:w="4211" w:type="dxa"/>
          </w:tcPr>
          <w:p w14:paraId="42A857C3" w14:textId="7C1A7B5B" w:rsidR="00E407B9" w:rsidRPr="00A23FA3" w:rsidDel="00135389" w:rsidRDefault="00E407B9" w:rsidP="00774ECE">
            <w:pPr>
              <w:rPr>
                <w:del w:id="8610" w:author="raye" w:date="2018-07-20T17:11:00Z"/>
                <w:rFonts w:ascii="Calibri" w:hAnsi="Calibri" w:cstheme="minorHAnsi"/>
                <w:szCs w:val="21"/>
              </w:rPr>
            </w:pPr>
            <w:del w:id="8611" w:author="raye" w:date="2018-07-20T17:11:00Z">
              <w:r w:rsidRPr="00A23FA3" w:rsidDel="00135389">
                <w:rPr>
                  <w:rFonts w:ascii="Calibri" w:hAnsi="Calibri"/>
                </w:rPr>
                <w:delText xml:space="preserve">Click to prompt the user for the current row Case record to "confirm that you want to delete?" "and ask for reasons for deletion. After confirmation, physically delete and refresh the list of Case records (visible only to </w:delText>
              </w:r>
              <w:r w:rsidR="009E51F8" w:rsidRPr="00A23FA3" w:rsidDel="00135389">
                <w:rPr>
                  <w:rFonts w:ascii="Calibri" w:hAnsi="Calibri"/>
                </w:rPr>
                <w:delText xml:space="preserve">Operations </w:delText>
              </w:r>
              <w:r w:rsidRPr="00A23FA3" w:rsidDel="00135389">
                <w:rPr>
                  <w:rFonts w:ascii="Calibri" w:hAnsi="Calibri"/>
                </w:rPr>
                <w:delText>Analyst)</w:delText>
              </w:r>
              <w:bookmarkStart w:id="8612" w:name="_Toc520839718"/>
              <w:bookmarkEnd w:id="8612"/>
            </w:del>
          </w:p>
        </w:tc>
        <w:bookmarkStart w:id="8613" w:name="_Toc520839719"/>
        <w:bookmarkEnd w:id="8613"/>
      </w:tr>
      <w:tr w:rsidR="00A23FA3" w:rsidRPr="00A23FA3" w:rsidDel="00135389" w14:paraId="0364C9C2" w14:textId="77777777" w:rsidTr="00DE7C3F">
        <w:trPr>
          <w:trHeight w:val="174"/>
          <w:del w:id="8614" w:author="raye" w:date="2018-07-20T17:11:00Z"/>
        </w:trPr>
        <w:tc>
          <w:tcPr>
            <w:tcW w:w="2079" w:type="dxa"/>
          </w:tcPr>
          <w:p w14:paraId="0D553A3D" w14:textId="2839C0FD" w:rsidR="00500226" w:rsidRPr="00A23FA3" w:rsidDel="00135389" w:rsidRDefault="00500226" w:rsidP="00C409AC">
            <w:pPr>
              <w:rPr>
                <w:del w:id="8615" w:author="raye" w:date="2018-07-20T17:11:00Z"/>
                <w:rFonts w:ascii="Calibri" w:hAnsi="Calibri" w:cstheme="minorHAnsi"/>
                <w:szCs w:val="21"/>
              </w:rPr>
            </w:pPr>
            <w:del w:id="8616" w:author="raye" w:date="2018-07-20T17:11:00Z">
              <w:r w:rsidRPr="00A23FA3" w:rsidDel="00135389">
                <w:rPr>
                  <w:rFonts w:ascii="Calibri" w:hAnsi="Calibri" w:cstheme="minorHAnsi"/>
                  <w:szCs w:val="21"/>
                </w:rPr>
                <w:delText>Review</w:delText>
              </w:r>
              <w:bookmarkStart w:id="8617" w:name="_Toc520839720"/>
              <w:bookmarkEnd w:id="8617"/>
            </w:del>
          </w:p>
        </w:tc>
        <w:tc>
          <w:tcPr>
            <w:tcW w:w="1161" w:type="dxa"/>
          </w:tcPr>
          <w:p w14:paraId="19A7DF73" w14:textId="7AD86E9F" w:rsidR="00500226" w:rsidRPr="00A23FA3" w:rsidDel="00135389" w:rsidRDefault="001F35C5" w:rsidP="00A769EC">
            <w:pPr>
              <w:rPr>
                <w:del w:id="8618" w:author="raye" w:date="2018-07-20T17:11:00Z"/>
                <w:rFonts w:ascii="Calibri" w:hAnsi="Calibri" w:cstheme="minorHAnsi"/>
                <w:szCs w:val="21"/>
              </w:rPr>
            </w:pPr>
            <w:del w:id="8619" w:author="raye" w:date="2018-07-20T17:11:00Z">
              <w:r w:rsidRPr="00A23FA3" w:rsidDel="00135389">
                <w:rPr>
                  <w:rFonts w:ascii="Calibri" w:hAnsi="Calibri" w:cstheme="minorHAnsi"/>
                  <w:szCs w:val="21"/>
                </w:rPr>
                <w:delText>Button</w:delText>
              </w:r>
              <w:bookmarkStart w:id="8620" w:name="_Toc520839721"/>
              <w:bookmarkEnd w:id="8620"/>
            </w:del>
          </w:p>
        </w:tc>
        <w:tc>
          <w:tcPr>
            <w:tcW w:w="4211" w:type="dxa"/>
          </w:tcPr>
          <w:p w14:paraId="5833F579" w14:textId="7A17A650" w:rsidR="0057110D" w:rsidRPr="00A23FA3" w:rsidDel="00135389" w:rsidRDefault="00E407B9" w:rsidP="00A769EC">
            <w:pPr>
              <w:rPr>
                <w:del w:id="8621" w:author="raye" w:date="2018-07-20T17:11:00Z"/>
                <w:rFonts w:ascii="Calibri" w:hAnsi="Calibri" w:cstheme="minorHAnsi"/>
                <w:szCs w:val="21"/>
              </w:rPr>
            </w:pPr>
            <w:del w:id="8622" w:author="raye" w:date="2018-07-20T17:11:00Z">
              <w:r w:rsidRPr="00A23FA3" w:rsidDel="00135389">
                <w:rPr>
                  <w:rFonts w:ascii="Calibri" w:hAnsi="Calibri"/>
                </w:rPr>
                <w:delText xml:space="preserve">Click to open the Review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_Ref508579570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Pr="00A23FA3" w:rsidDel="00135389">
                <w:rPr>
                  <w:rFonts w:ascii="Calibri" w:hAnsi="Calibri" w:cstheme="minorHAnsi"/>
                  <w:szCs w:val="21"/>
                </w:rPr>
                <w:fldChar w:fldCharType="end"/>
              </w:r>
              <w:r w:rsidRPr="00A23FA3" w:rsidDel="00135389">
                <w:rPr>
                  <w:rFonts w:ascii="Calibri" w:hAnsi="Calibri" w:cstheme="minorHAnsi"/>
                  <w:szCs w:val="21"/>
                </w:rPr>
                <w:delText xml:space="preserve">), </w:delText>
              </w:r>
              <w:r w:rsidRPr="00A23FA3" w:rsidDel="00135389">
                <w:rPr>
                  <w:rFonts w:ascii="Calibri" w:hAnsi="Calibri"/>
                </w:rPr>
                <w:delText>and display the current row Case record</w:delText>
              </w:r>
              <w:bookmarkStart w:id="8623" w:name="_Toc520839722"/>
              <w:bookmarkEnd w:id="8623"/>
            </w:del>
          </w:p>
        </w:tc>
        <w:bookmarkStart w:id="8624" w:name="_Toc520839723"/>
        <w:bookmarkEnd w:id="8624"/>
      </w:tr>
    </w:tbl>
    <w:p w14:paraId="49D79CAF" w14:textId="543D086F" w:rsidR="008D77DA" w:rsidRPr="00A23FA3" w:rsidDel="00135389" w:rsidRDefault="008D77DA" w:rsidP="008F3E5E">
      <w:pPr>
        <w:spacing w:afterLines="50" w:after="156"/>
        <w:ind w:leftChars="50" w:left="105" w:firstLineChars="127" w:firstLine="305"/>
        <w:rPr>
          <w:del w:id="8625" w:author="raye" w:date="2018-07-20T17:11:00Z"/>
          <w:rFonts w:ascii="Calibri" w:hAnsi="Calibri" w:cstheme="minorHAnsi"/>
          <w:sz w:val="24"/>
        </w:rPr>
      </w:pPr>
      <w:bookmarkStart w:id="8626" w:name="_Toc520839724"/>
      <w:bookmarkStart w:id="8627" w:name="_Ref508579570"/>
      <w:bookmarkEnd w:id="8626"/>
    </w:p>
    <w:p w14:paraId="1C0E9673" w14:textId="7FDC32BD" w:rsidR="004469C1" w:rsidRPr="00A23FA3" w:rsidDel="00135389" w:rsidRDefault="004469C1" w:rsidP="008F3E5E">
      <w:pPr>
        <w:widowControl/>
        <w:jc w:val="left"/>
        <w:rPr>
          <w:del w:id="8628" w:author="raye" w:date="2018-07-20T17:11:00Z"/>
          <w:rFonts w:ascii="Calibri" w:hAnsi="Calibri" w:cstheme="minorHAnsi"/>
          <w:b/>
          <w:bCs/>
          <w:sz w:val="32"/>
          <w:szCs w:val="32"/>
        </w:rPr>
      </w:pPr>
      <w:del w:id="8629" w:author="raye" w:date="2018-07-20T17:11:00Z">
        <w:r w:rsidRPr="00A23FA3" w:rsidDel="00135389">
          <w:rPr>
            <w:rFonts w:ascii="Calibri" w:hAnsi="Calibri" w:cstheme="minorHAnsi"/>
          </w:rPr>
          <w:br w:type="page"/>
        </w:r>
      </w:del>
    </w:p>
    <w:p w14:paraId="29A883FD" w14:textId="3D936962" w:rsidR="008B480D" w:rsidRPr="00A23FA3" w:rsidDel="00135389" w:rsidRDefault="008B480D">
      <w:pPr>
        <w:pStyle w:val="3"/>
        <w:keepNext w:val="0"/>
        <w:keepLines w:val="0"/>
        <w:numPr>
          <w:ilvl w:val="3"/>
          <w:numId w:val="199"/>
        </w:numPr>
        <w:spacing w:before="0" w:after="120" w:line="240" w:lineRule="auto"/>
        <w:rPr>
          <w:del w:id="8630" w:author="raye" w:date="2018-07-20T17:11:00Z"/>
          <w:rFonts w:ascii="Calibri" w:hAnsi="Calibri" w:cstheme="minorHAnsi"/>
        </w:rPr>
        <w:pPrChange w:id="8631" w:author="raye" w:date="2018-07-17T11:03:00Z">
          <w:pPr>
            <w:pStyle w:val="3"/>
            <w:keepNext w:val="0"/>
            <w:keepLines w:val="0"/>
            <w:numPr>
              <w:ilvl w:val="2"/>
              <w:numId w:val="3"/>
            </w:numPr>
            <w:spacing w:before="0" w:after="120" w:line="240" w:lineRule="auto"/>
            <w:ind w:left="993" w:hanging="993"/>
          </w:pPr>
        </w:pPrChange>
      </w:pPr>
      <w:bookmarkStart w:id="8632" w:name="_Toc512250248"/>
      <w:del w:id="8633" w:author="raye" w:date="2018-07-20T17:11:00Z">
        <w:r w:rsidRPr="00A23FA3" w:rsidDel="00135389">
          <w:rPr>
            <w:rFonts w:ascii="Calibri" w:hAnsi="Calibri" w:cstheme="minorHAnsi"/>
          </w:rPr>
          <w:delText>Case Review Page</w:delText>
        </w:r>
        <w:bookmarkStart w:id="8634" w:name="_Toc520839725"/>
        <w:bookmarkEnd w:id="8627"/>
        <w:bookmarkEnd w:id="8632"/>
        <w:bookmarkEnd w:id="8634"/>
      </w:del>
    </w:p>
    <w:p w14:paraId="0014A868" w14:textId="7D3ABEAE" w:rsidR="00E407B9" w:rsidRPr="00A23FA3" w:rsidDel="00135389" w:rsidRDefault="00E407B9" w:rsidP="008F3E5E">
      <w:pPr>
        <w:spacing w:afterLines="50" w:after="156"/>
        <w:ind w:firstLineChars="177" w:firstLine="425"/>
        <w:rPr>
          <w:del w:id="8635" w:author="raye" w:date="2018-07-20T17:11:00Z"/>
          <w:rFonts w:ascii="Calibri" w:hAnsi="Calibri" w:cstheme="minorHAnsi"/>
          <w:sz w:val="24"/>
        </w:rPr>
      </w:pPr>
      <w:del w:id="8636" w:author="raye" w:date="2018-07-20T17:11:00Z">
        <w:r w:rsidRPr="00A23FA3" w:rsidDel="00135389">
          <w:rPr>
            <w:rFonts w:ascii="Calibri" w:hAnsi="Calibri" w:cstheme="minorHAnsi"/>
            <w:sz w:val="24"/>
          </w:rPr>
          <w:delText xml:space="preserve">This page helps the user to view the detailed information of a certain Case, in the Case Review page, according to the workflow flow control, shows its next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processing requirements.</w:delText>
        </w:r>
        <w:bookmarkStart w:id="8637" w:name="_Toc520839726"/>
        <w:bookmarkEnd w:id="8637"/>
      </w:del>
    </w:p>
    <w:p w14:paraId="31A7BBC9" w14:textId="561838CF" w:rsidR="007343BB" w:rsidRPr="00A23FA3" w:rsidDel="00135389" w:rsidRDefault="004469C1" w:rsidP="00B01F41">
      <w:pPr>
        <w:pStyle w:val="a0"/>
        <w:numPr>
          <w:ilvl w:val="0"/>
          <w:numId w:val="12"/>
        </w:numPr>
        <w:ind w:firstLineChars="0"/>
        <w:jc w:val="left"/>
        <w:rPr>
          <w:del w:id="8638" w:author="raye" w:date="2018-07-20T17:11:00Z"/>
          <w:rFonts w:ascii="Calibri" w:hAnsi="Calibri" w:cstheme="minorHAnsi"/>
          <w:b/>
          <w:sz w:val="28"/>
          <w:szCs w:val="24"/>
        </w:rPr>
      </w:pPr>
      <w:del w:id="8639"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8640" w:name="_Toc520839727"/>
        <w:bookmarkEnd w:id="8640"/>
      </w:del>
    </w:p>
    <w:p w14:paraId="1EA7198F" w14:textId="3F3DAEC3" w:rsidR="00A63BC8" w:rsidRPr="00A23FA3" w:rsidDel="00135389" w:rsidRDefault="00A63BC8" w:rsidP="00A769EC">
      <w:pPr>
        <w:jc w:val="center"/>
        <w:rPr>
          <w:del w:id="8641" w:author="raye" w:date="2018-07-20T17:11:00Z"/>
          <w:rFonts w:ascii="Calibri" w:hAnsi="Calibri" w:cstheme="minorHAnsi"/>
        </w:rPr>
      </w:pPr>
      <w:del w:id="8642" w:author="raye" w:date="2018-07-20T17:11:00Z">
        <w:r w:rsidRPr="00A23FA3" w:rsidDel="00135389">
          <w:rPr>
            <w:rFonts w:ascii="Calibri" w:hAnsi="Calibri" w:cstheme="minorHAnsi"/>
            <w:noProof/>
          </w:rPr>
          <w:drawing>
            <wp:inline distT="0" distB="0" distL="0" distR="0" wp14:anchorId="05CEFB7A" wp14:editId="3FED48FF">
              <wp:extent cx="5245735" cy="318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56406" cy="3189074"/>
                      </a:xfrm>
                      <a:prstGeom prst="rect">
                        <a:avLst/>
                      </a:prstGeom>
                      <a:noFill/>
                    </pic:spPr>
                  </pic:pic>
                </a:graphicData>
              </a:graphic>
            </wp:inline>
          </w:drawing>
        </w:r>
        <w:bookmarkStart w:id="8643" w:name="_Toc520839728"/>
        <w:bookmarkEnd w:id="8643"/>
      </w:del>
    </w:p>
    <w:p w14:paraId="66017A46" w14:textId="00153499" w:rsidR="00592FC5" w:rsidRPr="00A23FA3" w:rsidDel="00135389" w:rsidRDefault="00E407B9" w:rsidP="008F3E5E">
      <w:pPr>
        <w:rPr>
          <w:del w:id="8644" w:author="raye" w:date="2018-07-20T17:11:00Z"/>
          <w:rFonts w:ascii="Calibri" w:hAnsi="Calibri" w:cstheme="minorHAnsi"/>
          <w:i/>
          <w:sz w:val="24"/>
        </w:rPr>
      </w:pPr>
      <w:del w:id="8645" w:author="raye" w:date="2018-07-20T17:11:00Z">
        <w:r w:rsidRPr="00A23FA3" w:rsidDel="00135389">
          <w:rPr>
            <w:rFonts w:ascii="Calibri" w:hAnsi="Calibri" w:cstheme="minorHAnsi"/>
            <w:i/>
            <w:sz w:val="24"/>
          </w:rPr>
          <w:delText>Page description:</w:delText>
        </w:r>
        <w:bookmarkStart w:id="8646" w:name="_Toc520839729"/>
        <w:bookmarkEnd w:id="8646"/>
      </w:del>
    </w:p>
    <w:p w14:paraId="61BCCF08" w14:textId="01A1D117" w:rsidR="00592FC5" w:rsidRPr="00A23FA3" w:rsidDel="00135389" w:rsidRDefault="00E407B9" w:rsidP="00B01F41">
      <w:pPr>
        <w:pStyle w:val="a0"/>
        <w:numPr>
          <w:ilvl w:val="0"/>
          <w:numId w:val="6"/>
        </w:numPr>
        <w:ind w:firstLineChars="0"/>
        <w:rPr>
          <w:del w:id="8647" w:author="raye" w:date="2018-07-20T17:11:00Z"/>
          <w:rFonts w:ascii="Calibri" w:hAnsi="Calibri" w:cstheme="minorHAnsi"/>
          <w:sz w:val="24"/>
          <w:szCs w:val="24"/>
        </w:rPr>
      </w:pPr>
      <w:del w:id="8648" w:author="raye" w:date="2018-07-20T17:11:00Z">
        <w:r w:rsidRPr="00A23FA3" w:rsidDel="00135389">
          <w:rPr>
            <w:rFonts w:ascii="Calibri" w:hAnsi="Calibri" w:cstheme="minorHAnsi"/>
            <w:sz w:val="24"/>
          </w:rPr>
          <w:delText xml:space="preserve">Display this page while user clicked </w:delText>
        </w:r>
        <w:r w:rsidR="00D07C9D" w:rsidRPr="00A23FA3" w:rsidDel="00135389">
          <w:rPr>
            <w:rFonts w:ascii="Calibri" w:hAnsi="Calibri" w:cstheme="minorHAnsi"/>
            <w:sz w:val="24"/>
          </w:rPr>
          <w:delText xml:space="preserve">the review </w:delText>
        </w:r>
        <w:r w:rsidR="001F35C5" w:rsidRPr="00A23FA3" w:rsidDel="00135389">
          <w:rPr>
            <w:rFonts w:ascii="Calibri" w:hAnsi="Calibri" w:cstheme="minorHAnsi"/>
            <w:sz w:val="24"/>
          </w:rPr>
          <w:delText>button</w:delText>
        </w:r>
        <w:r w:rsidR="00D07C9D" w:rsidRPr="00A23FA3" w:rsidDel="00135389">
          <w:rPr>
            <w:rFonts w:ascii="Calibri" w:hAnsi="Calibri" w:cstheme="minorHAnsi"/>
            <w:sz w:val="24"/>
          </w:rPr>
          <w:delText xml:space="preserve"> of </w:delText>
        </w:r>
        <w:r w:rsidRPr="00A23FA3" w:rsidDel="00135389">
          <w:rPr>
            <w:rFonts w:ascii="Calibri" w:hAnsi="Calibri" w:cstheme="minorHAnsi"/>
            <w:sz w:val="24"/>
          </w:rPr>
          <w:delText xml:space="preserve">one case record </w:delText>
        </w:r>
        <w:r w:rsidR="00D07C9D" w:rsidRPr="00A23FA3" w:rsidDel="00135389">
          <w:rPr>
            <w:rFonts w:ascii="Calibri" w:hAnsi="Calibri" w:cstheme="minorHAnsi"/>
            <w:sz w:val="24"/>
          </w:rPr>
          <w:delText>on his case list for review page.</w:delText>
        </w:r>
        <w:bookmarkStart w:id="8649" w:name="_Toc520839730"/>
        <w:bookmarkEnd w:id="8649"/>
      </w:del>
    </w:p>
    <w:p w14:paraId="34B4F731" w14:textId="06046E7C" w:rsidR="00592FC5" w:rsidRPr="00A23FA3" w:rsidDel="00135389" w:rsidRDefault="00D07C9D" w:rsidP="00B01F41">
      <w:pPr>
        <w:pStyle w:val="a0"/>
        <w:numPr>
          <w:ilvl w:val="0"/>
          <w:numId w:val="6"/>
        </w:numPr>
        <w:ind w:firstLineChars="0"/>
        <w:jc w:val="left"/>
        <w:rPr>
          <w:del w:id="8650" w:author="raye" w:date="2018-07-20T17:11:00Z"/>
          <w:rFonts w:ascii="Calibri" w:hAnsi="Calibri" w:cstheme="minorHAnsi"/>
          <w:sz w:val="24"/>
        </w:rPr>
      </w:pPr>
      <w:del w:id="8651" w:author="raye" w:date="2018-07-20T17:11:00Z">
        <w:r w:rsidRPr="00A23FA3" w:rsidDel="00135389">
          <w:rPr>
            <w:rFonts w:ascii="Calibri" w:hAnsi="Calibri" w:cstheme="minorHAnsi"/>
            <w:sz w:val="24"/>
          </w:rPr>
          <w:delText>This page contains two areas:</w:delText>
        </w:r>
        <w:bookmarkStart w:id="8652" w:name="_Toc520839731"/>
        <w:bookmarkEnd w:id="8652"/>
      </w:del>
    </w:p>
    <w:tbl>
      <w:tblPr>
        <w:tblStyle w:val="a9"/>
        <w:tblW w:w="0" w:type="auto"/>
        <w:tblInd w:w="845" w:type="dxa"/>
        <w:tblLook w:val="04A0" w:firstRow="1" w:lastRow="0" w:firstColumn="1" w:lastColumn="0" w:noHBand="0" w:noVBand="1"/>
      </w:tblPr>
      <w:tblGrid>
        <w:gridCol w:w="426"/>
        <w:gridCol w:w="1985"/>
        <w:gridCol w:w="4942"/>
      </w:tblGrid>
      <w:tr w:rsidR="00A23FA3" w:rsidRPr="00A23FA3" w:rsidDel="00135389" w14:paraId="4C9CD165" w14:textId="77777777" w:rsidTr="00DE7C3F">
        <w:trPr>
          <w:del w:id="8653" w:author="raye" w:date="2018-07-20T17:11:00Z"/>
        </w:trPr>
        <w:tc>
          <w:tcPr>
            <w:tcW w:w="426" w:type="dxa"/>
            <w:shd w:val="clear" w:color="auto" w:fill="BFBFBF" w:themeFill="background1" w:themeFillShade="BF"/>
          </w:tcPr>
          <w:p w14:paraId="1D7BD437" w14:textId="730F39CD" w:rsidR="00592FC5" w:rsidRPr="00A23FA3" w:rsidDel="00135389" w:rsidRDefault="00592FC5" w:rsidP="00C409AC">
            <w:pPr>
              <w:rPr>
                <w:del w:id="8654" w:author="raye" w:date="2018-07-20T17:11:00Z"/>
                <w:rFonts w:ascii="Calibri" w:hAnsi="Calibri" w:cstheme="minorHAnsi"/>
                <w:sz w:val="24"/>
                <w:szCs w:val="24"/>
              </w:rPr>
            </w:pPr>
            <w:del w:id="8655" w:author="raye" w:date="2018-07-20T17:11:00Z">
              <w:r w:rsidRPr="00A23FA3" w:rsidDel="00135389">
                <w:rPr>
                  <w:rFonts w:ascii="Calibri" w:hAnsi="Calibri" w:cstheme="minorHAnsi"/>
                  <w:sz w:val="24"/>
                  <w:szCs w:val="24"/>
                </w:rPr>
                <w:delText>#</w:delText>
              </w:r>
              <w:bookmarkStart w:id="8656" w:name="_Toc520839732"/>
              <w:bookmarkEnd w:id="8656"/>
            </w:del>
          </w:p>
        </w:tc>
        <w:tc>
          <w:tcPr>
            <w:tcW w:w="1985" w:type="dxa"/>
            <w:shd w:val="clear" w:color="auto" w:fill="BFBFBF" w:themeFill="background1" w:themeFillShade="BF"/>
          </w:tcPr>
          <w:p w14:paraId="32890B69" w14:textId="2A295480" w:rsidR="00592FC5" w:rsidRPr="00A23FA3" w:rsidDel="00135389" w:rsidRDefault="00592FC5" w:rsidP="00A769EC">
            <w:pPr>
              <w:rPr>
                <w:del w:id="8657" w:author="raye" w:date="2018-07-20T17:11:00Z"/>
                <w:rFonts w:ascii="Calibri" w:hAnsi="Calibri" w:cstheme="minorHAnsi"/>
                <w:sz w:val="24"/>
                <w:szCs w:val="24"/>
              </w:rPr>
            </w:pPr>
            <w:del w:id="8658" w:author="raye" w:date="2018-07-20T17:11:00Z">
              <w:r w:rsidRPr="00A23FA3" w:rsidDel="00135389">
                <w:rPr>
                  <w:rFonts w:ascii="Calibri" w:hAnsi="Calibri" w:cstheme="minorHAnsi"/>
                  <w:sz w:val="24"/>
                  <w:szCs w:val="24"/>
                </w:rPr>
                <w:delText>AREA</w:delText>
              </w:r>
              <w:bookmarkStart w:id="8659" w:name="_Toc520839733"/>
              <w:bookmarkEnd w:id="8659"/>
            </w:del>
          </w:p>
        </w:tc>
        <w:tc>
          <w:tcPr>
            <w:tcW w:w="4942" w:type="dxa"/>
            <w:shd w:val="clear" w:color="auto" w:fill="BFBFBF" w:themeFill="background1" w:themeFillShade="BF"/>
          </w:tcPr>
          <w:p w14:paraId="4E879548" w14:textId="0E9B830D" w:rsidR="00592FC5" w:rsidRPr="00A23FA3" w:rsidDel="00135389" w:rsidRDefault="00592FC5" w:rsidP="00774ECE">
            <w:pPr>
              <w:rPr>
                <w:del w:id="8660" w:author="raye" w:date="2018-07-20T17:11:00Z"/>
                <w:rFonts w:ascii="Calibri" w:hAnsi="Calibri" w:cstheme="minorHAnsi"/>
                <w:sz w:val="24"/>
                <w:szCs w:val="24"/>
              </w:rPr>
            </w:pPr>
            <w:del w:id="8661" w:author="raye" w:date="2018-07-20T17:11:00Z">
              <w:r w:rsidRPr="00A23FA3" w:rsidDel="00135389">
                <w:rPr>
                  <w:rFonts w:ascii="Calibri" w:hAnsi="Calibri" w:cstheme="minorHAnsi"/>
                  <w:sz w:val="24"/>
                  <w:szCs w:val="24"/>
                </w:rPr>
                <w:delText>DESCRIPTION</w:delText>
              </w:r>
              <w:bookmarkStart w:id="8662" w:name="_Toc520839734"/>
              <w:bookmarkEnd w:id="8662"/>
            </w:del>
          </w:p>
        </w:tc>
        <w:bookmarkStart w:id="8663" w:name="_Toc520839735"/>
        <w:bookmarkEnd w:id="8663"/>
      </w:tr>
      <w:tr w:rsidR="00A23FA3" w:rsidRPr="00A23FA3" w:rsidDel="00135389" w14:paraId="3719F931" w14:textId="77777777" w:rsidTr="00DE7C3F">
        <w:trPr>
          <w:trHeight w:val="234"/>
          <w:del w:id="8664" w:author="raye" w:date="2018-07-20T17:11:00Z"/>
        </w:trPr>
        <w:tc>
          <w:tcPr>
            <w:tcW w:w="426" w:type="dxa"/>
          </w:tcPr>
          <w:p w14:paraId="64643A4B" w14:textId="225FADBE" w:rsidR="00592FC5" w:rsidRPr="00A23FA3" w:rsidDel="00135389" w:rsidRDefault="00592FC5" w:rsidP="00C409AC">
            <w:pPr>
              <w:rPr>
                <w:del w:id="8665" w:author="raye" w:date="2018-07-20T17:11:00Z"/>
                <w:rFonts w:ascii="Calibri" w:hAnsi="Calibri" w:cstheme="minorHAnsi"/>
                <w:szCs w:val="21"/>
              </w:rPr>
            </w:pPr>
            <w:del w:id="8666" w:author="raye" w:date="2018-07-20T17:11:00Z">
              <w:r w:rsidRPr="00A23FA3" w:rsidDel="00135389">
                <w:rPr>
                  <w:rFonts w:ascii="Calibri" w:hAnsi="Calibri" w:cstheme="minorHAnsi"/>
                  <w:szCs w:val="21"/>
                </w:rPr>
                <w:delText>1</w:delText>
              </w:r>
              <w:bookmarkStart w:id="8667" w:name="_Toc520839736"/>
              <w:bookmarkEnd w:id="8667"/>
            </w:del>
          </w:p>
        </w:tc>
        <w:tc>
          <w:tcPr>
            <w:tcW w:w="1985" w:type="dxa"/>
          </w:tcPr>
          <w:p w14:paraId="741D4555" w14:textId="754CC709" w:rsidR="00592FC5" w:rsidRPr="00A23FA3" w:rsidDel="00135389" w:rsidRDefault="00592FC5" w:rsidP="00A769EC">
            <w:pPr>
              <w:jc w:val="left"/>
              <w:rPr>
                <w:del w:id="8668" w:author="raye" w:date="2018-07-20T17:11:00Z"/>
                <w:rFonts w:ascii="Calibri" w:hAnsi="Calibri" w:cstheme="minorHAnsi"/>
                <w:szCs w:val="21"/>
              </w:rPr>
            </w:pPr>
            <w:del w:id="8669" w:author="raye" w:date="2018-07-20T17:11:00Z">
              <w:r w:rsidRPr="00A23FA3" w:rsidDel="00135389">
                <w:rPr>
                  <w:rFonts w:ascii="Calibri" w:hAnsi="Calibri" w:cstheme="minorHAnsi"/>
                  <w:szCs w:val="21"/>
                </w:rPr>
                <w:delText>Case</w:delText>
              </w:r>
              <w:r w:rsidR="00D07C9D" w:rsidRPr="00A23FA3" w:rsidDel="00135389">
                <w:rPr>
                  <w:rFonts w:ascii="Calibri" w:hAnsi="Calibri" w:cstheme="minorHAnsi"/>
                  <w:szCs w:val="21"/>
                </w:rPr>
                <w:delText xml:space="preserve"> Detail Information Area</w:delText>
              </w:r>
              <w:bookmarkStart w:id="8670" w:name="_Toc520839737"/>
              <w:bookmarkEnd w:id="8670"/>
            </w:del>
          </w:p>
        </w:tc>
        <w:tc>
          <w:tcPr>
            <w:tcW w:w="4942" w:type="dxa"/>
          </w:tcPr>
          <w:p w14:paraId="4118007D" w14:textId="2AF322DC" w:rsidR="00D07C9D" w:rsidRPr="00A23FA3" w:rsidDel="00135389" w:rsidRDefault="00D07C9D" w:rsidP="00B01F41">
            <w:pPr>
              <w:pStyle w:val="a0"/>
              <w:numPr>
                <w:ilvl w:val="0"/>
                <w:numId w:val="13"/>
              </w:numPr>
              <w:ind w:left="299" w:firstLineChars="0" w:hanging="299"/>
              <w:rPr>
                <w:del w:id="8671" w:author="raye" w:date="2018-07-20T17:11:00Z"/>
                <w:rFonts w:ascii="Calibri" w:hAnsi="Calibri" w:cstheme="minorHAnsi"/>
                <w:szCs w:val="21"/>
              </w:rPr>
            </w:pPr>
            <w:del w:id="8672" w:author="raye" w:date="2018-07-20T17:11:00Z">
              <w:r w:rsidRPr="00A23FA3" w:rsidDel="00135389">
                <w:rPr>
                  <w:rFonts w:ascii="Calibri" w:hAnsi="Calibri"/>
                </w:rPr>
                <w:delText>The classification method displays all kinds of information for the Case</w:delText>
              </w:r>
              <w:bookmarkStart w:id="8673" w:name="_Toc520839738"/>
              <w:bookmarkEnd w:id="8673"/>
            </w:del>
          </w:p>
          <w:p w14:paraId="032AFE02" w14:textId="5A17A016" w:rsidR="00D07C9D" w:rsidRPr="00A23FA3" w:rsidDel="00135389" w:rsidRDefault="00D07C9D" w:rsidP="00B01F41">
            <w:pPr>
              <w:pStyle w:val="a0"/>
              <w:numPr>
                <w:ilvl w:val="0"/>
                <w:numId w:val="13"/>
              </w:numPr>
              <w:ind w:left="299" w:firstLineChars="0" w:hanging="299"/>
              <w:rPr>
                <w:del w:id="8674" w:author="raye" w:date="2018-07-20T17:11:00Z"/>
                <w:rFonts w:ascii="Calibri" w:hAnsi="Calibri" w:cstheme="minorHAnsi"/>
                <w:szCs w:val="21"/>
              </w:rPr>
            </w:pPr>
            <w:del w:id="8675" w:author="raye" w:date="2018-07-20T17:11:00Z">
              <w:r w:rsidRPr="00A23FA3" w:rsidDel="00135389">
                <w:rPr>
                  <w:rFonts w:ascii="Calibri" w:hAnsi="Calibri"/>
                </w:rPr>
                <w:delText>Display different TAB tabs based on the current flow status of the Case</w:delText>
              </w:r>
              <w:bookmarkStart w:id="8676" w:name="_Toc520839739"/>
              <w:bookmarkEnd w:id="8676"/>
            </w:del>
          </w:p>
        </w:tc>
        <w:bookmarkStart w:id="8677" w:name="_Toc520839740"/>
        <w:bookmarkEnd w:id="8677"/>
      </w:tr>
      <w:tr w:rsidR="00592FC5" w:rsidRPr="00A23FA3" w:rsidDel="00135389" w14:paraId="521F4330" w14:textId="5C91E6DE" w:rsidTr="00DE7C3F">
        <w:trPr>
          <w:trHeight w:val="210"/>
          <w:del w:id="8678" w:author="raye" w:date="2018-07-20T17:11:00Z"/>
        </w:trPr>
        <w:tc>
          <w:tcPr>
            <w:tcW w:w="426" w:type="dxa"/>
          </w:tcPr>
          <w:p w14:paraId="168E47AA" w14:textId="650C38D7" w:rsidR="00592FC5" w:rsidRPr="00A23FA3" w:rsidDel="00135389" w:rsidRDefault="00592FC5" w:rsidP="00C409AC">
            <w:pPr>
              <w:rPr>
                <w:del w:id="8679" w:author="raye" w:date="2018-07-20T17:11:00Z"/>
                <w:rFonts w:ascii="Calibri" w:hAnsi="Calibri" w:cstheme="minorHAnsi"/>
                <w:szCs w:val="21"/>
              </w:rPr>
            </w:pPr>
            <w:del w:id="8680" w:author="raye" w:date="2018-07-20T17:11:00Z">
              <w:r w:rsidRPr="00A23FA3" w:rsidDel="00135389">
                <w:rPr>
                  <w:rFonts w:ascii="Calibri" w:hAnsi="Calibri" w:cstheme="minorHAnsi"/>
                  <w:szCs w:val="21"/>
                </w:rPr>
                <w:delText>2</w:delText>
              </w:r>
              <w:bookmarkStart w:id="8681" w:name="_Toc520839741"/>
              <w:bookmarkEnd w:id="8681"/>
            </w:del>
          </w:p>
        </w:tc>
        <w:tc>
          <w:tcPr>
            <w:tcW w:w="1985" w:type="dxa"/>
          </w:tcPr>
          <w:p w14:paraId="6B60154E" w14:textId="5A680360" w:rsidR="00592FC5" w:rsidRPr="00A23FA3" w:rsidDel="00135389" w:rsidRDefault="00592FC5" w:rsidP="00A769EC">
            <w:pPr>
              <w:rPr>
                <w:del w:id="8682" w:author="raye" w:date="2018-07-20T17:11:00Z"/>
                <w:rFonts w:ascii="Calibri" w:hAnsi="Calibri" w:cstheme="minorHAnsi"/>
                <w:szCs w:val="21"/>
              </w:rPr>
            </w:pPr>
            <w:del w:id="8683" w:author="raye" w:date="2018-07-20T17:11:00Z">
              <w:r w:rsidRPr="00A23FA3" w:rsidDel="00135389">
                <w:rPr>
                  <w:rFonts w:ascii="Calibri" w:hAnsi="Calibri" w:cstheme="minorHAnsi"/>
                  <w:szCs w:val="21"/>
                </w:rPr>
                <w:delText>Case</w:delText>
              </w:r>
              <w:r w:rsidR="00D07C9D" w:rsidRPr="00A23FA3" w:rsidDel="00135389">
                <w:rPr>
                  <w:rFonts w:ascii="Calibri" w:hAnsi="Calibri" w:cstheme="minorHAnsi"/>
                  <w:szCs w:val="21"/>
                </w:rPr>
                <w:delText xml:space="preserve"> </w:delText>
              </w:r>
              <w:r w:rsidR="009E51F8" w:rsidRPr="00A23FA3" w:rsidDel="00135389">
                <w:rPr>
                  <w:rFonts w:ascii="Calibri" w:hAnsi="Calibri" w:cstheme="minorHAnsi"/>
                  <w:szCs w:val="21"/>
                </w:rPr>
                <w:delText xml:space="preserve">Operations </w:delText>
              </w:r>
              <w:r w:rsidR="00D07C9D" w:rsidRPr="00A23FA3" w:rsidDel="00135389">
                <w:rPr>
                  <w:rFonts w:ascii="Calibri" w:hAnsi="Calibri" w:cstheme="minorHAnsi"/>
                  <w:szCs w:val="21"/>
                </w:rPr>
                <w:delText>Area</w:delText>
              </w:r>
              <w:bookmarkStart w:id="8684" w:name="_Toc520839742"/>
              <w:bookmarkEnd w:id="8684"/>
            </w:del>
          </w:p>
        </w:tc>
        <w:tc>
          <w:tcPr>
            <w:tcW w:w="4942" w:type="dxa"/>
          </w:tcPr>
          <w:p w14:paraId="1CC8D0A9" w14:textId="05379E3B" w:rsidR="00D07C9D" w:rsidRPr="00A23FA3" w:rsidDel="00135389" w:rsidRDefault="00D07C9D" w:rsidP="00B01F41">
            <w:pPr>
              <w:pStyle w:val="a0"/>
              <w:numPr>
                <w:ilvl w:val="0"/>
                <w:numId w:val="13"/>
              </w:numPr>
              <w:ind w:left="299" w:firstLineChars="0" w:hanging="299"/>
              <w:rPr>
                <w:del w:id="8685" w:author="raye" w:date="2018-07-20T17:11:00Z"/>
                <w:rFonts w:ascii="Calibri" w:hAnsi="Calibri" w:cstheme="minorHAnsi"/>
                <w:szCs w:val="21"/>
              </w:rPr>
            </w:pPr>
            <w:del w:id="8686" w:author="raye" w:date="2018-07-20T17:11:00Z">
              <w:r w:rsidRPr="00A23FA3" w:rsidDel="00135389">
                <w:rPr>
                  <w:rFonts w:ascii="Calibri" w:hAnsi="Calibri"/>
                </w:rPr>
                <w:delText>Displays the information entry for the next action of the current user role</w:delText>
              </w:r>
              <w:bookmarkStart w:id="8687" w:name="_Toc520839743"/>
              <w:bookmarkEnd w:id="8687"/>
            </w:del>
          </w:p>
          <w:p w14:paraId="45D48FD7" w14:textId="3AFA822B" w:rsidR="00D07C9D" w:rsidRPr="00A23FA3" w:rsidDel="00135389" w:rsidRDefault="00D07C9D" w:rsidP="00B01F41">
            <w:pPr>
              <w:pStyle w:val="a0"/>
              <w:numPr>
                <w:ilvl w:val="0"/>
                <w:numId w:val="13"/>
              </w:numPr>
              <w:ind w:left="299" w:firstLineChars="0" w:hanging="299"/>
              <w:rPr>
                <w:del w:id="8688" w:author="raye" w:date="2018-07-20T17:11:00Z"/>
                <w:rFonts w:ascii="Calibri" w:hAnsi="Calibri" w:cstheme="minorHAnsi"/>
                <w:szCs w:val="21"/>
              </w:rPr>
            </w:pPr>
            <w:del w:id="8689" w:author="raye" w:date="2018-07-20T17:11:00Z">
              <w:r w:rsidRPr="00A23FA3" w:rsidDel="00135389">
                <w:rPr>
                  <w:rFonts w:ascii="Calibri" w:hAnsi="Calibri"/>
                </w:rPr>
                <w:delText>A feature button that displays the next action for the current user role</w:delText>
              </w:r>
              <w:bookmarkStart w:id="8690" w:name="_Toc520839744"/>
              <w:bookmarkEnd w:id="8690"/>
            </w:del>
          </w:p>
          <w:p w14:paraId="01EF3DB7" w14:textId="1E0FBB51" w:rsidR="00592FC5" w:rsidRPr="00A23FA3" w:rsidDel="00135389" w:rsidRDefault="00D07C9D" w:rsidP="00774ECE">
            <w:pPr>
              <w:rPr>
                <w:del w:id="8691" w:author="raye" w:date="2018-07-20T17:11:00Z"/>
                <w:rFonts w:ascii="Calibri" w:hAnsi="Calibri" w:cstheme="minorHAnsi"/>
                <w:szCs w:val="21"/>
              </w:rPr>
            </w:pPr>
            <w:del w:id="8692" w:author="raye" w:date="2018-07-20T17:11:00Z">
              <w:r w:rsidRPr="00A23FA3" w:rsidDel="00135389">
                <w:rPr>
                  <w:rFonts w:ascii="Calibri" w:hAnsi="Calibri" w:cstheme="minorHAnsi"/>
                  <w:szCs w:val="21"/>
                </w:rPr>
                <w:delText xml:space="preserve"> (</w:delText>
              </w:r>
              <w:r w:rsidRPr="00A23FA3" w:rsidDel="00135389">
                <w:rPr>
                  <w:rFonts w:ascii="Calibri" w:hAnsi="Calibri"/>
                </w:rPr>
                <w:delText xml:space="preserve">Different user roles and </w:delText>
              </w:r>
              <w:r w:rsidR="001F35C5" w:rsidRPr="00A23FA3" w:rsidDel="00135389">
                <w:rPr>
                  <w:rFonts w:ascii="Calibri" w:hAnsi="Calibri"/>
                </w:rPr>
                <w:delText>c</w:delText>
              </w:r>
              <w:r w:rsidRPr="00A23FA3" w:rsidDel="00135389">
                <w:rPr>
                  <w:rFonts w:ascii="Calibri" w:hAnsi="Calibri"/>
                </w:rPr>
                <w:delText xml:space="preserve">ase </w:delText>
              </w:r>
              <w:r w:rsidR="001F35C5" w:rsidRPr="00A23FA3" w:rsidDel="00135389">
                <w:rPr>
                  <w:rFonts w:ascii="Calibri" w:hAnsi="Calibri"/>
                </w:rPr>
                <w:delText>work</w:delText>
              </w:r>
              <w:r w:rsidRPr="00A23FA3" w:rsidDel="00135389">
                <w:rPr>
                  <w:rFonts w:ascii="Calibri" w:hAnsi="Calibri"/>
                </w:rPr>
                <w:delText>flow status display different content</w:delText>
              </w:r>
              <w:r w:rsidRPr="00A23FA3" w:rsidDel="00135389">
                <w:rPr>
                  <w:rFonts w:ascii="Calibri" w:hAnsi="Calibri" w:cstheme="minorHAnsi"/>
                  <w:szCs w:val="21"/>
                </w:rPr>
                <w:delText>)</w:delText>
              </w:r>
              <w:bookmarkStart w:id="8693" w:name="_Toc520839745"/>
              <w:bookmarkEnd w:id="8693"/>
            </w:del>
          </w:p>
        </w:tc>
        <w:bookmarkStart w:id="8694" w:name="_Toc520839746"/>
        <w:bookmarkEnd w:id="8694"/>
      </w:tr>
    </w:tbl>
    <w:p w14:paraId="52BAEFB7" w14:textId="6452C7AF" w:rsidR="007343BB" w:rsidRPr="00A23FA3" w:rsidDel="00135389" w:rsidRDefault="007343BB" w:rsidP="00C409AC">
      <w:pPr>
        <w:rPr>
          <w:del w:id="8695" w:author="raye" w:date="2018-07-20T17:11:00Z"/>
          <w:rFonts w:ascii="Calibri" w:hAnsi="Calibri" w:cstheme="minorHAnsi"/>
        </w:rPr>
      </w:pPr>
      <w:bookmarkStart w:id="8696" w:name="_Toc520839747"/>
      <w:bookmarkEnd w:id="8696"/>
    </w:p>
    <w:p w14:paraId="32E27E88" w14:textId="24316A55" w:rsidR="00592FC5" w:rsidRPr="00A23FA3" w:rsidDel="00135389" w:rsidRDefault="004469C1" w:rsidP="00B01F41">
      <w:pPr>
        <w:pStyle w:val="a0"/>
        <w:numPr>
          <w:ilvl w:val="0"/>
          <w:numId w:val="12"/>
        </w:numPr>
        <w:ind w:firstLineChars="0"/>
        <w:jc w:val="left"/>
        <w:rPr>
          <w:del w:id="8697" w:author="raye" w:date="2018-07-20T17:11:00Z"/>
          <w:rFonts w:ascii="Calibri" w:hAnsi="Calibri" w:cstheme="minorHAnsi"/>
          <w:b/>
          <w:sz w:val="28"/>
          <w:szCs w:val="24"/>
        </w:rPr>
      </w:pPr>
      <w:del w:id="8698" w:author="raye" w:date="2018-07-20T17:11:00Z">
        <w:r w:rsidRPr="00A23FA3" w:rsidDel="00135389">
          <w:rPr>
            <w:rFonts w:ascii="Calibri" w:hAnsi="Calibri" w:cstheme="minorHAnsi"/>
            <w:b/>
            <w:sz w:val="28"/>
            <w:szCs w:val="24"/>
          </w:rPr>
          <w:delText>UI Elements</w:delText>
        </w:r>
        <w:bookmarkStart w:id="8699" w:name="_Toc520839748"/>
        <w:bookmarkEnd w:id="8699"/>
      </w:del>
    </w:p>
    <w:p w14:paraId="3D82D406" w14:textId="376ACEB2" w:rsidR="00592FC5" w:rsidRPr="00A23FA3" w:rsidDel="00135389" w:rsidRDefault="00D07C9D" w:rsidP="00B01F41">
      <w:pPr>
        <w:pStyle w:val="a0"/>
        <w:numPr>
          <w:ilvl w:val="0"/>
          <w:numId w:val="6"/>
        </w:numPr>
        <w:ind w:firstLineChars="0"/>
        <w:rPr>
          <w:del w:id="8700" w:author="raye" w:date="2018-07-20T17:11:00Z"/>
          <w:rFonts w:ascii="Calibri" w:hAnsi="Calibri" w:cstheme="minorHAnsi"/>
          <w:sz w:val="24"/>
        </w:rPr>
      </w:pPr>
      <w:del w:id="8701" w:author="raye" w:date="2018-07-20T17:11:00Z">
        <w:r w:rsidRPr="00A23FA3" w:rsidDel="00135389">
          <w:rPr>
            <w:rFonts w:ascii="Calibri" w:hAnsi="Calibri" w:cstheme="minorHAnsi"/>
            <w:sz w:val="24"/>
          </w:rPr>
          <w:delText>Element of case detail information area:</w:delText>
        </w:r>
        <w:bookmarkStart w:id="8702" w:name="_Toc520839749"/>
        <w:bookmarkEnd w:id="8702"/>
      </w:del>
    </w:p>
    <w:tbl>
      <w:tblPr>
        <w:tblStyle w:val="a9"/>
        <w:tblW w:w="0" w:type="auto"/>
        <w:tblInd w:w="845" w:type="dxa"/>
        <w:tblLook w:val="04A0" w:firstRow="1" w:lastRow="0" w:firstColumn="1" w:lastColumn="0" w:noHBand="0" w:noVBand="1"/>
      </w:tblPr>
      <w:tblGrid>
        <w:gridCol w:w="426"/>
        <w:gridCol w:w="1985"/>
        <w:gridCol w:w="4942"/>
      </w:tblGrid>
      <w:tr w:rsidR="00A23FA3" w:rsidRPr="00A23FA3" w:rsidDel="00135389" w14:paraId="7A799D0C" w14:textId="77777777" w:rsidTr="00DE7C3F">
        <w:trPr>
          <w:del w:id="8703" w:author="raye" w:date="2018-07-20T17:11:00Z"/>
        </w:trPr>
        <w:tc>
          <w:tcPr>
            <w:tcW w:w="426" w:type="dxa"/>
            <w:shd w:val="clear" w:color="auto" w:fill="BFBFBF" w:themeFill="background1" w:themeFillShade="BF"/>
          </w:tcPr>
          <w:p w14:paraId="51E395F7" w14:textId="17884FC5" w:rsidR="00592FC5" w:rsidRPr="00A23FA3" w:rsidDel="00135389" w:rsidRDefault="00592FC5" w:rsidP="00C409AC">
            <w:pPr>
              <w:rPr>
                <w:del w:id="8704" w:author="raye" w:date="2018-07-20T17:11:00Z"/>
                <w:rFonts w:ascii="Calibri" w:hAnsi="Calibri" w:cstheme="minorHAnsi"/>
                <w:sz w:val="24"/>
                <w:szCs w:val="24"/>
              </w:rPr>
            </w:pPr>
            <w:del w:id="8705" w:author="raye" w:date="2018-07-20T17:11:00Z">
              <w:r w:rsidRPr="00A23FA3" w:rsidDel="00135389">
                <w:rPr>
                  <w:rFonts w:ascii="Calibri" w:hAnsi="Calibri" w:cstheme="minorHAnsi"/>
                  <w:sz w:val="24"/>
                  <w:szCs w:val="24"/>
                </w:rPr>
                <w:delText>#</w:delText>
              </w:r>
              <w:bookmarkStart w:id="8706" w:name="_Toc520839750"/>
              <w:bookmarkEnd w:id="8706"/>
            </w:del>
          </w:p>
        </w:tc>
        <w:tc>
          <w:tcPr>
            <w:tcW w:w="1985" w:type="dxa"/>
            <w:shd w:val="clear" w:color="auto" w:fill="BFBFBF" w:themeFill="background1" w:themeFillShade="BF"/>
          </w:tcPr>
          <w:p w14:paraId="22FCF4C2" w14:textId="6368E885" w:rsidR="00592FC5" w:rsidRPr="00A23FA3" w:rsidDel="00135389" w:rsidRDefault="00592FC5" w:rsidP="00A769EC">
            <w:pPr>
              <w:rPr>
                <w:del w:id="8707" w:author="raye" w:date="2018-07-20T17:11:00Z"/>
                <w:rFonts w:ascii="Calibri" w:hAnsi="Calibri" w:cstheme="minorHAnsi"/>
                <w:sz w:val="24"/>
                <w:szCs w:val="24"/>
              </w:rPr>
            </w:pPr>
            <w:del w:id="8708" w:author="raye" w:date="2018-07-20T17:11:00Z">
              <w:r w:rsidRPr="00A23FA3" w:rsidDel="00135389">
                <w:rPr>
                  <w:rFonts w:ascii="Calibri" w:hAnsi="Calibri" w:cstheme="minorHAnsi"/>
                  <w:sz w:val="24"/>
                  <w:szCs w:val="24"/>
                </w:rPr>
                <w:delText>TAB ITEM</w:delText>
              </w:r>
              <w:bookmarkStart w:id="8709" w:name="_Toc520839751"/>
              <w:bookmarkEnd w:id="8709"/>
            </w:del>
          </w:p>
        </w:tc>
        <w:tc>
          <w:tcPr>
            <w:tcW w:w="4942" w:type="dxa"/>
            <w:shd w:val="clear" w:color="auto" w:fill="BFBFBF" w:themeFill="background1" w:themeFillShade="BF"/>
          </w:tcPr>
          <w:p w14:paraId="5D4669A7" w14:textId="4AAD19BF" w:rsidR="00592FC5" w:rsidRPr="00A23FA3" w:rsidDel="00135389" w:rsidRDefault="00592FC5" w:rsidP="00774ECE">
            <w:pPr>
              <w:rPr>
                <w:del w:id="8710" w:author="raye" w:date="2018-07-20T17:11:00Z"/>
                <w:rFonts w:ascii="Calibri" w:hAnsi="Calibri" w:cstheme="minorHAnsi"/>
                <w:sz w:val="24"/>
                <w:szCs w:val="24"/>
              </w:rPr>
            </w:pPr>
            <w:del w:id="8711" w:author="raye" w:date="2018-07-20T17:11:00Z">
              <w:r w:rsidRPr="00A23FA3" w:rsidDel="00135389">
                <w:rPr>
                  <w:rFonts w:ascii="Calibri" w:hAnsi="Calibri" w:cstheme="minorHAnsi"/>
                  <w:sz w:val="24"/>
                  <w:szCs w:val="24"/>
                </w:rPr>
                <w:delText>CONTENT</w:delText>
              </w:r>
              <w:bookmarkStart w:id="8712" w:name="_Toc520839752"/>
              <w:bookmarkEnd w:id="8712"/>
            </w:del>
          </w:p>
        </w:tc>
        <w:bookmarkStart w:id="8713" w:name="_Toc520839753"/>
        <w:bookmarkEnd w:id="8713"/>
      </w:tr>
      <w:tr w:rsidR="00A23FA3" w:rsidRPr="00A23FA3" w:rsidDel="00135389" w14:paraId="268AC3CE" w14:textId="77777777" w:rsidTr="00DE7C3F">
        <w:trPr>
          <w:trHeight w:val="234"/>
          <w:del w:id="8714" w:author="raye" w:date="2018-07-20T17:11:00Z"/>
        </w:trPr>
        <w:tc>
          <w:tcPr>
            <w:tcW w:w="426" w:type="dxa"/>
          </w:tcPr>
          <w:p w14:paraId="264939E4" w14:textId="35B0B649" w:rsidR="00592FC5" w:rsidRPr="00A23FA3" w:rsidDel="00135389" w:rsidRDefault="00592FC5" w:rsidP="00C409AC">
            <w:pPr>
              <w:rPr>
                <w:del w:id="8715" w:author="raye" w:date="2018-07-20T17:11:00Z"/>
                <w:rFonts w:ascii="Calibri" w:hAnsi="Calibri" w:cstheme="minorHAnsi"/>
                <w:szCs w:val="21"/>
              </w:rPr>
            </w:pPr>
            <w:del w:id="8716" w:author="raye" w:date="2018-07-20T17:11:00Z">
              <w:r w:rsidRPr="00A23FA3" w:rsidDel="00135389">
                <w:rPr>
                  <w:rFonts w:ascii="Calibri" w:hAnsi="Calibri" w:cstheme="minorHAnsi"/>
                  <w:szCs w:val="21"/>
                </w:rPr>
                <w:delText>1</w:delText>
              </w:r>
              <w:bookmarkStart w:id="8717" w:name="_Toc520839754"/>
              <w:bookmarkEnd w:id="8717"/>
            </w:del>
          </w:p>
        </w:tc>
        <w:tc>
          <w:tcPr>
            <w:tcW w:w="1985" w:type="dxa"/>
          </w:tcPr>
          <w:p w14:paraId="623EACA1" w14:textId="574DE669" w:rsidR="00592FC5" w:rsidRPr="00A23FA3" w:rsidDel="00135389" w:rsidRDefault="00592FC5" w:rsidP="00A769EC">
            <w:pPr>
              <w:rPr>
                <w:del w:id="8718" w:author="raye" w:date="2018-07-20T17:11:00Z"/>
                <w:rFonts w:ascii="Calibri" w:hAnsi="Calibri" w:cstheme="minorHAnsi"/>
                <w:szCs w:val="21"/>
              </w:rPr>
            </w:pPr>
            <w:del w:id="8719" w:author="raye" w:date="2018-07-20T17:11:00Z">
              <w:r w:rsidRPr="00A23FA3" w:rsidDel="00135389">
                <w:rPr>
                  <w:rFonts w:ascii="Calibri" w:hAnsi="Calibri" w:cstheme="minorHAnsi"/>
                  <w:szCs w:val="21"/>
                </w:rPr>
                <w:delText>Case Info</w:delText>
              </w:r>
              <w:bookmarkStart w:id="8720" w:name="_Toc520839755"/>
              <w:bookmarkEnd w:id="8720"/>
            </w:del>
          </w:p>
        </w:tc>
        <w:tc>
          <w:tcPr>
            <w:tcW w:w="4942" w:type="dxa"/>
          </w:tcPr>
          <w:p w14:paraId="075B77DF" w14:textId="664E8020" w:rsidR="00592FC5" w:rsidRPr="00A23FA3" w:rsidDel="00135389" w:rsidRDefault="00DE7C3F" w:rsidP="00B01F41">
            <w:pPr>
              <w:pStyle w:val="a0"/>
              <w:numPr>
                <w:ilvl w:val="0"/>
                <w:numId w:val="13"/>
              </w:numPr>
              <w:ind w:left="299" w:firstLineChars="0" w:hanging="299"/>
              <w:rPr>
                <w:del w:id="8721" w:author="raye" w:date="2018-07-20T17:11:00Z"/>
                <w:rFonts w:ascii="Calibri" w:hAnsi="Calibri" w:cstheme="minorHAnsi"/>
                <w:szCs w:val="21"/>
              </w:rPr>
            </w:pPr>
            <w:del w:id="8722" w:author="raye" w:date="2018-07-20T17:11:00Z">
              <w:r w:rsidRPr="00A23FA3" w:rsidDel="00135389">
                <w:rPr>
                  <w:rFonts w:ascii="Calibri" w:hAnsi="Calibri" w:cstheme="minorHAnsi"/>
                  <w:szCs w:val="21"/>
                </w:rPr>
                <w:delText>Case</w:delText>
              </w:r>
              <w:r w:rsidR="00C24FF7" w:rsidRPr="00A23FA3" w:rsidDel="00135389">
                <w:rPr>
                  <w:rFonts w:ascii="Calibri" w:hAnsi="Calibri" w:cstheme="minorHAnsi"/>
                  <w:szCs w:val="21"/>
                </w:rPr>
                <w:delText xml:space="preserve"> base information, Current Status</w:delText>
              </w:r>
              <w:bookmarkStart w:id="8723" w:name="_Toc520839756"/>
              <w:bookmarkEnd w:id="8723"/>
            </w:del>
          </w:p>
          <w:p w14:paraId="31E09A29" w14:textId="06E9F538" w:rsidR="00DE7C3F" w:rsidRPr="00A23FA3" w:rsidDel="00135389" w:rsidRDefault="00DE7C3F" w:rsidP="00B01F41">
            <w:pPr>
              <w:pStyle w:val="a0"/>
              <w:numPr>
                <w:ilvl w:val="0"/>
                <w:numId w:val="13"/>
              </w:numPr>
              <w:ind w:left="299" w:firstLineChars="0" w:hanging="299"/>
              <w:rPr>
                <w:del w:id="8724" w:author="raye" w:date="2018-07-20T17:11:00Z"/>
                <w:rFonts w:ascii="Calibri" w:hAnsi="Calibri" w:cstheme="minorHAnsi"/>
                <w:szCs w:val="21"/>
              </w:rPr>
            </w:pPr>
            <w:del w:id="8725" w:author="raye" w:date="2018-07-20T17:11:00Z">
              <w:r w:rsidRPr="00A23FA3" w:rsidDel="00135389">
                <w:rPr>
                  <w:rFonts w:ascii="Calibri" w:hAnsi="Calibri" w:cstheme="minorHAnsi"/>
                  <w:szCs w:val="21"/>
                </w:rPr>
                <w:delText>Case</w:delText>
              </w:r>
              <w:r w:rsidR="00C24FF7" w:rsidRPr="00A23FA3" w:rsidDel="00135389">
                <w:rPr>
                  <w:rFonts w:ascii="Calibri" w:hAnsi="Calibri" w:cstheme="minorHAnsi"/>
                  <w:szCs w:val="21"/>
                </w:rPr>
                <w:delText xml:space="preserve"> workflow chart</w:delText>
              </w:r>
              <w:bookmarkStart w:id="8726" w:name="_Toc520839757"/>
              <w:bookmarkEnd w:id="8726"/>
            </w:del>
          </w:p>
        </w:tc>
        <w:bookmarkStart w:id="8727" w:name="_Toc520839758"/>
        <w:bookmarkEnd w:id="8727"/>
      </w:tr>
      <w:tr w:rsidR="00A23FA3" w:rsidRPr="00A23FA3" w:rsidDel="00135389" w14:paraId="348685C9" w14:textId="77777777" w:rsidTr="00DE7C3F">
        <w:trPr>
          <w:trHeight w:val="210"/>
          <w:del w:id="8728" w:author="raye" w:date="2018-07-20T17:11:00Z"/>
        </w:trPr>
        <w:tc>
          <w:tcPr>
            <w:tcW w:w="426" w:type="dxa"/>
          </w:tcPr>
          <w:p w14:paraId="23CB4E1A" w14:textId="04A42F8B" w:rsidR="00592FC5" w:rsidRPr="00A23FA3" w:rsidDel="00135389" w:rsidRDefault="00592FC5" w:rsidP="00C409AC">
            <w:pPr>
              <w:rPr>
                <w:del w:id="8729" w:author="raye" w:date="2018-07-20T17:11:00Z"/>
                <w:rFonts w:ascii="Calibri" w:hAnsi="Calibri" w:cstheme="minorHAnsi"/>
                <w:szCs w:val="21"/>
              </w:rPr>
            </w:pPr>
            <w:del w:id="8730" w:author="raye" w:date="2018-07-20T17:11:00Z">
              <w:r w:rsidRPr="00A23FA3" w:rsidDel="00135389">
                <w:rPr>
                  <w:rFonts w:ascii="Calibri" w:hAnsi="Calibri" w:cstheme="minorHAnsi"/>
                  <w:szCs w:val="21"/>
                </w:rPr>
                <w:delText>2</w:delText>
              </w:r>
              <w:bookmarkStart w:id="8731" w:name="_Toc520839759"/>
              <w:bookmarkEnd w:id="8731"/>
            </w:del>
          </w:p>
        </w:tc>
        <w:tc>
          <w:tcPr>
            <w:tcW w:w="1985" w:type="dxa"/>
          </w:tcPr>
          <w:p w14:paraId="497FF298" w14:textId="4B14B63E" w:rsidR="00592FC5" w:rsidRPr="00A23FA3" w:rsidDel="00135389" w:rsidRDefault="00592FC5" w:rsidP="00A769EC">
            <w:pPr>
              <w:rPr>
                <w:del w:id="8732" w:author="raye" w:date="2018-07-20T17:11:00Z"/>
                <w:rFonts w:ascii="Calibri" w:hAnsi="Calibri" w:cstheme="minorHAnsi"/>
                <w:szCs w:val="21"/>
              </w:rPr>
            </w:pPr>
            <w:del w:id="8733" w:author="raye" w:date="2018-07-20T17:11:00Z">
              <w:r w:rsidRPr="00A23FA3" w:rsidDel="00135389">
                <w:rPr>
                  <w:rFonts w:ascii="Calibri" w:hAnsi="Calibri" w:cstheme="minorHAnsi"/>
                  <w:szCs w:val="21"/>
                </w:rPr>
                <w:delText>Case</w:delText>
              </w:r>
              <w:r w:rsidR="00DE7C3F" w:rsidRPr="00A23FA3" w:rsidDel="00135389">
                <w:rPr>
                  <w:rFonts w:ascii="Calibri" w:hAnsi="Calibri" w:cstheme="minorHAnsi"/>
                  <w:szCs w:val="21"/>
                </w:rPr>
                <w:delText xml:space="preserve"> Documents</w:delText>
              </w:r>
              <w:bookmarkStart w:id="8734" w:name="_Toc520839760"/>
              <w:bookmarkEnd w:id="8734"/>
            </w:del>
          </w:p>
        </w:tc>
        <w:tc>
          <w:tcPr>
            <w:tcW w:w="4942" w:type="dxa"/>
          </w:tcPr>
          <w:p w14:paraId="4AC662E9" w14:textId="3F76252B" w:rsidR="00592FC5" w:rsidRPr="00A23FA3" w:rsidDel="00135389" w:rsidRDefault="00C24FF7" w:rsidP="00B01F41">
            <w:pPr>
              <w:pStyle w:val="a0"/>
              <w:numPr>
                <w:ilvl w:val="0"/>
                <w:numId w:val="13"/>
              </w:numPr>
              <w:ind w:left="299" w:firstLineChars="0" w:hanging="299"/>
              <w:rPr>
                <w:del w:id="8735" w:author="raye" w:date="2018-07-20T17:11:00Z"/>
                <w:rFonts w:ascii="Calibri" w:hAnsi="Calibri" w:cstheme="minorHAnsi"/>
                <w:szCs w:val="21"/>
              </w:rPr>
            </w:pPr>
            <w:del w:id="8736" w:author="raye" w:date="2018-07-20T17:11:00Z">
              <w:r w:rsidRPr="00A23FA3" w:rsidDel="00135389">
                <w:rPr>
                  <w:rFonts w:ascii="Calibri" w:hAnsi="Calibri" w:cstheme="minorHAnsi"/>
                  <w:szCs w:val="21"/>
                </w:rPr>
                <w:delText xml:space="preserve">The uploaded </w:delText>
              </w:r>
              <w:r w:rsidR="00DE7C3F" w:rsidRPr="00A23FA3" w:rsidDel="00135389">
                <w:rPr>
                  <w:rFonts w:ascii="Calibri" w:hAnsi="Calibri" w:cstheme="minorHAnsi"/>
                  <w:szCs w:val="21"/>
                </w:rPr>
                <w:delText>Transaction Documents(PDF)</w:delText>
              </w:r>
              <w:bookmarkStart w:id="8737" w:name="_Toc520839761"/>
              <w:bookmarkEnd w:id="8737"/>
            </w:del>
          </w:p>
          <w:p w14:paraId="5674A025" w14:textId="11C5A114" w:rsidR="00DE7C3F" w:rsidRPr="00A23FA3" w:rsidDel="00135389" w:rsidRDefault="009E51F8" w:rsidP="00B01F41">
            <w:pPr>
              <w:pStyle w:val="a0"/>
              <w:numPr>
                <w:ilvl w:val="0"/>
                <w:numId w:val="13"/>
              </w:numPr>
              <w:ind w:left="299" w:firstLineChars="0" w:hanging="299"/>
              <w:rPr>
                <w:del w:id="8738" w:author="raye" w:date="2018-07-20T17:11:00Z"/>
                <w:rFonts w:ascii="Calibri" w:hAnsi="Calibri" w:cstheme="minorHAnsi"/>
                <w:szCs w:val="21"/>
              </w:rPr>
            </w:pPr>
            <w:del w:id="8739" w:author="raye" w:date="2018-07-20T17:11:00Z">
              <w:r w:rsidRPr="00A23FA3" w:rsidDel="00135389">
                <w:rPr>
                  <w:rFonts w:ascii="Calibri" w:hAnsi="Calibri" w:cstheme="minorHAnsi"/>
                  <w:szCs w:val="21"/>
                </w:rPr>
                <w:delText xml:space="preserve">Operations </w:delText>
              </w:r>
              <w:r w:rsidR="00C24FF7" w:rsidRPr="00A23FA3" w:rsidDel="00135389">
                <w:rPr>
                  <w:rFonts w:ascii="Calibri" w:hAnsi="Calibri" w:cstheme="minorHAnsi"/>
                  <w:szCs w:val="21"/>
                </w:rPr>
                <w:delText xml:space="preserve">link for </w:delText>
              </w:r>
              <w:r w:rsidR="00DE7C3F" w:rsidRPr="00A23FA3" w:rsidDel="00135389">
                <w:rPr>
                  <w:rFonts w:ascii="Calibri" w:hAnsi="Calibri" w:cstheme="minorHAnsi"/>
                  <w:szCs w:val="21"/>
                </w:rPr>
                <w:delText>Transaction Documents</w:delText>
              </w:r>
              <w:r w:rsidR="00C24FF7" w:rsidRPr="00A23FA3" w:rsidDel="00135389">
                <w:rPr>
                  <w:rFonts w:ascii="Calibri" w:hAnsi="Calibri" w:cstheme="minorHAnsi"/>
                  <w:szCs w:val="21"/>
                </w:rPr>
                <w:delText>.</w:delText>
              </w:r>
              <w:bookmarkStart w:id="8740" w:name="_Toc520839762"/>
              <w:bookmarkEnd w:id="8740"/>
            </w:del>
          </w:p>
        </w:tc>
        <w:bookmarkStart w:id="8741" w:name="_Toc520839763"/>
        <w:bookmarkEnd w:id="8741"/>
      </w:tr>
      <w:tr w:rsidR="00A23FA3" w:rsidRPr="00A23FA3" w:rsidDel="00135389" w14:paraId="27C74298" w14:textId="77777777" w:rsidTr="00DE7C3F">
        <w:trPr>
          <w:trHeight w:val="210"/>
          <w:del w:id="8742" w:author="raye" w:date="2018-07-20T17:11:00Z"/>
        </w:trPr>
        <w:tc>
          <w:tcPr>
            <w:tcW w:w="426" w:type="dxa"/>
          </w:tcPr>
          <w:p w14:paraId="48659649" w14:textId="400F1529" w:rsidR="00DE7C3F" w:rsidRPr="00A23FA3" w:rsidDel="00135389" w:rsidRDefault="00DE7C3F" w:rsidP="00C409AC">
            <w:pPr>
              <w:rPr>
                <w:del w:id="8743" w:author="raye" w:date="2018-07-20T17:11:00Z"/>
                <w:rFonts w:ascii="Calibri" w:hAnsi="Calibri" w:cstheme="minorHAnsi"/>
                <w:szCs w:val="21"/>
              </w:rPr>
            </w:pPr>
            <w:del w:id="8744" w:author="raye" w:date="2018-07-20T17:11:00Z">
              <w:r w:rsidRPr="00A23FA3" w:rsidDel="00135389">
                <w:rPr>
                  <w:rFonts w:ascii="Calibri" w:hAnsi="Calibri" w:cstheme="minorHAnsi"/>
                  <w:szCs w:val="21"/>
                </w:rPr>
                <w:delText>3</w:delText>
              </w:r>
              <w:bookmarkStart w:id="8745" w:name="_Toc520839764"/>
              <w:bookmarkEnd w:id="8745"/>
            </w:del>
          </w:p>
        </w:tc>
        <w:tc>
          <w:tcPr>
            <w:tcW w:w="1985" w:type="dxa"/>
          </w:tcPr>
          <w:p w14:paraId="7C435A57" w14:textId="1DAB9BD7" w:rsidR="00DE7C3F" w:rsidRPr="00A23FA3" w:rsidDel="00135389" w:rsidRDefault="00DE7C3F" w:rsidP="00A769EC">
            <w:pPr>
              <w:rPr>
                <w:del w:id="8746" w:author="raye" w:date="2018-07-20T17:11:00Z"/>
                <w:rFonts w:ascii="Calibri" w:hAnsi="Calibri" w:cstheme="minorHAnsi"/>
                <w:szCs w:val="21"/>
              </w:rPr>
            </w:pPr>
            <w:del w:id="8747" w:author="raye" w:date="2018-07-20T17:11:00Z">
              <w:r w:rsidRPr="00A23FA3" w:rsidDel="00135389">
                <w:rPr>
                  <w:rFonts w:ascii="Calibri" w:hAnsi="Calibri" w:cstheme="minorHAnsi"/>
                  <w:szCs w:val="21"/>
                </w:rPr>
                <w:delText>Case Evidence</w:delText>
              </w:r>
              <w:bookmarkStart w:id="8748" w:name="_Toc520839765"/>
              <w:bookmarkEnd w:id="8748"/>
            </w:del>
          </w:p>
        </w:tc>
        <w:tc>
          <w:tcPr>
            <w:tcW w:w="4942" w:type="dxa"/>
          </w:tcPr>
          <w:p w14:paraId="63E7149D" w14:textId="038A9C00" w:rsidR="00DE7C3F" w:rsidRPr="00A23FA3" w:rsidDel="00135389" w:rsidRDefault="005C294E" w:rsidP="00B01F41">
            <w:pPr>
              <w:pStyle w:val="a0"/>
              <w:numPr>
                <w:ilvl w:val="0"/>
                <w:numId w:val="13"/>
              </w:numPr>
              <w:ind w:left="299" w:firstLineChars="0" w:hanging="299"/>
              <w:rPr>
                <w:del w:id="8749" w:author="raye" w:date="2018-07-20T17:11:00Z"/>
                <w:rFonts w:ascii="Calibri" w:hAnsi="Calibri" w:cstheme="minorHAnsi"/>
                <w:szCs w:val="21"/>
              </w:rPr>
            </w:pPr>
            <w:del w:id="8750" w:author="raye" w:date="2018-07-20T17:11:00Z">
              <w:r w:rsidRPr="00A23FA3" w:rsidDel="00135389">
                <w:rPr>
                  <w:rFonts w:ascii="Calibri" w:hAnsi="Calibri" w:cstheme="minorHAnsi"/>
                  <w:szCs w:val="21"/>
                </w:rPr>
                <w:delText xml:space="preserve">Collected evidence list for this case (group by </w:delText>
              </w:r>
              <w:r w:rsidR="00113263" w:rsidRPr="00A23FA3" w:rsidDel="00135389">
                <w:rPr>
                  <w:rFonts w:ascii="Calibri" w:hAnsi="Calibri" w:cstheme="minorHAnsi"/>
                  <w:szCs w:val="21"/>
                </w:rPr>
                <w:delText>API</w:delText>
              </w:r>
              <w:r w:rsidRPr="00A23FA3" w:rsidDel="00135389">
                <w:rPr>
                  <w:rFonts w:ascii="Calibri" w:hAnsi="Calibri" w:cstheme="minorHAnsi"/>
                  <w:szCs w:val="21"/>
                </w:rPr>
                <w:delText xml:space="preserve"> source)</w:delText>
              </w:r>
              <w:bookmarkStart w:id="8751" w:name="_Toc520839766"/>
              <w:bookmarkEnd w:id="8751"/>
            </w:del>
          </w:p>
          <w:p w14:paraId="3EEDA40E" w14:textId="4FD35993" w:rsidR="00DE7C3F" w:rsidRPr="00A23FA3" w:rsidDel="00135389" w:rsidRDefault="005C294E" w:rsidP="00B01F41">
            <w:pPr>
              <w:pStyle w:val="a0"/>
              <w:numPr>
                <w:ilvl w:val="0"/>
                <w:numId w:val="13"/>
              </w:numPr>
              <w:ind w:left="299" w:firstLineChars="0" w:hanging="299"/>
              <w:rPr>
                <w:del w:id="8752" w:author="raye" w:date="2018-07-20T17:11:00Z"/>
                <w:rFonts w:ascii="Calibri" w:hAnsi="Calibri" w:cstheme="minorHAnsi"/>
                <w:szCs w:val="21"/>
              </w:rPr>
            </w:pPr>
            <w:del w:id="8753" w:author="raye" w:date="2018-07-20T17:11:00Z">
              <w:r w:rsidRPr="00A23FA3" w:rsidDel="00135389">
                <w:rPr>
                  <w:rFonts w:ascii="Calibri" w:hAnsi="Calibri" w:cstheme="minorHAnsi"/>
                  <w:szCs w:val="21"/>
                </w:rPr>
                <w:delText>Click evidence link to review</w:delText>
              </w:r>
              <w:bookmarkStart w:id="8754" w:name="_Toc520839767"/>
              <w:bookmarkEnd w:id="8754"/>
            </w:del>
          </w:p>
        </w:tc>
        <w:bookmarkStart w:id="8755" w:name="_Toc520839768"/>
        <w:bookmarkEnd w:id="8755"/>
      </w:tr>
      <w:tr w:rsidR="00A23FA3" w:rsidRPr="00A23FA3" w:rsidDel="00135389" w14:paraId="22527B24" w14:textId="77777777" w:rsidTr="00DE7C3F">
        <w:trPr>
          <w:trHeight w:val="210"/>
          <w:del w:id="8756" w:author="raye" w:date="2018-07-20T17:11:00Z"/>
        </w:trPr>
        <w:tc>
          <w:tcPr>
            <w:tcW w:w="426" w:type="dxa"/>
          </w:tcPr>
          <w:p w14:paraId="72A5D612" w14:textId="3F410C0B" w:rsidR="00DE7C3F" w:rsidRPr="00A23FA3" w:rsidDel="00135389" w:rsidRDefault="00DE7C3F" w:rsidP="00C409AC">
            <w:pPr>
              <w:rPr>
                <w:del w:id="8757" w:author="raye" w:date="2018-07-20T17:11:00Z"/>
                <w:rFonts w:ascii="Calibri" w:hAnsi="Calibri" w:cstheme="minorHAnsi"/>
                <w:szCs w:val="21"/>
              </w:rPr>
            </w:pPr>
            <w:del w:id="8758" w:author="raye" w:date="2018-07-20T17:11:00Z">
              <w:r w:rsidRPr="00A23FA3" w:rsidDel="00135389">
                <w:rPr>
                  <w:rFonts w:ascii="Calibri" w:hAnsi="Calibri" w:cstheme="minorHAnsi"/>
                  <w:szCs w:val="21"/>
                </w:rPr>
                <w:delText>4</w:delText>
              </w:r>
              <w:bookmarkStart w:id="8759" w:name="_Toc520839769"/>
              <w:bookmarkEnd w:id="8759"/>
            </w:del>
          </w:p>
        </w:tc>
        <w:tc>
          <w:tcPr>
            <w:tcW w:w="1985" w:type="dxa"/>
          </w:tcPr>
          <w:p w14:paraId="5F12558A" w14:textId="3D77D4A4" w:rsidR="00DE7C3F" w:rsidRPr="00A23FA3" w:rsidDel="00135389" w:rsidRDefault="00DE7C3F" w:rsidP="00A769EC">
            <w:pPr>
              <w:rPr>
                <w:del w:id="8760" w:author="raye" w:date="2018-07-20T17:11:00Z"/>
                <w:rFonts w:ascii="Calibri" w:hAnsi="Calibri" w:cstheme="minorHAnsi"/>
                <w:szCs w:val="21"/>
              </w:rPr>
            </w:pPr>
            <w:del w:id="8761" w:author="raye" w:date="2018-07-20T17:11:00Z">
              <w:r w:rsidRPr="00A23FA3" w:rsidDel="00135389">
                <w:rPr>
                  <w:rFonts w:ascii="Calibri" w:hAnsi="Calibri" w:cstheme="minorHAnsi"/>
                  <w:szCs w:val="21"/>
                </w:rPr>
                <w:delText>Case Report</w:delText>
              </w:r>
              <w:bookmarkStart w:id="8762" w:name="_Toc520839770"/>
              <w:bookmarkEnd w:id="8762"/>
            </w:del>
          </w:p>
        </w:tc>
        <w:tc>
          <w:tcPr>
            <w:tcW w:w="4942" w:type="dxa"/>
          </w:tcPr>
          <w:p w14:paraId="5D6889A4" w14:textId="6CBB7E58" w:rsidR="00DE7C3F" w:rsidRPr="00A23FA3" w:rsidDel="00135389" w:rsidRDefault="005C294E" w:rsidP="00B01F41">
            <w:pPr>
              <w:pStyle w:val="a0"/>
              <w:numPr>
                <w:ilvl w:val="0"/>
                <w:numId w:val="13"/>
              </w:numPr>
              <w:ind w:left="299" w:firstLineChars="0" w:hanging="299"/>
              <w:rPr>
                <w:del w:id="8763" w:author="raye" w:date="2018-07-20T17:11:00Z"/>
                <w:rFonts w:ascii="Calibri" w:hAnsi="Calibri" w:cstheme="minorHAnsi"/>
                <w:szCs w:val="21"/>
              </w:rPr>
            </w:pPr>
            <w:del w:id="8764" w:author="raye" w:date="2018-07-20T17:11:00Z">
              <w:r w:rsidRPr="00A23FA3" w:rsidDel="00135389">
                <w:rPr>
                  <w:rFonts w:ascii="Calibri" w:hAnsi="Calibri" w:cstheme="minorHAnsi"/>
                  <w:szCs w:val="21"/>
                </w:rPr>
                <w:delText xml:space="preserve">The </w:delText>
              </w:r>
              <w:r w:rsidR="00DE7C3F" w:rsidRPr="00A23FA3" w:rsidDel="00135389">
                <w:rPr>
                  <w:rFonts w:ascii="Calibri" w:hAnsi="Calibri" w:cstheme="minorHAnsi"/>
                  <w:szCs w:val="21"/>
                </w:rPr>
                <w:delText>Transaction Risk Mitigation Check List</w:delText>
              </w:r>
              <w:r w:rsidRPr="00A23FA3" w:rsidDel="00135389">
                <w:rPr>
                  <w:rFonts w:ascii="Calibri" w:hAnsi="Calibri" w:cstheme="minorHAnsi"/>
                  <w:szCs w:val="21"/>
                </w:rPr>
                <w:delText xml:space="preserve"> report which submitted by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Analyst</w:delText>
              </w:r>
              <w:bookmarkStart w:id="8765" w:name="_Toc520839771"/>
              <w:bookmarkEnd w:id="8765"/>
            </w:del>
          </w:p>
        </w:tc>
        <w:bookmarkStart w:id="8766" w:name="_Toc520839772"/>
        <w:bookmarkEnd w:id="8766"/>
      </w:tr>
      <w:tr w:rsidR="00A23FA3" w:rsidRPr="00A23FA3" w:rsidDel="00135389" w14:paraId="514AD737" w14:textId="77777777" w:rsidTr="00DE7C3F">
        <w:trPr>
          <w:trHeight w:val="210"/>
          <w:del w:id="8767" w:author="raye" w:date="2018-07-20T17:11:00Z"/>
        </w:trPr>
        <w:tc>
          <w:tcPr>
            <w:tcW w:w="426" w:type="dxa"/>
          </w:tcPr>
          <w:p w14:paraId="690F40E0" w14:textId="20E20B1D" w:rsidR="00DE7C3F" w:rsidRPr="00A23FA3" w:rsidDel="00135389" w:rsidRDefault="00DE7C3F" w:rsidP="00C409AC">
            <w:pPr>
              <w:rPr>
                <w:del w:id="8768" w:author="raye" w:date="2018-07-20T17:11:00Z"/>
                <w:rFonts w:ascii="Calibri" w:hAnsi="Calibri" w:cstheme="minorHAnsi"/>
                <w:szCs w:val="21"/>
              </w:rPr>
            </w:pPr>
            <w:del w:id="8769" w:author="raye" w:date="2018-07-20T17:11:00Z">
              <w:r w:rsidRPr="00A23FA3" w:rsidDel="00135389">
                <w:rPr>
                  <w:rFonts w:ascii="Calibri" w:hAnsi="Calibri" w:cstheme="minorHAnsi"/>
                  <w:szCs w:val="21"/>
                </w:rPr>
                <w:delText>5</w:delText>
              </w:r>
              <w:bookmarkStart w:id="8770" w:name="_Toc520839773"/>
              <w:bookmarkEnd w:id="8770"/>
            </w:del>
          </w:p>
        </w:tc>
        <w:tc>
          <w:tcPr>
            <w:tcW w:w="1985" w:type="dxa"/>
          </w:tcPr>
          <w:p w14:paraId="0938AD9E" w14:textId="1AD12517" w:rsidR="00DE7C3F" w:rsidRPr="00A23FA3" w:rsidDel="00135389" w:rsidRDefault="00DE7C3F" w:rsidP="00A769EC">
            <w:pPr>
              <w:rPr>
                <w:del w:id="8771" w:author="raye" w:date="2018-07-20T17:11:00Z"/>
                <w:rFonts w:ascii="Calibri" w:hAnsi="Calibri" w:cstheme="minorHAnsi"/>
                <w:szCs w:val="21"/>
              </w:rPr>
            </w:pPr>
            <w:del w:id="8772" w:author="raye" w:date="2018-07-20T17:11:00Z">
              <w:r w:rsidRPr="00A23FA3" w:rsidDel="00135389">
                <w:rPr>
                  <w:rFonts w:ascii="Calibri" w:hAnsi="Calibri" w:cstheme="minorHAnsi"/>
                  <w:szCs w:val="21"/>
                </w:rPr>
                <w:delText>Working Form</w:delText>
              </w:r>
              <w:bookmarkStart w:id="8773" w:name="_Toc520839774"/>
              <w:bookmarkEnd w:id="8773"/>
            </w:del>
          </w:p>
        </w:tc>
        <w:tc>
          <w:tcPr>
            <w:tcW w:w="4942" w:type="dxa"/>
          </w:tcPr>
          <w:p w14:paraId="03E8CD1D" w14:textId="670C5B2E" w:rsidR="00DE7C3F" w:rsidRPr="00A23FA3" w:rsidDel="00135389" w:rsidRDefault="005C294E" w:rsidP="00B01F41">
            <w:pPr>
              <w:pStyle w:val="a0"/>
              <w:numPr>
                <w:ilvl w:val="0"/>
                <w:numId w:val="13"/>
              </w:numPr>
              <w:ind w:left="299" w:firstLineChars="0" w:hanging="299"/>
              <w:rPr>
                <w:del w:id="8774" w:author="raye" w:date="2018-07-20T17:11:00Z"/>
                <w:rFonts w:ascii="Calibri" w:hAnsi="Calibri" w:cstheme="minorHAnsi"/>
                <w:szCs w:val="21"/>
              </w:rPr>
            </w:pPr>
            <w:del w:id="8775" w:author="raye" w:date="2018-07-20T17:11:00Z">
              <w:r w:rsidRPr="00A23FA3" w:rsidDel="00135389">
                <w:rPr>
                  <w:rFonts w:ascii="Calibri" w:hAnsi="Calibri" w:cstheme="minorHAnsi"/>
                  <w:szCs w:val="21"/>
                </w:rPr>
                <w:delText>Work forms for case review and refer</w:delText>
              </w:r>
              <w:bookmarkStart w:id="8776" w:name="_Toc520839775"/>
              <w:bookmarkEnd w:id="8776"/>
            </w:del>
          </w:p>
          <w:p w14:paraId="43BB7E14" w14:textId="4CF1458F" w:rsidR="005C294E" w:rsidRPr="00A23FA3" w:rsidDel="00135389" w:rsidRDefault="005C294E" w:rsidP="00B01F41">
            <w:pPr>
              <w:pStyle w:val="a0"/>
              <w:numPr>
                <w:ilvl w:val="0"/>
                <w:numId w:val="13"/>
              </w:numPr>
              <w:ind w:left="299" w:firstLineChars="0" w:hanging="299"/>
              <w:rPr>
                <w:del w:id="8777" w:author="raye" w:date="2018-07-20T17:11:00Z"/>
                <w:rFonts w:ascii="Calibri" w:hAnsi="Calibri" w:cstheme="minorHAnsi"/>
                <w:szCs w:val="21"/>
              </w:rPr>
            </w:pPr>
            <w:del w:id="8778" w:author="raye" w:date="2018-07-20T17:11:00Z">
              <w:r w:rsidRPr="00A23FA3" w:rsidDel="00135389">
                <w:rPr>
                  <w:rFonts w:ascii="Calibri" w:hAnsi="Calibri"/>
                </w:rPr>
                <w:delText>Render different Working forms in a secondary label (show existing ones only)</w:delText>
              </w:r>
              <w:bookmarkStart w:id="8779" w:name="_Toc520839776"/>
              <w:bookmarkEnd w:id="8779"/>
            </w:del>
          </w:p>
          <w:p w14:paraId="20350C2F" w14:textId="73F9F3B5" w:rsidR="00942084" w:rsidRPr="00A23FA3" w:rsidDel="00135389" w:rsidRDefault="005C294E" w:rsidP="00B01F41">
            <w:pPr>
              <w:pStyle w:val="a0"/>
              <w:numPr>
                <w:ilvl w:val="0"/>
                <w:numId w:val="13"/>
              </w:numPr>
              <w:ind w:left="299" w:firstLineChars="0" w:hanging="299"/>
              <w:rPr>
                <w:del w:id="8780" w:author="raye" w:date="2018-07-20T17:11:00Z"/>
                <w:rFonts w:ascii="Calibri" w:hAnsi="Calibri" w:cstheme="minorHAnsi"/>
                <w:szCs w:val="21"/>
              </w:rPr>
            </w:pPr>
            <w:del w:id="8781" w:author="raye" w:date="2018-07-20T17:11:00Z">
              <w:r w:rsidRPr="00A23FA3" w:rsidDel="00135389">
                <w:rPr>
                  <w:rFonts w:ascii="Calibri" w:hAnsi="Calibri"/>
                </w:rPr>
                <w:delText>The styles of each Working Form see attached</w:delText>
              </w:r>
              <w:r w:rsidRPr="00A23FA3" w:rsidDel="00135389">
                <w:rPr>
                  <w:rFonts w:ascii="Calibri" w:hAnsi="Calibri" w:cstheme="minorHAnsi"/>
                </w:rPr>
                <w:delText xml:space="preserve"> </w:delText>
              </w:r>
              <w:r w:rsidR="00942084" w:rsidRPr="00A23FA3" w:rsidDel="00135389">
                <w:rPr>
                  <w:rFonts w:ascii="Calibri" w:hAnsi="Calibri" w:cstheme="minorHAnsi"/>
                </w:rPr>
                <w:fldChar w:fldCharType="begin"/>
              </w:r>
              <w:r w:rsidR="00942084" w:rsidRPr="00A23FA3" w:rsidDel="00135389">
                <w:rPr>
                  <w:rFonts w:ascii="Calibri" w:hAnsi="Calibri" w:cstheme="minorHAnsi"/>
                </w:rPr>
                <w:delInstrText xml:space="preserve"> REF _Ref508581854 \r \h </w:delInstrText>
              </w:r>
              <w:r w:rsidR="00E31A5D" w:rsidRPr="00A23FA3" w:rsidDel="00135389">
                <w:rPr>
                  <w:rFonts w:ascii="Calibri" w:hAnsi="Calibri" w:cstheme="minorHAnsi"/>
                </w:rPr>
                <w:delInstrText xml:space="preserve"> \* MERGEFORMAT </w:delInstrText>
              </w:r>
              <w:r w:rsidR="00942084" w:rsidRPr="00A23FA3" w:rsidDel="00135389">
                <w:rPr>
                  <w:rFonts w:ascii="Calibri" w:hAnsi="Calibri" w:cstheme="minorHAnsi"/>
                </w:rPr>
              </w:r>
              <w:r w:rsidR="00942084" w:rsidRPr="00A23FA3" w:rsidDel="00135389">
                <w:rPr>
                  <w:rFonts w:ascii="Calibri" w:hAnsi="Calibri" w:cstheme="minorHAnsi"/>
                </w:rPr>
                <w:fldChar w:fldCharType="separate"/>
              </w:r>
              <w:r w:rsidR="00DE189A" w:rsidRPr="00A23FA3" w:rsidDel="00135389">
                <w:rPr>
                  <w:rFonts w:ascii="Calibri" w:hAnsi="Calibri" w:cstheme="minorHAnsi"/>
                </w:rPr>
                <w:delText>7.1</w:delText>
              </w:r>
              <w:r w:rsidR="00942084" w:rsidRPr="00A23FA3" w:rsidDel="00135389">
                <w:rPr>
                  <w:rFonts w:ascii="Calibri" w:hAnsi="Calibri" w:cstheme="minorHAnsi"/>
                </w:rPr>
                <w:fldChar w:fldCharType="end"/>
              </w:r>
              <w:bookmarkStart w:id="8782" w:name="_Toc520839777"/>
              <w:bookmarkEnd w:id="8782"/>
            </w:del>
          </w:p>
          <w:p w14:paraId="5E692A83" w14:textId="57075CFD" w:rsidR="00D65618" w:rsidRPr="00A23FA3" w:rsidDel="00135389" w:rsidRDefault="00D65618" w:rsidP="00774ECE">
            <w:pPr>
              <w:rPr>
                <w:del w:id="8783" w:author="raye" w:date="2018-07-20T17:11:00Z"/>
                <w:rFonts w:ascii="Calibri" w:hAnsi="Calibri" w:cstheme="minorHAnsi"/>
                <w:szCs w:val="21"/>
              </w:rPr>
            </w:pPr>
            <w:bookmarkStart w:id="8784" w:name="_Toc520839778"/>
            <w:bookmarkEnd w:id="8784"/>
          </w:p>
        </w:tc>
        <w:bookmarkStart w:id="8785" w:name="_Toc520839779"/>
        <w:bookmarkEnd w:id="8785"/>
      </w:tr>
    </w:tbl>
    <w:p w14:paraId="71C50A22" w14:textId="7E7BFDDF" w:rsidR="00942084" w:rsidRPr="00A23FA3" w:rsidDel="00135389" w:rsidRDefault="00D07C9D" w:rsidP="00B01F41">
      <w:pPr>
        <w:pStyle w:val="a0"/>
        <w:numPr>
          <w:ilvl w:val="0"/>
          <w:numId w:val="6"/>
        </w:numPr>
        <w:ind w:firstLineChars="0"/>
        <w:rPr>
          <w:del w:id="8786" w:author="raye" w:date="2018-07-20T17:11:00Z"/>
          <w:rFonts w:ascii="Calibri" w:hAnsi="Calibri" w:cstheme="minorHAnsi"/>
          <w:sz w:val="24"/>
        </w:rPr>
      </w:pPr>
      <w:del w:id="8787" w:author="raye" w:date="2018-07-20T17:11:00Z">
        <w:r w:rsidRPr="00A23FA3" w:rsidDel="00135389">
          <w:rPr>
            <w:rFonts w:ascii="Calibri" w:hAnsi="Calibri" w:cstheme="minorHAnsi"/>
            <w:sz w:val="24"/>
          </w:rPr>
          <w:delText xml:space="preserve">Element of case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area: (For different roles, the action area displays differently, as shown in the following table)</w:delText>
        </w:r>
        <w:bookmarkStart w:id="8788" w:name="_Toc520839780"/>
        <w:bookmarkEnd w:id="8788"/>
      </w:del>
    </w:p>
    <w:tbl>
      <w:tblPr>
        <w:tblStyle w:val="a9"/>
        <w:tblW w:w="7633" w:type="dxa"/>
        <w:tblInd w:w="845" w:type="dxa"/>
        <w:tblLook w:val="04A0" w:firstRow="1" w:lastRow="0" w:firstColumn="1" w:lastColumn="0" w:noHBand="0" w:noVBand="1"/>
      </w:tblPr>
      <w:tblGrid>
        <w:gridCol w:w="1482"/>
        <w:gridCol w:w="1615"/>
        <w:gridCol w:w="794"/>
        <w:gridCol w:w="3742"/>
      </w:tblGrid>
      <w:tr w:rsidR="00A23FA3" w:rsidRPr="00A23FA3" w:rsidDel="00135389" w14:paraId="3F2F293B" w14:textId="77777777" w:rsidTr="00117105">
        <w:trPr>
          <w:del w:id="8789" w:author="raye" w:date="2018-07-20T17:11:00Z"/>
        </w:trPr>
        <w:tc>
          <w:tcPr>
            <w:tcW w:w="1498" w:type="dxa"/>
            <w:shd w:val="clear" w:color="auto" w:fill="BFBFBF" w:themeFill="background1" w:themeFillShade="BF"/>
          </w:tcPr>
          <w:p w14:paraId="114EF4DC" w14:textId="75C74154" w:rsidR="00942084" w:rsidRPr="00A23FA3" w:rsidDel="00135389" w:rsidRDefault="00942084" w:rsidP="00C409AC">
            <w:pPr>
              <w:rPr>
                <w:del w:id="8790" w:author="raye" w:date="2018-07-20T17:11:00Z"/>
                <w:rFonts w:ascii="Calibri" w:hAnsi="Calibri" w:cstheme="minorHAnsi"/>
                <w:szCs w:val="21"/>
              </w:rPr>
            </w:pPr>
            <w:del w:id="8791" w:author="raye" w:date="2018-07-20T17:11:00Z">
              <w:r w:rsidRPr="00A23FA3" w:rsidDel="00135389">
                <w:rPr>
                  <w:rFonts w:ascii="Calibri" w:hAnsi="Calibri" w:cstheme="minorHAnsi"/>
                  <w:szCs w:val="21"/>
                </w:rPr>
                <w:delText>ROLE</w:delText>
              </w:r>
              <w:bookmarkStart w:id="8792" w:name="_Toc520839781"/>
              <w:bookmarkEnd w:id="8792"/>
            </w:del>
          </w:p>
        </w:tc>
        <w:tc>
          <w:tcPr>
            <w:tcW w:w="1621" w:type="dxa"/>
            <w:shd w:val="clear" w:color="auto" w:fill="BFBFBF" w:themeFill="background1" w:themeFillShade="BF"/>
          </w:tcPr>
          <w:p w14:paraId="012EBD7A" w14:textId="78223450" w:rsidR="00942084" w:rsidRPr="00A23FA3" w:rsidDel="00135389" w:rsidRDefault="00942084" w:rsidP="00A769EC">
            <w:pPr>
              <w:jc w:val="left"/>
              <w:rPr>
                <w:del w:id="8793" w:author="raye" w:date="2018-07-20T17:11:00Z"/>
                <w:rFonts w:ascii="Calibri" w:hAnsi="Calibri" w:cstheme="minorHAnsi"/>
                <w:szCs w:val="21"/>
              </w:rPr>
            </w:pPr>
            <w:del w:id="8794" w:author="raye" w:date="2018-07-20T17:11:00Z">
              <w:r w:rsidRPr="00A23FA3" w:rsidDel="00135389">
                <w:rPr>
                  <w:rFonts w:ascii="Calibri" w:hAnsi="Calibri" w:cstheme="minorHAnsi"/>
                  <w:szCs w:val="21"/>
                </w:rPr>
                <w:delText>ITEM</w:delText>
              </w:r>
              <w:bookmarkStart w:id="8795" w:name="_Toc520839782"/>
              <w:bookmarkEnd w:id="8795"/>
            </w:del>
          </w:p>
        </w:tc>
        <w:tc>
          <w:tcPr>
            <w:tcW w:w="636" w:type="dxa"/>
            <w:shd w:val="clear" w:color="auto" w:fill="BFBFBF" w:themeFill="background1" w:themeFillShade="BF"/>
          </w:tcPr>
          <w:p w14:paraId="1D14638E" w14:textId="533DEA8E" w:rsidR="00942084" w:rsidRPr="00A23FA3" w:rsidDel="00135389" w:rsidRDefault="00942084" w:rsidP="00774ECE">
            <w:pPr>
              <w:jc w:val="center"/>
              <w:rPr>
                <w:del w:id="8796" w:author="raye" w:date="2018-07-20T17:11:00Z"/>
                <w:rFonts w:ascii="Calibri" w:hAnsi="Calibri" w:cstheme="minorHAnsi"/>
                <w:szCs w:val="21"/>
              </w:rPr>
            </w:pPr>
            <w:del w:id="8797" w:author="raye" w:date="2018-07-20T17:11:00Z">
              <w:r w:rsidRPr="00A23FA3" w:rsidDel="00135389">
                <w:rPr>
                  <w:rFonts w:ascii="Calibri" w:hAnsi="Calibri" w:cstheme="minorHAnsi"/>
                  <w:szCs w:val="21"/>
                </w:rPr>
                <w:delText>TYPE</w:delText>
              </w:r>
              <w:bookmarkStart w:id="8798" w:name="_Toc520839783"/>
              <w:bookmarkEnd w:id="8798"/>
            </w:del>
          </w:p>
        </w:tc>
        <w:tc>
          <w:tcPr>
            <w:tcW w:w="3878" w:type="dxa"/>
            <w:shd w:val="clear" w:color="auto" w:fill="BFBFBF" w:themeFill="background1" w:themeFillShade="BF"/>
          </w:tcPr>
          <w:p w14:paraId="323C0AF0" w14:textId="095C2F6B" w:rsidR="00942084" w:rsidRPr="00A23FA3" w:rsidDel="00135389" w:rsidRDefault="00942084" w:rsidP="00774ECE">
            <w:pPr>
              <w:jc w:val="left"/>
              <w:rPr>
                <w:del w:id="8799" w:author="raye" w:date="2018-07-20T17:11:00Z"/>
                <w:rFonts w:ascii="Calibri" w:hAnsi="Calibri" w:cstheme="minorHAnsi"/>
                <w:szCs w:val="21"/>
              </w:rPr>
            </w:pPr>
            <w:del w:id="8800" w:author="raye" w:date="2018-07-20T17:11:00Z">
              <w:r w:rsidRPr="00A23FA3" w:rsidDel="00135389">
                <w:rPr>
                  <w:rFonts w:ascii="Calibri" w:hAnsi="Calibri" w:cstheme="minorHAnsi"/>
                  <w:szCs w:val="21"/>
                </w:rPr>
                <w:delText>DESCRIPTION</w:delText>
              </w:r>
              <w:bookmarkStart w:id="8801" w:name="_Toc520839784"/>
              <w:bookmarkEnd w:id="8801"/>
            </w:del>
          </w:p>
        </w:tc>
        <w:bookmarkStart w:id="8802" w:name="_Toc520839785"/>
        <w:bookmarkEnd w:id="8802"/>
      </w:tr>
      <w:tr w:rsidR="00A23FA3" w:rsidRPr="00A23FA3" w:rsidDel="00135389" w14:paraId="0F4D8485" w14:textId="77777777" w:rsidTr="00117105">
        <w:trPr>
          <w:del w:id="8803" w:author="raye" w:date="2018-07-20T17:11:00Z"/>
        </w:trPr>
        <w:tc>
          <w:tcPr>
            <w:tcW w:w="1498" w:type="dxa"/>
            <w:vMerge w:val="restart"/>
          </w:tcPr>
          <w:p w14:paraId="75DCBF22" w14:textId="5774B0B9" w:rsidR="00117105" w:rsidRPr="00A23FA3" w:rsidDel="00135389" w:rsidRDefault="009E51F8" w:rsidP="00C409AC">
            <w:pPr>
              <w:rPr>
                <w:del w:id="8804" w:author="raye" w:date="2018-07-20T17:11:00Z"/>
                <w:rFonts w:ascii="Calibri" w:hAnsi="Calibri" w:cstheme="minorHAnsi"/>
                <w:szCs w:val="21"/>
              </w:rPr>
            </w:pPr>
            <w:del w:id="8805" w:author="raye" w:date="2018-07-20T17:11:00Z">
              <w:r w:rsidRPr="00A23FA3" w:rsidDel="00135389">
                <w:rPr>
                  <w:rFonts w:ascii="Calibri" w:hAnsi="Calibri" w:cstheme="minorHAnsi"/>
                  <w:szCs w:val="21"/>
                </w:rPr>
                <w:delText xml:space="preserve">Operations </w:delText>
              </w:r>
              <w:r w:rsidR="005F7876" w:rsidRPr="00A23FA3" w:rsidDel="00135389">
                <w:rPr>
                  <w:rFonts w:ascii="Calibri" w:hAnsi="Calibri" w:cstheme="minorHAnsi"/>
                  <w:szCs w:val="21"/>
                </w:rPr>
                <w:delText>Analyst</w:delText>
              </w:r>
              <w:bookmarkStart w:id="8806" w:name="_Toc520839786"/>
              <w:bookmarkEnd w:id="8806"/>
            </w:del>
          </w:p>
        </w:tc>
        <w:tc>
          <w:tcPr>
            <w:tcW w:w="1621" w:type="dxa"/>
          </w:tcPr>
          <w:p w14:paraId="4679BBB2" w14:textId="2334269B" w:rsidR="00117105" w:rsidRPr="00A23FA3" w:rsidDel="00135389" w:rsidRDefault="0077655A" w:rsidP="00A769EC">
            <w:pPr>
              <w:jc w:val="left"/>
              <w:rPr>
                <w:del w:id="8807" w:author="raye" w:date="2018-07-20T17:11:00Z"/>
                <w:rFonts w:ascii="Calibri" w:hAnsi="Calibri" w:cstheme="minorHAnsi"/>
                <w:szCs w:val="21"/>
              </w:rPr>
            </w:pPr>
            <w:del w:id="8808" w:author="raye" w:date="2018-07-20T17:11:00Z">
              <w:r w:rsidRPr="00A23FA3" w:rsidDel="00135389">
                <w:rPr>
                  <w:rFonts w:ascii="Calibri" w:hAnsi="Calibri" w:cstheme="minorHAnsi"/>
                  <w:szCs w:val="21"/>
                </w:rPr>
                <w:delText>Upload Transaction Documents</w:delText>
              </w:r>
              <w:bookmarkStart w:id="8809" w:name="_Toc520839787"/>
              <w:bookmarkEnd w:id="8809"/>
            </w:del>
          </w:p>
        </w:tc>
        <w:tc>
          <w:tcPr>
            <w:tcW w:w="636" w:type="dxa"/>
          </w:tcPr>
          <w:p w14:paraId="309D793B" w14:textId="4CD5A3A1" w:rsidR="00117105" w:rsidRPr="00A23FA3" w:rsidDel="00135389" w:rsidRDefault="001F35C5" w:rsidP="00774ECE">
            <w:pPr>
              <w:jc w:val="center"/>
              <w:rPr>
                <w:del w:id="8810" w:author="raye" w:date="2018-07-20T17:11:00Z"/>
                <w:rFonts w:ascii="Calibri" w:hAnsi="Calibri" w:cstheme="minorHAnsi"/>
                <w:szCs w:val="21"/>
              </w:rPr>
            </w:pPr>
            <w:del w:id="8811" w:author="raye" w:date="2018-07-20T17:11:00Z">
              <w:r w:rsidRPr="00A23FA3" w:rsidDel="00135389">
                <w:rPr>
                  <w:rFonts w:ascii="Calibri" w:hAnsi="Calibri" w:cstheme="minorHAnsi"/>
                  <w:szCs w:val="21"/>
                </w:rPr>
                <w:delText>button</w:delText>
              </w:r>
              <w:bookmarkStart w:id="8812" w:name="_Toc520839788"/>
              <w:bookmarkEnd w:id="8812"/>
            </w:del>
          </w:p>
        </w:tc>
        <w:tc>
          <w:tcPr>
            <w:tcW w:w="3878" w:type="dxa"/>
          </w:tcPr>
          <w:p w14:paraId="1DFF56B1" w14:textId="57882E04" w:rsidR="00D07C9D" w:rsidRPr="00A23FA3" w:rsidDel="00135389" w:rsidRDefault="00D07C9D" w:rsidP="00774ECE">
            <w:pPr>
              <w:jc w:val="left"/>
              <w:rPr>
                <w:del w:id="8813" w:author="raye" w:date="2018-07-20T17:11:00Z"/>
                <w:rFonts w:ascii="Calibri" w:hAnsi="Calibri" w:cstheme="minorHAnsi"/>
                <w:szCs w:val="21"/>
              </w:rPr>
            </w:pPr>
            <w:del w:id="8814" w:author="raye" w:date="2018-07-20T17:11:00Z">
              <w:r w:rsidRPr="00A23FA3" w:rsidDel="00135389">
                <w:rPr>
                  <w:rFonts w:ascii="Calibri" w:hAnsi="Calibri" w:cstheme="minorHAnsi"/>
                  <w:szCs w:val="21"/>
                </w:rPr>
                <w:delText xml:space="preserve">Click to entry Case Verification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_Ref508583917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4.6</w:delText>
              </w:r>
              <w:r w:rsidRPr="00A23FA3" w:rsidDel="00135389">
                <w:rPr>
                  <w:rFonts w:ascii="Calibri" w:hAnsi="Calibri" w:cstheme="minorHAnsi"/>
                  <w:szCs w:val="21"/>
                </w:rPr>
                <w:fldChar w:fldCharType="end"/>
              </w:r>
              <w:r w:rsidRPr="00A23FA3" w:rsidDel="00135389">
                <w:rPr>
                  <w:rFonts w:ascii="Calibri" w:hAnsi="Calibri" w:cstheme="minorHAnsi"/>
                  <w:szCs w:val="21"/>
                </w:rPr>
                <w:delText>). Upload Transaction Documents (PDF) and fields data input.</w:delText>
              </w:r>
              <w:bookmarkStart w:id="8815" w:name="_Toc520839789"/>
              <w:bookmarkEnd w:id="8815"/>
            </w:del>
          </w:p>
          <w:p w14:paraId="601D92C1" w14:textId="1E5A2EFD" w:rsidR="00117105" w:rsidRPr="00A23FA3" w:rsidDel="00135389" w:rsidRDefault="00117105" w:rsidP="00774ECE">
            <w:pPr>
              <w:jc w:val="left"/>
              <w:rPr>
                <w:del w:id="8816" w:author="raye" w:date="2018-07-20T17:11:00Z"/>
                <w:rFonts w:ascii="Calibri" w:hAnsi="Calibri" w:cstheme="minorHAnsi"/>
                <w:szCs w:val="21"/>
              </w:rPr>
            </w:pPr>
            <w:bookmarkStart w:id="8817" w:name="_Toc520839790"/>
            <w:bookmarkEnd w:id="8817"/>
          </w:p>
        </w:tc>
        <w:bookmarkStart w:id="8818" w:name="_Toc520839791"/>
        <w:bookmarkEnd w:id="8818"/>
      </w:tr>
      <w:tr w:rsidR="00A23FA3" w:rsidRPr="00A23FA3" w:rsidDel="00135389" w14:paraId="2BE18BC1" w14:textId="77777777" w:rsidTr="00117105">
        <w:trPr>
          <w:del w:id="8819" w:author="raye" w:date="2018-07-20T17:11:00Z"/>
        </w:trPr>
        <w:tc>
          <w:tcPr>
            <w:tcW w:w="1498" w:type="dxa"/>
            <w:vMerge/>
          </w:tcPr>
          <w:p w14:paraId="6A7DDFE7" w14:textId="3DF7C774" w:rsidR="00117105" w:rsidRPr="00A23FA3" w:rsidDel="00135389" w:rsidRDefault="00117105" w:rsidP="008F3E5E">
            <w:pPr>
              <w:rPr>
                <w:del w:id="8820" w:author="raye" w:date="2018-07-20T17:11:00Z"/>
                <w:rFonts w:ascii="Calibri" w:hAnsi="Calibri" w:cstheme="minorHAnsi"/>
                <w:szCs w:val="21"/>
              </w:rPr>
            </w:pPr>
            <w:bookmarkStart w:id="8821" w:name="_Toc520839792"/>
            <w:bookmarkEnd w:id="8821"/>
          </w:p>
        </w:tc>
        <w:tc>
          <w:tcPr>
            <w:tcW w:w="1621" w:type="dxa"/>
          </w:tcPr>
          <w:p w14:paraId="7A038B8A" w14:textId="65AB7179" w:rsidR="00117105" w:rsidRPr="00A23FA3" w:rsidDel="00135389" w:rsidRDefault="00117105" w:rsidP="008F3E5E">
            <w:pPr>
              <w:jc w:val="left"/>
              <w:rPr>
                <w:del w:id="8822" w:author="raye" w:date="2018-07-20T17:11:00Z"/>
                <w:rFonts w:ascii="Calibri" w:hAnsi="Calibri" w:cstheme="minorHAnsi"/>
                <w:szCs w:val="21"/>
              </w:rPr>
            </w:pPr>
            <w:del w:id="8823" w:author="raye" w:date="2018-07-20T17:11:00Z">
              <w:r w:rsidRPr="00A23FA3" w:rsidDel="00135389">
                <w:rPr>
                  <w:rFonts w:ascii="Calibri" w:hAnsi="Calibri" w:cstheme="minorHAnsi"/>
                  <w:szCs w:val="21"/>
                </w:rPr>
                <w:delText>Upload Case Evidence</w:delText>
              </w:r>
              <w:bookmarkStart w:id="8824" w:name="_Toc520839793"/>
              <w:bookmarkEnd w:id="8824"/>
            </w:del>
          </w:p>
        </w:tc>
        <w:tc>
          <w:tcPr>
            <w:tcW w:w="636" w:type="dxa"/>
          </w:tcPr>
          <w:p w14:paraId="750D192D" w14:textId="477D2054" w:rsidR="00117105" w:rsidRPr="00A23FA3" w:rsidDel="00135389" w:rsidRDefault="001F35C5" w:rsidP="008F3E5E">
            <w:pPr>
              <w:jc w:val="center"/>
              <w:rPr>
                <w:del w:id="8825" w:author="raye" w:date="2018-07-20T17:11:00Z"/>
                <w:rFonts w:ascii="Calibri" w:hAnsi="Calibri" w:cstheme="minorHAnsi"/>
                <w:szCs w:val="21"/>
              </w:rPr>
            </w:pPr>
            <w:del w:id="8826" w:author="raye" w:date="2018-07-20T17:11:00Z">
              <w:r w:rsidRPr="00A23FA3" w:rsidDel="00135389">
                <w:rPr>
                  <w:rFonts w:ascii="Calibri" w:hAnsi="Calibri" w:cstheme="minorHAnsi"/>
                  <w:szCs w:val="21"/>
                </w:rPr>
                <w:delText>button</w:delText>
              </w:r>
              <w:bookmarkStart w:id="8827" w:name="_Toc520839794"/>
              <w:bookmarkEnd w:id="8827"/>
            </w:del>
          </w:p>
        </w:tc>
        <w:tc>
          <w:tcPr>
            <w:tcW w:w="3878" w:type="dxa"/>
          </w:tcPr>
          <w:p w14:paraId="4E0431A7" w14:textId="24B4282B" w:rsidR="00D07C9D" w:rsidRPr="00A23FA3" w:rsidDel="00135389" w:rsidRDefault="00D07C9D" w:rsidP="008F3E5E">
            <w:pPr>
              <w:jc w:val="left"/>
              <w:rPr>
                <w:del w:id="8828" w:author="raye" w:date="2018-07-20T17:11:00Z"/>
                <w:rFonts w:ascii="Calibri" w:hAnsi="Calibri" w:cstheme="minorHAnsi"/>
                <w:szCs w:val="21"/>
              </w:rPr>
            </w:pPr>
            <w:del w:id="8829" w:author="raye" w:date="2018-07-20T17:11:00Z">
              <w:r w:rsidRPr="00A23FA3" w:rsidDel="00135389">
                <w:rPr>
                  <w:rFonts w:ascii="Calibri" w:hAnsi="Calibri" w:cstheme="minorHAnsi"/>
                  <w:szCs w:val="21"/>
                </w:rPr>
                <w:delText xml:space="preserve">Click to entry Case Evidence Management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_Ref508583938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4.10</w:delText>
              </w:r>
              <w:r w:rsidRPr="00A23FA3" w:rsidDel="00135389">
                <w:rPr>
                  <w:rFonts w:ascii="Calibri" w:hAnsi="Calibri" w:cstheme="minorHAnsi"/>
                  <w:szCs w:val="21"/>
                </w:rPr>
                <w:fldChar w:fldCharType="end"/>
              </w:r>
              <w:r w:rsidRPr="00A23FA3" w:rsidDel="00135389">
                <w:rPr>
                  <w:rFonts w:ascii="Calibri" w:hAnsi="Calibri" w:cstheme="minorHAnsi"/>
                  <w:szCs w:val="21"/>
                </w:rPr>
                <w:delText>), upload evidence</w:delText>
              </w:r>
              <w:bookmarkStart w:id="8830" w:name="_Toc520839795"/>
              <w:bookmarkEnd w:id="8830"/>
            </w:del>
          </w:p>
          <w:p w14:paraId="128BD0DB" w14:textId="2E75D064" w:rsidR="00117105" w:rsidRPr="00A23FA3" w:rsidDel="00135389" w:rsidRDefault="00117105" w:rsidP="008F3E5E">
            <w:pPr>
              <w:jc w:val="left"/>
              <w:rPr>
                <w:del w:id="8831" w:author="raye" w:date="2018-07-20T17:11:00Z"/>
                <w:rFonts w:ascii="Calibri" w:hAnsi="Calibri" w:cstheme="minorHAnsi"/>
                <w:szCs w:val="21"/>
              </w:rPr>
            </w:pPr>
            <w:bookmarkStart w:id="8832" w:name="_Toc520839796"/>
            <w:bookmarkEnd w:id="8832"/>
          </w:p>
        </w:tc>
        <w:bookmarkStart w:id="8833" w:name="_Toc520839797"/>
        <w:bookmarkEnd w:id="8833"/>
      </w:tr>
      <w:tr w:rsidR="00A23FA3" w:rsidRPr="00A23FA3" w:rsidDel="00135389" w14:paraId="06BB2FC0" w14:textId="77777777" w:rsidTr="00117105">
        <w:trPr>
          <w:del w:id="8834" w:author="raye" w:date="2018-07-20T17:11:00Z"/>
        </w:trPr>
        <w:tc>
          <w:tcPr>
            <w:tcW w:w="1498" w:type="dxa"/>
            <w:vMerge/>
          </w:tcPr>
          <w:p w14:paraId="65702327" w14:textId="3738BD02" w:rsidR="00117105" w:rsidRPr="00A23FA3" w:rsidDel="00135389" w:rsidRDefault="00117105" w:rsidP="008F3E5E">
            <w:pPr>
              <w:rPr>
                <w:del w:id="8835" w:author="raye" w:date="2018-07-20T17:11:00Z"/>
                <w:rFonts w:ascii="Calibri" w:hAnsi="Calibri" w:cstheme="minorHAnsi"/>
                <w:szCs w:val="21"/>
              </w:rPr>
            </w:pPr>
            <w:bookmarkStart w:id="8836" w:name="_Toc520839798"/>
            <w:bookmarkEnd w:id="8836"/>
          </w:p>
        </w:tc>
        <w:tc>
          <w:tcPr>
            <w:tcW w:w="1621" w:type="dxa"/>
          </w:tcPr>
          <w:p w14:paraId="1A0184CF" w14:textId="16B7B498" w:rsidR="00117105" w:rsidRPr="00A23FA3" w:rsidDel="00135389" w:rsidRDefault="00117105" w:rsidP="008F3E5E">
            <w:pPr>
              <w:jc w:val="left"/>
              <w:rPr>
                <w:del w:id="8837" w:author="raye" w:date="2018-07-20T17:11:00Z"/>
                <w:rFonts w:ascii="Calibri" w:hAnsi="Calibri" w:cstheme="minorHAnsi"/>
                <w:szCs w:val="21"/>
              </w:rPr>
            </w:pPr>
            <w:del w:id="8838" w:author="raye" w:date="2018-07-20T17:11:00Z">
              <w:r w:rsidRPr="00A23FA3" w:rsidDel="00135389">
                <w:rPr>
                  <w:rFonts w:ascii="Calibri" w:hAnsi="Calibri" w:cstheme="minorHAnsi"/>
                  <w:szCs w:val="21"/>
                </w:rPr>
                <w:delText>Upload Question Evidence</w:delText>
              </w:r>
              <w:bookmarkStart w:id="8839" w:name="_Toc520839799"/>
              <w:bookmarkEnd w:id="8839"/>
            </w:del>
          </w:p>
        </w:tc>
        <w:tc>
          <w:tcPr>
            <w:tcW w:w="636" w:type="dxa"/>
          </w:tcPr>
          <w:p w14:paraId="4750B36B" w14:textId="7F8EAA14" w:rsidR="00117105" w:rsidRPr="00A23FA3" w:rsidDel="00135389" w:rsidRDefault="001F35C5" w:rsidP="008F3E5E">
            <w:pPr>
              <w:jc w:val="center"/>
              <w:rPr>
                <w:del w:id="8840" w:author="raye" w:date="2018-07-20T17:11:00Z"/>
                <w:rFonts w:ascii="Calibri" w:hAnsi="Calibri" w:cstheme="minorHAnsi"/>
                <w:szCs w:val="21"/>
              </w:rPr>
            </w:pPr>
            <w:del w:id="8841" w:author="raye" w:date="2018-07-20T17:11:00Z">
              <w:r w:rsidRPr="00A23FA3" w:rsidDel="00135389">
                <w:rPr>
                  <w:rFonts w:ascii="Calibri" w:hAnsi="Calibri" w:cstheme="minorHAnsi"/>
                  <w:szCs w:val="21"/>
                </w:rPr>
                <w:delText>button</w:delText>
              </w:r>
              <w:bookmarkStart w:id="8842" w:name="_Toc520839800"/>
              <w:bookmarkEnd w:id="8842"/>
            </w:del>
          </w:p>
        </w:tc>
        <w:tc>
          <w:tcPr>
            <w:tcW w:w="3878" w:type="dxa"/>
          </w:tcPr>
          <w:p w14:paraId="6D47A268" w14:textId="2CE69777" w:rsidR="00D07C9D" w:rsidRPr="00A23FA3" w:rsidDel="00135389" w:rsidRDefault="00D07C9D" w:rsidP="008F3E5E">
            <w:pPr>
              <w:jc w:val="left"/>
              <w:rPr>
                <w:del w:id="8843" w:author="raye" w:date="2018-07-20T17:11:00Z"/>
                <w:rFonts w:ascii="Calibri" w:hAnsi="Calibri" w:cstheme="minorHAnsi"/>
                <w:szCs w:val="21"/>
              </w:rPr>
            </w:pPr>
            <w:del w:id="8844" w:author="raye" w:date="2018-07-20T17:11:00Z">
              <w:r w:rsidRPr="00A23FA3" w:rsidDel="00135389">
                <w:rPr>
                  <w:rFonts w:ascii="Calibri" w:hAnsi="Calibri" w:cstheme="minorHAnsi"/>
                  <w:szCs w:val="21"/>
                </w:rPr>
                <w:delText xml:space="preserve">Click to entry Case Question Checking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_Ref508583961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Pr="00A23FA3" w:rsidDel="00135389">
                <w:rPr>
                  <w:rFonts w:ascii="Calibri" w:hAnsi="Calibri" w:cstheme="minorHAnsi"/>
                  <w:szCs w:val="21"/>
                </w:rPr>
                <w:fldChar w:fldCharType="end"/>
              </w:r>
              <w:r w:rsidRPr="00A23FA3" w:rsidDel="00135389">
                <w:rPr>
                  <w:rFonts w:ascii="Calibri" w:hAnsi="Calibri" w:cstheme="minorHAnsi"/>
                  <w:szCs w:val="21"/>
                </w:rPr>
                <w:delText xml:space="preserve">). </w:delText>
              </w:r>
              <w:r w:rsidRPr="00A23FA3" w:rsidDel="00135389">
                <w:rPr>
                  <w:rFonts w:ascii="Calibri" w:hAnsi="Calibri"/>
                </w:rPr>
                <w:delText>Upload Evidence for specific issues.</w:delText>
              </w:r>
              <w:bookmarkStart w:id="8845" w:name="_Toc520839801"/>
              <w:bookmarkEnd w:id="8845"/>
            </w:del>
          </w:p>
          <w:p w14:paraId="7DFFEEE0" w14:textId="254D82BA" w:rsidR="00117105" w:rsidRPr="00A23FA3" w:rsidDel="00135389" w:rsidRDefault="00117105" w:rsidP="008F3E5E">
            <w:pPr>
              <w:jc w:val="left"/>
              <w:rPr>
                <w:del w:id="8846" w:author="raye" w:date="2018-07-20T17:11:00Z"/>
                <w:rFonts w:ascii="Calibri" w:hAnsi="Calibri" w:cstheme="minorHAnsi"/>
                <w:szCs w:val="21"/>
              </w:rPr>
            </w:pPr>
            <w:bookmarkStart w:id="8847" w:name="_Toc520839802"/>
            <w:bookmarkEnd w:id="8847"/>
          </w:p>
        </w:tc>
        <w:bookmarkStart w:id="8848" w:name="_Toc520839803"/>
        <w:bookmarkEnd w:id="8848"/>
      </w:tr>
      <w:tr w:rsidR="00A23FA3" w:rsidRPr="00A23FA3" w:rsidDel="00135389" w14:paraId="56239AE9" w14:textId="77777777" w:rsidTr="00117105">
        <w:trPr>
          <w:trHeight w:val="174"/>
          <w:del w:id="8849" w:author="raye" w:date="2018-07-20T17:11:00Z"/>
        </w:trPr>
        <w:tc>
          <w:tcPr>
            <w:tcW w:w="1498" w:type="dxa"/>
            <w:vMerge w:val="restart"/>
          </w:tcPr>
          <w:p w14:paraId="68E23B30" w14:textId="062E4A16" w:rsidR="00117105" w:rsidRPr="00A23FA3" w:rsidDel="00135389" w:rsidRDefault="009E51F8" w:rsidP="00C409AC">
            <w:pPr>
              <w:rPr>
                <w:del w:id="8850" w:author="raye" w:date="2018-07-20T17:11:00Z"/>
                <w:rFonts w:ascii="Calibri" w:hAnsi="Calibri" w:cstheme="minorHAnsi"/>
                <w:szCs w:val="21"/>
              </w:rPr>
            </w:pPr>
            <w:del w:id="8851" w:author="raye" w:date="2018-07-20T17:11:00Z">
              <w:r w:rsidRPr="00A23FA3" w:rsidDel="00135389">
                <w:rPr>
                  <w:rFonts w:ascii="Calibri" w:hAnsi="Calibri" w:cstheme="minorHAnsi"/>
                  <w:szCs w:val="21"/>
                </w:rPr>
                <w:delText xml:space="preserve">Operations </w:delText>
              </w:r>
              <w:r w:rsidR="00117105" w:rsidRPr="00A23FA3" w:rsidDel="00135389">
                <w:rPr>
                  <w:rFonts w:ascii="Calibri" w:hAnsi="Calibri" w:cstheme="minorHAnsi"/>
                  <w:szCs w:val="21"/>
                </w:rPr>
                <w:delText>Manager</w:delText>
              </w:r>
              <w:bookmarkStart w:id="8852" w:name="_Toc520839804"/>
              <w:bookmarkEnd w:id="8852"/>
            </w:del>
          </w:p>
        </w:tc>
        <w:tc>
          <w:tcPr>
            <w:tcW w:w="1621" w:type="dxa"/>
          </w:tcPr>
          <w:p w14:paraId="5541052C" w14:textId="05E7DC6C" w:rsidR="00117105" w:rsidRPr="00A23FA3" w:rsidDel="00135389" w:rsidRDefault="00117105" w:rsidP="00A769EC">
            <w:pPr>
              <w:jc w:val="left"/>
              <w:rPr>
                <w:del w:id="8853" w:author="raye" w:date="2018-07-20T17:11:00Z"/>
                <w:rFonts w:ascii="Calibri" w:hAnsi="Calibri" w:cstheme="minorHAnsi"/>
                <w:szCs w:val="21"/>
              </w:rPr>
            </w:pPr>
            <w:del w:id="8854" w:author="raye" w:date="2018-07-20T17:11:00Z">
              <w:r w:rsidRPr="00A23FA3" w:rsidDel="00135389">
                <w:rPr>
                  <w:rFonts w:ascii="Calibri" w:hAnsi="Calibri" w:cstheme="minorHAnsi"/>
                  <w:szCs w:val="21"/>
                </w:rPr>
                <w:delText xml:space="preserve">Return to </w:delText>
              </w:r>
              <w:r w:rsidR="009E51F8" w:rsidRPr="00A23FA3" w:rsidDel="00135389">
                <w:rPr>
                  <w:rFonts w:ascii="Calibri" w:hAnsi="Calibri" w:cstheme="minorHAnsi"/>
                  <w:szCs w:val="21"/>
                </w:rPr>
                <w:delText xml:space="preserve">Operations </w:delText>
              </w:r>
              <w:r w:rsidR="00092608" w:rsidRPr="00A23FA3" w:rsidDel="00135389">
                <w:rPr>
                  <w:rFonts w:ascii="Calibri" w:hAnsi="Calibri" w:cstheme="minorHAnsi"/>
                  <w:szCs w:val="21"/>
                </w:rPr>
                <w:delText>Analyst</w:delText>
              </w:r>
              <w:bookmarkStart w:id="8855" w:name="_Toc520839805"/>
              <w:bookmarkEnd w:id="8855"/>
            </w:del>
          </w:p>
        </w:tc>
        <w:tc>
          <w:tcPr>
            <w:tcW w:w="636" w:type="dxa"/>
          </w:tcPr>
          <w:p w14:paraId="4A05855E" w14:textId="331728E0" w:rsidR="00117105" w:rsidRPr="00A23FA3" w:rsidDel="00135389" w:rsidRDefault="001F35C5" w:rsidP="00774ECE">
            <w:pPr>
              <w:jc w:val="center"/>
              <w:rPr>
                <w:del w:id="8856" w:author="raye" w:date="2018-07-20T17:11:00Z"/>
                <w:rFonts w:ascii="Calibri" w:hAnsi="Calibri" w:cstheme="minorHAnsi"/>
                <w:szCs w:val="21"/>
              </w:rPr>
            </w:pPr>
            <w:del w:id="8857" w:author="raye" w:date="2018-07-20T17:11:00Z">
              <w:r w:rsidRPr="00A23FA3" w:rsidDel="00135389">
                <w:rPr>
                  <w:rFonts w:ascii="Calibri" w:hAnsi="Calibri" w:cstheme="minorHAnsi"/>
                  <w:szCs w:val="21"/>
                </w:rPr>
                <w:delText>button</w:delText>
              </w:r>
              <w:bookmarkStart w:id="8858" w:name="_Toc520839806"/>
              <w:bookmarkEnd w:id="8858"/>
            </w:del>
          </w:p>
        </w:tc>
        <w:tc>
          <w:tcPr>
            <w:tcW w:w="3878" w:type="dxa"/>
          </w:tcPr>
          <w:p w14:paraId="50DA3453" w14:textId="220A45DF" w:rsidR="00117105" w:rsidRPr="00A23FA3" w:rsidDel="00135389" w:rsidRDefault="00D07C9D" w:rsidP="00774ECE">
            <w:pPr>
              <w:jc w:val="left"/>
              <w:rPr>
                <w:del w:id="8859" w:author="raye" w:date="2018-07-20T17:11:00Z"/>
                <w:rFonts w:ascii="Calibri" w:hAnsi="Calibri" w:cstheme="minorHAnsi"/>
                <w:szCs w:val="21"/>
              </w:rPr>
            </w:pPr>
            <w:del w:id="8860" w:author="raye" w:date="2018-07-20T17:11:00Z">
              <w:r w:rsidRPr="00A23FA3" w:rsidDel="00135389">
                <w:rPr>
                  <w:rFonts w:ascii="Calibri" w:hAnsi="Calibri" w:cstheme="minorHAnsi"/>
                  <w:szCs w:val="21"/>
                </w:rPr>
                <w:delText xml:space="preserve">Click to entry Case Return </w:delText>
              </w:r>
              <w:r w:rsidR="00417547" w:rsidRPr="00A23FA3" w:rsidDel="00135389">
                <w:rPr>
                  <w:rFonts w:ascii="Calibri" w:hAnsi="Calibri" w:cstheme="minorHAnsi"/>
                  <w:szCs w:val="21"/>
                </w:rPr>
                <w:delText>page (</w:delText>
              </w:r>
              <w:r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_Ref508583108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861" w:name="_Toc520839807"/>
              <w:bookmarkEnd w:id="8861"/>
            </w:del>
          </w:p>
        </w:tc>
        <w:bookmarkStart w:id="8862" w:name="_Toc520839808"/>
        <w:bookmarkEnd w:id="8862"/>
      </w:tr>
      <w:tr w:rsidR="00A23FA3" w:rsidRPr="00A23FA3" w:rsidDel="00135389" w14:paraId="2EFAC565" w14:textId="77777777" w:rsidTr="00117105">
        <w:trPr>
          <w:trHeight w:val="174"/>
          <w:del w:id="8863" w:author="raye" w:date="2018-07-20T17:11:00Z"/>
        </w:trPr>
        <w:tc>
          <w:tcPr>
            <w:tcW w:w="1498" w:type="dxa"/>
            <w:vMerge/>
          </w:tcPr>
          <w:p w14:paraId="40DD1E74" w14:textId="1FC843E4" w:rsidR="00117105" w:rsidRPr="00A23FA3" w:rsidDel="00135389" w:rsidRDefault="00117105" w:rsidP="008F3E5E">
            <w:pPr>
              <w:rPr>
                <w:del w:id="8864" w:author="raye" w:date="2018-07-20T17:11:00Z"/>
                <w:rFonts w:ascii="Calibri" w:hAnsi="Calibri" w:cstheme="minorHAnsi"/>
                <w:szCs w:val="21"/>
              </w:rPr>
            </w:pPr>
            <w:bookmarkStart w:id="8865" w:name="_Toc520839809"/>
            <w:bookmarkEnd w:id="8865"/>
          </w:p>
        </w:tc>
        <w:tc>
          <w:tcPr>
            <w:tcW w:w="1621" w:type="dxa"/>
          </w:tcPr>
          <w:p w14:paraId="7DE60D4C" w14:textId="60E14B2E" w:rsidR="00117105" w:rsidRPr="00A23FA3" w:rsidDel="00135389" w:rsidRDefault="00117105" w:rsidP="008F3E5E">
            <w:pPr>
              <w:jc w:val="left"/>
              <w:rPr>
                <w:del w:id="8866" w:author="raye" w:date="2018-07-20T17:11:00Z"/>
                <w:rFonts w:ascii="Calibri" w:hAnsi="Calibri" w:cstheme="minorHAnsi"/>
                <w:szCs w:val="21"/>
              </w:rPr>
            </w:pPr>
            <w:del w:id="8867" w:author="raye" w:date="2018-07-20T17:11:00Z">
              <w:r w:rsidRPr="00A23FA3" w:rsidDel="00135389">
                <w:rPr>
                  <w:rFonts w:ascii="Calibri" w:hAnsi="Calibri" w:cstheme="minorHAnsi"/>
                  <w:szCs w:val="21"/>
                </w:rPr>
                <w:delText>Sign-Off</w:delText>
              </w:r>
              <w:bookmarkStart w:id="8868" w:name="_Toc520839810"/>
              <w:bookmarkEnd w:id="8868"/>
            </w:del>
          </w:p>
        </w:tc>
        <w:tc>
          <w:tcPr>
            <w:tcW w:w="636" w:type="dxa"/>
          </w:tcPr>
          <w:p w14:paraId="7D990F8C" w14:textId="3E84C531" w:rsidR="00117105" w:rsidRPr="00A23FA3" w:rsidDel="00135389" w:rsidRDefault="001F35C5" w:rsidP="008F3E5E">
            <w:pPr>
              <w:jc w:val="center"/>
              <w:rPr>
                <w:del w:id="8869" w:author="raye" w:date="2018-07-20T17:11:00Z"/>
                <w:rFonts w:ascii="Calibri" w:hAnsi="Calibri" w:cstheme="minorHAnsi"/>
                <w:szCs w:val="21"/>
              </w:rPr>
            </w:pPr>
            <w:del w:id="8870" w:author="raye" w:date="2018-07-20T17:11:00Z">
              <w:r w:rsidRPr="00A23FA3" w:rsidDel="00135389">
                <w:rPr>
                  <w:rFonts w:ascii="Calibri" w:hAnsi="Calibri" w:cstheme="minorHAnsi"/>
                  <w:szCs w:val="21"/>
                </w:rPr>
                <w:delText>button</w:delText>
              </w:r>
              <w:bookmarkStart w:id="8871" w:name="_Toc520839811"/>
              <w:bookmarkEnd w:id="8871"/>
            </w:del>
          </w:p>
        </w:tc>
        <w:tc>
          <w:tcPr>
            <w:tcW w:w="3878" w:type="dxa"/>
          </w:tcPr>
          <w:p w14:paraId="309DA445" w14:textId="7D7CB79E" w:rsidR="00D07C9D" w:rsidRPr="00A23FA3" w:rsidDel="00135389" w:rsidRDefault="00D07C9D" w:rsidP="008F3E5E">
            <w:pPr>
              <w:jc w:val="left"/>
              <w:rPr>
                <w:del w:id="8872" w:author="raye" w:date="2018-07-20T17:11:00Z"/>
                <w:rFonts w:ascii="Calibri" w:hAnsi="Calibri" w:cstheme="minorHAnsi"/>
                <w:szCs w:val="21"/>
              </w:rPr>
            </w:pPr>
            <w:del w:id="8873" w:author="raye" w:date="2018-07-20T17:11:00Z">
              <w:r w:rsidRPr="00A23FA3" w:rsidDel="00135389">
                <w:rPr>
                  <w:rFonts w:ascii="Calibri" w:hAnsi="Calibri" w:cstheme="minorHAnsi"/>
                  <w:szCs w:val="21"/>
                </w:rPr>
                <w:delText xml:space="preserve">Click to display Case Sign-off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_Ref508583138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874" w:name="_Toc520839812"/>
              <w:bookmarkEnd w:id="8874"/>
            </w:del>
          </w:p>
          <w:p w14:paraId="73F66046" w14:textId="349D3244" w:rsidR="00117105" w:rsidRPr="00A23FA3" w:rsidDel="00135389" w:rsidRDefault="00117105" w:rsidP="008F3E5E">
            <w:pPr>
              <w:jc w:val="left"/>
              <w:rPr>
                <w:del w:id="8875" w:author="raye" w:date="2018-07-20T17:11:00Z"/>
                <w:rFonts w:ascii="Calibri" w:hAnsi="Calibri" w:cstheme="minorHAnsi"/>
                <w:szCs w:val="21"/>
              </w:rPr>
            </w:pPr>
            <w:bookmarkStart w:id="8876" w:name="_Toc520839813"/>
            <w:bookmarkEnd w:id="8876"/>
          </w:p>
        </w:tc>
        <w:bookmarkStart w:id="8877" w:name="_Toc520839814"/>
        <w:bookmarkEnd w:id="8877"/>
      </w:tr>
      <w:tr w:rsidR="00A23FA3" w:rsidRPr="00A23FA3" w:rsidDel="00135389" w14:paraId="65738AFB" w14:textId="77777777" w:rsidTr="00117105">
        <w:trPr>
          <w:trHeight w:val="174"/>
          <w:del w:id="8878" w:author="raye" w:date="2018-07-20T17:11:00Z"/>
        </w:trPr>
        <w:tc>
          <w:tcPr>
            <w:tcW w:w="1498" w:type="dxa"/>
            <w:vMerge/>
          </w:tcPr>
          <w:p w14:paraId="001BDF15" w14:textId="0A947BB0" w:rsidR="00704DBC" w:rsidRPr="00A23FA3" w:rsidDel="00135389" w:rsidRDefault="00704DBC" w:rsidP="008F3E5E">
            <w:pPr>
              <w:rPr>
                <w:del w:id="8879" w:author="raye" w:date="2018-07-20T17:11:00Z"/>
                <w:rFonts w:ascii="Calibri" w:hAnsi="Calibri" w:cstheme="minorHAnsi"/>
                <w:szCs w:val="21"/>
              </w:rPr>
            </w:pPr>
            <w:bookmarkStart w:id="8880" w:name="_Toc520839815"/>
            <w:bookmarkEnd w:id="8880"/>
          </w:p>
        </w:tc>
        <w:tc>
          <w:tcPr>
            <w:tcW w:w="1621" w:type="dxa"/>
          </w:tcPr>
          <w:p w14:paraId="4849DAC1" w14:textId="7D59C0C3" w:rsidR="00704DBC" w:rsidRPr="00A23FA3" w:rsidDel="00135389" w:rsidRDefault="00704DBC" w:rsidP="008F3E5E">
            <w:pPr>
              <w:jc w:val="left"/>
              <w:rPr>
                <w:del w:id="8881" w:author="raye" w:date="2018-07-20T17:11:00Z"/>
                <w:rFonts w:ascii="Calibri" w:hAnsi="Calibri" w:cstheme="minorHAnsi"/>
                <w:szCs w:val="21"/>
              </w:rPr>
            </w:pPr>
            <w:del w:id="8882" w:author="raye" w:date="2018-07-20T17:11:00Z">
              <w:r w:rsidRPr="00A23FA3" w:rsidDel="00135389">
                <w:rPr>
                  <w:rFonts w:ascii="Calibri" w:hAnsi="Calibri" w:cstheme="minorHAnsi"/>
                  <w:szCs w:val="21"/>
                </w:rPr>
                <w:delText>Refer to Next</w:delText>
              </w:r>
              <w:bookmarkStart w:id="8883" w:name="_Toc520839816"/>
              <w:bookmarkEnd w:id="8883"/>
            </w:del>
          </w:p>
        </w:tc>
        <w:tc>
          <w:tcPr>
            <w:tcW w:w="636" w:type="dxa"/>
          </w:tcPr>
          <w:p w14:paraId="545A0BCF" w14:textId="2ADF5A82" w:rsidR="00704DBC" w:rsidRPr="00A23FA3" w:rsidDel="00135389" w:rsidRDefault="001F35C5" w:rsidP="008F3E5E">
            <w:pPr>
              <w:jc w:val="center"/>
              <w:rPr>
                <w:del w:id="8884" w:author="raye" w:date="2018-07-20T17:11:00Z"/>
                <w:rFonts w:ascii="Calibri" w:hAnsi="Calibri" w:cstheme="minorHAnsi"/>
                <w:szCs w:val="21"/>
              </w:rPr>
            </w:pPr>
            <w:del w:id="8885" w:author="raye" w:date="2018-07-20T17:11:00Z">
              <w:r w:rsidRPr="00A23FA3" w:rsidDel="00135389">
                <w:rPr>
                  <w:rFonts w:ascii="Calibri" w:hAnsi="Calibri" w:cstheme="minorHAnsi"/>
                  <w:szCs w:val="21"/>
                </w:rPr>
                <w:delText>button</w:delText>
              </w:r>
              <w:bookmarkStart w:id="8886" w:name="_Toc520839817"/>
              <w:bookmarkEnd w:id="8886"/>
            </w:del>
          </w:p>
        </w:tc>
        <w:tc>
          <w:tcPr>
            <w:tcW w:w="3878" w:type="dxa"/>
          </w:tcPr>
          <w:p w14:paraId="6673079A" w14:textId="7A27D664" w:rsidR="00D07C9D" w:rsidRPr="00A23FA3" w:rsidDel="00135389" w:rsidRDefault="00D07C9D" w:rsidP="008F3E5E">
            <w:pPr>
              <w:jc w:val="left"/>
              <w:rPr>
                <w:del w:id="8887" w:author="raye" w:date="2018-07-20T17:11:00Z"/>
                <w:rFonts w:ascii="Calibri" w:hAnsi="Calibri" w:cstheme="minorHAnsi"/>
                <w:szCs w:val="21"/>
              </w:rPr>
            </w:pPr>
            <w:del w:id="8888" w:author="raye" w:date="2018-07-20T17:11:00Z">
              <w:r w:rsidRPr="00A23FA3" w:rsidDel="00135389">
                <w:rPr>
                  <w:rFonts w:ascii="Calibri" w:hAnsi="Calibri" w:cstheme="minorHAnsi"/>
                  <w:szCs w:val="21"/>
                </w:rPr>
                <w:delText xml:space="preserve">Click to display Case Refer to Next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_Ref508583156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4.11.6</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889" w:name="_Toc520839818"/>
              <w:bookmarkEnd w:id="8889"/>
            </w:del>
          </w:p>
          <w:p w14:paraId="1D83E96E" w14:textId="6558C29F" w:rsidR="00704DBC" w:rsidRPr="00A23FA3" w:rsidDel="00135389" w:rsidRDefault="00704DBC" w:rsidP="008F3E5E">
            <w:pPr>
              <w:jc w:val="left"/>
              <w:rPr>
                <w:del w:id="8890" w:author="raye" w:date="2018-07-20T17:11:00Z"/>
                <w:rFonts w:ascii="Calibri" w:hAnsi="Calibri" w:cstheme="minorHAnsi"/>
                <w:szCs w:val="21"/>
              </w:rPr>
            </w:pPr>
            <w:bookmarkStart w:id="8891" w:name="_Toc520839819"/>
            <w:bookmarkEnd w:id="8891"/>
          </w:p>
        </w:tc>
        <w:bookmarkStart w:id="8892" w:name="_Toc520839820"/>
        <w:bookmarkEnd w:id="8892"/>
      </w:tr>
      <w:tr w:rsidR="00A23FA3" w:rsidRPr="00A23FA3" w:rsidDel="00135389" w14:paraId="1CA7B07A" w14:textId="77777777" w:rsidTr="00117105">
        <w:trPr>
          <w:trHeight w:val="174"/>
          <w:del w:id="8893" w:author="raye" w:date="2018-07-20T17:11:00Z"/>
        </w:trPr>
        <w:tc>
          <w:tcPr>
            <w:tcW w:w="1498" w:type="dxa"/>
            <w:vMerge/>
          </w:tcPr>
          <w:p w14:paraId="242DF283" w14:textId="4364F5B8" w:rsidR="00704DBC" w:rsidRPr="00A23FA3" w:rsidDel="00135389" w:rsidRDefault="00704DBC" w:rsidP="008F3E5E">
            <w:pPr>
              <w:rPr>
                <w:del w:id="8894" w:author="raye" w:date="2018-07-20T17:11:00Z"/>
                <w:rFonts w:ascii="Calibri" w:hAnsi="Calibri" w:cstheme="minorHAnsi"/>
                <w:szCs w:val="21"/>
              </w:rPr>
            </w:pPr>
            <w:bookmarkStart w:id="8895" w:name="_Toc520839821"/>
            <w:bookmarkEnd w:id="8895"/>
          </w:p>
        </w:tc>
        <w:tc>
          <w:tcPr>
            <w:tcW w:w="1621" w:type="dxa"/>
          </w:tcPr>
          <w:p w14:paraId="11BD6356" w14:textId="3D79266A" w:rsidR="00704DBC" w:rsidRPr="00A23FA3" w:rsidDel="00135389" w:rsidRDefault="00F95C1D" w:rsidP="008F3E5E">
            <w:pPr>
              <w:jc w:val="left"/>
              <w:rPr>
                <w:del w:id="8896" w:author="raye" w:date="2018-07-20T17:11:00Z"/>
                <w:rFonts w:ascii="Calibri" w:hAnsi="Calibri" w:cstheme="minorHAnsi"/>
                <w:szCs w:val="21"/>
              </w:rPr>
            </w:pPr>
            <w:del w:id="8897" w:author="raye" w:date="2018-07-20T17:11:00Z">
              <w:r w:rsidRPr="00A23FA3" w:rsidDel="00135389">
                <w:rPr>
                  <w:rFonts w:ascii="Calibri" w:hAnsi="Calibri" w:cstheme="minorHAnsi"/>
                  <w:szCs w:val="21"/>
                </w:rPr>
                <w:delText xml:space="preserve">Evidence </w:delText>
              </w:r>
              <w:r w:rsidR="00092608" w:rsidRPr="00A23FA3" w:rsidDel="00135389">
                <w:rPr>
                  <w:rFonts w:ascii="Calibri" w:hAnsi="Calibri" w:cstheme="minorHAnsi"/>
                  <w:szCs w:val="21"/>
                </w:rPr>
                <w:delText>Manually</w:delText>
              </w:r>
              <w:r w:rsidR="00704DBC" w:rsidRPr="00A23FA3" w:rsidDel="00135389">
                <w:rPr>
                  <w:rFonts w:ascii="Calibri" w:hAnsi="Calibri" w:cstheme="minorHAnsi"/>
                  <w:szCs w:val="21"/>
                </w:rPr>
                <w:delText xml:space="preserve"> </w:delText>
              </w:r>
              <w:r w:rsidRPr="00A23FA3" w:rsidDel="00135389">
                <w:rPr>
                  <w:rFonts w:ascii="Calibri" w:hAnsi="Calibri" w:cstheme="minorHAnsi"/>
                  <w:szCs w:val="21"/>
                </w:rPr>
                <w:delText>U</w:delText>
              </w:r>
              <w:r w:rsidR="00704DBC" w:rsidRPr="00A23FA3" w:rsidDel="00135389">
                <w:rPr>
                  <w:rFonts w:ascii="Calibri" w:hAnsi="Calibri" w:cstheme="minorHAnsi"/>
                  <w:szCs w:val="21"/>
                </w:rPr>
                <w:delText>pload</w:delText>
              </w:r>
              <w:bookmarkStart w:id="8898" w:name="_Toc520839822"/>
              <w:bookmarkEnd w:id="8898"/>
            </w:del>
          </w:p>
        </w:tc>
        <w:tc>
          <w:tcPr>
            <w:tcW w:w="636" w:type="dxa"/>
          </w:tcPr>
          <w:p w14:paraId="29988241" w14:textId="44215239" w:rsidR="00704DBC" w:rsidRPr="00A23FA3" w:rsidDel="00135389" w:rsidRDefault="001F35C5" w:rsidP="008F3E5E">
            <w:pPr>
              <w:jc w:val="center"/>
              <w:rPr>
                <w:del w:id="8899" w:author="raye" w:date="2018-07-20T17:11:00Z"/>
                <w:rFonts w:ascii="Calibri" w:hAnsi="Calibri" w:cstheme="minorHAnsi"/>
                <w:szCs w:val="21"/>
              </w:rPr>
            </w:pPr>
            <w:del w:id="8900" w:author="raye" w:date="2018-07-20T17:11:00Z">
              <w:r w:rsidRPr="00A23FA3" w:rsidDel="00135389">
                <w:rPr>
                  <w:rFonts w:ascii="Calibri" w:hAnsi="Calibri" w:cstheme="minorHAnsi"/>
                  <w:szCs w:val="21"/>
                </w:rPr>
                <w:delText>button</w:delText>
              </w:r>
              <w:bookmarkStart w:id="8901" w:name="_Toc520839823"/>
              <w:bookmarkEnd w:id="8901"/>
            </w:del>
          </w:p>
        </w:tc>
        <w:tc>
          <w:tcPr>
            <w:tcW w:w="3878" w:type="dxa"/>
          </w:tcPr>
          <w:p w14:paraId="493FD643" w14:textId="15A16919" w:rsidR="00D07C9D" w:rsidRPr="00A23FA3" w:rsidDel="00135389" w:rsidRDefault="00D07C9D" w:rsidP="008F3E5E">
            <w:pPr>
              <w:jc w:val="left"/>
              <w:rPr>
                <w:del w:id="8902" w:author="raye" w:date="2018-07-20T17:11:00Z"/>
                <w:rFonts w:ascii="Calibri" w:hAnsi="Calibri" w:cstheme="minorHAnsi"/>
                <w:szCs w:val="21"/>
              </w:rPr>
            </w:pPr>
            <w:del w:id="8903" w:author="raye" w:date="2018-07-20T17:11:00Z">
              <w:r w:rsidRPr="00A23FA3" w:rsidDel="00135389">
                <w:rPr>
                  <w:rFonts w:ascii="Calibri" w:hAnsi="Calibri" w:cstheme="minorHAnsi"/>
                  <w:szCs w:val="21"/>
                </w:rPr>
                <w:delText xml:space="preserve">Click to display Upload Evidence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_Ref508895511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4.11.7</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904" w:name="_Toc520839824"/>
              <w:bookmarkEnd w:id="8904"/>
            </w:del>
          </w:p>
          <w:p w14:paraId="5AC9D14D" w14:textId="6C499981" w:rsidR="00F95C1D" w:rsidRPr="00A23FA3" w:rsidDel="00135389" w:rsidRDefault="00F95C1D" w:rsidP="008F3E5E">
            <w:pPr>
              <w:jc w:val="left"/>
              <w:rPr>
                <w:del w:id="8905" w:author="raye" w:date="2018-07-20T17:11:00Z"/>
                <w:rFonts w:ascii="Calibri" w:hAnsi="Calibri" w:cstheme="minorHAnsi"/>
                <w:szCs w:val="21"/>
              </w:rPr>
            </w:pPr>
            <w:bookmarkStart w:id="8906" w:name="_Toc520839825"/>
            <w:bookmarkEnd w:id="8906"/>
          </w:p>
        </w:tc>
        <w:bookmarkStart w:id="8907" w:name="_Toc520839826"/>
        <w:bookmarkEnd w:id="8907"/>
      </w:tr>
      <w:tr w:rsidR="00A23FA3" w:rsidRPr="00A23FA3" w:rsidDel="00135389" w14:paraId="682A045F" w14:textId="77777777" w:rsidTr="00117105">
        <w:trPr>
          <w:trHeight w:val="174"/>
          <w:del w:id="8908" w:author="raye" w:date="2018-07-20T17:11:00Z"/>
        </w:trPr>
        <w:tc>
          <w:tcPr>
            <w:tcW w:w="1498" w:type="dxa"/>
            <w:vMerge w:val="restart"/>
          </w:tcPr>
          <w:p w14:paraId="60665A4E" w14:textId="4258E04F" w:rsidR="00704DBC" w:rsidRPr="00A23FA3" w:rsidDel="00135389" w:rsidRDefault="00704DBC" w:rsidP="00C409AC">
            <w:pPr>
              <w:rPr>
                <w:del w:id="8909" w:author="raye" w:date="2018-07-20T17:11:00Z"/>
                <w:rFonts w:ascii="Calibri" w:hAnsi="Calibri" w:cstheme="minorHAnsi"/>
                <w:szCs w:val="21"/>
              </w:rPr>
            </w:pPr>
            <w:del w:id="8910" w:author="raye" w:date="2018-07-20T17:11:00Z">
              <w:r w:rsidRPr="00A23FA3" w:rsidDel="00135389">
                <w:rPr>
                  <w:rFonts w:ascii="Calibri" w:hAnsi="Calibri" w:cstheme="minorHAnsi"/>
                  <w:szCs w:val="21"/>
                </w:rPr>
                <w:delText>Compliance Analyst</w:delText>
              </w:r>
              <w:bookmarkStart w:id="8911" w:name="_Toc520839827"/>
              <w:bookmarkEnd w:id="8911"/>
            </w:del>
          </w:p>
        </w:tc>
        <w:tc>
          <w:tcPr>
            <w:tcW w:w="1621" w:type="dxa"/>
          </w:tcPr>
          <w:p w14:paraId="51A35DBE" w14:textId="66A20EAA" w:rsidR="00704DBC" w:rsidRPr="00A23FA3" w:rsidDel="00135389" w:rsidRDefault="00704DBC" w:rsidP="00A769EC">
            <w:pPr>
              <w:jc w:val="left"/>
              <w:rPr>
                <w:del w:id="8912" w:author="raye" w:date="2018-07-20T17:11:00Z"/>
                <w:rFonts w:ascii="Calibri" w:hAnsi="Calibri" w:cstheme="minorHAnsi"/>
                <w:szCs w:val="21"/>
              </w:rPr>
            </w:pPr>
            <w:del w:id="8913" w:author="raye" w:date="2018-07-20T17:11:00Z">
              <w:r w:rsidRPr="00A23FA3" w:rsidDel="00135389">
                <w:rPr>
                  <w:rFonts w:ascii="Calibri" w:hAnsi="Calibri" w:cstheme="minorHAnsi"/>
                  <w:szCs w:val="21"/>
                </w:rPr>
                <w:delText>Refer to Next</w:delText>
              </w:r>
              <w:bookmarkStart w:id="8914" w:name="_Toc520839828"/>
              <w:bookmarkEnd w:id="8914"/>
            </w:del>
          </w:p>
        </w:tc>
        <w:tc>
          <w:tcPr>
            <w:tcW w:w="636" w:type="dxa"/>
          </w:tcPr>
          <w:p w14:paraId="03502216" w14:textId="555F13F5" w:rsidR="00704DBC" w:rsidRPr="00A23FA3" w:rsidDel="00135389" w:rsidRDefault="001F35C5" w:rsidP="00774ECE">
            <w:pPr>
              <w:jc w:val="center"/>
              <w:rPr>
                <w:del w:id="8915" w:author="raye" w:date="2018-07-20T17:11:00Z"/>
                <w:rFonts w:ascii="Calibri" w:hAnsi="Calibri" w:cstheme="minorHAnsi"/>
                <w:szCs w:val="21"/>
              </w:rPr>
            </w:pPr>
            <w:del w:id="8916" w:author="raye" w:date="2018-07-20T17:11:00Z">
              <w:r w:rsidRPr="00A23FA3" w:rsidDel="00135389">
                <w:rPr>
                  <w:rFonts w:ascii="Calibri" w:hAnsi="Calibri" w:cstheme="minorHAnsi"/>
                  <w:szCs w:val="21"/>
                </w:rPr>
                <w:delText>button</w:delText>
              </w:r>
              <w:bookmarkStart w:id="8917" w:name="_Toc520839829"/>
              <w:bookmarkEnd w:id="8917"/>
            </w:del>
          </w:p>
        </w:tc>
        <w:tc>
          <w:tcPr>
            <w:tcW w:w="3878" w:type="dxa"/>
          </w:tcPr>
          <w:p w14:paraId="34385439" w14:textId="60D36783" w:rsidR="00704DBC" w:rsidRPr="00A23FA3" w:rsidDel="00135389" w:rsidRDefault="004A2D24" w:rsidP="00774ECE">
            <w:pPr>
              <w:jc w:val="left"/>
              <w:rPr>
                <w:del w:id="8918" w:author="raye" w:date="2018-07-20T17:11:00Z"/>
                <w:rFonts w:ascii="Calibri" w:hAnsi="Calibri" w:cstheme="minorHAnsi"/>
                <w:szCs w:val="21"/>
              </w:rPr>
            </w:pPr>
            <w:del w:id="8919" w:author="raye" w:date="2018-07-20T17:11:00Z">
              <w:r w:rsidRPr="00A23FA3" w:rsidDel="00135389">
                <w:rPr>
                  <w:rFonts w:ascii="Calibri" w:hAnsi="Calibri" w:cstheme="minorHAnsi"/>
                  <w:szCs w:val="21"/>
                </w:rPr>
                <w:delText xml:space="preserve">Click to display Case Refer to Next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_Ref508583156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4.11.6</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920" w:name="_Toc520839830"/>
              <w:bookmarkEnd w:id="8920"/>
            </w:del>
          </w:p>
        </w:tc>
        <w:bookmarkStart w:id="8921" w:name="_Toc520839831"/>
        <w:bookmarkEnd w:id="8921"/>
      </w:tr>
      <w:tr w:rsidR="00A23FA3" w:rsidRPr="00A23FA3" w:rsidDel="00135389" w14:paraId="2EF6985D" w14:textId="77777777" w:rsidTr="00117105">
        <w:trPr>
          <w:trHeight w:val="174"/>
          <w:del w:id="8922" w:author="raye" w:date="2018-07-20T17:11:00Z"/>
        </w:trPr>
        <w:tc>
          <w:tcPr>
            <w:tcW w:w="1498" w:type="dxa"/>
            <w:vMerge/>
          </w:tcPr>
          <w:p w14:paraId="62EFEAD0" w14:textId="3E96C911" w:rsidR="00704DBC" w:rsidRPr="00A23FA3" w:rsidDel="00135389" w:rsidRDefault="00704DBC" w:rsidP="008F3E5E">
            <w:pPr>
              <w:rPr>
                <w:del w:id="8923" w:author="raye" w:date="2018-07-20T17:11:00Z"/>
                <w:rFonts w:ascii="Calibri" w:hAnsi="Calibri" w:cstheme="minorHAnsi"/>
                <w:szCs w:val="21"/>
              </w:rPr>
            </w:pPr>
            <w:bookmarkStart w:id="8924" w:name="_Toc520839832"/>
            <w:bookmarkEnd w:id="8924"/>
          </w:p>
        </w:tc>
        <w:tc>
          <w:tcPr>
            <w:tcW w:w="1621" w:type="dxa"/>
          </w:tcPr>
          <w:p w14:paraId="291013EB" w14:textId="775C4141" w:rsidR="00704DBC" w:rsidRPr="00A23FA3" w:rsidDel="00135389" w:rsidRDefault="00704DBC" w:rsidP="008F3E5E">
            <w:pPr>
              <w:jc w:val="left"/>
              <w:rPr>
                <w:del w:id="8925" w:author="raye" w:date="2018-07-20T17:11:00Z"/>
                <w:rFonts w:ascii="Calibri" w:hAnsi="Calibri" w:cstheme="minorHAnsi"/>
                <w:szCs w:val="21"/>
              </w:rPr>
            </w:pPr>
            <w:del w:id="8926" w:author="raye" w:date="2018-07-20T17:11:00Z">
              <w:r w:rsidRPr="00A23FA3" w:rsidDel="00135389">
                <w:rPr>
                  <w:rFonts w:ascii="Calibri" w:hAnsi="Calibri" w:cstheme="minorHAnsi"/>
                  <w:szCs w:val="21"/>
                </w:rPr>
                <w:delText xml:space="preserve">Supplementary </w:delText>
              </w:r>
              <w:r w:rsidR="00417547" w:rsidRPr="00A23FA3" w:rsidDel="00135389">
                <w:rPr>
                  <w:rFonts w:ascii="Calibri" w:hAnsi="Calibri" w:cstheme="minorHAnsi"/>
                  <w:szCs w:val="21"/>
                </w:rPr>
                <w:delText>Notes (</w:delText>
              </w:r>
              <w:r w:rsidR="00F86DC2" w:rsidRPr="00A23FA3" w:rsidDel="00135389">
                <w:rPr>
                  <w:rFonts w:ascii="Calibri" w:hAnsi="Calibri" w:cstheme="minorHAnsi"/>
                  <w:szCs w:val="21"/>
                </w:rPr>
                <w:delText>#3)</w:delText>
              </w:r>
              <w:bookmarkStart w:id="8927" w:name="_Toc520839833"/>
              <w:bookmarkEnd w:id="8927"/>
            </w:del>
          </w:p>
        </w:tc>
        <w:tc>
          <w:tcPr>
            <w:tcW w:w="636" w:type="dxa"/>
          </w:tcPr>
          <w:p w14:paraId="68D8D67D" w14:textId="267E235D" w:rsidR="00704DBC" w:rsidRPr="00A23FA3" w:rsidDel="00135389" w:rsidRDefault="001F35C5" w:rsidP="008F3E5E">
            <w:pPr>
              <w:jc w:val="center"/>
              <w:rPr>
                <w:del w:id="8928" w:author="raye" w:date="2018-07-20T17:11:00Z"/>
                <w:rFonts w:ascii="Calibri" w:hAnsi="Calibri" w:cstheme="minorHAnsi"/>
                <w:szCs w:val="21"/>
              </w:rPr>
            </w:pPr>
            <w:del w:id="8929" w:author="raye" w:date="2018-07-20T17:11:00Z">
              <w:r w:rsidRPr="00A23FA3" w:rsidDel="00135389">
                <w:rPr>
                  <w:rFonts w:ascii="Calibri" w:hAnsi="Calibri" w:cstheme="minorHAnsi"/>
                  <w:szCs w:val="21"/>
                </w:rPr>
                <w:delText>button</w:delText>
              </w:r>
              <w:bookmarkStart w:id="8930" w:name="_Toc520839834"/>
              <w:bookmarkEnd w:id="8930"/>
            </w:del>
          </w:p>
        </w:tc>
        <w:tc>
          <w:tcPr>
            <w:tcW w:w="3878" w:type="dxa"/>
          </w:tcPr>
          <w:p w14:paraId="61A97B7C" w14:textId="52A80C20" w:rsidR="00704DBC" w:rsidRPr="00A23FA3" w:rsidDel="00135389" w:rsidRDefault="004A2D24" w:rsidP="008F3E5E">
            <w:pPr>
              <w:jc w:val="left"/>
              <w:rPr>
                <w:del w:id="8931" w:author="raye" w:date="2018-07-20T17:11:00Z"/>
                <w:rFonts w:ascii="Calibri" w:hAnsi="Calibri" w:cstheme="minorHAnsi"/>
                <w:szCs w:val="21"/>
              </w:rPr>
            </w:pPr>
            <w:del w:id="8932" w:author="raye" w:date="2018-07-20T17:11:00Z">
              <w:r w:rsidRPr="00A23FA3" w:rsidDel="00135389">
                <w:rPr>
                  <w:rFonts w:ascii="Calibri" w:hAnsi="Calibri" w:cstheme="minorHAnsi"/>
                  <w:szCs w:val="21"/>
                </w:rPr>
                <w:delText xml:space="preserve">Click to entry Supplementary Notes form page. (ref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_Ref508583709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933" w:name="_Toc520839835"/>
              <w:bookmarkEnd w:id="8933"/>
            </w:del>
          </w:p>
        </w:tc>
        <w:bookmarkStart w:id="8934" w:name="_Toc520839836"/>
        <w:bookmarkEnd w:id="8934"/>
      </w:tr>
      <w:tr w:rsidR="00A23FA3" w:rsidRPr="00A23FA3" w:rsidDel="00135389" w14:paraId="453FF82F" w14:textId="77777777" w:rsidTr="00117105">
        <w:trPr>
          <w:trHeight w:val="174"/>
          <w:del w:id="8935" w:author="raye" w:date="2018-07-20T17:11:00Z"/>
        </w:trPr>
        <w:tc>
          <w:tcPr>
            <w:tcW w:w="1498" w:type="dxa"/>
            <w:vMerge/>
          </w:tcPr>
          <w:p w14:paraId="3079DAB2" w14:textId="7DB87706" w:rsidR="00704DBC" w:rsidRPr="00A23FA3" w:rsidDel="00135389" w:rsidRDefault="00704DBC" w:rsidP="008F3E5E">
            <w:pPr>
              <w:rPr>
                <w:del w:id="8936" w:author="raye" w:date="2018-07-20T17:11:00Z"/>
                <w:rFonts w:ascii="Calibri" w:hAnsi="Calibri" w:cstheme="minorHAnsi"/>
                <w:szCs w:val="21"/>
              </w:rPr>
            </w:pPr>
            <w:bookmarkStart w:id="8937" w:name="_Toc520839837"/>
            <w:bookmarkEnd w:id="8937"/>
          </w:p>
        </w:tc>
        <w:tc>
          <w:tcPr>
            <w:tcW w:w="1621" w:type="dxa"/>
          </w:tcPr>
          <w:p w14:paraId="4DC7AF5C" w14:textId="0ADD64B6" w:rsidR="00704DBC" w:rsidRPr="00A23FA3" w:rsidDel="00135389" w:rsidRDefault="00704DBC" w:rsidP="008F3E5E">
            <w:pPr>
              <w:jc w:val="left"/>
              <w:rPr>
                <w:del w:id="8938" w:author="raye" w:date="2018-07-20T17:11:00Z"/>
                <w:rFonts w:ascii="Calibri" w:hAnsi="Calibri" w:cstheme="minorHAnsi"/>
                <w:szCs w:val="21"/>
              </w:rPr>
            </w:pPr>
            <w:del w:id="8939" w:author="raye" w:date="2018-07-20T17:11:00Z">
              <w:r w:rsidRPr="00A23FA3" w:rsidDel="00135389">
                <w:rPr>
                  <w:rFonts w:ascii="Calibri" w:hAnsi="Calibri" w:cstheme="minorHAnsi"/>
                  <w:szCs w:val="21"/>
                </w:rPr>
                <w:delText xml:space="preserve">Case Review Check </w:delText>
              </w:r>
              <w:r w:rsidR="00417547" w:rsidRPr="00A23FA3" w:rsidDel="00135389">
                <w:rPr>
                  <w:rFonts w:ascii="Calibri" w:hAnsi="Calibri" w:cstheme="minorHAnsi"/>
                  <w:szCs w:val="21"/>
                </w:rPr>
                <w:delText>List (</w:delText>
              </w:r>
              <w:r w:rsidR="00F86DC2" w:rsidRPr="00A23FA3" w:rsidDel="00135389">
                <w:rPr>
                  <w:rFonts w:ascii="Calibri" w:hAnsi="Calibri" w:cstheme="minorHAnsi"/>
                  <w:szCs w:val="21"/>
                </w:rPr>
                <w:delText>#4)</w:delText>
              </w:r>
              <w:bookmarkStart w:id="8940" w:name="_Toc520839838"/>
              <w:bookmarkEnd w:id="8940"/>
            </w:del>
          </w:p>
        </w:tc>
        <w:tc>
          <w:tcPr>
            <w:tcW w:w="636" w:type="dxa"/>
          </w:tcPr>
          <w:p w14:paraId="009F4E51" w14:textId="7F04495A" w:rsidR="00704DBC" w:rsidRPr="00A23FA3" w:rsidDel="00135389" w:rsidRDefault="001F35C5" w:rsidP="008F3E5E">
            <w:pPr>
              <w:jc w:val="center"/>
              <w:rPr>
                <w:del w:id="8941" w:author="raye" w:date="2018-07-20T17:11:00Z"/>
                <w:rFonts w:ascii="Calibri" w:hAnsi="Calibri" w:cstheme="minorHAnsi"/>
                <w:szCs w:val="21"/>
              </w:rPr>
            </w:pPr>
            <w:del w:id="8942" w:author="raye" w:date="2018-07-20T17:11:00Z">
              <w:r w:rsidRPr="00A23FA3" w:rsidDel="00135389">
                <w:rPr>
                  <w:rFonts w:ascii="Calibri" w:hAnsi="Calibri" w:cstheme="minorHAnsi"/>
                  <w:szCs w:val="21"/>
                </w:rPr>
                <w:delText>button</w:delText>
              </w:r>
              <w:bookmarkStart w:id="8943" w:name="_Toc520839839"/>
              <w:bookmarkEnd w:id="8943"/>
            </w:del>
          </w:p>
        </w:tc>
        <w:tc>
          <w:tcPr>
            <w:tcW w:w="3878" w:type="dxa"/>
          </w:tcPr>
          <w:p w14:paraId="7A8C307F" w14:textId="7EC831B4" w:rsidR="00704DBC" w:rsidRPr="00A23FA3" w:rsidDel="00135389" w:rsidRDefault="004A2D24" w:rsidP="008F3E5E">
            <w:pPr>
              <w:jc w:val="left"/>
              <w:rPr>
                <w:del w:id="8944" w:author="raye" w:date="2018-07-20T17:11:00Z"/>
                <w:rFonts w:ascii="Calibri" w:hAnsi="Calibri" w:cstheme="minorHAnsi"/>
                <w:szCs w:val="21"/>
              </w:rPr>
            </w:pPr>
            <w:del w:id="8945" w:author="raye" w:date="2018-07-20T17:11:00Z">
              <w:r w:rsidRPr="00A23FA3" w:rsidDel="00135389">
                <w:rPr>
                  <w:rFonts w:ascii="Calibri" w:hAnsi="Calibri" w:cstheme="minorHAnsi"/>
                  <w:szCs w:val="21"/>
                </w:rPr>
                <w:delText xml:space="preserve">Click to entry TSD Case Review Check List Form page. (ref </w:delText>
              </w:r>
              <w:r w:rsidR="00704DBC" w:rsidRPr="00A23FA3" w:rsidDel="00135389">
                <w:rPr>
                  <w:rFonts w:ascii="Calibri" w:hAnsi="Calibri" w:cstheme="minorHAnsi"/>
                  <w:szCs w:val="21"/>
                </w:rPr>
                <w:fldChar w:fldCharType="begin"/>
              </w:r>
              <w:r w:rsidR="00704DBC" w:rsidRPr="00A23FA3" w:rsidDel="00135389">
                <w:rPr>
                  <w:rFonts w:ascii="Calibri" w:hAnsi="Calibri" w:cstheme="minorHAnsi"/>
                  <w:szCs w:val="21"/>
                </w:rPr>
                <w:delInstrText xml:space="preserve"> REF _Ref508583799 \r \h  \* MERGEFORMAT </w:delInstrText>
              </w:r>
              <w:r w:rsidR="00704DBC" w:rsidRPr="00A23FA3" w:rsidDel="00135389">
                <w:rPr>
                  <w:rFonts w:ascii="Calibri" w:hAnsi="Calibri" w:cstheme="minorHAnsi"/>
                  <w:szCs w:val="21"/>
                </w:rPr>
              </w:r>
              <w:r w:rsidR="00704DBC"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704DBC" w:rsidRPr="00A23FA3" w:rsidDel="00135389">
                <w:rPr>
                  <w:rFonts w:ascii="Calibri" w:hAnsi="Calibri" w:cstheme="minorHAnsi"/>
                  <w:szCs w:val="21"/>
                </w:rPr>
                <w:fldChar w:fldCharType="end"/>
              </w:r>
              <w:r w:rsidR="00704DBC" w:rsidRPr="00A23FA3" w:rsidDel="00135389">
                <w:rPr>
                  <w:rFonts w:ascii="Calibri" w:hAnsi="Calibri" w:cstheme="minorHAnsi"/>
                  <w:szCs w:val="21"/>
                </w:rPr>
                <w:delText>)</w:delText>
              </w:r>
              <w:bookmarkStart w:id="8946" w:name="_Toc520839840"/>
              <w:bookmarkEnd w:id="8946"/>
            </w:del>
          </w:p>
        </w:tc>
        <w:bookmarkStart w:id="8947" w:name="_Toc520839841"/>
        <w:bookmarkEnd w:id="8947"/>
      </w:tr>
      <w:tr w:rsidR="00A23FA3" w:rsidRPr="00A23FA3" w:rsidDel="00135389" w14:paraId="4220F918" w14:textId="77777777" w:rsidTr="00117105">
        <w:trPr>
          <w:trHeight w:val="174"/>
          <w:del w:id="8948" w:author="raye" w:date="2018-07-20T17:11:00Z"/>
        </w:trPr>
        <w:tc>
          <w:tcPr>
            <w:tcW w:w="1498" w:type="dxa"/>
            <w:vMerge/>
          </w:tcPr>
          <w:p w14:paraId="5F12F048" w14:textId="4AA7AD3F" w:rsidR="00704DBC" w:rsidRPr="00A23FA3" w:rsidDel="00135389" w:rsidRDefault="00704DBC" w:rsidP="008F3E5E">
            <w:pPr>
              <w:rPr>
                <w:del w:id="8949" w:author="raye" w:date="2018-07-20T17:11:00Z"/>
                <w:rFonts w:ascii="Calibri" w:hAnsi="Calibri" w:cstheme="minorHAnsi"/>
                <w:szCs w:val="21"/>
              </w:rPr>
            </w:pPr>
            <w:bookmarkStart w:id="8950" w:name="_Toc520839842"/>
            <w:bookmarkEnd w:id="8950"/>
          </w:p>
        </w:tc>
        <w:tc>
          <w:tcPr>
            <w:tcW w:w="1621" w:type="dxa"/>
          </w:tcPr>
          <w:p w14:paraId="7498F58F" w14:textId="1DAE2274" w:rsidR="00704DBC" w:rsidRPr="00A23FA3" w:rsidDel="00135389" w:rsidRDefault="00704DBC" w:rsidP="008F3E5E">
            <w:pPr>
              <w:jc w:val="left"/>
              <w:rPr>
                <w:del w:id="8951" w:author="raye" w:date="2018-07-20T17:11:00Z"/>
                <w:rFonts w:ascii="Calibri" w:hAnsi="Calibri" w:cstheme="minorHAnsi"/>
                <w:szCs w:val="21"/>
              </w:rPr>
            </w:pPr>
            <w:del w:id="8952" w:author="raye" w:date="2018-07-20T17:11:00Z">
              <w:r w:rsidRPr="00A23FA3" w:rsidDel="00135389">
                <w:rPr>
                  <w:rFonts w:ascii="Calibri" w:hAnsi="Calibri" w:cstheme="minorHAnsi"/>
                  <w:szCs w:val="21"/>
                </w:rPr>
                <w:delText>Upload Case Evidence</w:delText>
              </w:r>
              <w:bookmarkStart w:id="8953" w:name="_Toc520839843"/>
              <w:bookmarkEnd w:id="8953"/>
            </w:del>
          </w:p>
        </w:tc>
        <w:tc>
          <w:tcPr>
            <w:tcW w:w="636" w:type="dxa"/>
          </w:tcPr>
          <w:p w14:paraId="2B11755F" w14:textId="2B07E3C6" w:rsidR="00704DBC" w:rsidRPr="00A23FA3" w:rsidDel="00135389" w:rsidRDefault="001F35C5" w:rsidP="008F3E5E">
            <w:pPr>
              <w:jc w:val="center"/>
              <w:rPr>
                <w:del w:id="8954" w:author="raye" w:date="2018-07-20T17:11:00Z"/>
                <w:rFonts w:ascii="Calibri" w:hAnsi="Calibri" w:cstheme="minorHAnsi"/>
                <w:szCs w:val="21"/>
              </w:rPr>
            </w:pPr>
            <w:del w:id="8955" w:author="raye" w:date="2018-07-20T17:11:00Z">
              <w:r w:rsidRPr="00A23FA3" w:rsidDel="00135389">
                <w:rPr>
                  <w:rFonts w:ascii="Calibri" w:hAnsi="Calibri" w:cstheme="minorHAnsi"/>
                  <w:szCs w:val="21"/>
                </w:rPr>
                <w:delText>button</w:delText>
              </w:r>
              <w:bookmarkStart w:id="8956" w:name="_Toc520839844"/>
              <w:bookmarkEnd w:id="8956"/>
            </w:del>
          </w:p>
        </w:tc>
        <w:tc>
          <w:tcPr>
            <w:tcW w:w="3878" w:type="dxa"/>
          </w:tcPr>
          <w:p w14:paraId="57D09241" w14:textId="0FBB5E4C" w:rsidR="00704DBC" w:rsidRPr="00A23FA3" w:rsidDel="00135389" w:rsidRDefault="004A2D24" w:rsidP="008F3E5E">
            <w:pPr>
              <w:jc w:val="left"/>
              <w:rPr>
                <w:del w:id="8957" w:author="raye" w:date="2018-07-20T17:11:00Z"/>
                <w:rFonts w:ascii="Calibri" w:hAnsi="Calibri" w:cstheme="minorHAnsi"/>
                <w:szCs w:val="21"/>
              </w:rPr>
            </w:pPr>
            <w:del w:id="8958" w:author="raye" w:date="2018-07-20T17:11:00Z">
              <w:r w:rsidRPr="00A23FA3" w:rsidDel="00135389">
                <w:rPr>
                  <w:rFonts w:ascii="Calibri" w:hAnsi="Calibri" w:cstheme="minorHAnsi"/>
                  <w:szCs w:val="21"/>
                </w:rPr>
                <w:delText xml:space="preserve">Click to entry </w:delText>
              </w:r>
              <w:r w:rsidR="00704DBC" w:rsidRPr="00A23FA3" w:rsidDel="00135389">
                <w:rPr>
                  <w:rFonts w:ascii="Calibri" w:hAnsi="Calibri" w:cstheme="minorHAnsi"/>
                  <w:szCs w:val="21"/>
                </w:rPr>
                <w:delText>Case Evidence Management</w:delText>
              </w:r>
              <w:r w:rsidRPr="00A23FA3" w:rsidDel="00135389">
                <w:rPr>
                  <w:rFonts w:ascii="Calibri" w:hAnsi="Calibri" w:cstheme="minorHAnsi"/>
                  <w:szCs w:val="21"/>
                </w:rPr>
                <w:delText xml:space="preserve"> page </w:delText>
              </w:r>
              <w:r w:rsidR="00704DBC" w:rsidRPr="00A23FA3" w:rsidDel="00135389">
                <w:rPr>
                  <w:rFonts w:ascii="Calibri" w:hAnsi="Calibri" w:cstheme="minorHAnsi"/>
                  <w:szCs w:val="21"/>
                </w:rPr>
                <w:delText>(</w:delText>
              </w:r>
              <w:r w:rsidRPr="00A23FA3" w:rsidDel="00135389">
                <w:rPr>
                  <w:rFonts w:ascii="Calibri" w:hAnsi="Calibri" w:cstheme="minorHAnsi"/>
                  <w:szCs w:val="21"/>
                </w:rPr>
                <w:delText xml:space="preserve">ref </w:delText>
              </w:r>
              <w:r w:rsidR="00704DBC" w:rsidRPr="00A23FA3" w:rsidDel="00135389">
                <w:rPr>
                  <w:rFonts w:ascii="Calibri" w:hAnsi="Calibri" w:cstheme="minorHAnsi"/>
                  <w:szCs w:val="21"/>
                </w:rPr>
                <w:fldChar w:fldCharType="begin"/>
              </w:r>
              <w:r w:rsidR="00704DBC" w:rsidRPr="00A23FA3" w:rsidDel="00135389">
                <w:rPr>
                  <w:rFonts w:ascii="Calibri" w:hAnsi="Calibri" w:cstheme="minorHAnsi"/>
                  <w:szCs w:val="21"/>
                </w:rPr>
                <w:delInstrText xml:space="preserve"> REF _Ref508583938 \r \h  \* MERGEFORMAT </w:delInstrText>
              </w:r>
              <w:r w:rsidR="00704DBC" w:rsidRPr="00A23FA3" w:rsidDel="00135389">
                <w:rPr>
                  <w:rFonts w:ascii="Calibri" w:hAnsi="Calibri" w:cstheme="minorHAnsi"/>
                  <w:szCs w:val="21"/>
                </w:rPr>
              </w:r>
              <w:r w:rsidR="00704DBC"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4.10</w:delText>
              </w:r>
              <w:r w:rsidR="00704DBC" w:rsidRPr="00A23FA3" w:rsidDel="00135389">
                <w:rPr>
                  <w:rFonts w:ascii="Calibri" w:hAnsi="Calibri" w:cstheme="minorHAnsi"/>
                  <w:szCs w:val="21"/>
                </w:rPr>
                <w:fldChar w:fldCharType="end"/>
              </w:r>
              <w:r w:rsidR="00704DBC" w:rsidRPr="00A23FA3" w:rsidDel="00135389">
                <w:rPr>
                  <w:rFonts w:ascii="Calibri" w:hAnsi="Calibri" w:cstheme="minorHAnsi"/>
                  <w:szCs w:val="21"/>
                </w:rPr>
                <w:delText>)</w:delText>
              </w:r>
              <w:r w:rsidRPr="00A23FA3" w:rsidDel="00135389">
                <w:rPr>
                  <w:rFonts w:ascii="Calibri" w:hAnsi="Calibri" w:cstheme="minorHAnsi"/>
                  <w:szCs w:val="21"/>
                </w:rPr>
                <w:delText xml:space="preserve">. upload </w:delText>
              </w:r>
              <w:r w:rsidR="00704DBC" w:rsidRPr="00A23FA3" w:rsidDel="00135389">
                <w:rPr>
                  <w:rFonts w:ascii="Calibri" w:hAnsi="Calibri" w:cstheme="minorHAnsi"/>
                  <w:szCs w:val="21"/>
                </w:rPr>
                <w:delText>Evidence</w:delText>
              </w:r>
              <w:bookmarkStart w:id="8959" w:name="_Toc520839845"/>
              <w:bookmarkEnd w:id="8959"/>
            </w:del>
          </w:p>
        </w:tc>
        <w:bookmarkStart w:id="8960" w:name="_Toc520839846"/>
        <w:bookmarkEnd w:id="8960"/>
      </w:tr>
      <w:tr w:rsidR="00A23FA3" w:rsidRPr="00A23FA3" w:rsidDel="00135389" w14:paraId="0600D547" w14:textId="77777777" w:rsidTr="00117105">
        <w:trPr>
          <w:trHeight w:val="174"/>
          <w:del w:id="8961" w:author="raye" w:date="2018-07-20T17:11:00Z"/>
        </w:trPr>
        <w:tc>
          <w:tcPr>
            <w:tcW w:w="1498" w:type="dxa"/>
            <w:vMerge/>
          </w:tcPr>
          <w:p w14:paraId="614F2D2E" w14:textId="55A95314" w:rsidR="00F95C1D" w:rsidRPr="00A23FA3" w:rsidDel="00135389" w:rsidRDefault="00F95C1D" w:rsidP="008F3E5E">
            <w:pPr>
              <w:rPr>
                <w:del w:id="8962" w:author="raye" w:date="2018-07-20T17:11:00Z"/>
                <w:rFonts w:ascii="Calibri" w:hAnsi="Calibri" w:cstheme="minorHAnsi"/>
                <w:szCs w:val="21"/>
              </w:rPr>
            </w:pPr>
            <w:bookmarkStart w:id="8963" w:name="_Toc520839847"/>
            <w:bookmarkEnd w:id="8963"/>
          </w:p>
        </w:tc>
        <w:tc>
          <w:tcPr>
            <w:tcW w:w="1621" w:type="dxa"/>
          </w:tcPr>
          <w:p w14:paraId="35851AC6" w14:textId="7F36443B" w:rsidR="00F95C1D" w:rsidRPr="00A23FA3" w:rsidDel="00135389" w:rsidRDefault="00F95C1D" w:rsidP="008F3E5E">
            <w:pPr>
              <w:jc w:val="left"/>
              <w:rPr>
                <w:del w:id="8964" w:author="raye" w:date="2018-07-20T17:11:00Z"/>
                <w:rFonts w:ascii="Calibri" w:hAnsi="Calibri" w:cstheme="minorHAnsi"/>
                <w:szCs w:val="21"/>
              </w:rPr>
            </w:pPr>
            <w:del w:id="8965" w:author="raye" w:date="2018-07-20T17:11:00Z">
              <w:r w:rsidRPr="00A23FA3" w:rsidDel="00135389">
                <w:rPr>
                  <w:rFonts w:ascii="Calibri" w:hAnsi="Calibri" w:cstheme="minorHAnsi"/>
                  <w:szCs w:val="21"/>
                </w:rPr>
                <w:delText xml:space="preserve">Evidence </w:delText>
              </w:r>
              <w:r w:rsidR="00A64C1A" w:rsidRPr="00A23FA3" w:rsidDel="00135389">
                <w:rPr>
                  <w:rFonts w:ascii="Calibri" w:hAnsi="Calibri" w:cstheme="minorHAnsi"/>
                  <w:szCs w:val="21"/>
                </w:rPr>
                <w:delText>Manually</w:delText>
              </w:r>
              <w:r w:rsidRPr="00A23FA3" w:rsidDel="00135389">
                <w:rPr>
                  <w:rFonts w:ascii="Calibri" w:hAnsi="Calibri" w:cstheme="minorHAnsi"/>
                  <w:szCs w:val="21"/>
                </w:rPr>
                <w:delText xml:space="preserve"> Upload</w:delText>
              </w:r>
              <w:bookmarkStart w:id="8966" w:name="_Toc520839848"/>
              <w:bookmarkEnd w:id="8966"/>
            </w:del>
          </w:p>
        </w:tc>
        <w:tc>
          <w:tcPr>
            <w:tcW w:w="636" w:type="dxa"/>
          </w:tcPr>
          <w:p w14:paraId="4E60E855" w14:textId="05986B5C" w:rsidR="00F95C1D" w:rsidRPr="00A23FA3" w:rsidDel="00135389" w:rsidRDefault="001F35C5" w:rsidP="008F3E5E">
            <w:pPr>
              <w:jc w:val="center"/>
              <w:rPr>
                <w:del w:id="8967" w:author="raye" w:date="2018-07-20T17:11:00Z"/>
                <w:rFonts w:ascii="Calibri" w:hAnsi="Calibri" w:cstheme="minorHAnsi"/>
                <w:szCs w:val="21"/>
              </w:rPr>
            </w:pPr>
            <w:del w:id="8968" w:author="raye" w:date="2018-07-20T17:11:00Z">
              <w:r w:rsidRPr="00A23FA3" w:rsidDel="00135389">
                <w:rPr>
                  <w:rFonts w:ascii="Calibri" w:hAnsi="Calibri" w:cstheme="minorHAnsi"/>
                  <w:szCs w:val="21"/>
                </w:rPr>
                <w:delText>button</w:delText>
              </w:r>
              <w:bookmarkStart w:id="8969" w:name="_Toc520839849"/>
              <w:bookmarkEnd w:id="8969"/>
            </w:del>
          </w:p>
        </w:tc>
        <w:tc>
          <w:tcPr>
            <w:tcW w:w="3878" w:type="dxa"/>
          </w:tcPr>
          <w:p w14:paraId="76BDECE0" w14:textId="0EB2A8B3" w:rsidR="00F95C1D" w:rsidRPr="00A23FA3" w:rsidDel="00135389" w:rsidRDefault="004A2D24" w:rsidP="008F3E5E">
            <w:pPr>
              <w:jc w:val="left"/>
              <w:rPr>
                <w:del w:id="8970" w:author="raye" w:date="2018-07-20T17:11:00Z"/>
                <w:rFonts w:ascii="Calibri" w:hAnsi="Calibri" w:cstheme="minorHAnsi"/>
                <w:szCs w:val="21"/>
              </w:rPr>
            </w:pPr>
            <w:del w:id="8971" w:author="raye" w:date="2018-07-20T17:11:00Z">
              <w:r w:rsidRPr="00A23FA3" w:rsidDel="00135389">
                <w:rPr>
                  <w:rFonts w:ascii="Calibri" w:hAnsi="Calibri" w:cstheme="minorHAnsi"/>
                  <w:szCs w:val="21"/>
                </w:rPr>
                <w:delText xml:space="preserve">Click to display Upload evidence page. (ref </w:delText>
              </w:r>
              <w:r w:rsidR="00F95C1D" w:rsidRPr="00A23FA3" w:rsidDel="00135389">
                <w:rPr>
                  <w:rFonts w:ascii="Calibri" w:hAnsi="Calibri" w:cstheme="minorHAnsi"/>
                  <w:szCs w:val="21"/>
                </w:rPr>
                <w:fldChar w:fldCharType="begin"/>
              </w:r>
              <w:r w:rsidR="00F95C1D" w:rsidRPr="00A23FA3" w:rsidDel="00135389">
                <w:rPr>
                  <w:rFonts w:ascii="Calibri" w:hAnsi="Calibri" w:cstheme="minorHAnsi"/>
                  <w:szCs w:val="21"/>
                </w:rPr>
                <w:delInstrText xml:space="preserve"> REF _Ref508895511 \r \h  \* MERGEFORMAT </w:delInstrText>
              </w:r>
              <w:r w:rsidR="00F95C1D" w:rsidRPr="00A23FA3" w:rsidDel="00135389">
                <w:rPr>
                  <w:rFonts w:ascii="Calibri" w:hAnsi="Calibri" w:cstheme="minorHAnsi"/>
                  <w:szCs w:val="21"/>
                </w:rPr>
              </w:r>
              <w:r w:rsidR="00F95C1D"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4.11.7</w:delText>
              </w:r>
              <w:r w:rsidR="00F95C1D" w:rsidRPr="00A23FA3" w:rsidDel="00135389">
                <w:rPr>
                  <w:rFonts w:ascii="Calibri" w:hAnsi="Calibri" w:cstheme="minorHAnsi"/>
                  <w:szCs w:val="21"/>
                </w:rPr>
                <w:fldChar w:fldCharType="end"/>
              </w:r>
              <w:r w:rsidR="00F95C1D" w:rsidRPr="00A23FA3" w:rsidDel="00135389">
                <w:rPr>
                  <w:rFonts w:ascii="Calibri" w:hAnsi="Calibri" w:cstheme="minorHAnsi"/>
                  <w:szCs w:val="21"/>
                </w:rPr>
                <w:delText>)</w:delText>
              </w:r>
              <w:bookmarkStart w:id="8972" w:name="_Toc520839850"/>
              <w:bookmarkEnd w:id="8972"/>
            </w:del>
          </w:p>
        </w:tc>
        <w:bookmarkStart w:id="8973" w:name="_Toc520839851"/>
        <w:bookmarkEnd w:id="8973"/>
      </w:tr>
      <w:tr w:rsidR="00A23FA3" w:rsidRPr="00A23FA3" w:rsidDel="00135389" w14:paraId="6902CA2D" w14:textId="77777777" w:rsidTr="00117105">
        <w:trPr>
          <w:trHeight w:val="174"/>
          <w:del w:id="8974" w:author="raye" w:date="2018-07-20T17:11:00Z"/>
        </w:trPr>
        <w:tc>
          <w:tcPr>
            <w:tcW w:w="1498" w:type="dxa"/>
            <w:vMerge w:val="restart"/>
          </w:tcPr>
          <w:p w14:paraId="53C62EA6" w14:textId="20DE4352" w:rsidR="00BC45A7" w:rsidRPr="00A23FA3" w:rsidDel="00135389" w:rsidRDefault="00BC45A7" w:rsidP="00C409AC">
            <w:pPr>
              <w:rPr>
                <w:del w:id="8975" w:author="raye" w:date="2018-07-20T17:11:00Z"/>
                <w:rFonts w:ascii="Calibri" w:hAnsi="Calibri" w:cstheme="minorHAnsi"/>
                <w:szCs w:val="21"/>
              </w:rPr>
            </w:pPr>
            <w:del w:id="8976" w:author="raye" w:date="2018-07-20T17:11:00Z">
              <w:r w:rsidRPr="00A23FA3" w:rsidDel="00135389">
                <w:rPr>
                  <w:rFonts w:ascii="Calibri" w:hAnsi="Calibri" w:cstheme="minorHAnsi"/>
                  <w:szCs w:val="21"/>
                </w:rPr>
                <w:delText>Compliance Supervisor</w:delText>
              </w:r>
              <w:bookmarkStart w:id="8977" w:name="_Toc520839852"/>
              <w:bookmarkEnd w:id="8977"/>
            </w:del>
          </w:p>
        </w:tc>
        <w:tc>
          <w:tcPr>
            <w:tcW w:w="1621" w:type="dxa"/>
          </w:tcPr>
          <w:p w14:paraId="74F86859" w14:textId="09C955EB" w:rsidR="00BC45A7" w:rsidRPr="00A23FA3" w:rsidDel="00135389" w:rsidRDefault="00BC45A7" w:rsidP="00A769EC">
            <w:pPr>
              <w:jc w:val="left"/>
              <w:rPr>
                <w:del w:id="8978" w:author="raye" w:date="2018-07-20T17:11:00Z"/>
                <w:rFonts w:ascii="Calibri" w:hAnsi="Calibri" w:cstheme="minorHAnsi"/>
                <w:szCs w:val="21"/>
              </w:rPr>
            </w:pPr>
            <w:del w:id="8979" w:author="raye" w:date="2018-07-20T17:11:00Z">
              <w:r w:rsidRPr="00A23FA3" w:rsidDel="00135389">
                <w:rPr>
                  <w:rFonts w:ascii="Calibri" w:hAnsi="Calibri" w:cstheme="minorHAnsi"/>
                  <w:szCs w:val="21"/>
                </w:rPr>
                <w:delText>Assign</w:delText>
              </w:r>
              <w:bookmarkStart w:id="8980" w:name="_Toc520839853"/>
              <w:bookmarkEnd w:id="8980"/>
            </w:del>
          </w:p>
        </w:tc>
        <w:tc>
          <w:tcPr>
            <w:tcW w:w="636" w:type="dxa"/>
          </w:tcPr>
          <w:p w14:paraId="78C81A8F" w14:textId="54E703DC" w:rsidR="00BC45A7" w:rsidRPr="00A23FA3" w:rsidDel="00135389" w:rsidRDefault="001F35C5" w:rsidP="00774ECE">
            <w:pPr>
              <w:jc w:val="center"/>
              <w:rPr>
                <w:del w:id="8981" w:author="raye" w:date="2018-07-20T17:11:00Z"/>
                <w:rFonts w:ascii="Calibri" w:hAnsi="Calibri" w:cstheme="minorHAnsi"/>
                <w:szCs w:val="21"/>
              </w:rPr>
            </w:pPr>
            <w:del w:id="8982" w:author="raye" w:date="2018-07-20T17:11:00Z">
              <w:r w:rsidRPr="00A23FA3" w:rsidDel="00135389">
                <w:rPr>
                  <w:rFonts w:ascii="Calibri" w:hAnsi="Calibri" w:cstheme="minorHAnsi"/>
                  <w:szCs w:val="21"/>
                </w:rPr>
                <w:delText>button</w:delText>
              </w:r>
              <w:bookmarkStart w:id="8983" w:name="_Toc520839854"/>
              <w:bookmarkEnd w:id="8983"/>
            </w:del>
          </w:p>
        </w:tc>
        <w:tc>
          <w:tcPr>
            <w:tcW w:w="3878" w:type="dxa"/>
          </w:tcPr>
          <w:p w14:paraId="79D854A7" w14:textId="40100649" w:rsidR="00BC45A7" w:rsidRPr="00A23FA3" w:rsidDel="00135389" w:rsidRDefault="005C294E" w:rsidP="00774ECE">
            <w:pPr>
              <w:jc w:val="left"/>
              <w:rPr>
                <w:del w:id="8984" w:author="raye" w:date="2018-07-20T17:11:00Z"/>
                <w:rFonts w:ascii="Calibri" w:hAnsi="Calibri" w:cstheme="minorHAnsi"/>
                <w:szCs w:val="21"/>
              </w:rPr>
            </w:pPr>
            <w:del w:id="8985" w:author="raye" w:date="2018-07-20T17:11:00Z">
              <w:r w:rsidRPr="00A23FA3" w:rsidDel="00135389">
                <w:rPr>
                  <w:rFonts w:ascii="Calibri" w:hAnsi="Calibri" w:cstheme="minorHAnsi"/>
                  <w:szCs w:val="21"/>
                </w:rPr>
                <w:delText xml:space="preserve">Click to display </w:delText>
              </w:r>
              <w:r w:rsidR="00BC45A7" w:rsidRPr="00A23FA3" w:rsidDel="00135389">
                <w:rPr>
                  <w:rFonts w:ascii="Calibri" w:hAnsi="Calibri" w:cstheme="minorHAnsi"/>
                  <w:szCs w:val="21"/>
                </w:rPr>
                <w:delText>Case Assignment</w:delText>
              </w:r>
              <w:r w:rsidRPr="00A23FA3" w:rsidDel="00135389">
                <w:rPr>
                  <w:rFonts w:ascii="Calibri" w:hAnsi="Calibri" w:cstheme="minorHAnsi"/>
                  <w:szCs w:val="21"/>
                </w:rPr>
                <w:delText xml:space="preserve"> page.</w:delText>
              </w:r>
              <w:bookmarkStart w:id="8986" w:name="_Toc520839855"/>
              <w:bookmarkEnd w:id="8986"/>
            </w:del>
          </w:p>
          <w:p w14:paraId="2FAFE672" w14:textId="0716E2EB" w:rsidR="00BC45A7" w:rsidRPr="00A23FA3" w:rsidDel="00135389" w:rsidRDefault="00BC45A7" w:rsidP="00774ECE">
            <w:pPr>
              <w:jc w:val="left"/>
              <w:rPr>
                <w:del w:id="8987" w:author="raye" w:date="2018-07-20T17:11:00Z"/>
                <w:rFonts w:ascii="Calibri" w:hAnsi="Calibri" w:cstheme="minorHAnsi"/>
                <w:szCs w:val="21"/>
              </w:rPr>
            </w:pPr>
            <w:del w:id="8988" w:author="raye" w:date="2018-07-20T17:11:00Z">
              <w:r w:rsidRPr="00A23FA3" w:rsidDel="00135389">
                <w:rPr>
                  <w:rFonts w:ascii="Calibri" w:hAnsi="Calibri" w:cstheme="minorHAnsi"/>
                  <w:szCs w:val="21"/>
                </w:rPr>
                <w:delText>(</w:delText>
              </w:r>
              <w:r w:rsidR="005C294E"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_Ref508583180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4.11.3</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8989" w:name="_Toc520839856"/>
              <w:bookmarkEnd w:id="8989"/>
            </w:del>
          </w:p>
        </w:tc>
        <w:bookmarkStart w:id="8990" w:name="_Toc520839857"/>
        <w:bookmarkEnd w:id="8990"/>
      </w:tr>
      <w:tr w:rsidR="00A23FA3" w:rsidRPr="00A23FA3" w:rsidDel="00135389" w14:paraId="2B1301D5" w14:textId="77777777" w:rsidTr="00117105">
        <w:trPr>
          <w:trHeight w:val="174"/>
          <w:del w:id="8991" w:author="raye" w:date="2018-07-20T17:11:00Z"/>
        </w:trPr>
        <w:tc>
          <w:tcPr>
            <w:tcW w:w="1498" w:type="dxa"/>
            <w:vMerge/>
          </w:tcPr>
          <w:p w14:paraId="63F81228" w14:textId="2AF21837" w:rsidR="00BC45A7" w:rsidRPr="00A23FA3" w:rsidDel="00135389" w:rsidRDefault="00BC45A7" w:rsidP="008F3E5E">
            <w:pPr>
              <w:rPr>
                <w:del w:id="8992" w:author="raye" w:date="2018-07-20T17:11:00Z"/>
                <w:rFonts w:ascii="Calibri" w:hAnsi="Calibri" w:cstheme="minorHAnsi"/>
                <w:szCs w:val="21"/>
              </w:rPr>
            </w:pPr>
            <w:bookmarkStart w:id="8993" w:name="_Toc520839858"/>
            <w:bookmarkEnd w:id="8993"/>
          </w:p>
        </w:tc>
        <w:tc>
          <w:tcPr>
            <w:tcW w:w="1621" w:type="dxa"/>
          </w:tcPr>
          <w:p w14:paraId="3EDD86B6" w14:textId="5F182102" w:rsidR="00BC45A7" w:rsidRPr="00A23FA3" w:rsidDel="00135389" w:rsidRDefault="00BC45A7" w:rsidP="008F3E5E">
            <w:pPr>
              <w:jc w:val="left"/>
              <w:rPr>
                <w:del w:id="8994" w:author="raye" w:date="2018-07-20T17:11:00Z"/>
                <w:rFonts w:ascii="Calibri" w:hAnsi="Calibri" w:cstheme="minorHAnsi"/>
                <w:szCs w:val="21"/>
              </w:rPr>
            </w:pPr>
            <w:del w:id="8995" w:author="raye" w:date="2018-07-20T17:11:00Z">
              <w:r w:rsidRPr="00A23FA3" w:rsidDel="00135389">
                <w:rPr>
                  <w:rFonts w:ascii="Calibri" w:hAnsi="Calibri" w:cstheme="minorHAnsi"/>
                  <w:szCs w:val="21"/>
                </w:rPr>
                <w:delText xml:space="preserve">Case Review Check </w:delText>
              </w:r>
              <w:r w:rsidR="00417547" w:rsidRPr="00A23FA3" w:rsidDel="00135389">
                <w:rPr>
                  <w:rFonts w:ascii="Calibri" w:hAnsi="Calibri" w:cstheme="minorHAnsi"/>
                  <w:szCs w:val="21"/>
                </w:rPr>
                <w:delText>List (</w:delText>
              </w:r>
              <w:r w:rsidR="00F86DC2" w:rsidRPr="00A23FA3" w:rsidDel="00135389">
                <w:rPr>
                  <w:rFonts w:ascii="Calibri" w:hAnsi="Calibri" w:cstheme="minorHAnsi"/>
                  <w:szCs w:val="21"/>
                </w:rPr>
                <w:delText>#4)</w:delText>
              </w:r>
              <w:bookmarkStart w:id="8996" w:name="_Toc520839859"/>
              <w:bookmarkEnd w:id="8996"/>
            </w:del>
          </w:p>
        </w:tc>
        <w:tc>
          <w:tcPr>
            <w:tcW w:w="636" w:type="dxa"/>
          </w:tcPr>
          <w:p w14:paraId="5385C976" w14:textId="7F3D7C6B" w:rsidR="00BC45A7" w:rsidRPr="00A23FA3" w:rsidDel="00135389" w:rsidRDefault="001F35C5" w:rsidP="008F3E5E">
            <w:pPr>
              <w:jc w:val="center"/>
              <w:rPr>
                <w:del w:id="8997" w:author="raye" w:date="2018-07-20T17:11:00Z"/>
                <w:rFonts w:ascii="Calibri" w:hAnsi="Calibri" w:cstheme="minorHAnsi"/>
                <w:szCs w:val="21"/>
              </w:rPr>
            </w:pPr>
            <w:del w:id="8998" w:author="raye" w:date="2018-07-20T17:11:00Z">
              <w:r w:rsidRPr="00A23FA3" w:rsidDel="00135389">
                <w:rPr>
                  <w:rFonts w:ascii="Calibri" w:hAnsi="Calibri" w:cstheme="minorHAnsi"/>
                  <w:szCs w:val="21"/>
                </w:rPr>
                <w:delText>button</w:delText>
              </w:r>
              <w:bookmarkStart w:id="8999" w:name="_Toc520839860"/>
              <w:bookmarkEnd w:id="8999"/>
            </w:del>
          </w:p>
        </w:tc>
        <w:tc>
          <w:tcPr>
            <w:tcW w:w="3878" w:type="dxa"/>
          </w:tcPr>
          <w:p w14:paraId="4E8E896F" w14:textId="046E416E" w:rsidR="00BC45A7" w:rsidRPr="00A23FA3" w:rsidDel="00135389" w:rsidRDefault="005C294E" w:rsidP="008F3E5E">
            <w:pPr>
              <w:jc w:val="left"/>
              <w:rPr>
                <w:del w:id="9000" w:author="raye" w:date="2018-07-20T17:11:00Z"/>
                <w:rFonts w:ascii="Calibri" w:hAnsi="Calibri" w:cstheme="minorHAnsi"/>
                <w:szCs w:val="21"/>
              </w:rPr>
            </w:pPr>
            <w:del w:id="9001" w:author="raye" w:date="2018-07-20T17:11:00Z">
              <w:r w:rsidRPr="00A23FA3" w:rsidDel="00135389">
                <w:rPr>
                  <w:rFonts w:ascii="Calibri" w:hAnsi="Calibri" w:cstheme="minorHAnsi"/>
                  <w:szCs w:val="21"/>
                </w:rPr>
                <w:delText xml:space="preserve">Click to entry </w:delText>
              </w:r>
              <w:r w:rsidR="00BC45A7" w:rsidRPr="00A23FA3" w:rsidDel="00135389">
                <w:rPr>
                  <w:rFonts w:ascii="Calibri" w:hAnsi="Calibri" w:cstheme="minorHAnsi"/>
                  <w:szCs w:val="21"/>
                </w:rPr>
                <w:delText>TSD Case Review Check List</w:delText>
              </w:r>
              <w:r w:rsidRPr="00A23FA3" w:rsidDel="00135389">
                <w:rPr>
                  <w:rFonts w:ascii="Calibri" w:hAnsi="Calibri" w:cstheme="minorHAnsi"/>
                  <w:szCs w:val="21"/>
                </w:rPr>
                <w:delText xml:space="preserve"> Form page</w:delText>
              </w:r>
              <w:r w:rsidR="00BC45A7" w:rsidRPr="00A23FA3" w:rsidDel="00135389">
                <w:rPr>
                  <w:rFonts w:ascii="Calibri" w:hAnsi="Calibri" w:cstheme="minorHAnsi"/>
                  <w:szCs w:val="21"/>
                </w:rPr>
                <w:delText xml:space="preserve"> (</w:delText>
              </w:r>
              <w:r w:rsidRPr="00A23FA3" w:rsidDel="00135389">
                <w:rPr>
                  <w:rFonts w:ascii="Calibri" w:hAnsi="Calibri" w:cstheme="minorHAnsi"/>
                  <w:szCs w:val="21"/>
                </w:rPr>
                <w:delText xml:space="preserve">ref </w:delText>
              </w:r>
              <w:r w:rsidR="00BC45A7" w:rsidRPr="00A23FA3" w:rsidDel="00135389">
                <w:rPr>
                  <w:rFonts w:ascii="Calibri" w:hAnsi="Calibri" w:cstheme="minorHAnsi"/>
                  <w:szCs w:val="21"/>
                </w:rPr>
                <w:fldChar w:fldCharType="begin"/>
              </w:r>
              <w:r w:rsidR="00BC45A7" w:rsidRPr="00A23FA3" w:rsidDel="00135389">
                <w:rPr>
                  <w:rFonts w:ascii="Calibri" w:hAnsi="Calibri" w:cstheme="minorHAnsi"/>
                  <w:szCs w:val="21"/>
                </w:rPr>
                <w:delInstrText xml:space="preserve"> REF _Ref508583799 \r \h  \* MERGEFORMAT </w:delInstrText>
              </w:r>
              <w:r w:rsidR="00BC45A7" w:rsidRPr="00A23FA3" w:rsidDel="00135389">
                <w:rPr>
                  <w:rFonts w:ascii="Calibri" w:hAnsi="Calibri" w:cstheme="minorHAnsi"/>
                  <w:szCs w:val="21"/>
                </w:rPr>
              </w:r>
              <w:r w:rsidR="00BC45A7"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BC45A7" w:rsidRPr="00A23FA3" w:rsidDel="00135389">
                <w:rPr>
                  <w:rFonts w:ascii="Calibri" w:hAnsi="Calibri" w:cstheme="minorHAnsi"/>
                  <w:szCs w:val="21"/>
                </w:rPr>
                <w:fldChar w:fldCharType="end"/>
              </w:r>
              <w:r w:rsidR="00BC45A7" w:rsidRPr="00A23FA3" w:rsidDel="00135389">
                <w:rPr>
                  <w:rFonts w:ascii="Calibri" w:hAnsi="Calibri" w:cstheme="minorHAnsi"/>
                  <w:szCs w:val="21"/>
                </w:rPr>
                <w:delText>)</w:delText>
              </w:r>
              <w:bookmarkStart w:id="9002" w:name="_Toc520839861"/>
              <w:bookmarkEnd w:id="9002"/>
            </w:del>
          </w:p>
        </w:tc>
        <w:bookmarkStart w:id="9003" w:name="_Toc520839862"/>
        <w:bookmarkEnd w:id="9003"/>
      </w:tr>
      <w:tr w:rsidR="00A23FA3" w:rsidRPr="00A23FA3" w:rsidDel="00135389" w14:paraId="133A07EC" w14:textId="77777777" w:rsidTr="00117105">
        <w:trPr>
          <w:trHeight w:val="174"/>
          <w:del w:id="9004" w:author="raye" w:date="2018-07-20T17:11:00Z"/>
        </w:trPr>
        <w:tc>
          <w:tcPr>
            <w:tcW w:w="1498" w:type="dxa"/>
            <w:vMerge/>
          </w:tcPr>
          <w:p w14:paraId="5E4A5723" w14:textId="268DD566" w:rsidR="00BC45A7" w:rsidRPr="00A23FA3" w:rsidDel="00135389" w:rsidRDefault="00BC45A7" w:rsidP="008F3E5E">
            <w:pPr>
              <w:rPr>
                <w:del w:id="9005" w:author="raye" w:date="2018-07-20T17:11:00Z"/>
                <w:rFonts w:ascii="Calibri" w:hAnsi="Calibri" w:cstheme="minorHAnsi"/>
                <w:szCs w:val="21"/>
              </w:rPr>
            </w:pPr>
            <w:bookmarkStart w:id="9006" w:name="_Toc520839863"/>
            <w:bookmarkEnd w:id="9006"/>
          </w:p>
        </w:tc>
        <w:tc>
          <w:tcPr>
            <w:tcW w:w="1621" w:type="dxa"/>
          </w:tcPr>
          <w:p w14:paraId="64FDC4F8" w14:textId="2A407B0E" w:rsidR="00BC45A7" w:rsidRPr="00A23FA3" w:rsidDel="00135389" w:rsidRDefault="00BC45A7" w:rsidP="008F3E5E">
            <w:pPr>
              <w:jc w:val="left"/>
              <w:rPr>
                <w:del w:id="9007" w:author="raye" w:date="2018-07-20T17:11:00Z"/>
                <w:rFonts w:ascii="Calibri" w:hAnsi="Calibri" w:cstheme="minorHAnsi"/>
                <w:szCs w:val="21"/>
              </w:rPr>
            </w:pPr>
            <w:del w:id="9008" w:author="raye" w:date="2018-07-20T17:11:00Z">
              <w:r w:rsidRPr="00A23FA3" w:rsidDel="00135389">
                <w:rPr>
                  <w:rFonts w:ascii="Calibri" w:hAnsi="Calibri" w:cstheme="minorHAnsi"/>
                  <w:szCs w:val="21"/>
                </w:rPr>
                <w:delText>Sign-Off</w:delText>
              </w:r>
              <w:bookmarkStart w:id="9009" w:name="_Toc520839864"/>
              <w:bookmarkEnd w:id="9009"/>
            </w:del>
          </w:p>
        </w:tc>
        <w:tc>
          <w:tcPr>
            <w:tcW w:w="636" w:type="dxa"/>
          </w:tcPr>
          <w:p w14:paraId="767A4438" w14:textId="30425D94" w:rsidR="00BC45A7" w:rsidRPr="00A23FA3" w:rsidDel="00135389" w:rsidRDefault="001F35C5" w:rsidP="008F3E5E">
            <w:pPr>
              <w:jc w:val="center"/>
              <w:rPr>
                <w:del w:id="9010" w:author="raye" w:date="2018-07-20T17:11:00Z"/>
                <w:rFonts w:ascii="Calibri" w:hAnsi="Calibri" w:cstheme="minorHAnsi"/>
                <w:szCs w:val="21"/>
              </w:rPr>
            </w:pPr>
            <w:del w:id="9011" w:author="raye" w:date="2018-07-20T17:11:00Z">
              <w:r w:rsidRPr="00A23FA3" w:rsidDel="00135389">
                <w:rPr>
                  <w:rFonts w:ascii="Calibri" w:hAnsi="Calibri" w:cstheme="minorHAnsi"/>
                  <w:szCs w:val="21"/>
                </w:rPr>
                <w:delText>button</w:delText>
              </w:r>
              <w:bookmarkStart w:id="9012" w:name="_Toc520839865"/>
              <w:bookmarkEnd w:id="9012"/>
            </w:del>
          </w:p>
        </w:tc>
        <w:tc>
          <w:tcPr>
            <w:tcW w:w="3878" w:type="dxa"/>
          </w:tcPr>
          <w:p w14:paraId="4B980849" w14:textId="7EEDDCBF" w:rsidR="00BC45A7" w:rsidRPr="00A23FA3" w:rsidDel="00135389" w:rsidRDefault="005C294E" w:rsidP="008F3E5E">
            <w:pPr>
              <w:jc w:val="left"/>
              <w:rPr>
                <w:del w:id="9013" w:author="raye" w:date="2018-07-20T17:11:00Z"/>
                <w:rFonts w:ascii="Calibri" w:hAnsi="Calibri" w:cstheme="minorHAnsi"/>
                <w:szCs w:val="21"/>
              </w:rPr>
            </w:pPr>
            <w:del w:id="9014" w:author="raye" w:date="2018-07-20T17:11:00Z">
              <w:r w:rsidRPr="00A23FA3" w:rsidDel="00135389">
                <w:rPr>
                  <w:rFonts w:ascii="Calibri" w:hAnsi="Calibri" w:cstheme="minorHAnsi"/>
                  <w:szCs w:val="21"/>
                </w:rPr>
                <w:delText xml:space="preserve">Click to display </w:delText>
              </w:r>
              <w:r w:rsidR="00BC45A7" w:rsidRPr="00A23FA3" w:rsidDel="00135389">
                <w:rPr>
                  <w:rFonts w:ascii="Calibri" w:hAnsi="Calibri" w:cstheme="minorHAnsi"/>
                  <w:szCs w:val="21"/>
                </w:rPr>
                <w:delText>Case Sign-Off</w:delText>
              </w:r>
              <w:r w:rsidRPr="00A23FA3" w:rsidDel="00135389">
                <w:rPr>
                  <w:rFonts w:ascii="Calibri" w:hAnsi="Calibri" w:cstheme="minorHAnsi"/>
                  <w:szCs w:val="21"/>
                </w:rPr>
                <w:delText xml:space="preserve"> page.</w:delText>
              </w:r>
              <w:r w:rsidR="00BC45A7" w:rsidRPr="00A23FA3" w:rsidDel="00135389">
                <w:rPr>
                  <w:rFonts w:ascii="Calibri" w:hAnsi="Calibri" w:cstheme="minorHAnsi"/>
                  <w:szCs w:val="21"/>
                </w:rPr>
                <w:br/>
                <w:delText>(</w:delText>
              </w:r>
              <w:r w:rsidRPr="00A23FA3" w:rsidDel="00135389">
                <w:rPr>
                  <w:rFonts w:ascii="Calibri" w:hAnsi="Calibri" w:cstheme="minorHAnsi"/>
                  <w:szCs w:val="21"/>
                </w:rPr>
                <w:delText xml:space="preserve">ref </w:delText>
              </w:r>
              <w:r w:rsidR="00BC45A7" w:rsidRPr="00A23FA3" w:rsidDel="00135389">
                <w:rPr>
                  <w:rFonts w:ascii="Calibri" w:hAnsi="Calibri" w:cstheme="minorHAnsi"/>
                  <w:szCs w:val="21"/>
                </w:rPr>
                <w:fldChar w:fldCharType="begin"/>
              </w:r>
              <w:r w:rsidR="00BC45A7" w:rsidRPr="00A23FA3" w:rsidDel="00135389">
                <w:rPr>
                  <w:rFonts w:ascii="Calibri" w:hAnsi="Calibri" w:cstheme="minorHAnsi"/>
                  <w:szCs w:val="21"/>
                </w:rPr>
                <w:delInstrText xml:space="preserve"> REF _Ref508583138 \r \h  \* MERGEFORMAT </w:delInstrText>
              </w:r>
              <w:r w:rsidR="00BC45A7" w:rsidRPr="00A23FA3" w:rsidDel="00135389">
                <w:rPr>
                  <w:rFonts w:ascii="Calibri" w:hAnsi="Calibri" w:cstheme="minorHAnsi"/>
                  <w:szCs w:val="21"/>
                </w:rPr>
              </w:r>
              <w:r w:rsidR="00BC45A7"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BC45A7" w:rsidRPr="00A23FA3" w:rsidDel="00135389">
                <w:rPr>
                  <w:rFonts w:ascii="Calibri" w:hAnsi="Calibri" w:cstheme="minorHAnsi"/>
                  <w:szCs w:val="21"/>
                </w:rPr>
                <w:fldChar w:fldCharType="end"/>
              </w:r>
              <w:r w:rsidR="00BC45A7" w:rsidRPr="00A23FA3" w:rsidDel="00135389">
                <w:rPr>
                  <w:rFonts w:ascii="Calibri" w:hAnsi="Calibri" w:cstheme="minorHAnsi"/>
                  <w:szCs w:val="21"/>
                </w:rPr>
                <w:delText>)</w:delText>
              </w:r>
              <w:bookmarkStart w:id="9015" w:name="_Toc520839866"/>
              <w:bookmarkEnd w:id="9015"/>
            </w:del>
          </w:p>
        </w:tc>
        <w:bookmarkStart w:id="9016" w:name="_Toc520839867"/>
        <w:bookmarkEnd w:id="9016"/>
      </w:tr>
      <w:tr w:rsidR="00A23FA3" w:rsidRPr="00A23FA3" w:rsidDel="00135389" w14:paraId="344E9D69" w14:textId="77777777" w:rsidTr="00117105">
        <w:trPr>
          <w:trHeight w:val="174"/>
          <w:del w:id="9017" w:author="raye" w:date="2018-07-20T17:11:00Z"/>
        </w:trPr>
        <w:tc>
          <w:tcPr>
            <w:tcW w:w="1498" w:type="dxa"/>
            <w:vMerge/>
          </w:tcPr>
          <w:p w14:paraId="5C6F206B" w14:textId="0C9D0D8A" w:rsidR="00F95C1D" w:rsidRPr="00A23FA3" w:rsidDel="00135389" w:rsidRDefault="00F95C1D" w:rsidP="008F3E5E">
            <w:pPr>
              <w:rPr>
                <w:del w:id="9018" w:author="raye" w:date="2018-07-20T17:11:00Z"/>
                <w:rFonts w:ascii="Calibri" w:hAnsi="Calibri" w:cstheme="minorHAnsi"/>
                <w:szCs w:val="21"/>
              </w:rPr>
            </w:pPr>
            <w:bookmarkStart w:id="9019" w:name="_Toc520839868"/>
            <w:bookmarkEnd w:id="9019"/>
          </w:p>
        </w:tc>
        <w:tc>
          <w:tcPr>
            <w:tcW w:w="1621" w:type="dxa"/>
          </w:tcPr>
          <w:p w14:paraId="2E3B9B37" w14:textId="001D28ED" w:rsidR="00F95C1D" w:rsidRPr="00A23FA3" w:rsidDel="00135389" w:rsidRDefault="00F95C1D" w:rsidP="008F3E5E">
            <w:pPr>
              <w:jc w:val="left"/>
              <w:rPr>
                <w:del w:id="9020" w:author="raye" w:date="2018-07-20T17:11:00Z"/>
                <w:rFonts w:ascii="Calibri" w:hAnsi="Calibri" w:cstheme="minorHAnsi"/>
                <w:szCs w:val="21"/>
              </w:rPr>
            </w:pPr>
            <w:del w:id="9021" w:author="raye" w:date="2018-07-20T17:11:00Z">
              <w:r w:rsidRPr="00A23FA3" w:rsidDel="00135389">
                <w:rPr>
                  <w:rFonts w:ascii="Calibri" w:hAnsi="Calibri" w:cstheme="minorHAnsi"/>
                  <w:szCs w:val="21"/>
                </w:rPr>
                <w:delText>Refer to Next</w:delText>
              </w:r>
              <w:bookmarkStart w:id="9022" w:name="_Toc520839869"/>
              <w:bookmarkEnd w:id="9022"/>
            </w:del>
          </w:p>
        </w:tc>
        <w:tc>
          <w:tcPr>
            <w:tcW w:w="636" w:type="dxa"/>
          </w:tcPr>
          <w:p w14:paraId="3FBE4780" w14:textId="16409E7B" w:rsidR="00F95C1D" w:rsidRPr="00A23FA3" w:rsidDel="00135389" w:rsidRDefault="001F35C5" w:rsidP="008F3E5E">
            <w:pPr>
              <w:jc w:val="center"/>
              <w:rPr>
                <w:del w:id="9023" w:author="raye" w:date="2018-07-20T17:11:00Z"/>
                <w:rFonts w:ascii="Calibri" w:hAnsi="Calibri" w:cstheme="minorHAnsi"/>
                <w:szCs w:val="21"/>
              </w:rPr>
            </w:pPr>
            <w:del w:id="9024" w:author="raye" w:date="2018-07-20T17:11:00Z">
              <w:r w:rsidRPr="00A23FA3" w:rsidDel="00135389">
                <w:rPr>
                  <w:rFonts w:ascii="Calibri" w:hAnsi="Calibri" w:cstheme="minorHAnsi"/>
                  <w:szCs w:val="21"/>
                </w:rPr>
                <w:delText>button</w:delText>
              </w:r>
              <w:bookmarkStart w:id="9025" w:name="_Toc520839870"/>
              <w:bookmarkEnd w:id="9025"/>
            </w:del>
          </w:p>
        </w:tc>
        <w:tc>
          <w:tcPr>
            <w:tcW w:w="3878" w:type="dxa"/>
          </w:tcPr>
          <w:p w14:paraId="17FB67D9" w14:textId="2D09C1F5" w:rsidR="00F95C1D" w:rsidRPr="00A23FA3" w:rsidDel="00135389" w:rsidRDefault="005C294E" w:rsidP="008F3E5E">
            <w:pPr>
              <w:jc w:val="left"/>
              <w:rPr>
                <w:del w:id="9026" w:author="raye" w:date="2018-07-20T17:11:00Z"/>
                <w:rFonts w:ascii="Calibri" w:hAnsi="Calibri" w:cstheme="minorHAnsi"/>
                <w:szCs w:val="21"/>
              </w:rPr>
            </w:pPr>
            <w:del w:id="9027"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Case Refer to Next</w:delText>
              </w:r>
              <w:r w:rsidRPr="00A23FA3" w:rsidDel="00135389">
                <w:rPr>
                  <w:rFonts w:ascii="Calibri" w:hAnsi="Calibri" w:cstheme="minorHAnsi"/>
                  <w:szCs w:val="21"/>
                </w:rPr>
                <w:delText xml:space="preserve"> page.</w:delText>
              </w:r>
              <w:bookmarkStart w:id="9028" w:name="_Toc520839871"/>
              <w:bookmarkEnd w:id="9028"/>
            </w:del>
          </w:p>
          <w:p w14:paraId="01C9CE06" w14:textId="3DC684B1" w:rsidR="00F95C1D" w:rsidRPr="00A23FA3" w:rsidDel="00135389" w:rsidRDefault="00F95C1D" w:rsidP="008F3E5E">
            <w:pPr>
              <w:jc w:val="left"/>
              <w:rPr>
                <w:del w:id="9029" w:author="raye" w:date="2018-07-20T17:11:00Z"/>
                <w:rFonts w:ascii="Calibri" w:hAnsi="Calibri" w:cstheme="minorHAnsi"/>
                <w:szCs w:val="21"/>
              </w:rPr>
            </w:pPr>
            <w:del w:id="9030" w:author="raye" w:date="2018-07-20T17:11:00Z">
              <w:r w:rsidRPr="00A23FA3" w:rsidDel="00135389">
                <w:rPr>
                  <w:rFonts w:ascii="Calibri" w:hAnsi="Calibri" w:cstheme="minorHAnsi"/>
                  <w:szCs w:val="21"/>
                </w:rPr>
                <w:delText>(</w:delText>
              </w:r>
              <w:r w:rsidR="005C294E"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_Ref508583156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4.11.6</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9031" w:name="_Toc520839872"/>
              <w:bookmarkEnd w:id="9031"/>
            </w:del>
          </w:p>
        </w:tc>
        <w:bookmarkStart w:id="9032" w:name="_Toc520839873"/>
        <w:bookmarkEnd w:id="9032"/>
      </w:tr>
      <w:tr w:rsidR="00A23FA3" w:rsidRPr="00A23FA3" w:rsidDel="00135389" w14:paraId="46F99338" w14:textId="77777777" w:rsidTr="00117105">
        <w:trPr>
          <w:trHeight w:val="174"/>
          <w:del w:id="9033" w:author="raye" w:date="2018-07-20T17:11:00Z"/>
        </w:trPr>
        <w:tc>
          <w:tcPr>
            <w:tcW w:w="1498" w:type="dxa"/>
            <w:vMerge/>
          </w:tcPr>
          <w:p w14:paraId="338CAE21" w14:textId="5DDD7025" w:rsidR="00F95C1D" w:rsidRPr="00A23FA3" w:rsidDel="00135389" w:rsidRDefault="00F95C1D" w:rsidP="008F3E5E">
            <w:pPr>
              <w:rPr>
                <w:del w:id="9034" w:author="raye" w:date="2018-07-20T17:11:00Z"/>
                <w:rFonts w:ascii="Calibri" w:hAnsi="Calibri" w:cstheme="minorHAnsi"/>
                <w:szCs w:val="21"/>
              </w:rPr>
            </w:pPr>
            <w:bookmarkStart w:id="9035" w:name="_Toc520839874"/>
            <w:bookmarkEnd w:id="9035"/>
          </w:p>
        </w:tc>
        <w:tc>
          <w:tcPr>
            <w:tcW w:w="1621" w:type="dxa"/>
          </w:tcPr>
          <w:p w14:paraId="370106A0" w14:textId="6AE57858" w:rsidR="00F95C1D" w:rsidRPr="00A23FA3" w:rsidDel="00135389" w:rsidRDefault="00F95C1D" w:rsidP="008F3E5E">
            <w:pPr>
              <w:jc w:val="left"/>
              <w:rPr>
                <w:del w:id="9036" w:author="raye" w:date="2018-07-20T17:11:00Z"/>
                <w:rFonts w:ascii="Calibri" w:hAnsi="Calibri" w:cstheme="minorHAnsi"/>
                <w:szCs w:val="21"/>
              </w:rPr>
            </w:pPr>
            <w:del w:id="9037" w:author="raye" w:date="2018-07-20T17:11:00Z">
              <w:r w:rsidRPr="00A23FA3" w:rsidDel="00135389">
                <w:rPr>
                  <w:rFonts w:ascii="Calibri" w:hAnsi="Calibri" w:cstheme="minorHAnsi"/>
                  <w:szCs w:val="21"/>
                </w:rPr>
                <w:delText xml:space="preserve">Evidence </w:delText>
              </w:r>
              <w:r w:rsidR="00A64C1A" w:rsidRPr="00A23FA3" w:rsidDel="00135389">
                <w:rPr>
                  <w:rFonts w:ascii="Calibri" w:hAnsi="Calibri" w:cstheme="minorHAnsi"/>
                  <w:szCs w:val="21"/>
                </w:rPr>
                <w:delText>Manually</w:delText>
              </w:r>
              <w:r w:rsidRPr="00A23FA3" w:rsidDel="00135389">
                <w:rPr>
                  <w:rFonts w:ascii="Calibri" w:hAnsi="Calibri" w:cstheme="minorHAnsi"/>
                  <w:szCs w:val="21"/>
                </w:rPr>
                <w:delText xml:space="preserve"> Upload</w:delText>
              </w:r>
              <w:bookmarkStart w:id="9038" w:name="_Toc520839875"/>
              <w:bookmarkEnd w:id="9038"/>
            </w:del>
          </w:p>
        </w:tc>
        <w:tc>
          <w:tcPr>
            <w:tcW w:w="636" w:type="dxa"/>
          </w:tcPr>
          <w:p w14:paraId="3D67EB69" w14:textId="3429EC60" w:rsidR="00F95C1D" w:rsidRPr="00A23FA3" w:rsidDel="00135389" w:rsidRDefault="001F35C5" w:rsidP="008F3E5E">
            <w:pPr>
              <w:jc w:val="center"/>
              <w:rPr>
                <w:del w:id="9039" w:author="raye" w:date="2018-07-20T17:11:00Z"/>
                <w:rFonts w:ascii="Calibri" w:hAnsi="Calibri" w:cstheme="minorHAnsi"/>
                <w:szCs w:val="21"/>
              </w:rPr>
            </w:pPr>
            <w:del w:id="9040" w:author="raye" w:date="2018-07-20T17:11:00Z">
              <w:r w:rsidRPr="00A23FA3" w:rsidDel="00135389">
                <w:rPr>
                  <w:rFonts w:ascii="Calibri" w:hAnsi="Calibri" w:cstheme="minorHAnsi"/>
                  <w:szCs w:val="21"/>
                </w:rPr>
                <w:delText>button</w:delText>
              </w:r>
              <w:bookmarkStart w:id="9041" w:name="_Toc520839876"/>
              <w:bookmarkEnd w:id="9041"/>
            </w:del>
          </w:p>
        </w:tc>
        <w:tc>
          <w:tcPr>
            <w:tcW w:w="3878" w:type="dxa"/>
          </w:tcPr>
          <w:p w14:paraId="062437F5" w14:textId="4CF2018A" w:rsidR="00F95C1D" w:rsidRPr="00A23FA3" w:rsidDel="00135389" w:rsidRDefault="005C294E" w:rsidP="008F3E5E">
            <w:pPr>
              <w:jc w:val="left"/>
              <w:rPr>
                <w:del w:id="9042" w:author="raye" w:date="2018-07-20T17:11:00Z"/>
                <w:rFonts w:ascii="Calibri" w:hAnsi="Calibri" w:cstheme="minorHAnsi"/>
                <w:szCs w:val="21"/>
              </w:rPr>
            </w:pPr>
            <w:del w:id="9043"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Upload Evidence</w:delText>
              </w:r>
              <w:r w:rsidRPr="00A23FA3" w:rsidDel="00135389">
                <w:rPr>
                  <w:rFonts w:ascii="Calibri" w:hAnsi="Calibri" w:cstheme="minorHAnsi"/>
                  <w:szCs w:val="21"/>
                </w:rPr>
                <w:delText xml:space="preserve"> page</w:delText>
              </w:r>
              <w:bookmarkStart w:id="9044" w:name="_Toc520839877"/>
              <w:bookmarkEnd w:id="9044"/>
            </w:del>
          </w:p>
          <w:p w14:paraId="56BEF954" w14:textId="5228683D" w:rsidR="00F95C1D" w:rsidRPr="00A23FA3" w:rsidDel="00135389" w:rsidRDefault="00F95C1D" w:rsidP="008F3E5E">
            <w:pPr>
              <w:jc w:val="left"/>
              <w:rPr>
                <w:del w:id="9045" w:author="raye" w:date="2018-07-20T17:11:00Z"/>
                <w:rFonts w:ascii="Calibri" w:hAnsi="Calibri" w:cstheme="minorHAnsi"/>
                <w:szCs w:val="21"/>
              </w:rPr>
            </w:pPr>
            <w:del w:id="9046" w:author="raye" w:date="2018-07-20T17:11:00Z">
              <w:r w:rsidRPr="00A23FA3" w:rsidDel="00135389">
                <w:rPr>
                  <w:rFonts w:ascii="Calibri" w:hAnsi="Calibri" w:cstheme="minorHAnsi"/>
                  <w:szCs w:val="21"/>
                </w:rPr>
                <w:delText>(</w:delText>
              </w:r>
              <w:r w:rsidR="005C294E"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_Ref508895511 \r \h </w:delInstrText>
              </w:r>
              <w:r w:rsidR="00E31A5D" w:rsidRPr="00A23FA3" w:rsidDel="00135389">
                <w:rPr>
                  <w:rFonts w:ascii="Calibri" w:hAnsi="Calibri" w:cstheme="minorHAnsi"/>
                  <w:szCs w:val="21"/>
                </w:rPr>
                <w:delInstrText xml:space="preserve">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4.11.7</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9047" w:name="_Toc520839878"/>
              <w:bookmarkEnd w:id="9047"/>
            </w:del>
          </w:p>
        </w:tc>
        <w:bookmarkStart w:id="9048" w:name="_Toc520839879"/>
        <w:bookmarkEnd w:id="9048"/>
      </w:tr>
      <w:tr w:rsidR="00A23FA3" w:rsidRPr="00A23FA3" w:rsidDel="00135389" w14:paraId="6F91AF85" w14:textId="77777777" w:rsidTr="00117105">
        <w:trPr>
          <w:trHeight w:val="174"/>
          <w:del w:id="9049" w:author="raye" w:date="2018-07-20T17:11:00Z"/>
        </w:trPr>
        <w:tc>
          <w:tcPr>
            <w:tcW w:w="1498" w:type="dxa"/>
            <w:vMerge w:val="restart"/>
          </w:tcPr>
          <w:p w14:paraId="7843174C" w14:textId="246ADDBC" w:rsidR="00F95C1D" w:rsidRPr="00A23FA3" w:rsidDel="00135389" w:rsidRDefault="00F95C1D" w:rsidP="00C409AC">
            <w:pPr>
              <w:rPr>
                <w:del w:id="9050" w:author="raye" w:date="2018-07-20T17:11:00Z"/>
                <w:rFonts w:ascii="Calibri" w:hAnsi="Calibri" w:cstheme="minorHAnsi"/>
                <w:szCs w:val="21"/>
              </w:rPr>
            </w:pPr>
            <w:del w:id="9051" w:author="raye" w:date="2018-07-20T17:11:00Z">
              <w:r w:rsidRPr="00A23FA3" w:rsidDel="00135389">
                <w:rPr>
                  <w:rFonts w:ascii="Calibri" w:hAnsi="Calibri" w:cstheme="minorHAnsi"/>
                  <w:szCs w:val="21"/>
                </w:rPr>
                <w:delText>Compliance BSA Officer</w:delText>
              </w:r>
              <w:bookmarkStart w:id="9052" w:name="_Toc520839880"/>
              <w:bookmarkEnd w:id="9052"/>
            </w:del>
          </w:p>
        </w:tc>
        <w:tc>
          <w:tcPr>
            <w:tcW w:w="1621" w:type="dxa"/>
          </w:tcPr>
          <w:p w14:paraId="40E1B8F8" w14:textId="179C57CE" w:rsidR="00F95C1D" w:rsidRPr="00A23FA3" w:rsidDel="00135389" w:rsidRDefault="00F95C1D" w:rsidP="00A769EC">
            <w:pPr>
              <w:jc w:val="left"/>
              <w:rPr>
                <w:del w:id="9053" w:author="raye" w:date="2018-07-20T17:11:00Z"/>
                <w:rFonts w:ascii="Calibri" w:hAnsi="Calibri" w:cstheme="minorHAnsi"/>
                <w:szCs w:val="21"/>
              </w:rPr>
            </w:pPr>
            <w:del w:id="9054" w:author="raye" w:date="2018-07-20T17:11:00Z">
              <w:r w:rsidRPr="00A23FA3" w:rsidDel="00135389">
                <w:rPr>
                  <w:rFonts w:ascii="Calibri" w:hAnsi="Calibri" w:cstheme="minorHAnsi"/>
                  <w:szCs w:val="21"/>
                </w:rPr>
                <w:delText xml:space="preserve">Case Review Check </w:delText>
              </w:r>
              <w:r w:rsidR="00417547" w:rsidRPr="00A23FA3" w:rsidDel="00135389">
                <w:rPr>
                  <w:rFonts w:ascii="Calibri" w:hAnsi="Calibri" w:cstheme="minorHAnsi"/>
                  <w:szCs w:val="21"/>
                </w:rPr>
                <w:delText>List (</w:delText>
              </w:r>
              <w:r w:rsidR="00F86DC2" w:rsidRPr="00A23FA3" w:rsidDel="00135389">
                <w:rPr>
                  <w:rFonts w:ascii="Calibri" w:hAnsi="Calibri" w:cstheme="minorHAnsi"/>
                  <w:szCs w:val="21"/>
                </w:rPr>
                <w:delText>#4)</w:delText>
              </w:r>
              <w:bookmarkStart w:id="9055" w:name="_Toc520839881"/>
              <w:bookmarkEnd w:id="9055"/>
            </w:del>
          </w:p>
        </w:tc>
        <w:tc>
          <w:tcPr>
            <w:tcW w:w="636" w:type="dxa"/>
          </w:tcPr>
          <w:p w14:paraId="2E81CD66" w14:textId="527CD1C0" w:rsidR="00F95C1D" w:rsidRPr="00A23FA3" w:rsidDel="00135389" w:rsidRDefault="001F35C5" w:rsidP="00774ECE">
            <w:pPr>
              <w:jc w:val="center"/>
              <w:rPr>
                <w:del w:id="9056" w:author="raye" w:date="2018-07-20T17:11:00Z"/>
                <w:rFonts w:ascii="Calibri" w:hAnsi="Calibri" w:cstheme="minorHAnsi"/>
                <w:szCs w:val="21"/>
              </w:rPr>
            </w:pPr>
            <w:del w:id="9057" w:author="raye" w:date="2018-07-20T17:11:00Z">
              <w:r w:rsidRPr="00A23FA3" w:rsidDel="00135389">
                <w:rPr>
                  <w:rFonts w:ascii="Calibri" w:hAnsi="Calibri" w:cstheme="minorHAnsi"/>
                  <w:szCs w:val="21"/>
                </w:rPr>
                <w:delText>button</w:delText>
              </w:r>
              <w:bookmarkStart w:id="9058" w:name="_Toc520839882"/>
              <w:bookmarkEnd w:id="9058"/>
            </w:del>
          </w:p>
        </w:tc>
        <w:tc>
          <w:tcPr>
            <w:tcW w:w="3878" w:type="dxa"/>
          </w:tcPr>
          <w:p w14:paraId="44B18A96" w14:textId="4BF70FF1" w:rsidR="00F95C1D" w:rsidRPr="00A23FA3" w:rsidDel="00135389" w:rsidRDefault="005C294E" w:rsidP="00774ECE">
            <w:pPr>
              <w:jc w:val="left"/>
              <w:rPr>
                <w:del w:id="9059" w:author="raye" w:date="2018-07-20T17:11:00Z"/>
                <w:rFonts w:ascii="Calibri" w:hAnsi="Calibri" w:cstheme="minorHAnsi"/>
                <w:szCs w:val="21"/>
              </w:rPr>
            </w:pPr>
            <w:del w:id="9060" w:author="raye" w:date="2018-07-20T17:11:00Z">
              <w:r w:rsidRPr="00A23FA3" w:rsidDel="00135389">
                <w:rPr>
                  <w:rFonts w:ascii="Calibri" w:hAnsi="Calibri" w:cstheme="minorHAnsi"/>
                  <w:szCs w:val="21"/>
                </w:rPr>
                <w:delText xml:space="preserve">Click to entry </w:delText>
              </w:r>
              <w:r w:rsidR="00F95C1D" w:rsidRPr="00A23FA3" w:rsidDel="00135389">
                <w:rPr>
                  <w:rFonts w:ascii="Calibri" w:hAnsi="Calibri" w:cstheme="minorHAnsi"/>
                  <w:szCs w:val="21"/>
                </w:rPr>
                <w:delText>TSD Case Review Check List</w:delText>
              </w:r>
              <w:r w:rsidRPr="00A23FA3" w:rsidDel="00135389">
                <w:rPr>
                  <w:rFonts w:ascii="Calibri" w:hAnsi="Calibri" w:cstheme="minorHAnsi"/>
                  <w:szCs w:val="21"/>
                </w:rPr>
                <w:delText xml:space="preserve"> Form page </w:delText>
              </w:r>
              <w:r w:rsidR="00F95C1D" w:rsidRPr="00A23FA3" w:rsidDel="00135389">
                <w:rPr>
                  <w:rFonts w:ascii="Calibri" w:hAnsi="Calibri" w:cstheme="minorHAnsi"/>
                  <w:szCs w:val="21"/>
                </w:rPr>
                <w:delText>(</w:delText>
              </w:r>
              <w:r w:rsidRPr="00A23FA3" w:rsidDel="00135389">
                <w:rPr>
                  <w:rFonts w:ascii="Calibri" w:hAnsi="Calibri" w:cstheme="minorHAnsi"/>
                  <w:szCs w:val="21"/>
                </w:rPr>
                <w:delText xml:space="preserve">ref </w:delText>
              </w:r>
              <w:r w:rsidR="00F95C1D" w:rsidRPr="00A23FA3" w:rsidDel="00135389">
                <w:rPr>
                  <w:rFonts w:ascii="Calibri" w:hAnsi="Calibri" w:cstheme="minorHAnsi"/>
                  <w:szCs w:val="21"/>
                </w:rPr>
                <w:fldChar w:fldCharType="begin"/>
              </w:r>
              <w:r w:rsidR="00F95C1D" w:rsidRPr="00A23FA3" w:rsidDel="00135389">
                <w:rPr>
                  <w:rFonts w:ascii="Calibri" w:hAnsi="Calibri" w:cstheme="minorHAnsi"/>
                  <w:szCs w:val="21"/>
                </w:rPr>
                <w:delInstrText xml:space="preserve"> REF _Ref508583799 \r \h  \* MERGEFORMAT </w:delInstrText>
              </w:r>
              <w:r w:rsidR="00F95C1D" w:rsidRPr="00A23FA3" w:rsidDel="00135389">
                <w:rPr>
                  <w:rFonts w:ascii="Calibri" w:hAnsi="Calibri" w:cstheme="minorHAnsi"/>
                  <w:szCs w:val="21"/>
                </w:rPr>
              </w:r>
              <w:r w:rsidR="00F95C1D"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F95C1D" w:rsidRPr="00A23FA3" w:rsidDel="00135389">
                <w:rPr>
                  <w:rFonts w:ascii="Calibri" w:hAnsi="Calibri" w:cstheme="minorHAnsi"/>
                  <w:szCs w:val="21"/>
                </w:rPr>
                <w:fldChar w:fldCharType="end"/>
              </w:r>
              <w:r w:rsidR="00F95C1D" w:rsidRPr="00A23FA3" w:rsidDel="00135389">
                <w:rPr>
                  <w:rFonts w:ascii="Calibri" w:hAnsi="Calibri" w:cstheme="minorHAnsi"/>
                  <w:szCs w:val="21"/>
                </w:rPr>
                <w:delText>)</w:delText>
              </w:r>
              <w:bookmarkStart w:id="9061" w:name="_Toc520839883"/>
              <w:bookmarkEnd w:id="9061"/>
            </w:del>
          </w:p>
        </w:tc>
        <w:bookmarkStart w:id="9062" w:name="_Toc520839884"/>
        <w:bookmarkEnd w:id="9062"/>
      </w:tr>
      <w:tr w:rsidR="00A23FA3" w:rsidRPr="00A23FA3" w:rsidDel="00135389" w14:paraId="43077BE6" w14:textId="77777777" w:rsidTr="00117105">
        <w:trPr>
          <w:trHeight w:val="174"/>
          <w:del w:id="9063" w:author="raye" w:date="2018-07-20T17:11:00Z"/>
        </w:trPr>
        <w:tc>
          <w:tcPr>
            <w:tcW w:w="1498" w:type="dxa"/>
            <w:vMerge/>
          </w:tcPr>
          <w:p w14:paraId="07E2B190" w14:textId="7DE7E120" w:rsidR="00F95C1D" w:rsidRPr="00A23FA3" w:rsidDel="00135389" w:rsidRDefault="00F95C1D" w:rsidP="008F3E5E">
            <w:pPr>
              <w:rPr>
                <w:del w:id="9064" w:author="raye" w:date="2018-07-20T17:11:00Z"/>
                <w:rFonts w:ascii="Calibri" w:hAnsi="Calibri" w:cstheme="minorHAnsi"/>
                <w:szCs w:val="21"/>
              </w:rPr>
            </w:pPr>
            <w:bookmarkStart w:id="9065" w:name="_Toc520839885"/>
            <w:bookmarkEnd w:id="9065"/>
          </w:p>
        </w:tc>
        <w:tc>
          <w:tcPr>
            <w:tcW w:w="1621" w:type="dxa"/>
          </w:tcPr>
          <w:p w14:paraId="1EC2917E" w14:textId="0196F1FA" w:rsidR="00F95C1D" w:rsidRPr="00A23FA3" w:rsidDel="00135389" w:rsidRDefault="00F95C1D" w:rsidP="008F3E5E">
            <w:pPr>
              <w:jc w:val="left"/>
              <w:rPr>
                <w:del w:id="9066" w:author="raye" w:date="2018-07-20T17:11:00Z"/>
                <w:rFonts w:ascii="Calibri" w:hAnsi="Calibri" w:cstheme="minorHAnsi"/>
                <w:szCs w:val="21"/>
              </w:rPr>
            </w:pPr>
            <w:del w:id="9067" w:author="raye" w:date="2018-07-20T17:11:00Z">
              <w:r w:rsidRPr="00A23FA3" w:rsidDel="00135389">
                <w:rPr>
                  <w:rFonts w:ascii="Calibri" w:hAnsi="Calibri" w:cstheme="minorHAnsi"/>
                  <w:szCs w:val="21"/>
                </w:rPr>
                <w:delText xml:space="preserve">Return to </w:delText>
              </w:r>
              <w:r w:rsidR="00F86DC2" w:rsidRPr="00A23FA3" w:rsidDel="00135389">
                <w:rPr>
                  <w:rFonts w:ascii="Calibri" w:hAnsi="Calibri" w:cstheme="minorHAnsi"/>
                  <w:szCs w:val="21"/>
                </w:rPr>
                <w:delText xml:space="preserve">Compliance </w:delText>
              </w:r>
              <w:r w:rsidR="00A64C1A" w:rsidRPr="00A23FA3" w:rsidDel="00135389">
                <w:rPr>
                  <w:rFonts w:ascii="Calibri" w:hAnsi="Calibri" w:cstheme="minorHAnsi"/>
                  <w:szCs w:val="21"/>
                </w:rPr>
                <w:delText>Analyst</w:delText>
              </w:r>
              <w:bookmarkStart w:id="9068" w:name="_Toc520839886"/>
              <w:bookmarkEnd w:id="9068"/>
            </w:del>
          </w:p>
        </w:tc>
        <w:tc>
          <w:tcPr>
            <w:tcW w:w="636" w:type="dxa"/>
          </w:tcPr>
          <w:p w14:paraId="295460BF" w14:textId="6DEF256B" w:rsidR="00F95C1D" w:rsidRPr="00A23FA3" w:rsidDel="00135389" w:rsidRDefault="001F35C5" w:rsidP="008F3E5E">
            <w:pPr>
              <w:jc w:val="center"/>
              <w:rPr>
                <w:del w:id="9069" w:author="raye" w:date="2018-07-20T17:11:00Z"/>
                <w:rFonts w:ascii="Calibri" w:hAnsi="Calibri" w:cstheme="minorHAnsi"/>
                <w:szCs w:val="21"/>
              </w:rPr>
            </w:pPr>
            <w:del w:id="9070" w:author="raye" w:date="2018-07-20T17:11:00Z">
              <w:r w:rsidRPr="00A23FA3" w:rsidDel="00135389">
                <w:rPr>
                  <w:rFonts w:ascii="Calibri" w:hAnsi="Calibri" w:cstheme="minorHAnsi"/>
                  <w:szCs w:val="21"/>
                </w:rPr>
                <w:delText>button</w:delText>
              </w:r>
              <w:bookmarkStart w:id="9071" w:name="_Toc520839887"/>
              <w:bookmarkEnd w:id="9071"/>
            </w:del>
          </w:p>
        </w:tc>
        <w:tc>
          <w:tcPr>
            <w:tcW w:w="3878" w:type="dxa"/>
          </w:tcPr>
          <w:p w14:paraId="25104E4A" w14:textId="20A3BBB0" w:rsidR="00F95C1D" w:rsidRPr="00A23FA3" w:rsidDel="00135389" w:rsidRDefault="005C294E" w:rsidP="008F3E5E">
            <w:pPr>
              <w:jc w:val="left"/>
              <w:rPr>
                <w:del w:id="9072" w:author="raye" w:date="2018-07-20T17:11:00Z"/>
                <w:rFonts w:ascii="Calibri" w:hAnsi="Calibri" w:cstheme="minorHAnsi"/>
                <w:szCs w:val="21"/>
              </w:rPr>
            </w:pPr>
            <w:del w:id="9073"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Case Return</w:delText>
              </w:r>
              <w:r w:rsidRPr="00A23FA3" w:rsidDel="00135389">
                <w:rPr>
                  <w:rFonts w:ascii="Calibri" w:hAnsi="Calibri" w:cstheme="minorHAnsi"/>
                  <w:szCs w:val="21"/>
                </w:rPr>
                <w:delText xml:space="preserve"> page.</w:delText>
              </w:r>
              <w:r w:rsidR="00F95C1D" w:rsidRPr="00A23FA3" w:rsidDel="00135389">
                <w:rPr>
                  <w:rFonts w:ascii="Calibri" w:hAnsi="Calibri" w:cstheme="minorHAnsi"/>
                  <w:szCs w:val="21"/>
                </w:rPr>
                <w:br/>
                <w:delText>(</w:delText>
              </w:r>
              <w:r w:rsidRPr="00A23FA3" w:rsidDel="00135389">
                <w:rPr>
                  <w:rFonts w:ascii="Calibri" w:hAnsi="Calibri" w:cstheme="minorHAnsi"/>
                  <w:szCs w:val="21"/>
                </w:rPr>
                <w:delText xml:space="preserve">ref </w:delText>
              </w:r>
              <w:r w:rsidR="00F95C1D" w:rsidRPr="00A23FA3" w:rsidDel="00135389">
                <w:rPr>
                  <w:rFonts w:ascii="Calibri" w:hAnsi="Calibri" w:cstheme="minorHAnsi"/>
                  <w:szCs w:val="21"/>
                </w:rPr>
                <w:fldChar w:fldCharType="begin"/>
              </w:r>
              <w:r w:rsidR="00F95C1D" w:rsidRPr="00A23FA3" w:rsidDel="00135389">
                <w:rPr>
                  <w:rFonts w:ascii="Calibri" w:hAnsi="Calibri" w:cstheme="minorHAnsi"/>
                  <w:szCs w:val="21"/>
                </w:rPr>
                <w:delInstrText xml:space="preserve"> REF _Ref508583108 \r \h  \* MERGEFORMAT </w:delInstrText>
              </w:r>
              <w:r w:rsidR="00F95C1D" w:rsidRPr="00A23FA3" w:rsidDel="00135389">
                <w:rPr>
                  <w:rFonts w:ascii="Calibri" w:hAnsi="Calibri" w:cstheme="minorHAnsi"/>
                  <w:szCs w:val="21"/>
                </w:rPr>
              </w:r>
              <w:r w:rsidR="00F95C1D"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F95C1D" w:rsidRPr="00A23FA3" w:rsidDel="00135389">
                <w:rPr>
                  <w:rFonts w:ascii="Calibri" w:hAnsi="Calibri" w:cstheme="minorHAnsi"/>
                  <w:szCs w:val="21"/>
                </w:rPr>
                <w:fldChar w:fldCharType="end"/>
              </w:r>
              <w:r w:rsidR="00F95C1D" w:rsidRPr="00A23FA3" w:rsidDel="00135389">
                <w:rPr>
                  <w:rFonts w:ascii="Calibri" w:hAnsi="Calibri" w:cstheme="minorHAnsi"/>
                  <w:szCs w:val="21"/>
                </w:rPr>
                <w:delText>)</w:delText>
              </w:r>
              <w:bookmarkStart w:id="9074" w:name="_Toc520839888"/>
              <w:bookmarkEnd w:id="9074"/>
            </w:del>
          </w:p>
        </w:tc>
        <w:bookmarkStart w:id="9075" w:name="_Toc520839889"/>
        <w:bookmarkEnd w:id="9075"/>
      </w:tr>
      <w:tr w:rsidR="00A23FA3" w:rsidRPr="00A23FA3" w:rsidDel="00135389" w14:paraId="112906B1" w14:textId="77777777" w:rsidTr="00117105">
        <w:trPr>
          <w:trHeight w:val="174"/>
          <w:del w:id="9076" w:author="raye" w:date="2018-07-20T17:11:00Z"/>
        </w:trPr>
        <w:tc>
          <w:tcPr>
            <w:tcW w:w="1498" w:type="dxa"/>
            <w:vMerge/>
          </w:tcPr>
          <w:p w14:paraId="33A01CCA" w14:textId="50329AD6" w:rsidR="00F95C1D" w:rsidRPr="00A23FA3" w:rsidDel="00135389" w:rsidRDefault="00F95C1D" w:rsidP="008F3E5E">
            <w:pPr>
              <w:rPr>
                <w:del w:id="9077" w:author="raye" w:date="2018-07-20T17:11:00Z"/>
                <w:rFonts w:ascii="Calibri" w:hAnsi="Calibri" w:cstheme="minorHAnsi"/>
                <w:szCs w:val="21"/>
              </w:rPr>
            </w:pPr>
            <w:bookmarkStart w:id="9078" w:name="_Toc520839890"/>
            <w:bookmarkEnd w:id="9078"/>
          </w:p>
        </w:tc>
        <w:tc>
          <w:tcPr>
            <w:tcW w:w="1621" w:type="dxa"/>
          </w:tcPr>
          <w:p w14:paraId="207D4528" w14:textId="406AEAB2" w:rsidR="00F95C1D" w:rsidRPr="00A23FA3" w:rsidDel="00135389" w:rsidRDefault="00F95C1D" w:rsidP="008F3E5E">
            <w:pPr>
              <w:jc w:val="left"/>
              <w:rPr>
                <w:del w:id="9079" w:author="raye" w:date="2018-07-20T17:11:00Z"/>
                <w:rFonts w:ascii="Calibri" w:hAnsi="Calibri" w:cstheme="minorHAnsi"/>
                <w:szCs w:val="21"/>
              </w:rPr>
            </w:pPr>
            <w:del w:id="9080" w:author="raye" w:date="2018-07-20T17:11:00Z">
              <w:r w:rsidRPr="00A23FA3" w:rsidDel="00135389">
                <w:rPr>
                  <w:rFonts w:ascii="Calibri" w:hAnsi="Calibri" w:cstheme="minorHAnsi"/>
                  <w:szCs w:val="21"/>
                </w:rPr>
                <w:delText>Sign-Off</w:delText>
              </w:r>
              <w:bookmarkStart w:id="9081" w:name="_Toc520839891"/>
              <w:bookmarkEnd w:id="9081"/>
            </w:del>
          </w:p>
        </w:tc>
        <w:tc>
          <w:tcPr>
            <w:tcW w:w="636" w:type="dxa"/>
          </w:tcPr>
          <w:p w14:paraId="00D2C5DC" w14:textId="6CA0EABA" w:rsidR="00F95C1D" w:rsidRPr="00A23FA3" w:rsidDel="00135389" w:rsidRDefault="001F35C5" w:rsidP="008F3E5E">
            <w:pPr>
              <w:jc w:val="center"/>
              <w:rPr>
                <w:del w:id="9082" w:author="raye" w:date="2018-07-20T17:11:00Z"/>
                <w:rFonts w:ascii="Calibri" w:hAnsi="Calibri" w:cstheme="minorHAnsi"/>
                <w:szCs w:val="21"/>
              </w:rPr>
            </w:pPr>
            <w:del w:id="9083" w:author="raye" w:date="2018-07-20T17:11:00Z">
              <w:r w:rsidRPr="00A23FA3" w:rsidDel="00135389">
                <w:rPr>
                  <w:rFonts w:ascii="Calibri" w:hAnsi="Calibri" w:cstheme="minorHAnsi"/>
                  <w:szCs w:val="21"/>
                </w:rPr>
                <w:delText>button</w:delText>
              </w:r>
              <w:bookmarkStart w:id="9084" w:name="_Toc520839892"/>
              <w:bookmarkEnd w:id="9084"/>
            </w:del>
          </w:p>
        </w:tc>
        <w:tc>
          <w:tcPr>
            <w:tcW w:w="3878" w:type="dxa"/>
          </w:tcPr>
          <w:p w14:paraId="30FD307C" w14:textId="41BC5C00" w:rsidR="00F95C1D" w:rsidRPr="00A23FA3" w:rsidDel="00135389" w:rsidRDefault="005C294E" w:rsidP="008F3E5E">
            <w:pPr>
              <w:jc w:val="left"/>
              <w:rPr>
                <w:del w:id="9085" w:author="raye" w:date="2018-07-20T17:11:00Z"/>
                <w:rFonts w:ascii="Calibri" w:hAnsi="Calibri" w:cstheme="minorHAnsi"/>
                <w:szCs w:val="21"/>
              </w:rPr>
            </w:pPr>
            <w:del w:id="9086"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Case Sign-Off</w:delText>
              </w:r>
              <w:r w:rsidRPr="00A23FA3" w:rsidDel="00135389">
                <w:rPr>
                  <w:rFonts w:ascii="Calibri" w:hAnsi="Calibri" w:cstheme="minorHAnsi"/>
                  <w:szCs w:val="21"/>
                </w:rPr>
                <w:delText xml:space="preserve"> page</w:delText>
              </w:r>
              <w:r w:rsidR="00F95C1D" w:rsidRPr="00A23FA3" w:rsidDel="00135389">
                <w:rPr>
                  <w:rFonts w:ascii="Calibri" w:hAnsi="Calibri" w:cstheme="minorHAnsi"/>
                  <w:szCs w:val="21"/>
                </w:rPr>
                <w:br/>
                <w:delText>(</w:delText>
              </w:r>
              <w:r w:rsidRPr="00A23FA3" w:rsidDel="00135389">
                <w:rPr>
                  <w:rFonts w:ascii="Calibri" w:hAnsi="Calibri" w:cstheme="minorHAnsi"/>
                  <w:szCs w:val="21"/>
                </w:rPr>
                <w:delText xml:space="preserve">ref </w:delText>
              </w:r>
              <w:r w:rsidR="00F95C1D" w:rsidRPr="00A23FA3" w:rsidDel="00135389">
                <w:rPr>
                  <w:rFonts w:ascii="Calibri" w:hAnsi="Calibri" w:cstheme="minorHAnsi"/>
                  <w:szCs w:val="21"/>
                </w:rPr>
                <w:fldChar w:fldCharType="begin"/>
              </w:r>
              <w:r w:rsidR="00F95C1D" w:rsidRPr="00A23FA3" w:rsidDel="00135389">
                <w:rPr>
                  <w:rFonts w:ascii="Calibri" w:hAnsi="Calibri" w:cstheme="minorHAnsi"/>
                  <w:szCs w:val="21"/>
                </w:rPr>
                <w:delInstrText xml:space="preserve"> REF _Ref508583138 \r \h  \* MERGEFORMAT </w:delInstrText>
              </w:r>
              <w:r w:rsidR="00F95C1D" w:rsidRPr="00A23FA3" w:rsidDel="00135389">
                <w:rPr>
                  <w:rFonts w:ascii="Calibri" w:hAnsi="Calibri" w:cstheme="minorHAnsi"/>
                  <w:szCs w:val="21"/>
                </w:rPr>
              </w:r>
              <w:r w:rsidR="00F95C1D"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0</w:delText>
              </w:r>
              <w:r w:rsidR="00F95C1D" w:rsidRPr="00A23FA3" w:rsidDel="00135389">
                <w:rPr>
                  <w:rFonts w:ascii="Calibri" w:hAnsi="Calibri" w:cstheme="minorHAnsi"/>
                  <w:szCs w:val="21"/>
                </w:rPr>
                <w:fldChar w:fldCharType="end"/>
              </w:r>
              <w:r w:rsidR="00F95C1D" w:rsidRPr="00A23FA3" w:rsidDel="00135389">
                <w:rPr>
                  <w:rFonts w:ascii="Calibri" w:hAnsi="Calibri" w:cstheme="minorHAnsi"/>
                  <w:szCs w:val="21"/>
                </w:rPr>
                <w:delText>)</w:delText>
              </w:r>
              <w:bookmarkStart w:id="9087" w:name="_Toc520839893"/>
              <w:bookmarkEnd w:id="9087"/>
            </w:del>
          </w:p>
        </w:tc>
        <w:bookmarkStart w:id="9088" w:name="_Toc520839894"/>
        <w:bookmarkEnd w:id="9088"/>
      </w:tr>
      <w:tr w:rsidR="00A23FA3" w:rsidRPr="00A23FA3" w:rsidDel="00135389" w14:paraId="6DF2697F" w14:textId="77777777" w:rsidTr="00117105">
        <w:trPr>
          <w:trHeight w:val="174"/>
          <w:del w:id="9089" w:author="raye" w:date="2018-07-20T17:11:00Z"/>
        </w:trPr>
        <w:tc>
          <w:tcPr>
            <w:tcW w:w="1498" w:type="dxa"/>
            <w:vMerge/>
          </w:tcPr>
          <w:p w14:paraId="24EB425F" w14:textId="279EDDA0" w:rsidR="00F95C1D" w:rsidRPr="00A23FA3" w:rsidDel="00135389" w:rsidRDefault="00F95C1D" w:rsidP="008F3E5E">
            <w:pPr>
              <w:rPr>
                <w:del w:id="9090" w:author="raye" w:date="2018-07-20T17:11:00Z"/>
                <w:rFonts w:ascii="Calibri" w:hAnsi="Calibri" w:cstheme="minorHAnsi"/>
                <w:szCs w:val="21"/>
              </w:rPr>
            </w:pPr>
            <w:bookmarkStart w:id="9091" w:name="_Toc520839895"/>
            <w:bookmarkEnd w:id="9091"/>
          </w:p>
        </w:tc>
        <w:tc>
          <w:tcPr>
            <w:tcW w:w="1621" w:type="dxa"/>
          </w:tcPr>
          <w:p w14:paraId="705E07CE" w14:textId="14A90417" w:rsidR="00F95C1D" w:rsidRPr="00A23FA3" w:rsidDel="00135389" w:rsidRDefault="00F95C1D" w:rsidP="008F3E5E">
            <w:pPr>
              <w:jc w:val="left"/>
              <w:rPr>
                <w:del w:id="9092" w:author="raye" w:date="2018-07-20T17:11:00Z"/>
                <w:rFonts w:ascii="Calibri" w:hAnsi="Calibri" w:cstheme="minorHAnsi"/>
                <w:szCs w:val="21"/>
              </w:rPr>
            </w:pPr>
            <w:del w:id="9093" w:author="raye" w:date="2018-07-20T17:11:00Z">
              <w:r w:rsidRPr="00A23FA3" w:rsidDel="00135389">
                <w:rPr>
                  <w:rFonts w:ascii="Calibri" w:hAnsi="Calibri" w:cstheme="minorHAnsi"/>
                  <w:szCs w:val="21"/>
                </w:rPr>
                <w:delText>Refer to Next</w:delText>
              </w:r>
              <w:bookmarkStart w:id="9094" w:name="_Toc520839896"/>
              <w:bookmarkEnd w:id="9094"/>
            </w:del>
          </w:p>
        </w:tc>
        <w:tc>
          <w:tcPr>
            <w:tcW w:w="636" w:type="dxa"/>
          </w:tcPr>
          <w:p w14:paraId="625E6D1C" w14:textId="54F6521B" w:rsidR="00F95C1D" w:rsidRPr="00A23FA3" w:rsidDel="00135389" w:rsidRDefault="001F35C5" w:rsidP="008F3E5E">
            <w:pPr>
              <w:jc w:val="center"/>
              <w:rPr>
                <w:del w:id="9095" w:author="raye" w:date="2018-07-20T17:11:00Z"/>
                <w:rFonts w:ascii="Calibri" w:hAnsi="Calibri" w:cstheme="minorHAnsi"/>
                <w:szCs w:val="21"/>
              </w:rPr>
            </w:pPr>
            <w:del w:id="9096" w:author="raye" w:date="2018-07-20T17:11:00Z">
              <w:r w:rsidRPr="00A23FA3" w:rsidDel="00135389">
                <w:rPr>
                  <w:rFonts w:ascii="Calibri" w:hAnsi="Calibri" w:cstheme="minorHAnsi"/>
                  <w:szCs w:val="21"/>
                </w:rPr>
                <w:delText>button</w:delText>
              </w:r>
              <w:bookmarkStart w:id="9097" w:name="_Toc520839897"/>
              <w:bookmarkEnd w:id="9097"/>
            </w:del>
          </w:p>
        </w:tc>
        <w:tc>
          <w:tcPr>
            <w:tcW w:w="3878" w:type="dxa"/>
          </w:tcPr>
          <w:p w14:paraId="08D702F3" w14:textId="59495916" w:rsidR="00F95C1D" w:rsidRPr="00A23FA3" w:rsidDel="00135389" w:rsidRDefault="005C294E" w:rsidP="008F3E5E">
            <w:pPr>
              <w:jc w:val="left"/>
              <w:rPr>
                <w:del w:id="9098" w:author="raye" w:date="2018-07-20T17:11:00Z"/>
                <w:rFonts w:ascii="Calibri" w:hAnsi="Calibri" w:cstheme="minorHAnsi"/>
                <w:szCs w:val="21"/>
              </w:rPr>
            </w:pPr>
            <w:del w:id="9099"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Case Refer to Next</w:delText>
              </w:r>
              <w:r w:rsidRPr="00A23FA3" w:rsidDel="00135389">
                <w:rPr>
                  <w:rFonts w:ascii="Calibri" w:hAnsi="Calibri" w:cstheme="minorHAnsi"/>
                  <w:szCs w:val="21"/>
                </w:rPr>
                <w:delText xml:space="preserve"> page.</w:delText>
              </w:r>
              <w:bookmarkStart w:id="9100" w:name="_Toc520839898"/>
              <w:bookmarkEnd w:id="9100"/>
            </w:del>
          </w:p>
          <w:p w14:paraId="5B8CAE00" w14:textId="66AAF43E" w:rsidR="00F95C1D" w:rsidRPr="00A23FA3" w:rsidDel="00135389" w:rsidRDefault="00F95C1D" w:rsidP="008F3E5E">
            <w:pPr>
              <w:jc w:val="left"/>
              <w:rPr>
                <w:del w:id="9101" w:author="raye" w:date="2018-07-20T17:11:00Z"/>
                <w:rFonts w:ascii="Calibri" w:hAnsi="Calibri" w:cstheme="minorHAnsi"/>
                <w:szCs w:val="21"/>
              </w:rPr>
            </w:pPr>
            <w:del w:id="9102" w:author="raye" w:date="2018-07-20T17:11:00Z">
              <w:r w:rsidRPr="00A23FA3" w:rsidDel="00135389">
                <w:rPr>
                  <w:rFonts w:ascii="Calibri" w:hAnsi="Calibri" w:cstheme="minorHAnsi"/>
                  <w:szCs w:val="21"/>
                </w:rPr>
                <w:delText>(</w:delText>
              </w:r>
              <w:r w:rsidR="005C294E"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_Ref508583156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4.11.6</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9103" w:name="_Toc520839899"/>
              <w:bookmarkEnd w:id="9103"/>
            </w:del>
          </w:p>
        </w:tc>
        <w:bookmarkStart w:id="9104" w:name="_Toc520839900"/>
        <w:bookmarkEnd w:id="9104"/>
      </w:tr>
      <w:tr w:rsidR="00A23FA3" w:rsidRPr="00A23FA3" w:rsidDel="00135389" w14:paraId="07C62BFE" w14:textId="77777777" w:rsidTr="00117105">
        <w:trPr>
          <w:trHeight w:val="174"/>
          <w:del w:id="9105" w:author="raye" w:date="2018-07-20T17:11:00Z"/>
        </w:trPr>
        <w:tc>
          <w:tcPr>
            <w:tcW w:w="1498" w:type="dxa"/>
            <w:vMerge/>
          </w:tcPr>
          <w:p w14:paraId="36E65A25" w14:textId="1F0E4D95" w:rsidR="00F95C1D" w:rsidRPr="00A23FA3" w:rsidDel="00135389" w:rsidRDefault="00F95C1D" w:rsidP="008F3E5E">
            <w:pPr>
              <w:rPr>
                <w:del w:id="9106" w:author="raye" w:date="2018-07-20T17:11:00Z"/>
                <w:rFonts w:ascii="Calibri" w:hAnsi="Calibri" w:cstheme="minorHAnsi"/>
                <w:szCs w:val="21"/>
              </w:rPr>
            </w:pPr>
            <w:bookmarkStart w:id="9107" w:name="_Toc520839901"/>
            <w:bookmarkEnd w:id="9107"/>
          </w:p>
        </w:tc>
        <w:tc>
          <w:tcPr>
            <w:tcW w:w="1621" w:type="dxa"/>
          </w:tcPr>
          <w:p w14:paraId="3E1D055F" w14:textId="29AAD7CA" w:rsidR="00F95C1D" w:rsidRPr="00A23FA3" w:rsidDel="00135389" w:rsidRDefault="00F95C1D" w:rsidP="008F3E5E">
            <w:pPr>
              <w:jc w:val="left"/>
              <w:rPr>
                <w:del w:id="9108" w:author="raye" w:date="2018-07-20T17:11:00Z"/>
                <w:rFonts w:ascii="Calibri" w:hAnsi="Calibri" w:cstheme="minorHAnsi"/>
                <w:szCs w:val="21"/>
              </w:rPr>
            </w:pPr>
            <w:del w:id="9109" w:author="raye" w:date="2018-07-20T17:11:00Z">
              <w:r w:rsidRPr="00A23FA3" w:rsidDel="00135389">
                <w:rPr>
                  <w:rFonts w:ascii="Calibri" w:hAnsi="Calibri" w:cstheme="minorHAnsi"/>
                  <w:szCs w:val="21"/>
                </w:rPr>
                <w:delText xml:space="preserve">Evidence </w:delText>
              </w:r>
              <w:r w:rsidR="006575C6" w:rsidRPr="00A23FA3" w:rsidDel="00135389">
                <w:rPr>
                  <w:rFonts w:ascii="Calibri" w:hAnsi="Calibri" w:cstheme="minorHAnsi"/>
                  <w:szCs w:val="21"/>
                </w:rPr>
                <w:delText>Manually</w:delText>
              </w:r>
              <w:r w:rsidRPr="00A23FA3" w:rsidDel="00135389">
                <w:rPr>
                  <w:rFonts w:ascii="Calibri" w:hAnsi="Calibri" w:cstheme="minorHAnsi"/>
                  <w:szCs w:val="21"/>
                </w:rPr>
                <w:delText xml:space="preserve"> Upload</w:delText>
              </w:r>
              <w:bookmarkStart w:id="9110" w:name="_Toc520839902"/>
              <w:bookmarkEnd w:id="9110"/>
            </w:del>
          </w:p>
        </w:tc>
        <w:tc>
          <w:tcPr>
            <w:tcW w:w="636" w:type="dxa"/>
          </w:tcPr>
          <w:p w14:paraId="7A63F5BC" w14:textId="1EA80BDE" w:rsidR="00F95C1D" w:rsidRPr="00A23FA3" w:rsidDel="00135389" w:rsidRDefault="001F35C5" w:rsidP="008F3E5E">
            <w:pPr>
              <w:jc w:val="center"/>
              <w:rPr>
                <w:del w:id="9111" w:author="raye" w:date="2018-07-20T17:11:00Z"/>
                <w:rFonts w:ascii="Calibri" w:hAnsi="Calibri" w:cstheme="minorHAnsi"/>
                <w:szCs w:val="21"/>
              </w:rPr>
            </w:pPr>
            <w:del w:id="9112" w:author="raye" w:date="2018-07-20T17:11:00Z">
              <w:r w:rsidRPr="00A23FA3" w:rsidDel="00135389">
                <w:rPr>
                  <w:rFonts w:ascii="Calibri" w:hAnsi="Calibri" w:cstheme="minorHAnsi"/>
                  <w:szCs w:val="21"/>
                </w:rPr>
                <w:delText>button</w:delText>
              </w:r>
              <w:bookmarkStart w:id="9113" w:name="_Toc520839903"/>
              <w:bookmarkEnd w:id="9113"/>
            </w:del>
          </w:p>
        </w:tc>
        <w:tc>
          <w:tcPr>
            <w:tcW w:w="3878" w:type="dxa"/>
          </w:tcPr>
          <w:p w14:paraId="13B82F57" w14:textId="793F211A" w:rsidR="00F95C1D" w:rsidRPr="00A23FA3" w:rsidDel="00135389" w:rsidRDefault="005C294E" w:rsidP="008F3E5E">
            <w:pPr>
              <w:jc w:val="left"/>
              <w:rPr>
                <w:del w:id="9114" w:author="raye" w:date="2018-07-20T17:11:00Z"/>
                <w:rFonts w:ascii="Calibri" w:hAnsi="Calibri" w:cstheme="minorHAnsi"/>
                <w:szCs w:val="21"/>
              </w:rPr>
            </w:pPr>
            <w:del w:id="9115" w:author="raye" w:date="2018-07-20T17:11:00Z">
              <w:r w:rsidRPr="00A23FA3" w:rsidDel="00135389">
                <w:rPr>
                  <w:rFonts w:ascii="Calibri" w:hAnsi="Calibri" w:cstheme="minorHAnsi"/>
                  <w:szCs w:val="21"/>
                </w:rPr>
                <w:delText xml:space="preserve">Click to display </w:delText>
              </w:r>
              <w:r w:rsidR="00F95C1D" w:rsidRPr="00A23FA3" w:rsidDel="00135389">
                <w:rPr>
                  <w:rFonts w:ascii="Calibri" w:hAnsi="Calibri" w:cstheme="minorHAnsi"/>
                  <w:szCs w:val="21"/>
                </w:rPr>
                <w:delText>Upload Evidence</w:delText>
              </w:r>
              <w:r w:rsidRPr="00A23FA3" w:rsidDel="00135389">
                <w:rPr>
                  <w:rFonts w:ascii="Calibri" w:hAnsi="Calibri" w:cstheme="minorHAnsi"/>
                  <w:szCs w:val="21"/>
                </w:rPr>
                <w:delText xml:space="preserve"> page.</w:delText>
              </w:r>
              <w:bookmarkStart w:id="9116" w:name="_Toc520839904"/>
              <w:bookmarkEnd w:id="9116"/>
            </w:del>
          </w:p>
          <w:p w14:paraId="67D72089" w14:textId="7A4239E3" w:rsidR="00F95C1D" w:rsidRPr="00A23FA3" w:rsidDel="00135389" w:rsidRDefault="00F95C1D" w:rsidP="008F3E5E">
            <w:pPr>
              <w:jc w:val="left"/>
              <w:rPr>
                <w:del w:id="9117" w:author="raye" w:date="2018-07-20T17:11:00Z"/>
                <w:rFonts w:ascii="Calibri" w:hAnsi="Calibri" w:cstheme="minorHAnsi"/>
                <w:szCs w:val="21"/>
              </w:rPr>
            </w:pPr>
            <w:del w:id="9118" w:author="raye" w:date="2018-07-20T17:11:00Z">
              <w:r w:rsidRPr="00A23FA3" w:rsidDel="00135389">
                <w:rPr>
                  <w:rFonts w:ascii="Calibri" w:hAnsi="Calibri" w:cstheme="minorHAnsi"/>
                  <w:szCs w:val="21"/>
                </w:rPr>
                <w:delText>(</w:delText>
              </w:r>
              <w:r w:rsidR="005C294E" w:rsidRPr="00A23FA3" w:rsidDel="00135389">
                <w:rPr>
                  <w:rFonts w:ascii="Calibri" w:hAnsi="Calibri" w:cstheme="minorHAnsi"/>
                  <w:szCs w:val="21"/>
                </w:rPr>
                <w:delText xml:space="preserve">ref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_Ref508895511 \r \h </w:delInstrText>
              </w:r>
              <w:r w:rsidR="00E31A5D" w:rsidRPr="00A23FA3" w:rsidDel="00135389">
                <w:rPr>
                  <w:rFonts w:ascii="Calibri" w:hAnsi="Calibri" w:cstheme="minorHAnsi"/>
                  <w:szCs w:val="21"/>
                </w:rPr>
                <w:delInstrText xml:space="preserve">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4.11.7</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9119" w:name="_Toc520839905"/>
              <w:bookmarkEnd w:id="9119"/>
            </w:del>
          </w:p>
        </w:tc>
        <w:bookmarkStart w:id="9120" w:name="_Toc520839906"/>
        <w:bookmarkEnd w:id="9120"/>
      </w:tr>
      <w:tr w:rsidR="00A23FA3" w:rsidRPr="00A23FA3" w:rsidDel="00135389" w14:paraId="589276AE" w14:textId="77777777" w:rsidTr="00117105">
        <w:trPr>
          <w:trHeight w:val="174"/>
          <w:del w:id="9121" w:author="raye" w:date="2018-07-20T17:11:00Z"/>
        </w:trPr>
        <w:tc>
          <w:tcPr>
            <w:tcW w:w="1498" w:type="dxa"/>
            <w:vMerge w:val="restart"/>
          </w:tcPr>
          <w:p w14:paraId="356873EC" w14:textId="2D8DCFF8" w:rsidR="0077655A" w:rsidRPr="00A23FA3" w:rsidDel="00135389" w:rsidRDefault="0077655A" w:rsidP="00C409AC">
            <w:pPr>
              <w:rPr>
                <w:del w:id="9122" w:author="raye" w:date="2018-07-20T17:11:00Z"/>
                <w:rFonts w:ascii="Calibri" w:hAnsi="Calibri" w:cstheme="minorHAnsi"/>
                <w:szCs w:val="21"/>
              </w:rPr>
            </w:pPr>
            <w:del w:id="9123" w:author="raye" w:date="2018-07-20T17:11:00Z">
              <w:r w:rsidRPr="00A23FA3" w:rsidDel="00135389">
                <w:rPr>
                  <w:rFonts w:ascii="Calibri" w:hAnsi="Calibri" w:cstheme="minorHAnsi"/>
                  <w:szCs w:val="21"/>
                </w:rPr>
                <w:delText>（</w:delText>
              </w:r>
              <w:r w:rsidRPr="00A23FA3" w:rsidDel="00135389">
                <w:rPr>
                  <w:rFonts w:ascii="Calibri" w:hAnsi="Calibri" w:cstheme="minorHAnsi"/>
                  <w:szCs w:val="21"/>
                </w:rPr>
                <w:delText>ALL</w:delText>
              </w:r>
              <w:r w:rsidRPr="00A23FA3" w:rsidDel="00135389">
                <w:rPr>
                  <w:rFonts w:ascii="Calibri" w:hAnsi="Calibri" w:cstheme="minorHAnsi"/>
                  <w:szCs w:val="21"/>
                </w:rPr>
                <w:delText>）</w:delText>
              </w:r>
              <w:bookmarkStart w:id="9124" w:name="_Toc520839907"/>
              <w:bookmarkEnd w:id="9124"/>
            </w:del>
          </w:p>
        </w:tc>
        <w:tc>
          <w:tcPr>
            <w:tcW w:w="1621" w:type="dxa"/>
          </w:tcPr>
          <w:p w14:paraId="03340027" w14:textId="5A4FF2F7" w:rsidR="0077655A" w:rsidRPr="00A23FA3" w:rsidDel="00135389" w:rsidRDefault="0077655A" w:rsidP="00A769EC">
            <w:pPr>
              <w:jc w:val="left"/>
              <w:rPr>
                <w:del w:id="9125" w:author="raye" w:date="2018-07-20T17:11:00Z"/>
                <w:rFonts w:ascii="Calibri" w:hAnsi="Calibri" w:cstheme="minorHAnsi"/>
                <w:szCs w:val="21"/>
              </w:rPr>
            </w:pPr>
            <w:del w:id="9126" w:author="raye" w:date="2018-07-20T17:11:00Z">
              <w:r w:rsidRPr="00A23FA3" w:rsidDel="00135389">
                <w:rPr>
                  <w:rFonts w:ascii="Calibri" w:hAnsi="Calibri" w:cstheme="minorHAnsi"/>
                  <w:szCs w:val="21"/>
                </w:rPr>
                <w:delText>Cancel</w:delText>
              </w:r>
              <w:r w:rsidR="00376648" w:rsidRPr="00A23FA3" w:rsidDel="00135389">
                <w:rPr>
                  <w:rFonts w:ascii="Calibri" w:hAnsi="Calibri" w:cstheme="minorHAnsi"/>
                  <w:szCs w:val="21"/>
                </w:rPr>
                <w:delText xml:space="preserve"> Case</w:delText>
              </w:r>
              <w:bookmarkStart w:id="9127" w:name="_Toc520839908"/>
              <w:bookmarkEnd w:id="9127"/>
            </w:del>
          </w:p>
        </w:tc>
        <w:tc>
          <w:tcPr>
            <w:tcW w:w="636" w:type="dxa"/>
          </w:tcPr>
          <w:p w14:paraId="7CF67C5B" w14:textId="611DCAF5" w:rsidR="0077655A" w:rsidRPr="00A23FA3" w:rsidDel="00135389" w:rsidRDefault="001F35C5" w:rsidP="00774ECE">
            <w:pPr>
              <w:jc w:val="center"/>
              <w:rPr>
                <w:del w:id="9128" w:author="raye" w:date="2018-07-20T17:11:00Z"/>
                <w:rFonts w:ascii="Calibri" w:hAnsi="Calibri" w:cstheme="minorHAnsi"/>
                <w:szCs w:val="21"/>
              </w:rPr>
            </w:pPr>
            <w:del w:id="9129" w:author="raye" w:date="2018-07-20T17:11:00Z">
              <w:r w:rsidRPr="00A23FA3" w:rsidDel="00135389">
                <w:rPr>
                  <w:rFonts w:ascii="Calibri" w:hAnsi="Calibri" w:cstheme="minorHAnsi"/>
                  <w:szCs w:val="21"/>
                </w:rPr>
                <w:delText>button</w:delText>
              </w:r>
              <w:bookmarkStart w:id="9130" w:name="_Toc520839909"/>
              <w:bookmarkEnd w:id="9130"/>
            </w:del>
          </w:p>
        </w:tc>
        <w:tc>
          <w:tcPr>
            <w:tcW w:w="3878" w:type="dxa"/>
          </w:tcPr>
          <w:p w14:paraId="02CBB968" w14:textId="14739FEF" w:rsidR="00376648" w:rsidRPr="00A23FA3" w:rsidDel="00135389" w:rsidRDefault="00E02FED" w:rsidP="00774ECE">
            <w:pPr>
              <w:jc w:val="left"/>
              <w:rPr>
                <w:del w:id="9131" w:author="raye" w:date="2018-07-20T17:11:00Z"/>
                <w:rFonts w:ascii="Calibri" w:hAnsi="Calibri" w:cstheme="minorHAnsi"/>
                <w:szCs w:val="21"/>
              </w:rPr>
            </w:pPr>
            <w:del w:id="9132" w:author="raye" w:date="2018-07-20T17:11:00Z">
              <w:r w:rsidRPr="00A23FA3" w:rsidDel="00135389">
                <w:rPr>
                  <w:rFonts w:ascii="Calibri" w:hAnsi="Calibri" w:cstheme="minorHAnsi"/>
                  <w:szCs w:val="21"/>
                </w:rPr>
                <w:delText xml:space="preserve">After </w:delText>
              </w:r>
              <w:r w:rsidR="00417547" w:rsidRPr="00A23FA3" w:rsidDel="00135389">
                <w:rPr>
                  <w:rFonts w:ascii="Calibri" w:hAnsi="Calibri" w:cstheme="minorHAnsi"/>
                  <w:szCs w:val="21"/>
                </w:rPr>
                <w:delText>clicking</w:delText>
              </w:r>
              <w:r w:rsidRPr="00A23FA3" w:rsidDel="00135389">
                <w:rPr>
                  <w:rFonts w:ascii="Calibri" w:hAnsi="Calibri" w:cstheme="minorHAnsi"/>
                  <w:szCs w:val="21"/>
                </w:rPr>
                <w:delText xml:space="preserve"> this </w:delText>
              </w:r>
              <w:r w:rsidR="001F35C5" w:rsidRPr="00A23FA3" w:rsidDel="00135389">
                <w:rPr>
                  <w:rFonts w:ascii="Calibri" w:hAnsi="Calibri" w:cstheme="minorHAnsi"/>
                  <w:szCs w:val="21"/>
                </w:rPr>
                <w:delText>button</w:delText>
              </w:r>
              <w:r w:rsidRPr="00A23FA3" w:rsidDel="00135389">
                <w:rPr>
                  <w:rFonts w:ascii="Calibri" w:hAnsi="Calibri" w:cstheme="minorHAnsi"/>
                  <w:szCs w:val="21"/>
                </w:rPr>
                <w:delText>, system will notice user to input the reason, then</w:delText>
              </w:r>
              <w:r w:rsidRPr="00A23FA3" w:rsidDel="00135389">
                <w:rPr>
                  <w:rFonts w:ascii="Calibri" w:hAnsi="Calibri"/>
                </w:rPr>
                <w:delText xml:space="preserve"> discontinue the current case processing directly in the system (Set case status as ‘Cancelled’).</w:delText>
              </w:r>
              <w:bookmarkStart w:id="9133" w:name="_Toc520839910"/>
              <w:bookmarkEnd w:id="9133"/>
            </w:del>
          </w:p>
          <w:p w14:paraId="170DA500" w14:textId="72719A8A" w:rsidR="00376648" w:rsidRPr="00A23FA3" w:rsidDel="00135389" w:rsidRDefault="00E02FED" w:rsidP="00774ECE">
            <w:pPr>
              <w:jc w:val="left"/>
              <w:rPr>
                <w:del w:id="9134" w:author="raye" w:date="2018-07-20T17:11:00Z"/>
                <w:rFonts w:ascii="Calibri" w:hAnsi="Calibri" w:cstheme="minorHAnsi"/>
                <w:szCs w:val="21"/>
              </w:rPr>
            </w:pPr>
            <w:del w:id="9135" w:author="raye" w:date="2018-07-20T17:11:00Z">
              <w:r w:rsidRPr="00A23FA3" w:rsidDel="00135389">
                <w:rPr>
                  <w:rFonts w:ascii="Calibri" w:hAnsi="Calibri" w:cstheme="minorHAnsi"/>
                  <w:szCs w:val="21"/>
                </w:rPr>
                <w:delText xml:space="preserve">Notice: </w:delText>
              </w:r>
              <w:r w:rsidRPr="00A23FA3" w:rsidDel="00135389">
                <w:rPr>
                  <w:rFonts w:ascii="Calibri" w:hAnsi="Calibri"/>
                </w:rPr>
                <w:delText xml:space="preserve">If needs to abandon the current </w:delText>
              </w:r>
              <w:r w:rsidR="009E51F8" w:rsidRPr="00A23FA3" w:rsidDel="00135389">
                <w:rPr>
                  <w:rFonts w:ascii="Calibri" w:hAnsi="Calibri"/>
                </w:rPr>
                <w:delText xml:space="preserve">operations </w:delText>
              </w:r>
              <w:r w:rsidRPr="00A23FA3" w:rsidDel="00135389">
                <w:rPr>
                  <w:rFonts w:ascii="Calibri" w:hAnsi="Calibri"/>
                </w:rPr>
                <w:delText>and close the window, click on the upper right corner of the window "X", or add a "Close" button</w:delText>
              </w:r>
              <w:bookmarkStart w:id="9136" w:name="_Toc520839911"/>
              <w:bookmarkEnd w:id="9136"/>
            </w:del>
          </w:p>
        </w:tc>
        <w:bookmarkStart w:id="9137" w:name="_Toc520839912"/>
        <w:bookmarkEnd w:id="9137"/>
      </w:tr>
      <w:tr w:rsidR="00376648" w:rsidRPr="00A23FA3" w:rsidDel="00135389" w14:paraId="22D9B61A" w14:textId="3EDC05A5" w:rsidTr="00117105">
        <w:trPr>
          <w:trHeight w:val="174"/>
          <w:del w:id="9138" w:author="raye" w:date="2018-07-20T17:11:00Z"/>
        </w:trPr>
        <w:tc>
          <w:tcPr>
            <w:tcW w:w="1498" w:type="dxa"/>
            <w:vMerge/>
          </w:tcPr>
          <w:p w14:paraId="297B5200" w14:textId="139B312F" w:rsidR="00376648" w:rsidRPr="00A23FA3" w:rsidDel="00135389" w:rsidRDefault="00376648" w:rsidP="008F3E5E">
            <w:pPr>
              <w:rPr>
                <w:del w:id="9139" w:author="raye" w:date="2018-07-20T17:11:00Z"/>
                <w:rFonts w:ascii="Calibri" w:hAnsi="Calibri" w:cstheme="minorHAnsi"/>
                <w:szCs w:val="21"/>
              </w:rPr>
            </w:pPr>
            <w:bookmarkStart w:id="9140" w:name="_Toc520839913"/>
            <w:bookmarkEnd w:id="9140"/>
          </w:p>
        </w:tc>
        <w:tc>
          <w:tcPr>
            <w:tcW w:w="1621" w:type="dxa"/>
          </w:tcPr>
          <w:p w14:paraId="7B058604" w14:textId="43BAA21A" w:rsidR="00376648" w:rsidRPr="00A23FA3" w:rsidDel="00135389" w:rsidRDefault="00376648" w:rsidP="008F3E5E">
            <w:pPr>
              <w:jc w:val="left"/>
              <w:rPr>
                <w:del w:id="9141" w:author="raye" w:date="2018-07-20T17:11:00Z"/>
                <w:rFonts w:ascii="Calibri" w:hAnsi="Calibri" w:cstheme="minorHAnsi"/>
                <w:szCs w:val="21"/>
              </w:rPr>
            </w:pPr>
            <w:del w:id="9142" w:author="raye" w:date="2018-07-20T17:11:00Z">
              <w:r w:rsidRPr="00A23FA3" w:rsidDel="00135389">
                <w:rPr>
                  <w:rFonts w:ascii="Calibri" w:hAnsi="Calibri" w:cstheme="minorHAnsi"/>
                  <w:szCs w:val="21"/>
                </w:rPr>
                <w:delText>Return for Delete</w:delText>
              </w:r>
              <w:bookmarkStart w:id="9143" w:name="_Toc520839914"/>
              <w:bookmarkEnd w:id="9143"/>
            </w:del>
          </w:p>
        </w:tc>
        <w:tc>
          <w:tcPr>
            <w:tcW w:w="636" w:type="dxa"/>
          </w:tcPr>
          <w:p w14:paraId="1DF33440" w14:textId="4450B8AC" w:rsidR="00376648" w:rsidRPr="00A23FA3" w:rsidDel="00135389" w:rsidRDefault="001F35C5" w:rsidP="008F3E5E">
            <w:pPr>
              <w:jc w:val="center"/>
              <w:rPr>
                <w:del w:id="9144" w:author="raye" w:date="2018-07-20T17:11:00Z"/>
                <w:rFonts w:ascii="Calibri" w:hAnsi="Calibri" w:cstheme="minorHAnsi"/>
                <w:szCs w:val="21"/>
              </w:rPr>
            </w:pPr>
            <w:del w:id="9145" w:author="raye" w:date="2018-07-20T17:11:00Z">
              <w:r w:rsidRPr="00A23FA3" w:rsidDel="00135389">
                <w:rPr>
                  <w:rFonts w:ascii="Calibri" w:hAnsi="Calibri" w:cstheme="minorHAnsi"/>
                  <w:szCs w:val="21"/>
                </w:rPr>
                <w:delText>button</w:delText>
              </w:r>
              <w:bookmarkStart w:id="9146" w:name="_Toc520839915"/>
              <w:bookmarkEnd w:id="9146"/>
            </w:del>
          </w:p>
        </w:tc>
        <w:tc>
          <w:tcPr>
            <w:tcW w:w="3878" w:type="dxa"/>
          </w:tcPr>
          <w:p w14:paraId="1A298DC0" w14:textId="569D5D61" w:rsidR="00376648" w:rsidRPr="00A23FA3" w:rsidDel="00135389" w:rsidRDefault="00E02FED" w:rsidP="008F3E5E">
            <w:pPr>
              <w:jc w:val="left"/>
              <w:rPr>
                <w:del w:id="9147" w:author="raye" w:date="2018-07-20T17:11:00Z"/>
                <w:rFonts w:ascii="Calibri" w:hAnsi="Calibri" w:cstheme="minorHAnsi"/>
                <w:szCs w:val="21"/>
              </w:rPr>
            </w:pPr>
            <w:del w:id="9148" w:author="raye" w:date="2018-07-20T17:11:00Z">
              <w:r w:rsidRPr="00A23FA3" w:rsidDel="00135389">
                <w:rPr>
                  <w:rFonts w:ascii="Calibri" w:hAnsi="Calibri"/>
                </w:rPr>
                <w:delText>Click to prompt the user whether to confirm the deletion. If user confirm, needs input the deleted reason</w:delText>
              </w:r>
              <w:r w:rsidRPr="00A23FA3" w:rsidDel="00135389">
                <w:rPr>
                  <w:rFonts w:ascii="Calibri" w:hAnsi="Calibri" w:cstheme="minorHAnsi"/>
                  <w:szCs w:val="21"/>
                </w:rPr>
                <w:delText>.</w:delText>
              </w:r>
              <w:bookmarkStart w:id="9149" w:name="_Toc520839916"/>
              <w:bookmarkEnd w:id="9149"/>
            </w:del>
          </w:p>
          <w:p w14:paraId="16284B34" w14:textId="58AEA425" w:rsidR="00376648" w:rsidRPr="00A23FA3" w:rsidDel="00135389" w:rsidRDefault="00E02FED" w:rsidP="008F3E5E">
            <w:pPr>
              <w:jc w:val="left"/>
              <w:rPr>
                <w:del w:id="9150" w:author="raye" w:date="2018-07-20T17:11:00Z"/>
                <w:rFonts w:ascii="Calibri" w:hAnsi="Calibri" w:cstheme="minorHAnsi"/>
                <w:szCs w:val="21"/>
              </w:rPr>
            </w:pPr>
            <w:del w:id="9151" w:author="raye" w:date="2018-07-20T17:11:00Z">
              <w:r w:rsidRPr="00A23FA3" w:rsidDel="00135389">
                <w:rPr>
                  <w:rFonts w:ascii="Calibri" w:hAnsi="Calibri" w:cstheme="minorHAnsi"/>
                  <w:szCs w:val="21"/>
                </w:rPr>
                <w:delText>Close review page, return to Case List for review page.</w:delText>
              </w:r>
              <w:r w:rsidRPr="00A23FA3" w:rsidDel="00135389">
                <w:rPr>
                  <w:rFonts w:ascii="Calibri" w:hAnsi="Calibri" w:cstheme="minorHAnsi"/>
                  <w:szCs w:val="21"/>
                </w:rPr>
                <w:br/>
                <w:delText xml:space="preserve">(System will </w:delText>
              </w:r>
              <w:r w:rsidR="00417547" w:rsidRPr="00A23FA3" w:rsidDel="00135389">
                <w:rPr>
                  <w:rFonts w:ascii="Calibri" w:hAnsi="Calibri" w:cstheme="minorHAnsi"/>
                  <w:szCs w:val="21"/>
                </w:rPr>
                <w:delText>return</w:delText>
              </w:r>
              <w:r w:rsidRPr="00A23FA3" w:rsidDel="00135389">
                <w:rPr>
                  <w:rFonts w:ascii="Calibri" w:hAnsi="Calibri" w:cstheme="minorHAnsi"/>
                  <w:szCs w:val="21"/>
                </w:rPr>
                <w:delText xml:space="preserve"> this case to original </w:delText>
              </w:r>
              <w:r w:rsidR="00604DE2" w:rsidRPr="00A23FA3" w:rsidDel="00135389">
                <w:rPr>
                  <w:rFonts w:ascii="Calibri" w:hAnsi="Calibri" w:cstheme="minorHAnsi"/>
                  <w:szCs w:val="21"/>
                </w:rPr>
                <w:delText xml:space="preserve">Operations Analyst </w:delText>
              </w:r>
              <w:r w:rsidRPr="00A23FA3" w:rsidDel="00135389">
                <w:rPr>
                  <w:rFonts w:ascii="Calibri" w:hAnsi="Calibri" w:cstheme="minorHAnsi"/>
                  <w:szCs w:val="21"/>
                </w:rPr>
                <w:delText>for delete).</w:delText>
              </w:r>
              <w:bookmarkStart w:id="9152" w:name="_Toc520839917"/>
              <w:bookmarkEnd w:id="9152"/>
            </w:del>
          </w:p>
        </w:tc>
        <w:bookmarkStart w:id="9153" w:name="_Toc520839918"/>
        <w:bookmarkEnd w:id="9153"/>
      </w:tr>
    </w:tbl>
    <w:p w14:paraId="23A11091" w14:textId="19D15B7E" w:rsidR="007343BB" w:rsidRPr="00A23FA3" w:rsidDel="00135389" w:rsidRDefault="007343BB" w:rsidP="00C409AC">
      <w:pPr>
        <w:spacing w:afterLines="50" w:after="156"/>
        <w:rPr>
          <w:del w:id="9154" w:author="raye" w:date="2018-07-20T17:11:00Z"/>
          <w:rFonts w:ascii="Calibri" w:hAnsi="Calibri" w:cstheme="minorHAnsi"/>
          <w:sz w:val="24"/>
        </w:rPr>
      </w:pPr>
      <w:bookmarkStart w:id="9155" w:name="_Toc520839919"/>
      <w:bookmarkEnd w:id="9155"/>
    </w:p>
    <w:p w14:paraId="0EFBFA71" w14:textId="45E19A5D" w:rsidR="00E00AB6" w:rsidRPr="00A23FA3" w:rsidDel="00135389" w:rsidRDefault="006F1015">
      <w:pPr>
        <w:pStyle w:val="3"/>
        <w:keepNext w:val="0"/>
        <w:keepLines w:val="0"/>
        <w:spacing w:before="0" w:after="120" w:line="240" w:lineRule="auto"/>
        <w:ind w:left="993"/>
        <w:rPr>
          <w:del w:id="9156" w:author="raye" w:date="2018-07-20T17:11:00Z"/>
          <w:rFonts w:ascii="Calibri" w:hAnsi="Calibri" w:cstheme="minorHAnsi"/>
        </w:rPr>
        <w:pPrChange w:id="9157" w:author="raye" w:date="2018-07-17T11:03:00Z">
          <w:pPr>
            <w:pStyle w:val="3"/>
            <w:keepNext w:val="0"/>
            <w:keepLines w:val="0"/>
            <w:numPr>
              <w:ilvl w:val="2"/>
              <w:numId w:val="3"/>
            </w:numPr>
            <w:spacing w:before="0" w:after="120" w:line="240" w:lineRule="auto"/>
            <w:ind w:left="993" w:hanging="993"/>
          </w:pPr>
        </w:pPrChange>
      </w:pPr>
      <w:bookmarkStart w:id="9158" w:name="_Ref508583180"/>
      <w:del w:id="9159" w:author="raye" w:date="2018-07-20T17:11:00Z">
        <w:r w:rsidRPr="00A23FA3" w:rsidDel="00135389">
          <w:rPr>
            <w:rFonts w:ascii="Calibri" w:hAnsi="Calibri" w:cstheme="minorHAnsi"/>
          </w:rPr>
          <w:br w:type="page"/>
        </w:r>
        <w:bookmarkStart w:id="9160" w:name="_Toc512250249"/>
        <w:r w:rsidR="00E00AB6" w:rsidRPr="00A23FA3" w:rsidDel="00135389">
          <w:rPr>
            <w:rFonts w:ascii="Calibri" w:hAnsi="Calibri" w:cstheme="minorHAnsi"/>
          </w:rPr>
          <w:delText>Case Assignment Page</w:delText>
        </w:r>
        <w:bookmarkEnd w:id="9158"/>
        <w:bookmarkEnd w:id="9160"/>
      </w:del>
    </w:p>
    <w:p w14:paraId="01B8236D" w14:textId="0D920ED4" w:rsidR="00571256" w:rsidRPr="00A23FA3" w:rsidDel="00135389" w:rsidRDefault="00E02FED" w:rsidP="00C409AC">
      <w:pPr>
        <w:spacing w:afterLines="50" w:after="156"/>
        <w:ind w:firstLineChars="177" w:firstLine="425"/>
        <w:rPr>
          <w:del w:id="9161" w:author="raye" w:date="2018-07-20T17:11:00Z"/>
          <w:rFonts w:ascii="Calibri" w:hAnsi="Calibri" w:cstheme="minorHAnsi"/>
          <w:sz w:val="24"/>
        </w:rPr>
      </w:pPr>
      <w:del w:id="9162" w:author="raye" w:date="2018-07-20T17:11:00Z">
        <w:r w:rsidRPr="00A23FA3" w:rsidDel="00135389">
          <w:rPr>
            <w:rFonts w:ascii="Calibri" w:hAnsi="Calibri" w:cstheme="minorHAnsi"/>
            <w:sz w:val="24"/>
          </w:rPr>
          <w:delText xml:space="preserve">This interface is only for cases where </w:delText>
        </w:r>
        <w:r w:rsidRPr="00A23FA3" w:rsidDel="00135389">
          <w:rPr>
            <w:rFonts w:ascii="Calibri" w:hAnsi="Calibri" w:cstheme="minorHAnsi"/>
            <w:sz w:val="24"/>
            <w:szCs w:val="24"/>
          </w:rPr>
          <w:delText>Compliance Supervisor</w:delText>
        </w:r>
        <w:r w:rsidRPr="00A23FA3" w:rsidDel="00135389">
          <w:rPr>
            <w:rFonts w:ascii="Calibri" w:hAnsi="Calibri" w:cstheme="minorHAnsi"/>
            <w:sz w:val="24"/>
          </w:rPr>
          <w:delText xml:space="preserve"> assigns case to </w:delText>
        </w:r>
        <w:r w:rsidRPr="00A23FA3" w:rsidDel="00135389">
          <w:rPr>
            <w:rFonts w:ascii="Calibri" w:hAnsi="Calibri" w:cstheme="minorHAnsi"/>
            <w:sz w:val="24"/>
            <w:szCs w:val="24"/>
          </w:rPr>
          <w:delText>Compliance Analyst</w:delText>
        </w:r>
        <w:r w:rsidRPr="00A23FA3" w:rsidDel="00135389">
          <w:rPr>
            <w:rFonts w:ascii="Calibri" w:hAnsi="Calibri" w:cstheme="minorHAnsi"/>
            <w:sz w:val="24"/>
          </w:rPr>
          <w:delText xml:space="preserve">, and throughout the TSD process there are the following scenarios in which </w:delText>
        </w:r>
        <w:r w:rsidRPr="00A23FA3" w:rsidDel="00135389">
          <w:rPr>
            <w:rFonts w:ascii="Calibri" w:hAnsi="Calibri" w:cstheme="minorHAnsi"/>
            <w:sz w:val="24"/>
            <w:szCs w:val="24"/>
          </w:rPr>
          <w:delText>Compliance Supervisor</w:delText>
        </w:r>
        <w:r w:rsidRPr="00A23FA3" w:rsidDel="00135389">
          <w:rPr>
            <w:rFonts w:ascii="Calibri" w:hAnsi="Calibri" w:cstheme="minorHAnsi"/>
            <w:sz w:val="24"/>
          </w:rPr>
          <w:delText xml:space="preserve"> needs to assign case to </w:delText>
        </w:r>
        <w:r w:rsidRPr="00A23FA3" w:rsidDel="00135389">
          <w:rPr>
            <w:rFonts w:ascii="Calibri" w:hAnsi="Calibri" w:cstheme="minorHAnsi"/>
            <w:sz w:val="24"/>
            <w:szCs w:val="24"/>
          </w:rPr>
          <w:delText>Compliance Analyst</w:delText>
        </w:r>
        <w:r w:rsidRPr="00A23FA3" w:rsidDel="00135389">
          <w:rPr>
            <w:rFonts w:ascii="Calibri" w:hAnsi="Calibri" w:cstheme="minorHAnsi"/>
            <w:sz w:val="24"/>
          </w:rPr>
          <w:delText>:</w:delText>
        </w:r>
        <w:bookmarkStart w:id="9163" w:name="_Toc520839920"/>
        <w:bookmarkEnd w:id="9163"/>
      </w:del>
    </w:p>
    <w:p w14:paraId="05BB594F" w14:textId="090CBEA1" w:rsidR="006E50FD" w:rsidRPr="00A23FA3" w:rsidDel="00135389" w:rsidRDefault="009E51F8" w:rsidP="00B01F41">
      <w:pPr>
        <w:pStyle w:val="a0"/>
        <w:numPr>
          <w:ilvl w:val="1"/>
          <w:numId w:val="7"/>
        </w:numPr>
        <w:spacing w:afterLines="50" w:after="156"/>
        <w:ind w:left="851" w:firstLineChars="0"/>
        <w:jc w:val="left"/>
        <w:rPr>
          <w:del w:id="9164" w:author="raye" w:date="2018-07-20T17:11:00Z"/>
          <w:rFonts w:ascii="Calibri" w:hAnsi="Calibri" w:cstheme="minorHAnsi"/>
          <w:sz w:val="24"/>
          <w:szCs w:val="24"/>
        </w:rPr>
      </w:pPr>
      <w:del w:id="9165" w:author="raye" w:date="2018-07-20T17:11:00Z">
        <w:r w:rsidRPr="00A23FA3" w:rsidDel="00135389">
          <w:rPr>
            <w:rFonts w:ascii="Calibri" w:hAnsi="Calibri" w:cstheme="minorHAnsi"/>
            <w:sz w:val="24"/>
            <w:szCs w:val="24"/>
          </w:rPr>
          <w:delText xml:space="preserve">Operations </w:delText>
        </w:r>
        <w:r w:rsidR="00FE574D" w:rsidRPr="00A23FA3" w:rsidDel="00135389">
          <w:rPr>
            <w:rFonts w:ascii="Calibri" w:hAnsi="Calibri" w:cstheme="minorHAnsi"/>
            <w:sz w:val="24"/>
            <w:szCs w:val="24"/>
          </w:rPr>
          <w:delText>Manager</w:delText>
        </w:r>
        <w:r w:rsidR="00E02FED" w:rsidRPr="00A23FA3" w:rsidDel="00135389">
          <w:rPr>
            <w:rFonts w:ascii="Calibri" w:hAnsi="Calibri" w:cstheme="minorHAnsi"/>
            <w:sz w:val="24"/>
            <w:szCs w:val="24"/>
          </w:rPr>
          <w:delText xml:space="preserve"> escalated new case, need </w:delText>
        </w:r>
        <w:r w:rsidR="009504B1" w:rsidRPr="00A23FA3" w:rsidDel="00135389">
          <w:rPr>
            <w:rFonts w:ascii="Calibri" w:hAnsi="Calibri" w:cstheme="minorHAnsi"/>
            <w:sz w:val="24"/>
            <w:szCs w:val="24"/>
          </w:rPr>
          <w:delText xml:space="preserve">Compliance </w:delText>
        </w:r>
        <w:r w:rsidR="00417547" w:rsidRPr="00A23FA3" w:rsidDel="00135389">
          <w:rPr>
            <w:rFonts w:ascii="Calibri" w:hAnsi="Calibri" w:cstheme="minorHAnsi"/>
            <w:sz w:val="24"/>
            <w:szCs w:val="24"/>
          </w:rPr>
          <w:delText>Supervisor to</w:delText>
        </w:r>
        <w:r w:rsidR="00E02FED" w:rsidRPr="00A23FA3" w:rsidDel="00135389">
          <w:rPr>
            <w:rFonts w:ascii="Calibri" w:hAnsi="Calibri" w:cstheme="minorHAnsi"/>
            <w:sz w:val="24"/>
            <w:szCs w:val="24"/>
          </w:rPr>
          <w:delText xml:space="preserve"> assign a </w:delText>
        </w:r>
        <w:r w:rsidR="009504B1" w:rsidRPr="00A23FA3" w:rsidDel="00135389">
          <w:rPr>
            <w:rFonts w:ascii="Calibri" w:hAnsi="Calibri" w:cstheme="minorHAnsi"/>
            <w:sz w:val="24"/>
            <w:szCs w:val="24"/>
          </w:rPr>
          <w:delText xml:space="preserve">Compliance </w:delText>
        </w:r>
        <w:r w:rsidR="00FE574D" w:rsidRPr="00A23FA3" w:rsidDel="00135389">
          <w:rPr>
            <w:rFonts w:ascii="Calibri" w:hAnsi="Calibri" w:cstheme="minorHAnsi"/>
            <w:sz w:val="24"/>
            <w:szCs w:val="24"/>
          </w:rPr>
          <w:delText>Analyst</w:delText>
        </w:r>
        <w:r w:rsidR="00E02FED" w:rsidRPr="00A23FA3" w:rsidDel="00135389">
          <w:rPr>
            <w:rFonts w:ascii="Calibri" w:hAnsi="Calibri" w:cstheme="minorHAnsi"/>
            <w:sz w:val="24"/>
            <w:szCs w:val="24"/>
          </w:rPr>
          <w:delText xml:space="preserve"> to taking more review.</w:delText>
        </w:r>
        <w:bookmarkStart w:id="9166" w:name="_Toc520839921"/>
        <w:bookmarkEnd w:id="9166"/>
      </w:del>
    </w:p>
    <w:p w14:paraId="0CE78B22" w14:textId="4836AE72" w:rsidR="00FE574D" w:rsidRPr="00A23FA3" w:rsidDel="00135389" w:rsidRDefault="00E02FED" w:rsidP="00B01F41">
      <w:pPr>
        <w:pStyle w:val="a0"/>
        <w:numPr>
          <w:ilvl w:val="1"/>
          <w:numId w:val="7"/>
        </w:numPr>
        <w:spacing w:afterLines="50" w:after="156"/>
        <w:ind w:left="851" w:firstLineChars="0"/>
        <w:rPr>
          <w:del w:id="9167" w:author="raye" w:date="2018-07-20T17:11:00Z"/>
          <w:rFonts w:ascii="Calibri" w:hAnsi="Calibri" w:cstheme="minorHAnsi"/>
          <w:sz w:val="24"/>
          <w:szCs w:val="24"/>
        </w:rPr>
      </w:pPr>
      <w:del w:id="9168" w:author="raye" w:date="2018-07-20T17:11:00Z">
        <w:r w:rsidRPr="00A23FA3" w:rsidDel="00135389">
          <w:rPr>
            <w:rFonts w:ascii="Calibri" w:hAnsi="Calibri" w:cstheme="minorHAnsi"/>
            <w:sz w:val="24"/>
            <w:szCs w:val="24"/>
          </w:rPr>
          <w:delText xml:space="preserve">After </w:delText>
        </w:r>
        <w:r w:rsidR="009504B1" w:rsidRPr="00A23FA3" w:rsidDel="00135389">
          <w:rPr>
            <w:rFonts w:ascii="Calibri" w:hAnsi="Calibri" w:cstheme="minorHAnsi"/>
            <w:sz w:val="24"/>
            <w:szCs w:val="24"/>
          </w:rPr>
          <w:delText xml:space="preserve">Compliance </w:delText>
        </w:r>
        <w:r w:rsidR="00FE574D" w:rsidRPr="00A23FA3" w:rsidDel="00135389">
          <w:rPr>
            <w:rFonts w:ascii="Calibri" w:hAnsi="Calibri" w:cstheme="minorHAnsi"/>
            <w:sz w:val="24"/>
            <w:szCs w:val="24"/>
          </w:rPr>
          <w:delText>Supervisor</w:delText>
        </w:r>
        <w:r w:rsidRPr="00A23FA3" w:rsidDel="00135389">
          <w:rPr>
            <w:rFonts w:ascii="Calibri" w:hAnsi="Calibri" w:cstheme="minorHAnsi"/>
            <w:sz w:val="24"/>
            <w:szCs w:val="24"/>
          </w:rPr>
          <w:delText xml:space="preserve"> r</w:delText>
        </w:r>
        <w:r w:rsidR="00FE574D" w:rsidRPr="00A23FA3" w:rsidDel="00135389">
          <w:rPr>
            <w:rFonts w:ascii="Calibri" w:hAnsi="Calibri" w:cstheme="minorHAnsi"/>
            <w:sz w:val="24"/>
            <w:szCs w:val="24"/>
          </w:rPr>
          <w:delText>eview</w:delText>
        </w:r>
        <w:r w:rsidRPr="00A23FA3" w:rsidDel="00135389">
          <w:rPr>
            <w:rFonts w:ascii="Calibri" w:hAnsi="Calibri" w:cstheme="minorHAnsi"/>
            <w:sz w:val="24"/>
            <w:szCs w:val="24"/>
          </w:rPr>
          <w:delText>ed the</w:delText>
        </w:r>
        <w:r w:rsidR="00FE574D" w:rsidRPr="00A23FA3" w:rsidDel="00135389">
          <w:rPr>
            <w:rFonts w:ascii="Calibri" w:hAnsi="Calibri" w:cstheme="minorHAnsi"/>
            <w:sz w:val="24"/>
            <w:szCs w:val="24"/>
          </w:rPr>
          <w:delText xml:space="preserve"> </w:delText>
        </w:r>
        <w:r w:rsidRPr="00A23FA3" w:rsidDel="00135389">
          <w:rPr>
            <w:rFonts w:ascii="Calibri" w:hAnsi="Calibri" w:cstheme="minorHAnsi"/>
            <w:sz w:val="24"/>
            <w:szCs w:val="24"/>
          </w:rPr>
          <w:delText xml:space="preserve">productive case, need re-assign the </w:delText>
        </w:r>
        <w:r w:rsidR="00455C5C" w:rsidRPr="00A23FA3" w:rsidDel="00135389">
          <w:rPr>
            <w:rFonts w:ascii="Calibri" w:hAnsi="Calibri" w:cstheme="minorHAnsi"/>
            <w:sz w:val="24"/>
            <w:szCs w:val="24"/>
          </w:rPr>
          <w:delText>Compliance Analyst</w:delText>
        </w:r>
        <w:r w:rsidRPr="00A23FA3" w:rsidDel="00135389">
          <w:rPr>
            <w:rFonts w:ascii="Calibri" w:hAnsi="Calibri" w:cstheme="minorHAnsi"/>
            <w:sz w:val="24"/>
            <w:szCs w:val="24"/>
          </w:rPr>
          <w:delText xml:space="preserve"> to fill out the </w:delText>
        </w:r>
        <w:r w:rsidR="00FE574D" w:rsidRPr="00A23FA3" w:rsidDel="00135389">
          <w:rPr>
            <w:rFonts w:ascii="Calibri" w:hAnsi="Calibri" w:cstheme="minorHAnsi"/>
            <w:sz w:val="24"/>
            <w:szCs w:val="24"/>
          </w:rPr>
          <w:delText xml:space="preserve">TSD Case Review Check </w:delText>
        </w:r>
        <w:r w:rsidR="000D4944" w:rsidRPr="00A23FA3" w:rsidDel="00135389">
          <w:rPr>
            <w:rFonts w:ascii="Calibri" w:hAnsi="Calibri" w:cstheme="minorHAnsi"/>
            <w:sz w:val="24"/>
            <w:szCs w:val="24"/>
          </w:rPr>
          <w:delText>List (</w:delText>
        </w:r>
        <w:r w:rsidR="0024403B" w:rsidRPr="00A23FA3" w:rsidDel="00135389">
          <w:rPr>
            <w:rFonts w:ascii="Calibri" w:hAnsi="Calibri" w:cstheme="minorHAnsi"/>
            <w:sz w:val="24"/>
            <w:szCs w:val="24"/>
          </w:rPr>
          <w:delText>#4)</w:delText>
        </w:r>
        <w:r w:rsidRPr="00A23FA3" w:rsidDel="00135389">
          <w:rPr>
            <w:rFonts w:ascii="Calibri" w:hAnsi="Calibri" w:cstheme="minorHAnsi"/>
            <w:sz w:val="24"/>
            <w:szCs w:val="24"/>
          </w:rPr>
          <w:delText xml:space="preserve"> form first.</w:delText>
        </w:r>
        <w:bookmarkStart w:id="9169" w:name="_Toc520839922"/>
        <w:bookmarkEnd w:id="9169"/>
      </w:del>
    </w:p>
    <w:p w14:paraId="06491D64" w14:textId="5A9719BB" w:rsidR="00FE574D" w:rsidRPr="00A23FA3" w:rsidDel="00135389" w:rsidRDefault="000D4944" w:rsidP="00B01F41">
      <w:pPr>
        <w:pStyle w:val="a0"/>
        <w:numPr>
          <w:ilvl w:val="1"/>
          <w:numId w:val="7"/>
        </w:numPr>
        <w:spacing w:afterLines="50" w:after="156"/>
        <w:ind w:left="851" w:firstLineChars="0"/>
        <w:rPr>
          <w:del w:id="9170" w:author="raye" w:date="2018-07-20T17:11:00Z"/>
          <w:rFonts w:ascii="Calibri" w:hAnsi="Calibri" w:cstheme="minorHAnsi"/>
          <w:sz w:val="24"/>
          <w:szCs w:val="24"/>
        </w:rPr>
      </w:pPr>
      <w:del w:id="9171" w:author="raye" w:date="2018-07-20T17:11:00Z">
        <w:r w:rsidRPr="00A23FA3" w:rsidDel="00135389">
          <w:rPr>
            <w:rFonts w:ascii="Calibri" w:hAnsi="Calibri" w:cstheme="minorHAnsi"/>
            <w:sz w:val="24"/>
            <w:szCs w:val="24"/>
          </w:rPr>
          <w:delText xml:space="preserve">While </w:delText>
        </w:r>
        <w:r w:rsidR="009504B1" w:rsidRPr="00A23FA3" w:rsidDel="00135389">
          <w:rPr>
            <w:rFonts w:ascii="Calibri" w:hAnsi="Calibri" w:cstheme="minorHAnsi"/>
            <w:sz w:val="24"/>
            <w:szCs w:val="24"/>
          </w:rPr>
          <w:delText xml:space="preserve">Compliance </w:delText>
        </w:r>
        <w:r w:rsidR="00FE574D" w:rsidRPr="00A23FA3" w:rsidDel="00135389">
          <w:rPr>
            <w:rFonts w:ascii="Calibri" w:hAnsi="Calibri" w:cstheme="minorHAnsi"/>
            <w:sz w:val="24"/>
            <w:szCs w:val="24"/>
          </w:rPr>
          <w:delText>BSA Officer</w:delText>
        </w:r>
        <w:r w:rsidRPr="00A23FA3" w:rsidDel="00135389">
          <w:rPr>
            <w:rFonts w:ascii="Calibri" w:hAnsi="Calibri" w:cstheme="minorHAnsi"/>
            <w:sz w:val="24"/>
            <w:szCs w:val="24"/>
          </w:rPr>
          <w:delText xml:space="preserve">’s review and request </w:delText>
        </w:r>
        <w:r w:rsidR="009504B1" w:rsidRPr="00A23FA3" w:rsidDel="00135389">
          <w:rPr>
            <w:rFonts w:ascii="Calibri" w:hAnsi="Calibri" w:cstheme="minorHAnsi"/>
            <w:sz w:val="24"/>
            <w:szCs w:val="24"/>
          </w:rPr>
          <w:delText xml:space="preserve">Compliance </w:delText>
        </w:r>
        <w:r w:rsidR="00417547" w:rsidRPr="00A23FA3" w:rsidDel="00135389">
          <w:rPr>
            <w:rFonts w:ascii="Calibri" w:hAnsi="Calibri" w:cstheme="minorHAnsi"/>
            <w:sz w:val="24"/>
            <w:szCs w:val="24"/>
          </w:rPr>
          <w:delText>Supervisor to</w:delText>
        </w:r>
        <w:r w:rsidRPr="00A23FA3" w:rsidDel="00135389">
          <w:rPr>
            <w:rFonts w:ascii="Calibri" w:hAnsi="Calibri" w:cstheme="minorHAnsi"/>
            <w:sz w:val="24"/>
            <w:szCs w:val="24"/>
          </w:rPr>
          <w:delText xml:space="preserve"> assign a </w:delText>
        </w:r>
        <w:r w:rsidR="009504B1" w:rsidRPr="00A23FA3" w:rsidDel="00135389">
          <w:rPr>
            <w:rFonts w:ascii="Calibri" w:hAnsi="Calibri" w:cstheme="minorHAnsi"/>
            <w:sz w:val="24"/>
            <w:szCs w:val="24"/>
          </w:rPr>
          <w:delText xml:space="preserve">Compliance </w:delText>
        </w:r>
        <w:r w:rsidR="00FE574D" w:rsidRPr="00A23FA3" w:rsidDel="00135389">
          <w:rPr>
            <w:rFonts w:ascii="Calibri" w:hAnsi="Calibri" w:cstheme="minorHAnsi"/>
            <w:sz w:val="24"/>
            <w:szCs w:val="24"/>
          </w:rPr>
          <w:delText>Analyst</w:delText>
        </w:r>
        <w:r w:rsidRPr="00A23FA3" w:rsidDel="00135389">
          <w:rPr>
            <w:rFonts w:ascii="Calibri" w:hAnsi="Calibri" w:cstheme="minorHAnsi"/>
            <w:sz w:val="24"/>
            <w:szCs w:val="24"/>
          </w:rPr>
          <w:delText xml:space="preserve"> to exec more additional due diligence check.</w:delText>
        </w:r>
        <w:bookmarkStart w:id="9172" w:name="_Toc520839923"/>
        <w:bookmarkEnd w:id="9172"/>
      </w:del>
    </w:p>
    <w:p w14:paraId="2F08D2D9" w14:textId="71C31284" w:rsidR="006F1015" w:rsidRPr="00A23FA3" w:rsidDel="00135389" w:rsidRDefault="006F1015" w:rsidP="00774ECE">
      <w:pPr>
        <w:spacing w:afterLines="50" w:after="156"/>
        <w:ind w:left="476"/>
        <w:rPr>
          <w:del w:id="9173" w:author="raye" w:date="2018-07-20T17:11:00Z"/>
          <w:rFonts w:ascii="Calibri" w:hAnsi="Calibri" w:cstheme="minorHAnsi"/>
          <w:sz w:val="24"/>
          <w:szCs w:val="24"/>
        </w:rPr>
      </w:pPr>
      <w:bookmarkStart w:id="9174" w:name="_Toc520839924"/>
      <w:bookmarkEnd w:id="9174"/>
    </w:p>
    <w:p w14:paraId="1CEECF39" w14:textId="02C3F3D7" w:rsidR="00FE574D" w:rsidRPr="00A23FA3" w:rsidDel="00135389" w:rsidRDefault="004469C1" w:rsidP="00B01F41">
      <w:pPr>
        <w:pStyle w:val="a0"/>
        <w:numPr>
          <w:ilvl w:val="0"/>
          <w:numId w:val="12"/>
        </w:numPr>
        <w:ind w:firstLineChars="0"/>
        <w:jc w:val="left"/>
        <w:rPr>
          <w:del w:id="9175" w:author="raye" w:date="2018-07-20T17:11:00Z"/>
          <w:rFonts w:ascii="Calibri" w:hAnsi="Calibri" w:cstheme="minorHAnsi"/>
          <w:b/>
          <w:sz w:val="28"/>
          <w:szCs w:val="24"/>
        </w:rPr>
      </w:pPr>
      <w:del w:id="9176" w:author="raye" w:date="2018-07-20T17:11:00Z">
        <w:r w:rsidRPr="00A23FA3" w:rsidDel="00135389">
          <w:rPr>
            <w:rFonts w:ascii="Calibri" w:hAnsi="Calibri" w:cstheme="minorHAnsi"/>
            <w:b/>
            <w:sz w:val="28"/>
            <w:szCs w:val="24"/>
          </w:rPr>
          <w:delText xml:space="preserve">UI Diagram &amp; </w:delText>
        </w:r>
        <w:r w:rsidR="00DD4033" w:rsidRPr="00A23FA3" w:rsidDel="00135389">
          <w:rPr>
            <w:rFonts w:ascii="Calibri" w:hAnsi="Calibri" w:cstheme="minorHAnsi"/>
            <w:b/>
            <w:sz w:val="28"/>
            <w:szCs w:val="24"/>
          </w:rPr>
          <w:delText>illustration</w:delText>
        </w:r>
        <w:bookmarkStart w:id="9177" w:name="_Toc520839925"/>
        <w:bookmarkEnd w:id="9177"/>
      </w:del>
    </w:p>
    <w:p w14:paraId="27302401" w14:textId="49100A5F" w:rsidR="005A72CB" w:rsidRPr="00A23FA3" w:rsidDel="00135389" w:rsidRDefault="005A72CB" w:rsidP="00774ECE">
      <w:pPr>
        <w:spacing w:afterLines="50" w:after="156"/>
        <w:jc w:val="center"/>
        <w:rPr>
          <w:del w:id="9178" w:author="raye" w:date="2018-07-20T17:11:00Z"/>
          <w:rFonts w:ascii="Calibri" w:hAnsi="Calibri" w:cstheme="minorHAnsi"/>
          <w:sz w:val="24"/>
        </w:rPr>
      </w:pPr>
      <w:del w:id="9179" w:author="raye" w:date="2018-07-20T17:11:00Z">
        <w:r w:rsidRPr="00A23FA3" w:rsidDel="00135389">
          <w:rPr>
            <w:rFonts w:ascii="Calibri" w:hAnsi="Calibri" w:cstheme="minorHAnsi"/>
            <w:noProof/>
            <w:sz w:val="24"/>
          </w:rPr>
          <w:drawing>
            <wp:inline distT="0" distB="0" distL="0" distR="0" wp14:anchorId="04A1896F" wp14:editId="17325A97">
              <wp:extent cx="4630623" cy="11473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01107" cy="1164778"/>
                      </a:xfrm>
                      <a:prstGeom prst="rect">
                        <a:avLst/>
                      </a:prstGeom>
                      <a:noFill/>
                    </pic:spPr>
                  </pic:pic>
                </a:graphicData>
              </a:graphic>
            </wp:inline>
          </w:drawing>
        </w:r>
        <w:bookmarkStart w:id="9180" w:name="_Toc520839926"/>
        <w:bookmarkEnd w:id="9180"/>
      </w:del>
    </w:p>
    <w:p w14:paraId="46358147" w14:textId="494AE9AD" w:rsidR="005A72CB" w:rsidRPr="00A23FA3" w:rsidDel="00135389" w:rsidRDefault="000D4944" w:rsidP="008F3E5E">
      <w:pPr>
        <w:rPr>
          <w:del w:id="9181" w:author="raye" w:date="2018-07-20T17:11:00Z"/>
          <w:rFonts w:ascii="Calibri" w:hAnsi="Calibri" w:cstheme="minorHAnsi"/>
          <w:i/>
          <w:sz w:val="24"/>
        </w:rPr>
      </w:pPr>
      <w:del w:id="9182" w:author="raye" w:date="2018-07-20T17:11:00Z">
        <w:r w:rsidRPr="00A23FA3" w:rsidDel="00135389">
          <w:rPr>
            <w:rFonts w:ascii="Calibri" w:hAnsi="Calibri" w:cstheme="minorHAnsi"/>
            <w:i/>
            <w:sz w:val="24"/>
          </w:rPr>
          <w:delText>Page description:</w:delText>
        </w:r>
        <w:bookmarkStart w:id="9183" w:name="_Toc520839927"/>
        <w:bookmarkEnd w:id="9183"/>
      </w:del>
    </w:p>
    <w:p w14:paraId="2080B208" w14:textId="6AF86ACA" w:rsidR="005A72CB" w:rsidRPr="00A23FA3" w:rsidDel="00135389" w:rsidRDefault="000D4944" w:rsidP="00B01F41">
      <w:pPr>
        <w:pStyle w:val="a0"/>
        <w:numPr>
          <w:ilvl w:val="0"/>
          <w:numId w:val="6"/>
        </w:numPr>
        <w:ind w:firstLineChars="0"/>
        <w:rPr>
          <w:del w:id="9184" w:author="raye" w:date="2018-07-20T17:11:00Z"/>
          <w:rFonts w:ascii="Calibri" w:hAnsi="Calibri" w:cstheme="minorHAnsi"/>
          <w:sz w:val="24"/>
          <w:szCs w:val="24"/>
        </w:rPr>
      </w:pPr>
      <w:del w:id="9185" w:author="raye" w:date="2018-07-20T17:11:00Z">
        <w:r w:rsidRPr="00A23FA3" w:rsidDel="00135389">
          <w:rPr>
            <w:rFonts w:ascii="Calibri" w:hAnsi="Calibri" w:cstheme="minorHAnsi"/>
            <w:sz w:val="24"/>
            <w:szCs w:val="24"/>
          </w:rPr>
          <w:delText>Supervisor continues to display this subpage in the Case Review page after clicking on "Assign".</w:delText>
        </w:r>
        <w:bookmarkStart w:id="9186" w:name="_Toc520839928"/>
        <w:bookmarkEnd w:id="9186"/>
      </w:del>
    </w:p>
    <w:p w14:paraId="31DB3DC0" w14:textId="5725A724" w:rsidR="005A72CB" w:rsidRPr="00A23FA3" w:rsidDel="00135389" w:rsidRDefault="005A72CB" w:rsidP="00C409AC">
      <w:pPr>
        <w:rPr>
          <w:del w:id="9187" w:author="raye" w:date="2018-07-20T17:11:00Z"/>
          <w:rFonts w:ascii="Calibri" w:hAnsi="Calibri" w:cstheme="minorHAnsi"/>
        </w:rPr>
      </w:pPr>
      <w:bookmarkStart w:id="9188" w:name="_Toc520839929"/>
      <w:bookmarkEnd w:id="9188"/>
    </w:p>
    <w:p w14:paraId="46D7FD0A" w14:textId="78AEA4BA" w:rsidR="00FE574D" w:rsidRPr="00A23FA3" w:rsidDel="00135389" w:rsidRDefault="004469C1" w:rsidP="00B01F41">
      <w:pPr>
        <w:pStyle w:val="a0"/>
        <w:numPr>
          <w:ilvl w:val="0"/>
          <w:numId w:val="12"/>
        </w:numPr>
        <w:ind w:firstLineChars="0"/>
        <w:jc w:val="left"/>
        <w:rPr>
          <w:del w:id="9189" w:author="raye" w:date="2018-07-20T17:11:00Z"/>
          <w:rFonts w:ascii="Calibri" w:hAnsi="Calibri" w:cstheme="minorHAnsi"/>
          <w:b/>
          <w:sz w:val="28"/>
          <w:szCs w:val="24"/>
        </w:rPr>
      </w:pPr>
      <w:del w:id="9190" w:author="raye" w:date="2018-07-20T17:11:00Z">
        <w:r w:rsidRPr="00A23FA3" w:rsidDel="00135389">
          <w:rPr>
            <w:rFonts w:ascii="Calibri" w:hAnsi="Calibri" w:cstheme="minorHAnsi"/>
            <w:b/>
            <w:sz w:val="28"/>
            <w:szCs w:val="24"/>
          </w:rPr>
          <w:delText>UI Elements</w:delText>
        </w:r>
        <w:bookmarkStart w:id="9191" w:name="_Toc520839930"/>
        <w:bookmarkEnd w:id="9191"/>
      </w:del>
    </w:p>
    <w:tbl>
      <w:tblPr>
        <w:tblStyle w:val="a9"/>
        <w:tblW w:w="0" w:type="auto"/>
        <w:tblInd w:w="485" w:type="dxa"/>
        <w:tblLook w:val="04A0" w:firstRow="1" w:lastRow="0" w:firstColumn="1" w:lastColumn="0" w:noHBand="0" w:noVBand="1"/>
      </w:tblPr>
      <w:tblGrid>
        <w:gridCol w:w="2079"/>
        <w:gridCol w:w="1161"/>
        <w:gridCol w:w="4081"/>
      </w:tblGrid>
      <w:tr w:rsidR="00A23FA3" w:rsidRPr="00A23FA3" w:rsidDel="00135389" w14:paraId="05DFCF06" w14:textId="77777777" w:rsidTr="00FE574D">
        <w:trPr>
          <w:del w:id="9192" w:author="raye" w:date="2018-07-20T17:11:00Z"/>
        </w:trPr>
        <w:tc>
          <w:tcPr>
            <w:tcW w:w="2079" w:type="dxa"/>
            <w:shd w:val="clear" w:color="auto" w:fill="BFBFBF" w:themeFill="background1" w:themeFillShade="BF"/>
          </w:tcPr>
          <w:p w14:paraId="1B427D74" w14:textId="5EF27D83" w:rsidR="00FE574D" w:rsidRPr="00A23FA3" w:rsidDel="00135389" w:rsidRDefault="00FE574D" w:rsidP="00774ECE">
            <w:pPr>
              <w:rPr>
                <w:del w:id="9193" w:author="raye" w:date="2018-07-20T17:11:00Z"/>
                <w:rFonts w:ascii="Calibri" w:hAnsi="Calibri" w:cstheme="minorHAnsi"/>
                <w:szCs w:val="21"/>
              </w:rPr>
            </w:pPr>
            <w:del w:id="9194" w:author="raye" w:date="2018-07-20T17:11:00Z">
              <w:r w:rsidRPr="00A23FA3" w:rsidDel="00135389">
                <w:rPr>
                  <w:rFonts w:ascii="Calibri" w:hAnsi="Calibri" w:cstheme="minorHAnsi"/>
                  <w:szCs w:val="21"/>
                </w:rPr>
                <w:delText>ITEM</w:delText>
              </w:r>
              <w:bookmarkStart w:id="9195" w:name="_Toc520839931"/>
              <w:bookmarkEnd w:id="9195"/>
            </w:del>
          </w:p>
        </w:tc>
        <w:tc>
          <w:tcPr>
            <w:tcW w:w="1161" w:type="dxa"/>
            <w:shd w:val="clear" w:color="auto" w:fill="BFBFBF" w:themeFill="background1" w:themeFillShade="BF"/>
          </w:tcPr>
          <w:p w14:paraId="60D391DF" w14:textId="17C5F3DE" w:rsidR="00FE574D" w:rsidRPr="00A23FA3" w:rsidDel="00135389" w:rsidRDefault="00FE574D" w:rsidP="00774ECE">
            <w:pPr>
              <w:rPr>
                <w:del w:id="9196" w:author="raye" w:date="2018-07-20T17:11:00Z"/>
                <w:rFonts w:ascii="Calibri" w:hAnsi="Calibri" w:cstheme="minorHAnsi"/>
                <w:szCs w:val="21"/>
              </w:rPr>
            </w:pPr>
            <w:del w:id="9197" w:author="raye" w:date="2018-07-20T17:11:00Z">
              <w:r w:rsidRPr="00A23FA3" w:rsidDel="00135389">
                <w:rPr>
                  <w:rFonts w:ascii="Calibri" w:hAnsi="Calibri" w:cstheme="minorHAnsi"/>
                  <w:szCs w:val="21"/>
                </w:rPr>
                <w:delText>TYPE</w:delText>
              </w:r>
              <w:bookmarkStart w:id="9198" w:name="_Toc520839932"/>
              <w:bookmarkEnd w:id="9198"/>
            </w:del>
          </w:p>
        </w:tc>
        <w:tc>
          <w:tcPr>
            <w:tcW w:w="4081" w:type="dxa"/>
            <w:shd w:val="clear" w:color="auto" w:fill="BFBFBF" w:themeFill="background1" w:themeFillShade="BF"/>
          </w:tcPr>
          <w:p w14:paraId="2F9003D6" w14:textId="202946FE" w:rsidR="00FE574D" w:rsidRPr="00A23FA3" w:rsidDel="00135389" w:rsidRDefault="00FE574D" w:rsidP="00774ECE">
            <w:pPr>
              <w:rPr>
                <w:del w:id="9199" w:author="raye" w:date="2018-07-20T17:11:00Z"/>
                <w:rFonts w:ascii="Calibri" w:hAnsi="Calibri" w:cstheme="minorHAnsi"/>
                <w:szCs w:val="21"/>
              </w:rPr>
            </w:pPr>
            <w:del w:id="9200" w:author="raye" w:date="2018-07-20T17:11:00Z">
              <w:r w:rsidRPr="00A23FA3" w:rsidDel="00135389">
                <w:rPr>
                  <w:rFonts w:ascii="Calibri" w:hAnsi="Calibri" w:cstheme="minorHAnsi"/>
                  <w:szCs w:val="21"/>
                </w:rPr>
                <w:delText>DESCRIPTION</w:delText>
              </w:r>
              <w:bookmarkStart w:id="9201" w:name="_Toc520839933"/>
              <w:bookmarkEnd w:id="9201"/>
            </w:del>
          </w:p>
        </w:tc>
        <w:bookmarkStart w:id="9202" w:name="_Toc520839934"/>
        <w:bookmarkEnd w:id="9202"/>
      </w:tr>
      <w:tr w:rsidR="00A23FA3" w:rsidRPr="00A23FA3" w:rsidDel="00135389" w14:paraId="7615DC8A" w14:textId="77777777" w:rsidTr="00FE574D">
        <w:trPr>
          <w:del w:id="9203" w:author="raye" w:date="2018-07-20T17:11:00Z"/>
        </w:trPr>
        <w:tc>
          <w:tcPr>
            <w:tcW w:w="2079" w:type="dxa"/>
          </w:tcPr>
          <w:p w14:paraId="0910A8CD" w14:textId="265F0DA5" w:rsidR="00FE574D" w:rsidRPr="00A23FA3" w:rsidDel="00135389" w:rsidRDefault="00FE574D" w:rsidP="00C409AC">
            <w:pPr>
              <w:jc w:val="left"/>
              <w:rPr>
                <w:del w:id="9204" w:author="raye" w:date="2018-07-20T17:11:00Z"/>
                <w:rFonts w:ascii="Calibri" w:hAnsi="Calibri" w:cstheme="minorHAnsi"/>
                <w:szCs w:val="21"/>
              </w:rPr>
            </w:pPr>
            <w:del w:id="9205" w:author="raye" w:date="2018-07-20T17:11:00Z">
              <w:r w:rsidRPr="00A23FA3" w:rsidDel="00135389">
                <w:rPr>
                  <w:rFonts w:ascii="Calibri" w:hAnsi="Calibri" w:cstheme="minorHAnsi"/>
                  <w:szCs w:val="21"/>
                </w:rPr>
                <w:delText xml:space="preserve">Assign to </w:delText>
              </w:r>
              <w:r w:rsidR="009504B1" w:rsidRPr="00A23FA3" w:rsidDel="00135389">
                <w:rPr>
                  <w:rFonts w:ascii="Calibri" w:hAnsi="Calibri" w:cstheme="minorHAnsi"/>
                  <w:szCs w:val="21"/>
                </w:rPr>
                <w:delText xml:space="preserve">Compliance </w:delText>
              </w:r>
              <w:r w:rsidRPr="00A23FA3" w:rsidDel="00135389">
                <w:rPr>
                  <w:rFonts w:ascii="Calibri" w:hAnsi="Calibri" w:cstheme="minorHAnsi"/>
                  <w:szCs w:val="21"/>
                </w:rPr>
                <w:delText>Analyst</w:delText>
              </w:r>
              <w:bookmarkStart w:id="9206" w:name="_Toc520839935"/>
              <w:bookmarkEnd w:id="9206"/>
            </w:del>
          </w:p>
        </w:tc>
        <w:tc>
          <w:tcPr>
            <w:tcW w:w="1161" w:type="dxa"/>
          </w:tcPr>
          <w:p w14:paraId="5F287585" w14:textId="279B36AE" w:rsidR="00FE574D" w:rsidRPr="00A23FA3" w:rsidDel="00135389" w:rsidRDefault="00FE574D" w:rsidP="00A769EC">
            <w:pPr>
              <w:rPr>
                <w:del w:id="9207" w:author="raye" w:date="2018-07-20T17:11:00Z"/>
                <w:rFonts w:ascii="Calibri" w:hAnsi="Calibri" w:cstheme="minorHAnsi"/>
                <w:szCs w:val="21"/>
              </w:rPr>
            </w:pPr>
            <w:del w:id="9208" w:author="raye" w:date="2018-07-20T17:11:00Z">
              <w:r w:rsidRPr="00A23FA3" w:rsidDel="00135389">
                <w:rPr>
                  <w:rFonts w:ascii="Calibri" w:hAnsi="Calibri" w:cstheme="minorHAnsi"/>
                  <w:szCs w:val="21"/>
                </w:rPr>
                <w:delText>Selection</w:delText>
              </w:r>
              <w:bookmarkStart w:id="9209" w:name="_Toc520839936"/>
              <w:bookmarkEnd w:id="9209"/>
            </w:del>
          </w:p>
        </w:tc>
        <w:tc>
          <w:tcPr>
            <w:tcW w:w="4081" w:type="dxa"/>
          </w:tcPr>
          <w:p w14:paraId="46B0F48A" w14:textId="34877829" w:rsidR="000D4944" w:rsidRPr="00A23FA3" w:rsidDel="00135389" w:rsidRDefault="000D4944" w:rsidP="00774ECE">
            <w:pPr>
              <w:jc w:val="left"/>
              <w:rPr>
                <w:del w:id="9210" w:author="raye" w:date="2018-07-20T17:11:00Z"/>
                <w:rFonts w:ascii="Calibri" w:hAnsi="Calibri" w:cstheme="minorHAnsi"/>
                <w:szCs w:val="21"/>
              </w:rPr>
            </w:pPr>
            <w:del w:id="9211" w:author="raye" w:date="2018-07-20T17:11:00Z">
              <w:r w:rsidRPr="00A23FA3" w:rsidDel="00135389">
                <w:rPr>
                  <w:rFonts w:ascii="Calibri" w:hAnsi="Calibri" w:cstheme="minorHAnsi"/>
                  <w:szCs w:val="21"/>
                </w:rPr>
                <w:delText>Mandatory, drop-down selection.</w:delText>
              </w:r>
              <w:bookmarkStart w:id="9212" w:name="_Toc520839937"/>
              <w:bookmarkEnd w:id="9212"/>
            </w:del>
          </w:p>
          <w:p w14:paraId="2E31603C" w14:textId="1E9DD0C3" w:rsidR="000D4944" w:rsidRPr="00A23FA3" w:rsidDel="00135389" w:rsidRDefault="000D4944" w:rsidP="00774ECE">
            <w:pPr>
              <w:jc w:val="left"/>
              <w:rPr>
                <w:del w:id="9213" w:author="raye" w:date="2018-07-20T17:11:00Z"/>
                <w:rFonts w:ascii="Calibri" w:hAnsi="Calibri" w:cstheme="minorHAnsi"/>
                <w:szCs w:val="21"/>
              </w:rPr>
            </w:pPr>
            <w:del w:id="9214" w:author="raye" w:date="2018-07-20T17:11:00Z">
              <w:r w:rsidRPr="00A23FA3" w:rsidDel="00135389">
                <w:rPr>
                  <w:rFonts w:ascii="Calibri" w:hAnsi="Calibri" w:cstheme="minorHAnsi"/>
                  <w:szCs w:val="21"/>
                </w:rPr>
                <w:delText xml:space="preserve">List all </w:delText>
              </w:r>
              <w:r w:rsidR="00455C5C" w:rsidRPr="00A23FA3" w:rsidDel="00135389">
                <w:rPr>
                  <w:rFonts w:ascii="Calibri" w:hAnsi="Calibri" w:cstheme="minorHAnsi"/>
                  <w:szCs w:val="21"/>
                </w:rPr>
                <w:delText>Compliance Analyst</w:delText>
              </w:r>
              <w:r w:rsidRPr="00A23FA3" w:rsidDel="00135389">
                <w:rPr>
                  <w:rFonts w:ascii="Calibri" w:hAnsi="Calibri" w:cstheme="minorHAnsi"/>
                  <w:szCs w:val="21"/>
                </w:rPr>
                <w:delText xml:space="preserve"> user list of this company/branch.</w:delText>
              </w:r>
              <w:bookmarkStart w:id="9215" w:name="_Toc520839938"/>
              <w:bookmarkEnd w:id="9215"/>
            </w:del>
          </w:p>
        </w:tc>
        <w:bookmarkStart w:id="9216" w:name="_Toc520839939"/>
        <w:bookmarkEnd w:id="9216"/>
      </w:tr>
      <w:tr w:rsidR="00A23FA3" w:rsidRPr="00A23FA3" w:rsidDel="00135389" w14:paraId="3FBA7F49" w14:textId="77777777" w:rsidTr="00FE574D">
        <w:trPr>
          <w:trHeight w:val="174"/>
          <w:del w:id="9217" w:author="raye" w:date="2018-07-20T17:11:00Z"/>
        </w:trPr>
        <w:tc>
          <w:tcPr>
            <w:tcW w:w="2079" w:type="dxa"/>
          </w:tcPr>
          <w:p w14:paraId="0718EB9C" w14:textId="734EED7E" w:rsidR="00FE574D" w:rsidRPr="00A23FA3" w:rsidDel="00135389" w:rsidRDefault="00FE574D" w:rsidP="00C409AC">
            <w:pPr>
              <w:rPr>
                <w:del w:id="9218" w:author="raye" w:date="2018-07-20T17:11:00Z"/>
                <w:rFonts w:ascii="Calibri" w:hAnsi="Calibri" w:cstheme="minorHAnsi"/>
                <w:szCs w:val="21"/>
              </w:rPr>
            </w:pPr>
            <w:del w:id="9219" w:author="raye" w:date="2018-07-20T17:11:00Z">
              <w:r w:rsidRPr="00A23FA3" w:rsidDel="00135389">
                <w:rPr>
                  <w:rFonts w:ascii="Calibri" w:hAnsi="Calibri" w:cstheme="minorHAnsi"/>
                  <w:szCs w:val="21"/>
                </w:rPr>
                <w:delText>Comments</w:delText>
              </w:r>
              <w:bookmarkStart w:id="9220" w:name="_Toc520839940"/>
              <w:bookmarkEnd w:id="9220"/>
            </w:del>
          </w:p>
        </w:tc>
        <w:tc>
          <w:tcPr>
            <w:tcW w:w="1161" w:type="dxa"/>
          </w:tcPr>
          <w:p w14:paraId="621367D5" w14:textId="35F9FFD9" w:rsidR="00FE574D" w:rsidRPr="00A23FA3" w:rsidDel="00135389" w:rsidRDefault="00FE574D" w:rsidP="00A769EC">
            <w:pPr>
              <w:rPr>
                <w:del w:id="9221" w:author="raye" w:date="2018-07-20T17:11:00Z"/>
                <w:rFonts w:ascii="Calibri" w:hAnsi="Calibri" w:cstheme="minorHAnsi"/>
                <w:szCs w:val="21"/>
              </w:rPr>
            </w:pPr>
            <w:del w:id="9222" w:author="raye" w:date="2018-07-20T17:11:00Z">
              <w:r w:rsidRPr="00A23FA3" w:rsidDel="00135389">
                <w:rPr>
                  <w:rFonts w:ascii="Calibri" w:hAnsi="Calibri" w:cstheme="minorHAnsi"/>
                  <w:szCs w:val="21"/>
                </w:rPr>
                <w:delText>String</w:delText>
              </w:r>
              <w:bookmarkStart w:id="9223" w:name="_Toc520839941"/>
              <w:bookmarkEnd w:id="9223"/>
            </w:del>
          </w:p>
        </w:tc>
        <w:tc>
          <w:tcPr>
            <w:tcW w:w="4081" w:type="dxa"/>
          </w:tcPr>
          <w:p w14:paraId="1D833E02" w14:textId="52D8F216" w:rsidR="000D4944" w:rsidRPr="00A23FA3" w:rsidDel="00135389" w:rsidRDefault="000D4944" w:rsidP="00774ECE">
            <w:pPr>
              <w:rPr>
                <w:del w:id="9224" w:author="raye" w:date="2018-07-20T17:11:00Z"/>
                <w:rFonts w:ascii="Calibri" w:hAnsi="Calibri" w:cstheme="minorHAnsi"/>
                <w:szCs w:val="21"/>
              </w:rPr>
            </w:pPr>
            <w:del w:id="9225" w:author="raye" w:date="2018-07-20T17:11:00Z">
              <w:r w:rsidRPr="00A23FA3" w:rsidDel="00135389">
                <w:rPr>
                  <w:rFonts w:ascii="Calibri" w:hAnsi="Calibri" w:cstheme="minorHAnsi"/>
                  <w:szCs w:val="21"/>
                </w:rPr>
                <w:delText>Optional, Manual input, max length 1000 bytes.</w:delText>
              </w:r>
              <w:bookmarkStart w:id="9226" w:name="_Toc520839942"/>
              <w:bookmarkEnd w:id="9226"/>
            </w:del>
          </w:p>
        </w:tc>
        <w:bookmarkStart w:id="9227" w:name="_Toc520839943"/>
        <w:bookmarkEnd w:id="9227"/>
      </w:tr>
      <w:tr w:rsidR="00A23FA3" w:rsidRPr="00A23FA3" w:rsidDel="00135389" w14:paraId="70B1F5BF" w14:textId="77777777" w:rsidTr="00FE574D">
        <w:trPr>
          <w:trHeight w:val="174"/>
          <w:del w:id="9228" w:author="raye" w:date="2018-07-20T17:11:00Z"/>
        </w:trPr>
        <w:tc>
          <w:tcPr>
            <w:tcW w:w="2079" w:type="dxa"/>
          </w:tcPr>
          <w:p w14:paraId="30D2DCBA" w14:textId="5BFBE35E" w:rsidR="00FE574D" w:rsidRPr="00A23FA3" w:rsidDel="00135389" w:rsidRDefault="00FE574D" w:rsidP="00C409AC">
            <w:pPr>
              <w:rPr>
                <w:del w:id="9229" w:author="raye" w:date="2018-07-20T17:11:00Z"/>
                <w:rFonts w:ascii="Calibri" w:hAnsi="Calibri" w:cstheme="minorHAnsi"/>
                <w:szCs w:val="21"/>
              </w:rPr>
            </w:pPr>
            <w:del w:id="9230" w:author="raye" w:date="2018-07-20T17:11:00Z">
              <w:r w:rsidRPr="00A23FA3" w:rsidDel="00135389">
                <w:rPr>
                  <w:rFonts w:ascii="Calibri" w:hAnsi="Calibri" w:cstheme="minorHAnsi"/>
                  <w:szCs w:val="21"/>
                </w:rPr>
                <w:delText>“</w:delText>
              </w:r>
              <w:r w:rsidR="005A72CB" w:rsidRPr="00A23FA3" w:rsidDel="00135389">
                <w:rPr>
                  <w:rFonts w:ascii="Calibri" w:hAnsi="Calibri" w:cstheme="minorHAnsi"/>
                  <w:szCs w:val="21"/>
                </w:rPr>
                <w:delText>Submit</w:delText>
              </w:r>
              <w:r w:rsidRPr="00A23FA3" w:rsidDel="00135389">
                <w:rPr>
                  <w:rFonts w:ascii="Calibri" w:hAnsi="Calibri" w:cstheme="minorHAnsi"/>
                  <w:szCs w:val="21"/>
                </w:rPr>
                <w:delText>”</w:delText>
              </w:r>
              <w:bookmarkStart w:id="9231" w:name="_Toc520839944"/>
              <w:bookmarkEnd w:id="9231"/>
            </w:del>
          </w:p>
        </w:tc>
        <w:tc>
          <w:tcPr>
            <w:tcW w:w="1161" w:type="dxa"/>
          </w:tcPr>
          <w:p w14:paraId="246A9201" w14:textId="01DFD1EB" w:rsidR="00FE574D" w:rsidRPr="00A23FA3" w:rsidDel="00135389" w:rsidRDefault="001F35C5" w:rsidP="00A769EC">
            <w:pPr>
              <w:rPr>
                <w:del w:id="9232" w:author="raye" w:date="2018-07-20T17:11:00Z"/>
                <w:rFonts w:ascii="Calibri" w:hAnsi="Calibri" w:cstheme="minorHAnsi"/>
                <w:szCs w:val="21"/>
              </w:rPr>
            </w:pPr>
            <w:del w:id="9233" w:author="raye" w:date="2018-07-20T17:11:00Z">
              <w:r w:rsidRPr="00A23FA3" w:rsidDel="00135389">
                <w:rPr>
                  <w:rFonts w:ascii="Calibri" w:hAnsi="Calibri" w:cstheme="minorHAnsi"/>
                  <w:szCs w:val="21"/>
                </w:rPr>
                <w:delText>button</w:delText>
              </w:r>
              <w:bookmarkStart w:id="9234" w:name="_Toc520839945"/>
              <w:bookmarkEnd w:id="9234"/>
            </w:del>
          </w:p>
        </w:tc>
        <w:tc>
          <w:tcPr>
            <w:tcW w:w="4081" w:type="dxa"/>
          </w:tcPr>
          <w:p w14:paraId="27700050" w14:textId="78FB0F34" w:rsidR="00FE574D" w:rsidRPr="00A23FA3" w:rsidDel="00135389" w:rsidRDefault="000D4944" w:rsidP="00774ECE">
            <w:pPr>
              <w:rPr>
                <w:del w:id="9235" w:author="raye" w:date="2018-07-20T17:11:00Z"/>
                <w:rFonts w:ascii="Calibri" w:hAnsi="Calibri" w:cstheme="minorHAnsi"/>
                <w:szCs w:val="21"/>
              </w:rPr>
            </w:pPr>
            <w:del w:id="9236" w:author="raye" w:date="2018-07-20T17:11:00Z">
              <w:r w:rsidRPr="00A23FA3" w:rsidDel="00135389">
                <w:rPr>
                  <w:rFonts w:ascii="Calibri" w:hAnsi="Calibri"/>
                </w:rPr>
                <w:delText xml:space="preserve">Submit this Assign </w:delText>
              </w:r>
              <w:r w:rsidR="009E51F8" w:rsidRPr="00A23FA3" w:rsidDel="00135389">
                <w:rPr>
                  <w:rFonts w:ascii="Calibri" w:hAnsi="Calibri"/>
                </w:rPr>
                <w:delText xml:space="preserve">operations </w:delText>
              </w:r>
              <w:r w:rsidRPr="00A23FA3" w:rsidDel="00135389">
                <w:rPr>
                  <w:rFonts w:ascii="Calibri" w:hAnsi="Calibri"/>
                </w:rPr>
                <w:delText>instruction, prompt after completion, and return to the Case List for Review page.</w:delText>
              </w:r>
              <w:bookmarkStart w:id="9237" w:name="_Toc520839946"/>
              <w:bookmarkEnd w:id="9237"/>
            </w:del>
          </w:p>
        </w:tc>
        <w:bookmarkStart w:id="9238" w:name="_Toc520839947"/>
        <w:bookmarkEnd w:id="9238"/>
      </w:tr>
      <w:tr w:rsidR="00FE574D" w:rsidRPr="00A23FA3" w:rsidDel="00135389" w14:paraId="1655EE1C" w14:textId="7B36EB08" w:rsidTr="00FE574D">
        <w:trPr>
          <w:trHeight w:val="174"/>
          <w:del w:id="9239" w:author="raye" w:date="2018-07-20T17:11:00Z"/>
        </w:trPr>
        <w:tc>
          <w:tcPr>
            <w:tcW w:w="2079" w:type="dxa"/>
          </w:tcPr>
          <w:p w14:paraId="593A4F41" w14:textId="1105E40E" w:rsidR="00FE574D" w:rsidRPr="00A23FA3" w:rsidDel="00135389" w:rsidRDefault="00FE574D" w:rsidP="00C409AC">
            <w:pPr>
              <w:rPr>
                <w:del w:id="9240" w:author="raye" w:date="2018-07-20T17:11:00Z"/>
                <w:rFonts w:ascii="Calibri" w:hAnsi="Calibri" w:cstheme="minorHAnsi"/>
                <w:szCs w:val="21"/>
              </w:rPr>
            </w:pPr>
            <w:del w:id="9241" w:author="raye" w:date="2018-07-20T17:11:00Z">
              <w:r w:rsidRPr="00A23FA3" w:rsidDel="00135389">
                <w:rPr>
                  <w:rFonts w:ascii="Calibri" w:hAnsi="Calibri" w:cstheme="minorHAnsi"/>
                  <w:szCs w:val="21"/>
                </w:rPr>
                <w:delText>“Cancel”</w:delText>
              </w:r>
              <w:bookmarkStart w:id="9242" w:name="_Toc520839948"/>
              <w:bookmarkEnd w:id="9242"/>
            </w:del>
          </w:p>
        </w:tc>
        <w:tc>
          <w:tcPr>
            <w:tcW w:w="1161" w:type="dxa"/>
          </w:tcPr>
          <w:p w14:paraId="2CFF479B" w14:textId="73ECAF6C" w:rsidR="00FE574D" w:rsidRPr="00A23FA3" w:rsidDel="00135389" w:rsidRDefault="001F35C5" w:rsidP="00A769EC">
            <w:pPr>
              <w:rPr>
                <w:del w:id="9243" w:author="raye" w:date="2018-07-20T17:11:00Z"/>
                <w:rFonts w:ascii="Calibri" w:hAnsi="Calibri" w:cstheme="minorHAnsi"/>
                <w:szCs w:val="21"/>
              </w:rPr>
            </w:pPr>
            <w:del w:id="9244" w:author="raye" w:date="2018-07-20T17:11:00Z">
              <w:r w:rsidRPr="00A23FA3" w:rsidDel="00135389">
                <w:rPr>
                  <w:rFonts w:ascii="Calibri" w:hAnsi="Calibri" w:cstheme="minorHAnsi"/>
                  <w:szCs w:val="21"/>
                </w:rPr>
                <w:delText>button</w:delText>
              </w:r>
              <w:bookmarkStart w:id="9245" w:name="_Toc520839949"/>
              <w:bookmarkEnd w:id="9245"/>
            </w:del>
          </w:p>
        </w:tc>
        <w:tc>
          <w:tcPr>
            <w:tcW w:w="4081" w:type="dxa"/>
          </w:tcPr>
          <w:p w14:paraId="586ADABA" w14:textId="23D34626" w:rsidR="00FE574D" w:rsidRPr="00A23FA3" w:rsidDel="00135389" w:rsidRDefault="000D4944" w:rsidP="00774ECE">
            <w:pPr>
              <w:rPr>
                <w:del w:id="9246" w:author="raye" w:date="2018-07-20T17:11:00Z"/>
                <w:rFonts w:ascii="Calibri" w:hAnsi="Calibri" w:cstheme="minorHAnsi"/>
                <w:szCs w:val="21"/>
              </w:rPr>
            </w:pPr>
            <w:del w:id="9247" w:author="raye" w:date="2018-07-20T17:11:00Z">
              <w:r w:rsidRPr="00A23FA3" w:rsidDel="00135389">
                <w:rPr>
                  <w:rFonts w:ascii="Calibri" w:hAnsi="Calibri"/>
                </w:rPr>
                <w:delText xml:space="preserve">Abort the Assign </w:delText>
              </w:r>
              <w:r w:rsidR="009E51F8" w:rsidRPr="00A23FA3" w:rsidDel="00135389">
                <w:rPr>
                  <w:rFonts w:ascii="Calibri" w:hAnsi="Calibri"/>
                </w:rPr>
                <w:delText xml:space="preserve">operations </w:delText>
              </w:r>
              <w:r w:rsidRPr="00A23FA3" w:rsidDel="00135389">
                <w:rPr>
                  <w:rFonts w:ascii="Calibri" w:hAnsi="Calibri"/>
                </w:rPr>
                <w:delText>and return to the Case Review page</w:delText>
              </w:r>
              <w:bookmarkStart w:id="9248" w:name="_Toc520839950"/>
              <w:bookmarkEnd w:id="9248"/>
            </w:del>
          </w:p>
        </w:tc>
        <w:bookmarkStart w:id="9249" w:name="_Toc520839951"/>
        <w:bookmarkEnd w:id="9249"/>
      </w:tr>
    </w:tbl>
    <w:p w14:paraId="07AF631F" w14:textId="04E379D6" w:rsidR="006F1015" w:rsidRPr="00A23FA3" w:rsidDel="00135389" w:rsidRDefault="006F1015" w:rsidP="00C409AC">
      <w:pPr>
        <w:widowControl/>
        <w:jc w:val="left"/>
        <w:rPr>
          <w:del w:id="9250" w:author="raye" w:date="2018-07-20T17:11:00Z"/>
          <w:rFonts w:ascii="Calibri" w:hAnsi="Calibri" w:cstheme="minorHAnsi"/>
          <w:b/>
          <w:bCs/>
          <w:sz w:val="32"/>
          <w:szCs w:val="32"/>
        </w:rPr>
      </w:pPr>
      <w:bookmarkStart w:id="9251" w:name="_Toc520839952"/>
      <w:bookmarkStart w:id="9252" w:name="_Ref508583138"/>
      <w:bookmarkEnd w:id="9251"/>
    </w:p>
    <w:p w14:paraId="1130FA1E" w14:textId="25C5B7D2" w:rsidR="007D4393" w:rsidRPr="00A23FA3" w:rsidDel="00135389" w:rsidRDefault="007D4393">
      <w:pPr>
        <w:pStyle w:val="3"/>
        <w:keepNext w:val="0"/>
        <w:keepLines w:val="0"/>
        <w:numPr>
          <w:ilvl w:val="3"/>
          <w:numId w:val="201"/>
        </w:numPr>
        <w:spacing w:before="0" w:after="120" w:line="240" w:lineRule="auto"/>
        <w:rPr>
          <w:del w:id="9253" w:author="raye" w:date="2018-07-20T17:11:00Z"/>
          <w:rFonts w:ascii="Calibri" w:hAnsi="Calibri" w:cstheme="minorHAnsi"/>
        </w:rPr>
        <w:pPrChange w:id="9254" w:author="raye" w:date="2018-07-17T11:03:00Z">
          <w:pPr>
            <w:pStyle w:val="3"/>
            <w:keepNext w:val="0"/>
            <w:keepLines w:val="0"/>
            <w:numPr>
              <w:ilvl w:val="2"/>
              <w:numId w:val="3"/>
            </w:numPr>
            <w:spacing w:before="0" w:after="120" w:line="240" w:lineRule="auto"/>
            <w:ind w:left="1134" w:hanging="1134"/>
          </w:pPr>
        </w:pPrChange>
      </w:pPr>
      <w:bookmarkStart w:id="9255" w:name="_Toc512250250"/>
      <w:del w:id="9256" w:author="raye" w:date="2018-07-20T17:11:00Z">
        <w:r w:rsidRPr="00A23FA3" w:rsidDel="00135389">
          <w:rPr>
            <w:rFonts w:ascii="Calibri" w:hAnsi="Calibri" w:cstheme="minorHAnsi"/>
          </w:rPr>
          <w:delText>Case Sign-Off Page</w:delText>
        </w:r>
        <w:bookmarkStart w:id="9257" w:name="_Toc520839953"/>
        <w:bookmarkEnd w:id="9252"/>
        <w:bookmarkEnd w:id="9255"/>
        <w:bookmarkEnd w:id="9257"/>
      </w:del>
    </w:p>
    <w:p w14:paraId="204FD9A1" w14:textId="7FEFB2C5" w:rsidR="005A72CB" w:rsidRPr="00A23FA3" w:rsidDel="00135389" w:rsidRDefault="000D4944" w:rsidP="00C409AC">
      <w:pPr>
        <w:spacing w:afterLines="50" w:after="156"/>
        <w:ind w:firstLineChars="177" w:firstLine="425"/>
        <w:rPr>
          <w:del w:id="9258" w:author="raye" w:date="2018-07-20T17:11:00Z"/>
          <w:rFonts w:ascii="Calibri" w:hAnsi="Calibri" w:cstheme="minorHAnsi"/>
          <w:sz w:val="24"/>
          <w:szCs w:val="24"/>
        </w:rPr>
      </w:pPr>
      <w:del w:id="9259" w:author="raye" w:date="2018-07-20T17:11:00Z">
        <w:r w:rsidRPr="00A23FA3" w:rsidDel="00135389">
          <w:rPr>
            <w:rFonts w:ascii="Calibri" w:hAnsi="Calibri"/>
            <w:sz w:val="24"/>
            <w:szCs w:val="24"/>
          </w:rPr>
          <w:delText>Throughout the TSD workflow, Case can be sign-off by three types of user roles:</w:delText>
        </w:r>
        <w:bookmarkStart w:id="9260" w:name="_Toc520839954"/>
        <w:bookmarkEnd w:id="9260"/>
      </w:del>
    </w:p>
    <w:p w14:paraId="42EC42F3" w14:textId="5D325873" w:rsidR="00BF4500" w:rsidRPr="00A23FA3" w:rsidDel="00135389" w:rsidRDefault="009E51F8" w:rsidP="00B01F41">
      <w:pPr>
        <w:pStyle w:val="a0"/>
        <w:numPr>
          <w:ilvl w:val="0"/>
          <w:numId w:val="14"/>
        </w:numPr>
        <w:spacing w:afterLines="50" w:after="156"/>
        <w:ind w:firstLineChars="0"/>
        <w:rPr>
          <w:del w:id="9261" w:author="raye" w:date="2018-07-20T17:11:00Z"/>
          <w:rFonts w:ascii="Calibri" w:hAnsi="Calibri" w:cstheme="minorHAnsi"/>
          <w:sz w:val="24"/>
          <w:szCs w:val="24"/>
        </w:rPr>
      </w:pPr>
      <w:del w:id="9262" w:author="raye" w:date="2018-07-20T17:11:00Z">
        <w:r w:rsidRPr="00A23FA3" w:rsidDel="00135389">
          <w:rPr>
            <w:rFonts w:ascii="Calibri" w:hAnsi="Calibri" w:cstheme="minorHAnsi"/>
            <w:sz w:val="24"/>
            <w:szCs w:val="24"/>
          </w:rPr>
          <w:delText xml:space="preserve">Operations </w:delText>
        </w:r>
        <w:r w:rsidR="00BF4500" w:rsidRPr="00A23FA3" w:rsidDel="00135389">
          <w:rPr>
            <w:rFonts w:ascii="Calibri" w:hAnsi="Calibri" w:cstheme="minorHAnsi"/>
            <w:sz w:val="24"/>
            <w:szCs w:val="24"/>
          </w:rPr>
          <w:delText>Manager</w:delText>
        </w:r>
        <w:r w:rsidR="00BF4500" w:rsidRPr="00A23FA3" w:rsidDel="00135389">
          <w:rPr>
            <w:rFonts w:ascii="Calibri" w:hAnsi="Calibri" w:cstheme="minorHAnsi"/>
            <w:sz w:val="24"/>
            <w:szCs w:val="24"/>
          </w:rPr>
          <w:delText>：</w:delText>
        </w:r>
        <w:r w:rsidR="000D4944" w:rsidRPr="00A23FA3" w:rsidDel="00135389">
          <w:rPr>
            <w:rFonts w:ascii="Calibri" w:hAnsi="Calibri" w:cstheme="minorHAnsi"/>
            <w:sz w:val="24"/>
            <w:szCs w:val="24"/>
          </w:rPr>
          <w:delText xml:space="preserve">Only allow to sign-off those normal case which submitted by </w:delText>
        </w:r>
        <w:r w:rsidR="00604DE2" w:rsidRPr="00A23FA3" w:rsidDel="00135389">
          <w:rPr>
            <w:rFonts w:ascii="Calibri" w:hAnsi="Calibri" w:cstheme="minorHAnsi"/>
            <w:sz w:val="24"/>
            <w:szCs w:val="24"/>
          </w:rPr>
          <w:delText xml:space="preserve">Operations Analyst </w:delText>
        </w:r>
        <w:r w:rsidR="000D4944" w:rsidRPr="00A23FA3" w:rsidDel="00135389">
          <w:rPr>
            <w:rFonts w:ascii="Calibri" w:hAnsi="Calibri" w:cstheme="minorHAnsi"/>
            <w:sz w:val="24"/>
            <w:szCs w:val="24"/>
          </w:rPr>
          <w:delText>(</w:delText>
        </w:r>
        <w:r w:rsidR="00F06D31" w:rsidRPr="00A23FA3" w:rsidDel="00135389">
          <w:rPr>
            <w:rFonts w:ascii="Calibri" w:hAnsi="Calibri" w:cstheme="minorHAnsi"/>
            <w:sz w:val="24"/>
            <w:szCs w:val="24"/>
          </w:rPr>
          <w:delText>approve</w:delText>
        </w:r>
        <w:r w:rsidR="000D4944" w:rsidRPr="00A23FA3" w:rsidDel="00135389">
          <w:rPr>
            <w:rFonts w:ascii="Calibri" w:hAnsi="Calibri" w:cstheme="minorHAnsi"/>
            <w:sz w:val="24"/>
            <w:szCs w:val="24"/>
          </w:rPr>
          <w:delText>).</w:delText>
        </w:r>
        <w:bookmarkStart w:id="9263" w:name="_Toc520839955"/>
        <w:bookmarkEnd w:id="9263"/>
      </w:del>
    </w:p>
    <w:p w14:paraId="6EC023BA" w14:textId="6BF3A62C" w:rsidR="00BF4500" w:rsidRPr="00A23FA3" w:rsidDel="00135389" w:rsidRDefault="00BF4500" w:rsidP="00B01F41">
      <w:pPr>
        <w:pStyle w:val="a0"/>
        <w:numPr>
          <w:ilvl w:val="0"/>
          <w:numId w:val="14"/>
        </w:numPr>
        <w:spacing w:afterLines="50" w:after="156"/>
        <w:ind w:firstLineChars="0"/>
        <w:rPr>
          <w:del w:id="9264" w:author="raye" w:date="2018-07-20T17:11:00Z"/>
          <w:rFonts w:ascii="Calibri" w:hAnsi="Calibri" w:cstheme="minorHAnsi"/>
          <w:sz w:val="24"/>
          <w:szCs w:val="24"/>
        </w:rPr>
      </w:pPr>
      <w:del w:id="9265" w:author="raye" w:date="2018-07-20T17:11:00Z">
        <w:r w:rsidRPr="00A23FA3" w:rsidDel="00135389">
          <w:rPr>
            <w:rFonts w:ascii="Calibri" w:hAnsi="Calibri" w:cstheme="minorHAnsi"/>
            <w:sz w:val="24"/>
            <w:szCs w:val="24"/>
          </w:rPr>
          <w:delText xml:space="preserve">Compliance Supervisor: </w:delText>
        </w:r>
        <w:r w:rsidR="00F06D31" w:rsidRPr="00A23FA3" w:rsidDel="00135389">
          <w:rPr>
            <w:rFonts w:ascii="Calibri" w:hAnsi="Calibri" w:cstheme="minorHAnsi"/>
            <w:sz w:val="24"/>
            <w:szCs w:val="24"/>
          </w:rPr>
          <w:delText xml:space="preserve">Only allow to sign-off those non-productive case which submitted by </w:delText>
        </w:r>
        <w:r w:rsidR="00455C5C" w:rsidRPr="00A23FA3" w:rsidDel="00135389">
          <w:rPr>
            <w:rFonts w:ascii="Calibri" w:hAnsi="Calibri" w:cstheme="minorHAnsi"/>
            <w:sz w:val="24"/>
            <w:szCs w:val="24"/>
          </w:rPr>
          <w:delText>Compliance Analyst</w:delText>
        </w:r>
        <w:r w:rsidR="00F06D31" w:rsidRPr="00A23FA3" w:rsidDel="00135389">
          <w:rPr>
            <w:rFonts w:ascii="Calibri" w:hAnsi="Calibri" w:cstheme="minorHAnsi"/>
            <w:sz w:val="24"/>
            <w:szCs w:val="24"/>
          </w:rPr>
          <w:delText xml:space="preserve"> (approve).</w:delText>
        </w:r>
        <w:bookmarkStart w:id="9266" w:name="_Toc520839956"/>
        <w:bookmarkEnd w:id="9266"/>
      </w:del>
    </w:p>
    <w:p w14:paraId="0F53B9AC" w14:textId="1C214970" w:rsidR="00BF4500" w:rsidRPr="00A23FA3" w:rsidDel="00135389" w:rsidRDefault="00BF4500" w:rsidP="00B01F41">
      <w:pPr>
        <w:pStyle w:val="a0"/>
        <w:numPr>
          <w:ilvl w:val="0"/>
          <w:numId w:val="14"/>
        </w:numPr>
        <w:spacing w:afterLines="50" w:after="156"/>
        <w:ind w:firstLineChars="0"/>
        <w:rPr>
          <w:del w:id="9267" w:author="raye" w:date="2018-07-20T17:11:00Z"/>
          <w:rFonts w:ascii="Calibri" w:hAnsi="Calibri" w:cstheme="minorHAnsi"/>
          <w:sz w:val="24"/>
          <w:szCs w:val="24"/>
        </w:rPr>
      </w:pPr>
      <w:del w:id="9268" w:author="raye" w:date="2018-07-20T17:11:00Z">
        <w:r w:rsidRPr="00A23FA3" w:rsidDel="00135389">
          <w:rPr>
            <w:rFonts w:ascii="Calibri" w:hAnsi="Calibri" w:cstheme="minorHAnsi"/>
            <w:sz w:val="24"/>
            <w:szCs w:val="24"/>
          </w:rPr>
          <w:delText xml:space="preserve">Compliance BSA Officer: </w:delText>
        </w:r>
        <w:r w:rsidR="00F06D31" w:rsidRPr="00A23FA3" w:rsidDel="00135389">
          <w:rPr>
            <w:rFonts w:ascii="Calibri" w:hAnsi="Calibri" w:cstheme="minorHAnsi"/>
            <w:sz w:val="24"/>
            <w:szCs w:val="24"/>
          </w:rPr>
          <w:delText xml:space="preserve"> Can select approve or reject case while sign-off.</w:delText>
        </w:r>
        <w:bookmarkStart w:id="9269" w:name="_Toc520839957"/>
        <w:bookmarkEnd w:id="9269"/>
      </w:del>
    </w:p>
    <w:p w14:paraId="17C470EF" w14:textId="440B1611" w:rsidR="00864EA7" w:rsidRPr="00A23FA3" w:rsidDel="00135389" w:rsidRDefault="00864EA7" w:rsidP="00774ECE">
      <w:pPr>
        <w:rPr>
          <w:del w:id="9270" w:author="raye" w:date="2018-07-20T17:11:00Z"/>
          <w:rFonts w:ascii="Calibri" w:hAnsi="Calibri" w:cstheme="minorHAnsi"/>
        </w:rPr>
      </w:pPr>
      <w:bookmarkStart w:id="9271" w:name="_Toc520839958"/>
      <w:bookmarkEnd w:id="9271"/>
    </w:p>
    <w:p w14:paraId="662D3679" w14:textId="7E52DFEF" w:rsidR="00864EA7" w:rsidRPr="00A23FA3" w:rsidDel="00135389" w:rsidRDefault="004469C1" w:rsidP="00B01F41">
      <w:pPr>
        <w:pStyle w:val="a0"/>
        <w:numPr>
          <w:ilvl w:val="0"/>
          <w:numId w:val="12"/>
        </w:numPr>
        <w:ind w:firstLineChars="0"/>
        <w:jc w:val="left"/>
        <w:rPr>
          <w:del w:id="9272" w:author="raye" w:date="2018-07-20T17:11:00Z"/>
          <w:rFonts w:ascii="Calibri" w:hAnsi="Calibri" w:cstheme="minorHAnsi"/>
          <w:b/>
          <w:sz w:val="28"/>
          <w:szCs w:val="24"/>
        </w:rPr>
      </w:pPr>
      <w:del w:id="9273" w:author="raye" w:date="2018-07-20T17:11:00Z">
        <w:r w:rsidRPr="00A23FA3" w:rsidDel="00135389">
          <w:rPr>
            <w:rFonts w:ascii="Calibri" w:hAnsi="Calibri" w:cstheme="minorHAnsi"/>
            <w:b/>
            <w:sz w:val="28"/>
            <w:szCs w:val="24"/>
          </w:rPr>
          <w:delText xml:space="preserve">UI Diagram &amp; </w:delText>
        </w:r>
        <w:r w:rsidR="00DD4033" w:rsidRPr="00A23FA3" w:rsidDel="00135389">
          <w:rPr>
            <w:rFonts w:ascii="Calibri" w:hAnsi="Calibri" w:cstheme="minorHAnsi"/>
            <w:b/>
            <w:sz w:val="28"/>
            <w:szCs w:val="24"/>
          </w:rPr>
          <w:delText>illustration</w:delText>
        </w:r>
        <w:bookmarkStart w:id="9274" w:name="_Toc520839959"/>
        <w:bookmarkEnd w:id="9274"/>
      </w:del>
    </w:p>
    <w:p w14:paraId="040585D0" w14:textId="7847B083" w:rsidR="00EF66E7" w:rsidRPr="00A23FA3" w:rsidDel="00135389" w:rsidRDefault="00EF66E7" w:rsidP="00774ECE">
      <w:pPr>
        <w:spacing w:afterLines="50" w:after="156"/>
        <w:jc w:val="center"/>
        <w:rPr>
          <w:del w:id="9275" w:author="raye" w:date="2018-07-20T17:11:00Z"/>
          <w:rFonts w:ascii="Calibri" w:hAnsi="Calibri" w:cstheme="minorHAnsi"/>
          <w:sz w:val="24"/>
          <w:szCs w:val="24"/>
        </w:rPr>
      </w:pPr>
      <w:del w:id="9276" w:author="raye" w:date="2018-07-20T17:11:00Z">
        <w:r w:rsidRPr="00A23FA3" w:rsidDel="00135389">
          <w:rPr>
            <w:rFonts w:ascii="Calibri" w:hAnsi="Calibri" w:cstheme="minorHAnsi"/>
            <w:noProof/>
            <w:sz w:val="24"/>
            <w:szCs w:val="24"/>
          </w:rPr>
          <w:drawing>
            <wp:inline distT="0" distB="0" distL="0" distR="0" wp14:anchorId="7148DC34" wp14:editId="3F8D9F2E">
              <wp:extent cx="4607339" cy="1138687"/>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657206" cy="1151011"/>
                      </a:xfrm>
                      <a:prstGeom prst="rect">
                        <a:avLst/>
                      </a:prstGeom>
                      <a:noFill/>
                    </pic:spPr>
                  </pic:pic>
                </a:graphicData>
              </a:graphic>
            </wp:inline>
          </w:drawing>
        </w:r>
        <w:bookmarkStart w:id="9277" w:name="_Toc520839960"/>
        <w:bookmarkEnd w:id="9277"/>
      </w:del>
    </w:p>
    <w:p w14:paraId="5119343A" w14:textId="5923E7AF" w:rsidR="00864EA7" w:rsidRPr="00A23FA3" w:rsidDel="00135389" w:rsidRDefault="00F06D31" w:rsidP="008F3E5E">
      <w:pPr>
        <w:rPr>
          <w:del w:id="9278" w:author="raye" w:date="2018-07-20T17:11:00Z"/>
          <w:rFonts w:ascii="Calibri" w:hAnsi="Calibri" w:cstheme="minorHAnsi"/>
          <w:i/>
          <w:sz w:val="24"/>
        </w:rPr>
      </w:pPr>
      <w:del w:id="9279" w:author="raye" w:date="2018-07-20T17:11:00Z">
        <w:r w:rsidRPr="00A23FA3" w:rsidDel="00135389">
          <w:rPr>
            <w:rFonts w:ascii="Calibri" w:hAnsi="Calibri" w:cstheme="minorHAnsi"/>
            <w:i/>
            <w:sz w:val="24"/>
          </w:rPr>
          <w:delText>Page description:</w:delText>
        </w:r>
        <w:bookmarkStart w:id="9280" w:name="_Toc520839961"/>
        <w:bookmarkEnd w:id="9280"/>
      </w:del>
    </w:p>
    <w:p w14:paraId="07D7F810" w14:textId="7BFC32BF" w:rsidR="008475B1" w:rsidRPr="00A23FA3" w:rsidDel="00135389" w:rsidRDefault="00F06D31" w:rsidP="00B01F41">
      <w:pPr>
        <w:pStyle w:val="a0"/>
        <w:numPr>
          <w:ilvl w:val="0"/>
          <w:numId w:val="6"/>
        </w:numPr>
        <w:ind w:firstLineChars="0"/>
        <w:jc w:val="left"/>
        <w:rPr>
          <w:del w:id="9281" w:author="raye" w:date="2018-07-20T17:11:00Z"/>
          <w:rFonts w:ascii="Calibri" w:hAnsi="Calibri" w:cstheme="minorHAnsi"/>
          <w:sz w:val="24"/>
          <w:szCs w:val="24"/>
        </w:rPr>
      </w:pPr>
      <w:del w:id="9282" w:author="raye" w:date="2018-07-20T17:11:00Z">
        <w:r w:rsidRPr="00A23FA3" w:rsidDel="00135389">
          <w:rPr>
            <w:rFonts w:ascii="Calibri" w:hAnsi="Calibri"/>
            <w:sz w:val="24"/>
            <w:szCs w:val="24"/>
          </w:rPr>
          <w:delText xml:space="preserve">After the user clicks "Sign-Off" on the Case review page, the child page continues to display in the case </w:delText>
        </w:r>
        <w:r w:rsidR="009E51F8" w:rsidRPr="00A23FA3" w:rsidDel="00135389">
          <w:rPr>
            <w:rFonts w:ascii="Calibri" w:hAnsi="Calibri"/>
            <w:sz w:val="24"/>
            <w:szCs w:val="24"/>
          </w:rPr>
          <w:delText xml:space="preserve">operations </w:delText>
        </w:r>
        <w:r w:rsidRPr="00A23FA3" w:rsidDel="00135389">
          <w:rPr>
            <w:rFonts w:ascii="Calibri" w:hAnsi="Calibri"/>
            <w:sz w:val="24"/>
            <w:szCs w:val="24"/>
          </w:rPr>
          <w:delText>area of the Case Review page.</w:delText>
        </w:r>
        <w:bookmarkStart w:id="9283" w:name="_Toc520839962"/>
        <w:bookmarkEnd w:id="9283"/>
      </w:del>
    </w:p>
    <w:p w14:paraId="3B9DD06F" w14:textId="1533C326" w:rsidR="00864EA7" w:rsidRPr="00A23FA3" w:rsidDel="00135389" w:rsidRDefault="00864EA7" w:rsidP="00C409AC">
      <w:pPr>
        <w:rPr>
          <w:del w:id="9284" w:author="raye" w:date="2018-07-20T17:11:00Z"/>
          <w:rFonts w:ascii="Calibri" w:hAnsi="Calibri" w:cstheme="minorHAnsi"/>
        </w:rPr>
      </w:pPr>
      <w:bookmarkStart w:id="9285" w:name="_Toc520839963"/>
      <w:bookmarkEnd w:id="9285"/>
    </w:p>
    <w:p w14:paraId="3052062C" w14:textId="06569CB6" w:rsidR="00864EA7" w:rsidRPr="00A23FA3" w:rsidDel="00135389" w:rsidRDefault="004469C1" w:rsidP="00B01F41">
      <w:pPr>
        <w:pStyle w:val="a0"/>
        <w:numPr>
          <w:ilvl w:val="0"/>
          <w:numId w:val="12"/>
        </w:numPr>
        <w:ind w:firstLineChars="0"/>
        <w:jc w:val="left"/>
        <w:rPr>
          <w:del w:id="9286" w:author="raye" w:date="2018-07-20T17:11:00Z"/>
          <w:rFonts w:ascii="Calibri" w:hAnsi="Calibri" w:cstheme="minorHAnsi"/>
          <w:b/>
          <w:sz w:val="28"/>
          <w:szCs w:val="24"/>
        </w:rPr>
      </w:pPr>
      <w:del w:id="9287" w:author="raye" w:date="2018-07-20T17:11:00Z">
        <w:r w:rsidRPr="00A23FA3" w:rsidDel="00135389">
          <w:rPr>
            <w:rFonts w:ascii="Calibri" w:hAnsi="Calibri" w:cstheme="minorHAnsi"/>
            <w:b/>
            <w:sz w:val="28"/>
            <w:szCs w:val="24"/>
          </w:rPr>
          <w:delText>UI Elements</w:delText>
        </w:r>
        <w:bookmarkStart w:id="9288" w:name="_Toc520839964"/>
        <w:bookmarkEnd w:id="9288"/>
      </w:del>
    </w:p>
    <w:tbl>
      <w:tblPr>
        <w:tblStyle w:val="a9"/>
        <w:tblW w:w="0" w:type="auto"/>
        <w:tblInd w:w="485" w:type="dxa"/>
        <w:tblLook w:val="04A0" w:firstRow="1" w:lastRow="0" w:firstColumn="1" w:lastColumn="0" w:noHBand="0" w:noVBand="1"/>
      </w:tblPr>
      <w:tblGrid>
        <w:gridCol w:w="2079"/>
        <w:gridCol w:w="1161"/>
        <w:gridCol w:w="4350"/>
      </w:tblGrid>
      <w:tr w:rsidR="00A23FA3" w:rsidRPr="00A23FA3" w:rsidDel="00135389" w14:paraId="762DA59B" w14:textId="77777777" w:rsidTr="006F1015">
        <w:trPr>
          <w:del w:id="9289" w:author="raye" w:date="2018-07-20T17:11:00Z"/>
        </w:trPr>
        <w:tc>
          <w:tcPr>
            <w:tcW w:w="2079" w:type="dxa"/>
            <w:shd w:val="clear" w:color="auto" w:fill="BFBFBF" w:themeFill="background1" w:themeFillShade="BF"/>
          </w:tcPr>
          <w:p w14:paraId="47924BE6" w14:textId="43C69C01" w:rsidR="00EF66E7" w:rsidRPr="00A23FA3" w:rsidDel="00135389" w:rsidRDefault="00EF66E7" w:rsidP="00774ECE">
            <w:pPr>
              <w:rPr>
                <w:del w:id="9290" w:author="raye" w:date="2018-07-20T17:11:00Z"/>
                <w:rFonts w:ascii="Calibri" w:hAnsi="Calibri" w:cstheme="minorHAnsi"/>
                <w:szCs w:val="21"/>
              </w:rPr>
            </w:pPr>
            <w:del w:id="9291" w:author="raye" w:date="2018-07-20T17:11:00Z">
              <w:r w:rsidRPr="00A23FA3" w:rsidDel="00135389">
                <w:rPr>
                  <w:rFonts w:ascii="Calibri" w:hAnsi="Calibri" w:cstheme="minorHAnsi"/>
                  <w:szCs w:val="21"/>
                </w:rPr>
                <w:delText>ITEM</w:delText>
              </w:r>
              <w:bookmarkStart w:id="9292" w:name="_Toc520839965"/>
              <w:bookmarkEnd w:id="9292"/>
            </w:del>
          </w:p>
        </w:tc>
        <w:tc>
          <w:tcPr>
            <w:tcW w:w="1161" w:type="dxa"/>
            <w:shd w:val="clear" w:color="auto" w:fill="BFBFBF" w:themeFill="background1" w:themeFillShade="BF"/>
          </w:tcPr>
          <w:p w14:paraId="52768AEC" w14:textId="355B9A72" w:rsidR="00EF66E7" w:rsidRPr="00A23FA3" w:rsidDel="00135389" w:rsidRDefault="00EF66E7" w:rsidP="00774ECE">
            <w:pPr>
              <w:rPr>
                <w:del w:id="9293" w:author="raye" w:date="2018-07-20T17:11:00Z"/>
                <w:rFonts w:ascii="Calibri" w:hAnsi="Calibri" w:cstheme="minorHAnsi"/>
                <w:szCs w:val="21"/>
              </w:rPr>
            </w:pPr>
            <w:del w:id="9294" w:author="raye" w:date="2018-07-20T17:11:00Z">
              <w:r w:rsidRPr="00A23FA3" w:rsidDel="00135389">
                <w:rPr>
                  <w:rFonts w:ascii="Calibri" w:hAnsi="Calibri" w:cstheme="minorHAnsi"/>
                  <w:szCs w:val="21"/>
                </w:rPr>
                <w:delText>TYPE</w:delText>
              </w:r>
              <w:bookmarkStart w:id="9295" w:name="_Toc520839966"/>
              <w:bookmarkEnd w:id="9295"/>
            </w:del>
          </w:p>
        </w:tc>
        <w:tc>
          <w:tcPr>
            <w:tcW w:w="4350" w:type="dxa"/>
            <w:shd w:val="clear" w:color="auto" w:fill="BFBFBF" w:themeFill="background1" w:themeFillShade="BF"/>
          </w:tcPr>
          <w:p w14:paraId="28BC6DCE" w14:textId="1640D737" w:rsidR="00EF66E7" w:rsidRPr="00A23FA3" w:rsidDel="00135389" w:rsidRDefault="00EF66E7" w:rsidP="00774ECE">
            <w:pPr>
              <w:rPr>
                <w:del w:id="9296" w:author="raye" w:date="2018-07-20T17:11:00Z"/>
                <w:rFonts w:ascii="Calibri" w:hAnsi="Calibri" w:cstheme="minorHAnsi"/>
                <w:szCs w:val="21"/>
              </w:rPr>
            </w:pPr>
            <w:del w:id="9297" w:author="raye" w:date="2018-07-20T17:11:00Z">
              <w:r w:rsidRPr="00A23FA3" w:rsidDel="00135389">
                <w:rPr>
                  <w:rFonts w:ascii="Calibri" w:hAnsi="Calibri" w:cstheme="minorHAnsi"/>
                  <w:szCs w:val="21"/>
                </w:rPr>
                <w:delText>DESCRIPTION</w:delText>
              </w:r>
              <w:bookmarkStart w:id="9298" w:name="_Toc520839967"/>
              <w:bookmarkEnd w:id="9298"/>
            </w:del>
          </w:p>
        </w:tc>
        <w:bookmarkStart w:id="9299" w:name="_Toc520839968"/>
        <w:bookmarkEnd w:id="9299"/>
      </w:tr>
      <w:tr w:rsidR="00A23FA3" w:rsidRPr="00A23FA3" w:rsidDel="00135389" w14:paraId="50372A03" w14:textId="77777777" w:rsidTr="006F1015">
        <w:trPr>
          <w:del w:id="9300" w:author="raye" w:date="2018-07-20T17:11:00Z"/>
        </w:trPr>
        <w:tc>
          <w:tcPr>
            <w:tcW w:w="2079" w:type="dxa"/>
          </w:tcPr>
          <w:p w14:paraId="61C916C5" w14:textId="50B5F88F" w:rsidR="00EF66E7" w:rsidRPr="00A23FA3" w:rsidDel="00135389" w:rsidRDefault="00EF66E7" w:rsidP="00C409AC">
            <w:pPr>
              <w:rPr>
                <w:del w:id="9301" w:author="raye" w:date="2018-07-20T17:11:00Z"/>
                <w:rFonts w:ascii="Calibri" w:hAnsi="Calibri" w:cstheme="minorHAnsi"/>
                <w:szCs w:val="21"/>
              </w:rPr>
            </w:pPr>
            <w:del w:id="9302" w:author="raye" w:date="2018-07-20T17:11:00Z">
              <w:r w:rsidRPr="00A23FA3" w:rsidDel="00135389">
                <w:rPr>
                  <w:rFonts w:ascii="Calibri" w:hAnsi="Calibri" w:cstheme="minorHAnsi"/>
                  <w:szCs w:val="21"/>
                </w:rPr>
                <w:delText>Select(Sign-Off)</w:delText>
              </w:r>
              <w:bookmarkStart w:id="9303" w:name="_Toc520839969"/>
              <w:bookmarkEnd w:id="9303"/>
            </w:del>
          </w:p>
        </w:tc>
        <w:tc>
          <w:tcPr>
            <w:tcW w:w="1161" w:type="dxa"/>
          </w:tcPr>
          <w:p w14:paraId="7A7B6A37" w14:textId="700D6EB2" w:rsidR="00EF66E7" w:rsidRPr="00A23FA3" w:rsidDel="00135389" w:rsidRDefault="00EF66E7" w:rsidP="00A769EC">
            <w:pPr>
              <w:rPr>
                <w:del w:id="9304" w:author="raye" w:date="2018-07-20T17:11:00Z"/>
                <w:rFonts w:ascii="Calibri" w:hAnsi="Calibri" w:cstheme="minorHAnsi"/>
                <w:szCs w:val="21"/>
              </w:rPr>
            </w:pPr>
            <w:del w:id="9305" w:author="raye" w:date="2018-07-20T17:11:00Z">
              <w:r w:rsidRPr="00A23FA3" w:rsidDel="00135389">
                <w:rPr>
                  <w:rFonts w:ascii="Calibri" w:hAnsi="Calibri" w:cstheme="minorHAnsi"/>
                  <w:szCs w:val="21"/>
                </w:rPr>
                <w:delText>Selection</w:delText>
              </w:r>
              <w:bookmarkStart w:id="9306" w:name="_Toc520839970"/>
              <w:bookmarkEnd w:id="9306"/>
            </w:del>
          </w:p>
        </w:tc>
        <w:tc>
          <w:tcPr>
            <w:tcW w:w="4350" w:type="dxa"/>
          </w:tcPr>
          <w:p w14:paraId="2A73DBD0" w14:textId="751922C4" w:rsidR="00787FF4" w:rsidRPr="00A23FA3" w:rsidDel="00135389" w:rsidRDefault="00F06D31" w:rsidP="00774ECE">
            <w:pPr>
              <w:jc w:val="left"/>
              <w:rPr>
                <w:del w:id="9307" w:author="raye" w:date="2018-07-20T17:11:00Z"/>
                <w:rFonts w:ascii="Calibri" w:hAnsi="Calibri" w:cstheme="minorHAnsi"/>
                <w:szCs w:val="21"/>
              </w:rPr>
            </w:pPr>
            <w:del w:id="9308" w:author="raye" w:date="2018-07-20T17:11:00Z">
              <w:r w:rsidRPr="00A23FA3" w:rsidDel="00135389">
                <w:rPr>
                  <w:rFonts w:ascii="Calibri" w:hAnsi="Calibri" w:cstheme="minorHAnsi"/>
                  <w:szCs w:val="21"/>
                </w:rPr>
                <w:delText>Mandatory,</w:delText>
              </w:r>
              <w:bookmarkStart w:id="9309" w:name="_Toc520839971"/>
              <w:bookmarkEnd w:id="9309"/>
            </w:del>
          </w:p>
          <w:p w14:paraId="6BA6BA56" w14:textId="37FE7052" w:rsidR="00787FF4" w:rsidRPr="00A23FA3" w:rsidDel="00135389" w:rsidRDefault="00F06D31" w:rsidP="00B01F41">
            <w:pPr>
              <w:pStyle w:val="a0"/>
              <w:numPr>
                <w:ilvl w:val="0"/>
                <w:numId w:val="30"/>
              </w:numPr>
              <w:ind w:firstLineChars="0"/>
              <w:jc w:val="left"/>
              <w:rPr>
                <w:del w:id="9310" w:author="raye" w:date="2018-07-20T17:11:00Z"/>
                <w:rFonts w:ascii="Calibri" w:hAnsi="Calibri" w:cstheme="minorHAnsi"/>
                <w:szCs w:val="21"/>
              </w:rPr>
            </w:pPr>
            <w:del w:id="9311" w:author="raye" w:date="2018-07-20T17:11:00Z">
              <w:r w:rsidRPr="00A23FA3" w:rsidDel="00135389">
                <w:rPr>
                  <w:rFonts w:ascii="Calibri" w:hAnsi="Calibri" w:cstheme="minorHAnsi"/>
                  <w:szCs w:val="21"/>
                </w:rPr>
                <w:delText xml:space="preserve">For </w:delText>
              </w:r>
              <w:r w:rsidR="009E51F8" w:rsidRPr="00A23FA3" w:rsidDel="00135389">
                <w:rPr>
                  <w:rFonts w:ascii="Calibri" w:hAnsi="Calibri" w:cstheme="minorHAnsi"/>
                  <w:szCs w:val="21"/>
                </w:rPr>
                <w:delText xml:space="preserve">Operations </w:delText>
              </w:r>
              <w:r w:rsidR="00EF66E7" w:rsidRPr="00A23FA3" w:rsidDel="00135389">
                <w:rPr>
                  <w:rFonts w:ascii="Calibri" w:hAnsi="Calibri" w:cstheme="minorHAnsi"/>
                  <w:szCs w:val="21"/>
                </w:rPr>
                <w:delText>Manager</w:delText>
              </w:r>
              <w:r w:rsidRPr="00A23FA3" w:rsidDel="00135389">
                <w:rPr>
                  <w:rFonts w:ascii="Calibri" w:hAnsi="Calibri" w:cstheme="minorHAnsi"/>
                  <w:szCs w:val="21"/>
                </w:rPr>
                <w:delText xml:space="preserve"> and</w:delText>
              </w:r>
              <w:r w:rsidR="001F35C5" w:rsidRPr="00A23FA3" w:rsidDel="00135389">
                <w:rPr>
                  <w:rFonts w:ascii="Calibri" w:hAnsi="Calibri" w:cstheme="minorHAnsi"/>
                  <w:szCs w:val="21"/>
                </w:rPr>
                <w:delText xml:space="preserve"> </w:delText>
              </w:r>
              <w:r w:rsidR="00EF66E7" w:rsidRPr="00A23FA3" w:rsidDel="00135389">
                <w:rPr>
                  <w:rFonts w:ascii="Calibri" w:hAnsi="Calibri" w:cstheme="minorHAnsi"/>
                  <w:szCs w:val="21"/>
                </w:rPr>
                <w:delText>Compliance Supervisor</w:delText>
              </w:r>
              <w:r w:rsidRPr="00A23FA3" w:rsidDel="00135389">
                <w:rPr>
                  <w:rFonts w:ascii="Calibri" w:hAnsi="Calibri" w:cstheme="minorHAnsi"/>
                  <w:szCs w:val="21"/>
                </w:rPr>
                <w:delText xml:space="preserve">, </w:delText>
              </w:r>
              <w:r w:rsidRPr="00A23FA3" w:rsidDel="00135389">
                <w:rPr>
                  <w:rFonts w:ascii="Calibri" w:hAnsi="Calibri"/>
                </w:rPr>
                <w:delText>Only Approve is allowed</w:delText>
              </w:r>
              <w:bookmarkStart w:id="9312" w:name="_Toc520839972"/>
              <w:bookmarkEnd w:id="9312"/>
            </w:del>
          </w:p>
        </w:tc>
        <w:bookmarkStart w:id="9313" w:name="_Toc520839973"/>
        <w:bookmarkEnd w:id="9313"/>
      </w:tr>
      <w:tr w:rsidR="00A23FA3" w:rsidRPr="00A23FA3" w:rsidDel="00135389" w14:paraId="6F5394EC" w14:textId="77777777" w:rsidTr="006F1015">
        <w:trPr>
          <w:trHeight w:val="174"/>
          <w:del w:id="9314" w:author="raye" w:date="2018-07-20T17:11:00Z"/>
        </w:trPr>
        <w:tc>
          <w:tcPr>
            <w:tcW w:w="2079" w:type="dxa"/>
          </w:tcPr>
          <w:p w14:paraId="2C43C140" w14:textId="0D985D0B" w:rsidR="00EF66E7" w:rsidRPr="00A23FA3" w:rsidDel="00135389" w:rsidRDefault="00EF66E7" w:rsidP="00C409AC">
            <w:pPr>
              <w:rPr>
                <w:del w:id="9315" w:author="raye" w:date="2018-07-20T17:11:00Z"/>
                <w:rFonts w:ascii="Calibri" w:hAnsi="Calibri" w:cstheme="minorHAnsi"/>
                <w:szCs w:val="21"/>
              </w:rPr>
            </w:pPr>
            <w:del w:id="9316" w:author="raye" w:date="2018-07-20T17:11:00Z">
              <w:r w:rsidRPr="00A23FA3" w:rsidDel="00135389">
                <w:rPr>
                  <w:rFonts w:ascii="Calibri" w:hAnsi="Calibri" w:cstheme="minorHAnsi"/>
                  <w:szCs w:val="21"/>
                </w:rPr>
                <w:delText>Comments</w:delText>
              </w:r>
              <w:bookmarkStart w:id="9317" w:name="_Toc520839974"/>
              <w:bookmarkEnd w:id="9317"/>
            </w:del>
          </w:p>
        </w:tc>
        <w:tc>
          <w:tcPr>
            <w:tcW w:w="1161" w:type="dxa"/>
          </w:tcPr>
          <w:p w14:paraId="3E598E8A" w14:textId="29362A91" w:rsidR="00EF66E7" w:rsidRPr="00A23FA3" w:rsidDel="00135389" w:rsidRDefault="00EF66E7" w:rsidP="00A769EC">
            <w:pPr>
              <w:rPr>
                <w:del w:id="9318" w:author="raye" w:date="2018-07-20T17:11:00Z"/>
                <w:rFonts w:ascii="Calibri" w:hAnsi="Calibri" w:cstheme="minorHAnsi"/>
                <w:szCs w:val="21"/>
              </w:rPr>
            </w:pPr>
            <w:del w:id="9319" w:author="raye" w:date="2018-07-20T17:11:00Z">
              <w:r w:rsidRPr="00A23FA3" w:rsidDel="00135389">
                <w:rPr>
                  <w:rFonts w:ascii="Calibri" w:hAnsi="Calibri" w:cstheme="minorHAnsi"/>
                  <w:szCs w:val="21"/>
                </w:rPr>
                <w:delText>String</w:delText>
              </w:r>
              <w:bookmarkStart w:id="9320" w:name="_Toc520839975"/>
              <w:bookmarkEnd w:id="9320"/>
            </w:del>
          </w:p>
        </w:tc>
        <w:tc>
          <w:tcPr>
            <w:tcW w:w="4350" w:type="dxa"/>
          </w:tcPr>
          <w:p w14:paraId="0CBE1941" w14:textId="43C49F12" w:rsidR="00EF66E7" w:rsidRPr="00A23FA3" w:rsidDel="00135389" w:rsidRDefault="00F06D31" w:rsidP="00774ECE">
            <w:pPr>
              <w:rPr>
                <w:del w:id="9321" w:author="raye" w:date="2018-07-20T17:11:00Z"/>
                <w:rFonts w:ascii="Calibri" w:hAnsi="Calibri" w:cstheme="minorHAnsi"/>
                <w:szCs w:val="21"/>
              </w:rPr>
            </w:pPr>
            <w:del w:id="9322" w:author="raye" w:date="2018-07-20T17:11:00Z">
              <w:r w:rsidRPr="00A23FA3" w:rsidDel="00135389">
                <w:rPr>
                  <w:rFonts w:ascii="Calibri" w:hAnsi="Calibri" w:cstheme="minorHAnsi"/>
                  <w:szCs w:val="21"/>
                </w:rPr>
                <w:delText>Optional, Manual input, max length 500 bytes.</w:delText>
              </w:r>
              <w:bookmarkStart w:id="9323" w:name="_Toc520839976"/>
              <w:bookmarkEnd w:id="9323"/>
            </w:del>
          </w:p>
        </w:tc>
        <w:bookmarkStart w:id="9324" w:name="_Toc520839977"/>
        <w:bookmarkEnd w:id="9324"/>
      </w:tr>
      <w:tr w:rsidR="00A23FA3" w:rsidRPr="00A23FA3" w:rsidDel="00135389" w14:paraId="748507C9" w14:textId="77777777" w:rsidTr="006F1015">
        <w:trPr>
          <w:trHeight w:val="174"/>
          <w:del w:id="9325" w:author="raye" w:date="2018-07-20T17:11:00Z"/>
        </w:trPr>
        <w:tc>
          <w:tcPr>
            <w:tcW w:w="2079" w:type="dxa"/>
          </w:tcPr>
          <w:p w14:paraId="49ADDB44" w14:textId="3CDFFE56" w:rsidR="00EF66E7" w:rsidRPr="00A23FA3" w:rsidDel="00135389" w:rsidRDefault="00EF66E7" w:rsidP="00C409AC">
            <w:pPr>
              <w:rPr>
                <w:del w:id="9326" w:author="raye" w:date="2018-07-20T17:11:00Z"/>
                <w:rFonts w:ascii="Calibri" w:hAnsi="Calibri" w:cstheme="minorHAnsi"/>
                <w:szCs w:val="21"/>
              </w:rPr>
            </w:pPr>
            <w:del w:id="9327" w:author="raye" w:date="2018-07-20T17:11:00Z">
              <w:r w:rsidRPr="00A23FA3" w:rsidDel="00135389">
                <w:rPr>
                  <w:rFonts w:ascii="Calibri" w:hAnsi="Calibri" w:cstheme="minorHAnsi"/>
                  <w:szCs w:val="21"/>
                </w:rPr>
                <w:delText>“Submit”</w:delText>
              </w:r>
              <w:bookmarkStart w:id="9328" w:name="_Toc520839978"/>
              <w:bookmarkEnd w:id="9328"/>
            </w:del>
          </w:p>
        </w:tc>
        <w:tc>
          <w:tcPr>
            <w:tcW w:w="1161" w:type="dxa"/>
          </w:tcPr>
          <w:p w14:paraId="2DC19CD7" w14:textId="6FBCC6BE" w:rsidR="00EF66E7" w:rsidRPr="00A23FA3" w:rsidDel="00135389" w:rsidRDefault="001F35C5" w:rsidP="00A769EC">
            <w:pPr>
              <w:rPr>
                <w:del w:id="9329" w:author="raye" w:date="2018-07-20T17:11:00Z"/>
                <w:rFonts w:ascii="Calibri" w:hAnsi="Calibri" w:cstheme="minorHAnsi"/>
                <w:szCs w:val="21"/>
              </w:rPr>
            </w:pPr>
            <w:del w:id="9330" w:author="raye" w:date="2018-07-20T17:11:00Z">
              <w:r w:rsidRPr="00A23FA3" w:rsidDel="00135389">
                <w:rPr>
                  <w:rFonts w:ascii="Calibri" w:hAnsi="Calibri" w:cstheme="minorHAnsi"/>
                  <w:szCs w:val="21"/>
                </w:rPr>
                <w:delText>button</w:delText>
              </w:r>
              <w:bookmarkStart w:id="9331" w:name="_Toc520839979"/>
              <w:bookmarkEnd w:id="9331"/>
            </w:del>
          </w:p>
        </w:tc>
        <w:tc>
          <w:tcPr>
            <w:tcW w:w="4350" w:type="dxa"/>
          </w:tcPr>
          <w:p w14:paraId="77AAB579" w14:textId="47FB8EDD" w:rsidR="004819CC" w:rsidRPr="00A23FA3" w:rsidDel="00135389" w:rsidRDefault="00F06D31" w:rsidP="00774ECE">
            <w:pPr>
              <w:rPr>
                <w:del w:id="9332" w:author="raye" w:date="2018-07-20T17:11:00Z"/>
                <w:rFonts w:ascii="Calibri" w:hAnsi="Calibri" w:cstheme="minorHAnsi"/>
                <w:szCs w:val="21"/>
              </w:rPr>
            </w:pPr>
            <w:del w:id="9333" w:author="raye" w:date="2018-07-20T17:11:00Z">
              <w:r w:rsidRPr="00A23FA3" w:rsidDel="00135389">
                <w:rPr>
                  <w:rFonts w:ascii="Calibri" w:hAnsi="Calibri"/>
                </w:rPr>
                <w:delText>Click to confirm Sign-Off current case, prompt after completion, and return to the Case List for Review page.</w:delText>
              </w:r>
              <w:bookmarkStart w:id="9334" w:name="_Toc520839980"/>
              <w:bookmarkEnd w:id="9334"/>
            </w:del>
          </w:p>
        </w:tc>
        <w:bookmarkStart w:id="9335" w:name="_Toc520839981"/>
        <w:bookmarkEnd w:id="9335"/>
      </w:tr>
      <w:tr w:rsidR="005F2EE9" w:rsidRPr="00A23FA3" w:rsidDel="00135389" w14:paraId="12D6B7B7" w14:textId="02DBC7F3" w:rsidTr="006F1015">
        <w:trPr>
          <w:trHeight w:val="174"/>
          <w:del w:id="9336" w:author="raye" w:date="2018-07-20T17:11:00Z"/>
        </w:trPr>
        <w:tc>
          <w:tcPr>
            <w:tcW w:w="2079" w:type="dxa"/>
          </w:tcPr>
          <w:p w14:paraId="1D989C50" w14:textId="7C3DAFAC" w:rsidR="00EF66E7" w:rsidRPr="00A23FA3" w:rsidDel="00135389" w:rsidRDefault="00EF66E7" w:rsidP="00C409AC">
            <w:pPr>
              <w:rPr>
                <w:del w:id="9337" w:author="raye" w:date="2018-07-20T17:11:00Z"/>
                <w:rFonts w:ascii="Calibri" w:hAnsi="Calibri" w:cstheme="minorHAnsi"/>
                <w:szCs w:val="21"/>
              </w:rPr>
            </w:pPr>
            <w:del w:id="9338" w:author="raye" w:date="2018-07-20T17:11:00Z">
              <w:r w:rsidRPr="00A23FA3" w:rsidDel="00135389">
                <w:rPr>
                  <w:rFonts w:ascii="Calibri" w:hAnsi="Calibri" w:cstheme="minorHAnsi"/>
                  <w:szCs w:val="21"/>
                </w:rPr>
                <w:delText>“Cancel”</w:delText>
              </w:r>
              <w:bookmarkStart w:id="9339" w:name="_Toc520839982"/>
              <w:bookmarkEnd w:id="9339"/>
            </w:del>
          </w:p>
        </w:tc>
        <w:tc>
          <w:tcPr>
            <w:tcW w:w="1161" w:type="dxa"/>
          </w:tcPr>
          <w:p w14:paraId="02B17A5D" w14:textId="6125C7FA" w:rsidR="00EF66E7" w:rsidRPr="00A23FA3" w:rsidDel="00135389" w:rsidRDefault="001F35C5" w:rsidP="00A769EC">
            <w:pPr>
              <w:rPr>
                <w:del w:id="9340" w:author="raye" w:date="2018-07-20T17:11:00Z"/>
                <w:rFonts w:ascii="Calibri" w:hAnsi="Calibri" w:cstheme="minorHAnsi"/>
                <w:szCs w:val="21"/>
              </w:rPr>
            </w:pPr>
            <w:del w:id="9341" w:author="raye" w:date="2018-07-20T17:11:00Z">
              <w:r w:rsidRPr="00A23FA3" w:rsidDel="00135389">
                <w:rPr>
                  <w:rFonts w:ascii="Calibri" w:hAnsi="Calibri" w:cstheme="minorHAnsi"/>
                  <w:szCs w:val="21"/>
                </w:rPr>
                <w:delText>button</w:delText>
              </w:r>
              <w:bookmarkStart w:id="9342" w:name="_Toc520839983"/>
              <w:bookmarkEnd w:id="9342"/>
            </w:del>
          </w:p>
        </w:tc>
        <w:tc>
          <w:tcPr>
            <w:tcW w:w="4350" w:type="dxa"/>
          </w:tcPr>
          <w:p w14:paraId="6DAFF855" w14:textId="13A382C0" w:rsidR="00EF66E7" w:rsidRPr="00A23FA3" w:rsidDel="00135389" w:rsidRDefault="00F06D31" w:rsidP="00774ECE">
            <w:pPr>
              <w:jc w:val="left"/>
              <w:rPr>
                <w:del w:id="9343" w:author="raye" w:date="2018-07-20T17:11:00Z"/>
                <w:rFonts w:ascii="Calibri" w:hAnsi="Calibri" w:cstheme="minorHAnsi"/>
                <w:szCs w:val="21"/>
              </w:rPr>
            </w:pPr>
            <w:del w:id="9344" w:author="raye" w:date="2018-07-20T17:11:00Z">
              <w:r w:rsidRPr="00A23FA3" w:rsidDel="00135389">
                <w:rPr>
                  <w:rFonts w:ascii="Calibri" w:hAnsi="Calibri"/>
                </w:rPr>
                <w:delText xml:space="preserve">Abort the Sign-Off </w:delText>
              </w:r>
              <w:r w:rsidR="009E51F8" w:rsidRPr="00A23FA3" w:rsidDel="00135389">
                <w:rPr>
                  <w:rFonts w:ascii="Calibri" w:hAnsi="Calibri"/>
                </w:rPr>
                <w:delText xml:space="preserve">operations </w:delText>
              </w:r>
              <w:r w:rsidRPr="00A23FA3" w:rsidDel="00135389">
                <w:rPr>
                  <w:rFonts w:ascii="Calibri" w:hAnsi="Calibri"/>
                </w:rPr>
                <w:delText>and return to the Case Review page</w:delText>
              </w:r>
              <w:bookmarkStart w:id="9345" w:name="_Toc520839984"/>
              <w:bookmarkEnd w:id="9345"/>
            </w:del>
          </w:p>
        </w:tc>
        <w:bookmarkStart w:id="9346" w:name="_Toc520839985"/>
        <w:bookmarkEnd w:id="9346"/>
      </w:tr>
    </w:tbl>
    <w:p w14:paraId="0A98853B" w14:textId="449255FC" w:rsidR="005A72CB" w:rsidRPr="00A23FA3" w:rsidDel="00135389" w:rsidRDefault="005A72CB" w:rsidP="00C409AC">
      <w:pPr>
        <w:spacing w:afterLines="50" w:after="156"/>
        <w:rPr>
          <w:del w:id="9347" w:author="raye" w:date="2018-07-20T17:11:00Z"/>
          <w:rFonts w:ascii="Calibri" w:hAnsi="Calibri" w:cstheme="minorHAnsi"/>
          <w:sz w:val="24"/>
        </w:rPr>
      </w:pPr>
      <w:bookmarkStart w:id="9348" w:name="_Toc520839986"/>
      <w:bookmarkEnd w:id="9348"/>
    </w:p>
    <w:p w14:paraId="67B05C0B" w14:textId="4937C2C3" w:rsidR="006F1015" w:rsidRPr="00A23FA3" w:rsidDel="00135389" w:rsidRDefault="006F1015" w:rsidP="008F3E5E">
      <w:pPr>
        <w:widowControl/>
        <w:jc w:val="left"/>
        <w:rPr>
          <w:del w:id="9349" w:author="raye" w:date="2018-07-20T17:11:00Z"/>
          <w:rFonts w:ascii="Calibri" w:hAnsi="Calibri" w:cstheme="minorHAnsi"/>
          <w:b/>
          <w:bCs/>
          <w:sz w:val="32"/>
          <w:szCs w:val="32"/>
        </w:rPr>
      </w:pPr>
      <w:bookmarkStart w:id="9350" w:name="_Ref508583108"/>
      <w:del w:id="9351" w:author="raye" w:date="2018-07-20T17:11:00Z">
        <w:r w:rsidRPr="00A23FA3" w:rsidDel="00135389">
          <w:rPr>
            <w:rFonts w:ascii="Calibri" w:hAnsi="Calibri" w:cstheme="minorHAnsi"/>
          </w:rPr>
          <w:br w:type="page"/>
        </w:r>
      </w:del>
    </w:p>
    <w:p w14:paraId="40042F4F" w14:textId="6CD039D6" w:rsidR="007D4393" w:rsidRPr="00A23FA3" w:rsidDel="00135389" w:rsidRDefault="007D4393">
      <w:pPr>
        <w:pStyle w:val="3"/>
        <w:keepNext w:val="0"/>
        <w:keepLines w:val="0"/>
        <w:numPr>
          <w:ilvl w:val="3"/>
          <w:numId w:val="201"/>
        </w:numPr>
        <w:spacing w:before="0" w:after="120" w:line="240" w:lineRule="auto"/>
        <w:rPr>
          <w:del w:id="9352" w:author="raye" w:date="2018-07-20T17:11:00Z"/>
          <w:rFonts w:ascii="Calibri" w:hAnsi="Calibri" w:cstheme="minorHAnsi"/>
        </w:rPr>
        <w:pPrChange w:id="9353" w:author="raye" w:date="2018-07-17T11:04:00Z">
          <w:pPr>
            <w:pStyle w:val="3"/>
            <w:keepNext w:val="0"/>
            <w:keepLines w:val="0"/>
            <w:numPr>
              <w:ilvl w:val="2"/>
              <w:numId w:val="3"/>
            </w:numPr>
            <w:spacing w:before="0" w:after="120" w:line="240" w:lineRule="auto"/>
            <w:ind w:left="993" w:hanging="993"/>
          </w:pPr>
        </w:pPrChange>
      </w:pPr>
      <w:bookmarkStart w:id="9354" w:name="_Toc512250251"/>
      <w:del w:id="9355" w:author="raye" w:date="2018-07-20T17:11:00Z">
        <w:r w:rsidRPr="00A23FA3" w:rsidDel="00135389">
          <w:rPr>
            <w:rFonts w:ascii="Calibri" w:hAnsi="Calibri" w:cstheme="minorHAnsi"/>
          </w:rPr>
          <w:delText xml:space="preserve">Case </w:delText>
        </w:r>
        <w:r w:rsidR="0061652A" w:rsidRPr="00A23FA3" w:rsidDel="00135389">
          <w:rPr>
            <w:rFonts w:ascii="Calibri" w:hAnsi="Calibri" w:cstheme="minorHAnsi"/>
          </w:rPr>
          <w:delText>Return</w:delText>
        </w:r>
        <w:r w:rsidRPr="00A23FA3" w:rsidDel="00135389">
          <w:rPr>
            <w:rFonts w:ascii="Calibri" w:hAnsi="Calibri" w:cstheme="minorHAnsi"/>
          </w:rPr>
          <w:delText xml:space="preserve"> Page</w:delText>
        </w:r>
        <w:bookmarkStart w:id="9356" w:name="_Toc520839987"/>
        <w:bookmarkEnd w:id="9350"/>
        <w:bookmarkEnd w:id="9354"/>
        <w:bookmarkEnd w:id="9356"/>
      </w:del>
    </w:p>
    <w:p w14:paraId="1E0BC699" w14:textId="535200CB" w:rsidR="00F06D31" w:rsidRPr="00A23FA3" w:rsidDel="00135389" w:rsidRDefault="00F06D31" w:rsidP="00C409AC">
      <w:pPr>
        <w:spacing w:afterLines="50" w:after="156"/>
        <w:ind w:firstLineChars="177" w:firstLine="425"/>
        <w:rPr>
          <w:del w:id="9357" w:author="raye" w:date="2018-07-20T17:11:00Z"/>
          <w:rFonts w:ascii="Calibri" w:hAnsi="Calibri" w:cstheme="minorHAnsi"/>
          <w:sz w:val="24"/>
          <w:szCs w:val="24"/>
        </w:rPr>
      </w:pPr>
      <w:del w:id="9358" w:author="raye" w:date="2018-07-20T17:11:00Z">
        <w:r w:rsidRPr="00A23FA3" w:rsidDel="00135389">
          <w:rPr>
            <w:rFonts w:ascii="Calibri" w:hAnsi="Calibri" w:cstheme="minorHAnsi"/>
            <w:sz w:val="24"/>
            <w:szCs w:val="24"/>
          </w:rPr>
          <w:delText xml:space="preserve">Throughout the TSD workflow, the return back </w:delText>
        </w:r>
        <w:r w:rsidR="009E51F8" w:rsidRPr="00A23FA3" w:rsidDel="00135389">
          <w:rPr>
            <w:rFonts w:ascii="Calibri" w:hAnsi="Calibri" w:cstheme="minorHAnsi"/>
            <w:sz w:val="24"/>
            <w:szCs w:val="24"/>
          </w:rPr>
          <w:delText xml:space="preserve">operations </w:delText>
        </w:r>
        <w:r w:rsidR="00417547" w:rsidRPr="00A23FA3" w:rsidDel="00135389">
          <w:rPr>
            <w:rFonts w:ascii="Calibri" w:hAnsi="Calibri" w:cstheme="minorHAnsi"/>
            <w:sz w:val="24"/>
            <w:szCs w:val="24"/>
          </w:rPr>
          <w:delText>has</w:delText>
        </w:r>
        <w:r w:rsidRPr="00A23FA3" w:rsidDel="00135389">
          <w:rPr>
            <w:rFonts w:ascii="Calibri" w:hAnsi="Calibri" w:cstheme="minorHAnsi"/>
            <w:sz w:val="24"/>
            <w:szCs w:val="24"/>
          </w:rPr>
          <w:delText xml:space="preserve"> the following scenarios:</w:delText>
        </w:r>
        <w:bookmarkStart w:id="9359" w:name="_Toc520839988"/>
        <w:bookmarkEnd w:id="9359"/>
      </w:del>
    </w:p>
    <w:p w14:paraId="6E28190D" w14:textId="6C868AC2" w:rsidR="00EF66E7" w:rsidRPr="00A23FA3" w:rsidDel="00135389" w:rsidRDefault="00F06D31" w:rsidP="00B01F41">
      <w:pPr>
        <w:pStyle w:val="a0"/>
        <w:numPr>
          <w:ilvl w:val="0"/>
          <w:numId w:val="15"/>
        </w:numPr>
        <w:spacing w:afterLines="50" w:after="156"/>
        <w:ind w:firstLineChars="0"/>
        <w:rPr>
          <w:del w:id="9360" w:author="raye" w:date="2018-07-20T17:11:00Z"/>
          <w:rFonts w:ascii="Calibri" w:hAnsi="Calibri" w:cstheme="minorHAnsi"/>
          <w:sz w:val="24"/>
        </w:rPr>
      </w:pPr>
      <w:del w:id="9361" w:author="raye" w:date="2018-07-20T17:11:00Z">
        <w:r w:rsidRPr="00A23FA3" w:rsidDel="00135389">
          <w:rPr>
            <w:rFonts w:ascii="Calibri" w:hAnsi="Calibri" w:cstheme="minorHAnsi"/>
            <w:sz w:val="24"/>
          </w:rPr>
          <w:delText xml:space="preserve">When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 xml:space="preserve">Manager reviews the Case submitted by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 xml:space="preserve">Analyst, he checks that </w:delText>
        </w:r>
        <w:r w:rsidR="00604DE2" w:rsidRPr="00A23FA3" w:rsidDel="00135389">
          <w:rPr>
            <w:rFonts w:ascii="Calibri" w:hAnsi="Calibri" w:cstheme="minorHAnsi"/>
            <w:sz w:val="24"/>
          </w:rPr>
          <w:delText xml:space="preserve">Operations Analyst </w:delText>
        </w:r>
        <w:r w:rsidRPr="00A23FA3" w:rsidDel="00135389">
          <w:rPr>
            <w:rFonts w:ascii="Calibri" w:hAnsi="Calibri" w:cstheme="minorHAnsi"/>
            <w:sz w:val="24"/>
          </w:rPr>
          <w:delText xml:space="preserve">handles the Case correctly and adequately, such as whether the transaction information has been uploaded, whether the transaction information has been entered correctly and completely, and whether the answers to the various investigation questions are appropriate. Evidence is sufficient and so on. If there are deficiencies or deficiencies in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 xml:space="preserve">Manager, the Case can be returned to </w:delText>
        </w:r>
        <w:r w:rsidR="00604DE2" w:rsidRPr="00A23FA3" w:rsidDel="00135389">
          <w:rPr>
            <w:rFonts w:ascii="Calibri" w:hAnsi="Calibri" w:cstheme="minorHAnsi"/>
            <w:sz w:val="24"/>
          </w:rPr>
          <w:delText xml:space="preserve">Operations Analyst </w:delText>
        </w:r>
        <w:r w:rsidRPr="00A23FA3" w:rsidDel="00135389">
          <w:rPr>
            <w:rFonts w:ascii="Calibri" w:hAnsi="Calibri" w:cstheme="minorHAnsi"/>
            <w:sz w:val="24"/>
          </w:rPr>
          <w:delText>for correction.</w:delText>
        </w:r>
        <w:r w:rsidR="00EF66E7" w:rsidRPr="00A23FA3" w:rsidDel="00135389">
          <w:rPr>
            <w:rFonts w:ascii="Calibri" w:hAnsi="Calibri" w:cstheme="minorHAnsi"/>
            <w:sz w:val="24"/>
          </w:rPr>
          <w:br/>
        </w:r>
        <w:r w:rsidRPr="00A23FA3" w:rsidDel="00135389">
          <w:rPr>
            <w:rFonts w:ascii="Calibri" w:hAnsi="Calibri" w:cstheme="minorHAnsi"/>
            <w:sz w:val="24"/>
          </w:rPr>
          <w:delText xml:space="preserve">The reasons why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 xml:space="preserve">Manager returned Case to </w:delText>
        </w:r>
        <w:r w:rsidR="00604DE2" w:rsidRPr="00A23FA3" w:rsidDel="00135389">
          <w:rPr>
            <w:rFonts w:ascii="Calibri" w:hAnsi="Calibri" w:cstheme="minorHAnsi"/>
            <w:sz w:val="24"/>
          </w:rPr>
          <w:delText xml:space="preserve">Operations Analyst </w:delText>
        </w:r>
        <w:r w:rsidRPr="00A23FA3" w:rsidDel="00135389">
          <w:rPr>
            <w:rFonts w:ascii="Calibri" w:hAnsi="Calibri" w:cstheme="minorHAnsi"/>
            <w:sz w:val="24"/>
          </w:rPr>
          <w:delText xml:space="preserve">for correction can be divided into two categories: 1) only need </w:delText>
        </w:r>
        <w:r w:rsidR="00604DE2" w:rsidRPr="00A23FA3" w:rsidDel="00135389">
          <w:rPr>
            <w:rFonts w:ascii="Calibri" w:hAnsi="Calibri" w:cstheme="minorHAnsi"/>
            <w:sz w:val="24"/>
          </w:rPr>
          <w:delText xml:space="preserve">Operations Analyst </w:delText>
        </w:r>
        <w:r w:rsidRPr="00A23FA3" w:rsidDel="00135389">
          <w:rPr>
            <w:rFonts w:ascii="Calibri" w:hAnsi="Calibri" w:cstheme="minorHAnsi"/>
            <w:sz w:val="24"/>
          </w:rPr>
          <w:delText>to add more evidence, or to answer questions again. (2) The original information of the transaction is incorrectly entered or the original data is missing, and it needs to be re-checked.</w:delText>
        </w:r>
        <w:r w:rsidRPr="00A23FA3" w:rsidDel="00135389">
          <w:rPr>
            <w:rFonts w:ascii="Calibri" w:hAnsi="Calibri" w:cstheme="minorHAnsi"/>
            <w:sz w:val="24"/>
          </w:rPr>
          <w:br/>
          <w:delText xml:space="preserve">The reason for the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Manager return should be stated.</w:delText>
        </w:r>
        <w:bookmarkStart w:id="9362" w:name="_Toc520839989"/>
        <w:bookmarkEnd w:id="9362"/>
      </w:del>
    </w:p>
    <w:p w14:paraId="7AF6D0CD" w14:textId="531DD45B" w:rsidR="00EF66E7" w:rsidRPr="00A23FA3" w:rsidDel="00135389" w:rsidRDefault="00F06D31" w:rsidP="00B01F41">
      <w:pPr>
        <w:pStyle w:val="a0"/>
        <w:numPr>
          <w:ilvl w:val="0"/>
          <w:numId w:val="15"/>
        </w:numPr>
        <w:spacing w:afterLines="50" w:after="156"/>
        <w:ind w:firstLineChars="0"/>
        <w:rPr>
          <w:del w:id="9363" w:author="raye" w:date="2018-07-20T17:11:00Z"/>
          <w:rFonts w:ascii="Calibri" w:hAnsi="Calibri" w:cstheme="minorHAnsi"/>
          <w:sz w:val="24"/>
        </w:rPr>
      </w:pPr>
      <w:del w:id="9364" w:author="raye" w:date="2018-07-20T17:11:00Z">
        <w:r w:rsidRPr="00A23FA3" w:rsidDel="00135389">
          <w:rPr>
            <w:rFonts w:ascii="Calibri" w:hAnsi="Calibri" w:cstheme="minorHAnsi"/>
            <w:sz w:val="24"/>
          </w:rPr>
          <w:delText>When Compliance Supervisor review case, If the case is productive, it will be returned to Compliance Analyst to fill in the TSD Case Review Check List form.</w:delText>
        </w:r>
        <w:bookmarkStart w:id="9365" w:name="_Toc520839990"/>
        <w:bookmarkEnd w:id="9365"/>
      </w:del>
    </w:p>
    <w:p w14:paraId="04A5E300" w14:textId="3B93A183" w:rsidR="00355806" w:rsidRPr="00A23FA3" w:rsidDel="00135389" w:rsidRDefault="00F06D31" w:rsidP="00B01F41">
      <w:pPr>
        <w:pStyle w:val="a0"/>
        <w:numPr>
          <w:ilvl w:val="0"/>
          <w:numId w:val="15"/>
        </w:numPr>
        <w:spacing w:afterLines="50" w:after="156"/>
        <w:ind w:firstLineChars="0"/>
        <w:rPr>
          <w:del w:id="9366" w:author="raye" w:date="2018-07-20T17:11:00Z"/>
          <w:rFonts w:ascii="Calibri" w:hAnsi="Calibri" w:cstheme="minorHAnsi"/>
          <w:sz w:val="24"/>
        </w:rPr>
      </w:pPr>
      <w:del w:id="9367" w:author="raye" w:date="2018-07-20T17:11:00Z">
        <w:r w:rsidRPr="00A23FA3" w:rsidDel="00135389">
          <w:rPr>
            <w:rFonts w:ascii="Calibri" w:hAnsi="Calibri" w:cstheme="minorHAnsi"/>
            <w:sz w:val="24"/>
          </w:rPr>
          <w:delText xml:space="preserve">When Compliance BSA Officer reviews </w:delText>
        </w:r>
        <w:r w:rsidR="001F35C5" w:rsidRPr="00A23FA3" w:rsidDel="00135389">
          <w:rPr>
            <w:rFonts w:ascii="Calibri" w:hAnsi="Calibri" w:cstheme="minorHAnsi"/>
            <w:sz w:val="24"/>
          </w:rPr>
          <w:delText>c</w:delText>
        </w:r>
        <w:r w:rsidRPr="00A23FA3" w:rsidDel="00135389">
          <w:rPr>
            <w:rFonts w:ascii="Calibri" w:hAnsi="Calibri" w:cstheme="minorHAnsi"/>
            <w:sz w:val="24"/>
          </w:rPr>
          <w:delText>ase, it needs to return Case to supervisor to assign Compliance Analyst for further processing if it considers that more due diligence is required.</w:delText>
        </w:r>
        <w:bookmarkStart w:id="9368" w:name="_Toc520839991"/>
        <w:bookmarkEnd w:id="9368"/>
      </w:del>
    </w:p>
    <w:p w14:paraId="1174261A" w14:textId="29A7F80E" w:rsidR="00EB201C" w:rsidRPr="00A23FA3" w:rsidDel="00135389" w:rsidRDefault="00EB201C" w:rsidP="00774ECE">
      <w:pPr>
        <w:rPr>
          <w:del w:id="9369" w:author="raye" w:date="2018-07-20T17:11:00Z"/>
          <w:rFonts w:ascii="Calibri" w:hAnsi="Calibri" w:cstheme="minorHAnsi"/>
        </w:rPr>
      </w:pPr>
      <w:bookmarkStart w:id="9370" w:name="_Toc520839992"/>
      <w:bookmarkEnd w:id="9370"/>
    </w:p>
    <w:p w14:paraId="2FE66739" w14:textId="3AB774BC" w:rsidR="00EB201C" w:rsidRPr="00A23FA3" w:rsidDel="00135389" w:rsidRDefault="004469C1" w:rsidP="00B01F41">
      <w:pPr>
        <w:pStyle w:val="a0"/>
        <w:numPr>
          <w:ilvl w:val="0"/>
          <w:numId w:val="12"/>
        </w:numPr>
        <w:ind w:firstLineChars="0"/>
        <w:jc w:val="left"/>
        <w:rPr>
          <w:del w:id="9371" w:author="raye" w:date="2018-07-20T17:11:00Z"/>
          <w:rFonts w:ascii="Calibri" w:hAnsi="Calibri" w:cstheme="minorHAnsi"/>
          <w:b/>
          <w:sz w:val="28"/>
          <w:szCs w:val="24"/>
        </w:rPr>
      </w:pPr>
      <w:del w:id="9372" w:author="raye" w:date="2018-07-20T17:11:00Z">
        <w:r w:rsidRPr="00A23FA3" w:rsidDel="00135389">
          <w:rPr>
            <w:rFonts w:ascii="Calibri" w:hAnsi="Calibri" w:cstheme="minorHAnsi"/>
            <w:b/>
            <w:sz w:val="28"/>
            <w:szCs w:val="24"/>
          </w:rPr>
          <w:delText xml:space="preserve">UI Diagram &amp; </w:delText>
        </w:r>
        <w:r w:rsidR="00DD4033" w:rsidRPr="00A23FA3" w:rsidDel="00135389">
          <w:rPr>
            <w:rFonts w:ascii="Calibri" w:hAnsi="Calibri" w:cstheme="minorHAnsi"/>
            <w:b/>
            <w:sz w:val="28"/>
            <w:szCs w:val="24"/>
          </w:rPr>
          <w:delText>illustration</w:delText>
        </w:r>
        <w:bookmarkStart w:id="9373" w:name="_Toc520839993"/>
        <w:bookmarkEnd w:id="9373"/>
      </w:del>
    </w:p>
    <w:p w14:paraId="13212219" w14:textId="27126C4F" w:rsidR="004303B0" w:rsidRPr="00A23FA3" w:rsidDel="00135389" w:rsidRDefault="00552819" w:rsidP="00774ECE">
      <w:pPr>
        <w:spacing w:afterLines="50" w:after="156"/>
        <w:jc w:val="center"/>
        <w:rPr>
          <w:del w:id="9374" w:author="raye" w:date="2018-07-20T17:11:00Z"/>
          <w:rFonts w:ascii="Calibri" w:hAnsi="Calibri" w:cstheme="minorHAnsi"/>
          <w:sz w:val="24"/>
        </w:rPr>
      </w:pPr>
      <w:del w:id="9375" w:author="raye" w:date="2018-07-20T17:11:00Z">
        <w:r w:rsidRPr="00A23FA3" w:rsidDel="00135389">
          <w:rPr>
            <w:rFonts w:ascii="Calibri" w:hAnsi="Calibri" w:cstheme="minorHAnsi"/>
            <w:noProof/>
            <w:sz w:val="24"/>
          </w:rPr>
          <w:drawing>
            <wp:inline distT="0" distB="0" distL="0" distR="0" wp14:anchorId="6ABEBEC0" wp14:editId="6DB63833">
              <wp:extent cx="4444012" cy="144061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535269" cy="1470195"/>
                      </a:xfrm>
                      <a:prstGeom prst="rect">
                        <a:avLst/>
                      </a:prstGeom>
                      <a:noFill/>
                    </pic:spPr>
                  </pic:pic>
                </a:graphicData>
              </a:graphic>
            </wp:inline>
          </w:drawing>
        </w:r>
        <w:bookmarkStart w:id="9376" w:name="_Toc520839994"/>
        <w:bookmarkEnd w:id="9376"/>
      </w:del>
    </w:p>
    <w:p w14:paraId="498D781E" w14:textId="19600272" w:rsidR="00EB201C" w:rsidRPr="00A23FA3" w:rsidDel="00135389" w:rsidRDefault="00F06D31" w:rsidP="008F3E5E">
      <w:pPr>
        <w:rPr>
          <w:del w:id="9377" w:author="raye" w:date="2018-07-20T17:11:00Z"/>
          <w:rFonts w:ascii="Calibri" w:hAnsi="Calibri" w:cstheme="minorHAnsi"/>
          <w:i/>
          <w:sz w:val="24"/>
        </w:rPr>
      </w:pPr>
      <w:del w:id="9378" w:author="raye" w:date="2018-07-20T17:11:00Z">
        <w:r w:rsidRPr="00A23FA3" w:rsidDel="00135389">
          <w:rPr>
            <w:rFonts w:ascii="Calibri" w:hAnsi="Calibri" w:cstheme="minorHAnsi"/>
            <w:i/>
            <w:sz w:val="24"/>
          </w:rPr>
          <w:delText>Page description:</w:delText>
        </w:r>
        <w:bookmarkStart w:id="9379" w:name="_Toc520839995"/>
        <w:bookmarkEnd w:id="9379"/>
      </w:del>
    </w:p>
    <w:p w14:paraId="3CBDCA7D" w14:textId="2D1BE018" w:rsidR="004303B0" w:rsidRPr="00A23FA3" w:rsidDel="00135389" w:rsidRDefault="00F06D31" w:rsidP="00B01F41">
      <w:pPr>
        <w:pStyle w:val="a0"/>
        <w:numPr>
          <w:ilvl w:val="0"/>
          <w:numId w:val="6"/>
        </w:numPr>
        <w:ind w:firstLineChars="0"/>
        <w:rPr>
          <w:del w:id="9380" w:author="raye" w:date="2018-07-20T17:11:00Z"/>
          <w:rFonts w:ascii="Calibri" w:hAnsi="Calibri" w:cstheme="minorHAnsi"/>
          <w:sz w:val="24"/>
        </w:rPr>
      </w:pPr>
      <w:del w:id="9381" w:author="raye" w:date="2018-07-20T17:11:00Z">
        <w:r w:rsidRPr="00A23FA3" w:rsidDel="00135389">
          <w:rPr>
            <w:rFonts w:ascii="Calibri" w:hAnsi="Calibri" w:cstheme="minorHAnsi"/>
            <w:sz w:val="24"/>
          </w:rPr>
          <w:delText xml:space="preserve">After the user clicks the "Return" button on the Case review page, the child page continues to display in the case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area of the Case Review page.</w:delText>
        </w:r>
        <w:bookmarkStart w:id="9382" w:name="_Toc520839996"/>
        <w:bookmarkEnd w:id="9382"/>
      </w:del>
    </w:p>
    <w:p w14:paraId="3CAD1A48" w14:textId="2170D40F" w:rsidR="00EB201C" w:rsidRPr="00A23FA3" w:rsidDel="00135389" w:rsidRDefault="00EB201C" w:rsidP="00C409AC">
      <w:pPr>
        <w:rPr>
          <w:del w:id="9383" w:author="raye" w:date="2018-07-20T17:11:00Z"/>
          <w:rFonts w:ascii="Calibri" w:hAnsi="Calibri" w:cstheme="minorHAnsi"/>
        </w:rPr>
      </w:pPr>
      <w:bookmarkStart w:id="9384" w:name="_Toc520839997"/>
      <w:bookmarkEnd w:id="9384"/>
    </w:p>
    <w:p w14:paraId="57D6134C" w14:textId="640EB7F6" w:rsidR="00EB201C" w:rsidRPr="00A23FA3" w:rsidDel="00135389" w:rsidRDefault="004469C1" w:rsidP="00B01F41">
      <w:pPr>
        <w:pStyle w:val="a0"/>
        <w:numPr>
          <w:ilvl w:val="0"/>
          <w:numId w:val="12"/>
        </w:numPr>
        <w:ind w:firstLineChars="0"/>
        <w:jc w:val="left"/>
        <w:rPr>
          <w:del w:id="9385" w:author="raye" w:date="2018-07-20T17:11:00Z"/>
          <w:rFonts w:ascii="Calibri" w:hAnsi="Calibri" w:cstheme="minorHAnsi"/>
          <w:b/>
          <w:sz w:val="28"/>
          <w:szCs w:val="24"/>
        </w:rPr>
      </w:pPr>
      <w:del w:id="9386" w:author="raye" w:date="2018-07-20T17:11:00Z">
        <w:r w:rsidRPr="00A23FA3" w:rsidDel="00135389">
          <w:rPr>
            <w:rFonts w:ascii="Calibri" w:hAnsi="Calibri" w:cstheme="minorHAnsi"/>
            <w:b/>
            <w:sz w:val="28"/>
            <w:szCs w:val="24"/>
          </w:rPr>
          <w:delText>UI Elements</w:delText>
        </w:r>
        <w:bookmarkStart w:id="9387" w:name="_Toc520839998"/>
        <w:bookmarkEnd w:id="9387"/>
      </w:del>
    </w:p>
    <w:tbl>
      <w:tblPr>
        <w:tblStyle w:val="a9"/>
        <w:tblW w:w="0" w:type="auto"/>
        <w:tblInd w:w="485" w:type="dxa"/>
        <w:tblLook w:val="04A0" w:firstRow="1" w:lastRow="0" w:firstColumn="1" w:lastColumn="0" w:noHBand="0" w:noVBand="1"/>
      </w:tblPr>
      <w:tblGrid>
        <w:gridCol w:w="2079"/>
        <w:gridCol w:w="1161"/>
        <w:gridCol w:w="4492"/>
      </w:tblGrid>
      <w:tr w:rsidR="00A23FA3" w:rsidRPr="00A23FA3" w:rsidDel="00135389" w14:paraId="2E889325" w14:textId="77777777" w:rsidTr="00552819">
        <w:trPr>
          <w:del w:id="9388" w:author="raye" w:date="2018-07-20T17:11:00Z"/>
        </w:trPr>
        <w:tc>
          <w:tcPr>
            <w:tcW w:w="2079" w:type="dxa"/>
            <w:shd w:val="clear" w:color="auto" w:fill="BFBFBF" w:themeFill="background1" w:themeFillShade="BF"/>
          </w:tcPr>
          <w:p w14:paraId="4AAF2DF7" w14:textId="23B45474" w:rsidR="00EB201C" w:rsidRPr="00A23FA3" w:rsidDel="00135389" w:rsidRDefault="00EB201C" w:rsidP="00774ECE">
            <w:pPr>
              <w:rPr>
                <w:del w:id="9389" w:author="raye" w:date="2018-07-20T17:11:00Z"/>
                <w:rFonts w:ascii="Calibri" w:hAnsi="Calibri" w:cstheme="minorHAnsi"/>
                <w:szCs w:val="21"/>
              </w:rPr>
            </w:pPr>
            <w:del w:id="9390" w:author="raye" w:date="2018-07-20T17:11:00Z">
              <w:r w:rsidRPr="00A23FA3" w:rsidDel="00135389">
                <w:rPr>
                  <w:rFonts w:ascii="Calibri" w:hAnsi="Calibri" w:cstheme="minorHAnsi"/>
                  <w:szCs w:val="21"/>
                </w:rPr>
                <w:delText>ITEM</w:delText>
              </w:r>
              <w:bookmarkStart w:id="9391" w:name="_Toc520839999"/>
              <w:bookmarkEnd w:id="9391"/>
            </w:del>
          </w:p>
        </w:tc>
        <w:tc>
          <w:tcPr>
            <w:tcW w:w="1161" w:type="dxa"/>
            <w:shd w:val="clear" w:color="auto" w:fill="BFBFBF" w:themeFill="background1" w:themeFillShade="BF"/>
          </w:tcPr>
          <w:p w14:paraId="3D833106" w14:textId="58189D49" w:rsidR="00EB201C" w:rsidRPr="00A23FA3" w:rsidDel="00135389" w:rsidRDefault="00EB201C" w:rsidP="00774ECE">
            <w:pPr>
              <w:rPr>
                <w:del w:id="9392" w:author="raye" w:date="2018-07-20T17:11:00Z"/>
                <w:rFonts w:ascii="Calibri" w:hAnsi="Calibri" w:cstheme="minorHAnsi"/>
                <w:szCs w:val="21"/>
              </w:rPr>
            </w:pPr>
            <w:del w:id="9393" w:author="raye" w:date="2018-07-20T17:11:00Z">
              <w:r w:rsidRPr="00A23FA3" w:rsidDel="00135389">
                <w:rPr>
                  <w:rFonts w:ascii="Calibri" w:hAnsi="Calibri" w:cstheme="minorHAnsi"/>
                  <w:szCs w:val="21"/>
                </w:rPr>
                <w:delText>TYPE</w:delText>
              </w:r>
              <w:bookmarkStart w:id="9394" w:name="_Toc520840000"/>
              <w:bookmarkEnd w:id="9394"/>
            </w:del>
          </w:p>
        </w:tc>
        <w:tc>
          <w:tcPr>
            <w:tcW w:w="4492" w:type="dxa"/>
            <w:shd w:val="clear" w:color="auto" w:fill="BFBFBF" w:themeFill="background1" w:themeFillShade="BF"/>
          </w:tcPr>
          <w:p w14:paraId="6CFC9A47" w14:textId="4356EDBC" w:rsidR="00EB201C" w:rsidRPr="00A23FA3" w:rsidDel="00135389" w:rsidRDefault="00EB201C" w:rsidP="00774ECE">
            <w:pPr>
              <w:rPr>
                <w:del w:id="9395" w:author="raye" w:date="2018-07-20T17:11:00Z"/>
                <w:rFonts w:ascii="Calibri" w:hAnsi="Calibri" w:cstheme="minorHAnsi"/>
                <w:szCs w:val="21"/>
              </w:rPr>
            </w:pPr>
            <w:del w:id="9396" w:author="raye" w:date="2018-07-20T17:11:00Z">
              <w:r w:rsidRPr="00A23FA3" w:rsidDel="00135389">
                <w:rPr>
                  <w:rFonts w:ascii="Calibri" w:hAnsi="Calibri" w:cstheme="minorHAnsi"/>
                  <w:szCs w:val="21"/>
                </w:rPr>
                <w:delText>DESCRIPTION</w:delText>
              </w:r>
              <w:bookmarkStart w:id="9397" w:name="_Toc520840001"/>
              <w:bookmarkEnd w:id="9397"/>
            </w:del>
          </w:p>
        </w:tc>
        <w:bookmarkStart w:id="9398" w:name="_Toc520840002"/>
        <w:bookmarkEnd w:id="9398"/>
      </w:tr>
      <w:tr w:rsidR="00A23FA3" w:rsidRPr="00A23FA3" w:rsidDel="00135389" w14:paraId="4881C649" w14:textId="77777777" w:rsidTr="00552819">
        <w:trPr>
          <w:del w:id="9399" w:author="raye" w:date="2018-07-20T17:11:00Z"/>
        </w:trPr>
        <w:tc>
          <w:tcPr>
            <w:tcW w:w="2079" w:type="dxa"/>
          </w:tcPr>
          <w:p w14:paraId="6AA62D85" w14:textId="6D81059F" w:rsidR="004303B0" w:rsidRPr="00A23FA3" w:rsidDel="00135389" w:rsidRDefault="004303B0" w:rsidP="00C409AC">
            <w:pPr>
              <w:rPr>
                <w:del w:id="9400" w:author="raye" w:date="2018-07-20T17:11:00Z"/>
                <w:rFonts w:ascii="Calibri" w:hAnsi="Calibri" w:cstheme="minorHAnsi"/>
                <w:szCs w:val="21"/>
              </w:rPr>
            </w:pPr>
            <w:del w:id="9401" w:author="raye" w:date="2018-07-20T17:11:00Z">
              <w:r w:rsidRPr="00A23FA3" w:rsidDel="00135389">
                <w:rPr>
                  <w:rFonts w:ascii="Calibri" w:hAnsi="Calibri" w:cstheme="minorHAnsi"/>
                  <w:szCs w:val="21"/>
                </w:rPr>
                <w:delText>Return to</w:delText>
              </w:r>
              <w:bookmarkStart w:id="9402" w:name="_Toc520840003"/>
              <w:bookmarkEnd w:id="9402"/>
            </w:del>
          </w:p>
        </w:tc>
        <w:tc>
          <w:tcPr>
            <w:tcW w:w="1161" w:type="dxa"/>
          </w:tcPr>
          <w:p w14:paraId="042D3876" w14:textId="09C183D9" w:rsidR="004303B0" w:rsidRPr="00A23FA3" w:rsidDel="00135389" w:rsidRDefault="004303B0" w:rsidP="00A769EC">
            <w:pPr>
              <w:rPr>
                <w:del w:id="9403" w:author="raye" w:date="2018-07-20T17:11:00Z"/>
                <w:rFonts w:ascii="Calibri" w:hAnsi="Calibri" w:cstheme="minorHAnsi"/>
                <w:szCs w:val="21"/>
              </w:rPr>
            </w:pPr>
            <w:del w:id="9404" w:author="raye" w:date="2018-07-20T17:11:00Z">
              <w:r w:rsidRPr="00A23FA3" w:rsidDel="00135389">
                <w:rPr>
                  <w:rFonts w:ascii="Calibri" w:hAnsi="Calibri" w:cstheme="minorHAnsi"/>
                  <w:szCs w:val="21"/>
                </w:rPr>
                <w:delText>Selection</w:delText>
              </w:r>
              <w:bookmarkStart w:id="9405" w:name="_Toc520840004"/>
              <w:bookmarkEnd w:id="9405"/>
            </w:del>
          </w:p>
        </w:tc>
        <w:tc>
          <w:tcPr>
            <w:tcW w:w="4492" w:type="dxa"/>
          </w:tcPr>
          <w:p w14:paraId="34997FC3" w14:textId="5FEBE2A3" w:rsidR="004642A7" w:rsidRPr="00A23FA3" w:rsidDel="00135389" w:rsidRDefault="004642A7" w:rsidP="00774ECE">
            <w:pPr>
              <w:rPr>
                <w:del w:id="9406" w:author="raye" w:date="2018-07-20T17:11:00Z"/>
                <w:rFonts w:ascii="Calibri" w:hAnsi="Calibri"/>
              </w:rPr>
            </w:pPr>
            <w:del w:id="9407" w:author="raye" w:date="2018-07-20T17:11:00Z">
              <w:r w:rsidRPr="00A23FA3" w:rsidDel="00135389">
                <w:rPr>
                  <w:rFonts w:ascii="Calibri" w:hAnsi="Calibri"/>
                </w:rPr>
                <w:delText xml:space="preserve">Single option, </w:delText>
              </w:r>
              <w:bookmarkStart w:id="9408" w:name="_Toc520840005"/>
              <w:bookmarkEnd w:id="9408"/>
            </w:del>
          </w:p>
          <w:p w14:paraId="646E7E7C" w14:textId="588B6F16" w:rsidR="004642A7" w:rsidRPr="00A23FA3" w:rsidDel="00135389" w:rsidRDefault="004642A7" w:rsidP="00774ECE">
            <w:pPr>
              <w:rPr>
                <w:del w:id="9409" w:author="raye" w:date="2018-07-20T17:11:00Z"/>
                <w:rFonts w:ascii="Calibri" w:hAnsi="Calibri"/>
              </w:rPr>
            </w:pPr>
            <w:del w:id="9410" w:author="raye" w:date="2018-07-20T17:11:00Z">
              <w:r w:rsidRPr="00A23FA3" w:rsidDel="00135389">
                <w:rPr>
                  <w:rFonts w:ascii="Calibri" w:hAnsi="Calibri"/>
                </w:rPr>
                <w:delText xml:space="preserve">When returned by </w:delText>
              </w:r>
              <w:r w:rsidR="009E51F8" w:rsidRPr="00A23FA3" w:rsidDel="00135389">
                <w:rPr>
                  <w:rFonts w:ascii="Calibri" w:hAnsi="Calibri"/>
                </w:rPr>
                <w:delText xml:space="preserve">Operations </w:delText>
              </w:r>
              <w:r w:rsidRPr="00A23FA3" w:rsidDel="00135389">
                <w:rPr>
                  <w:rFonts w:ascii="Calibri" w:hAnsi="Calibri"/>
                </w:rPr>
                <w:delText xml:space="preserve">Manager, the drop-down list is the </w:delText>
              </w:r>
              <w:r w:rsidR="00604DE2" w:rsidRPr="00A23FA3" w:rsidDel="00135389">
                <w:rPr>
                  <w:rFonts w:ascii="Calibri" w:hAnsi="Calibri"/>
                </w:rPr>
                <w:delText xml:space="preserve">Operations Analyst </w:delText>
              </w:r>
              <w:r w:rsidRPr="00A23FA3" w:rsidDel="00135389">
                <w:rPr>
                  <w:rFonts w:ascii="Calibri" w:hAnsi="Calibri"/>
                </w:rPr>
                <w:delText>list of the current business branch;</w:delText>
              </w:r>
              <w:bookmarkStart w:id="9411" w:name="_Toc520840006"/>
              <w:bookmarkEnd w:id="9411"/>
            </w:del>
          </w:p>
          <w:p w14:paraId="40639CCA" w14:textId="2541BD39" w:rsidR="004642A7" w:rsidRPr="00A23FA3" w:rsidDel="00135389" w:rsidRDefault="004642A7" w:rsidP="00774ECE">
            <w:pPr>
              <w:rPr>
                <w:del w:id="9412" w:author="raye" w:date="2018-07-20T17:11:00Z"/>
                <w:rFonts w:ascii="Calibri" w:hAnsi="Calibri" w:cstheme="minorHAnsi"/>
                <w:szCs w:val="21"/>
              </w:rPr>
            </w:pPr>
            <w:del w:id="9413" w:author="raye" w:date="2018-07-20T17:11:00Z">
              <w:r w:rsidRPr="00A23FA3" w:rsidDel="00135389">
                <w:rPr>
                  <w:rFonts w:ascii="Calibri" w:hAnsi="Calibri" w:cstheme="minorHAnsi"/>
                  <w:szCs w:val="21"/>
                </w:rPr>
                <w:delText xml:space="preserve">When returned by </w:delText>
              </w:r>
              <w:r w:rsidR="009471B1" w:rsidRPr="00A23FA3" w:rsidDel="00135389">
                <w:rPr>
                  <w:rFonts w:ascii="Calibri" w:hAnsi="Calibri" w:cstheme="minorHAnsi"/>
                  <w:szCs w:val="21"/>
                </w:rPr>
                <w:delText>Compliance Supervisor</w:delText>
              </w:r>
              <w:r w:rsidRPr="00A23FA3" w:rsidDel="00135389">
                <w:rPr>
                  <w:rFonts w:ascii="Calibri" w:hAnsi="Calibri" w:cstheme="minorHAnsi"/>
                  <w:szCs w:val="21"/>
                </w:rPr>
                <w:delText xml:space="preserve">, the drop-down list is the </w:delText>
              </w:r>
              <w:r w:rsidR="00455C5C" w:rsidRPr="00A23FA3" w:rsidDel="00135389">
                <w:rPr>
                  <w:rFonts w:ascii="Calibri" w:hAnsi="Calibri" w:cstheme="minorHAnsi"/>
                  <w:szCs w:val="21"/>
                </w:rPr>
                <w:delText>Compliance Analyst</w:delText>
              </w:r>
              <w:r w:rsidRPr="00A23FA3" w:rsidDel="00135389">
                <w:rPr>
                  <w:rFonts w:ascii="Calibri" w:hAnsi="Calibri" w:cstheme="minorHAnsi"/>
                  <w:szCs w:val="21"/>
                </w:rPr>
                <w:delText xml:space="preserve"> list of the current business branch;</w:delText>
              </w:r>
              <w:bookmarkStart w:id="9414" w:name="_Toc520840007"/>
              <w:bookmarkEnd w:id="9414"/>
            </w:del>
          </w:p>
          <w:p w14:paraId="6B20C146" w14:textId="0B015EC3" w:rsidR="00552819" w:rsidRPr="00A23FA3" w:rsidDel="00135389" w:rsidRDefault="004642A7" w:rsidP="00774ECE">
            <w:pPr>
              <w:rPr>
                <w:del w:id="9415" w:author="raye" w:date="2018-07-20T17:11:00Z"/>
                <w:rFonts w:ascii="Calibri" w:hAnsi="Calibri" w:cstheme="minorHAnsi"/>
                <w:szCs w:val="21"/>
              </w:rPr>
            </w:pPr>
            <w:del w:id="9416" w:author="raye" w:date="2018-07-20T17:11:00Z">
              <w:r w:rsidRPr="00A23FA3" w:rsidDel="00135389">
                <w:rPr>
                  <w:rFonts w:ascii="Calibri" w:hAnsi="Calibri" w:cstheme="minorHAnsi"/>
                  <w:szCs w:val="21"/>
                </w:rPr>
                <w:delText xml:space="preserve">When returned by BSA officer, the drop-down list is the </w:delText>
              </w:r>
              <w:r w:rsidR="009471B1" w:rsidRPr="00A23FA3" w:rsidDel="00135389">
                <w:rPr>
                  <w:rFonts w:ascii="Calibri" w:hAnsi="Calibri" w:cstheme="minorHAnsi"/>
                  <w:szCs w:val="21"/>
                </w:rPr>
                <w:delText>Compliance Supervisor</w:delText>
              </w:r>
              <w:r w:rsidRPr="00A23FA3" w:rsidDel="00135389">
                <w:rPr>
                  <w:rFonts w:ascii="Calibri" w:hAnsi="Calibri" w:cstheme="minorHAnsi"/>
                  <w:szCs w:val="21"/>
                </w:rPr>
                <w:delText xml:space="preserve"> list of the current business branch.</w:delText>
              </w:r>
              <w:bookmarkStart w:id="9417" w:name="_Toc520840008"/>
              <w:bookmarkEnd w:id="9417"/>
            </w:del>
          </w:p>
        </w:tc>
        <w:bookmarkStart w:id="9418" w:name="_Toc520840009"/>
        <w:bookmarkEnd w:id="9418"/>
      </w:tr>
      <w:tr w:rsidR="00A23FA3" w:rsidRPr="00A23FA3" w:rsidDel="00135389" w14:paraId="35A0C22D" w14:textId="77777777" w:rsidTr="00552819">
        <w:trPr>
          <w:del w:id="9419" w:author="raye" w:date="2018-07-20T17:11:00Z"/>
        </w:trPr>
        <w:tc>
          <w:tcPr>
            <w:tcW w:w="2079" w:type="dxa"/>
          </w:tcPr>
          <w:p w14:paraId="41F5CD92" w14:textId="48CB667E" w:rsidR="004303B0" w:rsidRPr="00A23FA3" w:rsidDel="00135389" w:rsidRDefault="00552819" w:rsidP="00C409AC">
            <w:pPr>
              <w:rPr>
                <w:del w:id="9420" w:author="raye" w:date="2018-07-20T17:11:00Z"/>
                <w:rFonts w:ascii="Calibri" w:hAnsi="Calibri" w:cstheme="minorHAnsi"/>
                <w:szCs w:val="21"/>
              </w:rPr>
            </w:pPr>
            <w:del w:id="9421" w:author="raye" w:date="2018-07-20T17:11:00Z">
              <w:r w:rsidRPr="00A23FA3" w:rsidDel="00135389">
                <w:rPr>
                  <w:rFonts w:ascii="Calibri" w:hAnsi="Calibri" w:cstheme="minorHAnsi"/>
                  <w:szCs w:val="21"/>
                </w:rPr>
                <w:delText>Reason/</w:delText>
              </w:r>
              <w:r w:rsidR="004303B0" w:rsidRPr="00A23FA3" w:rsidDel="00135389">
                <w:rPr>
                  <w:rFonts w:ascii="Calibri" w:hAnsi="Calibri" w:cstheme="minorHAnsi"/>
                  <w:szCs w:val="21"/>
                </w:rPr>
                <w:delText>Comments</w:delText>
              </w:r>
              <w:bookmarkStart w:id="9422" w:name="_Toc520840010"/>
              <w:bookmarkEnd w:id="9422"/>
            </w:del>
          </w:p>
        </w:tc>
        <w:tc>
          <w:tcPr>
            <w:tcW w:w="1161" w:type="dxa"/>
          </w:tcPr>
          <w:p w14:paraId="0DDC35FB" w14:textId="3E27CB1D" w:rsidR="004303B0" w:rsidRPr="00A23FA3" w:rsidDel="00135389" w:rsidRDefault="004303B0" w:rsidP="00A769EC">
            <w:pPr>
              <w:rPr>
                <w:del w:id="9423" w:author="raye" w:date="2018-07-20T17:11:00Z"/>
                <w:rFonts w:ascii="Calibri" w:hAnsi="Calibri" w:cstheme="minorHAnsi"/>
                <w:szCs w:val="21"/>
              </w:rPr>
            </w:pPr>
            <w:del w:id="9424" w:author="raye" w:date="2018-07-20T17:11:00Z">
              <w:r w:rsidRPr="00A23FA3" w:rsidDel="00135389">
                <w:rPr>
                  <w:rFonts w:ascii="Calibri" w:hAnsi="Calibri" w:cstheme="minorHAnsi"/>
                  <w:szCs w:val="21"/>
                </w:rPr>
                <w:delText>String</w:delText>
              </w:r>
              <w:bookmarkStart w:id="9425" w:name="_Toc520840011"/>
              <w:bookmarkEnd w:id="9425"/>
            </w:del>
          </w:p>
        </w:tc>
        <w:tc>
          <w:tcPr>
            <w:tcW w:w="4492" w:type="dxa"/>
          </w:tcPr>
          <w:p w14:paraId="540F9841" w14:textId="1D8E07F6" w:rsidR="004303B0" w:rsidRPr="00A23FA3" w:rsidDel="00135389" w:rsidRDefault="004642A7" w:rsidP="00774ECE">
            <w:pPr>
              <w:rPr>
                <w:del w:id="9426" w:author="raye" w:date="2018-07-20T17:11:00Z"/>
                <w:rFonts w:ascii="Calibri" w:hAnsi="Calibri" w:cstheme="minorHAnsi"/>
                <w:szCs w:val="21"/>
              </w:rPr>
            </w:pPr>
            <w:del w:id="9427" w:author="raye" w:date="2018-07-20T17:11:00Z">
              <w:r w:rsidRPr="00A23FA3" w:rsidDel="00135389">
                <w:rPr>
                  <w:rFonts w:ascii="Calibri" w:hAnsi="Calibri" w:cstheme="minorHAnsi"/>
                  <w:szCs w:val="21"/>
                </w:rPr>
                <w:delText>Manual input, Max length is 500 bytes.</w:delText>
              </w:r>
              <w:bookmarkStart w:id="9428" w:name="_Toc520840012"/>
              <w:bookmarkEnd w:id="9428"/>
            </w:del>
          </w:p>
        </w:tc>
        <w:bookmarkStart w:id="9429" w:name="_Toc520840013"/>
        <w:bookmarkEnd w:id="9429"/>
      </w:tr>
      <w:tr w:rsidR="00A23FA3" w:rsidRPr="00A23FA3" w:rsidDel="00135389" w14:paraId="73460226" w14:textId="77777777" w:rsidTr="00552819">
        <w:trPr>
          <w:del w:id="9430" w:author="raye" w:date="2018-07-20T17:11:00Z"/>
        </w:trPr>
        <w:tc>
          <w:tcPr>
            <w:tcW w:w="2079" w:type="dxa"/>
          </w:tcPr>
          <w:p w14:paraId="60F423D7" w14:textId="1F9EE641" w:rsidR="00EA35B4" w:rsidRPr="00A23FA3" w:rsidDel="00135389" w:rsidRDefault="00EA35B4" w:rsidP="00C409AC">
            <w:pPr>
              <w:rPr>
                <w:del w:id="9431" w:author="raye" w:date="2018-07-20T17:11:00Z"/>
                <w:rFonts w:ascii="Calibri" w:hAnsi="Calibri" w:cstheme="minorHAnsi"/>
                <w:szCs w:val="21"/>
              </w:rPr>
            </w:pPr>
            <w:del w:id="9432" w:author="raye" w:date="2018-07-20T17:11:00Z">
              <w:r w:rsidRPr="00A23FA3" w:rsidDel="00135389">
                <w:rPr>
                  <w:rFonts w:ascii="Calibri" w:hAnsi="Calibri" w:cstheme="minorHAnsi"/>
                  <w:szCs w:val="21"/>
                </w:rPr>
                <w:delText>“Submit”</w:delText>
              </w:r>
              <w:bookmarkStart w:id="9433" w:name="_Toc520840014"/>
              <w:bookmarkEnd w:id="9433"/>
            </w:del>
          </w:p>
        </w:tc>
        <w:tc>
          <w:tcPr>
            <w:tcW w:w="1161" w:type="dxa"/>
          </w:tcPr>
          <w:p w14:paraId="110FCAD3" w14:textId="09B82B8B" w:rsidR="00EA35B4" w:rsidRPr="00A23FA3" w:rsidDel="00135389" w:rsidRDefault="001F35C5" w:rsidP="00A769EC">
            <w:pPr>
              <w:rPr>
                <w:del w:id="9434" w:author="raye" w:date="2018-07-20T17:11:00Z"/>
                <w:rFonts w:ascii="Calibri" w:hAnsi="Calibri" w:cstheme="minorHAnsi"/>
                <w:szCs w:val="21"/>
              </w:rPr>
            </w:pPr>
            <w:del w:id="9435" w:author="raye" w:date="2018-07-20T17:11:00Z">
              <w:r w:rsidRPr="00A23FA3" w:rsidDel="00135389">
                <w:rPr>
                  <w:rFonts w:ascii="Calibri" w:hAnsi="Calibri" w:cstheme="minorHAnsi"/>
                  <w:szCs w:val="21"/>
                </w:rPr>
                <w:delText>button</w:delText>
              </w:r>
              <w:bookmarkStart w:id="9436" w:name="_Toc520840015"/>
              <w:bookmarkEnd w:id="9436"/>
            </w:del>
          </w:p>
        </w:tc>
        <w:tc>
          <w:tcPr>
            <w:tcW w:w="4492" w:type="dxa"/>
          </w:tcPr>
          <w:p w14:paraId="25E4B15C" w14:textId="1C504C53" w:rsidR="00EA35B4" w:rsidRPr="00A23FA3" w:rsidDel="00135389" w:rsidRDefault="004642A7" w:rsidP="00774ECE">
            <w:pPr>
              <w:rPr>
                <w:del w:id="9437" w:author="raye" w:date="2018-07-20T17:11:00Z"/>
                <w:rFonts w:ascii="Calibri" w:hAnsi="Calibri" w:cstheme="minorHAnsi"/>
                <w:szCs w:val="21"/>
              </w:rPr>
            </w:pPr>
            <w:del w:id="9438" w:author="raye" w:date="2018-07-20T17:11:00Z">
              <w:r w:rsidRPr="00A23FA3" w:rsidDel="00135389">
                <w:rPr>
                  <w:rFonts w:ascii="Calibri" w:hAnsi="Calibri"/>
                </w:rPr>
                <w:delText>Submit the return instruction, prompt after completion, and return to the Case List for Review page.</w:delText>
              </w:r>
              <w:bookmarkStart w:id="9439" w:name="_Toc520840016"/>
              <w:bookmarkEnd w:id="9439"/>
            </w:del>
          </w:p>
        </w:tc>
        <w:bookmarkStart w:id="9440" w:name="_Toc520840017"/>
        <w:bookmarkEnd w:id="9440"/>
      </w:tr>
      <w:tr w:rsidR="00EA35B4" w:rsidRPr="00A23FA3" w:rsidDel="00135389" w14:paraId="72B49B41" w14:textId="0E794195" w:rsidTr="00552819">
        <w:trPr>
          <w:del w:id="9441" w:author="raye" w:date="2018-07-20T17:11:00Z"/>
        </w:trPr>
        <w:tc>
          <w:tcPr>
            <w:tcW w:w="2079" w:type="dxa"/>
          </w:tcPr>
          <w:p w14:paraId="05863559" w14:textId="6C25E88A" w:rsidR="00EA35B4" w:rsidRPr="00A23FA3" w:rsidDel="00135389" w:rsidRDefault="00EA35B4" w:rsidP="00C409AC">
            <w:pPr>
              <w:rPr>
                <w:del w:id="9442" w:author="raye" w:date="2018-07-20T17:11:00Z"/>
                <w:rFonts w:ascii="Calibri" w:hAnsi="Calibri" w:cstheme="minorHAnsi"/>
                <w:szCs w:val="21"/>
              </w:rPr>
            </w:pPr>
            <w:del w:id="9443" w:author="raye" w:date="2018-07-20T17:11:00Z">
              <w:r w:rsidRPr="00A23FA3" w:rsidDel="00135389">
                <w:rPr>
                  <w:rFonts w:ascii="Calibri" w:hAnsi="Calibri" w:cstheme="minorHAnsi"/>
                  <w:szCs w:val="21"/>
                </w:rPr>
                <w:delText>“Cancel”</w:delText>
              </w:r>
              <w:bookmarkStart w:id="9444" w:name="_Toc520840018"/>
              <w:bookmarkEnd w:id="9444"/>
            </w:del>
          </w:p>
        </w:tc>
        <w:tc>
          <w:tcPr>
            <w:tcW w:w="1161" w:type="dxa"/>
          </w:tcPr>
          <w:p w14:paraId="08B944BE" w14:textId="72A584E3" w:rsidR="00EA35B4" w:rsidRPr="00A23FA3" w:rsidDel="00135389" w:rsidRDefault="001F35C5" w:rsidP="00A769EC">
            <w:pPr>
              <w:rPr>
                <w:del w:id="9445" w:author="raye" w:date="2018-07-20T17:11:00Z"/>
                <w:rFonts w:ascii="Calibri" w:hAnsi="Calibri" w:cstheme="minorHAnsi"/>
                <w:szCs w:val="21"/>
              </w:rPr>
            </w:pPr>
            <w:del w:id="9446" w:author="raye" w:date="2018-07-20T17:11:00Z">
              <w:r w:rsidRPr="00A23FA3" w:rsidDel="00135389">
                <w:rPr>
                  <w:rFonts w:ascii="Calibri" w:hAnsi="Calibri" w:cstheme="minorHAnsi"/>
                  <w:szCs w:val="21"/>
                </w:rPr>
                <w:delText>button</w:delText>
              </w:r>
              <w:bookmarkStart w:id="9447" w:name="_Toc520840019"/>
              <w:bookmarkEnd w:id="9447"/>
            </w:del>
          </w:p>
        </w:tc>
        <w:tc>
          <w:tcPr>
            <w:tcW w:w="4492" w:type="dxa"/>
          </w:tcPr>
          <w:p w14:paraId="468EE359" w14:textId="7D3FAA68" w:rsidR="00EA35B4" w:rsidRPr="00A23FA3" w:rsidDel="00135389" w:rsidRDefault="004642A7" w:rsidP="00774ECE">
            <w:pPr>
              <w:rPr>
                <w:del w:id="9448" w:author="raye" w:date="2018-07-20T17:11:00Z"/>
                <w:rFonts w:ascii="Calibri" w:hAnsi="Calibri" w:cstheme="minorHAnsi"/>
                <w:szCs w:val="21"/>
              </w:rPr>
            </w:pPr>
            <w:del w:id="9449" w:author="raye" w:date="2018-07-20T17:11:00Z">
              <w:r w:rsidRPr="00A23FA3" w:rsidDel="00135389">
                <w:rPr>
                  <w:rFonts w:ascii="Calibri" w:hAnsi="Calibri"/>
                </w:rPr>
                <w:delText xml:space="preserve">Abort the return back </w:delText>
              </w:r>
              <w:r w:rsidR="009E51F8" w:rsidRPr="00A23FA3" w:rsidDel="00135389">
                <w:rPr>
                  <w:rFonts w:ascii="Calibri" w:hAnsi="Calibri"/>
                </w:rPr>
                <w:delText xml:space="preserve">operations </w:delText>
              </w:r>
              <w:r w:rsidRPr="00A23FA3" w:rsidDel="00135389">
                <w:rPr>
                  <w:rFonts w:ascii="Calibri" w:hAnsi="Calibri"/>
                </w:rPr>
                <w:delText>and return to the Case Review page.</w:delText>
              </w:r>
              <w:bookmarkStart w:id="9450" w:name="_Toc520840020"/>
              <w:bookmarkEnd w:id="9450"/>
            </w:del>
          </w:p>
        </w:tc>
        <w:bookmarkStart w:id="9451" w:name="_Toc520840021"/>
        <w:bookmarkEnd w:id="9451"/>
      </w:tr>
    </w:tbl>
    <w:p w14:paraId="52740FC2" w14:textId="5CD5B6E3" w:rsidR="00EB201C" w:rsidRPr="00A23FA3" w:rsidDel="00135389" w:rsidRDefault="00EB201C" w:rsidP="00C409AC">
      <w:pPr>
        <w:spacing w:afterLines="50" w:after="156"/>
        <w:rPr>
          <w:del w:id="9452" w:author="raye" w:date="2018-07-20T17:11:00Z"/>
          <w:rFonts w:ascii="Calibri" w:hAnsi="Calibri" w:cstheme="minorHAnsi"/>
          <w:sz w:val="24"/>
        </w:rPr>
      </w:pPr>
      <w:bookmarkStart w:id="9453" w:name="_Toc520840022"/>
      <w:bookmarkEnd w:id="9453"/>
    </w:p>
    <w:p w14:paraId="0D857D4C" w14:textId="71D8F1AB" w:rsidR="0061652A" w:rsidRPr="00A23FA3" w:rsidDel="00135389" w:rsidRDefault="0061652A">
      <w:pPr>
        <w:pStyle w:val="3"/>
        <w:keepNext w:val="0"/>
        <w:keepLines w:val="0"/>
        <w:numPr>
          <w:ilvl w:val="3"/>
          <w:numId w:val="15"/>
        </w:numPr>
        <w:spacing w:before="0" w:after="120" w:line="240" w:lineRule="auto"/>
        <w:rPr>
          <w:del w:id="9454" w:author="raye" w:date="2018-07-20T17:11:00Z"/>
          <w:rFonts w:ascii="Calibri" w:hAnsi="Calibri" w:cstheme="minorHAnsi"/>
        </w:rPr>
        <w:pPrChange w:id="9455" w:author="raye" w:date="2018-07-17T11:04:00Z">
          <w:pPr>
            <w:pStyle w:val="3"/>
            <w:keepNext w:val="0"/>
            <w:keepLines w:val="0"/>
            <w:numPr>
              <w:ilvl w:val="2"/>
              <w:numId w:val="3"/>
            </w:numPr>
            <w:spacing w:before="0" w:after="120" w:line="240" w:lineRule="auto"/>
            <w:ind w:left="993" w:hanging="993"/>
          </w:pPr>
        </w:pPrChange>
      </w:pPr>
      <w:bookmarkStart w:id="9456" w:name="_Ref508583156"/>
      <w:bookmarkStart w:id="9457" w:name="_Toc512250252"/>
      <w:del w:id="9458" w:author="raye" w:date="2018-07-20T17:11:00Z">
        <w:r w:rsidRPr="00A23FA3" w:rsidDel="00135389">
          <w:rPr>
            <w:rFonts w:ascii="Calibri" w:hAnsi="Calibri" w:cstheme="minorHAnsi"/>
          </w:rPr>
          <w:delText xml:space="preserve">Case </w:delText>
        </w:r>
        <w:r w:rsidR="00787FF4" w:rsidRPr="00A23FA3" w:rsidDel="00135389">
          <w:rPr>
            <w:rFonts w:ascii="Calibri" w:hAnsi="Calibri" w:cstheme="minorHAnsi"/>
          </w:rPr>
          <w:delText>Refer t</w:delText>
        </w:r>
        <w:r w:rsidRPr="00A23FA3" w:rsidDel="00135389">
          <w:rPr>
            <w:rFonts w:ascii="Calibri" w:hAnsi="Calibri" w:cstheme="minorHAnsi"/>
          </w:rPr>
          <w:delText xml:space="preserve">o </w:delText>
        </w:r>
        <w:r w:rsidR="00117105" w:rsidRPr="00A23FA3" w:rsidDel="00135389">
          <w:rPr>
            <w:rFonts w:ascii="Calibri" w:hAnsi="Calibri" w:cstheme="minorHAnsi"/>
          </w:rPr>
          <w:delText xml:space="preserve">Next </w:delText>
        </w:r>
        <w:r w:rsidRPr="00A23FA3" w:rsidDel="00135389">
          <w:rPr>
            <w:rFonts w:ascii="Calibri" w:hAnsi="Calibri" w:cstheme="minorHAnsi"/>
          </w:rPr>
          <w:delText>Page</w:delText>
        </w:r>
        <w:bookmarkStart w:id="9459" w:name="_Toc520840023"/>
        <w:bookmarkEnd w:id="9456"/>
        <w:bookmarkEnd w:id="9457"/>
        <w:bookmarkEnd w:id="9459"/>
      </w:del>
    </w:p>
    <w:p w14:paraId="354348E2" w14:textId="2ADEC78A" w:rsidR="00EA35B4" w:rsidRPr="00A23FA3" w:rsidDel="00135389" w:rsidRDefault="004642A7" w:rsidP="00C409AC">
      <w:pPr>
        <w:spacing w:afterLines="30" w:after="93"/>
        <w:ind w:firstLineChars="177" w:firstLine="425"/>
        <w:rPr>
          <w:del w:id="9460" w:author="raye" w:date="2018-07-20T17:11:00Z"/>
          <w:rFonts w:ascii="Calibri" w:hAnsi="Calibri" w:cstheme="minorHAnsi"/>
          <w:sz w:val="24"/>
        </w:rPr>
      </w:pPr>
      <w:del w:id="9461" w:author="raye" w:date="2018-07-20T17:11:00Z">
        <w:r w:rsidRPr="00A23FA3" w:rsidDel="00135389">
          <w:rPr>
            <w:rFonts w:ascii="Calibri" w:hAnsi="Calibri" w:cstheme="minorHAnsi"/>
            <w:sz w:val="24"/>
          </w:rPr>
          <w:delText>In the TSD workflow, there are the following scenarios for refer to next:</w:delText>
        </w:r>
        <w:bookmarkStart w:id="9462" w:name="_Toc520840024"/>
        <w:bookmarkEnd w:id="9462"/>
      </w:del>
    </w:p>
    <w:p w14:paraId="1FC29D2D" w14:textId="77A7D9FF" w:rsidR="00EA35B4" w:rsidRPr="00A23FA3" w:rsidDel="00135389" w:rsidRDefault="00604DE2" w:rsidP="00B01F41">
      <w:pPr>
        <w:pStyle w:val="a0"/>
        <w:numPr>
          <w:ilvl w:val="0"/>
          <w:numId w:val="62"/>
        </w:numPr>
        <w:spacing w:afterLines="30" w:after="93"/>
        <w:ind w:firstLineChars="0"/>
        <w:rPr>
          <w:del w:id="9463" w:author="raye" w:date="2018-07-20T17:11:00Z"/>
          <w:rFonts w:ascii="Calibri" w:hAnsi="Calibri" w:cstheme="minorHAnsi"/>
          <w:sz w:val="24"/>
        </w:rPr>
      </w:pPr>
      <w:del w:id="9464" w:author="raye" w:date="2018-07-20T17:11:00Z">
        <w:r w:rsidRPr="00A23FA3" w:rsidDel="00135389">
          <w:rPr>
            <w:rFonts w:ascii="Calibri" w:hAnsi="Calibri" w:cstheme="minorHAnsi"/>
            <w:sz w:val="24"/>
          </w:rPr>
          <w:delText xml:space="preserve">Operations Analyst </w:delText>
        </w:r>
        <w:r w:rsidR="004642A7" w:rsidRPr="00A23FA3" w:rsidDel="00135389">
          <w:rPr>
            <w:rFonts w:ascii="Calibri" w:hAnsi="Calibri" w:cstheme="minorHAnsi"/>
            <w:sz w:val="24"/>
          </w:rPr>
          <w:delText xml:space="preserve">finished case checking, </w:delText>
        </w:r>
        <w:r w:rsidR="00417547" w:rsidRPr="00A23FA3" w:rsidDel="00135389">
          <w:rPr>
            <w:rFonts w:ascii="Calibri" w:hAnsi="Calibri" w:cstheme="minorHAnsi"/>
            <w:sz w:val="24"/>
          </w:rPr>
          <w:delText>refer</w:delText>
        </w:r>
        <w:r w:rsidR="00EA35B4" w:rsidRPr="00A23FA3" w:rsidDel="00135389">
          <w:rPr>
            <w:rFonts w:ascii="Calibri" w:hAnsi="Calibri" w:cstheme="minorHAnsi"/>
            <w:sz w:val="24"/>
          </w:rPr>
          <w:delText xml:space="preserve"> to </w:delText>
        </w:r>
        <w:r w:rsidR="009E51F8" w:rsidRPr="00A23FA3" w:rsidDel="00135389">
          <w:rPr>
            <w:rFonts w:ascii="Calibri" w:hAnsi="Calibri" w:cstheme="minorHAnsi"/>
            <w:sz w:val="24"/>
          </w:rPr>
          <w:delText xml:space="preserve">operations </w:delText>
        </w:r>
        <w:r w:rsidR="00EA35B4" w:rsidRPr="00A23FA3" w:rsidDel="00135389">
          <w:rPr>
            <w:rFonts w:ascii="Calibri" w:hAnsi="Calibri" w:cstheme="minorHAnsi"/>
            <w:sz w:val="24"/>
          </w:rPr>
          <w:delText>manager to review.</w:delText>
        </w:r>
        <w:bookmarkStart w:id="9465" w:name="_Toc520840025"/>
        <w:bookmarkEnd w:id="9465"/>
      </w:del>
    </w:p>
    <w:p w14:paraId="47282473" w14:textId="3852FEA2" w:rsidR="00EA35B4" w:rsidRPr="00A23FA3" w:rsidDel="00135389" w:rsidRDefault="004642A7" w:rsidP="00B01F41">
      <w:pPr>
        <w:pStyle w:val="a0"/>
        <w:numPr>
          <w:ilvl w:val="0"/>
          <w:numId w:val="62"/>
        </w:numPr>
        <w:spacing w:afterLines="30" w:after="93"/>
        <w:ind w:firstLineChars="0"/>
        <w:rPr>
          <w:del w:id="9466" w:author="raye" w:date="2018-07-20T17:11:00Z"/>
          <w:rFonts w:ascii="Calibri" w:hAnsi="Calibri" w:cstheme="minorHAnsi"/>
          <w:sz w:val="24"/>
        </w:rPr>
      </w:pPr>
      <w:del w:id="9467" w:author="raye" w:date="2018-07-20T17:11:00Z">
        <w:r w:rsidRPr="00A23FA3" w:rsidDel="00135389">
          <w:rPr>
            <w:rFonts w:ascii="Calibri" w:hAnsi="Calibri" w:cstheme="minorHAnsi"/>
            <w:sz w:val="24"/>
          </w:rPr>
          <w:delText xml:space="preserve">After </w:delText>
        </w:r>
        <w:r w:rsidR="009E51F8" w:rsidRPr="00A23FA3" w:rsidDel="00135389">
          <w:rPr>
            <w:rFonts w:ascii="Calibri" w:hAnsi="Calibri" w:cstheme="minorHAnsi"/>
            <w:sz w:val="24"/>
          </w:rPr>
          <w:delText xml:space="preserve">Operations </w:delText>
        </w:r>
        <w:r w:rsidR="00EA35B4" w:rsidRPr="00A23FA3" w:rsidDel="00135389">
          <w:rPr>
            <w:rFonts w:ascii="Calibri" w:hAnsi="Calibri" w:cstheme="minorHAnsi"/>
            <w:sz w:val="24"/>
          </w:rPr>
          <w:delText>manager</w:delText>
        </w:r>
        <w:r w:rsidRPr="00A23FA3" w:rsidDel="00135389">
          <w:rPr>
            <w:rFonts w:ascii="Calibri" w:hAnsi="Calibri" w:cstheme="minorHAnsi"/>
            <w:sz w:val="24"/>
          </w:rPr>
          <w:delText>’s</w:delText>
        </w:r>
        <w:r w:rsidR="00EA35B4" w:rsidRPr="00A23FA3" w:rsidDel="00135389">
          <w:rPr>
            <w:rFonts w:ascii="Calibri" w:hAnsi="Calibri" w:cstheme="minorHAnsi"/>
            <w:sz w:val="24"/>
          </w:rPr>
          <w:delText xml:space="preserve"> review</w:delText>
        </w:r>
        <w:r w:rsidRPr="00A23FA3" w:rsidDel="00135389">
          <w:rPr>
            <w:rFonts w:ascii="Calibri" w:hAnsi="Calibri" w:cstheme="minorHAnsi"/>
            <w:sz w:val="24"/>
          </w:rPr>
          <w:delText>, refer the case that has been identified as Red Flag to</w:delText>
        </w:r>
        <w:r w:rsidR="00EA35B4" w:rsidRPr="00A23FA3" w:rsidDel="00135389">
          <w:rPr>
            <w:rFonts w:ascii="Calibri" w:hAnsi="Calibri" w:cstheme="minorHAnsi"/>
            <w:sz w:val="24"/>
          </w:rPr>
          <w:delText xml:space="preserve"> Compliance unit</w:delText>
        </w:r>
        <w:r w:rsidRPr="00A23FA3" w:rsidDel="00135389">
          <w:rPr>
            <w:rFonts w:ascii="Calibri" w:hAnsi="Calibri" w:cstheme="minorHAnsi"/>
            <w:sz w:val="24"/>
          </w:rPr>
          <w:delText xml:space="preserve"> </w:delText>
        </w:r>
        <w:r w:rsidR="00A11707" w:rsidRPr="00A23FA3" w:rsidDel="00135389">
          <w:rPr>
            <w:rFonts w:ascii="Calibri" w:hAnsi="Calibri" w:cstheme="minorHAnsi"/>
            <w:sz w:val="24"/>
          </w:rPr>
          <w:delText>(supervisor)</w:delText>
        </w:r>
        <w:r w:rsidR="00EA35B4" w:rsidRPr="00A23FA3" w:rsidDel="00135389">
          <w:rPr>
            <w:rFonts w:ascii="Calibri" w:hAnsi="Calibri" w:cstheme="minorHAnsi"/>
            <w:sz w:val="24"/>
          </w:rPr>
          <w:delText xml:space="preserve"> to review.</w:delText>
        </w:r>
        <w:bookmarkStart w:id="9468" w:name="_Toc520840026"/>
        <w:bookmarkEnd w:id="9468"/>
      </w:del>
    </w:p>
    <w:p w14:paraId="7A34A67F" w14:textId="210C991A" w:rsidR="00A11707" w:rsidRPr="00A23FA3" w:rsidDel="00135389" w:rsidRDefault="004642A7" w:rsidP="00B01F41">
      <w:pPr>
        <w:pStyle w:val="a0"/>
        <w:numPr>
          <w:ilvl w:val="0"/>
          <w:numId w:val="62"/>
        </w:numPr>
        <w:spacing w:afterLines="30" w:after="93"/>
        <w:ind w:firstLineChars="0"/>
        <w:rPr>
          <w:del w:id="9469" w:author="raye" w:date="2018-07-20T17:11:00Z"/>
          <w:rFonts w:ascii="Calibri" w:hAnsi="Calibri" w:cstheme="minorHAnsi"/>
          <w:sz w:val="24"/>
        </w:rPr>
      </w:pPr>
      <w:del w:id="9470" w:author="raye" w:date="2018-07-20T17:11:00Z">
        <w:r w:rsidRPr="00A23FA3" w:rsidDel="00135389">
          <w:rPr>
            <w:rFonts w:ascii="Calibri" w:hAnsi="Calibri" w:cstheme="minorHAnsi"/>
            <w:sz w:val="24"/>
          </w:rPr>
          <w:delText>When Compliance analyst receives case</w:delText>
        </w:r>
        <w:r w:rsidR="001F35C5" w:rsidRPr="00A23FA3" w:rsidDel="00135389">
          <w:rPr>
            <w:rFonts w:ascii="Calibri" w:hAnsi="Calibri" w:cstheme="minorHAnsi"/>
            <w:sz w:val="24"/>
          </w:rPr>
          <w:delText>s</w:delText>
        </w:r>
        <w:r w:rsidRPr="00A23FA3" w:rsidDel="00135389">
          <w:rPr>
            <w:rFonts w:ascii="Calibri" w:hAnsi="Calibri" w:cstheme="minorHAnsi"/>
            <w:sz w:val="24"/>
          </w:rPr>
          <w:delText xml:space="preserve"> and needs to report to LCD immediately. Will Refer to supervisor or BSA Officer is confirmed and forwarded to LCD.</w:delText>
        </w:r>
        <w:bookmarkStart w:id="9471" w:name="_Toc520840027"/>
        <w:bookmarkEnd w:id="9471"/>
      </w:del>
    </w:p>
    <w:p w14:paraId="7A0129E2" w14:textId="12CB86C2" w:rsidR="00EA35B4" w:rsidRPr="00A23FA3" w:rsidDel="00135389" w:rsidRDefault="004642A7" w:rsidP="00B01F41">
      <w:pPr>
        <w:pStyle w:val="a0"/>
        <w:numPr>
          <w:ilvl w:val="0"/>
          <w:numId w:val="62"/>
        </w:numPr>
        <w:spacing w:afterLines="30" w:after="93"/>
        <w:ind w:firstLineChars="0"/>
        <w:jc w:val="left"/>
        <w:rPr>
          <w:del w:id="9472" w:author="raye" w:date="2018-07-20T17:11:00Z"/>
          <w:rFonts w:ascii="Calibri" w:hAnsi="Calibri" w:cstheme="minorHAnsi"/>
          <w:sz w:val="24"/>
        </w:rPr>
      </w:pPr>
      <w:del w:id="9473" w:author="raye" w:date="2018-07-20T17:11:00Z">
        <w:r w:rsidRPr="00A23FA3" w:rsidDel="00135389">
          <w:rPr>
            <w:rFonts w:ascii="Calibri" w:hAnsi="Calibri" w:cstheme="minorHAnsi"/>
            <w:sz w:val="24"/>
          </w:rPr>
          <w:delText xml:space="preserve">After </w:delText>
        </w:r>
        <w:r w:rsidR="00A11707" w:rsidRPr="00A23FA3" w:rsidDel="00135389">
          <w:rPr>
            <w:rFonts w:ascii="Calibri" w:hAnsi="Calibri" w:cstheme="minorHAnsi"/>
            <w:sz w:val="24"/>
          </w:rPr>
          <w:delText>Compliance analyst</w:delText>
        </w:r>
        <w:r w:rsidRPr="00A23FA3" w:rsidDel="00135389">
          <w:rPr>
            <w:rFonts w:ascii="Calibri" w:hAnsi="Calibri" w:cstheme="minorHAnsi"/>
            <w:sz w:val="24"/>
          </w:rPr>
          <w:delText xml:space="preserve"> finished case </w:delText>
        </w:r>
        <w:r w:rsidR="000A50E3" w:rsidRPr="00A23FA3" w:rsidDel="00135389">
          <w:rPr>
            <w:rFonts w:ascii="Calibri" w:hAnsi="Calibri" w:cstheme="minorHAnsi"/>
            <w:sz w:val="24"/>
          </w:rPr>
          <w:delText xml:space="preserve">checking and </w:delText>
        </w:r>
        <w:r w:rsidRPr="00A23FA3" w:rsidDel="00135389">
          <w:rPr>
            <w:rFonts w:ascii="Calibri" w:hAnsi="Calibri" w:cstheme="minorHAnsi"/>
            <w:sz w:val="24"/>
          </w:rPr>
          <w:delText>review, He needs refer the result to</w:delText>
        </w:r>
        <w:r w:rsidR="00A11707" w:rsidRPr="00A23FA3" w:rsidDel="00135389">
          <w:rPr>
            <w:rFonts w:ascii="Calibri" w:hAnsi="Calibri" w:cstheme="minorHAnsi"/>
            <w:sz w:val="24"/>
          </w:rPr>
          <w:delText xml:space="preserve"> Supervisor to review.</w:delText>
        </w:r>
        <w:bookmarkStart w:id="9474" w:name="_Toc520840028"/>
        <w:bookmarkEnd w:id="9474"/>
      </w:del>
    </w:p>
    <w:p w14:paraId="2692AAF8" w14:textId="4A2A6679" w:rsidR="004E7EDF" w:rsidRPr="00A23FA3" w:rsidDel="00135389" w:rsidRDefault="000A50E3" w:rsidP="00B01F41">
      <w:pPr>
        <w:pStyle w:val="a0"/>
        <w:numPr>
          <w:ilvl w:val="0"/>
          <w:numId w:val="62"/>
        </w:numPr>
        <w:spacing w:afterLines="30" w:after="93"/>
        <w:ind w:firstLineChars="0"/>
        <w:jc w:val="left"/>
        <w:rPr>
          <w:del w:id="9475" w:author="raye" w:date="2018-07-20T17:11:00Z"/>
          <w:rFonts w:ascii="Calibri" w:hAnsi="Calibri" w:cstheme="minorHAnsi"/>
          <w:sz w:val="24"/>
        </w:rPr>
      </w:pPr>
      <w:del w:id="9476" w:author="raye" w:date="2018-07-20T17:11:00Z">
        <w:r w:rsidRPr="00A23FA3" w:rsidDel="00135389">
          <w:rPr>
            <w:rFonts w:ascii="Calibri" w:hAnsi="Calibri" w:cstheme="minorHAnsi"/>
            <w:sz w:val="24"/>
          </w:rPr>
          <w:delText>Compliance analyst completes the evidence supplement for a case and fills in Case Review Check List Form, He needs refer the result to supervisor to review.</w:delText>
        </w:r>
        <w:bookmarkStart w:id="9477" w:name="_Toc520840029"/>
        <w:bookmarkEnd w:id="9477"/>
      </w:del>
    </w:p>
    <w:p w14:paraId="7D211523" w14:textId="317A6674" w:rsidR="00A11707" w:rsidRPr="00A23FA3" w:rsidDel="00135389" w:rsidRDefault="00BD7FF2" w:rsidP="00B01F41">
      <w:pPr>
        <w:pStyle w:val="a0"/>
        <w:numPr>
          <w:ilvl w:val="0"/>
          <w:numId w:val="62"/>
        </w:numPr>
        <w:spacing w:afterLines="30" w:after="93"/>
        <w:ind w:firstLineChars="0"/>
        <w:jc w:val="left"/>
        <w:rPr>
          <w:del w:id="9478" w:author="raye" w:date="2018-07-20T17:11:00Z"/>
          <w:rFonts w:ascii="Calibri" w:hAnsi="Calibri" w:cstheme="minorHAnsi"/>
          <w:sz w:val="24"/>
        </w:rPr>
      </w:pPr>
      <w:del w:id="9479" w:author="raye" w:date="2018-07-20T17:11:00Z">
        <w:r w:rsidRPr="00A23FA3" w:rsidDel="00135389">
          <w:rPr>
            <w:rFonts w:ascii="Calibri" w:hAnsi="Calibri" w:cstheme="minorHAnsi"/>
            <w:sz w:val="24"/>
          </w:rPr>
          <w:delText>The Compliance supervisor check confirms that Compliance Analyst's application form for immediate submission is Special Approval form, and then reorders to LCD to process.</w:delText>
        </w:r>
        <w:bookmarkStart w:id="9480" w:name="_Toc520840030"/>
        <w:bookmarkEnd w:id="9480"/>
      </w:del>
    </w:p>
    <w:p w14:paraId="44C51D1D" w14:textId="52E686E3" w:rsidR="00A11707" w:rsidRPr="00A23FA3" w:rsidDel="00135389" w:rsidRDefault="00BD7FF2" w:rsidP="00B01F41">
      <w:pPr>
        <w:pStyle w:val="a0"/>
        <w:numPr>
          <w:ilvl w:val="0"/>
          <w:numId w:val="62"/>
        </w:numPr>
        <w:spacing w:afterLines="30" w:after="93"/>
        <w:ind w:firstLineChars="0"/>
        <w:jc w:val="left"/>
        <w:rPr>
          <w:del w:id="9481" w:author="raye" w:date="2018-07-20T17:11:00Z"/>
          <w:rFonts w:ascii="Calibri" w:hAnsi="Calibri" w:cstheme="minorHAnsi"/>
          <w:sz w:val="24"/>
        </w:rPr>
      </w:pPr>
      <w:del w:id="9482" w:author="raye" w:date="2018-07-20T17:11:00Z">
        <w:r w:rsidRPr="00A23FA3" w:rsidDel="00135389">
          <w:rPr>
            <w:rFonts w:ascii="Calibri" w:hAnsi="Calibri" w:cstheme="minorHAnsi"/>
            <w:sz w:val="24"/>
          </w:rPr>
          <w:delText>The Compliance supervisor view confirms that Compliance Analyst appends the submitted TSD Case Review Check list and adds its own audit opinion to BSA Officer to review</w:delText>
        </w:r>
        <w:bookmarkStart w:id="9483" w:name="_Toc520840031"/>
        <w:bookmarkEnd w:id="9483"/>
      </w:del>
    </w:p>
    <w:p w14:paraId="33D9C9D9" w14:textId="5AB615F4" w:rsidR="003C77D4" w:rsidRPr="00A23FA3" w:rsidDel="00135389" w:rsidRDefault="00BD7FF2" w:rsidP="00B01F41">
      <w:pPr>
        <w:pStyle w:val="a0"/>
        <w:numPr>
          <w:ilvl w:val="0"/>
          <w:numId w:val="62"/>
        </w:numPr>
        <w:spacing w:afterLines="30" w:after="93"/>
        <w:ind w:firstLineChars="0"/>
        <w:jc w:val="left"/>
        <w:rPr>
          <w:del w:id="9484" w:author="raye" w:date="2018-07-20T17:11:00Z"/>
          <w:rFonts w:ascii="Calibri" w:hAnsi="Calibri" w:cstheme="minorHAnsi"/>
          <w:sz w:val="24"/>
        </w:rPr>
      </w:pPr>
      <w:del w:id="9485" w:author="raye" w:date="2018-07-20T17:11:00Z">
        <w:r w:rsidRPr="00A23FA3" w:rsidDel="00135389">
          <w:rPr>
            <w:rFonts w:ascii="Calibri" w:hAnsi="Calibri" w:cstheme="minorHAnsi"/>
            <w:sz w:val="24"/>
          </w:rPr>
          <w:delText>Compliance BSA Officer checks the Case application form from Compliance Analyst to submit a special Approval form immediately, and then reorders to LCD to process.</w:delText>
        </w:r>
        <w:r w:rsidR="00787FF4" w:rsidRPr="00A23FA3" w:rsidDel="00135389">
          <w:rPr>
            <w:rFonts w:ascii="Calibri" w:hAnsi="Calibri" w:cstheme="minorHAnsi"/>
            <w:sz w:val="24"/>
          </w:rPr>
          <w:br/>
        </w:r>
        <w:bookmarkStart w:id="9486" w:name="_Toc520840032"/>
        <w:bookmarkEnd w:id="9486"/>
      </w:del>
    </w:p>
    <w:p w14:paraId="029B24D9" w14:textId="4F38B0EA" w:rsidR="006F1015" w:rsidRPr="00A23FA3" w:rsidDel="00135389" w:rsidRDefault="004469C1" w:rsidP="00B01F41">
      <w:pPr>
        <w:pStyle w:val="a0"/>
        <w:numPr>
          <w:ilvl w:val="0"/>
          <w:numId w:val="12"/>
        </w:numPr>
        <w:ind w:firstLineChars="0"/>
        <w:jc w:val="left"/>
        <w:rPr>
          <w:del w:id="9487" w:author="raye" w:date="2018-07-20T17:11:00Z"/>
          <w:rFonts w:ascii="Calibri" w:hAnsi="Calibri" w:cstheme="minorHAnsi"/>
          <w:b/>
          <w:sz w:val="28"/>
          <w:szCs w:val="24"/>
        </w:rPr>
      </w:pPr>
      <w:del w:id="9488" w:author="raye" w:date="2018-07-20T17:11:00Z">
        <w:r w:rsidRPr="00A23FA3" w:rsidDel="00135389">
          <w:rPr>
            <w:rFonts w:ascii="Calibri" w:hAnsi="Calibri" w:cstheme="minorHAnsi"/>
            <w:b/>
            <w:sz w:val="28"/>
            <w:szCs w:val="24"/>
          </w:rPr>
          <w:delText xml:space="preserve">UI Diagram &amp; </w:delText>
        </w:r>
        <w:r w:rsidR="00734FEB" w:rsidRPr="00A23FA3" w:rsidDel="00135389">
          <w:rPr>
            <w:rFonts w:ascii="Calibri" w:hAnsi="Calibri" w:cstheme="minorHAnsi"/>
            <w:b/>
            <w:sz w:val="28"/>
            <w:szCs w:val="24"/>
          </w:rPr>
          <w:delText>illustration</w:delText>
        </w:r>
        <w:bookmarkStart w:id="9489" w:name="_Toc520840033"/>
        <w:bookmarkEnd w:id="9489"/>
      </w:del>
    </w:p>
    <w:p w14:paraId="6669C443" w14:textId="76F71AAA" w:rsidR="006F1015" w:rsidRPr="00A23FA3" w:rsidDel="00135389" w:rsidRDefault="007260D0" w:rsidP="00774ECE">
      <w:pPr>
        <w:spacing w:afterLines="50" w:after="156"/>
        <w:jc w:val="center"/>
        <w:rPr>
          <w:del w:id="9490" w:author="raye" w:date="2018-07-20T17:11:00Z"/>
          <w:rFonts w:ascii="Calibri" w:hAnsi="Calibri" w:cstheme="minorHAnsi"/>
          <w:sz w:val="24"/>
        </w:rPr>
      </w:pPr>
      <w:del w:id="9491" w:author="raye" w:date="2018-07-20T17:11:00Z">
        <w:r w:rsidRPr="00A23FA3" w:rsidDel="00135389">
          <w:rPr>
            <w:rFonts w:ascii="Calibri" w:hAnsi="Calibri" w:cstheme="minorHAnsi"/>
            <w:noProof/>
            <w:sz w:val="24"/>
          </w:rPr>
          <w:drawing>
            <wp:inline distT="0" distB="0" distL="0" distR="0" wp14:anchorId="7F92B7E3" wp14:editId="0B193637">
              <wp:extent cx="4057650" cy="13610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152941" cy="1393006"/>
                      </a:xfrm>
                      <a:prstGeom prst="rect">
                        <a:avLst/>
                      </a:prstGeom>
                      <a:noFill/>
                    </pic:spPr>
                  </pic:pic>
                </a:graphicData>
              </a:graphic>
            </wp:inline>
          </w:drawing>
        </w:r>
        <w:bookmarkStart w:id="9492" w:name="_Toc520840034"/>
        <w:bookmarkEnd w:id="9492"/>
      </w:del>
    </w:p>
    <w:p w14:paraId="780E33E8" w14:textId="2AA0A854" w:rsidR="006F1015" w:rsidRPr="00A23FA3" w:rsidDel="00135389" w:rsidRDefault="00BD7FF2" w:rsidP="008F3E5E">
      <w:pPr>
        <w:rPr>
          <w:del w:id="9493" w:author="raye" w:date="2018-07-20T17:11:00Z"/>
          <w:rFonts w:ascii="Calibri" w:hAnsi="Calibri" w:cstheme="minorHAnsi"/>
          <w:i/>
          <w:sz w:val="24"/>
        </w:rPr>
      </w:pPr>
      <w:del w:id="9494" w:author="raye" w:date="2018-07-20T17:11:00Z">
        <w:r w:rsidRPr="00A23FA3" w:rsidDel="00135389">
          <w:rPr>
            <w:rFonts w:ascii="Calibri" w:hAnsi="Calibri" w:cstheme="minorHAnsi"/>
            <w:i/>
            <w:sz w:val="24"/>
          </w:rPr>
          <w:delText>Page Description:</w:delText>
        </w:r>
        <w:bookmarkStart w:id="9495" w:name="_Toc520840035"/>
        <w:bookmarkEnd w:id="9495"/>
      </w:del>
    </w:p>
    <w:p w14:paraId="01CD937C" w14:textId="5C164B88" w:rsidR="00787FF4" w:rsidRPr="00A23FA3" w:rsidDel="00135389" w:rsidRDefault="00BD7FF2" w:rsidP="00B01F41">
      <w:pPr>
        <w:pStyle w:val="a0"/>
        <w:numPr>
          <w:ilvl w:val="0"/>
          <w:numId w:val="6"/>
        </w:numPr>
        <w:ind w:firstLineChars="0"/>
        <w:rPr>
          <w:del w:id="9496" w:author="raye" w:date="2018-07-20T17:11:00Z"/>
          <w:rFonts w:ascii="Calibri" w:hAnsi="Calibri" w:cstheme="minorHAnsi"/>
          <w:sz w:val="24"/>
        </w:rPr>
      </w:pPr>
      <w:del w:id="9497" w:author="raye" w:date="2018-07-20T17:11:00Z">
        <w:r w:rsidRPr="00A23FA3" w:rsidDel="00135389">
          <w:rPr>
            <w:rFonts w:ascii="Calibri" w:hAnsi="Calibri" w:cstheme="minorHAnsi"/>
            <w:sz w:val="24"/>
          </w:rPr>
          <w:delText xml:space="preserve">After the user clicks the "Refer to" button on the Case review page, the child page continues to display in the case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area of the Case Review page.</w:delText>
        </w:r>
        <w:r w:rsidR="00787FF4" w:rsidRPr="00A23FA3" w:rsidDel="00135389">
          <w:rPr>
            <w:rFonts w:ascii="Calibri" w:hAnsi="Calibri" w:cstheme="minorHAnsi"/>
            <w:sz w:val="24"/>
          </w:rPr>
          <w:br/>
        </w:r>
        <w:bookmarkStart w:id="9498" w:name="_Toc520840036"/>
        <w:bookmarkEnd w:id="9498"/>
      </w:del>
    </w:p>
    <w:p w14:paraId="542C29A9" w14:textId="1FC73229" w:rsidR="00787FF4" w:rsidRPr="00A23FA3" w:rsidDel="00135389" w:rsidRDefault="004469C1" w:rsidP="00B01F41">
      <w:pPr>
        <w:pStyle w:val="a0"/>
        <w:numPr>
          <w:ilvl w:val="0"/>
          <w:numId w:val="12"/>
        </w:numPr>
        <w:ind w:firstLineChars="0"/>
        <w:jc w:val="left"/>
        <w:rPr>
          <w:del w:id="9499" w:author="raye" w:date="2018-07-20T17:11:00Z"/>
          <w:rFonts w:ascii="Calibri" w:hAnsi="Calibri" w:cstheme="minorHAnsi"/>
          <w:b/>
          <w:sz w:val="28"/>
          <w:szCs w:val="24"/>
        </w:rPr>
      </w:pPr>
      <w:del w:id="9500" w:author="raye" w:date="2018-07-20T17:11:00Z">
        <w:r w:rsidRPr="00A23FA3" w:rsidDel="00135389">
          <w:rPr>
            <w:rFonts w:ascii="Calibri" w:hAnsi="Calibri" w:cstheme="minorHAnsi"/>
            <w:b/>
            <w:sz w:val="28"/>
            <w:szCs w:val="24"/>
          </w:rPr>
          <w:delText>UI Elements</w:delText>
        </w:r>
        <w:bookmarkStart w:id="9501" w:name="_Toc520840037"/>
        <w:bookmarkEnd w:id="9501"/>
      </w:del>
    </w:p>
    <w:tbl>
      <w:tblPr>
        <w:tblStyle w:val="a9"/>
        <w:tblW w:w="0" w:type="auto"/>
        <w:tblInd w:w="485" w:type="dxa"/>
        <w:tblLook w:val="04A0" w:firstRow="1" w:lastRow="0" w:firstColumn="1" w:lastColumn="0" w:noHBand="0" w:noVBand="1"/>
      </w:tblPr>
      <w:tblGrid>
        <w:gridCol w:w="2079"/>
        <w:gridCol w:w="1161"/>
        <w:gridCol w:w="4492"/>
      </w:tblGrid>
      <w:tr w:rsidR="00A23FA3" w:rsidRPr="00A23FA3" w:rsidDel="00135389" w14:paraId="5FCD68C9" w14:textId="77777777" w:rsidTr="00D43013">
        <w:trPr>
          <w:del w:id="9502" w:author="raye" w:date="2018-07-20T17:11:00Z"/>
        </w:trPr>
        <w:tc>
          <w:tcPr>
            <w:tcW w:w="2079" w:type="dxa"/>
            <w:shd w:val="clear" w:color="auto" w:fill="BFBFBF" w:themeFill="background1" w:themeFillShade="BF"/>
          </w:tcPr>
          <w:p w14:paraId="3D4708CB" w14:textId="37DC1242" w:rsidR="00787FF4" w:rsidRPr="00A23FA3" w:rsidDel="00135389" w:rsidRDefault="00787FF4" w:rsidP="00A769EC">
            <w:pPr>
              <w:rPr>
                <w:del w:id="9503" w:author="raye" w:date="2018-07-20T17:11:00Z"/>
                <w:rFonts w:ascii="Calibri" w:hAnsi="Calibri" w:cstheme="minorHAnsi"/>
                <w:szCs w:val="21"/>
              </w:rPr>
            </w:pPr>
            <w:del w:id="9504" w:author="raye" w:date="2018-07-20T17:11:00Z">
              <w:r w:rsidRPr="00A23FA3" w:rsidDel="00135389">
                <w:rPr>
                  <w:rFonts w:ascii="Calibri" w:hAnsi="Calibri" w:cstheme="minorHAnsi"/>
                  <w:szCs w:val="21"/>
                </w:rPr>
                <w:delText>ITEM</w:delText>
              </w:r>
              <w:bookmarkStart w:id="9505" w:name="_Toc520840038"/>
              <w:bookmarkEnd w:id="9505"/>
            </w:del>
          </w:p>
        </w:tc>
        <w:tc>
          <w:tcPr>
            <w:tcW w:w="1161" w:type="dxa"/>
            <w:shd w:val="clear" w:color="auto" w:fill="BFBFBF" w:themeFill="background1" w:themeFillShade="BF"/>
          </w:tcPr>
          <w:p w14:paraId="692929C3" w14:textId="10B52CC5" w:rsidR="00787FF4" w:rsidRPr="00A23FA3" w:rsidDel="00135389" w:rsidRDefault="00787FF4" w:rsidP="00774ECE">
            <w:pPr>
              <w:rPr>
                <w:del w:id="9506" w:author="raye" w:date="2018-07-20T17:11:00Z"/>
                <w:rFonts w:ascii="Calibri" w:hAnsi="Calibri" w:cstheme="minorHAnsi"/>
                <w:szCs w:val="21"/>
              </w:rPr>
            </w:pPr>
            <w:del w:id="9507" w:author="raye" w:date="2018-07-20T17:11:00Z">
              <w:r w:rsidRPr="00A23FA3" w:rsidDel="00135389">
                <w:rPr>
                  <w:rFonts w:ascii="Calibri" w:hAnsi="Calibri" w:cstheme="minorHAnsi"/>
                  <w:szCs w:val="21"/>
                </w:rPr>
                <w:delText>TYPE</w:delText>
              </w:r>
              <w:bookmarkStart w:id="9508" w:name="_Toc520840039"/>
              <w:bookmarkEnd w:id="9508"/>
            </w:del>
          </w:p>
        </w:tc>
        <w:tc>
          <w:tcPr>
            <w:tcW w:w="4492" w:type="dxa"/>
            <w:shd w:val="clear" w:color="auto" w:fill="BFBFBF" w:themeFill="background1" w:themeFillShade="BF"/>
          </w:tcPr>
          <w:p w14:paraId="6B340BC2" w14:textId="11833D4A" w:rsidR="00787FF4" w:rsidRPr="00A23FA3" w:rsidDel="00135389" w:rsidRDefault="00787FF4" w:rsidP="00774ECE">
            <w:pPr>
              <w:rPr>
                <w:del w:id="9509" w:author="raye" w:date="2018-07-20T17:11:00Z"/>
                <w:rFonts w:ascii="Calibri" w:hAnsi="Calibri" w:cstheme="minorHAnsi"/>
                <w:szCs w:val="21"/>
              </w:rPr>
            </w:pPr>
            <w:del w:id="9510" w:author="raye" w:date="2018-07-20T17:11:00Z">
              <w:r w:rsidRPr="00A23FA3" w:rsidDel="00135389">
                <w:rPr>
                  <w:rFonts w:ascii="Calibri" w:hAnsi="Calibri" w:cstheme="minorHAnsi"/>
                  <w:szCs w:val="21"/>
                </w:rPr>
                <w:delText>DESCRIPTION</w:delText>
              </w:r>
              <w:bookmarkStart w:id="9511" w:name="_Toc520840040"/>
              <w:bookmarkEnd w:id="9511"/>
            </w:del>
          </w:p>
        </w:tc>
        <w:bookmarkStart w:id="9512" w:name="_Toc520840041"/>
        <w:bookmarkEnd w:id="9512"/>
      </w:tr>
      <w:tr w:rsidR="00A23FA3" w:rsidRPr="00A23FA3" w:rsidDel="00135389" w14:paraId="6639BFF5" w14:textId="77777777" w:rsidTr="00D43013">
        <w:trPr>
          <w:del w:id="9513" w:author="raye" w:date="2018-07-20T17:11:00Z"/>
        </w:trPr>
        <w:tc>
          <w:tcPr>
            <w:tcW w:w="2079" w:type="dxa"/>
          </w:tcPr>
          <w:p w14:paraId="02065558" w14:textId="2078D17C" w:rsidR="00787FF4" w:rsidRPr="00A23FA3" w:rsidDel="00135389" w:rsidRDefault="00787FF4" w:rsidP="00C409AC">
            <w:pPr>
              <w:rPr>
                <w:del w:id="9514" w:author="raye" w:date="2018-07-20T17:11:00Z"/>
                <w:rFonts w:ascii="Calibri" w:hAnsi="Calibri" w:cstheme="minorHAnsi"/>
                <w:szCs w:val="21"/>
              </w:rPr>
            </w:pPr>
            <w:del w:id="9515" w:author="raye" w:date="2018-07-20T17:11:00Z">
              <w:r w:rsidRPr="00A23FA3" w:rsidDel="00135389">
                <w:rPr>
                  <w:rFonts w:ascii="Calibri" w:hAnsi="Calibri" w:cstheme="minorHAnsi"/>
                  <w:szCs w:val="21"/>
                </w:rPr>
                <w:delText>Refer to</w:delText>
              </w:r>
              <w:bookmarkStart w:id="9516" w:name="_Toc520840042"/>
              <w:bookmarkEnd w:id="9516"/>
            </w:del>
          </w:p>
        </w:tc>
        <w:tc>
          <w:tcPr>
            <w:tcW w:w="1161" w:type="dxa"/>
          </w:tcPr>
          <w:p w14:paraId="4804B815" w14:textId="56095331" w:rsidR="00787FF4" w:rsidRPr="00A23FA3" w:rsidDel="00135389" w:rsidRDefault="00787FF4" w:rsidP="00A769EC">
            <w:pPr>
              <w:rPr>
                <w:del w:id="9517" w:author="raye" w:date="2018-07-20T17:11:00Z"/>
                <w:rFonts w:ascii="Calibri" w:hAnsi="Calibri" w:cstheme="minorHAnsi"/>
                <w:szCs w:val="21"/>
              </w:rPr>
            </w:pPr>
            <w:del w:id="9518" w:author="raye" w:date="2018-07-20T17:11:00Z">
              <w:r w:rsidRPr="00A23FA3" w:rsidDel="00135389">
                <w:rPr>
                  <w:rFonts w:ascii="Calibri" w:hAnsi="Calibri" w:cstheme="minorHAnsi"/>
                  <w:szCs w:val="21"/>
                </w:rPr>
                <w:delText>Selection</w:delText>
              </w:r>
              <w:bookmarkStart w:id="9519" w:name="_Toc520840043"/>
              <w:bookmarkEnd w:id="9519"/>
            </w:del>
          </w:p>
        </w:tc>
        <w:tc>
          <w:tcPr>
            <w:tcW w:w="4492" w:type="dxa"/>
          </w:tcPr>
          <w:p w14:paraId="492D523B" w14:textId="3EC97424" w:rsidR="00BD7FF2" w:rsidRPr="00A23FA3" w:rsidDel="00135389" w:rsidRDefault="00BD7FF2" w:rsidP="00774ECE">
            <w:pPr>
              <w:rPr>
                <w:del w:id="9520" w:author="raye" w:date="2018-07-20T17:11:00Z"/>
                <w:rFonts w:ascii="Calibri" w:hAnsi="Calibri" w:cstheme="minorHAnsi"/>
                <w:szCs w:val="21"/>
              </w:rPr>
            </w:pPr>
            <w:del w:id="9521" w:author="raye" w:date="2018-07-20T17:11:00Z">
              <w:r w:rsidRPr="00A23FA3" w:rsidDel="00135389">
                <w:rPr>
                  <w:rFonts w:ascii="Calibri" w:hAnsi="Calibri" w:cstheme="minorHAnsi"/>
                  <w:szCs w:val="21"/>
                </w:rPr>
                <w:delText>Single Option</w:delText>
              </w:r>
              <w:bookmarkStart w:id="9522" w:name="_Toc520840044"/>
              <w:bookmarkEnd w:id="9522"/>
            </w:del>
          </w:p>
          <w:p w14:paraId="474B9A30" w14:textId="35AA0784" w:rsidR="00787FF4" w:rsidRPr="00A23FA3" w:rsidDel="00135389" w:rsidRDefault="00BD7FF2" w:rsidP="00774ECE">
            <w:pPr>
              <w:rPr>
                <w:del w:id="9523" w:author="raye" w:date="2018-07-20T17:11:00Z"/>
                <w:rFonts w:ascii="Calibri" w:hAnsi="Calibri" w:cstheme="minorHAnsi"/>
                <w:szCs w:val="21"/>
              </w:rPr>
            </w:pPr>
            <w:del w:id="9524" w:author="raye" w:date="2018-07-20T17:11:00Z">
              <w:r w:rsidRPr="00A23FA3" w:rsidDel="00135389">
                <w:rPr>
                  <w:rFonts w:ascii="Calibri" w:hAnsi="Calibri" w:cstheme="minorHAnsi"/>
                  <w:szCs w:val="21"/>
                </w:rPr>
                <w:delText>For different roles or refer scenarios, see Note 1 for a description of the drop-down list items</w:delText>
              </w:r>
              <w:bookmarkStart w:id="9525" w:name="_Toc520840045"/>
              <w:bookmarkEnd w:id="9525"/>
            </w:del>
          </w:p>
        </w:tc>
        <w:bookmarkStart w:id="9526" w:name="_Toc520840046"/>
        <w:bookmarkEnd w:id="9526"/>
      </w:tr>
      <w:tr w:rsidR="00A23FA3" w:rsidRPr="00A23FA3" w:rsidDel="00135389" w14:paraId="50860B25" w14:textId="77777777" w:rsidTr="00D43013">
        <w:trPr>
          <w:del w:id="9527" w:author="raye" w:date="2018-07-20T17:11:00Z"/>
        </w:trPr>
        <w:tc>
          <w:tcPr>
            <w:tcW w:w="2079" w:type="dxa"/>
          </w:tcPr>
          <w:p w14:paraId="1CEF9461" w14:textId="2C746903" w:rsidR="00787FF4" w:rsidRPr="00A23FA3" w:rsidDel="00135389" w:rsidRDefault="00787FF4" w:rsidP="00C409AC">
            <w:pPr>
              <w:rPr>
                <w:del w:id="9528" w:author="raye" w:date="2018-07-20T17:11:00Z"/>
                <w:rFonts w:ascii="Calibri" w:hAnsi="Calibri" w:cstheme="minorHAnsi"/>
                <w:szCs w:val="21"/>
              </w:rPr>
            </w:pPr>
            <w:del w:id="9529" w:author="raye" w:date="2018-07-20T17:11:00Z">
              <w:r w:rsidRPr="00A23FA3" w:rsidDel="00135389">
                <w:rPr>
                  <w:rFonts w:ascii="Calibri" w:hAnsi="Calibri" w:cstheme="minorHAnsi"/>
                  <w:szCs w:val="21"/>
                </w:rPr>
                <w:delText>Comments</w:delText>
              </w:r>
              <w:bookmarkStart w:id="9530" w:name="_Toc520840047"/>
              <w:bookmarkEnd w:id="9530"/>
            </w:del>
          </w:p>
        </w:tc>
        <w:tc>
          <w:tcPr>
            <w:tcW w:w="1161" w:type="dxa"/>
          </w:tcPr>
          <w:p w14:paraId="2E1C1818" w14:textId="08ED5F80" w:rsidR="00787FF4" w:rsidRPr="00A23FA3" w:rsidDel="00135389" w:rsidRDefault="00787FF4" w:rsidP="00A769EC">
            <w:pPr>
              <w:rPr>
                <w:del w:id="9531" w:author="raye" w:date="2018-07-20T17:11:00Z"/>
                <w:rFonts w:ascii="Calibri" w:hAnsi="Calibri" w:cstheme="minorHAnsi"/>
                <w:szCs w:val="21"/>
              </w:rPr>
            </w:pPr>
            <w:del w:id="9532" w:author="raye" w:date="2018-07-20T17:11:00Z">
              <w:r w:rsidRPr="00A23FA3" w:rsidDel="00135389">
                <w:rPr>
                  <w:rFonts w:ascii="Calibri" w:hAnsi="Calibri" w:cstheme="minorHAnsi"/>
                  <w:szCs w:val="21"/>
                </w:rPr>
                <w:delText>String</w:delText>
              </w:r>
              <w:bookmarkStart w:id="9533" w:name="_Toc520840048"/>
              <w:bookmarkEnd w:id="9533"/>
            </w:del>
          </w:p>
        </w:tc>
        <w:tc>
          <w:tcPr>
            <w:tcW w:w="4492" w:type="dxa"/>
          </w:tcPr>
          <w:p w14:paraId="06D515CE" w14:textId="157568F3" w:rsidR="00BD7FF2" w:rsidRPr="00A23FA3" w:rsidDel="00135389" w:rsidRDefault="00BD7FF2" w:rsidP="00774ECE">
            <w:pPr>
              <w:rPr>
                <w:del w:id="9534" w:author="raye" w:date="2018-07-20T17:11:00Z"/>
                <w:rFonts w:ascii="Calibri" w:hAnsi="Calibri" w:cstheme="minorHAnsi"/>
                <w:szCs w:val="21"/>
              </w:rPr>
            </w:pPr>
            <w:del w:id="9535" w:author="raye" w:date="2018-07-20T17:11:00Z">
              <w:r w:rsidRPr="00A23FA3" w:rsidDel="00135389">
                <w:rPr>
                  <w:rFonts w:ascii="Calibri" w:hAnsi="Calibri" w:cstheme="minorHAnsi"/>
                  <w:szCs w:val="21"/>
                </w:rPr>
                <w:delText>Manual Input, Max Length is 500 bytes.</w:delText>
              </w:r>
              <w:bookmarkStart w:id="9536" w:name="_Toc520840049"/>
              <w:bookmarkEnd w:id="9536"/>
            </w:del>
          </w:p>
        </w:tc>
        <w:bookmarkStart w:id="9537" w:name="_Toc520840050"/>
        <w:bookmarkEnd w:id="9537"/>
      </w:tr>
      <w:tr w:rsidR="00A23FA3" w:rsidRPr="00A23FA3" w:rsidDel="00135389" w14:paraId="41666EEC" w14:textId="77777777" w:rsidTr="00D43013">
        <w:trPr>
          <w:del w:id="9538" w:author="raye" w:date="2018-07-20T17:11:00Z"/>
        </w:trPr>
        <w:tc>
          <w:tcPr>
            <w:tcW w:w="2079" w:type="dxa"/>
          </w:tcPr>
          <w:p w14:paraId="4D1EF670" w14:textId="67A7535E" w:rsidR="00787FF4" w:rsidRPr="00A23FA3" w:rsidDel="00135389" w:rsidRDefault="00787FF4" w:rsidP="00C409AC">
            <w:pPr>
              <w:rPr>
                <w:del w:id="9539" w:author="raye" w:date="2018-07-20T17:11:00Z"/>
                <w:rFonts w:ascii="Calibri" w:hAnsi="Calibri" w:cstheme="minorHAnsi"/>
                <w:szCs w:val="21"/>
              </w:rPr>
            </w:pPr>
            <w:del w:id="9540" w:author="raye" w:date="2018-07-20T17:11:00Z">
              <w:r w:rsidRPr="00A23FA3" w:rsidDel="00135389">
                <w:rPr>
                  <w:rFonts w:ascii="Calibri" w:hAnsi="Calibri" w:cstheme="minorHAnsi"/>
                  <w:szCs w:val="21"/>
                </w:rPr>
                <w:delText>“Submit”</w:delText>
              </w:r>
              <w:bookmarkStart w:id="9541" w:name="_Toc520840051"/>
              <w:bookmarkEnd w:id="9541"/>
            </w:del>
          </w:p>
        </w:tc>
        <w:tc>
          <w:tcPr>
            <w:tcW w:w="1161" w:type="dxa"/>
          </w:tcPr>
          <w:p w14:paraId="37E1003A" w14:textId="4C58EB5B" w:rsidR="00787FF4" w:rsidRPr="00A23FA3" w:rsidDel="00135389" w:rsidRDefault="001F35C5" w:rsidP="00A769EC">
            <w:pPr>
              <w:rPr>
                <w:del w:id="9542" w:author="raye" w:date="2018-07-20T17:11:00Z"/>
                <w:rFonts w:ascii="Calibri" w:hAnsi="Calibri" w:cstheme="minorHAnsi"/>
                <w:szCs w:val="21"/>
              </w:rPr>
            </w:pPr>
            <w:del w:id="9543" w:author="raye" w:date="2018-07-20T17:11:00Z">
              <w:r w:rsidRPr="00A23FA3" w:rsidDel="00135389">
                <w:rPr>
                  <w:rFonts w:ascii="Calibri" w:hAnsi="Calibri" w:cstheme="minorHAnsi"/>
                  <w:szCs w:val="21"/>
                </w:rPr>
                <w:delText>button</w:delText>
              </w:r>
              <w:bookmarkStart w:id="9544" w:name="_Toc520840052"/>
              <w:bookmarkEnd w:id="9544"/>
            </w:del>
          </w:p>
        </w:tc>
        <w:tc>
          <w:tcPr>
            <w:tcW w:w="4492" w:type="dxa"/>
          </w:tcPr>
          <w:p w14:paraId="4DD28D3B" w14:textId="052467F2" w:rsidR="00787FF4" w:rsidRPr="00A23FA3" w:rsidDel="00135389" w:rsidRDefault="00BD7FF2" w:rsidP="00774ECE">
            <w:pPr>
              <w:rPr>
                <w:del w:id="9545" w:author="raye" w:date="2018-07-20T17:11:00Z"/>
                <w:rFonts w:ascii="Calibri" w:hAnsi="Calibri" w:cstheme="minorHAnsi"/>
                <w:szCs w:val="21"/>
              </w:rPr>
            </w:pPr>
            <w:del w:id="9546" w:author="raye" w:date="2018-07-20T17:11:00Z">
              <w:r w:rsidRPr="00A23FA3" w:rsidDel="00135389">
                <w:rPr>
                  <w:rFonts w:ascii="Calibri" w:hAnsi="Calibri"/>
                </w:rPr>
                <w:delText xml:space="preserve">Submit the Refer to </w:delText>
              </w:r>
              <w:r w:rsidR="009E51F8" w:rsidRPr="00A23FA3" w:rsidDel="00135389">
                <w:rPr>
                  <w:rFonts w:ascii="Calibri" w:hAnsi="Calibri"/>
                </w:rPr>
                <w:delText xml:space="preserve">operations </w:delText>
              </w:r>
              <w:r w:rsidRPr="00A23FA3" w:rsidDel="00135389">
                <w:rPr>
                  <w:rFonts w:ascii="Calibri" w:hAnsi="Calibri"/>
                </w:rPr>
                <w:delText>instruction, prompt after completion, and return to the Case List for Review page.</w:delText>
              </w:r>
              <w:bookmarkStart w:id="9547" w:name="_Toc520840053"/>
              <w:bookmarkEnd w:id="9547"/>
            </w:del>
          </w:p>
        </w:tc>
        <w:bookmarkStart w:id="9548" w:name="_Toc520840054"/>
        <w:bookmarkEnd w:id="9548"/>
      </w:tr>
      <w:tr w:rsidR="00A23FA3" w:rsidRPr="00A23FA3" w:rsidDel="00135389" w14:paraId="11BA1D78" w14:textId="77777777" w:rsidTr="00D43013">
        <w:trPr>
          <w:del w:id="9549" w:author="raye" w:date="2018-07-20T17:11:00Z"/>
        </w:trPr>
        <w:tc>
          <w:tcPr>
            <w:tcW w:w="2079" w:type="dxa"/>
          </w:tcPr>
          <w:p w14:paraId="6C0F756C" w14:textId="05546F4D" w:rsidR="00787FF4" w:rsidRPr="00A23FA3" w:rsidDel="00135389" w:rsidRDefault="00787FF4" w:rsidP="00C409AC">
            <w:pPr>
              <w:rPr>
                <w:del w:id="9550" w:author="raye" w:date="2018-07-20T17:11:00Z"/>
                <w:rFonts w:ascii="Calibri" w:hAnsi="Calibri" w:cstheme="minorHAnsi"/>
                <w:szCs w:val="21"/>
              </w:rPr>
            </w:pPr>
            <w:del w:id="9551" w:author="raye" w:date="2018-07-20T17:11:00Z">
              <w:r w:rsidRPr="00A23FA3" w:rsidDel="00135389">
                <w:rPr>
                  <w:rFonts w:ascii="Calibri" w:hAnsi="Calibri" w:cstheme="minorHAnsi"/>
                  <w:szCs w:val="21"/>
                </w:rPr>
                <w:delText>“Cancel”</w:delText>
              </w:r>
              <w:bookmarkStart w:id="9552" w:name="_Toc520840055"/>
              <w:bookmarkEnd w:id="9552"/>
            </w:del>
          </w:p>
        </w:tc>
        <w:tc>
          <w:tcPr>
            <w:tcW w:w="1161" w:type="dxa"/>
          </w:tcPr>
          <w:p w14:paraId="2818B070" w14:textId="64ED1E48" w:rsidR="00787FF4" w:rsidRPr="00A23FA3" w:rsidDel="00135389" w:rsidRDefault="001F35C5" w:rsidP="00A769EC">
            <w:pPr>
              <w:rPr>
                <w:del w:id="9553" w:author="raye" w:date="2018-07-20T17:11:00Z"/>
                <w:rFonts w:ascii="Calibri" w:hAnsi="Calibri" w:cstheme="minorHAnsi"/>
                <w:szCs w:val="21"/>
              </w:rPr>
            </w:pPr>
            <w:del w:id="9554" w:author="raye" w:date="2018-07-20T17:11:00Z">
              <w:r w:rsidRPr="00A23FA3" w:rsidDel="00135389">
                <w:rPr>
                  <w:rFonts w:ascii="Calibri" w:hAnsi="Calibri" w:cstheme="minorHAnsi"/>
                  <w:szCs w:val="21"/>
                </w:rPr>
                <w:delText>button</w:delText>
              </w:r>
              <w:bookmarkStart w:id="9555" w:name="_Toc520840056"/>
              <w:bookmarkEnd w:id="9555"/>
            </w:del>
          </w:p>
        </w:tc>
        <w:tc>
          <w:tcPr>
            <w:tcW w:w="4492" w:type="dxa"/>
          </w:tcPr>
          <w:p w14:paraId="56358A6F" w14:textId="29CDFFCB" w:rsidR="00787FF4" w:rsidRPr="00A23FA3" w:rsidDel="00135389" w:rsidRDefault="00BD7FF2" w:rsidP="00774ECE">
            <w:pPr>
              <w:rPr>
                <w:del w:id="9556" w:author="raye" w:date="2018-07-20T17:11:00Z"/>
                <w:rFonts w:ascii="Calibri" w:hAnsi="Calibri" w:cstheme="minorHAnsi"/>
                <w:szCs w:val="21"/>
              </w:rPr>
            </w:pPr>
            <w:del w:id="9557" w:author="raye" w:date="2018-07-20T17:11:00Z">
              <w:r w:rsidRPr="00A23FA3" w:rsidDel="00135389">
                <w:rPr>
                  <w:rFonts w:ascii="Calibri" w:hAnsi="Calibri"/>
                </w:rPr>
                <w:delText xml:space="preserve">Abort the refer to next </w:delText>
              </w:r>
              <w:r w:rsidR="009E51F8" w:rsidRPr="00A23FA3" w:rsidDel="00135389">
                <w:rPr>
                  <w:rFonts w:ascii="Calibri" w:hAnsi="Calibri"/>
                </w:rPr>
                <w:delText xml:space="preserve">operations </w:delText>
              </w:r>
              <w:r w:rsidRPr="00A23FA3" w:rsidDel="00135389">
                <w:rPr>
                  <w:rFonts w:ascii="Calibri" w:hAnsi="Calibri"/>
                </w:rPr>
                <w:delText>and return to the Case Review interface</w:delText>
              </w:r>
              <w:bookmarkStart w:id="9558" w:name="_Toc520840057"/>
              <w:bookmarkEnd w:id="9558"/>
            </w:del>
          </w:p>
        </w:tc>
        <w:bookmarkStart w:id="9559" w:name="_Toc520840058"/>
        <w:bookmarkEnd w:id="9559"/>
      </w:tr>
    </w:tbl>
    <w:p w14:paraId="3D972641" w14:textId="69F1E64E" w:rsidR="00787FF4" w:rsidRPr="00A23FA3" w:rsidDel="00135389" w:rsidRDefault="00417547" w:rsidP="008F3E5E">
      <w:pPr>
        <w:ind w:firstLineChars="177" w:firstLine="425"/>
        <w:rPr>
          <w:del w:id="9560" w:author="raye" w:date="2018-07-20T17:11:00Z"/>
          <w:rFonts w:ascii="Calibri" w:hAnsi="Calibri" w:cstheme="minorHAnsi"/>
          <w:sz w:val="24"/>
        </w:rPr>
      </w:pPr>
      <w:del w:id="9561" w:author="raye" w:date="2018-07-20T17:11:00Z">
        <w:r w:rsidRPr="00A23FA3" w:rsidDel="00135389">
          <w:rPr>
            <w:rFonts w:ascii="Calibri" w:hAnsi="Calibri" w:cstheme="minorHAnsi"/>
            <w:sz w:val="24"/>
          </w:rPr>
          <w:delText>Remarks</w:delText>
        </w:r>
        <w:r w:rsidR="00BD7FF2" w:rsidRPr="00A23FA3" w:rsidDel="00135389">
          <w:rPr>
            <w:rFonts w:ascii="Calibri" w:hAnsi="Calibri" w:cstheme="minorHAnsi"/>
            <w:sz w:val="24"/>
          </w:rPr>
          <w:delText>:  Note 1</w:delText>
        </w:r>
        <w:bookmarkStart w:id="9562" w:name="_Toc520840059"/>
        <w:bookmarkEnd w:id="9562"/>
      </w:del>
    </w:p>
    <w:tbl>
      <w:tblPr>
        <w:tblStyle w:val="a9"/>
        <w:tblW w:w="0" w:type="auto"/>
        <w:tblInd w:w="485" w:type="dxa"/>
        <w:tblLook w:val="04A0" w:firstRow="1" w:lastRow="0" w:firstColumn="1" w:lastColumn="0" w:noHBand="0" w:noVBand="1"/>
      </w:tblPr>
      <w:tblGrid>
        <w:gridCol w:w="2079"/>
        <w:gridCol w:w="5653"/>
      </w:tblGrid>
      <w:tr w:rsidR="00A23FA3" w:rsidRPr="00A23FA3" w:rsidDel="00135389" w14:paraId="2C092DE1" w14:textId="77777777" w:rsidTr="007260D0">
        <w:trPr>
          <w:del w:id="9563" w:author="raye" w:date="2018-07-20T17:11:00Z"/>
        </w:trPr>
        <w:tc>
          <w:tcPr>
            <w:tcW w:w="2079" w:type="dxa"/>
            <w:shd w:val="clear" w:color="auto" w:fill="BFBFBF" w:themeFill="background1" w:themeFillShade="BF"/>
          </w:tcPr>
          <w:p w14:paraId="551A8D7A" w14:textId="001D3DA5" w:rsidR="00D70048" w:rsidRPr="00A23FA3" w:rsidDel="00135389" w:rsidRDefault="00D70048" w:rsidP="00C409AC">
            <w:pPr>
              <w:rPr>
                <w:del w:id="9564" w:author="raye" w:date="2018-07-20T17:11:00Z"/>
                <w:rFonts w:ascii="Calibri" w:hAnsi="Calibri" w:cstheme="minorHAnsi"/>
                <w:szCs w:val="21"/>
              </w:rPr>
            </w:pPr>
            <w:del w:id="9565" w:author="raye" w:date="2018-07-20T17:11:00Z">
              <w:r w:rsidRPr="00A23FA3" w:rsidDel="00135389">
                <w:rPr>
                  <w:rFonts w:ascii="Calibri" w:hAnsi="Calibri" w:cstheme="minorHAnsi"/>
                  <w:szCs w:val="21"/>
                </w:rPr>
                <w:delText>ROLE</w:delText>
              </w:r>
              <w:bookmarkStart w:id="9566" w:name="_Toc520840060"/>
              <w:bookmarkEnd w:id="9566"/>
            </w:del>
          </w:p>
        </w:tc>
        <w:tc>
          <w:tcPr>
            <w:tcW w:w="5653" w:type="dxa"/>
            <w:shd w:val="clear" w:color="auto" w:fill="BFBFBF" w:themeFill="background1" w:themeFillShade="BF"/>
          </w:tcPr>
          <w:p w14:paraId="34C47588" w14:textId="7CD2875A" w:rsidR="00D70048" w:rsidRPr="00A23FA3" w:rsidDel="00135389" w:rsidRDefault="00D70048" w:rsidP="00A769EC">
            <w:pPr>
              <w:rPr>
                <w:del w:id="9567" w:author="raye" w:date="2018-07-20T17:11:00Z"/>
                <w:rFonts w:ascii="Calibri" w:hAnsi="Calibri" w:cstheme="minorHAnsi"/>
                <w:szCs w:val="21"/>
              </w:rPr>
            </w:pPr>
            <w:del w:id="9568" w:author="raye" w:date="2018-07-20T17:11:00Z">
              <w:r w:rsidRPr="00A23FA3" w:rsidDel="00135389">
                <w:rPr>
                  <w:rFonts w:ascii="Calibri" w:hAnsi="Calibri" w:cstheme="minorHAnsi"/>
                  <w:szCs w:val="21"/>
                </w:rPr>
                <w:delText>DESCRIPTION</w:delText>
              </w:r>
              <w:bookmarkStart w:id="9569" w:name="_Toc520840061"/>
              <w:bookmarkEnd w:id="9569"/>
            </w:del>
          </w:p>
        </w:tc>
        <w:bookmarkStart w:id="9570" w:name="_Toc520840062"/>
        <w:bookmarkEnd w:id="9570"/>
      </w:tr>
      <w:tr w:rsidR="00A23FA3" w:rsidRPr="00A23FA3" w:rsidDel="00135389" w14:paraId="7731EDCC" w14:textId="77777777" w:rsidTr="007260D0">
        <w:trPr>
          <w:del w:id="9571" w:author="raye" w:date="2018-07-20T17:11:00Z"/>
        </w:trPr>
        <w:tc>
          <w:tcPr>
            <w:tcW w:w="2079" w:type="dxa"/>
          </w:tcPr>
          <w:p w14:paraId="26A8A44A" w14:textId="3C72E4C9" w:rsidR="00D70048" w:rsidRPr="00A23FA3" w:rsidDel="00135389" w:rsidRDefault="009E51F8" w:rsidP="00C409AC">
            <w:pPr>
              <w:rPr>
                <w:del w:id="9572" w:author="raye" w:date="2018-07-20T17:11:00Z"/>
                <w:rFonts w:ascii="Calibri" w:hAnsi="Calibri" w:cstheme="minorHAnsi"/>
                <w:szCs w:val="21"/>
              </w:rPr>
            </w:pPr>
            <w:del w:id="9573" w:author="raye" w:date="2018-07-20T17:11:00Z">
              <w:r w:rsidRPr="00A23FA3" w:rsidDel="00135389">
                <w:rPr>
                  <w:rFonts w:ascii="Calibri" w:hAnsi="Calibri" w:cstheme="minorHAnsi"/>
                  <w:szCs w:val="21"/>
                </w:rPr>
                <w:delText xml:space="preserve">Operations </w:delText>
              </w:r>
              <w:r w:rsidR="005F7876" w:rsidRPr="00A23FA3" w:rsidDel="00135389">
                <w:rPr>
                  <w:rFonts w:ascii="Calibri" w:hAnsi="Calibri" w:cstheme="minorHAnsi"/>
                  <w:szCs w:val="21"/>
                </w:rPr>
                <w:delText>Analyst</w:delText>
              </w:r>
              <w:bookmarkStart w:id="9574" w:name="_Toc520840063"/>
              <w:bookmarkEnd w:id="9574"/>
            </w:del>
          </w:p>
        </w:tc>
        <w:tc>
          <w:tcPr>
            <w:tcW w:w="5653" w:type="dxa"/>
          </w:tcPr>
          <w:p w14:paraId="32713E82" w14:textId="33582186" w:rsidR="00D70048" w:rsidRPr="00A23FA3" w:rsidDel="00135389" w:rsidRDefault="007A1338" w:rsidP="00A769EC">
            <w:pPr>
              <w:rPr>
                <w:del w:id="9575" w:author="raye" w:date="2018-07-20T17:11:00Z"/>
                <w:rFonts w:ascii="Calibri" w:hAnsi="Calibri" w:cstheme="minorHAnsi"/>
                <w:szCs w:val="21"/>
              </w:rPr>
            </w:pPr>
            <w:del w:id="9576" w:author="raye" w:date="2018-07-20T17:11:00Z">
              <w:r w:rsidRPr="00A23FA3" w:rsidDel="00135389">
                <w:rPr>
                  <w:rFonts w:ascii="Calibri" w:hAnsi="Calibri" w:cstheme="minorHAnsi"/>
                  <w:szCs w:val="21"/>
                </w:rPr>
                <w:delText xml:space="preserve">Drop-down list of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manager users for the current business branch</w:delText>
              </w:r>
              <w:bookmarkStart w:id="9577" w:name="_Toc520840064"/>
              <w:bookmarkEnd w:id="9577"/>
            </w:del>
          </w:p>
        </w:tc>
        <w:bookmarkStart w:id="9578" w:name="_Toc520840065"/>
        <w:bookmarkEnd w:id="9578"/>
      </w:tr>
      <w:tr w:rsidR="00A23FA3" w:rsidRPr="00A23FA3" w:rsidDel="00135389" w14:paraId="517C9BE0" w14:textId="77777777" w:rsidTr="007260D0">
        <w:trPr>
          <w:del w:id="9579" w:author="raye" w:date="2018-07-20T17:11:00Z"/>
        </w:trPr>
        <w:tc>
          <w:tcPr>
            <w:tcW w:w="2079" w:type="dxa"/>
          </w:tcPr>
          <w:p w14:paraId="2E31B2DA" w14:textId="06A9DED6" w:rsidR="007260D0" w:rsidRPr="00A23FA3" w:rsidDel="00135389" w:rsidRDefault="009E51F8" w:rsidP="00C409AC">
            <w:pPr>
              <w:rPr>
                <w:del w:id="9580" w:author="raye" w:date="2018-07-20T17:11:00Z"/>
                <w:rFonts w:ascii="Calibri" w:hAnsi="Calibri" w:cstheme="minorHAnsi"/>
                <w:szCs w:val="21"/>
              </w:rPr>
            </w:pPr>
            <w:del w:id="9581" w:author="raye" w:date="2018-07-20T17:11:00Z">
              <w:r w:rsidRPr="00A23FA3" w:rsidDel="00135389">
                <w:rPr>
                  <w:rFonts w:ascii="Calibri" w:hAnsi="Calibri" w:cstheme="minorHAnsi"/>
                  <w:szCs w:val="21"/>
                </w:rPr>
                <w:delText xml:space="preserve">Operations </w:delText>
              </w:r>
              <w:r w:rsidR="007260D0" w:rsidRPr="00A23FA3" w:rsidDel="00135389">
                <w:rPr>
                  <w:rFonts w:ascii="Calibri" w:hAnsi="Calibri" w:cstheme="minorHAnsi"/>
                  <w:szCs w:val="21"/>
                </w:rPr>
                <w:delText>Manager</w:delText>
              </w:r>
              <w:bookmarkStart w:id="9582" w:name="_Toc520840066"/>
              <w:bookmarkEnd w:id="9582"/>
            </w:del>
          </w:p>
        </w:tc>
        <w:tc>
          <w:tcPr>
            <w:tcW w:w="5653" w:type="dxa"/>
          </w:tcPr>
          <w:p w14:paraId="43A7146F" w14:textId="6355521D" w:rsidR="007260D0" w:rsidRPr="00A23FA3" w:rsidDel="00135389" w:rsidRDefault="007A1338" w:rsidP="00A769EC">
            <w:pPr>
              <w:rPr>
                <w:del w:id="9583" w:author="raye" w:date="2018-07-20T17:11:00Z"/>
                <w:rFonts w:ascii="Calibri" w:hAnsi="Calibri" w:cstheme="minorHAnsi"/>
                <w:szCs w:val="21"/>
              </w:rPr>
            </w:pPr>
            <w:del w:id="9584" w:author="raye" w:date="2018-07-20T17:11:00Z">
              <w:r w:rsidRPr="00A23FA3" w:rsidDel="00135389">
                <w:rPr>
                  <w:rFonts w:ascii="Calibri" w:hAnsi="Calibri"/>
                </w:rPr>
                <w:delText>Drop-down list of Compliance supervisor users for the current business branch</w:delText>
              </w:r>
              <w:bookmarkStart w:id="9585" w:name="_Toc520840067"/>
              <w:bookmarkEnd w:id="9585"/>
            </w:del>
          </w:p>
        </w:tc>
        <w:bookmarkStart w:id="9586" w:name="_Toc520840068"/>
        <w:bookmarkEnd w:id="9586"/>
      </w:tr>
      <w:tr w:rsidR="00A23FA3" w:rsidRPr="00A23FA3" w:rsidDel="00135389" w14:paraId="3474C874" w14:textId="77777777" w:rsidTr="007260D0">
        <w:trPr>
          <w:del w:id="9587" w:author="raye" w:date="2018-07-20T17:11:00Z"/>
        </w:trPr>
        <w:tc>
          <w:tcPr>
            <w:tcW w:w="2079" w:type="dxa"/>
          </w:tcPr>
          <w:p w14:paraId="47FE21FA" w14:textId="09C989E7" w:rsidR="007260D0" w:rsidRPr="00A23FA3" w:rsidDel="00135389" w:rsidRDefault="00734FEB" w:rsidP="00C409AC">
            <w:pPr>
              <w:rPr>
                <w:del w:id="9588" w:author="raye" w:date="2018-07-20T17:11:00Z"/>
                <w:rFonts w:ascii="Calibri" w:hAnsi="Calibri" w:cstheme="minorHAnsi"/>
                <w:szCs w:val="21"/>
              </w:rPr>
            </w:pPr>
            <w:del w:id="9589" w:author="raye" w:date="2018-07-20T17:11:00Z">
              <w:r w:rsidRPr="00A23FA3" w:rsidDel="00135389">
                <w:rPr>
                  <w:rFonts w:ascii="Calibri" w:hAnsi="Calibri" w:cstheme="minorHAnsi"/>
                  <w:szCs w:val="21"/>
                </w:rPr>
                <w:delText>Compliance</w:delText>
              </w:r>
              <w:r w:rsidR="009504B1" w:rsidRPr="00A23FA3" w:rsidDel="00135389">
                <w:rPr>
                  <w:rFonts w:ascii="Calibri" w:hAnsi="Calibri" w:cstheme="minorHAnsi"/>
                  <w:szCs w:val="21"/>
                </w:rPr>
                <w:delText xml:space="preserve"> </w:delText>
              </w:r>
              <w:r w:rsidR="007260D0" w:rsidRPr="00A23FA3" w:rsidDel="00135389">
                <w:rPr>
                  <w:rFonts w:ascii="Calibri" w:hAnsi="Calibri" w:cstheme="minorHAnsi"/>
                  <w:szCs w:val="21"/>
                </w:rPr>
                <w:delText xml:space="preserve">Analyst </w:delText>
              </w:r>
              <w:bookmarkStart w:id="9590" w:name="_Toc520840069"/>
              <w:bookmarkEnd w:id="9590"/>
            </w:del>
          </w:p>
          <w:p w14:paraId="0C2C4B32" w14:textId="13BC1DF7" w:rsidR="007260D0" w:rsidRPr="00A23FA3" w:rsidDel="00135389" w:rsidRDefault="007260D0" w:rsidP="00A769EC">
            <w:pPr>
              <w:rPr>
                <w:del w:id="9591" w:author="raye" w:date="2018-07-20T17:11:00Z"/>
                <w:rFonts w:ascii="Calibri" w:hAnsi="Calibri" w:cstheme="minorHAnsi"/>
                <w:szCs w:val="21"/>
              </w:rPr>
            </w:pPr>
            <w:bookmarkStart w:id="9592" w:name="_Toc520840070"/>
            <w:bookmarkEnd w:id="9592"/>
          </w:p>
        </w:tc>
        <w:tc>
          <w:tcPr>
            <w:tcW w:w="5653" w:type="dxa"/>
          </w:tcPr>
          <w:p w14:paraId="1A4D62B5" w14:textId="612D7A21" w:rsidR="007260D0" w:rsidRPr="00A23FA3" w:rsidDel="00135389" w:rsidRDefault="007A1338" w:rsidP="00774ECE">
            <w:pPr>
              <w:jc w:val="left"/>
              <w:rPr>
                <w:del w:id="9593" w:author="raye" w:date="2018-07-20T17:11:00Z"/>
                <w:rFonts w:ascii="Calibri" w:hAnsi="Calibri" w:cstheme="minorHAnsi"/>
                <w:szCs w:val="21"/>
              </w:rPr>
            </w:pPr>
            <w:del w:id="9594" w:author="raye" w:date="2018-07-20T17:11:00Z">
              <w:r w:rsidRPr="00A23FA3" w:rsidDel="00135389">
                <w:rPr>
                  <w:rFonts w:ascii="Calibri" w:hAnsi="Calibri" w:cstheme="minorHAnsi"/>
                  <w:szCs w:val="21"/>
                </w:rPr>
                <w:delText>List only the Compliance supervisor of the current business branch</w:delText>
              </w:r>
              <w:bookmarkStart w:id="9595" w:name="_Toc520840071"/>
              <w:bookmarkEnd w:id="9595"/>
            </w:del>
          </w:p>
        </w:tc>
        <w:bookmarkStart w:id="9596" w:name="_Toc520840072"/>
        <w:bookmarkEnd w:id="9596"/>
      </w:tr>
      <w:tr w:rsidR="00A23FA3" w:rsidRPr="00A23FA3" w:rsidDel="00135389" w14:paraId="7F3AC914" w14:textId="77777777" w:rsidTr="007260D0">
        <w:trPr>
          <w:del w:id="9597" w:author="raye" w:date="2018-07-20T17:11:00Z"/>
        </w:trPr>
        <w:tc>
          <w:tcPr>
            <w:tcW w:w="2079" w:type="dxa"/>
          </w:tcPr>
          <w:p w14:paraId="1E8C77AD" w14:textId="190C17C9" w:rsidR="007260D0" w:rsidRPr="00A23FA3" w:rsidDel="00135389" w:rsidRDefault="009504B1" w:rsidP="00C409AC">
            <w:pPr>
              <w:rPr>
                <w:del w:id="9598" w:author="raye" w:date="2018-07-20T17:11:00Z"/>
                <w:rFonts w:ascii="Calibri" w:hAnsi="Calibri" w:cstheme="minorHAnsi"/>
                <w:szCs w:val="21"/>
              </w:rPr>
            </w:pPr>
            <w:del w:id="9599" w:author="raye" w:date="2018-07-20T17:11:00Z">
              <w:r w:rsidRPr="00A23FA3" w:rsidDel="00135389">
                <w:rPr>
                  <w:rFonts w:ascii="Calibri" w:hAnsi="Calibri" w:cstheme="minorHAnsi"/>
                  <w:szCs w:val="21"/>
                </w:rPr>
                <w:delText xml:space="preserve">Compliance </w:delText>
              </w:r>
              <w:r w:rsidR="007260D0" w:rsidRPr="00A23FA3" w:rsidDel="00135389">
                <w:rPr>
                  <w:rFonts w:ascii="Calibri" w:hAnsi="Calibri" w:cstheme="minorHAnsi"/>
                  <w:szCs w:val="21"/>
                </w:rPr>
                <w:delText>Supervisor</w:delText>
              </w:r>
              <w:bookmarkStart w:id="9600" w:name="_Toc520840073"/>
              <w:bookmarkEnd w:id="9600"/>
            </w:del>
          </w:p>
        </w:tc>
        <w:tc>
          <w:tcPr>
            <w:tcW w:w="5653" w:type="dxa"/>
          </w:tcPr>
          <w:p w14:paraId="24D8CAB0" w14:textId="7FF947CB" w:rsidR="007260D0" w:rsidRPr="00A23FA3" w:rsidDel="00135389" w:rsidRDefault="007260D0" w:rsidP="00A769EC">
            <w:pPr>
              <w:rPr>
                <w:del w:id="9601" w:author="raye" w:date="2018-07-20T17:11:00Z"/>
                <w:rFonts w:ascii="Calibri" w:hAnsi="Calibri" w:cstheme="minorHAnsi"/>
                <w:szCs w:val="21"/>
              </w:rPr>
            </w:pPr>
            <w:del w:id="9602" w:author="raye" w:date="2018-07-20T17:11:00Z">
              <w:r w:rsidRPr="00A23FA3" w:rsidDel="00135389">
                <w:rPr>
                  <w:rFonts w:ascii="Calibri" w:hAnsi="Calibri" w:cstheme="minorHAnsi"/>
                  <w:szCs w:val="21"/>
                </w:rPr>
                <w:delText>If LCD escalate</w:delText>
              </w:r>
              <w:bookmarkStart w:id="9603" w:name="_Toc520840074"/>
              <w:bookmarkEnd w:id="9603"/>
            </w:del>
          </w:p>
          <w:p w14:paraId="177C715C" w14:textId="665C3849" w:rsidR="007A1338" w:rsidRPr="00A23FA3" w:rsidDel="00135389" w:rsidRDefault="007A1338" w:rsidP="00774ECE">
            <w:pPr>
              <w:ind w:leftChars="200" w:left="420"/>
              <w:rPr>
                <w:del w:id="9604" w:author="raye" w:date="2018-07-20T17:11:00Z"/>
                <w:rFonts w:ascii="Calibri" w:hAnsi="Calibri" w:cstheme="minorHAnsi"/>
                <w:szCs w:val="21"/>
              </w:rPr>
            </w:pPr>
            <w:del w:id="9605" w:author="raye" w:date="2018-07-20T17:11:00Z">
              <w:r w:rsidRPr="00A23FA3" w:rsidDel="00135389">
                <w:rPr>
                  <w:rFonts w:ascii="Calibri" w:hAnsi="Calibri"/>
                </w:rPr>
                <w:delText>The drop-down list lists the LCD users configured for the system</w:delText>
              </w:r>
              <w:bookmarkStart w:id="9606" w:name="_Toc520840075"/>
              <w:bookmarkEnd w:id="9606"/>
            </w:del>
          </w:p>
          <w:p w14:paraId="26E6E456" w14:textId="7AE82E1E" w:rsidR="007260D0" w:rsidRPr="00A23FA3" w:rsidDel="00135389" w:rsidRDefault="007260D0" w:rsidP="00774ECE">
            <w:pPr>
              <w:rPr>
                <w:del w:id="9607" w:author="raye" w:date="2018-07-20T17:11:00Z"/>
                <w:rFonts w:ascii="Calibri" w:hAnsi="Calibri" w:cstheme="minorHAnsi"/>
                <w:szCs w:val="21"/>
              </w:rPr>
            </w:pPr>
            <w:del w:id="9608" w:author="raye" w:date="2018-07-20T17:11:00Z">
              <w:r w:rsidRPr="00A23FA3" w:rsidDel="00135389">
                <w:rPr>
                  <w:rFonts w:ascii="Calibri" w:hAnsi="Calibri" w:cstheme="minorHAnsi"/>
                  <w:szCs w:val="21"/>
                </w:rPr>
                <w:delText>Otherwise</w:delText>
              </w:r>
              <w:bookmarkStart w:id="9609" w:name="_Toc520840076"/>
              <w:bookmarkEnd w:id="9609"/>
            </w:del>
          </w:p>
          <w:p w14:paraId="0DD7F4E1" w14:textId="47486404" w:rsidR="007260D0" w:rsidRPr="00A23FA3" w:rsidDel="00135389" w:rsidRDefault="007A1338" w:rsidP="00774ECE">
            <w:pPr>
              <w:ind w:leftChars="200" w:left="420"/>
              <w:rPr>
                <w:del w:id="9610" w:author="raye" w:date="2018-07-20T17:11:00Z"/>
                <w:rFonts w:ascii="Calibri" w:hAnsi="Calibri" w:cstheme="minorHAnsi"/>
                <w:szCs w:val="21"/>
              </w:rPr>
            </w:pPr>
            <w:del w:id="9611" w:author="raye" w:date="2018-07-20T17:11:00Z">
              <w:r w:rsidRPr="00A23FA3" w:rsidDel="00135389">
                <w:rPr>
                  <w:rFonts w:ascii="Calibri" w:hAnsi="Calibri" w:cstheme="minorHAnsi"/>
                  <w:szCs w:val="21"/>
                </w:rPr>
                <w:delText>Drop-down list of BSA Officer users for the current business branch</w:delText>
              </w:r>
              <w:bookmarkStart w:id="9612" w:name="_Toc520840077"/>
              <w:bookmarkEnd w:id="9612"/>
            </w:del>
          </w:p>
        </w:tc>
        <w:bookmarkStart w:id="9613" w:name="_Toc520840078"/>
        <w:bookmarkEnd w:id="9613"/>
      </w:tr>
      <w:tr w:rsidR="007260D0" w:rsidRPr="00A23FA3" w:rsidDel="00135389" w14:paraId="6F1870FC" w14:textId="09B38EE8" w:rsidTr="007260D0">
        <w:trPr>
          <w:del w:id="9614" w:author="raye" w:date="2018-07-20T17:11:00Z"/>
        </w:trPr>
        <w:tc>
          <w:tcPr>
            <w:tcW w:w="2079" w:type="dxa"/>
          </w:tcPr>
          <w:p w14:paraId="2C7980F3" w14:textId="7615DEA1" w:rsidR="009504B1" w:rsidRPr="00A23FA3" w:rsidDel="00135389" w:rsidRDefault="009504B1" w:rsidP="00C409AC">
            <w:pPr>
              <w:jc w:val="left"/>
              <w:rPr>
                <w:del w:id="9615" w:author="raye" w:date="2018-07-20T17:11:00Z"/>
                <w:rFonts w:ascii="Calibri" w:hAnsi="Calibri" w:cstheme="minorHAnsi"/>
                <w:szCs w:val="21"/>
              </w:rPr>
            </w:pPr>
            <w:del w:id="9616" w:author="raye" w:date="2018-07-20T17:11:00Z">
              <w:r w:rsidRPr="00A23FA3" w:rsidDel="00135389">
                <w:rPr>
                  <w:rFonts w:ascii="Calibri" w:hAnsi="Calibri" w:cstheme="minorHAnsi"/>
                  <w:szCs w:val="21"/>
                </w:rPr>
                <w:delText xml:space="preserve">Compliance </w:delText>
              </w:r>
              <w:bookmarkStart w:id="9617" w:name="_Toc520840079"/>
              <w:bookmarkEnd w:id="9617"/>
            </w:del>
          </w:p>
          <w:p w14:paraId="767E9B6C" w14:textId="400AACB1" w:rsidR="007260D0" w:rsidRPr="00A23FA3" w:rsidDel="00135389" w:rsidRDefault="007260D0" w:rsidP="00A769EC">
            <w:pPr>
              <w:jc w:val="left"/>
              <w:rPr>
                <w:del w:id="9618" w:author="raye" w:date="2018-07-20T17:11:00Z"/>
                <w:rFonts w:ascii="Calibri" w:hAnsi="Calibri" w:cstheme="minorHAnsi"/>
                <w:szCs w:val="21"/>
              </w:rPr>
            </w:pPr>
            <w:del w:id="9619" w:author="raye" w:date="2018-07-20T17:11:00Z">
              <w:r w:rsidRPr="00A23FA3" w:rsidDel="00135389">
                <w:rPr>
                  <w:rFonts w:ascii="Calibri" w:hAnsi="Calibri" w:cstheme="minorHAnsi"/>
                  <w:szCs w:val="21"/>
                </w:rPr>
                <w:delText>BSA Officer</w:delText>
              </w:r>
              <w:bookmarkStart w:id="9620" w:name="_Toc520840080"/>
              <w:bookmarkEnd w:id="9620"/>
            </w:del>
          </w:p>
        </w:tc>
        <w:tc>
          <w:tcPr>
            <w:tcW w:w="5653" w:type="dxa"/>
          </w:tcPr>
          <w:p w14:paraId="74167C7D" w14:textId="4C98B2C9" w:rsidR="007260D0" w:rsidRPr="00A23FA3" w:rsidDel="00135389" w:rsidRDefault="007A1338" w:rsidP="00774ECE">
            <w:pPr>
              <w:rPr>
                <w:del w:id="9621" w:author="raye" w:date="2018-07-20T17:11:00Z"/>
                <w:rFonts w:ascii="Calibri" w:hAnsi="Calibri" w:cstheme="minorHAnsi"/>
                <w:szCs w:val="21"/>
              </w:rPr>
            </w:pPr>
            <w:del w:id="9622" w:author="raye" w:date="2018-07-20T17:11:00Z">
              <w:r w:rsidRPr="00A23FA3" w:rsidDel="00135389">
                <w:rPr>
                  <w:rFonts w:ascii="Calibri" w:hAnsi="Calibri"/>
                </w:rPr>
                <w:delText>The drop-down list lists the LCD users configured for the system</w:delText>
              </w:r>
              <w:bookmarkStart w:id="9623" w:name="_Toc520840081"/>
              <w:bookmarkEnd w:id="9623"/>
            </w:del>
          </w:p>
          <w:p w14:paraId="721D74D8" w14:textId="190FAEDA" w:rsidR="00AE3B17" w:rsidRPr="00A23FA3" w:rsidDel="00135389" w:rsidRDefault="00AE3B17" w:rsidP="00774ECE">
            <w:pPr>
              <w:rPr>
                <w:del w:id="9624" w:author="raye" w:date="2018-07-20T17:11:00Z"/>
                <w:rFonts w:ascii="Calibri" w:hAnsi="Calibri" w:cstheme="minorHAnsi"/>
                <w:szCs w:val="21"/>
              </w:rPr>
            </w:pPr>
            <w:bookmarkStart w:id="9625" w:name="_Toc520840082"/>
            <w:bookmarkEnd w:id="9625"/>
          </w:p>
        </w:tc>
        <w:bookmarkStart w:id="9626" w:name="_Toc520840083"/>
        <w:bookmarkEnd w:id="9626"/>
      </w:tr>
    </w:tbl>
    <w:p w14:paraId="2D7A5194" w14:textId="487E061D" w:rsidR="008E6BD3" w:rsidRPr="00A23FA3" w:rsidDel="00135389" w:rsidRDefault="008E6BD3" w:rsidP="00C409AC">
      <w:pPr>
        <w:widowControl/>
        <w:jc w:val="left"/>
        <w:rPr>
          <w:del w:id="9627" w:author="raye" w:date="2018-07-20T17:11:00Z"/>
          <w:rFonts w:ascii="Calibri" w:hAnsi="Calibri" w:cstheme="minorHAnsi"/>
          <w:b/>
          <w:bCs/>
          <w:sz w:val="32"/>
          <w:szCs w:val="32"/>
        </w:rPr>
      </w:pPr>
      <w:bookmarkStart w:id="9628" w:name="_Toc520840084"/>
      <w:bookmarkEnd w:id="9628"/>
    </w:p>
    <w:p w14:paraId="64656393" w14:textId="59E11BB5" w:rsidR="00F95C1D" w:rsidRPr="00A23FA3" w:rsidDel="00135389" w:rsidRDefault="00F95C1D">
      <w:pPr>
        <w:pStyle w:val="3"/>
        <w:keepNext w:val="0"/>
        <w:keepLines w:val="0"/>
        <w:numPr>
          <w:ilvl w:val="3"/>
          <w:numId w:val="15"/>
        </w:numPr>
        <w:spacing w:before="0" w:after="120" w:line="240" w:lineRule="auto"/>
        <w:rPr>
          <w:del w:id="9629" w:author="raye" w:date="2018-07-20T17:11:00Z"/>
          <w:rFonts w:ascii="Calibri" w:hAnsi="Calibri" w:cstheme="minorHAnsi"/>
        </w:rPr>
        <w:pPrChange w:id="9630" w:author="raye" w:date="2018-07-17T11:04:00Z">
          <w:pPr>
            <w:pStyle w:val="3"/>
            <w:keepNext w:val="0"/>
            <w:keepLines w:val="0"/>
            <w:numPr>
              <w:ilvl w:val="2"/>
              <w:numId w:val="3"/>
            </w:numPr>
            <w:spacing w:before="0" w:after="120" w:line="240" w:lineRule="auto"/>
            <w:ind w:left="993" w:hanging="993"/>
          </w:pPr>
        </w:pPrChange>
      </w:pPr>
      <w:bookmarkStart w:id="9631" w:name="_Ref508895511"/>
      <w:bookmarkStart w:id="9632" w:name="_Toc512250253"/>
      <w:del w:id="9633" w:author="raye" w:date="2018-07-20T17:11:00Z">
        <w:r w:rsidRPr="00A23FA3" w:rsidDel="00135389">
          <w:rPr>
            <w:rFonts w:ascii="Calibri" w:hAnsi="Calibri" w:cstheme="minorHAnsi"/>
          </w:rPr>
          <w:delText xml:space="preserve">Upload Evidence </w:delText>
        </w:r>
        <w:bookmarkEnd w:id="9631"/>
        <w:bookmarkEnd w:id="9632"/>
        <w:r w:rsidR="00CD65CC" w:rsidRPr="00A23FA3" w:rsidDel="00135389">
          <w:rPr>
            <w:rFonts w:ascii="Calibri" w:hAnsi="Calibri" w:cstheme="minorHAnsi"/>
          </w:rPr>
          <w:delText>Button</w:delText>
        </w:r>
        <w:bookmarkStart w:id="9634" w:name="_Toc520840085"/>
        <w:bookmarkEnd w:id="9634"/>
      </w:del>
    </w:p>
    <w:p w14:paraId="1E2AD60E" w14:textId="19DEDEFC" w:rsidR="007A1338" w:rsidRPr="00A23FA3" w:rsidDel="00135389" w:rsidRDefault="007A1338" w:rsidP="00C409AC">
      <w:pPr>
        <w:spacing w:afterLines="50" w:after="156"/>
        <w:ind w:firstLineChars="177" w:firstLine="425"/>
        <w:rPr>
          <w:del w:id="9635" w:author="raye" w:date="2018-07-20T17:11:00Z"/>
          <w:rFonts w:ascii="Calibri" w:hAnsi="Calibri" w:cstheme="minorHAnsi"/>
          <w:sz w:val="24"/>
        </w:rPr>
      </w:pPr>
      <w:del w:id="9636" w:author="raye" w:date="2018-07-20T17:11:00Z">
        <w:r w:rsidRPr="00A23FA3" w:rsidDel="00135389">
          <w:rPr>
            <w:rFonts w:ascii="Calibri" w:hAnsi="Calibri" w:cstheme="minorHAnsi"/>
            <w:sz w:val="24"/>
          </w:rPr>
          <w:delText xml:space="preserve">After the introduction of Case Management, all review roles (including </w:delText>
        </w:r>
        <w:r w:rsidR="009E51F8" w:rsidRPr="00A23FA3" w:rsidDel="00135389">
          <w:rPr>
            <w:rFonts w:ascii="Calibri" w:hAnsi="Calibri" w:cstheme="minorHAnsi"/>
            <w:sz w:val="24"/>
          </w:rPr>
          <w:delText xml:space="preserve">Operations </w:delText>
        </w:r>
        <w:r w:rsidRPr="00A23FA3" w:rsidDel="00135389">
          <w:rPr>
            <w:rFonts w:ascii="Calibri" w:hAnsi="Calibri" w:cstheme="minorHAnsi"/>
            <w:sz w:val="24"/>
          </w:rPr>
          <w:delText xml:space="preserve">Manager and Compliance unit) </w:delText>
        </w:r>
        <w:r w:rsidR="00443284" w:rsidRPr="00A23FA3" w:rsidDel="00135389">
          <w:rPr>
            <w:rFonts w:ascii="Calibri" w:hAnsi="Calibri" w:cstheme="minorHAnsi"/>
            <w:sz w:val="24"/>
          </w:rPr>
          <w:delText xml:space="preserve">must have the ability to manually </w:delText>
        </w:r>
        <w:r w:rsidRPr="00A23FA3" w:rsidDel="00135389">
          <w:rPr>
            <w:rFonts w:ascii="Calibri" w:hAnsi="Calibri" w:cstheme="minorHAnsi"/>
            <w:sz w:val="24"/>
          </w:rPr>
          <w:delText xml:space="preserve">upload Evidence for </w:delText>
        </w:r>
        <w:r w:rsidR="00CD65CC" w:rsidRPr="00A23FA3" w:rsidDel="00135389">
          <w:rPr>
            <w:rFonts w:ascii="Calibri" w:hAnsi="Calibri" w:cstheme="minorHAnsi"/>
            <w:sz w:val="24"/>
          </w:rPr>
          <w:delText xml:space="preserve">the </w:delText>
        </w:r>
        <w:r w:rsidRPr="00A23FA3" w:rsidDel="00135389">
          <w:rPr>
            <w:rFonts w:ascii="Calibri" w:hAnsi="Calibri" w:cstheme="minorHAnsi"/>
            <w:sz w:val="24"/>
          </w:rPr>
          <w:delText xml:space="preserve">case review </w:delText>
        </w:r>
        <w:r w:rsidR="00CD65CC" w:rsidRPr="00A23FA3" w:rsidDel="00135389">
          <w:rPr>
            <w:rFonts w:ascii="Calibri" w:hAnsi="Calibri" w:cstheme="minorHAnsi"/>
            <w:sz w:val="24"/>
          </w:rPr>
          <w:delText>process</w:delText>
        </w:r>
        <w:r w:rsidRPr="00A23FA3" w:rsidDel="00135389">
          <w:rPr>
            <w:rFonts w:ascii="Calibri" w:hAnsi="Calibri" w:cstheme="minorHAnsi"/>
            <w:sz w:val="24"/>
          </w:rPr>
          <w:delText>.</w:delText>
        </w:r>
        <w:bookmarkStart w:id="9637" w:name="_Toc520840086"/>
        <w:bookmarkEnd w:id="9637"/>
      </w:del>
    </w:p>
    <w:p w14:paraId="15D31012" w14:textId="2676303C" w:rsidR="00F95C1D" w:rsidRPr="00A23FA3" w:rsidDel="00135389" w:rsidRDefault="00CD65CC" w:rsidP="00A769EC">
      <w:pPr>
        <w:spacing w:afterLines="50" w:after="156"/>
        <w:ind w:firstLineChars="177" w:firstLine="425"/>
        <w:rPr>
          <w:del w:id="9638" w:author="raye" w:date="2018-07-20T17:11:00Z"/>
          <w:rFonts w:ascii="Calibri" w:hAnsi="Calibri" w:cstheme="minorHAnsi"/>
          <w:sz w:val="24"/>
        </w:rPr>
      </w:pPr>
      <w:del w:id="9639" w:author="raye" w:date="2018-07-20T17:11:00Z">
        <w:r w:rsidRPr="00A23FA3" w:rsidDel="00135389">
          <w:rPr>
            <w:rFonts w:ascii="Calibri" w:hAnsi="Calibri" w:cstheme="minorHAnsi"/>
            <w:sz w:val="24"/>
          </w:rPr>
          <w:delText>The Upload Evidence button</w:delText>
        </w:r>
        <w:r w:rsidR="007A1338" w:rsidRPr="00A23FA3" w:rsidDel="00135389">
          <w:rPr>
            <w:rFonts w:ascii="Calibri" w:hAnsi="Calibri" w:cstheme="minorHAnsi"/>
            <w:sz w:val="24"/>
          </w:rPr>
          <w:delText xml:space="preserve">is the same as currently selected by </w:delText>
        </w:r>
        <w:r w:rsidRPr="00A23FA3" w:rsidDel="00135389">
          <w:rPr>
            <w:rFonts w:ascii="Calibri" w:hAnsi="Calibri" w:cstheme="minorHAnsi"/>
            <w:sz w:val="24"/>
          </w:rPr>
          <w:delText xml:space="preserve">the </w:delText>
        </w:r>
        <w:r w:rsidR="00604DE2" w:rsidRPr="00A23FA3" w:rsidDel="00135389">
          <w:rPr>
            <w:rFonts w:ascii="Calibri" w:hAnsi="Calibri" w:cstheme="minorHAnsi"/>
            <w:sz w:val="24"/>
          </w:rPr>
          <w:delText xml:space="preserve">Operations Analyst </w:delText>
        </w:r>
        <w:r w:rsidR="007A1338" w:rsidRPr="00A23FA3" w:rsidDel="00135389">
          <w:rPr>
            <w:rFonts w:ascii="Calibri" w:hAnsi="Calibri" w:cstheme="minorHAnsi"/>
            <w:sz w:val="24"/>
          </w:rPr>
          <w:delText xml:space="preserve">to upload </w:delText>
        </w:r>
        <w:r w:rsidR="00E80122" w:rsidRPr="00A23FA3" w:rsidDel="00135389">
          <w:rPr>
            <w:rFonts w:ascii="Calibri" w:hAnsi="Calibri" w:cstheme="minorHAnsi"/>
            <w:sz w:val="24"/>
          </w:rPr>
          <w:delText>e</w:delText>
        </w:r>
        <w:r w:rsidR="007A1338" w:rsidRPr="00A23FA3" w:rsidDel="00135389">
          <w:rPr>
            <w:rFonts w:ascii="Calibri" w:hAnsi="Calibri" w:cstheme="minorHAnsi"/>
            <w:sz w:val="24"/>
          </w:rPr>
          <w:delText xml:space="preserve">vidence manually in the Check Questions </w:delText>
        </w:r>
        <w:r w:rsidR="00E80122" w:rsidRPr="00A23FA3" w:rsidDel="00135389">
          <w:rPr>
            <w:rFonts w:ascii="Calibri" w:hAnsi="Calibri" w:cstheme="minorHAnsi"/>
            <w:sz w:val="24"/>
          </w:rPr>
          <w:delText>page</w:delText>
        </w:r>
        <w:r w:rsidRPr="00A23FA3" w:rsidDel="00135389">
          <w:rPr>
            <w:rFonts w:ascii="Calibri" w:hAnsi="Calibri" w:cstheme="minorHAnsi"/>
            <w:sz w:val="24"/>
          </w:rPr>
          <w:delText xml:space="preserve">. </w:delText>
        </w:r>
        <w:bookmarkStart w:id="9640" w:name="_Toc520840087"/>
        <w:bookmarkEnd w:id="9640"/>
      </w:del>
    </w:p>
    <w:p w14:paraId="699B5B13" w14:textId="1F253D99" w:rsidR="007A1338" w:rsidRPr="00A23FA3" w:rsidDel="00135389" w:rsidRDefault="007A1338" w:rsidP="00774ECE">
      <w:pPr>
        <w:spacing w:afterLines="50" w:after="156"/>
        <w:ind w:firstLineChars="177" w:firstLine="425"/>
        <w:rPr>
          <w:del w:id="9641" w:author="raye" w:date="2018-07-20T17:11:00Z"/>
          <w:rFonts w:ascii="Calibri" w:hAnsi="Calibri" w:cstheme="minorHAnsi"/>
          <w:sz w:val="24"/>
        </w:rPr>
      </w:pPr>
      <w:bookmarkStart w:id="9642" w:name="_Toc520840088"/>
      <w:bookmarkEnd w:id="9642"/>
    </w:p>
    <w:p w14:paraId="541CE291" w14:textId="0745FEB1" w:rsidR="007D4393" w:rsidRPr="00A23FA3" w:rsidDel="00135389" w:rsidRDefault="009E51F8">
      <w:pPr>
        <w:pStyle w:val="3"/>
        <w:keepNext w:val="0"/>
        <w:keepLines w:val="0"/>
        <w:numPr>
          <w:ilvl w:val="3"/>
          <w:numId w:val="15"/>
        </w:numPr>
        <w:spacing w:before="0" w:after="120" w:line="240" w:lineRule="auto"/>
        <w:rPr>
          <w:del w:id="9643" w:author="raye" w:date="2018-07-20T17:11:00Z"/>
          <w:rFonts w:ascii="Calibri" w:hAnsi="Calibri" w:cstheme="minorHAnsi"/>
        </w:rPr>
        <w:pPrChange w:id="9644" w:author="raye" w:date="2018-07-17T11:04:00Z">
          <w:pPr>
            <w:pStyle w:val="3"/>
            <w:keepNext w:val="0"/>
            <w:keepLines w:val="0"/>
            <w:numPr>
              <w:ilvl w:val="2"/>
              <w:numId w:val="3"/>
            </w:numPr>
            <w:spacing w:before="0" w:after="120" w:line="240" w:lineRule="auto"/>
            <w:ind w:left="993" w:hanging="993"/>
          </w:pPr>
        </w:pPrChange>
      </w:pPr>
      <w:bookmarkStart w:id="9645" w:name="_Toc512250254"/>
      <w:del w:id="9646" w:author="raye" w:date="2018-07-20T17:11:00Z">
        <w:r w:rsidRPr="00A23FA3" w:rsidDel="00135389">
          <w:rPr>
            <w:rFonts w:ascii="Calibri" w:hAnsi="Calibri" w:cstheme="minorHAnsi"/>
          </w:rPr>
          <w:delText xml:space="preserve">Operations </w:delText>
        </w:r>
        <w:r w:rsidR="000D470D" w:rsidRPr="00A23FA3" w:rsidDel="00135389">
          <w:rPr>
            <w:rFonts w:ascii="Calibri" w:hAnsi="Calibri" w:cstheme="minorHAnsi"/>
          </w:rPr>
          <w:delText>Analyst</w:delText>
        </w:r>
        <w:r w:rsidR="007D4393" w:rsidRPr="00A23FA3" w:rsidDel="00135389">
          <w:rPr>
            <w:rFonts w:ascii="Calibri" w:hAnsi="Calibri" w:cstheme="minorHAnsi"/>
          </w:rPr>
          <w:delText>: Special Approval Form Page</w:delText>
        </w:r>
        <w:bookmarkStart w:id="9647" w:name="_Toc520840089"/>
        <w:bookmarkEnd w:id="9645"/>
        <w:bookmarkEnd w:id="9647"/>
      </w:del>
    </w:p>
    <w:p w14:paraId="37260E0E" w14:textId="4D316D08" w:rsidR="007A1338" w:rsidRPr="00A23FA3" w:rsidDel="00135389" w:rsidRDefault="007A1338" w:rsidP="00C409AC">
      <w:pPr>
        <w:spacing w:afterLines="50" w:after="156"/>
        <w:ind w:firstLineChars="177" w:firstLine="425"/>
        <w:rPr>
          <w:del w:id="9648" w:author="raye" w:date="2018-07-20T17:11:00Z"/>
          <w:rFonts w:ascii="Calibri" w:hAnsi="Calibri" w:cstheme="minorHAnsi"/>
          <w:sz w:val="24"/>
          <w:szCs w:val="24"/>
        </w:rPr>
      </w:pPr>
      <w:del w:id="9649" w:author="raye" w:date="2018-07-20T17:11:00Z">
        <w:r w:rsidRPr="00A23FA3" w:rsidDel="00135389">
          <w:rPr>
            <w:rFonts w:ascii="Calibri" w:hAnsi="Calibri"/>
            <w:sz w:val="24"/>
            <w:szCs w:val="24"/>
          </w:rPr>
          <w:delText xml:space="preserve">After </w:delText>
        </w:r>
        <w:r w:rsidR="00604DE2" w:rsidRPr="00A23FA3" w:rsidDel="00135389">
          <w:rPr>
            <w:rFonts w:ascii="Calibri" w:hAnsi="Calibri"/>
            <w:sz w:val="24"/>
            <w:szCs w:val="24"/>
          </w:rPr>
          <w:delText xml:space="preserve">Operations Analyst </w:delText>
        </w:r>
        <w:r w:rsidRPr="00A23FA3" w:rsidDel="00135389">
          <w:rPr>
            <w:rFonts w:ascii="Calibri" w:hAnsi="Calibri"/>
            <w:sz w:val="24"/>
            <w:szCs w:val="24"/>
          </w:rPr>
          <w:delText xml:space="preserve">completes the investigation of a Case problem and generates the Summary Report (Transaction Risk Mitigation Check list, if the Case report exists </w:delText>
        </w:r>
        <w:r w:rsidR="00372F7F" w:rsidRPr="00A23FA3" w:rsidDel="00135389">
          <w:rPr>
            <w:rFonts w:ascii="Calibri" w:hAnsi="Calibri"/>
            <w:sz w:val="24"/>
            <w:szCs w:val="24"/>
          </w:rPr>
          <w:delText>with</w:delText>
        </w:r>
        <w:r w:rsidRPr="00A23FA3" w:rsidDel="00135389">
          <w:rPr>
            <w:rFonts w:ascii="Calibri" w:hAnsi="Calibri"/>
            <w:sz w:val="24"/>
            <w:szCs w:val="24"/>
          </w:rPr>
          <w:delText xml:space="preserve"> Red Flag</w:delText>
        </w:r>
        <w:r w:rsidR="00372F7F" w:rsidRPr="00A23FA3" w:rsidDel="00135389">
          <w:rPr>
            <w:rFonts w:ascii="Calibri" w:hAnsi="Calibri"/>
            <w:sz w:val="24"/>
            <w:szCs w:val="24"/>
          </w:rPr>
          <w:delText xml:space="preserve"> </w:delText>
        </w:r>
        <w:r w:rsidRPr="00A23FA3" w:rsidDel="00135389">
          <w:rPr>
            <w:rFonts w:ascii="Calibri" w:hAnsi="Calibri"/>
            <w:sz w:val="24"/>
            <w:szCs w:val="24"/>
          </w:rPr>
          <w:delText xml:space="preserve">and finds the client on </w:delText>
        </w:r>
        <w:r w:rsidR="00065D45" w:rsidRPr="00A23FA3" w:rsidDel="00135389">
          <w:rPr>
            <w:rFonts w:ascii="Calibri" w:hAnsi="Calibri"/>
            <w:sz w:val="24"/>
            <w:szCs w:val="24"/>
          </w:rPr>
          <w:delText>Fircosoft</w:delText>
        </w:r>
        <w:r w:rsidRPr="00A23FA3" w:rsidDel="00135389">
          <w:rPr>
            <w:rFonts w:ascii="Calibri" w:hAnsi="Calibri"/>
            <w:sz w:val="24"/>
            <w:szCs w:val="24"/>
          </w:rPr>
          <w:delText xml:space="preserve"> watch list, </w:delText>
        </w:r>
        <w:r w:rsidR="00372F7F" w:rsidRPr="00A23FA3" w:rsidDel="00135389">
          <w:rPr>
            <w:rFonts w:ascii="Calibri" w:hAnsi="Calibri"/>
            <w:sz w:val="24"/>
            <w:szCs w:val="24"/>
          </w:rPr>
          <w:delText>which</w:delText>
        </w:r>
        <w:r w:rsidRPr="00A23FA3" w:rsidDel="00135389">
          <w:rPr>
            <w:rFonts w:ascii="Calibri" w:hAnsi="Calibri"/>
            <w:sz w:val="24"/>
            <w:szCs w:val="24"/>
          </w:rPr>
          <w:delText xml:space="preserve"> needs to fill in Special Approval form online.</w:delText>
        </w:r>
        <w:bookmarkStart w:id="9650" w:name="_Toc520840090"/>
        <w:bookmarkEnd w:id="9650"/>
      </w:del>
    </w:p>
    <w:p w14:paraId="5694097F" w14:textId="1EEF9B07" w:rsidR="008E6BD3" w:rsidRPr="00A23FA3" w:rsidDel="00135389" w:rsidRDefault="004469C1" w:rsidP="00B01F41">
      <w:pPr>
        <w:pStyle w:val="a0"/>
        <w:numPr>
          <w:ilvl w:val="0"/>
          <w:numId w:val="12"/>
        </w:numPr>
        <w:ind w:firstLineChars="0"/>
        <w:jc w:val="left"/>
        <w:rPr>
          <w:del w:id="9651" w:author="raye" w:date="2018-07-20T17:11:00Z"/>
          <w:rFonts w:ascii="Calibri" w:hAnsi="Calibri" w:cstheme="minorHAnsi"/>
          <w:b/>
          <w:sz w:val="28"/>
          <w:szCs w:val="24"/>
        </w:rPr>
      </w:pPr>
      <w:del w:id="9652"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9653" w:name="_Toc520840091"/>
        <w:bookmarkEnd w:id="9653"/>
      </w:del>
    </w:p>
    <w:p w14:paraId="47543C3F" w14:textId="4F583643" w:rsidR="008E6BD3" w:rsidRPr="00A23FA3" w:rsidDel="00135389" w:rsidRDefault="00355806" w:rsidP="00A769EC">
      <w:pPr>
        <w:spacing w:afterLines="50" w:after="156"/>
        <w:jc w:val="center"/>
        <w:rPr>
          <w:del w:id="9654" w:author="raye" w:date="2018-07-20T17:11:00Z"/>
          <w:rFonts w:ascii="Calibri" w:hAnsi="Calibri" w:cstheme="minorHAnsi"/>
          <w:sz w:val="24"/>
        </w:rPr>
      </w:pPr>
      <w:del w:id="9655" w:author="raye" w:date="2018-07-20T17:11:00Z">
        <w:r w:rsidRPr="00A23FA3" w:rsidDel="00135389">
          <w:rPr>
            <w:rFonts w:ascii="Calibri" w:hAnsi="Calibri" w:cstheme="minorHAnsi"/>
            <w:noProof/>
            <w:sz w:val="24"/>
          </w:rPr>
          <w:drawing>
            <wp:inline distT="0" distB="0" distL="0" distR="0" wp14:anchorId="026504E7" wp14:editId="163F4388">
              <wp:extent cx="4819517" cy="2048721"/>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856672" cy="2064515"/>
                      </a:xfrm>
                      <a:prstGeom prst="rect">
                        <a:avLst/>
                      </a:prstGeom>
                      <a:noFill/>
                    </pic:spPr>
                  </pic:pic>
                </a:graphicData>
              </a:graphic>
            </wp:inline>
          </w:drawing>
        </w:r>
        <w:bookmarkStart w:id="9656" w:name="_Toc520840092"/>
        <w:bookmarkEnd w:id="9656"/>
      </w:del>
    </w:p>
    <w:p w14:paraId="3D0FAED2" w14:textId="6307415B" w:rsidR="008E6BD3" w:rsidRPr="00A23FA3" w:rsidDel="00135389" w:rsidRDefault="007A1338" w:rsidP="008F3E5E">
      <w:pPr>
        <w:rPr>
          <w:del w:id="9657" w:author="raye" w:date="2018-07-20T17:11:00Z"/>
          <w:rFonts w:ascii="Calibri" w:eastAsiaTheme="majorEastAsia" w:hAnsi="Calibri" w:cstheme="minorHAnsi"/>
          <w:i/>
          <w:sz w:val="24"/>
        </w:rPr>
      </w:pPr>
      <w:del w:id="9658" w:author="raye" w:date="2018-07-20T17:11:00Z">
        <w:r w:rsidRPr="00A23FA3" w:rsidDel="00135389">
          <w:rPr>
            <w:rFonts w:ascii="Calibri" w:eastAsiaTheme="majorEastAsia" w:hAnsi="Calibri" w:cstheme="minorHAnsi"/>
            <w:i/>
            <w:sz w:val="24"/>
          </w:rPr>
          <w:delText>Page description:</w:delText>
        </w:r>
        <w:bookmarkStart w:id="9659" w:name="_Toc520840093"/>
        <w:bookmarkEnd w:id="9659"/>
      </w:del>
    </w:p>
    <w:p w14:paraId="1DB290E6" w14:textId="168CCFCD" w:rsidR="008E6BD3" w:rsidRPr="00A23FA3" w:rsidDel="00135389" w:rsidRDefault="007A1338" w:rsidP="00B01F41">
      <w:pPr>
        <w:pStyle w:val="a0"/>
        <w:numPr>
          <w:ilvl w:val="0"/>
          <w:numId w:val="6"/>
        </w:numPr>
        <w:ind w:firstLineChars="0"/>
        <w:jc w:val="left"/>
        <w:rPr>
          <w:del w:id="9660" w:author="raye" w:date="2018-07-20T17:11:00Z"/>
          <w:rFonts w:ascii="Calibri" w:eastAsiaTheme="majorEastAsia" w:hAnsi="Calibri" w:cstheme="minorHAnsi"/>
          <w:sz w:val="24"/>
          <w:szCs w:val="24"/>
        </w:rPr>
      </w:pPr>
      <w:del w:id="9661" w:author="raye" w:date="2018-07-20T17:11:00Z">
        <w:r w:rsidRPr="00A23FA3" w:rsidDel="00135389">
          <w:rPr>
            <w:rFonts w:ascii="Calibri" w:hAnsi="Calibri"/>
            <w:sz w:val="24"/>
            <w:szCs w:val="24"/>
          </w:rPr>
          <w:delText xml:space="preserve">When </w:delText>
        </w:r>
        <w:r w:rsidR="00604DE2" w:rsidRPr="00A23FA3" w:rsidDel="00135389">
          <w:rPr>
            <w:rFonts w:ascii="Calibri" w:hAnsi="Calibri"/>
            <w:sz w:val="24"/>
            <w:szCs w:val="24"/>
          </w:rPr>
          <w:delText xml:space="preserve">Operations Analyst </w:delText>
        </w:r>
        <w:r w:rsidRPr="00A23FA3" w:rsidDel="00135389">
          <w:rPr>
            <w:rFonts w:ascii="Calibri" w:hAnsi="Calibri"/>
            <w:sz w:val="24"/>
            <w:szCs w:val="24"/>
          </w:rPr>
          <w:delText xml:space="preserve">submits the Case Summary Report, if the Case has Red Flag and the client is on the </w:delText>
        </w:r>
        <w:r w:rsidR="00065D45" w:rsidRPr="00A23FA3" w:rsidDel="00135389">
          <w:rPr>
            <w:rFonts w:ascii="Calibri" w:hAnsi="Calibri"/>
            <w:sz w:val="24"/>
            <w:szCs w:val="24"/>
          </w:rPr>
          <w:delText xml:space="preserve">Fircosoft </w:delText>
        </w:r>
        <w:r w:rsidRPr="00A23FA3" w:rsidDel="00135389">
          <w:rPr>
            <w:rFonts w:ascii="Calibri" w:hAnsi="Calibri"/>
            <w:sz w:val="24"/>
            <w:szCs w:val="24"/>
          </w:rPr>
          <w:delText>watch list, click the "Special Approval Form" button to display this page.</w:delText>
        </w:r>
        <w:bookmarkStart w:id="9662" w:name="_Toc520840094"/>
        <w:bookmarkEnd w:id="9662"/>
      </w:del>
    </w:p>
    <w:p w14:paraId="56D8D5A2" w14:textId="08CF43FD" w:rsidR="006E28CC" w:rsidRPr="00A23FA3" w:rsidDel="00135389" w:rsidRDefault="007A1338" w:rsidP="00B01F41">
      <w:pPr>
        <w:pStyle w:val="a0"/>
        <w:numPr>
          <w:ilvl w:val="0"/>
          <w:numId w:val="6"/>
        </w:numPr>
        <w:ind w:firstLineChars="0"/>
        <w:jc w:val="left"/>
        <w:rPr>
          <w:del w:id="9663" w:author="raye" w:date="2018-07-20T17:11:00Z"/>
          <w:rFonts w:ascii="Calibri" w:eastAsiaTheme="majorEastAsia" w:hAnsi="Calibri" w:cstheme="minorHAnsi"/>
          <w:sz w:val="24"/>
          <w:szCs w:val="24"/>
        </w:rPr>
      </w:pPr>
      <w:del w:id="9664" w:author="raye" w:date="2018-07-20T17:11:00Z">
        <w:r w:rsidRPr="00A23FA3" w:rsidDel="00135389">
          <w:rPr>
            <w:rFonts w:ascii="Calibri" w:eastAsiaTheme="majorEastAsia" w:hAnsi="Calibri" w:cstheme="minorHAnsi"/>
            <w:sz w:val="24"/>
            <w:szCs w:val="24"/>
          </w:rPr>
          <w:delText xml:space="preserve">For this form page, see the form style provided by the customer, as shown in the attachment.  Reference </w:delText>
        </w:r>
        <w:r w:rsidR="006E28CC" w:rsidRPr="00A23FA3" w:rsidDel="00135389">
          <w:rPr>
            <w:rFonts w:ascii="Calibri" w:eastAsiaTheme="majorEastAsia" w:hAnsi="Calibri" w:cstheme="minorHAnsi"/>
            <w:sz w:val="24"/>
            <w:szCs w:val="24"/>
          </w:rPr>
          <w:fldChar w:fldCharType="begin"/>
        </w:r>
        <w:r w:rsidR="006E28CC" w:rsidRPr="00A23FA3" w:rsidDel="00135389">
          <w:rPr>
            <w:rFonts w:ascii="Calibri" w:eastAsiaTheme="majorEastAsia" w:hAnsi="Calibri" w:cstheme="minorHAnsi"/>
            <w:sz w:val="24"/>
            <w:szCs w:val="24"/>
          </w:rPr>
          <w:delInstrText xml:space="preserve"> REF _Ref508805439 \r \h </w:delInstrText>
        </w:r>
        <w:r w:rsidR="006F1015" w:rsidRPr="00A23FA3" w:rsidDel="00135389">
          <w:rPr>
            <w:rFonts w:ascii="Calibri" w:eastAsiaTheme="majorEastAsia" w:hAnsi="Calibri" w:cstheme="minorHAnsi"/>
            <w:sz w:val="24"/>
            <w:szCs w:val="24"/>
          </w:rPr>
          <w:delInstrText xml:space="preserve"> \* MERGEFORMAT </w:delInstrText>
        </w:r>
        <w:r w:rsidR="006E28CC" w:rsidRPr="00A23FA3" w:rsidDel="00135389">
          <w:rPr>
            <w:rFonts w:ascii="Calibri" w:eastAsiaTheme="majorEastAsia" w:hAnsi="Calibri" w:cstheme="minorHAnsi"/>
            <w:sz w:val="24"/>
            <w:szCs w:val="24"/>
          </w:rPr>
        </w:r>
        <w:r w:rsidR="006E28CC" w:rsidRPr="00A23FA3" w:rsidDel="00135389">
          <w:rPr>
            <w:rFonts w:ascii="Calibri" w:eastAsiaTheme="majorEastAsia" w:hAnsi="Calibri" w:cstheme="minorHAnsi"/>
            <w:sz w:val="24"/>
            <w:szCs w:val="24"/>
          </w:rPr>
          <w:fldChar w:fldCharType="separate"/>
        </w:r>
        <w:r w:rsidR="00DE189A" w:rsidRPr="00A23FA3" w:rsidDel="00135389">
          <w:rPr>
            <w:rFonts w:ascii="Calibri" w:eastAsiaTheme="majorEastAsia" w:hAnsi="Calibri" w:cstheme="minorHAnsi"/>
            <w:sz w:val="24"/>
            <w:szCs w:val="24"/>
          </w:rPr>
          <w:delText>7.1.2</w:delText>
        </w:r>
        <w:r w:rsidR="006E28CC" w:rsidRPr="00A23FA3" w:rsidDel="00135389">
          <w:rPr>
            <w:rFonts w:ascii="Calibri" w:eastAsiaTheme="majorEastAsia" w:hAnsi="Calibri" w:cstheme="minorHAnsi"/>
            <w:sz w:val="24"/>
            <w:szCs w:val="24"/>
          </w:rPr>
          <w:fldChar w:fldCharType="end"/>
        </w:r>
        <w:r w:rsidR="006E28CC" w:rsidRPr="00A23FA3" w:rsidDel="00135389">
          <w:rPr>
            <w:rFonts w:ascii="Calibri" w:eastAsiaTheme="majorEastAsia" w:hAnsi="Calibri" w:cstheme="minorHAnsi"/>
            <w:sz w:val="24"/>
            <w:szCs w:val="24"/>
          </w:rPr>
          <w:delText>。</w:delText>
        </w:r>
        <w:bookmarkStart w:id="9665" w:name="_Toc520840095"/>
        <w:bookmarkEnd w:id="9665"/>
      </w:del>
    </w:p>
    <w:p w14:paraId="61C53F03" w14:textId="126FED6C" w:rsidR="004469C1" w:rsidRPr="00A23FA3" w:rsidDel="00135389" w:rsidRDefault="004469C1" w:rsidP="008F3E5E">
      <w:pPr>
        <w:pStyle w:val="a0"/>
        <w:ind w:left="845" w:firstLineChars="0" w:firstLine="0"/>
        <w:jc w:val="left"/>
        <w:rPr>
          <w:del w:id="9666" w:author="raye" w:date="2018-07-20T17:11:00Z"/>
          <w:rFonts w:ascii="Calibri" w:eastAsiaTheme="majorEastAsia" w:hAnsi="Calibri" w:cstheme="minorHAnsi"/>
          <w:sz w:val="24"/>
          <w:szCs w:val="24"/>
        </w:rPr>
      </w:pPr>
      <w:bookmarkStart w:id="9667" w:name="_Toc520840096"/>
      <w:bookmarkEnd w:id="9667"/>
    </w:p>
    <w:p w14:paraId="324C95A4" w14:textId="2C710DC6" w:rsidR="006E28CC" w:rsidRPr="00A23FA3" w:rsidDel="00135389" w:rsidRDefault="004469C1" w:rsidP="00B01F41">
      <w:pPr>
        <w:pStyle w:val="a0"/>
        <w:numPr>
          <w:ilvl w:val="0"/>
          <w:numId w:val="12"/>
        </w:numPr>
        <w:ind w:firstLineChars="0"/>
        <w:jc w:val="left"/>
        <w:rPr>
          <w:del w:id="9668" w:author="raye" w:date="2018-07-20T17:11:00Z"/>
          <w:rFonts w:ascii="Calibri" w:hAnsi="Calibri" w:cstheme="minorHAnsi"/>
          <w:b/>
          <w:sz w:val="28"/>
          <w:szCs w:val="24"/>
        </w:rPr>
      </w:pPr>
      <w:del w:id="9669" w:author="raye" w:date="2018-07-20T17:11:00Z">
        <w:r w:rsidRPr="00A23FA3" w:rsidDel="00135389">
          <w:rPr>
            <w:rFonts w:ascii="Calibri" w:hAnsi="Calibri" w:cstheme="minorHAnsi"/>
            <w:b/>
            <w:sz w:val="28"/>
            <w:szCs w:val="24"/>
          </w:rPr>
          <w:delText>UI Elements</w:delText>
        </w:r>
        <w:bookmarkStart w:id="9670" w:name="_Toc520840097"/>
        <w:bookmarkEnd w:id="9670"/>
      </w:del>
    </w:p>
    <w:tbl>
      <w:tblPr>
        <w:tblStyle w:val="a9"/>
        <w:tblW w:w="0" w:type="auto"/>
        <w:tblInd w:w="421" w:type="dxa"/>
        <w:tblLook w:val="04A0" w:firstRow="1" w:lastRow="0" w:firstColumn="1" w:lastColumn="0" w:noHBand="0" w:noVBand="1"/>
      </w:tblPr>
      <w:tblGrid>
        <w:gridCol w:w="424"/>
        <w:gridCol w:w="2836"/>
        <w:gridCol w:w="1843"/>
        <w:gridCol w:w="2411"/>
      </w:tblGrid>
      <w:tr w:rsidR="00A23FA3" w:rsidRPr="00A23FA3" w:rsidDel="00135389" w14:paraId="0D40F449" w14:textId="77777777" w:rsidTr="004E7EDF">
        <w:trPr>
          <w:del w:id="9671" w:author="raye" w:date="2018-07-20T17:11:00Z"/>
        </w:trPr>
        <w:tc>
          <w:tcPr>
            <w:tcW w:w="424" w:type="dxa"/>
            <w:shd w:val="clear" w:color="auto" w:fill="BFBFBF" w:themeFill="background1" w:themeFillShade="BF"/>
          </w:tcPr>
          <w:p w14:paraId="3F15934A" w14:textId="082A36AE" w:rsidR="006E28CC" w:rsidRPr="00A23FA3" w:rsidDel="00135389" w:rsidRDefault="006E28CC" w:rsidP="00A769EC">
            <w:pPr>
              <w:rPr>
                <w:del w:id="9672" w:author="raye" w:date="2018-07-20T17:11:00Z"/>
                <w:rFonts w:ascii="Calibri" w:hAnsi="Calibri" w:cstheme="minorHAnsi"/>
                <w:szCs w:val="21"/>
              </w:rPr>
            </w:pPr>
            <w:del w:id="9673" w:author="raye" w:date="2018-07-20T17:11:00Z">
              <w:r w:rsidRPr="00A23FA3" w:rsidDel="00135389">
                <w:rPr>
                  <w:rFonts w:ascii="Calibri" w:hAnsi="Calibri" w:cstheme="minorHAnsi"/>
                  <w:szCs w:val="21"/>
                </w:rPr>
                <w:delText>#</w:delText>
              </w:r>
              <w:bookmarkStart w:id="9674" w:name="_Toc520840098"/>
              <w:bookmarkEnd w:id="9674"/>
            </w:del>
          </w:p>
        </w:tc>
        <w:tc>
          <w:tcPr>
            <w:tcW w:w="2836" w:type="dxa"/>
            <w:shd w:val="clear" w:color="auto" w:fill="BFBFBF" w:themeFill="background1" w:themeFillShade="BF"/>
          </w:tcPr>
          <w:p w14:paraId="39C04823" w14:textId="56806B34" w:rsidR="006E28CC" w:rsidRPr="00A23FA3" w:rsidDel="00135389" w:rsidRDefault="006E28CC" w:rsidP="00774ECE">
            <w:pPr>
              <w:rPr>
                <w:del w:id="9675" w:author="raye" w:date="2018-07-20T17:11:00Z"/>
                <w:rFonts w:ascii="Calibri" w:hAnsi="Calibri" w:cstheme="minorHAnsi"/>
                <w:szCs w:val="21"/>
              </w:rPr>
            </w:pPr>
            <w:del w:id="9676" w:author="raye" w:date="2018-07-20T17:11:00Z">
              <w:r w:rsidRPr="00A23FA3" w:rsidDel="00135389">
                <w:rPr>
                  <w:rFonts w:ascii="Calibri" w:hAnsi="Calibri" w:cstheme="minorHAnsi"/>
                  <w:szCs w:val="21"/>
                </w:rPr>
                <w:delText>ITEM</w:delText>
              </w:r>
              <w:bookmarkStart w:id="9677" w:name="_Toc520840099"/>
              <w:bookmarkEnd w:id="9677"/>
            </w:del>
          </w:p>
        </w:tc>
        <w:tc>
          <w:tcPr>
            <w:tcW w:w="1843" w:type="dxa"/>
            <w:shd w:val="clear" w:color="auto" w:fill="BFBFBF" w:themeFill="background1" w:themeFillShade="BF"/>
          </w:tcPr>
          <w:p w14:paraId="209C40C8" w14:textId="179D9A5C" w:rsidR="006E28CC" w:rsidRPr="00A23FA3" w:rsidDel="00135389" w:rsidRDefault="006E28CC" w:rsidP="00774ECE">
            <w:pPr>
              <w:rPr>
                <w:del w:id="9678" w:author="raye" w:date="2018-07-20T17:11:00Z"/>
                <w:rFonts w:ascii="Calibri" w:hAnsi="Calibri" w:cstheme="minorHAnsi"/>
                <w:szCs w:val="21"/>
              </w:rPr>
            </w:pPr>
            <w:del w:id="9679" w:author="raye" w:date="2018-07-20T17:11:00Z">
              <w:r w:rsidRPr="00A23FA3" w:rsidDel="00135389">
                <w:rPr>
                  <w:rFonts w:ascii="Calibri" w:hAnsi="Calibri" w:cstheme="minorHAnsi"/>
                  <w:szCs w:val="21"/>
                </w:rPr>
                <w:delText>NAME</w:delText>
              </w:r>
              <w:bookmarkStart w:id="9680" w:name="_Toc520840100"/>
              <w:bookmarkEnd w:id="9680"/>
            </w:del>
          </w:p>
        </w:tc>
        <w:tc>
          <w:tcPr>
            <w:tcW w:w="2411" w:type="dxa"/>
            <w:shd w:val="clear" w:color="auto" w:fill="BFBFBF" w:themeFill="background1" w:themeFillShade="BF"/>
          </w:tcPr>
          <w:p w14:paraId="256DF8DF" w14:textId="1437878D" w:rsidR="006E28CC" w:rsidRPr="00A23FA3" w:rsidDel="00135389" w:rsidRDefault="006E28CC" w:rsidP="00774ECE">
            <w:pPr>
              <w:rPr>
                <w:del w:id="9681" w:author="raye" w:date="2018-07-20T17:11:00Z"/>
                <w:rFonts w:ascii="Calibri" w:hAnsi="Calibri" w:cstheme="minorHAnsi"/>
                <w:szCs w:val="21"/>
              </w:rPr>
            </w:pPr>
            <w:del w:id="9682" w:author="raye" w:date="2018-07-20T17:11:00Z">
              <w:r w:rsidRPr="00A23FA3" w:rsidDel="00135389">
                <w:rPr>
                  <w:rFonts w:ascii="Calibri" w:hAnsi="Calibri" w:cstheme="minorHAnsi"/>
                  <w:szCs w:val="21"/>
                </w:rPr>
                <w:delText>DESCRIPTION</w:delText>
              </w:r>
              <w:bookmarkStart w:id="9683" w:name="_Toc520840101"/>
              <w:bookmarkEnd w:id="9683"/>
            </w:del>
          </w:p>
        </w:tc>
        <w:bookmarkStart w:id="9684" w:name="_Toc520840102"/>
        <w:bookmarkEnd w:id="9684"/>
      </w:tr>
      <w:tr w:rsidR="00A23FA3" w:rsidRPr="00A23FA3" w:rsidDel="00135389" w14:paraId="0FE85D47" w14:textId="77777777" w:rsidTr="004E7EDF">
        <w:trPr>
          <w:del w:id="9685" w:author="raye" w:date="2018-07-20T17:11:00Z"/>
        </w:trPr>
        <w:tc>
          <w:tcPr>
            <w:tcW w:w="424" w:type="dxa"/>
          </w:tcPr>
          <w:p w14:paraId="72985EFB" w14:textId="1652837E" w:rsidR="006E28CC" w:rsidRPr="00A23FA3" w:rsidDel="00135389" w:rsidRDefault="006E28CC" w:rsidP="00C409AC">
            <w:pPr>
              <w:rPr>
                <w:del w:id="9686" w:author="raye" w:date="2018-07-20T17:11:00Z"/>
                <w:rFonts w:ascii="Calibri" w:hAnsi="Calibri" w:cstheme="minorHAnsi"/>
                <w:szCs w:val="21"/>
              </w:rPr>
            </w:pPr>
            <w:del w:id="9687" w:author="raye" w:date="2018-07-20T17:11:00Z">
              <w:r w:rsidRPr="00A23FA3" w:rsidDel="00135389">
                <w:rPr>
                  <w:rFonts w:ascii="Calibri" w:hAnsi="Calibri" w:cstheme="minorHAnsi"/>
                  <w:szCs w:val="21"/>
                </w:rPr>
                <w:delText>1</w:delText>
              </w:r>
              <w:bookmarkStart w:id="9688" w:name="_Toc520840103"/>
              <w:bookmarkEnd w:id="9688"/>
            </w:del>
          </w:p>
        </w:tc>
        <w:tc>
          <w:tcPr>
            <w:tcW w:w="2836" w:type="dxa"/>
          </w:tcPr>
          <w:p w14:paraId="5A80AABC" w14:textId="53A92ADF" w:rsidR="006E28CC" w:rsidRPr="00A23FA3" w:rsidDel="00135389" w:rsidRDefault="00F05B2C" w:rsidP="00A769EC">
            <w:pPr>
              <w:jc w:val="left"/>
              <w:rPr>
                <w:del w:id="9689" w:author="raye" w:date="2018-07-20T17:11:00Z"/>
                <w:rFonts w:ascii="Calibri" w:hAnsi="Calibri" w:cstheme="minorHAnsi"/>
                <w:szCs w:val="21"/>
              </w:rPr>
            </w:pPr>
            <w:del w:id="9690" w:author="raye" w:date="2018-07-20T17:11:00Z">
              <w:r w:rsidRPr="00A23FA3" w:rsidDel="00135389">
                <w:rPr>
                  <w:rFonts w:ascii="Calibri" w:hAnsi="Calibri" w:cstheme="minorHAnsi"/>
                  <w:szCs w:val="21"/>
                </w:rPr>
                <w:delText>Approval of</w:delText>
              </w:r>
              <w:bookmarkStart w:id="9691" w:name="_Toc520840104"/>
              <w:bookmarkEnd w:id="9691"/>
            </w:del>
          </w:p>
        </w:tc>
        <w:tc>
          <w:tcPr>
            <w:tcW w:w="1843" w:type="dxa"/>
          </w:tcPr>
          <w:p w14:paraId="1522C956" w14:textId="4280AF86" w:rsidR="006E28CC" w:rsidRPr="00A23FA3" w:rsidDel="00135389" w:rsidRDefault="00F05B2C" w:rsidP="00774ECE">
            <w:pPr>
              <w:rPr>
                <w:del w:id="9692" w:author="raye" w:date="2018-07-20T17:11:00Z"/>
                <w:rFonts w:ascii="Calibri" w:hAnsi="Calibri" w:cstheme="minorHAnsi"/>
                <w:szCs w:val="21"/>
              </w:rPr>
            </w:pPr>
            <w:del w:id="9693" w:author="raye" w:date="2018-07-20T17:11:00Z">
              <w:r w:rsidRPr="00A23FA3" w:rsidDel="00135389">
                <w:rPr>
                  <w:rFonts w:ascii="Calibri" w:hAnsi="Calibri" w:cstheme="minorHAnsi"/>
                  <w:szCs w:val="21"/>
                </w:rPr>
                <w:delText>(group)</w:delText>
              </w:r>
              <w:bookmarkStart w:id="9694" w:name="_Toc520840105"/>
              <w:bookmarkEnd w:id="9694"/>
            </w:del>
          </w:p>
        </w:tc>
        <w:tc>
          <w:tcPr>
            <w:tcW w:w="2411" w:type="dxa"/>
          </w:tcPr>
          <w:p w14:paraId="7292B651" w14:textId="5DDA7BF9" w:rsidR="00337C05" w:rsidRPr="00A23FA3" w:rsidDel="00135389" w:rsidRDefault="00337C05" w:rsidP="00774ECE">
            <w:pPr>
              <w:rPr>
                <w:del w:id="9695" w:author="raye" w:date="2018-07-20T17:11:00Z"/>
                <w:rFonts w:ascii="Calibri" w:hAnsi="Calibri" w:cstheme="minorHAnsi"/>
                <w:szCs w:val="21"/>
              </w:rPr>
            </w:pPr>
            <w:del w:id="9696" w:author="raye" w:date="2018-07-20T17:11:00Z">
              <w:r w:rsidRPr="00A23FA3" w:rsidDel="00135389">
                <w:rPr>
                  <w:rFonts w:ascii="Calibri" w:hAnsi="Calibri" w:cstheme="minorHAnsi"/>
                  <w:szCs w:val="21"/>
                </w:rPr>
                <w:delText>Mandatory, Manual input</w:delText>
              </w:r>
              <w:bookmarkStart w:id="9697" w:name="_Toc520840106"/>
              <w:bookmarkEnd w:id="9697"/>
            </w:del>
          </w:p>
        </w:tc>
        <w:bookmarkStart w:id="9698" w:name="_Toc520840107"/>
        <w:bookmarkEnd w:id="9698"/>
      </w:tr>
      <w:tr w:rsidR="00A23FA3" w:rsidRPr="00A23FA3" w:rsidDel="00135389" w14:paraId="604F2E94" w14:textId="77777777" w:rsidTr="004E7EDF">
        <w:trPr>
          <w:del w:id="9699" w:author="raye" w:date="2018-07-20T17:11:00Z"/>
        </w:trPr>
        <w:tc>
          <w:tcPr>
            <w:tcW w:w="424" w:type="dxa"/>
          </w:tcPr>
          <w:p w14:paraId="39D47F9B" w14:textId="32E3D364" w:rsidR="006E28CC" w:rsidRPr="00A23FA3" w:rsidDel="00135389" w:rsidRDefault="006E28CC" w:rsidP="00C409AC">
            <w:pPr>
              <w:rPr>
                <w:del w:id="9700" w:author="raye" w:date="2018-07-20T17:11:00Z"/>
                <w:rFonts w:ascii="Calibri" w:hAnsi="Calibri" w:cstheme="minorHAnsi"/>
                <w:szCs w:val="21"/>
              </w:rPr>
            </w:pPr>
            <w:del w:id="9701" w:author="raye" w:date="2018-07-20T17:11:00Z">
              <w:r w:rsidRPr="00A23FA3" w:rsidDel="00135389">
                <w:rPr>
                  <w:rFonts w:ascii="Calibri" w:hAnsi="Calibri" w:cstheme="minorHAnsi"/>
                  <w:szCs w:val="21"/>
                </w:rPr>
                <w:delText>2</w:delText>
              </w:r>
              <w:bookmarkStart w:id="9702" w:name="_Toc520840108"/>
              <w:bookmarkEnd w:id="9702"/>
            </w:del>
          </w:p>
        </w:tc>
        <w:tc>
          <w:tcPr>
            <w:tcW w:w="2836" w:type="dxa"/>
          </w:tcPr>
          <w:p w14:paraId="28301E0D" w14:textId="2A764DFA" w:rsidR="006E28CC" w:rsidRPr="00A23FA3" w:rsidDel="00135389" w:rsidRDefault="00F05B2C" w:rsidP="00A769EC">
            <w:pPr>
              <w:rPr>
                <w:del w:id="9703" w:author="raye" w:date="2018-07-20T17:11:00Z"/>
                <w:rFonts w:ascii="Calibri" w:hAnsi="Calibri" w:cstheme="minorHAnsi"/>
                <w:szCs w:val="21"/>
              </w:rPr>
            </w:pPr>
            <w:del w:id="9704" w:author="raye" w:date="2018-07-20T17:11:00Z">
              <w:r w:rsidRPr="00A23FA3" w:rsidDel="00135389">
                <w:rPr>
                  <w:rFonts w:ascii="Calibri" w:hAnsi="Calibri" w:cstheme="minorHAnsi"/>
                  <w:szCs w:val="21"/>
                </w:rPr>
                <w:delText>Our Ref. No</w:delText>
              </w:r>
              <w:bookmarkStart w:id="9705" w:name="_Toc520840109"/>
              <w:bookmarkEnd w:id="9705"/>
            </w:del>
          </w:p>
        </w:tc>
        <w:tc>
          <w:tcPr>
            <w:tcW w:w="1843" w:type="dxa"/>
          </w:tcPr>
          <w:p w14:paraId="58FD9543" w14:textId="57CCDC01" w:rsidR="006E28CC" w:rsidRPr="00A23FA3" w:rsidDel="00135389" w:rsidRDefault="006F1015" w:rsidP="00774ECE">
            <w:pPr>
              <w:rPr>
                <w:del w:id="9706" w:author="raye" w:date="2018-07-20T17:11:00Z"/>
                <w:rFonts w:ascii="Calibri" w:hAnsi="Calibri" w:cstheme="minorHAnsi"/>
                <w:szCs w:val="21"/>
              </w:rPr>
            </w:pPr>
            <w:del w:id="9707" w:author="raye" w:date="2018-07-20T17:11:00Z">
              <w:r w:rsidRPr="00A23FA3" w:rsidDel="00135389">
                <w:rPr>
                  <w:rFonts w:ascii="Calibri" w:hAnsi="Calibri" w:cstheme="minorHAnsi"/>
                  <w:szCs w:val="21"/>
                </w:rPr>
                <w:delText>BOC</w:delText>
              </w:r>
              <w:r w:rsidR="007A1338" w:rsidRPr="00A23FA3" w:rsidDel="00135389">
                <w:rPr>
                  <w:rFonts w:ascii="Calibri" w:hAnsi="Calibri" w:cstheme="minorHAnsi"/>
                  <w:szCs w:val="21"/>
                </w:rPr>
                <w:delText xml:space="preserve"> Reference no</w:delText>
              </w:r>
              <w:bookmarkStart w:id="9708" w:name="_Toc520840110"/>
              <w:bookmarkEnd w:id="9708"/>
            </w:del>
          </w:p>
        </w:tc>
        <w:tc>
          <w:tcPr>
            <w:tcW w:w="2411" w:type="dxa"/>
          </w:tcPr>
          <w:p w14:paraId="7198B8DC" w14:textId="69210407" w:rsidR="00337C05" w:rsidRPr="00A23FA3" w:rsidDel="00135389" w:rsidRDefault="00337C05" w:rsidP="00774ECE">
            <w:pPr>
              <w:jc w:val="left"/>
              <w:rPr>
                <w:del w:id="9709" w:author="raye" w:date="2018-07-20T17:11:00Z"/>
                <w:rFonts w:ascii="Calibri" w:hAnsi="Calibri" w:cstheme="minorHAnsi"/>
                <w:szCs w:val="21"/>
              </w:rPr>
            </w:pPr>
            <w:del w:id="9710" w:author="raye" w:date="2018-07-20T17:11:00Z">
              <w:r w:rsidRPr="00A23FA3" w:rsidDel="00135389">
                <w:rPr>
                  <w:rFonts w:ascii="Calibri" w:hAnsi="Calibri" w:cstheme="minorHAnsi"/>
                  <w:szCs w:val="21"/>
                </w:rPr>
                <w:delText>Mandatory, Manual input</w:delText>
              </w:r>
              <w:bookmarkStart w:id="9711" w:name="_Toc520840111"/>
              <w:bookmarkEnd w:id="9711"/>
            </w:del>
          </w:p>
          <w:p w14:paraId="1354228E" w14:textId="0CABED66" w:rsidR="006E28CC" w:rsidRPr="00A23FA3" w:rsidDel="00135389" w:rsidRDefault="00337C05" w:rsidP="00774ECE">
            <w:pPr>
              <w:jc w:val="left"/>
              <w:rPr>
                <w:del w:id="9712" w:author="raye" w:date="2018-07-20T17:11:00Z"/>
                <w:rFonts w:ascii="Calibri" w:hAnsi="Calibri" w:cstheme="minorHAnsi"/>
                <w:szCs w:val="21"/>
              </w:rPr>
            </w:pPr>
            <w:del w:id="9713" w:author="raye" w:date="2018-07-20T17:11:00Z">
              <w:r w:rsidRPr="00A23FA3" w:rsidDel="00135389">
                <w:rPr>
                  <w:rFonts w:ascii="Calibri" w:hAnsi="Calibri" w:cstheme="minorHAnsi"/>
                  <w:szCs w:val="21"/>
                </w:rPr>
                <w:delText>F</w:delText>
              </w:r>
              <w:r w:rsidR="0027489B" w:rsidRPr="00A23FA3" w:rsidDel="00135389">
                <w:rPr>
                  <w:rFonts w:ascii="Calibri" w:hAnsi="Calibri" w:cstheme="minorHAnsi"/>
                  <w:szCs w:val="21"/>
                </w:rPr>
                <w:delText>rom “Create case” input BOC reference</w:delText>
              </w:r>
              <w:r w:rsidR="00010324" w:rsidRPr="00A23FA3" w:rsidDel="00135389">
                <w:rPr>
                  <w:rFonts w:ascii="Calibri" w:hAnsi="Calibri" w:cstheme="minorHAnsi"/>
                  <w:szCs w:val="21"/>
                </w:rPr>
                <w:delText xml:space="preserve"> &amp; Reference</w:delText>
              </w:r>
              <w:r w:rsidR="00872F60" w:rsidRPr="00A23FA3" w:rsidDel="00135389">
                <w:rPr>
                  <w:rFonts w:ascii="Calibri" w:hAnsi="Calibri" w:cstheme="minorHAnsi"/>
                  <w:szCs w:val="21"/>
                </w:rPr>
                <w:delText xml:space="preserve"> No</w:delText>
              </w:r>
              <w:bookmarkStart w:id="9714" w:name="_Toc520840112"/>
              <w:bookmarkEnd w:id="9714"/>
            </w:del>
          </w:p>
        </w:tc>
        <w:bookmarkStart w:id="9715" w:name="_Toc520840113"/>
        <w:bookmarkEnd w:id="9715"/>
      </w:tr>
      <w:tr w:rsidR="00A23FA3" w:rsidRPr="00A23FA3" w:rsidDel="00135389" w14:paraId="58BAD009" w14:textId="77777777" w:rsidTr="004E7EDF">
        <w:trPr>
          <w:del w:id="9716" w:author="raye" w:date="2018-07-20T17:11:00Z"/>
        </w:trPr>
        <w:tc>
          <w:tcPr>
            <w:tcW w:w="424" w:type="dxa"/>
          </w:tcPr>
          <w:p w14:paraId="29C3B922" w14:textId="4E006738" w:rsidR="006E28CC" w:rsidRPr="00A23FA3" w:rsidDel="00135389" w:rsidRDefault="006E28CC" w:rsidP="00C409AC">
            <w:pPr>
              <w:rPr>
                <w:del w:id="9717" w:author="raye" w:date="2018-07-20T17:11:00Z"/>
                <w:rFonts w:ascii="Calibri" w:hAnsi="Calibri" w:cstheme="minorHAnsi"/>
                <w:szCs w:val="21"/>
              </w:rPr>
            </w:pPr>
            <w:del w:id="9718" w:author="raye" w:date="2018-07-20T17:11:00Z">
              <w:r w:rsidRPr="00A23FA3" w:rsidDel="00135389">
                <w:rPr>
                  <w:rFonts w:ascii="Calibri" w:hAnsi="Calibri" w:cstheme="minorHAnsi"/>
                  <w:szCs w:val="21"/>
                </w:rPr>
                <w:delText>3</w:delText>
              </w:r>
              <w:bookmarkStart w:id="9719" w:name="_Toc520840114"/>
              <w:bookmarkEnd w:id="9719"/>
            </w:del>
          </w:p>
        </w:tc>
        <w:tc>
          <w:tcPr>
            <w:tcW w:w="2836" w:type="dxa"/>
          </w:tcPr>
          <w:p w14:paraId="54A214FB" w14:textId="7BB4893E" w:rsidR="006E28CC" w:rsidRPr="00A23FA3" w:rsidDel="00135389" w:rsidRDefault="00F05B2C" w:rsidP="00A769EC">
            <w:pPr>
              <w:rPr>
                <w:del w:id="9720" w:author="raye" w:date="2018-07-20T17:11:00Z"/>
                <w:rFonts w:ascii="Calibri" w:hAnsi="Calibri" w:cstheme="minorHAnsi"/>
                <w:szCs w:val="21"/>
              </w:rPr>
            </w:pPr>
            <w:del w:id="9721" w:author="raye" w:date="2018-07-20T17:11:00Z">
              <w:r w:rsidRPr="00A23FA3" w:rsidDel="00135389">
                <w:rPr>
                  <w:rFonts w:ascii="Calibri" w:hAnsi="Calibri" w:cstheme="minorHAnsi"/>
                  <w:szCs w:val="21"/>
                </w:rPr>
                <w:delText>Amount</w:delText>
              </w:r>
              <w:bookmarkStart w:id="9722" w:name="_Toc520840115"/>
              <w:bookmarkEnd w:id="9722"/>
            </w:del>
          </w:p>
        </w:tc>
        <w:tc>
          <w:tcPr>
            <w:tcW w:w="1843" w:type="dxa"/>
          </w:tcPr>
          <w:p w14:paraId="690BD3E6" w14:textId="6364215F" w:rsidR="006E28CC" w:rsidRPr="00A23FA3" w:rsidDel="00135389" w:rsidRDefault="007A1338" w:rsidP="00774ECE">
            <w:pPr>
              <w:jc w:val="left"/>
              <w:rPr>
                <w:del w:id="9723" w:author="raye" w:date="2018-07-20T17:11:00Z"/>
                <w:rFonts w:ascii="Calibri" w:hAnsi="Calibri" w:cstheme="minorHAnsi"/>
                <w:szCs w:val="21"/>
              </w:rPr>
            </w:pPr>
            <w:del w:id="9724" w:author="raye" w:date="2018-07-20T17:11:00Z">
              <w:r w:rsidRPr="00A23FA3" w:rsidDel="00135389">
                <w:rPr>
                  <w:rFonts w:ascii="Calibri" w:hAnsi="Calibri" w:cstheme="minorHAnsi"/>
                  <w:szCs w:val="21"/>
                </w:rPr>
                <w:delText>Total Amount</w:delText>
              </w:r>
              <w:bookmarkStart w:id="9725" w:name="_Toc520840116"/>
              <w:bookmarkEnd w:id="9725"/>
            </w:del>
          </w:p>
        </w:tc>
        <w:tc>
          <w:tcPr>
            <w:tcW w:w="2411" w:type="dxa"/>
          </w:tcPr>
          <w:p w14:paraId="05CCFBEB" w14:textId="0ED40E00" w:rsidR="006E28CC" w:rsidRPr="00A23FA3" w:rsidDel="00135389" w:rsidRDefault="00337C05" w:rsidP="00774ECE">
            <w:pPr>
              <w:jc w:val="left"/>
              <w:rPr>
                <w:del w:id="9726" w:author="raye" w:date="2018-07-20T17:11:00Z"/>
                <w:rFonts w:ascii="Calibri" w:hAnsi="Calibri" w:cstheme="minorHAnsi"/>
                <w:szCs w:val="21"/>
              </w:rPr>
            </w:pPr>
            <w:del w:id="9727" w:author="raye" w:date="2018-07-20T17:11:00Z">
              <w:r w:rsidRPr="00A23FA3" w:rsidDel="00135389">
                <w:rPr>
                  <w:rFonts w:ascii="Calibri" w:hAnsi="Calibri" w:cstheme="minorHAnsi"/>
                  <w:szCs w:val="21"/>
                </w:rPr>
                <w:delText>Mandatory, format (currency + amount)</w:delText>
              </w:r>
              <w:bookmarkStart w:id="9728" w:name="_Toc520840117"/>
              <w:bookmarkEnd w:id="9728"/>
            </w:del>
          </w:p>
        </w:tc>
        <w:bookmarkStart w:id="9729" w:name="_Toc520840118"/>
        <w:bookmarkEnd w:id="9729"/>
      </w:tr>
      <w:tr w:rsidR="00A23FA3" w:rsidRPr="00A23FA3" w:rsidDel="00135389" w14:paraId="11CBD52B" w14:textId="77777777" w:rsidTr="004E7EDF">
        <w:trPr>
          <w:del w:id="9730" w:author="raye" w:date="2018-07-20T17:11:00Z"/>
        </w:trPr>
        <w:tc>
          <w:tcPr>
            <w:tcW w:w="424" w:type="dxa"/>
          </w:tcPr>
          <w:p w14:paraId="1AA02C18" w14:textId="755CC7EA" w:rsidR="00F05B2C" w:rsidRPr="00A23FA3" w:rsidDel="00135389" w:rsidRDefault="00F05B2C" w:rsidP="00C409AC">
            <w:pPr>
              <w:rPr>
                <w:del w:id="9731" w:author="raye" w:date="2018-07-20T17:11:00Z"/>
                <w:rFonts w:ascii="Calibri" w:hAnsi="Calibri" w:cstheme="minorHAnsi"/>
                <w:szCs w:val="21"/>
              </w:rPr>
            </w:pPr>
            <w:del w:id="9732" w:author="raye" w:date="2018-07-20T17:11:00Z">
              <w:r w:rsidRPr="00A23FA3" w:rsidDel="00135389">
                <w:rPr>
                  <w:rFonts w:ascii="Calibri" w:hAnsi="Calibri" w:cstheme="minorHAnsi"/>
                  <w:szCs w:val="21"/>
                </w:rPr>
                <w:delText>4</w:delText>
              </w:r>
              <w:bookmarkStart w:id="9733" w:name="_Toc520840119"/>
              <w:bookmarkEnd w:id="9733"/>
            </w:del>
          </w:p>
        </w:tc>
        <w:tc>
          <w:tcPr>
            <w:tcW w:w="2836" w:type="dxa"/>
          </w:tcPr>
          <w:p w14:paraId="0DC85383" w14:textId="036E4549" w:rsidR="00F05B2C" w:rsidRPr="00A23FA3" w:rsidDel="00135389" w:rsidRDefault="00F05B2C" w:rsidP="00A769EC">
            <w:pPr>
              <w:rPr>
                <w:del w:id="9734" w:author="raye" w:date="2018-07-20T17:11:00Z"/>
                <w:rFonts w:ascii="Calibri" w:hAnsi="Calibri" w:cstheme="minorHAnsi"/>
                <w:szCs w:val="21"/>
              </w:rPr>
            </w:pPr>
            <w:del w:id="9735" w:author="raye" w:date="2018-07-20T17:11:00Z">
              <w:r w:rsidRPr="00A23FA3" w:rsidDel="00135389">
                <w:rPr>
                  <w:rFonts w:ascii="Calibri" w:hAnsi="Calibri" w:cstheme="minorHAnsi"/>
                  <w:szCs w:val="21"/>
                </w:rPr>
                <w:delText>Import/Export</w:delText>
              </w:r>
              <w:bookmarkStart w:id="9736" w:name="_Toc520840120"/>
              <w:bookmarkEnd w:id="9736"/>
            </w:del>
          </w:p>
        </w:tc>
        <w:tc>
          <w:tcPr>
            <w:tcW w:w="1843" w:type="dxa"/>
          </w:tcPr>
          <w:p w14:paraId="5938844E" w14:textId="0BB11E9B" w:rsidR="00F05B2C" w:rsidRPr="00A23FA3" w:rsidDel="00135389" w:rsidRDefault="007A1338" w:rsidP="00774ECE">
            <w:pPr>
              <w:jc w:val="left"/>
              <w:rPr>
                <w:del w:id="9737" w:author="raye" w:date="2018-07-20T17:11:00Z"/>
                <w:rFonts w:ascii="Calibri" w:hAnsi="Calibri" w:cstheme="minorHAnsi"/>
                <w:szCs w:val="21"/>
              </w:rPr>
            </w:pPr>
            <w:del w:id="9738" w:author="raye" w:date="2018-07-20T17:11:00Z">
              <w:r w:rsidRPr="00A23FA3" w:rsidDel="00135389">
                <w:rPr>
                  <w:rFonts w:ascii="Calibri" w:hAnsi="Calibri" w:cstheme="minorHAnsi"/>
                  <w:szCs w:val="21"/>
                </w:rPr>
                <w:delText>Flag</w:delText>
              </w:r>
              <w:bookmarkStart w:id="9739" w:name="_Toc520840121"/>
              <w:bookmarkEnd w:id="9739"/>
            </w:del>
          </w:p>
        </w:tc>
        <w:tc>
          <w:tcPr>
            <w:tcW w:w="2411" w:type="dxa"/>
          </w:tcPr>
          <w:p w14:paraId="68389B9F" w14:textId="1D523214" w:rsidR="00F05B2C" w:rsidRPr="00A23FA3" w:rsidDel="00135389" w:rsidRDefault="00337C05" w:rsidP="00774ECE">
            <w:pPr>
              <w:rPr>
                <w:del w:id="9740" w:author="raye" w:date="2018-07-20T17:11:00Z"/>
                <w:rFonts w:ascii="Calibri" w:hAnsi="Calibri" w:cstheme="minorHAnsi"/>
                <w:szCs w:val="21"/>
              </w:rPr>
            </w:pPr>
            <w:del w:id="9741" w:author="raye" w:date="2018-07-20T17:11:00Z">
              <w:r w:rsidRPr="00A23FA3" w:rsidDel="00135389">
                <w:rPr>
                  <w:rFonts w:ascii="Calibri" w:hAnsi="Calibri" w:cstheme="minorHAnsi"/>
                  <w:szCs w:val="21"/>
                </w:rPr>
                <w:delText>Mandatory, Manual input</w:delText>
              </w:r>
              <w:bookmarkStart w:id="9742" w:name="_Toc520840122"/>
              <w:bookmarkEnd w:id="9742"/>
            </w:del>
          </w:p>
        </w:tc>
        <w:bookmarkStart w:id="9743" w:name="_Toc520840123"/>
        <w:bookmarkEnd w:id="9743"/>
      </w:tr>
      <w:tr w:rsidR="00A23FA3" w:rsidRPr="00A23FA3" w:rsidDel="00135389" w14:paraId="53BD9BAD" w14:textId="77777777" w:rsidTr="004E7EDF">
        <w:trPr>
          <w:del w:id="9744" w:author="raye" w:date="2018-07-20T17:11:00Z"/>
        </w:trPr>
        <w:tc>
          <w:tcPr>
            <w:tcW w:w="424" w:type="dxa"/>
          </w:tcPr>
          <w:p w14:paraId="60DC380D" w14:textId="462C7D29" w:rsidR="00F05B2C" w:rsidRPr="00A23FA3" w:rsidDel="00135389" w:rsidRDefault="00F05B2C" w:rsidP="00C409AC">
            <w:pPr>
              <w:rPr>
                <w:del w:id="9745" w:author="raye" w:date="2018-07-20T17:11:00Z"/>
                <w:rFonts w:ascii="Calibri" w:hAnsi="Calibri" w:cstheme="minorHAnsi"/>
                <w:szCs w:val="21"/>
              </w:rPr>
            </w:pPr>
            <w:del w:id="9746" w:author="raye" w:date="2018-07-20T17:11:00Z">
              <w:r w:rsidRPr="00A23FA3" w:rsidDel="00135389">
                <w:rPr>
                  <w:rFonts w:ascii="Calibri" w:hAnsi="Calibri" w:cstheme="minorHAnsi"/>
                  <w:szCs w:val="21"/>
                </w:rPr>
                <w:delText>5</w:delText>
              </w:r>
              <w:bookmarkStart w:id="9747" w:name="_Toc520840124"/>
              <w:bookmarkEnd w:id="9747"/>
            </w:del>
          </w:p>
        </w:tc>
        <w:tc>
          <w:tcPr>
            <w:tcW w:w="2836" w:type="dxa"/>
          </w:tcPr>
          <w:p w14:paraId="7B5F278E" w14:textId="33CA7585" w:rsidR="00F05B2C" w:rsidRPr="00A23FA3" w:rsidDel="00135389" w:rsidRDefault="00F05B2C" w:rsidP="00A769EC">
            <w:pPr>
              <w:rPr>
                <w:del w:id="9748" w:author="raye" w:date="2018-07-20T17:11:00Z"/>
                <w:rFonts w:ascii="Calibri" w:hAnsi="Calibri" w:cstheme="minorHAnsi"/>
                <w:szCs w:val="21"/>
              </w:rPr>
            </w:pPr>
            <w:del w:id="9749" w:author="raye" w:date="2018-07-20T17:11:00Z">
              <w:r w:rsidRPr="00A23FA3" w:rsidDel="00135389">
                <w:rPr>
                  <w:rFonts w:ascii="Calibri" w:hAnsi="Calibri" w:cstheme="minorHAnsi"/>
                  <w:szCs w:val="21"/>
                </w:rPr>
                <w:delText>From to</w:delText>
              </w:r>
              <w:bookmarkStart w:id="9750" w:name="_Toc520840125"/>
              <w:bookmarkEnd w:id="9750"/>
            </w:del>
          </w:p>
        </w:tc>
        <w:tc>
          <w:tcPr>
            <w:tcW w:w="1843" w:type="dxa"/>
          </w:tcPr>
          <w:p w14:paraId="0C7D74D1" w14:textId="4235E75E" w:rsidR="00F05B2C" w:rsidRPr="00A23FA3" w:rsidDel="00135389" w:rsidRDefault="007A1338" w:rsidP="00774ECE">
            <w:pPr>
              <w:jc w:val="left"/>
              <w:rPr>
                <w:del w:id="9751" w:author="raye" w:date="2018-07-20T17:11:00Z"/>
                <w:rFonts w:ascii="Calibri" w:hAnsi="Calibri" w:cstheme="minorHAnsi"/>
                <w:szCs w:val="21"/>
              </w:rPr>
            </w:pPr>
            <w:del w:id="9752" w:author="raye" w:date="2018-07-20T17:11:00Z">
              <w:r w:rsidRPr="00A23FA3" w:rsidDel="00135389">
                <w:rPr>
                  <w:rFonts w:ascii="Calibri" w:hAnsi="Calibri" w:cstheme="minorHAnsi"/>
                  <w:szCs w:val="21"/>
                </w:rPr>
                <w:delText xml:space="preserve">Start date </w:delText>
              </w:r>
              <w:bookmarkStart w:id="9753" w:name="_Toc520840126"/>
              <w:bookmarkEnd w:id="9753"/>
            </w:del>
          </w:p>
        </w:tc>
        <w:tc>
          <w:tcPr>
            <w:tcW w:w="2411" w:type="dxa"/>
          </w:tcPr>
          <w:p w14:paraId="43F71DB6" w14:textId="116D4EF4" w:rsidR="00F05B2C" w:rsidRPr="00A23FA3" w:rsidDel="00135389" w:rsidRDefault="00337C05" w:rsidP="00774ECE">
            <w:pPr>
              <w:rPr>
                <w:del w:id="9754" w:author="raye" w:date="2018-07-20T17:11:00Z"/>
                <w:rFonts w:ascii="Calibri" w:hAnsi="Calibri" w:cstheme="minorHAnsi"/>
                <w:szCs w:val="21"/>
              </w:rPr>
            </w:pPr>
            <w:del w:id="9755" w:author="raye" w:date="2018-07-20T17:11:00Z">
              <w:r w:rsidRPr="00A23FA3" w:rsidDel="00135389">
                <w:rPr>
                  <w:rFonts w:ascii="Calibri" w:hAnsi="Calibri" w:cstheme="minorHAnsi"/>
                  <w:szCs w:val="21"/>
                </w:rPr>
                <w:delText>Mandatory, Manual input</w:delText>
              </w:r>
              <w:bookmarkStart w:id="9756" w:name="_Toc520840127"/>
              <w:bookmarkEnd w:id="9756"/>
            </w:del>
          </w:p>
        </w:tc>
        <w:bookmarkStart w:id="9757" w:name="_Toc520840128"/>
        <w:bookmarkEnd w:id="9757"/>
      </w:tr>
      <w:tr w:rsidR="00A23FA3" w:rsidRPr="00A23FA3" w:rsidDel="00135389" w14:paraId="2C0A1982" w14:textId="77777777" w:rsidTr="004E7EDF">
        <w:trPr>
          <w:del w:id="9758" w:author="raye" w:date="2018-07-20T17:11:00Z"/>
        </w:trPr>
        <w:tc>
          <w:tcPr>
            <w:tcW w:w="424" w:type="dxa"/>
          </w:tcPr>
          <w:p w14:paraId="5DA0B914" w14:textId="5DC2563A" w:rsidR="00F05B2C" w:rsidRPr="00A23FA3" w:rsidDel="00135389" w:rsidRDefault="00F05B2C" w:rsidP="00C409AC">
            <w:pPr>
              <w:rPr>
                <w:del w:id="9759" w:author="raye" w:date="2018-07-20T17:11:00Z"/>
                <w:rFonts w:ascii="Calibri" w:hAnsi="Calibri" w:cstheme="minorHAnsi"/>
                <w:szCs w:val="21"/>
              </w:rPr>
            </w:pPr>
            <w:del w:id="9760" w:author="raye" w:date="2018-07-20T17:11:00Z">
              <w:r w:rsidRPr="00A23FA3" w:rsidDel="00135389">
                <w:rPr>
                  <w:rFonts w:ascii="Calibri" w:hAnsi="Calibri" w:cstheme="minorHAnsi"/>
                  <w:szCs w:val="21"/>
                </w:rPr>
                <w:delText>6</w:delText>
              </w:r>
              <w:bookmarkStart w:id="9761" w:name="_Toc520840129"/>
              <w:bookmarkEnd w:id="9761"/>
            </w:del>
          </w:p>
        </w:tc>
        <w:tc>
          <w:tcPr>
            <w:tcW w:w="2836" w:type="dxa"/>
          </w:tcPr>
          <w:p w14:paraId="79E91119" w14:textId="0372D50D" w:rsidR="00F05B2C" w:rsidRPr="00A23FA3" w:rsidDel="00135389" w:rsidRDefault="00F05B2C" w:rsidP="00A769EC">
            <w:pPr>
              <w:rPr>
                <w:del w:id="9762" w:author="raye" w:date="2018-07-20T17:11:00Z"/>
                <w:rFonts w:ascii="Calibri" w:hAnsi="Calibri" w:cstheme="minorHAnsi"/>
                <w:szCs w:val="21"/>
              </w:rPr>
            </w:pPr>
            <w:del w:id="9763" w:author="raye" w:date="2018-07-20T17:11:00Z">
              <w:r w:rsidRPr="00A23FA3" w:rsidDel="00135389">
                <w:rPr>
                  <w:rFonts w:ascii="Calibri" w:hAnsi="Calibri" w:cstheme="minorHAnsi"/>
                  <w:szCs w:val="21"/>
                </w:rPr>
                <w:delText>Description of Goods</w:delText>
              </w:r>
              <w:bookmarkStart w:id="9764" w:name="_Toc520840130"/>
              <w:bookmarkEnd w:id="9764"/>
            </w:del>
          </w:p>
        </w:tc>
        <w:tc>
          <w:tcPr>
            <w:tcW w:w="1843" w:type="dxa"/>
          </w:tcPr>
          <w:p w14:paraId="7D41EE4E" w14:textId="2EB6F100" w:rsidR="00F05B2C" w:rsidRPr="00A23FA3" w:rsidDel="00135389" w:rsidRDefault="007A1338" w:rsidP="00774ECE">
            <w:pPr>
              <w:jc w:val="left"/>
              <w:rPr>
                <w:del w:id="9765" w:author="raye" w:date="2018-07-20T17:11:00Z"/>
                <w:rFonts w:ascii="Calibri" w:hAnsi="Calibri" w:cstheme="minorHAnsi"/>
                <w:szCs w:val="21"/>
              </w:rPr>
            </w:pPr>
            <w:del w:id="9766" w:author="raye" w:date="2018-07-20T17:11:00Z">
              <w:r w:rsidRPr="00A23FA3" w:rsidDel="00135389">
                <w:rPr>
                  <w:rFonts w:ascii="Calibri" w:hAnsi="Calibri" w:cstheme="minorHAnsi"/>
                  <w:szCs w:val="21"/>
                </w:rPr>
                <w:delText xml:space="preserve">Goods </w:delText>
              </w:r>
              <w:r w:rsidR="00417547" w:rsidRPr="00A23FA3" w:rsidDel="00135389">
                <w:rPr>
                  <w:rFonts w:ascii="Calibri" w:hAnsi="Calibri" w:cstheme="minorHAnsi"/>
                  <w:szCs w:val="21"/>
                </w:rPr>
                <w:delText>Description</w:delText>
              </w:r>
              <w:bookmarkStart w:id="9767" w:name="_Toc520840131"/>
              <w:bookmarkEnd w:id="9767"/>
            </w:del>
          </w:p>
        </w:tc>
        <w:tc>
          <w:tcPr>
            <w:tcW w:w="2411" w:type="dxa"/>
          </w:tcPr>
          <w:p w14:paraId="65601AD9" w14:textId="623F678E" w:rsidR="00F05B2C" w:rsidRPr="00A23FA3" w:rsidDel="00135389" w:rsidRDefault="00337C05" w:rsidP="00774ECE">
            <w:pPr>
              <w:rPr>
                <w:del w:id="9768" w:author="raye" w:date="2018-07-20T17:11:00Z"/>
                <w:rFonts w:ascii="Calibri" w:hAnsi="Calibri" w:cstheme="minorHAnsi"/>
                <w:szCs w:val="21"/>
              </w:rPr>
            </w:pPr>
            <w:del w:id="9769" w:author="raye" w:date="2018-07-20T17:11:00Z">
              <w:r w:rsidRPr="00A23FA3" w:rsidDel="00135389">
                <w:rPr>
                  <w:rFonts w:ascii="Calibri" w:hAnsi="Calibri" w:cstheme="minorHAnsi"/>
                  <w:szCs w:val="21"/>
                </w:rPr>
                <w:delText>Mandatory, Manual input</w:delText>
              </w:r>
              <w:bookmarkStart w:id="9770" w:name="_Toc520840132"/>
              <w:bookmarkEnd w:id="9770"/>
            </w:del>
          </w:p>
        </w:tc>
        <w:bookmarkStart w:id="9771" w:name="_Toc520840133"/>
        <w:bookmarkEnd w:id="9771"/>
      </w:tr>
      <w:tr w:rsidR="00A23FA3" w:rsidRPr="00A23FA3" w:rsidDel="00135389" w14:paraId="1A816C04" w14:textId="77777777" w:rsidTr="004E7EDF">
        <w:trPr>
          <w:del w:id="9772" w:author="raye" w:date="2018-07-20T17:11:00Z"/>
        </w:trPr>
        <w:tc>
          <w:tcPr>
            <w:tcW w:w="424" w:type="dxa"/>
          </w:tcPr>
          <w:p w14:paraId="77AE7A90" w14:textId="53C5FD10" w:rsidR="00F05B2C" w:rsidRPr="00A23FA3" w:rsidDel="00135389" w:rsidRDefault="00F05B2C" w:rsidP="00C409AC">
            <w:pPr>
              <w:rPr>
                <w:del w:id="9773" w:author="raye" w:date="2018-07-20T17:11:00Z"/>
                <w:rFonts w:ascii="Calibri" w:hAnsi="Calibri" w:cstheme="minorHAnsi"/>
                <w:szCs w:val="21"/>
              </w:rPr>
            </w:pPr>
            <w:del w:id="9774" w:author="raye" w:date="2018-07-20T17:11:00Z">
              <w:r w:rsidRPr="00A23FA3" w:rsidDel="00135389">
                <w:rPr>
                  <w:rFonts w:ascii="Calibri" w:hAnsi="Calibri" w:cstheme="minorHAnsi"/>
                  <w:szCs w:val="21"/>
                </w:rPr>
                <w:delText>7</w:delText>
              </w:r>
              <w:bookmarkStart w:id="9775" w:name="_Toc520840134"/>
              <w:bookmarkEnd w:id="9775"/>
            </w:del>
          </w:p>
        </w:tc>
        <w:tc>
          <w:tcPr>
            <w:tcW w:w="2836" w:type="dxa"/>
          </w:tcPr>
          <w:p w14:paraId="7BA0ED8E" w14:textId="6D8A2235" w:rsidR="00F05B2C" w:rsidRPr="00A23FA3" w:rsidDel="00135389" w:rsidRDefault="00F05B2C" w:rsidP="00A769EC">
            <w:pPr>
              <w:rPr>
                <w:del w:id="9776" w:author="raye" w:date="2018-07-20T17:11:00Z"/>
                <w:rFonts w:ascii="Calibri" w:hAnsi="Calibri" w:cstheme="minorHAnsi"/>
                <w:szCs w:val="21"/>
              </w:rPr>
            </w:pPr>
            <w:del w:id="9777" w:author="raye" w:date="2018-07-20T17:11:00Z">
              <w:r w:rsidRPr="00A23FA3" w:rsidDel="00135389">
                <w:rPr>
                  <w:rFonts w:ascii="Calibri" w:hAnsi="Calibri" w:cstheme="minorHAnsi"/>
                  <w:szCs w:val="21"/>
                </w:rPr>
                <w:delText>BOC branch</w:delText>
              </w:r>
              <w:bookmarkStart w:id="9778" w:name="_Toc520840135"/>
              <w:bookmarkEnd w:id="9778"/>
            </w:del>
          </w:p>
        </w:tc>
        <w:tc>
          <w:tcPr>
            <w:tcW w:w="1843" w:type="dxa"/>
          </w:tcPr>
          <w:p w14:paraId="67C65B8B" w14:textId="63433065" w:rsidR="00F05B2C" w:rsidRPr="00A23FA3" w:rsidDel="00135389" w:rsidRDefault="007A1338" w:rsidP="00774ECE">
            <w:pPr>
              <w:jc w:val="left"/>
              <w:rPr>
                <w:del w:id="9779" w:author="raye" w:date="2018-07-20T17:11:00Z"/>
                <w:rFonts w:ascii="Calibri" w:hAnsi="Calibri" w:cstheme="minorHAnsi"/>
                <w:szCs w:val="21"/>
              </w:rPr>
            </w:pPr>
            <w:del w:id="9780" w:author="raye" w:date="2018-07-20T17:11:00Z">
              <w:r w:rsidRPr="00A23FA3" w:rsidDel="00135389">
                <w:rPr>
                  <w:rFonts w:ascii="Calibri" w:hAnsi="Calibri" w:cstheme="minorHAnsi"/>
                  <w:szCs w:val="21"/>
                </w:rPr>
                <w:delText>Branch Name</w:delText>
              </w:r>
              <w:bookmarkStart w:id="9781" w:name="_Toc520840136"/>
              <w:bookmarkEnd w:id="9781"/>
            </w:del>
          </w:p>
        </w:tc>
        <w:tc>
          <w:tcPr>
            <w:tcW w:w="2411" w:type="dxa"/>
          </w:tcPr>
          <w:p w14:paraId="3FB2C02F" w14:textId="7AD2564D" w:rsidR="00F05B2C" w:rsidRPr="00A23FA3" w:rsidDel="00135389" w:rsidRDefault="00337C05" w:rsidP="00774ECE">
            <w:pPr>
              <w:rPr>
                <w:del w:id="9782" w:author="raye" w:date="2018-07-20T17:11:00Z"/>
                <w:rFonts w:ascii="Calibri" w:hAnsi="Calibri" w:cstheme="minorHAnsi"/>
                <w:szCs w:val="21"/>
              </w:rPr>
            </w:pPr>
            <w:del w:id="9783" w:author="raye" w:date="2018-07-20T17:11:00Z">
              <w:r w:rsidRPr="00A23FA3" w:rsidDel="00135389">
                <w:rPr>
                  <w:rFonts w:ascii="Calibri" w:hAnsi="Calibri" w:cstheme="minorHAnsi"/>
                  <w:szCs w:val="21"/>
                </w:rPr>
                <w:delText>Optional</w:delText>
              </w:r>
              <w:bookmarkStart w:id="9784" w:name="_Toc520840137"/>
              <w:bookmarkEnd w:id="9784"/>
            </w:del>
          </w:p>
        </w:tc>
        <w:bookmarkStart w:id="9785" w:name="_Toc520840138"/>
        <w:bookmarkEnd w:id="9785"/>
      </w:tr>
      <w:tr w:rsidR="00A23FA3" w:rsidRPr="00A23FA3" w:rsidDel="00135389" w14:paraId="72199C7B" w14:textId="77777777" w:rsidTr="004E7EDF">
        <w:trPr>
          <w:del w:id="9786" w:author="raye" w:date="2018-07-20T17:11:00Z"/>
        </w:trPr>
        <w:tc>
          <w:tcPr>
            <w:tcW w:w="424" w:type="dxa"/>
          </w:tcPr>
          <w:p w14:paraId="426E9609" w14:textId="79232345" w:rsidR="006E28CC" w:rsidRPr="00A23FA3" w:rsidDel="00135389" w:rsidRDefault="006E28CC" w:rsidP="00C409AC">
            <w:pPr>
              <w:rPr>
                <w:del w:id="9787" w:author="raye" w:date="2018-07-20T17:11:00Z"/>
                <w:rFonts w:ascii="Calibri" w:hAnsi="Calibri" w:cstheme="minorHAnsi"/>
                <w:szCs w:val="21"/>
              </w:rPr>
            </w:pPr>
            <w:del w:id="9788" w:author="raye" w:date="2018-07-20T17:11:00Z">
              <w:r w:rsidRPr="00A23FA3" w:rsidDel="00135389">
                <w:rPr>
                  <w:rFonts w:ascii="Calibri" w:hAnsi="Calibri" w:cstheme="minorHAnsi"/>
                  <w:szCs w:val="21"/>
                </w:rPr>
                <w:delText>4</w:delText>
              </w:r>
              <w:bookmarkStart w:id="9789" w:name="_Toc520840139"/>
              <w:bookmarkEnd w:id="9789"/>
            </w:del>
          </w:p>
        </w:tc>
        <w:tc>
          <w:tcPr>
            <w:tcW w:w="2836" w:type="dxa"/>
          </w:tcPr>
          <w:p w14:paraId="277EB71B" w14:textId="1017EACA" w:rsidR="006E28CC" w:rsidRPr="00A23FA3" w:rsidDel="00135389" w:rsidRDefault="006E28CC" w:rsidP="00A769EC">
            <w:pPr>
              <w:rPr>
                <w:del w:id="9790" w:author="raye" w:date="2018-07-20T17:11:00Z"/>
                <w:rFonts w:ascii="Calibri" w:hAnsi="Calibri" w:cstheme="minorHAnsi"/>
                <w:szCs w:val="21"/>
              </w:rPr>
            </w:pPr>
            <w:del w:id="9791" w:author="raye" w:date="2018-07-20T17:11:00Z">
              <w:r w:rsidRPr="00A23FA3" w:rsidDel="00135389">
                <w:rPr>
                  <w:rFonts w:ascii="Calibri" w:hAnsi="Calibri" w:cstheme="minorHAnsi"/>
                  <w:szCs w:val="21"/>
                </w:rPr>
                <w:delText>”Save”</w:delText>
              </w:r>
              <w:bookmarkStart w:id="9792" w:name="_Toc520840140"/>
              <w:bookmarkEnd w:id="9792"/>
            </w:del>
          </w:p>
        </w:tc>
        <w:tc>
          <w:tcPr>
            <w:tcW w:w="1843" w:type="dxa"/>
          </w:tcPr>
          <w:p w14:paraId="4343467F" w14:textId="1888FEC7" w:rsidR="006E28CC" w:rsidRPr="00A23FA3" w:rsidDel="00135389" w:rsidRDefault="00BD7FF2" w:rsidP="00774ECE">
            <w:pPr>
              <w:rPr>
                <w:del w:id="9793" w:author="raye" w:date="2018-07-20T17:11:00Z"/>
                <w:rFonts w:ascii="Calibri" w:hAnsi="Calibri" w:cstheme="minorHAnsi"/>
                <w:szCs w:val="21"/>
              </w:rPr>
            </w:pPr>
            <w:del w:id="9794" w:author="raye" w:date="2018-07-20T17:11:00Z">
              <w:r w:rsidRPr="00A23FA3" w:rsidDel="00135389">
                <w:rPr>
                  <w:rFonts w:ascii="Calibri" w:hAnsi="Calibri" w:cstheme="minorHAnsi"/>
                  <w:szCs w:val="21"/>
                </w:rPr>
                <w:delText>b</w:delText>
              </w:r>
              <w:r w:rsidR="001F35C5" w:rsidRPr="00A23FA3" w:rsidDel="00135389">
                <w:rPr>
                  <w:rFonts w:ascii="Calibri" w:hAnsi="Calibri" w:cstheme="minorHAnsi"/>
                  <w:szCs w:val="21"/>
                </w:rPr>
                <w:delText>utton</w:delText>
              </w:r>
              <w:bookmarkStart w:id="9795" w:name="_Toc520840141"/>
              <w:bookmarkEnd w:id="9795"/>
            </w:del>
          </w:p>
        </w:tc>
        <w:tc>
          <w:tcPr>
            <w:tcW w:w="2411" w:type="dxa"/>
          </w:tcPr>
          <w:p w14:paraId="06F45F1D" w14:textId="5AA2DD87" w:rsidR="00337C05" w:rsidRPr="00A23FA3" w:rsidDel="00135389" w:rsidRDefault="00337C05" w:rsidP="00774ECE">
            <w:pPr>
              <w:rPr>
                <w:del w:id="9796" w:author="raye" w:date="2018-07-20T17:11:00Z"/>
                <w:rFonts w:ascii="Calibri" w:hAnsi="Calibri" w:cstheme="minorHAnsi"/>
                <w:szCs w:val="21"/>
              </w:rPr>
            </w:pPr>
            <w:del w:id="9797" w:author="raye" w:date="2018-07-20T17:11:00Z">
              <w:r w:rsidRPr="00A23FA3" w:rsidDel="00135389">
                <w:rPr>
                  <w:rFonts w:ascii="Calibri" w:hAnsi="Calibri" w:cstheme="minorHAnsi"/>
                  <w:szCs w:val="21"/>
                </w:rPr>
                <w:delText xml:space="preserve">Save input information. </w:delText>
              </w:r>
              <w:bookmarkStart w:id="9798" w:name="_Toc520840142"/>
              <w:bookmarkEnd w:id="9798"/>
            </w:del>
          </w:p>
        </w:tc>
        <w:bookmarkStart w:id="9799" w:name="_Toc520840143"/>
        <w:bookmarkEnd w:id="9799"/>
      </w:tr>
    </w:tbl>
    <w:p w14:paraId="3BC87814" w14:textId="52AF5C5D" w:rsidR="006E28CC" w:rsidRPr="00A23FA3" w:rsidDel="00135389" w:rsidRDefault="007A1338" w:rsidP="00C409AC">
      <w:pPr>
        <w:ind w:leftChars="270" w:left="567"/>
        <w:rPr>
          <w:del w:id="9800" w:author="raye" w:date="2018-07-20T17:11:00Z"/>
          <w:rFonts w:ascii="Calibri" w:hAnsi="Calibri" w:cstheme="minorHAnsi"/>
          <w:sz w:val="24"/>
          <w:szCs w:val="24"/>
        </w:rPr>
      </w:pPr>
      <w:del w:id="9801" w:author="raye" w:date="2018-07-20T17:11:00Z">
        <w:r w:rsidRPr="00A23FA3" w:rsidDel="00135389">
          <w:rPr>
            <w:rFonts w:ascii="Calibri" w:hAnsi="Calibri"/>
            <w:sz w:val="24"/>
            <w:szCs w:val="24"/>
          </w:rPr>
          <w:delText xml:space="preserve">Note * see appendix for specific input </w:delText>
        </w:r>
        <w:r w:rsidR="00337C05" w:rsidRPr="00A23FA3" w:rsidDel="00135389">
          <w:rPr>
            <w:rFonts w:ascii="Calibri" w:hAnsi="Calibri"/>
            <w:sz w:val="24"/>
            <w:szCs w:val="24"/>
          </w:rPr>
          <w:delText>elements</w:delText>
        </w:r>
        <w:r w:rsidR="00337C05" w:rsidRPr="00A23FA3" w:rsidDel="00135389">
          <w:rPr>
            <w:rFonts w:ascii="Calibri" w:hAnsi="Calibri" w:cstheme="minorHAnsi"/>
            <w:sz w:val="24"/>
            <w:szCs w:val="24"/>
          </w:rPr>
          <w:delText xml:space="preserve"> </w:delText>
        </w:r>
        <w:r w:rsidR="006E28CC" w:rsidRPr="00A23FA3" w:rsidDel="00135389">
          <w:rPr>
            <w:rFonts w:ascii="Calibri" w:hAnsi="Calibri" w:cstheme="minorHAnsi"/>
            <w:sz w:val="24"/>
            <w:szCs w:val="24"/>
          </w:rPr>
          <w:fldChar w:fldCharType="begin"/>
        </w:r>
        <w:r w:rsidR="006E28CC" w:rsidRPr="00A23FA3" w:rsidDel="00135389">
          <w:rPr>
            <w:rFonts w:ascii="Calibri" w:hAnsi="Calibri" w:cstheme="minorHAnsi"/>
            <w:sz w:val="24"/>
            <w:szCs w:val="24"/>
          </w:rPr>
          <w:delInstrText xml:space="preserve"> REF _Ref508805467 \r \h </w:delInstrText>
        </w:r>
        <w:r w:rsidR="00E31A5D" w:rsidRPr="00A23FA3" w:rsidDel="00135389">
          <w:rPr>
            <w:rFonts w:ascii="Calibri" w:hAnsi="Calibri" w:cstheme="minorHAnsi"/>
            <w:sz w:val="24"/>
            <w:szCs w:val="24"/>
          </w:rPr>
          <w:delInstrText xml:space="preserve"> \* MERGEFORMAT </w:delInstrText>
        </w:r>
        <w:r w:rsidR="006E28CC" w:rsidRPr="00A23FA3" w:rsidDel="00135389">
          <w:rPr>
            <w:rFonts w:ascii="Calibri" w:hAnsi="Calibri" w:cstheme="minorHAnsi"/>
            <w:sz w:val="24"/>
            <w:szCs w:val="24"/>
          </w:rPr>
        </w:r>
        <w:r w:rsidR="006E28CC"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7.1.2</w:delText>
        </w:r>
        <w:r w:rsidR="006E28CC" w:rsidRPr="00A23FA3" w:rsidDel="00135389">
          <w:rPr>
            <w:rFonts w:ascii="Calibri" w:hAnsi="Calibri" w:cstheme="minorHAnsi"/>
            <w:sz w:val="24"/>
            <w:szCs w:val="24"/>
          </w:rPr>
          <w:fldChar w:fldCharType="end"/>
        </w:r>
        <w:bookmarkStart w:id="9802" w:name="_Toc520840144"/>
        <w:bookmarkEnd w:id="9802"/>
      </w:del>
    </w:p>
    <w:p w14:paraId="5B3DD71B" w14:textId="2C773E9E" w:rsidR="009827CE" w:rsidRPr="00A23FA3" w:rsidDel="00135389" w:rsidRDefault="009827CE" w:rsidP="00A769EC">
      <w:pPr>
        <w:widowControl/>
        <w:jc w:val="left"/>
        <w:rPr>
          <w:del w:id="9803" w:author="raye" w:date="2018-07-20T17:11:00Z"/>
          <w:rFonts w:ascii="Calibri" w:hAnsi="Calibri" w:cstheme="minorHAnsi"/>
          <w:b/>
          <w:bCs/>
          <w:sz w:val="32"/>
          <w:szCs w:val="32"/>
        </w:rPr>
      </w:pPr>
      <w:bookmarkStart w:id="9804" w:name="_Toc520840145"/>
      <w:bookmarkStart w:id="9805" w:name="_Ref508583709"/>
      <w:bookmarkEnd w:id="9804"/>
    </w:p>
    <w:p w14:paraId="2292B8F0" w14:textId="15666A62" w:rsidR="0061652A" w:rsidRPr="00A23FA3" w:rsidDel="00135389" w:rsidRDefault="009504B1">
      <w:pPr>
        <w:pStyle w:val="3"/>
        <w:keepNext w:val="0"/>
        <w:keepLines w:val="0"/>
        <w:numPr>
          <w:ilvl w:val="3"/>
          <w:numId w:val="15"/>
        </w:numPr>
        <w:spacing w:before="0" w:after="120" w:line="240" w:lineRule="auto"/>
        <w:rPr>
          <w:del w:id="9806" w:author="raye" w:date="2018-07-20T17:11:00Z"/>
          <w:rFonts w:ascii="Calibri" w:hAnsi="Calibri" w:cstheme="minorHAnsi"/>
        </w:rPr>
        <w:pPrChange w:id="9807" w:author="raye" w:date="2018-07-17T11:05:00Z">
          <w:pPr>
            <w:pStyle w:val="3"/>
            <w:keepNext w:val="0"/>
            <w:keepLines w:val="0"/>
            <w:numPr>
              <w:ilvl w:val="2"/>
              <w:numId w:val="3"/>
            </w:numPr>
            <w:spacing w:before="0" w:after="120" w:line="240" w:lineRule="auto"/>
            <w:ind w:left="993" w:hanging="993"/>
          </w:pPr>
        </w:pPrChange>
      </w:pPr>
      <w:bookmarkStart w:id="9808" w:name="_Toc512250255"/>
      <w:del w:id="9809" w:author="raye" w:date="2018-07-20T17:11:00Z">
        <w:r w:rsidRPr="00A23FA3" w:rsidDel="00135389">
          <w:rPr>
            <w:rFonts w:ascii="Calibri" w:hAnsi="Calibri" w:cstheme="minorHAnsi"/>
          </w:rPr>
          <w:delText xml:space="preserve">Compliance </w:delText>
        </w:r>
        <w:r w:rsidR="0061652A" w:rsidRPr="00A23FA3" w:rsidDel="00135389">
          <w:rPr>
            <w:rFonts w:ascii="Calibri" w:hAnsi="Calibri" w:cstheme="minorHAnsi"/>
          </w:rPr>
          <w:delText>Analyst: Supplementary Notes Page</w:delText>
        </w:r>
        <w:bookmarkStart w:id="9810" w:name="_Toc520840146"/>
        <w:bookmarkEnd w:id="9805"/>
        <w:bookmarkEnd w:id="9808"/>
        <w:bookmarkEnd w:id="9810"/>
      </w:del>
    </w:p>
    <w:p w14:paraId="46D9A971" w14:textId="11D9D8E3" w:rsidR="00337C05" w:rsidRPr="00A23FA3" w:rsidDel="00135389" w:rsidRDefault="00337C05" w:rsidP="00C409AC">
      <w:pPr>
        <w:spacing w:afterLines="50" w:after="156"/>
        <w:ind w:firstLineChars="177" w:firstLine="425"/>
        <w:rPr>
          <w:del w:id="9811" w:author="raye" w:date="2018-07-20T17:11:00Z"/>
          <w:rFonts w:ascii="Calibri" w:hAnsi="Calibri" w:cstheme="minorHAnsi"/>
          <w:sz w:val="24"/>
          <w:szCs w:val="24"/>
        </w:rPr>
      </w:pPr>
      <w:del w:id="9812" w:author="raye" w:date="2018-07-20T17:11:00Z">
        <w:r w:rsidRPr="00A23FA3" w:rsidDel="00135389">
          <w:rPr>
            <w:rFonts w:ascii="Calibri" w:hAnsi="Calibri" w:cstheme="minorHAnsi"/>
            <w:sz w:val="24"/>
            <w:szCs w:val="24"/>
          </w:rPr>
          <w:delText xml:space="preserve">After </w:delText>
        </w:r>
        <w:r w:rsidR="00455C5C" w:rsidRPr="00A23FA3" w:rsidDel="00135389">
          <w:rPr>
            <w:rFonts w:ascii="Calibri" w:hAnsi="Calibri" w:cstheme="minorHAnsi"/>
            <w:sz w:val="24"/>
            <w:szCs w:val="24"/>
          </w:rPr>
          <w:delText>Compliance Analyst</w:delText>
        </w:r>
        <w:r w:rsidRPr="00A23FA3" w:rsidDel="00135389">
          <w:rPr>
            <w:rFonts w:ascii="Calibri" w:hAnsi="Calibri" w:cstheme="minorHAnsi"/>
            <w:sz w:val="24"/>
            <w:szCs w:val="24"/>
          </w:rPr>
          <w:delText xml:space="preserve"> finished all checking for case. Need to fill out the Supplementary Notes Form online for each case.</w:delText>
        </w:r>
        <w:bookmarkStart w:id="9813" w:name="_Toc520840147"/>
        <w:bookmarkEnd w:id="9813"/>
      </w:del>
    </w:p>
    <w:p w14:paraId="1957FA45" w14:textId="4CA0640F" w:rsidR="00E319F5" w:rsidRPr="00A23FA3" w:rsidDel="00135389" w:rsidRDefault="004469C1" w:rsidP="00B01F41">
      <w:pPr>
        <w:pStyle w:val="a0"/>
        <w:numPr>
          <w:ilvl w:val="0"/>
          <w:numId w:val="12"/>
        </w:numPr>
        <w:ind w:firstLineChars="0"/>
        <w:jc w:val="left"/>
        <w:rPr>
          <w:del w:id="9814" w:author="raye" w:date="2018-07-20T17:11:00Z"/>
          <w:rFonts w:ascii="Calibri" w:hAnsi="Calibri" w:cstheme="minorHAnsi"/>
          <w:b/>
          <w:sz w:val="28"/>
          <w:szCs w:val="24"/>
        </w:rPr>
      </w:pPr>
      <w:del w:id="9815"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9816" w:name="_Toc520840148"/>
        <w:bookmarkEnd w:id="9816"/>
      </w:del>
    </w:p>
    <w:p w14:paraId="65336B24" w14:textId="5E87F07B" w:rsidR="00373F23" w:rsidRPr="00A23FA3" w:rsidDel="00135389" w:rsidRDefault="00373F23" w:rsidP="00A769EC">
      <w:pPr>
        <w:jc w:val="center"/>
        <w:rPr>
          <w:del w:id="9817" w:author="raye" w:date="2018-07-20T17:11:00Z"/>
          <w:rFonts w:ascii="Calibri" w:hAnsi="Calibri" w:cstheme="minorHAnsi"/>
          <w:i/>
          <w:sz w:val="24"/>
        </w:rPr>
      </w:pPr>
      <w:del w:id="9818" w:author="raye" w:date="2018-07-20T17:11:00Z">
        <w:r w:rsidRPr="00A23FA3" w:rsidDel="00135389">
          <w:rPr>
            <w:rFonts w:ascii="Calibri" w:hAnsi="Calibri" w:cstheme="minorHAnsi"/>
            <w:i/>
            <w:noProof/>
            <w:sz w:val="24"/>
          </w:rPr>
          <w:drawing>
            <wp:inline distT="0" distB="0" distL="0" distR="0" wp14:anchorId="6C05911E" wp14:editId="51AF25B0">
              <wp:extent cx="4931925" cy="2568102"/>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988998" cy="2597820"/>
                      </a:xfrm>
                      <a:prstGeom prst="rect">
                        <a:avLst/>
                      </a:prstGeom>
                      <a:noFill/>
                    </pic:spPr>
                  </pic:pic>
                </a:graphicData>
              </a:graphic>
            </wp:inline>
          </w:drawing>
        </w:r>
        <w:bookmarkStart w:id="9819" w:name="_Toc520840149"/>
        <w:bookmarkEnd w:id="9819"/>
      </w:del>
    </w:p>
    <w:p w14:paraId="5E1D449E" w14:textId="374F2454" w:rsidR="00E319F5" w:rsidRPr="00A23FA3" w:rsidDel="00135389" w:rsidRDefault="00337C05" w:rsidP="008F3E5E">
      <w:pPr>
        <w:rPr>
          <w:del w:id="9820" w:author="raye" w:date="2018-07-20T17:11:00Z"/>
          <w:rFonts w:ascii="Calibri" w:hAnsi="Calibri" w:cstheme="minorHAnsi"/>
          <w:i/>
          <w:sz w:val="24"/>
        </w:rPr>
      </w:pPr>
      <w:del w:id="9821" w:author="raye" w:date="2018-07-20T17:11:00Z">
        <w:r w:rsidRPr="00A23FA3" w:rsidDel="00135389">
          <w:rPr>
            <w:rFonts w:ascii="Calibri" w:hAnsi="Calibri" w:cstheme="minorHAnsi"/>
            <w:i/>
            <w:sz w:val="24"/>
          </w:rPr>
          <w:delText>Page description:</w:delText>
        </w:r>
        <w:bookmarkStart w:id="9822" w:name="_Toc520840150"/>
        <w:bookmarkEnd w:id="9822"/>
      </w:del>
    </w:p>
    <w:p w14:paraId="748F5B06" w14:textId="6AEE8FFD" w:rsidR="00E319F5" w:rsidRPr="00A23FA3" w:rsidDel="00135389" w:rsidRDefault="0025068D" w:rsidP="00B01F41">
      <w:pPr>
        <w:pStyle w:val="a0"/>
        <w:numPr>
          <w:ilvl w:val="0"/>
          <w:numId w:val="6"/>
        </w:numPr>
        <w:ind w:firstLineChars="0"/>
        <w:jc w:val="left"/>
        <w:rPr>
          <w:del w:id="9823" w:author="raye" w:date="2018-07-20T17:11:00Z"/>
          <w:rFonts w:ascii="Calibri" w:hAnsi="Calibri" w:cstheme="minorHAnsi"/>
          <w:sz w:val="24"/>
          <w:szCs w:val="24"/>
        </w:rPr>
      </w:pPr>
      <w:del w:id="9824" w:author="raye" w:date="2018-07-20T17:11:00Z">
        <w:r w:rsidRPr="00A23FA3" w:rsidDel="00135389">
          <w:rPr>
            <w:rFonts w:ascii="Calibri" w:hAnsi="Calibri" w:cstheme="minorHAnsi"/>
            <w:sz w:val="24"/>
            <w:szCs w:val="24"/>
          </w:rPr>
          <w:delText xml:space="preserve">For </w:delText>
        </w:r>
        <w:r w:rsidR="009E51F8" w:rsidRPr="00A23FA3" w:rsidDel="00135389">
          <w:rPr>
            <w:rFonts w:ascii="Calibri" w:hAnsi="Calibri" w:cstheme="minorHAnsi"/>
            <w:sz w:val="24"/>
            <w:szCs w:val="24"/>
          </w:rPr>
          <w:delText xml:space="preserve">Operations </w:delText>
        </w:r>
        <w:r w:rsidRPr="00A23FA3" w:rsidDel="00135389">
          <w:rPr>
            <w:rFonts w:ascii="Calibri" w:hAnsi="Calibri" w:cstheme="minorHAnsi"/>
            <w:sz w:val="24"/>
            <w:szCs w:val="24"/>
          </w:rPr>
          <w:delText>unit submission, if you don't need to report immediately to LCD Compliance Analyst to complete all kinds of audit surveys, click on the "Supplementary Notes" button on the Review interface, and this interface appears.</w:delText>
        </w:r>
        <w:bookmarkStart w:id="9825" w:name="_Toc520840151"/>
        <w:bookmarkEnd w:id="9825"/>
      </w:del>
    </w:p>
    <w:p w14:paraId="0F9BD3D8" w14:textId="7E1964E2" w:rsidR="00E319F5" w:rsidRPr="00A23FA3" w:rsidDel="00135389" w:rsidRDefault="0025068D" w:rsidP="00B01F41">
      <w:pPr>
        <w:pStyle w:val="a0"/>
        <w:numPr>
          <w:ilvl w:val="0"/>
          <w:numId w:val="6"/>
        </w:numPr>
        <w:ind w:firstLineChars="0"/>
        <w:jc w:val="left"/>
        <w:rPr>
          <w:del w:id="9826" w:author="raye" w:date="2018-07-20T17:11:00Z"/>
          <w:rFonts w:ascii="Calibri" w:hAnsi="Calibri" w:cstheme="minorHAnsi"/>
          <w:sz w:val="24"/>
          <w:szCs w:val="24"/>
        </w:rPr>
      </w:pPr>
      <w:del w:id="9827" w:author="raye" w:date="2018-07-20T17:11:00Z">
        <w:r w:rsidRPr="00A23FA3" w:rsidDel="00135389">
          <w:rPr>
            <w:rFonts w:ascii="Calibri" w:hAnsi="Calibri" w:cstheme="minorHAnsi"/>
            <w:sz w:val="24"/>
            <w:szCs w:val="24"/>
          </w:rPr>
          <w:delText xml:space="preserve">For </w:delText>
        </w:r>
        <w:r w:rsidR="009E51F8" w:rsidRPr="00A23FA3" w:rsidDel="00135389">
          <w:rPr>
            <w:rFonts w:ascii="Calibri" w:hAnsi="Calibri" w:cstheme="minorHAnsi"/>
            <w:sz w:val="24"/>
            <w:szCs w:val="24"/>
          </w:rPr>
          <w:delText xml:space="preserve">Operations </w:delText>
        </w:r>
        <w:r w:rsidRPr="00A23FA3" w:rsidDel="00135389">
          <w:rPr>
            <w:rFonts w:ascii="Calibri" w:hAnsi="Calibri" w:cstheme="minorHAnsi"/>
            <w:sz w:val="24"/>
            <w:szCs w:val="24"/>
          </w:rPr>
          <w:delText>unit, if it has been reported to LCDs immediately, after Compliance Analyst has completed all kinds of audit investigations, and after receiving feedback from LCD, Analyst has clicked the "Supplementary Notes" button on the Review interface, and this interface appears.</w:delText>
        </w:r>
        <w:bookmarkStart w:id="9828" w:name="_Toc520840152"/>
        <w:bookmarkEnd w:id="9828"/>
      </w:del>
    </w:p>
    <w:p w14:paraId="23DE54A4" w14:textId="7AC0FB79" w:rsidR="00E319F5" w:rsidRPr="00A23FA3" w:rsidDel="00135389" w:rsidRDefault="0025068D" w:rsidP="00B01F41">
      <w:pPr>
        <w:pStyle w:val="a0"/>
        <w:numPr>
          <w:ilvl w:val="0"/>
          <w:numId w:val="6"/>
        </w:numPr>
        <w:ind w:firstLineChars="0"/>
        <w:jc w:val="left"/>
        <w:rPr>
          <w:del w:id="9829" w:author="raye" w:date="2018-07-20T17:11:00Z"/>
          <w:rFonts w:ascii="Calibri" w:hAnsi="Calibri" w:cstheme="minorHAnsi"/>
          <w:sz w:val="24"/>
          <w:szCs w:val="24"/>
        </w:rPr>
      </w:pPr>
      <w:del w:id="9830" w:author="raye" w:date="2018-07-20T17:11:00Z">
        <w:r w:rsidRPr="00A23FA3" w:rsidDel="00135389">
          <w:rPr>
            <w:rFonts w:ascii="Calibri" w:hAnsi="Calibri" w:cstheme="minorHAnsi"/>
            <w:sz w:val="24"/>
            <w:szCs w:val="24"/>
          </w:rPr>
          <w:delText xml:space="preserve">The elements of this form page, ref </w:delText>
        </w:r>
        <w:r w:rsidR="00E319F5" w:rsidRPr="00A23FA3" w:rsidDel="00135389">
          <w:rPr>
            <w:rFonts w:ascii="Calibri" w:hAnsi="Calibri" w:cstheme="minorHAnsi"/>
            <w:sz w:val="24"/>
            <w:szCs w:val="24"/>
          </w:rPr>
          <w:fldChar w:fldCharType="begin"/>
        </w:r>
        <w:r w:rsidR="00E319F5" w:rsidRPr="00A23FA3" w:rsidDel="00135389">
          <w:rPr>
            <w:rFonts w:ascii="Calibri" w:hAnsi="Calibri" w:cstheme="minorHAnsi"/>
            <w:sz w:val="24"/>
            <w:szCs w:val="24"/>
          </w:rPr>
          <w:delInstrText xml:space="preserve"> REF _Ref508798703 \r \h </w:delInstrText>
        </w:r>
        <w:r w:rsidR="00E31A5D" w:rsidRPr="00A23FA3" w:rsidDel="00135389">
          <w:rPr>
            <w:rFonts w:ascii="Calibri" w:hAnsi="Calibri" w:cstheme="minorHAnsi"/>
            <w:sz w:val="24"/>
            <w:szCs w:val="24"/>
          </w:rPr>
          <w:delInstrText xml:space="preserve"> \* MERGEFORMAT </w:delInstrText>
        </w:r>
        <w:r w:rsidR="00E319F5" w:rsidRPr="00A23FA3" w:rsidDel="00135389">
          <w:rPr>
            <w:rFonts w:ascii="Calibri" w:hAnsi="Calibri" w:cstheme="minorHAnsi"/>
            <w:sz w:val="24"/>
            <w:szCs w:val="24"/>
          </w:rPr>
        </w:r>
        <w:r w:rsidR="00E319F5"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7.1.3</w:delText>
        </w:r>
        <w:r w:rsidR="00E319F5" w:rsidRPr="00A23FA3" w:rsidDel="00135389">
          <w:rPr>
            <w:rFonts w:ascii="Calibri" w:hAnsi="Calibri" w:cstheme="minorHAnsi"/>
            <w:sz w:val="24"/>
            <w:szCs w:val="24"/>
          </w:rPr>
          <w:fldChar w:fldCharType="end"/>
        </w:r>
        <w:r w:rsidR="006E28CC" w:rsidRPr="00A23FA3" w:rsidDel="00135389">
          <w:rPr>
            <w:rFonts w:ascii="Calibri" w:hAnsi="Calibri" w:cstheme="minorHAnsi"/>
            <w:sz w:val="24"/>
            <w:szCs w:val="24"/>
          </w:rPr>
          <w:delText>。</w:delText>
        </w:r>
        <w:bookmarkStart w:id="9831" w:name="_Toc520840153"/>
        <w:bookmarkEnd w:id="9831"/>
      </w:del>
    </w:p>
    <w:p w14:paraId="5F4FC1EF" w14:textId="30F8299C" w:rsidR="00E319F5" w:rsidRPr="00A23FA3" w:rsidDel="00135389" w:rsidRDefault="004469C1" w:rsidP="00B01F41">
      <w:pPr>
        <w:pStyle w:val="a0"/>
        <w:numPr>
          <w:ilvl w:val="0"/>
          <w:numId w:val="12"/>
        </w:numPr>
        <w:ind w:firstLineChars="0"/>
        <w:jc w:val="left"/>
        <w:rPr>
          <w:del w:id="9832" w:author="raye" w:date="2018-07-20T17:11:00Z"/>
          <w:rFonts w:ascii="Calibri" w:hAnsi="Calibri" w:cstheme="minorHAnsi"/>
          <w:b/>
          <w:sz w:val="28"/>
          <w:szCs w:val="24"/>
        </w:rPr>
      </w:pPr>
      <w:del w:id="9833" w:author="raye" w:date="2018-07-20T17:11:00Z">
        <w:r w:rsidRPr="00A23FA3" w:rsidDel="00135389">
          <w:rPr>
            <w:rFonts w:ascii="Calibri" w:hAnsi="Calibri" w:cstheme="minorHAnsi"/>
            <w:b/>
            <w:sz w:val="28"/>
            <w:szCs w:val="24"/>
          </w:rPr>
          <w:delText>UI Elements</w:delText>
        </w:r>
        <w:bookmarkStart w:id="9834" w:name="_Toc520840154"/>
        <w:bookmarkEnd w:id="9834"/>
      </w:del>
    </w:p>
    <w:tbl>
      <w:tblPr>
        <w:tblStyle w:val="a9"/>
        <w:tblW w:w="7939" w:type="dxa"/>
        <w:tblInd w:w="421" w:type="dxa"/>
        <w:tblLook w:val="04A0" w:firstRow="1" w:lastRow="0" w:firstColumn="1" w:lastColumn="0" w:noHBand="0" w:noVBand="1"/>
      </w:tblPr>
      <w:tblGrid>
        <w:gridCol w:w="424"/>
        <w:gridCol w:w="3261"/>
        <w:gridCol w:w="1843"/>
        <w:gridCol w:w="2411"/>
      </w:tblGrid>
      <w:tr w:rsidR="00A23FA3" w:rsidRPr="00A23FA3" w:rsidDel="00135389" w14:paraId="5B952261" w14:textId="77777777" w:rsidTr="00D64C90">
        <w:trPr>
          <w:del w:id="9835" w:author="raye" w:date="2018-07-20T17:11:00Z"/>
        </w:trPr>
        <w:tc>
          <w:tcPr>
            <w:tcW w:w="424" w:type="dxa"/>
            <w:shd w:val="clear" w:color="auto" w:fill="BFBFBF" w:themeFill="background1" w:themeFillShade="BF"/>
          </w:tcPr>
          <w:p w14:paraId="11CFE03E" w14:textId="3B6118D8" w:rsidR="00E319F5" w:rsidRPr="00A23FA3" w:rsidDel="00135389" w:rsidRDefault="00E319F5" w:rsidP="00A769EC">
            <w:pPr>
              <w:rPr>
                <w:del w:id="9836" w:author="raye" w:date="2018-07-20T17:11:00Z"/>
                <w:rFonts w:ascii="Calibri" w:hAnsi="Calibri" w:cstheme="minorHAnsi"/>
                <w:szCs w:val="21"/>
              </w:rPr>
            </w:pPr>
            <w:del w:id="9837" w:author="raye" w:date="2018-07-20T17:11:00Z">
              <w:r w:rsidRPr="00A23FA3" w:rsidDel="00135389">
                <w:rPr>
                  <w:rFonts w:ascii="Calibri" w:hAnsi="Calibri" w:cstheme="minorHAnsi"/>
                  <w:szCs w:val="21"/>
                </w:rPr>
                <w:delText>#</w:delText>
              </w:r>
              <w:bookmarkStart w:id="9838" w:name="_Toc520840155"/>
              <w:bookmarkEnd w:id="9838"/>
            </w:del>
          </w:p>
        </w:tc>
        <w:tc>
          <w:tcPr>
            <w:tcW w:w="3261" w:type="dxa"/>
            <w:shd w:val="clear" w:color="auto" w:fill="BFBFBF" w:themeFill="background1" w:themeFillShade="BF"/>
          </w:tcPr>
          <w:p w14:paraId="6EDA6C02" w14:textId="1702E1C6" w:rsidR="00E319F5" w:rsidRPr="00A23FA3" w:rsidDel="00135389" w:rsidRDefault="00E319F5" w:rsidP="00774ECE">
            <w:pPr>
              <w:rPr>
                <w:del w:id="9839" w:author="raye" w:date="2018-07-20T17:11:00Z"/>
                <w:rFonts w:ascii="Calibri" w:hAnsi="Calibri" w:cstheme="minorHAnsi"/>
                <w:szCs w:val="21"/>
              </w:rPr>
            </w:pPr>
            <w:del w:id="9840" w:author="raye" w:date="2018-07-20T17:11:00Z">
              <w:r w:rsidRPr="00A23FA3" w:rsidDel="00135389">
                <w:rPr>
                  <w:rFonts w:ascii="Calibri" w:hAnsi="Calibri" w:cstheme="minorHAnsi"/>
                  <w:szCs w:val="21"/>
                </w:rPr>
                <w:delText>ITEM</w:delText>
              </w:r>
              <w:bookmarkStart w:id="9841" w:name="_Toc520840156"/>
              <w:bookmarkEnd w:id="9841"/>
            </w:del>
          </w:p>
        </w:tc>
        <w:tc>
          <w:tcPr>
            <w:tcW w:w="1843" w:type="dxa"/>
            <w:shd w:val="clear" w:color="auto" w:fill="BFBFBF" w:themeFill="background1" w:themeFillShade="BF"/>
          </w:tcPr>
          <w:p w14:paraId="4C6E7F7D" w14:textId="649C3175" w:rsidR="00E319F5" w:rsidRPr="00A23FA3" w:rsidDel="00135389" w:rsidRDefault="00E319F5" w:rsidP="00774ECE">
            <w:pPr>
              <w:rPr>
                <w:del w:id="9842" w:author="raye" w:date="2018-07-20T17:11:00Z"/>
                <w:rFonts w:ascii="Calibri" w:hAnsi="Calibri" w:cstheme="minorHAnsi"/>
                <w:szCs w:val="21"/>
              </w:rPr>
            </w:pPr>
            <w:del w:id="9843" w:author="raye" w:date="2018-07-20T17:11:00Z">
              <w:r w:rsidRPr="00A23FA3" w:rsidDel="00135389">
                <w:rPr>
                  <w:rFonts w:ascii="Calibri" w:hAnsi="Calibri" w:cstheme="minorHAnsi"/>
                  <w:szCs w:val="21"/>
                </w:rPr>
                <w:delText>NAME</w:delText>
              </w:r>
              <w:bookmarkStart w:id="9844" w:name="_Toc520840157"/>
              <w:bookmarkEnd w:id="9844"/>
            </w:del>
          </w:p>
        </w:tc>
        <w:tc>
          <w:tcPr>
            <w:tcW w:w="2411" w:type="dxa"/>
            <w:shd w:val="clear" w:color="auto" w:fill="BFBFBF" w:themeFill="background1" w:themeFillShade="BF"/>
          </w:tcPr>
          <w:p w14:paraId="461DB481" w14:textId="57224F1D" w:rsidR="00E319F5" w:rsidRPr="00A23FA3" w:rsidDel="00135389" w:rsidRDefault="00E319F5" w:rsidP="00774ECE">
            <w:pPr>
              <w:rPr>
                <w:del w:id="9845" w:author="raye" w:date="2018-07-20T17:11:00Z"/>
                <w:rFonts w:ascii="Calibri" w:hAnsi="Calibri" w:cstheme="minorHAnsi"/>
                <w:szCs w:val="21"/>
              </w:rPr>
            </w:pPr>
            <w:del w:id="9846" w:author="raye" w:date="2018-07-20T17:11:00Z">
              <w:r w:rsidRPr="00A23FA3" w:rsidDel="00135389">
                <w:rPr>
                  <w:rFonts w:ascii="Calibri" w:hAnsi="Calibri" w:cstheme="minorHAnsi"/>
                  <w:szCs w:val="21"/>
                </w:rPr>
                <w:delText>DESCRIPTION</w:delText>
              </w:r>
              <w:bookmarkStart w:id="9847" w:name="_Toc520840158"/>
              <w:bookmarkEnd w:id="9847"/>
            </w:del>
          </w:p>
        </w:tc>
        <w:bookmarkStart w:id="9848" w:name="_Toc520840159"/>
        <w:bookmarkEnd w:id="9848"/>
      </w:tr>
      <w:tr w:rsidR="00A23FA3" w:rsidRPr="00A23FA3" w:rsidDel="00135389" w14:paraId="0354BB48" w14:textId="77777777" w:rsidTr="00D64C90">
        <w:trPr>
          <w:del w:id="9849" w:author="raye" w:date="2018-07-20T17:11:00Z"/>
        </w:trPr>
        <w:tc>
          <w:tcPr>
            <w:tcW w:w="424" w:type="dxa"/>
          </w:tcPr>
          <w:p w14:paraId="0230C898" w14:textId="2BE7129C" w:rsidR="00E319F5" w:rsidRPr="00A23FA3" w:rsidDel="00135389" w:rsidRDefault="00E319F5" w:rsidP="00C409AC">
            <w:pPr>
              <w:rPr>
                <w:del w:id="9850" w:author="raye" w:date="2018-07-20T17:11:00Z"/>
                <w:rFonts w:ascii="Calibri" w:hAnsi="Calibri" w:cstheme="minorHAnsi"/>
                <w:szCs w:val="21"/>
              </w:rPr>
            </w:pPr>
            <w:del w:id="9851" w:author="raye" w:date="2018-07-20T17:11:00Z">
              <w:r w:rsidRPr="00A23FA3" w:rsidDel="00135389">
                <w:rPr>
                  <w:rFonts w:ascii="Calibri" w:hAnsi="Calibri" w:cstheme="minorHAnsi"/>
                  <w:szCs w:val="21"/>
                </w:rPr>
                <w:delText>1</w:delText>
              </w:r>
              <w:bookmarkStart w:id="9852" w:name="_Toc520840160"/>
              <w:bookmarkEnd w:id="9852"/>
            </w:del>
          </w:p>
        </w:tc>
        <w:tc>
          <w:tcPr>
            <w:tcW w:w="3261" w:type="dxa"/>
          </w:tcPr>
          <w:p w14:paraId="248C2ACA" w14:textId="55AE11FF" w:rsidR="00E319F5" w:rsidRPr="00A23FA3" w:rsidDel="00135389" w:rsidRDefault="00373F23" w:rsidP="00A769EC">
            <w:pPr>
              <w:jc w:val="left"/>
              <w:rPr>
                <w:del w:id="9853" w:author="raye" w:date="2018-07-20T17:11:00Z"/>
                <w:rFonts w:ascii="Calibri" w:hAnsi="Calibri" w:cstheme="minorHAnsi"/>
                <w:szCs w:val="21"/>
              </w:rPr>
            </w:pPr>
            <w:del w:id="9854" w:author="raye" w:date="2018-07-20T17:11:00Z">
              <w:r w:rsidRPr="00A23FA3" w:rsidDel="00135389">
                <w:rPr>
                  <w:rFonts w:ascii="Calibri" w:hAnsi="Calibri" w:cstheme="minorHAnsi"/>
                  <w:szCs w:val="21"/>
                </w:rPr>
                <w:delText>Customer Name</w:delText>
              </w:r>
              <w:bookmarkStart w:id="9855" w:name="_Toc520840161"/>
              <w:bookmarkEnd w:id="9855"/>
            </w:del>
          </w:p>
        </w:tc>
        <w:tc>
          <w:tcPr>
            <w:tcW w:w="1843" w:type="dxa"/>
          </w:tcPr>
          <w:p w14:paraId="30524A5F" w14:textId="22509F06" w:rsidR="00E319F5" w:rsidRPr="00A23FA3" w:rsidDel="00135389" w:rsidRDefault="0025068D" w:rsidP="00774ECE">
            <w:pPr>
              <w:rPr>
                <w:del w:id="9856" w:author="raye" w:date="2018-07-20T17:11:00Z"/>
                <w:rFonts w:ascii="Calibri" w:hAnsi="Calibri" w:cstheme="minorHAnsi"/>
                <w:szCs w:val="21"/>
              </w:rPr>
            </w:pPr>
            <w:del w:id="9857" w:author="raye" w:date="2018-07-20T17:11:00Z">
              <w:r w:rsidRPr="00A23FA3" w:rsidDel="00135389">
                <w:rPr>
                  <w:rFonts w:ascii="Calibri" w:hAnsi="Calibri" w:cstheme="minorHAnsi"/>
                  <w:szCs w:val="21"/>
                </w:rPr>
                <w:delText>Client Name</w:delText>
              </w:r>
              <w:bookmarkStart w:id="9858" w:name="_Toc520840162"/>
              <w:bookmarkEnd w:id="9858"/>
            </w:del>
          </w:p>
        </w:tc>
        <w:tc>
          <w:tcPr>
            <w:tcW w:w="2411" w:type="dxa"/>
          </w:tcPr>
          <w:p w14:paraId="5FFBF7D3" w14:textId="48226197" w:rsidR="00E319F5" w:rsidRPr="00A23FA3" w:rsidDel="00135389" w:rsidRDefault="0025068D" w:rsidP="00774ECE">
            <w:pPr>
              <w:jc w:val="left"/>
              <w:rPr>
                <w:del w:id="9859" w:author="raye" w:date="2018-07-20T17:11:00Z"/>
                <w:rFonts w:ascii="Calibri" w:hAnsi="Calibri" w:cstheme="minorHAnsi"/>
                <w:szCs w:val="21"/>
              </w:rPr>
            </w:pPr>
            <w:del w:id="9860" w:author="raye" w:date="2018-07-20T17:11:00Z">
              <w:r w:rsidRPr="00A23FA3" w:rsidDel="00135389">
                <w:rPr>
                  <w:rFonts w:ascii="Calibri" w:hAnsi="Calibri" w:cstheme="minorHAnsi"/>
                  <w:szCs w:val="21"/>
                </w:rPr>
                <w:delText xml:space="preserve">Mandatory, come </w:delText>
              </w:r>
              <w:r w:rsidR="00D35193" w:rsidRPr="00A23FA3" w:rsidDel="00135389">
                <w:rPr>
                  <w:rFonts w:ascii="Calibri" w:hAnsi="Calibri" w:cstheme="minorHAnsi"/>
                  <w:szCs w:val="21"/>
                </w:rPr>
                <w:delText>from “Create case” input</w:delText>
              </w:r>
              <w:r w:rsidR="00BA4BC9" w:rsidRPr="00A23FA3" w:rsidDel="00135389">
                <w:rPr>
                  <w:rFonts w:ascii="Calibri" w:hAnsi="Calibri" w:cstheme="minorHAnsi"/>
                  <w:szCs w:val="21"/>
                </w:rPr>
                <w:delText xml:space="preserve"> client name</w:delText>
              </w:r>
              <w:bookmarkStart w:id="9861" w:name="_Toc520840163"/>
              <w:bookmarkEnd w:id="9861"/>
            </w:del>
          </w:p>
        </w:tc>
        <w:bookmarkStart w:id="9862" w:name="_Toc520840164"/>
        <w:bookmarkEnd w:id="9862"/>
      </w:tr>
      <w:tr w:rsidR="00A23FA3" w:rsidRPr="00A23FA3" w:rsidDel="00135389" w14:paraId="64A17D0A" w14:textId="77777777" w:rsidTr="00D64C90">
        <w:trPr>
          <w:del w:id="9863" w:author="raye" w:date="2018-07-20T17:11:00Z"/>
        </w:trPr>
        <w:tc>
          <w:tcPr>
            <w:tcW w:w="424" w:type="dxa"/>
          </w:tcPr>
          <w:p w14:paraId="37CC67A3" w14:textId="20C7620F" w:rsidR="00373F23" w:rsidRPr="00A23FA3" w:rsidDel="00135389" w:rsidRDefault="00373F23" w:rsidP="00C409AC">
            <w:pPr>
              <w:rPr>
                <w:del w:id="9864" w:author="raye" w:date="2018-07-20T17:11:00Z"/>
                <w:rFonts w:ascii="Calibri" w:hAnsi="Calibri" w:cstheme="minorHAnsi"/>
                <w:szCs w:val="21"/>
              </w:rPr>
            </w:pPr>
            <w:del w:id="9865" w:author="raye" w:date="2018-07-20T17:11:00Z">
              <w:r w:rsidRPr="00A23FA3" w:rsidDel="00135389">
                <w:rPr>
                  <w:rFonts w:ascii="Calibri" w:hAnsi="Calibri" w:cstheme="minorHAnsi"/>
                  <w:szCs w:val="21"/>
                </w:rPr>
                <w:delText>2</w:delText>
              </w:r>
              <w:bookmarkStart w:id="9866" w:name="_Toc520840165"/>
              <w:bookmarkEnd w:id="9866"/>
            </w:del>
          </w:p>
        </w:tc>
        <w:tc>
          <w:tcPr>
            <w:tcW w:w="3261" w:type="dxa"/>
          </w:tcPr>
          <w:p w14:paraId="37B0ADDC" w14:textId="1C09A5F4" w:rsidR="00373F23" w:rsidRPr="00A23FA3" w:rsidDel="00135389" w:rsidRDefault="00373F23" w:rsidP="00A769EC">
            <w:pPr>
              <w:jc w:val="left"/>
              <w:rPr>
                <w:del w:id="9867" w:author="raye" w:date="2018-07-20T17:11:00Z"/>
                <w:rFonts w:ascii="Calibri" w:hAnsi="Calibri" w:cstheme="minorHAnsi"/>
                <w:szCs w:val="21"/>
              </w:rPr>
            </w:pPr>
            <w:del w:id="9868" w:author="raye" w:date="2018-07-20T17:11:00Z">
              <w:r w:rsidRPr="00A23FA3" w:rsidDel="00135389">
                <w:rPr>
                  <w:rFonts w:ascii="Calibri" w:hAnsi="Calibri" w:cstheme="minorHAnsi"/>
                  <w:szCs w:val="21"/>
                </w:rPr>
                <w:delText>Reference No</w:delText>
              </w:r>
              <w:bookmarkStart w:id="9869" w:name="_Toc520840166"/>
              <w:bookmarkEnd w:id="9869"/>
            </w:del>
          </w:p>
        </w:tc>
        <w:tc>
          <w:tcPr>
            <w:tcW w:w="1843" w:type="dxa"/>
          </w:tcPr>
          <w:p w14:paraId="100A9C01" w14:textId="695DC7F3" w:rsidR="00373F23" w:rsidRPr="00A23FA3" w:rsidDel="00135389" w:rsidRDefault="00373F23" w:rsidP="00774ECE">
            <w:pPr>
              <w:jc w:val="left"/>
              <w:rPr>
                <w:del w:id="9870" w:author="raye" w:date="2018-07-20T17:11:00Z"/>
                <w:rFonts w:ascii="Calibri" w:hAnsi="Calibri" w:cstheme="minorHAnsi"/>
                <w:szCs w:val="21"/>
              </w:rPr>
            </w:pPr>
            <w:del w:id="9871" w:author="raye" w:date="2018-07-20T17:11:00Z">
              <w:r w:rsidRPr="00A23FA3" w:rsidDel="00135389">
                <w:rPr>
                  <w:rFonts w:ascii="Calibri" w:hAnsi="Calibri" w:cstheme="minorHAnsi"/>
                  <w:szCs w:val="21"/>
                </w:rPr>
                <w:delText>BOC</w:delText>
              </w:r>
              <w:r w:rsidR="0025068D" w:rsidRPr="00A23FA3" w:rsidDel="00135389">
                <w:rPr>
                  <w:rFonts w:ascii="Calibri" w:hAnsi="Calibri" w:cstheme="minorHAnsi"/>
                  <w:szCs w:val="21"/>
                </w:rPr>
                <w:delText xml:space="preserve"> Business RefNo.</w:delText>
              </w:r>
              <w:bookmarkStart w:id="9872" w:name="_Toc520840167"/>
              <w:bookmarkEnd w:id="9872"/>
            </w:del>
          </w:p>
        </w:tc>
        <w:tc>
          <w:tcPr>
            <w:tcW w:w="2411" w:type="dxa"/>
          </w:tcPr>
          <w:p w14:paraId="020F85FE" w14:textId="73297C29" w:rsidR="00373F23" w:rsidRPr="00A23FA3" w:rsidDel="00135389" w:rsidRDefault="0025068D" w:rsidP="00774ECE">
            <w:pPr>
              <w:jc w:val="left"/>
              <w:rPr>
                <w:del w:id="9873" w:author="raye" w:date="2018-07-20T17:11:00Z"/>
                <w:rFonts w:ascii="Calibri" w:hAnsi="Calibri" w:cstheme="minorHAnsi"/>
                <w:szCs w:val="21"/>
              </w:rPr>
            </w:pPr>
            <w:del w:id="9874" w:author="raye" w:date="2018-07-20T17:11:00Z">
              <w:r w:rsidRPr="00A23FA3" w:rsidDel="00135389">
                <w:rPr>
                  <w:rFonts w:ascii="Calibri" w:hAnsi="Calibri" w:cstheme="minorHAnsi"/>
                  <w:szCs w:val="21"/>
                </w:rPr>
                <w:delText>Mandatory</w:delText>
              </w:r>
              <w:r w:rsidR="00D35193" w:rsidRPr="00A23FA3" w:rsidDel="00135389">
                <w:rPr>
                  <w:rFonts w:ascii="Calibri" w:hAnsi="Calibri" w:cstheme="minorHAnsi"/>
                  <w:szCs w:val="21"/>
                </w:rPr>
                <w:delText xml:space="preserve">, </w:delText>
              </w:r>
              <w:r w:rsidR="00F94CB8" w:rsidRPr="00A23FA3" w:rsidDel="00135389">
                <w:rPr>
                  <w:rFonts w:ascii="Calibri" w:hAnsi="Calibri" w:cstheme="minorHAnsi"/>
                  <w:szCs w:val="21"/>
                </w:rPr>
                <w:delText>from “Create case” input BOC reference &amp; Reference No</w:delText>
              </w:r>
              <w:bookmarkStart w:id="9875" w:name="_Toc520840168"/>
              <w:bookmarkEnd w:id="9875"/>
            </w:del>
          </w:p>
        </w:tc>
        <w:bookmarkStart w:id="9876" w:name="_Toc520840169"/>
        <w:bookmarkEnd w:id="9876"/>
      </w:tr>
      <w:tr w:rsidR="00A23FA3" w:rsidRPr="00A23FA3" w:rsidDel="00135389" w14:paraId="2246D835" w14:textId="77777777" w:rsidTr="00D64C90">
        <w:trPr>
          <w:del w:id="9877" w:author="raye" w:date="2018-07-20T17:11:00Z"/>
        </w:trPr>
        <w:tc>
          <w:tcPr>
            <w:tcW w:w="424" w:type="dxa"/>
          </w:tcPr>
          <w:p w14:paraId="423E184E" w14:textId="2A0C0EF8" w:rsidR="00E319F5" w:rsidRPr="00A23FA3" w:rsidDel="00135389" w:rsidRDefault="00373F23" w:rsidP="00C409AC">
            <w:pPr>
              <w:rPr>
                <w:del w:id="9878" w:author="raye" w:date="2018-07-20T17:11:00Z"/>
                <w:rFonts w:ascii="Calibri" w:hAnsi="Calibri" w:cstheme="minorHAnsi"/>
                <w:szCs w:val="21"/>
              </w:rPr>
            </w:pPr>
            <w:del w:id="9879" w:author="raye" w:date="2018-07-20T17:11:00Z">
              <w:r w:rsidRPr="00A23FA3" w:rsidDel="00135389">
                <w:rPr>
                  <w:rFonts w:ascii="Calibri" w:hAnsi="Calibri" w:cstheme="minorHAnsi"/>
                  <w:szCs w:val="21"/>
                </w:rPr>
                <w:delText>3</w:delText>
              </w:r>
              <w:bookmarkStart w:id="9880" w:name="_Toc520840170"/>
              <w:bookmarkEnd w:id="9880"/>
            </w:del>
          </w:p>
        </w:tc>
        <w:tc>
          <w:tcPr>
            <w:tcW w:w="3261" w:type="dxa"/>
          </w:tcPr>
          <w:p w14:paraId="633733F0" w14:textId="3FE36DD0" w:rsidR="00E319F5" w:rsidRPr="00A23FA3" w:rsidDel="00135389" w:rsidRDefault="00373F23" w:rsidP="00A769EC">
            <w:pPr>
              <w:jc w:val="left"/>
              <w:rPr>
                <w:del w:id="9881" w:author="raye" w:date="2018-07-20T17:11:00Z"/>
                <w:rFonts w:ascii="Calibri" w:hAnsi="Calibri" w:cstheme="minorHAnsi"/>
                <w:szCs w:val="21"/>
              </w:rPr>
            </w:pPr>
            <w:del w:id="9882" w:author="raye" w:date="2018-07-20T17:11:00Z">
              <w:r w:rsidRPr="00A23FA3" w:rsidDel="00135389">
                <w:rPr>
                  <w:rFonts w:ascii="Calibri" w:hAnsi="Calibri" w:cstheme="minorHAnsi"/>
                  <w:szCs w:val="21"/>
                </w:rPr>
                <w:delText>Transaction Risk Mitigation Check List</w:delText>
              </w:r>
              <w:bookmarkStart w:id="9883" w:name="_Toc520840171"/>
              <w:bookmarkEnd w:id="9883"/>
            </w:del>
          </w:p>
        </w:tc>
        <w:tc>
          <w:tcPr>
            <w:tcW w:w="1843" w:type="dxa"/>
          </w:tcPr>
          <w:p w14:paraId="57D06297" w14:textId="677CE01B" w:rsidR="00E319F5" w:rsidRPr="00A23FA3" w:rsidDel="00135389" w:rsidRDefault="0025068D" w:rsidP="00774ECE">
            <w:pPr>
              <w:jc w:val="left"/>
              <w:rPr>
                <w:del w:id="9884" w:author="raye" w:date="2018-07-20T17:11:00Z"/>
                <w:rFonts w:ascii="Calibri" w:hAnsi="Calibri" w:cstheme="minorHAnsi"/>
                <w:szCs w:val="21"/>
              </w:rPr>
            </w:pPr>
            <w:del w:id="9885" w:author="raye" w:date="2018-07-20T17:11:00Z">
              <w:r w:rsidRPr="00A23FA3" w:rsidDel="00135389">
                <w:rPr>
                  <w:rFonts w:ascii="Calibri" w:hAnsi="Calibri"/>
                </w:rPr>
                <w:delText>Have all the questions in the questionnaire been answered</w:delText>
              </w:r>
              <w:bookmarkStart w:id="9886" w:name="_Toc520840172"/>
              <w:bookmarkEnd w:id="9886"/>
            </w:del>
          </w:p>
        </w:tc>
        <w:tc>
          <w:tcPr>
            <w:tcW w:w="2411" w:type="dxa"/>
          </w:tcPr>
          <w:p w14:paraId="706323FA" w14:textId="186E5B50" w:rsidR="00E319F5" w:rsidRPr="00A23FA3" w:rsidDel="00135389" w:rsidRDefault="0025068D" w:rsidP="00774ECE">
            <w:pPr>
              <w:rPr>
                <w:del w:id="9887" w:author="raye" w:date="2018-07-20T17:11:00Z"/>
                <w:rFonts w:ascii="Calibri" w:hAnsi="Calibri" w:cstheme="minorHAnsi"/>
                <w:szCs w:val="21"/>
              </w:rPr>
            </w:pPr>
            <w:del w:id="9888" w:author="raye" w:date="2018-07-20T17:11:00Z">
              <w:r w:rsidRPr="00A23FA3" w:rsidDel="00135389">
                <w:rPr>
                  <w:rFonts w:ascii="Calibri" w:hAnsi="Calibri" w:cstheme="minorHAnsi"/>
                  <w:szCs w:val="21"/>
                </w:rPr>
                <w:delText>Tick option</w:delText>
              </w:r>
              <w:r w:rsidR="00373F23" w:rsidRPr="00A23FA3" w:rsidDel="00135389">
                <w:rPr>
                  <w:rFonts w:ascii="Calibri" w:hAnsi="Calibri" w:cstheme="minorHAnsi"/>
                  <w:szCs w:val="21"/>
                </w:rPr>
                <w:delText>，</w:delText>
              </w:r>
              <w:r w:rsidR="00373F23" w:rsidRPr="00A23FA3" w:rsidDel="00135389">
                <w:rPr>
                  <w:rFonts w:ascii="Calibri" w:hAnsi="Calibri" w:cstheme="minorHAnsi"/>
                  <w:szCs w:val="21"/>
                </w:rPr>
                <w:delText xml:space="preserve"> Yes/No</w:delText>
              </w:r>
              <w:bookmarkStart w:id="9889" w:name="_Toc520840173"/>
              <w:bookmarkEnd w:id="9889"/>
            </w:del>
          </w:p>
        </w:tc>
        <w:bookmarkStart w:id="9890" w:name="_Toc520840174"/>
        <w:bookmarkEnd w:id="9890"/>
      </w:tr>
      <w:tr w:rsidR="00A23FA3" w:rsidRPr="00A23FA3" w:rsidDel="00135389" w14:paraId="12E11F21" w14:textId="77777777" w:rsidTr="00D64C90">
        <w:trPr>
          <w:del w:id="9891" w:author="raye" w:date="2018-07-20T17:11:00Z"/>
        </w:trPr>
        <w:tc>
          <w:tcPr>
            <w:tcW w:w="424" w:type="dxa"/>
          </w:tcPr>
          <w:p w14:paraId="01F495DB" w14:textId="29056EB4" w:rsidR="00373F23" w:rsidRPr="00A23FA3" w:rsidDel="00135389" w:rsidRDefault="00373F23" w:rsidP="00C409AC">
            <w:pPr>
              <w:rPr>
                <w:del w:id="9892" w:author="raye" w:date="2018-07-20T17:11:00Z"/>
                <w:rFonts w:ascii="Calibri" w:hAnsi="Calibri" w:cstheme="minorHAnsi"/>
                <w:szCs w:val="21"/>
              </w:rPr>
            </w:pPr>
            <w:del w:id="9893" w:author="raye" w:date="2018-07-20T17:11:00Z">
              <w:r w:rsidRPr="00A23FA3" w:rsidDel="00135389">
                <w:rPr>
                  <w:rFonts w:ascii="Calibri" w:hAnsi="Calibri" w:cstheme="minorHAnsi"/>
                  <w:szCs w:val="21"/>
                </w:rPr>
                <w:delText>4</w:delText>
              </w:r>
              <w:bookmarkStart w:id="9894" w:name="_Toc520840175"/>
              <w:bookmarkEnd w:id="9894"/>
            </w:del>
          </w:p>
        </w:tc>
        <w:tc>
          <w:tcPr>
            <w:tcW w:w="3261" w:type="dxa"/>
          </w:tcPr>
          <w:p w14:paraId="1F259328" w14:textId="5074C449" w:rsidR="00373F23" w:rsidRPr="00A23FA3" w:rsidDel="00135389" w:rsidRDefault="00373F23" w:rsidP="00A769EC">
            <w:pPr>
              <w:jc w:val="left"/>
              <w:rPr>
                <w:del w:id="9895" w:author="raye" w:date="2018-07-20T17:11:00Z"/>
                <w:rFonts w:ascii="Calibri" w:hAnsi="Calibri" w:cstheme="minorHAnsi"/>
                <w:szCs w:val="21"/>
              </w:rPr>
            </w:pPr>
            <w:del w:id="9896" w:author="raye" w:date="2018-07-20T17:11:00Z">
              <w:r w:rsidRPr="00A23FA3" w:rsidDel="00135389">
                <w:rPr>
                  <w:rFonts w:ascii="Calibri" w:hAnsi="Calibri" w:cstheme="minorHAnsi"/>
                  <w:szCs w:val="21"/>
                </w:rPr>
                <w:delText>Types of Red Flags Identified</w:delText>
              </w:r>
              <w:bookmarkStart w:id="9897" w:name="_Toc520840176"/>
              <w:bookmarkEnd w:id="9897"/>
            </w:del>
          </w:p>
        </w:tc>
        <w:tc>
          <w:tcPr>
            <w:tcW w:w="1843" w:type="dxa"/>
          </w:tcPr>
          <w:p w14:paraId="7F8B1988" w14:textId="15F4CE6B" w:rsidR="00373F23" w:rsidRPr="00A23FA3" w:rsidDel="00135389" w:rsidRDefault="00337C05" w:rsidP="00774ECE">
            <w:pPr>
              <w:jc w:val="left"/>
              <w:rPr>
                <w:del w:id="9898" w:author="raye" w:date="2018-07-20T17:11:00Z"/>
                <w:rFonts w:ascii="Calibri" w:hAnsi="Calibri" w:cstheme="minorHAnsi"/>
                <w:szCs w:val="21"/>
              </w:rPr>
            </w:pPr>
            <w:del w:id="9899" w:author="raye" w:date="2018-07-20T17:11:00Z">
              <w:r w:rsidRPr="00A23FA3" w:rsidDel="00135389">
                <w:rPr>
                  <w:rFonts w:ascii="Calibri" w:hAnsi="Calibri"/>
                </w:rPr>
                <w:delText>What kind of verification was reported</w:delText>
              </w:r>
              <w:bookmarkStart w:id="9900" w:name="_Toc520840177"/>
              <w:bookmarkEnd w:id="9900"/>
            </w:del>
          </w:p>
        </w:tc>
        <w:tc>
          <w:tcPr>
            <w:tcW w:w="2411" w:type="dxa"/>
          </w:tcPr>
          <w:p w14:paraId="165F6980" w14:textId="33FE54E0" w:rsidR="00373F23" w:rsidRPr="00A23FA3" w:rsidDel="00135389" w:rsidRDefault="00337C05" w:rsidP="00774ECE">
            <w:pPr>
              <w:rPr>
                <w:del w:id="9901" w:author="raye" w:date="2018-07-20T17:11:00Z"/>
                <w:rFonts w:ascii="Calibri" w:hAnsi="Calibri" w:cstheme="minorHAnsi"/>
                <w:szCs w:val="21"/>
              </w:rPr>
            </w:pPr>
            <w:del w:id="9902" w:author="raye" w:date="2018-07-20T17:11:00Z">
              <w:r w:rsidRPr="00A23FA3" w:rsidDel="00135389">
                <w:rPr>
                  <w:rFonts w:ascii="Calibri" w:hAnsi="Calibri" w:cs="Arial"/>
                  <w:szCs w:val="21"/>
                </w:rPr>
                <w:delText xml:space="preserve">Multiple </w:delText>
              </w:r>
              <w:r w:rsidR="00A01323" w:rsidRPr="00A23FA3" w:rsidDel="00135389">
                <w:rPr>
                  <w:rFonts w:ascii="Calibri" w:hAnsi="Calibri" w:cs="Arial"/>
                  <w:szCs w:val="21"/>
                </w:rPr>
                <w:delText>choice</w:delText>
              </w:r>
              <w:bookmarkStart w:id="9903" w:name="_Toc520840178"/>
              <w:bookmarkEnd w:id="9903"/>
            </w:del>
          </w:p>
        </w:tc>
        <w:bookmarkStart w:id="9904" w:name="_Toc520840179"/>
        <w:bookmarkEnd w:id="9904"/>
      </w:tr>
      <w:tr w:rsidR="00A23FA3" w:rsidRPr="00A23FA3" w:rsidDel="00135389" w14:paraId="6173FF77" w14:textId="77777777" w:rsidTr="00D64C90">
        <w:trPr>
          <w:del w:id="9905" w:author="raye" w:date="2018-07-20T17:11:00Z"/>
        </w:trPr>
        <w:tc>
          <w:tcPr>
            <w:tcW w:w="424" w:type="dxa"/>
          </w:tcPr>
          <w:p w14:paraId="205FD06C" w14:textId="2259B937" w:rsidR="00373F23" w:rsidRPr="00A23FA3" w:rsidDel="00135389" w:rsidRDefault="00373F23" w:rsidP="00C409AC">
            <w:pPr>
              <w:rPr>
                <w:del w:id="9906" w:author="raye" w:date="2018-07-20T17:11:00Z"/>
                <w:rFonts w:ascii="Calibri" w:hAnsi="Calibri" w:cstheme="minorHAnsi"/>
                <w:szCs w:val="21"/>
              </w:rPr>
            </w:pPr>
            <w:del w:id="9907" w:author="raye" w:date="2018-07-20T17:11:00Z">
              <w:r w:rsidRPr="00A23FA3" w:rsidDel="00135389">
                <w:rPr>
                  <w:rFonts w:ascii="Calibri" w:hAnsi="Calibri" w:cstheme="minorHAnsi"/>
                  <w:szCs w:val="21"/>
                </w:rPr>
                <w:delText>5</w:delText>
              </w:r>
              <w:bookmarkStart w:id="9908" w:name="_Toc520840180"/>
              <w:bookmarkEnd w:id="9908"/>
            </w:del>
          </w:p>
        </w:tc>
        <w:tc>
          <w:tcPr>
            <w:tcW w:w="3261" w:type="dxa"/>
          </w:tcPr>
          <w:p w14:paraId="16CB73E9" w14:textId="0CBE258A" w:rsidR="00373F23" w:rsidRPr="00A23FA3" w:rsidDel="00135389" w:rsidRDefault="00373F23" w:rsidP="00A769EC">
            <w:pPr>
              <w:jc w:val="left"/>
              <w:rPr>
                <w:del w:id="9909" w:author="raye" w:date="2018-07-20T17:11:00Z"/>
                <w:rFonts w:ascii="Calibri" w:hAnsi="Calibri" w:cstheme="minorHAnsi"/>
                <w:szCs w:val="21"/>
              </w:rPr>
            </w:pPr>
            <w:del w:id="9910" w:author="raye" w:date="2018-07-20T17:11:00Z">
              <w:r w:rsidRPr="00A23FA3" w:rsidDel="00135389">
                <w:rPr>
                  <w:rFonts w:ascii="Calibri" w:hAnsi="Calibri" w:cstheme="minorHAnsi"/>
                  <w:szCs w:val="21"/>
                </w:rPr>
                <w:delText>Red Flag Analys</w:delText>
              </w:r>
              <w:r w:rsidR="005127FF" w:rsidRPr="00A23FA3" w:rsidDel="00135389">
                <w:rPr>
                  <w:rFonts w:ascii="Calibri" w:hAnsi="Calibri" w:cstheme="minorHAnsi"/>
                  <w:szCs w:val="21"/>
                </w:rPr>
                <w:delText>t</w:delText>
              </w:r>
              <w:bookmarkStart w:id="9911" w:name="_Toc520840181"/>
              <w:bookmarkEnd w:id="9911"/>
            </w:del>
          </w:p>
        </w:tc>
        <w:tc>
          <w:tcPr>
            <w:tcW w:w="1843" w:type="dxa"/>
          </w:tcPr>
          <w:p w14:paraId="162A7FB9" w14:textId="6ABEDFE4" w:rsidR="00373F23" w:rsidRPr="00A23FA3" w:rsidDel="00135389" w:rsidRDefault="00337C05" w:rsidP="00774ECE">
            <w:pPr>
              <w:rPr>
                <w:del w:id="9912" w:author="raye" w:date="2018-07-20T17:11:00Z"/>
                <w:rFonts w:ascii="Calibri" w:hAnsi="Calibri" w:cstheme="minorHAnsi"/>
                <w:szCs w:val="21"/>
              </w:rPr>
            </w:pPr>
            <w:del w:id="9913" w:author="raye" w:date="2018-07-20T17:11:00Z">
              <w:r w:rsidRPr="00A23FA3" w:rsidDel="00135389">
                <w:rPr>
                  <w:rFonts w:ascii="Calibri" w:hAnsi="Calibri" w:cstheme="minorHAnsi"/>
                  <w:szCs w:val="21"/>
                </w:rPr>
                <w:delText>Analyst Report</w:delText>
              </w:r>
              <w:bookmarkStart w:id="9914" w:name="_Toc520840182"/>
              <w:bookmarkEnd w:id="9914"/>
            </w:del>
          </w:p>
        </w:tc>
        <w:tc>
          <w:tcPr>
            <w:tcW w:w="2411" w:type="dxa"/>
          </w:tcPr>
          <w:p w14:paraId="77729A05" w14:textId="1363E500" w:rsidR="00373F23" w:rsidRPr="00A23FA3" w:rsidDel="00135389" w:rsidRDefault="00337C05" w:rsidP="00774ECE">
            <w:pPr>
              <w:rPr>
                <w:del w:id="9915" w:author="raye" w:date="2018-07-20T17:11:00Z"/>
                <w:rFonts w:ascii="Calibri" w:hAnsi="Calibri" w:cstheme="minorHAnsi"/>
                <w:szCs w:val="21"/>
              </w:rPr>
            </w:pPr>
            <w:del w:id="9916" w:author="raye" w:date="2018-07-20T17:11:00Z">
              <w:r w:rsidRPr="00A23FA3" w:rsidDel="00135389">
                <w:rPr>
                  <w:rFonts w:ascii="Calibri" w:hAnsi="Calibri" w:cstheme="minorHAnsi"/>
                  <w:szCs w:val="21"/>
                </w:rPr>
                <w:delText>Manual data input</w:delText>
              </w:r>
              <w:bookmarkStart w:id="9917" w:name="_Toc520840183"/>
              <w:bookmarkEnd w:id="9917"/>
            </w:del>
          </w:p>
        </w:tc>
        <w:bookmarkStart w:id="9918" w:name="_Toc520840184"/>
        <w:bookmarkEnd w:id="9918"/>
      </w:tr>
      <w:tr w:rsidR="00A23FA3" w:rsidRPr="00A23FA3" w:rsidDel="00135389" w14:paraId="3A1C6733" w14:textId="77777777" w:rsidTr="00D64C90">
        <w:trPr>
          <w:del w:id="9919" w:author="raye" w:date="2018-07-20T17:11:00Z"/>
        </w:trPr>
        <w:tc>
          <w:tcPr>
            <w:tcW w:w="424" w:type="dxa"/>
          </w:tcPr>
          <w:p w14:paraId="04D1987B" w14:textId="038B2A34" w:rsidR="00E319F5" w:rsidRPr="00A23FA3" w:rsidDel="00135389" w:rsidRDefault="00373F23" w:rsidP="00C409AC">
            <w:pPr>
              <w:rPr>
                <w:del w:id="9920" w:author="raye" w:date="2018-07-20T17:11:00Z"/>
                <w:rFonts w:ascii="Calibri" w:hAnsi="Calibri" w:cstheme="minorHAnsi"/>
                <w:szCs w:val="21"/>
              </w:rPr>
            </w:pPr>
            <w:del w:id="9921" w:author="raye" w:date="2018-07-20T17:11:00Z">
              <w:r w:rsidRPr="00A23FA3" w:rsidDel="00135389">
                <w:rPr>
                  <w:rFonts w:ascii="Calibri" w:hAnsi="Calibri" w:cstheme="minorHAnsi"/>
                  <w:szCs w:val="21"/>
                </w:rPr>
                <w:delText>6</w:delText>
              </w:r>
              <w:bookmarkStart w:id="9922" w:name="_Toc520840185"/>
              <w:bookmarkEnd w:id="9922"/>
            </w:del>
          </w:p>
        </w:tc>
        <w:tc>
          <w:tcPr>
            <w:tcW w:w="3261" w:type="dxa"/>
          </w:tcPr>
          <w:p w14:paraId="77D35C2E" w14:textId="0CDEB91A" w:rsidR="00E319F5" w:rsidRPr="00A23FA3" w:rsidDel="00135389" w:rsidRDefault="00E319F5" w:rsidP="00A769EC">
            <w:pPr>
              <w:rPr>
                <w:del w:id="9923" w:author="raye" w:date="2018-07-20T17:11:00Z"/>
                <w:rFonts w:ascii="Calibri" w:hAnsi="Calibri" w:cstheme="minorHAnsi"/>
                <w:szCs w:val="21"/>
              </w:rPr>
            </w:pPr>
            <w:del w:id="9924" w:author="raye" w:date="2018-07-20T17:11:00Z">
              <w:r w:rsidRPr="00A23FA3" w:rsidDel="00135389">
                <w:rPr>
                  <w:rFonts w:ascii="Calibri" w:hAnsi="Calibri" w:cstheme="minorHAnsi"/>
                  <w:szCs w:val="21"/>
                </w:rPr>
                <w:delText>Transaction Disposition</w:delText>
              </w:r>
              <w:bookmarkStart w:id="9925" w:name="_Toc520840186"/>
              <w:bookmarkEnd w:id="9925"/>
            </w:del>
          </w:p>
        </w:tc>
        <w:tc>
          <w:tcPr>
            <w:tcW w:w="1843" w:type="dxa"/>
          </w:tcPr>
          <w:p w14:paraId="02844514" w14:textId="526009C4" w:rsidR="00E319F5" w:rsidRPr="00A23FA3" w:rsidDel="00135389" w:rsidRDefault="00337C05" w:rsidP="00774ECE">
            <w:pPr>
              <w:jc w:val="left"/>
              <w:rPr>
                <w:del w:id="9926" w:author="raye" w:date="2018-07-20T17:11:00Z"/>
                <w:rFonts w:ascii="Calibri" w:hAnsi="Calibri" w:cstheme="minorHAnsi"/>
                <w:szCs w:val="21"/>
              </w:rPr>
            </w:pPr>
            <w:del w:id="9927" w:author="raye" w:date="2018-07-20T17:11:00Z">
              <w:r w:rsidRPr="00A23FA3" w:rsidDel="00135389">
                <w:rPr>
                  <w:rFonts w:ascii="Calibri" w:hAnsi="Calibri" w:cstheme="minorHAnsi"/>
                  <w:szCs w:val="21"/>
                </w:rPr>
                <w:delText xml:space="preserve">if </w:delText>
              </w:r>
              <w:r w:rsidR="00205B48" w:rsidRPr="00A23FA3" w:rsidDel="00135389">
                <w:rPr>
                  <w:rFonts w:ascii="Calibri" w:hAnsi="Calibri" w:cstheme="minorHAnsi"/>
                  <w:szCs w:val="21"/>
                </w:rPr>
                <w:delText>Productive?</w:delText>
              </w:r>
              <w:bookmarkStart w:id="9928" w:name="_Toc520840187"/>
              <w:bookmarkEnd w:id="9928"/>
            </w:del>
          </w:p>
        </w:tc>
        <w:tc>
          <w:tcPr>
            <w:tcW w:w="2411" w:type="dxa"/>
          </w:tcPr>
          <w:p w14:paraId="275AC731" w14:textId="0E1FCC56" w:rsidR="00E319F5" w:rsidRPr="00A23FA3" w:rsidDel="00135389" w:rsidRDefault="00337C05" w:rsidP="00774ECE">
            <w:pPr>
              <w:rPr>
                <w:del w:id="9929" w:author="raye" w:date="2018-07-20T17:11:00Z"/>
                <w:rFonts w:ascii="Calibri" w:hAnsi="Calibri" w:cstheme="minorHAnsi"/>
                <w:szCs w:val="21"/>
              </w:rPr>
            </w:pPr>
            <w:del w:id="9930" w:author="raye" w:date="2018-07-20T17:11:00Z">
              <w:r w:rsidRPr="00A23FA3" w:rsidDel="00135389">
                <w:rPr>
                  <w:rFonts w:ascii="Calibri" w:hAnsi="Calibri" w:cstheme="minorHAnsi"/>
                  <w:szCs w:val="21"/>
                </w:rPr>
                <w:delText xml:space="preserve">Mandatory </w:delText>
              </w:r>
              <w:r w:rsidR="00E319F5" w:rsidRPr="00A23FA3" w:rsidDel="00135389">
                <w:rPr>
                  <w:rFonts w:ascii="Calibri" w:hAnsi="Calibri" w:cstheme="minorHAnsi"/>
                  <w:szCs w:val="21"/>
                </w:rPr>
                <w:delText>Yes/No</w:delText>
              </w:r>
              <w:bookmarkStart w:id="9931" w:name="_Toc520840188"/>
              <w:bookmarkEnd w:id="9931"/>
            </w:del>
          </w:p>
        </w:tc>
        <w:bookmarkStart w:id="9932" w:name="_Toc520840189"/>
        <w:bookmarkEnd w:id="9932"/>
      </w:tr>
      <w:tr w:rsidR="00A23FA3" w:rsidRPr="00A23FA3" w:rsidDel="00135389" w14:paraId="6EAFE9BD" w14:textId="77777777" w:rsidTr="00D64C90">
        <w:trPr>
          <w:del w:id="9933" w:author="raye" w:date="2018-07-20T17:11:00Z"/>
        </w:trPr>
        <w:tc>
          <w:tcPr>
            <w:tcW w:w="424" w:type="dxa"/>
          </w:tcPr>
          <w:p w14:paraId="5004A107" w14:textId="63C1DB70" w:rsidR="00E319F5" w:rsidRPr="00A23FA3" w:rsidDel="00135389" w:rsidRDefault="00373F23" w:rsidP="00C409AC">
            <w:pPr>
              <w:rPr>
                <w:del w:id="9934" w:author="raye" w:date="2018-07-20T17:11:00Z"/>
                <w:rFonts w:ascii="Calibri" w:hAnsi="Calibri" w:cstheme="minorHAnsi"/>
                <w:szCs w:val="21"/>
              </w:rPr>
            </w:pPr>
            <w:del w:id="9935" w:author="raye" w:date="2018-07-20T17:11:00Z">
              <w:r w:rsidRPr="00A23FA3" w:rsidDel="00135389">
                <w:rPr>
                  <w:rFonts w:ascii="Calibri" w:hAnsi="Calibri" w:cstheme="minorHAnsi"/>
                  <w:szCs w:val="21"/>
                </w:rPr>
                <w:delText>7</w:delText>
              </w:r>
              <w:bookmarkStart w:id="9936" w:name="_Toc520840190"/>
              <w:bookmarkEnd w:id="9936"/>
            </w:del>
          </w:p>
        </w:tc>
        <w:tc>
          <w:tcPr>
            <w:tcW w:w="3261" w:type="dxa"/>
          </w:tcPr>
          <w:p w14:paraId="5CA25FEF" w14:textId="1F0C51D3" w:rsidR="00E319F5" w:rsidRPr="00A23FA3" w:rsidDel="00135389" w:rsidRDefault="00E319F5" w:rsidP="00A769EC">
            <w:pPr>
              <w:rPr>
                <w:del w:id="9937" w:author="raye" w:date="2018-07-20T17:11:00Z"/>
                <w:rFonts w:ascii="Calibri" w:hAnsi="Calibri" w:cstheme="minorHAnsi"/>
                <w:szCs w:val="21"/>
              </w:rPr>
            </w:pPr>
            <w:del w:id="9938" w:author="raye" w:date="2018-07-20T17:11:00Z">
              <w:r w:rsidRPr="00A23FA3" w:rsidDel="00135389">
                <w:rPr>
                  <w:rFonts w:ascii="Calibri" w:hAnsi="Calibri" w:cstheme="minorHAnsi"/>
                  <w:szCs w:val="21"/>
                </w:rPr>
                <w:delText>”Save”</w:delText>
              </w:r>
              <w:bookmarkStart w:id="9939" w:name="_Toc520840191"/>
              <w:bookmarkEnd w:id="9939"/>
            </w:del>
          </w:p>
        </w:tc>
        <w:tc>
          <w:tcPr>
            <w:tcW w:w="1843" w:type="dxa"/>
          </w:tcPr>
          <w:p w14:paraId="5C473E39" w14:textId="2BDBB2A1" w:rsidR="00E319F5" w:rsidRPr="00A23FA3" w:rsidDel="00135389" w:rsidRDefault="00BD7FF2" w:rsidP="00774ECE">
            <w:pPr>
              <w:rPr>
                <w:del w:id="9940" w:author="raye" w:date="2018-07-20T17:11:00Z"/>
                <w:rFonts w:ascii="Calibri" w:hAnsi="Calibri" w:cstheme="minorHAnsi"/>
                <w:szCs w:val="21"/>
              </w:rPr>
            </w:pPr>
            <w:del w:id="9941" w:author="raye" w:date="2018-07-20T17:11:00Z">
              <w:r w:rsidRPr="00A23FA3" w:rsidDel="00135389">
                <w:rPr>
                  <w:rFonts w:ascii="Calibri" w:hAnsi="Calibri" w:cstheme="minorHAnsi"/>
                  <w:szCs w:val="21"/>
                </w:rPr>
                <w:delText>b</w:delText>
              </w:r>
              <w:r w:rsidR="001F35C5" w:rsidRPr="00A23FA3" w:rsidDel="00135389">
                <w:rPr>
                  <w:rFonts w:ascii="Calibri" w:hAnsi="Calibri" w:cstheme="minorHAnsi"/>
                  <w:szCs w:val="21"/>
                </w:rPr>
                <w:delText>utton</w:delText>
              </w:r>
              <w:bookmarkStart w:id="9942" w:name="_Toc520840192"/>
              <w:bookmarkEnd w:id="9942"/>
            </w:del>
          </w:p>
        </w:tc>
        <w:tc>
          <w:tcPr>
            <w:tcW w:w="2411" w:type="dxa"/>
          </w:tcPr>
          <w:p w14:paraId="342AE7DA" w14:textId="119A7AE5" w:rsidR="00373F23" w:rsidRPr="00A23FA3" w:rsidDel="00135389" w:rsidRDefault="0025068D" w:rsidP="00774ECE">
            <w:pPr>
              <w:rPr>
                <w:del w:id="9943" w:author="raye" w:date="2018-07-20T17:11:00Z"/>
                <w:rFonts w:ascii="Calibri" w:hAnsi="Calibri" w:cstheme="minorHAnsi"/>
                <w:szCs w:val="21"/>
              </w:rPr>
            </w:pPr>
            <w:del w:id="9944" w:author="raye" w:date="2018-07-20T17:11:00Z">
              <w:r w:rsidRPr="00A23FA3" w:rsidDel="00135389">
                <w:rPr>
                  <w:rFonts w:ascii="Calibri" w:hAnsi="Calibri" w:cstheme="minorHAnsi"/>
                  <w:szCs w:val="21"/>
                </w:rPr>
                <w:delText>Save input information after clicking</w:delText>
              </w:r>
              <w:bookmarkStart w:id="9945" w:name="_Toc520840193"/>
              <w:bookmarkEnd w:id="9945"/>
            </w:del>
          </w:p>
        </w:tc>
        <w:bookmarkStart w:id="9946" w:name="_Toc520840194"/>
        <w:bookmarkEnd w:id="9946"/>
      </w:tr>
    </w:tbl>
    <w:p w14:paraId="06D2B6B4" w14:textId="10FB2F7B" w:rsidR="00373F23" w:rsidRPr="00A23FA3" w:rsidDel="00135389" w:rsidRDefault="0025068D" w:rsidP="00C409AC">
      <w:pPr>
        <w:ind w:leftChars="405" w:left="850"/>
        <w:rPr>
          <w:del w:id="9947" w:author="raye" w:date="2018-07-20T17:11:00Z"/>
          <w:rFonts w:ascii="Calibri" w:hAnsi="Calibri" w:cstheme="minorHAnsi"/>
          <w:szCs w:val="21"/>
        </w:rPr>
      </w:pPr>
      <w:del w:id="9948" w:author="raye" w:date="2018-07-20T17:11:00Z">
        <w:r w:rsidRPr="00A23FA3" w:rsidDel="00135389">
          <w:rPr>
            <w:rFonts w:ascii="Calibri" w:hAnsi="Calibri"/>
          </w:rPr>
          <w:delText>Note * see Appendix 5.1.3 for specific input elements</w:delText>
        </w:r>
        <w:bookmarkStart w:id="9949" w:name="_Toc520840195"/>
        <w:bookmarkEnd w:id="9949"/>
      </w:del>
    </w:p>
    <w:p w14:paraId="67DEC626" w14:textId="6D0E4F6B" w:rsidR="00126332" w:rsidRPr="00A23FA3" w:rsidDel="00135389" w:rsidRDefault="00126332" w:rsidP="008F3E5E">
      <w:pPr>
        <w:widowControl/>
        <w:jc w:val="left"/>
        <w:rPr>
          <w:del w:id="9950" w:author="raye" w:date="2018-07-20T17:11:00Z"/>
          <w:rFonts w:ascii="Calibri" w:hAnsi="Calibri" w:cstheme="minorHAnsi"/>
          <w:b/>
          <w:bCs/>
          <w:sz w:val="32"/>
          <w:szCs w:val="32"/>
        </w:rPr>
      </w:pPr>
      <w:bookmarkStart w:id="9951" w:name="_Ref508583799"/>
      <w:del w:id="9952" w:author="raye" w:date="2018-07-20T17:11:00Z">
        <w:r w:rsidRPr="00A23FA3" w:rsidDel="00135389">
          <w:rPr>
            <w:rFonts w:ascii="Calibri" w:hAnsi="Calibri" w:cstheme="minorHAnsi"/>
          </w:rPr>
          <w:br w:type="page"/>
        </w:r>
      </w:del>
    </w:p>
    <w:p w14:paraId="5FCF3234" w14:textId="61060A2C" w:rsidR="0061652A" w:rsidRPr="00A23FA3" w:rsidDel="00135389" w:rsidRDefault="009504B1">
      <w:pPr>
        <w:pStyle w:val="3"/>
        <w:keepNext w:val="0"/>
        <w:keepLines w:val="0"/>
        <w:numPr>
          <w:ilvl w:val="3"/>
          <w:numId w:val="15"/>
        </w:numPr>
        <w:spacing w:before="0" w:after="120" w:line="240" w:lineRule="auto"/>
        <w:rPr>
          <w:del w:id="9953" w:author="raye" w:date="2018-07-20T17:11:00Z"/>
          <w:rFonts w:ascii="Calibri" w:hAnsi="Calibri" w:cstheme="minorHAnsi"/>
        </w:rPr>
        <w:pPrChange w:id="9954" w:author="raye" w:date="2018-07-17T11:05:00Z">
          <w:pPr>
            <w:pStyle w:val="3"/>
            <w:keepNext w:val="0"/>
            <w:keepLines w:val="0"/>
            <w:numPr>
              <w:ilvl w:val="2"/>
              <w:numId w:val="3"/>
            </w:numPr>
            <w:spacing w:before="0" w:after="120" w:line="240" w:lineRule="auto"/>
            <w:ind w:left="993" w:hanging="993"/>
          </w:pPr>
        </w:pPrChange>
      </w:pPr>
      <w:bookmarkStart w:id="9955" w:name="_Toc512250256"/>
      <w:del w:id="9956" w:author="raye" w:date="2018-07-20T17:11:00Z">
        <w:r w:rsidRPr="00A23FA3" w:rsidDel="00135389">
          <w:rPr>
            <w:rFonts w:ascii="Calibri" w:hAnsi="Calibri" w:cstheme="minorHAnsi"/>
          </w:rPr>
          <w:delText xml:space="preserve">Compliance </w:delText>
        </w:r>
        <w:r w:rsidR="0061652A" w:rsidRPr="00A23FA3" w:rsidDel="00135389">
          <w:rPr>
            <w:rFonts w:ascii="Calibri" w:hAnsi="Calibri" w:cstheme="minorHAnsi"/>
          </w:rPr>
          <w:delText>Analyst: TSD Case Review Check List Form Page</w:delText>
        </w:r>
        <w:bookmarkStart w:id="9957" w:name="_Toc520840196"/>
        <w:bookmarkEnd w:id="9951"/>
        <w:bookmarkEnd w:id="9955"/>
        <w:bookmarkEnd w:id="9957"/>
      </w:del>
    </w:p>
    <w:p w14:paraId="3B7052D8" w14:textId="5AAAEB0A" w:rsidR="003525C2" w:rsidRPr="00A23FA3" w:rsidDel="00135389" w:rsidRDefault="004469C1" w:rsidP="00B01F41">
      <w:pPr>
        <w:pStyle w:val="a0"/>
        <w:numPr>
          <w:ilvl w:val="0"/>
          <w:numId w:val="12"/>
        </w:numPr>
        <w:ind w:firstLineChars="0"/>
        <w:jc w:val="left"/>
        <w:rPr>
          <w:del w:id="9958" w:author="raye" w:date="2018-07-20T17:11:00Z"/>
          <w:rFonts w:ascii="Calibri" w:hAnsi="Calibri" w:cstheme="minorHAnsi"/>
          <w:b/>
          <w:sz w:val="28"/>
          <w:szCs w:val="24"/>
        </w:rPr>
      </w:pPr>
      <w:del w:id="9959"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9960" w:name="_Toc520840197"/>
        <w:bookmarkEnd w:id="9960"/>
      </w:del>
    </w:p>
    <w:p w14:paraId="7FA17707" w14:textId="4667BE2E" w:rsidR="00E00AB6" w:rsidRPr="00A23FA3" w:rsidDel="00135389" w:rsidRDefault="003525C2" w:rsidP="00A769EC">
      <w:pPr>
        <w:spacing w:afterLines="50" w:after="156"/>
        <w:jc w:val="center"/>
        <w:rPr>
          <w:del w:id="9961" w:author="raye" w:date="2018-07-20T17:11:00Z"/>
          <w:rFonts w:ascii="Calibri" w:hAnsi="Calibri" w:cstheme="minorHAnsi"/>
          <w:sz w:val="24"/>
        </w:rPr>
      </w:pPr>
      <w:del w:id="9962" w:author="raye" w:date="2018-07-20T17:11:00Z">
        <w:r w:rsidRPr="00A23FA3" w:rsidDel="00135389">
          <w:rPr>
            <w:rFonts w:ascii="Calibri" w:hAnsi="Calibri" w:cstheme="minorHAnsi"/>
            <w:noProof/>
            <w:sz w:val="24"/>
          </w:rPr>
          <w:drawing>
            <wp:inline distT="0" distB="0" distL="0" distR="0" wp14:anchorId="549963F3" wp14:editId="3FB4CC5D">
              <wp:extent cx="4240090" cy="2396434"/>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272066" cy="2414506"/>
                      </a:xfrm>
                      <a:prstGeom prst="rect">
                        <a:avLst/>
                      </a:prstGeom>
                      <a:noFill/>
                    </pic:spPr>
                  </pic:pic>
                </a:graphicData>
              </a:graphic>
            </wp:inline>
          </w:drawing>
        </w:r>
        <w:bookmarkStart w:id="9963" w:name="_Toc520840198"/>
        <w:bookmarkEnd w:id="9963"/>
      </w:del>
    </w:p>
    <w:p w14:paraId="7579BC08" w14:textId="78A45039" w:rsidR="003525C2" w:rsidRPr="00A23FA3" w:rsidDel="00135389" w:rsidRDefault="0025068D" w:rsidP="008F3E5E">
      <w:pPr>
        <w:rPr>
          <w:del w:id="9964" w:author="raye" w:date="2018-07-20T17:11:00Z"/>
          <w:rFonts w:ascii="Calibri" w:hAnsi="Calibri" w:cstheme="minorHAnsi"/>
          <w:i/>
          <w:sz w:val="24"/>
        </w:rPr>
      </w:pPr>
      <w:del w:id="9965" w:author="raye" w:date="2018-07-20T17:11:00Z">
        <w:r w:rsidRPr="00A23FA3" w:rsidDel="00135389">
          <w:rPr>
            <w:rFonts w:ascii="Calibri" w:hAnsi="Calibri" w:cstheme="minorHAnsi"/>
            <w:i/>
            <w:sz w:val="24"/>
          </w:rPr>
          <w:delText>Page description:</w:delText>
        </w:r>
        <w:bookmarkStart w:id="9966" w:name="_Toc520840199"/>
        <w:bookmarkEnd w:id="9966"/>
      </w:del>
    </w:p>
    <w:p w14:paraId="2AE8DDC0" w14:textId="6A033B02" w:rsidR="006E28CC" w:rsidRPr="00A23FA3" w:rsidDel="00135389" w:rsidRDefault="0025068D" w:rsidP="00B01F41">
      <w:pPr>
        <w:pStyle w:val="a0"/>
        <w:numPr>
          <w:ilvl w:val="0"/>
          <w:numId w:val="6"/>
        </w:numPr>
        <w:ind w:firstLineChars="0"/>
        <w:jc w:val="left"/>
        <w:rPr>
          <w:del w:id="9967" w:author="raye" w:date="2018-07-20T17:11:00Z"/>
          <w:rFonts w:ascii="Calibri" w:hAnsi="Calibri" w:cstheme="minorHAnsi"/>
          <w:sz w:val="24"/>
          <w:szCs w:val="24"/>
        </w:rPr>
      </w:pPr>
      <w:del w:id="9968" w:author="raye" w:date="2018-07-20T17:11:00Z">
        <w:r w:rsidRPr="00A23FA3" w:rsidDel="00135389">
          <w:rPr>
            <w:rFonts w:ascii="Calibri" w:hAnsi="Calibri" w:cstheme="minorHAnsi"/>
            <w:sz w:val="24"/>
            <w:szCs w:val="24"/>
          </w:rPr>
          <w:delText>Compliance Analyst receives the Case returned by Supervisor to fill out TSD Case Review Check List Form. On the Case review interface, select "TSD Case review check list Form" under Report tab to display this form page.</w:delText>
        </w:r>
        <w:bookmarkStart w:id="9969" w:name="_Toc520840200"/>
        <w:bookmarkEnd w:id="9969"/>
      </w:del>
    </w:p>
    <w:p w14:paraId="02BABE3C" w14:textId="4DAFB69F" w:rsidR="006E28CC" w:rsidRPr="00A23FA3" w:rsidDel="00135389" w:rsidRDefault="0025068D" w:rsidP="00B01F41">
      <w:pPr>
        <w:pStyle w:val="a0"/>
        <w:numPr>
          <w:ilvl w:val="0"/>
          <w:numId w:val="6"/>
        </w:numPr>
        <w:ind w:firstLineChars="0"/>
        <w:jc w:val="left"/>
        <w:rPr>
          <w:del w:id="9970" w:author="raye" w:date="2018-07-20T17:11:00Z"/>
          <w:rFonts w:ascii="Calibri" w:hAnsi="Calibri" w:cstheme="minorHAnsi"/>
          <w:sz w:val="24"/>
          <w:szCs w:val="24"/>
        </w:rPr>
      </w:pPr>
      <w:del w:id="9971" w:author="raye" w:date="2018-07-20T17:11:00Z">
        <w:r w:rsidRPr="00A23FA3" w:rsidDel="00135389">
          <w:rPr>
            <w:rFonts w:ascii="Calibri" w:hAnsi="Calibri" w:cstheme="minorHAnsi"/>
            <w:sz w:val="24"/>
            <w:szCs w:val="24"/>
          </w:rPr>
          <w:delText xml:space="preserve">BOC provides the style of this form, see appendix </w:delText>
        </w:r>
        <w:r w:rsidRPr="00A23FA3" w:rsidDel="00135389">
          <w:rPr>
            <w:rFonts w:ascii="Calibri" w:hAnsi="Calibri" w:cstheme="minorHAnsi"/>
            <w:sz w:val="24"/>
            <w:szCs w:val="24"/>
          </w:rPr>
          <w:fldChar w:fldCharType="begin"/>
        </w:r>
        <w:r w:rsidRPr="00A23FA3" w:rsidDel="00135389">
          <w:rPr>
            <w:rFonts w:ascii="Calibri" w:hAnsi="Calibri" w:cstheme="minorHAnsi"/>
            <w:sz w:val="24"/>
            <w:szCs w:val="24"/>
          </w:rPr>
          <w:delInstrText xml:space="preserve"> REF _Ref508793204 \r \h  \* MERGEFORMAT </w:delInstrText>
        </w:r>
        <w:r w:rsidRPr="00A23FA3" w:rsidDel="00135389">
          <w:rPr>
            <w:rFonts w:ascii="Calibri" w:hAnsi="Calibri" w:cstheme="minorHAnsi"/>
            <w:sz w:val="24"/>
            <w:szCs w:val="24"/>
          </w:rPr>
        </w:r>
        <w:r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7.1.4</w:delText>
        </w:r>
        <w:r w:rsidRPr="00A23FA3" w:rsidDel="00135389">
          <w:rPr>
            <w:rFonts w:ascii="Calibri" w:hAnsi="Calibri" w:cstheme="minorHAnsi"/>
            <w:sz w:val="24"/>
            <w:szCs w:val="24"/>
          </w:rPr>
          <w:fldChar w:fldCharType="end"/>
        </w:r>
        <w:r w:rsidR="00715DC4" w:rsidRPr="00A23FA3" w:rsidDel="00135389">
          <w:rPr>
            <w:rFonts w:ascii="Calibri" w:hAnsi="Calibri" w:cstheme="minorHAnsi"/>
            <w:sz w:val="24"/>
            <w:szCs w:val="24"/>
          </w:rPr>
          <w:delText>.</w:delText>
        </w:r>
        <w:bookmarkStart w:id="9972" w:name="_Toc520840201"/>
        <w:bookmarkEnd w:id="9972"/>
      </w:del>
    </w:p>
    <w:p w14:paraId="6794504D" w14:textId="182FE66E" w:rsidR="003525C2" w:rsidRPr="00A23FA3" w:rsidDel="00135389" w:rsidRDefault="0025068D" w:rsidP="00B01F41">
      <w:pPr>
        <w:pStyle w:val="a0"/>
        <w:numPr>
          <w:ilvl w:val="0"/>
          <w:numId w:val="6"/>
        </w:numPr>
        <w:ind w:firstLineChars="0"/>
        <w:jc w:val="left"/>
        <w:rPr>
          <w:del w:id="9973" w:author="raye" w:date="2018-07-20T17:11:00Z"/>
          <w:rFonts w:ascii="Calibri" w:hAnsi="Calibri" w:cstheme="minorHAnsi"/>
          <w:sz w:val="24"/>
          <w:szCs w:val="24"/>
        </w:rPr>
      </w:pPr>
      <w:del w:id="9974" w:author="raye" w:date="2018-07-20T17:11:00Z">
        <w:r w:rsidRPr="00A23FA3" w:rsidDel="00135389">
          <w:rPr>
            <w:rFonts w:ascii="Calibri" w:hAnsi="Calibri" w:cstheme="minorHAnsi"/>
            <w:sz w:val="24"/>
            <w:szCs w:val="24"/>
          </w:rPr>
          <w:delText>Other roles worked as fill in the contents of Compliance Analyst can be viewed, but are not allowed to change. Compliance Analyst only needs to fill in the Area1 part.</w:delText>
        </w:r>
        <w:bookmarkStart w:id="9975" w:name="_Toc520840202"/>
        <w:bookmarkEnd w:id="9975"/>
      </w:del>
    </w:p>
    <w:p w14:paraId="77CA50AB" w14:textId="00A7D2B8" w:rsidR="0025068D" w:rsidRPr="00A23FA3" w:rsidDel="00135389" w:rsidRDefault="0025068D" w:rsidP="008F3E5E">
      <w:pPr>
        <w:ind w:left="425"/>
        <w:jc w:val="left"/>
        <w:rPr>
          <w:del w:id="9976" w:author="raye" w:date="2018-07-20T17:11:00Z"/>
          <w:rFonts w:ascii="Calibri" w:hAnsi="Calibri" w:cstheme="minorHAnsi"/>
          <w:sz w:val="24"/>
          <w:szCs w:val="24"/>
        </w:rPr>
      </w:pPr>
      <w:bookmarkStart w:id="9977" w:name="_Toc520840203"/>
      <w:bookmarkEnd w:id="9977"/>
    </w:p>
    <w:p w14:paraId="175EC028" w14:textId="0D1172C4" w:rsidR="003525C2" w:rsidRPr="00A23FA3" w:rsidDel="00135389" w:rsidRDefault="004469C1" w:rsidP="00B01F41">
      <w:pPr>
        <w:pStyle w:val="a0"/>
        <w:numPr>
          <w:ilvl w:val="0"/>
          <w:numId w:val="12"/>
        </w:numPr>
        <w:ind w:firstLineChars="0"/>
        <w:jc w:val="left"/>
        <w:rPr>
          <w:del w:id="9978" w:author="raye" w:date="2018-07-20T17:11:00Z"/>
          <w:rFonts w:ascii="Calibri" w:hAnsi="Calibri" w:cstheme="minorHAnsi"/>
          <w:b/>
          <w:sz w:val="28"/>
          <w:szCs w:val="24"/>
        </w:rPr>
      </w:pPr>
      <w:del w:id="9979" w:author="raye" w:date="2018-07-20T17:11:00Z">
        <w:r w:rsidRPr="00A23FA3" w:rsidDel="00135389">
          <w:rPr>
            <w:rFonts w:ascii="Calibri" w:hAnsi="Calibri" w:cstheme="minorHAnsi"/>
            <w:b/>
            <w:sz w:val="28"/>
            <w:szCs w:val="24"/>
          </w:rPr>
          <w:delText>UI Elements</w:delText>
        </w:r>
        <w:bookmarkStart w:id="9980" w:name="_Toc520840204"/>
        <w:bookmarkEnd w:id="9980"/>
      </w:del>
    </w:p>
    <w:tbl>
      <w:tblPr>
        <w:tblStyle w:val="a9"/>
        <w:tblW w:w="8363" w:type="dxa"/>
        <w:tblInd w:w="421" w:type="dxa"/>
        <w:tblLook w:val="04A0" w:firstRow="1" w:lastRow="0" w:firstColumn="1" w:lastColumn="0" w:noHBand="0" w:noVBand="1"/>
      </w:tblPr>
      <w:tblGrid>
        <w:gridCol w:w="424"/>
        <w:gridCol w:w="2127"/>
        <w:gridCol w:w="1134"/>
        <w:gridCol w:w="4678"/>
      </w:tblGrid>
      <w:tr w:rsidR="00A23FA3" w:rsidRPr="00A23FA3" w:rsidDel="00135389" w14:paraId="6DA6EC2C" w14:textId="77777777" w:rsidTr="00101701">
        <w:trPr>
          <w:del w:id="9981" w:author="raye" w:date="2018-07-20T17:11:00Z"/>
        </w:trPr>
        <w:tc>
          <w:tcPr>
            <w:tcW w:w="424" w:type="dxa"/>
            <w:shd w:val="clear" w:color="auto" w:fill="BFBFBF" w:themeFill="background1" w:themeFillShade="BF"/>
          </w:tcPr>
          <w:p w14:paraId="28FE72AF" w14:textId="716C73D6" w:rsidR="003525C2" w:rsidRPr="00A23FA3" w:rsidDel="00135389" w:rsidRDefault="003525C2" w:rsidP="00A769EC">
            <w:pPr>
              <w:rPr>
                <w:del w:id="9982" w:author="raye" w:date="2018-07-20T17:11:00Z"/>
                <w:rFonts w:ascii="Calibri" w:hAnsi="Calibri" w:cstheme="minorHAnsi"/>
                <w:szCs w:val="21"/>
              </w:rPr>
            </w:pPr>
            <w:del w:id="9983" w:author="raye" w:date="2018-07-20T17:11:00Z">
              <w:r w:rsidRPr="00A23FA3" w:rsidDel="00135389">
                <w:rPr>
                  <w:rFonts w:ascii="Calibri" w:hAnsi="Calibri" w:cstheme="minorHAnsi"/>
                  <w:szCs w:val="21"/>
                </w:rPr>
                <w:delText>#</w:delText>
              </w:r>
              <w:bookmarkStart w:id="9984" w:name="_Toc520840205"/>
              <w:bookmarkEnd w:id="9984"/>
            </w:del>
          </w:p>
        </w:tc>
        <w:tc>
          <w:tcPr>
            <w:tcW w:w="2127" w:type="dxa"/>
            <w:shd w:val="clear" w:color="auto" w:fill="BFBFBF" w:themeFill="background1" w:themeFillShade="BF"/>
          </w:tcPr>
          <w:p w14:paraId="4482673C" w14:textId="68A4C024" w:rsidR="003525C2" w:rsidRPr="00A23FA3" w:rsidDel="00135389" w:rsidRDefault="003525C2" w:rsidP="00774ECE">
            <w:pPr>
              <w:rPr>
                <w:del w:id="9985" w:author="raye" w:date="2018-07-20T17:11:00Z"/>
                <w:rFonts w:ascii="Calibri" w:hAnsi="Calibri" w:cstheme="minorHAnsi"/>
                <w:szCs w:val="21"/>
              </w:rPr>
            </w:pPr>
            <w:del w:id="9986" w:author="raye" w:date="2018-07-20T17:11:00Z">
              <w:r w:rsidRPr="00A23FA3" w:rsidDel="00135389">
                <w:rPr>
                  <w:rFonts w:ascii="Calibri" w:hAnsi="Calibri" w:cstheme="minorHAnsi"/>
                  <w:szCs w:val="21"/>
                </w:rPr>
                <w:delText>ITEM</w:delText>
              </w:r>
              <w:bookmarkStart w:id="9987" w:name="_Toc520840206"/>
              <w:bookmarkEnd w:id="9987"/>
            </w:del>
          </w:p>
        </w:tc>
        <w:tc>
          <w:tcPr>
            <w:tcW w:w="1134" w:type="dxa"/>
            <w:shd w:val="clear" w:color="auto" w:fill="BFBFBF" w:themeFill="background1" w:themeFillShade="BF"/>
          </w:tcPr>
          <w:p w14:paraId="59BF4375" w14:textId="136C1865" w:rsidR="003525C2" w:rsidRPr="00A23FA3" w:rsidDel="00135389" w:rsidRDefault="003525C2" w:rsidP="00774ECE">
            <w:pPr>
              <w:rPr>
                <w:del w:id="9988" w:author="raye" w:date="2018-07-20T17:11:00Z"/>
                <w:rFonts w:ascii="Calibri" w:hAnsi="Calibri" w:cstheme="minorHAnsi"/>
                <w:szCs w:val="21"/>
              </w:rPr>
            </w:pPr>
            <w:del w:id="9989" w:author="raye" w:date="2018-07-20T17:11:00Z">
              <w:r w:rsidRPr="00A23FA3" w:rsidDel="00135389">
                <w:rPr>
                  <w:rFonts w:ascii="Calibri" w:hAnsi="Calibri" w:cstheme="minorHAnsi"/>
                  <w:szCs w:val="21"/>
                </w:rPr>
                <w:delText>NAME</w:delText>
              </w:r>
              <w:bookmarkStart w:id="9990" w:name="_Toc520840207"/>
              <w:bookmarkEnd w:id="9990"/>
            </w:del>
          </w:p>
        </w:tc>
        <w:tc>
          <w:tcPr>
            <w:tcW w:w="4678" w:type="dxa"/>
            <w:shd w:val="clear" w:color="auto" w:fill="BFBFBF" w:themeFill="background1" w:themeFillShade="BF"/>
          </w:tcPr>
          <w:p w14:paraId="198BD777" w14:textId="34F0A313" w:rsidR="003525C2" w:rsidRPr="00A23FA3" w:rsidDel="00135389" w:rsidRDefault="003525C2" w:rsidP="00774ECE">
            <w:pPr>
              <w:rPr>
                <w:del w:id="9991" w:author="raye" w:date="2018-07-20T17:11:00Z"/>
                <w:rFonts w:ascii="Calibri" w:hAnsi="Calibri" w:cstheme="minorHAnsi"/>
                <w:szCs w:val="21"/>
              </w:rPr>
            </w:pPr>
            <w:del w:id="9992" w:author="raye" w:date="2018-07-20T17:11:00Z">
              <w:r w:rsidRPr="00A23FA3" w:rsidDel="00135389">
                <w:rPr>
                  <w:rFonts w:ascii="Calibri" w:hAnsi="Calibri" w:cstheme="minorHAnsi"/>
                  <w:szCs w:val="21"/>
                </w:rPr>
                <w:delText>DESCRIPTION</w:delText>
              </w:r>
              <w:bookmarkStart w:id="9993" w:name="_Toc520840208"/>
              <w:bookmarkEnd w:id="9993"/>
            </w:del>
          </w:p>
        </w:tc>
        <w:bookmarkStart w:id="9994" w:name="_Toc520840209"/>
        <w:bookmarkEnd w:id="9994"/>
      </w:tr>
      <w:tr w:rsidR="00A23FA3" w:rsidRPr="00A23FA3" w:rsidDel="00135389" w14:paraId="37BF3F35" w14:textId="77777777" w:rsidTr="00101701">
        <w:trPr>
          <w:del w:id="9995" w:author="raye" w:date="2018-07-20T17:11:00Z"/>
        </w:trPr>
        <w:tc>
          <w:tcPr>
            <w:tcW w:w="424" w:type="dxa"/>
          </w:tcPr>
          <w:p w14:paraId="37995304" w14:textId="177C5322" w:rsidR="003525C2" w:rsidRPr="00A23FA3" w:rsidDel="00135389" w:rsidRDefault="003525C2" w:rsidP="00C409AC">
            <w:pPr>
              <w:rPr>
                <w:del w:id="9996" w:author="raye" w:date="2018-07-20T17:11:00Z"/>
                <w:rFonts w:ascii="Calibri" w:hAnsi="Calibri" w:cstheme="minorHAnsi"/>
                <w:szCs w:val="21"/>
              </w:rPr>
            </w:pPr>
            <w:del w:id="9997" w:author="raye" w:date="2018-07-20T17:11:00Z">
              <w:r w:rsidRPr="00A23FA3" w:rsidDel="00135389">
                <w:rPr>
                  <w:rFonts w:ascii="Calibri" w:hAnsi="Calibri" w:cstheme="minorHAnsi"/>
                  <w:szCs w:val="21"/>
                </w:rPr>
                <w:delText>1</w:delText>
              </w:r>
              <w:bookmarkStart w:id="9998" w:name="_Toc520840210"/>
              <w:bookmarkEnd w:id="9998"/>
            </w:del>
          </w:p>
        </w:tc>
        <w:tc>
          <w:tcPr>
            <w:tcW w:w="2127" w:type="dxa"/>
          </w:tcPr>
          <w:p w14:paraId="10128BD6" w14:textId="178E0304" w:rsidR="003525C2" w:rsidRPr="00A23FA3" w:rsidDel="00135389" w:rsidRDefault="003525C2" w:rsidP="00A769EC">
            <w:pPr>
              <w:jc w:val="left"/>
              <w:rPr>
                <w:del w:id="9999" w:author="raye" w:date="2018-07-20T17:11:00Z"/>
                <w:rFonts w:ascii="Calibri" w:hAnsi="Calibri" w:cstheme="minorHAnsi"/>
                <w:szCs w:val="21"/>
              </w:rPr>
            </w:pPr>
            <w:del w:id="10000" w:author="raye" w:date="2018-07-20T17:11:00Z">
              <w:r w:rsidRPr="00A23FA3" w:rsidDel="00135389">
                <w:rPr>
                  <w:rFonts w:ascii="Calibri" w:hAnsi="Calibri" w:cstheme="minorHAnsi"/>
                  <w:szCs w:val="21"/>
                </w:rPr>
                <w:delText>Customer Information</w:delText>
              </w:r>
              <w:bookmarkStart w:id="10001" w:name="_Toc520840211"/>
              <w:bookmarkEnd w:id="10001"/>
            </w:del>
          </w:p>
        </w:tc>
        <w:tc>
          <w:tcPr>
            <w:tcW w:w="1134" w:type="dxa"/>
          </w:tcPr>
          <w:p w14:paraId="328B39E1" w14:textId="7C2411B5" w:rsidR="003525C2" w:rsidRPr="00A23FA3" w:rsidDel="00135389" w:rsidRDefault="00715DC4" w:rsidP="00774ECE">
            <w:pPr>
              <w:rPr>
                <w:del w:id="10002" w:author="raye" w:date="2018-07-20T17:11:00Z"/>
                <w:rFonts w:ascii="Calibri" w:hAnsi="Calibri" w:cstheme="minorHAnsi"/>
                <w:szCs w:val="21"/>
              </w:rPr>
            </w:pPr>
            <w:del w:id="10003" w:author="raye" w:date="2018-07-20T17:11:00Z">
              <w:r w:rsidRPr="00A23FA3" w:rsidDel="00135389">
                <w:rPr>
                  <w:rFonts w:ascii="Calibri" w:hAnsi="Calibri" w:cstheme="minorHAnsi"/>
                  <w:szCs w:val="21"/>
                </w:rPr>
                <w:delText>Client Info</w:delText>
              </w:r>
              <w:bookmarkStart w:id="10004" w:name="_Toc520840212"/>
              <w:bookmarkEnd w:id="10004"/>
            </w:del>
          </w:p>
        </w:tc>
        <w:tc>
          <w:tcPr>
            <w:tcW w:w="4678" w:type="dxa"/>
          </w:tcPr>
          <w:p w14:paraId="01D722DE" w14:textId="49BE6C30" w:rsidR="00C31859" w:rsidRPr="00A23FA3" w:rsidDel="00135389" w:rsidRDefault="004303B0" w:rsidP="00774ECE">
            <w:pPr>
              <w:jc w:val="left"/>
              <w:rPr>
                <w:del w:id="10005" w:author="raye" w:date="2018-07-20T17:11:00Z"/>
                <w:rFonts w:ascii="Calibri" w:hAnsi="Calibri" w:cstheme="minorHAnsi"/>
                <w:szCs w:val="21"/>
              </w:rPr>
            </w:pPr>
            <w:del w:id="10006" w:author="raye" w:date="2018-07-20T17:11:00Z">
              <w:r w:rsidRPr="00A23FA3" w:rsidDel="00135389">
                <w:rPr>
                  <w:rFonts w:ascii="Calibri" w:hAnsi="Calibri" w:cstheme="minorHAnsi"/>
                  <w:szCs w:val="21"/>
                </w:rPr>
                <w:delText>TSD Transaction Number</w:delText>
              </w:r>
              <w:r w:rsidR="00C31859" w:rsidRPr="00A23FA3" w:rsidDel="00135389">
                <w:rPr>
                  <w:rFonts w:ascii="Calibri" w:hAnsi="Calibri" w:cstheme="minorHAnsi"/>
                  <w:szCs w:val="21"/>
                </w:rPr>
                <w:delText>:</w:delText>
              </w:r>
              <w:r w:rsidR="005F001E" w:rsidRPr="00A23FA3" w:rsidDel="00135389">
                <w:rPr>
                  <w:rFonts w:ascii="Calibri" w:hAnsi="Calibri" w:cstheme="minorHAnsi"/>
                  <w:szCs w:val="21"/>
                </w:rPr>
                <w:delText xml:space="preserve"> from “Create case” input BOC reference &amp; Reference No</w:delText>
              </w:r>
              <w:bookmarkStart w:id="10007" w:name="_Toc520840213"/>
              <w:bookmarkEnd w:id="10007"/>
            </w:del>
          </w:p>
          <w:p w14:paraId="268B3E37" w14:textId="108E391F" w:rsidR="00640483" w:rsidRPr="00A23FA3" w:rsidDel="00135389" w:rsidRDefault="00C31859" w:rsidP="00774ECE">
            <w:pPr>
              <w:jc w:val="left"/>
              <w:rPr>
                <w:del w:id="10008" w:author="raye" w:date="2018-07-20T17:11:00Z"/>
                <w:rFonts w:ascii="Calibri" w:hAnsi="Calibri" w:cstheme="minorHAnsi"/>
                <w:szCs w:val="21"/>
              </w:rPr>
            </w:pPr>
            <w:del w:id="10009" w:author="raye" w:date="2018-07-20T17:11:00Z">
              <w:r w:rsidRPr="00A23FA3" w:rsidDel="00135389">
                <w:rPr>
                  <w:rFonts w:ascii="Calibri" w:hAnsi="Calibri" w:cstheme="minorHAnsi"/>
                  <w:szCs w:val="21"/>
                </w:rPr>
                <w:delText xml:space="preserve">Client Name: </w:delText>
              </w:r>
              <w:r w:rsidR="000F36C3" w:rsidRPr="00A23FA3" w:rsidDel="00135389">
                <w:rPr>
                  <w:rFonts w:ascii="Calibri" w:hAnsi="Calibri" w:cstheme="minorHAnsi"/>
                  <w:szCs w:val="21"/>
                </w:rPr>
                <w:delText>from “Create case” input client name</w:delText>
              </w:r>
              <w:bookmarkStart w:id="10010" w:name="_Toc520840214"/>
              <w:bookmarkEnd w:id="10010"/>
            </w:del>
          </w:p>
          <w:p w14:paraId="22383BDD" w14:textId="08E72D1D" w:rsidR="004303B0" w:rsidRPr="00A23FA3" w:rsidDel="00135389" w:rsidRDefault="00640483" w:rsidP="00774ECE">
            <w:pPr>
              <w:jc w:val="left"/>
              <w:rPr>
                <w:del w:id="10011" w:author="raye" w:date="2018-07-20T17:11:00Z"/>
                <w:rFonts w:ascii="Calibri" w:hAnsi="Calibri" w:cstheme="minorHAnsi"/>
                <w:szCs w:val="21"/>
              </w:rPr>
            </w:pPr>
            <w:del w:id="10012" w:author="raye" w:date="2018-07-20T17:11:00Z">
              <w:r w:rsidRPr="00A23FA3" w:rsidDel="00135389">
                <w:rPr>
                  <w:rFonts w:ascii="Calibri" w:hAnsi="Calibri" w:cstheme="minorHAnsi"/>
                  <w:szCs w:val="21"/>
                </w:rPr>
                <w:delText>Address: manual input</w:delText>
              </w:r>
              <w:bookmarkStart w:id="10013" w:name="_Toc520840215"/>
              <w:bookmarkEnd w:id="10013"/>
            </w:del>
          </w:p>
        </w:tc>
        <w:bookmarkStart w:id="10014" w:name="_Toc520840216"/>
        <w:bookmarkEnd w:id="10014"/>
      </w:tr>
      <w:tr w:rsidR="00A23FA3" w:rsidRPr="00A23FA3" w:rsidDel="00135389" w14:paraId="3EE8AB65" w14:textId="77777777" w:rsidTr="00101701">
        <w:trPr>
          <w:del w:id="10015" w:author="raye" w:date="2018-07-20T17:11:00Z"/>
        </w:trPr>
        <w:tc>
          <w:tcPr>
            <w:tcW w:w="424" w:type="dxa"/>
          </w:tcPr>
          <w:p w14:paraId="333614B7" w14:textId="354BEF8E" w:rsidR="003525C2" w:rsidRPr="00A23FA3" w:rsidDel="00135389" w:rsidRDefault="003525C2" w:rsidP="00C409AC">
            <w:pPr>
              <w:rPr>
                <w:del w:id="10016" w:author="raye" w:date="2018-07-20T17:11:00Z"/>
                <w:rFonts w:ascii="Calibri" w:hAnsi="Calibri" w:cstheme="minorHAnsi"/>
                <w:szCs w:val="21"/>
              </w:rPr>
            </w:pPr>
            <w:del w:id="10017" w:author="raye" w:date="2018-07-20T17:11:00Z">
              <w:r w:rsidRPr="00A23FA3" w:rsidDel="00135389">
                <w:rPr>
                  <w:rFonts w:ascii="Calibri" w:hAnsi="Calibri" w:cstheme="minorHAnsi"/>
                  <w:szCs w:val="21"/>
                </w:rPr>
                <w:delText>2</w:delText>
              </w:r>
              <w:bookmarkStart w:id="10018" w:name="_Toc520840217"/>
              <w:bookmarkEnd w:id="10018"/>
            </w:del>
          </w:p>
        </w:tc>
        <w:tc>
          <w:tcPr>
            <w:tcW w:w="2127" w:type="dxa"/>
          </w:tcPr>
          <w:p w14:paraId="3CC56F7F" w14:textId="3D31EDFB" w:rsidR="003525C2" w:rsidRPr="00A23FA3" w:rsidDel="00135389" w:rsidRDefault="003525C2" w:rsidP="00A769EC">
            <w:pPr>
              <w:rPr>
                <w:del w:id="10019" w:author="raye" w:date="2018-07-20T17:11:00Z"/>
                <w:rFonts w:ascii="Calibri" w:hAnsi="Calibri" w:cstheme="minorHAnsi"/>
                <w:szCs w:val="21"/>
              </w:rPr>
            </w:pPr>
            <w:del w:id="10020" w:author="raye" w:date="2018-07-20T17:11:00Z">
              <w:r w:rsidRPr="00A23FA3" w:rsidDel="00135389">
                <w:rPr>
                  <w:rFonts w:ascii="Calibri" w:hAnsi="Calibri" w:cstheme="minorHAnsi"/>
                  <w:szCs w:val="21"/>
                </w:rPr>
                <w:delText>Source of Referral</w:delText>
              </w:r>
              <w:bookmarkStart w:id="10021" w:name="_Toc520840218"/>
              <w:bookmarkEnd w:id="10021"/>
            </w:del>
          </w:p>
        </w:tc>
        <w:tc>
          <w:tcPr>
            <w:tcW w:w="1134" w:type="dxa"/>
          </w:tcPr>
          <w:p w14:paraId="7D532BC2" w14:textId="362D5CDC" w:rsidR="003525C2" w:rsidRPr="00A23FA3" w:rsidDel="00135389" w:rsidRDefault="00715DC4" w:rsidP="00774ECE">
            <w:pPr>
              <w:rPr>
                <w:del w:id="10022" w:author="raye" w:date="2018-07-20T17:11:00Z"/>
                <w:rFonts w:ascii="Calibri" w:hAnsi="Calibri" w:cstheme="minorHAnsi"/>
                <w:szCs w:val="21"/>
              </w:rPr>
            </w:pPr>
            <w:del w:id="10023" w:author="raye" w:date="2018-07-20T17:11:00Z">
              <w:r w:rsidRPr="00A23FA3" w:rsidDel="00135389">
                <w:rPr>
                  <w:rFonts w:ascii="Calibri" w:hAnsi="Calibri" w:cstheme="minorHAnsi"/>
                  <w:szCs w:val="21"/>
                </w:rPr>
                <w:delText>Escalate Reason</w:delText>
              </w:r>
              <w:bookmarkStart w:id="10024" w:name="_Toc520840219"/>
              <w:bookmarkEnd w:id="10024"/>
            </w:del>
          </w:p>
        </w:tc>
        <w:tc>
          <w:tcPr>
            <w:tcW w:w="4678" w:type="dxa"/>
          </w:tcPr>
          <w:p w14:paraId="16F6D6B0" w14:textId="718C5CF3" w:rsidR="003525C2" w:rsidRPr="00A23FA3" w:rsidDel="00135389" w:rsidRDefault="00640483" w:rsidP="00774ECE">
            <w:pPr>
              <w:rPr>
                <w:del w:id="10025" w:author="raye" w:date="2018-07-20T17:11:00Z"/>
                <w:rFonts w:ascii="Calibri" w:hAnsi="Calibri" w:cstheme="minorHAnsi"/>
                <w:szCs w:val="21"/>
              </w:rPr>
            </w:pPr>
            <w:del w:id="10026" w:author="raye" w:date="2018-07-20T17:11:00Z">
              <w:r w:rsidRPr="00A23FA3" w:rsidDel="00135389">
                <w:rPr>
                  <w:rFonts w:ascii="Calibri" w:hAnsi="Calibri" w:cstheme="minorHAnsi"/>
                  <w:szCs w:val="21"/>
                </w:rPr>
                <w:delText>manual input</w:delText>
              </w:r>
              <w:bookmarkStart w:id="10027" w:name="_Toc520840220"/>
              <w:bookmarkEnd w:id="10027"/>
            </w:del>
          </w:p>
        </w:tc>
        <w:bookmarkStart w:id="10028" w:name="_Toc520840221"/>
        <w:bookmarkEnd w:id="10028"/>
      </w:tr>
      <w:tr w:rsidR="00A23FA3" w:rsidRPr="00A23FA3" w:rsidDel="00135389" w14:paraId="7F04250B" w14:textId="77777777" w:rsidTr="00101701">
        <w:trPr>
          <w:del w:id="10029" w:author="raye" w:date="2018-07-20T17:11:00Z"/>
        </w:trPr>
        <w:tc>
          <w:tcPr>
            <w:tcW w:w="424" w:type="dxa"/>
          </w:tcPr>
          <w:p w14:paraId="36D4F42D" w14:textId="3BF4E99B" w:rsidR="003525C2" w:rsidRPr="00A23FA3" w:rsidDel="00135389" w:rsidRDefault="003525C2" w:rsidP="00C409AC">
            <w:pPr>
              <w:rPr>
                <w:del w:id="10030" w:author="raye" w:date="2018-07-20T17:11:00Z"/>
                <w:rFonts w:ascii="Calibri" w:hAnsi="Calibri" w:cstheme="minorHAnsi"/>
                <w:szCs w:val="21"/>
              </w:rPr>
            </w:pPr>
            <w:del w:id="10031" w:author="raye" w:date="2018-07-20T17:11:00Z">
              <w:r w:rsidRPr="00A23FA3" w:rsidDel="00135389">
                <w:rPr>
                  <w:rFonts w:ascii="Calibri" w:hAnsi="Calibri" w:cstheme="minorHAnsi"/>
                  <w:szCs w:val="21"/>
                </w:rPr>
                <w:delText>3</w:delText>
              </w:r>
              <w:bookmarkStart w:id="10032" w:name="_Toc520840222"/>
              <w:bookmarkEnd w:id="10032"/>
            </w:del>
          </w:p>
        </w:tc>
        <w:tc>
          <w:tcPr>
            <w:tcW w:w="2127" w:type="dxa"/>
          </w:tcPr>
          <w:p w14:paraId="22A82D0E" w14:textId="443BB503" w:rsidR="003525C2" w:rsidRPr="00A23FA3" w:rsidDel="00135389" w:rsidRDefault="003525C2" w:rsidP="00A769EC">
            <w:pPr>
              <w:jc w:val="left"/>
              <w:rPr>
                <w:del w:id="10033" w:author="raye" w:date="2018-07-20T17:11:00Z"/>
                <w:rFonts w:ascii="Calibri" w:hAnsi="Calibri" w:cstheme="minorHAnsi"/>
                <w:szCs w:val="21"/>
              </w:rPr>
            </w:pPr>
            <w:del w:id="10034" w:author="raye" w:date="2018-07-20T17:11:00Z">
              <w:r w:rsidRPr="00A23FA3" w:rsidDel="00135389">
                <w:rPr>
                  <w:rFonts w:ascii="Calibri" w:hAnsi="Calibri" w:cstheme="minorHAnsi"/>
                  <w:szCs w:val="21"/>
                </w:rPr>
                <w:delText>Compliance Section Reviewe</w:delText>
              </w:r>
              <w:r w:rsidR="000D470D" w:rsidRPr="00A23FA3" w:rsidDel="00135389">
                <w:rPr>
                  <w:rFonts w:ascii="Calibri" w:hAnsi="Calibri" w:cstheme="minorHAnsi"/>
                  <w:szCs w:val="21"/>
                </w:rPr>
                <w:delText>r</w:delText>
              </w:r>
              <w:bookmarkStart w:id="10035" w:name="_Toc520840223"/>
              <w:bookmarkEnd w:id="10035"/>
            </w:del>
          </w:p>
        </w:tc>
        <w:tc>
          <w:tcPr>
            <w:tcW w:w="1134" w:type="dxa"/>
          </w:tcPr>
          <w:p w14:paraId="28D5293C" w14:textId="15EBF630" w:rsidR="003525C2" w:rsidRPr="00A23FA3" w:rsidDel="00135389" w:rsidRDefault="00715DC4" w:rsidP="00774ECE">
            <w:pPr>
              <w:rPr>
                <w:del w:id="10036" w:author="raye" w:date="2018-07-20T17:11:00Z"/>
                <w:rFonts w:ascii="Calibri" w:hAnsi="Calibri" w:cstheme="minorHAnsi"/>
                <w:szCs w:val="21"/>
              </w:rPr>
            </w:pPr>
            <w:del w:id="10037" w:author="raye" w:date="2018-07-20T17:11:00Z">
              <w:r w:rsidRPr="00A23FA3" w:rsidDel="00135389">
                <w:rPr>
                  <w:rFonts w:ascii="Calibri" w:hAnsi="Calibri" w:cstheme="minorHAnsi"/>
                  <w:szCs w:val="21"/>
                </w:rPr>
                <w:delText xml:space="preserve">reviewer </w:delText>
              </w:r>
              <w:r w:rsidR="000D470D" w:rsidRPr="00A23FA3" w:rsidDel="00135389">
                <w:rPr>
                  <w:rFonts w:ascii="Calibri" w:hAnsi="Calibri" w:cstheme="minorHAnsi"/>
                  <w:szCs w:val="21"/>
                </w:rPr>
                <w:delText>ID</w:delText>
              </w:r>
              <w:bookmarkStart w:id="10038" w:name="_Toc520840224"/>
              <w:bookmarkEnd w:id="10038"/>
            </w:del>
          </w:p>
        </w:tc>
        <w:tc>
          <w:tcPr>
            <w:tcW w:w="4678" w:type="dxa"/>
          </w:tcPr>
          <w:p w14:paraId="149BB0A6" w14:textId="2744E187" w:rsidR="003525C2" w:rsidRPr="00A23FA3" w:rsidDel="00135389" w:rsidRDefault="0043284E" w:rsidP="00774ECE">
            <w:pPr>
              <w:rPr>
                <w:del w:id="10039" w:author="raye" w:date="2018-07-20T17:11:00Z"/>
                <w:rFonts w:ascii="Calibri" w:hAnsi="Calibri" w:cstheme="minorHAnsi"/>
                <w:szCs w:val="21"/>
              </w:rPr>
            </w:pPr>
            <w:del w:id="10040" w:author="raye" w:date="2018-07-20T17:11:00Z">
              <w:r w:rsidRPr="00A23FA3" w:rsidDel="00135389">
                <w:rPr>
                  <w:rFonts w:ascii="Calibri" w:hAnsi="Calibri" w:cstheme="minorHAnsi"/>
                  <w:szCs w:val="21"/>
                  <w:u w:val="single"/>
                </w:rPr>
                <w:delText>name</w:delText>
              </w:r>
              <w:r w:rsidRPr="00A23FA3" w:rsidDel="00135389">
                <w:rPr>
                  <w:rFonts w:ascii="Calibri" w:hAnsi="Calibri" w:cstheme="minorHAnsi"/>
                  <w:szCs w:val="21"/>
                </w:rPr>
                <w:delText xml:space="preserve"> of </w:delText>
              </w:r>
              <w:r w:rsidR="00455C5C" w:rsidRPr="00A23FA3" w:rsidDel="00135389">
                <w:rPr>
                  <w:rFonts w:ascii="Calibri" w:hAnsi="Calibri" w:cstheme="minorHAnsi"/>
                  <w:szCs w:val="21"/>
                </w:rPr>
                <w:delText>Compliance Analyst</w:delText>
              </w:r>
              <w:bookmarkStart w:id="10041" w:name="_Toc520840225"/>
              <w:bookmarkEnd w:id="10041"/>
            </w:del>
          </w:p>
        </w:tc>
        <w:bookmarkStart w:id="10042" w:name="_Toc520840226"/>
        <w:bookmarkEnd w:id="10042"/>
      </w:tr>
      <w:tr w:rsidR="00A23FA3" w:rsidRPr="00A23FA3" w:rsidDel="00135389" w14:paraId="5D0E11A7" w14:textId="77777777" w:rsidTr="00101701">
        <w:trPr>
          <w:del w:id="10043" w:author="raye" w:date="2018-07-20T17:11:00Z"/>
        </w:trPr>
        <w:tc>
          <w:tcPr>
            <w:tcW w:w="424" w:type="dxa"/>
          </w:tcPr>
          <w:p w14:paraId="7EFAD158" w14:textId="6AE71918" w:rsidR="003525C2" w:rsidRPr="00A23FA3" w:rsidDel="00135389" w:rsidRDefault="003525C2" w:rsidP="00C409AC">
            <w:pPr>
              <w:rPr>
                <w:del w:id="10044" w:author="raye" w:date="2018-07-20T17:11:00Z"/>
                <w:rFonts w:ascii="Calibri" w:hAnsi="Calibri" w:cstheme="minorHAnsi"/>
                <w:szCs w:val="21"/>
              </w:rPr>
            </w:pPr>
            <w:del w:id="10045" w:author="raye" w:date="2018-07-20T17:11:00Z">
              <w:r w:rsidRPr="00A23FA3" w:rsidDel="00135389">
                <w:rPr>
                  <w:rFonts w:ascii="Calibri" w:hAnsi="Calibri" w:cstheme="minorHAnsi"/>
                  <w:szCs w:val="21"/>
                </w:rPr>
                <w:delText>4</w:delText>
              </w:r>
              <w:bookmarkStart w:id="10046" w:name="_Toc520840227"/>
              <w:bookmarkEnd w:id="10046"/>
            </w:del>
          </w:p>
        </w:tc>
        <w:tc>
          <w:tcPr>
            <w:tcW w:w="2127" w:type="dxa"/>
          </w:tcPr>
          <w:p w14:paraId="773E2257" w14:textId="17E348C3" w:rsidR="003525C2" w:rsidRPr="00A23FA3" w:rsidDel="00135389" w:rsidRDefault="003525C2" w:rsidP="00A769EC">
            <w:pPr>
              <w:rPr>
                <w:del w:id="10047" w:author="raye" w:date="2018-07-20T17:11:00Z"/>
                <w:rFonts w:ascii="Calibri" w:hAnsi="Calibri" w:cstheme="minorHAnsi"/>
                <w:szCs w:val="21"/>
              </w:rPr>
            </w:pPr>
            <w:del w:id="10048" w:author="raye" w:date="2018-07-20T17:11:00Z">
              <w:r w:rsidRPr="00A23FA3" w:rsidDel="00135389">
                <w:rPr>
                  <w:rFonts w:ascii="Calibri" w:hAnsi="Calibri" w:cstheme="minorHAnsi"/>
                  <w:sz w:val="24"/>
                  <w:szCs w:val="24"/>
                </w:rPr>
                <w:delText>”Save”</w:delText>
              </w:r>
              <w:bookmarkStart w:id="10049" w:name="_Toc520840228"/>
              <w:bookmarkEnd w:id="10049"/>
            </w:del>
          </w:p>
        </w:tc>
        <w:tc>
          <w:tcPr>
            <w:tcW w:w="1134" w:type="dxa"/>
          </w:tcPr>
          <w:p w14:paraId="25B849BC" w14:textId="5A5D65E5" w:rsidR="003525C2" w:rsidRPr="00A23FA3" w:rsidDel="00135389" w:rsidRDefault="00BD7FF2" w:rsidP="00774ECE">
            <w:pPr>
              <w:rPr>
                <w:del w:id="10050" w:author="raye" w:date="2018-07-20T17:11:00Z"/>
                <w:rFonts w:ascii="Calibri" w:hAnsi="Calibri" w:cstheme="minorHAnsi"/>
                <w:szCs w:val="21"/>
              </w:rPr>
            </w:pPr>
            <w:del w:id="10051" w:author="raye" w:date="2018-07-20T17:11:00Z">
              <w:r w:rsidRPr="00A23FA3" w:rsidDel="00135389">
                <w:rPr>
                  <w:rFonts w:ascii="Calibri" w:hAnsi="Calibri" w:cstheme="minorHAnsi"/>
                  <w:szCs w:val="21"/>
                </w:rPr>
                <w:delText>b</w:delText>
              </w:r>
              <w:r w:rsidR="001F35C5" w:rsidRPr="00A23FA3" w:rsidDel="00135389">
                <w:rPr>
                  <w:rFonts w:ascii="Calibri" w:hAnsi="Calibri" w:cstheme="minorHAnsi"/>
                  <w:szCs w:val="21"/>
                </w:rPr>
                <w:delText>utton</w:delText>
              </w:r>
              <w:bookmarkStart w:id="10052" w:name="_Toc520840229"/>
              <w:bookmarkEnd w:id="10052"/>
            </w:del>
          </w:p>
        </w:tc>
        <w:tc>
          <w:tcPr>
            <w:tcW w:w="4678" w:type="dxa"/>
          </w:tcPr>
          <w:p w14:paraId="29F17AF4" w14:textId="50D69438" w:rsidR="003525C2" w:rsidRPr="00A23FA3" w:rsidDel="00135389" w:rsidRDefault="00715DC4" w:rsidP="00774ECE">
            <w:pPr>
              <w:rPr>
                <w:del w:id="10053" w:author="raye" w:date="2018-07-20T17:11:00Z"/>
                <w:rFonts w:ascii="Calibri" w:hAnsi="Calibri" w:cstheme="minorHAnsi"/>
                <w:szCs w:val="21"/>
              </w:rPr>
            </w:pPr>
            <w:del w:id="10054" w:author="raye" w:date="2018-07-20T17:11:00Z">
              <w:r w:rsidRPr="00A23FA3" w:rsidDel="00135389">
                <w:rPr>
                  <w:rFonts w:ascii="Calibri" w:hAnsi="Calibri" w:cstheme="minorHAnsi"/>
                  <w:szCs w:val="21"/>
                </w:rPr>
                <w:delText>Save input information after clicking</w:delText>
              </w:r>
              <w:bookmarkStart w:id="10055" w:name="_Toc520840230"/>
              <w:bookmarkEnd w:id="10055"/>
            </w:del>
          </w:p>
        </w:tc>
        <w:bookmarkStart w:id="10056" w:name="_Toc520840231"/>
        <w:bookmarkEnd w:id="10056"/>
      </w:tr>
    </w:tbl>
    <w:p w14:paraId="41F686F8" w14:textId="25964103" w:rsidR="00715DC4" w:rsidRPr="00A23FA3" w:rsidDel="00135389" w:rsidRDefault="00715DC4" w:rsidP="00C409AC">
      <w:pPr>
        <w:ind w:leftChars="405" w:left="850"/>
        <w:rPr>
          <w:del w:id="10057" w:author="raye" w:date="2018-07-20T17:11:00Z"/>
          <w:rFonts w:ascii="Calibri" w:hAnsi="Calibri" w:cstheme="minorHAnsi"/>
          <w:szCs w:val="21"/>
        </w:rPr>
      </w:pPr>
      <w:del w:id="10058" w:author="raye" w:date="2018-07-20T17:11:00Z">
        <w:r w:rsidRPr="00A23FA3" w:rsidDel="00135389">
          <w:rPr>
            <w:rFonts w:ascii="Calibri" w:hAnsi="Calibri"/>
          </w:rPr>
          <w:delText xml:space="preserve">Note * see appendix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_Ref508795239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7.1.4</w:delText>
        </w:r>
        <w:r w:rsidRPr="00A23FA3" w:rsidDel="00135389">
          <w:rPr>
            <w:rFonts w:ascii="Calibri" w:hAnsi="Calibri" w:cstheme="minorHAnsi"/>
            <w:szCs w:val="21"/>
          </w:rPr>
          <w:fldChar w:fldCharType="end"/>
        </w:r>
        <w:r w:rsidRPr="00A23FA3" w:rsidDel="00135389">
          <w:rPr>
            <w:rFonts w:ascii="Calibri" w:hAnsi="Calibri" w:cstheme="minorHAnsi"/>
            <w:szCs w:val="21"/>
          </w:rPr>
          <w:delText xml:space="preserve"> </w:delText>
        </w:r>
        <w:r w:rsidRPr="00A23FA3" w:rsidDel="00135389">
          <w:rPr>
            <w:rFonts w:ascii="Calibri" w:hAnsi="Calibri"/>
          </w:rPr>
          <w:delText>for specific input elements</w:delText>
        </w:r>
        <w:bookmarkStart w:id="10059" w:name="_Toc520840232"/>
        <w:bookmarkEnd w:id="10059"/>
      </w:del>
    </w:p>
    <w:p w14:paraId="5A82B3F5" w14:textId="1048DA0C" w:rsidR="00373F23" w:rsidRPr="00A23FA3" w:rsidDel="00135389" w:rsidRDefault="00373F23" w:rsidP="00A769EC">
      <w:pPr>
        <w:ind w:leftChars="405" w:left="850"/>
        <w:rPr>
          <w:del w:id="10060" w:author="raye" w:date="2018-07-20T17:11:00Z"/>
          <w:rFonts w:ascii="Calibri" w:hAnsi="Calibri" w:cstheme="minorHAnsi"/>
          <w:szCs w:val="21"/>
        </w:rPr>
      </w:pPr>
      <w:bookmarkStart w:id="10061" w:name="_Toc520840233"/>
      <w:bookmarkEnd w:id="10061"/>
    </w:p>
    <w:p w14:paraId="140126E6" w14:textId="500B3DEB" w:rsidR="00E51D4C" w:rsidRPr="00A23FA3" w:rsidDel="00135389" w:rsidRDefault="00C52A32">
      <w:pPr>
        <w:pStyle w:val="3"/>
        <w:keepNext w:val="0"/>
        <w:keepLines w:val="0"/>
        <w:numPr>
          <w:ilvl w:val="3"/>
          <w:numId w:val="15"/>
        </w:numPr>
        <w:spacing w:before="0" w:after="120" w:line="240" w:lineRule="auto"/>
        <w:rPr>
          <w:del w:id="10062" w:author="raye" w:date="2018-07-20T17:11:00Z"/>
          <w:rFonts w:ascii="Calibri" w:hAnsi="Calibri" w:cstheme="minorHAnsi"/>
        </w:rPr>
        <w:pPrChange w:id="10063" w:author="raye" w:date="2018-07-17T11:05:00Z">
          <w:pPr>
            <w:pStyle w:val="3"/>
            <w:keepNext w:val="0"/>
            <w:keepLines w:val="0"/>
            <w:numPr>
              <w:ilvl w:val="2"/>
              <w:numId w:val="3"/>
            </w:numPr>
            <w:spacing w:before="0" w:after="120" w:line="240" w:lineRule="auto"/>
            <w:ind w:left="993" w:hanging="993"/>
          </w:pPr>
        </w:pPrChange>
      </w:pPr>
      <w:bookmarkStart w:id="10064" w:name="_Toc509426874"/>
      <w:bookmarkStart w:id="10065" w:name="_Toc512250257"/>
      <w:bookmarkEnd w:id="10064"/>
      <w:del w:id="10066" w:author="raye" w:date="2018-07-20T17:11:00Z">
        <w:r w:rsidRPr="00A23FA3" w:rsidDel="00135389">
          <w:rPr>
            <w:rFonts w:ascii="Calibri" w:hAnsi="Calibri" w:cstheme="minorHAnsi"/>
          </w:rPr>
          <w:delText xml:space="preserve">Compliance </w:delText>
        </w:r>
        <w:r w:rsidR="00E51D4C" w:rsidRPr="00A23FA3" w:rsidDel="00135389">
          <w:rPr>
            <w:rFonts w:ascii="Calibri" w:hAnsi="Calibri" w:cstheme="minorHAnsi"/>
          </w:rPr>
          <w:delText>Supervisor: TSD Case Review Check List Form Page</w:delText>
        </w:r>
        <w:bookmarkStart w:id="10067" w:name="_Toc520840234"/>
        <w:bookmarkEnd w:id="10065"/>
        <w:bookmarkEnd w:id="10067"/>
      </w:del>
    </w:p>
    <w:p w14:paraId="0CC03ED9" w14:textId="2698F2FE" w:rsidR="008521DE" w:rsidRPr="00A23FA3" w:rsidDel="00135389" w:rsidRDefault="004469C1" w:rsidP="00B01F41">
      <w:pPr>
        <w:pStyle w:val="a0"/>
        <w:numPr>
          <w:ilvl w:val="0"/>
          <w:numId w:val="12"/>
        </w:numPr>
        <w:ind w:firstLineChars="0"/>
        <w:jc w:val="left"/>
        <w:rPr>
          <w:del w:id="10068" w:author="raye" w:date="2018-07-20T17:11:00Z"/>
          <w:rFonts w:ascii="Calibri" w:hAnsi="Calibri" w:cstheme="minorHAnsi"/>
          <w:b/>
          <w:sz w:val="28"/>
          <w:szCs w:val="24"/>
        </w:rPr>
      </w:pPr>
      <w:del w:id="10069"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10070" w:name="_Toc520840235"/>
        <w:bookmarkEnd w:id="10070"/>
      </w:del>
    </w:p>
    <w:p w14:paraId="4D2E8564" w14:textId="4F62ECDB" w:rsidR="008521DE" w:rsidRPr="00A23FA3" w:rsidDel="00135389" w:rsidRDefault="003525C2" w:rsidP="00A769EC">
      <w:pPr>
        <w:spacing w:afterLines="50" w:after="156"/>
        <w:jc w:val="center"/>
        <w:rPr>
          <w:del w:id="10071" w:author="raye" w:date="2018-07-20T17:11:00Z"/>
          <w:rFonts w:ascii="Calibri" w:hAnsi="Calibri" w:cstheme="minorHAnsi"/>
          <w:sz w:val="24"/>
        </w:rPr>
      </w:pPr>
      <w:del w:id="10072" w:author="raye" w:date="2018-07-20T17:11:00Z">
        <w:r w:rsidRPr="00A23FA3" w:rsidDel="00135389">
          <w:rPr>
            <w:rFonts w:ascii="Calibri" w:hAnsi="Calibri" w:cstheme="minorHAnsi"/>
            <w:noProof/>
            <w:sz w:val="24"/>
          </w:rPr>
          <w:drawing>
            <wp:inline distT="0" distB="0" distL="0" distR="0" wp14:anchorId="4B7A313D" wp14:editId="302C6F5C">
              <wp:extent cx="4972050" cy="281012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992610" cy="2821746"/>
                      </a:xfrm>
                      <a:prstGeom prst="rect">
                        <a:avLst/>
                      </a:prstGeom>
                      <a:noFill/>
                    </pic:spPr>
                  </pic:pic>
                </a:graphicData>
              </a:graphic>
            </wp:inline>
          </w:drawing>
        </w:r>
        <w:bookmarkStart w:id="10073" w:name="_Toc520840236"/>
        <w:bookmarkEnd w:id="10073"/>
      </w:del>
    </w:p>
    <w:p w14:paraId="649DC215" w14:textId="75B97002" w:rsidR="008521DE" w:rsidRPr="00A23FA3" w:rsidDel="00135389" w:rsidRDefault="00715DC4" w:rsidP="008F3E5E">
      <w:pPr>
        <w:rPr>
          <w:del w:id="10074" w:author="raye" w:date="2018-07-20T17:11:00Z"/>
          <w:rFonts w:ascii="Calibri" w:hAnsi="Calibri" w:cstheme="minorHAnsi"/>
          <w:i/>
          <w:sz w:val="24"/>
        </w:rPr>
      </w:pPr>
      <w:del w:id="10075" w:author="raye" w:date="2018-07-20T17:11:00Z">
        <w:r w:rsidRPr="00A23FA3" w:rsidDel="00135389">
          <w:rPr>
            <w:rFonts w:ascii="Calibri" w:hAnsi="Calibri" w:cstheme="minorHAnsi"/>
            <w:i/>
            <w:sz w:val="24"/>
          </w:rPr>
          <w:delText>Page Description:</w:delText>
        </w:r>
        <w:bookmarkStart w:id="10076" w:name="_Toc520840237"/>
        <w:bookmarkEnd w:id="10076"/>
      </w:del>
    </w:p>
    <w:p w14:paraId="0FECF0B5" w14:textId="6D642B04" w:rsidR="006E28CC" w:rsidRPr="00A23FA3" w:rsidDel="00135389" w:rsidRDefault="00715DC4" w:rsidP="00B01F41">
      <w:pPr>
        <w:pStyle w:val="a0"/>
        <w:numPr>
          <w:ilvl w:val="0"/>
          <w:numId w:val="6"/>
        </w:numPr>
        <w:ind w:firstLineChars="0"/>
        <w:jc w:val="left"/>
        <w:rPr>
          <w:del w:id="10077" w:author="raye" w:date="2018-07-20T17:11:00Z"/>
          <w:rFonts w:ascii="Calibri" w:hAnsi="Calibri" w:cstheme="minorHAnsi"/>
          <w:sz w:val="24"/>
          <w:szCs w:val="24"/>
        </w:rPr>
      </w:pPr>
      <w:del w:id="10078" w:author="raye" w:date="2018-07-20T17:11:00Z">
        <w:r w:rsidRPr="00A23FA3" w:rsidDel="00135389">
          <w:rPr>
            <w:rFonts w:ascii="Calibri" w:hAnsi="Calibri" w:cstheme="minorHAnsi"/>
            <w:sz w:val="24"/>
            <w:szCs w:val="24"/>
          </w:rPr>
          <w:delText>Supervisor on the Case review page, select "TSD Case review check list Form" under the Report tag to display this form page.</w:delText>
        </w:r>
        <w:bookmarkStart w:id="10079" w:name="_Toc520840238"/>
        <w:bookmarkEnd w:id="10079"/>
      </w:del>
    </w:p>
    <w:p w14:paraId="7D9FD9AB" w14:textId="45B10E93" w:rsidR="006E28CC" w:rsidRPr="00A23FA3" w:rsidDel="00135389" w:rsidRDefault="00715DC4" w:rsidP="00B01F41">
      <w:pPr>
        <w:pStyle w:val="a0"/>
        <w:numPr>
          <w:ilvl w:val="0"/>
          <w:numId w:val="6"/>
        </w:numPr>
        <w:ind w:firstLineChars="0"/>
        <w:jc w:val="left"/>
        <w:rPr>
          <w:del w:id="10080" w:author="raye" w:date="2018-07-20T17:11:00Z"/>
          <w:rFonts w:ascii="Calibri" w:hAnsi="Calibri" w:cstheme="minorHAnsi"/>
          <w:sz w:val="24"/>
          <w:szCs w:val="24"/>
        </w:rPr>
      </w:pPr>
      <w:del w:id="10081" w:author="raye" w:date="2018-07-20T17:11:00Z">
        <w:r w:rsidRPr="00A23FA3" w:rsidDel="00135389">
          <w:rPr>
            <w:rFonts w:ascii="Calibri" w:hAnsi="Calibri" w:cstheme="minorHAnsi"/>
            <w:sz w:val="24"/>
            <w:szCs w:val="24"/>
          </w:rPr>
          <w:delText xml:space="preserve">BOC provides the style of this form, see appendix </w:delText>
        </w:r>
        <w:r w:rsidRPr="00A23FA3" w:rsidDel="00135389">
          <w:rPr>
            <w:rFonts w:ascii="Calibri" w:hAnsi="Calibri" w:cstheme="minorHAnsi"/>
            <w:sz w:val="24"/>
            <w:szCs w:val="24"/>
          </w:rPr>
          <w:fldChar w:fldCharType="begin"/>
        </w:r>
        <w:r w:rsidRPr="00A23FA3" w:rsidDel="00135389">
          <w:rPr>
            <w:rFonts w:ascii="Calibri" w:hAnsi="Calibri" w:cstheme="minorHAnsi"/>
            <w:sz w:val="24"/>
            <w:szCs w:val="24"/>
          </w:rPr>
          <w:delInstrText xml:space="preserve"> REF _Ref508793204 \r \h  \* MERGEFORMAT </w:delInstrText>
        </w:r>
        <w:r w:rsidRPr="00A23FA3" w:rsidDel="00135389">
          <w:rPr>
            <w:rFonts w:ascii="Calibri" w:hAnsi="Calibri" w:cstheme="minorHAnsi"/>
            <w:sz w:val="24"/>
            <w:szCs w:val="24"/>
          </w:rPr>
        </w:r>
        <w:r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7.1.4</w:delText>
        </w:r>
        <w:r w:rsidRPr="00A23FA3" w:rsidDel="00135389">
          <w:rPr>
            <w:rFonts w:ascii="Calibri" w:hAnsi="Calibri" w:cstheme="minorHAnsi"/>
            <w:sz w:val="24"/>
            <w:szCs w:val="24"/>
          </w:rPr>
          <w:fldChar w:fldCharType="end"/>
        </w:r>
        <w:r w:rsidRPr="00A23FA3" w:rsidDel="00135389">
          <w:rPr>
            <w:rFonts w:ascii="Calibri" w:hAnsi="Calibri" w:cstheme="minorHAnsi"/>
            <w:sz w:val="24"/>
            <w:szCs w:val="24"/>
          </w:rPr>
          <w:delText>.</w:delText>
        </w:r>
        <w:bookmarkStart w:id="10082" w:name="_Toc520840239"/>
        <w:bookmarkEnd w:id="10082"/>
      </w:del>
    </w:p>
    <w:p w14:paraId="20A95C38" w14:textId="53D9361B" w:rsidR="005E246B" w:rsidRPr="00A23FA3" w:rsidDel="00135389" w:rsidRDefault="00715DC4" w:rsidP="00B01F41">
      <w:pPr>
        <w:pStyle w:val="a0"/>
        <w:numPr>
          <w:ilvl w:val="0"/>
          <w:numId w:val="6"/>
        </w:numPr>
        <w:ind w:firstLineChars="0"/>
        <w:jc w:val="left"/>
        <w:rPr>
          <w:del w:id="10083" w:author="raye" w:date="2018-07-20T17:11:00Z"/>
          <w:rFonts w:ascii="Calibri" w:hAnsi="Calibri" w:cstheme="minorHAnsi"/>
          <w:sz w:val="24"/>
          <w:szCs w:val="24"/>
        </w:rPr>
      </w:pPr>
      <w:del w:id="10084" w:author="raye" w:date="2018-07-20T17:11:00Z">
        <w:r w:rsidRPr="00A23FA3" w:rsidDel="00135389">
          <w:rPr>
            <w:rFonts w:ascii="Calibri" w:hAnsi="Calibri" w:cstheme="minorHAnsi"/>
            <w:sz w:val="24"/>
            <w:szCs w:val="24"/>
          </w:rPr>
          <w:delText>Other roles worked as fill in the contents of Compliance Supervisor can be viewed, but are not allowed to change. Compliance Supervisor only needs to fill in the Area2 part.</w:delText>
        </w:r>
        <w:bookmarkStart w:id="10085" w:name="_Toc520840240"/>
        <w:bookmarkEnd w:id="10085"/>
      </w:del>
    </w:p>
    <w:p w14:paraId="0A606E69" w14:textId="700C3054" w:rsidR="008521DE" w:rsidRPr="00A23FA3" w:rsidDel="00135389" w:rsidRDefault="004469C1" w:rsidP="00B01F41">
      <w:pPr>
        <w:pStyle w:val="a0"/>
        <w:numPr>
          <w:ilvl w:val="0"/>
          <w:numId w:val="12"/>
        </w:numPr>
        <w:ind w:firstLineChars="0"/>
        <w:jc w:val="left"/>
        <w:rPr>
          <w:del w:id="10086" w:author="raye" w:date="2018-07-20T17:11:00Z"/>
          <w:rFonts w:ascii="Calibri" w:hAnsi="Calibri" w:cstheme="minorHAnsi"/>
          <w:b/>
          <w:sz w:val="28"/>
          <w:szCs w:val="24"/>
        </w:rPr>
      </w:pPr>
      <w:del w:id="10087" w:author="raye" w:date="2018-07-20T17:11:00Z">
        <w:r w:rsidRPr="00A23FA3" w:rsidDel="00135389">
          <w:rPr>
            <w:rFonts w:ascii="Calibri" w:hAnsi="Calibri" w:cstheme="minorHAnsi"/>
            <w:b/>
            <w:sz w:val="28"/>
            <w:szCs w:val="24"/>
          </w:rPr>
          <w:delText>UI Elements</w:delText>
        </w:r>
        <w:bookmarkStart w:id="10088" w:name="_Toc520840241"/>
        <w:bookmarkEnd w:id="10088"/>
      </w:del>
    </w:p>
    <w:tbl>
      <w:tblPr>
        <w:tblStyle w:val="a9"/>
        <w:tblW w:w="7938" w:type="dxa"/>
        <w:tblInd w:w="421" w:type="dxa"/>
        <w:tblLook w:val="04A0" w:firstRow="1" w:lastRow="0" w:firstColumn="1" w:lastColumn="0" w:noHBand="0" w:noVBand="1"/>
      </w:tblPr>
      <w:tblGrid>
        <w:gridCol w:w="424"/>
        <w:gridCol w:w="1985"/>
        <w:gridCol w:w="1985"/>
        <w:gridCol w:w="3544"/>
      </w:tblGrid>
      <w:tr w:rsidR="00A23FA3" w:rsidRPr="00A23FA3" w:rsidDel="00135389" w14:paraId="7FC81AD7" w14:textId="77777777" w:rsidTr="00715DC4">
        <w:trPr>
          <w:del w:id="10089" w:author="raye" w:date="2018-07-20T17:11:00Z"/>
        </w:trPr>
        <w:tc>
          <w:tcPr>
            <w:tcW w:w="424" w:type="dxa"/>
            <w:shd w:val="clear" w:color="auto" w:fill="BFBFBF" w:themeFill="background1" w:themeFillShade="BF"/>
          </w:tcPr>
          <w:p w14:paraId="034A36BD" w14:textId="1EA6FD48" w:rsidR="008521DE" w:rsidRPr="00A23FA3" w:rsidDel="00135389" w:rsidRDefault="008521DE" w:rsidP="00A769EC">
            <w:pPr>
              <w:rPr>
                <w:del w:id="10090" w:author="raye" w:date="2018-07-20T17:11:00Z"/>
                <w:rFonts w:ascii="Calibri" w:hAnsi="Calibri" w:cstheme="minorHAnsi"/>
                <w:szCs w:val="21"/>
              </w:rPr>
            </w:pPr>
            <w:del w:id="10091" w:author="raye" w:date="2018-07-20T17:11:00Z">
              <w:r w:rsidRPr="00A23FA3" w:rsidDel="00135389">
                <w:rPr>
                  <w:rFonts w:ascii="Calibri" w:hAnsi="Calibri" w:cstheme="minorHAnsi"/>
                  <w:szCs w:val="21"/>
                </w:rPr>
                <w:delText>#</w:delText>
              </w:r>
              <w:bookmarkStart w:id="10092" w:name="_Toc520840242"/>
              <w:bookmarkEnd w:id="10092"/>
            </w:del>
          </w:p>
        </w:tc>
        <w:tc>
          <w:tcPr>
            <w:tcW w:w="1985" w:type="dxa"/>
            <w:shd w:val="clear" w:color="auto" w:fill="BFBFBF" w:themeFill="background1" w:themeFillShade="BF"/>
          </w:tcPr>
          <w:p w14:paraId="5122960C" w14:textId="074F62E4" w:rsidR="008521DE" w:rsidRPr="00A23FA3" w:rsidDel="00135389" w:rsidRDefault="008521DE" w:rsidP="00774ECE">
            <w:pPr>
              <w:rPr>
                <w:del w:id="10093" w:author="raye" w:date="2018-07-20T17:11:00Z"/>
                <w:rFonts w:ascii="Calibri" w:hAnsi="Calibri" w:cstheme="minorHAnsi"/>
                <w:szCs w:val="21"/>
              </w:rPr>
            </w:pPr>
            <w:del w:id="10094" w:author="raye" w:date="2018-07-20T17:11:00Z">
              <w:r w:rsidRPr="00A23FA3" w:rsidDel="00135389">
                <w:rPr>
                  <w:rFonts w:ascii="Calibri" w:hAnsi="Calibri" w:cstheme="minorHAnsi"/>
                  <w:szCs w:val="21"/>
                </w:rPr>
                <w:delText>ITEM</w:delText>
              </w:r>
              <w:bookmarkStart w:id="10095" w:name="_Toc520840243"/>
              <w:bookmarkEnd w:id="10095"/>
            </w:del>
          </w:p>
        </w:tc>
        <w:tc>
          <w:tcPr>
            <w:tcW w:w="1985" w:type="dxa"/>
            <w:shd w:val="clear" w:color="auto" w:fill="BFBFBF" w:themeFill="background1" w:themeFillShade="BF"/>
          </w:tcPr>
          <w:p w14:paraId="36E33CB4" w14:textId="0B916CFE" w:rsidR="008521DE" w:rsidRPr="00A23FA3" w:rsidDel="00135389" w:rsidRDefault="008521DE" w:rsidP="00774ECE">
            <w:pPr>
              <w:rPr>
                <w:del w:id="10096" w:author="raye" w:date="2018-07-20T17:11:00Z"/>
                <w:rFonts w:ascii="Calibri" w:hAnsi="Calibri" w:cstheme="minorHAnsi"/>
                <w:szCs w:val="21"/>
              </w:rPr>
            </w:pPr>
            <w:del w:id="10097" w:author="raye" w:date="2018-07-20T17:11:00Z">
              <w:r w:rsidRPr="00A23FA3" w:rsidDel="00135389">
                <w:rPr>
                  <w:rFonts w:ascii="Calibri" w:hAnsi="Calibri" w:cstheme="minorHAnsi"/>
                  <w:szCs w:val="21"/>
                </w:rPr>
                <w:delText>NAME</w:delText>
              </w:r>
              <w:bookmarkStart w:id="10098" w:name="_Toc520840244"/>
              <w:bookmarkEnd w:id="10098"/>
            </w:del>
          </w:p>
        </w:tc>
        <w:tc>
          <w:tcPr>
            <w:tcW w:w="3544" w:type="dxa"/>
            <w:shd w:val="clear" w:color="auto" w:fill="BFBFBF" w:themeFill="background1" w:themeFillShade="BF"/>
          </w:tcPr>
          <w:p w14:paraId="469C96EA" w14:textId="650F0D89" w:rsidR="008521DE" w:rsidRPr="00A23FA3" w:rsidDel="00135389" w:rsidRDefault="008521DE" w:rsidP="00774ECE">
            <w:pPr>
              <w:rPr>
                <w:del w:id="10099" w:author="raye" w:date="2018-07-20T17:11:00Z"/>
                <w:rFonts w:ascii="Calibri" w:hAnsi="Calibri" w:cstheme="minorHAnsi"/>
                <w:szCs w:val="21"/>
              </w:rPr>
            </w:pPr>
            <w:del w:id="10100" w:author="raye" w:date="2018-07-20T17:11:00Z">
              <w:r w:rsidRPr="00A23FA3" w:rsidDel="00135389">
                <w:rPr>
                  <w:rFonts w:ascii="Calibri" w:hAnsi="Calibri" w:cstheme="minorHAnsi"/>
                  <w:szCs w:val="21"/>
                </w:rPr>
                <w:delText>DESCRIPTION</w:delText>
              </w:r>
              <w:bookmarkStart w:id="10101" w:name="_Toc520840245"/>
              <w:bookmarkEnd w:id="10101"/>
            </w:del>
          </w:p>
        </w:tc>
        <w:bookmarkStart w:id="10102" w:name="_Toc520840246"/>
        <w:bookmarkEnd w:id="10102"/>
      </w:tr>
      <w:tr w:rsidR="00A23FA3" w:rsidRPr="00A23FA3" w:rsidDel="00135389" w14:paraId="3ABAAEE1" w14:textId="77777777" w:rsidTr="00715DC4">
        <w:trPr>
          <w:trHeight w:val="551"/>
          <w:del w:id="10103" w:author="raye" w:date="2018-07-20T17:11:00Z"/>
        </w:trPr>
        <w:tc>
          <w:tcPr>
            <w:tcW w:w="424" w:type="dxa"/>
          </w:tcPr>
          <w:p w14:paraId="0BD93757" w14:textId="14483682" w:rsidR="008521DE" w:rsidRPr="00A23FA3" w:rsidDel="00135389" w:rsidRDefault="008521DE" w:rsidP="00C409AC">
            <w:pPr>
              <w:rPr>
                <w:del w:id="10104" w:author="raye" w:date="2018-07-20T17:11:00Z"/>
                <w:rFonts w:ascii="Calibri" w:hAnsi="Calibri" w:cstheme="minorHAnsi"/>
                <w:szCs w:val="21"/>
              </w:rPr>
            </w:pPr>
            <w:del w:id="10105" w:author="raye" w:date="2018-07-20T17:11:00Z">
              <w:r w:rsidRPr="00A23FA3" w:rsidDel="00135389">
                <w:rPr>
                  <w:rFonts w:ascii="Calibri" w:hAnsi="Calibri" w:cstheme="minorHAnsi"/>
                  <w:szCs w:val="21"/>
                </w:rPr>
                <w:delText>1</w:delText>
              </w:r>
              <w:bookmarkStart w:id="10106" w:name="_Toc520840247"/>
              <w:bookmarkEnd w:id="10106"/>
            </w:del>
          </w:p>
        </w:tc>
        <w:tc>
          <w:tcPr>
            <w:tcW w:w="1985" w:type="dxa"/>
          </w:tcPr>
          <w:p w14:paraId="272CA940" w14:textId="46142658" w:rsidR="008521DE" w:rsidRPr="00A23FA3" w:rsidDel="00135389" w:rsidRDefault="005E246B" w:rsidP="00A769EC">
            <w:pPr>
              <w:jc w:val="left"/>
              <w:rPr>
                <w:del w:id="10107" w:author="raye" w:date="2018-07-20T17:11:00Z"/>
                <w:rFonts w:ascii="Calibri" w:hAnsi="Calibri" w:cstheme="minorHAnsi"/>
                <w:szCs w:val="21"/>
              </w:rPr>
            </w:pPr>
            <w:del w:id="10108" w:author="raye" w:date="2018-07-20T17:11:00Z">
              <w:r w:rsidRPr="00A23FA3" w:rsidDel="00135389">
                <w:rPr>
                  <w:rFonts w:ascii="Calibri" w:hAnsi="Calibri" w:cstheme="minorHAnsi"/>
                  <w:szCs w:val="21"/>
                </w:rPr>
                <w:delText>Further Actions Required</w:delText>
              </w:r>
              <w:bookmarkStart w:id="10109" w:name="_Toc520840248"/>
              <w:bookmarkEnd w:id="10109"/>
            </w:del>
          </w:p>
        </w:tc>
        <w:tc>
          <w:tcPr>
            <w:tcW w:w="1985" w:type="dxa"/>
          </w:tcPr>
          <w:p w14:paraId="7765B748" w14:textId="0FC01E6B" w:rsidR="008521DE" w:rsidRPr="00A23FA3" w:rsidDel="00135389" w:rsidRDefault="00715DC4" w:rsidP="00774ECE">
            <w:pPr>
              <w:rPr>
                <w:del w:id="10110" w:author="raye" w:date="2018-07-20T17:11:00Z"/>
                <w:rFonts w:ascii="Calibri" w:hAnsi="Calibri" w:cstheme="minorHAnsi"/>
                <w:szCs w:val="21"/>
              </w:rPr>
            </w:pPr>
            <w:del w:id="10111" w:author="raye" w:date="2018-07-20T17:11:00Z">
              <w:r w:rsidRPr="00A23FA3" w:rsidDel="00135389">
                <w:rPr>
                  <w:rFonts w:ascii="Calibri" w:hAnsi="Calibri" w:cstheme="minorHAnsi"/>
                  <w:szCs w:val="21"/>
                </w:rPr>
                <w:delText>Next Action</w:delText>
              </w:r>
              <w:bookmarkStart w:id="10112" w:name="_Toc520840249"/>
              <w:bookmarkEnd w:id="10112"/>
            </w:del>
          </w:p>
        </w:tc>
        <w:tc>
          <w:tcPr>
            <w:tcW w:w="3544" w:type="dxa"/>
          </w:tcPr>
          <w:p w14:paraId="14353B35" w14:textId="50C8C6F9" w:rsidR="00D64C90" w:rsidRPr="00A23FA3" w:rsidDel="00135389" w:rsidRDefault="006A5DEB" w:rsidP="00774ECE">
            <w:pPr>
              <w:rPr>
                <w:del w:id="10113" w:author="raye" w:date="2018-07-20T17:11:00Z"/>
                <w:rFonts w:ascii="Calibri" w:hAnsi="Calibri" w:cstheme="minorHAnsi"/>
                <w:szCs w:val="21"/>
              </w:rPr>
            </w:pPr>
            <w:del w:id="10114" w:author="raye" w:date="2018-07-20T17:11:00Z">
              <w:r w:rsidRPr="00A23FA3" w:rsidDel="00135389">
                <w:rPr>
                  <w:rFonts w:ascii="Calibri" w:hAnsi="Calibri" w:cstheme="minorHAnsi"/>
                  <w:szCs w:val="21"/>
                </w:rPr>
                <w:delText>Multi-selection</w:delText>
              </w:r>
              <w:bookmarkStart w:id="10115" w:name="_Toc520840250"/>
              <w:bookmarkEnd w:id="10115"/>
            </w:del>
          </w:p>
        </w:tc>
        <w:bookmarkStart w:id="10116" w:name="_Toc520840251"/>
        <w:bookmarkEnd w:id="10116"/>
      </w:tr>
      <w:tr w:rsidR="00A23FA3" w:rsidRPr="00A23FA3" w:rsidDel="00135389" w14:paraId="26D3C27C" w14:textId="77777777" w:rsidTr="00715DC4">
        <w:trPr>
          <w:del w:id="10117" w:author="raye" w:date="2018-07-20T17:11:00Z"/>
        </w:trPr>
        <w:tc>
          <w:tcPr>
            <w:tcW w:w="424" w:type="dxa"/>
          </w:tcPr>
          <w:p w14:paraId="353D51DC" w14:textId="537569B7" w:rsidR="008521DE" w:rsidRPr="00A23FA3" w:rsidDel="00135389" w:rsidRDefault="008521DE" w:rsidP="00C409AC">
            <w:pPr>
              <w:rPr>
                <w:del w:id="10118" w:author="raye" w:date="2018-07-20T17:11:00Z"/>
                <w:rFonts w:ascii="Calibri" w:hAnsi="Calibri" w:cstheme="minorHAnsi"/>
                <w:szCs w:val="21"/>
              </w:rPr>
            </w:pPr>
            <w:del w:id="10119" w:author="raye" w:date="2018-07-20T17:11:00Z">
              <w:r w:rsidRPr="00A23FA3" w:rsidDel="00135389">
                <w:rPr>
                  <w:rFonts w:ascii="Calibri" w:hAnsi="Calibri" w:cstheme="minorHAnsi"/>
                  <w:szCs w:val="21"/>
                </w:rPr>
                <w:delText>2</w:delText>
              </w:r>
              <w:bookmarkStart w:id="10120" w:name="_Toc520840252"/>
              <w:bookmarkEnd w:id="10120"/>
            </w:del>
          </w:p>
        </w:tc>
        <w:tc>
          <w:tcPr>
            <w:tcW w:w="1985" w:type="dxa"/>
          </w:tcPr>
          <w:p w14:paraId="0C7A37DF" w14:textId="02653CD9" w:rsidR="008521DE" w:rsidRPr="00A23FA3" w:rsidDel="00135389" w:rsidRDefault="005E246B" w:rsidP="00A769EC">
            <w:pPr>
              <w:rPr>
                <w:del w:id="10121" w:author="raye" w:date="2018-07-20T17:11:00Z"/>
                <w:rFonts w:ascii="Calibri" w:hAnsi="Calibri" w:cstheme="minorHAnsi"/>
                <w:szCs w:val="21"/>
              </w:rPr>
            </w:pPr>
            <w:del w:id="10122" w:author="raye" w:date="2018-07-20T17:11:00Z">
              <w:r w:rsidRPr="00A23FA3" w:rsidDel="00135389">
                <w:rPr>
                  <w:rFonts w:ascii="Calibri" w:hAnsi="Calibri" w:cstheme="minorHAnsi"/>
                  <w:szCs w:val="21"/>
                </w:rPr>
                <w:delText>Assigned to</w:delText>
              </w:r>
              <w:bookmarkStart w:id="10123" w:name="_Toc520840253"/>
              <w:bookmarkEnd w:id="10123"/>
            </w:del>
          </w:p>
        </w:tc>
        <w:tc>
          <w:tcPr>
            <w:tcW w:w="1985" w:type="dxa"/>
          </w:tcPr>
          <w:p w14:paraId="47BE1C69" w14:textId="6C6FA923" w:rsidR="008521DE" w:rsidRPr="00A23FA3" w:rsidDel="00135389" w:rsidRDefault="00715DC4" w:rsidP="00774ECE">
            <w:pPr>
              <w:jc w:val="left"/>
              <w:rPr>
                <w:del w:id="10124" w:author="raye" w:date="2018-07-20T17:11:00Z"/>
                <w:rFonts w:ascii="Calibri" w:hAnsi="Calibri" w:cstheme="minorHAnsi"/>
                <w:szCs w:val="21"/>
              </w:rPr>
            </w:pPr>
            <w:del w:id="10125" w:author="raye" w:date="2018-07-20T17:11:00Z">
              <w:r w:rsidRPr="00A23FA3" w:rsidDel="00135389">
                <w:rPr>
                  <w:rFonts w:ascii="Calibri" w:hAnsi="Calibri" w:cstheme="minorHAnsi"/>
                  <w:szCs w:val="21"/>
                </w:rPr>
                <w:delText>Reviewer and comments</w:delText>
              </w:r>
              <w:bookmarkStart w:id="10126" w:name="_Toc520840254"/>
              <w:bookmarkEnd w:id="10126"/>
            </w:del>
          </w:p>
        </w:tc>
        <w:tc>
          <w:tcPr>
            <w:tcW w:w="3544" w:type="dxa"/>
          </w:tcPr>
          <w:p w14:paraId="0E261740" w14:textId="12B8A04E" w:rsidR="00715DC4" w:rsidRPr="00A23FA3" w:rsidDel="00135389" w:rsidRDefault="00715DC4" w:rsidP="00774ECE">
            <w:pPr>
              <w:rPr>
                <w:del w:id="10127" w:author="raye" w:date="2018-07-20T17:11:00Z"/>
                <w:rFonts w:ascii="Calibri" w:hAnsi="Calibri" w:cstheme="minorHAnsi"/>
                <w:szCs w:val="21"/>
              </w:rPr>
            </w:pPr>
            <w:del w:id="10128" w:author="raye" w:date="2018-07-20T17:11:00Z">
              <w:r w:rsidRPr="00A23FA3" w:rsidDel="00135389">
                <w:rPr>
                  <w:rFonts w:ascii="Calibri" w:hAnsi="Calibri" w:cstheme="minorHAnsi"/>
                  <w:szCs w:val="21"/>
                </w:rPr>
                <w:delText>Name and date filled by system automatically.</w:delText>
              </w:r>
              <w:bookmarkStart w:id="10129" w:name="_Toc520840255"/>
              <w:bookmarkEnd w:id="10129"/>
            </w:del>
          </w:p>
          <w:p w14:paraId="6354BD09" w14:textId="4FEA8E4D" w:rsidR="00715DC4" w:rsidRPr="00A23FA3" w:rsidDel="00135389" w:rsidRDefault="00715DC4" w:rsidP="00774ECE">
            <w:pPr>
              <w:rPr>
                <w:del w:id="10130" w:author="raye" w:date="2018-07-20T17:11:00Z"/>
                <w:rFonts w:ascii="Calibri" w:hAnsi="Calibri" w:cstheme="minorHAnsi"/>
                <w:szCs w:val="21"/>
              </w:rPr>
            </w:pPr>
            <w:del w:id="10131" w:author="raye" w:date="2018-07-20T17:11:00Z">
              <w:r w:rsidRPr="00A23FA3" w:rsidDel="00135389">
                <w:rPr>
                  <w:rFonts w:ascii="Calibri" w:hAnsi="Calibri" w:cstheme="minorHAnsi"/>
                  <w:szCs w:val="21"/>
                </w:rPr>
                <w:delText>Supervisor input ‘remarks’ manually</w:delText>
              </w:r>
              <w:bookmarkStart w:id="10132" w:name="_Toc520840256"/>
              <w:bookmarkEnd w:id="10132"/>
            </w:del>
          </w:p>
        </w:tc>
        <w:bookmarkStart w:id="10133" w:name="_Toc520840257"/>
        <w:bookmarkEnd w:id="10133"/>
      </w:tr>
      <w:tr w:rsidR="00A23FA3" w:rsidRPr="00A23FA3" w:rsidDel="00135389" w14:paraId="24D8D33C" w14:textId="77777777" w:rsidTr="00715DC4">
        <w:trPr>
          <w:trHeight w:val="413"/>
          <w:del w:id="10134" w:author="raye" w:date="2018-07-20T17:11:00Z"/>
        </w:trPr>
        <w:tc>
          <w:tcPr>
            <w:tcW w:w="424" w:type="dxa"/>
          </w:tcPr>
          <w:p w14:paraId="537610CB" w14:textId="6EF883E0" w:rsidR="005E246B" w:rsidRPr="00A23FA3" w:rsidDel="00135389" w:rsidRDefault="005E246B" w:rsidP="00C409AC">
            <w:pPr>
              <w:rPr>
                <w:del w:id="10135" w:author="raye" w:date="2018-07-20T17:11:00Z"/>
                <w:rFonts w:ascii="Calibri" w:hAnsi="Calibri" w:cstheme="minorHAnsi"/>
                <w:szCs w:val="21"/>
              </w:rPr>
            </w:pPr>
            <w:del w:id="10136" w:author="raye" w:date="2018-07-20T17:11:00Z">
              <w:r w:rsidRPr="00A23FA3" w:rsidDel="00135389">
                <w:rPr>
                  <w:rFonts w:ascii="Calibri" w:hAnsi="Calibri" w:cstheme="minorHAnsi"/>
                  <w:szCs w:val="21"/>
                </w:rPr>
                <w:delText>3</w:delText>
              </w:r>
              <w:bookmarkStart w:id="10137" w:name="_Toc520840258"/>
              <w:bookmarkEnd w:id="10137"/>
            </w:del>
          </w:p>
        </w:tc>
        <w:tc>
          <w:tcPr>
            <w:tcW w:w="1985" w:type="dxa"/>
          </w:tcPr>
          <w:p w14:paraId="736F2C36" w14:textId="4EE82B20" w:rsidR="005E246B" w:rsidRPr="00A23FA3" w:rsidDel="00135389" w:rsidRDefault="005E246B" w:rsidP="00A769EC">
            <w:pPr>
              <w:rPr>
                <w:del w:id="10138" w:author="raye" w:date="2018-07-20T17:11:00Z"/>
                <w:rFonts w:ascii="Calibri" w:hAnsi="Calibri" w:cstheme="minorHAnsi"/>
                <w:szCs w:val="21"/>
              </w:rPr>
            </w:pPr>
            <w:del w:id="10139" w:author="raye" w:date="2018-07-20T17:11:00Z">
              <w:r w:rsidRPr="00A23FA3" w:rsidDel="00135389">
                <w:rPr>
                  <w:rFonts w:ascii="Calibri" w:hAnsi="Calibri" w:cstheme="minorHAnsi"/>
                  <w:szCs w:val="21"/>
                </w:rPr>
                <w:delText>Referral Conclusion</w:delText>
              </w:r>
              <w:bookmarkStart w:id="10140" w:name="_Toc520840259"/>
              <w:bookmarkEnd w:id="10140"/>
            </w:del>
          </w:p>
        </w:tc>
        <w:tc>
          <w:tcPr>
            <w:tcW w:w="1985" w:type="dxa"/>
          </w:tcPr>
          <w:p w14:paraId="0B00061C" w14:textId="7FDA9D3A" w:rsidR="005E246B" w:rsidRPr="00A23FA3" w:rsidDel="00135389" w:rsidRDefault="00715DC4" w:rsidP="00774ECE">
            <w:pPr>
              <w:rPr>
                <w:del w:id="10141" w:author="raye" w:date="2018-07-20T17:11:00Z"/>
                <w:rFonts w:ascii="Calibri" w:hAnsi="Calibri" w:cstheme="minorHAnsi"/>
                <w:szCs w:val="21"/>
              </w:rPr>
            </w:pPr>
            <w:del w:id="10142" w:author="raye" w:date="2018-07-20T17:11:00Z">
              <w:r w:rsidRPr="00A23FA3" w:rsidDel="00135389">
                <w:rPr>
                  <w:rFonts w:ascii="Calibri" w:hAnsi="Calibri" w:cstheme="minorHAnsi"/>
                  <w:szCs w:val="21"/>
                </w:rPr>
                <w:delText>Refer comments</w:delText>
              </w:r>
              <w:bookmarkStart w:id="10143" w:name="_Toc520840260"/>
              <w:bookmarkEnd w:id="10143"/>
            </w:del>
          </w:p>
        </w:tc>
        <w:tc>
          <w:tcPr>
            <w:tcW w:w="3544" w:type="dxa"/>
          </w:tcPr>
          <w:p w14:paraId="1AF728A1" w14:textId="1559E65A" w:rsidR="005E246B" w:rsidRPr="00A23FA3" w:rsidDel="00135389" w:rsidRDefault="00715DC4" w:rsidP="00774ECE">
            <w:pPr>
              <w:rPr>
                <w:del w:id="10144" w:author="raye" w:date="2018-07-20T17:11:00Z"/>
                <w:rFonts w:ascii="Calibri" w:hAnsi="Calibri" w:cstheme="minorHAnsi"/>
                <w:szCs w:val="21"/>
              </w:rPr>
            </w:pPr>
            <w:del w:id="10145" w:author="raye" w:date="2018-07-20T17:11:00Z">
              <w:r w:rsidRPr="00A23FA3" w:rsidDel="00135389">
                <w:rPr>
                  <w:rFonts w:ascii="Calibri" w:hAnsi="Calibri" w:cstheme="minorHAnsi"/>
                  <w:szCs w:val="21"/>
                </w:rPr>
                <w:delText>Manual input</w:delText>
              </w:r>
              <w:bookmarkStart w:id="10146" w:name="_Toc520840261"/>
              <w:bookmarkEnd w:id="10146"/>
            </w:del>
          </w:p>
        </w:tc>
        <w:bookmarkStart w:id="10147" w:name="_Toc520840262"/>
        <w:bookmarkEnd w:id="10147"/>
      </w:tr>
      <w:tr w:rsidR="00A23FA3" w:rsidRPr="00A23FA3" w:rsidDel="00135389" w14:paraId="2D2C6383" w14:textId="77777777" w:rsidTr="00715DC4">
        <w:trPr>
          <w:trHeight w:val="516"/>
          <w:del w:id="10148" w:author="raye" w:date="2018-07-20T17:11:00Z"/>
        </w:trPr>
        <w:tc>
          <w:tcPr>
            <w:tcW w:w="424" w:type="dxa"/>
          </w:tcPr>
          <w:p w14:paraId="1F749AF4" w14:textId="6DB0716F" w:rsidR="008521DE" w:rsidRPr="00A23FA3" w:rsidDel="00135389" w:rsidRDefault="005E246B" w:rsidP="00C409AC">
            <w:pPr>
              <w:rPr>
                <w:del w:id="10149" w:author="raye" w:date="2018-07-20T17:11:00Z"/>
                <w:rFonts w:ascii="Calibri" w:hAnsi="Calibri" w:cstheme="minorHAnsi"/>
                <w:szCs w:val="21"/>
              </w:rPr>
            </w:pPr>
            <w:del w:id="10150" w:author="raye" w:date="2018-07-20T17:11:00Z">
              <w:r w:rsidRPr="00A23FA3" w:rsidDel="00135389">
                <w:rPr>
                  <w:rFonts w:ascii="Calibri" w:hAnsi="Calibri" w:cstheme="minorHAnsi"/>
                  <w:szCs w:val="21"/>
                </w:rPr>
                <w:delText>4</w:delText>
              </w:r>
              <w:bookmarkStart w:id="10151" w:name="_Toc520840263"/>
              <w:bookmarkEnd w:id="10151"/>
            </w:del>
          </w:p>
        </w:tc>
        <w:tc>
          <w:tcPr>
            <w:tcW w:w="1985" w:type="dxa"/>
          </w:tcPr>
          <w:p w14:paraId="57693823" w14:textId="0D246D0D" w:rsidR="008521DE" w:rsidRPr="00A23FA3" w:rsidDel="00135389" w:rsidRDefault="008521DE" w:rsidP="00A769EC">
            <w:pPr>
              <w:rPr>
                <w:del w:id="10152" w:author="raye" w:date="2018-07-20T17:11:00Z"/>
                <w:rFonts w:ascii="Calibri" w:hAnsi="Calibri" w:cstheme="minorHAnsi"/>
                <w:szCs w:val="21"/>
              </w:rPr>
            </w:pPr>
            <w:del w:id="10153" w:author="raye" w:date="2018-07-20T17:11:00Z">
              <w:r w:rsidRPr="00A23FA3" w:rsidDel="00135389">
                <w:rPr>
                  <w:rFonts w:ascii="Calibri" w:hAnsi="Calibri" w:cstheme="minorHAnsi"/>
                  <w:sz w:val="24"/>
                  <w:szCs w:val="24"/>
                </w:rPr>
                <w:delText>”Save”</w:delText>
              </w:r>
              <w:bookmarkStart w:id="10154" w:name="_Toc520840264"/>
              <w:bookmarkEnd w:id="10154"/>
            </w:del>
          </w:p>
        </w:tc>
        <w:tc>
          <w:tcPr>
            <w:tcW w:w="1985" w:type="dxa"/>
          </w:tcPr>
          <w:p w14:paraId="7A9B8B13" w14:textId="24D57C6F" w:rsidR="008521DE" w:rsidRPr="00A23FA3" w:rsidDel="00135389" w:rsidRDefault="001F35C5" w:rsidP="00774ECE">
            <w:pPr>
              <w:rPr>
                <w:del w:id="10155" w:author="raye" w:date="2018-07-20T17:11:00Z"/>
                <w:rFonts w:ascii="Calibri" w:hAnsi="Calibri" w:cstheme="minorHAnsi"/>
                <w:szCs w:val="21"/>
              </w:rPr>
            </w:pPr>
            <w:del w:id="10156" w:author="raye" w:date="2018-07-20T17:11:00Z">
              <w:r w:rsidRPr="00A23FA3" w:rsidDel="00135389">
                <w:rPr>
                  <w:rFonts w:ascii="Calibri" w:hAnsi="Calibri" w:cstheme="minorHAnsi"/>
                  <w:szCs w:val="21"/>
                </w:rPr>
                <w:delText>Button</w:delText>
              </w:r>
              <w:bookmarkStart w:id="10157" w:name="_Toc520840265"/>
              <w:bookmarkEnd w:id="10157"/>
            </w:del>
          </w:p>
        </w:tc>
        <w:tc>
          <w:tcPr>
            <w:tcW w:w="3544" w:type="dxa"/>
          </w:tcPr>
          <w:p w14:paraId="3C335B7A" w14:textId="5F7B7A87" w:rsidR="008521DE" w:rsidRPr="00A23FA3" w:rsidDel="00135389" w:rsidRDefault="00715DC4" w:rsidP="00774ECE">
            <w:pPr>
              <w:rPr>
                <w:del w:id="10158" w:author="raye" w:date="2018-07-20T17:11:00Z"/>
                <w:rFonts w:ascii="Calibri" w:hAnsi="Calibri" w:cstheme="minorHAnsi"/>
                <w:szCs w:val="21"/>
              </w:rPr>
            </w:pPr>
            <w:del w:id="10159" w:author="raye" w:date="2018-07-20T17:11:00Z">
              <w:r w:rsidRPr="00A23FA3" w:rsidDel="00135389">
                <w:rPr>
                  <w:rFonts w:ascii="Calibri" w:hAnsi="Calibri"/>
                </w:rPr>
                <w:delText>Save input information after clicking</w:delText>
              </w:r>
              <w:bookmarkStart w:id="10160" w:name="_Toc520840266"/>
              <w:bookmarkEnd w:id="10160"/>
            </w:del>
          </w:p>
        </w:tc>
        <w:bookmarkStart w:id="10161" w:name="_Toc520840267"/>
        <w:bookmarkEnd w:id="10161"/>
      </w:tr>
    </w:tbl>
    <w:p w14:paraId="57A926C7" w14:textId="25EC8F80" w:rsidR="005E246B" w:rsidRPr="00A23FA3" w:rsidDel="00135389" w:rsidRDefault="00715DC4" w:rsidP="00C409AC">
      <w:pPr>
        <w:ind w:leftChars="405" w:left="850"/>
        <w:rPr>
          <w:del w:id="10162" w:author="raye" w:date="2018-07-20T17:11:00Z"/>
          <w:rFonts w:ascii="Calibri" w:hAnsi="Calibri" w:cstheme="minorHAnsi"/>
          <w:szCs w:val="21"/>
        </w:rPr>
      </w:pPr>
      <w:del w:id="10163" w:author="raye" w:date="2018-07-20T17:11:00Z">
        <w:r w:rsidRPr="00A23FA3" w:rsidDel="00135389">
          <w:rPr>
            <w:rFonts w:ascii="Calibri" w:hAnsi="Calibri" w:cstheme="minorHAnsi"/>
            <w:szCs w:val="21"/>
          </w:rPr>
          <w:delText>Notes</w:delText>
        </w:r>
        <w:r w:rsidR="005E246B" w:rsidRPr="00A23FA3" w:rsidDel="00135389">
          <w:rPr>
            <w:rFonts w:ascii="Calibri" w:hAnsi="Calibri" w:cstheme="minorHAnsi"/>
            <w:szCs w:val="21"/>
          </w:rPr>
          <w:delText>*</w:delText>
        </w:r>
        <w:r w:rsidRPr="00A23FA3" w:rsidDel="00135389">
          <w:rPr>
            <w:rFonts w:ascii="Calibri" w:hAnsi="Calibri" w:cstheme="minorHAnsi"/>
            <w:szCs w:val="21"/>
          </w:rPr>
          <w:delText>:</w:delText>
        </w:r>
        <w:r w:rsidR="005E246B" w:rsidRPr="00A23FA3" w:rsidDel="00135389">
          <w:rPr>
            <w:rFonts w:ascii="Calibri" w:hAnsi="Calibri" w:cstheme="minorHAnsi"/>
            <w:szCs w:val="21"/>
          </w:rPr>
          <w:delText xml:space="preserve"> </w:delText>
        </w:r>
        <w:r w:rsidRPr="00A23FA3" w:rsidDel="00135389">
          <w:rPr>
            <w:rFonts w:ascii="Calibri" w:hAnsi="Calibri" w:cstheme="minorHAnsi"/>
            <w:szCs w:val="21"/>
          </w:rPr>
          <w:delText xml:space="preserve">for detail input elements, refer appendix </w:delText>
        </w:r>
        <w:r w:rsidR="005E246B" w:rsidRPr="00A23FA3" w:rsidDel="00135389">
          <w:rPr>
            <w:rFonts w:ascii="Calibri" w:hAnsi="Calibri" w:cstheme="minorHAnsi"/>
            <w:szCs w:val="21"/>
          </w:rPr>
          <w:fldChar w:fldCharType="begin"/>
        </w:r>
        <w:r w:rsidR="005E246B" w:rsidRPr="00A23FA3" w:rsidDel="00135389">
          <w:rPr>
            <w:rFonts w:ascii="Calibri" w:hAnsi="Calibri" w:cstheme="minorHAnsi"/>
            <w:szCs w:val="21"/>
          </w:rPr>
          <w:delInstrText xml:space="preserve"> REF _Ref508795239 \r \h </w:delInstrText>
        </w:r>
        <w:r w:rsidR="00E31A5D" w:rsidRPr="00A23FA3" w:rsidDel="00135389">
          <w:rPr>
            <w:rFonts w:ascii="Calibri" w:hAnsi="Calibri" w:cstheme="minorHAnsi"/>
            <w:szCs w:val="21"/>
          </w:rPr>
          <w:delInstrText xml:space="preserve"> \* MERGEFORMAT </w:delInstrText>
        </w:r>
        <w:r w:rsidR="005E246B" w:rsidRPr="00A23FA3" w:rsidDel="00135389">
          <w:rPr>
            <w:rFonts w:ascii="Calibri" w:hAnsi="Calibri" w:cstheme="minorHAnsi"/>
            <w:szCs w:val="21"/>
          </w:rPr>
        </w:r>
        <w:r w:rsidR="005E246B"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7.1.4</w:delText>
        </w:r>
        <w:r w:rsidR="005E246B"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10164" w:name="_Toc520840268"/>
        <w:bookmarkEnd w:id="10164"/>
      </w:del>
    </w:p>
    <w:p w14:paraId="6B71AFCA" w14:textId="7F49D68C" w:rsidR="005F5A4D" w:rsidRPr="00A23FA3" w:rsidDel="00135389" w:rsidRDefault="005F5A4D" w:rsidP="00A769EC">
      <w:pPr>
        <w:ind w:leftChars="405" w:left="850"/>
        <w:rPr>
          <w:del w:id="10165" w:author="raye" w:date="2018-07-20T17:11:00Z"/>
          <w:rFonts w:ascii="Calibri" w:hAnsi="Calibri" w:cstheme="minorHAnsi"/>
          <w:szCs w:val="21"/>
        </w:rPr>
      </w:pPr>
      <w:bookmarkStart w:id="10166" w:name="_Toc520840269"/>
      <w:bookmarkEnd w:id="10166"/>
    </w:p>
    <w:p w14:paraId="35E06C87" w14:textId="4EB8A9C7" w:rsidR="00E51D4C" w:rsidRPr="00A23FA3" w:rsidDel="00135389" w:rsidRDefault="00E51D4C">
      <w:pPr>
        <w:pStyle w:val="3"/>
        <w:keepNext w:val="0"/>
        <w:keepLines w:val="0"/>
        <w:numPr>
          <w:ilvl w:val="3"/>
          <w:numId w:val="15"/>
        </w:numPr>
        <w:spacing w:before="0" w:after="120" w:line="240" w:lineRule="auto"/>
        <w:rPr>
          <w:del w:id="10167" w:author="raye" w:date="2018-07-20T17:11:00Z"/>
          <w:rFonts w:ascii="Calibri" w:hAnsi="Calibri" w:cstheme="minorHAnsi"/>
        </w:rPr>
        <w:pPrChange w:id="10168" w:author="raye" w:date="2018-07-17T11:05:00Z">
          <w:pPr>
            <w:pStyle w:val="3"/>
            <w:keepNext w:val="0"/>
            <w:keepLines w:val="0"/>
            <w:numPr>
              <w:ilvl w:val="2"/>
              <w:numId w:val="3"/>
            </w:numPr>
            <w:spacing w:before="0" w:after="120" w:line="240" w:lineRule="auto"/>
            <w:ind w:left="709" w:hanging="709"/>
          </w:pPr>
        </w:pPrChange>
      </w:pPr>
      <w:bookmarkStart w:id="10169" w:name="_Toc512250258"/>
      <w:del w:id="10170" w:author="raye" w:date="2018-07-20T17:11:00Z">
        <w:r w:rsidRPr="00A23FA3" w:rsidDel="00135389">
          <w:rPr>
            <w:rFonts w:ascii="Calibri" w:hAnsi="Calibri" w:cstheme="minorHAnsi"/>
          </w:rPr>
          <w:delText>BSA Officer: TSD Case Review Check List Form Page</w:delText>
        </w:r>
        <w:bookmarkStart w:id="10171" w:name="_Toc520840270"/>
        <w:bookmarkEnd w:id="10169"/>
        <w:bookmarkEnd w:id="10171"/>
      </w:del>
    </w:p>
    <w:p w14:paraId="2D7BEB9F" w14:textId="12CA3F90" w:rsidR="0081777D" w:rsidRPr="00A23FA3" w:rsidDel="00135389" w:rsidRDefault="004469C1" w:rsidP="00B01F41">
      <w:pPr>
        <w:pStyle w:val="a0"/>
        <w:numPr>
          <w:ilvl w:val="0"/>
          <w:numId w:val="12"/>
        </w:numPr>
        <w:ind w:firstLineChars="0"/>
        <w:jc w:val="left"/>
        <w:rPr>
          <w:del w:id="10172" w:author="raye" w:date="2018-07-20T17:11:00Z"/>
          <w:rFonts w:ascii="Calibri" w:hAnsi="Calibri" w:cstheme="minorHAnsi"/>
          <w:b/>
          <w:sz w:val="28"/>
          <w:szCs w:val="24"/>
        </w:rPr>
      </w:pPr>
      <w:del w:id="10173"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10174" w:name="_Toc520840271"/>
        <w:bookmarkEnd w:id="10174"/>
      </w:del>
    </w:p>
    <w:p w14:paraId="2B542BCD" w14:textId="2118264E" w:rsidR="00C755B3" w:rsidRPr="00A23FA3" w:rsidDel="00135389" w:rsidRDefault="00C755B3" w:rsidP="00A769EC">
      <w:pPr>
        <w:spacing w:afterLines="50" w:after="156"/>
        <w:jc w:val="center"/>
        <w:rPr>
          <w:del w:id="10175" w:author="raye" w:date="2018-07-20T17:11:00Z"/>
          <w:rFonts w:ascii="Calibri" w:hAnsi="Calibri" w:cstheme="minorHAnsi"/>
          <w:sz w:val="24"/>
          <w:szCs w:val="24"/>
        </w:rPr>
      </w:pPr>
      <w:del w:id="10176" w:author="raye" w:date="2018-07-20T17:11:00Z">
        <w:r w:rsidRPr="00A23FA3" w:rsidDel="00135389">
          <w:rPr>
            <w:rFonts w:ascii="Calibri" w:hAnsi="Calibri" w:cstheme="minorHAnsi"/>
            <w:noProof/>
            <w:sz w:val="24"/>
            <w:szCs w:val="24"/>
          </w:rPr>
          <w:drawing>
            <wp:inline distT="0" distB="0" distL="0" distR="0" wp14:anchorId="2CC45A63" wp14:editId="289B8F5F">
              <wp:extent cx="4848225" cy="274014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877788" cy="2756850"/>
                      </a:xfrm>
                      <a:prstGeom prst="rect">
                        <a:avLst/>
                      </a:prstGeom>
                      <a:noFill/>
                    </pic:spPr>
                  </pic:pic>
                </a:graphicData>
              </a:graphic>
            </wp:inline>
          </w:drawing>
        </w:r>
        <w:bookmarkStart w:id="10177" w:name="_Toc520840272"/>
        <w:bookmarkEnd w:id="10177"/>
      </w:del>
    </w:p>
    <w:p w14:paraId="1AEF8868" w14:textId="10883ABC" w:rsidR="0081777D" w:rsidRPr="00A23FA3" w:rsidDel="00135389" w:rsidRDefault="00715DC4" w:rsidP="008F3E5E">
      <w:pPr>
        <w:rPr>
          <w:del w:id="10178" w:author="raye" w:date="2018-07-20T17:11:00Z"/>
          <w:rFonts w:ascii="Calibri" w:hAnsi="Calibri" w:cstheme="minorHAnsi"/>
          <w:i/>
          <w:sz w:val="24"/>
        </w:rPr>
      </w:pPr>
      <w:del w:id="10179" w:author="raye" w:date="2018-07-20T17:11:00Z">
        <w:r w:rsidRPr="00A23FA3" w:rsidDel="00135389">
          <w:rPr>
            <w:rFonts w:ascii="Calibri" w:hAnsi="Calibri" w:cstheme="minorHAnsi"/>
            <w:i/>
            <w:sz w:val="24"/>
          </w:rPr>
          <w:delText>Page description:</w:delText>
        </w:r>
        <w:bookmarkStart w:id="10180" w:name="_Toc520840273"/>
        <w:bookmarkEnd w:id="10180"/>
      </w:del>
    </w:p>
    <w:p w14:paraId="2E180F08" w14:textId="3E31E560" w:rsidR="006E28CC" w:rsidRPr="00A23FA3" w:rsidDel="00135389" w:rsidRDefault="00715DC4" w:rsidP="00B01F41">
      <w:pPr>
        <w:pStyle w:val="a0"/>
        <w:numPr>
          <w:ilvl w:val="0"/>
          <w:numId w:val="6"/>
        </w:numPr>
        <w:ind w:firstLineChars="0"/>
        <w:jc w:val="left"/>
        <w:rPr>
          <w:del w:id="10181" w:author="raye" w:date="2018-07-20T17:11:00Z"/>
          <w:rFonts w:ascii="Calibri" w:hAnsi="Calibri" w:cstheme="minorHAnsi"/>
          <w:sz w:val="24"/>
          <w:szCs w:val="24"/>
        </w:rPr>
      </w:pPr>
      <w:del w:id="10182" w:author="raye" w:date="2018-07-20T17:11:00Z">
        <w:r w:rsidRPr="00A23FA3" w:rsidDel="00135389">
          <w:rPr>
            <w:rFonts w:ascii="Calibri" w:hAnsi="Calibri" w:cstheme="minorHAnsi"/>
            <w:sz w:val="24"/>
            <w:szCs w:val="24"/>
          </w:rPr>
          <w:delText>BSA Officer on the Case review page, select "TSD Case review check list Form" under the Report tag to display this form page.</w:delText>
        </w:r>
        <w:bookmarkStart w:id="10183" w:name="_Toc520840274"/>
        <w:bookmarkEnd w:id="10183"/>
      </w:del>
    </w:p>
    <w:p w14:paraId="2B58D1C5" w14:textId="79B3AABA" w:rsidR="00715DC4" w:rsidRPr="00A23FA3" w:rsidDel="00135389" w:rsidRDefault="00715DC4" w:rsidP="00B01F41">
      <w:pPr>
        <w:pStyle w:val="a0"/>
        <w:numPr>
          <w:ilvl w:val="0"/>
          <w:numId w:val="6"/>
        </w:numPr>
        <w:ind w:firstLineChars="0"/>
        <w:jc w:val="left"/>
        <w:rPr>
          <w:del w:id="10184" w:author="raye" w:date="2018-07-20T17:11:00Z"/>
          <w:rFonts w:ascii="Calibri" w:hAnsi="Calibri" w:cstheme="minorHAnsi"/>
          <w:sz w:val="24"/>
          <w:szCs w:val="24"/>
        </w:rPr>
      </w:pPr>
      <w:del w:id="10185" w:author="raye" w:date="2018-07-20T17:11:00Z">
        <w:r w:rsidRPr="00A23FA3" w:rsidDel="00135389">
          <w:rPr>
            <w:rFonts w:ascii="Calibri" w:hAnsi="Calibri" w:cstheme="minorHAnsi"/>
            <w:sz w:val="24"/>
            <w:szCs w:val="24"/>
          </w:rPr>
          <w:delText xml:space="preserve">BOC provides the style of this form, see appendix </w:delText>
        </w:r>
        <w:r w:rsidRPr="00A23FA3" w:rsidDel="00135389">
          <w:rPr>
            <w:rFonts w:ascii="Calibri" w:hAnsi="Calibri" w:cstheme="minorHAnsi"/>
            <w:sz w:val="24"/>
            <w:szCs w:val="24"/>
          </w:rPr>
          <w:fldChar w:fldCharType="begin"/>
        </w:r>
        <w:r w:rsidRPr="00A23FA3" w:rsidDel="00135389">
          <w:rPr>
            <w:rFonts w:ascii="Calibri" w:hAnsi="Calibri" w:cstheme="minorHAnsi"/>
            <w:sz w:val="24"/>
            <w:szCs w:val="24"/>
          </w:rPr>
          <w:delInstrText xml:space="preserve"> REF _Ref508793204 \r \h  \* MERGEFORMAT </w:delInstrText>
        </w:r>
        <w:r w:rsidRPr="00A23FA3" w:rsidDel="00135389">
          <w:rPr>
            <w:rFonts w:ascii="Calibri" w:hAnsi="Calibri" w:cstheme="minorHAnsi"/>
            <w:sz w:val="24"/>
            <w:szCs w:val="24"/>
          </w:rPr>
        </w:r>
        <w:r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7.1.4</w:delText>
        </w:r>
        <w:r w:rsidRPr="00A23FA3" w:rsidDel="00135389">
          <w:rPr>
            <w:rFonts w:ascii="Calibri" w:hAnsi="Calibri" w:cstheme="minorHAnsi"/>
            <w:sz w:val="24"/>
            <w:szCs w:val="24"/>
          </w:rPr>
          <w:fldChar w:fldCharType="end"/>
        </w:r>
        <w:r w:rsidRPr="00A23FA3" w:rsidDel="00135389">
          <w:rPr>
            <w:rFonts w:ascii="Calibri" w:hAnsi="Calibri" w:cstheme="minorHAnsi"/>
            <w:sz w:val="24"/>
            <w:szCs w:val="24"/>
          </w:rPr>
          <w:delText>.</w:delText>
        </w:r>
        <w:bookmarkStart w:id="10186" w:name="_Toc520840275"/>
        <w:bookmarkEnd w:id="10186"/>
      </w:del>
    </w:p>
    <w:p w14:paraId="1BEF4B30" w14:textId="3F5327E3" w:rsidR="0081777D" w:rsidRPr="00A23FA3" w:rsidDel="00135389" w:rsidRDefault="006A5DEB" w:rsidP="00B01F41">
      <w:pPr>
        <w:pStyle w:val="a0"/>
        <w:numPr>
          <w:ilvl w:val="0"/>
          <w:numId w:val="6"/>
        </w:numPr>
        <w:ind w:firstLineChars="0"/>
        <w:jc w:val="left"/>
        <w:rPr>
          <w:del w:id="10187" w:author="raye" w:date="2018-07-20T17:11:00Z"/>
          <w:rFonts w:ascii="Calibri" w:hAnsi="Calibri" w:cstheme="minorHAnsi"/>
          <w:sz w:val="24"/>
          <w:szCs w:val="24"/>
        </w:rPr>
      </w:pPr>
      <w:del w:id="10188" w:author="raye" w:date="2018-07-20T17:11:00Z">
        <w:r w:rsidRPr="00A23FA3" w:rsidDel="00135389">
          <w:rPr>
            <w:rFonts w:ascii="Calibri" w:hAnsi="Calibri" w:cstheme="minorHAnsi"/>
            <w:sz w:val="24"/>
            <w:szCs w:val="24"/>
          </w:rPr>
          <w:delText>Other roles worked as fill in the contents of BSA Officer can be viewed, but are not allowed to change. BSA Officer only needs to fill in the Area3 part.</w:delText>
        </w:r>
        <w:bookmarkStart w:id="10189" w:name="_Toc520840276"/>
        <w:bookmarkEnd w:id="10189"/>
      </w:del>
    </w:p>
    <w:p w14:paraId="42144527" w14:textId="742DF30C" w:rsidR="008521DE" w:rsidRPr="00A23FA3" w:rsidDel="00135389" w:rsidRDefault="008521DE" w:rsidP="008F3E5E">
      <w:pPr>
        <w:pStyle w:val="a0"/>
        <w:ind w:left="845" w:firstLineChars="0" w:firstLine="0"/>
        <w:jc w:val="left"/>
        <w:rPr>
          <w:del w:id="10190" w:author="raye" w:date="2018-07-20T17:11:00Z"/>
          <w:rFonts w:ascii="Calibri" w:hAnsi="Calibri" w:cstheme="minorHAnsi"/>
          <w:sz w:val="24"/>
          <w:szCs w:val="24"/>
        </w:rPr>
      </w:pPr>
      <w:bookmarkStart w:id="10191" w:name="_Toc520840277"/>
      <w:bookmarkEnd w:id="10191"/>
    </w:p>
    <w:p w14:paraId="2F4F0D3A" w14:textId="125997AB" w:rsidR="0081777D" w:rsidRPr="00A23FA3" w:rsidDel="00135389" w:rsidRDefault="004469C1" w:rsidP="00B01F41">
      <w:pPr>
        <w:pStyle w:val="a0"/>
        <w:numPr>
          <w:ilvl w:val="0"/>
          <w:numId w:val="12"/>
        </w:numPr>
        <w:ind w:firstLineChars="0"/>
        <w:jc w:val="left"/>
        <w:rPr>
          <w:del w:id="10192" w:author="raye" w:date="2018-07-20T17:11:00Z"/>
          <w:rFonts w:ascii="Calibri" w:hAnsi="Calibri" w:cstheme="minorHAnsi"/>
          <w:b/>
          <w:sz w:val="28"/>
          <w:szCs w:val="24"/>
        </w:rPr>
      </w:pPr>
      <w:del w:id="10193" w:author="raye" w:date="2018-07-20T17:11:00Z">
        <w:r w:rsidRPr="00A23FA3" w:rsidDel="00135389">
          <w:rPr>
            <w:rFonts w:ascii="Calibri" w:hAnsi="Calibri" w:cstheme="minorHAnsi"/>
            <w:b/>
            <w:sz w:val="28"/>
            <w:szCs w:val="24"/>
          </w:rPr>
          <w:delText>UI Elements</w:delText>
        </w:r>
        <w:bookmarkStart w:id="10194" w:name="_Toc520840278"/>
        <w:bookmarkEnd w:id="10194"/>
      </w:del>
    </w:p>
    <w:tbl>
      <w:tblPr>
        <w:tblStyle w:val="a9"/>
        <w:tblW w:w="0" w:type="auto"/>
        <w:tblInd w:w="845" w:type="dxa"/>
        <w:tblLook w:val="04A0" w:firstRow="1" w:lastRow="0" w:firstColumn="1" w:lastColumn="0" w:noHBand="0" w:noVBand="1"/>
      </w:tblPr>
      <w:tblGrid>
        <w:gridCol w:w="424"/>
        <w:gridCol w:w="2128"/>
        <w:gridCol w:w="1843"/>
        <w:gridCol w:w="2835"/>
      </w:tblGrid>
      <w:tr w:rsidR="00A23FA3" w:rsidRPr="00A23FA3" w:rsidDel="00135389" w14:paraId="1AF273B5" w14:textId="77777777" w:rsidTr="008E6BD3">
        <w:trPr>
          <w:del w:id="10195" w:author="raye" w:date="2018-07-20T17:11:00Z"/>
        </w:trPr>
        <w:tc>
          <w:tcPr>
            <w:tcW w:w="424" w:type="dxa"/>
            <w:shd w:val="clear" w:color="auto" w:fill="BFBFBF" w:themeFill="background1" w:themeFillShade="BF"/>
          </w:tcPr>
          <w:p w14:paraId="06BB475C" w14:textId="121C2DC7" w:rsidR="0081777D" w:rsidRPr="00A23FA3" w:rsidDel="00135389" w:rsidRDefault="0081777D" w:rsidP="00A769EC">
            <w:pPr>
              <w:rPr>
                <w:del w:id="10196" w:author="raye" w:date="2018-07-20T17:11:00Z"/>
                <w:rFonts w:ascii="Calibri" w:hAnsi="Calibri" w:cstheme="minorHAnsi"/>
                <w:szCs w:val="21"/>
              </w:rPr>
            </w:pPr>
            <w:del w:id="10197" w:author="raye" w:date="2018-07-20T17:11:00Z">
              <w:r w:rsidRPr="00A23FA3" w:rsidDel="00135389">
                <w:rPr>
                  <w:rFonts w:ascii="Calibri" w:hAnsi="Calibri" w:cstheme="minorHAnsi"/>
                  <w:szCs w:val="21"/>
                </w:rPr>
                <w:delText>#</w:delText>
              </w:r>
              <w:bookmarkStart w:id="10198" w:name="_Toc520840279"/>
              <w:bookmarkEnd w:id="10198"/>
            </w:del>
          </w:p>
        </w:tc>
        <w:tc>
          <w:tcPr>
            <w:tcW w:w="2128" w:type="dxa"/>
            <w:shd w:val="clear" w:color="auto" w:fill="BFBFBF" w:themeFill="background1" w:themeFillShade="BF"/>
          </w:tcPr>
          <w:p w14:paraId="59AD4D5E" w14:textId="5E14D6AD" w:rsidR="0081777D" w:rsidRPr="00A23FA3" w:rsidDel="00135389" w:rsidRDefault="0081777D" w:rsidP="00774ECE">
            <w:pPr>
              <w:rPr>
                <w:del w:id="10199" w:author="raye" w:date="2018-07-20T17:11:00Z"/>
                <w:rFonts w:ascii="Calibri" w:hAnsi="Calibri" w:cstheme="minorHAnsi"/>
                <w:szCs w:val="21"/>
              </w:rPr>
            </w:pPr>
            <w:del w:id="10200" w:author="raye" w:date="2018-07-20T17:11:00Z">
              <w:r w:rsidRPr="00A23FA3" w:rsidDel="00135389">
                <w:rPr>
                  <w:rFonts w:ascii="Calibri" w:hAnsi="Calibri" w:cstheme="minorHAnsi"/>
                  <w:szCs w:val="21"/>
                </w:rPr>
                <w:delText>ITEM</w:delText>
              </w:r>
              <w:bookmarkStart w:id="10201" w:name="_Toc520840280"/>
              <w:bookmarkEnd w:id="10201"/>
            </w:del>
          </w:p>
        </w:tc>
        <w:tc>
          <w:tcPr>
            <w:tcW w:w="1843" w:type="dxa"/>
            <w:shd w:val="clear" w:color="auto" w:fill="BFBFBF" w:themeFill="background1" w:themeFillShade="BF"/>
          </w:tcPr>
          <w:p w14:paraId="687DEAC9" w14:textId="607C8B34" w:rsidR="0081777D" w:rsidRPr="00A23FA3" w:rsidDel="00135389" w:rsidRDefault="0081777D" w:rsidP="00774ECE">
            <w:pPr>
              <w:rPr>
                <w:del w:id="10202" w:author="raye" w:date="2018-07-20T17:11:00Z"/>
                <w:rFonts w:ascii="Calibri" w:hAnsi="Calibri" w:cstheme="minorHAnsi"/>
                <w:szCs w:val="21"/>
              </w:rPr>
            </w:pPr>
            <w:del w:id="10203" w:author="raye" w:date="2018-07-20T17:11:00Z">
              <w:r w:rsidRPr="00A23FA3" w:rsidDel="00135389">
                <w:rPr>
                  <w:rFonts w:ascii="Calibri" w:hAnsi="Calibri" w:cstheme="minorHAnsi"/>
                  <w:szCs w:val="21"/>
                </w:rPr>
                <w:delText>NAME</w:delText>
              </w:r>
              <w:bookmarkStart w:id="10204" w:name="_Toc520840281"/>
              <w:bookmarkEnd w:id="10204"/>
            </w:del>
          </w:p>
        </w:tc>
        <w:tc>
          <w:tcPr>
            <w:tcW w:w="2835" w:type="dxa"/>
            <w:shd w:val="clear" w:color="auto" w:fill="BFBFBF" w:themeFill="background1" w:themeFillShade="BF"/>
          </w:tcPr>
          <w:p w14:paraId="41A5007A" w14:textId="24F53A5C" w:rsidR="0081777D" w:rsidRPr="00A23FA3" w:rsidDel="00135389" w:rsidRDefault="0081777D" w:rsidP="00774ECE">
            <w:pPr>
              <w:rPr>
                <w:del w:id="10205" w:author="raye" w:date="2018-07-20T17:11:00Z"/>
                <w:rFonts w:ascii="Calibri" w:hAnsi="Calibri" w:cstheme="minorHAnsi"/>
                <w:szCs w:val="21"/>
              </w:rPr>
            </w:pPr>
            <w:del w:id="10206" w:author="raye" w:date="2018-07-20T17:11:00Z">
              <w:r w:rsidRPr="00A23FA3" w:rsidDel="00135389">
                <w:rPr>
                  <w:rFonts w:ascii="Calibri" w:hAnsi="Calibri" w:cstheme="minorHAnsi"/>
                  <w:szCs w:val="21"/>
                </w:rPr>
                <w:delText>DESCRIPTION</w:delText>
              </w:r>
              <w:bookmarkStart w:id="10207" w:name="_Toc520840282"/>
              <w:bookmarkEnd w:id="10207"/>
            </w:del>
          </w:p>
        </w:tc>
        <w:bookmarkStart w:id="10208" w:name="_Toc520840283"/>
        <w:bookmarkEnd w:id="10208"/>
      </w:tr>
      <w:tr w:rsidR="00A23FA3" w:rsidRPr="00A23FA3" w:rsidDel="00135389" w14:paraId="624D956F" w14:textId="77777777" w:rsidTr="008E6BD3">
        <w:trPr>
          <w:del w:id="10209" w:author="raye" w:date="2018-07-20T17:11:00Z"/>
        </w:trPr>
        <w:tc>
          <w:tcPr>
            <w:tcW w:w="424" w:type="dxa"/>
          </w:tcPr>
          <w:p w14:paraId="7256F568" w14:textId="3C4494AE" w:rsidR="0081777D" w:rsidRPr="00A23FA3" w:rsidDel="00135389" w:rsidRDefault="0081777D" w:rsidP="00C409AC">
            <w:pPr>
              <w:rPr>
                <w:del w:id="10210" w:author="raye" w:date="2018-07-20T17:11:00Z"/>
                <w:rFonts w:ascii="Calibri" w:hAnsi="Calibri" w:cstheme="minorHAnsi"/>
                <w:szCs w:val="21"/>
              </w:rPr>
            </w:pPr>
            <w:del w:id="10211" w:author="raye" w:date="2018-07-20T17:11:00Z">
              <w:r w:rsidRPr="00A23FA3" w:rsidDel="00135389">
                <w:rPr>
                  <w:rFonts w:ascii="Calibri" w:hAnsi="Calibri" w:cstheme="minorHAnsi"/>
                  <w:szCs w:val="21"/>
                </w:rPr>
                <w:delText>1</w:delText>
              </w:r>
              <w:bookmarkStart w:id="10212" w:name="_Toc520840284"/>
              <w:bookmarkEnd w:id="10212"/>
            </w:del>
          </w:p>
        </w:tc>
        <w:tc>
          <w:tcPr>
            <w:tcW w:w="2128" w:type="dxa"/>
          </w:tcPr>
          <w:p w14:paraId="0D11811C" w14:textId="1C77A8AD" w:rsidR="0081777D" w:rsidRPr="00A23FA3" w:rsidDel="00135389" w:rsidRDefault="005572C7" w:rsidP="00A769EC">
            <w:pPr>
              <w:rPr>
                <w:del w:id="10213" w:author="raye" w:date="2018-07-20T17:11:00Z"/>
                <w:rFonts w:ascii="Calibri" w:hAnsi="Calibri" w:cstheme="minorHAnsi"/>
                <w:szCs w:val="21"/>
              </w:rPr>
            </w:pPr>
            <w:del w:id="10214" w:author="raye" w:date="2018-07-20T17:11:00Z">
              <w:r w:rsidRPr="00A23FA3" w:rsidDel="00135389">
                <w:rPr>
                  <w:rFonts w:ascii="Calibri" w:hAnsi="Calibri" w:cstheme="minorHAnsi"/>
                  <w:szCs w:val="21"/>
                </w:rPr>
                <w:delText>Action</w:delText>
              </w:r>
              <w:bookmarkStart w:id="10215" w:name="_Toc520840285"/>
              <w:bookmarkEnd w:id="10215"/>
            </w:del>
          </w:p>
        </w:tc>
        <w:tc>
          <w:tcPr>
            <w:tcW w:w="1843" w:type="dxa"/>
          </w:tcPr>
          <w:p w14:paraId="7392B90E" w14:textId="3EB9745B" w:rsidR="0081777D" w:rsidRPr="00A23FA3" w:rsidDel="00135389" w:rsidRDefault="006A5DEB" w:rsidP="00774ECE">
            <w:pPr>
              <w:rPr>
                <w:del w:id="10216" w:author="raye" w:date="2018-07-20T17:11:00Z"/>
                <w:rFonts w:ascii="Calibri" w:hAnsi="Calibri" w:cstheme="minorHAnsi"/>
                <w:szCs w:val="21"/>
              </w:rPr>
            </w:pPr>
            <w:del w:id="10217" w:author="raye" w:date="2018-07-20T17:11:00Z">
              <w:r w:rsidRPr="00A23FA3" w:rsidDel="00135389">
                <w:rPr>
                  <w:rFonts w:ascii="Calibri" w:hAnsi="Calibri" w:cstheme="minorHAnsi"/>
                  <w:szCs w:val="21"/>
                </w:rPr>
                <w:delText>Next action</w:delText>
              </w:r>
              <w:bookmarkStart w:id="10218" w:name="_Toc520840286"/>
              <w:bookmarkEnd w:id="10218"/>
            </w:del>
          </w:p>
        </w:tc>
        <w:tc>
          <w:tcPr>
            <w:tcW w:w="2835" w:type="dxa"/>
          </w:tcPr>
          <w:p w14:paraId="009F1350" w14:textId="23C9E00F" w:rsidR="006F1015" w:rsidRPr="00A23FA3" w:rsidDel="00135389" w:rsidRDefault="005572C7" w:rsidP="00774ECE">
            <w:pPr>
              <w:rPr>
                <w:del w:id="10219" w:author="raye" w:date="2018-07-20T17:11:00Z"/>
                <w:rFonts w:ascii="Calibri" w:hAnsi="Calibri" w:cstheme="minorHAnsi"/>
                <w:szCs w:val="21"/>
              </w:rPr>
            </w:pPr>
            <w:del w:id="10220" w:author="raye" w:date="2018-07-20T17:11:00Z">
              <w:r w:rsidRPr="00A23FA3" w:rsidDel="00135389">
                <w:rPr>
                  <w:rFonts w:ascii="Calibri" w:hAnsi="Calibri" w:cstheme="minorHAnsi"/>
                  <w:szCs w:val="21"/>
                </w:rPr>
                <w:delText xml:space="preserve">1.Waive </w:delText>
              </w:r>
              <w:r w:rsidR="006A5DEB" w:rsidRPr="00A23FA3" w:rsidDel="00135389">
                <w:rPr>
                  <w:rFonts w:ascii="Calibri" w:hAnsi="Calibri" w:cstheme="minorHAnsi"/>
                  <w:szCs w:val="21"/>
                </w:rPr>
                <w:delText xml:space="preserve">- </w:delText>
              </w:r>
              <w:r w:rsidR="006A5DEB" w:rsidRPr="00A23FA3" w:rsidDel="00135389">
                <w:rPr>
                  <w:rFonts w:ascii="Calibri" w:hAnsi="Calibri" w:cstheme="minorHAnsi"/>
                  <w:sz w:val="18"/>
                  <w:szCs w:val="18"/>
                </w:rPr>
                <w:delText>Continue Process Transaction</w:delText>
              </w:r>
              <w:bookmarkStart w:id="10221" w:name="_Toc520840287"/>
              <w:bookmarkEnd w:id="10221"/>
            </w:del>
          </w:p>
          <w:p w14:paraId="37D01EB0" w14:textId="4EDBEA02" w:rsidR="0081777D" w:rsidRPr="00A23FA3" w:rsidDel="00135389" w:rsidRDefault="007F244E" w:rsidP="00774ECE">
            <w:pPr>
              <w:rPr>
                <w:del w:id="10222" w:author="raye" w:date="2018-07-20T17:11:00Z"/>
                <w:rFonts w:ascii="Calibri" w:hAnsi="Calibri" w:cstheme="minorHAnsi"/>
                <w:szCs w:val="21"/>
              </w:rPr>
            </w:pPr>
            <w:del w:id="10223" w:author="raye" w:date="2018-07-20T17:11:00Z">
              <w:r w:rsidRPr="00A23FA3" w:rsidDel="00135389">
                <w:rPr>
                  <w:rFonts w:ascii="Calibri" w:hAnsi="Calibri" w:cstheme="minorHAnsi"/>
                  <w:szCs w:val="21"/>
                </w:rPr>
                <w:delText>2.</w:delText>
              </w:r>
              <w:r w:rsidR="006A5DEB" w:rsidRPr="00A23FA3" w:rsidDel="00135389">
                <w:rPr>
                  <w:rFonts w:ascii="Calibri" w:hAnsi="Calibri" w:cstheme="minorHAnsi"/>
                  <w:szCs w:val="21"/>
                </w:rPr>
                <w:delText xml:space="preserve">needs more due </w:delText>
              </w:r>
              <w:r w:rsidR="006A5DEB" w:rsidRPr="00A23FA3" w:rsidDel="00135389">
                <w:rPr>
                  <w:rFonts w:ascii="Calibri" w:hAnsi="Calibri"/>
                </w:rPr>
                <w:delText>diligence</w:delText>
              </w:r>
              <w:bookmarkStart w:id="10224" w:name="_Toc520840288"/>
              <w:bookmarkEnd w:id="10224"/>
            </w:del>
          </w:p>
          <w:p w14:paraId="5ED23C87" w14:textId="65AD3514" w:rsidR="006F1015" w:rsidRPr="00A23FA3" w:rsidDel="00135389" w:rsidRDefault="006F1015" w:rsidP="00774ECE">
            <w:pPr>
              <w:rPr>
                <w:del w:id="10225" w:author="raye" w:date="2018-07-20T17:11:00Z"/>
                <w:rFonts w:ascii="Calibri" w:hAnsi="Calibri" w:cstheme="minorHAnsi"/>
                <w:szCs w:val="21"/>
              </w:rPr>
            </w:pPr>
            <w:del w:id="10226" w:author="raye" w:date="2018-07-20T17:11:00Z">
              <w:r w:rsidRPr="00A23FA3" w:rsidDel="00135389">
                <w:rPr>
                  <w:rFonts w:ascii="Calibri" w:hAnsi="Calibri" w:cstheme="minorHAnsi"/>
                  <w:szCs w:val="21"/>
                </w:rPr>
                <w:delText>3.Reject</w:delText>
              </w:r>
              <w:bookmarkStart w:id="10227" w:name="_Toc520840289"/>
              <w:bookmarkEnd w:id="10227"/>
            </w:del>
          </w:p>
        </w:tc>
        <w:bookmarkStart w:id="10228" w:name="_Toc520840290"/>
        <w:bookmarkEnd w:id="10228"/>
      </w:tr>
      <w:tr w:rsidR="00A23FA3" w:rsidRPr="00A23FA3" w:rsidDel="00135389" w14:paraId="556AA362" w14:textId="77777777" w:rsidTr="008E6BD3">
        <w:trPr>
          <w:del w:id="10229" w:author="raye" w:date="2018-07-20T17:11:00Z"/>
        </w:trPr>
        <w:tc>
          <w:tcPr>
            <w:tcW w:w="424" w:type="dxa"/>
          </w:tcPr>
          <w:p w14:paraId="50CC5EA1" w14:textId="0ADA8777" w:rsidR="0081777D" w:rsidRPr="00A23FA3" w:rsidDel="00135389" w:rsidRDefault="0081777D" w:rsidP="00C409AC">
            <w:pPr>
              <w:rPr>
                <w:del w:id="10230" w:author="raye" w:date="2018-07-20T17:11:00Z"/>
                <w:rFonts w:ascii="Calibri" w:hAnsi="Calibri" w:cstheme="minorHAnsi"/>
                <w:szCs w:val="21"/>
              </w:rPr>
            </w:pPr>
            <w:del w:id="10231" w:author="raye" w:date="2018-07-20T17:11:00Z">
              <w:r w:rsidRPr="00A23FA3" w:rsidDel="00135389">
                <w:rPr>
                  <w:rFonts w:ascii="Calibri" w:hAnsi="Calibri" w:cstheme="minorHAnsi"/>
                  <w:szCs w:val="21"/>
                </w:rPr>
                <w:delText>2</w:delText>
              </w:r>
              <w:bookmarkStart w:id="10232" w:name="_Toc520840291"/>
              <w:bookmarkEnd w:id="10232"/>
            </w:del>
          </w:p>
        </w:tc>
        <w:tc>
          <w:tcPr>
            <w:tcW w:w="2128" w:type="dxa"/>
          </w:tcPr>
          <w:p w14:paraId="4B5726C5" w14:textId="139142B4" w:rsidR="0081777D" w:rsidRPr="00A23FA3" w:rsidDel="00135389" w:rsidRDefault="007F244E" w:rsidP="00A769EC">
            <w:pPr>
              <w:rPr>
                <w:del w:id="10233" w:author="raye" w:date="2018-07-20T17:11:00Z"/>
                <w:rFonts w:ascii="Calibri" w:hAnsi="Calibri" w:cstheme="minorHAnsi"/>
                <w:szCs w:val="21"/>
              </w:rPr>
            </w:pPr>
            <w:del w:id="10234" w:author="raye" w:date="2018-07-20T17:11:00Z">
              <w:r w:rsidRPr="00A23FA3" w:rsidDel="00135389">
                <w:rPr>
                  <w:rFonts w:ascii="Calibri" w:hAnsi="Calibri" w:cstheme="minorHAnsi"/>
                  <w:szCs w:val="21"/>
                </w:rPr>
                <w:delText>Remarks</w:delText>
              </w:r>
              <w:bookmarkStart w:id="10235" w:name="_Toc520840292"/>
              <w:bookmarkEnd w:id="10235"/>
            </w:del>
          </w:p>
        </w:tc>
        <w:tc>
          <w:tcPr>
            <w:tcW w:w="1843" w:type="dxa"/>
          </w:tcPr>
          <w:p w14:paraId="69773D10" w14:textId="3495E7F1" w:rsidR="0081777D" w:rsidRPr="00A23FA3" w:rsidDel="00135389" w:rsidRDefault="006A5DEB" w:rsidP="00774ECE">
            <w:pPr>
              <w:rPr>
                <w:del w:id="10236" w:author="raye" w:date="2018-07-20T17:11:00Z"/>
                <w:rFonts w:ascii="Calibri" w:hAnsi="Calibri" w:cstheme="minorHAnsi"/>
                <w:szCs w:val="21"/>
              </w:rPr>
            </w:pPr>
            <w:del w:id="10237" w:author="raye" w:date="2018-07-20T17:11:00Z">
              <w:r w:rsidRPr="00A23FA3" w:rsidDel="00135389">
                <w:rPr>
                  <w:rFonts w:ascii="Calibri" w:hAnsi="Calibri" w:cstheme="minorHAnsi"/>
                  <w:szCs w:val="21"/>
                </w:rPr>
                <w:delText>comments</w:delText>
              </w:r>
              <w:bookmarkStart w:id="10238" w:name="_Toc520840293"/>
              <w:bookmarkEnd w:id="10238"/>
            </w:del>
          </w:p>
        </w:tc>
        <w:tc>
          <w:tcPr>
            <w:tcW w:w="2835" w:type="dxa"/>
          </w:tcPr>
          <w:p w14:paraId="5A617097" w14:textId="0EC72843" w:rsidR="0081777D" w:rsidRPr="00A23FA3" w:rsidDel="00135389" w:rsidRDefault="006A5DEB" w:rsidP="00774ECE">
            <w:pPr>
              <w:rPr>
                <w:del w:id="10239" w:author="raye" w:date="2018-07-20T17:11:00Z"/>
                <w:rFonts w:ascii="Calibri" w:hAnsi="Calibri" w:cstheme="minorHAnsi"/>
                <w:szCs w:val="21"/>
              </w:rPr>
            </w:pPr>
            <w:del w:id="10240" w:author="raye" w:date="2018-07-20T17:11:00Z">
              <w:r w:rsidRPr="00A23FA3" w:rsidDel="00135389">
                <w:rPr>
                  <w:rFonts w:ascii="Calibri" w:hAnsi="Calibri" w:cstheme="minorHAnsi"/>
                  <w:szCs w:val="21"/>
                </w:rPr>
                <w:delText>Manual input</w:delText>
              </w:r>
              <w:bookmarkStart w:id="10241" w:name="_Toc520840294"/>
              <w:bookmarkEnd w:id="10241"/>
            </w:del>
          </w:p>
          <w:p w14:paraId="1E6E856D" w14:textId="09604D9D" w:rsidR="00C755B3" w:rsidRPr="00A23FA3" w:rsidDel="00135389" w:rsidRDefault="00C755B3" w:rsidP="00774ECE">
            <w:pPr>
              <w:rPr>
                <w:del w:id="10242" w:author="raye" w:date="2018-07-20T17:11:00Z"/>
                <w:rFonts w:ascii="Calibri" w:hAnsi="Calibri" w:cstheme="minorHAnsi"/>
                <w:szCs w:val="21"/>
              </w:rPr>
            </w:pPr>
            <w:bookmarkStart w:id="10243" w:name="_Toc520840295"/>
            <w:bookmarkEnd w:id="10243"/>
          </w:p>
        </w:tc>
        <w:bookmarkStart w:id="10244" w:name="_Toc520840296"/>
        <w:bookmarkEnd w:id="10244"/>
      </w:tr>
      <w:tr w:rsidR="00A23FA3" w:rsidRPr="00A23FA3" w:rsidDel="00135389" w14:paraId="770ABB31" w14:textId="77777777" w:rsidTr="008E6BD3">
        <w:trPr>
          <w:del w:id="10245" w:author="raye" w:date="2018-07-20T17:11:00Z"/>
        </w:trPr>
        <w:tc>
          <w:tcPr>
            <w:tcW w:w="424" w:type="dxa"/>
          </w:tcPr>
          <w:p w14:paraId="6DF42B58" w14:textId="3E80AF9A" w:rsidR="008521DE" w:rsidRPr="00A23FA3" w:rsidDel="00135389" w:rsidRDefault="008521DE" w:rsidP="00C409AC">
            <w:pPr>
              <w:rPr>
                <w:del w:id="10246" w:author="raye" w:date="2018-07-20T17:11:00Z"/>
                <w:rFonts w:ascii="Calibri" w:hAnsi="Calibri" w:cstheme="minorHAnsi"/>
                <w:szCs w:val="21"/>
              </w:rPr>
            </w:pPr>
            <w:del w:id="10247" w:author="raye" w:date="2018-07-20T17:11:00Z">
              <w:r w:rsidRPr="00A23FA3" w:rsidDel="00135389">
                <w:rPr>
                  <w:rFonts w:ascii="Calibri" w:hAnsi="Calibri" w:cstheme="minorHAnsi"/>
                  <w:szCs w:val="21"/>
                </w:rPr>
                <w:delText>3</w:delText>
              </w:r>
              <w:bookmarkStart w:id="10248" w:name="_Toc520840297"/>
              <w:bookmarkEnd w:id="10248"/>
            </w:del>
          </w:p>
        </w:tc>
        <w:tc>
          <w:tcPr>
            <w:tcW w:w="2128" w:type="dxa"/>
          </w:tcPr>
          <w:p w14:paraId="4B2FBAB7" w14:textId="20F6B9DF" w:rsidR="008521DE" w:rsidRPr="00A23FA3" w:rsidDel="00135389" w:rsidRDefault="006F1015" w:rsidP="00A769EC">
            <w:pPr>
              <w:rPr>
                <w:del w:id="10249" w:author="raye" w:date="2018-07-20T17:11:00Z"/>
                <w:rFonts w:ascii="Calibri" w:hAnsi="Calibri" w:cstheme="minorHAnsi"/>
                <w:szCs w:val="21"/>
              </w:rPr>
            </w:pPr>
            <w:del w:id="10250" w:author="raye" w:date="2018-07-20T17:11:00Z">
              <w:r w:rsidRPr="00A23FA3" w:rsidDel="00135389">
                <w:rPr>
                  <w:rFonts w:ascii="Calibri" w:hAnsi="Calibri" w:cstheme="minorHAnsi"/>
                  <w:sz w:val="24"/>
                  <w:szCs w:val="24"/>
                </w:rPr>
                <w:delText>“</w:delText>
              </w:r>
              <w:r w:rsidRPr="00A23FA3" w:rsidDel="00135389">
                <w:rPr>
                  <w:rFonts w:ascii="Calibri" w:hAnsi="Calibri" w:cstheme="minorHAnsi"/>
                  <w:szCs w:val="21"/>
                </w:rPr>
                <w:delText>Save</w:delText>
              </w:r>
              <w:r w:rsidRPr="00A23FA3" w:rsidDel="00135389">
                <w:rPr>
                  <w:rFonts w:ascii="Calibri" w:hAnsi="Calibri" w:cstheme="minorHAnsi"/>
                  <w:sz w:val="24"/>
                  <w:szCs w:val="24"/>
                </w:rPr>
                <w:delText>”</w:delText>
              </w:r>
              <w:bookmarkStart w:id="10251" w:name="_Toc520840298"/>
              <w:bookmarkEnd w:id="10251"/>
            </w:del>
          </w:p>
        </w:tc>
        <w:tc>
          <w:tcPr>
            <w:tcW w:w="1843" w:type="dxa"/>
          </w:tcPr>
          <w:p w14:paraId="011AE01E" w14:textId="6572339F" w:rsidR="008521DE" w:rsidRPr="00A23FA3" w:rsidDel="00135389" w:rsidRDefault="001F35C5" w:rsidP="00774ECE">
            <w:pPr>
              <w:rPr>
                <w:del w:id="10252" w:author="raye" w:date="2018-07-20T17:11:00Z"/>
                <w:rFonts w:ascii="Calibri" w:hAnsi="Calibri" w:cstheme="minorHAnsi"/>
                <w:szCs w:val="21"/>
              </w:rPr>
            </w:pPr>
            <w:del w:id="10253" w:author="raye" w:date="2018-07-20T17:11:00Z">
              <w:r w:rsidRPr="00A23FA3" w:rsidDel="00135389">
                <w:rPr>
                  <w:rFonts w:ascii="Calibri" w:hAnsi="Calibri" w:cstheme="minorHAnsi"/>
                  <w:szCs w:val="21"/>
                </w:rPr>
                <w:delText>button</w:delText>
              </w:r>
              <w:bookmarkStart w:id="10254" w:name="_Toc520840299"/>
              <w:bookmarkEnd w:id="10254"/>
            </w:del>
          </w:p>
        </w:tc>
        <w:tc>
          <w:tcPr>
            <w:tcW w:w="2835" w:type="dxa"/>
          </w:tcPr>
          <w:p w14:paraId="7F148602" w14:textId="6C9B27EF" w:rsidR="00C755B3" w:rsidRPr="00A23FA3" w:rsidDel="00135389" w:rsidRDefault="006A5DEB" w:rsidP="00774ECE">
            <w:pPr>
              <w:rPr>
                <w:del w:id="10255" w:author="raye" w:date="2018-07-20T17:11:00Z"/>
                <w:rFonts w:ascii="Calibri" w:hAnsi="Calibri" w:cstheme="minorHAnsi"/>
                <w:szCs w:val="21"/>
              </w:rPr>
            </w:pPr>
            <w:del w:id="10256" w:author="raye" w:date="2018-07-20T17:11:00Z">
              <w:r w:rsidRPr="00A23FA3" w:rsidDel="00135389">
                <w:rPr>
                  <w:rFonts w:ascii="Calibri" w:hAnsi="Calibri"/>
                </w:rPr>
                <w:delText>Save input information after clicking</w:delText>
              </w:r>
              <w:bookmarkStart w:id="10257" w:name="_Toc520840300"/>
              <w:bookmarkEnd w:id="10257"/>
            </w:del>
          </w:p>
        </w:tc>
        <w:bookmarkStart w:id="10258" w:name="_Toc520840301"/>
        <w:bookmarkEnd w:id="10258"/>
      </w:tr>
    </w:tbl>
    <w:p w14:paraId="45B69307" w14:textId="248D6855" w:rsidR="006A5DEB" w:rsidRPr="00A23FA3" w:rsidDel="00135389" w:rsidRDefault="006A5DEB" w:rsidP="00C409AC">
      <w:pPr>
        <w:ind w:leftChars="405" w:left="850"/>
        <w:rPr>
          <w:del w:id="10259" w:author="raye" w:date="2018-07-20T17:11:00Z"/>
          <w:rFonts w:ascii="Calibri" w:hAnsi="Calibri" w:cstheme="minorHAnsi"/>
          <w:szCs w:val="21"/>
        </w:rPr>
      </w:pPr>
      <w:del w:id="10260" w:author="raye" w:date="2018-07-20T17:11:00Z">
        <w:r w:rsidRPr="00A23FA3" w:rsidDel="00135389">
          <w:rPr>
            <w:rFonts w:ascii="Calibri" w:hAnsi="Calibri" w:cstheme="minorHAnsi"/>
            <w:szCs w:val="21"/>
          </w:rPr>
          <w:delText xml:space="preserve">Notes*: for detail input elements, refer appendix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_Ref508795239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7.1.4</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10261" w:name="_Toc520840302"/>
        <w:bookmarkEnd w:id="10261"/>
      </w:del>
    </w:p>
    <w:p w14:paraId="559099BF" w14:textId="5FE83D60" w:rsidR="005E246B" w:rsidRPr="00A23FA3" w:rsidDel="00135389" w:rsidRDefault="005E246B" w:rsidP="00A769EC">
      <w:pPr>
        <w:ind w:leftChars="405" w:left="850"/>
        <w:rPr>
          <w:del w:id="10262" w:author="raye" w:date="2018-07-20T17:11:00Z"/>
          <w:rFonts w:ascii="Calibri" w:hAnsi="Calibri" w:cstheme="minorHAnsi"/>
          <w:szCs w:val="21"/>
        </w:rPr>
      </w:pPr>
      <w:bookmarkStart w:id="10263" w:name="_Toc520840303"/>
      <w:bookmarkEnd w:id="10263"/>
    </w:p>
    <w:p w14:paraId="34D231E8" w14:textId="74286778" w:rsidR="00E00AB6" w:rsidRPr="00A23FA3" w:rsidDel="00135389" w:rsidRDefault="00E00AB6">
      <w:pPr>
        <w:pStyle w:val="3"/>
        <w:keepNext w:val="0"/>
        <w:keepLines w:val="0"/>
        <w:numPr>
          <w:ilvl w:val="3"/>
          <w:numId w:val="15"/>
        </w:numPr>
        <w:spacing w:before="0" w:after="120" w:line="240" w:lineRule="auto"/>
        <w:rPr>
          <w:del w:id="10264" w:author="raye" w:date="2018-07-20T17:11:00Z"/>
          <w:rFonts w:ascii="Calibri" w:hAnsi="Calibri" w:cstheme="minorHAnsi"/>
        </w:rPr>
        <w:pPrChange w:id="10265" w:author="raye" w:date="2018-07-17T11:05:00Z">
          <w:pPr>
            <w:pStyle w:val="3"/>
            <w:keepNext w:val="0"/>
            <w:keepLines w:val="0"/>
            <w:numPr>
              <w:ilvl w:val="2"/>
              <w:numId w:val="3"/>
            </w:numPr>
            <w:spacing w:before="0" w:after="120" w:line="240" w:lineRule="auto"/>
            <w:ind w:left="709" w:hanging="709"/>
          </w:pPr>
        </w:pPrChange>
      </w:pPr>
      <w:bookmarkStart w:id="10266" w:name="_Toc512250259"/>
      <w:del w:id="10267" w:author="raye" w:date="2018-07-20T17:11:00Z">
        <w:r w:rsidRPr="00A23FA3" w:rsidDel="00135389">
          <w:rPr>
            <w:rFonts w:ascii="Calibri" w:hAnsi="Calibri" w:cstheme="minorHAnsi"/>
          </w:rPr>
          <w:delText xml:space="preserve">BSA Officer: </w:delText>
        </w:r>
        <w:r w:rsidRPr="00A23FA3" w:rsidDel="00135389">
          <w:rPr>
            <w:rFonts w:ascii="Calibri" w:hAnsi="Calibri" w:cstheme="minorHAnsi"/>
            <w:kern w:val="0"/>
          </w:rPr>
          <w:delText>Unusual /Suspicious Activities Form</w:delText>
        </w:r>
        <w:r w:rsidRPr="00A23FA3" w:rsidDel="00135389">
          <w:rPr>
            <w:rFonts w:ascii="Calibri" w:hAnsi="Calibri" w:cstheme="minorHAnsi"/>
          </w:rPr>
          <w:delText xml:space="preserve"> Page</w:delText>
        </w:r>
        <w:bookmarkStart w:id="10268" w:name="_Toc520840304"/>
        <w:bookmarkEnd w:id="10266"/>
        <w:bookmarkEnd w:id="10268"/>
      </w:del>
    </w:p>
    <w:p w14:paraId="1738C071" w14:textId="55F23B91" w:rsidR="006A5DEB" w:rsidRPr="00A23FA3" w:rsidDel="00135389" w:rsidRDefault="006A5DEB" w:rsidP="008F3E5E">
      <w:pPr>
        <w:spacing w:afterLines="50" w:after="156"/>
        <w:ind w:firstLineChars="177" w:firstLine="425"/>
        <w:rPr>
          <w:del w:id="10269" w:author="raye" w:date="2018-07-20T17:11:00Z"/>
          <w:rFonts w:ascii="Calibri" w:hAnsi="Calibri" w:cstheme="minorHAnsi"/>
          <w:sz w:val="24"/>
        </w:rPr>
      </w:pPr>
      <w:del w:id="10270" w:author="raye" w:date="2018-07-20T17:11:00Z">
        <w:r w:rsidRPr="00A23FA3" w:rsidDel="00135389">
          <w:rPr>
            <w:rFonts w:ascii="Calibri" w:hAnsi="Calibri" w:cstheme="minorHAnsi"/>
            <w:sz w:val="24"/>
          </w:rPr>
          <w:delText>When BSA Officer Sign-off a case, if the final review results is rejection the transaction, and BSA Officer believes that the transaction should be reported to LCD for SAR filing, the system will display the report form online for BSA to fill in according to BSA's choice.</w:delText>
        </w:r>
        <w:bookmarkStart w:id="10271" w:name="_Toc520840305"/>
        <w:bookmarkEnd w:id="10271"/>
      </w:del>
    </w:p>
    <w:p w14:paraId="32D152B7" w14:textId="5F34893F" w:rsidR="00917BDE" w:rsidRPr="00A23FA3" w:rsidDel="00135389" w:rsidRDefault="004469C1" w:rsidP="00B01F41">
      <w:pPr>
        <w:pStyle w:val="a0"/>
        <w:numPr>
          <w:ilvl w:val="0"/>
          <w:numId w:val="12"/>
        </w:numPr>
        <w:ind w:firstLineChars="0"/>
        <w:jc w:val="left"/>
        <w:rPr>
          <w:del w:id="10272" w:author="raye" w:date="2018-07-20T17:11:00Z"/>
          <w:rFonts w:ascii="Calibri" w:hAnsi="Calibri" w:cstheme="minorHAnsi"/>
          <w:b/>
          <w:sz w:val="28"/>
          <w:szCs w:val="24"/>
        </w:rPr>
      </w:pPr>
      <w:del w:id="10273" w:author="raye" w:date="2018-07-20T17:11:00Z">
        <w:r w:rsidRPr="00A23FA3" w:rsidDel="00135389">
          <w:rPr>
            <w:rFonts w:ascii="Calibri" w:hAnsi="Calibri" w:cstheme="minorHAnsi"/>
            <w:b/>
            <w:sz w:val="28"/>
            <w:szCs w:val="24"/>
          </w:rPr>
          <w:delText xml:space="preserve">UI Diagram &amp; </w:delText>
        </w:r>
        <w:r w:rsidR="00F3720E" w:rsidRPr="00A23FA3" w:rsidDel="00135389">
          <w:rPr>
            <w:rFonts w:ascii="Calibri" w:hAnsi="Calibri" w:cstheme="minorHAnsi"/>
            <w:b/>
            <w:sz w:val="28"/>
            <w:szCs w:val="24"/>
          </w:rPr>
          <w:delText>illustration</w:delText>
        </w:r>
        <w:bookmarkStart w:id="10274" w:name="_Toc520840306"/>
        <w:bookmarkEnd w:id="10274"/>
      </w:del>
    </w:p>
    <w:p w14:paraId="314B5A3B" w14:textId="024E9C7D" w:rsidR="00917BDE" w:rsidRPr="00A23FA3" w:rsidDel="00135389" w:rsidRDefault="00EE55AA" w:rsidP="00A769EC">
      <w:pPr>
        <w:spacing w:afterLines="50" w:after="156"/>
        <w:jc w:val="center"/>
        <w:rPr>
          <w:del w:id="10275" w:author="raye" w:date="2018-07-20T17:11:00Z"/>
          <w:rFonts w:ascii="Calibri" w:hAnsi="Calibri" w:cstheme="minorHAnsi"/>
          <w:sz w:val="24"/>
          <w:szCs w:val="24"/>
        </w:rPr>
      </w:pPr>
      <w:del w:id="10276" w:author="raye" w:date="2018-07-20T17:11:00Z">
        <w:r w:rsidRPr="00A23FA3" w:rsidDel="00135389">
          <w:rPr>
            <w:rFonts w:ascii="Calibri" w:hAnsi="Calibri" w:cstheme="minorHAnsi"/>
            <w:noProof/>
            <w:sz w:val="24"/>
            <w:szCs w:val="24"/>
          </w:rPr>
          <w:drawing>
            <wp:inline distT="0" distB="0" distL="0" distR="0" wp14:anchorId="6ACB84DD" wp14:editId="7ADB754C">
              <wp:extent cx="4548250" cy="2567727"/>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566271" cy="2577901"/>
                      </a:xfrm>
                      <a:prstGeom prst="rect">
                        <a:avLst/>
                      </a:prstGeom>
                      <a:noFill/>
                    </pic:spPr>
                  </pic:pic>
                </a:graphicData>
              </a:graphic>
            </wp:inline>
          </w:drawing>
        </w:r>
        <w:bookmarkStart w:id="10277" w:name="_Toc520840307"/>
        <w:bookmarkEnd w:id="10277"/>
      </w:del>
    </w:p>
    <w:p w14:paraId="5BEA251B" w14:textId="0C731944" w:rsidR="00917BDE" w:rsidRPr="00A23FA3" w:rsidDel="00135389" w:rsidRDefault="006A5DEB" w:rsidP="008F3E5E">
      <w:pPr>
        <w:rPr>
          <w:del w:id="10278" w:author="raye" w:date="2018-07-20T17:11:00Z"/>
          <w:rFonts w:ascii="Calibri" w:hAnsi="Calibri" w:cstheme="minorHAnsi"/>
          <w:i/>
          <w:sz w:val="24"/>
        </w:rPr>
      </w:pPr>
      <w:del w:id="10279" w:author="raye" w:date="2018-07-20T17:11:00Z">
        <w:r w:rsidRPr="00A23FA3" w:rsidDel="00135389">
          <w:rPr>
            <w:rFonts w:ascii="Calibri" w:hAnsi="Calibri" w:cstheme="minorHAnsi"/>
            <w:i/>
            <w:sz w:val="24"/>
          </w:rPr>
          <w:delText>Page description:</w:delText>
        </w:r>
        <w:bookmarkStart w:id="10280" w:name="_Toc520840308"/>
        <w:bookmarkEnd w:id="10280"/>
      </w:del>
    </w:p>
    <w:p w14:paraId="4A515F7E" w14:textId="199703EB" w:rsidR="006E28CC" w:rsidRPr="00A23FA3" w:rsidDel="00135389" w:rsidRDefault="006A5DEB" w:rsidP="00B01F41">
      <w:pPr>
        <w:pStyle w:val="a0"/>
        <w:numPr>
          <w:ilvl w:val="0"/>
          <w:numId w:val="6"/>
        </w:numPr>
        <w:ind w:firstLineChars="0"/>
        <w:jc w:val="left"/>
        <w:rPr>
          <w:del w:id="10281" w:author="raye" w:date="2018-07-20T17:11:00Z"/>
          <w:rFonts w:ascii="Calibri" w:hAnsi="Calibri" w:cstheme="minorHAnsi"/>
          <w:sz w:val="24"/>
          <w:szCs w:val="24"/>
        </w:rPr>
      </w:pPr>
      <w:del w:id="10282" w:author="raye" w:date="2018-07-20T17:11:00Z">
        <w:r w:rsidRPr="00A23FA3" w:rsidDel="00135389">
          <w:rPr>
            <w:rFonts w:ascii="Calibri" w:hAnsi="Calibri" w:cstheme="minorHAnsi"/>
            <w:sz w:val="24"/>
            <w:szCs w:val="24"/>
          </w:rPr>
          <w:delText>After BSA Officer Sign-Off Case, if the selected audit result is a rejection of the transaction, the system prompts BSA "do you need to report to LCD for SAR reporting?" ", if BSA answers YES, this form page is displayed.</w:delText>
        </w:r>
        <w:bookmarkStart w:id="10283" w:name="_Toc520840309"/>
        <w:bookmarkEnd w:id="10283"/>
      </w:del>
    </w:p>
    <w:p w14:paraId="184BEF00" w14:textId="2A4D271D" w:rsidR="00917BDE" w:rsidRPr="00A23FA3" w:rsidDel="00135389" w:rsidRDefault="006A5DEB" w:rsidP="00B01F41">
      <w:pPr>
        <w:pStyle w:val="a0"/>
        <w:numPr>
          <w:ilvl w:val="0"/>
          <w:numId w:val="6"/>
        </w:numPr>
        <w:ind w:firstLineChars="0"/>
        <w:jc w:val="left"/>
        <w:rPr>
          <w:del w:id="10284" w:author="raye" w:date="2018-07-20T17:11:00Z"/>
          <w:rFonts w:ascii="Calibri" w:hAnsi="Calibri" w:cstheme="minorHAnsi"/>
          <w:sz w:val="24"/>
          <w:szCs w:val="24"/>
        </w:rPr>
      </w:pPr>
      <w:del w:id="10285" w:author="raye" w:date="2018-07-20T17:11:00Z">
        <w:r w:rsidRPr="00A23FA3" w:rsidDel="00135389">
          <w:rPr>
            <w:rFonts w:ascii="Calibri" w:hAnsi="Calibri" w:cstheme="minorHAnsi"/>
            <w:sz w:val="24"/>
            <w:szCs w:val="24"/>
          </w:rPr>
          <w:delText xml:space="preserve">BOC provides the style of this form, see appendix </w:delText>
        </w:r>
        <w:r w:rsidRPr="00A23FA3" w:rsidDel="00135389">
          <w:rPr>
            <w:rFonts w:ascii="Calibri" w:hAnsi="Calibri" w:cstheme="minorHAnsi"/>
            <w:sz w:val="24"/>
            <w:szCs w:val="24"/>
          </w:rPr>
          <w:fldChar w:fldCharType="begin"/>
        </w:r>
        <w:r w:rsidRPr="00A23FA3" w:rsidDel="00135389">
          <w:rPr>
            <w:rFonts w:ascii="Calibri" w:hAnsi="Calibri" w:cstheme="minorHAnsi"/>
            <w:sz w:val="24"/>
            <w:szCs w:val="24"/>
          </w:rPr>
          <w:delInstrText xml:space="preserve"> REF _Ref508782952 \r \h  \* MERGEFORMAT </w:delInstrText>
        </w:r>
        <w:r w:rsidRPr="00A23FA3" w:rsidDel="00135389">
          <w:rPr>
            <w:rFonts w:ascii="Calibri" w:hAnsi="Calibri" w:cstheme="minorHAnsi"/>
            <w:sz w:val="24"/>
            <w:szCs w:val="24"/>
          </w:rPr>
        </w:r>
        <w:r w:rsidRPr="00A23FA3" w:rsidDel="00135389">
          <w:rPr>
            <w:rFonts w:ascii="Calibri" w:hAnsi="Calibri" w:cstheme="minorHAnsi"/>
            <w:sz w:val="24"/>
            <w:szCs w:val="24"/>
          </w:rPr>
          <w:fldChar w:fldCharType="separate"/>
        </w:r>
        <w:r w:rsidR="00DE189A" w:rsidRPr="00A23FA3" w:rsidDel="00135389">
          <w:rPr>
            <w:rFonts w:ascii="Calibri" w:hAnsi="Calibri" w:cstheme="minorHAnsi"/>
            <w:sz w:val="24"/>
            <w:szCs w:val="24"/>
          </w:rPr>
          <w:delText>7.1.5</w:delText>
        </w:r>
        <w:r w:rsidRPr="00A23FA3" w:rsidDel="00135389">
          <w:rPr>
            <w:rFonts w:ascii="Calibri" w:hAnsi="Calibri" w:cstheme="minorHAnsi"/>
            <w:sz w:val="24"/>
            <w:szCs w:val="24"/>
          </w:rPr>
          <w:fldChar w:fldCharType="end"/>
        </w:r>
        <w:r w:rsidRPr="00A23FA3" w:rsidDel="00135389">
          <w:rPr>
            <w:rFonts w:ascii="Calibri" w:hAnsi="Calibri" w:cstheme="minorHAnsi"/>
            <w:sz w:val="24"/>
            <w:szCs w:val="24"/>
          </w:rPr>
          <w:delText>.</w:delText>
        </w:r>
        <w:bookmarkStart w:id="10286" w:name="_Toc520840310"/>
        <w:bookmarkEnd w:id="10286"/>
      </w:del>
    </w:p>
    <w:p w14:paraId="095E4D68" w14:textId="3F1D0BFA" w:rsidR="00572631" w:rsidRPr="00A23FA3" w:rsidDel="00135389" w:rsidRDefault="006A5DEB" w:rsidP="00B01F41">
      <w:pPr>
        <w:pStyle w:val="a0"/>
        <w:numPr>
          <w:ilvl w:val="0"/>
          <w:numId w:val="6"/>
        </w:numPr>
        <w:ind w:firstLineChars="0"/>
        <w:jc w:val="left"/>
        <w:rPr>
          <w:del w:id="10287" w:author="raye" w:date="2018-07-20T17:11:00Z"/>
          <w:rFonts w:ascii="Calibri" w:hAnsi="Calibri" w:cstheme="minorHAnsi"/>
          <w:sz w:val="24"/>
          <w:szCs w:val="24"/>
        </w:rPr>
      </w:pPr>
      <w:del w:id="10288" w:author="raye" w:date="2018-07-20T17:11:00Z">
        <w:r w:rsidRPr="00A23FA3" w:rsidDel="00135389">
          <w:rPr>
            <w:rFonts w:ascii="Calibri" w:hAnsi="Calibri" w:cstheme="minorHAnsi"/>
            <w:sz w:val="24"/>
            <w:szCs w:val="24"/>
          </w:rPr>
          <w:delText>All the elements will be filled manually.</w:delText>
        </w:r>
        <w:bookmarkStart w:id="10289" w:name="_Toc520840311"/>
        <w:bookmarkEnd w:id="10289"/>
      </w:del>
    </w:p>
    <w:p w14:paraId="1D5C65C2" w14:textId="25AA758E" w:rsidR="00E63AE7" w:rsidRPr="00A23FA3" w:rsidDel="00135389" w:rsidRDefault="006A5DEB" w:rsidP="00B01F41">
      <w:pPr>
        <w:pStyle w:val="a0"/>
        <w:numPr>
          <w:ilvl w:val="0"/>
          <w:numId w:val="6"/>
        </w:numPr>
        <w:ind w:firstLineChars="0"/>
        <w:jc w:val="left"/>
        <w:rPr>
          <w:del w:id="10290" w:author="raye" w:date="2018-07-20T17:11:00Z"/>
          <w:rFonts w:ascii="Calibri" w:hAnsi="Calibri" w:cstheme="minorHAnsi"/>
          <w:sz w:val="24"/>
          <w:szCs w:val="24"/>
        </w:rPr>
      </w:pPr>
      <w:del w:id="10291" w:author="raye" w:date="2018-07-20T17:11:00Z">
        <w:r w:rsidRPr="00A23FA3" w:rsidDel="00135389">
          <w:rPr>
            <w:rFonts w:ascii="Calibri" w:hAnsi="Calibri" w:cstheme="minorHAnsi"/>
            <w:sz w:val="24"/>
            <w:szCs w:val="24"/>
          </w:rPr>
          <w:delText>When BSA is completed, click the "Print" button to print out the form for offline circulation.</w:delText>
        </w:r>
        <w:bookmarkStart w:id="10292" w:name="_Toc520840312"/>
        <w:bookmarkEnd w:id="10292"/>
      </w:del>
    </w:p>
    <w:p w14:paraId="44B79255" w14:textId="176C8E7F" w:rsidR="006A5DEB" w:rsidRPr="00A23FA3" w:rsidDel="00135389" w:rsidRDefault="006A5DEB" w:rsidP="008F3E5E">
      <w:pPr>
        <w:pStyle w:val="a0"/>
        <w:ind w:left="845" w:firstLineChars="0" w:firstLine="0"/>
        <w:jc w:val="left"/>
        <w:rPr>
          <w:del w:id="10293" w:author="raye" w:date="2018-07-20T17:11:00Z"/>
          <w:rFonts w:ascii="Calibri" w:hAnsi="Calibri" w:cstheme="minorHAnsi"/>
          <w:sz w:val="24"/>
          <w:szCs w:val="24"/>
        </w:rPr>
      </w:pPr>
      <w:bookmarkStart w:id="10294" w:name="_Toc520840313"/>
      <w:bookmarkEnd w:id="10294"/>
    </w:p>
    <w:p w14:paraId="0EF6C300" w14:textId="2933868B" w:rsidR="00917BDE" w:rsidRPr="00A23FA3" w:rsidDel="00135389" w:rsidRDefault="004469C1" w:rsidP="00B01F41">
      <w:pPr>
        <w:pStyle w:val="a0"/>
        <w:numPr>
          <w:ilvl w:val="0"/>
          <w:numId w:val="12"/>
        </w:numPr>
        <w:ind w:firstLineChars="0"/>
        <w:jc w:val="left"/>
        <w:rPr>
          <w:del w:id="10295" w:author="raye" w:date="2018-07-20T17:11:00Z"/>
          <w:rFonts w:ascii="Calibri" w:hAnsi="Calibri" w:cstheme="minorHAnsi"/>
          <w:b/>
          <w:sz w:val="28"/>
          <w:szCs w:val="24"/>
        </w:rPr>
      </w:pPr>
      <w:del w:id="10296" w:author="raye" w:date="2018-07-20T17:11:00Z">
        <w:r w:rsidRPr="00A23FA3" w:rsidDel="00135389">
          <w:rPr>
            <w:rFonts w:ascii="Calibri" w:hAnsi="Calibri" w:cstheme="minorHAnsi"/>
            <w:b/>
            <w:sz w:val="28"/>
            <w:szCs w:val="24"/>
          </w:rPr>
          <w:delText>UI Elements</w:delText>
        </w:r>
        <w:bookmarkStart w:id="10297" w:name="_Toc520840314"/>
        <w:bookmarkEnd w:id="10297"/>
      </w:del>
    </w:p>
    <w:tbl>
      <w:tblPr>
        <w:tblStyle w:val="a9"/>
        <w:tblW w:w="0" w:type="auto"/>
        <w:tblInd w:w="845" w:type="dxa"/>
        <w:tblLook w:val="04A0" w:firstRow="1" w:lastRow="0" w:firstColumn="1" w:lastColumn="0" w:noHBand="0" w:noVBand="1"/>
      </w:tblPr>
      <w:tblGrid>
        <w:gridCol w:w="424"/>
        <w:gridCol w:w="2128"/>
        <w:gridCol w:w="2127"/>
        <w:gridCol w:w="2551"/>
      </w:tblGrid>
      <w:tr w:rsidR="00A23FA3" w:rsidRPr="00A23FA3" w:rsidDel="00135389" w14:paraId="71BC49C6" w14:textId="77777777" w:rsidTr="007F244E">
        <w:trPr>
          <w:del w:id="10298" w:author="raye" w:date="2018-07-20T17:11:00Z"/>
        </w:trPr>
        <w:tc>
          <w:tcPr>
            <w:tcW w:w="424" w:type="dxa"/>
            <w:shd w:val="clear" w:color="auto" w:fill="BFBFBF" w:themeFill="background1" w:themeFillShade="BF"/>
          </w:tcPr>
          <w:p w14:paraId="4C32743B" w14:textId="38BD39CB" w:rsidR="00DD4FDE" w:rsidRPr="00A23FA3" w:rsidDel="00135389" w:rsidRDefault="00DD4FDE" w:rsidP="00A769EC">
            <w:pPr>
              <w:rPr>
                <w:del w:id="10299" w:author="raye" w:date="2018-07-20T17:11:00Z"/>
                <w:rFonts w:ascii="Calibri" w:hAnsi="Calibri" w:cstheme="minorHAnsi"/>
                <w:szCs w:val="21"/>
              </w:rPr>
            </w:pPr>
            <w:del w:id="10300" w:author="raye" w:date="2018-07-20T17:11:00Z">
              <w:r w:rsidRPr="00A23FA3" w:rsidDel="00135389">
                <w:rPr>
                  <w:rFonts w:ascii="Calibri" w:hAnsi="Calibri" w:cstheme="minorHAnsi"/>
                  <w:szCs w:val="21"/>
                </w:rPr>
                <w:delText>#</w:delText>
              </w:r>
              <w:bookmarkStart w:id="10301" w:name="_Toc520840315"/>
              <w:bookmarkEnd w:id="10301"/>
            </w:del>
          </w:p>
        </w:tc>
        <w:tc>
          <w:tcPr>
            <w:tcW w:w="2128" w:type="dxa"/>
            <w:shd w:val="clear" w:color="auto" w:fill="BFBFBF" w:themeFill="background1" w:themeFillShade="BF"/>
          </w:tcPr>
          <w:p w14:paraId="46A1D93E" w14:textId="4E5EFC88" w:rsidR="00DD4FDE" w:rsidRPr="00A23FA3" w:rsidDel="00135389" w:rsidRDefault="00DD4FDE" w:rsidP="00774ECE">
            <w:pPr>
              <w:rPr>
                <w:del w:id="10302" w:author="raye" w:date="2018-07-20T17:11:00Z"/>
                <w:rFonts w:ascii="Calibri" w:hAnsi="Calibri" w:cstheme="minorHAnsi"/>
                <w:szCs w:val="21"/>
              </w:rPr>
            </w:pPr>
            <w:del w:id="10303" w:author="raye" w:date="2018-07-20T17:11:00Z">
              <w:r w:rsidRPr="00A23FA3" w:rsidDel="00135389">
                <w:rPr>
                  <w:rFonts w:ascii="Calibri" w:hAnsi="Calibri" w:cstheme="minorHAnsi"/>
                  <w:szCs w:val="21"/>
                </w:rPr>
                <w:delText>ITEM</w:delText>
              </w:r>
              <w:bookmarkStart w:id="10304" w:name="_Toc520840316"/>
              <w:bookmarkEnd w:id="10304"/>
            </w:del>
          </w:p>
        </w:tc>
        <w:tc>
          <w:tcPr>
            <w:tcW w:w="2127" w:type="dxa"/>
            <w:shd w:val="clear" w:color="auto" w:fill="BFBFBF" w:themeFill="background1" w:themeFillShade="BF"/>
          </w:tcPr>
          <w:p w14:paraId="4A18093F" w14:textId="2D0ADACE" w:rsidR="00DD4FDE" w:rsidRPr="00A23FA3" w:rsidDel="00135389" w:rsidRDefault="00DD4FDE" w:rsidP="00774ECE">
            <w:pPr>
              <w:rPr>
                <w:del w:id="10305" w:author="raye" w:date="2018-07-20T17:11:00Z"/>
                <w:rFonts w:ascii="Calibri" w:hAnsi="Calibri" w:cstheme="minorHAnsi"/>
                <w:szCs w:val="21"/>
              </w:rPr>
            </w:pPr>
            <w:del w:id="10306" w:author="raye" w:date="2018-07-20T17:11:00Z">
              <w:r w:rsidRPr="00A23FA3" w:rsidDel="00135389">
                <w:rPr>
                  <w:rFonts w:ascii="Calibri" w:hAnsi="Calibri" w:cstheme="minorHAnsi"/>
                  <w:szCs w:val="21"/>
                </w:rPr>
                <w:delText>NAME</w:delText>
              </w:r>
              <w:bookmarkStart w:id="10307" w:name="_Toc520840317"/>
              <w:bookmarkEnd w:id="10307"/>
            </w:del>
          </w:p>
        </w:tc>
        <w:tc>
          <w:tcPr>
            <w:tcW w:w="2551" w:type="dxa"/>
            <w:shd w:val="clear" w:color="auto" w:fill="BFBFBF" w:themeFill="background1" w:themeFillShade="BF"/>
          </w:tcPr>
          <w:p w14:paraId="17279B0B" w14:textId="1478CBCF" w:rsidR="00DD4FDE" w:rsidRPr="00A23FA3" w:rsidDel="00135389" w:rsidRDefault="00DD4FDE" w:rsidP="00774ECE">
            <w:pPr>
              <w:rPr>
                <w:del w:id="10308" w:author="raye" w:date="2018-07-20T17:11:00Z"/>
                <w:rFonts w:ascii="Calibri" w:hAnsi="Calibri" w:cstheme="minorHAnsi"/>
                <w:szCs w:val="21"/>
              </w:rPr>
            </w:pPr>
            <w:del w:id="10309" w:author="raye" w:date="2018-07-20T17:11:00Z">
              <w:r w:rsidRPr="00A23FA3" w:rsidDel="00135389">
                <w:rPr>
                  <w:rFonts w:ascii="Calibri" w:hAnsi="Calibri" w:cstheme="minorHAnsi"/>
                  <w:szCs w:val="21"/>
                </w:rPr>
                <w:delText>DESCRIPTION</w:delText>
              </w:r>
              <w:bookmarkStart w:id="10310" w:name="_Toc520840318"/>
              <w:bookmarkEnd w:id="10310"/>
            </w:del>
          </w:p>
        </w:tc>
        <w:bookmarkStart w:id="10311" w:name="_Toc520840319"/>
        <w:bookmarkEnd w:id="10311"/>
      </w:tr>
      <w:tr w:rsidR="00A23FA3" w:rsidRPr="00A23FA3" w:rsidDel="00135389" w14:paraId="5F671E40" w14:textId="77777777" w:rsidTr="007F244E">
        <w:trPr>
          <w:del w:id="10312" w:author="raye" w:date="2018-07-20T17:11:00Z"/>
        </w:trPr>
        <w:tc>
          <w:tcPr>
            <w:tcW w:w="424" w:type="dxa"/>
          </w:tcPr>
          <w:p w14:paraId="224F2D68" w14:textId="2CC71CC1" w:rsidR="00DD4FDE" w:rsidRPr="00A23FA3" w:rsidDel="00135389" w:rsidRDefault="00DD4FDE" w:rsidP="00C409AC">
            <w:pPr>
              <w:rPr>
                <w:del w:id="10313" w:author="raye" w:date="2018-07-20T17:11:00Z"/>
                <w:rFonts w:ascii="Calibri" w:hAnsi="Calibri" w:cstheme="minorHAnsi"/>
                <w:szCs w:val="21"/>
              </w:rPr>
            </w:pPr>
            <w:del w:id="10314" w:author="raye" w:date="2018-07-20T17:11:00Z">
              <w:r w:rsidRPr="00A23FA3" w:rsidDel="00135389">
                <w:rPr>
                  <w:rFonts w:ascii="Calibri" w:hAnsi="Calibri" w:cstheme="minorHAnsi"/>
                  <w:szCs w:val="21"/>
                </w:rPr>
                <w:delText>1</w:delText>
              </w:r>
              <w:bookmarkStart w:id="10315" w:name="_Toc520840320"/>
              <w:bookmarkEnd w:id="10315"/>
            </w:del>
          </w:p>
        </w:tc>
        <w:tc>
          <w:tcPr>
            <w:tcW w:w="2128" w:type="dxa"/>
          </w:tcPr>
          <w:p w14:paraId="528DA8DA" w14:textId="6DA6E583" w:rsidR="00DD4FDE" w:rsidRPr="00A23FA3" w:rsidDel="00135389" w:rsidRDefault="00DD4FDE" w:rsidP="00A769EC">
            <w:pPr>
              <w:rPr>
                <w:del w:id="10316" w:author="raye" w:date="2018-07-20T17:11:00Z"/>
                <w:rFonts w:ascii="Calibri" w:hAnsi="Calibri" w:cstheme="minorHAnsi"/>
                <w:szCs w:val="21"/>
              </w:rPr>
            </w:pPr>
            <w:del w:id="10317" w:author="raye" w:date="2018-07-20T17:11:00Z">
              <w:r w:rsidRPr="00A23FA3" w:rsidDel="00135389">
                <w:rPr>
                  <w:rFonts w:ascii="Calibri" w:hAnsi="Calibri" w:cstheme="minorHAnsi"/>
                  <w:szCs w:val="21"/>
                </w:rPr>
                <w:delText>Referral Date</w:delText>
              </w:r>
              <w:bookmarkStart w:id="10318" w:name="_Toc520840321"/>
              <w:bookmarkEnd w:id="10318"/>
            </w:del>
          </w:p>
        </w:tc>
        <w:tc>
          <w:tcPr>
            <w:tcW w:w="2127" w:type="dxa"/>
          </w:tcPr>
          <w:p w14:paraId="1F938445" w14:textId="75ECFF99" w:rsidR="00DD4FDE" w:rsidRPr="00A23FA3" w:rsidDel="00135389" w:rsidRDefault="006A5DEB" w:rsidP="00774ECE">
            <w:pPr>
              <w:rPr>
                <w:del w:id="10319" w:author="raye" w:date="2018-07-20T17:11:00Z"/>
                <w:rFonts w:ascii="Calibri" w:hAnsi="Calibri" w:cstheme="minorHAnsi"/>
                <w:szCs w:val="21"/>
              </w:rPr>
            </w:pPr>
            <w:del w:id="10320" w:author="raye" w:date="2018-07-20T17:11:00Z">
              <w:r w:rsidRPr="00A23FA3" w:rsidDel="00135389">
                <w:rPr>
                  <w:rFonts w:ascii="Calibri" w:hAnsi="Calibri" w:cstheme="minorHAnsi"/>
                  <w:szCs w:val="21"/>
                </w:rPr>
                <w:delText>Escalate date</w:delText>
              </w:r>
              <w:bookmarkStart w:id="10321" w:name="_Toc520840322"/>
              <w:bookmarkEnd w:id="10321"/>
            </w:del>
          </w:p>
        </w:tc>
        <w:tc>
          <w:tcPr>
            <w:tcW w:w="2551" w:type="dxa"/>
          </w:tcPr>
          <w:p w14:paraId="105688BC" w14:textId="1D2D5BCD" w:rsidR="00DD4FDE" w:rsidRPr="00A23FA3" w:rsidDel="00135389" w:rsidRDefault="006A5DEB" w:rsidP="00774ECE">
            <w:pPr>
              <w:rPr>
                <w:del w:id="10322" w:author="raye" w:date="2018-07-20T17:11:00Z"/>
                <w:rFonts w:ascii="Calibri" w:hAnsi="Calibri" w:cstheme="minorHAnsi"/>
                <w:szCs w:val="21"/>
              </w:rPr>
            </w:pPr>
            <w:del w:id="10323" w:author="raye" w:date="2018-07-20T17:11:00Z">
              <w:r w:rsidRPr="00A23FA3" w:rsidDel="00135389">
                <w:rPr>
                  <w:rFonts w:ascii="Calibri" w:hAnsi="Calibri"/>
                </w:rPr>
                <w:delText>Default to current date</w:delText>
              </w:r>
              <w:bookmarkStart w:id="10324" w:name="_Toc520840323"/>
              <w:bookmarkEnd w:id="10324"/>
            </w:del>
          </w:p>
        </w:tc>
        <w:bookmarkStart w:id="10325" w:name="_Toc520840324"/>
        <w:bookmarkEnd w:id="10325"/>
      </w:tr>
      <w:tr w:rsidR="00A23FA3" w:rsidRPr="00A23FA3" w:rsidDel="00135389" w14:paraId="120057B1" w14:textId="77777777" w:rsidTr="007F244E">
        <w:trPr>
          <w:del w:id="10326" w:author="raye" w:date="2018-07-20T17:11:00Z"/>
        </w:trPr>
        <w:tc>
          <w:tcPr>
            <w:tcW w:w="424" w:type="dxa"/>
          </w:tcPr>
          <w:p w14:paraId="3BA6A3E0" w14:textId="36932337" w:rsidR="00DD4FDE" w:rsidRPr="00A23FA3" w:rsidDel="00135389" w:rsidRDefault="00DD4FDE" w:rsidP="00C409AC">
            <w:pPr>
              <w:rPr>
                <w:del w:id="10327" w:author="raye" w:date="2018-07-20T17:11:00Z"/>
                <w:rFonts w:ascii="Calibri" w:hAnsi="Calibri" w:cstheme="minorHAnsi"/>
                <w:szCs w:val="21"/>
              </w:rPr>
            </w:pPr>
            <w:del w:id="10328" w:author="raye" w:date="2018-07-20T17:11:00Z">
              <w:r w:rsidRPr="00A23FA3" w:rsidDel="00135389">
                <w:rPr>
                  <w:rFonts w:ascii="Calibri" w:hAnsi="Calibri" w:cstheme="minorHAnsi"/>
                  <w:szCs w:val="21"/>
                </w:rPr>
                <w:delText>2</w:delText>
              </w:r>
              <w:bookmarkStart w:id="10329" w:name="_Toc520840325"/>
              <w:bookmarkEnd w:id="10329"/>
            </w:del>
          </w:p>
        </w:tc>
        <w:tc>
          <w:tcPr>
            <w:tcW w:w="2128" w:type="dxa"/>
          </w:tcPr>
          <w:p w14:paraId="02E98E4A" w14:textId="45BAD1AB" w:rsidR="00DD4FDE" w:rsidRPr="00A23FA3" w:rsidDel="00135389" w:rsidRDefault="00DD4FDE" w:rsidP="00A769EC">
            <w:pPr>
              <w:rPr>
                <w:del w:id="10330" w:author="raye" w:date="2018-07-20T17:11:00Z"/>
                <w:rFonts w:ascii="Calibri" w:hAnsi="Calibri" w:cstheme="minorHAnsi"/>
                <w:szCs w:val="21"/>
              </w:rPr>
            </w:pPr>
            <w:del w:id="10331" w:author="raye" w:date="2018-07-20T17:11:00Z">
              <w:r w:rsidRPr="00A23FA3" w:rsidDel="00135389">
                <w:rPr>
                  <w:rFonts w:ascii="Calibri" w:hAnsi="Calibri" w:cstheme="minorHAnsi"/>
                  <w:szCs w:val="21"/>
                </w:rPr>
                <w:delText>Referral Dept.</w:delText>
              </w:r>
              <w:bookmarkStart w:id="10332" w:name="_Toc520840326"/>
              <w:bookmarkEnd w:id="10332"/>
            </w:del>
          </w:p>
        </w:tc>
        <w:tc>
          <w:tcPr>
            <w:tcW w:w="2127" w:type="dxa"/>
          </w:tcPr>
          <w:p w14:paraId="55044C0D" w14:textId="70D13D67" w:rsidR="00DD4FDE" w:rsidRPr="00A23FA3" w:rsidDel="00135389" w:rsidRDefault="006A5DEB" w:rsidP="00774ECE">
            <w:pPr>
              <w:rPr>
                <w:del w:id="10333" w:author="raye" w:date="2018-07-20T17:11:00Z"/>
                <w:rFonts w:ascii="Calibri" w:hAnsi="Calibri" w:cstheme="minorHAnsi"/>
                <w:szCs w:val="21"/>
              </w:rPr>
            </w:pPr>
            <w:del w:id="10334" w:author="raye" w:date="2018-07-20T17:11:00Z">
              <w:r w:rsidRPr="00A23FA3" w:rsidDel="00135389">
                <w:rPr>
                  <w:rFonts w:ascii="Calibri" w:hAnsi="Calibri"/>
                </w:rPr>
                <w:delText>Departments applying</w:delText>
              </w:r>
              <w:bookmarkStart w:id="10335" w:name="_Toc520840327"/>
              <w:bookmarkEnd w:id="10335"/>
            </w:del>
          </w:p>
        </w:tc>
        <w:tc>
          <w:tcPr>
            <w:tcW w:w="2551" w:type="dxa"/>
          </w:tcPr>
          <w:p w14:paraId="20E67E25" w14:textId="262D9E2B" w:rsidR="00DD4FDE" w:rsidRPr="00A23FA3" w:rsidDel="00135389" w:rsidRDefault="00DD4FDE" w:rsidP="00774ECE">
            <w:pPr>
              <w:rPr>
                <w:del w:id="10336" w:author="raye" w:date="2018-07-20T17:11:00Z"/>
                <w:rFonts w:ascii="Calibri" w:hAnsi="Calibri" w:cstheme="minorHAnsi"/>
                <w:szCs w:val="21"/>
              </w:rPr>
            </w:pPr>
            <w:bookmarkStart w:id="10337" w:name="_Toc520840328"/>
            <w:bookmarkEnd w:id="10337"/>
          </w:p>
        </w:tc>
        <w:bookmarkStart w:id="10338" w:name="_Toc520840329"/>
        <w:bookmarkEnd w:id="10338"/>
      </w:tr>
      <w:tr w:rsidR="00A23FA3" w:rsidRPr="00A23FA3" w:rsidDel="00135389" w14:paraId="3230DDFE" w14:textId="77777777" w:rsidTr="007F244E">
        <w:trPr>
          <w:del w:id="10339" w:author="raye" w:date="2018-07-20T17:11:00Z"/>
        </w:trPr>
        <w:tc>
          <w:tcPr>
            <w:tcW w:w="424" w:type="dxa"/>
          </w:tcPr>
          <w:p w14:paraId="703F8BEA" w14:textId="534D407E" w:rsidR="00DD4FDE" w:rsidRPr="00A23FA3" w:rsidDel="00135389" w:rsidRDefault="00DD4FDE" w:rsidP="00C409AC">
            <w:pPr>
              <w:rPr>
                <w:del w:id="10340" w:author="raye" w:date="2018-07-20T17:11:00Z"/>
                <w:rFonts w:ascii="Calibri" w:hAnsi="Calibri" w:cstheme="minorHAnsi"/>
                <w:szCs w:val="21"/>
              </w:rPr>
            </w:pPr>
            <w:del w:id="10341" w:author="raye" w:date="2018-07-20T17:11:00Z">
              <w:r w:rsidRPr="00A23FA3" w:rsidDel="00135389">
                <w:rPr>
                  <w:rFonts w:ascii="Calibri" w:hAnsi="Calibri" w:cstheme="minorHAnsi"/>
                  <w:szCs w:val="21"/>
                </w:rPr>
                <w:delText>3</w:delText>
              </w:r>
              <w:bookmarkStart w:id="10342" w:name="_Toc520840330"/>
              <w:bookmarkEnd w:id="10342"/>
            </w:del>
          </w:p>
        </w:tc>
        <w:tc>
          <w:tcPr>
            <w:tcW w:w="2128" w:type="dxa"/>
          </w:tcPr>
          <w:p w14:paraId="50E790A9" w14:textId="55B0079A" w:rsidR="00DD4FDE" w:rsidRPr="00A23FA3" w:rsidDel="00135389" w:rsidRDefault="00DD4FDE" w:rsidP="00A769EC">
            <w:pPr>
              <w:rPr>
                <w:del w:id="10343" w:author="raye" w:date="2018-07-20T17:11:00Z"/>
                <w:rFonts w:ascii="Calibri" w:hAnsi="Calibri" w:cstheme="minorHAnsi"/>
                <w:szCs w:val="21"/>
              </w:rPr>
            </w:pPr>
            <w:del w:id="10344" w:author="raye" w:date="2018-07-20T17:11:00Z">
              <w:r w:rsidRPr="00A23FA3" w:rsidDel="00135389">
                <w:rPr>
                  <w:rFonts w:ascii="Calibri" w:hAnsi="Calibri" w:cstheme="minorHAnsi"/>
                  <w:szCs w:val="21"/>
                </w:rPr>
                <w:delText>Contact Person</w:delText>
              </w:r>
              <w:bookmarkStart w:id="10345" w:name="_Toc520840331"/>
              <w:bookmarkEnd w:id="10345"/>
            </w:del>
          </w:p>
        </w:tc>
        <w:tc>
          <w:tcPr>
            <w:tcW w:w="2127" w:type="dxa"/>
          </w:tcPr>
          <w:p w14:paraId="5EA57896" w14:textId="40E932A6" w:rsidR="00DD4FDE" w:rsidRPr="00A23FA3" w:rsidDel="00135389" w:rsidRDefault="00F8503B" w:rsidP="00774ECE">
            <w:pPr>
              <w:rPr>
                <w:del w:id="10346" w:author="raye" w:date="2018-07-20T17:11:00Z"/>
                <w:rFonts w:ascii="Calibri" w:hAnsi="Calibri" w:cstheme="minorHAnsi"/>
                <w:szCs w:val="21"/>
              </w:rPr>
            </w:pPr>
            <w:del w:id="10347" w:author="raye" w:date="2018-07-20T17:11:00Z">
              <w:r w:rsidRPr="00A23FA3" w:rsidDel="00135389">
                <w:rPr>
                  <w:rFonts w:ascii="Calibri" w:hAnsi="Calibri" w:cstheme="minorHAnsi"/>
                  <w:szCs w:val="21"/>
                </w:rPr>
                <w:delText>contact person</w:delText>
              </w:r>
              <w:bookmarkStart w:id="10348" w:name="_Toc520840332"/>
              <w:bookmarkEnd w:id="10348"/>
            </w:del>
          </w:p>
        </w:tc>
        <w:tc>
          <w:tcPr>
            <w:tcW w:w="2551" w:type="dxa"/>
          </w:tcPr>
          <w:p w14:paraId="0D10007E" w14:textId="4D48EE1C" w:rsidR="00DD4FDE" w:rsidRPr="00A23FA3" w:rsidDel="00135389" w:rsidRDefault="00DD4FDE" w:rsidP="00774ECE">
            <w:pPr>
              <w:rPr>
                <w:del w:id="10349" w:author="raye" w:date="2018-07-20T17:11:00Z"/>
                <w:rFonts w:ascii="Calibri" w:hAnsi="Calibri" w:cstheme="minorHAnsi"/>
                <w:szCs w:val="21"/>
              </w:rPr>
            </w:pPr>
            <w:bookmarkStart w:id="10350" w:name="_Toc520840333"/>
            <w:bookmarkEnd w:id="10350"/>
          </w:p>
        </w:tc>
        <w:bookmarkStart w:id="10351" w:name="_Toc520840334"/>
        <w:bookmarkEnd w:id="10351"/>
      </w:tr>
      <w:tr w:rsidR="00A23FA3" w:rsidRPr="00A23FA3" w:rsidDel="00135389" w14:paraId="17C1380F" w14:textId="77777777" w:rsidTr="007F244E">
        <w:trPr>
          <w:del w:id="10352" w:author="raye" w:date="2018-07-20T17:11:00Z"/>
        </w:trPr>
        <w:tc>
          <w:tcPr>
            <w:tcW w:w="424" w:type="dxa"/>
          </w:tcPr>
          <w:p w14:paraId="3FF61EB6" w14:textId="0FAF0263" w:rsidR="00DD4FDE" w:rsidRPr="00A23FA3" w:rsidDel="00135389" w:rsidRDefault="00DD4FDE" w:rsidP="00C409AC">
            <w:pPr>
              <w:rPr>
                <w:del w:id="10353" w:author="raye" w:date="2018-07-20T17:11:00Z"/>
                <w:rFonts w:ascii="Calibri" w:hAnsi="Calibri" w:cstheme="minorHAnsi"/>
                <w:szCs w:val="21"/>
              </w:rPr>
            </w:pPr>
            <w:del w:id="10354" w:author="raye" w:date="2018-07-20T17:11:00Z">
              <w:r w:rsidRPr="00A23FA3" w:rsidDel="00135389">
                <w:rPr>
                  <w:rFonts w:ascii="Calibri" w:hAnsi="Calibri" w:cstheme="minorHAnsi"/>
                  <w:szCs w:val="21"/>
                </w:rPr>
                <w:delText>4</w:delText>
              </w:r>
              <w:bookmarkStart w:id="10355" w:name="_Toc520840335"/>
              <w:bookmarkEnd w:id="10355"/>
            </w:del>
          </w:p>
        </w:tc>
        <w:tc>
          <w:tcPr>
            <w:tcW w:w="2128" w:type="dxa"/>
          </w:tcPr>
          <w:p w14:paraId="60050475" w14:textId="0D516EFD" w:rsidR="00DD4FDE" w:rsidRPr="00A23FA3" w:rsidDel="00135389" w:rsidRDefault="007F244E" w:rsidP="00A769EC">
            <w:pPr>
              <w:rPr>
                <w:del w:id="10356" w:author="raye" w:date="2018-07-20T17:11:00Z"/>
                <w:rFonts w:ascii="Calibri" w:hAnsi="Calibri" w:cstheme="minorHAnsi"/>
                <w:szCs w:val="21"/>
              </w:rPr>
            </w:pPr>
            <w:del w:id="10357" w:author="raye" w:date="2018-07-20T17:11:00Z">
              <w:r w:rsidRPr="00A23FA3" w:rsidDel="00135389">
                <w:rPr>
                  <w:rFonts w:ascii="Calibri" w:hAnsi="Calibri" w:cstheme="minorHAnsi"/>
                  <w:szCs w:val="21"/>
                </w:rPr>
                <w:delText xml:space="preserve">Info group </w:delText>
              </w:r>
              <w:bookmarkStart w:id="10358" w:name="_Toc520840336"/>
              <w:bookmarkEnd w:id="10358"/>
            </w:del>
          </w:p>
        </w:tc>
        <w:tc>
          <w:tcPr>
            <w:tcW w:w="2127" w:type="dxa"/>
          </w:tcPr>
          <w:p w14:paraId="3B88DC43" w14:textId="24C130D6" w:rsidR="00DD4FDE" w:rsidRPr="00A23FA3" w:rsidDel="00135389" w:rsidRDefault="00F8503B" w:rsidP="00774ECE">
            <w:pPr>
              <w:jc w:val="left"/>
              <w:rPr>
                <w:del w:id="10359" w:author="raye" w:date="2018-07-20T17:11:00Z"/>
                <w:rFonts w:ascii="Calibri" w:hAnsi="Calibri" w:cstheme="minorHAnsi"/>
                <w:szCs w:val="21"/>
              </w:rPr>
            </w:pPr>
            <w:del w:id="10360" w:author="raye" w:date="2018-07-20T17:11:00Z">
              <w:r w:rsidRPr="00A23FA3" w:rsidDel="00135389">
                <w:rPr>
                  <w:rFonts w:ascii="Calibri" w:hAnsi="Calibri" w:cstheme="minorHAnsi"/>
                  <w:szCs w:val="21"/>
                </w:rPr>
                <w:delText>Case related information</w:delText>
              </w:r>
              <w:bookmarkStart w:id="10361" w:name="_Toc520840337"/>
              <w:bookmarkEnd w:id="10361"/>
            </w:del>
          </w:p>
        </w:tc>
        <w:tc>
          <w:tcPr>
            <w:tcW w:w="2551" w:type="dxa"/>
          </w:tcPr>
          <w:p w14:paraId="0C76D56D" w14:textId="227B5477" w:rsidR="00DD4FDE" w:rsidRPr="00A23FA3" w:rsidDel="00135389" w:rsidRDefault="00DD4FDE" w:rsidP="00774ECE">
            <w:pPr>
              <w:rPr>
                <w:del w:id="10362" w:author="raye" w:date="2018-07-20T17:11:00Z"/>
                <w:rFonts w:ascii="Calibri" w:hAnsi="Calibri" w:cstheme="minorHAnsi"/>
                <w:szCs w:val="21"/>
              </w:rPr>
            </w:pPr>
            <w:bookmarkStart w:id="10363" w:name="_Toc520840338"/>
            <w:bookmarkEnd w:id="10363"/>
          </w:p>
        </w:tc>
        <w:bookmarkStart w:id="10364" w:name="_Toc520840339"/>
        <w:bookmarkEnd w:id="10364"/>
      </w:tr>
      <w:tr w:rsidR="00A23FA3" w:rsidRPr="00A23FA3" w:rsidDel="00135389" w14:paraId="6A9068AB" w14:textId="77777777" w:rsidTr="007F244E">
        <w:trPr>
          <w:del w:id="10365" w:author="raye" w:date="2018-07-20T17:11:00Z"/>
        </w:trPr>
        <w:tc>
          <w:tcPr>
            <w:tcW w:w="424" w:type="dxa"/>
          </w:tcPr>
          <w:p w14:paraId="3445ED37" w14:textId="4C562A40" w:rsidR="007F244E" w:rsidRPr="00A23FA3" w:rsidDel="00135389" w:rsidRDefault="007F244E" w:rsidP="00C409AC">
            <w:pPr>
              <w:rPr>
                <w:del w:id="10366" w:author="raye" w:date="2018-07-20T17:11:00Z"/>
                <w:rFonts w:ascii="Calibri" w:hAnsi="Calibri" w:cstheme="minorHAnsi"/>
                <w:szCs w:val="21"/>
              </w:rPr>
            </w:pPr>
            <w:del w:id="10367" w:author="raye" w:date="2018-07-20T17:11:00Z">
              <w:r w:rsidRPr="00A23FA3" w:rsidDel="00135389">
                <w:rPr>
                  <w:rFonts w:ascii="Calibri" w:hAnsi="Calibri" w:cstheme="minorHAnsi"/>
                  <w:szCs w:val="21"/>
                </w:rPr>
                <w:delText>5</w:delText>
              </w:r>
              <w:bookmarkStart w:id="10368" w:name="_Toc520840340"/>
              <w:bookmarkEnd w:id="10368"/>
            </w:del>
          </w:p>
        </w:tc>
        <w:tc>
          <w:tcPr>
            <w:tcW w:w="2128" w:type="dxa"/>
          </w:tcPr>
          <w:p w14:paraId="79AA3144" w14:textId="209FAA66" w:rsidR="007F244E" w:rsidRPr="00A23FA3" w:rsidDel="00135389" w:rsidRDefault="007F244E" w:rsidP="00A769EC">
            <w:pPr>
              <w:rPr>
                <w:del w:id="10369" w:author="raye" w:date="2018-07-20T17:11:00Z"/>
                <w:rFonts w:ascii="Calibri" w:hAnsi="Calibri" w:cstheme="minorHAnsi"/>
                <w:szCs w:val="21"/>
              </w:rPr>
            </w:pPr>
            <w:del w:id="10370" w:author="raye" w:date="2018-07-20T17:11:00Z">
              <w:r w:rsidRPr="00A23FA3" w:rsidDel="00135389">
                <w:rPr>
                  <w:rFonts w:ascii="Calibri" w:hAnsi="Calibri" w:cstheme="minorHAnsi"/>
                  <w:szCs w:val="21"/>
                </w:rPr>
                <w:delText>Unusual Brief</w:delText>
              </w:r>
              <w:bookmarkStart w:id="10371" w:name="_Toc520840341"/>
              <w:bookmarkEnd w:id="10371"/>
            </w:del>
          </w:p>
        </w:tc>
        <w:tc>
          <w:tcPr>
            <w:tcW w:w="2127" w:type="dxa"/>
          </w:tcPr>
          <w:p w14:paraId="1130F930" w14:textId="73B1299D" w:rsidR="007F244E" w:rsidRPr="00A23FA3" w:rsidDel="00135389" w:rsidRDefault="00F8503B" w:rsidP="00774ECE">
            <w:pPr>
              <w:rPr>
                <w:del w:id="10372" w:author="raye" w:date="2018-07-20T17:11:00Z"/>
                <w:rFonts w:ascii="Calibri" w:hAnsi="Calibri" w:cstheme="minorHAnsi"/>
                <w:szCs w:val="21"/>
              </w:rPr>
            </w:pPr>
            <w:del w:id="10373" w:author="raye" w:date="2018-07-20T17:11:00Z">
              <w:r w:rsidRPr="00A23FA3" w:rsidDel="00135389">
                <w:rPr>
                  <w:rFonts w:ascii="Calibri" w:hAnsi="Calibri" w:cstheme="minorHAnsi"/>
                  <w:szCs w:val="21"/>
                </w:rPr>
                <w:delText>Event brief description</w:delText>
              </w:r>
              <w:bookmarkStart w:id="10374" w:name="_Toc520840342"/>
              <w:bookmarkEnd w:id="10374"/>
            </w:del>
          </w:p>
        </w:tc>
        <w:tc>
          <w:tcPr>
            <w:tcW w:w="2551" w:type="dxa"/>
          </w:tcPr>
          <w:p w14:paraId="1ED4671A" w14:textId="19422EAD" w:rsidR="007F244E" w:rsidRPr="00A23FA3" w:rsidDel="00135389" w:rsidRDefault="00F8503B" w:rsidP="00774ECE">
            <w:pPr>
              <w:rPr>
                <w:del w:id="10375" w:author="raye" w:date="2018-07-20T17:11:00Z"/>
                <w:rFonts w:ascii="Calibri" w:hAnsi="Calibri" w:cstheme="minorHAnsi"/>
                <w:szCs w:val="21"/>
              </w:rPr>
            </w:pPr>
            <w:del w:id="10376" w:author="raye" w:date="2018-07-20T17:11:00Z">
              <w:r w:rsidRPr="00A23FA3" w:rsidDel="00135389">
                <w:rPr>
                  <w:rFonts w:ascii="Calibri" w:hAnsi="Calibri" w:cstheme="minorHAnsi"/>
                  <w:szCs w:val="21"/>
                </w:rPr>
                <w:delText>manual input</w:delText>
              </w:r>
              <w:bookmarkStart w:id="10377" w:name="_Toc520840343"/>
              <w:bookmarkEnd w:id="10377"/>
            </w:del>
          </w:p>
        </w:tc>
        <w:bookmarkStart w:id="10378" w:name="_Toc520840344"/>
        <w:bookmarkEnd w:id="10378"/>
      </w:tr>
      <w:tr w:rsidR="00A23FA3" w:rsidRPr="00A23FA3" w:rsidDel="00135389" w14:paraId="410C646D" w14:textId="77777777" w:rsidTr="007F244E">
        <w:trPr>
          <w:del w:id="10379" w:author="raye" w:date="2018-07-20T17:11:00Z"/>
        </w:trPr>
        <w:tc>
          <w:tcPr>
            <w:tcW w:w="424" w:type="dxa"/>
          </w:tcPr>
          <w:p w14:paraId="03795078" w14:textId="74FA061A" w:rsidR="0081777D" w:rsidRPr="00A23FA3" w:rsidDel="00135389" w:rsidRDefault="007F244E" w:rsidP="00C409AC">
            <w:pPr>
              <w:rPr>
                <w:del w:id="10380" w:author="raye" w:date="2018-07-20T17:11:00Z"/>
                <w:rFonts w:ascii="Calibri" w:hAnsi="Calibri" w:cstheme="minorHAnsi"/>
                <w:szCs w:val="21"/>
              </w:rPr>
            </w:pPr>
            <w:del w:id="10381" w:author="raye" w:date="2018-07-20T17:11:00Z">
              <w:r w:rsidRPr="00A23FA3" w:rsidDel="00135389">
                <w:rPr>
                  <w:rFonts w:ascii="Calibri" w:hAnsi="Calibri" w:cstheme="minorHAnsi"/>
                  <w:szCs w:val="21"/>
                </w:rPr>
                <w:delText>6</w:delText>
              </w:r>
              <w:bookmarkStart w:id="10382" w:name="_Toc520840345"/>
              <w:bookmarkEnd w:id="10382"/>
            </w:del>
          </w:p>
        </w:tc>
        <w:tc>
          <w:tcPr>
            <w:tcW w:w="2128" w:type="dxa"/>
          </w:tcPr>
          <w:p w14:paraId="6010B447" w14:textId="2C55E207" w:rsidR="0081777D" w:rsidRPr="00A23FA3" w:rsidDel="00135389" w:rsidRDefault="0081777D" w:rsidP="00A769EC">
            <w:pPr>
              <w:rPr>
                <w:del w:id="10383" w:author="raye" w:date="2018-07-20T17:11:00Z"/>
                <w:rFonts w:ascii="Calibri" w:hAnsi="Calibri" w:cstheme="minorHAnsi"/>
                <w:szCs w:val="21"/>
              </w:rPr>
            </w:pPr>
            <w:del w:id="10384" w:author="raye" w:date="2018-07-20T17:11:00Z">
              <w:r w:rsidRPr="00A23FA3" w:rsidDel="00135389">
                <w:rPr>
                  <w:rFonts w:ascii="Calibri" w:hAnsi="Calibri" w:cstheme="minorHAnsi"/>
                  <w:sz w:val="24"/>
                  <w:szCs w:val="24"/>
                </w:rPr>
                <w:delText>”</w:delText>
              </w:r>
              <w:r w:rsidR="00F8503B" w:rsidRPr="00A23FA3" w:rsidDel="00135389">
                <w:rPr>
                  <w:rFonts w:ascii="Calibri" w:hAnsi="Calibri" w:cstheme="minorHAnsi"/>
                  <w:sz w:val="24"/>
                  <w:szCs w:val="24"/>
                </w:rPr>
                <w:delText>Print</w:delText>
              </w:r>
              <w:r w:rsidRPr="00A23FA3" w:rsidDel="00135389">
                <w:rPr>
                  <w:rFonts w:ascii="Calibri" w:hAnsi="Calibri" w:cstheme="minorHAnsi"/>
                  <w:sz w:val="24"/>
                  <w:szCs w:val="24"/>
                </w:rPr>
                <w:delText>”</w:delText>
              </w:r>
              <w:bookmarkStart w:id="10385" w:name="_Toc520840346"/>
              <w:bookmarkEnd w:id="10385"/>
            </w:del>
          </w:p>
        </w:tc>
        <w:tc>
          <w:tcPr>
            <w:tcW w:w="2127" w:type="dxa"/>
          </w:tcPr>
          <w:p w14:paraId="7BE0F9D5" w14:textId="52EDF449" w:rsidR="0081777D" w:rsidRPr="00A23FA3" w:rsidDel="00135389" w:rsidRDefault="001F35C5" w:rsidP="00774ECE">
            <w:pPr>
              <w:rPr>
                <w:del w:id="10386" w:author="raye" w:date="2018-07-20T17:11:00Z"/>
                <w:rFonts w:ascii="Calibri" w:hAnsi="Calibri" w:cstheme="minorHAnsi"/>
                <w:szCs w:val="21"/>
              </w:rPr>
            </w:pPr>
            <w:del w:id="10387" w:author="raye" w:date="2018-07-20T17:11:00Z">
              <w:r w:rsidRPr="00A23FA3" w:rsidDel="00135389">
                <w:rPr>
                  <w:rFonts w:ascii="Calibri" w:hAnsi="Calibri" w:cstheme="minorHAnsi"/>
                  <w:szCs w:val="21"/>
                </w:rPr>
                <w:delText>button</w:delText>
              </w:r>
              <w:bookmarkStart w:id="10388" w:name="_Toc520840347"/>
              <w:bookmarkEnd w:id="10388"/>
            </w:del>
          </w:p>
        </w:tc>
        <w:tc>
          <w:tcPr>
            <w:tcW w:w="2551" w:type="dxa"/>
          </w:tcPr>
          <w:p w14:paraId="00DD4BC1" w14:textId="4F719F94" w:rsidR="0081777D" w:rsidRPr="00A23FA3" w:rsidDel="00135389" w:rsidRDefault="00F8503B" w:rsidP="00774ECE">
            <w:pPr>
              <w:jc w:val="left"/>
              <w:rPr>
                <w:del w:id="10389" w:author="raye" w:date="2018-07-20T17:11:00Z"/>
                <w:rFonts w:ascii="Calibri" w:hAnsi="Calibri" w:cstheme="minorHAnsi"/>
                <w:szCs w:val="21"/>
              </w:rPr>
            </w:pPr>
            <w:del w:id="10390" w:author="raye" w:date="2018-07-20T17:11:00Z">
              <w:r w:rsidRPr="00A23FA3" w:rsidDel="00135389">
                <w:rPr>
                  <w:rFonts w:ascii="Calibri" w:hAnsi="Calibri" w:cstheme="minorHAnsi"/>
                  <w:szCs w:val="21"/>
                </w:rPr>
                <w:delText>When clicked, save the information and print the paper form</w:delText>
              </w:r>
              <w:bookmarkStart w:id="10391" w:name="_Toc520840348"/>
              <w:bookmarkEnd w:id="10391"/>
            </w:del>
          </w:p>
        </w:tc>
        <w:bookmarkStart w:id="10392" w:name="_Toc520840349"/>
        <w:bookmarkEnd w:id="10392"/>
      </w:tr>
    </w:tbl>
    <w:p w14:paraId="78B27CB1" w14:textId="03C3471E" w:rsidR="00F8503B" w:rsidRPr="00A23FA3" w:rsidDel="00135389" w:rsidRDefault="00F8503B" w:rsidP="00C409AC">
      <w:pPr>
        <w:ind w:leftChars="405" w:left="850"/>
        <w:rPr>
          <w:del w:id="10393" w:author="raye" w:date="2018-07-20T17:11:00Z"/>
          <w:rFonts w:ascii="Calibri" w:hAnsi="Calibri" w:cstheme="minorHAnsi"/>
          <w:szCs w:val="21"/>
        </w:rPr>
      </w:pPr>
      <w:del w:id="10394" w:author="raye" w:date="2018-07-20T17:11:00Z">
        <w:r w:rsidRPr="00A23FA3" w:rsidDel="00135389">
          <w:rPr>
            <w:rFonts w:ascii="Calibri" w:hAnsi="Calibri" w:cstheme="minorHAnsi"/>
            <w:szCs w:val="21"/>
          </w:rPr>
          <w:delText xml:space="preserve">Notes*: for detail input elements, refer appendix </w:delText>
        </w:r>
        <w:r w:rsidRPr="00A23FA3" w:rsidDel="00135389">
          <w:rPr>
            <w:rFonts w:ascii="Calibri" w:hAnsi="Calibri" w:cstheme="minorHAnsi"/>
            <w:szCs w:val="21"/>
          </w:rPr>
          <w:fldChar w:fldCharType="begin"/>
        </w:r>
        <w:r w:rsidRPr="00A23FA3" w:rsidDel="00135389">
          <w:rPr>
            <w:rFonts w:ascii="Calibri" w:hAnsi="Calibri" w:cstheme="minorHAnsi"/>
            <w:szCs w:val="21"/>
          </w:rPr>
          <w:delInstrText xml:space="preserve"> REF _Ref508791990 \r \h  \* MERGEFORMAT </w:delInstrText>
        </w:r>
        <w:r w:rsidRPr="00A23FA3" w:rsidDel="00135389">
          <w:rPr>
            <w:rFonts w:ascii="Calibri" w:hAnsi="Calibri" w:cstheme="minorHAnsi"/>
            <w:szCs w:val="21"/>
          </w:rPr>
        </w:r>
        <w:r w:rsidRPr="00A23FA3" w:rsidDel="00135389">
          <w:rPr>
            <w:rFonts w:ascii="Calibri" w:hAnsi="Calibri" w:cstheme="minorHAnsi"/>
            <w:szCs w:val="21"/>
          </w:rPr>
          <w:fldChar w:fldCharType="separate"/>
        </w:r>
        <w:r w:rsidR="00DE189A" w:rsidRPr="00A23FA3" w:rsidDel="00135389">
          <w:rPr>
            <w:rFonts w:ascii="Calibri" w:hAnsi="Calibri" w:cstheme="minorHAnsi"/>
            <w:szCs w:val="21"/>
          </w:rPr>
          <w:delText>7.1.5</w:delText>
        </w:r>
        <w:r w:rsidRPr="00A23FA3" w:rsidDel="00135389">
          <w:rPr>
            <w:rFonts w:ascii="Calibri" w:hAnsi="Calibri" w:cstheme="minorHAnsi"/>
            <w:szCs w:val="21"/>
          </w:rPr>
          <w:fldChar w:fldCharType="end"/>
        </w:r>
        <w:r w:rsidRPr="00A23FA3" w:rsidDel="00135389">
          <w:rPr>
            <w:rFonts w:ascii="Calibri" w:hAnsi="Calibri" w:cstheme="minorHAnsi"/>
            <w:szCs w:val="21"/>
          </w:rPr>
          <w:delText>.</w:delText>
        </w:r>
        <w:bookmarkStart w:id="10395" w:name="_Toc520840350"/>
        <w:bookmarkEnd w:id="10395"/>
      </w:del>
    </w:p>
    <w:p w14:paraId="635D9009" w14:textId="758BFF78" w:rsidR="004469C1" w:rsidRPr="00A23FA3" w:rsidDel="00135389" w:rsidRDefault="004469C1" w:rsidP="00A769EC">
      <w:pPr>
        <w:ind w:leftChars="405" w:left="850"/>
        <w:rPr>
          <w:del w:id="10396" w:author="raye" w:date="2018-07-20T17:11:00Z"/>
          <w:rFonts w:ascii="Calibri" w:hAnsi="Calibri" w:cstheme="minorHAnsi"/>
          <w:szCs w:val="21"/>
        </w:rPr>
      </w:pPr>
      <w:bookmarkStart w:id="10397" w:name="_Toc520840351"/>
      <w:bookmarkEnd w:id="10397"/>
    </w:p>
    <w:p w14:paraId="355F4442" w14:textId="16D499EE" w:rsidR="00E51D4C" w:rsidRPr="00A23FA3" w:rsidDel="00135389" w:rsidRDefault="00E51D4C">
      <w:pPr>
        <w:pStyle w:val="3"/>
        <w:keepNext w:val="0"/>
        <w:keepLines w:val="0"/>
        <w:numPr>
          <w:ilvl w:val="3"/>
          <w:numId w:val="15"/>
        </w:numPr>
        <w:spacing w:before="0" w:after="120" w:line="240" w:lineRule="auto"/>
        <w:rPr>
          <w:del w:id="10398" w:author="raye" w:date="2018-07-20T17:11:00Z"/>
          <w:rFonts w:ascii="Calibri" w:hAnsi="Calibri" w:cstheme="minorHAnsi"/>
        </w:rPr>
        <w:pPrChange w:id="10399" w:author="raye" w:date="2018-07-17T11:05:00Z">
          <w:pPr>
            <w:pStyle w:val="3"/>
            <w:keepNext w:val="0"/>
            <w:keepLines w:val="0"/>
            <w:numPr>
              <w:ilvl w:val="2"/>
              <w:numId w:val="3"/>
            </w:numPr>
            <w:spacing w:before="0" w:after="120" w:line="240" w:lineRule="auto"/>
            <w:ind w:left="709" w:hanging="709"/>
          </w:pPr>
        </w:pPrChange>
      </w:pPr>
      <w:bookmarkStart w:id="10400" w:name="_Toc512250260"/>
      <w:del w:id="10401" w:author="raye" w:date="2018-07-20T17:11:00Z">
        <w:r w:rsidRPr="00A23FA3" w:rsidDel="00135389">
          <w:rPr>
            <w:rFonts w:ascii="Calibri" w:hAnsi="Calibri" w:cstheme="minorHAnsi"/>
          </w:rPr>
          <w:delText>LCD Officer: Review &amp; Feedback Page</w:delText>
        </w:r>
        <w:bookmarkStart w:id="10402" w:name="_Toc520840352"/>
        <w:bookmarkEnd w:id="10400"/>
        <w:bookmarkEnd w:id="10402"/>
      </w:del>
    </w:p>
    <w:p w14:paraId="15BAD11D" w14:textId="67504D76" w:rsidR="00F8503B" w:rsidRPr="00A23FA3" w:rsidDel="00135389" w:rsidRDefault="00F8503B" w:rsidP="008F3E5E">
      <w:pPr>
        <w:spacing w:afterLines="50" w:after="156"/>
        <w:ind w:firstLineChars="177" w:firstLine="425"/>
        <w:rPr>
          <w:del w:id="10403" w:author="raye" w:date="2018-07-20T17:11:00Z"/>
          <w:rFonts w:ascii="Calibri" w:hAnsi="Calibri" w:cstheme="minorHAnsi"/>
          <w:sz w:val="24"/>
        </w:rPr>
      </w:pPr>
      <w:del w:id="10404" w:author="raye" w:date="2018-07-20T17:11:00Z">
        <w:r w:rsidRPr="00A23FA3" w:rsidDel="00135389">
          <w:rPr>
            <w:rFonts w:ascii="Calibri" w:hAnsi="Calibri" w:cstheme="minorHAnsi"/>
            <w:sz w:val="24"/>
          </w:rPr>
          <w:delText>In the whole TSD processing, the LCD needs to support the audit of the TSD, there are several support scenarios as follows:</w:delText>
        </w:r>
        <w:bookmarkStart w:id="10405" w:name="_Toc520840353"/>
        <w:bookmarkEnd w:id="10405"/>
      </w:del>
    </w:p>
    <w:p w14:paraId="0A0E36D1" w14:textId="10004986" w:rsidR="00EE73F5" w:rsidRPr="00A23FA3" w:rsidDel="00135389" w:rsidRDefault="00F8503B" w:rsidP="00B01F41">
      <w:pPr>
        <w:pStyle w:val="a0"/>
        <w:numPr>
          <w:ilvl w:val="0"/>
          <w:numId w:val="16"/>
        </w:numPr>
        <w:spacing w:afterLines="50" w:after="156"/>
        <w:ind w:left="851" w:firstLineChars="0"/>
        <w:rPr>
          <w:del w:id="10406" w:author="raye" w:date="2018-07-20T17:11:00Z"/>
          <w:rFonts w:ascii="Calibri" w:hAnsi="Calibri" w:cstheme="minorHAnsi"/>
          <w:sz w:val="24"/>
          <w:szCs w:val="24"/>
        </w:rPr>
      </w:pPr>
      <w:del w:id="10407" w:author="raye" w:date="2018-07-20T17:11:00Z">
        <w:r w:rsidRPr="00A23FA3" w:rsidDel="00135389">
          <w:rPr>
            <w:rFonts w:ascii="Calibri" w:hAnsi="Calibri"/>
            <w:sz w:val="24"/>
            <w:szCs w:val="24"/>
          </w:rPr>
          <w:delText>When TSD Compliance Analyst confirms the existence of "Special Approval Form #2" in a case, it is necessary to report the Case to LCD immediately and wait for feedback from LCD.</w:delText>
        </w:r>
        <w:bookmarkStart w:id="10408" w:name="_Toc520840354"/>
        <w:bookmarkEnd w:id="10408"/>
      </w:del>
    </w:p>
    <w:p w14:paraId="74A8CC74" w14:textId="378AFBA7" w:rsidR="00373946" w:rsidRPr="00A23FA3" w:rsidDel="00135389" w:rsidRDefault="00F8503B" w:rsidP="00B01F41">
      <w:pPr>
        <w:pStyle w:val="a0"/>
        <w:numPr>
          <w:ilvl w:val="0"/>
          <w:numId w:val="16"/>
        </w:numPr>
        <w:spacing w:afterLines="50" w:after="156"/>
        <w:ind w:left="851" w:firstLineChars="0"/>
        <w:rPr>
          <w:del w:id="10409" w:author="raye" w:date="2018-07-20T17:11:00Z"/>
          <w:rFonts w:ascii="Calibri" w:hAnsi="Calibri"/>
          <w:sz w:val="24"/>
          <w:szCs w:val="24"/>
        </w:rPr>
      </w:pPr>
      <w:del w:id="10410" w:author="raye" w:date="2018-07-20T17:11:00Z">
        <w:r w:rsidRPr="00A23FA3" w:rsidDel="00135389">
          <w:rPr>
            <w:rFonts w:ascii="Calibri" w:hAnsi="Calibri"/>
            <w:sz w:val="24"/>
            <w:szCs w:val="24"/>
          </w:rPr>
          <w:delText xml:space="preserve">When TSD BSA Officer Reject a case, which is considered </w:delText>
        </w:r>
        <w:r w:rsidR="00CF5936" w:rsidRPr="00A23FA3" w:rsidDel="00135389">
          <w:rPr>
            <w:rFonts w:ascii="Calibri" w:hAnsi="Calibri"/>
            <w:sz w:val="24"/>
            <w:szCs w:val="24"/>
          </w:rPr>
          <w:delText>as</w:delText>
        </w:r>
        <w:r w:rsidRPr="00A23FA3" w:rsidDel="00135389">
          <w:rPr>
            <w:rFonts w:ascii="Calibri" w:hAnsi="Calibri"/>
            <w:sz w:val="24"/>
            <w:szCs w:val="24"/>
          </w:rPr>
          <w:delText xml:space="preserve"> an unusual and suspicious transaction, will also choose to report it to LCD for SAR filing.</w:delText>
        </w:r>
        <w:bookmarkStart w:id="10411" w:name="_Toc520840355"/>
        <w:bookmarkEnd w:id="10411"/>
      </w:del>
    </w:p>
    <w:p w14:paraId="75CD2765" w14:textId="69E50264" w:rsidR="00F8503B" w:rsidRPr="00A23FA3" w:rsidDel="00135389" w:rsidRDefault="00F8503B" w:rsidP="008F3E5E">
      <w:pPr>
        <w:spacing w:afterLines="50" w:after="156"/>
        <w:ind w:firstLineChars="177" w:firstLine="425"/>
        <w:rPr>
          <w:del w:id="10412" w:author="raye" w:date="2018-07-20T17:11:00Z"/>
          <w:rFonts w:ascii="Calibri" w:hAnsi="Calibri" w:cstheme="minorHAnsi"/>
          <w:sz w:val="24"/>
        </w:rPr>
      </w:pPr>
      <w:del w:id="10413" w:author="raye" w:date="2018-07-20T17:11:00Z">
        <w:r w:rsidRPr="00A23FA3" w:rsidDel="00135389">
          <w:rPr>
            <w:rFonts w:ascii="Calibri" w:hAnsi="Calibri" w:cstheme="minorHAnsi"/>
            <w:sz w:val="24"/>
          </w:rPr>
          <w:delText>For the first scenario of reporting and feedback, the system will configure a user role for LCD, allowing LCD users to log in directly to the system and view Case and application forms within the system.</w:delText>
        </w:r>
        <w:bookmarkStart w:id="10414" w:name="_Toc520840356"/>
        <w:bookmarkEnd w:id="10414"/>
      </w:del>
    </w:p>
    <w:p w14:paraId="2FA23919" w14:textId="16E00C42" w:rsidR="004469C1" w:rsidRPr="00A23FA3" w:rsidDel="00135389" w:rsidRDefault="00F8503B" w:rsidP="008F3E5E">
      <w:pPr>
        <w:spacing w:afterLines="50" w:after="156"/>
        <w:ind w:firstLineChars="177" w:firstLine="425"/>
        <w:rPr>
          <w:del w:id="10415" w:author="raye" w:date="2018-07-20T17:11:00Z"/>
          <w:rFonts w:ascii="Calibri" w:hAnsi="Calibri" w:cstheme="minorHAnsi"/>
          <w:sz w:val="24"/>
        </w:rPr>
      </w:pPr>
      <w:del w:id="10416" w:author="raye" w:date="2018-07-20T17:11:00Z">
        <w:r w:rsidRPr="00A23FA3" w:rsidDel="00135389">
          <w:rPr>
            <w:rFonts w:ascii="Calibri" w:hAnsi="Calibri" w:cstheme="minorHAnsi"/>
            <w:sz w:val="24"/>
          </w:rPr>
          <w:delText>For the second scenario, it will be handled offline (same as the current manual method, which is, after the TSD user completes the Sign-Off in the system, the system provides the form to be completed online and prints it, and then submits it to LCD offline for processing.</w:delText>
        </w:r>
        <w:bookmarkStart w:id="10417" w:name="_Toc520840357"/>
        <w:bookmarkEnd w:id="10417"/>
      </w:del>
    </w:p>
    <w:p w14:paraId="6519ACC7" w14:textId="2C430BBB" w:rsidR="00F8503B" w:rsidRPr="00A23FA3" w:rsidDel="00135389" w:rsidRDefault="00F8503B" w:rsidP="008F3E5E">
      <w:pPr>
        <w:spacing w:afterLines="50" w:after="156"/>
        <w:ind w:firstLineChars="177" w:firstLine="425"/>
        <w:rPr>
          <w:del w:id="10418" w:author="raye" w:date="2018-07-20T17:11:00Z"/>
          <w:rFonts w:ascii="Calibri" w:hAnsi="Calibri" w:cstheme="minorHAnsi"/>
          <w:sz w:val="24"/>
        </w:rPr>
      </w:pPr>
      <w:bookmarkStart w:id="10419" w:name="_Toc520840358"/>
      <w:bookmarkEnd w:id="10419"/>
    </w:p>
    <w:p w14:paraId="18694929" w14:textId="7CCC5B86" w:rsidR="00E51D4C" w:rsidRPr="00A23FA3" w:rsidDel="00135389" w:rsidRDefault="005E3EB8" w:rsidP="00B01F41">
      <w:pPr>
        <w:pStyle w:val="a0"/>
        <w:numPr>
          <w:ilvl w:val="0"/>
          <w:numId w:val="12"/>
        </w:numPr>
        <w:ind w:firstLineChars="0"/>
        <w:jc w:val="left"/>
        <w:rPr>
          <w:del w:id="10420" w:author="raye" w:date="2018-07-20T17:11:00Z"/>
          <w:rFonts w:ascii="Calibri" w:hAnsi="Calibri" w:cstheme="minorHAnsi"/>
          <w:b/>
          <w:sz w:val="28"/>
          <w:szCs w:val="24"/>
        </w:rPr>
      </w:pPr>
      <w:del w:id="10421" w:author="raye" w:date="2018-07-20T17:11:00Z">
        <w:r w:rsidRPr="00A23FA3" w:rsidDel="00135389">
          <w:rPr>
            <w:rFonts w:ascii="Calibri" w:hAnsi="Calibri" w:cstheme="minorHAnsi"/>
            <w:b/>
            <w:sz w:val="28"/>
            <w:szCs w:val="24"/>
          </w:rPr>
          <w:delText>Case List for Review Page</w:delText>
        </w:r>
        <w:bookmarkStart w:id="10422" w:name="_Toc520840359"/>
        <w:bookmarkEnd w:id="10422"/>
      </w:del>
    </w:p>
    <w:p w14:paraId="2ECF1949" w14:textId="10653516" w:rsidR="005E3EB8" w:rsidRPr="00A23FA3" w:rsidDel="00135389" w:rsidRDefault="005E3EB8" w:rsidP="00B01F41">
      <w:pPr>
        <w:pStyle w:val="a0"/>
        <w:numPr>
          <w:ilvl w:val="0"/>
          <w:numId w:val="6"/>
        </w:numPr>
        <w:spacing w:afterLines="50" w:after="156"/>
        <w:ind w:firstLineChars="0"/>
        <w:jc w:val="left"/>
        <w:rPr>
          <w:del w:id="10423" w:author="raye" w:date="2018-07-20T17:11:00Z"/>
          <w:rFonts w:ascii="Calibri" w:hAnsi="Calibri" w:cstheme="minorHAnsi"/>
          <w:sz w:val="24"/>
          <w:szCs w:val="24"/>
        </w:rPr>
      </w:pPr>
      <w:del w:id="10424" w:author="raye" w:date="2018-07-20T17:11:00Z">
        <w:r w:rsidRPr="00A23FA3" w:rsidDel="00135389">
          <w:rPr>
            <w:rFonts w:ascii="Calibri" w:hAnsi="Calibri" w:cstheme="minorHAnsi"/>
            <w:sz w:val="24"/>
            <w:szCs w:val="24"/>
          </w:rPr>
          <w:delText xml:space="preserve">LCD </w:delText>
        </w:r>
        <w:r w:rsidR="00F8503B" w:rsidRPr="00A23FA3" w:rsidDel="00135389">
          <w:rPr>
            <w:rFonts w:ascii="Calibri" w:hAnsi="Calibri" w:cstheme="minorHAnsi"/>
            <w:sz w:val="24"/>
            <w:szCs w:val="24"/>
          </w:rPr>
          <w:delText>User Login</w:delText>
        </w:r>
        <w:bookmarkStart w:id="10425" w:name="_Toc520840360"/>
        <w:bookmarkEnd w:id="10425"/>
      </w:del>
    </w:p>
    <w:p w14:paraId="3E5C961F" w14:textId="7265CD01" w:rsidR="007335E6" w:rsidRPr="00A23FA3" w:rsidDel="00135389" w:rsidRDefault="00A80EA4" w:rsidP="00B01F41">
      <w:pPr>
        <w:pStyle w:val="a0"/>
        <w:numPr>
          <w:ilvl w:val="0"/>
          <w:numId w:val="6"/>
        </w:numPr>
        <w:spacing w:afterLines="50" w:after="156"/>
        <w:ind w:firstLineChars="0"/>
        <w:jc w:val="left"/>
        <w:rPr>
          <w:del w:id="10426" w:author="raye" w:date="2018-07-20T17:11:00Z"/>
          <w:rFonts w:ascii="Calibri" w:hAnsi="Calibri" w:cstheme="minorHAnsi"/>
          <w:sz w:val="24"/>
          <w:szCs w:val="24"/>
        </w:rPr>
      </w:pPr>
      <w:del w:id="10427" w:author="raye" w:date="2018-07-20T17:11:00Z">
        <w:r w:rsidRPr="00A23FA3" w:rsidDel="00135389">
          <w:rPr>
            <w:rFonts w:ascii="Calibri" w:hAnsi="Calibri" w:cstheme="minorHAnsi"/>
            <w:sz w:val="24"/>
            <w:szCs w:val="24"/>
          </w:rPr>
          <w:delText>When LCD has completed its own investigation and processing work, it is necessary to input / feedback the survey opinions and processing results of the case in the system.</w:delText>
        </w:r>
        <w:bookmarkStart w:id="10428" w:name="_Toc520840361"/>
        <w:bookmarkEnd w:id="10428"/>
      </w:del>
    </w:p>
    <w:p w14:paraId="7C03438F" w14:textId="4E86DE6C" w:rsidR="00A63BC8" w:rsidRPr="00A23FA3" w:rsidDel="00135389" w:rsidRDefault="00A63BC8" w:rsidP="00774ECE">
      <w:pPr>
        <w:spacing w:afterLines="50" w:after="156"/>
        <w:jc w:val="center"/>
        <w:rPr>
          <w:del w:id="10429" w:author="raye" w:date="2018-07-20T17:11:00Z"/>
          <w:rFonts w:ascii="Calibri" w:hAnsi="Calibri" w:cstheme="minorHAnsi"/>
          <w:sz w:val="24"/>
          <w:szCs w:val="24"/>
        </w:rPr>
      </w:pPr>
      <w:del w:id="10430" w:author="raye" w:date="2018-07-20T17:11:00Z">
        <w:r w:rsidRPr="00A23FA3" w:rsidDel="00135389">
          <w:rPr>
            <w:rFonts w:ascii="Calibri" w:hAnsi="Calibri" w:cstheme="minorHAnsi"/>
            <w:noProof/>
            <w:sz w:val="24"/>
            <w:szCs w:val="24"/>
          </w:rPr>
          <w:drawing>
            <wp:inline distT="0" distB="0" distL="0" distR="0" wp14:anchorId="4EF48A71" wp14:editId="472B070D">
              <wp:extent cx="5040220" cy="280035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45216" cy="2803126"/>
                      </a:xfrm>
                      <a:prstGeom prst="rect">
                        <a:avLst/>
                      </a:prstGeom>
                      <a:noFill/>
                    </pic:spPr>
                  </pic:pic>
                </a:graphicData>
              </a:graphic>
            </wp:inline>
          </w:drawing>
        </w:r>
        <w:bookmarkStart w:id="10431" w:name="_Toc520840362"/>
        <w:bookmarkEnd w:id="10431"/>
      </w:del>
    </w:p>
    <w:p w14:paraId="33EEECE2" w14:textId="36636860" w:rsidR="00174C8B" w:rsidRPr="00A23FA3" w:rsidDel="00135389" w:rsidRDefault="00A80EA4" w:rsidP="00774ECE">
      <w:pPr>
        <w:spacing w:afterLines="50" w:after="156"/>
        <w:rPr>
          <w:del w:id="10432" w:author="raye" w:date="2018-07-20T17:11:00Z"/>
          <w:rFonts w:ascii="Calibri" w:hAnsi="Calibri" w:cstheme="minorHAnsi"/>
          <w:i/>
          <w:sz w:val="24"/>
          <w:u w:val="single"/>
        </w:rPr>
      </w:pPr>
      <w:del w:id="10433" w:author="raye" w:date="2018-07-20T17:11:00Z">
        <w:r w:rsidRPr="00A23FA3" w:rsidDel="00135389">
          <w:rPr>
            <w:rFonts w:ascii="Calibri" w:hAnsi="Calibri" w:cstheme="minorHAnsi"/>
            <w:i/>
            <w:sz w:val="24"/>
            <w:u w:val="single"/>
          </w:rPr>
          <w:delText>Page description:</w:delText>
        </w:r>
        <w:bookmarkStart w:id="10434" w:name="_Toc520840363"/>
        <w:bookmarkEnd w:id="10434"/>
      </w:del>
    </w:p>
    <w:p w14:paraId="6D2B5F2B" w14:textId="2270D813" w:rsidR="00174C8B" w:rsidRPr="00A23FA3" w:rsidDel="00135389" w:rsidRDefault="00E77A81" w:rsidP="00B01F41">
      <w:pPr>
        <w:pStyle w:val="a0"/>
        <w:numPr>
          <w:ilvl w:val="0"/>
          <w:numId w:val="6"/>
        </w:numPr>
        <w:ind w:firstLineChars="0"/>
        <w:jc w:val="left"/>
        <w:rPr>
          <w:del w:id="10435" w:author="raye" w:date="2018-07-20T17:11:00Z"/>
          <w:rFonts w:ascii="Calibri" w:hAnsi="Calibri" w:cstheme="minorHAnsi"/>
          <w:sz w:val="24"/>
          <w:szCs w:val="24"/>
        </w:rPr>
      </w:pPr>
      <w:del w:id="10436" w:author="raye" w:date="2018-07-20T17:11:00Z">
        <w:r w:rsidRPr="00A23FA3" w:rsidDel="00135389">
          <w:rPr>
            <w:rFonts w:ascii="Calibri" w:hAnsi="Calibri" w:cstheme="minorHAnsi"/>
            <w:sz w:val="24"/>
            <w:szCs w:val="24"/>
          </w:rPr>
          <w:delText>LCD user choose a case in List Page, click on "Review &amp; Feedback" button appears on this page.</w:delText>
        </w:r>
        <w:bookmarkStart w:id="10437" w:name="_Toc520840364"/>
        <w:bookmarkEnd w:id="10437"/>
      </w:del>
    </w:p>
    <w:p w14:paraId="7AFB1866" w14:textId="6645EA90" w:rsidR="00174C8B" w:rsidRPr="00A23FA3" w:rsidDel="00135389" w:rsidRDefault="00E77A81" w:rsidP="00B01F41">
      <w:pPr>
        <w:pStyle w:val="a0"/>
        <w:numPr>
          <w:ilvl w:val="0"/>
          <w:numId w:val="6"/>
        </w:numPr>
        <w:ind w:firstLineChars="0"/>
        <w:jc w:val="left"/>
        <w:rPr>
          <w:del w:id="10438" w:author="raye" w:date="2018-07-20T17:11:00Z"/>
          <w:rFonts w:ascii="Calibri" w:hAnsi="Calibri" w:cstheme="minorHAnsi"/>
          <w:sz w:val="24"/>
          <w:szCs w:val="24"/>
        </w:rPr>
      </w:pPr>
      <w:del w:id="10439" w:author="raye" w:date="2018-07-20T17:11:00Z">
        <w:r w:rsidRPr="00A23FA3" w:rsidDel="00135389">
          <w:rPr>
            <w:rFonts w:ascii="Calibri" w:hAnsi="Calibri" w:cstheme="minorHAnsi"/>
            <w:sz w:val="24"/>
            <w:szCs w:val="24"/>
          </w:rPr>
          <w:delText xml:space="preserve">This page is divided into two regions: 1: case information area, </w:delText>
        </w:r>
        <w:r w:rsidR="00205B48" w:rsidRPr="00A23FA3" w:rsidDel="00135389">
          <w:rPr>
            <w:rFonts w:ascii="Calibri" w:hAnsi="Calibri" w:cstheme="minorHAnsi"/>
            <w:sz w:val="24"/>
            <w:szCs w:val="24"/>
          </w:rPr>
          <w:delText>2: feedback</w:delText>
        </w:r>
        <w:r w:rsidRPr="00A23FA3" w:rsidDel="00135389">
          <w:rPr>
            <w:rFonts w:ascii="Calibri" w:hAnsi="Calibri" w:cstheme="minorHAnsi"/>
            <w:sz w:val="24"/>
            <w:szCs w:val="24"/>
          </w:rPr>
          <w:delText xml:space="preserve"> area</w:delText>
        </w:r>
        <w:bookmarkStart w:id="10440" w:name="_Toc520840365"/>
        <w:bookmarkEnd w:id="10440"/>
      </w:del>
    </w:p>
    <w:p w14:paraId="43FC3C99" w14:textId="15F67E2B" w:rsidR="00174C8B" w:rsidRPr="00A23FA3" w:rsidDel="00135389" w:rsidRDefault="00E77A81" w:rsidP="00B01F41">
      <w:pPr>
        <w:pStyle w:val="a0"/>
        <w:numPr>
          <w:ilvl w:val="0"/>
          <w:numId w:val="6"/>
        </w:numPr>
        <w:ind w:firstLineChars="0"/>
        <w:jc w:val="left"/>
        <w:rPr>
          <w:del w:id="10441" w:author="raye" w:date="2018-07-20T17:11:00Z"/>
          <w:rFonts w:ascii="Calibri" w:hAnsi="Calibri" w:cstheme="minorHAnsi"/>
          <w:sz w:val="24"/>
          <w:szCs w:val="24"/>
        </w:rPr>
      </w:pPr>
      <w:del w:id="10442" w:author="raye" w:date="2018-07-20T17:11:00Z">
        <w:r w:rsidRPr="00A23FA3" w:rsidDel="00135389">
          <w:rPr>
            <w:rFonts w:ascii="Calibri" w:hAnsi="Calibri" w:cstheme="minorHAnsi"/>
            <w:sz w:val="24"/>
            <w:szCs w:val="24"/>
          </w:rPr>
          <w:delText>Elements of case information area:</w:delText>
        </w:r>
        <w:bookmarkStart w:id="10443" w:name="_Toc520840366"/>
        <w:bookmarkEnd w:id="10443"/>
      </w:del>
    </w:p>
    <w:tbl>
      <w:tblPr>
        <w:tblStyle w:val="a9"/>
        <w:tblW w:w="0" w:type="auto"/>
        <w:tblInd w:w="845" w:type="dxa"/>
        <w:tblLook w:val="04A0" w:firstRow="1" w:lastRow="0" w:firstColumn="1" w:lastColumn="0" w:noHBand="0" w:noVBand="1"/>
      </w:tblPr>
      <w:tblGrid>
        <w:gridCol w:w="424"/>
        <w:gridCol w:w="1292"/>
        <w:gridCol w:w="1701"/>
        <w:gridCol w:w="3827"/>
      </w:tblGrid>
      <w:tr w:rsidR="00A23FA3" w:rsidRPr="00A23FA3" w:rsidDel="00135389" w14:paraId="1375908D" w14:textId="77777777" w:rsidTr="00501E8B">
        <w:trPr>
          <w:del w:id="10444" w:author="raye" w:date="2018-07-20T17:11:00Z"/>
        </w:trPr>
        <w:tc>
          <w:tcPr>
            <w:tcW w:w="424" w:type="dxa"/>
            <w:shd w:val="clear" w:color="auto" w:fill="BFBFBF" w:themeFill="background1" w:themeFillShade="BF"/>
          </w:tcPr>
          <w:p w14:paraId="797AC458" w14:textId="2C52EB19" w:rsidR="00174C8B" w:rsidRPr="00A23FA3" w:rsidDel="00135389" w:rsidRDefault="00174C8B" w:rsidP="00C409AC">
            <w:pPr>
              <w:rPr>
                <w:del w:id="10445" w:author="raye" w:date="2018-07-20T17:11:00Z"/>
                <w:rFonts w:ascii="Calibri" w:hAnsi="Calibri" w:cstheme="minorHAnsi"/>
                <w:szCs w:val="21"/>
              </w:rPr>
            </w:pPr>
            <w:del w:id="10446" w:author="raye" w:date="2018-07-20T17:11:00Z">
              <w:r w:rsidRPr="00A23FA3" w:rsidDel="00135389">
                <w:rPr>
                  <w:rFonts w:ascii="Calibri" w:hAnsi="Calibri" w:cstheme="minorHAnsi"/>
                  <w:szCs w:val="21"/>
                </w:rPr>
                <w:delText>#</w:delText>
              </w:r>
              <w:bookmarkStart w:id="10447" w:name="_Toc520840367"/>
              <w:bookmarkEnd w:id="10447"/>
            </w:del>
          </w:p>
        </w:tc>
        <w:tc>
          <w:tcPr>
            <w:tcW w:w="1278" w:type="dxa"/>
            <w:shd w:val="clear" w:color="auto" w:fill="BFBFBF" w:themeFill="background1" w:themeFillShade="BF"/>
          </w:tcPr>
          <w:p w14:paraId="75CB4A9E" w14:textId="0411EFC2" w:rsidR="00174C8B" w:rsidRPr="00A23FA3" w:rsidDel="00135389" w:rsidRDefault="00174C8B" w:rsidP="00A769EC">
            <w:pPr>
              <w:rPr>
                <w:del w:id="10448" w:author="raye" w:date="2018-07-20T17:11:00Z"/>
                <w:rFonts w:ascii="Calibri" w:hAnsi="Calibri" w:cstheme="minorHAnsi"/>
                <w:szCs w:val="21"/>
              </w:rPr>
            </w:pPr>
            <w:del w:id="10449" w:author="raye" w:date="2018-07-20T17:11:00Z">
              <w:r w:rsidRPr="00A23FA3" w:rsidDel="00135389">
                <w:rPr>
                  <w:rFonts w:ascii="Calibri" w:hAnsi="Calibri" w:cstheme="minorHAnsi"/>
                  <w:szCs w:val="21"/>
                </w:rPr>
                <w:delText>GROUP(TAB)</w:delText>
              </w:r>
              <w:bookmarkStart w:id="10450" w:name="_Toc520840368"/>
              <w:bookmarkEnd w:id="10450"/>
            </w:del>
          </w:p>
        </w:tc>
        <w:tc>
          <w:tcPr>
            <w:tcW w:w="1701" w:type="dxa"/>
            <w:shd w:val="clear" w:color="auto" w:fill="BFBFBF" w:themeFill="background1" w:themeFillShade="BF"/>
          </w:tcPr>
          <w:p w14:paraId="12FA89E9" w14:textId="6D125B16" w:rsidR="00174C8B" w:rsidRPr="00A23FA3" w:rsidDel="00135389" w:rsidRDefault="007B0D6A" w:rsidP="00774ECE">
            <w:pPr>
              <w:rPr>
                <w:del w:id="10451" w:author="raye" w:date="2018-07-20T17:11:00Z"/>
                <w:rFonts w:ascii="Calibri" w:hAnsi="Calibri" w:cstheme="minorHAnsi"/>
                <w:szCs w:val="21"/>
              </w:rPr>
            </w:pPr>
            <w:del w:id="10452" w:author="raye" w:date="2018-07-20T17:11:00Z">
              <w:r w:rsidRPr="00A23FA3" w:rsidDel="00135389">
                <w:rPr>
                  <w:rFonts w:ascii="Calibri" w:hAnsi="Calibri" w:cstheme="minorHAnsi"/>
                  <w:szCs w:val="21"/>
                </w:rPr>
                <w:delText>INFORMATION</w:delText>
              </w:r>
              <w:bookmarkStart w:id="10453" w:name="_Toc520840369"/>
              <w:bookmarkEnd w:id="10453"/>
            </w:del>
          </w:p>
        </w:tc>
        <w:tc>
          <w:tcPr>
            <w:tcW w:w="3827" w:type="dxa"/>
            <w:shd w:val="clear" w:color="auto" w:fill="BFBFBF" w:themeFill="background1" w:themeFillShade="BF"/>
          </w:tcPr>
          <w:p w14:paraId="30896286" w14:textId="6EC3F739" w:rsidR="00174C8B" w:rsidRPr="00A23FA3" w:rsidDel="00135389" w:rsidRDefault="000A4C9D" w:rsidP="00774ECE">
            <w:pPr>
              <w:rPr>
                <w:del w:id="10454" w:author="raye" w:date="2018-07-20T17:11:00Z"/>
                <w:rFonts w:ascii="Calibri" w:hAnsi="Calibri" w:cstheme="minorHAnsi"/>
                <w:szCs w:val="21"/>
              </w:rPr>
            </w:pPr>
            <w:del w:id="10455" w:author="raye" w:date="2018-07-20T17:11:00Z">
              <w:r w:rsidRPr="00A23FA3" w:rsidDel="00135389">
                <w:rPr>
                  <w:rFonts w:ascii="Calibri" w:hAnsi="Calibri" w:cstheme="minorHAnsi"/>
                  <w:szCs w:val="21"/>
                </w:rPr>
                <w:delText>DESCRIPTION</w:delText>
              </w:r>
              <w:bookmarkStart w:id="10456" w:name="_Toc520840370"/>
              <w:bookmarkEnd w:id="10456"/>
            </w:del>
          </w:p>
        </w:tc>
        <w:bookmarkStart w:id="10457" w:name="_Toc520840371"/>
        <w:bookmarkEnd w:id="10457"/>
      </w:tr>
      <w:tr w:rsidR="00A23FA3" w:rsidRPr="00A23FA3" w:rsidDel="00135389" w14:paraId="20373ABB" w14:textId="77777777" w:rsidTr="00501E8B">
        <w:trPr>
          <w:del w:id="10458" w:author="raye" w:date="2018-07-20T17:11:00Z"/>
        </w:trPr>
        <w:tc>
          <w:tcPr>
            <w:tcW w:w="424" w:type="dxa"/>
          </w:tcPr>
          <w:p w14:paraId="7CCEF416" w14:textId="0F13774C" w:rsidR="00174C8B" w:rsidRPr="00A23FA3" w:rsidDel="00135389" w:rsidRDefault="00174C8B" w:rsidP="00C409AC">
            <w:pPr>
              <w:rPr>
                <w:del w:id="10459" w:author="raye" w:date="2018-07-20T17:11:00Z"/>
                <w:rFonts w:ascii="Calibri" w:hAnsi="Calibri" w:cstheme="minorHAnsi"/>
                <w:szCs w:val="21"/>
              </w:rPr>
            </w:pPr>
            <w:del w:id="10460" w:author="raye" w:date="2018-07-20T17:11:00Z">
              <w:r w:rsidRPr="00A23FA3" w:rsidDel="00135389">
                <w:rPr>
                  <w:rFonts w:ascii="Calibri" w:hAnsi="Calibri" w:cstheme="minorHAnsi"/>
                  <w:szCs w:val="21"/>
                </w:rPr>
                <w:delText>1</w:delText>
              </w:r>
              <w:bookmarkStart w:id="10461" w:name="_Toc520840372"/>
              <w:bookmarkEnd w:id="10461"/>
            </w:del>
          </w:p>
        </w:tc>
        <w:tc>
          <w:tcPr>
            <w:tcW w:w="1278" w:type="dxa"/>
          </w:tcPr>
          <w:p w14:paraId="2A76E196" w14:textId="043B6938" w:rsidR="00174C8B" w:rsidRPr="00A23FA3" w:rsidDel="00135389" w:rsidRDefault="007B0D6A" w:rsidP="00A769EC">
            <w:pPr>
              <w:rPr>
                <w:del w:id="10462" w:author="raye" w:date="2018-07-20T17:11:00Z"/>
                <w:rFonts w:ascii="Calibri" w:hAnsi="Calibri" w:cstheme="minorHAnsi"/>
                <w:szCs w:val="21"/>
              </w:rPr>
            </w:pPr>
            <w:del w:id="10463" w:author="raye" w:date="2018-07-20T17:11:00Z">
              <w:r w:rsidRPr="00A23FA3" w:rsidDel="00135389">
                <w:rPr>
                  <w:rFonts w:ascii="Calibri" w:hAnsi="Calibri" w:cstheme="minorHAnsi"/>
                  <w:szCs w:val="21"/>
                </w:rPr>
                <w:delText>Case Info</w:delText>
              </w:r>
              <w:bookmarkStart w:id="10464" w:name="_Toc520840373"/>
              <w:bookmarkEnd w:id="10464"/>
            </w:del>
          </w:p>
        </w:tc>
        <w:tc>
          <w:tcPr>
            <w:tcW w:w="1701" w:type="dxa"/>
          </w:tcPr>
          <w:p w14:paraId="2DB8F90E" w14:textId="28FB58A5" w:rsidR="00174C8B" w:rsidRPr="00A23FA3" w:rsidDel="00135389" w:rsidRDefault="007B0D6A" w:rsidP="00774ECE">
            <w:pPr>
              <w:rPr>
                <w:del w:id="10465" w:author="raye" w:date="2018-07-20T17:11:00Z"/>
                <w:rFonts w:ascii="Calibri" w:hAnsi="Calibri" w:cstheme="minorHAnsi"/>
                <w:szCs w:val="21"/>
              </w:rPr>
            </w:pPr>
            <w:del w:id="10466" w:author="raye" w:date="2018-07-20T17:11:00Z">
              <w:r w:rsidRPr="00A23FA3" w:rsidDel="00135389">
                <w:rPr>
                  <w:rFonts w:ascii="Calibri" w:hAnsi="Calibri" w:cstheme="minorHAnsi"/>
                  <w:szCs w:val="21"/>
                </w:rPr>
                <w:delText>Case</w:delText>
              </w:r>
              <w:r w:rsidR="00E77A81" w:rsidRPr="00A23FA3" w:rsidDel="00135389">
                <w:rPr>
                  <w:rFonts w:ascii="Calibri" w:hAnsi="Calibri" w:cstheme="minorHAnsi"/>
                  <w:szCs w:val="21"/>
                </w:rPr>
                <w:delText xml:space="preserve"> information</w:delText>
              </w:r>
              <w:bookmarkStart w:id="10467" w:name="_Toc520840374"/>
              <w:bookmarkEnd w:id="10467"/>
            </w:del>
          </w:p>
        </w:tc>
        <w:tc>
          <w:tcPr>
            <w:tcW w:w="3827" w:type="dxa"/>
          </w:tcPr>
          <w:p w14:paraId="2C376574" w14:textId="6C58BE59" w:rsidR="00174C8B" w:rsidRPr="00A23FA3" w:rsidDel="00135389" w:rsidRDefault="00E77A81" w:rsidP="00774ECE">
            <w:pPr>
              <w:rPr>
                <w:del w:id="10468" w:author="raye" w:date="2018-07-20T17:11:00Z"/>
                <w:rFonts w:ascii="Calibri" w:hAnsi="Calibri" w:cstheme="minorHAnsi"/>
                <w:szCs w:val="21"/>
              </w:rPr>
            </w:pPr>
            <w:del w:id="10469" w:author="raye" w:date="2018-07-20T17:11:00Z">
              <w:r w:rsidRPr="00A23FA3" w:rsidDel="00135389">
                <w:rPr>
                  <w:rFonts w:ascii="Calibri" w:hAnsi="Calibri"/>
                </w:rPr>
                <w:delText>Only viewable, not modifiable</w:delText>
              </w:r>
              <w:bookmarkStart w:id="10470" w:name="_Toc520840375"/>
              <w:bookmarkEnd w:id="10470"/>
            </w:del>
          </w:p>
        </w:tc>
        <w:bookmarkStart w:id="10471" w:name="_Toc520840376"/>
        <w:bookmarkEnd w:id="10471"/>
      </w:tr>
      <w:tr w:rsidR="00A23FA3" w:rsidRPr="00A23FA3" w:rsidDel="00135389" w14:paraId="01D4D2AE" w14:textId="77777777" w:rsidTr="00501E8B">
        <w:trPr>
          <w:del w:id="10472" w:author="raye" w:date="2018-07-20T17:11:00Z"/>
        </w:trPr>
        <w:tc>
          <w:tcPr>
            <w:tcW w:w="424" w:type="dxa"/>
          </w:tcPr>
          <w:p w14:paraId="5CFD1F9A" w14:textId="3497C373" w:rsidR="00501E8B" w:rsidRPr="00A23FA3" w:rsidDel="00135389" w:rsidRDefault="00501E8B" w:rsidP="00C409AC">
            <w:pPr>
              <w:rPr>
                <w:del w:id="10473" w:author="raye" w:date="2018-07-20T17:11:00Z"/>
                <w:rFonts w:ascii="Calibri" w:hAnsi="Calibri" w:cstheme="minorHAnsi"/>
                <w:szCs w:val="21"/>
              </w:rPr>
            </w:pPr>
            <w:del w:id="10474" w:author="raye" w:date="2018-07-20T17:11:00Z">
              <w:r w:rsidRPr="00A23FA3" w:rsidDel="00135389">
                <w:rPr>
                  <w:rFonts w:ascii="Calibri" w:hAnsi="Calibri" w:cstheme="minorHAnsi"/>
                  <w:szCs w:val="21"/>
                </w:rPr>
                <w:delText>2</w:delText>
              </w:r>
              <w:bookmarkStart w:id="10475" w:name="_Toc520840377"/>
              <w:bookmarkEnd w:id="10475"/>
            </w:del>
          </w:p>
        </w:tc>
        <w:tc>
          <w:tcPr>
            <w:tcW w:w="1278" w:type="dxa"/>
          </w:tcPr>
          <w:p w14:paraId="75B22D42" w14:textId="3D31D790" w:rsidR="00501E8B" w:rsidRPr="00A23FA3" w:rsidDel="00135389" w:rsidRDefault="00501E8B" w:rsidP="00A769EC">
            <w:pPr>
              <w:rPr>
                <w:del w:id="10476" w:author="raye" w:date="2018-07-20T17:11:00Z"/>
                <w:rFonts w:ascii="Calibri" w:hAnsi="Calibri" w:cstheme="minorHAnsi"/>
                <w:szCs w:val="21"/>
              </w:rPr>
            </w:pPr>
            <w:del w:id="10477" w:author="raye" w:date="2018-07-20T17:11:00Z">
              <w:r w:rsidRPr="00A23FA3" w:rsidDel="00135389">
                <w:rPr>
                  <w:rFonts w:ascii="Calibri" w:hAnsi="Calibri" w:cstheme="minorHAnsi"/>
                  <w:szCs w:val="21"/>
                </w:rPr>
                <w:delText xml:space="preserve">Case Documents </w:delText>
              </w:r>
              <w:bookmarkStart w:id="10478" w:name="_Toc520840378"/>
              <w:bookmarkEnd w:id="10478"/>
            </w:del>
          </w:p>
        </w:tc>
        <w:tc>
          <w:tcPr>
            <w:tcW w:w="1701" w:type="dxa"/>
          </w:tcPr>
          <w:p w14:paraId="4F7F46C5" w14:textId="587841B5" w:rsidR="00501E8B" w:rsidRPr="00A23FA3" w:rsidDel="00135389" w:rsidRDefault="00501E8B" w:rsidP="00774ECE">
            <w:pPr>
              <w:rPr>
                <w:del w:id="10479" w:author="raye" w:date="2018-07-20T17:11:00Z"/>
                <w:rFonts w:ascii="Calibri" w:hAnsi="Calibri" w:cstheme="minorHAnsi"/>
                <w:szCs w:val="21"/>
              </w:rPr>
            </w:pPr>
            <w:del w:id="10480" w:author="raye" w:date="2018-07-20T17:11:00Z">
              <w:r w:rsidRPr="00A23FA3" w:rsidDel="00135389">
                <w:rPr>
                  <w:rFonts w:ascii="Calibri" w:hAnsi="Calibri" w:cstheme="minorHAnsi"/>
                  <w:szCs w:val="21"/>
                </w:rPr>
                <w:delText xml:space="preserve">Case </w:delText>
              </w:r>
              <w:r w:rsidR="00E77A81" w:rsidRPr="00A23FA3" w:rsidDel="00135389">
                <w:rPr>
                  <w:rFonts w:ascii="Calibri" w:hAnsi="Calibri" w:cstheme="minorHAnsi"/>
                  <w:szCs w:val="21"/>
                </w:rPr>
                <w:delText>transaction documents</w:delText>
              </w:r>
              <w:bookmarkStart w:id="10481" w:name="_Toc520840379"/>
              <w:bookmarkEnd w:id="10481"/>
            </w:del>
          </w:p>
        </w:tc>
        <w:tc>
          <w:tcPr>
            <w:tcW w:w="3827" w:type="dxa"/>
          </w:tcPr>
          <w:p w14:paraId="7A39F739" w14:textId="277C9A92" w:rsidR="00501E8B" w:rsidRPr="00A23FA3" w:rsidDel="00135389" w:rsidRDefault="00E77A81" w:rsidP="00774ECE">
            <w:pPr>
              <w:rPr>
                <w:del w:id="10482" w:author="raye" w:date="2018-07-20T17:11:00Z"/>
                <w:rFonts w:ascii="Calibri" w:hAnsi="Calibri" w:cstheme="minorHAnsi"/>
                <w:szCs w:val="21"/>
              </w:rPr>
            </w:pPr>
            <w:del w:id="10483" w:author="raye" w:date="2018-07-20T17:11:00Z">
              <w:r w:rsidRPr="00A23FA3" w:rsidDel="00135389">
                <w:rPr>
                  <w:rFonts w:ascii="Calibri" w:hAnsi="Calibri"/>
                </w:rPr>
                <w:delText>Only viewable, not modifiable.</w:delText>
              </w:r>
              <w:bookmarkStart w:id="10484" w:name="_Toc520840380"/>
              <w:bookmarkEnd w:id="10484"/>
            </w:del>
          </w:p>
          <w:p w14:paraId="60CACEE7" w14:textId="7FD888F9" w:rsidR="00FB254B" w:rsidRPr="00A23FA3" w:rsidDel="00135389" w:rsidRDefault="00E77A81" w:rsidP="00774ECE">
            <w:pPr>
              <w:rPr>
                <w:del w:id="10485" w:author="raye" w:date="2018-07-20T17:11:00Z"/>
                <w:rFonts w:ascii="Calibri" w:hAnsi="Calibri" w:cstheme="minorHAnsi"/>
                <w:szCs w:val="21"/>
              </w:rPr>
            </w:pPr>
            <w:del w:id="10486" w:author="raye" w:date="2018-07-20T17:11:00Z">
              <w:r w:rsidRPr="00A23FA3" w:rsidDel="00135389">
                <w:rPr>
                  <w:rFonts w:ascii="Calibri" w:hAnsi="Calibri" w:cstheme="minorHAnsi"/>
                  <w:szCs w:val="21"/>
                </w:rPr>
                <w:delText>Display the upload PDF file contents</w:delText>
              </w:r>
              <w:bookmarkStart w:id="10487" w:name="_Toc520840381"/>
              <w:bookmarkEnd w:id="10487"/>
            </w:del>
          </w:p>
        </w:tc>
        <w:bookmarkStart w:id="10488" w:name="_Toc520840382"/>
        <w:bookmarkEnd w:id="10488"/>
      </w:tr>
      <w:tr w:rsidR="00A23FA3" w:rsidRPr="00A23FA3" w:rsidDel="00135389" w14:paraId="5CA32045" w14:textId="77777777" w:rsidTr="00501E8B">
        <w:trPr>
          <w:del w:id="10489" w:author="raye" w:date="2018-07-20T17:11:00Z"/>
        </w:trPr>
        <w:tc>
          <w:tcPr>
            <w:tcW w:w="424" w:type="dxa"/>
          </w:tcPr>
          <w:p w14:paraId="3483259C" w14:textId="3073E8AE" w:rsidR="007B0D6A" w:rsidRPr="00A23FA3" w:rsidDel="00135389" w:rsidRDefault="00501E8B" w:rsidP="00C409AC">
            <w:pPr>
              <w:rPr>
                <w:del w:id="10490" w:author="raye" w:date="2018-07-20T17:11:00Z"/>
                <w:rFonts w:ascii="Calibri" w:hAnsi="Calibri" w:cstheme="minorHAnsi"/>
                <w:szCs w:val="21"/>
              </w:rPr>
            </w:pPr>
            <w:del w:id="10491" w:author="raye" w:date="2018-07-20T17:11:00Z">
              <w:r w:rsidRPr="00A23FA3" w:rsidDel="00135389">
                <w:rPr>
                  <w:rFonts w:ascii="Calibri" w:hAnsi="Calibri" w:cstheme="minorHAnsi"/>
                  <w:szCs w:val="21"/>
                </w:rPr>
                <w:delText>3</w:delText>
              </w:r>
              <w:bookmarkStart w:id="10492" w:name="_Toc520840383"/>
              <w:bookmarkEnd w:id="10492"/>
            </w:del>
          </w:p>
        </w:tc>
        <w:tc>
          <w:tcPr>
            <w:tcW w:w="1278" w:type="dxa"/>
          </w:tcPr>
          <w:p w14:paraId="2646AF72" w14:textId="69B21820" w:rsidR="007B0D6A" w:rsidRPr="00A23FA3" w:rsidDel="00135389" w:rsidRDefault="007B0D6A" w:rsidP="00A769EC">
            <w:pPr>
              <w:rPr>
                <w:del w:id="10493" w:author="raye" w:date="2018-07-20T17:11:00Z"/>
                <w:rFonts w:ascii="Calibri" w:hAnsi="Calibri" w:cstheme="minorHAnsi"/>
                <w:szCs w:val="21"/>
              </w:rPr>
            </w:pPr>
            <w:del w:id="10494" w:author="raye" w:date="2018-07-20T17:11:00Z">
              <w:r w:rsidRPr="00A23FA3" w:rsidDel="00135389">
                <w:rPr>
                  <w:rFonts w:ascii="Calibri" w:hAnsi="Calibri" w:cstheme="minorHAnsi"/>
                  <w:szCs w:val="21"/>
                </w:rPr>
                <w:delText>Evidence Info</w:delText>
              </w:r>
              <w:bookmarkStart w:id="10495" w:name="_Toc520840384"/>
              <w:bookmarkEnd w:id="10495"/>
            </w:del>
          </w:p>
        </w:tc>
        <w:tc>
          <w:tcPr>
            <w:tcW w:w="1701" w:type="dxa"/>
          </w:tcPr>
          <w:p w14:paraId="00C57B7A" w14:textId="73722348" w:rsidR="007B0D6A" w:rsidRPr="00A23FA3" w:rsidDel="00135389" w:rsidRDefault="00E77A81" w:rsidP="00774ECE">
            <w:pPr>
              <w:rPr>
                <w:del w:id="10496" w:author="raye" w:date="2018-07-20T17:11:00Z"/>
                <w:rFonts w:ascii="Calibri" w:hAnsi="Calibri" w:cstheme="minorHAnsi"/>
                <w:szCs w:val="21"/>
              </w:rPr>
            </w:pPr>
            <w:del w:id="10497" w:author="raye" w:date="2018-07-20T17:11:00Z">
              <w:r w:rsidRPr="00A23FA3" w:rsidDel="00135389">
                <w:rPr>
                  <w:rFonts w:ascii="Calibri" w:hAnsi="Calibri" w:cstheme="minorHAnsi"/>
                  <w:szCs w:val="21"/>
                </w:rPr>
                <w:delText xml:space="preserve">Case </w:delText>
              </w:r>
              <w:r w:rsidR="007B0D6A" w:rsidRPr="00A23FA3" w:rsidDel="00135389">
                <w:rPr>
                  <w:rFonts w:ascii="Calibri" w:hAnsi="Calibri" w:cstheme="minorHAnsi"/>
                  <w:szCs w:val="21"/>
                </w:rPr>
                <w:delText>Evidence</w:delText>
              </w:r>
              <w:bookmarkStart w:id="10498" w:name="_Toc520840385"/>
              <w:bookmarkEnd w:id="10498"/>
            </w:del>
          </w:p>
        </w:tc>
        <w:tc>
          <w:tcPr>
            <w:tcW w:w="3827" w:type="dxa"/>
          </w:tcPr>
          <w:p w14:paraId="331EA4FD" w14:textId="7FC7FCD2" w:rsidR="007B0D6A" w:rsidRPr="00A23FA3" w:rsidDel="00135389" w:rsidRDefault="00E77A81" w:rsidP="00774ECE">
            <w:pPr>
              <w:rPr>
                <w:del w:id="10499" w:author="raye" w:date="2018-07-20T17:11:00Z"/>
                <w:rFonts w:ascii="Calibri" w:hAnsi="Calibri" w:cstheme="minorHAnsi"/>
                <w:szCs w:val="21"/>
              </w:rPr>
            </w:pPr>
            <w:del w:id="10500" w:author="raye" w:date="2018-07-20T17:11:00Z">
              <w:r w:rsidRPr="00A23FA3" w:rsidDel="00135389">
                <w:rPr>
                  <w:rFonts w:ascii="Calibri" w:hAnsi="Calibri"/>
                </w:rPr>
                <w:delText>Only viewable, not modifiable</w:delText>
              </w:r>
              <w:bookmarkStart w:id="10501" w:name="_Toc520840386"/>
              <w:bookmarkEnd w:id="10501"/>
            </w:del>
          </w:p>
        </w:tc>
        <w:bookmarkStart w:id="10502" w:name="_Toc520840387"/>
        <w:bookmarkEnd w:id="10502"/>
      </w:tr>
      <w:tr w:rsidR="00A23FA3" w:rsidRPr="00A23FA3" w:rsidDel="00135389" w14:paraId="7919E6B5" w14:textId="77777777" w:rsidTr="00501E8B">
        <w:trPr>
          <w:del w:id="10503" w:author="raye" w:date="2018-07-20T17:11:00Z"/>
        </w:trPr>
        <w:tc>
          <w:tcPr>
            <w:tcW w:w="424" w:type="dxa"/>
          </w:tcPr>
          <w:p w14:paraId="48DC36D6" w14:textId="6A013F7C" w:rsidR="007B0D6A" w:rsidRPr="00A23FA3" w:rsidDel="00135389" w:rsidRDefault="00501E8B" w:rsidP="00C409AC">
            <w:pPr>
              <w:rPr>
                <w:del w:id="10504" w:author="raye" w:date="2018-07-20T17:11:00Z"/>
                <w:rFonts w:ascii="Calibri" w:hAnsi="Calibri" w:cstheme="minorHAnsi"/>
                <w:szCs w:val="21"/>
              </w:rPr>
            </w:pPr>
            <w:del w:id="10505" w:author="raye" w:date="2018-07-20T17:11:00Z">
              <w:r w:rsidRPr="00A23FA3" w:rsidDel="00135389">
                <w:rPr>
                  <w:rFonts w:ascii="Calibri" w:hAnsi="Calibri" w:cstheme="minorHAnsi"/>
                  <w:szCs w:val="21"/>
                </w:rPr>
                <w:delText>4</w:delText>
              </w:r>
              <w:bookmarkStart w:id="10506" w:name="_Toc520840388"/>
              <w:bookmarkEnd w:id="10506"/>
            </w:del>
          </w:p>
        </w:tc>
        <w:tc>
          <w:tcPr>
            <w:tcW w:w="1278" w:type="dxa"/>
          </w:tcPr>
          <w:p w14:paraId="43309D23" w14:textId="4CED7002" w:rsidR="007B0D6A" w:rsidRPr="00A23FA3" w:rsidDel="00135389" w:rsidRDefault="007B0D6A" w:rsidP="00A769EC">
            <w:pPr>
              <w:rPr>
                <w:del w:id="10507" w:author="raye" w:date="2018-07-20T17:11:00Z"/>
                <w:rFonts w:ascii="Calibri" w:hAnsi="Calibri" w:cstheme="minorHAnsi"/>
                <w:szCs w:val="21"/>
              </w:rPr>
            </w:pPr>
            <w:del w:id="10508" w:author="raye" w:date="2018-07-20T17:11:00Z">
              <w:r w:rsidRPr="00A23FA3" w:rsidDel="00135389">
                <w:rPr>
                  <w:rFonts w:ascii="Calibri" w:hAnsi="Calibri" w:cstheme="minorHAnsi"/>
                  <w:szCs w:val="21"/>
                </w:rPr>
                <w:delText>Checking Report</w:delText>
              </w:r>
              <w:bookmarkStart w:id="10509" w:name="_Toc520840389"/>
              <w:bookmarkEnd w:id="10509"/>
            </w:del>
          </w:p>
        </w:tc>
        <w:tc>
          <w:tcPr>
            <w:tcW w:w="1701" w:type="dxa"/>
          </w:tcPr>
          <w:p w14:paraId="3B09290C" w14:textId="238DB727" w:rsidR="007B0D6A" w:rsidRPr="00A23FA3" w:rsidDel="00135389" w:rsidRDefault="00E77A81" w:rsidP="00774ECE">
            <w:pPr>
              <w:rPr>
                <w:del w:id="10510" w:author="raye" w:date="2018-07-20T17:11:00Z"/>
                <w:rFonts w:ascii="Calibri" w:hAnsi="Calibri" w:cstheme="minorHAnsi"/>
                <w:szCs w:val="21"/>
              </w:rPr>
            </w:pPr>
            <w:del w:id="10511" w:author="raye" w:date="2018-07-20T17:11:00Z">
              <w:r w:rsidRPr="00A23FA3" w:rsidDel="00135389">
                <w:rPr>
                  <w:rFonts w:ascii="Calibri" w:hAnsi="Calibri" w:cstheme="minorHAnsi"/>
                  <w:szCs w:val="21"/>
                </w:rPr>
                <w:delText>Case report</w:delText>
              </w:r>
              <w:bookmarkStart w:id="10512" w:name="_Toc520840390"/>
              <w:bookmarkEnd w:id="10512"/>
            </w:del>
          </w:p>
        </w:tc>
        <w:tc>
          <w:tcPr>
            <w:tcW w:w="3827" w:type="dxa"/>
          </w:tcPr>
          <w:p w14:paraId="69788953" w14:textId="6FC62FA1" w:rsidR="007B0D6A" w:rsidRPr="00A23FA3" w:rsidDel="00135389" w:rsidRDefault="00E77A81" w:rsidP="00774ECE">
            <w:pPr>
              <w:jc w:val="left"/>
              <w:rPr>
                <w:del w:id="10513" w:author="raye" w:date="2018-07-20T17:11:00Z"/>
                <w:rFonts w:ascii="Calibri" w:hAnsi="Calibri" w:cstheme="minorHAnsi"/>
                <w:szCs w:val="21"/>
              </w:rPr>
            </w:pPr>
            <w:del w:id="10514" w:author="raye" w:date="2018-07-20T17:11:00Z">
              <w:r w:rsidRPr="00A23FA3" w:rsidDel="00135389">
                <w:rPr>
                  <w:rFonts w:ascii="Calibri" w:hAnsi="Calibri" w:cstheme="minorHAnsi"/>
                  <w:szCs w:val="21"/>
                </w:rPr>
                <w:delText xml:space="preserve">Display </w:delText>
              </w:r>
              <w:r w:rsidR="007B0D6A" w:rsidRPr="00A23FA3" w:rsidDel="00135389">
                <w:rPr>
                  <w:rFonts w:ascii="Calibri" w:hAnsi="Calibri" w:cstheme="minorHAnsi"/>
                  <w:szCs w:val="21"/>
                </w:rPr>
                <w:delText>Transaction Risk Mitigation Check List Summary Report,</w:delText>
              </w:r>
              <w:r w:rsidRPr="00A23FA3" w:rsidDel="00135389">
                <w:rPr>
                  <w:rFonts w:ascii="Calibri" w:hAnsi="Calibri" w:cstheme="minorHAnsi"/>
                  <w:szCs w:val="21"/>
                </w:rPr>
                <w:delText xml:space="preserve"> </w:delText>
              </w:r>
              <w:r w:rsidRPr="00A23FA3" w:rsidDel="00135389">
                <w:rPr>
                  <w:rFonts w:ascii="Calibri" w:hAnsi="Calibri"/>
                </w:rPr>
                <w:delText>not modifiable</w:delText>
              </w:r>
              <w:bookmarkStart w:id="10515" w:name="_Toc520840391"/>
              <w:bookmarkEnd w:id="10515"/>
            </w:del>
          </w:p>
        </w:tc>
        <w:bookmarkStart w:id="10516" w:name="_Toc520840392"/>
        <w:bookmarkEnd w:id="10516"/>
      </w:tr>
      <w:tr w:rsidR="00A23FA3" w:rsidRPr="00A23FA3" w:rsidDel="00135389" w14:paraId="71B4B752" w14:textId="77777777" w:rsidTr="00501E8B">
        <w:trPr>
          <w:del w:id="10517" w:author="raye" w:date="2018-07-20T17:11:00Z"/>
        </w:trPr>
        <w:tc>
          <w:tcPr>
            <w:tcW w:w="424" w:type="dxa"/>
          </w:tcPr>
          <w:p w14:paraId="6BAACD60" w14:textId="52A936C5" w:rsidR="007B0D6A" w:rsidRPr="00A23FA3" w:rsidDel="00135389" w:rsidRDefault="00501E8B" w:rsidP="00C409AC">
            <w:pPr>
              <w:rPr>
                <w:del w:id="10518" w:author="raye" w:date="2018-07-20T17:11:00Z"/>
                <w:rFonts w:ascii="Calibri" w:hAnsi="Calibri" w:cstheme="minorHAnsi"/>
                <w:szCs w:val="21"/>
              </w:rPr>
            </w:pPr>
            <w:del w:id="10519" w:author="raye" w:date="2018-07-20T17:11:00Z">
              <w:r w:rsidRPr="00A23FA3" w:rsidDel="00135389">
                <w:rPr>
                  <w:rFonts w:ascii="Calibri" w:hAnsi="Calibri" w:cstheme="minorHAnsi"/>
                  <w:szCs w:val="21"/>
                </w:rPr>
                <w:delText>5</w:delText>
              </w:r>
              <w:bookmarkStart w:id="10520" w:name="_Toc520840393"/>
              <w:bookmarkEnd w:id="10520"/>
            </w:del>
          </w:p>
        </w:tc>
        <w:tc>
          <w:tcPr>
            <w:tcW w:w="1278" w:type="dxa"/>
          </w:tcPr>
          <w:p w14:paraId="1295D8C9" w14:textId="60461C9C" w:rsidR="007B0D6A" w:rsidRPr="00A23FA3" w:rsidDel="00135389" w:rsidRDefault="0069151D" w:rsidP="00A769EC">
            <w:pPr>
              <w:rPr>
                <w:del w:id="10521" w:author="raye" w:date="2018-07-20T17:11:00Z"/>
                <w:rFonts w:ascii="Calibri" w:hAnsi="Calibri" w:cstheme="minorHAnsi"/>
                <w:szCs w:val="21"/>
              </w:rPr>
            </w:pPr>
            <w:del w:id="10522" w:author="raye" w:date="2018-07-20T17:11:00Z">
              <w:r w:rsidRPr="00A23FA3" w:rsidDel="00135389">
                <w:rPr>
                  <w:rFonts w:ascii="Calibri" w:hAnsi="Calibri" w:cstheme="minorHAnsi"/>
                  <w:szCs w:val="21"/>
                </w:rPr>
                <w:delText>Escalation</w:delText>
              </w:r>
              <w:r w:rsidR="007B0D6A" w:rsidRPr="00A23FA3" w:rsidDel="00135389">
                <w:rPr>
                  <w:rFonts w:ascii="Calibri" w:hAnsi="Calibri" w:cstheme="minorHAnsi"/>
                  <w:szCs w:val="21"/>
                </w:rPr>
                <w:delText xml:space="preserve"> Form</w:delText>
              </w:r>
              <w:bookmarkStart w:id="10523" w:name="_Toc520840394"/>
              <w:bookmarkEnd w:id="10523"/>
            </w:del>
          </w:p>
        </w:tc>
        <w:tc>
          <w:tcPr>
            <w:tcW w:w="1701" w:type="dxa"/>
          </w:tcPr>
          <w:p w14:paraId="19AA42B5" w14:textId="4A8EF411" w:rsidR="007B0D6A" w:rsidRPr="00A23FA3" w:rsidDel="00135389" w:rsidRDefault="007B0D6A" w:rsidP="00774ECE">
            <w:pPr>
              <w:jc w:val="left"/>
              <w:rPr>
                <w:del w:id="10524" w:author="raye" w:date="2018-07-20T17:11:00Z"/>
                <w:rFonts w:ascii="Calibri" w:hAnsi="Calibri" w:cstheme="minorHAnsi"/>
                <w:szCs w:val="21"/>
              </w:rPr>
            </w:pPr>
            <w:del w:id="10525" w:author="raye" w:date="2018-07-20T17:11:00Z">
              <w:r w:rsidRPr="00A23FA3" w:rsidDel="00135389">
                <w:rPr>
                  <w:rFonts w:ascii="Calibri" w:hAnsi="Calibri" w:cstheme="minorHAnsi"/>
                  <w:szCs w:val="21"/>
                </w:rPr>
                <w:delText>TSD</w:delText>
              </w:r>
              <w:r w:rsidR="00E77A81" w:rsidRPr="00A23FA3" w:rsidDel="00135389">
                <w:rPr>
                  <w:rFonts w:ascii="Calibri" w:hAnsi="Calibri" w:cstheme="minorHAnsi"/>
                  <w:szCs w:val="21"/>
                </w:rPr>
                <w:delText xml:space="preserve"> Application Form</w:delText>
              </w:r>
              <w:bookmarkStart w:id="10526" w:name="_Toc520840395"/>
              <w:bookmarkEnd w:id="10526"/>
            </w:del>
          </w:p>
        </w:tc>
        <w:tc>
          <w:tcPr>
            <w:tcW w:w="3827" w:type="dxa"/>
          </w:tcPr>
          <w:p w14:paraId="5CDCC6DD" w14:textId="02AD3093" w:rsidR="007B0D6A" w:rsidRPr="00A23FA3" w:rsidDel="00135389" w:rsidRDefault="00E77A81" w:rsidP="00774ECE">
            <w:pPr>
              <w:jc w:val="left"/>
              <w:rPr>
                <w:del w:id="10527" w:author="raye" w:date="2018-07-20T17:11:00Z"/>
                <w:rFonts w:ascii="Calibri" w:hAnsi="Calibri" w:cstheme="minorHAnsi"/>
                <w:szCs w:val="21"/>
              </w:rPr>
            </w:pPr>
            <w:del w:id="10528" w:author="raye" w:date="2018-07-20T17:11:00Z">
              <w:r w:rsidRPr="00A23FA3" w:rsidDel="00135389">
                <w:rPr>
                  <w:rFonts w:ascii="Calibri" w:hAnsi="Calibri"/>
                </w:rPr>
                <w:delText>According to different scenarios, display one of the following forms</w:delText>
              </w:r>
              <w:r w:rsidRPr="00A23FA3" w:rsidDel="00135389">
                <w:rPr>
                  <w:rFonts w:ascii="Calibri" w:hAnsi="Calibri" w:cstheme="minorHAnsi"/>
                  <w:szCs w:val="21"/>
                </w:rPr>
                <w:delText>:</w:delText>
              </w:r>
              <w:bookmarkStart w:id="10529" w:name="_Toc520840396"/>
              <w:bookmarkEnd w:id="10529"/>
            </w:del>
          </w:p>
          <w:p w14:paraId="0857D04B" w14:textId="6F1C21B3" w:rsidR="007B0D6A" w:rsidRPr="00A23FA3" w:rsidDel="00135389" w:rsidRDefault="007B0D6A" w:rsidP="00B01F41">
            <w:pPr>
              <w:pStyle w:val="a0"/>
              <w:numPr>
                <w:ilvl w:val="0"/>
                <w:numId w:val="11"/>
              </w:numPr>
              <w:ind w:firstLineChars="0"/>
              <w:jc w:val="left"/>
              <w:rPr>
                <w:del w:id="10530" w:author="raye" w:date="2018-07-20T17:11:00Z"/>
                <w:rFonts w:ascii="Calibri" w:hAnsi="Calibri" w:cstheme="minorHAnsi"/>
                <w:szCs w:val="21"/>
              </w:rPr>
            </w:pPr>
            <w:del w:id="10531" w:author="raye" w:date="2018-07-20T17:11:00Z">
              <w:r w:rsidRPr="00A23FA3" w:rsidDel="00135389">
                <w:rPr>
                  <w:rFonts w:ascii="Calibri" w:hAnsi="Calibri" w:cstheme="minorHAnsi"/>
                  <w:sz w:val="20"/>
                  <w:szCs w:val="21"/>
                </w:rPr>
                <w:delText>Special Approval Form (</w:delText>
              </w:r>
              <w:r w:rsidR="009704CC" w:rsidRPr="00A23FA3" w:rsidDel="00135389">
                <w:rPr>
                  <w:rFonts w:ascii="Calibri" w:hAnsi="Calibri" w:cstheme="minorHAnsi"/>
                  <w:sz w:val="20"/>
                  <w:szCs w:val="21"/>
                </w:rPr>
                <w:delText xml:space="preserve">from </w:delText>
              </w:r>
              <w:r w:rsidRPr="00A23FA3" w:rsidDel="00135389">
                <w:rPr>
                  <w:rFonts w:ascii="Calibri" w:hAnsi="Calibri" w:cstheme="minorHAnsi"/>
                  <w:sz w:val="20"/>
                  <w:szCs w:val="21"/>
                </w:rPr>
                <w:delText>Compliance Analyst)</w:delText>
              </w:r>
              <w:bookmarkStart w:id="10532" w:name="_Toc520840397"/>
              <w:bookmarkEnd w:id="10532"/>
            </w:del>
          </w:p>
          <w:p w14:paraId="33CDC942" w14:textId="3C368714" w:rsidR="007B0D6A" w:rsidRPr="00A23FA3" w:rsidDel="00135389" w:rsidRDefault="007B0D6A" w:rsidP="00B01F41">
            <w:pPr>
              <w:pStyle w:val="a0"/>
              <w:numPr>
                <w:ilvl w:val="0"/>
                <w:numId w:val="11"/>
              </w:numPr>
              <w:ind w:firstLineChars="0"/>
              <w:jc w:val="left"/>
              <w:rPr>
                <w:del w:id="10533" w:author="raye" w:date="2018-07-20T17:11:00Z"/>
                <w:rFonts w:ascii="Calibri" w:hAnsi="Calibri" w:cstheme="minorHAnsi"/>
                <w:szCs w:val="21"/>
              </w:rPr>
            </w:pPr>
            <w:del w:id="10534" w:author="raye" w:date="2018-07-20T17:11:00Z">
              <w:r w:rsidRPr="00A23FA3" w:rsidDel="00135389">
                <w:rPr>
                  <w:rFonts w:ascii="Calibri" w:hAnsi="Calibri" w:cstheme="minorHAnsi"/>
                  <w:szCs w:val="21"/>
                </w:rPr>
                <w:delText>Unusual /Suspicious Activities Form (</w:delText>
              </w:r>
              <w:r w:rsidR="009704CC" w:rsidRPr="00A23FA3" w:rsidDel="00135389">
                <w:rPr>
                  <w:rFonts w:ascii="Calibri" w:hAnsi="Calibri" w:cstheme="minorHAnsi"/>
                  <w:szCs w:val="21"/>
                </w:rPr>
                <w:delText xml:space="preserve">from </w:delText>
              </w:r>
              <w:r w:rsidRPr="00A23FA3" w:rsidDel="00135389">
                <w:rPr>
                  <w:rFonts w:ascii="Calibri" w:hAnsi="Calibri" w:cstheme="minorHAnsi"/>
                  <w:szCs w:val="21"/>
                </w:rPr>
                <w:delText>BSA Officer)</w:delText>
              </w:r>
              <w:bookmarkStart w:id="10535" w:name="_Toc520840398"/>
              <w:bookmarkEnd w:id="10535"/>
            </w:del>
          </w:p>
        </w:tc>
        <w:bookmarkStart w:id="10536" w:name="_Toc520840399"/>
        <w:bookmarkEnd w:id="10536"/>
      </w:tr>
      <w:tr w:rsidR="00A23FA3" w:rsidRPr="00A23FA3" w:rsidDel="00135389" w14:paraId="3CE9B183" w14:textId="77777777" w:rsidTr="000A4C9D">
        <w:trPr>
          <w:del w:id="10537" w:author="raye" w:date="2018-07-20T17:11:00Z"/>
        </w:trPr>
        <w:tc>
          <w:tcPr>
            <w:tcW w:w="7230" w:type="dxa"/>
            <w:gridSpan w:val="4"/>
          </w:tcPr>
          <w:p w14:paraId="296E8B03" w14:textId="171F089E" w:rsidR="00E37A32" w:rsidRPr="00A23FA3" w:rsidDel="00135389" w:rsidRDefault="00E77A81" w:rsidP="00C409AC">
            <w:pPr>
              <w:jc w:val="left"/>
              <w:rPr>
                <w:del w:id="10538" w:author="raye" w:date="2018-07-20T17:11:00Z"/>
                <w:rFonts w:ascii="Calibri" w:hAnsi="Calibri" w:cstheme="minorHAnsi"/>
                <w:szCs w:val="21"/>
              </w:rPr>
            </w:pPr>
            <w:del w:id="10539" w:author="raye" w:date="2018-07-20T17:11:00Z">
              <w:r w:rsidRPr="00A23FA3" w:rsidDel="00135389">
                <w:rPr>
                  <w:rFonts w:ascii="Calibri" w:hAnsi="Calibri"/>
                </w:rPr>
                <w:delText>Note: LCD users can use TAB tags to switch to display / view the above information</w:delText>
              </w:r>
              <w:bookmarkStart w:id="10540" w:name="_Toc520840400"/>
              <w:bookmarkEnd w:id="10540"/>
            </w:del>
          </w:p>
          <w:p w14:paraId="412C6E95" w14:textId="1C9A656D" w:rsidR="00E77A81" w:rsidRPr="00A23FA3" w:rsidDel="00135389" w:rsidRDefault="00E77A81" w:rsidP="00A769EC">
            <w:pPr>
              <w:jc w:val="left"/>
              <w:rPr>
                <w:del w:id="10541" w:author="raye" w:date="2018-07-20T17:11:00Z"/>
                <w:rFonts w:ascii="Calibri" w:hAnsi="Calibri" w:cstheme="minorHAnsi"/>
                <w:szCs w:val="21"/>
              </w:rPr>
            </w:pPr>
            <w:bookmarkStart w:id="10542" w:name="_Toc520840401"/>
            <w:bookmarkEnd w:id="10542"/>
          </w:p>
        </w:tc>
        <w:bookmarkStart w:id="10543" w:name="_Toc520840402"/>
        <w:bookmarkEnd w:id="10543"/>
      </w:tr>
    </w:tbl>
    <w:p w14:paraId="54B22B39" w14:textId="6753053A" w:rsidR="00174C8B" w:rsidRPr="00A23FA3" w:rsidDel="00135389" w:rsidRDefault="00E77A81" w:rsidP="00B01F41">
      <w:pPr>
        <w:pStyle w:val="a0"/>
        <w:numPr>
          <w:ilvl w:val="0"/>
          <w:numId w:val="6"/>
        </w:numPr>
        <w:ind w:firstLineChars="0"/>
        <w:jc w:val="left"/>
        <w:rPr>
          <w:del w:id="10544" w:author="raye" w:date="2018-07-20T17:11:00Z"/>
          <w:rFonts w:ascii="Calibri" w:hAnsi="Calibri" w:cstheme="minorHAnsi"/>
          <w:sz w:val="24"/>
          <w:szCs w:val="24"/>
        </w:rPr>
      </w:pPr>
      <w:del w:id="10545" w:author="raye" w:date="2018-07-20T17:11:00Z">
        <w:r w:rsidRPr="00A23FA3" w:rsidDel="00135389">
          <w:rPr>
            <w:rFonts w:ascii="Calibri" w:hAnsi="Calibri" w:cstheme="minorHAnsi"/>
            <w:sz w:val="24"/>
            <w:szCs w:val="24"/>
          </w:rPr>
          <w:delText>Element of feedback area:</w:delText>
        </w:r>
        <w:bookmarkStart w:id="10546" w:name="_Toc520840403"/>
        <w:bookmarkEnd w:id="10546"/>
      </w:del>
    </w:p>
    <w:p w14:paraId="0C120104" w14:textId="76FC7528" w:rsidR="00FF48D0" w:rsidRPr="00A23FA3" w:rsidDel="00135389" w:rsidRDefault="00FF48D0" w:rsidP="008F3E5E">
      <w:pPr>
        <w:pStyle w:val="a0"/>
        <w:ind w:left="845" w:firstLineChars="0" w:firstLine="0"/>
        <w:jc w:val="left"/>
        <w:rPr>
          <w:del w:id="10547" w:author="raye" w:date="2018-07-20T17:11:00Z"/>
          <w:rFonts w:ascii="Calibri" w:hAnsi="Calibri" w:cstheme="minorHAnsi"/>
          <w:sz w:val="24"/>
          <w:szCs w:val="24"/>
        </w:rPr>
      </w:pPr>
      <w:del w:id="10548" w:author="raye" w:date="2018-07-20T17:11:00Z">
        <w:r w:rsidRPr="00A23FA3" w:rsidDel="00135389">
          <w:rPr>
            <w:rFonts w:ascii="Calibri" w:hAnsi="Calibri" w:cstheme="minorHAnsi"/>
            <w:sz w:val="24"/>
            <w:szCs w:val="24"/>
          </w:rPr>
          <w:delText>If this report is a case of applying for an OFAC investigation:</w:delText>
        </w:r>
        <w:bookmarkStart w:id="10549" w:name="_Toc520840404"/>
        <w:bookmarkEnd w:id="10549"/>
      </w:del>
    </w:p>
    <w:tbl>
      <w:tblPr>
        <w:tblStyle w:val="a9"/>
        <w:tblW w:w="0" w:type="auto"/>
        <w:tblInd w:w="845" w:type="dxa"/>
        <w:tblLook w:val="04A0" w:firstRow="1" w:lastRow="0" w:firstColumn="1" w:lastColumn="0" w:noHBand="0" w:noVBand="1"/>
      </w:tblPr>
      <w:tblGrid>
        <w:gridCol w:w="424"/>
        <w:gridCol w:w="1987"/>
        <w:gridCol w:w="1842"/>
        <w:gridCol w:w="2977"/>
      </w:tblGrid>
      <w:tr w:rsidR="00A23FA3" w:rsidRPr="00A23FA3" w:rsidDel="00135389" w14:paraId="6C4BB7A4" w14:textId="77777777" w:rsidTr="006D52B5">
        <w:trPr>
          <w:del w:id="10550" w:author="raye" w:date="2018-07-20T17:11:00Z"/>
        </w:trPr>
        <w:tc>
          <w:tcPr>
            <w:tcW w:w="424" w:type="dxa"/>
            <w:shd w:val="clear" w:color="auto" w:fill="BFBFBF" w:themeFill="background1" w:themeFillShade="BF"/>
          </w:tcPr>
          <w:p w14:paraId="5F85B350" w14:textId="4E277FBC" w:rsidR="00174C8B" w:rsidRPr="00A23FA3" w:rsidDel="00135389" w:rsidRDefault="00174C8B" w:rsidP="00C409AC">
            <w:pPr>
              <w:rPr>
                <w:del w:id="10551" w:author="raye" w:date="2018-07-20T17:11:00Z"/>
                <w:rFonts w:ascii="Calibri" w:hAnsi="Calibri" w:cstheme="minorHAnsi"/>
                <w:szCs w:val="21"/>
              </w:rPr>
            </w:pPr>
            <w:del w:id="10552" w:author="raye" w:date="2018-07-20T17:11:00Z">
              <w:r w:rsidRPr="00A23FA3" w:rsidDel="00135389">
                <w:rPr>
                  <w:rFonts w:ascii="Calibri" w:hAnsi="Calibri" w:cstheme="minorHAnsi"/>
                  <w:szCs w:val="21"/>
                </w:rPr>
                <w:delText>#</w:delText>
              </w:r>
              <w:bookmarkStart w:id="10553" w:name="_Toc520840405"/>
              <w:bookmarkEnd w:id="10553"/>
            </w:del>
          </w:p>
        </w:tc>
        <w:tc>
          <w:tcPr>
            <w:tcW w:w="1987" w:type="dxa"/>
            <w:shd w:val="clear" w:color="auto" w:fill="BFBFBF" w:themeFill="background1" w:themeFillShade="BF"/>
          </w:tcPr>
          <w:p w14:paraId="273CFBF3" w14:textId="556C835A" w:rsidR="00174C8B" w:rsidRPr="00A23FA3" w:rsidDel="00135389" w:rsidRDefault="00AE67F8" w:rsidP="00A769EC">
            <w:pPr>
              <w:rPr>
                <w:del w:id="10554" w:author="raye" w:date="2018-07-20T17:11:00Z"/>
                <w:rFonts w:ascii="Calibri" w:hAnsi="Calibri" w:cstheme="minorHAnsi"/>
                <w:szCs w:val="21"/>
              </w:rPr>
            </w:pPr>
            <w:del w:id="10555" w:author="raye" w:date="2018-07-20T17:11:00Z">
              <w:r w:rsidRPr="00A23FA3" w:rsidDel="00135389">
                <w:rPr>
                  <w:rFonts w:ascii="Calibri" w:hAnsi="Calibri" w:cstheme="minorHAnsi"/>
                  <w:szCs w:val="21"/>
                </w:rPr>
                <w:delText>ITEM</w:delText>
              </w:r>
              <w:bookmarkStart w:id="10556" w:name="_Toc520840406"/>
              <w:bookmarkEnd w:id="10556"/>
            </w:del>
          </w:p>
        </w:tc>
        <w:tc>
          <w:tcPr>
            <w:tcW w:w="1842" w:type="dxa"/>
            <w:shd w:val="clear" w:color="auto" w:fill="BFBFBF" w:themeFill="background1" w:themeFillShade="BF"/>
          </w:tcPr>
          <w:p w14:paraId="699A64BA" w14:textId="3EF8042A" w:rsidR="00174C8B" w:rsidRPr="00A23FA3" w:rsidDel="00135389" w:rsidRDefault="00174C8B" w:rsidP="00774ECE">
            <w:pPr>
              <w:rPr>
                <w:del w:id="10557" w:author="raye" w:date="2018-07-20T17:11:00Z"/>
                <w:rFonts w:ascii="Calibri" w:hAnsi="Calibri" w:cstheme="minorHAnsi"/>
                <w:szCs w:val="21"/>
              </w:rPr>
            </w:pPr>
            <w:del w:id="10558" w:author="raye" w:date="2018-07-20T17:11:00Z">
              <w:r w:rsidRPr="00A23FA3" w:rsidDel="00135389">
                <w:rPr>
                  <w:rFonts w:ascii="Calibri" w:hAnsi="Calibri" w:cstheme="minorHAnsi"/>
                  <w:szCs w:val="21"/>
                </w:rPr>
                <w:delText>NAME</w:delText>
              </w:r>
              <w:bookmarkStart w:id="10559" w:name="_Toc520840407"/>
              <w:bookmarkEnd w:id="10559"/>
            </w:del>
          </w:p>
        </w:tc>
        <w:tc>
          <w:tcPr>
            <w:tcW w:w="2977" w:type="dxa"/>
            <w:shd w:val="clear" w:color="auto" w:fill="BFBFBF" w:themeFill="background1" w:themeFillShade="BF"/>
          </w:tcPr>
          <w:p w14:paraId="63173066" w14:textId="4E241D6C" w:rsidR="00174C8B" w:rsidRPr="00A23FA3" w:rsidDel="00135389" w:rsidRDefault="00AE67F8" w:rsidP="00774ECE">
            <w:pPr>
              <w:rPr>
                <w:del w:id="10560" w:author="raye" w:date="2018-07-20T17:11:00Z"/>
                <w:rFonts w:ascii="Calibri" w:hAnsi="Calibri" w:cstheme="minorHAnsi"/>
                <w:szCs w:val="21"/>
              </w:rPr>
            </w:pPr>
            <w:del w:id="10561" w:author="raye" w:date="2018-07-20T17:11:00Z">
              <w:r w:rsidRPr="00A23FA3" w:rsidDel="00135389">
                <w:rPr>
                  <w:rFonts w:ascii="Calibri" w:hAnsi="Calibri" w:cstheme="minorHAnsi"/>
                  <w:szCs w:val="21"/>
                </w:rPr>
                <w:delText>DESCRIPTION</w:delText>
              </w:r>
              <w:bookmarkStart w:id="10562" w:name="_Toc520840408"/>
              <w:bookmarkEnd w:id="10562"/>
            </w:del>
          </w:p>
        </w:tc>
        <w:bookmarkStart w:id="10563" w:name="_Toc520840409"/>
        <w:bookmarkEnd w:id="10563"/>
      </w:tr>
      <w:tr w:rsidR="00A23FA3" w:rsidRPr="00A23FA3" w:rsidDel="00135389" w14:paraId="2FD1129A" w14:textId="77777777" w:rsidTr="006D52B5">
        <w:trPr>
          <w:del w:id="10564" w:author="raye" w:date="2018-07-20T17:11:00Z"/>
        </w:trPr>
        <w:tc>
          <w:tcPr>
            <w:tcW w:w="424" w:type="dxa"/>
          </w:tcPr>
          <w:p w14:paraId="609EC441" w14:textId="68AD6BFB" w:rsidR="00174C8B" w:rsidRPr="00A23FA3" w:rsidDel="00135389" w:rsidRDefault="00174C8B" w:rsidP="00C409AC">
            <w:pPr>
              <w:rPr>
                <w:del w:id="10565" w:author="raye" w:date="2018-07-20T17:11:00Z"/>
                <w:rFonts w:ascii="Calibri" w:hAnsi="Calibri" w:cstheme="minorHAnsi"/>
                <w:szCs w:val="21"/>
              </w:rPr>
            </w:pPr>
            <w:del w:id="10566" w:author="raye" w:date="2018-07-20T17:11:00Z">
              <w:r w:rsidRPr="00A23FA3" w:rsidDel="00135389">
                <w:rPr>
                  <w:rFonts w:ascii="Calibri" w:hAnsi="Calibri" w:cstheme="minorHAnsi"/>
                  <w:szCs w:val="21"/>
                </w:rPr>
                <w:delText>1</w:delText>
              </w:r>
              <w:bookmarkStart w:id="10567" w:name="_Toc520840410"/>
              <w:bookmarkEnd w:id="10567"/>
            </w:del>
          </w:p>
        </w:tc>
        <w:tc>
          <w:tcPr>
            <w:tcW w:w="1987" w:type="dxa"/>
          </w:tcPr>
          <w:p w14:paraId="45DBD558" w14:textId="09B03946" w:rsidR="00174C8B" w:rsidRPr="00A23FA3" w:rsidDel="00135389" w:rsidRDefault="006D52B5" w:rsidP="00A769EC">
            <w:pPr>
              <w:rPr>
                <w:del w:id="10568" w:author="raye" w:date="2018-07-20T17:11:00Z"/>
                <w:rFonts w:ascii="Calibri" w:hAnsi="Calibri" w:cstheme="minorHAnsi"/>
                <w:szCs w:val="21"/>
              </w:rPr>
            </w:pPr>
            <w:del w:id="10569" w:author="raye" w:date="2018-07-20T17:11:00Z">
              <w:r w:rsidRPr="00A23FA3" w:rsidDel="00135389">
                <w:rPr>
                  <w:rFonts w:ascii="Calibri" w:hAnsi="Calibri" w:cstheme="minorHAnsi"/>
                  <w:szCs w:val="21"/>
                </w:rPr>
                <w:delText>OFAC Result</w:delText>
              </w:r>
              <w:bookmarkStart w:id="10570" w:name="_Toc520840411"/>
              <w:bookmarkEnd w:id="10570"/>
            </w:del>
          </w:p>
        </w:tc>
        <w:tc>
          <w:tcPr>
            <w:tcW w:w="1842" w:type="dxa"/>
          </w:tcPr>
          <w:p w14:paraId="1D9461BE" w14:textId="4891EF6C" w:rsidR="00174C8B" w:rsidRPr="00A23FA3" w:rsidDel="00135389" w:rsidRDefault="00174C8B" w:rsidP="00774ECE">
            <w:pPr>
              <w:rPr>
                <w:del w:id="10571" w:author="raye" w:date="2018-07-20T17:11:00Z"/>
                <w:rFonts w:ascii="Calibri" w:hAnsi="Calibri" w:cstheme="minorHAnsi"/>
                <w:szCs w:val="21"/>
              </w:rPr>
            </w:pPr>
            <w:bookmarkStart w:id="10572" w:name="_Toc520840412"/>
            <w:bookmarkEnd w:id="10572"/>
          </w:p>
        </w:tc>
        <w:tc>
          <w:tcPr>
            <w:tcW w:w="2977" w:type="dxa"/>
          </w:tcPr>
          <w:p w14:paraId="60768885" w14:textId="4DBC30F7" w:rsidR="00174C8B" w:rsidRPr="00A23FA3" w:rsidDel="00135389" w:rsidRDefault="00205B48" w:rsidP="00774ECE">
            <w:pPr>
              <w:rPr>
                <w:del w:id="10573" w:author="raye" w:date="2018-07-20T17:11:00Z"/>
                <w:rFonts w:ascii="Calibri" w:hAnsi="Calibri" w:cstheme="minorHAnsi"/>
                <w:szCs w:val="21"/>
              </w:rPr>
            </w:pPr>
            <w:del w:id="10574" w:author="raye" w:date="2018-07-20T17:11:00Z">
              <w:r w:rsidRPr="00A23FA3" w:rsidDel="00135389">
                <w:rPr>
                  <w:rFonts w:ascii="Calibri" w:hAnsi="Calibri" w:cstheme="minorHAnsi"/>
                  <w:szCs w:val="21"/>
                </w:rPr>
                <w:delText>Mandatory, YES</w:delText>
              </w:r>
              <w:r w:rsidR="006D52B5" w:rsidRPr="00A23FA3" w:rsidDel="00135389">
                <w:rPr>
                  <w:rFonts w:ascii="Calibri" w:hAnsi="Calibri" w:cstheme="minorHAnsi"/>
                  <w:szCs w:val="21"/>
                </w:rPr>
                <w:delText xml:space="preserve"> or No</w:delText>
              </w:r>
              <w:bookmarkStart w:id="10575" w:name="_Toc520840413"/>
              <w:bookmarkEnd w:id="10575"/>
            </w:del>
          </w:p>
        </w:tc>
        <w:bookmarkStart w:id="10576" w:name="_Toc520840414"/>
        <w:bookmarkEnd w:id="10576"/>
      </w:tr>
      <w:tr w:rsidR="00A23FA3" w:rsidRPr="00A23FA3" w:rsidDel="00135389" w14:paraId="02C379E3" w14:textId="77777777" w:rsidTr="006D52B5">
        <w:trPr>
          <w:del w:id="10577" w:author="raye" w:date="2018-07-20T17:11:00Z"/>
        </w:trPr>
        <w:tc>
          <w:tcPr>
            <w:tcW w:w="424" w:type="dxa"/>
          </w:tcPr>
          <w:p w14:paraId="0B10211D" w14:textId="2DB24F85" w:rsidR="00174C8B" w:rsidRPr="00A23FA3" w:rsidDel="00135389" w:rsidRDefault="00174C8B" w:rsidP="00C409AC">
            <w:pPr>
              <w:rPr>
                <w:del w:id="10578" w:author="raye" w:date="2018-07-20T17:11:00Z"/>
                <w:rFonts w:ascii="Calibri" w:hAnsi="Calibri" w:cstheme="minorHAnsi"/>
                <w:szCs w:val="21"/>
              </w:rPr>
            </w:pPr>
            <w:del w:id="10579" w:author="raye" w:date="2018-07-20T17:11:00Z">
              <w:r w:rsidRPr="00A23FA3" w:rsidDel="00135389">
                <w:rPr>
                  <w:rFonts w:ascii="Calibri" w:hAnsi="Calibri" w:cstheme="minorHAnsi"/>
                  <w:szCs w:val="21"/>
                </w:rPr>
                <w:delText>2</w:delText>
              </w:r>
              <w:bookmarkStart w:id="10580" w:name="_Toc520840415"/>
              <w:bookmarkEnd w:id="10580"/>
            </w:del>
          </w:p>
        </w:tc>
        <w:tc>
          <w:tcPr>
            <w:tcW w:w="1987" w:type="dxa"/>
          </w:tcPr>
          <w:p w14:paraId="04D2FF0D" w14:textId="47861BA8" w:rsidR="00174C8B" w:rsidRPr="00A23FA3" w:rsidDel="00135389" w:rsidRDefault="006D52B5" w:rsidP="00A769EC">
            <w:pPr>
              <w:rPr>
                <w:del w:id="10581" w:author="raye" w:date="2018-07-20T17:11:00Z"/>
                <w:rFonts w:ascii="Calibri" w:hAnsi="Calibri" w:cstheme="minorHAnsi"/>
                <w:szCs w:val="21"/>
              </w:rPr>
            </w:pPr>
            <w:del w:id="10582" w:author="raye" w:date="2018-07-20T17:11:00Z">
              <w:r w:rsidRPr="00A23FA3" w:rsidDel="00135389">
                <w:rPr>
                  <w:rFonts w:ascii="Calibri" w:hAnsi="Calibri" w:cstheme="minorHAnsi"/>
                  <w:szCs w:val="21"/>
                </w:rPr>
                <w:delText>Comments</w:delText>
              </w:r>
              <w:bookmarkStart w:id="10583" w:name="_Toc520840416"/>
              <w:bookmarkEnd w:id="10583"/>
            </w:del>
          </w:p>
        </w:tc>
        <w:tc>
          <w:tcPr>
            <w:tcW w:w="1842" w:type="dxa"/>
          </w:tcPr>
          <w:p w14:paraId="2D8F3AF7" w14:textId="7EDFC755" w:rsidR="00174C8B" w:rsidRPr="00A23FA3" w:rsidDel="00135389" w:rsidRDefault="00174C8B" w:rsidP="00774ECE">
            <w:pPr>
              <w:rPr>
                <w:del w:id="10584" w:author="raye" w:date="2018-07-20T17:11:00Z"/>
                <w:rFonts w:ascii="Calibri" w:hAnsi="Calibri" w:cstheme="minorHAnsi"/>
                <w:szCs w:val="21"/>
              </w:rPr>
            </w:pPr>
            <w:bookmarkStart w:id="10585" w:name="_Toc520840417"/>
            <w:bookmarkEnd w:id="10585"/>
          </w:p>
        </w:tc>
        <w:tc>
          <w:tcPr>
            <w:tcW w:w="2977" w:type="dxa"/>
          </w:tcPr>
          <w:p w14:paraId="6AD5D3C5" w14:textId="0F7DDD2E" w:rsidR="00174C8B" w:rsidRPr="00A23FA3" w:rsidDel="00135389" w:rsidRDefault="00FF48D0" w:rsidP="00774ECE">
            <w:pPr>
              <w:rPr>
                <w:del w:id="10586" w:author="raye" w:date="2018-07-20T17:11:00Z"/>
                <w:rFonts w:ascii="Calibri" w:hAnsi="Calibri" w:cstheme="minorHAnsi"/>
                <w:szCs w:val="21"/>
              </w:rPr>
            </w:pPr>
            <w:del w:id="10587" w:author="raye" w:date="2018-07-20T17:11:00Z">
              <w:r w:rsidRPr="00A23FA3" w:rsidDel="00135389">
                <w:rPr>
                  <w:rFonts w:ascii="Calibri" w:hAnsi="Calibri" w:cstheme="minorHAnsi"/>
                  <w:szCs w:val="21"/>
                </w:rPr>
                <w:delText>Optional, Manual input</w:delText>
              </w:r>
              <w:bookmarkStart w:id="10588" w:name="_Toc520840418"/>
              <w:bookmarkEnd w:id="10588"/>
            </w:del>
          </w:p>
        </w:tc>
        <w:bookmarkStart w:id="10589" w:name="_Toc520840419"/>
        <w:bookmarkEnd w:id="10589"/>
      </w:tr>
    </w:tbl>
    <w:p w14:paraId="7D343BBA" w14:textId="519B6D2C" w:rsidR="00FF48D0" w:rsidRPr="00A23FA3" w:rsidDel="00135389" w:rsidRDefault="00FF48D0" w:rsidP="008F3E5E">
      <w:pPr>
        <w:pStyle w:val="a0"/>
        <w:ind w:left="845" w:firstLineChars="0" w:firstLine="0"/>
        <w:jc w:val="left"/>
        <w:rPr>
          <w:del w:id="10590" w:author="raye" w:date="2018-07-20T17:11:00Z"/>
          <w:rFonts w:ascii="Calibri" w:hAnsi="Calibri" w:cstheme="minorHAnsi"/>
          <w:sz w:val="24"/>
          <w:szCs w:val="24"/>
        </w:rPr>
      </w:pPr>
      <w:del w:id="10591" w:author="raye" w:date="2018-07-20T17:11:00Z">
        <w:r w:rsidRPr="00A23FA3" w:rsidDel="00135389">
          <w:rPr>
            <w:rFonts w:ascii="Calibri" w:hAnsi="Calibri" w:cstheme="minorHAnsi"/>
            <w:sz w:val="24"/>
            <w:szCs w:val="24"/>
          </w:rPr>
          <w:delText>If this report belongs to the scenario reported by SAR:</w:delText>
        </w:r>
        <w:bookmarkStart w:id="10592" w:name="_Toc520840420"/>
        <w:bookmarkEnd w:id="10592"/>
      </w:del>
    </w:p>
    <w:tbl>
      <w:tblPr>
        <w:tblStyle w:val="a9"/>
        <w:tblW w:w="0" w:type="auto"/>
        <w:tblInd w:w="845" w:type="dxa"/>
        <w:tblLook w:val="04A0" w:firstRow="1" w:lastRow="0" w:firstColumn="1" w:lastColumn="0" w:noHBand="0" w:noVBand="1"/>
      </w:tblPr>
      <w:tblGrid>
        <w:gridCol w:w="424"/>
        <w:gridCol w:w="1987"/>
        <w:gridCol w:w="1842"/>
        <w:gridCol w:w="2977"/>
      </w:tblGrid>
      <w:tr w:rsidR="00A23FA3" w:rsidRPr="00A23FA3" w:rsidDel="00135389" w14:paraId="2027A813" w14:textId="77777777" w:rsidTr="000A4C9D">
        <w:trPr>
          <w:del w:id="10593" w:author="raye" w:date="2018-07-20T17:11:00Z"/>
        </w:trPr>
        <w:tc>
          <w:tcPr>
            <w:tcW w:w="424" w:type="dxa"/>
            <w:shd w:val="clear" w:color="auto" w:fill="BFBFBF" w:themeFill="background1" w:themeFillShade="BF"/>
          </w:tcPr>
          <w:p w14:paraId="239395D1" w14:textId="52B8049B" w:rsidR="00AE67F8" w:rsidRPr="00A23FA3" w:rsidDel="00135389" w:rsidRDefault="00AE67F8" w:rsidP="00C409AC">
            <w:pPr>
              <w:rPr>
                <w:del w:id="10594" w:author="raye" w:date="2018-07-20T17:11:00Z"/>
                <w:rFonts w:ascii="Calibri" w:hAnsi="Calibri" w:cstheme="minorHAnsi"/>
                <w:szCs w:val="21"/>
              </w:rPr>
            </w:pPr>
            <w:del w:id="10595" w:author="raye" w:date="2018-07-20T17:11:00Z">
              <w:r w:rsidRPr="00A23FA3" w:rsidDel="00135389">
                <w:rPr>
                  <w:rFonts w:ascii="Calibri" w:hAnsi="Calibri" w:cstheme="minorHAnsi"/>
                  <w:szCs w:val="21"/>
                </w:rPr>
                <w:delText>#</w:delText>
              </w:r>
              <w:bookmarkStart w:id="10596" w:name="_Toc520840421"/>
              <w:bookmarkEnd w:id="10596"/>
            </w:del>
          </w:p>
        </w:tc>
        <w:tc>
          <w:tcPr>
            <w:tcW w:w="1987" w:type="dxa"/>
            <w:shd w:val="clear" w:color="auto" w:fill="BFBFBF" w:themeFill="background1" w:themeFillShade="BF"/>
          </w:tcPr>
          <w:p w14:paraId="6FE7335D" w14:textId="78957D0E" w:rsidR="00AE67F8" w:rsidRPr="00A23FA3" w:rsidDel="00135389" w:rsidRDefault="00AE67F8" w:rsidP="00A769EC">
            <w:pPr>
              <w:rPr>
                <w:del w:id="10597" w:author="raye" w:date="2018-07-20T17:11:00Z"/>
                <w:rFonts w:ascii="Calibri" w:hAnsi="Calibri" w:cstheme="minorHAnsi"/>
                <w:szCs w:val="21"/>
              </w:rPr>
            </w:pPr>
            <w:del w:id="10598" w:author="raye" w:date="2018-07-20T17:11:00Z">
              <w:r w:rsidRPr="00A23FA3" w:rsidDel="00135389">
                <w:rPr>
                  <w:rFonts w:ascii="Calibri" w:hAnsi="Calibri" w:cstheme="minorHAnsi"/>
                  <w:szCs w:val="21"/>
                </w:rPr>
                <w:delText>ITEM</w:delText>
              </w:r>
              <w:bookmarkStart w:id="10599" w:name="_Toc520840422"/>
              <w:bookmarkEnd w:id="10599"/>
            </w:del>
          </w:p>
        </w:tc>
        <w:tc>
          <w:tcPr>
            <w:tcW w:w="1842" w:type="dxa"/>
            <w:shd w:val="clear" w:color="auto" w:fill="BFBFBF" w:themeFill="background1" w:themeFillShade="BF"/>
          </w:tcPr>
          <w:p w14:paraId="13AA58B8" w14:textId="19EB7E9F" w:rsidR="00AE67F8" w:rsidRPr="00A23FA3" w:rsidDel="00135389" w:rsidRDefault="00AE67F8" w:rsidP="00774ECE">
            <w:pPr>
              <w:rPr>
                <w:del w:id="10600" w:author="raye" w:date="2018-07-20T17:11:00Z"/>
                <w:rFonts w:ascii="Calibri" w:hAnsi="Calibri" w:cstheme="minorHAnsi"/>
                <w:szCs w:val="21"/>
              </w:rPr>
            </w:pPr>
            <w:del w:id="10601" w:author="raye" w:date="2018-07-20T17:11:00Z">
              <w:r w:rsidRPr="00A23FA3" w:rsidDel="00135389">
                <w:rPr>
                  <w:rFonts w:ascii="Calibri" w:hAnsi="Calibri" w:cstheme="minorHAnsi"/>
                  <w:szCs w:val="21"/>
                </w:rPr>
                <w:delText>NAME</w:delText>
              </w:r>
              <w:bookmarkStart w:id="10602" w:name="_Toc520840423"/>
              <w:bookmarkEnd w:id="10602"/>
            </w:del>
          </w:p>
        </w:tc>
        <w:tc>
          <w:tcPr>
            <w:tcW w:w="2977" w:type="dxa"/>
            <w:shd w:val="clear" w:color="auto" w:fill="BFBFBF" w:themeFill="background1" w:themeFillShade="BF"/>
          </w:tcPr>
          <w:p w14:paraId="091A4DE9" w14:textId="7A65490A" w:rsidR="00AE67F8" w:rsidRPr="00A23FA3" w:rsidDel="00135389" w:rsidRDefault="00AE67F8" w:rsidP="00774ECE">
            <w:pPr>
              <w:rPr>
                <w:del w:id="10603" w:author="raye" w:date="2018-07-20T17:11:00Z"/>
                <w:rFonts w:ascii="Calibri" w:hAnsi="Calibri" w:cstheme="minorHAnsi"/>
                <w:szCs w:val="21"/>
              </w:rPr>
            </w:pPr>
            <w:del w:id="10604" w:author="raye" w:date="2018-07-20T17:11:00Z">
              <w:r w:rsidRPr="00A23FA3" w:rsidDel="00135389">
                <w:rPr>
                  <w:rFonts w:ascii="Calibri" w:hAnsi="Calibri" w:cstheme="minorHAnsi"/>
                  <w:szCs w:val="21"/>
                </w:rPr>
                <w:delText>DESCRIPTION</w:delText>
              </w:r>
              <w:bookmarkStart w:id="10605" w:name="_Toc520840424"/>
              <w:bookmarkEnd w:id="10605"/>
            </w:del>
          </w:p>
        </w:tc>
        <w:bookmarkStart w:id="10606" w:name="_Toc520840425"/>
        <w:bookmarkEnd w:id="10606"/>
      </w:tr>
      <w:tr w:rsidR="00A23FA3" w:rsidRPr="00A23FA3" w:rsidDel="00135389" w14:paraId="2C6793A2" w14:textId="77777777" w:rsidTr="000A4C9D">
        <w:trPr>
          <w:del w:id="10607" w:author="raye" w:date="2018-07-20T17:11:00Z"/>
        </w:trPr>
        <w:tc>
          <w:tcPr>
            <w:tcW w:w="424" w:type="dxa"/>
          </w:tcPr>
          <w:p w14:paraId="0DD60E85" w14:textId="6B80110A" w:rsidR="00AE67F8" w:rsidRPr="00A23FA3" w:rsidDel="00135389" w:rsidRDefault="00AE67F8" w:rsidP="00C409AC">
            <w:pPr>
              <w:rPr>
                <w:del w:id="10608" w:author="raye" w:date="2018-07-20T17:11:00Z"/>
                <w:rFonts w:ascii="Calibri" w:hAnsi="Calibri" w:cstheme="minorHAnsi"/>
                <w:szCs w:val="21"/>
              </w:rPr>
            </w:pPr>
            <w:del w:id="10609" w:author="raye" w:date="2018-07-20T17:11:00Z">
              <w:r w:rsidRPr="00A23FA3" w:rsidDel="00135389">
                <w:rPr>
                  <w:rFonts w:ascii="Calibri" w:hAnsi="Calibri" w:cstheme="minorHAnsi"/>
                  <w:szCs w:val="21"/>
                </w:rPr>
                <w:delText>1</w:delText>
              </w:r>
              <w:bookmarkStart w:id="10610" w:name="_Toc520840426"/>
              <w:bookmarkEnd w:id="10610"/>
            </w:del>
          </w:p>
        </w:tc>
        <w:tc>
          <w:tcPr>
            <w:tcW w:w="1987" w:type="dxa"/>
          </w:tcPr>
          <w:p w14:paraId="67F7AD60" w14:textId="2B1A9A2E" w:rsidR="00AE67F8" w:rsidRPr="00A23FA3" w:rsidDel="00135389" w:rsidRDefault="00AE67F8" w:rsidP="00A769EC">
            <w:pPr>
              <w:rPr>
                <w:del w:id="10611" w:author="raye" w:date="2018-07-20T17:11:00Z"/>
                <w:rFonts w:ascii="Calibri" w:hAnsi="Calibri" w:cstheme="minorHAnsi"/>
                <w:szCs w:val="21"/>
              </w:rPr>
            </w:pPr>
            <w:del w:id="10612" w:author="raye" w:date="2018-07-20T17:11:00Z">
              <w:r w:rsidRPr="00A23FA3" w:rsidDel="00135389">
                <w:rPr>
                  <w:rFonts w:ascii="Calibri" w:hAnsi="Calibri" w:cstheme="minorHAnsi"/>
                  <w:szCs w:val="21"/>
                </w:rPr>
                <w:delText>SAR Result</w:delText>
              </w:r>
              <w:bookmarkStart w:id="10613" w:name="_Toc520840427"/>
              <w:bookmarkEnd w:id="10613"/>
            </w:del>
          </w:p>
        </w:tc>
        <w:tc>
          <w:tcPr>
            <w:tcW w:w="1842" w:type="dxa"/>
          </w:tcPr>
          <w:p w14:paraId="23C32A65" w14:textId="36999FC4" w:rsidR="00AE67F8" w:rsidRPr="00A23FA3" w:rsidDel="00135389" w:rsidRDefault="00AE67F8" w:rsidP="00774ECE">
            <w:pPr>
              <w:rPr>
                <w:del w:id="10614" w:author="raye" w:date="2018-07-20T17:11:00Z"/>
                <w:rFonts w:ascii="Calibri" w:hAnsi="Calibri" w:cstheme="minorHAnsi"/>
                <w:szCs w:val="21"/>
              </w:rPr>
            </w:pPr>
            <w:bookmarkStart w:id="10615" w:name="_Toc520840428"/>
            <w:bookmarkEnd w:id="10615"/>
          </w:p>
        </w:tc>
        <w:tc>
          <w:tcPr>
            <w:tcW w:w="2977" w:type="dxa"/>
          </w:tcPr>
          <w:p w14:paraId="142D60BA" w14:textId="4D39BA28" w:rsidR="00AE67F8" w:rsidRPr="00A23FA3" w:rsidDel="00135389" w:rsidRDefault="00205B48" w:rsidP="00774ECE">
            <w:pPr>
              <w:rPr>
                <w:del w:id="10616" w:author="raye" w:date="2018-07-20T17:11:00Z"/>
                <w:rFonts w:ascii="Calibri" w:hAnsi="Calibri" w:cstheme="minorHAnsi"/>
                <w:szCs w:val="21"/>
              </w:rPr>
            </w:pPr>
            <w:del w:id="10617" w:author="raye" w:date="2018-07-20T17:11:00Z">
              <w:r w:rsidRPr="00A23FA3" w:rsidDel="00135389">
                <w:rPr>
                  <w:rFonts w:ascii="Calibri" w:hAnsi="Calibri" w:cstheme="minorHAnsi"/>
                  <w:szCs w:val="21"/>
                </w:rPr>
                <w:delText>Mandatory,</w:delText>
              </w:r>
              <w:r w:rsidR="00FF48D0" w:rsidRPr="00A23FA3" w:rsidDel="00135389">
                <w:rPr>
                  <w:rFonts w:ascii="Calibri" w:hAnsi="Calibri" w:cstheme="minorHAnsi"/>
                  <w:szCs w:val="21"/>
                </w:rPr>
                <w:delText xml:space="preserve"> Manual Input</w:delText>
              </w:r>
              <w:bookmarkStart w:id="10618" w:name="_Toc520840429"/>
              <w:bookmarkEnd w:id="10618"/>
            </w:del>
          </w:p>
          <w:p w14:paraId="113E3B76" w14:textId="4360B36B" w:rsidR="00AE67F8" w:rsidRPr="00A23FA3" w:rsidDel="00135389" w:rsidRDefault="00AE67F8" w:rsidP="00774ECE">
            <w:pPr>
              <w:rPr>
                <w:del w:id="10619" w:author="raye" w:date="2018-07-20T17:11:00Z"/>
                <w:rFonts w:ascii="Calibri" w:hAnsi="Calibri" w:cstheme="minorHAnsi"/>
                <w:szCs w:val="21"/>
              </w:rPr>
            </w:pPr>
            <w:del w:id="10620" w:author="raye" w:date="2018-07-20T17:11:00Z">
              <w:r w:rsidRPr="00A23FA3" w:rsidDel="00135389">
                <w:rPr>
                  <w:rFonts w:ascii="Calibri" w:hAnsi="Calibri" w:cstheme="minorHAnsi"/>
                  <w:szCs w:val="24"/>
                </w:rPr>
                <w:delText>INVESTIGATION CONTROL LOG#</w:delText>
              </w:r>
              <w:bookmarkStart w:id="10621" w:name="_Toc520840430"/>
              <w:bookmarkEnd w:id="10621"/>
            </w:del>
          </w:p>
        </w:tc>
        <w:bookmarkStart w:id="10622" w:name="_Toc520840431"/>
        <w:bookmarkEnd w:id="10622"/>
      </w:tr>
      <w:tr w:rsidR="00A23FA3" w:rsidRPr="00A23FA3" w:rsidDel="00135389" w14:paraId="1C977735" w14:textId="77777777" w:rsidTr="000A4C9D">
        <w:trPr>
          <w:del w:id="10623" w:author="raye" w:date="2018-07-20T17:11:00Z"/>
        </w:trPr>
        <w:tc>
          <w:tcPr>
            <w:tcW w:w="424" w:type="dxa"/>
          </w:tcPr>
          <w:p w14:paraId="7A0F1822" w14:textId="1465B264" w:rsidR="00AE67F8" w:rsidRPr="00A23FA3" w:rsidDel="00135389" w:rsidRDefault="00AE67F8" w:rsidP="00C409AC">
            <w:pPr>
              <w:rPr>
                <w:del w:id="10624" w:author="raye" w:date="2018-07-20T17:11:00Z"/>
                <w:rFonts w:ascii="Calibri" w:hAnsi="Calibri" w:cstheme="minorHAnsi"/>
                <w:szCs w:val="21"/>
              </w:rPr>
            </w:pPr>
            <w:del w:id="10625" w:author="raye" w:date="2018-07-20T17:11:00Z">
              <w:r w:rsidRPr="00A23FA3" w:rsidDel="00135389">
                <w:rPr>
                  <w:rFonts w:ascii="Calibri" w:hAnsi="Calibri" w:cstheme="minorHAnsi"/>
                  <w:szCs w:val="21"/>
                </w:rPr>
                <w:delText>2</w:delText>
              </w:r>
              <w:bookmarkStart w:id="10626" w:name="_Toc520840432"/>
              <w:bookmarkEnd w:id="10626"/>
            </w:del>
          </w:p>
        </w:tc>
        <w:tc>
          <w:tcPr>
            <w:tcW w:w="1987" w:type="dxa"/>
          </w:tcPr>
          <w:p w14:paraId="301DDBF2" w14:textId="1C79571C" w:rsidR="00AE67F8" w:rsidRPr="00A23FA3" w:rsidDel="00135389" w:rsidRDefault="00AE67F8" w:rsidP="00A769EC">
            <w:pPr>
              <w:rPr>
                <w:del w:id="10627" w:author="raye" w:date="2018-07-20T17:11:00Z"/>
                <w:rFonts w:ascii="Calibri" w:hAnsi="Calibri" w:cstheme="minorHAnsi"/>
                <w:szCs w:val="21"/>
              </w:rPr>
            </w:pPr>
            <w:del w:id="10628" w:author="raye" w:date="2018-07-20T17:11:00Z">
              <w:r w:rsidRPr="00A23FA3" w:rsidDel="00135389">
                <w:rPr>
                  <w:rFonts w:ascii="Calibri" w:hAnsi="Calibri" w:cstheme="minorHAnsi"/>
                  <w:szCs w:val="21"/>
                </w:rPr>
                <w:delText>Comments</w:delText>
              </w:r>
              <w:bookmarkStart w:id="10629" w:name="_Toc520840433"/>
              <w:bookmarkEnd w:id="10629"/>
            </w:del>
          </w:p>
        </w:tc>
        <w:tc>
          <w:tcPr>
            <w:tcW w:w="1842" w:type="dxa"/>
          </w:tcPr>
          <w:p w14:paraId="048B95AE" w14:textId="760F8A29" w:rsidR="00AE67F8" w:rsidRPr="00A23FA3" w:rsidDel="00135389" w:rsidRDefault="00AE67F8" w:rsidP="00774ECE">
            <w:pPr>
              <w:rPr>
                <w:del w:id="10630" w:author="raye" w:date="2018-07-20T17:11:00Z"/>
                <w:rFonts w:ascii="Calibri" w:hAnsi="Calibri" w:cstheme="minorHAnsi"/>
                <w:szCs w:val="21"/>
              </w:rPr>
            </w:pPr>
            <w:bookmarkStart w:id="10631" w:name="_Toc520840434"/>
            <w:bookmarkEnd w:id="10631"/>
          </w:p>
        </w:tc>
        <w:tc>
          <w:tcPr>
            <w:tcW w:w="2977" w:type="dxa"/>
          </w:tcPr>
          <w:p w14:paraId="79F9E19D" w14:textId="68C3A566" w:rsidR="00AE67F8" w:rsidRPr="00A23FA3" w:rsidDel="00135389" w:rsidRDefault="00FF48D0" w:rsidP="00774ECE">
            <w:pPr>
              <w:rPr>
                <w:del w:id="10632" w:author="raye" w:date="2018-07-20T17:11:00Z"/>
                <w:rFonts w:ascii="Calibri" w:hAnsi="Calibri" w:cstheme="minorHAnsi"/>
                <w:szCs w:val="21"/>
              </w:rPr>
            </w:pPr>
            <w:del w:id="10633" w:author="raye" w:date="2018-07-20T17:11:00Z">
              <w:r w:rsidRPr="00A23FA3" w:rsidDel="00135389">
                <w:rPr>
                  <w:rFonts w:ascii="Calibri" w:hAnsi="Calibri" w:cstheme="minorHAnsi"/>
                  <w:szCs w:val="21"/>
                </w:rPr>
                <w:delText>Optional, Manual input</w:delText>
              </w:r>
              <w:bookmarkStart w:id="10634" w:name="_Toc520840435"/>
              <w:bookmarkEnd w:id="10634"/>
            </w:del>
          </w:p>
        </w:tc>
        <w:bookmarkStart w:id="10635" w:name="_Toc520840436"/>
        <w:bookmarkEnd w:id="10635"/>
      </w:tr>
    </w:tbl>
    <w:p w14:paraId="373FC0D7" w14:textId="0007A398" w:rsidR="00174C8B" w:rsidRPr="00A23FA3" w:rsidDel="00135389" w:rsidRDefault="00FF48D0" w:rsidP="00B01F41">
      <w:pPr>
        <w:pStyle w:val="a0"/>
        <w:numPr>
          <w:ilvl w:val="0"/>
          <w:numId w:val="6"/>
        </w:numPr>
        <w:ind w:firstLineChars="0"/>
        <w:jc w:val="left"/>
        <w:rPr>
          <w:del w:id="10636" w:author="raye" w:date="2018-07-20T17:11:00Z"/>
          <w:rFonts w:ascii="Calibri" w:hAnsi="Calibri" w:cstheme="minorHAnsi"/>
          <w:sz w:val="24"/>
          <w:szCs w:val="24"/>
        </w:rPr>
      </w:pPr>
      <w:del w:id="10637" w:author="raye" w:date="2018-07-20T17:11:00Z">
        <w:r w:rsidRPr="00A23FA3" w:rsidDel="00135389">
          <w:rPr>
            <w:rFonts w:ascii="Calibri" w:hAnsi="Calibri" w:cstheme="minorHAnsi"/>
            <w:sz w:val="24"/>
            <w:szCs w:val="24"/>
          </w:rPr>
          <w:delText xml:space="preserve">Link and </w:delText>
        </w:r>
        <w:r w:rsidR="001F35C5" w:rsidRPr="00A23FA3" w:rsidDel="00135389">
          <w:rPr>
            <w:rFonts w:ascii="Calibri" w:hAnsi="Calibri" w:cstheme="minorHAnsi"/>
            <w:sz w:val="24"/>
            <w:szCs w:val="24"/>
          </w:rPr>
          <w:delText>button</w:delText>
        </w:r>
        <w:bookmarkStart w:id="10638" w:name="_Toc520840437"/>
        <w:bookmarkEnd w:id="10638"/>
      </w:del>
    </w:p>
    <w:tbl>
      <w:tblPr>
        <w:tblStyle w:val="a9"/>
        <w:tblW w:w="0" w:type="auto"/>
        <w:tblInd w:w="845" w:type="dxa"/>
        <w:tblLook w:val="04A0" w:firstRow="1" w:lastRow="0" w:firstColumn="1" w:lastColumn="0" w:noHBand="0" w:noVBand="1"/>
      </w:tblPr>
      <w:tblGrid>
        <w:gridCol w:w="424"/>
        <w:gridCol w:w="1987"/>
        <w:gridCol w:w="4819"/>
      </w:tblGrid>
      <w:tr w:rsidR="00A23FA3" w:rsidRPr="00A23FA3" w:rsidDel="00135389" w14:paraId="79C4FF6C" w14:textId="77777777" w:rsidTr="00AE67F8">
        <w:trPr>
          <w:del w:id="10639" w:author="raye" w:date="2018-07-20T17:11:00Z"/>
        </w:trPr>
        <w:tc>
          <w:tcPr>
            <w:tcW w:w="424" w:type="dxa"/>
            <w:shd w:val="clear" w:color="auto" w:fill="BFBFBF" w:themeFill="background1" w:themeFillShade="BF"/>
          </w:tcPr>
          <w:p w14:paraId="08F58497" w14:textId="401BC0E8" w:rsidR="00AE67F8" w:rsidRPr="00A23FA3" w:rsidDel="00135389" w:rsidRDefault="00AE67F8" w:rsidP="00C409AC">
            <w:pPr>
              <w:rPr>
                <w:del w:id="10640" w:author="raye" w:date="2018-07-20T17:11:00Z"/>
                <w:rFonts w:ascii="Calibri" w:hAnsi="Calibri" w:cstheme="minorHAnsi"/>
                <w:szCs w:val="21"/>
              </w:rPr>
            </w:pPr>
            <w:del w:id="10641" w:author="raye" w:date="2018-07-20T17:11:00Z">
              <w:r w:rsidRPr="00A23FA3" w:rsidDel="00135389">
                <w:rPr>
                  <w:rFonts w:ascii="Calibri" w:hAnsi="Calibri" w:cstheme="minorHAnsi"/>
                  <w:szCs w:val="21"/>
                </w:rPr>
                <w:delText>#</w:delText>
              </w:r>
              <w:bookmarkStart w:id="10642" w:name="_Toc520840438"/>
              <w:bookmarkEnd w:id="10642"/>
            </w:del>
          </w:p>
        </w:tc>
        <w:tc>
          <w:tcPr>
            <w:tcW w:w="1987" w:type="dxa"/>
            <w:shd w:val="clear" w:color="auto" w:fill="BFBFBF" w:themeFill="background1" w:themeFillShade="BF"/>
          </w:tcPr>
          <w:p w14:paraId="4DEC3F30" w14:textId="03C45117" w:rsidR="00AE67F8" w:rsidRPr="00A23FA3" w:rsidDel="00135389" w:rsidRDefault="00AE67F8" w:rsidP="00A769EC">
            <w:pPr>
              <w:rPr>
                <w:del w:id="10643" w:author="raye" w:date="2018-07-20T17:11:00Z"/>
                <w:rFonts w:ascii="Calibri" w:hAnsi="Calibri" w:cstheme="minorHAnsi"/>
                <w:szCs w:val="21"/>
              </w:rPr>
            </w:pPr>
            <w:del w:id="10644" w:author="raye" w:date="2018-07-20T17:11:00Z">
              <w:r w:rsidRPr="00A23FA3" w:rsidDel="00135389">
                <w:rPr>
                  <w:rFonts w:ascii="Calibri" w:hAnsi="Calibri" w:cstheme="minorHAnsi"/>
                  <w:szCs w:val="21"/>
                </w:rPr>
                <w:delText>ITEM</w:delText>
              </w:r>
              <w:bookmarkStart w:id="10645" w:name="_Toc520840439"/>
              <w:bookmarkEnd w:id="10645"/>
            </w:del>
          </w:p>
        </w:tc>
        <w:tc>
          <w:tcPr>
            <w:tcW w:w="4819" w:type="dxa"/>
            <w:shd w:val="clear" w:color="auto" w:fill="BFBFBF" w:themeFill="background1" w:themeFillShade="BF"/>
          </w:tcPr>
          <w:p w14:paraId="089CA1F4" w14:textId="26CF85B4" w:rsidR="00AE67F8" w:rsidRPr="00A23FA3" w:rsidDel="00135389" w:rsidRDefault="00AE67F8" w:rsidP="00774ECE">
            <w:pPr>
              <w:rPr>
                <w:del w:id="10646" w:author="raye" w:date="2018-07-20T17:11:00Z"/>
                <w:rFonts w:ascii="Calibri" w:hAnsi="Calibri" w:cstheme="minorHAnsi"/>
                <w:szCs w:val="21"/>
              </w:rPr>
            </w:pPr>
            <w:del w:id="10647" w:author="raye" w:date="2018-07-20T17:11:00Z">
              <w:r w:rsidRPr="00A23FA3" w:rsidDel="00135389">
                <w:rPr>
                  <w:rFonts w:ascii="Calibri" w:hAnsi="Calibri" w:cstheme="minorHAnsi"/>
                  <w:szCs w:val="21"/>
                </w:rPr>
                <w:delText>DESCRIPTION</w:delText>
              </w:r>
              <w:bookmarkStart w:id="10648" w:name="_Toc520840440"/>
              <w:bookmarkEnd w:id="10648"/>
            </w:del>
          </w:p>
        </w:tc>
        <w:bookmarkStart w:id="10649" w:name="_Toc520840441"/>
        <w:bookmarkEnd w:id="10649"/>
      </w:tr>
      <w:tr w:rsidR="00A23FA3" w:rsidRPr="00A23FA3" w:rsidDel="00135389" w14:paraId="1587C3E7" w14:textId="77777777" w:rsidTr="00AE67F8">
        <w:trPr>
          <w:del w:id="10650" w:author="raye" w:date="2018-07-20T17:11:00Z"/>
        </w:trPr>
        <w:tc>
          <w:tcPr>
            <w:tcW w:w="424" w:type="dxa"/>
          </w:tcPr>
          <w:p w14:paraId="53D1CBF2" w14:textId="47D241B4" w:rsidR="00AE67F8" w:rsidRPr="00A23FA3" w:rsidDel="00135389" w:rsidRDefault="00AE67F8" w:rsidP="00C409AC">
            <w:pPr>
              <w:rPr>
                <w:del w:id="10651" w:author="raye" w:date="2018-07-20T17:11:00Z"/>
                <w:rFonts w:ascii="Calibri" w:hAnsi="Calibri" w:cstheme="minorHAnsi"/>
                <w:szCs w:val="21"/>
              </w:rPr>
            </w:pPr>
            <w:del w:id="10652" w:author="raye" w:date="2018-07-20T17:11:00Z">
              <w:r w:rsidRPr="00A23FA3" w:rsidDel="00135389">
                <w:rPr>
                  <w:rFonts w:ascii="Calibri" w:hAnsi="Calibri" w:cstheme="minorHAnsi"/>
                  <w:szCs w:val="21"/>
                </w:rPr>
                <w:delText>1</w:delText>
              </w:r>
              <w:bookmarkStart w:id="10653" w:name="_Toc520840442"/>
              <w:bookmarkEnd w:id="10653"/>
            </w:del>
          </w:p>
        </w:tc>
        <w:tc>
          <w:tcPr>
            <w:tcW w:w="1987" w:type="dxa"/>
          </w:tcPr>
          <w:p w14:paraId="3289DF27" w14:textId="022CD98B" w:rsidR="00AE67F8" w:rsidRPr="00A23FA3" w:rsidDel="00135389" w:rsidRDefault="00AE67F8" w:rsidP="00A769EC">
            <w:pPr>
              <w:rPr>
                <w:del w:id="10654" w:author="raye" w:date="2018-07-20T17:11:00Z"/>
                <w:rFonts w:ascii="Calibri" w:hAnsi="Calibri" w:cstheme="minorHAnsi"/>
                <w:szCs w:val="21"/>
              </w:rPr>
            </w:pPr>
            <w:del w:id="10655" w:author="raye" w:date="2018-07-20T17:11:00Z">
              <w:r w:rsidRPr="00A23FA3" w:rsidDel="00135389">
                <w:rPr>
                  <w:rFonts w:ascii="Calibri" w:hAnsi="Calibri" w:cstheme="minorHAnsi"/>
                  <w:szCs w:val="21"/>
                </w:rPr>
                <w:delText>"OK"</w:delText>
              </w:r>
              <w:r w:rsidR="00FF48D0" w:rsidRPr="00A23FA3" w:rsidDel="00135389">
                <w:rPr>
                  <w:rFonts w:ascii="Calibri" w:hAnsi="Calibri" w:cstheme="minorHAnsi"/>
                  <w:szCs w:val="21"/>
                </w:rPr>
                <w:delText xml:space="preserve"> </w:delText>
              </w:r>
              <w:r w:rsidR="001F35C5" w:rsidRPr="00A23FA3" w:rsidDel="00135389">
                <w:rPr>
                  <w:rFonts w:ascii="Calibri" w:hAnsi="Calibri" w:cstheme="minorHAnsi"/>
                  <w:szCs w:val="21"/>
                </w:rPr>
                <w:delText>button</w:delText>
              </w:r>
              <w:bookmarkStart w:id="10656" w:name="_Toc520840443"/>
              <w:bookmarkEnd w:id="10656"/>
            </w:del>
          </w:p>
        </w:tc>
        <w:tc>
          <w:tcPr>
            <w:tcW w:w="4819" w:type="dxa"/>
          </w:tcPr>
          <w:p w14:paraId="1E68E02D" w14:textId="1E24E94C" w:rsidR="00FF48D0" w:rsidRPr="00A23FA3" w:rsidDel="00135389" w:rsidRDefault="00FF48D0" w:rsidP="00774ECE">
            <w:pPr>
              <w:rPr>
                <w:del w:id="10657" w:author="raye" w:date="2018-07-20T17:11:00Z"/>
                <w:rFonts w:ascii="Calibri" w:hAnsi="Calibri" w:cstheme="minorHAnsi"/>
                <w:szCs w:val="21"/>
              </w:rPr>
            </w:pPr>
            <w:del w:id="10658" w:author="raye" w:date="2018-07-20T17:11:00Z">
              <w:r w:rsidRPr="00A23FA3" w:rsidDel="00135389">
                <w:rPr>
                  <w:rFonts w:ascii="Calibri" w:hAnsi="Calibri" w:cstheme="minorHAnsi"/>
                  <w:szCs w:val="21"/>
                </w:rPr>
                <w:delText xml:space="preserve">Click to save the result of LCD user input, prompt the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to succeed, and return LCD Case Lis page.</w:delText>
              </w:r>
              <w:bookmarkStart w:id="10659" w:name="_Toc520840444"/>
              <w:bookmarkEnd w:id="10659"/>
            </w:del>
          </w:p>
          <w:p w14:paraId="6FF259EE" w14:textId="0916D9AF" w:rsidR="00AE67F8" w:rsidRPr="00A23FA3" w:rsidDel="00135389" w:rsidRDefault="00AE67F8" w:rsidP="00774ECE">
            <w:pPr>
              <w:rPr>
                <w:del w:id="10660" w:author="raye" w:date="2018-07-20T17:11:00Z"/>
                <w:rFonts w:ascii="Calibri" w:hAnsi="Calibri" w:cstheme="minorHAnsi"/>
                <w:szCs w:val="21"/>
              </w:rPr>
            </w:pPr>
            <w:bookmarkStart w:id="10661" w:name="_Toc520840445"/>
            <w:bookmarkEnd w:id="10661"/>
          </w:p>
        </w:tc>
        <w:bookmarkStart w:id="10662" w:name="_Toc520840446"/>
        <w:bookmarkEnd w:id="10662"/>
      </w:tr>
      <w:tr w:rsidR="00AE67F8" w:rsidRPr="00A23FA3" w:rsidDel="00135389" w14:paraId="0FA7E588" w14:textId="0ABD69F2" w:rsidTr="00AE67F8">
        <w:trPr>
          <w:del w:id="10663" w:author="raye" w:date="2018-07-20T17:11:00Z"/>
        </w:trPr>
        <w:tc>
          <w:tcPr>
            <w:tcW w:w="424" w:type="dxa"/>
          </w:tcPr>
          <w:p w14:paraId="6C57D693" w14:textId="2A99DAF6" w:rsidR="00AE67F8" w:rsidRPr="00A23FA3" w:rsidDel="00135389" w:rsidRDefault="00AE67F8" w:rsidP="00C409AC">
            <w:pPr>
              <w:rPr>
                <w:del w:id="10664" w:author="raye" w:date="2018-07-20T17:11:00Z"/>
                <w:rFonts w:ascii="Calibri" w:hAnsi="Calibri" w:cstheme="minorHAnsi"/>
                <w:szCs w:val="21"/>
              </w:rPr>
            </w:pPr>
            <w:del w:id="10665" w:author="raye" w:date="2018-07-20T17:11:00Z">
              <w:r w:rsidRPr="00A23FA3" w:rsidDel="00135389">
                <w:rPr>
                  <w:rFonts w:ascii="Calibri" w:hAnsi="Calibri" w:cstheme="minorHAnsi"/>
                  <w:szCs w:val="21"/>
                </w:rPr>
                <w:delText>2</w:delText>
              </w:r>
              <w:bookmarkStart w:id="10666" w:name="_Toc520840447"/>
              <w:bookmarkEnd w:id="10666"/>
            </w:del>
          </w:p>
        </w:tc>
        <w:tc>
          <w:tcPr>
            <w:tcW w:w="1987" w:type="dxa"/>
          </w:tcPr>
          <w:p w14:paraId="00CFBC3E" w14:textId="30558326" w:rsidR="00AE67F8" w:rsidRPr="00A23FA3" w:rsidDel="00135389" w:rsidRDefault="00AE67F8" w:rsidP="00A769EC">
            <w:pPr>
              <w:rPr>
                <w:del w:id="10667" w:author="raye" w:date="2018-07-20T17:11:00Z"/>
                <w:rFonts w:ascii="Calibri" w:hAnsi="Calibri" w:cstheme="minorHAnsi"/>
                <w:szCs w:val="21"/>
              </w:rPr>
            </w:pPr>
            <w:del w:id="10668" w:author="raye" w:date="2018-07-20T17:11:00Z">
              <w:r w:rsidRPr="00A23FA3" w:rsidDel="00135389">
                <w:rPr>
                  <w:rFonts w:ascii="Calibri" w:hAnsi="Calibri" w:cstheme="minorHAnsi"/>
                  <w:szCs w:val="21"/>
                </w:rPr>
                <w:delText>"Cancel"</w:delText>
              </w:r>
              <w:r w:rsidR="00FF48D0" w:rsidRPr="00A23FA3" w:rsidDel="00135389">
                <w:rPr>
                  <w:rFonts w:ascii="Calibri" w:hAnsi="Calibri" w:cstheme="minorHAnsi"/>
                  <w:szCs w:val="21"/>
                </w:rPr>
                <w:delText xml:space="preserve"> </w:delText>
              </w:r>
              <w:r w:rsidR="001F35C5" w:rsidRPr="00A23FA3" w:rsidDel="00135389">
                <w:rPr>
                  <w:rFonts w:ascii="Calibri" w:hAnsi="Calibri" w:cstheme="minorHAnsi"/>
                  <w:szCs w:val="21"/>
                </w:rPr>
                <w:delText>button</w:delText>
              </w:r>
              <w:bookmarkStart w:id="10669" w:name="_Toc520840448"/>
              <w:bookmarkEnd w:id="10669"/>
            </w:del>
          </w:p>
        </w:tc>
        <w:tc>
          <w:tcPr>
            <w:tcW w:w="4819" w:type="dxa"/>
          </w:tcPr>
          <w:p w14:paraId="70B42547" w14:textId="5B95099E" w:rsidR="00FF48D0" w:rsidRPr="00A23FA3" w:rsidDel="00135389" w:rsidRDefault="00FF48D0" w:rsidP="00774ECE">
            <w:pPr>
              <w:rPr>
                <w:del w:id="10670" w:author="raye" w:date="2018-07-20T17:11:00Z"/>
                <w:rFonts w:ascii="Calibri" w:hAnsi="Calibri"/>
              </w:rPr>
            </w:pPr>
            <w:del w:id="10671" w:author="raye" w:date="2018-07-20T17:11:00Z">
              <w:r w:rsidRPr="00A23FA3" w:rsidDel="00135389">
                <w:rPr>
                  <w:rFonts w:ascii="Calibri" w:hAnsi="Calibri"/>
                </w:rPr>
                <w:delText>Give up Review and feedback, click and return directly to LCD Case Lis page.</w:delText>
              </w:r>
              <w:bookmarkStart w:id="10672" w:name="_Toc520840449"/>
              <w:bookmarkEnd w:id="10672"/>
            </w:del>
          </w:p>
          <w:p w14:paraId="7B232DFB" w14:textId="7F9ED0CE" w:rsidR="00AE67F8" w:rsidRPr="00A23FA3" w:rsidDel="00135389" w:rsidRDefault="00AE67F8" w:rsidP="00774ECE">
            <w:pPr>
              <w:rPr>
                <w:del w:id="10673" w:author="raye" w:date="2018-07-20T17:11:00Z"/>
                <w:rFonts w:ascii="Calibri" w:hAnsi="Calibri" w:cstheme="minorHAnsi"/>
                <w:szCs w:val="21"/>
              </w:rPr>
            </w:pPr>
            <w:bookmarkStart w:id="10674" w:name="_Toc520840450"/>
            <w:bookmarkEnd w:id="10674"/>
          </w:p>
        </w:tc>
        <w:bookmarkStart w:id="10675" w:name="_Toc520840451"/>
        <w:bookmarkEnd w:id="10675"/>
      </w:tr>
    </w:tbl>
    <w:p w14:paraId="4E2C38B2" w14:textId="1F962D2D" w:rsidR="00CD61D8" w:rsidRPr="00A23FA3" w:rsidDel="00135389" w:rsidRDefault="00CD61D8" w:rsidP="008F3E5E">
      <w:pPr>
        <w:pStyle w:val="a0"/>
        <w:ind w:left="845" w:firstLineChars="0" w:firstLine="0"/>
        <w:jc w:val="left"/>
        <w:rPr>
          <w:del w:id="10676" w:author="raye" w:date="2018-07-20T17:11:00Z"/>
          <w:rFonts w:ascii="Calibri" w:hAnsi="Calibri" w:cstheme="minorHAnsi"/>
          <w:sz w:val="24"/>
          <w:szCs w:val="24"/>
        </w:rPr>
      </w:pPr>
      <w:bookmarkStart w:id="10677" w:name="_Toc520840452"/>
      <w:bookmarkEnd w:id="10677"/>
    </w:p>
    <w:p w14:paraId="52F6424F" w14:textId="15DF52E7" w:rsidR="005F5A4D" w:rsidRPr="00A23FA3" w:rsidDel="00135389" w:rsidRDefault="005F5A4D" w:rsidP="008F3E5E">
      <w:pPr>
        <w:widowControl/>
        <w:jc w:val="left"/>
        <w:rPr>
          <w:del w:id="10678" w:author="raye" w:date="2018-07-20T17:11:00Z"/>
          <w:rFonts w:ascii="Calibri" w:hAnsi="Calibri" w:cstheme="minorHAnsi"/>
          <w:b/>
          <w:bCs/>
          <w:sz w:val="32"/>
          <w:szCs w:val="32"/>
        </w:rPr>
      </w:pPr>
      <w:del w:id="10679" w:author="raye" w:date="2018-07-20T17:11:00Z">
        <w:r w:rsidRPr="00A23FA3" w:rsidDel="00135389">
          <w:rPr>
            <w:rFonts w:ascii="Calibri" w:hAnsi="Calibri" w:cstheme="minorHAnsi"/>
          </w:rPr>
          <w:br w:type="page"/>
        </w:r>
      </w:del>
    </w:p>
    <w:p w14:paraId="248C8B3E" w14:textId="27BAAC63" w:rsidR="00CD61D8" w:rsidRPr="00A23FA3" w:rsidDel="00135389" w:rsidRDefault="00735D31">
      <w:pPr>
        <w:pStyle w:val="3"/>
        <w:keepNext w:val="0"/>
        <w:keepLines w:val="0"/>
        <w:numPr>
          <w:ilvl w:val="3"/>
          <w:numId w:val="15"/>
        </w:numPr>
        <w:spacing w:before="0" w:after="120" w:line="240" w:lineRule="auto"/>
        <w:rPr>
          <w:del w:id="10680" w:author="raye" w:date="2018-07-20T17:11:00Z"/>
          <w:rFonts w:ascii="Calibri" w:hAnsi="Calibri" w:cstheme="minorHAnsi"/>
        </w:rPr>
        <w:pPrChange w:id="10681" w:author="raye" w:date="2018-07-17T11:05:00Z">
          <w:pPr>
            <w:pStyle w:val="3"/>
            <w:keepNext w:val="0"/>
            <w:keepLines w:val="0"/>
            <w:numPr>
              <w:ilvl w:val="2"/>
              <w:numId w:val="3"/>
            </w:numPr>
            <w:spacing w:before="0" w:after="120" w:line="240" w:lineRule="auto"/>
            <w:ind w:left="709" w:hanging="709"/>
          </w:pPr>
        </w:pPrChange>
      </w:pPr>
      <w:bookmarkStart w:id="10682" w:name="_Toc512250261"/>
      <w:del w:id="10683" w:author="raye" w:date="2018-07-20T17:11:00Z">
        <w:r w:rsidRPr="00A23FA3" w:rsidDel="00135389">
          <w:rPr>
            <w:rFonts w:ascii="Calibri" w:hAnsi="Calibri" w:cstheme="minorHAnsi"/>
          </w:rPr>
          <w:delText xml:space="preserve">Administrator: </w:delText>
        </w:r>
        <w:r w:rsidR="007C6646" w:rsidRPr="00A23FA3" w:rsidDel="00135389">
          <w:rPr>
            <w:rFonts w:ascii="Calibri" w:hAnsi="Calibri" w:cstheme="minorHAnsi"/>
          </w:rPr>
          <w:delText>Exception Process</w:delText>
        </w:r>
        <w:r w:rsidRPr="00A23FA3" w:rsidDel="00135389">
          <w:rPr>
            <w:rFonts w:ascii="Calibri" w:hAnsi="Calibri" w:cstheme="minorHAnsi"/>
          </w:rPr>
          <w:delText xml:space="preserve"> Page</w:delText>
        </w:r>
        <w:bookmarkStart w:id="10684" w:name="_Toc520840453"/>
        <w:bookmarkEnd w:id="10682"/>
        <w:bookmarkEnd w:id="10684"/>
      </w:del>
    </w:p>
    <w:p w14:paraId="4CF65624" w14:textId="6FF1B97F" w:rsidR="00F8503B" w:rsidRPr="00A23FA3" w:rsidDel="00135389" w:rsidRDefault="00F8503B" w:rsidP="008F3E5E">
      <w:pPr>
        <w:spacing w:afterLines="50" w:after="156"/>
        <w:ind w:firstLineChars="177" w:firstLine="425"/>
        <w:rPr>
          <w:del w:id="10685" w:author="raye" w:date="2018-07-20T17:11:00Z"/>
          <w:rFonts w:ascii="Calibri" w:hAnsi="Calibri" w:cstheme="minorHAnsi"/>
          <w:sz w:val="24"/>
        </w:rPr>
      </w:pPr>
      <w:del w:id="10686" w:author="raye" w:date="2018-07-20T17:11:00Z">
        <w:r w:rsidRPr="00A23FA3" w:rsidDel="00135389">
          <w:rPr>
            <w:rFonts w:ascii="Calibri" w:hAnsi="Calibri" w:cstheme="minorHAnsi"/>
            <w:sz w:val="24"/>
          </w:rPr>
          <w:delText xml:space="preserve">During workflow control, when a Case has been assigned to a role user, other users do not have permission to operate on the case. </w:delText>
        </w:r>
        <w:r w:rsidR="00205B48" w:rsidRPr="00A23FA3" w:rsidDel="00135389">
          <w:rPr>
            <w:rFonts w:ascii="Calibri" w:hAnsi="Calibri" w:cstheme="minorHAnsi"/>
            <w:sz w:val="24"/>
          </w:rPr>
          <w:delText>To</w:delText>
        </w:r>
        <w:r w:rsidRPr="00A23FA3" w:rsidDel="00135389">
          <w:rPr>
            <w:rFonts w:ascii="Calibri" w:hAnsi="Calibri" w:cstheme="minorHAnsi"/>
            <w:sz w:val="24"/>
          </w:rPr>
          <w:delText xml:space="preserve"> avoid the situation that the current case dispatch user cannot continue processing and other users cannot operate, the system allows the process manager to return an assigned case to the pending status within the system so that other users can take over the case.</w:delText>
        </w:r>
        <w:bookmarkStart w:id="10687" w:name="_Toc520840454"/>
        <w:bookmarkEnd w:id="10687"/>
      </w:del>
    </w:p>
    <w:p w14:paraId="728CB2D4" w14:textId="27662A4F" w:rsidR="00735D31" w:rsidRPr="00A23FA3" w:rsidDel="00135389" w:rsidRDefault="00735D31" w:rsidP="00B01F41">
      <w:pPr>
        <w:pStyle w:val="a0"/>
        <w:numPr>
          <w:ilvl w:val="0"/>
          <w:numId w:val="12"/>
        </w:numPr>
        <w:ind w:firstLineChars="0"/>
        <w:jc w:val="left"/>
        <w:rPr>
          <w:del w:id="10688" w:author="raye" w:date="2018-07-20T17:11:00Z"/>
          <w:rFonts w:ascii="Calibri" w:hAnsi="Calibri" w:cstheme="minorHAnsi"/>
          <w:b/>
          <w:sz w:val="28"/>
          <w:szCs w:val="24"/>
        </w:rPr>
      </w:pPr>
      <w:del w:id="10689" w:author="raye" w:date="2018-07-20T17:11:00Z">
        <w:r w:rsidRPr="00A23FA3" w:rsidDel="00135389">
          <w:rPr>
            <w:rFonts w:ascii="Calibri" w:hAnsi="Calibri" w:cstheme="minorHAnsi"/>
            <w:b/>
            <w:sz w:val="28"/>
            <w:szCs w:val="24"/>
          </w:rPr>
          <w:delText>UI Diagram &amp; illustration</w:delText>
        </w:r>
        <w:bookmarkStart w:id="10690" w:name="_Toc520840455"/>
        <w:bookmarkEnd w:id="10690"/>
      </w:del>
    </w:p>
    <w:p w14:paraId="0A9BC0E7" w14:textId="4D72C0D3" w:rsidR="00A63BC8" w:rsidRPr="00A23FA3" w:rsidDel="00135389" w:rsidRDefault="00A63BC8" w:rsidP="008F3E5E">
      <w:pPr>
        <w:jc w:val="center"/>
        <w:rPr>
          <w:del w:id="10691" w:author="raye" w:date="2018-07-20T17:11:00Z"/>
          <w:rFonts w:ascii="Calibri" w:hAnsi="Calibri" w:cstheme="minorHAnsi"/>
          <w:sz w:val="24"/>
          <w:szCs w:val="24"/>
        </w:rPr>
      </w:pPr>
      <w:del w:id="10692" w:author="raye" w:date="2018-07-20T17:11:00Z">
        <w:r w:rsidRPr="00A23FA3" w:rsidDel="00135389">
          <w:rPr>
            <w:rFonts w:ascii="Calibri" w:hAnsi="Calibri" w:cstheme="minorHAnsi"/>
            <w:noProof/>
            <w:sz w:val="24"/>
            <w:szCs w:val="24"/>
          </w:rPr>
          <w:drawing>
            <wp:inline distT="0" distB="0" distL="0" distR="0" wp14:anchorId="525AB132" wp14:editId="3E8BAEFF">
              <wp:extent cx="5020715" cy="27432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28754" cy="2747592"/>
                      </a:xfrm>
                      <a:prstGeom prst="rect">
                        <a:avLst/>
                      </a:prstGeom>
                      <a:noFill/>
                    </pic:spPr>
                  </pic:pic>
                </a:graphicData>
              </a:graphic>
            </wp:inline>
          </w:drawing>
        </w:r>
        <w:bookmarkStart w:id="10693" w:name="_Toc520840456"/>
        <w:bookmarkEnd w:id="10693"/>
      </w:del>
    </w:p>
    <w:p w14:paraId="4488381F" w14:textId="743B6C7C" w:rsidR="00E55BE8" w:rsidRPr="00A23FA3" w:rsidDel="00135389" w:rsidRDefault="00FF48D0" w:rsidP="008F3E5E">
      <w:pPr>
        <w:rPr>
          <w:del w:id="10694" w:author="raye" w:date="2018-07-20T17:11:00Z"/>
          <w:rFonts w:ascii="Calibri" w:hAnsi="Calibri" w:cstheme="minorHAnsi"/>
          <w:i/>
          <w:sz w:val="24"/>
        </w:rPr>
      </w:pPr>
      <w:del w:id="10695" w:author="raye" w:date="2018-07-20T17:11:00Z">
        <w:r w:rsidRPr="00A23FA3" w:rsidDel="00135389">
          <w:rPr>
            <w:rFonts w:ascii="Calibri" w:hAnsi="Calibri" w:cstheme="minorHAnsi"/>
            <w:i/>
            <w:sz w:val="24"/>
          </w:rPr>
          <w:delText>Page description:</w:delText>
        </w:r>
        <w:bookmarkStart w:id="10696" w:name="_Toc520840457"/>
        <w:bookmarkEnd w:id="10696"/>
      </w:del>
    </w:p>
    <w:p w14:paraId="38DDE317" w14:textId="41206C2C" w:rsidR="00E55BE8" w:rsidRPr="00A23FA3" w:rsidDel="00135389" w:rsidRDefault="00FF48D0" w:rsidP="00B01F41">
      <w:pPr>
        <w:pStyle w:val="a0"/>
        <w:numPr>
          <w:ilvl w:val="0"/>
          <w:numId w:val="6"/>
        </w:numPr>
        <w:ind w:firstLineChars="0"/>
        <w:rPr>
          <w:del w:id="10697" w:author="raye" w:date="2018-07-20T17:11:00Z"/>
          <w:rFonts w:ascii="Calibri" w:hAnsi="Calibri" w:cstheme="minorHAnsi"/>
          <w:sz w:val="24"/>
          <w:szCs w:val="24"/>
        </w:rPr>
      </w:pPr>
      <w:del w:id="10698" w:author="raye" w:date="2018-07-20T17:11:00Z">
        <w:r w:rsidRPr="00A23FA3" w:rsidDel="00135389">
          <w:rPr>
            <w:rFonts w:ascii="Calibri" w:hAnsi="Calibri" w:cstheme="minorHAnsi"/>
            <w:sz w:val="24"/>
            <w:szCs w:val="24"/>
          </w:rPr>
          <w:delText xml:space="preserve">After the administrator logs in to the system, and selecting the "Case Process" module on the Home Page, this page will </w:delText>
        </w:r>
        <w:r w:rsidR="00CF5936" w:rsidRPr="00A23FA3" w:rsidDel="00135389">
          <w:rPr>
            <w:rFonts w:ascii="Calibri" w:hAnsi="Calibri" w:cstheme="minorHAnsi"/>
            <w:sz w:val="24"/>
            <w:szCs w:val="24"/>
          </w:rPr>
          <w:delText xml:space="preserve">be </w:delText>
        </w:r>
        <w:r w:rsidRPr="00A23FA3" w:rsidDel="00135389">
          <w:rPr>
            <w:rFonts w:ascii="Calibri" w:hAnsi="Calibri" w:cstheme="minorHAnsi"/>
            <w:sz w:val="24"/>
            <w:szCs w:val="24"/>
          </w:rPr>
          <w:delText>displayed in the workspace;</w:delText>
        </w:r>
        <w:bookmarkStart w:id="10699" w:name="_Toc520840458"/>
        <w:bookmarkEnd w:id="10699"/>
      </w:del>
    </w:p>
    <w:p w14:paraId="2E38D0CC" w14:textId="7A8F452F" w:rsidR="00E55BE8" w:rsidRPr="00A23FA3" w:rsidDel="00135389" w:rsidRDefault="00FF48D0" w:rsidP="00B01F41">
      <w:pPr>
        <w:pStyle w:val="a0"/>
        <w:numPr>
          <w:ilvl w:val="0"/>
          <w:numId w:val="6"/>
        </w:numPr>
        <w:ind w:firstLineChars="0"/>
        <w:jc w:val="left"/>
        <w:rPr>
          <w:del w:id="10700" w:author="raye" w:date="2018-07-20T17:11:00Z"/>
          <w:rFonts w:ascii="Calibri" w:hAnsi="Calibri" w:cstheme="minorHAnsi"/>
          <w:sz w:val="24"/>
          <w:szCs w:val="24"/>
        </w:rPr>
      </w:pPr>
      <w:del w:id="10701" w:author="raye" w:date="2018-07-20T17:11:00Z">
        <w:r w:rsidRPr="00A23FA3" w:rsidDel="00135389">
          <w:rPr>
            <w:rFonts w:ascii="Calibri" w:hAnsi="Calibri" w:cstheme="minorHAnsi"/>
            <w:sz w:val="24"/>
            <w:szCs w:val="24"/>
          </w:rPr>
          <w:delText>This page is divided into three areas:</w:delText>
        </w:r>
        <w:bookmarkStart w:id="10702" w:name="_Toc520840459"/>
        <w:bookmarkEnd w:id="10702"/>
      </w:del>
    </w:p>
    <w:tbl>
      <w:tblPr>
        <w:tblStyle w:val="a9"/>
        <w:tblW w:w="0" w:type="auto"/>
        <w:tblInd w:w="845" w:type="dxa"/>
        <w:tblLook w:val="04A0" w:firstRow="1" w:lastRow="0" w:firstColumn="1" w:lastColumn="0" w:noHBand="0" w:noVBand="1"/>
      </w:tblPr>
      <w:tblGrid>
        <w:gridCol w:w="426"/>
        <w:gridCol w:w="1985"/>
        <w:gridCol w:w="4942"/>
      </w:tblGrid>
      <w:tr w:rsidR="00A23FA3" w:rsidRPr="00A23FA3" w:rsidDel="00135389" w14:paraId="14733D87" w14:textId="77777777" w:rsidTr="00E55BE8">
        <w:trPr>
          <w:del w:id="10703" w:author="raye" w:date="2018-07-20T17:11:00Z"/>
        </w:trPr>
        <w:tc>
          <w:tcPr>
            <w:tcW w:w="426" w:type="dxa"/>
            <w:shd w:val="clear" w:color="auto" w:fill="BFBFBF"/>
          </w:tcPr>
          <w:p w14:paraId="35B7E6B5" w14:textId="655E0B0B" w:rsidR="00E55BE8" w:rsidRPr="00A23FA3" w:rsidDel="00135389" w:rsidRDefault="00E55BE8" w:rsidP="00C409AC">
            <w:pPr>
              <w:rPr>
                <w:del w:id="10704" w:author="raye" w:date="2018-07-20T17:11:00Z"/>
                <w:rFonts w:ascii="Calibri" w:hAnsi="Calibri" w:cstheme="minorHAnsi"/>
                <w:sz w:val="24"/>
                <w:szCs w:val="24"/>
              </w:rPr>
            </w:pPr>
            <w:del w:id="10705" w:author="raye" w:date="2018-07-20T17:11:00Z">
              <w:r w:rsidRPr="00A23FA3" w:rsidDel="00135389">
                <w:rPr>
                  <w:rFonts w:ascii="Calibri" w:hAnsi="Calibri" w:cstheme="minorHAnsi"/>
                  <w:sz w:val="24"/>
                  <w:szCs w:val="24"/>
                </w:rPr>
                <w:delText>#</w:delText>
              </w:r>
              <w:bookmarkStart w:id="10706" w:name="_Toc520840460"/>
              <w:bookmarkEnd w:id="10706"/>
            </w:del>
          </w:p>
        </w:tc>
        <w:tc>
          <w:tcPr>
            <w:tcW w:w="1985" w:type="dxa"/>
            <w:shd w:val="clear" w:color="auto" w:fill="BFBFBF"/>
          </w:tcPr>
          <w:p w14:paraId="6B1A8CFC" w14:textId="63DA7F48" w:rsidR="00E55BE8" w:rsidRPr="00A23FA3" w:rsidDel="00135389" w:rsidRDefault="00E55BE8" w:rsidP="00A769EC">
            <w:pPr>
              <w:rPr>
                <w:del w:id="10707" w:author="raye" w:date="2018-07-20T17:11:00Z"/>
                <w:rFonts w:ascii="Calibri" w:hAnsi="Calibri" w:cstheme="minorHAnsi"/>
                <w:sz w:val="24"/>
                <w:szCs w:val="24"/>
              </w:rPr>
            </w:pPr>
            <w:del w:id="10708" w:author="raye" w:date="2018-07-20T17:11:00Z">
              <w:r w:rsidRPr="00A23FA3" w:rsidDel="00135389">
                <w:rPr>
                  <w:rFonts w:ascii="Calibri" w:hAnsi="Calibri" w:cstheme="minorHAnsi"/>
                  <w:sz w:val="24"/>
                  <w:szCs w:val="24"/>
                </w:rPr>
                <w:delText>AREA</w:delText>
              </w:r>
              <w:bookmarkStart w:id="10709" w:name="_Toc520840461"/>
              <w:bookmarkEnd w:id="10709"/>
            </w:del>
          </w:p>
        </w:tc>
        <w:tc>
          <w:tcPr>
            <w:tcW w:w="4942" w:type="dxa"/>
            <w:shd w:val="clear" w:color="auto" w:fill="BFBFBF"/>
          </w:tcPr>
          <w:p w14:paraId="749F9A94" w14:textId="5051E8A3" w:rsidR="00E55BE8" w:rsidRPr="00A23FA3" w:rsidDel="00135389" w:rsidRDefault="00E55BE8" w:rsidP="00774ECE">
            <w:pPr>
              <w:rPr>
                <w:del w:id="10710" w:author="raye" w:date="2018-07-20T17:11:00Z"/>
                <w:rFonts w:ascii="Calibri" w:hAnsi="Calibri" w:cstheme="minorHAnsi"/>
                <w:sz w:val="24"/>
                <w:szCs w:val="24"/>
              </w:rPr>
            </w:pPr>
            <w:del w:id="10711" w:author="raye" w:date="2018-07-20T17:11:00Z">
              <w:r w:rsidRPr="00A23FA3" w:rsidDel="00135389">
                <w:rPr>
                  <w:rFonts w:ascii="Calibri" w:hAnsi="Calibri" w:cstheme="minorHAnsi"/>
                  <w:sz w:val="24"/>
                  <w:szCs w:val="24"/>
                </w:rPr>
                <w:delText>DESCRIPTION</w:delText>
              </w:r>
              <w:bookmarkStart w:id="10712" w:name="_Toc520840462"/>
              <w:bookmarkEnd w:id="10712"/>
            </w:del>
          </w:p>
        </w:tc>
        <w:bookmarkStart w:id="10713" w:name="_Toc520840463"/>
        <w:bookmarkEnd w:id="10713"/>
      </w:tr>
      <w:tr w:rsidR="00A23FA3" w:rsidRPr="00A23FA3" w:rsidDel="00135389" w14:paraId="240C17E5" w14:textId="77777777" w:rsidTr="00E55BE8">
        <w:trPr>
          <w:trHeight w:val="234"/>
          <w:del w:id="10714" w:author="raye" w:date="2018-07-20T17:11:00Z"/>
        </w:trPr>
        <w:tc>
          <w:tcPr>
            <w:tcW w:w="426" w:type="dxa"/>
          </w:tcPr>
          <w:p w14:paraId="7764EFFB" w14:textId="22B4C700" w:rsidR="00E55BE8" w:rsidRPr="00A23FA3" w:rsidDel="00135389" w:rsidRDefault="00E55BE8" w:rsidP="00C409AC">
            <w:pPr>
              <w:rPr>
                <w:del w:id="10715" w:author="raye" w:date="2018-07-20T17:11:00Z"/>
                <w:rFonts w:ascii="Calibri" w:hAnsi="Calibri" w:cstheme="minorHAnsi"/>
                <w:szCs w:val="21"/>
              </w:rPr>
            </w:pPr>
            <w:del w:id="10716" w:author="raye" w:date="2018-07-20T17:11:00Z">
              <w:r w:rsidRPr="00A23FA3" w:rsidDel="00135389">
                <w:rPr>
                  <w:rFonts w:ascii="Calibri" w:hAnsi="Calibri" w:cstheme="minorHAnsi"/>
                  <w:szCs w:val="21"/>
                </w:rPr>
                <w:delText>1</w:delText>
              </w:r>
              <w:bookmarkStart w:id="10717" w:name="_Toc520840464"/>
              <w:bookmarkEnd w:id="10717"/>
            </w:del>
          </w:p>
        </w:tc>
        <w:tc>
          <w:tcPr>
            <w:tcW w:w="1985" w:type="dxa"/>
          </w:tcPr>
          <w:p w14:paraId="76577002" w14:textId="01A7DA4E" w:rsidR="00E55BE8" w:rsidRPr="00A23FA3" w:rsidDel="00135389" w:rsidRDefault="00FF48D0" w:rsidP="00A769EC">
            <w:pPr>
              <w:jc w:val="left"/>
              <w:rPr>
                <w:del w:id="10718" w:author="raye" w:date="2018-07-20T17:11:00Z"/>
                <w:rFonts w:ascii="Calibri" w:hAnsi="Calibri" w:cstheme="minorHAnsi"/>
                <w:szCs w:val="21"/>
              </w:rPr>
            </w:pPr>
            <w:del w:id="10719" w:author="raye" w:date="2018-07-20T17:11:00Z">
              <w:r w:rsidRPr="00A23FA3" w:rsidDel="00135389">
                <w:rPr>
                  <w:rFonts w:ascii="Calibri" w:hAnsi="Calibri"/>
                </w:rPr>
                <w:delText>Query condition area</w:delText>
              </w:r>
              <w:bookmarkStart w:id="10720" w:name="_Toc520840465"/>
              <w:bookmarkEnd w:id="10720"/>
            </w:del>
          </w:p>
        </w:tc>
        <w:tc>
          <w:tcPr>
            <w:tcW w:w="4942" w:type="dxa"/>
          </w:tcPr>
          <w:p w14:paraId="11E961C5" w14:textId="1F6E9FDB" w:rsidR="00FF48D0" w:rsidRPr="00A23FA3" w:rsidDel="00135389" w:rsidRDefault="00FF48D0" w:rsidP="00B01F41">
            <w:pPr>
              <w:pStyle w:val="a0"/>
              <w:numPr>
                <w:ilvl w:val="0"/>
                <w:numId w:val="13"/>
              </w:numPr>
              <w:ind w:left="317" w:firstLineChars="0" w:hanging="317"/>
              <w:rPr>
                <w:del w:id="10721" w:author="raye" w:date="2018-07-20T17:11:00Z"/>
                <w:rFonts w:ascii="Calibri" w:hAnsi="Calibri" w:cstheme="minorHAnsi"/>
                <w:szCs w:val="21"/>
              </w:rPr>
            </w:pPr>
            <w:del w:id="10722" w:author="raye" w:date="2018-07-20T17:11:00Z">
              <w:r w:rsidRPr="00A23FA3" w:rsidDel="00135389">
                <w:rPr>
                  <w:rFonts w:ascii="Calibri" w:hAnsi="Calibri" w:cstheme="minorHAnsi"/>
                  <w:szCs w:val="21"/>
                </w:rPr>
                <w:delText>Sets search criteria / data items for list records.</w:delText>
              </w:r>
              <w:bookmarkStart w:id="10723" w:name="_Toc520840466"/>
              <w:bookmarkEnd w:id="10723"/>
            </w:del>
          </w:p>
          <w:p w14:paraId="6FF78FF7" w14:textId="374E360A" w:rsidR="00FF48D0" w:rsidRPr="00A23FA3" w:rsidDel="00135389" w:rsidRDefault="00FF48D0" w:rsidP="00B01F41">
            <w:pPr>
              <w:pStyle w:val="a0"/>
              <w:numPr>
                <w:ilvl w:val="0"/>
                <w:numId w:val="13"/>
              </w:numPr>
              <w:ind w:left="317" w:firstLineChars="0" w:hanging="317"/>
              <w:rPr>
                <w:del w:id="10724" w:author="raye" w:date="2018-07-20T17:11:00Z"/>
                <w:rFonts w:ascii="Calibri" w:hAnsi="Calibri" w:cstheme="minorHAnsi"/>
                <w:szCs w:val="21"/>
              </w:rPr>
            </w:pPr>
            <w:del w:id="10725" w:author="raye" w:date="2018-07-20T17:11:00Z">
              <w:r w:rsidRPr="00A23FA3" w:rsidDel="00135389">
                <w:rPr>
                  <w:rFonts w:ascii="Calibri" w:hAnsi="Calibri" w:cstheme="minorHAnsi"/>
                  <w:szCs w:val="21"/>
                </w:rPr>
                <w:delText>Combined query according to the retrieval value of each data item entered</w:delText>
              </w:r>
              <w:bookmarkStart w:id="10726" w:name="_Toc520840467"/>
              <w:bookmarkEnd w:id="10726"/>
            </w:del>
          </w:p>
        </w:tc>
        <w:bookmarkStart w:id="10727" w:name="_Toc520840468"/>
        <w:bookmarkEnd w:id="10727"/>
      </w:tr>
      <w:tr w:rsidR="00A23FA3" w:rsidRPr="00A23FA3" w:rsidDel="00135389" w14:paraId="7EFD7A57" w14:textId="77777777" w:rsidTr="00E55BE8">
        <w:trPr>
          <w:trHeight w:val="234"/>
          <w:del w:id="10728" w:author="raye" w:date="2018-07-20T17:11:00Z"/>
        </w:trPr>
        <w:tc>
          <w:tcPr>
            <w:tcW w:w="426" w:type="dxa"/>
          </w:tcPr>
          <w:p w14:paraId="6524F588" w14:textId="0150D6FC" w:rsidR="00E55BE8" w:rsidRPr="00A23FA3" w:rsidDel="00135389" w:rsidRDefault="00E55BE8" w:rsidP="00C409AC">
            <w:pPr>
              <w:rPr>
                <w:del w:id="10729" w:author="raye" w:date="2018-07-20T17:11:00Z"/>
                <w:rFonts w:ascii="Calibri" w:hAnsi="Calibri" w:cstheme="minorHAnsi"/>
                <w:szCs w:val="21"/>
              </w:rPr>
            </w:pPr>
            <w:del w:id="10730" w:author="raye" w:date="2018-07-20T17:11:00Z">
              <w:r w:rsidRPr="00A23FA3" w:rsidDel="00135389">
                <w:rPr>
                  <w:rFonts w:ascii="Calibri" w:hAnsi="Calibri" w:cstheme="minorHAnsi"/>
                  <w:szCs w:val="21"/>
                </w:rPr>
                <w:delText>2</w:delText>
              </w:r>
              <w:bookmarkStart w:id="10731" w:name="_Toc520840469"/>
              <w:bookmarkEnd w:id="10731"/>
            </w:del>
          </w:p>
        </w:tc>
        <w:tc>
          <w:tcPr>
            <w:tcW w:w="1985" w:type="dxa"/>
          </w:tcPr>
          <w:p w14:paraId="55EC466F" w14:textId="03B497DD" w:rsidR="00E55BE8" w:rsidRPr="00A23FA3" w:rsidDel="00135389" w:rsidRDefault="00A0194F" w:rsidP="00A769EC">
            <w:pPr>
              <w:rPr>
                <w:del w:id="10732" w:author="raye" w:date="2018-07-20T17:11:00Z"/>
                <w:rFonts w:ascii="Calibri" w:hAnsi="Calibri" w:cstheme="minorHAnsi"/>
                <w:szCs w:val="21"/>
              </w:rPr>
            </w:pPr>
            <w:del w:id="10733" w:author="raye" w:date="2018-07-20T17:11:00Z">
              <w:r w:rsidRPr="00A23FA3" w:rsidDel="00135389">
                <w:rPr>
                  <w:rFonts w:ascii="Calibri" w:hAnsi="Calibri" w:cstheme="minorHAnsi"/>
                  <w:szCs w:val="21"/>
                </w:rPr>
                <w:delText xml:space="preserve">Case </w:delText>
              </w:r>
              <w:r w:rsidR="00FF48D0" w:rsidRPr="00A23FA3" w:rsidDel="00135389">
                <w:rPr>
                  <w:rFonts w:ascii="Calibri" w:hAnsi="Calibri" w:cstheme="minorHAnsi"/>
                  <w:szCs w:val="21"/>
                </w:rPr>
                <w:delText>record list area</w:delText>
              </w:r>
              <w:bookmarkStart w:id="10734" w:name="_Toc520840470"/>
              <w:bookmarkEnd w:id="10734"/>
            </w:del>
          </w:p>
        </w:tc>
        <w:tc>
          <w:tcPr>
            <w:tcW w:w="4942" w:type="dxa"/>
          </w:tcPr>
          <w:p w14:paraId="7A91DE4C" w14:textId="2ACD4106" w:rsidR="00FF48D0" w:rsidRPr="00A23FA3" w:rsidDel="00135389" w:rsidRDefault="00FF48D0" w:rsidP="00B01F41">
            <w:pPr>
              <w:pStyle w:val="a0"/>
              <w:numPr>
                <w:ilvl w:val="0"/>
                <w:numId w:val="13"/>
              </w:numPr>
              <w:ind w:left="299" w:firstLineChars="0" w:hanging="299"/>
              <w:rPr>
                <w:del w:id="10735" w:author="raye" w:date="2018-07-20T17:11:00Z"/>
                <w:rFonts w:ascii="Calibri" w:hAnsi="Calibri" w:cstheme="minorHAnsi"/>
                <w:szCs w:val="21"/>
              </w:rPr>
            </w:pPr>
            <w:del w:id="10736" w:author="raye" w:date="2018-07-20T17:11:00Z">
              <w:r w:rsidRPr="00A23FA3" w:rsidDel="00135389">
                <w:rPr>
                  <w:rFonts w:ascii="Calibri" w:hAnsi="Calibri"/>
                </w:rPr>
                <w:delText>Display the retrieved query results in a list (one row per Case record.</w:delText>
              </w:r>
              <w:bookmarkStart w:id="10737" w:name="_Toc520840471"/>
              <w:bookmarkEnd w:id="10737"/>
            </w:del>
          </w:p>
          <w:p w14:paraId="6456FCF8" w14:textId="02495842" w:rsidR="00FF48D0" w:rsidRPr="00A23FA3" w:rsidDel="00135389" w:rsidRDefault="00FF48D0" w:rsidP="00B01F41">
            <w:pPr>
              <w:pStyle w:val="a0"/>
              <w:numPr>
                <w:ilvl w:val="0"/>
                <w:numId w:val="13"/>
              </w:numPr>
              <w:ind w:left="299" w:firstLineChars="0" w:hanging="299"/>
              <w:rPr>
                <w:del w:id="10738" w:author="raye" w:date="2018-07-20T17:11:00Z"/>
                <w:rFonts w:ascii="Calibri" w:hAnsi="Calibri" w:cstheme="minorHAnsi"/>
                <w:szCs w:val="21"/>
              </w:rPr>
            </w:pPr>
            <w:del w:id="10739" w:author="raye" w:date="2018-07-20T17:11:00Z">
              <w:r w:rsidRPr="00A23FA3" w:rsidDel="00135389">
                <w:rPr>
                  <w:rFonts w:ascii="Calibri" w:hAnsi="Calibri"/>
                </w:rPr>
                <w:delText>Click on column header to support ascending and downward sorting by column content, and all columns can support ascending and descending sorting.</w:delText>
              </w:r>
              <w:bookmarkStart w:id="10740" w:name="_Toc520840472"/>
              <w:bookmarkEnd w:id="10740"/>
            </w:del>
          </w:p>
        </w:tc>
        <w:bookmarkStart w:id="10741" w:name="_Toc520840473"/>
        <w:bookmarkEnd w:id="10741"/>
      </w:tr>
      <w:tr w:rsidR="00A23FA3" w:rsidRPr="00A23FA3" w:rsidDel="00135389" w14:paraId="5D4B46C0" w14:textId="77777777" w:rsidTr="00E55BE8">
        <w:trPr>
          <w:trHeight w:val="234"/>
          <w:del w:id="10742" w:author="raye" w:date="2018-07-20T17:11:00Z"/>
        </w:trPr>
        <w:tc>
          <w:tcPr>
            <w:tcW w:w="426" w:type="dxa"/>
          </w:tcPr>
          <w:p w14:paraId="63C98D1C" w14:textId="64D577A0" w:rsidR="00E55BE8" w:rsidRPr="00A23FA3" w:rsidDel="00135389" w:rsidRDefault="00E55BE8" w:rsidP="00C409AC">
            <w:pPr>
              <w:rPr>
                <w:del w:id="10743" w:author="raye" w:date="2018-07-20T17:11:00Z"/>
                <w:rFonts w:ascii="Calibri" w:hAnsi="Calibri" w:cstheme="minorHAnsi"/>
                <w:szCs w:val="21"/>
              </w:rPr>
            </w:pPr>
            <w:del w:id="10744" w:author="raye" w:date="2018-07-20T17:11:00Z">
              <w:r w:rsidRPr="00A23FA3" w:rsidDel="00135389">
                <w:rPr>
                  <w:rFonts w:ascii="Calibri" w:hAnsi="Calibri" w:cstheme="minorHAnsi"/>
                  <w:szCs w:val="21"/>
                </w:rPr>
                <w:delText>3</w:delText>
              </w:r>
              <w:bookmarkStart w:id="10745" w:name="_Toc520840474"/>
              <w:bookmarkEnd w:id="10745"/>
            </w:del>
          </w:p>
        </w:tc>
        <w:tc>
          <w:tcPr>
            <w:tcW w:w="1985" w:type="dxa"/>
          </w:tcPr>
          <w:p w14:paraId="46375B0A" w14:textId="087FB6F2" w:rsidR="00E55BE8" w:rsidRPr="00A23FA3" w:rsidDel="00135389" w:rsidRDefault="009E51F8" w:rsidP="00A769EC">
            <w:pPr>
              <w:rPr>
                <w:del w:id="10746" w:author="raye" w:date="2018-07-20T17:11:00Z"/>
                <w:rFonts w:ascii="Calibri" w:hAnsi="Calibri" w:cstheme="minorHAnsi"/>
                <w:szCs w:val="21"/>
              </w:rPr>
            </w:pPr>
            <w:del w:id="10747" w:author="raye" w:date="2018-07-20T17:11:00Z">
              <w:r w:rsidRPr="00A23FA3" w:rsidDel="00135389">
                <w:rPr>
                  <w:rFonts w:ascii="Calibri" w:hAnsi="Calibri" w:cstheme="minorHAnsi"/>
                  <w:szCs w:val="21"/>
                </w:rPr>
                <w:delText xml:space="preserve">Operations </w:delText>
              </w:r>
              <w:r w:rsidR="00FF48D0" w:rsidRPr="00A23FA3" w:rsidDel="00135389">
                <w:rPr>
                  <w:rFonts w:ascii="Calibri" w:hAnsi="Calibri" w:cstheme="minorHAnsi"/>
                  <w:szCs w:val="21"/>
                </w:rPr>
                <w:delText>area</w:delText>
              </w:r>
              <w:bookmarkStart w:id="10748" w:name="_Toc520840475"/>
              <w:bookmarkEnd w:id="10748"/>
            </w:del>
          </w:p>
        </w:tc>
        <w:tc>
          <w:tcPr>
            <w:tcW w:w="4942" w:type="dxa"/>
          </w:tcPr>
          <w:p w14:paraId="778F2A1F" w14:textId="7E284689" w:rsidR="00FF48D0" w:rsidRPr="00A23FA3" w:rsidDel="00135389" w:rsidRDefault="00FF48D0" w:rsidP="00B01F41">
            <w:pPr>
              <w:pStyle w:val="a0"/>
              <w:numPr>
                <w:ilvl w:val="0"/>
                <w:numId w:val="13"/>
              </w:numPr>
              <w:ind w:left="299" w:firstLineChars="0" w:hanging="299"/>
              <w:rPr>
                <w:del w:id="10749" w:author="raye" w:date="2018-07-20T17:11:00Z"/>
                <w:rFonts w:ascii="Calibri" w:hAnsi="Calibri" w:cstheme="minorHAnsi"/>
                <w:szCs w:val="21"/>
              </w:rPr>
            </w:pPr>
            <w:del w:id="10750" w:author="raye" w:date="2018-07-20T17:11:00Z">
              <w:r w:rsidRPr="00A23FA3" w:rsidDel="00135389">
                <w:rPr>
                  <w:rFonts w:ascii="Calibri" w:hAnsi="Calibri"/>
                </w:rPr>
                <w:delText>Operational function links for each record</w:delText>
              </w:r>
              <w:bookmarkStart w:id="10751" w:name="_Toc520840476"/>
              <w:bookmarkEnd w:id="10751"/>
            </w:del>
          </w:p>
          <w:p w14:paraId="54AC6FBD" w14:textId="6A26E449" w:rsidR="00E55BE8" w:rsidRPr="00A23FA3" w:rsidDel="00135389" w:rsidRDefault="00E55BE8" w:rsidP="00774ECE">
            <w:pPr>
              <w:rPr>
                <w:del w:id="10752" w:author="raye" w:date="2018-07-20T17:11:00Z"/>
                <w:rFonts w:ascii="Calibri" w:hAnsi="Calibri" w:cstheme="minorHAnsi"/>
                <w:szCs w:val="21"/>
              </w:rPr>
            </w:pPr>
            <w:bookmarkStart w:id="10753" w:name="_Toc520840477"/>
            <w:bookmarkEnd w:id="10753"/>
          </w:p>
        </w:tc>
        <w:bookmarkStart w:id="10754" w:name="_Toc520840478"/>
        <w:bookmarkEnd w:id="10754"/>
      </w:tr>
    </w:tbl>
    <w:p w14:paraId="5B1B989A" w14:textId="4D3685C1" w:rsidR="00E55BE8" w:rsidRPr="00A23FA3" w:rsidDel="00135389" w:rsidRDefault="005D669D" w:rsidP="00B01F41">
      <w:pPr>
        <w:pStyle w:val="a0"/>
        <w:numPr>
          <w:ilvl w:val="0"/>
          <w:numId w:val="6"/>
        </w:numPr>
        <w:ind w:firstLineChars="0"/>
        <w:jc w:val="left"/>
        <w:rPr>
          <w:del w:id="10755" w:author="raye" w:date="2018-07-20T17:11:00Z"/>
          <w:rFonts w:ascii="Calibri" w:hAnsi="Calibri" w:cstheme="minorHAnsi"/>
          <w:sz w:val="24"/>
          <w:szCs w:val="24"/>
        </w:rPr>
      </w:pPr>
      <w:del w:id="10756" w:author="raye" w:date="2018-07-20T17:11:00Z">
        <w:r w:rsidRPr="00A23FA3" w:rsidDel="00135389">
          <w:rPr>
            <w:rFonts w:ascii="Calibri" w:hAnsi="Calibri" w:cstheme="minorHAnsi"/>
            <w:sz w:val="24"/>
            <w:szCs w:val="24"/>
          </w:rPr>
          <w:delText xml:space="preserve">Elements of </w:delText>
        </w:r>
        <w:r w:rsidRPr="00A23FA3" w:rsidDel="00135389">
          <w:rPr>
            <w:rFonts w:ascii="Calibri" w:hAnsi="Calibri"/>
          </w:rPr>
          <w:delText>Query condition area</w:delText>
        </w:r>
        <w:r w:rsidRPr="00A23FA3" w:rsidDel="00135389">
          <w:rPr>
            <w:rFonts w:ascii="Calibri" w:hAnsi="Calibri" w:cstheme="minorHAnsi"/>
            <w:sz w:val="24"/>
            <w:szCs w:val="24"/>
          </w:rPr>
          <w:delText>:</w:delText>
        </w:r>
        <w:bookmarkStart w:id="10757" w:name="_Toc520840479"/>
        <w:bookmarkEnd w:id="10757"/>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2BE62A5D" w14:textId="77777777" w:rsidTr="00E55BE8">
        <w:trPr>
          <w:del w:id="10758" w:author="raye" w:date="2018-07-20T17:11:00Z"/>
        </w:trPr>
        <w:tc>
          <w:tcPr>
            <w:tcW w:w="2079" w:type="dxa"/>
            <w:shd w:val="clear" w:color="auto" w:fill="BFBFBF"/>
          </w:tcPr>
          <w:p w14:paraId="5DAB39C4" w14:textId="3FB61C7F" w:rsidR="00E55BE8" w:rsidRPr="00A23FA3" w:rsidDel="00135389" w:rsidRDefault="00E55BE8" w:rsidP="00C409AC">
            <w:pPr>
              <w:rPr>
                <w:del w:id="10759" w:author="raye" w:date="2018-07-20T17:11:00Z"/>
                <w:rFonts w:ascii="Calibri" w:hAnsi="Calibri" w:cstheme="minorHAnsi"/>
                <w:szCs w:val="21"/>
              </w:rPr>
            </w:pPr>
            <w:del w:id="10760" w:author="raye" w:date="2018-07-20T17:11:00Z">
              <w:r w:rsidRPr="00A23FA3" w:rsidDel="00135389">
                <w:rPr>
                  <w:rFonts w:ascii="Calibri" w:hAnsi="Calibri" w:cstheme="minorHAnsi"/>
                  <w:szCs w:val="21"/>
                </w:rPr>
                <w:delText>ITEM</w:delText>
              </w:r>
              <w:bookmarkStart w:id="10761" w:name="_Toc520840480"/>
              <w:bookmarkEnd w:id="10761"/>
            </w:del>
          </w:p>
        </w:tc>
        <w:tc>
          <w:tcPr>
            <w:tcW w:w="1161" w:type="dxa"/>
            <w:shd w:val="clear" w:color="auto" w:fill="BFBFBF"/>
          </w:tcPr>
          <w:p w14:paraId="0CD3F6D0" w14:textId="487016BE" w:rsidR="00E55BE8" w:rsidRPr="00A23FA3" w:rsidDel="00135389" w:rsidRDefault="00E55BE8" w:rsidP="00A769EC">
            <w:pPr>
              <w:rPr>
                <w:del w:id="10762" w:author="raye" w:date="2018-07-20T17:11:00Z"/>
                <w:rFonts w:ascii="Calibri" w:hAnsi="Calibri" w:cstheme="minorHAnsi"/>
                <w:szCs w:val="21"/>
              </w:rPr>
            </w:pPr>
            <w:del w:id="10763" w:author="raye" w:date="2018-07-20T17:11:00Z">
              <w:r w:rsidRPr="00A23FA3" w:rsidDel="00135389">
                <w:rPr>
                  <w:rFonts w:ascii="Calibri" w:hAnsi="Calibri" w:cstheme="minorHAnsi"/>
                  <w:szCs w:val="21"/>
                </w:rPr>
                <w:delText>TYPE</w:delText>
              </w:r>
              <w:bookmarkStart w:id="10764" w:name="_Toc520840481"/>
              <w:bookmarkEnd w:id="10764"/>
            </w:del>
          </w:p>
        </w:tc>
        <w:tc>
          <w:tcPr>
            <w:tcW w:w="4211" w:type="dxa"/>
            <w:shd w:val="clear" w:color="auto" w:fill="BFBFBF"/>
          </w:tcPr>
          <w:p w14:paraId="3AB03E8A" w14:textId="0F25525D" w:rsidR="00E55BE8" w:rsidRPr="00A23FA3" w:rsidDel="00135389" w:rsidRDefault="00E55BE8" w:rsidP="00774ECE">
            <w:pPr>
              <w:rPr>
                <w:del w:id="10765" w:author="raye" w:date="2018-07-20T17:11:00Z"/>
                <w:rFonts w:ascii="Calibri" w:hAnsi="Calibri" w:cstheme="minorHAnsi"/>
                <w:szCs w:val="21"/>
              </w:rPr>
            </w:pPr>
            <w:del w:id="10766" w:author="raye" w:date="2018-07-20T17:11:00Z">
              <w:r w:rsidRPr="00A23FA3" w:rsidDel="00135389">
                <w:rPr>
                  <w:rFonts w:ascii="Calibri" w:hAnsi="Calibri" w:cstheme="minorHAnsi"/>
                  <w:szCs w:val="21"/>
                </w:rPr>
                <w:delText>DESCRIPTION</w:delText>
              </w:r>
              <w:bookmarkStart w:id="10767" w:name="_Toc520840482"/>
              <w:bookmarkEnd w:id="10767"/>
            </w:del>
          </w:p>
        </w:tc>
        <w:bookmarkStart w:id="10768" w:name="_Toc520840483"/>
        <w:bookmarkEnd w:id="10768"/>
      </w:tr>
      <w:tr w:rsidR="00A23FA3" w:rsidRPr="00A23FA3" w:rsidDel="00135389" w14:paraId="37F3F9DE" w14:textId="77777777" w:rsidTr="00E55BE8">
        <w:trPr>
          <w:del w:id="10769" w:author="raye" w:date="2018-07-20T17:11:00Z"/>
        </w:trPr>
        <w:tc>
          <w:tcPr>
            <w:tcW w:w="2079" w:type="dxa"/>
          </w:tcPr>
          <w:p w14:paraId="613B2189" w14:textId="0A377936" w:rsidR="00E55BE8" w:rsidRPr="00A23FA3" w:rsidDel="00135389" w:rsidRDefault="00E55BE8" w:rsidP="00C409AC">
            <w:pPr>
              <w:rPr>
                <w:del w:id="10770" w:author="raye" w:date="2018-07-20T17:11:00Z"/>
                <w:rFonts w:ascii="Calibri" w:hAnsi="Calibri" w:cstheme="minorHAnsi"/>
                <w:szCs w:val="21"/>
              </w:rPr>
            </w:pPr>
            <w:del w:id="10771" w:author="raye" w:date="2018-07-20T17:11:00Z">
              <w:r w:rsidRPr="00A23FA3" w:rsidDel="00135389">
                <w:rPr>
                  <w:rFonts w:ascii="Calibri" w:hAnsi="Calibri" w:cstheme="minorHAnsi"/>
                  <w:szCs w:val="21"/>
                </w:rPr>
                <w:delText>TF Reference No.</w:delText>
              </w:r>
              <w:bookmarkStart w:id="10772" w:name="_Toc520840484"/>
              <w:bookmarkEnd w:id="10772"/>
            </w:del>
          </w:p>
        </w:tc>
        <w:tc>
          <w:tcPr>
            <w:tcW w:w="1161" w:type="dxa"/>
          </w:tcPr>
          <w:p w14:paraId="348280DA" w14:textId="0D31BBFA" w:rsidR="00E55BE8" w:rsidRPr="00A23FA3" w:rsidDel="00135389" w:rsidRDefault="00E55BE8" w:rsidP="00A769EC">
            <w:pPr>
              <w:rPr>
                <w:del w:id="10773" w:author="raye" w:date="2018-07-20T17:11:00Z"/>
                <w:rFonts w:ascii="Calibri" w:hAnsi="Calibri" w:cstheme="minorHAnsi"/>
                <w:szCs w:val="21"/>
              </w:rPr>
            </w:pPr>
            <w:del w:id="10774" w:author="raye" w:date="2018-07-20T17:11:00Z">
              <w:r w:rsidRPr="00A23FA3" w:rsidDel="00135389">
                <w:rPr>
                  <w:rFonts w:ascii="Calibri" w:hAnsi="Calibri" w:cstheme="minorHAnsi"/>
                  <w:szCs w:val="21"/>
                </w:rPr>
                <w:delText>String</w:delText>
              </w:r>
              <w:bookmarkStart w:id="10775" w:name="_Toc520840485"/>
              <w:bookmarkEnd w:id="10775"/>
            </w:del>
          </w:p>
        </w:tc>
        <w:tc>
          <w:tcPr>
            <w:tcW w:w="4211" w:type="dxa"/>
          </w:tcPr>
          <w:p w14:paraId="0D95FD3F" w14:textId="057D57BC" w:rsidR="00E55BE8" w:rsidRPr="00A23FA3" w:rsidDel="00135389" w:rsidRDefault="00E80122" w:rsidP="00774ECE">
            <w:pPr>
              <w:rPr>
                <w:del w:id="10776" w:author="raye" w:date="2018-07-20T17:11:00Z"/>
                <w:rFonts w:ascii="Calibri" w:hAnsi="Calibri" w:cstheme="minorHAnsi"/>
                <w:szCs w:val="21"/>
              </w:rPr>
            </w:pPr>
            <w:del w:id="10777" w:author="raye" w:date="2018-07-20T17:11:00Z">
              <w:r w:rsidRPr="00A23FA3" w:rsidDel="00135389">
                <w:rPr>
                  <w:rFonts w:ascii="Calibri" w:hAnsi="Calibri" w:cstheme="minorHAnsi"/>
                  <w:szCs w:val="21"/>
                </w:rPr>
                <w:delText>Trade finance reference number</w:delText>
              </w:r>
              <w:bookmarkStart w:id="10778" w:name="_Toc520840486"/>
              <w:bookmarkEnd w:id="10778"/>
            </w:del>
          </w:p>
        </w:tc>
        <w:bookmarkStart w:id="10779" w:name="_Toc520840487"/>
        <w:bookmarkEnd w:id="10779"/>
      </w:tr>
      <w:tr w:rsidR="00A23FA3" w:rsidRPr="00A23FA3" w:rsidDel="00135389" w14:paraId="25C58973" w14:textId="77777777" w:rsidTr="00E55BE8">
        <w:trPr>
          <w:del w:id="10780" w:author="raye" w:date="2018-07-20T17:11:00Z"/>
        </w:trPr>
        <w:tc>
          <w:tcPr>
            <w:tcW w:w="2079" w:type="dxa"/>
          </w:tcPr>
          <w:p w14:paraId="25C16DFD" w14:textId="4CAD84FF" w:rsidR="00E55BE8" w:rsidRPr="00A23FA3" w:rsidDel="00135389" w:rsidRDefault="00E55BE8" w:rsidP="00C409AC">
            <w:pPr>
              <w:rPr>
                <w:del w:id="10781" w:author="raye" w:date="2018-07-20T17:11:00Z"/>
                <w:rFonts w:ascii="Calibri" w:hAnsi="Calibri" w:cstheme="minorHAnsi"/>
                <w:szCs w:val="21"/>
              </w:rPr>
            </w:pPr>
            <w:del w:id="10782" w:author="raye" w:date="2018-07-20T17:11:00Z">
              <w:r w:rsidRPr="00A23FA3" w:rsidDel="00135389">
                <w:rPr>
                  <w:rFonts w:ascii="Calibri" w:hAnsi="Calibri" w:cstheme="minorHAnsi"/>
                  <w:szCs w:val="21"/>
                </w:rPr>
                <w:delText>BOC Reference No.</w:delText>
              </w:r>
              <w:bookmarkStart w:id="10783" w:name="_Toc520840488"/>
              <w:bookmarkEnd w:id="10783"/>
            </w:del>
          </w:p>
        </w:tc>
        <w:tc>
          <w:tcPr>
            <w:tcW w:w="1161" w:type="dxa"/>
          </w:tcPr>
          <w:p w14:paraId="08A550C4" w14:textId="37D40B5F" w:rsidR="00E55BE8" w:rsidRPr="00A23FA3" w:rsidDel="00135389" w:rsidRDefault="00E55BE8" w:rsidP="00A769EC">
            <w:pPr>
              <w:rPr>
                <w:del w:id="10784" w:author="raye" w:date="2018-07-20T17:11:00Z"/>
                <w:rFonts w:ascii="Calibri" w:hAnsi="Calibri" w:cstheme="minorHAnsi"/>
                <w:szCs w:val="21"/>
              </w:rPr>
            </w:pPr>
            <w:del w:id="10785" w:author="raye" w:date="2018-07-20T17:11:00Z">
              <w:r w:rsidRPr="00A23FA3" w:rsidDel="00135389">
                <w:rPr>
                  <w:rFonts w:ascii="Calibri" w:hAnsi="Calibri" w:cstheme="minorHAnsi"/>
                  <w:szCs w:val="21"/>
                </w:rPr>
                <w:delText>String</w:delText>
              </w:r>
              <w:bookmarkStart w:id="10786" w:name="_Toc520840489"/>
              <w:bookmarkEnd w:id="10786"/>
            </w:del>
          </w:p>
        </w:tc>
        <w:tc>
          <w:tcPr>
            <w:tcW w:w="4211" w:type="dxa"/>
          </w:tcPr>
          <w:p w14:paraId="4918181D" w14:textId="28CB74A4" w:rsidR="00E55BE8" w:rsidRPr="00A23FA3" w:rsidDel="00135389" w:rsidRDefault="00E80122" w:rsidP="00774ECE">
            <w:pPr>
              <w:rPr>
                <w:del w:id="10787" w:author="raye" w:date="2018-07-20T17:11:00Z"/>
                <w:rFonts w:ascii="Calibri" w:hAnsi="Calibri" w:cstheme="minorHAnsi"/>
                <w:szCs w:val="21"/>
              </w:rPr>
            </w:pPr>
            <w:del w:id="10788" w:author="raye" w:date="2018-07-20T17:11:00Z">
              <w:r w:rsidRPr="00A23FA3" w:rsidDel="00135389">
                <w:rPr>
                  <w:rFonts w:ascii="Calibri" w:hAnsi="Calibri" w:cstheme="minorHAnsi"/>
                  <w:szCs w:val="21"/>
                </w:rPr>
                <w:delText>BOC business reference number</w:delText>
              </w:r>
              <w:bookmarkStart w:id="10789" w:name="_Toc520840490"/>
              <w:bookmarkEnd w:id="10789"/>
            </w:del>
          </w:p>
        </w:tc>
        <w:bookmarkStart w:id="10790" w:name="_Toc520840491"/>
        <w:bookmarkEnd w:id="10790"/>
      </w:tr>
      <w:tr w:rsidR="00A23FA3" w:rsidRPr="00A23FA3" w:rsidDel="00135389" w14:paraId="2636C56A" w14:textId="77777777" w:rsidTr="00E55BE8">
        <w:trPr>
          <w:del w:id="10791" w:author="raye" w:date="2018-07-20T17:11:00Z"/>
        </w:trPr>
        <w:tc>
          <w:tcPr>
            <w:tcW w:w="2079" w:type="dxa"/>
          </w:tcPr>
          <w:p w14:paraId="2E0D443C" w14:textId="4999BD58" w:rsidR="00E55BE8" w:rsidRPr="00A23FA3" w:rsidDel="00135389" w:rsidRDefault="00E55BE8" w:rsidP="00C409AC">
            <w:pPr>
              <w:rPr>
                <w:del w:id="10792" w:author="raye" w:date="2018-07-20T17:11:00Z"/>
                <w:rFonts w:ascii="Calibri" w:hAnsi="Calibri" w:cstheme="minorHAnsi"/>
                <w:szCs w:val="21"/>
              </w:rPr>
            </w:pPr>
            <w:del w:id="10793" w:author="raye" w:date="2018-07-20T17:11:00Z">
              <w:r w:rsidRPr="00A23FA3" w:rsidDel="00135389">
                <w:rPr>
                  <w:rFonts w:ascii="Calibri" w:hAnsi="Calibri" w:cstheme="minorHAnsi"/>
                  <w:szCs w:val="21"/>
                </w:rPr>
                <w:delText>Client ID</w:delText>
              </w:r>
              <w:bookmarkStart w:id="10794" w:name="_Toc520840492"/>
              <w:bookmarkEnd w:id="10794"/>
            </w:del>
          </w:p>
        </w:tc>
        <w:tc>
          <w:tcPr>
            <w:tcW w:w="1161" w:type="dxa"/>
          </w:tcPr>
          <w:p w14:paraId="4DFF75D5" w14:textId="2A01A65F" w:rsidR="00E55BE8" w:rsidRPr="00A23FA3" w:rsidDel="00135389" w:rsidRDefault="00E55BE8" w:rsidP="00A769EC">
            <w:pPr>
              <w:rPr>
                <w:del w:id="10795" w:author="raye" w:date="2018-07-20T17:11:00Z"/>
                <w:rFonts w:ascii="Calibri" w:hAnsi="Calibri" w:cstheme="minorHAnsi"/>
                <w:szCs w:val="21"/>
              </w:rPr>
            </w:pPr>
            <w:del w:id="10796" w:author="raye" w:date="2018-07-20T17:11:00Z">
              <w:r w:rsidRPr="00A23FA3" w:rsidDel="00135389">
                <w:rPr>
                  <w:rFonts w:ascii="Calibri" w:hAnsi="Calibri" w:cstheme="minorHAnsi"/>
                  <w:szCs w:val="21"/>
                </w:rPr>
                <w:delText>String</w:delText>
              </w:r>
              <w:bookmarkStart w:id="10797" w:name="_Toc520840493"/>
              <w:bookmarkEnd w:id="10797"/>
            </w:del>
          </w:p>
        </w:tc>
        <w:tc>
          <w:tcPr>
            <w:tcW w:w="4211" w:type="dxa"/>
          </w:tcPr>
          <w:p w14:paraId="5C584385" w14:textId="03F51A8E" w:rsidR="00E55BE8" w:rsidRPr="00A23FA3" w:rsidDel="00135389" w:rsidRDefault="00E80122" w:rsidP="00774ECE">
            <w:pPr>
              <w:rPr>
                <w:del w:id="10798" w:author="raye" w:date="2018-07-20T17:11:00Z"/>
                <w:rFonts w:ascii="Calibri" w:hAnsi="Calibri" w:cstheme="minorHAnsi"/>
                <w:szCs w:val="21"/>
              </w:rPr>
            </w:pPr>
            <w:del w:id="10799" w:author="raye" w:date="2018-07-20T17:11:00Z">
              <w:r w:rsidRPr="00A23FA3" w:rsidDel="00135389">
                <w:rPr>
                  <w:rFonts w:ascii="Calibri" w:hAnsi="Calibri" w:cstheme="minorHAnsi"/>
                  <w:szCs w:val="21"/>
                </w:rPr>
                <w:delText>Client ID</w:delText>
              </w:r>
              <w:bookmarkStart w:id="10800" w:name="_Toc520840494"/>
              <w:bookmarkEnd w:id="10800"/>
            </w:del>
          </w:p>
        </w:tc>
        <w:bookmarkStart w:id="10801" w:name="_Toc520840495"/>
        <w:bookmarkEnd w:id="10801"/>
      </w:tr>
      <w:tr w:rsidR="00A23FA3" w:rsidRPr="00A23FA3" w:rsidDel="00135389" w14:paraId="1E4035AC" w14:textId="77777777" w:rsidTr="00E55BE8">
        <w:trPr>
          <w:del w:id="10802" w:author="raye" w:date="2018-07-20T17:11:00Z"/>
        </w:trPr>
        <w:tc>
          <w:tcPr>
            <w:tcW w:w="2079" w:type="dxa"/>
          </w:tcPr>
          <w:p w14:paraId="467323C9" w14:textId="77BCEB70" w:rsidR="0077470C" w:rsidRPr="00A23FA3" w:rsidDel="00135389" w:rsidRDefault="0077470C" w:rsidP="00C409AC">
            <w:pPr>
              <w:rPr>
                <w:del w:id="10803" w:author="raye" w:date="2018-07-20T17:11:00Z"/>
                <w:rFonts w:ascii="Calibri" w:hAnsi="Calibri" w:cstheme="minorHAnsi"/>
                <w:szCs w:val="21"/>
              </w:rPr>
            </w:pPr>
            <w:del w:id="10804" w:author="raye" w:date="2018-07-20T17:11:00Z">
              <w:r w:rsidRPr="00A23FA3" w:rsidDel="00135389">
                <w:rPr>
                  <w:rFonts w:ascii="Calibri" w:hAnsi="Calibri" w:cstheme="minorHAnsi"/>
                  <w:szCs w:val="21"/>
                </w:rPr>
                <w:delText>Case Status</w:delText>
              </w:r>
              <w:bookmarkStart w:id="10805" w:name="_Toc520840496"/>
              <w:bookmarkEnd w:id="10805"/>
            </w:del>
          </w:p>
        </w:tc>
        <w:tc>
          <w:tcPr>
            <w:tcW w:w="1161" w:type="dxa"/>
          </w:tcPr>
          <w:p w14:paraId="4A30A0DF" w14:textId="25A12040" w:rsidR="0077470C" w:rsidRPr="00A23FA3" w:rsidDel="00135389" w:rsidRDefault="0077470C" w:rsidP="00A769EC">
            <w:pPr>
              <w:rPr>
                <w:del w:id="10806" w:author="raye" w:date="2018-07-20T17:11:00Z"/>
                <w:rFonts w:ascii="Calibri" w:hAnsi="Calibri" w:cstheme="minorHAnsi"/>
                <w:szCs w:val="21"/>
              </w:rPr>
            </w:pPr>
            <w:del w:id="10807" w:author="raye" w:date="2018-07-20T17:11:00Z">
              <w:r w:rsidRPr="00A23FA3" w:rsidDel="00135389">
                <w:rPr>
                  <w:rFonts w:ascii="Calibri" w:hAnsi="Calibri" w:cstheme="minorHAnsi"/>
                  <w:szCs w:val="21"/>
                </w:rPr>
                <w:delText>Selection</w:delText>
              </w:r>
              <w:bookmarkStart w:id="10808" w:name="_Toc520840497"/>
              <w:bookmarkEnd w:id="10808"/>
            </w:del>
          </w:p>
        </w:tc>
        <w:tc>
          <w:tcPr>
            <w:tcW w:w="4211" w:type="dxa"/>
          </w:tcPr>
          <w:p w14:paraId="46987675" w14:textId="22E0E1EA" w:rsidR="0077470C" w:rsidRPr="00A23FA3" w:rsidDel="00135389" w:rsidRDefault="00E80122" w:rsidP="00774ECE">
            <w:pPr>
              <w:rPr>
                <w:del w:id="10809" w:author="raye" w:date="2018-07-20T17:11:00Z"/>
                <w:rFonts w:ascii="Calibri" w:hAnsi="Calibri" w:cstheme="minorHAnsi"/>
                <w:szCs w:val="21"/>
              </w:rPr>
            </w:pPr>
            <w:del w:id="10810" w:author="raye" w:date="2018-07-20T17:11:00Z">
              <w:r w:rsidRPr="00A23FA3" w:rsidDel="00135389">
                <w:rPr>
                  <w:rFonts w:ascii="Calibri" w:hAnsi="Calibri" w:cstheme="minorHAnsi"/>
                  <w:szCs w:val="21"/>
                </w:rPr>
                <w:delText>Drop-down selection</w:delText>
              </w:r>
              <w:bookmarkStart w:id="10811" w:name="_Toc520840498"/>
              <w:bookmarkEnd w:id="10811"/>
            </w:del>
          </w:p>
        </w:tc>
        <w:bookmarkStart w:id="10812" w:name="_Toc520840499"/>
        <w:bookmarkEnd w:id="10812"/>
      </w:tr>
      <w:tr w:rsidR="00A23FA3" w:rsidRPr="00A23FA3" w:rsidDel="00135389" w14:paraId="2057C9E0" w14:textId="77777777" w:rsidTr="00E55BE8">
        <w:trPr>
          <w:del w:id="10813" w:author="raye" w:date="2018-07-20T17:11:00Z"/>
        </w:trPr>
        <w:tc>
          <w:tcPr>
            <w:tcW w:w="2079" w:type="dxa"/>
          </w:tcPr>
          <w:p w14:paraId="07BDC7B9" w14:textId="5DA91C67" w:rsidR="0077470C" w:rsidRPr="00A23FA3" w:rsidDel="00135389" w:rsidRDefault="0077470C" w:rsidP="00C409AC">
            <w:pPr>
              <w:rPr>
                <w:del w:id="10814" w:author="raye" w:date="2018-07-20T17:11:00Z"/>
                <w:rFonts w:ascii="Calibri" w:hAnsi="Calibri" w:cstheme="minorHAnsi"/>
                <w:szCs w:val="21"/>
              </w:rPr>
            </w:pPr>
            <w:del w:id="10815" w:author="raye" w:date="2018-07-20T17:11:00Z">
              <w:r w:rsidRPr="00A23FA3" w:rsidDel="00135389">
                <w:rPr>
                  <w:rFonts w:ascii="Calibri" w:hAnsi="Calibri" w:cstheme="minorHAnsi"/>
                  <w:szCs w:val="21"/>
                </w:rPr>
                <w:delText>Holder User</w:delText>
              </w:r>
              <w:bookmarkStart w:id="10816" w:name="_Toc520840500"/>
              <w:bookmarkEnd w:id="10816"/>
            </w:del>
          </w:p>
        </w:tc>
        <w:tc>
          <w:tcPr>
            <w:tcW w:w="1161" w:type="dxa"/>
          </w:tcPr>
          <w:p w14:paraId="16A3C207" w14:textId="3BB381FF" w:rsidR="0077470C" w:rsidRPr="00A23FA3" w:rsidDel="00135389" w:rsidRDefault="0077470C" w:rsidP="00A769EC">
            <w:pPr>
              <w:rPr>
                <w:del w:id="10817" w:author="raye" w:date="2018-07-20T17:11:00Z"/>
                <w:rFonts w:ascii="Calibri" w:hAnsi="Calibri" w:cstheme="minorHAnsi"/>
                <w:szCs w:val="21"/>
              </w:rPr>
            </w:pPr>
            <w:del w:id="10818" w:author="raye" w:date="2018-07-20T17:11:00Z">
              <w:r w:rsidRPr="00A23FA3" w:rsidDel="00135389">
                <w:rPr>
                  <w:rFonts w:ascii="Calibri" w:hAnsi="Calibri" w:cstheme="minorHAnsi"/>
                  <w:szCs w:val="21"/>
                </w:rPr>
                <w:delText>String</w:delText>
              </w:r>
              <w:bookmarkStart w:id="10819" w:name="_Toc520840501"/>
              <w:bookmarkEnd w:id="10819"/>
            </w:del>
          </w:p>
        </w:tc>
        <w:tc>
          <w:tcPr>
            <w:tcW w:w="4211" w:type="dxa"/>
          </w:tcPr>
          <w:p w14:paraId="23573467" w14:textId="344DA91C" w:rsidR="0077470C" w:rsidRPr="00A23FA3" w:rsidDel="00135389" w:rsidRDefault="00E80122" w:rsidP="00774ECE">
            <w:pPr>
              <w:rPr>
                <w:del w:id="10820" w:author="raye" w:date="2018-07-20T17:11:00Z"/>
                <w:rFonts w:ascii="Calibri" w:hAnsi="Calibri" w:cstheme="minorHAnsi"/>
                <w:szCs w:val="21"/>
              </w:rPr>
            </w:pPr>
            <w:del w:id="10821" w:author="raye" w:date="2018-07-20T17:11:00Z">
              <w:r w:rsidRPr="00A23FA3" w:rsidDel="00135389">
                <w:rPr>
                  <w:rFonts w:ascii="Calibri" w:hAnsi="Calibri" w:cstheme="minorHAnsi"/>
                  <w:szCs w:val="21"/>
                </w:rPr>
                <w:delText>Currently case holder (user name)</w:delText>
              </w:r>
              <w:bookmarkStart w:id="10822" w:name="_Toc520840502"/>
              <w:bookmarkEnd w:id="10822"/>
            </w:del>
          </w:p>
        </w:tc>
        <w:bookmarkStart w:id="10823" w:name="_Toc520840503"/>
        <w:bookmarkEnd w:id="10823"/>
      </w:tr>
    </w:tbl>
    <w:p w14:paraId="45471FE1" w14:textId="5E0A9F14" w:rsidR="0077470C" w:rsidRPr="00A23FA3" w:rsidDel="00135389" w:rsidRDefault="005D669D" w:rsidP="00B01F41">
      <w:pPr>
        <w:pStyle w:val="a0"/>
        <w:numPr>
          <w:ilvl w:val="0"/>
          <w:numId w:val="6"/>
        </w:numPr>
        <w:ind w:firstLineChars="0"/>
        <w:jc w:val="left"/>
        <w:rPr>
          <w:del w:id="10824" w:author="raye" w:date="2018-07-20T17:11:00Z"/>
          <w:rFonts w:ascii="Calibri" w:hAnsi="Calibri" w:cstheme="minorHAnsi"/>
          <w:sz w:val="24"/>
          <w:szCs w:val="24"/>
        </w:rPr>
      </w:pPr>
      <w:del w:id="10825" w:author="raye" w:date="2018-07-20T17:11:00Z">
        <w:r w:rsidRPr="00A23FA3" w:rsidDel="00135389">
          <w:rPr>
            <w:rFonts w:ascii="Calibri" w:hAnsi="Calibri" w:cstheme="minorHAnsi"/>
            <w:sz w:val="24"/>
            <w:szCs w:val="24"/>
          </w:rPr>
          <w:delText xml:space="preserve">Elements of </w:delText>
        </w:r>
        <w:r w:rsidRPr="00A23FA3" w:rsidDel="00135389">
          <w:rPr>
            <w:rFonts w:ascii="Calibri" w:hAnsi="Calibri" w:cstheme="minorHAnsi"/>
            <w:szCs w:val="21"/>
          </w:rPr>
          <w:delText>Case record list area</w:delText>
        </w:r>
        <w:r w:rsidRPr="00A23FA3" w:rsidDel="00135389">
          <w:rPr>
            <w:rFonts w:ascii="Calibri" w:hAnsi="Calibri" w:cstheme="minorHAnsi"/>
            <w:sz w:val="24"/>
            <w:szCs w:val="24"/>
          </w:rPr>
          <w:delText xml:space="preserve"> </w:delText>
        </w:r>
        <w:r w:rsidR="00205B48" w:rsidRPr="00A23FA3" w:rsidDel="00135389">
          <w:rPr>
            <w:rFonts w:ascii="Calibri" w:hAnsi="Calibri" w:cstheme="minorHAnsi"/>
            <w:sz w:val="24"/>
            <w:szCs w:val="24"/>
          </w:rPr>
          <w:delText>(same</w:delText>
        </w:r>
        <w:r w:rsidRPr="00A23FA3" w:rsidDel="00135389">
          <w:rPr>
            <w:rFonts w:ascii="Calibri" w:hAnsi="Calibri" w:cstheme="minorHAnsi"/>
            <w:sz w:val="24"/>
            <w:szCs w:val="24"/>
          </w:rPr>
          <w:delText xml:space="preserve"> as case list for review column):</w:delText>
        </w:r>
        <w:bookmarkStart w:id="10826" w:name="_Toc520840504"/>
        <w:bookmarkEnd w:id="10826"/>
      </w:del>
    </w:p>
    <w:tbl>
      <w:tblPr>
        <w:tblStyle w:val="a9"/>
        <w:tblW w:w="0" w:type="auto"/>
        <w:tblInd w:w="845" w:type="dxa"/>
        <w:tblLook w:val="04A0" w:firstRow="1" w:lastRow="0" w:firstColumn="1" w:lastColumn="0" w:noHBand="0" w:noVBand="1"/>
      </w:tblPr>
      <w:tblGrid>
        <w:gridCol w:w="2079"/>
        <w:gridCol w:w="1161"/>
        <w:gridCol w:w="4211"/>
      </w:tblGrid>
      <w:tr w:rsidR="00A23FA3" w:rsidRPr="00A23FA3" w:rsidDel="00135389" w14:paraId="62E8474D" w14:textId="77777777" w:rsidTr="00863C29">
        <w:trPr>
          <w:del w:id="10827" w:author="raye" w:date="2018-07-20T17:11:00Z"/>
        </w:trPr>
        <w:tc>
          <w:tcPr>
            <w:tcW w:w="2079" w:type="dxa"/>
            <w:shd w:val="clear" w:color="auto" w:fill="BFBFBF"/>
          </w:tcPr>
          <w:p w14:paraId="11EE5DF3" w14:textId="5885A83E" w:rsidR="0077470C" w:rsidRPr="00A23FA3" w:rsidDel="00135389" w:rsidRDefault="0077470C" w:rsidP="00C409AC">
            <w:pPr>
              <w:rPr>
                <w:del w:id="10828" w:author="raye" w:date="2018-07-20T17:11:00Z"/>
                <w:rFonts w:ascii="Calibri" w:hAnsi="Calibri" w:cstheme="minorHAnsi"/>
                <w:szCs w:val="21"/>
              </w:rPr>
            </w:pPr>
            <w:del w:id="10829" w:author="raye" w:date="2018-07-20T17:11:00Z">
              <w:r w:rsidRPr="00A23FA3" w:rsidDel="00135389">
                <w:rPr>
                  <w:rFonts w:ascii="Calibri" w:hAnsi="Calibri" w:cstheme="minorHAnsi"/>
                  <w:szCs w:val="21"/>
                </w:rPr>
                <w:delText>ITEM</w:delText>
              </w:r>
              <w:bookmarkStart w:id="10830" w:name="_Toc520840505"/>
              <w:bookmarkEnd w:id="10830"/>
            </w:del>
          </w:p>
        </w:tc>
        <w:tc>
          <w:tcPr>
            <w:tcW w:w="1161" w:type="dxa"/>
            <w:shd w:val="clear" w:color="auto" w:fill="BFBFBF"/>
          </w:tcPr>
          <w:p w14:paraId="0097009C" w14:textId="1A943488" w:rsidR="0077470C" w:rsidRPr="00A23FA3" w:rsidDel="00135389" w:rsidRDefault="0077470C" w:rsidP="00A769EC">
            <w:pPr>
              <w:rPr>
                <w:del w:id="10831" w:author="raye" w:date="2018-07-20T17:11:00Z"/>
                <w:rFonts w:ascii="Calibri" w:hAnsi="Calibri" w:cstheme="minorHAnsi"/>
                <w:szCs w:val="21"/>
              </w:rPr>
            </w:pPr>
            <w:del w:id="10832" w:author="raye" w:date="2018-07-20T17:11:00Z">
              <w:r w:rsidRPr="00A23FA3" w:rsidDel="00135389">
                <w:rPr>
                  <w:rFonts w:ascii="Calibri" w:hAnsi="Calibri" w:cstheme="minorHAnsi"/>
                  <w:szCs w:val="21"/>
                </w:rPr>
                <w:delText>TYPE</w:delText>
              </w:r>
              <w:bookmarkStart w:id="10833" w:name="_Toc520840506"/>
              <w:bookmarkEnd w:id="10833"/>
            </w:del>
          </w:p>
        </w:tc>
        <w:tc>
          <w:tcPr>
            <w:tcW w:w="4211" w:type="dxa"/>
            <w:shd w:val="clear" w:color="auto" w:fill="BFBFBF"/>
          </w:tcPr>
          <w:p w14:paraId="3BFEFF2B" w14:textId="42B00F5C" w:rsidR="0077470C" w:rsidRPr="00A23FA3" w:rsidDel="00135389" w:rsidRDefault="0077470C" w:rsidP="00774ECE">
            <w:pPr>
              <w:rPr>
                <w:del w:id="10834" w:author="raye" w:date="2018-07-20T17:11:00Z"/>
                <w:rFonts w:ascii="Calibri" w:hAnsi="Calibri" w:cstheme="minorHAnsi"/>
                <w:szCs w:val="21"/>
              </w:rPr>
            </w:pPr>
            <w:del w:id="10835" w:author="raye" w:date="2018-07-20T17:11:00Z">
              <w:r w:rsidRPr="00A23FA3" w:rsidDel="00135389">
                <w:rPr>
                  <w:rFonts w:ascii="Calibri" w:hAnsi="Calibri" w:cstheme="minorHAnsi"/>
                  <w:szCs w:val="21"/>
                </w:rPr>
                <w:delText>DESCRIPTION</w:delText>
              </w:r>
              <w:bookmarkStart w:id="10836" w:name="_Toc520840507"/>
              <w:bookmarkEnd w:id="10836"/>
            </w:del>
          </w:p>
        </w:tc>
        <w:bookmarkStart w:id="10837" w:name="_Toc520840508"/>
        <w:bookmarkEnd w:id="10837"/>
      </w:tr>
      <w:tr w:rsidR="00A23FA3" w:rsidRPr="00A23FA3" w:rsidDel="00135389" w14:paraId="04044645" w14:textId="77777777" w:rsidTr="00863C29">
        <w:trPr>
          <w:trHeight w:val="174"/>
          <w:del w:id="10838" w:author="raye" w:date="2018-07-20T17:11:00Z"/>
        </w:trPr>
        <w:tc>
          <w:tcPr>
            <w:tcW w:w="2079" w:type="dxa"/>
          </w:tcPr>
          <w:p w14:paraId="6C51A6C9" w14:textId="71DFE784" w:rsidR="0077470C" w:rsidRPr="00A23FA3" w:rsidDel="00135389" w:rsidRDefault="0077470C" w:rsidP="00C409AC">
            <w:pPr>
              <w:rPr>
                <w:del w:id="10839" w:author="raye" w:date="2018-07-20T17:11:00Z"/>
                <w:rFonts w:ascii="Calibri" w:hAnsi="Calibri" w:cstheme="minorHAnsi"/>
                <w:szCs w:val="21"/>
              </w:rPr>
            </w:pPr>
            <w:del w:id="10840" w:author="raye" w:date="2018-07-20T17:11:00Z">
              <w:r w:rsidRPr="00A23FA3" w:rsidDel="00135389">
                <w:rPr>
                  <w:rFonts w:ascii="Calibri" w:hAnsi="Calibri" w:cstheme="minorHAnsi"/>
                  <w:szCs w:val="21"/>
                </w:rPr>
                <w:delText>Client ID</w:delText>
              </w:r>
              <w:bookmarkStart w:id="10841" w:name="_Toc520840509"/>
              <w:bookmarkEnd w:id="10841"/>
            </w:del>
          </w:p>
        </w:tc>
        <w:tc>
          <w:tcPr>
            <w:tcW w:w="1161" w:type="dxa"/>
          </w:tcPr>
          <w:p w14:paraId="137863C9" w14:textId="35C1A4EC" w:rsidR="0077470C" w:rsidRPr="00A23FA3" w:rsidDel="00135389" w:rsidRDefault="0077470C" w:rsidP="00A769EC">
            <w:pPr>
              <w:rPr>
                <w:del w:id="10842" w:author="raye" w:date="2018-07-20T17:11:00Z"/>
                <w:rFonts w:ascii="Calibri" w:hAnsi="Calibri" w:cstheme="minorHAnsi"/>
                <w:szCs w:val="21"/>
              </w:rPr>
            </w:pPr>
            <w:del w:id="10843" w:author="raye" w:date="2018-07-20T17:11:00Z">
              <w:r w:rsidRPr="00A23FA3" w:rsidDel="00135389">
                <w:rPr>
                  <w:rFonts w:ascii="Calibri" w:hAnsi="Calibri" w:cstheme="minorHAnsi"/>
                  <w:szCs w:val="21"/>
                </w:rPr>
                <w:delText>String</w:delText>
              </w:r>
              <w:bookmarkStart w:id="10844" w:name="_Toc520840510"/>
              <w:bookmarkEnd w:id="10844"/>
            </w:del>
          </w:p>
        </w:tc>
        <w:tc>
          <w:tcPr>
            <w:tcW w:w="4211" w:type="dxa"/>
          </w:tcPr>
          <w:p w14:paraId="0C98C5C1" w14:textId="3C87DEBF" w:rsidR="0077470C" w:rsidRPr="00A23FA3" w:rsidDel="00135389" w:rsidRDefault="005D669D" w:rsidP="00774ECE">
            <w:pPr>
              <w:rPr>
                <w:del w:id="10845" w:author="raye" w:date="2018-07-20T17:11:00Z"/>
                <w:rFonts w:ascii="Calibri" w:hAnsi="Calibri" w:cstheme="minorHAnsi"/>
                <w:szCs w:val="21"/>
              </w:rPr>
            </w:pPr>
            <w:del w:id="10846" w:author="raye" w:date="2018-07-20T17:11:00Z">
              <w:r w:rsidRPr="00A23FA3" w:rsidDel="00135389">
                <w:rPr>
                  <w:rFonts w:ascii="Calibri" w:hAnsi="Calibri" w:cstheme="minorHAnsi"/>
                  <w:szCs w:val="21"/>
                </w:rPr>
                <w:delText>Client ID Number</w:delText>
              </w:r>
              <w:bookmarkStart w:id="10847" w:name="_Toc520840511"/>
              <w:bookmarkEnd w:id="10847"/>
            </w:del>
          </w:p>
        </w:tc>
        <w:bookmarkStart w:id="10848" w:name="_Toc520840512"/>
        <w:bookmarkEnd w:id="10848"/>
      </w:tr>
      <w:tr w:rsidR="00A23FA3" w:rsidRPr="00A23FA3" w:rsidDel="00135389" w14:paraId="33086AC2" w14:textId="77777777" w:rsidTr="00863C29">
        <w:trPr>
          <w:trHeight w:val="174"/>
          <w:del w:id="10849" w:author="raye" w:date="2018-07-20T17:11:00Z"/>
        </w:trPr>
        <w:tc>
          <w:tcPr>
            <w:tcW w:w="2079" w:type="dxa"/>
          </w:tcPr>
          <w:p w14:paraId="4D8DD60E" w14:textId="192B602F" w:rsidR="0077470C" w:rsidRPr="00A23FA3" w:rsidDel="00135389" w:rsidRDefault="0077470C" w:rsidP="00C409AC">
            <w:pPr>
              <w:rPr>
                <w:del w:id="10850" w:author="raye" w:date="2018-07-20T17:11:00Z"/>
                <w:rFonts w:ascii="Calibri" w:hAnsi="Calibri" w:cstheme="minorHAnsi"/>
                <w:szCs w:val="21"/>
              </w:rPr>
            </w:pPr>
            <w:del w:id="10851" w:author="raye" w:date="2018-07-20T17:11:00Z">
              <w:r w:rsidRPr="00A23FA3" w:rsidDel="00135389">
                <w:rPr>
                  <w:rFonts w:ascii="Calibri" w:hAnsi="Calibri" w:cstheme="minorHAnsi"/>
                  <w:szCs w:val="21"/>
                </w:rPr>
                <w:delText>Client Name</w:delText>
              </w:r>
              <w:bookmarkStart w:id="10852" w:name="_Toc520840513"/>
              <w:bookmarkEnd w:id="10852"/>
            </w:del>
          </w:p>
        </w:tc>
        <w:tc>
          <w:tcPr>
            <w:tcW w:w="1161" w:type="dxa"/>
          </w:tcPr>
          <w:p w14:paraId="5559B8F1" w14:textId="3015ACB6" w:rsidR="0077470C" w:rsidRPr="00A23FA3" w:rsidDel="00135389" w:rsidRDefault="0077470C" w:rsidP="00A769EC">
            <w:pPr>
              <w:rPr>
                <w:del w:id="10853" w:author="raye" w:date="2018-07-20T17:11:00Z"/>
                <w:rFonts w:ascii="Calibri" w:hAnsi="Calibri" w:cstheme="minorHAnsi"/>
                <w:szCs w:val="21"/>
              </w:rPr>
            </w:pPr>
            <w:del w:id="10854" w:author="raye" w:date="2018-07-20T17:11:00Z">
              <w:r w:rsidRPr="00A23FA3" w:rsidDel="00135389">
                <w:rPr>
                  <w:rFonts w:ascii="Calibri" w:hAnsi="Calibri" w:cstheme="minorHAnsi"/>
                  <w:szCs w:val="21"/>
                </w:rPr>
                <w:delText>String</w:delText>
              </w:r>
              <w:bookmarkStart w:id="10855" w:name="_Toc520840514"/>
              <w:bookmarkEnd w:id="10855"/>
            </w:del>
          </w:p>
        </w:tc>
        <w:tc>
          <w:tcPr>
            <w:tcW w:w="4211" w:type="dxa"/>
          </w:tcPr>
          <w:p w14:paraId="6E18D7EE" w14:textId="030B4FEC" w:rsidR="0077470C" w:rsidRPr="00A23FA3" w:rsidDel="00135389" w:rsidRDefault="005D669D" w:rsidP="00774ECE">
            <w:pPr>
              <w:rPr>
                <w:del w:id="10856" w:author="raye" w:date="2018-07-20T17:11:00Z"/>
                <w:rFonts w:ascii="Calibri" w:hAnsi="Calibri" w:cstheme="minorHAnsi"/>
                <w:szCs w:val="21"/>
              </w:rPr>
            </w:pPr>
            <w:del w:id="10857" w:author="raye" w:date="2018-07-20T17:11:00Z">
              <w:r w:rsidRPr="00A23FA3" w:rsidDel="00135389">
                <w:rPr>
                  <w:rFonts w:ascii="Calibri" w:hAnsi="Calibri" w:cstheme="minorHAnsi"/>
                  <w:szCs w:val="21"/>
                </w:rPr>
                <w:delText>Client name</w:delText>
              </w:r>
              <w:bookmarkStart w:id="10858" w:name="_Toc520840515"/>
              <w:bookmarkEnd w:id="10858"/>
            </w:del>
          </w:p>
        </w:tc>
        <w:bookmarkStart w:id="10859" w:name="_Toc520840516"/>
        <w:bookmarkEnd w:id="10859"/>
      </w:tr>
      <w:tr w:rsidR="00A23FA3" w:rsidRPr="00A23FA3" w:rsidDel="00135389" w14:paraId="64F455F6" w14:textId="77777777" w:rsidTr="00863C29">
        <w:trPr>
          <w:trHeight w:val="174"/>
          <w:del w:id="10860" w:author="raye" w:date="2018-07-20T17:11:00Z"/>
        </w:trPr>
        <w:tc>
          <w:tcPr>
            <w:tcW w:w="2079" w:type="dxa"/>
          </w:tcPr>
          <w:p w14:paraId="63635DEC" w14:textId="49A47B8E" w:rsidR="0077470C" w:rsidRPr="00A23FA3" w:rsidDel="00135389" w:rsidRDefault="0077470C" w:rsidP="00C409AC">
            <w:pPr>
              <w:rPr>
                <w:del w:id="10861" w:author="raye" w:date="2018-07-20T17:11:00Z"/>
                <w:rFonts w:ascii="Calibri" w:hAnsi="Calibri" w:cstheme="minorHAnsi"/>
                <w:szCs w:val="21"/>
              </w:rPr>
            </w:pPr>
            <w:del w:id="10862" w:author="raye" w:date="2018-07-20T17:11:00Z">
              <w:r w:rsidRPr="00A23FA3" w:rsidDel="00135389">
                <w:rPr>
                  <w:rFonts w:ascii="Calibri" w:hAnsi="Calibri" w:cstheme="minorHAnsi"/>
                  <w:szCs w:val="21"/>
                </w:rPr>
                <w:delText>Reference No</w:delText>
              </w:r>
              <w:bookmarkStart w:id="10863" w:name="_Toc520840517"/>
              <w:bookmarkEnd w:id="10863"/>
            </w:del>
          </w:p>
        </w:tc>
        <w:tc>
          <w:tcPr>
            <w:tcW w:w="1161" w:type="dxa"/>
          </w:tcPr>
          <w:p w14:paraId="76171FAA" w14:textId="4624C5DC" w:rsidR="0077470C" w:rsidRPr="00A23FA3" w:rsidDel="00135389" w:rsidRDefault="0077470C" w:rsidP="00A769EC">
            <w:pPr>
              <w:rPr>
                <w:del w:id="10864" w:author="raye" w:date="2018-07-20T17:11:00Z"/>
                <w:rFonts w:ascii="Calibri" w:hAnsi="Calibri" w:cstheme="minorHAnsi"/>
                <w:szCs w:val="21"/>
              </w:rPr>
            </w:pPr>
            <w:del w:id="10865" w:author="raye" w:date="2018-07-20T17:11:00Z">
              <w:r w:rsidRPr="00A23FA3" w:rsidDel="00135389">
                <w:rPr>
                  <w:rFonts w:ascii="Calibri" w:hAnsi="Calibri" w:cstheme="minorHAnsi"/>
                  <w:szCs w:val="21"/>
                </w:rPr>
                <w:delText>String</w:delText>
              </w:r>
              <w:bookmarkStart w:id="10866" w:name="_Toc520840518"/>
              <w:bookmarkEnd w:id="10866"/>
            </w:del>
          </w:p>
        </w:tc>
        <w:tc>
          <w:tcPr>
            <w:tcW w:w="4211" w:type="dxa"/>
          </w:tcPr>
          <w:p w14:paraId="7026C367" w14:textId="7C2758DE" w:rsidR="0077470C" w:rsidRPr="00A23FA3" w:rsidDel="00135389" w:rsidRDefault="005D669D" w:rsidP="00774ECE">
            <w:pPr>
              <w:rPr>
                <w:del w:id="10867" w:author="raye" w:date="2018-07-20T17:11:00Z"/>
                <w:rFonts w:ascii="Calibri" w:hAnsi="Calibri" w:cstheme="minorHAnsi"/>
                <w:szCs w:val="21"/>
              </w:rPr>
            </w:pPr>
            <w:del w:id="10868" w:author="raye" w:date="2018-07-20T17:11:00Z">
              <w:r w:rsidRPr="00A23FA3" w:rsidDel="00135389">
                <w:rPr>
                  <w:rFonts w:ascii="Calibri" w:hAnsi="Calibri" w:cstheme="minorHAnsi"/>
                  <w:szCs w:val="21"/>
                </w:rPr>
                <w:delText>Trade finance reference number</w:delText>
              </w:r>
              <w:bookmarkStart w:id="10869" w:name="_Toc520840519"/>
              <w:bookmarkEnd w:id="10869"/>
            </w:del>
          </w:p>
        </w:tc>
        <w:bookmarkStart w:id="10870" w:name="_Toc520840520"/>
        <w:bookmarkEnd w:id="10870"/>
      </w:tr>
      <w:tr w:rsidR="00A23FA3" w:rsidRPr="00A23FA3" w:rsidDel="00135389" w14:paraId="0C92B522" w14:textId="77777777" w:rsidTr="00863C29">
        <w:trPr>
          <w:trHeight w:val="174"/>
          <w:del w:id="10871" w:author="raye" w:date="2018-07-20T17:11:00Z"/>
        </w:trPr>
        <w:tc>
          <w:tcPr>
            <w:tcW w:w="2079" w:type="dxa"/>
          </w:tcPr>
          <w:p w14:paraId="52F4FA90" w14:textId="09C7B3BC" w:rsidR="0077470C" w:rsidRPr="00A23FA3" w:rsidDel="00135389" w:rsidRDefault="0077470C" w:rsidP="00C409AC">
            <w:pPr>
              <w:rPr>
                <w:del w:id="10872" w:author="raye" w:date="2018-07-20T17:11:00Z"/>
                <w:rFonts w:ascii="Calibri" w:hAnsi="Calibri" w:cstheme="minorHAnsi"/>
                <w:szCs w:val="21"/>
              </w:rPr>
            </w:pPr>
            <w:del w:id="10873" w:author="raye" w:date="2018-07-20T17:11:00Z">
              <w:r w:rsidRPr="00A23FA3" w:rsidDel="00135389">
                <w:rPr>
                  <w:rFonts w:ascii="Calibri" w:hAnsi="Calibri" w:cstheme="minorHAnsi"/>
                  <w:szCs w:val="21"/>
                </w:rPr>
                <w:delText>BOC Reference No</w:delText>
              </w:r>
              <w:bookmarkStart w:id="10874" w:name="_Toc520840521"/>
              <w:bookmarkEnd w:id="10874"/>
            </w:del>
          </w:p>
        </w:tc>
        <w:tc>
          <w:tcPr>
            <w:tcW w:w="1161" w:type="dxa"/>
          </w:tcPr>
          <w:p w14:paraId="1B3D579B" w14:textId="4D46FBFA" w:rsidR="0077470C" w:rsidRPr="00A23FA3" w:rsidDel="00135389" w:rsidRDefault="0077470C" w:rsidP="00A769EC">
            <w:pPr>
              <w:rPr>
                <w:del w:id="10875" w:author="raye" w:date="2018-07-20T17:11:00Z"/>
                <w:rFonts w:ascii="Calibri" w:hAnsi="Calibri" w:cstheme="minorHAnsi"/>
                <w:szCs w:val="21"/>
              </w:rPr>
            </w:pPr>
            <w:del w:id="10876" w:author="raye" w:date="2018-07-20T17:11:00Z">
              <w:r w:rsidRPr="00A23FA3" w:rsidDel="00135389">
                <w:rPr>
                  <w:rFonts w:ascii="Calibri" w:hAnsi="Calibri" w:cstheme="minorHAnsi"/>
                  <w:szCs w:val="21"/>
                </w:rPr>
                <w:delText>String</w:delText>
              </w:r>
              <w:bookmarkStart w:id="10877" w:name="_Toc520840522"/>
              <w:bookmarkEnd w:id="10877"/>
            </w:del>
          </w:p>
        </w:tc>
        <w:tc>
          <w:tcPr>
            <w:tcW w:w="4211" w:type="dxa"/>
          </w:tcPr>
          <w:p w14:paraId="1B56A15D" w14:textId="4E70FB64" w:rsidR="0077470C" w:rsidRPr="00A23FA3" w:rsidDel="00135389" w:rsidRDefault="005D669D" w:rsidP="00774ECE">
            <w:pPr>
              <w:rPr>
                <w:del w:id="10878" w:author="raye" w:date="2018-07-20T17:11:00Z"/>
                <w:rFonts w:ascii="Calibri" w:hAnsi="Calibri" w:cstheme="minorHAnsi"/>
                <w:szCs w:val="21"/>
              </w:rPr>
            </w:pPr>
            <w:del w:id="10879" w:author="raye" w:date="2018-07-20T17:11:00Z">
              <w:r w:rsidRPr="00A23FA3" w:rsidDel="00135389">
                <w:rPr>
                  <w:rFonts w:ascii="Calibri" w:hAnsi="Calibri" w:cstheme="minorHAnsi"/>
                  <w:szCs w:val="21"/>
                </w:rPr>
                <w:delText>BOC business reference number</w:delText>
              </w:r>
              <w:bookmarkStart w:id="10880" w:name="_Toc520840523"/>
              <w:bookmarkEnd w:id="10880"/>
            </w:del>
          </w:p>
        </w:tc>
        <w:bookmarkStart w:id="10881" w:name="_Toc520840524"/>
        <w:bookmarkEnd w:id="10881"/>
      </w:tr>
      <w:tr w:rsidR="00A23FA3" w:rsidRPr="00A23FA3" w:rsidDel="00135389" w14:paraId="733B8901" w14:textId="77777777" w:rsidTr="00863C29">
        <w:trPr>
          <w:trHeight w:val="174"/>
          <w:del w:id="10882" w:author="raye" w:date="2018-07-20T17:11:00Z"/>
        </w:trPr>
        <w:tc>
          <w:tcPr>
            <w:tcW w:w="2079" w:type="dxa"/>
          </w:tcPr>
          <w:p w14:paraId="74F103D3" w14:textId="5D9E75C5" w:rsidR="0077470C" w:rsidRPr="00A23FA3" w:rsidDel="00135389" w:rsidRDefault="0077470C" w:rsidP="00C409AC">
            <w:pPr>
              <w:rPr>
                <w:del w:id="10883" w:author="raye" w:date="2018-07-20T17:11:00Z"/>
                <w:rFonts w:ascii="Calibri" w:hAnsi="Calibri" w:cstheme="minorHAnsi"/>
                <w:szCs w:val="21"/>
              </w:rPr>
            </w:pPr>
            <w:del w:id="10884" w:author="raye" w:date="2018-07-20T17:11:00Z">
              <w:r w:rsidRPr="00A23FA3" w:rsidDel="00135389">
                <w:rPr>
                  <w:rFonts w:ascii="Calibri" w:hAnsi="Calibri" w:cstheme="minorHAnsi"/>
                  <w:szCs w:val="21"/>
                </w:rPr>
                <w:delText>Red Flag</w:delText>
              </w:r>
              <w:bookmarkStart w:id="10885" w:name="_Toc520840525"/>
              <w:bookmarkEnd w:id="10885"/>
            </w:del>
          </w:p>
        </w:tc>
        <w:tc>
          <w:tcPr>
            <w:tcW w:w="1161" w:type="dxa"/>
          </w:tcPr>
          <w:p w14:paraId="5D2CB208" w14:textId="2318F8D6" w:rsidR="0077470C" w:rsidRPr="00A23FA3" w:rsidDel="00135389" w:rsidRDefault="0077470C" w:rsidP="00A769EC">
            <w:pPr>
              <w:rPr>
                <w:del w:id="10886" w:author="raye" w:date="2018-07-20T17:11:00Z"/>
                <w:rFonts w:ascii="Calibri" w:hAnsi="Calibri" w:cstheme="minorHAnsi"/>
                <w:szCs w:val="21"/>
              </w:rPr>
            </w:pPr>
            <w:del w:id="10887" w:author="raye" w:date="2018-07-20T17:11:00Z">
              <w:r w:rsidRPr="00A23FA3" w:rsidDel="00135389">
                <w:rPr>
                  <w:rFonts w:ascii="Calibri" w:hAnsi="Calibri" w:cstheme="minorHAnsi"/>
                  <w:szCs w:val="21"/>
                </w:rPr>
                <w:delText>String</w:delText>
              </w:r>
              <w:bookmarkStart w:id="10888" w:name="_Toc520840526"/>
              <w:bookmarkEnd w:id="10888"/>
            </w:del>
          </w:p>
        </w:tc>
        <w:tc>
          <w:tcPr>
            <w:tcW w:w="4211" w:type="dxa"/>
          </w:tcPr>
          <w:p w14:paraId="16B6CAD4" w14:textId="254C5EE3" w:rsidR="0077470C" w:rsidRPr="00A23FA3" w:rsidDel="00135389" w:rsidRDefault="005D669D" w:rsidP="00774ECE">
            <w:pPr>
              <w:rPr>
                <w:del w:id="10889" w:author="raye" w:date="2018-07-20T17:11:00Z"/>
                <w:rFonts w:ascii="Calibri" w:hAnsi="Calibri" w:cstheme="minorHAnsi"/>
                <w:szCs w:val="21"/>
              </w:rPr>
            </w:pPr>
            <w:del w:id="10890" w:author="raye" w:date="2018-07-20T17:11:00Z">
              <w:r w:rsidRPr="00A23FA3" w:rsidDel="00135389">
                <w:rPr>
                  <w:rFonts w:ascii="Calibri" w:hAnsi="Calibri" w:cstheme="minorHAnsi"/>
                  <w:szCs w:val="21"/>
                </w:rPr>
                <w:delText xml:space="preserve">if </w:delText>
              </w:r>
              <w:r w:rsidR="0077470C" w:rsidRPr="00A23FA3" w:rsidDel="00135389">
                <w:rPr>
                  <w:rFonts w:ascii="Calibri" w:hAnsi="Calibri" w:cstheme="minorHAnsi"/>
                  <w:szCs w:val="21"/>
                </w:rPr>
                <w:delText>Red Flag</w:delText>
              </w:r>
              <w:bookmarkStart w:id="10891" w:name="_Toc520840527"/>
              <w:bookmarkEnd w:id="10891"/>
            </w:del>
          </w:p>
        </w:tc>
        <w:bookmarkStart w:id="10892" w:name="_Toc520840528"/>
        <w:bookmarkEnd w:id="10892"/>
      </w:tr>
      <w:tr w:rsidR="00A23FA3" w:rsidRPr="00A23FA3" w:rsidDel="00135389" w14:paraId="4E03D948" w14:textId="77777777" w:rsidTr="00863C29">
        <w:trPr>
          <w:trHeight w:val="174"/>
          <w:del w:id="10893" w:author="raye" w:date="2018-07-20T17:11:00Z"/>
        </w:trPr>
        <w:tc>
          <w:tcPr>
            <w:tcW w:w="2079" w:type="dxa"/>
          </w:tcPr>
          <w:p w14:paraId="156CE68A" w14:textId="3BBF9DE6" w:rsidR="0077470C" w:rsidRPr="00A23FA3" w:rsidDel="00135389" w:rsidRDefault="0077470C" w:rsidP="00C409AC">
            <w:pPr>
              <w:rPr>
                <w:del w:id="10894" w:author="raye" w:date="2018-07-20T17:11:00Z"/>
                <w:rFonts w:ascii="Calibri" w:hAnsi="Calibri" w:cstheme="minorHAnsi"/>
                <w:szCs w:val="21"/>
              </w:rPr>
            </w:pPr>
            <w:del w:id="10895" w:author="raye" w:date="2018-07-20T17:11:00Z">
              <w:r w:rsidRPr="00A23FA3" w:rsidDel="00135389">
                <w:rPr>
                  <w:rFonts w:ascii="Calibri" w:hAnsi="Calibri" w:cstheme="minorHAnsi"/>
                  <w:szCs w:val="21"/>
                </w:rPr>
                <w:delText>Status</w:delText>
              </w:r>
              <w:bookmarkStart w:id="10896" w:name="_Toc520840529"/>
              <w:bookmarkEnd w:id="10896"/>
            </w:del>
          </w:p>
        </w:tc>
        <w:tc>
          <w:tcPr>
            <w:tcW w:w="1161" w:type="dxa"/>
          </w:tcPr>
          <w:p w14:paraId="0DD4FBC0" w14:textId="411948DC" w:rsidR="0077470C" w:rsidRPr="00A23FA3" w:rsidDel="00135389" w:rsidRDefault="0077470C" w:rsidP="00A769EC">
            <w:pPr>
              <w:rPr>
                <w:del w:id="10897" w:author="raye" w:date="2018-07-20T17:11:00Z"/>
                <w:rFonts w:ascii="Calibri" w:hAnsi="Calibri" w:cstheme="minorHAnsi"/>
                <w:szCs w:val="21"/>
              </w:rPr>
            </w:pPr>
            <w:del w:id="10898" w:author="raye" w:date="2018-07-20T17:11:00Z">
              <w:r w:rsidRPr="00A23FA3" w:rsidDel="00135389">
                <w:rPr>
                  <w:rFonts w:ascii="Calibri" w:hAnsi="Calibri" w:cstheme="minorHAnsi"/>
                  <w:szCs w:val="21"/>
                </w:rPr>
                <w:delText>String</w:delText>
              </w:r>
              <w:bookmarkStart w:id="10899" w:name="_Toc520840530"/>
              <w:bookmarkEnd w:id="10899"/>
            </w:del>
          </w:p>
        </w:tc>
        <w:tc>
          <w:tcPr>
            <w:tcW w:w="4211" w:type="dxa"/>
          </w:tcPr>
          <w:p w14:paraId="3ECAB065" w14:textId="6180F8D0" w:rsidR="0077470C" w:rsidRPr="00A23FA3" w:rsidDel="00135389" w:rsidRDefault="005D669D" w:rsidP="00774ECE">
            <w:pPr>
              <w:rPr>
                <w:del w:id="10900" w:author="raye" w:date="2018-07-20T17:11:00Z"/>
                <w:rFonts w:ascii="Calibri" w:hAnsi="Calibri" w:cstheme="minorHAnsi"/>
                <w:szCs w:val="21"/>
              </w:rPr>
            </w:pPr>
            <w:del w:id="10901" w:author="raye" w:date="2018-07-20T17:11:00Z">
              <w:r w:rsidRPr="00A23FA3" w:rsidDel="00135389">
                <w:rPr>
                  <w:rFonts w:ascii="Calibri" w:hAnsi="Calibri" w:cstheme="minorHAnsi"/>
                  <w:szCs w:val="21"/>
                </w:rPr>
                <w:delText xml:space="preserve">Case status </w:delText>
              </w:r>
              <w:r w:rsidR="00205B48" w:rsidRPr="00A23FA3" w:rsidDel="00135389">
                <w:rPr>
                  <w:rFonts w:ascii="Calibri" w:hAnsi="Calibri" w:cstheme="minorHAnsi"/>
                  <w:szCs w:val="21"/>
                </w:rPr>
                <w:delText>(with</w:delText>
              </w:r>
              <w:r w:rsidRPr="00A23FA3" w:rsidDel="00135389">
                <w:rPr>
                  <w:rFonts w:ascii="Calibri" w:hAnsi="Calibri" w:cstheme="minorHAnsi"/>
                  <w:szCs w:val="21"/>
                </w:rPr>
                <w:delText xml:space="preserve"> word description)</w:delText>
              </w:r>
              <w:bookmarkStart w:id="10902" w:name="_Toc520840531"/>
              <w:bookmarkEnd w:id="10902"/>
            </w:del>
          </w:p>
        </w:tc>
        <w:bookmarkStart w:id="10903" w:name="_Toc520840532"/>
        <w:bookmarkEnd w:id="10903"/>
      </w:tr>
      <w:tr w:rsidR="00A23FA3" w:rsidRPr="00A23FA3" w:rsidDel="00135389" w14:paraId="04B38AFB" w14:textId="77777777" w:rsidTr="00863C29">
        <w:trPr>
          <w:trHeight w:val="174"/>
          <w:del w:id="10904" w:author="raye" w:date="2018-07-20T17:11:00Z"/>
        </w:trPr>
        <w:tc>
          <w:tcPr>
            <w:tcW w:w="2079" w:type="dxa"/>
          </w:tcPr>
          <w:p w14:paraId="5A668A7E" w14:textId="50B14466" w:rsidR="0077470C" w:rsidRPr="00A23FA3" w:rsidDel="00135389" w:rsidRDefault="0077470C" w:rsidP="00C409AC">
            <w:pPr>
              <w:rPr>
                <w:del w:id="10905" w:author="raye" w:date="2018-07-20T17:11:00Z"/>
                <w:rFonts w:ascii="Calibri" w:hAnsi="Calibri" w:cstheme="minorHAnsi"/>
                <w:szCs w:val="21"/>
              </w:rPr>
            </w:pPr>
            <w:del w:id="10906" w:author="raye" w:date="2018-07-20T17:11:00Z">
              <w:r w:rsidRPr="00A23FA3" w:rsidDel="00135389">
                <w:rPr>
                  <w:rFonts w:ascii="Calibri" w:hAnsi="Calibri" w:cstheme="minorHAnsi"/>
                  <w:szCs w:val="21"/>
                </w:rPr>
                <w:delText>Last Modified</w:delText>
              </w:r>
              <w:bookmarkStart w:id="10907" w:name="_Toc520840533"/>
              <w:bookmarkEnd w:id="10907"/>
            </w:del>
          </w:p>
        </w:tc>
        <w:tc>
          <w:tcPr>
            <w:tcW w:w="1161" w:type="dxa"/>
          </w:tcPr>
          <w:p w14:paraId="2ADBFAD6" w14:textId="3B99E0EF" w:rsidR="0077470C" w:rsidRPr="00A23FA3" w:rsidDel="00135389" w:rsidRDefault="0077470C" w:rsidP="00A769EC">
            <w:pPr>
              <w:rPr>
                <w:del w:id="10908" w:author="raye" w:date="2018-07-20T17:11:00Z"/>
                <w:rFonts w:ascii="Calibri" w:hAnsi="Calibri" w:cstheme="minorHAnsi"/>
                <w:szCs w:val="21"/>
              </w:rPr>
            </w:pPr>
            <w:del w:id="10909" w:author="raye" w:date="2018-07-20T17:11:00Z">
              <w:r w:rsidRPr="00A23FA3" w:rsidDel="00135389">
                <w:rPr>
                  <w:rFonts w:ascii="Calibri" w:hAnsi="Calibri" w:cstheme="minorHAnsi"/>
                  <w:szCs w:val="21"/>
                </w:rPr>
                <w:delText>String</w:delText>
              </w:r>
              <w:bookmarkStart w:id="10910" w:name="_Toc520840534"/>
              <w:bookmarkEnd w:id="10910"/>
            </w:del>
          </w:p>
        </w:tc>
        <w:tc>
          <w:tcPr>
            <w:tcW w:w="4211" w:type="dxa"/>
          </w:tcPr>
          <w:p w14:paraId="5432BABC" w14:textId="44C2513E" w:rsidR="0077470C" w:rsidRPr="00A23FA3" w:rsidDel="00135389" w:rsidRDefault="005D669D" w:rsidP="00774ECE">
            <w:pPr>
              <w:rPr>
                <w:del w:id="10911" w:author="raye" w:date="2018-07-20T17:11:00Z"/>
                <w:rFonts w:ascii="Calibri" w:hAnsi="Calibri" w:cstheme="minorHAnsi"/>
                <w:szCs w:val="21"/>
              </w:rPr>
            </w:pPr>
            <w:del w:id="10912" w:author="raye" w:date="2018-07-20T17:11:00Z">
              <w:r w:rsidRPr="00A23FA3" w:rsidDel="00135389">
                <w:rPr>
                  <w:rFonts w:ascii="Calibri" w:hAnsi="Calibri" w:cstheme="minorHAnsi"/>
                  <w:szCs w:val="21"/>
                </w:rPr>
                <w:delText>Last update date &amp; time</w:delText>
              </w:r>
              <w:bookmarkStart w:id="10913" w:name="_Toc520840535"/>
              <w:bookmarkEnd w:id="10913"/>
            </w:del>
          </w:p>
        </w:tc>
        <w:bookmarkStart w:id="10914" w:name="_Toc520840536"/>
        <w:bookmarkEnd w:id="10914"/>
      </w:tr>
      <w:tr w:rsidR="00A23FA3" w:rsidRPr="00A23FA3" w:rsidDel="00135389" w14:paraId="76E78144" w14:textId="77777777" w:rsidTr="00863C29">
        <w:trPr>
          <w:trHeight w:val="174"/>
          <w:del w:id="10915" w:author="raye" w:date="2018-07-20T17:11:00Z"/>
        </w:trPr>
        <w:tc>
          <w:tcPr>
            <w:tcW w:w="2079" w:type="dxa"/>
          </w:tcPr>
          <w:p w14:paraId="6459B004" w14:textId="1EC51879" w:rsidR="0077470C" w:rsidRPr="00A23FA3" w:rsidDel="00135389" w:rsidRDefault="0077470C" w:rsidP="00C409AC">
            <w:pPr>
              <w:rPr>
                <w:del w:id="10916" w:author="raye" w:date="2018-07-20T17:11:00Z"/>
                <w:rFonts w:ascii="Calibri" w:hAnsi="Calibri" w:cstheme="minorHAnsi"/>
                <w:szCs w:val="21"/>
              </w:rPr>
            </w:pPr>
            <w:del w:id="10917" w:author="raye" w:date="2018-07-20T17:11:00Z">
              <w:r w:rsidRPr="00A23FA3" w:rsidDel="00135389">
                <w:rPr>
                  <w:rFonts w:ascii="Calibri" w:hAnsi="Calibri" w:cstheme="minorHAnsi"/>
                  <w:szCs w:val="21"/>
                </w:rPr>
                <w:delText>Last Action User</w:delText>
              </w:r>
              <w:bookmarkStart w:id="10918" w:name="_Toc520840537"/>
              <w:bookmarkEnd w:id="10918"/>
            </w:del>
          </w:p>
        </w:tc>
        <w:tc>
          <w:tcPr>
            <w:tcW w:w="1161" w:type="dxa"/>
          </w:tcPr>
          <w:p w14:paraId="5FC26FCE" w14:textId="0A48A94F" w:rsidR="0077470C" w:rsidRPr="00A23FA3" w:rsidDel="00135389" w:rsidRDefault="0077470C" w:rsidP="00A769EC">
            <w:pPr>
              <w:rPr>
                <w:del w:id="10919" w:author="raye" w:date="2018-07-20T17:11:00Z"/>
                <w:rFonts w:ascii="Calibri" w:hAnsi="Calibri" w:cstheme="minorHAnsi"/>
                <w:szCs w:val="21"/>
              </w:rPr>
            </w:pPr>
            <w:del w:id="10920" w:author="raye" w:date="2018-07-20T17:11:00Z">
              <w:r w:rsidRPr="00A23FA3" w:rsidDel="00135389">
                <w:rPr>
                  <w:rFonts w:ascii="Calibri" w:hAnsi="Calibri" w:cstheme="minorHAnsi"/>
                  <w:szCs w:val="21"/>
                </w:rPr>
                <w:delText>String</w:delText>
              </w:r>
              <w:bookmarkStart w:id="10921" w:name="_Toc520840538"/>
              <w:bookmarkEnd w:id="10921"/>
            </w:del>
          </w:p>
        </w:tc>
        <w:tc>
          <w:tcPr>
            <w:tcW w:w="4211" w:type="dxa"/>
          </w:tcPr>
          <w:p w14:paraId="41481052" w14:textId="68596B5A" w:rsidR="0077470C" w:rsidRPr="00A23FA3" w:rsidDel="00135389" w:rsidRDefault="005D669D" w:rsidP="00774ECE">
            <w:pPr>
              <w:rPr>
                <w:del w:id="10922" w:author="raye" w:date="2018-07-20T17:11:00Z"/>
                <w:rFonts w:ascii="Calibri" w:hAnsi="Calibri" w:cstheme="minorHAnsi"/>
                <w:szCs w:val="21"/>
              </w:rPr>
            </w:pPr>
            <w:del w:id="10923" w:author="raye" w:date="2018-07-20T17:11:00Z">
              <w:r w:rsidRPr="00A23FA3" w:rsidDel="00135389">
                <w:rPr>
                  <w:rFonts w:ascii="Calibri" w:hAnsi="Calibri" w:cstheme="minorHAnsi"/>
                  <w:szCs w:val="21"/>
                </w:rPr>
                <w:delText>Last operator user name</w:delText>
              </w:r>
              <w:bookmarkStart w:id="10924" w:name="_Toc520840539"/>
              <w:bookmarkEnd w:id="10924"/>
            </w:del>
          </w:p>
        </w:tc>
        <w:bookmarkStart w:id="10925" w:name="_Toc520840540"/>
        <w:bookmarkEnd w:id="10925"/>
      </w:tr>
      <w:tr w:rsidR="00A23FA3" w:rsidRPr="00A23FA3" w:rsidDel="00135389" w14:paraId="2A5715D9" w14:textId="77777777" w:rsidTr="00863C29">
        <w:trPr>
          <w:trHeight w:val="174"/>
          <w:del w:id="10926" w:author="raye" w:date="2018-07-20T17:11:00Z"/>
        </w:trPr>
        <w:tc>
          <w:tcPr>
            <w:tcW w:w="2079" w:type="dxa"/>
          </w:tcPr>
          <w:p w14:paraId="142515EE" w14:textId="25906496" w:rsidR="0077470C" w:rsidRPr="00A23FA3" w:rsidDel="00135389" w:rsidRDefault="0077470C" w:rsidP="00C409AC">
            <w:pPr>
              <w:rPr>
                <w:del w:id="10927" w:author="raye" w:date="2018-07-20T17:11:00Z"/>
                <w:rFonts w:ascii="Calibri" w:hAnsi="Calibri" w:cstheme="minorHAnsi"/>
                <w:szCs w:val="21"/>
              </w:rPr>
            </w:pPr>
            <w:del w:id="10928" w:author="raye" w:date="2018-07-20T17:11:00Z">
              <w:r w:rsidRPr="00A23FA3" w:rsidDel="00135389">
                <w:rPr>
                  <w:rFonts w:ascii="Calibri" w:hAnsi="Calibri" w:cstheme="minorHAnsi"/>
                  <w:szCs w:val="21"/>
                </w:rPr>
                <w:delText>Total Amount</w:delText>
              </w:r>
              <w:bookmarkStart w:id="10929" w:name="_Toc520840541"/>
              <w:bookmarkEnd w:id="10929"/>
            </w:del>
          </w:p>
        </w:tc>
        <w:tc>
          <w:tcPr>
            <w:tcW w:w="1161" w:type="dxa"/>
          </w:tcPr>
          <w:p w14:paraId="6DC70A8C" w14:textId="2F6FA1F7" w:rsidR="0077470C" w:rsidRPr="00A23FA3" w:rsidDel="00135389" w:rsidRDefault="0077470C" w:rsidP="00A769EC">
            <w:pPr>
              <w:rPr>
                <w:del w:id="10930" w:author="raye" w:date="2018-07-20T17:11:00Z"/>
                <w:rFonts w:ascii="Calibri" w:hAnsi="Calibri" w:cstheme="minorHAnsi"/>
                <w:szCs w:val="21"/>
              </w:rPr>
            </w:pPr>
            <w:del w:id="10931" w:author="raye" w:date="2018-07-20T17:11:00Z">
              <w:r w:rsidRPr="00A23FA3" w:rsidDel="00135389">
                <w:rPr>
                  <w:rFonts w:ascii="Calibri" w:hAnsi="Calibri" w:cstheme="minorHAnsi"/>
                  <w:szCs w:val="21"/>
                </w:rPr>
                <w:delText>String</w:delText>
              </w:r>
              <w:bookmarkStart w:id="10932" w:name="_Toc520840542"/>
              <w:bookmarkEnd w:id="10932"/>
            </w:del>
          </w:p>
        </w:tc>
        <w:tc>
          <w:tcPr>
            <w:tcW w:w="4211" w:type="dxa"/>
          </w:tcPr>
          <w:p w14:paraId="0CF55A2F" w14:textId="68A5418B" w:rsidR="005D669D" w:rsidRPr="00A23FA3" w:rsidDel="00135389" w:rsidRDefault="005D669D" w:rsidP="00774ECE">
            <w:pPr>
              <w:rPr>
                <w:del w:id="10933" w:author="raye" w:date="2018-07-20T17:11:00Z"/>
                <w:rFonts w:ascii="Calibri" w:hAnsi="Calibri" w:cstheme="minorHAnsi"/>
                <w:szCs w:val="21"/>
              </w:rPr>
            </w:pPr>
            <w:del w:id="10934" w:author="raye" w:date="2018-07-20T17:11:00Z">
              <w:r w:rsidRPr="00A23FA3" w:rsidDel="00135389">
                <w:rPr>
                  <w:rFonts w:ascii="Calibri" w:hAnsi="Calibri" w:cstheme="minorHAnsi"/>
                  <w:szCs w:val="21"/>
                </w:rPr>
                <w:delText>Transaction Total Amount</w:delText>
              </w:r>
              <w:bookmarkStart w:id="10935" w:name="_Toc520840543"/>
              <w:bookmarkEnd w:id="10935"/>
            </w:del>
          </w:p>
          <w:p w14:paraId="44B282F3" w14:textId="26D04FE8" w:rsidR="005D669D" w:rsidRPr="00A23FA3" w:rsidDel="00135389" w:rsidRDefault="005D669D" w:rsidP="00774ECE">
            <w:pPr>
              <w:rPr>
                <w:del w:id="10936" w:author="raye" w:date="2018-07-20T17:11:00Z"/>
                <w:rFonts w:ascii="Calibri" w:hAnsi="Calibri" w:cstheme="minorHAnsi"/>
                <w:szCs w:val="21"/>
              </w:rPr>
            </w:pPr>
            <w:del w:id="10937" w:author="raye" w:date="2018-07-20T17:11:00Z">
              <w:r w:rsidRPr="00A23FA3" w:rsidDel="00135389">
                <w:rPr>
                  <w:rFonts w:ascii="Calibri" w:hAnsi="Calibri" w:cstheme="minorHAnsi"/>
                  <w:szCs w:val="21"/>
                </w:rPr>
                <w:delText xml:space="preserve">Format: Currency Code + Amount </w:delText>
              </w:r>
              <w:bookmarkStart w:id="10938" w:name="_Toc520840544"/>
              <w:bookmarkEnd w:id="10938"/>
            </w:del>
          </w:p>
          <w:p w14:paraId="1AFC0471" w14:textId="3C2B00A6" w:rsidR="0077470C" w:rsidRPr="00A23FA3" w:rsidDel="00135389" w:rsidRDefault="005D669D" w:rsidP="00774ECE">
            <w:pPr>
              <w:rPr>
                <w:del w:id="10939" w:author="raye" w:date="2018-07-20T17:11:00Z"/>
                <w:rFonts w:ascii="Calibri" w:hAnsi="Calibri" w:cstheme="minorHAnsi"/>
                <w:szCs w:val="21"/>
              </w:rPr>
            </w:pPr>
            <w:del w:id="10940" w:author="raye" w:date="2018-07-20T17:11:00Z">
              <w:r w:rsidRPr="00A23FA3" w:rsidDel="00135389">
                <w:rPr>
                  <w:rFonts w:ascii="Calibri" w:hAnsi="Calibri"/>
                </w:rPr>
                <w:delText xml:space="preserve">Amount shown in thousand </w:delText>
              </w:r>
              <w:r w:rsidR="00205B48" w:rsidRPr="00A23FA3" w:rsidDel="00135389">
                <w:rPr>
                  <w:rFonts w:ascii="Calibri" w:hAnsi="Calibri"/>
                </w:rPr>
                <w:delText>places</w:delText>
              </w:r>
              <w:bookmarkStart w:id="10941" w:name="_Toc520840545"/>
              <w:bookmarkEnd w:id="10941"/>
            </w:del>
          </w:p>
        </w:tc>
        <w:bookmarkStart w:id="10942" w:name="_Toc520840546"/>
        <w:bookmarkEnd w:id="10942"/>
      </w:tr>
      <w:tr w:rsidR="00A23FA3" w:rsidRPr="00A23FA3" w:rsidDel="00135389" w14:paraId="69EE0151" w14:textId="77777777" w:rsidTr="00863C29">
        <w:trPr>
          <w:trHeight w:val="174"/>
          <w:del w:id="10943" w:author="raye" w:date="2018-07-20T17:11:00Z"/>
        </w:trPr>
        <w:tc>
          <w:tcPr>
            <w:tcW w:w="2079" w:type="dxa"/>
          </w:tcPr>
          <w:p w14:paraId="1805D0B9" w14:textId="0E56CCEB" w:rsidR="0077470C" w:rsidRPr="00A23FA3" w:rsidDel="00135389" w:rsidRDefault="0077470C" w:rsidP="00C409AC">
            <w:pPr>
              <w:rPr>
                <w:del w:id="10944" w:author="raye" w:date="2018-07-20T17:11:00Z"/>
                <w:rFonts w:ascii="Calibri" w:hAnsi="Calibri" w:cstheme="minorHAnsi"/>
                <w:szCs w:val="21"/>
              </w:rPr>
            </w:pPr>
            <w:del w:id="10945" w:author="raye" w:date="2018-07-20T17:11:00Z">
              <w:r w:rsidRPr="00A23FA3" w:rsidDel="00135389">
                <w:rPr>
                  <w:rFonts w:ascii="Calibri" w:hAnsi="Calibri" w:cstheme="minorHAnsi"/>
                  <w:szCs w:val="21"/>
                </w:rPr>
                <w:delText>Pages</w:delText>
              </w:r>
              <w:bookmarkStart w:id="10946" w:name="_Toc520840547"/>
              <w:bookmarkEnd w:id="10946"/>
            </w:del>
          </w:p>
        </w:tc>
        <w:tc>
          <w:tcPr>
            <w:tcW w:w="1161" w:type="dxa"/>
          </w:tcPr>
          <w:p w14:paraId="32250BE5" w14:textId="33000D11" w:rsidR="0077470C" w:rsidRPr="00A23FA3" w:rsidDel="00135389" w:rsidRDefault="0077470C" w:rsidP="00A769EC">
            <w:pPr>
              <w:rPr>
                <w:del w:id="10947" w:author="raye" w:date="2018-07-20T17:11:00Z"/>
                <w:rFonts w:ascii="Calibri" w:hAnsi="Calibri" w:cstheme="minorHAnsi"/>
                <w:szCs w:val="21"/>
              </w:rPr>
            </w:pPr>
            <w:del w:id="10948" w:author="raye" w:date="2018-07-20T17:11:00Z">
              <w:r w:rsidRPr="00A23FA3" w:rsidDel="00135389">
                <w:rPr>
                  <w:rFonts w:ascii="Calibri" w:hAnsi="Calibri" w:cstheme="minorHAnsi"/>
                  <w:szCs w:val="21"/>
                </w:rPr>
                <w:delText>Numeric</w:delText>
              </w:r>
              <w:bookmarkStart w:id="10949" w:name="_Toc520840548"/>
              <w:bookmarkEnd w:id="10949"/>
            </w:del>
          </w:p>
        </w:tc>
        <w:tc>
          <w:tcPr>
            <w:tcW w:w="4211" w:type="dxa"/>
          </w:tcPr>
          <w:p w14:paraId="52461CFE" w14:textId="7FA3772D" w:rsidR="0077470C" w:rsidRPr="00A23FA3" w:rsidDel="00135389" w:rsidRDefault="00E80122" w:rsidP="00774ECE">
            <w:pPr>
              <w:rPr>
                <w:del w:id="10950" w:author="raye" w:date="2018-07-20T17:11:00Z"/>
                <w:rFonts w:ascii="Calibri" w:hAnsi="Calibri" w:cstheme="minorHAnsi"/>
                <w:szCs w:val="21"/>
              </w:rPr>
            </w:pPr>
            <w:del w:id="10951" w:author="raye" w:date="2018-07-20T17:11:00Z">
              <w:r w:rsidRPr="00A23FA3" w:rsidDel="00135389">
                <w:rPr>
                  <w:rFonts w:ascii="Calibri" w:hAnsi="Calibri" w:cstheme="minorHAnsi"/>
                  <w:szCs w:val="21"/>
                </w:rPr>
                <w:delText>Case transaction documents pages number.</w:delText>
              </w:r>
              <w:bookmarkStart w:id="10952" w:name="_Toc520840549"/>
              <w:bookmarkEnd w:id="10952"/>
            </w:del>
          </w:p>
        </w:tc>
        <w:bookmarkStart w:id="10953" w:name="_Toc520840550"/>
        <w:bookmarkEnd w:id="10953"/>
      </w:tr>
    </w:tbl>
    <w:p w14:paraId="091BCA7B" w14:textId="40EF1300" w:rsidR="0077470C" w:rsidRPr="00A23FA3" w:rsidDel="00135389" w:rsidRDefault="005D669D" w:rsidP="00B01F41">
      <w:pPr>
        <w:pStyle w:val="a0"/>
        <w:numPr>
          <w:ilvl w:val="0"/>
          <w:numId w:val="6"/>
        </w:numPr>
        <w:ind w:firstLineChars="0"/>
        <w:jc w:val="left"/>
        <w:rPr>
          <w:del w:id="10954" w:author="raye" w:date="2018-07-20T17:11:00Z"/>
          <w:rFonts w:ascii="Calibri" w:hAnsi="Calibri" w:cstheme="minorHAnsi"/>
          <w:sz w:val="24"/>
          <w:szCs w:val="24"/>
        </w:rPr>
      </w:pPr>
      <w:del w:id="10955" w:author="raye" w:date="2018-07-20T17:11:00Z">
        <w:r w:rsidRPr="00A23FA3" w:rsidDel="00135389">
          <w:rPr>
            <w:rFonts w:ascii="Calibri" w:hAnsi="Calibri" w:cstheme="minorHAnsi"/>
            <w:sz w:val="24"/>
            <w:szCs w:val="24"/>
          </w:rPr>
          <w:delText xml:space="preserve">Elements of </w:delText>
        </w:r>
        <w:r w:rsidR="009E51F8" w:rsidRPr="00A23FA3" w:rsidDel="00135389">
          <w:rPr>
            <w:rFonts w:ascii="Calibri" w:hAnsi="Calibri" w:cstheme="minorHAnsi"/>
            <w:szCs w:val="21"/>
          </w:rPr>
          <w:delText xml:space="preserve">Operations </w:delText>
        </w:r>
        <w:r w:rsidRPr="00A23FA3" w:rsidDel="00135389">
          <w:rPr>
            <w:rFonts w:ascii="Calibri" w:hAnsi="Calibri" w:cstheme="minorHAnsi"/>
            <w:szCs w:val="21"/>
          </w:rPr>
          <w:delText>area</w:delText>
        </w:r>
        <w:r w:rsidRPr="00A23FA3" w:rsidDel="00135389">
          <w:rPr>
            <w:rFonts w:ascii="Calibri" w:hAnsi="Calibri" w:cstheme="minorHAnsi"/>
            <w:sz w:val="24"/>
            <w:szCs w:val="24"/>
          </w:rPr>
          <w:delText>:</w:delText>
        </w:r>
        <w:bookmarkStart w:id="10956" w:name="_Toc520840551"/>
        <w:bookmarkEnd w:id="10956"/>
      </w:del>
    </w:p>
    <w:tbl>
      <w:tblPr>
        <w:tblStyle w:val="a9"/>
        <w:tblW w:w="0" w:type="auto"/>
        <w:tblInd w:w="845" w:type="dxa"/>
        <w:tblLook w:val="04A0" w:firstRow="1" w:lastRow="0" w:firstColumn="1" w:lastColumn="0" w:noHBand="0" w:noVBand="1"/>
      </w:tblPr>
      <w:tblGrid>
        <w:gridCol w:w="1277"/>
        <w:gridCol w:w="992"/>
        <w:gridCol w:w="5182"/>
      </w:tblGrid>
      <w:tr w:rsidR="00A23FA3" w:rsidRPr="00A23FA3" w:rsidDel="00135389" w14:paraId="6AB5784F" w14:textId="77777777" w:rsidTr="00750278">
        <w:trPr>
          <w:del w:id="10957" w:author="raye" w:date="2018-07-20T17:11:00Z"/>
        </w:trPr>
        <w:tc>
          <w:tcPr>
            <w:tcW w:w="1277" w:type="dxa"/>
            <w:shd w:val="clear" w:color="auto" w:fill="BFBFBF"/>
          </w:tcPr>
          <w:p w14:paraId="1F83A3FD" w14:textId="2EB8B082" w:rsidR="0077470C" w:rsidRPr="00A23FA3" w:rsidDel="00135389" w:rsidRDefault="0077470C" w:rsidP="00C409AC">
            <w:pPr>
              <w:rPr>
                <w:del w:id="10958" w:author="raye" w:date="2018-07-20T17:11:00Z"/>
                <w:rFonts w:ascii="Calibri" w:hAnsi="Calibri" w:cstheme="minorHAnsi"/>
                <w:szCs w:val="21"/>
              </w:rPr>
            </w:pPr>
            <w:del w:id="10959" w:author="raye" w:date="2018-07-20T17:11:00Z">
              <w:r w:rsidRPr="00A23FA3" w:rsidDel="00135389">
                <w:rPr>
                  <w:rFonts w:ascii="Calibri" w:hAnsi="Calibri" w:cstheme="minorHAnsi"/>
                  <w:szCs w:val="21"/>
                </w:rPr>
                <w:delText>ITEM</w:delText>
              </w:r>
              <w:bookmarkStart w:id="10960" w:name="_Toc520840552"/>
              <w:bookmarkEnd w:id="10960"/>
            </w:del>
          </w:p>
        </w:tc>
        <w:tc>
          <w:tcPr>
            <w:tcW w:w="992" w:type="dxa"/>
            <w:shd w:val="clear" w:color="auto" w:fill="BFBFBF"/>
          </w:tcPr>
          <w:p w14:paraId="1836E519" w14:textId="7E5825F8" w:rsidR="0077470C" w:rsidRPr="00A23FA3" w:rsidDel="00135389" w:rsidRDefault="0077470C" w:rsidP="00A769EC">
            <w:pPr>
              <w:rPr>
                <w:del w:id="10961" w:author="raye" w:date="2018-07-20T17:11:00Z"/>
                <w:rFonts w:ascii="Calibri" w:hAnsi="Calibri" w:cstheme="minorHAnsi"/>
                <w:szCs w:val="21"/>
              </w:rPr>
            </w:pPr>
            <w:del w:id="10962" w:author="raye" w:date="2018-07-20T17:11:00Z">
              <w:r w:rsidRPr="00A23FA3" w:rsidDel="00135389">
                <w:rPr>
                  <w:rFonts w:ascii="Calibri" w:hAnsi="Calibri" w:cstheme="minorHAnsi"/>
                  <w:szCs w:val="21"/>
                </w:rPr>
                <w:delText>TYPE</w:delText>
              </w:r>
              <w:bookmarkStart w:id="10963" w:name="_Toc520840553"/>
              <w:bookmarkEnd w:id="10963"/>
            </w:del>
          </w:p>
        </w:tc>
        <w:tc>
          <w:tcPr>
            <w:tcW w:w="5182" w:type="dxa"/>
            <w:shd w:val="clear" w:color="auto" w:fill="BFBFBF"/>
          </w:tcPr>
          <w:p w14:paraId="0CFFAECD" w14:textId="16B58485" w:rsidR="0077470C" w:rsidRPr="00A23FA3" w:rsidDel="00135389" w:rsidRDefault="0077470C" w:rsidP="00774ECE">
            <w:pPr>
              <w:rPr>
                <w:del w:id="10964" w:author="raye" w:date="2018-07-20T17:11:00Z"/>
                <w:rFonts w:ascii="Calibri" w:hAnsi="Calibri" w:cstheme="minorHAnsi"/>
                <w:szCs w:val="21"/>
              </w:rPr>
            </w:pPr>
            <w:del w:id="10965" w:author="raye" w:date="2018-07-20T17:11:00Z">
              <w:r w:rsidRPr="00A23FA3" w:rsidDel="00135389">
                <w:rPr>
                  <w:rFonts w:ascii="Calibri" w:hAnsi="Calibri" w:cstheme="minorHAnsi"/>
                  <w:szCs w:val="21"/>
                </w:rPr>
                <w:delText>DESCRIPTION</w:delText>
              </w:r>
              <w:bookmarkStart w:id="10966" w:name="_Toc520840554"/>
              <w:bookmarkEnd w:id="10966"/>
            </w:del>
          </w:p>
        </w:tc>
        <w:bookmarkStart w:id="10967" w:name="_Toc520840555"/>
        <w:bookmarkEnd w:id="10967"/>
      </w:tr>
      <w:tr w:rsidR="00A23FA3" w:rsidRPr="00A23FA3" w:rsidDel="00135389" w14:paraId="4ED56084" w14:textId="77777777" w:rsidTr="00750278">
        <w:trPr>
          <w:del w:id="10968" w:author="raye" w:date="2018-07-20T17:11:00Z"/>
        </w:trPr>
        <w:tc>
          <w:tcPr>
            <w:tcW w:w="1277" w:type="dxa"/>
          </w:tcPr>
          <w:p w14:paraId="363F96C0" w14:textId="242BB8A8" w:rsidR="0077470C" w:rsidRPr="00A23FA3" w:rsidDel="00135389" w:rsidRDefault="0077470C" w:rsidP="00C409AC">
            <w:pPr>
              <w:rPr>
                <w:del w:id="10969" w:author="raye" w:date="2018-07-20T17:11:00Z"/>
                <w:rFonts w:ascii="Calibri" w:hAnsi="Calibri" w:cstheme="minorHAnsi"/>
                <w:szCs w:val="21"/>
              </w:rPr>
            </w:pPr>
            <w:del w:id="10970" w:author="raye" w:date="2018-07-20T17:11:00Z">
              <w:r w:rsidRPr="00A23FA3" w:rsidDel="00135389">
                <w:rPr>
                  <w:rFonts w:ascii="Calibri" w:hAnsi="Calibri" w:cstheme="minorHAnsi"/>
                  <w:szCs w:val="21"/>
                </w:rPr>
                <w:delText>Reassign</w:delText>
              </w:r>
              <w:bookmarkStart w:id="10971" w:name="_Toc520840556"/>
              <w:bookmarkEnd w:id="10971"/>
            </w:del>
          </w:p>
        </w:tc>
        <w:tc>
          <w:tcPr>
            <w:tcW w:w="992" w:type="dxa"/>
          </w:tcPr>
          <w:p w14:paraId="408723CF" w14:textId="0FE03BC7" w:rsidR="0077470C" w:rsidRPr="00A23FA3" w:rsidDel="00135389" w:rsidRDefault="001F35C5" w:rsidP="00A769EC">
            <w:pPr>
              <w:rPr>
                <w:del w:id="10972" w:author="raye" w:date="2018-07-20T17:11:00Z"/>
                <w:rFonts w:ascii="Calibri" w:hAnsi="Calibri" w:cstheme="minorHAnsi"/>
                <w:szCs w:val="21"/>
              </w:rPr>
            </w:pPr>
            <w:del w:id="10973" w:author="raye" w:date="2018-07-20T17:11:00Z">
              <w:r w:rsidRPr="00A23FA3" w:rsidDel="00135389">
                <w:rPr>
                  <w:rFonts w:ascii="Calibri" w:hAnsi="Calibri" w:cstheme="minorHAnsi"/>
                  <w:szCs w:val="21"/>
                </w:rPr>
                <w:delText>button</w:delText>
              </w:r>
              <w:bookmarkStart w:id="10974" w:name="_Toc520840557"/>
              <w:bookmarkEnd w:id="10974"/>
            </w:del>
          </w:p>
        </w:tc>
        <w:tc>
          <w:tcPr>
            <w:tcW w:w="5182" w:type="dxa"/>
          </w:tcPr>
          <w:p w14:paraId="0DE35AB8" w14:textId="4FFB069E" w:rsidR="005D669D" w:rsidRPr="00A23FA3" w:rsidDel="00135389" w:rsidRDefault="005D669D" w:rsidP="00774ECE">
            <w:pPr>
              <w:rPr>
                <w:del w:id="10975" w:author="raye" w:date="2018-07-20T17:11:00Z"/>
                <w:rFonts w:ascii="Calibri" w:hAnsi="Calibri" w:cstheme="minorHAnsi"/>
                <w:szCs w:val="21"/>
              </w:rPr>
            </w:pPr>
            <w:del w:id="10976" w:author="raye" w:date="2018-07-20T17:11:00Z">
              <w:r w:rsidRPr="00A23FA3" w:rsidDel="00135389">
                <w:rPr>
                  <w:rFonts w:ascii="Calibri" w:hAnsi="Calibri"/>
                </w:rPr>
                <w:delText>Click on the pop-up Refer to page (see below)</w:delText>
              </w:r>
              <w:bookmarkStart w:id="10977" w:name="_Toc520840558"/>
              <w:bookmarkEnd w:id="10977"/>
            </w:del>
          </w:p>
          <w:p w14:paraId="0D0CA87C" w14:textId="7F74599A" w:rsidR="0077470C" w:rsidRPr="00A23FA3" w:rsidDel="00135389" w:rsidRDefault="0077470C" w:rsidP="00774ECE">
            <w:pPr>
              <w:rPr>
                <w:del w:id="10978" w:author="raye" w:date="2018-07-20T17:11:00Z"/>
                <w:rFonts w:ascii="Calibri" w:hAnsi="Calibri" w:cstheme="minorHAnsi"/>
                <w:szCs w:val="21"/>
              </w:rPr>
            </w:pPr>
            <w:del w:id="10979" w:author="raye" w:date="2018-07-20T17:11:00Z">
              <w:r w:rsidRPr="00A23FA3" w:rsidDel="00135389">
                <w:rPr>
                  <w:rFonts w:ascii="Calibri" w:hAnsi="Calibri" w:cstheme="minorHAnsi"/>
                  <w:noProof/>
                  <w:sz w:val="24"/>
                </w:rPr>
                <w:drawing>
                  <wp:inline distT="0" distB="0" distL="0" distR="0" wp14:anchorId="38452FE0" wp14:editId="5CEF41A1">
                    <wp:extent cx="2722464" cy="913187"/>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767115" cy="928164"/>
                            </a:xfrm>
                            <a:prstGeom prst="rect">
                              <a:avLst/>
                            </a:prstGeom>
                            <a:noFill/>
                          </pic:spPr>
                        </pic:pic>
                      </a:graphicData>
                    </a:graphic>
                  </wp:inline>
                </w:drawing>
              </w:r>
              <w:bookmarkStart w:id="10980" w:name="_Toc520840559"/>
              <w:bookmarkEnd w:id="10980"/>
            </w:del>
          </w:p>
          <w:p w14:paraId="0840985C" w14:textId="37915E67" w:rsidR="005D669D" w:rsidRPr="00A23FA3" w:rsidDel="00135389" w:rsidRDefault="005D669D" w:rsidP="00774ECE">
            <w:pPr>
              <w:rPr>
                <w:del w:id="10981" w:author="raye" w:date="2018-07-20T17:11:00Z"/>
                <w:rFonts w:ascii="Calibri" w:hAnsi="Calibri" w:cstheme="minorHAnsi"/>
                <w:szCs w:val="21"/>
              </w:rPr>
            </w:pPr>
            <w:del w:id="10982" w:author="raye" w:date="2018-07-20T17:11:00Z">
              <w:r w:rsidRPr="00A23FA3" w:rsidDel="00135389">
                <w:rPr>
                  <w:rFonts w:ascii="Calibri" w:hAnsi="Calibri"/>
                </w:rPr>
                <w:delText>In the Refer to drop-down box, reassign the Case back to its previous assigned staff for re-assignment.</w:delText>
              </w:r>
              <w:bookmarkStart w:id="10983" w:name="_Toc520840560"/>
              <w:bookmarkEnd w:id="10983"/>
            </w:del>
          </w:p>
        </w:tc>
        <w:bookmarkStart w:id="10984" w:name="_Toc520840561"/>
        <w:bookmarkEnd w:id="10984"/>
      </w:tr>
    </w:tbl>
    <w:p w14:paraId="3BBC45B1" w14:textId="0A768093" w:rsidR="001C0559" w:rsidRPr="00A23FA3" w:rsidRDefault="001C0559" w:rsidP="00F9761F">
      <w:pPr>
        <w:pStyle w:val="215"/>
        <w:numPr>
          <w:ilvl w:val="1"/>
          <w:numId w:val="201"/>
        </w:numPr>
        <w:rPr>
          <w:rFonts w:ascii="Times New Roman" w:hAnsi="Times New Roman" w:cs="Times New Roman"/>
          <w:sz w:val="24"/>
          <w:szCs w:val="24"/>
        </w:rPr>
      </w:pPr>
      <w:bookmarkStart w:id="10985" w:name="_Toc402968018"/>
      <w:bookmarkStart w:id="10986" w:name="_Toc520840562"/>
      <w:ins w:id="10987" w:author="raye" w:date="2018-07-17T11:06:00Z">
        <w:r w:rsidRPr="00A23FA3">
          <w:rPr>
            <w:rFonts w:ascii="Times New Roman" w:hAnsi="Times New Roman" w:cs="Times New Roman"/>
            <w:sz w:val="24"/>
            <w:szCs w:val="24"/>
          </w:rPr>
          <w:t>Requirements for customer information</w:t>
        </w:r>
      </w:ins>
      <w:bookmarkEnd w:id="10985"/>
      <w:bookmarkEnd w:id="10986"/>
      <w:ins w:id="10988" w:author="raye" w:date="2018-07-18T18:43:00Z">
        <w:r w:rsidR="005F0E82" w:rsidRPr="00A23FA3">
          <w:rPr>
            <w:rFonts w:ascii="Times New Roman" w:hAnsi="Times New Roman" w:cs="Times New Roman"/>
            <w:sz w:val="24"/>
            <w:szCs w:val="24"/>
          </w:rPr>
          <w:t xml:space="preserve"> </w:t>
        </w:r>
      </w:ins>
    </w:p>
    <w:p w14:paraId="4DDCDB50" w14:textId="57B86F1E" w:rsidR="00F9761F" w:rsidRPr="00A23FA3" w:rsidRDefault="00F9761F" w:rsidP="00F9761F">
      <w:pPr>
        <w:rPr>
          <w:ins w:id="10989" w:author="raye" w:date="2018-07-17T11:06:00Z"/>
        </w:rPr>
      </w:pPr>
      <w:r w:rsidRPr="00A23FA3">
        <w:rPr>
          <w:rFonts w:hint="eastAsia"/>
        </w:rPr>
        <w:t>blank</w:t>
      </w:r>
    </w:p>
    <w:p w14:paraId="769DAB27" w14:textId="6E6C5A9B" w:rsidR="00121D98" w:rsidRPr="00A23FA3" w:rsidRDefault="00F9761F">
      <w:pPr>
        <w:pStyle w:val="215"/>
        <w:rPr>
          <w:rFonts w:ascii="Times New Roman" w:hAnsi="Times New Roman" w:cs="Times New Roman"/>
          <w:sz w:val="24"/>
          <w:szCs w:val="24"/>
        </w:rPr>
        <w:pPrChange w:id="10990" w:author="raye" w:date="2018-07-17T11:08:00Z">
          <w:pPr>
            <w:pStyle w:val="2"/>
            <w:pageBreakBefore/>
            <w:numPr>
              <w:numId w:val="3"/>
            </w:numPr>
            <w:tabs>
              <w:tab w:val="clear" w:pos="1440"/>
              <w:tab w:val="left" w:pos="709"/>
            </w:tabs>
            <w:spacing w:afterLines="50" w:after="156"/>
            <w:ind w:left="567" w:hanging="567"/>
          </w:pPr>
        </w:pPrChange>
      </w:pPr>
      <w:bookmarkStart w:id="10991" w:name="_Toc402968019"/>
      <w:bookmarkStart w:id="10992" w:name="_Toc520840563"/>
      <w:r w:rsidRPr="00A23FA3">
        <w:rPr>
          <w:rFonts w:ascii="Times New Roman" w:hAnsi="Times New Roman" w:cs="Times New Roman" w:hint="eastAsia"/>
          <w:b w:val="0"/>
          <w:bCs w:val="0"/>
          <w:sz w:val="24"/>
          <w:szCs w:val="24"/>
        </w:rPr>
        <w:t>3.</w:t>
      </w:r>
      <w:r w:rsidRPr="00A23FA3">
        <w:rPr>
          <w:rFonts w:ascii="Times New Roman" w:hAnsi="Times New Roman" w:cs="Times New Roman"/>
          <w:sz w:val="24"/>
          <w:szCs w:val="24"/>
        </w:rPr>
        <w:t xml:space="preserve">4. </w:t>
      </w:r>
      <w:ins w:id="10993" w:author="raye" w:date="2018-07-17T11:07:00Z">
        <w:r w:rsidRPr="00A23FA3">
          <w:rPr>
            <w:rFonts w:ascii="Times New Roman" w:hAnsi="Times New Roman" w:cs="Times New Roman"/>
            <w:sz w:val="24"/>
            <w:szCs w:val="24"/>
          </w:rPr>
          <w:t>Requirements for channel</w:t>
        </w:r>
        <w:bookmarkEnd w:id="10991"/>
        <w:bookmarkEnd w:id="10992"/>
        <w:r w:rsidR="001C0559" w:rsidRPr="00A23FA3">
          <w:rPr>
            <w:rFonts w:ascii="Times New Roman" w:hAnsi="Times New Roman" w:cs="Times New Roman"/>
            <w:sz w:val="24"/>
            <w:szCs w:val="24"/>
          </w:rPr>
          <w:t xml:space="preserve"> </w:t>
        </w:r>
      </w:ins>
    </w:p>
    <w:p w14:paraId="75F1D7B1" w14:textId="6FF84856" w:rsidR="002A590B" w:rsidRPr="00A23FA3" w:rsidRDefault="00121D98" w:rsidP="00121D98">
      <w:r w:rsidRPr="00A23FA3">
        <w:t>blank</w:t>
      </w:r>
    </w:p>
    <w:p w14:paraId="6E573D7F" w14:textId="15D4BC45" w:rsidR="001C0559" w:rsidRPr="00A23FA3" w:rsidRDefault="001C0559" w:rsidP="001C0559">
      <w:pPr>
        <w:pStyle w:val="215"/>
        <w:rPr>
          <w:ins w:id="10994" w:author="raye" w:date="2018-07-17T11:16:00Z"/>
          <w:rFonts w:ascii="Times New Roman" w:hAnsi="Times New Roman" w:cs="Times New Roman"/>
          <w:sz w:val="24"/>
          <w:szCs w:val="24"/>
        </w:rPr>
      </w:pPr>
      <w:bookmarkStart w:id="10995" w:name="_Toc520840564"/>
      <w:ins w:id="10996" w:author="raye" w:date="2018-07-17T11:16:00Z">
        <w:r w:rsidRPr="00A23FA3">
          <w:rPr>
            <w:rFonts w:ascii="Times New Roman" w:hAnsi="Times New Roman" w:cs="Times New Roman"/>
            <w:sz w:val="24"/>
            <w:szCs w:val="24"/>
          </w:rPr>
          <w:t>3.5. Requirements related to the core system</w:t>
        </w:r>
        <w:bookmarkEnd w:id="10995"/>
        <w:r w:rsidRPr="00A23FA3">
          <w:rPr>
            <w:rFonts w:ascii="Times New Roman" w:hAnsi="Times New Roman" w:cs="Times New Roman"/>
            <w:sz w:val="24"/>
            <w:szCs w:val="24"/>
          </w:rPr>
          <w:t xml:space="preserve"> </w:t>
        </w:r>
      </w:ins>
    </w:p>
    <w:p w14:paraId="3FAC1F72" w14:textId="0499A2A6" w:rsidR="001C0559" w:rsidRPr="00A23FA3" w:rsidRDefault="001C0559" w:rsidP="001C0559">
      <w:pPr>
        <w:pStyle w:val="215"/>
        <w:rPr>
          <w:ins w:id="10997" w:author="raye" w:date="2018-07-17T11:16:00Z"/>
          <w:rFonts w:ascii="Times New Roman" w:hAnsi="Times New Roman" w:cs="Times New Roman"/>
          <w:sz w:val="24"/>
          <w:szCs w:val="24"/>
        </w:rPr>
      </w:pPr>
      <w:ins w:id="10998" w:author="raye" w:date="2018-07-17T11:16:00Z">
        <w:r w:rsidRPr="00A23FA3">
          <w:rPr>
            <w:rFonts w:ascii="Times New Roman" w:hAnsi="Times New Roman" w:cs="Times New Roman"/>
            <w:sz w:val="24"/>
            <w:szCs w:val="24"/>
          </w:rPr>
          <w:tab/>
        </w:r>
        <w:bookmarkStart w:id="10999" w:name="_Toc520840565"/>
        <w:r w:rsidRPr="00A23FA3">
          <w:rPr>
            <w:rFonts w:ascii="Times New Roman" w:hAnsi="Times New Roman" w:cs="Times New Roman"/>
            <w:sz w:val="24"/>
            <w:szCs w:val="24"/>
          </w:rPr>
          <w:t>3.5.1 Technical Enhancement</w:t>
        </w:r>
        <w:bookmarkEnd w:id="10999"/>
      </w:ins>
    </w:p>
    <w:p w14:paraId="493F2FA1" w14:textId="692EFFB1" w:rsidR="001C0559" w:rsidRPr="00A23FA3" w:rsidRDefault="001C0559" w:rsidP="001C0559">
      <w:pPr>
        <w:pStyle w:val="215"/>
        <w:rPr>
          <w:ins w:id="11000" w:author="raye" w:date="2018-07-17T11:16:00Z"/>
          <w:rFonts w:ascii="Times New Roman" w:hAnsi="Times New Roman" w:cs="Times New Roman"/>
          <w:sz w:val="24"/>
          <w:szCs w:val="24"/>
        </w:rPr>
      </w:pPr>
      <w:bookmarkStart w:id="11001" w:name="_Toc342056000"/>
      <w:ins w:id="11002" w:author="raye" w:date="2018-07-17T11:16: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003" w:name="_Toc402968013"/>
        <w:bookmarkStart w:id="11004" w:name="_Toc520840566"/>
        <w:r w:rsidRPr="00A23FA3">
          <w:rPr>
            <w:rFonts w:ascii="Times New Roman" w:hAnsi="Times New Roman" w:cs="Times New Roman"/>
            <w:sz w:val="24"/>
            <w:szCs w:val="24"/>
          </w:rPr>
          <w:t>3.</w:t>
        </w:r>
      </w:ins>
      <w:ins w:id="11005" w:author="raye" w:date="2018-07-17T11:17:00Z">
        <w:r w:rsidRPr="00A23FA3">
          <w:rPr>
            <w:rFonts w:ascii="Times New Roman" w:hAnsi="Times New Roman" w:cs="Times New Roman"/>
            <w:sz w:val="24"/>
            <w:szCs w:val="24"/>
          </w:rPr>
          <w:t>5</w:t>
        </w:r>
      </w:ins>
      <w:ins w:id="11006" w:author="raye" w:date="2018-07-17T11:16:00Z">
        <w:r w:rsidRPr="00A23FA3">
          <w:rPr>
            <w:rFonts w:ascii="Times New Roman" w:hAnsi="Times New Roman" w:cs="Times New Roman"/>
            <w:sz w:val="24"/>
            <w:szCs w:val="24"/>
          </w:rPr>
          <w:t xml:space="preserve">.1.1. </w:t>
        </w:r>
      </w:ins>
      <w:bookmarkEnd w:id="11001"/>
      <w:bookmarkEnd w:id="11003"/>
      <w:ins w:id="11007" w:author="raye" w:date="2018-07-17T11:17:00Z">
        <w:r w:rsidRPr="00A23FA3">
          <w:rPr>
            <w:rFonts w:ascii="Times New Roman" w:hAnsi="Times New Roman" w:cs="Times New Roman"/>
            <w:sz w:val="24"/>
            <w:szCs w:val="24"/>
          </w:rPr>
          <w:t>Workflow Control</w:t>
        </w:r>
      </w:ins>
      <w:bookmarkEnd w:id="11004"/>
    </w:p>
    <w:p w14:paraId="415FD08F" w14:textId="7CBFD8FD" w:rsidR="001C0559" w:rsidRPr="00A23FA3" w:rsidDel="001C0559" w:rsidRDefault="001C0559">
      <w:pPr>
        <w:pStyle w:val="2"/>
        <w:numPr>
          <w:ilvl w:val="2"/>
          <w:numId w:val="205"/>
        </w:numPr>
        <w:tabs>
          <w:tab w:val="left" w:pos="709"/>
        </w:tabs>
        <w:spacing w:afterLines="50" w:after="156"/>
        <w:ind w:left="0" w:firstLine="0"/>
        <w:rPr>
          <w:del w:id="11008" w:author="raye" w:date="2018-07-17T11:17:00Z"/>
          <w:rFonts w:ascii="Calibri" w:hAnsi="Calibri" w:cstheme="minorHAnsi"/>
          <w:b/>
        </w:rPr>
        <w:pPrChange w:id="11009" w:author="raye" w:date="2018-07-17T11:17:00Z">
          <w:pPr>
            <w:pStyle w:val="2"/>
            <w:numPr>
              <w:numId w:val="204"/>
            </w:numPr>
            <w:tabs>
              <w:tab w:val="clear" w:pos="1440"/>
              <w:tab w:val="left" w:pos="709"/>
            </w:tabs>
            <w:spacing w:afterLines="50" w:after="156"/>
            <w:ind w:left="932" w:hanging="720"/>
          </w:pPr>
        </w:pPrChange>
      </w:pPr>
      <w:ins w:id="11010" w:author="raye" w:date="2018-07-17T11:17:00Z">
        <w:r w:rsidRPr="00A23FA3">
          <w:rPr>
            <w:rFonts w:hint="eastAsia"/>
            <w:b/>
            <w:i/>
            <w:sz w:val="24"/>
            <w:szCs w:val="24"/>
          </w:rPr>
          <w:t xml:space="preserve"> </w:t>
        </w:r>
        <w:r w:rsidRPr="00A23FA3">
          <w:rPr>
            <w:b/>
            <w:i/>
            <w:sz w:val="24"/>
            <w:szCs w:val="24"/>
          </w:rPr>
          <w:t xml:space="preserve">     </w:t>
        </w:r>
      </w:ins>
      <w:moveToRangeStart w:id="11011" w:author="raye" w:date="2018-07-17T11:14:00Z" w:name="move519589409"/>
      <w:moveTo w:id="11012" w:author="raye" w:date="2018-07-17T11:14:00Z">
        <w:del w:id="11013" w:author="raye" w:date="2018-07-17T11:17:00Z">
          <w:r w:rsidRPr="00A23FA3" w:rsidDel="001C0559">
            <w:rPr>
              <w:rFonts w:ascii="Calibri" w:hAnsi="Calibri" w:cstheme="minorHAnsi"/>
              <w:b/>
            </w:rPr>
            <w:delText>Technical Enhancement</w:delText>
          </w:r>
        </w:del>
      </w:moveTo>
    </w:p>
    <w:p w14:paraId="13D0E487" w14:textId="6D1BDF61" w:rsidR="001C0559" w:rsidRPr="00A23FA3" w:rsidDel="001C0559" w:rsidRDefault="001C0559">
      <w:pPr>
        <w:pStyle w:val="3"/>
        <w:keepNext w:val="0"/>
        <w:keepLines w:val="0"/>
        <w:numPr>
          <w:ilvl w:val="2"/>
          <w:numId w:val="204"/>
        </w:numPr>
        <w:spacing w:before="0" w:after="120" w:line="240" w:lineRule="auto"/>
        <w:ind w:left="0" w:firstLine="0"/>
        <w:rPr>
          <w:del w:id="11014" w:author="raye" w:date="2018-07-17T11:17:00Z"/>
          <w:rFonts w:ascii="Calibri" w:hAnsi="Calibri" w:cstheme="minorHAnsi"/>
        </w:rPr>
        <w:pPrChange w:id="11015" w:author="raye" w:date="2018-07-17T11:17:00Z">
          <w:pPr>
            <w:pStyle w:val="3"/>
            <w:keepNext w:val="0"/>
            <w:keepLines w:val="0"/>
            <w:numPr>
              <w:ilvl w:val="2"/>
              <w:numId w:val="204"/>
            </w:numPr>
            <w:spacing w:before="0" w:after="120" w:line="240" w:lineRule="auto"/>
            <w:ind w:left="1144" w:hanging="720"/>
          </w:pPr>
        </w:pPrChange>
      </w:pPr>
      <w:moveTo w:id="11016" w:author="raye" w:date="2018-07-17T11:14:00Z">
        <w:del w:id="11017" w:author="raye" w:date="2018-07-17T11:17:00Z">
          <w:r w:rsidRPr="00A23FA3" w:rsidDel="001C0559">
            <w:rPr>
              <w:rFonts w:ascii="Calibri" w:hAnsi="Calibri" w:cstheme="minorHAnsi"/>
            </w:rPr>
            <w:delText>Workflow Control</w:delText>
          </w:r>
        </w:del>
      </w:moveTo>
    </w:p>
    <w:p w14:paraId="4FDBDC12" w14:textId="77777777" w:rsidR="001C0559" w:rsidRPr="00A23FA3" w:rsidRDefault="001C0559">
      <w:pPr>
        <w:spacing w:afterLines="50" w:after="156"/>
        <w:rPr>
          <w:rFonts w:ascii="Calibri" w:hAnsi="Calibri" w:cstheme="minorHAnsi"/>
          <w:sz w:val="24"/>
        </w:rPr>
        <w:pPrChange w:id="11018" w:author="raye" w:date="2018-07-17T11:17:00Z">
          <w:pPr>
            <w:spacing w:afterLines="50" w:after="156"/>
            <w:ind w:firstLineChars="177" w:firstLine="425"/>
          </w:pPr>
        </w:pPrChange>
      </w:pPr>
      <w:moveTo w:id="11019" w:author="raye" w:date="2018-07-17T11:14:00Z">
        <w:r w:rsidRPr="00A23FA3">
          <w:rPr>
            <w:rFonts w:ascii="Calibri" w:hAnsi="Calibri" w:cstheme="minorHAnsi"/>
            <w:sz w:val="24"/>
          </w:rPr>
          <w:t>The business cases submitted by Operations Analyst will be brought in the Case Management workflow for tracking management.</w:t>
        </w:r>
      </w:moveTo>
    </w:p>
    <w:p w14:paraId="40966DE3" w14:textId="77777777" w:rsidR="001C0559" w:rsidRPr="00A23FA3" w:rsidRDefault="001C0559" w:rsidP="001C0559">
      <w:pPr>
        <w:pStyle w:val="a0"/>
        <w:numPr>
          <w:ilvl w:val="0"/>
          <w:numId w:val="50"/>
        </w:numPr>
        <w:spacing w:afterLines="50" w:after="156"/>
        <w:ind w:firstLineChars="0"/>
        <w:rPr>
          <w:rFonts w:ascii="Calibri" w:hAnsi="Calibri" w:cstheme="minorHAnsi"/>
          <w:sz w:val="24"/>
        </w:rPr>
      </w:pPr>
      <w:moveTo w:id="11020" w:author="raye" w:date="2018-07-17T11:14:00Z">
        <w:r w:rsidRPr="00A23FA3">
          <w:rPr>
            <w:rFonts w:ascii="Calibri" w:hAnsi="Calibri" w:cstheme="minorHAnsi"/>
            <w:sz w:val="24"/>
          </w:rPr>
          <w:t>The workflow module of this system is required to reuse the source code and function of the workflow module of the AML system.</w:t>
        </w:r>
      </w:moveTo>
    </w:p>
    <w:p w14:paraId="66028504" w14:textId="77777777" w:rsidR="001C0559" w:rsidRPr="00A23FA3" w:rsidRDefault="001C0559" w:rsidP="001C0559">
      <w:pPr>
        <w:pStyle w:val="a0"/>
        <w:numPr>
          <w:ilvl w:val="0"/>
          <w:numId w:val="50"/>
        </w:numPr>
        <w:spacing w:afterLines="50" w:after="156"/>
        <w:ind w:firstLineChars="0"/>
        <w:rPr>
          <w:rFonts w:ascii="Calibri" w:hAnsi="Calibri" w:cstheme="minorHAnsi"/>
          <w:sz w:val="24"/>
        </w:rPr>
      </w:pPr>
      <w:moveTo w:id="11021" w:author="raye" w:date="2018-07-17T11:14:00Z">
        <w:r w:rsidRPr="00A23FA3">
          <w:rPr>
            <w:rFonts w:ascii="Calibri" w:hAnsi="Calibri" w:cstheme="minorHAnsi"/>
            <w:sz w:val="24"/>
          </w:rPr>
          <w:t>The work flow of reviewers/roles at each level around the business cases will be controlled and scheduled by the AML workflow module.</w:t>
        </w:r>
      </w:moveTo>
    </w:p>
    <w:p w14:paraId="09B5C558" w14:textId="77777777" w:rsidR="001C0559" w:rsidRPr="00A23FA3" w:rsidRDefault="001C0559" w:rsidP="001C0559">
      <w:pPr>
        <w:pStyle w:val="a0"/>
        <w:numPr>
          <w:ilvl w:val="0"/>
          <w:numId w:val="50"/>
        </w:numPr>
        <w:spacing w:afterLines="50" w:after="156"/>
        <w:ind w:firstLineChars="0"/>
        <w:rPr>
          <w:rFonts w:ascii="Calibri" w:hAnsi="Calibri" w:cstheme="minorHAnsi"/>
          <w:sz w:val="24"/>
        </w:rPr>
      </w:pPr>
      <w:moveTo w:id="11022" w:author="raye" w:date="2018-07-17T11:14:00Z">
        <w:r w:rsidRPr="00A23FA3">
          <w:rPr>
            <w:rFonts w:ascii="Calibri" w:hAnsi="Calibri" w:cstheme="minorHAnsi"/>
            <w:sz w:val="24"/>
          </w:rPr>
          <w:t>The TSD Trade Finance workflow will also use the consistent interface provided by the AML work module for configuration and maintenance management</w:t>
        </w:r>
      </w:moveTo>
    </w:p>
    <w:p w14:paraId="6F03DF43" w14:textId="77777777" w:rsidR="00816CA0" w:rsidRPr="00A23FA3" w:rsidRDefault="00816CA0" w:rsidP="00816CA0">
      <w:pPr>
        <w:pStyle w:val="a0"/>
        <w:numPr>
          <w:ilvl w:val="0"/>
          <w:numId w:val="50"/>
        </w:numPr>
        <w:spacing w:afterLines="50" w:after="156"/>
        <w:ind w:firstLineChars="0"/>
        <w:rPr>
          <w:ins w:id="11023" w:author="raye" w:date="2018-07-23T14:37:00Z"/>
          <w:rFonts w:ascii="Calibri" w:hAnsi="Calibri" w:cstheme="minorHAnsi"/>
          <w:sz w:val="24"/>
        </w:rPr>
      </w:pPr>
      <w:commentRangeStart w:id="11024"/>
      <w:ins w:id="11025" w:author="raye" w:date="2018-07-23T14:37:00Z">
        <w:r w:rsidRPr="00A23FA3">
          <w:rPr>
            <w:rFonts w:ascii="Calibri" w:hAnsi="Calibri" w:cstheme="minorHAnsi"/>
            <w:sz w:val="24"/>
          </w:rPr>
          <w:t xml:space="preserve">TF AML should be able to generate email message alerting the relevant parties of the pending actions required (“Pending actions” refers to every time a case is sent/returned to another role in the flow chart). For e.g. an email will be sent to the assigned parties when the Operations Manager escalated new case, </w:t>
        </w:r>
        <w:r w:rsidRPr="00A23FA3">
          <w:rPr>
            <w:rFonts w:ascii="Calibri" w:hAnsi="Calibri" w:cstheme="minorHAnsi"/>
            <w:sz w:val="24"/>
          </w:rPr>
          <w:tab/>
          <w:t>the Compliance Supervisor assigned a case to a Compliance Analyst, or when the Compliance Supervisor escalated a case to the BSA Officer, etc.</w:t>
        </w:r>
        <w:commentRangeEnd w:id="11024"/>
        <w:r w:rsidRPr="00A23FA3">
          <w:rPr>
            <w:rStyle w:val="ae"/>
          </w:rPr>
          <w:commentReference w:id="11024"/>
        </w:r>
      </w:ins>
    </w:p>
    <w:p w14:paraId="1D60811C" w14:textId="31784BE2" w:rsidR="001C0559" w:rsidRPr="00A23FA3" w:rsidDel="00816CA0" w:rsidRDefault="001C0559" w:rsidP="001C0559">
      <w:pPr>
        <w:pStyle w:val="a0"/>
        <w:numPr>
          <w:ilvl w:val="0"/>
          <w:numId w:val="50"/>
        </w:numPr>
        <w:spacing w:afterLines="50" w:after="156"/>
        <w:ind w:firstLineChars="0"/>
        <w:rPr>
          <w:del w:id="11026" w:author="raye" w:date="2018-07-23T14:37:00Z"/>
          <w:rFonts w:ascii="Calibri" w:hAnsi="Calibri" w:cstheme="minorHAnsi"/>
          <w:sz w:val="24"/>
        </w:rPr>
      </w:pPr>
      <w:moveTo w:id="11027" w:author="raye" w:date="2018-07-17T11:14:00Z">
        <w:del w:id="11028" w:author="raye" w:date="2018-07-23T14:37:00Z">
          <w:r w:rsidRPr="00A23FA3" w:rsidDel="00816CA0">
            <w:rPr>
              <w:rFonts w:ascii="Calibri" w:hAnsi="Calibri" w:cstheme="minorHAnsi"/>
              <w:sz w:val="24"/>
            </w:rPr>
            <w:delText>TF AML should be able to generate email message alerting the relevant parties of the pending actions required. For e.g. an email will be sent to the assigned parties when the Operations Manager escalated new case, the Compliance Supervisor assigned a case to a Compliance Analyst, or when the Compliance Supervisor escalated a case to the BSA Officer, etc.</w:delText>
          </w:r>
        </w:del>
      </w:moveTo>
    </w:p>
    <w:p w14:paraId="1A45D53C" w14:textId="682D515F" w:rsidR="001C0559" w:rsidRPr="00A23FA3" w:rsidRDefault="001C0559" w:rsidP="001C0559">
      <w:pPr>
        <w:spacing w:afterLines="50" w:after="156"/>
        <w:ind w:firstLineChars="177" w:firstLine="425"/>
        <w:rPr>
          <w:ins w:id="11029" w:author="raye" w:date="2018-07-17T11:17:00Z"/>
          <w:rFonts w:ascii="Calibri" w:hAnsi="Calibri" w:cstheme="minorHAnsi"/>
          <w:sz w:val="24"/>
        </w:rPr>
      </w:pPr>
    </w:p>
    <w:p w14:paraId="2D9786CD" w14:textId="254B302B" w:rsidR="001C0559" w:rsidRPr="00A23FA3" w:rsidRDefault="001C0559">
      <w:pPr>
        <w:pStyle w:val="215"/>
        <w:rPr>
          <w:rFonts w:ascii="Times New Roman" w:hAnsi="Times New Roman" w:cs="Times New Roman"/>
          <w:sz w:val="24"/>
          <w:szCs w:val="24"/>
          <w:rPrChange w:id="11030" w:author="raye" w:date="2018-07-23T14:36:00Z">
            <w:rPr>
              <w:rFonts w:ascii="Calibri" w:hAnsi="Calibri" w:cstheme="minorHAnsi"/>
              <w:sz w:val="24"/>
            </w:rPr>
          </w:rPrChange>
        </w:rPr>
        <w:pPrChange w:id="11031" w:author="raye" w:date="2018-07-23T14:36:00Z">
          <w:pPr>
            <w:spacing w:afterLines="50" w:after="156"/>
            <w:ind w:firstLineChars="177" w:firstLine="425"/>
          </w:pPr>
        </w:pPrChange>
      </w:pPr>
      <w:ins w:id="11032" w:author="raye" w:date="2018-07-17T11:17: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033" w:name="_Toc520840567"/>
        <w:r w:rsidRPr="00A23FA3">
          <w:rPr>
            <w:rFonts w:ascii="Times New Roman" w:hAnsi="Times New Roman" w:cs="Times New Roman"/>
            <w:sz w:val="24"/>
            <w:szCs w:val="24"/>
          </w:rPr>
          <w:t>3.5.1.</w:t>
        </w:r>
      </w:ins>
      <w:ins w:id="11034" w:author="raye" w:date="2018-07-17T11:18:00Z">
        <w:r w:rsidRPr="00A23FA3">
          <w:rPr>
            <w:rFonts w:ascii="Times New Roman" w:hAnsi="Times New Roman" w:cs="Times New Roman"/>
            <w:sz w:val="24"/>
            <w:szCs w:val="24"/>
          </w:rPr>
          <w:t>2</w:t>
        </w:r>
      </w:ins>
      <w:ins w:id="11035" w:author="raye" w:date="2018-07-17T11:17:00Z">
        <w:r w:rsidRPr="00A23FA3">
          <w:rPr>
            <w:rFonts w:ascii="Times New Roman" w:hAnsi="Times New Roman" w:cs="Times New Roman"/>
            <w:sz w:val="24"/>
            <w:szCs w:val="24"/>
          </w:rPr>
          <w:t xml:space="preserve">. </w:t>
        </w:r>
      </w:ins>
      <w:ins w:id="11036" w:author="raye" w:date="2018-07-17T11:18:00Z">
        <w:r w:rsidRPr="00A23FA3">
          <w:rPr>
            <w:rFonts w:ascii="Times New Roman" w:hAnsi="Times New Roman" w:cs="Times New Roman"/>
            <w:sz w:val="24"/>
            <w:szCs w:val="24"/>
          </w:rPr>
          <w:t>Add Audit Trail</w:t>
        </w:r>
      </w:ins>
      <w:bookmarkEnd w:id="11033"/>
    </w:p>
    <w:p w14:paraId="04120BE8" w14:textId="1DAEFBF5" w:rsidR="001C0559" w:rsidRPr="00A23FA3" w:rsidDel="001C0559" w:rsidRDefault="001C0559" w:rsidP="001C0559">
      <w:pPr>
        <w:pStyle w:val="3"/>
        <w:keepNext w:val="0"/>
        <w:keepLines w:val="0"/>
        <w:numPr>
          <w:ilvl w:val="2"/>
          <w:numId w:val="204"/>
        </w:numPr>
        <w:spacing w:before="0" w:after="120" w:line="240" w:lineRule="auto"/>
        <w:rPr>
          <w:del w:id="11037" w:author="raye" w:date="2018-07-17T11:18:00Z"/>
          <w:rFonts w:ascii="Calibri" w:hAnsi="Calibri" w:cstheme="minorHAnsi"/>
        </w:rPr>
      </w:pPr>
      <w:moveTo w:id="11038" w:author="raye" w:date="2018-07-17T11:14:00Z">
        <w:del w:id="11039" w:author="raye" w:date="2018-07-17T11:18:00Z">
          <w:r w:rsidRPr="00A23FA3" w:rsidDel="001C0559">
            <w:rPr>
              <w:rFonts w:ascii="Calibri" w:hAnsi="Calibri" w:cstheme="minorHAnsi"/>
            </w:rPr>
            <w:delText>Add Audit Trail</w:delText>
          </w:r>
        </w:del>
      </w:moveTo>
    </w:p>
    <w:p w14:paraId="435F8418" w14:textId="77777777" w:rsidR="001C0559" w:rsidRPr="00A23FA3" w:rsidRDefault="001C0559" w:rsidP="001C0559">
      <w:pPr>
        <w:spacing w:afterLines="50" w:after="156"/>
        <w:ind w:firstLineChars="177" w:firstLine="425"/>
        <w:rPr>
          <w:rFonts w:ascii="Calibri" w:hAnsi="Calibri" w:cstheme="minorHAnsi"/>
          <w:sz w:val="24"/>
        </w:rPr>
      </w:pPr>
      <w:moveTo w:id="11040" w:author="raye" w:date="2018-07-17T11:14:00Z">
        <w:r w:rsidRPr="00A23FA3">
          <w:rPr>
            <w:rFonts w:ascii="Calibri" w:hAnsi="Calibri" w:cstheme="minorHAnsi"/>
            <w:sz w:val="24"/>
          </w:rPr>
          <w:t>The system will add the Audit Trail function and record the user's operations in the log repository.</w:t>
        </w:r>
      </w:moveTo>
    </w:p>
    <w:p w14:paraId="425B6B21" w14:textId="77777777" w:rsidR="001C0559" w:rsidRPr="00A23FA3" w:rsidRDefault="001C0559" w:rsidP="001C0559">
      <w:pPr>
        <w:spacing w:afterLines="50" w:after="156"/>
        <w:rPr>
          <w:rFonts w:ascii="Calibri" w:hAnsi="Calibri" w:cstheme="minorHAnsi"/>
          <w:sz w:val="24"/>
        </w:rPr>
      </w:pPr>
      <w:moveTo w:id="11041" w:author="raye" w:date="2018-07-17T11:14:00Z">
        <w:r w:rsidRPr="00A23FA3">
          <w:rPr>
            <w:rFonts w:ascii="Calibri" w:hAnsi="Calibri" w:cstheme="minorHAnsi"/>
            <w:sz w:val="24"/>
          </w:rPr>
          <w:lastRenderedPageBreak/>
          <w:t>Activities to be recorded include:</w:t>
        </w:r>
      </w:moveTo>
    </w:p>
    <w:p w14:paraId="4829A5BB" w14:textId="77777777" w:rsidR="001C0559" w:rsidRPr="00A23FA3" w:rsidRDefault="001C0559" w:rsidP="001C0559">
      <w:pPr>
        <w:pStyle w:val="a0"/>
        <w:numPr>
          <w:ilvl w:val="0"/>
          <w:numId w:val="29"/>
        </w:numPr>
        <w:spacing w:afterLines="50" w:after="156"/>
        <w:ind w:firstLineChars="0"/>
        <w:rPr>
          <w:rFonts w:ascii="Calibri" w:hAnsi="Calibri" w:cstheme="minorHAnsi"/>
          <w:sz w:val="24"/>
        </w:rPr>
      </w:pPr>
      <w:moveTo w:id="11042" w:author="raye" w:date="2018-07-17T11:14:00Z">
        <w:r w:rsidRPr="00A23FA3">
          <w:rPr>
            <w:rFonts w:ascii="Calibri" w:hAnsi="Calibri" w:cstheme="minorHAnsi"/>
            <w:sz w:val="24"/>
          </w:rPr>
          <w:t>User log in and log out activity.</w:t>
        </w:r>
      </w:moveTo>
    </w:p>
    <w:p w14:paraId="00C7E17C" w14:textId="77777777" w:rsidR="001C0559" w:rsidRPr="00A23FA3" w:rsidRDefault="001C0559" w:rsidP="001C0559">
      <w:pPr>
        <w:pStyle w:val="a0"/>
        <w:numPr>
          <w:ilvl w:val="0"/>
          <w:numId w:val="29"/>
        </w:numPr>
        <w:spacing w:afterLines="50" w:after="156"/>
        <w:ind w:firstLineChars="0"/>
        <w:rPr>
          <w:rFonts w:ascii="Calibri" w:hAnsi="Calibri" w:cstheme="minorHAnsi"/>
          <w:sz w:val="24"/>
        </w:rPr>
      </w:pPr>
      <w:moveTo w:id="11043" w:author="raye" w:date="2018-07-17T11:14:00Z">
        <w:r w:rsidRPr="00A23FA3">
          <w:rPr>
            <w:rFonts w:ascii="Calibri" w:hAnsi="Calibri" w:cstheme="minorHAnsi"/>
            <w:sz w:val="24"/>
          </w:rPr>
          <w:t>The activity caused TF case processing workflow status change.</w:t>
        </w:r>
      </w:moveTo>
    </w:p>
    <w:p w14:paraId="0F2210C4" w14:textId="77777777" w:rsidR="001C0559" w:rsidRPr="00A23FA3" w:rsidRDefault="001C0559" w:rsidP="001C0559">
      <w:pPr>
        <w:pStyle w:val="a0"/>
        <w:numPr>
          <w:ilvl w:val="0"/>
          <w:numId w:val="29"/>
        </w:numPr>
        <w:spacing w:afterLines="50" w:after="156"/>
        <w:ind w:firstLineChars="0"/>
        <w:rPr>
          <w:rFonts w:ascii="Calibri" w:hAnsi="Calibri" w:cstheme="minorHAnsi"/>
          <w:sz w:val="24"/>
        </w:rPr>
      </w:pPr>
      <w:moveTo w:id="11044" w:author="raye" w:date="2018-07-17T11:14:00Z">
        <w:r w:rsidRPr="00A23FA3">
          <w:rPr>
            <w:rFonts w:ascii="Calibri" w:hAnsi="Calibri" w:cstheme="minorHAnsi"/>
            <w:sz w:val="24"/>
          </w:rPr>
          <w:t>The activity caused TF case data change (create/delete/content modify), meanwhile need to store previous data in history table.</w:t>
        </w:r>
      </w:moveTo>
    </w:p>
    <w:p w14:paraId="28E9E3F5" w14:textId="77777777" w:rsidR="001C0559" w:rsidRPr="00A23FA3" w:rsidRDefault="001C0559" w:rsidP="001C0559">
      <w:pPr>
        <w:pStyle w:val="a0"/>
        <w:numPr>
          <w:ilvl w:val="0"/>
          <w:numId w:val="29"/>
        </w:numPr>
        <w:spacing w:afterLines="50" w:after="156"/>
        <w:ind w:firstLineChars="0"/>
        <w:rPr>
          <w:rFonts w:ascii="Calibri" w:hAnsi="Calibri" w:cstheme="minorHAnsi"/>
          <w:sz w:val="24"/>
        </w:rPr>
      </w:pPr>
      <w:moveTo w:id="11045" w:author="raye" w:date="2018-07-17T11:14:00Z">
        <w:r w:rsidRPr="00A23FA3">
          <w:rPr>
            <w:rFonts w:ascii="Calibri" w:hAnsi="Calibri" w:cstheme="minorHAnsi"/>
            <w:sz w:val="24"/>
          </w:rPr>
          <w:t>If signature is needed for action owner</w:t>
        </w:r>
        <w:r w:rsidRPr="00A23FA3">
          <w:rPr>
            <w:rFonts w:ascii="Calibri" w:hAnsi="Calibri" w:cstheme="minorHAnsi"/>
            <w:sz w:val="24"/>
          </w:rPr>
          <w:t>，</w:t>
        </w:r>
        <w:r w:rsidRPr="00A23FA3">
          <w:rPr>
            <w:rFonts w:ascii="Calibri" w:hAnsi="Calibri" w:cstheme="minorHAnsi"/>
            <w:sz w:val="24"/>
          </w:rPr>
          <w:t xml:space="preserve"> just record user id and date once approve or signature button.</w:t>
        </w:r>
      </w:moveTo>
    </w:p>
    <w:p w14:paraId="2FDAE830" w14:textId="2119B32E" w:rsidR="001C0559" w:rsidRPr="00A23FA3" w:rsidRDefault="001C0559" w:rsidP="001C0559">
      <w:pPr>
        <w:spacing w:afterLines="50" w:after="156"/>
        <w:ind w:firstLineChars="177" w:firstLine="425"/>
        <w:rPr>
          <w:ins w:id="11046" w:author="raye" w:date="2018-07-17T11:18:00Z"/>
          <w:rFonts w:ascii="Calibri" w:hAnsi="Calibri" w:cstheme="minorHAnsi"/>
          <w:sz w:val="24"/>
        </w:rPr>
      </w:pPr>
      <w:moveTo w:id="11047" w:author="raye" w:date="2018-07-17T11:14:00Z">
        <w:r w:rsidRPr="00A23FA3">
          <w:rPr>
            <w:rFonts w:ascii="Calibri" w:hAnsi="Calibri" w:cstheme="minorHAnsi"/>
            <w:sz w:val="24"/>
          </w:rPr>
          <w:t>In addition, records saved in the log repository can be exported by DB Data Export utility.</w:t>
        </w:r>
      </w:moveTo>
    </w:p>
    <w:p w14:paraId="1C774564" w14:textId="406882F5" w:rsidR="00816CA0" w:rsidRPr="00A23FA3" w:rsidRDefault="00816CA0">
      <w:pPr>
        <w:spacing w:afterLines="50" w:after="156"/>
        <w:ind w:left="425"/>
        <w:rPr>
          <w:ins w:id="11048" w:author="raye" w:date="2018-07-23T14:37:00Z"/>
          <w:rFonts w:ascii="Calibri" w:hAnsi="Calibri" w:cstheme="minorHAnsi"/>
          <w:sz w:val="24"/>
          <w:rPrChange w:id="11049" w:author="raye" w:date="2018-07-23T14:38:00Z">
            <w:rPr>
              <w:ins w:id="11050" w:author="raye" w:date="2018-07-23T14:37:00Z"/>
            </w:rPr>
          </w:rPrChange>
        </w:rPr>
        <w:pPrChange w:id="11051" w:author="raye" w:date="2018-07-23T14:38:00Z">
          <w:pPr>
            <w:pStyle w:val="a0"/>
            <w:numPr>
              <w:numId w:val="249"/>
            </w:numPr>
            <w:spacing w:afterLines="50" w:after="156"/>
            <w:ind w:left="785" w:firstLineChars="0" w:hanging="360"/>
          </w:pPr>
        </w:pPrChange>
      </w:pPr>
      <w:ins w:id="11052" w:author="raye" w:date="2018-07-23T14:38:00Z">
        <w:r w:rsidRPr="00A23FA3">
          <w:rPr>
            <w:rFonts w:ascii="Calibri" w:hAnsi="Calibri" w:cstheme="minorHAnsi"/>
            <w:sz w:val="24"/>
          </w:rPr>
          <w:t>5</w:t>
        </w:r>
        <w:r w:rsidRPr="00A23FA3">
          <w:rPr>
            <w:rFonts w:ascii="Calibri" w:hAnsi="Calibri" w:cstheme="minorHAnsi" w:hint="eastAsia"/>
            <w:sz w:val="24"/>
          </w:rPr>
          <w:t>、</w:t>
        </w:r>
      </w:ins>
      <w:commentRangeStart w:id="11053"/>
      <w:ins w:id="11054" w:author="raye" w:date="2018-07-23T14:37:00Z">
        <w:r w:rsidRPr="00A23FA3">
          <w:rPr>
            <w:rFonts w:ascii="Calibri" w:hAnsi="Calibri" w:cstheme="minorHAnsi"/>
            <w:sz w:val="24"/>
            <w:rPrChange w:id="11055" w:author="raye" w:date="2018-07-23T14:38:00Z">
              <w:rPr/>
            </w:rPrChange>
          </w:rPr>
          <w:t>If changes are made to any of the thresholds in the system, record the threshold changes, user id and date of change.</w:t>
        </w:r>
        <w:commentRangeEnd w:id="11053"/>
        <w:r w:rsidRPr="00A23FA3">
          <w:rPr>
            <w:rStyle w:val="ae"/>
          </w:rPr>
          <w:commentReference w:id="11053"/>
        </w:r>
      </w:ins>
    </w:p>
    <w:p w14:paraId="71FBA1F5" w14:textId="10B5BE8F" w:rsidR="001C0559" w:rsidRPr="00A23FA3" w:rsidRDefault="001C0559" w:rsidP="001C0559">
      <w:pPr>
        <w:spacing w:afterLines="50" w:after="156"/>
        <w:ind w:firstLineChars="177" w:firstLine="425"/>
        <w:rPr>
          <w:ins w:id="11056" w:author="raye" w:date="2018-07-17T11:18:00Z"/>
          <w:rFonts w:ascii="Calibri" w:hAnsi="Calibri" w:cstheme="minorHAnsi"/>
          <w:sz w:val="24"/>
        </w:rPr>
      </w:pPr>
    </w:p>
    <w:p w14:paraId="1CBD29F5" w14:textId="2555D2C1" w:rsidR="001C0559" w:rsidRPr="00A23FA3" w:rsidRDefault="001C0559" w:rsidP="001C0559">
      <w:pPr>
        <w:pStyle w:val="215"/>
        <w:rPr>
          <w:ins w:id="11057" w:author="raye" w:date="2018-07-17T11:18:00Z"/>
          <w:rFonts w:ascii="Times New Roman" w:hAnsi="Times New Roman" w:cs="Times New Roman"/>
          <w:sz w:val="24"/>
          <w:szCs w:val="24"/>
        </w:rPr>
      </w:pPr>
      <w:ins w:id="11058" w:author="raye" w:date="2018-07-17T11:1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059" w:name="_Toc520840568"/>
        <w:r w:rsidRPr="00A23FA3">
          <w:rPr>
            <w:rFonts w:ascii="Times New Roman" w:hAnsi="Times New Roman" w:cs="Times New Roman"/>
            <w:sz w:val="24"/>
            <w:szCs w:val="24"/>
          </w:rPr>
          <w:t>3.5.1.3. File Management</w:t>
        </w:r>
        <w:bookmarkEnd w:id="11059"/>
      </w:ins>
    </w:p>
    <w:p w14:paraId="275C2BFF" w14:textId="77777777" w:rsidR="001C0559" w:rsidRPr="00A23FA3" w:rsidDel="001C0559" w:rsidRDefault="001C0559" w:rsidP="001C0559">
      <w:pPr>
        <w:spacing w:afterLines="50" w:after="156"/>
        <w:ind w:firstLineChars="177" w:firstLine="425"/>
        <w:rPr>
          <w:del w:id="11060" w:author="raye" w:date="2018-07-17T11:18:00Z"/>
          <w:rFonts w:ascii="Calibri" w:hAnsi="Calibri" w:cstheme="minorHAnsi"/>
          <w:sz w:val="24"/>
        </w:rPr>
      </w:pPr>
    </w:p>
    <w:p w14:paraId="7C0A41C7" w14:textId="2E47494D" w:rsidR="001C0559" w:rsidRPr="00A23FA3" w:rsidDel="001C0559" w:rsidRDefault="001C0559">
      <w:pPr>
        <w:pStyle w:val="3"/>
        <w:keepNext w:val="0"/>
        <w:keepLines w:val="0"/>
        <w:numPr>
          <w:ilvl w:val="2"/>
          <w:numId w:val="204"/>
        </w:numPr>
        <w:spacing w:before="0" w:after="120" w:line="240" w:lineRule="auto"/>
        <w:ind w:left="0" w:firstLine="0"/>
        <w:rPr>
          <w:del w:id="11061" w:author="raye" w:date="2018-07-17T11:18:00Z"/>
          <w:rFonts w:ascii="Calibri" w:hAnsi="Calibri" w:cstheme="minorHAnsi"/>
        </w:rPr>
        <w:pPrChange w:id="11062" w:author="raye" w:date="2018-07-17T11:18:00Z">
          <w:pPr>
            <w:pStyle w:val="3"/>
            <w:keepNext w:val="0"/>
            <w:keepLines w:val="0"/>
            <w:numPr>
              <w:ilvl w:val="2"/>
              <w:numId w:val="204"/>
            </w:numPr>
            <w:spacing w:before="0" w:after="120" w:line="240" w:lineRule="auto"/>
            <w:ind w:left="1144" w:hanging="720"/>
          </w:pPr>
        </w:pPrChange>
      </w:pPr>
      <w:moveTo w:id="11063" w:author="raye" w:date="2018-07-17T11:14:00Z">
        <w:del w:id="11064" w:author="raye" w:date="2018-07-17T11:18:00Z">
          <w:r w:rsidRPr="00A23FA3" w:rsidDel="001C0559">
            <w:rPr>
              <w:rFonts w:ascii="Calibri" w:hAnsi="Calibri" w:cstheme="minorHAnsi"/>
            </w:rPr>
            <w:delText xml:space="preserve">File Management </w:delText>
          </w:r>
        </w:del>
      </w:moveTo>
    </w:p>
    <w:p w14:paraId="308A6AAA" w14:textId="77777777" w:rsidR="001C0559" w:rsidRPr="00A23FA3" w:rsidRDefault="001C0559">
      <w:pPr>
        <w:spacing w:afterLines="50" w:after="156"/>
        <w:jc w:val="left"/>
        <w:rPr>
          <w:rFonts w:ascii="Calibri" w:hAnsi="Calibri" w:cstheme="minorHAnsi"/>
          <w:sz w:val="24"/>
        </w:rPr>
        <w:pPrChange w:id="11065" w:author="raye" w:date="2018-07-17T11:18:00Z">
          <w:pPr>
            <w:spacing w:afterLines="50" w:after="156"/>
            <w:ind w:firstLineChars="177" w:firstLine="425"/>
            <w:jc w:val="left"/>
          </w:pPr>
        </w:pPrChange>
      </w:pPr>
      <w:moveTo w:id="11066" w:author="raye" w:date="2018-07-17T11:14:00Z">
        <w:r w:rsidRPr="00A23FA3">
          <w:rPr>
            <w:rFonts w:ascii="Calibri" w:hAnsi="Calibri" w:cstheme="minorHAnsi"/>
            <w:sz w:val="24"/>
          </w:rPr>
          <w:t>The system will improve file management:</w:t>
        </w:r>
      </w:moveTo>
    </w:p>
    <w:p w14:paraId="492AC543" w14:textId="77777777" w:rsidR="001C0559" w:rsidRPr="00A23FA3" w:rsidRDefault="001C0559" w:rsidP="001C0559">
      <w:pPr>
        <w:spacing w:afterLines="50" w:after="156"/>
        <w:ind w:firstLineChars="177" w:firstLine="425"/>
        <w:jc w:val="left"/>
        <w:rPr>
          <w:rFonts w:ascii="Calibri" w:hAnsi="Calibri" w:cstheme="minorHAnsi"/>
          <w:sz w:val="24"/>
        </w:rPr>
      </w:pPr>
      <w:moveTo w:id="11067" w:author="raye" w:date="2018-07-17T11:14:00Z">
        <w:r w:rsidRPr="00A23FA3">
          <w:rPr>
            <w:rFonts w:ascii="Calibri" w:hAnsi="Calibri" w:cstheme="minorHAnsi"/>
            <w:sz w:val="24"/>
          </w:rPr>
          <w:t>1. The directory structure in server</w:t>
        </w:r>
      </w:moveTo>
    </w:p>
    <w:p w14:paraId="08DE7C73" w14:textId="77777777" w:rsidR="001C0559" w:rsidRPr="00A23FA3" w:rsidRDefault="001C0559" w:rsidP="001C0559">
      <w:pPr>
        <w:spacing w:afterLines="50" w:after="156"/>
        <w:ind w:firstLineChars="177" w:firstLine="425"/>
        <w:jc w:val="left"/>
        <w:rPr>
          <w:rFonts w:ascii="Calibri" w:hAnsi="Calibri" w:cstheme="minorHAnsi"/>
          <w:sz w:val="24"/>
        </w:rPr>
      </w:pPr>
      <w:moveTo w:id="11068" w:author="raye" w:date="2018-07-17T11:14:00Z">
        <w:r w:rsidRPr="00A23FA3">
          <w:rPr>
            <w:rFonts w:ascii="Calibri" w:hAnsi="Calibri" w:cstheme="minorHAnsi"/>
            <w:sz w:val="24"/>
          </w:rPr>
          <w:t>2. Improve the standardization of file name for search easily</w:t>
        </w:r>
      </w:moveTo>
    </w:p>
    <w:p w14:paraId="5A590AD6" w14:textId="77777777" w:rsidR="001C0559" w:rsidRPr="00A23FA3" w:rsidRDefault="001C0559" w:rsidP="001C0559">
      <w:pPr>
        <w:spacing w:afterLines="50" w:after="156"/>
        <w:rPr>
          <w:rFonts w:ascii="Calibri" w:hAnsi="Calibri" w:cstheme="minorHAnsi"/>
          <w:sz w:val="24"/>
        </w:rPr>
      </w:pPr>
      <w:moveTo w:id="11069" w:author="raye" w:date="2018-07-17T11:14:00Z">
        <w:r w:rsidRPr="00A23FA3">
          <w:rPr>
            <w:rFonts w:ascii="Calibri" w:hAnsi="Calibri" w:cstheme="minorHAnsi"/>
            <w:sz w:val="24"/>
          </w:rPr>
          <w:tab/>
          <w:t>Furthermore, considering the number of Case-related documents and the speed of increase, we also need to provide:</w:t>
        </w:r>
      </w:moveTo>
    </w:p>
    <w:p w14:paraId="2501A363" w14:textId="77777777" w:rsidR="001C0559" w:rsidRPr="00A23FA3" w:rsidRDefault="001C0559" w:rsidP="001C0559">
      <w:pPr>
        <w:pStyle w:val="a0"/>
        <w:numPr>
          <w:ilvl w:val="0"/>
          <w:numId w:val="51"/>
        </w:numPr>
        <w:spacing w:afterLines="50" w:after="156"/>
        <w:ind w:firstLineChars="0"/>
        <w:rPr>
          <w:rFonts w:ascii="Calibri" w:hAnsi="Calibri" w:cstheme="minorHAnsi"/>
          <w:sz w:val="24"/>
        </w:rPr>
      </w:pPr>
      <w:moveTo w:id="11070" w:author="raye" w:date="2018-07-17T11:14:00Z">
        <w:r w:rsidRPr="00A23FA3">
          <w:rPr>
            <w:rFonts w:ascii="Calibri" w:hAnsi="Calibri" w:cstheme="minorHAnsi"/>
            <w:sz w:val="24"/>
          </w:rPr>
          <w:t>Backup requirements for Case files: Case-related file retention time is 1 year, compression packing backup for more than 1 year</w:t>
        </w:r>
      </w:moveTo>
    </w:p>
    <w:p w14:paraId="4AE5D92B" w14:textId="77777777" w:rsidR="001C0559" w:rsidRPr="00A23FA3" w:rsidRDefault="001C0559" w:rsidP="001C0559">
      <w:pPr>
        <w:pStyle w:val="a0"/>
        <w:ind w:firstLine="480"/>
        <w:rPr>
          <w:rFonts w:ascii="Calibri" w:hAnsi="Calibri" w:cstheme="minorHAnsi"/>
          <w:sz w:val="24"/>
        </w:rPr>
      </w:pPr>
      <w:moveTo w:id="11071" w:author="raye" w:date="2018-07-17T11:14:00Z">
        <w:r w:rsidRPr="00A23FA3">
          <w:rPr>
            <w:rFonts w:ascii="Calibri" w:hAnsi="Calibri" w:cstheme="minorHAnsi"/>
            <w:sz w:val="24"/>
          </w:rPr>
          <w:t xml:space="preserve">Support the recovery of Case backup files, including restoring the files of the specified Cases. </w:t>
        </w:r>
      </w:moveTo>
    </w:p>
    <w:p w14:paraId="6EC9160B" w14:textId="045D153F" w:rsidR="001C0559" w:rsidRPr="00A23FA3" w:rsidRDefault="001C0559" w:rsidP="001C0559">
      <w:pPr>
        <w:pStyle w:val="a0"/>
        <w:ind w:firstLineChars="0" w:firstLine="0"/>
        <w:rPr>
          <w:ins w:id="11072" w:author="raye" w:date="2018-07-17T11:19:00Z"/>
          <w:rFonts w:ascii="Calibri" w:hAnsi="Calibri" w:cstheme="minorHAnsi"/>
          <w:sz w:val="24"/>
        </w:rPr>
      </w:pPr>
    </w:p>
    <w:p w14:paraId="166B2F19" w14:textId="15C3E5FB" w:rsidR="001C0559" w:rsidRPr="00A23FA3" w:rsidRDefault="001C0559" w:rsidP="001C0559">
      <w:pPr>
        <w:pStyle w:val="215"/>
        <w:rPr>
          <w:ins w:id="11073" w:author="raye" w:date="2018-07-17T11:19:00Z"/>
          <w:rFonts w:ascii="Times New Roman" w:hAnsi="Times New Roman" w:cs="Times New Roman"/>
          <w:sz w:val="24"/>
          <w:szCs w:val="24"/>
        </w:rPr>
      </w:pPr>
      <w:ins w:id="11074" w:author="raye" w:date="2018-07-17T11:19:00Z">
        <w:r w:rsidRPr="00A23FA3">
          <w:rPr>
            <w:rFonts w:ascii="Times New Roman" w:hAnsi="Times New Roman" w:cs="Times New Roman"/>
            <w:sz w:val="24"/>
            <w:szCs w:val="24"/>
          </w:rPr>
          <w:tab/>
        </w:r>
        <w:bookmarkStart w:id="11075" w:name="_Toc520840569"/>
        <w:r w:rsidRPr="00A23FA3">
          <w:rPr>
            <w:rFonts w:ascii="Times New Roman" w:hAnsi="Times New Roman" w:cs="Times New Roman"/>
            <w:sz w:val="24"/>
            <w:szCs w:val="24"/>
          </w:rPr>
          <w:t>3.5.2 Interface Requirements</w:t>
        </w:r>
        <w:bookmarkEnd w:id="11075"/>
      </w:ins>
    </w:p>
    <w:p w14:paraId="28FA7E37" w14:textId="034E363F" w:rsidR="001C0559" w:rsidRPr="00A23FA3" w:rsidRDefault="001C0559" w:rsidP="001C0559">
      <w:pPr>
        <w:pStyle w:val="215"/>
        <w:rPr>
          <w:ins w:id="11076" w:author="raye" w:date="2018-07-17T11:19:00Z"/>
          <w:rFonts w:ascii="Times New Roman" w:hAnsi="Times New Roman" w:cs="Times New Roman"/>
          <w:sz w:val="24"/>
          <w:szCs w:val="24"/>
        </w:rPr>
      </w:pPr>
      <w:ins w:id="11077" w:author="raye" w:date="2018-07-17T11:19: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078" w:name="_Toc520840570"/>
        <w:r w:rsidRPr="00A23FA3">
          <w:rPr>
            <w:rFonts w:ascii="Times New Roman" w:hAnsi="Times New Roman" w:cs="Times New Roman"/>
            <w:sz w:val="24"/>
            <w:szCs w:val="24"/>
          </w:rPr>
          <w:t>3.5.2.1. Hardware</w:t>
        </w:r>
        <w:bookmarkEnd w:id="11078"/>
      </w:ins>
    </w:p>
    <w:p w14:paraId="7CB46EC5" w14:textId="77777777" w:rsidR="001C0559" w:rsidRPr="00A23FA3" w:rsidRDefault="001C0559" w:rsidP="001C0559">
      <w:pPr>
        <w:rPr>
          <w:ins w:id="11079" w:author="raye" w:date="2018-07-17T11:20:00Z"/>
          <w:rFonts w:ascii="Calibri" w:hAnsi="Calibri"/>
        </w:rPr>
      </w:pPr>
      <w:ins w:id="11080" w:author="raye" w:date="2018-07-17T11:20:00Z">
        <w:r w:rsidRPr="00A23FA3">
          <w:rPr>
            <w:rFonts w:ascii="Calibri" w:hAnsi="Calibri"/>
          </w:rPr>
          <w:t>The following are components of hardware that are necessary for this Trade Finance Tool:</w:t>
        </w:r>
      </w:ins>
    </w:p>
    <w:p w14:paraId="310A715B" w14:textId="77777777" w:rsidR="001C0559" w:rsidRPr="00A23FA3" w:rsidRDefault="001C0559" w:rsidP="001C0559">
      <w:pPr>
        <w:pStyle w:val="a0"/>
        <w:numPr>
          <w:ilvl w:val="0"/>
          <w:numId w:val="52"/>
        </w:numPr>
        <w:ind w:firstLineChars="0"/>
        <w:rPr>
          <w:ins w:id="11081" w:author="raye" w:date="2018-07-17T11:20:00Z"/>
          <w:rFonts w:ascii="Calibri" w:hAnsi="Calibri"/>
        </w:rPr>
      </w:pPr>
      <w:ins w:id="11082" w:author="raye" w:date="2018-07-17T11:20:00Z">
        <w:r w:rsidRPr="00A23FA3">
          <w:rPr>
            <w:rFonts w:ascii="Calibri" w:hAnsi="Calibri"/>
          </w:rPr>
          <w:t>Server with GPU</w:t>
        </w:r>
      </w:ins>
    </w:p>
    <w:p w14:paraId="78AB7836" w14:textId="77777777" w:rsidR="001C0559" w:rsidRPr="00A23FA3" w:rsidRDefault="001C0559" w:rsidP="001C0559">
      <w:pPr>
        <w:pStyle w:val="a0"/>
        <w:numPr>
          <w:ilvl w:val="0"/>
          <w:numId w:val="52"/>
        </w:numPr>
        <w:ind w:firstLineChars="0"/>
        <w:rPr>
          <w:ins w:id="11083" w:author="raye" w:date="2018-07-17T11:20:00Z"/>
          <w:rFonts w:ascii="Calibri" w:hAnsi="Calibri"/>
        </w:rPr>
      </w:pPr>
      <w:ins w:id="11084" w:author="raye" w:date="2018-07-17T11:20:00Z">
        <w:r w:rsidRPr="00A23FA3">
          <w:rPr>
            <w:rFonts w:ascii="Calibri" w:hAnsi="Calibri"/>
          </w:rPr>
          <w:t>PC</w:t>
        </w:r>
      </w:ins>
    </w:p>
    <w:p w14:paraId="652FACBF" w14:textId="77777777" w:rsidR="001C0559" w:rsidRPr="00A23FA3" w:rsidRDefault="001C0559" w:rsidP="001C0559">
      <w:pPr>
        <w:pStyle w:val="a0"/>
        <w:numPr>
          <w:ilvl w:val="0"/>
          <w:numId w:val="52"/>
        </w:numPr>
        <w:ind w:firstLineChars="0"/>
        <w:rPr>
          <w:ins w:id="11085" w:author="raye" w:date="2018-07-17T11:20:00Z"/>
          <w:rFonts w:ascii="Calibri" w:hAnsi="Calibri"/>
        </w:rPr>
      </w:pPr>
      <w:ins w:id="11086" w:author="raye" w:date="2018-07-17T11:20:00Z">
        <w:r w:rsidRPr="00A23FA3">
          <w:rPr>
            <w:rFonts w:ascii="Calibri" w:hAnsi="Calibri"/>
          </w:rPr>
          <w:t>Network</w:t>
        </w:r>
      </w:ins>
    </w:p>
    <w:p w14:paraId="6A83B28D" w14:textId="77777777" w:rsidR="001C0559" w:rsidRPr="00A23FA3" w:rsidRDefault="001C0559">
      <w:pPr>
        <w:rPr>
          <w:ins w:id="11087" w:author="raye" w:date="2018-07-17T11:19:00Z"/>
        </w:rPr>
        <w:pPrChange w:id="11088" w:author="raye" w:date="2018-07-17T11:20:00Z">
          <w:pPr>
            <w:pStyle w:val="215"/>
          </w:pPr>
        </w:pPrChange>
      </w:pPr>
    </w:p>
    <w:p w14:paraId="4D6F330C" w14:textId="1F405E0A" w:rsidR="001C0559" w:rsidRPr="00A23FA3" w:rsidRDefault="001C0559" w:rsidP="001C0559">
      <w:pPr>
        <w:pStyle w:val="215"/>
        <w:rPr>
          <w:ins w:id="11089" w:author="raye" w:date="2018-07-17T11:19:00Z"/>
          <w:rFonts w:ascii="Times New Roman" w:hAnsi="Times New Roman" w:cs="Times New Roman"/>
          <w:sz w:val="24"/>
          <w:szCs w:val="24"/>
        </w:rPr>
      </w:pPr>
      <w:ins w:id="11090" w:author="raye" w:date="2018-07-17T11:19: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11091" w:name="_Toc520840571"/>
        <w:r w:rsidRPr="00A23FA3">
          <w:rPr>
            <w:rFonts w:ascii="Times New Roman" w:hAnsi="Times New Roman" w:cs="Times New Roman"/>
            <w:sz w:val="24"/>
            <w:szCs w:val="24"/>
          </w:rPr>
          <w:t xml:space="preserve">3.5.2.2. </w:t>
        </w:r>
      </w:ins>
      <w:ins w:id="11092" w:author="raye" w:date="2018-07-17T11:20:00Z">
        <w:r w:rsidRPr="00A23FA3">
          <w:rPr>
            <w:rFonts w:ascii="Times New Roman" w:hAnsi="Times New Roman" w:cs="Times New Roman"/>
            <w:sz w:val="24"/>
            <w:szCs w:val="24"/>
          </w:rPr>
          <w:t>Access</w:t>
        </w:r>
      </w:ins>
      <w:bookmarkEnd w:id="11091"/>
    </w:p>
    <w:p w14:paraId="0204C478" w14:textId="77777777" w:rsidR="001C0559" w:rsidRPr="00A23FA3" w:rsidRDefault="001C0559" w:rsidP="001C0559">
      <w:pPr>
        <w:pStyle w:val="a0"/>
        <w:ind w:firstLineChars="0" w:firstLine="0"/>
        <w:rPr>
          <w:rFonts w:ascii="Calibri" w:hAnsi="Calibri" w:cstheme="minorHAnsi"/>
          <w:sz w:val="24"/>
        </w:rPr>
      </w:pPr>
    </w:p>
    <w:p w14:paraId="335F9284" w14:textId="7AC2EA80" w:rsidR="001C0559" w:rsidRPr="00A23FA3" w:rsidDel="001C0559" w:rsidRDefault="001C0559" w:rsidP="001C0559">
      <w:pPr>
        <w:pStyle w:val="1"/>
        <w:keepNext w:val="0"/>
        <w:keepLines w:val="0"/>
        <w:pageBreakBefore/>
        <w:numPr>
          <w:ilvl w:val="0"/>
          <w:numId w:val="204"/>
        </w:numPr>
        <w:spacing w:before="0" w:line="240" w:lineRule="auto"/>
        <w:rPr>
          <w:del w:id="11093" w:author="raye" w:date="2018-07-17T11:20:00Z"/>
          <w:rFonts w:ascii="Calibri" w:hAnsi="Calibri" w:cstheme="minorHAnsi"/>
          <w:sz w:val="48"/>
          <w:szCs w:val="48"/>
        </w:rPr>
      </w:pPr>
      <w:moveTo w:id="11094" w:author="raye" w:date="2018-07-17T11:14:00Z">
        <w:del w:id="11095" w:author="raye" w:date="2018-07-17T11:20:00Z">
          <w:r w:rsidRPr="00A23FA3" w:rsidDel="001C0559">
            <w:rPr>
              <w:rFonts w:ascii="Calibri" w:hAnsi="Calibri" w:cstheme="minorHAnsi"/>
              <w:sz w:val="48"/>
              <w:szCs w:val="48"/>
            </w:rPr>
            <w:delText>Interface Requirements</w:delText>
          </w:r>
        </w:del>
      </w:moveTo>
    </w:p>
    <w:p w14:paraId="7484A8CB" w14:textId="22AB2936" w:rsidR="001C0559" w:rsidRPr="00A23FA3" w:rsidDel="001C0559" w:rsidRDefault="001C0559" w:rsidP="001C0559">
      <w:pPr>
        <w:pStyle w:val="2"/>
        <w:numPr>
          <w:ilvl w:val="1"/>
          <w:numId w:val="204"/>
        </w:numPr>
        <w:tabs>
          <w:tab w:val="left" w:pos="709"/>
        </w:tabs>
        <w:spacing w:afterLines="50" w:after="156"/>
        <w:rPr>
          <w:del w:id="11096" w:author="raye" w:date="2018-07-17T11:20:00Z"/>
          <w:rFonts w:ascii="Calibri" w:hAnsi="Calibri" w:cstheme="minorHAnsi"/>
          <w:b/>
        </w:rPr>
      </w:pPr>
      <w:moveTo w:id="11097" w:author="raye" w:date="2018-07-17T11:14:00Z">
        <w:del w:id="11098" w:author="raye" w:date="2018-07-17T11:20:00Z">
          <w:r w:rsidRPr="00A23FA3" w:rsidDel="001C0559">
            <w:rPr>
              <w:rFonts w:ascii="Calibri" w:hAnsi="Calibri" w:cstheme="minorHAnsi"/>
              <w:b/>
            </w:rPr>
            <w:delText>Hardware</w:delText>
          </w:r>
        </w:del>
      </w:moveTo>
    </w:p>
    <w:p w14:paraId="204C6198" w14:textId="41C4DFBF" w:rsidR="001C0559" w:rsidRPr="00A23FA3" w:rsidDel="001C0559" w:rsidRDefault="001C0559" w:rsidP="001C0559">
      <w:pPr>
        <w:rPr>
          <w:del w:id="11099" w:author="raye" w:date="2018-07-17T11:20:00Z"/>
          <w:rFonts w:ascii="Calibri" w:hAnsi="Calibri"/>
        </w:rPr>
      </w:pPr>
      <w:moveTo w:id="11100" w:author="raye" w:date="2018-07-17T11:14:00Z">
        <w:del w:id="11101" w:author="raye" w:date="2018-07-17T11:20:00Z">
          <w:r w:rsidRPr="00A23FA3" w:rsidDel="001C0559">
            <w:rPr>
              <w:rFonts w:ascii="Calibri" w:hAnsi="Calibri"/>
            </w:rPr>
            <w:delText>The following are components of hardware that are necessary for this Trade Finance Tool:</w:delText>
          </w:r>
        </w:del>
      </w:moveTo>
    </w:p>
    <w:p w14:paraId="2D48C2C9" w14:textId="38C86FB7" w:rsidR="001C0559" w:rsidRPr="00A23FA3" w:rsidDel="001C0559" w:rsidRDefault="001C0559" w:rsidP="001C0559">
      <w:pPr>
        <w:pStyle w:val="a0"/>
        <w:numPr>
          <w:ilvl w:val="0"/>
          <w:numId w:val="52"/>
        </w:numPr>
        <w:ind w:firstLineChars="0"/>
        <w:rPr>
          <w:del w:id="11102" w:author="raye" w:date="2018-07-17T11:20:00Z"/>
          <w:rFonts w:ascii="Calibri" w:hAnsi="Calibri"/>
        </w:rPr>
      </w:pPr>
      <w:moveTo w:id="11103" w:author="raye" w:date="2018-07-17T11:14:00Z">
        <w:del w:id="11104" w:author="raye" w:date="2018-07-17T11:20:00Z">
          <w:r w:rsidRPr="00A23FA3" w:rsidDel="001C0559">
            <w:rPr>
              <w:rFonts w:ascii="Calibri" w:hAnsi="Calibri"/>
            </w:rPr>
            <w:delText>Server with GPU</w:delText>
          </w:r>
        </w:del>
      </w:moveTo>
    </w:p>
    <w:p w14:paraId="5B656632" w14:textId="7C728456" w:rsidR="001C0559" w:rsidRPr="00A23FA3" w:rsidDel="001C0559" w:rsidRDefault="001C0559" w:rsidP="001C0559">
      <w:pPr>
        <w:pStyle w:val="a0"/>
        <w:numPr>
          <w:ilvl w:val="0"/>
          <w:numId w:val="52"/>
        </w:numPr>
        <w:ind w:firstLineChars="0"/>
        <w:rPr>
          <w:del w:id="11105" w:author="raye" w:date="2018-07-17T11:20:00Z"/>
          <w:rFonts w:ascii="Calibri" w:hAnsi="Calibri"/>
        </w:rPr>
      </w:pPr>
      <w:moveTo w:id="11106" w:author="raye" w:date="2018-07-17T11:14:00Z">
        <w:del w:id="11107" w:author="raye" w:date="2018-07-17T11:20:00Z">
          <w:r w:rsidRPr="00A23FA3" w:rsidDel="001C0559">
            <w:rPr>
              <w:rFonts w:ascii="Calibri" w:hAnsi="Calibri"/>
            </w:rPr>
            <w:delText>PC</w:delText>
          </w:r>
        </w:del>
      </w:moveTo>
    </w:p>
    <w:p w14:paraId="5C0E6973" w14:textId="504BD4AC" w:rsidR="001C0559" w:rsidRPr="00A23FA3" w:rsidDel="001C0559" w:rsidRDefault="001C0559" w:rsidP="001C0559">
      <w:pPr>
        <w:pStyle w:val="a0"/>
        <w:numPr>
          <w:ilvl w:val="0"/>
          <w:numId w:val="52"/>
        </w:numPr>
        <w:ind w:firstLineChars="0"/>
        <w:rPr>
          <w:del w:id="11108" w:author="raye" w:date="2018-07-17T11:20:00Z"/>
          <w:rFonts w:ascii="Calibri" w:hAnsi="Calibri"/>
        </w:rPr>
      </w:pPr>
      <w:moveTo w:id="11109" w:author="raye" w:date="2018-07-17T11:14:00Z">
        <w:del w:id="11110" w:author="raye" w:date="2018-07-17T11:20:00Z">
          <w:r w:rsidRPr="00A23FA3" w:rsidDel="001C0559">
            <w:rPr>
              <w:rFonts w:ascii="Calibri" w:hAnsi="Calibri"/>
            </w:rPr>
            <w:delText>Network</w:delText>
          </w:r>
        </w:del>
      </w:moveTo>
    </w:p>
    <w:p w14:paraId="2FF04016" w14:textId="3E27EFCA" w:rsidR="001C0559" w:rsidRPr="00A23FA3" w:rsidDel="001C0559" w:rsidRDefault="001C0559" w:rsidP="001C0559">
      <w:pPr>
        <w:pStyle w:val="2"/>
        <w:numPr>
          <w:ilvl w:val="1"/>
          <w:numId w:val="204"/>
        </w:numPr>
        <w:tabs>
          <w:tab w:val="left" w:pos="709"/>
        </w:tabs>
        <w:spacing w:afterLines="50" w:after="156"/>
        <w:rPr>
          <w:del w:id="11111" w:author="raye" w:date="2018-07-17T11:20:00Z"/>
          <w:rFonts w:ascii="Calibri" w:hAnsi="Calibri" w:cstheme="minorHAnsi"/>
          <w:b/>
        </w:rPr>
      </w:pPr>
      <w:moveTo w:id="11112" w:author="raye" w:date="2018-07-17T11:14:00Z">
        <w:del w:id="11113" w:author="raye" w:date="2018-07-17T11:20:00Z">
          <w:r w:rsidRPr="00A23FA3" w:rsidDel="001C0559">
            <w:rPr>
              <w:rFonts w:ascii="Calibri" w:hAnsi="Calibri" w:cstheme="minorHAnsi"/>
              <w:b/>
            </w:rPr>
            <w:delText>Access</w:delText>
          </w:r>
        </w:del>
      </w:moveTo>
    </w:p>
    <w:p w14:paraId="2ED767A2" w14:textId="77777777" w:rsidR="001C0559" w:rsidRPr="00A23FA3" w:rsidRDefault="001C0559" w:rsidP="001C0559">
      <w:pPr>
        <w:rPr>
          <w:rFonts w:ascii="Calibri" w:hAnsi="Calibri"/>
        </w:rPr>
      </w:pPr>
      <w:moveTo w:id="11114" w:author="raye" w:date="2018-07-17T11:14:00Z">
        <w:r w:rsidRPr="00A23FA3">
          <w:rPr>
            <w:rFonts w:ascii="Calibri" w:hAnsi="Calibri"/>
          </w:rPr>
          <w:t>The following are components for bank or vendor access within the Trade Finance Tool:</w:t>
        </w:r>
      </w:moveTo>
    </w:p>
    <w:p w14:paraId="18AF6AF3" w14:textId="77777777" w:rsidR="001C0559" w:rsidRPr="00A23FA3" w:rsidRDefault="001C0559" w:rsidP="001C0559">
      <w:pPr>
        <w:pStyle w:val="a0"/>
        <w:numPr>
          <w:ilvl w:val="0"/>
          <w:numId w:val="52"/>
        </w:numPr>
        <w:ind w:firstLineChars="0"/>
        <w:rPr>
          <w:rFonts w:ascii="Calibri" w:hAnsi="Calibri"/>
        </w:rPr>
      </w:pPr>
      <w:moveTo w:id="11115" w:author="raye" w:date="2018-07-17T11:14:00Z">
        <w:r w:rsidRPr="00A23FA3">
          <w:rPr>
            <w:rFonts w:ascii="Calibri" w:hAnsi="Calibri"/>
          </w:rPr>
          <w:t>T24</w:t>
        </w:r>
      </w:moveTo>
    </w:p>
    <w:p w14:paraId="1CA6AF7E" w14:textId="77777777" w:rsidR="001C0559" w:rsidRPr="00A23FA3" w:rsidRDefault="001C0559" w:rsidP="001C0559">
      <w:pPr>
        <w:pStyle w:val="a0"/>
        <w:numPr>
          <w:ilvl w:val="0"/>
          <w:numId w:val="52"/>
        </w:numPr>
        <w:ind w:firstLineChars="0"/>
        <w:rPr>
          <w:rFonts w:ascii="Calibri" w:hAnsi="Calibri"/>
        </w:rPr>
      </w:pPr>
      <w:moveTo w:id="11116" w:author="raye" w:date="2018-07-17T11:14:00Z">
        <w:r w:rsidRPr="00A23FA3">
          <w:rPr>
            <w:rFonts w:ascii="Calibri" w:hAnsi="Calibri"/>
          </w:rPr>
          <w:t>Accuity Fircosoft</w:t>
        </w:r>
      </w:moveTo>
    </w:p>
    <w:p w14:paraId="41A725A0" w14:textId="77777777" w:rsidR="001C0559" w:rsidRPr="00A23FA3" w:rsidRDefault="001C0559" w:rsidP="001C0559">
      <w:pPr>
        <w:pStyle w:val="a0"/>
        <w:numPr>
          <w:ilvl w:val="0"/>
          <w:numId w:val="52"/>
        </w:numPr>
        <w:ind w:firstLineChars="0"/>
        <w:rPr>
          <w:rFonts w:ascii="Calibri" w:hAnsi="Calibri"/>
        </w:rPr>
      </w:pPr>
      <w:moveTo w:id="11117" w:author="raye" w:date="2018-07-17T11:14:00Z">
        <w:r w:rsidRPr="00A23FA3">
          <w:rPr>
            <w:rFonts w:ascii="Calibri" w:hAnsi="Calibri"/>
          </w:rPr>
          <w:t>Dow Jones (Negative news website)</w:t>
        </w:r>
      </w:moveTo>
    </w:p>
    <w:p w14:paraId="445B5573" w14:textId="77777777" w:rsidR="001C0559" w:rsidRPr="00A23FA3" w:rsidRDefault="001C0559" w:rsidP="001C0559">
      <w:pPr>
        <w:pStyle w:val="a0"/>
        <w:numPr>
          <w:ilvl w:val="0"/>
          <w:numId w:val="52"/>
        </w:numPr>
        <w:ind w:firstLineChars="0"/>
        <w:rPr>
          <w:rFonts w:ascii="Calibri" w:hAnsi="Calibri"/>
        </w:rPr>
      </w:pPr>
      <w:moveTo w:id="11118" w:author="raye" w:date="2018-07-17T11:14:00Z">
        <w:r w:rsidRPr="00A23FA3">
          <w:rPr>
            <w:rFonts w:ascii="Calibri" w:hAnsi="Calibri"/>
          </w:rPr>
          <w:t>Lloyd’s Intelligence website</w:t>
        </w:r>
      </w:moveTo>
    </w:p>
    <w:p w14:paraId="7EE9ECF2" w14:textId="77777777" w:rsidR="001C0559" w:rsidRPr="00A23FA3" w:rsidRDefault="001C0559" w:rsidP="001C0559">
      <w:pPr>
        <w:pStyle w:val="a0"/>
        <w:numPr>
          <w:ilvl w:val="0"/>
          <w:numId w:val="52"/>
        </w:numPr>
        <w:ind w:firstLineChars="0"/>
        <w:rPr>
          <w:rFonts w:ascii="Calibri" w:hAnsi="Calibri"/>
        </w:rPr>
      </w:pPr>
      <w:moveTo w:id="11119" w:author="raye" w:date="2018-07-17T11:14:00Z">
        <w:r w:rsidRPr="00A23FA3">
          <w:rPr>
            <w:rFonts w:ascii="Calibri" w:hAnsi="Calibri"/>
          </w:rPr>
          <w:t>Bloomberg.com</w:t>
        </w:r>
      </w:moveTo>
    </w:p>
    <w:p w14:paraId="6F340DC0" w14:textId="77777777" w:rsidR="001C0559" w:rsidRPr="00A23FA3" w:rsidRDefault="001C0559" w:rsidP="001C0559">
      <w:pPr>
        <w:pStyle w:val="a0"/>
        <w:numPr>
          <w:ilvl w:val="0"/>
          <w:numId w:val="52"/>
        </w:numPr>
        <w:ind w:firstLineChars="0"/>
        <w:rPr>
          <w:rFonts w:ascii="Calibri" w:hAnsi="Calibri"/>
        </w:rPr>
      </w:pPr>
      <w:moveTo w:id="11120" w:author="raye" w:date="2018-07-17T11:14:00Z">
        <w:r w:rsidRPr="00A23FA3">
          <w:rPr>
            <w:rFonts w:ascii="Calibri" w:hAnsi="Calibri"/>
          </w:rPr>
          <w:t>Google.com</w:t>
        </w:r>
      </w:moveTo>
    </w:p>
    <w:p w14:paraId="3B00791C" w14:textId="77777777" w:rsidR="001C0559" w:rsidRPr="00A23FA3" w:rsidRDefault="001C0559" w:rsidP="001C0559">
      <w:pPr>
        <w:pStyle w:val="a0"/>
        <w:numPr>
          <w:ilvl w:val="0"/>
          <w:numId w:val="52"/>
        </w:numPr>
        <w:ind w:firstLineChars="0"/>
        <w:rPr>
          <w:rFonts w:ascii="Calibri" w:hAnsi="Calibri"/>
        </w:rPr>
      </w:pPr>
      <w:moveTo w:id="11121" w:author="raye" w:date="2018-07-17T11:14:00Z">
        <w:r w:rsidRPr="00A23FA3">
          <w:rPr>
            <w:rFonts w:ascii="Calibri" w:hAnsi="Calibri"/>
          </w:rPr>
          <w:t>Alibaba.com</w:t>
        </w:r>
      </w:moveTo>
    </w:p>
    <w:p w14:paraId="1C32F27A" w14:textId="77777777" w:rsidR="001C0559" w:rsidRPr="00A23FA3" w:rsidRDefault="001C0559" w:rsidP="001C0559">
      <w:pPr>
        <w:pStyle w:val="a0"/>
        <w:numPr>
          <w:ilvl w:val="0"/>
          <w:numId w:val="52"/>
        </w:numPr>
        <w:ind w:firstLineChars="0"/>
        <w:rPr>
          <w:rFonts w:ascii="Calibri" w:hAnsi="Calibri"/>
        </w:rPr>
      </w:pPr>
      <w:moveTo w:id="11122" w:author="raye" w:date="2018-07-17T11:14:00Z">
        <w:r w:rsidRPr="00A23FA3">
          <w:rPr>
            <w:rFonts w:ascii="Calibri" w:hAnsi="Calibri"/>
          </w:rPr>
          <w:t>TSD Drive</w:t>
        </w:r>
      </w:moveTo>
    </w:p>
    <w:moveToRangeEnd w:id="11011"/>
    <w:p w14:paraId="56E37852" w14:textId="77777777" w:rsidR="00660810" w:rsidRPr="00A23FA3" w:rsidRDefault="00660810" w:rsidP="00711CB5">
      <w:pPr>
        <w:jc w:val="left"/>
        <w:rPr>
          <w:rFonts w:ascii="Calibri" w:hAnsi="Calibri" w:cstheme="minorHAnsi"/>
          <w:sz w:val="24"/>
          <w:szCs w:val="24"/>
        </w:rPr>
      </w:pPr>
    </w:p>
    <w:p w14:paraId="5711A3BB" w14:textId="6C0DAAF7" w:rsidR="00F618D4" w:rsidRPr="00A23FA3" w:rsidRDefault="001C0559" w:rsidP="001C0559">
      <w:pPr>
        <w:pStyle w:val="215"/>
        <w:rPr>
          <w:ins w:id="11123" w:author="raye" w:date="2018-07-17T11:56:00Z"/>
          <w:rFonts w:ascii="Arial" w:cs="Arial"/>
          <w:sz w:val="21"/>
          <w:szCs w:val="21"/>
          <w:shd w:val="clear" w:color="auto" w:fill="FFFFFF"/>
        </w:rPr>
      </w:pPr>
      <w:bookmarkStart w:id="11124" w:name="_Toc353812113"/>
      <w:bookmarkStart w:id="11125" w:name="_Toc402968021"/>
      <w:bookmarkStart w:id="11126" w:name="_Toc520840572"/>
      <w:ins w:id="11127" w:author="raye" w:date="2018-07-17T11:09:00Z">
        <w:r w:rsidRPr="00A23FA3">
          <w:rPr>
            <w:rFonts w:ascii="Times New Roman" w:hAnsi="Times New Roman" w:cs="Times New Roman"/>
            <w:sz w:val="24"/>
            <w:szCs w:val="24"/>
          </w:rPr>
          <w:t>3.6. Requirements for report</w:t>
        </w:r>
        <w:bookmarkEnd w:id="11124"/>
        <w:r w:rsidRPr="00A23FA3">
          <w:rPr>
            <w:rFonts w:ascii="Times New Roman" w:hAnsi="Times New Roman" w:cs="Times New Roman" w:hint="eastAsia"/>
            <w:sz w:val="24"/>
            <w:szCs w:val="24"/>
          </w:rPr>
          <w:t xml:space="preserve"> and accounting</w:t>
        </w:r>
        <w:bookmarkEnd w:id="11125"/>
        <w:bookmarkEnd w:id="11126"/>
        <w:r w:rsidRPr="00A23FA3">
          <w:rPr>
            <w:rFonts w:ascii="Times New Roman" w:hAnsi="Times New Roman" w:cs="Times New Roman"/>
            <w:sz w:val="24"/>
            <w:szCs w:val="24"/>
          </w:rPr>
          <w:t xml:space="preserve"> </w:t>
        </w:r>
      </w:ins>
    </w:p>
    <w:p w14:paraId="1EB4CCC8" w14:textId="77777777" w:rsidR="00B00774" w:rsidRPr="00A23FA3" w:rsidRDefault="00B00774" w:rsidP="00711CB5">
      <w:pPr>
        <w:jc w:val="left"/>
        <w:rPr>
          <w:rFonts w:ascii="Calibri" w:hAnsi="Calibri" w:cstheme="minorHAnsi"/>
          <w:sz w:val="24"/>
          <w:szCs w:val="24"/>
        </w:rPr>
      </w:pPr>
    </w:p>
    <w:p w14:paraId="3E6E5226" w14:textId="00A829CA" w:rsidR="00F326CF" w:rsidRPr="00A23FA3" w:rsidRDefault="00665048">
      <w:pPr>
        <w:rPr>
          <w:b/>
          <w:rPrChange w:id="11128" w:author="raye" w:date="2018-07-17T11:09:00Z">
            <w:rPr/>
          </w:rPrChange>
        </w:rPr>
        <w:pPrChange w:id="11129" w:author="raye" w:date="2018-07-17T11:09:00Z">
          <w:pPr>
            <w:pStyle w:val="2"/>
            <w:numPr>
              <w:numId w:val="3"/>
            </w:numPr>
            <w:tabs>
              <w:tab w:val="clear" w:pos="1440"/>
              <w:tab w:val="left" w:pos="709"/>
            </w:tabs>
            <w:spacing w:afterLines="50" w:after="156"/>
            <w:ind w:left="567" w:hanging="567"/>
            <w:jc w:val="left"/>
          </w:pPr>
        </w:pPrChange>
      </w:pPr>
      <w:bookmarkStart w:id="11130" w:name="_Toc510708531"/>
      <w:bookmarkStart w:id="11131" w:name="_Toc512250265"/>
      <w:r w:rsidRPr="00A23FA3">
        <w:rPr>
          <w:b/>
          <w:rPrChange w:id="11132" w:author="raye" w:date="2018-07-17T11:09:00Z">
            <w:rPr/>
          </w:rPrChange>
        </w:rPr>
        <w:t>Enhanced Due Diligence Forms</w:t>
      </w:r>
      <w:bookmarkEnd w:id="11130"/>
      <w:r w:rsidR="00FF7C24" w:rsidRPr="00A23FA3">
        <w:rPr>
          <w:b/>
          <w:rPrChange w:id="11133" w:author="raye" w:date="2018-07-17T11:09:00Z">
            <w:rPr/>
          </w:rPrChange>
        </w:rPr>
        <w:t xml:space="preserve"> (Future Development)</w:t>
      </w:r>
      <w:bookmarkEnd w:id="11131"/>
    </w:p>
    <w:p w14:paraId="42B7FCEE" w14:textId="4C95C108" w:rsidR="00FB6D41" w:rsidRPr="00A23FA3" w:rsidRDefault="00FF7C24">
      <w:pPr>
        <w:pStyle w:val="3"/>
        <w:keepNext w:val="0"/>
        <w:keepLines w:val="0"/>
        <w:spacing w:before="0" w:after="120" w:line="240" w:lineRule="auto"/>
        <w:ind w:left="424"/>
        <w:rPr>
          <w:rFonts w:ascii="Calibri" w:hAnsi="Calibri" w:cstheme="minorHAnsi"/>
        </w:rPr>
        <w:pPrChange w:id="11134" w:author="raye" w:date="2018-07-17T11:55:00Z">
          <w:pPr>
            <w:pStyle w:val="3"/>
            <w:keepNext w:val="0"/>
            <w:keepLines w:val="0"/>
            <w:numPr>
              <w:ilvl w:val="2"/>
              <w:numId w:val="3"/>
            </w:numPr>
            <w:spacing w:before="0" w:after="120" w:line="240" w:lineRule="auto"/>
            <w:ind w:left="709" w:hanging="709"/>
          </w:pPr>
        </w:pPrChange>
      </w:pPr>
      <w:bookmarkStart w:id="11135" w:name="_Toc512250266"/>
      <w:bookmarkStart w:id="11136" w:name="_Toc520840573"/>
      <w:r w:rsidRPr="00A23FA3">
        <w:rPr>
          <w:rFonts w:ascii="Calibri" w:hAnsi="Calibri" w:cstheme="minorHAnsi"/>
        </w:rPr>
        <w:t xml:space="preserve">Form 1: </w:t>
      </w:r>
      <w:r w:rsidR="007628C2" w:rsidRPr="00A23FA3">
        <w:rPr>
          <w:rFonts w:ascii="Calibri" w:hAnsi="Calibri" w:cstheme="minorHAnsi"/>
        </w:rPr>
        <w:t>Service &amp; Insurance</w:t>
      </w:r>
      <w:r w:rsidRPr="00A23FA3">
        <w:rPr>
          <w:rFonts w:ascii="Calibri" w:hAnsi="Calibri" w:cstheme="minorHAnsi"/>
        </w:rPr>
        <w:t xml:space="preserve"> (#6)</w:t>
      </w:r>
      <w:bookmarkEnd w:id="11135"/>
      <w:bookmarkEnd w:id="11136"/>
    </w:p>
    <w:p w14:paraId="76126335" w14:textId="77777777" w:rsidR="00F326CF" w:rsidRPr="00A23FA3" w:rsidRDefault="00F326CF" w:rsidP="00F326CF">
      <w:pPr>
        <w:rPr>
          <w:rFonts w:ascii="Calibri" w:hAnsi="Calibri"/>
        </w:rPr>
      </w:pPr>
      <w:r w:rsidRPr="00A23FA3">
        <w:rPr>
          <w:rFonts w:ascii="Calibri" w:hAnsi="Calibri"/>
        </w:rPr>
        <w:t>To</w:t>
      </w:r>
      <w:r w:rsidRPr="00A23FA3">
        <w:rPr>
          <w:rFonts w:ascii="Calibri" w:hAnsi="Calibri"/>
        </w:rPr>
        <w:t>：</w:t>
      </w:r>
      <w:r w:rsidRPr="00A23FA3">
        <w:rPr>
          <w:rFonts w:ascii="Calibri" w:hAnsi="Calibri"/>
        </w:rPr>
        <w:t xml:space="preserve"> Compliance Dept.</w:t>
      </w:r>
    </w:p>
    <w:p w14:paraId="3A74D174" w14:textId="77777777" w:rsidR="00F326CF" w:rsidRPr="00A23FA3" w:rsidRDefault="00F326CF" w:rsidP="00F326CF">
      <w:pPr>
        <w:rPr>
          <w:rFonts w:ascii="Calibri" w:hAnsi="Calibri"/>
        </w:rPr>
      </w:pPr>
      <w:r w:rsidRPr="00A23FA3">
        <w:rPr>
          <w:rFonts w:ascii="Calibri" w:hAnsi="Calibri"/>
        </w:rPr>
        <w:t>From: Trade Services Dept.</w:t>
      </w:r>
    </w:p>
    <w:p w14:paraId="2E9429E1" w14:textId="490F281D" w:rsidR="00F326CF" w:rsidRPr="00A23FA3" w:rsidRDefault="00F326CF" w:rsidP="007222A8">
      <w:pPr>
        <w:jc w:val="left"/>
        <w:rPr>
          <w:rFonts w:ascii="Calibri" w:hAnsi="Calibri"/>
        </w:rPr>
      </w:pPr>
      <w:r w:rsidRPr="00A23FA3">
        <w:rPr>
          <w:rFonts w:ascii="Calibri" w:hAnsi="Calibri"/>
        </w:rPr>
        <w:t>TSD Reference_______________   Date: ________________     Recorded by: ____________</w:t>
      </w:r>
    </w:p>
    <w:p w14:paraId="0517754F" w14:textId="77777777" w:rsidR="00F326CF" w:rsidRPr="00A23FA3" w:rsidRDefault="00F326CF" w:rsidP="00F326CF">
      <w:pPr>
        <w:rPr>
          <w:rFonts w:ascii="Calibri" w:hAnsi="Calibri"/>
        </w:rPr>
      </w:pPr>
    </w:p>
    <w:p w14:paraId="6FFBFFA2" w14:textId="77777777" w:rsidR="00F326CF" w:rsidRPr="00A23FA3" w:rsidRDefault="00F326CF" w:rsidP="00F326CF">
      <w:pPr>
        <w:jc w:val="center"/>
        <w:rPr>
          <w:rFonts w:ascii="Calibri" w:hAnsi="Calibri"/>
        </w:rPr>
      </w:pPr>
      <w:r w:rsidRPr="00A23FA3">
        <w:rPr>
          <w:rFonts w:ascii="Calibri" w:hAnsi="Calibri"/>
        </w:rPr>
        <w:t>ENHANCED DUE DILIGENCE(EDD) FOR CUSTOMERS</w:t>
      </w:r>
    </w:p>
    <w:p w14:paraId="318AE2F0" w14:textId="77777777" w:rsidR="00F326CF" w:rsidRPr="00A23FA3" w:rsidRDefault="00F326CF" w:rsidP="00F326CF">
      <w:pPr>
        <w:jc w:val="center"/>
        <w:rPr>
          <w:rFonts w:ascii="Calibri" w:hAnsi="Calibri"/>
        </w:rPr>
      </w:pPr>
      <w:r w:rsidRPr="00A23FA3">
        <w:rPr>
          <w:rFonts w:ascii="Calibri" w:hAnsi="Calibri"/>
        </w:rPr>
        <w:t>Underwriting services, Insurance or Reinsurance Sector</w:t>
      </w:r>
    </w:p>
    <w:p w14:paraId="3830D90B" w14:textId="77777777" w:rsidR="00F326CF" w:rsidRPr="00A23FA3" w:rsidRDefault="00F326CF" w:rsidP="00F326CF">
      <w:pPr>
        <w:rPr>
          <w:rFonts w:ascii="Calibri" w:hAnsi="Calibri"/>
          <w:i/>
        </w:rPr>
      </w:pPr>
      <w:r w:rsidRPr="00A23FA3">
        <w:rPr>
          <w:rFonts w:ascii="Calibri" w:hAnsi="Calibri"/>
          <w:i/>
        </w:rPr>
        <w:t>(This Enhance Due Diligence Form is developed to cover account opening, trade settlements, loans transactions and credit facilities. The officer in charge is only required to complete those topics of search relevant and applicable to the underlying business activities.)</w:t>
      </w:r>
    </w:p>
    <w:p w14:paraId="45035C41" w14:textId="77777777" w:rsidR="00F326CF" w:rsidRPr="00A23FA3" w:rsidRDefault="00F326CF" w:rsidP="00F326CF">
      <w:pPr>
        <w:rPr>
          <w:rFonts w:ascii="Calibri" w:hAnsi="Calibri"/>
        </w:rPr>
      </w:pPr>
    </w:p>
    <w:tbl>
      <w:tblPr>
        <w:tblStyle w:val="a9"/>
        <w:tblpPr w:leftFromText="180" w:rightFromText="180" w:vertAnchor="text" w:horzAnchor="margin" w:tblpY="-1"/>
        <w:tblW w:w="8897" w:type="dxa"/>
        <w:tblLayout w:type="fixed"/>
        <w:tblLook w:val="04A0" w:firstRow="1" w:lastRow="0" w:firstColumn="1" w:lastColumn="0" w:noHBand="0" w:noVBand="1"/>
      </w:tblPr>
      <w:tblGrid>
        <w:gridCol w:w="2933"/>
        <w:gridCol w:w="5047"/>
        <w:gridCol w:w="917"/>
      </w:tblGrid>
      <w:tr w:rsidR="00A23FA3" w:rsidRPr="00A23FA3" w14:paraId="7521F4F0" w14:textId="77777777" w:rsidTr="007222A8">
        <w:trPr>
          <w:trHeight w:val="320"/>
        </w:trPr>
        <w:tc>
          <w:tcPr>
            <w:tcW w:w="2933" w:type="dxa"/>
            <w:shd w:val="clear" w:color="auto" w:fill="F2F2F2" w:themeFill="background1" w:themeFillShade="F2"/>
          </w:tcPr>
          <w:p w14:paraId="2CF6FA9D"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lastRenderedPageBreak/>
              <w:t>Topics of Search</w:t>
            </w:r>
          </w:p>
        </w:tc>
        <w:tc>
          <w:tcPr>
            <w:tcW w:w="5047" w:type="dxa"/>
            <w:shd w:val="clear" w:color="auto" w:fill="F2F2F2" w:themeFill="background1" w:themeFillShade="F2"/>
          </w:tcPr>
          <w:p w14:paraId="19F91A13"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Information obtained</w:t>
            </w:r>
          </w:p>
        </w:tc>
        <w:tc>
          <w:tcPr>
            <w:tcW w:w="917" w:type="dxa"/>
            <w:tcBorders>
              <w:top w:val="single" w:sz="4" w:space="0" w:color="auto"/>
            </w:tcBorders>
            <w:shd w:val="clear" w:color="auto" w:fill="F2F2F2" w:themeFill="background1" w:themeFillShade="F2"/>
          </w:tcPr>
          <w:p w14:paraId="046A17DC" w14:textId="40EE14C6"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Remarks</w:t>
            </w:r>
            <w:r w:rsidR="00B5594E" w:rsidRPr="00A23FA3">
              <w:rPr>
                <w:rFonts w:ascii="Calibri" w:hAnsi="Calibri" w:cstheme="minorHAnsi"/>
                <w:sz w:val="18"/>
                <w:szCs w:val="18"/>
              </w:rPr>
              <w:t xml:space="preserve"> </w:t>
            </w:r>
            <w:r w:rsidRPr="00A23FA3">
              <w:rPr>
                <w:rFonts w:ascii="Calibri" w:hAnsi="Calibri" w:cstheme="minorHAnsi"/>
                <w:sz w:val="18"/>
                <w:szCs w:val="18"/>
              </w:rPr>
              <w:t>(if any)</w:t>
            </w:r>
          </w:p>
        </w:tc>
      </w:tr>
      <w:tr w:rsidR="00A23FA3" w:rsidRPr="00A23FA3" w14:paraId="6750F6E2" w14:textId="77777777" w:rsidTr="007222A8">
        <w:trPr>
          <w:trHeight w:val="334"/>
        </w:trPr>
        <w:tc>
          <w:tcPr>
            <w:tcW w:w="2933" w:type="dxa"/>
            <w:shd w:val="clear" w:color="auto" w:fill="F2F2F2" w:themeFill="background1" w:themeFillShade="F2"/>
          </w:tcPr>
          <w:p w14:paraId="32BE86DC"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EDD Party NAME and ADDRESS</w:t>
            </w:r>
          </w:p>
        </w:tc>
        <w:tc>
          <w:tcPr>
            <w:tcW w:w="5047" w:type="dxa"/>
            <w:shd w:val="clear" w:color="auto" w:fill="F2F2F2" w:themeFill="background1" w:themeFillShade="F2"/>
          </w:tcPr>
          <w:p w14:paraId="52488082"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4276EC38"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2FD473D6" w14:textId="77777777" w:rsidTr="007222A8">
        <w:trPr>
          <w:trHeight w:val="320"/>
        </w:trPr>
        <w:tc>
          <w:tcPr>
            <w:tcW w:w="2933" w:type="dxa"/>
            <w:shd w:val="clear" w:color="auto" w:fill="F2F2F2" w:themeFill="background1" w:themeFillShade="F2"/>
          </w:tcPr>
          <w:p w14:paraId="281C3470"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EDD Party’s Affiliated Group of Companies (if any)</w:t>
            </w:r>
          </w:p>
        </w:tc>
        <w:tc>
          <w:tcPr>
            <w:tcW w:w="5047" w:type="dxa"/>
            <w:shd w:val="clear" w:color="auto" w:fill="F2F2F2" w:themeFill="background1" w:themeFillShade="F2"/>
          </w:tcPr>
          <w:p w14:paraId="5D147B96"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75D60D98"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39BB9515" w14:textId="77777777" w:rsidTr="007222A8">
        <w:trPr>
          <w:trHeight w:val="334"/>
        </w:trPr>
        <w:tc>
          <w:tcPr>
            <w:tcW w:w="2933" w:type="dxa"/>
            <w:shd w:val="clear" w:color="auto" w:fill="F2F2F2" w:themeFill="background1" w:themeFillShade="F2"/>
          </w:tcPr>
          <w:p w14:paraId="046C96B6"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Country of Domicile of EDD Party’s Head Office (if any)</w:t>
            </w:r>
          </w:p>
        </w:tc>
        <w:tc>
          <w:tcPr>
            <w:tcW w:w="5047" w:type="dxa"/>
            <w:shd w:val="clear" w:color="auto" w:fill="F2F2F2" w:themeFill="background1" w:themeFillShade="F2"/>
          </w:tcPr>
          <w:p w14:paraId="54DE7FE9"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76DDE588"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56B546F9" w14:textId="77777777" w:rsidTr="007222A8">
        <w:trPr>
          <w:trHeight w:val="523"/>
        </w:trPr>
        <w:tc>
          <w:tcPr>
            <w:tcW w:w="2933" w:type="dxa"/>
            <w:shd w:val="clear" w:color="auto" w:fill="F2F2F2" w:themeFill="background1" w:themeFillShade="F2"/>
          </w:tcPr>
          <w:p w14:paraId="6C531813"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Types of the transaction (e.g. Account Opening; Trade Finance; Trade Services; Loans / Credit facility)</w:t>
            </w:r>
          </w:p>
        </w:tc>
        <w:tc>
          <w:tcPr>
            <w:tcW w:w="5047" w:type="dxa"/>
            <w:shd w:val="clear" w:color="auto" w:fill="F2F2F2" w:themeFill="background1" w:themeFillShade="F2"/>
          </w:tcPr>
          <w:p w14:paraId="4ACF7BC0"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14CB4F7E"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11B7BDAE" w14:textId="77777777" w:rsidTr="007222A8">
        <w:trPr>
          <w:trHeight w:val="334"/>
        </w:trPr>
        <w:tc>
          <w:tcPr>
            <w:tcW w:w="2933" w:type="dxa"/>
            <w:shd w:val="clear" w:color="auto" w:fill="F2F2F2" w:themeFill="background1" w:themeFillShade="F2"/>
          </w:tcPr>
          <w:p w14:paraId="0370B320"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Purpose of the transaction</w:t>
            </w:r>
          </w:p>
        </w:tc>
        <w:tc>
          <w:tcPr>
            <w:tcW w:w="5047" w:type="dxa"/>
            <w:shd w:val="clear" w:color="auto" w:fill="F2F2F2" w:themeFill="background1" w:themeFillShade="F2"/>
          </w:tcPr>
          <w:p w14:paraId="15947EFC"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7CD85166"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31B09285" w14:textId="77777777" w:rsidTr="007222A8">
        <w:trPr>
          <w:trHeight w:val="523"/>
        </w:trPr>
        <w:tc>
          <w:tcPr>
            <w:tcW w:w="2933" w:type="dxa"/>
            <w:shd w:val="clear" w:color="auto" w:fill="F2F2F2" w:themeFill="background1" w:themeFillShade="F2"/>
          </w:tcPr>
          <w:p w14:paraId="50F466FF"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Does the Transaction involve Underwriting services, Insurance or Reinsurance Sector related to Iranian entities?</w:t>
            </w:r>
          </w:p>
        </w:tc>
        <w:tc>
          <w:tcPr>
            <w:tcW w:w="5047" w:type="dxa"/>
            <w:shd w:val="clear" w:color="auto" w:fill="F2F2F2" w:themeFill="background1" w:themeFillShade="F2"/>
          </w:tcPr>
          <w:p w14:paraId="4B20139C"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289D32BF"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715A4BC3" w14:textId="77777777" w:rsidTr="007222A8">
        <w:trPr>
          <w:trHeight w:val="523"/>
        </w:trPr>
        <w:tc>
          <w:tcPr>
            <w:tcW w:w="2933" w:type="dxa"/>
            <w:shd w:val="clear" w:color="auto" w:fill="F2F2F2" w:themeFill="background1" w:themeFillShade="F2"/>
          </w:tcPr>
          <w:p w14:paraId="5DF1B695"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Amount of the transaction (e.g. Amount of Deposits, Loan Amount, Trade Settlement Amount etc.)</w:t>
            </w:r>
          </w:p>
        </w:tc>
        <w:tc>
          <w:tcPr>
            <w:tcW w:w="5047" w:type="dxa"/>
            <w:shd w:val="clear" w:color="auto" w:fill="F2F2F2" w:themeFill="background1" w:themeFillShade="F2"/>
          </w:tcPr>
          <w:p w14:paraId="1CF649CC"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2F79DE84"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r w:rsidR="00A23FA3" w:rsidRPr="00A23FA3" w14:paraId="325E98E0" w14:textId="77777777" w:rsidTr="007222A8">
        <w:trPr>
          <w:trHeight w:val="334"/>
        </w:trPr>
        <w:tc>
          <w:tcPr>
            <w:tcW w:w="2933" w:type="dxa"/>
            <w:shd w:val="clear" w:color="auto" w:fill="F2F2F2" w:themeFill="background1" w:themeFillShade="F2"/>
          </w:tcPr>
          <w:p w14:paraId="30196191"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Description of Goods</w:t>
            </w:r>
          </w:p>
        </w:tc>
        <w:tc>
          <w:tcPr>
            <w:tcW w:w="5047" w:type="dxa"/>
            <w:shd w:val="clear" w:color="auto" w:fill="F2F2F2" w:themeFill="background1" w:themeFillShade="F2"/>
          </w:tcPr>
          <w:p w14:paraId="58C0B68A"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c>
          <w:tcPr>
            <w:tcW w:w="917" w:type="dxa"/>
            <w:shd w:val="clear" w:color="auto" w:fill="F2F2F2" w:themeFill="background1" w:themeFillShade="F2"/>
          </w:tcPr>
          <w:p w14:paraId="7427B52E" w14:textId="77777777" w:rsidR="00F326CF" w:rsidRPr="00A23FA3" w:rsidRDefault="00F326CF" w:rsidP="007222A8">
            <w:pPr>
              <w:spacing w:beforeLines="20" w:before="62" w:afterLines="20" w:after="62" w:line="200" w:lineRule="exact"/>
              <w:jc w:val="left"/>
              <w:rPr>
                <w:rFonts w:ascii="Calibri" w:hAnsi="Calibri" w:cstheme="minorHAnsi"/>
                <w:sz w:val="18"/>
                <w:szCs w:val="18"/>
              </w:rPr>
            </w:pPr>
          </w:p>
        </w:tc>
      </w:tr>
    </w:tbl>
    <w:p w14:paraId="721BAA41" w14:textId="77777777" w:rsidR="00F326CF" w:rsidRPr="00A23FA3" w:rsidRDefault="00F326CF" w:rsidP="007222A8">
      <w:pPr>
        <w:jc w:val="left"/>
        <w:rPr>
          <w:rFonts w:ascii="Calibri" w:hAnsi="Calibri"/>
        </w:rPr>
      </w:pPr>
    </w:p>
    <w:p w14:paraId="2A5F7A7F" w14:textId="77777777" w:rsidR="00F326CF" w:rsidRPr="00A23FA3" w:rsidRDefault="00F326CF" w:rsidP="007222A8">
      <w:pPr>
        <w:widowControl/>
        <w:jc w:val="left"/>
        <w:rPr>
          <w:rFonts w:ascii="Calibri" w:hAnsi="Calibri"/>
        </w:rPr>
      </w:pPr>
      <w:r w:rsidRPr="00A23FA3">
        <w:rPr>
          <w:rFonts w:ascii="Calibri" w:hAnsi="Calibri"/>
        </w:rPr>
        <w:br w:type="page"/>
      </w:r>
    </w:p>
    <w:p w14:paraId="2BEB2FC8" w14:textId="77777777" w:rsidR="00F326CF" w:rsidRPr="00A23FA3" w:rsidRDefault="00F326CF" w:rsidP="00F326CF">
      <w:pPr>
        <w:widowControl/>
        <w:jc w:val="left"/>
        <w:rPr>
          <w:rFonts w:ascii="Calibri" w:hAnsi="Calibri"/>
        </w:rPr>
      </w:pPr>
    </w:p>
    <w:p w14:paraId="7894D6BB" w14:textId="77777777" w:rsidR="00F326CF" w:rsidRPr="00A23FA3" w:rsidRDefault="00F326CF" w:rsidP="00F326CF">
      <w:pPr>
        <w:widowControl/>
        <w:jc w:val="left"/>
        <w:rPr>
          <w:rFonts w:ascii="Calibri" w:hAnsi="Calibri"/>
        </w:rPr>
      </w:pPr>
    </w:p>
    <w:p w14:paraId="00FEC44A" w14:textId="77777777" w:rsidR="00F326CF" w:rsidRPr="00A23FA3" w:rsidRDefault="00F326CF" w:rsidP="00F326CF">
      <w:pPr>
        <w:widowControl/>
        <w:jc w:val="left"/>
        <w:rPr>
          <w:rFonts w:ascii="Calibri" w:hAnsi="Calibri"/>
        </w:rPr>
      </w:pPr>
    </w:p>
    <w:tbl>
      <w:tblPr>
        <w:tblStyle w:val="a9"/>
        <w:tblpPr w:leftFromText="180" w:rightFromText="180" w:vertAnchor="text" w:horzAnchor="margin" w:tblpY="-1"/>
        <w:tblW w:w="8683" w:type="dxa"/>
        <w:tblLayout w:type="fixed"/>
        <w:tblLook w:val="04A0" w:firstRow="1" w:lastRow="0" w:firstColumn="1" w:lastColumn="0" w:noHBand="0" w:noVBand="1"/>
      </w:tblPr>
      <w:tblGrid>
        <w:gridCol w:w="2862"/>
        <w:gridCol w:w="4926"/>
        <w:gridCol w:w="895"/>
      </w:tblGrid>
      <w:tr w:rsidR="00A23FA3" w:rsidRPr="00A23FA3" w14:paraId="61624F6D" w14:textId="77777777" w:rsidTr="007222A8">
        <w:trPr>
          <w:trHeight w:val="299"/>
        </w:trPr>
        <w:tc>
          <w:tcPr>
            <w:tcW w:w="2862" w:type="dxa"/>
            <w:shd w:val="clear" w:color="auto" w:fill="F2F2F2" w:themeFill="background1" w:themeFillShade="F2"/>
          </w:tcPr>
          <w:p w14:paraId="48BD0434"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Country of Origin</w:t>
            </w:r>
          </w:p>
        </w:tc>
        <w:tc>
          <w:tcPr>
            <w:tcW w:w="4926" w:type="dxa"/>
            <w:shd w:val="clear" w:color="auto" w:fill="F2F2F2" w:themeFill="background1" w:themeFillShade="F2"/>
          </w:tcPr>
          <w:p w14:paraId="16571703"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Information obtained</w:t>
            </w:r>
          </w:p>
        </w:tc>
        <w:tc>
          <w:tcPr>
            <w:tcW w:w="895" w:type="dxa"/>
            <w:tcBorders>
              <w:top w:val="single" w:sz="4" w:space="0" w:color="auto"/>
            </w:tcBorders>
            <w:shd w:val="clear" w:color="auto" w:fill="F2F2F2" w:themeFill="background1" w:themeFillShade="F2"/>
          </w:tcPr>
          <w:p w14:paraId="261A7E0C"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Remarks(if any)</w:t>
            </w:r>
          </w:p>
        </w:tc>
      </w:tr>
      <w:tr w:rsidR="00A23FA3" w:rsidRPr="00A23FA3" w14:paraId="31D41BA4" w14:textId="77777777" w:rsidTr="007222A8">
        <w:trPr>
          <w:trHeight w:val="313"/>
        </w:trPr>
        <w:tc>
          <w:tcPr>
            <w:tcW w:w="2862" w:type="dxa"/>
            <w:shd w:val="clear" w:color="auto" w:fill="F2F2F2" w:themeFill="background1" w:themeFillShade="F2"/>
          </w:tcPr>
          <w:p w14:paraId="138DE3DD"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and Country of Loading</w:t>
            </w:r>
          </w:p>
        </w:tc>
        <w:tc>
          <w:tcPr>
            <w:tcW w:w="4926" w:type="dxa"/>
            <w:shd w:val="clear" w:color="auto" w:fill="F2F2F2" w:themeFill="background1" w:themeFillShade="F2"/>
          </w:tcPr>
          <w:p w14:paraId="456B51E7"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4131E2BC"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779E2621" w14:textId="77777777" w:rsidTr="007222A8">
        <w:trPr>
          <w:trHeight w:val="299"/>
        </w:trPr>
        <w:tc>
          <w:tcPr>
            <w:tcW w:w="2862" w:type="dxa"/>
            <w:shd w:val="clear" w:color="auto" w:fill="F2F2F2" w:themeFill="background1" w:themeFillShade="F2"/>
          </w:tcPr>
          <w:p w14:paraId="31353826"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and Country of discharge</w:t>
            </w:r>
          </w:p>
        </w:tc>
        <w:tc>
          <w:tcPr>
            <w:tcW w:w="4926" w:type="dxa"/>
            <w:shd w:val="clear" w:color="auto" w:fill="F2F2F2" w:themeFill="background1" w:themeFillShade="F2"/>
          </w:tcPr>
          <w:p w14:paraId="61B7CDEA"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6363681E"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4F827A59" w14:textId="77777777" w:rsidTr="007222A8">
        <w:trPr>
          <w:trHeight w:val="313"/>
        </w:trPr>
        <w:tc>
          <w:tcPr>
            <w:tcW w:w="2862" w:type="dxa"/>
            <w:shd w:val="clear" w:color="auto" w:fill="F2F2F2" w:themeFill="background1" w:themeFillShade="F2"/>
          </w:tcPr>
          <w:p w14:paraId="0929BB06"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Final destination (Please also show county name)</w:t>
            </w:r>
          </w:p>
        </w:tc>
        <w:tc>
          <w:tcPr>
            <w:tcW w:w="4926" w:type="dxa"/>
            <w:shd w:val="clear" w:color="auto" w:fill="F2F2F2" w:themeFill="background1" w:themeFillShade="F2"/>
          </w:tcPr>
          <w:p w14:paraId="20F8928C"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7B1AD5A1"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2C68453F" w14:textId="77777777" w:rsidTr="007222A8">
        <w:trPr>
          <w:trHeight w:val="489"/>
        </w:trPr>
        <w:tc>
          <w:tcPr>
            <w:tcW w:w="2862" w:type="dxa"/>
            <w:shd w:val="clear" w:color="auto" w:fill="F2F2F2" w:themeFill="background1" w:themeFillShade="F2"/>
          </w:tcPr>
          <w:p w14:paraId="5B9C81B8"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Buyer / Seller Name &amp; Country Location (you may circle either Buyer or Seller and put in info)</w:t>
            </w:r>
          </w:p>
        </w:tc>
        <w:tc>
          <w:tcPr>
            <w:tcW w:w="4926" w:type="dxa"/>
            <w:shd w:val="clear" w:color="auto" w:fill="F2F2F2" w:themeFill="background1" w:themeFillShade="F2"/>
          </w:tcPr>
          <w:p w14:paraId="1E29646F"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34FEC214"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0994617B" w14:textId="77777777" w:rsidTr="007222A8">
        <w:trPr>
          <w:trHeight w:val="504"/>
        </w:trPr>
        <w:tc>
          <w:tcPr>
            <w:tcW w:w="2862" w:type="dxa"/>
            <w:shd w:val="clear" w:color="auto" w:fill="F2F2F2" w:themeFill="background1" w:themeFillShade="F2"/>
          </w:tcPr>
          <w:p w14:paraId="37353C68"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Supplier or Manufacturer &amp; Location (if different than “Seller” above)</w:t>
            </w:r>
          </w:p>
        </w:tc>
        <w:tc>
          <w:tcPr>
            <w:tcW w:w="4926" w:type="dxa"/>
            <w:shd w:val="clear" w:color="auto" w:fill="F2F2F2" w:themeFill="background1" w:themeFillShade="F2"/>
          </w:tcPr>
          <w:p w14:paraId="105B364E"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163EFD9E"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7006BFCE" w14:textId="77777777" w:rsidTr="007222A8">
        <w:trPr>
          <w:trHeight w:val="299"/>
        </w:trPr>
        <w:tc>
          <w:tcPr>
            <w:tcW w:w="2862" w:type="dxa"/>
            <w:shd w:val="clear" w:color="auto" w:fill="F2F2F2" w:themeFill="background1" w:themeFillShade="F2"/>
          </w:tcPr>
          <w:p w14:paraId="1C6C5F50"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Name of End User &amp; Country Location</w:t>
            </w:r>
          </w:p>
        </w:tc>
        <w:tc>
          <w:tcPr>
            <w:tcW w:w="4926" w:type="dxa"/>
            <w:shd w:val="clear" w:color="auto" w:fill="F2F2F2" w:themeFill="background1" w:themeFillShade="F2"/>
          </w:tcPr>
          <w:p w14:paraId="04913950"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52505CD9"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4A176681" w14:textId="77777777" w:rsidTr="007222A8">
        <w:trPr>
          <w:trHeight w:val="885"/>
        </w:trPr>
        <w:tc>
          <w:tcPr>
            <w:tcW w:w="2862" w:type="dxa"/>
            <w:shd w:val="clear" w:color="auto" w:fill="F2F2F2" w:themeFill="background1" w:themeFillShade="F2"/>
          </w:tcPr>
          <w:p w14:paraId="4DF92CE8"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Identify (through public information, e.g. Google, annual reports, news media etc,) if Customer or its affiliated group companies invest in or does business with the Iranian Shipbuilding Industry? </w:t>
            </w:r>
          </w:p>
        </w:tc>
        <w:tc>
          <w:tcPr>
            <w:tcW w:w="4926" w:type="dxa"/>
            <w:shd w:val="clear" w:color="auto" w:fill="F2F2F2" w:themeFill="background1" w:themeFillShade="F2"/>
          </w:tcPr>
          <w:p w14:paraId="6B3CAFD9"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1233036F"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1596D1F0" w14:textId="77777777" w:rsidTr="007222A8">
        <w:trPr>
          <w:trHeight w:val="680"/>
        </w:trPr>
        <w:tc>
          <w:tcPr>
            <w:tcW w:w="2862" w:type="dxa"/>
            <w:shd w:val="clear" w:color="auto" w:fill="F2F2F2" w:themeFill="background1" w:themeFillShade="F2"/>
          </w:tcPr>
          <w:p w14:paraId="7EC45101"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Identify if Customer or its affiliate group of companies conduct business activities with companies or financial institutions on the Sanction List</w:t>
            </w:r>
          </w:p>
        </w:tc>
        <w:tc>
          <w:tcPr>
            <w:tcW w:w="4926" w:type="dxa"/>
            <w:shd w:val="clear" w:color="auto" w:fill="F2F2F2" w:themeFill="background1" w:themeFillShade="F2"/>
          </w:tcPr>
          <w:p w14:paraId="4C649404"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498F32A5"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r w:rsidR="00A23FA3" w:rsidRPr="00A23FA3" w14:paraId="3AC30551" w14:textId="77777777" w:rsidTr="007222A8">
        <w:trPr>
          <w:trHeight w:val="299"/>
        </w:trPr>
        <w:tc>
          <w:tcPr>
            <w:tcW w:w="2862" w:type="dxa"/>
            <w:shd w:val="clear" w:color="auto" w:fill="F2F2F2" w:themeFill="background1" w:themeFillShade="F2"/>
          </w:tcPr>
          <w:p w14:paraId="5600B08A" w14:textId="77777777" w:rsidR="00F326CF" w:rsidRPr="00A23FA3" w:rsidRDefault="00F326CF"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Other additional topics of search</w:t>
            </w:r>
          </w:p>
        </w:tc>
        <w:tc>
          <w:tcPr>
            <w:tcW w:w="4926" w:type="dxa"/>
            <w:shd w:val="clear" w:color="auto" w:fill="F2F2F2" w:themeFill="background1" w:themeFillShade="F2"/>
          </w:tcPr>
          <w:p w14:paraId="73817B7E" w14:textId="77777777" w:rsidR="00F326CF" w:rsidRPr="00A23FA3" w:rsidRDefault="00F326CF"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496B770D" w14:textId="77777777" w:rsidR="00F326CF" w:rsidRPr="00A23FA3" w:rsidRDefault="00F326CF" w:rsidP="00956E09">
            <w:pPr>
              <w:spacing w:beforeLines="20" w:before="62" w:afterLines="20" w:after="62" w:line="200" w:lineRule="exact"/>
              <w:rPr>
                <w:rFonts w:ascii="Calibri" w:hAnsi="Calibri" w:cstheme="minorHAnsi"/>
                <w:sz w:val="18"/>
                <w:szCs w:val="18"/>
              </w:rPr>
            </w:pPr>
          </w:p>
        </w:tc>
      </w:tr>
    </w:tbl>
    <w:p w14:paraId="66AFB4DD" w14:textId="77777777" w:rsidR="00F326CF" w:rsidRPr="00A23FA3" w:rsidRDefault="00F326CF" w:rsidP="00F326CF">
      <w:pPr>
        <w:rPr>
          <w:rFonts w:ascii="Calibri" w:hAnsi="Calibri"/>
        </w:rPr>
      </w:pPr>
    </w:p>
    <w:p w14:paraId="7DBA6437" w14:textId="77777777" w:rsidR="00F326CF" w:rsidRPr="00A23FA3" w:rsidRDefault="00F326CF" w:rsidP="00F326CF">
      <w:pPr>
        <w:rPr>
          <w:rFonts w:ascii="Calibri" w:hAnsi="Calibri"/>
        </w:rPr>
      </w:pPr>
    </w:p>
    <w:p w14:paraId="72A37B54" w14:textId="3FE2B221" w:rsidR="00F326CF" w:rsidRPr="00A23FA3" w:rsidRDefault="00F326CF" w:rsidP="007222A8">
      <w:pPr>
        <w:jc w:val="left"/>
        <w:rPr>
          <w:rFonts w:ascii="Calibri" w:hAnsi="Calibri"/>
        </w:rPr>
      </w:pPr>
      <w:r w:rsidRPr="00A23FA3">
        <w:rPr>
          <w:rFonts w:ascii="Calibri" w:hAnsi="Calibri"/>
        </w:rPr>
        <w:t>Prepared by: ___________________      Ext. ___________________     Date: _________</w:t>
      </w:r>
    </w:p>
    <w:p w14:paraId="04BF2E58" w14:textId="77777777" w:rsidR="00F326CF" w:rsidRPr="00A23FA3" w:rsidRDefault="00F326CF" w:rsidP="007222A8">
      <w:pPr>
        <w:jc w:val="left"/>
        <w:rPr>
          <w:rFonts w:ascii="Calibri" w:hAnsi="Calibri"/>
        </w:rPr>
      </w:pPr>
    </w:p>
    <w:p w14:paraId="0ED4FBF3" w14:textId="2CDDE891" w:rsidR="00F326CF" w:rsidRPr="00A23FA3" w:rsidRDefault="00F326CF" w:rsidP="00F326CF">
      <w:pPr>
        <w:jc w:val="left"/>
        <w:rPr>
          <w:rFonts w:ascii="Calibri" w:hAnsi="Calibri"/>
        </w:rPr>
      </w:pPr>
      <w:r w:rsidRPr="00A23FA3">
        <w:rPr>
          <w:rFonts w:ascii="Calibri" w:hAnsi="Calibri"/>
        </w:rPr>
        <w:t>Reviewed by: ___________________      Ext. ___________________     Date: _________</w:t>
      </w:r>
    </w:p>
    <w:p w14:paraId="5C5A49FB" w14:textId="64E68C2B" w:rsidR="00F326CF" w:rsidRPr="00A23FA3" w:rsidRDefault="00F326CF" w:rsidP="007222A8">
      <w:pPr>
        <w:jc w:val="left"/>
        <w:rPr>
          <w:rFonts w:ascii="Calibri" w:hAnsi="Calibri"/>
        </w:rPr>
      </w:pPr>
    </w:p>
    <w:p w14:paraId="363FEAE1" w14:textId="523AFED9" w:rsidR="00F326CF" w:rsidRPr="00A23FA3" w:rsidRDefault="00F326CF" w:rsidP="00F326CF">
      <w:pPr>
        <w:jc w:val="left"/>
        <w:rPr>
          <w:rFonts w:ascii="Calibri" w:hAnsi="Calibri"/>
        </w:rPr>
      </w:pPr>
      <w:r w:rsidRPr="00A23FA3">
        <w:rPr>
          <w:rFonts w:ascii="Calibri" w:hAnsi="Calibri"/>
        </w:rPr>
        <w:t>Approved by: ___________________      Ext. ___________________     Date: _________</w:t>
      </w:r>
    </w:p>
    <w:p w14:paraId="7B9C4CEC" w14:textId="77777777" w:rsidR="00F326CF" w:rsidRPr="00A23FA3" w:rsidRDefault="00F326CF" w:rsidP="007222A8">
      <w:pPr>
        <w:jc w:val="left"/>
        <w:rPr>
          <w:rFonts w:ascii="Calibri" w:hAnsi="Calibri"/>
        </w:rPr>
      </w:pPr>
    </w:p>
    <w:p w14:paraId="7CF4F453" w14:textId="77777777" w:rsidR="00F326CF" w:rsidRPr="00A23FA3" w:rsidRDefault="00F326CF" w:rsidP="007222A8">
      <w:pPr>
        <w:jc w:val="left"/>
        <w:rPr>
          <w:rFonts w:ascii="Calibri" w:hAnsi="Calibri"/>
        </w:rPr>
      </w:pPr>
    </w:p>
    <w:p w14:paraId="5C4E02D2" w14:textId="1797E15C" w:rsidR="00F326CF" w:rsidRPr="00A23FA3" w:rsidRDefault="00F326CF" w:rsidP="007222A8">
      <w:pPr>
        <w:jc w:val="left"/>
        <w:rPr>
          <w:rFonts w:ascii="Calibri" w:hAnsi="Calibri"/>
        </w:rPr>
      </w:pPr>
      <w:r w:rsidRPr="00A23FA3">
        <w:rPr>
          <w:rFonts w:ascii="Calibri" w:hAnsi="Calibri"/>
        </w:rPr>
        <w:t>Approved by: Compliance: ____________   Ext.___________________     Date:________ _</w:t>
      </w:r>
    </w:p>
    <w:p w14:paraId="0C0C8F44" w14:textId="51C941BF" w:rsidR="007222A8" w:rsidRPr="00A23FA3" w:rsidRDefault="007222A8">
      <w:pPr>
        <w:widowControl/>
        <w:jc w:val="left"/>
        <w:rPr>
          <w:rFonts w:ascii="Calibri" w:hAnsi="Calibri" w:cstheme="minorHAnsi"/>
          <w:sz w:val="24"/>
          <w:szCs w:val="24"/>
        </w:rPr>
      </w:pPr>
      <w:r w:rsidRPr="00A23FA3">
        <w:rPr>
          <w:rFonts w:ascii="Calibri" w:hAnsi="Calibri" w:cstheme="minorHAnsi"/>
          <w:sz w:val="24"/>
          <w:szCs w:val="24"/>
        </w:rPr>
        <w:br w:type="page"/>
      </w:r>
    </w:p>
    <w:p w14:paraId="30EC291C" w14:textId="77777777" w:rsidR="007628C2" w:rsidRPr="00A23FA3" w:rsidRDefault="007628C2" w:rsidP="00C409AC">
      <w:pPr>
        <w:pStyle w:val="a0"/>
        <w:widowControl/>
        <w:ind w:firstLineChars="0" w:firstLine="0"/>
        <w:jc w:val="left"/>
        <w:rPr>
          <w:rFonts w:ascii="Calibri" w:hAnsi="Calibri" w:cstheme="minorHAnsi"/>
          <w:sz w:val="24"/>
          <w:szCs w:val="24"/>
        </w:rPr>
      </w:pPr>
    </w:p>
    <w:p w14:paraId="1352C737" w14:textId="552308D1" w:rsidR="007222A8" w:rsidRPr="00A23FA3" w:rsidRDefault="00FF7C24">
      <w:pPr>
        <w:pStyle w:val="3"/>
        <w:keepNext w:val="0"/>
        <w:keepLines w:val="0"/>
        <w:spacing w:before="0" w:after="120" w:line="240" w:lineRule="auto"/>
        <w:ind w:left="424"/>
        <w:rPr>
          <w:rFonts w:ascii="Calibri" w:hAnsi="Calibri" w:cstheme="minorHAnsi"/>
        </w:rPr>
        <w:pPrChange w:id="11137" w:author="raye" w:date="2018-07-17T11:55:00Z">
          <w:pPr>
            <w:pStyle w:val="3"/>
            <w:keepNext w:val="0"/>
            <w:keepLines w:val="0"/>
            <w:numPr>
              <w:ilvl w:val="2"/>
              <w:numId w:val="3"/>
            </w:numPr>
            <w:spacing w:before="0" w:after="120" w:line="240" w:lineRule="auto"/>
            <w:ind w:left="709" w:hanging="709"/>
          </w:pPr>
        </w:pPrChange>
      </w:pPr>
      <w:bookmarkStart w:id="11138" w:name="_Toc512250267"/>
      <w:bookmarkStart w:id="11139" w:name="_Toc520840574"/>
      <w:r w:rsidRPr="00A23FA3">
        <w:rPr>
          <w:rFonts w:ascii="Calibri" w:hAnsi="Calibri" w:cstheme="minorHAnsi"/>
        </w:rPr>
        <w:t xml:space="preserve">Form 2: </w:t>
      </w:r>
      <w:r w:rsidR="007222A8" w:rsidRPr="00A23FA3">
        <w:rPr>
          <w:rFonts w:ascii="Calibri" w:hAnsi="Calibri" w:cstheme="minorHAnsi"/>
        </w:rPr>
        <w:t>Metal</w:t>
      </w:r>
      <w:r w:rsidRPr="00A23FA3">
        <w:rPr>
          <w:rFonts w:ascii="Calibri" w:hAnsi="Calibri" w:cstheme="minorHAnsi"/>
        </w:rPr>
        <w:t xml:space="preserve"> (#7)</w:t>
      </w:r>
      <w:bookmarkEnd w:id="11138"/>
      <w:bookmarkEnd w:id="11139"/>
    </w:p>
    <w:p w14:paraId="736B298A" w14:textId="77777777" w:rsidR="007222A8" w:rsidRPr="00A23FA3" w:rsidRDefault="007222A8" w:rsidP="007222A8">
      <w:pPr>
        <w:jc w:val="left"/>
        <w:rPr>
          <w:rFonts w:ascii="Calibri" w:hAnsi="Calibri"/>
        </w:rPr>
      </w:pPr>
      <w:r w:rsidRPr="00A23FA3">
        <w:rPr>
          <w:rFonts w:ascii="Calibri" w:hAnsi="Calibri"/>
        </w:rPr>
        <w:t>To</w:t>
      </w:r>
      <w:r w:rsidRPr="00A23FA3">
        <w:rPr>
          <w:rFonts w:ascii="Calibri" w:hAnsi="Calibri"/>
        </w:rPr>
        <w:t>：</w:t>
      </w:r>
      <w:r w:rsidRPr="00A23FA3">
        <w:rPr>
          <w:rFonts w:ascii="Calibri" w:hAnsi="Calibri"/>
        </w:rPr>
        <w:t xml:space="preserve"> Compliance Dept.</w:t>
      </w:r>
    </w:p>
    <w:p w14:paraId="71258087" w14:textId="77777777" w:rsidR="007222A8" w:rsidRPr="00A23FA3" w:rsidRDefault="007222A8" w:rsidP="007222A8">
      <w:pPr>
        <w:jc w:val="left"/>
        <w:rPr>
          <w:rFonts w:ascii="Calibri" w:hAnsi="Calibri"/>
        </w:rPr>
      </w:pPr>
      <w:r w:rsidRPr="00A23FA3">
        <w:rPr>
          <w:rFonts w:ascii="Calibri" w:hAnsi="Calibri"/>
        </w:rPr>
        <w:t>From: Trade Services Dept.</w:t>
      </w:r>
    </w:p>
    <w:p w14:paraId="46C09C60" w14:textId="79C31548" w:rsidR="007222A8" w:rsidRPr="00A23FA3" w:rsidRDefault="007222A8" w:rsidP="007222A8">
      <w:pPr>
        <w:jc w:val="left"/>
        <w:rPr>
          <w:rFonts w:ascii="Calibri" w:hAnsi="Calibri"/>
        </w:rPr>
      </w:pPr>
      <w:r w:rsidRPr="00A23FA3">
        <w:rPr>
          <w:rFonts w:ascii="Calibri" w:hAnsi="Calibri"/>
        </w:rPr>
        <w:t>TSD Reference____________________   Date: ___________    Recorded by: _____________</w:t>
      </w:r>
    </w:p>
    <w:p w14:paraId="663BE6EA" w14:textId="77777777" w:rsidR="007222A8" w:rsidRPr="00A23FA3" w:rsidRDefault="007222A8" w:rsidP="007222A8">
      <w:pPr>
        <w:rPr>
          <w:rFonts w:ascii="Calibri" w:hAnsi="Calibri"/>
        </w:rPr>
      </w:pPr>
    </w:p>
    <w:p w14:paraId="23168942" w14:textId="77777777" w:rsidR="007222A8" w:rsidRPr="00A23FA3" w:rsidRDefault="007222A8" w:rsidP="007222A8">
      <w:pPr>
        <w:jc w:val="center"/>
        <w:rPr>
          <w:rFonts w:ascii="Calibri" w:hAnsi="Calibri"/>
        </w:rPr>
      </w:pPr>
      <w:r w:rsidRPr="00A23FA3">
        <w:rPr>
          <w:rFonts w:ascii="Calibri" w:hAnsi="Calibri"/>
        </w:rPr>
        <w:t>ENHANCED DUE DILIGENCE(EDD) FOR CUSTOMERS</w:t>
      </w:r>
    </w:p>
    <w:p w14:paraId="329C722F" w14:textId="77777777" w:rsidR="007222A8" w:rsidRPr="00A23FA3" w:rsidRDefault="007222A8" w:rsidP="007222A8">
      <w:pPr>
        <w:jc w:val="center"/>
        <w:rPr>
          <w:rFonts w:ascii="Calibri" w:hAnsi="Calibri"/>
        </w:rPr>
      </w:pPr>
      <w:r w:rsidRPr="00A23FA3">
        <w:rPr>
          <w:rFonts w:ascii="Calibri" w:hAnsi="Calibri"/>
        </w:rPr>
        <w:t>Commodities such as precious metals, graphite, raw or semi-finished metals (e.g., aluminum and steel)</w:t>
      </w:r>
    </w:p>
    <w:p w14:paraId="36D53A4F" w14:textId="77777777" w:rsidR="007222A8" w:rsidRPr="00A23FA3" w:rsidRDefault="007222A8" w:rsidP="007222A8">
      <w:pPr>
        <w:rPr>
          <w:rFonts w:ascii="Calibri" w:hAnsi="Calibri"/>
          <w:i/>
        </w:rPr>
      </w:pPr>
      <w:r w:rsidRPr="00A23FA3">
        <w:rPr>
          <w:rFonts w:ascii="Calibri" w:hAnsi="Calibri"/>
          <w:i/>
        </w:rPr>
        <w:t>(This Enhance Due Diligence Form is developed to cover account opening, trade settlements, loans transactions and credit facilities. The officer in charge is only required to complete those topics of search relevant and applicable to the underlying business activities.)</w:t>
      </w:r>
    </w:p>
    <w:p w14:paraId="2D2ABC3F" w14:textId="77777777" w:rsidR="007222A8" w:rsidRPr="00A23FA3" w:rsidRDefault="007222A8" w:rsidP="007222A8">
      <w:pPr>
        <w:rPr>
          <w:rFonts w:ascii="Calibri" w:hAnsi="Calibri"/>
        </w:rPr>
      </w:pPr>
    </w:p>
    <w:tbl>
      <w:tblPr>
        <w:tblStyle w:val="a9"/>
        <w:tblpPr w:leftFromText="180" w:rightFromText="180" w:vertAnchor="text" w:horzAnchor="margin" w:tblpY="-1"/>
        <w:tblW w:w="8823" w:type="dxa"/>
        <w:tblLayout w:type="fixed"/>
        <w:tblLook w:val="04A0" w:firstRow="1" w:lastRow="0" w:firstColumn="1" w:lastColumn="0" w:noHBand="0" w:noVBand="1"/>
      </w:tblPr>
      <w:tblGrid>
        <w:gridCol w:w="2908"/>
        <w:gridCol w:w="5006"/>
        <w:gridCol w:w="909"/>
      </w:tblGrid>
      <w:tr w:rsidR="00A23FA3" w:rsidRPr="00A23FA3" w14:paraId="0DFBFC5F" w14:textId="77777777" w:rsidTr="007222A8">
        <w:trPr>
          <w:trHeight w:val="287"/>
        </w:trPr>
        <w:tc>
          <w:tcPr>
            <w:tcW w:w="2908" w:type="dxa"/>
            <w:shd w:val="clear" w:color="auto" w:fill="F2F2F2" w:themeFill="background1" w:themeFillShade="F2"/>
          </w:tcPr>
          <w:p w14:paraId="5B8484AB"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Topics of Search</w:t>
            </w:r>
          </w:p>
        </w:tc>
        <w:tc>
          <w:tcPr>
            <w:tcW w:w="5006" w:type="dxa"/>
            <w:shd w:val="clear" w:color="auto" w:fill="F2F2F2" w:themeFill="background1" w:themeFillShade="F2"/>
          </w:tcPr>
          <w:p w14:paraId="05E26E6A"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Information obtained</w:t>
            </w:r>
          </w:p>
        </w:tc>
        <w:tc>
          <w:tcPr>
            <w:tcW w:w="909" w:type="dxa"/>
            <w:tcBorders>
              <w:top w:val="single" w:sz="4" w:space="0" w:color="auto"/>
            </w:tcBorders>
            <w:shd w:val="clear" w:color="auto" w:fill="F2F2F2" w:themeFill="background1" w:themeFillShade="F2"/>
          </w:tcPr>
          <w:p w14:paraId="5AB28743" w14:textId="290F7A08"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Remarks (if any)</w:t>
            </w:r>
          </w:p>
        </w:tc>
      </w:tr>
      <w:tr w:rsidR="00A23FA3" w:rsidRPr="00A23FA3" w14:paraId="43922632" w14:textId="77777777" w:rsidTr="007222A8">
        <w:trPr>
          <w:trHeight w:val="300"/>
        </w:trPr>
        <w:tc>
          <w:tcPr>
            <w:tcW w:w="2908" w:type="dxa"/>
            <w:shd w:val="clear" w:color="auto" w:fill="F2F2F2" w:themeFill="background1" w:themeFillShade="F2"/>
          </w:tcPr>
          <w:p w14:paraId="170D72A0"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EDD Party NAME and ADDRESS</w:t>
            </w:r>
          </w:p>
        </w:tc>
        <w:tc>
          <w:tcPr>
            <w:tcW w:w="5006" w:type="dxa"/>
            <w:shd w:val="clear" w:color="auto" w:fill="F2F2F2" w:themeFill="background1" w:themeFillShade="F2"/>
          </w:tcPr>
          <w:p w14:paraId="79F31ABF"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7E55FB2F"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47734CF9" w14:textId="77777777" w:rsidTr="007222A8">
        <w:trPr>
          <w:trHeight w:val="287"/>
        </w:trPr>
        <w:tc>
          <w:tcPr>
            <w:tcW w:w="2908" w:type="dxa"/>
            <w:shd w:val="clear" w:color="auto" w:fill="F2F2F2" w:themeFill="background1" w:themeFillShade="F2"/>
          </w:tcPr>
          <w:p w14:paraId="58D02A33"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EDD Party’s Affiliated Group of Companies (if any)</w:t>
            </w:r>
          </w:p>
        </w:tc>
        <w:tc>
          <w:tcPr>
            <w:tcW w:w="5006" w:type="dxa"/>
            <w:shd w:val="clear" w:color="auto" w:fill="F2F2F2" w:themeFill="background1" w:themeFillShade="F2"/>
          </w:tcPr>
          <w:p w14:paraId="44EFBECB"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3C774A89"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73AB6E2E" w14:textId="77777777" w:rsidTr="007222A8">
        <w:trPr>
          <w:trHeight w:val="300"/>
        </w:trPr>
        <w:tc>
          <w:tcPr>
            <w:tcW w:w="2908" w:type="dxa"/>
            <w:shd w:val="clear" w:color="auto" w:fill="F2F2F2" w:themeFill="background1" w:themeFillShade="F2"/>
          </w:tcPr>
          <w:p w14:paraId="2D5CD92E"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Country of Domicile of EDD Party’s Head Office (if any)</w:t>
            </w:r>
          </w:p>
        </w:tc>
        <w:tc>
          <w:tcPr>
            <w:tcW w:w="5006" w:type="dxa"/>
            <w:shd w:val="clear" w:color="auto" w:fill="F2F2F2" w:themeFill="background1" w:themeFillShade="F2"/>
          </w:tcPr>
          <w:p w14:paraId="5E0482B1"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6E1696FE"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57728827" w14:textId="77777777" w:rsidTr="007222A8">
        <w:trPr>
          <w:trHeight w:val="470"/>
        </w:trPr>
        <w:tc>
          <w:tcPr>
            <w:tcW w:w="2908" w:type="dxa"/>
            <w:shd w:val="clear" w:color="auto" w:fill="F2F2F2" w:themeFill="background1" w:themeFillShade="F2"/>
          </w:tcPr>
          <w:p w14:paraId="12AEC7BC"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Types of the transaction (e.g. Account Opening; Trade Finance; Trade Services; Loans / Credit facility)</w:t>
            </w:r>
          </w:p>
        </w:tc>
        <w:tc>
          <w:tcPr>
            <w:tcW w:w="5006" w:type="dxa"/>
            <w:shd w:val="clear" w:color="auto" w:fill="F2F2F2" w:themeFill="background1" w:themeFillShade="F2"/>
          </w:tcPr>
          <w:p w14:paraId="563135DC"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38EC2C76"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323E2C71" w14:textId="77777777" w:rsidTr="007222A8">
        <w:trPr>
          <w:trHeight w:val="300"/>
        </w:trPr>
        <w:tc>
          <w:tcPr>
            <w:tcW w:w="2908" w:type="dxa"/>
            <w:shd w:val="clear" w:color="auto" w:fill="F2F2F2" w:themeFill="background1" w:themeFillShade="F2"/>
          </w:tcPr>
          <w:p w14:paraId="5FDE1F7A"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Purpose of the transaction</w:t>
            </w:r>
          </w:p>
        </w:tc>
        <w:tc>
          <w:tcPr>
            <w:tcW w:w="5006" w:type="dxa"/>
            <w:shd w:val="clear" w:color="auto" w:fill="F2F2F2" w:themeFill="background1" w:themeFillShade="F2"/>
          </w:tcPr>
          <w:p w14:paraId="676A66F5"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77FCA476"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7EF38D28" w14:textId="77777777" w:rsidTr="007222A8">
        <w:trPr>
          <w:trHeight w:val="835"/>
        </w:trPr>
        <w:tc>
          <w:tcPr>
            <w:tcW w:w="2908" w:type="dxa"/>
            <w:shd w:val="clear" w:color="auto" w:fill="F2F2F2" w:themeFill="background1" w:themeFillShade="F2"/>
          </w:tcPr>
          <w:p w14:paraId="163BC258"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 xml:space="preserve">Does the Transaction involve the investment in customers dealing in Commodities such as precious metals, graphite, raw or semi-finished metals (e.g., aluminum and steel), coal with Iranian entities? </w:t>
            </w:r>
          </w:p>
        </w:tc>
        <w:tc>
          <w:tcPr>
            <w:tcW w:w="5006" w:type="dxa"/>
            <w:shd w:val="clear" w:color="auto" w:fill="F2F2F2" w:themeFill="background1" w:themeFillShade="F2"/>
          </w:tcPr>
          <w:p w14:paraId="0D9B74E7"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1FE0679C"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0ACB229E" w14:textId="77777777" w:rsidTr="007222A8">
        <w:trPr>
          <w:trHeight w:val="849"/>
        </w:trPr>
        <w:tc>
          <w:tcPr>
            <w:tcW w:w="2908" w:type="dxa"/>
            <w:shd w:val="clear" w:color="auto" w:fill="F2F2F2" w:themeFill="background1" w:themeFillShade="F2"/>
          </w:tcPr>
          <w:p w14:paraId="607B2E4A"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Does the Transaction support the sale or purchase of Commodities such as precious metals, graphite, raw or semi-finished metals (e.g., aluminum and steel), coal with Iranian entities?</w:t>
            </w:r>
          </w:p>
        </w:tc>
        <w:tc>
          <w:tcPr>
            <w:tcW w:w="5006" w:type="dxa"/>
            <w:shd w:val="clear" w:color="auto" w:fill="F2F2F2" w:themeFill="background1" w:themeFillShade="F2"/>
          </w:tcPr>
          <w:p w14:paraId="70ABC956"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0957DD22"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r w:rsidR="00A23FA3" w:rsidRPr="00A23FA3" w14:paraId="4D9C67AC" w14:textId="77777777" w:rsidTr="007222A8">
        <w:trPr>
          <w:trHeight w:val="470"/>
        </w:trPr>
        <w:tc>
          <w:tcPr>
            <w:tcW w:w="2908" w:type="dxa"/>
            <w:shd w:val="clear" w:color="auto" w:fill="F2F2F2" w:themeFill="background1" w:themeFillShade="F2"/>
          </w:tcPr>
          <w:p w14:paraId="2DFBC2E5"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r w:rsidRPr="00A23FA3">
              <w:rPr>
                <w:rFonts w:ascii="Calibri" w:hAnsi="Calibri" w:cstheme="minorHAnsi"/>
                <w:sz w:val="18"/>
                <w:szCs w:val="18"/>
              </w:rPr>
              <w:t>Amount of the transaction (e.g. Amount of Deposits, Loan Amount, Trade Settlement Amount etc.)</w:t>
            </w:r>
          </w:p>
        </w:tc>
        <w:tc>
          <w:tcPr>
            <w:tcW w:w="5006" w:type="dxa"/>
            <w:shd w:val="clear" w:color="auto" w:fill="F2F2F2" w:themeFill="background1" w:themeFillShade="F2"/>
          </w:tcPr>
          <w:p w14:paraId="2E708736"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c>
          <w:tcPr>
            <w:tcW w:w="909" w:type="dxa"/>
            <w:shd w:val="clear" w:color="auto" w:fill="F2F2F2" w:themeFill="background1" w:themeFillShade="F2"/>
          </w:tcPr>
          <w:p w14:paraId="2DFFE90D" w14:textId="77777777" w:rsidR="007222A8" w:rsidRPr="00A23FA3" w:rsidRDefault="007222A8" w:rsidP="007222A8">
            <w:pPr>
              <w:spacing w:beforeLines="20" w:before="62" w:afterLines="20" w:after="62" w:line="200" w:lineRule="exact"/>
              <w:jc w:val="left"/>
              <w:rPr>
                <w:rFonts w:ascii="Calibri" w:hAnsi="Calibri" w:cstheme="minorHAnsi"/>
                <w:sz w:val="18"/>
                <w:szCs w:val="18"/>
              </w:rPr>
            </w:pPr>
          </w:p>
        </w:tc>
      </w:tr>
    </w:tbl>
    <w:p w14:paraId="0442040F" w14:textId="77777777" w:rsidR="007222A8" w:rsidRPr="00A23FA3" w:rsidRDefault="007222A8" w:rsidP="007222A8">
      <w:pPr>
        <w:rPr>
          <w:rFonts w:ascii="Calibri" w:hAnsi="Calibri"/>
        </w:rPr>
      </w:pPr>
    </w:p>
    <w:p w14:paraId="73A26D5E" w14:textId="77777777" w:rsidR="007222A8" w:rsidRPr="00A23FA3" w:rsidRDefault="007222A8" w:rsidP="007222A8">
      <w:pPr>
        <w:widowControl/>
        <w:jc w:val="left"/>
        <w:rPr>
          <w:rFonts w:ascii="Calibri" w:hAnsi="Calibri"/>
        </w:rPr>
      </w:pPr>
      <w:r w:rsidRPr="00A23FA3">
        <w:rPr>
          <w:rFonts w:ascii="Calibri" w:hAnsi="Calibri"/>
        </w:rPr>
        <w:br w:type="page"/>
      </w:r>
    </w:p>
    <w:p w14:paraId="394A98A6" w14:textId="77777777" w:rsidR="007222A8" w:rsidRPr="00A23FA3" w:rsidRDefault="007222A8" w:rsidP="007222A8">
      <w:pPr>
        <w:widowControl/>
        <w:jc w:val="left"/>
        <w:rPr>
          <w:rFonts w:ascii="Calibri" w:hAnsi="Calibri"/>
        </w:rPr>
      </w:pPr>
    </w:p>
    <w:p w14:paraId="7DCEE88D" w14:textId="77777777" w:rsidR="007222A8" w:rsidRPr="00A23FA3" w:rsidRDefault="007222A8" w:rsidP="007222A8">
      <w:pPr>
        <w:widowControl/>
        <w:jc w:val="left"/>
        <w:rPr>
          <w:rFonts w:ascii="Calibri" w:hAnsi="Calibri"/>
        </w:rPr>
      </w:pPr>
    </w:p>
    <w:tbl>
      <w:tblPr>
        <w:tblStyle w:val="a9"/>
        <w:tblpPr w:leftFromText="180" w:rightFromText="180" w:vertAnchor="text" w:horzAnchor="margin" w:tblpY="-1"/>
        <w:tblW w:w="8654" w:type="dxa"/>
        <w:tblLayout w:type="fixed"/>
        <w:tblLook w:val="04A0" w:firstRow="1" w:lastRow="0" w:firstColumn="1" w:lastColumn="0" w:noHBand="0" w:noVBand="1"/>
      </w:tblPr>
      <w:tblGrid>
        <w:gridCol w:w="2853"/>
        <w:gridCol w:w="4909"/>
        <w:gridCol w:w="892"/>
      </w:tblGrid>
      <w:tr w:rsidR="00A23FA3" w:rsidRPr="00A23FA3" w14:paraId="74F60674" w14:textId="77777777" w:rsidTr="007222A8">
        <w:trPr>
          <w:trHeight w:val="268"/>
        </w:trPr>
        <w:tc>
          <w:tcPr>
            <w:tcW w:w="2853" w:type="dxa"/>
            <w:shd w:val="clear" w:color="auto" w:fill="F2F2F2" w:themeFill="background1" w:themeFillShade="F2"/>
          </w:tcPr>
          <w:p w14:paraId="05BC57AC"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Description of Goods</w:t>
            </w:r>
          </w:p>
        </w:tc>
        <w:tc>
          <w:tcPr>
            <w:tcW w:w="4909" w:type="dxa"/>
            <w:shd w:val="clear" w:color="auto" w:fill="F2F2F2" w:themeFill="background1" w:themeFillShade="F2"/>
          </w:tcPr>
          <w:p w14:paraId="257C0B12"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tcBorders>
              <w:top w:val="single" w:sz="4" w:space="0" w:color="auto"/>
            </w:tcBorders>
            <w:shd w:val="clear" w:color="auto" w:fill="F2F2F2" w:themeFill="background1" w:themeFillShade="F2"/>
          </w:tcPr>
          <w:p w14:paraId="22C1841D"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Remarks(if any)</w:t>
            </w:r>
          </w:p>
        </w:tc>
      </w:tr>
      <w:tr w:rsidR="00A23FA3" w:rsidRPr="00A23FA3" w14:paraId="1B13DFE2" w14:textId="77777777" w:rsidTr="007222A8">
        <w:trPr>
          <w:trHeight w:val="280"/>
        </w:trPr>
        <w:tc>
          <w:tcPr>
            <w:tcW w:w="2853" w:type="dxa"/>
            <w:shd w:val="clear" w:color="auto" w:fill="F2F2F2" w:themeFill="background1" w:themeFillShade="F2"/>
          </w:tcPr>
          <w:p w14:paraId="1D6279A4"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Country of Origin</w:t>
            </w:r>
          </w:p>
        </w:tc>
        <w:tc>
          <w:tcPr>
            <w:tcW w:w="4909" w:type="dxa"/>
            <w:shd w:val="clear" w:color="auto" w:fill="F2F2F2" w:themeFill="background1" w:themeFillShade="F2"/>
          </w:tcPr>
          <w:p w14:paraId="65E158D3"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1119851A"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1A0380ED" w14:textId="77777777" w:rsidTr="007222A8">
        <w:trPr>
          <w:trHeight w:val="268"/>
        </w:trPr>
        <w:tc>
          <w:tcPr>
            <w:tcW w:w="2853" w:type="dxa"/>
            <w:shd w:val="clear" w:color="auto" w:fill="F2F2F2" w:themeFill="background1" w:themeFillShade="F2"/>
          </w:tcPr>
          <w:p w14:paraId="6480A5BC"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Port and Country of Loading </w:t>
            </w:r>
          </w:p>
        </w:tc>
        <w:tc>
          <w:tcPr>
            <w:tcW w:w="4909" w:type="dxa"/>
            <w:shd w:val="clear" w:color="auto" w:fill="F2F2F2" w:themeFill="background1" w:themeFillShade="F2"/>
          </w:tcPr>
          <w:p w14:paraId="366305D3"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0FE3320B"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695BB8EF" w14:textId="77777777" w:rsidTr="007222A8">
        <w:trPr>
          <w:trHeight w:val="280"/>
        </w:trPr>
        <w:tc>
          <w:tcPr>
            <w:tcW w:w="2853" w:type="dxa"/>
            <w:shd w:val="clear" w:color="auto" w:fill="F2F2F2" w:themeFill="background1" w:themeFillShade="F2"/>
          </w:tcPr>
          <w:p w14:paraId="1375CF07"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and Country of discharge</w:t>
            </w:r>
          </w:p>
        </w:tc>
        <w:tc>
          <w:tcPr>
            <w:tcW w:w="4909" w:type="dxa"/>
            <w:shd w:val="clear" w:color="auto" w:fill="F2F2F2" w:themeFill="background1" w:themeFillShade="F2"/>
          </w:tcPr>
          <w:p w14:paraId="29940B99"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2F8DAE12"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60EBE657" w14:textId="77777777" w:rsidTr="007222A8">
        <w:trPr>
          <w:trHeight w:val="268"/>
        </w:trPr>
        <w:tc>
          <w:tcPr>
            <w:tcW w:w="2853" w:type="dxa"/>
            <w:shd w:val="clear" w:color="auto" w:fill="F2F2F2" w:themeFill="background1" w:themeFillShade="F2"/>
          </w:tcPr>
          <w:p w14:paraId="7ED2A534"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Final destination (Please also show country name)</w:t>
            </w:r>
          </w:p>
        </w:tc>
        <w:tc>
          <w:tcPr>
            <w:tcW w:w="4909" w:type="dxa"/>
            <w:shd w:val="clear" w:color="auto" w:fill="F2F2F2" w:themeFill="background1" w:themeFillShade="F2"/>
          </w:tcPr>
          <w:p w14:paraId="7218A9CF"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37375606"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40C8DB2D" w14:textId="77777777" w:rsidTr="007222A8">
        <w:trPr>
          <w:trHeight w:val="450"/>
        </w:trPr>
        <w:tc>
          <w:tcPr>
            <w:tcW w:w="2853" w:type="dxa"/>
            <w:shd w:val="clear" w:color="auto" w:fill="F2F2F2" w:themeFill="background1" w:themeFillShade="F2"/>
          </w:tcPr>
          <w:p w14:paraId="54F0805B"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Buyer / Seller Name &amp; Country Location (you may circle either Buyer or Seller and put in info.)</w:t>
            </w:r>
          </w:p>
        </w:tc>
        <w:tc>
          <w:tcPr>
            <w:tcW w:w="4909" w:type="dxa"/>
            <w:shd w:val="clear" w:color="auto" w:fill="F2F2F2" w:themeFill="background1" w:themeFillShade="F2"/>
          </w:tcPr>
          <w:p w14:paraId="2978FA5A"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212919A0"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58DDF553" w14:textId="77777777" w:rsidTr="007222A8">
        <w:trPr>
          <w:trHeight w:val="438"/>
        </w:trPr>
        <w:tc>
          <w:tcPr>
            <w:tcW w:w="2853" w:type="dxa"/>
            <w:shd w:val="clear" w:color="auto" w:fill="F2F2F2" w:themeFill="background1" w:themeFillShade="F2"/>
          </w:tcPr>
          <w:p w14:paraId="748D3532"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Supplier or Manufacturer &amp; Location (if different than “Seller” above)</w:t>
            </w:r>
          </w:p>
        </w:tc>
        <w:tc>
          <w:tcPr>
            <w:tcW w:w="4909" w:type="dxa"/>
            <w:shd w:val="clear" w:color="auto" w:fill="F2F2F2" w:themeFill="background1" w:themeFillShade="F2"/>
          </w:tcPr>
          <w:p w14:paraId="683EB5EC"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48D61B31"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5D75C7DE" w14:textId="77777777" w:rsidTr="007222A8">
        <w:trPr>
          <w:trHeight w:val="268"/>
        </w:trPr>
        <w:tc>
          <w:tcPr>
            <w:tcW w:w="2853" w:type="dxa"/>
            <w:shd w:val="clear" w:color="auto" w:fill="F2F2F2" w:themeFill="background1" w:themeFillShade="F2"/>
          </w:tcPr>
          <w:p w14:paraId="561958C7"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Name of End User &amp; Country Location</w:t>
            </w:r>
          </w:p>
        </w:tc>
        <w:tc>
          <w:tcPr>
            <w:tcW w:w="4909" w:type="dxa"/>
            <w:shd w:val="clear" w:color="auto" w:fill="F2F2F2" w:themeFill="background1" w:themeFillShade="F2"/>
          </w:tcPr>
          <w:p w14:paraId="256FAC27"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482C102F"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586C0017" w14:textId="77777777" w:rsidTr="007222A8">
        <w:trPr>
          <w:trHeight w:val="961"/>
        </w:trPr>
        <w:tc>
          <w:tcPr>
            <w:tcW w:w="2853" w:type="dxa"/>
            <w:shd w:val="clear" w:color="auto" w:fill="F2F2F2" w:themeFill="background1" w:themeFillShade="F2"/>
          </w:tcPr>
          <w:p w14:paraId="0A8185F7"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Identify (through public information, e.g. Google, annual reports, news media etc,) if Customer or its affiliated group companies dealing in Commodities such as precious metals, graphite, raw or semi-finished metals (e.g., aluminum and steel), coal with Iranian entities? </w:t>
            </w:r>
          </w:p>
        </w:tc>
        <w:tc>
          <w:tcPr>
            <w:tcW w:w="4909" w:type="dxa"/>
            <w:shd w:val="clear" w:color="auto" w:fill="F2F2F2" w:themeFill="background1" w:themeFillShade="F2"/>
          </w:tcPr>
          <w:p w14:paraId="25FD00F1"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7619D778"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54E01670" w14:textId="77777777" w:rsidTr="007222A8">
        <w:trPr>
          <w:trHeight w:val="608"/>
        </w:trPr>
        <w:tc>
          <w:tcPr>
            <w:tcW w:w="2853" w:type="dxa"/>
            <w:shd w:val="clear" w:color="auto" w:fill="F2F2F2" w:themeFill="background1" w:themeFillShade="F2"/>
          </w:tcPr>
          <w:p w14:paraId="424C68F8"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Identify if Customer or its affiliate group of companies conduct business activities with companies or financial institutions on the Sanction List</w:t>
            </w:r>
          </w:p>
        </w:tc>
        <w:tc>
          <w:tcPr>
            <w:tcW w:w="4909" w:type="dxa"/>
            <w:shd w:val="clear" w:color="auto" w:fill="F2F2F2" w:themeFill="background1" w:themeFillShade="F2"/>
          </w:tcPr>
          <w:p w14:paraId="0863BA2E"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74EA2025"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r w:rsidR="00A23FA3" w:rsidRPr="00A23FA3" w14:paraId="08393DFC" w14:textId="77777777" w:rsidTr="007222A8">
        <w:trPr>
          <w:trHeight w:val="280"/>
        </w:trPr>
        <w:tc>
          <w:tcPr>
            <w:tcW w:w="2853" w:type="dxa"/>
            <w:shd w:val="clear" w:color="auto" w:fill="F2F2F2" w:themeFill="background1" w:themeFillShade="F2"/>
          </w:tcPr>
          <w:p w14:paraId="33C9AF37" w14:textId="77777777" w:rsidR="007222A8" w:rsidRPr="00A23FA3" w:rsidRDefault="007222A8"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Other additional topics of search</w:t>
            </w:r>
          </w:p>
        </w:tc>
        <w:tc>
          <w:tcPr>
            <w:tcW w:w="4909" w:type="dxa"/>
            <w:shd w:val="clear" w:color="auto" w:fill="F2F2F2" w:themeFill="background1" w:themeFillShade="F2"/>
          </w:tcPr>
          <w:p w14:paraId="5B53935E" w14:textId="77777777" w:rsidR="007222A8" w:rsidRPr="00A23FA3" w:rsidRDefault="007222A8" w:rsidP="00956E09">
            <w:pPr>
              <w:spacing w:beforeLines="20" w:before="62" w:afterLines="20" w:after="62" w:line="200" w:lineRule="exact"/>
              <w:rPr>
                <w:rFonts w:ascii="Calibri" w:hAnsi="Calibri" w:cstheme="minorHAnsi"/>
                <w:sz w:val="18"/>
                <w:szCs w:val="18"/>
              </w:rPr>
            </w:pPr>
          </w:p>
        </w:tc>
        <w:tc>
          <w:tcPr>
            <w:tcW w:w="892" w:type="dxa"/>
            <w:shd w:val="clear" w:color="auto" w:fill="F2F2F2" w:themeFill="background1" w:themeFillShade="F2"/>
          </w:tcPr>
          <w:p w14:paraId="30495471" w14:textId="77777777" w:rsidR="007222A8" w:rsidRPr="00A23FA3" w:rsidRDefault="007222A8" w:rsidP="00956E09">
            <w:pPr>
              <w:spacing w:beforeLines="20" w:before="62" w:afterLines="20" w:after="62" w:line="200" w:lineRule="exact"/>
              <w:rPr>
                <w:rFonts w:ascii="Calibri" w:hAnsi="Calibri" w:cstheme="minorHAnsi"/>
                <w:sz w:val="18"/>
                <w:szCs w:val="18"/>
              </w:rPr>
            </w:pPr>
          </w:p>
        </w:tc>
      </w:tr>
    </w:tbl>
    <w:p w14:paraId="170B923D" w14:textId="77777777" w:rsidR="007222A8" w:rsidRPr="00A23FA3" w:rsidRDefault="007222A8" w:rsidP="007222A8">
      <w:pPr>
        <w:rPr>
          <w:rFonts w:ascii="Calibri" w:hAnsi="Calibri"/>
        </w:rPr>
      </w:pPr>
    </w:p>
    <w:p w14:paraId="31F5EFA6" w14:textId="339C7FAB" w:rsidR="007222A8" w:rsidRPr="00A23FA3" w:rsidRDefault="007222A8" w:rsidP="007222A8">
      <w:pPr>
        <w:jc w:val="left"/>
        <w:rPr>
          <w:rFonts w:ascii="Calibri" w:hAnsi="Calibri"/>
        </w:rPr>
      </w:pPr>
      <w:r w:rsidRPr="00A23FA3">
        <w:rPr>
          <w:rFonts w:ascii="Calibri" w:hAnsi="Calibri"/>
        </w:rPr>
        <w:t>Prepared by: _____________________    Ext. ______________    Date: ________________</w:t>
      </w:r>
    </w:p>
    <w:p w14:paraId="7A57E5BB" w14:textId="77777777" w:rsidR="007222A8" w:rsidRPr="00A23FA3" w:rsidRDefault="007222A8" w:rsidP="007222A8">
      <w:pPr>
        <w:jc w:val="left"/>
        <w:rPr>
          <w:rFonts w:ascii="Calibri" w:hAnsi="Calibri"/>
        </w:rPr>
      </w:pPr>
    </w:p>
    <w:p w14:paraId="7BBC3DF4" w14:textId="7971AAA9" w:rsidR="007222A8" w:rsidRPr="00A23FA3" w:rsidRDefault="007222A8" w:rsidP="007222A8">
      <w:pPr>
        <w:jc w:val="left"/>
        <w:rPr>
          <w:rFonts w:ascii="Calibri" w:hAnsi="Calibri"/>
        </w:rPr>
      </w:pPr>
      <w:r w:rsidRPr="00A23FA3">
        <w:rPr>
          <w:rFonts w:ascii="Calibri" w:hAnsi="Calibri"/>
        </w:rPr>
        <w:t>Reviewed by: _____________________    Ext. ______________    Date: ________________</w:t>
      </w:r>
    </w:p>
    <w:p w14:paraId="42F783B4" w14:textId="77777777" w:rsidR="007222A8" w:rsidRPr="00A23FA3" w:rsidRDefault="007222A8" w:rsidP="007222A8">
      <w:pPr>
        <w:jc w:val="left"/>
        <w:rPr>
          <w:rFonts w:ascii="Calibri" w:hAnsi="Calibri"/>
        </w:rPr>
      </w:pPr>
    </w:p>
    <w:p w14:paraId="50D47773" w14:textId="6BC014B9" w:rsidR="007222A8" w:rsidRPr="00A23FA3" w:rsidRDefault="007222A8" w:rsidP="007222A8">
      <w:pPr>
        <w:jc w:val="left"/>
        <w:rPr>
          <w:rFonts w:ascii="Calibri" w:hAnsi="Calibri"/>
        </w:rPr>
      </w:pPr>
      <w:r w:rsidRPr="00A23FA3">
        <w:rPr>
          <w:rFonts w:ascii="Calibri" w:hAnsi="Calibri"/>
        </w:rPr>
        <w:t>Approved by: Compliance: ___________   Ext. ______________    Date: ________________</w:t>
      </w:r>
    </w:p>
    <w:p w14:paraId="4F9A03FA" w14:textId="5D836AF2" w:rsidR="00FF7C24" w:rsidRPr="00A23FA3" w:rsidRDefault="00FF7C24">
      <w:pPr>
        <w:widowControl/>
        <w:jc w:val="left"/>
        <w:rPr>
          <w:rFonts w:ascii="Calibri" w:hAnsi="Calibri" w:cstheme="minorHAnsi"/>
          <w:sz w:val="24"/>
          <w:szCs w:val="24"/>
        </w:rPr>
      </w:pPr>
      <w:r w:rsidRPr="00A23FA3">
        <w:rPr>
          <w:rFonts w:ascii="Calibri" w:hAnsi="Calibri" w:cstheme="minorHAnsi"/>
          <w:sz w:val="24"/>
          <w:szCs w:val="24"/>
        </w:rPr>
        <w:br w:type="page"/>
      </w:r>
    </w:p>
    <w:p w14:paraId="15AAA2D4" w14:textId="695BEADB" w:rsidR="007222A8" w:rsidRPr="00A23FA3" w:rsidRDefault="00FF7C24">
      <w:pPr>
        <w:pStyle w:val="3"/>
        <w:keepNext w:val="0"/>
        <w:keepLines w:val="0"/>
        <w:spacing w:before="0" w:after="120" w:line="240" w:lineRule="auto"/>
        <w:ind w:left="424"/>
        <w:rPr>
          <w:rFonts w:ascii="Calibri" w:hAnsi="Calibri" w:cstheme="minorHAnsi"/>
        </w:rPr>
        <w:pPrChange w:id="11140" w:author="raye" w:date="2018-07-17T11:55:00Z">
          <w:pPr>
            <w:pStyle w:val="3"/>
            <w:keepNext w:val="0"/>
            <w:keepLines w:val="0"/>
            <w:numPr>
              <w:ilvl w:val="2"/>
              <w:numId w:val="3"/>
            </w:numPr>
            <w:spacing w:before="0" w:after="120" w:line="240" w:lineRule="auto"/>
            <w:ind w:left="709" w:hanging="709"/>
          </w:pPr>
        </w:pPrChange>
      </w:pPr>
      <w:bookmarkStart w:id="11141" w:name="_Toc512250268"/>
      <w:bookmarkStart w:id="11142" w:name="_Toc520840575"/>
      <w:r w:rsidRPr="00A23FA3">
        <w:rPr>
          <w:rFonts w:ascii="Calibri" w:hAnsi="Calibri" w:cstheme="minorHAnsi"/>
        </w:rPr>
        <w:lastRenderedPageBreak/>
        <w:t xml:space="preserve">Form 3: Oil &amp; </w:t>
      </w:r>
      <w:r w:rsidR="008300F5" w:rsidRPr="00A23FA3">
        <w:rPr>
          <w:rFonts w:ascii="Calibri" w:hAnsi="Calibri" w:cstheme="minorHAnsi"/>
        </w:rPr>
        <w:t>Petro</w:t>
      </w:r>
      <w:r w:rsidRPr="00A23FA3">
        <w:rPr>
          <w:rFonts w:ascii="Calibri" w:hAnsi="Calibri" w:cstheme="minorHAnsi"/>
        </w:rPr>
        <w:t xml:space="preserve"> (#8)</w:t>
      </w:r>
      <w:bookmarkEnd w:id="11141"/>
      <w:bookmarkEnd w:id="11142"/>
    </w:p>
    <w:p w14:paraId="74C7728B" w14:textId="77777777" w:rsidR="000514B0" w:rsidRPr="00A23FA3" w:rsidRDefault="000514B0" w:rsidP="000514B0">
      <w:pPr>
        <w:jc w:val="left"/>
        <w:rPr>
          <w:rFonts w:ascii="Calibri" w:hAnsi="Calibri"/>
        </w:rPr>
      </w:pPr>
      <w:r w:rsidRPr="00A23FA3">
        <w:rPr>
          <w:rFonts w:ascii="Calibri" w:hAnsi="Calibri"/>
        </w:rPr>
        <w:t>To</w:t>
      </w:r>
      <w:r w:rsidRPr="00A23FA3">
        <w:rPr>
          <w:rFonts w:ascii="Calibri" w:hAnsi="Calibri"/>
        </w:rPr>
        <w:t>：</w:t>
      </w:r>
      <w:r w:rsidRPr="00A23FA3">
        <w:rPr>
          <w:rFonts w:ascii="Calibri" w:hAnsi="Calibri"/>
        </w:rPr>
        <w:t xml:space="preserve"> Compliance Dept.</w:t>
      </w:r>
    </w:p>
    <w:p w14:paraId="2282320A" w14:textId="77777777" w:rsidR="000514B0" w:rsidRPr="00A23FA3" w:rsidRDefault="000514B0" w:rsidP="000514B0">
      <w:pPr>
        <w:jc w:val="left"/>
        <w:rPr>
          <w:rFonts w:ascii="Calibri" w:hAnsi="Calibri"/>
        </w:rPr>
      </w:pPr>
      <w:r w:rsidRPr="00A23FA3">
        <w:rPr>
          <w:rFonts w:ascii="Calibri" w:hAnsi="Calibri"/>
        </w:rPr>
        <w:t>From: Trade Services Dept.</w:t>
      </w:r>
    </w:p>
    <w:p w14:paraId="77C660B4" w14:textId="1151B142" w:rsidR="000514B0" w:rsidRPr="00A23FA3" w:rsidRDefault="000514B0" w:rsidP="000514B0">
      <w:pPr>
        <w:jc w:val="left"/>
        <w:rPr>
          <w:rFonts w:ascii="Calibri" w:hAnsi="Calibri"/>
        </w:rPr>
      </w:pPr>
      <w:r w:rsidRPr="00A23FA3">
        <w:rPr>
          <w:rFonts w:ascii="Calibri" w:hAnsi="Calibri"/>
        </w:rPr>
        <w:t>TSD Reference________________  Area of Business: ___________  Recorded by: ___________</w:t>
      </w:r>
    </w:p>
    <w:p w14:paraId="04692EC4" w14:textId="77777777" w:rsidR="000514B0" w:rsidRPr="00A23FA3" w:rsidRDefault="000514B0" w:rsidP="000514B0">
      <w:pPr>
        <w:rPr>
          <w:rFonts w:ascii="Calibri" w:hAnsi="Calibri"/>
        </w:rPr>
      </w:pPr>
    </w:p>
    <w:p w14:paraId="5250743C" w14:textId="77777777" w:rsidR="000514B0" w:rsidRPr="00A23FA3" w:rsidRDefault="000514B0" w:rsidP="000514B0">
      <w:pPr>
        <w:rPr>
          <w:rFonts w:ascii="Calibri" w:hAnsi="Calibri"/>
        </w:rPr>
      </w:pPr>
    </w:p>
    <w:p w14:paraId="73881050" w14:textId="77777777" w:rsidR="000514B0" w:rsidRPr="00A23FA3" w:rsidRDefault="000514B0" w:rsidP="000514B0">
      <w:pPr>
        <w:jc w:val="center"/>
        <w:rPr>
          <w:rFonts w:ascii="Calibri" w:hAnsi="Calibri"/>
        </w:rPr>
      </w:pPr>
      <w:r w:rsidRPr="00A23FA3">
        <w:rPr>
          <w:rFonts w:ascii="Calibri" w:hAnsi="Calibri"/>
        </w:rPr>
        <w:t>ENHANCED DUE DILIGENCE(EDD) FOR CUSTOMERR OF OIL, GAS AND PETROLEUM SECTORS</w:t>
      </w:r>
    </w:p>
    <w:p w14:paraId="45E6CA31" w14:textId="77777777" w:rsidR="000514B0" w:rsidRPr="00A23FA3" w:rsidRDefault="000514B0" w:rsidP="000514B0">
      <w:pPr>
        <w:jc w:val="center"/>
        <w:rPr>
          <w:rFonts w:ascii="Calibri" w:hAnsi="Calibri"/>
        </w:rPr>
      </w:pPr>
    </w:p>
    <w:p w14:paraId="41E7A0D4" w14:textId="77777777" w:rsidR="000514B0" w:rsidRPr="00A23FA3" w:rsidRDefault="000514B0" w:rsidP="000514B0">
      <w:pPr>
        <w:rPr>
          <w:rFonts w:ascii="Calibri" w:hAnsi="Calibri"/>
          <w:i/>
        </w:rPr>
      </w:pPr>
      <w:r w:rsidRPr="00A23FA3">
        <w:rPr>
          <w:rFonts w:ascii="Calibri" w:hAnsi="Calibri"/>
          <w:i/>
        </w:rPr>
        <w:t xml:space="preserve"> (Some of the information may be duplicated or does not apply. Please just fill in the blanks that fit your area of business.)</w:t>
      </w:r>
    </w:p>
    <w:p w14:paraId="6E11B57C" w14:textId="77777777" w:rsidR="000514B0" w:rsidRPr="00A23FA3" w:rsidRDefault="000514B0" w:rsidP="000514B0">
      <w:pPr>
        <w:rPr>
          <w:rFonts w:ascii="Calibri" w:hAnsi="Calibri"/>
        </w:rPr>
      </w:pPr>
    </w:p>
    <w:tbl>
      <w:tblPr>
        <w:tblStyle w:val="a9"/>
        <w:tblpPr w:leftFromText="180" w:rightFromText="180" w:vertAnchor="text" w:horzAnchor="margin" w:tblpY="-1"/>
        <w:tblW w:w="8725" w:type="dxa"/>
        <w:tblLayout w:type="fixed"/>
        <w:tblLook w:val="04A0" w:firstRow="1" w:lastRow="0" w:firstColumn="1" w:lastColumn="0" w:noHBand="0" w:noVBand="1"/>
      </w:tblPr>
      <w:tblGrid>
        <w:gridCol w:w="3326"/>
        <w:gridCol w:w="4500"/>
        <w:gridCol w:w="899"/>
      </w:tblGrid>
      <w:tr w:rsidR="00A23FA3" w:rsidRPr="00A23FA3" w14:paraId="23387D42" w14:textId="77777777" w:rsidTr="00711CB5">
        <w:trPr>
          <w:trHeight w:val="271"/>
          <w:tblHeader/>
        </w:trPr>
        <w:tc>
          <w:tcPr>
            <w:tcW w:w="3326" w:type="dxa"/>
            <w:shd w:val="clear" w:color="auto" w:fill="F2F2F2" w:themeFill="background1" w:themeFillShade="F2"/>
          </w:tcPr>
          <w:p w14:paraId="386C5966"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Topics of Search</w:t>
            </w:r>
          </w:p>
        </w:tc>
        <w:tc>
          <w:tcPr>
            <w:tcW w:w="4500" w:type="dxa"/>
            <w:shd w:val="clear" w:color="auto" w:fill="F2F2F2" w:themeFill="background1" w:themeFillShade="F2"/>
          </w:tcPr>
          <w:p w14:paraId="2FAE6191"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Information obtained</w:t>
            </w:r>
          </w:p>
        </w:tc>
        <w:tc>
          <w:tcPr>
            <w:tcW w:w="899" w:type="dxa"/>
            <w:tcBorders>
              <w:top w:val="single" w:sz="4" w:space="0" w:color="auto"/>
            </w:tcBorders>
            <w:shd w:val="clear" w:color="auto" w:fill="F2F2F2" w:themeFill="background1" w:themeFillShade="F2"/>
          </w:tcPr>
          <w:p w14:paraId="4FE1C467" w14:textId="3BE07836"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Remarks (if any)</w:t>
            </w:r>
          </w:p>
        </w:tc>
      </w:tr>
      <w:tr w:rsidR="00A23FA3" w:rsidRPr="00A23FA3" w14:paraId="15181F95" w14:textId="77777777" w:rsidTr="00711CB5">
        <w:trPr>
          <w:trHeight w:val="283"/>
        </w:trPr>
        <w:tc>
          <w:tcPr>
            <w:tcW w:w="3326" w:type="dxa"/>
            <w:shd w:val="clear" w:color="auto" w:fill="F2F2F2" w:themeFill="background1" w:themeFillShade="F2"/>
          </w:tcPr>
          <w:p w14:paraId="492A1EA6"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EDD Party NAME and ADDRESS</w:t>
            </w:r>
          </w:p>
        </w:tc>
        <w:tc>
          <w:tcPr>
            <w:tcW w:w="4500" w:type="dxa"/>
            <w:shd w:val="clear" w:color="auto" w:fill="F2F2F2" w:themeFill="background1" w:themeFillShade="F2"/>
          </w:tcPr>
          <w:p w14:paraId="6FE69FB1"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7D893DE3"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4B7F8B22" w14:textId="77777777" w:rsidTr="00711CB5">
        <w:trPr>
          <w:trHeight w:val="271"/>
        </w:trPr>
        <w:tc>
          <w:tcPr>
            <w:tcW w:w="3326" w:type="dxa"/>
            <w:shd w:val="clear" w:color="auto" w:fill="F2F2F2" w:themeFill="background1" w:themeFillShade="F2"/>
          </w:tcPr>
          <w:p w14:paraId="5980632E"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EDD Party’s Affiliated Group of Companies (if any)</w:t>
            </w:r>
          </w:p>
        </w:tc>
        <w:tc>
          <w:tcPr>
            <w:tcW w:w="4500" w:type="dxa"/>
            <w:shd w:val="clear" w:color="auto" w:fill="F2F2F2" w:themeFill="background1" w:themeFillShade="F2"/>
          </w:tcPr>
          <w:p w14:paraId="2D69C390"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4D803BB6"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5176FA5" w14:textId="77777777" w:rsidTr="00711CB5">
        <w:trPr>
          <w:trHeight w:val="283"/>
        </w:trPr>
        <w:tc>
          <w:tcPr>
            <w:tcW w:w="3326" w:type="dxa"/>
            <w:shd w:val="clear" w:color="auto" w:fill="F2F2F2" w:themeFill="background1" w:themeFillShade="F2"/>
          </w:tcPr>
          <w:p w14:paraId="77098545"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4500" w:type="dxa"/>
            <w:shd w:val="clear" w:color="auto" w:fill="F2F2F2" w:themeFill="background1" w:themeFillShade="F2"/>
          </w:tcPr>
          <w:p w14:paraId="434A93D0"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1F157432"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E5A22A2" w14:textId="77777777" w:rsidTr="00711CB5">
        <w:trPr>
          <w:trHeight w:val="271"/>
        </w:trPr>
        <w:tc>
          <w:tcPr>
            <w:tcW w:w="3326" w:type="dxa"/>
            <w:shd w:val="clear" w:color="auto" w:fill="F2F2F2" w:themeFill="background1" w:themeFillShade="F2"/>
          </w:tcPr>
          <w:p w14:paraId="3F22B960"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Country of Domicile of EDD Party’s Head Office (if any)</w:t>
            </w:r>
          </w:p>
        </w:tc>
        <w:tc>
          <w:tcPr>
            <w:tcW w:w="4500" w:type="dxa"/>
            <w:shd w:val="clear" w:color="auto" w:fill="F2F2F2" w:themeFill="background1" w:themeFillShade="F2"/>
          </w:tcPr>
          <w:p w14:paraId="322E66B3"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3926BE2A"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FEAB8AB" w14:textId="77777777" w:rsidTr="00711CB5">
        <w:trPr>
          <w:trHeight w:val="726"/>
        </w:trPr>
        <w:tc>
          <w:tcPr>
            <w:tcW w:w="3326" w:type="dxa"/>
            <w:shd w:val="clear" w:color="auto" w:fill="F2F2F2" w:themeFill="background1" w:themeFillShade="F2"/>
          </w:tcPr>
          <w:p w14:paraId="02EF5E5F"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Types of the transaction </w:t>
            </w:r>
          </w:p>
          <w:p w14:paraId="34041ADC"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This is to describe what kind of the transaction that belongs with.</w:t>
            </w:r>
          </w:p>
          <w:p w14:paraId="1C87342E"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Some examples: Import/Export</w:t>
            </w:r>
          </w:p>
        </w:tc>
        <w:tc>
          <w:tcPr>
            <w:tcW w:w="4500" w:type="dxa"/>
            <w:shd w:val="clear" w:color="auto" w:fill="F2F2F2" w:themeFill="background1" w:themeFillShade="F2"/>
          </w:tcPr>
          <w:p w14:paraId="09E9936B"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60C92704"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2897D8D1" w14:textId="77777777" w:rsidTr="00711CB5">
        <w:trPr>
          <w:trHeight w:val="283"/>
        </w:trPr>
        <w:tc>
          <w:tcPr>
            <w:tcW w:w="3326" w:type="dxa"/>
            <w:shd w:val="clear" w:color="auto" w:fill="F2F2F2" w:themeFill="background1" w:themeFillShade="F2"/>
          </w:tcPr>
          <w:p w14:paraId="0ABB4766"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Purpose of the transaction</w:t>
            </w:r>
          </w:p>
        </w:tc>
        <w:tc>
          <w:tcPr>
            <w:tcW w:w="4500" w:type="dxa"/>
            <w:shd w:val="clear" w:color="auto" w:fill="F2F2F2" w:themeFill="background1" w:themeFillShade="F2"/>
          </w:tcPr>
          <w:p w14:paraId="4DAECE46"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462C3270"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2F6926E" w14:textId="77777777" w:rsidTr="00711CB5">
        <w:trPr>
          <w:trHeight w:val="442"/>
        </w:trPr>
        <w:tc>
          <w:tcPr>
            <w:tcW w:w="3326" w:type="dxa"/>
            <w:shd w:val="clear" w:color="auto" w:fill="F2F2F2" w:themeFill="background1" w:themeFillShade="F2"/>
          </w:tcPr>
          <w:p w14:paraId="64659381"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Does the Transaction involve the investment in the Iranian Petroleum Industry? </w:t>
            </w:r>
          </w:p>
        </w:tc>
        <w:tc>
          <w:tcPr>
            <w:tcW w:w="4500" w:type="dxa"/>
            <w:shd w:val="clear" w:color="auto" w:fill="F2F2F2" w:themeFill="background1" w:themeFillShade="F2"/>
          </w:tcPr>
          <w:p w14:paraId="27D8A3F1"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3D16137E"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986842C" w14:textId="77777777" w:rsidTr="00711CB5">
        <w:trPr>
          <w:trHeight w:val="455"/>
        </w:trPr>
        <w:tc>
          <w:tcPr>
            <w:tcW w:w="3326" w:type="dxa"/>
            <w:shd w:val="clear" w:color="auto" w:fill="F2F2F2" w:themeFill="background1" w:themeFillShade="F2"/>
          </w:tcPr>
          <w:p w14:paraId="185C4EA5"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Does the Transaction support the development of Iranian Refined Petroleum Industry?</w:t>
            </w:r>
          </w:p>
        </w:tc>
        <w:tc>
          <w:tcPr>
            <w:tcW w:w="4500" w:type="dxa"/>
            <w:shd w:val="clear" w:color="auto" w:fill="F2F2F2" w:themeFill="background1" w:themeFillShade="F2"/>
          </w:tcPr>
          <w:p w14:paraId="2841CAC3"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7F0C64DE"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74DAED08" w14:textId="77777777" w:rsidTr="00711CB5">
        <w:trPr>
          <w:trHeight w:val="442"/>
        </w:trPr>
        <w:tc>
          <w:tcPr>
            <w:tcW w:w="3326" w:type="dxa"/>
            <w:shd w:val="clear" w:color="auto" w:fill="F2F2F2" w:themeFill="background1" w:themeFillShade="F2"/>
          </w:tcPr>
          <w:p w14:paraId="588958A3"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Does the Transaction involve the sale of Refined Petroleum Products to Iran</w:t>
            </w:r>
          </w:p>
        </w:tc>
        <w:tc>
          <w:tcPr>
            <w:tcW w:w="4500" w:type="dxa"/>
            <w:shd w:val="clear" w:color="auto" w:fill="F2F2F2" w:themeFill="background1" w:themeFillShade="F2"/>
          </w:tcPr>
          <w:p w14:paraId="281A3816"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10E679CA"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0BA12C24" w14:textId="77777777" w:rsidTr="00711CB5">
        <w:trPr>
          <w:trHeight w:val="283"/>
        </w:trPr>
        <w:tc>
          <w:tcPr>
            <w:tcW w:w="3326" w:type="dxa"/>
            <w:shd w:val="clear" w:color="auto" w:fill="F2F2F2" w:themeFill="background1" w:themeFillShade="F2"/>
          </w:tcPr>
          <w:p w14:paraId="0DC44405"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Amount of the transaction</w:t>
            </w:r>
          </w:p>
        </w:tc>
        <w:tc>
          <w:tcPr>
            <w:tcW w:w="4500" w:type="dxa"/>
            <w:shd w:val="clear" w:color="auto" w:fill="F2F2F2" w:themeFill="background1" w:themeFillShade="F2"/>
          </w:tcPr>
          <w:p w14:paraId="3D722DE3"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60572E89"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68FEDC29" w14:textId="77777777" w:rsidTr="00711CB5">
        <w:trPr>
          <w:trHeight w:val="271"/>
        </w:trPr>
        <w:tc>
          <w:tcPr>
            <w:tcW w:w="3326" w:type="dxa"/>
            <w:shd w:val="clear" w:color="auto" w:fill="F2F2F2" w:themeFill="background1" w:themeFillShade="F2"/>
          </w:tcPr>
          <w:p w14:paraId="412729E9"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Description of Goods</w:t>
            </w:r>
          </w:p>
        </w:tc>
        <w:tc>
          <w:tcPr>
            <w:tcW w:w="4500" w:type="dxa"/>
            <w:shd w:val="clear" w:color="auto" w:fill="F2F2F2" w:themeFill="background1" w:themeFillShade="F2"/>
          </w:tcPr>
          <w:p w14:paraId="167F9867"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38066935"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56F03224" w14:textId="77777777" w:rsidTr="00711CB5">
        <w:trPr>
          <w:trHeight w:val="271"/>
        </w:trPr>
        <w:tc>
          <w:tcPr>
            <w:tcW w:w="3326" w:type="dxa"/>
            <w:shd w:val="clear" w:color="auto" w:fill="F2F2F2" w:themeFill="background1" w:themeFillShade="F2"/>
          </w:tcPr>
          <w:p w14:paraId="1450FCCB"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Country of Origin</w:t>
            </w:r>
          </w:p>
        </w:tc>
        <w:tc>
          <w:tcPr>
            <w:tcW w:w="4500" w:type="dxa"/>
            <w:shd w:val="clear" w:color="auto" w:fill="F2F2F2" w:themeFill="background1" w:themeFillShade="F2"/>
          </w:tcPr>
          <w:p w14:paraId="01FEC0CE"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25375623"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5496B8C" w14:textId="77777777" w:rsidTr="00711CB5">
        <w:trPr>
          <w:trHeight w:val="283"/>
        </w:trPr>
        <w:tc>
          <w:tcPr>
            <w:tcW w:w="3326" w:type="dxa"/>
            <w:shd w:val="clear" w:color="auto" w:fill="F2F2F2" w:themeFill="background1" w:themeFillShade="F2"/>
          </w:tcPr>
          <w:p w14:paraId="57C06D1D"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of Loading (Please also show country name)</w:t>
            </w:r>
          </w:p>
        </w:tc>
        <w:tc>
          <w:tcPr>
            <w:tcW w:w="4500" w:type="dxa"/>
            <w:shd w:val="clear" w:color="auto" w:fill="F2F2F2" w:themeFill="background1" w:themeFillShade="F2"/>
          </w:tcPr>
          <w:p w14:paraId="0C26C9CE"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47189643"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71072160" w14:textId="77777777" w:rsidTr="00711CB5">
        <w:trPr>
          <w:trHeight w:val="271"/>
        </w:trPr>
        <w:tc>
          <w:tcPr>
            <w:tcW w:w="3326" w:type="dxa"/>
            <w:shd w:val="clear" w:color="auto" w:fill="F2F2F2" w:themeFill="background1" w:themeFillShade="F2"/>
          </w:tcPr>
          <w:p w14:paraId="3CAFA038"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of discharge (Please also show country name)</w:t>
            </w:r>
          </w:p>
        </w:tc>
        <w:tc>
          <w:tcPr>
            <w:tcW w:w="4500" w:type="dxa"/>
            <w:shd w:val="clear" w:color="auto" w:fill="F2F2F2" w:themeFill="background1" w:themeFillShade="F2"/>
          </w:tcPr>
          <w:p w14:paraId="38A24D53"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457D3FD8"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43A8F1F9" w14:textId="77777777" w:rsidTr="00711CB5">
        <w:trPr>
          <w:trHeight w:val="271"/>
        </w:trPr>
        <w:tc>
          <w:tcPr>
            <w:tcW w:w="3326" w:type="dxa"/>
            <w:shd w:val="clear" w:color="auto" w:fill="F2F2F2" w:themeFill="background1" w:themeFillShade="F2"/>
          </w:tcPr>
          <w:p w14:paraId="39984CE5"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Final destination (Please also show country name)</w:t>
            </w:r>
          </w:p>
        </w:tc>
        <w:tc>
          <w:tcPr>
            <w:tcW w:w="4500" w:type="dxa"/>
            <w:shd w:val="clear" w:color="auto" w:fill="F2F2F2" w:themeFill="background1" w:themeFillShade="F2"/>
          </w:tcPr>
          <w:p w14:paraId="22CAD21F"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9" w:type="dxa"/>
            <w:shd w:val="clear" w:color="auto" w:fill="F2F2F2" w:themeFill="background1" w:themeFillShade="F2"/>
          </w:tcPr>
          <w:p w14:paraId="59EBBC70"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bl>
    <w:p w14:paraId="4357BCC4" w14:textId="77777777" w:rsidR="000514B0" w:rsidRPr="00A23FA3" w:rsidRDefault="000514B0" w:rsidP="000514B0">
      <w:pPr>
        <w:rPr>
          <w:rFonts w:ascii="Calibri" w:hAnsi="Calibri"/>
        </w:rPr>
      </w:pPr>
    </w:p>
    <w:p w14:paraId="17F186D8" w14:textId="77777777" w:rsidR="000514B0" w:rsidRPr="00A23FA3" w:rsidRDefault="000514B0" w:rsidP="000514B0">
      <w:pPr>
        <w:widowControl/>
        <w:jc w:val="left"/>
        <w:rPr>
          <w:rFonts w:ascii="Calibri" w:hAnsi="Calibri"/>
        </w:rPr>
      </w:pPr>
      <w:r w:rsidRPr="00A23FA3">
        <w:rPr>
          <w:rFonts w:ascii="Calibri" w:hAnsi="Calibri"/>
        </w:rPr>
        <w:br w:type="page"/>
      </w:r>
    </w:p>
    <w:p w14:paraId="27CEC591" w14:textId="77777777" w:rsidR="000514B0" w:rsidRPr="00A23FA3" w:rsidRDefault="000514B0" w:rsidP="000514B0">
      <w:pPr>
        <w:widowControl/>
        <w:jc w:val="left"/>
        <w:rPr>
          <w:rFonts w:ascii="Calibri" w:hAnsi="Calibri"/>
        </w:rPr>
      </w:pPr>
    </w:p>
    <w:p w14:paraId="427E0EE3" w14:textId="77777777" w:rsidR="000514B0" w:rsidRPr="00A23FA3" w:rsidRDefault="000514B0" w:rsidP="000514B0">
      <w:pPr>
        <w:widowControl/>
        <w:jc w:val="left"/>
        <w:rPr>
          <w:rFonts w:ascii="Calibri" w:hAnsi="Calibri"/>
        </w:rPr>
      </w:pPr>
    </w:p>
    <w:tbl>
      <w:tblPr>
        <w:tblStyle w:val="a9"/>
        <w:tblpPr w:leftFromText="180" w:rightFromText="180" w:vertAnchor="text" w:horzAnchor="margin" w:tblpY="-1"/>
        <w:tblW w:w="8684" w:type="dxa"/>
        <w:tblLayout w:type="fixed"/>
        <w:tblLook w:val="04A0" w:firstRow="1" w:lastRow="0" w:firstColumn="1" w:lastColumn="0" w:noHBand="0" w:noVBand="1"/>
      </w:tblPr>
      <w:tblGrid>
        <w:gridCol w:w="2862"/>
        <w:gridCol w:w="4926"/>
        <w:gridCol w:w="896"/>
      </w:tblGrid>
      <w:tr w:rsidR="00A23FA3" w:rsidRPr="00A23FA3" w14:paraId="2B2DD9E6" w14:textId="77777777" w:rsidTr="00711CB5">
        <w:trPr>
          <w:trHeight w:val="447"/>
        </w:trPr>
        <w:tc>
          <w:tcPr>
            <w:tcW w:w="2862" w:type="dxa"/>
            <w:shd w:val="clear" w:color="auto" w:fill="F2F2F2" w:themeFill="background1" w:themeFillShade="F2"/>
          </w:tcPr>
          <w:p w14:paraId="790DF1AE"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Buyer / Seller Name &amp; Country Location (you may circle either Buyer or Seller and put in info.)</w:t>
            </w:r>
          </w:p>
        </w:tc>
        <w:tc>
          <w:tcPr>
            <w:tcW w:w="4926" w:type="dxa"/>
            <w:shd w:val="clear" w:color="auto" w:fill="F2F2F2" w:themeFill="background1" w:themeFillShade="F2"/>
          </w:tcPr>
          <w:p w14:paraId="26FD8A89"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67B87A04"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40BAE867" w14:textId="77777777" w:rsidTr="00711CB5">
        <w:trPr>
          <w:trHeight w:val="460"/>
        </w:trPr>
        <w:tc>
          <w:tcPr>
            <w:tcW w:w="2862" w:type="dxa"/>
            <w:shd w:val="clear" w:color="auto" w:fill="F2F2F2" w:themeFill="background1" w:themeFillShade="F2"/>
          </w:tcPr>
          <w:p w14:paraId="190D1C5B"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Supplier or Manufacturer &amp; Location (if different than “Seller” above)</w:t>
            </w:r>
          </w:p>
        </w:tc>
        <w:tc>
          <w:tcPr>
            <w:tcW w:w="4926" w:type="dxa"/>
            <w:shd w:val="clear" w:color="auto" w:fill="F2F2F2" w:themeFill="background1" w:themeFillShade="F2"/>
          </w:tcPr>
          <w:p w14:paraId="270593B2"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1BFFD5D4"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0C28FB00" w14:textId="77777777" w:rsidTr="00711CB5">
        <w:trPr>
          <w:trHeight w:val="273"/>
        </w:trPr>
        <w:tc>
          <w:tcPr>
            <w:tcW w:w="2862" w:type="dxa"/>
            <w:shd w:val="clear" w:color="auto" w:fill="F2F2F2" w:themeFill="background1" w:themeFillShade="F2"/>
          </w:tcPr>
          <w:p w14:paraId="5D728EB5"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Name of End User &amp; Country Location</w:t>
            </w:r>
          </w:p>
        </w:tc>
        <w:tc>
          <w:tcPr>
            <w:tcW w:w="4926" w:type="dxa"/>
            <w:shd w:val="clear" w:color="auto" w:fill="F2F2F2" w:themeFill="background1" w:themeFillShade="F2"/>
          </w:tcPr>
          <w:p w14:paraId="0ED9A70C"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4EEA4369"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1A147E70" w14:textId="77777777" w:rsidTr="00711CB5">
        <w:trPr>
          <w:trHeight w:val="286"/>
        </w:trPr>
        <w:tc>
          <w:tcPr>
            <w:tcW w:w="2862" w:type="dxa"/>
            <w:shd w:val="clear" w:color="auto" w:fill="F2F2F2" w:themeFill="background1" w:themeFillShade="F2"/>
          </w:tcPr>
          <w:p w14:paraId="1B31D90A"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Number of transactions for the past one year</w:t>
            </w:r>
          </w:p>
        </w:tc>
        <w:tc>
          <w:tcPr>
            <w:tcW w:w="4926" w:type="dxa"/>
            <w:shd w:val="clear" w:color="auto" w:fill="F2F2F2" w:themeFill="background1" w:themeFillShade="F2"/>
          </w:tcPr>
          <w:p w14:paraId="62600449"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18915271"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4F344B2D" w14:textId="77777777" w:rsidTr="00711CB5">
        <w:trPr>
          <w:trHeight w:val="273"/>
        </w:trPr>
        <w:tc>
          <w:tcPr>
            <w:tcW w:w="2862" w:type="dxa"/>
            <w:shd w:val="clear" w:color="auto" w:fill="F2F2F2" w:themeFill="background1" w:themeFillShade="F2"/>
          </w:tcPr>
          <w:p w14:paraId="1F4349CF"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Volume of transactions for the past one year</w:t>
            </w:r>
          </w:p>
        </w:tc>
        <w:tc>
          <w:tcPr>
            <w:tcW w:w="4926" w:type="dxa"/>
            <w:shd w:val="clear" w:color="auto" w:fill="F2F2F2" w:themeFill="background1" w:themeFillShade="F2"/>
          </w:tcPr>
          <w:p w14:paraId="737349BC"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28E0B2B3"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69BF4E60" w14:textId="77777777" w:rsidTr="00711CB5">
        <w:trPr>
          <w:trHeight w:val="982"/>
        </w:trPr>
        <w:tc>
          <w:tcPr>
            <w:tcW w:w="2862" w:type="dxa"/>
            <w:shd w:val="clear" w:color="auto" w:fill="F2F2F2" w:themeFill="background1" w:themeFillShade="F2"/>
          </w:tcPr>
          <w:p w14:paraId="2434E87F"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Identify (through public information, e.g. Google, annual reports, news media etc,) if Customer or its affiliated group companies invest in Iran Petroleum Industry, provides support to the Refined Petroleum Industry, or sells Refined Petroleum to Iran? </w:t>
            </w:r>
          </w:p>
        </w:tc>
        <w:tc>
          <w:tcPr>
            <w:tcW w:w="4926" w:type="dxa"/>
            <w:shd w:val="clear" w:color="auto" w:fill="F2F2F2" w:themeFill="background1" w:themeFillShade="F2"/>
          </w:tcPr>
          <w:p w14:paraId="1CC8203D"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44897E4E"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23D58D87" w14:textId="77777777" w:rsidTr="00711CB5">
        <w:trPr>
          <w:trHeight w:val="622"/>
        </w:trPr>
        <w:tc>
          <w:tcPr>
            <w:tcW w:w="2862" w:type="dxa"/>
            <w:shd w:val="clear" w:color="auto" w:fill="F2F2F2" w:themeFill="background1" w:themeFillShade="F2"/>
          </w:tcPr>
          <w:p w14:paraId="6B2EA31F"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Identify if Customer or its affiliate group of companies conduct business activities with companies or financial institutions on the Sanction List</w:t>
            </w:r>
          </w:p>
        </w:tc>
        <w:tc>
          <w:tcPr>
            <w:tcW w:w="4926" w:type="dxa"/>
            <w:shd w:val="clear" w:color="auto" w:fill="F2F2F2" w:themeFill="background1" w:themeFillShade="F2"/>
          </w:tcPr>
          <w:p w14:paraId="7734CBD4"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3F7C6FB0"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33F8B7DB" w14:textId="77777777" w:rsidTr="00711CB5">
        <w:trPr>
          <w:trHeight w:val="286"/>
        </w:trPr>
        <w:tc>
          <w:tcPr>
            <w:tcW w:w="2862" w:type="dxa"/>
            <w:shd w:val="clear" w:color="auto" w:fill="F2F2F2" w:themeFill="background1" w:themeFillShade="F2"/>
          </w:tcPr>
          <w:p w14:paraId="52A33EAC"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Other additional topics of search</w:t>
            </w:r>
          </w:p>
        </w:tc>
        <w:tc>
          <w:tcPr>
            <w:tcW w:w="4926" w:type="dxa"/>
            <w:shd w:val="clear" w:color="auto" w:fill="F2F2F2" w:themeFill="background1" w:themeFillShade="F2"/>
          </w:tcPr>
          <w:p w14:paraId="5BA82306" w14:textId="77777777" w:rsidR="000514B0" w:rsidRPr="00A23FA3" w:rsidRDefault="000514B0" w:rsidP="00956E09">
            <w:pPr>
              <w:spacing w:beforeLines="20" w:before="62" w:afterLines="20" w:after="62" w:line="200" w:lineRule="exact"/>
              <w:rPr>
                <w:rFonts w:ascii="Calibri" w:hAnsi="Calibri" w:cstheme="minorHAnsi"/>
                <w:sz w:val="18"/>
                <w:szCs w:val="18"/>
              </w:rPr>
            </w:pPr>
          </w:p>
        </w:tc>
        <w:tc>
          <w:tcPr>
            <w:tcW w:w="895" w:type="dxa"/>
            <w:shd w:val="clear" w:color="auto" w:fill="F2F2F2" w:themeFill="background1" w:themeFillShade="F2"/>
          </w:tcPr>
          <w:p w14:paraId="5C549583" w14:textId="77777777" w:rsidR="000514B0" w:rsidRPr="00A23FA3" w:rsidRDefault="000514B0" w:rsidP="00956E09">
            <w:pPr>
              <w:spacing w:beforeLines="20" w:before="62" w:afterLines="20" w:after="62" w:line="200" w:lineRule="exact"/>
              <w:rPr>
                <w:rFonts w:ascii="Calibri" w:hAnsi="Calibri" w:cstheme="minorHAnsi"/>
                <w:sz w:val="18"/>
                <w:szCs w:val="18"/>
              </w:rPr>
            </w:pPr>
          </w:p>
        </w:tc>
      </w:tr>
      <w:tr w:rsidR="00A23FA3" w:rsidRPr="00A23FA3" w14:paraId="3441F93A" w14:textId="77777777" w:rsidTr="00711CB5">
        <w:trPr>
          <w:trHeight w:val="447"/>
        </w:trPr>
        <w:tc>
          <w:tcPr>
            <w:tcW w:w="8684" w:type="dxa"/>
            <w:gridSpan w:val="3"/>
            <w:shd w:val="clear" w:color="auto" w:fill="F2F2F2" w:themeFill="background1" w:themeFillShade="F2"/>
          </w:tcPr>
          <w:p w14:paraId="67B20A4C" w14:textId="77777777" w:rsidR="000514B0" w:rsidRPr="00A23FA3" w:rsidRDefault="000514B0"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Note: This Enhance Due Diligence Form is developed to cover wire transfer activities, trade settlements, loan transactions and credit facilities. The officer in charge is only required to complete those topics of search relevant and applicable to the underlying business activities.</w:t>
            </w:r>
          </w:p>
        </w:tc>
      </w:tr>
    </w:tbl>
    <w:p w14:paraId="6202E3F6" w14:textId="77777777" w:rsidR="000514B0" w:rsidRPr="00A23FA3" w:rsidRDefault="000514B0" w:rsidP="000514B0">
      <w:pPr>
        <w:rPr>
          <w:rFonts w:ascii="Calibri" w:hAnsi="Calibri"/>
        </w:rPr>
      </w:pPr>
    </w:p>
    <w:p w14:paraId="4EA8AA7B" w14:textId="77777777" w:rsidR="00643E11" w:rsidRPr="00A23FA3" w:rsidRDefault="00643E11" w:rsidP="00643E11">
      <w:pPr>
        <w:jc w:val="left"/>
        <w:rPr>
          <w:rFonts w:ascii="Calibri" w:hAnsi="Calibri"/>
        </w:rPr>
      </w:pPr>
      <w:r w:rsidRPr="00A23FA3">
        <w:rPr>
          <w:rFonts w:ascii="Calibri" w:hAnsi="Calibri"/>
        </w:rPr>
        <w:t>Prepared by: _____________________    Ext. ______________    Date: ________________</w:t>
      </w:r>
    </w:p>
    <w:p w14:paraId="37A10C3F" w14:textId="77777777" w:rsidR="00643E11" w:rsidRPr="00A23FA3" w:rsidRDefault="00643E11" w:rsidP="00643E11">
      <w:pPr>
        <w:jc w:val="left"/>
        <w:rPr>
          <w:rFonts w:ascii="Calibri" w:hAnsi="Calibri"/>
        </w:rPr>
      </w:pPr>
    </w:p>
    <w:p w14:paraId="385FA561" w14:textId="77777777" w:rsidR="00643E11" w:rsidRPr="00A23FA3" w:rsidRDefault="00643E11" w:rsidP="00643E11">
      <w:pPr>
        <w:jc w:val="left"/>
        <w:rPr>
          <w:rFonts w:ascii="Calibri" w:hAnsi="Calibri"/>
        </w:rPr>
      </w:pPr>
      <w:r w:rsidRPr="00A23FA3">
        <w:rPr>
          <w:rFonts w:ascii="Calibri" w:hAnsi="Calibri"/>
        </w:rPr>
        <w:t>Reviewed by: _____________________    Ext. ______________    Date: ________________</w:t>
      </w:r>
    </w:p>
    <w:p w14:paraId="48584192" w14:textId="77777777" w:rsidR="00643E11" w:rsidRPr="00A23FA3" w:rsidRDefault="00643E11" w:rsidP="00643E11">
      <w:pPr>
        <w:jc w:val="left"/>
        <w:rPr>
          <w:rFonts w:ascii="Calibri" w:hAnsi="Calibri"/>
        </w:rPr>
      </w:pPr>
    </w:p>
    <w:p w14:paraId="7CD854E1" w14:textId="77777777" w:rsidR="00643E11" w:rsidRPr="00A23FA3" w:rsidRDefault="00643E11" w:rsidP="00643E11">
      <w:pPr>
        <w:jc w:val="left"/>
        <w:rPr>
          <w:rFonts w:ascii="Calibri" w:hAnsi="Calibri"/>
        </w:rPr>
      </w:pPr>
      <w:r w:rsidRPr="00A23FA3">
        <w:rPr>
          <w:rFonts w:ascii="Calibri" w:hAnsi="Calibri"/>
        </w:rPr>
        <w:t>Approved by: Compliance: ___________   Ext. ______________    Date: ________________</w:t>
      </w:r>
    </w:p>
    <w:p w14:paraId="67C2998B" w14:textId="2BB81CA7" w:rsidR="00B72129" w:rsidRPr="00A23FA3" w:rsidRDefault="00B72129">
      <w:pPr>
        <w:widowControl/>
        <w:jc w:val="left"/>
        <w:rPr>
          <w:rFonts w:ascii="Calibri" w:hAnsi="Calibri"/>
        </w:rPr>
      </w:pPr>
      <w:r w:rsidRPr="00A23FA3">
        <w:rPr>
          <w:rFonts w:ascii="Calibri" w:hAnsi="Calibri"/>
        </w:rPr>
        <w:br w:type="page"/>
      </w:r>
    </w:p>
    <w:p w14:paraId="512FEE4F" w14:textId="77777777" w:rsidR="00DC3C30" w:rsidRPr="00A23FA3" w:rsidRDefault="00DC3C30" w:rsidP="00711CB5">
      <w:pPr>
        <w:rPr>
          <w:rFonts w:ascii="Calibri" w:hAnsi="Calibri"/>
        </w:rPr>
      </w:pPr>
    </w:p>
    <w:p w14:paraId="7DACA1E4" w14:textId="65FEFBF1" w:rsidR="00FF7C24" w:rsidRPr="00A23FA3" w:rsidRDefault="00DC3C30">
      <w:pPr>
        <w:pStyle w:val="3"/>
        <w:keepNext w:val="0"/>
        <w:keepLines w:val="0"/>
        <w:spacing w:before="0" w:after="120" w:line="240" w:lineRule="auto"/>
        <w:ind w:left="424"/>
        <w:rPr>
          <w:rFonts w:ascii="Calibri" w:hAnsi="Calibri" w:cstheme="minorHAnsi"/>
        </w:rPr>
        <w:pPrChange w:id="11143" w:author="raye" w:date="2018-07-17T11:55:00Z">
          <w:pPr>
            <w:pStyle w:val="3"/>
            <w:keepNext w:val="0"/>
            <w:keepLines w:val="0"/>
            <w:numPr>
              <w:ilvl w:val="2"/>
              <w:numId w:val="3"/>
            </w:numPr>
            <w:spacing w:before="0" w:after="120" w:line="240" w:lineRule="auto"/>
            <w:ind w:left="709" w:hanging="709"/>
          </w:pPr>
        </w:pPrChange>
      </w:pPr>
      <w:bookmarkStart w:id="11144" w:name="_Toc512250269"/>
      <w:bookmarkStart w:id="11145" w:name="_Toc520840576"/>
      <w:r w:rsidRPr="00A23FA3">
        <w:rPr>
          <w:rFonts w:ascii="Calibri" w:hAnsi="Calibri" w:cstheme="minorHAnsi"/>
        </w:rPr>
        <w:t xml:space="preserve">Form 4: Shipping </w:t>
      </w:r>
      <w:r w:rsidR="006650DD" w:rsidRPr="00A23FA3">
        <w:rPr>
          <w:rFonts w:ascii="Calibri" w:hAnsi="Calibri" w:cstheme="minorHAnsi"/>
        </w:rPr>
        <w:t xml:space="preserve">&amp; Ship Building </w:t>
      </w:r>
      <w:r w:rsidRPr="00A23FA3">
        <w:rPr>
          <w:rFonts w:ascii="Calibri" w:hAnsi="Calibri" w:cstheme="minorHAnsi"/>
        </w:rPr>
        <w:t>(#9)</w:t>
      </w:r>
      <w:bookmarkEnd w:id="11144"/>
      <w:bookmarkEnd w:id="11145"/>
    </w:p>
    <w:p w14:paraId="745E5443" w14:textId="77777777" w:rsidR="00B72129" w:rsidRPr="00A23FA3" w:rsidRDefault="00B72129" w:rsidP="00B72129">
      <w:pPr>
        <w:jc w:val="left"/>
        <w:rPr>
          <w:rFonts w:ascii="Calibri" w:hAnsi="Calibri"/>
        </w:rPr>
      </w:pPr>
      <w:r w:rsidRPr="00A23FA3">
        <w:rPr>
          <w:rFonts w:ascii="Calibri" w:hAnsi="Calibri"/>
        </w:rPr>
        <w:t>To</w:t>
      </w:r>
      <w:r w:rsidRPr="00A23FA3">
        <w:rPr>
          <w:rFonts w:ascii="Calibri" w:hAnsi="Calibri"/>
        </w:rPr>
        <w:t>：</w:t>
      </w:r>
      <w:r w:rsidRPr="00A23FA3">
        <w:rPr>
          <w:rFonts w:ascii="Calibri" w:hAnsi="Calibri"/>
        </w:rPr>
        <w:t xml:space="preserve"> Compliance Dept.</w:t>
      </w:r>
    </w:p>
    <w:p w14:paraId="61D38D44" w14:textId="77777777" w:rsidR="00B72129" w:rsidRPr="00A23FA3" w:rsidRDefault="00B72129" w:rsidP="00B72129">
      <w:pPr>
        <w:jc w:val="left"/>
        <w:rPr>
          <w:rFonts w:ascii="Calibri" w:hAnsi="Calibri"/>
        </w:rPr>
      </w:pPr>
      <w:r w:rsidRPr="00A23FA3">
        <w:rPr>
          <w:rFonts w:ascii="Calibri" w:hAnsi="Calibri"/>
        </w:rPr>
        <w:t>From: Trade Services Dept.</w:t>
      </w:r>
    </w:p>
    <w:p w14:paraId="0BDF5E85" w14:textId="77777777" w:rsidR="00B72129" w:rsidRPr="00A23FA3" w:rsidRDefault="00B72129" w:rsidP="00B72129">
      <w:pPr>
        <w:jc w:val="left"/>
        <w:rPr>
          <w:rFonts w:ascii="Calibri" w:hAnsi="Calibri"/>
        </w:rPr>
      </w:pPr>
      <w:r w:rsidRPr="00A23FA3">
        <w:rPr>
          <w:rFonts w:ascii="Calibri" w:hAnsi="Calibri"/>
        </w:rPr>
        <w:t>TSD Reference________________  Area of Business: ___________  Recorded by: ___________</w:t>
      </w:r>
    </w:p>
    <w:p w14:paraId="1339CE9D" w14:textId="77777777" w:rsidR="00B72129" w:rsidRPr="00A23FA3" w:rsidRDefault="00B72129" w:rsidP="00B72129">
      <w:pPr>
        <w:rPr>
          <w:rFonts w:ascii="Calibri" w:hAnsi="Calibri"/>
        </w:rPr>
      </w:pPr>
    </w:p>
    <w:p w14:paraId="232FB490" w14:textId="77777777" w:rsidR="008300F5" w:rsidRPr="00A23FA3" w:rsidRDefault="008300F5" w:rsidP="008300F5">
      <w:pPr>
        <w:jc w:val="center"/>
        <w:rPr>
          <w:rFonts w:ascii="Calibri" w:hAnsi="Calibri"/>
        </w:rPr>
      </w:pPr>
      <w:r w:rsidRPr="00A23FA3">
        <w:rPr>
          <w:rFonts w:ascii="Calibri" w:hAnsi="Calibri"/>
        </w:rPr>
        <w:t>ENHANCED DUE DILIGENCE(EDD) FOR CUSTOMERR IN SHIPPING &amp; SHIPBUILDING SECTORS</w:t>
      </w:r>
    </w:p>
    <w:p w14:paraId="782EADF5" w14:textId="31D4924E" w:rsidR="008300F5" w:rsidRPr="00A23FA3" w:rsidRDefault="008300F5" w:rsidP="00711CB5">
      <w:pPr>
        <w:jc w:val="center"/>
        <w:rPr>
          <w:rFonts w:ascii="Calibri" w:hAnsi="Calibri"/>
          <w:i/>
        </w:rPr>
      </w:pPr>
      <w:r w:rsidRPr="00A23FA3">
        <w:rPr>
          <w:rFonts w:ascii="Calibri" w:hAnsi="Calibri"/>
          <w:i/>
        </w:rPr>
        <w:t>(This Enhance Due Diligence Form is developed to cover wire transfer activities, trade settlements, loan transactions and credit facilities. The officer in charge is only required to complete those topics of search relevant and applicable to the underlying business activities..)</w:t>
      </w:r>
    </w:p>
    <w:tbl>
      <w:tblPr>
        <w:tblStyle w:val="a9"/>
        <w:tblpPr w:leftFromText="180" w:rightFromText="180" w:vertAnchor="text" w:horzAnchor="margin" w:tblpY="464"/>
        <w:tblW w:w="8540" w:type="dxa"/>
        <w:tblLayout w:type="fixed"/>
        <w:tblLook w:val="04A0" w:firstRow="1" w:lastRow="0" w:firstColumn="1" w:lastColumn="0" w:noHBand="0" w:noVBand="1"/>
      </w:tblPr>
      <w:tblGrid>
        <w:gridCol w:w="3256"/>
        <w:gridCol w:w="4404"/>
        <w:gridCol w:w="880"/>
      </w:tblGrid>
      <w:tr w:rsidR="00A23FA3" w:rsidRPr="00A23FA3" w14:paraId="51A9BA1C" w14:textId="77777777" w:rsidTr="00711CB5">
        <w:trPr>
          <w:trHeight w:val="257"/>
        </w:trPr>
        <w:tc>
          <w:tcPr>
            <w:tcW w:w="3256" w:type="dxa"/>
            <w:shd w:val="clear" w:color="auto" w:fill="F2F2F2" w:themeFill="background1" w:themeFillShade="F2"/>
          </w:tcPr>
          <w:p w14:paraId="459900F3"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Topics of Search</w:t>
            </w:r>
          </w:p>
        </w:tc>
        <w:tc>
          <w:tcPr>
            <w:tcW w:w="4404" w:type="dxa"/>
            <w:shd w:val="clear" w:color="auto" w:fill="F2F2F2" w:themeFill="background1" w:themeFillShade="F2"/>
          </w:tcPr>
          <w:p w14:paraId="19C636A2"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Information obtained</w:t>
            </w:r>
          </w:p>
        </w:tc>
        <w:tc>
          <w:tcPr>
            <w:tcW w:w="880" w:type="dxa"/>
            <w:tcBorders>
              <w:top w:val="single" w:sz="4" w:space="0" w:color="auto"/>
            </w:tcBorders>
            <w:shd w:val="clear" w:color="auto" w:fill="F2F2F2" w:themeFill="background1" w:themeFillShade="F2"/>
          </w:tcPr>
          <w:p w14:paraId="642A9BD9"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Remarks(if any)</w:t>
            </w:r>
          </w:p>
        </w:tc>
      </w:tr>
      <w:tr w:rsidR="00A23FA3" w:rsidRPr="00A23FA3" w14:paraId="0889D33F" w14:textId="77777777" w:rsidTr="00711CB5">
        <w:trPr>
          <w:trHeight w:val="269"/>
        </w:trPr>
        <w:tc>
          <w:tcPr>
            <w:tcW w:w="3256" w:type="dxa"/>
            <w:shd w:val="clear" w:color="auto" w:fill="F2F2F2" w:themeFill="background1" w:themeFillShade="F2"/>
          </w:tcPr>
          <w:p w14:paraId="77559BAF"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EDD Party NAME and ADDRESS</w:t>
            </w:r>
          </w:p>
        </w:tc>
        <w:tc>
          <w:tcPr>
            <w:tcW w:w="4404" w:type="dxa"/>
            <w:shd w:val="clear" w:color="auto" w:fill="F2F2F2" w:themeFill="background1" w:themeFillShade="F2"/>
          </w:tcPr>
          <w:p w14:paraId="2A428EC6"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566C01B1"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3DB962F1" w14:textId="77777777" w:rsidTr="00711CB5">
        <w:trPr>
          <w:trHeight w:val="257"/>
        </w:trPr>
        <w:tc>
          <w:tcPr>
            <w:tcW w:w="3256" w:type="dxa"/>
            <w:shd w:val="clear" w:color="auto" w:fill="F2F2F2" w:themeFill="background1" w:themeFillShade="F2"/>
          </w:tcPr>
          <w:p w14:paraId="2A79D99A"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EDD Party’s Affiliated Group of Companies (if any)</w:t>
            </w:r>
          </w:p>
        </w:tc>
        <w:tc>
          <w:tcPr>
            <w:tcW w:w="4404" w:type="dxa"/>
            <w:shd w:val="clear" w:color="auto" w:fill="F2F2F2" w:themeFill="background1" w:themeFillShade="F2"/>
          </w:tcPr>
          <w:p w14:paraId="1F9DA7E3"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7E3E791E"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3B6A86D5" w14:textId="77777777" w:rsidTr="00711CB5">
        <w:trPr>
          <w:trHeight w:val="269"/>
        </w:trPr>
        <w:tc>
          <w:tcPr>
            <w:tcW w:w="3256" w:type="dxa"/>
            <w:shd w:val="clear" w:color="auto" w:fill="F2F2F2" w:themeFill="background1" w:themeFillShade="F2"/>
          </w:tcPr>
          <w:p w14:paraId="0C1598E3"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Country of Domicile of EDD Party’s Head Office (if any)</w:t>
            </w:r>
          </w:p>
        </w:tc>
        <w:tc>
          <w:tcPr>
            <w:tcW w:w="4404" w:type="dxa"/>
            <w:shd w:val="clear" w:color="auto" w:fill="F2F2F2" w:themeFill="background1" w:themeFillShade="F2"/>
          </w:tcPr>
          <w:p w14:paraId="3396EE12"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4037E575"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07B28E63" w14:textId="77777777" w:rsidTr="00711CB5">
        <w:trPr>
          <w:trHeight w:val="257"/>
        </w:trPr>
        <w:tc>
          <w:tcPr>
            <w:tcW w:w="3256" w:type="dxa"/>
            <w:shd w:val="clear" w:color="auto" w:fill="F2F2F2" w:themeFill="background1" w:themeFillShade="F2"/>
          </w:tcPr>
          <w:p w14:paraId="00C35E3E"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4404" w:type="dxa"/>
            <w:shd w:val="clear" w:color="auto" w:fill="F2F2F2" w:themeFill="background1" w:themeFillShade="F2"/>
          </w:tcPr>
          <w:p w14:paraId="6203213A"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2D1E8A76"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2B827DFD" w14:textId="77777777" w:rsidTr="00711CB5">
        <w:trPr>
          <w:trHeight w:val="433"/>
        </w:trPr>
        <w:tc>
          <w:tcPr>
            <w:tcW w:w="3256" w:type="dxa"/>
            <w:shd w:val="clear" w:color="auto" w:fill="F2F2F2" w:themeFill="background1" w:themeFillShade="F2"/>
          </w:tcPr>
          <w:p w14:paraId="680D244F"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Types of the transaction </w:t>
            </w:r>
            <w:r w:rsidRPr="00A23FA3">
              <w:rPr>
                <w:rFonts w:ascii="Calibri" w:hAnsi="Calibri" w:cstheme="minorHAnsi"/>
                <w:sz w:val="18"/>
                <w:szCs w:val="18"/>
              </w:rPr>
              <w:t>（</w:t>
            </w:r>
            <w:r w:rsidRPr="00A23FA3">
              <w:rPr>
                <w:rFonts w:ascii="Calibri" w:hAnsi="Calibri" w:cstheme="minorHAnsi"/>
                <w:sz w:val="18"/>
                <w:szCs w:val="18"/>
              </w:rPr>
              <w:t>e.g. Account Opening; Trade Finance; Trade Services; Loans / Credit facility</w:t>
            </w:r>
            <w:r w:rsidRPr="00A23FA3">
              <w:rPr>
                <w:rFonts w:ascii="Calibri" w:hAnsi="Calibri" w:cstheme="minorHAnsi"/>
                <w:sz w:val="18"/>
                <w:szCs w:val="18"/>
              </w:rPr>
              <w:t>）</w:t>
            </w:r>
          </w:p>
        </w:tc>
        <w:tc>
          <w:tcPr>
            <w:tcW w:w="4404" w:type="dxa"/>
            <w:shd w:val="clear" w:color="auto" w:fill="F2F2F2" w:themeFill="background1" w:themeFillShade="F2"/>
          </w:tcPr>
          <w:p w14:paraId="5B36DB51"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62888C7D"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503288AD" w14:textId="77777777" w:rsidTr="00711CB5">
        <w:trPr>
          <w:trHeight w:val="257"/>
        </w:trPr>
        <w:tc>
          <w:tcPr>
            <w:tcW w:w="3256" w:type="dxa"/>
            <w:shd w:val="clear" w:color="auto" w:fill="F2F2F2" w:themeFill="background1" w:themeFillShade="F2"/>
          </w:tcPr>
          <w:p w14:paraId="48281FF0"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Purpose of the transaction</w:t>
            </w:r>
          </w:p>
        </w:tc>
        <w:tc>
          <w:tcPr>
            <w:tcW w:w="4404" w:type="dxa"/>
            <w:shd w:val="clear" w:color="auto" w:fill="F2F2F2" w:themeFill="background1" w:themeFillShade="F2"/>
          </w:tcPr>
          <w:p w14:paraId="465E0989"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20A0B453"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27929775" w14:textId="77777777" w:rsidTr="00711CB5">
        <w:trPr>
          <w:trHeight w:val="420"/>
        </w:trPr>
        <w:tc>
          <w:tcPr>
            <w:tcW w:w="3256" w:type="dxa"/>
            <w:shd w:val="clear" w:color="auto" w:fill="F2F2F2" w:themeFill="background1" w:themeFillShade="F2"/>
          </w:tcPr>
          <w:p w14:paraId="3DB23B5A"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 xml:space="preserve">Does the Transaction involve the investment in the Iranian Shipping and Shipbuilding Industry? </w:t>
            </w:r>
          </w:p>
        </w:tc>
        <w:tc>
          <w:tcPr>
            <w:tcW w:w="4404" w:type="dxa"/>
            <w:shd w:val="clear" w:color="auto" w:fill="F2F2F2" w:themeFill="background1" w:themeFillShade="F2"/>
          </w:tcPr>
          <w:p w14:paraId="799BB1C0"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64FF0C95"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08912897" w14:textId="77777777" w:rsidTr="00711CB5">
        <w:trPr>
          <w:trHeight w:val="433"/>
        </w:trPr>
        <w:tc>
          <w:tcPr>
            <w:tcW w:w="3256" w:type="dxa"/>
            <w:shd w:val="clear" w:color="auto" w:fill="F2F2F2" w:themeFill="background1" w:themeFillShade="F2"/>
          </w:tcPr>
          <w:p w14:paraId="3DC9297D"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Does the Transaction support the development of Iranian Shipping and Shipbuilding Industry?</w:t>
            </w:r>
          </w:p>
        </w:tc>
        <w:tc>
          <w:tcPr>
            <w:tcW w:w="4404" w:type="dxa"/>
            <w:shd w:val="clear" w:color="auto" w:fill="F2F2F2" w:themeFill="background1" w:themeFillShade="F2"/>
          </w:tcPr>
          <w:p w14:paraId="69496CE9"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40E411F1"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16265D01" w14:textId="77777777" w:rsidTr="00711CB5">
        <w:trPr>
          <w:trHeight w:val="420"/>
        </w:trPr>
        <w:tc>
          <w:tcPr>
            <w:tcW w:w="3256" w:type="dxa"/>
            <w:shd w:val="clear" w:color="auto" w:fill="F2F2F2" w:themeFill="background1" w:themeFillShade="F2"/>
          </w:tcPr>
          <w:p w14:paraId="43CEDAC2"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Does the Transaction involve the sale of Shipping Services and/or Shipbuilding Services to Iran?</w:t>
            </w:r>
          </w:p>
        </w:tc>
        <w:tc>
          <w:tcPr>
            <w:tcW w:w="4404" w:type="dxa"/>
            <w:shd w:val="clear" w:color="auto" w:fill="F2F2F2" w:themeFill="background1" w:themeFillShade="F2"/>
          </w:tcPr>
          <w:p w14:paraId="71AB1D44"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4C8E9CE8"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5F1D4BFE" w14:textId="77777777" w:rsidTr="00711CB5">
        <w:trPr>
          <w:trHeight w:val="433"/>
        </w:trPr>
        <w:tc>
          <w:tcPr>
            <w:tcW w:w="3256" w:type="dxa"/>
            <w:shd w:val="clear" w:color="auto" w:fill="F2F2F2" w:themeFill="background1" w:themeFillShade="F2"/>
          </w:tcPr>
          <w:p w14:paraId="58CAB858"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Amount of the transaction (e.g. Amount of Deposits, Loan Amount, Trade Settlement Amount etc.)</w:t>
            </w:r>
          </w:p>
        </w:tc>
        <w:tc>
          <w:tcPr>
            <w:tcW w:w="4404" w:type="dxa"/>
            <w:shd w:val="clear" w:color="auto" w:fill="F2F2F2" w:themeFill="background1" w:themeFillShade="F2"/>
          </w:tcPr>
          <w:p w14:paraId="740EDEA8"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7980D94D"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r w:rsidR="00A23FA3" w:rsidRPr="00A23FA3" w14:paraId="2F2F262E" w14:textId="77777777" w:rsidTr="00711CB5">
        <w:trPr>
          <w:trHeight w:val="257"/>
        </w:trPr>
        <w:tc>
          <w:tcPr>
            <w:tcW w:w="3256" w:type="dxa"/>
            <w:shd w:val="clear" w:color="auto" w:fill="F2F2F2" w:themeFill="background1" w:themeFillShade="F2"/>
          </w:tcPr>
          <w:p w14:paraId="01F93435" w14:textId="77777777" w:rsidR="008300F5" w:rsidRPr="00A23FA3" w:rsidRDefault="008300F5"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Description of Goods</w:t>
            </w:r>
          </w:p>
        </w:tc>
        <w:tc>
          <w:tcPr>
            <w:tcW w:w="4404" w:type="dxa"/>
            <w:shd w:val="clear" w:color="auto" w:fill="F2F2F2" w:themeFill="background1" w:themeFillShade="F2"/>
          </w:tcPr>
          <w:p w14:paraId="50547C11" w14:textId="77777777" w:rsidR="008300F5" w:rsidRPr="00A23FA3" w:rsidRDefault="008300F5" w:rsidP="00956E09">
            <w:pPr>
              <w:spacing w:beforeLines="20" w:before="62" w:afterLines="20" w:after="62" w:line="200" w:lineRule="exact"/>
              <w:rPr>
                <w:rFonts w:ascii="Calibri" w:hAnsi="Calibri" w:cstheme="minorHAnsi"/>
                <w:sz w:val="18"/>
                <w:szCs w:val="18"/>
              </w:rPr>
            </w:pPr>
          </w:p>
        </w:tc>
        <w:tc>
          <w:tcPr>
            <w:tcW w:w="880" w:type="dxa"/>
            <w:shd w:val="clear" w:color="auto" w:fill="F2F2F2" w:themeFill="background1" w:themeFillShade="F2"/>
          </w:tcPr>
          <w:p w14:paraId="54287577" w14:textId="77777777" w:rsidR="008300F5" w:rsidRPr="00A23FA3" w:rsidRDefault="008300F5" w:rsidP="00956E09">
            <w:pPr>
              <w:spacing w:beforeLines="20" w:before="62" w:afterLines="20" w:after="62" w:line="200" w:lineRule="exact"/>
              <w:rPr>
                <w:rFonts w:ascii="Calibri" w:hAnsi="Calibri" w:cstheme="minorHAnsi"/>
                <w:sz w:val="18"/>
                <w:szCs w:val="18"/>
              </w:rPr>
            </w:pPr>
          </w:p>
        </w:tc>
      </w:tr>
    </w:tbl>
    <w:p w14:paraId="0DC2A5BC" w14:textId="77777777" w:rsidR="00B72129" w:rsidRPr="00A23FA3" w:rsidRDefault="00B72129" w:rsidP="00711CB5">
      <w:pPr>
        <w:rPr>
          <w:rFonts w:ascii="Calibri" w:hAnsi="Calibri"/>
        </w:rPr>
      </w:pPr>
    </w:p>
    <w:p w14:paraId="6BEC74BE" w14:textId="69478DF0" w:rsidR="008300F5" w:rsidRPr="00A23FA3" w:rsidRDefault="008300F5">
      <w:pPr>
        <w:widowControl/>
        <w:jc w:val="left"/>
        <w:rPr>
          <w:rFonts w:ascii="Calibri" w:hAnsi="Calibri" w:cstheme="minorHAnsi"/>
          <w:b/>
          <w:sz w:val="36"/>
        </w:rPr>
      </w:pPr>
      <w:r w:rsidRPr="00A23FA3">
        <w:rPr>
          <w:rFonts w:ascii="Calibri" w:hAnsi="Calibri" w:cstheme="minorHAnsi"/>
          <w:b/>
        </w:rPr>
        <w:br w:type="page"/>
      </w:r>
    </w:p>
    <w:tbl>
      <w:tblPr>
        <w:tblStyle w:val="a9"/>
        <w:tblpPr w:leftFromText="180" w:rightFromText="180" w:vertAnchor="text" w:horzAnchor="margin" w:tblpY="-1"/>
        <w:tblW w:w="8496" w:type="dxa"/>
        <w:tblLayout w:type="fixed"/>
        <w:tblLook w:val="04A0" w:firstRow="1" w:lastRow="0" w:firstColumn="1" w:lastColumn="0" w:noHBand="0" w:noVBand="1"/>
      </w:tblPr>
      <w:tblGrid>
        <w:gridCol w:w="2801"/>
        <w:gridCol w:w="4820"/>
        <w:gridCol w:w="875"/>
      </w:tblGrid>
      <w:tr w:rsidR="00A23FA3" w:rsidRPr="00A23FA3" w14:paraId="2A4E0F9E" w14:textId="77777777" w:rsidTr="00C011BB">
        <w:trPr>
          <w:trHeight w:val="266"/>
        </w:trPr>
        <w:tc>
          <w:tcPr>
            <w:tcW w:w="2801" w:type="dxa"/>
            <w:shd w:val="clear" w:color="auto" w:fill="F2F2F2" w:themeFill="background1" w:themeFillShade="F2"/>
          </w:tcPr>
          <w:p w14:paraId="05CADBCA"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lastRenderedPageBreak/>
              <w:t>Country of Origin</w:t>
            </w:r>
          </w:p>
        </w:tc>
        <w:tc>
          <w:tcPr>
            <w:tcW w:w="4820" w:type="dxa"/>
            <w:shd w:val="clear" w:color="auto" w:fill="F2F2F2" w:themeFill="background1" w:themeFillShade="F2"/>
          </w:tcPr>
          <w:p w14:paraId="525E963E"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11B6BBC4"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3A4D2A63" w14:textId="77777777" w:rsidTr="00C011BB">
        <w:trPr>
          <w:trHeight w:val="278"/>
        </w:trPr>
        <w:tc>
          <w:tcPr>
            <w:tcW w:w="2801" w:type="dxa"/>
            <w:shd w:val="clear" w:color="auto" w:fill="F2F2F2" w:themeFill="background1" w:themeFillShade="F2"/>
          </w:tcPr>
          <w:p w14:paraId="0FB9E9D5"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and Country of Loading</w:t>
            </w:r>
          </w:p>
        </w:tc>
        <w:tc>
          <w:tcPr>
            <w:tcW w:w="4820" w:type="dxa"/>
            <w:shd w:val="clear" w:color="auto" w:fill="F2F2F2" w:themeFill="background1" w:themeFillShade="F2"/>
          </w:tcPr>
          <w:p w14:paraId="6A4C4427"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0ADF79B7"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35819940" w14:textId="77777777" w:rsidTr="00C011BB">
        <w:trPr>
          <w:trHeight w:val="266"/>
        </w:trPr>
        <w:tc>
          <w:tcPr>
            <w:tcW w:w="2801" w:type="dxa"/>
            <w:shd w:val="clear" w:color="auto" w:fill="F2F2F2" w:themeFill="background1" w:themeFillShade="F2"/>
          </w:tcPr>
          <w:p w14:paraId="3D5FE7B0"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Port and Country of discharge</w:t>
            </w:r>
          </w:p>
        </w:tc>
        <w:tc>
          <w:tcPr>
            <w:tcW w:w="4820" w:type="dxa"/>
            <w:shd w:val="clear" w:color="auto" w:fill="F2F2F2" w:themeFill="background1" w:themeFillShade="F2"/>
          </w:tcPr>
          <w:p w14:paraId="23482EF8"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233EA661"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4E2964AF" w14:textId="77777777" w:rsidTr="00C011BB">
        <w:trPr>
          <w:trHeight w:val="278"/>
        </w:trPr>
        <w:tc>
          <w:tcPr>
            <w:tcW w:w="2801" w:type="dxa"/>
            <w:shd w:val="clear" w:color="auto" w:fill="F2F2F2" w:themeFill="background1" w:themeFillShade="F2"/>
          </w:tcPr>
          <w:p w14:paraId="47E10710"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Final destination (Please also show country name)</w:t>
            </w:r>
          </w:p>
        </w:tc>
        <w:tc>
          <w:tcPr>
            <w:tcW w:w="4820" w:type="dxa"/>
            <w:shd w:val="clear" w:color="auto" w:fill="F2F2F2" w:themeFill="background1" w:themeFillShade="F2"/>
          </w:tcPr>
          <w:p w14:paraId="1ED8D059"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7EBDB082"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3DDEDE7F" w14:textId="77777777" w:rsidTr="00C011BB">
        <w:trPr>
          <w:trHeight w:val="436"/>
        </w:trPr>
        <w:tc>
          <w:tcPr>
            <w:tcW w:w="2801" w:type="dxa"/>
            <w:shd w:val="clear" w:color="auto" w:fill="F2F2F2" w:themeFill="background1" w:themeFillShade="F2"/>
          </w:tcPr>
          <w:p w14:paraId="25087859"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Buyer / Seller Name &amp; Country Location (you may circle either Buyer or Seller and put in info.)</w:t>
            </w:r>
          </w:p>
        </w:tc>
        <w:tc>
          <w:tcPr>
            <w:tcW w:w="4820" w:type="dxa"/>
            <w:shd w:val="clear" w:color="auto" w:fill="F2F2F2" w:themeFill="background1" w:themeFillShade="F2"/>
          </w:tcPr>
          <w:p w14:paraId="50FDC1F4"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32067C64"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6E6107CC" w14:textId="77777777" w:rsidTr="00C011BB">
        <w:trPr>
          <w:trHeight w:val="449"/>
        </w:trPr>
        <w:tc>
          <w:tcPr>
            <w:tcW w:w="2801" w:type="dxa"/>
            <w:shd w:val="clear" w:color="auto" w:fill="F2F2F2" w:themeFill="background1" w:themeFillShade="F2"/>
          </w:tcPr>
          <w:p w14:paraId="2A0A83A2"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Supplier or Manufacture &amp; Location (if different than “Seller” above)</w:t>
            </w:r>
          </w:p>
        </w:tc>
        <w:tc>
          <w:tcPr>
            <w:tcW w:w="4820" w:type="dxa"/>
            <w:shd w:val="clear" w:color="auto" w:fill="F2F2F2" w:themeFill="background1" w:themeFillShade="F2"/>
          </w:tcPr>
          <w:p w14:paraId="70689AFE"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780EE480"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0A69DEFD" w14:textId="77777777" w:rsidTr="00C011BB">
        <w:trPr>
          <w:trHeight w:val="775"/>
        </w:trPr>
        <w:tc>
          <w:tcPr>
            <w:tcW w:w="2801" w:type="dxa"/>
            <w:shd w:val="clear" w:color="auto" w:fill="F2F2F2" w:themeFill="background1" w:themeFillShade="F2"/>
          </w:tcPr>
          <w:p w14:paraId="1B74FC59"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Identify (through public information, e.g. Google, annual reports, news media etc, ) if Customer or its affiliate group companies invest in or does business with the Iranian Shipping or Shipbuilding Industry?</w:t>
            </w:r>
          </w:p>
        </w:tc>
        <w:tc>
          <w:tcPr>
            <w:tcW w:w="4820" w:type="dxa"/>
            <w:shd w:val="clear" w:color="auto" w:fill="F2F2F2" w:themeFill="background1" w:themeFillShade="F2"/>
          </w:tcPr>
          <w:p w14:paraId="720190B6"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411980AA"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3BFC7DB2" w14:textId="77777777" w:rsidTr="00C011BB">
        <w:trPr>
          <w:trHeight w:val="618"/>
        </w:trPr>
        <w:tc>
          <w:tcPr>
            <w:tcW w:w="2801" w:type="dxa"/>
            <w:shd w:val="clear" w:color="auto" w:fill="F2F2F2" w:themeFill="background1" w:themeFillShade="F2"/>
          </w:tcPr>
          <w:p w14:paraId="1A9C5299"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Identify if Customer or its affiliated group of companies conduct business activities with companies or financial institution on the Sanction List</w:t>
            </w:r>
          </w:p>
        </w:tc>
        <w:tc>
          <w:tcPr>
            <w:tcW w:w="4820" w:type="dxa"/>
            <w:shd w:val="clear" w:color="auto" w:fill="F2F2F2" w:themeFill="background1" w:themeFillShade="F2"/>
          </w:tcPr>
          <w:p w14:paraId="7A198461"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3FF88469"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r w:rsidR="00A23FA3" w:rsidRPr="00A23FA3" w14:paraId="537B60EB" w14:textId="77777777" w:rsidTr="00C011BB">
        <w:trPr>
          <w:trHeight w:val="266"/>
        </w:trPr>
        <w:tc>
          <w:tcPr>
            <w:tcW w:w="2801" w:type="dxa"/>
            <w:shd w:val="clear" w:color="auto" w:fill="F2F2F2" w:themeFill="background1" w:themeFillShade="F2"/>
          </w:tcPr>
          <w:p w14:paraId="606EEF6D" w14:textId="77777777" w:rsidR="00C011BB" w:rsidRPr="00A23FA3" w:rsidRDefault="00C011BB" w:rsidP="00956E09">
            <w:pPr>
              <w:spacing w:beforeLines="20" w:before="62" w:afterLines="20" w:after="62" w:line="200" w:lineRule="exact"/>
              <w:rPr>
                <w:rFonts w:ascii="Calibri" w:hAnsi="Calibri" w:cstheme="minorHAnsi"/>
                <w:sz w:val="18"/>
                <w:szCs w:val="18"/>
              </w:rPr>
            </w:pPr>
            <w:r w:rsidRPr="00A23FA3">
              <w:rPr>
                <w:rFonts w:ascii="Calibri" w:hAnsi="Calibri" w:cstheme="minorHAnsi"/>
                <w:sz w:val="18"/>
                <w:szCs w:val="18"/>
              </w:rPr>
              <w:t>Other additional topics of search</w:t>
            </w:r>
          </w:p>
        </w:tc>
        <w:tc>
          <w:tcPr>
            <w:tcW w:w="4820" w:type="dxa"/>
            <w:shd w:val="clear" w:color="auto" w:fill="F2F2F2" w:themeFill="background1" w:themeFillShade="F2"/>
          </w:tcPr>
          <w:p w14:paraId="1AE419AB" w14:textId="77777777" w:rsidR="00C011BB" w:rsidRPr="00A23FA3" w:rsidRDefault="00C011BB" w:rsidP="00956E09">
            <w:pPr>
              <w:spacing w:beforeLines="20" w:before="62" w:afterLines="20" w:after="62" w:line="200" w:lineRule="exact"/>
              <w:rPr>
                <w:rFonts w:ascii="Calibri" w:hAnsi="Calibri" w:cstheme="minorHAnsi"/>
                <w:sz w:val="18"/>
                <w:szCs w:val="18"/>
              </w:rPr>
            </w:pPr>
          </w:p>
        </w:tc>
        <w:tc>
          <w:tcPr>
            <w:tcW w:w="875" w:type="dxa"/>
            <w:shd w:val="clear" w:color="auto" w:fill="F2F2F2" w:themeFill="background1" w:themeFillShade="F2"/>
          </w:tcPr>
          <w:p w14:paraId="3BB96C45" w14:textId="77777777" w:rsidR="00C011BB" w:rsidRPr="00A23FA3" w:rsidRDefault="00C011BB" w:rsidP="00956E09">
            <w:pPr>
              <w:spacing w:beforeLines="20" w:before="62" w:afterLines="20" w:after="62" w:line="200" w:lineRule="exact"/>
              <w:rPr>
                <w:rFonts w:ascii="Calibri" w:hAnsi="Calibri" w:cstheme="minorHAnsi"/>
                <w:sz w:val="18"/>
                <w:szCs w:val="18"/>
              </w:rPr>
            </w:pPr>
          </w:p>
        </w:tc>
      </w:tr>
    </w:tbl>
    <w:p w14:paraId="561D1B98" w14:textId="77777777" w:rsidR="00C011BB" w:rsidRPr="00A23FA3" w:rsidRDefault="00C011BB" w:rsidP="00C011BB">
      <w:pPr>
        <w:jc w:val="left"/>
        <w:rPr>
          <w:rFonts w:ascii="Calibri" w:hAnsi="Calibri"/>
        </w:rPr>
      </w:pPr>
    </w:p>
    <w:p w14:paraId="1A0D1393" w14:textId="24FE9815" w:rsidR="00C011BB" w:rsidRPr="00A23FA3" w:rsidRDefault="00C011BB" w:rsidP="00C011BB">
      <w:pPr>
        <w:jc w:val="left"/>
        <w:rPr>
          <w:rFonts w:ascii="Calibri" w:hAnsi="Calibri"/>
        </w:rPr>
      </w:pPr>
      <w:r w:rsidRPr="00A23FA3">
        <w:rPr>
          <w:rFonts w:ascii="Calibri" w:hAnsi="Calibri"/>
        </w:rPr>
        <w:t>Prepared by: _____________________    Ext. ______________    Date: ________________</w:t>
      </w:r>
    </w:p>
    <w:p w14:paraId="02B4B2D1" w14:textId="77777777" w:rsidR="00C011BB" w:rsidRPr="00A23FA3" w:rsidRDefault="00C011BB" w:rsidP="00C011BB">
      <w:pPr>
        <w:jc w:val="left"/>
        <w:rPr>
          <w:rFonts w:ascii="Calibri" w:hAnsi="Calibri"/>
        </w:rPr>
      </w:pPr>
    </w:p>
    <w:p w14:paraId="693CA92E" w14:textId="77777777" w:rsidR="00C011BB" w:rsidRPr="00A23FA3" w:rsidRDefault="00C011BB" w:rsidP="00C011BB">
      <w:pPr>
        <w:jc w:val="left"/>
        <w:rPr>
          <w:rFonts w:ascii="Calibri" w:hAnsi="Calibri"/>
        </w:rPr>
      </w:pPr>
      <w:r w:rsidRPr="00A23FA3">
        <w:rPr>
          <w:rFonts w:ascii="Calibri" w:hAnsi="Calibri"/>
        </w:rPr>
        <w:t>Reviewed by: _____________________    Ext. ______________    Date: ________________</w:t>
      </w:r>
    </w:p>
    <w:p w14:paraId="57333ED3" w14:textId="77777777" w:rsidR="00C011BB" w:rsidRPr="00A23FA3" w:rsidRDefault="00C011BB" w:rsidP="00C011BB">
      <w:pPr>
        <w:jc w:val="left"/>
        <w:rPr>
          <w:rFonts w:ascii="Calibri" w:hAnsi="Calibri"/>
        </w:rPr>
      </w:pPr>
    </w:p>
    <w:p w14:paraId="63FE11D2" w14:textId="0B73758E" w:rsidR="00C011BB" w:rsidRPr="00A23FA3" w:rsidRDefault="00C011BB" w:rsidP="00C011BB">
      <w:pPr>
        <w:jc w:val="left"/>
        <w:rPr>
          <w:ins w:id="11146" w:author="raye" w:date="2018-07-17T11:10:00Z"/>
          <w:rFonts w:ascii="Calibri" w:hAnsi="Calibri"/>
        </w:rPr>
      </w:pPr>
      <w:r w:rsidRPr="00A23FA3">
        <w:rPr>
          <w:rFonts w:ascii="Calibri" w:hAnsi="Calibri"/>
        </w:rPr>
        <w:t>Approved by: Compliance: ___________   Ext. ______________    Date: ________________</w:t>
      </w:r>
    </w:p>
    <w:p w14:paraId="67717A56" w14:textId="7835CF60" w:rsidR="001C0559" w:rsidRPr="00A23FA3" w:rsidRDefault="001C0559" w:rsidP="00C011BB">
      <w:pPr>
        <w:jc w:val="left"/>
        <w:rPr>
          <w:ins w:id="11147" w:author="raye" w:date="2018-07-17T11:10:00Z"/>
          <w:rFonts w:ascii="Calibri" w:hAnsi="Calibri"/>
        </w:rPr>
      </w:pPr>
    </w:p>
    <w:p w14:paraId="63630CAF" w14:textId="193A09DC" w:rsidR="001C0559" w:rsidRPr="00A23FA3" w:rsidRDefault="001C0559" w:rsidP="00121D98">
      <w:pPr>
        <w:pStyle w:val="215"/>
        <w:rPr>
          <w:ins w:id="11148" w:author="raye" w:date="2018-07-17T11:10:00Z"/>
          <w:rFonts w:ascii="Times New Roman" w:hAnsi="Times New Roman" w:cs="Times New Roman"/>
          <w:sz w:val="24"/>
          <w:szCs w:val="24"/>
        </w:rPr>
      </w:pPr>
      <w:bookmarkStart w:id="11149" w:name="_Toc402968022"/>
      <w:bookmarkStart w:id="11150" w:name="_Toc520840577"/>
      <w:ins w:id="11151" w:author="raye" w:date="2018-07-17T11:10:00Z">
        <w:r w:rsidRPr="00A23FA3">
          <w:rPr>
            <w:rFonts w:ascii="Times New Roman" w:hAnsi="Times New Roman" w:cs="Times New Roman"/>
            <w:sz w:val="24"/>
            <w:szCs w:val="24"/>
          </w:rPr>
          <w:t>3.</w:t>
        </w:r>
        <w:r w:rsidRPr="00A23FA3">
          <w:rPr>
            <w:rFonts w:ascii="Times New Roman" w:hAnsi="Times New Roman" w:cs="Times New Roman" w:hint="eastAsia"/>
            <w:sz w:val="24"/>
            <w:szCs w:val="24"/>
          </w:rPr>
          <w:t>7</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 xml:space="preserve"> Regulatory requirements</w:t>
        </w:r>
        <w:bookmarkEnd w:id="11149"/>
        <w:bookmarkEnd w:id="11150"/>
        <w:r w:rsidRPr="00A23FA3">
          <w:rPr>
            <w:rFonts w:ascii="Times New Roman" w:hAnsi="Times New Roman" w:cs="Times New Roman"/>
            <w:sz w:val="24"/>
            <w:szCs w:val="24"/>
          </w:rPr>
          <w:t xml:space="preserve">  </w:t>
        </w:r>
      </w:ins>
    </w:p>
    <w:p w14:paraId="43619FE5" w14:textId="2B4A0701" w:rsidR="001C0559" w:rsidRPr="00A23FA3" w:rsidRDefault="000D49EE" w:rsidP="000D49EE">
      <w:pPr>
        <w:pStyle w:val="a0"/>
        <w:numPr>
          <w:ilvl w:val="0"/>
          <w:numId w:val="254"/>
        </w:numPr>
        <w:ind w:firstLineChars="0"/>
        <w:jc w:val="left"/>
        <w:rPr>
          <w:rFonts w:ascii="Calibri" w:hAnsi="Calibri"/>
        </w:rPr>
      </w:pPr>
      <w:r w:rsidRPr="00A23FA3">
        <w:rPr>
          <w:rFonts w:ascii="Calibri" w:hAnsi="Calibri"/>
        </w:rPr>
        <w:t>N/A</w:t>
      </w:r>
    </w:p>
    <w:p w14:paraId="383F57AB" w14:textId="54488A07" w:rsidR="001C0559" w:rsidRPr="00A23FA3" w:rsidRDefault="001C0559" w:rsidP="001C0559">
      <w:pPr>
        <w:pStyle w:val="215"/>
        <w:rPr>
          <w:ins w:id="11152" w:author="raye" w:date="2018-07-17T11:10:00Z"/>
          <w:rFonts w:ascii="Times New Roman" w:hAnsi="Times New Roman" w:cs="Times New Roman"/>
          <w:sz w:val="24"/>
          <w:szCs w:val="24"/>
        </w:rPr>
      </w:pPr>
      <w:bookmarkStart w:id="11153" w:name="_Toc353812114"/>
      <w:bookmarkStart w:id="11154" w:name="_Toc402968023"/>
      <w:bookmarkStart w:id="11155" w:name="_Toc520840578"/>
      <w:ins w:id="11156" w:author="raye" w:date="2018-07-17T11:10:00Z">
        <w:r w:rsidRPr="00A23FA3">
          <w:rPr>
            <w:rFonts w:ascii="Times New Roman" w:hAnsi="Times New Roman" w:cs="Times New Roman"/>
            <w:sz w:val="24"/>
            <w:szCs w:val="24"/>
          </w:rPr>
          <w:t>3.</w:t>
        </w:r>
        <w:r w:rsidRPr="00A23FA3">
          <w:rPr>
            <w:rFonts w:ascii="Times New Roman" w:hAnsi="Times New Roman" w:cs="Times New Roman" w:hint="eastAsia"/>
            <w:sz w:val="24"/>
            <w:szCs w:val="24"/>
          </w:rPr>
          <w:t>8</w:t>
        </w:r>
        <w:r w:rsidRPr="00A23FA3">
          <w:rPr>
            <w:rFonts w:ascii="Times New Roman" w:hAnsi="Times New Roman" w:cs="Times New Roman"/>
            <w:sz w:val="24"/>
            <w:szCs w:val="24"/>
          </w:rPr>
          <w:t>. Requirements for data downloading</w:t>
        </w:r>
      </w:ins>
      <w:bookmarkEnd w:id="11153"/>
      <w:bookmarkEnd w:id="11154"/>
      <w:bookmarkEnd w:id="11155"/>
      <w:ins w:id="11157" w:author="raye" w:date="2018-07-18T18:44:00Z">
        <w:r w:rsidR="005F0E82" w:rsidRPr="00A23FA3">
          <w:rPr>
            <w:rFonts w:ascii="Times New Roman" w:hAnsi="Times New Roman" w:cs="Times New Roman"/>
            <w:sz w:val="24"/>
            <w:szCs w:val="24"/>
          </w:rPr>
          <w:t xml:space="preserve"> </w:t>
        </w:r>
      </w:ins>
    </w:p>
    <w:p w14:paraId="3C4C8FE2" w14:textId="77777777" w:rsidR="000D49EE" w:rsidRPr="00A23FA3" w:rsidRDefault="000D49EE" w:rsidP="000D49EE">
      <w:pPr>
        <w:pStyle w:val="a0"/>
        <w:numPr>
          <w:ilvl w:val="0"/>
          <w:numId w:val="254"/>
        </w:numPr>
        <w:ind w:firstLineChars="0"/>
        <w:jc w:val="left"/>
        <w:rPr>
          <w:rFonts w:ascii="Calibri" w:hAnsi="Calibri"/>
        </w:rPr>
      </w:pPr>
      <w:r w:rsidRPr="00A23FA3">
        <w:rPr>
          <w:rFonts w:ascii="Calibri" w:hAnsi="Calibri"/>
        </w:rPr>
        <w:t>N/A</w:t>
      </w:r>
    </w:p>
    <w:p w14:paraId="791D2632" w14:textId="77777777" w:rsidR="008300F5" w:rsidRPr="00A23FA3" w:rsidRDefault="008300F5">
      <w:pPr>
        <w:pPrChange w:id="11158" w:author="raye" w:date="2018-07-17T11:10:00Z">
          <w:pPr>
            <w:pStyle w:val="2"/>
            <w:numPr>
              <w:ilvl w:val="0"/>
              <w:numId w:val="0"/>
            </w:numPr>
            <w:tabs>
              <w:tab w:val="clear" w:pos="1440"/>
              <w:tab w:val="left" w:pos="709"/>
            </w:tabs>
            <w:spacing w:afterLines="50" w:after="156"/>
            <w:ind w:left="0"/>
          </w:pPr>
        </w:pPrChange>
      </w:pPr>
    </w:p>
    <w:p w14:paraId="45E19F73" w14:textId="66B4EA4E" w:rsidR="003D337D" w:rsidRPr="00A23FA3" w:rsidRDefault="003D337D">
      <w:pPr>
        <w:rPr>
          <w:b/>
          <w:rPrChange w:id="11159" w:author="raye" w:date="2018-07-17T11:11:00Z">
            <w:rPr/>
          </w:rPrChange>
        </w:rPr>
        <w:pPrChange w:id="11160" w:author="raye" w:date="2018-07-17T11:11:00Z">
          <w:pPr>
            <w:pStyle w:val="2"/>
            <w:numPr>
              <w:numId w:val="3"/>
            </w:numPr>
            <w:tabs>
              <w:tab w:val="clear" w:pos="1440"/>
              <w:tab w:val="left" w:pos="709"/>
            </w:tabs>
            <w:spacing w:afterLines="50" w:after="156"/>
            <w:ind w:left="567" w:hanging="567"/>
          </w:pPr>
        </w:pPrChange>
      </w:pPr>
      <w:bookmarkStart w:id="11161" w:name="_Toc512250270"/>
      <w:r w:rsidRPr="00A23FA3">
        <w:rPr>
          <w:b/>
          <w:rPrChange w:id="11162" w:author="raye" w:date="2018-07-17T11:11:00Z">
            <w:rPr/>
          </w:rPrChange>
        </w:rPr>
        <w:t>Static Data Management</w:t>
      </w:r>
      <w:bookmarkEnd w:id="11161"/>
    </w:p>
    <w:p w14:paraId="70B62C64" w14:textId="15236313" w:rsidR="00B762C2" w:rsidRPr="00A23FA3" w:rsidRDefault="001C0559">
      <w:pPr>
        <w:pStyle w:val="3"/>
        <w:keepNext w:val="0"/>
        <w:keepLines w:val="0"/>
        <w:spacing w:before="0" w:after="120" w:line="240" w:lineRule="auto"/>
        <w:ind w:left="424"/>
        <w:rPr>
          <w:rFonts w:ascii="Calibri" w:hAnsi="Calibri" w:cstheme="minorHAnsi"/>
        </w:rPr>
        <w:pPrChange w:id="11163" w:author="raye" w:date="2018-07-17T11:11:00Z">
          <w:pPr>
            <w:pStyle w:val="3"/>
            <w:keepNext w:val="0"/>
            <w:keepLines w:val="0"/>
            <w:numPr>
              <w:ilvl w:val="2"/>
              <w:numId w:val="3"/>
            </w:numPr>
            <w:spacing w:before="0" w:after="120" w:line="240" w:lineRule="auto"/>
            <w:ind w:left="709" w:hanging="709"/>
          </w:pPr>
        </w:pPrChange>
      </w:pPr>
      <w:bookmarkStart w:id="11164" w:name="_Toc512250271"/>
      <w:bookmarkStart w:id="11165" w:name="_Toc520840579"/>
      <w:ins w:id="11166" w:author="raye" w:date="2018-07-17T11:11:00Z">
        <w:r w:rsidRPr="00A23FA3">
          <w:rPr>
            <w:rFonts w:ascii="Calibri" w:hAnsi="Calibri" w:cstheme="minorHAnsi"/>
          </w:rPr>
          <w:t xml:space="preserve">1..1. </w:t>
        </w:r>
      </w:ins>
      <w:r w:rsidR="00B762C2" w:rsidRPr="00A23FA3">
        <w:rPr>
          <w:rFonts w:ascii="Calibri" w:hAnsi="Calibri" w:cstheme="minorHAnsi"/>
        </w:rPr>
        <w:t>AS-IS</w:t>
      </w:r>
      <w:bookmarkEnd w:id="11164"/>
      <w:bookmarkEnd w:id="11165"/>
    </w:p>
    <w:p w14:paraId="57E9A166" w14:textId="47B9B2E3" w:rsidR="00A0194F" w:rsidRPr="00A23FA3" w:rsidRDefault="00A0194F" w:rsidP="008F3E5E">
      <w:pPr>
        <w:spacing w:afterLines="50" w:after="156"/>
        <w:ind w:firstLineChars="177" w:firstLine="425"/>
        <w:rPr>
          <w:rFonts w:ascii="Calibri" w:hAnsi="Calibri" w:cstheme="minorHAnsi"/>
          <w:sz w:val="24"/>
        </w:rPr>
      </w:pPr>
      <w:r w:rsidRPr="00A23FA3">
        <w:rPr>
          <w:rFonts w:ascii="Calibri" w:hAnsi="Calibri" w:cstheme="minorHAnsi"/>
          <w:sz w:val="24"/>
        </w:rPr>
        <w:t xml:space="preserve">On the current system, some static data / parameter lists exist in the form of Excel </w:t>
      </w:r>
      <w:r w:rsidR="00121D98" w:rsidRPr="00A23FA3">
        <w:rPr>
          <w:rFonts w:ascii="Calibri" w:hAnsi="Calibri" w:cstheme="minorHAnsi"/>
          <w:noProof/>
          <w:sz w:val="24"/>
        </w:rPr>
        <mc:AlternateContent>
          <mc:Choice Requires="wps">
            <w:drawing>
              <wp:anchor distT="0" distB="0" distL="114300" distR="114300" simplePos="0" relativeHeight="251715584" behindDoc="0" locked="0" layoutInCell="1" allowOverlap="1" wp14:anchorId="3A10957E" wp14:editId="3DFF0952">
                <wp:simplePos x="0" y="0"/>
                <wp:positionH relativeFrom="column">
                  <wp:posOffset>9525</wp:posOffset>
                </wp:positionH>
                <wp:positionV relativeFrom="paragraph">
                  <wp:posOffset>-57786</wp:posOffset>
                </wp:positionV>
                <wp:extent cx="4705350" cy="5972175"/>
                <wp:effectExtent l="0" t="0" r="19050" b="28575"/>
                <wp:wrapNone/>
                <wp:docPr id="229" name="直接连接符 229"/>
                <wp:cNvGraphicFramePr/>
                <a:graphic xmlns:a="http://schemas.openxmlformats.org/drawingml/2006/main">
                  <a:graphicData uri="http://schemas.microsoft.com/office/word/2010/wordprocessingShape">
                    <wps:wsp>
                      <wps:cNvCnPr/>
                      <wps:spPr>
                        <a:xfrm>
                          <a:off x="0" y="0"/>
                          <a:ext cx="4705350" cy="5972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EBEDDD" id="直接连接符 229"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75pt,-4.55pt" to="371.25pt,4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" strokecolor="#5b9bd5 [3204]" strokeweight=".5pt">
                <v:stroke joinstyle="miter"/>
              </v:line>
            </w:pict>
          </mc:Fallback>
        </mc:AlternateContent>
      </w:r>
      <w:r w:rsidRPr="00A23FA3">
        <w:rPr>
          <w:rFonts w:ascii="Calibri" w:hAnsi="Calibri" w:cstheme="minorHAnsi"/>
          <w:sz w:val="24"/>
        </w:rPr>
        <w:t>files or text files for use by Crawler and Logic, including:</w:t>
      </w:r>
    </w:p>
    <w:tbl>
      <w:tblPr>
        <w:tblStyle w:val="a9"/>
        <w:tblW w:w="8221" w:type="dxa"/>
        <w:tblInd w:w="-5" w:type="dxa"/>
        <w:tblLook w:val="04A0" w:firstRow="1" w:lastRow="0" w:firstColumn="1" w:lastColumn="0" w:noHBand="0" w:noVBand="1"/>
      </w:tblPr>
      <w:tblGrid>
        <w:gridCol w:w="709"/>
        <w:gridCol w:w="4536"/>
        <w:gridCol w:w="2976"/>
      </w:tblGrid>
      <w:tr w:rsidR="00A23FA3" w:rsidRPr="00A23FA3" w14:paraId="07893A6C" w14:textId="0DF77505" w:rsidTr="00FB6D41">
        <w:tc>
          <w:tcPr>
            <w:tcW w:w="709" w:type="dxa"/>
            <w:shd w:val="clear" w:color="auto" w:fill="F2F2F2" w:themeFill="background1" w:themeFillShade="F2"/>
          </w:tcPr>
          <w:p w14:paraId="07D1AF82" w14:textId="77777777"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w:t>
            </w:r>
          </w:p>
        </w:tc>
        <w:tc>
          <w:tcPr>
            <w:tcW w:w="4536" w:type="dxa"/>
            <w:shd w:val="clear" w:color="auto" w:fill="F2F2F2" w:themeFill="background1" w:themeFillShade="F2"/>
          </w:tcPr>
          <w:p w14:paraId="1246BCC3" w14:textId="69715B25"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File Name</w:t>
            </w:r>
          </w:p>
        </w:tc>
        <w:tc>
          <w:tcPr>
            <w:tcW w:w="2976" w:type="dxa"/>
            <w:shd w:val="clear" w:color="auto" w:fill="F2F2F2" w:themeFill="background1" w:themeFillShade="F2"/>
          </w:tcPr>
          <w:p w14:paraId="3EC43099" w14:textId="10E45B6B" w:rsidR="00FB6D41" w:rsidRPr="00A23FA3" w:rsidRDefault="00FB6D41" w:rsidP="008F3E5E">
            <w:pPr>
              <w:pStyle w:val="a0"/>
              <w:spacing w:afterLines="20" w:after="62"/>
              <w:ind w:firstLineChars="0" w:firstLine="0"/>
              <w:jc w:val="center"/>
              <w:rPr>
                <w:rFonts w:ascii="Calibri" w:hAnsi="Calibri" w:cstheme="minorHAnsi"/>
                <w:sz w:val="24"/>
              </w:rPr>
            </w:pPr>
            <w:r w:rsidRPr="00A23FA3">
              <w:rPr>
                <w:rFonts w:ascii="Calibri" w:hAnsi="Calibri" w:cstheme="minorHAnsi"/>
                <w:sz w:val="24"/>
              </w:rPr>
              <w:t>File Format (Sample)</w:t>
            </w:r>
          </w:p>
        </w:tc>
      </w:tr>
      <w:tr w:rsidR="00A23FA3" w:rsidRPr="00A23FA3" w14:paraId="4948A8A1" w14:textId="66AF3270" w:rsidTr="00FB6D41">
        <w:tc>
          <w:tcPr>
            <w:tcW w:w="709" w:type="dxa"/>
          </w:tcPr>
          <w:p w14:paraId="3692F6BC" w14:textId="77777777"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lastRenderedPageBreak/>
              <w:t>1</w:t>
            </w:r>
          </w:p>
        </w:tc>
        <w:tc>
          <w:tcPr>
            <w:tcW w:w="4536" w:type="dxa"/>
          </w:tcPr>
          <w:p w14:paraId="3F10584C" w14:textId="4E381CE1" w:rsidR="00FB6D41" w:rsidRPr="00A23FA3" w:rsidRDefault="00FB6D41" w:rsidP="008F3E5E">
            <w:pPr>
              <w:pStyle w:val="a0"/>
              <w:spacing w:afterLines="20" w:after="62"/>
              <w:ind w:firstLineChars="0" w:firstLine="0"/>
              <w:jc w:val="left"/>
              <w:rPr>
                <w:rFonts w:ascii="Calibri" w:hAnsi="Calibri" w:cstheme="minorHAnsi"/>
                <w:sz w:val="24"/>
              </w:rPr>
            </w:pPr>
            <w:r w:rsidRPr="00A23FA3">
              <w:rPr>
                <w:rFonts w:ascii="Calibri" w:hAnsi="Calibri" w:cstheme="minorHAnsi"/>
                <w:sz w:val="24"/>
              </w:rPr>
              <w:t>Sanctioned Countries List</w:t>
            </w:r>
          </w:p>
        </w:tc>
        <w:tc>
          <w:tcPr>
            <w:tcW w:w="2976" w:type="dxa"/>
          </w:tcPr>
          <w:p w14:paraId="51685650"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Two fields:</w:t>
            </w:r>
          </w:p>
          <w:p w14:paraId="2AC41CFF" w14:textId="77777777" w:rsidR="0006168A" w:rsidRPr="00A23FA3" w:rsidRDefault="0006168A" w:rsidP="008F3E5E">
            <w:pPr>
              <w:spacing w:afterLines="20" w:after="62"/>
              <w:rPr>
                <w:rFonts w:ascii="Calibri" w:hAnsi="Calibri" w:cstheme="minorHAnsi"/>
              </w:rPr>
            </w:pPr>
            <w:r w:rsidRPr="00A23FA3">
              <w:rPr>
                <w:rFonts w:ascii="Calibri" w:hAnsi="Calibri" w:cstheme="minorHAnsi"/>
              </w:rPr>
              <w:t>1. Country Name</w:t>
            </w:r>
          </w:p>
          <w:p w14:paraId="711838D1" w14:textId="4099259F" w:rsidR="0006168A" w:rsidRPr="00A23FA3" w:rsidRDefault="0006168A" w:rsidP="008F3E5E">
            <w:pPr>
              <w:pStyle w:val="a0"/>
              <w:spacing w:afterLines="20" w:after="62"/>
              <w:ind w:firstLineChars="0" w:firstLine="0"/>
              <w:jc w:val="center"/>
              <w:rPr>
                <w:rFonts w:ascii="Calibri" w:hAnsi="Calibri" w:cstheme="minorHAnsi"/>
                <w:sz w:val="24"/>
              </w:rPr>
            </w:pPr>
            <w:r w:rsidRPr="00A23FA3">
              <w:rPr>
                <w:rFonts w:ascii="Calibri" w:hAnsi="Calibri" w:cstheme="minorHAnsi"/>
              </w:rPr>
              <w:t>2. Abbreviation (two characters)</w:t>
            </w:r>
          </w:p>
        </w:tc>
      </w:tr>
      <w:tr w:rsidR="00A23FA3" w:rsidRPr="00A23FA3" w14:paraId="1C75F78A" w14:textId="2E4EFFE1" w:rsidTr="00FB6D41">
        <w:tc>
          <w:tcPr>
            <w:tcW w:w="709" w:type="dxa"/>
          </w:tcPr>
          <w:p w14:paraId="037A0853" w14:textId="77777777"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2</w:t>
            </w:r>
          </w:p>
        </w:tc>
        <w:tc>
          <w:tcPr>
            <w:tcW w:w="4536" w:type="dxa"/>
          </w:tcPr>
          <w:p w14:paraId="7B9E17D7" w14:textId="21C04C3F"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Common Tax Havens</w:t>
            </w:r>
          </w:p>
        </w:tc>
        <w:tc>
          <w:tcPr>
            <w:tcW w:w="2976" w:type="dxa"/>
          </w:tcPr>
          <w:p w14:paraId="43C0BA12"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One field:</w:t>
            </w:r>
          </w:p>
          <w:p w14:paraId="7B057C14" w14:textId="53AF292B" w:rsidR="0006168A" w:rsidRPr="00A23FA3" w:rsidRDefault="0006168A" w:rsidP="008F3E5E">
            <w:pPr>
              <w:pStyle w:val="a0"/>
              <w:spacing w:afterLines="20" w:after="62"/>
              <w:ind w:firstLineChars="0" w:firstLine="0"/>
              <w:jc w:val="center"/>
              <w:rPr>
                <w:rFonts w:ascii="Calibri" w:hAnsi="Calibri" w:cstheme="minorHAnsi"/>
                <w:sz w:val="24"/>
              </w:rPr>
            </w:pPr>
            <w:r w:rsidRPr="00A23FA3">
              <w:rPr>
                <w:rFonts w:ascii="Calibri" w:hAnsi="Calibri" w:cstheme="minorHAnsi"/>
              </w:rPr>
              <w:t>1. Country Name/Region Name</w:t>
            </w:r>
          </w:p>
        </w:tc>
      </w:tr>
      <w:tr w:rsidR="00A23FA3" w:rsidRPr="00A23FA3" w14:paraId="667D7BB7" w14:textId="7E492D39" w:rsidTr="00FB6D41">
        <w:tc>
          <w:tcPr>
            <w:tcW w:w="709" w:type="dxa"/>
          </w:tcPr>
          <w:p w14:paraId="74A62EBD" w14:textId="77777777"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3</w:t>
            </w:r>
          </w:p>
        </w:tc>
        <w:tc>
          <w:tcPr>
            <w:tcW w:w="4536" w:type="dxa"/>
          </w:tcPr>
          <w:p w14:paraId="265BFF0C" w14:textId="6ADCDBB1"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 xml:space="preserve">Country Risk Classification and </w:t>
            </w:r>
            <w:r w:rsidRPr="00A23FA3">
              <w:rPr>
                <w:rFonts w:ascii="Calibri" w:hAnsi="Calibri" w:cstheme="minorHAnsi"/>
                <w:sz w:val="24"/>
              </w:rPr>
              <w:br/>
              <w:t>Country Risk Rating</w:t>
            </w:r>
          </w:p>
        </w:tc>
        <w:tc>
          <w:tcPr>
            <w:tcW w:w="2976" w:type="dxa"/>
          </w:tcPr>
          <w:p w14:paraId="6B9259AE" w14:textId="77777777" w:rsidR="0006168A" w:rsidRPr="00A23FA3" w:rsidRDefault="0006168A"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Three fields:</w:t>
            </w:r>
          </w:p>
          <w:p w14:paraId="6887486B"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1. Country Name</w:t>
            </w:r>
          </w:p>
          <w:p w14:paraId="28F21367"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2. Abbreviation (2 characters)</w:t>
            </w:r>
          </w:p>
          <w:p w14:paraId="325448E6" w14:textId="69DF2AC9" w:rsidR="0006168A" w:rsidRPr="00A23FA3" w:rsidRDefault="0006168A" w:rsidP="008F3E5E">
            <w:pPr>
              <w:pStyle w:val="a0"/>
              <w:spacing w:afterLines="20" w:after="62"/>
              <w:ind w:firstLineChars="0" w:firstLine="0"/>
              <w:jc w:val="left"/>
              <w:rPr>
                <w:rFonts w:ascii="Calibri" w:hAnsi="Calibri" w:cstheme="minorHAnsi"/>
                <w:sz w:val="24"/>
              </w:rPr>
            </w:pPr>
            <w:r w:rsidRPr="00A23FA3">
              <w:rPr>
                <w:rFonts w:ascii="Calibri" w:hAnsi="Calibri" w:cstheme="minorHAnsi"/>
              </w:rPr>
              <w:t>3. Link</w:t>
            </w:r>
          </w:p>
        </w:tc>
      </w:tr>
      <w:tr w:rsidR="00A23FA3" w:rsidRPr="00A23FA3" w14:paraId="000C719A" w14:textId="77777777" w:rsidTr="00FB6D41">
        <w:tc>
          <w:tcPr>
            <w:tcW w:w="709" w:type="dxa"/>
          </w:tcPr>
          <w:p w14:paraId="32228964" w14:textId="35F146C5"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4</w:t>
            </w:r>
          </w:p>
        </w:tc>
        <w:tc>
          <w:tcPr>
            <w:tcW w:w="4536" w:type="dxa"/>
          </w:tcPr>
          <w:p w14:paraId="71FD9D7D" w14:textId="2E4920B3" w:rsidR="00FB6D41" w:rsidRPr="00A23FA3" w:rsidRDefault="00FB6D41" w:rsidP="008F3E5E">
            <w:pPr>
              <w:pStyle w:val="a0"/>
              <w:spacing w:afterLines="20" w:after="62"/>
              <w:ind w:firstLineChars="0" w:firstLine="0"/>
              <w:jc w:val="left"/>
              <w:rPr>
                <w:rFonts w:ascii="Calibri" w:hAnsi="Calibri" w:cstheme="minorHAnsi"/>
                <w:sz w:val="24"/>
              </w:rPr>
            </w:pPr>
            <w:r w:rsidRPr="00A23FA3">
              <w:rPr>
                <w:rFonts w:ascii="Calibri" w:hAnsi="Calibri" w:cstheme="minorHAnsi"/>
                <w:sz w:val="24"/>
              </w:rPr>
              <w:t>Common Company Suffixes</w:t>
            </w:r>
          </w:p>
        </w:tc>
        <w:tc>
          <w:tcPr>
            <w:tcW w:w="2976" w:type="dxa"/>
          </w:tcPr>
          <w:p w14:paraId="52222BE1"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Five fields:</w:t>
            </w:r>
          </w:p>
          <w:p w14:paraId="03FA4869" w14:textId="77777777" w:rsidR="0006168A" w:rsidRPr="00A23FA3" w:rsidRDefault="0006168A" w:rsidP="008F3E5E">
            <w:pPr>
              <w:spacing w:afterLines="20" w:after="62"/>
              <w:rPr>
                <w:rFonts w:ascii="Calibri" w:hAnsi="Calibri" w:cstheme="minorHAnsi"/>
              </w:rPr>
            </w:pPr>
            <w:r w:rsidRPr="00A23FA3">
              <w:rPr>
                <w:rFonts w:ascii="Calibri" w:hAnsi="Calibri" w:cstheme="minorHAnsi"/>
              </w:rPr>
              <w:t>1. Common company suffix</w:t>
            </w:r>
          </w:p>
          <w:p w14:paraId="298FAE49" w14:textId="33B88650" w:rsidR="0006168A" w:rsidRPr="00A23FA3" w:rsidRDefault="0006168A" w:rsidP="008F3E5E">
            <w:pPr>
              <w:pStyle w:val="a0"/>
              <w:spacing w:afterLines="20" w:after="62"/>
              <w:ind w:firstLineChars="0" w:firstLine="0"/>
              <w:jc w:val="left"/>
              <w:rPr>
                <w:rFonts w:ascii="Calibri" w:hAnsi="Calibri" w:cstheme="minorHAnsi"/>
                <w:sz w:val="24"/>
              </w:rPr>
            </w:pPr>
            <w:r w:rsidRPr="00A23FA3">
              <w:rPr>
                <w:rFonts w:ascii="Calibri" w:hAnsi="Calibri" w:cstheme="minorHAnsi"/>
              </w:rPr>
              <w:t xml:space="preserve">2. maximum four </w:t>
            </w:r>
            <w:r w:rsidRPr="00A23FA3">
              <w:rPr>
                <w:rStyle w:val="af6"/>
                <w:rFonts w:ascii="Calibri" w:hAnsi="Calibri" w:cstheme="minorHAnsi"/>
                <w:shd w:val="clear" w:color="auto" w:fill="FFFFFF"/>
              </w:rPr>
              <w:t>variations</w:t>
            </w:r>
            <w:r w:rsidRPr="00A23FA3">
              <w:rPr>
                <w:rFonts w:ascii="Calibri" w:hAnsi="Calibri" w:cstheme="minorHAnsi"/>
              </w:rPr>
              <w:t xml:space="preserve"> for each common company suffix</w:t>
            </w:r>
          </w:p>
        </w:tc>
      </w:tr>
      <w:tr w:rsidR="00A23FA3" w:rsidRPr="00A23FA3" w14:paraId="6D362197" w14:textId="205E29B3" w:rsidTr="00FB6D41">
        <w:tc>
          <w:tcPr>
            <w:tcW w:w="709" w:type="dxa"/>
          </w:tcPr>
          <w:p w14:paraId="7700055A" w14:textId="10CFCEE6"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5</w:t>
            </w:r>
          </w:p>
        </w:tc>
        <w:tc>
          <w:tcPr>
            <w:tcW w:w="4536" w:type="dxa"/>
          </w:tcPr>
          <w:p w14:paraId="56DA40C9" w14:textId="060BBCF4"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Top 10 Exports</w:t>
            </w:r>
          </w:p>
        </w:tc>
        <w:tc>
          <w:tcPr>
            <w:tcW w:w="2976" w:type="dxa"/>
          </w:tcPr>
          <w:p w14:paraId="2FA9B9AC" w14:textId="089686B9" w:rsidR="0006168A" w:rsidRPr="00A23FA3" w:rsidRDefault="0006168A"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Three fields:</w:t>
            </w:r>
          </w:p>
          <w:p w14:paraId="1D44C524"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1. Country Name</w:t>
            </w:r>
          </w:p>
          <w:p w14:paraId="724BBEC1" w14:textId="77777777" w:rsidR="0006168A" w:rsidRPr="00A23FA3" w:rsidRDefault="0006168A" w:rsidP="008F3E5E">
            <w:pPr>
              <w:pStyle w:val="a0"/>
              <w:spacing w:afterLines="20" w:after="62"/>
              <w:ind w:firstLineChars="0" w:firstLine="0"/>
              <w:rPr>
                <w:rFonts w:ascii="Calibri" w:hAnsi="Calibri" w:cstheme="minorHAnsi"/>
              </w:rPr>
            </w:pPr>
            <w:r w:rsidRPr="00A23FA3">
              <w:rPr>
                <w:rFonts w:ascii="Calibri" w:hAnsi="Calibri" w:cstheme="minorHAnsi"/>
              </w:rPr>
              <w:t>2. Abbreviation (2 characters)</w:t>
            </w:r>
          </w:p>
          <w:p w14:paraId="0DF438DD" w14:textId="5EE1F9A8" w:rsidR="0006168A" w:rsidRPr="00A23FA3" w:rsidRDefault="0006168A" w:rsidP="008F3E5E">
            <w:pPr>
              <w:pStyle w:val="a0"/>
              <w:spacing w:afterLines="20" w:after="62"/>
              <w:ind w:firstLineChars="0" w:firstLine="0"/>
              <w:rPr>
                <w:rFonts w:ascii="Calibri" w:hAnsi="Calibri" w:cstheme="minorHAnsi"/>
                <w:sz w:val="24"/>
              </w:rPr>
            </w:pPr>
            <w:r w:rsidRPr="00A23FA3">
              <w:rPr>
                <w:rFonts w:ascii="Calibri" w:hAnsi="Calibri" w:cstheme="minorHAnsi"/>
              </w:rPr>
              <w:t>3. Link</w:t>
            </w:r>
          </w:p>
        </w:tc>
      </w:tr>
      <w:tr w:rsidR="00A23FA3" w:rsidRPr="00A23FA3" w14:paraId="12049292" w14:textId="3EA2A2D4" w:rsidTr="00FB6D41">
        <w:tc>
          <w:tcPr>
            <w:tcW w:w="709" w:type="dxa"/>
            <w:shd w:val="clear" w:color="auto" w:fill="F2F2F2" w:themeFill="background1" w:themeFillShade="F2"/>
          </w:tcPr>
          <w:p w14:paraId="50B39D9C" w14:textId="69C510A2"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6</w:t>
            </w:r>
          </w:p>
        </w:tc>
        <w:tc>
          <w:tcPr>
            <w:tcW w:w="4536" w:type="dxa"/>
            <w:shd w:val="clear" w:color="auto" w:fill="F2F2F2" w:themeFill="background1" w:themeFillShade="F2"/>
          </w:tcPr>
          <w:p w14:paraId="15B237FA" w14:textId="0AC4AAB3" w:rsidR="00FB6D41" w:rsidRPr="00A23FA3" w:rsidRDefault="005D669D"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Branch C</w:t>
            </w:r>
            <w:r w:rsidR="00FB6D41" w:rsidRPr="00A23FA3">
              <w:rPr>
                <w:rFonts w:ascii="Calibri" w:hAnsi="Calibri" w:cstheme="minorHAnsi"/>
                <w:sz w:val="24"/>
              </w:rPr>
              <w:t>ustomer</w:t>
            </w:r>
            <w:r w:rsidRPr="00A23FA3">
              <w:rPr>
                <w:rFonts w:ascii="Calibri" w:hAnsi="Calibri" w:cstheme="minorHAnsi"/>
                <w:sz w:val="24"/>
              </w:rPr>
              <w:t xml:space="preserve"> list</w:t>
            </w:r>
          </w:p>
        </w:tc>
        <w:tc>
          <w:tcPr>
            <w:tcW w:w="2976" w:type="dxa"/>
            <w:shd w:val="clear" w:color="auto" w:fill="F2F2F2" w:themeFill="background1" w:themeFillShade="F2"/>
          </w:tcPr>
          <w:p w14:paraId="73E3C301" w14:textId="35D55E62" w:rsidR="00FB6D41" w:rsidRPr="00A23FA3" w:rsidRDefault="005D669D" w:rsidP="008F3E5E">
            <w:pPr>
              <w:pStyle w:val="a0"/>
              <w:spacing w:afterLines="20" w:after="62"/>
              <w:ind w:firstLineChars="0" w:firstLine="0"/>
              <w:jc w:val="left"/>
              <w:rPr>
                <w:rFonts w:ascii="Calibri" w:hAnsi="Calibri" w:cstheme="minorHAnsi"/>
                <w:sz w:val="24"/>
              </w:rPr>
            </w:pPr>
            <w:r w:rsidRPr="00A23FA3">
              <w:rPr>
                <w:rFonts w:ascii="Calibri" w:hAnsi="Calibri"/>
              </w:rPr>
              <w:t>One file for per branch</w:t>
            </w:r>
          </w:p>
          <w:p w14:paraId="58E7D790" w14:textId="134019F3" w:rsidR="00FB6D41" w:rsidRPr="00A23FA3" w:rsidRDefault="005D669D"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Two fields:</w:t>
            </w:r>
          </w:p>
          <w:p w14:paraId="6074A298" w14:textId="77777777" w:rsidR="005D669D" w:rsidRPr="00A23FA3" w:rsidRDefault="005D669D"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1. Client ID</w:t>
            </w:r>
          </w:p>
          <w:p w14:paraId="711A1E2D" w14:textId="6318077E" w:rsidR="005D669D" w:rsidRPr="00A23FA3" w:rsidRDefault="005D669D"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2. Client Name</w:t>
            </w:r>
          </w:p>
        </w:tc>
      </w:tr>
      <w:tr w:rsidR="00A23FA3" w:rsidRPr="00A23FA3" w14:paraId="10F5C875" w14:textId="1E2F1CE6" w:rsidTr="00FB6D41">
        <w:tc>
          <w:tcPr>
            <w:tcW w:w="709" w:type="dxa"/>
            <w:shd w:val="clear" w:color="auto" w:fill="auto"/>
          </w:tcPr>
          <w:p w14:paraId="5477A602" w14:textId="758E83D2" w:rsidR="00FB6D41" w:rsidRPr="00A23FA3" w:rsidRDefault="00FB6D41"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7</w:t>
            </w:r>
          </w:p>
        </w:tc>
        <w:tc>
          <w:tcPr>
            <w:tcW w:w="4536" w:type="dxa"/>
            <w:shd w:val="clear" w:color="auto" w:fill="auto"/>
          </w:tcPr>
          <w:p w14:paraId="0D2872B2" w14:textId="5C2C3263" w:rsidR="00FB6D41" w:rsidRPr="00A23FA3" w:rsidRDefault="005D669D" w:rsidP="008F3E5E">
            <w:pPr>
              <w:pStyle w:val="a0"/>
              <w:spacing w:afterLines="20" w:after="62"/>
              <w:ind w:firstLineChars="0" w:firstLine="0"/>
              <w:rPr>
                <w:rFonts w:ascii="Calibri" w:hAnsi="Calibri" w:cstheme="minorHAnsi"/>
                <w:sz w:val="24"/>
              </w:rPr>
            </w:pPr>
            <w:r w:rsidRPr="00A23FA3">
              <w:rPr>
                <w:rFonts w:ascii="Calibri" w:hAnsi="Calibri" w:cstheme="minorHAnsi"/>
                <w:sz w:val="24"/>
              </w:rPr>
              <w:t>Third party WEB URL list</w:t>
            </w:r>
          </w:p>
        </w:tc>
        <w:tc>
          <w:tcPr>
            <w:tcW w:w="2976" w:type="dxa"/>
            <w:shd w:val="clear" w:color="auto" w:fill="auto"/>
          </w:tcPr>
          <w:p w14:paraId="1B610768" w14:textId="2695F860" w:rsidR="00FB6D41" w:rsidRPr="00A23FA3" w:rsidRDefault="005D669D" w:rsidP="008F3E5E">
            <w:pPr>
              <w:pStyle w:val="a0"/>
              <w:spacing w:afterLines="20" w:after="62"/>
              <w:ind w:firstLineChars="0" w:firstLine="0"/>
              <w:jc w:val="left"/>
              <w:rPr>
                <w:rFonts w:ascii="Calibri" w:hAnsi="Calibri" w:cstheme="minorHAnsi"/>
                <w:sz w:val="24"/>
              </w:rPr>
            </w:pPr>
            <w:r w:rsidRPr="00A23FA3">
              <w:rPr>
                <w:rFonts w:ascii="Calibri" w:hAnsi="Calibri" w:cstheme="minorHAnsi"/>
                <w:sz w:val="24"/>
              </w:rPr>
              <w:t>text file format</w:t>
            </w:r>
          </w:p>
          <w:p w14:paraId="63C4D394" w14:textId="17AD3F5B" w:rsidR="00FB6D41" w:rsidRPr="00A23FA3" w:rsidRDefault="005D669D" w:rsidP="008F3E5E">
            <w:pPr>
              <w:pStyle w:val="a0"/>
              <w:spacing w:afterLines="20" w:after="62"/>
              <w:ind w:firstLineChars="0" w:firstLine="0"/>
              <w:jc w:val="left"/>
              <w:rPr>
                <w:rFonts w:ascii="Calibri" w:hAnsi="Calibri" w:cstheme="minorHAnsi"/>
                <w:sz w:val="24"/>
              </w:rPr>
            </w:pPr>
            <w:r w:rsidRPr="00A23FA3">
              <w:rPr>
                <w:rFonts w:ascii="Calibri" w:hAnsi="Calibri" w:cstheme="minorHAnsi"/>
                <w:sz w:val="24"/>
              </w:rPr>
              <w:t>Use for Crawler process.</w:t>
            </w:r>
          </w:p>
        </w:tc>
      </w:tr>
    </w:tbl>
    <w:p w14:paraId="3DBAF606" w14:textId="32A6A8C1" w:rsidR="0006168A" w:rsidRPr="00A23FA3" w:rsidRDefault="0006168A" w:rsidP="00C409AC">
      <w:pPr>
        <w:widowControl/>
        <w:jc w:val="left"/>
        <w:rPr>
          <w:rFonts w:ascii="Calibri" w:hAnsi="Calibri" w:cstheme="minorHAnsi"/>
          <w:b/>
          <w:bCs/>
          <w:sz w:val="32"/>
          <w:szCs w:val="32"/>
        </w:rPr>
      </w:pPr>
    </w:p>
    <w:p w14:paraId="774D00D0" w14:textId="165720F6" w:rsidR="0031052F" w:rsidRPr="00A23FA3" w:rsidRDefault="001C0559">
      <w:pPr>
        <w:pStyle w:val="3"/>
        <w:keepNext w:val="0"/>
        <w:keepLines w:val="0"/>
        <w:spacing w:before="0" w:after="120" w:line="240" w:lineRule="auto"/>
        <w:ind w:left="424"/>
        <w:rPr>
          <w:rFonts w:ascii="Calibri" w:hAnsi="Calibri" w:cstheme="minorHAnsi"/>
        </w:rPr>
        <w:pPrChange w:id="11167" w:author="raye" w:date="2018-07-17T11:11:00Z">
          <w:pPr>
            <w:pStyle w:val="3"/>
            <w:keepNext w:val="0"/>
            <w:keepLines w:val="0"/>
            <w:numPr>
              <w:ilvl w:val="2"/>
              <w:numId w:val="3"/>
            </w:numPr>
            <w:spacing w:before="0" w:after="120" w:line="240" w:lineRule="auto"/>
            <w:ind w:left="709" w:hanging="709"/>
          </w:pPr>
        </w:pPrChange>
      </w:pPr>
      <w:bookmarkStart w:id="11168" w:name="_Toc512250272"/>
      <w:bookmarkStart w:id="11169" w:name="_Toc520840580"/>
      <w:ins w:id="11170" w:author="raye" w:date="2018-07-17T11:11:00Z">
        <w:r w:rsidRPr="00A23FA3">
          <w:rPr>
            <w:rFonts w:ascii="Calibri" w:hAnsi="Calibri" w:cstheme="minorHAnsi"/>
          </w:rPr>
          <w:t xml:space="preserve">1..2. </w:t>
        </w:r>
      </w:ins>
      <w:r w:rsidR="0031052F" w:rsidRPr="00A23FA3">
        <w:rPr>
          <w:rFonts w:ascii="Calibri" w:hAnsi="Calibri" w:cstheme="minorHAnsi"/>
        </w:rPr>
        <w:t>Enhancement</w:t>
      </w:r>
      <w:bookmarkEnd w:id="11168"/>
      <w:bookmarkEnd w:id="11169"/>
    </w:p>
    <w:p w14:paraId="67DD7DA2" w14:textId="4872F5AC" w:rsidR="0031052F" w:rsidRPr="00A23FA3" w:rsidRDefault="0031052F" w:rsidP="00C409AC">
      <w:pPr>
        <w:spacing w:afterLines="50" w:after="156"/>
        <w:ind w:firstLineChars="177" w:firstLine="425"/>
        <w:rPr>
          <w:rFonts w:ascii="Calibri" w:hAnsi="Calibri" w:cstheme="minorHAnsi"/>
          <w:sz w:val="24"/>
        </w:rPr>
      </w:pPr>
      <w:r w:rsidRPr="00A23FA3">
        <w:rPr>
          <w:rFonts w:ascii="Calibri" w:hAnsi="Calibri" w:cstheme="minorHAnsi"/>
          <w:sz w:val="24"/>
        </w:rPr>
        <w:t>System will provide data configura</w:t>
      </w:r>
      <w:r w:rsidR="00C52A32" w:rsidRPr="00A23FA3">
        <w:rPr>
          <w:rFonts w:ascii="Calibri" w:hAnsi="Calibri" w:cstheme="minorHAnsi"/>
          <w:sz w:val="24"/>
        </w:rPr>
        <w:t xml:space="preserve">tion </w:t>
      </w:r>
      <w:r w:rsidR="007A553E" w:rsidRPr="00A23FA3">
        <w:rPr>
          <w:rFonts w:ascii="Calibri" w:hAnsi="Calibri" w:cstheme="minorHAnsi"/>
          <w:sz w:val="24"/>
        </w:rPr>
        <w:t>maintenance</w:t>
      </w:r>
      <w:r w:rsidR="00C52A32" w:rsidRPr="00A23FA3">
        <w:rPr>
          <w:rFonts w:ascii="Calibri" w:hAnsi="Calibri" w:cstheme="minorHAnsi"/>
          <w:sz w:val="24"/>
        </w:rPr>
        <w:t xml:space="preserve"> </w:t>
      </w:r>
      <w:r w:rsidR="00233FFB" w:rsidRPr="00A23FA3">
        <w:rPr>
          <w:rFonts w:ascii="Calibri" w:hAnsi="Calibri" w:cstheme="minorHAnsi"/>
          <w:sz w:val="24"/>
        </w:rPr>
        <w:t xml:space="preserve">web </w:t>
      </w:r>
      <w:r w:rsidR="00C52A32" w:rsidRPr="00A23FA3">
        <w:rPr>
          <w:rFonts w:ascii="Calibri" w:hAnsi="Calibri" w:cstheme="minorHAnsi"/>
          <w:sz w:val="24"/>
        </w:rPr>
        <w:t>page for TSD C</w:t>
      </w:r>
      <w:r w:rsidRPr="00A23FA3">
        <w:rPr>
          <w:rFonts w:ascii="Calibri" w:hAnsi="Calibri" w:cstheme="minorHAnsi"/>
          <w:sz w:val="24"/>
        </w:rPr>
        <w:t xml:space="preserve">ompliance Analyst </w:t>
      </w:r>
      <w:r w:rsidR="00233FFB" w:rsidRPr="00A23FA3">
        <w:rPr>
          <w:rFonts w:ascii="Calibri" w:hAnsi="Calibri" w:cstheme="minorHAnsi"/>
          <w:sz w:val="24"/>
        </w:rPr>
        <w:t xml:space="preserve">to </w:t>
      </w:r>
      <w:r w:rsidRPr="00A23FA3">
        <w:rPr>
          <w:rFonts w:ascii="Calibri" w:hAnsi="Calibri" w:cstheme="minorHAnsi"/>
          <w:sz w:val="24"/>
        </w:rPr>
        <w:t>input</w:t>
      </w:r>
      <w:r w:rsidR="00A14386" w:rsidRPr="00A23FA3">
        <w:rPr>
          <w:rFonts w:ascii="Calibri" w:hAnsi="Calibri" w:cstheme="minorHAnsi"/>
          <w:sz w:val="24"/>
        </w:rPr>
        <w:t xml:space="preserve"> </w:t>
      </w:r>
      <w:r w:rsidR="00233FFB" w:rsidRPr="00A23FA3">
        <w:rPr>
          <w:rFonts w:ascii="Calibri" w:hAnsi="Calibri" w:cstheme="minorHAnsi"/>
          <w:sz w:val="24"/>
        </w:rPr>
        <w:t xml:space="preserve">data of </w:t>
      </w:r>
      <w:r w:rsidRPr="00A23FA3">
        <w:rPr>
          <w:rFonts w:ascii="Calibri" w:hAnsi="Calibri" w:cstheme="minorHAnsi"/>
          <w:sz w:val="24"/>
        </w:rPr>
        <w:t>Sanction country</w:t>
      </w:r>
      <w:r w:rsidR="00A14386" w:rsidRPr="00A23FA3">
        <w:rPr>
          <w:rFonts w:ascii="Calibri" w:hAnsi="Calibri" w:cstheme="minorHAnsi"/>
          <w:sz w:val="24"/>
        </w:rPr>
        <w:t xml:space="preserve">, </w:t>
      </w:r>
      <w:r w:rsidRPr="00A23FA3">
        <w:rPr>
          <w:rFonts w:ascii="Calibri" w:hAnsi="Calibri" w:cstheme="minorHAnsi"/>
          <w:sz w:val="24"/>
        </w:rPr>
        <w:t>suffix</w:t>
      </w:r>
      <w:r w:rsidR="00A14386" w:rsidRPr="00A23FA3">
        <w:rPr>
          <w:rFonts w:ascii="Calibri" w:hAnsi="Calibri" w:cstheme="minorHAnsi"/>
          <w:sz w:val="24"/>
        </w:rPr>
        <w:t>,</w:t>
      </w:r>
      <w:r w:rsidRPr="00A23FA3">
        <w:rPr>
          <w:rFonts w:ascii="Calibri" w:hAnsi="Calibri" w:cstheme="minorHAnsi"/>
          <w:sz w:val="24"/>
        </w:rPr>
        <w:t xml:space="preserve"> tax haven</w:t>
      </w:r>
      <w:r w:rsidR="00A14386" w:rsidRPr="00A23FA3">
        <w:rPr>
          <w:rFonts w:ascii="Calibri" w:hAnsi="Calibri" w:cstheme="minorHAnsi"/>
          <w:sz w:val="24"/>
        </w:rPr>
        <w:t xml:space="preserve">, </w:t>
      </w:r>
      <w:r w:rsidRPr="00A23FA3">
        <w:rPr>
          <w:rFonts w:ascii="Calibri" w:hAnsi="Calibri" w:cstheme="minorHAnsi"/>
          <w:sz w:val="24"/>
        </w:rPr>
        <w:t xml:space="preserve">third part </w:t>
      </w:r>
      <w:r w:rsidR="007A553E" w:rsidRPr="00A23FA3">
        <w:rPr>
          <w:rFonts w:ascii="Calibri" w:hAnsi="Calibri" w:cstheme="minorHAnsi"/>
          <w:sz w:val="24"/>
        </w:rPr>
        <w:t>website</w:t>
      </w:r>
      <w:r w:rsidR="00A14386" w:rsidRPr="00A23FA3">
        <w:rPr>
          <w:rFonts w:ascii="Calibri" w:hAnsi="Calibri" w:cstheme="minorHAnsi"/>
          <w:sz w:val="24"/>
        </w:rPr>
        <w:t xml:space="preserve">, </w:t>
      </w:r>
      <w:r w:rsidRPr="00A23FA3">
        <w:rPr>
          <w:rFonts w:ascii="Calibri" w:hAnsi="Calibri" w:cstheme="minorHAnsi"/>
          <w:sz w:val="24"/>
        </w:rPr>
        <w:t>custom</w:t>
      </w:r>
      <w:r w:rsidR="00233FFB" w:rsidRPr="00A23FA3">
        <w:rPr>
          <w:rFonts w:ascii="Calibri" w:hAnsi="Calibri" w:cstheme="minorHAnsi"/>
          <w:sz w:val="24"/>
        </w:rPr>
        <w:t>er</w:t>
      </w:r>
      <w:r w:rsidRPr="00A23FA3">
        <w:rPr>
          <w:rFonts w:ascii="Calibri" w:hAnsi="Calibri" w:cstheme="minorHAnsi"/>
          <w:sz w:val="24"/>
        </w:rPr>
        <w:t xml:space="preserve"> List</w:t>
      </w:r>
      <w:r w:rsidR="00A14386" w:rsidRPr="00A23FA3">
        <w:rPr>
          <w:rFonts w:ascii="Calibri" w:hAnsi="Calibri" w:cstheme="minorHAnsi"/>
          <w:sz w:val="24"/>
        </w:rPr>
        <w:t xml:space="preserve">, </w:t>
      </w:r>
      <w:r w:rsidR="00CF5936" w:rsidRPr="00A23FA3">
        <w:rPr>
          <w:rFonts w:ascii="Calibri" w:hAnsi="Calibri" w:cstheme="minorHAnsi"/>
          <w:sz w:val="24"/>
        </w:rPr>
        <w:t>As for</w:t>
      </w:r>
      <w:r w:rsidRPr="00A23FA3">
        <w:rPr>
          <w:rFonts w:ascii="Calibri" w:hAnsi="Calibri" w:cstheme="minorHAnsi"/>
          <w:sz w:val="24"/>
        </w:rPr>
        <w:t xml:space="preserve"> high risk </w:t>
      </w:r>
      <w:r w:rsidR="00233FFB" w:rsidRPr="00A23FA3">
        <w:rPr>
          <w:rFonts w:ascii="Calibri" w:hAnsi="Calibri" w:cstheme="minorHAnsi"/>
          <w:sz w:val="24"/>
        </w:rPr>
        <w:t xml:space="preserve">data, it </w:t>
      </w:r>
      <w:r w:rsidRPr="00A23FA3">
        <w:rPr>
          <w:rFonts w:ascii="Calibri" w:hAnsi="Calibri" w:cstheme="minorHAnsi"/>
          <w:sz w:val="24"/>
        </w:rPr>
        <w:t>will be updated by batch</w:t>
      </w:r>
      <w:r w:rsidR="00233FFB" w:rsidRPr="00A23FA3">
        <w:rPr>
          <w:rFonts w:ascii="Calibri" w:hAnsi="Calibri" w:cstheme="minorHAnsi"/>
          <w:sz w:val="24"/>
        </w:rPr>
        <w:t>.</w:t>
      </w:r>
      <w:r w:rsidRPr="00A23FA3">
        <w:rPr>
          <w:rFonts w:ascii="Calibri" w:hAnsi="Calibri" w:cstheme="minorHAnsi"/>
          <w:sz w:val="24"/>
        </w:rPr>
        <w:br/>
      </w:r>
    </w:p>
    <w:p w14:paraId="7425F5BA" w14:textId="303ADB2D" w:rsidR="003A1E7A" w:rsidRPr="00A23FA3" w:rsidRDefault="001C0559">
      <w:pPr>
        <w:pStyle w:val="4"/>
        <w:spacing w:before="0" w:after="0" w:line="240" w:lineRule="auto"/>
        <w:ind w:left="636"/>
        <w:rPr>
          <w:rFonts w:ascii="Calibri" w:hAnsi="Calibri" w:cstheme="minorHAnsi"/>
        </w:rPr>
        <w:pPrChange w:id="11171" w:author="raye" w:date="2018-07-17T11:11:00Z">
          <w:pPr>
            <w:pStyle w:val="4"/>
            <w:numPr>
              <w:ilvl w:val="3"/>
              <w:numId w:val="3"/>
            </w:numPr>
            <w:spacing w:before="0" w:after="0" w:line="240" w:lineRule="auto"/>
            <w:ind w:left="851" w:hanging="851"/>
          </w:pPr>
        </w:pPrChange>
      </w:pPr>
      <w:bookmarkStart w:id="11172" w:name="_Ref509359179"/>
      <w:ins w:id="11173" w:author="raye" w:date="2018-07-17T11:11:00Z">
        <w:r w:rsidRPr="00A23FA3">
          <w:rPr>
            <w:rFonts w:ascii="Calibri" w:hAnsi="Calibri" w:cstheme="minorHAnsi"/>
          </w:rPr>
          <w:t xml:space="preserve">1..2.1. </w:t>
        </w:r>
      </w:ins>
      <w:r w:rsidR="003A1E7A" w:rsidRPr="00A23FA3">
        <w:rPr>
          <w:rFonts w:ascii="Calibri" w:hAnsi="Calibri" w:cstheme="minorHAnsi"/>
        </w:rPr>
        <w:t xml:space="preserve">Batch Import </w:t>
      </w:r>
      <w:r w:rsidR="0022777F" w:rsidRPr="00A23FA3">
        <w:rPr>
          <w:rFonts w:ascii="Calibri" w:hAnsi="Calibri" w:cstheme="minorHAnsi"/>
        </w:rPr>
        <w:t>Excel File</w:t>
      </w:r>
      <w:bookmarkEnd w:id="11172"/>
    </w:p>
    <w:p w14:paraId="390E004D" w14:textId="05A67B13" w:rsidR="00D06D38" w:rsidRPr="00A23FA3" w:rsidRDefault="00D06D38" w:rsidP="008F3E5E">
      <w:pPr>
        <w:spacing w:afterLines="50" w:after="156"/>
        <w:ind w:firstLineChars="177" w:firstLine="425"/>
        <w:rPr>
          <w:rFonts w:ascii="Calibri" w:hAnsi="Calibri" w:cstheme="minorHAnsi"/>
          <w:sz w:val="24"/>
          <w:szCs w:val="24"/>
        </w:rPr>
      </w:pPr>
      <w:r w:rsidRPr="00A23FA3">
        <w:rPr>
          <w:rFonts w:ascii="Calibri" w:hAnsi="Calibri" w:cstheme="minorHAnsi"/>
          <w:sz w:val="24"/>
          <w:szCs w:val="24"/>
        </w:rPr>
        <w:t xml:space="preserve">In </w:t>
      </w:r>
      <w:r w:rsidR="00372F7F" w:rsidRPr="00A23FA3">
        <w:rPr>
          <w:rFonts w:ascii="Calibri" w:hAnsi="Calibri" w:cstheme="minorHAnsi"/>
          <w:sz w:val="24"/>
          <w:szCs w:val="24"/>
        </w:rPr>
        <w:t xml:space="preserve">AS-IS </w:t>
      </w:r>
      <w:r w:rsidRPr="00A23FA3">
        <w:rPr>
          <w:rFonts w:ascii="Calibri" w:hAnsi="Calibri" w:cstheme="minorHAnsi"/>
          <w:sz w:val="24"/>
          <w:szCs w:val="24"/>
        </w:rPr>
        <w:t xml:space="preserve">system, there are </w:t>
      </w:r>
      <w:r w:rsidR="00372F7F" w:rsidRPr="00A23FA3">
        <w:rPr>
          <w:rFonts w:ascii="Calibri" w:hAnsi="Calibri" w:cstheme="minorHAnsi"/>
          <w:sz w:val="24"/>
          <w:szCs w:val="24"/>
        </w:rPr>
        <w:t>seven</w:t>
      </w:r>
      <w:r w:rsidRPr="00A23FA3">
        <w:rPr>
          <w:rFonts w:ascii="Calibri" w:hAnsi="Calibri" w:cstheme="minorHAnsi"/>
          <w:sz w:val="24"/>
          <w:szCs w:val="24"/>
        </w:rPr>
        <w:t xml:space="preserve"> types of</w:t>
      </w:r>
      <w:r w:rsidR="00372F7F" w:rsidRPr="00A23FA3">
        <w:rPr>
          <w:rFonts w:ascii="Calibri" w:hAnsi="Calibri" w:cstheme="minorHAnsi"/>
          <w:sz w:val="24"/>
          <w:szCs w:val="24"/>
        </w:rPr>
        <w:t xml:space="preserve"> parameter</w:t>
      </w:r>
      <w:r w:rsidRPr="00A23FA3">
        <w:rPr>
          <w:rFonts w:ascii="Calibri" w:hAnsi="Calibri" w:cstheme="minorHAnsi"/>
          <w:sz w:val="24"/>
          <w:szCs w:val="24"/>
        </w:rPr>
        <w:t xml:space="preserve"> file</w:t>
      </w:r>
      <w:r w:rsidR="00372F7F" w:rsidRPr="00A23FA3">
        <w:rPr>
          <w:rFonts w:ascii="Calibri" w:hAnsi="Calibri" w:cstheme="minorHAnsi"/>
          <w:sz w:val="24"/>
          <w:szCs w:val="24"/>
        </w:rPr>
        <w:t>s</w:t>
      </w:r>
      <w:r w:rsidRPr="00A23FA3">
        <w:rPr>
          <w:rFonts w:ascii="Calibri" w:hAnsi="Calibri" w:cstheme="minorHAnsi"/>
          <w:sz w:val="24"/>
          <w:szCs w:val="24"/>
        </w:rPr>
        <w:t xml:space="preserve">. </w:t>
      </w:r>
      <w:r w:rsidRPr="00A23FA3">
        <w:rPr>
          <w:rFonts w:ascii="Calibri" w:hAnsi="Calibri"/>
        </w:rPr>
        <w:t xml:space="preserve">In the future, </w:t>
      </w:r>
      <w:r w:rsidR="00920277" w:rsidRPr="00A23FA3">
        <w:rPr>
          <w:rFonts w:ascii="Calibri" w:hAnsi="Calibri"/>
        </w:rPr>
        <w:t>six</w:t>
      </w:r>
      <w:r w:rsidRPr="00A23FA3">
        <w:rPr>
          <w:rFonts w:ascii="Calibri" w:hAnsi="Calibri"/>
        </w:rPr>
        <w:t xml:space="preserve"> types of </w:t>
      </w:r>
      <w:r w:rsidR="00920277" w:rsidRPr="00A23FA3">
        <w:rPr>
          <w:rFonts w:ascii="Calibri" w:hAnsi="Calibri"/>
        </w:rPr>
        <w:t>parameter data</w:t>
      </w:r>
      <w:r w:rsidRPr="00A23FA3">
        <w:rPr>
          <w:rFonts w:ascii="Calibri" w:hAnsi="Calibri"/>
        </w:rPr>
        <w:t xml:space="preserve"> will be pre-imported into the SQL Server database</w:t>
      </w:r>
      <w:r w:rsidR="00920277" w:rsidRPr="00A23FA3">
        <w:rPr>
          <w:rFonts w:ascii="Calibri" w:hAnsi="Calibri"/>
        </w:rPr>
        <w:t xml:space="preserve"> in batch mode.</w:t>
      </w:r>
      <w:r w:rsidRPr="00A23FA3">
        <w:rPr>
          <w:rFonts w:ascii="Calibri" w:hAnsi="Calibri"/>
        </w:rPr>
        <w:t xml:space="preserve"> The 6 types of files are:</w:t>
      </w:r>
    </w:p>
    <w:p w14:paraId="0B8719AF" w14:textId="5A0C410F"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lastRenderedPageBreak/>
        <w:t>List of sanctions countries</w:t>
      </w:r>
      <w:r w:rsidRPr="00A23FA3">
        <w:rPr>
          <w:rFonts w:ascii="Calibri" w:hAnsi="Calibri" w:cstheme="minorHAnsi"/>
          <w:sz w:val="24"/>
        </w:rPr>
        <w:t xml:space="preserve"> (</w:t>
      </w:r>
      <w:r w:rsidR="004D5777" w:rsidRPr="00A23FA3">
        <w:rPr>
          <w:rFonts w:ascii="Calibri" w:hAnsi="Calibri" w:cstheme="minorHAnsi"/>
          <w:sz w:val="24"/>
        </w:rPr>
        <w:t>Excel File</w:t>
      </w:r>
      <w:r w:rsidRPr="00A23FA3">
        <w:rPr>
          <w:rFonts w:ascii="Calibri" w:hAnsi="Calibri" w:cstheme="minorHAnsi"/>
          <w:sz w:val="24"/>
        </w:rPr>
        <w:t>)</w:t>
      </w:r>
    </w:p>
    <w:p w14:paraId="35A4B451" w14:textId="6D251832"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t>National list of tax avoidance countries</w:t>
      </w:r>
      <w:r w:rsidRPr="00A23FA3">
        <w:rPr>
          <w:rFonts w:ascii="Calibri" w:hAnsi="Calibri" w:cstheme="minorHAnsi"/>
          <w:sz w:val="24"/>
        </w:rPr>
        <w:t xml:space="preserve"> (</w:t>
      </w:r>
      <w:r w:rsidR="004D5777" w:rsidRPr="00A23FA3">
        <w:rPr>
          <w:rFonts w:ascii="Calibri" w:hAnsi="Calibri" w:cstheme="minorHAnsi"/>
          <w:sz w:val="24"/>
        </w:rPr>
        <w:t>Excel File</w:t>
      </w:r>
      <w:r w:rsidRPr="00A23FA3">
        <w:rPr>
          <w:rFonts w:ascii="Calibri" w:hAnsi="Calibri" w:cstheme="minorHAnsi"/>
          <w:sz w:val="24"/>
        </w:rPr>
        <w:t>)</w:t>
      </w:r>
    </w:p>
    <w:p w14:paraId="3FDC86CE" w14:textId="7977618D"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t>Company name suffix list</w:t>
      </w:r>
      <w:r w:rsidRPr="00A23FA3">
        <w:rPr>
          <w:rFonts w:ascii="Calibri" w:hAnsi="Calibri" w:cstheme="minorHAnsi"/>
          <w:sz w:val="24"/>
        </w:rPr>
        <w:t xml:space="preserve"> (</w:t>
      </w:r>
      <w:r w:rsidR="004D5777" w:rsidRPr="00A23FA3">
        <w:rPr>
          <w:rFonts w:ascii="Calibri" w:hAnsi="Calibri" w:cstheme="minorHAnsi"/>
          <w:sz w:val="24"/>
        </w:rPr>
        <w:t>Excel File</w:t>
      </w:r>
      <w:r w:rsidRPr="00A23FA3">
        <w:rPr>
          <w:rFonts w:ascii="Calibri" w:hAnsi="Calibri" w:cstheme="minorHAnsi"/>
          <w:sz w:val="24"/>
        </w:rPr>
        <w:t>)</w:t>
      </w:r>
    </w:p>
    <w:p w14:paraId="419FD65C" w14:textId="33E3A598"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t>List of TOP10 websites for countries exporting goods</w:t>
      </w:r>
      <w:r w:rsidRPr="00A23FA3">
        <w:rPr>
          <w:rFonts w:ascii="Calibri" w:hAnsi="Calibri" w:cstheme="minorHAnsi"/>
          <w:sz w:val="24"/>
        </w:rPr>
        <w:t xml:space="preserve"> (</w:t>
      </w:r>
      <w:r w:rsidR="004D5777" w:rsidRPr="00A23FA3">
        <w:rPr>
          <w:rFonts w:ascii="Calibri" w:hAnsi="Calibri" w:cstheme="minorHAnsi"/>
          <w:sz w:val="24"/>
        </w:rPr>
        <w:t>Excel File</w:t>
      </w:r>
      <w:r w:rsidRPr="00A23FA3">
        <w:rPr>
          <w:rFonts w:ascii="Calibri" w:hAnsi="Calibri" w:cstheme="minorHAnsi"/>
          <w:sz w:val="24"/>
        </w:rPr>
        <w:t>)</w:t>
      </w:r>
    </w:p>
    <w:p w14:paraId="28ACFFE2" w14:textId="28C4EE86"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t>Customer list of branches</w:t>
      </w:r>
      <w:r w:rsidRPr="00A23FA3">
        <w:rPr>
          <w:rFonts w:ascii="Calibri" w:hAnsi="Calibri" w:cstheme="minorHAnsi"/>
          <w:sz w:val="24"/>
        </w:rPr>
        <w:t xml:space="preserve"> (</w:t>
      </w:r>
      <w:r w:rsidR="004D5777" w:rsidRPr="00A23FA3">
        <w:rPr>
          <w:rFonts w:ascii="Calibri" w:hAnsi="Calibri" w:cstheme="minorHAnsi"/>
          <w:sz w:val="24"/>
        </w:rPr>
        <w:t>Excel File</w:t>
      </w:r>
      <w:r w:rsidRPr="00A23FA3">
        <w:rPr>
          <w:rFonts w:ascii="Calibri" w:hAnsi="Calibri" w:cstheme="minorHAnsi"/>
          <w:sz w:val="24"/>
        </w:rPr>
        <w:t>)</w:t>
      </w:r>
    </w:p>
    <w:p w14:paraId="3EE057EB" w14:textId="2A456499" w:rsidR="004D5777" w:rsidRPr="00A23FA3" w:rsidRDefault="00D06D38" w:rsidP="00B01F41">
      <w:pPr>
        <w:pStyle w:val="a0"/>
        <w:numPr>
          <w:ilvl w:val="0"/>
          <w:numId w:val="41"/>
        </w:numPr>
        <w:spacing w:afterLines="50" w:after="156"/>
        <w:ind w:firstLineChars="0"/>
        <w:rPr>
          <w:rFonts w:ascii="Calibri" w:hAnsi="Calibri" w:cstheme="minorHAnsi"/>
          <w:sz w:val="24"/>
          <w:szCs w:val="24"/>
        </w:rPr>
      </w:pPr>
      <w:r w:rsidRPr="00A23FA3">
        <w:rPr>
          <w:rFonts w:ascii="Calibri" w:hAnsi="Calibri"/>
        </w:rPr>
        <w:t>List of third-party websites</w:t>
      </w:r>
      <w:r w:rsidRPr="00A23FA3">
        <w:rPr>
          <w:rFonts w:ascii="Calibri" w:hAnsi="Calibri" w:cstheme="minorHAnsi"/>
          <w:sz w:val="24"/>
        </w:rPr>
        <w:t xml:space="preserve"> (</w:t>
      </w:r>
      <w:r w:rsidR="004D5777" w:rsidRPr="00A23FA3">
        <w:rPr>
          <w:rFonts w:ascii="Calibri" w:hAnsi="Calibri" w:cstheme="minorHAnsi"/>
          <w:sz w:val="24"/>
        </w:rPr>
        <w:t>Txt File</w:t>
      </w:r>
      <w:r w:rsidRPr="00A23FA3">
        <w:rPr>
          <w:rFonts w:ascii="Calibri" w:hAnsi="Calibri" w:cstheme="minorHAnsi"/>
          <w:sz w:val="24"/>
        </w:rPr>
        <w:t>)</w:t>
      </w:r>
    </w:p>
    <w:p w14:paraId="5C702C94" w14:textId="16FDC155" w:rsidR="00D06D38" w:rsidRPr="00A23FA3" w:rsidRDefault="00D06D38" w:rsidP="008F3E5E">
      <w:pPr>
        <w:spacing w:afterLines="50" w:after="156"/>
        <w:ind w:firstLineChars="177" w:firstLine="425"/>
        <w:rPr>
          <w:rFonts w:ascii="Calibri" w:hAnsi="Calibri" w:cstheme="minorHAnsi"/>
          <w:sz w:val="24"/>
          <w:szCs w:val="24"/>
        </w:rPr>
      </w:pPr>
      <w:r w:rsidRPr="00A23FA3">
        <w:rPr>
          <w:rFonts w:ascii="Calibri" w:hAnsi="Calibri" w:cstheme="minorHAnsi"/>
          <w:sz w:val="24"/>
          <w:szCs w:val="24"/>
        </w:rPr>
        <w:t>When these data files are imported into the system in batch</w:t>
      </w:r>
      <w:r w:rsidR="00D86875" w:rsidRPr="00A23FA3">
        <w:rPr>
          <w:rFonts w:ascii="Calibri" w:hAnsi="Calibri" w:cstheme="minorHAnsi"/>
          <w:sz w:val="24"/>
          <w:szCs w:val="24"/>
        </w:rPr>
        <w:t xml:space="preserve"> mode</w:t>
      </w:r>
      <w:r w:rsidRPr="00A23FA3">
        <w:rPr>
          <w:rFonts w:ascii="Calibri" w:hAnsi="Calibri" w:cstheme="minorHAnsi"/>
          <w:sz w:val="24"/>
          <w:szCs w:val="24"/>
        </w:rPr>
        <w:t xml:space="preserve">, the system </w:t>
      </w:r>
      <w:r w:rsidR="00D86875" w:rsidRPr="00A23FA3">
        <w:rPr>
          <w:rFonts w:ascii="Calibri" w:hAnsi="Calibri" w:cstheme="minorHAnsi"/>
          <w:sz w:val="24"/>
          <w:szCs w:val="24"/>
        </w:rPr>
        <w:t>will pro</w:t>
      </w:r>
      <w:r w:rsidRPr="00A23FA3">
        <w:rPr>
          <w:rFonts w:ascii="Calibri" w:hAnsi="Calibri" w:cstheme="minorHAnsi"/>
          <w:sz w:val="24"/>
          <w:szCs w:val="24"/>
        </w:rPr>
        <w:t xml:space="preserve">vide an online maintenance </w:t>
      </w:r>
      <w:r w:rsidR="00D86875" w:rsidRPr="00A23FA3">
        <w:rPr>
          <w:rFonts w:ascii="Calibri" w:hAnsi="Calibri" w:cstheme="minorHAnsi"/>
          <w:sz w:val="24"/>
          <w:szCs w:val="24"/>
        </w:rPr>
        <w:t>function</w:t>
      </w:r>
      <w:r w:rsidRPr="00A23FA3">
        <w:rPr>
          <w:rFonts w:ascii="Calibri" w:hAnsi="Calibri" w:cstheme="minorHAnsi"/>
          <w:sz w:val="24"/>
          <w:szCs w:val="24"/>
        </w:rPr>
        <w:t xml:space="preserve"> for system administrator. Please ref to </w:t>
      </w:r>
      <w:r w:rsidRPr="00A23FA3">
        <w:rPr>
          <w:rFonts w:ascii="Calibri" w:hAnsi="Calibri" w:cstheme="minorHAnsi"/>
          <w:sz w:val="24"/>
        </w:rPr>
        <w:fldChar w:fldCharType="begin"/>
      </w:r>
      <w:r w:rsidRPr="00A23FA3">
        <w:rPr>
          <w:rFonts w:ascii="Calibri" w:hAnsi="Calibri" w:cstheme="minorHAnsi"/>
          <w:sz w:val="24"/>
        </w:rPr>
        <w:instrText xml:space="preserve"> REF _Ref509358149 \r \h  \* MERGEFORMAT </w:instrText>
      </w:r>
      <w:r w:rsidRPr="00A23FA3">
        <w:rPr>
          <w:rFonts w:ascii="Calibri" w:hAnsi="Calibri" w:cstheme="minorHAnsi"/>
          <w:sz w:val="24"/>
        </w:rPr>
      </w:r>
      <w:r w:rsidRPr="00A23FA3">
        <w:rPr>
          <w:rFonts w:ascii="Calibri" w:hAnsi="Calibri" w:cstheme="minorHAnsi"/>
          <w:sz w:val="24"/>
        </w:rPr>
        <w:fldChar w:fldCharType="separate"/>
      </w:r>
      <w:r w:rsidR="00DE189A" w:rsidRPr="00A23FA3">
        <w:rPr>
          <w:rFonts w:ascii="Calibri" w:hAnsi="Calibri" w:cstheme="minorHAnsi"/>
          <w:sz w:val="24"/>
        </w:rPr>
        <w:t>4.14.2.2</w:t>
      </w:r>
      <w:r w:rsidRPr="00A23FA3">
        <w:rPr>
          <w:rFonts w:ascii="Calibri" w:hAnsi="Calibri" w:cstheme="minorHAnsi"/>
          <w:sz w:val="24"/>
        </w:rPr>
        <w:fldChar w:fldCharType="end"/>
      </w:r>
      <w:r w:rsidRPr="00A23FA3">
        <w:rPr>
          <w:rFonts w:ascii="Calibri" w:hAnsi="Calibri" w:cstheme="minorHAnsi"/>
          <w:sz w:val="24"/>
        </w:rPr>
        <w:t>.</w:t>
      </w:r>
    </w:p>
    <w:p w14:paraId="7A36E808" w14:textId="77777777" w:rsidR="004D5777" w:rsidRPr="00A23FA3" w:rsidRDefault="004D5777" w:rsidP="00C409AC">
      <w:pPr>
        <w:spacing w:afterLines="50" w:after="156"/>
        <w:ind w:firstLineChars="177" w:firstLine="425"/>
        <w:rPr>
          <w:rFonts w:ascii="Calibri" w:hAnsi="Calibri" w:cstheme="minorHAnsi"/>
          <w:sz w:val="24"/>
        </w:rPr>
      </w:pPr>
    </w:p>
    <w:p w14:paraId="2C6A0DFB" w14:textId="0AA4E0E1" w:rsidR="007E3397" w:rsidRPr="00A23FA3" w:rsidRDefault="005F5A4D" w:rsidP="00711CB5">
      <w:pPr>
        <w:widowControl/>
        <w:jc w:val="left"/>
        <w:rPr>
          <w:rFonts w:ascii="Calibri" w:hAnsi="Calibri" w:cstheme="minorHAnsi"/>
        </w:rPr>
      </w:pPr>
      <w:r w:rsidRPr="00A23FA3">
        <w:rPr>
          <w:rFonts w:ascii="Calibri" w:hAnsi="Calibri" w:cstheme="minorHAnsi"/>
        </w:rPr>
        <w:br w:type="page"/>
      </w:r>
      <w:r w:rsidR="0022777F" w:rsidRPr="00A23FA3">
        <w:rPr>
          <w:rFonts w:ascii="Calibri" w:hAnsi="Calibri" w:cstheme="minorHAnsi"/>
        </w:rPr>
        <w:lastRenderedPageBreak/>
        <w:t xml:space="preserve">Upload </w:t>
      </w:r>
      <w:r w:rsidR="007E3397" w:rsidRPr="00A23FA3">
        <w:rPr>
          <w:rFonts w:ascii="Calibri" w:hAnsi="Calibri" w:cstheme="minorHAnsi"/>
        </w:rPr>
        <w:t>Excel File Page</w:t>
      </w:r>
    </w:p>
    <w:p w14:paraId="07A6BF8D" w14:textId="033EF8F0" w:rsidR="00D06D38" w:rsidRPr="00A23FA3" w:rsidRDefault="00D06D38" w:rsidP="008F3E5E">
      <w:pPr>
        <w:spacing w:afterLines="50" w:after="156"/>
        <w:ind w:firstLineChars="177" w:firstLine="425"/>
        <w:rPr>
          <w:rFonts w:ascii="Calibri" w:hAnsi="Calibri" w:cstheme="minorHAnsi"/>
          <w:sz w:val="24"/>
          <w:szCs w:val="24"/>
        </w:rPr>
      </w:pPr>
      <w:r w:rsidRPr="00A23FA3">
        <w:rPr>
          <w:rFonts w:ascii="Calibri" w:hAnsi="Calibri" w:cstheme="minorHAnsi"/>
          <w:sz w:val="24"/>
          <w:szCs w:val="24"/>
        </w:rPr>
        <w:t>The "high risk country list"</w:t>
      </w:r>
      <w:r w:rsidR="004D6B75" w:rsidRPr="00A23FA3">
        <w:rPr>
          <w:rFonts w:ascii="Calibri" w:hAnsi="Calibri" w:cstheme="minorHAnsi"/>
          <w:sz w:val="24"/>
          <w:szCs w:val="24"/>
        </w:rPr>
        <w:t xml:space="preserve"> is provided by </w:t>
      </w:r>
      <w:r w:rsidRPr="00A23FA3">
        <w:rPr>
          <w:rFonts w:ascii="Calibri" w:hAnsi="Calibri" w:cstheme="minorHAnsi"/>
          <w:sz w:val="24"/>
          <w:szCs w:val="24"/>
        </w:rPr>
        <w:t xml:space="preserve">LCD department. In the future, </w:t>
      </w:r>
      <w:r w:rsidR="004D6B75" w:rsidRPr="00A23FA3">
        <w:rPr>
          <w:rFonts w:ascii="Calibri" w:hAnsi="Calibri" w:cstheme="minorHAnsi"/>
          <w:sz w:val="24"/>
          <w:szCs w:val="24"/>
        </w:rPr>
        <w:t>LCD will provide full data when it is time to update.</w:t>
      </w:r>
      <w:r w:rsidRPr="00A23FA3">
        <w:rPr>
          <w:rFonts w:ascii="Calibri" w:hAnsi="Calibri" w:cstheme="minorHAnsi"/>
          <w:sz w:val="24"/>
          <w:szCs w:val="24"/>
        </w:rPr>
        <w:t xml:space="preserve"> The system will provide file import function </w:t>
      </w:r>
      <w:r w:rsidR="004D6B75" w:rsidRPr="00A23FA3">
        <w:rPr>
          <w:rFonts w:ascii="Calibri" w:hAnsi="Calibri" w:cstheme="minorHAnsi"/>
          <w:sz w:val="24"/>
          <w:szCs w:val="24"/>
        </w:rPr>
        <w:t>through front-end interface</w:t>
      </w:r>
      <w:r w:rsidRPr="00A23FA3">
        <w:rPr>
          <w:rFonts w:ascii="Calibri" w:hAnsi="Calibri" w:cstheme="minorHAnsi"/>
          <w:sz w:val="24"/>
          <w:szCs w:val="24"/>
        </w:rPr>
        <w:t>.</w:t>
      </w:r>
    </w:p>
    <w:p w14:paraId="79BB602D" w14:textId="7E6F3789" w:rsidR="009A0595" w:rsidRPr="00A23FA3" w:rsidRDefault="004469C1" w:rsidP="00B01F41">
      <w:pPr>
        <w:pStyle w:val="a0"/>
        <w:numPr>
          <w:ilvl w:val="0"/>
          <w:numId w:val="12"/>
        </w:numPr>
        <w:ind w:firstLineChars="0"/>
        <w:jc w:val="left"/>
        <w:rPr>
          <w:rFonts w:ascii="Calibri" w:hAnsi="Calibri" w:cstheme="minorHAnsi"/>
          <w:b/>
          <w:sz w:val="28"/>
          <w:szCs w:val="24"/>
        </w:rPr>
      </w:pPr>
      <w:r w:rsidRPr="00A23FA3">
        <w:rPr>
          <w:rFonts w:ascii="Calibri" w:hAnsi="Calibri" w:cstheme="minorHAnsi"/>
          <w:b/>
          <w:sz w:val="28"/>
          <w:szCs w:val="24"/>
        </w:rPr>
        <w:t xml:space="preserve">UI Diagram &amp; </w:t>
      </w:r>
      <w:r w:rsidR="00F3720E" w:rsidRPr="00A23FA3">
        <w:rPr>
          <w:rFonts w:ascii="Calibri" w:hAnsi="Calibri" w:cstheme="minorHAnsi"/>
          <w:b/>
          <w:sz w:val="28"/>
          <w:szCs w:val="24"/>
        </w:rPr>
        <w:t>illustration</w:t>
      </w:r>
    </w:p>
    <w:p w14:paraId="40045D39" w14:textId="6D77A531" w:rsidR="00A63BC8" w:rsidRPr="00A23FA3" w:rsidRDefault="003C4311" w:rsidP="00A769EC">
      <w:pPr>
        <w:spacing w:afterLines="50" w:after="156"/>
        <w:rPr>
          <w:rFonts w:ascii="Calibri" w:hAnsi="Calibri" w:cstheme="minorHAnsi"/>
          <w:sz w:val="24"/>
          <w:highlight w:val="yellow"/>
        </w:rPr>
      </w:pPr>
      <w:r w:rsidRPr="00A23FA3">
        <w:rPr>
          <w:rFonts w:ascii="Calibri" w:hAnsi="Calibri" w:cstheme="minorHAnsi"/>
          <w:noProof/>
          <w:sz w:val="24"/>
          <w:highlight w:val="yellow"/>
        </w:rPr>
        <mc:AlternateContent>
          <mc:Choice Requires="wps">
            <w:drawing>
              <wp:anchor distT="0" distB="0" distL="114300" distR="114300" simplePos="0" relativeHeight="251714560" behindDoc="0" locked="0" layoutInCell="1" allowOverlap="1" wp14:anchorId="22093D51" wp14:editId="798F58E4">
                <wp:simplePos x="0" y="0"/>
                <wp:positionH relativeFrom="column">
                  <wp:posOffset>0</wp:posOffset>
                </wp:positionH>
                <wp:positionV relativeFrom="paragraph">
                  <wp:posOffset>311785</wp:posOffset>
                </wp:positionV>
                <wp:extent cx="5143500" cy="2343150"/>
                <wp:effectExtent l="0" t="0" r="19050" b="19050"/>
                <wp:wrapNone/>
                <wp:docPr id="228" name="直接连接符 228"/>
                <wp:cNvGraphicFramePr/>
                <a:graphic xmlns:a="http://schemas.openxmlformats.org/drawingml/2006/main">
                  <a:graphicData uri="http://schemas.microsoft.com/office/word/2010/wordprocessingShape">
                    <wps:wsp>
                      <wps:cNvCnPr/>
                      <wps:spPr>
                        <a:xfrm>
                          <a:off x="0" y="0"/>
                          <a:ext cx="5143500" cy="2343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2BB571" id="直接连接符 228" o:spid="_x0000_s1026" style="position:absolute;left:0;text-align:left;z-index:251714560;visibility:visible;mso-wrap-style:square;mso-wrap-distance-left:9pt;mso-wrap-distance-top:0;mso-wrap-distance-right:9pt;mso-wrap-distance-bottom:0;mso-position-horizontal:absolute;mso-position-horizontal-relative:text;mso-position-vertical:absolute;mso-position-vertical-relative:text" from="0,24.55pt" to="405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" strokecolor="#5b9bd5 [3204]" strokeweight=".5pt">
                <v:stroke joinstyle="miter"/>
              </v:line>
            </w:pict>
          </mc:Fallback>
        </mc:AlternateContent>
      </w:r>
      <w:r w:rsidR="00A63BC8" w:rsidRPr="00A23FA3">
        <w:rPr>
          <w:rFonts w:ascii="Calibri" w:hAnsi="Calibri" w:cstheme="minorHAnsi"/>
          <w:noProof/>
          <w:sz w:val="24"/>
          <w:highlight w:val="yellow"/>
        </w:rPr>
        <w:drawing>
          <wp:inline distT="0" distB="0" distL="0" distR="0" wp14:anchorId="1F7A2396" wp14:editId="1F8EAF92">
            <wp:extent cx="5395595" cy="275365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3067" cy="2757470"/>
                    </a:xfrm>
                    <a:prstGeom prst="rect">
                      <a:avLst/>
                    </a:prstGeom>
                    <a:noFill/>
                  </pic:spPr>
                </pic:pic>
              </a:graphicData>
            </a:graphic>
          </wp:inline>
        </w:drawing>
      </w:r>
    </w:p>
    <w:p w14:paraId="510CDAF9" w14:textId="6BB85AE4" w:rsidR="009A0595" w:rsidRPr="00A23FA3" w:rsidRDefault="00D06D38" w:rsidP="008F3E5E">
      <w:pPr>
        <w:rPr>
          <w:rFonts w:ascii="Calibri" w:hAnsi="Calibri" w:cstheme="minorHAnsi"/>
          <w:i/>
          <w:strike/>
          <w:sz w:val="24"/>
          <w:highlight w:val="yellow"/>
        </w:rPr>
      </w:pPr>
      <w:r w:rsidRPr="00A23FA3">
        <w:rPr>
          <w:rFonts w:ascii="Calibri" w:hAnsi="Calibri" w:cstheme="minorHAnsi"/>
          <w:i/>
          <w:strike/>
          <w:sz w:val="24"/>
          <w:highlight w:val="yellow"/>
        </w:rPr>
        <w:t xml:space="preserve">Page </w:t>
      </w:r>
      <w:r w:rsidR="00205B48" w:rsidRPr="00A23FA3">
        <w:rPr>
          <w:rFonts w:ascii="Calibri" w:hAnsi="Calibri" w:cstheme="minorHAnsi"/>
          <w:i/>
          <w:strike/>
          <w:sz w:val="24"/>
          <w:highlight w:val="yellow"/>
        </w:rPr>
        <w:t>description</w:t>
      </w:r>
      <w:r w:rsidRPr="00A23FA3">
        <w:rPr>
          <w:rFonts w:ascii="Calibri" w:hAnsi="Calibri" w:cstheme="minorHAnsi"/>
          <w:i/>
          <w:strike/>
          <w:sz w:val="24"/>
          <w:highlight w:val="yellow"/>
        </w:rPr>
        <w:t>:</w:t>
      </w:r>
    </w:p>
    <w:p w14:paraId="47875A72" w14:textId="02ADFD4E" w:rsidR="00535E6B" w:rsidRPr="00A23FA3" w:rsidRDefault="004D6B75" w:rsidP="00B01F41">
      <w:pPr>
        <w:pStyle w:val="a0"/>
        <w:numPr>
          <w:ilvl w:val="0"/>
          <w:numId w:val="6"/>
        </w:numPr>
        <w:ind w:firstLineChars="0"/>
        <w:jc w:val="left"/>
        <w:rPr>
          <w:rFonts w:ascii="Calibri" w:hAnsi="Calibri" w:cstheme="minorHAnsi"/>
          <w:strike/>
          <w:sz w:val="24"/>
          <w:szCs w:val="24"/>
          <w:highlight w:val="yellow"/>
        </w:rPr>
      </w:pPr>
      <w:r w:rsidRPr="00A23FA3">
        <w:rPr>
          <w:rFonts w:ascii="Calibri" w:hAnsi="Calibri" w:cstheme="minorHAnsi"/>
          <w:strike/>
          <w:sz w:val="24"/>
          <w:szCs w:val="24"/>
          <w:highlight w:val="yellow"/>
        </w:rPr>
        <w:t>When</w:t>
      </w:r>
      <w:r w:rsidR="00D06D38" w:rsidRPr="00A23FA3">
        <w:rPr>
          <w:rFonts w:ascii="Calibri" w:hAnsi="Calibri" w:cstheme="minorHAnsi"/>
          <w:strike/>
          <w:sz w:val="24"/>
          <w:szCs w:val="24"/>
          <w:highlight w:val="yellow"/>
        </w:rPr>
        <w:t xml:space="preserve"> user selects the "Configuration" </w:t>
      </w:r>
      <w:r w:rsidRPr="00A23FA3">
        <w:rPr>
          <w:rFonts w:ascii="Calibri" w:hAnsi="Calibri" w:cstheme="minorHAnsi"/>
          <w:strike/>
          <w:sz w:val="24"/>
          <w:szCs w:val="24"/>
          <w:highlight w:val="yellow"/>
        </w:rPr>
        <w:t>component</w:t>
      </w:r>
      <w:r w:rsidR="00D06D38" w:rsidRPr="00A23FA3">
        <w:rPr>
          <w:rFonts w:ascii="Calibri" w:hAnsi="Calibri" w:cstheme="minorHAnsi"/>
          <w:strike/>
          <w:sz w:val="24"/>
          <w:szCs w:val="24"/>
          <w:highlight w:val="yellow"/>
        </w:rPr>
        <w:t xml:space="preserve"> on the Home Pag</w:t>
      </w:r>
      <w:r w:rsidRPr="00A23FA3">
        <w:rPr>
          <w:rFonts w:ascii="Calibri" w:hAnsi="Calibri" w:cstheme="minorHAnsi"/>
          <w:strike/>
          <w:sz w:val="24"/>
          <w:szCs w:val="24"/>
          <w:highlight w:val="yellow"/>
        </w:rPr>
        <w:t>e</w:t>
      </w:r>
      <w:r w:rsidR="00D06D38" w:rsidRPr="00A23FA3">
        <w:rPr>
          <w:rFonts w:ascii="Calibri" w:hAnsi="Calibri" w:cstheme="minorHAnsi"/>
          <w:strike/>
          <w:sz w:val="24"/>
          <w:szCs w:val="24"/>
          <w:highlight w:val="yellow"/>
        </w:rPr>
        <w:t>, click the "High Risk Classification and Country File Upload" link in the workspace to enter the page.</w:t>
      </w:r>
    </w:p>
    <w:p w14:paraId="604A0660" w14:textId="4C680410" w:rsidR="004D6B75" w:rsidRPr="00A23FA3" w:rsidRDefault="004D6B75" w:rsidP="00B01F41">
      <w:pPr>
        <w:pStyle w:val="a0"/>
        <w:numPr>
          <w:ilvl w:val="0"/>
          <w:numId w:val="6"/>
        </w:numPr>
        <w:ind w:firstLineChars="0"/>
        <w:jc w:val="left"/>
        <w:rPr>
          <w:rFonts w:ascii="Calibri" w:hAnsi="Calibri" w:cstheme="minorHAnsi"/>
          <w:strike/>
          <w:sz w:val="24"/>
          <w:szCs w:val="24"/>
          <w:highlight w:val="yellow"/>
        </w:rPr>
      </w:pPr>
      <w:r w:rsidRPr="00A23FA3">
        <w:rPr>
          <w:rFonts w:ascii="Calibri" w:hAnsi="Calibri" w:cstheme="minorHAnsi"/>
          <w:strike/>
          <w:sz w:val="24"/>
          <w:szCs w:val="24"/>
          <w:highlight w:val="yellow"/>
        </w:rPr>
        <w:t>When the user selects a file on this page and clicks Upload, the entire contents of the data file (.xlsx) can be directly parsed and imported into the system with full coverage.</w:t>
      </w:r>
    </w:p>
    <w:p w14:paraId="340CA77D" w14:textId="3F62F9A0" w:rsidR="009A0595" w:rsidRPr="00A23FA3" w:rsidRDefault="009A0595" w:rsidP="00C409AC">
      <w:pPr>
        <w:rPr>
          <w:rFonts w:ascii="Calibri" w:hAnsi="Calibri" w:cstheme="minorHAnsi"/>
        </w:rPr>
      </w:pPr>
    </w:p>
    <w:p w14:paraId="648245F1" w14:textId="0B246C47" w:rsidR="009A0595" w:rsidRPr="00A23FA3" w:rsidRDefault="004469C1" w:rsidP="00B01F41">
      <w:pPr>
        <w:pStyle w:val="a0"/>
        <w:numPr>
          <w:ilvl w:val="0"/>
          <w:numId w:val="12"/>
        </w:numPr>
        <w:ind w:firstLineChars="0"/>
        <w:jc w:val="left"/>
        <w:rPr>
          <w:rFonts w:ascii="Calibri" w:hAnsi="Calibri" w:cstheme="minorHAnsi"/>
          <w:b/>
          <w:sz w:val="28"/>
          <w:szCs w:val="24"/>
        </w:rPr>
      </w:pPr>
      <w:r w:rsidRPr="00A23FA3">
        <w:rPr>
          <w:rFonts w:ascii="Calibri" w:hAnsi="Calibri" w:cstheme="minorHAnsi"/>
          <w:b/>
          <w:sz w:val="28"/>
          <w:szCs w:val="24"/>
        </w:rPr>
        <w:t>UI Elements</w:t>
      </w:r>
    </w:p>
    <w:tbl>
      <w:tblPr>
        <w:tblStyle w:val="a9"/>
        <w:tblW w:w="7825" w:type="dxa"/>
        <w:tblInd w:w="485" w:type="dxa"/>
        <w:tblLook w:val="04A0" w:firstRow="1" w:lastRow="0" w:firstColumn="1" w:lastColumn="0" w:noHBand="0" w:noVBand="1"/>
      </w:tblPr>
      <w:tblGrid>
        <w:gridCol w:w="503"/>
        <w:gridCol w:w="2126"/>
        <w:gridCol w:w="1524"/>
        <w:gridCol w:w="3672"/>
      </w:tblGrid>
      <w:tr w:rsidR="00A23FA3" w:rsidRPr="00A23FA3" w14:paraId="44F80A6A" w14:textId="37C1B171" w:rsidTr="00EE06DA">
        <w:tc>
          <w:tcPr>
            <w:tcW w:w="503" w:type="dxa"/>
            <w:shd w:val="clear" w:color="auto" w:fill="BFBFBF" w:themeFill="background1" w:themeFillShade="BF"/>
          </w:tcPr>
          <w:p w14:paraId="746090ED" w14:textId="22C7991C" w:rsidR="00EE06DA" w:rsidRPr="00A23FA3" w:rsidRDefault="00EE06DA" w:rsidP="00774ECE">
            <w:pPr>
              <w:jc w:val="center"/>
              <w:rPr>
                <w:rFonts w:ascii="Calibri" w:hAnsi="Calibri" w:cstheme="minorHAnsi"/>
                <w:szCs w:val="21"/>
              </w:rPr>
            </w:pPr>
            <w:r w:rsidRPr="00A23FA3">
              <w:rPr>
                <w:rFonts w:ascii="Calibri" w:hAnsi="Calibri" w:cstheme="minorHAnsi"/>
                <w:szCs w:val="21"/>
              </w:rPr>
              <w:t>#</w:t>
            </w:r>
          </w:p>
        </w:tc>
        <w:tc>
          <w:tcPr>
            <w:tcW w:w="2126" w:type="dxa"/>
            <w:shd w:val="clear" w:color="auto" w:fill="BFBFBF" w:themeFill="background1" w:themeFillShade="BF"/>
          </w:tcPr>
          <w:p w14:paraId="3A091A8A" w14:textId="4509D76F" w:rsidR="00EE06DA" w:rsidRPr="00A23FA3" w:rsidRDefault="00EE06DA" w:rsidP="00774ECE">
            <w:pPr>
              <w:rPr>
                <w:rFonts w:ascii="Calibri" w:hAnsi="Calibri" w:cstheme="minorHAnsi"/>
                <w:szCs w:val="21"/>
              </w:rPr>
            </w:pPr>
            <w:r w:rsidRPr="00A23FA3">
              <w:rPr>
                <w:rFonts w:ascii="Calibri" w:hAnsi="Calibri" w:cstheme="minorHAnsi"/>
                <w:szCs w:val="21"/>
              </w:rPr>
              <w:t>ITEM</w:t>
            </w:r>
          </w:p>
        </w:tc>
        <w:tc>
          <w:tcPr>
            <w:tcW w:w="1524" w:type="dxa"/>
            <w:shd w:val="clear" w:color="auto" w:fill="BFBFBF" w:themeFill="background1" w:themeFillShade="BF"/>
          </w:tcPr>
          <w:p w14:paraId="0A4C04EA" w14:textId="342AB483" w:rsidR="00EE06DA" w:rsidRPr="00A23FA3" w:rsidRDefault="00EE06DA" w:rsidP="00774ECE">
            <w:pPr>
              <w:rPr>
                <w:rFonts w:ascii="Calibri" w:hAnsi="Calibri" w:cstheme="minorHAnsi"/>
                <w:szCs w:val="21"/>
              </w:rPr>
            </w:pPr>
            <w:r w:rsidRPr="00A23FA3">
              <w:rPr>
                <w:rFonts w:ascii="Calibri" w:hAnsi="Calibri" w:cstheme="minorHAnsi"/>
                <w:szCs w:val="21"/>
              </w:rPr>
              <w:t>NAME</w:t>
            </w:r>
          </w:p>
        </w:tc>
        <w:tc>
          <w:tcPr>
            <w:tcW w:w="3672" w:type="dxa"/>
            <w:shd w:val="clear" w:color="auto" w:fill="BFBFBF" w:themeFill="background1" w:themeFillShade="BF"/>
          </w:tcPr>
          <w:p w14:paraId="21654440" w14:textId="0F07C29D" w:rsidR="00EE06DA" w:rsidRPr="00A23FA3" w:rsidRDefault="00EE06DA" w:rsidP="00774ECE">
            <w:pPr>
              <w:rPr>
                <w:rFonts w:ascii="Calibri" w:hAnsi="Calibri" w:cstheme="minorHAnsi"/>
                <w:szCs w:val="21"/>
              </w:rPr>
            </w:pPr>
            <w:r w:rsidRPr="00A23FA3">
              <w:rPr>
                <w:rFonts w:ascii="Calibri" w:hAnsi="Calibri" w:cstheme="minorHAnsi"/>
                <w:szCs w:val="21"/>
              </w:rPr>
              <w:t>DESCRIPTION</w:t>
            </w:r>
          </w:p>
        </w:tc>
      </w:tr>
      <w:tr w:rsidR="00A23FA3" w:rsidRPr="00A23FA3" w14:paraId="493C0A23" w14:textId="3DB3C407" w:rsidTr="0065795E">
        <w:trPr>
          <w:trHeight w:val="395"/>
        </w:trPr>
        <w:tc>
          <w:tcPr>
            <w:tcW w:w="503" w:type="dxa"/>
          </w:tcPr>
          <w:p w14:paraId="626A0662" w14:textId="75055669" w:rsidR="00EE06DA" w:rsidRPr="00A23FA3" w:rsidRDefault="00C36B04" w:rsidP="00C409AC">
            <w:pPr>
              <w:jc w:val="center"/>
              <w:rPr>
                <w:rFonts w:ascii="Calibri" w:hAnsi="Calibri" w:cstheme="minorHAnsi"/>
                <w:szCs w:val="21"/>
              </w:rPr>
            </w:pPr>
            <w:r w:rsidRPr="00A23FA3">
              <w:rPr>
                <w:rFonts w:ascii="Calibri" w:hAnsi="Calibri" w:cstheme="minorHAnsi"/>
                <w:szCs w:val="21"/>
              </w:rPr>
              <w:t>1</w:t>
            </w:r>
          </w:p>
        </w:tc>
        <w:tc>
          <w:tcPr>
            <w:tcW w:w="2126" w:type="dxa"/>
          </w:tcPr>
          <w:p w14:paraId="3F096E5E" w14:textId="6EBF9006" w:rsidR="00EE06DA" w:rsidRPr="00A23FA3" w:rsidRDefault="00EE06DA" w:rsidP="00A769EC">
            <w:pPr>
              <w:rPr>
                <w:rFonts w:ascii="Calibri" w:hAnsi="Calibri" w:cstheme="minorHAnsi"/>
                <w:szCs w:val="21"/>
              </w:rPr>
            </w:pPr>
            <w:r w:rsidRPr="00A23FA3">
              <w:rPr>
                <w:rFonts w:ascii="Calibri" w:hAnsi="Calibri" w:cstheme="minorHAnsi"/>
                <w:szCs w:val="21"/>
              </w:rPr>
              <w:t>File Name</w:t>
            </w:r>
          </w:p>
        </w:tc>
        <w:tc>
          <w:tcPr>
            <w:tcW w:w="1524" w:type="dxa"/>
          </w:tcPr>
          <w:p w14:paraId="67DBDA99" w14:textId="60C78850" w:rsidR="00EE06DA" w:rsidRPr="00A23FA3" w:rsidRDefault="00D06D38" w:rsidP="00774ECE">
            <w:pPr>
              <w:rPr>
                <w:rFonts w:ascii="Calibri" w:hAnsi="Calibri" w:cstheme="minorHAnsi"/>
                <w:szCs w:val="21"/>
              </w:rPr>
            </w:pPr>
            <w:r w:rsidRPr="00A23FA3">
              <w:rPr>
                <w:rFonts w:ascii="Calibri" w:hAnsi="Calibri" w:cstheme="minorHAnsi"/>
                <w:szCs w:val="21"/>
              </w:rPr>
              <w:t>Excel file name</w:t>
            </w:r>
          </w:p>
        </w:tc>
        <w:tc>
          <w:tcPr>
            <w:tcW w:w="3672" w:type="dxa"/>
          </w:tcPr>
          <w:p w14:paraId="785E003D" w14:textId="61C5414C" w:rsidR="00EE06DA" w:rsidRPr="00A23FA3" w:rsidRDefault="00621ED3" w:rsidP="00774ECE">
            <w:pPr>
              <w:rPr>
                <w:rFonts w:ascii="Calibri" w:hAnsi="Calibri" w:cstheme="minorHAnsi"/>
                <w:szCs w:val="21"/>
              </w:rPr>
            </w:pPr>
            <w:r w:rsidRPr="00A23FA3">
              <w:rPr>
                <w:rFonts w:ascii="Calibri" w:hAnsi="Calibri"/>
              </w:rPr>
              <w:t>This information is echoed by the system and cannot be edited by the user,</w:t>
            </w:r>
          </w:p>
        </w:tc>
      </w:tr>
      <w:tr w:rsidR="00A23FA3" w:rsidRPr="00A23FA3" w14:paraId="59A7FD31" w14:textId="2E1AC71B" w:rsidTr="00EE06DA">
        <w:trPr>
          <w:trHeight w:val="452"/>
        </w:trPr>
        <w:tc>
          <w:tcPr>
            <w:tcW w:w="503" w:type="dxa"/>
          </w:tcPr>
          <w:p w14:paraId="3ACDAD02" w14:textId="68D0F27A" w:rsidR="00F50416" w:rsidRPr="00A23FA3" w:rsidRDefault="00C36B04" w:rsidP="00C409AC">
            <w:pPr>
              <w:jc w:val="center"/>
              <w:rPr>
                <w:rFonts w:ascii="Calibri" w:hAnsi="Calibri" w:cstheme="minorHAnsi"/>
                <w:szCs w:val="21"/>
              </w:rPr>
            </w:pPr>
            <w:r w:rsidRPr="00A23FA3">
              <w:rPr>
                <w:rFonts w:ascii="Calibri" w:hAnsi="Calibri" w:cstheme="minorHAnsi"/>
                <w:szCs w:val="21"/>
              </w:rPr>
              <w:t>2</w:t>
            </w:r>
          </w:p>
        </w:tc>
        <w:tc>
          <w:tcPr>
            <w:tcW w:w="2126" w:type="dxa"/>
          </w:tcPr>
          <w:p w14:paraId="7F72FE10" w14:textId="69766CBF" w:rsidR="00F50416" w:rsidRPr="00A23FA3" w:rsidRDefault="00F50416" w:rsidP="00A769EC">
            <w:pPr>
              <w:rPr>
                <w:rFonts w:ascii="Calibri" w:hAnsi="Calibri" w:cstheme="minorHAnsi"/>
                <w:szCs w:val="21"/>
              </w:rPr>
            </w:pPr>
            <w:r w:rsidRPr="00A23FA3">
              <w:rPr>
                <w:rFonts w:ascii="Calibri" w:hAnsi="Calibri" w:cstheme="minorHAnsi"/>
                <w:szCs w:val="21"/>
              </w:rPr>
              <w:t>Select File</w:t>
            </w:r>
          </w:p>
        </w:tc>
        <w:tc>
          <w:tcPr>
            <w:tcW w:w="1524" w:type="dxa"/>
          </w:tcPr>
          <w:p w14:paraId="7989B1EE" w14:textId="1B268619" w:rsidR="00F50416" w:rsidRPr="00A23FA3" w:rsidRDefault="00621ED3" w:rsidP="00774ECE">
            <w:pPr>
              <w:rPr>
                <w:rFonts w:ascii="Calibri" w:hAnsi="Calibri" w:cstheme="minorHAnsi"/>
                <w:szCs w:val="21"/>
              </w:rPr>
            </w:pPr>
            <w:r w:rsidRPr="00A23FA3">
              <w:rPr>
                <w:rFonts w:ascii="Calibri" w:hAnsi="Calibri" w:cstheme="minorHAnsi"/>
                <w:szCs w:val="21"/>
              </w:rPr>
              <w:t>Link/</w:t>
            </w:r>
            <w:r w:rsidR="001F35C5" w:rsidRPr="00A23FA3">
              <w:rPr>
                <w:rFonts w:ascii="Calibri" w:hAnsi="Calibri" w:cstheme="minorHAnsi"/>
                <w:szCs w:val="21"/>
              </w:rPr>
              <w:t>Button</w:t>
            </w:r>
          </w:p>
        </w:tc>
        <w:tc>
          <w:tcPr>
            <w:tcW w:w="3672" w:type="dxa"/>
          </w:tcPr>
          <w:p w14:paraId="327BFD0F" w14:textId="5B0E9A0D" w:rsidR="00F50416" w:rsidRPr="00A23FA3" w:rsidRDefault="00621ED3" w:rsidP="00774ECE">
            <w:pPr>
              <w:rPr>
                <w:rFonts w:ascii="Calibri" w:hAnsi="Calibri" w:cstheme="minorHAnsi"/>
                <w:szCs w:val="21"/>
              </w:rPr>
            </w:pPr>
            <w:r w:rsidRPr="00A23FA3">
              <w:rPr>
                <w:rFonts w:ascii="Calibri" w:hAnsi="Calibri"/>
              </w:rPr>
              <w:t>Click to open the file selection dialog box, after the user selects the file (limited to excel file), the selected file name is automatically echoed in the "File Name" field</w:t>
            </w:r>
          </w:p>
        </w:tc>
      </w:tr>
      <w:tr w:rsidR="00F50416" w:rsidRPr="00A23FA3" w14:paraId="3CFD8131" w14:textId="5430CDE5" w:rsidTr="00EE06DA">
        <w:trPr>
          <w:trHeight w:val="452"/>
        </w:trPr>
        <w:tc>
          <w:tcPr>
            <w:tcW w:w="503" w:type="dxa"/>
          </w:tcPr>
          <w:p w14:paraId="4E0F657F" w14:textId="32F327BC" w:rsidR="00F50416" w:rsidRPr="00A23FA3" w:rsidRDefault="00C36B04" w:rsidP="00C409AC">
            <w:pPr>
              <w:jc w:val="center"/>
              <w:rPr>
                <w:rFonts w:ascii="Calibri" w:hAnsi="Calibri" w:cstheme="minorHAnsi"/>
                <w:szCs w:val="21"/>
              </w:rPr>
            </w:pPr>
            <w:r w:rsidRPr="00A23FA3">
              <w:rPr>
                <w:rFonts w:ascii="Calibri" w:hAnsi="Calibri" w:cstheme="minorHAnsi"/>
                <w:szCs w:val="21"/>
              </w:rPr>
              <w:t>3</w:t>
            </w:r>
          </w:p>
        </w:tc>
        <w:tc>
          <w:tcPr>
            <w:tcW w:w="2126" w:type="dxa"/>
          </w:tcPr>
          <w:p w14:paraId="3FB59B5E" w14:textId="354822FA" w:rsidR="00F50416" w:rsidRPr="00A23FA3" w:rsidRDefault="00C36B04" w:rsidP="00A769EC">
            <w:pPr>
              <w:rPr>
                <w:rFonts w:ascii="Calibri" w:hAnsi="Calibri" w:cstheme="minorHAnsi"/>
                <w:szCs w:val="21"/>
              </w:rPr>
            </w:pPr>
            <w:r w:rsidRPr="00A23FA3">
              <w:rPr>
                <w:rFonts w:ascii="Calibri" w:hAnsi="Calibri" w:cstheme="minorHAnsi"/>
                <w:szCs w:val="21"/>
              </w:rPr>
              <w:t>Upload</w:t>
            </w:r>
          </w:p>
        </w:tc>
        <w:tc>
          <w:tcPr>
            <w:tcW w:w="1524" w:type="dxa"/>
          </w:tcPr>
          <w:p w14:paraId="35164402" w14:textId="50467137" w:rsidR="00F50416" w:rsidRPr="00A23FA3" w:rsidRDefault="001F35C5" w:rsidP="00774ECE">
            <w:pPr>
              <w:rPr>
                <w:rFonts w:ascii="Calibri" w:hAnsi="Calibri" w:cstheme="minorHAnsi"/>
                <w:szCs w:val="21"/>
              </w:rPr>
            </w:pPr>
            <w:r w:rsidRPr="00A23FA3">
              <w:rPr>
                <w:rFonts w:ascii="Calibri" w:hAnsi="Calibri" w:cstheme="minorHAnsi"/>
                <w:szCs w:val="21"/>
              </w:rPr>
              <w:t>Button</w:t>
            </w:r>
          </w:p>
        </w:tc>
        <w:tc>
          <w:tcPr>
            <w:tcW w:w="3672" w:type="dxa"/>
          </w:tcPr>
          <w:p w14:paraId="1316F676" w14:textId="19BA8FAD" w:rsidR="00621ED3" w:rsidRPr="00A23FA3" w:rsidRDefault="00621ED3" w:rsidP="00774ECE">
            <w:pPr>
              <w:rPr>
                <w:rFonts w:ascii="Calibri" w:hAnsi="Calibri" w:cstheme="minorHAnsi"/>
                <w:szCs w:val="21"/>
              </w:rPr>
            </w:pPr>
            <w:r w:rsidRPr="00A23FA3">
              <w:rPr>
                <w:rFonts w:ascii="Calibri" w:hAnsi="Calibri" w:cstheme="minorHAnsi"/>
                <w:szCs w:val="21"/>
              </w:rPr>
              <w:t xml:space="preserve">Click to import the selected “High risk </w:t>
            </w:r>
            <w:r w:rsidRPr="00A23FA3">
              <w:rPr>
                <w:rFonts w:ascii="Calibri" w:hAnsi="Calibri" w:cstheme="minorHAnsi"/>
                <w:sz w:val="24"/>
                <w:szCs w:val="24"/>
              </w:rPr>
              <w:t>country list</w:t>
            </w:r>
            <w:r w:rsidRPr="00A23FA3">
              <w:rPr>
                <w:rFonts w:ascii="Calibri" w:hAnsi="Calibri" w:cstheme="minorHAnsi"/>
                <w:szCs w:val="21"/>
              </w:rPr>
              <w:t>” file into the system.</w:t>
            </w:r>
          </w:p>
          <w:p w14:paraId="2526A349" w14:textId="59111B4D" w:rsidR="00621ED3" w:rsidRPr="00A23FA3" w:rsidRDefault="00621ED3" w:rsidP="00774ECE">
            <w:pPr>
              <w:rPr>
                <w:rFonts w:ascii="Calibri" w:hAnsi="Calibri" w:cstheme="minorHAnsi"/>
                <w:szCs w:val="21"/>
              </w:rPr>
            </w:pPr>
            <w:r w:rsidRPr="00A23FA3">
              <w:rPr>
                <w:rFonts w:ascii="Calibri" w:hAnsi="Calibri"/>
              </w:rPr>
              <w:t xml:space="preserve">When finished, prompt the user of the </w:t>
            </w:r>
            <w:r w:rsidRPr="00A23FA3">
              <w:rPr>
                <w:rFonts w:ascii="Calibri" w:hAnsi="Calibri"/>
              </w:rPr>
              <w:lastRenderedPageBreak/>
              <w:t>import results and return to the previous work page.</w:t>
            </w:r>
          </w:p>
          <w:p w14:paraId="323BD8EB" w14:textId="2B356EB6" w:rsidR="00833108" w:rsidRPr="00A23FA3" w:rsidRDefault="00833108" w:rsidP="00774ECE">
            <w:pPr>
              <w:rPr>
                <w:rFonts w:ascii="Calibri" w:hAnsi="Calibri" w:cstheme="minorHAnsi"/>
                <w:szCs w:val="21"/>
              </w:rPr>
            </w:pPr>
          </w:p>
        </w:tc>
      </w:tr>
    </w:tbl>
    <w:p w14:paraId="41CB8CD4" w14:textId="5652ED47" w:rsidR="00F50416" w:rsidRPr="00A23FA3" w:rsidRDefault="00F50416" w:rsidP="00C409AC">
      <w:pPr>
        <w:spacing w:afterLines="50" w:after="156"/>
        <w:rPr>
          <w:rFonts w:ascii="Calibri" w:hAnsi="Calibri" w:cstheme="minorHAnsi"/>
          <w:sz w:val="24"/>
        </w:rPr>
      </w:pPr>
    </w:p>
    <w:p w14:paraId="106FD0FA" w14:textId="59A5CE92" w:rsidR="00763923" w:rsidRPr="00A23FA3" w:rsidRDefault="001C0559">
      <w:pPr>
        <w:pStyle w:val="4"/>
        <w:spacing w:before="0" w:after="0" w:line="240" w:lineRule="auto"/>
        <w:ind w:left="636"/>
        <w:rPr>
          <w:rFonts w:ascii="Calibri" w:hAnsi="Calibri" w:cstheme="minorHAnsi"/>
          <w:strike/>
          <w:highlight w:val="yellow"/>
        </w:rPr>
        <w:pPrChange w:id="11174" w:author="raye" w:date="2018-07-17T11:12:00Z">
          <w:pPr>
            <w:pStyle w:val="4"/>
            <w:numPr>
              <w:ilvl w:val="3"/>
              <w:numId w:val="3"/>
            </w:numPr>
            <w:spacing w:before="0" w:after="0" w:line="240" w:lineRule="auto"/>
            <w:ind w:left="851" w:hanging="851"/>
          </w:pPr>
        </w:pPrChange>
      </w:pPr>
      <w:bookmarkStart w:id="11175" w:name="_Ref509358149"/>
      <w:ins w:id="11176" w:author="raye" w:date="2018-07-17T11:12:00Z">
        <w:r w:rsidRPr="00A23FA3">
          <w:rPr>
            <w:rFonts w:ascii="Calibri" w:hAnsi="Calibri" w:cstheme="minorHAnsi"/>
            <w:strike/>
            <w:highlight w:val="yellow"/>
          </w:rPr>
          <w:t xml:space="preserve">1..2.2. </w:t>
        </w:r>
      </w:ins>
      <w:r w:rsidR="008D77DA" w:rsidRPr="00A23FA3">
        <w:rPr>
          <w:rFonts w:ascii="Calibri" w:hAnsi="Calibri" w:cstheme="minorHAnsi"/>
          <w:strike/>
          <w:highlight w:val="yellow"/>
        </w:rPr>
        <w:t>Man</w:t>
      </w:r>
      <w:r w:rsidR="00E84300" w:rsidRPr="00A23FA3">
        <w:rPr>
          <w:rFonts w:ascii="Calibri" w:hAnsi="Calibri" w:cstheme="minorHAnsi"/>
          <w:strike/>
          <w:highlight w:val="yellow"/>
        </w:rPr>
        <w:t>u</w:t>
      </w:r>
      <w:r w:rsidR="008D77DA" w:rsidRPr="00A23FA3">
        <w:rPr>
          <w:rFonts w:ascii="Calibri" w:hAnsi="Calibri" w:cstheme="minorHAnsi"/>
          <w:strike/>
          <w:highlight w:val="yellow"/>
        </w:rPr>
        <w:t>a</w:t>
      </w:r>
      <w:r w:rsidR="00E84300" w:rsidRPr="00A23FA3">
        <w:rPr>
          <w:rFonts w:ascii="Calibri" w:hAnsi="Calibri" w:cstheme="minorHAnsi"/>
          <w:strike/>
          <w:highlight w:val="yellow"/>
        </w:rPr>
        <w:t xml:space="preserve">lly </w:t>
      </w:r>
      <w:r w:rsidR="00763923" w:rsidRPr="00A23FA3">
        <w:rPr>
          <w:rFonts w:ascii="Calibri" w:hAnsi="Calibri" w:cstheme="minorHAnsi"/>
          <w:strike/>
          <w:highlight w:val="yellow"/>
        </w:rPr>
        <w:t xml:space="preserve">Data </w:t>
      </w:r>
      <w:r w:rsidR="00E84300" w:rsidRPr="00A23FA3">
        <w:rPr>
          <w:rFonts w:ascii="Calibri" w:hAnsi="Calibri" w:cstheme="minorHAnsi"/>
          <w:strike/>
          <w:highlight w:val="yellow"/>
        </w:rPr>
        <w:t>M</w:t>
      </w:r>
      <w:r w:rsidR="00763923" w:rsidRPr="00A23FA3">
        <w:rPr>
          <w:rFonts w:ascii="Calibri" w:hAnsi="Calibri" w:cstheme="minorHAnsi"/>
          <w:strike/>
          <w:highlight w:val="yellow"/>
        </w:rPr>
        <w:t>aintenance Page</w:t>
      </w:r>
      <w:bookmarkEnd w:id="11175"/>
    </w:p>
    <w:p w14:paraId="1C13EA27" w14:textId="3F3DAE76" w:rsidR="00621ED3" w:rsidRPr="00A23FA3" w:rsidRDefault="00621ED3" w:rsidP="008F3E5E">
      <w:pPr>
        <w:spacing w:afterLines="50" w:after="156"/>
        <w:ind w:firstLineChars="177" w:firstLine="425"/>
        <w:rPr>
          <w:rFonts w:ascii="Calibri" w:hAnsi="Calibri" w:cstheme="minorHAnsi"/>
          <w:strike/>
          <w:sz w:val="24"/>
          <w:szCs w:val="24"/>
          <w:highlight w:val="yellow"/>
        </w:rPr>
      </w:pPr>
      <w:r w:rsidRPr="00A23FA3">
        <w:rPr>
          <w:rFonts w:ascii="Calibri" w:hAnsi="Calibri" w:cstheme="minorHAnsi"/>
          <w:strike/>
          <w:sz w:val="24"/>
          <w:szCs w:val="24"/>
          <w:highlight w:val="yellow"/>
        </w:rPr>
        <w:t>About the 6 types of pre-imported data provided in 3.12.2.1, the system provides an online manual maintenance interface for single records, as follows:</w:t>
      </w:r>
    </w:p>
    <w:p w14:paraId="6FBABFF4" w14:textId="07173DE9" w:rsidR="00833108" w:rsidRPr="00A23FA3" w:rsidRDefault="004469C1" w:rsidP="00B01F41">
      <w:pPr>
        <w:pStyle w:val="a0"/>
        <w:numPr>
          <w:ilvl w:val="0"/>
          <w:numId w:val="12"/>
        </w:numPr>
        <w:ind w:firstLineChars="0"/>
        <w:jc w:val="left"/>
        <w:rPr>
          <w:rFonts w:ascii="Calibri" w:hAnsi="Calibri" w:cstheme="minorHAnsi"/>
          <w:b/>
          <w:sz w:val="28"/>
          <w:szCs w:val="24"/>
          <w:highlight w:val="yellow"/>
        </w:rPr>
      </w:pPr>
      <w:r w:rsidRPr="00A23FA3">
        <w:rPr>
          <w:rFonts w:ascii="Calibri" w:hAnsi="Calibri" w:cstheme="minorHAnsi"/>
          <w:b/>
          <w:sz w:val="28"/>
          <w:szCs w:val="24"/>
          <w:highlight w:val="yellow"/>
        </w:rPr>
        <w:t xml:space="preserve">UI Diagram &amp; </w:t>
      </w:r>
      <w:r w:rsidR="00F3720E" w:rsidRPr="00A23FA3">
        <w:rPr>
          <w:rFonts w:ascii="Calibri" w:hAnsi="Calibri" w:cstheme="minorHAnsi"/>
          <w:b/>
          <w:sz w:val="28"/>
          <w:szCs w:val="24"/>
          <w:highlight w:val="yellow"/>
        </w:rPr>
        <w:t>illustration</w:t>
      </w:r>
    </w:p>
    <w:p w14:paraId="2F31B26C" w14:textId="5CF9D30C" w:rsidR="00A63BC8" w:rsidRPr="00A23FA3" w:rsidRDefault="00121D98" w:rsidP="008F3E5E">
      <w:pPr>
        <w:jc w:val="center"/>
        <w:rPr>
          <w:rFonts w:ascii="Calibri" w:hAnsi="Calibri" w:cstheme="minorHAnsi"/>
          <w:sz w:val="24"/>
          <w:highlight w:val="yellow"/>
        </w:rPr>
      </w:pPr>
      <w:r w:rsidRPr="00A23FA3">
        <w:rPr>
          <w:rFonts w:ascii="Calibri" w:hAnsi="Calibri" w:cstheme="minorHAnsi"/>
          <w:noProof/>
          <w:sz w:val="24"/>
          <w:highlight w:val="yellow"/>
        </w:rPr>
        <mc:AlternateContent>
          <mc:Choice Requires="wps">
            <w:drawing>
              <wp:anchor distT="0" distB="0" distL="114300" distR="114300" simplePos="0" relativeHeight="251716608" behindDoc="0" locked="0" layoutInCell="1" allowOverlap="1" wp14:anchorId="77225058" wp14:editId="05816A68">
                <wp:simplePos x="0" y="0"/>
                <wp:positionH relativeFrom="column">
                  <wp:posOffset>66675</wp:posOffset>
                </wp:positionH>
                <wp:positionV relativeFrom="paragraph">
                  <wp:posOffset>36194</wp:posOffset>
                </wp:positionV>
                <wp:extent cx="5124450" cy="3171825"/>
                <wp:effectExtent l="0" t="0" r="19050" b="28575"/>
                <wp:wrapNone/>
                <wp:docPr id="230" name="直接连接符 230"/>
                <wp:cNvGraphicFramePr/>
                <a:graphic xmlns:a="http://schemas.openxmlformats.org/drawingml/2006/main">
                  <a:graphicData uri="http://schemas.microsoft.com/office/word/2010/wordprocessingShape">
                    <wps:wsp>
                      <wps:cNvCnPr/>
                      <wps:spPr>
                        <a:xfrm>
                          <a:off x="0" y="0"/>
                          <a:ext cx="5124450" cy="3171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D9EBB" id="直接连接符 230" o:spid="_x0000_s1026" style="position:absolute;left:0;text-align:lef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85pt" to="408.75pt,2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" strokecolor="#5b9bd5 [3204]" strokeweight=".5pt">
                <v:stroke joinstyle="miter"/>
              </v:line>
            </w:pict>
          </mc:Fallback>
        </mc:AlternateContent>
      </w:r>
      <w:r w:rsidR="00A63BC8" w:rsidRPr="00A23FA3">
        <w:rPr>
          <w:rFonts w:ascii="Calibri" w:hAnsi="Calibri" w:cstheme="minorHAnsi"/>
          <w:noProof/>
          <w:sz w:val="24"/>
          <w:highlight w:val="yellow"/>
        </w:rPr>
        <w:drawing>
          <wp:inline distT="0" distB="0" distL="0" distR="0" wp14:anchorId="0DF05E81" wp14:editId="3005777F">
            <wp:extent cx="5105400" cy="3294881"/>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112324" cy="3299350"/>
                    </a:xfrm>
                    <a:prstGeom prst="rect">
                      <a:avLst/>
                    </a:prstGeom>
                    <a:noFill/>
                  </pic:spPr>
                </pic:pic>
              </a:graphicData>
            </a:graphic>
          </wp:inline>
        </w:drawing>
      </w:r>
    </w:p>
    <w:p w14:paraId="64DDF609" w14:textId="3C5AB62A" w:rsidR="00833108" w:rsidRPr="00A23FA3" w:rsidRDefault="00621ED3" w:rsidP="008F3E5E">
      <w:pPr>
        <w:rPr>
          <w:rFonts w:ascii="Calibri" w:hAnsi="Calibri" w:cstheme="minorHAnsi"/>
          <w:i/>
          <w:strike/>
          <w:sz w:val="24"/>
          <w:highlight w:val="yellow"/>
        </w:rPr>
      </w:pPr>
      <w:r w:rsidRPr="00A23FA3">
        <w:rPr>
          <w:rFonts w:ascii="Calibri" w:hAnsi="Calibri" w:cstheme="minorHAnsi"/>
          <w:i/>
          <w:strike/>
          <w:sz w:val="24"/>
          <w:highlight w:val="yellow"/>
        </w:rPr>
        <w:t>Page description:</w:t>
      </w:r>
    </w:p>
    <w:p w14:paraId="0011CA02" w14:textId="59C9DFEB" w:rsidR="007A6359" w:rsidRPr="00A23FA3" w:rsidRDefault="00621ED3" w:rsidP="00B01F41">
      <w:pPr>
        <w:pStyle w:val="a0"/>
        <w:numPr>
          <w:ilvl w:val="0"/>
          <w:numId w:val="6"/>
        </w:numPr>
        <w:ind w:firstLineChars="0"/>
        <w:jc w:val="left"/>
        <w:rPr>
          <w:rFonts w:ascii="Calibri" w:hAnsi="Calibri" w:cstheme="minorHAnsi"/>
          <w:strike/>
          <w:sz w:val="24"/>
          <w:szCs w:val="24"/>
          <w:highlight w:val="yellow"/>
        </w:rPr>
      </w:pPr>
      <w:r w:rsidRPr="00A23FA3">
        <w:rPr>
          <w:rFonts w:ascii="Calibri" w:hAnsi="Calibri" w:cstheme="minorHAnsi"/>
          <w:strike/>
          <w:sz w:val="24"/>
          <w:szCs w:val="24"/>
          <w:highlight w:val="yellow"/>
        </w:rPr>
        <w:t>users choose the "Configuration" module in the Home Page, click on the Static Data in the work area Maintenance "link to access this page</w:t>
      </w:r>
    </w:p>
    <w:p w14:paraId="32349DB3" w14:textId="1A83D371" w:rsidR="00833108" w:rsidRPr="00A23FA3" w:rsidRDefault="00621ED3" w:rsidP="00B01F41">
      <w:pPr>
        <w:pStyle w:val="a0"/>
        <w:numPr>
          <w:ilvl w:val="0"/>
          <w:numId w:val="6"/>
        </w:numPr>
        <w:ind w:firstLineChars="0"/>
        <w:rPr>
          <w:rFonts w:ascii="Calibri" w:hAnsi="Calibri" w:cstheme="minorHAnsi"/>
          <w:strike/>
          <w:sz w:val="24"/>
          <w:szCs w:val="24"/>
          <w:highlight w:val="yellow"/>
        </w:rPr>
      </w:pPr>
      <w:r w:rsidRPr="00A23FA3">
        <w:rPr>
          <w:rFonts w:ascii="Calibri" w:hAnsi="Calibri" w:cstheme="minorHAnsi"/>
          <w:strike/>
          <w:sz w:val="24"/>
          <w:szCs w:val="24"/>
          <w:highlight w:val="yellow"/>
        </w:rPr>
        <w:t xml:space="preserve">This page is divided into two </w:t>
      </w:r>
      <w:r w:rsidR="00205B48" w:rsidRPr="00A23FA3">
        <w:rPr>
          <w:rFonts w:ascii="Calibri" w:hAnsi="Calibri" w:cstheme="minorHAnsi"/>
          <w:strike/>
          <w:sz w:val="24"/>
          <w:szCs w:val="24"/>
          <w:highlight w:val="yellow"/>
        </w:rPr>
        <w:t>areas</w:t>
      </w:r>
      <w:r w:rsidRPr="00A23FA3">
        <w:rPr>
          <w:rFonts w:ascii="Calibri" w:hAnsi="Calibri" w:cstheme="minorHAnsi"/>
          <w:strike/>
          <w:sz w:val="24"/>
          <w:szCs w:val="24"/>
          <w:highlight w:val="yellow"/>
        </w:rPr>
        <w:t>: 1, database record list, 2, information editing area.</w:t>
      </w:r>
    </w:p>
    <w:p w14:paraId="175F05C6" w14:textId="7C015890" w:rsidR="007A6359" w:rsidRPr="00A23FA3" w:rsidRDefault="00621ED3" w:rsidP="00B01F41">
      <w:pPr>
        <w:pStyle w:val="a0"/>
        <w:numPr>
          <w:ilvl w:val="0"/>
          <w:numId w:val="6"/>
        </w:numPr>
        <w:ind w:firstLineChars="0"/>
        <w:rPr>
          <w:rFonts w:ascii="Calibri" w:hAnsi="Calibri" w:cstheme="minorHAnsi"/>
          <w:strike/>
          <w:sz w:val="24"/>
          <w:szCs w:val="24"/>
          <w:highlight w:val="yellow"/>
        </w:rPr>
      </w:pPr>
      <w:r w:rsidRPr="00A23FA3">
        <w:rPr>
          <w:rFonts w:ascii="Calibri" w:hAnsi="Calibri" w:cstheme="minorHAnsi"/>
          <w:strike/>
          <w:sz w:val="24"/>
          <w:szCs w:val="24"/>
          <w:highlight w:val="yellow"/>
        </w:rPr>
        <w:t xml:space="preserve">The database record list area for displaying the specified data type all records in database. </w:t>
      </w:r>
    </w:p>
    <w:p w14:paraId="102268AE" w14:textId="5AAF9235" w:rsidR="007A6359" w:rsidRPr="00A23FA3" w:rsidRDefault="00621ED3" w:rsidP="00B01F41">
      <w:pPr>
        <w:pStyle w:val="a0"/>
        <w:numPr>
          <w:ilvl w:val="0"/>
          <w:numId w:val="6"/>
        </w:numPr>
        <w:ind w:firstLineChars="0"/>
        <w:rPr>
          <w:rFonts w:ascii="Calibri" w:hAnsi="Calibri" w:cstheme="minorHAnsi"/>
          <w:strike/>
          <w:sz w:val="24"/>
          <w:szCs w:val="24"/>
          <w:highlight w:val="yellow"/>
        </w:rPr>
      </w:pPr>
      <w:r w:rsidRPr="00A23FA3">
        <w:rPr>
          <w:rFonts w:ascii="Calibri" w:hAnsi="Calibri" w:cstheme="minorHAnsi"/>
          <w:strike/>
          <w:sz w:val="24"/>
          <w:szCs w:val="24"/>
          <w:highlight w:val="yellow"/>
        </w:rPr>
        <w:t>The Information editing area worked as input fields show a record of the content for users to edit</w:t>
      </w:r>
    </w:p>
    <w:p w14:paraId="244CAD8B" w14:textId="21411332" w:rsidR="007A6359" w:rsidRPr="00A23FA3" w:rsidRDefault="00621ED3" w:rsidP="00B01F41">
      <w:pPr>
        <w:pStyle w:val="a0"/>
        <w:numPr>
          <w:ilvl w:val="0"/>
          <w:numId w:val="6"/>
        </w:numPr>
        <w:ind w:firstLineChars="0"/>
        <w:rPr>
          <w:rFonts w:ascii="Calibri" w:hAnsi="Calibri" w:cstheme="minorHAnsi"/>
          <w:strike/>
          <w:sz w:val="24"/>
          <w:szCs w:val="24"/>
          <w:highlight w:val="yellow"/>
        </w:rPr>
      </w:pPr>
      <w:r w:rsidRPr="00A23FA3">
        <w:rPr>
          <w:rFonts w:ascii="Calibri" w:hAnsi="Calibri" w:cstheme="minorHAnsi"/>
          <w:strike/>
          <w:sz w:val="24"/>
          <w:szCs w:val="24"/>
          <w:highlight w:val="yellow"/>
        </w:rPr>
        <w:t xml:space="preserve">The </w:t>
      </w:r>
      <w:r w:rsidR="009E51F8" w:rsidRPr="00A23FA3">
        <w:rPr>
          <w:rFonts w:ascii="Calibri" w:hAnsi="Calibri" w:cstheme="minorHAnsi"/>
          <w:strike/>
          <w:sz w:val="24"/>
          <w:szCs w:val="24"/>
          <w:highlight w:val="yellow"/>
        </w:rPr>
        <w:t xml:space="preserve">operations </w:t>
      </w:r>
      <w:r w:rsidRPr="00A23FA3">
        <w:rPr>
          <w:rFonts w:ascii="Calibri" w:hAnsi="Calibri" w:cstheme="minorHAnsi"/>
          <w:strike/>
          <w:sz w:val="24"/>
          <w:szCs w:val="24"/>
          <w:highlight w:val="yellow"/>
        </w:rPr>
        <w:t>process of user maintenance data is: 1) the user specifies the data type 2) the system lists the existing data record 3) the user adds, modifies or deletes a record one by one.</w:t>
      </w:r>
    </w:p>
    <w:p w14:paraId="0FF50586" w14:textId="77777777" w:rsidR="003D337D" w:rsidRPr="00A23FA3" w:rsidRDefault="003D337D" w:rsidP="00C409AC">
      <w:pPr>
        <w:spacing w:afterLines="50" w:after="156"/>
        <w:ind w:firstLineChars="177" w:firstLine="425"/>
        <w:rPr>
          <w:rFonts w:ascii="Calibri" w:hAnsi="Calibri" w:cstheme="minorHAnsi"/>
          <w:strike/>
          <w:sz w:val="24"/>
          <w:highlight w:val="yellow"/>
        </w:rPr>
      </w:pPr>
    </w:p>
    <w:p w14:paraId="6EAE608C" w14:textId="1EAB3256" w:rsidR="00833108" w:rsidRPr="00A23FA3" w:rsidRDefault="004469C1" w:rsidP="00B01F41">
      <w:pPr>
        <w:pStyle w:val="a0"/>
        <w:numPr>
          <w:ilvl w:val="0"/>
          <w:numId w:val="12"/>
        </w:numPr>
        <w:ind w:firstLineChars="0"/>
        <w:jc w:val="left"/>
        <w:rPr>
          <w:rFonts w:ascii="Calibri" w:hAnsi="Calibri" w:cstheme="minorHAnsi"/>
          <w:b/>
          <w:strike/>
          <w:sz w:val="28"/>
          <w:szCs w:val="24"/>
          <w:highlight w:val="yellow"/>
        </w:rPr>
      </w:pPr>
      <w:r w:rsidRPr="00A23FA3">
        <w:rPr>
          <w:rFonts w:ascii="Calibri" w:hAnsi="Calibri" w:cstheme="minorHAnsi"/>
          <w:b/>
          <w:strike/>
          <w:sz w:val="28"/>
          <w:szCs w:val="24"/>
          <w:highlight w:val="yellow"/>
        </w:rPr>
        <w:lastRenderedPageBreak/>
        <w:t>UI Elements</w:t>
      </w:r>
    </w:p>
    <w:tbl>
      <w:tblPr>
        <w:tblStyle w:val="a9"/>
        <w:tblW w:w="7839" w:type="dxa"/>
        <w:tblInd w:w="499" w:type="dxa"/>
        <w:tblLook w:val="04A0" w:firstRow="1" w:lastRow="0" w:firstColumn="1" w:lastColumn="0" w:noHBand="0" w:noVBand="1"/>
      </w:tblPr>
      <w:tblGrid>
        <w:gridCol w:w="426"/>
        <w:gridCol w:w="2189"/>
        <w:gridCol w:w="5224"/>
      </w:tblGrid>
      <w:tr w:rsidR="00A23FA3" w:rsidRPr="00A23FA3" w14:paraId="1C4B95E5" w14:textId="77777777" w:rsidTr="00E636FA">
        <w:tc>
          <w:tcPr>
            <w:tcW w:w="426" w:type="dxa"/>
            <w:shd w:val="clear" w:color="auto" w:fill="BFBFBF" w:themeFill="background1" w:themeFillShade="BF"/>
          </w:tcPr>
          <w:p w14:paraId="3B718328" w14:textId="77777777" w:rsidR="0065795E" w:rsidRPr="00A23FA3" w:rsidRDefault="0065795E" w:rsidP="00774ECE">
            <w:pPr>
              <w:rPr>
                <w:rFonts w:ascii="Calibri" w:hAnsi="Calibri" w:cstheme="minorHAnsi"/>
                <w:strike/>
                <w:sz w:val="24"/>
                <w:szCs w:val="24"/>
                <w:highlight w:val="yellow"/>
              </w:rPr>
            </w:pPr>
            <w:r w:rsidRPr="00A23FA3">
              <w:rPr>
                <w:rFonts w:ascii="Calibri" w:hAnsi="Calibri" w:cstheme="minorHAnsi"/>
                <w:strike/>
                <w:sz w:val="24"/>
                <w:szCs w:val="24"/>
                <w:highlight w:val="yellow"/>
              </w:rPr>
              <w:t>#</w:t>
            </w:r>
          </w:p>
        </w:tc>
        <w:tc>
          <w:tcPr>
            <w:tcW w:w="2189" w:type="dxa"/>
            <w:shd w:val="clear" w:color="auto" w:fill="BFBFBF" w:themeFill="background1" w:themeFillShade="BF"/>
          </w:tcPr>
          <w:p w14:paraId="0CC15BE4" w14:textId="77777777" w:rsidR="0065795E" w:rsidRPr="00A23FA3" w:rsidRDefault="0065795E" w:rsidP="00774ECE">
            <w:pPr>
              <w:rPr>
                <w:rFonts w:ascii="Calibri" w:hAnsi="Calibri" w:cstheme="minorHAnsi"/>
                <w:strike/>
                <w:sz w:val="24"/>
                <w:szCs w:val="24"/>
                <w:highlight w:val="yellow"/>
              </w:rPr>
            </w:pPr>
            <w:r w:rsidRPr="00A23FA3">
              <w:rPr>
                <w:rFonts w:ascii="Calibri" w:hAnsi="Calibri" w:cstheme="minorHAnsi"/>
                <w:strike/>
                <w:sz w:val="24"/>
                <w:szCs w:val="24"/>
                <w:highlight w:val="yellow"/>
              </w:rPr>
              <w:t>AREA</w:t>
            </w:r>
          </w:p>
        </w:tc>
        <w:tc>
          <w:tcPr>
            <w:tcW w:w="5224" w:type="dxa"/>
            <w:shd w:val="clear" w:color="auto" w:fill="BFBFBF" w:themeFill="background1" w:themeFillShade="BF"/>
          </w:tcPr>
          <w:p w14:paraId="70EF02CE" w14:textId="77777777" w:rsidR="0065795E" w:rsidRPr="00A23FA3" w:rsidRDefault="0065795E" w:rsidP="00774ECE">
            <w:pPr>
              <w:rPr>
                <w:rFonts w:ascii="Calibri" w:hAnsi="Calibri" w:cstheme="minorHAnsi"/>
                <w:strike/>
                <w:sz w:val="24"/>
                <w:szCs w:val="24"/>
                <w:highlight w:val="yellow"/>
              </w:rPr>
            </w:pPr>
            <w:r w:rsidRPr="00A23FA3">
              <w:rPr>
                <w:rFonts w:ascii="Calibri" w:hAnsi="Calibri" w:cstheme="minorHAnsi"/>
                <w:strike/>
                <w:sz w:val="24"/>
                <w:szCs w:val="24"/>
                <w:highlight w:val="yellow"/>
              </w:rPr>
              <w:t>DESCRIPTION</w:t>
            </w:r>
          </w:p>
        </w:tc>
      </w:tr>
      <w:tr w:rsidR="00A23FA3" w:rsidRPr="00A23FA3" w14:paraId="4861D8B6" w14:textId="77777777" w:rsidTr="00D80D52">
        <w:trPr>
          <w:trHeight w:val="651"/>
        </w:trPr>
        <w:tc>
          <w:tcPr>
            <w:tcW w:w="426" w:type="dxa"/>
          </w:tcPr>
          <w:p w14:paraId="1AC22BD0" w14:textId="77777777" w:rsidR="0065795E" w:rsidRPr="00A23FA3" w:rsidRDefault="0065795E" w:rsidP="00C409AC">
            <w:pPr>
              <w:rPr>
                <w:rFonts w:ascii="Calibri" w:hAnsi="Calibri" w:cstheme="minorHAnsi"/>
                <w:strike/>
                <w:szCs w:val="21"/>
                <w:highlight w:val="yellow"/>
              </w:rPr>
            </w:pPr>
            <w:r w:rsidRPr="00A23FA3">
              <w:rPr>
                <w:rFonts w:ascii="Calibri" w:hAnsi="Calibri" w:cstheme="minorHAnsi"/>
                <w:strike/>
                <w:szCs w:val="21"/>
                <w:highlight w:val="yellow"/>
              </w:rPr>
              <w:t>1</w:t>
            </w:r>
          </w:p>
        </w:tc>
        <w:tc>
          <w:tcPr>
            <w:tcW w:w="2189" w:type="dxa"/>
          </w:tcPr>
          <w:p w14:paraId="26179831" w14:textId="5FCFD2E3" w:rsidR="0071453A" w:rsidRPr="00A23FA3" w:rsidRDefault="0071453A" w:rsidP="00A769EC">
            <w:pPr>
              <w:rPr>
                <w:rFonts w:ascii="Calibri" w:hAnsi="Calibri" w:cstheme="minorHAnsi"/>
                <w:strike/>
                <w:szCs w:val="21"/>
                <w:highlight w:val="yellow"/>
              </w:rPr>
            </w:pPr>
            <w:r w:rsidRPr="00A23FA3">
              <w:rPr>
                <w:rFonts w:ascii="Calibri" w:hAnsi="Calibri" w:cstheme="minorHAnsi"/>
                <w:strike/>
                <w:sz w:val="24"/>
                <w:szCs w:val="24"/>
                <w:highlight w:val="yellow"/>
              </w:rPr>
              <w:t>database record list</w:t>
            </w:r>
          </w:p>
        </w:tc>
        <w:tc>
          <w:tcPr>
            <w:tcW w:w="5224" w:type="dxa"/>
          </w:tcPr>
          <w:p w14:paraId="27C84092" w14:textId="76A86E73" w:rsidR="00D80D52" w:rsidRPr="00A23FA3" w:rsidRDefault="0071453A" w:rsidP="00B01F41">
            <w:pPr>
              <w:pStyle w:val="a0"/>
              <w:numPr>
                <w:ilvl w:val="0"/>
                <w:numId w:val="13"/>
              </w:numPr>
              <w:ind w:left="299" w:firstLineChars="0" w:hanging="299"/>
              <w:rPr>
                <w:rFonts w:ascii="Calibri" w:hAnsi="Calibri" w:cstheme="minorHAnsi"/>
                <w:strike/>
                <w:szCs w:val="21"/>
                <w:highlight w:val="yellow"/>
              </w:rPr>
            </w:pPr>
            <w:r w:rsidRPr="00A23FA3">
              <w:rPr>
                <w:rFonts w:ascii="Calibri" w:hAnsi="Calibri"/>
                <w:strike/>
                <w:highlight w:val="yellow"/>
              </w:rPr>
              <w:t>According to user selected Data Type, list database records.</w:t>
            </w:r>
          </w:p>
        </w:tc>
      </w:tr>
      <w:tr w:rsidR="0065795E" w:rsidRPr="00A23FA3" w14:paraId="427661FD" w14:textId="77777777" w:rsidTr="00E636FA">
        <w:trPr>
          <w:trHeight w:val="210"/>
        </w:trPr>
        <w:tc>
          <w:tcPr>
            <w:tcW w:w="426" w:type="dxa"/>
          </w:tcPr>
          <w:p w14:paraId="6CC39661" w14:textId="77777777" w:rsidR="0065795E" w:rsidRPr="00A23FA3" w:rsidRDefault="0065795E" w:rsidP="00C409AC">
            <w:pPr>
              <w:rPr>
                <w:rFonts w:ascii="Calibri" w:hAnsi="Calibri" w:cstheme="minorHAnsi"/>
                <w:strike/>
                <w:szCs w:val="21"/>
                <w:highlight w:val="yellow"/>
              </w:rPr>
            </w:pPr>
            <w:r w:rsidRPr="00A23FA3">
              <w:rPr>
                <w:rFonts w:ascii="Calibri" w:hAnsi="Calibri" w:cstheme="minorHAnsi"/>
                <w:strike/>
                <w:szCs w:val="21"/>
                <w:highlight w:val="yellow"/>
              </w:rPr>
              <w:t>2</w:t>
            </w:r>
          </w:p>
        </w:tc>
        <w:tc>
          <w:tcPr>
            <w:tcW w:w="2189" w:type="dxa"/>
          </w:tcPr>
          <w:p w14:paraId="266D0665" w14:textId="36A2386D" w:rsidR="0065795E" w:rsidRPr="00A23FA3" w:rsidRDefault="0071453A" w:rsidP="00A769EC">
            <w:pPr>
              <w:rPr>
                <w:rFonts w:ascii="Calibri" w:hAnsi="Calibri" w:cstheme="minorHAnsi"/>
                <w:strike/>
                <w:szCs w:val="21"/>
                <w:highlight w:val="yellow"/>
              </w:rPr>
            </w:pPr>
            <w:r w:rsidRPr="00A23FA3">
              <w:rPr>
                <w:rFonts w:ascii="Calibri" w:hAnsi="Calibri" w:cstheme="minorHAnsi"/>
                <w:strike/>
                <w:sz w:val="24"/>
                <w:szCs w:val="24"/>
                <w:highlight w:val="yellow"/>
              </w:rPr>
              <w:t>information editing area</w:t>
            </w:r>
          </w:p>
        </w:tc>
        <w:tc>
          <w:tcPr>
            <w:tcW w:w="5224" w:type="dxa"/>
          </w:tcPr>
          <w:p w14:paraId="63101B06" w14:textId="1ACDDFB4" w:rsidR="00E636FA" w:rsidRPr="00A23FA3" w:rsidRDefault="0071453A" w:rsidP="00B01F41">
            <w:pPr>
              <w:pStyle w:val="a0"/>
              <w:numPr>
                <w:ilvl w:val="0"/>
                <w:numId w:val="13"/>
              </w:numPr>
              <w:ind w:left="299" w:firstLineChars="0" w:hanging="299"/>
              <w:rPr>
                <w:rFonts w:ascii="Calibri" w:hAnsi="Calibri" w:cstheme="minorHAnsi"/>
                <w:strike/>
                <w:szCs w:val="21"/>
                <w:highlight w:val="yellow"/>
              </w:rPr>
            </w:pPr>
            <w:r w:rsidRPr="00A23FA3">
              <w:rPr>
                <w:rFonts w:ascii="Calibri" w:hAnsi="Calibri"/>
                <w:strike/>
                <w:highlight w:val="yellow"/>
              </w:rPr>
              <w:t>User maintains a record in this area (new, modified)</w:t>
            </w:r>
          </w:p>
          <w:p w14:paraId="725BAFDB" w14:textId="03976BD2" w:rsidR="00D80D52" w:rsidRPr="00A23FA3" w:rsidRDefault="00D80D52" w:rsidP="00774ECE">
            <w:pPr>
              <w:rPr>
                <w:rFonts w:ascii="Calibri" w:hAnsi="Calibri" w:cstheme="minorHAnsi"/>
                <w:strike/>
                <w:szCs w:val="21"/>
                <w:highlight w:val="yellow"/>
              </w:rPr>
            </w:pPr>
          </w:p>
        </w:tc>
      </w:tr>
    </w:tbl>
    <w:p w14:paraId="75A0F8B1" w14:textId="0A5AD56C" w:rsidR="0065795E" w:rsidRPr="00A23FA3" w:rsidRDefault="0065795E" w:rsidP="008F3E5E">
      <w:pPr>
        <w:ind w:leftChars="270" w:left="567"/>
        <w:jc w:val="left"/>
        <w:rPr>
          <w:rFonts w:ascii="Calibri" w:hAnsi="Calibri" w:cstheme="minorHAnsi"/>
          <w:strike/>
          <w:sz w:val="24"/>
          <w:szCs w:val="24"/>
          <w:highlight w:val="yellow"/>
        </w:rPr>
      </w:pPr>
    </w:p>
    <w:tbl>
      <w:tblPr>
        <w:tblStyle w:val="a9"/>
        <w:tblW w:w="7874" w:type="dxa"/>
        <w:tblInd w:w="485" w:type="dxa"/>
        <w:tblLook w:val="04A0" w:firstRow="1" w:lastRow="0" w:firstColumn="1" w:lastColumn="0" w:noHBand="0" w:noVBand="1"/>
      </w:tblPr>
      <w:tblGrid>
        <w:gridCol w:w="503"/>
        <w:gridCol w:w="2126"/>
        <w:gridCol w:w="5245"/>
      </w:tblGrid>
      <w:tr w:rsidR="00A23FA3" w:rsidRPr="00A23FA3" w14:paraId="4EF5B59D" w14:textId="77777777" w:rsidTr="00BC0DCB">
        <w:tc>
          <w:tcPr>
            <w:tcW w:w="503" w:type="dxa"/>
            <w:shd w:val="clear" w:color="auto" w:fill="BFBFBF" w:themeFill="background1" w:themeFillShade="BF"/>
          </w:tcPr>
          <w:p w14:paraId="15EC65F6" w14:textId="77777777"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w:t>
            </w:r>
          </w:p>
        </w:tc>
        <w:tc>
          <w:tcPr>
            <w:tcW w:w="2126" w:type="dxa"/>
            <w:shd w:val="clear" w:color="auto" w:fill="BFBFBF" w:themeFill="background1" w:themeFillShade="BF"/>
          </w:tcPr>
          <w:p w14:paraId="29104DE8" w14:textId="77777777"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ITEM</w:t>
            </w:r>
          </w:p>
        </w:tc>
        <w:tc>
          <w:tcPr>
            <w:tcW w:w="5245" w:type="dxa"/>
            <w:shd w:val="clear" w:color="auto" w:fill="BFBFBF" w:themeFill="background1" w:themeFillShade="BF"/>
          </w:tcPr>
          <w:p w14:paraId="46A54FDD" w14:textId="77777777" w:rsidR="0071453A" w:rsidRPr="00A23FA3" w:rsidRDefault="0071453A" w:rsidP="00774ECE">
            <w:pPr>
              <w:rPr>
                <w:rFonts w:ascii="Calibri" w:hAnsi="Calibri" w:cstheme="minorHAnsi"/>
                <w:strike/>
                <w:szCs w:val="21"/>
                <w:highlight w:val="yellow"/>
              </w:rPr>
            </w:pPr>
            <w:r w:rsidRPr="00A23FA3">
              <w:rPr>
                <w:rFonts w:ascii="Calibri" w:hAnsi="Calibri" w:cstheme="minorHAnsi"/>
                <w:strike/>
                <w:szCs w:val="21"/>
                <w:highlight w:val="yellow"/>
              </w:rPr>
              <w:t>DESCRIPTION</w:t>
            </w:r>
          </w:p>
        </w:tc>
      </w:tr>
      <w:tr w:rsidR="00A23FA3" w:rsidRPr="00A23FA3" w14:paraId="68237887" w14:textId="77777777" w:rsidTr="00BC0DCB">
        <w:trPr>
          <w:trHeight w:val="717"/>
        </w:trPr>
        <w:tc>
          <w:tcPr>
            <w:tcW w:w="503" w:type="dxa"/>
          </w:tcPr>
          <w:p w14:paraId="43452A31" w14:textId="77777777"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1</w:t>
            </w:r>
          </w:p>
        </w:tc>
        <w:tc>
          <w:tcPr>
            <w:tcW w:w="2126" w:type="dxa"/>
          </w:tcPr>
          <w:p w14:paraId="4F7071B1" w14:textId="056CA1DE"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Date Type</w:t>
            </w:r>
          </w:p>
        </w:tc>
        <w:tc>
          <w:tcPr>
            <w:tcW w:w="5245" w:type="dxa"/>
          </w:tcPr>
          <w:p w14:paraId="7AB226AB" w14:textId="670BAA05" w:rsidR="0071453A" w:rsidRPr="00A23FA3" w:rsidRDefault="0071453A" w:rsidP="00774ECE">
            <w:pPr>
              <w:rPr>
                <w:rFonts w:ascii="Calibri" w:hAnsi="Calibri" w:cstheme="minorHAnsi"/>
                <w:strike/>
                <w:szCs w:val="21"/>
                <w:highlight w:val="yellow"/>
              </w:rPr>
            </w:pPr>
            <w:r w:rsidRPr="00A23FA3">
              <w:rPr>
                <w:rFonts w:ascii="Calibri" w:hAnsi="Calibri" w:cstheme="minorHAnsi"/>
                <w:strike/>
                <w:szCs w:val="21"/>
                <w:highlight w:val="yellow"/>
              </w:rPr>
              <w:t>Drop-Down selection</w:t>
            </w:r>
          </w:p>
          <w:p w14:paraId="02B4AB7C" w14:textId="5586AB1F" w:rsidR="0071453A" w:rsidRPr="00A23FA3" w:rsidRDefault="0071453A" w:rsidP="00774ECE">
            <w:pPr>
              <w:rPr>
                <w:rFonts w:ascii="Calibri" w:hAnsi="Calibri" w:cstheme="minorHAnsi"/>
                <w:strike/>
                <w:szCs w:val="21"/>
                <w:highlight w:val="yellow"/>
              </w:rPr>
            </w:pPr>
            <w:r w:rsidRPr="00A23FA3">
              <w:rPr>
                <w:rFonts w:ascii="Calibri" w:hAnsi="Calibri" w:cstheme="minorHAnsi"/>
                <w:strike/>
                <w:szCs w:val="21"/>
                <w:highlight w:val="yellow"/>
              </w:rPr>
              <w:t xml:space="preserve">6 data type </w:t>
            </w:r>
            <w:r w:rsidRPr="00A23FA3">
              <w:rPr>
                <w:rFonts w:ascii="Calibri" w:hAnsi="Calibri"/>
                <w:strike/>
                <w:highlight w:val="yellow"/>
              </w:rPr>
              <w:t>except “High risk country”</w:t>
            </w:r>
          </w:p>
        </w:tc>
      </w:tr>
      <w:tr w:rsidR="00A23FA3" w:rsidRPr="00A23FA3" w14:paraId="506EB612" w14:textId="77777777" w:rsidTr="00BC0DCB">
        <w:trPr>
          <w:trHeight w:val="395"/>
        </w:trPr>
        <w:tc>
          <w:tcPr>
            <w:tcW w:w="503" w:type="dxa"/>
          </w:tcPr>
          <w:p w14:paraId="33D3D3FF" w14:textId="77777777"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2</w:t>
            </w:r>
          </w:p>
        </w:tc>
        <w:tc>
          <w:tcPr>
            <w:tcW w:w="2126" w:type="dxa"/>
          </w:tcPr>
          <w:p w14:paraId="6078BF44" w14:textId="442D5C56"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List</w:t>
            </w:r>
          </w:p>
        </w:tc>
        <w:tc>
          <w:tcPr>
            <w:tcW w:w="5245" w:type="dxa"/>
          </w:tcPr>
          <w:p w14:paraId="46B2B24B" w14:textId="2A5F9629" w:rsidR="0071453A" w:rsidRPr="00A23FA3" w:rsidRDefault="0071453A" w:rsidP="00774ECE">
            <w:pPr>
              <w:rPr>
                <w:rFonts w:ascii="Calibri" w:hAnsi="Calibri" w:cstheme="minorHAnsi"/>
                <w:strike/>
                <w:szCs w:val="21"/>
                <w:highlight w:val="yellow"/>
              </w:rPr>
            </w:pPr>
            <w:r w:rsidRPr="00A23FA3">
              <w:rPr>
                <w:rFonts w:ascii="Calibri" w:hAnsi="Calibri"/>
                <w:strike/>
                <w:highlight w:val="yellow"/>
              </w:rPr>
              <w:t>Displays the full contents of each record in database</w:t>
            </w:r>
          </w:p>
        </w:tc>
      </w:tr>
      <w:tr w:rsidR="00A23FA3" w:rsidRPr="00A23FA3" w14:paraId="69EF52FE" w14:textId="77777777" w:rsidTr="00BC0DCB">
        <w:trPr>
          <w:trHeight w:val="452"/>
        </w:trPr>
        <w:tc>
          <w:tcPr>
            <w:tcW w:w="503" w:type="dxa"/>
          </w:tcPr>
          <w:p w14:paraId="424BADAD" w14:textId="77777777"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3</w:t>
            </w:r>
          </w:p>
        </w:tc>
        <w:tc>
          <w:tcPr>
            <w:tcW w:w="2126" w:type="dxa"/>
          </w:tcPr>
          <w:p w14:paraId="6C529738" w14:textId="114F453F"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Action</w:t>
            </w:r>
          </w:p>
        </w:tc>
        <w:tc>
          <w:tcPr>
            <w:tcW w:w="5245" w:type="dxa"/>
          </w:tcPr>
          <w:p w14:paraId="49D4207E" w14:textId="30106AD4" w:rsidR="0071453A" w:rsidRPr="00A23FA3" w:rsidRDefault="0071453A" w:rsidP="00774ECE">
            <w:pPr>
              <w:rPr>
                <w:rFonts w:ascii="Calibri" w:hAnsi="Calibri" w:cstheme="minorHAnsi"/>
                <w:strike/>
                <w:szCs w:val="21"/>
                <w:highlight w:val="yellow"/>
              </w:rPr>
            </w:pPr>
            <w:r w:rsidRPr="00A23FA3">
              <w:rPr>
                <w:rFonts w:ascii="Calibri" w:hAnsi="Calibri" w:cstheme="minorHAnsi"/>
                <w:strike/>
                <w:szCs w:val="21"/>
                <w:highlight w:val="yellow"/>
              </w:rPr>
              <w:t>New. Edit, Delete</w:t>
            </w:r>
          </w:p>
        </w:tc>
      </w:tr>
      <w:tr w:rsidR="00A23FA3" w:rsidRPr="00A23FA3" w14:paraId="08DF050B" w14:textId="77777777" w:rsidTr="00BC0DCB">
        <w:trPr>
          <w:trHeight w:val="452"/>
        </w:trPr>
        <w:tc>
          <w:tcPr>
            <w:tcW w:w="7874" w:type="dxa"/>
            <w:gridSpan w:val="3"/>
          </w:tcPr>
          <w:p w14:paraId="69FC2331" w14:textId="50FD65C3" w:rsidR="0071453A" w:rsidRPr="00A23FA3" w:rsidRDefault="0071453A" w:rsidP="00C409AC">
            <w:pPr>
              <w:rPr>
                <w:rFonts w:ascii="Calibri" w:hAnsi="Calibri" w:cstheme="minorHAnsi"/>
                <w:strike/>
                <w:szCs w:val="21"/>
                <w:highlight w:val="yellow"/>
              </w:rPr>
            </w:pPr>
            <w:r w:rsidRPr="00A23FA3">
              <w:rPr>
                <w:rFonts w:ascii="Calibri" w:hAnsi="Calibri" w:cstheme="minorHAnsi"/>
                <w:strike/>
                <w:sz w:val="24"/>
                <w:szCs w:val="24"/>
                <w:highlight w:val="yellow"/>
              </w:rPr>
              <w:t>information editing area</w:t>
            </w:r>
          </w:p>
        </w:tc>
      </w:tr>
      <w:tr w:rsidR="00A23FA3" w:rsidRPr="00A23FA3" w14:paraId="21611B39" w14:textId="77777777" w:rsidTr="00BC0DCB">
        <w:trPr>
          <w:trHeight w:val="452"/>
        </w:trPr>
        <w:tc>
          <w:tcPr>
            <w:tcW w:w="503" w:type="dxa"/>
          </w:tcPr>
          <w:p w14:paraId="37DACEDC" w14:textId="3CE84D5B"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4</w:t>
            </w:r>
          </w:p>
        </w:tc>
        <w:tc>
          <w:tcPr>
            <w:tcW w:w="2126" w:type="dxa"/>
          </w:tcPr>
          <w:p w14:paraId="603EA80F" w14:textId="36EC78D2"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Record Fields</w:t>
            </w:r>
          </w:p>
        </w:tc>
        <w:tc>
          <w:tcPr>
            <w:tcW w:w="5245" w:type="dxa"/>
          </w:tcPr>
          <w:p w14:paraId="5B77E38A" w14:textId="32A7AAD0" w:rsidR="0071453A" w:rsidRPr="00A23FA3" w:rsidRDefault="0071453A" w:rsidP="00774ECE">
            <w:pPr>
              <w:rPr>
                <w:rFonts w:ascii="Calibri" w:hAnsi="Calibri" w:cstheme="minorHAnsi"/>
                <w:strike/>
                <w:szCs w:val="21"/>
                <w:highlight w:val="yellow"/>
              </w:rPr>
            </w:pPr>
            <w:r w:rsidRPr="00A23FA3">
              <w:rPr>
                <w:rFonts w:ascii="Calibri" w:hAnsi="Calibri"/>
                <w:strike/>
                <w:highlight w:val="yellow"/>
              </w:rPr>
              <w:t>Display edit field by specified data type and data table structure</w:t>
            </w:r>
          </w:p>
        </w:tc>
      </w:tr>
      <w:tr w:rsidR="0071453A" w:rsidRPr="00A23FA3" w14:paraId="29C7919A" w14:textId="77777777" w:rsidTr="00BC0DCB">
        <w:trPr>
          <w:trHeight w:val="452"/>
        </w:trPr>
        <w:tc>
          <w:tcPr>
            <w:tcW w:w="503" w:type="dxa"/>
          </w:tcPr>
          <w:p w14:paraId="417E9550" w14:textId="68298F18" w:rsidR="0071453A" w:rsidRPr="00A23FA3" w:rsidRDefault="0071453A" w:rsidP="00C409AC">
            <w:pPr>
              <w:jc w:val="center"/>
              <w:rPr>
                <w:rFonts w:ascii="Calibri" w:hAnsi="Calibri" w:cstheme="minorHAnsi"/>
                <w:strike/>
                <w:szCs w:val="21"/>
                <w:highlight w:val="yellow"/>
              </w:rPr>
            </w:pPr>
            <w:r w:rsidRPr="00A23FA3">
              <w:rPr>
                <w:rFonts w:ascii="Calibri" w:hAnsi="Calibri" w:cstheme="minorHAnsi"/>
                <w:strike/>
                <w:szCs w:val="21"/>
                <w:highlight w:val="yellow"/>
              </w:rPr>
              <w:t>5</w:t>
            </w:r>
          </w:p>
        </w:tc>
        <w:tc>
          <w:tcPr>
            <w:tcW w:w="2126" w:type="dxa"/>
          </w:tcPr>
          <w:p w14:paraId="3032FA4D" w14:textId="6642448F" w:rsidR="0071453A" w:rsidRPr="00A23FA3" w:rsidRDefault="0071453A" w:rsidP="00A769EC">
            <w:pPr>
              <w:rPr>
                <w:rFonts w:ascii="Calibri" w:hAnsi="Calibri" w:cstheme="minorHAnsi"/>
                <w:strike/>
                <w:szCs w:val="21"/>
                <w:highlight w:val="yellow"/>
              </w:rPr>
            </w:pPr>
            <w:r w:rsidRPr="00A23FA3">
              <w:rPr>
                <w:rFonts w:ascii="Calibri" w:hAnsi="Calibri" w:cstheme="minorHAnsi"/>
                <w:strike/>
                <w:szCs w:val="21"/>
                <w:highlight w:val="yellow"/>
              </w:rPr>
              <w:t xml:space="preserve">“Save” </w:t>
            </w:r>
            <w:r w:rsidR="001F35C5" w:rsidRPr="00A23FA3">
              <w:rPr>
                <w:rFonts w:ascii="Calibri" w:hAnsi="Calibri" w:cstheme="minorHAnsi"/>
                <w:strike/>
                <w:szCs w:val="21"/>
                <w:highlight w:val="yellow"/>
              </w:rPr>
              <w:t>button</w:t>
            </w:r>
          </w:p>
        </w:tc>
        <w:tc>
          <w:tcPr>
            <w:tcW w:w="5245" w:type="dxa"/>
          </w:tcPr>
          <w:p w14:paraId="1004F8C0" w14:textId="174D0FF2" w:rsidR="0071453A" w:rsidRPr="00A23FA3" w:rsidRDefault="0071453A" w:rsidP="00774ECE">
            <w:pPr>
              <w:rPr>
                <w:rFonts w:ascii="Calibri" w:hAnsi="Calibri" w:cstheme="minorHAnsi"/>
                <w:strike/>
                <w:szCs w:val="21"/>
              </w:rPr>
            </w:pPr>
            <w:r w:rsidRPr="00A23FA3">
              <w:rPr>
                <w:rFonts w:ascii="Calibri" w:hAnsi="Calibri" w:cstheme="minorHAnsi"/>
                <w:strike/>
                <w:szCs w:val="21"/>
                <w:highlight w:val="yellow"/>
              </w:rPr>
              <w:t>Click to maintenance (add or update) a record.</w:t>
            </w:r>
          </w:p>
        </w:tc>
      </w:tr>
    </w:tbl>
    <w:p w14:paraId="0A811AC3" w14:textId="689892F9" w:rsidR="007A6359" w:rsidRPr="00A23FA3" w:rsidRDefault="007A6359" w:rsidP="008F3E5E">
      <w:pPr>
        <w:jc w:val="left"/>
        <w:rPr>
          <w:ins w:id="11177" w:author="raye" w:date="2018-07-17T11:12:00Z"/>
          <w:rFonts w:ascii="Calibri" w:hAnsi="Calibri" w:cstheme="minorHAnsi"/>
          <w:sz w:val="24"/>
          <w:szCs w:val="24"/>
        </w:rPr>
      </w:pPr>
    </w:p>
    <w:p w14:paraId="404B4A07" w14:textId="69366840" w:rsidR="001C0559" w:rsidRPr="00A23FA3" w:rsidRDefault="001C0559" w:rsidP="008F3E5E">
      <w:pPr>
        <w:jc w:val="left"/>
        <w:rPr>
          <w:ins w:id="11178" w:author="raye" w:date="2018-07-17T11:12:00Z"/>
          <w:rFonts w:ascii="Calibri" w:hAnsi="Calibri" w:cstheme="minorHAnsi"/>
          <w:sz w:val="24"/>
          <w:szCs w:val="24"/>
        </w:rPr>
      </w:pPr>
    </w:p>
    <w:p w14:paraId="7699691F" w14:textId="186A3D04" w:rsidR="001C0559" w:rsidRPr="00A23FA3" w:rsidRDefault="001C0559">
      <w:pPr>
        <w:pStyle w:val="215"/>
        <w:rPr>
          <w:ins w:id="11179" w:author="raye" w:date="2018-07-17T11:12:00Z"/>
          <w:i/>
          <w:sz w:val="24"/>
          <w:szCs w:val="24"/>
        </w:rPr>
        <w:pPrChange w:id="11180" w:author="raye" w:date="2018-07-18T18:44:00Z">
          <w:pPr>
            <w:pStyle w:val="afd"/>
            <w:widowControl w:val="0"/>
            <w:numPr>
              <w:numId w:val="142"/>
            </w:numPr>
            <w:spacing w:line="360" w:lineRule="auto"/>
            <w:ind w:left="420" w:firstLineChars="0" w:hanging="420"/>
            <w:jc w:val="both"/>
          </w:pPr>
        </w:pPrChange>
      </w:pPr>
      <w:bookmarkStart w:id="11181" w:name="_Toc353812115"/>
      <w:bookmarkStart w:id="11182" w:name="_Toc402968024"/>
      <w:bookmarkStart w:id="11183" w:name="_Toc520840581"/>
      <w:ins w:id="11184" w:author="raye" w:date="2018-07-17T11:12:00Z">
        <w:r w:rsidRPr="00A23FA3">
          <w:rPr>
            <w:rFonts w:ascii="Times New Roman" w:hAnsi="Times New Roman" w:cs="Times New Roman"/>
            <w:sz w:val="24"/>
            <w:szCs w:val="24"/>
          </w:rPr>
          <w:t>3.</w:t>
        </w:r>
        <w:r w:rsidRPr="00A23FA3">
          <w:rPr>
            <w:rFonts w:ascii="Times New Roman" w:hAnsi="Times New Roman" w:cs="Times New Roman" w:hint="eastAsia"/>
            <w:sz w:val="24"/>
            <w:szCs w:val="24"/>
          </w:rPr>
          <w:t>9</w:t>
        </w:r>
        <w:r w:rsidRPr="00A23FA3">
          <w:rPr>
            <w:rFonts w:ascii="Times New Roman" w:hAnsi="Times New Roman" w:cs="Times New Roman"/>
            <w:sz w:val="24"/>
            <w:szCs w:val="24"/>
          </w:rPr>
          <w:t>. Relevant computing methods and calculation formulas</w:t>
        </w:r>
      </w:ins>
      <w:bookmarkEnd w:id="11181"/>
      <w:bookmarkEnd w:id="11182"/>
      <w:ins w:id="11185" w:author="raye" w:date="2018-07-18T18:44:00Z">
        <w:r w:rsidR="005F0E82" w:rsidRPr="00A23FA3">
          <w:rPr>
            <w:i/>
            <w:sz w:val="24"/>
            <w:szCs w:val="24"/>
          </w:rPr>
          <w:t xml:space="preserve"> </w:t>
        </w:r>
      </w:ins>
      <w:ins w:id="11186" w:author="raye" w:date="2018-07-17T11:12:00Z">
        <w:r w:rsidRPr="00A23FA3">
          <w:rPr>
            <w:i/>
            <w:sz w:val="24"/>
            <w:szCs w:val="24"/>
          </w:rPr>
          <w:t>If there are special or complicated computing methods or calculation formulas in terms of transaction processing, please describe in details, and the background knowledge of computing methods or calculation formulas shall also be explained in details.</w:t>
        </w:r>
        <w:bookmarkEnd w:id="11183"/>
      </w:ins>
    </w:p>
    <w:p w14:paraId="674A3C00" w14:textId="16A003BC" w:rsidR="001C0559" w:rsidRPr="00A23FA3" w:rsidRDefault="001C0559" w:rsidP="008F3E5E">
      <w:pPr>
        <w:jc w:val="left"/>
        <w:rPr>
          <w:ins w:id="11187" w:author="raye" w:date="2018-07-17T11:21:00Z"/>
          <w:rFonts w:ascii="Calibri" w:hAnsi="Calibri" w:cstheme="minorHAnsi"/>
          <w:sz w:val="24"/>
          <w:szCs w:val="24"/>
        </w:rPr>
      </w:pPr>
    </w:p>
    <w:p w14:paraId="13BBF188" w14:textId="62479E18" w:rsidR="00C267D5" w:rsidRPr="00A23FA3" w:rsidRDefault="00C267D5" w:rsidP="008F3E5E">
      <w:pPr>
        <w:jc w:val="left"/>
        <w:rPr>
          <w:ins w:id="11188" w:author="raye" w:date="2018-07-17T11:21:00Z"/>
          <w:rFonts w:ascii="Calibri" w:hAnsi="Calibri" w:cstheme="minorHAnsi"/>
          <w:sz w:val="24"/>
          <w:szCs w:val="24"/>
        </w:rPr>
      </w:pPr>
    </w:p>
    <w:p w14:paraId="7088EF42" w14:textId="446CB7FB" w:rsidR="00C267D5" w:rsidRPr="00A23FA3" w:rsidRDefault="00C267D5" w:rsidP="008F3E5E">
      <w:pPr>
        <w:jc w:val="left"/>
        <w:rPr>
          <w:ins w:id="11189" w:author="raye" w:date="2018-07-17T11:21:00Z"/>
          <w:rFonts w:ascii="Calibri" w:hAnsi="Calibri" w:cstheme="minorHAnsi"/>
          <w:sz w:val="24"/>
          <w:szCs w:val="24"/>
        </w:rPr>
      </w:pPr>
    </w:p>
    <w:p w14:paraId="19DAF34D" w14:textId="4A9CDD20" w:rsidR="00C267D5" w:rsidRPr="00A23FA3" w:rsidRDefault="00C267D5" w:rsidP="008F3E5E">
      <w:pPr>
        <w:jc w:val="left"/>
        <w:rPr>
          <w:ins w:id="11190" w:author="raye" w:date="2018-07-17T11:21:00Z"/>
          <w:rFonts w:ascii="Calibri" w:hAnsi="Calibri" w:cstheme="minorHAnsi"/>
          <w:sz w:val="24"/>
          <w:szCs w:val="24"/>
        </w:rPr>
      </w:pPr>
    </w:p>
    <w:p w14:paraId="7EDBEA90" w14:textId="20964B02" w:rsidR="00C267D5" w:rsidRPr="00A23FA3" w:rsidRDefault="00C267D5" w:rsidP="008F3E5E">
      <w:pPr>
        <w:jc w:val="left"/>
        <w:rPr>
          <w:ins w:id="11191" w:author="raye" w:date="2018-07-17T11:21:00Z"/>
          <w:rFonts w:ascii="Calibri" w:hAnsi="Calibri" w:cstheme="minorHAnsi"/>
          <w:sz w:val="24"/>
          <w:szCs w:val="24"/>
        </w:rPr>
      </w:pPr>
    </w:p>
    <w:p w14:paraId="40C84A97" w14:textId="22773D13" w:rsidR="00C267D5" w:rsidRPr="00A23FA3" w:rsidRDefault="00C267D5" w:rsidP="008F3E5E">
      <w:pPr>
        <w:jc w:val="left"/>
        <w:rPr>
          <w:ins w:id="11192" w:author="raye" w:date="2018-07-17T11:21:00Z"/>
          <w:rFonts w:ascii="Calibri" w:hAnsi="Calibri" w:cstheme="minorHAnsi"/>
          <w:sz w:val="24"/>
          <w:szCs w:val="24"/>
        </w:rPr>
      </w:pPr>
    </w:p>
    <w:p w14:paraId="536ED466" w14:textId="42115C14" w:rsidR="00C267D5" w:rsidRPr="00A23FA3" w:rsidRDefault="00C267D5" w:rsidP="008F3E5E">
      <w:pPr>
        <w:jc w:val="left"/>
        <w:rPr>
          <w:ins w:id="11193" w:author="raye" w:date="2018-07-17T11:21:00Z"/>
          <w:rFonts w:ascii="Calibri" w:hAnsi="Calibri" w:cstheme="minorHAnsi"/>
          <w:sz w:val="24"/>
          <w:szCs w:val="24"/>
        </w:rPr>
      </w:pPr>
    </w:p>
    <w:p w14:paraId="2F063AD7" w14:textId="62692463" w:rsidR="00C267D5" w:rsidRPr="00A23FA3" w:rsidRDefault="00C267D5" w:rsidP="008F3E5E">
      <w:pPr>
        <w:jc w:val="left"/>
        <w:rPr>
          <w:ins w:id="11194" w:author="raye" w:date="2018-07-17T11:21:00Z"/>
          <w:rFonts w:ascii="Calibri" w:hAnsi="Calibri" w:cstheme="minorHAnsi"/>
          <w:sz w:val="24"/>
          <w:szCs w:val="24"/>
        </w:rPr>
      </w:pPr>
    </w:p>
    <w:p w14:paraId="76A5D1D0" w14:textId="12ED3687" w:rsidR="00C267D5" w:rsidRPr="00A23FA3" w:rsidRDefault="00C267D5" w:rsidP="008F3E5E">
      <w:pPr>
        <w:jc w:val="left"/>
        <w:rPr>
          <w:ins w:id="11195" w:author="raye" w:date="2018-07-17T11:21:00Z"/>
          <w:rFonts w:ascii="Calibri" w:hAnsi="Calibri" w:cstheme="minorHAnsi"/>
          <w:sz w:val="24"/>
          <w:szCs w:val="24"/>
        </w:rPr>
      </w:pPr>
    </w:p>
    <w:p w14:paraId="315199B5" w14:textId="56318A56" w:rsidR="00C267D5" w:rsidRPr="00A23FA3" w:rsidRDefault="00C267D5" w:rsidP="008F3E5E">
      <w:pPr>
        <w:jc w:val="left"/>
        <w:rPr>
          <w:ins w:id="11196" w:author="raye" w:date="2018-07-17T11:21:00Z"/>
          <w:rFonts w:ascii="Calibri" w:hAnsi="Calibri" w:cstheme="minorHAnsi"/>
          <w:sz w:val="24"/>
          <w:szCs w:val="24"/>
        </w:rPr>
      </w:pPr>
    </w:p>
    <w:p w14:paraId="4016494E" w14:textId="77777777" w:rsidR="00C267D5" w:rsidRPr="00A23FA3" w:rsidRDefault="00C267D5">
      <w:pPr>
        <w:pStyle w:val="1"/>
        <w:numPr>
          <w:ilvl w:val="0"/>
          <w:numId w:val="0"/>
        </w:numPr>
        <w:spacing w:line="360" w:lineRule="auto"/>
        <w:ind w:left="720"/>
        <w:jc w:val="center"/>
        <w:rPr>
          <w:ins w:id="11197" w:author="raye" w:date="2018-07-17T11:21:00Z"/>
          <w:sz w:val="24"/>
          <w:szCs w:val="24"/>
        </w:rPr>
        <w:pPrChange w:id="11198" w:author="raye" w:date="2018-07-17T11:22:00Z">
          <w:pPr>
            <w:pStyle w:val="1"/>
            <w:spacing w:line="360" w:lineRule="auto"/>
            <w:jc w:val="center"/>
          </w:pPr>
        </w:pPrChange>
      </w:pPr>
      <w:bookmarkStart w:id="11199" w:name="_Toc402968025"/>
      <w:bookmarkStart w:id="11200" w:name="_Toc520840582"/>
      <w:ins w:id="11201" w:author="raye" w:date="2018-07-17T11:21:00Z">
        <w:r w:rsidRPr="00A23FA3">
          <w:rPr>
            <w:sz w:val="24"/>
            <w:szCs w:val="24"/>
          </w:rPr>
          <w:lastRenderedPageBreak/>
          <w:t>Chapter 4. Other Requirements</w:t>
        </w:r>
        <w:bookmarkEnd w:id="11199"/>
        <w:bookmarkEnd w:id="11200"/>
      </w:ins>
    </w:p>
    <w:p w14:paraId="320718D8" w14:textId="4B1DA45D" w:rsidR="00C267D5" w:rsidRPr="00A23FA3" w:rsidRDefault="00C267D5" w:rsidP="00C267D5">
      <w:pPr>
        <w:pStyle w:val="215"/>
        <w:rPr>
          <w:ins w:id="11202" w:author="raye" w:date="2018-07-17T11:21:00Z"/>
          <w:rFonts w:ascii="Times New Roman" w:hAnsi="Times New Roman" w:cs="Times New Roman"/>
          <w:sz w:val="24"/>
          <w:szCs w:val="24"/>
        </w:rPr>
      </w:pPr>
      <w:bookmarkStart w:id="11203" w:name="_Toc402968026"/>
      <w:bookmarkStart w:id="11204" w:name="_Toc520840583"/>
      <w:ins w:id="11205" w:author="raye" w:date="2018-07-17T11:21:00Z">
        <w:r w:rsidRPr="00A23FA3">
          <w:rPr>
            <w:rFonts w:ascii="Times New Roman" w:hAnsi="Times New Roman" w:cs="Times New Roman" w:hint="eastAsia"/>
            <w:sz w:val="24"/>
            <w:szCs w:val="24"/>
          </w:rPr>
          <w:t>4</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1</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 xml:space="preserve"> Post evaluation</w:t>
        </w:r>
        <w:bookmarkEnd w:id="11203"/>
        <w:bookmarkEnd w:id="11204"/>
        <w:r w:rsidRPr="00A23FA3">
          <w:rPr>
            <w:rFonts w:ascii="Times New Roman" w:hAnsi="Times New Roman" w:cs="Times New Roman"/>
            <w:sz w:val="24"/>
            <w:szCs w:val="24"/>
          </w:rPr>
          <w:t xml:space="preserve"> </w:t>
        </w:r>
      </w:ins>
    </w:p>
    <w:p w14:paraId="5550D256" w14:textId="77777777" w:rsidR="00C267D5" w:rsidRPr="00A23FA3" w:rsidRDefault="00C267D5" w:rsidP="00C267D5">
      <w:pPr>
        <w:pStyle w:val="215"/>
        <w:rPr>
          <w:ins w:id="11206" w:author="raye" w:date="2018-07-17T11:21:00Z"/>
          <w:rFonts w:ascii="Times New Roman" w:hAnsi="Times New Roman" w:cs="Times New Roman"/>
          <w:sz w:val="24"/>
          <w:szCs w:val="24"/>
        </w:rPr>
      </w:pPr>
      <w:bookmarkStart w:id="11207" w:name="_Toc402968027"/>
      <w:bookmarkStart w:id="11208" w:name="_Toc520840584"/>
      <w:ins w:id="11209" w:author="raye" w:date="2018-07-17T11:21:00Z">
        <w:r w:rsidRPr="00A23FA3">
          <w:rPr>
            <w:rFonts w:ascii="Times New Roman" w:hAnsi="Times New Roman" w:cs="Times New Roman"/>
            <w:sz w:val="24"/>
            <w:szCs w:val="24"/>
          </w:rPr>
          <w:t xml:space="preserve">4.1.1 </w:t>
        </w:r>
        <w:r w:rsidRPr="00A23FA3">
          <w:rPr>
            <w:rFonts w:ascii="Times New Roman" w:hAnsi="Times New Roman" w:cs="Times New Roman" w:hint="eastAsia"/>
            <w:sz w:val="24"/>
            <w:szCs w:val="24"/>
          </w:rPr>
          <w:t>Post</w:t>
        </w:r>
        <w:r w:rsidRPr="00A23FA3">
          <w:rPr>
            <w:rFonts w:ascii="Times New Roman" w:hAnsi="Times New Roman" w:cs="Times New Roman"/>
            <w:sz w:val="24"/>
            <w:szCs w:val="24"/>
          </w:rPr>
          <w:t xml:space="preserve"> evaluation</w:t>
        </w:r>
        <w:bookmarkEnd w:id="11207"/>
        <w:bookmarkEnd w:id="11208"/>
      </w:ins>
    </w:p>
    <w:p w14:paraId="18A20C1B" w14:textId="77777777" w:rsidR="00C267D5" w:rsidRPr="00A23FA3" w:rsidRDefault="00C267D5" w:rsidP="00C267D5">
      <w:pPr>
        <w:numPr>
          <w:ilvl w:val="0"/>
          <w:numId w:val="142"/>
        </w:numPr>
        <w:spacing w:line="360" w:lineRule="auto"/>
        <w:rPr>
          <w:ins w:id="11210" w:author="raye" w:date="2018-07-17T11:21:00Z"/>
          <w:i/>
          <w:sz w:val="24"/>
          <w:szCs w:val="24"/>
        </w:rPr>
      </w:pPr>
      <w:ins w:id="11211" w:author="raye" w:date="2018-07-17T11:21:00Z">
        <w:r w:rsidRPr="00A23FA3">
          <w:rPr>
            <w:rFonts w:hint="eastAsia"/>
            <w:i/>
            <w:sz w:val="24"/>
            <w:szCs w:val="24"/>
          </w:rPr>
          <w:t xml:space="preserve">Post </w:t>
        </w:r>
        <w:r w:rsidRPr="00A23FA3">
          <w:rPr>
            <w:i/>
            <w:sz w:val="24"/>
            <w:szCs w:val="24"/>
          </w:rPr>
          <w:t xml:space="preserve">evaluation </w:t>
        </w:r>
        <w:r w:rsidRPr="00A23FA3">
          <w:rPr>
            <w:i/>
            <w:sz w:val="24"/>
            <w:szCs w:val="24"/>
          </w:rPr>
          <w:sym w:font="Symbol" w:char="F0B2"/>
        </w:r>
        <w:r w:rsidRPr="00A23FA3">
          <w:rPr>
            <w:i/>
            <w:sz w:val="24"/>
            <w:szCs w:val="24"/>
          </w:rPr>
          <w:t xml:space="preserve"> The project involved include: XXX, XXX, XXX;</w:t>
        </w:r>
      </w:ins>
    </w:p>
    <w:p w14:paraId="1BB719A3" w14:textId="7681EC68" w:rsidR="00C267D5" w:rsidRPr="00A23FA3" w:rsidRDefault="00C267D5" w:rsidP="00C267D5">
      <w:pPr>
        <w:pStyle w:val="215"/>
        <w:rPr>
          <w:ins w:id="11212" w:author="raye" w:date="2018-07-17T11:21:00Z"/>
          <w:rFonts w:ascii="Times New Roman" w:hAnsi="Times New Roman" w:cs="Times New Roman"/>
          <w:sz w:val="24"/>
          <w:szCs w:val="24"/>
        </w:rPr>
      </w:pPr>
      <w:bookmarkStart w:id="11213" w:name="_Toc402968028"/>
      <w:bookmarkStart w:id="11214" w:name="_Toc520840585"/>
      <w:ins w:id="11215" w:author="raye" w:date="2018-07-17T11:21:00Z">
        <w:r w:rsidRPr="00A23FA3">
          <w:rPr>
            <w:rFonts w:ascii="Times New Roman" w:hAnsi="Times New Roman" w:cs="Times New Roman"/>
            <w:sz w:val="24"/>
            <w:szCs w:val="24"/>
          </w:rPr>
          <w:t xml:space="preserve">4.1.2 Post evaluation data </w:t>
        </w:r>
        <w:r w:rsidRPr="00A23FA3">
          <w:rPr>
            <w:rFonts w:ascii="Times New Roman" w:hAnsi="Times New Roman" w:cs="Times New Roman" w:hint="eastAsia"/>
            <w:sz w:val="24"/>
            <w:szCs w:val="24"/>
          </w:rPr>
          <w:t>acquisition</w:t>
        </w:r>
        <w:bookmarkEnd w:id="11213"/>
        <w:bookmarkEnd w:id="11214"/>
        <w:r w:rsidRPr="00A23FA3">
          <w:rPr>
            <w:rFonts w:ascii="Times New Roman" w:hAnsi="Times New Roman" w:cs="Times New Roman"/>
            <w:sz w:val="24"/>
            <w:szCs w:val="24"/>
          </w:rPr>
          <w:t xml:space="preserve"> </w:t>
        </w:r>
      </w:ins>
    </w:p>
    <w:p w14:paraId="5A5F5409" w14:textId="72B2FAD5" w:rsidR="00C267D5" w:rsidRPr="00A23FA3" w:rsidRDefault="00C267D5" w:rsidP="00C267D5">
      <w:pPr>
        <w:numPr>
          <w:ilvl w:val="0"/>
          <w:numId w:val="142"/>
        </w:numPr>
        <w:rPr>
          <w:ins w:id="11216" w:author="raye" w:date="2018-07-17T11:21:00Z"/>
          <w:i/>
          <w:sz w:val="24"/>
          <w:szCs w:val="24"/>
        </w:rPr>
      </w:pPr>
      <w:ins w:id="11217" w:author="raye" w:date="2018-07-17T11:21:00Z">
        <w:r w:rsidRPr="00A23FA3">
          <w:rPr>
            <w:i/>
            <w:sz w:val="24"/>
            <w:szCs w:val="24"/>
          </w:rPr>
          <w:t xml:space="preserve">If </w:t>
        </w:r>
        <w:r w:rsidRPr="00A23FA3">
          <w:rPr>
            <w:rFonts w:hint="eastAsia"/>
            <w:i/>
            <w:sz w:val="24"/>
            <w:szCs w:val="24"/>
          </w:rPr>
          <w:t xml:space="preserve">the post </w:t>
        </w:r>
        <w:r w:rsidRPr="00A23FA3">
          <w:rPr>
            <w:i/>
            <w:sz w:val="24"/>
            <w:szCs w:val="24"/>
          </w:rPr>
          <w:t>evaluation data</w:t>
        </w:r>
        <w:r w:rsidRPr="00A23FA3">
          <w:rPr>
            <w:rFonts w:hint="eastAsia"/>
            <w:i/>
            <w:sz w:val="24"/>
            <w:szCs w:val="24"/>
          </w:rPr>
          <w:t xml:space="preserve"> of</w:t>
        </w:r>
        <w:r w:rsidRPr="00A23FA3">
          <w:rPr>
            <w:i/>
            <w:sz w:val="24"/>
            <w:szCs w:val="24"/>
          </w:rPr>
          <w:t xml:space="preserve"> this project cannot be directly obtained, please </w:t>
        </w:r>
        <w:r w:rsidRPr="00A23FA3">
          <w:rPr>
            <w:rFonts w:hint="eastAsia"/>
            <w:i/>
            <w:sz w:val="24"/>
            <w:szCs w:val="24"/>
          </w:rPr>
          <w:t>propose</w:t>
        </w:r>
        <w:r w:rsidRPr="00A23FA3">
          <w:rPr>
            <w:i/>
            <w:sz w:val="24"/>
            <w:szCs w:val="24"/>
          </w:rPr>
          <w:t xml:space="preserve"> </w:t>
        </w:r>
        <w:r w:rsidRPr="00A23FA3">
          <w:rPr>
            <w:rFonts w:hint="eastAsia"/>
            <w:i/>
            <w:sz w:val="24"/>
            <w:szCs w:val="24"/>
          </w:rPr>
          <w:t>a data application of post evaluation</w:t>
        </w:r>
        <w:r w:rsidRPr="00A23FA3">
          <w:rPr>
            <w:i/>
            <w:sz w:val="24"/>
            <w:szCs w:val="24"/>
          </w:rPr>
          <w:t xml:space="preserve">, </w:t>
        </w:r>
        <w:r w:rsidRPr="00A23FA3">
          <w:rPr>
            <w:rFonts w:hint="eastAsia"/>
            <w:i/>
            <w:sz w:val="24"/>
            <w:szCs w:val="24"/>
          </w:rPr>
          <w:t xml:space="preserve">in terms of </w:t>
        </w:r>
        <w:r w:rsidRPr="00A23FA3">
          <w:rPr>
            <w:i/>
            <w:sz w:val="24"/>
            <w:szCs w:val="24"/>
          </w:rPr>
          <w:t>identi</w:t>
        </w:r>
        <w:r w:rsidRPr="00A23FA3">
          <w:rPr>
            <w:rFonts w:hint="eastAsia"/>
            <w:i/>
            <w:sz w:val="24"/>
            <w:szCs w:val="24"/>
          </w:rPr>
          <w:t>ty</w:t>
        </w:r>
        <w:r w:rsidRPr="00A23FA3">
          <w:rPr>
            <w:i/>
            <w:sz w:val="24"/>
            <w:szCs w:val="24"/>
          </w:rPr>
          <w:t xml:space="preserve">, report, or other means. </w:t>
        </w:r>
      </w:ins>
    </w:p>
    <w:p w14:paraId="1627C499" w14:textId="77777777" w:rsidR="00C267D5" w:rsidRPr="00A23FA3" w:rsidRDefault="00C267D5" w:rsidP="00C267D5">
      <w:pPr>
        <w:numPr>
          <w:ilvl w:val="0"/>
          <w:numId w:val="142"/>
        </w:numPr>
        <w:rPr>
          <w:ins w:id="11218" w:author="raye" w:date="2018-07-17T11:21:00Z"/>
          <w:i/>
          <w:sz w:val="24"/>
          <w:szCs w:val="24"/>
        </w:rPr>
      </w:pPr>
      <w:ins w:id="11219" w:author="raye" w:date="2018-07-17T11:21:00Z">
        <w:r w:rsidRPr="00A23FA3">
          <w:rPr>
            <w:i/>
            <w:sz w:val="24"/>
            <w:szCs w:val="24"/>
          </w:rPr>
          <w:t>such as: XXX: XX taken in the field plus XX logo;</w:t>
        </w:r>
      </w:ins>
    </w:p>
    <w:p w14:paraId="0EADE792" w14:textId="77777777" w:rsidR="00C267D5" w:rsidRPr="00A23FA3" w:rsidRDefault="00C267D5" w:rsidP="00C267D5">
      <w:pPr>
        <w:ind w:left="420" w:firstLineChars="300" w:firstLine="720"/>
        <w:rPr>
          <w:ins w:id="11220" w:author="raye" w:date="2018-07-17T11:21:00Z"/>
          <w:i/>
          <w:sz w:val="24"/>
          <w:szCs w:val="24"/>
        </w:rPr>
      </w:pPr>
      <w:ins w:id="11221" w:author="raye" w:date="2018-07-17T11:21:00Z">
        <w:r w:rsidRPr="00A23FA3">
          <w:rPr>
            <w:i/>
            <w:sz w:val="24"/>
            <w:szCs w:val="24"/>
          </w:rPr>
          <w:t xml:space="preserve">XXX: XX </w:t>
        </w:r>
        <w:r w:rsidRPr="00A23FA3">
          <w:rPr>
            <w:rFonts w:hint="eastAsia"/>
            <w:i/>
            <w:sz w:val="24"/>
            <w:szCs w:val="24"/>
          </w:rPr>
          <w:t>reports</w:t>
        </w:r>
        <w:r w:rsidRPr="00A23FA3">
          <w:rPr>
            <w:i/>
            <w:sz w:val="24"/>
            <w:szCs w:val="24"/>
          </w:rPr>
          <w:t xml:space="preserve"> </w:t>
        </w:r>
      </w:ins>
    </w:p>
    <w:p w14:paraId="4099722E" w14:textId="77777777" w:rsidR="00C267D5" w:rsidRPr="00A23FA3" w:rsidRDefault="00C267D5" w:rsidP="00C267D5">
      <w:pPr>
        <w:ind w:left="420" w:firstLineChars="300" w:firstLine="720"/>
        <w:rPr>
          <w:ins w:id="11222" w:author="raye" w:date="2018-07-17T11:21:00Z"/>
          <w:i/>
          <w:sz w:val="24"/>
          <w:szCs w:val="24"/>
        </w:rPr>
      </w:pPr>
      <w:ins w:id="11223" w:author="raye" w:date="2018-07-17T11:21:00Z">
        <w:r w:rsidRPr="00A23FA3">
          <w:rPr>
            <w:i/>
            <w:sz w:val="24"/>
            <w:szCs w:val="24"/>
          </w:rPr>
          <w:t xml:space="preserve">XXX: ...... </w:t>
        </w:r>
        <w:r w:rsidRPr="00A23FA3">
          <w:rPr>
            <w:rFonts w:ascii="Arial" w:hAnsi="Arial" w:cs="Arial"/>
            <w:szCs w:val="21"/>
            <w:shd w:val="clear" w:color="auto" w:fill="FFFFFF"/>
          </w:rPr>
          <w:t>如</w:t>
        </w:r>
        <w:r w:rsidRPr="00A23FA3">
          <w:rPr>
            <w:rFonts w:ascii="Arial" w:hAnsi="Arial" w:cs="Arial"/>
            <w:szCs w:val="21"/>
            <w:shd w:val="clear" w:color="auto" w:fill="FFFFFF"/>
          </w:rPr>
          <w:t>:XXX:XX</w:t>
        </w:r>
        <w:r w:rsidRPr="00A23FA3">
          <w:rPr>
            <w:rFonts w:ascii="Arial" w:hAnsi="Arial" w:cs="Arial"/>
            <w:szCs w:val="21"/>
            <w:shd w:val="clear" w:color="auto" w:fill="FFFFFF"/>
          </w:rPr>
          <w:t>领域</w:t>
        </w:r>
        <w:r w:rsidRPr="00A23FA3">
          <w:rPr>
            <w:rFonts w:ascii="Arial" w:hAnsi="Arial" w:cs="Arial"/>
            <w:szCs w:val="21"/>
            <w:shd w:val="clear" w:color="auto" w:fill="FFFFFF"/>
          </w:rPr>
          <w:t>+ XX</w:t>
        </w:r>
        <w:r w:rsidRPr="00A23FA3">
          <w:rPr>
            <w:rFonts w:ascii="Arial" w:hAnsi="Arial" w:cs="Arial"/>
            <w:szCs w:val="21"/>
            <w:shd w:val="clear" w:color="auto" w:fill="FFFFFF"/>
          </w:rPr>
          <w:t>标志</w:t>
        </w:r>
        <w:r w:rsidRPr="00A23FA3">
          <w:rPr>
            <w:rFonts w:ascii="Arial" w:hAnsi="Arial" w:cs="Arial"/>
            <w:szCs w:val="21"/>
            <w:shd w:val="clear" w:color="auto" w:fill="FFFFFF"/>
          </w:rPr>
          <w:t>;XXX:XX XXX</w:t>
        </w:r>
        <w:r w:rsidRPr="00A23FA3">
          <w:rPr>
            <w:rFonts w:ascii="Arial" w:hAnsi="Arial" w:cs="Arial"/>
            <w:szCs w:val="21"/>
            <w:shd w:val="clear" w:color="auto" w:fill="FFFFFF"/>
          </w:rPr>
          <w:t>报道</w:t>
        </w:r>
        <w:r w:rsidRPr="00A23FA3">
          <w:rPr>
            <w:rFonts w:ascii="Arial" w:hAnsi="Arial" w:cs="Arial"/>
            <w:szCs w:val="21"/>
            <w:shd w:val="clear" w:color="auto" w:fill="FFFFFF"/>
          </w:rPr>
          <w:t>:</w:t>
        </w:r>
      </w:ins>
    </w:p>
    <w:p w14:paraId="59BE13A5" w14:textId="77777777" w:rsidR="00C267D5" w:rsidRPr="00A23FA3" w:rsidRDefault="00C267D5" w:rsidP="00C267D5">
      <w:pPr>
        <w:rPr>
          <w:ins w:id="11224" w:author="raye" w:date="2018-07-17T11:21:00Z"/>
          <w:lang w:val="x-none"/>
        </w:rPr>
      </w:pPr>
    </w:p>
    <w:p w14:paraId="4594DBEF" w14:textId="7AC3CD7E" w:rsidR="00C267D5" w:rsidRPr="00A23FA3" w:rsidRDefault="00C267D5" w:rsidP="008F3E5E">
      <w:pPr>
        <w:jc w:val="left"/>
        <w:rPr>
          <w:ins w:id="11225" w:author="raye" w:date="2018-07-17T11:21:00Z"/>
          <w:rFonts w:ascii="Calibri" w:hAnsi="Calibri" w:cstheme="minorHAnsi"/>
          <w:sz w:val="24"/>
          <w:szCs w:val="24"/>
        </w:rPr>
      </w:pPr>
    </w:p>
    <w:p w14:paraId="1882618A" w14:textId="77777777" w:rsidR="00C267D5" w:rsidRPr="00A23FA3" w:rsidRDefault="00C267D5" w:rsidP="00C267D5">
      <w:pPr>
        <w:rPr>
          <w:ins w:id="11226" w:author="raye" w:date="2018-07-17T11:22:00Z"/>
          <w:lang w:val="x-none"/>
        </w:rPr>
      </w:pPr>
    </w:p>
    <w:p w14:paraId="5CE4B323" w14:textId="69E16436" w:rsidR="00C267D5" w:rsidRPr="00A23FA3" w:rsidRDefault="00C267D5" w:rsidP="00C267D5">
      <w:pPr>
        <w:pStyle w:val="215"/>
        <w:rPr>
          <w:ins w:id="11227" w:author="raye" w:date="2018-07-17T11:22:00Z"/>
          <w:rFonts w:ascii="Times New Roman" w:hAnsi="Times New Roman" w:cs="Times New Roman"/>
          <w:sz w:val="24"/>
          <w:szCs w:val="24"/>
        </w:rPr>
      </w:pPr>
      <w:bookmarkStart w:id="11228" w:name="_Toc402968029"/>
      <w:bookmarkStart w:id="11229" w:name="_Toc520840586"/>
      <w:ins w:id="11230" w:author="raye" w:date="2018-07-17T11:22:00Z">
        <w:r w:rsidRPr="00A23FA3">
          <w:rPr>
            <w:rFonts w:ascii="Times New Roman" w:hAnsi="Times New Roman" w:cs="Times New Roman" w:hint="eastAsia"/>
            <w:sz w:val="24"/>
            <w:szCs w:val="24"/>
          </w:rPr>
          <w:t>4</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2</w:t>
        </w:r>
        <w:r w:rsidRPr="00A23FA3">
          <w:rPr>
            <w:rFonts w:ascii="Times New Roman" w:hAnsi="Times New Roman" w:cs="Times New Roman"/>
            <w:sz w:val="24"/>
            <w:szCs w:val="24"/>
          </w:rPr>
          <w:t>.</w:t>
        </w:r>
        <w:r w:rsidRPr="00A23FA3">
          <w:rPr>
            <w:rFonts w:ascii="Times New Roman" w:hAnsi="Times New Roman" w:cs="Times New Roman"/>
            <w:sz w:val="24"/>
            <w:szCs w:val="24"/>
          </w:rPr>
          <w:tab/>
          <w:t>Data quality requirements</w:t>
        </w:r>
        <w:bookmarkEnd w:id="11228"/>
        <w:bookmarkEnd w:id="11229"/>
        <w:r w:rsidRPr="00A23FA3">
          <w:rPr>
            <w:rFonts w:ascii="Times New Roman" w:hAnsi="Times New Roman" w:cs="Times New Roman"/>
            <w:sz w:val="24"/>
            <w:szCs w:val="24"/>
          </w:rPr>
          <w:t xml:space="preserve"> </w:t>
        </w:r>
      </w:ins>
    </w:p>
    <w:p w14:paraId="4CB934E8" w14:textId="038325E8" w:rsidR="00C267D5" w:rsidRPr="00A23FA3" w:rsidRDefault="00C267D5" w:rsidP="00C267D5">
      <w:pPr>
        <w:numPr>
          <w:ilvl w:val="0"/>
          <w:numId w:val="142"/>
        </w:numPr>
        <w:spacing w:line="360" w:lineRule="auto"/>
        <w:rPr>
          <w:ins w:id="11231" w:author="raye" w:date="2018-07-17T11:22:00Z"/>
          <w:i/>
          <w:sz w:val="24"/>
          <w:szCs w:val="24"/>
        </w:rPr>
      </w:pPr>
      <w:ins w:id="11232" w:author="raye" w:date="2018-07-17T11:22:00Z">
        <w:r w:rsidRPr="00A23FA3">
          <w:rPr>
            <w:i/>
            <w:sz w:val="24"/>
            <w:szCs w:val="24"/>
          </w:rPr>
          <w:t xml:space="preserve">The new system should be clearly aware of the measurement standard and data quality requirements, including data indicators definition, measurement specifications, data integrity and consistency check rules, etc. </w:t>
        </w:r>
      </w:ins>
    </w:p>
    <w:p w14:paraId="782F9766" w14:textId="08A91B70" w:rsidR="00C267D5" w:rsidRPr="00A23FA3" w:rsidRDefault="00C267D5">
      <w:pPr>
        <w:pStyle w:val="215"/>
        <w:numPr>
          <w:ilvl w:val="1"/>
          <w:numId w:val="167"/>
        </w:numPr>
        <w:rPr>
          <w:ins w:id="11233" w:author="raye" w:date="2018-07-17T11:22:00Z"/>
          <w:rFonts w:ascii="Times New Roman" w:hAnsi="Times New Roman" w:cs="Times New Roman"/>
          <w:sz w:val="24"/>
          <w:szCs w:val="24"/>
        </w:rPr>
        <w:pPrChange w:id="11234" w:author="raye" w:date="2018-07-17T11:27:00Z">
          <w:pPr>
            <w:pStyle w:val="215"/>
          </w:pPr>
        </w:pPrChange>
      </w:pPr>
      <w:bookmarkStart w:id="11235" w:name="_Toc402968030"/>
      <w:bookmarkStart w:id="11236" w:name="_Toc520840587"/>
      <w:ins w:id="11237" w:author="raye" w:date="2018-07-17T11:22:00Z">
        <w:r w:rsidRPr="00A23FA3">
          <w:rPr>
            <w:rFonts w:ascii="Times New Roman" w:hAnsi="Times New Roman" w:cs="Times New Roman"/>
            <w:sz w:val="24"/>
            <w:szCs w:val="24"/>
          </w:rPr>
          <w:t>Business indicators</w:t>
        </w:r>
        <w:bookmarkEnd w:id="11235"/>
        <w:bookmarkEnd w:id="11236"/>
        <w:r w:rsidRPr="00A23FA3">
          <w:rPr>
            <w:rFonts w:ascii="Times New Roman" w:hAnsi="Times New Roman" w:cs="Times New Roman"/>
            <w:sz w:val="24"/>
            <w:szCs w:val="24"/>
          </w:rPr>
          <w:t xml:space="preserve"> </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276"/>
        <w:gridCol w:w="2835"/>
        <w:gridCol w:w="3027"/>
      </w:tblGrid>
      <w:tr w:rsidR="00A23FA3" w:rsidRPr="00A23FA3" w14:paraId="4ED3C395" w14:textId="77777777" w:rsidTr="00C267D5">
        <w:trPr>
          <w:ins w:id="11238" w:author="raye" w:date="2018-07-17T11:22:00Z"/>
        </w:trPr>
        <w:tc>
          <w:tcPr>
            <w:tcW w:w="1384" w:type="dxa"/>
            <w:shd w:val="clear" w:color="auto" w:fill="D9D9D9"/>
            <w:vAlign w:val="center"/>
          </w:tcPr>
          <w:p w14:paraId="54D00C34" w14:textId="77777777" w:rsidR="00C267D5" w:rsidRPr="00A23FA3" w:rsidRDefault="00C267D5" w:rsidP="00C267D5">
            <w:pPr>
              <w:pStyle w:val="a0"/>
              <w:spacing w:line="360" w:lineRule="auto"/>
              <w:ind w:firstLineChars="0" w:firstLine="0"/>
              <w:jc w:val="center"/>
              <w:rPr>
                <w:ins w:id="11239" w:author="raye" w:date="2018-07-17T11:22:00Z"/>
                <w:b/>
                <w:sz w:val="24"/>
                <w:szCs w:val="24"/>
              </w:rPr>
            </w:pPr>
            <w:ins w:id="11240" w:author="raye" w:date="2018-07-17T11:22:00Z">
              <w:r w:rsidRPr="00A23FA3">
                <w:rPr>
                  <w:b/>
                  <w:sz w:val="24"/>
                  <w:szCs w:val="24"/>
                </w:rPr>
                <w:t>Project type</w:t>
              </w:r>
            </w:ins>
          </w:p>
        </w:tc>
        <w:tc>
          <w:tcPr>
            <w:tcW w:w="4111" w:type="dxa"/>
            <w:gridSpan w:val="2"/>
            <w:shd w:val="clear" w:color="auto" w:fill="D9D9D9"/>
            <w:vAlign w:val="center"/>
          </w:tcPr>
          <w:p w14:paraId="4C711350" w14:textId="77777777" w:rsidR="00C267D5" w:rsidRPr="00A23FA3" w:rsidRDefault="00C267D5" w:rsidP="00C267D5">
            <w:pPr>
              <w:pStyle w:val="a0"/>
              <w:spacing w:line="360" w:lineRule="auto"/>
              <w:ind w:firstLineChars="0" w:firstLine="0"/>
              <w:jc w:val="center"/>
              <w:rPr>
                <w:ins w:id="11241" w:author="raye" w:date="2018-07-17T11:22:00Z"/>
                <w:b/>
                <w:sz w:val="24"/>
                <w:szCs w:val="24"/>
              </w:rPr>
            </w:pPr>
            <w:ins w:id="11242" w:author="raye" w:date="2018-07-17T11:22:00Z">
              <w:r w:rsidRPr="00A23FA3">
                <w:rPr>
                  <w:b/>
                  <w:sz w:val="24"/>
                  <w:szCs w:val="24"/>
                </w:rPr>
                <w:t>Data item</w:t>
              </w:r>
            </w:ins>
          </w:p>
        </w:tc>
        <w:tc>
          <w:tcPr>
            <w:tcW w:w="3027" w:type="dxa"/>
            <w:shd w:val="clear" w:color="auto" w:fill="D9D9D9"/>
            <w:vAlign w:val="center"/>
          </w:tcPr>
          <w:p w14:paraId="28FEB789" w14:textId="77777777" w:rsidR="00C267D5" w:rsidRPr="00A23FA3" w:rsidRDefault="00C267D5" w:rsidP="00C267D5">
            <w:pPr>
              <w:pStyle w:val="a0"/>
              <w:spacing w:line="360" w:lineRule="auto"/>
              <w:ind w:firstLineChars="0" w:firstLine="0"/>
              <w:jc w:val="center"/>
              <w:rPr>
                <w:ins w:id="11243" w:author="raye" w:date="2018-07-17T11:22:00Z"/>
                <w:b/>
                <w:sz w:val="24"/>
                <w:szCs w:val="24"/>
              </w:rPr>
            </w:pPr>
            <w:ins w:id="11244" w:author="raye" w:date="2018-07-17T11:22:00Z">
              <w:r w:rsidRPr="00A23FA3">
                <w:rPr>
                  <w:b/>
                  <w:sz w:val="24"/>
                  <w:szCs w:val="24"/>
                </w:rPr>
                <w:t>Description</w:t>
              </w:r>
            </w:ins>
          </w:p>
        </w:tc>
      </w:tr>
      <w:tr w:rsidR="00A23FA3" w:rsidRPr="00A23FA3" w14:paraId="0DF1CDE4" w14:textId="77777777" w:rsidTr="00C267D5">
        <w:trPr>
          <w:trHeight w:val="386"/>
          <w:ins w:id="11245" w:author="raye" w:date="2018-07-17T11:22:00Z"/>
        </w:trPr>
        <w:tc>
          <w:tcPr>
            <w:tcW w:w="1384" w:type="dxa"/>
            <w:vMerge w:val="restart"/>
            <w:shd w:val="clear" w:color="auto" w:fill="auto"/>
            <w:vAlign w:val="center"/>
          </w:tcPr>
          <w:p w14:paraId="2D03098A" w14:textId="77777777" w:rsidR="00C267D5" w:rsidRPr="00A23FA3" w:rsidRDefault="00C267D5" w:rsidP="00C267D5">
            <w:pPr>
              <w:pStyle w:val="a0"/>
              <w:spacing w:line="360" w:lineRule="auto"/>
              <w:ind w:firstLineChars="0" w:firstLine="0"/>
              <w:rPr>
                <w:ins w:id="11246" w:author="raye" w:date="2018-07-17T11:22:00Z"/>
                <w:sz w:val="24"/>
                <w:szCs w:val="24"/>
              </w:rPr>
            </w:pPr>
            <w:ins w:id="11247" w:author="raye" w:date="2018-07-17T11:22:00Z">
              <w:r w:rsidRPr="00A23FA3">
                <w:rPr>
                  <w:sz w:val="24"/>
                  <w:szCs w:val="24"/>
                </w:rPr>
                <w:t>New system</w:t>
              </w:r>
              <w:r w:rsidRPr="00A23FA3">
                <w:rPr>
                  <w:rStyle w:val="aff3"/>
                  <w:sz w:val="24"/>
                  <w:szCs w:val="24"/>
                </w:rPr>
                <w:footnoteReference w:id="1"/>
              </w:r>
            </w:ins>
          </w:p>
        </w:tc>
        <w:tc>
          <w:tcPr>
            <w:tcW w:w="1276" w:type="dxa"/>
            <w:vMerge w:val="restart"/>
            <w:shd w:val="clear" w:color="auto" w:fill="auto"/>
            <w:vAlign w:val="center"/>
          </w:tcPr>
          <w:p w14:paraId="6891C7E0" w14:textId="1292182F" w:rsidR="00C267D5" w:rsidRPr="00A23FA3" w:rsidRDefault="00C267D5">
            <w:pPr>
              <w:pStyle w:val="a0"/>
              <w:spacing w:line="360" w:lineRule="auto"/>
              <w:ind w:firstLineChars="0" w:firstLine="0"/>
              <w:rPr>
                <w:ins w:id="11250" w:author="raye" w:date="2018-07-17T11:22:00Z"/>
                <w:sz w:val="24"/>
                <w:szCs w:val="24"/>
              </w:rPr>
            </w:pPr>
            <w:ins w:id="11251" w:author="raye" w:date="2018-07-17T11:22:00Z">
              <w:r w:rsidRPr="00A23FA3">
                <w:rPr>
                  <w:sz w:val="24"/>
                  <w:szCs w:val="24"/>
                </w:rPr>
                <w:t xml:space="preserve">Number of system users (estimated </w:t>
              </w:r>
              <w:r w:rsidRPr="00A23FA3">
                <w:rPr>
                  <w:sz w:val="24"/>
                  <w:szCs w:val="24"/>
                </w:rPr>
                <w:lastRenderedPageBreak/>
                <w:t>quantity)</w:t>
              </w:r>
            </w:ins>
          </w:p>
        </w:tc>
        <w:tc>
          <w:tcPr>
            <w:tcW w:w="2835" w:type="dxa"/>
            <w:shd w:val="clear" w:color="auto" w:fill="auto"/>
            <w:vAlign w:val="center"/>
          </w:tcPr>
          <w:p w14:paraId="3BADC6EC" w14:textId="085A0A44" w:rsidR="00C267D5" w:rsidRPr="00A23FA3" w:rsidRDefault="00C267D5">
            <w:pPr>
              <w:pStyle w:val="a0"/>
              <w:spacing w:line="360" w:lineRule="auto"/>
              <w:ind w:firstLineChars="0" w:firstLine="0"/>
              <w:rPr>
                <w:ins w:id="11252" w:author="raye" w:date="2018-07-17T11:22:00Z"/>
                <w:sz w:val="24"/>
                <w:szCs w:val="24"/>
              </w:rPr>
            </w:pPr>
            <w:ins w:id="11253" w:author="raye" w:date="2018-07-17T11:22:00Z">
              <w:r w:rsidRPr="00A23FA3">
                <w:rPr>
                  <w:rFonts w:hint="eastAsia"/>
                  <w:sz w:val="24"/>
                  <w:szCs w:val="24"/>
                </w:rPr>
                <w:lastRenderedPageBreak/>
                <w:t>Business coverage</w:t>
              </w:r>
            </w:ins>
            <w:ins w:id="11254" w:author="raye" w:date="2018-07-18T18:45:00Z">
              <w:r w:rsidR="005F0E82" w:rsidRPr="00A23FA3">
                <w:rPr>
                  <w:sz w:val="24"/>
                  <w:szCs w:val="24"/>
                </w:rPr>
                <w:t xml:space="preserve"> </w:t>
              </w:r>
            </w:ins>
          </w:p>
        </w:tc>
        <w:tc>
          <w:tcPr>
            <w:tcW w:w="3027" w:type="dxa"/>
            <w:shd w:val="clear" w:color="auto" w:fill="auto"/>
            <w:vAlign w:val="center"/>
          </w:tcPr>
          <w:p w14:paraId="14B530D1" w14:textId="77777777" w:rsidR="00C267D5" w:rsidRPr="00A23FA3" w:rsidRDefault="00C267D5" w:rsidP="00C267D5">
            <w:pPr>
              <w:pStyle w:val="a0"/>
              <w:spacing w:line="360" w:lineRule="auto"/>
              <w:ind w:firstLineChars="0" w:firstLine="0"/>
              <w:rPr>
                <w:ins w:id="11255" w:author="raye" w:date="2018-07-17T11:22:00Z"/>
                <w:sz w:val="24"/>
                <w:szCs w:val="24"/>
              </w:rPr>
            </w:pPr>
            <w:ins w:id="11256" w:author="raye" w:date="2018-07-17T11:22:00Z">
              <w:r w:rsidRPr="00A23FA3">
                <w:rPr>
                  <w:rFonts w:hint="eastAsia"/>
                  <w:sz w:val="24"/>
                  <w:szCs w:val="24"/>
                </w:rPr>
                <w:t>□</w:t>
              </w:r>
              <w:r w:rsidRPr="00A23FA3">
                <w:rPr>
                  <w:rFonts w:hint="eastAsia"/>
                  <w:sz w:val="24"/>
                  <w:szCs w:val="24"/>
                </w:rPr>
                <w:t xml:space="preserve">Global </w:t>
              </w:r>
              <w:r w:rsidRPr="00A23FA3">
                <w:rPr>
                  <w:rFonts w:hint="eastAsia"/>
                  <w:sz w:val="24"/>
                  <w:szCs w:val="24"/>
                </w:rPr>
                <w:t>□</w:t>
              </w:r>
              <w:r w:rsidRPr="00A23FA3">
                <w:rPr>
                  <w:rFonts w:hint="eastAsia"/>
                  <w:sz w:val="24"/>
                  <w:szCs w:val="24"/>
                </w:rPr>
                <w:t xml:space="preserve">Domestic only </w:t>
              </w:r>
              <w:r w:rsidRPr="00A23FA3">
                <w:rPr>
                  <w:rFonts w:hint="eastAsia"/>
                  <w:sz w:val="24"/>
                  <w:szCs w:val="24"/>
                </w:rPr>
                <w:t>□</w:t>
              </w:r>
              <w:r w:rsidRPr="00A23FA3">
                <w:rPr>
                  <w:rFonts w:hint="eastAsia"/>
                  <w:sz w:val="24"/>
                  <w:szCs w:val="24"/>
                </w:rPr>
                <w:t xml:space="preserve">overseas only </w:t>
              </w:r>
            </w:ins>
          </w:p>
          <w:p w14:paraId="061E76AE" w14:textId="77777777" w:rsidR="00C267D5" w:rsidRPr="00A23FA3" w:rsidRDefault="00C267D5" w:rsidP="00C267D5">
            <w:pPr>
              <w:pStyle w:val="a0"/>
              <w:spacing w:line="360" w:lineRule="auto"/>
              <w:ind w:firstLineChars="0" w:firstLine="0"/>
              <w:rPr>
                <w:ins w:id="11257" w:author="raye" w:date="2018-07-17T11:22:00Z"/>
                <w:sz w:val="24"/>
                <w:szCs w:val="24"/>
              </w:rPr>
            </w:pPr>
            <w:ins w:id="11258" w:author="raye" w:date="2018-07-17T11:22:00Z">
              <w:r w:rsidRPr="00A23FA3">
                <w:rPr>
                  <w:rFonts w:hint="eastAsia"/>
                  <w:sz w:val="24"/>
                  <w:szCs w:val="24"/>
                </w:rPr>
                <w:t>□</w:t>
              </w:r>
              <w:r w:rsidRPr="00A23FA3">
                <w:rPr>
                  <w:rFonts w:hint="eastAsia"/>
                  <w:sz w:val="24"/>
                  <w:szCs w:val="24"/>
                </w:rPr>
                <w:t>Affiliated institutions</w:t>
              </w:r>
            </w:ins>
          </w:p>
          <w:p w14:paraId="59BB9FE4" w14:textId="77777777" w:rsidR="00C267D5" w:rsidRPr="00A23FA3" w:rsidRDefault="00C267D5" w:rsidP="00C267D5">
            <w:pPr>
              <w:pStyle w:val="a0"/>
              <w:spacing w:line="360" w:lineRule="auto"/>
              <w:ind w:firstLineChars="0" w:firstLine="0"/>
              <w:rPr>
                <w:ins w:id="11259" w:author="raye" w:date="2018-07-17T11:22:00Z"/>
                <w:i/>
                <w:sz w:val="24"/>
                <w:szCs w:val="24"/>
                <w:u w:val="single"/>
              </w:rPr>
            </w:pPr>
            <w:ins w:id="11260" w:author="raye" w:date="2018-07-17T11:22:00Z">
              <w:r w:rsidRPr="00A23FA3">
                <w:rPr>
                  <w:rFonts w:hint="eastAsia"/>
                  <w:i/>
                  <w:sz w:val="24"/>
                  <w:szCs w:val="24"/>
                  <w:u w:val="single"/>
                </w:rPr>
                <w:t xml:space="preserve">Please specify which </w:t>
              </w:r>
              <w:r w:rsidRPr="00A23FA3">
                <w:rPr>
                  <w:rFonts w:hint="eastAsia"/>
                  <w:i/>
                  <w:sz w:val="24"/>
                  <w:szCs w:val="24"/>
                  <w:u w:val="single"/>
                </w:rPr>
                <w:lastRenderedPageBreak/>
                <w:t>domestic or oversea branches</w:t>
              </w:r>
            </w:ins>
          </w:p>
        </w:tc>
      </w:tr>
      <w:tr w:rsidR="00A23FA3" w:rsidRPr="00A23FA3" w14:paraId="6F35138C" w14:textId="77777777" w:rsidTr="00C267D5">
        <w:trPr>
          <w:trHeight w:val="415"/>
          <w:ins w:id="11261" w:author="raye" w:date="2018-07-17T11:22:00Z"/>
        </w:trPr>
        <w:tc>
          <w:tcPr>
            <w:tcW w:w="1384" w:type="dxa"/>
            <w:vMerge/>
            <w:shd w:val="clear" w:color="auto" w:fill="auto"/>
            <w:vAlign w:val="center"/>
          </w:tcPr>
          <w:p w14:paraId="10745210" w14:textId="77777777" w:rsidR="00C267D5" w:rsidRPr="00A23FA3" w:rsidRDefault="00C267D5" w:rsidP="00C267D5">
            <w:pPr>
              <w:pStyle w:val="a0"/>
              <w:spacing w:line="360" w:lineRule="auto"/>
              <w:ind w:firstLineChars="0" w:firstLine="0"/>
              <w:rPr>
                <w:ins w:id="11262" w:author="raye" w:date="2018-07-17T11:22:00Z"/>
                <w:sz w:val="24"/>
                <w:szCs w:val="24"/>
              </w:rPr>
            </w:pPr>
          </w:p>
        </w:tc>
        <w:tc>
          <w:tcPr>
            <w:tcW w:w="1276" w:type="dxa"/>
            <w:vMerge/>
            <w:shd w:val="clear" w:color="auto" w:fill="auto"/>
            <w:vAlign w:val="center"/>
          </w:tcPr>
          <w:p w14:paraId="597CE60F" w14:textId="77777777" w:rsidR="00C267D5" w:rsidRPr="00A23FA3" w:rsidRDefault="00C267D5" w:rsidP="00C267D5">
            <w:pPr>
              <w:pStyle w:val="a0"/>
              <w:spacing w:line="360" w:lineRule="auto"/>
              <w:ind w:firstLineChars="0" w:firstLine="0"/>
              <w:rPr>
                <w:ins w:id="11263" w:author="raye" w:date="2018-07-17T11:22:00Z"/>
                <w:sz w:val="24"/>
                <w:szCs w:val="24"/>
              </w:rPr>
            </w:pPr>
          </w:p>
        </w:tc>
        <w:tc>
          <w:tcPr>
            <w:tcW w:w="2835" w:type="dxa"/>
            <w:shd w:val="clear" w:color="auto" w:fill="auto"/>
            <w:vAlign w:val="center"/>
          </w:tcPr>
          <w:p w14:paraId="2792BAC5" w14:textId="77777777" w:rsidR="00C267D5" w:rsidRPr="00A23FA3" w:rsidRDefault="00C267D5" w:rsidP="00C267D5">
            <w:pPr>
              <w:pStyle w:val="a0"/>
              <w:spacing w:line="360" w:lineRule="auto"/>
              <w:ind w:firstLineChars="0" w:firstLine="0"/>
              <w:rPr>
                <w:ins w:id="11264" w:author="raye" w:date="2018-07-17T11:22:00Z"/>
                <w:sz w:val="24"/>
                <w:szCs w:val="24"/>
              </w:rPr>
            </w:pPr>
            <w:ins w:id="11265" w:author="raye" w:date="2018-07-17T11:22:00Z">
              <w:r w:rsidRPr="00A23FA3">
                <w:rPr>
                  <w:sz w:val="24"/>
                  <w:szCs w:val="24"/>
                </w:rPr>
                <w:t>Volume of active customers</w:t>
              </w:r>
            </w:ins>
          </w:p>
        </w:tc>
        <w:tc>
          <w:tcPr>
            <w:tcW w:w="3027" w:type="dxa"/>
            <w:shd w:val="clear" w:color="auto" w:fill="auto"/>
            <w:vAlign w:val="center"/>
          </w:tcPr>
          <w:p w14:paraId="4313F1EE" w14:textId="77777777" w:rsidR="00C267D5" w:rsidRPr="00A23FA3" w:rsidRDefault="00C267D5" w:rsidP="00C267D5">
            <w:pPr>
              <w:pStyle w:val="a0"/>
              <w:spacing w:line="360" w:lineRule="auto"/>
              <w:ind w:firstLineChars="0" w:firstLine="0"/>
              <w:rPr>
                <w:ins w:id="11266" w:author="raye" w:date="2018-07-17T11:22:00Z"/>
                <w:sz w:val="24"/>
                <w:szCs w:val="24"/>
              </w:rPr>
            </w:pPr>
          </w:p>
        </w:tc>
      </w:tr>
      <w:tr w:rsidR="00A23FA3" w:rsidRPr="00A23FA3" w14:paraId="15835C7C" w14:textId="77777777" w:rsidTr="00C267D5">
        <w:trPr>
          <w:trHeight w:val="300"/>
          <w:ins w:id="11267" w:author="raye" w:date="2018-07-17T11:22:00Z"/>
        </w:trPr>
        <w:tc>
          <w:tcPr>
            <w:tcW w:w="1384" w:type="dxa"/>
            <w:vMerge/>
            <w:shd w:val="clear" w:color="auto" w:fill="auto"/>
            <w:vAlign w:val="center"/>
          </w:tcPr>
          <w:p w14:paraId="623BC4C3" w14:textId="77777777" w:rsidR="00C267D5" w:rsidRPr="00A23FA3" w:rsidRDefault="00C267D5" w:rsidP="00C267D5">
            <w:pPr>
              <w:pStyle w:val="a0"/>
              <w:spacing w:line="360" w:lineRule="auto"/>
              <w:ind w:firstLineChars="0" w:firstLine="0"/>
              <w:rPr>
                <w:ins w:id="11268" w:author="raye" w:date="2018-07-17T11:22:00Z"/>
                <w:sz w:val="24"/>
                <w:szCs w:val="24"/>
              </w:rPr>
            </w:pPr>
          </w:p>
        </w:tc>
        <w:tc>
          <w:tcPr>
            <w:tcW w:w="1276" w:type="dxa"/>
            <w:vMerge w:val="restart"/>
            <w:shd w:val="clear" w:color="auto" w:fill="auto"/>
            <w:vAlign w:val="center"/>
          </w:tcPr>
          <w:p w14:paraId="29F8640D" w14:textId="77777777" w:rsidR="00C267D5" w:rsidRPr="00A23FA3" w:rsidRDefault="00C267D5" w:rsidP="00C267D5">
            <w:pPr>
              <w:pStyle w:val="a0"/>
              <w:spacing w:line="360" w:lineRule="auto"/>
              <w:ind w:firstLineChars="0" w:firstLine="0"/>
              <w:rPr>
                <w:ins w:id="11269" w:author="raye" w:date="2018-07-17T11:22:00Z"/>
                <w:sz w:val="24"/>
                <w:szCs w:val="24"/>
              </w:rPr>
            </w:pPr>
            <w:ins w:id="11270" w:author="raye" w:date="2018-07-17T11:22:00Z">
              <w:r w:rsidRPr="00A23FA3">
                <w:rPr>
                  <w:sz w:val="24"/>
                  <w:szCs w:val="24"/>
                </w:rPr>
                <w:t>Forecast about the system for the next 3 years</w:t>
              </w:r>
              <w:r w:rsidRPr="00A23FA3">
                <w:rPr>
                  <w:rFonts w:ascii="Arial" w:hAnsi="Arial" w:cs="Arial"/>
                  <w:szCs w:val="21"/>
                  <w:shd w:val="clear" w:color="auto" w:fill="FFFFFF"/>
                </w:rPr>
                <w:t>对未来</w:t>
              </w:r>
              <w:r w:rsidRPr="00A23FA3">
                <w:rPr>
                  <w:rFonts w:ascii="Arial" w:hAnsi="Arial" w:cs="Arial"/>
                  <w:szCs w:val="21"/>
                  <w:shd w:val="clear" w:color="auto" w:fill="FFFFFF"/>
                </w:rPr>
                <w:t>3</w:t>
              </w:r>
              <w:r w:rsidRPr="00A23FA3">
                <w:rPr>
                  <w:rFonts w:ascii="Arial" w:hAnsi="Arial" w:cs="Arial"/>
                  <w:szCs w:val="21"/>
                  <w:shd w:val="clear" w:color="auto" w:fill="FFFFFF"/>
                </w:rPr>
                <w:t>年系统进行预测</w:t>
              </w:r>
            </w:ins>
          </w:p>
        </w:tc>
        <w:tc>
          <w:tcPr>
            <w:tcW w:w="2835" w:type="dxa"/>
            <w:shd w:val="clear" w:color="auto" w:fill="auto"/>
            <w:vAlign w:val="center"/>
          </w:tcPr>
          <w:p w14:paraId="39232030" w14:textId="77777777" w:rsidR="00C267D5" w:rsidRPr="00A23FA3" w:rsidRDefault="00C267D5" w:rsidP="00C267D5">
            <w:pPr>
              <w:pStyle w:val="a0"/>
              <w:spacing w:line="360" w:lineRule="auto"/>
              <w:ind w:firstLineChars="0" w:firstLine="0"/>
              <w:rPr>
                <w:ins w:id="11271" w:author="raye" w:date="2018-07-17T11:22:00Z"/>
                <w:sz w:val="24"/>
                <w:szCs w:val="24"/>
              </w:rPr>
            </w:pPr>
            <w:ins w:id="11272" w:author="raye" w:date="2018-07-17T11:22:00Z">
              <w:r w:rsidRPr="00A23FA3">
                <w:rPr>
                  <w:sz w:val="24"/>
                  <w:szCs w:val="24"/>
                </w:rPr>
                <w:t>Number of customers</w:t>
              </w:r>
            </w:ins>
          </w:p>
        </w:tc>
        <w:tc>
          <w:tcPr>
            <w:tcW w:w="3027" w:type="dxa"/>
            <w:shd w:val="clear" w:color="auto" w:fill="auto"/>
            <w:vAlign w:val="center"/>
          </w:tcPr>
          <w:p w14:paraId="1396A6A2" w14:textId="77777777" w:rsidR="00C267D5" w:rsidRPr="00A23FA3" w:rsidRDefault="00C267D5" w:rsidP="00C267D5">
            <w:pPr>
              <w:pStyle w:val="a0"/>
              <w:spacing w:line="360" w:lineRule="auto"/>
              <w:ind w:firstLineChars="0" w:firstLine="0"/>
              <w:rPr>
                <w:ins w:id="11273" w:author="raye" w:date="2018-07-17T11:22:00Z"/>
                <w:sz w:val="24"/>
                <w:szCs w:val="24"/>
              </w:rPr>
            </w:pPr>
          </w:p>
        </w:tc>
      </w:tr>
      <w:tr w:rsidR="00A23FA3" w:rsidRPr="00A23FA3" w14:paraId="1E1CBC63" w14:textId="77777777" w:rsidTr="00C267D5">
        <w:trPr>
          <w:trHeight w:val="153"/>
          <w:ins w:id="11274" w:author="raye" w:date="2018-07-17T11:22:00Z"/>
        </w:trPr>
        <w:tc>
          <w:tcPr>
            <w:tcW w:w="1384" w:type="dxa"/>
            <w:vMerge/>
            <w:shd w:val="clear" w:color="auto" w:fill="auto"/>
            <w:vAlign w:val="center"/>
          </w:tcPr>
          <w:p w14:paraId="6B7FCD65" w14:textId="77777777" w:rsidR="00C267D5" w:rsidRPr="00A23FA3" w:rsidRDefault="00C267D5" w:rsidP="00C267D5">
            <w:pPr>
              <w:pStyle w:val="a0"/>
              <w:spacing w:line="360" w:lineRule="auto"/>
              <w:ind w:firstLineChars="0" w:firstLine="0"/>
              <w:rPr>
                <w:ins w:id="11275" w:author="raye" w:date="2018-07-17T11:22:00Z"/>
                <w:sz w:val="24"/>
                <w:szCs w:val="24"/>
              </w:rPr>
            </w:pPr>
          </w:p>
        </w:tc>
        <w:tc>
          <w:tcPr>
            <w:tcW w:w="1276" w:type="dxa"/>
            <w:vMerge/>
            <w:shd w:val="clear" w:color="auto" w:fill="auto"/>
            <w:vAlign w:val="center"/>
          </w:tcPr>
          <w:p w14:paraId="20F79F6B" w14:textId="77777777" w:rsidR="00C267D5" w:rsidRPr="00A23FA3" w:rsidRDefault="00C267D5" w:rsidP="00C267D5">
            <w:pPr>
              <w:pStyle w:val="a0"/>
              <w:spacing w:line="360" w:lineRule="auto"/>
              <w:ind w:firstLineChars="0" w:firstLine="0"/>
              <w:rPr>
                <w:ins w:id="11276" w:author="raye" w:date="2018-07-17T11:22:00Z"/>
                <w:sz w:val="24"/>
                <w:szCs w:val="24"/>
              </w:rPr>
            </w:pPr>
          </w:p>
        </w:tc>
        <w:tc>
          <w:tcPr>
            <w:tcW w:w="2835" w:type="dxa"/>
            <w:shd w:val="clear" w:color="auto" w:fill="auto"/>
            <w:vAlign w:val="center"/>
          </w:tcPr>
          <w:p w14:paraId="56AB8BEF" w14:textId="77777777" w:rsidR="00C267D5" w:rsidRPr="00A23FA3" w:rsidRDefault="00C267D5" w:rsidP="00C267D5">
            <w:pPr>
              <w:pStyle w:val="a0"/>
              <w:spacing w:line="360" w:lineRule="auto"/>
              <w:ind w:firstLineChars="0" w:firstLine="0"/>
              <w:rPr>
                <w:ins w:id="11277" w:author="raye" w:date="2018-07-17T11:22:00Z"/>
                <w:sz w:val="24"/>
                <w:szCs w:val="24"/>
              </w:rPr>
            </w:pPr>
            <w:ins w:id="11278" w:author="raye" w:date="2018-07-17T11:22:00Z">
              <w:r w:rsidRPr="00A23FA3">
                <w:rPr>
                  <w:sz w:val="24"/>
                  <w:szCs w:val="24"/>
                </w:rPr>
                <w:t>Number of accounts</w:t>
              </w:r>
            </w:ins>
          </w:p>
        </w:tc>
        <w:tc>
          <w:tcPr>
            <w:tcW w:w="3027" w:type="dxa"/>
            <w:shd w:val="clear" w:color="auto" w:fill="auto"/>
            <w:vAlign w:val="center"/>
          </w:tcPr>
          <w:p w14:paraId="0E243548" w14:textId="77777777" w:rsidR="00C267D5" w:rsidRPr="00A23FA3" w:rsidRDefault="00C267D5" w:rsidP="00C267D5">
            <w:pPr>
              <w:pStyle w:val="a0"/>
              <w:spacing w:line="360" w:lineRule="auto"/>
              <w:ind w:firstLineChars="0" w:firstLine="0"/>
              <w:rPr>
                <w:ins w:id="11279" w:author="raye" w:date="2018-07-17T11:22:00Z"/>
                <w:sz w:val="24"/>
                <w:szCs w:val="24"/>
              </w:rPr>
            </w:pPr>
          </w:p>
        </w:tc>
      </w:tr>
      <w:tr w:rsidR="00A23FA3" w:rsidRPr="00A23FA3" w14:paraId="121791CB" w14:textId="77777777" w:rsidTr="00C267D5">
        <w:trPr>
          <w:trHeight w:val="502"/>
          <w:ins w:id="11280" w:author="raye" w:date="2018-07-17T11:22:00Z"/>
        </w:trPr>
        <w:tc>
          <w:tcPr>
            <w:tcW w:w="1384" w:type="dxa"/>
            <w:vMerge/>
            <w:shd w:val="clear" w:color="auto" w:fill="auto"/>
            <w:vAlign w:val="center"/>
          </w:tcPr>
          <w:p w14:paraId="4F73E267" w14:textId="77777777" w:rsidR="00C267D5" w:rsidRPr="00A23FA3" w:rsidRDefault="00C267D5" w:rsidP="00C267D5">
            <w:pPr>
              <w:pStyle w:val="a0"/>
              <w:spacing w:line="360" w:lineRule="auto"/>
              <w:ind w:firstLineChars="0" w:firstLine="0"/>
              <w:rPr>
                <w:ins w:id="11281" w:author="raye" w:date="2018-07-17T11:22:00Z"/>
                <w:sz w:val="24"/>
                <w:szCs w:val="24"/>
              </w:rPr>
            </w:pPr>
          </w:p>
        </w:tc>
        <w:tc>
          <w:tcPr>
            <w:tcW w:w="1276" w:type="dxa"/>
            <w:vMerge/>
            <w:shd w:val="clear" w:color="auto" w:fill="auto"/>
            <w:vAlign w:val="center"/>
          </w:tcPr>
          <w:p w14:paraId="2BC16B5A" w14:textId="77777777" w:rsidR="00C267D5" w:rsidRPr="00A23FA3" w:rsidRDefault="00C267D5" w:rsidP="00C267D5">
            <w:pPr>
              <w:pStyle w:val="a0"/>
              <w:spacing w:line="360" w:lineRule="auto"/>
              <w:ind w:firstLineChars="0" w:firstLine="0"/>
              <w:rPr>
                <w:ins w:id="11282" w:author="raye" w:date="2018-07-17T11:22:00Z"/>
                <w:sz w:val="24"/>
                <w:szCs w:val="24"/>
              </w:rPr>
            </w:pPr>
          </w:p>
        </w:tc>
        <w:tc>
          <w:tcPr>
            <w:tcW w:w="2835" w:type="dxa"/>
            <w:shd w:val="clear" w:color="auto" w:fill="auto"/>
            <w:vAlign w:val="center"/>
          </w:tcPr>
          <w:p w14:paraId="36401EAF" w14:textId="77777777" w:rsidR="00C267D5" w:rsidRPr="00A23FA3" w:rsidRDefault="00C267D5" w:rsidP="00C267D5">
            <w:pPr>
              <w:pStyle w:val="a0"/>
              <w:spacing w:line="360" w:lineRule="auto"/>
              <w:ind w:firstLineChars="0" w:firstLine="0"/>
              <w:rPr>
                <w:ins w:id="11283" w:author="raye" w:date="2018-07-17T11:22:00Z"/>
                <w:sz w:val="24"/>
                <w:szCs w:val="24"/>
              </w:rPr>
            </w:pPr>
            <w:ins w:id="11284" w:author="raye" w:date="2018-07-17T11:22:00Z">
              <w:r w:rsidRPr="00A23FA3">
                <w:rPr>
                  <w:sz w:val="24"/>
                  <w:szCs w:val="24"/>
                </w:rPr>
                <w:t>Volume of transactions</w:t>
              </w:r>
            </w:ins>
          </w:p>
        </w:tc>
        <w:tc>
          <w:tcPr>
            <w:tcW w:w="3027" w:type="dxa"/>
            <w:shd w:val="clear" w:color="auto" w:fill="auto"/>
            <w:vAlign w:val="center"/>
          </w:tcPr>
          <w:p w14:paraId="54E5E1E3" w14:textId="77777777" w:rsidR="00C267D5" w:rsidRPr="00A23FA3" w:rsidRDefault="00C267D5" w:rsidP="00C267D5">
            <w:pPr>
              <w:pStyle w:val="a0"/>
              <w:spacing w:line="360" w:lineRule="auto"/>
              <w:ind w:firstLineChars="0" w:firstLine="0"/>
              <w:rPr>
                <w:ins w:id="11285" w:author="raye" w:date="2018-07-17T11:22:00Z"/>
                <w:sz w:val="24"/>
                <w:szCs w:val="24"/>
              </w:rPr>
            </w:pPr>
          </w:p>
        </w:tc>
      </w:tr>
      <w:tr w:rsidR="00A23FA3" w:rsidRPr="00A23FA3" w14:paraId="658CD318" w14:textId="77777777" w:rsidTr="00C267D5">
        <w:trPr>
          <w:ins w:id="11286" w:author="raye" w:date="2018-07-17T11:22:00Z"/>
        </w:trPr>
        <w:tc>
          <w:tcPr>
            <w:tcW w:w="1384" w:type="dxa"/>
            <w:vMerge/>
            <w:shd w:val="clear" w:color="auto" w:fill="auto"/>
            <w:vAlign w:val="center"/>
          </w:tcPr>
          <w:p w14:paraId="2D40C16F" w14:textId="77777777" w:rsidR="00C267D5" w:rsidRPr="00A23FA3" w:rsidRDefault="00C267D5" w:rsidP="00C267D5">
            <w:pPr>
              <w:pStyle w:val="a0"/>
              <w:spacing w:line="360" w:lineRule="auto"/>
              <w:ind w:firstLineChars="0" w:firstLine="0"/>
              <w:rPr>
                <w:ins w:id="11287" w:author="raye" w:date="2018-07-17T11:22:00Z"/>
                <w:sz w:val="24"/>
                <w:szCs w:val="24"/>
              </w:rPr>
            </w:pPr>
          </w:p>
        </w:tc>
        <w:tc>
          <w:tcPr>
            <w:tcW w:w="1276" w:type="dxa"/>
            <w:vMerge w:val="restart"/>
            <w:shd w:val="clear" w:color="auto" w:fill="auto"/>
            <w:vAlign w:val="center"/>
          </w:tcPr>
          <w:p w14:paraId="28498B01" w14:textId="77777777" w:rsidR="00C267D5" w:rsidRPr="00A23FA3" w:rsidRDefault="00C267D5" w:rsidP="00C267D5">
            <w:pPr>
              <w:pStyle w:val="a0"/>
              <w:spacing w:line="360" w:lineRule="auto"/>
              <w:ind w:firstLineChars="0" w:firstLine="0"/>
              <w:rPr>
                <w:ins w:id="11288" w:author="raye" w:date="2018-07-17T11:22:00Z"/>
                <w:sz w:val="24"/>
                <w:szCs w:val="24"/>
              </w:rPr>
            </w:pPr>
            <w:ins w:id="11289" w:author="raye" w:date="2018-07-17T11:22:00Z">
              <w:r w:rsidRPr="00A23FA3">
                <w:rPr>
                  <w:sz w:val="24"/>
                  <w:szCs w:val="24"/>
                </w:rPr>
                <w:t>Requirements for service time of application system</w:t>
              </w:r>
              <w:r w:rsidRPr="00A23FA3">
                <w:rPr>
                  <w:rFonts w:ascii="Arial" w:hAnsi="Arial" w:cs="Arial"/>
                  <w:szCs w:val="21"/>
                  <w:shd w:val="clear" w:color="auto" w:fill="FFFFFF"/>
                </w:rPr>
                <w:t>应用系统使用时间的要求</w:t>
              </w:r>
            </w:ins>
          </w:p>
        </w:tc>
        <w:tc>
          <w:tcPr>
            <w:tcW w:w="2835" w:type="dxa"/>
            <w:shd w:val="clear" w:color="auto" w:fill="auto"/>
            <w:vAlign w:val="center"/>
          </w:tcPr>
          <w:p w14:paraId="28666A60" w14:textId="1C3C709B" w:rsidR="00C267D5" w:rsidRPr="00A23FA3" w:rsidRDefault="00C267D5">
            <w:pPr>
              <w:pStyle w:val="a0"/>
              <w:spacing w:line="360" w:lineRule="auto"/>
              <w:ind w:firstLineChars="0" w:firstLine="0"/>
              <w:rPr>
                <w:ins w:id="11290" w:author="raye" w:date="2018-07-17T11:22:00Z"/>
                <w:sz w:val="24"/>
                <w:szCs w:val="24"/>
              </w:rPr>
            </w:pPr>
            <w:ins w:id="11291" w:author="raye" w:date="2018-07-17T11:22:00Z">
              <w:r w:rsidRPr="00A23FA3">
                <w:rPr>
                  <w:sz w:val="24"/>
                  <w:szCs w:val="24"/>
                </w:rPr>
                <w:t>Requirements for system runtime</w:t>
              </w:r>
            </w:ins>
            <w:ins w:id="11292" w:author="raye" w:date="2018-07-18T18:45:00Z">
              <w:r w:rsidR="005F0E82" w:rsidRPr="00A23FA3">
                <w:rPr>
                  <w:sz w:val="24"/>
                  <w:szCs w:val="24"/>
                </w:rPr>
                <w:t xml:space="preserve"> </w:t>
              </w:r>
            </w:ins>
          </w:p>
        </w:tc>
        <w:tc>
          <w:tcPr>
            <w:tcW w:w="3027" w:type="dxa"/>
            <w:shd w:val="clear" w:color="auto" w:fill="auto"/>
            <w:vAlign w:val="center"/>
          </w:tcPr>
          <w:p w14:paraId="7C0BA383" w14:textId="77777777" w:rsidR="00C267D5" w:rsidRPr="00A23FA3" w:rsidRDefault="00C267D5" w:rsidP="00C267D5">
            <w:pPr>
              <w:pStyle w:val="a0"/>
              <w:spacing w:line="360" w:lineRule="auto"/>
              <w:ind w:firstLineChars="0" w:firstLine="0"/>
              <w:rPr>
                <w:ins w:id="11293" w:author="raye" w:date="2018-07-17T11:22:00Z"/>
                <w:sz w:val="24"/>
                <w:szCs w:val="24"/>
              </w:rPr>
            </w:pPr>
            <w:ins w:id="11294" w:author="raye" w:date="2018-07-17T11:22:00Z">
              <w:r w:rsidRPr="00A23FA3">
                <w:rPr>
                  <w:i/>
                  <w:sz w:val="24"/>
                  <w:szCs w:val="24"/>
                  <w:u w:val="single"/>
                </w:rPr>
                <w:t>For example: 5*8, 7*8, 7*12 and 7*24, etc.</w:t>
              </w:r>
              <w:r w:rsidRPr="00A23FA3">
                <w:rPr>
                  <w:rFonts w:hint="eastAsia"/>
                  <w:i/>
                  <w:sz w:val="24"/>
                  <w:szCs w:val="24"/>
                  <w:u w:val="single"/>
                </w:rPr>
                <w:t xml:space="preserve"> Please describe respectively if it has daily runtime</w:t>
              </w:r>
            </w:ins>
          </w:p>
        </w:tc>
      </w:tr>
      <w:tr w:rsidR="00A23FA3" w:rsidRPr="00A23FA3" w14:paraId="3D34B76C" w14:textId="77777777" w:rsidTr="00C267D5">
        <w:trPr>
          <w:ins w:id="11295" w:author="raye" w:date="2018-07-17T11:22:00Z"/>
        </w:trPr>
        <w:tc>
          <w:tcPr>
            <w:tcW w:w="1384" w:type="dxa"/>
            <w:vMerge/>
            <w:shd w:val="clear" w:color="auto" w:fill="auto"/>
            <w:vAlign w:val="center"/>
          </w:tcPr>
          <w:p w14:paraId="668B3F52" w14:textId="77777777" w:rsidR="00C267D5" w:rsidRPr="00A23FA3" w:rsidRDefault="00C267D5" w:rsidP="00C267D5">
            <w:pPr>
              <w:pStyle w:val="a0"/>
              <w:spacing w:line="360" w:lineRule="auto"/>
              <w:ind w:firstLineChars="0" w:firstLine="0"/>
              <w:rPr>
                <w:ins w:id="11296" w:author="raye" w:date="2018-07-17T11:22:00Z"/>
                <w:sz w:val="24"/>
                <w:szCs w:val="24"/>
              </w:rPr>
            </w:pPr>
          </w:p>
        </w:tc>
        <w:tc>
          <w:tcPr>
            <w:tcW w:w="1276" w:type="dxa"/>
            <w:vMerge/>
            <w:shd w:val="clear" w:color="auto" w:fill="auto"/>
            <w:vAlign w:val="center"/>
          </w:tcPr>
          <w:p w14:paraId="07091372" w14:textId="77777777" w:rsidR="00C267D5" w:rsidRPr="00A23FA3" w:rsidRDefault="00C267D5" w:rsidP="00C267D5">
            <w:pPr>
              <w:pStyle w:val="a0"/>
              <w:spacing w:line="360" w:lineRule="auto"/>
              <w:ind w:firstLineChars="0" w:firstLine="0"/>
              <w:rPr>
                <w:ins w:id="11297" w:author="raye" w:date="2018-07-17T11:22:00Z"/>
                <w:sz w:val="24"/>
                <w:szCs w:val="24"/>
              </w:rPr>
            </w:pPr>
          </w:p>
        </w:tc>
        <w:tc>
          <w:tcPr>
            <w:tcW w:w="2835" w:type="dxa"/>
            <w:shd w:val="clear" w:color="auto" w:fill="auto"/>
            <w:vAlign w:val="center"/>
          </w:tcPr>
          <w:p w14:paraId="023BAA0D" w14:textId="77777777" w:rsidR="00C267D5" w:rsidRPr="00A23FA3" w:rsidRDefault="00C267D5" w:rsidP="00C267D5">
            <w:pPr>
              <w:pStyle w:val="a0"/>
              <w:spacing w:line="360" w:lineRule="auto"/>
              <w:ind w:left="120" w:hangingChars="50" w:hanging="120"/>
              <w:rPr>
                <w:ins w:id="11298" w:author="raye" w:date="2018-07-17T11:22:00Z"/>
                <w:sz w:val="24"/>
                <w:szCs w:val="24"/>
              </w:rPr>
            </w:pPr>
            <w:ins w:id="11299" w:author="raye" w:date="2018-07-17T11:22:00Z">
              <w:r w:rsidRPr="00A23FA3">
                <w:rPr>
                  <w:sz w:val="24"/>
                  <w:szCs w:val="24"/>
                </w:rPr>
                <w:t>Start time and end time of business operation</w:t>
              </w:r>
            </w:ins>
          </w:p>
        </w:tc>
        <w:tc>
          <w:tcPr>
            <w:tcW w:w="3027" w:type="dxa"/>
            <w:shd w:val="clear" w:color="auto" w:fill="auto"/>
            <w:vAlign w:val="center"/>
          </w:tcPr>
          <w:p w14:paraId="45F75996" w14:textId="77777777" w:rsidR="00C267D5" w:rsidRPr="00A23FA3" w:rsidRDefault="00C267D5" w:rsidP="00C267D5">
            <w:pPr>
              <w:pStyle w:val="a0"/>
              <w:spacing w:line="360" w:lineRule="auto"/>
              <w:ind w:firstLineChars="0" w:firstLine="0"/>
              <w:rPr>
                <w:ins w:id="11300" w:author="raye" w:date="2018-07-17T11:22:00Z"/>
                <w:sz w:val="24"/>
                <w:szCs w:val="24"/>
              </w:rPr>
            </w:pPr>
            <w:ins w:id="11301" w:author="raye" w:date="2018-07-17T11:22:00Z">
              <w:r w:rsidRPr="00A23FA3">
                <w:rPr>
                  <w:i/>
                  <w:sz w:val="24"/>
                  <w:szCs w:val="24"/>
                  <w:u w:val="single"/>
                </w:rPr>
                <w:t>For example: 9:00-17:00 every day</w:t>
              </w:r>
            </w:ins>
          </w:p>
        </w:tc>
      </w:tr>
      <w:tr w:rsidR="00A23FA3" w:rsidRPr="00A23FA3" w14:paraId="7E388D63" w14:textId="77777777" w:rsidTr="00C267D5">
        <w:trPr>
          <w:ins w:id="11302" w:author="raye" w:date="2018-07-17T11:22:00Z"/>
        </w:trPr>
        <w:tc>
          <w:tcPr>
            <w:tcW w:w="1384" w:type="dxa"/>
            <w:vMerge/>
            <w:shd w:val="clear" w:color="auto" w:fill="auto"/>
            <w:vAlign w:val="center"/>
          </w:tcPr>
          <w:p w14:paraId="2A6D723E" w14:textId="77777777" w:rsidR="00C267D5" w:rsidRPr="00A23FA3" w:rsidRDefault="00C267D5" w:rsidP="00C267D5">
            <w:pPr>
              <w:pStyle w:val="a0"/>
              <w:spacing w:line="360" w:lineRule="auto"/>
              <w:ind w:firstLineChars="0" w:firstLine="0"/>
              <w:rPr>
                <w:ins w:id="11303" w:author="raye" w:date="2018-07-17T11:22:00Z"/>
                <w:sz w:val="24"/>
                <w:szCs w:val="24"/>
              </w:rPr>
            </w:pPr>
          </w:p>
        </w:tc>
        <w:tc>
          <w:tcPr>
            <w:tcW w:w="1276" w:type="dxa"/>
            <w:vMerge/>
            <w:shd w:val="clear" w:color="auto" w:fill="auto"/>
            <w:vAlign w:val="center"/>
          </w:tcPr>
          <w:p w14:paraId="43C47D5B" w14:textId="77777777" w:rsidR="00C267D5" w:rsidRPr="00A23FA3" w:rsidRDefault="00C267D5" w:rsidP="00C267D5">
            <w:pPr>
              <w:pStyle w:val="a0"/>
              <w:spacing w:line="360" w:lineRule="auto"/>
              <w:ind w:firstLineChars="0" w:firstLine="0"/>
              <w:rPr>
                <w:ins w:id="11304" w:author="raye" w:date="2018-07-17T11:22:00Z"/>
                <w:sz w:val="24"/>
                <w:szCs w:val="24"/>
              </w:rPr>
            </w:pPr>
          </w:p>
        </w:tc>
        <w:tc>
          <w:tcPr>
            <w:tcW w:w="2835" w:type="dxa"/>
            <w:shd w:val="clear" w:color="auto" w:fill="auto"/>
            <w:vAlign w:val="center"/>
          </w:tcPr>
          <w:p w14:paraId="6409D4D0" w14:textId="77777777" w:rsidR="00C267D5" w:rsidRPr="00A23FA3" w:rsidRDefault="00C267D5" w:rsidP="00C267D5">
            <w:pPr>
              <w:pStyle w:val="a0"/>
              <w:spacing w:line="360" w:lineRule="auto"/>
              <w:ind w:firstLineChars="0" w:firstLine="0"/>
              <w:rPr>
                <w:ins w:id="11305" w:author="raye" w:date="2018-07-17T11:22:00Z"/>
                <w:sz w:val="24"/>
                <w:szCs w:val="24"/>
              </w:rPr>
            </w:pPr>
            <w:ins w:id="11306" w:author="raye" w:date="2018-07-17T11:22:00Z">
              <w:r w:rsidRPr="00A23FA3">
                <w:rPr>
                  <w:sz w:val="24"/>
                  <w:szCs w:val="24"/>
                </w:rPr>
                <w:t>Online business rush hour</w:t>
              </w:r>
            </w:ins>
          </w:p>
        </w:tc>
        <w:tc>
          <w:tcPr>
            <w:tcW w:w="3027" w:type="dxa"/>
            <w:shd w:val="clear" w:color="auto" w:fill="auto"/>
            <w:vAlign w:val="center"/>
          </w:tcPr>
          <w:p w14:paraId="683617B6" w14:textId="77777777" w:rsidR="00C267D5" w:rsidRPr="00A23FA3" w:rsidRDefault="00C267D5" w:rsidP="00C267D5">
            <w:pPr>
              <w:pStyle w:val="a0"/>
              <w:spacing w:line="360" w:lineRule="auto"/>
              <w:ind w:firstLineChars="0" w:firstLine="0"/>
              <w:rPr>
                <w:ins w:id="11307" w:author="raye" w:date="2018-07-17T11:22:00Z"/>
                <w:sz w:val="24"/>
                <w:szCs w:val="24"/>
              </w:rPr>
            </w:pPr>
            <w:ins w:id="11308" w:author="raye" w:date="2018-07-17T11:22:00Z">
              <w:r w:rsidRPr="00A23FA3">
                <w:rPr>
                  <w:i/>
                  <w:sz w:val="24"/>
                  <w:szCs w:val="24"/>
                  <w:u w:val="single"/>
                </w:rPr>
                <w:t>For example: 9:00-11:00 and 15:00-17:00 every day</w:t>
              </w:r>
            </w:ins>
          </w:p>
        </w:tc>
      </w:tr>
      <w:tr w:rsidR="00A23FA3" w:rsidRPr="00A23FA3" w14:paraId="0BBC00E2" w14:textId="77777777" w:rsidTr="00C267D5">
        <w:trPr>
          <w:ins w:id="11309" w:author="raye" w:date="2018-07-17T11:22:00Z"/>
        </w:trPr>
        <w:tc>
          <w:tcPr>
            <w:tcW w:w="1384" w:type="dxa"/>
            <w:vMerge/>
            <w:shd w:val="clear" w:color="auto" w:fill="auto"/>
            <w:vAlign w:val="center"/>
          </w:tcPr>
          <w:p w14:paraId="5A94FADC" w14:textId="77777777" w:rsidR="00C267D5" w:rsidRPr="00A23FA3" w:rsidRDefault="00C267D5" w:rsidP="00C267D5">
            <w:pPr>
              <w:pStyle w:val="a0"/>
              <w:spacing w:line="360" w:lineRule="auto"/>
              <w:ind w:firstLineChars="0" w:firstLine="0"/>
              <w:rPr>
                <w:ins w:id="11310" w:author="raye" w:date="2018-07-17T11:22:00Z"/>
                <w:sz w:val="24"/>
                <w:szCs w:val="24"/>
              </w:rPr>
            </w:pPr>
          </w:p>
        </w:tc>
        <w:tc>
          <w:tcPr>
            <w:tcW w:w="1276" w:type="dxa"/>
            <w:vMerge/>
            <w:shd w:val="clear" w:color="auto" w:fill="auto"/>
            <w:vAlign w:val="center"/>
          </w:tcPr>
          <w:p w14:paraId="2068B958" w14:textId="77777777" w:rsidR="00C267D5" w:rsidRPr="00A23FA3" w:rsidRDefault="00C267D5" w:rsidP="00C267D5">
            <w:pPr>
              <w:pStyle w:val="a0"/>
              <w:spacing w:line="360" w:lineRule="auto"/>
              <w:ind w:firstLineChars="0" w:firstLine="0"/>
              <w:rPr>
                <w:ins w:id="11311" w:author="raye" w:date="2018-07-17T11:22:00Z"/>
                <w:sz w:val="24"/>
                <w:szCs w:val="24"/>
              </w:rPr>
            </w:pPr>
          </w:p>
        </w:tc>
        <w:tc>
          <w:tcPr>
            <w:tcW w:w="2835" w:type="dxa"/>
            <w:shd w:val="clear" w:color="auto" w:fill="auto"/>
            <w:vAlign w:val="center"/>
          </w:tcPr>
          <w:p w14:paraId="6C9B1C43" w14:textId="77777777" w:rsidR="00C267D5" w:rsidRPr="00A23FA3" w:rsidRDefault="00C267D5" w:rsidP="00C267D5">
            <w:pPr>
              <w:pStyle w:val="a0"/>
              <w:spacing w:line="360" w:lineRule="auto"/>
              <w:ind w:firstLineChars="0" w:firstLine="0"/>
              <w:rPr>
                <w:ins w:id="11312" w:author="raye" w:date="2018-07-17T11:22:00Z"/>
                <w:sz w:val="24"/>
                <w:szCs w:val="24"/>
              </w:rPr>
            </w:pPr>
            <w:ins w:id="11313" w:author="raye" w:date="2018-07-17T11:22:00Z">
              <w:r w:rsidRPr="00A23FA3">
                <w:rPr>
                  <w:sz w:val="24"/>
                  <w:szCs w:val="24"/>
                </w:rPr>
                <w:t>Time for batch processing</w:t>
              </w:r>
            </w:ins>
          </w:p>
        </w:tc>
        <w:tc>
          <w:tcPr>
            <w:tcW w:w="3027" w:type="dxa"/>
            <w:shd w:val="clear" w:color="auto" w:fill="auto"/>
            <w:vAlign w:val="center"/>
          </w:tcPr>
          <w:p w14:paraId="1598387E" w14:textId="77777777" w:rsidR="00C267D5" w:rsidRPr="00A23FA3" w:rsidRDefault="00C267D5" w:rsidP="00C267D5">
            <w:pPr>
              <w:pStyle w:val="a0"/>
              <w:spacing w:line="360" w:lineRule="auto"/>
              <w:ind w:firstLineChars="0" w:firstLine="0"/>
              <w:rPr>
                <w:ins w:id="11314" w:author="raye" w:date="2018-07-17T11:22:00Z"/>
                <w:sz w:val="24"/>
                <w:szCs w:val="24"/>
              </w:rPr>
            </w:pPr>
            <w:ins w:id="11315" w:author="raye" w:date="2018-07-17T11:22:00Z">
              <w:r w:rsidRPr="00A23FA3">
                <w:rPr>
                  <w:i/>
                  <w:sz w:val="24"/>
                  <w:szCs w:val="24"/>
                  <w:u w:val="single"/>
                </w:rPr>
                <w:t>For example: 22:00-1:00 the next day</w:t>
              </w:r>
            </w:ins>
          </w:p>
        </w:tc>
      </w:tr>
      <w:tr w:rsidR="00A23FA3" w:rsidRPr="00A23FA3" w14:paraId="56BA12BE" w14:textId="77777777" w:rsidTr="00C267D5">
        <w:trPr>
          <w:ins w:id="11316" w:author="raye" w:date="2018-07-17T11:22:00Z"/>
        </w:trPr>
        <w:tc>
          <w:tcPr>
            <w:tcW w:w="1384" w:type="dxa"/>
            <w:vMerge/>
            <w:shd w:val="clear" w:color="auto" w:fill="auto"/>
            <w:vAlign w:val="center"/>
          </w:tcPr>
          <w:p w14:paraId="467AA00A" w14:textId="77777777" w:rsidR="00C267D5" w:rsidRPr="00A23FA3" w:rsidRDefault="00C267D5" w:rsidP="00C267D5">
            <w:pPr>
              <w:pStyle w:val="a0"/>
              <w:numPr>
                <w:ilvl w:val="0"/>
                <w:numId w:val="151"/>
              </w:numPr>
              <w:spacing w:line="360" w:lineRule="auto"/>
              <w:ind w:firstLineChars="0"/>
              <w:rPr>
                <w:ins w:id="11317" w:author="raye" w:date="2018-07-17T11:22:00Z"/>
                <w:sz w:val="24"/>
                <w:szCs w:val="24"/>
              </w:rPr>
            </w:pPr>
          </w:p>
        </w:tc>
        <w:tc>
          <w:tcPr>
            <w:tcW w:w="1276" w:type="dxa"/>
            <w:vMerge w:val="restart"/>
            <w:shd w:val="clear" w:color="auto" w:fill="auto"/>
            <w:vAlign w:val="center"/>
          </w:tcPr>
          <w:p w14:paraId="695A737A" w14:textId="77777777" w:rsidR="00C267D5" w:rsidRPr="00A23FA3" w:rsidRDefault="00C267D5" w:rsidP="00C267D5">
            <w:pPr>
              <w:pStyle w:val="a0"/>
              <w:spacing w:line="360" w:lineRule="auto"/>
              <w:ind w:left="34" w:firstLineChars="0" w:firstLine="0"/>
              <w:rPr>
                <w:ins w:id="11318" w:author="raye" w:date="2018-07-17T11:22:00Z"/>
                <w:sz w:val="24"/>
                <w:szCs w:val="24"/>
              </w:rPr>
            </w:pPr>
            <w:ins w:id="11319" w:author="raye" w:date="2018-07-17T11:22:00Z">
              <w:r w:rsidRPr="00A23FA3">
                <w:rPr>
                  <w:sz w:val="24"/>
                  <w:szCs w:val="24"/>
                </w:rPr>
                <w:t>Requirements for business data backup</w:t>
              </w:r>
              <w:r w:rsidRPr="00A23FA3">
                <w:rPr>
                  <w:rFonts w:ascii="Arial" w:hAnsi="Arial" w:cs="Arial"/>
                  <w:szCs w:val="21"/>
                  <w:shd w:val="clear" w:color="auto" w:fill="FFFFFF"/>
                </w:rPr>
                <w:t>业务数据备份的需求</w:t>
              </w:r>
            </w:ins>
          </w:p>
        </w:tc>
        <w:tc>
          <w:tcPr>
            <w:tcW w:w="2835" w:type="dxa"/>
            <w:shd w:val="clear" w:color="auto" w:fill="auto"/>
            <w:vAlign w:val="center"/>
          </w:tcPr>
          <w:p w14:paraId="4E0CF2F9" w14:textId="77777777" w:rsidR="00C267D5" w:rsidRPr="00A23FA3" w:rsidRDefault="00C267D5" w:rsidP="00C267D5">
            <w:pPr>
              <w:pStyle w:val="a0"/>
              <w:spacing w:line="360" w:lineRule="auto"/>
              <w:ind w:firstLineChars="0" w:firstLine="0"/>
              <w:rPr>
                <w:ins w:id="11320" w:author="raye" w:date="2018-07-17T11:22:00Z"/>
                <w:sz w:val="24"/>
                <w:szCs w:val="24"/>
              </w:rPr>
            </w:pPr>
            <w:ins w:id="11321" w:author="raye" w:date="2018-07-17T11:22:00Z">
              <w:r w:rsidRPr="00A23FA3">
                <w:rPr>
                  <w:sz w:val="24"/>
                  <w:szCs w:val="24"/>
                </w:rPr>
                <w:t>Online retention period for business data</w:t>
              </w:r>
              <w:r w:rsidRPr="00A23FA3">
                <w:rPr>
                  <w:rFonts w:hint="eastAsia"/>
                  <w:sz w:val="24"/>
                  <w:szCs w:val="24"/>
                </w:rPr>
                <w:t>(which determines data cleaning method)</w:t>
              </w:r>
            </w:ins>
          </w:p>
        </w:tc>
        <w:tc>
          <w:tcPr>
            <w:tcW w:w="3027" w:type="dxa"/>
            <w:shd w:val="clear" w:color="auto" w:fill="auto"/>
            <w:vAlign w:val="center"/>
          </w:tcPr>
          <w:p w14:paraId="61D22A9F" w14:textId="77777777" w:rsidR="00C267D5" w:rsidRPr="00A23FA3" w:rsidRDefault="00C267D5" w:rsidP="00C267D5">
            <w:pPr>
              <w:pStyle w:val="a0"/>
              <w:spacing w:line="360" w:lineRule="auto"/>
              <w:ind w:firstLineChars="0" w:firstLine="0"/>
              <w:rPr>
                <w:ins w:id="11322" w:author="raye" w:date="2018-07-17T11:22:00Z"/>
                <w:sz w:val="24"/>
                <w:szCs w:val="24"/>
              </w:rPr>
            </w:pPr>
            <w:ins w:id="11323" w:author="raye" w:date="2018-07-17T11:22:00Z">
              <w:r w:rsidRPr="00A23FA3">
                <w:rPr>
                  <w:rFonts w:hint="eastAsia"/>
                  <w:sz w:val="24"/>
                  <w:szCs w:val="24"/>
                </w:rPr>
                <w:t xml:space="preserve">Describe retention period in terms of data type, for example: for account data, in which active accounts must be stored permanently, and closed accounts will be retained for 1 year; </w:t>
              </w:r>
              <w:r w:rsidRPr="00A23FA3">
                <w:rPr>
                  <w:rFonts w:hint="eastAsia"/>
                  <w:sz w:val="24"/>
                  <w:szCs w:val="24"/>
                </w:rPr>
                <w:lastRenderedPageBreak/>
                <w:t>transaction records data should be retained for 3 years.</w:t>
              </w:r>
            </w:ins>
          </w:p>
        </w:tc>
      </w:tr>
      <w:tr w:rsidR="00A23FA3" w:rsidRPr="00A23FA3" w14:paraId="4B787D32" w14:textId="77777777" w:rsidTr="00C267D5">
        <w:trPr>
          <w:ins w:id="11324" w:author="raye" w:date="2018-07-17T11:22:00Z"/>
        </w:trPr>
        <w:tc>
          <w:tcPr>
            <w:tcW w:w="1384" w:type="dxa"/>
            <w:vMerge/>
            <w:shd w:val="clear" w:color="auto" w:fill="auto"/>
            <w:vAlign w:val="center"/>
          </w:tcPr>
          <w:p w14:paraId="3B6DDBF7" w14:textId="77777777" w:rsidR="00C267D5" w:rsidRPr="00A23FA3" w:rsidRDefault="00C267D5" w:rsidP="00C267D5">
            <w:pPr>
              <w:pStyle w:val="a0"/>
              <w:spacing w:line="360" w:lineRule="auto"/>
              <w:ind w:left="360" w:firstLineChars="0" w:firstLine="0"/>
              <w:rPr>
                <w:ins w:id="11325" w:author="raye" w:date="2018-07-17T11:22:00Z"/>
                <w:sz w:val="24"/>
                <w:szCs w:val="24"/>
              </w:rPr>
            </w:pPr>
          </w:p>
        </w:tc>
        <w:tc>
          <w:tcPr>
            <w:tcW w:w="1276" w:type="dxa"/>
            <w:vMerge/>
            <w:shd w:val="clear" w:color="auto" w:fill="auto"/>
            <w:vAlign w:val="center"/>
          </w:tcPr>
          <w:p w14:paraId="009C5D83" w14:textId="77777777" w:rsidR="00C267D5" w:rsidRPr="00A23FA3" w:rsidRDefault="00C267D5" w:rsidP="00C267D5">
            <w:pPr>
              <w:pStyle w:val="a0"/>
              <w:spacing w:line="360" w:lineRule="auto"/>
              <w:ind w:left="360" w:firstLineChars="0" w:firstLine="0"/>
              <w:rPr>
                <w:ins w:id="11326" w:author="raye" w:date="2018-07-17T11:22:00Z"/>
                <w:sz w:val="24"/>
                <w:szCs w:val="24"/>
              </w:rPr>
            </w:pPr>
          </w:p>
        </w:tc>
        <w:tc>
          <w:tcPr>
            <w:tcW w:w="2835" w:type="dxa"/>
            <w:shd w:val="clear" w:color="auto" w:fill="auto"/>
            <w:vAlign w:val="center"/>
          </w:tcPr>
          <w:p w14:paraId="09BC28B6" w14:textId="77777777" w:rsidR="00C267D5" w:rsidRPr="00A23FA3" w:rsidRDefault="00C267D5" w:rsidP="00C267D5">
            <w:pPr>
              <w:pStyle w:val="a0"/>
              <w:spacing w:line="360" w:lineRule="auto"/>
              <w:ind w:firstLineChars="0" w:firstLine="0"/>
              <w:rPr>
                <w:ins w:id="11327" w:author="raye" w:date="2018-07-17T11:22:00Z"/>
                <w:sz w:val="24"/>
                <w:szCs w:val="24"/>
              </w:rPr>
            </w:pPr>
            <w:ins w:id="11328" w:author="raye" w:date="2018-07-17T11:22:00Z">
              <w:r w:rsidRPr="00A23FA3">
                <w:rPr>
                  <w:sz w:val="24"/>
                  <w:szCs w:val="24"/>
                </w:rPr>
                <w:t>Offline retention of business data in key time interval</w:t>
              </w:r>
            </w:ins>
          </w:p>
        </w:tc>
        <w:tc>
          <w:tcPr>
            <w:tcW w:w="3027" w:type="dxa"/>
            <w:shd w:val="clear" w:color="auto" w:fill="auto"/>
            <w:vAlign w:val="center"/>
          </w:tcPr>
          <w:p w14:paraId="1272717D" w14:textId="77777777" w:rsidR="00C267D5" w:rsidRPr="00A23FA3" w:rsidRDefault="00C267D5" w:rsidP="00C267D5">
            <w:pPr>
              <w:spacing w:line="360" w:lineRule="auto"/>
              <w:rPr>
                <w:ins w:id="11329" w:author="raye" w:date="2018-07-17T11:22:00Z"/>
                <w:sz w:val="24"/>
                <w:szCs w:val="24"/>
              </w:rPr>
            </w:pPr>
            <w:ins w:id="11330" w:author="raye" w:date="2018-07-17T11:22:00Z">
              <w:r w:rsidRPr="00A23FA3">
                <w:rPr>
                  <w:i/>
                  <w:sz w:val="24"/>
                  <w:szCs w:val="24"/>
                  <w:u w:val="single"/>
                </w:rPr>
                <w:t>For example: Permanent retention of data at the end of month and on the interest accrual date.</w:t>
              </w:r>
            </w:ins>
          </w:p>
        </w:tc>
      </w:tr>
      <w:tr w:rsidR="00A23FA3" w:rsidRPr="00A23FA3" w14:paraId="3F85A4CA" w14:textId="77777777" w:rsidTr="00C267D5">
        <w:trPr>
          <w:ins w:id="11331" w:author="raye" w:date="2018-07-17T11:22:00Z"/>
        </w:trPr>
        <w:tc>
          <w:tcPr>
            <w:tcW w:w="1384" w:type="dxa"/>
            <w:vMerge/>
            <w:shd w:val="clear" w:color="auto" w:fill="auto"/>
            <w:vAlign w:val="center"/>
          </w:tcPr>
          <w:p w14:paraId="6867D2DF" w14:textId="77777777" w:rsidR="00C267D5" w:rsidRPr="00A23FA3" w:rsidRDefault="00C267D5" w:rsidP="00C267D5">
            <w:pPr>
              <w:pStyle w:val="a0"/>
              <w:spacing w:line="360" w:lineRule="auto"/>
              <w:ind w:left="360" w:firstLineChars="0" w:firstLine="0"/>
              <w:rPr>
                <w:ins w:id="11332" w:author="raye" w:date="2018-07-17T11:22:00Z"/>
                <w:sz w:val="24"/>
                <w:szCs w:val="24"/>
              </w:rPr>
            </w:pPr>
          </w:p>
        </w:tc>
        <w:tc>
          <w:tcPr>
            <w:tcW w:w="1276" w:type="dxa"/>
            <w:vMerge/>
            <w:shd w:val="clear" w:color="auto" w:fill="auto"/>
            <w:vAlign w:val="center"/>
          </w:tcPr>
          <w:p w14:paraId="7211A627" w14:textId="77777777" w:rsidR="00C267D5" w:rsidRPr="00A23FA3" w:rsidRDefault="00C267D5" w:rsidP="00C267D5">
            <w:pPr>
              <w:pStyle w:val="a0"/>
              <w:spacing w:line="360" w:lineRule="auto"/>
              <w:ind w:left="360" w:firstLineChars="0" w:firstLine="0"/>
              <w:rPr>
                <w:ins w:id="11333" w:author="raye" w:date="2018-07-17T11:22:00Z"/>
                <w:sz w:val="24"/>
                <w:szCs w:val="24"/>
              </w:rPr>
            </w:pPr>
          </w:p>
        </w:tc>
        <w:tc>
          <w:tcPr>
            <w:tcW w:w="2835" w:type="dxa"/>
            <w:shd w:val="clear" w:color="auto" w:fill="auto"/>
            <w:vAlign w:val="center"/>
          </w:tcPr>
          <w:p w14:paraId="2A200AA6" w14:textId="77777777" w:rsidR="00C267D5" w:rsidRPr="00A23FA3" w:rsidRDefault="00C267D5" w:rsidP="00C267D5">
            <w:pPr>
              <w:pStyle w:val="a0"/>
              <w:spacing w:line="360" w:lineRule="auto"/>
              <w:ind w:firstLineChars="0" w:firstLine="0"/>
              <w:rPr>
                <w:ins w:id="11334" w:author="raye" w:date="2018-07-17T11:22:00Z"/>
                <w:sz w:val="24"/>
                <w:szCs w:val="24"/>
              </w:rPr>
            </w:pPr>
            <w:ins w:id="11335" w:author="raye" w:date="2018-07-17T11:22:00Z">
              <w:r w:rsidRPr="00A23FA3">
                <w:rPr>
                  <w:sz w:val="24"/>
                  <w:szCs w:val="24"/>
                </w:rPr>
                <w:t>Available enquiry period for daily backup data.</w:t>
              </w:r>
            </w:ins>
          </w:p>
        </w:tc>
        <w:tc>
          <w:tcPr>
            <w:tcW w:w="3027" w:type="dxa"/>
            <w:shd w:val="clear" w:color="auto" w:fill="auto"/>
            <w:vAlign w:val="center"/>
          </w:tcPr>
          <w:p w14:paraId="2A454C1C" w14:textId="77777777" w:rsidR="00C267D5" w:rsidRPr="00A23FA3" w:rsidRDefault="00C267D5" w:rsidP="00C267D5">
            <w:pPr>
              <w:pStyle w:val="a0"/>
              <w:spacing w:line="360" w:lineRule="auto"/>
              <w:ind w:firstLineChars="0" w:firstLine="0"/>
              <w:rPr>
                <w:ins w:id="11336" w:author="raye" w:date="2018-07-17T11:22:00Z"/>
                <w:i/>
                <w:sz w:val="24"/>
                <w:szCs w:val="24"/>
                <w:u w:val="single"/>
              </w:rPr>
            </w:pPr>
            <w:ins w:id="11337" w:author="raye" w:date="2018-07-17T11:22:00Z">
              <w:r w:rsidRPr="00A23FA3">
                <w:rPr>
                  <w:i/>
                  <w:sz w:val="24"/>
                  <w:szCs w:val="24"/>
                  <w:u w:val="single"/>
                </w:rPr>
                <w:t>For example: Enquiry about data of all dates within a month</w:t>
              </w:r>
            </w:ins>
          </w:p>
        </w:tc>
      </w:tr>
      <w:tr w:rsidR="00A23FA3" w:rsidRPr="00A23FA3" w14:paraId="1F5776CF" w14:textId="77777777" w:rsidTr="00C267D5">
        <w:trPr>
          <w:trHeight w:val="2546"/>
          <w:ins w:id="11338" w:author="raye" w:date="2018-07-17T11:22:00Z"/>
        </w:trPr>
        <w:tc>
          <w:tcPr>
            <w:tcW w:w="1384" w:type="dxa"/>
            <w:vMerge/>
            <w:shd w:val="clear" w:color="auto" w:fill="auto"/>
            <w:vAlign w:val="center"/>
          </w:tcPr>
          <w:p w14:paraId="050FB254" w14:textId="77777777" w:rsidR="00C267D5" w:rsidRPr="00A23FA3" w:rsidRDefault="00C267D5" w:rsidP="00C267D5">
            <w:pPr>
              <w:pStyle w:val="a0"/>
              <w:numPr>
                <w:ilvl w:val="0"/>
                <w:numId w:val="151"/>
              </w:numPr>
              <w:spacing w:line="360" w:lineRule="auto"/>
              <w:ind w:firstLineChars="0"/>
              <w:rPr>
                <w:ins w:id="11339" w:author="raye" w:date="2018-07-17T11:22:00Z"/>
                <w:sz w:val="24"/>
                <w:szCs w:val="24"/>
              </w:rPr>
            </w:pPr>
          </w:p>
        </w:tc>
        <w:tc>
          <w:tcPr>
            <w:tcW w:w="1276" w:type="dxa"/>
            <w:shd w:val="clear" w:color="auto" w:fill="auto"/>
            <w:vAlign w:val="center"/>
          </w:tcPr>
          <w:p w14:paraId="4638E4EE" w14:textId="77777777" w:rsidR="00C267D5" w:rsidRPr="00A23FA3" w:rsidRDefault="00C267D5" w:rsidP="00C267D5">
            <w:pPr>
              <w:pStyle w:val="a0"/>
              <w:spacing w:line="360" w:lineRule="auto"/>
              <w:ind w:firstLine="480"/>
              <w:rPr>
                <w:ins w:id="11340" w:author="raye" w:date="2018-07-17T11:22:00Z"/>
                <w:sz w:val="24"/>
                <w:szCs w:val="24"/>
              </w:rPr>
            </w:pPr>
            <w:ins w:id="11341" w:author="raye" w:date="2018-07-17T11:22:00Z">
              <w:r w:rsidRPr="00A23FA3">
                <w:rPr>
                  <w:sz w:val="24"/>
                  <w:szCs w:val="24"/>
                </w:rPr>
                <w:t>R</w:t>
              </w:r>
              <w:r w:rsidRPr="00A23FA3">
                <w:rPr>
                  <w:rFonts w:hint="eastAsia"/>
                  <w:sz w:val="24"/>
                  <w:szCs w:val="24"/>
                </w:rPr>
                <w:t>equirement for business recovery time</w:t>
              </w:r>
              <w:r w:rsidRPr="00A23FA3">
                <w:rPr>
                  <w:rFonts w:ascii="Arial" w:hAnsi="Arial" w:cs="Arial"/>
                  <w:szCs w:val="21"/>
                  <w:shd w:val="clear" w:color="auto" w:fill="FFFFFF"/>
                </w:rPr>
                <w:t>业务恢复时间的需求</w:t>
              </w:r>
            </w:ins>
          </w:p>
        </w:tc>
        <w:tc>
          <w:tcPr>
            <w:tcW w:w="2835" w:type="dxa"/>
            <w:shd w:val="clear" w:color="auto" w:fill="auto"/>
            <w:vAlign w:val="center"/>
          </w:tcPr>
          <w:p w14:paraId="0FB362F1" w14:textId="77777777" w:rsidR="00C267D5" w:rsidRPr="00A23FA3" w:rsidRDefault="00C267D5" w:rsidP="00C267D5">
            <w:pPr>
              <w:pStyle w:val="a0"/>
              <w:spacing w:line="360" w:lineRule="auto"/>
              <w:ind w:firstLineChars="175"/>
              <w:rPr>
                <w:ins w:id="11342" w:author="raye" w:date="2018-07-17T11:22:00Z"/>
                <w:sz w:val="24"/>
                <w:szCs w:val="24"/>
              </w:rPr>
            </w:pPr>
            <w:ins w:id="11343" w:author="raye" w:date="2018-07-17T11:22:00Z">
              <w:r w:rsidRPr="00A23FA3">
                <w:rPr>
                  <w:sz w:val="24"/>
                  <w:szCs w:val="24"/>
                </w:rPr>
                <w:t>T</w:t>
              </w:r>
              <w:r w:rsidRPr="00A23FA3">
                <w:rPr>
                  <w:rFonts w:hint="eastAsia"/>
                  <w:sz w:val="24"/>
                  <w:szCs w:val="24"/>
                </w:rPr>
                <w:t>he maximum tolerated recovery time considering business importance or regulatory requirements</w:t>
              </w:r>
            </w:ins>
          </w:p>
        </w:tc>
        <w:tc>
          <w:tcPr>
            <w:tcW w:w="3027" w:type="dxa"/>
            <w:shd w:val="clear" w:color="auto" w:fill="auto"/>
            <w:vAlign w:val="center"/>
          </w:tcPr>
          <w:p w14:paraId="6FE78147" w14:textId="77777777" w:rsidR="00C267D5" w:rsidRPr="00A23FA3" w:rsidRDefault="00C267D5" w:rsidP="00C267D5">
            <w:pPr>
              <w:pStyle w:val="a0"/>
              <w:numPr>
                <w:ilvl w:val="0"/>
                <w:numId w:val="152"/>
              </w:numPr>
              <w:spacing w:line="360" w:lineRule="auto"/>
              <w:ind w:firstLine="480"/>
              <w:rPr>
                <w:ins w:id="11344" w:author="raye" w:date="2018-07-17T11:22:00Z"/>
                <w:sz w:val="24"/>
                <w:szCs w:val="24"/>
              </w:rPr>
            </w:pPr>
            <w:ins w:id="11345" w:author="raye" w:date="2018-07-17T11:22:00Z">
              <w:r w:rsidRPr="00A23FA3">
                <w:rPr>
                  <w:i/>
                  <w:sz w:val="24"/>
                  <w:szCs w:val="24"/>
                  <w:u w:val="single"/>
                </w:rPr>
                <w:t>F</w:t>
              </w:r>
              <w:r w:rsidRPr="00A23FA3">
                <w:rPr>
                  <w:rFonts w:hint="eastAsia"/>
                  <w:i/>
                  <w:sz w:val="24"/>
                  <w:szCs w:val="24"/>
                  <w:u w:val="single"/>
                </w:rPr>
                <w:t>or example: X days, X hours</w:t>
              </w:r>
            </w:ins>
          </w:p>
        </w:tc>
      </w:tr>
      <w:tr w:rsidR="00A23FA3" w:rsidRPr="00A23FA3" w14:paraId="7D45C4F3" w14:textId="77777777" w:rsidTr="00C267D5">
        <w:trPr>
          <w:ins w:id="11346" w:author="raye" w:date="2018-07-17T11:22:00Z"/>
        </w:trPr>
        <w:tc>
          <w:tcPr>
            <w:tcW w:w="1384" w:type="dxa"/>
            <w:vMerge/>
            <w:shd w:val="clear" w:color="auto" w:fill="auto"/>
            <w:vAlign w:val="center"/>
          </w:tcPr>
          <w:p w14:paraId="797599F8" w14:textId="77777777" w:rsidR="00C267D5" w:rsidRPr="00A23FA3" w:rsidRDefault="00C267D5" w:rsidP="00C267D5">
            <w:pPr>
              <w:pStyle w:val="a0"/>
              <w:numPr>
                <w:ilvl w:val="0"/>
                <w:numId w:val="151"/>
              </w:numPr>
              <w:spacing w:line="360" w:lineRule="auto"/>
              <w:ind w:firstLineChars="0"/>
              <w:rPr>
                <w:ins w:id="11347" w:author="raye" w:date="2018-07-17T11:22:00Z"/>
                <w:sz w:val="24"/>
                <w:szCs w:val="24"/>
              </w:rPr>
            </w:pPr>
          </w:p>
        </w:tc>
        <w:tc>
          <w:tcPr>
            <w:tcW w:w="1276" w:type="dxa"/>
            <w:vMerge w:val="restart"/>
            <w:shd w:val="clear" w:color="auto" w:fill="auto"/>
            <w:vAlign w:val="center"/>
          </w:tcPr>
          <w:p w14:paraId="2FA0B6D5" w14:textId="77777777" w:rsidR="00C267D5" w:rsidRPr="00A23FA3" w:rsidRDefault="00C267D5" w:rsidP="00C267D5">
            <w:pPr>
              <w:pStyle w:val="a0"/>
              <w:spacing w:line="360" w:lineRule="auto"/>
              <w:ind w:firstLineChars="0" w:firstLine="0"/>
              <w:rPr>
                <w:ins w:id="11348" w:author="raye" w:date="2018-07-17T11:22:00Z"/>
                <w:sz w:val="24"/>
                <w:szCs w:val="24"/>
              </w:rPr>
            </w:pPr>
            <w:ins w:id="11349" w:author="raye" w:date="2018-07-17T11:22:00Z">
              <w:r w:rsidRPr="00A23FA3">
                <w:rPr>
                  <w:rFonts w:hint="eastAsia"/>
                  <w:sz w:val="24"/>
                  <w:szCs w:val="24"/>
                </w:rPr>
                <w:t>Private line requirement</w:t>
              </w:r>
              <w:r w:rsidRPr="00A23FA3">
                <w:rPr>
                  <w:rFonts w:ascii="Arial" w:hAnsi="Arial" w:cs="Arial"/>
                  <w:szCs w:val="21"/>
                  <w:shd w:val="clear" w:color="auto" w:fill="FFFFFF"/>
                </w:rPr>
                <w:t>专线的要求</w:t>
              </w:r>
            </w:ins>
          </w:p>
        </w:tc>
        <w:tc>
          <w:tcPr>
            <w:tcW w:w="2835" w:type="dxa"/>
            <w:shd w:val="clear" w:color="auto" w:fill="auto"/>
            <w:vAlign w:val="center"/>
          </w:tcPr>
          <w:p w14:paraId="4392C70C" w14:textId="77777777" w:rsidR="00C267D5" w:rsidRPr="00A23FA3" w:rsidRDefault="00C267D5" w:rsidP="00C267D5">
            <w:pPr>
              <w:pStyle w:val="a0"/>
              <w:spacing w:line="360" w:lineRule="auto"/>
              <w:ind w:firstLineChars="0" w:firstLine="0"/>
              <w:rPr>
                <w:ins w:id="11350" w:author="raye" w:date="2018-07-17T11:22:00Z"/>
                <w:sz w:val="24"/>
                <w:szCs w:val="24"/>
              </w:rPr>
            </w:pPr>
            <w:ins w:id="11351" w:author="raye" w:date="2018-07-17T11:22:00Z">
              <w:r w:rsidRPr="00A23FA3">
                <w:rPr>
                  <w:sz w:val="24"/>
                  <w:szCs w:val="24"/>
                </w:rPr>
                <w:t>W</w:t>
              </w:r>
              <w:r w:rsidRPr="00A23FA3">
                <w:rPr>
                  <w:rFonts w:hint="eastAsia"/>
                  <w:sz w:val="24"/>
                  <w:szCs w:val="24"/>
                </w:rPr>
                <w:t>hether need to connect to third party through private line</w:t>
              </w:r>
            </w:ins>
          </w:p>
        </w:tc>
        <w:tc>
          <w:tcPr>
            <w:tcW w:w="3027" w:type="dxa"/>
            <w:shd w:val="clear" w:color="auto" w:fill="auto"/>
            <w:vAlign w:val="center"/>
          </w:tcPr>
          <w:p w14:paraId="70EADDA4" w14:textId="77777777" w:rsidR="00C267D5" w:rsidRPr="00A23FA3" w:rsidRDefault="00C267D5" w:rsidP="00C267D5">
            <w:pPr>
              <w:pStyle w:val="a0"/>
              <w:spacing w:line="360" w:lineRule="auto"/>
              <w:ind w:firstLineChars="0" w:firstLine="0"/>
              <w:rPr>
                <w:ins w:id="11352" w:author="raye" w:date="2018-07-17T11:22:00Z"/>
                <w:sz w:val="24"/>
                <w:szCs w:val="24"/>
              </w:rPr>
            </w:pPr>
          </w:p>
        </w:tc>
      </w:tr>
      <w:tr w:rsidR="00A23FA3" w:rsidRPr="00A23FA3" w14:paraId="064B8F40" w14:textId="77777777" w:rsidTr="00C267D5">
        <w:trPr>
          <w:ins w:id="11353" w:author="raye" w:date="2018-07-17T11:22:00Z"/>
        </w:trPr>
        <w:tc>
          <w:tcPr>
            <w:tcW w:w="1384" w:type="dxa"/>
            <w:vMerge/>
            <w:shd w:val="clear" w:color="auto" w:fill="auto"/>
            <w:vAlign w:val="center"/>
          </w:tcPr>
          <w:p w14:paraId="78A19F87" w14:textId="77777777" w:rsidR="00C267D5" w:rsidRPr="00A23FA3" w:rsidRDefault="00C267D5" w:rsidP="00C267D5">
            <w:pPr>
              <w:pStyle w:val="a0"/>
              <w:numPr>
                <w:ilvl w:val="0"/>
                <w:numId w:val="151"/>
              </w:numPr>
              <w:spacing w:line="360" w:lineRule="auto"/>
              <w:ind w:firstLineChars="0"/>
              <w:rPr>
                <w:ins w:id="11354" w:author="raye" w:date="2018-07-17T11:22:00Z"/>
                <w:sz w:val="24"/>
                <w:szCs w:val="24"/>
              </w:rPr>
            </w:pPr>
          </w:p>
        </w:tc>
        <w:tc>
          <w:tcPr>
            <w:tcW w:w="1276" w:type="dxa"/>
            <w:vMerge/>
            <w:shd w:val="clear" w:color="auto" w:fill="auto"/>
            <w:vAlign w:val="center"/>
          </w:tcPr>
          <w:p w14:paraId="6B71E49E" w14:textId="77777777" w:rsidR="00C267D5" w:rsidRPr="00A23FA3" w:rsidRDefault="00C267D5" w:rsidP="00C267D5">
            <w:pPr>
              <w:pStyle w:val="a0"/>
              <w:spacing w:line="360" w:lineRule="auto"/>
              <w:ind w:firstLineChars="0" w:firstLine="0"/>
              <w:rPr>
                <w:ins w:id="11355" w:author="raye" w:date="2018-07-17T11:22:00Z"/>
                <w:sz w:val="24"/>
                <w:szCs w:val="24"/>
              </w:rPr>
            </w:pPr>
          </w:p>
        </w:tc>
        <w:tc>
          <w:tcPr>
            <w:tcW w:w="2835" w:type="dxa"/>
            <w:shd w:val="clear" w:color="auto" w:fill="auto"/>
            <w:vAlign w:val="center"/>
          </w:tcPr>
          <w:p w14:paraId="0B5C74DE" w14:textId="77777777" w:rsidR="00C267D5" w:rsidRPr="00A23FA3" w:rsidRDefault="00C267D5" w:rsidP="00C267D5">
            <w:pPr>
              <w:pStyle w:val="a0"/>
              <w:spacing w:line="360" w:lineRule="auto"/>
              <w:ind w:firstLineChars="0" w:firstLine="0"/>
              <w:rPr>
                <w:ins w:id="11356" w:author="raye" w:date="2018-07-17T11:22:00Z"/>
                <w:sz w:val="24"/>
                <w:szCs w:val="24"/>
              </w:rPr>
            </w:pPr>
            <w:ins w:id="11357" w:author="raye" w:date="2018-07-17T11:22:00Z">
              <w:r w:rsidRPr="00A23FA3">
                <w:rPr>
                  <w:sz w:val="24"/>
                  <w:szCs w:val="24"/>
                </w:rPr>
                <w:t>W</w:t>
              </w:r>
              <w:r w:rsidRPr="00A23FA3">
                <w:rPr>
                  <w:rFonts w:hint="eastAsia"/>
                  <w:sz w:val="24"/>
                  <w:szCs w:val="24"/>
                </w:rPr>
                <w:t>hether need to connect offsite disaster recovery center(Shanghai) to keep business alive in case of disaster(communicate with third party first)</w:t>
              </w:r>
            </w:ins>
          </w:p>
        </w:tc>
        <w:tc>
          <w:tcPr>
            <w:tcW w:w="3027" w:type="dxa"/>
            <w:shd w:val="clear" w:color="auto" w:fill="auto"/>
            <w:vAlign w:val="center"/>
          </w:tcPr>
          <w:p w14:paraId="74FC18AD" w14:textId="77777777" w:rsidR="00C267D5" w:rsidRPr="00A23FA3" w:rsidRDefault="00C267D5" w:rsidP="00C267D5">
            <w:pPr>
              <w:pStyle w:val="a0"/>
              <w:spacing w:line="360" w:lineRule="auto"/>
              <w:ind w:firstLineChars="0" w:firstLine="0"/>
              <w:rPr>
                <w:ins w:id="11358" w:author="raye" w:date="2018-07-17T11:22:00Z"/>
                <w:sz w:val="24"/>
                <w:szCs w:val="24"/>
              </w:rPr>
            </w:pPr>
          </w:p>
        </w:tc>
      </w:tr>
      <w:tr w:rsidR="00A23FA3" w:rsidRPr="00A23FA3" w14:paraId="79D2123F" w14:textId="77777777" w:rsidTr="00C267D5">
        <w:trPr>
          <w:ins w:id="11359" w:author="raye" w:date="2018-07-17T11:22:00Z"/>
        </w:trPr>
        <w:tc>
          <w:tcPr>
            <w:tcW w:w="1384" w:type="dxa"/>
            <w:vMerge/>
            <w:shd w:val="clear" w:color="auto" w:fill="auto"/>
            <w:vAlign w:val="center"/>
          </w:tcPr>
          <w:p w14:paraId="1BC33B08" w14:textId="77777777" w:rsidR="00C267D5" w:rsidRPr="00A23FA3" w:rsidRDefault="00C267D5" w:rsidP="00C267D5">
            <w:pPr>
              <w:pStyle w:val="a0"/>
              <w:numPr>
                <w:ilvl w:val="0"/>
                <w:numId w:val="151"/>
              </w:numPr>
              <w:spacing w:line="360" w:lineRule="auto"/>
              <w:ind w:firstLineChars="0"/>
              <w:rPr>
                <w:ins w:id="11360" w:author="raye" w:date="2018-07-17T11:22:00Z"/>
                <w:sz w:val="24"/>
                <w:szCs w:val="24"/>
              </w:rPr>
            </w:pPr>
          </w:p>
        </w:tc>
        <w:tc>
          <w:tcPr>
            <w:tcW w:w="1276" w:type="dxa"/>
            <w:vMerge w:val="restart"/>
            <w:shd w:val="clear" w:color="auto" w:fill="auto"/>
            <w:vAlign w:val="center"/>
          </w:tcPr>
          <w:p w14:paraId="2BBC5EE6" w14:textId="77777777" w:rsidR="00C267D5" w:rsidRPr="00A23FA3" w:rsidRDefault="00C267D5" w:rsidP="00C267D5">
            <w:pPr>
              <w:pStyle w:val="a0"/>
              <w:spacing w:line="360" w:lineRule="auto"/>
              <w:ind w:firstLineChars="0" w:firstLine="0"/>
              <w:rPr>
                <w:ins w:id="11361" w:author="raye" w:date="2018-07-17T11:22:00Z"/>
                <w:sz w:val="24"/>
                <w:szCs w:val="24"/>
              </w:rPr>
            </w:pPr>
            <w:ins w:id="11362" w:author="raye" w:date="2018-07-17T11:22:00Z">
              <w:r w:rsidRPr="00A23FA3">
                <w:rPr>
                  <w:sz w:val="24"/>
                  <w:szCs w:val="24"/>
                </w:rPr>
                <w:t xml:space="preserve">Requirements for </w:t>
              </w:r>
              <w:r w:rsidRPr="00A23FA3">
                <w:rPr>
                  <w:sz w:val="24"/>
                  <w:szCs w:val="24"/>
                </w:rPr>
                <w:lastRenderedPageBreak/>
                <w:t>client deployment</w:t>
              </w:r>
              <w:r w:rsidRPr="00A23FA3">
                <w:rPr>
                  <w:rFonts w:ascii="Arial" w:hAnsi="Arial" w:cs="Arial"/>
                  <w:szCs w:val="21"/>
                  <w:shd w:val="clear" w:color="auto" w:fill="FFFFFF"/>
                </w:rPr>
                <w:t>客户端部署</w:t>
              </w:r>
              <w:r w:rsidRPr="00A23FA3">
                <w:rPr>
                  <w:rFonts w:ascii="Arial" w:hAnsi="Arial" w:cs="Arial" w:hint="eastAsia"/>
                  <w:szCs w:val="21"/>
                  <w:shd w:val="clear" w:color="auto" w:fill="FFFFFF"/>
                </w:rPr>
                <w:t>要求</w:t>
              </w:r>
            </w:ins>
          </w:p>
        </w:tc>
        <w:tc>
          <w:tcPr>
            <w:tcW w:w="2835" w:type="dxa"/>
            <w:shd w:val="clear" w:color="auto" w:fill="auto"/>
            <w:vAlign w:val="center"/>
          </w:tcPr>
          <w:p w14:paraId="749171D9" w14:textId="77777777" w:rsidR="00C267D5" w:rsidRPr="00A23FA3" w:rsidRDefault="00C267D5" w:rsidP="00C267D5">
            <w:pPr>
              <w:pStyle w:val="a0"/>
              <w:spacing w:line="360" w:lineRule="auto"/>
              <w:ind w:firstLineChars="0" w:firstLine="0"/>
              <w:rPr>
                <w:ins w:id="11363" w:author="raye" w:date="2018-07-17T11:22:00Z"/>
                <w:sz w:val="24"/>
                <w:szCs w:val="24"/>
              </w:rPr>
            </w:pPr>
            <w:ins w:id="11364" w:author="raye" w:date="2018-07-17T11:22:00Z">
              <w:r w:rsidRPr="00A23FA3">
                <w:rPr>
                  <w:sz w:val="24"/>
                  <w:szCs w:val="24"/>
                </w:rPr>
                <w:lastRenderedPageBreak/>
                <w:t>Counter-based terminals</w:t>
              </w:r>
            </w:ins>
          </w:p>
          <w:p w14:paraId="0AC978F0" w14:textId="77777777" w:rsidR="00C267D5" w:rsidRPr="00A23FA3" w:rsidRDefault="00C267D5" w:rsidP="00C267D5">
            <w:pPr>
              <w:pStyle w:val="a0"/>
              <w:numPr>
                <w:ilvl w:val="2"/>
                <w:numId w:val="151"/>
              </w:numPr>
              <w:spacing w:line="360" w:lineRule="auto"/>
              <w:ind w:left="421" w:firstLineChars="0" w:hanging="284"/>
              <w:rPr>
                <w:ins w:id="11365" w:author="raye" w:date="2018-07-17T11:22:00Z"/>
                <w:sz w:val="24"/>
                <w:szCs w:val="24"/>
              </w:rPr>
            </w:pPr>
            <w:ins w:id="11366" w:author="raye" w:date="2018-07-17T11:22:00Z">
              <w:r w:rsidRPr="00A23FA3">
                <w:rPr>
                  <w:sz w:val="24"/>
                  <w:szCs w:val="24"/>
                </w:rPr>
                <w:t xml:space="preserve">Whether it is </w:t>
              </w:r>
              <w:r w:rsidRPr="00A23FA3">
                <w:rPr>
                  <w:sz w:val="24"/>
                  <w:szCs w:val="24"/>
                </w:rPr>
                <w:lastRenderedPageBreak/>
                <w:t>necessary to deploy counter-based terminals?</w:t>
              </w:r>
            </w:ins>
          </w:p>
          <w:p w14:paraId="6E314043" w14:textId="77777777" w:rsidR="00C267D5" w:rsidRPr="00A23FA3" w:rsidRDefault="00C267D5" w:rsidP="00C267D5">
            <w:pPr>
              <w:pStyle w:val="a0"/>
              <w:numPr>
                <w:ilvl w:val="2"/>
                <w:numId w:val="151"/>
              </w:numPr>
              <w:spacing w:line="360" w:lineRule="auto"/>
              <w:ind w:left="421" w:firstLineChars="0" w:hanging="284"/>
              <w:rPr>
                <w:ins w:id="11367" w:author="raye" w:date="2018-07-17T11:22:00Z"/>
                <w:sz w:val="24"/>
                <w:szCs w:val="24"/>
              </w:rPr>
            </w:pPr>
            <w:ins w:id="11368" w:author="raye" w:date="2018-07-17T11:22:00Z">
              <w:r w:rsidRPr="00A23FA3">
                <w:rPr>
                  <w:sz w:val="24"/>
                  <w:szCs w:val="24"/>
                </w:rPr>
                <w:t>BL terminals or non-BL terminals</w:t>
              </w:r>
              <w:r w:rsidRPr="00A23FA3">
                <w:rPr>
                  <w:sz w:val="24"/>
                  <w:szCs w:val="24"/>
                </w:rPr>
                <w:t>？</w:t>
              </w:r>
              <w:r w:rsidRPr="00A23FA3">
                <w:rPr>
                  <w:sz w:val="24"/>
                  <w:szCs w:val="24"/>
                </w:rPr>
                <w:t xml:space="preserve"> </w:t>
              </w:r>
            </w:ins>
          </w:p>
          <w:p w14:paraId="727B4991" w14:textId="77777777" w:rsidR="00C267D5" w:rsidRPr="00A23FA3" w:rsidRDefault="00C267D5" w:rsidP="00C267D5">
            <w:pPr>
              <w:pStyle w:val="a0"/>
              <w:numPr>
                <w:ilvl w:val="2"/>
                <w:numId w:val="151"/>
              </w:numPr>
              <w:spacing w:line="360" w:lineRule="auto"/>
              <w:ind w:left="421" w:firstLineChars="0" w:hanging="246"/>
              <w:rPr>
                <w:ins w:id="11369" w:author="raye" w:date="2018-07-17T11:22:00Z"/>
                <w:sz w:val="24"/>
                <w:szCs w:val="24"/>
              </w:rPr>
            </w:pPr>
            <w:ins w:id="11370" w:author="raye" w:date="2018-07-17T11:22:00Z">
              <w:r w:rsidRPr="00A23FA3">
                <w:rPr>
                  <w:sz w:val="24"/>
                  <w:szCs w:val="24"/>
                </w:rPr>
                <w:t>Number of  counter-based  terminals</w:t>
              </w:r>
            </w:ins>
          </w:p>
        </w:tc>
        <w:tc>
          <w:tcPr>
            <w:tcW w:w="3027" w:type="dxa"/>
            <w:shd w:val="clear" w:color="auto" w:fill="auto"/>
            <w:vAlign w:val="center"/>
          </w:tcPr>
          <w:p w14:paraId="7EC229FF" w14:textId="77777777" w:rsidR="00C267D5" w:rsidRPr="00A23FA3" w:rsidRDefault="00C267D5" w:rsidP="00C267D5">
            <w:pPr>
              <w:pStyle w:val="a0"/>
              <w:spacing w:line="360" w:lineRule="auto"/>
              <w:ind w:firstLineChars="0" w:firstLine="0"/>
              <w:rPr>
                <w:ins w:id="11371" w:author="raye" w:date="2018-07-17T11:22:00Z"/>
                <w:sz w:val="24"/>
                <w:szCs w:val="24"/>
              </w:rPr>
            </w:pPr>
          </w:p>
        </w:tc>
      </w:tr>
      <w:tr w:rsidR="00A23FA3" w:rsidRPr="00A23FA3" w14:paraId="4B80FC5A" w14:textId="77777777" w:rsidTr="00C267D5">
        <w:trPr>
          <w:ins w:id="11372" w:author="raye" w:date="2018-07-17T11:22:00Z"/>
        </w:trPr>
        <w:tc>
          <w:tcPr>
            <w:tcW w:w="1384" w:type="dxa"/>
            <w:vMerge/>
            <w:shd w:val="clear" w:color="auto" w:fill="auto"/>
            <w:vAlign w:val="center"/>
          </w:tcPr>
          <w:p w14:paraId="0B12E969" w14:textId="77777777" w:rsidR="00C267D5" w:rsidRPr="00A23FA3" w:rsidRDefault="00C267D5" w:rsidP="00C267D5">
            <w:pPr>
              <w:pStyle w:val="a0"/>
              <w:spacing w:line="360" w:lineRule="auto"/>
              <w:ind w:left="360" w:firstLineChars="0" w:firstLine="0"/>
              <w:rPr>
                <w:ins w:id="11373" w:author="raye" w:date="2018-07-17T11:22:00Z"/>
                <w:sz w:val="24"/>
                <w:szCs w:val="24"/>
              </w:rPr>
            </w:pPr>
          </w:p>
        </w:tc>
        <w:tc>
          <w:tcPr>
            <w:tcW w:w="1276" w:type="dxa"/>
            <w:vMerge/>
            <w:shd w:val="clear" w:color="auto" w:fill="auto"/>
            <w:vAlign w:val="center"/>
          </w:tcPr>
          <w:p w14:paraId="6F91119F" w14:textId="77777777" w:rsidR="00C267D5" w:rsidRPr="00A23FA3" w:rsidRDefault="00C267D5" w:rsidP="00C267D5">
            <w:pPr>
              <w:pStyle w:val="a0"/>
              <w:spacing w:line="360" w:lineRule="auto"/>
              <w:ind w:left="360" w:firstLineChars="0" w:firstLine="0"/>
              <w:rPr>
                <w:ins w:id="11374" w:author="raye" w:date="2018-07-17T11:22:00Z"/>
                <w:sz w:val="24"/>
                <w:szCs w:val="24"/>
              </w:rPr>
            </w:pPr>
          </w:p>
        </w:tc>
        <w:tc>
          <w:tcPr>
            <w:tcW w:w="2835" w:type="dxa"/>
            <w:shd w:val="clear" w:color="auto" w:fill="auto"/>
            <w:vAlign w:val="center"/>
          </w:tcPr>
          <w:p w14:paraId="2B5DEE9C" w14:textId="77777777" w:rsidR="00C267D5" w:rsidRPr="00A23FA3" w:rsidRDefault="00C267D5" w:rsidP="00C267D5">
            <w:pPr>
              <w:pStyle w:val="a0"/>
              <w:spacing w:line="360" w:lineRule="auto"/>
              <w:ind w:firstLineChars="0" w:firstLine="0"/>
              <w:rPr>
                <w:ins w:id="11375" w:author="raye" w:date="2018-07-17T11:22:00Z"/>
                <w:sz w:val="24"/>
                <w:szCs w:val="24"/>
              </w:rPr>
            </w:pPr>
            <w:ins w:id="11376" w:author="raye" w:date="2018-07-17T11:22:00Z">
              <w:r w:rsidRPr="00A23FA3">
                <w:rPr>
                  <w:sz w:val="24"/>
                  <w:szCs w:val="24"/>
                </w:rPr>
                <w:t xml:space="preserve">Backstage management terminals </w:t>
              </w:r>
            </w:ins>
          </w:p>
          <w:p w14:paraId="4D97953D" w14:textId="77777777" w:rsidR="00C267D5" w:rsidRPr="00A23FA3" w:rsidRDefault="00C267D5" w:rsidP="00C267D5">
            <w:pPr>
              <w:pStyle w:val="a0"/>
              <w:numPr>
                <w:ilvl w:val="2"/>
                <w:numId w:val="151"/>
              </w:numPr>
              <w:spacing w:line="360" w:lineRule="auto"/>
              <w:ind w:left="421" w:firstLineChars="0" w:hanging="284"/>
              <w:rPr>
                <w:ins w:id="11377" w:author="raye" w:date="2018-07-17T11:22:00Z"/>
                <w:sz w:val="24"/>
                <w:szCs w:val="24"/>
              </w:rPr>
            </w:pPr>
            <w:ins w:id="11378" w:author="raye" w:date="2018-07-17T11:22:00Z">
              <w:r w:rsidRPr="00A23FA3">
                <w:rPr>
                  <w:sz w:val="24"/>
                  <w:szCs w:val="24"/>
                </w:rPr>
                <w:t>Whether it is necessary to deploy backstage management terminals</w:t>
              </w:r>
            </w:ins>
          </w:p>
          <w:p w14:paraId="4B451256" w14:textId="77777777" w:rsidR="00C267D5" w:rsidRPr="00A23FA3" w:rsidRDefault="00C267D5" w:rsidP="00C267D5">
            <w:pPr>
              <w:pStyle w:val="a0"/>
              <w:numPr>
                <w:ilvl w:val="2"/>
                <w:numId w:val="151"/>
              </w:numPr>
              <w:spacing w:line="360" w:lineRule="auto"/>
              <w:ind w:left="421" w:firstLineChars="0" w:hanging="284"/>
              <w:rPr>
                <w:ins w:id="11379" w:author="raye" w:date="2018-07-17T11:22:00Z"/>
                <w:sz w:val="24"/>
                <w:szCs w:val="24"/>
              </w:rPr>
            </w:pPr>
            <w:ins w:id="11380" w:author="raye" w:date="2018-07-17T11:22:00Z">
              <w:r w:rsidRPr="00A23FA3">
                <w:rPr>
                  <w:sz w:val="24"/>
                  <w:szCs w:val="24"/>
                </w:rPr>
                <w:t>Number of backstage management terminals</w:t>
              </w:r>
            </w:ins>
          </w:p>
        </w:tc>
        <w:tc>
          <w:tcPr>
            <w:tcW w:w="3027" w:type="dxa"/>
            <w:shd w:val="clear" w:color="auto" w:fill="auto"/>
            <w:vAlign w:val="center"/>
          </w:tcPr>
          <w:p w14:paraId="33DD4A87" w14:textId="77777777" w:rsidR="00C267D5" w:rsidRPr="00A23FA3" w:rsidRDefault="00C267D5" w:rsidP="00C267D5">
            <w:pPr>
              <w:pStyle w:val="a0"/>
              <w:spacing w:line="360" w:lineRule="auto"/>
              <w:ind w:firstLineChars="0" w:firstLine="0"/>
              <w:rPr>
                <w:ins w:id="11381" w:author="raye" w:date="2018-07-17T11:22:00Z"/>
                <w:sz w:val="24"/>
                <w:szCs w:val="24"/>
              </w:rPr>
            </w:pPr>
          </w:p>
        </w:tc>
      </w:tr>
      <w:tr w:rsidR="00A23FA3" w:rsidRPr="00A23FA3" w14:paraId="09103525" w14:textId="77777777" w:rsidTr="00C267D5">
        <w:trPr>
          <w:ins w:id="11382" w:author="raye" w:date="2018-07-17T11:22:00Z"/>
        </w:trPr>
        <w:tc>
          <w:tcPr>
            <w:tcW w:w="1384" w:type="dxa"/>
            <w:vMerge/>
            <w:shd w:val="clear" w:color="auto" w:fill="auto"/>
            <w:vAlign w:val="center"/>
          </w:tcPr>
          <w:p w14:paraId="2E5DE456" w14:textId="77777777" w:rsidR="00C267D5" w:rsidRPr="00A23FA3" w:rsidRDefault="00C267D5" w:rsidP="00C267D5">
            <w:pPr>
              <w:pStyle w:val="a0"/>
              <w:numPr>
                <w:ilvl w:val="0"/>
                <w:numId w:val="151"/>
              </w:numPr>
              <w:spacing w:line="360" w:lineRule="auto"/>
              <w:ind w:firstLineChars="0"/>
              <w:rPr>
                <w:ins w:id="11383" w:author="raye" w:date="2018-07-17T11:22:00Z"/>
                <w:sz w:val="24"/>
                <w:szCs w:val="24"/>
              </w:rPr>
            </w:pPr>
          </w:p>
        </w:tc>
        <w:tc>
          <w:tcPr>
            <w:tcW w:w="4111" w:type="dxa"/>
            <w:gridSpan w:val="2"/>
            <w:shd w:val="clear" w:color="auto" w:fill="auto"/>
            <w:vAlign w:val="center"/>
          </w:tcPr>
          <w:p w14:paraId="630D7056" w14:textId="77777777" w:rsidR="00C267D5" w:rsidRPr="00A23FA3" w:rsidRDefault="00C267D5" w:rsidP="00C267D5">
            <w:pPr>
              <w:pStyle w:val="a0"/>
              <w:spacing w:line="360" w:lineRule="auto"/>
              <w:ind w:left="360" w:firstLineChars="0" w:firstLine="0"/>
              <w:rPr>
                <w:ins w:id="11384" w:author="raye" w:date="2018-07-17T11:22:00Z"/>
                <w:sz w:val="24"/>
                <w:szCs w:val="24"/>
              </w:rPr>
            </w:pPr>
            <w:ins w:id="11385" w:author="raye" w:date="2018-07-17T11:22:00Z">
              <w:r w:rsidRPr="00A23FA3">
                <w:rPr>
                  <w:sz w:val="24"/>
                  <w:szCs w:val="24"/>
                </w:rPr>
                <w:t>Requirements for application system transaction response time</w:t>
              </w:r>
              <w:r w:rsidRPr="00A23FA3">
                <w:rPr>
                  <w:rFonts w:ascii="Arial" w:hAnsi="Arial" w:cs="Arial"/>
                  <w:szCs w:val="21"/>
                  <w:shd w:val="clear" w:color="auto" w:fill="FFFFFF"/>
                </w:rPr>
                <w:t>应用系统事务响应时间的需求</w:t>
              </w:r>
            </w:ins>
          </w:p>
        </w:tc>
        <w:tc>
          <w:tcPr>
            <w:tcW w:w="3027" w:type="dxa"/>
            <w:shd w:val="clear" w:color="auto" w:fill="auto"/>
            <w:vAlign w:val="center"/>
          </w:tcPr>
          <w:p w14:paraId="159B7CD2" w14:textId="77777777" w:rsidR="00C267D5" w:rsidRPr="00A23FA3" w:rsidRDefault="00C267D5" w:rsidP="00C267D5">
            <w:pPr>
              <w:pStyle w:val="a0"/>
              <w:spacing w:line="360" w:lineRule="auto"/>
              <w:ind w:firstLineChars="0" w:firstLine="0"/>
              <w:rPr>
                <w:ins w:id="11386" w:author="raye" w:date="2018-07-17T11:22:00Z"/>
                <w:i/>
                <w:sz w:val="24"/>
                <w:szCs w:val="24"/>
                <w:u w:val="single"/>
              </w:rPr>
            </w:pPr>
            <w:ins w:id="11387" w:author="raye" w:date="2018-07-17T11:22:00Z">
              <w:r w:rsidRPr="00A23FA3">
                <w:rPr>
                  <w:i/>
                  <w:sz w:val="24"/>
                  <w:szCs w:val="24"/>
                  <w:u w:val="single"/>
                </w:rPr>
                <w:t>For example:  Transaction response time shall be kept within 0.5s.</w:t>
              </w:r>
            </w:ins>
          </w:p>
        </w:tc>
      </w:tr>
      <w:tr w:rsidR="00A23FA3" w:rsidRPr="00A23FA3" w14:paraId="6F905FBB" w14:textId="77777777" w:rsidTr="00C267D5">
        <w:trPr>
          <w:ins w:id="11388" w:author="raye" w:date="2018-07-17T11:22:00Z"/>
        </w:trPr>
        <w:tc>
          <w:tcPr>
            <w:tcW w:w="1384" w:type="dxa"/>
            <w:vMerge/>
            <w:shd w:val="clear" w:color="auto" w:fill="auto"/>
            <w:vAlign w:val="center"/>
          </w:tcPr>
          <w:p w14:paraId="4DD39067" w14:textId="77777777" w:rsidR="00C267D5" w:rsidRPr="00A23FA3" w:rsidRDefault="00C267D5" w:rsidP="00C267D5">
            <w:pPr>
              <w:pStyle w:val="a0"/>
              <w:spacing w:line="360" w:lineRule="auto"/>
              <w:ind w:left="360" w:firstLineChars="0" w:firstLine="0"/>
              <w:rPr>
                <w:ins w:id="11389" w:author="raye" w:date="2018-07-17T11:22:00Z"/>
                <w:sz w:val="24"/>
                <w:szCs w:val="24"/>
              </w:rPr>
            </w:pPr>
          </w:p>
        </w:tc>
        <w:tc>
          <w:tcPr>
            <w:tcW w:w="4111" w:type="dxa"/>
            <w:gridSpan w:val="2"/>
            <w:shd w:val="clear" w:color="auto" w:fill="auto"/>
            <w:vAlign w:val="center"/>
          </w:tcPr>
          <w:p w14:paraId="48578F97" w14:textId="77777777" w:rsidR="00C267D5" w:rsidRPr="00A23FA3" w:rsidRDefault="00C267D5" w:rsidP="00C267D5">
            <w:pPr>
              <w:pStyle w:val="a0"/>
              <w:spacing w:line="360" w:lineRule="auto"/>
              <w:ind w:left="360" w:firstLineChars="0" w:firstLine="0"/>
              <w:rPr>
                <w:ins w:id="11390" w:author="raye" w:date="2018-07-17T11:22:00Z"/>
                <w:sz w:val="24"/>
                <w:szCs w:val="24"/>
              </w:rPr>
            </w:pPr>
            <w:ins w:id="11391" w:author="raye" w:date="2018-07-17T11:22:00Z">
              <w:r w:rsidRPr="00A23FA3">
                <w:rPr>
                  <w:sz w:val="24"/>
                  <w:szCs w:val="24"/>
                </w:rPr>
                <w:t>In the case of breakdown of the application system, what system functions are allowed to be closed temporarily to enhance system recovery speed and reduce correlative influence?</w:t>
              </w:r>
            </w:ins>
          </w:p>
        </w:tc>
        <w:tc>
          <w:tcPr>
            <w:tcW w:w="3027" w:type="dxa"/>
            <w:shd w:val="clear" w:color="auto" w:fill="auto"/>
            <w:vAlign w:val="center"/>
          </w:tcPr>
          <w:p w14:paraId="622C7B54" w14:textId="77777777" w:rsidR="00C267D5" w:rsidRPr="00A23FA3" w:rsidRDefault="00C267D5" w:rsidP="00C267D5">
            <w:pPr>
              <w:pStyle w:val="a0"/>
              <w:spacing w:line="360" w:lineRule="auto"/>
              <w:ind w:firstLineChars="0" w:firstLine="0"/>
              <w:rPr>
                <w:ins w:id="11392" w:author="raye" w:date="2018-07-17T11:22:00Z"/>
                <w:sz w:val="24"/>
                <w:szCs w:val="24"/>
              </w:rPr>
            </w:pPr>
            <w:ins w:id="11393" w:author="raye" w:date="2018-07-17T11:22:00Z">
              <w:r w:rsidRPr="00A23FA3">
                <w:rPr>
                  <w:i/>
                  <w:sz w:val="24"/>
                  <w:szCs w:val="24"/>
                  <w:u w:val="single"/>
                </w:rPr>
                <w:t>For example: Temporary closing of enquiry transactions or temporary disconnection with the e-banking system, etc.</w:t>
              </w:r>
            </w:ins>
          </w:p>
          <w:p w14:paraId="5F843FCC" w14:textId="77777777" w:rsidR="00C267D5" w:rsidRPr="00A23FA3" w:rsidRDefault="00C267D5" w:rsidP="00C267D5">
            <w:pPr>
              <w:pStyle w:val="a0"/>
              <w:spacing w:line="360" w:lineRule="auto"/>
              <w:ind w:firstLineChars="0" w:firstLine="0"/>
              <w:rPr>
                <w:ins w:id="11394" w:author="raye" w:date="2018-07-17T11:22:00Z"/>
                <w:sz w:val="24"/>
                <w:szCs w:val="24"/>
              </w:rPr>
            </w:pPr>
          </w:p>
        </w:tc>
      </w:tr>
      <w:tr w:rsidR="00A23FA3" w:rsidRPr="00A23FA3" w14:paraId="0E11CE86" w14:textId="77777777" w:rsidTr="00C267D5">
        <w:trPr>
          <w:ins w:id="11395" w:author="raye" w:date="2018-07-17T11:22:00Z"/>
        </w:trPr>
        <w:tc>
          <w:tcPr>
            <w:tcW w:w="1384" w:type="dxa"/>
            <w:shd w:val="clear" w:color="auto" w:fill="auto"/>
            <w:vAlign w:val="center"/>
          </w:tcPr>
          <w:p w14:paraId="10B574FC" w14:textId="77777777" w:rsidR="00C267D5" w:rsidRPr="00A23FA3" w:rsidRDefault="00C267D5" w:rsidP="00C267D5">
            <w:pPr>
              <w:pStyle w:val="a0"/>
              <w:spacing w:line="360" w:lineRule="auto"/>
              <w:ind w:firstLineChars="0" w:firstLine="0"/>
              <w:rPr>
                <w:ins w:id="11396" w:author="raye" w:date="2018-07-17T11:22:00Z"/>
                <w:sz w:val="24"/>
                <w:szCs w:val="24"/>
              </w:rPr>
            </w:pPr>
            <w:ins w:id="11397" w:author="raye" w:date="2018-07-17T11:22:00Z">
              <w:r w:rsidRPr="00A23FA3">
                <w:rPr>
                  <w:sz w:val="24"/>
                  <w:szCs w:val="24"/>
                </w:rPr>
                <w:t xml:space="preserve">Optimization and </w:t>
              </w:r>
              <w:r w:rsidRPr="00A23FA3">
                <w:rPr>
                  <w:sz w:val="24"/>
                  <w:szCs w:val="24"/>
                </w:rPr>
                <w:lastRenderedPageBreak/>
                <w:t>modification of existing system</w:t>
              </w:r>
              <w:r w:rsidRPr="00A23FA3">
                <w:rPr>
                  <w:rFonts w:ascii="Arial" w:hAnsi="Arial" w:cs="Arial"/>
                  <w:szCs w:val="21"/>
                  <w:shd w:val="clear" w:color="auto" w:fill="FFFFFF"/>
                </w:rPr>
                <w:t>对现有系统进行优化和修改</w:t>
              </w:r>
            </w:ins>
          </w:p>
        </w:tc>
        <w:tc>
          <w:tcPr>
            <w:tcW w:w="4111" w:type="dxa"/>
            <w:gridSpan w:val="2"/>
            <w:shd w:val="clear" w:color="auto" w:fill="auto"/>
            <w:vAlign w:val="center"/>
          </w:tcPr>
          <w:p w14:paraId="1C559854" w14:textId="77777777" w:rsidR="00C267D5" w:rsidRPr="00A23FA3" w:rsidRDefault="00C267D5" w:rsidP="00C267D5">
            <w:pPr>
              <w:pStyle w:val="a0"/>
              <w:spacing w:line="360" w:lineRule="auto"/>
              <w:ind w:left="360" w:firstLineChars="0" w:firstLine="0"/>
              <w:rPr>
                <w:ins w:id="11398" w:author="raye" w:date="2018-07-17T11:22:00Z"/>
                <w:sz w:val="24"/>
                <w:szCs w:val="24"/>
              </w:rPr>
            </w:pPr>
            <w:ins w:id="11399" w:author="raye" w:date="2018-07-17T11:22:00Z">
              <w:r w:rsidRPr="00A23FA3">
                <w:rPr>
                  <w:sz w:val="24"/>
                  <w:szCs w:val="24"/>
                </w:rPr>
                <w:lastRenderedPageBreak/>
                <w:t xml:space="preserve">Business functions that need to be manually operated by operation &amp; </w:t>
              </w:r>
              <w:r w:rsidRPr="00A23FA3">
                <w:rPr>
                  <w:sz w:val="24"/>
                  <w:szCs w:val="24"/>
                </w:rPr>
                <w:lastRenderedPageBreak/>
                <w:t>maintenance personnel of the information center due to defects of the current system (for branch)</w:t>
              </w:r>
            </w:ins>
          </w:p>
        </w:tc>
        <w:tc>
          <w:tcPr>
            <w:tcW w:w="3027" w:type="dxa"/>
            <w:shd w:val="clear" w:color="auto" w:fill="auto"/>
            <w:vAlign w:val="center"/>
          </w:tcPr>
          <w:p w14:paraId="1AC18B83" w14:textId="77777777" w:rsidR="00C267D5" w:rsidRPr="00A23FA3" w:rsidRDefault="00C267D5" w:rsidP="00C267D5">
            <w:pPr>
              <w:pStyle w:val="a0"/>
              <w:spacing w:line="360" w:lineRule="auto"/>
              <w:ind w:firstLineChars="0" w:firstLine="0"/>
              <w:rPr>
                <w:ins w:id="11400" w:author="raye" w:date="2018-07-17T11:22:00Z"/>
                <w:i/>
                <w:sz w:val="24"/>
                <w:szCs w:val="24"/>
                <w:u w:val="single"/>
              </w:rPr>
            </w:pPr>
          </w:p>
        </w:tc>
      </w:tr>
    </w:tbl>
    <w:p w14:paraId="5C2CAB6B" w14:textId="3CDBD4F6" w:rsidR="00C267D5" w:rsidRPr="00A23FA3" w:rsidRDefault="00C267D5" w:rsidP="00C267D5">
      <w:pPr>
        <w:pStyle w:val="215"/>
        <w:rPr>
          <w:ins w:id="11401" w:author="raye" w:date="2018-07-17T11:22:00Z"/>
          <w:rFonts w:ascii="Times New Roman" w:hAnsi="Times New Roman" w:cs="Times New Roman"/>
          <w:sz w:val="24"/>
          <w:szCs w:val="24"/>
        </w:rPr>
      </w:pPr>
      <w:bookmarkStart w:id="11402" w:name="_Toc402968031"/>
      <w:bookmarkStart w:id="11403" w:name="_Toc520840588"/>
      <w:ins w:id="11404" w:author="raye" w:date="2018-07-17T11:22:00Z">
        <w:r w:rsidRPr="00A23FA3">
          <w:rPr>
            <w:rFonts w:ascii="Times New Roman" w:hAnsi="Times New Roman" w:cs="Times New Roman"/>
            <w:sz w:val="24"/>
            <w:szCs w:val="24"/>
          </w:rPr>
          <w:lastRenderedPageBreak/>
          <w:t>4.</w:t>
        </w:r>
        <w:r w:rsidRPr="00A23FA3">
          <w:rPr>
            <w:rFonts w:ascii="Times New Roman" w:hAnsi="Times New Roman" w:cs="Times New Roman" w:hint="eastAsia"/>
            <w:sz w:val="24"/>
            <w:szCs w:val="24"/>
          </w:rPr>
          <w:t>4</w:t>
        </w:r>
        <w:r w:rsidRPr="00A23FA3">
          <w:rPr>
            <w:rFonts w:ascii="Times New Roman" w:hAnsi="Times New Roman" w:cs="Times New Roman"/>
            <w:sz w:val="24"/>
            <w:szCs w:val="24"/>
          </w:rPr>
          <w:t>. Security indicator (for branch)</w:t>
        </w:r>
        <w:bookmarkEnd w:id="11402"/>
        <w:bookmarkEnd w:id="11403"/>
        <w:r w:rsidRPr="00A23FA3">
          <w:rPr>
            <w:rFonts w:ascii="Arial" w:cs="Arial"/>
            <w:sz w:val="21"/>
            <w:szCs w:val="21"/>
            <w:shd w:val="clear" w:color="auto" w:fill="FFFFFF"/>
          </w:rPr>
          <w:t xml:space="preserve"> </w:t>
        </w:r>
      </w:ins>
    </w:p>
    <w:bookmarkStart w:id="11405" w:name="_MON_1592893519"/>
    <w:bookmarkEnd w:id="11405"/>
    <w:p w14:paraId="38B8FF50" w14:textId="77777777" w:rsidR="00C267D5" w:rsidRPr="00A23FA3" w:rsidRDefault="00C267D5" w:rsidP="00C267D5">
      <w:pPr>
        <w:pStyle w:val="afd"/>
        <w:spacing w:line="360" w:lineRule="auto"/>
        <w:ind w:firstLine="480"/>
        <w:rPr>
          <w:ins w:id="11406" w:author="raye" w:date="2018-07-17T11:22:00Z"/>
          <w:i/>
          <w:sz w:val="24"/>
          <w:szCs w:val="24"/>
        </w:rPr>
      </w:pPr>
      <w:ins w:id="11407" w:author="raye" w:date="2018-07-17T11:22:00Z">
        <w:r w:rsidRPr="00A23FA3">
          <w:rPr>
            <w:i/>
            <w:sz w:val="24"/>
            <w:szCs w:val="24"/>
          </w:rPr>
          <w:object w:dxaOrig="2040" w:dyaOrig="1280" w14:anchorId="1CD0FCE3">
            <v:shape id="_x0000_i1109" type="#_x0000_t75" style="width:100.5pt;height:64.5pt" o:ole="">
              <v:imagedata r:id="rId310" o:title=""/>
            </v:shape>
            <o:OLEObject Type="Embed" ProgID="Excel.Sheet.12" ShapeID="_x0000_i1109" DrawAspect="Icon" ObjectID="_1595354692" r:id="rId311"/>
          </w:object>
        </w:r>
      </w:ins>
    </w:p>
    <w:p w14:paraId="2C2778EE" w14:textId="3DE7D98D" w:rsidR="00C267D5" w:rsidRPr="00A23FA3" w:rsidRDefault="00C267D5" w:rsidP="00C267D5">
      <w:pPr>
        <w:pStyle w:val="215"/>
        <w:rPr>
          <w:ins w:id="11408" w:author="raye" w:date="2018-07-17T11:22:00Z"/>
          <w:rFonts w:ascii="Times New Roman" w:hAnsi="Times New Roman" w:cs="Times New Roman"/>
          <w:sz w:val="24"/>
          <w:szCs w:val="24"/>
        </w:rPr>
      </w:pPr>
      <w:bookmarkStart w:id="11409" w:name="_Toc402968032"/>
      <w:bookmarkStart w:id="11410" w:name="_Toc520840589"/>
      <w:ins w:id="11411" w:author="raye" w:date="2018-07-17T11:22:00Z">
        <w:r w:rsidRPr="00A23FA3">
          <w:rPr>
            <w:rFonts w:ascii="Times New Roman" w:hAnsi="Times New Roman" w:cs="Times New Roman" w:hint="eastAsia"/>
            <w:sz w:val="24"/>
            <w:szCs w:val="24"/>
          </w:rPr>
          <w:t>4</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5</w:t>
        </w:r>
        <w:r w:rsidRPr="00A23FA3">
          <w:rPr>
            <w:rFonts w:ascii="Times New Roman" w:hAnsi="Times New Roman" w:cs="Times New Roman"/>
            <w:sz w:val="24"/>
            <w:szCs w:val="24"/>
          </w:rPr>
          <w:t>. Suggestions on development mode</w:t>
        </w:r>
        <w:bookmarkEnd w:id="11409"/>
        <w:bookmarkEnd w:id="11410"/>
        <w:r w:rsidRPr="00A23FA3">
          <w:rPr>
            <w:rFonts w:ascii="Times New Roman" w:hAnsi="Times New Roman" w:cs="Times New Roman"/>
            <w:sz w:val="24"/>
            <w:szCs w:val="24"/>
          </w:rPr>
          <w:t xml:space="preserve"> </w:t>
        </w:r>
      </w:ins>
    </w:p>
    <w:p w14:paraId="01570646" w14:textId="7E4ACF6F" w:rsidR="00C267D5" w:rsidRPr="00A23FA3" w:rsidRDefault="00C267D5" w:rsidP="00C267D5">
      <w:pPr>
        <w:numPr>
          <w:ilvl w:val="0"/>
          <w:numId w:val="148"/>
        </w:numPr>
        <w:spacing w:line="360" w:lineRule="auto"/>
        <w:rPr>
          <w:ins w:id="11412" w:author="raye" w:date="2018-07-17T11:22:00Z"/>
          <w:i/>
          <w:iCs/>
          <w:sz w:val="24"/>
          <w:szCs w:val="24"/>
        </w:rPr>
      </w:pPr>
      <w:ins w:id="11413" w:author="raye" w:date="2018-07-17T11:22:00Z">
        <w:r w:rsidRPr="00A23FA3">
          <w:rPr>
            <w:i/>
            <w:iCs/>
            <w:sz w:val="24"/>
            <w:szCs w:val="24"/>
          </w:rPr>
          <w:t>Make suggestions on purchase, outsourcing or independent research and development of product components, and indicate the reasons.</w:t>
        </w:r>
        <w:r w:rsidRPr="00A23FA3">
          <w:rPr>
            <w:rFonts w:ascii="Arial" w:hAnsi="Arial" w:cs="Arial"/>
            <w:szCs w:val="21"/>
            <w:shd w:val="clear" w:color="auto" w:fill="FFFFFF"/>
          </w:rPr>
          <w:t xml:space="preserve"> </w:t>
        </w:r>
      </w:ins>
    </w:p>
    <w:p w14:paraId="02986DAC" w14:textId="41605FEA" w:rsidR="00C267D5" w:rsidRPr="00A23FA3" w:rsidRDefault="00C267D5" w:rsidP="00C267D5">
      <w:pPr>
        <w:numPr>
          <w:ilvl w:val="0"/>
          <w:numId w:val="148"/>
        </w:numPr>
        <w:spacing w:line="360" w:lineRule="auto"/>
        <w:rPr>
          <w:ins w:id="11414" w:author="raye" w:date="2018-07-17T11:22:00Z"/>
          <w:i/>
          <w:iCs/>
          <w:sz w:val="24"/>
          <w:szCs w:val="24"/>
        </w:rPr>
      </w:pPr>
      <w:ins w:id="11415" w:author="raye" w:date="2018-07-17T11:22:00Z">
        <w:r w:rsidRPr="00A23FA3">
          <w:rPr>
            <w:i/>
            <w:iCs/>
            <w:sz w:val="24"/>
            <w:szCs w:val="24"/>
          </w:rPr>
          <w:t>Analyze corresponding risks.</w:t>
        </w:r>
        <w:r w:rsidRPr="00A23FA3">
          <w:rPr>
            <w:rFonts w:ascii="Arial" w:hAnsi="Arial" w:cs="Arial"/>
            <w:szCs w:val="21"/>
            <w:shd w:val="clear" w:color="auto" w:fill="FFFFFF"/>
          </w:rPr>
          <w:t xml:space="preserve"> </w:t>
        </w:r>
      </w:ins>
    </w:p>
    <w:p w14:paraId="2CB4027B" w14:textId="124A60AF" w:rsidR="00C267D5" w:rsidRPr="00A23FA3" w:rsidRDefault="00C267D5" w:rsidP="00C267D5">
      <w:pPr>
        <w:pStyle w:val="215"/>
        <w:rPr>
          <w:ins w:id="11416" w:author="raye" w:date="2018-07-17T11:22:00Z"/>
          <w:rFonts w:ascii="Times New Roman" w:hAnsi="Times New Roman" w:cs="Times New Roman"/>
          <w:sz w:val="24"/>
          <w:szCs w:val="24"/>
        </w:rPr>
      </w:pPr>
      <w:bookmarkStart w:id="11417" w:name="_Toc402968033"/>
      <w:bookmarkStart w:id="11418" w:name="_Toc520840590"/>
      <w:ins w:id="11419" w:author="raye" w:date="2018-07-17T11:22:00Z">
        <w:r w:rsidRPr="00A23FA3">
          <w:rPr>
            <w:rFonts w:ascii="Times New Roman" w:hAnsi="Times New Roman" w:cs="Times New Roman" w:hint="eastAsia"/>
            <w:sz w:val="24"/>
            <w:szCs w:val="24"/>
          </w:rPr>
          <w:t>4</w:t>
        </w:r>
        <w:r w:rsidRPr="00A23FA3">
          <w:rPr>
            <w:rFonts w:ascii="Times New Roman" w:hAnsi="Times New Roman" w:cs="Times New Roman"/>
            <w:sz w:val="24"/>
            <w:szCs w:val="24"/>
          </w:rPr>
          <w:t>.</w:t>
        </w:r>
        <w:r w:rsidRPr="00A23FA3">
          <w:rPr>
            <w:rFonts w:ascii="Times New Roman" w:hAnsi="Times New Roman" w:cs="Times New Roman" w:hint="eastAsia"/>
            <w:sz w:val="24"/>
            <w:szCs w:val="24"/>
          </w:rPr>
          <w:t>6</w:t>
        </w:r>
        <w:r w:rsidRPr="00A23FA3">
          <w:rPr>
            <w:rFonts w:ascii="Times New Roman" w:hAnsi="Times New Roman" w:cs="Times New Roman"/>
            <w:sz w:val="24"/>
            <w:szCs w:val="24"/>
          </w:rPr>
          <w:t>. Requirements for time and resources</w:t>
        </w:r>
      </w:ins>
      <w:bookmarkEnd w:id="11417"/>
      <w:bookmarkEnd w:id="11418"/>
      <w:ins w:id="11420" w:author="raye" w:date="2018-07-18T18:45:00Z">
        <w:r w:rsidR="005F0E82" w:rsidRPr="00A23FA3">
          <w:rPr>
            <w:rFonts w:ascii="Times New Roman" w:hAnsi="Times New Roman" w:cs="Times New Roman"/>
            <w:sz w:val="24"/>
            <w:szCs w:val="24"/>
          </w:rPr>
          <w:t xml:space="preserve"> </w:t>
        </w:r>
      </w:ins>
    </w:p>
    <w:p w14:paraId="10CFE0FE" w14:textId="7DBAAD93" w:rsidR="00C267D5" w:rsidRPr="00A23FA3" w:rsidRDefault="000D49EE" w:rsidP="00C267D5">
      <w:pPr>
        <w:numPr>
          <w:ilvl w:val="0"/>
          <w:numId w:val="149"/>
        </w:numPr>
        <w:spacing w:line="360" w:lineRule="auto"/>
        <w:rPr>
          <w:ins w:id="11421" w:author="raye" w:date="2018-07-17T11:22:00Z"/>
          <w:i/>
          <w:iCs/>
          <w:sz w:val="24"/>
          <w:szCs w:val="24"/>
        </w:rPr>
      </w:pPr>
      <w:r w:rsidRPr="00A23FA3">
        <w:rPr>
          <w:i/>
          <w:iCs/>
          <w:sz w:val="24"/>
          <w:szCs w:val="24"/>
        </w:rPr>
        <w:t>N/A</w:t>
      </w:r>
    </w:p>
    <w:p w14:paraId="131692B7" w14:textId="188E2515" w:rsidR="0056799B" w:rsidRPr="00A23FA3" w:rsidRDefault="0056799B">
      <w:pPr>
        <w:pStyle w:val="215"/>
        <w:numPr>
          <w:ilvl w:val="1"/>
          <w:numId w:val="32"/>
        </w:numPr>
        <w:rPr>
          <w:ins w:id="11422" w:author="raye" w:date="2018-07-17T11:39:00Z"/>
          <w:rFonts w:ascii="Times New Roman" w:hAnsi="Times New Roman" w:cs="Times New Roman"/>
          <w:sz w:val="24"/>
          <w:szCs w:val="24"/>
        </w:rPr>
        <w:pPrChange w:id="11423" w:author="raye" w:date="2018-07-17T11:39:00Z">
          <w:pPr>
            <w:pStyle w:val="215"/>
          </w:pPr>
        </w:pPrChange>
      </w:pPr>
      <w:bookmarkStart w:id="11424" w:name="_Toc520840591"/>
      <w:ins w:id="11425" w:author="raye" w:date="2018-07-17T11:39:00Z">
        <w:r w:rsidRPr="00A23FA3">
          <w:rPr>
            <w:rFonts w:ascii="Times New Roman" w:hAnsi="Times New Roman" w:cs="Times New Roman"/>
            <w:sz w:val="24"/>
            <w:szCs w:val="24"/>
          </w:rPr>
          <w:t xml:space="preserve">Other requirements </w:t>
        </w:r>
        <w:r w:rsidRPr="00A23FA3">
          <w:rPr>
            <w:rFonts w:ascii="Times New Roman" w:hAnsi="Times New Roman" w:cs="Times New Roman" w:hint="eastAsia"/>
            <w:sz w:val="24"/>
            <w:szCs w:val="24"/>
          </w:rPr>
          <w:t>_</w:t>
        </w:r>
      </w:ins>
      <w:ins w:id="11426" w:author="raye" w:date="2018-07-17T11:32:00Z">
        <w:r w:rsidRPr="00A23FA3">
          <w:rPr>
            <w:rFonts w:ascii="Times New Roman" w:hAnsi="Times New Roman" w:cs="Times New Roman"/>
            <w:sz w:val="24"/>
            <w:szCs w:val="24"/>
          </w:rPr>
          <w:t>Non-Functional Requirements</w:t>
        </w:r>
      </w:ins>
      <w:bookmarkEnd w:id="11424"/>
    </w:p>
    <w:p w14:paraId="1AB86B84" w14:textId="5CA40510" w:rsidR="0056799B" w:rsidRPr="00A23FA3" w:rsidRDefault="000D49EE">
      <w:pPr>
        <w:pStyle w:val="a0"/>
        <w:numPr>
          <w:ilvl w:val="0"/>
          <w:numId w:val="149"/>
        </w:numPr>
        <w:spacing w:line="360" w:lineRule="auto"/>
        <w:ind w:firstLineChars="0"/>
        <w:rPr>
          <w:ins w:id="11427" w:author="raye" w:date="2018-07-17T11:39:00Z"/>
          <w:i/>
          <w:sz w:val="24"/>
          <w:szCs w:val="24"/>
          <w:rPrChange w:id="11428" w:author="raye" w:date="2018-07-17T11:39:00Z">
            <w:rPr>
              <w:ins w:id="11429" w:author="raye" w:date="2018-07-17T11:39:00Z"/>
            </w:rPr>
          </w:rPrChange>
        </w:rPr>
        <w:pPrChange w:id="11430" w:author="raye" w:date="2018-07-17T11:39:00Z">
          <w:pPr>
            <w:numPr>
              <w:numId w:val="32"/>
            </w:numPr>
            <w:spacing w:line="360" w:lineRule="auto"/>
            <w:ind w:left="720" w:hanging="360"/>
          </w:pPr>
        </w:pPrChange>
      </w:pPr>
      <w:r w:rsidRPr="00A23FA3">
        <w:rPr>
          <w:i/>
          <w:sz w:val="24"/>
          <w:szCs w:val="24"/>
        </w:rPr>
        <w:t>N/A</w:t>
      </w:r>
    </w:p>
    <w:p w14:paraId="137C0A4B" w14:textId="77777777" w:rsidR="0056799B" w:rsidRPr="00A23FA3" w:rsidRDefault="0056799B">
      <w:pPr>
        <w:rPr>
          <w:ins w:id="11431" w:author="raye" w:date="2018-07-17T11:31:00Z"/>
        </w:rPr>
        <w:pPrChange w:id="11432" w:author="raye" w:date="2018-07-17T11:39:00Z">
          <w:pPr>
            <w:pStyle w:val="215"/>
          </w:pPr>
        </w:pPrChange>
      </w:pPr>
    </w:p>
    <w:p w14:paraId="64073532" w14:textId="4BE08795" w:rsidR="0056799B" w:rsidRPr="00A23FA3" w:rsidRDefault="0056799B" w:rsidP="0056799B">
      <w:pPr>
        <w:pStyle w:val="215"/>
        <w:rPr>
          <w:ins w:id="11433" w:author="raye" w:date="2018-07-17T11:33:00Z"/>
          <w:rFonts w:ascii="Times New Roman" w:hAnsi="Times New Roman" w:cs="Times New Roman"/>
          <w:sz w:val="24"/>
          <w:szCs w:val="24"/>
        </w:rPr>
      </w:pPr>
      <w:ins w:id="11434" w:author="raye" w:date="2018-07-17T11:31:00Z">
        <w:r w:rsidRPr="00A23FA3">
          <w:rPr>
            <w:rFonts w:ascii="Times New Roman" w:hAnsi="Times New Roman" w:cs="Times New Roman"/>
            <w:sz w:val="24"/>
            <w:szCs w:val="24"/>
          </w:rPr>
          <w:tab/>
        </w:r>
        <w:r w:rsidRPr="00A23FA3">
          <w:rPr>
            <w:rFonts w:ascii="Times New Roman" w:hAnsi="Times New Roman" w:cs="Times New Roman"/>
            <w:sz w:val="24"/>
            <w:szCs w:val="24"/>
          </w:rPr>
          <w:tab/>
        </w:r>
      </w:ins>
      <w:bookmarkStart w:id="11435" w:name="_Toc520840592"/>
      <w:ins w:id="11436" w:author="raye" w:date="2018-07-17T11:32:00Z">
        <w:r w:rsidRPr="00A23FA3">
          <w:rPr>
            <w:rFonts w:ascii="Times New Roman" w:hAnsi="Times New Roman" w:cs="Times New Roman"/>
            <w:sz w:val="24"/>
            <w:szCs w:val="24"/>
          </w:rPr>
          <w:t>4</w:t>
        </w:r>
      </w:ins>
      <w:ins w:id="11437" w:author="raye" w:date="2018-07-17T11:31:00Z">
        <w:r w:rsidRPr="00A23FA3">
          <w:rPr>
            <w:rFonts w:ascii="Times New Roman" w:hAnsi="Times New Roman" w:cs="Times New Roman"/>
            <w:sz w:val="24"/>
            <w:szCs w:val="24"/>
          </w:rPr>
          <w:t>.</w:t>
        </w:r>
      </w:ins>
      <w:ins w:id="11438" w:author="raye" w:date="2018-07-17T11:32:00Z">
        <w:r w:rsidRPr="00A23FA3">
          <w:rPr>
            <w:rFonts w:ascii="Times New Roman" w:hAnsi="Times New Roman" w:cs="Times New Roman"/>
            <w:sz w:val="24"/>
            <w:szCs w:val="24"/>
          </w:rPr>
          <w:t>7</w:t>
        </w:r>
      </w:ins>
      <w:ins w:id="11439" w:author="raye" w:date="2018-07-17T11:31:00Z">
        <w:r w:rsidRPr="00A23FA3">
          <w:rPr>
            <w:rFonts w:ascii="Times New Roman" w:hAnsi="Times New Roman" w:cs="Times New Roman"/>
            <w:sz w:val="24"/>
            <w:szCs w:val="24"/>
          </w:rPr>
          <w:t xml:space="preserve">.1 </w:t>
        </w:r>
      </w:ins>
      <w:ins w:id="11440" w:author="raye" w:date="2018-07-17T11:33:00Z">
        <w:r w:rsidRPr="00A23FA3">
          <w:rPr>
            <w:rFonts w:ascii="Times New Roman" w:hAnsi="Times New Roman" w:cs="Times New Roman" w:hint="eastAsia"/>
            <w:sz w:val="24"/>
            <w:szCs w:val="24"/>
          </w:rPr>
          <w:t>Availability</w:t>
        </w:r>
      </w:ins>
      <w:bookmarkEnd w:id="11435"/>
      <w:ins w:id="11441" w:author="raye" w:date="2018-07-18T18:45:00Z">
        <w:r w:rsidR="005F0E82" w:rsidRPr="00A23FA3">
          <w:rPr>
            <w:rFonts w:ascii="Times New Roman" w:hAnsi="Times New Roman" w:cs="Times New Roman"/>
            <w:sz w:val="24"/>
            <w:szCs w:val="24"/>
          </w:rPr>
          <w:t xml:space="preserve"> </w:t>
        </w:r>
      </w:ins>
    </w:p>
    <w:p w14:paraId="54CA96EA" w14:textId="77777777" w:rsidR="0056799B" w:rsidRPr="00A23FA3" w:rsidRDefault="0056799B">
      <w:pPr>
        <w:pStyle w:val="a0"/>
        <w:numPr>
          <w:ilvl w:val="0"/>
          <w:numId w:val="207"/>
        </w:numPr>
        <w:ind w:firstLineChars="0"/>
        <w:pPrChange w:id="11442" w:author="raye" w:date="2018-07-17T11:34:00Z">
          <w:pPr>
            <w:pStyle w:val="1"/>
            <w:keepNext w:val="0"/>
            <w:keepLines w:val="0"/>
            <w:pageBreakBefore/>
            <w:numPr>
              <w:numId w:val="0"/>
            </w:numPr>
            <w:tabs>
              <w:tab w:val="clear" w:pos="720"/>
            </w:tabs>
            <w:spacing w:before="0" w:line="240" w:lineRule="auto"/>
            <w:ind w:left="0" w:firstLine="0"/>
          </w:pPr>
        </w:pPrChange>
      </w:pPr>
      <w:moveToRangeStart w:id="11443" w:author="raye" w:date="2018-07-17T11:33:00Z" w:name="move519590565"/>
      <w:moveTo w:id="11444" w:author="raye" w:date="2018-07-17T11:33:00Z">
        <w:r w:rsidRPr="00A23FA3">
          <w:t>7*15 (Seven days a week, 15 hours a day), including holidays.</w:t>
        </w:r>
      </w:moveTo>
    </w:p>
    <w:p w14:paraId="7B0C71FC" w14:textId="77777777" w:rsidR="0056799B" w:rsidRPr="00A23FA3" w:rsidRDefault="0056799B">
      <w:pPr>
        <w:pStyle w:val="a0"/>
        <w:numPr>
          <w:ilvl w:val="0"/>
          <w:numId w:val="207"/>
        </w:numPr>
        <w:ind w:firstLineChars="0"/>
        <w:pPrChange w:id="11445" w:author="raye" w:date="2018-07-17T11:34:00Z">
          <w:pPr>
            <w:pStyle w:val="a0"/>
            <w:numPr>
              <w:numId w:val="6"/>
            </w:numPr>
            <w:spacing w:afterLines="50" w:after="156"/>
            <w:ind w:left="845" w:firstLineChars="0" w:hanging="420"/>
          </w:pPr>
        </w:pPrChange>
      </w:pPr>
      <w:moveTo w:id="11446" w:author="raye" w:date="2018-07-17T11:33:00Z">
        <w:r w:rsidRPr="00A23FA3">
          <w:t>52 Weeks per year</w:t>
        </w:r>
      </w:moveTo>
    </w:p>
    <w:p w14:paraId="277DCEBA" w14:textId="77777777" w:rsidR="0056799B" w:rsidRPr="00A23FA3" w:rsidRDefault="0056799B">
      <w:pPr>
        <w:pStyle w:val="a0"/>
        <w:numPr>
          <w:ilvl w:val="0"/>
          <w:numId w:val="207"/>
        </w:numPr>
        <w:ind w:firstLineChars="0"/>
        <w:pPrChange w:id="11447" w:author="raye" w:date="2018-07-17T11:34:00Z">
          <w:pPr>
            <w:pStyle w:val="a0"/>
            <w:numPr>
              <w:numId w:val="6"/>
            </w:numPr>
            <w:spacing w:afterLines="50" w:after="156"/>
            <w:ind w:left="845" w:firstLineChars="0" w:hanging="420"/>
          </w:pPr>
        </w:pPrChange>
      </w:pPr>
      <w:moveTo w:id="11448" w:author="raye" w:date="2018-07-17T11:33:00Z">
        <w:r w:rsidRPr="00A23FA3">
          <w:t>365 Days a year</w:t>
        </w:r>
      </w:moveTo>
    </w:p>
    <w:p w14:paraId="20708AEA" w14:textId="77777777" w:rsidR="0056799B" w:rsidRPr="00A23FA3" w:rsidRDefault="0056799B">
      <w:pPr>
        <w:pStyle w:val="a0"/>
        <w:numPr>
          <w:ilvl w:val="0"/>
          <w:numId w:val="207"/>
        </w:numPr>
        <w:ind w:firstLineChars="0"/>
        <w:pPrChange w:id="11449" w:author="raye" w:date="2018-07-17T11:34:00Z">
          <w:pPr>
            <w:pStyle w:val="a0"/>
            <w:numPr>
              <w:numId w:val="6"/>
            </w:numPr>
            <w:spacing w:afterLines="50" w:after="156"/>
            <w:ind w:left="845" w:firstLineChars="0" w:hanging="420"/>
          </w:pPr>
        </w:pPrChange>
      </w:pPr>
      <w:moveTo w:id="11450" w:author="raye" w:date="2018-07-17T11:33:00Z">
        <w:r w:rsidRPr="00A23FA3">
          <w:t>Recovery within 30-60 minutes.</w:t>
        </w:r>
      </w:moveTo>
    </w:p>
    <w:moveToRangeEnd w:id="11443"/>
    <w:p w14:paraId="1054EF1C" w14:textId="77777777" w:rsidR="0056799B" w:rsidRPr="00A23FA3" w:rsidRDefault="0056799B">
      <w:pPr>
        <w:rPr>
          <w:ins w:id="11451" w:author="raye" w:date="2018-07-17T11:31:00Z"/>
        </w:rPr>
        <w:pPrChange w:id="11452" w:author="raye" w:date="2018-07-17T11:33:00Z">
          <w:pPr>
            <w:pStyle w:val="215"/>
          </w:pPr>
        </w:pPrChange>
      </w:pPr>
    </w:p>
    <w:p w14:paraId="25D267E0" w14:textId="29F7268B" w:rsidR="00C267D5" w:rsidRPr="00A23FA3" w:rsidRDefault="0056799B">
      <w:pPr>
        <w:pStyle w:val="215"/>
        <w:rPr>
          <w:rFonts w:ascii="Times New Roman" w:hAnsi="Times New Roman" w:cs="Times New Roman"/>
          <w:sz w:val="24"/>
          <w:szCs w:val="24"/>
          <w:rPrChange w:id="11453" w:author="raye" w:date="2018-07-17T11:36:00Z">
            <w:rPr>
              <w:rFonts w:ascii="Calibri" w:hAnsi="Calibri" w:cstheme="minorHAnsi"/>
              <w:sz w:val="24"/>
              <w:szCs w:val="24"/>
            </w:rPr>
          </w:rPrChange>
        </w:rPr>
        <w:pPrChange w:id="11454" w:author="raye" w:date="2018-07-17T11:36:00Z">
          <w:pPr>
            <w:jc w:val="left"/>
          </w:pPr>
        </w:pPrChange>
      </w:pPr>
      <w:ins w:id="11455" w:author="raye" w:date="2018-07-17T11:34: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11456" w:name="_Toc520840593"/>
        <w:r w:rsidRPr="00A23FA3">
          <w:rPr>
            <w:rFonts w:ascii="Times New Roman" w:hAnsi="Times New Roman" w:cs="Times New Roman"/>
            <w:sz w:val="24"/>
            <w:szCs w:val="24"/>
          </w:rPr>
          <w:t>4.7.</w:t>
        </w:r>
      </w:ins>
      <w:ins w:id="11457" w:author="raye" w:date="2018-07-17T11:39:00Z">
        <w:r w:rsidRPr="00A23FA3">
          <w:rPr>
            <w:rFonts w:ascii="Times New Roman" w:hAnsi="Times New Roman" w:cs="Times New Roman"/>
            <w:sz w:val="24"/>
            <w:szCs w:val="24"/>
          </w:rPr>
          <w:t>2</w:t>
        </w:r>
      </w:ins>
      <w:ins w:id="11458" w:author="raye" w:date="2018-07-17T11:34:00Z">
        <w:r w:rsidRPr="00A23FA3">
          <w:rPr>
            <w:rFonts w:ascii="Times New Roman" w:hAnsi="Times New Roman" w:cs="Times New Roman"/>
            <w:sz w:val="24"/>
            <w:szCs w:val="24"/>
          </w:rPr>
          <w:t xml:space="preserve"> </w:t>
        </w:r>
      </w:ins>
      <w:ins w:id="11459" w:author="raye" w:date="2018-07-17T11:35:00Z">
        <w:r w:rsidRPr="00A23FA3">
          <w:rPr>
            <w:rFonts w:ascii="Times New Roman" w:hAnsi="Times New Roman" w:cs="Times New Roman" w:hint="eastAsia"/>
            <w:sz w:val="24"/>
            <w:szCs w:val="24"/>
          </w:rPr>
          <w:t>Maintanance, Back-up and Recovery</w:t>
        </w:r>
      </w:ins>
      <w:bookmarkEnd w:id="11456"/>
      <w:ins w:id="11460" w:author="raye" w:date="2018-07-18T18:45:00Z">
        <w:r w:rsidR="005F0E82" w:rsidRPr="00A23FA3">
          <w:rPr>
            <w:rFonts w:ascii="Times New Roman" w:hAnsi="Times New Roman" w:cs="Times New Roman"/>
            <w:sz w:val="24"/>
            <w:szCs w:val="24"/>
          </w:rPr>
          <w:t xml:space="preserve"> </w:t>
        </w:r>
      </w:ins>
    </w:p>
    <w:p w14:paraId="58A90307" w14:textId="77777777" w:rsidR="00816CA0" w:rsidRPr="00A23FA3" w:rsidRDefault="00816CA0" w:rsidP="00816CA0">
      <w:pPr>
        <w:pStyle w:val="a0"/>
        <w:numPr>
          <w:ilvl w:val="0"/>
          <w:numId w:val="46"/>
        </w:numPr>
        <w:ind w:firstLineChars="0"/>
        <w:rPr>
          <w:ins w:id="11461" w:author="raye" w:date="2018-07-23T14:39:00Z"/>
          <w:rFonts w:ascii="Calibri" w:hAnsi="Calibri" w:cstheme="minorHAnsi"/>
          <w:sz w:val="24"/>
          <w:szCs w:val="24"/>
        </w:rPr>
      </w:pPr>
      <w:commentRangeStart w:id="11462"/>
      <w:ins w:id="11463" w:author="raye" w:date="2018-07-23T14:39:00Z">
        <w:r w:rsidRPr="00A23FA3">
          <w:rPr>
            <w:rFonts w:ascii="Calibri" w:hAnsi="Calibri" w:cstheme="minorHAnsi"/>
            <w:sz w:val="24"/>
            <w:szCs w:val="24"/>
          </w:rPr>
          <w:t>There should be a “Document Management System” which can manage archived data (refer to 7.2. File Management Structure Design).</w:t>
        </w:r>
        <w:commentRangeEnd w:id="11462"/>
        <w:r w:rsidRPr="00A23FA3">
          <w:rPr>
            <w:rStyle w:val="ae"/>
          </w:rPr>
          <w:commentReference w:id="11462"/>
        </w:r>
      </w:ins>
    </w:p>
    <w:p w14:paraId="66E604CC" w14:textId="77777777" w:rsidR="00816CA0" w:rsidRPr="00A23FA3" w:rsidRDefault="00816CA0" w:rsidP="00816CA0">
      <w:pPr>
        <w:pStyle w:val="a0"/>
        <w:numPr>
          <w:ilvl w:val="1"/>
          <w:numId w:val="46"/>
        </w:numPr>
        <w:ind w:firstLineChars="0"/>
        <w:rPr>
          <w:ins w:id="11464" w:author="raye" w:date="2018-07-23T14:39:00Z"/>
          <w:rFonts w:ascii="Calibri" w:hAnsi="Calibri" w:cstheme="minorHAnsi"/>
          <w:sz w:val="24"/>
          <w:szCs w:val="24"/>
        </w:rPr>
      </w:pPr>
      <w:ins w:id="11465" w:author="raye" w:date="2018-07-23T14:39:00Z">
        <w:r w:rsidRPr="00A23FA3">
          <w:rPr>
            <w:rFonts w:ascii="Calibri" w:hAnsi="Calibri" w:cstheme="minorHAnsi"/>
            <w:sz w:val="24"/>
            <w:szCs w:val="24"/>
          </w:rPr>
          <w:t>The system should be able to support the continuous upload of additional documents into the appropriate folders throughout the lifecycle of a transaction.</w:t>
        </w:r>
      </w:ins>
    </w:p>
    <w:p w14:paraId="66048057" w14:textId="77777777" w:rsidR="0056799B" w:rsidRPr="00A23FA3" w:rsidRDefault="0056799B" w:rsidP="0056799B">
      <w:pPr>
        <w:pStyle w:val="a0"/>
        <w:numPr>
          <w:ilvl w:val="0"/>
          <w:numId w:val="46"/>
        </w:numPr>
        <w:spacing w:afterLines="50" w:after="156"/>
        <w:ind w:firstLineChars="0"/>
        <w:rPr>
          <w:ins w:id="11466" w:author="raye" w:date="2018-07-17T11:36:00Z"/>
          <w:rFonts w:ascii="Calibri" w:hAnsi="Calibri" w:cstheme="minorHAnsi"/>
          <w:sz w:val="24"/>
          <w:szCs w:val="24"/>
        </w:rPr>
      </w:pPr>
      <w:ins w:id="11467" w:author="raye" w:date="2018-07-17T11:36:00Z">
        <w:r w:rsidRPr="00A23FA3">
          <w:rPr>
            <w:rFonts w:ascii="Calibri" w:hAnsi="Calibri" w:cstheme="minorHAnsi"/>
            <w:sz w:val="24"/>
            <w:szCs w:val="24"/>
          </w:rPr>
          <w:t xml:space="preserve">Provides daily data backup mechanisms and recover data rapidly during abnormal conditions as part of the department’s BCP. </w:t>
        </w:r>
        <w:r w:rsidRPr="00A23FA3">
          <w:rPr>
            <w:rFonts w:ascii="Calibri" w:hAnsi="Calibri" w:cstheme="minorHAnsi"/>
            <w:b/>
            <w:sz w:val="24"/>
            <w:szCs w:val="24"/>
          </w:rPr>
          <w:t xml:space="preserve"> </w:t>
        </w:r>
      </w:ins>
    </w:p>
    <w:p w14:paraId="55BC761A" w14:textId="77777777" w:rsidR="0056799B" w:rsidRPr="00A23FA3" w:rsidRDefault="0056799B" w:rsidP="0056799B">
      <w:pPr>
        <w:pStyle w:val="a0"/>
        <w:numPr>
          <w:ilvl w:val="0"/>
          <w:numId w:val="46"/>
        </w:numPr>
        <w:spacing w:afterLines="50" w:after="156"/>
        <w:ind w:firstLineChars="0"/>
        <w:rPr>
          <w:ins w:id="11468" w:author="raye" w:date="2018-07-17T11:36:00Z"/>
          <w:rFonts w:ascii="Calibri" w:hAnsi="Calibri" w:cstheme="minorHAnsi"/>
          <w:sz w:val="24"/>
          <w:szCs w:val="24"/>
        </w:rPr>
      </w:pPr>
      <w:ins w:id="11469" w:author="raye" w:date="2018-07-17T11:36:00Z">
        <w:r w:rsidRPr="00A23FA3">
          <w:rPr>
            <w:rFonts w:ascii="Calibri" w:hAnsi="Calibri" w:cstheme="minorHAnsi"/>
            <w:sz w:val="24"/>
            <w:szCs w:val="24"/>
          </w:rPr>
          <w:t>Supports recovery and query capabilities of archived data.</w:t>
        </w:r>
      </w:ins>
    </w:p>
    <w:p w14:paraId="3A0B9DE2" w14:textId="77777777" w:rsidR="0056799B" w:rsidRPr="00A23FA3" w:rsidRDefault="0056799B" w:rsidP="0056799B">
      <w:pPr>
        <w:pStyle w:val="a0"/>
        <w:numPr>
          <w:ilvl w:val="0"/>
          <w:numId w:val="46"/>
        </w:numPr>
        <w:ind w:firstLineChars="0"/>
        <w:rPr>
          <w:ins w:id="11470" w:author="raye" w:date="2018-07-17T11:36:00Z"/>
          <w:rFonts w:ascii="Calibri" w:hAnsi="Calibri" w:cstheme="minorHAnsi"/>
          <w:sz w:val="24"/>
          <w:szCs w:val="24"/>
        </w:rPr>
      </w:pPr>
      <w:ins w:id="11471" w:author="raye" w:date="2018-07-17T11:36:00Z">
        <w:r w:rsidRPr="00A23FA3">
          <w:rPr>
            <w:rFonts w:ascii="Calibri" w:hAnsi="Calibri" w:cstheme="minorHAnsi"/>
            <w:sz w:val="24"/>
            <w:szCs w:val="24"/>
          </w:rPr>
          <w:t>The system must have regular data backup, archive and recovery functions and be able to recover data from backup quickly.</w:t>
        </w:r>
      </w:ins>
    </w:p>
    <w:p w14:paraId="6AB4CA28" w14:textId="77777777" w:rsidR="0056799B" w:rsidRPr="00A23FA3" w:rsidRDefault="0056799B" w:rsidP="0056799B">
      <w:pPr>
        <w:pStyle w:val="a0"/>
        <w:numPr>
          <w:ilvl w:val="0"/>
          <w:numId w:val="46"/>
        </w:numPr>
        <w:ind w:firstLineChars="0"/>
        <w:rPr>
          <w:ins w:id="11472" w:author="raye" w:date="2018-07-17T11:36:00Z"/>
          <w:rFonts w:ascii="Calibri" w:hAnsi="Calibri" w:cstheme="minorHAnsi"/>
          <w:sz w:val="24"/>
          <w:szCs w:val="24"/>
        </w:rPr>
      </w:pPr>
      <w:ins w:id="11473" w:author="raye" w:date="2018-07-17T11:36:00Z">
        <w:r w:rsidRPr="00A23FA3">
          <w:rPr>
            <w:rFonts w:ascii="Calibri" w:hAnsi="Calibri" w:cstheme="minorHAnsi"/>
            <w:sz w:val="24"/>
            <w:szCs w:val="24"/>
          </w:rPr>
          <w:t>Utilizes standard BoC Stand-By Architecture rather than regular database backup and recovery to insure availability requirements are met</w:t>
        </w:r>
      </w:ins>
    </w:p>
    <w:p w14:paraId="34BC3F51" w14:textId="77777777" w:rsidR="0056799B" w:rsidRPr="00A23FA3" w:rsidRDefault="0056799B" w:rsidP="0056799B">
      <w:pPr>
        <w:pStyle w:val="a0"/>
        <w:numPr>
          <w:ilvl w:val="0"/>
          <w:numId w:val="46"/>
        </w:numPr>
        <w:ind w:firstLineChars="0"/>
        <w:rPr>
          <w:ins w:id="11474" w:author="raye" w:date="2018-07-17T11:36:00Z"/>
          <w:rFonts w:ascii="Calibri" w:hAnsi="Calibri" w:cstheme="minorHAnsi"/>
          <w:sz w:val="24"/>
          <w:szCs w:val="24"/>
        </w:rPr>
      </w:pPr>
      <w:ins w:id="11475" w:author="raye" w:date="2018-07-17T11:36:00Z">
        <w:r w:rsidRPr="00A23FA3">
          <w:rPr>
            <w:rFonts w:ascii="Calibri" w:hAnsi="Calibri" w:cstheme="minorHAnsi"/>
            <w:sz w:val="24"/>
            <w:szCs w:val="24"/>
          </w:rPr>
          <w:t>Provide data and documents storage and management functions for uploaded transactions documents and forms, case verification evidences, all business workflows forms, etc.</w:t>
        </w:r>
      </w:ins>
    </w:p>
    <w:p w14:paraId="2404CA7B" w14:textId="77777777" w:rsidR="00816CA0" w:rsidRPr="00A23FA3" w:rsidRDefault="00816CA0" w:rsidP="00816CA0">
      <w:pPr>
        <w:pStyle w:val="a0"/>
        <w:numPr>
          <w:ilvl w:val="0"/>
          <w:numId w:val="46"/>
        </w:numPr>
        <w:ind w:firstLineChars="0"/>
        <w:rPr>
          <w:ins w:id="11476" w:author="raye" w:date="2018-07-23T14:39:00Z"/>
          <w:rFonts w:ascii="Calibri" w:hAnsi="Calibri" w:cstheme="minorHAnsi"/>
          <w:sz w:val="24"/>
          <w:szCs w:val="24"/>
        </w:rPr>
      </w:pPr>
      <w:ins w:id="11477" w:author="raye" w:date="2018-07-23T14:39:00Z">
        <w:r w:rsidRPr="00A23FA3">
          <w:rPr>
            <w:rFonts w:ascii="Calibri" w:hAnsi="Calibri" w:cstheme="minorHAnsi"/>
            <w:sz w:val="24"/>
            <w:szCs w:val="24"/>
          </w:rPr>
          <w:t>The system’s capacity must be able to support archive and retrievability of full set of trade finance documents, including invoice, B/L, P/L, C/O, various certificates, LC copies, correspondences, SWIFT messages, accounting entries, compliance evidences, replacement documentations, and etc.</w:t>
        </w:r>
      </w:ins>
    </w:p>
    <w:p w14:paraId="0E43ABA0" w14:textId="77777777" w:rsidR="0056799B" w:rsidRPr="00A23FA3" w:rsidRDefault="0056799B">
      <w:pPr>
        <w:rPr>
          <w:ins w:id="11478" w:author="raye" w:date="2018-07-17T11:36:00Z"/>
          <w:rFonts w:ascii="Calibri" w:hAnsi="Calibri" w:cstheme="minorHAnsi"/>
          <w:b/>
        </w:rPr>
        <w:pPrChange w:id="11479" w:author="raye" w:date="2018-07-17T11:34:00Z">
          <w:pPr>
            <w:pStyle w:val="a0"/>
            <w:ind w:left="780" w:firstLineChars="0" w:firstLine="0"/>
          </w:pPr>
        </w:pPrChange>
      </w:pPr>
    </w:p>
    <w:p w14:paraId="19806EF8" w14:textId="11A525EC" w:rsidR="0056799B" w:rsidRPr="00A23FA3" w:rsidRDefault="0056799B" w:rsidP="0056799B">
      <w:pPr>
        <w:pStyle w:val="215"/>
        <w:rPr>
          <w:ins w:id="11480" w:author="raye" w:date="2018-07-17T11:37:00Z"/>
          <w:rFonts w:ascii="Times New Roman" w:hAnsi="Times New Roman" w:cs="Times New Roman"/>
          <w:sz w:val="24"/>
          <w:szCs w:val="24"/>
        </w:rPr>
      </w:pPr>
      <w:ins w:id="11481" w:author="raye" w:date="2018-07-17T11:37: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482" w:name="_Toc520840594"/>
        <w:r w:rsidRPr="00A23FA3">
          <w:rPr>
            <w:rFonts w:ascii="Times New Roman" w:hAnsi="Times New Roman" w:cs="Times New Roman"/>
            <w:sz w:val="24"/>
            <w:szCs w:val="24"/>
          </w:rPr>
          <w:t>4.7.</w:t>
        </w:r>
      </w:ins>
      <w:ins w:id="11483" w:author="raye" w:date="2018-07-17T11:40:00Z">
        <w:r w:rsidRPr="00A23FA3">
          <w:rPr>
            <w:rFonts w:ascii="Times New Roman" w:hAnsi="Times New Roman" w:cs="Times New Roman"/>
            <w:sz w:val="24"/>
            <w:szCs w:val="24"/>
          </w:rPr>
          <w:t>3</w:t>
        </w:r>
      </w:ins>
      <w:ins w:id="11484" w:author="raye" w:date="2018-07-17T11:37:00Z">
        <w:r w:rsidRPr="00A23FA3">
          <w:rPr>
            <w:rFonts w:ascii="Times New Roman" w:hAnsi="Times New Roman" w:cs="Times New Roman"/>
            <w:sz w:val="24"/>
            <w:szCs w:val="24"/>
          </w:rPr>
          <w:t xml:space="preserve"> </w:t>
        </w:r>
        <w:r w:rsidRPr="00A23FA3">
          <w:rPr>
            <w:rFonts w:ascii="Times New Roman" w:hAnsi="Times New Roman" w:cs="Times New Roman" w:hint="eastAsia"/>
            <w:sz w:val="24"/>
            <w:szCs w:val="24"/>
          </w:rPr>
          <w:t>Capacity Planning</w:t>
        </w:r>
        <w:bookmarkEnd w:id="11482"/>
        <w:r w:rsidRPr="00A23FA3">
          <w:rPr>
            <w:rFonts w:ascii="Times New Roman" w:hAnsi="Times New Roman" w:cs="Times New Roman" w:hint="eastAsia"/>
            <w:sz w:val="24"/>
            <w:szCs w:val="24"/>
          </w:rPr>
          <w:t xml:space="preserve"> </w:t>
        </w:r>
      </w:ins>
    </w:p>
    <w:p w14:paraId="1A1D8FC5" w14:textId="4C8B1223" w:rsidR="00FB6D41" w:rsidRPr="00A23FA3" w:rsidDel="0056799B" w:rsidRDefault="00FB6D41">
      <w:pPr>
        <w:pStyle w:val="a0"/>
        <w:numPr>
          <w:ilvl w:val="0"/>
          <w:numId w:val="209"/>
        </w:numPr>
        <w:ind w:firstLineChars="0"/>
        <w:rPr>
          <w:del w:id="11485" w:author="raye" w:date="2018-07-17T11:36:00Z"/>
          <w:rFonts w:ascii="Calibri" w:hAnsi="Calibri" w:cstheme="minorHAnsi"/>
          <w:b/>
          <w:sz w:val="36"/>
          <w:rPrChange w:id="11486" w:author="raye" w:date="2018-07-17T11:37:00Z">
            <w:rPr>
              <w:del w:id="11487" w:author="raye" w:date="2018-07-17T11:36:00Z"/>
              <w:sz w:val="36"/>
            </w:rPr>
          </w:rPrChange>
        </w:rPr>
        <w:pPrChange w:id="11488" w:author="raye" w:date="2018-07-17T11:37:00Z">
          <w:pPr>
            <w:widowControl/>
            <w:jc w:val="left"/>
          </w:pPr>
        </w:pPrChange>
      </w:pPr>
      <w:del w:id="11489" w:author="raye" w:date="2018-07-17T11:36:00Z">
        <w:r w:rsidRPr="00A23FA3" w:rsidDel="0056799B">
          <w:rPr>
            <w:rFonts w:ascii="Calibri" w:hAnsi="Calibri" w:cstheme="minorHAnsi"/>
            <w:b/>
            <w:rPrChange w:id="11490" w:author="raye" w:date="2018-07-17T11:37:00Z">
              <w:rPr/>
            </w:rPrChange>
          </w:rPr>
          <w:br w:type="page"/>
        </w:r>
      </w:del>
    </w:p>
    <w:p w14:paraId="03D0D1CA" w14:textId="124DBE3A" w:rsidR="00415C9A" w:rsidRPr="00A23FA3" w:rsidDel="0056799B" w:rsidRDefault="00415C9A">
      <w:pPr>
        <w:pStyle w:val="a0"/>
        <w:rPr>
          <w:del w:id="11491" w:author="raye" w:date="2018-07-17T11:36:00Z"/>
        </w:rPr>
        <w:pPrChange w:id="11492" w:author="raye" w:date="2018-07-17T11:37:00Z">
          <w:pPr>
            <w:pStyle w:val="2"/>
            <w:numPr>
              <w:numId w:val="3"/>
            </w:numPr>
            <w:tabs>
              <w:tab w:val="clear" w:pos="1440"/>
              <w:tab w:val="left" w:pos="709"/>
            </w:tabs>
            <w:spacing w:afterLines="50" w:after="156"/>
            <w:ind w:left="567" w:hanging="567"/>
          </w:pPr>
        </w:pPrChange>
      </w:pPr>
      <w:bookmarkStart w:id="11493" w:name="_Toc512250273"/>
      <w:moveFromRangeStart w:id="11494" w:author="raye" w:date="2018-07-17T11:14:00Z" w:name="move519589409"/>
      <w:moveFrom w:id="11495" w:author="raye" w:date="2018-07-17T11:14:00Z">
        <w:del w:id="11496" w:author="raye" w:date="2018-07-17T11:36:00Z">
          <w:r w:rsidRPr="00A23FA3" w:rsidDel="0056799B">
            <w:delText>Technical Enhancement</w:delText>
          </w:r>
        </w:del>
      </w:moveFrom>
      <w:bookmarkEnd w:id="11493"/>
    </w:p>
    <w:p w14:paraId="1727D3B8" w14:textId="4B8763F4" w:rsidR="00F84152" w:rsidRPr="00A23FA3" w:rsidDel="0056799B" w:rsidRDefault="00F84152">
      <w:pPr>
        <w:pStyle w:val="a0"/>
        <w:rPr>
          <w:del w:id="11497" w:author="raye" w:date="2018-07-17T11:36:00Z"/>
        </w:rPr>
        <w:pPrChange w:id="11498" w:author="raye" w:date="2018-07-17T11:37:00Z">
          <w:pPr>
            <w:pStyle w:val="3"/>
            <w:keepNext w:val="0"/>
            <w:keepLines w:val="0"/>
            <w:numPr>
              <w:ilvl w:val="2"/>
              <w:numId w:val="3"/>
            </w:numPr>
            <w:spacing w:before="0" w:after="120" w:line="240" w:lineRule="auto"/>
            <w:ind w:left="709" w:hanging="709"/>
          </w:pPr>
        </w:pPrChange>
      </w:pPr>
      <w:bookmarkStart w:id="11499" w:name="_Toc512250274"/>
      <w:moveFrom w:id="11500" w:author="raye" w:date="2018-07-17T11:14:00Z">
        <w:del w:id="11501" w:author="raye" w:date="2018-07-17T11:36:00Z">
          <w:r w:rsidRPr="00A23FA3" w:rsidDel="0056799B">
            <w:delText>Workflow Control</w:delText>
          </w:r>
        </w:del>
      </w:moveFrom>
      <w:bookmarkEnd w:id="11499"/>
    </w:p>
    <w:p w14:paraId="5A747AE7" w14:textId="4ED7E843" w:rsidR="004D6B75" w:rsidRPr="00A23FA3" w:rsidDel="0056799B" w:rsidRDefault="00466B15">
      <w:pPr>
        <w:pStyle w:val="a0"/>
        <w:ind w:firstLine="480"/>
        <w:rPr>
          <w:del w:id="11502" w:author="raye" w:date="2018-07-17T11:36:00Z"/>
          <w:sz w:val="24"/>
        </w:rPr>
        <w:pPrChange w:id="11503" w:author="raye" w:date="2018-07-17T11:37:00Z">
          <w:pPr>
            <w:spacing w:afterLines="50" w:after="156"/>
            <w:ind w:firstLineChars="177" w:firstLine="425"/>
          </w:pPr>
        </w:pPrChange>
      </w:pPr>
      <w:moveFrom w:id="11504" w:author="raye" w:date="2018-07-17T11:14:00Z">
        <w:del w:id="11505" w:author="raye" w:date="2018-07-17T11:36:00Z">
          <w:r w:rsidRPr="00A23FA3" w:rsidDel="0056799B">
            <w:rPr>
              <w:sz w:val="24"/>
            </w:rPr>
            <w:delText xml:space="preserve">The business cases </w:delText>
          </w:r>
          <w:r w:rsidR="00DD41F0" w:rsidRPr="00A23FA3" w:rsidDel="0056799B">
            <w:rPr>
              <w:sz w:val="24"/>
            </w:rPr>
            <w:delText xml:space="preserve">submitted by </w:delText>
          </w:r>
          <w:r w:rsidR="00604DE2" w:rsidRPr="00A23FA3" w:rsidDel="0056799B">
            <w:rPr>
              <w:sz w:val="24"/>
            </w:rPr>
            <w:delText xml:space="preserve">Operations Analyst </w:delText>
          </w:r>
          <w:r w:rsidRPr="00A23FA3" w:rsidDel="0056799B">
            <w:rPr>
              <w:sz w:val="24"/>
            </w:rPr>
            <w:delText>will be brought</w:delText>
          </w:r>
          <w:r w:rsidR="00DD41F0" w:rsidRPr="00A23FA3" w:rsidDel="0056799B">
            <w:rPr>
              <w:sz w:val="24"/>
            </w:rPr>
            <w:delText xml:space="preserve"> in the Case Management workflow for tracking management</w:delText>
          </w:r>
          <w:r w:rsidRPr="00A23FA3" w:rsidDel="0056799B">
            <w:rPr>
              <w:sz w:val="24"/>
            </w:rPr>
            <w:delText>.</w:delText>
          </w:r>
        </w:del>
      </w:moveFrom>
    </w:p>
    <w:p w14:paraId="3389372B" w14:textId="4BF63133" w:rsidR="00466B15" w:rsidRPr="00A23FA3" w:rsidDel="0056799B" w:rsidRDefault="00466B15">
      <w:pPr>
        <w:pStyle w:val="a0"/>
        <w:ind w:firstLine="480"/>
        <w:rPr>
          <w:del w:id="11506" w:author="raye" w:date="2018-07-17T11:36:00Z"/>
          <w:sz w:val="24"/>
        </w:rPr>
        <w:pPrChange w:id="11507" w:author="raye" w:date="2018-07-17T11:37:00Z">
          <w:pPr>
            <w:pStyle w:val="a0"/>
            <w:numPr>
              <w:numId w:val="50"/>
            </w:numPr>
            <w:spacing w:afterLines="50" w:after="156"/>
            <w:ind w:left="1140" w:firstLineChars="0" w:hanging="360"/>
          </w:pPr>
        </w:pPrChange>
      </w:pPr>
      <w:moveFrom w:id="11508" w:author="raye" w:date="2018-07-17T11:14:00Z">
        <w:del w:id="11509" w:author="raye" w:date="2018-07-17T11:36:00Z">
          <w:r w:rsidRPr="00A23FA3" w:rsidDel="0056799B">
            <w:rPr>
              <w:sz w:val="24"/>
            </w:rPr>
            <w:delText>The workflow module of this system is required to reuse the source code and function of the workflow module of the AML system.</w:delText>
          </w:r>
        </w:del>
      </w:moveFrom>
    </w:p>
    <w:p w14:paraId="430C53A4" w14:textId="58ED400D" w:rsidR="00466B15" w:rsidRPr="00A23FA3" w:rsidDel="0056799B" w:rsidRDefault="00466B15">
      <w:pPr>
        <w:pStyle w:val="a0"/>
        <w:ind w:firstLine="480"/>
        <w:rPr>
          <w:del w:id="11510" w:author="raye" w:date="2018-07-17T11:36:00Z"/>
          <w:sz w:val="24"/>
        </w:rPr>
        <w:pPrChange w:id="11511" w:author="raye" w:date="2018-07-17T11:37:00Z">
          <w:pPr>
            <w:pStyle w:val="a0"/>
            <w:numPr>
              <w:numId w:val="50"/>
            </w:numPr>
            <w:spacing w:afterLines="50" w:after="156"/>
            <w:ind w:left="1140" w:firstLineChars="0" w:hanging="360"/>
          </w:pPr>
        </w:pPrChange>
      </w:pPr>
      <w:moveFrom w:id="11512" w:author="raye" w:date="2018-07-17T11:14:00Z">
        <w:del w:id="11513" w:author="raye" w:date="2018-07-17T11:36:00Z">
          <w:r w:rsidRPr="00A23FA3" w:rsidDel="0056799B">
            <w:rPr>
              <w:sz w:val="24"/>
            </w:rPr>
            <w:delText xml:space="preserve">The </w:delText>
          </w:r>
          <w:r w:rsidR="006D4443" w:rsidRPr="00A23FA3" w:rsidDel="0056799B">
            <w:rPr>
              <w:sz w:val="24"/>
            </w:rPr>
            <w:delText xml:space="preserve">work </w:delText>
          </w:r>
          <w:r w:rsidRPr="00A23FA3" w:rsidDel="0056799B">
            <w:rPr>
              <w:sz w:val="24"/>
            </w:rPr>
            <w:delText>flow of reviewers/roles at each level around the business cases will be controlled and scheduled by the AML workflow module.</w:delText>
          </w:r>
        </w:del>
      </w:moveFrom>
    </w:p>
    <w:p w14:paraId="5A4D3329" w14:textId="5B5D6CFA" w:rsidR="006D4443" w:rsidRPr="00A23FA3" w:rsidDel="0056799B" w:rsidRDefault="006D4443">
      <w:pPr>
        <w:pStyle w:val="a0"/>
        <w:ind w:firstLine="480"/>
        <w:rPr>
          <w:del w:id="11514" w:author="raye" w:date="2018-07-17T11:36:00Z"/>
          <w:sz w:val="24"/>
        </w:rPr>
        <w:pPrChange w:id="11515" w:author="raye" w:date="2018-07-17T11:37:00Z">
          <w:pPr>
            <w:pStyle w:val="a0"/>
            <w:numPr>
              <w:numId w:val="50"/>
            </w:numPr>
            <w:spacing w:afterLines="50" w:after="156"/>
            <w:ind w:left="1140" w:firstLineChars="0" w:hanging="360"/>
          </w:pPr>
        </w:pPrChange>
      </w:pPr>
      <w:moveFrom w:id="11516" w:author="raye" w:date="2018-07-17T11:14:00Z">
        <w:del w:id="11517" w:author="raye" w:date="2018-07-17T11:36:00Z">
          <w:r w:rsidRPr="00A23FA3" w:rsidDel="0056799B">
            <w:rPr>
              <w:sz w:val="24"/>
            </w:rPr>
            <w:delText>The TSD Trade Finance workflow will also use the consistent interface provided by the AML work module for configuration and maintenance management</w:delText>
          </w:r>
        </w:del>
      </w:moveFrom>
    </w:p>
    <w:p w14:paraId="72E35BE3" w14:textId="0B601F46" w:rsidR="00AF1D94" w:rsidRPr="00A23FA3" w:rsidDel="0056799B" w:rsidRDefault="00AF1D94">
      <w:pPr>
        <w:pStyle w:val="a0"/>
        <w:ind w:firstLine="480"/>
        <w:rPr>
          <w:del w:id="11518" w:author="raye" w:date="2018-07-17T11:36:00Z"/>
          <w:sz w:val="24"/>
        </w:rPr>
        <w:pPrChange w:id="11519" w:author="raye" w:date="2018-07-17T11:37:00Z">
          <w:pPr>
            <w:pStyle w:val="a0"/>
            <w:numPr>
              <w:numId w:val="50"/>
            </w:numPr>
            <w:spacing w:afterLines="50" w:after="156"/>
            <w:ind w:left="1140" w:firstLineChars="0" w:hanging="360"/>
          </w:pPr>
        </w:pPrChange>
      </w:pPr>
      <w:moveFrom w:id="11520" w:author="raye" w:date="2018-07-17T11:14:00Z">
        <w:del w:id="11521" w:author="raye" w:date="2018-07-17T11:36:00Z">
          <w:r w:rsidRPr="00A23FA3" w:rsidDel="0056799B">
            <w:rPr>
              <w:sz w:val="24"/>
            </w:rPr>
            <w:delText>TF AML should be able to generate email message alerting the relevant parties of the pending actions required. For e.g. an email will be sent to the assigned parties when the Operations Manager escalated new case, the Compliance Supervisor assigned a case to a Compliance Analyst, or when the Compliance Supervisor escalated a case to the BSA Officer, etc.</w:delText>
          </w:r>
        </w:del>
      </w:moveFrom>
    </w:p>
    <w:p w14:paraId="01A48CDA" w14:textId="019C752F" w:rsidR="00D87D84" w:rsidRPr="00A23FA3" w:rsidDel="0056799B" w:rsidRDefault="00D87D84">
      <w:pPr>
        <w:pStyle w:val="a0"/>
        <w:ind w:firstLine="480"/>
        <w:rPr>
          <w:del w:id="11522" w:author="raye" w:date="2018-07-17T11:36:00Z"/>
          <w:sz w:val="24"/>
        </w:rPr>
        <w:pPrChange w:id="11523" w:author="raye" w:date="2018-07-17T11:37:00Z">
          <w:pPr>
            <w:spacing w:afterLines="50" w:after="156"/>
            <w:ind w:firstLineChars="177" w:firstLine="425"/>
          </w:pPr>
        </w:pPrChange>
      </w:pPr>
    </w:p>
    <w:p w14:paraId="61DB7C82" w14:textId="6A483AC1" w:rsidR="00F84152" w:rsidRPr="00A23FA3" w:rsidDel="0056799B" w:rsidRDefault="00F84152">
      <w:pPr>
        <w:pStyle w:val="a0"/>
        <w:rPr>
          <w:del w:id="11524" w:author="raye" w:date="2018-07-17T11:36:00Z"/>
        </w:rPr>
        <w:pPrChange w:id="11525" w:author="raye" w:date="2018-07-17T11:37:00Z">
          <w:pPr>
            <w:pStyle w:val="3"/>
            <w:keepNext w:val="0"/>
            <w:keepLines w:val="0"/>
            <w:numPr>
              <w:ilvl w:val="2"/>
              <w:numId w:val="3"/>
            </w:numPr>
            <w:spacing w:before="0" w:after="120" w:line="240" w:lineRule="auto"/>
            <w:ind w:left="709" w:hanging="709"/>
          </w:pPr>
        </w:pPrChange>
      </w:pPr>
      <w:bookmarkStart w:id="11526" w:name="_Ref508907781"/>
      <w:bookmarkStart w:id="11527" w:name="_Toc512250275"/>
      <w:moveFrom w:id="11528" w:author="raye" w:date="2018-07-17T11:14:00Z">
        <w:del w:id="11529" w:author="raye" w:date="2018-07-17T11:36:00Z">
          <w:r w:rsidRPr="00A23FA3" w:rsidDel="0056799B">
            <w:delText>Add Audit Trail</w:delText>
          </w:r>
        </w:del>
      </w:moveFrom>
      <w:bookmarkEnd w:id="11526"/>
      <w:bookmarkEnd w:id="11527"/>
    </w:p>
    <w:p w14:paraId="180CE4B6" w14:textId="7002DE2B" w:rsidR="006D4443" w:rsidRPr="00A23FA3" w:rsidDel="0056799B" w:rsidRDefault="006D4443">
      <w:pPr>
        <w:pStyle w:val="a0"/>
        <w:ind w:firstLine="480"/>
        <w:rPr>
          <w:del w:id="11530" w:author="raye" w:date="2018-07-17T11:36:00Z"/>
          <w:sz w:val="24"/>
        </w:rPr>
        <w:pPrChange w:id="11531" w:author="raye" w:date="2018-07-17T11:37:00Z">
          <w:pPr>
            <w:spacing w:afterLines="50" w:after="156"/>
            <w:ind w:firstLineChars="177" w:firstLine="425"/>
          </w:pPr>
        </w:pPrChange>
      </w:pPr>
      <w:moveFrom w:id="11532" w:author="raye" w:date="2018-07-17T11:14:00Z">
        <w:del w:id="11533" w:author="raye" w:date="2018-07-17T11:36:00Z">
          <w:r w:rsidRPr="00A23FA3" w:rsidDel="0056799B">
            <w:rPr>
              <w:sz w:val="24"/>
            </w:rPr>
            <w:delText>The system will add the Audit Trail function and record the user's operations in the log repository.</w:delText>
          </w:r>
        </w:del>
      </w:moveFrom>
    </w:p>
    <w:p w14:paraId="52E2EF40" w14:textId="39121E0B" w:rsidR="006D4443" w:rsidRPr="00A23FA3" w:rsidDel="0056799B" w:rsidRDefault="006D4443">
      <w:pPr>
        <w:pStyle w:val="a0"/>
        <w:ind w:firstLine="480"/>
        <w:rPr>
          <w:del w:id="11534" w:author="raye" w:date="2018-07-17T11:36:00Z"/>
          <w:sz w:val="24"/>
        </w:rPr>
        <w:pPrChange w:id="11535" w:author="raye" w:date="2018-07-17T11:37:00Z">
          <w:pPr>
            <w:spacing w:afterLines="50" w:after="156"/>
          </w:pPr>
        </w:pPrChange>
      </w:pPr>
      <w:moveFrom w:id="11536" w:author="raye" w:date="2018-07-17T11:14:00Z">
        <w:del w:id="11537" w:author="raye" w:date="2018-07-17T11:36:00Z">
          <w:r w:rsidRPr="00A23FA3" w:rsidDel="0056799B">
            <w:rPr>
              <w:sz w:val="24"/>
            </w:rPr>
            <w:delText>Activities to be recorded include:</w:delText>
          </w:r>
        </w:del>
      </w:moveFrom>
    </w:p>
    <w:p w14:paraId="77207312" w14:textId="26E71D36" w:rsidR="00F84152" w:rsidRPr="00A23FA3" w:rsidDel="0056799B" w:rsidRDefault="00F84152">
      <w:pPr>
        <w:pStyle w:val="a0"/>
        <w:ind w:firstLine="480"/>
        <w:rPr>
          <w:del w:id="11538" w:author="raye" w:date="2018-07-17T11:36:00Z"/>
          <w:sz w:val="24"/>
        </w:rPr>
        <w:pPrChange w:id="11539" w:author="raye" w:date="2018-07-17T11:37:00Z">
          <w:pPr>
            <w:pStyle w:val="a0"/>
            <w:numPr>
              <w:numId w:val="29"/>
            </w:numPr>
            <w:spacing w:afterLines="50" w:after="156"/>
            <w:ind w:left="785" w:firstLineChars="0" w:hanging="360"/>
          </w:pPr>
        </w:pPrChange>
      </w:pPr>
      <w:moveFrom w:id="11540" w:author="raye" w:date="2018-07-17T11:14:00Z">
        <w:del w:id="11541" w:author="raye" w:date="2018-07-17T11:36:00Z">
          <w:r w:rsidRPr="00A23FA3" w:rsidDel="0056799B">
            <w:rPr>
              <w:sz w:val="24"/>
            </w:rPr>
            <w:delText>User log in and log out activity.</w:delText>
          </w:r>
        </w:del>
      </w:moveFrom>
    </w:p>
    <w:p w14:paraId="32EB7792" w14:textId="0B585F56" w:rsidR="00F84152" w:rsidRPr="00A23FA3" w:rsidDel="0056799B" w:rsidRDefault="00F84152">
      <w:pPr>
        <w:pStyle w:val="a0"/>
        <w:ind w:firstLine="480"/>
        <w:rPr>
          <w:del w:id="11542" w:author="raye" w:date="2018-07-17T11:36:00Z"/>
          <w:sz w:val="24"/>
        </w:rPr>
        <w:pPrChange w:id="11543" w:author="raye" w:date="2018-07-17T11:37:00Z">
          <w:pPr>
            <w:pStyle w:val="a0"/>
            <w:numPr>
              <w:numId w:val="29"/>
            </w:numPr>
            <w:spacing w:afterLines="50" w:after="156"/>
            <w:ind w:left="785" w:firstLineChars="0" w:hanging="360"/>
          </w:pPr>
        </w:pPrChange>
      </w:pPr>
      <w:moveFrom w:id="11544" w:author="raye" w:date="2018-07-17T11:14:00Z">
        <w:del w:id="11545" w:author="raye" w:date="2018-07-17T11:36:00Z">
          <w:r w:rsidRPr="00A23FA3" w:rsidDel="0056799B">
            <w:rPr>
              <w:sz w:val="24"/>
            </w:rPr>
            <w:delText>The activity caused TF case processing workflow status change.</w:delText>
          </w:r>
        </w:del>
      </w:moveFrom>
    </w:p>
    <w:p w14:paraId="0E56E399" w14:textId="584E1AFE" w:rsidR="00F84152" w:rsidRPr="00A23FA3" w:rsidDel="0056799B" w:rsidRDefault="00F84152">
      <w:pPr>
        <w:pStyle w:val="a0"/>
        <w:ind w:firstLine="480"/>
        <w:rPr>
          <w:del w:id="11546" w:author="raye" w:date="2018-07-17T11:36:00Z"/>
          <w:sz w:val="24"/>
        </w:rPr>
        <w:pPrChange w:id="11547" w:author="raye" w:date="2018-07-17T11:37:00Z">
          <w:pPr>
            <w:pStyle w:val="a0"/>
            <w:numPr>
              <w:numId w:val="29"/>
            </w:numPr>
            <w:spacing w:afterLines="50" w:after="156"/>
            <w:ind w:left="785" w:firstLineChars="0" w:hanging="360"/>
          </w:pPr>
        </w:pPrChange>
      </w:pPr>
      <w:moveFrom w:id="11548" w:author="raye" w:date="2018-07-17T11:14:00Z">
        <w:del w:id="11549" w:author="raye" w:date="2018-07-17T11:36:00Z">
          <w:r w:rsidRPr="00A23FA3" w:rsidDel="0056799B">
            <w:rPr>
              <w:sz w:val="24"/>
            </w:rPr>
            <w:delText>The activity caused TF case data change (create/delete/content modify), meanwhile need to store previous data in history table.</w:delText>
          </w:r>
        </w:del>
      </w:moveFrom>
    </w:p>
    <w:p w14:paraId="7E2A67BA" w14:textId="681EA343" w:rsidR="00F77620" w:rsidRPr="00A23FA3" w:rsidDel="0056799B" w:rsidRDefault="00F77620">
      <w:pPr>
        <w:pStyle w:val="a0"/>
        <w:ind w:firstLine="480"/>
        <w:rPr>
          <w:del w:id="11550" w:author="raye" w:date="2018-07-17T11:36:00Z"/>
          <w:sz w:val="24"/>
        </w:rPr>
        <w:pPrChange w:id="11551" w:author="raye" w:date="2018-07-17T11:37:00Z">
          <w:pPr>
            <w:pStyle w:val="a0"/>
            <w:numPr>
              <w:numId w:val="29"/>
            </w:numPr>
            <w:spacing w:afterLines="50" w:after="156"/>
            <w:ind w:left="785" w:firstLineChars="0" w:hanging="360"/>
          </w:pPr>
        </w:pPrChange>
      </w:pPr>
      <w:moveFrom w:id="11552" w:author="raye" w:date="2018-07-17T11:14:00Z">
        <w:del w:id="11553" w:author="raye" w:date="2018-07-17T11:36:00Z">
          <w:r w:rsidRPr="00A23FA3" w:rsidDel="0056799B">
            <w:rPr>
              <w:sz w:val="24"/>
            </w:rPr>
            <w:delText>If signature is needed for action owner</w:delText>
          </w:r>
          <w:r w:rsidRPr="00A23FA3" w:rsidDel="0056799B">
            <w:rPr>
              <w:sz w:val="24"/>
            </w:rPr>
            <w:delText>，</w:delText>
          </w:r>
          <w:r w:rsidRPr="00A23FA3" w:rsidDel="0056799B">
            <w:rPr>
              <w:sz w:val="24"/>
            </w:rPr>
            <w:delText xml:space="preserve"> just record user id and date once approve or signature button.</w:delText>
          </w:r>
        </w:del>
      </w:moveFrom>
    </w:p>
    <w:p w14:paraId="0864CA37" w14:textId="579837BB" w:rsidR="00F84152" w:rsidRPr="00A23FA3" w:rsidDel="0056799B" w:rsidRDefault="006D4443">
      <w:pPr>
        <w:pStyle w:val="a0"/>
        <w:ind w:firstLine="480"/>
        <w:rPr>
          <w:del w:id="11554" w:author="raye" w:date="2018-07-17T11:36:00Z"/>
          <w:sz w:val="24"/>
        </w:rPr>
        <w:pPrChange w:id="11555" w:author="raye" w:date="2018-07-17T11:37:00Z">
          <w:pPr>
            <w:spacing w:afterLines="50" w:after="156"/>
            <w:ind w:firstLineChars="177" w:firstLine="425"/>
          </w:pPr>
        </w:pPrChange>
      </w:pPr>
      <w:moveFrom w:id="11556" w:author="raye" w:date="2018-07-17T11:14:00Z">
        <w:del w:id="11557" w:author="raye" w:date="2018-07-17T11:36:00Z">
          <w:r w:rsidRPr="00A23FA3" w:rsidDel="0056799B">
            <w:rPr>
              <w:sz w:val="24"/>
            </w:rPr>
            <w:delText>In addition, records saved in the log repository can be exported by DB Data Export utility.</w:delText>
          </w:r>
        </w:del>
      </w:moveFrom>
    </w:p>
    <w:p w14:paraId="68105073" w14:textId="20B36467" w:rsidR="00D87D84" w:rsidRPr="00A23FA3" w:rsidDel="0056799B" w:rsidRDefault="00D87D84">
      <w:pPr>
        <w:pStyle w:val="a0"/>
        <w:rPr>
          <w:del w:id="11558" w:author="raye" w:date="2018-07-17T11:36:00Z"/>
        </w:rPr>
        <w:pPrChange w:id="11559" w:author="raye" w:date="2018-07-17T11:37:00Z">
          <w:pPr>
            <w:pStyle w:val="3"/>
            <w:keepNext w:val="0"/>
            <w:keepLines w:val="0"/>
            <w:numPr>
              <w:ilvl w:val="2"/>
              <w:numId w:val="3"/>
            </w:numPr>
            <w:spacing w:before="0" w:after="120" w:line="240" w:lineRule="auto"/>
            <w:ind w:left="709" w:hanging="709"/>
          </w:pPr>
        </w:pPrChange>
      </w:pPr>
      <w:bookmarkStart w:id="11560" w:name="_Toc512250276"/>
      <w:moveFrom w:id="11561" w:author="raye" w:date="2018-07-17T11:14:00Z">
        <w:del w:id="11562" w:author="raye" w:date="2018-07-17T11:36:00Z">
          <w:r w:rsidRPr="00A23FA3" w:rsidDel="0056799B">
            <w:delText xml:space="preserve">File </w:delText>
          </w:r>
          <w:r w:rsidR="004B14AF" w:rsidRPr="00A23FA3" w:rsidDel="0056799B">
            <w:delText>Management</w:delText>
          </w:r>
          <w:bookmarkEnd w:id="11560"/>
          <w:r w:rsidRPr="00A23FA3" w:rsidDel="0056799B">
            <w:delText xml:space="preserve"> </w:delText>
          </w:r>
        </w:del>
      </w:moveFrom>
    </w:p>
    <w:p w14:paraId="2EFC375B" w14:textId="1D1F78C5" w:rsidR="00AD631E" w:rsidRPr="00A23FA3" w:rsidDel="0056799B" w:rsidRDefault="00AD631E">
      <w:pPr>
        <w:pStyle w:val="a0"/>
        <w:ind w:firstLine="480"/>
        <w:rPr>
          <w:del w:id="11563" w:author="raye" w:date="2018-07-17T11:36:00Z"/>
          <w:sz w:val="24"/>
        </w:rPr>
        <w:pPrChange w:id="11564" w:author="raye" w:date="2018-07-17T11:37:00Z">
          <w:pPr>
            <w:spacing w:afterLines="50" w:after="156"/>
            <w:ind w:firstLineChars="177" w:firstLine="425"/>
            <w:jc w:val="left"/>
          </w:pPr>
        </w:pPrChange>
      </w:pPr>
      <w:moveFrom w:id="11565" w:author="raye" w:date="2018-07-17T11:14:00Z">
        <w:del w:id="11566" w:author="raye" w:date="2018-07-17T11:36:00Z">
          <w:r w:rsidRPr="00A23FA3" w:rsidDel="0056799B">
            <w:rPr>
              <w:sz w:val="24"/>
            </w:rPr>
            <w:delText>The system will improve file management:</w:delText>
          </w:r>
        </w:del>
      </w:moveFrom>
    </w:p>
    <w:p w14:paraId="1CE457AE" w14:textId="5B68DDA1" w:rsidR="00AD631E" w:rsidRPr="00A23FA3" w:rsidDel="0056799B" w:rsidRDefault="00AD631E">
      <w:pPr>
        <w:pStyle w:val="a0"/>
        <w:ind w:firstLine="480"/>
        <w:rPr>
          <w:del w:id="11567" w:author="raye" w:date="2018-07-17T11:36:00Z"/>
          <w:sz w:val="24"/>
        </w:rPr>
        <w:pPrChange w:id="11568" w:author="raye" w:date="2018-07-17T11:37:00Z">
          <w:pPr>
            <w:spacing w:afterLines="50" w:after="156"/>
            <w:ind w:firstLineChars="177" w:firstLine="425"/>
            <w:jc w:val="left"/>
          </w:pPr>
        </w:pPrChange>
      </w:pPr>
      <w:moveFrom w:id="11569" w:author="raye" w:date="2018-07-17T11:14:00Z">
        <w:del w:id="11570" w:author="raye" w:date="2018-07-17T11:36:00Z">
          <w:r w:rsidRPr="00A23FA3" w:rsidDel="0056799B">
            <w:rPr>
              <w:sz w:val="24"/>
            </w:rPr>
            <w:delText>1. The directory structure in server</w:delText>
          </w:r>
        </w:del>
      </w:moveFrom>
    </w:p>
    <w:p w14:paraId="229C05B3" w14:textId="09E04B25" w:rsidR="00AD631E" w:rsidRPr="00A23FA3" w:rsidDel="0056799B" w:rsidRDefault="00AD631E">
      <w:pPr>
        <w:pStyle w:val="a0"/>
        <w:ind w:firstLine="480"/>
        <w:rPr>
          <w:del w:id="11571" w:author="raye" w:date="2018-07-17T11:36:00Z"/>
          <w:sz w:val="24"/>
        </w:rPr>
        <w:pPrChange w:id="11572" w:author="raye" w:date="2018-07-17T11:37:00Z">
          <w:pPr>
            <w:spacing w:afterLines="50" w:after="156"/>
            <w:ind w:firstLineChars="177" w:firstLine="425"/>
            <w:jc w:val="left"/>
          </w:pPr>
        </w:pPrChange>
      </w:pPr>
      <w:moveFrom w:id="11573" w:author="raye" w:date="2018-07-17T11:14:00Z">
        <w:del w:id="11574" w:author="raye" w:date="2018-07-17T11:36:00Z">
          <w:r w:rsidRPr="00A23FA3" w:rsidDel="0056799B">
            <w:rPr>
              <w:sz w:val="24"/>
            </w:rPr>
            <w:delText>2. Improve the standardization of file name for search easily</w:delText>
          </w:r>
        </w:del>
      </w:moveFrom>
    </w:p>
    <w:p w14:paraId="0937DA44" w14:textId="756FBBAB" w:rsidR="006D4443" w:rsidRPr="00A23FA3" w:rsidDel="0056799B" w:rsidRDefault="00535E6B">
      <w:pPr>
        <w:pStyle w:val="a0"/>
        <w:ind w:firstLine="480"/>
        <w:rPr>
          <w:del w:id="11575" w:author="raye" w:date="2018-07-17T11:36:00Z"/>
          <w:sz w:val="24"/>
        </w:rPr>
        <w:pPrChange w:id="11576" w:author="raye" w:date="2018-07-17T11:37:00Z">
          <w:pPr>
            <w:spacing w:afterLines="50" w:after="156"/>
          </w:pPr>
        </w:pPrChange>
      </w:pPr>
      <w:moveFrom w:id="11577" w:author="raye" w:date="2018-07-17T11:14:00Z">
        <w:del w:id="11578" w:author="raye" w:date="2018-07-17T11:36:00Z">
          <w:r w:rsidRPr="00A23FA3" w:rsidDel="0056799B">
            <w:rPr>
              <w:sz w:val="24"/>
            </w:rPr>
            <w:tab/>
          </w:r>
          <w:r w:rsidR="006D4443" w:rsidRPr="00A23FA3" w:rsidDel="0056799B">
            <w:rPr>
              <w:sz w:val="24"/>
            </w:rPr>
            <w:delText>Furthermore, considering the number of Case-related documents and the speed of increase, we also need to provide:</w:delText>
          </w:r>
        </w:del>
      </w:moveFrom>
    </w:p>
    <w:p w14:paraId="752A316B" w14:textId="4BB40C78" w:rsidR="006D4443" w:rsidRPr="00A23FA3" w:rsidDel="0056799B" w:rsidRDefault="006D4443">
      <w:pPr>
        <w:pStyle w:val="a0"/>
        <w:ind w:firstLine="480"/>
        <w:rPr>
          <w:del w:id="11579" w:author="raye" w:date="2018-07-17T11:36:00Z"/>
          <w:sz w:val="24"/>
        </w:rPr>
        <w:pPrChange w:id="11580" w:author="raye" w:date="2018-07-17T11:37:00Z">
          <w:pPr>
            <w:pStyle w:val="a0"/>
            <w:numPr>
              <w:numId w:val="51"/>
            </w:numPr>
            <w:spacing w:afterLines="50" w:after="156"/>
            <w:ind w:left="720" w:firstLineChars="0" w:hanging="360"/>
          </w:pPr>
        </w:pPrChange>
      </w:pPr>
      <w:moveFrom w:id="11581" w:author="raye" w:date="2018-07-17T11:14:00Z">
        <w:del w:id="11582" w:author="raye" w:date="2018-07-17T11:36:00Z">
          <w:r w:rsidRPr="00A23FA3" w:rsidDel="0056799B">
            <w:rPr>
              <w:sz w:val="24"/>
            </w:rPr>
            <w:delText>Backup requirements for Case files: Case-related file re</w:delText>
          </w:r>
          <w:r w:rsidR="00E3540E" w:rsidRPr="00A23FA3" w:rsidDel="0056799B">
            <w:rPr>
              <w:sz w:val="24"/>
            </w:rPr>
            <w:delText>tention time is 1 year, compression packing</w:delText>
          </w:r>
          <w:r w:rsidRPr="00A23FA3" w:rsidDel="0056799B">
            <w:rPr>
              <w:sz w:val="24"/>
            </w:rPr>
            <w:delText xml:space="preserve"> backup for more than 1 year</w:delText>
          </w:r>
        </w:del>
      </w:moveFrom>
    </w:p>
    <w:p w14:paraId="1A2C55E0" w14:textId="5D4FFCA7" w:rsidR="00AE1615" w:rsidRPr="00A23FA3" w:rsidDel="0056799B" w:rsidRDefault="00E3540E">
      <w:pPr>
        <w:pStyle w:val="a0"/>
        <w:ind w:firstLine="480"/>
        <w:rPr>
          <w:del w:id="11583" w:author="raye" w:date="2018-07-17T11:36:00Z"/>
          <w:sz w:val="24"/>
        </w:rPr>
      </w:pPr>
      <w:moveFrom w:id="11584" w:author="raye" w:date="2018-07-17T11:14:00Z">
        <w:del w:id="11585" w:author="raye" w:date="2018-07-17T11:36:00Z">
          <w:r w:rsidRPr="00A23FA3" w:rsidDel="0056799B">
            <w:rPr>
              <w:sz w:val="24"/>
            </w:rPr>
            <w:delText>Support the recovery of Case backup files, including restoring the files of the specified Cases.</w:delText>
          </w:r>
          <w:r w:rsidR="00AE1615" w:rsidRPr="00A23FA3" w:rsidDel="0056799B">
            <w:rPr>
              <w:sz w:val="24"/>
            </w:rPr>
            <w:delText xml:space="preserve"> </w:delText>
          </w:r>
        </w:del>
      </w:moveFrom>
    </w:p>
    <w:p w14:paraId="4AC2BBDF" w14:textId="609C8B4D" w:rsidR="00AE1615" w:rsidRPr="00A23FA3" w:rsidDel="0056799B" w:rsidRDefault="00AE1615">
      <w:pPr>
        <w:pStyle w:val="a0"/>
        <w:ind w:firstLine="480"/>
        <w:rPr>
          <w:del w:id="11586" w:author="raye" w:date="2018-07-17T11:36:00Z"/>
          <w:sz w:val="24"/>
        </w:rPr>
        <w:pPrChange w:id="11587" w:author="raye" w:date="2018-07-17T11:37:00Z">
          <w:pPr>
            <w:pStyle w:val="a0"/>
            <w:ind w:firstLineChars="0" w:firstLine="0"/>
          </w:pPr>
        </w:pPrChange>
      </w:pPr>
    </w:p>
    <w:p w14:paraId="7DFB456A" w14:textId="7098F3BE" w:rsidR="007F3F44" w:rsidRPr="00A23FA3" w:rsidDel="0056799B" w:rsidRDefault="007F3F44">
      <w:pPr>
        <w:pStyle w:val="a0"/>
        <w:ind w:firstLine="960"/>
        <w:rPr>
          <w:del w:id="11588" w:author="raye" w:date="2018-07-17T11:36:00Z"/>
          <w:sz w:val="48"/>
          <w:szCs w:val="48"/>
        </w:rPr>
        <w:pPrChange w:id="11589" w:author="raye" w:date="2018-07-17T11:37:00Z">
          <w:pPr>
            <w:pStyle w:val="1"/>
            <w:keepNext w:val="0"/>
            <w:keepLines w:val="0"/>
            <w:pageBreakBefore/>
            <w:numPr>
              <w:numId w:val="3"/>
            </w:numPr>
            <w:tabs>
              <w:tab w:val="clear" w:pos="720"/>
            </w:tabs>
            <w:spacing w:before="0" w:line="240" w:lineRule="auto"/>
            <w:ind w:left="425" w:hanging="425"/>
          </w:pPr>
        </w:pPrChange>
      </w:pPr>
      <w:bookmarkStart w:id="11590" w:name="_Toc512250277"/>
      <w:moveFrom w:id="11591" w:author="raye" w:date="2018-07-17T11:14:00Z">
        <w:del w:id="11592" w:author="raye" w:date="2018-07-17T11:36:00Z">
          <w:r w:rsidRPr="00A23FA3" w:rsidDel="0056799B">
            <w:rPr>
              <w:sz w:val="48"/>
              <w:szCs w:val="48"/>
            </w:rPr>
            <w:delText>Interface Requirements</w:delText>
          </w:r>
        </w:del>
      </w:moveFrom>
      <w:bookmarkEnd w:id="11590"/>
    </w:p>
    <w:p w14:paraId="02163901" w14:textId="36CBBA02" w:rsidR="007F3F44" w:rsidRPr="00A23FA3" w:rsidDel="0056799B" w:rsidRDefault="007F3F44">
      <w:pPr>
        <w:pStyle w:val="a0"/>
        <w:rPr>
          <w:del w:id="11593" w:author="raye" w:date="2018-07-17T11:36:00Z"/>
        </w:rPr>
        <w:pPrChange w:id="11594" w:author="raye" w:date="2018-07-17T11:37:00Z">
          <w:pPr>
            <w:pStyle w:val="2"/>
            <w:numPr>
              <w:numId w:val="3"/>
            </w:numPr>
            <w:tabs>
              <w:tab w:val="clear" w:pos="1440"/>
              <w:tab w:val="left" w:pos="709"/>
            </w:tabs>
            <w:spacing w:afterLines="50" w:after="156"/>
            <w:ind w:left="567" w:hanging="567"/>
          </w:pPr>
        </w:pPrChange>
      </w:pPr>
      <w:bookmarkStart w:id="11595" w:name="_Toc512250278"/>
      <w:moveFrom w:id="11596" w:author="raye" w:date="2018-07-17T11:14:00Z">
        <w:del w:id="11597" w:author="raye" w:date="2018-07-17T11:36:00Z">
          <w:r w:rsidRPr="00A23FA3" w:rsidDel="0056799B">
            <w:delText>Hardware</w:delText>
          </w:r>
        </w:del>
      </w:moveFrom>
      <w:bookmarkEnd w:id="11595"/>
    </w:p>
    <w:p w14:paraId="41F66180" w14:textId="40ABAD7A" w:rsidR="007F3F44" w:rsidRPr="00A23FA3" w:rsidDel="0056799B" w:rsidRDefault="007F3F44">
      <w:pPr>
        <w:pStyle w:val="a0"/>
        <w:rPr>
          <w:del w:id="11598" w:author="raye" w:date="2018-07-17T11:36:00Z"/>
        </w:rPr>
        <w:pPrChange w:id="11599" w:author="raye" w:date="2018-07-17T11:37:00Z">
          <w:pPr/>
        </w:pPrChange>
      </w:pPr>
      <w:moveFrom w:id="11600" w:author="raye" w:date="2018-07-17T11:14:00Z">
        <w:del w:id="11601" w:author="raye" w:date="2018-07-17T11:36:00Z">
          <w:r w:rsidRPr="00A23FA3" w:rsidDel="0056799B">
            <w:delText>The following are components of hardware that are necessary for this Trade Finance Tool:</w:delText>
          </w:r>
        </w:del>
      </w:moveFrom>
    </w:p>
    <w:p w14:paraId="2CDBB504" w14:textId="2C654BE8" w:rsidR="007F3F44" w:rsidRPr="00A23FA3" w:rsidDel="0056799B" w:rsidRDefault="007F3F44">
      <w:pPr>
        <w:pStyle w:val="a0"/>
        <w:rPr>
          <w:del w:id="11602" w:author="raye" w:date="2018-07-17T11:36:00Z"/>
        </w:rPr>
        <w:pPrChange w:id="11603" w:author="raye" w:date="2018-07-17T11:37:00Z">
          <w:pPr>
            <w:pStyle w:val="a0"/>
            <w:numPr>
              <w:numId w:val="52"/>
            </w:numPr>
            <w:ind w:left="720" w:firstLineChars="0" w:hanging="360"/>
          </w:pPr>
        </w:pPrChange>
      </w:pPr>
      <w:moveFrom w:id="11604" w:author="raye" w:date="2018-07-17T11:14:00Z">
        <w:del w:id="11605" w:author="raye" w:date="2018-07-17T11:36:00Z">
          <w:r w:rsidRPr="00A23FA3" w:rsidDel="0056799B">
            <w:delText>Server with GPU</w:delText>
          </w:r>
        </w:del>
      </w:moveFrom>
    </w:p>
    <w:p w14:paraId="34C5FAE4" w14:textId="451DC06C" w:rsidR="007F3F44" w:rsidRPr="00A23FA3" w:rsidDel="0056799B" w:rsidRDefault="007F3F44">
      <w:pPr>
        <w:pStyle w:val="a0"/>
        <w:rPr>
          <w:del w:id="11606" w:author="raye" w:date="2018-07-17T11:36:00Z"/>
        </w:rPr>
        <w:pPrChange w:id="11607" w:author="raye" w:date="2018-07-17T11:37:00Z">
          <w:pPr>
            <w:pStyle w:val="a0"/>
            <w:numPr>
              <w:numId w:val="52"/>
            </w:numPr>
            <w:ind w:left="720" w:firstLineChars="0" w:hanging="360"/>
          </w:pPr>
        </w:pPrChange>
      </w:pPr>
      <w:moveFrom w:id="11608" w:author="raye" w:date="2018-07-17T11:14:00Z">
        <w:del w:id="11609" w:author="raye" w:date="2018-07-17T11:36:00Z">
          <w:r w:rsidRPr="00A23FA3" w:rsidDel="0056799B">
            <w:delText>PC</w:delText>
          </w:r>
        </w:del>
      </w:moveFrom>
    </w:p>
    <w:p w14:paraId="10A4BE2A" w14:textId="216BD178" w:rsidR="007F3F44" w:rsidRPr="00A23FA3" w:rsidDel="0056799B" w:rsidRDefault="007F3F44">
      <w:pPr>
        <w:pStyle w:val="a0"/>
        <w:rPr>
          <w:del w:id="11610" w:author="raye" w:date="2018-07-17T11:36:00Z"/>
        </w:rPr>
        <w:pPrChange w:id="11611" w:author="raye" w:date="2018-07-17T11:37:00Z">
          <w:pPr>
            <w:pStyle w:val="a0"/>
            <w:numPr>
              <w:numId w:val="52"/>
            </w:numPr>
            <w:ind w:left="720" w:firstLineChars="0" w:hanging="360"/>
          </w:pPr>
        </w:pPrChange>
      </w:pPr>
      <w:moveFrom w:id="11612" w:author="raye" w:date="2018-07-17T11:14:00Z">
        <w:del w:id="11613" w:author="raye" w:date="2018-07-17T11:36:00Z">
          <w:r w:rsidRPr="00A23FA3" w:rsidDel="0056799B">
            <w:delText>Network</w:delText>
          </w:r>
        </w:del>
      </w:moveFrom>
    </w:p>
    <w:p w14:paraId="1794F50F" w14:textId="404FA117" w:rsidR="007F3F44" w:rsidRPr="00A23FA3" w:rsidDel="0056799B" w:rsidRDefault="007F3F44">
      <w:pPr>
        <w:pStyle w:val="a0"/>
        <w:rPr>
          <w:del w:id="11614" w:author="raye" w:date="2018-07-17T11:36:00Z"/>
        </w:rPr>
        <w:pPrChange w:id="11615" w:author="raye" w:date="2018-07-17T11:37:00Z">
          <w:pPr>
            <w:pStyle w:val="2"/>
            <w:numPr>
              <w:numId w:val="3"/>
            </w:numPr>
            <w:tabs>
              <w:tab w:val="clear" w:pos="1440"/>
              <w:tab w:val="left" w:pos="709"/>
            </w:tabs>
            <w:spacing w:afterLines="50" w:after="156"/>
            <w:ind w:left="567" w:hanging="567"/>
          </w:pPr>
        </w:pPrChange>
      </w:pPr>
      <w:bookmarkStart w:id="11616" w:name="_Toc512250279"/>
      <w:moveFrom w:id="11617" w:author="raye" w:date="2018-07-17T11:14:00Z">
        <w:del w:id="11618" w:author="raye" w:date="2018-07-17T11:36:00Z">
          <w:r w:rsidRPr="00A23FA3" w:rsidDel="0056799B">
            <w:delText>Access</w:delText>
          </w:r>
        </w:del>
      </w:moveFrom>
      <w:bookmarkEnd w:id="11616"/>
    </w:p>
    <w:p w14:paraId="1CC5406C" w14:textId="76AC2C66" w:rsidR="007F3F44" w:rsidRPr="00A23FA3" w:rsidDel="0056799B" w:rsidRDefault="007F3F44">
      <w:pPr>
        <w:pStyle w:val="a0"/>
        <w:rPr>
          <w:del w:id="11619" w:author="raye" w:date="2018-07-17T11:36:00Z"/>
        </w:rPr>
        <w:pPrChange w:id="11620" w:author="raye" w:date="2018-07-17T11:37:00Z">
          <w:pPr/>
        </w:pPrChange>
      </w:pPr>
      <w:moveFrom w:id="11621" w:author="raye" w:date="2018-07-17T11:14:00Z">
        <w:del w:id="11622" w:author="raye" w:date="2018-07-17T11:36:00Z">
          <w:r w:rsidRPr="00A23FA3" w:rsidDel="0056799B">
            <w:delText xml:space="preserve">The following are components </w:delText>
          </w:r>
          <w:r w:rsidR="00184545" w:rsidRPr="00A23FA3" w:rsidDel="0056799B">
            <w:delText>for bank or</w:delText>
          </w:r>
          <w:r w:rsidRPr="00A23FA3" w:rsidDel="0056799B">
            <w:delText xml:space="preserve"> vendor </w:delText>
          </w:r>
          <w:r w:rsidR="00184545" w:rsidRPr="00A23FA3" w:rsidDel="0056799B">
            <w:delText>access within the Trade Finance Tool:</w:delText>
          </w:r>
        </w:del>
      </w:moveFrom>
    </w:p>
    <w:p w14:paraId="60642AF6" w14:textId="4630305A" w:rsidR="00184545" w:rsidRPr="00A23FA3" w:rsidDel="0056799B" w:rsidRDefault="00184545">
      <w:pPr>
        <w:pStyle w:val="a0"/>
        <w:rPr>
          <w:del w:id="11623" w:author="raye" w:date="2018-07-17T11:36:00Z"/>
        </w:rPr>
        <w:pPrChange w:id="11624" w:author="raye" w:date="2018-07-17T11:37:00Z">
          <w:pPr>
            <w:pStyle w:val="a0"/>
            <w:numPr>
              <w:numId w:val="52"/>
            </w:numPr>
            <w:ind w:left="720" w:firstLineChars="0" w:hanging="360"/>
          </w:pPr>
        </w:pPrChange>
      </w:pPr>
      <w:moveFrom w:id="11625" w:author="raye" w:date="2018-07-17T11:14:00Z">
        <w:del w:id="11626" w:author="raye" w:date="2018-07-17T11:36:00Z">
          <w:r w:rsidRPr="00A23FA3" w:rsidDel="0056799B">
            <w:delText>T24</w:delText>
          </w:r>
        </w:del>
      </w:moveFrom>
    </w:p>
    <w:p w14:paraId="4EAB2A6E" w14:textId="41BBCABB" w:rsidR="00765A88" w:rsidRPr="00A23FA3" w:rsidDel="0056799B" w:rsidRDefault="00765A88">
      <w:pPr>
        <w:pStyle w:val="a0"/>
        <w:rPr>
          <w:del w:id="11627" w:author="raye" w:date="2018-07-17T11:36:00Z"/>
        </w:rPr>
        <w:pPrChange w:id="11628" w:author="raye" w:date="2018-07-17T11:37:00Z">
          <w:pPr>
            <w:pStyle w:val="a0"/>
            <w:numPr>
              <w:numId w:val="52"/>
            </w:numPr>
            <w:ind w:left="720" w:firstLineChars="0" w:hanging="360"/>
          </w:pPr>
        </w:pPrChange>
      </w:pPr>
      <w:moveFrom w:id="11629" w:author="raye" w:date="2018-07-17T11:14:00Z">
        <w:del w:id="11630" w:author="raye" w:date="2018-07-17T11:36:00Z">
          <w:r w:rsidRPr="00A23FA3" w:rsidDel="0056799B">
            <w:delText>Accuity Fircosoft</w:delText>
          </w:r>
        </w:del>
      </w:moveFrom>
    </w:p>
    <w:p w14:paraId="519BAA29" w14:textId="5C5D4033" w:rsidR="00184545" w:rsidRPr="00A23FA3" w:rsidDel="0056799B" w:rsidRDefault="00184545">
      <w:pPr>
        <w:pStyle w:val="a0"/>
        <w:rPr>
          <w:del w:id="11631" w:author="raye" w:date="2018-07-17T11:36:00Z"/>
        </w:rPr>
        <w:pPrChange w:id="11632" w:author="raye" w:date="2018-07-17T11:37:00Z">
          <w:pPr>
            <w:pStyle w:val="a0"/>
            <w:numPr>
              <w:numId w:val="52"/>
            </w:numPr>
            <w:ind w:left="720" w:firstLineChars="0" w:hanging="360"/>
          </w:pPr>
        </w:pPrChange>
      </w:pPr>
      <w:moveFrom w:id="11633" w:author="raye" w:date="2018-07-17T11:14:00Z">
        <w:del w:id="11634" w:author="raye" w:date="2018-07-17T11:36:00Z">
          <w:r w:rsidRPr="00A23FA3" w:rsidDel="0056799B">
            <w:delText>Dow Jones (Negative news website)</w:delText>
          </w:r>
        </w:del>
      </w:moveFrom>
    </w:p>
    <w:p w14:paraId="5E1BA759" w14:textId="0074BD52" w:rsidR="00184545" w:rsidRPr="00A23FA3" w:rsidDel="0056799B" w:rsidRDefault="00184545">
      <w:pPr>
        <w:pStyle w:val="a0"/>
        <w:rPr>
          <w:del w:id="11635" w:author="raye" w:date="2018-07-17T11:36:00Z"/>
        </w:rPr>
        <w:pPrChange w:id="11636" w:author="raye" w:date="2018-07-17T11:37:00Z">
          <w:pPr>
            <w:pStyle w:val="a0"/>
            <w:numPr>
              <w:numId w:val="52"/>
            </w:numPr>
            <w:ind w:left="720" w:firstLineChars="0" w:hanging="360"/>
          </w:pPr>
        </w:pPrChange>
      </w:pPr>
      <w:moveFrom w:id="11637" w:author="raye" w:date="2018-07-17T11:14:00Z">
        <w:del w:id="11638" w:author="raye" w:date="2018-07-17T11:36:00Z">
          <w:r w:rsidRPr="00A23FA3" w:rsidDel="0056799B">
            <w:delText>Lloyd’s Intelligence website</w:delText>
          </w:r>
        </w:del>
      </w:moveFrom>
    </w:p>
    <w:p w14:paraId="7A40FDD6" w14:textId="198FAFA2" w:rsidR="00184545" w:rsidRPr="00A23FA3" w:rsidDel="0056799B" w:rsidRDefault="00184545">
      <w:pPr>
        <w:pStyle w:val="a0"/>
        <w:rPr>
          <w:del w:id="11639" w:author="raye" w:date="2018-07-17T11:36:00Z"/>
        </w:rPr>
        <w:pPrChange w:id="11640" w:author="raye" w:date="2018-07-17T11:37:00Z">
          <w:pPr>
            <w:pStyle w:val="a0"/>
            <w:numPr>
              <w:numId w:val="52"/>
            </w:numPr>
            <w:ind w:left="720" w:firstLineChars="0" w:hanging="360"/>
          </w:pPr>
        </w:pPrChange>
      </w:pPr>
      <w:moveFrom w:id="11641" w:author="raye" w:date="2018-07-17T11:14:00Z">
        <w:del w:id="11642" w:author="raye" w:date="2018-07-17T11:36:00Z">
          <w:r w:rsidRPr="00A23FA3" w:rsidDel="0056799B">
            <w:delText>Bloomberg.com</w:delText>
          </w:r>
        </w:del>
      </w:moveFrom>
    </w:p>
    <w:p w14:paraId="5B988925" w14:textId="3851A036" w:rsidR="00184545" w:rsidRPr="00A23FA3" w:rsidDel="0056799B" w:rsidRDefault="00184545">
      <w:pPr>
        <w:pStyle w:val="a0"/>
        <w:rPr>
          <w:del w:id="11643" w:author="raye" w:date="2018-07-17T11:36:00Z"/>
        </w:rPr>
        <w:pPrChange w:id="11644" w:author="raye" w:date="2018-07-17T11:37:00Z">
          <w:pPr>
            <w:pStyle w:val="a0"/>
            <w:numPr>
              <w:numId w:val="52"/>
            </w:numPr>
            <w:ind w:left="720" w:firstLineChars="0" w:hanging="360"/>
          </w:pPr>
        </w:pPrChange>
      </w:pPr>
      <w:moveFrom w:id="11645" w:author="raye" w:date="2018-07-17T11:14:00Z">
        <w:del w:id="11646" w:author="raye" w:date="2018-07-17T11:36:00Z">
          <w:r w:rsidRPr="00A23FA3" w:rsidDel="0056799B">
            <w:delText>Google.com</w:delText>
          </w:r>
        </w:del>
      </w:moveFrom>
    </w:p>
    <w:p w14:paraId="314DEC2F" w14:textId="2E7C0C1A" w:rsidR="00184545" w:rsidRPr="00A23FA3" w:rsidDel="0056799B" w:rsidRDefault="00184545">
      <w:pPr>
        <w:pStyle w:val="a0"/>
        <w:rPr>
          <w:del w:id="11647" w:author="raye" w:date="2018-07-17T11:36:00Z"/>
        </w:rPr>
        <w:pPrChange w:id="11648" w:author="raye" w:date="2018-07-17T11:37:00Z">
          <w:pPr>
            <w:pStyle w:val="a0"/>
            <w:numPr>
              <w:numId w:val="52"/>
            </w:numPr>
            <w:ind w:left="720" w:firstLineChars="0" w:hanging="360"/>
          </w:pPr>
        </w:pPrChange>
      </w:pPr>
      <w:moveFrom w:id="11649" w:author="raye" w:date="2018-07-17T11:14:00Z">
        <w:del w:id="11650" w:author="raye" w:date="2018-07-17T11:36:00Z">
          <w:r w:rsidRPr="00A23FA3" w:rsidDel="0056799B">
            <w:delText>Alibaba.com</w:delText>
          </w:r>
        </w:del>
      </w:moveFrom>
    </w:p>
    <w:p w14:paraId="33066CF1" w14:textId="70C09F9E" w:rsidR="00184545" w:rsidRPr="00A23FA3" w:rsidDel="0056799B" w:rsidRDefault="00184545">
      <w:pPr>
        <w:pStyle w:val="a0"/>
        <w:rPr>
          <w:del w:id="11651" w:author="raye" w:date="2018-07-17T11:36:00Z"/>
        </w:rPr>
        <w:pPrChange w:id="11652" w:author="raye" w:date="2018-07-17T11:37:00Z">
          <w:pPr>
            <w:pStyle w:val="a0"/>
            <w:numPr>
              <w:numId w:val="52"/>
            </w:numPr>
            <w:ind w:left="720" w:firstLineChars="0" w:hanging="360"/>
          </w:pPr>
        </w:pPrChange>
      </w:pPr>
      <w:moveFrom w:id="11653" w:author="raye" w:date="2018-07-17T11:14:00Z">
        <w:del w:id="11654" w:author="raye" w:date="2018-07-17T11:36:00Z">
          <w:r w:rsidRPr="00A23FA3" w:rsidDel="0056799B">
            <w:delText>TSD Drive</w:delText>
          </w:r>
        </w:del>
      </w:moveFrom>
    </w:p>
    <w:p w14:paraId="24C16843" w14:textId="40B48039" w:rsidR="00774ECE" w:rsidRPr="00A23FA3" w:rsidDel="0056799B" w:rsidRDefault="00514B6A">
      <w:pPr>
        <w:pStyle w:val="a0"/>
        <w:ind w:firstLine="960"/>
        <w:rPr>
          <w:del w:id="11655" w:author="raye" w:date="2018-07-17T11:33:00Z"/>
          <w:sz w:val="48"/>
          <w:szCs w:val="48"/>
        </w:rPr>
        <w:pPrChange w:id="11656" w:author="raye" w:date="2018-07-17T11:37:00Z">
          <w:pPr>
            <w:pStyle w:val="1"/>
            <w:keepNext w:val="0"/>
            <w:keepLines w:val="0"/>
            <w:pageBreakBefore/>
            <w:numPr>
              <w:numId w:val="3"/>
            </w:numPr>
            <w:tabs>
              <w:tab w:val="clear" w:pos="720"/>
            </w:tabs>
            <w:spacing w:before="0" w:line="240" w:lineRule="auto"/>
            <w:ind w:left="425" w:hanging="425"/>
          </w:pPr>
        </w:pPrChange>
      </w:pPr>
      <w:bookmarkStart w:id="11657" w:name="_Toc512250280"/>
      <w:moveFromRangeEnd w:id="11494"/>
      <w:del w:id="11658" w:author="raye" w:date="2018-07-17T11:33:00Z">
        <w:r w:rsidRPr="00A23FA3" w:rsidDel="0056799B">
          <w:rPr>
            <w:sz w:val="48"/>
            <w:szCs w:val="48"/>
          </w:rPr>
          <w:delText>Non-Functional Requirement</w:delText>
        </w:r>
        <w:r w:rsidR="003B6A92" w:rsidRPr="00A23FA3" w:rsidDel="0056799B">
          <w:rPr>
            <w:sz w:val="48"/>
            <w:szCs w:val="48"/>
          </w:rPr>
          <w:delText>s</w:delText>
        </w:r>
        <w:bookmarkEnd w:id="11657"/>
      </w:del>
    </w:p>
    <w:p w14:paraId="3FE83730" w14:textId="4B9DABFB" w:rsidR="00774ECE" w:rsidRPr="00A23FA3" w:rsidDel="0056799B" w:rsidRDefault="00774ECE">
      <w:pPr>
        <w:pStyle w:val="a0"/>
        <w:rPr>
          <w:del w:id="11659" w:author="raye" w:date="2018-07-17T11:33:00Z"/>
        </w:rPr>
        <w:pPrChange w:id="11660" w:author="raye" w:date="2018-07-17T11:37:00Z">
          <w:pPr>
            <w:pStyle w:val="2"/>
            <w:numPr>
              <w:numId w:val="3"/>
            </w:numPr>
            <w:tabs>
              <w:tab w:val="clear" w:pos="1440"/>
              <w:tab w:val="left" w:pos="709"/>
            </w:tabs>
            <w:spacing w:afterLines="50" w:after="156"/>
            <w:ind w:left="567" w:hanging="567"/>
          </w:pPr>
        </w:pPrChange>
      </w:pPr>
      <w:bookmarkStart w:id="11661" w:name="_Toc510773930"/>
      <w:bookmarkStart w:id="11662" w:name="_Toc512250281"/>
      <w:del w:id="11663" w:author="raye" w:date="2018-07-17T11:33:00Z">
        <w:r w:rsidRPr="00A23FA3" w:rsidDel="0056799B">
          <w:delText>Availability</w:delText>
        </w:r>
        <w:bookmarkEnd w:id="11661"/>
        <w:bookmarkEnd w:id="11662"/>
      </w:del>
    </w:p>
    <w:p w14:paraId="4A99FD36" w14:textId="7D2E2B54" w:rsidR="00774ECE" w:rsidRPr="00A23FA3" w:rsidDel="0056799B" w:rsidRDefault="00774ECE">
      <w:pPr>
        <w:pStyle w:val="a0"/>
        <w:ind w:firstLine="480"/>
        <w:rPr>
          <w:del w:id="11664" w:author="raye" w:date="2018-07-17T11:36:00Z"/>
          <w:sz w:val="24"/>
        </w:rPr>
        <w:pPrChange w:id="11665" w:author="raye" w:date="2018-07-17T11:37:00Z">
          <w:pPr>
            <w:pStyle w:val="a0"/>
            <w:numPr>
              <w:numId w:val="6"/>
            </w:numPr>
            <w:spacing w:afterLines="50" w:after="156"/>
            <w:ind w:left="845" w:firstLineChars="0" w:hanging="420"/>
          </w:pPr>
        </w:pPrChange>
      </w:pPr>
      <w:moveFromRangeStart w:id="11666" w:author="raye" w:date="2018-07-17T11:33:00Z" w:name="move519590565"/>
      <w:moveFrom w:id="11667" w:author="raye" w:date="2018-07-17T11:33:00Z">
        <w:del w:id="11668" w:author="raye" w:date="2018-07-17T11:36:00Z">
          <w:r w:rsidRPr="00A23FA3" w:rsidDel="0056799B">
            <w:rPr>
              <w:sz w:val="24"/>
            </w:rPr>
            <w:delText>7*</w:delText>
          </w:r>
          <w:r w:rsidR="006943DB" w:rsidRPr="00A23FA3" w:rsidDel="0056799B">
            <w:rPr>
              <w:sz w:val="24"/>
            </w:rPr>
            <w:delText>15</w:delText>
          </w:r>
          <w:r w:rsidRPr="00A23FA3" w:rsidDel="0056799B">
            <w:rPr>
              <w:sz w:val="24"/>
            </w:rPr>
            <w:delText xml:space="preserve"> (Seven days a week, </w:delText>
          </w:r>
          <w:r w:rsidR="006943DB" w:rsidRPr="00A23FA3" w:rsidDel="0056799B">
            <w:rPr>
              <w:sz w:val="24"/>
            </w:rPr>
            <w:delText>15</w:delText>
          </w:r>
          <w:r w:rsidRPr="00A23FA3" w:rsidDel="0056799B">
            <w:rPr>
              <w:sz w:val="24"/>
            </w:rPr>
            <w:delText xml:space="preserve"> hours a day), including holidays.</w:delText>
          </w:r>
        </w:del>
      </w:moveFrom>
    </w:p>
    <w:p w14:paraId="1093D31E" w14:textId="3091C9CE" w:rsidR="00774ECE" w:rsidRPr="00A23FA3" w:rsidDel="0056799B" w:rsidRDefault="00774ECE">
      <w:pPr>
        <w:pStyle w:val="a0"/>
        <w:ind w:firstLine="480"/>
        <w:rPr>
          <w:del w:id="11669" w:author="raye" w:date="2018-07-17T11:36:00Z"/>
          <w:sz w:val="24"/>
        </w:rPr>
        <w:pPrChange w:id="11670" w:author="raye" w:date="2018-07-17T11:37:00Z">
          <w:pPr>
            <w:pStyle w:val="a0"/>
            <w:numPr>
              <w:numId w:val="6"/>
            </w:numPr>
            <w:spacing w:afterLines="50" w:after="156"/>
            <w:ind w:left="845" w:firstLineChars="0" w:hanging="420"/>
          </w:pPr>
        </w:pPrChange>
      </w:pPr>
      <w:moveFrom w:id="11671" w:author="raye" w:date="2018-07-17T11:33:00Z">
        <w:del w:id="11672" w:author="raye" w:date="2018-07-17T11:36:00Z">
          <w:r w:rsidRPr="00A23FA3" w:rsidDel="0056799B">
            <w:rPr>
              <w:sz w:val="24"/>
            </w:rPr>
            <w:delText>52 Weeks per year</w:delText>
          </w:r>
        </w:del>
      </w:moveFrom>
    </w:p>
    <w:p w14:paraId="1216D8DA" w14:textId="63F7A0E7" w:rsidR="00774ECE" w:rsidRPr="00A23FA3" w:rsidDel="0056799B" w:rsidRDefault="00774ECE">
      <w:pPr>
        <w:pStyle w:val="a0"/>
        <w:ind w:firstLine="480"/>
        <w:rPr>
          <w:del w:id="11673" w:author="raye" w:date="2018-07-17T11:36:00Z"/>
          <w:sz w:val="24"/>
        </w:rPr>
        <w:pPrChange w:id="11674" w:author="raye" w:date="2018-07-17T11:37:00Z">
          <w:pPr>
            <w:pStyle w:val="a0"/>
            <w:numPr>
              <w:numId w:val="6"/>
            </w:numPr>
            <w:spacing w:afterLines="50" w:after="156"/>
            <w:ind w:left="845" w:firstLineChars="0" w:hanging="420"/>
          </w:pPr>
        </w:pPrChange>
      </w:pPr>
      <w:moveFrom w:id="11675" w:author="raye" w:date="2018-07-17T11:33:00Z">
        <w:del w:id="11676" w:author="raye" w:date="2018-07-17T11:36:00Z">
          <w:r w:rsidRPr="00A23FA3" w:rsidDel="0056799B">
            <w:rPr>
              <w:sz w:val="24"/>
            </w:rPr>
            <w:delText>365 Days a year</w:delText>
          </w:r>
        </w:del>
      </w:moveFrom>
    </w:p>
    <w:p w14:paraId="1189EA75" w14:textId="2DE4992F" w:rsidR="00774ECE" w:rsidRPr="00A23FA3" w:rsidDel="0056799B" w:rsidRDefault="00774ECE">
      <w:pPr>
        <w:pStyle w:val="a0"/>
        <w:ind w:firstLine="480"/>
        <w:rPr>
          <w:del w:id="11677" w:author="raye" w:date="2018-07-17T11:35:00Z"/>
          <w:sz w:val="24"/>
        </w:rPr>
        <w:pPrChange w:id="11678" w:author="raye" w:date="2018-07-17T11:37:00Z">
          <w:pPr>
            <w:pStyle w:val="a0"/>
            <w:numPr>
              <w:numId w:val="6"/>
            </w:numPr>
            <w:spacing w:afterLines="50" w:after="156"/>
            <w:ind w:left="845" w:firstLineChars="0" w:hanging="420"/>
          </w:pPr>
        </w:pPrChange>
      </w:pPr>
      <w:moveFrom w:id="11679" w:author="raye" w:date="2018-07-17T11:33:00Z">
        <w:del w:id="11680" w:author="raye" w:date="2018-07-17T11:36:00Z">
          <w:r w:rsidRPr="00A23FA3" w:rsidDel="0056799B">
            <w:rPr>
              <w:sz w:val="24"/>
            </w:rPr>
            <w:delText>Recovery within 30-60 minut</w:delText>
          </w:r>
        </w:del>
        <w:del w:id="11681" w:author="raye" w:date="2018-07-17T11:35:00Z">
          <w:r w:rsidRPr="00A23FA3" w:rsidDel="0056799B">
            <w:rPr>
              <w:sz w:val="24"/>
            </w:rPr>
            <w:delText>es.</w:delText>
          </w:r>
        </w:del>
      </w:moveFrom>
    </w:p>
    <w:moveFromRangeEnd w:id="11666"/>
    <w:p w14:paraId="72F43403" w14:textId="77777777" w:rsidR="00774ECE" w:rsidRPr="00A23FA3" w:rsidDel="0056799B" w:rsidRDefault="00774ECE">
      <w:pPr>
        <w:pStyle w:val="a0"/>
        <w:rPr>
          <w:del w:id="11682" w:author="raye" w:date="2018-07-17T11:35:00Z"/>
        </w:rPr>
        <w:pPrChange w:id="11683" w:author="raye" w:date="2018-07-17T11:37:00Z">
          <w:pPr/>
        </w:pPrChange>
      </w:pPr>
    </w:p>
    <w:p w14:paraId="1D7C490F" w14:textId="6DE8C8D0" w:rsidR="00774ECE" w:rsidRPr="00A23FA3" w:rsidDel="0056799B" w:rsidRDefault="00791A23">
      <w:pPr>
        <w:pStyle w:val="a0"/>
        <w:rPr>
          <w:del w:id="11684" w:author="raye" w:date="2018-07-17T11:34:00Z"/>
        </w:rPr>
        <w:pPrChange w:id="11685" w:author="raye" w:date="2018-07-17T11:37:00Z">
          <w:pPr>
            <w:pStyle w:val="2"/>
            <w:numPr>
              <w:numId w:val="3"/>
            </w:numPr>
            <w:tabs>
              <w:tab w:val="clear" w:pos="1440"/>
              <w:tab w:val="left" w:pos="709"/>
            </w:tabs>
            <w:spacing w:afterLines="50" w:after="156"/>
            <w:ind w:left="567" w:hanging="567"/>
          </w:pPr>
        </w:pPrChange>
      </w:pPr>
      <w:bookmarkStart w:id="11686" w:name="_Toc510773931"/>
      <w:bookmarkStart w:id="11687" w:name="_Toc512250282"/>
      <w:bookmarkStart w:id="11688" w:name="_Hlk510023313"/>
      <w:del w:id="11689" w:author="raye" w:date="2018-07-17T11:34:00Z">
        <w:r w:rsidRPr="00A23FA3" w:rsidDel="0056799B">
          <w:delText xml:space="preserve">Maintanance, </w:delText>
        </w:r>
        <w:r w:rsidR="00774ECE" w:rsidRPr="00A23FA3" w:rsidDel="0056799B">
          <w:delText>Back-up and Recovery</w:delText>
        </w:r>
        <w:bookmarkEnd w:id="11686"/>
        <w:bookmarkEnd w:id="11687"/>
      </w:del>
    </w:p>
    <w:bookmarkEnd w:id="11688"/>
    <w:p w14:paraId="587B82EB" w14:textId="5551CA1E" w:rsidR="00791A23" w:rsidRPr="00A23FA3" w:rsidDel="0056799B" w:rsidRDefault="00791A23">
      <w:pPr>
        <w:pStyle w:val="a0"/>
        <w:rPr>
          <w:del w:id="11690" w:author="raye" w:date="2018-07-17T11:35:00Z"/>
          <w:rPrChange w:id="11691" w:author="raye" w:date="2018-07-17T11:34:00Z">
            <w:rPr>
              <w:del w:id="11692" w:author="raye" w:date="2018-07-17T11:35:00Z"/>
              <w:sz w:val="24"/>
              <w:szCs w:val="24"/>
            </w:rPr>
          </w:rPrChange>
        </w:rPr>
        <w:pPrChange w:id="11693" w:author="raye" w:date="2018-07-17T11:37:00Z">
          <w:pPr>
            <w:pStyle w:val="a0"/>
            <w:numPr>
              <w:numId w:val="46"/>
            </w:numPr>
            <w:ind w:left="780" w:firstLineChars="0" w:hanging="360"/>
          </w:pPr>
        </w:pPrChange>
      </w:pPr>
      <w:del w:id="11694" w:author="raye" w:date="2018-07-17T11:36:00Z">
        <w:r w:rsidRPr="00A23FA3" w:rsidDel="0056799B">
          <w:rPr>
            <w:rPrChange w:id="11695" w:author="raye" w:date="2018-07-17T11:34:00Z">
              <w:rPr>
                <w:sz w:val="24"/>
                <w:szCs w:val="24"/>
              </w:rPr>
            </w:rPrChange>
          </w:rPr>
          <w:delText>The system should be able to support the continuous upload of additional documents into the appropriate folders throughout the lifecycle of a transaction</w:delText>
        </w:r>
      </w:del>
      <w:del w:id="11696" w:author="raye" w:date="2018-07-17T11:35:00Z">
        <w:r w:rsidRPr="00A23FA3" w:rsidDel="0056799B">
          <w:rPr>
            <w:rPrChange w:id="11697" w:author="raye" w:date="2018-07-17T11:34:00Z">
              <w:rPr>
                <w:sz w:val="24"/>
                <w:szCs w:val="24"/>
              </w:rPr>
            </w:rPrChange>
          </w:rPr>
          <w:delText>.</w:delText>
        </w:r>
      </w:del>
    </w:p>
    <w:p w14:paraId="440B8291" w14:textId="74C7BD1F" w:rsidR="00774ECE" w:rsidRPr="00A23FA3" w:rsidDel="0056799B" w:rsidRDefault="00774ECE">
      <w:pPr>
        <w:pStyle w:val="a0"/>
        <w:rPr>
          <w:del w:id="11698" w:author="raye" w:date="2018-07-17T11:35:00Z"/>
          <w:rPrChange w:id="11699" w:author="raye" w:date="2018-07-17T11:34:00Z">
            <w:rPr>
              <w:del w:id="11700" w:author="raye" w:date="2018-07-17T11:35:00Z"/>
              <w:sz w:val="24"/>
              <w:szCs w:val="24"/>
            </w:rPr>
          </w:rPrChange>
        </w:rPr>
        <w:pPrChange w:id="11701" w:author="raye" w:date="2018-07-17T11:37:00Z">
          <w:pPr>
            <w:pStyle w:val="a0"/>
            <w:numPr>
              <w:numId w:val="46"/>
            </w:numPr>
            <w:spacing w:afterLines="50" w:after="156"/>
            <w:ind w:left="780" w:firstLineChars="0" w:hanging="360"/>
          </w:pPr>
        </w:pPrChange>
      </w:pPr>
      <w:del w:id="11702" w:author="raye" w:date="2018-07-17T11:36:00Z">
        <w:r w:rsidRPr="00A23FA3" w:rsidDel="0056799B">
          <w:rPr>
            <w:rPrChange w:id="11703" w:author="raye" w:date="2018-07-17T11:34:00Z">
              <w:rPr>
                <w:sz w:val="24"/>
                <w:szCs w:val="24"/>
              </w:rPr>
            </w:rPrChange>
          </w:rPr>
          <w:delText>Provides daily data backup mechanisms and recover data rapidly during abnormal conditions</w:delText>
        </w:r>
        <w:r w:rsidR="00912001" w:rsidRPr="00A23FA3" w:rsidDel="0056799B">
          <w:rPr>
            <w:rPrChange w:id="11704" w:author="raye" w:date="2018-07-17T11:34:00Z">
              <w:rPr>
                <w:sz w:val="24"/>
                <w:szCs w:val="24"/>
              </w:rPr>
            </w:rPrChange>
          </w:rPr>
          <w:delText xml:space="preserve"> as part of the department’s BCP</w:delText>
        </w:r>
        <w:r w:rsidRPr="00A23FA3" w:rsidDel="0056799B">
          <w:rPr>
            <w:rPrChange w:id="11705" w:author="raye" w:date="2018-07-17T11:34:00Z">
              <w:rPr>
                <w:sz w:val="24"/>
                <w:szCs w:val="24"/>
              </w:rPr>
            </w:rPrChange>
          </w:rPr>
          <w:delText xml:space="preserve">. </w:delText>
        </w:r>
        <w:r w:rsidR="00912001" w:rsidRPr="00A23FA3" w:rsidDel="0056799B">
          <w:rPr>
            <w:rPrChange w:id="11706" w:author="raye" w:date="2018-07-17T11:34:00Z">
              <w:rPr>
                <w:sz w:val="24"/>
                <w:szCs w:val="24"/>
              </w:rPr>
            </w:rPrChange>
          </w:rPr>
          <w:delText xml:space="preserve"> </w:delText>
        </w:r>
      </w:del>
    </w:p>
    <w:p w14:paraId="089CBE69" w14:textId="04BB5765" w:rsidR="00774ECE" w:rsidRPr="00A23FA3" w:rsidDel="0056799B" w:rsidRDefault="00774ECE">
      <w:pPr>
        <w:pStyle w:val="a0"/>
        <w:rPr>
          <w:del w:id="11707" w:author="raye" w:date="2018-07-17T11:36:00Z"/>
          <w:rPrChange w:id="11708" w:author="raye" w:date="2018-07-17T11:34:00Z">
            <w:rPr>
              <w:del w:id="11709" w:author="raye" w:date="2018-07-17T11:36:00Z"/>
              <w:sz w:val="24"/>
              <w:szCs w:val="24"/>
            </w:rPr>
          </w:rPrChange>
        </w:rPr>
        <w:pPrChange w:id="11710" w:author="raye" w:date="2018-07-17T11:37:00Z">
          <w:pPr>
            <w:pStyle w:val="a0"/>
            <w:numPr>
              <w:numId w:val="46"/>
            </w:numPr>
            <w:spacing w:afterLines="50" w:after="156"/>
            <w:ind w:left="780" w:firstLineChars="0" w:hanging="360"/>
          </w:pPr>
        </w:pPrChange>
      </w:pPr>
      <w:del w:id="11711" w:author="raye" w:date="2018-07-17T11:36:00Z">
        <w:r w:rsidRPr="00A23FA3" w:rsidDel="0056799B">
          <w:rPr>
            <w:rPrChange w:id="11712" w:author="raye" w:date="2018-07-17T11:34:00Z">
              <w:rPr>
                <w:sz w:val="24"/>
                <w:szCs w:val="24"/>
              </w:rPr>
            </w:rPrChange>
          </w:rPr>
          <w:delText>Supports recovery and query capabilities of archived data</w:delText>
        </w:r>
        <w:r w:rsidR="00912001" w:rsidRPr="00A23FA3" w:rsidDel="0056799B">
          <w:rPr>
            <w:rPrChange w:id="11713" w:author="raye" w:date="2018-07-17T11:34:00Z">
              <w:rPr>
                <w:sz w:val="24"/>
                <w:szCs w:val="24"/>
              </w:rPr>
            </w:rPrChange>
          </w:rPr>
          <w:delText>.</w:delText>
        </w:r>
      </w:del>
    </w:p>
    <w:p w14:paraId="00416B6F" w14:textId="22146794" w:rsidR="00774ECE" w:rsidRPr="00A23FA3" w:rsidDel="0056799B" w:rsidRDefault="00774ECE">
      <w:pPr>
        <w:pStyle w:val="a0"/>
        <w:rPr>
          <w:del w:id="11714" w:author="raye" w:date="2018-07-17T11:36:00Z"/>
          <w:rPrChange w:id="11715" w:author="raye" w:date="2018-07-17T11:34:00Z">
            <w:rPr>
              <w:del w:id="11716" w:author="raye" w:date="2018-07-17T11:36:00Z"/>
              <w:sz w:val="24"/>
              <w:szCs w:val="24"/>
            </w:rPr>
          </w:rPrChange>
        </w:rPr>
        <w:pPrChange w:id="11717" w:author="raye" w:date="2018-07-17T11:37:00Z">
          <w:pPr>
            <w:pStyle w:val="a0"/>
            <w:numPr>
              <w:numId w:val="46"/>
            </w:numPr>
            <w:ind w:left="780" w:firstLineChars="0" w:hanging="360"/>
          </w:pPr>
        </w:pPrChange>
      </w:pPr>
      <w:del w:id="11718" w:author="raye" w:date="2018-07-17T11:36:00Z">
        <w:r w:rsidRPr="00A23FA3" w:rsidDel="0056799B">
          <w:rPr>
            <w:rPrChange w:id="11719" w:author="raye" w:date="2018-07-17T11:34:00Z">
              <w:rPr>
                <w:sz w:val="24"/>
                <w:szCs w:val="24"/>
              </w:rPr>
            </w:rPrChange>
          </w:rPr>
          <w:delText>The system must have regular data backup, archive and recovery functions and be able to recover data from backup quickly.</w:delText>
        </w:r>
      </w:del>
    </w:p>
    <w:p w14:paraId="68C33805" w14:textId="524E34A1" w:rsidR="00774ECE" w:rsidRPr="00A23FA3" w:rsidDel="0056799B" w:rsidRDefault="00774ECE">
      <w:pPr>
        <w:pStyle w:val="a0"/>
        <w:rPr>
          <w:del w:id="11720" w:author="raye" w:date="2018-07-17T11:36:00Z"/>
          <w:rPrChange w:id="11721" w:author="raye" w:date="2018-07-17T11:34:00Z">
            <w:rPr>
              <w:del w:id="11722" w:author="raye" w:date="2018-07-17T11:36:00Z"/>
              <w:sz w:val="24"/>
              <w:szCs w:val="24"/>
            </w:rPr>
          </w:rPrChange>
        </w:rPr>
        <w:pPrChange w:id="11723" w:author="raye" w:date="2018-07-17T11:37:00Z">
          <w:pPr>
            <w:pStyle w:val="a0"/>
            <w:numPr>
              <w:numId w:val="46"/>
            </w:numPr>
            <w:ind w:left="780" w:firstLineChars="0" w:hanging="360"/>
          </w:pPr>
        </w:pPrChange>
      </w:pPr>
      <w:del w:id="11724" w:author="raye" w:date="2018-07-17T11:36:00Z">
        <w:r w:rsidRPr="00A23FA3" w:rsidDel="0056799B">
          <w:rPr>
            <w:rPrChange w:id="11725" w:author="raye" w:date="2018-07-17T11:34:00Z">
              <w:rPr>
                <w:sz w:val="24"/>
                <w:szCs w:val="24"/>
              </w:rPr>
            </w:rPrChange>
          </w:rPr>
          <w:delText>Utilizes standard BoC Stand-By Architecture rather than regular database backup and recovery to insure availability requirements are met</w:delText>
        </w:r>
      </w:del>
    </w:p>
    <w:p w14:paraId="183482C1" w14:textId="20BBF1AD" w:rsidR="00912001" w:rsidRPr="00A23FA3" w:rsidDel="0056799B" w:rsidRDefault="00912001">
      <w:pPr>
        <w:pStyle w:val="a0"/>
        <w:rPr>
          <w:del w:id="11726" w:author="raye" w:date="2018-07-17T11:36:00Z"/>
          <w:rPrChange w:id="11727" w:author="raye" w:date="2018-07-17T11:34:00Z">
            <w:rPr>
              <w:del w:id="11728" w:author="raye" w:date="2018-07-17T11:36:00Z"/>
              <w:sz w:val="24"/>
              <w:szCs w:val="24"/>
            </w:rPr>
          </w:rPrChange>
        </w:rPr>
        <w:pPrChange w:id="11729" w:author="raye" w:date="2018-07-17T11:37:00Z">
          <w:pPr>
            <w:pStyle w:val="a0"/>
            <w:numPr>
              <w:numId w:val="46"/>
            </w:numPr>
            <w:ind w:left="780" w:firstLineChars="0" w:hanging="360"/>
          </w:pPr>
        </w:pPrChange>
      </w:pPr>
      <w:del w:id="11730" w:author="raye" w:date="2018-07-17T11:36:00Z">
        <w:r w:rsidRPr="00A23FA3" w:rsidDel="0056799B">
          <w:rPr>
            <w:rPrChange w:id="11731" w:author="raye" w:date="2018-07-17T11:34:00Z">
              <w:rPr>
                <w:sz w:val="24"/>
                <w:szCs w:val="24"/>
              </w:rPr>
            </w:rPrChange>
          </w:rPr>
          <w:delText>Provide data and documen</w:delText>
        </w:r>
        <w:r w:rsidR="00974EDF" w:rsidRPr="00A23FA3" w:rsidDel="0056799B">
          <w:rPr>
            <w:rPrChange w:id="11732" w:author="raye" w:date="2018-07-17T11:34:00Z">
              <w:rPr>
                <w:sz w:val="24"/>
                <w:szCs w:val="24"/>
              </w:rPr>
            </w:rPrChange>
          </w:rPr>
          <w:delText>t</w:delText>
        </w:r>
        <w:r w:rsidRPr="00A23FA3" w:rsidDel="0056799B">
          <w:rPr>
            <w:rPrChange w:id="11733" w:author="raye" w:date="2018-07-17T11:34:00Z">
              <w:rPr>
                <w:sz w:val="24"/>
                <w:szCs w:val="24"/>
              </w:rPr>
            </w:rPrChange>
          </w:rPr>
          <w:delText>s storage and management functions for uploaded transactions documents and forms, case verification evidences, all business workflows forms, etc.</w:delText>
        </w:r>
      </w:del>
    </w:p>
    <w:p w14:paraId="57F1395D" w14:textId="134D05D7" w:rsidR="00FB02B5" w:rsidRPr="00A23FA3" w:rsidDel="0056799B" w:rsidRDefault="00FB02B5">
      <w:pPr>
        <w:pStyle w:val="a0"/>
        <w:rPr>
          <w:del w:id="11734" w:author="raye" w:date="2018-07-17T11:36:00Z"/>
          <w:rPrChange w:id="11735" w:author="raye" w:date="2018-07-17T11:34:00Z">
            <w:rPr>
              <w:del w:id="11736" w:author="raye" w:date="2018-07-17T11:36:00Z"/>
              <w:sz w:val="24"/>
              <w:szCs w:val="24"/>
            </w:rPr>
          </w:rPrChange>
        </w:rPr>
        <w:pPrChange w:id="11737" w:author="raye" w:date="2018-07-17T11:37:00Z">
          <w:pPr>
            <w:pStyle w:val="a0"/>
            <w:numPr>
              <w:numId w:val="46"/>
            </w:numPr>
            <w:ind w:left="780" w:firstLineChars="0" w:hanging="360"/>
          </w:pPr>
        </w:pPrChange>
      </w:pPr>
      <w:del w:id="11738" w:author="raye" w:date="2018-07-17T11:36:00Z">
        <w:r w:rsidRPr="00A23FA3" w:rsidDel="0056799B">
          <w:rPr>
            <w:rPrChange w:id="11739" w:author="raye" w:date="2018-07-17T11:34:00Z">
              <w:rPr>
                <w:sz w:val="24"/>
                <w:szCs w:val="24"/>
              </w:rPr>
            </w:rPrChange>
          </w:rPr>
          <w:delText>The system’s capacity must be able to support archive and retrievability of full set of trade finance documents, including invoice, B/L, P/L, C/O, various certificates, LC copies, correspondences, SWIFT messages, accounting entries, compliance evidences, replacement documentations, and etc.</w:delText>
        </w:r>
      </w:del>
    </w:p>
    <w:p w14:paraId="1CC767E5" w14:textId="64F6491B" w:rsidR="00912001" w:rsidRPr="00A23FA3" w:rsidDel="0056799B" w:rsidRDefault="00912001">
      <w:pPr>
        <w:pStyle w:val="a0"/>
        <w:rPr>
          <w:del w:id="11740" w:author="raye" w:date="2018-07-17T11:37:00Z"/>
          <w:rPrChange w:id="11741" w:author="raye" w:date="2018-07-17T11:34:00Z">
            <w:rPr>
              <w:del w:id="11742" w:author="raye" w:date="2018-07-17T11:37:00Z"/>
              <w:sz w:val="24"/>
              <w:szCs w:val="24"/>
            </w:rPr>
          </w:rPrChange>
        </w:rPr>
        <w:pPrChange w:id="11743" w:author="raye" w:date="2018-07-17T11:37:00Z">
          <w:pPr>
            <w:pStyle w:val="a0"/>
            <w:ind w:left="780" w:firstLineChars="0" w:firstLine="0"/>
          </w:pPr>
        </w:pPrChange>
      </w:pPr>
    </w:p>
    <w:p w14:paraId="24490896" w14:textId="575F7643" w:rsidR="00774ECE" w:rsidRPr="00A23FA3" w:rsidDel="0056799B" w:rsidRDefault="00774ECE">
      <w:pPr>
        <w:pStyle w:val="a0"/>
        <w:rPr>
          <w:del w:id="11744" w:author="raye" w:date="2018-07-17T11:37:00Z"/>
          <w:rPrChange w:id="11745" w:author="raye" w:date="2018-07-17T11:34:00Z">
            <w:rPr>
              <w:del w:id="11746" w:author="raye" w:date="2018-07-17T11:37:00Z"/>
              <w:sz w:val="24"/>
              <w:szCs w:val="24"/>
            </w:rPr>
          </w:rPrChange>
        </w:rPr>
        <w:pPrChange w:id="11747" w:author="raye" w:date="2018-07-17T11:37:00Z">
          <w:pPr>
            <w:pStyle w:val="a0"/>
            <w:ind w:left="780" w:firstLineChars="0" w:firstLine="0"/>
          </w:pPr>
        </w:pPrChange>
      </w:pPr>
    </w:p>
    <w:p w14:paraId="20DB3285" w14:textId="579EE0DB" w:rsidR="00774ECE" w:rsidRPr="00A23FA3" w:rsidDel="0056799B" w:rsidRDefault="00774ECE">
      <w:pPr>
        <w:pStyle w:val="a0"/>
        <w:rPr>
          <w:del w:id="11748" w:author="raye" w:date="2018-07-17T11:37:00Z"/>
        </w:rPr>
        <w:pPrChange w:id="11749" w:author="raye" w:date="2018-07-17T11:37:00Z">
          <w:pPr>
            <w:pStyle w:val="2"/>
            <w:numPr>
              <w:numId w:val="3"/>
            </w:numPr>
            <w:tabs>
              <w:tab w:val="clear" w:pos="1440"/>
              <w:tab w:val="left" w:pos="709"/>
            </w:tabs>
            <w:spacing w:afterLines="50" w:after="156"/>
            <w:ind w:left="567" w:hanging="567"/>
          </w:pPr>
        </w:pPrChange>
      </w:pPr>
      <w:bookmarkStart w:id="11750" w:name="_Toc510773932"/>
      <w:bookmarkStart w:id="11751" w:name="_Toc512250283"/>
      <w:del w:id="11752" w:author="raye" w:date="2018-07-17T11:37:00Z">
        <w:r w:rsidRPr="00A23FA3" w:rsidDel="0056799B">
          <w:delText>Capacity Planning</w:delText>
        </w:r>
        <w:bookmarkEnd w:id="11750"/>
        <w:bookmarkEnd w:id="11751"/>
      </w:del>
    </w:p>
    <w:p w14:paraId="049AEEF8" w14:textId="77777777" w:rsidR="0056799B" w:rsidRPr="00A23FA3" w:rsidRDefault="0056799B" w:rsidP="0056799B">
      <w:pPr>
        <w:pStyle w:val="a0"/>
        <w:numPr>
          <w:ilvl w:val="0"/>
          <w:numId w:val="6"/>
        </w:numPr>
        <w:spacing w:after="120"/>
        <w:ind w:left="850" w:firstLineChars="0" w:hanging="418"/>
        <w:rPr>
          <w:ins w:id="11753" w:author="raye" w:date="2018-07-17T11:38:00Z"/>
          <w:rFonts w:ascii="Calibri" w:hAnsi="Calibri" w:cstheme="minorHAnsi"/>
          <w:sz w:val="24"/>
        </w:rPr>
      </w:pPr>
      <w:ins w:id="11754" w:author="raye" w:date="2018-07-17T11:38:00Z">
        <w:r w:rsidRPr="00A23FA3">
          <w:rPr>
            <w:rFonts w:ascii="Calibri" w:hAnsi="Calibri" w:cstheme="minorHAnsi"/>
            <w:sz w:val="24"/>
          </w:rPr>
          <w:t>The system shall be able to handle up to 300 concurrent users.</w:t>
        </w:r>
      </w:ins>
    </w:p>
    <w:p w14:paraId="46CE5F1C" w14:textId="77777777" w:rsidR="0056799B" w:rsidRPr="00A23FA3" w:rsidRDefault="0056799B" w:rsidP="0056799B">
      <w:pPr>
        <w:pStyle w:val="a0"/>
        <w:numPr>
          <w:ilvl w:val="0"/>
          <w:numId w:val="6"/>
        </w:numPr>
        <w:spacing w:after="120"/>
        <w:ind w:left="850" w:firstLineChars="0" w:hanging="418"/>
        <w:rPr>
          <w:ins w:id="11755" w:author="raye" w:date="2018-07-17T11:38:00Z"/>
          <w:rFonts w:ascii="Calibri" w:hAnsi="Calibri" w:cstheme="minorHAnsi"/>
          <w:sz w:val="24"/>
        </w:rPr>
      </w:pPr>
      <w:ins w:id="11756" w:author="raye" w:date="2018-07-17T11:38:00Z">
        <w:r w:rsidRPr="00A23FA3">
          <w:rPr>
            <w:rFonts w:ascii="Calibri" w:hAnsi="Calibri" w:cstheme="minorHAnsi"/>
            <w:sz w:val="24"/>
          </w:rPr>
          <w:t>Average business cases processed per hour: 50 cases</w:t>
        </w:r>
      </w:ins>
    </w:p>
    <w:p w14:paraId="762385CB" w14:textId="77777777" w:rsidR="0056799B" w:rsidRPr="00A23FA3" w:rsidRDefault="0056799B" w:rsidP="0056799B">
      <w:pPr>
        <w:pStyle w:val="a0"/>
        <w:numPr>
          <w:ilvl w:val="0"/>
          <w:numId w:val="6"/>
        </w:numPr>
        <w:spacing w:after="120"/>
        <w:ind w:firstLineChars="0"/>
        <w:rPr>
          <w:ins w:id="11757" w:author="raye" w:date="2018-07-17T11:38:00Z"/>
          <w:rFonts w:ascii="Calibri" w:hAnsi="Calibri" w:cstheme="minorHAnsi"/>
          <w:sz w:val="24"/>
        </w:rPr>
      </w:pPr>
      <w:ins w:id="11758" w:author="raye" w:date="2018-07-17T11:38:00Z">
        <w:r w:rsidRPr="00A23FA3">
          <w:rPr>
            <w:rFonts w:ascii="Calibri" w:hAnsi="Calibri" w:cstheme="minorHAnsi"/>
            <w:sz w:val="24"/>
          </w:rPr>
          <w:t>1 year estimated business volume</w:t>
        </w:r>
        <w:r w:rsidRPr="00A23FA3">
          <w:rPr>
            <w:rFonts w:ascii="Calibri" w:hAnsi="Calibri" w:cstheme="minorHAnsi"/>
            <w:sz w:val="24"/>
          </w:rPr>
          <w:t>：</w:t>
        </w:r>
      </w:ins>
    </w:p>
    <w:p w14:paraId="4BD0A7AB" w14:textId="77777777" w:rsidR="0056799B" w:rsidRPr="00A23FA3" w:rsidRDefault="0056799B" w:rsidP="0056799B">
      <w:pPr>
        <w:pStyle w:val="a0"/>
        <w:numPr>
          <w:ilvl w:val="1"/>
          <w:numId w:val="6"/>
        </w:numPr>
        <w:spacing w:afterLines="50" w:after="156"/>
        <w:ind w:firstLineChars="0"/>
        <w:rPr>
          <w:ins w:id="11759" w:author="raye" w:date="2018-07-17T11:38:00Z"/>
          <w:rFonts w:ascii="Calibri" w:hAnsi="Calibri" w:cstheme="minorHAnsi"/>
          <w:sz w:val="24"/>
        </w:rPr>
      </w:pPr>
      <w:ins w:id="11760" w:author="raye" w:date="2018-07-17T11:38:00Z">
        <w:r w:rsidRPr="00A23FA3">
          <w:rPr>
            <w:rFonts w:ascii="Calibri" w:hAnsi="Calibri" w:cstheme="minorHAnsi"/>
            <w:sz w:val="24"/>
          </w:rPr>
          <w:t>Operations Unit processing volume is 20,000</w:t>
        </w:r>
      </w:ins>
    </w:p>
    <w:p w14:paraId="1EBD2CC1" w14:textId="77777777" w:rsidR="0056799B" w:rsidRPr="00A23FA3" w:rsidRDefault="0056799B" w:rsidP="0056799B">
      <w:pPr>
        <w:pStyle w:val="a0"/>
        <w:numPr>
          <w:ilvl w:val="1"/>
          <w:numId w:val="6"/>
        </w:numPr>
        <w:spacing w:afterLines="50" w:after="156"/>
        <w:ind w:firstLineChars="0"/>
        <w:rPr>
          <w:ins w:id="11761" w:author="raye" w:date="2018-07-17T11:38:00Z"/>
          <w:rFonts w:ascii="Calibri" w:hAnsi="Calibri" w:cstheme="minorHAnsi"/>
          <w:sz w:val="24"/>
        </w:rPr>
      </w:pPr>
      <w:ins w:id="11762" w:author="raye" w:date="2018-07-17T11:38:00Z">
        <w:r w:rsidRPr="00A23FA3">
          <w:rPr>
            <w:rFonts w:ascii="Calibri" w:hAnsi="Calibri" w:cstheme="minorHAnsi"/>
            <w:sz w:val="24"/>
          </w:rPr>
          <w:t>Compliance Unit processing volume (red flag) is 10,000</w:t>
        </w:r>
      </w:ins>
    </w:p>
    <w:p w14:paraId="5A6AB596" w14:textId="77777777" w:rsidR="0056799B" w:rsidRPr="00A23FA3" w:rsidRDefault="0056799B" w:rsidP="0056799B">
      <w:pPr>
        <w:pStyle w:val="a0"/>
        <w:numPr>
          <w:ilvl w:val="0"/>
          <w:numId w:val="6"/>
        </w:numPr>
        <w:spacing w:after="120"/>
        <w:ind w:firstLineChars="0"/>
        <w:rPr>
          <w:ins w:id="11763" w:author="raye" w:date="2018-07-17T11:38:00Z"/>
          <w:rFonts w:ascii="Calibri" w:hAnsi="Calibri" w:cstheme="minorHAnsi"/>
          <w:sz w:val="24"/>
        </w:rPr>
      </w:pPr>
      <w:ins w:id="11764" w:author="raye" w:date="2018-07-17T11:38:00Z">
        <w:r w:rsidRPr="00A23FA3">
          <w:rPr>
            <w:rFonts w:ascii="Calibri" w:hAnsi="Calibri" w:cstheme="minorHAnsi"/>
            <w:sz w:val="24"/>
          </w:rPr>
          <w:t>3 year estimated business volume</w:t>
        </w:r>
        <w:r w:rsidRPr="00A23FA3">
          <w:rPr>
            <w:rFonts w:ascii="Calibri" w:hAnsi="Calibri" w:cstheme="minorHAnsi"/>
            <w:sz w:val="24"/>
          </w:rPr>
          <w:t>：</w:t>
        </w:r>
      </w:ins>
    </w:p>
    <w:p w14:paraId="4AC534A7" w14:textId="77777777" w:rsidR="0056799B" w:rsidRPr="00A23FA3" w:rsidRDefault="0056799B" w:rsidP="0056799B">
      <w:pPr>
        <w:pStyle w:val="a0"/>
        <w:numPr>
          <w:ilvl w:val="1"/>
          <w:numId w:val="6"/>
        </w:numPr>
        <w:spacing w:afterLines="50" w:after="156"/>
        <w:ind w:firstLineChars="0"/>
        <w:rPr>
          <w:ins w:id="11765" w:author="raye" w:date="2018-07-17T11:38:00Z"/>
          <w:rFonts w:ascii="Calibri" w:hAnsi="Calibri" w:cstheme="minorHAnsi"/>
          <w:sz w:val="24"/>
        </w:rPr>
      </w:pPr>
      <w:ins w:id="11766" w:author="raye" w:date="2018-07-17T11:38:00Z">
        <w:r w:rsidRPr="00A23FA3">
          <w:rPr>
            <w:rFonts w:ascii="Calibri" w:hAnsi="Calibri" w:cstheme="minorHAnsi"/>
            <w:sz w:val="24"/>
          </w:rPr>
          <w:t>Operations Unit processing volume is 60,000</w:t>
        </w:r>
      </w:ins>
    </w:p>
    <w:p w14:paraId="0A81B97F" w14:textId="77777777" w:rsidR="0056799B" w:rsidRPr="00A23FA3" w:rsidRDefault="0056799B" w:rsidP="0056799B">
      <w:pPr>
        <w:pStyle w:val="a0"/>
        <w:numPr>
          <w:ilvl w:val="1"/>
          <w:numId w:val="6"/>
        </w:numPr>
        <w:spacing w:afterLines="50" w:after="156"/>
        <w:ind w:firstLineChars="0"/>
        <w:rPr>
          <w:ins w:id="11767" w:author="raye" w:date="2018-07-17T11:38:00Z"/>
          <w:rFonts w:ascii="Calibri" w:hAnsi="Calibri" w:cstheme="minorHAnsi"/>
          <w:sz w:val="24"/>
        </w:rPr>
      </w:pPr>
      <w:ins w:id="11768" w:author="raye" w:date="2018-07-17T11:38:00Z">
        <w:r w:rsidRPr="00A23FA3">
          <w:rPr>
            <w:rFonts w:ascii="Calibri" w:hAnsi="Calibri" w:cstheme="minorHAnsi"/>
            <w:sz w:val="24"/>
          </w:rPr>
          <w:t>Compliance Unit processing volume (red flag) is 30,000</w:t>
        </w:r>
      </w:ins>
    </w:p>
    <w:p w14:paraId="2DB5F3E9" w14:textId="77777777" w:rsidR="0056799B" w:rsidRPr="00A23FA3" w:rsidRDefault="0056799B" w:rsidP="0056799B">
      <w:pPr>
        <w:pStyle w:val="a0"/>
        <w:numPr>
          <w:ilvl w:val="0"/>
          <w:numId w:val="6"/>
        </w:numPr>
        <w:ind w:firstLineChars="0"/>
        <w:rPr>
          <w:ins w:id="11769" w:author="raye" w:date="2018-07-17T11:38:00Z"/>
          <w:rFonts w:ascii="Calibri" w:hAnsi="Calibri" w:cstheme="minorHAnsi"/>
          <w:sz w:val="24"/>
        </w:rPr>
      </w:pPr>
      <w:ins w:id="11770" w:author="raye" w:date="2018-07-17T11:38:00Z">
        <w:r w:rsidRPr="00A23FA3">
          <w:rPr>
            <w:rFonts w:ascii="Calibri" w:hAnsi="Calibri" w:cstheme="minorHAnsi"/>
            <w:sz w:val="24"/>
          </w:rPr>
          <w:t>Average processing time per case</w:t>
        </w:r>
        <w:r w:rsidRPr="00A23FA3">
          <w:rPr>
            <w:rFonts w:ascii="Calibri" w:hAnsi="Calibri" w:cstheme="minorHAnsi"/>
            <w:sz w:val="24"/>
          </w:rPr>
          <w:t>：</w:t>
        </w:r>
        <w:r w:rsidRPr="00A23FA3">
          <w:rPr>
            <w:rFonts w:ascii="Calibri" w:hAnsi="Calibri" w:cstheme="minorHAnsi"/>
            <w:sz w:val="24"/>
          </w:rPr>
          <w:t>30-60 minutes</w:t>
        </w:r>
      </w:ins>
    </w:p>
    <w:p w14:paraId="385B0304" w14:textId="77777777" w:rsidR="0056799B" w:rsidRPr="00A23FA3" w:rsidRDefault="0056799B" w:rsidP="0056799B">
      <w:pPr>
        <w:pStyle w:val="a0"/>
        <w:numPr>
          <w:ilvl w:val="0"/>
          <w:numId w:val="6"/>
        </w:numPr>
        <w:ind w:firstLineChars="0"/>
        <w:rPr>
          <w:ins w:id="11771" w:author="raye" w:date="2018-07-17T11:38:00Z"/>
          <w:rFonts w:ascii="Calibri" w:hAnsi="Calibri" w:cstheme="minorHAnsi"/>
          <w:sz w:val="24"/>
        </w:rPr>
      </w:pPr>
      <w:ins w:id="11772" w:author="raye" w:date="2018-07-17T11:38:00Z">
        <w:r w:rsidRPr="00A23FA3">
          <w:rPr>
            <w:rFonts w:ascii="Calibri" w:hAnsi="Calibri" w:cstheme="minorHAnsi"/>
            <w:sz w:val="24"/>
          </w:rPr>
          <w:t>Estimated operating time, from scanning transaction documents to the generation of the Transaction Risk Mitigation Check List: 1 minute</w:t>
        </w:r>
      </w:ins>
    </w:p>
    <w:p w14:paraId="168F9456" w14:textId="77777777" w:rsidR="0056799B" w:rsidRPr="00A23FA3" w:rsidRDefault="0056799B" w:rsidP="0056799B">
      <w:pPr>
        <w:pStyle w:val="a0"/>
        <w:numPr>
          <w:ilvl w:val="0"/>
          <w:numId w:val="6"/>
        </w:numPr>
        <w:ind w:firstLineChars="0"/>
        <w:rPr>
          <w:ins w:id="11773" w:author="raye" w:date="2018-07-17T11:38:00Z"/>
          <w:rFonts w:ascii="Calibri" w:hAnsi="Calibri" w:cstheme="minorHAnsi"/>
          <w:sz w:val="24"/>
        </w:rPr>
      </w:pPr>
      <w:ins w:id="11774" w:author="raye" w:date="2018-07-17T11:38:00Z">
        <w:r w:rsidRPr="00A23FA3">
          <w:rPr>
            <w:rFonts w:ascii="Calibri" w:hAnsi="Calibri" w:cstheme="minorHAnsi"/>
            <w:sz w:val="24"/>
          </w:rPr>
          <w:t>Maximum tolerance of response time: 1-2 minutes</w:t>
        </w:r>
      </w:ins>
    </w:p>
    <w:p w14:paraId="1D3A5F97" w14:textId="77777777" w:rsidR="0056799B" w:rsidRPr="00A23FA3" w:rsidRDefault="0056799B" w:rsidP="0056799B">
      <w:pPr>
        <w:pStyle w:val="a0"/>
        <w:numPr>
          <w:ilvl w:val="0"/>
          <w:numId w:val="6"/>
        </w:numPr>
        <w:ind w:firstLineChars="0"/>
        <w:rPr>
          <w:ins w:id="11775" w:author="raye" w:date="2018-07-17T11:38:00Z"/>
          <w:rFonts w:ascii="Calibri" w:hAnsi="Calibri" w:cstheme="minorHAnsi"/>
          <w:sz w:val="24"/>
        </w:rPr>
      </w:pPr>
      <w:ins w:id="11776" w:author="raye" w:date="2018-07-17T11:38:00Z">
        <w:r w:rsidRPr="00A23FA3">
          <w:rPr>
            <w:rFonts w:ascii="Calibri" w:hAnsi="Calibri" w:cstheme="minorHAnsi"/>
            <w:sz w:val="24"/>
          </w:rPr>
          <w:lastRenderedPageBreak/>
          <w:t>System user interface interaction time lag &lt; 3 seconds</w:t>
        </w:r>
      </w:ins>
    </w:p>
    <w:p w14:paraId="6371EE1C" w14:textId="77777777" w:rsidR="0056799B" w:rsidRPr="00A23FA3" w:rsidRDefault="0056799B" w:rsidP="0056799B">
      <w:pPr>
        <w:pStyle w:val="a0"/>
        <w:numPr>
          <w:ilvl w:val="0"/>
          <w:numId w:val="6"/>
        </w:numPr>
        <w:ind w:firstLineChars="0"/>
        <w:rPr>
          <w:ins w:id="11777" w:author="raye" w:date="2018-07-17T11:38:00Z"/>
          <w:rFonts w:ascii="Calibri" w:hAnsi="Calibri" w:cstheme="minorHAnsi"/>
          <w:sz w:val="24"/>
        </w:rPr>
      </w:pPr>
      <w:ins w:id="11778" w:author="raye" w:date="2018-07-17T11:38:00Z">
        <w:r w:rsidRPr="00A23FA3">
          <w:rPr>
            <w:rFonts w:ascii="Calibri" w:hAnsi="Calibri" w:cstheme="minorHAnsi"/>
            <w:sz w:val="24"/>
          </w:rPr>
          <w:t>Query Operations response time &lt; 6 seconds</w:t>
        </w:r>
      </w:ins>
    </w:p>
    <w:p w14:paraId="24C8823D" w14:textId="77777777" w:rsidR="0056799B" w:rsidRPr="00A23FA3" w:rsidRDefault="0056799B" w:rsidP="0056799B">
      <w:pPr>
        <w:pStyle w:val="a0"/>
        <w:numPr>
          <w:ilvl w:val="0"/>
          <w:numId w:val="6"/>
        </w:numPr>
        <w:ind w:firstLineChars="0"/>
        <w:rPr>
          <w:ins w:id="11779" w:author="raye" w:date="2018-07-17T11:38:00Z"/>
          <w:rFonts w:ascii="Calibri" w:hAnsi="Calibri" w:cstheme="minorHAnsi"/>
          <w:sz w:val="24"/>
        </w:rPr>
      </w:pPr>
      <w:ins w:id="11780" w:author="raye" w:date="2018-07-17T11:38:00Z">
        <w:r w:rsidRPr="00A23FA3">
          <w:rPr>
            <w:rFonts w:ascii="Calibri" w:hAnsi="Calibri" w:cstheme="minorHAnsi"/>
            <w:sz w:val="24"/>
          </w:rPr>
          <w:t>Input saving response time &lt; 3 seconds</w:t>
        </w:r>
      </w:ins>
    </w:p>
    <w:p w14:paraId="3B391E60" w14:textId="77777777" w:rsidR="0056799B" w:rsidRPr="00A23FA3" w:rsidRDefault="0056799B" w:rsidP="0056799B">
      <w:pPr>
        <w:pStyle w:val="a0"/>
        <w:numPr>
          <w:ilvl w:val="0"/>
          <w:numId w:val="6"/>
        </w:numPr>
        <w:ind w:firstLineChars="0"/>
        <w:rPr>
          <w:ins w:id="11781" w:author="raye" w:date="2018-07-17T11:38:00Z"/>
          <w:rFonts w:ascii="Calibri" w:hAnsi="Calibri" w:cstheme="minorHAnsi"/>
          <w:sz w:val="24"/>
        </w:rPr>
      </w:pPr>
      <w:ins w:id="11782" w:author="raye" w:date="2018-07-17T11:38:00Z">
        <w:r w:rsidRPr="00A23FA3">
          <w:rPr>
            <w:rFonts w:ascii="Calibri" w:hAnsi="Calibri" w:cstheme="minorHAnsi"/>
            <w:sz w:val="24"/>
          </w:rPr>
          <w:t>Statistic Operations response time &lt; 10 seconds</w:t>
        </w:r>
      </w:ins>
    </w:p>
    <w:p w14:paraId="194F15E7" w14:textId="77777777" w:rsidR="0056799B" w:rsidRPr="00A23FA3" w:rsidRDefault="0056799B" w:rsidP="0056799B">
      <w:pPr>
        <w:pStyle w:val="a0"/>
        <w:numPr>
          <w:ilvl w:val="0"/>
          <w:numId w:val="6"/>
        </w:numPr>
        <w:ind w:firstLineChars="0"/>
        <w:rPr>
          <w:ins w:id="11783" w:author="raye" w:date="2018-07-17T11:38:00Z"/>
          <w:rFonts w:ascii="Calibri" w:hAnsi="Calibri" w:cstheme="minorHAnsi"/>
          <w:sz w:val="24"/>
        </w:rPr>
      </w:pPr>
      <w:ins w:id="11784" w:author="raye" w:date="2018-07-17T11:38:00Z">
        <w:r w:rsidRPr="00A23FA3">
          <w:rPr>
            <w:rFonts w:ascii="Calibri" w:hAnsi="Calibri" w:cstheme="minorHAnsi"/>
            <w:sz w:val="24"/>
          </w:rPr>
          <w:t>API average processing time per entity 5 seconds</w:t>
        </w:r>
      </w:ins>
    </w:p>
    <w:p w14:paraId="0A080E45" w14:textId="77777777" w:rsidR="0056799B" w:rsidRPr="00A23FA3" w:rsidRDefault="0056799B" w:rsidP="0056799B">
      <w:pPr>
        <w:pStyle w:val="a0"/>
        <w:numPr>
          <w:ilvl w:val="0"/>
          <w:numId w:val="6"/>
        </w:numPr>
        <w:ind w:firstLineChars="0"/>
        <w:rPr>
          <w:ins w:id="11785" w:author="raye" w:date="2018-07-17T11:38:00Z"/>
          <w:rFonts w:ascii="Calibri" w:hAnsi="Calibri" w:cstheme="minorHAnsi"/>
          <w:sz w:val="24"/>
        </w:rPr>
      </w:pPr>
      <w:ins w:id="11786" w:author="raye" w:date="2018-07-17T11:38:00Z">
        <w:r w:rsidRPr="00A23FA3">
          <w:rPr>
            <w:rFonts w:ascii="Calibri" w:hAnsi="Calibri" w:cstheme="minorHAnsi"/>
            <w:sz w:val="24"/>
          </w:rPr>
          <w:t>Training time required for normal/advanced users: 1 day</w:t>
        </w:r>
      </w:ins>
    </w:p>
    <w:p w14:paraId="0DB56829" w14:textId="77777777" w:rsidR="0056799B" w:rsidRPr="00A23FA3" w:rsidRDefault="0056799B">
      <w:pPr>
        <w:rPr>
          <w:ins w:id="11787" w:author="raye" w:date="2018-07-17T11:38:00Z"/>
        </w:rPr>
        <w:pPrChange w:id="11788" w:author="raye" w:date="2018-07-17T11:34:00Z">
          <w:pPr>
            <w:widowControl/>
            <w:spacing w:before="96"/>
            <w:jc w:val="left"/>
          </w:pPr>
        </w:pPrChange>
      </w:pPr>
    </w:p>
    <w:p w14:paraId="7E641CDA" w14:textId="51945C5A" w:rsidR="0056799B" w:rsidRPr="00A23FA3" w:rsidRDefault="0056799B" w:rsidP="0056799B">
      <w:pPr>
        <w:pStyle w:val="215"/>
        <w:rPr>
          <w:ins w:id="11789" w:author="raye" w:date="2018-07-17T11:38:00Z"/>
          <w:rFonts w:ascii="Times New Roman" w:hAnsi="Times New Roman" w:cs="Times New Roman"/>
          <w:sz w:val="24"/>
          <w:szCs w:val="24"/>
        </w:rPr>
      </w:pPr>
      <w:ins w:id="11790" w:author="raye" w:date="2018-07-17T11:3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791" w:name="_Toc520840595"/>
        <w:r w:rsidRPr="00A23FA3">
          <w:rPr>
            <w:rFonts w:ascii="Times New Roman" w:hAnsi="Times New Roman" w:cs="Times New Roman"/>
            <w:sz w:val="24"/>
            <w:szCs w:val="24"/>
          </w:rPr>
          <w:t>4.7.</w:t>
        </w:r>
      </w:ins>
      <w:ins w:id="11792" w:author="raye" w:date="2018-07-17T11:40:00Z">
        <w:r w:rsidRPr="00A23FA3">
          <w:rPr>
            <w:rFonts w:ascii="Times New Roman" w:hAnsi="Times New Roman" w:cs="Times New Roman"/>
            <w:sz w:val="24"/>
            <w:szCs w:val="24"/>
          </w:rPr>
          <w:t>4</w:t>
        </w:r>
      </w:ins>
      <w:ins w:id="11793" w:author="raye" w:date="2018-07-17T11:38:00Z">
        <w:r w:rsidRPr="00A23FA3">
          <w:rPr>
            <w:rFonts w:ascii="Times New Roman" w:hAnsi="Times New Roman" w:cs="Times New Roman"/>
            <w:sz w:val="24"/>
            <w:szCs w:val="24"/>
          </w:rPr>
          <w:t xml:space="preserve"> </w:t>
        </w:r>
      </w:ins>
      <w:ins w:id="11794" w:author="raye" w:date="2018-07-17T11:40:00Z">
        <w:r w:rsidRPr="00A23FA3">
          <w:rPr>
            <w:rFonts w:ascii="Times New Roman" w:hAnsi="Times New Roman" w:cs="Times New Roman" w:hint="eastAsia"/>
            <w:sz w:val="24"/>
            <w:szCs w:val="24"/>
          </w:rPr>
          <w:t>Data Retention</w:t>
        </w:r>
        <w:bookmarkEnd w:id="11791"/>
        <w:r w:rsidRPr="00A23FA3">
          <w:rPr>
            <w:rFonts w:ascii="Times New Roman" w:hAnsi="Times New Roman" w:cs="Times New Roman" w:hint="eastAsia"/>
            <w:sz w:val="24"/>
            <w:szCs w:val="24"/>
          </w:rPr>
          <w:t xml:space="preserve"> </w:t>
        </w:r>
      </w:ins>
    </w:p>
    <w:p w14:paraId="142DCB7F" w14:textId="099E01BD" w:rsidR="00774ECE" w:rsidRPr="00A23FA3" w:rsidDel="0056799B" w:rsidRDefault="00774ECE">
      <w:pPr>
        <w:pStyle w:val="a0"/>
        <w:rPr>
          <w:del w:id="11795" w:author="raye" w:date="2018-07-17T11:38:00Z"/>
          <w:rPrChange w:id="11796" w:author="raye" w:date="2018-07-17T11:34:00Z">
            <w:rPr>
              <w:del w:id="11797" w:author="raye" w:date="2018-07-17T11:38:00Z"/>
              <w:sz w:val="24"/>
            </w:rPr>
          </w:rPrChange>
        </w:rPr>
        <w:pPrChange w:id="11798" w:author="raye" w:date="2018-07-17T11:37:00Z">
          <w:pPr>
            <w:pStyle w:val="a0"/>
            <w:numPr>
              <w:numId w:val="6"/>
            </w:numPr>
            <w:spacing w:after="120"/>
            <w:ind w:left="850" w:firstLineChars="0" w:hanging="418"/>
          </w:pPr>
        </w:pPrChange>
      </w:pPr>
      <w:del w:id="11799" w:author="raye" w:date="2018-07-17T11:38:00Z">
        <w:r w:rsidRPr="00A23FA3" w:rsidDel="0056799B">
          <w:rPr>
            <w:rPrChange w:id="11800" w:author="raye" w:date="2018-07-17T11:34:00Z">
              <w:rPr>
                <w:sz w:val="24"/>
              </w:rPr>
            </w:rPrChange>
          </w:rPr>
          <w:delText xml:space="preserve">The system shall be able </w:delText>
        </w:r>
        <w:r w:rsidR="006943DB" w:rsidRPr="00A23FA3" w:rsidDel="0056799B">
          <w:rPr>
            <w:rPrChange w:id="11801" w:author="raye" w:date="2018-07-17T11:34:00Z">
              <w:rPr>
                <w:sz w:val="24"/>
              </w:rPr>
            </w:rPrChange>
          </w:rPr>
          <w:delText>to handle up to 3</w:delText>
        </w:r>
        <w:r w:rsidRPr="00A23FA3" w:rsidDel="0056799B">
          <w:rPr>
            <w:rPrChange w:id="11802" w:author="raye" w:date="2018-07-17T11:34:00Z">
              <w:rPr>
                <w:sz w:val="24"/>
              </w:rPr>
            </w:rPrChange>
          </w:rPr>
          <w:delText>00 concurrent users.</w:delText>
        </w:r>
      </w:del>
    </w:p>
    <w:p w14:paraId="3BE47CF0" w14:textId="208B5F80" w:rsidR="00774ECE" w:rsidRPr="00A23FA3" w:rsidDel="0056799B" w:rsidRDefault="00774ECE">
      <w:pPr>
        <w:pStyle w:val="a0"/>
        <w:numPr>
          <w:ilvl w:val="0"/>
          <w:numId w:val="208"/>
        </w:numPr>
        <w:ind w:firstLineChars="0"/>
        <w:rPr>
          <w:del w:id="11803" w:author="raye" w:date="2018-07-17T11:38:00Z"/>
          <w:rPrChange w:id="11804" w:author="raye" w:date="2018-07-17T11:34:00Z">
            <w:rPr>
              <w:del w:id="11805" w:author="raye" w:date="2018-07-17T11:38:00Z"/>
              <w:sz w:val="24"/>
            </w:rPr>
          </w:rPrChange>
        </w:rPr>
        <w:pPrChange w:id="11806" w:author="raye" w:date="2018-07-17T11:37:00Z">
          <w:pPr>
            <w:pStyle w:val="a0"/>
            <w:numPr>
              <w:numId w:val="6"/>
            </w:numPr>
            <w:spacing w:after="120"/>
            <w:ind w:left="850" w:firstLineChars="0" w:hanging="418"/>
          </w:pPr>
        </w:pPrChange>
      </w:pPr>
      <w:del w:id="11807" w:author="raye" w:date="2018-07-17T11:38:00Z">
        <w:r w:rsidRPr="00A23FA3" w:rsidDel="0056799B">
          <w:rPr>
            <w:rPrChange w:id="11808" w:author="raye" w:date="2018-07-17T11:34:00Z">
              <w:rPr>
                <w:sz w:val="24"/>
              </w:rPr>
            </w:rPrChange>
          </w:rPr>
          <w:delText>Average business cases processed per hour: 50 cases</w:delText>
        </w:r>
      </w:del>
    </w:p>
    <w:p w14:paraId="4799C6B3" w14:textId="5F57CC5E" w:rsidR="00774ECE" w:rsidRPr="00A23FA3" w:rsidDel="0056799B" w:rsidRDefault="00774ECE">
      <w:pPr>
        <w:pStyle w:val="a0"/>
        <w:numPr>
          <w:ilvl w:val="0"/>
          <w:numId w:val="208"/>
        </w:numPr>
        <w:ind w:firstLineChars="0"/>
        <w:rPr>
          <w:del w:id="11809" w:author="raye" w:date="2018-07-17T11:38:00Z"/>
          <w:rPrChange w:id="11810" w:author="raye" w:date="2018-07-17T11:34:00Z">
            <w:rPr>
              <w:del w:id="11811" w:author="raye" w:date="2018-07-17T11:38:00Z"/>
              <w:sz w:val="24"/>
            </w:rPr>
          </w:rPrChange>
        </w:rPr>
        <w:pPrChange w:id="11812" w:author="raye" w:date="2018-07-17T11:37:00Z">
          <w:pPr>
            <w:pStyle w:val="a0"/>
            <w:numPr>
              <w:numId w:val="6"/>
            </w:numPr>
            <w:spacing w:after="120"/>
            <w:ind w:left="845" w:firstLineChars="0" w:hanging="420"/>
          </w:pPr>
        </w:pPrChange>
      </w:pPr>
      <w:del w:id="11813" w:author="raye" w:date="2018-07-17T11:38:00Z">
        <w:r w:rsidRPr="00A23FA3" w:rsidDel="0056799B">
          <w:rPr>
            <w:rPrChange w:id="11814" w:author="raye" w:date="2018-07-17T11:34:00Z">
              <w:rPr>
                <w:sz w:val="24"/>
              </w:rPr>
            </w:rPrChange>
          </w:rPr>
          <w:delText>1 year estimated business volume</w:delText>
        </w:r>
        <w:r w:rsidRPr="00A23FA3" w:rsidDel="0056799B">
          <w:rPr>
            <w:rFonts w:hint="eastAsia"/>
            <w:rPrChange w:id="11815" w:author="raye" w:date="2018-07-17T11:34:00Z">
              <w:rPr>
                <w:rFonts w:hint="eastAsia"/>
                <w:sz w:val="24"/>
              </w:rPr>
            </w:rPrChange>
          </w:rPr>
          <w:delText>：</w:delText>
        </w:r>
      </w:del>
    </w:p>
    <w:p w14:paraId="71688DC0" w14:textId="55973BFF" w:rsidR="00774ECE" w:rsidRPr="00A23FA3" w:rsidDel="0056799B" w:rsidRDefault="00774ECE">
      <w:pPr>
        <w:pStyle w:val="a0"/>
        <w:numPr>
          <w:ilvl w:val="0"/>
          <w:numId w:val="208"/>
        </w:numPr>
        <w:ind w:firstLineChars="0"/>
        <w:rPr>
          <w:del w:id="11816" w:author="raye" w:date="2018-07-17T11:38:00Z"/>
          <w:rPrChange w:id="11817" w:author="raye" w:date="2018-07-17T11:34:00Z">
            <w:rPr>
              <w:del w:id="11818" w:author="raye" w:date="2018-07-17T11:38:00Z"/>
              <w:sz w:val="24"/>
            </w:rPr>
          </w:rPrChange>
        </w:rPr>
        <w:pPrChange w:id="11819" w:author="raye" w:date="2018-07-17T11:37:00Z">
          <w:pPr>
            <w:pStyle w:val="a0"/>
            <w:numPr>
              <w:ilvl w:val="1"/>
              <w:numId w:val="6"/>
            </w:numPr>
            <w:spacing w:afterLines="50" w:after="156"/>
            <w:ind w:left="1265" w:firstLineChars="0" w:hanging="420"/>
          </w:pPr>
        </w:pPrChange>
      </w:pPr>
      <w:del w:id="11820" w:author="raye" w:date="2018-07-17T11:38:00Z">
        <w:r w:rsidRPr="00A23FA3" w:rsidDel="0056799B">
          <w:rPr>
            <w:rPrChange w:id="11821" w:author="raye" w:date="2018-07-17T11:34:00Z">
              <w:rPr>
                <w:sz w:val="24"/>
              </w:rPr>
            </w:rPrChange>
          </w:rPr>
          <w:delText>Operations</w:delText>
        </w:r>
        <w:r w:rsidR="006943DB" w:rsidRPr="00A23FA3" w:rsidDel="0056799B">
          <w:rPr>
            <w:rPrChange w:id="11822" w:author="raye" w:date="2018-07-17T11:34:00Z">
              <w:rPr>
                <w:sz w:val="24"/>
              </w:rPr>
            </w:rPrChange>
          </w:rPr>
          <w:delText xml:space="preserve"> Unit processing volume is 20</w:delText>
        </w:r>
        <w:r w:rsidR="00372CEF" w:rsidRPr="00A23FA3" w:rsidDel="0056799B">
          <w:rPr>
            <w:rPrChange w:id="11823" w:author="raye" w:date="2018-07-17T11:34:00Z">
              <w:rPr>
                <w:sz w:val="24"/>
              </w:rPr>
            </w:rPrChange>
          </w:rPr>
          <w:delText>,</w:delText>
        </w:r>
        <w:r w:rsidR="006943DB" w:rsidRPr="00A23FA3" w:rsidDel="0056799B">
          <w:rPr>
            <w:rPrChange w:id="11824" w:author="raye" w:date="2018-07-17T11:34:00Z">
              <w:rPr>
                <w:sz w:val="24"/>
              </w:rPr>
            </w:rPrChange>
          </w:rPr>
          <w:delText>00</w:delText>
        </w:r>
        <w:r w:rsidR="00DD47D7" w:rsidRPr="00A23FA3" w:rsidDel="0056799B">
          <w:rPr>
            <w:rPrChange w:id="11825" w:author="raye" w:date="2018-07-17T11:34:00Z">
              <w:rPr>
                <w:sz w:val="24"/>
              </w:rPr>
            </w:rPrChange>
          </w:rPr>
          <w:delText>0</w:delText>
        </w:r>
      </w:del>
    </w:p>
    <w:p w14:paraId="5312FEF4" w14:textId="0E63063D" w:rsidR="00774ECE" w:rsidRPr="00A23FA3" w:rsidDel="0056799B" w:rsidRDefault="00774ECE">
      <w:pPr>
        <w:pStyle w:val="a0"/>
        <w:numPr>
          <w:ilvl w:val="0"/>
          <w:numId w:val="208"/>
        </w:numPr>
        <w:ind w:firstLineChars="0"/>
        <w:rPr>
          <w:del w:id="11826" w:author="raye" w:date="2018-07-17T11:38:00Z"/>
          <w:rPrChange w:id="11827" w:author="raye" w:date="2018-07-17T11:34:00Z">
            <w:rPr>
              <w:del w:id="11828" w:author="raye" w:date="2018-07-17T11:38:00Z"/>
              <w:sz w:val="24"/>
            </w:rPr>
          </w:rPrChange>
        </w:rPr>
        <w:pPrChange w:id="11829" w:author="raye" w:date="2018-07-17T11:37:00Z">
          <w:pPr>
            <w:pStyle w:val="a0"/>
            <w:numPr>
              <w:ilvl w:val="1"/>
              <w:numId w:val="6"/>
            </w:numPr>
            <w:spacing w:afterLines="50" w:after="156"/>
            <w:ind w:left="1265" w:firstLineChars="0" w:hanging="420"/>
          </w:pPr>
        </w:pPrChange>
      </w:pPr>
      <w:del w:id="11830" w:author="raye" w:date="2018-07-17T11:38:00Z">
        <w:r w:rsidRPr="00A23FA3" w:rsidDel="0056799B">
          <w:rPr>
            <w:rPrChange w:id="11831" w:author="raye" w:date="2018-07-17T11:34:00Z">
              <w:rPr>
                <w:sz w:val="24"/>
              </w:rPr>
            </w:rPrChange>
          </w:rPr>
          <w:delText>Compliance Unit proc</w:delText>
        </w:r>
        <w:r w:rsidR="006943DB" w:rsidRPr="00A23FA3" w:rsidDel="0056799B">
          <w:rPr>
            <w:rPrChange w:id="11832" w:author="raye" w:date="2018-07-17T11:34:00Z">
              <w:rPr>
                <w:sz w:val="24"/>
              </w:rPr>
            </w:rPrChange>
          </w:rPr>
          <w:delText xml:space="preserve">essing volume (red flag) is </w:delText>
        </w:r>
        <w:r w:rsidR="00DD47D7" w:rsidRPr="00A23FA3" w:rsidDel="0056799B">
          <w:rPr>
            <w:rPrChange w:id="11833" w:author="raye" w:date="2018-07-17T11:34:00Z">
              <w:rPr>
                <w:sz w:val="24"/>
              </w:rPr>
            </w:rPrChange>
          </w:rPr>
          <w:delText>10</w:delText>
        </w:r>
        <w:r w:rsidR="00372CEF" w:rsidRPr="00A23FA3" w:rsidDel="0056799B">
          <w:rPr>
            <w:rPrChange w:id="11834" w:author="raye" w:date="2018-07-17T11:34:00Z">
              <w:rPr>
                <w:sz w:val="24"/>
              </w:rPr>
            </w:rPrChange>
          </w:rPr>
          <w:delText>,</w:delText>
        </w:r>
        <w:r w:rsidR="00DD47D7" w:rsidRPr="00A23FA3" w:rsidDel="0056799B">
          <w:rPr>
            <w:rPrChange w:id="11835" w:author="raye" w:date="2018-07-17T11:34:00Z">
              <w:rPr>
                <w:sz w:val="24"/>
              </w:rPr>
            </w:rPrChange>
          </w:rPr>
          <w:delText>000</w:delText>
        </w:r>
      </w:del>
    </w:p>
    <w:p w14:paraId="3FC56C9F" w14:textId="10AE3F24" w:rsidR="00DD3295" w:rsidRPr="00A23FA3" w:rsidDel="0056799B" w:rsidRDefault="00DD3295">
      <w:pPr>
        <w:pStyle w:val="a0"/>
        <w:numPr>
          <w:ilvl w:val="0"/>
          <w:numId w:val="208"/>
        </w:numPr>
        <w:ind w:firstLineChars="0"/>
        <w:rPr>
          <w:del w:id="11836" w:author="raye" w:date="2018-07-17T11:38:00Z"/>
          <w:rPrChange w:id="11837" w:author="raye" w:date="2018-07-17T11:34:00Z">
            <w:rPr>
              <w:del w:id="11838" w:author="raye" w:date="2018-07-17T11:38:00Z"/>
              <w:sz w:val="24"/>
            </w:rPr>
          </w:rPrChange>
        </w:rPr>
        <w:pPrChange w:id="11839" w:author="raye" w:date="2018-07-17T11:37:00Z">
          <w:pPr>
            <w:pStyle w:val="a0"/>
            <w:numPr>
              <w:numId w:val="6"/>
            </w:numPr>
            <w:spacing w:after="120"/>
            <w:ind w:left="845" w:firstLineChars="0" w:hanging="420"/>
          </w:pPr>
        </w:pPrChange>
      </w:pPr>
      <w:del w:id="11840" w:author="raye" w:date="2018-07-17T11:37:00Z">
        <w:r w:rsidRPr="00A23FA3" w:rsidDel="0056799B">
          <w:rPr>
            <w:rPrChange w:id="11841" w:author="raye" w:date="2018-07-17T11:34:00Z">
              <w:rPr>
                <w:sz w:val="24"/>
              </w:rPr>
            </w:rPrChange>
          </w:rPr>
          <w:delText xml:space="preserve">3 </w:delText>
        </w:r>
      </w:del>
      <w:del w:id="11842" w:author="raye" w:date="2018-07-17T11:38:00Z">
        <w:r w:rsidRPr="00A23FA3" w:rsidDel="0056799B">
          <w:rPr>
            <w:rPrChange w:id="11843" w:author="raye" w:date="2018-07-17T11:34:00Z">
              <w:rPr>
                <w:sz w:val="24"/>
              </w:rPr>
            </w:rPrChange>
          </w:rPr>
          <w:delText>year estimated business volume</w:delText>
        </w:r>
        <w:r w:rsidRPr="00A23FA3" w:rsidDel="0056799B">
          <w:rPr>
            <w:rFonts w:hint="eastAsia"/>
            <w:rPrChange w:id="11844" w:author="raye" w:date="2018-07-17T11:34:00Z">
              <w:rPr>
                <w:rFonts w:hint="eastAsia"/>
                <w:sz w:val="24"/>
              </w:rPr>
            </w:rPrChange>
          </w:rPr>
          <w:delText>：</w:delText>
        </w:r>
      </w:del>
    </w:p>
    <w:p w14:paraId="13E4ED93" w14:textId="5AE1527C" w:rsidR="00DD3295" w:rsidRPr="00A23FA3" w:rsidDel="0056799B" w:rsidRDefault="00DD3295">
      <w:pPr>
        <w:pStyle w:val="a0"/>
        <w:numPr>
          <w:ilvl w:val="0"/>
          <w:numId w:val="208"/>
        </w:numPr>
        <w:ind w:firstLineChars="0"/>
        <w:rPr>
          <w:del w:id="11845" w:author="raye" w:date="2018-07-17T11:38:00Z"/>
          <w:rPrChange w:id="11846" w:author="raye" w:date="2018-07-17T11:34:00Z">
            <w:rPr>
              <w:del w:id="11847" w:author="raye" w:date="2018-07-17T11:38:00Z"/>
              <w:sz w:val="24"/>
            </w:rPr>
          </w:rPrChange>
        </w:rPr>
        <w:pPrChange w:id="11848" w:author="raye" w:date="2018-07-17T11:37:00Z">
          <w:pPr>
            <w:pStyle w:val="a0"/>
            <w:numPr>
              <w:ilvl w:val="1"/>
              <w:numId w:val="6"/>
            </w:numPr>
            <w:spacing w:afterLines="50" w:after="156"/>
            <w:ind w:left="1265" w:firstLineChars="0" w:hanging="420"/>
          </w:pPr>
        </w:pPrChange>
      </w:pPr>
      <w:del w:id="11849" w:author="raye" w:date="2018-07-17T11:38:00Z">
        <w:r w:rsidRPr="00A23FA3" w:rsidDel="0056799B">
          <w:rPr>
            <w:rPrChange w:id="11850" w:author="raye" w:date="2018-07-17T11:34:00Z">
              <w:rPr>
                <w:sz w:val="24"/>
              </w:rPr>
            </w:rPrChange>
          </w:rPr>
          <w:delText xml:space="preserve">Operations Unit processing volume is </w:delText>
        </w:r>
        <w:r w:rsidR="003E2DF0" w:rsidRPr="00A23FA3" w:rsidDel="0056799B">
          <w:rPr>
            <w:rPrChange w:id="11851" w:author="raye" w:date="2018-07-17T11:34:00Z">
              <w:rPr>
                <w:sz w:val="24"/>
              </w:rPr>
            </w:rPrChange>
          </w:rPr>
          <w:delText>60</w:delText>
        </w:r>
        <w:r w:rsidR="00547357" w:rsidRPr="00A23FA3" w:rsidDel="0056799B">
          <w:rPr>
            <w:rPrChange w:id="11852" w:author="raye" w:date="2018-07-17T11:34:00Z">
              <w:rPr>
                <w:sz w:val="24"/>
              </w:rPr>
            </w:rPrChange>
          </w:rPr>
          <w:delText>,</w:delText>
        </w:r>
        <w:r w:rsidR="003E2DF0" w:rsidRPr="00A23FA3" w:rsidDel="0056799B">
          <w:rPr>
            <w:rPrChange w:id="11853" w:author="raye" w:date="2018-07-17T11:34:00Z">
              <w:rPr>
                <w:sz w:val="24"/>
              </w:rPr>
            </w:rPrChange>
          </w:rPr>
          <w:delText>000</w:delText>
        </w:r>
      </w:del>
    </w:p>
    <w:p w14:paraId="41875817" w14:textId="18903013" w:rsidR="00933E1C" w:rsidRPr="00A23FA3" w:rsidDel="0056799B" w:rsidRDefault="00DD3295">
      <w:pPr>
        <w:pStyle w:val="a0"/>
        <w:numPr>
          <w:ilvl w:val="0"/>
          <w:numId w:val="208"/>
        </w:numPr>
        <w:ind w:firstLineChars="0"/>
        <w:rPr>
          <w:del w:id="11854" w:author="raye" w:date="2018-07-17T11:38:00Z"/>
          <w:rPrChange w:id="11855" w:author="raye" w:date="2018-07-17T11:34:00Z">
            <w:rPr>
              <w:del w:id="11856" w:author="raye" w:date="2018-07-17T11:38:00Z"/>
              <w:sz w:val="24"/>
            </w:rPr>
          </w:rPrChange>
        </w:rPr>
        <w:pPrChange w:id="11857" w:author="raye" w:date="2018-07-17T11:37:00Z">
          <w:pPr>
            <w:pStyle w:val="a0"/>
            <w:numPr>
              <w:ilvl w:val="1"/>
              <w:numId w:val="6"/>
            </w:numPr>
            <w:spacing w:afterLines="50" w:after="156"/>
            <w:ind w:left="1265" w:firstLineChars="0" w:hanging="420"/>
          </w:pPr>
        </w:pPrChange>
      </w:pPr>
      <w:del w:id="11858" w:author="raye" w:date="2018-07-17T11:38:00Z">
        <w:r w:rsidRPr="00A23FA3" w:rsidDel="0056799B">
          <w:rPr>
            <w:rPrChange w:id="11859" w:author="raye" w:date="2018-07-17T11:34:00Z">
              <w:rPr>
                <w:sz w:val="24"/>
              </w:rPr>
            </w:rPrChange>
          </w:rPr>
          <w:delText>Compliance Unit processing volume (red flag) is 3</w:delText>
        </w:r>
        <w:r w:rsidR="00A81C51" w:rsidRPr="00A23FA3" w:rsidDel="0056799B">
          <w:rPr>
            <w:rPrChange w:id="11860" w:author="raye" w:date="2018-07-17T11:34:00Z">
              <w:rPr>
                <w:sz w:val="24"/>
              </w:rPr>
            </w:rPrChange>
          </w:rPr>
          <w:delText>0</w:delText>
        </w:r>
        <w:r w:rsidRPr="00A23FA3" w:rsidDel="0056799B">
          <w:rPr>
            <w:rPrChange w:id="11861" w:author="raye" w:date="2018-07-17T11:34:00Z">
              <w:rPr>
                <w:sz w:val="24"/>
              </w:rPr>
            </w:rPrChange>
          </w:rPr>
          <w:delText>,000</w:delText>
        </w:r>
      </w:del>
    </w:p>
    <w:p w14:paraId="1ACBA864" w14:textId="2E2369C3" w:rsidR="00774ECE" w:rsidRPr="00A23FA3" w:rsidDel="0056799B" w:rsidRDefault="00774ECE">
      <w:pPr>
        <w:pStyle w:val="a0"/>
        <w:numPr>
          <w:ilvl w:val="0"/>
          <w:numId w:val="208"/>
        </w:numPr>
        <w:ind w:firstLineChars="0"/>
        <w:rPr>
          <w:del w:id="11862" w:author="raye" w:date="2018-07-17T11:38:00Z"/>
          <w:rPrChange w:id="11863" w:author="raye" w:date="2018-07-17T11:34:00Z">
            <w:rPr>
              <w:del w:id="11864" w:author="raye" w:date="2018-07-17T11:38:00Z"/>
              <w:sz w:val="24"/>
            </w:rPr>
          </w:rPrChange>
        </w:rPr>
        <w:pPrChange w:id="11865" w:author="raye" w:date="2018-07-17T11:37:00Z">
          <w:pPr>
            <w:pStyle w:val="a0"/>
            <w:numPr>
              <w:numId w:val="6"/>
            </w:numPr>
            <w:ind w:left="845" w:firstLineChars="0" w:hanging="420"/>
          </w:pPr>
        </w:pPrChange>
      </w:pPr>
      <w:del w:id="11866" w:author="raye" w:date="2018-07-17T11:38:00Z">
        <w:r w:rsidRPr="00A23FA3" w:rsidDel="0056799B">
          <w:rPr>
            <w:rPrChange w:id="11867" w:author="raye" w:date="2018-07-17T11:34:00Z">
              <w:rPr>
                <w:sz w:val="24"/>
              </w:rPr>
            </w:rPrChange>
          </w:rPr>
          <w:delText>Average processing time per case</w:delText>
        </w:r>
        <w:r w:rsidRPr="00A23FA3" w:rsidDel="0056799B">
          <w:rPr>
            <w:rFonts w:hint="eastAsia"/>
            <w:rPrChange w:id="11868" w:author="raye" w:date="2018-07-17T11:34:00Z">
              <w:rPr>
                <w:rFonts w:hint="eastAsia"/>
                <w:sz w:val="24"/>
              </w:rPr>
            </w:rPrChange>
          </w:rPr>
          <w:delText>：</w:delText>
        </w:r>
        <w:r w:rsidR="00954639" w:rsidRPr="00A23FA3" w:rsidDel="0056799B">
          <w:rPr>
            <w:rPrChange w:id="11869" w:author="raye" w:date="2018-07-17T11:34:00Z">
              <w:rPr>
                <w:sz w:val="24"/>
              </w:rPr>
            </w:rPrChange>
          </w:rPr>
          <w:delText>30-60</w:delText>
        </w:r>
        <w:r w:rsidRPr="00A23FA3" w:rsidDel="0056799B">
          <w:rPr>
            <w:rPrChange w:id="11870" w:author="raye" w:date="2018-07-17T11:34:00Z">
              <w:rPr>
                <w:sz w:val="24"/>
              </w:rPr>
            </w:rPrChange>
          </w:rPr>
          <w:delText xml:space="preserve"> minutes</w:delText>
        </w:r>
      </w:del>
    </w:p>
    <w:p w14:paraId="721C15A3" w14:textId="642D44F2" w:rsidR="000F005B" w:rsidRPr="00A23FA3" w:rsidDel="0056799B" w:rsidRDefault="000F005B">
      <w:pPr>
        <w:pStyle w:val="a0"/>
        <w:numPr>
          <w:ilvl w:val="0"/>
          <w:numId w:val="208"/>
        </w:numPr>
        <w:ind w:firstLineChars="0"/>
        <w:rPr>
          <w:del w:id="11871" w:author="raye" w:date="2018-07-17T11:38:00Z"/>
          <w:rPrChange w:id="11872" w:author="raye" w:date="2018-07-17T11:34:00Z">
            <w:rPr>
              <w:del w:id="11873" w:author="raye" w:date="2018-07-17T11:38:00Z"/>
              <w:sz w:val="24"/>
            </w:rPr>
          </w:rPrChange>
        </w:rPr>
        <w:pPrChange w:id="11874" w:author="raye" w:date="2018-07-17T11:37:00Z">
          <w:pPr>
            <w:pStyle w:val="a0"/>
            <w:numPr>
              <w:numId w:val="6"/>
            </w:numPr>
            <w:ind w:left="845" w:firstLineChars="0" w:hanging="420"/>
          </w:pPr>
        </w:pPrChange>
      </w:pPr>
      <w:del w:id="11875" w:author="raye" w:date="2018-07-17T11:38:00Z">
        <w:r w:rsidRPr="00A23FA3" w:rsidDel="0056799B">
          <w:rPr>
            <w:rPrChange w:id="11876" w:author="raye" w:date="2018-07-17T11:34:00Z">
              <w:rPr>
                <w:sz w:val="24"/>
              </w:rPr>
            </w:rPrChange>
          </w:rPr>
          <w:delText>Estimated operating time, from scanning transaction documents to the generation of the Transaction Risk Mitigation Check List: 1 minute</w:delText>
        </w:r>
      </w:del>
    </w:p>
    <w:p w14:paraId="57509BFE" w14:textId="173591F5" w:rsidR="00954639" w:rsidRPr="00A23FA3" w:rsidDel="0056799B" w:rsidRDefault="00954639">
      <w:pPr>
        <w:pStyle w:val="a0"/>
        <w:numPr>
          <w:ilvl w:val="0"/>
          <w:numId w:val="208"/>
        </w:numPr>
        <w:ind w:firstLineChars="0"/>
        <w:rPr>
          <w:del w:id="11877" w:author="raye" w:date="2018-07-17T11:38:00Z"/>
          <w:rPrChange w:id="11878" w:author="raye" w:date="2018-07-17T11:34:00Z">
            <w:rPr>
              <w:del w:id="11879" w:author="raye" w:date="2018-07-17T11:38:00Z"/>
              <w:sz w:val="24"/>
            </w:rPr>
          </w:rPrChange>
        </w:rPr>
        <w:pPrChange w:id="11880" w:author="raye" w:date="2018-07-17T11:37:00Z">
          <w:pPr>
            <w:pStyle w:val="a0"/>
            <w:numPr>
              <w:numId w:val="6"/>
            </w:numPr>
            <w:ind w:left="845" w:firstLineChars="0" w:hanging="420"/>
          </w:pPr>
        </w:pPrChange>
      </w:pPr>
      <w:del w:id="11881" w:author="raye" w:date="2018-07-17T11:38:00Z">
        <w:r w:rsidRPr="00A23FA3" w:rsidDel="0056799B">
          <w:rPr>
            <w:rPrChange w:id="11882" w:author="raye" w:date="2018-07-17T11:34:00Z">
              <w:rPr>
                <w:sz w:val="24"/>
              </w:rPr>
            </w:rPrChange>
          </w:rPr>
          <w:delText>Maximum tolerance of response time: 1-2 minutes</w:delText>
        </w:r>
      </w:del>
    </w:p>
    <w:p w14:paraId="1207BE53" w14:textId="28456238" w:rsidR="00774ECE" w:rsidRPr="00A23FA3" w:rsidDel="0056799B" w:rsidRDefault="00774ECE">
      <w:pPr>
        <w:pStyle w:val="a0"/>
        <w:numPr>
          <w:ilvl w:val="0"/>
          <w:numId w:val="208"/>
        </w:numPr>
        <w:ind w:firstLineChars="0"/>
        <w:rPr>
          <w:del w:id="11883" w:author="raye" w:date="2018-07-17T11:38:00Z"/>
          <w:rPrChange w:id="11884" w:author="raye" w:date="2018-07-17T11:34:00Z">
            <w:rPr>
              <w:del w:id="11885" w:author="raye" w:date="2018-07-17T11:38:00Z"/>
              <w:sz w:val="24"/>
            </w:rPr>
          </w:rPrChange>
        </w:rPr>
        <w:pPrChange w:id="11886" w:author="raye" w:date="2018-07-17T11:37:00Z">
          <w:pPr>
            <w:pStyle w:val="a0"/>
            <w:numPr>
              <w:numId w:val="6"/>
            </w:numPr>
            <w:ind w:left="845" w:firstLineChars="0" w:hanging="420"/>
          </w:pPr>
        </w:pPrChange>
      </w:pPr>
      <w:del w:id="11887" w:author="raye" w:date="2018-07-17T11:38:00Z">
        <w:r w:rsidRPr="00A23FA3" w:rsidDel="0056799B">
          <w:rPr>
            <w:rPrChange w:id="11888" w:author="raye" w:date="2018-07-17T11:34:00Z">
              <w:rPr>
                <w:sz w:val="24"/>
              </w:rPr>
            </w:rPrChange>
          </w:rPr>
          <w:delText>System user interface interaction time lag</w:delText>
        </w:r>
        <w:r w:rsidR="000F005B" w:rsidRPr="00A23FA3" w:rsidDel="0056799B">
          <w:rPr>
            <w:rPrChange w:id="11889" w:author="raye" w:date="2018-07-17T11:34:00Z">
              <w:rPr>
                <w:sz w:val="24"/>
              </w:rPr>
            </w:rPrChange>
          </w:rPr>
          <w:delText xml:space="preserve"> </w:delText>
        </w:r>
        <w:r w:rsidRPr="00A23FA3" w:rsidDel="0056799B">
          <w:rPr>
            <w:rPrChange w:id="11890" w:author="raye" w:date="2018-07-17T11:34:00Z">
              <w:rPr>
                <w:sz w:val="24"/>
              </w:rPr>
            </w:rPrChange>
          </w:rPr>
          <w:delText>&lt;</w:delText>
        </w:r>
        <w:r w:rsidR="000F005B" w:rsidRPr="00A23FA3" w:rsidDel="0056799B">
          <w:rPr>
            <w:rPrChange w:id="11891" w:author="raye" w:date="2018-07-17T11:34:00Z">
              <w:rPr>
                <w:sz w:val="24"/>
              </w:rPr>
            </w:rPrChange>
          </w:rPr>
          <w:delText xml:space="preserve"> </w:delText>
        </w:r>
        <w:r w:rsidRPr="00A23FA3" w:rsidDel="0056799B">
          <w:rPr>
            <w:rPrChange w:id="11892" w:author="raye" w:date="2018-07-17T11:34:00Z">
              <w:rPr>
                <w:sz w:val="24"/>
              </w:rPr>
            </w:rPrChange>
          </w:rPr>
          <w:delText>3 seconds</w:delText>
        </w:r>
      </w:del>
    </w:p>
    <w:p w14:paraId="4E1D4042" w14:textId="13B31DCD" w:rsidR="00774ECE" w:rsidRPr="00A23FA3" w:rsidDel="0056799B" w:rsidRDefault="00774ECE">
      <w:pPr>
        <w:pStyle w:val="a0"/>
        <w:numPr>
          <w:ilvl w:val="0"/>
          <w:numId w:val="208"/>
        </w:numPr>
        <w:ind w:firstLineChars="0"/>
        <w:rPr>
          <w:del w:id="11893" w:author="raye" w:date="2018-07-17T11:38:00Z"/>
          <w:rPrChange w:id="11894" w:author="raye" w:date="2018-07-17T11:34:00Z">
            <w:rPr>
              <w:del w:id="11895" w:author="raye" w:date="2018-07-17T11:38:00Z"/>
              <w:sz w:val="24"/>
            </w:rPr>
          </w:rPrChange>
        </w:rPr>
        <w:pPrChange w:id="11896" w:author="raye" w:date="2018-07-17T11:37:00Z">
          <w:pPr>
            <w:pStyle w:val="a0"/>
            <w:numPr>
              <w:numId w:val="6"/>
            </w:numPr>
            <w:ind w:left="845" w:firstLineChars="0" w:hanging="420"/>
          </w:pPr>
        </w:pPrChange>
      </w:pPr>
      <w:del w:id="11897" w:author="raye" w:date="2018-07-17T11:38:00Z">
        <w:r w:rsidRPr="00A23FA3" w:rsidDel="0056799B">
          <w:rPr>
            <w:rPrChange w:id="11898" w:author="raye" w:date="2018-07-17T11:34:00Z">
              <w:rPr>
                <w:sz w:val="24"/>
              </w:rPr>
            </w:rPrChange>
          </w:rPr>
          <w:delText>Query Operations response time</w:delText>
        </w:r>
        <w:r w:rsidR="000F005B" w:rsidRPr="00A23FA3" w:rsidDel="0056799B">
          <w:rPr>
            <w:rPrChange w:id="11899" w:author="raye" w:date="2018-07-17T11:34:00Z">
              <w:rPr>
                <w:sz w:val="24"/>
              </w:rPr>
            </w:rPrChange>
          </w:rPr>
          <w:delText xml:space="preserve"> </w:delText>
        </w:r>
        <w:r w:rsidRPr="00A23FA3" w:rsidDel="0056799B">
          <w:rPr>
            <w:rPrChange w:id="11900" w:author="raye" w:date="2018-07-17T11:34:00Z">
              <w:rPr>
                <w:sz w:val="24"/>
              </w:rPr>
            </w:rPrChange>
          </w:rPr>
          <w:delText>&lt;</w:delText>
        </w:r>
        <w:r w:rsidR="000F005B" w:rsidRPr="00A23FA3" w:rsidDel="0056799B">
          <w:rPr>
            <w:rPrChange w:id="11901" w:author="raye" w:date="2018-07-17T11:34:00Z">
              <w:rPr>
                <w:sz w:val="24"/>
              </w:rPr>
            </w:rPrChange>
          </w:rPr>
          <w:delText xml:space="preserve"> </w:delText>
        </w:r>
        <w:r w:rsidRPr="00A23FA3" w:rsidDel="0056799B">
          <w:rPr>
            <w:rPrChange w:id="11902" w:author="raye" w:date="2018-07-17T11:34:00Z">
              <w:rPr>
                <w:sz w:val="24"/>
              </w:rPr>
            </w:rPrChange>
          </w:rPr>
          <w:delText>6 seconds</w:delText>
        </w:r>
      </w:del>
    </w:p>
    <w:p w14:paraId="5336F01A" w14:textId="3FB2E196" w:rsidR="00774ECE" w:rsidRPr="00A23FA3" w:rsidDel="0056799B" w:rsidRDefault="00774ECE">
      <w:pPr>
        <w:pStyle w:val="a0"/>
        <w:numPr>
          <w:ilvl w:val="0"/>
          <w:numId w:val="208"/>
        </w:numPr>
        <w:ind w:firstLineChars="0"/>
        <w:rPr>
          <w:del w:id="11903" w:author="raye" w:date="2018-07-17T11:38:00Z"/>
          <w:rPrChange w:id="11904" w:author="raye" w:date="2018-07-17T11:34:00Z">
            <w:rPr>
              <w:del w:id="11905" w:author="raye" w:date="2018-07-17T11:38:00Z"/>
              <w:sz w:val="24"/>
            </w:rPr>
          </w:rPrChange>
        </w:rPr>
        <w:pPrChange w:id="11906" w:author="raye" w:date="2018-07-17T11:37:00Z">
          <w:pPr>
            <w:pStyle w:val="a0"/>
            <w:numPr>
              <w:numId w:val="6"/>
            </w:numPr>
            <w:ind w:left="845" w:firstLineChars="0" w:hanging="420"/>
          </w:pPr>
        </w:pPrChange>
      </w:pPr>
      <w:del w:id="11907" w:author="raye" w:date="2018-07-17T11:38:00Z">
        <w:r w:rsidRPr="00A23FA3" w:rsidDel="0056799B">
          <w:rPr>
            <w:rPrChange w:id="11908" w:author="raye" w:date="2018-07-17T11:34:00Z">
              <w:rPr>
                <w:sz w:val="24"/>
              </w:rPr>
            </w:rPrChange>
          </w:rPr>
          <w:delText>Input saving response time</w:delText>
        </w:r>
        <w:r w:rsidR="000F005B" w:rsidRPr="00A23FA3" w:rsidDel="0056799B">
          <w:rPr>
            <w:rPrChange w:id="11909" w:author="raye" w:date="2018-07-17T11:34:00Z">
              <w:rPr>
                <w:sz w:val="24"/>
              </w:rPr>
            </w:rPrChange>
          </w:rPr>
          <w:delText xml:space="preserve"> </w:delText>
        </w:r>
        <w:r w:rsidRPr="00A23FA3" w:rsidDel="0056799B">
          <w:rPr>
            <w:rPrChange w:id="11910" w:author="raye" w:date="2018-07-17T11:34:00Z">
              <w:rPr>
                <w:sz w:val="24"/>
              </w:rPr>
            </w:rPrChange>
          </w:rPr>
          <w:delText>&lt;</w:delText>
        </w:r>
        <w:r w:rsidR="000F005B" w:rsidRPr="00A23FA3" w:rsidDel="0056799B">
          <w:rPr>
            <w:rPrChange w:id="11911" w:author="raye" w:date="2018-07-17T11:34:00Z">
              <w:rPr>
                <w:sz w:val="24"/>
              </w:rPr>
            </w:rPrChange>
          </w:rPr>
          <w:delText xml:space="preserve"> </w:delText>
        </w:r>
        <w:r w:rsidRPr="00A23FA3" w:rsidDel="0056799B">
          <w:rPr>
            <w:rPrChange w:id="11912" w:author="raye" w:date="2018-07-17T11:34:00Z">
              <w:rPr>
                <w:sz w:val="24"/>
              </w:rPr>
            </w:rPrChange>
          </w:rPr>
          <w:delText>3 seconds</w:delText>
        </w:r>
      </w:del>
    </w:p>
    <w:p w14:paraId="7DA60443" w14:textId="761DC5D6" w:rsidR="00774ECE" w:rsidRPr="00A23FA3" w:rsidDel="0056799B" w:rsidRDefault="00774ECE">
      <w:pPr>
        <w:pStyle w:val="a0"/>
        <w:numPr>
          <w:ilvl w:val="0"/>
          <w:numId w:val="208"/>
        </w:numPr>
        <w:ind w:firstLineChars="0"/>
        <w:rPr>
          <w:del w:id="11913" w:author="raye" w:date="2018-07-17T11:38:00Z"/>
          <w:rPrChange w:id="11914" w:author="raye" w:date="2018-07-17T11:34:00Z">
            <w:rPr>
              <w:del w:id="11915" w:author="raye" w:date="2018-07-17T11:38:00Z"/>
              <w:sz w:val="24"/>
            </w:rPr>
          </w:rPrChange>
        </w:rPr>
        <w:pPrChange w:id="11916" w:author="raye" w:date="2018-07-17T11:37:00Z">
          <w:pPr>
            <w:pStyle w:val="a0"/>
            <w:numPr>
              <w:numId w:val="6"/>
            </w:numPr>
            <w:ind w:left="845" w:firstLineChars="0" w:hanging="420"/>
          </w:pPr>
        </w:pPrChange>
      </w:pPr>
      <w:del w:id="11917" w:author="raye" w:date="2018-07-17T11:38:00Z">
        <w:r w:rsidRPr="00A23FA3" w:rsidDel="0056799B">
          <w:rPr>
            <w:rPrChange w:id="11918" w:author="raye" w:date="2018-07-17T11:34:00Z">
              <w:rPr>
                <w:sz w:val="24"/>
              </w:rPr>
            </w:rPrChange>
          </w:rPr>
          <w:delText>Statistic Operations response time</w:delText>
        </w:r>
        <w:r w:rsidR="000F005B" w:rsidRPr="00A23FA3" w:rsidDel="0056799B">
          <w:rPr>
            <w:rPrChange w:id="11919" w:author="raye" w:date="2018-07-17T11:34:00Z">
              <w:rPr>
                <w:sz w:val="24"/>
              </w:rPr>
            </w:rPrChange>
          </w:rPr>
          <w:delText xml:space="preserve"> </w:delText>
        </w:r>
        <w:r w:rsidRPr="00A23FA3" w:rsidDel="0056799B">
          <w:rPr>
            <w:rPrChange w:id="11920" w:author="raye" w:date="2018-07-17T11:34:00Z">
              <w:rPr>
                <w:sz w:val="24"/>
              </w:rPr>
            </w:rPrChange>
          </w:rPr>
          <w:delText>&lt;</w:delText>
        </w:r>
        <w:r w:rsidR="000F005B" w:rsidRPr="00A23FA3" w:rsidDel="0056799B">
          <w:rPr>
            <w:rPrChange w:id="11921" w:author="raye" w:date="2018-07-17T11:34:00Z">
              <w:rPr>
                <w:sz w:val="24"/>
              </w:rPr>
            </w:rPrChange>
          </w:rPr>
          <w:delText xml:space="preserve"> </w:delText>
        </w:r>
        <w:r w:rsidRPr="00A23FA3" w:rsidDel="0056799B">
          <w:rPr>
            <w:rPrChange w:id="11922" w:author="raye" w:date="2018-07-17T11:34:00Z">
              <w:rPr>
                <w:sz w:val="24"/>
              </w:rPr>
            </w:rPrChange>
          </w:rPr>
          <w:delText>10 seconds</w:delText>
        </w:r>
      </w:del>
    </w:p>
    <w:p w14:paraId="6C53905C" w14:textId="5DE8C3ED" w:rsidR="00774ECE" w:rsidRPr="00A23FA3" w:rsidDel="0056799B" w:rsidRDefault="00113263">
      <w:pPr>
        <w:pStyle w:val="a0"/>
        <w:numPr>
          <w:ilvl w:val="0"/>
          <w:numId w:val="208"/>
        </w:numPr>
        <w:ind w:firstLineChars="0"/>
        <w:rPr>
          <w:del w:id="11923" w:author="raye" w:date="2018-07-17T11:38:00Z"/>
          <w:rPrChange w:id="11924" w:author="raye" w:date="2018-07-17T11:34:00Z">
            <w:rPr>
              <w:del w:id="11925" w:author="raye" w:date="2018-07-17T11:38:00Z"/>
              <w:sz w:val="24"/>
            </w:rPr>
          </w:rPrChange>
        </w:rPr>
        <w:pPrChange w:id="11926" w:author="raye" w:date="2018-07-17T11:37:00Z">
          <w:pPr>
            <w:pStyle w:val="a0"/>
            <w:numPr>
              <w:numId w:val="6"/>
            </w:numPr>
            <w:ind w:left="845" w:firstLineChars="0" w:hanging="420"/>
          </w:pPr>
        </w:pPrChange>
      </w:pPr>
      <w:del w:id="11927" w:author="raye" w:date="2018-07-17T11:38:00Z">
        <w:r w:rsidRPr="00A23FA3" w:rsidDel="0056799B">
          <w:rPr>
            <w:rPrChange w:id="11928" w:author="raye" w:date="2018-07-17T11:34:00Z">
              <w:rPr>
                <w:sz w:val="24"/>
              </w:rPr>
            </w:rPrChange>
          </w:rPr>
          <w:delText>API</w:delText>
        </w:r>
        <w:r w:rsidR="00774ECE" w:rsidRPr="00A23FA3" w:rsidDel="0056799B">
          <w:rPr>
            <w:rPrChange w:id="11929" w:author="raye" w:date="2018-07-17T11:34:00Z">
              <w:rPr>
                <w:sz w:val="24"/>
              </w:rPr>
            </w:rPrChange>
          </w:rPr>
          <w:delText xml:space="preserve"> average processing time per entity 5 seconds</w:delText>
        </w:r>
      </w:del>
    </w:p>
    <w:p w14:paraId="067DE178" w14:textId="3E6D5D23" w:rsidR="001A2A3E" w:rsidRPr="00A23FA3" w:rsidDel="0056799B" w:rsidRDefault="001A2A3E">
      <w:pPr>
        <w:pStyle w:val="a0"/>
        <w:numPr>
          <w:ilvl w:val="0"/>
          <w:numId w:val="208"/>
        </w:numPr>
        <w:ind w:firstLineChars="0"/>
        <w:rPr>
          <w:del w:id="11930" w:author="raye" w:date="2018-07-17T11:38:00Z"/>
          <w:rPrChange w:id="11931" w:author="raye" w:date="2018-07-17T11:34:00Z">
            <w:rPr>
              <w:del w:id="11932" w:author="raye" w:date="2018-07-17T11:38:00Z"/>
              <w:sz w:val="24"/>
            </w:rPr>
          </w:rPrChange>
        </w:rPr>
        <w:pPrChange w:id="11933" w:author="raye" w:date="2018-07-17T11:37:00Z">
          <w:pPr>
            <w:pStyle w:val="a0"/>
            <w:numPr>
              <w:numId w:val="6"/>
            </w:numPr>
            <w:ind w:left="845" w:firstLineChars="0" w:hanging="420"/>
          </w:pPr>
        </w:pPrChange>
      </w:pPr>
      <w:del w:id="11934" w:author="raye" w:date="2018-07-17T11:38:00Z">
        <w:r w:rsidRPr="00A23FA3" w:rsidDel="0056799B">
          <w:rPr>
            <w:rPrChange w:id="11935" w:author="raye" w:date="2018-07-17T11:34:00Z">
              <w:rPr>
                <w:sz w:val="24"/>
              </w:rPr>
            </w:rPrChange>
          </w:rPr>
          <w:delText>Training time required for normal/advanced users: 1 day</w:delText>
        </w:r>
      </w:del>
    </w:p>
    <w:p w14:paraId="4AEACC0B" w14:textId="1FAD35EB" w:rsidR="00774ECE" w:rsidRPr="00A23FA3" w:rsidRDefault="00774ECE">
      <w:pPr>
        <w:rPr>
          <w:rPrChange w:id="11936" w:author="raye" w:date="2018-07-17T11:34:00Z">
            <w:rPr>
              <w:rFonts w:eastAsia="Times New Roman" w:cs="Times New Roman"/>
              <w:kern w:val="0"/>
              <w:sz w:val="24"/>
              <w:szCs w:val="24"/>
              <w:lang w:eastAsia="en-US"/>
            </w:rPr>
          </w:rPrChange>
        </w:rPr>
        <w:pPrChange w:id="11937" w:author="raye" w:date="2018-07-17T11:34:00Z">
          <w:pPr>
            <w:widowControl/>
            <w:spacing w:before="96"/>
            <w:jc w:val="left"/>
          </w:pPr>
        </w:pPrChange>
      </w:pPr>
    </w:p>
    <w:p w14:paraId="2CA29A30" w14:textId="3CF6CE93" w:rsidR="00774ECE" w:rsidRPr="00A23FA3" w:rsidDel="0056799B" w:rsidRDefault="00B5336C">
      <w:pPr>
        <w:rPr>
          <w:del w:id="11938" w:author="raye" w:date="2018-07-17T11:40:00Z"/>
        </w:rPr>
        <w:pPrChange w:id="11939" w:author="raye" w:date="2018-07-17T11:34:00Z">
          <w:pPr>
            <w:pStyle w:val="2"/>
            <w:numPr>
              <w:numId w:val="3"/>
            </w:numPr>
            <w:tabs>
              <w:tab w:val="clear" w:pos="1440"/>
              <w:tab w:val="left" w:pos="709"/>
            </w:tabs>
            <w:spacing w:afterLines="50" w:after="156"/>
            <w:ind w:left="567" w:hanging="567"/>
          </w:pPr>
        </w:pPrChange>
      </w:pPr>
      <w:bookmarkStart w:id="11940" w:name="_Toc510773933"/>
      <w:bookmarkStart w:id="11941" w:name="_Hlk510020598"/>
      <w:del w:id="11942" w:author="raye" w:date="2018-07-17T11:27:00Z">
        <w:r w:rsidRPr="00A23FA3" w:rsidDel="00C267D5">
          <w:delText xml:space="preserve"> </w:delText>
        </w:r>
      </w:del>
      <w:bookmarkStart w:id="11943" w:name="_Toc512250284"/>
      <w:del w:id="11944" w:author="raye" w:date="2018-07-17T11:40:00Z">
        <w:r w:rsidR="00774ECE" w:rsidRPr="00A23FA3" w:rsidDel="0056799B">
          <w:delText>Data Retention</w:delText>
        </w:r>
        <w:bookmarkEnd w:id="11940"/>
        <w:bookmarkEnd w:id="11943"/>
      </w:del>
    </w:p>
    <w:bookmarkEnd w:id="11941"/>
    <w:p w14:paraId="6C6694AD" w14:textId="77777777" w:rsidR="0019003E" w:rsidRPr="00A23FA3" w:rsidRDefault="0019003E" w:rsidP="0019003E">
      <w:pPr>
        <w:pStyle w:val="a0"/>
        <w:numPr>
          <w:ilvl w:val="0"/>
          <w:numId w:val="6"/>
        </w:numPr>
        <w:spacing w:after="120"/>
        <w:ind w:left="850" w:firstLineChars="0" w:hanging="418"/>
        <w:rPr>
          <w:ins w:id="11945" w:author="raye" w:date="2018-07-17T11:41:00Z"/>
          <w:rFonts w:ascii="Calibri" w:hAnsi="Calibri" w:cstheme="minorHAnsi"/>
          <w:sz w:val="24"/>
        </w:rPr>
      </w:pPr>
      <w:ins w:id="11946" w:author="raye" w:date="2018-07-17T11:41:00Z">
        <w:r w:rsidRPr="00A23FA3">
          <w:rPr>
            <w:rFonts w:ascii="Calibri" w:hAnsi="Calibri" w:cstheme="minorHAnsi"/>
            <w:sz w:val="24"/>
          </w:rPr>
          <w:t>8 years - Historical case data and related evidences in the system.</w:t>
        </w:r>
      </w:ins>
    </w:p>
    <w:p w14:paraId="3662B074" w14:textId="77777777" w:rsidR="0019003E" w:rsidRPr="00A23FA3" w:rsidRDefault="0019003E" w:rsidP="0019003E">
      <w:pPr>
        <w:pStyle w:val="a0"/>
        <w:numPr>
          <w:ilvl w:val="0"/>
          <w:numId w:val="6"/>
        </w:numPr>
        <w:spacing w:after="120"/>
        <w:ind w:left="850" w:firstLineChars="0" w:hanging="418"/>
        <w:rPr>
          <w:ins w:id="11947" w:author="raye" w:date="2018-07-17T11:41:00Z"/>
          <w:rFonts w:ascii="Calibri" w:hAnsi="Calibri" w:cstheme="minorHAnsi"/>
          <w:sz w:val="24"/>
        </w:rPr>
      </w:pPr>
      <w:ins w:id="11948" w:author="raye" w:date="2018-07-17T11:41:00Z">
        <w:r w:rsidRPr="00A23FA3">
          <w:rPr>
            <w:rFonts w:ascii="Calibri" w:hAnsi="Calibri" w:cstheme="minorHAnsi"/>
            <w:sz w:val="24"/>
          </w:rPr>
          <w:t>Archive records (Historical case data and related evidences) after 8 years.</w:t>
        </w:r>
      </w:ins>
    </w:p>
    <w:p w14:paraId="03181282" w14:textId="77777777" w:rsidR="0019003E" w:rsidRPr="00A23FA3" w:rsidRDefault="0019003E" w:rsidP="0019003E">
      <w:pPr>
        <w:pStyle w:val="a0"/>
        <w:numPr>
          <w:ilvl w:val="1"/>
          <w:numId w:val="6"/>
        </w:numPr>
        <w:spacing w:after="120"/>
        <w:ind w:firstLineChars="0"/>
        <w:rPr>
          <w:ins w:id="11949" w:author="raye" w:date="2018-07-17T11:41:00Z"/>
          <w:rFonts w:ascii="Calibri" w:hAnsi="Calibri" w:cstheme="minorHAnsi"/>
          <w:sz w:val="24"/>
        </w:rPr>
      </w:pPr>
      <w:ins w:id="11950" w:author="raye" w:date="2018-07-17T11:41:00Z">
        <w:r w:rsidRPr="00A23FA3">
          <w:rPr>
            <w:rFonts w:ascii="Calibri" w:hAnsi="Calibri" w:cstheme="minorHAnsi"/>
            <w:sz w:val="24"/>
          </w:rPr>
          <w:t>Archived records must be retrievable quickly.</w:t>
        </w:r>
      </w:ins>
    </w:p>
    <w:p w14:paraId="4D8AB9D3" w14:textId="77777777" w:rsidR="0019003E" w:rsidRPr="00A23FA3" w:rsidRDefault="0019003E" w:rsidP="0019003E">
      <w:pPr>
        <w:pStyle w:val="a0"/>
        <w:numPr>
          <w:ilvl w:val="0"/>
          <w:numId w:val="6"/>
        </w:numPr>
        <w:spacing w:after="120"/>
        <w:ind w:left="850" w:firstLineChars="0" w:hanging="418"/>
        <w:rPr>
          <w:ins w:id="11951" w:author="raye" w:date="2018-07-17T11:41:00Z"/>
          <w:rFonts w:ascii="Calibri" w:hAnsi="Calibri" w:cstheme="minorHAnsi"/>
          <w:sz w:val="24"/>
        </w:rPr>
      </w:pPr>
      <w:ins w:id="11952" w:author="raye" w:date="2018-07-17T11:41:00Z">
        <w:r w:rsidRPr="00A23FA3">
          <w:rPr>
            <w:rFonts w:ascii="Calibri" w:hAnsi="Calibri" w:cstheme="minorHAnsi"/>
            <w:sz w:val="24"/>
          </w:rPr>
          <w:t>The system must have historical document search and recovery functions.</w:t>
        </w:r>
      </w:ins>
    </w:p>
    <w:p w14:paraId="0CC2E991" w14:textId="77777777" w:rsidR="0019003E" w:rsidRPr="00A23FA3" w:rsidRDefault="0019003E">
      <w:pPr>
        <w:rPr>
          <w:ins w:id="11953" w:author="raye" w:date="2018-07-17T11:41:00Z"/>
        </w:rPr>
        <w:pPrChange w:id="11954" w:author="raye" w:date="2018-07-17T11:34:00Z">
          <w:pPr>
            <w:pStyle w:val="a0"/>
            <w:spacing w:afterLines="50" w:after="156"/>
            <w:ind w:left="845" w:firstLineChars="0" w:firstLine="0"/>
          </w:pPr>
        </w:pPrChange>
      </w:pPr>
    </w:p>
    <w:p w14:paraId="2F38DA72" w14:textId="35ED9272" w:rsidR="0019003E" w:rsidRPr="00A23FA3" w:rsidRDefault="0019003E" w:rsidP="0019003E">
      <w:pPr>
        <w:pStyle w:val="215"/>
        <w:rPr>
          <w:ins w:id="11955" w:author="raye" w:date="2018-07-17T11:41:00Z"/>
          <w:rFonts w:ascii="Times New Roman" w:hAnsi="Times New Roman" w:cs="Times New Roman"/>
          <w:sz w:val="24"/>
          <w:szCs w:val="24"/>
        </w:rPr>
      </w:pPr>
      <w:ins w:id="11956" w:author="raye" w:date="2018-07-17T11:41: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957" w:name="_Toc520840596"/>
        <w:r w:rsidRPr="00A23FA3">
          <w:rPr>
            <w:rFonts w:ascii="Times New Roman" w:hAnsi="Times New Roman" w:cs="Times New Roman"/>
            <w:sz w:val="24"/>
            <w:szCs w:val="24"/>
          </w:rPr>
          <w:t xml:space="preserve">4.7.5 </w:t>
        </w:r>
        <w:r w:rsidRPr="00A23FA3">
          <w:rPr>
            <w:rFonts w:ascii="Times New Roman" w:hAnsi="Times New Roman" w:cs="Times New Roman" w:hint="eastAsia"/>
            <w:sz w:val="24"/>
            <w:szCs w:val="24"/>
          </w:rPr>
          <w:t>Disaster Recovery</w:t>
        </w:r>
        <w:bookmarkEnd w:id="11957"/>
        <w:r w:rsidRPr="00A23FA3">
          <w:rPr>
            <w:rFonts w:ascii="Times New Roman" w:hAnsi="Times New Roman" w:cs="Times New Roman" w:hint="eastAsia"/>
            <w:sz w:val="24"/>
            <w:szCs w:val="24"/>
          </w:rPr>
          <w:t xml:space="preserve"> </w:t>
        </w:r>
      </w:ins>
    </w:p>
    <w:p w14:paraId="7501F542" w14:textId="335CDE24" w:rsidR="00774ECE" w:rsidRPr="00A23FA3" w:rsidDel="0019003E" w:rsidRDefault="00912001">
      <w:pPr>
        <w:rPr>
          <w:del w:id="11958" w:author="raye" w:date="2018-07-17T11:41:00Z"/>
          <w:rPrChange w:id="11959" w:author="raye" w:date="2018-07-17T11:34:00Z">
            <w:rPr>
              <w:del w:id="11960" w:author="raye" w:date="2018-07-17T11:41:00Z"/>
              <w:sz w:val="24"/>
            </w:rPr>
          </w:rPrChange>
        </w:rPr>
        <w:pPrChange w:id="11961" w:author="raye" w:date="2018-07-17T11:34:00Z">
          <w:pPr>
            <w:pStyle w:val="a0"/>
            <w:numPr>
              <w:numId w:val="6"/>
            </w:numPr>
            <w:spacing w:after="120"/>
            <w:ind w:left="850" w:firstLineChars="0" w:hanging="418"/>
          </w:pPr>
        </w:pPrChange>
      </w:pPr>
      <w:del w:id="11962" w:author="raye" w:date="2018-07-17T11:41:00Z">
        <w:r w:rsidRPr="00A23FA3" w:rsidDel="0019003E">
          <w:rPr>
            <w:rPrChange w:id="11963" w:author="raye" w:date="2018-07-17T11:34:00Z">
              <w:rPr>
                <w:sz w:val="24"/>
              </w:rPr>
            </w:rPrChange>
          </w:rPr>
          <w:delText>8</w:delText>
        </w:r>
        <w:r w:rsidR="00774ECE" w:rsidRPr="00A23FA3" w:rsidDel="0019003E">
          <w:rPr>
            <w:rPrChange w:id="11964" w:author="raye" w:date="2018-07-17T11:34:00Z">
              <w:rPr>
                <w:sz w:val="24"/>
              </w:rPr>
            </w:rPrChange>
          </w:rPr>
          <w:delText xml:space="preserve"> years - Historical case data and related evidences in the system.</w:delText>
        </w:r>
      </w:del>
    </w:p>
    <w:p w14:paraId="672ACC4D" w14:textId="6F9104B5" w:rsidR="00774ECE" w:rsidRPr="00A23FA3" w:rsidDel="0019003E" w:rsidRDefault="00774ECE">
      <w:pPr>
        <w:rPr>
          <w:del w:id="11965" w:author="raye" w:date="2018-07-17T11:41:00Z"/>
          <w:rPrChange w:id="11966" w:author="raye" w:date="2018-07-17T11:34:00Z">
            <w:rPr>
              <w:del w:id="11967" w:author="raye" w:date="2018-07-17T11:41:00Z"/>
              <w:sz w:val="24"/>
            </w:rPr>
          </w:rPrChange>
        </w:rPr>
        <w:pPrChange w:id="11968" w:author="raye" w:date="2018-07-17T11:34:00Z">
          <w:pPr>
            <w:pStyle w:val="a0"/>
            <w:numPr>
              <w:numId w:val="6"/>
            </w:numPr>
            <w:spacing w:after="120"/>
            <w:ind w:left="850" w:firstLineChars="0" w:hanging="418"/>
          </w:pPr>
        </w:pPrChange>
      </w:pPr>
      <w:del w:id="11969" w:author="raye" w:date="2018-07-17T11:41:00Z">
        <w:r w:rsidRPr="00A23FA3" w:rsidDel="0019003E">
          <w:rPr>
            <w:rPrChange w:id="11970" w:author="raye" w:date="2018-07-17T11:34:00Z">
              <w:rPr>
                <w:sz w:val="24"/>
              </w:rPr>
            </w:rPrChange>
          </w:rPr>
          <w:delText xml:space="preserve">Archive records (Historical case data and related evidences) </w:delText>
        </w:r>
        <w:r w:rsidR="00B45AD9" w:rsidRPr="00A23FA3" w:rsidDel="0019003E">
          <w:rPr>
            <w:rPrChange w:id="11971" w:author="raye" w:date="2018-07-17T11:34:00Z">
              <w:rPr>
                <w:sz w:val="24"/>
              </w:rPr>
            </w:rPrChange>
          </w:rPr>
          <w:delText>after</w:delText>
        </w:r>
        <w:r w:rsidR="00912001" w:rsidRPr="00A23FA3" w:rsidDel="0019003E">
          <w:rPr>
            <w:rPrChange w:id="11972" w:author="raye" w:date="2018-07-17T11:34:00Z">
              <w:rPr>
                <w:sz w:val="24"/>
              </w:rPr>
            </w:rPrChange>
          </w:rPr>
          <w:delText xml:space="preserve"> 8</w:delText>
        </w:r>
        <w:r w:rsidRPr="00A23FA3" w:rsidDel="0019003E">
          <w:rPr>
            <w:rPrChange w:id="11973" w:author="raye" w:date="2018-07-17T11:34:00Z">
              <w:rPr>
                <w:sz w:val="24"/>
              </w:rPr>
            </w:rPrChange>
          </w:rPr>
          <w:delText xml:space="preserve"> years.</w:delText>
        </w:r>
      </w:del>
    </w:p>
    <w:p w14:paraId="6FEC9264" w14:textId="296E759D" w:rsidR="00774ECE" w:rsidRPr="00A23FA3" w:rsidDel="0019003E" w:rsidRDefault="00774ECE">
      <w:pPr>
        <w:rPr>
          <w:del w:id="11974" w:author="raye" w:date="2018-07-17T11:41:00Z"/>
          <w:rPrChange w:id="11975" w:author="raye" w:date="2018-07-17T11:34:00Z">
            <w:rPr>
              <w:del w:id="11976" w:author="raye" w:date="2018-07-17T11:41:00Z"/>
              <w:sz w:val="24"/>
            </w:rPr>
          </w:rPrChange>
        </w:rPr>
        <w:pPrChange w:id="11977" w:author="raye" w:date="2018-07-17T11:34:00Z">
          <w:pPr>
            <w:pStyle w:val="a0"/>
            <w:numPr>
              <w:ilvl w:val="1"/>
              <w:numId w:val="6"/>
            </w:numPr>
            <w:spacing w:after="120"/>
            <w:ind w:left="1265" w:firstLineChars="0" w:hanging="420"/>
          </w:pPr>
        </w:pPrChange>
      </w:pPr>
      <w:del w:id="11978" w:author="raye" w:date="2018-07-17T11:41:00Z">
        <w:r w:rsidRPr="00A23FA3" w:rsidDel="0019003E">
          <w:rPr>
            <w:rPrChange w:id="11979" w:author="raye" w:date="2018-07-17T11:34:00Z">
              <w:rPr>
                <w:sz w:val="24"/>
              </w:rPr>
            </w:rPrChange>
          </w:rPr>
          <w:delText>Archived records must be retrievable quickly.</w:delText>
        </w:r>
      </w:del>
    </w:p>
    <w:p w14:paraId="740B40C2" w14:textId="1CAE790C" w:rsidR="00912001" w:rsidRPr="00A23FA3" w:rsidDel="0019003E" w:rsidRDefault="00774ECE">
      <w:pPr>
        <w:rPr>
          <w:del w:id="11980" w:author="raye" w:date="2018-07-17T11:41:00Z"/>
          <w:rPrChange w:id="11981" w:author="raye" w:date="2018-07-17T11:34:00Z">
            <w:rPr>
              <w:del w:id="11982" w:author="raye" w:date="2018-07-17T11:41:00Z"/>
              <w:sz w:val="24"/>
            </w:rPr>
          </w:rPrChange>
        </w:rPr>
        <w:pPrChange w:id="11983" w:author="raye" w:date="2018-07-17T11:34:00Z">
          <w:pPr>
            <w:pStyle w:val="a0"/>
            <w:numPr>
              <w:numId w:val="6"/>
            </w:numPr>
            <w:spacing w:after="120"/>
            <w:ind w:left="850" w:firstLineChars="0" w:hanging="418"/>
          </w:pPr>
        </w:pPrChange>
      </w:pPr>
      <w:del w:id="11984" w:author="raye" w:date="2018-07-17T11:41:00Z">
        <w:r w:rsidRPr="00A23FA3" w:rsidDel="0019003E">
          <w:rPr>
            <w:rPrChange w:id="11985" w:author="raye" w:date="2018-07-17T11:34:00Z">
              <w:rPr>
                <w:sz w:val="24"/>
              </w:rPr>
            </w:rPrChange>
          </w:rPr>
          <w:delText>The system must have historical document search and recovery functions.</w:delText>
        </w:r>
      </w:del>
    </w:p>
    <w:p w14:paraId="15F90B1A" w14:textId="77777777" w:rsidR="0019003E" w:rsidRPr="00A23FA3" w:rsidRDefault="0019003E" w:rsidP="0019003E">
      <w:pPr>
        <w:pStyle w:val="a0"/>
        <w:numPr>
          <w:ilvl w:val="0"/>
          <w:numId w:val="6"/>
        </w:numPr>
        <w:spacing w:afterLines="50" w:after="156"/>
        <w:ind w:firstLineChars="0"/>
        <w:rPr>
          <w:ins w:id="11986" w:author="raye" w:date="2018-07-17T11:42:00Z"/>
          <w:rFonts w:ascii="Calibri" w:hAnsi="Calibri" w:cstheme="minorHAnsi"/>
          <w:sz w:val="24"/>
        </w:rPr>
      </w:pPr>
      <w:ins w:id="11987" w:author="raye" w:date="2018-07-17T11:42:00Z">
        <w:r w:rsidRPr="00A23FA3">
          <w:rPr>
            <w:rFonts w:ascii="Calibri" w:hAnsi="Calibri" w:cstheme="minorHAnsi"/>
            <w:sz w:val="24"/>
          </w:rPr>
          <w:t xml:space="preserve">Incorporates BoC Disaster Recovery Plan specifications *(Need Details from BoC) </w:t>
        </w:r>
      </w:ins>
    </w:p>
    <w:p w14:paraId="0E2BB1C6" w14:textId="77777777" w:rsidR="0019003E" w:rsidRPr="00A23FA3" w:rsidRDefault="0019003E" w:rsidP="0019003E">
      <w:pPr>
        <w:pStyle w:val="a0"/>
        <w:numPr>
          <w:ilvl w:val="0"/>
          <w:numId w:val="6"/>
        </w:numPr>
        <w:spacing w:afterLines="50" w:after="156"/>
        <w:ind w:firstLineChars="0"/>
        <w:rPr>
          <w:ins w:id="11988" w:author="raye" w:date="2018-07-17T11:42:00Z"/>
          <w:rFonts w:ascii="Calibri" w:hAnsi="Calibri" w:cstheme="minorHAnsi"/>
          <w:sz w:val="24"/>
        </w:rPr>
      </w:pPr>
      <w:ins w:id="11989" w:author="raye" w:date="2018-07-17T11:42:00Z">
        <w:r w:rsidRPr="00A23FA3">
          <w:rPr>
            <w:rFonts w:ascii="Calibri" w:hAnsi="Calibri" w:cstheme="minorHAnsi"/>
            <w:sz w:val="24"/>
          </w:rPr>
          <w:t>Includes standard ETL database disaster recovery plan</w:t>
        </w:r>
      </w:ins>
    </w:p>
    <w:p w14:paraId="11480C39" w14:textId="3884FCC4" w:rsidR="00774ECE" w:rsidRPr="00A23FA3" w:rsidDel="0019003E" w:rsidRDefault="00774ECE">
      <w:pPr>
        <w:rPr>
          <w:del w:id="11990" w:author="raye" w:date="2018-07-17T11:42:00Z"/>
        </w:rPr>
        <w:pPrChange w:id="11991" w:author="raye" w:date="2018-07-17T11:34:00Z">
          <w:pPr>
            <w:spacing w:afterLines="50" w:after="156"/>
          </w:pPr>
        </w:pPrChange>
      </w:pPr>
    </w:p>
    <w:p w14:paraId="60E1B47B" w14:textId="5D1711F1" w:rsidR="0019003E" w:rsidRPr="00A23FA3" w:rsidRDefault="0019003E">
      <w:pPr>
        <w:rPr>
          <w:ins w:id="11992" w:author="raye" w:date="2018-07-17T11:42:00Z"/>
        </w:rPr>
        <w:pPrChange w:id="11993" w:author="raye" w:date="2018-07-17T11:34:00Z">
          <w:pPr>
            <w:pStyle w:val="a0"/>
            <w:spacing w:afterLines="50" w:after="156"/>
            <w:ind w:left="845" w:firstLineChars="0" w:firstLine="0"/>
          </w:pPr>
        </w:pPrChange>
      </w:pPr>
    </w:p>
    <w:p w14:paraId="33976439" w14:textId="5FD68F44" w:rsidR="0019003E" w:rsidRPr="00A23FA3" w:rsidRDefault="0019003E" w:rsidP="0019003E">
      <w:pPr>
        <w:pStyle w:val="215"/>
        <w:rPr>
          <w:ins w:id="11994" w:author="raye" w:date="2018-07-17T11:42:00Z"/>
          <w:rFonts w:ascii="Times New Roman" w:hAnsi="Times New Roman" w:cs="Times New Roman"/>
          <w:sz w:val="24"/>
          <w:szCs w:val="24"/>
        </w:rPr>
      </w:pPr>
      <w:ins w:id="11995" w:author="raye" w:date="2018-07-17T11:42: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1996" w:name="_Toc520840597"/>
        <w:r w:rsidRPr="00A23FA3">
          <w:rPr>
            <w:rFonts w:ascii="Times New Roman" w:hAnsi="Times New Roman" w:cs="Times New Roman"/>
            <w:sz w:val="24"/>
            <w:szCs w:val="24"/>
          </w:rPr>
          <w:t xml:space="preserve">4.7.6 </w:t>
        </w:r>
        <w:r w:rsidRPr="00A23FA3">
          <w:rPr>
            <w:rFonts w:ascii="Times New Roman" w:hAnsi="Times New Roman" w:cs="Times New Roman" w:hint="eastAsia"/>
            <w:sz w:val="24"/>
            <w:szCs w:val="24"/>
          </w:rPr>
          <w:t>Reliability and Stability</w:t>
        </w:r>
        <w:bookmarkEnd w:id="11996"/>
        <w:r w:rsidRPr="00A23FA3">
          <w:rPr>
            <w:rFonts w:ascii="Times New Roman" w:hAnsi="Times New Roman" w:cs="Times New Roman" w:hint="eastAsia"/>
            <w:sz w:val="24"/>
            <w:szCs w:val="24"/>
          </w:rPr>
          <w:t xml:space="preserve"> </w:t>
        </w:r>
      </w:ins>
    </w:p>
    <w:p w14:paraId="1409ACB1" w14:textId="0172140B" w:rsidR="00774ECE" w:rsidRPr="00A23FA3" w:rsidDel="0019003E" w:rsidRDefault="00B5336C">
      <w:pPr>
        <w:rPr>
          <w:del w:id="11997" w:author="raye" w:date="2018-07-17T11:42:00Z"/>
        </w:rPr>
        <w:pPrChange w:id="11998" w:author="raye" w:date="2018-07-17T11:34:00Z">
          <w:pPr>
            <w:pStyle w:val="2"/>
            <w:numPr>
              <w:numId w:val="3"/>
            </w:numPr>
            <w:tabs>
              <w:tab w:val="clear" w:pos="1440"/>
              <w:tab w:val="left" w:pos="709"/>
            </w:tabs>
            <w:spacing w:afterLines="50" w:after="156"/>
            <w:ind w:left="567" w:hanging="567"/>
          </w:pPr>
        </w:pPrChange>
      </w:pPr>
      <w:bookmarkStart w:id="11999" w:name="_Toc510773934"/>
      <w:bookmarkStart w:id="12000" w:name="_Hlk510008344"/>
      <w:del w:id="12001" w:author="raye" w:date="2018-07-17T11:27:00Z">
        <w:r w:rsidRPr="00A23FA3" w:rsidDel="00C267D5">
          <w:delText xml:space="preserve"> </w:delText>
        </w:r>
      </w:del>
      <w:bookmarkStart w:id="12002" w:name="_Toc512250285"/>
      <w:del w:id="12003" w:author="raye" w:date="2018-07-17T11:42:00Z">
        <w:r w:rsidR="00774ECE" w:rsidRPr="00A23FA3" w:rsidDel="0019003E">
          <w:delText>Disaster Recovery</w:delText>
        </w:r>
        <w:bookmarkEnd w:id="11999"/>
        <w:bookmarkEnd w:id="12002"/>
      </w:del>
    </w:p>
    <w:bookmarkEnd w:id="12000"/>
    <w:p w14:paraId="5232CECD" w14:textId="38D67FDF" w:rsidR="00774ECE" w:rsidRPr="00A23FA3" w:rsidDel="0019003E" w:rsidRDefault="00774ECE">
      <w:pPr>
        <w:rPr>
          <w:del w:id="12004" w:author="raye" w:date="2018-07-17T11:42:00Z"/>
          <w:rPrChange w:id="12005" w:author="raye" w:date="2018-07-17T11:34:00Z">
            <w:rPr>
              <w:del w:id="12006" w:author="raye" w:date="2018-07-17T11:42:00Z"/>
              <w:sz w:val="24"/>
            </w:rPr>
          </w:rPrChange>
        </w:rPr>
        <w:pPrChange w:id="12007" w:author="raye" w:date="2018-07-17T11:34:00Z">
          <w:pPr>
            <w:pStyle w:val="a0"/>
            <w:numPr>
              <w:numId w:val="6"/>
            </w:numPr>
            <w:spacing w:afterLines="50" w:after="156"/>
            <w:ind w:left="845" w:firstLineChars="0" w:hanging="420"/>
          </w:pPr>
        </w:pPrChange>
      </w:pPr>
      <w:del w:id="12008" w:author="raye" w:date="2018-07-17T11:42:00Z">
        <w:r w:rsidRPr="00A23FA3" w:rsidDel="0019003E">
          <w:rPr>
            <w:rPrChange w:id="12009" w:author="raye" w:date="2018-07-17T11:34:00Z">
              <w:rPr>
                <w:sz w:val="24"/>
              </w:rPr>
            </w:rPrChange>
          </w:rPr>
          <w:delText>Incorporates BoC Disaster Recovery Plan specifications *(Need Details</w:delText>
        </w:r>
        <w:r w:rsidR="003A489F" w:rsidRPr="00A23FA3" w:rsidDel="0019003E">
          <w:rPr>
            <w:rPrChange w:id="12010" w:author="raye" w:date="2018-07-17T11:34:00Z">
              <w:rPr>
                <w:sz w:val="24"/>
                <w:highlight w:val="yellow"/>
              </w:rPr>
            </w:rPrChange>
          </w:rPr>
          <w:delText xml:space="preserve"> from BoC</w:delText>
        </w:r>
        <w:r w:rsidRPr="00A23FA3" w:rsidDel="0019003E">
          <w:rPr>
            <w:rPrChange w:id="12011" w:author="raye" w:date="2018-07-17T11:34:00Z">
              <w:rPr>
                <w:sz w:val="24"/>
                <w:highlight w:val="yellow"/>
              </w:rPr>
            </w:rPrChange>
          </w:rPr>
          <w:delText xml:space="preserve">) </w:delText>
        </w:r>
      </w:del>
    </w:p>
    <w:p w14:paraId="023479C6" w14:textId="17F465FB" w:rsidR="00774ECE" w:rsidRPr="00A23FA3" w:rsidDel="0019003E" w:rsidRDefault="00774ECE">
      <w:pPr>
        <w:rPr>
          <w:del w:id="12012" w:author="raye" w:date="2018-07-17T11:42:00Z"/>
          <w:rPrChange w:id="12013" w:author="raye" w:date="2018-07-17T11:34:00Z">
            <w:rPr>
              <w:del w:id="12014" w:author="raye" w:date="2018-07-17T11:42:00Z"/>
              <w:sz w:val="24"/>
            </w:rPr>
          </w:rPrChange>
        </w:rPr>
        <w:pPrChange w:id="12015" w:author="raye" w:date="2018-07-17T11:34:00Z">
          <w:pPr>
            <w:pStyle w:val="a0"/>
            <w:numPr>
              <w:numId w:val="6"/>
            </w:numPr>
            <w:spacing w:afterLines="50" w:after="156"/>
            <w:ind w:left="845" w:firstLineChars="0" w:hanging="420"/>
          </w:pPr>
        </w:pPrChange>
      </w:pPr>
      <w:del w:id="12016" w:author="raye" w:date="2018-07-17T11:42:00Z">
        <w:r w:rsidRPr="00A23FA3" w:rsidDel="0019003E">
          <w:rPr>
            <w:rPrChange w:id="12017" w:author="raye" w:date="2018-07-17T11:34:00Z">
              <w:rPr>
                <w:sz w:val="24"/>
              </w:rPr>
            </w:rPrChange>
          </w:rPr>
          <w:delText>Includes standard ETL database disaster recovery plan</w:delText>
        </w:r>
      </w:del>
    </w:p>
    <w:p w14:paraId="3230589A" w14:textId="3143068F" w:rsidR="00774ECE" w:rsidRPr="00A23FA3" w:rsidDel="0019003E" w:rsidRDefault="00774ECE">
      <w:pPr>
        <w:rPr>
          <w:del w:id="12018" w:author="raye" w:date="2018-07-17T11:42:00Z"/>
        </w:rPr>
        <w:pPrChange w:id="12019" w:author="raye" w:date="2018-07-17T11:34:00Z">
          <w:pPr>
            <w:spacing w:afterLines="50" w:after="156"/>
          </w:pPr>
        </w:pPrChange>
      </w:pPr>
    </w:p>
    <w:p w14:paraId="03C3E438" w14:textId="50FF0263" w:rsidR="00774ECE" w:rsidRPr="00A23FA3" w:rsidDel="0019003E" w:rsidRDefault="00B5336C">
      <w:pPr>
        <w:rPr>
          <w:del w:id="12020" w:author="raye" w:date="2018-07-17T11:42:00Z"/>
        </w:rPr>
        <w:pPrChange w:id="12021" w:author="raye" w:date="2018-07-17T11:34:00Z">
          <w:pPr>
            <w:pStyle w:val="2"/>
            <w:numPr>
              <w:numId w:val="3"/>
            </w:numPr>
            <w:tabs>
              <w:tab w:val="clear" w:pos="1440"/>
              <w:tab w:val="left" w:pos="709"/>
            </w:tabs>
            <w:spacing w:afterLines="50" w:after="156"/>
            <w:ind w:left="567" w:hanging="567"/>
          </w:pPr>
        </w:pPrChange>
      </w:pPr>
      <w:bookmarkStart w:id="12022" w:name="_Toc510773935"/>
      <w:del w:id="12023" w:author="raye" w:date="2018-07-17T11:28:00Z">
        <w:r w:rsidRPr="00A23FA3" w:rsidDel="00C267D5">
          <w:delText xml:space="preserve"> </w:delText>
        </w:r>
      </w:del>
      <w:bookmarkStart w:id="12024" w:name="_Toc512250286"/>
      <w:del w:id="12025" w:author="raye" w:date="2018-07-17T11:42:00Z">
        <w:r w:rsidR="00774ECE" w:rsidRPr="00A23FA3" w:rsidDel="0019003E">
          <w:delText>Reliability and Stability</w:delText>
        </w:r>
        <w:bookmarkEnd w:id="12022"/>
        <w:bookmarkEnd w:id="12024"/>
      </w:del>
    </w:p>
    <w:p w14:paraId="7319D2CD" w14:textId="77777777" w:rsidR="0019003E" w:rsidRPr="00A23FA3" w:rsidRDefault="0019003E" w:rsidP="0019003E">
      <w:pPr>
        <w:pStyle w:val="a0"/>
        <w:numPr>
          <w:ilvl w:val="0"/>
          <w:numId w:val="47"/>
        </w:numPr>
        <w:spacing w:afterLines="50" w:after="156"/>
        <w:ind w:firstLineChars="0"/>
        <w:rPr>
          <w:ins w:id="12026" w:author="raye" w:date="2018-07-17T11:42:00Z"/>
          <w:rFonts w:ascii="Calibri" w:hAnsi="Calibri" w:cstheme="minorHAnsi"/>
          <w:sz w:val="24"/>
          <w:szCs w:val="24"/>
        </w:rPr>
      </w:pPr>
      <w:ins w:id="12027" w:author="raye" w:date="2018-07-17T11:42:00Z">
        <w:r w:rsidRPr="00A23FA3">
          <w:rPr>
            <w:rFonts w:ascii="Calibri" w:hAnsi="Calibri" w:cstheme="minorHAnsi"/>
            <w:sz w:val="24"/>
            <w:szCs w:val="24"/>
          </w:rPr>
          <w:t xml:space="preserve">No ETL failure shall result in irrecoverable data loss </w:t>
        </w:r>
      </w:ins>
    </w:p>
    <w:p w14:paraId="40B908E5" w14:textId="77777777" w:rsidR="0019003E" w:rsidRPr="00A23FA3" w:rsidRDefault="0019003E" w:rsidP="0019003E">
      <w:pPr>
        <w:pStyle w:val="a0"/>
        <w:numPr>
          <w:ilvl w:val="0"/>
          <w:numId w:val="47"/>
        </w:numPr>
        <w:spacing w:afterLines="50" w:after="156"/>
        <w:ind w:firstLineChars="0"/>
        <w:rPr>
          <w:ins w:id="12028" w:author="raye" w:date="2018-07-17T11:42:00Z"/>
          <w:rFonts w:ascii="Calibri" w:hAnsi="Calibri" w:cstheme="minorHAnsi"/>
          <w:sz w:val="24"/>
          <w:szCs w:val="24"/>
        </w:rPr>
      </w:pPr>
      <w:ins w:id="12029" w:author="raye" w:date="2018-07-17T11:42:00Z">
        <w:r w:rsidRPr="00A23FA3">
          <w:rPr>
            <w:rFonts w:ascii="Calibri" w:hAnsi="Calibri" w:cstheme="minorHAnsi"/>
            <w:sz w:val="24"/>
            <w:szCs w:val="24"/>
          </w:rPr>
          <w:t>Reprocessing/restart capabilities are categorized as either System, Data Integrity, or Data Quality and handled accordingly.</w:t>
        </w:r>
      </w:ins>
    </w:p>
    <w:p w14:paraId="39770ABC" w14:textId="5D208C22" w:rsidR="0019003E" w:rsidRPr="00A23FA3" w:rsidRDefault="0019003E">
      <w:pPr>
        <w:pStyle w:val="215"/>
        <w:ind w:left="780"/>
        <w:rPr>
          <w:ins w:id="12030" w:author="raye" w:date="2018-07-17T11:45:00Z"/>
          <w:rFonts w:ascii="Times New Roman" w:hAnsi="Times New Roman" w:cs="Times New Roman"/>
          <w:sz w:val="24"/>
          <w:szCs w:val="24"/>
        </w:rPr>
        <w:pPrChange w:id="12031" w:author="raye" w:date="2018-07-17T11:45:00Z">
          <w:pPr>
            <w:pStyle w:val="215"/>
            <w:numPr>
              <w:numId w:val="47"/>
            </w:numPr>
            <w:ind w:left="780" w:hanging="360"/>
          </w:pPr>
        </w:pPrChange>
      </w:pPr>
      <w:ins w:id="12032" w:author="raye" w:date="2018-07-17T11:45:00Z">
        <w:r w:rsidRPr="00A23FA3">
          <w:rPr>
            <w:rFonts w:ascii="Times New Roman" w:hAnsi="Times New Roman" w:cs="Times New Roman"/>
            <w:sz w:val="24"/>
            <w:szCs w:val="24"/>
          </w:rPr>
          <w:tab/>
        </w:r>
      </w:ins>
      <w:ins w:id="12033" w:author="raye" w:date="2018-07-17T11:46:00Z">
        <w:r w:rsidRPr="00A23FA3">
          <w:rPr>
            <w:rFonts w:ascii="Times New Roman" w:hAnsi="Times New Roman" w:cs="Times New Roman"/>
            <w:sz w:val="24"/>
            <w:szCs w:val="24"/>
          </w:rPr>
          <w:t xml:space="preserve"> </w:t>
        </w:r>
      </w:ins>
      <w:bookmarkStart w:id="12034" w:name="_Toc520840598"/>
      <w:ins w:id="12035" w:author="raye" w:date="2018-07-17T11:45:00Z">
        <w:r w:rsidRPr="00A23FA3">
          <w:rPr>
            <w:rFonts w:ascii="Times New Roman" w:hAnsi="Times New Roman" w:cs="Times New Roman"/>
            <w:sz w:val="24"/>
            <w:szCs w:val="24"/>
          </w:rPr>
          <w:t>4.7.7 Regulatory Compliance</w:t>
        </w:r>
        <w:bookmarkEnd w:id="12034"/>
      </w:ins>
    </w:p>
    <w:p w14:paraId="0D16DB6A" w14:textId="1AFFB11B" w:rsidR="00774ECE" w:rsidRPr="00A23FA3" w:rsidDel="0019003E" w:rsidRDefault="00774ECE">
      <w:pPr>
        <w:rPr>
          <w:del w:id="12036" w:author="raye" w:date="2018-07-17T11:42:00Z"/>
          <w:rFonts w:ascii="Times New Roman" w:hAnsi="Times New Roman" w:cs="Times New Roman"/>
          <w:sz w:val="24"/>
          <w:szCs w:val="24"/>
          <w:rPrChange w:id="12037" w:author="raye" w:date="2018-07-17T11:45:00Z">
            <w:rPr>
              <w:del w:id="12038" w:author="raye" w:date="2018-07-17T11:42:00Z"/>
              <w:sz w:val="24"/>
              <w:szCs w:val="24"/>
            </w:rPr>
          </w:rPrChange>
        </w:rPr>
        <w:pPrChange w:id="12039" w:author="raye" w:date="2018-07-17T11:47:00Z">
          <w:pPr>
            <w:pStyle w:val="a0"/>
            <w:numPr>
              <w:numId w:val="47"/>
            </w:numPr>
            <w:spacing w:afterLines="50" w:after="156"/>
            <w:ind w:left="780" w:firstLineChars="0" w:hanging="360"/>
          </w:pPr>
        </w:pPrChange>
      </w:pPr>
      <w:del w:id="12040" w:author="raye" w:date="2018-07-17T11:42:00Z">
        <w:r w:rsidRPr="00A23FA3" w:rsidDel="0019003E">
          <w:rPr>
            <w:rPrChange w:id="12041" w:author="raye" w:date="2018-07-17T11:34:00Z">
              <w:rPr>
                <w:sz w:val="24"/>
                <w:szCs w:val="24"/>
              </w:rPr>
            </w:rPrChange>
          </w:rPr>
          <w:delText xml:space="preserve">No ETL failure shall result in irrecoverable data loss </w:delText>
        </w:r>
      </w:del>
    </w:p>
    <w:p w14:paraId="40EC2549" w14:textId="3CE3329F" w:rsidR="00774ECE" w:rsidRPr="00A23FA3" w:rsidDel="0019003E" w:rsidRDefault="00774ECE">
      <w:pPr>
        <w:rPr>
          <w:del w:id="12042" w:author="raye" w:date="2018-07-17T11:42:00Z"/>
          <w:rPrChange w:id="12043" w:author="raye" w:date="2018-07-17T11:34:00Z">
            <w:rPr>
              <w:del w:id="12044" w:author="raye" w:date="2018-07-17T11:42:00Z"/>
              <w:sz w:val="24"/>
              <w:szCs w:val="24"/>
            </w:rPr>
          </w:rPrChange>
        </w:rPr>
        <w:pPrChange w:id="12045" w:author="raye" w:date="2018-07-17T11:47:00Z">
          <w:pPr>
            <w:pStyle w:val="a0"/>
            <w:numPr>
              <w:numId w:val="47"/>
            </w:numPr>
            <w:spacing w:afterLines="50" w:after="156"/>
            <w:ind w:left="780" w:firstLineChars="0" w:hanging="360"/>
          </w:pPr>
        </w:pPrChange>
      </w:pPr>
      <w:del w:id="12046" w:author="raye" w:date="2018-07-17T11:42:00Z">
        <w:r w:rsidRPr="00A23FA3" w:rsidDel="0019003E">
          <w:rPr>
            <w:rPrChange w:id="12047" w:author="raye" w:date="2018-07-17T11:34:00Z">
              <w:rPr>
                <w:sz w:val="24"/>
                <w:szCs w:val="24"/>
              </w:rPr>
            </w:rPrChange>
          </w:rPr>
          <w:delText>Reprocessing/restart capabilities are categorized as either System, Data Integrity, or Data Quality and handled accordingly.</w:delText>
        </w:r>
      </w:del>
    </w:p>
    <w:p w14:paraId="3E5F28B4" w14:textId="77777777" w:rsidR="00774ECE" w:rsidRPr="00A23FA3" w:rsidRDefault="00774ECE">
      <w:pPr>
        <w:rPr>
          <w:rPrChange w:id="12048" w:author="raye" w:date="2018-07-17T11:34:00Z">
            <w:rPr>
              <w:sz w:val="24"/>
              <w:szCs w:val="24"/>
            </w:rPr>
          </w:rPrChange>
        </w:rPr>
        <w:pPrChange w:id="12049" w:author="raye" w:date="2018-07-17T11:47:00Z">
          <w:pPr>
            <w:spacing w:afterLines="50" w:after="156"/>
          </w:pPr>
        </w:pPrChange>
      </w:pPr>
    </w:p>
    <w:p w14:paraId="5AC1B8BD" w14:textId="77777777" w:rsidR="0019003E" w:rsidRPr="00A23FA3" w:rsidRDefault="0019003E" w:rsidP="0019003E">
      <w:pPr>
        <w:pStyle w:val="a0"/>
        <w:numPr>
          <w:ilvl w:val="0"/>
          <w:numId w:val="49"/>
        </w:numPr>
        <w:spacing w:afterLines="50" w:after="156"/>
        <w:ind w:firstLineChars="0"/>
        <w:rPr>
          <w:ins w:id="12050" w:author="raye" w:date="2018-07-17T11:43:00Z"/>
          <w:rFonts w:ascii="Calibri" w:hAnsi="Calibri" w:cstheme="minorHAnsi"/>
          <w:sz w:val="24"/>
          <w:szCs w:val="24"/>
        </w:rPr>
      </w:pPr>
      <w:bookmarkStart w:id="12051" w:name="_Toc510773936"/>
      <w:ins w:id="12052" w:author="raye" w:date="2018-07-17T11:43:00Z">
        <w:r w:rsidRPr="00A23FA3">
          <w:rPr>
            <w:rFonts w:ascii="Calibri" w:hAnsi="Calibri" w:cstheme="minorHAnsi"/>
            <w:sz w:val="24"/>
            <w:szCs w:val="24"/>
          </w:rPr>
          <w:t>All regulatory compliance components from each of the upstream data sources will be maintained</w:t>
        </w:r>
      </w:ins>
    </w:p>
    <w:p w14:paraId="3A978ADD" w14:textId="77777777" w:rsidR="0019003E" w:rsidRPr="00A23FA3" w:rsidRDefault="0019003E">
      <w:pPr>
        <w:rPr>
          <w:ins w:id="12053" w:author="raye" w:date="2018-07-17T11:47:00Z"/>
        </w:rPr>
        <w:pPrChange w:id="12054" w:author="raye" w:date="2018-07-17T11:34:00Z">
          <w:pPr>
            <w:pStyle w:val="a0"/>
            <w:spacing w:afterLines="50" w:after="156"/>
            <w:ind w:left="720" w:firstLineChars="0" w:firstLine="0"/>
          </w:pPr>
        </w:pPrChange>
      </w:pPr>
    </w:p>
    <w:p w14:paraId="7B203F57" w14:textId="713D3B04" w:rsidR="0019003E" w:rsidRPr="00A23FA3" w:rsidRDefault="0019003E" w:rsidP="0019003E">
      <w:pPr>
        <w:pStyle w:val="215"/>
        <w:rPr>
          <w:ins w:id="12055" w:author="raye" w:date="2018-07-17T11:47:00Z"/>
          <w:rFonts w:ascii="Times New Roman" w:hAnsi="Times New Roman" w:cs="Times New Roman"/>
          <w:sz w:val="24"/>
          <w:szCs w:val="24"/>
        </w:rPr>
      </w:pPr>
      <w:ins w:id="12056" w:author="raye" w:date="2018-07-17T11:47:00Z">
        <w:r w:rsidRPr="00A23FA3">
          <w:rPr>
            <w:rFonts w:ascii="Times New Roman" w:hAnsi="Times New Roman" w:cs="Times New Roman"/>
            <w:sz w:val="24"/>
            <w:szCs w:val="24"/>
          </w:rPr>
          <w:lastRenderedPageBreak/>
          <w:tab/>
        </w:r>
        <w:r w:rsidRPr="00A23FA3">
          <w:rPr>
            <w:rFonts w:ascii="Times New Roman" w:hAnsi="Times New Roman" w:cs="Times New Roman"/>
            <w:sz w:val="24"/>
            <w:szCs w:val="24"/>
          </w:rPr>
          <w:tab/>
        </w:r>
        <w:bookmarkStart w:id="12057" w:name="_Toc520840599"/>
        <w:r w:rsidRPr="00A23FA3">
          <w:rPr>
            <w:rFonts w:ascii="Times New Roman" w:hAnsi="Times New Roman" w:cs="Times New Roman"/>
            <w:sz w:val="24"/>
            <w:szCs w:val="24"/>
          </w:rPr>
          <w:t xml:space="preserve">4.7.8 </w:t>
        </w:r>
        <w:r w:rsidRPr="00A23FA3">
          <w:rPr>
            <w:rFonts w:ascii="Times New Roman" w:hAnsi="Times New Roman" w:cs="Times New Roman" w:hint="eastAsia"/>
            <w:sz w:val="24"/>
            <w:szCs w:val="24"/>
          </w:rPr>
          <w:t>Security Requirements</w:t>
        </w:r>
      </w:ins>
      <w:bookmarkEnd w:id="12057"/>
      <w:ins w:id="12058" w:author="raye" w:date="2018-07-18T18:46:00Z">
        <w:r w:rsidR="005F0E82" w:rsidRPr="00A23FA3">
          <w:rPr>
            <w:rFonts w:ascii="Times New Roman" w:hAnsi="Times New Roman" w:cs="Times New Roman"/>
            <w:sz w:val="24"/>
            <w:szCs w:val="24"/>
          </w:rPr>
          <w:t xml:space="preserve"> </w:t>
        </w:r>
      </w:ins>
    </w:p>
    <w:p w14:paraId="2DD2113A" w14:textId="77777777" w:rsidR="0019003E" w:rsidRPr="00A23FA3" w:rsidRDefault="0019003E" w:rsidP="0019003E">
      <w:pPr>
        <w:pStyle w:val="a0"/>
        <w:widowControl/>
        <w:numPr>
          <w:ilvl w:val="0"/>
          <w:numId w:val="44"/>
        </w:numPr>
        <w:spacing w:line="360" w:lineRule="auto"/>
        <w:ind w:right="-29" w:firstLineChars="0"/>
        <w:contextualSpacing/>
        <w:rPr>
          <w:ins w:id="12059" w:author="raye" w:date="2018-07-17T11:47:00Z"/>
          <w:rFonts w:ascii="Calibri" w:hAnsi="Calibri" w:cstheme="minorHAnsi"/>
          <w:sz w:val="24"/>
          <w:szCs w:val="24"/>
        </w:rPr>
      </w:pPr>
      <w:ins w:id="12060" w:author="raye" w:date="2018-07-17T11:47:00Z">
        <w:r w:rsidRPr="00A23FA3">
          <w:rPr>
            <w:rFonts w:ascii="Calibri" w:hAnsi="Calibri" w:cstheme="minorHAnsi"/>
            <w:sz w:val="24"/>
            <w:szCs w:val="24"/>
          </w:rPr>
          <w:t>The system should enforce users to change their passwords the first time they login.</w:t>
        </w:r>
      </w:ins>
    </w:p>
    <w:p w14:paraId="6EEB9C55" w14:textId="77777777" w:rsidR="0019003E" w:rsidRPr="00A23FA3" w:rsidRDefault="0019003E" w:rsidP="0019003E">
      <w:pPr>
        <w:pStyle w:val="a0"/>
        <w:widowControl/>
        <w:numPr>
          <w:ilvl w:val="0"/>
          <w:numId w:val="44"/>
        </w:numPr>
        <w:spacing w:line="360" w:lineRule="auto"/>
        <w:ind w:right="-29" w:firstLineChars="0"/>
        <w:contextualSpacing/>
        <w:rPr>
          <w:ins w:id="12061" w:author="raye" w:date="2018-07-17T11:47:00Z"/>
          <w:rFonts w:ascii="Calibri" w:hAnsi="Calibri" w:cstheme="minorHAnsi"/>
          <w:sz w:val="24"/>
          <w:szCs w:val="24"/>
        </w:rPr>
      </w:pPr>
      <w:ins w:id="12062" w:author="raye" w:date="2018-07-17T11:47:00Z">
        <w:r w:rsidRPr="00A23FA3">
          <w:rPr>
            <w:rFonts w:ascii="Calibri" w:hAnsi="Calibri" w:cstheme="minorHAnsi"/>
            <w:sz w:val="24"/>
            <w:szCs w:val="24"/>
          </w:rPr>
          <w:t>Any passwords stored in the system (including database) should be encrypted.</w:t>
        </w:r>
      </w:ins>
    </w:p>
    <w:p w14:paraId="5FD966E8" w14:textId="77777777" w:rsidR="0019003E" w:rsidRPr="00A23FA3" w:rsidRDefault="0019003E" w:rsidP="0019003E">
      <w:pPr>
        <w:pStyle w:val="a0"/>
        <w:widowControl/>
        <w:numPr>
          <w:ilvl w:val="0"/>
          <w:numId w:val="44"/>
        </w:numPr>
        <w:spacing w:line="360" w:lineRule="auto"/>
        <w:ind w:right="-29" w:firstLineChars="0"/>
        <w:contextualSpacing/>
        <w:rPr>
          <w:ins w:id="12063" w:author="raye" w:date="2018-07-17T11:47:00Z"/>
          <w:rFonts w:ascii="Calibri" w:hAnsi="Calibri" w:cstheme="minorHAnsi"/>
          <w:sz w:val="24"/>
          <w:szCs w:val="24"/>
        </w:rPr>
      </w:pPr>
      <w:ins w:id="12064" w:author="raye" w:date="2018-07-17T11:47:00Z">
        <w:r w:rsidRPr="00A23FA3">
          <w:rPr>
            <w:rFonts w:ascii="Calibri" w:hAnsi="Calibri" w:cstheme="minorHAnsi"/>
            <w:sz w:val="24"/>
            <w:szCs w:val="24"/>
          </w:rPr>
          <w:t>Login Time out is configurable.</w:t>
        </w:r>
      </w:ins>
    </w:p>
    <w:p w14:paraId="324DC034" w14:textId="77777777" w:rsidR="0019003E" w:rsidRPr="00A23FA3" w:rsidRDefault="0019003E" w:rsidP="0019003E">
      <w:pPr>
        <w:pStyle w:val="a0"/>
        <w:widowControl/>
        <w:numPr>
          <w:ilvl w:val="0"/>
          <w:numId w:val="44"/>
        </w:numPr>
        <w:spacing w:line="360" w:lineRule="auto"/>
        <w:ind w:right="-29" w:firstLineChars="0"/>
        <w:contextualSpacing/>
        <w:rPr>
          <w:ins w:id="12065" w:author="raye" w:date="2018-07-17T11:47:00Z"/>
          <w:rFonts w:ascii="Calibri" w:hAnsi="Calibri" w:cstheme="minorHAnsi"/>
          <w:sz w:val="24"/>
          <w:szCs w:val="24"/>
        </w:rPr>
      </w:pPr>
      <w:ins w:id="12066" w:author="raye" w:date="2018-07-17T11:47:00Z">
        <w:r w:rsidRPr="00A23FA3">
          <w:rPr>
            <w:rFonts w:ascii="Calibri" w:hAnsi="Calibri" w:cstheme="minorHAnsi"/>
            <w:sz w:val="24"/>
            <w:szCs w:val="24"/>
          </w:rPr>
          <w:t>User administration such as disabling, modifying, enabling, creating, deleting and etc. requires authorization from another user administrator.</w:t>
        </w:r>
      </w:ins>
    </w:p>
    <w:p w14:paraId="6BD35046" w14:textId="77777777" w:rsidR="0019003E" w:rsidRPr="00A23FA3" w:rsidRDefault="0019003E" w:rsidP="0019003E">
      <w:pPr>
        <w:pStyle w:val="a0"/>
        <w:widowControl/>
        <w:numPr>
          <w:ilvl w:val="0"/>
          <w:numId w:val="44"/>
        </w:numPr>
        <w:spacing w:line="360" w:lineRule="auto"/>
        <w:ind w:right="-29" w:firstLineChars="0"/>
        <w:contextualSpacing/>
        <w:rPr>
          <w:ins w:id="12067" w:author="raye" w:date="2018-07-17T11:47:00Z"/>
          <w:rFonts w:ascii="Calibri" w:hAnsi="Calibri" w:cstheme="minorHAnsi"/>
          <w:sz w:val="24"/>
          <w:szCs w:val="24"/>
        </w:rPr>
      </w:pPr>
      <w:ins w:id="12068" w:author="raye" w:date="2018-07-17T11:47:00Z">
        <w:r w:rsidRPr="00A23FA3">
          <w:rPr>
            <w:rFonts w:ascii="Calibri" w:hAnsi="Calibri" w:cstheme="minorHAnsi"/>
            <w:sz w:val="24"/>
            <w:szCs w:val="24"/>
          </w:rPr>
          <w:t xml:space="preserve">Users are not allowed to change their email address information by themselves, only user administrator can change that. </w:t>
        </w:r>
      </w:ins>
    </w:p>
    <w:p w14:paraId="24BB6EEA" w14:textId="77777777" w:rsidR="0019003E" w:rsidRPr="00A23FA3" w:rsidRDefault="0019003E" w:rsidP="0019003E">
      <w:pPr>
        <w:pStyle w:val="a0"/>
        <w:widowControl/>
        <w:numPr>
          <w:ilvl w:val="0"/>
          <w:numId w:val="44"/>
        </w:numPr>
        <w:spacing w:line="360" w:lineRule="auto"/>
        <w:ind w:right="-29" w:firstLineChars="0"/>
        <w:contextualSpacing/>
        <w:rPr>
          <w:ins w:id="12069" w:author="raye" w:date="2018-07-17T11:47:00Z"/>
          <w:rFonts w:ascii="Calibri" w:hAnsi="Calibri" w:cstheme="minorHAnsi"/>
          <w:sz w:val="24"/>
          <w:szCs w:val="24"/>
        </w:rPr>
      </w:pPr>
      <w:ins w:id="12070" w:author="raye" w:date="2018-07-17T11:47:00Z">
        <w:r w:rsidRPr="00A23FA3">
          <w:rPr>
            <w:rFonts w:ascii="Calibri" w:hAnsi="Calibri" w:cstheme="minorHAnsi"/>
            <w:sz w:val="24"/>
            <w:szCs w:val="24"/>
          </w:rPr>
          <w:t>The system should lock the user account after 3 failed login attempts, and the number of failed attempts is configurable.</w:t>
        </w:r>
        <w:r w:rsidRPr="00A23FA3">
          <w:rPr>
            <w:rFonts w:ascii="Calibri" w:hAnsi="Calibri" w:cstheme="minorHAnsi"/>
            <w:sz w:val="24"/>
            <w:szCs w:val="24"/>
          </w:rPr>
          <w:tab/>
        </w:r>
      </w:ins>
    </w:p>
    <w:p w14:paraId="459AC69F" w14:textId="77777777" w:rsidR="0019003E" w:rsidRPr="00A23FA3" w:rsidRDefault="0019003E" w:rsidP="0019003E">
      <w:pPr>
        <w:pStyle w:val="a0"/>
        <w:widowControl/>
        <w:numPr>
          <w:ilvl w:val="0"/>
          <w:numId w:val="44"/>
        </w:numPr>
        <w:spacing w:line="360" w:lineRule="auto"/>
        <w:ind w:right="-29" w:firstLineChars="0"/>
        <w:contextualSpacing/>
        <w:rPr>
          <w:ins w:id="12071" w:author="raye" w:date="2018-07-17T11:47:00Z"/>
          <w:rFonts w:ascii="Calibri" w:hAnsi="Calibri" w:cstheme="minorHAnsi"/>
          <w:sz w:val="24"/>
          <w:szCs w:val="24"/>
        </w:rPr>
      </w:pPr>
      <w:ins w:id="12072" w:author="raye" w:date="2018-07-17T11:47:00Z">
        <w:r w:rsidRPr="00A23FA3">
          <w:rPr>
            <w:rFonts w:ascii="Calibri" w:hAnsi="Calibri" w:cstheme="minorHAnsi"/>
            <w:sz w:val="24"/>
            <w:szCs w:val="24"/>
          </w:rPr>
          <w:t>The system should be able to generate an Excel which enables the user to export user list. The Excel should include at least the following information:  First Name, Last Name, Department, Status, Last Logon, Role, Creation Date, Password Expiration, Last Modified, Permission</w:t>
        </w:r>
      </w:ins>
    </w:p>
    <w:p w14:paraId="5DC2A3C4" w14:textId="77777777" w:rsidR="0019003E" w:rsidRPr="00A23FA3" w:rsidRDefault="0019003E" w:rsidP="0019003E">
      <w:pPr>
        <w:pStyle w:val="af7"/>
        <w:widowControl/>
        <w:numPr>
          <w:ilvl w:val="0"/>
          <w:numId w:val="44"/>
        </w:numPr>
        <w:tabs>
          <w:tab w:val="left" w:pos="360"/>
        </w:tabs>
        <w:spacing w:beforeLines="50" w:before="156" w:afterLines="50" w:after="156" w:line="360" w:lineRule="auto"/>
        <w:rPr>
          <w:ins w:id="12073" w:author="raye" w:date="2018-07-17T11:47:00Z"/>
          <w:rFonts w:ascii="Calibri" w:hAnsi="Calibri" w:cstheme="minorHAnsi"/>
          <w:kern w:val="0"/>
          <w:sz w:val="24"/>
          <w:szCs w:val="24"/>
        </w:rPr>
      </w:pPr>
      <w:ins w:id="12074" w:author="raye" w:date="2018-07-17T11:47:00Z">
        <w:r w:rsidRPr="00A23FA3">
          <w:rPr>
            <w:rFonts w:ascii="Calibri" w:hAnsi="Calibri" w:cstheme="minorHAnsi"/>
            <w:kern w:val="0"/>
            <w:sz w:val="24"/>
            <w:szCs w:val="24"/>
            <w:lang w:eastAsia="en-US"/>
          </w:rPr>
          <w:t>User is</w:t>
        </w:r>
        <w:r w:rsidRPr="00A23FA3">
          <w:rPr>
            <w:rFonts w:ascii="Calibri" w:hAnsi="Calibri" w:cstheme="minorHAnsi"/>
            <w:kern w:val="0"/>
            <w:sz w:val="24"/>
            <w:szCs w:val="24"/>
          </w:rPr>
          <w:t xml:space="preserve"> not allowed to login </w:t>
        </w:r>
        <w:r w:rsidRPr="00A23FA3">
          <w:rPr>
            <w:rFonts w:ascii="Calibri" w:hAnsi="Calibri" w:cstheme="minorHAnsi"/>
            <w:kern w:val="0"/>
            <w:sz w:val="24"/>
            <w:szCs w:val="24"/>
            <w:lang w:eastAsia="en-US"/>
          </w:rPr>
          <w:t xml:space="preserve">on </w:t>
        </w:r>
        <w:r w:rsidRPr="00A23FA3">
          <w:rPr>
            <w:rFonts w:ascii="Calibri" w:hAnsi="Calibri" w:cstheme="minorHAnsi"/>
            <w:kern w:val="0"/>
            <w:sz w:val="24"/>
            <w:szCs w:val="24"/>
          </w:rPr>
          <w:t>two or more different computers at the same time</w:t>
        </w:r>
      </w:ins>
    </w:p>
    <w:p w14:paraId="0F118686" w14:textId="77777777" w:rsidR="0019003E" w:rsidRPr="00A23FA3" w:rsidRDefault="0019003E" w:rsidP="0019003E">
      <w:pPr>
        <w:pStyle w:val="af7"/>
        <w:widowControl/>
        <w:numPr>
          <w:ilvl w:val="0"/>
          <w:numId w:val="44"/>
        </w:numPr>
        <w:tabs>
          <w:tab w:val="left" w:pos="360"/>
        </w:tabs>
        <w:spacing w:beforeLines="50" w:before="156" w:afterLines="50" w:after="156" w:line="360" w:lineRule="auto"/>
        <w:rPr>
          <w:ins w:id="12075" w:author="raye" w:date="2018-07-17T11:47:00Z"/>
          <w:rFonts w:ascii="Calibri" w:hAnsi="Calibri" w:cstheme="minorHAnsi"/>
          <w:kern w:val="0"/>
          <w:sz w:val="24"/>
          <w:szCs w:val="24"/>
          <w:lang w:eastAsia="en-US"/>
        </w:rPr>
      </w:pPr>
      <w:ins w:id="12076" w:author="raye" w:date="2018-07-17T11:47:00Z">
        <w:r w:rsidRPr="00A23FA3">
          <w:rPr>
            <w:rFonts w:ascii="Calibri" w:hAnsi="Calibri" w:cstheme="minorHAnsi"/>
            <w:kern w:val="0"/>
            <w:sz w:val="24"/>
            <w:szCs w:val="24"/>
            <w:lang w:eastAsia="en-US"/>
          </w:rPr>
          <w:t>The system should support https and ssl to ensure the data communication security.</w:t>
        </w:r>
      </w:ins>
    </w:p>
    <w:p w14:paraId="2E6280DF" w14:textId="77777777" w:rsidR="0019003E" w:rsidRPr="00A23FA3" w:rsidRDefault="0019003E" w:rsidP="0019003E">
      <w:pPr>
        <w:pStyle w:val="af7"/>
        <w:widowControl/>
        <w:numPr>
          <w:ilvl w:val="0"/>
          <w:numId w:val="44"/>
        </w:numPr>
        <w:tabs>
          <w:tab w:val="left" w:pos="360"/>
        </w:tabs>
        <w:spacing w:beforeLines="50" w:before="156" w:afterLines="50" w:after="156" w:line="360" w:lineRule="auto"/>
        <w:rPr>
          <w:ins w:id="12077" w:author="raye" w:date="2018-07-17T11:47:00Z"/>
          <w:rFonts w:ascii="Calibri" w:hAnsi="Calibri" w:cstheme="minorHAnsi"/>
          <w:kern w:val="0"/>
          <w:sz w:val="24"/>
          <w:szCs w:val="24"/>
          <w:lang w:eastAsia="en-US"/>
        </w:rPr>
      </w:pPr>
      <w:ins w:id="12078" w:author="raye" w:date="2018-07-17T11:47:00Z">
        <w:r w:rsidRPr="00A23FA3">
          <w:rPr>
            <w:rFonts w:ascii="Calibri" w:hAnsi="Calibri" w:cstheme="minorHAnsi"/>
            <w:kern w:val="0"/>
            <w:sz w:val="24"/>
            <w:szCs w:val="24"/>
            <w:lang w:eastAsia="en-US"/>
          </w:rPr>
          <w:t>The system should grant different accessibilities to different user roles to ensure the segregation of data and authorities. The accessibilities to different data and modules should be configurable by the user administrators. The roles are configured through functions.</w:t>
        </w:r>
      </w:ins>
    </w:p>
    <w:p w14:paraId="13F6BBB6" w14:textId="77777777" w:rsidR="0019003E" w:rsidRPr="00A23FA3" w:rsidRDefault="0019003E" w:rsidP="0019003E">
      <w:pPr>
        <w:pStyle w:val="af7"/>
        <w:widowControl/>
        <w:numPr>
          <w:ilvl w:val="0"/>
          <w:numId w:val="44"/>
        </w:numPr>
        <w:tabs>
          <w:tab w:val="left" w:pos="360"/>
        </w:tabs>
        <w:spacing w:beforeLines="50" w:before="156" w:afterLines="50" w:after="156" w:line="360" w:lineRule="auto"/>
        <w:rPr>
          <w:ins w:id="12079" w:author="raye" w:date="2018-07-17T11:47:00Z"/>
          <w:rFonts w:ascii="Calibri" w:hAnsi="Calibri" w:cstheme="minorHAnsi"/>
          <w:kern w:val="0"/>
          <w:sz w:val="24"/>
          <w:szCs w:val="24"/>
        </w:rPr>
      </w:pPr>
      <w:ins w:id="12080" w:author="raye" w:date="2018-07-17T11:47:00Z">
        <w:r w:rsidRPr="00A23FA3">
          <w:rPr>
            <w:rFonts w:ascii="Calibri" w:hAnsi="Calibri" w:cstheme="minorHAnsi"/>
            <w:kern w:val="0"/>
            <w:sz w:val="24"/>
            <w:szCs w:val="24"/>
          </w:rPr>
          <w:t xml:space="preserve">The system must keep </w:t>
        </w:r>
        <w:r w:rsidRPr="00A23FA3">
          <w:rPr>
            <w:rFonts w:ascii="Calibri" w:hAnsi="Calibri" w:cstheme="minorHAnsi"/>
            <w:kern w:val="0"/>
            <w:sz w:val="24"/>
            <w:szCs w:val="24"/>
            <w:lang w:eastAsia="en-US"/>
          </w:rPr>
          <w:t xml:space="preserve">a </w:t>
        </w:r>
        <w:r w:rsidRPr="00A23FA3">
          <w:rPr>
            <w:rFonts w:ascii="Calibri" w:hAnsi="Calibri" w:cstheme="minorHAnsi"/>
            <w:kern w:val="0"/>
            <w:sz w:val="24"/>
            <w:szCs w:val="24"/>
          </w:rPr>
          <w:t xml:space="preserve">record log of </w:t>
        </w:r>
        <w:r w:rsidRPr="00A23FA3">
          <w:rPr>
            <w:rFonts w:ascii="Calibri" w:hAnsi="Calibri" w:cstheme="minorHAnsi"/>
            <w:kern w:val="0"/>
            <w:sz w:val="24"/>
            <w:szCs w:val="24"/>
            <w:lang w:eastAsia="en-US"/>
          </w:rPr>
          <w:t>user</w:t>
        </w:r>
        <w:r w:rsidRPr="00A23FA3">
          <w:rPr>
            <w:rFonts w:ascii="Calibri" w:hAnsi="Calibri" w:cstheme="minorHAnsi"/>
            <w:kern w:val="0"/>
            <w:sz w:val="24"/>
            <w:szCs w:val="24"/>
          </w:rPr>
          <w:t xml:space="preserve"> activities, such as login, logout and etc. </w:t>
        </w:r>
        <w:r w:rsidRPr="00A23FA3">
          <w:rPr>
            <w:rFonts w:ascii="Calibri" w:hAnsi="Calibri" w:cstheme="minorHAnsi"/>
            <w:kern w:val="0"/>
            <w:sz w:val="24"/>
            <w:szCs w:val="24"/>
            <w:lang w:eastAsia="en-US"/>
          </w:rPr>
          <w:t>The</w:t>
        </w:r>
        <w:r w:rsidRPr="00A23FA3">
          <w:rPr>
            <w:rFonts w:ascii="Calibri" w:hAnsi="Calibri" w:cstheme="minorHAnsi"/>
            <w:kern w:val="0"/>
            <w:sz w:val="24"/>
            <w:szCs w:val="24"/>
          </w:rPr>
          <w:t xml:space="preserve"> information </w:t>
        </w:r>
        <w:r w:rsidRPr="00A23FA3">
          <w:rPr>
            <w:rFonts w:ascii="Calibri" w:hAnsi="Calibri" w:cstheme="minorHAnsi"/>
            <w:kern w:val="0"/>
            <w:sz w:val="24"/>
            <w:szCs w:val="24"/>
            <w:lang w:eastAsia="en-US"/>
          </w:rPr>
          <w:t>should</w:t>
        </w:r>
        <w:r w:rsidRPr="00A23FA3">
          <w:rPr>
            <w:rFonts w:ascii="Calibri" w:hAnsi="Calibri" w:cstheme="minorHAnsi"/>
            <w:kern w:val="0"/>
            <w:sz w:val="24"/>
            <w:szCs w:val="24"/>
          </w:rPr>
          <w:t xml:space="preserve"> include IP address, time stamp, Operations, and etc.</w:t>
        </w:r>
      </w:ins>
    </w:p>
    <w:p w14:paraId="7B8C00A4" w14:textId="77777777" w:rsidR="0019003E" w:rsidRPr="00A23FA3" w:rsidRDefault="0019003E" w:rsidP="0019003E">
      <w:pPr>
        <w:pStyle w:val="af7"/>
        <w:widowControl/>
        <w:numPr>
          <w:ilvl w:val="0"/>
          <w:numId w:val="44"/>
        </w:numPr>
        <w:tabs>
          <w:tab w:val="left" w:pos="360"/>
        </w:tabs>
        <w:spacing w:beforeLines="50" w:before="156" w:afterLines="50" w:after="156" w:line="360" w:lineRule="auto"/>
        <w:rPr>
          <w:ins w:id="12081" w:author="raye" w:date="2018-07-17T11:47:00Z"/>
          <w:rFonts w:ascii="Calibri" w:hAnsi="Calibri" w:cstheme="minorHAnsi"/>
          <w:kern w:val="0"/>
          <w:sz w:val="24"/>
          <w:szCs w:val="24"/>
        </w:rPr>
      </w:pPr>
      <w:ins w:id="12082" w:author="raye" w:date="2018-07-17T11:47:00Z">
        <w:r w:rsidRPr="00A23FA3">
          <w:rPr>
            <w:rFonts w:ascii="Calibri" w:hAnsi="Calibri" w:cstheme="minorHAnsi"/>
            <w:kern w:val="0"/>
            <w:sz w:val="24"/>
            <w:szCs w:val="24"/>
          </w:rPr>
          <w:lastRenderedPageBreak/>
          <w:t xml:space="preserve">The system must keep </w:t>
        </w:r>
        <w:r w:rsidRPr="00A23FA3">
          <w:rPr>
            <w:rFonts w:ascii="Calibri" w:hAnsi="Calibri" w:cstheme="minorHAnsi"/>
            <w:kern w:val="0"/>
            <w:sz w:val="24"/>
            <w:szCs w:val="24"/>
            <w:lang w:eastAsia="en-US"/>
          </w:rPr>
          <w:t xml:space="preserve">a </w:t>
        </w:r>
        <w:r w:rsidRPr="00A23FA3">
          <w:rPr>
            <w:rFonts w:ascii="Calibri" w:hAnsi="Calibri" w:cstheme="minorHAnsi"/>
            <w:kern w:val="0"/>
            <w:sz w:val="24"/>
            <w:szCs w:val="24"/>
          </w:rPr>
          <w:t>record of all system and application logs</w:t>
        </w:r>
        <w:r w:rsidRPr="00A23FA3">
          <w:rPr>
            <w:rFonts w:ascii="Calibri" w:hAnsi="Calibri" w:cstheme="minorHAnsi"/>
            <w:kern w:val="0"/>
            <w:sz w:val="24"/>
            <w:szCs w:val="24"/>
            <w:lang w:eastAsia="en-US"/>
          </w:rPr>
          <w:t>. These</w:t>
        </w:r>
        <w:r w:rsidRPr="00A23FA3">
          <w:rPr>
            <w:rFonts w:ascii="Calibri" w:hAnsi="Calibri" w:cstheme="minorHAnsi"/>
            <w:kern w:val="0"/>
            <w:sz w:val="24"/>
            <w:szCs w:val="24"/>
          </w:rPr>
          <w:t xml:space="preserve"> logs must provide enough information for the application and system maintenance personals to conduct analysis, monitoring, and malfunction remediation and etc. </w:t>
        </w:r>
      </w:ins>
    </w:p>
    <w:p w14:paraId="45019761" w14:textId="77777777" w:rsidR="0019003E" w:rsidRPr="00A23FA3" w:rsidRDefault="0019003E" w:rsidP="0019003E">
      <w:pPr>
        <w:pStyle w:val="a0"/>
        <w:widowControl/>
        <w:numPr>
          <w:ilvl w:val="0"/>
          <w:numId w:val="44"/>
        </w:numPr>
        <w:autoSpaceDE w:val="0"/>
        <w:autoSpaceDN w:val="0"/>
        <w:adjustRightInd w:val="0"/>
        <w:spacing w:after="60"/>
        <w:ind w:firstLineChars="0"/>
        <w:jc w:val="left"/>
        <w:rPr>
          <w:ins w:id="12083" w:author="raye" w:date="2018-07-17T11:47:00Z"/>
          <w:rFonts w:ascii="Calibri" w:hAnsi="Calibri" w:cstheme="minorHAnsi"/>
          <w:sz w:val="24"/>
          <w:szCs w:val="24"/>
          <w:lang w:eastAsia="en-US"/>
        </w:rPr>
      </w:pPr>
      <w:ins w:id="12084" w:author="raye" w:date="2018-07-17T11:47:00Z">
        <w:r w:rsidRPr="00A23FA3">
          <w:rPr>
            <w:rFonts w:ascii="Calibri" w:hAnsi="Calibri" w:cstheme="minorHAnsi"/>
            <w:sz w:val="24"/>
            <w:szCs w:val="24"/>
            <w:lang w:eastAsia="en-US"/>
          </w:rPr>
          <w:t>Password history - Last 5 passwords cannot be used in application system. Last 24 passwords cannot be used in Windows system.</w:t>
        </w:r>
      </w:ins>
    </w:p>
    <w:p w14:paraId="69192B31" w14:textId="77777777" w:rsidR="0019003E" w:rsidRPr="00A23FA3" w:rsidRDefault="0019003E" w:rsidP="0019003E">
      <w:pPr>
        <w:pStyle w:val="a0"/>
        <w:widowControl/>
        <w:numPr>
          <w:ilvl w:val="0"/>
          <w:numId w:val="44"/>
        </w:numPr>
        <w:autoSpaceDE w:val="0"/>
        <w:autoSpaceDN w:val="0"/>
        <w:adjustRightInd w:val="0"/>
        <w:spacing w:after="60"/>
        <w:ind w:firstLineChars="0"/>
        <w:jc w:val="left"/>
        <w:rPr>
          <w:ins w:id="12085" w:author="raye" w:date="2018-07-17T11:47:00Z"/>
          <w:rFonts w:ascii="Calibri" w:hAnsi="Calibri" w:cstheme="minorHAnsi"/>
          <w:sz w:val="24"/>
          <w:szCs w:val="24"/>
        </w:rPr>
      </w:pPr>
      <w:ins w:id="12086" w:author="raye" w:date="2018-07-17T11:47:00Z">
        <w:r w:rsidRPr="00A23FA3">
          <w:rPr>
            <w:rFonts w:ascii="Calibri" w:hAnsi="Calibri" w:cstheme="minorHAnsi"/>
            <w:sz w:val="24"/>
            <w:szCs w:val="24"/>
            <w:lang w:eastAsia="en-US"/>
          </w:rPr>
          <w:t xml:space="preserve">Passwords must be changed no greater than every 90 days. </w:t>
        </w:r>
        <w:r w:rsidRPr="00A23FA3">
          <w:rPr>
            <w:rFonts w:ascii="Calibri" w:hAnsi="Calibri" w:cstheme="minorHAnsi"/>
            <w:sz w:val="24"/>
            <w:szCs w:val="24"/>
          </w:rPr>
          <w:t xml:space="preserve">The system </w:t>
        </w:r>
        <w:r w:rsidRPr="00A23FA3">
          <w:rPr>
            <w:rFonts w:ascii="Calibri" w:hAnsi="Calibri" w:cstheme="minorHAnsi"/>
            <w:sz w:val="24"/>
            <w:szCs w:val="24"/>
            <w:lang w:eastAsia="en-US"/>
          </w:rPr>
          <w:t>should</w:t>
        </w:r>
        <w:r w:rsidRPr="00A23FA3">
          <w:rPr>
            <w:rFonts w:ascii="Calibri" w:hAnsi="Calibri" w:cstheme="minorHAnsi"/>
            <w:sz w:val="24"/>
            <w:szCs w:val="24"/>
          </w:rPr>
          <w:t xml:space="preserve"> notify the </w:t>
        </w:r>
        <w:r w:rsidRPr="00A23FA3">
          <w:rPr>
            <w:rFonts w:ascii="Calibri" w:hAnsi="Calibri" w:cstheme="minorHAnsi"/>
            <w:sz w:val="24"/>
            <w:szCs w:val="24"/>
            <w:lang w:eastAsia="en-US"/>
          </w:rPr>
          <w:t xml:space="preserve">user his/her </w:t>
        </w:r>
        <w:r w:rsidRPr="00A23FA3">
          <w:rPr>
            <w:rFonts w:ascii="Calibri" w:hAnsi="Calibri" w:cstheme="minorHAnsi"/>
            <w:sz w:val="24"/>
            <w:szCs w:val="24"/>
          </w:rPr>
          <w:t xml:space="preserve">password expiration </w:t>
        </w:r>
        <w:r w:rsidRPr="00A23FA3">
          <w:rPr>
            <w:rFonts w:ascii="Calibri" w:hAnsi="Calibri" w:cstheme="minorHAnsi"/>
            <w:sz w:val="24"/>
            <w:szCs w:val="24"/>
            <w:lang w:eastAsia="en-US"/>
          </w:rPr>
          <w:t xml:space="preserve">date every day starting from </w:t>
        </w:r>
        <w:r w:rsidRPr="00A23FA3">
          <w:rPr>
            <w:rFonts w:ascii="Calibri" w:hAnsi="Calibri" w:cstheme="minorHAnsi"/>
            <w:sz w:val="24"/>
            <w:szCs w:val="24"/>
          </w:rPr>
          <w:t xml:space="preserve">10 days before </w:t>
        </w:r>
        <w:r w:rsidRPr="00A23FA3">
          <w:rPr>
            <w:rFonts w:ascii="Calibri" w:hAnsi="Calibri" w:cstheme="minorHAnsi"/>
            <w:sz w:val="24"/>
            <w:szCs w:val="24"/>
            <w:lang w:eastAsia="en-US"/>
          </w:rPr>
          <w:t>the expiration date</w:t>
        </w:r>
        <w:r w:rsidRPr="00A23FA3">
          <w:rPr>
            <w:rFonts w:ascii="Calibri" w:hAnsi="Calibri" w:cstheme="minorHAnsi"/>
            <w:sz w:val="24"/>
            <w:szCs w:val="24"/>
          </w:rPr>
          <w:t>.</w:t>
        </w:r>
      </w:ins>
    </w:p>
    <w:p w14:paraId="059AF788" w14:textId="77777777" w:rsidR="0019003E" w:rsidRPr="00A23FA3" w:rsidRDefault="0019003E" w:rsidP="0019003E">
      <w:pPr>
        <w:pStyle w:val="a0"/>
        <w:widowControl/>
        <w:numPr>
          <w:ilvl w:val="0"/>
          <w:numId w:val="44"/>
        </w:numPr>
        <w:autoSpaceDE w:val="0"/>
        <w:autoSpaceDN w:val="0"/>
        <w:adjustRightInd w:val="0"/>
        <w:spacing w:after="60"/>
        <w:ind w:firstLineChars="0"/>
        <w:jc w:val="left"/>
        <w:rPr>
          <w:ins w:id="12087" w:author="raye" w:date="2018-07-17T11:47:00Z"/>
          <w:rFonts w:ascii="Calibri" w:hAnsi="Calibri" w:cstheme="minorHAnsi"/>
          <w:i/>
          <w:sz w:val="24"/>
          <w:szCs w:val="24"/>
          <w:u w:val="single"/>
        </w:rPr>
      </w:pPr>
      <w:ins w:id="12088" w:author="raye" w:date="2018-07-17T11:47:00Z">
        <w:r w:rsidRPr="00A23FA3">
          <w:rPr>
            <w:rFonts w:ascii="Calibri" w:hAnsi="Calibri" w:cstheme="minorHAnsi"/>
            <w:i/>
            <w:sz w:val="24"/>
            <w:szCs w:val="24"/>
            <w:u w:val="single"/>
          </w:rPr>
          <w:t>Password Rules:</w:t>
        </w:r>
      </w:ins>
    </w:p>
    <w:p w14:paraId="2516D222" w14:textId="77777777" w:rsidR="0019003E" w:rsidRPr="00A23FA3" w:rsidRDefault="0019003E" w:rsidP="0019003E">
      <w:pPr>
        <w:pStyle w:val="a0"/>
        <w:widowControl/>
        <w:numPr>
          <w:ilvl w:val="0"/>
          <w:numId w:val="44"/>
        </w:numPr>
        <w:autoSpaceDE w:val="0"/>
        <w:autoSpaceDN w:val="0"/>
        <w:adjustRightInd w:val="0"/>
        <w:spacing w:after="60"/>
        <w:ind w:firstLineChars="0"/>
        <w:jc w:val="left"/>
        <w:rPr>
          <w:ins w:id="12089" w:author="raye" w:date="2018-07-17T11:47:00Z"/>
          <w:rFonts w:ascii="Calibri" w:hAnsi="Calibri" w:cstheme="minorHAnsi"/>
          <w:sz w:val="24"/>
          <w:szCs w:val="24"/>
          <w:lang w:eastAsia="en-US"/>
        </w:rPr>
      </w:pPr>
      <w:ins w:id="12090" w:author="raye" w:date="2018-07-17T11:47:00Z">
        <w:r w:rsidRPr="00A23FA3">
          <w:rPr>
            <w:rFonts w:ascii="Calibri" w:hAnsi="Calibri" w:cstheme="minorHAnsi"/>
            <w:sz w:val="24"/>
            <w:szCs w:val="24"/>
            <w:lang w:eastAsia="en-US"/>
          </w:rPr>
          <w:t>Be at least 8 characters in length</w:t>
        </w:r>
      </w:ins>
    </w:p>
    <w:p w14:paraId="77881EE4" w14:textId="77777777" w:rsidR="0019003E" w:rsidRPr="00A23FA3" w:rsidRDefault="0019003E" w:rsidP="0019003E">
      <w:pPr>
        <w:pStyle w:val="a0"/>
        <w:widowControl/>
        <w:numPr>
          <w:ilvl w:val="0"/>
          <w:numId w:val="44"/>
        </w:numPr>
        <w:autoSpaceDE w:val="0"/>
        <w:autoSpaceDN w:val="0"/>
        <w:adjustRightInd w:val="0"/>
        <w:spacing w:after="60"/>
        <w:ind w:firstLineChars="0"/>
        <w:jc w:val="left"/>
        <w:rPr>
          <w:ins w:id="12091" w:author="raye" w:date="2018-07-17T11:47:00Z"/>
          <w:rFonts w:ascii="Calibri" w:hAnsi="Calibri" w:cstheme="minorHAnsi"/>
          <w:sz w:val="24"/>
          <w:szCs w:val="24"/>
          <w:lang w:eastAsia="en-US"/>
        </w:rPr>
      </w:pPr>
      <w:ins w:id="12092" w:author="raye" w:date="2018-07-17T11:47:00Z">
        <w:r w:rsidRPr="00A23FA3">
          <w:rPr>
            <w:rFonts w:ascii="Calibri" w:hAnsi="Calibri" w:cstheme="minorHAnsi"/>
            <w:sz w:val="24"/>
            <w:szCs w:val="24"/>
            <w:lang w:eastAsia="en-US"/>
          </w:rPr>
          <w:t>Contain at least 3 of the 4 following password complexity requirements:</w:t>
        </w:r>
      </w:ins>
    </w:p>
    <w:p w14:paraId="3C16080A" w14:textId="77777777" w:rsidR="0019003E" w:rsidRPr="00A23FA3" w:rsidRDefault="0019003E" w:rsidP="0019003E">
      <w:pPr>
        <w:pStyle w:val="a0"/>
        <w:widowControl/>
        <w:numPr>
          <w:ilvl w:val="1"/>
          <w:numId w:val="43"/>
        </w:numPr>
        <w:autoSpaceDE w:val="0"/>
        <w:autoSpaceDN w:val="0"/>
        <w:adjustRightInd w:val="0"/>
        <w:ind w:firstLineChars="0"/>
        <w:contextualSpacing/>
        <w:jc w:val="left"/>
        <w:rPr>
          <w:ins w:id="12093" w:author="raye" w:date="2018-07-17T11:47:00Z"/>
          <w:rFonts w:ascii="Calibri" w:hAnsi="Calibri" w:cstheme="minorHAnsi"/>
          <w:sz w:val="24"/>
          <w:szCs w:val="24"/>
          <w:lang w:eastAsia="en-US"/>
        </w:rPr>
      </w:pPr>
      <w:ins w:id="12094" w:author="raye" w:date="2018-07-17T11:47:00Z">
        <w:r w:rsidRPr="00A23FA3">
          <w:rPr>
            <w:rFonts w:ascii="Calibri" w:hAnsi="Calibri" w:cstheme="minorHAnsi"/>
            <w:sz w:val="24"/>
            <w:szCs w:val="24"/>
            <w:lang w:eastAsia="en-US"/>
          </w:rPr>
          <w:t>Lowercase letters (e.g., a – z)</w:t>
        </w:r>
      </w:ins>
    </w:p>
    <w:p w14:paraId="343F412C" w14:textId="77777777" w:rsidR="0019003E" w:rsidRPr="00A23FA3" w:rsidRDefault="0019003E" w:rsidP="0019003E">
      <w:pPr>
        <w:pStyle w:val="a0"/>
        <w:widowControl/>
        <w:numPr>
          <w:ilvl w:val="1"/>
          <w:numId w:val="43"/>
        </w:numPr>
        <w:autoSpaceDE w:val="0"/>
        <w:autoSpaceDN w:val="0"/>
        <w:adjustRightInd w:val="0"/>
        <w:ind w:firstLineChars="0"/>
        <w:contextualSpacing/>
        <w:jc w:val="left"/>
        <w:rPr>
          <w:ins w:id="12095" w:author="raye" w:date="2018-07-17T11:47:00Z"/>
          <w:rFonts w:ascii="Calibri" w:hAnsi="Calibri" w:cstheme="minorHAnsi"/>
          <w:sz w:val="24"/>
          <w:szCs w:val="24"/>
          <w:lang w:eastAsia="en-US"/>
        </w:rPr>
      </w:pPr>
      <w:ins w:id="12096" w:author="raye" w:date="2018-07-17T11:47:00Z">
        <w:r w:rsidRPr="00A23FA3">
          <w:rPr>
            <w:rFonts w:ascii="Calibri" w:hAnsi="Calibri" w:cstheme="minorHAnsi"/>
            <w:sz w:val="24"/>
            <w:szCs w:val="24"/>
            <w:lang w:eastAsia="en-US"/>
          </w:rPr>
          <w:t>Uppercase letters (e.g., A – Z)</w:t>
        </w:r>
      </w:ins>
    </w:p>
    <w:p w14:paraId="79B41125" w14:textId="77777777" w:rsidR="0019003E" w:rsidRPr="00A23FA3" w:rsidRDefault="0019003E" w:rsidP="0019003E">
      <w:pPr>
        <w:pStyle w:val="a0"/>
        <w:widowControl/>
        <w:numPr>
          <w:ilvl w:val="1"/>
          <w:numId w:val="43"/>
        </w:numPr>
        <w:autoSpaceDE w:val="0"/>
        <w:autoSpaceDN w:val="0"/>
        <w:adjustRightInd w:val="0"/>
        <w:ind w:firstLineChars="0"/>
        <w:contextualSpacing/>
        <w:jc w:val="left"/>
        <w:rPr>
          <w:ins w:id="12097" w:author="raye" w:date="2018-07-17T11:47:00Z"/>
          <w:rFonts w:ascii="Calibri" w:hAnsi="Calibri" w:cstheme="minorHAnsi"/>
          <w:sz w:val="24"/>
          <w:szCs w:val="24"/>
          <w:lang w:eastAsia="en-US"/>
        </w:rPr>
      </w:pPr>
      <w:ins w:id="12098" w:author="raye" w:date="2018-07-17T11:47:00Z">
        <w:r w:rsidRPr="00A23FA3">
          <w:rPr>
            <w:rFonts w:ascii="Calibri" w:hAnsi="Calibri" w:cstheme="minorHAnsi"/>
            <w:sz w:val="24"/>
            <w:szCs w:val="24"/>
            <w:lang w:eastAsia="en-US"/>
          </w:rPr>
          <w:t>Numbers (e.g., 1 – 9)</w:t>
        </w:r>
      </w:ins>
    </w:p>
    <w:p w14:paraId="0C02A252" w14:textId="77777777" w:rsidR="0019003E" w:rsidRPr="00A23FA3" w:rsidRDefault="0019003E" w:rsidP="0019003E">
      <w:pPr>
        <w:pStyle w:val="a0"/>
        <w:widowControl/>
        <w:numPr>
          <w:ilvl w:val="1"/>
          <w:numId w:val="43"/>
        </w:numPr>
        <w:autoSpaceDE w:val="0"/>
        <w:autoSpaceDN w:val="0"/>
        <w:adjustRightInd w:val="0"/>
        <w:ind w:firstLineChars="0"/>
        <w:contextualSpacing/>
        <w:jc w:val="left"/>
        <w:rPr>
          <w:ins w:id="12099" w:author="raye" w:date="2018-07-17T11:47:00Z"/>
          <w:rFonts w:ascii="Calibri" w:hAnsi="Calibri" w:cstheme="minorHAnsi"/>
          <w:sz w:val="24"/>
          <w:szCs w:val="24"/>
          <w:lang w:eastAsia="en-US"/>
        </w:rPr>
      </w:pPr>
      <w:ins w:id="12100" w:author="raye" w:date="2018-07-17T11:47:00Z">
        <w:r w:rsidRPr="00A23FA3">
          <w:rPr>
            <w:rFonts w:ascii="Calibri" w:hAnsi="Calibri" w:cstheme="minorHAnsi"/>
            <w:sz w:val="24"/>
            <w:szCs w:val="24"/>
            <w:lang w:eastAsia="en-US"/>
          </w:rPr>
          <w:t>Special Characters (e.g., (!@#$%^&amp;*)</w:t>
        </w:r>
      </w:ins>
    </w:p>
    <w:p w14:paraId="7B966E10" w14:textId="77777777" w:rsidR="0019003E" w:rsidRPr="00A23FA3" w:rsidRDefault="0019003E">
      <w:pPr>
        <w:rPr>
          <w:ins w:id="12101" w:author="raye" w:date="2018-07-17T11:48:00Z"/>
        </w:rPr>
        <w:pPrChange w:id="12102" w:author="raye" w:date="2018-07-17T11:34:00Z">
          <w:pPr>
            <w:widowControl/>
            <w:autoSpaceDE w:val="0"/>
            <w:autoSpaceDN w:val="0"/>
            <w:adjustRightInd w:val="0"/>
            <w:contextualSpacing/>
            <w:jc w:val="left"/>
          </w:pPr>
        </w:pPrChange>
      </w:pPr>
    </w:p>
    <w:p w14:paraId="3E937E93" w14:textId="4ACA20B5" w:rsidR="0019003E" w:rsidRPr="00A23FA3" w:rsidRDefault="0019003E" w:rsidP="0019003E">
      <w:pPr>
        <w:pStyle w:val="215"/>
        <w:rPr>
          <w:ins w:id="12103" w:author="raye" w:date="2018-07-17T11:48:00Z"/>
          <w:rFonts w:ascii="Times New Roman" w:hAnsi="Times New Roman" w:cs="Times New Roman"/>
          <w:sz w:val="24"/>
          <w:szCs w:val="24"/>
        </w:rPr>
      </w:pPr>
      <w:ins w:id="12104" w:author="raye" w:date="2018-07-17T11:48: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2105" w:name="_Toc520840600"/>
        <w:r w:rsidRPr="00A23FA3">
          <w:rPr>
            <w:rFonts w:ascii="Times New Roman" w:hAnsi="Times New Roman" w:cs="Times New Roman"/>
            <w:sz w:val="24"/>
            <w:szCs w:val="24"/>
          </w:rPr>
          <w:t xml:space="preserve">4.7.9 </w:t>
        </w:r>
        <w:r w:rsidRPr="00A23FA3">
          <w:rPr>
            <w:rFonts w:ascii="Times New Roman" w:hAnsi="Times New Roman" w:cs="Times New Roman" w:hint="eastAsia"/>
            <w:sz w:val="24"/>
            <w:szCs w:val="24"/>
          </w:rPr>
          <w:t>System Management Requirements</w:t>
        </w:r>
      </w:ins>
      <w:bookmarkEnd w:id="12105"/>
      <w:ins w:id="12106" w:author="raye" w:date="2018-07-18T18:46:00Z">
        <w:r w:rsidR="005F0E82" w:rsidRPr="00A23FA3">
          <w:rPr>
            <w:rFonts w:ascii="Times New Roman" w:hAnsi="Times New Roman" w:cs="Times New Roman"/>
            <w:sz w:val="24"/>
            <w:szCs w:val="24"/>
          </w:rPr>
          <w:t xml:space="preserve"> </w:t>
        </w:r>
      </w:ins>
    </w:p>
    <w:p w14:paraId="63A94A4B" w14:textId="133108AA" w:rsidR="00774ECE" w:rsidRPr="00A23FA3" w:rsidDel="0019003E" w:rsidRDefault="00B5336C">
      <w:pPr>
        <w:pStyle w:val="a0"/>
        <w:widowControl/>
        <w:numPr>
          <w:ilvl w:val="0"/>
          <w:numId w:val="44"/>
        </w:numPr>
        <w:autoSpaceDE w:val="0"/>
        <w:autoSpaceDN w:val="0"/>
        <w:adjustRightInd w:val="0"/>
        <w:spacing w:after="60"/>
        <w:ind w:firstLineChars="0"/>
        <w:jc w:val="left"/>
        <w:rPr>
          <w:del w:id="12107" w:author="raye" w:date="2018-07-17T11:43:00Z"/>
          <w:rFonts w:ascii="Calibri" w:hAnsi="Calibri" w:cstheme="minorHAnsi"/>
          <w:sz w:val="24"/>
          <w:szCs w:val="24"/>
          <w:lang w:eastAsia="en-US"/>
          <w:rPrChange w:id="12108" w:author="raye" w:date="2018-07-17T11:48:00Z">
            <w:rPr>
              <w:del w:id="12109" w:author="raye" w:date="2018-07-17T11:43:00Z"/>
            </w:rPr>
          </w:rPrChange>
        </w:rPr>
        <w:pPrChange w:id="12110" w:author="raye" w:date="2018-07-17T11:48:00Z">
          <w:pPr>
            <w:pStyle w:val="2"/>
            <w:numPr>
              <w:numId w:val="3"/>
            </w:numPr>
            <w:tabs>
              <w:tab w:val="clear" w:pos="1440"/>
              <w:tab w:val="left" w:pos="709"/>
            </w:tabs>
            <w:spacing w:afterLines="50" w:after="156"/>
            <w:ind w:left="567" w:hanging="567"/>
          </w:pPr>
        </w:pPrChange>
      </w:pPr>
      <w:del w:id="12111" w:author="raye" w:date="2018-07-17T11:28:00Z">
        <w:r w:rsidRPr="00A23FA3" w:rsidDel="00C267D5">
          <w:rPr>
            <w:rFonts w:ascii="Calibri" w:hAnsi="Calibri" w:cstheme="minorHAnsi"/>
            <w:sz w:val="24"/>
            <w:szCs w:val="24"/>
            <w:lang w:eastAsia="en-US"/>
            <w:rPrChange w:id="12112" w:author="raye" w:date="2018-07-17T11:48:00Z">
              <w:rPr/>
            </w:rPrChange>
          </w:rPr>
          <w:delText xml:space="preserve"> </w:delText>
        </w:r>
      </w:del>
      <w:bookmarkStart w:id="12113" w:name="_Toc512250287"/>
      <w:del w:id="12114" w:author="raye" w:date="2018-07-17T11:43:00Z">
        <w:r w:rsidR="00774ECE" w:rsidRPr="00A23FA3" w:rsidDel="0019003E">
          <w:rPr>
            <w:rFonts w:ascii="Calibri" w:hAnsi="Calibri" w:cstheme="minorHAnsi"/>
            <w:sz w:val="24"/>
            <w:szCs w:val="24"/>
            <w:lang w:eastAsia="en-US"/>
            <w:rPrChange w:id="12115" w:author="raye" w:date="2018-07-17T11:48:00Z">
              <w:rPr/>
            </w:rPrChange>
          </w:rPr>
          <w:delText>Regulatory Compliance</w:delText>
        </w:r>
        <w:bookmarkEnd w:id="12051"/>
        <w:bookmarkEnd w:id="12113"/>
      </w:del>
    </w:p>
    <w:p w14:paraId="70941555" w14:textId="29CF422A" w:rsidR="00774ECE" w:rsidRPr="00A23FA3" w:rsidDel="0019003E" w:rsidRDefault="00774ECE">
      <w:pPr>
        <w:pStyle w:val="a0"/>
        <w:widowControl/>
        <w:numPr>
          <w:ilvl w:val="0"/>
          <w:numId w:val="44"/>
        </w:numPr>
        <w:autoSpaceDE w:val="0"/>
        <w:autoSpaceDN w:val="0"/>
        <w:adjustRightInd w:val="0"/>
        <w:spacing w:after="60"/>
        <w:ind w:firstLineChars="0"/>
        <w:jc w:val="left"/>
        <w:rPr>
          <w:del w:id="12116" w:author="raye" w:date="2018-07-17T11:43:00Z"/>
          <w:rFonts w:ascii="Calibri" w:hAnsi="Calibri" w:cstheme="minorHAnsi"/>
          <w:sz w:val="24"/>
          <w:szCs w:val="24"/>
          <w:lang w:eastAsia="en-US"/>
          <w:rPrChange w:id="12117" w:author="raye" w:date="2018-07-17T11:48:00Z">
            <w:rPr>
              <w:del w:id="12118" w:author="raye" w:date="2018-07-17T11:43:00Z"/>
            </w:rPr>
          </w:rPrChange>
        </w:rPr>
        <w:pPrChange w:id="12119" w:author="raye" w:date="2018-07-17T11:48:00Z">
          <w:pPr/>
        </w:pPrChange>
      </w:pPr>
    </w:p>
    <w:p w14:paraId="7C0341E8" w14:textId="0F2A09AC" w:rsidR="00774ECE" w:rsidRPr="00A23FA3" w:rsidDel="0019003E" w:rsidRDefault="00774ECE">
      <w:pPr>
        <w:pStyle w:val="a0"/>
        <w:widowControl/>
        <w:numPr>
          <w:ilvl w:val="0"/>
          <w:numId w:val="44"/>
        </w:numPr>
        <w:autoSpaceDE w:val="0"/>
        <w:autoSpaceDN w:val="0"/>
        <w:adjustRightInd w:val="0"/>
        <w:spacing w:after="60"/>
        <w:ind w:firstLineChars="0"/>
        <w:jc w:val="left"/>
        <w:rPr>
          <w:del w:id="12120" w:author="raye" w:date="2018-07-17T11:43:00Z"/>
          <w:rFonts w:ascii="Calibri" w:hAnsi="Calibri" w:cstheme="minorHAnsi"/>
          <w:sz w:val="24"/>
          <w:szCs w:val="24"/>
          <w:lang w:eastAsia="en-US"/>
          <w:rPrChange w:id="12121" w:author="raye" w:date="2018-07-17T11:48:00Z">
            <w:rPr>
              <w:del w:id="12122" w:author="raye" w:date="2018-07-17T11:43:00Z"/>
              <w:sz w:val="24"/>
              <w:szCs w:val="24"/>
            </w:rPr>
          </w:rPrChange>
        </w:rPr>
        <w:pPrChange w:id="12123" w:author="raye" w:date="2018-07-17T11:48:00Z">
          <w:pPr>
            <w:pStyle w:val="a0"/>
            <w:numPr>
              <w:numId w:val="49"/>
            </w:numPr>
            <w:spacing w:afterLines="50" w:after="156"/>
            <w:ind w:left="720" w:firstLineChars="0" w:hanging="360"/>
          </w:pPr>
        </w:pPrChange>
      </w:pPr>
      <w:del w:id="12124" w:author="raye" w:date="2018-07-17T11:43:00Z">
        <w:r w:rsidRPr="00A23FA3" w:rsidDel="0019003E">
          <w:rPr>
            <w:rFonts w:ascii="Calibri" w:hAnsi="Calibri" w:cstheme="minorHAnsi"/>
            <w:sz w:val="24"/>
            <w:szCs w:val="24"/>
            <w:lang w:eastAsia="en-US"/>
            <w:rPrChange w:id="12125" w:author="raye" w:date="2018-07-17T11:48:00Z">
              <w:rPr>
                <w:sz w:val="24"/>
                <w:szCs w:val="24"/>
              </w:rPr>
            </w:rPrChange>
          </w:rPr>
          <w:delText>All regulatory compliance components from each of the upstream data sources will be maintained</w:delText>
        </w:r>
      </w:del>
    </w:p>
    <w:p w14:paraId="4F3D2A2B" w14:textId="0D9FDE55" w:rsidR="00774ECE" w:rsidRPr="00A23FA3" w:rsidDel="0019003E" w:rsidRDefault="00774ECE">
      <w:pPr>
        <w:pStyle w:val="a0"/>
        <w:widowControl/>
        <w:numPr>
          <w:ilvl w:val="0"/>
          <w:numId w:val="44"/>
        </w:numPr>
        <w:autoSpaceDE w:val="0"/>
        <w:autoSpaceDN w:val="0"/>
        <w:adjustRightInd w:val="0"/>
        <w:spacing w:after="60"/>
        <w:ind w:firstLineChars="0"/>
        <w:jc w:val="left"/>
        <w:rPr>
          <w:del w:id="12126" w:author="raye" w:date="2018-07-17T11:47:00Z"/>
          <w:rFonts w:ascii="Calibri" w:hAnsi="Calibri" w:cstheme="minorHAnsi"/>
          <w:sz w:val="24"/>
          <w:szCs w:val="24"/>
          <w:lang w:eastAsia="en-US"/>
          <w:rPrChange w:id="12127" w:author="raye" w:date="2018-07-17T11:48:00Z">
            <w:rPr>
              <w:del w:id="12128" w:author="raye" w:date="2018-07-17T11:47:00Z"/>
              <w:sz w:val="24"/>
              <w:szCs w:val="24"/>
            </w:rPr>
          </w:rPrChange>
        </w:rPr>
        <w:pPrChange w:id="12129" w:author="raye" w:date="2018-07-17T11:48:00Z">
          <w:pPr>
            <w:pStyle w:val="a0"/>
            <w:spacing w:afterLines="50" w:after="156"/>
            <w:ind w:left="720" w:firstLineChars="0" w:firstLine="0"/>
          </w:pPr>
        </w:pPrChange>
      </w:pPr>
    </w:p>
    <w:p w14:paraId="5431456B" w14:textId="6A18ED7A" w:rsidR="00774ECE" w:rsidRPr="00A23FA3" w:rsidDel="0019003E" w:rsidRDefault="00B5336C">
      <w:pPr>
        <w:pStyle w:val="a0"/>
        <w:widowControl/>
        <w:numPr>
          <w:ilvl w:val="0"/>
          <w:numId w:val="44"/>
        </w:numPr>
        <w:autoSpaceDE w:val="0"/>
        <w:autoSpaceDN w:val="0"/>
        <w:adjustRightInd w:val="0"/>
        <w:spacing w:after="60"/>
        <w:ind w:firstLineChars="0"/>
        <w:jc w:val="left"/>
        <w:rPr>
          <w:del w:id="12130" w:author="raye" w:date="2018-07-17T11:47:00Z"/>
          <w:rFonts w:ascii="Calibri" w:hAnsi="Calibri" w:cstheme="minorHAnsi"/>
          <w:sz w:val="24"/>
          <w:szCs w:val="24"/>
          <w:lang w:eastAsia="en-US"/>
          <w:rPrChange w:id="12131" w:author="raye" w:date="2018-07-17T11:48:00Z">
            <w:rPr>
              <w:del w:id="12132" w:author="raye" w:date="2018-07-17T11:47:00Z"/>
            </w:rPr>
          </w:rPrChange>
        </w:rPr>
        <w:pPrChange w:id="12133" w:author="raye" w:date="2018-07-17T11:48:00Z">
          <w:pPr>
            <w:pStyle w:val="2"/>
            <w:numPr>
              <w:numId w:val="3"/>
            </w:numPr>
            <w:tabs>
              <w:tab w:val="clear" w:pos="1440"/>
              <w:tab w:val="left" w:pos="709"/>
            </w:tabs>
            <w:spacing w:afterLines="50" w:after="156"/>
            <w:ind w:left="567" w:hanging="567"/>
          </w:pPr>
        </w:pPrChange>
      </w:pPr>
      <w:bookmarkStart w:id="12134" w:name="_Toc510773937"/>
      <w:del w:id="12135" w:author="raye" w:date="2018-07-17T11:28:00Z">
        <w:r w:rsidRPr="00A23FA3" w:rsidDel="00C267D5">
          <w:rPr>
            <w:rFonts w:ascii="Calibri" w:hAnsi="Calibri" w:cstheme="minorHAnsi"/>
            <w:sz w:val="24"/>
            <w:szCs w:val="24"/>
            <w:lang w:eastAsia="en-US"/>
            <w:rPrChange w:id="12136" w:author="raye" w:date="2018-07-17T11:48:00Z">
              <w:rPr/>
            </w:rPrChange>
          </w:rPr>
          <w:delText xml:space="preserve"> </w:delText>
        </w:r>
      </w:del>
      <w:bookmarkStart w:id="12137" w:name="_Toc512250288"/>
      <w:del w:id="12138" w:author="raye" w:date="2018-07-17T11:47:00Z">
        <w:r w:rsidR="00774ECE" w:rsidRPr="00A23FA3" w:rsidDel="0019003E">
          <w:rPr>
            <w:rFonts w:ascii="Calibri" w:hAnsi="Calibri" w:cstheme="minorHAnsi"/>
            <w:sz w:val="24"/>
            <w:szCs w:val="24"/>
            <w:lang w:eastAsia="en-US"/>
            <w:rPrChange w:id="12139" w:author="raye" w:date="2018-07-17T11:48:00Z">
              <w:rPr/>
            </w:rPrChange>
          </w:rPr>
          <w:delText>Security Requirements</w:delText>
        </w:r>
        <w:bookmarkEnd w:id="12134"/>
        <w:bookmarkEnd w:id="12137"/>
      </w:del>
    </w:p>
    <w:p w14:paraId="0140F789" w14:textId="595B5023" w:rsidR="00774ECE" w:rsidRPr="00A23FA3" w:rsidDel="0019003E" w:rsidRDefault="00774ECE">
      <w:pPr>
        <w:pStyle w:val="a0"/>
        <w:widowControl/>
        <w:numPr>
          <w:ilvl w:val="0"/>
          <w:numId w:val="44"/>
        </w:numPr>
        <w:autoSpaceDE w:val="0"/>
        <w:autoSpaceDN w:val="0"/>
        <w:adjustRightInd w:val="0"/>
        <w:spacing w:after="60"/>
        <w:ind w:firstLineChars="0"/>
        <w:jc w:val="left"/>
        <w:rPr>
          <w:del w:id="12140" w:author="raye" w:date="2018-07-17T11:47:00Z"/>
          <w:rFonts w:ascii="Calibri" w:hAnsi="Calibri" w:cstheme="minorHAnsi"/>
          <w:sz w:val="24"/>
          <w:szCs w:val="24"/>
          <w:lang w:eastAsia="en-US"/>
          <w:rPrChange w:id="12141" w:author="raye" w:date="2018-07-17T11:48:00Z">
            <w:rPr>
              <w:del w:id="12142" w:author="raye" w:date="2018-07-17T11:47:00Z"/>
              <w:color w:val="000000"/>
              <w:sz w:val="24"/>
              <w:szCs w:val="24"/>
            </w:rPr>
          </w:rPrChange>
        </w:rPr>
        <w:pPrChange w:id="12143" w:author="raye" w:date="2018-07-17T11:48:00Z">
          <w:pPr>
            <w:pStyle w:val="a0"/>
            <w:widowControl/>
            <w:numPr>
              <w:numId w:val="44"/>
            </w:numPr>
            <w:spacing w:line="360" w:lineRule="auto"/>
            <w:ind w:left="720" w:right="-29" w:firstLineChars="0" w:hanging="360"/>
            <w:contextualSpacing/>
          </w:pPr>
        </w:pPrChange>
      </w:pPr>
      <w:del w:id="12144" w:author="raye" w:date="2018-07-17T11:47:00Z">
        <w:r w:rsidRPr="00A23FA3" w:rsidDel="0019003E">
          <w:rPr>
            <w:rFonts w:ascii="Calibri" w:hAnsi="Calibri" w:cstheme="minorHAnsi"/>
            <w:sz w:val="24"/>
            <w:szCs w:val="24"/>
            <w:lang w:eastAsia="en-US"/>
            <w:rPrChange w:id="12145" w:author="raye" w:date="2018-07-17T11:48:00Z">
              <w:rPr>
                <w:color w:val="000000"/>
                <w:sz w:val="24"/>
                <w:szCs w:val="24"/>
              </w:rPr>
            </w:rPrChange>
          </w:rPr>
          <w:delText>The system should enforce users to change their passwords the first time they login.</w:delText>
        </w:r>
      </w:del>
    </w:p>
    <w:p w14:paraId="3464F832" w14:textId="1F1E415C" w:rsidR="00774ECE" w:rsidRPr="00A23FA3" w:rsidDel="0019003E" w:rsidRDefault="00774ECE">
      <w:pPr>
        <w:pStyle w:val="a0"/>
        <w:widowControl/>
        <w:numPr>
          <w:ilvl w:val="0"/>
          <w:numId w:val="44"/>
        </w:numPr>
        <w:autoSpaceDE w:val="0"/>
        <w:autoSpaceDN w:val="0"/>
        <w:adjustRightInd w:val="0"/>
        <w:spacing w:after="60"/>
        <w:ind w:firstLineChars="0"/>
        <w:jc w:val="left"/>
        <w:rPr>
          <w:del w:id="12146" w:author="raye" w:date="2018-07-17T11:47:00Z"/>
          <w:rFonts w:ascii="Calibri" w:hAnsi="Calibri" w:cstheme="minorHAnsi"/>
          <w:sz w:val="24"/>
          <w:szCs w:val="24"/>
          <w:lang w:eastAsia="en-US"/>
          <w:rPrChange w:id="12147" w:author="raye" w:date="2018-07-17T11:48:00Z">
            <w:rPr>
              <w:del w:id="12148" w:author="raye" w:date="2018-07-17T11:47:00Z"/>
              <w:color w:val="000000"/>
              <w:sz w:val="24"/>
              <w:szCs w:val="24"/>
            </w:rPr>
          </w:rPrChange>
        </w:rPr>
        <w:pPrChange w:id="12149" w:author="raye" w:date="2018-07-17T11:48:00Z">
          <w:pPr>
            <w:pStyle w:val="a0"/>
            <w:widowControl/>
            <w:numPr>
              <w:numId w:val="44"/>
            </w:numPr>
            <w:spacing w:line="360" w:lineRule="auto"/>
            <w:ind w:left="720" w:right="-29" w:firstLineChars="0" w:hanging="360"/>
            <w:contextualSpacing/>
          </w:pPr>
        </w:pPrChange>
      </w:pPr>
      <w:del w:id="12150" w:author="raye" w:date="2018-07-17T11:47:00Z">
        <w:r w:rsidRPr="00A23FA3" w:rsidDel="0019003E">
          <w:rPr>
            <w:rFonts w:ascii="Calibri" w:hAnsi="Calibri" w:cstheme="minorHAnsi"/>
            <w:sz w:val="24"/>
            <w:szCs w:val="24"/>
            <w:lang w:eastAsia="en-US"/>
            <w:rPrChange w:id="12151" w:author="raye" w:date="2018-07-17T11:48:00Z">
              <w:rPr>
                <w:color w:val="000000"/>
                <w:sz w:val="24"/>
                <w:szCs w:val="24"/>
              </w:rPr>
            </w:rPrChange>
          </w:rPr>
          <w:delText>Any passwords stored in the system (including database) should be encrypted.</w:delText>
        </w:r>
      </w:del>
    </w:p>
    <w:p w14:paraId="20925D33" w14:textId="66BE1673" w:rsidR="00774ECE" w:rsidRPr="00A23FA3" w:rsidDel="0019003E" w:rsidRDefault="00774ECE">
      <w:pPr>
        <w:pStyle w:val="a0"/>
        <w:widowControl/>
        <w:numPr>
          <w:ilvl w:val="0"/>
          <w:numId w:val="44"/>
        </w:numPr>
        <w:autoSpaceDE w:val="0"/>
        <w:autoSpaceDN w:val="0"/>
        <w:adjustRightInd w:val="0"/>
        <w:spacing w:after="60"/>
        <w:ind w:firstLineChars="0"/>
        <w:jc w:val="left"/>
        <w:rPr>
          <w:del w:id="12152" w:author="raye" w:date="2018-07-17T11:47:00Z"/>
          <w:rFonts w:ascii="Calibri" w:hAnsi="Calibri" w:cstheme="minorHAnsi"/>
          <w:sz w:val="24"/>
          <w:szCs w:val="24"/>
          <w:lang w:eastAsia="en-US"/>
          <w:rPrChange w:id="12153" w:author="raye" w:date="2018-07-17T11:48:00Z">
            <w:rPr>
              <w:del w:id="12154" w:author="raye" w:date="2018-07-17T11:47:00Z"/>
              <w:color w:val="000000"/>
              <w:sz w:val="24"/>
              <w:szCs w:val="24"/>
            </w:rPr>
          </w:rPrChange>
        </w:rPr>
        <w:pPrChange w:id="12155" w:author="raye" w:date="2018-07-17T11:48:00Z">
          <w:pPr>
            <w:pStyle w:val="a0"/>
            <w:widowControl/>
            <w:numPr>
              <w:numId w:val="44"/>
            </w:numPr>
            <w:spacing w:line="360" w:lineRule="auto"/>
            <w:ind w:left="720" w:right="-29" w:firstLineChars="0" w:hanging="360"/>
            <w:contextualSpacing/>
          </w:pPr>
        </w:pPrChange>
      </w:pPr>
      <w:del w:id="12156" w:author="raye" w:date="2018-07-17T11:47:00Z">
        <w:r w:rsidRPr="00A23FA3" w:rsidDel="0019003E">
          <w:rPr>
            <w:rFonts w:ascii="Calibri" w:hAnsi="Calibri" w:cstheme="minorHAnsi"/>
            <w:sz w:val="24"/>
            <w:szCs w:val="24"/>
            <w:lang w:eastAsia="en-US"/>
            <w:rPrChange w:id="12157" w:author="raye" w:date="2018-07-17T11:48:00Z">
              <w:rPr>
                <w:color w:val="000000"/>
                <w:sz w:val="24"/>
                <w:szCs w:val="24"/>
              </w:rPr>
            </w:rPrChange>
          </w:rPr>
          <w:delText>Login Time out is configurable.</w:delText>
        </w:r>
      </w:del>
    </w:p>
    <w:p w14:paraId="2A0E3400" w14:textId="5A28A97D" w:rsidR="00774ECE" w:rsidRPr="00A23FA3" w:rsidDel="0019003E" w:rsidRDefault="00774ECE">
      <w:pPr>
        <w:pStyle w:val="a0"/>
        <w:widowControl/>
        <w:numPr>
          <w:ilvl w:val="0"/>
          <w:numId w:val="44"/>
        </w:numPr>
        <w:autoSpaceDE w:val="0"/>
        <w:autoSpaceDN w:val="0"/>
        <w:adjustRightInd w:val="0"/>
        <w:spacing w:after="60"/>
        <w:ind w:firstLineChars="0"/>
        <w:jc w:val="left"/>
        <w:rPr>
          <w:del w:id="12158" w:author="raye" w:date="2018-07-17T11:47:00Z"/>
          <w:rFonts w:ascii="Calibri" w:hAnsi="Calibri" w:cstheme="minorHAnsi"/>
          <w:sz w:val="24"/>
          <w:szCs w:val="24"/>
          <w:lang w:eastAsia="en-US"/>
          <w:rPrChange w:id="12159" w:author="raye" w:date="2018-07-17T11:48:00Z">
            <w:rPr>
              <w:del w:id="12160" w:author="raye" w:date="2018-07-17T11:47:00Z"/>
              <w:color w:val="000000"/>
              <w:sz w:val="24"/>
              <w:szCs w:val="24"/>
            </w:rPr>
          </w:rPrChange>
        </w:rPr>
        <w:pPrChange w:id="12161" w:author="raye" w:date="2018-07-17T11:48:00Z">
          <w:pPr>
            <w:pStyle w:val="a0"/>
            <w:widowControl/>
            <w:numPr>
              <w:numId w:val="44"/>
            </w:numPr>
            <w:spacing w:line="360" w:lineRule="auto"/>
            <w:ind w:left="720" w:right="-29" w:firstLineChars="0" w:hanging="360"/>
            <w:contextualSpacing/>
          </w:pPr>
        </w:pPrChange>
      </w:pPr>
      <w:del w:id="12162" w:author="raye" w:date="2018-07-17T11:47:00Z">
        <w:r w:rsidRPr="00A23FA3" w:rsidDel="0019003E">
          <w:rPr>
            <w:rFonts w:ascii="Calibri" w:hAnsi="Calibri" w:cstheme="minorHAnsi"/>
            <w:sz w:val="24"/>
            <w:szCs w:val="24"/>
            <w:lang w:eastAsia="en-US"/>
            <w:rPrChange w:id="12163" w:author="raye" w:date="2018-07-17T11:48:00Z">
              <w:rPr>
                <w:color w:val="000000"/>
                <w:sz w:val="24"/>
                <w:szCs w:val="24"/>
              </w:rPr>
            </w:rPrChange>
          </w:rPr>
          <w:delText>User administration such as disabling, modifying, enabling, creating, deleting and etc. requires authorization from another user administrator.</w:delText>
        </w:r>
      </w:del>
    </w:p>
    <w:p w14:paraId="7DEDA43F" w14:textId="64FB03C3" w:rsidR="00774ECE" w:rsidRPr="00A23FA3" w:rsidDel="0019003E" w:rsidRDefault="00774ECE">
      <w:pPr>
        <w:pStyle w:val="a0"/>
        <w:widowControl/>
        <w:numPr>
          <w:ilvl w:val="0"/>
          <w:numId w:val="44"/>
        </w:numPr>
        <w:autoSpaceDE w:val="0"/>
        <w:autoSpaceDN w:val="0"/>
        <w:adjustRightInd w:val="0"/>
        <w:spacing w:after="60"/>
        <w:ind w:firstLineChars="0"/>
        <w:jc w:val="left"/>
        <w:rPr>
          <w:del w:id="12164" w:author="raye" w:date="2018-07-17T11:47:00Z"/>
          <w:rFonts w:ascii="Calibri" w:hAnsi="Calibri" w:cstheme="minorHAnsi"/>
          <w:sz w:val="24"/>
          <w:szCs w:val="24"/>
          <w:lang w:eastAsia="en-US"/>
          <w:rPrChange w:id="12165" w:author="raye" w:date="2018-07-17T11:48:00Z">
            <w:rPr>
              <w:del w:id="12166" w:author="raye" w:date="2018-07-17T11:47:00Z"/>
              <w:color w:val="000000"/>
              <w:sz w:val="24"/>
              <w:szCs w:val="24"/>
            </w:rPr>
          </w:rPrChange>
        </w:rPr>
        <w:pPrChange w:id="12167" w:author="raye" w:date="2018-07-17T11:48:00Z">
          <w:pPr>
            <w:pStyle w:val="a0"/>
            <w:widowControl/>
            <w:numPr>
              <w:numId w:val="44"/>
            </w:numPr>
            <w:spacing w:line="360" w:lineRule="auto"/>
            <w:ind w:left="720" w:right="-29" w:firstLineChars="0" w:hanging="360"/>
            <w:contextualSpacing/>
          </w:pPr>
        </w:pPrChange>
      </w:pPr>
      <w:del w:id="12168" w:author="raye" w:date="2018-07-17T11:47:00Z">
        <w:r w:rsidRPr="00A23FA3" w:rsidDel="0019003E">
          <w:rPr>
            <w:rFonts w:ascii="Calibri" w:hAnsi="Calibri" w:cstheme="minorHAnsi"/>
            <w:sz w:val="24"/>
            <w:szCs w:val="24"/>
            <w:lang w:eastAsia="en-US"/>
            <w:rPrChange w:id="12169" w:author="raye" w:date="2018-07-17T11:48:00Z">
              <w:rPr>
                <w:color w:val="000000"/>
                <w:sz w:val="24"/>
                <w:szCs w:val="24"/>
              </w:rPr>
            </w:rPrChange>
          </w:rPr>
          <w:delText xml:space="preserve">Users are not allowed to change their email address information by themselves, only user administrator can change that. </w:delText>
        </w:r>
      </w:del>
    </w:p>
    <w:p w14:paraId="20C30EF2" w14:textId="1452D13E" w:rsidR="00774ECE" w:rsidRPr="00A23FA3" w:rsidDel="0019003E" w:rsidRDefault="00774ECE">
      <w:pPr>
        <w:pStyle w:val="a0"/>
        <w:widowControl/>
        <w:numPr>
          <w:ilvl w:val="0"/>
          <w:numId w:val="44"/>
        </w:numPr>
        <w:autoSpaceDE w:val="0"/>
        <w:autoSpaceDN w:val="0"/>
        <w:adjustRightInd w:val="0"/>
        <w:spacing w:after="60"/>
        <w:ind w:firstLineChars="0"/>
        <w:jc w:val="left"/>
        <w:rPr>
          <w:del w:id="12170" w:author="raye" w:date="2018-07-17T11:47:00Z"/>
          <w:rFonts w:ascii="Calibri" w:hAnsi="Calibri" w:cstheme="minorHAnsi"/>
          <w:sz w:val="24"/>
          <w:szCs w:val="24"/>
          <w:lang w:eastAsia="en-US"/>
          <w:rPrChange w:id="12171" w:author="raye" w:date="2018-07-17T11:48:00Z">
            <w:rPr>
              <w:del w:id="12172" w:author="raye" w:date="2018-07-17T11:47:00Z"/>
              <w:color w:val="000000"/>
              <w:sz w:val="24"/>
              <w:szCs w:val="24"/>
            </w:rPr>
          </w:rPrChange>
        </w:rPr>
        <w:pPrChange w:id="12173" w:author="raye" w:date="2018-07-17T11:48:00Z">
          <w:pPr>
            <w:pStyle w:val="a0"/>
            <w:widowControl/>
            <w:numPr>
              <w:numId w:val="44"/>
            </w:numPr>
            <w:spacing w:line="360" w:lineRule="auto"/>
            <w:ind w:left="720" w:right="-29" w:firstLineChars="0" w:hanging="360"/>
            <w:contextualSpacing/>
          </w:pPr>
        </w:pPrChange>
      </w:pPr>
      <w:del w:id="12174" w:author="raye" w:date="2018-07-17T11:47:00Z">
        <w:r w:rsidRPr="00A23FA3" w:rsidDel="0019003E">
          <w:rPr>
            <w:rFonts w:ascii="Calibri" w:hAnsi="Calibri" w:cstheme="minorHAnsi"/>
            <w:sz w:val="24"/>
            <w:szCs w:val="24"/>
            <w:lang w:eastAsia="en-US"/>
            <w:rPrChange w:id="12175" w:author="raye" w:date="2018-07-17T11:48:00Z">
              <w:rPr>
                <w:color w:val="000000"/>
                <w:sz w:val="24"/>
                <w:szCs w:val="24"/>
              </w:rPr>
            </w:rPrChange>
          </w:rPr>
          <w:delText>The system should lock the user account after 3 failed login attempts, and the number of failed attempts is configurable.</w:delText>
        </w:r>
        <w:r w:rsidRPr="00A23FA3" w:rsidDel="0019003E">
          <w:rPr>
            <w:rFonts w:ascii="Calibri" w:hAnsi="Calibri" w:cstheme="minorHAnsi"/>
            <w:sz w:val="24"/>
            <w:szCs w:val="24"/>
            <w:lang w:eastAsia="en-US"/>
            <w:rPrChange w:id="12176" w:author="raye" w:date="2018-07-17T11:48:00Z">
              <w:rPr>
                <w:color w:val="000000"/>
                <w:sz w:val="24"/>
                <w:szCs w:val="24"/>
              </w:rPr>
            </w:rPrChange>
          </w:rPr>
          <w:tab/>
        </w:r>
      </w:del>
    </w:p>
    <w:p w14:paraId="76211421" w14:textId="3DB534D0" w:rsidR="00774ECE" w:rsidRPr="00A23FA3" w:rsidDel="0019003E" w:rsidRDefault="00774ECE">
      <w:pPr>
        <w:pStyle w:val="a0"/>
        <w:widowControl/>
        <w:numPr>
          <w:ilvl w:val="0"/>
          <w:numId w:val="44"/>
        </w:numPr>
        <w:autoSpaceDE w:val="0"/>
        <w:autoSpaceDN w:val="0"/>
        <w:adjustRightInd w:val="0"/>
        <w:spacing w:after="60"/>
        <w:ind w:firstLineChars="0"/>
        <w:jc w:val="left"/>
        <w:rPr>
          <w:del w:id="12177" w:author="raye" w:date="2018-07-17T11:47:00Z"/>
          <w:rFonts w:ascii="Calibri" w:hAnsi="Calibri" w:cstheme="minorHAnsi"/>
          <w:sz w:val="24"/>
          <w:szCs w:val="24"/>
          <w:lang w:eastAsia="en-US"/>
          <w:rPrChange w:id="12178" w:author="raye" w:date="2018-07-17T11:48:00Z">
            <w:rPr>
              <w:del w:id="12179" w:author="raye" w:date="2018-07-17T11:47:00Z"/>
              <w:color w:val="000000"/>
              <w:sz w:val="24"/>
              <w:szCs w:val="24"/>
            </w:rPr>
          </w:rPrChange>
        </w:rPr>
        <w:pPrChange w:id="12180" w:author="raye" w:date="2018-07-17T11:48:00Z">
          <w:pPr>
            <w:pStyle w:val="a0"/>
            <w:widowControl/>
            <w:numPr>
              <w:numId w:val="44"/>
            </w:numPr>
            <w:spacing w:line="360" w:lineRule="auto"/>
            <w:ind w:left="720" w:right="-29" w:firstLineChars="0" w:hanging="360"/>
            <w:contextualSpacing/>
          </w:pPr>
        </w:pPrChange>
      </w:pPr>
      <w:del w:id="12181" w:author="raye" w:date="2018-07-17T11:47:00Z">
        <w:r w:rsidRPr="00A23FA3" w:rsidDel="0019003E">
          <w:rPr>
            <w:rFonts w:ascii="Calibri" w:hAnsi="Calibri" w:cstheme="minorHAnsi"/>
            <w:sz w:val="24"/>
            <w:szCs w:val="24"/>
            <w:lang w:eastAsia="en-US"/>
            <w:rPrChange w:id="12182" w:author="raye" w:date="2018-07-17T11:48:00Z">
              <w:rPr>
                <w:color w:val="000000"/>
                <w:sz w:val="24"/>
                <w:szCs w:val="24"/>
              </w:rPr>
            </w:rPrChange>
          </w:rPr>
          <w:delText>The system should be able to generate an Excel which enables the user to export user list. The Excel should include at least the following information:  First Name, Last Name, Department, Status, Last Logon, Role, Creation Date, Password Expiration, Last Modified, Permission</w:delText>
        </w:r>
      </w:del>
    </w:p>
    <w:p w14:paraId="6E0E3B5C" w14:textId="095E2701" w:rsidR="00774ECE" w:rsidRPr="00A23FA3" w:rsidDel="0019003E" w:rsidRDefault="00774ECE">
      <w:pPr>
        <w:pStyle w:val="a0"/>
        <w:widowControl/>
        <w:numPr>
          <w:ilvl w:val="0"/>
          <w:numId w:val="44"/>
        </w:numPr>
        <w:autoSpaceDE w:val="0"/>
        <w:autoSpaceDN w:val="0"/>
        <w:adjustRightInd w:val="0"/>
        <w:spacing w:after="60"/>
        <w:ind w:firstLineChars="0"/>
        <w:jc w:val="left"/>
        <w:rPr>
          <w:del w:id="12183" w:author="raye" w:date="2018-07-17T11:47:00Z"/>
          <w:rFonts w:ascii="Calibri" w:hAnsi="Calibri" w:cstheme="minorHAnsi"/>
          <w:sz w:val="24"/>
          <w:szCs w:val="24"/>
          <w:lang w:eastAsia="en-US"/>
          <w:rPrChange w:id="12184" w:author="raye" w:date="2018-07-17T11:48:00Z">
            <w:rPr>
              <w:del w:id="12185" w:author="raye" w:date="2018-07-17T11:47:00Z"/>
              <w:kern w:val="0"/>
              <w:sz w:val="24"/>
              <w:szCs w:val="24"/>
            </w:rPr>
          </w:rPrChange>
        </w:rPr>
        <w:pPrChange w:id="12186" w:author="raye" w:date="2018-07-17T11:48:00Z">
          <w:pPr>
            <w:pStyle w:val="af7"/>
            <w:widowControl/>
            <w:numPr>
              <w:numId w:val="44"/>
            </w:numPr>
            <w:tabs>
              <w:tab w:val="left" w:pos="360"/>
            </w:tabs>
            <w:spacing w:beforeLines="50" w:before="156" w:afterLines="50" w:after="156" w:line="360" w:lineRule="auto"/>
            <w:ind w:left="720" w:hanging="360"/>
          </w:pPr>
        </w:pPrChange>
      </w:pPr>
      <w:del w:id="12187" w:author="raye" w:date="2018-07-17T11:47:00Z">
        <w:r w:rsidRPr="00A23FA3" w:rsidDel="0019003E">
          <w:rPr>
            <w:rFonts w:ascii="Calibri" w:hAnsi="Calibri" w:cstheme="minorHAnsi"/>
            <w:sz w:val="24"/>
            <w:szCs w:val="24"/>
            <w:lang w:eastAsia="en-US"/>
            <w:rPrChange w:id="12188" w:author="raye" w:date="2018-07-17T11:48:00Z">
              <w:rPr>
                <w:kern w:val="0"/>
                <w:sz w:val="24"/>
                <w:szCs w:val="24"/>
                <w:lang w:eastAsia="en-US"/>
              </w:rPr>
            </w:rPrChange>
          </w:rPr>
          <w:delText>User is not allowed to login on two or more different computers at the same time</w:delText>
        </w:r>
      </w:del>
    </w:p>
    <w:p w14:paraId="33081E8D" w14:textId="4B97D6DE" w:rsidR="00774ECE" w:rsidRPr="00A23FA3" w:rsidDel="0019003E" w:rsidRDefault="00774ECE">
      <w:pPr>
        <w:pStyle w:val="a0"/>
        <w:widowControl/>
        <w:numPr>
          <w:ilvl w:val="0"/>
          <w:numId w:val="44"/>
        </w:numPr>
        <w:autoSpaceDE w:val="0"/>
        <w:autoSpaceDN w:val="0"/>
        <w:adjustRightInd w:val="0"/>
        <w:spacing w:after="60"/>
        <w:ind w:firstLineChars="0"/>
        <w:jc w:val="left"/>
        <w:rPr>
          <w:del w:id="12189" w:author="raye" w:date="2018-07-17T11:47:00Z"/>
          <w:rFonts w:ascii="Calibri" w:hAnsi="Calibri" w:cstheme="minorHAnsi"/>
          <w:sz w:val="24"/>
          <w:szCs w:val="24"/>
          <w:lang w:eastAsia="en-US"/>
          <w:rPrChange w:id="12190" w:author="raye" w:date="2018-07-17T11:48:00Z">
            <w:rPr>
              <w:del w:id="12191" w:author="raye" w:date="2018-07-17T11:47:00Z"/>
              <w:color w:val="000000" w:themeColor="text1"/>
              <w:kern w:val="0"/>
              <w:sz w:val="24"/>
              <w:szCs w:val="24"/>
              <w:lang w:eastAsia="en-US"/>
            </w:rPr>
          </w:rPrChange>
        </w:rPr>
        <w:pPrChange w:id="12192" w:author="raye" w:date="2018-07-17T11:48:00Z">
          <w:pPr>
            <w:pStyle w:val="af7"/>
            <w:widowControl/>
            <w:numPr>
              <w:numId w:val="44"/>
            </w:numPr>
            <w:tabs>
              <w:tab w:val="left" w:pos="360"/>
            </w:tabs>
            <w:spacing w:beforeLines="50" w:before="156" w:afterLines="50" w:after="156" w:line="360" w:lineRule="auto"/>
            <w:ind w:left="720" w:hanging="360"/>
          </w:pPr>
        </w:pPrChange>
      </w:pPr>
      <w:del w:id="12193" w:author="raye" w:date="2018-07-17T11:47:00Z">
        <w:r w:rsidRPr="00A23FA3" w:rsidDel="0019003E">
          <w:rPr>
            <w:rFonts w:ascii="Calibri" w:hAnsi="Calibri" w:cstheme="minorHAnsi"/>
            <w:sz w:val="24"/>
            <w:szCs w:val="24"/>
            <w:lang w:eastAsia="en-US"/>
            <w:rPrChange w:id="12194" w:author="raye" w:date="2018-07-17T11:48:00Z">
              <w:rPr>
                <w:color w:val="000000" w:themeColor="text1"/>
                <w:kern w:val="0"/>
                <w:sz w:val="24"/>
                <w:szCs w:val="24"/>
                <w:lang w:eastAsia="en-US"/>
              </w:rPr>
            </w:rPrChange>
          </w:rPr>
          <w:delText>The system should support https and ssl to ensure the data communication security.</w:delText>
        </w:r>
      </w:del>
    </w:p>
    <w:p w14:paraId="5988D0E0" w14:textId="6F8C8476" w:rsidR="00774ECE" w:rsidRPr="00A23FA3" w:rsidDel="0019003E" w:rsidRDefault="00774ECE">
      <w:pPr>
        <w:pStyle w:val="a0"/>
        <w:widowControl/>
        <w:numPr>
          <w:ilvl w:val="0"/>
          <w:numId w:val="44"/>
        </w:numPr>
        <w:autoSpaceDE w:val="0"/>
        <w:autoSpaceDN w:val="0"/>
        <w:adjustRightInd w:val="0"/>
        <w:spacing w:after="60"/>
        <w:ind w:firstLineChars="0"/>
        <w:jc w:val="left"/>
        <w:rPr>
          <w:del w:id="12195" w:author="raye" w:date="2018-07-17T11:47:00Z"/>
          <w:rFonts w:ascii="Calibri" w:hAnsi="Calibri" w:cstheme="minorHAnsi"/>
          <w:sz w:val="24"/>
          <w:szCs w:val="24"/>
          <w:lang w:eastAsia="en-US"/>
          <w:rPrChange w:id="12196" w:author="raye" w:date="2018-07-17T11:48:00Z">
            <w:rPr>
              <w:del w:id="12197" w:author="raye" w:date="2018-07-17T11:47:00Z"/>
              <w:color w:val="000000" w:themeColor="text1"/>
              <w:kern w:val="0"/>
              <w:sz w:val="24"/>
              <w:szCs w:val="24"/>
              <w:lang w:eastAsia="en-US"/>
            </w:rPr>
          </w:rPrChange>
        </w:rPr>
        <w:pPrChange w:id="12198" w:author="raye" w:date="2018-07-17T11:48:00Z">
          <w:pPr>
            <w:pStyle w:val="af7"/>
            <w:widowControl/>
            <w:numPr>
              <w:numId w:val="44"/>
            </w:numPr>
            <w:tabs>
              <w:tab w:val="left" w:pos="360"/>
            </w:tabs>
            <w:spacing w:beforeLines="50" w:before="156" w:afterLines="50" w:after="156" w:line="360" w:lineRule="auto"/>
            <w:ind w:left="720" w:hanging="360"/>
          </w:pPr>
        </w:pPrChange>
      </w:pPr>
      <w:del w:id="12199" w:author="raye" w:date="2018-07-17T11:47:00Z">
        <w:r w:rsidRPr="00A23FA3" w:rsidDel="0019003E">
          <w:rPr>
            <w:rFonts w:ascii="Calibri" w:hAnsi="Calibri" w:cstheme="minorHAnsi"/>
            <w:sz w:val="24"/>
            <w:szCs w:val="24"/>
            <w:lang w:eastAsia="en-US"/>
            <w:rPrChange w:id="12200" w:author="raye" w:date="2018-07-17T11:48:00Z">
              <w:rPr>
                <w:color w:val="000000" w:themeColor="text1"/>
                <w:kern w:val="0"/>
                <w:sz w:val="24"/>
                <w:szCs w:val="24"/>
                <w:lang w:eastAsia="en-US"/>
              </w:rPr>
            </w:rPrChange>
          </w:rPr>
          <w:delText>The system should grant different accessibilities to different user roles to ensure the segregation of data and authorities. The accessibilities to different data and modules should be configurable by the user administrators. The roles are configured through functions.</w:delText>
        </w:r>
      </w:del>
    </w:p>
    <w:p w14:paraId="70C2106B" w14:textId="78121457" w:rsidR="00774ECE" w:rsidRPr="00A23FA3" w:rsidDel="0019003E" w:rsidRDefault="00774ECE">
      <w:pPr>
        <w:pStyle w:val="a0"/>
        <w:widowControl/>
        <w:numPr>
          <w:ilvl w:val="0"/>
          <w:numId w:val="44"/>
        </w:numPr>
        <w:autoSpaceDE w:val="0"/>
        <w:autoSpaceDN w:val="0"/>
        <w:adjustRightInd w:val="0"/>
        <w:spacing w:after="60"/>
        <w:ind w:firstLineChars="0"/>
        <w:jc w:val="left"/>
        <w:rPr>
          <w:del w:id="12201" w:author="raye" w:date="2018-07-17T11:47:00Z"/>
          <w:rFonts w:ascii="Calibri" w:hAnsi="Calibri" w:cstheme="minorHAnsi"/>
          <w:sz w:val="24"/>
          <w:szCs w:val="24"/>
          <w:lang w:eastAsia="en-US"/>
          <w:rPrChange w:id="12202" w:author="raye" w:date="2018-07-17T11:48:00Z">
            <w:rPr>
              <w:del w:id="12203" w:author="raye" w:date="2018-07-17T11:47:00Z"/>
              <w:kern w:val="0"/>
              <w:sz w:val="24"/>
              <w:szCs w:val="24"/>
            </w:rPr>
          </w:rPrChange>
        </w:rPr>
        <w:pPrChange w:id="12204" w:author="raye" w:date="2018-07-17T11:48:00Z">
          <w:pPr>
            <w:pStyle w:val="af7"/>
            <w:widowControl/>
            <w:numPr>
              <w:numId w:val="44"/>
            </w:numPr>
            <w:tabs>
              <w:tab w:val="left" w:pos="360"/>
            </w:tabs>
            <w:spacing w:beforeLines="50" w:before="156" w:afterLines="50" w:after="156" w:line="360" w:lineRule="auto"/>
            <w:ind w:left="720" w:hanging="360"/>
          </w:pPr>
        </w:pPrChange>
      </w:pPr>
      <w:del w:id="12205" w:author="raye" w:date="2018-07-17T11:47:00Z">
        <w:r w:rsidRPr="00A23FA3" w:rsidDel="0019003E">
          <w:rPr>
            <w:rFonts w:ascii="Calibri" w:hAnsi="Calibri" w:cstheme="minorHAnsi"/>
            <w:sz w:val="24"/>
            <w:szCs w:val="24"/>
            <w:lang w:eastAsia="en-US"/>
            <w:rPrChange w:id="12206" w:author="raye" w:date="2018-07-17T11:48:00Z">
              <w:rPr>
                <w:kern w:val="0"/>
                <w:sz w:val="24"/>
                <w:szCs w:val="24"/>
              </w:rPr>
            </w:rPrChange>
          </w:rPr>
          <w:delText xml:space="preserve">The system must keep a record log of user activities, such as login, logout and etc. The information should include </w:delText>
        </w:r>
        <w:r w:rsidR="003A489F" w:rsidRPr="00A23FA3" w:rsidDel="0019003E">
          <w:rPr>
            <w:rFonts w:ascii="Calibri" w:hAnsi="Calibri" w:cstheme="minorHAnsi"/>
            <w:sz w:val="24"/>
            <w:szCs w:val="24"/>
            <w:lang w:eastAsia="en-US"/>
            <w:rPrChange w:id="12207" w:author="raye" w:date="2018-07-17T11:48:00Z">
              <w:rPr>
                <w:kern w:val="0"/>
                <w:sz w:val="24"/>
                <w:szCs w:val="24"/>
              </w:rPr>
            </w:rPrChange>
          </w:rPr>
          <w:delText>IP</w:delText>
        </w:r>
        <w:r w:rsidRPr="00A23FA3" w:rsidDel="0019003E">
          <w:rPr>
            <w:rFonts w:ascii="Calibri" w:hAnsi="Calibri" w:cstheme="minorHAnsi"/>
            <w:sz w:val="24"/>
            <w:szCs w:val="24"/>
            <w:lang w:eastAsia="en-US"/>
            <w:rPrChange w:id="12208" w:author="raye" w:date="2018-07-17T11:48:00Z">
              <w:rPr>
                <w:kern w:val="0"/>
                <w:sz w:val="24"/>
                <w:szCs w:val="24"/>
              </w:rPr>
            </w:rPrChange>
          </w:rPr>
          <w:delText xml:space="preserve"> address, time stamp, Operations, and etc.</w:delText>
        </w:r>
      </w:del>
    </w:p>
    <w:p w14:paraId="5FFCBA0D" w14:textId="55234D09" w:rsidR="00774ECE" w:rsidRPr="00A23FA3" w:rsidDel="0019003E" w:rsidRDefault="00774ECE">
      <w:pPr>
        <w:pStyle w:val="a0"/>
        <w:widowControl/>
        <w:numPr>
          <w:ilvl w:val="0"/>
          <w:numId w:val="44"/>
        </w:numPr>
        <w:autoSpaceDE w:val="0"/>
        <w:autoSpaceDN w:val="0"/>
        <w:adjustRightInd w:val="0"/>
        <w:spacing w:after="60"/>
        <w:ind w:firstLineChars="0"/>
        <w:jc w:val="left"/>
        <w:rPr>
          <w:del w:id="12209" w:author="raye" w:date="2018-07-17T11:47:00Z"/>
          <w:rFonts w:ascii="Calibri" w:hAnsi="Calibri" w:cstheme="minorHAnsi"/>
          <w:sz w:val="24"/>
          <w:szCs w:val="24"/>
          <w:lang w:eastAsia="en-US"/>
          <w:rPrChange w:id="12210" w:author="raye" w:date="2018-07-17T11:48:00Z">
            <w:rPr>
              <w:del w:id="12211" w:author="raye" w:date="2018-07-17T11:47:00Z"/>
              <w:kern w:val="0"/>
              <w:sz w:val="24"/>
              <w:szCs w:val="24"/>
            </w:rPr>
          </w:rPrChange>
        </w:rPr>
        <w:pPrChange w:id="12212" w:author="raye" w:date="2018-07-17T11:48:00Z">
          <w:pPr>
            <w:pStyle w:val="af7"/>
            <w:widowControl/>
            <w:numPr>
              <w:numId w:val="44"/>
            </w:numPr>
            <w:tabs>
              <w:tab w:val="left" w:pos="360"/>
            </w:tabs>
            <w:spacing w:beforeLines="50" w:before="156" w:afterLines="50" w:after="156" w:line="360" w:lineRule="auto"/>
            <w:ind w:left="720" w:hanging="360"/>
          </w:pPr>
        </w:pPrChange>
      </w:pPr>
      <w:del w:id="12213" w:author="raye" w:date="2018-07-17T11:47:00Z">
        <w:r w:rsidRPr="00A23FA3" w:rsidDel="0019003E">
          <w:rPr>
            <w:rFonts w:ascii="Calibri" w:hAnsi="Calibri" w:cstheme="minorHAnsi"/>
            <w:sz w:val="24"/>
            <w:szCs w:val="24"/>
            <w:lang w:eastAsia="en-US"/>
            <w:rPrChange w:id="12214" w:author="raye" w:date="2018-07-17T11:48:00Z">
              <w:rPr>
                <w:kern w:val="0"/>
                <w:sz w:val="24"/>
                <w:szCs w:val="24"/>
              </w:rPr>
            </w:rPrChange>
          </w:rPr>
          <w:delText xml:space="preserve">The system must keep a record of all system and application logs. These logs must provide enough information for the application and system maintenance personals to conduct analysis, monitoring, and malfunction remediation and etc. </w:delText>
        </w:r>
      </w:del>
    </w:p>
    <w:p w14:paraId="7D7A7530" w14:textId="65C3A6B2" w:rsidR="00774ECE" w:rsidRPr="00A23FA3" w:rsidDel="0019003E" w:rsidRDefault="00774ECE">
      <w:pPr>
        <w:pStyle w:val="a0"/>
        <w:widowControl/>
        <w:numPr>
          <w:ilvl w:val="0"/>
          <w:numId w:val="44"/>
        </w:numPr>
        <w:autoSpaceDE w:val="0"/>
        <w:autoSpaceDN w:val="0"/>
        <w:adjustRightInd w:val="0"/>
        <w:spacing w:after="60"/>
        <w:ind w:firstLineChars="0"/>
        <w:jc w:val="left"/>
        <w:rPr>
          <w:del w:id="12215" w:author="raye" w:date="2018-07-17T11:47:00Z"/>
          <w:rFonts w:ascii="Calibri" w:hAnsi="Calibri" w:cstheme="minorHAnsi"/>
          <w:sz w:val="24"/>
          <w:szCs w:val="24"/>
          <w:lang w:eastAsia="en-US"/>
          <w:rPrChange w:id="12216" w:author="raye" w:date="2018-07-17T11:48:00Z">
            <w:rPr>
              <w:del w:id="12217" w:author="raye" w:date="2018-07-17T11:47:00Z"/>
              <w:color w:val="000000" w:themeColor="text1"/>
              <w:sz w:val="24"/>
              <w:szCs w:val="24"/>
              <w:lang w:eastAsia="en-US"/>
            </w:rPr>
          </w:rPrChange>
        </w:rPr>
      </w:pPr>
      <w:del w:id="12218" w:author="raye" w:date="2018-07-17T11:47:00Z">
        <w:r w:rsidRPr="00A23FA3" w:rsidDel="0019003E">
          <w:rPr>
            <w:rFonts w:ascii="Calibri" w:hAnsi="Calibri" w:cstheme="minorHAnsi"/>
            <w:sz w:val="24"/>
            <w:szCs w:val="24"/>
            <w:lang w:eastAsia="en-US"/>
            <w:rPrChange w:id="12219" w:author="raye" w:date="2018-07-17T11:48:00Z">
              <w:rPr>
                <w:color w:val="000000" w:themeColor="text1"/>
                <w:sz w:val="24"/>
                <w:szCs w:val="24"/>
                <w:lang w:eastAsia="en-US"/>
              </w:rPr>
            </w:rPrChange>
          </w:rPr>
          <w:delText>Password history - Last 5 passwords cannot be used in application system. Last 24 passwords cannot be used in Windows system.</w:delText>
        </w:r>
      </w:del>
    </w:p>
    <w:p w14:paraId="5DEEA4ED" w14:textId="30097195" w:rsidR="00774ECE" w:rsidRPr="00A23FA3" w:rsidDel="0019003E" w:rsidRDefault="00774ECE">
      <w:pPr>
        <w:pStyle w:val="a0"/>
        <w:widowControl/>
        <w:numPr>
          <w:ilvl w:val="0"/>
          <w:numId w:val="44"/>
        </w:numPr>
        <w:autoSpaceDE w:val="0"/>
        <w:autoSpaceDN w:val="0"/>
        <w:adjustRightInd w:val="0"/>
        <w:spacing w:after="60"/>
        <w:ind w:firstLineChars="0"/>
        <w:jc w:val="left"/>
        <w:rPr>
          <w:del w:id="12220" w:author="raye" w:date="2018-07-17T11:47:00Z"/>
          <w:rFonts w:ascii="Calibri" w:hAnsi="Calibri" w:cstheme="minorHAnsi"/>
          <w:sz w:val="24"/>
          <w:szCs w:val="24"/>
          <w:lang w:eastAsia="en-US"/>
          <w:rPrChange w:id="12221" w:author="raye" w:date="2018-07-17T11:48:00Z">
            <w:rPr>
              <w:del w:id="12222" w:author="raye" w:date="2018-07-17T11:47:00Z"/>
              <w:sz w:val="24"/>
              <w:szCs w:val="24"/>
            </w:rPr>
          </w:rPrChange>
        </w:rPr>
      </w:pPr>
      <w:del w:id="12223" w:author="raye" w:date="2018-07-17T11:47:00Z">
        <w:r w:rsidRPr="00A23FA3" w:rsidDel="0019003E">
          <w:rPr>
            <w:rFonts w:ascii="Calibri" w:hAnsi="Calibri" w:cstheme="minorHAnsi"/>
            <w:sz w:val="24"/>
            <w:szCs w:val="24"/>
            <w:lang w:eastAsia="en-US"/>
            <w:rPrChange w:id="12224" w:author="raye" w:date="2018-07-17T11:48:00Z">
              <w:rPr>
                <w:color w:val="000000" w:themeColor="text1"/>
                <w:sz w:val="24"/>
                <w:szCs w:val="24"/>
                <w:lang w:eastAsia="en-US"/>
              </w:rPr>
            </w:rPrChange>
          </w:rPr>
          <w:delText>Passwords must be changed no greater than every 90 days. The system should notify the user his/her password expiration date every day starting from 10 days before the expiration date.</w:delText>
        </w:r>
      </w:del>
    </w:p>
    <w:p w14:paraId="273A06EB" w14:textId="75573DF6" w:rsidR="00774ECE" w:rsidRPr="00A23FA3" w:rsidDel="0019003E" w:rsidRDefault="00774ECE">
      <w:pPr>
        <w:pStyle w:val="a0"/>
        <w:widowControl/>
        <w:numPr>
          <w:ilvl w:val="0"/>
          <w:numId w:val="44"/>
        </w:numPr>
        <w:autoSpaceDE w:val="0"/>
        <w:autoSpaceDN w:val="0"/>
        <w:adjustRightInd w:val="0"/>
        <w:spacing w:after="60"/>
        <w:ind w:firstLineChars="0"/>
        <w:jc w:val="left"/>
        <w:rPr>
          <w:del w:id="12225" w:author="raye" w:date="2018-07-17T11:47:00Z"/>
          <w:rFonts w:ascii="Calibri" w:hAnsi="Calibri" w:cstheme="minorHAnsi"/>
          <w:sz w:val="24"/>
          <w:szCs w:val="24"/>
          <w:lang w:eastAsia="en-US"/>
          <w:rPrChange w:id="12226" w:author="raye" w:date="2018-07-17T11:48:00Z">
            <w:rPr>
              <w:del w:id="12227" w:author="raye" w:date="2018-07-17T11:47:00Z"/>
              <w:i/>
              <w:sz w:val="24"/>
              <w:szCs w:val="24"/>
              <w:u w:val="single"/>
            </w:rPr>
          </w:rPrChange>
        </w:rPr>
      </w:pPr>
      <w:del w:id="12228" w:author="raye" w:date="2018-07-17T11:47:00Z">
        <w:r w:rsidRPr="00A23FA3" w:rsidDel="0019003E">
          <w:rPr>
            <w:rFonts w:ascii="Calibri" w:hAnsi="Calibri" w:cstheme="minorHAnsi"/>
            <w:sz w:val="24"/>
            <w:szCs w:val="24"/>
            <w:lang w:eastAsia="en-US"/>
            <w:rPrChange w:id="12229" w:author="raye" w:date="2018-07-17T11:48:00Z">
              <w:rPr>
                <w:i/>
                <w:sz w:val="24"/>
                <w:szCs w:val="24"/>
                <w:u w:val="single"/>
              </w:rPr>
            </w:rPrChange>
          </w:rPr>
          <w:delText>Password Rules:</w:delText>
        </w:r>
      </w:del>
    </w:p>
    <w:p w14:paraId="782831A5" w14:textId="6FE37D5E" w:rsidR="00774ECE" w:rsidRPr="00A23FA3" w:rsidDel="0019003E" w:rsidRDefault="00774ECE">
      <w:pPr>
        <w:pStyle w:val="a0"/>
        <w:widowControl/>
        <w:numPr>
          <w:ilvl w:val="0"/>
          <w:numId w:val="44"/>
        </w:numPr>
        <w:autoSpaceDE w:val="0"/>
        <w:autoSpaceDN w:val="0"/>
        <w:adjustRightInd w:val="0"/>
        <w:spacing w:after="60"/>
        <w:ind w:firstLineChars="0"/>
        <w:jc w:val="left"/>
        <w:rPr>
          <w:del w:id="12230" w:author="raye" w:date="2018-07-17T11:47:00Z"/>
          <w:rFonts w:ascii="Calibri" w:hAnsi="Calibri" w:cstheme="minorHAnsi"/>
          <w:sz w:val="24"/>
          <w:szCs w:val="24"/>
          <w:lang w:eastAsia="en-US"/>
          <w:rPrChange w:id="12231" w:author="raye" w:date="2018-07-17T11:48:00Z">
            <w:rPr>
              <w:del w:id="12232" w:author="raye" w:date="2018-07-17T11:47:00Z"/>
              <w:color w:val="000000"/>
              <w:sz w:val="24"/>
              <w:szCs w:val="24"/>
              <w:lang w:eastAsia="en-US"/>
            </w:rPr>
          </w:rPrChange>
        </w:rPr>
      </w:pPr>
      <w:del w:id="12233" w:author="raye" w:date="2018-07-17T11:47:00Z">
        <w:r w:rsidRPr="00A23FA3" w:rsidDel="0019003E">
          <w:rPr>
            <w:rFonts w:ascii="Calibri" w:hAnsi="Calibri" w:cstheme="minorHAnsi"/>
            <w:sz w:val="24"/>
            <w:szCs w:val="24"/>
            <w:lang w:eastAsia="en-US"/>
            <w:rPrChange w:id="12234" w:author="raye" w:date="2018-07-17T11:48:00Z">
              <w:rPr>
                <w:color w:val="000000"/>
                <w:sz w:val="24"/>
                <w:szCs w:val="24"/>
                <w:lang w:eastAsia="en-US"/>
              </w:rPr>
            </w:rPrChange>
          </w:rPr>
          <w:delText>Be at least 8 characters in length</w:delText>
        </w:r>
      </w:del>
    </w:p>
    <w:p w14:paraId="390583B3" w14:textId="054D6A4D" w:rsidR="00774ECE" w:rsidRPr="00A23FA3" w:rsidDel="0019003E" w:rsidRDefault="00774ECE">
      <w:pPr>
        <w:pStyle w:val="a0"/>
        <w:widowControl/>
        <w:numPr>
          <w:ilvl w:val="0"/>
          <w:numId w:val="44"/>
        </w:numPr>
        <w:autoSpaceDE w:val="0"/>
        <w:autoSpaceDN w:val="0"/>
        <w:adjustRightInd w:val="0"/>
        <w:spacing w:after="60"/>
        <w:ind w:firstLineChars="0"/>
        <w:jc w:val="left"/>
        <w:rPr>
          <w:del w:id="12235" w:author="raye" w:date="2018-07-17T11:47:00Z"/>
          <w:rFonts w:ascii="Calibri" w:hAnsi="Calibri" w:cstheme="minorHAnsi"/>
          <w:sz w:val="24"/>
          <w:szCs w:val="24"/>
          <w:lang w:eastAsia="en-US"/>
          <w:rPrChange w:id="12236" w:author="raye" w:date="2018-07-17T11:48:00Z">
            <w:rPr>
              <w:del w:id="12237" w:author="raye" w:date="2018-07-17T11:47:00Z"/>
              <w:color w:val="000000"/>
              <w:sz w:val="24"/>
              <w:szCs w:val="24"/>
              <w:lang w:eastAsia="en-US"/>
            </w:rPr>
          </w:rPrChange>
        </w:rPr>
      </w:pPr>
      <w:del w:id="12238" w:author="raye" w:date="2018-07-17T11:47:00Z">
        <w:r w:rsidRPr="00A23FA3" w:rsidDel="0019003E">
          <w:rPr>
            <w:rFonts w:ascii="Calibri" w:hAnsi="Calibri" w:cstheme="minorHAnsi"/>
            <w:sz w:val="24"/>
            <w:szCs w:val="24"/>
            <w:lang w:eastAsia="en-US"/>
            <w:rPrChange w:id="12239" w:author="raye" w:date="2018-07-17T11:48:00Z">
              <w:rPr>
                <w:color w:val="000000"/>
                <w:sz w:val="24"/>
                <w:szCs w:val="24"/>
                <w:lang w:eastAsia="en-US"/>
              </w:rPr>
            </w:rPrChange>
          </w:rPr>
          <w:delText>Contain at least 3 of the 4 following password complexity requirements:</w:delText>
        </w:r>
      </w:del>
    </w:p>
    <w:p w14:paraId="239A2E24" w14:textId="05F3B5DD" w:rsidR="00774ECE" w:rsidRPr="00A23FA3" w:rsidDel="0019003E" w:rsidRDefault="00774ECE">
      <w:pPr>
        <w:pStyle w:val="a0"/>
        <w:widowControl/>
        <w:numPr>
          <w:ilvl w:val="0"/>
          <w:numId w:val="44"/>
        </w:numPr>
        <w:autoSpaceDE w:val="0"/>
        <w:autoSpaceDN w:val="0"/>
        <w:adjustRightInd w:val="0"/>
        <w:spacing w:after="60"/>
        <w:ind w:firstLineChars="0"/>
        <w:jc w:val="left"/>
        <w:rPr>
          <w:del w:id="12240" w:author="raye" w:date="2018-07-17T11:47:00Z"/>
          <w:rFonts w:ascii="Calibri" w:hAnsi="Calibri" w:cstheme="minorHAnsi"/>
          <w:sz w:val="24"/>
          <w:szCs w:val="24"/>
          <w:lang w:eastAsia="en-US"/>
          <w:rPrChange w:id="12241" w:author="raye" w:date="2018-07-17T11:48:00Z">
            <w:rPr>
              <w:del w:id="12242" w:author="raye" w:date="2018-07-17T11:47:00Z"/>
              <w:color w:val="000000"/>
              <w:sz w:val="24"/>
              <w:szCs w:val="24"/>
              <w:lang w:eastAsia="en-US"/>
            </w:rPr>
          </w:rPrChange>
        </w:rPr>
        <w:pPrChange w:id="12243" w:author="raye" w:date="2018-07-17T11:48:00Z">
          <w:pPr>
            <w:pStyle w:val="a0"/>
            <w:widowControl/>
            <w:numPr>
              <w:ilvl w:val="1"/>
              <w:numId w:val="43"/>
            </w:numPr>
            <w:autoSpaceDE w:val="0"/>
            <w:autoSpaceDN w:val="0"/>
            <w:adjustRightInd w:val="0"/>
            <w:ind w:left="1440" w:firstLineChars="0" w:hanging="360"/>
            <w:contextualSpacing/>
            <w:jc w:val="left"/>
          </w:pPr>
        </w:pPrChange>
      </w:pPr>
      <w:del w:id="12244" w:author="raye" w:date="2018-07-17T11:47:00Z">
        <w:r w:rsidRPr="00A23FA3" w:rsidDel="0019003E">
          <w:rPr>
            <w:rFonts w:ascii="Calibri" w:hAnsi="Calibri" w:cstheme="minorHAnsi"/>
            <w:sz w:val="24"/>
            <w:szCs w:val="24"/>
            <w:lang w:eastAsia="en-US"/>
            <w:rPrChange w:id="12245" w:author="raye" w:date="2018-07-17T11:48:00Z">
              <w:rPr>
                <w:color w:val="000000"/>
                <w:sz w:val="24"/>
                <w:szCs w:val="24"/>
                <w:lang w:eastAsia="en-US"/>
              </w:rPr>
            </w:rPrChange>
          </w:rPr>
          <w:delText>Lowercase letters (e.g., a – z)</w:delText>
        </w:r>
      </w:del>
    </w:p>
    <w:p w14:paraId="6CE8D2D3" w14:textId="71948100" w:rsidR="00774ECE" w:rsidRPr="00A23FA3" w:rsidDel="0019003E" w:rsidRDefault="00774ECE">
      <w:pPr>
        <w:pStyle w:val="a0"/>
        <w:widowControl/>
        <w:numPr>
          <w:ilvl w:val="0"/>
          <w:numId w:val="44"/>
        </w:numPr>
        <w:autoSpaceDE w:val="0"/>
        <w:autoSpaceDN w:val="0"/>
        <w:adjustRightInd w:val="0"/>
        <w:spacing w:after="60"/>
        <w:ind w:firstLineChars="0"/>
        <w:jc w:val="left"/>
        <w:rPr>
          <w:del w:id="12246" w:author="raye" w:date="2018-07-17T11:47:00Z"/>
          <w:rFonts w:ascii="Calibri" w:hAnsi="Calibri" w:cstheme="minorHAnsi"/>
          <w:sz w:val="24"/>
          <w:szCs w:val="24"/>
          <w:lang w:eastAsia="en-US"/>
          <w:rPrChange w:id="12247" w:author="raye" w:date="2018-07-17T11:48:00Z">
            <w:rPr>
              <w:del w:id="12248" w:author="raye" w:date="2018-07-17T11:47:00Z"/>
              <w:color w:val="000000"/>
              <w:sz w:val="24"/>
              <w:szCs w:val="24"/>
              <w:lang w:eastAsia="en-US"/>
            </w:rPr>
          </w:rPrChange>
        </w:rPr>
        <w:pPrChange w:id="12249" w:author="raye" w:date="2018-07-17T11:48:00Z">
          <w:pPr>
            <w:pStyle w:val="a0"/>
            <w:widowControl/>
            <w:numPr>
              <w:ilvl w:val="1"/>
              <w:numId w:val="43"/>
            </w:numPr>
            <w:autoSpaceDE w:val="0"/>
            <w:autoSpaceDN w:val="0"/>
            <w:adjustRightInd w:val="0"/>
            <w:ind w:left="1440" w:firstLineChars="0" w:hanging="360"/>
            <w:contextualSpacing/>
            <w:jc w:val="left"/>
          </w:pPr>
        </w:pPrChange>
      </w:pPr>
      <w:del w:id="12250" w:author="raye" w:date="2018-07-17T11:47:00Z">
        <w:r w:rsidRPr="00A23FA3" w:rsidDel="0019003E">
          <w:rPr>
            <w:rFonts w:ascii="Calibri" w:hAnsi="Calibri" w:cstheme="minorHAnsi"/>
            <w:sz w:val="24"/>
            <w:szCs w:val="24"/>
            <w:lang w:eastAsia="en-US"/>
            <w:rPrChange w:id="12251" w:author="raye" w:date="2018-07-17T11:48:00Z">
              <w:rPr>
                <w:color w:val="000000"/>
                <w:sz w:val="24"/>
                <w:szCs w:val="24"/>
                <w:lang w:eastAsia="en-US"/>
              </w:rPr>
            </w:rPrChange>
          </w:rPr>
          <w:delText>Uppercase letters (e.g., A – Z)</w:delText>
        </w:r>
      </w:del>
    </w:p>
    <w:p w14:paraId="3AECC7E3" w14:textId="6925D329" w:rsidR="00774ECE" w:rsidRPr="00A23FA3" w:rsidDel="0019003E" w:rsidRDefault="00774ECE">
      <w:pPr>
        <w:pStyle w:val="a0"/>
        <w:widowControl/>
        <w:numPr>
          <w:ilvl w:val="0"/>
          <w:numId w:val="44"/>
        </w:numPr>
        <w:autoSpaceDE w:val="0"/>
        <w:autoSpaceDN w:val="0"/>
        <w:adjustRightInd w:val="0"/>
        <w:spacing w:after="60"/>
        <w:ind w:firstLineChars="0"/>
        <w:jc w:val="left"/>
        <w:rPr>
          <w:del w:id="12252" w:author="raye" w:date="2018-07-17T11:47:00Z"/>
          <w:rFonts w:ascii="Calibri" w:hAnsi="Calibri" w:cstheme="minorHAnsi"/>
          <w:sz w:val="24"/>
          <w:szCs w:val="24"/>
          <w:lang w:eastAsia="en-US"/>
          <w:rPrChange w:id="12253" w:author="raye" w:date="2018-07-17T11:48:00Z">
            <w:rPr>
              <w:del w:id="12254" w:author="raye" w:date="2018-07-17T11:47:00Z"/>
              <w:color w:val="000000"/>
              <w:sz w:val="24"/>
              <w:szCs w:val="24"/>
              <w:lang w:eastAsia="en-US"/>
            </w:rPr>
          </w:rPrChange>
        </w:rPr>
        <w:pPrChange w:id="12255" w:author="raye" w:date="2018-07-17T11:48:00Z">
          <w:pPr>
            <w:pStyle w:val="a0"/>
            <w:widowControl/>
            <w:numPr>
              <w:ilvl w:val="1"/>
              <w:numId w:val="43"/>
            </w:numPr>
            <w:autoSpaceDE w:val="0"/>
            <w:autoSpaceDN w:val="0"/>
            <w:adjustRightInd w:val="0"/>
            <w:ind w:left="1440" w:firstLineChars="0" w:hanging="360"/>
            <w:contextualSpacing/>
            <w:jc w:val="left"/>
          </w:pPr>
        </w:pPrChange>
      </w:pPr>
      <w:del w:id="12256" w:author="raye" w:date="2018-07-17T11:47:00Z">
        <w:r w:rsidRPr="00A23FA3" w:rsidDel="0019003E">
          <w:rPr>
            <w:rFonts w:ascii="Calibri" w:hAnsi="Calibri" w:cstheme="minorHAnsi"/>
            <w:sz w:val="24"/>
            <w:szCs w:val="24"/>
            <w:lang w:eastAsia="en-US"/>
            <w:rPrChange w:id="12257" w:author="raye" w:date="2018-07-17T11:48:00Z">
              <w:rPr>
                <w:color w:val="000000"/>
                <w:sz w:val="24"/>
                <w:szCs w:val="24"/>
                <w:lang w:eastAsia="en-US"/>
              </w:rPr>
            </w:rPrChange>
          </w:rPr>
          <w:delText>Numbers (e.g., 1 – 9)</w:delText>
        </w:r>
      </w:del>
    </w:p>
    <w:p w14:paraId="28BD2436" w14:textId="6B22B6F7" w:rsidR="00774ECE" w:rsidRPr="00A23FA3" w:rsidDel="0019003E" w:rsidRDefault="00774ECE">
      <w:pPr>
        <w:pStyle w:val="a0"/>
        <w:widowControl/>
        <w:numPr>
          <w:ilvl w:val="0"/>
          <w:numId w:val="44"/>
        </w:numPr>
        <w:autoSpaceDE w:val="0"/>
        <w:autoSpaceDN w:val="0"/>
        <w:adjustRightInd w:val="0"/>
        <w:spacing w:after="60"/>
        <w:ind w:firstLineChars="0"/>
        <w:jc w:val="left"/>
        <w:rPr>
          <w:del w:id="12258" w:author="raye" w:date="2018-07-17T11:47:00Z"/>
          <w:rFonts w:ascii="Calibri" w:hAnsi="Calibri" w:cstheme="minorHAnsi"/>
          <w:sz w:val="24"/>
          <w:szCs w:val="24"/>
          <w:lang w:eastAsia="en-US"/>
          <w:rPrChange w:id="12259" w:author="raye" w:date="2018-07-17T11:48:00Z">
            <w:rPr>
              <w:del w:id="12260" w:author="raye" w:date="2018-07-17T11:47:00Z"/>
              <w:color w:val="000000"/>
              <w:sz w:val="24"/>
              <w:szCs w:val="24"/>
              <w:lang w:eastAsia="en-US"/>
            </w:rPr>
          </w:rPrChange>
        </w:rPr>
        <w:pPrChange w:id="12261" w:author="raye" w:date="2018-07-17T11:48:00Z">
          <w:pPr>
            <w:pStyle w:val="a0"/>
            <w:widowControl/>
            <w:numPr>
              <w:ilvl w:val="1"/>
              <w:numId w:val="43"/>
            </w:numPr>
            <w:autoSpaceDE w:val="0"/>
            <w:autoSpaceDN w:val="0"/>
            <w:adjustRightInd w:val="0"/>
            <w:ind w:left="1440" w:firstLineChars="0" w:hanging="360"/>
            <w:contextualSpacing/>
            <w:jc w:val="left"/>
          </w:pPr>
        </w:pPrChange>
      </w:pPr>
      <w:del w:id="12262" w:author="raye" w:date="2018-07-17T11:47:00Z">
        <w:r w:rsidRPr="00A23FA3" w:rsidDel="0019003E">
          <w:rPr>
            <w:rFonts w:ascii="Calibri" w:hAnsi="Calibri" w:cstheme="minorHAnsi"/>
            <w:sz w:val="24"/>
            <w:szCs w:val="24"/>
            <w:lang w:eastAsia="en-US"/>
            <w:rPrChange w:id="12263" w:author="raye" w:date="2018-07-17T11:48:00Z">
              <w:rPr>
                <w:color w:val="000000"/>
                <w:sz w:val="24"/>
                <w:szCs w:val="24"/>
                <w:lang w:eastAsia="en-US"/>
              </w:rPr>
            </w:rPrChange>
          </w:rPr>
          <w:delText>Special Characters (e.g., (!@#$%^&amp;*)</w:delText>
        </w:r>
      </w:del>
    </w:p>
    <w:p w14:paraId="7B22EFCC" w14:textId="0C1E3605" w:rsidR="00774ECE" w:rsidRPr="00A23FA3" w:rsidDel="0019003E" w:rsidRDefault="00774ECE">
      <w:pPr>
        <w:pStyle w:val="a0"/>
        <w:widowControl/>
        <w:numPr>
          <w:ilvl w:val="0"/>
          <w:numId w:val="44"/>
        </w:numPr>
        <w:autoSpaceDE w:val="0"/>
        <w:autoSpaceDN w:val="0"/>
        <w:adjustRightInd w:val="0"/>
        <w:spacing w:after="60"/>
        <w:ind w:firstLineChars="0"/>
        <w:jc w:val="left"/>
        <w:rPr>
          <w:del w:id="12264" w:author="raye" w:date="2018-07-17T11:48:00Z"/>
          <w:rFonts w:ascii="Calibri" w:hAnsi="Calibri" w:cstheme="minorHAnsi"/>
          <w:sz w:val="24"/>
          <w:szCs w:val="24"/>
          <w:lang w:eastAsia="en-US"/>
          <w:rPrChange w:id="12265" w:author="raye" w:date="2018-07-17T11:48:00Z">
            <w:rPr>
              <w:del w:id="12266" w:author="raye" w:date="2018-07-17T11:48:00Z"/>
              <w:color w:val="000000"/>
              <w:sz w:val="24"/>
              <w:szCs w:val="24"/>
              <w:lang w:eastAsia="en-US"/>
            </w:rPr>
          </w:rPrChange>
        </w:rPr>
        <w:pPrChange w:id="12267" w:author="raye" w:date="2018-07-17T11:48:00Z">
          <w:pPr>
            <w:widowControl/>
            <w:autoSpaceDE w:val="0"/>
            <w:autoSpaceDN w:val="0"/>
            <w:adjustRightInd w:val="0"/>
            <w:contextualSpacing/>
            <w:jc w:val="left"/>
          </w:pPr>
        </w:pPrChange>
      </w:pPr>
    </w:p>
    <w:p w14:paraId="0656708E" w14:textId="0CA9BBAB" w:rsidR="00774ECE" w:rsidRPr="00A23FA3" w:rsidDel="0019003E" w:rsidRDefault="00774ECE">
      <w:pPr>
        <w:pStyle w:val="a0"/>
        <w:widowControl/>
        <w:numPr>
          <w:ilvl w:val="0"/>
          <w:numId w:val="44"/>
        </w:numPr>
        <w:autoSpaceDE w:val="0"/>
        <w:autoSpaceDN w:val="0"/>
        <w:adjustRightInd w:val="0"/>
        <w:spacing w:after="60"/>
        <w:ind w:firstLineChars="0"/>
        <w:jc w:val="left"/>
        <w:rPr>
          <w:del w:id="12268" w:author="raye" w:date="2018-07-17T11:48:00Z"/>
          <w:rFonts w:ascii="Calibri" w:hAnsi="Calibri" w:cstheme="minorHAnsi"/>
          <w:sz w:val="24"/>
          <w:szCs w:val="24"/>
          <w:lang w:eastAsia="en-US"/>
          <w:rPrChange w:id="12269" w:author="raye" w:date="2018-07-17T11:48:00Z">
            <w:rPr>
              <w:del w:id="12270" w:author="raye" w:date="2018-07-17T11:48:00Z"/>
            </w:rPr>
          </w:rPrChange>
        </w:rPr>
        <w:pPrChange w:id="12271" w:author="raye" w:date="2018-07-17T11:48:00Z">
          <w:pPr>
            <w:pStyle w:val="2"/>
            <w:numPr>
              <w:numId w:val="3"/>
            </w:numPr>
            <w:tabs>
              <w:tab w:val="clear" w:pos="1440"/>
              <w:tab w:val="left" w:pos="709"/>
            </w:tabs>
            <w:spacing w:afterLines="50" w:after="156"/>
            <w:ind w:left="567" w:hanging="567"/>
          </w:pPr>
        </w:pPrChange>
      </w:pPr>
      <w:bookmarkStart w:id="12272" w:name="_Toc510773938"/>
      <w:del w:id="12273" w:author="raye" w:date="2018-07-17T11:28:00Z">
        <w:r w:rsidRPr="00A23FA3" w:rsidDel="00C267D5">
          <w:rPr>
            <w:rFonts w:ascii="Calibri" w:hAnsi="Calibri" w:cstheme="minorHAnsi"/>
            <w:sz w:val="24"/>
            <w:szCs w:val="24"/>
            <w:lang w:eastAsia="en-US"/>
            <w:rPrChange w:id="12274" w:author="raye" w:date="2018-07-17T11:48:00Z">
              <w:rPr/>
            </w:rPrChange>
          </w:rPr>
          <w:delText xml:space="preserve"> </w:delText>
        </w:r>
      </w:del>
      <w:bookmarkStart w:id="12275" w:name="_Toc512250289"/>
      <w:del w:id="12276" w:author="raye" w:date="2018-07-17T11:48:00Z">
        <w:r w:rsidRPr="00A23FA3" w:rsidDel="0019003E">
          <w:rPr>
            <w:rFonts w:ascii="Calibri" w:hAnsi="Calibri" w:cstheme="minorHAnsi"/>
            <w:sz w:val="24"/>
            <w:szCs w:val="24"/>
            <w:lang w:eastAsia="en-US"/>
            <w:rPrChange w:id="12277" w:author="raye" w:date="2018-07-17T11:48:00Z">
              <w:rPr/>
            </w:rPrChange>
          </w:rPr>
          <w:delText>System Management Requirements</w:delText>
        </w:r>
        <w:bookmarkEnd w:id="12272"/>
        <w:bookmarkEnd w:id="12275"/>
      </w:del>
    </w:p>
    <w:p w14:paraId="3D28AC69" w14:textId="73509458"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278" w:author="raye" w:date="2018-07-17T11:48:00Z">
            <w:rPr>
              <w:color w:val="000000"/>
              <w:sz w:val="24"/>
              <w:szCs w:val="24"/>
              <w:lang w:eastAsia="en-US"/>
            </w:rPr>
          </w:rPrChange>
        </w:rPr>
        <w:pPrChange w:id="12279" w:author="raye" w:date="2018-07-17T11:48:00Z">
          <w:pPr>
            <w:pStyle w:val="a0"/>
            <w:widowControl/>
            <w:numPr>
              <w:numId w:val="48"/>
            </w:numPr>
            <w:autoSpaceDE w:val="0"/>
            <w:autoSpaceDN w:val="0"/>
            <w:adjustRightInd w:val="0"/>
            <w:ind w:left="720" w:firstLineChars="0" w:hanging="360"/>
            <w:contextualSpacing/>
            <w:jc w:val="left"/>
          </w:pPr>
        </w:pPrChange>
      </w:pPr>
      <w:r w:rsidRPr="00A23FA3">
        <w:rPr>
          <w:rFonts w:ascii="Calibri" w:hAnsi="Calibri" w:cstheme="minorHAnsi"/>
          <w:sz w:val="24"/>
          <w:szCs w:val="24"/>
          <w:lang w:eastAsia="en-US"/>
          <w:rPrChange w:id="12280" w:author="raye" w:date="2018-07-17T11:48:00Z">
            <w:rPr>
              <w:color w:val="000000"/>
              <w:sz w:val="24"/>
              <w:szCs w:val="24"/>
              <w:lang w:eastAsia="en-US"/>
            </w:rPr>
          </w:rPrChange>
        </w:rPr>
        <w:t xml:space="preserve">During Implementation and testing </w:t>
      </w:r>
      <w:r w:rsidR="00340EAA" w:rsidRPr="00A23FA3">
        <w:rPr>
          <w:rFonts w:ascii="Calibri" w:hAnsi="Calibri" w:cstheme="minorHAnsi"/>
          <w:sz w:val="24"/>
          <w:szCs w:val="24"/>
          <w:lang w:eastAsia="en-US"/>
          <w:rPrChange w:id="12281" w:author="raye" w:date="2018-07-17T11:48:00Z">
            <w:rPr>
              <w:color w:val="000000"/>
              <w:sz w:val="24"/>
              <w:szCs w:val="24"/>
              <w:lang w:eastAsia="en-US"/>
            </w:rPr>
          </w:rPrChange>
        </w:rPr>
        <w:t>DEVELOPMENT TEAM</w:t>
      </w:r>
      <w:r w:rsidRPr="00A23FA3">
        <w:rPr>
          <w:rFonts w:ascii="Calibri" w:hAnsi="Calibri" w:cstheme="minorHAnsi"/>
          <w:sz w:val="24"/>
          <w:szCs w:val="24"/>
          <w:lang w:eastAsia="en-US"/>
          <w:rPrChange w:id="12282" w:author="raye" w:date="2018-07-17T11:48:00Z">
            <w:rPr>
              <w:color w:val="000000"/>
              <w:sz w:val="24"/>
              <w:szCs w:val="24"/>
              <w:lang w:eastAsia="en-US"/>
            </w:rPr>
          </w:rPrChange>
        </w:rPr>
        <w:t xml:space="preserve"> will monitor servers and applications to determine if they are up and running based on standard service model</w:t>
      </w:r>
    </w:p>
    <w:p w14:paraId="5C6B1428"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283" w:author="raye" w:date="2018-07-17T11:48:00Z">
            <w:rPr>
              <w:color w:val="000000"/>
              <w:sz w:val="24"/>
              <w:szCs w:val="24"/>
              <w:lang w:eastAsia="en-US"/>
            </w:rPr>
          </w:rPrChange>
        </w:rPr>
        <w:pPrChange w:id="12284" w:author="raye" w:date="2018-07-17T11:48:00Z">
          <w:pPr>
            <w:pStyle w:val="a0"/>
            <w:widowControl/>
            <w:numPr>
              <w:numId w:val="48"/>
            </w:numPr>
            <w:autoSpaceDE w:val="0"/>
            <w:autoSpaceDN w:val="0"/>
            <w:adjustRightInd w:val="0"/>
            <w:ind w:left="720" w:firstLineChars="0" w:hanging="360"/>
            <w:contextualSpacing/>
            <w:jc w:val="left"/>
          </w:pPr>
        </w:pPrChange>
      </w:pPr>
      <w:r w:rsidRPr="00A23FA3">
        <w:rPr>
          <w:rFonts w:ascii="Calibri" w:hAnsi="Calibri" w:cstheme="minorHAnsi"/>
          <w:sz w:val="24"/>
          <w:szCs w:val="24"/>
          <w:lang w:eastAsia="en-US"/>
          <w:rPrChange w:id="12285" w:author="raye" w:date="2018-07-17T11:48:00Z">
            <w:rPr>
              <w:color w:val="000000"/>
              <w:sz w:val="24"/>
              <w:szCs w:val="24"/>
              <w:lang w:eastAsia="en-US"/>
            </w:rPr>
          </w:rPrChange>
        </w:rPr>
        <w:t>Version control must use the BoC standard configuration management tools</w:t>
      </w:r>
    </w:p>
    <w:p w14:paraId="12F11E79" w14:textId="73BA45DF" w:rsidR="00774ECE" w:rsidRPr="00A23FA3" w:rsidRDefault="00774ECE">
      <w:pPr>
        <w:rPr>
          <w:ins w:id="12286" w:author="raye" w:date="2018-07-17T11:49:00Z"/>
        </w:rPr>
        <w:pPrChange w:id="12287" w:author="raye" w:date="2018-07-17T11:34:00Z">
          <w:pPr>
            <w:widowControl/>
            <w:autoSpaceDE w:val="0"/>
            <w:autoSpaceDN w:val="0"/>
            <w:adjustRightInd w:val="0"/>
            <w:contextualSpacing/>
            <w:jc w:val="left"/>
          </w:pPr>
        </w:pPrChange>
      </w:pPr>
    </w:p>
    <w:p w14:paraId="4C177971" w14:textId="54B1705A" w:rsidR="0019003E" w:rsidRPr="00A23FA3" w:rsidRDefault="0019003E">
      <w:pPr>
        <w:rPr>
          <w:ins w:id="12288" w:author="raye" w:date="2018-07-17T11:49:00Z"/>
        </w:rPr>
        <w:pPrChange w:id="12289" w:author="raye" w:date="2018-07-17T11:34:00Z">
          <w:pPr>
            <w:widowControl/>
            <w:autoSpaceDE w:val="0"/>
            <w:autoSpaceDN w:val="0"/>
            <w:adjustRightInd w:val="0"/>
            <w:contextualSpacing/>
            <w:jc w:val="left"/>
          </w:pPr>
        </w:pPrChange>
      </w:pPr>
    </w:p>
    <w:p w14:paraId="6AE72297" w14:textId="43C2514C" w:rsidR="0019003E" w:rsidRPr="00A23FA3" w:rsidRDefault="0019003E" w:rsidP="0019003E">
      <w:pPr>
        <w:pStyle w:val="215"/>
        <w:rPr>
          <w:ins w:id="12290" w:author="raye" w:date="2018-07-17T11:49:00Z"/>
          <w:rFonts w:ascii="Times New Roman" w:hAnsi="Times New Roman" w:cs="Times New Roman"/>
          <w:sz w:val="24"/>
          <w:szCs w:val="24"/>
        </w:rPr>
      </w:pPr>
      <w:ins w:id="12291" w:author="raye" w:date="2018-07-17T11:49: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2292" w:name="_Toc520840601"/>
        <w:r w:rsidRPr="00A23FA3">
          <w:rPr>
            <w:rFonts w:ascii="Times New Roman" w:hAnsi="Times New Roman" w:cs="Times New Roman"/>
            <w:sz w:val="24"/>
            <w:szCs w:val="24"/>
          </w:rPr>
          <w:t>4.7.</w:t>
        </w:r>
      </w:ins>
      <w:ins w:id="12293" w:author="raye" w:date="2018-07-17T11:50:00Z">
        <w:r w:rsidRPr="00A23FA3">
          <w:rPr>
            <w:rFonts w:ascii="Times New Roman" w:hAnsi="Times New Roman" w:cs="Times New Roman"/>
            <w:sz w:val="24"/>
            <w:szCs w:val="24"/>
          </w:rPr>
          <w:t xml:space="preserve">10 </w:t>
        </w:r>
      </w:ins>
      <w:ins w:id="12294" w:author="raye" w:date="2018-07-17T11:49:00Z">
        <w:r w:rsidRPr="00A23FA3">
          <w:rPr>
            <w:rFonts w:ascii="Times New Roman" w:hAnsi="Times New Roman" w:cs="Times New Roman"/>
            <w:sz w:val="24"/>
            <w:szCs w:val="24"/>
          </w:rPr>
          <w:t xml:space="preserve"> </w:t>
        </w:r>
      </w:ins>
      <w:ins w:id="12295" w:author="raye" w:date="2018-07-17T11:50:00Z">
        <w:r w:rsidRPr="00A23FA3">
          <w:rPr>
            <w:rFonts w:ascii="Times New Roman" w:hAnsi="Times New Roman" w:cs="Times New Roman" w:hint="eastAsia"/>
            <w:sz w:val="24"/>
            <w:szCs w:val="24"/>
          </w:rPr>
          <w:t>User Management Requirements</w:t>
        </w:r>
        <w:bookmarkEnd w:id="12292"/>
        <w:r w:rsidRPr="00A23FA3">
          <w:rPr>
            <w:rFonts w:ascii="Times New Roman" w:hAnsi="Times New Roman" w:cs="Times New Roman" w:hint="eastAsia"/>
            <w:sz w:val="24"/>
            <w:szCs w:val="24"/>
          </w:rPr>
          <w:t xml:space="preserve"> </w:t>
        </w:r>
      </w:ins>
    </w:p>
    <w:p w14:paraId="36301705" w14:textId="53ED5DB7" w:rsidR="0019003E" w:rsidRPr="00A23FA3" w:rsidDel="0019003E" w:rsidRDefault="0019003E">
      <w:pPr>
        <w:pStyle w:val="a0"/>
        <w:widowControl/>
        <w:numPr>
          <w:ilvl w:val="0"/>
          <w:numId w:val="44"/>
        </w:numPr>
        <w:autoSpaceDE w:val="0"/>
        <w:autoSpaceDN w:val="0"/>
        <w:adjustRightInd w:val="0"/>
        <w:spacing w:after="60"/>
        <w:ind w:firstLineChars="0"/>
        <w:jc w:val="left"/>
        <w:rPr>
          <w:del w:id="12296" w:author="raye" w:date="2018-07-17T11:50:00Z"/>
          <w:rFonts w:ascii="Calibri" w:hAnsi="Calibri" w:cstheme="minorHAnsi"/>
          <w:sz w:val="24"/>
          <w:szCs w:val="24"/>
          <w:lang w:eastAsia="en-US"/>
          <w:rPrChange w:id="12297" w:author="raye" w:date="2018-07-17T11:50:00Z">
            <w:rPr>
              <w:del w:id="12298" w:author="raye" w:date="2018-07-17T11:50:00Z"/>
              <w:color w:val="000000"/>
              <w:sz w:val="24"/>
              <w:szCs w:val="24"/>
              <w:lang w:eastAsia="en-US"/>
            </w:rPr>
          </w:rPrChange>
        </w:rPr>
        <w:pPrChange w:id="12299" w:author="raye" w:date="2018-07-17T11:50:00Z">
          <w:pPr>
            <w:widowControl/>
            <w:autoSpaceDE w:val="0"/>
            <w:autoSpaceDN w:val="0"/>
            <w:adjustRightInd w:val="0"/>
            <w:contextualSpacing/>
            <w:jc w:val="left"/>
          </w:pPr>
        </w:pPrChange>
      </w:pPr>
    </w:p>
    <w:p w14:paraId="472AB690" w14:textId="1D09F416" w:rsidR="00774ECE" w:rsidRPr="00A23FA3" w:rsidDel="0019003E" w:rsidRDefault="00774ECE">
      <w:pPr>
        <w:pStyle w:val="a0"/>
        <w:widowControl/>
        <w:numPr>
          <w:ilvl w:val="0"/>
          <w:numId w:val="44"/>
        </w:numPr>
        <w:autoSpaceDE w:val="0"/>
        <w:autoSpaceDN w:val="0"/>
        <w:adjustRightInd w:val="0"/>
        <w:spacing w:after="60"/>
        <w:ind w:firstLineChars="0"/>
        <w:jc w:val="left"/>
        <w:rPr>
          <w:del w:id="12300" w:author="raye" w:date="2018-07-17T11:50:00Z"/>
          <w:rFonts w:ascii="Calibri" w:hAnsi="Calibri" w:cstheme="minorHAnsi"/>
          <w:sz w:val="24"/>
          <w:szCs w:val="24"/>
          <w:lang w:eastAsia="en-US"/>
          <w:rPrChange w:id="12301" w:author="raye" w:date="2018-07-17T11:50:00Z">
            <w:rPr>
              <w:del w:id="12302" w:author="raye" w:date="2018-07-17T11:50:00Z"/>
            </w:rPr>
          </w:rPrChange>
        </w:rPr>
        <w:pPrChange w:id="12303" w:author="raye" w:date="2018-07-17T11:50:00Z">
          <w:pPr>
            <w:pStyle w:val="2"/>
            <w:numPr>
              <w:numId w:val="3"/>
            </w:numPr>
            <w:tabs>
              <w:tab w:val="clear" w:pos="1440"/>
              <w:tab w:val="left" w:pos="709"/>
            </w:tabs>
            <w:spacing w:afterLines="50" w:after="156"/>
            <w:ind w:left="567" w:hanging="567"/>
          </w:pPr>
        </w:pPrChange>
      </w:pPr>
      <w:bookmarkStart w:id="12304" w:name="_Toc510773939"/>
      <w:bookmarkStart w:id="12305" w:name="_Toc512250290"/>
      <w:bookmarkStart w:id="12306" w:name="_Hlk510083874"/>
      <w:del w:id="12307" w:author="raye" w:date="2018-07-17T11:50:00Z">
        <w:r w:rsidRPr="00A23FA3" w:rsidDel="0019003E">
          <w:rPr>
            <w:rFonts w:ascii="Calibri" w:hAnsi="Calibri" w:cstheme="minorHAnsi"/>
            <w:sz w:val="24"/>
            <w:szCs w:val="24"/>
            <w:lang w:eastAsia="en-US"/>
            <w:rPrChange w:id="12308" w:author="raye" w:date="2018-07-17T11:50:00Z">
              <w:rPr/>
            </w:rPrChange>
          </w:rPr>
          <w:delText>User Management Requirements</w:delText>
        </w:r>
        <w:bookmarkEnd w:id="12304"/>
        <w:bookmarkEnd w:id="12305"/>
      </w:del>
    </w:p>
    <w:bookmarkEnd w:id="12306"/>
    <w:p w14:paraId="1E8F6DF6" w14:textId="21E5C3FD" w:rsidR="003B6A92" w:rsidRPr="00A23FA3" w:rsidRDefault="00774ECE">
      <w:pPr>
        <w:pStyle w:val="a0"/>
        <w:widowControl/>
        <w:numPr>
          <w:ilvl w:val="0"/>
          <w:numId w:val="44"/>
        </w:numPr>
        <w:autoSpaceDE w:val="0"/>
        <w:autoSpaceDN w:val="0"/>
        <w:adjustRightInd w:val="0"/>
        <w:spacing w:after="60"/>
        <w:ind w:firstLineChars="0"/>
        <w:jc w:val="left"/>
        <w:rPr>
          <w:rFonts w:cstheme="minorHAnsi"/>
          <w:b/>
          <w:sz w:val="24"/>
          <w:szCs w:val="24"/>
          <w:lang w:eastAsia="en-US"/>
          <w:rPrChange w:id="12309" w:author="raye" w:date="2018-07-17T11:50:00Z">
            <w:rPr>
              <w:b w:val="0"/>
              <w:sz w:val="24"/>
            </w:rPr>
          </w:rPrChange>
        </w:rPr>
        <w:pPrChange w:id="12310" w:author="raye" w:date="2018-07-17T11:50:00Z">
          <w:pPr>
            <w:pStyle w:val="MMTopic1"/>
            <w:spacing w:line="360" w:lineRule="auto"/>
          </w:pPr>
        </w:pPrChange>
      </w:pPr>
      <w:del w:id="12311" w:author="raye" w:date="2018-07-17T11:50:00Z">
        <w:r w:rsidRPr="00A23FA3" w:rsidDel="0019003E">
          <w:rPr>
            <w:rFonts w:ascii="Calibri" w:hAnsi="Calibri" w:cstheme="minorHAnsi"/>
            <w:sz w:val="24"/>
            <w:szCs w:val="24"/>
            <w:lang w:eastAsia="en-US"/>
            <w:rPrChange w:id="12312" w:author="raye" w:date="2018-07-17T11:50:00Z">
              <w:rPr>
                <w:b w:val="0"/>
                <w:sz w:val="24"/>
              </w:rPr>
            </w:rPrChange>
          </w:rPr>
          <w:delText xml:space="preserve"> </w:delText>
        </w:r>
      </w:del>
      <w:bookmarkStart w:id="12313" w:name="_Toc512250291"/>
      <w:bookmarkStart w:id="12314" w:name="_Toc512250551"/>
      <w:bookmarkStart w:id="12315" w:name="_Toc512421634"/>
      <w:bookmarkStart w:id="12316" w:name="_Toc512865818"/>
      <w:bookmarkStart w:id="12317" w:name="_Toc513461546"/>
      <w:bookmarkStart w:id="12318" w:name="_Toc513475501"/>
      <w:r w:rsidR="003B6A92" w:rsidRPr="00A23FA3">
        <w:rPr>
          <w:rFonts w:ascii="Calibri" w:hAnsi="Calibri" w:cstheme="minorHAnsi"/>
          <w:sz w:val="24"/>
          <w:szCs w:val="24"/>
          <w:lang w:eastAsia="en-US"/>
          <w:rPrChange w:id="12319" w:author="raye" w:date="2018-07-17T11:50:00Z">
            <w:rPr>
              <w:b w:val="0"/>
              <w:sz w:val="24"/>
            </w:rPr>
          </w:rPrChange>
        </w:rPr>
        <w:t xml:space="preserve">The User Group will be the TSD </w:t>
      </w:r>
      <w:r w:rsidR="009E51F8" w:rsidRPr="00A23FA3">
        <w:rPr>
          <w:rFonts w:ascii="Calibri" w:hAnsi="Calibri" w:cstheme="minorHAnsi"/>
          <w:sz w:val="24"/>
          <w:szCs w:val="24"/>
          <w:lang w:eastAsia="en-US"/>
          <w:rPrChange w:id="12320" w:author="raye" w:date="2018-07-17T11:50:00Z">
            <w:rPr>
              <w:b w:val="0"/>
              <w:sz w:val="24"/>
            </w:rPr>
          </w:rPrChange>
        </w:rPr>
        <w:t xml:space="preserve">Operations </w:t>
      </w:r>
      <w:r w:rsidR="003B6A92" w:rsidRPr="00A23FA3">
        <w:rPr>
          <w:rFonts w:ascii="Calibri" w:hAnsi="Calibri" w:cstheme="minorHAnsi"/>
          <w:sz w:val="24"/>
          <w:szCs w:val="24"/>
          <w:lang w:eastAsia="en-US"/>
          <w:rPrChange w:id="12321" w:author="raye" w:date="2018-07-17T11:50:00Z">
            <w:rPr>
              <w:b w:val="0"/>
              <w:sz w:val="24"/>
            </w:rPr>
          </w:rPrChange>
        </w:rPr>
        <w:t>&amp; Compliance Units and the LCD (Legal and Compliance Department)</w:t>
      </w:r>
      <w:bookmarkEnd w:id="12313"/>
      <w:bookmarkEnd w:id="12314"/>
      <w:bookmarkEnd w:id="12315"/>
      <w:bookmarkEnd w:id="12316"/>
      <w:bookmarkEnd w:id="12317"/>
      <w:bookmarkEnd w:id="12318"/>
    </w:p>
    <w:p w14:paraId="4CAA8B67" w14:textId="442C1FE3" w:rsidR="00774ECE" w:rsidRPr="00A23FA3" w:rsidRDefault="00774ECE">
      <w:pPr>
        <w:pStyle w:val="a0"/>
        <w:widowControl/>
        <w:numPr>
          <w:ilvl w:val="0"/>
          <w:numId w:val="44"/>
        </w:numPr>
        <w:autoSpaceDE w:val="0"/>
        <w:autoSpaceDN w:val="0"/>
        <w:adjustRightInd w:val="0"/>
        <w:spacing w:after="60"/>
        <w:ind w:firstLineChars="0"/>
        <w:jc w:val="left"/>
        <w:rPr>
          <w:rFonts w:cstheme="minorHAnsi"/>
          <w:b/>
          <w:sz w:val="24"/>
          <w:szCs w:val="24"/>
          <w:lang w:eastAsia="en-US"/>
          <w:rPrChange w:id="12322" w:author="raye" w:date="2018-07-17T11:50:00Z">
            <w:rPr>
              <w:b w:val="0"/>
              <w:sz w:val="24"/>
            </w:rPr>
          </w:rPrChange>
        </w:rPr>
        <w:pPrChange w:id="12323" w:author="raye" w:date="2018-07-17T11:50:00Z">
          <w:pPr>
            <w:pStyle w:val="MMTopic1"/>
            <w:spacing w:line="360" w:lineRule="auto"/>
          </w:pPr>
        </w:pPrChange>
      </w:pPr>
      <w:bookmarkStart w:id="12324" w:name="_Toc512250292"/>
      <w:bookmarkStart w:id="12325" w:name="_Toc512250552"/>
      <w:bookmarkStart w:id="12326" w:name="_Toc512421635"/>
      <w:bookmarkStart w:id="12327" w:name="_Toc512865819"/>
      <w:bookmarkStart w:id="12328" w:name="_Toc513461547"/>
      <w:bookmarkStart w:id="12329" w:name="_Toc513475502"/>
      <w:r w:rsidRPr="00A23FA3">
        <w:rPr>
          <w:rFonts w:ascii="Calibri" w:hAnsi="Calibri" w:cstheme="minorHAnsi"/>
          <w:sz w:val="24"/>
          <w:szCs w:val="24"/>
          <w:lang w:eastAsia="en-US"/>
          <w:rPrChange w:id="12330" w:author="raye" w:date="2018-07-17T11:50:00Z">
            <w:rPr>
              <w:b w:val="0"/>
              <w:sz w:val="24"/>
            </w:rPr>
          </w:rPrChange>
        </w:rPr>
        <w:t>Configurable Company organizational structure and structure map, including add/modify/delete “company-department-team-user” and etc.</w:t>
      </w:r>
      <w:bookmarkEnd w:id="12324"/>
      <w:bookmarkEnd w:id="12325"/>
      <w:bookmarkEnd w:id="12326"/>
      <w:bookmarkEnd w:id="12327"/>
      <w:bookmarkEnd w:id="12328"/>
      <w:bookmarkEnd w:id="12329"/>
    </w:p>
    <w:p w14:paraId="45B2C722"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31" w:author="raye" w:date="2018-07-17T11:50:00Z">
            <w:rPr>
              <w:sz w:val="24"/>
            </w:rPr>
          </w:rPrChange>
        </w:rPr>
        <w:pPrChange w:id="12332"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33" w:author="raye" w:date="2018-07-17T11:50:00Z">
            <w:rPr>
              <w:sz w:val="24"/>
            </w:rPr>
          </w:rPrChange>
        </w:rPr>
        <w:t xml:space="preserve">Configurable user information management, including adding, modifying, deleting user information, changing password, getting forgot password, reset password, sending email and etc.   Configurable relations between the users and the company-department-team that the users belong to. </w:t>
      </w:r>
      <w:r w:rsidRPr="00A23FA3">
        <w:rPr>
          <w:rFonts w:ascii="Calibri" w:hAnsi="Calibri" w:cstheme="minorHAnsi"/>
          <w:sz w:val="24"/>
          <w:szCs w:val="24"/>
          <w:lang w:eastAsia="en-US"/>
          <w:rPrChange w:id="12334" w:author="raye" w:date="2018-07-17T11:50:00Z">
            <w:rPr>
              <w:sz w:val="24"/>
            </w:rPr>
          </w:rPrChange>
        </w:rPr>
        <w:lastRenderedPageBreak/>
        <w:t>Configurable different company/department/team’s data access permission and default data access permission of each company/department/team.</w:t>
      </w:r>
    </w:p>
    <w:p w14:paraId="768E3F96" w14:textId="29B6E124"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35" w:author="raye" w:date="2018-07-17T11:50:00Z">
            <w:rPr>
              <w:sz w:val="24"/>
            </w:rPr>
          </w:rPrChange>
        </w:rPr>
        <w:pPrChange w:id="12336"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37" w:author="raye" w:date="2018-07-17T11:50:00Z">
            <w:rPr>
              <w:sz w:val="24"/>
            </w:rPr>
          </w:rPrChange>
        </w:rPr>
        <w:t xml:space="preserve"> The user management should work as the unified user management, authority management and function permission management platform, it need to provide API Interfaces to support unified login authorization and API Interfaces for “managed systems” to get “permitted function list” (e.g. the interface return json containing the function permission list and the company/department/team the user belongs to and “company/department/team” default permission and etc.)  according to different user roles an</w:t>
      </w:r>
      <w:r w:rsidR="003A489F" w:rsidRPr="00A23FA3">
        <w:rPr>
          <w:rFonts w:ascii="Calibri" w:hAnsi="Calibri" w:cstheme="minorHAnsi"/>
          <w:sz w:val="24"/>
          <w:szCs w:val="24"/>
          <w:lang w:eastAsia="en-US"/>
          <w:rPrChange w:id="12338" w:author="raye" w:date="2018-07-17T11:50:00Z">
            <w:rPr>
              <w:sz w:val="24"/>
            </w:rPr>
          </w:rPrChange>
        </w:rPr>
        <w:t xml:space="preserve">d different “managed systems”, </w:t>
      </w:r>
      <w:r w:rsidRPr="00A23FA3">
        <w:rPr>
          <w:rFonts w:ascii="Calibri" w:hAnsi="Calibri" w:cstheme="minorHAnsi"/>
          <w:sz w:val="24"/>
          <w:szCs w:val="24"/>
          <w:lang w:eastAsia="en-US"/>
          <w:rPrChange w:id="12339" w:author="raye" w:date="2018-07-17T11:50:00Z">
            <w:rPr>
              <w:sz w:val="24"/>
            </w:rPr>
          </w:rPrChange>
        </w:rPr>
        <w:t>so as to centrally configure and control the accessibility of each different roles to each different functions in the “managed systems”.</w:t>
      </w:r>
    </w:p>
    <w:p w14:paraId="4A2A4E55" w14:textId="532DA89A" w:rsidR="00774ECE" w:rsidRPr="00A23FA3" w:rsidRDefault="003A489F">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40" w:author="raye" w:date="2018-07-17T11:50:00Z">
            <w:rPr>
              <w:sz w:val="24"/>
            </w:rPr>
          </w:rPrChange>
        </w:rPr>
        <w:pPrChange w:id="12341"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42" w:author="raye" w:date="2018-07-17T11:50:00Z">
            <w:rPr>
              <w:sz w:val="24"/>
            </w:rPr>
          </w:rPrChange>
        </w:rPr>
        <w:t xml:space="preserve">Configurable Role management, </w:t>
      </w:r>
      <w:r w:rsidR="00774ECE" w:rsidRPr="00A23FA3">
        <w:rPr>
          <w:rFonts w:ascii="Calibri" w:hAnsi="Calibri" w:cstheme="minorHAnsi"/>
          <w:sz w:val="24"/>
          <w:szCs w:val="24"/>
          <w:lang w:eastAsia="en-US"/>
          <w:rPrChange w:id="12343" w:author="raye" w:date="2018-07-17T11:50:00Z">
            <w:rPr>
              <w:sz w:val="24"/>
            </w:rPr>
          </w:rPrChange>
        </w:rPr>
        <w:t>including adding/modifying/deleting roles. Configurable “function permission” of each roles</w:t>
      </w:r>
      <w:r w:rsidR="00774ECE" w:rsidRPr="00A23FA3">
        <w:rPr>
          <w:rFonts w:ascii="Calibri" w:hAnsi="Calibri" w:cstheme="minorHAnsi" w:hint="eastAsia"/>
          <w:sz w:val="24"/>
          <w:szCs w:val="24"/>
          <w:lang w:eastAsia="en-US"/>
          <w:rPrChange w:id="12344" w:author="raye" w:date="2018-07-17T11:50:00Z">
            <w:rPr>
              <w:rFonts w:hint="eastAsia"/>
              <w:sz w:val="24"/>
            </w:rPr>
          </w:rPrChange>
        </w:rPr>
        <w:t>。</w:t>
      </w:r>
      <w:r w:rsidR="00774ECE" w:rsidRPr="00A23FA3">
        <w:rPr>
          <w:rFonts w:ascii="Calibri" w:hAnsi="Calibri" w:cstheme="minorHAnsi"/>
          <w:sz w:val="24"/>
          <w:szCs w:val="24"/>
          <w:lang w:eastAsia="en-US"/>
          <w:rPrChange w:id="12345" w:author="raye" w:date="2018-07-17T11:50:00Z">
            <w:rPr>
              <w:sz w:val="24"/>
            </w:rPr>
          </w:rPrChange>
        </w:rPr>
        <w:t>Roles can be grouped and the group “function permission” is configurable.  Roles can have sub-roles, the “function permission list” of the role should automatically include all the “function permission” of its sub-roles.</w:t>
      </w:r>
    </w:p>
    <w:p w14:paraId="540C01FF"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46" w:author="raye" w:date="2018-07-17T11:50:00Z">
            <w:rPr>
              <w:sz w:val="24"/>
            </w:rPr>
          </w:rPrChange>
        </w:rPr>
        <w:pPrChange w:id="12347"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48" w:author="raye" w:date="2018-07-17T11:50:00Z">
            <w:rPr>
              <w:sz w:val="24"/>
            </w:rPr>
          </w:rPrChange>
        </w:rPr>
        <w:t xml:space="preserve">Configurable “managed system” and system functions, including adding/modifying/deleting “managed system” and the functions that the “managed system” contains. </w:t>
      </w:r>
    </w:p>
    <w:p w14:paraId="6BB57BC9"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49" w:author="raye" w:date="2018-07-17T11:50:00Z">
            <w:rPr>
              <w:sz w:val="24"/>
            </w:rPr>
          </w:rPrChange>
        </w:rPr>
        <w:pPrChange w:id="12350"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51" w:author="raye" w:date="2018-07-17T11:50:00Z">
            <w:rPr>
              <w:sz w:val="24"/>
            </w:rPr>
          </w:rPrChange>
        </w:rPr>
        <w:t>Complete audit log, recording and support the query of all the users’ action of login, logout, Operations, and Operations in all “managed systems” and etc. Provide the API interface for “managed systems” to record all users Operations of all “managed systems” into the user management platform.</w:t>
      </w:r>
    </w:p>
    <w:p w14:paraId="2C5ABA4B"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52" w:author="raye" w:date="2018-07-17T11:50:00Z">
            <w:rPr>
              <w:sz w:val="24"/>
            </w:rPr>
          </w:rPrChange>
        </w:rPr>
        <w:pPrChange w:id="12353"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54" w:author="raye" w:date="2018-07-17T11:50:00Z">
            <w:rPr>
              <w:sz w:val="24"/>
            </w:rPr>
          </w:rPrChange>
        </w:rPr>
        <w:t>Configurable Time-out mechanism, automatically log-out when time-out. The time-out limit is configurable.</w:t>
      </w:r>
    </w:p>
    <w:p w14:paraId="2FA994DB"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55" w:author="raye" w:date="2018-07-17T11:50:00Z">
            <w:rPr>
              <w:sz w:val="24"/>
            </w:rPr>
          </w:rPrChange>
        </w:rPr>
        <w:pPrChange w:id="12356" w:author="raye" w:date="2018-07-17T11:50:00Z">
          <w:pPr>
            <w:numPr>
              <w:numId w:val="45"/>
            </w:numPr>
            <w:spacing w:line="360" w:lineRule="auto"/>
            <w:ind w:left="780" w:hanging="360"/>
          </w:pPr>
        </w:pPrChange>
      </w:pPr>
      <w:r w:rsidRPr="00A23FA3">
        <w:rPr>
          <w:rFonts w:ascii="Calibri" w:hAnsi="Calibri" w:cstheme="minorHAnsi"/>
          <w:sz w:val="24"/>
          <w:szCs w:val="24"/>
          <w:lang w:eastAsia="en-US"/>
          <w:rPrChange w:id="12357" w:author="raye" w:date="2018-07-17T11:50:00Z">
            <w:rPr>
              <w:sz w:val="24"/>
            </w:rPr>
          </w:rPrChange>
        </w:rPr>
        <w:t>Refer to security requirements for User password complexity and password management requirements.</w:t>
      </w:r>
    </w:p>
    <w:p w14:paraId="17C06596" w14:textId="41E0AA9B" w:rsidR="00774ECE" w:rsidRPr="00A23FA3" w:rsidRDefault="00774ECE">
      <w:pPr>
        <w:widowControl/>
        <w:autoSpaceDE w:val="0"/>
        <w:autoSpaceDN w:val="0"/>
        <w:adjustRightInd w:val="0"/>
        <w:spacing w:after="60"/>
        <w:jc w:val="left"/>
        <w:rPr>
          <w:ins w:id="12358" w:author="raye" w:date="2018-07-17T11:51:00Z"/>
          <w:rFonts w:ascii="Calibri" w:hAnsi="Calibri" w:cstheme="minorHAnsi"/>
          <w:sz w:val="24"/>
          <w:szCs w:val="24"/>
          <w:lang w:eastAsia="en-US"/>
        </w:rPr>
        <w:pPrChange w:id="12359" w:author="raye" w:date="2018-07-17T11:51:00Z">
          <w:pPr>
            <w:spacing w:afterLines="50" w:after="156"/>
          </w:pPr>
        </w:pPrChange>
      </w:pPr>
    </w:p>
    <w:p w14:paraId="3287EE33" w14:textId="75E2A287" w:rsidR="0019003E" w:rsidRPr="00A23FA3" w:rsidRDefault="0019003E" w:rsidP="0019003E">
      <w:pPr>
        <w:pStyle w:val="215"/>
        <w:rPr>
          <w:ins w:id="12360" w:author="raye" w:date="2018-07-17T11:51:00Z"/>
          <w:rFonts w:ascii="Times New Roman" w:hAnsi="Times New Roman" w:cs="Times New Roman"/>
          <w:sz w:val="24"/>
          <w:szCs w:val="24"/>
        </w:rPr>
      </w:pPr>
      <w:ins w:id="12361" w:author="raye" w:date="2018-07-17T11:51: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2362" w:name="_Toc520840602"/>
        <w:r w:rsidRPr="00A23FA3">
          <w:rPr>
            <w:rFonts w:ascii="Times New Roman" w:hAnsi="Times New Roman" w:cs="Times New Roman"/>
            <w:sz w:val="24"/>
            <w:szCs w:val="24"/>
          </w:rPr>
          <w:t xml:space="preserve">4.7.11  </w:t>
        </w:r>
        <w:r w:rsidR="001D3275" w:rsidRPr="00A23FA3">
          <w:rPr>
            <w:rFonts w:ascii="Times New Roman" w:hAnsi="Times New Roman" w:cs="Times New Roman"/>
            <w:sz w:val="24"/>
            <w:szCs w:val="24"/>
          </w:rPr>
          <w:t>Coding Standards</w:t>
        </w:r>
        <w:bookmarkEnd w:id="12362"/>
      </w:ins>
    </w:p>
    <w:p w14:paraId="16D8CDB8" w14:textId="62C8805B" w:rsidR="0019003E" w:rsidRPr="00A23FA3" w:rsidDel="001D3275" w:rsidRDefault="0019003E">
      <w:pPr>
        <w:pStyle w:val="a0"/>
        <w:widowControl/>
        <w:numPr>
          <w:ilvl w:val="0"/>
          <w:numId w:val="44"/>
        </w:numPr>
        <w:autoSpaceDE w:val="0"/>
        <w:autoSpaceDN w:val="0"/>
        <w:adjustRightInd w:val="0"/>
        <w:spacing w:after="60"/>
        <w:ind w:firstLineChars="0"/>
        <w:jc w:val="left"/>
        <w:rPr>
          <w:del w:id="12363" w:author="raye" w:date="2018-07-17T11:51:00Z"/>
          <w:rFonts w:ascii="Calibri" w:hAnsi="Calibri" w:cstheme="minorHAnsi"/>
          <w:sz w:val="24"/>
          <w:szCs w:val="24"/>
          <w:lang w:eastAsia="en-US"/>
          <w:rPrChange w:id="12364" w:author="raye" w:date="2018-07-17T11:51:00Z">
            <w:rPr>
              <w:del w:id="12365" w:author="raye" w:date="2018-07-17T11:51:00Z"/>
              <w:sz w:val="24"/>
            </w:rPr>
          </w:rPrChange>
        </w:rPr>
        <w:pPrChange w:id="12366" w:author="raye" w:date="2018-07-17T11:52:00Z">
          <w:pPr>
            <w:spacing w:afterLines="50" w:after="156"/>
          </w:pPr>
        </w:pPrChange>
      </w:pPr>
    </w:p>
    <w:p w14:paraId="4B05DEAB" w14:textId="40F11061" w:rsidR="00774ECE" w:rsidRPr="00A23FA3" w:rsidDel="001D3275" w:rsidRDefault="00774ECE">
      <w:pPr>
        <w:pStyle w:val="a0"/>
        <w:widowControl/>
        <w:numPr>
          <w:ilvl w:val="0"/>
          <w:numId w:val="44"/>
        </w:numPr>
        <w:autoSpaceDE w:val="0"/>
        <w:autoSpaceDN w:val="0"/>
        <w:adjustRightInd w:val="0"/>
        <w:spacing w:after="60"/>
        <w:ind w:firstLineChars="0"/>
        <w:jc w:val="left"/>
        <w:rPr>
          <w:del w:id="12367" w:author="raye" w:date="2018-07-17T11:51:00Z"/>
          <w:rFonts w:ascii="Calibri" w:hAnsi="Calibri" w:cstheme="minorHAnsi"/>
          <w:sz w:val="24"/>
          <w:szCs w:val="24"/>
          <w:lang w:eastAsia="en-US"/>
          <w:rPrChange w:id="12368" w:author="raye" w:date="2018-07-17T11:52:00Z">
            <w:rPr>
              <w:del w:id="12369" w:author="raye" w:date="2018-07-17T11:51:00Z"/>
            </w:rPr>
          </w:rPrChange>
        </w:rPr>
        <w:pPrChange w:id="12370" w:author="raye" w:date="2018-07-17T11:52:00Z">
          <w:pPr>
            <w:pStyle w:val="2"/>
            <w:numPr>
              <w:numId w:val="3"/>
            </w:numPr>
            <w:tabs>
              <w:tab w:val="clear" w:pos="1440"/>
              <w:tab w:val="left" w:pos="709"/>
            </w:tabs>
            <w:spacing w:afterLines="50" w:after="156"/>
            <w:ind w:left="567" w:hanging="567"/>
          </w:pPr>
        </w:pPrChange>
      </w:pPr>
      <w:bookmarkStart w:id="12371" w:name="_Toc510773940"/>
      <w:bookmarkStart w:id="12372" w:name="_Toc512250293"/>
      <w:bookmarkStart w:id="12373" w:name="_Hlk510020145"/>
      <w:del w:id="12374" w:author="raye" w:date="2018-07-17T11:51:00Z">
        <w:r w:rsidRPr="00A23FA3" w:rsidDel="001D3275">
          <w:rPr>
            <w:rFonts w:ascii="Calibri" w:hAnsi="Calibri" w:cstheme="minorHAnsi"/>
            <w:sz w:val="24"/>
            <w:szCs w:val="24"/>
            <w:lang w:eastAsia="en-US"/>
            <w:rPrChange w:id="12375" w:author="raye" w:date="2018-07-17T11:52:00Z">
              <w:rPr/>
            </w:rPrChange>
          </w:rPr>
          <w:delText>Coding Standards</w:delText>
        </w:r>
        <w:bookmarkEnd w:id="12371"/>
        <w:bookmarkEnd w:id="12372"/>
      </w:del>
    </w:p>
    <w:bookmarkEnd w:id="12373"/>
    <w:p w14:paraId="3B3C2249"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76" w:author="raye" w:date="2018-07-17T11:52:00Z">
            <w:rPr>
              <w:sz w:val="24"/>
              <w:szCs w:val="24"/>
            </w:rPr>
          </w:rPrChange>
        </w:rPr>
        <w:pPrChange w:id="12377" w:author="raye" w:date="2018-07-17T11:52:00Z">
          <w:pPr>
            <w:pStyle w:val="a0"/>
            <w:numPr>
              <w:numId w:val="6"/>
            </w:numPr>
            <w:spacing w:afterLines="50" w:after="156"/>
            <w:ind w:left="845" w:firstLineChars="0" w:hanging="420"/>
          </w:pPr>
        </w:pPrChange>
      </w:pPr>
      <w:r w:rsidRPr="00A23FA3">
        <w:rPr>
          <w:rFonts w:ascii="Calibri" w:hAnsi="Calibri" w:cstheme="minorHAnsi"/>
          <w:sz w:val="24"/>
          <w:szCs w:val="24"/>
          <w:lang w:eastAsia="en-US"/>
          <w:rPrChange w:id="12378" w:author="raye" w:date="2018-07-17T11:52:00Z">
            <w:rPr>
              <w:sz w:val="24"/>
              <w:szCs w:val="24"/>
            </w:rPr>
          </w:rPrChange>
        </w:rPr>
        <w:t>Below is a sample of general BoC Coding Standards. Please see appendix 5.4 BoC Development Coding Standards</w:t>
      </w:r>
    </w:p>
    <w:p w14:paraId="0CFC0E09"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79" w:author="raye" w:date="2018-07-17T11:52:00Z">
            <w:rPr>
              <w:rFonts w:eastAsia="Times New Roman"/>
              <w:sz w:val="24"/>
              <w:szCs w:val="24"/>
            </w:rPr>
          </w:rPrChange>
        </w:rPr>
        <w:pPrChange w:id="12380" w:author="raye" w:date="2018-07-17T11:52:00Z">
          <w:pPr>
            <w:pStyle w:val="a0"/>
            <w:widowControl/>
            <w:numPr>
              <w:numId w:val="6"/>
            </w:numPr>
            <w:ind w:left="845" w:right="-29" w:firstLineChars="0" w:hanging="420"/>
            <w:contextualSpacing/>
          </w:pPr>
        </w:pPrChange>
      </w:pPr>
      <w:r w:rsidRPr="00A23FA3">
        <w:rPr>
          <w:rFonts w:ascii="Calibri" w:hAnsi="Calibri" w:cstheme="minorHAnsi"/>
          <w:sz w:val="24"/>
          <w:szCs w:val="24"/>
          <w:lang w:eastAsia="en-US"/>
          <w:rPrChange w:id="12381" w:author="raye" w:date="2018-07-17T11:52:00Z">
            <w:rPr>
              <w:rFonts w:eastAsia="Times New Roman"/>
              <w:sz w:val="24"/>
              <w:szCs w:val="24"/>
              <w:lang w:val="en"/>
            </w:rPr>
          </w:rPrChange>
        </w:rPr>
        <w:t>The code should be readable, with clear comments, standardized naming and formatting, and general-purpose encapsulation</w:t>
      </w:r>
    </w:p>
    <w:p w14:paraId="3CB315A2"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82" w:author="raye" w:date="2018-07-17T11:52:00Z">
            <w:rPr>
              <w:rFonts w:eastAsia="Times New Roman"/>
              <w:sz w:val="24"/>
              <w:szCs w:val="24"/>
            </w:rPr>
          </w:rPrChange>
        </w:rPr>
        <w:pPrChange w:id="12383" w:author="raye" w:date="2018-07-17T11:52:00Z">
          <w:pPr>
            <w:pStyle w:val="a0"/>
            <w:widowControl/>
            <w:numPr>
              <w:numId w:val="6"/>
            </w:numPr>
            <w:ind w:left="845" w:right="-29" w:firstLineChars="0" w:hanging="420"/>
            <w:contextualSpacing/>
          </w:pPr>
        </w:pPrChange>
      </w:pPr>
      <w:r w:rsidRPr="00A23FA3">
        <w:rPr>
          <w:rFonts w:ascii="Calibri" w:hAnsi="Calibri" w:cstheme="minorHAnsi"/>
          <w:sz w:val="24"/>
          <w:szCs w:val="24"/>
          <w:lang w:eastAsia="en-US"/>
          <w:rPrChange w:id="12384" w:author="raye" w:date="2018-07-17T11:52:00Z">
            <w:rPr>
              <w:rFonts w:eastAsia="Times New Roman"/>
              <w:sz w:val="24"/>
              <w:szCs w:val="24"/>
              <w:lang w:val="en"/>
            </w:rPr>
          </w:rPrChange>
        </w:rPr>
        <w:t>The code should have maintainability, modular development, configurable parameters, clear interface definition between modules, module reusability, high cohesion, low coupling</w:t>
      </w:r>
    </w:p>
    <w:p w14:paraId="3D51C1B1" w14:textId="77777777" w:rsidR="00774ECE"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85" w:author="raye" w:date="2018-07-17T11:52:00Z">
            <w:rPr>
              <w:rFonts w:eastAsia="Times New Roman"/>
              <w:sz w:val="24"/>
              <w:szCs w:val="24"/>
            </w:rPr>
          </w:rPrChange>
        </w:rPr>
        <w:pPrChange w:id="12386" w:author="raye" w:date="2018-07-17T11:52:00Z">
          <w:pPr>
            <w:pStyle w:val="a0"/>
            <w:widowControl/>
            <w:numPr>
              <w:numId w:val="6"/>
            </w:numPr>
            <w:ind w:left="845" w:right="-29" w:firstLineChars="0" w:hanging="420"/>
            <w:contextualSpacing/>
          </w:pPr>
        </w:pPrChange>
      </w:pPr>
      <w:r w:rsidRPr="00A23FA3">
        <w:rPr>
          <w:rFonts w:ascii="Calibri" w:hAnsi="Calibri" w:cstheme="minorHAnsi"/>
          <w:sz w:val="24"/>
          <w:szCs w:val="24"/>
          <w:lang w:eastAsia="en-US"/>
          <w:rPrChange w:id="12387" w:author="raye" w:date="2018-07-17T11:52:00Z">
            <w:rPr>
              <w:rFonts w:eastAsia="Times New Roman"/>
              <w:sz w:val="24"/>
              <w:szCs w:val="24"/>
              <w:lang w:val="en"/>
            </w:rPr>
          </w:rPrChange>
        </w:rPr>
        <w:lastRenderedPageBreak/>
        <w:t>The code should be changeable, apply common design patterns, and the relevant documentation is in place</w:t>
      </w:r>
    </w:p>
    <w:p w14:paraId="3108822B" w14:textId="3228E4C3" w:rsidR="00514B6A" w:rsidRPr="00A23FA3" w:rsidRDefault="00774ECE">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88" w:author="raye" w:date="2018-07-17T11:52:00Z">
            <w:rPr>
              <w:rFonts w:eastAsia="Times New Roman"/>
              <w:sz w:val="24"/>
              <w:szCs w:val="24"/>
            </w:rPr>
          </w:rPrChange>
        </w:rPr>
        <w:pPrChange w:id="12389" w:author="raye" w:date="2018-07-17T11:52:00Z">
          <w:pPr>
            <w:pStyle w:val="a0"/>
            <w:widowControl/>
            <w:numPr>
              <w:numId w:val="6"/>
            </w:numPr>
            <w:ind w:left="845" w:right="-29" w:firstLineChars="0" w:hanging="420"/>
            <w:contextualSpacing/>
          </w:pPr>
        </w:pPrChange>
      </w:pPr>
      <w:r w:rsidRPr="00A23FA3">
        <w:rPr>
          <w:rFonts w:ascii="Calibri" w:hAnsi="Calibri" w:cstheme="minorHAnsi"/>
          <w:sz w:val="24"/>
          <w:szCs w:val="24"/>
          <w:lang w:eastAsia="en-US"/>
          <w:rPrChange w:id="12390" w:author="raye" w:date="2018-07-17T11:52:00Z">
            <w:rPr>
              <w:rFonts w:eastAsia="Times New Roman"/>
              <w:sz w:val="24"/>
              <w:szCs w:val="24"/>
              <w:lang w:val="en"/>
            </w:rPr>
          </w:rPrChange>
        </w:rPr>
        <w:t>The code should have good error handling, take full account of error data input, network delay, slow database access, slow association system calls and other exception handling mechanisms and friendly information prompts.</w:t>
      </w:r>
    </w:p>
    <w:p w14:paraId="65DCECAC" w14:textId="45FB4CC0" w:rsidR="00DA7840" w:rsidRPr="00A23FA3" w:rsidRDefault="00DA7840">
      <w:pPr>
        <w:pStyle w:val="a0"/>
        <w:widowControl/>
        <w:numPr>
          <w:ilvl w:val="0"/>
          <w:numId w:val="44"/>
        </w:numPr>
        <w:autoSpaceDE w:val="0"/>
        <w:autoSpaceDN w:val="0"/>
        <w:adjustRightInd w:val="0"/>
        <w:spacing w:after="60"/>
        <w:ind w:firstLineChars="0"/>
        <w:jc w:val="left"/>
        <w:rPr>
          <w:rFonts w:ascii="Calibri" w:hAnsi="Calibri" w:cstheme="minorHAnsi"/>
          <w:sz w:val="24"/>
          <w:szCs w:val="24"/>
          <w:lang w:eastAsia="en-US"/>
          <w:rPrChange w:id="12391" w:author="raye" w:date="2018-07-17T11:52:00Z">
            <w:rPr>
              <w:rFonts w:eastAsia="Times New Roman"/>
              <w:sz w:val="24"/>
              <w:szCs w:val="24"/>
            </w:rPr>
          </w:rPrChange>
        </w:rPr>
        <w:pPrChange w:id="12392" w:author="raye" w:date="2018-07-17T11:52:00Z">
          <w:pPr>
            <w:pStyle w:val="a0"/>
            <w:widowControl/>
            <w:numPr>
              <w:numId w:val="6"/>
            </w:numPr>
            <w:ind w:left="845" w:right="-29" w:firstLineChars="0" w:hanging="420"/>
            <w:contextualSpacing/>
          </w:pPr>
        </w:pPrChange>
      </w:pPr>
      <w:r w:rsidRPr="00A23FA3">
        <w:rPr>
          <w:rFonts w:ascii="Calibri" w:hAnsi="Calibri" w:cstheme="minorHAnsi"/>
          <w:sz w:val="24"/>
          <w:szCs w:val="24"/>
          <w:lang w:eastAsia="en-US"/>
          <w:rPrChange w:id="12393" w:author="raye" w:date="2018-07-17T11:52:00Z">
            <w:rPr>
              <w:rFonts w:eastAsia="Times New Roman"/>
              <w:sz w:val="24"/>
              <w:szCs w:val="24"/>
            </w:rPr>
          </w:rPrChange>
        </w:rPr>
        <w:t>The attached document details the BoC Coding Standards:</w:t>
      </w:r>
    </w:p>
    <w:p w14:paraId="76A1178F" w14:textId="0C0E5EF4" w:rsidR="00DA7840" w:rsidRPr="00A23FA3" w:rsidRDefault="00DA7840">
      <w:pPr>
        <w:rPr>
          <w:ins w:id="12394" w:author="raye" w:date="2018-07-23T14:40:00Z"/>
        </w:rPr>
        <w:pPrChange w:id="12395" w:author="raye" w:date="2018-07-17T11:34:00Z">
          <w:pPr>
            <w:widowControl/>
            <w:ind w:left="425" w:right="-29"/>
            <w:contextualSpacing/>
          </w:pPr>
        </w:pPrChange>
      </w:pPr>
    </w:p>
    <w:p w14:paraId="1E5D6FE3" w14:textId="47197587" w:rsidR="00816CA0" w:rsidRPr="00A23FA3" w:rsidRDefault="00816CA0">
      <w:pPr>
        <w:rPr>
          <w:ins w:id="12396" w:author="raye" w:date="2018-07-23T14:40:00Z"/>
        </w:rPr>
        <w:pPrChange w:id="12397" w:author="raye" w:date="2018-07-17T11:34:00Z">
          <w:pPr>
            <w:widowControl/>
            <w:ind w:left="425" w:right="-29"/>
            <w:contextualSpacing/>
          </w:pPr>
        </w:pPrChange>
      </w:pPr>
    </w:p>
    <w:p w14:paraId="36BE8433" w14:textId="77777777" w:rsidR="00816CA0" w:rsidRPr="00A23FA3" w:rsidRDefault="00816CA0">
      <w:pPr>
        <w:rPr>
          <w:rPrChange w:id="12398" w:author="raye" w:date="2018-07-17T11:34:00Z">
            <w:rPr>
              <w:rFonts w:eastAsia="Times New Roman"/>
              <w:sz w:val="24"/>
              <w:szCs w:val="24"/>
            </w:rPr>
          </w:rPrChange>
        </w:rPr>
        <w:pPrChange w:id="12399" w:author="raye" w:date="2018-07-17T11:34:00Z">
          <w:pPr>
            <w:widowControl/>
            <w:ind w:left="425" w:right="-29"/>
            <w:contextualSpacing/>
          </w:pPr>
        </w:pPrChange>
      </w:pPr>
    </w:p>
    <w:p w14:paraId="6AFD9541" w14:textId="1CAF4ED1" w:rsidR="001D3275" w:rsidRPr="00A23FA3" w:rsidRDefault="001D3275" w:rsidP="001D3275">
      <w:pPr>
        <w:pStyle w:val="215"/>
        <w:rPr>
          <w:ins w:id="12400" w:author="raye" w:date="2018-07-17T11:52:00Z"/>
          <w:rFonts w:ascii="Times New Roman" w:hAnsi="Times New Roman" w:cs="Times New Roman"/>
          <w:sz w:val="24"/>
          <w:szCs w:val="24"/>
        </w:rPr>
      </w:pPr>
      <w:ins w:id="12401" w:author="raye" w:date="2018-07-17T11:52:00Z">
        <w:r w:rsidRPr="00A23FA3">
          <w:rPr>
            <w:rFonts w:ascii="Times New Roman" w:hAnsi="Times New Roman" w:cs="Times New Roman"/>
            <w:sz w:val="24"/>
            <w:szCs w:val="24"/>
          </w:rPr>
          <w:tab/>
        </w:r>
        <w:r w:rsidRPr="00A23FA3">
          <w:rPr>
            <w:rFonts w:ascii="Times New Roman" w:hAnsi="Times New Roman" w:cs="Times New Roman"/>
            <w:sz w:val="24"/>
            <w:szCs w:val="24"/>
          </w:rPr>
          <w:tab/>
        </w:r>
        <w:bookmarkStart w:id="12402" w:name="_Toc520840603"/>
        <w:r w:rsidRPr="00A23FA3">
          <w:rPr>
            <w:rFonts w:ascii="Times New Roman" w:hAnsi="Times New Roman" w:cs="Times New Roman"/>
            <w:sz w:val="24"/>
            <w:szCs w:val="24"/>
          </w:rPr>
          <w:t>4.7.12  Monitoring</w:t>
        </w:r>
        <w:bookmarkEnd w:id="12402"/>
      </w:ins>
    </w:p>
    <w:p w14:paraId="1C051E18" w14:textId="10BB7ECC" w:rsidR="003B6A92" w:rsidRPr="00A23FA3" w:rsidDel="001D3275" w:rsidRDefault="003B6A92">
      <w:pPr>
        <w:rPr>
          <w:del w:id="12403" w:author="raye" w:date="2018-07-17T11:52:00Z"/>
        </w:rPr>
        <w:pPrChange w:id="12404" w:author="raye" w:date="2018-07-17T11:34:00Z">
          <w:pPr>
            <w:ind w:left="420"/>
          </w:pPr>
        </w:pPrChange>
      </w:pPr>
    </w:p>
    <w:p w14:paraId="1C2FF69F" w14:textId="03FC04D8" w:rsidR="00DA7840" w:rsidRPr="00A23FA3" w:rsidDel="001D3275" w:rsidRDefault="00DA7840">
      <w:pPr>
        <w:rPr>
          <w:del w:id="12405" w:author="raye" w:date="2018-07-17T11:52:00Z"/>
          <w:rPrChange w:id="12406" w:author="raye" w:date="2018-07-17T11:34:00Z">
            <w:rPr>
              <w:del w:id="12407" w:author="raye" w:date="2018-07-17T11:52:00Z"/>
              <w:rFonts w:eastAsia="Times New Roman"/>
              <w:sz w:val="24"/>
              <w:szCs w:val="24"/>
            </w:rPr>
          </w:rPrChange>
        </w:rPr>
        <w:pPrChange w:id="12408" w:author="raye" w:date="2018-07-17T11:34:00Z">
          <w:pPr>
            <w:widowControl/>
            <w:ind w:left="425" w:right="-29"/>
            <w:contextualSpacing/>
          </w:pPr>
        </w:pPrChange>
      </w:pPr>
    </w:p>
    <w:p w14:paraId="5E4875D5" w14:textId="5970297D" w:rsidR="001940E9" w:rsidRPr="00A23FA3" w:rsidDel="001D3275" w:rsidRDefault="001940E9">
      <w:pPr>
        <w:rPr>
          <w:del w:id="12409" w:author="raye" w:date="2018-07-17T11:52:00Z"/>
        </w:rPr>
        <w:pPrChange w:id="12410" w:author="raye" w:date="2018-07-17T11:34:00Z">
          <w:pPr>
            <w:pStyle w:val="2"/>
            <w:numPr>
              <w:numId w:val="3"/>
            </w:numPr>
            <w:tabs>
              <w:tab w:val="clear" w:pos="1440"/>
              <w:tab w:val="left" w:pos="709"/>
            </w:tabs>
            <w:spacing w:afterLines="50" w:after="156"/>
            <w:ind w:left="567" w:hanging="567"/>
          </w:pPr>
        </w:pPrChange>
      </w:pPr>
      <w:bookmarkStart w:id="12411" w:name="_Toc512250294"/>
      <w:del w:id="12412" w:author="raye" w:date="2018-07-17T11:52:00Z">
        <w:r w:rsidRPr="00A23FA3" w:rsidDel="001D3275">
          <w:delText>Monitoring</w:delText>
        </w:r>
        <w:bookmarkEnd w:id="12411"/>
      </w:del>
    </w:p>
    <w:p w14:paraId="2C5CACD4" w14:textId="71A72321" w:rsidR="001940E9" w:rsidRPr="00A23FA3" w:rsidRDefault="001940E9">
      <w:pPr>
        <w:rPr>
          <w:ins w:id="12413" w:author="raye" w:date="2018-07-17T11:24:00Z"/>
          <w:rPrChange w:id="12414" w:author="raye" w:date="2018-07-17T11:34:00Z">
            <w:rPr>
              <w:ins w:id="12415" w:author="raye" w:date="2018-07-17T11:24:00Z"/>
              <w:i/>
            </w:rPr>
          </w:rPrChange>
        </w:rPr>
      </w:pPr>
      <w:r w:rsidRPr="00A23FA3">
        <w:rPr>
          <w:rPrChange w:id="12416" w:author="raye" w:date="2018-07-17T11:34:00Z">
            <w:rPr>
              <w:i/>
              <w:highlight w:val="yellow"/>
            </w:rPr>
          </w:rPrChange>
        </w:rPr>
        <w:t>Description needed from Bank of China ADC department</w:t>
      </w:r>
    </w:p>
    <w:p w14:paraId="33FBA871" w14:textId="3597BC31" w:rsidR="00C267D5" w:rsidRPr="00A23FA3" w:rsidRDefault="00C267D5">
      <w:pPr>
        <w:rPr>
          <w:ins w:id="12417" w:author="raye" w:date="2018-07-17T11:24:00Z"/>
          <w:rPrChange w:id="12418" w:author="raye" w:date="2018-07-17T11:34:00Z">
            <w:rPr>
              <w:ins w:id="12419" w:author="raye" w:date="2018-07-17T11:24:00Z"/>
              <w:i/>
            </w:rPr>
          </w:rPrChange>
        </w:rPr>
      </w:pPr>
    </w:p>
    <w:p w14:paraId="191B79F9" w14:textId="59F6F152" w:rsidR="00C267D5" w:rsidRPr="00A23FA3" w:rsidRDefault="00C267D5">
      <w:pPr>
        <w:rPr>
          <w:ins w:id="12420" w:author="raye" w:date="2018-07-17T11:24:00Z"/>
          <w:rPrChange w:id="12421" w:author="raye" w:date="2018-07-17T11:34:00Z">
            <w:rPr>
              <w:ins w:id="12422" w:author="raye" w:date="2018-07-17T11:24:00Z"/>
              <w:i/>
            </w:rPr>
          </w:rPrChange>
        </w:rPr>
      </w:pPr>
    </w:p>
    <w:p w14:paraId="7194BD83" w14:textId="2E5803EE" w:rsidR="00C267D5" w:rsidRPr="00A23FA3" w:rsidRDefault="00C267D5" w:rsidP="00460786">
      <w:pPr>
        <w:rPr>
          <w:ins w:id="12423" w:author="raye" w:date="2018-07-17T11:24:00Z"/>
          <w:rFonts w:ascii="Calibri" w:hAnsi="Calibri"/>
          <w:i/>
        </w:rPr>
      </w:pPr>
    </w:p>
    <w:p w14:paraId="019B8D98" w14:textId="0B9AB189" w:rsidR="00C267D5" w:rsidRPr="00A23FA3" w:rsidRDefault="00C267D5" w:rsidP="00460786">
      <w:pPr>
        <w:rPr>
          <w:ins w:id="12424" w:author="raye" w:date="2018-07-17T11:24:00Z"/>
          <w:rFonts w:ascii="Calibri" w:hAnsi="Calibri"/>
          <w:i/>
        </w:rPr>
      </w:pPr>
    </w:p>
    <w:p w14:paraId="0A22FF26" w14:textId="50CF9A3D" w:rsidR="00C267D5" w:rsidRPr="00A23FA3" w:rsidRDefault="00C267D5" w:rsidP="00C267D5">
      <w:pPr>
        <w:pStyle w:val="1"/>
        <w:numPr>
          <w:ilvl w:val="0"/>
          <w:numId w:val="0"/>
        </w:numPr>
        <w:spacing w:line="360" w:lineRule="auto"/>
        <w:ind w:left="720"/>
        <w:jc w:val="center"/>
        <w:rPr>
          <w:ins w:id="12425" w:author="raye" w:date="2018-07-17T11:24:00Z"/>
          <w:sz w:val="24"/>
          <w:szCs w:val="24"/>
        </w:rPr>
      </w:pPr>
      <w:bookmarkStart w:id="12426" w:name="_Toc402968035"/>
      <w:bookmarkStart w:id="12427" w:name="_Toc520840604"/>
      <w:ins w:id="12428" w:author="raye" w:date="2018-07-17T11:24:00Z">
        <w:r w:rsidRPr="00A23FA3">
          <w:rPr>
            <w:sz w:val="24"/>
            <w:szCs w:val="24"/>
          </w:rPr>
          <w:t>References</w:t>
        </w:r>
        <w:bookmarkEnd w:id="12426"/>
        <w:bookmarkEnd w:id="12427"/>
        <w:r w:rsidRPr="00A23FA3">
          <w:rPr>
            <w:sz w:val="24"/>
            <w:szCs w:val="24"/>
          </w:rPr>
          <w:t xml:space="preserve"> </w:t>
        </w:r>
      </w:ins>
    </w:p>
    <w:p w14:paraId="7BA2FE89" w14:textId="7B560BD4" w:rsidR="00C267D5" w:rsidRPr="00A23FA3" w:rsidRDefault="00C267D5" w:rsidP="00C267D5">
      <w:pPr>
        <w:numPr>
          <w:ilvl w:val="0"/>
          <w:numId w:val="146"/>
        </w:numPr>
        <w:spacing w:line="360" w:lineRule="auto"/>
        <w:rPr>
          <w:ins w:id="12429" w:author="raye" w:date="2018-07-17T11:24:00Z"/>
          <w:sz w:val="24"/>
          <w:szCs w:val="24"/>
        </w:rPr>
      </w:pPr>
      <w:ins w:id="12430" w:author="raye" w:date="2018-07-17T11:24:00Z">
        <w:r w:rsidRPr="00A23FA3">
          <w:rPr>
            <w:sz w:val="24"/>
            <w:szCs w:val="24"/>
          </w:rPr>
          <w:t>Approval and signed reports of superior institutions</w:t>
        </w:r>
      </w:ins>
      <w:ins w:id="12431" w:author="raye" w:date="2018-07-18T18:46:00Z">
        <w:r w:rsidR="005F0E82" w:rsidRPr="00A23FA3">
          <w:rPr>
            <w:sz w:val="24"/>
            <w:szCs w:val="24"/>
          </w:rPr>
          <w:t xml:space="preserve"> </w:t>
        </w:r>
      </w:ins>
    </w:p>
    <w:p w14:paraId="370BD4A4" w14:textId="00A8FC7A" w:rsidR="00C267D5" w:rsidRPr="00A23FA3" w:rsidRDefault="00C267D5" w:rsidP="00C267D5">
      <w:pPr>
        <w:numPr>
          <w:ilvl w:val="0"/>
          <w:numId w:val="146"/>
        </w:numPr>
        <w:spacing w:line="360" w:lineRule="auto"/>
        <w:rPr>
          <w:ins w:id="12432" w:author="raye" w:date="2018-07-17T11:24:00Z"/>
          <w:sz w:val="24"/>
          <w:szCs w:val="24"/>
        </w:rPr>
      </w:pPr>
      <w:ins w:id="12433" w:author="raye" w:date="2018-07-17T11:24:00Z">
        <w:r w:rsidRPr="00A23FA3">
          <w:rPr>
            <w:sz w:val="24"/>
            <w:szCs w:val="24"/>
          </w:rPr>
          <w:t>Business-related rules &amp; regulations or operation procedure.</w:t>
        </w:r>
      </w:ins>
    </w:p>
    <w:p w14:paraId="5BE96F9E" w14:textId="77B0AA92" w:rsidR="00C267D5" w:rsidRPr="00A23FA3" w:rsidRDefault="00C267D5" w:rsidP="00C267D5">
      <w:pPr>
        <w:numPr>
          <w:ilvl w:val="0"/>
          <w:numId w:val="147"/>
        </w:numPr>
        <w:spacing w:line="360" w:lineRule="auto"/>
        <w:rPr>
          <w:ins w:id="12434" w:author="raye" w:date="2018-07-17T11:24:00Z"/>
          <w:sz w:val="24"/>
          <w:szCs w:val="24"/>
        </w:rPr>
      </w:pPr>
      <w:ins w:id="12435" w:author="raye" w:date="2018-07-17T11:24:00Z">
        <w:r w:rsidRPr="00A23FA3">
          <w:rPr>
            <w:sz w:val="24"/>
            <w:szCs w:val="24"/>
          </w:rPr>
          <w:t>Original of business-related voucher</w:t>
        </w:r>
      </w:ins>
    </w:p>
    <w:p w14:paraId="256BEAA6" w14:textId="64120BCE" w:rsidR="00C267D5" w:rsidRPr="00A23FA3" w:rsidRDefault="00C267D5" w:rsidP="00C267D5">
      <w:pPr>
        <w:numPr>
          <w:ilvl w:val="0"/>
          <w:numId w:val="147"/>
        </w:numPr>
        <w:spacing w:line="360" w:lineRule="auto"/>
        <w:rPr>
          <w:ins w:id="12436" w:author="raye" w:date="2018-07-17T11:24:00Z"/>
          <w:sz w:val="24"/>
          <w:szCs w:val="24"/>
        </w:rPr>
      </w:pPr>
      <w:ins w:id="12437" w:author="raye" w:date="2018-07-17T11:24:00Z">
        <w:r w:rsidRPr="00A23FA3">
          <w:rPr>
            <w:sz w:val="24"/>
            <w:szCs w:val="24"/>
          </w:rPr>
          <w:t>Available report forms</w:t>
        </w:r>
      </w:ins>
    </w:p>
    <w:p w14:paraId="3815AB83" w14:textId="064173EE" w:rsidR="00C267D5" w:rsidRPr="00A23FA3" w:rsidRDefault="00C267D5" w:rsidP="00C267D5">
      <w:pPr>
        <w:numPr>
          <w:ilvl w:val="0"/>
          <w:numId w:val="147"/>
        </w:numPr>
        <w:spacing w:line="360" w:lineRule="auto"/>
        <w:rPr>
          <w:ins w:id="12438" w:author="raye" w:date="2018-07-17T11:24:00Z"/>
          <w:sz w:val="24"/>
          <w:szCs w:val="24"/>
        </w:rPr>
      </w:pPr>
      <w:ins w:id="12439" w:author="raye" w:date="2018-07-17T11:24:00Z">
        <w:r w:rsidRPr="00A23FA3">
          <w:rPr>
            <w:sz w:val="24"/>
            <w:szCs w:val="24"/>
          </w:rPr>
          <w:t>Market analysis &amp; research report or feasibility analysis report</w:t>
        </w:r>
      </w:ins>
      <w:ins w:id="12440" w:author="raye" w:date="2018-07-18T18:46:00Z">
        <w:r w:rsidR="005F0E82" w:rsidRPr="00A23FA3">
          <w:rPr>
            <w:sz w:val="24"/>
            <w:szCs w:val="24"/>
          </w:rPr>
          <w:t xml:space="preserve"> </w:t>
        </w:r>
      </w:ins>
    </w:p>
    <w:p w14:paraId="326185D3" w14:textId="4095B0F6" w:rsidR="00C267D5" w:rsidRPr="00A23FA3" w:rsidRDefault="00C267D5" w:rsidP="00C267D5">
      <w:pPr>
        <w:numPr>
          <w:ilvl w:val="0"/>
          <w:numId w:val="147"/>
        </w:numPr>
        <w:spacing w:line="360" w:lineRule="auto"/>
        <w:rPr>
          <w:ins w:id="12441" w:author="raye" w:date="2018-07-17T11:24:00Z"/>
          <w:sz w:val="24"/>
          <w:szCs w:val="24"/>
        </w:rPr>
      </w:pPr>
      <w:ins w:id="12442" w:author="raye" w:date="2018-07-17T11:24:00Z">
        <w:r w:rsidRPr="00A23FA3">
          <w:rPr>
            <w:sz w:val="24"/>
            <w:szCs w:val="24"/>
          </w:rPr>
          <w:t>Proposals on new product development</w:t>
        </w:r>
      </w:ins>
      <w:ins w:id="12443" w:author="raye" w:date="2018-07-18T18:46:00Z">
        <w:r w:rsidR="005F0E82" w:rsidRPr="00A23FA3">
          <w:rPr>
            <w:sz w:val="24"/>
            <w:szCs w:val="24"/>
          </w:rPr>
          <w:t xml:space="preserve"> </w:t>
        </w:r>
      </w:ins>
    </w:p>
    <w:p w14:paraId="6257C332" w14:textId="02193AFC" w:rsidR="00C267D5" w:rsidRPr="00A23FA3" w:rsidRDefault="00C267D5" w:rsidP="00C267D5">
      <w:pPr>
        <w:numPr>
          <w:ilvl w:val="0"/>
          <w:numId w:val="147"/>
        </w:numPr>
        <w:spacing w:line="360" w:lineRule="auto"/>
        <w:rPr>
          <w:ins w:id="12444" w:author="raye" w:date="2018-07-17T11:24:00Z"/>
          <w:sz w:val="24"/>
          <w:szCs w:val="24"/>
        </w:rPr>
      </w:pPr>
      <w:ins w:id="12445" w:author="raye" w:date="2018-07-17T11:24:00Z">
        <w:r w:rsidRPr="00A23FA3">
          <w:rPr>
            <w:sz w:val="24"/>
            <w:szCs w:val="24"/>
          </w:rPr>
          <w:t>Materials quoted in the document</w:t>
        </w:r>
      </w:ins>
      <w:ins w:id="12446" w:author="raye" w:date="2018-07-18T18:46:00Z">
        <w:r w:rsidR="005F0E82" w:rsidRPr="00A23FA3">
          <w:rPr>
            <w:sz w:val="24"/>
            <w:szCs w:val="24"/>
          </w:rPr>
          <w:t xml:space="preserve"> </w:t>
        </w:r>
      </w:ins>
    </w:p>
    <w:p w14:paraId="48998D0A" w14:textId="77777777" w:rsidR="00C267D5" w:rsidRPr="00A23FA3" w:rsidRDefault="00C267D5" w:rsidP="00460786">
      <w:pPr>
        <w:rPr>
          <w:rFonts w:ascii="Calibri" w:hAnsi="Calibri"/>
          <w:i/>
        </w:rPr>
      </w:pPr>
    </w:p>
    <w:p w14:paraId="7B66E63C" w14:textId="28E67D9E" w:rsidR="00E612B1" w:rsidRPr="00A23FA3" w:rsidRDefault="00E612B1">
      <w:pPr>
        <w:pPrChange w:id="12447" w:author="raye" w:date="2018-07-17T11:24:00Z">
          <w:pPr>
            <w:pStyle w:val="1"/>
            <w:keepNext w:val="0"/>
            <w:keepLines w:val="0"/>
            <w:pageBreakBefore/>
            <w:numPr>
              <w:numId w:val="3"/>
            </w:numPr>
            <w:tabs>
              <w:tab w:val="clear" w:pos="720"/>
            </w:tabs>
            <w:spacing w:before="0" w:line="240" w:lineRule="auto"/>
            <w:ind w:left="425" w:hanging="425"/>
          </w:pPr>
        </w:pPrChange>
      </w:pPr>
      <w:bookmarkStart w:id="12448" w:name="_Toc512250295"/>
      <w:r w:rsidRPr="00A23FA3">
        <w:t>Appendi</w:t>
      </w:r>
      <w:r w:rsidR="00C409AC" w:rsidRPr="00A23FA3">
        <w:t>c</w:t>
      </w:r>
      <w:r w:rsidRPr="00A23FA3">
        <w:t>es</w:t>
      </w:r>
      <w:bookmarkEnd w:id="12448"/>
    </w:p>
    <w:p w14:paraId="738F135D" w14:textId="50554E26" w:rsidR="00BC78BC" w:rsidRPr="00A23FA3" w:rsidRDefault="008F75E2">
      <w:pPr>
        <w:pStyle w:val="2"/>
        <w:numPr>
          <w:ilvl w:val="0"/>
          <w:numId w:val="0"/>
        </w:numPr>
        <w:tabs>
          <w:tab w:val="left" w:pos="709"/>
        </w:tabs>
        <w:spacing w:afterLines="50" w:after="156"/>
        <w:ind w:left="420"/>
        <w:rPr>
          <w:rFonts w:ascii="Calibri" w:hAnsi="Calibri" w:cstheme="minorHAnsi"/>
          <w:b/>
        </w:rPr>
        <w:pPrChange w:id="12449" w:author="raye" w:date="2018-07-23T15:49:00Z">
          <w:pPr>
            <w:pStyle w:val="2"/>
            <w:numPr>
              <w:numId w:val="3"/>
            </w:numPr>
            <w:tabs>
              <w:tab w:val="clear" w:pos="1440"/>
              <w:tab w:val="left" w:pos="709"/>
            </w:tabs>
            <w:spacing w:afterLines="50" w:after="156"/>
            <w:ind w:left="567" w:hanging="567"/>
          </w:pPr>
        </w:pPrChange>
      </w:pPr>
      <w:bookmarkStart w:id="12450" w:name="_Ref508581854"/>
      <w:bookmarkStart w:id="12451" w:name="_Toc512250296"/>
      <w:bookmarkStart w:id="12452" w:name="_Toc520840605"/>
      <w:ins w:id="12453" w:author="raye" w:date="2018-07-23T15:49:00Z">
        <w:r w:rsidRPr="00A23FA3">
          <w:rPr>
            <w:rFonts w:ascii="Calibri" w:hAnsi="Calibri" w:cstheme="minorHAnsi"/>
            <w:b/>
          </w:rPr>
          <w:t xml:space="preserve">4.8. </w:t>
        </w:r>
      </w:ins>
      <w:r w:rsidR="00BC78BC" w:rsidRPr="00A23FA3">
        <w:rPr>
          <w:rFonts w:ascii="Calibri" w:hAnsi="Calibri" w:cstheme="minorHAnsi"/>
          <w:b/>
        </w:rPr>
        <w:t>Business Workflow Forms</w:t>
      </w:r>
      <w:bookmarkEnd w:id="12450"/>
      <w:bookmarkEnd w:id="12451"/>
      <w:bookmarkEnd w:id="12452"/>
    </w:p>
    <w:p w14:paraId="0B93C6C0" w14:textId="22C0E18D" w:rsidR="00BC78BC" w:rsidRPr="00A23FA3" w:rsidRDefault="008F75E2">
      <w:pPr>
        <w:pStyle w:val="3"/>
        <w:keepNext w:val="0"/>
        <w:keepLines w:val="0"/>
        <w:spacing w:before="0" w:after="120" w:line="240" w:lineRule="auto"/>
        <w:ind w:left="420"/>
        <w:rPr>
          <w:rFonts w:ascii="Calibri" w:hAnsi="Calibri" w:cstheme="minorHAnsi"/>
        </w:rPr>
        <w:pPrChange w:id="12454" w:author="raye" w:date="2018-07-23T15:49:00Z">
          <w:pPr>
            <w:pStyle w:val="3"/>
            <w:keepNext w:val="0"/>
            <w:keepLines w:val="0"/>
            <w:numPr>
              <w:ilvl w:val="2"/>
              <w:numId w:val="3"/>
            </w:numPr>
            <w:spacing w:before="0" w:after="120" w:line="240" w:lineRule="auto"/>
            <w:ind w:left="709" w:hanging="709"/>
          </w:pPr>
        </w:pPrChange>
      </w:pPr>
      <w:bookmarkStart w:id="12455" w:name="_Toc512250297"/>
      <w:bookmarkStart w:id="12456" w:name="_Toc520840606"/>
      <w:ins w:id="12457" w:author="raye" w:date="2018-07-23T15:49:00Z">
        <w:r w:rsidRPr="00A23FA3">
          <w:rPr>
            <w:rFonts w:ascii="Calibri" w:hAnsi="Calibri" w:cstheme="minorHAnsi"/>
          </w:rPr>
          <w:t xml:space="preserve">4.8.1. </w:t>
        </w:r>
      </w:ins>
      <w:r w:rsidR="00BC78BC" w:rsidRPr="00A23FA3">
        <w:rPr>
          <w:rFonts w:ascii="Calibri" w:hAnsi="Calibri" w:cstheme="minorHAnsi"/>
        </w:rPr>
        <w:t>#1 Transaction Risk Mitigation Check List</w:t>
      </w:r>
      <w:bookmarkEnd w:id="12455"/>
      <w:bookmarkEnd w:id="12456"/>
    </w:p>
    <w:tbl>
      <w:tblPr>
        <w:tblStyle w:val="a9"/>
        <w:tblW w:w="8364" w:type="dxa"/>
        <w:tblBorders>
          <w:insideH w:val="none" w:sz="0" w:space="0" w:color="auto"/>
          <w:insideV w:val="none" w:sz="0" w:space="0" w:color="auto"/>
        </w:tblBorders>
        <w:tblLook w:val="04A0" w:firstRow="1" w:lastRow="0" w:firstColumn="1" w:lastColumn="0" w:noHBand="0" w:noVBand="1"/>
      </w:tblPr>
      <w:tblGrid>
        <w:gridCol w:w="5476"/>
        <w:gridCol w:w="1026"/>
        <w:gridCol w:w="936"/>
        <w:gridCol w:w="926"/>
      </w:tblGrid>
      <w:tr w:rsidR="00A23FA3" w:rsidRPr="00A23FA3" w14:paraId="0AFD917F" w14:textId="77777777" w:rsidTr="002F0CE0">
        <w:tc>
          <w:tcPr>
            <w:tcW w:w="8364" w:type="dxa"/>
            <w:gridSpan w:val="4"/>
          </w:tcPr>
          <w:p w14:paraId="3F3C650E" w14:textId="5FFEEB96" w:rsidR="00BC78BC" w:rsidRPr="00A23FA3" w:rsidRDefault="00BC78BC" w:rsidP="00C409AC">
            <w:pPr>
              <w:rPr>
                <w:rFonts w:ascii="Calibri" w:hAnsi="Calibri" w:cstheme="minorHAnsi"/>
                <w:sz w:val="18"/>
                <w:szCs w:val="18"/>
              </w:rPr>
            </w:pPr>
            <w:r w:rsidRPr="00A23FA3">
              <w:rPr>
                <w:rFonts w:ascii="Calibri" w:hAnsi="Calibri" w:cstheme="minorHAnsi"/>
                <w:noProof/>
              </w:rPr>
              <w:drawing>
                <wp:inline distT="0" distB="0" distL="0" distR="0" wp14:anchorId="74565084" wp14:editId="2E5BDE73">
                  <wp:extent cx="1038225" cy="31641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01494" cy="335693"/>
                          </a:xfrm>
                          <a:prstGeom prst="rect">
                            <a:avLst/>
                          </a:prstGeom>
                        </pic:spPr>
                      </pic:pic>
                    </a:graphicData>
                  </a:graphic>
                </wp:inline>
              </w:drawing>
            </w:r>
          </w:p>
        </w:tc>
      </w:tr>
      <w:tr w:rsidR="00A23FA3" w:rsidRPr="00A23FA3" w14:paraId="302979DB" w14:textId="77777777" w:rsidTr="002F0CE0">
        <w:tc>
          <w:tcPr>
            <w:tcW w:w="8364" w:type="dxa"/>
            <w:gridSpan w:val="4"/>
            <w:tcBorders>
              <w:bottom w:val="nil"/>
            </w:tcBorders>
          </w:tcPr>
          <w:p w14:paraId="3CC36C96" w14:textId="77777777" w:rsidR="00BC78BC" w:rsidRPr="00A23FA3" w:rsidRDefault="00BC78BC" w:rsidP="00C409AC">
            <w:pPr>
              <w:rPr>
                <w:rFonts w:ascii="Calibri" w:eastAsia="微软雅黑" w:hAnsi="Calibri" w:cstheme="minorHAnsi"/>
                <w:b/>
                <w:sz w:val="18"/>
                <w:szCs w:val="18"/>
              </w:rPr>
            </w:pPr>
            <w:r w:rsidRPr="00A23FA3">
              <w:rPr>
                <w:rFonts w:ascii="Calibri" w:eastAsia="微软雅黑" w:hAnsi="Calibri" w:cstheme="minorHAnsi"/>
                <w:b/>
                <w:sz w:val="20"/>
                <w:szCs w:val="18"/>
              </w:rPr>
              <w:t>Transaction Risk Mitigation Check List</w:t>
            </w:r>
          </w:p>
        </w:tc>
      </w:tr>
      <w:tr w:rsidR="00A23FA3" w:rsidRPr="00A23FA3" w14:paraId="13F8F466" w14:textId="77777777" w:rsidTr="002F0CE0">
        <w:trPr>
          <w:trHeight w:val="760"/>
        </w:trPr>
        <w:tc>
          <w:tcPr>
            <w:tcW w:w="8364" w:type="dxa"/>
            <w:gridSpan w:val="4"/>
            <w:tcBorders>
              <w:top w:val="nil"/>
              <w:bottom w:val="single" w:sz="4" w:space="0" w:color="auto"/>
            </w:tcBorders>
          </w:tcPr>
          <w:p w14:paraId="42348559"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lastRenderedPageBreak/>
              <w:t>This Risk Mitigation Check List must be completed for all Trade Services and Trade Finance transactions.</w:t>
            </w:r>
          </w:p>
          <w:p w14:paraId="73EC8969" w14:textId="280DF768" w:rsidR="00BC78BC" w:rsidRPr="00A23FA3" w:rsidRDefault="00BC78BC" w:rsidP="00A769EC">
            <w:pPr>
              <w:rPr>
                <w:rFonts w:ascii="Calibri" w:hAnsi="Calibri" w:cstheme="minorHAnsi"/>
                <w:sz w:val="18"/>
                <w:szCs w:val="18"/>
              </w:rPr>
            </w:pPr>
            <w:r w:rsidRPr="00A23FA3">
              <w:rPr>
                <w:rFonts w:ascii="Calibri" w:hAnsi="Calibri" w:cstheme="minorHAnsi"/>
                <w:b/>
                <w:sz w:val="18"/>
                <w:szCs w:val="18"/>
              </w:rPr>
              <w:t>All the “NO”</w:t>
            </w:r>
            <w:r w:rsidR="00CF5936" w:rsidRPr="00A23FA3">
              <w:rPr>
                <w:rFonts w:ascii="Calibri" w:hAnsi="Calibri" w:cstheme="minorHAnsi"/>
                <w:b/>
                <w:sz w:val="18"/>
                <w:szCs w:val="18"/>
              </w:rPr>
              <w:t xml:space="preserve"> </w:t>
            </w:r>
            <w:r w:rsidRPr="00A23FA3">
              <w:rPr>
                <w:rFonts w:ascii="Calibri" w:hAnsi="Calibri" w:cstheme="minorHAnsi"/>
                <w:b/>
                <w:sz w:val="18"/>
                <w:szCs w:val="18"/>
              </w:rPr>
              <w:t xml:space="preserve">checked </w:t>
            </w:r>
            <w:r w:rsidRPr="00A23FA3">
              <w:rPr>
                <w:rFonts w:ascii="Calibri" w:hAnsi="Calibri" w:cstheme="minorHAnsi"/>
                <w:sz w:val="18"/>
                <w:szCs w:val="18"/>
              </w:rPr>
              <w:t>must be further reviewed by First Line of Defense Compliance Section.</w:t>
            </w:r>
          </w:p>
          <w:p w14:paraId="5460786E" w14:textId="57DF5621" w:rsidR="00BC78BC" w:rsidRPr="00A23FA3" w:rsidRDefault="00BC78BC" w:rsidP="00774ECE">
            <w:pPr>
              <w:rPr>
                <w:rFonts w:ascii="Calibri" w:hAnsi="Calibri" w:cstheme="minorHAnsi"/>
                <w:sz w:val="18"/>
                <w:szCs w:val="18"/>
              </w:rPr>
            </w:pPr>
            <w:r w:rsidRPr="00A23FA3">
              <w:rPr>
                <w:rFonts w:ascii="Calibri" w:hAnsi="Calibri" w:cstheme="minorHAnsi"/>
                <w:b/>
                <w:sz w:val="18"/>
                <w:szCs w:val="18"/>
              </w:rPr>
              <w:t>All the “NO”</w:t>
            </w:r>
            <w:r w:rsidR="00CF5936" w:rsidRPr="00A23FA3">
              <w:rPr>
                <w:rFonts w:ascii="Calibri" w:hAnsi="Calibri" w:cstheme="minorHAnsi"/>
                <w:b/>
                <w:sz w:val="18"/>
                <w:szCs w:val="18"/>
              </w:rPr>
              <w:t xml:space="preserve"> </w:t>
            </w:r>
            <w:r w:rsidRPr="00A23FA3">
              <w:rPr>
                <w:rFonts w:ascii="Calibri" w:hAnsi="Calibri" w:cstheme="minorHAnsi"/>
                <w:b/>
                <w:sz w:val="18"/>
                <w:szCs w:val="18"/>
              </w:rPr>
              <w:t>and “NA” checked</w:t>
            </w:r>
            <w:r w:rsidRPr="00A23FA3">
              <w:rPr>
                <w:rFonts w:ascii="Calibri" w:hAnsi="Calibri" w:cstheme="minorHAnsi"/>
                <w:sz w:val="18"/>
                <w:szCs w:val="18"/>
              </w:rPr>
              <w:t xml:space="preserve"> must have a notation to explain in detail.</w:t>
            </w:r>
          </w:p>
        </w:tc>
      </w:tr>
      <w:tr w:rsidR="00A23FA3" w:rsidRPr="00A23FA3" w14:paraId="3408230C" w14:textId="77777777" w:rsidTr="002F0CE0">
        <w:trPr>
          <w:trHeight w:val="760"/>
        </w:trPr>
        <w:tc>
          <w:tcPr>
            <w:tcW w:w="8364" w:type="dxa"/>
            <w:gridSpan w:val="4"/>
            <w:tcBorders>
              <w:top w:val="single" w:sz="4" w:space="0" w:color="auto"/>
              <w:bottom w:val="single" w:sz="4" w:space="0" w:color="auto"/>
            </w:tcBorders>
          </w:tcPr>
          <w:p w14:paraId="50C497C3"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 xml:space="preserve">Type of Transaction: </w:t>
            </w:r>
          </w:p>
          <w:p w14:paraId="1DEE2C88" w14:textId="77777777" w:rsidR="001C0E69" w:rsidRPr="00A23FA3" w:rsidRDefault="001C0E69" w:rsidP="00A769EC">
            <w:pPr>
              <w:jc w:val="left"/>
              <w:rPr>
                <w:rFonts w:ascii="Calibri" w:hAnsi="Calibri" w:cstheme="minorHAnsi"/>
                <w:sz w:val="18"/>
                <w:szCs w:val="18"/>
              </w:rPr>
            </w:pPr>
            <w:r w:rsidRPr="00A23FA3">
              <w:rPr>
                <w:rFonts w:ascii="Calibri" w:hAnsi="Calibri" w:cstheme="minorHAnsi"/>
                <w:sz w:val="18"/>
                <w:szCs w:val="18"/>
              </w:rPr>
              <w:t>(  ) New LC Import issuance/amendment</w:t>
            </w:r>
          </w:p>
          <w:p w14:paraId="552F2BC8"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New LC Import drawing</w:t>
            </w:r>
          </w:p>
          <w:p w14:paraId="0DAF7159"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New LC Export documents/Transfer/AOP</w:t>
            </w:r>
          </w:p>
          <w:p w14:paraId="1E9C2712"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New Inward Collections Documents</w:t>
            </w:r>
          </w:p>
          <w:p w14:paraId="679398CE"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New Outward Collections Documents</w:t>
            </w:r>
          </w:p>
          <w:p w14:paraId="245A0AAD"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Funded/Unfunded Risk Participation</w:t>
            </w:r>
          </w:p>
          <w:p w14:paraId="2D5861A5" w14:textId="5AA385A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xml:space="preserve">(  ) </w:t>
            </w:r>
            <w:r w:rsidR="006640C8" w:rsidRPr="00A23FA3">
              <w:rPr>
                <w:rFonts w:ascii="Calibri" w:hAnsi="Calibri" w:cstheme="minorHAnsi"/>
                <w:sz w:val="18"/>
                <w:szCs w:val="18"/>
              </w:rPr>
              <w:t>Forfeiting</w:t>
            </w:r>
          </w:p>
          <w:p w14:paraId="32A6C5C4" w14:textId="77777777" w:rsidR="001C0E69"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Factoring/Supply Chain Financing</w:t>
            </w:r>
          </w:p>
          <w:p w14:paraId="563B465D" w14:textId="42FDCD57" w:rsidR="00BC78BC" w:rsidRPr="00A23FA3" w:rsidRDefault="001C0E69" w:rsidP="00774ECE">
            <w:pPr>
              <w:jc w:val="left"/>
              <w:rPr>
                <w:rFonts w:ascii="Calibri" w:hAnsi="Calibri" w:cstheme="minorHAnsi"/>
                <w:sz w:val="18"/>
                <w:szCs w:val="18"/>
              </w:rPr>
            </w:pPr>
            <w:r w:rsidRPr="00A23FA3">
              <w:rPr>
                <w:rFonts w:ascii="Calibri" w:hAnsi="Calibri" w:cstheme="minorHAnsi"/>
                <w:sz w:val="18"/>
                <w:szCs w:val="18"/>
              </w:rPr>
              <w:t>(  ) Short Term Financing Transaction</w:t>
            </w:r>
          </w:p>
          <w:p w14:paraId="1DBB53FB" w14:textId="18CE5313" w:rsidR="001C0E69" w:rsidRPr="00A23FA3" w:rsidRDefault="001C0E69" w:rsidP="00774ECE">
            <w:pPr>
              <w:jc w:val="left"/>
              <w:rPr>
                <w:rFonts w:ascii="Calibri" w:hAnsi="Calibri" w:cstheme="minorHAnsi"/>
                <w:sz w:val="18"/>
                <w:szCs w:val="18"/>
              </w:rPr>
            </w:pPr>
          </w:p>
          <w:p w14:paraId="3B074D0E"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Customers Name: ______________________________________________________________________</w:t>
            </w:r>
          </w:p>
          <w:p w14:paraId="559AA63A" w14:textId="52AB300D" w:rsidR="00BC78BC" w:rsidRPr="00A23FA3" w:rsidRDefault="003D2184" w:rsidP="00774ECE">
            <w:pPr>
              <w:jc w:val="left"/>
              <w:rPr>
                <w:rFonts w:ascii="Calibri" w:hAnsi="Calibri" w:cstheme="minorHAnsi"/>
                <w:sz w:val="18"/>
                <w:szCs w:val="18"/>
              </w:rPr>
            </w:pPr>
            <w:r w:rsidRPr="00A23FA3">
              <w:rPr>
                <w:rFonts w:ascii="Calibri" w:hAnsi="Calibri" w:cstheme="minorHAnsi"/>
                <w:sz w:val="18"/>
                <w:szCs w:val="18"/>
              </w:rPr>
              <w:t>Refere</w:t>
            </w:r>
            <w:r w:rsidR="00BC78BC" w:rsidRPr="00A23FA3">
              <w:rPr>
                <w:rFonts w:ascii="Calibri" w:hAnsi="Calibri" w:cstheme="minorHAnsi"/>
                <w:sz w:val="18"/>
                <w:szCs w:val="18"/>
              </w:rPr>
              <w:t>nce No: ________________________________________________________________________</w:t>
            </w:r>
          </w:p>
          <w:p w14:paraId="644AB3D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Transaction Amount: __________________________________________________________________</w:t>
            </w:r>
          </w:p>
          <w:p w14:paraId="20E2B360" w14:textId="410A3261" w:rsidR="005D4C77" w:rsidRPr="00A23FA3" w:rsidRDefault="00BC78BC" w:rsidP="00B5336C">
            <w:pPr>
              <w:jc w:val="left"/>
              <w:rPr>
                <w:rFonts w:ascii="Calibri" w:hAnsi="Calibri" w:cstheme="minorHAnsi"/>
                <w:sz w:val="18"/>
                <w:szCs w:val="18"/>
              </w:rPr>
            </w:pPr>
            <w:r w:rsidRPr="00A23FA3">
              <w:rPr>
                <w:rFonts w:ascii="Calibri" w:hAnsi="Calibri" w:cstheme="minorHAnsi"/>
                <w:sz w:val="18"/>
                <w:szCs w:val="18"/>
              </w:rPr>
              <w:t>Type of Transaction</w:t>
            </w:r>
            <w:r w:rsidRPr="00A23FA3">
              <w:rPr>
                <w:rFonts w:ascii="Calibri" w:hAnsi="Calibri" w:cstheme="minorHAnsi"/>
                <w:sz w:val="18"/>
                <w:szCs w:val="18"/>
              </w:rPr>
              <w:t>是单选，以上内容中来源于创建</w:t>
            </w:r>
            <w:r w:rsidRPr="00A23FA3">
              <w:rPr>
                <w:rFonts w:ascii="Calibri" w:hAnsi="Calibri" w:cstheme="minorHAnsi"/>
                <w:sz w:val="18"/>
                <w:szCs w:val="18"/>
              </w:rPr>
              <w:t>Case</w:t>
            </w:r>
            <w:r w:rsidRPr="00A23FA3">
              <w:rPr>
                <w:rFonts w:ascii="Calibri" w:hAnsi="Calibri" w:cstheme="minorHAnsi"/>
                <w:sz w:val="18"/>
                <w:szCs w:val="18"/>
              </w:rPr>
              <w:t>的信息</w:t>
            </w:r>
            <w:r w:rsidR="005D4C77" w:rsidRPr="00A23FA3">
              <w:rPr>
                <w:rFonts w:ascii="Calibri" w:hAnsi="Calibri" w:cstheme="minorHAnsi"/>
                <w:sz w:val="18"/>
                <w:szCs w:val="18"/>
              </w:rPr>
              <w:t xml:space="preserve"> single choice, the content above is derived from the information to creating a case</w:t>
            </w:r>
          </w:p>
        </w:tc>
      </w:tr>
      <w:tr w:rsidR="00A23FA3" w:rsidRPr="00A23FA3" w14:paraId="12EC7A3B" w14:textId="77777777" w:rsidTr="002F0CE0">
        <w:trPr>
          <w:trHeight w:val="149"/>
        </w:trPr>
        <w:tc>
          <w:tcPr>
            <w:tcW w:w="8364" w:type="dxa"/>
            <w:gridSpan w:val="4"/>
            <w:tcBorders>
              <w:top w:val="single" w:sz="4" w:space="0" w:color="auto"/>
              <w:bottom w:val="single" w:sz="4" w:space="0" w:color="auto"/>
            </w:tcBorders>
            <w:shd w:val="clear" w:color="auto" w:fill="E7E6E6" w:themeFill="background2"/>
          </w:tcPr>
          <w:p w14:paraId="37354D8A" w14:textId="5BA2564A"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A) Customer Due Diligence</w:t>
            </w:r>
          </w:p>
        </w:tc>
      </w:tr>
      <w:tr w:rsidR="00A23FA3" w:rsidRPr="00A23FA3" w14:paraId="7F50B1F1" w14:textId="77777777" w:rsidTr="002F0CE0">
        <w:trPr>
          <w:trHeight w:val="149"/>
        </w:trPr>
        <w:tc>
          <w:tcPr>
            <w:tcW w:w="5476" w:type="dxa"/>
            <w:tcBorders>
              <w:top w:val="single" w:sz="4" w:space="0" w:color="auto"/>
              <w:bottom w:val="single" w:sz="4" w:space="0" w:color="auto"/>
              <w:right w:val="single" w:sz="4" w:space="0" w:color="auto"/>
            </w:tcBorders>
          </w:tcPr>
          <w:p w14:paraId="1519EDC5"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 Has customer folder been created? (LC Issuance must create a customer folder before processing.)</w:t>
            </w:r>
          </w:p>
        </w:tc>
        <w:tc>
          <w:tcPr>
            <w:tcW w:w="1026" w:type="dxa"/>
            <w:tcBorders>
              <w:top w:val="single" w:sz="4" w:space="0" w:color="auto"/>
              <w:bottom w:val="single" w:sz="4" w:space="0" w:color="auto"/>
              <w:right w:val="single" w:sz="4" w:space="0" w:color="auto"/>
            </w:tcBorders>
          </w:tcPr>
          <w:p w14:paraId="1EC36B38"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49F51637"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5A6211C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C27919D" w14:textId="77777777" w:rsidTr="002F0CE0">
        <w:trPr>
          <w:trHeight w:val="149"/>
        </w:trPr>
        <w:tc>
          <w:tcPr>
            <w:tcW w:w="5476" w:type="dxa"/>
            <w:tcBorders>
              <w:top w:val="single" w:sz="4" w:space="0" w:color="auto"/>
              <w:bottom w:val="single" w:sz="4" w:space="0" w:color="auto"/>
              <w:right w:val="single" w:sz="4" w:space="0" w:color="auto"/>
            </w:tcBorders>
          </w:tcPr>
          <w:p w14:paraId="55C762A9" w14:textId="5A847A10" w:rsidR="001733C0" w:rsidRPr="00A23FA3" w:rsidRDefault="00BC78BC" w:rsidP="00774ECE">
            <w:pPr>
              <w:jc w:val="left"/>
              <w:rPr>
                <w:rFonts w:ascii="Calibri" w:hAnsi="Calibri" w:cstheme="minorHAnsi"/>
                <w:sz w:val="18"/>
                <w:szCs w:val="18"/>
              </w:rPr>
            </w:pPr>
            <w:r w:rsidRPr="00A23FA3">
              <w:rPr>
                <w:rFonts w:ascii="Calibri" w:hAnsi="Calibri" w:cstheme="minorHAnsi"/>
                <w:sz w:val="18"/>
                <w:szCs w:val="18"/>
              </w:rPr>
              <w:t>2. If customer folder is created, is this transaction consistent with customer’s anticipated activity? (Transactions that are not consistent with customer’s anticipated activity require an investigation and potential updates to the customer folder before processing).</w:t>
            </w:r>
          </w:p>
        </w:tc>
        <w:tc>
          <w:tcPr>
            <w:tcW w:w="1026" w:type="dxa"/>
            <w:tcBorders>
              <w:top w:val="single" w:sz="4" w:space="0" w:color="auto"/>
              <w:bottom w:val="single" w:sz="4" w:space="0" w:color="auto"/>
              <w:right w:val="single" w:sz="4" w:space="0" w:color="auto"/>
            </w:tcBorders>
          </w:tcPr>
          <w:p w14:paraId="5D20CDD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4E850F1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61A0AD5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30F37765" w14:textId="77777777" w:rsidTr="002F0CE0">
        <w:trPr>
          <w:trHeight w:val="149"/>
        </w:trPr>
        <w:tc>
          <w:tcPr>
            <w:tcW w:w="8364" w:type="dxa"/>
            <w:gridSpan w:val="4"/>
            <w:tcBorders>
              <w:top w:val="single" w:sz="4" w:space="0" w:color="auto"/>
              <w:bottom w:val="single" w:sz="4" w:space="0" w:color="auto"/>
            </w:tcBorders>
            <w:shd w:val="clear" w:color="auto" w:fill="E7E6E6" w:themeFill="background2"/>
          </w:tcPr>
          <w:p w14:paraId="450A2327"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B) Red Flag Review</w:t>
            </w:r>
          </w:p>
        </w:tc>
      </w:tr>
      <w:tr w:rsidR="00A23FA3" w:rsidRPr="00A23FA3" w14:paraId="1DDFD1E5" w14:textId="77777777" w:rsidTr="002F0CE0">
        <w:trPr>
          <w:trHeight w:val="149"/>
        </w:trPr>
        <w:tc>
          <w:tcPr>
            <w:tcW w:w="5476" w:type="dxa"/>
            <w:tcBorders>
              <w:top w:val="single" w:sz="4" w:space="0" w:color="auto"/>
              <w:bottom w:val="single" w:sz="4" w:space="0" w:color="auto"/>
              <w:right w:val="single" w:sz="4" w:space="0" w:color="auto"/>
            </w:tcBorders>
          </w:tcPr>
          <w:p w14:paraId="07382A9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 Are the goods/services consistent with the nature of the businesses of the seller and buyer (i.e., applicant and beneficiary)?</w:t>
            </w:r>
          </w:p>
        </w:tc>
        <w:tc>
          <w:tcPr>
            <w:tcW w:w="1026" w:type="dxa"/>
            <w:tcBorders>
              <w:top w:val="single" w:sz="4" w:space="0" w:color="auto"/>
              <w:bottom w:val="single" w:sz="4" w:space="0" w:color="auto"/>
              <w:right w:val="single" w:sz="4" w:space="0" w:color="auto"/>
            </w:tcBorders>
          </w:tcPr>
          <w:p w14:paraId="10C5E474"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12D9FF9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502E5E2D"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2AD903D6" w14:textId="77777777" w:rsidTr="002F0CE0">
        <w:trPr>
          <w:trHeight w:val="760"/>
        </w:trPr>
        <w:tc>
          <w:tcPr>
            <w:tcW w:w="5476" w:type="dxa"/>
            <w:tcBorders>
              <w:top w:val="single" w:sz="4" w:space="0" w:color="auto"/>
              <w:bottom w:val="single" w:sz="4" w:space="0" w:color="auto"/>
              <w:right w:val="single" w:sz="4" w:space="0" w:color="auto"/>
            </w:tcBorders>
          </w:tcPr>
          <w:p w14:paraId="2E840719"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 Is the size of the transaction and shipment consistent with the scale of the exporter or importer’s business activities and manufacturing capacity?</w:t>
            </w:r>
          </w:p>
        </w:tc>
        <w:tc>
          <w:tcPr>
            <w:tcW w:w="1026" w:type="dxa"/>
            <w:tcBorders>
              <w:top w:val="single" w:sz="4" w:space="0" w:color="auto"/>
              <w:bottom w:val="single" w:sz="4" w:space="0" w:color="auto"/>
              <w:right w:val="single" w:sz="4" w:space="0" w:color="auto"/>
            </w:tcBorders>
          </w:tcPr>
          <w:p w14:paraId="1A1119CF"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1D17D7DE"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36C125EF"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01304D38" w14:textId="77777777" w:rsidTr="002F0CE0">
        <w:trPr>
          <w:trHeight w:val="760"/>
        </w:trPr>
        <w:tc>
          <w:tcPr>
            <w:tcW w:w="5476" w:type="dxa"/>
            <w:tcBorders>
              <w:top w:val="single" w:sz="4" w:space="0" w:color="auto"/>
              <w:bottom w:val="single" w:sz="4" w:space="0" w:color="auto"/>
              <w:right w:val="single" w:sz="4" w:space="0" w:color="auto"/>
            </w:tcBorders>
          </w:tcPr>
          <w:p w14:paraId="6275038E"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 xml:space="preserve">3. Are the delivery dates known and set to commence in the next 12 months? </w:t>
            </w:r>
          </w:p>
        </w:tc>
        <w:tc>
          <w:tcPr>
            <w:tcW w:w="1026" w:type="dxa"/>
            <w:tcBorders>
              <w:top w:val="single" w:sz="4" w:space="0" w:color="auto"/>
              <w:bottom w:val="single" w:sz="4" w:space="0" w:color="auto"/>
              <w:right w:val="single" w:sz="4" w:space="0" w:color="auto"/>
            </w:tcBorders>
          </w:tcPr>
          <w:p w14:paraId="3E163E1F"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659F570"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7429C32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34590A24" w14:textId="77777777" w:rsidTr="002F0CE0">
        <w:trPr>
          <w:trHeight w:val="760"/>
        </w:trPr>
        <w:tc>
          <w:tcPr>
            <w:tcW w:w="5476" w:type="dxa"/>
            <w:tcBorders>
              <w:top w:val="single" w:sz="4" w:space="0" w:color="auto"/>
              <w:bottom w:val="single" w:sz="4" w:space="0" w:color="auto"/>
              <w:right w:val="single" w:sz="4" w:space="0" w:color="auto"/>
            </w:tcBorders>
          </w:tcPr>
          <w:p w14:paraId="350F0AAD"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4. Is the country of origin of the commodity or goods consistent with commodities or manufacturing capacity produced in that country?</w:t>
            </w:r>
          </w:p>
        </w:tc>
        <w:tc>
          <w:tcPr>
            <w:tcW w:w="1026" w:type="dxa"/>
            <w:tcBorders>
              <w:top w:val="single" w:sz="4" w:space="0" w:color="auto"/>
              <w:bottom w:val="single" w:sz="4" w:space="0" w:color="auto"/>
              <w:right w:val="single" w:sz="4" w:space="0" w:color="auto"/>
            </w:tcBorders>
          </w:tcPr>
          <w:p w14:paraId="1D196492"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233EC3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4CFA2B3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7D40D220" w14:textId="77777777" w:rsidTr="002F0CE0">
        <w:trPr>
          <w:trHeight w:val="760"/>
        </w:trPr>
        <w:tc>
          <w:tcPr>
            <w:tcW w:w="5476" w:type="dxa"/>
            <w:tcBorders>
              <w:top w:val="single" w:sz="4" w:space="0" w:color="auto"/>
              <w:bottom w:val="single" w:sz="4" w:space="0" w:color="auto"/>
              <w:right w:val="single" w:sz="4" w:space="0" w:color="auto"/>
            </w:tcBorders>
          </w:tcPr>
          <w:p w14:paraId="56E6D826"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5. Is the pricing of the goods/services reasonable compared to the fair market value?</w:t>
            </w:r>
          </w:p>
          <w:p w14:paraId="70FF182C" w14:textId="77777777" w:rsidR="00BC78BC" w:rsidRPr="00A23FA3" w:rsidRDefault="00BC78BC" w:rsidP="00A769EC">
            <w:pPr>
              <w:ind w:firstLineChars="100" w:firstLine="180"/>
              <w:jc w:val="left"/>
              <w:rPr>
                <w:rFonts w:ascii="Calibri" w:hAnsi="Calibri" w:cstheme="minorHAnsi"/>
                <w:sz w:val="18"/>
                <w:szCs w:val="18"/>
              </w:rPr>
            </w:pPr>
            <w:r w:rsidRPr="00A23FA3">
              <w:rPr>
                <w:rFonts w:ascii="Calibri" w:hAnsi="Calibri" w:cstheme="minorHAnsi"/>
                <w:sz w:val="18"/>
                <w:szCs w:val="18"/>
              </w:rPr>
              <w:t>a) What source was used to review the pricing?</w:t>
            </w:r>
          </w:p>
          <w:p w14:paraId="054F3F2F" w14:textId="77777777" w:rsidR="00BC78BC" w:rsidRPr="00A23FA3" w:rsidRDefault="00BC78BC" w:rsidP="00774ECE">
            <w:pPr>
              <w:ind w:firstLineChars="100" w:firstLine="180"/>
              <w:jc w:val="left"/>
              <w:rPr>
                <w:rFonts w:ascii="Calibri" w:hAnsi="Calibri" w:cstheme="minorHAnsi"/>
                <w:sz w:val="18"/>
                <w:szCs w:val="18"/>
              </w:rPr>
            </w:pPr>
            <w:r w:rsidRPr="00A23FA3">
              <w:rPr>
                <w:rFonts w:ascii="Calibri" w:hAnsi="Calibri" w:cstheme="minorHAnsi"/>
                <w:sz w:val="18"/>
                <w:szCs w:val="18"/>
              </w:rPr>
              <w:t>b) Transaction Price:____ FMV:_____ Difference:_______</w:t>
            </w:r>
          </w:p>
        </w:tc>
        <w:tc>
          <w:tcPr>
            <w:tcW w:w="1026" w:type="dxa"/>
            <w:tcBorders>
              <w:top w:val="single" w:sz="4" w:space="0" w:color="auto"/>
              <w:bottom w:val="single" w:sz="4" w:space="0" w:color="auto"/>
              <w:right w:val="single" w:sz="4" w:space="0" w:color="auto"/>
            </w:tcBorders>
          </w:tcPr>
          <w:p w14:paraId="4C379077"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)YES</w:t>
            </w:r>
          </w:p>
          <w:p w14:paraId="0AAE0D62" w14:textId="77777777" w:rsidR="00BC78BC" w:rsidRPr="00A23FA3" w:rsidRDefault="00BC78BC" w:rsidP="00774ECE">
            <w:pPr>
              <w:jc w:val="left"/>
              <w:rPr>
                <w:rFonts w:ascii="Calibri" w:hAnsi="Calibri" w:cstheme="minorHAnsi"/>
                <w:sz w:val="18"/>
                <w:szCs w:val="18"/>
              </w:rPr>
            </w:pPr>
          </w:p>
          <w:p w14:paraId="52442E8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xml:space="preserve">( )Seller </w:t>
            </w:r>
          </w:p>
        </w:tc>
        <w:tc>
          <w:tcPr>
            <w:tcW w:w="936" w:type="dxa"/>
            <w:tcBorders>
              <w:top w:val="single" w:sz="4" w:space="0" w:color="auto"/>
              <w:bottom w:val="single" w:sz="4" w:space="0" w:color="auto"/>
              <w:right w:val="single" w:sz="4" w:space="0" w:color="auto"/>
            </w:tcBorders>
          </w:tcPr>
          <w:p w14:paraId="1CB91D20"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p w14:paraId="049F1DAF" w14:textId="77777777" w:rsidR="00BC78BC" w:rsidRPr="00A23FA3" w:rsidRDefault="00BC78BC" w:rsidP="00774ECE">
            <w:pPr>
              <w:jc w:val="left"/>
              <w:rPr>
                <w:rFonts w:ascii="Calibri" w:hAnsi="Calibri" w:cstheme="minorHAnsi"/>
                <w:sz w:val="18"/>
                <w:szCs w:val="18"/>
              </w:rPr>
            </w:pPr>
          </w:p>
          <w:p w14:paraId="674279DF"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)Blmbg</w:t>
            </w:r>
          </w:p>
        </w:tc>
        <w:tc>
          <w:tcPr>
            <w:tcW w:w="926" w:type="dxa"/>
            <w:tcBorders>
              <w:top w:val="single" w:sz="4" w:space="0" w:color="auto"/>
              <w:left w:val="single" w:sz="4" w:space="0" w:color="auto"/>
              <w:bottom w:val="single" w:sz="4" w:space="0" w:color="auto"/>
            </w:tcBorders>
          </w:tcPr>
          <w:p w14:paraId="7C4A3BC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p w14:paraId="46E4EE81" w14:textId="77777777" w:rsidR="00BC78BC" w:rsidRPr="00A23FA3" w:rsidRDefault="00BC78BC" w:rsidP="00774ECE">
            <w:pPr>
              <w:jc w:val="left"/>
              <w:rPr>
                <w:rFonts w:ascii="Calibri" w:hAnsi="Calibri" w:cstheme="minorHAnsi"/>
                <w:sz w:val="18"/>
                <w:szCs w:val="18"/>
              </w:rPr>
            </w:pPr>
          </w:p>
          <w:p w14:paraId="579EAC3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)____</w:t>
            </w:r>
          </w:p>
        </w:tc>
      </w:tr>
      <w:tr w:rsidR="00A23FA3" w:rsidRPr="00A23FA3" w14:paraId="390EBD79" w14:textId="77777777" w:rsidTr="002F0CE0">
        <w:trPr>
          <w:trHeight w:val="760"/>
        </w:trPr>
        <w:tc>
          <w:tcPr>
            <w:tcW w:w="5476" w:type="dxa"/>
            <w:tcBorders>
              <w:top w:val="single" w:sz="4" w:space="0" w:color="auto"/>
              <w:bottom w:val="single" w:sz="4" w:space="0" w:color="auto"/>
              <w:right w:val="single" w:sz="4" w:space="0" w:color="auto"/>
            </w:tcBorders>
          </w:tcPr>
          <w:p w14:paraId="3ACA1F45"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lastRenderedPageBreak/>
              <w:t>6. Has the invoice number covering this shipment not been used for previous shipments?</w:t>
            </w:r>
          </w:p>
        </w:tc>
        <w:tc>
          <w:tcPr>
            <w:tcW w:w="1026" w:type="dxa"/>
            <w:tcBorders>
              <w:top w:val="single" w:sz="4" w:space="0" w:color="auto"/>
              <w:bottom w:val="single" w:sz="4" w:space="0" w:color="auto"/>
              <w:right w:val="single" w:sz="4" w:space="0" w:color="auto"/>
            </w:tcBorders>
          </w:tcPr>
          <w:p w14:paraId="771E6777"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474326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58BF2C2E"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216866E5" w14:textId="77777777" w:rsidTr="002F0CE0">
        <w:trPr>
          <w:trHeight w:val="249"/>
        </w:trPr>
        <w:tc>
          <w:tcPr>
            <w:tcW w:w="5476" w:type="dxa"/>
            <w:tcBorders>
              <w:top w:val="single" w:sz="4" w:space="0" w:color="auto"/>
              <w:bottom w:val="single" w:sz="4" w:space="0" w:color="auto"/>
              <w:right w:val="single" w:sz="4" w:space="0" w:color="auto"/>
            </w:tcBorders>
          </w:tcPr>
          <w:p w14:paraId="05879FDB"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7. Is the shipped quantity and quality of the goods consistent with the invoice?</w:t>
            </w:r>
          </w:p>
        </w:tc>
        <w:tc>
          <w:tcPr>
            <w:tcW w:w="1026" w:type="dxa"/>
            <w:tcBorders>
              <w:top w:val="single" w:sz="4" w:space="0" w:color="auto"/>
              <w:bottom w:val="single" w:sz="4" w:space="0" w:color="auto"/>
              <w:right w:val="single" w:sz="4" w:space="0" w:color="auto"/>
            </w:tcBorders>
          </w:tcPr>
          <w:p w14:paraId="3F0C4051"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540C404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750A263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4CED0C47" w14:textId="77777777" w:rsidTr="002F0CE0">
        <w:trPr>
          <w:trHeight w:val="249"/>
        </w:trPr>
        <w:tc>
          <w:tcPr>
            <w:tcW w:w="5476" w:type="dxa"/>
            <w:tcBorders>
              <w:top w:val="single" w:sz="4" w:space="0" w:color="auto"/>
              <w:bottom w:val="single" w:sz="4" w:space="0" w:color="auto"/>
              <w:right w:val="single" w:sz="4" w:space="0" w:color="auto"/>
            </w:tcBorders>
          </w:tcPr>
          <w:p w14:paraId="3D40161D"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8. Does the invoice clearly state the type or brand of goods, their value and unit or metric price?</w:t>
            </w:r>
          </w:p>
        </w:tc>
        <w:tc>
          <w:tcPr>
            <w:tcW w:w="1026" w:type="dxa"/>
            <w:tcBorders>
              <w:top w:val="single" w:sz="4" w:space="0" w:color="auto"/>
              <w:bottom w:val="single" w:sz="4" w:space="0" w:color="auto"/>
              <w:right w:val="single" w:sz="4" w:space="0" w:color="auto"/>
            </w:tcBorders>
          </w:tcPr>
          <w:p w14:paraId="5E9D35D8"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50277B1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5AA9A4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7394B80A" w14:textId="77777777" w:rsidTr="002F0CE0">
        <w:trPr>
          <w:trHeight w:val="249"/>
        </w:trPr>
        <w:tc>
          <w:tcPr>
            <w:tcW w:w="5476" w:type="dxa"/>
            <w:tcBorders>
              <w:top w:val="single" w:sz="4" w:space="0" w:color="auto"/>
              <w:bottom w:val="single" w:sz="4" w:space="0" w:color="auto"/>
              <w:right w:val="single" w:sz="4" w:space="0" w:color="auto"/>
            </w:tcBorders>
          </w:tcPr>
          <w:p w14:paraId="3CFCD703"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9. Is the transaction amount an installment payment for partial delivery or in non-round dollar amounts?</w:t>
            </w:r>
          </w:p>
        </w:tc>
        <w:tc>
          <w:tcPr>
            <w:tcW w:w="1026" w:type="dxa"/>
            <w:tcBorders>
              <w:top w:val="single" w:sz="4" w:space="0" w:color="auto"/>
              <w:bottom w:val="single" w:sz="4" w:space="0" w:color="auto"/>
              <w:right w:val="single" w:sz="4" w:space="0" w:color="auto"/>
            </w:tcBorders>
          </w:tcPr>
          <w:p w14:paraId="4AD1520D"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5B458CE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63B14A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58822457" w14:textId="77777777" w:rsidTr="002F0CE0">
        <w:trPr>
          <w:trHeight w:val="249"/>
        </w:trPr>
        <w:tc>
          <w:tcPr>
            <w:tcW w:w="5476" w:type="dxa"/>
            <w:tcBorders>
              <w:top w:val="single" w:sz="4" w:space="0" w:color="auto"/>
              <w:bottom w:val="single" w:sz="4" w:space="0" w:color="auto"/>
              <w:right w:val="single" w:sz="4" w:space="0" w:color="auto"/>
            </w:tcBorders>
          </w:tcPr>
          <w:p w14:paraId="2B65424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10. Does the transaction provide reasonable payment terms and schedules rather than offering terms that are “too good to be true” like advanced payments or terms unlikely to require payment (e.g., very delayed payment)?</w:t>
            </w:r>
          </w:p>
        </w:tc>
        <w:tc>
          <w:tcPr>
            <w:tcW w:w="1026" w:type="dxa"/>
            <w:tcBorders>
              <w:top w:val="single" w:sz="4" w:space="0" w:color="auto"/>
              <w:bottom w:val="single" w:sz="4" w:space="0" w:color="auto"/>
              <w:right w:val="single" w:sz="4" w:space="0" w:color="auto"/>
            </w:tcBorders>
          </w:tcPr>
          <w:p w14:paraId="66ABA3BC"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1B54141"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01955247"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11261426" w14:textId="77777777" w:rsidTr="002F0CE0">
        <w:trPr>
          <w:trHeight w:val="249"/>
        </w:trPr>
        <w:tc>
          <w:tcPr>
            <w:tcW w:w="5476" w:type="dxa"/>
            <w:tcBorders>
              <w:top w:val="single" w:sz="4" w:space="0" w:color="auto"/>
              <w:bottom w:val="single" w:sz="4" w:space="0" w:color="auto"/>
              <w:right w:val="single" w:sz="4" w:space="0" w:color="auto"/>
            </w:tcBorders>
          </w:tcPr>
          <w:p w14:paraId="13B90071"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11. Is the documentation of the value, cost or weight of the goods consistent with customs declarations, invoices and transportation documents?</w:t>
            </w:r>
          </w:p>
        </w:tc>
        <w:tc>
          <w:tcPr>
            <w:tcW w:w="1026" w:type="dxa"/>
            <w:tcBorders>
              <w:top w:val="single" w:sz="4" w:space="0" w:color="auto"/>
              <w:bottom w:val="single" w:sz="4" w:space="0" w:color="auto"/>
              <w:right w:val="single" w:sz="4" w:space="0" w:color="auto"/>
            </w:tcBorders>
          </w:tcPr>
          <w:p w14:paraId="3B529E08"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B856E7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78EC026D"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95521BB" w14:textId="77777777" w:rsidTr="002F0CE0">
        <w:trPr>
          <w:trHeight w:val="249"/>
        </w:trPr>
        <w:tc>
          <w:tcPr>
            <w:tcW w:w="5476" w:type="dxa"/>
            <w:tcBorders>
              <w:top w:val="single" w:sz="4" w:space="0" w:color="auto"/>
              <w:bottom w:val="single" w:sz="4" w:space="0" w:color="auto"/>
              <w:right w:val="single" w:sz="4" w:space="0" w:color="auto"/>
            </w:tcBorders>
          </w:tcPr>
          <w:p w14:paraId="7CDFB5B7"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12. Does the documentation appear authentic and consistent with commercial invoicing, bill of lading documents or documents previously received involving the seller?</w:t>
            </w:r>
          </w:p>
        </w:tc>
        <w:tc>
          <w:tcPr>
            <w:tcW w:w="1026" w:type="dxa"/>
            <w:tcBorders>
              <w:top w:val="single" w:sz="4" w:space="0" w:color="auto"/>
              <w:bottom w:val="single" w:sz="4" w:space="0" w:color="auto"/>
              <w:right w:val="single" w:sz="4" w:space="0" w:color="auto"/>
            </w:tcBorders>
          </w:tcPr>
          <w:p w14:paraId="2D4B2B5D"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37CB484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0C9FCBA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7BE7CC0B" w14:textId="77777777" w:rsidTr="002F0CE0">
        <w:trPr>
          <w:trHeight w:val="249"/>
        </w:trPr>
        <w:tc>
          <w:tcPr>
            <w:tcW w:w="5476" w:type="dxa"/>
            <w:tcBorders>
              <w:top w:val="single" w:sz="4" w:space="0" w:color="auto"/>
              <w:bottom w:val="single" w:sz="4" w:space="0" w:color="auto"/>
              <w:right w:val="single" w:sz="4" w:space="0" w:color="auto"/>
            </w:tcBorders>
          </w:tcPr>
          <w:p w14:paraId="01FBEF2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13. If required, were original documents provided or did the customer provide a reasonable explanation as to waive the requirement for original documents?</w:t>
            </w:r>
          </w:p>
        </w:tc>
        <w:tc>
          <w:tcPr>
            <w:tcW w:w="1026" w:type="dxa"/>
            <w:tcBorders>
              <w:top w:val="single" w:sz="4" w:space="0" w:color="auto"/>
              <w:bottom w:val="single" w:sz="4" w:space="0" w:color="auto"/>
              <w:right w:val="single" w:sz="4" w:space="0" w:color="auto"/>
            </w:tcBorders>
          </w:tcPr>
          <w:p w14:paraId="3911A9EB"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5B0698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0BCE1427"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4A0671A8" w14:textId="77777777" w:rsidTr="002F0CE0">
        <w:trPr>
          <w:trHeight w:val="249"/>
        </w:trPr>
        <w:tc>
          <w:tcPr>
            <w:tcW w:w="5476" w:type="dxa"/>
            <w:tcBorders>
              <w:top w:val="single" w:sz="4" w:space="0" w:color="auto"/>
              <w:bottom w:val="single" w:sz="4" w:space="0" w:color="auto"/>
              <w:right w:val="single" w:sz="4" w:space="0" w:color="auto"/>
            </w:tcBorders>
          </w:tcPr>
          <w:p w14:paraId="068BC4D3"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14.</w:t>
            </w:r>
            <w:r w:rsidRPr="00A23FA3">
              <w:rPr>
                <w:rFonts w:ascii="Calibri" w:hAnsi="Calibri" w:cstheme="minorHAnsi"/>
              </w:rPr>
              <w:t xml:space="preserve"> </w:t>
            </w:r>
            <w:r w:rsidRPr="00A23FA3">
              <w:rPr>
                <w:rFonts w:ascii="Calibri" w:hAnsi="Calibri" w:cstheme="minorHAnsi"/>
                <w:sz w:val="18"/>
                <w:szCs w:val="18"/>
              </w:rPr>
              <w:t>If the Bill of Lading described containerized cargo, were the container numbers listed and non-sequential?</w:t>
            </w:r>
          </w:p>
        </w:tc>
        <w:tc>
          <w:tcPr>
            <w:tcW w:w="1026" w:type="dxa"/>
            <w:tcBorders>
              <w:top w:val="single" w:sz="4" w:space="0" w:color="auto"/>
              <w:bottom w:val="single" w:sz="4" w:space="0" w:color="auto"/>
              <w:right w:val="single" w:sz="4" w:space="0" w:color="auto"/>
            </w:tcBorders>
          </w:tcPr>
          <w:p w14:paraId="3B0A8BD3"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1EA2E7D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6AA4A97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296F0399" w14:textId="77777777" w:rsidTr="002F0CE0">
        <w:trPr>
          <w:trHeight w:val="249"/>
        </w:trPr>
        <w:tc>
          <w:tcPr>
            <w:tcW w:w="5476" w:type="dxa"/>
            <w:tcBorders>
              <w:top w:val="single" w:sz="4" w:space="0" w:color="auto"/>
              <w:bottom w:val="single" w:sz="4" w:space="0" w:color="auto"/>
              <w:right w:val="single" w:sz="4" w:space="0" w:color="auto"/>
            </w:tcBorders>
          </w:tcPr>
          <w:p w14:paraId="744306AE"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15. Are the goods/services themselves not subject to export control restrictions, require an OFAC licenses to export or are U.S. made goods that may be of dual-use or involve parties in high-risk activities (e.g., equipment for military or police organizations, weapons, ammunition, nuclear materials, classified defense articles, chemical mixtures, sensitive technical equipment, precious gems, and certain natural resources, such as metals, ore, and crude oil).?</w:t>
            </w:r>
          </w:p>
        </w:tc>
        <w:tc>
          <w:tcPr>
            <w:tcW w:w="1026" w:type="dxa"/>
            <w:tcBorders>
              <w:top w:val="single" w:sz="4" w:space="0" w:color="auto"/>
              <w:bottom w:val="single" w:sz="4" w:space="0" w:color="auto"/>
              <w:right w:val="single" w:sz="4" w:space="0" w:color="auto"/>
            </w:tcBorders>
          </w:tcPr>
          <w:p w14:paraId="4A643A72"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0222FD5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35E730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11685CF8" w14:textId="77777777" w:rsidTr="002F0CE0">
        <w:trPr>
          <w:trHeight w:val="249"/>
        </w:trPr>
        <w:tc>
          <w:tcPr>
            <w:tcW w:w="5476" w:type="dxa"/>
            <w:tcBorders>
              <w:top w:val="single" w:sz="4" w:space="0" w:color="auto"/>
              <w:bottom w:val="single" w:sz="4" w:space="0" w:color="auto"/>
              <w:right w:val="single" w:sz="4" w:space="0" w:color="auto"/>
            </w:tcBorders>
          </w:tcPr>
          <w:p w14:paraId="22E9D655"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16. Are there no legal or economic sanctions restrictions involved in the transaction?</w:t>
            </w:r>
          </w:p>
        </w:tc>
        <w:tc>
          <w:tcPr>
            <w:tcW w:w="1026" w:type="dxa"/>
            <w:tcBorders>
              <w:top w:val="single" w:sz="4" w:space="0" w:color="auto"/>
              <w:bottom w:val="single" w:sz="4" w:space="0" w:color="auto"/>
              <w:right w:val="single" w:sz="4" w:space="0" w:color="auto"/>
            </w:tcBorders>
          </w:tcPr>
          <w:p w14:paraId="7FD034DF"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1893F7A"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39551DE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130B3905" w14:textId="77777777" w:rsidTr="002F0CE0">
        <w:trPr>
          <w:trHeight w:val="249"/>
        </w:trPr>
        <w:tc>
          <w:tcPr>
            <w:tcW w:w="5476" w:type="dxa"/>
            <w:tcBorders>
              <w:top w:val="single" w:sz="4" w:space="0" w:color="auto"/>
              <w:bottom w:val="single" w:sz="4" w:space="0" w:color="auto"/>
              <w:right w:val="single" w:sz="4" w:space="0" w:color="auto"/>
            </w:tcBorders>
          </w:tcPr>
          <w:p w14:paraId="6BC33EDA"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 xml:space="preserve">17. Is the buyer or a related third party responsible for payment to the seller?  </w:t>
            </w:r>
          </w:p>
        </w:tc>
        <w:tc>
          <w:tcPr>
            <w:tcW w:w="1026" w:type="dxa"/>
            <w:tcBorders>
              <w:top w:val="single" w:sz="4" w:space="0" w:color="auto"/>
              <w:bottom w:val="single" w:sz="4" w:space="0" w:color="auto"/>
              <w:right w:val="single" w:sz="4" w:space="0" w:color="auto"/>
            </w:tcBorders>
          </w:tcPr>
          <w:p w14:paraId="3C4F2A34"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4412F438"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262FCE54"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5C3665FA" w14:textId="77777777" w:rsidTr="002F0CE0">
        <w:trPr>
          <w:trHeight w:val="249"/>
        </w:trPr>
        <w:tc>
          <w:tcPr>
            <w:tcW w:w="5476" w:type="dxa"/>
            <w:tcBorders>
              <w:top w:val="single" w:sz="4" w:space="0" w:color="auto"/>
              <w:bottom w:val="single" w:sz="4" w:space="0" w:color="auto"/>
              <w:right w:val="single" w:sz="4" w:space="0" w:color="auto"/>
            </w:tcBorders>
          </w:tcPr>
          <w:p w14:paraId="309739C0"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18. If the LC was amended or extended, was it done so with reasonable justification?</w:t>
            </w:r>
          </w:p>
        </w:tc>
        <w:tc>
          <w:tcPr>
            <w:tcW w:w="1026" w:type="dxa"/>
            <w:tcBorders>
              <w:top w:val="single" w:sz="4" w:space="0" w:color="auto"/>
              <w:bottom w:val="single" w:sz="4" w:space="0" w:color="auto"/>
              <w:right w:val="single" w:sz="4" w:space="0" w:color="auto"/>
            </w:tcBorders>
          </w:tcPr>
          <w:p w14:paraId="348F58C9"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A4DEF48"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AE19C50"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39C5E70D" w14:textId="77777777" w:rsidTr="002F0CE0">
        <w:trPr>
          <w:trHeight w:val="249"/>
        </w:trPr>
        <w:tc>
          <w:tcPr>
            <w:tcW w:w="5476" w:type="dxa"/>
            <w:tcBorders>
              <w:top w:val="single" w:sz="4" w:space="0" w:color="auto"/>
              <w:bottom w:val="single" w:sz="4" w:space="0" w:color="auto"/>
              <w:right w:val="single" w:sz="4" w:space="0" w:color="auto"/>
            </w:tcBorders>
          </w:tcPr>
          <w:p w14:paraId="2DF31B83"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19. Do the number of parties and countries involved in the transaction make economic sense?</w:t>
            </w:r>
          </w:p>
        </w:tc>
        <w:tc>
          <w:tcPr>
            <w:tcW w:w="1026" w:type="dxa"/>
            <w:tcBorders>
              <w:top w:val="single" w:sz="4" w:space="0" w:color="auto"/>
              <w:bottom w:val="single" w:sz="4" w:space="0" w:color="auto"/>
              <w:right w:val="single" w:sz="4" w:space="0" w:color="auto"/>
            </w:tcBorders>
          </w:tcPr>
          <w:p w14:paraId="62733572"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8D653D7"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515B61D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2AB98E1" w14:textId="77777777" w:rsidTr="002F0CE0">
        <w:trPr>
          <w:trHeight w:val="249"/>
        </w:trPr>
        <w:tc>
          <w:tcPr>
            <w:tcW w:w="5476" w:type="dxa"/>
            <w:tcBorders>
              <w:top w:val="single" w:sz="4" w:space="0" w:color="auto"/>
              <w:bottom w:val="single" w:sz="4" w:space="0" w:color="auto"/>
              <w:right w:val="single" w:sz="4" w:space="0" w:color="auto"/>
            </w:tcBorders>
          </w:tcPr>
          <w:p w14:paraId="783DA50D"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20. Are the origin of the goods, their final destination and all points of transshipment all non-high-risk jurisdictions?</w:t>
            </w:r>
          </w:p>
        </w:tc>
        <w:tc>
          <w:tcPr>
            <w:tcW w:w="1026" w:type="dxa"/>
            <w:tcBorders>
              <w:top w:val="single" w:sz="4" w:space="0" w:color="auto"/>
              <w:bottom w:val="single" w:sz="4" w:space="0" w:color="auto"/>
              <w:right w:val="single" w:sz="4" w:space="0" w:color="auto"/>
            </w:tcBorders>
          </w:tcPr>
          <w:p w14:paraId="6FF1E0ED"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2D4ED20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43DBCF4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55837996" w14:textId="77777777" w:rsidTr="002F0CE0">
        <w:trPr>
          <w:trHeight w:val="249"/>
        </w:trPr>
        <w:tc>
          <w:tcPr>
            <w:tcW w:w="5476" w:type="dxa"/>
            <w:tcBorders>
              <w:top w:val="single" w:sz="4" w:space="0" w:color="auto"/>
              <w:bottom w:val="single" w:sz="4" w:space="0" w:color="auto"/>
              <w:right w:val="single" w:sz="4" w:space="0" w:color="auto"/>
            </w:tcBorders>
          </w:tcPr>
          <w:p w14:paraId="6C14D184"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 xml:space="preserve">21. Is it correct that the transaction does not involve a shell company in </w:t>
            </w:r>
            <w:r w:rsidRPr="00A23FA3">
              <w:rPr>
                <w:rFonts w:ascii="Calibri" w:hAnsi="Calibri" w:cstheme="minorHAnsi"/>
                <w:sz w:val="18"/>
                <w:szCs w:val="18"/>
              </w:rPr>
              <w:lastRenderedPageBreak/>
              <w:t>a tax-evasion jurisdiction and the applicant, beneficiary and assignee are not using account with a bank in a tax-evasion jurisdiction?</w:t>
            </w:r>
          </w:p>
        </w:tc>
        <w:tc>
          <w:tcPr>
            <w:tcW w:w="1026" w:type="dxa"/>
            <w:tcBorders>
              <w:top w:val="single" w:sz="4" w:space="0" w:color="auto"/>
              <w:bottom w:val="single" w:sz="4" w:space="0" w:color="auto"/>
              <w:right w:val="single" w:sz="4" w:space="0" w:color="auto"/>
            </w:tcBorders>
          </w:tcPr>
          <w:p w14:paraId="75B6B6BA"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lastRenderedPageBreak/>
              <w:t>( )YES</w:t>
            </w:r>
          </w:p>
        </w:tc>
        <w:tc>
          <w:tcPr>
            <w:tcW w:w="936" w:type="dxa"/>
            <w:tcBorders>
              <w:top w:val="single" w:sz="4" w:space="0" w:color="auto"/>
              <w:bottom w:val="single" w:sz="4" w:space="0" w:color="auto"/>
              <w:right w:val="single" w:sz="4" w:space="0" w:color="auto"/>
            </w:tcBorders>
          </w:tcPr>
          <w:p w14:paraId="7D8CEE7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22A60110"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34CE4F66" w14:textId="77777777" w:rsidTr="002F0CE0">
        <w:trPr>
          <w:trHeight w:val="249"/>
        </w:trPr>
        <w:tc>
          <w:tcPr>
            <w:tcW w:w="5476" w:type="dxa"/>
            <w:tcBorders>
              <w:top w:val="single" w:sz="4" w:space="0" w:color="auto"/>
              <w:bottom w:val="single" w:sz="4" w:space="0" w:color="auto"/>
              <w:right w:val="single" w:sz="4" w:space="0" w:color="auto"/>
            </w:tcBorders>
          </w:tcPr>
          <w:p w14:paraId="2FDC40DE"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lastRenderedPageBreak/>
              <w:t>22. Were the goods transshipped only through jurisdictions previously disclosed on the LC and the vessel did not take a circuitous route?</w:t>
            </w:r>
          </w:p>
        </w:tc>
        <w:tc>
          <w:tcPr>
            <w:tcW w:w="1026" w:type="dxa"/>
            <w:tcBorders>
              <w:top w:val="single" w:sz="4" w:space="0" w:color="auto"/>
              <w:bottom w:val="single" w:sz="4" w:space="0" w:color="auto"/>
              <w:right w:val="single" w:sz="4" w:space="0" w:color="auto"/>
            </w:tcBorders>
          </w:tcPr>
          <w:p w14:paraId="2FB1422A"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3E4423F8"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5724AB5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179A5976" w14:textId="77777777" w:rsidTr="002F0CE0">
        <w:trPr>
          <w:trHeight w:val="249"/>
        </w:trPr>
        <w:tc>
          <w:tcPr>
            <w:tcW w:w="5476" w:type="dxa"/>
            <w:tcBorders>
              <w:top w:val="single" w:sz="4" w:space="0" w:color="auto"/>
              <w:bottom w:val="single" w:sz="4" w:space="0" w:color="auto"/>
              <w:right w:val="single" w:sz="4" w:space="0" w:color="auto"/>
            </w:tcBorders>
          </w:tcPr>
          <w:p w14:paraId="69C8BC44"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23. Was the type and size of the vessel appropriate for the type of cargo?</w:t>
            </w:r>
          </w:p>
        </w:tc>
        <w:tc>
          <w:tcPr>
            <w:tcW w:w="1026" w:type="dxa"/>
            <w:tcBorders>
              <w:top w:val="single" w:sz="4" w:space="0" w:color="auto"/>
              <w:bottom w:val="single" w:sz="4" w:space="0" w:color="auto"/>
              <w:right w:val="single" w:sz="4" w:space="0" w:color="auto"/>
            </w:tcBorders>
          </w:tcPr>
          <w:p w14:paraId="54EB7017"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7381811"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6E002BB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4CC36A45" w14:textId="77777777" w:rsidTr="002F0CE0">
        <w:trPr>
          <w:trHeight w:val="249"/>
        </w:trPr>
        <w:tc>
          <w:tcPr>
            <w:tcW w:w="5476" w:type="dxa"/>
            <w:tcBorders>
              <w:top w:val="single" w:sz="4" w:space="0" w:color="auto"/>
              <w:bottom w:val="single" w:sz="4" w:space="0" w:color="auto"/>
              <w:right w:val="single" w:sz="4" w:space="0" w:color="auto"/>
            </w:tcBorders>
          </w:tcPr>
          <w:p w14:paraId="1766C415"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24. Were OFAC screening and negative news search results negative for all parties to the transaction or otherwise non-material?</w:t>
            </w:r>
          </w:p>
        </w:tc>
        <w:tc>
          <w:tcPr>
            <w:tcW w:w="1026" w:type="dxa"/>
            <w:tcBorders>
              <w:top w:val="single" w:sz="4" w:space="0" w:color="auto"/>
              <w:bottom w:val="single" w:sz="4" w:space="0" w:color="auto"/>
              <w:right w:val="single" w:sz="4" w:space="0" w:color="auto"/>
            </w:tcBorders>
          </w:tcPr>
          <w:p w14:paraId="5C7D26A7"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4840CA61"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78A0D2C9"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980BAD5" w14:textId="77777777" w:rsidTr="002F0CE0">
        <w:trPr>
          <w:trHeight w:val="249"/>
        </w:trPr>
        <w:tc>
          <w:tcPr>
            <w:tcW w:w="5476" w:type="dxa"/>
            <w:tcBorders>
              <w:top w:val="single" w:sz="4" w:space="0" w:color="auto"/>
              <w:bottom w:val="single" w:sz="4" w:space="0" w:color="auto"/>
              <w:right w:val="single" w:sz="4" w:space="0" w:color="auto"/>
            </w:tcBorders>
          </w:tcPr>
          <w:p w14:paraId="7FD0BFA4"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25. Were there no debarred parties or parties under export restrictions involved in the transaction (as listed by the U.S. State Department, U.S. Customs and Border Protection, or the Bureau of Industry and Security)?</w:t>
            </w:r>
          </w:p>
        </w:tc>
        <w:tc>
          <w:tcPr>
            <w:tcW w:w="1026" w:type="dxa"/>
            <w:tcBorders>
              <w:top w:val="single" w:sz="4" w:space="0" w:color="auto"/>
              <w:bottom w:val="single" w:sz="4" w:space="0" w:color="auto"/>
              <w:right w:val="single" w:sz="4" w:space="0" w:color="auto"/>
            </w:tcBorders>
          </w:tcPr>
          <w:p w14:paraId="0654E9F9"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02A09E7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66EB3C9A"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4F8A3B50" w14:textId="77777777" w:rsidTr="002F0CE0">
        <w:trPr>
          <w:trHeight w:val="249"/>
        </w:trPr>
        <w:tc>
          <w:tcPr>
            <w:tcW w:w="5476" w:type="dxa"/>
            <w:tcBorders>
              <w:top w:val="single" w:sz="4" w:space="0" w:color="auto"/>
              <w:bottom w:val="single" w:sz="4" w:space="0" w:color="auto"/>
              <w:right w:val="single" w:sz="4" w:space="0" w:color="auto"/>
            </w:tcBorders>
          </w:tcPr>
          <w:p w14:paraId="0A8C7AE3"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26. Was the transaction free of any anti-boycott language?</w:t>
            </w:r>
          </w:p>
          <w:p w14:paraId="4A531375" w14:textId="77777777" w:rsidR="00BC78BC" w:rsidRPr="00A23FA3" w:rsidRDefault="00BC78BC" w:rsidP="00A769EC">
            <w:pPr>
              <w:jc w:val="left"/>
              <w:rPr>
                <w:rFonts w:ascii="Calibri" w:hAnsi="Calibri" w:cstheme="minorHAnsi"/>
                <w:sz w:val="18"/>
                <w:szCs w:val="18"/>
              </w:rPr>
            </w:pPr>
          </w:p>
        </w:tc>
        <w:tc>
          <w:tcPr>
            <w:tcW w:w="1026" w:type="dxa"/>
            <w:tcBorders>
              <w:top w:val="single" w:sz="4" w:space="0" w:color="auto"/>
              <w:bottom w:val="single" w:sz="4" w:space="0" w:color="auto"/>
              <w:right w:val="single" w:sz="4" w:space="0" w:color="auto"/>
            </w:tcBorders>
          </w:tcPr>
          <w:p w14:paraId="701E43C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541BD03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4A0F7F0F"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1BB6B7BB" w14:textId="77777777" w:rsidTr="002F0CE0">
        <w:trPr>
          <w:trHeight w:val="249"/>
        </w:trPr>
        <w:tc>
          <w:tcPr>
            <w:tcW w:w="5476" w:type="dxa"/>
            <w:tcBorders>
              <w:top w:val="single" w:sz="4" w:space="0" w:color="auto"/>
              <w:bottom w:val="single" w:sz="4" w:space="0" w:color="auto"/>
              <w:right w:val="single" w:sz="4" w:space="0" w:color="auto"/>
            </w:tcBorders>
          </w:tcPr>
          <w:p w14:paraId="0512563D"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27. Was the customer cooperative in providing information, delivering documents and did not make any unusual requests?</w:t>
            </w:r>
          </w:p>
        </w:tc>
        <w:tc>
          <w:tcPr>
            <w:tcW w:w="1026" w:type="dxa"/>
            <w:tcBorders>
              <w:top w:val="single" w:sz="4" w:space="0" w:color="auto"/>
              <w:bottom w:val="single" w:sz="4" w:space="0" w:color="auto"/>
              <w:right w:val="single" w:sz="4" w:space="0" w:color="auto"/>
            </w:tcBorders>
          </w:tcPr>
          <w:p w14:paraId="2B832466"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1182668"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76865D50"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E85957A" w14:textId="77777777" w:rsidTr="002F0CE0">
        <w:trPr>
          <w:trHeight w:val="249"/>
        </w:trPr>
        <w:tc>
          <w:tcPr>
            <w:tcW w:w="5476" w:type="dxa"/>
            <w:tcBorders>
              <w:top w:val="single" w:sz="4" w:space="0" w:color="auto"/>
              <w:bottom w:val="single" w:sz="4" w:space="0" w:color="auto"/>
              <w:right w:val="single" w:sz="4" w:space="0" w:color="auto"/>
            </w:tcBorders>
          </w:tcPr>
          <w:p w14:paraId="4BB3498A"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28. Did the documentation for the import and export legs, LC, Bill of Lading conform to normal business practices?</w:t>
            </w:r>
          </w:p>
        </w:tc>
        <w:tc>
          <w:tcPr>
            <w:tcW w:w="1026" w:type="dxa"/>
            <w:tcBorders>
              <w:top w:val="single" w:sz="4" w:space="0" w:color="auto"/>
              <w:bottom w:val="single" w:sz="4" w:space="0" w:color="auto"/>
              <w:right w:val="single" w:sz="4" w:space="0" w:color="auto"/>
            </w:tcBorders>
          </w:tcPr>
          <w:p w14:paraId="38190D59"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3421DD7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23AA2D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7C1F8202" w14:textId="77777777" w:rsidTr="002F0CE0">
        <w:trPr>
          <w:trHeight w:val="249"/>
        </w:trPr>
        <w:tc>
          <w:tcPr>
            <w:tcW w:w="5476" w:type="dxa"/>
            <w:tcBorders>
              <w:top w:val="single" w:sz="4" w:space="0" w:color="auto"/>
              <w:bottom w:val="single" w:sz="4" w:space="0" w:color="auto"/>
              <w:right w:val="single" w:sz="4" w:space="0" w:color="auto"/>
            </w:tcBorders>
          </w:tcPr>
          <w:p w14:paraId="15C449D5"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29. Was a form of collateral other than cash used to finance the transaction?</w:t>
            </w:r>
          </w:p>
        </w:tc>
        <w:tc>
          <w:tcPr>
            <w:tcW w:w="1026" w:type="dxa"/>
            <w:tcBorders>
              <w:top w:val="single" w:sz="4" w:space="0" w:color="auto"/>
              <w:bottom w:val="single" w:sz="4" w:space="0" w:color="auto"/>
              <w:right w:val="single" w:sz="4" w:space="0" w:color="auto"/>
            </w:tcBorders>
          </w:tcPr>
          <w:p w14:paraId="2651220F"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11945D56"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03CD7573"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340CDE49" w14:textId="77777777" w:rsidTr="002F0CE0">
        <w:trPr>
          <w:trHeight w:val="249"/>
        </w:trPr>
        <w:tc>
          <w:tcPr>
            <w:tcW w:w="5476" w:type="dxa"/>
            <w:tcBorders>
              <w:top w:val="single" w:sz="4" w:space="0" w:color="auto"/>
              <w:bottom w:val="single" w:sz="4" w:space="0" w:color="auto"/>
              <w:right w:val="single" w:sz="4" w:space="0" w:color="auto"/>
            </w:tcBorders>
          </w:tcPr>
          <w:p w14:paraId="5FCB80A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30. Was the Operations Section’s review otherwise free of Red Flags?</w:t>
            </w:r>
          </w:p>
        </w:tc>
        <w:tc>
          <w:tcPr>
            <w:tcW w:w="1026" w:type="dxa"/>
            <w:tcBorders>
              <w:top w:val="single" w:sz="4" w:space="0" w:color="auto"/>
              <w:bottom w:val="single" w:sz="4" w:space="0" w:color="auto"/>
              <w:right w:val="single" w:sz="4" w:space="0" w:color="auto"/>
            </w:tcBorders>
          </w:tcPr>
          <w:p w14:paraId="1D12B513"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1B954C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6DF6E71B"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79DB152E" w14:textId="77777777" w:rsidTr="002F0CE0">
        <w:trPr>
          <w:trHeight w:val="249"/>
        </w:trPr>
        <w:tc>
          <w:tcPr>
            <w:tcW w:w="8364" w:type="dxa"/>
            <w:gridSpan w:val="4"/>
            <w:tcBorders>
              <w:top w:val="single" w:sz="4" w:space="0" w:color="auto"/>
              <w:bottom w:val="single" w:sz="4" w:space="0" w:color="auto"/>
            </w:tcBorders>
            <w:shd w:val="clear" w:color="auto" w:fill="E7E6E6" w:themeFill="background2"/>
          </w:tcPr>
          <w:p w14:paraId="6CB86A83"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C) Letter of Credit Specific Risks:</w:t>
            </w:r>
          </w:p>
        </w:tc>
      </w:tr>
      <w:tr w:rsidR="00A23FA3" w:rsidRPr="00A23FA3" w14:paraId="57EC4533" w14:textId="77777777" w:rsidTr="002F0CE0">
        <w:trPr>
          <w:trHeight w:val="496"/>
        </w:trPr>
        <w:tc>
          <w:tcPr>
            <w:tcW w:w="5476" w:type="dxa"/>
            <w:tcBorders>
              <w:top w:val="single" w:sz="4" w:space="0" w:color="auto"/>
              <w:bottom w:val="single" w:sz="4" w:space="0" w:color="auto"/>
              <w:right w:val="single" w:sz="4" w:space="0" w:color="auto"/>
            </w:tcBorders>
          </w:tcPr>
          <w:p w14:paraId="64C86DA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 Is the actual transaction consistent with the letter of credit? (e.g., shipment locations of the goods, shipping terms, or descriptions of the goods)? If not, summarize the discrepancy in the Remarks section.</w:t>
            </w:r>
          </w:p>
        </w:tc>
        <w:tc>
          <w:tcPr>
            <w:tcW w:w="1026" w:type="dxa"/>
            <w:tcBorders>
              <w:top w:val="single" w:sz="4" w:space="0" w:color="auto"/>
              <w:bottom w:val="single" w:sz="4" w:space="0" w:color="auto"/>
              <w:right w:val="single" w:sz="4" w:space="0" w:color="auto"/>
            </w:tcBorders>
          </w:tcPr>
          <w:p w14:paraId="7822DDA7" w14:textId="77777777"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6C9E4EE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10459185"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6B05763E" w14:textId="77777777" w:rsidTr="002F0CE0">
        <w:trPr>
          <w:trHeight w:val="496"/>
        </w:trPr>
        <w:tc>
          <w:tcPr>
            <w:tcW w:w="5476" w:type="dxa"/>
            <w:tcBorders>
              <w:top w:val="single" w:sz="4" w:space="0" w:color="auto"/>
              <w:bottom w:val="single" w:sz="4" w:space="0" w:color="auto"/>
              <w:right w:val="single" w:sz="4" w:space="0" w:color="auto"/>
            </w:tcBorders>
          </w:tcPr>
          <w:p w14:paraId="68EA0F1A" w14:textId="522A4905" w:rsidR="00BC78BC" w:rsidRPr="00A23FA3" w:rsidRDefault="00BC78BC" w:rsidP="00A769EC">
            <w:pPr>
              <w:jc w:val="left"/>
              <w:rPr>
                <w:rFonts w:ascii="Calibri" w:hAnsi="Calibri" w:cstheme="minorHAnsi"/>
                <w:sz w:val="18"/>
                <w:szCs w:val="18"/>
              </w:rPr>
            </w:pPr>
            <w:r w:rsidRPr="00A23FA3">
              <w:rPr>
                <w:rFonts w:ascii="Calibri" w:hAnsi="Calibri" w:cstheme="minorHAnsi"/>
                <w:sz w:val="18"/>
                <w:szCs w:val="18"/>
              </w:rPr>
              <w:t>2. Is there a reasonable justification for any amendments to a letter of credit?</w:t>
            </w:r>
          </w:p>
          <w:p w14:paraId="71CA5741" w14:textId="762236D7" w:rsidR="005D4C77" w:rsidRPr="00A23FA3" w:rsidRDefault="005D4C77" w:rsidP="00774ECE">
            <w:pPr>
              <w:ind w:firstLineChars="50" w:firstLine="90"/>
              <w:jc w:val="left"/>
              <w:rPr>
                <w:rFonts w:ascii="Calibri" w:hAnsi="Calibri" w:cstheme="minorHAnsi"/>
                <w:sz w:val="18"/>
                <w:szCs w:val="18"/>
              </w:rPr>
            </w:pPr>
            <w:r w:rsidRPr="00A23FA3">
              <w:rPr>
                <w:rFonts w:ascii="Calibri" w:hAnsi="Calibri" w:cstheme="minorHAnsi"/>
                <w:sz w:val="18"/>
                <w:szCs w:val="18"/>
              </w:rPr>
              <w:t xml:space="preserve">The comments by </w:t>
            </w:r>
            <w:r w:rsidR="00604DE2" w:rsidRPr="00A23FA3">
              <w:rPr>
                <w:rFonts w:ascii="Calibri" w:hAnsi="Calibri" w:cstheme="minorHAnsi"/>
                <w:sz w:val="18"/>
                <w:szCs w:val="18"/>
              </w:rPr>
              <w:t xml:space="preserve">Operations Analyst </w:t>
            </w:r>
            <w:r w:rsidRPr="00A23FA3">
              <w:rPr>
                <w:rFonts w:ascii="Calibri" w:hAnsi="Calibri" w:cstheme="minorHAnsi"/>
                <w:sz w:val="18"/>
                <w:szCs w:val="18"/>
              </w:rPr>
              <w:t>about this question is shown here</w:t>
            </w:r>
            <w:r w:rsidR="00343ADC" w:rsidRPr="00A23FA3">
              <w:rPr>
                <w:rFonts w:ascii="Calibri" w:hAnsi="Calibri" w:cstheme="minorHAnsi"/>
                <w:sz w:val="18"/>
                <w:szCs w:val="18"/>
              </w:rPr>
              <w:t xml:space="preserve"> XXXXXXXX</w:t>
            </w:r>
          </w:p>
        </w:tc>
        <w:tc>
          <w:tcPr>
            <w:tcW w:w="1026" w:type="dxa"/>
            <w:tcBorders>
              <w:top w:val="single" w:sz="4" w:space="0" w:color="auto"/>
              <w:bottom w:val="single" w:sz="4" w:space="0" w:color="auto"/>
              <w:right w:val="single" w:sz="4" w:space="0" w:color="auto"/>
            </w:tcBorders>
          </w:tcPr>
          <w:p w14:paraId="7A82439C"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)YES</w:t>
            </w:r>
          </w:p>
        </w:tc>
        <w:tc>
          <w:tcPr>
            <w:tcW w:w="936" w:type="dxa"/>
            <w:tcBorders>
              <w:top w:val="single" w:sz="4" w:space="0" w:color="auto"/>
              <w:bottom w:val="single" w:sz="4" w:space="0" w:color="auto"/>
              <w:right w:val="single" w:sz="4" w:space="0" w:color="auto"/>
            </w:tcBorders>
          </w:tcPr>
          <w:p w14:paraId="7268A03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c>
          <w:tcPr>
            <w:tcW w:w="926" w:type="dxa"/>
            <w:tcBorders>
              <w:top w:val="single" w:sz="4" w:space="0" w:color="auto"/>
              <w:left w:val="single" w:sz="4" w:space="0" w:color="auto"/>
              <w:bottom w:val="single" w:sz="4" w:space="0" w:color="auto"/>
            </w:tcBorders>
          </w:tcPr>
          <w:p w14:paraId="32D686FD"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)N/A</w:t>
            </w:r>
          </w:p>
        </w:tc>
      </w:tr>
      <w:tr w:rsidR="00A23FA3" w:rsidRPr="00A23FA3" w14:paraId="58D66E36" w14:textId="77777777" w:rsidTr="002F0CE0">
        <w:trPr>
          <w:trHeight w:val="310"/>
        </w:trPr>
        <w:tc>
          <w:tcPr>
            <w:tcW w:w="8364" w:type="dxa"/>
            <w:gridSpan w:val="4"/>
            <w:tcBorders>
              <w:top w:val="single" w:sz="4" w:space="0" w:color="auto"/>
              <w:bottom w:val="single" w:sz="4" w:space="0" w:color="auto"/>
            </w:tcBorders>
            <w:shd w:val="clear" w:color="auto" w:fill="E7E6E6" w:themeFill="background2"/>
          </w:tcPr>
          <w:p w14:paraId="4B961CA9"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D) Other Red Flags:</w:t>
            </w:r>
          </w:p>
        </w:tc>
      </w:tr>
      <w:tr w:rsidR="00A23FA3" w:rsidRPr="00A23FA3" w14:paraId="31600375" w14:textId="77777777" w:rsidTr="002F0CE0">
        <w:trPr>
          <w:trHeight w:val="760"/>
        </w:trPr>
        <w:tc>
          <w:tcPr>
            <w:tcW w:w="6502" w:type="dxa"/>
            <w:gridSpan w:val="2"/>
            <w:tcBorders>
              <w:top w:val="single" w:sz="4" w:space="0" w:color="auto"/>
              <w:bottom w:val="single" w:sz="4" w:space="0" w:color="auto"/>
              <w:right w:val="single" w:sz="4" w:space="0" w:color="auto"/>
            </w:tcBorders>
          </w:tcPr>
          <w:p w14:paraId="354F0042" w14:textId="77777777" w:rsidR="00BC78BC" w:rsidRPr="00A23FA3" w:rsidRDefault="00BC78BC" w:rsidP="00C409AC">
            <w:pPr>
              <w:jc w:val="left"/>
              <w:rPr>
                <w:rFonts w:ascii="Calibri" w:hAnsi="Calibri" w:cstheme="minorHAnsi"/>
                <w:sz w:val="18"/>
                <w:szCs w:val="18"/>
              </w:rPr>
            </w:pPr>
            <w:r w:rsidRPr="00A23FA3">
              <w:rPr>
                <w:rFonts w:ascii="Calibri" w:hAnsi="Calibri" w:cstheme="minorHAnsi"/>
                <w:sz w:val="18"/>
                <w:szCs w:val="18"/>
              </w:rPr>
              <w:t>1. No other Red Flags involved in the transaction?</w:t>
            </w:r>
          </w:p>
          <w:p w14:paraId="17F5CF6F" w14:textId="64584D70"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If other Red Flag involved – Please describe:</w:t>
            </w:r>
          </w:p>
          <w:p w14:paraId="4C238A39" w14:textId="7D84E6F6" w:rsidR="003D585C" w:rsidRPr="00A23FA3" w:rsidRDefault="00343ADC" w:rsidP="00774ECE">
            <w:pPr>
              <w:jc w:val="left"/>
              <w:rPr>
                <w:rFonts w:ascii="Calibri" w:hAnsi="Calibri" w:cstheme="minorHAnsi"/>
                <w:sz w:val="18"/>
                <w:szCs w:val="18"/>
              </w:rPr>
            </w:pPr>
            <w:r w:rsidRPr="00A23FA3">
              <w:rPr>
                <w:rFonts w:ascii="Calibri" w:hAnsi="Calibri" w:cstheme="minorHAnsi"/>
                <w:sz w:val="18"/>
                <w:szCs w:val="18"/>
              </w:rPr>
              <w:t>&lt;</w:t>
            </w:r>
            <w:r w:rsidRPr="00A23FA3">
              <w:rPr>
                <w:rFonts w:ascii="Calibri" w:hAnsi="Calibri"/>
              </w:rPr>
              <w:t xml:space="preserve"> </w:t>
            </w:r>
            <w:r w:rsidRPr="00A23FA3">
              <w:rPr>
                <w:rFonts w:ascii="Calibri" w:hAnsi="Calibri" w:cstheme="minorHAnsi"/>
                <w:sz w:val="18"/>
                <w:szCs w:val="18"/>
              </w:rPr>
              <w:t xml:space="preserve">Manually entered here by </w:t>
            </w:r>
            <w:r w:rsidR="00604DE2" w:rsidRPr="00A23FA3">
              <w:rPr>
                <w:rFonts w:ascii="Calibri" w:hAnsi="Calibri" w:cstheme="minorHAnsi"/>
                <w:sz w:val="18"/>
                <w:szCs w:val="18"/>
              </w:rPr>
              <w:t xml:space="preserve">Operations Analyst </w:t>
            </w:r>
            <w:r w:rsidRPr="00A23FA3">
              <w:rPr>
                <w:rFonts w:ascii="Calibri" w:hAnsi="Calibri" w:cstheme="minorHAnsi"/>
                <w:sz w:val="18"/>
                <w:szCs w:val="18"/>
              </w:rPr>
              <w:t>&gt;</w:t>
            </w:r>
          </w:p>
        </w:tc>
        <w:tc>
          <w:tcPr>
            <w:tcW w:w="936" w:type="dxa"/>
            <w:tcBorders>
              <w:top w:val="single" w:sz="4" w:space="0" w:color="auto"/>
              <w:bottom w:val="single" w:sz="4" w:space="0" w:color="auto"/>
              <w:right w:val="single" w:sz="4" w:space="0" w:color="auto"/>
            </w:tcBorders>
          </w:tcPr>
          <w:p w14:paraId="0A7A8FB1"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)YES</w:t>
            </w:r>
          </w:p>
        </w:tc>
        <w:tc>
          <w:tcPr>
            <w:tcW w:w="926" w:type="dxa"/>
            <w:tcBorders>
              <w:top w:val="single" w:sz="4" w:space="0" w:color="auto"/>
              <w:left w:val="single" w:sz="4" w:space="0" w:color="auto"/>
              <w:bottom w:val="single" w:sz="4" w:space="0" w:color="auto"/>
            </w:tcBorders>
          </w:tcPr>
          <w:p w14:paraId="1AE72AC2" w14:textId="77777777"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 )NO</w:t>
            </w:r>
          </w:p>
        </w:tc>
      </w:tr>
      <w:tr w:rsidR="00A23FA3" w:rsidRPr="00A23FA3" w14:paraId="5AA51E03" w14:textId="77777777" w:rsidTr="002F0CE0">
        <w:trPr>
          <w:trHeight w:val="310"/>
        </w:trPr>
        <w:tc>
          <w:tcPr>
            <w:tcW w:w="8364" w:type="dxa"/>
            <w:gridSpan w:val="4"/>
            <w:tcBorders>
              <w:top w:val="single" w:sz="4" w:space="0" w:color="auto"/>
              <w:bottom w:val="single" w:sz="4" w:space="0" w:color="auto"/>
            </w:tcBorders>
            <w:shd w:val="clear" w:color="auto" w:fill="E7E6E6" w:themeFill="background2"/>
          </w:tcPr>
          <w:p w14:paraId="4B717512"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E) Remarks:</w:t>
            </w:r>
          </w:p>
        </w:tc>
      </w:tr>
      <w:tr w:rsidR="00A23FA3" w:rsidRPr="00A23FA3" w14:paraId="7F98991B" w14:textId="77777777" w:rsidTr="008F3E5E">
        <w:trPr>
          <w:trHeight w:val="338"/>
        </w:trPr>
        <w:tc>
          <w:tcPr>
            <w:tcW w:w="8364" w:type="dxa"/>
            <w:gridSpan w:val="4"/>
            <w:tcBorders>
              <w:top w:val="single" w:sz="4" w:space="0" w:color="auto"/>
              <w:bottom w:val="single" w:sz="4" w:space="0" w:color="auto"/>
            </w:tcBorders>
          </w:tcPr>
          <w:p w14:paraId="3D9105CF" w14:textId="25E74C60" w:rsidR="00BC78BC" w:rsidRPr="00A23FA3" w:rsidRDefault="00343ADC" w:rsidP="00774ECE">
            <w:pPr>
              <w:jc w:val="left"/>
              <w:rPr>
                <w:rFonts w:ascii="Calibri" w:hAnsi="Calibri" w:cstheme="minorHAnsi"/>
                <w:sz w:val="18"/>
                <w:szCs w:val="18"/>
              </w:rPr>
            </w:pPr>
            <w:r w:rsidRPr="00A23FA3">
              <w:rPr>
                <w:rFonts w:ascii="Calibri" w:hAnsi="Calibri" w:cstheme="minorHAnsi"/>
                <w:sz w:val="18"/>
                <w:szCs w:val="18"/>
              </w:rPr>
              <w:t>&lt;</w:t>
            </w:r>
            <w:r w:rsidRPr="00A23FA3">
              <w:rPr>
                <w:rFonts w:ascii="Calibri" w:hAnsi="Calibri"/>
              </w:rPr>
              <w:t xml:space="preserve"> </w:t>
            </w:r>
            <w:r w:rsidRPr="00A23FA3">
              <w:rPr>
                <w:rFonts w:ascii="Calibri" w:hAnsi="Calibri" w:cstheme="minorHAnsi"/>
                <w:sz w:val="18"/>
                <w:szCs w:val="18"/>
              </w:rPr>
              <w:t xml:space="preserve">Manually entered by </w:t>
            </w:r>
            <w:r w:rsidR="009E51F8" w:rsidRPr="00A23FA3">
              <w:rPr>
                <w:rFonts w:ascii="Calibri" w:hAnsi="Calibri" w:cstheme="minorHAnsi"/>
                <w:sz w:val="18"/>
                <w:szCs w:val="18"/>
              </w:rPr>
              <w:t xml:space="preserve">Operations </w:t>
            </w:r>
            <w:r w:rsidRPr="00A23FA3">
              <w:rPr>
                <w:rFonts w:ascii="Calibri" w:hAnsi="Calibri" w:cstheme="minorHAnsi"/>
                <w:sz w:val="18"/>
                <w:szCs w:val="18"/>
              </w:rPr>
              <w:t xml:space="preserve">Analyst, this is the main input of </w:t>
            </w:r>
            <w:r w:rsidR="00604DE2" w:rsidRPr="00A23FA3">
              <w:rPr>
                <w:rFonts w:ascii="Calibri" w:hAnsi="Calibri" w:cstheme="minorHAnsi"/>
                <w:sz w:val="18"/>
                <w:szCs w:val="18"/>
              </w:rPr>
              <w:t xml:space="preserve">Operations Analyst </w:t>
            </w:r>
            <w:r w:rsidRPr="00A23FA3">
              <w:rPr>
                <w:rFonts w:ascii="Calibri" w:hAnsi="Calibri" w:cstheme="minorHAnsi"/>
                <w:sz w:val="18"/>
                <w:szCs w:val="18"/>
              </w:rPr>
              <w:t>&gt;</w:t>
            </w:r>
          </w:p>
        </w:tc>
      </w:tr>
      <w:tr w:rsidR="00A23FA3" w:rsidRPr="00A23FA3" w14:paraId="44CE9E19" w14:textId="77777777" w:rsidTr="002F0CE0">
        <w:trPr>
          <w:trHeight w:val="760"/>
        </w:trPr>
        <w:tc>
          <w:tcPr>
            <w:tcW w:w="8364" w:type="dxa"/>
            <w:gridSpan w:val="4"/>
            <w:tcBorders>
              <w:top w:val="single" w:sz="4" w:space="0" w:color="auto"/>
              <w:bottom w:val="single" w:sz="4" w:space="0" w:color="auto"/>
            </w:tcBorders>
          </w:tcPr>
          <w:p w14:paraId="1C36A8E2" w14:textId="77777777"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 xml:space="preserve">NYB TSD Operations Section  </w:t>
            </w:r>
          </w:p>
          <w:p w14:paraId="77F9942E" w14:textId="77777777" w:rsidR="00BC78BC" w:rsidRPr="00A23FA3" w:rsidRDefault="00BC78BC" w:rsidP="00A769EC">
            <w:pPr>
              <w:jc w:val="left"/>
              <w:rPr>
                <w:rFonts w:ascii="Calibri" w:hAnsi="Calibri" w:cstheme="minorHAnsi"/>
                <w:b/>
                <w:sz w:val="18"/>
                <w:szCs w:val="18"/>
              </w:rPr>
            </w:pPr>
          </w:p>
          <w:p w14:paraId="3CB69DC0" w14:textId="00B5324F"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Handled by (Signature):   &lt;</w:t>
            </w:r>
            <w:r w:rsidR="00D50C75" w:rsidRPr="00A23FA3">
              <w:rPr>
                <w:rFonts w:ascii="Calibri" w:hAnsi="Calibri" w:cstheme="minorHAnsi"/>
                <w:sz w:val="18"/>
                <w:szCs w:val="18"/>
              </w:rPr>
              <w:t xml:space="preserve">name of </w:t>
            </w:r>
            <w:r w:rsidR="00EA3A9A" w:rsidRPr="00A23FA3">
              <w:rPr>
                <w:rFonts w:ascii="Calibri" w:hAnsi="Calibri" w:cstheme="minorHAnsi"/>
                <w:sz w:val="18"/>
                <w:szCs w:val="18"/>
              </w:rPr>
              <w:t>Op</w:t>
            </w:r>
            <w:r w:rsidRPr="00A23FA3">
              <w:rPr>
                <w:rFonts w:ascii="Calibri" w:hAnsi="Calibri" w:cstheme="minorHAnsi"/>
                <w:sz w:val="18"/>
                <w:szCs w:val="18"/>
              </w:rPr>
              <w:t>r</w:t>
            </w:r>
            <w:r w:rsidR="00EA3A9A" w:rsidRPr="00A23FA3">
              <w:rPr>
                <w:rFonts w:ascii="Calibri" w:hAnsi="Calibri" w:cstheme="minorHAnsi"/>
                <w:sz w:val="18"/>
                <w:szCs w:val="18"/>
              </w:rPr>
              <w:t xml:space="preserve"> Analyst</w:t>
            </w:r>
            <w:r w:rsidRPr="00A23FA3">
              <w:rPr>
                <w:rFonts w:ascii="Calibri" w:hAnsi="Calibri" w:cstheme="minorHAnsi"/>
                <w:sz w:val="18"/>
                <w:szCs w:val="18"/>
              </w:rPr>
              <w:t>&gt;     Date: &lt;</w:t>
            </w:r>
            <w:r w:rsidR="00343ADC" w:rsidRPr="00A23FA3">
              <w:rPr>
                <w:rFonts w:ascii="Calibri" w:hAnsi="Calibri" w:cstheme="minorHAnsi"/>
                <w:sz w:val="18"/>
                <w:szCs w:val="18"/>
              </w:rPr>
              <w:t xml:space="preserve">data submit to </w:t>
            </w:r>
            <w:r w:rsidR="009E51F8" w:rsidRPr="00A23FA3">
              <w:rPr>
                <w:rFonts w:ascii="Calibri" w:hAnsi="Calibri" w:cstheme="minorHAnsi"/>
                <w:sz w:val="18"/>
                <w:szCs w:val="18"/>
              </w:rPr>
              <w:t xml:space="preserve">Operations </w:t>
            </w:r>
            <w:r w:rsidRPr="00A23FA3">
              <w:rPr>
                <w:rFonts w:ascii="Calibri" w:hAnsi="Calibri" w:cstheme="minorHAnsi"/>
                <w:sz w:val="18"/>
                <w:szCs w:val="18"/>
              </w:rPr>
              <w:t>M</w:t>
            </w:r>
            <w:r w:rsidR="00343ADC" w:rsidRPr="00A23FA3">
              <w:rPr>
                <w:rFonts w:ascii="Calibri" w:hAnsi="Calibri" w:cstheme="minorHAnsi"/>
                <w:sz w:val="18"/>
                <w:szCs w:val="18"/>
              </w:rPr>
              <w:t>ana</w:t>
            </w:r>
            <w:r w:rsidRPr="00A23FA3">
              <w:rPr>
                <w:rFonts w:ascii="Calibri" w:hAnsi="Calibri" w:cstheme="minorHAnsi"/>
                <w:sz w:val="18"/>
                <w:szCs w:val="18"/>
              </w:rPr>
              <w:t>g</w:t>
            </w:r>
            <w:r w:rsidR="00343ADC" w:rsidRPr="00A23FA3">
              <w:rPr>
                <w:rFonts w:ascii="Calibri" w:hAnsi="Calibri" w:cstheme="minorHAnsi"/>
                <w:sz w:val="18"/>
                <w:szCs w:val="18"/>
              </w:rPr>
              <w:t>e</w:t>
            </w:r>
            <w:r w:rsidRPr="00A23FA3">
              <w:rPr>
                <w:rFonts w:ascii="Calibri" w:hAnsi="Calibri" w:cstheme="minorHAnsi"/>
                <w:sz w:val="18"/>
                <w:szCs w:val="18"/>
              </w:rPr>
              <w:t>r&gt;</w:t>
            </w:r>
          </w:p>
        </w:tc>
      </w:tr>
      <w:tr w:rsidR="00A23FA3" w:rsidRPr="00A23FA3" w14:paraId="2A3255E6" w14:textId="77777777" w:rsidTr="002F0CE0">
        <w:trPr>
          <w:trHeight w:val="760"/>
        </w:trPr>
        <w:tc>
          <w:tcPr>
            <w:tcW w:w="8364" w:type="dxa"/>
            <w:gridSpan w:val="4"/>
            <w:tcBorders>
              <w:top w:val="single" w:sz="4" w:space="0" w:color="auto"/>
              <w:bottom w:val="single" w:sz="4" w:space="0" w:color="auto"/>
            </w:tcBorders>
            <w:shd w:val="clear" w:color="auto" w:fill="F2F2F2" w:themeFill="background1" w:themeFillShade="F2"/>
          </w:tcPr>
          <w:p w14:paraId="45940CA2" w14:textId="3BDB5AAC"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t xml:space="preserve">If red flags identified, </w:t>
            </w:r>
            <w:r w:rsidR="009E51F8" w:rsidRPr="00A23FA3">
              <w:rPr>
                <w:rFonts w:ascii="Calibri" w:hAnsi="Calibri" w:cstheme="minorHAnsi"/>
                <w:b/>
                <w:sz w:val="18"/>
                <w:szCs w:val="18"/>
              </w:rPr>
              <w:t xml:space="preserve">Operations </w:t>
            </w:r>
            <w:r w:rsidRPr="00A23FA3">
              <w:rPr>
                <w:rFonts w:ascii="Calibri" w:hAnsi="Calibri" w:cstheme="minorHAnsi"/>
                <w:b/>
                <w:sz w:val="18"/>
                <w:szCs w:val="18"/>
              </w:rPr>
              <w:t>Manager Review and Concur by Signing below. Then pass to Compliance Section for Investigation.</w:t>
            </w:r>
          </w:p>
          <w:p w14:paraId="5BB57DBD" w14:textId="77777777" w:rsidR="00BC78BC" w:rsidRPr="00A23FA3" w:rsidRDefault="00BC78BC" w:rsidP="00A769EC">
            <w:pPr>
              <w:jc w:val="left"/>
              <w:rPr>
                <w:rFonts w:ascii="Calibri" w:hAnsi="Calibri" w:cstheme="minorHAnsi"/>
                <w:b/>
                <w:sz w:val="18"/>
                <w:szCs w:val="18"/>
              </w:rPr>
            </w:pPr>
          </w:p>
          <w:p w14:paraId="5CA5A229" w14:textId="4BE31C6F" w:rsidR="00BC78BC" w:rsidRPr="00A23FA3" w:rsidRDefault="00343ADC" w:rsidP="00774ECE">
            <w:pPr>
              <w:jc w:val="left"/>
              <w:rPr>
                <w:rFonts w:ascii="Calibri" w:hAnsi="Calibri" w:cstheme="minorHAnsi"/>
                <w:b/>
                <w:sz w:val="18"/>
                <w:szCs w:val="18"/>
              </w:rPr>
            </w:pPr>
            <w:r w:rsidRPr="00A23FA3">
              <w:rPr>
                <w:rFonts w:ascii="Calibri" w:hAnsi="Calibri" w:cstheme="minorHAnsi"/>
                <w:sz w:val="18"/>
                <w:szCs w:val="18"/>
              </w:rPr>
              <w:t xml:space="preserve">&lt;Signing when </w:t>
            </w:r>
            <w:r w:rsidR="009E51F8" w:rsidRPr="00A23FA3">
              <w:rPr>
                <w:rFonts w:ascii="Calibri" w:hAnsi="Calibri" w:cstheme="minorHAnsi"/>
                <w:sz w:val="18"/>
                <w:szCs w:val="18"/>
              </w:rPr>
              <w:t xml:space="preserve">Operations </w:t>
            </w:r>
            <w:r w:rsidR="00BC78BC" w:rsidRPr="00A23FA3">
              <w:rPr>
                <w:rFonts w:ascii="Calibri" w:hAnsi="Calibri" w:cstheme="minorHAnsi"/>
                <w:sz w:val="18"/>
                <w:szCs w:val="18"/>
              </w:rPr>
              <w:t>Manager Refer to Supervisor&gt;</w:t>
            </w:r>
          </w:p>
          <w:p w14:paraId="594AEB51" w14:textId="7B5BF759"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lastRenderedPageBreak/>
              <w:t xml:space="preserve">Reviewed by:        </w:t>
            </w:r>
            <w:r w:rsidR="004627DC" w:rsidRPr="00A23FA3">
              <w:rPr>
                <w:rFonts w:ascii="Calibri" w:hAnsi="Calibri" w:cstheme="minorHAnsi"/>
                <w:sz w:val="18"/>
                <w:szCs w:val="18"/>
              </w:rPr>
              <w:t>name of</w:t>
            </w:r>
            <w:r w:rsidRPr="00A23FA3">
              <w:rPr>
                <w:rFonts w:ascii="Calibri" w:hAnsi="Calibri" w:cstheme="minorHAnsi"/>
                <w:sz w:val="18"/>
                <w:szCs w:val="18"/>
              </w:rPr>
              <w:t xml:space="preserve"> </w:t>
            </w:r>
            <w:r w:rsidR="009E51F8" w:rsidRPr="00A23FA3">
              <w:rPr>
                <w:rFonts w:ascii="Calibri" w:hAnsi="Calibri" w:cstheme="minorHAnsi"/>
                <w:sz w:val="18"/>
                <w:szCs w:val="18"/>
              </w:rPr>
              <w:t xml:space="preserve">Operations </w:t>
            </w:r>
            <w:r w:rsidR="00C52A32" w:rsidRPr="00A23FA3">
              <w:rPr>
                <w:rFonts w:ascii="Calibri" w:hAnsi="Calibri" w:cstheme="minorHAnsi"/>
                <w:sz w:val="18"/>
                <w:szCs w:val="18"/>
              </w:rPr>
              <w:t>Manager</w:t>
            </w:r>
            <w:r w:rsidRPr="00A23FA3">
              <w:rPr>
                <w:rFonts w:ascii="Calibri" w:hAnsi="Calibri" w:cstheme="minorHAnsi"/>
                <w:sz w:val="18"/>
                <w:szCs w:val="18"/>
              </w:rPr>
              <w:t xml:space="preserve">           Date: </w:t>
            </w:r>
          </w:p>
        </w:tc>
      </w:tr>
      <w:tr w:rsidR="00A23FA3" w:rsidRPr="00A23FA3" w14:paraId="5A0118E9" w14:textId="77777777" w:rsidTr="002F0CE0">
        <w:trPr>
          <w:trHeight w:val="760"/>
        </w:trPr>
        <w:tc>
          <w:tcPr>
            <w:tcW w:w="8364" w:type="dxa"/>
            <w:gridSpan w:val="4"/>
            <w:tcBorders>
              <w:top w:val="single" w:sz="4" w:space="0" w:color="auto"/>
              <w:bottom w:val="single" w:sz="4" w:space="0" w:color="auto"/>
            </w:tcBorders>
            <w:shd w:val="clear" w:color="auto" w:fill="F2F2F2" w:themeFill="background1" w:themeFillShade="F2"/>
          </w:tcPr>
          <w:p w14:paraId="6816195E" w14:textId="645A39DC" w:rsidR="00BC78BC" w:rsidRPr="00A23FA3" w:rsidRDefault="00BC78BC" w:rsidP="00C409AC">
            <w:pPr>
              <w:jc w:val="left"/>
              <w:rPr>
                <w:rFonts w:ascii="Calibri" w:hAnsi="Calibri" w:cstheme="minorHAnsi"/>
                <w:b/>
                <w:sz w:val="18"/>
                <w:szCs w:val="18"/>
              </w:rPr>
            </w:pPr>
            <w:r w:rsidRPr="00A23FA3">
              <w:rPr>
                <w:rFonts w:ascii="Calibri" w:hAnsi="Calibri" w:cstheme="minorHAnsi"/>
                <w:b/>
                <w:sz w:val="18"/>
                <w:szCs w:val="18"/>
              </w:rPr>
              <w:lastRenderedPageBreak/>
              <w:t xml:space="preserve">If no red </w:t>
            </w:r>
            <w:r w:rsidR="006D3453" w:rsidRPr="00A23FA3">
              <w:rPr>
                <w:rFonts w:ascii="Calibri" w:hAnsi="Calibri" w:cstheme="minorHAnsi"/>
                <w:b/>
                <w:sz w:val="18"/>
                <w:szCs w:val="18"/>
              </w:rPr>
              <w:t>flags</w:t>
            </w:r>
            <w:r w:rsidRPr="00A23FA3">
              <w:rPr>
                <w:rFonts w:ascii="Calibri" w:hAnsi="Calibri" w:cstheme="minorHAnsi"/>
                <w:b/>
                <w:sz w:val="18"/>
                <w:szCs w:val="18"/>
              </w:rPr>
              <w:t xml:space="preserve"> identified, </w:t>
            </w:r>
            <w:r w:rsidR="009E51F8" w:rsidRPr="00A23FA3">
              <w:rPr>
                <w:rFonts w:ascii="Calibri" w:hAnsi="Calibri" w:cstheme="minorHAnsi"/>
                <w:b/>
                <w:sz w:val="18"/>
                <w:szCs w:val="18"/>
              </w:rPr>
              <w:t xml:space="preserve">Operations </w:t>
            </w:r>
            <w:r w:rsidRPr="00A23FA3">
              <w:rPr>
                <w:rFonts w:ascii="Calibri" w:hAnsi="Calibri" w:cstheme="minorHAnsi"/>
                <w:b/>
                <w:sz w:val="18"/>
                <w:szCs w:val="18"/>
              </w:rPr>
              <w:t xml:space="preserve">Manager / Officer Review and Sign off here and Process the </w:t>
            </w:r>
            <w:r w:rsidR="006D3453" w:rsidRPr="00A23FA3">
              <w:rPr>
                <w:rFonts w:ascii="Calibri" w:hAnsi="Calibri" w:cstheme="minorHAnsi"/>
                <w:b/>
                <w:sz w:val="18"/>
                <w:szCs w:val="18"/>
              </w:rPr>
              <w:t>Transaction</w:t>
            </w:r>
            <w:r w:rsidRPr="00A23FA3">
              <w:rPr>
                <w:rFonts w:ascii="Calibri" w:hAnsi="Calibri" w:cstheme="minorHAnsi"/>
                <w:b/>
                <w:sz w:val="18"/>
                <w:szCs w:val="18"/>
              </w:rPr>
              <w:t>.</w:t>
            </w:r>
          </w:p>
          <w:p w14:paraId="32D8098F" w14:textId="77777777" w:rsidR="00BC78BC" w:rsidRPr="00A23FA3" w:rsidRDefault="00BC78BC" w:rsidP="00A769EC">
            <w:pPr>
              <w:jc w:val="left"/>
              <w:rPr>
                <w:rFonts w:ascii="Calibri" w:hAnsi="Calibri" w:cstheme="minorHAnsi"/>
                <w:b/>
                <w:sz w:val="18"/>
                <w:szCs w:val="18"/>
              </w:rPr>
            </w:pPr>
          </w:p>
          <w:p w14:paraId="24F387B2" w14:textId="37CEC0D9" w:rsidR="00BC78BC" w:rsidRPr="00A23FA3" w:rsidRDefault="00BC78BC" w:rsidP="00774ECE">
            <w:pPr>
              <w:jc w:val="left"/>
              <w:rPr>
                <w:rFonts w:ascii="Calibri" w:hAnsi="Calibri" w:cstheme="minorHAnsi"/>
                <w:sz w:val="18"/>
                <w:szCs w:val="18"/>
              </w:rPr>
            </w:pPr>
            <w:r w:rsidRPr="00A23FA3">
              <w:rPr>
                <w:rFonts w:ascii="Calibri" w:hAnsi="Calibri" w:cstheme="minorHAnsi"/>
                <w:sz w:val="18"/>
                <w:szCs w:val="18"/>
              </w:rPr>
              <w:t>&lt;</w:t>
            </w:r>
            <w:r w:rsidR="009E51F8" w:rsidRPr="00A23FA3">
              <w:rPr>
                <w:rFonts w:ascii="Calibri" w:hAnsi="Calibri" w:cstheme="minorHAnsi"/>
                <w:sz w:val="18"/>
                <w:szCs w:val="18"/>
              </w:rPr>
              <w:t xml:space="preserve">Operations </w:t>
            </w:r>
            <w:r w:rsidRPr="00A23FA3">
              <w:rPr>
                <w:rFonts w:ascii="Calibri" w:hAnsi="Calibri" w:cstheme="minorHAnsi"/>
                <w:sz w:val="18"/>
                <w:szCs w:val="18"/>
              </w:rPr>
              <w:t>Manager Sign-Of</w:t>
            </w:r>
            <w:r w:rsidR="00343ADC" w:rsidRPr="00A23FA3">
              <w:rPr>
                <w:rFonts w:ascii="Calibri" w:hAnsi="Calibri" w:cstheme="minorHAnsi"/>
                <w:sz w:val="18"/>
                <w:szCs w:val="18"/>
              </w:rPr>
              <w:t>f</w:t>
            </w:r>
            <w:r w:rsidRPr="00A23FA3">
              <w:rPr>
                <w:rFonts w:ascii="Calibri" w:hAnsi="Calibri" w:cstheme="minorHAnsi"/>
                <w:sz w:val="18"/>
                <w:szCs w:val="18"/>
              </w:rPr>
              <w:t>&gt;</w:t>
            </w:r>
          </w:p>
          <w:p w14:paraId="2DA97BDA" w14:textId="67D36A62" w:rsidR="00BC78BC" w:rsidRPr="00A23FA3" w:rsidRDefault="00BC78BC" w:rsidP="00774ECE">
            <w:pPr>
              <w:jc w:val="left"/>
              <w:rPr>
                <w:rFonts w:ascii="Calibri" w:hAnsi="Calibri" w:cstheme="minorHAnsi"/>
                <w:b/>
                <w:sz w:val="18"/>
                <w:szCs w:val="18"/>
              </w:rPr>
            </w:pPr>
            <w:r w:rsidRPr="00A23FA3">
              <w:rPr>
                <w:rFonts w:ascii="Calibri" w:hAnsi="Calibri" w:cstheme="minorHAnsi"/>
                <w:sz w:val="18"/>
                <w:szCs w:val="18"/>
              </w:rPr>
              <w:t xml:space="preserve">Reviewed by:         </w:t>
            </w:r>
            <w:r w:rsidR="00D50C75" w:rsidRPr="00A23FA3">
              <w:rPr>
                <w:rFonts w:ascii="Calibri" w:hAnsi="Calibri" w:cstheme="minorHAnsi"/>
                <w:sz w:val="18"/>
                <w:szCs w:val="18"/>
              </w:rPr>
              <w:t>name of</w:t>
            </w:r>
            <w:r w:rsidRPr="00A23FA3">
              <w:rPr>
                <w:rFonts w:ascii="Calibri" w:hAnsi="Calibri" w:cstheme="minorHAnsi"/>
                <w:sz w:val="18"/>
                <w:szCs w:val="18"/>
              </w:rPr>
              <w:t xml:space="preserve"> </w:t>
            </w:r>
            <w:r w:rsidR="009E51F8" w:rsidRPr="00A23FA3">
              <w:rPr>
                <w:rFonts w:ascii="Calibri" w:hAnsi="Calibri" w:cstheme="minorHAnsi"/>
                <w:sz w:val="18"/>
                <w:szCs w:val="18"/>
              </w:rPr>
              <w:t xml:space="preserve">Operations </w:t>
            </w:r>
            <w:r w:rsidR="00C52A32" w:rsidRPr="00A23FA3">
              <w:rPr>
                <w:rFonts w:ascii="Calibri" w:hAnsi="Calibri" w:cstheme="minorHAnsi"/>
                <w:sz w:val="18"/>
                <w:szCs w:val="18"/>
              </w:rPr>
              <w:t>Manager</w:t>
            </w:r>
            <w:r w:rsidRPr="00A23FA3">
              <w:rPr>
                <w:rFonts w:ascii="Calibri" w:hAnsi="Calibri" w:cstheme="minorHAnsi"/>
                <w:sz w:val="18"/>
                <w:szCs w:val="18"/>
              </w:rPr>
              <w:t xml:space="preserve">        Date:</w:t>
            </w:r>
          </w:p>
        </w:tc>
      </w:tr>
    </w:tbl>
    <w:p w14:paraId="77257DC1" w14:textId="77777777" w:rsidR="00BC78BC" w:rsidRPr="00A23FA3" w:rsidRDefault="00BC78BC" w:rsidP="00C409AC">
      <w:pPr>
        <w:spacing w:afterLines="50" w:after="156"/>
        <w:rPr>
          <w:rFonts w:ascii="Calibri" w:hAnsi="Calibri" w:cstheme="minorHAnsi"/>
          <w:sz w:val="24"/>
        </w:rPr>
      </w:pPr>
    </w:p>
    <w:p w14:paraId="4EF6FB01" w14:textId="48B5260C" w:rsidR="00BC78BC" w:rsidRPr="00A23FA3" w:rsidRDefault="008F75E2">
      <w:pPr>
        <w:pStyle w:val="3"/>
        <w:keepNext w:val="0"/>
        <w:keepLines w:val="0"/>
        <w:pageBreakBefore/>
        <w:spacing w:before="0" w:after="120" w:line="240" w:lineRule="auto"/>
        <w:ind w:left="420"/>
        <w:rPr>
          <w:rFonts w:ascii="Calibri" w:hAnsi="Calibri" w:cstheme="minorHAnsi"/>
        </w:rPr>
        <w:pPrChange w:id="12458" w:author="raye" w:date="2018-07-23T15:49:00Z">
          <w:pPr>
            <w:pStyle w:val="3"/>
            <w:keepNext w:val="0"/>
            <w:keepLines w:val="0"/>
            <w:pageBreakBefore/>
            <w:numPr>
              <w:ilvl w:val="2"/>
              <w:numId w:val="3"/>
            </w:numPr>
            <w:spacing w:before="0" w:after="120" w:line="240" w:lineRule="auto"/>
            <w:ind w:left="709" w:hanging="709"/>
          </w:pPr>
        </w:pPrChange>
      </w:pPr>
      <w:bookmarkStart w:id="12459" w:name="_Ref508805439"/>
      <w:bookmarkStart w:id="12460" w:name="_Ref508805467"/>
      <w:bookmarkStart w:id="12461" w:name="_Toc512250298"/>
      <w:bookmarkStart w:id="12462" w:name="_Toc520840607"/>
      <w:ins w:id="12463" w:author="raye" w:date="2018-07-23T15:49:00Z">
        <w:r w:rsidRPr="00A23FA3">
          <w:rPr>
            <w:rFonts w:ascii="Calibri" w:hAnsi="Calibri" w:cstheme="minorHAnsi"/>
          </w:rPr>
          <w:lastRenderedPageBreak/>
          <w:t xml:space="preserve">4.8.2. </w:t>
        </w:r>
      </w:ins>
      <w:r w:rsidR="00BC78BC" w:rsidRPr="00A23FA3">
        <w:rPr>
          <w:rFonts w:ascii="Calibri" w:hAnsi="Calibri" w:cstheme="minorHAnsi"/>
        </w:rPr>
        <w:t>#2 Special Approval Form</w:t>
      </w:r>
      <w:bookmarkEnd w:id="12459"/>
      <w:bookmarkEnd w:id="12460"/>
      <w:bookmarkEnd w:id="12461"/>
      <w:bookmarkEnd w:id="12462"/>
    </w:p>
    <w:tbl>
      <w:tblPr>
        <w:tblStyle w:val="a9"/>
        <w:tblW w:w="836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A23FA3" w:rsidRPr="00A23FA3" w14:paraId="3EA1AE24" w14:textId="77777777" w:rsidTr="006A0D1B">
        <w:tc>
          <w:tcPr>
            <w:tcW w:w="8364" w:type="dxa"/>
            <w:tcBorders>
              <w:top w:val="single" w:sz="4" w:space="0" w:color="auto"/>
              <w:left w:val="single" w:sz="4" w:space="0" w:color="auto"/>
              <w:bottom w:val="single" w:sz="4" w:space="0" w:color="auto"/>
              <w:right w:val="single" w:sz="4" w:space="0" w:color="auto"/>
            </w:tcBorders>
          </w:tcPr>
          <w:p w14:paraId="7408351E" w14:textId="4FC86134" w:rsidR="00BC78BC" w:rsidRPr="00A23FA3" w:rsidRDefault="00BC78BC" w:rsidP="00C409AC">
            <w:pPr>
              <w:rPr>
                <w:rFonts w:ascii="Calibri" w:hAnsi="Calibri" w:cstheme="minorHAnsi"/>
                <w:sz w:val="18"/>
                <w:szCs w:val="18"/>
              </w:rPr>
            </w:pPr>
            <w:r w:rsidRPr="00A23FA3">
              <w:rPr>
                <w:rFonts w:ascii="Calibri" w:hAnsi="Calibri" w:cstheme="minorHAnsi"/>
                <w:noProof/>
              </w:rPr>
              <w:drawing>
                <wp:inline distT="0" distB="0" distL="0" distR="0" wp14:anchorId="7A9DE72D" wp14:editId="16BA928D">
                  <wp:extent cx="1038225" cy="3164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01494" cy="335693"/>
                          </a:xfrm>
                          <a:prstGeom prst="rect">
                            <a:avLst/>
                          </a:prstGeom>
                        </pic:spPr>
                      </pic:pic>
                    </a:graphicData>
                  </a:graphic>
                </wp:inline>
              </w:drawing>
            </w:r>
          </w:p>
          <w:p w14:paraId="79EAC558" w14:textId="77777777"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Bank of China USA</w:t>
            </w:r>
          </w:p>
        </w:tc>
      </w:tr>
      <w:tr w:rsidR="00A23FA3" w:rsidRPr="00A23FA3" w14:paraId="006C8411" w14:textId="77777777" w:rsidTr="00750278">
        <w:trPr>
          <w:trHeight w:val="342"/>
        </w:trPr>
        <w:tc>
          <w:tcPr>
            <w:tcW w:w="8364" w:type="dxa"/>
            <w:tcBorders>
              <w:top w:val="single" w:sz="4" w:space="0" w:color="auto"/>
              <w:left w:val="single" w:sz="4" w:space="0" w:color="auto"/>
              <w:right w:val="single" w:sz="4" w:space="0" w:color="auto"/>
            </w:tcBorders>
          </w:tcPr>
          <w:p w14:paraId="5BA26794" w14:textId="77777777" w:rsidR="00BC78BC" w:rsidRPr="00A23FA3" w:rsidRDefault="00BC78BC" w:rsidP="00C409AC">
            <w:pPr>
              <w:jc w:val="center"/>
              <w:rPr>
                <w:rFonts w:ascii="Calibri" w:eastAsia="微软雅黑" w:hAnsi="Calibri" w:cstheme="minorHAnsi"/>
                <w:b/>
                <w:sz w:val="18"/>
                <w:szCs w:val="18"/>
              </w:rPr>
            </w:pPr>
            <w:r w:rsidRPr="00A23FA3">
              <w:rPr>
                <w:rFonts w:ascii="Calibri" w:eastAsia="微软雅黑" w:hAnsi="Calibri" w:cstheme="minorHAnsi"/>
                <w:b/>
                <w:sz w:val="20"/>
                <w:szCs w:val="18"/>
              </w:rPr>
              <w:t>Special Approval Form</w:t>
            </w:r>
          </w:p>
        </w:tc>
      </w:tr>
      <w:tr w:rsidR="00A23FA3" w:rsidRPr="00A23FA3" w14:paraId="4C0A9B56" w14:textId="77777777" w:rsidTr="00750278">
        <w:trPr>
          <w:trHeight w:val="573"/>
        </w:trPr>
        <w:tc>
          <w:tcPr>
            <w:tcW w:w="8364" w:type="dxa"/>
            <w:tcBorders>
              <w:left w:val="single" w:sz="4" w:space="0" w:color="auto"/>
              <w:right w:val="single" w:sz="4" w:space="0" w:color="auto"/>
            </w:tcBorders>
          </w:tcPr>
          <w:p w14:paraId="5E1337D9" w14:textId="77777777" w:rsidR="00BC78BC" w:rsidRPr="00A23FA3" w:rsidRDefault="00BC78BC" w:rsidP="00C409AC">
            <w:pPr>
              <w:rPr>
                <w:rFonts w:ascii="Calibri" w:hAnsi="Calibri" w:cstheme="minorHAnsi"/>
                <w:sz w:val="18"/>
                <w:szCs w:val="18"/>
              </w:rPr>
            </w:pPr>
            <w:r w:rsidRPr="00A23FA3">
              <w:rPr>
                <w:rFonts w:ascii="Calibri" w:hAnsi="Calibri" w:cstheme="minorHAnsi"/>
                <w:sz w:val="18"/>
                <w:szCs w:val="18"/>
              </w:rPr>
              <w:t>TO:      Legal &amp; Compliance Dept.</w:t>
            </w:r>
          </w:p>
          <w:p w14:paraId="2252581A" w14:textId="77777777"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From:    Trade Services Department                           Date: ______________</w:t>
            </w:r>
          </w:p>
        </w:tc>
      </w:tr>
      <w:tr w:rsidR="00A23FA3" w:rsidRPr="00A23FA3" w14:paraId="0AB9EEE6" w14:textId="77777777" w:rsidTr="006A0D1B">
        <w:tc>
          <w:tcPr>
            <w:tcW w:w="8364" w:type="dxa"/>
            <w:tcBorders>
              <w:left w:val="single" w:sz="4" w:space="0" w:color="auto"/>
              <w:right w:val="single" w:sz="4" w:space="0" w:color="auto"/>
            </w:tcBorders>
          </w:tcPr>
          <w:p w14:paraId="15826579" w14:textId="02A5B64C" w:rsidR="001C2A90" w:rsidRPr="00A23FA3" w:rsidRDefault="00BC78BC" w:rsidP="00C409AC">
            <w:pPr>
              <w:rPr>
                <w:rFonts w:ascii="Calibri" w:hAnsi="Calibri" w:cstheme="minorHAnsi"/>
                <w:sz w:val="18"/>
                <w:szCs w:val="18"/>
              </w:rPr>
            </w:pPr>
            <w:r w:rsidRPr="00A23FA3">
              <w:rPr>
                <w:rFonts w:ascii="Calibri" w:hAnsi="Calibri" w:cstheme="minorHAnsi"/>
                <w:sz w:val="18"/>
                <w:szCs w:val="18"/>
              </w:rPr>
              <w:t>Approval of</w:t>
            </w:r>
            <w:r w:rsidR="00343ADC" w:rsidRPr="00A23FA3">
              <w:rPr>
                <w:rFonts w:ascii="Calibri" w:hAnsi="Calibri" w:cstheme="minorHAnsi"/>
                <w:sz w:val="18"/>
                <w:szCs w:val="18"/>
              </w:rPr>
              <w:t xml:space="preserve"> single choice</w:t>
            </w:r>
          </w:p>
          <w:p w14:paraId="736E10F8" w14:textId="77777777"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 xml:space="preserve">[  ] L/C Issuance &amp; Documentations  </w:t>
            </w:r>
          </w:p>
          <w:p w14:paraId="608DFC64" w14:textId="7C757B43"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 Export L/C Advising,</w:t>
            </w:r>
            <w:r w:rsidR="00F92005" w:rsidRPr="00A23FA3">
              <w:rPr>
                <w:rFonts w:ascii="Calibri" w:hAnsi="Calibri" w:cstheme="minorHAnsi"/>
                <w:sz w:val="18"/>
                <w:szCs w:val="18"/>
              </w:rPr>
              <w:t xml:space="preserve"> </w:t>
            </w:r>
            <w:r w:rsidRPr="00A23FA3">
              <w:rPr>
                <w:rFonts w:ascii="Calibri" w:hAnsi="Calibri" w:cstheme="minorHAnsi"/>
                <w:sz w:val="18"/>
                <w:szCs w:val="18"/>
              </w:rPr>
              <w:t>Transfer,</w:t>
            </w:r>
            <w:r w:rsidR="00F92005" w:rsidRPr="00A23FA3">
              <w:rPr>
                <w:rFonts w:ascii="Calibri" w:hAnsi="Calibri" w:cstheme="minorHAnsi"/>
                <w:sz w:val="18"/>
                <w:szCs w:val="18"/>
              </w:rPr>
              <w:t xml:space="preserve"> </w:t>
            </w:r>
            <w:r w:rsidRPr="00A23FA3">
              <w:rPr>
                <w:rFonts w:ascii="Calibri" w:hAnsi="Calibri" w:cstheme="minorHAnsi"/>
                <w:sz w:val="18"/>
                <w:szCs w:val="18"/>
              </w:rPr>
              <w:t>AOP &amp; Documentations</w:t>
            </w:r>
          </w:p>
          <w:p w14:paraId="421883BC" w14:textId="77777777"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 Trade Finance items</w:t>
            </w:r>
          </w:p>
          <w:p w14:paraId="4182A35B" w14:textId="77777777"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 Documentary Collections</w:t>
            </w:r>
          </w:p>
          <w:p w14:paraId="4BC1AEA7" w14:textId="77777777"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xml:space="preserve">[  ] Other ______________________________ </w:t>
            </w:r>
          </w:p>
          <w:p w14:paraId="6214A61D" w14:textId="383B01FF"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Party to be approved</w:t>
            </w:r>
            <w:r w:rsidR="006E28CC" w:rsidRPr="00A23FA3">
              <w:rPr>
                <w:rFonts w:ascii="Calibri" w:hAnsi="Calibri" w:cstheme="minorHAnsi"/>
                <w:sz w:val="18"/>
                <w:szCs w:val="18"/>
              </w:rPr>
              <w:t>：</w:t>
            </w:r>
            <w:r w:rsidR="006E28CC" w:rsidRPr="00A23FA3">
              <w:rPr>
                <w:rFonts w:ascii="Calibri" w:hAnsi="Calibri" w:cstheme="minorHAnsi"/>
                <w:sz w:val="18"/>
                <w:szCs w:val="18"/>
              </w:rPr>
              <w:t>_______________________</w:t>
            </w:r>
          </w:p>
          <w:p w14:paraId="189ED3A5" w14:textId="77777777" w:rsidR="00BC78BC" w:rsidRPr="00A23FA3" w:rsidRDefault="00BC78BC" w:rsidP="00774ECE">
            <w:pPr>
              <w:rPr>
                <w:rFonts w:ascii="Calibri" w:hAnsi="Calibri" w:cstheme="minorHAnsi"/>
                <w:sz w:val="18"/>
                <w:szCs w:val="18"/>
              </w:rPr>
            </w:pPr>
          </w:p>
          <w:p w14:paraId="202A1D7C" w14:textId="12CA9BFC" w:rsidR="00BC78BC" w:rsidRPr="00A23FA3" w:rsidRDefault="00BC78BC" w:rsidP="00774ECE">
            <w:pPr>
              <w:rPr>
                <w:rFonts w:ascii="Calibri" w:hAnsi="Calibri" w:cstheme="minorHAnsi"/>
                <w:sz w:val="18"/>
                <w:szCs w:val="18"/>
              </w:rPr>
            </w:pPr>
            <w:r w:rsidRPr="00A23FA3">
              <w:rPr>
                <w:rFonts w:ascii="Calibri" w:hAnsi="Calibri" w:cstheme="minorHAnsi"/>
                <w:b/>
                <w:sz w:val="18"/>
                <w:szCs w:val="18"/>
              </w:rPr>
              <w:t>Our Ref No:</w:t>
            </w:r>
            <w:r w:rsidRPr="00A23FA3">
              <w:rPr>
                <w:rFonts w:ascii="Calibri" w:hAnsi="Calibri" w:cstheme="minorHAnsi"/>
                <w:sz w:val="18"/>
                <w:szCs w:val="18"/>
              </w:rPr>
              <w:t xml:space="preserve"> _______________________________</w:t>
            </w:r>
            <w:r w:rsidR="00F92005" w:rsidRPr="00A23FA3">
              <w:rPr>
                <w:rFonts w:ascii="Calibri" w:hAnsi="Calibri" w:cstheme="minorHAnsi"/>
                <w:sz w:val="18"/>
                <w:szCs w:val="18"/>
              </w:rPr>
              <w:t>_ Amount</w:t>
            </w:r>
            <w:r w:rsidRPr="00A23FA3">
              <w:rPr>
                <w:rFonts w:ascii="Calibri" w:hAnsi="Calibri" w:cstheme="minorHAnsi"/>
                <w:sz w:val="18"/>
                <w:szCs w:val="18"/>
              </w:rPr>
              <w:t>: ____________________</w:t>
            </w:r>
          </w:p>
        </w:tc>
      </w:tr>
      <w:tr w:rsidR="00A23FA3" w:rsidRPr="00A23FA3" w14:paraId="0CEBC963" w14:textId="77777777" w:rsidTr="006A0D1B">
        <w:tc>
          <w:tcPr>
            <w:tcW w:w="8364" w:type="dxa"/>
            <w:tcBorders>
              <w:left w:val="single" w:sz="4" w:space="0" w:color="auto"/>
              <w:right w:val="single" w:sz="4" w:space="0" w:color="auto"/>
            </w:tcBorders>
          </w:tcPr>
          <w:p w14:paraId="1A0EA0A9" w14:textId="2A4F2354"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Reasons of Approval:</w:t>
            </w:r>
            <w:r w:rsidR="001C0E69" w:rsidRPr="00A23FA3">
              <w:rPr>
                <w:rFonts w:ascii="Calibri" w:hAnsi="Calibri" w:cstheme="minorHAnsi"/>
                <w:b/>
                <w:sz w:val="18"/>
                <w:szCs w:val="18"/>
              </w:rPr>
              <w:t xml:space="preserve"> </w:t>
            </w:r>
            <w:r w:rsidR="00343ADC" w:rsidRPr="00A23FA3">
              <w:rPr>
                <w:rFonts w:ascii="Calibri" w:hAnsi="Calibri" w:cstheme="minorHAnsi"/>
                <w:sz w:val="18"/>
                <w:szCs w:val="18"/>
              </w:rPr>
              <w:t>Multiple choice</w:t>
            </w:r>
          </w:p>
          <w:p w14:paraId="3E36223A" w14:textId="77777777"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  ] Bridger Insight/EDD hit on the above party</w:t>
            </w:r>
          </w:p>
          <w:p w14:paraId="4F5F0FBE" w14:textId="662B1DC7"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 Other, please specify: ___________________________________________________</w:t>
            </w:r>
          </w:p>
        </w:tc>
      </w:tr>
      <w:tr w:rsidR="00A23FA3" w:rsidRPr="00A23FA3" w14:paraId="003D3217" w14:textId="77777777" w:rsidTr="006A0D1B">
        <w:tc>
          <w:tcPr>
            <w:tcW w:w="8364" w:type="dxa"/>
            <w:tcBorders>
              <w:left w:val="single" w:sz="4" w:space="0" w:color="auto"/>
              <w:right w:val="single" w:sz="4" w:space="0" w:color="auto"/>
            </w:tcBorders>
          </w:tcPr>
          <w:p w14:paraId="4C999AE1" w14:textId="390B1D51"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Remarks:</w:t>
            </w:r>
            <w:r w:rsidR="001C0E69" w:rsidRPr="00A23FA3">
              <w:rPr>
                <w:rFonts w:ascii="Calibri" w:hAnsi="Calibri" w:cstheme="minorHAnsi"/>
                <w:b/>
                <w:sz w:val="18"/>
                <w:szCs w:val="18"/>
              </w:rPr>
              <w:t xml:space="preserve"> </w:t>
            </w:r>
            <w:r w:rsidR="00343ADC" w:rsidRPr="00A23FA3">
              <w:rPr>
                <w:rFonts w:ascii="Calibri" w:hAnsi="Calibri" w:cstheme="minorHAnsi"/>
                <w:sz w:val="18"/>
                <w:szCs w:val="18"/>
              </w:rPr>
              <w:t>Single choice</w:t>
            </w:r>
          </w:p>
          <w:p w14:paraId="55867A72" w14:textId="00A1D0E7"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  ] Import   [  ] Export            From ________________ To _________________</w:t>
            </w:r>
          </w:p>
          <w:p w14:paraId="5CECB734" w14:textId="0B62A7B1"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Description of Goods: __________________________</w:t>
            </w:r>
            <w:r w:rsidR="001C2A90" w:rsidRPr="00A23FA3">
              <w:rPr>
                <w:rFonts w:ascii="Calibri" w:hAnsi="Calibri" w:cstheme="minorHAnsi"/>
                <w:sz w:val="18"/>
                <w:szCs w:val="18"/>
              </w:rPr>
              <w:t>_______________________________</w:t>
            </w:r>
          </w:p>
        </w:tc>
      </w:tr>
      <w:tr w:rsidR="00A23FA3" w:rsidRPr="00A23FA3" w14:paraId="23449694" w14:textId="77777777" w:rsidTr="006A0D1B">
        <w:tc>
          <w:tcPr>
            <w:tcW w:w="8364" w:type="dxa"/>
            <w:tcBorders>
              <w:left w:val="single" w:sz="4" w:space="0" w:color="auto"/>
              <w:right w:val="single" w:sz="4" w:space="0" w:color="auto"/>
            </w:tcBorders>
          </w:tcPr>
          <w:p w14:paraId="46B75AEC" w14:textId="77777777"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Comments by T/S Dept:(if applicable):</w:t>
            </w:r>
          </w:p>
          <w:p w14:paraId="0327DCEB" w14:textId="01CEBF48" w:rsidR="00BC78BC" w:rsidRPr="00A23FA3" w:rsidRDefault="00BC78BC" w:rsidP="00A769EC">
            <w:pPr>
              <w:rPr>
                <w:rFonts w:ascii="Calibri" w:hAnsi="Calibri" w:cstheme="minorHAnsi"/>
                <w:sz w:val="18"/>
                <w:szCs w:val="18"/>
              </w:rPr>
            </w:pPr>
            <w:r w:rsidRPr="00A23FA3">
              <w:rPr>
                <w:rFonts w:ascii="Calibri" w:hAnsi="Calibri" w:cstheme="minorHAnsi"/>
                <w:sz w:val="18"/>
                <w:szCs w:val="18"/>
              </w:rPr>
              <w:t xml:space="preserve">The party is a customer of Bank of </w:t>
            </w:r>
            <w:r w:rsidR="00CA74F3" w:rsidRPr="00A23FA3">
              <w:rPr>
                <w:rFonts w:ascii="Calibri" w:hAnsi="Calibri" w:cstheme="minorHAnsi"/>
                <w:sz w:val="18"/>
                <w:szCs w:val="18"/>
              </w:rPr>
              <w:t>China, _</w:t>
            </w:r>
            <w:r w:rsidRPr="00A23FA3">
              <w:rPr>
                <w:rFonts w:ascii="Calibri" w:hAnsi="Calibri" w:cstheme="minorHAnsi"/>
                <w:sz w:val="18"/>
                <w:szCs w:val="18"/>
              </w:rPr>
              <w:t>_____________________ Branch.</w:t>
            </w:r>
          </w:p>
          <w:p w14:paraId="242B55F8" w14:textId="4E535E35" w:rsidR="00343ADC" w:rsidRPr="00A23FA3" w:rsidRDefault="00BC78BC" w:rsidP="00774ECE">
            <w:pPr>
              <w:rPr>
                <w:rFonts w:ascii="Calibri" w:hAnsi="Calibri" w:cstheme="minorHAnsi"/>
                <w:sz w:val="18"/>
                <w:szCs w:val="18"/>
              </w:rPr>
            </w:pPr>
            <w:r w:rsidRPr="00A23FA3">
              <w:rPr>
                <w:rFonts w:ascii="Calibri" w:hAnsi="Calibri" w:cstheme="minorHAnsi"/>
                <w:sz w:val="18"/>
                <w:szCs w:val="18"/>
              </w:rPr>
              <w:t xml:space="preserve">A review of the goods and related documentations did not reveal any </w:t>
            </w:r>
            <w:r w:rsidR="00205B48" w:rsidRPr="00A23FA3">
              <w:rPr>
                <w:rFonts w:ascii="Calibri" w:hAnsi="Calibri" w:cstheme="minorHAnsi"/>
                <w:sz w:val="18"/>
                <w:szCs w:val="18"/>
              </w:rPr>
              <w:t>unusual</w:t>
            </w:r>
            <w:r w:rsidRPr="00A23FA3">
              <w:rPr>
                <w:rFonts w:ascii="Calibri" w:hAnsi="Calibri" w:cstheme="minorHAnsi"/>
                <w:sz w:val="18"/>
                <w:szCs w:val="18"/>
              </w:rPr>
              <w:t xml:space="preserve"> activity or conditions to the transaction.</w:t>
            </w:r>
          </w:p>
          <w:p w14:paraId="04073338" w14:textId="3EE20F9D" w:rsidR="00BC78BC" w:rsidRPr="00A23FA3" w:rsidRDefault="00532F3D" w:rsidP="00774ECE">
            <w:pPr>
              <w:rPr>
                <w:rFonts w:ascii="Calibri" w:hAnsi="Calibri" w:cstheme="minorHAnsi"/>
                <w:sz w:val="18"/>
                <w:szCs w:val="18"/>
              </w:rPr>
            </w:pPr>
            <w:r w:rsidRPr="00A23FA3">
              <w:rPr>
                <w:rFonts w:ascii="Calibri" w:hAnsi="Calibri" w:cstheme="minorHAnsi"/>
                <w:sz w:val="18"/>
                <w:szCs w:val="18"/>
              </w:rPr>
              <w:t>&lt;</w:t>
            </w:r>
            <w:r w:rsidR="00343ADC" w:rsidRPr="00A23FA3">
              <w:rPr>
                <w:rFonts w:ascii="Calibri" w:hAnsi="Calibri" w:cstheme="minorHAnsi"/>
                <w:sz w:val="18"/>
                <w:szCs w:val="18"/>
              </w:rPr>
              <w:t xml:space="preserve">The above content is pre-filled by </w:t>
            </w:r>
            <w:r w:rsidR="009E51F8" w:rsidRPr="00A23FA3">
              <w:rPr>
                <w:rFonts w:ascii="Calibri" w:hAnsi="Calibri" w:cstheme="minorHAnsi"/>
                <w:sz w:val="18"/>
                <w:szCs w:val="18"/>
              </w:rPr>
              <w:t xml:space="preserve">Operations </w:t>
            </w:r>
            <w:r w:rsidR="00343ADC" w:rsidRPr="00A23FA3">
              <w:rPr>
                <w:rFonts w:ascii="Calibri" w:hAnsi="Calibri" w:cstheme="minorHAnsi"/>
                <w:sz w:val="18"/>
                <w:szCs w:val="18"/>
              </w:rPr>
              <w:t>Analyst.</w:t>
            </w:r>
            <w:r w:rsidRPr="00A23FA3">
              <w:rPr>
                <w:rFonts w:ascii="Calibri" w:hAnsi="Calibri" w:cstheme="minorHAnsi"/>
                <w:sz w:val="18"/>
                <w:szCs w:val="18"/>
              </w:rPr>
              <w:t>&gt;</w:t>
            </w:r>
          </w:p>
        </w:tc>
      </w:tr>
      <w:tr w:rsidR="00A23FA3" w:rsidRPr="00A23FA3" w14:paraId="115075CA" w14:textId="77777777" w:rsidTr="00152DE8">
        <w:tc>
          <w:tcPr>
            <w:tcW w:w="8364" w:type="dxa"/>
            <w:tcBorders>
              <w:left w:val="single" w:sz="4" w:space="0" w:color="auto"/>
              <w:right w:val="single" w:sz="4" w:space="0" w:color="auto"/>
            </w:tcBorders>
            <w:shd w:val="clear" w:color="auto" w:fill="E2EFD9" w:themeFill="accent6" w:themeFillTint="33"/>
          </w:tcPr>
          <w:p w14:paraId="19517E30" w14:textId="738CF17D"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Handled by: _______</w:t>
            </w:r>
            <w:r w:rsidR="00CA74F3" w:rsidRPr="00A23FA3">
              <w:rPr>
                <w:rFonts w:ascii="Calibri" w:hAnsi="Calibri" w:cstheme="minorHAnsi"/>
                <w:b/>
                <w:sz w:val="18"/>
                <w:szCs w:val="18"/>
              </w:rPr>
              <w:t>_ Ext.</w:t>
            </w:r>
            <w:r w:rsidRPr="00A23FA3">
              <w:rPr>
                <w:rFonts w:ascii="Calibri" w:hAnsi="Calibri" w:cstheme="minorHAnsi"/>
                <w:b/>
                <w:sz w:val="18"/>
                <w:szCs w:val="18"/>
              </w:rPr>
              <w:t xml:space="preserve"> ____     Date: _______    </w:t>
            </w:r>
          </w:p>
          <w:p w14:paraId="6662C9C8" w14:textId="535E483C" w:rsidR="00BC78BC" w:rsidRPr="00A23FA3" w:rsidRDefault="00236FDC" w:rsidP="00A769EC">
            <w:pPr>
              <w:rPr>
                <w:rFonts w:ascii="Calibri" w:hAnsi="Calibri" w:cstheme="minorHAnsi"/>
                <w:sz w:val="18"/>
                <w:szCs w:val="18"/>
              </w:rPr>
            </w:pPr>
            <w:r w:rsidRPr="00A23FA3">
              <w:rPr>
                <w:rFonts w:ascii="Calibri" w:hAnsi="Calibri" w:cstheme="minorHAnsi"/>
                <w:sz w:val="18"/>
                <w:szCs w:val="18"/>
              </w:rPr>
              <w:t xml:space="preserve">name of </w:t>
            </w:r>
            <w:r w:rsidR="009E51F8" w:rsidRPr="00A23FA3">
              <w:rPr>
                <w:rFonts w:ascii="Calibri" w:hAnsi="Calibri" w:cstheme="minorHAnsi"/>
                <w:sz w:val="18"/>
                <w:szCs w:val="18"/>
              </w:rPr>
              <w:t xml:space="preserve">Operations </w:t>
            </w:r>
            <w:r w:rsidR="00EA3A9A" w:rsidRPr="00A23FA3">
              <w:rPr>
                <w:rFonts w:ascii="Calibri" w:hAnsi="Calibri" w:cstheme="minorHAnsi"/>
                <w:sz w:val="18"/>
                <w:szCs w:val="18"/>
              </w:rPr>
              <w:t>Analyst</w:t>
            </w:r>
            <w:r w:rsidR="001C0E69" w:rsidRPr="00A23FA3">
              <w:rPr>
                <w:rFonts w:ascii="Calibri" w:hAnsi="Calibri" w:cstheme="minorHAnsi"/>
                <w:sz w:val="18"/>
                <w:szCs w:val="18"/>
              </w:rPr>
              <w:t>，</w:t>
            </w:r>
            <w:r w:rsidR="001C0E69" w:rsidRPr="00A23FA3">
              <w:rPr>
                <w:rFonts w:ascii="Calibri" w:hAnsi="Calibri" w:cstheme="minorHAnsi"/>
                <w:sz w:val="18"/>
                <w:szCs w:val="18"/>
              </w:rPr>
              <w:t xml:space="preserve"> </w:t>
            </w:r>
            <w:r w:rsidR="00E57258" w:rsidRPr="00A23FA3">
              <w:rPr>
                <w:rFonts w:ascii="Calibri" w:hAnsi="Calibri" w:cstheme="minorHAnsi"/>
                <w:sz w:val="18"/>
                <w:szCs w:val="18"/>
              </w:rPr>
              <w:t>Date of</w:t>
            </w:r>
            <w:r w:rsidRPr="00A23FA3">
              <w:rPr>
                <w:rFonts w:ascii="Calibri" w:hAnsi="Calibri" w:cstheme="minorHAnsi"/>
                <w:sz w:val="18"/>
                <w:szCs w:val="18"/>
              </w:rPr>
              <w:t xml:space="preserve"> submission date</w:t>
            </w:r>
          </w:p>
          <w:p w14:paraId="2163EB8E" w14:textId="77777777" w:rsidR="00BC78BC" w:rsidRPr="00A23FA3" w:rsidRDefault="00BC78BC" w:rsidP="00774ECE">
            <w:pPr>
              <w:rPr>
                <w:rFonts w:ascii="Calibri" w:hAnsi="Calibri" w:cstheme="minorHAnsi"/>
                <w:b/>
                <w:sz w:val="18"/>
                <w:szCs w:val="18"/>
              </w:rPr>
            </w:pPr>
          </w:p>
        </w:tc>
      </w:tr>
      <w:tr w:rsidR="00A23FA3" w:rsidRPr="00A23FA3" w14:paraId="75A18C49" w14:textId="77777777" w:rsidTr="006A0D1B">
        <w:tc>
          <w:tcPr>
            <w:tcW w:w="8364" w:type="dxa"/>
            <w:tcBorders>
              <w:left w:val="single" w:sz="4" w:space="0" w:color="auto"/>
              <w:right w:val="single" w:sz="4" w:space="0" w:color="auto"/>
            </w:tcBorders>
            <w:shd w:val="clear" w:color="auto" w:fill="DEEAF6" w:themeFill="accent1" w:themeFillTint="33"/>
          </w:tcPr>
          <w:p w14:paraId="56C379A2" w14:textId="4BC732E0"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 xml:space="preserve">Reviewed by TSD Compliance </w:t>
            </w:r>
            <w:r w:rsidR="00CA74F3" w:rsidRPr="00A23FA3">
              <w:rPr>
                <w:rFonts w:ascii="Calibri" w:hAnsi="Calibri" w:cstheme="minorHAnsi"/>
                <w:b/>
                <w:sz w:val="18"/>
                <w:szCs w:val="18"/>
              </w:rPr>
              <w:t>Section: _</w:t>
            </w:r>
            <w:r w:rsidRPr="00A23FA3">
              <w:rPr>
                <w:rFonts w:ascii="Calibri" w:hAnsi="Calibri" w:cstheme="minorHAnsi"/>
                <w:b/>
                <w:sz w:val="18"/>
                <w:szCs w:val="18"/>
              </w:rPr>
              <w:t>_________     Date: ___________</w:t>
            </w:r>
          </w:p>
          <w:p w14:paraId="54BA59FA" w14:textId="740090F3" w:rsidR="001C0E69" w:rsidRPr="00A23FA3" w:rsidRDefault="001C0E69" w:rsidP="00A769EC">
            <w:pPr>
              <w:rPr>
                <w:rFonts w:ascii="Calibri" w:hAnsi="Calibri" w:cstheme="minorHAnsi"/>
                <w:sz w:val="18"/>
                <w:szCs w:val="18"/>
              </w:rPr>
            </w:pPr>
            <w:r w:rsidRPr="00A23FA3">
              <w:rPr>
                <w:rFonts w:ascii="Calibri" w:hAnsi="Calibri" w:cstheme="minorHAnsi"/>
                <w:b/>
                <w:sz w:val="18"/>
                <w:szCs w:val="18"/>
              </w:rPr>
              <w:t xml:space="preserve">                                    __________     Date: ___________</w:t>
            </w:r>
          </w:p>
          <w:p w14:paraId="241E1EFC" w14:textId="22584CDA" w:rsidR="00BC78BC" w:rsidRPr="00A23FA3" w:rsidRDefault="00BC78BC" w:rsidP="00774ECE">
            <w:pPr>
              <w:rPr>
                <w:rFonts w:ascii="Calibri" w:hAnsi="Calibri" w:cstheme="minorHAnsi"/>
                <w:sz w:val="18"/>
                <w:szCs w:val="18"/>
              </w:rPr>
            </w:pPr>
            <w:r w:rsidRPr="00A23FA3">
              <w:rPr>
                <w:rFonts w:ascii="Calibri" w:hAnsi="Calibri" w:cstheme="minorHAnsi"/>
                <w:sz w:val="18"/>
                <w:szCs w:val="18"/>
              </w:rPr>
              <w:t xml:space="preserve">&lt; </w:t>
            </w:r>
            <w:r w:rsidR="00EA3A9A" w:rsidRPr="00A23FA3">
              <w:rPr>
                <w:rFonts w:ascii="Calibri" w:hAnsi="Calibri" w:cstheme="minorHAnsi"/>
                <w:sz w:val="18"/>
                <w:szCs w:val="18"/>
              </w:rPr>
              <w:t xml:space="preserve">Compliance </w:t>
            </w:r>
            <w:r w:rsidR="008A68AA" w:rsidRPr="00A23FA3">
              <w:rPr>
                <w:rFonts w:ascii="Calibri" w:hAnsi="Calibri" w:cstheme="minorHAnsi"/>
                <w:sz w:val="18"/>
                <w:szCs w:val="18"/>
              </w:rPr>
              <w:t xml:space="preserve">Analyst &amp; </w:t>
            </w:r>
            <w:r w:rsidRPr="00A23FA3">
              <w:rPr>
                <w:rFonts w:ascii="Calibri" w:hAnsi="Calibri" w:cstheme="minorHAnsi"/>
                <w:sz w:val="18"/>
                <w:szCs w:val="18"/>
              </w:rPr>
              <w:t>Supervisor</w:t>
            </w:r>
            <w:r w:rsidR="00532F3D" w:rsidRPr="00A23FA3">
              <w:rPr>
                <w:rFonts w:ascii="Calibri" w:hAnsi="Calibri" w:cstheme="minorHAnsi"/>
                <w:sz w:val="18"/>
                <w:szCs w:val="18"/>
              </w:rPr>
              <w:t>’s Signature</w:t>
            </w:r>
            <w:r w:rsidRPr="00A23FA3">
              <w:rPr>
                <w:rFonts w:ascii="Calibri" w:hAnsi="Calibri" w:cstheme="minorHAnsi"/>
                <w:sz w:val="18"/>
                <w:szCs w:val="18"/>
              </w:rPr>
              <w:t xml:space="preserve"> &gt;</w:t>
            </w:r>
          </w:p>
          <w:p w14:paraId="4B839707" w14:textId="28981E3A" w:rsidR="00180750" w:rsidRPr="00A23FA3" w:rsidRDefault="00236FDC" w:rsidP="00774ECE">
            <w:pPr>
              <w:rPr>
                <w:rFonts w:ascii="Calibri" w:hAnsi="Calibri" w:cstheme="minorHAnsi"/>
                <w:sz w:val="18"/>
                <w:szCs w:val="18"/>
              </w:rPr>
            </w:pPr>
            <w:r w:rsidRPr="00A23FA3">
              <w:rPr>
                <w:rFonts w:ascii="Calibri" w:hAnsi="Calibri" w:cstheme="minorHAnsi"/>
                <w:sz w:val="18"/>
                <w:szCs w:val="18"/>
              </w:rPr>
              <w:t>name of Compliance Analyst</w:t>
            </w:r>
            <w:r w:rsidR="001C0E69" w:rsidRPr="00A23FA3">
              <w:rPr>
                <w:rFonts w:ascii="Calibri" w:hAnsi="Calibri" w:cstheme="minorHAnsi"/>
                <w:sz w:val="18"/>
                <w:szCs w:val="18"/>
              </w:rPr>
              <w:t xml:space="preserve">, </w:t>
            </w:r>
            <w:r w:rsidR="00180750" w:rsidRPr="00A23FA3">
              <w:rPr>
                <w:rFonts w:ascii="Calibri" w:hAnsi="Calibri" w:cstheme="minorHAnsi"/>
                <w:sz w:val="18"/>
                <w:szCs w:val="18"/>
              </w:rPr>
              <w:t>Date is submission date</w:t>
            </w:r>
          </w:p>
          <w:p w14:paraId="1D029ACE" w14:textId="6ECC5974" w:rsidR="00180750" w:rsidRPr="00A23FA3" w:rsidRDefault="00236FDC" w:rsidP="00774ECE">
            <w:pPr>
              <w:rPr>
                <w:rFonts w:ascii="Calibri" w:hAnsi="Calibri" w:cstheme="minorHAnsi"/>
                <w:sz w:val="18"/>
                <w:szCs w:val="18"/>
              </w:rPr>
            </w:pPr>
            <w:r w:rsidRPr="00A23FA3">
              <w:rPr>
                <w:rFonts w:ascii="Calibri" w:hAnsi="Calibri" w:cstheme="minorHAnsi"/>
                <w:sz w:val="18"/>
                <w:szCs w:val="18"/>
              </w:rPr>
              <w:t>name of Compliance Supervisor</w:t>
            </w:r>
            <w:r w:rsidR="001C0E69" w:rsidRPr="00A23FA3">
              <w:rPr>
                <w:rFonts w:ascii="Calibri" w:hAnsi="Calibri" w:cstheme="minorHAnsi"/>
                <w:sz w:val="18"/>
                <w:szCs w:val="18"/>
              </w:rPr>
              <w:t xml:space="preserve">, </w:t>
            </w:r>
            <w:r w:rsidR="00180750" w:rsidRPr="00A23FA3">
              <w:rPr>
                <w:rFonts w:ascii="Calibri" w:hAnsi="Calibri" w:cstheme="minorHAnsi"/>
                <w:sz w:val="18"/>
                <w:szCs w:val="18"/>
              </w:rPr>
              <w:t>Date is submission date</w:t>
            </w:r>
          </w:p>
          <w:p w14:paraId="329768F0" w14:textId="77777777" w:rsidR="00BC78BC" w:rsidRPr="00A23FA3" w:rsidRDefault="00BC78BC" w:rsidP="00774ECE">
            <w:pPr>
              <w:rPr>
                <w:rFonts w:ascii="Calibri" w:hAnsi="Calibri" w:cstheme="minorHAnsi"/>
                <w:sz w:val="18"/>
                <w:szCs w:val="18"/>
              </w:rPr>
            </w:pPr>
          </w:p>
        </w:tc>
      </w:tr>
      <w:tr w:rsidR="00A23FA3" w:rsidRPr="00A23FA3" w14:paraId="28820F0E" w14:textId="77777777" w:rsidTr="006A0D1B">
        <w:tc>
          <w:tcPr>
            <w:tcW w:w="8364" w:type="dxa"/>
            <w:tcBorders>
              <w:left w:val="single" w:sz="4" w:space="0" w:color="auto"/>
              <w:right w:val="single" w:sz="4" w:space="0" w:color="auto"/>
            </w:tcBorders>
            <w:shd w:val="clear" w:color="auto" w:fill="FFFF99"/>
          </w:tcPr>
          <w:p w14:paraId="26315664" w14:textId="27FCCAD9" w:rsidR="00BC78BC" w:rsidRPr="00A23FA3" w:rsidRDefault="00BC78BC" w:rsidP="00C409AC">
            <w:pPr>
              <w:rPr>
                <w:rFonts w:ascii="Calibri" w:hAnsi="Calibri" w:cstheme="minorHAnsi"/>
                <w:sz w:val="18"/>
                <w:szCs w:val="18"/>
              </w:rPr>
            </w:pPr>
            <w:r w:rsidRPr="00A23FA3">
              <w:rPr>
                <w:rFonts w:ascii="Calibri" w:hAnsi="Calibri" w:cstheme="minorHAnsi"/>
                <w:b/>
                <w:sz w:val="18"/>
                <w:szCs w:val="18"/>
              </w:rPr>
              <w:t>Legal &amp; Compliance Dept. Remarks:</w:t>
            </w:r>
          </w:p>
          <w:p w14:paraId="4DCC0FAC" w14:textId="77777777" w:rsidR="00BC78BC" w:rsidRPr="00A23FA3" w:rsidRDefault="00BC78BC" w:rsidP="00A769EC">
            <w:pPr>
              <w:rPr>
                <w:rFonts w:ascii="Calibri" w:hAnsi="Calibri" w:cstheme="minorHAnsi"/>
                <w:sz w:val="18"/>
                <w:szCs w:val="18"/>
              </w:rPr>
            </w:pPr>
          </w:p>
        </w:tc>
      </w:tr>
      <w:tr w:rsidR="00A23FA3" w:rsidRPr="00A23FA3" w14:paraId="553B98AA" w14:textId="77777777" w:rsidTr="006A0D1B">
        <w:tc>
          <w:tcPr>
            <w:tcW w:w="8364" w:type="dxa"/>
            <w:tcBorders>
              <w:left w:val="single" w:sz="4" w:space="0" w:color="auto"/>
              <w:bottom w:val="single" w:sz="4" w:space="0" w:color="auto"/>
              <w:right w:val="single" w:sz="4" w:space="0" w:color="auto"/>
            </w:tcBorders>
            <w:shd w:val="clear" w:color="auto" w:fill="FFFF99"/>
          </w:tcPr>
          <w:p w14:paraId="20885033" w14:textId="77777777" w:rsidR="00BC78BC" w:rsidRPr="00A23FA3" w:rsidRDefault="00BC78BC" w:rsidP="00C409AC">
            <w:pPr>
              <w:rPr>
                <w:rFonts w:ascii="Calibri" w:hAnsi="Calibri" w:cstheme="minorHAnsi"/>
                <w:b/>
                <w:sz w:val="18"/>
                <w:szCs w:val="18"/>
              </w:rPr>
            </w:pPr>
            <w:r w:rsidRPr="00A23FA3">
              <w:rPr>
                <w:rFonts w:ascii="Calibri" w:hAnsi="Calibri" w:cstheme="minorHAnsi"/>
                <w:b/>
                <w:sz w:val="18"/>
                <w:szCs w:val="18"/>
              </w:rPr>
              <w:t>Approved by: ___________________                     Legal &amp; Compliance Dept.</w:t>
            </w:r>
          </w:p>
          <w:p w14:paraId="28796C47" w14:textId="3EDEE8F4" w:rsidR="00B33D68" w:rsidRPr="00A23FA3" w:rsidRDefault="00532F3D" w:rsidP="00A769EC">
            <w:pPr>
              <w:rPr>
                <w:rFonts w:ascii="Calibri" w:hAnsi="Calibri" w:cstheme="minorHAnsi"/>
                <w:sz w:val="18"/>
                <w:szCs w:val="18"/>
              </w:rPr>
            </w:pPr>
            <w:r w:rsidRPr="00A23FA3">
              <w:rPr>
                <w:rFonts w:ascii="Calibri" w:hAnsi="Calibri" w:cstheme="minorHAnsi"/>
                <w:sz w:val="18"/>
                <w:szCs w:val="18"/>
              </w:rPr>
              <w:t>&lt;The above area marked yellow is filled by LCD&gt;</w:t>
            </w:r>
            <w:r w:rsidR="001C0E69" w:rsidRPr="00A23FA3">
              <w:rPr>
                <w:rFonts w:ascii="Calibri" w:hAnsi="Calibri" w:cstheme="minorHAnsi"/>
                <w:sz w:val="18"/>
                <w:szCs w:val="18"/>
              </w:rPr>
              <w:t xml:space="preserve"> </w:t>
            </w:r>
            <w:r w:rsidR="001C0E69" w:rsidRPr="00A23FA3">
              <w:rPr>
                <w:rFonts w:ascii="Calibri" w:hAnsi="Calibri" w:cstheme="minorHAnsi"/>
                <w:sz w:val="18"/>
                <w:szCs w:val="18"/>
              </w:rPr>
              <w:t>，</w:t>
            </w:r>
            <w:r w:rsidR="001C0E69" w:rsidRPr="00A23FA3">
              <w:rPr>
                <w:rFonts w:ascii="Calibri" w:hAnsi="Calibri" w:cstheme="minorHAnsi"/>
                <w:sz w:val="18"/>
                <w:szCs w:val="18"/>
              </w:rPr>
              <w:t xml:space="preserve"> </w:t>
            </w:r>
            <w:r w:rsidR="00B33D68" w:rsidRPr="00A23FA3">
              <w:rPr>
                <w:rFonts w:ascii="Calibri" w:hAnsi="Calibri" w:cstheme="minorHAnsi"/>
                <w:sz w:val="18"/>
                <w:szCs w:val="18"/>
              </w:rPr>
              <w:t>name of LCD</w:t>
            </w:r>
            <w:r w:rsidR="008211A1" w:rsidRPr="00A23FA3">
              <w:rPr>
                <w:rFonts w:ascii="Calibri" w:hAnsi="Calibri" w:cstheme="minorHAnsi"/>
                <w:sz w:val="18"/>
                <w:szCs w:val="18"/>
              </w:rPr>
              <w:t xml:space="preserve"> </w:t>
            </w:r>
            <w:r w:rsidR="008211A1" w:rsidRPr="00A23FA3">
              <w:rPr>
                <w:rFonts w:ascii="Calibri" w:hAnsi="Calibri" w:cstheme="minorHAnsi"/>
                <w:sz w:val="18"/>
                <w:szCs w:val="18"/>
                <w:u w:val="single"/>
              </w:rPr>
              <w:t>name</w:t>
            </w:r>
            <w:r w:rsidR="001C0E69" w:rsidRPr="00A23FA3">
              <w:rPr>
                <w:rFonts w:ascii="Calibri" w:hAnsi="Calibri" w:cstheme="minorHAnsi"/>
                <w:sz w:val="18"/>
                <w:szCs w:val="18"/>
                <w:u w:val="single"/>
              </w:rPr>
              <w:t>，</w:t>
            </w:r>
            <w:r w:rsidR="00B33D68" w:rsidRPr="00A23FA3">
              <w:rPr>
                <w:rFonts w:ascii="Calibri" w:hAnsi="Calibri" w:cstheme="minorHAnsi"/>
                <w:sz w:val="18"/>
                <w:szCs w:val="18"/>
              </w:rPr>
              <w:t>Date is submission date</w:t>
            </w:r>
          </w:p>
        </w:tc>
      </w:tr>
    </w:tbl>
    <w:p w14:paraId="6A5C866D" w14:textId="77777777" w:rsidR="00BC78BC" w:rsidRPr="00A23FA3" w:rsidRDefault="00BC78BC" w:rsidP="00C409AC">
      <w:pPr>
        <w:spacing w:afterLines="50" w:after="156"/>
        <w:ind w:firstLineChars="177" w:firstLine="425"/>
        <w:rPr>
          <w:rFonts w:ascii="Calibri" w:hAnsi="Calibri" w:cstheme="minorHAnsi"/>
          <w:sz w:val="24"/>
        </w:rPr>
      </w:pPr>
    </w:p>
    <w:p w14:paraId="17B5C9D5" w14:textId="0C6D2207" w:rsidR="00BC78BC" w:rsidRPr="00A23FA3" w:rsidRDefault="008F75E2">
      <w:pPr>
        <w:pStyle w:val="3"/>
        <w:keepNext w:val="0"/>
        <w:keepLines w:val="0"/>
        <w:spacing w:before="0" w:after="120" w:line="240" w:lineRule="auto"/>
        <w:ind w:left="420"/>
        <w:rPr>
          <w:rFonts w:ascii="Calibri" w:hAnsi="Calibri" w:cstheme="minorHAnsi"/>
        </w:rPr>
        <w:pPrChange w:id="12464" w:author="raye" w:date="2018-07-23T15:49:00Z">
          <w:pPr>
            <w:pStyle w:val="3"/>
            <w:keepNext w:val="0"/>
            <w:keepLines w:val="0"/>
            <w:numPr>
              <w:ilvl w:val="2"/>
              <w:numId w:val="3"/>
            </w:numPr>
            <w:spacing w:before="0" w:after="120" w:line="240" w:lineRule="auto"/>
            <w:ind w:left="709" w:hanging="709"/>
          </w:pPr>
        </w:pPrChange>
      </w:pPr>
      <w:bookmarkStart w:id="12465" w:name="_Ref508798703"/>
      <w:bookmarkStart w:id="12466" w:name="_Ref508798749"/>
      <w:bookmarkStart w:id="12467" w:name="_Toc512250299"/>
      <w:bookmarkStart w:id="12468" w:name="_Toc520840608"/>
      <w:ins w:id="12469" w:author="raye" w:date="2018-07-23T15:49:00Z">
        <w:r w:rsidRPr="00A23FA3">
          <w:rPr>
            <w:rFonts w:ascii="Calibri" w:hAnsi="Calibri" w:cstheme="minorHAnsi"/>
          </w:rPr>
          <w:lastRenderedPageBreak/>
          <w:t xml:space="preserve">4.8.3. </w:t>
        </w:r>
      </w:ins>
      <w:r w:rsidR="00BC78BC" w:rsidRPr="00A23FA3">
        <w:rPr>
          <w:rFonts w:ascii="Calibri" w:hAnsi="Calibri" w:cstheme="minorHAnsi"/>
        </w:rPr>
        <w:t>#3 Compliance Section Supplementary Notes</w:t>
      </w:r>
      <w:bookmarkEnd w:id="12465"/>
      <w:bookmarkEnd w:id="12466"/>
      <w:bookmarkEnd w:id="12467"/>
      <w:bookmarkEnd w:id="12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23FA3" w:rsidRPr="00A23FA3" w14:paraId="08018714" w14:textId="77777777" w:rsidTr="005E7DE4">
        <w:trPr>
          <w:trHeight w:val="20"/>
        </w:trPr>
        <w:tc>
          <w:tcPr>
            <w:tcW w:w="5000" w:type="pct"/>
            <w:tcBorders>
              <w:top w:val="single" w:sz="4" w:space="0" w:color="auto"/>
            </w:tcBorders>
            <w:shd w:val="clear" w:color="auto" w:fill="D9D9D9"/>
            <w:vAlign w:val="bottom"/>
          </w:tcPr>
          <w:p w14:paraId="328DE11B" w14:textId="77777777" w:rsidR="005E7DE4" w:rsidRPr="00A23FA3" w:rsidRDefault="005E7DE4" w:rsidP="00C409AC">
            <w:pPr>
              <w:rPr>
                <w:rFonts w:ascii="Calibri" w:eastAsia="Times New Roman" w:hAnsi="Calibri" w:cstheme="minorHAnsi"/>
                <w:b/>
                <w:bCs/>
                <w:sz w:val="24"/>
              </w:rPr>
            </w:pPr>
            <w:bookmarkStart w:id="12470" w:name="_Toc442363066"/>
            <w:bookmarkStart w:id="12471" w:name="_Toc442868736"/>
            <w:bookmarkStart w:id="12472" w:name="_Toc440527677"/>
            <w:bookmarkStart w:id="12473" w:name="_Toc361828934"/>
            <w:bookmarkStart w:id="12474" w:name="_Toc442378363"/>
            <w:r w:rsidRPr="00A23FA3">
              <w:rPr>
                <w:rFonts w:ascii="Calibri" w:hAnsi="Calibri" w:cstheme="minorHAnsi"/>
                <w:sz w:val="24"/>
              </w:rPr>
              <w:br w:type="page"/>
            </w:r>
            <w:r w:rsidRPr="00A23FA3">
              <w:rPr>
                <w:rFonts w:ascii="Calibri" w:eastAsia="Times New Roman" w:hAnsi="Calibri" w:cstheme="minorHAnsi"/>
                <w:b/>
                <w:bCs/>
                <w:sz w:val="24"/>
              </w:rPr>
              <w:t>Compliance Section Supplementary Notes</w:t>
            </w:r>
          </w:p>
        </w:tc>
      </w:tr>
      <w:tr w:rsidR="00A23FA3" w:rsidRPr="00A23FA3" w14:paraId="1A25431E" w14:textId="77777777" w:rsidTr="00A06FB6">
        <w:trPr>
          <w:trHeight w:val="1312"/>
        </w:trPr>
        <w:tc>
          <w:tcPr>
            <w:tcW w:w="5000" w:type="pct"/>
            <w:tcBorders>
              <w:top w:val="single" w:sz="4" w:space="0" w:color="auto"/>
              <w:left w:val="single" w:sz="4" w:space="0" w:color="auto"/>
              <w:bottom w:val="single" w:sz="4" w:space="0" w:color="auto"/>
              <w:right w:val="single" w:sz="4" w:space="0" w:color="auto"/>
            </w:tcBorders>
            <w:shd w:val="clear" w:color="auto" w:fill="auto"/>
            <w:hideMark/>
          </w:tcPr>
          <w:p w14:paraId="3DA7BB92" w14:textId="77777777" w:rsidR="005E7DE4" w:rsidRPr="00A23FA3" w:rsidRDefault="005E7DE4" w:rsidP="00C409AC">
            <w:pPr>
              <w:rPr>
                <w:rFonts w:ascii="Calibri" w:eastAsia="Times New Roman" w:hAnsi="Calibri" w:cstheme="minorHAnsi"/>
                <w:b/>
                <w:u w:val="single"/>
              </w:rPr>
            </w:pPr>
            <w:r w:rsidRPr="00A23FA3">
              <w:rPr>
                <w:rFonts w:ascii="Calibri" w:eastAsia="Times New Roman" w:hAnsi="Calibri" w:cstheme="minorHAnsi"/>
                <w:b/>
                <w:u w:val="single"/>
              </w:rPr>
              <w:t>Customer Name</w:t>
            </w:r>
            <w:r w:rsidRPr="00A23FA3">
              <w:rPr>
                <w:rFonts w:ascii="Calibri" w:eastAsia="Times New Roman" w:hAnsi="Calibri" w:cstheme="minorHAnsi"/>
                <w:b/>
              </w:rPr>
              <w:t xml:space="preserve">: </w:t>
            </w:r>
          </w:p>
          <w:p w14:paraId="66D39772" w14:textId="77777777" w:rsidR="005E7DE4" w:rsidRPr="00A23FA3" w:rsidRDefault="005E7DE4" w:rsidP="00A769EC">
            <w:pPr>
              <w:rPr>
                <w:rFonts w:ascii="Calibri" w:eastAsia="Times New Roman" w:hAnsi="Calibri" w:cstheme="minorHAnsi"/>
                <w:b/>
                <w:u w:val="single"/>
              </w:rPr>
            </w:pPr>
          </w:p>
          <w:p w14:paraId="5E65CE39" w14:textId="77777777" w:rsidR="005E7DE4" w:rsidRPr="00A23FA3" w:rsidRDefault="005E7DE4" w:rsidP="00774ECE">
            <w:pPr>
              <w:rPr>
                <w:rFonts w:ascii="Calibri" w:eastAsia="Times New Roman" w:hAnsi="Calibri" w:cstheme="minorHAnsi"/>
                <w:b/>
                <w:u w:val="single"/>
              </w:rPr>
            </w:pPr>
            <w:r w:rsidRPr="00A23FA3">
              <w:rPr>
                <w:rFonts w:ascii="Calibri" w:eastAsia="Times New Roman" w:hAnsi="Calibri" w:cstheme="minorHAnsi"/>
                <w:b/>
                <w:u w:val="single"/>
              </w:rPr>
              <w:t>Reference No.</w:t>
            </w:r>
            <w:r w:rsidRPr="00A23FA3">
              <w:rPr>
                <w:rFonts w:ascii="Calibri" w:eastAsia="Times New Roman" w:hAnsi="Calibri" w:cstheme="minorHAnsi"/>
                <w:b/>
              </w:rPr>
              <w:t>:</w:t>
            </w:r>
          </w:p>
          <w:p w14:paraId="02A54A6F" w14:textId="77777777" w:rsidR="005A734A" w:rsidRPr="00A23FA3" w:rsidRDefault="005A734A" w:rsidP="00774ECE">
            <w:pPr>
              <w:rPr>
                <w:rFonts w:ascii="Calibri" w:hAnsi="Calibri" w:cstheme="minorHAnsi"/>
                <w:b/>
              </w:rPr>
            </w:pPr>
          </w:p>
        </w:tc>
      </w:tr>
      <w:tr w:rsidR="00A23FA3" w:rsidRPr="00A23FA3" w14:paraId="09F6CEFD" w14:textId="77777777" w:rsidTr="005E7DE4">
        <w:trPr>
          <w:trHeight w:val="1241"/>
        </w:trPr>
        <w:tc>
          <w:tcPr>
            <w:tcW w:w="5000" w:type="pct"/>
            <w:tcBorders>
              <w:top w:val="single" w:sz="4" w:space="0" w:color="auto"/>
              <w:left w:val="single" w:sz="4" w:space="0" w:color="auto"/>
              <w:bottom w:val="single" w:sz="4" w:space="0" w:color="auto"/>
              <w:right w:val="single" w:sz="4" w:space="0" w:color="auto"/>
            </w:tcBorders>
            <w:shd w:val="clear" w:color="auto" w:fill="auto"/>
            <w:vAlign w:val="bottom"/>
          </w:tcPr>
          <w:p w14:paraId="228C919F" w14:textId="356C668D" w:rsidR="005E7DE4" w:rsidRPr="00A23FA3" w:rsidRDefault="005E7DE4" w:rsidP="00C409AC">
            <w:pPr>
              <w:rPr>
                <w:rFonts w:ascii="Calibri" w:eastAsia="Times New Roman" w:hAnsi="Calibri" w:cstheme="minorHAnsi"/>
                <w:b/>
              </w:rPr>
            </w:pPr>
            <w:r w:rsidRPr="00A23FA3">
              <w:rPr>
                <w:rFonts w:ascii="Calibri" w:eastAsia="Times New Roman" w:hAnsi="Calibri" w:cstheme="minorHAnsi"/>
                <w:b/>
                <w:u w:val="single"/>
              </w:rPr>
              <w:t>Transaction Risk Mitigation Check List</w:t>
            </w:r>
            <w:r w:rsidRPr="00A23FA3">
              <w:rPr>
                <w:rFonts w:ascii="Calibri" w:eastAsia="Times New Roman" w:hAnsi="Calibri" w:cstheme="minorHAnsi"/>
                <w:b/>
              </w:rPr>
              <w:t>:</w:t>
            </w:r>
            <w:r w:rsidRPr="00A23FA3">
              <w:rPr>
                <w:rFonts w:ascii="Calibri" w:eastAsia="Times New Roman" w:hAnsi="Calibri" w:cstheme="minorHAnsi"/>
                <w:b/>
              </w:rPr>
              <w:tab/>
            </w:r>
            <w:sdt>
              <w:sdtPr>
                <w:rPr>
                  <w:rFonts w:ascii="Calibri" w:eastAsia="Times New Roman" w:hAnsi="Calibri" w:cstheme="minorHAnsi"/>
                  <w:b/>
                </w:rPr>
                <w:id w:val="1364637754"/>
                <w14:checkbox>
                  <w14:checked w14:val="0"/>
                  <w14:checkedState w14:val="2612" w14:font="MS Gothic"/>
                  <w14:uncheckedState w14:val="2610" w14:font="MS Gothic"/>
                </w14:checkbox>
              </w:sdtPr>
              <w:sdtContent>
                <w:r w:rsidR="00CA74F3" w:rsidRPr="00A23FA3">
                  <w:rPr>
                    <w:rFonts w:ascii="Segoe UI Symbol" w:eastAsia="MS Gothic" w:hAnsi="Segoe UI Symbol" w:cs="Segoe UI Symbol"/>
                    <w:b/>
                  </w:rPr>
                  <w:t>☐</w:t>
                </w:r>
              </w:sdtContent>
            </w:sdt>
            <w:r w:rsidRPr="00A23FA3">
              <w:rPr>
                <w:rFonts w:ascii="Calibri" w:eastAsia="Times New Roman" w:hAnsi="Calibri" w:cstheme="minorHAnsi"/>
                <w:b/>
              </w:rPr>
              <w:t xml:space="preserve"> All questions on the Check List have been answered </w:t>
            </w:r>
          </w:p>
          <w:p w14:paraId="05BB4254" w14:textId="1AA6EFD0" w:rsidR="005E7DE4" w:rsidRPr="00A23FA3" w:rsidRDefault="005E7DE4" w:rsidP="00A769EC">
            <w:pPr>
              <w:rPr>
                <w:rFonts w:ascii="Calibri" w:eastAsia="Times New Roman" w:hAnsi="Calibri" w:cstheme="minorHAnsi"/>
                <w:b/>
              </w:rPr>
            </w:pPr>
            <w:r w:rsidRPr="00A23FA3">
              <w:rPr>
                <w:rFonts w:ascii="Calibri" w:eastAsia="Times New Roman" w:hAnsi="Calibri" w:cstheme="minorHAnsi"/>
                <w:b/>
                <w:u w:val="single"/>
              </w:rPr>
              <w:t>Types of Red Flags Identified</w:t>
            </w:r>
            <w:r w:rsidRPr="00A23FA3">
              <w:rPr>
                <w:rFonts w:ascii="Calibri" w:eastAsia="Times New Roman" w:hAnsi="Calibri" w:cstheme="minorHAnsi"/>
                <w:b/>
              </w:rPr>
              <w:t>:</w:t>
            </w:r>
            <w:r w:rsidRPr="00A23FA3">
              <w:rPr>
                <w:rFonts w:ascii="Calibri" w:eastAsia="Times New Roman" w:hAnsi="Calibri" w:cstheme="minorHAnsi"/>
                <w:b/>
              </w:rPr>
              <w:tab/>
            </w:r>
            <w:r w:rsidRPr="00A23FA3">
              <w:rPr>
                <w:rFonts w:ascii="Calibri" w:eastAsia="Times New Roman" w:hAnsi="Calibri" w:cstheme="minorHAnsi"/>
                <w:b/>
              </w:rPr>
              <w:tab/>
            </w:r>
            <w:sdt>
              <w:sdtPr>
                <w:rPr>
                  <w:rFonts w:ascii="Calibri" w:eastAsia="MS Gothic" w:hAnsi="Calibri" w:cstheme="minorHAnsi"/>
                  <w:b/>
                </w:rPr>
                <w:id w:val="1995220529"/>
                <w14:checkbox>
                  <w14:checked w14:val="0"/>
                  <w14:checkedState w14:val="2612" w14:font="MS Gothic"/>
                  <w14:uncheckedState w14:val="2610" w14:font="MS Gothic"/>
                </w14:checkbox>
              </w:sdtPr>
              <w:sdtContent>
                <w:r w:rsidRPr="00A23FA3">
                  <w:rPr>
                    <w:rFonts w:ascii="Segoe UI Symbol" w:eastAsia="MS Gothic" w:hAnsi="Segoe UI Symbol" w:cs="Segoe UI Symbol"/>
                    <w:b/>
                  </w:rPr>
                  <w:t>☐</w:t>
                </w:r>
              </w:sdtContent>
            </w:sdt>
            <w:r w:rsidRPr="00A23FA3">
              <w:rPr>
                <w:rFonts w:ascii="Calibri" w:eastAsia="Times New Roman" w:hAnsi="Calibri" w:cstheme="minorHAnsi"/>
                <w:b/>
              </w:rPr>
              <w:t xml:space="preserve">  Bridger Insight</w:t>
            </w:r>
            <w:r w:rsidRPr="00A23FA3">
              <w:rPr>
                <w:rFonts w:ascii="Calibri" w:eastAsia="Times New Roman" w:hAnsi="Calibri" w:cstheme="minorHAnsi"/>
                <w:b/>
              </w:rPr>
              <w:tab/>
            </w:r>
            <w:r w:rsidRPr="00A23FA3">
              <w:rPr>
                <w:rFonts w:ascii="Calibri" w:eastAsia="Times New Roman" w:hAnsi="Calibri" w:cstheme="minorHAnsi"/>
                <w:b/>
              </w:rPr>
              <w:tab/>
            </w:r>
            <w:r w:rsidRPr="00A23FA3">
              <w:rPr>
                <w:rFonts w:ascii="Calibri" w:eastAsia="Times New Roman" w:hAnsi="Calibri" w:cstheme="minorHAnsi"/>
                <w:b/>
              </w:rPr>
              <w:tab/>
            </w:r>
            <w:sdt>
              <w:sdtPr>
                <w:rPr>
                  <w:rFonts w:ascii="Calibri" w:eastAsia="MS Gothic" w:hAnsi="Calibri" w:cstheme="minorHAnsi"/>
                  <w:b/>
                </w:rPr>
                <w:id w:val="-1639872077"/>
                <w14:checkbox>
                  <w14:checked w14:val="0"/>
                  <w14:checkedState w14:val="2612" w14:font="MS Gothic"/>
                  <w14:uncheckedState w14:val="2610" w14:font="MS Gothic"/>
                </w14:checkbox>
              </w:sdtPr>
              <w:sdtContent>
                <w:r w:rsidRPr="00A23FA3">
                  <w:rPr>
                    <w:rFonts w:ascii="Segoe UI Symbol" w:eastAsia="MS Gothic" w:hAnsi="Segoe UI Symbol" w:cs="Segoe UI Symbol"/>
                    <w:b/>
                  </w:rPr>
                  <w:t>☐</w:t>
                </w:r>
              </w:sdtContent>
            </w:sdt>
            <w:r w:rsidRPr="00A23FA3">
              <w:rPr>
                <w:rFonts w:ascii="Calibri" w:eastAsia="Times New Roman" w:hAnsi="Calibri" w:cstheme="minorHAnsi"/>
                <w:b/>
              </w:rPr>
              <w:t xml:space="preserve">  Negative News</w:t>
            </w:r>
          </w:p>
          <w:p w14:paraId="7BEC4184" w14:textId="114AC812" w:rsidR="005E7DE4" w:rsidRPr="00A23FA3" w:rsidRDefault="005E7DE4" w:rsidP="00774ECE">
            <w:pPr>
              <w:rPr>
                <w:rFonts w:ascii="Calibri" w:eastAsia="Times New Roman" w:hAnsi="Calibri" w:cstheme="minorHAnsi"/>
                <w:b/>
              </w:rPr>
            </w:pPr>
            <w:r w:rsidRPr="00A23FA3">
              <w:rPr>
                <w:rFonts w:ascii="Calibri" w:eastAsia="Times New Roman" w:hAnsi="Calibri" w:cstheme="minorHAnsi"/>
                <w:b/>
              </w:rPr>
              <w:tab/>
            </w:r>
            <w:r w:rsidRPr="00A23FA3">
              <w:rPr>
                <w:rFonts w:ascii="Calibri" w:eastAsia="Times New Roman" w:hAnsi="Calibri" w:cstheme="minorHAnsi"/>
                <w:b/>
              </w:rPr>
              <w:tab/>
            </w:r>
            <w:r w:rsidRPr="00A23FA3">
              <w:rPr>
                <w:rFonts w:ascii="Calibri" w:eastAsia="Times New Roman" w:hAnsi="Calibri" w:cstheme="minorHAnsi"/>
                <w:b/>
              </w:rPr>
              <w:tab/>
            </w:r>
            <w:r w:rsidRPr="00A23FA3">
              <w:rPr>
                <w:rFonts w:ascii="Calibri" w:eastAsia="Times New Roman" w:hAnsi="Calibri" w:cstheme="minorHAnsi"/>
                <w:b/>
              </w:rPr>
              <w:tab/>
            </w:r>
            <w:r w:rsidR="0022777F" w:rsidRPr="00A23FA3">
              <w:rPr>
                <w:rFonts w:ascii="Calibri" w:eastAsia="Times New Roman" w:hAnsi="Calibri" w:cstheme="minorHAnsi"/>
                <w:b/>
              </w:rPr>
              <w:tab/>
            </w:r>
            <w:r w:rsidR="0022777F" w:rsidRPr="00A23FA3">
              <w:rPr>
                <w:rFonts w:ascii="Calibri" w:eastAsia="Times New Roman" w:hAnsi="Calibri" w:cstheme="minorHAnsi"/>
                <w:b/>
              </w:rPr>
              <w:tab/>
            </w:r>
            <w:r w:rsidR="0022777F" w:rsidRPr="00A23FA3">
              <w:rPr>
                <w:rFonts w:ascii="Calibri" w:eastAsia="Times New Roman" w:hAnsi="Calibri" w:cstheme="minorHAnsi"/>
                <w:b/>
              </w:rPr>
              <w:tab/>
            </w:r>
            <w:r w:rsidRPr="00A23FA3">
              <w:rPr>
                <w:rFonts w:ascii="Calibri" w:eastAsia="Times New Roman" w:hAnsi="Calibri" w:cstheme="minorHAnsi"/>
                <w:b/>
              </w:rPr>
              <w:tab/>
            </w:r>
            <w:sdt>
              <w:sdtPr>
                <w:rPr>
                  <w:rFonts w:ascii="Calibri" w:eastAsia="MS Gothic" w:hAnsi="Calibri" w:cstheme="minorHAnsi"/>
                  <w:b/>
                </w:rPr>
                <w:id w:val="-1422027877"/>
                <w14:checkbox>
                  <w14:checked w14:val="0"/>
                  <w14:checkedState w14:val="2612" w14:font="MS Gothic"/>
                  <w14:uncheckedState w14:val="2610" w14:font="MS Gothic"/>
                </w14:checkbox>
              </w:sdtPr>
              <w:sdtContent>
                <w:r w:rsidRPr="00A23FA3">
                  <w:rPr>
                    <w:rFonts w:ascii="Segoe UI Symbol" w:eastAsia="MS Gothic" w:hAnsi="Segoe UI Symbol" w:cs="Segoe UI Symbol"/>
                    <w:b/>
                  </w:rPr>
                  <w:t>☐</w:t>
                </w:r>
              </w:sdtContent>
            </w:sdt>
            <w:r w:rsidRPr="00A23FA3">
              <w:rPr>
                <w:rFonts w:ascii="Calibri" w:eastAsia="Times New Roman" w:hAnsi="Calibri" w:cstheme="minorHAnsi"/>
                <w:b/>
              </w:rPr>
              <w:t xml:space="preserve">  High Risk Country</w:t>
            </w:r>
            <w:r w:rsidRPr="00A23FA3">
              <w:rPr>
                <w:rFonts w:ascii="Calibri" w:eastAsia="Times New Roman" w:hAnsi="Calibri" w:cstheme="minorHAnsi"/>
                <w:b/>
              </w:rPr>
              <w:tab/>
            </w:r>
            <w:r w:rsidRPr="00A23FA3">
              <w:rPr>
                <w:rFonts w:ascii="Calibri" w:eastAsia="Times New Roman" w:hAnsi="Calibri" w:cstheme="minorHAnsi"/>
                <w:b/>
              </w:rPr>
              <w:tab/>
            </w:r>
            <w:sdt>
              <w:sdtPr>
                <w:rPr>
                  <w:rFonts w:ascii="Calibri" w:eastAsia="MS Gothic" w:hAnsi="Calibri" w:cstheme="minorHAnsi"/>
                  <w:b/>
                </w:rPr>
                <w:id w:val="-1880540599"/>
                <w14:checkbox>
                  <w14:checked w14:val="0"/>
                  <w14:checkedState w14:val="2612" w14:font="MS Gothic"/>
                  <w14:uncheckedState w14:val="2610" w14:font="MS Gothic"/>
                </w14:checkbox>
              </w:sdtPr>
              <w:sdtContent>
                <w:r w:rsidRPr="00A23FA3">
                  <w:rPr>
                    <w:rFonts w:ascii="Segoe UI Symbol" w:eastAsia="MS Gothic" w:hAnsi="Segoe UI Symbol" w:cs="Segoe UI Symbol"/>
                    <w:b/>
                  </w:rPr>
                  <w:t>☐</w:t>
                </w:r>
              </w:sdtContent>
            </w:sdt>
            <w:r w:rsidRPr="00A23FA3">
              <w:rPr>
                <w:rFonts w:ascii="Calibri" w:eastAsia="Times New Roman" w:hAnsi="Calibri" w:cstheme="minorHAnsi"/>
                <w:b/>
              </w:rPr>
              <w:t xml:space="preserve">  Price Check</w:t>
            </w:r>
          </w:p>
          <w:p w14:paraId="319A5D37" w14:textId="089BA0A7" w:rsidR="005E7DE4" w:rsidRPr="00A23FA3" w:rsidRDefault="005E7DE4" w:rsidP="00774ECE">
            <w:pPr>
              <w:rPr>
                <w:rFonts w:ascii="Calibri" w:hAnsi="Calibri" w:cstheme="minorHAnsi"/>
                <w:b/>
              </w:rPr>
            </w:pPr>
            <w:r w:rsidRPr="00A23FA3">
              <w:rPr>
                <w:rFonts w:ascii="Calibri" w:eastAsia="Times New Roman" w:hAnsi="Calibri" w:cstheme="minorHAnsi"/>
                <w:b/>
              </w:rPr>
              <w:tab/>
            </w:r>
            <w:r w:rsidRPr="00A23FA3">
              <w:rPr>
                <w:rFonts w:ascii="Calibri" w:eastAsia="Times New Roman" w:hAnsi="Calibri" w:cstheme="minorHAnsi"/>
                <w:b/>
              </w:rPr>
              <w:tab/>
            </w:r>
            <w:r w:rsidRPr="00A23FA3">
              <w:rPr>
                <w:rFonts w:ascii="Calibri" w:eastAsia="Times New Roman" w:hAnsi="Calibri" w:cstheme="minorHAnsi"/>
                <w:b/>
              </w:rPr>
              <w:tab/>
            </w:r>
            <w:r w:rsidRPr="00A23FA3">
              <w:rPr>
                <w:rFonts w:ascii="Calibri" w:eastAsia="Times New Roman" w:hAnsi="Calibri" w:cstheme="minorHAnsi"/>
                <w:b/>
              </w:rPr>
              <w:tab/>
            </w:r>
            <w:r w:rsidR="0022777F" w:rsidRPr="00A23FA3">
              <w:rPr>
                <w:rFonts w:ascii="Calibri" w:eastAsia="Times New Roman" w:hAnsi="Calibri" w:cstheme="minorHAnsi"/>
                <w:b/>
              </w:rPr>
              <w:tab/>
            </w:r>
            <w:r w:rsidR="0022777F" w:rsidRPr="00A23FA3">
              <w:rPr>
                <w:rFonts w:ascii="Calibri" w:eastAsia="Times New Roman" w:hAnsi="Calibri" w:cstheme="minorHAnsi"/>
                <w:b/>
              </w:rPr>
              <w:tab/>
            </w:r>
            <w:r w:rsidR="0022777F" w:rsidRPr="00A23FA3">
              <w:rPr>
                <w:rFonts w:ascii="Calibri" w:eastAsia="Times New Roman" w:hAnsi="Calibri" w:cstheme="minorHAnsi"/>
                <w:b/>
              </w:rPr>
              <w:tab/>
            </w:r>
            <w:r w:rsidRPr="00A23FA3">
              <w:rPr>
                <w:rFonts w:ascii="Calibri" w:eastAsia="Times New Roman" w:hAnsi="Calibri" w:cstheme="minorHAnsi"/>
                <w:b/>
              </w:rPr>
              <w:tab/>
            </w:r>
            <w:sdt>
              <w:sdtPr>
                <w:rPr>
                  <w:rFonts w:ascii="Calibri" w:eastAsia="MS Gothic" w:hAnsi="Calibri" w:cstheme="minorHAnsi"/>
                  <w:b/>
                </w:rPr>
                <w:id w:val="-1396511234"/>
                <w14:checkbox>
                  <w14:checked w14:val="0"/>
                  <w14:checkedState w14:val="2612" w14:font="MS Gothic"/>
                  <w14:uncheckedState w14:val="2610" w14:font="MS Gothic"/>
                </w14:checkbox>
              </w:sdtPr>
              <w:sdtContent>
                <w:r w:rsidRPr="00A23FA3">
                  <w:rPr>
                    <w:rFonts w:ascii="Segoe UI Symbol" w:eastAsia="MS Gothic" w:hAnsi="Segoe UI Symbol" w:cs="Segoe UI Symbol"/>
                    <w:b/>
                  </w:rPr>
                  <w:t>☐</w:t>
                </w:r>
              </w:sdtContent>
            </w:sdt>
            <w:r w:rsidRPr="00A23FA3">
              <w:rPr>
                <w:rFonts w:ascii="Calibri" w:eastAsia="Times New Roman" w:hAnsi="Calibri" w:cstheme="minorHAnsi"/>
                <w:b/>
              </w:rPr>
              <w:t xml:space="preserve">  Miscellaneous</w:t>
            </w:r>
            <w:r w:rsidR="000E6130" w:rsidRPr="00A23FA3">
              <w:rPr>
                <w:rFonts w:ascii="Calibri" w:eastAsia="Times New Roman" w:hAnsi="Calibri" w:cstheme="minorHAnsi"/>
                <w:b/>
              </w:rPr>
              <w:t xml:space="preserve">   </w:t>
            </w:r>
            <w:r w:rsidR="00532F3D" w:rsidRPr="00A23FA3">
              <w:rPr>
                <w:rFonts w:ascii="Calibri" w:hAnsi="Calibri" w:cstheme="minorHAnsi"/>
              </w:rPr>
              <w:t>multiple choice</w:t>
            </w:r>
          </w:p>
        </w:tc>
      </w:tr>
      <w:tr w:rsidR="00A23FA3" w:rsidRPr="00A23FA3" w14:paraId="1FC481DA" w14:textId="77777777" w:rsidTr="005A734A">
        <w:tblPrEx>
          <w:tblLook w:val="0000" w:firstRow="0" w:lastRow="0" w:firstColumn="0" w:lastColumn="0" w:noHBand="0" w:noVBand="0"/>
        </w:tblPrEx>
        <w:trPr>
          <w:trHeight w:val="20"/>
        </w:trPr>
        <w:tc>
          <w:tcPr>
            <w:tcW w:w="5000" w:type="pct"/>
            <w:tcBorders>
              <w:bottom w:val="single" w:sz="4" w:space="0" w:color="auto"/>
            </w:tcBorders>
          </w:tcPr>
          <w:p w14:paraId="7BC71F71" w14:textId="73163FBE" w:rsidR="005E7DE4" w:rsidRPr="00A23FA3" w:rsidRDefault="005E7DE4" w:rsidP="00C409AC">
            <w:pPr>
              <w:rPr>
                <w:rFonts w:ascii="Calibri" w:hAnsi="Calibri" w:cstheme="minorHAnsi"/>
                <w:bCs/>
              </w:rPr>
            </w:pPr>
            <w:r w:rsidRPr="00A23FA3">
              <w:rPr>
                <w:rFonts w:ascii="Calibri" w:eastAsia="Times New Roman" w:hAnsi="Calibri" w:cstheme="minorHAnsi"/>
                <w:b/>
                <w:u w:val="single"/>
              </w:rPr>
              <w:t>Red Flag Analysis</w:t>
            </w:r>
            <w:r w:rsidRPr="00A23FA3">
              <w:rPr>
                <w:rFonts w:ascii="Calibri" w:eastAsia="Times New Roman" w:hAnsi="Calibri" w:cstheme="minorHAnsi"/>
                <w:b/>
              </w:rPr>
              <w:t>:</w:t>
            </w:r>
          </w:p>
          <w:p w14:paraId="210E1E53" w14:textId="77777777" w:rsidR="005E7DE4" w:rsidRPr="00A23FA3" w:rsidRDefault="005E7DE4" w:rsidP="00A769EC">
            <w:pPr>
              <w:rPr>
                <w:rFonts w:ascii="Calibri" w:eastAsia="Times New Roman" w:hAnsi="Calibri" w:cstheme="minorHAnsi"/>
                <w:bCs/>
              </w:rPr>
            </w:pPr>
          </w:p>
          <w:p w14:paraId="35AE1BC3" w14:textId="5AE782E0" w:rsidR="005E7DE4" w:rsidRPr="00A23FA3" w:rsidRDefault="00532F3D" w:rsidP="00774ECE">
            <w:pPr>
              <w:rPr>
                <w:rFonts w:ascii="Calibri" w:eastAsia="Times New Roman" w:hAnsi="Calibri" w:cstheme="minorHAnsi"/>
                <w:bCs/>
              </w:rPr>
            </w:pPr>
            <w:r w:rsidRPr="00A23FA3">
              <w:rPr>
                <w:rFonts w:ascii="Calibri" w:eastAsia="Times New Roman" w:hAnsi="Calibri" w:cstheme="minorHAnsi"/>
                <w:bCs/>
              </w:rPr>
              <w:t>&lt;There will be a lot of text description here&gt;</w:t>
            </w:r>
          </w:p>
          <w:p w14:paraId="736BD7DC" w14:textId="3A70F5EA" w:rsidR="005E7DE4" w:rsidRPr="00A23FA3" w:rsidRDefault="005E7DE4" w:rsidP="00774ECE">
            <w:pPr>
              <w:rPr>
                <w:rFonts w:ascii="Calibri" w:eastAsia="Times New Roman" w:hAnsi="Calibri" w:cstheme="minorHAnsi"/>
                <w:bCs/>
              </w:rPr>
            </w:pPr>
          </w:p>
          <w:p w14:paraId="0B4512D4" w14:textId="1A96D931" w:rsidR="005E7DE4" w:rsidRPr="00A23FA3" w:rsidRDefault="005E7DE4" w:rsidP="00774ECE">
            <w:pPr>
              <w:rPr>
                <w:rFonts w:ascii="Calibri" w:eastAsia="Times New Roman" w:hAnsi="Calibri" w:cstheme="minorHAnsi"/>
                <w:bCs/>
              </w:rPr>
            </w:pPr>
          </w:p>
          <w:p w14:paraId="73F004E3" w14:textId="2816F5B5" w:rsidR="005E7DE4" w:rsidRPr="00A23FA3" w:rsidRDefault="005E7DE4" w:rsidP="00774ECE">
            <w:pPr>
              <w:rPr>
                <w:rFonts w:ascii="Calibri" w:eastAsia="Times New Roman" w:hAnsi="Calibri" w:cstheme="minorHAnsi"/>
                <w:bCs/>
              </w:rPr>
            </w:pPr>
          </w:p>
          <w:p w14:paraId="59F8694E" w14:textId="13DCF07B" w:rsidR="005E7DE4" w:rsidRPr="00A23FA3" w:rsidRDefault="005E7DE4" w:rsidP="00774ECE">
            <w:pPr>
              <w:rPr>
                <w:rFonts w:ascii="Calibri" w:hAnsi="Calibri" w:cstheme="minorHAnsi"/>
              </w:rPr>
            </w:pPr>
          </w:p>
          <w:p w14:paraId="29ECC475" w14:textId="77777777" w:rsidR="005E7DE4" w:rsidRPr="00A23FA3" w:rsidRDefault="005E7DE4" w:rsidP="00774ECE">
            <w:pPr>
              <w:rPr>
                <w:rFonts w:ascii="Calibri" w:hAnsi="Calibri" w:cstheme="minorHAnsi"/>
              </w:rPr>
            </w:pPr>
          </w:p>
          <w:p w14:paraId="7B397E4A" w14:textId="77777777" w:rsidR="005E7DE4" w:rsidRPr="00A23FA3" w:rsidRDefault="005E7DE4" w:rsidP="00774ECE">
            <w:pPr>
              <w:rPr>
                <w:rFonts w:ascii="Calibri" w:hAnsi="Calibri" w:cstheme="minorHAnsi"/>
              </w:rPr>
            </w:pPr>
          </w:p>
          <w:p w14:paraId="67AEC927" w14:textId="77777777" w:rsidR="005E7DE4" w:rsidRPr="00A23FA3" w:rsidRDefault="005E7DE4" w:rsidP="00774ECE">
            <w:pPr>
              <w:rPr>
                <w:rFonts w:ascii="Calibri" w:hAnsi="Calibri" w:cstheme="minorHAnsi"/>
              </w:rPr>
            </w:pPr>
          </w:p>
          <w:p w14:paraId="3767C924" w14:textId="77777777" w:rsidR="005E7DE4" w:rsidRPr="00A23FA3" w:rsidRDefault="005E7DE4" w:rsidP="00B5336C">
            <w:pPr>
              <w:rPr>
                <w:rFonts w:ascii="Calibri" w:hAnsi="Calibri" w:cstheme="minorHAnsi"/>
              </w:rPr>
            </w:pPr>
          </w:p>
          <w:p w14:paraId="7EF72FB5" w14:textId="77777777" w:rsidR="005E7DE4" w:rsidRPr="00A23FA3" w:rsidRDefault="005E7DE4" w:rsidP="001E3F09">
            <w:pPr>
              <w:rPr>
                <w:rFonts w:ascii="Calibri" w:hAnsi="Calibri" w:cstheme="minorHAnsi"/>
              </w:rPr>
            </w:pPr>
          </w:p>
          <w:p w14:paraId="6BEE1CA0" w14:textId="77777777" w:rsidR="005E7DE4" w:rsidRPr="00A23FA3" w:rsidRDefault="005E7DE4" w:rsidP="001E3F09">
            <w:pPr>
              <w:rPr>
                <w:rFonts w:ascii="Calibri" w:hAnsi="Calibri" w:cstheme="minorHAnsi"/>
              </w:rPr>
            </w:pPr>
          </w:p>
          <w:p w14:paraId="28CD194B" w14:textId="77777777" w:rsidR="005E7DE4" w:rsidRPr="00A23FA3" w:rsidRDefault="005E7DE4" w:rsidP="00535E6B">
            <w:pPr>
              <w:rPr>
                <w:rFonts w:ascii="Calibri" w:hAnsi="Calibri" w:cstheme="minorHAnsi"/>
              </w:rPr>
            </w:pPr>
          </w:p>
          <w:p w14:paraId="5F500CC3" w14:textId="77777777" w:rsidR="005E7DE4" w:rsidRPr="00A23FA3" w:rsidRDefault="005E7DE4" w:rsidP="00535E6B">
            <w:pPr>
              <w:rPr>
                <w:rFonts w:ascii="Calibri" w:hAnsi="Calibri" w:cstheme="minorHAnsi"/>
              </w:rPr>
            </w:pPr>
          </w:p>
          <w:p w14:paraId="1D068FBA" w14:textId="77777777" w:rsidR="005E7DE4" w:rsidRPr="00A23FA3" w:rsidRDefault="005E7DE4" w:rsidP="00AE1615">
            <w:pPr>
              <w:rPr>
                <w:rFonts w:ascii="Calibri" w:hAnsi="Calibri" w:cstheme="minorHAnsi"/>
              </w:rPr>
            </w:pPr>
          </w:p>
        </w:tc>
      </w:tr>
      <w:tr w:rsidR="00A23FA3" w:rsidRPr="00A23FA3" w14:paraId="1458BB54" w14:textId="77777777" w:rsidTr="005A734A">
        <w:tblPrEx>
          <w:tblLook w:val="0000" w:firstRow="0" w:lastRow="0" w:firstColumn="0" w:lastColumn="0" w:noHBand="0" w:noVBand="0"/>
        </w:tblPrEx>
        <w:trPr>
          <w:trHeight w:val="20"/>
        </w:trPr>
        <w:tc>
          <w:tcPr>
            <w:tcW w:w="5000" w:type="pct"/>
            <w:tcBorders>
              <w:bottom w:val="nil"/>
            </w:tcBorders>
          </w:tcPr>
          <w:p w14:paraId="289F6224" w14:textId="7E59CAAA" w:rsidR="005A734A" w:rsidRPr="00A23FA3" w:rsidRDefault="005A734A" w:rsidP="008F3E5E">
            <w:pPr>
              <w:pStyle w:val="TableParagraph"/>
              <w:jc w:val="both"/>
              <w:rPr>
                <w:rFonts w:ascii="Calibri" w:eastAsia="Calibri" w:hAnsi="Calibri" w:cstheme="minorHAnsi"/>
              </w:rPr>
            </w:pPr>
            <w:r w:rsidRPr="00A23FA3">
              <w:rPr>
                <w:rFonts w:ascii="Calibri" w:hAnsi="Calibri" w:cstheme="minorHAnsi"/>
                <w:b/>
                <w:spacing w:val="-1"/>
              </w:rPr>
              <w:t xml:space="preserve">Transaction Disposition: </w:t>
            </w:r>
            <w:r w:rsidR="00205B48" w:rsidRPr="00A23FA3">
              <w:rPr>
                <w:rFonts w:ascii="Calibri" w:hAnsi="Calibri" w:cstheme="minorHAnsi"/>
                <w:b/>
                <w:spacing w:val="-1"/>
              </w:rPr>
              <w:t xml:space="preserve">  (</w:t>
            </w:r>
            <w:r w:rsidRPr="00A23FA3">
              <w:rPr>
                <w:rFonts w:ascii="Calibri" w:eastAsia="Calibri" w:hAnsi="Calibri" w:cstheme="minorHAnsi"/>
              </w:rPr>
              <w:t xml:space="preserve">  </w:t>
            </w:r>
            <w:r w:rsidRPr="00A23FA3">
              <w:rPr>
                <w:rFonts w:ascii="Calibri" w:eastAsia="Times New Roman" w:hAnsi="Calibri" w:cstheme="minorHAnsi"/>
                <w:b/>
                <w:lang w:eastAsia="zh-CN"/>
              </w:rPr>
              <w:t xml:space="preserve"> </w:t>
            </w:r>
            <w:r w:rsidRPr="00A23FA3">
              <w:rPr>
                <w:rFonts w:ascii="Calibri" w:eastAsia="Calibri" w:hAnsi="Calibri" w:cstheme="minorHAnsi"/>
              </w:rPr>
              <w:t xml:space="preserve">) Non-Productive Case    (    </w:t>
            </w:r>
            <w:r w:rsidRPr="00A23FA3">
              <w:rPr>
                <w:rFonts w:ascii="Calibri" w:eastAsia="Calibri" w:hAnsi="Calibri" w:cstheme="minorHAnsi"/>
              </w:rPr>
              <w:tab/>
              <w:t>) Productive Case</w:t>
            </w:r>
          </w:p>
          <w:p w14:paraId="7B9B6AAF" w14:textId="681A5137" w:rsidR="005A734A" w:rsidRPr="00A23FA3" w:rsidRDefault="00532F3D" w:rsidP="00C409AC">
            <w:pPr>
              <w:rPr>
                <w:rFonts w:ascii="Calibri" w:hAnsi="Calibri" w:cstheme="minorHAnsi"/>
                <w:u w:val="single"/>
              </w:rPr>
            </w:pPr>
            <w:r w:rsidRPr="00A23FA3">
              <w:rPr>
                <w:rFonts w:ascii="Calibri" w:hAnsi="Calibri" w:cstheme="minorHAnsi"/>
                <w:sz w:val="19"/>
                <w:u w:val="single"/>
              </w:rPr>
              <w:t xml:space="preserve">The above content is filled by </w:t>
            </w:r>
            <w:r w:rsidR="00C52A32" w:rsidRPr="00A23FA3">
              <w:rPr>
                <w:rFonts w:ascii="Calibri" w:hAnsi="Calibri" w:cstheme="minorHAnsi"/>
                <w:sz w:val="19"/>
                <w:u w:val="single"/>
              </w:rPr>
              <w:t xml:space="preserve">Compliance </w:t>
            </w:r>
            <w:r w:rsidR="005A734A" w:rsidRPr="00A23FA3">
              <w:rPr>
                <w:rFonts w:ascii="Calibri" w:hAnsi="Calibri" w:cstheme="minorHAnsi"/>
                <w:sz w:val="19"/>
                <w:u w:val="single"/>
              </w:rPr>
              <w:t>Analyst</w:t>
            </w:r>
            <w:r w:rsidRPr="00A23FA3">
              <w:rPr>
                <w:rFonts w:ascii="Calibri" w:hAnsi="Calibri" w:cstheme="minorHAnsi"/>
                <w:sz w:val="19"/>
                <w:u w:val="single"/>
              </w:rPr>
              <w:t>.</w:t>
            </w:r>
          </w:p>
        </w:tc>
      </w:tr>
      <w:tr w:rsidR="005E7DE4" w:rsidRPr="00A23FA3" w14:paraId="3A9FD6C5" w14:textId="77777777" w:rsidTr="005A734A">
        <w:tblPrEx>
          <w:tblLook w:val="0000" w:firstRow="0" w:lastRow="0" w:firstColumn="0" w:lastColumn="0" w:noHBand="0" w:noVBand="0"/>
        </w:tblPrEx>
        <w:trPr>
          <w:trHeight w:val="20"/>
        </w:trPr>
        <w:tc>
          <w:tcPr>
            <w:tcW w:w="5000" w:type="pct"/>
            <w:tcBorders>
              <w:top w:val="nil"/>
            </w:tcBorders>
          </w:tcPr>
          <w:p w14:paraId="7DA57E6A" w14:textId="77777777" w:rsidR="005E7DE4" w:rsidRPr="00A23FA3" w:rsidRDefault="005E7DE4" w:rsidP="00C409AC">
            <w:pPr>
              <w:rPr>
                <w:rFonts w:ascii="Calibri" w:hAnsi="Calibri" w:cstheme="minorHAnsi"/>
                <w:b/>
              </w:rPr>
            </w:pPr>
          </w:p>
          <w:p w14:paraId="50EFAE7B" w14:textId="77777777" w:rsidR="005E7DE4" w:rsidRPr="00A23FA3" w:rsidRDefault="005E7DE4" w:rsidP="00A769EC">
            <w:pPr>
              <w:rPr>
                <w:rFonts w:ascii="Calibri" w:eastAsia="Times New Roman" w:hAnsi="Calibri" w:cstheme="minorHAnsi"/>
                <w:b/>
              </w:rPr>
            </w:pPr>
            <w:r w:rsidRPr="00A23FA3">
              <w:rPr>
                <w:rFonts w:ascii="Calibri" w:eastAsia="Times New Roman" w:hAnsi="Calibri" w:cstheme="minorHAnsi"/>
                <w:b/>
              </w:rPr>
              <w:t>NYB TSD Compliance Section</w:t>
            </w:r>
          </w:p>
          <w:p w14:paraId="160575D5" w14:textId="4A236DF3" w:rsidR="005E7DE4" w:rsidRPr="00A23FA3" w:rsidRDefault="005E7DE4" w:rsidP="00774ECE">
            <w:pPr>
              <w:rPr>
                <w:rFonts w:ascii="Calibri" w:hAnsi="Calibri" w:cstheme="minorHAnsi"/>
              </w:rPr>
            </w:pPr>
          </w:p>
          <w:p w14:paraId="054B5667" w14:textId="77777777" w:rsidR="005A734A" w:rsidRPr="00A23FA3" w:rsidRDefault="005A734A" w:rsidP="00774ECE">
            <w:pPr>
              <w:rPr>
                <w:rFonts w:ascii="Calibri" w:hAnsi="Calibri" w:cstheme="minorHAnsi"/>
              </w:rPr>
            </w:pPr>
          </w:p>
          <w:p w14:paraId="00639399" w14:textId="792E1B32" w:rsidR="005E7DE4" w:rsidRPr="00A23FA3" w:rsidRDefault="005E7DE4" w:rsidP="00774ECE">
            <w:pPr>
              <w:rPr>
                <w:rFonts w:ascii="Calibri" w:eastAsia="Times New Roman" w:hAnsi="Calibri" w:cstheme="minorHAnsi"/>
              </w:rPr>
            </w:pPr>
            <w:r w:rsidRPr="00A23FA3">
              <w:rPr>
                <w:rFonts w:ascii="Calibri" w:eastAsia="Times New Roman" w:hAnsi="Calibri" w:cstheme="minorHAnsi"/>
              </w:rPr>
              <w:t>Reviewed by: ____</w:t>
            </w:r>
            <w:r w:rsidR="005A734A" w:rsidRPr="00A23FA3">
              <w:rPr>
                <w:rFonts w:ascii="Calibri" w:hAnsi="Calibri" w:cstheme="minorHAnsi"/>
                <w:sz w:val="18"/>
                <w:szCs w:val="18"/>
              </w:rPr>
              <w:t xml:space="preserve"> </w:t>
            </w:r>
            <w:r w:rsidR="00C52A32" w:rsidRPr="00A23FA3">
              <w:rPr>
                <w:rFonts w:ascii="Calibri" w:hAnsi="Calibri" w:cstheme="minorHAnsi"/>
                <w:sz w:val="18"/>
                <w:szCs w:val="18"/>
              </w:rPr>
              <w:t xml:space="preserve">Compliance </w:t>
            </w:r>
            <w:r w:rsidR="005A734A" w:rsidRPr="00A23FA3">
              <w:rPr>
                <w:rFonts w:ascii="Calibri" w:hAnsi="Calibri" w:cstheme="minorHAnsi"/>
                <w:sz w:val="18"/>
                <w:szCs w:val="18"/>
              </w:rPr>
              <w:t xml:space="preserve">Analyst </w:t>
            </w:r>
            <w:r w:rsidRPr="00A23FA3">
              <w:rPr>
                <w:rFonts w:ascii="Calibri" w:eastAsia="Times New Roman" w:hAnsi="Calibri" w:cstheme="minorHAnsi"/>
              </w:rPr>
              <w:t>____      Date: __________________</w:t>
            </w:r>
          </w:p>
          <w:p w14:paraId="079CA17D" w14:textId="0ABCC77D" w:rsidR="00CE1D74" w:rsidRPr="00A23FA3" w:rsidRDefault="00CE1D74" w:rsidP="00774ECE">
            <w:pPr>
              <w:ind w:firstLineChars="550" w:firstLine="1155"/>
              <w:rPr>
                <w:rFonts w:ascii="Calibri" w:eastAsia="Times New Roman" w:hAnsi="Calibri" w:cstheme="minorHAnsi"/>
              </w:rPr>
            </w:pPr>
            <w:r w:rsidRPr="00A23FA3">
              <w:rPr>
                <w:rFonts w:ascii="Calibri" w:eastAsia="Times New Roman" w:hAnsi="Calibri" w:cstheme="minorHAnsi"/>
              </w:rPr>
              <w:t>____</w:t>
            </w:r>
            <w:r w:rsidRPr="00A23FA3">
              <w:rPr>
                <w:rFonts w:ascii="Calibri" w:hAnsi="Calibri" w:cstheme="minorHAnsi"/>
                <w:sz w:val="18"/>
                <w:szCs w:val="18"/>
              </w:rPr>
              <w:t xml:space="preserve"> Compliance Supervisor</w:t>
            </w:r>
            <w:r w:rsidRPr="00A23FA3">
              <w:rPr>
                <w:rFonts w:ascii="Calibri" w:eastAsia="Times New Roman" w:hAnsi="Calibri" w:cstheme="minorHAnsi"/>
              </w:rPr>
              <w:t xml:space="preserve"> ____    Date: __________________</w:t>
            </w:r>
          </w:p>
          <w:p w14:paraId="55074D98" w14:textId="78D64605" w:rsidR="00B522E2" w:rsidRPr="00A23FA3" w:rsidRDefault="00B522E2" w:rsidP="00774ECE">
            <w:pPr>
              <w:rPr>
                <w:rFonts w:ascii="Calibri" w:hAnsi="Calibri" w:cstheme="minorHAnsi"/>
                <w:sz w:val="18"/>
                <w:szCs w:val="18"/>
              </w:rPr>
            </w:pPr>
            <w:r w:rsidRPr="00A23FA3">
              <w:rPr>
                <w:rFonts w:ascii="Calibri" w:hAnsi="Calibri" w:cstheme="minorHAnsi"/>
                <w:sz w:val="18"/>
                <w:szCs w:val="18"/>
              </w:rPr>
              <w:t>name of Compliance Analyst</w:t>
            </w:r>
            <w:r w:rsidR="001C0E69" w:rsidRPr="00A23FA3">
              <w:rPr>
                <w:rFonts w:ascii="Calibri" w:hAnsi="Calibri" w:cstheme="minorHAnsi"/>
                <w:sz w:val="18"/>
                <w:szCs w:val="18"/>
              </w:rPr>
              <w:t>，</w:t>
            </w:r>
            <w:r w:rsidR="001C0E69" w:rsidRPr="00A23FA3">
              <w:rPr>
                <w:rFonts w:ascii="Calibri" w:hAnsi="Calibri" w:cstheme="minorHAnsi"/>
                <w:sz w:val="18"/>
                <w:szCs w:val="18"/>
              </w:rPr>
              <w:t xml:space="preserve"> </w:t>
            </w:r>
            <w:r w:rsidRPr="00A23FA3">
              <w:rPr>
                <w:rFonts w:ascii="Calibri" w:hAnsi="Calibri" w:cstheme="minorHAnsi"/>
                <w:sz w:val="18"/>
                <w:szCs w:val="18"/>
              </w:rPr>
              <w:t>Date is submission date</w:t>
            </w:r>
          </w:p>
          <w:p w14:paraId="1CEB88E2" w14:textId="4F492D92" w:rsidR="00B522E2" w:rsidRPr="00A23FA3" w:rsidRDefault="00B522E2" w:rsidP="00774ECE">
            <w:pPr>
              <w:rPr>
                <w:rFonts w:ascii="Calibri" w:hAnsi="Calibri" w:cstheme="minorHAnsi"/>
                <w:sz w:val="18"/>
                <w:szCs w:val="18"/>
              </w:rPr>
            </w:pPr>
            <w:r w:rsidRPr="00A23FA3">
              <w:rPr>
                <w:rFonts w:ascii="Calibri" w:hAnsi="Calibri" w:cstheme="minorHAnsi"/>
                <w:sz w:val="18"/>
                <w:szCs w:val="18"/>
              </w:rPr>
              <w:t>name of Compliance Supervisor</w:t>
            </w:r>
            <w:r w:rsidR="001C0E69" w:rsidRPr="00A23FA3">
              <w:rPr>
                <w:rFonts w:ascii="Calibri" w:hAnsi="Calibri" w:cstheme="minorHAnsi"/>
                <w:sz w:val="18"/>
                <w:szCs w:val="18"/>
              </w:rPr>
              <w:t>，</w:t>
            </w:r>
            <w:r w:rsidR="001C0E69" w:rsidRPr="00A23FA3">
              <w:rPr>
                <w:rFonts w:ascii="Calibri" w:hAnsi="Calibri" w:cstheme="minorHAnsi"/>
                <w:sz w:val="18"/>
                <w:szCs w:val="18"/>
              </w:rPr>
              <w:t xml:space="preserve"> </w:t>
            </w:r>
            <w:r w:rsidRPr="00A23FA3">
              <w:rPr>
                <w:rFonts w:ascii="Calibri" w:hAnsi="Calibri" w:cstheme="minorHAnsi"/>
                <w:sz w:val="18"/>
                <w:szCs w:val="18"/>
              </w:rPr>
              <w:t>Date is submission date</w:t>
            </w:r>
          </w:p>
          <w:p w14:paraId="6A863B5A" w14:textId="39A81612" w:rsidR="00B522E2" w:rsidRPr="00A23FA3" w:rsidRDefault="00B522E2" w:rsidP="00774ECE">
            <w:pPr>
              <w:rPr>
                <w:rFonts w:ascii="Calibri" w:hAnsi="Calibri" w:cstheme="minorHAnsi"/>
                <w:b/>
                <w:bCs/>
              </w:rPr>
            </w:pPr>
          </w:p>
        </w:tc>
      </w:tr>
    </w:tbl>
    <w:p w14:paraId="4D688082" w14:textId="77777777" w:rsidR="00BC78BC" w:rsidRPr="00A23FA3" w:rsidRDefault="00BC78BC" w:rsidP="00C409AC">
      <w:pPr>
        <w:rPr>
          <w:rFonts w:ascii="Calibri" w:hAnsi="Calibri" w:cstheme="minorHAnsi"/>
        </w:rPr>
      </w:pPr>
      <w:bookmarkStart w:id="12475" w:name="_Toc449634990"/>
      <w:bookmarkStart w:id="12476" w:name="_Toc449689982"/>
      <w:bookmarkStart w:id="12477" w:name="_Toc449691852"/>
      <w:bookmarkStart w:id="12478" w:name="_Toc449705882"/>
      <w:bookmarkEnd w:id="12470"/>
      <w:bookmarkEnd w:id="12471"/>
      <w:bookmarkEnd w:id="12472"/>
      <w:bookmarkEnd w:id="12473"/>
      <w:bookmarkEnd w:id="12474"/>
      <w:bookmarkEnd w:id="12475"/>
      <w:bookmarkEnd w:id="12476"/>
      <w:bookmarkEnd w:id="12477"/>
      <w:bookmarkEnd w:id="12478"/>
    </w:p>
    <w:p w14:paraId="059AECD8" w14:textId="6C79278B" w:rsidR="00BC78BC" w:rsidRPr="00A23FA3" w:rsidRDefault="008F75E2">
      <w:pPr>
        <w:pStyle w:val="3"/>
        <w:keepNext w:val="0"/>
        <w:keepLines w:val="0"/>
        <w:pageBreakBefore/>
        <w:spacing w:before="0" w:after="120" w:line="240" w:lineRule="auto"/>
        <w:ind w:left="420"/>
        <w:rPr>
          <w:rFonts w:ascii="Calibri" w:hAnsi="Calibri" w:cstheme="minorHAnsi"/>
        </w:rPr>
        <w:pPrChange w:id="12479" w:author="raye" w:date="2018-07-23T15:49:00Z">
          <w:pPr>
            <w:pStyle w:val="3"/>
            <w:keepNext w:val="0"/>
            <w:keepLines w:val="0"/>
            <w:pageBreakBefore/>
            <w:numPr>
              <w:ilvl w:val="2"/>
              <w:numId w:val="3"/>
            </w:numPr>
            <w:spacing w:before="0" w:after="120" w:line="240" w:lineRule="auto"/>
            <w:ind w:left="709" w:hanging="709"/>
          </w:pPr>
        </w:pPrChange>
      </w:pPr>
      <w:bookmarkStart w:id="12480" w:name="_Ref508793204"/>
      <w:bookmarkStart w:id="12481" w:name="_Ref508795239"/>
      <w:bookmarkStart w:id="12482" w:name="_Toc512250300"/>
      <w:bookmarkStart w:id="12483" w:name="_Toc520840609"/>
      <w:ins w:id="12484" w:author="raye" w:date="2018-07-23T15:49:00Z">
        <w:r w:rsidRPr="00A23FA3">
          <w:rPr>
            <w:rFonts w:ascii="Calibri" w:hAnsi="Calibri" w:cstheme="minorHAnsi"/>
          </w:rPr>
          <w:lastRenderedPageBreak/>
          <w:t xml:space="preserve">4.8.4. </w:t>
        </w:r>
      </w:ins>
      <w:r w:rsidR="00BC78BC" w:rsidRPr="00A23FA3">
        <w:rPr>
          <w:rFonts w:ascii="Calibri" w:hAnsi="Calibri" w:cstheme="minorHAnsi"/>
        </w:rPr>
        <w:t>#4 TSD Case Review Check List</w:t>
      </w:r>
      <w:bookmarkEnd w:id="12480"/>
      <w:bookmarkEnd w:id="12481"/>
      <w:bookmarkEnd w:id="12482"/>
      <w:bookmarkEnd w:id="12483"/>
    </w:p>
    <w:tbl>
      <w:tblPr>
        <w:tblStyle w:val="a9"/>
        <w:tblW w:w="8364" w:type="dxa"/>
        <w:tblInd w:w="-5" w:type="dxa"/>
        <w:tblLayout w:type="fixed"/>
        <w:tblLook w:val="04A0" w:firstRow="1" w:lastRow="0" w:firstColumn="1" w:lastColumn="0" w:noHBand="0" w:noVBand="1"/>
      </w:tblPr>
      <w:tblGrid>
        <w:gridCol w:w="1559"/>
        <w:gridCol w:w="6805"/>
      </w:tblGrid>
      <w:tr w:rsidR="00A23FA3" w:rsidRPr="00A23FA3" w14:paraId="084E5F0F" w14:textId="77777777" w:rsidTr="006A0D1B">
        <w:tc>
          <w:tcPr>
            <w:tcW w:w="8364" w:type="dxa"/>
            <w:gridSpan w:val="2"/>
            <w:shd w:val="clear" w:color="auto" w:fill="D9D9D9" w:themeFill="background1" w:themeFillShade="D9"/>
          </w:tcPr>
          <w:p w14:paraId="237CDD9C" w14:textId="77777777" w:rsidR="00BC78BC" w:rsidRPr="00A23FA3" w:rsidRDefault="00BC78BC" w:rsidP="008F3E5E">
            <w:pPr>
              <w:spacing w:afterLines="20" w:after="62"/>
              <w:jc w:val="center"/>
              <w:rPr>
                <w:rFonts w:ascii="Calibri" w:hAnsi="Calibri" w:cstheme="minorHAnsi"/>
                <w:b/>
                <w:szCs w:val="18"/>
              </w:rPr>
            </w:pPr>
            <w:r w:rsidRPr="00A23FA3">
              <w:rPr>
                <w:rFonts w:ascii="Calibri" w:hAnsi="Calibri" w:cstheme="minorHAnsi"/>
                <w:b/>
                <w:szCs w:val="18"/>
              </w:rPr>
              <w:t>TSD Case Review Check List</w:t>
            </w:r>
          </w:p>
        </w:tc>
      </w:tr>
      <w:tr w:rsidR="00A23FA3" w:rsidRPr="00A23FA3" w14:paraId="32D9D471" w14:textId="77777777" w:rsidTr="006A0D1B">
        <w:tc>
          <w:tcPr>
            <w:tcW w:w="1559" w:type="dxa"/>
            <w:vAlign w:val="center"/>
          </w:tcPr>
          <w:p w14:paraId="41A16B2C" w14:textId="77777777" w:rsidR="00BC78BC" w:rsidRPr="00A23FA3" w:rsidRDefault="00BC78BC" w:rsidP="008F3E5E">
            <w:pPr>
              <w:spacing w:afterLines="20" w:after="62"/>
              <w:jc w:val="center"/>
              <w:rPr>
                <w:rFonts w:ascii="Calibri" w:hAnsi="Calibri" w:cstheme="minorHAnsi"/>
                <w:b/>
                <w:sz w:val="18"/>
                <w:szCs w:val="18"/>
              </w:rPr>
            </w:pPr>
            <w:r w:rsidRPr="00A23FA3">
              <w:rPr>
                <w:rFonts w:ascii="Calibri" w:hAnsi="Calibri" w:cstheme="minorHAnsi"/>
                <w:b/>
                <w:sz w:val="18"/>
                <w:szCs w:val="18"/>
              </w:rPr>
              <w:t>Customer</w:t>
            </w:r>
          </w:p>
          <w:p w14:paraId="68995953" w14:textId="77777777" w:rsidR="00BC78BC" w:rsidRPr="00A23FA3" w:rsidRDefault="00BC78BC" w:rsidP="008F3E5E">
            <w:pPr>
              <w:spacing w:afterLines="20" w:after="62"/>
              <w:jc w:val="center"/>
              <w:rPr>
                <w:rFonts w:ascii="Calibri" w:hAnsi="Calibri" w:cstheme="minorHAnsi"/>
                <w:b/>
                <w:sz w:val="18"/>
                <w:szCs w:val="18"/>
              </w:rPr>
            </w:pPr>
            <w:r w:rsidRPr="00A23FA3">
              <w:rPr>
                <w:rFonts w:ascii="Calibri" w:hAnsi="Calibri" w:cstheme="minorHAnsi"/>
                <w:b/>
                <w:sz w:val="18"/>
                <w:szCs w:val="18"/>
              </w:rPr>
              <w:t>Information</w:t>
            </w:r>
          </w:p>
        </w:tc>
        <w:tc>
          <w:tcPr>
            <w:tcW w:w="6805" w:type="dxa"/>
            <w:tcBorders>
              <w:top w:val="single" w:sz="4" w:space="0" w:color="auto"/>
            </w:tcBorders>
          </w:tcPr>
          <w:p w14:paraId="5E04C1AF" w14:textId="7441920B"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TSD    Transaction   Number: ___________</w:t>
            </w:r>
            <w:r w:rsidR="00152DE8" w:rsidRPr="00A23FA3">
              <w:rPr>
                <w:rFonts w:ascii="Calibri" w:hAnsi="Calibri" w:cstheme="minorHAnsi"/>
                <w:sz w:val="18"/>
                <w:szCs w:val="18"/>
              </w:rPr>
              <w:t xml:space="preserve"> </w:t>
            </w:r>
          </w:p>
          <w:p w14:paraId="77872C10" w14:textId="79C96F93"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Customer Name: _____________________________________________________</w:t>
            </w:r>
          </w:p>
          <w:p w14:paraId="78CA58FF"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Address (if applicable): ________________________________________________</w:t>
            </w:r>
          </w:p>
          <w:p w14:paraId="17B26BAF" w14:textId="77777777" w:rsidR="001C2A90" w:rsidRPr="00A23FA3" w:rsidRDefault="001C2A90" w:rsidP="008F3E5E">
            <w:pPr>
              <w:spacing w:afterLines="20" w:after="62"/>
              <w:jc w:val="left"/>
              <w:rPr>
                <w:rFonts w:ascii="Calibri" w:hAnsi="Calibri" w:cstheme="minorHAnsi"/>
                <w:sz w:val="18"/>
                <w:szCs w:val="18"/>
              </w:rPr>
            </w:pPr>
          </w:p>
        </w:tc>
      </w:tr>
      <w:tr w:rsidR="00A23FA3" w:rsidRPr="00A23FA3" w14:paraId="0120A4E0" w14:textId="77777777" w:rsidTr="006A0D1B">
        <w:tc>
          <w:tcPr>
            <w:tcW w:w="1559" w:type="dxa"/>
            <w:vAlign w:val="center"/>
          </w:tcPr>
          <w:p w14:paraId="69B7D1E8" w14:textId="77777777" w:rsidR="00BC78BC" w:rsidRPr="00A23FA3" w:rsidRDefault="00BC78BC" w:rsidP="008F3E5E">
            <w:pPr>
              <w:spacing w:afterLines="20" w:after="62"/>
              <w:jc w:val="center"/>
              <w:rPr>
                <w:rFonts w:ascii="Calibri" w:hAnsi="Calibri" w:cstheme="minorHAnsi"/>
                <w:b/>
                <w:sz w:val="18"/>
                <w:szCs w:val="18"/>
              </w:rPr>
            </w:pPr>
            <w:r w:rsidRPr="00A23FA3">
              <w:rPr>
                <w:rFonts w:ascii="Calibri" w:hAnsi="Calibri" w:cstheme="minorHAnsi"/>
                <w:b/>
                <w:sz w:val="18"/>
                <w:szCs w:val="18"/>
              </w:rPr>
              <w:t>Source of</w:t>
            </w:r>
          </w:p>
          <w:p w14:paraId="4BFCAFD6" w14:textId="77777777" w:rsidR="00BC78BC" w:rsidRPr="00A23FA3" w:rsidRDefault="00BC78BC" w:rsidP="008F3E5E">
            <w:pPr>
              <w:spacing w:afterLines="20" w:after="62"/>
              <w:jc w:val="center"/>
              <w:rPr>
                <w:rFonts w:ascii="Calibri" w:hAnsi="Calibri" w:cstheme="minorHAnsi"/>
                <w:b/>
                <w:sz w:val="18"/>
                <w:szCs w:val="18"/>
              </w:rPr>
            </w:pPr>
            <w:r w:rsidRPr="00A23FA3">
              <w:rPr>
                <w:rFonts w:ascii="Calibri" w:hAnsi="Calibri" w:cstheme="minorHAnsi"/>
                <w:b/>
                <w:sz w:val="18"/>
                <w:szCs w:val="18"/>
              </w:rPr>
              <w:t xml:space="preserve">Referral </w:t>
            </w:r>
          </w:p>
        </w:tc>
        <w:tc>
          <w:tcPr>
            <w:tcW w:w="6805" w:type="dxa"/>
          </w:tcPr>
          <w:p w14:paraId="37F27691"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Operations Section identified Red Flag</w:t>
            </w:r>
          </w:p>
          <w:p w14:paraId="6BBB59A3"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Discrepancy Compliance Section identified Red Flag</w:t>
            </w:r>
          </w:p>
          <w:p w14:paraId="0D6AAE91"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Discrepancy Legal Compliance Department</w:t>
            </w:r>
          </w:p>
          <w:p w14:paraId="50B796F7" w14:textId="03609BAE"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Other (e.g., 314(b) referral, internal audit referral) Describe: _________________</w:t>
            </w:r>
            <w:r w:rsidRPr="00A23FA3">
              <w:rPr>
                <w:rFonts w:ascii="Calibri" w:hAnsi="Calibri" w:cstheme="minorHAnsi"/>
                <w:sz w:val="18"/>
                <w:szCs w:val="18"/>
              </w:rPr>
              <w:br/>
            </w:r>
            <w:r w:rsidR="00532F3D" w:rsidRPr="00A23FA3">
              <w:rPr>
                <w:rFonts w:ascii="Calibri" w:hAnsi="Calibri" w:cstheme="minorHAnsi"/>
                <w:sz w:val="18"/>
                <w:szCs w:val="18"/>
              </w:rPr>
              <w:t>multiple choice</w:t>
            </w:r>
          </w:p>
          <w:p w14:paraId="2E27549A"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Describe Red Flag/Discrepancy: _________________________________________</w:t>
            </w:r>
          </w:p>
          <w:p w14:paraId="35E56DBD"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w:t>
            </w:r>
          </w:p>
          <w:p w14:paraId="1B0E9E64" w14:textId="77777777" w:rsidR="0077583B" w:rsidRPr="00A23FA3" w:rsidRDefault="0077583B"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w:t>
            </w:r>
          </w:p>
          <w:p w14:paraId="1ADF1C07" w14:textId="77777777" w:rsidR="0077583B" w:rsidRPr="00A23FA3" w:rsidRDefault="0077583B"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w:t>
            </w:r>
          </w:p>
          <w:p w14:paraId="7C42E6C5" w14:textId="77777777" w:rsidR="0077583B" w:rsidRPr="00A23FA3" w:rsidRDefault="0077583B"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w:t>
            </w:r>
          </w:p>
          <w:p w14:paraId="3DAFC4AD" w14:textId="77777777" w:rsidR="00BC78BC" w:rsidRPr="00A23FA3" w:rsidRDefault="00BC78BC" w:rsidP="008F3E5E">
            <w:pPr>
              <w:spacing w:afterLines="20" w:after="62"/>
              <w:jc w:val="left"/>
              <w:rPr>
                <w:rFonts w:ascii="Calibri" w:hAnsi="Calibri" w:cstheme="minorHAnsi"/>
                <w:sz w:val="18"/>
                <w:szCs w:val="18"/>
              </w:rPr>
            </w:pPr>
          </w:p>
          <w:p w14:paraId="58199974"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Date of Referral: ___________________</w:t>
            </w:r>
          </w:p>
          <w:p w14:paraId="271F9194" w14:textId="2D9C168B" w:rsidR="0077583B" w:rsidRPr="00A23FA3" w:rsidRDefault="0077583B" w:rsidP="008F3E5E">
            <w:pPr>
              <w:spacing w:afterLines="20" w:after="62"/>
              <w:jc w:val="left"/>
              <w:rPr>
                <w:rFonts w:ascii="Calibri" w:hAnsi="Calibri" w:cstheme="minorHAnsi"/>
                <w:sz w:val="18"/>
                <w:szCs w:val="18"/>
              </w:rPr>
            </w:pPr>
          </w:p>
        </w:tc>
      </w:tr>
      <w:tr w:rsidR="00A23FA3" w:rsidRPr="00A23FA3" w14:paraId="0DD1636C" w14:textId="77777777" w:rsidTr="006A0D1B">
        <w:tc>
          <w:tcPr>
            <w:tcW w:w="1559" w:type="dxa"/>
          </w:tcPr>
          <w:p w14:paraId="5C61CB23" w14:textId="77777777" w:rsidR="00BC78BC" w:rsidRPr="00A23FA3" w:rsidRDefault="00BC78BC" w:rsidP="008F3E5E">
            <w:pPr>
              <w:spacing w:afterLines="20" w:after="62"/>
              <w:jc w:val="center"/>
              <w:rPr>
                <w:rFonts w:ascii="Calibri" w:hAnsi="Calibri" w:cstheme="minorHAnsi"/>
                <w:b/>
                <w:sz w:val="18"/>
                <w:szCs w:val="18"/>
              </w:rPr>
            </w:pPr>
            <w:r w:rsidRPr="00A23FA3">
              <w:rPr>
                <w:rFonts w:ascii="Calibri" w:hAnsi="Calibri" w:cstheme="minorHAnsi"/>
                <w:b/>
                <w:sz w:val="18"/>
                <w:szCs w:val="18"/>
              </w:rPr>
              <w:t>Compliance Section Reviewer</w:t>
            </w:r>
          </w:p>
        </w:tc>
        <w:tc>
          <w:tcPr>
            <w:tcW w:w="6805" w:type="dxa"/>
          </w:tcPr>
          <w:p w14:paraId="2EBAEC89"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Staff Name: __________________</w:t>
            </w:r>
          </w:p>
          <w:p w14:paraId="54111B82"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Date: _________________</w:t>
            </w:r>
          </w:p>
          <w:p w14:paraId="05C525DA" w14:textId="3A2F808D"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&lt;</w:t>
            </w:r>
            <w:r w:rsidR="00532F3D" w:rsidRPr="00A23FA3">
              <w:rPr>
                <w:rFonts w:ascii="Calibri" w:hAnsi="Calibri"/>
              </w:rPr>
              <w:t xml:space="preserve"> </w:t>
            </w:r>
            <w:r w:rsidR="00532F3D" w:rsidRPr="00A23FA3">
              <w:rPr>
                <w:rFonts w:ascii="Calibri" w:hAnsi="Calibri" w:cstheme="minorHAnsi"/>
                <w:sz w:val="18"/>
                <w:szCs w:val="18"/>
              </w:rPr>
              <w:t>The above three white areas are filled in by Compliance Analyst</w:t>
            </w:r>
            <w:r w:rsidRPr="00A23FA3">
              <w:rPr>
                <w:rFonts w:ascii="Calibri" w:hAnsi="Calibri" w:cstheme="minorHAnsi"/>
                <w:sz w:val="18"/>
                <w:szCs w:val="18"/>
              </w:rPr>
              <w:t>&gt;</w:t>
            </w:r>
          </w:p>
          <w:p w14:paraId="3E3E36A1" w14:textId="77777777" w:rsidR="001A7B84" w:rsidRPr="00A23FA3" w:rsidRDefault="001A7B84" w:rsidP="00C409AC">
            <w:pPr>
              <w:rPr>
                <w:rFonts w:ascii="Calibri" w:hAnsi="Calibri" w:cstheme="minorHAnsi"/>
                <w:sz w:val="18"/>
                <w:szCs w:val="18"/>
              </w:rPr>
            </w:pPr>
            <w:r w:rsidRPr="00A23FA3">
              <w:rPr>
                <w:rFonts w:ascii="Calibri" w:hAnsi="Calibri" w:cstheme="minorHAnsi"/>
                <w:sz w:val="18"/>
                <w:szCs w:val="18"/>
              </w:rPr>
              <w:t>name of Compliance Analyst</w:t>
            </w:r>
          </w:p>
          <w:p w14:paraId="2F593EF7" w14:textId="23C52F16" w:rsidR="001C2A90" w:rsidRPr="00A23FA3" w:rsidRDefault="001A7B84" w:rsidP="00A769EC">
            <w:pPr>
              <w:rPr>
                <w:rFonts w:ascii="Calibri" w:hAnsi="Calibri" w:cstheme="minorHAnsi"/>
                <w:sz w:val="18"/>
                <w:szCs w:val="18"/>
              </w:rPr>
            </w:pPr>
            <w:r w:rsidRPr="00A23FA3">
              <w:rPr>
                <w:rFonts w:ascii="Calibri" w:hAnsi="Calibri" w:cstheme="minorHAnsi"/>
                <w:sz w:val="18"/>
                <w:szCs w:val="18"/>
              </w:rPr>
              <w:t>Date is submission date</w:t>
            </w:r>
          </w:p>
        </w:tc>
      </w:tr>
      <w:tr w:rsidR="00A23FA3" w:rsidRPr="00A23FA3" w14:paraId="56CD8A78" w14:textId="77777777" w:rsidTr="006A0D1B">
        <w:tc>
          <w:tcPr>
            <w:tcW w:w="1559" w:type="dxa"/>
            <w:shd w:val="clear" w:color="auto" w:fill="DEEAF6" w:themeFill="accent1" w:themeFillTint="33"/>
          </w:tcPr>
          <w:p w14:paraId="34DFE9F8"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Further Action(s) Required</w:t>
            </w:r>
          </w:p>
          <w:p w14:paraId="0D1FB0BB"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(*Complete by Head of Compliance section)</w:t>
            </w:r>
          </w:p>
        </w:tc>
        <w:tc>
          <w:tcPr>
            <w:tcW w:w="6805" w:type="dxa"/>
            <w:shd w:val="clear" w:color="auto" w:fill="DEEAF6" w:themeFill="accent1" w:themeFillTint="33"/>
          </w:tcPr>
          <w:p w14:paraId="13CB9D0D"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)Potential OFAC Match-Escalate to LCD</w:t>
            </w:r>
          </w:p>
          <w:p w14:paraId="0554A829" w14:textId="1E650B13"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w:t>
            </w:r>
            <w:r w:rsidR="005656F6" w:rsidRPr="00A23FA3">
              <w:rPr>
                <w:rFonts w:ascii="Calibri" w:hAnsi="Calibri" w:cstheme="minorHAnsi"/>
                <w:sz w:val="18"/>
                <w:szCs w:val="18"/>
              </w:rPr>
              <w:t xml:space="preserve">  </w:t>
            </w:r>
            <w:r w:rsidRPr="00A23FA3">
              <w:rPr>
                <w:rFonts w:ascii="Calibri" w:hAnsi="Calibri" w:cstheme="minorHAnsi"/>
                <w:sz w:val="18"/>
                <w:szCs w:val="18"/>
              </w:rPr>
              <w:t>)Dow Jones Negative News Match – Escalate to LCD</w:t>
            </w:r>
          </w:p>
          <w:p w14:paraId="1BC3D55C" w14:textId="2566AC59"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xml:space="preserve">( </w:t>
            </w:r>
            <w:r w:rsidR="005656F6" w:rsidRPr="00A23FA3">
              <w:rPr>
                <w:rFonts w:ascii="Calibri" w:hAnsi="Calibri" w:cstheme="minorHAnsi"/>
                <w:sz w:val="18"/>
                <w:szCs w:val="18"/>
              </w:rPr>
              <w:t xml:space="preserve"> </w:t>
            </w:r>
            <w:r w:rsidRPr="00A23FA3">
              <w:rPr>
                <w:rFonts w:ascii="Calibri" w:hAnsi="Calibri" w:cstheme="minorHAnsi"/>
                <w:sz w:val="18"/>
                <w:szCs w:val="18"/>
              </w:rPr>
              <w:t>)Follow up vessel movement or transshipment</w:t>
            </w:r>
          </w:p>
          <w:p w14:paraId="42DCE132"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)Additional due diligence on price verification</w:t>
            </w:r>
          </w:p>
          <w:p w14:paraId="2EB80C8A"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)Seek additional information from account officer</w:t>
            </w:r>
          </w:p>
          <w:p w14:paraId="65C5C7A6"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)Additional due diligence on transaction details</w:t>
            </w:r>
          </w:p>
          <w:p w14:paraId="6F890A03" w14:textId="1B4C0928"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)Resolution of Red Flags (Describe):</w:t>
            </w:r>
            <w:r w:rsidR="00532F3D" w:rsidRPr="00A23FA3">
              <w:rPr>
                <w:rFonts w:ascii="Calibri" w:hAnsi="Calibri" w:cstheme="minorHAnsi"/>
                <w:sz w:val="18"/>
                <w:szCs w:val="18"/>
              </w:rPr>
              <w:t xml:space="preserve"> &lt;multiple choice&gt;</w:t>
            </w:r>
            <w:r w:rsidRPr="00A23FA3">
              <w:rPr>
                <w:rFonts w:ascii="Calibri" w:hAnsi="Calibri" w:cstheme="minorHAnsi"/>
                <w:sz w:val="18"/>
                <w:szCs w:val="18"/>
              </w:rPr>
              <w:t>，</w:t>
            </w:r>
            <w:r w:rsidRPr="00A23FA3">
              <w:rPr>
                <w:rFonts w:ascii="Calibri" w:hAnsi="Calibri" w:cstheme="minorHAnsi"/>
                <w:sz w:val="18"/>
                <w:szCs w:val="18"/>
              </w:rPr>
              <w:t>Other</w:t>
            </w:r>
            <w:r w:rsidR="00532F3D" w:rsidRPr="00A23FA3">
              <w:rPr>
                <w:rFonts w:ascii="Calibri" w:hAnsi="Calibri" w:cstheme="minorHAnsi"/>
                <w:sz w:val="18"/>
                <w:szCs w:val="18"/>
              </w:rPr>
              <w:t xml:space="preserve"> </w:t>
            </w:r>
            <w:r w:rsidRPr="00A23FA3">
              <w:rPr>
                <w:rFonts w:ascii="Calibri" w:hAnsi="Calibri" w:cstheme="minorHAnsi"/>
                <w:sz w:val="18"/>
                <w:szCs w:val="18"/>
              </w:rPr>
              <w:t>______</w:t>
            </w:r>
            <w:r w:rsidR="00532F3D" w:rsidRPr="00A23FA3">
              <w:rPr>
                <w:rFonts w:ascii="Calibri" w:hAnsi="Calibri" w:cstheme="minorHAnsi"/>
                <w:sz w:val="18"/>
                <w:szCs w:val="18"/>
              </w:rPr>
              <w:t>_____</w:t>
            </w:r>
            <w:r w:rsidRPr="00A23FA3">
              <w:rPr>
                <w:rFonts w:ascii="Calibri" w:hAnsi="Calibri" w:cstheme="minorHAnsi"/>
                <w:sz w:val="18"/>
                <w:szCs w:val="18"/>
              </w:rPr>
              <w:t>___</w:t>
            </w:r>
          </w:p>
          <w:p w14:paraId="775205B4"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____________________________________________________________________</w:t>
            </w:r>
          </w:p>
          <w:p w14:paraId="20B1CAE5"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____________________________________________________________________</w:t>
            </w:r>
          </w:p>
          <w:p w14:paraId="5FC17A72"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____________________________________________________________________</w:t>
            </w:r>
          </w:p>
          <w:p w14:paraId="1C835DA7"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____________________________________________________________________</w:t>
            </w:r>
          </w:p>
          <w:p w14:paraId="7749CF5E" w14:textId="77777777" w:rsidR="00BC78BC" w:rsidRPr="00A23FA3" w:rsidRDefault="00BC78BC" w:rsidP="008F3E5E">
            <w:pPr>
              <w:spacing w:afterLines="20" w:after="62"/>
              <w:jc w:val="left"/>
              <w:rPr>
                <w:rFonts w:ascii="Calibri" w:hAnsi="Calibri" w:cstheme="minorHAnsi"/>
                <w:sz w:val="18"/>
                <w:szCs w:val="18"/>
              </w:rPr>
            </w:pPr>
          </w:p>
          <w:p w14:paraId="76AC9B45" w14:textId="77777777" w:rsidR="001C2A90" w:rsidRPr="00A23FA3" w:rsidRDefault="001C2A90" w:rsidP="008F3E5E">
            <w:pPr>
              <w:spacing w:afterLines="20" w:after="62"/>
              <w:jc w:val="left"/>
              <w:rPr>
                <w:rFonts w:ascii="Calibri" w:hAnsi="Calibri" w:cstheme="minorHAnsi"/>
                <w:sz w:val="18"/>
                <w:szCs w:val="18"/>
              </w:rPr>
            </w:pPr>
          </w:p>
        </w:tc>
      </w:tr>
      <w:tr w:rsidR="00A23FA3" w:rsidRPr="00A23FA3" w14:paraId="3BC6DBAE" w14:textId="77777777" w:rsidTr="006A0D1B">
        <w:tc>
          <w:tcPr>
            <w:tcW w:w="1559" w:type="dxa"/>
            <w:shd w:val="clear" w:color="auto" w:fill="DEEAF6" w:themeFill="accent1" w:themeFillTint="33"/>
          </w:tcPr>
          <w:p w14:paraId="264606B8"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lastRenderedPageBreak/>
              <w:t>Assigned to</w:t>
            </w:r>
          </w:p>
          <w:p w14:paraId="677C949D"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(*Complete by Head of Compliance Section)</w:t>
            </w:r>
          </w:p>
        </w:tc>
        <w:tc>
          <w:tcPr>
            <w:tcW w:w="6805" w:type="dxa"/>
            <w:shd w:val="clear" w:color="auto" w:fill="DEEAF6" w:themeFill="accent1" w:themeFillTint="33"/>
          </w:tcPr>
          <w:p w14:paraId="1429CB5A" w14:textId="77777777" w:rsidR="005F5A4D" w:rsidRPr="00A23FA3" w:rsidRDefault="005F5A4D" w:rsidP="008F3E5E">
            <w:pPr>
              <w:spacing w:afterLines="20" w:after="62"/>
              <w:jc w:val="left"/>
              <w:rPr>
                <w:rFonts w:ascii="Calibri" w:hAnsi="Calibri" w:cstheme="minorHAnsi"/>
                <w:b/>
                <w:sz w:val="18"/>
                <w:szCs w:val="18"/>
              </w:rPr>
            </w:pPr>
            <w:r w:rsidRPr="00A23FA3">
              <w:rPr>
                <w:rFonts w:ascii="Calibri" w:hAnsi="Calibri" w:cstheme="minorHAnsi"/>
                <w:b/>
                <w:sz w:val="18"/>
                <w:szCs w:val="18"/>
              </w:rPr>
              <w:t>Remarks: ____________________________________________________________</w:t>
            </w:r>
          </w:p>
          <w:p w14:paraId="315E27B9"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Staff Name: _________________</w:t>
            </w:r>
          </w:p>
          <w:p w14:paraId="0426B223"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Date:  _________________</w:t>
            </w:r>
          </w:p>
          <w:p w14:paraId="5F21BA09" w14:textId="77777777" w:rsidR="00C26E7E" w:rsidRPr="00A23FA3" w:rsidRDefault="00C26E7E" w:rsidP="00C409AC">
            <w:pPr>
              <w:rPr>
                <w:rFonts w:ascii="Calibri" w:hAnsi="Calibri" w:cstheme="minorHAnsi"/>
                <w:sz w:val="18"/>
                <w:szCs w:val="18"/>
              </w:rPr>
            </w:pPr>
            <w:r w:rsidRPr="00A23FA3">
              <w:rPr>
                <w:rFonts w:ascii="Calibri" w:hAnsi="Calibri" w:cstheme="minorHAnsi"/>
                <w:sz w:val="18"/>
                <w:szCs w:val="18"/>
              </w:rPr>
              <w:t>name of Compliance Supervisor</w:t>
            </w:r>
          </w:p>
          <w:p w14:paraId="1154EF83" w14:textId="30C754FB" w:rsidR="001C2A90" w:rsidRPr="00A23FA3" w:rsidRDefault="00C26E7E" w:rsidP="00A769EC">
            <w:pPr>
              <w:rPr>
                <w:rFonts w:ascii="Calibri" w:hAnsi="Calibri" w:cstheme="minorHAnsi"/>
                <w:sz w:val="18"/>
                <w:szCs w:val="18"/>
              </w:rPr>
            </w:pPr>
            <w:r w:rsidRPr="00A23FA3">
              <w:rPr>
                <w:rFonts w:ascii="Calibri" w:hAnsi="Calibri" w:cstheme="minorHAnsi"/>
                <w:sz w:val="18"/>
                <w:szCs w:val="18"/>
              </w:rPr>
              <w:t>Date is submission date</w:t>
            </w:r>
          </w:p>
          <w:p w14:paraId="5B8C9898" w14:textId="77777777" w:rsidR="001C2A90" w:rsidRPr="00A23FA3" w:rsidRDefault="001C2A90" w:rsidP="008F3E5E">
            <w:pPr>
              <w:spacing w:afterLines="20" w:after="62"/>
              <w:jc w:val="left"/>
              <w:rPr>
                <w:rFonts w:ascii="Calibri" w:hAnsi="Calibri" w:cstheme="minorHAnsi"/>
                <w:sz w:val="18"/>
                <w:szCs w:val="18"/>
              </w:rPr>
            </w:pPr>
          </w:p>
        </w:tc>
      </w:tr>
      <w:tr w:rsidR="00A23FA3" w:rsidRPr="00A23FA3" w14:paraId="107C3DA0" w14:textId="77777777" w:rsidTr="006A0D1B">
        <w:tc>
          <w:tcPr>
            <w:tcW w:w="1559" w:type="dxa"/>
            <w:shd w:val="clear" w:color="auto" w:fill="DEEAF6" w:themeFill="accent1" w:themeFillTint="33"/>
          </w:tcPr>
          <w:p w14:paraId="56E68198"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Referral Conclusion</w:t>
            </w:r>
          </w:p>
          <w:p w14:paraId="640686D3"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(*Complete by Head of Compliance Section)</w:t>
            </w:r>
          </w:p>
        </w:tc>
        <w:tc>
          <w:tcPr>
            <w:tcW w:w="6805" w:type="dxa"/>
            <w:shd w:val="clear" w:color="auto" w:fill="DEEAF6" w:themeFill="accent1" w:themeFillTint="33"/>
          </w:tcPr>
          <w:p w14:paraId="696F27FD"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Transaction Activity Deemed Reasonable (No Further Action At This Time)</w:t>
            </w:r>
          </w:p>
          <w:p w14:paraId="685DFEDB"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No Unusual Activity During the Period the Investigation Covered</w:t>
            </w:r>
          </w:p>
          <w:p w14:paraId="7907119D"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xml:space="preserve">□ Transaction Activity Deemed Inexplicable and Possibly Suspicious </w:t>
            </w:r>
          </w:p>
          <w:p w14:paraId="1F3BB01E" w14:textId="468C1F57" w:rsidR="00BC78BC" w:rsidRPr="00A23FA3" w:rsidRDefault="004726D3" w:rsidP="008F3E5E">
            <w:pPr>
              <w:spacing w:afterLines="20" w:after="62"/>
              <w:jc w:val="left"/>
              <w:rPr>
                <w:rFonts w:ascii="Calibri" w:hAnsi="Calibri" w:cstheme="minorHAnsi"/>
                <w:sz w:val="18"/>
                <w:szCs w:val="18"/>
              </w:rPr>
            </w:pPr>
            <w:r w:rsidRPr="00A23FA3">
              <w:rPr>
                <w:rFonts w:ascii="Calibri" w:hAnsi="Calibri" w:cstheme="minorHAnsi"/>
                <w:sz w:val="18"/>
                <w:szCs w:val="18"/>
              </w:rPr>
              <w:t>&lt;</w:t>
            </w:r>
            <w:r w:rsidR="00532F3D" w:rsidRPr="00A23FA3">
              <w:rPr>
                <w:rFonts w:ascii="Calibri" w:hAnsi="Calibri" w:cstheme="minorHAnsi"/>
                <w:sz w:val="18"/>
                <w:szCs w:val="18"/>
              </w:rPr>
              <w:t>Single choice</w:t>
            </w:r>
            <w:r w:rsidRPr="00A23FA3">
              <w:rPr>
                <w:rFonts w:ascii="Calibri" w:hAnsi="Calibri" w:cstheme="minorHAnsi"/>
                <w:sz w:val="18"/>
                <w:szCs w:val="18"/>
              </w:rPr>
              <w:t>&gt;</w:t>
            </w:r>
          </w:p>
          <w:p w14:paraId="671F860F" w14:textId="77777777" w:rsidR="005F5A4D" w:rsidRPr="00A23FA3" w:rsidRDefault="005F5A4D" w:rsidP="008F3E5E">
            <w:pPr>
              <w:spacing w:afterLines="20" w:after="62"/>
              <w:jc w:val="left"/>
              <w:rPr>
                <w:rFonts w:ascii="Calibri" w:hAnsi="Calibri" w:cstheme="minorHAnsi"/>
                <w:b/>
                <w:sz w:val="18"/>
                <w:szCs w:val="18"/>
              </w:rPr>
            </w:pPr>
            <w:r w:rsidRPr="00A23FA3">
              <w:rPr>
                <w:rFonts w:ascii="Calibri" w:hAnsi="Calibri" w:cstheme="minorHAnsi"/>
                <w:b/>
                <w:sz w:val="18"/>
                <w:szCs w:val="18"/>
              </w:rPr>
              <w:t>Remarks: _____________________________________________________________</w:t>
            </w:r>
          </w:p>
          <w:p w14:paraId="4FE040F2"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Head of Compliance Section Signature: __________________</w:t>
            </w:r>
          </w:p>
          <w:p w14:paraId="692859C8"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Date: ___________________</w:t>
            </w:r>
          </w:p>
          <w:p w14:paraId="027528E5" w14:textId="6BD06864"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&lt;</w:t>
            </w:r>
            <w:r w:rsidR="00532F3D" w:rsidRPr="00A23FA3">
              <w:rPr>
                <w:rFonts w:ascii="Calibri" w:hAnsi="Calibri" w:cstheme="minorHAnsi"/>
                <w:sz w:val="18"/>
                <w:szCs w:val="18"/>
              </w:rPr>
              <w:t>The above three blue areas are filled in by Compliance Supervisor</w:t>
            </w:r>
            <w:r w:rsidRPr="00A23FA3">
              <w:rPr>
                <w:rFonts w:ascii="Calibri" w:hAnsi="Calibri" w:cstheme="minorHAnsi"/>
                <w:sz w:val="18"/>
                <w:szCs w:val="18"/>
              </w:rPr>
              <w:t>&gt;</w:t>
            </w:r>
          </w:p>
          <w:p w14:paraId="3FBAB010" w14:textId="77777777" w:rsidR="00644B25" w:rsidRPr="00A23FA3" w:rsidRDefault="00644B25" w:rsidP="00C409AC">
            <w:pPr>
              <w:rPr>
                <w:rFonts w:ascii="Calibri" w:hAnsi="Calibri" w:cstheme="minorHAnsi"/>
                <w:sz w:val="18"/>
                <w:szCs w:val="18"/>
              </w:rPr>
            </w:pPr>
            <w:r w:rsidRPr="00A23FA3">
              <w:rPr>
                <w:rFonts w:ascii="Calibri" w:hAnsi="Calibri" w:cstheme="minorHAnsi"/>
                <w:sz w:val="18"/>
                <w:szCs w:val="18"/>
              </w:rPr>
              <w:t>name of Compliance Supervisor</w:t>
            </w:r>
          </w:p>
          <w:p w14:paraId="78013DF6" w14:textId="77777777" w:rsidR="00644B25" w:rsidRPr="00A23FA3" w:rsidRDefault="00644B25" w:rsidP="00A769EC">
            <w:pPr>
              <w:rPr>
                <w:rFonts w:ascii="Calibri" w:hAnsi="Calibri" w:cstheme="minorHAnsi"/>
                <w:sz w:val="18"/>
                <w:szCs w:val="18"/>
              </w:rPr>
            </w:pPr>
            <w:r w:rsidRPr="00A23FA3">
              <w:rPr>
                <w:rFonts w:ascii="Calibri" w:hAnsi="Calibri" w:cstheme="minorHAnsi"/>
                <w:sz w:val="18"/>
                <w:szCs w:val="18"/>
              </w:rPr>
              <w:t>Date is submission date</w:t>
            </w:r>
          </w:p>
          <w:p w14:paraId="63AE846C" w14:textId="77777777" w:rsidR="001C2A90" w:rsidRPr="00A23FA3" w:rsidRDefault="001C2A90" w:rsidP="008F3E5E">
            <w:pPr>
              <w:spacing w:afterLines="20" w:after="62"/>
              <w:jc w:val="left"/>
              <w:rPr>
                <w:rFonts w:ascii="Calibri" w:hAnsi="Calibri" w:cstheme="minorHAnsi"/>
                <w:sz w:val="18"/>
                <w:szCs w:val="18"/>
              </w:rPr>
            </w:pPr>
          </w:p>
          <w:p w14:paraId="1728BA35" w14:textId="77777777" w:rsidR="001C2A90" w:rsidRPr="00A23FA3" w:rsidRDefault="001C2A90" w:rsidP="008F3E5E">
            <w:pPr>
              <w:spacing w:afterLines="20" w:after="62"/>
              <w:jc w:val="left"/>
              <w:rPr>
                <w:rFonts w:ascii="Calibri" w:hAnsi="Calibri" w:cstheme="minorHAnsi"/>
                <w:sz w:val="18"/>
                <w:szCs w:val="18"/>
              </w:rPr>
            </w:pPr>
          </w:p>
        </w:tc>
      </w:tr>
      <w:tr w:rsidR="00A23FA3" w:rsidRPr="00A23FA3" w14:paraId="21CF5302" w14:textId="77777777" w:rsidTr="006A0D1B">
        <w:tc>
          <w:tcPr>
            <w:tcW w:w="1559" w:type="dxa"/>
            <w:shd w:val="clear" w:color="auto" w:fill="FFFFCC"/>
          </w:tcPr>
          <w:p w14:paraId="0954E9B6"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Approval of Case Disposition</w:t>
            </w:r>
          </w:p>
          <w:p w14:paraId="1996A2A4"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(*Complete by NYB TSD BSA Officer or Tier II Branch BSA Officer)</w:t>
            </w:r>
          </w:p>
        </w:tc>
        <w:tc>
          <w:tcPr>
            <w:tcW w:w="6805" w:type="dxa"/>
            <w:shd w:val="clear" w:color="auto" w:fill="FFFFCC"/>
          </w:tcPr>
          <w:p w14:paraId="42EA37E8" w14:textId="77777777" w:rsidR="00BC78BC" w:rsidRPr="00A23FA3" w:rsidRDefault="00BC78BC" w:rsidP="008F3E5E">
            <w:pPr>
              <w:spacing w:afterLines="20" w:after="62"/>
              <w:jc w:val="left"/>
              <w:rPr>
                <w:rFonts w:ascii="Calibri" w:hAnsi="Calibri" w:cstheme="minorHAnsi"/>
                <w:b/>
                <w:sz w:val="18"/>
                <w:szCs w:val="18"/>
              </w:rPr>
            </w:pPr>
            <w:r w:rsidRPr="00A23FA3">
              <w:rPr>
                <w:rFonts w:ascii="Calibri" w:hAnsi="Calibri" w:cstheme="minorHAnsi"/>
                <w:b/>
                <w:sz w:val="18"/>
                <w:szCs w:val="18"/>
              </w:rPr>
              <w:t>Action:</w:t>
            </w:r>
          </w:p>
          <w:p w14:paraId="2E6FA051"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Waive Case – Continue Process Transaction</w:t>
            </w:r>
          </w:p>
          <w:p w14:paraId="0B65FF86"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 Further Investigate – Special Due Diligence Report</w:t>
            </w:r>
          </w:p>
          <w:p w14:paraId="68530CBA" w14:textId="0011CB21" w:rsidR="0077583B" w:rsidRPr="00A23FA3" w:rsidRDefault="0077583B" w:rsidP="008F3E5E">
            <w:pPr>
              <w:spacing w:afterLines="20" w:after="62"/>
              <w:jc w:val="left"/>
              <w:rPr>
                <w:rFonts w:ascii="Calibri" w:hAnsi="Calibri" w:cstheme="minorHAnsi"/>
                <w:sz w:val="18"/>
                <w:szCs w:val="18"/>
              </w:rPr>
            </w:pPr>
            <w:r w:rsidRPr="00A23FA3">
              <w:rPr>
                <w:rFonts w:ascii="Calibri" w:hAnsi="Calibri" w:cstheme="minorHAnsi"/>
                <w:sz w:val="18"/>
                <w:szCs w:val="18"/>
              </w:rPr>
              <w:t>□ Reject Transaction</w:t>
            </w:r>
          </w:p>
          <w:p w14:paraId="63085EB7" w14:textId="3541A8A8" w:rsidR="00BC78BC" w:rsidRPr="00A23FA3" w:rsidRDefault="00532F3D" w:rsidP="008F3E5E">
            <w:pPr>
              <w:spacing w:afterLines="20" w:after="62"/>
              <w:jc w:val="left"/>
              <w:rPr>
                <w:rFonts w:ascii="Calibri" w:hAnsi="Calibri" w:cstheme="minorHAnsi"/>
                <w:sz w:val="18"/>
                <w:szCs w:val="18"/>
              </w:rPr>
            </w:pPr>
            <w:r w:rsidRPr="00A23FA3">
              <w:rPr>
                <w:rFonts w:ascii="Calibri" w:hAnsi="Calibri" w:cstheme="minorHAnsi"/>
                <w:sz w:val="18"/>
                <w:szCs w:val="18"/>
              </w:rPr>
              <w:t>Single choice</w:t>
            </w:r>
          </w:p>
          <w:p w14:paraId="1591D849" w14:textId="77777777" w:rsidR="005F5A4D" w:rsidRPr="00A23FA3" w:rsidRDefault="005F5A4D" w:rsidP="008F3E5E">
            <w:pPr>
              <w:spacing w:afterLines="20" w:after="62"/>
              <w:jc w:val="left"/>
              <w:rPr>
                <w:rFonts w:ascii="Calibri" w:hAnsi="Calibri" w:cstheme="minorHAnsi"/>
                <w:sz w:val="18"/>
                <w:szCs w:val="18"/>
              </w:rPr>
            </w:pPr>
            <w:r w:rsidRPr="00A23FA3">
              <w:rPr>
                <w:rFonts w:ascii="Calibri" w:hAnsi="Calibri" w:cstheme="minorHAnsi"/>
                <w:sz w:val="18"/>
                <w:szCs w:val="18"/>
              </w:rPr>
              <w:t>Remarks:</w:t>
            </w:r>
          </w:p>
          <w:p w14:paraId="17231481" w14:textId="77777777" w:rsidR="005F5A4D" w:rsidRPr="00A23FA3" w:rsidRDefault="005F5A4D"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w:t>
            </w:r>
          </w:p>
          <w:p w14:paraId="37D6643E" w14:textId="77777777" w:rsidR="005F5A4D" w:rsidRPr="00A23FA3" w:rsidRDefault="005F5A4D"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w:t>
            </w:r>
          </w:p>
          <w:p w14:paraId="36D06E06" w14:textId="77777777" w:rsidR="005F5A4D" w:rsidRPr="00A23FA3" w:rsidRDefault="005F5A4D" w:rsidP="008F3E5E">
            <w:pPr>
              <w:spacing w:afterLines="20" w:after="62"/>
              <w:jc w:val="left"/>
              <w:rPr>
                <w:rFonts w:ascii="Calibri" w:hAnsi="Calibri" w:cstheme="minorHAnsi"/>
                <w:sz w:val="18"/>
                <w:szCs w:val="18"/>
              </w:rPr>
            </w:pPr>
            <w:r w:rsidRPr="00A23FA3">
              <w:rPr>
                <w:rFonts w:ascii="Calibri" w:hAnsi="Calibri" w:cstheme="minorHAnsi"/>
                <w:sz w:val="18"/>
                <w:szCs w:val="18"/>
              </w:rPr>
              <w:t>________________________________________________________________</w:t>
            </w:r>
          </w:p>
          <w:p w14:paraId="7519AB4D" w14:textId="77777777" w:rsidR="005F5A4D" w:rsidRPr="00A23FA3" w:rsidRDefault="005F5A4D" w:rsidP="008F3E5E">
            <w:pPr>
              <w:spacing w:afterLines="20" w:after="62"/>
              <w:jc w:val="left"/>
              <w:rPr>
                <w:rFonts w:ascii="Calibri" w:hAnsi="Calibri" w:cstheme="minorHAnsi"/>
                <w:b/>
                <w:sz w:val="18"/>
                <w:szCs w:val="18"/>
              </w:rPr>
            </w:pPr>
          </w:p>
          <w:p w14:paraId="532684AC"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NYB TSD BSA Officer or Tier II Branch BSA Officer:</w:t>
            </w:r>
          </w:p>
          <w:p w14:paraId="07BC8D6F" w14:textId="77777777" w:rsidR="00BC78BC" w:rsidRPr="00A23FA3" w:rsidRDefault="00BC78BC" w:rsidP="008F3E5E">
            <w:pPr>
              <w:spacing w:afterLines="20" w:after="62"/>
              <w:jc w:val="left"/>
              <w:rPr>
                <w:rFonts w:ascii="Calibri" w:hAnsi="Calibri" w:cstheme="minorHAnsi"/>
                <w:sz w:val="18"/>
                <w:szCs w:val="18"/>
              </w:rPr>
            </w:pPr>
          </w:p>
          <w:p w14:paraId="678A91B8" w14:textId="77777777"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Date: ______________________</w:t>
            </w:r>
          </w:p>
          <w:p w14:paraId="6DB239E7" w14:textId="07ABD4AB" w:rsidR="00BC78BC" w:rsidRPr="00A23FA3" w:rsidRDefault="00BC78BC" w:rsidP="008F3E5E">
            <w:pPr>
              <w:spacing w:afterLines="20" w:after="62"/>
              <w:jc w:val="left"/>
              <w:rPr>
                <w:rFonts w:ascii="Calibri" w:hAnsi="Calibri" w:cstheme="minorHAnsi"/>
                <w:sz w:val="18"/>
                <w:szCs w:val="18"/>
              </w:rPr>
            </w:pPr>
            <w:r w:rsidRPr="00A23FA3">
              <w:rPr>
                <w:rFonts w:ascii="Calibri" w:hAnsi="Calibri" w:cstheme="minorHAnsi"/>
                <w:sz w:val="18"/>
                <w:szCs w:val="18"/>
              </w:rPr>
              <w:t>&lt;</w:t>
            </w:r>
            <w:r w:rsidR="00532F3D" w:rsidRPr="00A23FA3">
              <w:rPr>
                <w:rFonts w:ascii="Calibri" w:hAnsi="Calibri" w:cstheme="minorHAnsi"/>
                <w:sz w:val="18"/>
                <w:szCs w:val="18"/>
              </w:rPr>
              <w:t>The yellow area is filled in by BSA Officer</w:t>
            </w:r>
            <w:r w:rsidRPr="00A23FA3">
              <w:rPr>
                <w:rFonts w:ascii="Calibri" w:hAnsi="Calibri" w:cstheme="minorHAnsi"/>
                <w:sz w:val="18"/>
                <w:szCs w:val="18"/>
              </w:rPr>
              <w:t>&gt;</w:t>
            </w:r>
          </w:p>
          <w:p w14:paraId="65102700" w14:textId="6278DE95" w:rsidR="00644B25" w:rsidRPr="00A23FA3" w:rsidRDefault="00644B25" w:rsidP="00C409AC">
            <w:pPr>
              <w:rPr>
                <w:rFonts w:ascii="Calibri" w:hAnsi="Calibri" w:cstheme="minorHAnsi"/>
                <w:sz w:val="18"/>
                <w:szCs w:val="18"/>
              </w:rPr>
            </w:pPr>
            <w:r w:rsidRPr="00A23FA3">
              <w:rPr>
                <w:rFonts w:ascii="Calibri" w:hAnsi="Calibri" w:cstheme="minorHAnsi"/>
                <w:sz w:val="18"/>
                <w:szCs w:val="18"/>
              </w:rPr>
              <w:t>name of BSA officer</w:t>
            </w:r>
          </w:p>
          <w:p w14:paraId="37B52116" w14:textId="77777777" w:rsidR="00644B25" w:rsidRPr="00A23FA3" w:rsidRDefault="00644B25" w:rsidP="00A769EC">
            <w:pPr>
              <w:rPr>
                <w:rFonts w:ascii="Calibri" w:hAnsi="Calibri" w:cstheme="minorHAnsi"/>
                <w:sz w:val="18"/>
                <w:szCs w:val="18"/>
              </w:rPr>
            </w:pPr>
            <w:r w:rsidRPr="00A23FA3">
              <w:rPr>
                <w:rFonts w:ascii="Calibri" w:hAnsi="Calibri" w:cstheme="minorHAnsi"/>
                <w:sz w:val="18"/>
                <w:szCs w:val="18"/>
              </w:rPr>
              <w:t>Date is submission date</w:t>
            </w:r>
          </w:p>
          <w:p w14:paraId="29119008" w14:textId="41AB8FA3" w:rsidR="00644B25" w:rsidRPr="00A23FA3" w:rsidRDefault="00644B25" w:rsidP="008F3E5E">
            <w:pPr>
              <w:spacing w:afterLines="20" w:after="62"/>
              <w:jc w:val="left"/>
              <w:rPr>
                <w:rFonts w:ascii="Calibri" w:hAnsi="Calibri" w:cstheme="minorHAnsi"/>
                <w:b/>
                <w:sz w:val="18"/>
                <w:szCs w:val="18"/>
              </w:rPr>
            </w:pPr>
          </w:p>
        </w:tc>
      </w:tr>
    </w:tbl>
    <w:p w14:paraId="5564748C" w14:textId="03276651" w:rsidR="00BC78BC" w:rsidRPr="00A23FA3" w:rsidRDefault="008F75E2">
      <w:pPr>
        <w:pStyle w:val="3"/>
        <w:keepNext w:val="0"/>
        <w:keepLines w:val="0"/>
        <w:pageBreakBefore/>
        <w:spacing w:before="0" w:after="120" w:line="240" w:lineRule="auto"/>
        <w:ind w:left="420"/>
        <w:jc w:val="left"/>
        <w:rPr>
          <w:rFonts w:ascii="Calibri" w:hAnsi="Calibri" w:cstheme="minorHAnsi"/>
        </w:rPr>
        <w:pPrChange w:id="12485" w:author="raye" w:date="2018-07-23T15:49:00Z">
          <w:pPr>
            <w:pStyle w:val="3"/>
            <w:keepNext w:val="0"/>
            <w:keepLines w:val="0"/>
            <w:pageBreakBefore/>
            <w:numPr>
              <w:ilvl w:val="2"/>
              <w:numId w:val="3"/>
            </w:numPr>
            <w:spacing w:before="0" w:after="120" w:line="240" w:lineRule="auto"/>
            <w:ind w:left="709" w:hanging="709"/>
            <w:jc w:val="left"/>
          </w:pPr>
        </w:pPrChange>
      </w:pPr>
      <w:bookmarkStart w:id="12486" w:name="_Ref508782952"/>
      <w:bookmarkStart w:id="12487" w:name="_Ref508791990"/>
      <w:bookmarkStart w:id="12488" w:name="_Toc512250301"/>
      <w:bookmarkStart w:id="12489" w:name="_Toc520840610"/>
      <w:ins w:id="12490" w:author="raye" w:date="2018-07-23T15:49:00Z">
        <w:r w:rsidRPr="00A23FA3">
          <w:rPr>
            <w:rFonts w:ascii="Calibri" w:hAnsi="Calibri" w:cstheme="minorHAnsi"/>
          </w:rPr>
          <w:lastRenderedPageBreak/>
          <w:t>4.8.5.</w:t>
        </w:r>
      </w:ins>
      <w:ins w:id="12491" w:author="raye" w:date="2018-07-23T15:50:00Z">
        <w:r w:rsidRPr="00A23FA3">
          <w:rPr>
            <w:rFonts w:ascii="Calibri" w:hAnsi="Calibri" w:cstheme="minorHAnsi"/>
          </w:rPr>
          <w:t xml:space="preserve"> </w:t>
        </w:r>
      </w:ins>
      <w:r w:rsidR="00BC78BC" w:rsidRPr="00A23FA3">
        <w:rPr>
          <w:rFonts w:ascii="Calibri" w:hAnsi="Calibri" w:cstheme="minorHAnsi"/>
        </w:rPr>
        <w:t>#5 Referral Form of Unusual /Suspicious Activities</w:t>
      </w:r>
      <w:bookmarkEnd w:id="12486"/>
      <w:bookmarkEnd w:id="12487"/>
      <w:r w:rsidR="00742C89" w:rsidRPr="00A23FA3">
        <w:rPr>
          <w:rFonts w:ascii="Calibri" w:hAnsi="Calibri" w:cstheme="minorHAnsi"/>
        </w:rPr>
        <w:t xml:space="preserve"> (offline)</w:t>
      </w:r>
      <w:bookmarkEnd w:id="12488"/>
      <w:bookmarkEnd w:id="12489"/>
    </w:p>
    <w:tbl>
      <w:tblPr>
        <w:tblStyle w:val="a9"/>
        <w:tblW w:w="8500" w:type="dxa"/>
        <w:tblLayout w:type="fixed"/>
        <w:tblLook w:val="04A0" w:firstRow="1" w:lastRow="0" w:firstColumn="1" w:lastColumn="0" w:noHBand="0" w:noVBand="1"/>
      </w:tblPr>
      <w:tblGrid>
        <w:gridCol w:w="359"/>
        <w:gridCol w:w="3180"/>
        <w:gridCol w:w="567"/>
        <w:gridCol w:w="1701"/>
        <w:gridCol w:w="2693"/>
      </w:tblGrid>
      <w:tr w:rsidR="00A23FA3" w:rsidRPr="00A23FA3" w14:paraId="2CBA3D20" w14:textId="77777777" w:rsidTr="00101701">
        <w:tc>
          <w:tcPr>
            <w:tcW w:w="359" w:type="dxa"/>
            <w:shd w:val="clear" w:color="auto" w:fill="F2F2F2" w:themeFill="background1" w:themeFillShade="F2"/>
            <w:vAlign w:val="bottom"/>
          </w:tcPr>
          <w:p w14:paraId="4D583B3E" w14:textId="77777777" w:rsidR="00BC78BC" w:rsidRPr="00A23FA3" w:rsidRDefault="00BC78BC" w:rsidP="008F3E5E">
            <w:pPr>
              <w:rPr>
                <w:rFonts w:ascii="Calibri" w:hAnsi="Calibri" w:cstheme="minorHAnsi"/>
                <w:sz w:val="18"/>
                <w:szCs w:val="18"/>
              </w:rPr>
            </w:pPr>
            <w:r w:rsidRPr="00A23FA3">
              <w:rPr>
                <w:rFonts w:ascii="Calibri" w:hAnsi="Calibri" w:cstheme="minorHAnsi"/>
                <w:sz w:val="18"/>
                <w:szCs w:val="18"/>
              </w:rPr>
              <w:t>A</w:t>
            </w:r>
          </w:p>
          <w:p w14:paraId="09D7F1BC" w14:textId="77777777" w:rsidR="00B2432A" w:rsidRPr="00A23FA3" w:rsidRDefault="00B2432A" w:rsidP="008F3E5E">
            <w:pPr>
              <w:rPr>
                <w:rFonts w:ascii="Calibri" w:hAnsi="Calibri" w:cstheme="minorHAnsi"/>
                <w:sz w:val="18"/>
                <w:szCs w:val="18"/>
              </w:rPr>
            </w:pPr>
          </w:p>
        </w:tc>
        <w:tc>
          <w:tcPr>
            <w:tcW w:w="3747" w:type="dxa"/>
            <w:gridSpan w:val="2"/>
            <w:tcBorders>
              <w:right w:val="single" w:sz="4" w:space="0" w:color="auto"/>
            </w:tcBorders>
            <w:shd w:val="clear" w:color="auto" w:fill="F2F2F2" w:themeFill="background1" w:themeFillShade="F2"/>
            <w:vAlign w:val="bottom"/>
          </w:tcPr>
          <w:p w14:paraId="33F15BB7" w14:textId="77777777" w:rsidR="00BC78BC" w:rsidRPr="00A23FA3" w:rsidRDefault="00BC78BC" w:rsidP="008F3E5E">
            <w:pPr>
              <w:rPr>
                <w:rFonts w:ascii="Calibri" w:hAnsi="Calibri" w:cstheme="minorHAnsi"/>
                <w:sz w:val="18"/>
                <w:szCs w:val="18"/>
              </w:rPr>
            </w:pPr>
            <w:r w:rsidRPr="00A23FA3">
              <w:rPr>
                <w:rFonts w:ascii="Calibri" w:hAnsi="Calibri" w:cstheme="minorHAnsi"/>
                <w:sz w:val="18"/>
                <w:szCs w:val="18"/>
              </w:rPr>
              <w:t>REFER</w:t>
            </w:r>
            <w:r w:rsidR="00E63AE7" w:rsidRPr="00A23FA3">
              <w:rPr>
                <w:rFonts w:ascii="Calibri" w:hAnsi="Calibri" w:cstheme="minorHAnsi"/>
                <w:sz w:val="18"/>
                <w:szCs w:val="18"/>
              </w:rPr>
              <w:t>R</w:t>
            </w:r>
            <w:r w:rsidRPr="00A23FA3">
              <w:rPr>
                <w:rFonts w:ascii="Calibri" w:hAnsi="Calibri" w:cstheme="minorHAnsi"/>
                <w:sz w:val="18"/>
                <w:szCs w:val="18"/>
              </w:rPr>
              <w:t>AL DATE {     }</w:t>
            </w:r>
          </w:p>
          <w:p w14:paraId="3C6168BA" w14:textId="664BE5D1" w:rsidR="00B2432A" w:rsidRPr="00A23FA3" w:rsidRDefault="00B2432A" w:rsidP="008F3E5E">
            <w:pPr>
              <w:rPr>
                <w:rFonts w:ascii="Calibri" w:hAnsi="Calibri" w:cstheme="minorHAnsi"/>
                <w:sz w:val="18"/>
                <w:szCs w:val="18"/>
              </w:rPr>
            </w:pPr>
          </w:p>
        </w:tc>
        <w:tc>
          <w:tcPr>
            <w:tcW w:w="1701" w:type="dxa"/>
            <w:tcBorders>
              <w:top w:val="single" w:sz="4" w:space="0" w:color="auto"/>
              <w:left w:val="single" w:sz="4" w:space="0" w:color="auto"/>
              <w:bottom w:val="single" w:sz="4" w:space="0" w:color="auto"/>
              <w:right w:val="nil"/>
            </w:tcBorders>
            <w:shd w:val="clear" w:color="auto" w:fill="F2F2F2" w:themeFill="background1" w:themeFillShade="F2"/>
          </w:tcPr>
          <w:p w14:paraId="7FFB8095" w14:textId="31C8863F" w:rsidR="00BC78BC" w:rsidRPr="00A23FA3" w:rsidRDefault="00BC78BC" w:rsidP="008F3E5E">
            <w:pPr>
              <w:rPr>
                <w:rFonts w:ascii="Calibri" w:hAnsi="Calibri" w:cstheme="minorHAnsi"/>
                <w:sz w:val="18"/>
                <w:szCs w:val="18"/>
              </w:rPr>
            </w:pPr>
            <w:r w:rsidRPr="00A23FA3">
              <w:rPr>
                <w:rFonts w:ascii="Calibri" w:hAnsi="Calibri" w:cstheme="minorHAnsi"/>
                <w:sz w:val="18"/>
                <w:szCs w:val="18"/>
              </w:rPr>
              <w:t>REFE</w:t>
            </w:r>
            <w:r w:rsidR="00DD4FDE" w:rsidRPr="00A23FA3">
              <w:rPr>
                <w:rFonts w:ascii="Calibri" w:hAnsi="Calibri" w:cstheme="minorHAnsi"/>
                <w:sz w:val="18"/>
                <w:szCs w:val="18"/>
              </w:rPr>
              <w:t>R</w:t>
            </w:r>
            <w:r w:rsidRPr="00A23FA3">
              <w:rPr>
                <w:rFonts w:ascii="Calibri" w:hAnsi="Calibri" w:cstheme="minorHAnsi"/>
                <w:sz w:val="18"/>
                <w:szCs w:val="18"/>
              </w:rPr>
              <w:t>RAL</w:t>
            </w:r>
          </w:p>
          <w:p w14:paraId="6E80CC3D" w14:textId="53A398ED" w:rsidR="00BC78BC" w:rsidRPr="00A23FA3" w:rsidRDefault="00BC78BC" w:rsidP="008F3E5E">
            <w:pPr>
              <w:rPr>
                <w:rFonts w:ascii="Calibri" w:hAnsi="Calibri" w:cstheme="minorHAnsi"/>
                <w:sz w:val="18"/>
                <w:szCs w:val="18"/>
              </w:rPr>
            </w:pPr>
            <w:r w:rsidRPr="00A23FA3">
              <w:rPr>
                <w:rFonts w:ascii="Calibri" w:hAnsi="Calibri" w:cstheme="minorHAnsi"/>
                <w:sz w:val="18"/>
                <w:szCs w:val="18"/>
              </w:rPr>
              <w:t xml:space="preserve">DEPARTMENT {   } </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tcPr>
          <w:p w14:paraId="5E282097" w14:textId="74D2EDEF" w:rsidR="00BC78BC" w:rsidRPr="00A23FA3" w:rsidRDefault="00BC78BC" w:rsidP="008F3E5E">
            <w:pPr>
              <w:ind w:left="27"/>
              <w:jc w:val="right"/>
              <w:rPr>
                <w:rFonts w:ascii="Calibri" w:hAnsi="Calibri" w:cstheme="minorHAnsi"/>
                <w:sz w:val="18"/>
                <w:szCs w:val="18"/>
              </w:rPr>
            </w:pPr>
            <w:r w:rsidRPr="00A23FA3">
              <w:rPr>
                <w:rFonts w:ascii="Calibri" w:hAnsi="Calibri" w:cstheme="minorHAnsi"/>
                <w:sz w:val="18"/>
                <w:szCs w:val="18"/>
              </w:rPr>
              <w:t>CONTACT PERSON IN REFER</w:t>
            </w:r>
            <w:r w:rsidR="00DD4FDE" w:rsidRPr="00A23FA3">
              <w:rPr>
                <w:rFonts w:ascii="Calibri" w:hAnsi="Calibri" w:cstheme="minorHAnsi"/>
                <w:sz w:val="18"/>
                <w:szCs w:val="18"/>
              </w:rPr>
              <w:t>R</w:t>
            </w:r>
            <w:r w:rsidRPr="00A23FA3">
              <w:rPr>
                <w:rFonts w:ascii="Calibri" w:hAnsi="Calibri" w:cstheme="minorHAnsi"/>
                <w:sz w:val="18"/>
                <w:szCs w:val="18"/>
              </w:rPr>
              <w:t>AL</w:t>
            </w:r>
          </w:p>
          <w:p w14:paraId="4477385E" w14:textId="77777777" w:rsidR="00BC78BC" w:rsidRPr="00A23FA3" w:rsidRDefault="00BC78BC" w:rsidP="008F3E5E">
            <w:pPr>
              <w:jc w:val="center"/>
              <w:rPr>
                <w:rFonts w:ascii="Calibri" w:hAnsi="Calibri" w:cstheme="minorHAnsi"/>
                <w:sz w:val="18"/>
                <w:szCs w:val="18"/>
              </w:rPr>
            </w:pPr>
            <w:r w:rsidRPr="00A23FA3">
              <w:rPr>
                <w:rFonts w:ascii="Calibri" w:hAnsi="Calibri" w:cstheme="minorHAnsi"/>
                <w:sz w:val="18"/>
                <w:szCs w:val="18"/>
              </w:rPr>
              <w:t>DEPT. {    }</w:t>
            </w:r>
          </w:p>
        </w:tc>
      </w:tr>
      <w:tr w:rsidR="00A23FA3" w:rsidRPr="00A23FA3" w14:paraId="0C65E2BF" w14:textId="77777777" w:rsidTr="00D2749F">
        <w:tc>
          <w:tcPr>
            <w:tcW w:w="359" w:type="dxa"/>
            <w:shd w:val="clear" w:color="auto" w:fill="F2F2F2" w:themeFill="background1" w:themeFillShade="F2"/>
          </w:tcPr>
          <w:p w14:paraId="7FC7B955"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B</w:t>
            </w:r>
          </w:p>
        </w:tc>
        <w:tc>
          <w:tcPr>
            <w:tcW w:w="3747" w:type="dxa"/>
            <w:gridSpan w:val="2"/>
            <w:shd w:val="clear" w:color="auto" w:fill="F2F2F2" w:themeFill="background1" w:themeFillShade="F2"/>
          </w:tcPr>
          <w:p w14:paraId="2C1DE160"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CUSTOMER NAME (IF ANY):</w:t>
            </w:r>
          </w:p>
        </w:tc>
        <w:tc>
          <w:tcPr>
            <w:tcW w:w="4394" w:type="dxa"/>
            <w:gridSpan w:val="2"/>
            <w:tcBorders>
              <w:top w:val="single" w:sz="4" w:space="0" w:color="auto"/>
            </w:tcBorders>
            <w:shd w:val="clear" w:color="auto" w:fill="F2F2F2" w:themeFill="background1" w:themeFillShade="F2"/>
          </w:tcPr>
          <w:p w14:paraId="115BDE25" w14:textId="77777777" w:rsidR="00BC78BC" w:rsidRPr="00A23FA3" w:rsidRDefault="00BC78BC" w:rsidP="008F3E5E">
            <w:pPr>
              <w:spacing w:afterLines="20" w:after="62"/>
              <w:rPr>
                <w:rFonts w:ascii="Calibri" w:hAnsi="Calibri" w:cstheme="minorHAnsi"/>
                <w:sz w:val="18"/>
                <w:szCs w:val="18"/>
              </w:rPr>
            </w:pPr>
          </w:p>
        </w:tc>
      </w:tr>
      <w:tr w:rsidR="00A23FA3" w:rsidRPr="00A23FA3" w14:paraId="194659DB" w14:textId="77777777" w:rsidTr="00D2749F">
        <w:tc>
          <w:tcPr>
            <w:tcW w:w="359" w:type="dxa"/>
            <w:shd w:val="clear" w:color="auto" w:fill="F2F2F2" w:themeFill="background1" w:themeFillShade="F2"/>
          </w:tcPr>
          <w:p w14:paraId="3BB880CB"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C</w:t>
            </w:r>
          </w:p>
        </w:tc>
        <w:tc>
          <w:tcPr>
            <w:tcW w:w="3747" w:type="dxa"/>
            <w:gridSpan w:val="2"/>
            <w:shd w:val="clear" w:color="auto" w:fill="F2F2F2" w:themeFill="background1" w:themeFillShade="F2"/>
          </w:tcPr>
          <w:p w14:paraId="3031C98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ACCOUNT NO. (IF ANY):</w:t>
            </w:r>
          </w:p>
        </w:tc>
        <w:tc>
          <w:tcPr>
            <w:tcW w:w="4394" w:type="dxa"/>
            <w:gridSpan w:val="2"/>
            <w:shd w:val="clear" w:color="auto" w:fill="F2F2F2" w:themeFill="background1" w:themeFillShade="F2"/>
          </w:tcPr>
          <w:p w14:paraId="010E3650" w14:textId="77777777" w:rsidR="00BC78BC" w:rsidRPr="00A23FA3" w:rsidRDefault="00BC78BC" w:rsidP="008F3E5E">
            <w:pPr>
              <w:spacing w:afterLines="20" w:after="62"/>
              <w:rPr>
                <w:rFonts w:ascii="Calibri" w:hAnsi="Calibri" w:cstheme="minorHAnsi"/>
                <w:sz w:val="18"/>
                <w:szCs w:val="18"/>
              </w:rPr>
            </w:pPr>
          </w:p>
        </w:tc>
      </w:tr>
      <w:tr w:rsidR="00A23FA3" w:rsidRPr="00A23FA3" w14:paraId="1AAA0A84" w14:textId="77777777" w:rsidTr="00D2749F">
        <w:tc>
          <w:tcPr>
            <w:tcW w:w="359" w:type="dxa"/>
            <w:shd w:val="clear" w:color="auto" w:fill="F2F2F2" w:themeFill="background1" w:themeFillShade="F2"/>
          </w:tcPr>
          <w:p w14:paraId="3AF1E247"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D</w:t>
            </w:r>
          </w:p>
        </w:tc>
        <w:tc>
          <w:tcPr>
            <w:tcW w:w="3747" w:type="dxa"/>
            <w:gridSpan w:val="2"/>
            <w:shd w:val="clear" w:color="auto" w:fill="F2F2F2" w:themeFill="background1" w:themeFillShade="F2"/>
          </w:tcPr>
          <w:p w14:paraId="6C829A37"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RELATED ACCOUNTS (IF ANY):</w:t>
            </w:r>
          </w:p>
        </w:tc>
        <w:tc>
          <w:tcPr>
            <w:tcW w:w="4394" w:type="dxa"/>
            <w:gridSpan w:val="2"/>
            <w:shd w:val="clear" w:color="auto" w:fill="F2F2F2" w:themeFill="background1" w:themeFillShade="F2"/>
          </w:tcPr>
          <w:p w14:paraId="69631F06" w14:textId="77777777" w:rsidR="00BC78BC" w:rsidRPr="00A23FA3" w:rsidRDefault="00BC78BC" w:rsidP="008F3E5E">
            <w:pPr>
              <w:spacing w:afterLines="20" w:after="62"/>
              <w:rPr>
                <w:rFonts w:ascii="Calibri" w:hAnsi="Calibri" w:cstheme="minorHAnsi"/>
                <w:sz w:val="18"/>
                <w:szCs w:val="18"/>
              </w:rPr>
            </w:pPr>
          </w:p>
        </w:tc>
      </w:tr>
      <w:tr w:rsidR="00A23FA3" w:rsidRPr="00A23FA3" w14:paraId="3E4BE9AE" w14:textId="77777777" w:rsidTr="00D2749F">
        <w:tc>
          <w:tcPr>
            <w:tcW w:w="359" w:type="dxa"/>
            <w:shd w:val="clear" w:color="auto" w:fill="F2F2F2" w:themeFill="background1" w:themeFillShade="F2"/>
          </w:tcPr>
          <w:p w14:paraId="08621B8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E</w:t>
            </w:r>
          </w:p>
        </w:tc>
        <w:tc>
          <w:tcPr>
            <w:tcW w:w="3747" w:type="dxa"/>
            <w:gridSpan w:val="2"/>
            <w:shd w:val="clear" w:color="auto" w:fill="F2F2F2" w:themeFill="background1" w:themeFillShade="F2"/>
          </w:tcPr>
          <w:p w14:paraId="36C7F9DE"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HAS THIS ACTIVITY BEEN REPORTED BEFORE</w:t>
            </w:r>
          </w:p>
        </w:tc>
        <w:tc>
          <w:tcPr>
            <w:tcW w:w="4394" w:type="dxa"/>
            <w:gridSpan w:val="2"/>
            <w:shd w:val="clear" w:color="auto" w:fill="F2F2F2" w:themeFill="background1" w:themeFillShade="F2"/>
          </w:tcPr>
          <w:p w14:paraId="30C986FA" w14:textId="77777777" w:rsidR="00BC78BC" w:rsidRPr="00A23FA3" w:rsidRDefault="00BC78BC" w:rsidP="008F3E5E">
            <w:pPr>
              <w:spacing w:afterLines="20" w:after="62"/>
              <w:rPr>
                <w:rFonts w:ascii="Calibri" w:hAnsi="Calibri" w:cstheme="minorHAnsi"/>
                <w:sz w:val="18"/>
                <w:szCs w:val="18"/>
              </w:rPr>
            </w:pPr>
          </w:p>
        </w:tc>
      </w:tr>
      <w:tr w:rsidR="00A23FA3" w:rsidRPr="00A23FA3" w14:paraId="5189B1DA" w14:textId="77777777" w:rsidTr="00D2749F">
        <w:tc>
          <w:tcPr>
            <w:tcW w:w="359" w:type="dxa"/>
            <w:shd w:val="clear" w:color="auto" w:fill="F2F2F2" w:themeFill="background1" w:themeFillShade="F2"/>
          </w:tcPr>
          <w:p w14:paraId="01508F48"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F</w:t>
            </w:r>
          </w:p>
        </w:tc>
        <w:tc>
          <w:tcPr>
            <w:tcW w:w="3747" w:type="dxa"/>
            <w:gridSpan w:val="2"/>
            <w:shd w:val="clear" w:color="auto" w:fill="F2F2F2" w:themeFill="background1" w:themeFillShade="F2"/>
          </w:tcPr>
          <w:p w14:paraId="0A95732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DOLLAR AMOUNT OF ACTIVITY</w:t>
            </w:r>
          </w:p>
        </w:tc>
        <w:tc>
          <w:tcPr>
            <w:tcW w:w="4394" w:type="dxa"/>
            <w:gridSpan w:val="2"/>
            <w:shd w:val="clear" w:color="auto" w:fill="F2F2F2" w:themeFill="background1" w:themeFillShade="F2"/>
          </w:tcPr>
          <w:p w14:paraId="22708421" w14:textId="77777777" w:rsidR="00BC78BC" w:rsidRPr="00A23FA3" w:rsidRDefault="00BC78BC" w:rsidP="008F3E5E">
            <w:pPr>
              <w:spacing w:afterLines="20" w:after="62"/>
              <w:rPr>
                <w:rFonts w:ascii="Calibri" w:hAnsi="Calibri" w:cstheme="minorHAnsi"/>
                <w:sz w:val="18"/>
                <w:szCs w:val="18"/>
              </w:rPr>
            </w:pPr>
          </w:p>
        </w:tc>
      </w:tr>
      <w:tr w:rsidR="00A23FA3" w:rsidRPr="00A23FA3" w14:paraId="57281B96" w14:textId="77777777" w:rsidTr="00D2749F">
        <w:tc>
          <w:tcPr>
            <w:tcW w:w="359" w:type="dxa"/>
            <w:shd w:val="clear" w:color="auto" w:fill="F2F2F2" w:themeFill="background1" w:themeFillShade="F2"/>
          </w:tcPr>
          <w:p w14:paraId="2A78E1C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G</w:t>
            </w:r>
          </w:p>
        </w:tc>
        <w:tc>
          <w:tcPr>
            <w:tcW w:w="3747" w:type="dxa"/>
            <w:gridSpan w:val="2"/>
            <w:shd w:val="clear" w:color="auto" w:fill="F2F2F2" w:themeFill="background1" w:themeFillShade="F2"/>
          </w:tcPr>
          <w:p w14:paraId="7A7B89AD"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DATE(S) OF THE ACTIVITY</w:t>
            </w:r>
          </w:p>
        </w:tc>
        <w:tc>
          <w:tcPr>
            <w:tcW w:w="4394" w:type="dxa"/>
            <w:gridSpan w:val="2"/>
            <w:shd w:val="clear" w:color="auto" w:fill="F2F2F2" w:themeFill="background1" w:themeFillShade="F2"/>
          </w:tcPr>
          <w:p w14:paraId="705DBCFD"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STATE DATE {    }            END DATE {   }</w:t>
            </w:r>
          </w:p>
        </w:tc>
      </w:tr>
      <w:tr w:rsidR="00A23FA3" w:rsidRPr="00A23FA3" w14:paraId="6526EC51" w14:textId="77777777" w:rsidTr="00101701">
        <w:trPr>
          <w:trHeight w:val="4703"/>
        </w:trPr>
        <w:tc>
          <w:tcPr>
            <w:tcW w:w="4106" w:type="dxa"/>
            <w:gridSpan w:val="3"/>
          </w:tcPr>
          <w:p w14:paraId="38B73610"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UNUSUAL OR UNEXPLAINED OUTGOING WIRES</w:t>
            </w:r>
          </w:p>
          <w:p w14:paraId="67A1E538"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UNUSUAL OR UNEXPLAINED INWARD WIRES</w:t>
            </w:r>
          </w:p>
          <w:p w14:paraId="48E37447"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OUT-OF-PROFILE ACCOUNT ACTIVITIES</w:t>
            </w:r>
          </w:p>
          <w:p w14:paraId="58F0A6F3"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FREQUENT CHECKS DRAWN ON INSUFFICIENT</w:t>
            </w:r>
          </w:p>
          <w:p w14:paraId="2341AC58" w14:textId="77777777" w:rsidR="00BC78BC" w:rsidRPr="00A23FA3" w:rsidRDefault="00BC78BC" w:rsidP="008F3E5E">
            <w:pPr>
              <w:spacing w:afterLines="20" w:after="62"/>
              <w:ind w:firstLineChars="100" w:firstLine="180"/>
              <w:rPr>
                <w:rFonts w:ascii="Calibri" w:hAnsi="Calibri" w:cstheme="minorHAnsi"/>
                <w:sz w:val="18"/>
                <w:szCs w:val="18"/>
              </w:rPr>
            </w:pPr>
            <w:r w:rsidRPr="00A23FA3">
              <w:rPr>
                <w:rFonts w:ascii="Calibri" w:hAnsi="Calibri" w:cstheme="minorHAnsi"/>
                <w:sz w:val="18"/>
                <w:szCs w:val="18"/>
              </w:rPr>
              <w:t xml:space="preserve"> FUND</w:t>
            </w:r>
          </w:p>
          <w:p w14:paraId="297D6D4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xml:space="preserve">□ SUSPICIOUS FRAUDULENT TRANSACTION </w:t>
            </w:r>
          </w:p>
          <w:p w14:paraId="4BD73229"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OR SCHEMES</w:t>
            </w:r>
          </w:p>
          <w:p w14:paraId="19AC2D28"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xml:space="preserve">□ VIOLATION OG THE DAILY OR ANNUAL </w:t>
            </w:r>
          </w:p>
          <w:p w14:paraId="7D4D1E56"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$LIMIT FOR REMITTANCES</w:t>
            </w:r>
          </w:p>
          <w:p w14:paraId="1291BC09"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INSIDER ACTIVITY CONCERNS</w:t>
            </w:r>
          </w:p>
          <w:p w14:paraId="7BE7633B"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COUNTERFEIT OR FORGED ITEMS</w:t>
            </w:r>
          </w:p>
          <w:p w14:paraId="76D6D6F3"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CUSTOMER IDENTIFICATION ISSUES</w:t>
            </w:r>
          </w:p>
          <w:p w14:paraId="2B0126AF" w14:textId="660A6515" w:rsidR="00BC78BC" w:rsidRPr="00A23FA3" w:rsidRDefault="004A769C" w:rsidP="008F3E5E">
            <w:pPr>
              <w:spacing w:afterLines="20" w:after="62"/>
              <w:rPr>
                <w:rFonts w:ascii="Calibri" w:hAnsi="Calibri" w:cstheme="minorHAnsi"/>
                <w:sz w:val="18"/>
                <w:szCs w:val="18"/>
              </w:rPr>
            </w:pPr>
            <w:r w:rsidRPr="00A23FA3">
              <w:rPr>
                <w:rFonts w:ascii="Calibri" w:hAnsi="Calibri" w:cstheme="minorHAnsi"/>
                <w:sz w:val="18"/>
                <w:szCs w:val="18"/>
              </w:rPr>
              <w:t>&lt;Multiple choice&gt;</w:t>
            </w:r>
          </w:p>
        </w:tc>
        <w:tc>
          <w:tcPr>
            <w:tcW w:w="4394" w:type="dxa"/>
            <w:gridSpan w:val="2"/>
          </w:tcPr>
          <w:p w14:paraId="6635CB88"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CASH DEPOSITS IMMEDIATELY FOLLOWED BY</w:t>
            </w:r>
          </w:p>
          <w:p w14:paraId="38CE16F2" w14:textId="6C053C42" w:rsidR="00BC78BC" w:rsidRPr="00A23FA3" w:rsidRDefault="00917BDE"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OUTGOING</w:t>
            </w:r>
            <w:r w:rsidR="00BC78BC" w:rsidRPr="00A23FA3">
              <w:rPr>
                <w:rFonts w:ascii="Calibri" w:hAnsi="Calibri" w:cstheme="minorHAnsi"/>
                <w:sz w:val="18"/>
                <w:szCs w:val="18"/>
              </w:rPr>
              <w:t xml:space="preserve"> WIRES</w:t>
            </w:r>
          </w:p>
          <w:p w14:paraId="55530307"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OUT-OF-PROFILE CASH TRANSACTIONS</w:t>
            </w:r>
          </w:p>
          <w:p w14:paraId="6CA7F776"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xml:space="preserve">□ STRUCTURING TO BYPASS BSA REPORTING </w:t>
            </w:r>
          </w:p>
          <w:p w14:paraId="02CD547F"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REQUIREMENT</w:t>
            </w:r>
          </w:p>
          <w:p w14:paraId="1A2F2B89"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ANTIBOYCOTT,OFAC,OR US SANCTIONS CONCERNS OR</w:t>
            </w:r>
          </w:p>
          <w:p w14:paraId="1EA5DE5F"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ISSUES</w:t>
            </w:r>
          </w:p>
          <w:p w14:paraId="5C50A472"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xml:space="preserve">□ SUSPICIOUS CASH EXCHANGE(SMALL BILLS </w:t>
            </w:r>
          </w:p>
          <w:p w14:paraId="1CC1A3A0"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FOR LARGE BILLS ETC…)</w:t>
            </w:r>
          </w:p>
          <w:p w14:paraId="4BAEEE6A"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SUSPICIOUS SCAM E-MAIL/LETTER</w:t>
            </w:r>
          </w:p>
          <w:p w14:paraId="10FD48AE"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xml:space="preserve">□ UNEXPLAINED OR SUSPICIOUS ACTIVITY BETWEEN </w:t>
            </w:r>
          </w:p>
          <w:p w14:paraId="5FD9EB77" w14:textId="77777777" w:rsidR="00BC78BC" w:rsidRPr="00A23FA3" w:rsidRDefault="00BC78BC" w:rsidP="008F3E5E">
            <w:pPr>
              <w:spacing w:afterLines="20" w:after="62"/>
              <w:ind w:firstLineChars="150" w:firstLine="270"/>
              <w:rPr>
                <w:rFonts w:ascii="Calibri" w:hAnsi="Calibri" w:cstheme="minorHAnsi"/>
                <w:sz w:val="18"/>
                <w:szCs w:val="18"/>
              </w:rPr>
            </w:pPr>
            <w:r w:rsidRPr="00A23FA3">
              <w:rPr>
                <w:rFonts w:ascii="Calibri" w:hAnsi="Calibri" w:cstheme="minorHAnsi"/>
                <w:sz w:val="18"/>
                <w:szCs w:val="18"/>
              </w:rPr>
              <w:t>RELATED PARTIES</w:t>
            </w:r>
          </w:p>
          <w:p w14:paraId="462B0D2C"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TRAVELER’S CHECKS IN SEQUENTIAL ORDER</w:t>
            </w:r>
          </w:p>
          <w:p w14:paraId="462E95C9"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 OTHERS (PLEASE SPECIFY BELOW):</w:t>
            </w:r>
          </w:p>
          <w:p w14:paraId="7CA51BC2" w14:textId="7113D62E" w:rsidR="005656F6" w:rsidRPr="00A23FA3" w:rsidRDefault="0077583B" w:rsidP="008F3E5E">
            <w:pPr>
              <w:spacing w:afterLines="20" w:after="62"/>
              <w:rPr>
                <w:rFonts w:ascii="Calibri" w:hAnsi="Calibri" w:cstheme="minorHAnsi"/>
                <w:sz w:val="18"/>
                <w:szCs w:val="18"/>
              </w:rPr>
            </w:pPr>
            <w:r w:rsidRPr="00A23FA3">
              <w:rPr>
                <w:rFonts w:ascii="Calibri" w:hAnsi="Calibri" w:cstheme="minorHAnsi"/>
                <w:sz w:val="18"/>
                <w:szCs w:val="18"/>
              </w:rPr>
              <w:t>___________________________________</w:t>
            </w:r>
          </w:p>
        </w:tc>
      </w:tr>
      <w:tr w:rsidR="00A23FA3" w:rsidRPr="00A23FA3" w14:paraId="194B4B14" w14:textId="77777777" w:rsidTr="00D2749F">
        <w:trPr>
          <w:trHeight w:val="1073"/>
        </w:trPr>
        <w:tc>
          <w:tcPr>
            <w:tcW w:w="3539" w:type="dxa"/>
            <w:gridSpan w:val="2"/>
            <w:shd w:val="clear" w:color="auto" w:fill="auto"/>
          </w:tcPr>
          <w:p w14:paraId="2144CF98" w14:textId="77777777" w:rsidR="00BC78BC" w:rsidRPr="00A23FA3" w:rsidRDefault="00BC78BC" w:rsidP="008F3E5E">
            <w:pPr>
              <w:spacing w:afterLines="20" w:after="62"/>
              <w:rPr>
                <w:rFonts w:ascii="Calibri" w:hAnsi="Calibri" w:cstheme="minorHAnsi"/>
                <w:sz w:val="18"/>
                <w:szCs w:val="18"/>
              </w:rPr>
            </w:pPr>
          </w:p>
          <w:p w14:paraId="67DCD0D5"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PLEASE PROVIDE A BRIEF DESCRIPTION</w:t>
            </w:r>
          </w:p>
          <w:p w14:paraId="1D447AAF"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OF UNUSUAL ACTIVITIES:</w:t>
            </w:r>
          </w:p>
          <w:p w14:paraId="6723565A" w14:textId="77777777" w:rsidR="00BC78BC" w:rsidRPr="00A23FA3" w:rsidRDefault="00BC78BC" w:rsidP="008F3E5E">
            <w:pPr>
              <w:spacing w:afterLines="20" w:after="62"/>
              <w:rPr>
                <w:rFonts w:ascii="Calibri" w:hAnsi="Calibri" w:cstheme="minorHAnsi"/>
                <w:sz w:val="18"/>
                <w:szCs w:val="18"/>
              </w:rPr>
            </w:pPr>
          </w:p>
        </w:tc>
        <w:tc>
          <w:tcPr>
            <w:tcW w:w="4961" w:type="dxa"/>
            <w:gridSpan w:val="3"/>
            <w:shd w:val="clear" w:color="auto" w:fill="auto"/>
          </w:tcPr>
          <w:p w14:paraId="51B49F2C" w14:textId="1993DE17" w:rsidR="00BC78BC" w:rsidRPr="00A23FA3" w:rsidRDefault="00603866" w:rsidP="008F3E5E">
            <w:pPr>
              <w:spacing w:afterLines="20" w:after="62"/>
              <w:rPr>
                <w:rFonts w:ascii="Calibri" w:hAnsi="Calibri" w:cstheme="minorHAnsi"/>
                <w:sz w:val="18"/>
                <w:szCs w:val="18"/>
              </w:rPr>
            </w:pPr>
            <w:r w:rsidRPr="00A23FA3">
              <w:rPr>
                <w:rFonts w:ascii="Calibri" w:hAnsi="Calibri" w:cstheme="minorHAnsi"/>
                <w:sz w:val="18"/>
                <w:szCs w:val="18"/>
              </w:rPr>
              <w:t>&lt;</w:t>
            </w:r>
            <w:r w:rsidR="004A769C" w:rsidRPr="00A23FA3">
              <w:rPr>
                <w:rFonts w:ascii="Calibri" w:hAnsi="Calibri" w:cstheme="minorHAnsi"/>
                <w:sz w:val="18"/>
                <w:szCs w:val="18"/>
              </w:rPr>
              <w:t>The above areas are filled in by BSA Officer</w:t>
            </w:r>
            <w:r w:rsidRPr="00A23FA3">
              <w:rPr>
                <w:rFonts w:ascii="Calibri" w:hAnsi="Calibri" w:cstheme="minorHAnsi"/>
                <w:sz w:val="18"/>
                <w:szCs w:val="18"/>
              </w:rPr>
              <w:t>&gt;</w:t>
            </w:r>
          </w:p>
        </w:tc>
      </w:tr>
      <w:tr w:rsidR="00A23FA3" w:rsidRPr="00A23FA3" w14:paraId="7959EC9C" w14:textId="77777777" w:rsidTr="00D2749F">
        <w:tc>
          <w:tcPr>
            <w:tcW w:w="3539" w:type="dxa"/>
            <w:gridSpan w:val="2"/>
            <w:shd w:val="clear" w:color="auto" w:fill="F2F2F2" w:themeFill="background1" w:themeFillShade="F2"/>
          </w:tcPr>
          <w:p w14:paraId="788C0DE9" w14:textId="77777777" w:rsidR="00BC78BC" w:rsidRPr="00A23FA3" w:rsidRDefault="00BC78BC" w:rsidP="008F3E5E">
            <w:pPr>
              <w:spacing w:afterLines="20" w:after="62"/>
              <w:rPr>
                <w:rFonts w:ascii="Calibri" w:hAnsi="Calibri" w:cstheme="minorHAnsi"/>
                <w:sz w:val="18"/>
                <w:szCs w:val="18"/>
              </w:rPr>
            </w:pPr>
          </w:p>
          <w:p w14:paraId="2FFEA712" w14:textId="77777777"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INVESTIGATION CONTROL LOG #:</w:t>
            </w:r>
          </w:p>
          <w:p w14:paraId="575C2817" w14:textId="77777777" w:rsidR="00BC78BC" w:rsidRPr="00A23FA3" w:rsidRDefault="00BC78BC" w:rsidP="008F3E5E">
            <w:pPr>
              <w:spacing w:afterLines="20" w:after="62"/>
              <w:rPr>
                <w:rFonts w:ascii="Calibri" w:hAnsi="Calibri" w:cstheme="minorHAnsi"/>
                <w:sz w:val="18"/>
                <w:szCs w:val="18"/>
              </w:rPr>
            </w:pPr>
          </w:p>
        </w:tc>
        <w:tc>
          <w:tcPr>
            <w:tcW w:w="4961" w:type="dxa"/>
            <w:gridSpan w:val="3"/>
            <w:shd w:val="clear" w:color="auto" w:fill="F2F2F2" w:themeFill="background1" w:themeFillShade="F2"/>
          </w:tcPr>
          <w:p w14:paraId="4687695B" w14:textId="58BBD007" w:rsidR="003A2901" w:rsidRPr="00A23FA3" w:rsidRDefault="004A769C" w:rsidP="008F3E5E">
            <w:pPr>
              <w:spacing w:afterLines="20" w:after="62"/>
              <w:rPr>
                <w:rFonts w:ascii="Calibri" w:hAnsi="Calibri" w:cstheme="minorHAnsi"/>
                <w:sz w:val="18"/>
                <w:szCs w:val="18"/>
              </w:rPr>
            </w:pPr>
            <w:r w:rsidRPr="00A23FA3">
              <w:rPr>
                <w:rFonts w:ascii="Calibri" w:hAnsi="Calibri" w:cstheme="minorHAnsi"/>
                <w:sz w:val="18"/>
                <w:szCs w:val="18"/>
              </w:rPr>
              <w:t>&lt;add&gt;</w:t>
            </w:r>
            <w:r w:rsidR="003A2901" w:rsidRPr="00A23FA3">
              <w:rPr>
                <w:rFonts w:ascii="Calibri" w:hAnsi="Calibri" w:cstheme="minorHAnsi"/>
                <w:sz w:val="18"/>
                <w:szCs w:val="18"/>
              </w:rPr>
              <w:t xml:space="preserve"> comment and INVESTIGATION CONTROL LOG #:</w:t>
            </w:r>
          </w:p>
          <w:p w14:paraId="057AF04C" w14:textId="11CE7857" w:rsidR="00BC78BC" w:rsidRPr="00A23FA3" w:rsidRDefault="003A2901" w:rsidP="008F3E5E">
            <w:pPr>
              <w:spacing w:afterLines="20" w:after="62"/>
              <w:rPr>
                <w:rFonts w:ascii="Calibri" w:hAnsi="Calibri" w:cstheme="minorHAnsi"/>
                <w:sz w:val="18"/>
                <w:szCs w:val="18"/>
              </w:rPr>
            </w:pPr>
            <w:r w:rsidRPr="00A23FA3">
              <w:rPr>
                <w:rFonts w:ascii="Calibri" w:hAnsi="Calibri" w:cstheme="minorHAnsi"/>
                <w:sz w:val="18"/>
                <w:szCs w:val="18"/>
              </w:rPr>
              <w:t>For LCD</w:t>
            </w:r>
          </w:p>
          <w:p w14:paraId="26612F22" w14:textId="38EB5528" w:rsidR="00BC78BC" w:rsidRPr="00A23FA3" w:rsidRDefault="00BC78BC" w:rsidP="008F3E5E">
            <w:pPr>
              <w:spacing w:afterLines="20" w:after="62"/>
              <w:rPr>
                <w:rFonts w:ascii="Calibri" w:hAnsi="Calibri" w:cstheme="minorHAnsi"/>
                <w:sz w:val="18"/>
                <w:szCs w:val="18"/>
              </w:rPr>
            </w:pPr>
            <w:r w:rsidRPr="00A23FA3">
              <w:rPr>
                <w:rFonts w:ascii="Calibri" w:hAnsi="Calibri" w:cstheme="minorHAnsi"/>
                <w:sz w:val="18"/>
                <w:szCs w:val="18"/>
              </w:rPr>
              <w:t>[Number is Assigned by Compliance Office]</w:t>
            </w:r>
          </w:p>
        </w:tc>
      </w:tr>
    </w:tbl>
    <w:p w14:paraId="09D724E5" w14:textId="77777777" w:rsidR="00BC78BC" w:rsidRPr="00A23FA3" w:rsidRDefault="00BC78BC" w:rsidP="00C409AC">
      <w:pPr>
        <w:spacing w:afterLines="50" w:after="156"/>
        <w:ind w:firstLineChars="177" w:firstLine="425"/>
        <w:rPr>
          <w:rFonts w:ascii="Calibri" w:hAnsi="Calibri" w:cstheme="minorHAnsi"/>
          <w:sz w:val="24"/>
        </w:rPr>
      </w:pPr>
    </w:p>
    <w:p w14:paraId="5262D1E6" w14:textId="3A81022E" w:rsidR="00BC78BC" w:rsidRPr="00A23FA3" w:rsidRDefault="00BC78BC" w:rsidP="00A769EC">
      <w:pPr>
        <w:rPr>
          <w:ins w:id="12492" w:author="raye" w:date="2018-07-23T14:41:00Z"/>
          <w:rFonts w:ascii="Calibri" w:hAnsi="Calibri" w:cstheme="minorHAnsi"/>
        </w:rPr>
      </w:pPr>
    </w:p>
    <w:p w14:paraId="183C435A" w14:textId="280AD538" w:rsidR="00816CA0" w:rsidRPr="00A23FA3" w:rsidRDefault="00816CA0">
      <w:pPr>
        <w:pStyle w:val="3"/>
        <w:keepNext w:val="0"/>
        <w:keepLines w:val="0"/>
        <w:pageBreakBefore/>
        <w:spacing w:before="0" w:after="120" w:line="240" w:lineRule="auto"/>
        <w:jc w:val="left"/>
        <w:rPr>
          <w:ins w:id="12493" w:author="raye" w:date="2018-07-23T14:42:00Z"/>
          <w:rFonts w:ascii="Calibri" w:hAnsi="Calibri" w:cstheme="minorHAnsi"/>
        </w:rPr>
        <w:pPrChange w:id="12494" w:author="raye" w:date="2018-07-23T14:42:00Z">
          <w:pPr>
            <w:pStyle w:val="3"/>
            <w:keepNext w:val="0"/>
            <w:keepLines w:val="0"/>
            <w:pageBreakBefore/>
            <w:numPr>
              <w:ilvl w:val="2"/>
              <w:numId w:val="3"/>
            </w:numPr>
            <w:spacing w:before="0" w:after="120" w:line="240" w:lineRule="auto"/>
            <w:ind w:left="709" w:hanging="709"/>
            <w:jc w:val="left"/>
          </w:pPr>
        </w:pPrChange>
      </w:pPr>
      <w:bookmarkStart w:id="12495" w:name="_Toc520840611"/>
      <w:ins w:id="12496" w:author="raye" w:date="2018-07-23T14:42:00Z">
        <w:r w:rsidRPr="00A23FA3">
          <w:rPr>
            <w:rFonts w:ascii="Calibri" w:hAnsi="Calibri" w:cstheme="minorHAnsi"/>
          </w:rPr>
          <w:lastRenderedPageBreak/>
          <w:t>4.</w:t>
        </w:r>
      </w:ins>
      <w:ins w:id="12497" w:author="raye" w:date="2018-07-23T15:50:00Z">
        <w:r w:rsidR="008F75E2" w:rsidRPr="00A23FA3">
          <w:rPr>
            <w:rFonts w:ascii="Calibri" w:hAnsi="Calibri" w:cstheme="minorHAnsi"/>
          </w:rPr>
          <w:t>8</w:t>
        </w:r>
      </w:ins>
      <w:ins w:id="12498" w:author="raye" w:date="2018-07-23T14:42:00Z">
        <w:r w:rsidRPr="00A23FA3">
          <w:rPr>
            <w:rFonts w:ascii="Calibri" w:hAnsi="Calibri" w:cstheme="minorHAnsi"/>
          </w:rPr>
          <w:t xml:space="preserve">.6. </w:t>
        </w:r>
        <w:commentRangeStart w:id="12499"/>
        <w:r w:rsidRPr="00A23FA3">
          <w:rPr>
            <w:rFonts w:ascii="Calibri" w:hAnsi="Calibri" w:cstheme="minorHAnsi"/>
          </w:rPr>
          <w:t>#10 Case-by-case transaction worksheet (online for inward collection &amp; offline for export L/C collection)</w:t>
        </w:r>
        <w:commentRangeEnd w:id="12499"/>
        <w:r w:rsidRPr="00A23FA3">
          <w:rPr>
            <w:rStyle w:val="ae"/>
            <w:b w:val="0"/>
            <w:bCs w:val="0"/>
          </w:rPr>
          <w:commentReference w:id="12499"/>
        </w:r>
        <w:bookmarkEnd w:id="12495"/>
      </w:ins>
    </w:p>
    <w:bookmarkStart w:id="12500" w:name="_MON_1592290181"/>
    <w:bookmarkEnd w:id="12500"/>
    <w:p w14:paraId="3F29EC52" w14:textId="1BDC47D8" w:rsidR="00816CA0" w:rsidRPr="00A23FA3" w:rsidRDefault="00106663">
      <w:pPr>
        <w:rPr>
          <w:ins w:id="12501" w:author="raye" w:date="2018-07-23T14:42:00Z"/>
          <w:rPrChange w:id="12502" w:author="raye" w:date="2018-07-23T14:42:00Z">
            <w:rPr>
              <w:ins w:id="12503" w:author="raye" w:date="2018-07-23T14:42:00Z"/>
              <w:rFonts w:ascii="Calibri" w:hAnsi="Calibri" w:cstheme="minorHAnsi"/>
            </w:rPr>
          </w:rPrChange>
        </w:rPr>
        <w:pPrChange w:id="12504" w:author="raye" w:date="2018-07-23T14:42:00Z">
          <w:pPr>
            <w:pStyle w:val="3"/>
            <w:keepNext w:val="0"/>
            <w:keepLines w:val="0"/>
            <w:pageBreakBefore/>
            <w:numPr>
              <w:ilvl w:val="2"/>
              <w:numId w:val="3"/>
            </w:numPr>
            <w:spacing w:before="0" w:after="120" w:line="240" w:lineRule="auto"/>
            <w:ind w:left="709" w:hanging="709"/>
            <w:jc w:val="left"/>
          </w:pPr>
        </w:pPrChange>
      </w:pPr>
      <w:ins w:id="12505" w:author="raye" w:date="2018-07-23T14:43:00Z">
        <w:r w:rsidRPr="00A23FA3">
          <w:rPr>
            <w:rFonts w:ascii="Calibri" w:hAnsi="Calibri" w:cstheme="minorHAnsi"/>
          </w:rPr>
          <w:object w:dxaOrig="8790" w:dyaOrig="12957" w14:anchorId="64C7483E">
            <v:shape id="_x0000_i1110" type="#_x0000_t75" style="width:440.25pt;height:9in" o:ole="">
              <v:imagedata r:id="rId313" o:title=""/>
            </v:shape>
            <o:OLEObject Type="Embed" ProgID="Word.Document.12" ShapeID="_x0000_i1110" DrawAspect="Content" ObjectID="_1595354693" r:id="rId314">
              <o:FieldCodes>\s</o:FieldCodes>
            </o:OLEObject>
          </w:object>
        </w:r>
      </w:ins>
    </w:p>
    <w:p w14:paraId="4A79AA88" w14:textId="73803348" w:rsidR="00816CA0" w:rsidRPr="00A23FA3" w:rsidRDefault="00816CA0">
      <w:pPr>
        <w:rPr>
          <w:ins w:id="12506" w:author="raye" w:date="2018-07-23T14:42:00Z"/>
          <w:rPrChange w:id="12507" w:author="raye" w:date="2018-07-23T15:48:00Z">
            <w:rPr>
              <w:ins w:id="12508" w:author="raye" w:date="2018-07-23T14:42:00Z"/>
              <w:rFonts w:ascii="Calibri" w:hAnsi="Calibri" w:cstheme="minorHAnsi"/>
            </w:rPr>
          </w:rPrChange>
        </w:rPr>
        <w:pPrChange w:id="12509" w:author="raye" w:date="2018-07-23T15:48:00Z">
          <w:pPr>
            <w:pStyle w:val="3"/>
            <w:keepNext w:val="0"/>
            <w:keepLines w:val="0"/>
            <w:pageBreakBefore/>
            <w:numPr>
              <w:ilvl w:val="2"/>
              <w:numId w:val="250"/>
            </w:numPr>
            <w:spacing w:before="0" w:after="120" w:line="240" w:lineRule="auto"/>
            <w:ind w:left="1500" w:hanging="1080"/>
            <w:jc w:val="left"/>
          </w:pPr>
        </w:pPrChange>
      </w:pPr>
    </w:p>
    <w:p w14:paraId="023D68E5" w14:textId="7D76155E" w:rsidR="00816CA0" w:rsidRPr="00A23FA3" w:rsidRDefault="00816CA0" w:rsidP="00A769EC">
      <w:pPr>
        <w:rPr>
          <w:ins w:id="12510" w:author="raye" w:date="2018-07-23T14:41:00Z"/>
          <w:rFonts w:ascii="Calibri" w:hAnsi="Calibri" w:cstheme="minorHAnsi"/>
        </w:rPr>
      </w:pPr>
    </w:p>
    <w:p w14:paraId="361EB960" w14:textId="595C9320" w:rsidR="00816CA0" w:rsidRPr="00A23FA3" w:rsidRDefault="00816CA0" w:rsidP="00A769EC">
      <w:pPr>
        <w:rPr>
          <w:ins w:id="12511" w:author="raye" w:date="2018-07-23T14:41:00Z"/>
          <w:rFonts w:ascii="Calibri" w:hAnsi="Calibri" w:cstheme="minorHAnsi"/>
        </w:rPr>
      </w:pPr>
    </w:p>
    <w:p w14:paraId="4F850844" w14:textId="070D10E5" w:rsidR="00816CA0" w:rsidRPr="00A23FA3" w:rsidRDefault="00816CA0" w:rsidP="00A769EC">
      <w:pPr>
        <w:rPr>
          <w:ins w:id="12512" w:author="raye" w:date="2018-07-23T14:41:00Z"/>
          <w:rFonts w:ascii="Calibri" w:hAnsi="Calibri" w:cstheme="minorHAnsi"/>
        </w:rPr>
      </w:pPr>
    </w:p>
    <w:p w14:paraId="1B4DCB3B" w14:textId="77777777" w:rsidR="00816CA0" w:rsidRPr="00A23FA3" w:rsidRDefault="00816CA0" w:rsidP="00A769EC">
      <w:pPr>
        <w:rPr>
          <w:rFonts w:ascii="Calibri" w:hAnsi="Calibri" w:cstheme="minorHAnsi"/>
        </w:rPr>
      </w:pPr>
    </w:p>
    <w:p w14:paraId="4DC2CEB6" w14:textId="27F939B6" w:rsidR="008A7599" w:rsidRPr="00A23FA3" w:rsidRDefault="008F75E2">
      <w:pPr>
        <w:pStyle w:val="2"/>
        <w:pageBreakBefore/>
        <w:numPr>
          <w:ilvl w:val="0"/>
          <w:numId w:val="0"/>
        </w:numPr>
        <w:tabs>
          <w:tab w:val="left" w:pos="709"/>
        </w:tabs>
        <w:spacing w:afterLines="50" w:after="156"/>
        <w:ind w:left="420"/>
        <w:rPr>
          <w:rFonts w:ascii="Calibri" w:hAnsi="Calibri" w:cstheme="minorHAnsi"/>
          <w:b/>
        </w:rPr>
        <w:pPrChange w:id="12513" w:author="raye" w:date="2018-07-23T15:50:00Z">
          <w:pPr>
            <w:pStyle w:val="2"/>
            <w:pageBreakBefore/>
            <w:numPr>
              <w:numId w:val="3"/>
            </w:numPr>
            <w:tabs>
              <w:tab w:val="clear" w:pos="1440"/>
              <w:tab w:val="left" w:pos="709"/>
            </w:tabs>
            <w:spacing w:afterLines="50" w:after="156"/>
            <w:ind w:left="567" w:hanging="567"/>
          </w:pPr>
        </w:pPrChange>
      </w:pPr>
      <w:bookmarkStart w:id="12514" w:name="_Ref508006623"/>
      <w:bookmarkStart w:id="12515" w:name="_Toc512250302"/>
      <w:bookmarkStart w:id="12516" w:name="_Toc520840612"/>
      <w:ins w:id="12517" w:author="raye" w:date="2018-07-23T15:50:00Z">
        <w:r w:rsidRPr="00A23FA3">
          <w:rPr>
            <w:rFonts w:ascii="Calibri" w:hAnsi="Calibri" w:cstheme="minorHAnsi"/>
            <w:b/>
          </w:rPr>
          <w:lastRenderedPageBreak/>
          <w:t xml:space="preserve">4.9. </w:t>
        </w:r>
      </w:ins>
      <w:r w:rsidR="008A7599" w:rsidRPr="00A23FA3">
        <w:rPr>
          <w:rFonts w:ascii="Calibri" w:hAnsi="Calibri" w:cstheme="minorHAnsi"/>
          <w:b/>
        </w:rPr>
        <w:t>Transaction Documents Fields</w:t>
      </w:r>
      <w:bookmarkEnd w:id="12514"/>
      <w:bookmarkEnd w:id="12515"/>
      <w:bookmarkEnd w:id="12516"/>
      <w:r w:rsidR="00D8361A" w:rsidRPr="00A23FA3">
        <w:rPr>
          <w:rFonts w:ascii="Calibri" w:hAnsi="Calibri" w:cstheme="minorHAnsi"/>
          <w:b/>
        </w:rPr>
        <w:t xml:space="preserve"> </w:t>
      </w:r>
    </w:p>
    <w:p w14:paraId="037F3384" w14:textId="720D4059" w:rsidR="00C73FA0" w:rsidRPr="00A23FA3" w:rsidRDefault="00730B95" w:rsidP="00774ECE">
      <w:pPr>
        <w:rPr>
          <w:rFonts w:ascii="Calibri" w:hAnsi="Calibri" w:cstheme="minorHAnsi"/>
          <w:sz w:val="24"/>
        </w:rPr>
      </w:pPr>
      <w:r w:rsidRPr="00A23FA3">
        <w:rPr>
          <w:rFonts w:ascii="Calibri" w:hAnsi="Calibri" w:cstheme="minorHAnsi"/>
          <w:sz w:val="24"/>
        </w:rPr>
        <w:t>1</w:t>
      </w:r>
      <w:r w:rsidRPr="00A23FA3">
        <w:rPr>
          <w:rFonts w:ascii="Calibri" w:hAnsi="Calibri" w:cstheme="minorHAnsi"/>
          <w:sz w:val="24"/>
        </w:rPr>
        <w:t>、</w:t>
      </w:r>
      <w:r w:rsidR="00D8361A" w:rsidRPr="00A23FA3">
        <w:rPr>
          <w:rFonts w:ascii="Calibri" w:hAnsi="Calibri" w:cstheme="minorHAnsi"/>
          <w:sz w:val="24"/>
        </w:rPr>
        <w:t xml:space="preserve">AS-IS </w:t>
      </w:r>
      <w:r w:rsidR="002F219D" w:rsidRPr="00A23FA3">
        <w:rPr>
          <w:rFonts w:ascii="Calibri" w:hAnsi="Calibri" w:cstheme="minorHAnsi"/>
          <w:sz w:val="24"/>
        </w:rPr>
        <w:t xml:space="preserve">Fields: </w:t>
      </w:r>
    </w:p>
    <w:bookmarkStart w:id="12518" w:name="_MON_1583131837"/>
    <w:bookmarkEnd w:id="12518"/>
    <w:p w14:paraId="2DF80E37" w14:textId="52CE2D23" w:rsidR="00C73FA0" w:rsidRPr="00A23FA3" w:rsidRDefault="00910A79" w:rsidP="00774ECE">
      <w:pPr>
        <w:rPr>
          <w:rFonts w:ascii="Calibri" w:hAnsi="Calibri" w:cstheme="minorHAnsi"/>
        </w:rPr>
      </w:pPr>
      <w:r w:rsidRPr="00A23FA3">
        <w:rPr>
          <w:rFonts w:ascii="Calibri" w:hAnsi="Calibri" w:cstheme="minorHAnsi"/>
          <w:noProof/>
        </w:rPr>
        <w:object w:dxaOrig="2069" w:dyaOrig="1420" w14:anchorId="26D58D99">
          <v:shape id="_x0000_i1111" type="#_x0000_t75" style="width:108pt;height:64.5pt" o:ole="">
            <v:imagedata r:id="rId315" o:title=""/>
          </v:shape>
          <o:OLEObject Type="Embed" ProgID="Excel.Sheet.12" ShapeID="_x0000_i1111" DrawAspect="Icon" ObjectID="_1595354694" r:id="rId316"/>
        </w:object>
      </w:r>
    </w:p>
    <w:p w14:paraId="5F1F2BAC" w14:textId="77777777" w:rsidR="00730B95" w:rsidRPr="00A23FA3" w:rsidRDefault="00730B95" w:rsidP="00774ECE">
      <w:pPr>
        <w:rPr>
          <w:rFonts w:ascii="Calibri" w:hAnsi="Calibri" w:cstheme="minorHAnsi"/>
        </w:rPr>
      </w:pPr>
    </w:p>
    <w:p w14:paraId="198CC7D9" w14:textId="0FCC0183" w:rsidR="00411F86" w:rsidRPr="00A23FA3" w:rsidRDefault="00730B95" w:rsidP="00774ECE">
      <w:pPr>
        <w:spacing w:afterLines="50" w:after="156"/>
        <w:rPr>
          <w:rFonts w:ascii="Calibri" w:hAnsi="Calibri" w:cstheme="minorHAnsi"/>
          <w:sz w:val="24"/>
        </w:rPr>
      </w:pPr>
      <w:r w:rsidRPr="00A23FA3">
        <w:rPr>
          <w:rFonts w:ascii="Calibri" w:hAnsi="Calibri" w:cstheme="minorHAnsi"/>
          <w:sz w:val="24"/>
        </w:rPr>
        <w:t>2</w:t>
      </w:r>
      <w:r w:rsidRPr="00A23FA3">
        <w:rPr>
          <w:rFonts w:ascii="Calibri" w:hAnsi="Calibri" w:cstheme="minorHAnsi"/>
          <w:sz w:val="24"/>
        </w:rPr>
        <w:t>、</w:t>
      </w:r>
      <w:r w:rsidR="002F219D" w:rsidRPr="00A23FA3">
        <w:rPr>
          <w:rFonts w:ascii="Calibri" w:hAnsi="Calibri" w:cstheme="minorHAnsi"/>
          <w:sz w:val="24"/>
        </w:rPr>
        <w:t>To</w:t>
      </w:r>
      <w:r w:rsidR="005F5A4D" w:rsidRPr="00A23FA3">
        <w:rPr>
          <w:rFonts w:ascii="Calibri" w:hAnsi="Calibri" w:cstheme="minorHAnsi"/>
          <w:sz w:val="24"/>
        </w:rPr>
        <w:t>-</w:t>
      </w:r>
      <w:r w:rsidR="002F219D" w:rsidRPr="00A23FA3">
        <w:rPr>
          <w:rFonts w:ascii="Calibri" w:hAnsi="Calibri" w:cstheme="minorHAnsi"/>
          <w:sz w:val="24"/>
        </w:rPr>
        <w:t>b</w:t>
      </w:r>
      <w:r w:rsidRPr="00A23FA3">
        <w:rPr>
          <w:rFonts w:ascii="Calibri" w:hAnsi="Calibri" w:cstheme="minorHAnsi"/>
          <w:sz w:val="24"/>
        </w:rPr>
        <w:t xml:space="preserve">e </w:t>
      </w:r>
      <w:r w:rsidR="005F5A4D" w:rsidRPr="00A23FA3">
        <w:rPr>
          <w:rFonts w:ascii="Calibri" w:hAnsi="Calibri" w:cstheme="minorHAnsi"/>
          <w:sz w:val="24"/>
        </w:rPr>
        <w:t xml:space="preserve">Documents </w:t>
      </w:r>
      <w:r w:rsidRPr="00A23FA3">
        <w:rPr>
          <w:rFonts w:ascii="Calibri" w:hAnsi="Calibri" w:cstheme="minorHAnsi"/>
          <w:sz w:val="24"/>
        </w:rPr>
        <w:t xml:space="preserve">Fields Requirement: </w:t>
      </w:r>
    </w:p>
    <w:bookmarkStart w:id="12519" w:name="_MON_1583128997"/>
    <w:bookmarkEnd w:id="12519"/>
    <w:p w14:paraId="3FCB89C6" w14:textId="47B4F7CE" w:rsidR="000546EA" w:rsidRPr="00A23FA3" w:rsidRDefault="00910A79" w:rsidP="00774ECE">
      <w:pPr>
        <w:spacing w:afterLines="50" w:after="156"/>
        <w:rPr>
          <w:rFonts w:ascii="Calibri" w:hAnsi="Calibri"/>
        </w:rPr>
      </w:pPr>
      <w:r w:rsidRPr="00A23FA3">
        <w:rPr>
          <w:rFonts w:ascii="Calibri" w:hAnsi="Calibri" w:cstheme="minorHAnsi"/>
          <w:noProof/>
          <w:sz w:val="24"/>
        </w:rPr>
        <w:object w:dxaOrig="2069" w:dyaOrig="1420" w14:anchorId="33052B98">
          <v:shape id="_x0000_i1112" type="#_x0000_t75" style="width:108pt;height:64.5pt" o:ole="">
            <v:imagedata r:id="rId317" o:title=""/>
          </v:shape>
          <o:OLEObject Type="Embed" ProgID="Excel.Sheet.12" ShapeID="_x0000_i1112" DrawAspect="Icon" ObjectID="_1595354695" r:id="rId318"/>
        </w:object>
      </w:r>
    </w:p>
    <w:p w14:paraId="75B64527" w14:textId="0DF224C9" w:rsidR="008F75E2" w:rsidRPr="00A23FA3" w:rsidRDefault="008F75E2" w:rsidP="008F75E2">
      <w:pPr>
        <w:rPr>
          <w:ins w:id="12520" w:author="raye" w:date="2018-07-23T15:48:00Z"/>
          <w:rFonts w:ascii="Calibri" w:hAnsi="Calibri" w:cstheme="minorHAnsi"/>
          <w:sz w:val="24"/>
        </w:rPr>
      </w:pPr>
      <w:ins w:id="12521" w:author="raye" w:date="2018-07-23T15:48:00Z">
        <w:r w:rsidRPr="00A23FA3">
          <w:rPr>
            <w:rFonts w:ascii="Calibri" w:hAnsi="Calibri" w:cstheme="minorHAnsi"/>
            <w:sz w:val="24"/>
          </w:rPr>
          <w:t>3</w:t>
        </w:r>
        <w:r w:rsidRPr="00A23FA3">
          <w:rPr>
            <w:rFonts w:ascii="Calibri" w:hAnsi="Calibri" w:cstheme="minorHAnsi"/>
            <w:sz w:val="24"/>
          </w:rPr>
          <w:t>、</w:t>
        </w:r>
        <w:r w:rsidRPr="00A23FA3">
          <w:rPr>
            <w:rFonts w:ascii="Calibri" w:hAnsi="Calibri" w:cstheme="minorHAnsi"/>
            <w:sz w:val="24"/>
          </w:rPr>
          <w:t>Fircosoft Screening Fields:</w:t>
        </w:r>
      </w:ins>
    </w:p>
    <w:commentRangeStart w:id="12522"/>
    <w:bookmarkStart w:id="12523" w:name="_MON_1593427244"/>
    <w:bookmarkEnd w:id="12523"/>
    <w:p w14:paraId="4278ABFF" w14:textId="111F380F" w:rsidR="008F75E2" w:rsidRPr="00A23FA3" w:rsidRDefault="008F75E2" w:rsidP="008F75E2">
      <w:pPr>
        <w:rPr>
          <w:ins w:id="12524" w:author="raye" w:date="2018-07-23T15:48:00Z"/>
          <w:rFonts w:ascii="Calibri" w:hAnsi="Calibri" w:cstheme="minorHAnsi"/>
        </w:rPr>
      </w:pPr>
      <w:ins w:id="12525" w:author="raye" w:date="2018-07-23T15:48:00Z">
        <w:r w:rsidRPr="00A23FA3">
          <w:rPr>
            <w:rFonts w:ascii="Calibri" w:hAnsi="Calibri" w:cstheme="minorHAnsi"/>
          </w:rPr>
          <w:object w:dxaOrig="1513" w:dyaOrig="960" w14:anchorId="4640E407">
            <v:shape id="_x0000_i1113" type="#_x0000_t75" style="width:75.75pt;height:48pt" o:ole="">
              <v:imagedata r:id="rId319" o:title=""/>
            </v:shape>
            <o:OLEObject Type="Embed" ProgID="Word.Document.12" ShapeID="_x0000_i1113" DrawAspect="Icon" ObjectID="_1595354696" r:id="rId320">
              <o:FieldCodes>\s</o:FieldCodes>
            </o:OLEObject>
          </w:object>
        </w:r>
      </w:ins>
      <w:commentRangeEnd w:id="12522"/>
      <w:ins w:id="12526" w:author="raye" w:date="2018-07-23T15:48:00Z">
        <w:r w:rsidRPr="00A23FA3">
          <w:rPr>
            <w:rStyle w:val="ae"/>
          </w:rPr>
          <w:commentReference w:id="12522"/>
        </w:r>
      </w:ins>
    </w:p>
    <w:p w14:paraId="4CDD3541" w14:textId="22E87795" w:rsidR="008F75E2" w:rsidRPr="00A23FA3" w:rsidRDefault="008F75E2">
      <w:pPr>
        <w:pStyle w:val="2"/>
        <w:pageBreakBefore/>
        <w:numPr>
          <w:ilvl w:val="0"/>
          <w:numId w:val="0"/>
        </w:numPr>
        <w:tabs>
          <w:tab w:val="left" w:pos="709"/>
        </w:tabs>
        <w:spacing w:afterLines="50" w:after="156"/>
        <w:rPr>
          <w:ins w:id="12527" w:author="raye" w:date="2018-07-23T15:48:00Z"/>
          <w:rFonts w:ascii="Calibri" w:hAnsi="Calibri" w:cstheme="minorHAnsi"/>
          <w:b/>
        </w:rPr>
        <w:pPrChange w:id="12528" w:author="raye" w:date="2018-07-23T15:50:00Z">
          <w:pPr>
            <w:pStyle w:val="2"/>
            <w:pageBreakBefore/>
            <w:numPr>
              <w:numId w:val="3"/>
            </w:numPr>
            <w:tabs>
              <w:tab w:val="clear" w:pos="1440"/>
              <w:tab w:val="left" w:pos="709"/>
            </w:tabs>
            <w:spacing w:afterLines="50" w:after="156"/>
            <w:ind w:left="567" w:hanging="567"/>
          </w:pPr>
        </w:pPrChange>
      </w:pPr>
      <w:bookmarkStart w:id="12529" w:name="_Toc520840613"/>
      <w:ins w:id="12530" w:author="raye" w:date="2018-07-23T15:50:00Z">
        <w:r w:rsidRPr="00A23FA3">
          <w:rPr>
            <w:rFonts w:ascii="Calibri" w:hAnsi="Calibri" w:cstheme="minorHAnsi"/>
            <w:b/>
          </w:rPr>
          <w:lastRenderedPageBreak/>
          <w:t xml:space="preserve">4.10. </w:t>
        </w:r>
      </w:ins>
      <w:ins w:id="12531" w:author="raye" w:date="2018-07-23T15:48:00Z">
        <w:r w:rsidRPr="00A23FA3">
          <w:rPr>
            <w:rFonts w:ascii="Calibri" w:hAnsi="Calibri" w:cstheme="minorHAnsi"/>
            <w:b/>
          </w:rPr>
          <w:t>File Management Structure Design</w:t>
        </w:r>
        <w:bookmarkEnd w:id="12529"/>
      </w:ins>
    </w:p>
    <w:p w14:paraId="0742168A" w14:textId="5D50D36E" w:rsidR="0029260B" w:rsidRPr="00A23FA3" w:rsidRDefault="008F75E2" w:rsidP="008F75E2">
      <w:pPr>
        <w:rPr>
          <w:rFonts w:ascii="Calibri" w:hAnsi="Calibri" w:cstheme="minorHAnsi"/>
        </w:rPr>
      </w:pPr>
      <w:ins w:id="12532" w:author="raye" w:date="2018-07-23T15:48:00Z">
        <w:r w:rsidRPr="00A23FA3">
          <w:object w:dxaOrig="1513" w:dyaOrig="960" w14:anchorId="065D85A8">
            <v:shape id="_x0000_i1114" type="#_x0000_t75" style="width:75.75pt;height:48pt" o:ole="">
              <v:imagedata r:id="rId321" o:title=""/>
            </v:shape>
            <o:OLEObject Type="Embed" ProgID="Excel.Sheet.12" ShapeID="_x0000_i1114" DrawAspect="Icon" ObjectID="_1595354697" r:id="rId322"/>
          </w:object>
        </w:r>
      </w:ins>
    </w:p>
    <w:p w14:paraId="283E5E5A" w14:textId="0B378F70" w:rsidR="0002536C" w:rsidRPr="00A23FA3" w:rsidRDefault="008F75E2">
      <w:pPr>
        <w:pStyle w:val="2"/>
        <w:pageBreakBefore/>
        <w:numPr>
          <w:ilvl w:val="0"/>
          <w:numId w:val="0"/>
        </w:numPr>
        <w:tabs>
          <w:tab w:val="left" w:pos="709"/>
        </w:tabs>
        <w:spacing w:afterLines="50" w:after="156"/>
        <w:ind w:left="420"/>
        <w:rPr>
          <w:rFonts w:ascii="Calibri" w:hAnsi="Calibri" w:cstheme="minorHAnsi"/>
          <w:b/>
        </w:rPr>
        <w:pPrChange w:id="12533" w:author="raye" w:date="2018-07-23T15:50:00Z">
          <w:pPr>
            <w:pStyle w:val="2"/>
            <w:pageBreakBefore/>
            <w:numPr>
              <w:numId w:val="3"/>
            </w:numPr>
            <w:tabs>
              <w:tab w:val="clear" w:pos="1440"/>
              <w:tab w:val="left" w:pos="709"/>
            </w:tabs>
            <w:spacing w:afterLines="50" w:after="156"/>
            <w:ind w:left="567" w:hanging="567"/>
          </w:pPr>
        </w:pPrChange>
      </w:pPr>
      <w:bookmarkStart w:id="12534" w:name="_Toc520840614"/>
      <w:ins w:id="12535" w:author="raye" w:date="2018-07-23T15:50:00Z">
        <w:r w:rsidRPr="00A23FA3">
          <w:rPr>
            <w:rFonts w:ascii="Calibri" w:hAnsi="Calibri" w:cstheme="minorHAnsi"/>
            <w:b/>
          </w:rPr>
          <w:lastRenderedPageBreak/>
          <w:t>4.11.</w:t>
        </w:r>
      </w:ins>
      <w:r w:rsidR="0002536C" w:rsidRPr="00A23FA3">
        <w:rPr>
          <w:rFonts w:ascii="Calibri" w:hAnsi="Calibri" w:cstheme="minorHAnsi"/>
          <w:b/>
        </w:rPr>
        <w:t xml:space="preserve"> </w:t>
      </w:r>
      <w:bookmarkStart w:id="12536" w:name="_Toc512250303"/>
      <w:r w:rsidR="0002536C" w:rsidRPr="00A23FA3">
        <w:rPr>
          <w:rFonts w:ascii="Calibri" w:hAnsi="Calibri" w:cstheme="minorHAnsi"/>
          <w:b/>
        </w:rPr>
        <w:t>New Function &amp; Enhancement List</w:t>
      </w:r>
      <w:bookmarkEnd w:id="12534"/>
      <w:bookmarkEnd w:id="12536"/>
    </w:p>
    <w:tbl>
      <w:tblPr>
        <w:tblStyle w:val="a9"/>
        <w:tblpPr w:leftFromText="180" w:rightFromText="180" w:vertAnchor="text" w:tblpY="1"/>
        <w:tblOverlap w:val="never"/>
        <w:tblW w:w="0" w:type="auto"/>
        <w:tblLook w:val="04A0" w:firstRow="1" w:lastRow="0" w:firstColumn="1" w:lastColumn="0" w:noHBand="0" w:noVBand="1"/>
      </w:tblPr>
      <w:tblGrid>
        <w:gridCol w:w="704"/>
        <w:gridCol w:w="1985"/>
        <w:gridCol w:w="3533"/>
        <w:gridCol w:w="2074"/>
      </w:tblGrid>
      <w:tr w:rsidR="00A23FA3" w:rsidRPr="00A23FA3" w14:paraId="38AFF14F" w14:textId="77777777" w:rsidTr="00323428">
        <w:trPr>
          <w:tblHeader/>
        </w:trPr>
        <w:tc>
          <w:tcPr>
            <w:tcW w:w="704" w:type="dxa"/>
            <w:vAlign w:val="center"/>
          </w:tcPr>
          <w:p w14:paraId="46B13554" w14:textId="6DD66EA3" w:rsidR="0002536C" w:rsidRPr="00A23FA3" w:rsidRDefault="0002536C" w:rsidP="004F2A2A">
            <w:pPr>
              <w:spacing w:afterLines="50" w:after="156"/>
              <w:jc w:val="center"/>
              <w:rPr>
                <w:rFonts w:ascii="Calibri" w:hAnsi="Calibri" w:cstheme="minorHAnsi"/>
                <w:sz w:val="24"/>
              </w:rPr>
            </w:pPr>
            <w:r w:rsidRPr="00A23FA3">
              <w:rPr>
                <w:rFonts w:ascii="Calibri" w:eastAsia="等线" w:hAnsi="Calibri" w:cs="Calibri"/>
                <w:b/>
                <w:bCs/>
                <w:sz w:val="22"/>
              </w:rPr>
              <w:t>No.</w:t>
            </w:r>
          </w:p>
        </w:tc>
        <w:tc>
          <w:tcPr>
            <w:tcW w:w="1985" w:type="dxa"/>
            <w:vAlign w:val="center"/>
          </w:tcPr>
          <w:p w14:paraId="1757BFBE" w14:textId="565F52DB" w:rsidR="0002536C" w:rsidRPr="00A23FA3" w:rsidRDefault="0002536C" w:rsidP="001E3F09">
            <w:pPr>
              <w:spacing w:afterLines="50" w:after="156"/>
              <w:jc w:val="center"/>
              <w:rPr>
                <w:rFonts w:ascii="Calibri" w:hAnsi="Calibri" w:cstheme="minorHAnsi"/>
                <w:sz w:val="24"/>
              </w:rPr>
            </w:pPr>
            <w:r w:rsidRPr="00A23FA3">
              <w:rPr>
                <w:rFonts w:ascii="Calibri" w:eastAsia="等线" w:hAnsi="Calibri" w:cs="Calibri"/>
                <w:b/>
                <w:bCs/>
                <w:sz w:val="22"/>
              </w:rPr>
              <w:t>Function Category</w:t>
            </w:r>
          </w:p>
        </w:tc>
        <w:tc>
          <w:tcPr>
            <w:tcW w:w="3533" w:type="dxa"/>
            <w:vAlign w:val="center"/>
          </w:tcPr>
          <w:p w14:paraId="1C63A8E7" w14:textId="21FA8E47" w:rsidR="0002536C" w:rsidRPr="00A23FA3" w:rsidRDefault="0002536C" w:rsidP="001E3F09">
            <w:pPr>
              <w:spacing w:afterLines="50" w:after="156"/>
              <w:jc w:val="center"/>
              <w:rPr>
                <w:rFonts w:ascii="Calibri" w:hAnsi="Calibri" w:cstheme="minorHAnsi"/>
                <w:sz w:val="24"/>
              </w:rPr>
            </w:pPr>
            <w:r w:rsidRPr="00A23FA3">
              <w:rPr>
                <w:rFonts w:ascii="Calibri" w:eastAsia="等线" w:hAnsi="Calibri" w:cs="Calibri"/>
                <w:b/>
                <w:bCs/>
                <w:sz w:val="22"/>
              </w:rPr>
              <w:t>Function Description</w:t>
            </w:r>
          </w:p>
        </w:tc>
        <w:tc>
          <w:tcPr>
            <w:tcW w:w="2074" w:type="dxa"/>
            <w:vAlign w:val="center"/>
          </w:tcPr>
          <w:p w14:paraId="36536755" w14:textId="2430F0CB" w:rsidR="0002536C" w:rsidRPr="00A23FA3" w:rsidRDefault="0002536C" w:rsidP="00535E6B">
            <w:pPr>
              <w:spacing w:afterLines="50" w:after="156"/>
              <w:jc w:val="center"/>
              <w:rPr>
                <w:rFonts w:ascii="Calibri" w:hAnsi="Calibri" w:cstheme="minorHAnsi"/>
                <w:sz w:val="24"/>
              </w:rPr>
            </w:pPr>
            <w:r w:rsidRPr="00A23FA3">
              <w:rPr>
                <w:rFonts w:ascii="Calibri" w:eastAsia="等线" w:hAnsi="Calibri" w:cs="Calibri"/>
                <w:b/>
                <w:bCs/>
                <w:sz w:val="22"/>
              </w:rPr>
              <w:t>New or Enhancement?</w:t>
            </w:r>
          </w:p>
        </w:tc>
      </w:tr>
      <w:tr w:rsidR="00A23FA3" w:rsidRPr="00A23FA3" w14:paraId="0D256FD7" w14:textId="77777777" w:rsidTr="008F3E5E">
        <w:tc>
          <w:tcPr>
            <w:tcW w:w="704" w:type="dxa"/>
            <w:vAlign w:val="center"/>
          </w:tcPr>
          <w:p w14:paraId="50C93DD6" w14:textId="74058A7F"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w:t>
            </w:r>
          </w:p>
        </w:tc>
        <w:tc>
          <w:tcPr>
            <w:tcW w:w="1985" w:type="dxa"/>
            <w:vAlign w:val="center"/>
          </w:tcPr>
          <w:p w14:paraId="53562849" w14:textId="139F2E2A"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2B5467CA" w14:textId="5CBAB6D5"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list for Review</w:t>
            </w:r>
          </w:p>
        </w:tc>
        <w:tc>
          <w:tcPr>
            <w:tcW w:w="2074" w:type="dxa"/>
            <w:vAlign w:val="center"/>
          </w:tcPr>
          <w:p w14:paraId="601E801B" w14:textId="0204DE5A"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2111CCB9" w14:textId="77777777" w:rsidTr="008F3E5E">
        <w:tc>
          <w:tcPr>
            <w:tcW w:w="704" w:type="dxa"/>
            <w:vAlign w:val="center"/>
          </w:tcPr>
          <w:p w14:paraId="70405163" w14:textId="0FD2D56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p>
        </w:tc>
        <w:tc>
          <w:tcPr>
            <w:tcW w:w="1985" w:type="dxa"/>
            <w:vAlign w:val="center"/>
          </w:tcPr>
          <w:p w14:paraId="6E7F2B56" w14:textId="265268F4"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1FAE837F" w14:textId="42912584"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review</w:t>
            </w:r>
          </w:p>
        </w:tc>
        <w:tc>
          <w:tcPr>
            <w:tcW w:w="2074" w:type="dxa"/>
            <w:vAlign w:val="center"/>
          </w:tcPr>
          <w:p w14:paraId="04F75F5B" w14:textId="555920BA"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5E7243D5" w14:textId="77777777" w:rsidTr="008F3E5E">
        <w:tc>
          <w:tcPr>
            <w:tcW w:w="704" w:type="dxa"/>
            <w:vAlign w:val="center"/>
          </w:tcPr>
          <w:p w14:paraId="42E7A48E" w14:textId="57496F5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p>
        </w:tc>
        <w:tc>
          <w:tcPr>
            <w:tcW w:w="1985" w:type="dxa"/>
            <w:vAlign w:val="center"/>
          </w:tcPr>
          <w:p w14:paraId="4BA0C323" w14:textId="37421CED"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716AF09A" w14:textId="7E5C7747"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Assignment</w:t>
            </w:r>
          </w:p>
        </w:tc>
        <w:tc>
          <w:tcPr>
            <w:tcW w:w="2074" w:type="dxa"/>
            <w:vAlign w:val="center"/>
          </w:tcPr>
          <w:p w14:paraId="2E9D2A73" w14:textId="3C58CE1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477E1AFA" w14:textId="77777777" w:rsidTr="008F3E5E">
        <w:tc>
          <w:tcPr>
            <w:tcW w:w="704" w:type="dxa"/>
            <w:vAlign w:val="center"/>
          </w:tcPr>
          <w:p w14:paraId="60A13C36" w14:textId="35E60B9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p>
        </w:tc>
        <w:tc>
          <w:tcPr>
            <w:tcW w:w="1985" w:type="dxa"/>
            <w:vAlign w:val="center"/>
          </w:tcPr>
          <w:p w14:paraId="248FCACC" w14:textId="55584AAB"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3B63AC28" w14:textId="37356AA6"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Sign-off</w:t>
            </w:r>
          </w:p>
        </w:tc>
        <w:tc>
          <w:tcPr>
            <w:tcW w:w="2074" w:type="dxa"/>
            <w:vAlign w:val="center"/>
          </w:tcPr>
          <w:p w14:paraId="79D04F46" w14:textId="174924B2"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3AD219C2" w14:textId="77777777" w:rsidTr="008F3E5E">
        <w:tc>
          <w:tcPr>
            <w:tcW w:w="704" w:type="dxa"/>
            <w:vAlign w:val="center"/>
          </w:tcPr>
          <w:p w14:paraId="4BDDCE0C" w14:textId="6C11719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5</w:t>
            </w:r>
          </w:p>
        </w:tc>
        <w:tc>
          <w:tcPr>
            <w:tcW w:w="1985" w:type="dxa"/>
            <w:vAlign w:val="center"/>
          </w:tcPr>
          <w:p w14:paraId="17368B69" w14:textId="743F9F25"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228F07F3" w14:textId="47C940DB"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Return</w:t>
            </w:r>
          </w:p>
        </w:tc>
        <w:tc>
          <w:tcPr>
            <w:tcW w:w="2074" w:type="dxa"/>
            <w:vAlign w:val="center"/>
          </w:tcPr>
          <w:p w14:paraId="6430AFB8" w14:textId="0EC9F97D"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2C7F2189" w14:textId="77777777" w:rsidTr="008F3E5E">
        <w:tc>
          <w:tcPr>
            <w:tcW w:w="704" w:type="dxa"/>
            <w:vAlign w:val="center"/>
          </w:tcPr>
          <w:p w14:paraId="2933013E" w14:textId="7574E16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6</w:t>
            </w:r>
          </w:p>
        </w:tc>
        <w:tc>
          <w:tcPr>
            <w:tcW w:w="1985" w:type="dxa"/>
            <w:vAlign w:val="center"/>
          </w:tcPr>
          <w:p w14:paraId="24C3723B" w14:textId="1FF87168"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7901F894" w14:textId="19236ACA"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Case Refer to Next Role</w:t>
            </w:r>
          </w:p>
        </w:tc>
        <w:tc>
          <w:tcPr>
            <w:tcW w:w="2074" w:type="dxa"/>
            <w:vAlign w:val="center"/>
          </w:tcPr>
          <w:p w14:paraId="5BAA39FA" w14:textId="7EC49036"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4D9387A8" w14:textId="77777777" w:rsidTr="008F3E5E">
        <w:tc>
          <w:tcPr>
            <w:tcW w:w="704" w:type="dxa"/>
            <w:vAlign w:val="center"/>
          </w:tcPr>
          <w:p w14:paraId="243645F6" w14:textId="55DD56BC"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7</w:t>
            </w:r>
          </w:p>
        </w:tc>
        <w:tc>
          <w:tcPr>
            <w:tcW w:w="1985" w:type="dxa"/>
            <w:vAlign w:val="center"/>
          </w:tcPr>
          <w:p w14:paraId="5126A2E4" w14:textId="27555286"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5243EB54" w14:textId="0F4BAB8F"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Upload Evidence</w:t>
            </w:r>
          </w:p>
        </w:tc>
        <w:tc>
          <w:tcPr>
            <w:tcW w:w="2074" w:type="dxa"/>
            <w:vAlign w:val="center"/>
          </w:tcPr>
          <w:p w14:paraId="12A7E1F1" w14:textId="65014E5C"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4ABB39B7" w14:textId="77777777" w:rsidTr="008F3E5E">
        <w:tc>
          <w:tcPr>
            <w:tcW w:w="704" w:type="dxa"/>
            <w:vAlign w:val="center"/>
          </w:tcPr>
          <w:p w14:paraId="5C7A9B32" w14:textId="7E280F36"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8</w:t>
            </w:r>
          </w:p>
        </w:tc>
        <w:tc>
          <w:tcPr>
            <w:tcW w:w="1985" w:type="dxa"/>
            <w:vAlign w:val="center"/>
          </w:tcPr>
          <w:p w14:paraId="66A0B9E2" w14:textId="61DC8B1E"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3F080272" w14:textId="7AF5CD46" w:rsidR="0002536C" w:rsidRPr="00A23FA3" w:rsidRDefault="009E51F8"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Special Approval Form</w:t>
            </w:r>
          </w:p>
        </w:tc>
        <w:tc>
          <w:tcPr>
            <w:tcW w:w="2074" w:type="dxa"/>
            <w:vAlign w:val="center"/>
          </w:tcPr>
          <w:p w14:paraId="3152A61B" w14:textId="64451D3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2FC7D91B" w14:textId="77777777" w:rsidTr="008F3E5E">
        <w:tc>
          <w:tcPr>
            <w:tcW w:w="704" w:type="dxa"/>
            <w:vAlign w:val="center"/>
          </w:tcPr>
          <w:p w14:paraId="0BA20E81" w14:textId="4A7DAC6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9</w:t>
            </w:r>
          </w:p>
        </w:tc>
        <w:tc>
          <w:tcPr>
            <w:tcW w:w="1985" w:type="dxa"/>
            <w:vAlign w:val="center"/>
          </w:tcPr>
          <w:p w14:paraId="6313295A" w14:textId="524BCFD2"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71264E44" w14:textId="4170946A"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Compliance Analyst: Supplementary Notes</w:t>
            </w:r>
          </w:p>
        </w:tc>
        <w:tc>
          <w:tcPr>
            <w:tcW w:w="2074" w:type="dxa"/>
            <w:vAlign w:val="center"/>
          </w:tcPr>
          <w:p w14:paraId="6595681C" w14:textId="16FA7A48"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7141356B" w14:textId="77777777" w:rsidTr="008F3E5E">
        <w:tc>
          <w:tcPr>
            <w:tcW w:w="704" w:type="dxa"/>
            <w:vAlign w:val="center"/>
          </w:tcPr>
          <w:p w14:paraId="20E0BFF8" w14:textId="2231D27B"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10</w:t>
            </w:r>
          </w:p>
        </w:tc>
        <w:tc>
          <w:tcPr>
            <w:tcW w:w="1985" w:type="dxa"/>
            <w:vAlign w:val="center"/>
          </w:tcPr>
          <w:p w14:paraId="69315ACB" w14:textId="6C64869B"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25750573" w14:textId="678CE4EA"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Compliance Analyst: TSD Case Review Check List Form</w:t>
            </w:r>
          </w:p>
        </w:tc>
        <w:tc>
          <w:tcPr>
            <w:tcW w:w="2074" w:type="dxa"/>
            <w:vAlign w:val="center"/>
          </w:tcPr>
          <w:p w14:paraId="155ECF3E" w14:textId="2336C18C"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05D67795" w14:textId="77777777" w:rsidTr="008F3E5E">
        <w:tc>
          <w:tcPr>
            <w:tcW w:w="704" w:type="dxa"/>
            <w:vAlign w:val="center"/>
          </w:tcPr>
          <w:p w14:paraId="6DAB370A" w14:textId="06ABD7DA"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11</w:t>
            </w:r>
          </w:p>
        </w:tc>
        <w:tc>
          <w:tcPr>
            <w:tcW w:w="1985" w:type="dxa"/>
            <w:vAlign w:val="center"/>
          </w:tcPr>
          <w:p w14:paraId="5C6B6D7F" w14:textId="09847E52"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20548C83" w14:textId="3AEEC52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Compliance Supervisor: TSD Case Revie Check List Form</w:t>
            </w:r>
          </w:p>
        </w:tc>
        <w:tc>
          <w:tcPr>
            <w:tcW w:w="2074" w:type="dxa"/>
            <w:vAlign w:val="center"/>
          </w:tcPr>
          <w:p w14:paraId="669F3C3A" w14:textId="750DB624"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362579EC" w14:textId="77777777" w:rsidTr="008F3E5E">
        <w:tc>
          <w:tcPr>
            <w:tcW w:w="704" w:type="dxa"/>
            <w:vAlign w:val="center"/>
          </w:tcPr>
          <w:p w14:paraId="0FB641EF" w14:textId="2A116888"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12</w:t>
            </w:r>
          </w:p>
        </w:tc>
        <w:tc>
          <w:tcPr>
            <w:tcW w:w="1985" w:type="dxa"/>
            <w:vAlign w:val="center"/>
          </w:tcPr>
          <w:p w14:paraId="5E0C2725" w14:textId="78E40125"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13468E8F" w14:textId="5E0CDD2E"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BSA Officer: TSD Case Review Check List Form</w:t>
            </w:r>
          </w:p>
        </w:tc>
        <w:tc>
          <w:tcPr>
            <w:tcW w:w="2074" w:type="dxa"/>
            <w:vAlign w:val="center"/>
          </w:tcPr>
          <w:p w14:paraId="14D7CECE" w14:textId="2E8E078D"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56A26CB0" w14:textId="77777777" w:rsidTr="008F3E5E">
        <w:tc>
          <w:tcPr>
            <w:tcW w:w="704" w:type="dxa"/>
            <w:vAlign w:val="center"/>
          </w:tcPr>
          <w:p w14:paraId="38FDFFE9" w14:textId="19C47DE6"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13</w:t>
            </w:r>
          </w:p>
        </w:tc>
        <w:tc>
          <w:tcPr>
            <w:tcW w:w="1985" w:type="dxa"/>
            <w:vAlign w:val="center"/>
          </w:tcPr>
          <w:p w14:paraId="034F6936" w14:textId="221E9395"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1883EEBF" w14:textId="0A10895C"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BSA Officer: Unusual/Suspicious Activities Form</w:t>
            </w:r>
          </w:p>
        </w:tc>
        <w:tc>
          <w:tcPr>
            <w:tcW w:w="2074" w:type="dxa"/>
            <w:vAlign w:val="center"/>
          </w:tcPr>
          <w:p w14:paraId="186ADCB9" w14:textId="377233D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5A126553" w14:textId="77777777" w:rsidTr="008F3E5E">
        <w:tc>
          <w:tcPr>
            <w:tcW w:w="704" w:type="dxa"/>
            <w:vAlign w:val="center"/>
          </w:tcPr>
          <w:p w14:paraId="4379B46F" w14:textId="333A7E8A"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14</w:t>
            </w:r>
          </w:p>
        </w:tc>
        <w:tc>
          <w:tcPr>
            <w:tcW w:w="1985" w:type="dxa"/>
            <w:vAlign w:val="center"/>
          </w:tcPr>
          <w:p w14:paraId="2F0BEF3A" w14:textId="66155503"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77E542EF" w14:textId="5B6B4EF9"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LCD Officer: Review &amp; Feedback</w:t>
            </w:r>
          </w:p>
        </w:tc>
        <w:tc>
          <w:tcPr>
            <w:tcW w:w="2074" w:type="dxa"/>
            <w:vAlign w:val="center"/>
          </w:tcPr>
          <w:p w14:paraId="3145B3E0" w14:textId="3EC17C1A"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3DDAC3FD" w14:textId="77777777" w:rsidTr="008F3E5E">
        <w:tc>
          <w:tcPr>
            <w:tcW w:w="704" w:type="dxa"/>
            <w:vAlign w:val="center"/>
          </w:tcPr>
          <w:p w14:paraId="1CACDF9D" w14:textId="1FC2BC8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15</w:t>
            </w:r>
          </w:p>
        </w:tc>
        <w:tc>
          <w:tcPr>
            <w:tcW w:w="1985" w:type="dxa"/>
            <w:vAlign w:val="center"/>
          </w:tcPr>
          <w:p w14:paraId="2F0B53FE" w14:textId="0CC73AAC"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Case Process</w:t>
            </w:r>
          </w:p>
        </w:tc>
        <w:tc>
          <w:tcPr>
            <w:tcW w:w="3533" w:type="dxa"/>
            <w:vAlign w:val="center"/>
          </w:tcPr>
          <w:p w14:paraId="60A1F576" w14:textId="522291BB"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Administrator: Exception Process</w:t>
            </w:r>
          </w:p>
        </w:tc>
        <w:tc>
          <w:tcPr>
            <w:tcW w:w="2074" w:type="dxa"/>
            <w:vAlign w:val="center"/>
          </w:tcPr>
          <w:p w14:paraId="4052A6EE" w14:textId="133D8416"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058CA6E3" w14:textId="77777777" w:rsidTr="008F3E5E">
        <w:tc>
          <w:tcPr>
            <w:tcW w:w="704" w:type="dxa"/>
            <w:vAlign w:val="center"/>
          </w:tcPr>
          <w:p w14:paraId="3AD89B38" w14:textId="28D96007" w:rsidR="008C0E44" w:rsidRPr="00A23FA3" w:rsidRDefault="008C0E44" w:rsidP="00C409AC">
            <w:pPr>
              <w:spacing w:afterLines="50" w:after="156"/>
              <w:jc w:val="center"/>
              <w:rPr>
                <w:rFonts w:ascii="Calibri" w:eastAsia="等线" w:hAnsi="Calibri" w:cs="Calibri"/>
                <w:sz w:val="20"/>
                <w:szCs w:val="20"/>
              </w:rPr>
            </w:pPr>
            <w:r w:rsidRPr="00A23FA3">
              <w:rPr>
                <w:rFonts w:ascii="Calibri" w:eastAsia="等线" w:hAnsi="Calibri" w:cs="Calibri"/>
                <w:sz w:val="20"/>
                <w:szCs w:val="20"/>
              </w:rPr>
              <w:t>16</w:t>
            </w:r>
          </w:p>
        </w:tc>
        <w:tc>
          <w:tcPr>
            <w:tcW w:w="1985" w:type="dxa"/>
            <w:vAlign w:val="center"/>
          </w:tcPr>
          <w:p w14:paraId="22C77BF4" w14:textId="42893452" w:rsidR="008C0E44" w:rsidRPr="00A23FA3" w:rsidRDefault="008C0E44" w:rsidP="00A769EC">
            <w:pPr>
              <w:spacing w:afterLines="50" w:after="156"/>
              <w:jc w:val="center"/>
              <w:rPr>
                <w:rFonts w:ascii="Calibri" w:eastAsia="等线" w:hAnsi="Calibri" w:cs="Calibri"/>
                <w:sz w:val="20"/>
                <w:szCs w:val="20"/>
              </w:rPr>
            </w:pPr>
            <w:r w:rsidRPr="00A23FA3">
              <w:rPr>
                <w:rFonts w:ascii="Calibri" w:eastAsia="等线" w:hAnsi="Calibri" w:cs="Calibri"/>
                <w:sz w:val="20"/>
                <w:szCs w:val="20"/>
              </w:rPr>
              <w:t>Logic Check</w:t>
            </w:r>
          </w:p>
        </w:tc>
        <w:tc>
          <w:tcPr>
            <w:tcW w:w="3533" w:type="dxa"/>
            <w:vAlign w:val="center"/>
          </w:tcPr>
          <w:p w14:paraId="59EAF37D" w14:textId="078F4E88" w:rsidR="008C0E44" w:rsidRPr="00A23FA3" w:rsidRDefault="00B00774" w:rsidP="00774ECE">
            <w:pPr>
              <w:spacing w:afterLines="50" w:after="156"/>
              <w:jc w:val="left"/>
              <w:rPr>
                <w:rFonts w:ascii="Calibri" w:eastAsia="等线" w:hAnsi="Calibri" w:cs="Calibri"/>
                <w:sz w:val="20"/>
                <w:szCs w:val="20"/>
              </w:rPr>
            </w:pPr>
            <w:r w:rsidRPr="00A23FA3">
              <w:rPr>
                <w:rFonts w:ascii="Calibri" w:eastAsia="等线" w:hAnsi="Calibri" w:cs="Calibri"/>
                <w:sz w:val="20"/>
                <w:szCs w:val="20"/>
              </w:rPr>
              <w:t xml:space="preserve">8 issues, </w:t>
            </w:r>
            <w:r w:rsidR="004A769C" w:rsidRPr="00A23FA3">
              <w:rPr>
                <w:rFonts w:ascii="Calibri" w:eastAsia="等线" w:hAnsi="Calibri" w:cs="Calibri"/>
                <w:sz w:val="20"/>
                <w:szCs w:val="20"/>
              </w:rPr>
              <w:t>reference to 3.11.2</w:t>
            </w:r>
          </w:p>
        </w:tc>
        <w:tc>
          <w:tcPr>
            <w:tcW w:w="2074" w:type="dxa"/>
            <w:vAlign w:val="center"/>
          </w:tcPr>
          <w:p w14:paraId="258BF6ED" w14:textId="665C6158" w:rsidR="008C0E44" w:rsidRPr="00A23FA3" w:rsidRDefault="00B00774" w:rsidP="00774ECE">
            <w:pPr>
              <w:spacing w:afterLines="50" w:after="156"/>
              <w:jc w:val="center"/>
              <w:rPr>
                <w:rFonts w:ascii="Calibri" w:eastAsia="等线" w:hAnsi="Calibri" w:cs="Calibri"/>
                <w:sz w:val="20"/>
                <w:szCs w:val="20"/>
              </w:rPr>
            </w:pPr>
            <w:r w:rsidRPr="00A23FA3">
              <w:rPr>
                <w:rFonts w:ascii="Calibri" w:eastAsia="等线" w:hAnsi="Calibri" w:cs="Calibri"/>
                <w:sz w:val="20"/>
                <w:szCs w:val="20"/>
              </w:rPr>
              <w:t>Enhancement</w:t>
            </w:r>
          </w:p>
        </w:tc>
      </w:tr>
      <w:tr w:rsidR="00A23FA3" w:rsidRPr="00A23FA3" w14:paraId="103C1F8D" w14:textId="77777777" w:rsidTr="008F3E5E">
        <w:tc>
          <w:tcPr>
            <w:tcW w:w="704" w:type="dxa"/>
            <w:vAlign w:val="center"/>
          </w:tcPr>
          <w:p w14:paraId="154C455D" w14:textId="382874CF"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w:t>
            </w:r>
            <w:r w:rsidR="004A769C" w:rsidRPr="00A23FA3">
              <w:rPr>
                <w:rFonts w:ascii="Calibri" w:eastAsia="等线" w:hAnsi="Calibri" w:cs="Calibri"/>
                <w:sz w:val="20"/>
                <w:szCs w:val="20"/>
              </w:rPr>
              <w:t>7</w:t>
            </w:r>
          </w:p>
        </w:tc>
        <w:tc>
          <w:tcPr>
            <w:tcW w:w="1985" w:type="dxa"/>
            <w:vAlign w:val="center"/>
          </w:tcPr>
          <w:p w14:paraId="2A0DCE56" w14:textId="4FE84704"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Login</w:t>
            </w:r>
          </w:p>
        </w:tc>
        <w:tc>
          <w:tcPr>
            <w:tcW w:w="3533" w:type="dxa"/>
            <w:vAlign w:val="center"/>
          </w:tcPr>
          <w:p w14:paraId="6EB19301" w14:textId="1CF953F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Password wordings should be improved</w:t>
            </w:r>
            <w:r w:rsidRPr="00A23FA3">
              <w:rPr>
                <w:rFonts w:ascii="Calibri" w:eastAsia="等线" w:hAnsi="Calibri" w:cs="Calibri"/>
                <w:sz w:val="20"/>
                <w:szCs w:val="20"/>
              </w:rPr>
              <w:t>：</w:t>
            </w:r>
            <w:r w:rsidRPr="00A23FA3">
              <w:rPr>
                <w:rFonts w:ascii="Calibri" w:eastAsia="等线" w:hAnsi="Calibri" w:cs="Calibri"/>
                <w:sz w:val="20"/>
                <w:szCs w:val="20"/>
              </w:rPr>
              <w:t>Delete wording "Already have login and password?"</w:t>
            </w:r>
          </w:p>
        </w:tc>
        <w:tc>
          <w:tcPr>
            <w:tcW w:w="2074" w:type="dxa"/>
            <w:vAlign w:val="center"/>
          </w:tcPr>
          <w:p w14:paraId="2D617E6E" w14:textId="24164F8B"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0E01B902" w14:textId="77777777" w:rsidTr="008F3E5E">
        <w:tc>
          <w:tcPr>
            <w:tcW w:w="704" w:type="dxa"/>
            <w:vAlign w:val="center"/>
          </w:tcPr>
          <w:p w14:paraId="6D9312AD" w14:textId="031601FE"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1</w:t>
            </w:r>
            <w:r w:rsidR="004A769C" w:rsidRPr="00A23FA3">
              <w:rPr>
                <w:rFonts w:ascii="Calibri" w:eastAsia="等线" w:hAnsi="Calibri" w:cs="Calibri"/>
                <w:sz w:val="20"/>
                <w:szCs w:val="20"/>
              </w:rPr>
              <w:t>8</w:t>
            </w:r>
          </w:p>
        </w:tc>
        <w:tc>
          <w:tcPr>
            <w:tcW w:w="1985" w:type="dxa"/>
            <w:vAlign w:val="center"/>
          </w:tcPr>
          <w:p w14:paraId="3E40685D" w14:textId="34AD95AA"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Login</w:t>
            </w:r>
          </w:p>
        </w:tc>
        <w:tc>
          <w:tcPr>
            <w:tcW w:w="3533" w:type="dxa"/>
            <w:vAlign w:val="center"/>
          </w:tcPr>
          <w:p w14:paraId="47F098D1" w14:textId="69063235"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User could </w:t>
            </w:r>
            <w:r w:rsidR="006E234C" w:rsidRPr="00A23FA3">
              <w:rPr>
                <w:rFonts w:ascii="Calibri" w:eastAsia="等线" w:hAnsi="Calibri" w:cs="Calibri"/>
                <w:sz w:val="20"/>
                <w:szCs w:val="20"/>
              </w:rPr>
              <w:t>Change Branch</w:t>
            </w:r>
            <w:r w:rsidRPr="00A23FA3">
              <w:rPr>
                <w:rFonts w:ascii="Calibri" w:eastAsia="等线" w:hAnsi="Calibri" w:cs="Calibri"/>
                <w:sz w:val="20"/>
                <w:szCs w:val="20"/>
              </w:rPr>
              <w:t xml:space="preserve"> with a drop-down option for Company selection when user logins in system. Only 3 </w:t>
            </w:r>
            <w:r w:rsidRPr="00A23FA3">
              <w:rPr>
                <w:rFonts w:ascii="Calibri" w:eastAsia="等线" w:hAnsi="Calibri" w:cs="Calibri"/>
                <w:sz w:val="20"/>
                <w:szCs w:val="20"/>
              </w:rPr>
              <w:lastRenderedPageBreak/>
              <w:t>branches included in this phase: New York Branch, Chicago branch, and Los Angeles branch. NYB user will handle NYB and Chicago branch business data</w:t>
            </w:r>
            <w:r w:rsidRPr="00A23FA3">
              <w:rPr>
                <w:rFonts w:ascii="Calibri" w:eastAsia="等线" w:hAnsi="Calibri" w:cs="Calibri"/>
                <w:sz w:val="20"/>
                <w:szCs w:val="20"/>
              </w:rPr>
              <w:t>，</w:t>
            </w:r>
            <w:r w:rsidRPr="00A23FA3">
              <w:rPr>
                <w:rFonts w:ascii="Calibri" w:eastAsia="等线" w:hAnsi="Calibri" w:cs="Calibri"/>
                <w:sz w:val="20"/>
                <w:szCs w:val="20"/>
              </w:rPr>
              <w:t>LAB user will handle LA branch business data. No user id should be created in Chicago branch.</w:t>
            </w:r>
          </w:p>
        </w:tc>
        <w:tc>
          <w:tcPr>
            <w:tcW w:w="2074" w:type="dxa"/>
            <w:vAlign w:val="center"/>
          </w:tcPr>
          <w:p w14:paraId="74236C61" w14:textId="57453C66"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lastRenderedPageBreak/>
              <w:t>Enhancement</w:t>
            </w:r>
          </w:p>
        </w:tc>
      </w:tr>
      <w:tr w:rsidR="00A23FA3" w:rsidRPr="00A23FA3" w14:paraId="1A1E2F85" w14:textId="77777777" w:rsidTr="008F3E5E">
        <w:tc>
          <w:tcPr>
            <w:tcW w:w="704" w:type="dxa"/>
            <w:vAlign w:val="center"/>
          </w:tcPr>
          <w:p w14:paraId="73232743" w14:textId="7E572A1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lastRenderedPageBreak/>
              <w:t>1</w:t>
            </w:r>
            <w:r w:rsidR="004A769C" w:rsidRPr="00A23FA3">
              <w:rPr>
                <w:rFonts w:ascii="Calibri" w:eastAsia="等线" w:hAnsi="Calibri" w:cs="Calibri"/>
                <w:sz w:val="20"/>
                <w:szCs w:val="20"/>
              </w:rPr>
              <w:t>9</w:t>
            </w:r>
          </w:p>
        </w:tc>
        <w:tc>
          <w:tcPr>
            <w:tcW w:w="1985" w:type="dxa"/>
            <w:vAlign w:val="center"/>
          </w:tcPr>
          <w:p w14:paraId="26A6359E" w14:textId="09CDBC57"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Login</w:t>
            </w:r>
          </w:p>
        </w:tc>
        <w:tc>
          <w:tcPr>
            <w:tcW w:w="3533" w:type="dxa"/>
            <w:vAlign w:val="center"/>
          </w:tcPr>
          <w:p w14:paraId="5163C70A" w14:textId="204323D6"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User could also switch difference branches without logout. Click </w:t>
            </w:r>
            <w:r w:rsidR="00E8574E" w:rsidRPr="00A23FA3">
              <w:rPr>
                <w:rFonts w:ascii="Calibri" w:eastAsia="等线" w:hAnsi="Calibri" w:cs="Calibri"/>
                <w:sz w:val="20"/>
                <w:szCs w:val="20"/>
              </w:rPr>
              <w:t>“Change Branch”</w:t>
            </w:r>
            <w:r w:rsidRPr="00A23FA3">
              <w:rPr>
                <w:rFonts w:ascii="Calibri" w:eastAsia="等线" w:hAnsi="Calibri" w:cs="Calibri"/>
                <w:sz w:val="20"/>
                <w:szCs w:val="20"/>
              </w:rPr>
              <w:t xml:space="preserve"> and select company.</w:t>
            </w:r>
          </w:p>
        </w:tc>
        <w:tc>
          <w:tcPr>
            <w:tcW w:w="2074" w:type="dxa"/>
            <w:vAlign w:val="center"/>
          </w:tcPr>
          <w:p w14:paraId="7BD79FE6" w14:textId="22DA192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0B10762A" w14:textId="77777777" w:rsidTr="008F3E5E">
        <w:tc>
          <w:tcPr>
            <w:tcW w:w="704" w:type="dxa"/>
            <w:vAlign w:val="center"/>
          </w:tcPr>
          <w:p w14:paraId="1311C9A0" w14:textId="70F78741" w:rsidR="0002536C" w:rsidRPr="00A23FA3" w:rsidRDefault="004A769C" w:rsidP="00C409AC">
            <w:pPr>
              <w:spacing w:afterLines="50" w:after="156"/>
              <w:jc w:val="center"/>
              <w:rPr>
                <w:rFonts w:ascii="Calibri" w:hAnsi="Calibri" w:cstheme="minorHAnsi"/>
                <w:sz w:val="24"/>
              </w:rPr>
            </w:pPr>
            <w:r w:rsidRPr="00A23FA3">
              <w:rPr>
                <w:rFonts w:ascii="Calibri" w:eastAsia="等线" w:hAnsi="Calibri" w:cs="Calibri"/>
                <w:sz w:val="20"/>
                <w:szCs w:val="20"/>
              </w:rPr>
              <w:t>20</w:t>
            </w:r>
          </w:p>
        </w:tc>
        <w:tc>
          <w:tcPr>
            <w:tcW w:w="1985" w:type="dxa"/>
            <w:vAlign w:val="center"/>
          </w:tcPr>
          <w:p w14:paraId="2C70BD78" w14:textId="1665082A"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Login</w:t>
            </w:r>
          </w:p>
        </w:tc>
        <w:tc>
          <w:tcPr>
            <w:tcW w:w="3533" w:type="dxa"/>
            <w:vAlign w:val="center"/>
          </w:tcPr>
          <w:p w14:paraId="7C215CDD" w14:textId="3CF70036"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The activities of user login/logout should be tracking,</w:t>
            </w:r>
          </w:p>
        </w:tc>
        <w:tc>
          <w:tcPr>
            <w:tcW w:w="2074" w:type="dxa"/>
            <w:vAlign w:val="center"/>
          </w:tcPr>
          <w:p w14:paraId="26F473F0" w14:textId="6ACFDFFF"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1291B5C7" w14:textId="77777777" w:rsidTr="008F3E5E">
        <w:tc>
          <w:tcPr>
            <w:tcW w:w="704" w:type="dxa"/>
            <w:vAlign w:val="center"/>
          </w:tcPr>
          <w:p w14:paraId="1191D0AC" w14:textId="630CCEF5"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1</w:t>
            </w:r>
          </w:p>
        </w:tc>
        <w:tc>
          <w:tcPr>
            <w:tcW w:w="1985" w:type="dxa"/>
            <w:vAlign w:val="center"/>
          </w:tcPr>
          <w:p w14:paraId="21FF1ECB" w14:textId="4991224A"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Home Page</w:t>
            </w:r>
          </w:p>
        </w:tc>
        <w:tc>
          <w:tcPr>
            <w:tcW w:w="3533" w:type="dxa"/>
            <w:vAlign w:val="center"/>
          </w:tcPr>
          <w:p w14:paraId="534D1016" w14:textId="5FDD3B8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Increase user Home page</w:t>
            </w:r>
          </w:p>
        </w:tc>
        <w:tc>
          <w:tcPr>
            <w:tcW w:w="2074" w:type="dxa"/>
            <w:vAlign w:val="center"/>
          </w:tcPr>
          <w:p w14:paraId="4E6EFAA0" w14:textId="4540E722"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354203CE" w14:textId="77777777" w:rsidTr="008F3E5E">
        <w:tc>
          <w:tcPr>
            <w:tcW w:w="704" w:type="dxa"/>
            <w:vAlign w:val="center"/>
          </w:tcPr>
          <w:p w14:paraId="7AF74B1C" w14:textId="7D6C8110"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2</w:t>
            </w:r>
          </w:p>
        </w:tc>
        <w:tc>
          <w:tcPr>
            <w:tcW w:w="1985" w:type="dxa"/>
            <w:vAlign w:val="center"/>
          </w:tcPr>
          <w:p w14:paraId="7C097DBC" w14:textId="3CD7A00D"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Home Page</w:t>
            </w:r>
          </w:p>
        </w:tc>
        <w:tc>
          <w:tcPr>
            <w:tcW w:w="3533" w:type="dxa"/>
            <w:vAlign w:val="center"/>
          </w:tcPr>
          <w:p w14:paraId="13298C36" w14:textId="3723F6D4"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Provide function components in Home Page</w:t>
            </w:r>
          </w:p>
        </w:tc>
        <w:tc>
          <w:tcPr>
            <w:tcW w:w="2074" w:type="dxa"/>
            <w:vAlign w:val="center"/>
          </w:tcPr>
          <w:p w14:paraId="3BF4B149" w14:textId="79C0F043"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20F8EE99" w14:textId="77777777" w:rsidTr="008F3E5E">
        <w:tc>
          <w:tcPr>
            <w:tcW w:w="704" w:type="dxa"/>
            <w:vAlign w:val="center"/>
          </w:tcPr>
          <w:p w14:paraId="4098B7D9" w14:textId="46A050E0"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3</w:t>
            </w:r>
          </w:p>
        </w:tc>
        <w:tc>
          <w:tcPr>
            <w:tcW w:w="1985" w:type="dxa"/>
            <w:vAlign w:val="center"/>
          </w:tcPr>
          <w:p w14:paraId="3DD1DAA5" w14:textId="79384657"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Home Page</w:t>
            </w:r>
          </w:p>
        </w:tc>
        <w:tc>
          <w:tcPr>
            <w:tcW w:w="3533" w:type="dxa"/>
            <w:vAlign w:val="center"/>
          </w:tcPr>
          <w:p w14:paraId="36BDCB7A" w14:textId="24F8A16D"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Adding </w:t>
            </w:r>
            <w:r w:rsidR="00E8574E" w:rsidRPr="00A23FA3">
              <w:rPr>
                <w:rFonts w:ascii="Calibri" w:eastAsia="等线" w:hAnsi="Calibri" w:cs="Calibri"/>
                <w:sz w:val="20"/>
                <w:szCs w:val="20"/>
              </w:rPr>
              <w:t>“Change Branch”</w:t>
            </w:r>
            <w:r w:rsidRPr="00A23FA3">
              <w:rPr>
                <w:rFonts w:ascii="Calibri" w:eastAsia="等线" w:hAnsi="Calibri" w:cs="Calibri"/>
                <w:sz w:val="20"/>
                <w:szCs w:val="20"/>
              </w:rPr>
              <w:t xml:space="preserve"> Function</w:t>
            </w:r>
          </w:p>
        </w:tc>
        <w:tc>
          <w:tcPr>
            <w:tcW w:w="2074" w:type="dxa"/>
            <w:vAlign w:val="center"/>
          </w:tcPr>
          <w:p w14:paraId="2A33D180" w14:textId="4081383A"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1C318079" w14:textId="77777777" w:rsidTr="008F3E5E">
        <w:tc>
          <w:tcPr>
            <w:tcW w:w="704" w:type="dxa"/>
            <w:vAlign w:val="center"/>
          </w:tcPr>
          <w:p w14:paraId="08E627EC" w14:textId="0F4B8A34"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4</w:t>
            </w:r>
          </w:p>
        </w:tc>
        <w:tc>
          <w:tcPr>
            <w:tcW w:w="1985" w:type="dxa"/>
            <w:vAlign w:val="center"/>
          </w:tcPr>
          <w:p w14:paraId="00962F07" w14:textId="665E8D7D"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ID Configuration</w:t>
            </w:r>
          </w:p>
        </w:tc>
        <w:tc>
          <w:tcPr>
            <w:tcW w:w="3533" w:type="dxa"/>
            <w:vAlign w:val="center"/>
          </w:tcPr>
          <w:p w14:paraId="1C96CC0E" w14:textId="4F747507"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IF ANY ID </w:t>
            </w:r>
            <w:r w:rsidR="006E234C" w:rsidRPr="00A23FA3">
              <w:rPr>
                <w:rFonts w:ascii="Calibri" w:eastAsia="等线" w:hAnsi="Calibri" w:cs="Calibri"/>
                <w:sz w:val="20"/>
                <w:szCs w:val="20"/>
              </w:rPr>
              <w:t>CONFIGURATION</w:t>
            </w:r>
            <w:r w:rsidRPr="00A23FA3">
              <w:rPr>
                <w:rFonts w:ascii="Calibri" w:eastAsia="等线" w:hAnsi="Calibri" w:cs="Calibri"/>
                <w:sz w:val="20"/>
                <w:szCs w:val="20"/>
              </w:rPr>
              <w:t xml:space="preserve"> FAILED, IT SHOULD BE BIG ALERT TO DRAW OUR ATTENTION</w:t>
            </w:r>
          </w:p>
        </w:tc>
        <w:tc>
          <w:tcPr>
            <w:tcW w:w="2074" w:type="dxa"/>
            <w:vAlign w:val="center"/>
          </w:tcPr>
          <w:p w14:paraId="601EE484" w14:textId="0E6BAEFC"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2E3CE86D" w14:textId="77777777" w:rsidTr="008F3E5E">
        <w:tc>
          <w:tcPr>
            <w:tcW w:w="704" w:type="dxa"/>
            <w:vAlign w:val="center"/>
          </w:tcPr>
          <w:p w14:paraId="321A5BF4" w14:textId="3A1BA031"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5</w:t>
            </w:r>
          </w:p>
        </w:tc>
        <w:tc>
          <w:tcPr>
            <w:tcW w:w="1985" w:type="dxa"/>
            <w:vAlign w:val="center"/>
          </w:tcPr>
          <w:p w14:paraId="384669BF" w14:textId="0B2DAEF2"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Create Case</w:t>
            </w:r>
          </w:p>
        </w:tc>
        <w:tc>
          <w:tcPr>
            <w:tcW w:w="3533" w:type="dxa"/>
            <w:vAlign w:val="center"/>
          </w:tcPr>
          <w:p w14:paraId="00539085" w14:textId="6E76E5B0"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Price input should includ</w:t>
            </w:r>
            <w:r w:rsidR="00FD2CC8" w:rsidRPr="00A23FA3">
              <w:rPr>
                <w:rFonts w:ascii="Calibri" w:eastAsia="等线" w:hAnsi="Calibri" w:cs="Calibri"/>
                <w:sz w:val="20"/>
                <w:szCs w:val="20"/>
              </w:rPr>
              <w:t>e</w:t>
            </w:r>
            <w:r w:rsidRPr="00A23FA3">
              <w:rPr>
                <w:rFonts w:ascii="Calibri" w:eastAsia="等线" w:hAnsi="Calibri" w:cs="Calibri"/>
                <w:sz w:val="20"/>
                <w:szCs w:val="20"/>
              </w:rPr>
              <w:t xml:space="preserve"> 2 sections</w:t>
            </w:r>
            <w:r w:rsidR="00FD2CC8" w:rsidRPr="00A23FA3">
              <w:rPr>
                <w:rFonts w:ascii="Calibri" w:eastAsia="等线" w:hAnsi="Calibri" w:cs="Calibri"/>
                <w:sz w:val="20"/>
                <w:szCs w:val="20"/>
              </w:rPr>
              <w:t>:</w:t>
            </w:r>
            <w:r w:rsidRPr="00A23FA3">
              <w:rPr>
                <w:rFonts w:ascii="Calibri" w:eastAsia="等线" w:hAnsi="Calibri" w:cs="Calibri"/>
                <w:sz w:val="20"/>
                <w:szCs w:val="20"/>
              </w:rPr>
              <w:t xml:space="preserve"> </w:t>
            </w:r>
            <w:r w:rsidRPr="00A23FA3">
              <w:rPr>
                <w:rFonts w:ascii="Calibri" w:eastAsia="等线" w:hAnsi="Calibri" w:cs="Calibri"/>
                <w:sz w:val="20"/>
                <w:szCs w:val="20"/>
              </w:rPr>
              <w:br/>
              <w:t>- Currency section</w:t>
            </w:r>
            <w:r w:rsidR="00FD2CC8" w:rsidRPr="00A23FA3">
              <w:rPr>
                <w:rFonts w:ascii="Calibri" w:eastAsia="等线" w:hAnsi="Calibri" w:cs="Calibri"/>
                <w:sz w:val="20"/>
                <w:szCs w:val="20"/>
              </w:rPr>
              <w:t xml:space="preserve">, </w:t>
            </w:r>
            <w:r w:rsidRPr="00A23FA3">
              <w:rPr>
                <w:rFonts w:ascii="Calibri" w:eastAsia="等线" w:hAnsi="Calibri" w:cs="Calibri"/>
                <w:sz w:val="20"/>
                <w:szCs w:val="20"/>
              </w:rPr>
              <w:t>default value is USD</w:t>
            </w:r>
            <w:r w:rsidR="00FD2CC8" w:rsidRPr="00A23FA3">
              <w:rPr>
                <w:rFonts w:ascii="Calibri" w:eastAsia="等线" w:hAnsi="Calibri" w:cs="Calibri"/>
                <w:sz w:val="20"/>
                <w:szCs w:val="20"/>
              </w:rPr>
              <w:t xml:space="preserve">, </w:t>
            </w:r>
            <w:r w:rsidRPr="00A23FA3">
              <w:rPr>
                <w:rFonts w:ascii="Calibri" w:eastAsia="等线" w:hAnsi="Calibri" w:cs="Calibri"/>
                <w:sz w:val="20"/>
                <w:szCs w:val="20"/>
              </w:rPr>
              <w:t>Currency list:</w:t>
            </w:r>
            <w:r w:rsidR="00FD2CC8" w:rsidRPr="00A23FA3">
              <w:rPr>
                <w:rFonts w:ascii="Calibri" w:eastAsia="等线" w:hAnsi="Calibri" w:cs="Calibri"/>
                <w:sz w:val="20"/>
                <w:szCs w:val="20"/>
              </w:rPr>
              <w:t xml:space="preserve"> </w:t>
            </w:r>
            <w:r w:rsidRPr="00A23FA3">
              <w:rPr>
                <w:rFonts w:ascii="Calibri" w:eastAsia="等线" w:hAnsi="Calibri" w:cs="Calibri"/>
                <w:sz w:val="20"/>
                <w:szCs w:val="20"/>
              </w:rPr>
              <w:t>USD;CNY;EUR,JPY,GBP,KRW,CHF</w:t>
            </w:r>
            <w:r w:rsidRPr="00A23FA3">
              <w:rPr>
                <w:rFonts w:ascii="Calibri" w:eastAsia="等线" w:hAnsi="Calibri" w:cs="Calibri"/>
                <w:sz w:val="20"/>
                <w:szCs w:val="20"/>
              </w:rPr>
              <w:br/>
              <w:t>- All the amount numbers should be verified and add thousands of separators in amount. For example, if I manually input 250000, it should be adjusted as 250,000.00 automatically (or there could be more digit after the decimal).</w:t>
            </w:r>
          </w:p>
        </w:tc>
        <w:tc>
          <w:tcPr>
            <w:tcW w:w="2074" w:type="dxa"/>
            <w:vAlign w:val="center"/>
          </w:tcPr>
          <w:p w14:paraId="20DBE069" w14:textId="643CBA1E"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60CF815" w14:textId="77777777" w:rsidTr="008F3E5E">
        <w:tc>
          <w:tcPr>
            <w:tcW w:w="704" w:type="dxa"/>
            <w:vAlign w:val="center"/>
          </w:tcPr>
          <w:p w14:paraId="71AD5C03" w14:textId="6256727E"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6</w:t>
            </w:r>
          </w:p>
        </w:tc>
        <w:tc>
          <w:tcPr>
            <w:tcW w:w="1985" w:type="dxa"/>
            <w:vAlign w:val="center"/>
          </w:tcPr>
          <w:p w14:paraId="22AFC4B2" w14:textId="13A97E14"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Create Case</w:t>
            </w:r>
          </w:p>
        </w:tc>
        <w:tc>
          <w:tcPr>
            <w:tcW w:w="3533" w:type="dxa"/>
            <w:vAlign w:val="center"/>
          </w:tcPr>
          <w:p w14:paraId="4C199FD4" w14:textId="297338CC"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For cases with the same reference number, Reference number will be unique code, system could block out and alert users once case create.</w:t>
            </w:r>
          </w:p>
        </w:tc>
        <w:tc>
          <w:tcPr>
            <w:tcW w:w="2074" w:type="dxa"/>
            <w:vAlign w:val="center"/>
          </w:tcPr>
          <w:p w14:paraId="0E156694" w14:textId="0F382AC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104DD05E" w14:textId="77777777" w:rsidTr="008F3E5E">
        <w:tc>
          <w:tcPr>
            <w:tcW w:w="704" w:type="dxa"/>
            <w:vAlign w:val="center"/>
          </w:tcPr>
          <w:p w14:paraId="1A961FF0" w14:textId="4456A89A"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7</w:t>
            </w:r>
          </w:p>
        </w:tc>
        <w:tc>
          <w:tcPr>
            <w:tcW w:w="1985" w:type="dxa"/>
            <w:vAlign w:val="center"/>
          </w:tcPr>
          <w:p w14:paraId="0C53F9A8" w14:textId="5BB5BC6A"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0C9D4FBE" w14:textId="69905E4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When 'shipment date' in blank, no alert, the shipment date is necessary for Lloyds search.</w:t>
            </w:r>
          </w:p>
        </w:tc>
        <w:tc>
          <w:tcPr>
            <w:tcW w:w="2074" w:type="dxa"/>
            <w:vAlign w:val="center"/>
          </w:tcPr>
          <w:p w14:paraId="0A08D7DC" w14:textId="627D1617"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F844BFD" w14:textId="77777777" w:rsidTr="008F3E5E">
        <w:tc>
          <w:tcPr>
            <w:tcW w:w="704" w:type="dxa"/>
            <w:vAlign w:val="center"/>
          </w:tcPr>
          <w:p w14:paraId="143F5787" w14:textId="4B8EE22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lastRenderedPageBreak/>
              <w:t>2</w:t>
            </w:r>
            <w:r w:rsidR="004A769C" w:rsidRPr="00A23FA3">
              <w:rPr>
                <w:rFonts w:ascii="Calibri" w:eastAsia="等线" w:hAnsi="Calibri" w:cs="Calibri"/>
                <w:sz w:val="20"/>
                <w:szCs w:val="20"/>
              </w:rPr>
              <w:t>8</w:t>
            </w:r>
          </w:p>
        </w:tc>
        <w:tc>
          <w:tcPr>
            <w:tcW w:w="1985" w:type="dxa"/>
            <w:vAlign w:val="center"/>
          </w:tcPr>
          <w:p w14:paraId="5D0DA46B" w14:textId="2B08C355"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6F69768F" w14:textId="6DC9C6FB" w:rsidR="0002536C" w:rsidRPr="00A23FA3" w:rsidRDefault="00604DE2"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Operations Analyst </w:t>
            </w:r>
            <w:r w:rsidR="0002536C" w:rsidRPr="00A23FA3">
              <w:rPr>
                <w:rFonts w:ascii="Calibri" w:eastAsia="等线" w:hAnsi="Calibri" w:cs="Calibri"/>
                <w:sz w:val="20"/>
                <w:szCs w:val="20"/>
              </w:rPr>
              <w:t>could select type template which template have created.</w:t>
            </w:r>
          </w:p>
        </w:tc>
        <w:tc>
          <w:tcPr>
            <w:tcW w:w="2074" w:type="dxa"/>
            <w:vAlign w:val="center"/>
          </w:tcPr>
          <w:p w14:paraId="3BF6360C" w14:textId="2227E400"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7AB25AE4" w14:textId="77777777" w:rsidTr="008F3E5E">
        <w:tc>
          <w:tcPr>
            <w:tcW w:w="704" w:type="dxa"/>
            <w:vAlign w:val="center"/>
          </w:tcPr>
          <w:p w14:paraId="41641CC0" w14:textId="4386D393"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2</w:t>
            </w:r>
            <w:r w:rsidR="004A769C" w:rsidRPr="00A23FA3">
              <w:rPr>
                <w:rFonts w:ascii="Calibri" w:eastAsia="等线" w:hAnsi="Calibri" w:cs="Calibri"/>
                <w:sz w:val="20"/>
                <w:szCs w:val="20"/>
              </w:rPr>
              <w:t>9</w:t>
            </w:r>
          </w:p>
        </w:tc>
        <w:tc>
          <w:tcPr>
            <w:tcW w:w="1985" w:type="dxa"/>
            <w:vAlign w:val="center"/>
          </w:tcPr>
          <w:p w14:paraId="38AFC4B2" w14:textId="2F6AA84E"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4A19BD6D" w14:textId="3F44057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Once one page added, </w:t>
            </w:r>
            <w:r w:rsidR="00CD173C" w:rsidRPr="00A23FA3">
              <w:rPr>
                <w:rFonts w:ascii="Calibri" w:eastAsia="等线" w:hAnsi="Calibri" w:cs="Calibri"/>
                <w:sz w:val="20"/>
                <w:szCs w:val="20"/>
              </w:rPr>
              <w:t>the</w:t>
            </w:r>
            <w:r w:rsidRPr="00A23FA3">
              <w:rPr>
                <w:rFonts w:ascii="Calibri" w:eastAsia="等线" w:hAnsi="Calibri" w:cs="Calibri"/>
                <w:sz w:val="20"/>
                <w:szCs w:val="20"/>
              </w:rPr>
              <w:t xml:space="preserve"> new page will be default marked “others”.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could correct type for this page if needed, and input template after adjustment.</w:t>
            </w:r>
          </w:p>
        </w:tc>
        <w:tc>
          <w:tcPr>
            <w:tcW w:w="2074" w:type="dxa"/>
            <w:vAlign w:val="center"/>
          </w:tcPr>
          <w:p w14:paraId="5884D37E" w14:textId="23996C73"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3AC9F131" w14:textId="77777777" w:rsidTr="008F3E5E">
        <w:tc>
          <w:tcPr>
            <w:tcW w:w="704" w:type="dxa"/>
            <w:vAlign w:val="center"/>
          </w:tcPr>
          <w:p w14:paraId="2755E008" w14:textId="266F8D57" w:rsidR="0002536C" w:rsidRPr="00A23FA3" w:rsidRDefault="004A769C" w:rsidP="00C409AC">
            <w:pPr>
              <w:spacing w:afterLines="50" w:after="156"/>
              <w:jc w:val="center"/>
              <w:rPr>
                <w:rFonts w:ascii="Calibri" w:hAnsi="Calibri" w:cstheme="minorHAnsi"/>
                <w:sz w:val="24"/>
              </w:rPr>
            </w:pPr>
            <w:r w:rsidRPr="00A23FA3">
              <w:rPr>
                <w:rFonts w:ascii="Calibri" w:eastAsia="等线" w:hAnsi="Calibri" w:cs="Calibri"/>
                <w:sz w:val="20"/>
                <w:szCs w:val="20"/>
              </w:rPr>
              <w:t>30</w:t>
            </w:r>
          </w:p>
        </w:tc>
        <w:tc>
          <w:tcPr>
            <w:tcW w:w="1985" w:type="dxa"/>
            <w:vAlign w:val="center"/>
          </w:tcPr>
          <w:p w14:paraId="2480487B" w14:textId="26515E18"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68696BA6" w14:textId="0D822641"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New </w:t>
            </w:r>
            <w:r w:rsidR="00113263" w:rsidRPr="00A23FA3">
              <w:rPr>
                <w:rFonts w:ascii="Calibri" w:eastAsia="等线" w:hAnsi="Calibri" w:cs="Calibri"/>
                <w:sz w:val="20"/>
                <w:szCs w:val="20"/>
              </w:rPr>
              <w:t>API</w:t>
            </w:r>
            <w:r w:rsidRPr="00A23FA3">
              <w:rPr>
                <w:rFonts w:ascii="Calibri" w:eastAsia="等线" w:hAnsi="Calibri" w:cs="Calibri"/>
                <w:sz w:val="20"/>
                <w:szCs w:val="20"/>
              </w:rPr>
              <w:t xml:space="preserve"> to the new Lloyds website.</w:t>
            </w:r>
          </w:p>
        </w:tc>
        <w:tc>
          <w:tcPr>
            <w:tcW w:w="2074" w:type="dxa"/>
            <w:vAlign w:val="center"/>
          </w:tcPr>
          <w:p w14:paraId="2F53BEC2" w14:textId="7E646DC9"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7AE48E0C" w14:textId="77777777" w:rsidTr="008F3E5E">
        <w:tc>
          <w:tcPr>
            <w:tcW w:w="704" w:type="dxa"/>
            <w:vAlign w:val="center"/>
          </w:tcPr>
          <w:p w14:paraId="7036C109" w14:textId="208DFB6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1</w:t>
            </w:r>
          </w:p>
        </w:tc>
        <w:tc>
          <w:tcPr>
            <w:tcW w:w="1985" w:type="dxa"/>
            <w:vAlign w:val="center"/>
          </w:tcPr>
          <w:p w14:paraId="7F98671C" w14:textId="28CF7476"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14B88C4B" w14:textId="446B7B51"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Adjust Verify Page: split PDF edit function (add page, delete page, change page sequence, rotate page</w:t>
            </w:r>
            <w:r w:rsidRPr="00A23FA3">
              <w:rPr>
                <w:rFonts w:ascii="Calibri" w:hAnsi="Calibri" w:cs="Calibri"/>
                <w:sz w:val="20"/>
                <w:szCs w:val="20"/>
              </w:rPr>
              <w:t>，</w:t>
            </w:r>
            <w:r w:rsidRPr="00A23FA3">
              <w:rPr>
                <w:rFonts w:ascii="Calibri" w:eastAsia="等线" w:hAnsi="Calibri" w:cs="Calibri"/>
                <w:sz w:val="20"/>
                <w:szCs w:val="20"/>
              </w:rPr>
              <w:t xml:space="preserve">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could zoom-in or zoom-out or rotate for view) from original page and add new page for these edit functions; keep PDF view function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could zoom-in, zoom-out, page up, page down, page restore) in original page</w:t>
            </w:r>
          </w:p>
        </w:tc>
        <w:tc>
          <w:tcPr>
            <w:tcW w:w="2074" w:type="dxa"/>
            <w:vAlign w:val="center"/>
          </w:tcPr>
          <w:p w14:paraId="06EADB1D" w14:textId="1F5CF76F"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3A10C42C" w14:textId="77777777" w:rsidTr="008F3E5E">
        <w:tc>
          <w:tcPr>
            <w:tcW w:w="704" w:type="dxa"/>
            <w:vAlign w:val="center"/>
          </w:tcPr>
          <w:p w14:paraId="2D2A4A23" w14:textId="01F26C1F"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2</w:t>
            </w:r>
          </w:p>
        </w:tc>
        <w:tc>
          <w:tcPr>
            <w:tcW w:w="1985" w:type="dxa"/>
            <w:vAlign w:val="center"/>
          </w:tcPr>
          <w:p w14:paraId="4A6AEA38" w14:textId="3CA2112D"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Verification</w:t>
            </w:r>
          </w:p>
        </w:tc>
        <w:tc>
          <w:tcPr>
            <w:tcW w:w="3533" w:type="dxa"/>
            <w:vAlign w:val="center"/>
          </w:tcPr>
          <w:p w14:paraId="02A84774" w14:textId="211D4C41"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Split screen (A) to two screens. (Left side separate to screen B). Screen (B) focuses on PDF modifications. Screen (A) focuses on Data input and left side keeping PDF view function. Switch to screen-B from screen-A if needs</w:t>
            </w:r>
          </w:p>
        </w:tc>
        <w:tc>
          <w:tcPr>
            <w:tcW w:w="2074" w:type="dxa"/>
            <w:vAlign w:val="center"/>
          </w:tcPr>
          <w:p w14:paraId="0CC9F034" w14:textId="7C032DFB"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5D3191F9" w14:textId="77777777" w:rsidTr="008F3E5E">
        <w:tc>
          <w:tcPr>
            <w:tcW w:w="704" w:type="dxa"/>
            <w:vAlign w:val="center"/>
          </w:tcPr>
          <w:p w14:paraId="493A699F" w14:textId="4C2AA29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3</w:t>
            </w:r>
          </w:p>
        </w:tc>
        <w:tc>
          <w:tcPr>
            <w:tcW w:w="1985" w:type="dxa"/>
            <w:vAlign w:val="center"/>
          </w:tcPr>
          <w:p w14:paraId="60F2E1E2" w14:textId="4B26ED41"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Summary Report</w:t>
            </w:r>
          </w:p>
        </w:tc>
        <w:tc>
          <w:tcPr>
            <w:tcW w:w="3533" w:type="dxa"/>
            <w:vAlign w:val="center"/>
          </w:tcPr>
          <w:p w14:paraId="60D0953C" w14:textId="2A4BDDF0"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Alert before quit summary page without saving content.</w:t>
            </w:r>
          </w:p>
        </w:tc>
        <w:tc>
          <w:tcPr>
            <w:tcW w:w="2074" w:type="dxa"/>
            <w:vAlign w:val="center"/>
          </w:tcPr>
          <w:p w14:paraId="3CF9FB7C" w14:textId="3B8DFC5B"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10044609" w14:textId="77777777" w:rsidTr="008F3E5E">
        <w:tc>
          <w:tcPr>
            <w:tcW w:w="704" w:type="dxa"/>
            <w:vAlign w:val="center"/>
          </w:tcPr>
          <w:p w14:paraId="51B9D3B3" w14:textId="1AACB06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4</w:t>
            </w:r>
          </w:p>
        </w:tc>
        <w:tc>
          <w:tcPr>
            <w:tcW w:w="1985" w:type="dxa"/>
            <w:vAlign w:val="center"/>
          </w:tcPr>
          <w:p w14:paraId="60FB567D" w14:textId="5FF83048"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Summary Report</w:t>
            </w:r>
          </w:p>
        </w:tc>
        <w:tc>
          <w:tcPr>
            <w:tcW w:w="3533" w:type="dxa"/>
            <w:vAlign w:val="center"/>
          </w:tcPr>
          <w:p w14:paraId="2531D8CC" w14:textId="00DCF384"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In the interface of Case Summary, information of the case (such as client ID, client name, reference no. and so on) can be modified and the system doesn't start or ask the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 xml:space="preserve">to recheck the case using new information. </w:t>
            </w:r>
          </w:p>
        </w:tc>
        <w:tc>
          <w:tcPr>
            <w:tcW w:w="2074" w:type="dxa"/>
            <w:vAlign w:val="center"/>
          </w:tcPr>
          <w:p w14:paraId="0456C65B" w14:textId="1763394B"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59BF3DF7" w14:textId="77777777" w:rsidTr="008F3E5E">
        <w:tc>
          <w:tcPr>
            <w:tcW w:w="704" w:type="dxa"/>
            <w:vAlign w:val="center"/>
          </w:tcPr>
          <w:p w14:paraId="0EFF8ADC" w14:textId="6DF87B0B"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5</w:t>
            </w:r>
          </w:p>
        </w:tc>
        <w:tc>
          <w:tcPr>
            <w:tcW w:w="1985" w:type="dxa"/>
            <w:vAlign w:val="center"/>
          </w:tcPr>
          <w:p w14:paraId="7C7EC740" w14:textId="3A05F745"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Summary Report</w:t>
            </w:r>
          </w:p>
        </w:tc>
        <w:tc>
          <w:tcPr>
            <w:tcW w:w="3533" w:type="dxa"/>
            <w:vAlign w:val="center"/>
          </w:tcPr>
          <w:p w14:paraId="26AEDE55" w14:textId="1CE0FB6F"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For stringency of the whole due diligence process, such information should ONLY be allowed to modify before checking begins, and once such information modified, re-checking of the </w:t>
            </w:r>
            <w:r w:rsidRPr="00A23FA3">
              <w:rPr>
                <w:rFonts w:ascii="Calibri" w:eastAsia="等线" w:hAnsi="Calibri" w:cs="Calibri"/>
                <w:sz w:val="20"/>
                <w:szCs w:val="20"/>
              </w:rPr>
              <w:lastRenderedPageBreak/>
              <w:t>whole case should automatically start.</w:t>
            </w:r>
          </w:p>
        </w:tc>
        <w:tc>
          <w:tcPr>
            <w:tcW w:w="2074" w:type="dxa"/>
            <w:vAlign w:val="center"/>
          </w:tcPr>
          <w:p w14:paraId="1D9434EE" w14:textId="7E1A92E2"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lastRenderedPageBreak/>
              <w:t>Enhancement</w:t>
            </w:r>
          </w:p>
        </w:tc>
      </w:tr>
      <w:tr w:rsidR="00A23FA3" w:rsidRPr="00A23FA3" w14:paraId="2BCC664D" w14:textId="77777777" w:rsidTr="008F3E5E">
        <w:tc>
          <w:tcPr>
            <w:tcW w:w="704" w:type="dxa"/>
            <w:vAlign w:val="center"/>
          </w:tcPr>
          <w:p w14:paraId="18B90CB7" w14:textId="7095391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lastRenderedPageBreak/>
              <w:t>3</w:t>
            </w:r>
            <w:r w:rsidR="004A769C" w:rsidRPr="00A23FA3">
              <w:rPr>
                <w:rFonts w:ascii="Calibri" w:eastAsia="等线" w:hAnsi="Calibri" w:cs="Calibri"/>
                <w:sz w:val="20"/>
                <w:szCs w:val="20"/>
              </w:rPr>
              <w:t>6</w:t>
            </w:r>
          </w:p>
        </w:tc>
        <w:tc>
          <w:tcPr>
            <w:tcW w:w="1985" w:type="dxa"/>
            <w:vAlign w:val="center"/>
          </w:tcPr>
          <w:p w14:paraId="0E29961C" w14:textId="20397250"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Case Summary Report</w:t>
            </w:r>
          </w:p>
        </w:tc>
        <w:tc>
          <w:tcPr>
            <w:tcW w:w="3533" w:type="dxa"/>
            <w:vAlign w:val="center"/>
          </w:tcPr>
          <w:p w14:paraId="6C706A8A" w14:textId="61DA09F6"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Show user name (</w:t>
            </w:r>
            <w:r w:rsidRPr="00A23FA3">
              <w:rPr>
                <w:rFonts w:ascii="Calibri" w:eastAsia="等线" w:hAnsi="Calibri" w:cs="Calibri"/>
                <w:i/>
                <w:iCs/>
                <w:sz w:val="20"/>
                <w:szCs w:val="20"/>
                <w:u w:val="single"/>
              </w:rPr>
              <w:t>name</w:t>
            </w:r>
            <w:r w:rsidRPr="00A23FA3">
              <w:rPr>
                <w:rFonts w:ascii="Calibri" w:eastAsia="等线" w:hAnsi="Calibri" w:cs="Calibri"/>
                <w:sz w:val="20"/>
                <w:szCs w:val="20"/>
              </w:rPr>
              <w:t xml:space="preserve">) and action date for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 xml:space="preserve">&amp; </w:t>
            </w:r>
            <w:r w:rsidR="009E51F8" w:rsidRPr="00A23FA3">
              <w:rPr>
                <w:rFonts w:ascii="Calibri" w:eastAsia="等线" w:hAnsi="Calibri" w:cs="Calibri"/>
                <w:sz w:val="20"/>
                <w:szCs w:val="20"/>
              </w:rPr>
              <w:t xml:space="preserve">operations </w:t>
            </w:r>
            <w:r w:rsidRPr="00A23FA3">
              <w:rPr>
                <w:rFonts w:ascii="Calibri" w:eastAsia="等线" w:hAnsi="Calibri" w:cs="Calibri"/>
                <w:sz w:val="20"/>
                <w:szCs w:val="20"/>
              </w:rPr>
              <w:t xml:space="preserve">manager. </w:t>
            </w:r>
            <w:r w:rsidRPr="00A23FA3">
              <w:rPr>
                <w:rFonts w:ascii="Calibri" w:hAnsi="Calibri" w:cs="Calibri"/>
                <w:sz w:val="20"/>
                <w:szCs w:val="20"/>
              </w:rPr>
              <w:t>（</w:t>
            </w:r>
            <w:r w:rsidR="009E51F8" w:rsidRPr="00A23FA3">
              <w:rPr>
                <w:rFonts w:ascii="Calibri" w:eastAsia="等线" w:hAnsi="Calibri" w:cs="Calibri"/>
                <w:sz w:val="20"/>
                <w:szCs w:val="20"/>
              </w:rPr>
              <w:t xml:space="preserve">operations </w:t>
            </w:r>
            <w:r w:rsidRPr="00A23FA3">
              <w:rPr>
                <w:rFonts w:ascii="Calibri" w:eastAsia="等线" w:hAnsi="Calibri" w:cs="Calibri"/>
                <w:sz w:val="20"/>
                <w:szCs w:val="20"/>
              </w:rPr>
              <w:t>analysis</w:t>
            </w:r>
            <w:r w:rsidRPr="00A23FA3">
              <w:rPr>
                <w:rFonts w:ascii="Calibri" w:eastAsia="等线" w:hAnsi="Calibri" w:cs="Calibri"/>
                <w:sz w:val="20"/>
                <w:szCs w:val="20"/>
                <w:u w:val="single"/>
              </w:rPr>
              <w:t xml:space="preserve"> </w:t>
            </w:r>
            <w:r w:rsidRPr="00A23FA3">
              <w:rPr>
                <w:rFonts w:ascii="Calibri" w:eastAsia="等线" w:hAnsi="Calibri" w:cs="Calibri"/>
                <w:i/>
                <w:iCs/>
                <w:sz w:val="20"/>
                <w:szCs w:val="20"/>
                <w:u w:val="single"/>
              </w:rPr>
              <w:t>name</w:t>
            </w:r>
            <w:r w:rsidRPr="00A23FA3">
              <w:rPr>
                <w:rFonts w:ascii="Calibri" w:eastAsia="等线" w:hAnsi="Calibri" w:cs="Calibri"/>
                <w:sz w:val="20"/>
                <w:szCs w:val="20"/>
                <w:u w:val="single"/>
              </w:rPr>
              <w:t xml:space="preserve"> </w:t>
            </w:r>
            <w:r w:rsidRPr="00A23FA3">
              <w:rPr>
                <w:rFonts w:ascii="Calibri" w:eastAsia="等线" w:hAnsi="Calibri" w:cs="Calibri"/>
                <w:sz w:val="20"/>
                <w:szCs w:val="20"/>
              </w:rPr>
              <w:t>once submit #1 report</w:t>
            </w:r>
            <w:r w:rsidRPr="00A23FA3">
              <w:rPr>
                <w:rFonts w:ascii="Calibri" w:hAnsi="Calibri" w:cs="Calibri"/>
                <w:sz w:val="20"/>
                <w:szCs w:val="20"/>
              </w:rPr>
              <w:t>，</w:t>
            </w:r>
            <w:r w:rsidR="009E51F8" w:rsidRPr="00A23FA3">
              <w:rPr>
                <w:rFonts w:ascii="Calibri" w:eastAsia="等线" w:hAnsi="Calibri" w:cs="Calibri"/>
                <w:sz w:val="20"/>
                <w:szCs w:val="20"/>
              </w:rPr>
              <w:t xml:space="preserve">operations </w:t>
            </w:r>
            <w:r w:rsidRPr="00A23FA3">
              <w:rPr>
                <w:rFonts w:ascii="Calibri" w:eastAsia="等线" w:hAnsi="Calibri" w:cs="Calibri"/>
                <w:sz w:val="20"/>
                <w:szCs w:val="20"/>
              </w:rPr>
              <w:t xml:space="preserve">manager </w:t>
            </w:r>
            <w:r w:rsidRPr="00A23FA3">
              <w:rPr>
                <w:rFonts w:ascii="Calibri" w:eastAsia="等线" w:hAnsi="Calibri" w:cs="Calibri"/>
                <w:i/>
                <w:iCs/>
                <w:sz w:val="20"/>
                <w:szCs w:val="20"/>
                <w:u w:val="single"/>
              </w:rPr>
              <w:t>name</w:t>
            </w:r>
            <w:r w:rsidRPr="00A23FA3">
              <w:rPr>
                <w:rFonts w:ascii="Calibri" w:eastAsia="等线" w:hAnsi="Calibri" w:cs="Calibri"/>
                <w:sz w:val="20"/>
                <w:szCs w:val="20"/>
              </w:rPr>
              <w:t xml:space="preserve">  click “</w:t>
            </w:r>
            <w:r w:rsidRPr="00A23FA3">
              <w:rPr>
                <w:rFonts w:ascii="Calibri" w:eastAsia="等线" w:hAnsi="Calibri" w:cs="Calibri"/>
                <w:b/>
                <w:bCs/>
                <w:sz w:val="20"/>
                <w:szCs w:val="20"/>
              </w:rPr>
              <w:t>approve”</w:t>
            </w:r>
            <w:r w:rsidRPr="00A23FA3">
              <w:rPr>
                <w:rFonts w:ascii="Calibri" w:eastAsia="等线" w:hAnsi="Calibri" w:cs="Calibri"/>
                <w:sz w:val="20"/>
                <w:szCs w:val="20"/>
              </w:rPr>
              <w:t xml:space="preserve"> for no red flag section</w:t>
            </w:r>
            <w:r w:rsidRPr="00A23FA3">
              <w:rPr>
                <w:rFonts w:ascii="Calibri" w:hAnsi="Calibri" w:cs="Calibri"/>
                <w:sz w:val="20"/>
                <w:szCs w:val="20"/>
              </w:rPr>
              <w:t>，</w:t>
            </w:r>
            <w:r w:rsidRPr="00A23FA3">
              <w:rPr>
                <w:rFonts w:ascii="Calibri" w:eastAsia="等线" w:hAnsi="Calibri" w:cs="Calibri"/>
                <w:sz w:val="20"/>
                <w:szCs w:val="20"/>
              </w:rPr>
              <w:t>click “</w:t>
            </w:r>
            <w:r w:rsidRPr="00A23FA3">
              <w:rPr>
                <w:rFonts w:ascii="Calibri" w:eastAsia="等线" w:hAnsi="Calibri" w:cs="Calibri"/>
                <w:b/>
                <w:bCs/>
                <w:sz w:val="20"/>
                <w:szCs w:val="20"/>
              </w:rPr>
              <w:t>refer to”</w:t>
            </w:r>
            <w:r w:rsidRPr="00A23FA3">
              <w:rPr>
                <w:rFonts w:ascii="Calibri" w:eastAsia="等线" w:hAnsi="Calibri" w:cs="Calibri"/>
                <w:sz w:val="20"/>
                <w:szCs w:val="20"/>
              </w:rPr>
              <w:t xml:space="preserve"> for red flag section</w:t>
            </w:r>
            <w:r w:rsidRPr="00A23FA3">
              <w:rPr>
                <w:rFonts w:ascii="Calibri" w:hAnsi="Calibri" w:cs="Calibri"/>
                <w:sz w:val="20"/>
                <w:szCs w:val="20"/>
              </w:rPr>
              <w:t>）</w:t>
            </w:r>
          </w:p>
        </w:tc>
        <w:tc>
          <w:tcPr>
            <w:tcW w:w="2074" w:type="dxa"/>
            <w:vAlign w:val="center"/>
          </w:tcPr>
          <w:p w14:paraId="2FB41D14" w14:textId="3234325D"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1573EC2" w14:textId="77777777" w:rsidTr="008F3E5E">
        <w:tc>
          <w:tcPr>
            <w:tcW w:w="704" w:type="dxa"/>
            <w:vAlign w:val="center"/>
          </w:tcPr>
          <w:p w14:paraId="5B7D703D" w14:textId="27BC67B3"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7</w:t>
            </w:r>
          </w:p>
        </w:tc>
        <w:tc>
          <w:tcPr>
            <w:tcW w:w="1985" w:type="dxa"/>
            <w:vAlign w:val="center"/>
          </w:tcPr>
          <w:p w14:paraId="7647ACF2" w14:textId="63A2F91A"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36C2C97C" w14:textId="34E7F580"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Evidence management-not organize and categorize</w:t>
            </w:r>
            <w:r w:rsidRPr="00A23FA3">
              <w:rPr>
                <w:rFonts w:ascii="Calibri" w:eastAsia="等线" w:hAnsi="Calibri" w:cs="Calibri"/>
                <w:sz w:val="20"/>
                <w:szCs w:val="20"/>
              </w:rPr>
              <w:br/>
              <w:t>1) Name standard of file which download is Reference No. (e.g. TFxxxxxxxxxx.zip)</w:t>
            </w:r>
            <w:r w:rsidRPr="00A23FA3">
              <w:rPr>
                <w:rFonts w:ascii="Calibri" w:eastAsia="等线" w:hAnsi="Calibri" w:cs="Calibri"/>
                <w:sz w:val="20"/>
                <w:szCs w:val="20"/>
              </w:rPr>
              <w:br/>
              <w:t>2</w:t>
            </w:r>
            <w:r w:rsidR="00205B48" w:rsidRPr="00A23FA3">
              <w:rPr>
                <w:rFonts w:ascii="Calibri" w:eastAsia="等线" w:hAnsi="Calibri" w:cs="Calibri"/>
                <w:sz w:val="20"/>
                <w:szCs w:val="20"/>
              </w:rPr>
              <w:t>) There</w:t>
            </w:r>
            <w:r w:rsidRPr="00A23FA3">
              <w:rPr>
                <w:rFonts w:ascii="Calibri" w:eastAsia="等线" w:hAnsi="Calibri" w:cs="Calibri"/>
                <w:sz w:val="20"/>
                <w:szCs w:val="20"/>
              </w:rPr>
              <w:t xml:space="preserve"> are 6 sub-folders under this zip file. (5 </w:t>
            </w:r>
            <w:r w:rsidR="00113263" w:rsidRPr="00A23FA3">
              <w:rPr>
                <w:rFonts w:ascii="Calibri" w:eastAsia="等线" w:hAnsi="Calibri" w:cs="Calibri"/>
                <w:sz w:val="20"/>
                <w:szCs w:val="20"/>
              </w:rPr>
              <w:t>API</w:t>
            </w:r>
            <w:r w:rsidRPr="00A23FA3">
              <w:rPr>
                <w:rFonts w:ascii="Calibri" w:eastAsia="等线" w:hAnsi="Calibri" w:cs="Calibri"/>
                <w:sz w:val="20"/>
                <w:szCs w:val="20"/>
              </w:rPr>
              <w:t xml:space="preserve"> evidence + 1 logic)</w:t>
            </w:r>
          </w:p>
        </w:tc>
        <w:tc>
          <w:tcPr>
            <w:tcW w:w="2074" w:type="dxa"/>
            <w:vAlign w:val="center"/>
          </w:tcPr>
          <w:p w14:paraId="69B86067" w14:textId="21E6B09C"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74DAA140" w14:textId="77777777" w:rsidTr="008F3E5E">
        <w:tc>
          <w:tcPr>
            <w:tcW w:w="704" w:type="dxa"/>
            <w:vAlign w:val="center"/>
          </w:tcPr>
          <w:p w14:paraId="6B0F9588" w14:textId="7BEA216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8</w:t>
            </w:r>
          </w:p>
        </w:tc>
        <w:tc>
          <w:tcPr>
            <w:tcW w:w="1985" w:type="dxa"/>
            <w:vAlign w:val="center"/>
          </w:tcPr>
          <w:p w14:paraId="4FE86250" w14:textId="43066706"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21108416" w14:textId="1357AE8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Evidence file should have naming standard which can contain ownership, movement and vessel information.</w:t>
            </w:r>
          </w:p>
        </w:tc>
        <w:tc>
          <w:tcPr>
            <w:tcW w:w="2074" w:type="dxa"/>
            <w:vAlign w:val="center"/>
          </w:tcPr>
          <w:p w14:paraId="11A7FE7C" w14:textId="135E7293"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28C01DF8" w14:textId="77777777" w:rsidTr="008F3E5E">
        <w:tc>
          <w:tcPr>
            <w:tcW w:w="704" w:type="dxa"/>
            <w:vAlign w:val="center"/>
          </w:tcPr>
          <w:p w14:paraId="02691C06" w14:textId="25CE9FF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3</w:t>
            </w:r>
            <w:r w:rsidR="004A769C" w:rsidRPr="00A23FA3">
              <w:rPr>
                <w:rFonts w:ascii="Calibri" w:eastAsia="等线" w:hAnsi="Calibri" w:cs="Calibri"/>
                <w:sz w:val="20"/>
                <w:szCs w:val="20"/>
              </w:rPr>
              <w:t>9</w:t>
            </w:r>
          </w:p>
        </w:tc>
        <w:tc>
          <w:tcPr>
            <w:tcW w:w="1985" w:type="dxa"/>
            <w:vAlign w:val="center"/>
          </w:tcPr>
          <w:p w14:paraId="1564CAC1" w14:textId="2D33A9C4"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56C306E9" w14:textId="02DBD8C5"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All evidence should be internally linked: once an evidence is deleted under certain question, the same evidence will automatically disappear under other questions at the same time.</w:t>
            </w:r>
          </w:p>
        </w:tc>
        <w:tc>
          <w:tcPr>
            <w:tcW w:w="2074" w:type="dxa"/>
            <w:vAlign w:val="center"/>
          </w:tcPr>
          <w:p w14:paraId="12ECFD5A" w14:textId="3F5EACAD"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796EB6A4" w14:textId="77777777" w:rsidTr="008F3E5E">
        <w:tc>
          <w:tcPr>
            <w:tcW w:w="704" w:type="dxa"/>
            <w:vAlign w:val="center"/>
          </w:tcPr>
          <w:p w14:paraId="6D4A7660" w14:textId="4717B1B7" w:rsidR="0002536C" w:rsidRPr="00A23FA3" w:rsidRDefault="004A769C" w:rsidP="00C409AC">
            <w:pPr>
              <w:spacing w:afterLines="50" w:after="156"/>
              <w:jc w:val="center"/>
              <w:rPr>
                <w:rFonts w:ascii="Calibri" w:hAnsi="Calibri" w:cstheme="minorHAnsi"/>
                <w:sz w:val="24"/>
              </w:rPr>
            </w:pPr>
            <w:r w:rsidRPr="00A23FA3">
              <w:rPr>
                <w:rFonts w:ascii="Calibri" w:eastAsia="等线" w:hAnsi="Calibri" w:cs="Calibri"/>
                <w:sz w:val="20"/>
                <w:szCs w:val="20"/>
              </w:rPr>
              <w:t>40</w:t>
            </w:r>
          </w:p>
        </w:tc>
        <w:tc>
          <w:tcPr>
            <w:tcW w:w="1985" w:type="dxa"/>
            <w:vAlign w:val="center"/>
          </w:tcPr>
          <w:p w14:paraId="5CAC456C" w14:textId="72C0453D"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57F02683" w14:textId="6269204F"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If BI rationale is over 80%,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should input comments, otherwise system should alert.</w:t>
            </w:r>
          </w:p>
        </w:tc>
        <w:tc>
          <w:tcPr>
            <w:tcW w:w="2074" w:type="dxa"/>
            <w:vAlign w:val="center"/>
          </w:tcPr>
          <w:p w14:paraId="3302471B" w14:textId="4E131D55"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FF0EF9A" w14:textId="77777777" w:rsidTr="008F3E5E">
        <w:tc>
          <w:tcPr>
            <w:tcW w:w="704" w:type="dxa"/>
            <w:vAlign w:val="center"/>
          </w:tcPr>
          <w:p w14:paraId="276197A2" w14:textId="53D27D87"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1</w:t>
            </w:r>
          </w:p>
        </w:tc>
        <w:tc>
          <w:tcPr>
            <w:tcW w:w="1985" w:type="dxa"/>
            <w:vAlign w:val="center"/>
          </w:tcPr>
          <w:p w14:paraId="6602E49C" w14:textId="2A36C9B6"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18092ECF" w14:textId="4D26930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Establish database for commodity and unit price</w:t>
            </w:r>
            <w:r w:rsidRPr="00A23FA3">
              <w:rPr>
                <w:rFonts w:ascii="Calibri" w:hAnsi="Calibri" w:cs="Calibri"/>
                <w:sz w:val="20"/>
                <w:szCs w:val="20"/>
              </w:rPr>
              <w:t>，</w:t>
            </w:r>
            <w:r w:rsidRPr="00A23FA3">
              <w:rPr>
                <w:rFonts w:ascii="Calibri" w:eastAsia="等线" w:hAnsi="Calibri" w:cs="Calibri"/>
                <w:sz w:val="20"/>
                <w:szCs w:val="20"/>
              </w:rPr>
              <w:t>establish database for invoice no.</w:t>
            </w:r>
          </w:p>
        </w:tc>
        <w:tc>
          <w:tcPr>
            <w:tcW w:w="2074" w:type="dxa"/>
            <w:vAlign w:val="center"/>
          </w:tcPr>
          <w:p w14:paraId="33557186" w14:textId="170EDF15"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3D593D36" w14:textId="77777777" w:rsidTr="008F3E5E">
        <w:tc>
          <w:tcPr>
            <w:tcW w:w="704" w:type="dxa"/>
            <w:vAlign w:val="center"/>
          </w:tcPr>
          <w:p w14:paraId="0924E38E" w14:textId="5BE2B44D"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2</w:t>
            </w:r>
          </w:p>
        </w:tc>
        <w:tc>
          <w:tcPr>
            <w:tcW w:w="1985" w:type="dxa"/>
            <w:vAlign w:val="center"/>
          </w:tcPr>
          <w:p w14:paraId="673A74C2" w14:textId="777AAE34"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489E1CD4" w14:textId="4174F590"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If Dow Jones RATIONALE OVER 80% (manually judge).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 xml:space="preserve">could select an evidence, and it will trigger and pop out a window for comment input. Once </w:t>
            </w:r>
            <w:r w:rsidR="00604DE2" w:rsidRPr="00A23FA3">
              <w:rPr>
                <w:rFonts w:ascii="Calibri" w:eastAsia="等线" w:hAnsi="Calibri" w:cs="Calibri"/>
                <w:sz w:val="20"/>
                <w:szCs w:val="20"/>
              </w:rPr>
              <w:t xml:space="preserve">Operations Analyst </w:t>
            </w:r>
            <w:r w:rsidRPr="00A23FA3">
              <w:rPr>
                <w:rFonts w:ascii="Calibri" w:eastAsia="等线" w:hAnsi="Calibri" w:cs="Calibri"/>
                <w:sz w:val="20"/>
                <w:szCs w:val="20"/>
              </w:rPr>
              <w:t xml:space="preserve">complete comments input and save, the highlighted comments will appear in left </w:t>
            </w:r>
            <w:r w:rsidR="0074637F" w:rsidRPr="00A23FA3">
              <w:rPr>
                <w:rFonts w:ascii="Calibri" w:eastAsia="等线" w:hAnsi="Calibri" w:cs="Calibri"/>
                <w:sz w:val="20"/>
                <w:szCs w:val="20"/>
              </w:rPr>
              <w:t>PDF</w:t>
            </w:r>
            <w:r w:rsidRPr="00A23FA3">
              <w:rPr>
                <w:rFonts w:ascii="Calibri" w:eastAsia="等线" w:hAnsi="Calibri" w:cs="Calibri"/>
                <w:sz w:val="20"/>
                <w:szCs w:val="20"/>
              </w:rPr>
              <w:t xml:space="preserve">. The input comment will be added at the end of the </w:t>
            </w:r>
            <w:r w:rsidR="0074637F" w:rsidRPr="00A23FA3">
              <w:rPr>
                <w:rFonts w:ascii="Calibri" w:eastAsia="等线" w:hAnsi="Calibri" w:cs="Calibri"/>
                <w:sz w:val="20"/>
                <w:szCs w:val="20"/>
              </w:rPr>
              <w:t>PDF</w:t>
            </w:r>
            <w:r w:rsidRPr="00A23FA3">
              <w:rPr>
                <w:rFonts w:ascii="Calibri" w:eastAsia="等线" w:hAnsi="Calibri" w:cs="Calibri"/>
                <w:sz w:val="20"/>
                <w:szCs w:val="20"/>
              </w:rPr>
              <w:t xml:space="preserve">. And a </w:t>
            </w:r>
            <w:r w:rsidR="0074637F" w:rsidRPr="00A23FA3">
              <w:rPr>
                <w:rFonts w:ascii="Calibri" w:eastAsia="等线" w:hAnsi="Calibri" w:cs="Calibri"/>
                <w:sz w:val="20"/>
                <w:szCs w:val="20"/>
              </w:rPr>
              <w:t>PDF</w:t>
            </w:r>
            <w:r w:rsidRPr="00A23FA3">
              <w:rPr>
                <w:rFonts w:ascii="Calibri" w:eastAsia="等线" w:hAnsi="Calibri" w:cs="Calibri"/>
                <w:sz w:val="20"/>
                <w:szCs w:val="20"/>
              </w:rPr>
              <w:t xml:space="preserve"> could be created which is </w:t>
            </w:r>
            <w:r w:rsidRPr="00A23FA3">
              <w:rPr>
                <w:rFonts w:ascii="Calibri" w:eastAsia="等线" w:hAnsi="Calibri" w:cs="Calibri"/>
                <w:sz w:val="20"/>
                <w:szCs w:val="20"/>
              </w:rPr>
              <w:lastRenderedPageBreak/>
              <w:t xml:space="preserve">including original DJ result and input comments. The </w:t>
            </w:r>
            <w:r w:rsidR="0074637F" w:rsidRPr="00A23FA3">
              <w:rPr>
                <w:rFonts w:ascii="Calibri" w:eastAsia="等线" w:hAnsi="Calibri" w:cs="Calibri"/>
                <w:sz w:val="20"/>
                <w:szCs w:val="20"/>
              </w:rPr>
              <w:t>PDF</w:t>
            </w:r>
            <w:r w:rsidRPr="00A23FA3">
              <w:rPr>
                <w:rFonts w:ascii="Calibri" w:eastAsia="等线" w:hAnsi="Calibri" w:cs="Calibri"/>
                <w:sz w:val="20"/>
                <w:szCs w:val="20"/>
              </w:rPr>
              <w:t xml:space="preserve"> name should be original name+ identified stamp. The </w:t>
            </w:r>
            <w:r w:rsidR="0074637F" w:rsidRPr="00A23FA3">
              <w:rPr>
                <w:rFonts w:ascii="Calibri" w:eastAsia="等线" w:hAnsi="Calibri" w:cs="Calibri"/>
                <w:sz w:val="20"/>
                <w:szCs w:val="20"/>
              </w:rPr>
              <w:t>PDF</w:t>
            </w:r>
            <w:r w:rsidRPr="00A23FA3">
              <w:rPr>
                <w:rFonts w:ascii="Calibri" w:eastAsia="等线" w:hAnsi="Calibri" w:cs="Calibri"/>
                <w:sz w:val="20"/>
                <w:szCs w:val="20"/>
              </w:rPr>
              <w:t xml:space="preserve"> file could upload as evidence via manually.</w:t>
            </w:r>
          </w:p>
        </w:tc>
        <w:tc>
          <w:tcPr>
            <w:tcW w:w="2074" w:type="dxa"/>
            <w:vAlign w:val="center"/>
          </w:tcPr>
          <w:p w14:paraId="74C4CF7F" w14:textId="4F582294"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lastRenderedPageBreak/>
              <w:t>Enhancement</w:t>
            </w:r>
          </w:p>
        </w:tc>
      </w:tr>
      <w:tr w:rsidR="00A23FA3" w:rsidRPr="00A23FA3" w14:paraId="2EAA5136" w14:textId="77777777" w:rsidTr="008F3E5E">
        <w:tc>
          <w:tcPr>
            <w:tcW w:w="704" w:type="dxa"/>
            <w:vAlign w:val="center"/>
          </w:tcPr>
          <w:p w14:paraId="238E270C" w14:textId="659C9A31"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lastRenderedPageBreak/>
              <w:t>4</w:t>
            </w:r>
            <w:r w:rsidR="004A769C" w:rsidRPr="00A23FA3">
              <w:rPr>
                <w:rFonts w:ascii="Calibri" w:eastAsia="等线" w:hAnsi="Calibri" w:cs="Calibri"/>
                <w:sz w:val="20"/>
                <w:szCs w:val="20"/>
              </w:rPr>
              <w:t>3</w:t>
            </w:r>
          </w:p>
        </w:tc>
        <w:tc>
          <w:tcPr>
            <w:tcW w:w="1985" w:type="dxa"/>
            <w:vAlign w:val="center"/>
          </w:tcPr>
          <w:p w14:paraId="1F7CB674" w14:textId="1571C9B3" w:rsidR="0002536C" w:rsidRPr="00A23FA3" w:rsidRDefault="009E51F8" w:rsidP="00A769EC">
            <w:pPr>
              <w:spacing w:afterLines="50" w:after="156"/>
              <w:jc w:val="center"/>
              <w:rPr>
                <w:rFonts w:ascii="Calibri" w:hAnsi="Calibri" w:cstheme="minorHAnsi"/>
                <w:sz w:val="24"/>
              </w:rPr>
            </w:pPr>
            <w:r w:rsidRPr="00A23FA3">
              <w:rPr>
                <w:rFonts w:ascii="Calibri" w:eastAsia="等线" w:hAnsi="Calibri" w:cs="Calibri"/>
                <w:sz w:val="20"/>
                <w:szCs w:val="20"/>
              </w:rPr>
              <w:t xml:space="preserve">Operations </w:t>
            </w:r>
            <w:r w:rsidR="0002536C" w:rsidRPr="00A23FA3">
              <w:rPr>
                <w:rFonts w:ascii="Calibri" w:eastAsia="等线" w:hAnsi="Calibri" w:cs="Calibri"/>
                <w:sz w:val="20"/>
                <w:szCs w:val="20"/>
              </w:rPr>
              <w:t>Analyst: Evidence Management</w:t>
            </w:r>
          </w:p>
        </w:tc>
        <w:tc>
          <w:tcPr>
            <w:tcW w:w="3533" w:type="dxa"/>
            <w:vAlign w:val="center"/>
          </w:tcPr>
          <w:p w14:paraId="0E70315F" w14:textId="36DE6A47" w:rsidR="0002536C" w:rsidRPr="00A23FA3" w:rsidRDefault="00604DE2" w:rsidP="00774ECE">
            <w:pPr>
              <w:spacing w:afterLines="50" w:after="156"/>
              <w:jc w:val="left"/>
              <w:rPr>
                <w:rFonts w:ascii="Calibri" w:hAnsi="Calibri" w:cstheme="minorHAnsi"/>
                <w:sz w:val="24"/>
              </w:rPr>
            </w:pPr>
            <w:r w:rsidRPr="00A23FA3">
              <w:rPr>
                <w:rFonts w:ascii="Calibri" w:eastAsia="等线" w:hAnsi="Calibri" w:cs="Calibri"/>
                <w:sz w:val="20"/>
                <w:szCs w:val="20"/>
              </w:rPr>
              <w:t xml:space="preserve">Operations Analyst </w:t>
            </w:r>
            <w:r w:rsidR="0002536C" w:rsidRPr="00A23FA3">
              <w:rPr>
                <w:rFonts w:ascii="Calibri" w:eastAsia="等线" w:hAnsi="Calibri" w:cs="Calibri"/>
                <w:sz w:val="20"/>
                <w:szCs w:val="20"/>
              </w:rPr>
              <w:t xml:space="preserve">could select an evidence in Bloomberg/Google, and it will trigger and pop out a window for comment input. Once </w:t>
            </w:r>
            <w:r w:rsidRPr="00A23FA3">
              <w:rPr>
                <w:rFonts w:ascii="Calibri" w:eastAsia="等线" w:hAnsi="Calibri" w:cs="Calibri"/>
                <w:sz w:val="20"/>
                <w:szCs w:val="20"/>
              </w:rPr>
              <w:t xml:space="preserve">Operations Analyst </w:t>
            </w:r>
            <w:r w:rsidR="0002536C" w:rsidRPr="00A23FA3">
              <w:rPr>
                <w:rFonts w:ascii="Calibri" w:eastAsia="等线" w:hAnsi="Calibri" w:cs="Calibri"/>
                <w:sz w:val="20"/>
                <w:szCs w:val="20"/>
              </w:rPr>
              <w:t xml:space="preserve">complete comments input and save, the highlighted comments will appear in left </w:t>
            </w:r>
            <w:r w:rsidR="0074637F" w:rsidRPr="00A23FA3">
              <w:rPr>
                <w:rFonts w:ascii="Calibri" w:eastAsia="等线" w:hAnsi="Calibri" w:cs="Calibri"/>
                <w:sz w:val="20"/>
                <w:szCs w:val="20"/>
              </w:rPr>
              <w:t>PDF</w:t>
            </w:r>
            <w:r w:rsidR="0002536C" w:rsidRPr="00A23FA3">
              <w:rPr>
                <w:rFonts w:ascii="Calibri" w:eastAsia="等线" w:hAnsi="Calibri" w:cs="Calibri"/>
                <w:sz w:val="20"/>
                <w:szCs w:val="20"/>
              </w:rPr>
              <w:t xml:space="preserve">. The input comment will be added at the end of the </w:t>
            </w:r>
            <w:r w:rsidR="0074637F" w:rsidRPr="00A23FA3">
              <w:rPr>
                <w:rFonts w:ascii="Calibri" w:eastAsia="等线" w:hAnsi="Calibri" w:cs="Calibri"/>
                <w:sz w:val="20"/>
                <w:szCs w:val="20"/>
              </w:rPr>
              <w:t>PDF</w:t>
            </w:r>
            <w:r w:rsidR="0002536C" w:rsidRPr="00A23FA3">
              <w:rPr>
                <w:rFonts w:ascii="Calibri" w:eastAsia="等线" w:hAnsi="Calibri" w:cs="Calibri"/>
                <w:sz w:val="20"/>
                <w:szCs w:val="20"/>
              </w:rPr>
              <w:t xml:space="preserve">. And a </w:t>
            </w:r>
            <w:r w:rsidR="0074637F" w:rsidRPr="00A23FA3">
              <w:rPr>
                <w:rFonts w:ascii="Calibri" w:eastAsia="等线" w:hAnsi="Calibri" w:cs="Calibri"/>
                <w:sz w:val="20"/>
                <w:szCs w:val="20"/>
              </w:rPr>
              <w:t>PDF</w:t>
            </w:r>
            <w:r w:rsidR="0002536C" w:rsidRPr="00A23FA3">
              <w:rPr>
                <w:rFonts w:ascii="Calibri" w:eastAsia="等线" w:hAnsi="Calibri" w:cs="Calibri"/>
                <w:sz w:val="20"/>
                <w:szCs w:val="20"/>
              </w:rPr>
              <w:t xml:space="preserve"> could be created which is including original result and input comments. The </w:t>
            </w:r>
            <w:r w:rsidR="0074637F" w:rsidRPr="00A23FA3">
              <w:rPr>
                <w:rFonts w:ascii="Calibri" w:eastAsia="等线" w:hAnsi="Calibri" w:cs="Calibri"/>
                <w:sz w:val="20"/>
                <w:szCs w:val="20"/>
              </w:rPr>
              <w:t>PDF</w:t>
            </w:r>
            <w:r w:rsidR="0002536C" w:rsidRPr="00A23FA3">
              <w:rPr>
                <w:rFonts w:ascii="Calibri" w:eastAsia="等线" w:hAnsi="Calibri" w:cs="Calibri"/>
                <w:sz w:val="20"/>
                <w:szCs w:val="20"/>
              </w:rPr>
              <w:t xml:space="preserve"> name should be original name+ identified stamp. The </w:t>
            </w:r>
            <w:r w:rsidR="0074637F" w:rsidRPr="00A23FA3">
              <w:rPr>
                <w:rFonts w:ascii="Calibri" w:eastAsia="等线" w:hAnsi="Calibri" w:cs="Calibri"/>
                <w:sz w:val="20"/>
                <w:szCs w:val="20"/>
              </w:rPr>
              <w:t>PDF</w:t>
            </w:r>
            <w:r w:rsidR="0002536C" w:rsidRPr="00A23FA3">
              <w:rPr>
                <w:rFonts w:ascii="Calibri" w:eastAsia="等线" w:hAnsi="Calibri" w:cs="Calibri"/>
                <w:sz w:val="20"/>
                <w:szCs w:val="20"/>
              </w:rPr>
              <w:t xml:space="preserve"> file could upload as evidence via manually.</w:t>
            </w:r>
          </w:p>
        </w:tc>
        <w:tc>
          <w:tcPr>
            <w:tcW w:w="2074" w:type="dxa"/>
            <w:vAlign w:val="center"/>
          </w:tcPr>
          <w:p w14:paraId="0122C9F4" w14:textId="18D11FA1"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BA133BE" w14:textId="77777777" w:rsidTr="008F3E5E">
        <w:tc>
          <w:tcPr>
            <w:tcW w:w="704" w:type="dxa"/>
            <w:vAlign w:val="center"/>
          </w:tcPr>
          <w:p w14:paraId="56FA479A" w14:textId="43D44043"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4</w:t>
            </w:r>
          </w:p>
        </w:tc>
        <w:tc>
          <w:tcPr>
            <w:tcW w:w="1985" w:type="dxa"/>
            <w:vAlign w:val="center"/>
          </w:tcPr>
          <w:p w14:paraId="5A99D31F" w14:textId="7185818D"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Static Data Management</w:t>
            </w:r>
          </w:p>
        </w:tc>
        <w:tc>
          <w:tcPr>
            <w:tcW w:w="3533" w:type="dxa"/>
            <w:vAlign w:val="center"/>
          </w:tcPr>
          <w:p w14:paraId="5A452B45" w14:textId="29C804B8"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provide data configuration maintenance page for TSD Compliance Analyst input: Sanction country, suffix, tax haven, third part website, custom List.</w:t>
            </w:r>
            <w:r w:rsidRPr="00A23FA3">
              <w:rPr>
                <w:rFonts w:ascii="Calibri" w:eastAsia="等线" w:hAnsi="Calibri" w:cs="Calibri"/>
                <w:sz w:val="20"/>
                <w:szCs w:val="20"/>
              </w:rPr>
              <w:br/>
              <w:t>For high risk will be updated by batch which data from LCD</w:t>
            </w:r>
          </w:p>
        </w:tc>
        <w:tc>
          <w:tcPr>
            <w:tcW w:w="2074" w:type="dxa"/>
            <w:vAlign w:val="center"/>
          </w:tcPr>
          <w:p w14:paraId="2A99DC32" w14:textId="7969E27A"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0DE43F70" w14:textId="77777777" w:rsidTr="008F3E5E">
        <w:tc>
          <w:tcPr>
            <w:tcW w:w="704" w:type="dxa"/>
            <w:vAlign w:val="center"/>
          </w:tcPr>
          <w:p w14:paraId="224AE81A" w14:textId="40B22AD9"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5</w:t>
            </w:r>
          </w:p>
        </w:tc>
        <w:tc>
          <w:tcPr>
            <w:tcW w:w="1985" w:type="dxa"/>
            <w:vAlign w:val="center"/>
          </w:tcPr>
          <w:p w14:paraId="2EB6EC76" w14:textId="390216CD"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Workflow Control</w:t>
            </w:r>
          </w:p>
        </w:tc>
        <w:tc>
          <w:tcPr>
            <w:tcW w:w="3533" w:type="dxa"/>
            <w:vAlign w:val="center"/>
          </w:tcPr>
          <w:p w14:paraId="3A9A3B7E" w14:textId="7E162699" w:rsidR="0002536C" w:rsidRPr="00A23FA3" w:rsidRDefault="004A769C" w:rsidP="00774ECE">
            <w:pPr>
              <w:spacing w:afterLines="50" w:after="156"/>
              <w:jc w:val="left"/>
              <w:rPr>
                <w:rFonts w:ascii="Calibri" w:hAnsi="Calibri" w:cstheme="minorHAnsi"/>
                <w:sz w:val="24"/>
              </w:rPr>
            </w:pPr>
            <w:r w:rsidRPr="00A23FA3">
              <w:rPr>
                <w:rFonts w:ascii="Calibri" w:eastAsia="等线" w:hAnsi="Calibri" w:cs="Calibri"/>
                <w:sz w:val="20"/>
                <w:szCs w:val="20"/>
              </w:rPr>
              <w:t>Workflow Control</w:t>
            </w:r>
            <w:r w:rsidR="0002536C" w:rsidRPr="00A23FA3">
              <w:rPr>
                <w:rFonts w:ascii="Calibri" w:eastAsia="等线" w:hAnsi="Calibri" w:cs="Calibri"/>
                <w:sz w:val="20"/>
                <w:szCs w:val="20"/>
              </w:rPr>
              <w:t xml:space="preserve">　</w:t>
            </w:r>
          </w:p>
        </w:tc>
        <w:tc>
          <w:tcPr>
            <w:tcW w:w="2074" w:type="dxa"/>
            <w:vAlign w:val="center"/>
          </w:tcPr>
          <w:p w14:paraId="49E91555" w14:textId="2A2F0B14"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0AC395B7" w14:textId="77777777" w:rsidTr="008F3E5E">
        <w:tc>
          <w:tcPr>
            <w:tcW w:w="704" w:type="dxa"/>
            <w:vAlign w:val="center"/>
          </w:tcPr>
          <w:p w14:paraId="08627233" w14:textId="0E229EE0"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6</w:t>
            </w:r>
          </w:p>
        </w:tc>
        <w:tc>
          <w:tcPr>
            <w:tcW w:w="1985" w:type="dxa"/>
            <w:vAlign w:val="center"/>
          </w:tcPr>
          <w:p w14:paraId="43C3BF15" w14:textId="57232BFB"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Audit Trail</w:t>
            </w:r>
          </w:p>
        </w:tc>
        <w:tc>
          <w:tcPr>
            <w:tcW w:w="3533" w:type="dxa"/>
            <w:vAlign w:val="center"/>
          </w:tcPr>
          <w:p w14:paraId="47865714" w14:textId="58FD3A18"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User log in and log out activity.</w:t>
            </w:r>
          </w:p>
        </w:tc>
        <w:tc>
          <w:tcPr>
            <w:tcW w:w="2074" w:type="dxa"/>
            <w:vAlign w:val="center"/>
          </w:tcPr>
          <w:p w14:paraId="07C77AED" w14:textId="745108D8"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13105CAF" w14:textId="77777777" w:rsidTr="008F3E5E">
        <w:tc>
          <w:tcPr>
            <w:tcW w:w="704" w:type="dxa"/>
            <w:vAlign w:val="center"/>
          </w:tcPr>
          <w:p w14:paraId="0C534920" w14:textId="05AA7E45"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7</w:t>
            </w:r>
          </w:p>
        </w:tc>
        <w:tc>
          <w:tcPr>
            <w:tcW w:w="1985" w:type="dxa"/>
            <w:vAlign w:val="center"/>
          </w:tcPr>
          <w:p w14:paraId="72291A94" w14:textId="52DE2018"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Audit Trail</w:t>
            </w:r>
          </w:p>
        </w:tc>
        <w:tc>
          <w:tcPr>
            <w:tcW w:w="3533" w:type="dxa"/>
            <w:vAlign w:val="center"/>
          </w:tcPr>
          <w:p w14:paraId="2DED8452" w14:textId="0AE43970"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The activity caused TF case processing workflow status change.</w:t>
            </w:r>
          </w:p>
        </w:tc>
        <w:tc>
          <w:tcPr>
            <w:tcW w:w="2074" w:type="dxa"/>
            <w:vAlign w:val="center"/>
          </w:tcPr>
          <w:p w14:paraId="0BFA0EA4" w14:textId="52D1BE4C"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6B5FF44D" w14:textId="77777777" w:rsidTr="008F3E5E">
        <w:tc>
          <w:tcPr>
            <w:tcW w:w="704" w:type="dxa"/>
            <w:vAlign w:val="center"/>
          </w:tcPr>
          <w:p w14:paraId="75C05467" w14:textId="707C4551"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8</w:t>
            </w:r>
          </w:p>
        </w:tc>
        <w:tc>
          <w:tcPr>
            <w:tcW w:w="1985" w:type="dxa"/>
            <w:vAlign w:val="center"/>
          </w:tcPr>
          <w:p w14:paraId="6E72E169" w14:textId="2DF14452"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Audit Trail</w:t>
            </w:r>
          </w:p>
        </w:tc>
        <w:tc>
          <w:tcPr>
            <w:tcW w:w="3533" w:type="dxa"/>
            <w:vAlign w:val="center"/>
          </w:tcPr>
          <w:p w14:paraId="483E6BDC" w14:textId="03D427D7"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The activity caused TF case data change (create/delete/content modify), meanwhile need to store previous data in history table.</w:t>
            </w:r>
          </w:p>
        </w:tc>
        <w:tc>
          <w:tcPr>
            <w:tcW w:w="2074" w:type="dxa"/>
            <w:vAlign w:val="center"/>
          </w:tcPr>
          <w:p w14:paraId="1DBCB45C" w14:textId="1B6BB50D"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4454721F" w14:textId="77777777" w:rsidTr="008F3E5E">
        <w:tc>
          <w:tcPr>
            <w:tcW w:w="704" w:type="dxa"/>
            <w:vAlign w:val="center"/>
          </w:tcPr>
          <w:p w14:paraId="2FAD6553" w14:textId="7D091022"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4</w:t>
            </w:r>
            <w:r w:rsidR="004A769C" w:rsidRPr="00A23FA3">
              <w:rPr>
                <w:rFonts w:ascii="Calibri" w:eastAsia="等线" w:hAnsi="Calibri" w:cs="Calibri"/>
                <w:sz w:val="20"/>
                <w:szCs w:val="20"/>
              </w:rPr>
              <w:t>9</w:t>
            </w:r>
          </w:p>
        </w:tc>
        <w:tc>
          <w:tcPr>
            <w:tcW w:w="1985" w:type="dxa"/>
            <w:vAlign w:val="center"/>
          </w:tcPr>
          <w:p w14:paraId="2A14EF01" w14:textId="36591D60"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Audit Trail</w:t>
            </w:r>
          </w:p>
        </w:tc>
        <w:tc>
          <w:tcPr>
            <w:tcW w:w="3533" w:type="dxa"/>
            <w:vAlign w:val="center"/>
          </w:tcPr>
          <w:p w14:paraId="0021C8A4" w14:textId="13C8CEA2"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If signature is needed for action owner</w:t>
            </w:r>
            <w:r w:rsidRPr="00A23FA3">
              <w:rPr>
                <w:rFonts w:ascii="Calibri" w:hAnsi="Calibri" w:cs="Calibri"/>
                <w:sz w:val="20"/>
                <w:szCs w:val="20"/>
              </w:rPr>
              <w:t>，</w:t>
            </w:r>
            <w:r w:rsidRPr="00A23FA3">
              <w:rPr>
                <w:rFonts w:ascii="Calibri" w:eastAsia="等线" w:hAnsi="Calibri" w:cs="Calibri"/>
                <w:sz w:val="20"/>
                <w:szCs w:val="20"/>
              </w:rPr>
              <w:t xml:space="preserve"> just record user id and date once approve or signature button.</w:t>
            </w:r>
          </w:p>
        </w:tc>
        <w:tc>
          <w:tcPr>
            <w:tcW w:w="2074" w:type="dxa"/>
            <w:vAlign w:val="center"/>
          </w:tcPr>
          <w:p w14:paraId="2B1AF5CD" w14:textId="19ABDFC4"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New</w:t>
            </w:r>
          </w:p>
        </w:tc>
      </w:tr>
      <w:tr w:rsidR="00A23FA3" w:rsidRPr="00A23FA3" w14:paraId="386FA925" w14:textId="77777777" w:rsidTr="008F3E5E">
        <w:tc>
          <w:tcPr>
            <w:tcW w:w="704" w:type="dxa"/>
            <w:vAlign w:val="center"/>
          </w:tcPr>
          <w:p w14:paraId="76AADD69" w14:textId="5FBCEEEC" w:rsidR="0002536C" w:rsidRPr="00A23FA3" w:rsidRDefault="004A769C" w:rsidP="00C409AC">
            <w:pPr>
              <w:spacing w:afterLines="50" w:after="156"/>
              <w:jc w:val="center"/>
              <w:rPr>
                <w:rFonts w:ascii="Calibri" w:hAnsi="Calibri" w:cstheme="minorHAnsi"/>
                <w:sz w:val="24"/>
              </w:rPr>
            </w:pPr>
            <w:r w:rsidRPr="00A23FA3">
              <w:rPr>
                <w:rFonts w:ascii="Calibri" w:eastAsia="等线" w:hAnsi="Calibri" w:cs="Calibri"/>
                <w:sz w:val="20"/>
                <w:szCs w:val="20"/>
              </w:rPr>
              <w:t>50</w:t>
            </w:r>
          </w:p>
        </w:tc>
        <w:tc>
          <w:tcPr>
            <w:tcW w:w="1985" w:type="dxa"/>
            <w:vAlign w:val="center"/>
          </w:tcPr>
          <w:p w14:paraId="13FCF04C" w14:textId="25DE584E"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File Management</w:t>
            </w:r>
          </w:p>
        </w:tc>
        <w:tc>
          <w:tcPr>
            <w:tcW w:w="3533" w:type="dxa"/>
            <w:vAlign w:val="center"/>
          </w:tcPr>
          <w:p w14:paraId="699B3D7E" w14:textId="6E26B643"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The directory structure in server</w:t>
            </w:r>
          </w:p>
        </w:tc>
        <w:tc>
          <w:tcPr>
            <w:tcW w:w="2074" w:type="dxa"/>
            <w:vAlign w:val="center"/>
          </w:tcPr>
          <w:p w14:paraId="0392F939" w14:textId="205B5D29"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77CC15CB" w14:textId="77777777" w:rsidTr="008F3E5E">
        <w:tc>
          <w:tcPr>
            <w:tcW w:w="704" w:type="dxa"/>
            <w:vAlign w:val="center"/>
          </w:tcPr>
          <w:p w14:paraId="2EB8B514" w14:textId="5E2B2312"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lastRenderedPageBreak/>
              <w:t>5</w:t>
            </w:r>
            <w:r w:rsidR="004A769C" w:rsidRPr="00A23FA3">
              <w:rPr>
                <w:rFonts w:ascii="Calibri" w:eastAsia="等线" w:hAnsi="Calibri" w:cs="Calibri"/>
                <w:sz w:val="20"/>
                <w:szCs w:val="20"/>
              </w:rPr>
              <w:t>1</w:t>
            </w:r>
          </w:p>
        </w:tc>
        <w:tc>
          <w:tcPr>
            <w:tcW w:w="1985" w:type="dxa"/>
            <w:vAlign w:val="center"/>
          </w:tcPr>
          <w:p w14:paraId="7F07826C" w14:textId="00819079"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File Management</w:t>
            </w:r>
          </w:p>
        </w:tc>
        <w:tc>
          <w:tcPr>
            <w:tcW w:w="3533" w:type="dxa"/>
            <w:vAlign w:val="center"/>
          </w:tcPr>
          <w:p w14:paraId="5E237859" w14:textId="37ED57C2" w:rsidR="0002536C" w:rsidRPr="00A23FA3" w:rsidRDefault="0002536C" w:rsidP="00774ECE">
            <w:pPr>
              <w:spacing w:afterLines="50" w:after="156"/>
              <w:jc w:val="left"/>
              <w:rPr>
                <w:rFonts w:ascii="Calibri" w:hAnsi="Calibri" w:cstheme="minorHAnsi"/>
                <w:sz w:val="24"/>
              </w:rPr>
            </w:pPr>
            <w:r w:rsidRPr="00A23FA3">
              <w:rPr>
                <w:rFonts w:ascii="Calibri" w:eastAsia="等线" w:hAnsi="Calibri" w:cs="Calibri"/>
                <w:sz w:val="20"/>
                <w:szCs w:val="20"/>
              </w:rPr>
              <w:t>Improve the standardization of file name for search easily</w:t>
            </w:r>
          </w:p>
        </w:tc>
        <w:tc>
          <w:tcPr>
            <w:tcW w:w="2074" w:type="dxa"/>
            <w:vAlign w:val="center"/>
          </w:tcPr>
          <w:p w14:paraId="11CCC5C7" w14:textId="073AD684" w:rsidR="0002536C" w:rsidRPr="00A23FA3" w:rsidRDefault="0002536C" w:rsidP="00774ECE">
            <w:pPr>
              <w:spacing w:afterLines="50" w:after="156"/>
              <w:jc w:val="center"/>
              <w:rPr>
                <w:rFonts w:ascii="Calibri" w:hAnsi="Calibri" w:cstheme="minorHAnsi"/>
                <w:sz w:val="24"/>
              </w:rPr>
            </w:pPr>
            <w:r w:rsidRPr="00A23FA3">
              <w:rPr>
                <w:rFonts w:ascii="Calibri" w:eastAsia="等线" w:hAnsi="Calibri" w:cs="Calibri"/>
                <w:sz w:val="20"/>
                <w:szCs w:val="20"/>
              </w:rPr>
              <w:t>Enhancement</w:t>
            </w:r>
          </w:p>
        </w:tc>
      </w:tr>
      <w:tr w:rsidR="00A23FA3" w:rsidRPr="00A23FA3" w14:paraId="694D09B1" w14:textId="77777777" w:rsidTr="008F3E5E">
        <w:tc>
          <w:tcPr>
            <w:tcW w:w="704" w:type="dxa"/>
            <w:vAlign w:val="center"/>
          </w:tcPr>
          <w:p w14:paraId="6B6CF6EB" w14:textId="274C8EBC"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5</w:t>
            </w:r>
            <w:r w:rsidR="004A769C" w:rsidRPr="00A23FA3">
              <w:rPr>
                <w:rFonts w:ascii="Calibri" w:eastAsia="等线" w:hAnsi="Calibri" w:cs="Calibri"/>
                <w:sz w:val="20"/>
                <w:szCs w:val="20"/>
              </w:rPr>
              <w:t>2</w:t>
            </w:r>
          </w:p>
        </w:tc>
        <w:tc>
          <w:tcPr>
            <w:tcW w:w="1985" w:type="dxa"/>
            <w:vAlign w:val="center"/>
          </w:tcPr>
          <w:p w14:paraId="4E497E0C" w14:textId="10D5D3A4" w:rsidR="0002536C" w:rsidRPr="00A23FA3" w:rsidRDefault="0002536C" w:rsidP="00C409AC">
            <w:pPr>
              <w:spacing w:afterLines="50" w:after="156"/>
              <w:jc w:val="center"/>
              <w:rPr>
                <w:rFonts w:ascii="Calibri" w:hAnsi="Calibri" w:cstheme="minorHAnsi"/>
                <w:sz w:val="24"/>
              </w:rPr>
            </w:pPr>
            <w:r w:rsidRPr="00A23FA3">
              <w:rPr>
                <w:rFonts w:ascii="Calibri" w:eastAsia="等线" w:hAnsi="Calibri" w:cs="Calibri"/>
                <w:sz w:val="20"/>
                <w:szCs w:val="20"/>
              </w:rPr>
              <w:t>File Management</w:t>
            </w:r>
          </w:p>
        </w:tc>
        <w:tc>
          <w:tcPr>
            <w:tcW w:w="3533" w:type="dxa"/>
            <w:vAlign w:val="center"/>
          </w:tcPr>
          <w:p w14:paraId="747562C1" w14:textId="3F0C934B" w:rsidR="0002536C" w:rsidRPr="00A23FA3" w:rsidRDefault="0002536C" w:rsidP="00A769EC">
            <w:pPr>
              <w:spacing w:afterLines="50" w:after="156"/>
              <w:jc w:val="left"/>
              <w:rPr>
                <w:rFonts w:ascii="Calibri" w:hAnsi="Calibri" w:cstheme="minorHAnsi"/>
                <w:sz w:val="24"/>
              </w:rPr>
            </w:pPr>
            <w:r w:rsidRPr="00A23FA3">
              <w:rPr>
                <w:rFonts w:ascii="Calibri" w:eastAsia="等线" w:hAnsi="Calibri" w:cs="Calibri"/>
                <w:sz w:val="20"/>
                <w:szCs w:val="20"/>
              </w:rPr>
              <w:t>Case related file backup &amp; restore</w:t>
            </w:r>
          </w:p>
        </w:tc>
        <w:tc>
          <w:tcPr>
            <w:tcW w:w="2074" w:type="dxa"/>
            <w:vAlign w:val="center"/>
          </w:tcPr>
          <w:p w14:paraId="565A827E" w14:textId="0570B6DC" w:rsidR="0002536C" w:rsidRPr="00A23FA3" w:rsidRDefault="0002536C" w:rsidP="00A769EC">
            <w:pPr>
              <w:spacing w:afterLines="50" w:after="156"/>
              <w:jc w:val="center"/>
              <w:rPr>
                <w:rFonts w:ascii="Calibri" w:hAnsi="Calibri" w:cstheme="minorHAnsi"/>
                <w:sz w:val="24"/>
              </w:rPr>
            </w:pPr>
            <w:r w:rsidRPr="00A23FA3">
              <w:rPr>
                <w:rFonts w:ascii="Calibri" w:eastAsia="等线" w:hAnsi="Calibri" w:cs="Calibri"/>
                <w:sz w:val="20"/>
                <w:szCs w:val="20"/>
              </w:rPr>
              <w:t>New</w:t>
            </w:r>
          </w:p>
        </w:tc>
      </w:tr>
    </w:tbl>
    <w:p w14:paraId="4952332E" w14:textId="1FD48F35" w:rsidR="00C409AC" w:rsidRPr="00A23FA3" w:rsidRDefault="00C409AC" w:rsidP="00DA7840">
      <w:pPr>
        <w:rPr>
          <w:rFonts w:ascii="Calibri" w:hAnsi="Calibri" w:cstheme="minorHAnsi"/>
        </w:rPr>
      </w:pPr>
    </w:p>
    <w:p w14:paraId="1646B0E0" w14:textId="5BA5D717" w:rsidR="00447A2E" w:rsidRPr="00A23FA3" w:rsidRDefault="00447A2E" w:rsidP="00DA7840">
      <w:pPr>
        <w:rPr>
          <w:rFonts w:ascii="Calibri" w:hAnsi="Calibri" w:cstheme="minorHAnsi"/>
        </w:rPr>
      </w:pPr>
    </w:p>
    <w:p w14:paraId="043965ED" w14:textId="6D2F2B8B" w:rsidR="00447A2E" w:rsidRPr="00A23FA3" w:rsidRDefault="00447A2E">
      <w:pPr>
        <w:widowControl/>
        <w:jc w:val="left"/>
        <w:rPr>
          <w:rFonts w:ascii="Calibri" w:hAnsi="Calibri" w:cstheme="minorHAnsi"/>
        </w:rPr>
      </w:pPr>
    </w:p>
    <w:p w14:paraId="5CA852F5" w14:textId="77777777" w:rsidR="00A008C8" w:rsidRPr="00A23FA3" w:rsidRDefault="00A008C8">
      <w:pPr>
        <w:pStyle w:val="2"/>
        <w:pageBreakBefore/>
        <w:numPr>
          <w:ilvl w:val="1"/>
          <w:numId w:val="250"/>
        </w:numPr>
        <w:tabs>
          <w:tab w:val="left" w:pos="709"/>
        </w:tabs>
        <w:spacing w:afterLines="50" w:after="156"/>
        <w:rPr>
          <w:rFonts w:ascii="Calibri" w:hAnsi="Calibri" w:cstheme="minorHAnsi"/>
          <w:b/>
        </w:rPr>
        <w:sectPr w:rsidR="00A008C8" w:rsidRPr="00A23FA3" w:rsidSect="00BC1683">
          <w:headerReference w:type="even" r:id="rId323"/>
          <w:headerReference w:type="default" r:id="rId324"/>
          <w:headerReference w:type="first" r:id="rId325"/>
          <w:pgSz w:w="11906" w:h="16838"/>
          <w:pgMar w:top="1440" w:right="1800" w:bottom="1800" w:left="1800" w:header="850" w:footer="907" w:gutter="0"/>
          <w:cols w:space="425"/>
          <w:docGrid w:type="lines" w:linePitch="312"/>
        </w:sectPr>
        <w:pPrChange w:id="12544" w:author="raye" w:date="2018-07-17T11:30:00Z">
          <w:pPr>
            <w:pStyle w:val="2"/>
            <w:pageBreakBefore/>
            <w:numPr>
              <w:numId w:val="3"/>
            </w:numPr>
            <w:tabs>
              <w:tab w:val="clear" w:pos="1440"/>
              <w:tab w:val="left" w:pos="709"/>
            </w:tabs>
            <w:spacing w:afterLines="50" w:after="156"/>
            <w:ind w:left="567" w:hanging="567"/>
          </w:pPr>
        </w:pPrChange>
      </w:pPr>
    </w:p>
    <w:p w14:paraId="3E99D74A" w14:textId="436A0A42" w:rsidR="00C452FC" w:rsidRPr="00A23FA3" w:rsidRDefault="008F75E2">
      <w:pPr>
        <w:pStyle w:val="2"/>
        <w:pageBreakBefore/>
        <w:numPr>
          <w:ilvl w:val="0"/>
          <w:numId w:val="0"/>
        </w:numPr>
        <w:tabs>
          <w:tab w:val="left" w:pos="709"/>
        </w:tabs>
        <w:spacing w:afterLines="50" w:after="156"/>
        <w:ind w:left="420"/>
        <w:rPr>
          <w:rFonts w:ascii="Calibri" w:hAnsi="Calibri" w:cstheme="minorHAnsi"/>
          <w:b/>
        </w:rPr>
        <w:pPrChange w:id="12545" w:author="raye" w:date="2018-07-23T15:51:00Z">
          <w:pPr>
            <w:pStyle w:val="2"/>
            <w:pageBreakBefore/>
            <w:numPr>
              <w:numId w:val="3"/>
            </w:numPr>
            <w:tabs>
              <w:tab w:val="clear" w:pos="1440"/>
              <w:tab w:val="left" w:pos="709"/>
            </w:tabs>
            <w:spacing w:afterLines="50" w:after="156"/>
            <w:ind w:left="567" w:hanging="567"/>
          </w:pPr>
        </w:pPrChange>
      </w:pPr>
      <w:bookmarkStart w:id="12546" w:name="_Toc512250305"/>
      <w:bookmarkStart w:id="12547" w:name="_Toc520840615"/>
      <w:ins w:id="12548" w:author="raye" w:date="2018-07-23T15:51:00Z">
        <w:r w:rsidRPr="00A23FA3">
          <w:rPr>
            <w:rFonts w:ascii="Calibri" w:hAnsi="Calibri"/>
          </w:rPr>
          <w:lastRenderedPageBreak/>
          <w:t xml:space="preserve">4.13. </w:t>
        </w:r>
      </w:ins>
      <w:r w:rsidR="008C6ED4" w:rsidRPr="00A23FA3">
        <w:rPr>
          <w:rFonts w:ascii="Calibri" w:hAnsi="Calibri"/>
        </w:rPr>
        <w:t>Trade Finance User Requirements Specifications</w:t>
      </w:r>
      <w:bookmarkEnd w:id="12546"/>
      <w:bookmarkEnd w:id="12547"/>
    </w:p>
    <w:p w14:paraId="76F8F5D9" w14:textId="77777777" w:rsidR="008F75E2" w:rsidRPr="00A23FA3" w:rsidRDefault="008F75E2" w:rsidP="005E33A2">
      <w:pPr>
        <w:rPr>
          <w:rFonts w:ascii="Calibri" w:hAnsi="Calibri"/>
        </w:rPr>
      </w:pPr>
    </w:p>
    <w:p w14:paraId="5BE08FE3" w14:textId="5227CDC4" w:rsidR="003969E2" w:rsidRPr="00A23FA3" w:rsidRDefault="003A489F" w:rsidP="00066B12">
      <w:pPr>
        <w:ind w:firstLine="420"/>
        <w:rPr>
          <w:rFonts w:ascii="Calibri" w:hAnsi="Calibri"/>
        </w:rPr>
      </w:pPr>
      <w:r w:rsidRPr="00A23FA3">
        <w:rPr>
          <w:rFonts w:ascii="Calibri" w:hAnsi="Calibri"/>
          <w:noProof/>
        </w:rPr>
        <w:t xml:space="preserve"> </w:t>
      </w:r>
      <w:r w:rsidR="002E5BDD" w:rsidRPr="00A23FA3">
        <w:rPr>
          <w:rFonts w:ascii="Calibri" w:hAnsi="Calibri"/>
          <w:noProof/>
        </w:rPr>
        <w:t xml:space="preserve">  </w:t>
      </w:r>
      <w:r w:rsidR="00925139" w:rsidRPr="00A23FA3">
        <w:rPr>
          <w:rFonts w:ascii="Calibri" w:hAnsi="Calibri"/>
          <w:noProof/>
        </w:rPr>
        <mc:AlternateContent>
          <mc:Choice Requires="wps">
            <w:drawing>
              <wp:inline distT="0" distB="0" distL="0" distR="0" wp14:anchorId="25ECE51D" wp14:editId="1002B008">
                <wp:extent cx="1923415" cy="2467610"/>
                <wp:effectExtent l="0" t="0" r="0" b="0"/>
                <wp:docPr id="190" name="AutoShape 94" descr="/Users/fiorellagarcia/Desktop/Trade Finance User Requirements Spec-Tde Svcs Dept.pd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23415" cy="2467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5DA2A8" id="AutoShape 94" o:spid="_x0000_s1026" alt="/Users/fiorellagarcia/Desktop/Trade Finance User Requirements Spec-Tde Svcs Dept.pdf" style="width:151.45pt;height:19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" filled="f" stroked="f">
                <o:lock v:ext="edit" aspectratio="t"/>
                <w10:anchorlock/>
              </v:rect>
            </w:pict>
          </mc:Fallback>
        </mc:AlternateContent>
      </w:r>
      <w:r w:rsidR="006670F5" w:rsidRPr="00A23FA3">
        <w:rPr>
          <w:rFonts w:ascii="Calibri" w:hAnsi="Calibri"/>
          <w:noProof/>
        </w:rPr>
        <w:t xml:space="preserve"> </w:t>
      </w:r>
      <w:r w:rsidR="00E166C0" w:rsidRPr="00A23FA3">
        <w:rPr>
          <w:rFonts w:ascii="Calibri" w:hAnsi="Calibri"/>
          <w:noProof/>
        </w:rPr>
        <w:t xml:space="preserve"> </w:t>
      </w:r>
    </w:p>
    <w:sectPr w:rsidR="003969E2" w:rsidRPr="00A23FA3" w:rsidSect="00E81736">
      <w:pgSz w:w="11906" w:h="16838"/>
      <w:pgMar w:top="1560" w:right="1800" w:bottom="1560" w:left="1800" w:header="851" w:footer="901"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18" w:author="DING, HAO (Jack)" w:date="2018-07-18T14:27:00Z" w:initials="DH">
    <w:p w14:paraId="00359F87" w14:textId="77777777" w:rsidR="00427807" w:rsidRDefault="00427807" w:rsidP="00530233">
      <w:pPr>
        <w:pStyle w:val="af"/>
      </w:pPr>
      <w:r>
        <w:rPr>
          <w:rStyle w:val="ae"/>
        </w:rPr>
        <w:annotationRef/>
      </w:r>
      <w:r>
        <w:rPr>
          <w:rStyle w:val="ae"/>
        </w:rPr>
        <w:t>In the</w:t>
      </w:r>
      <w:r>
        <w:t xml:space="preserve"> session meeting with TSD, ADC suggest to delete this item. TSD would still like to keep it.</w:t>
      </w:r>
    </w:p>
  </w:comment>
  <w:comment w:id="408" w:author="DING, HAO (Jack)" w:date="2018-07-18T14:27:00Z" w:initials="DH">
    <w:p w14:paraId="2435C168" w14:textId="77777777" w:rsidR="00427807" w:rsidRDefault="00427807" w:rsidP="00530233">
      <w:pPr>
        <w:pStyle w:val="af"/>
      </w:pPr>
      <w:r>
        <w:rPr>
          <w:rStyle w:val="ae"/>
        </w:rPr>
        <w:annotationRef/>
      </w:r>
      <w:r>
        <w:rPr>
          <w:rStyle w:val="ae"/>
        </w:rPr>
        <w:t>In the</w:t>
      </w:r>
      <w:r>
        <w:t xml:space="preserve"> session meeting with TSD, ADC suggest to revise this paragraph. TSD would still like to keep it as is for now.</w:t>
      </w:r>
    </w:p>
  </w:comment>
  <w:comment w:id="1786" w:author="Fiorella Garcia" w:date="2018-06-29T15:53:00Z" w:initials="FG">
    <w:p w14:paraId="226864A4" w14:textId="77777777" w:rsidR="00427807" w:rsidRDefault="00427807" w:rsidP="001A41A7">
      <w:pPr>
        <w:pStyle w:val="af"/>
      </w:pPr>
      <w:r>
        <w:rPr>
          <w:rStyle w:val="ae"/>
        </w:rPr>
        <w:annotationRef/>
      </w:r>
      <w:r>
        <w:t>This is a ‘reject option’ in response to 18) BSA Officer reviews case</w:t>
      </w:r>
    </w:p>
  </w:comment>
  <w:comment w:id="2019" w:author="Fiorella Garcia" w:date="2018-06-29T15:53:00Z" w:initials="FG">
    <w:p w14:paraId="3836B186" w14:textId="7170EE57" w:rsidR="00427807" w:rsidRDefault="00427807">
      <w:pPr>
        <w:pStyle w:val="af"/>
      </w:pPr>
      <w:r>
        <w:rPr>
          <w:rStyle w:val="ae"/>
        </w:rPr>
        <w:annotationRef/>
      </w:r>
      <w:r>
        <w:t>This is a ‘reject option’ in response to 18) BSA Officer reviews case</w:t>
      </w:r>
    </w:p>
  </w:comment>
  <w:comment w:id="2435" w:author="DING, HAO (Jack)" w:date="2018-07-18T14:33:00Z" w:initials="DH">
    <w:p w14:paraId="52253A0A" w14:textId="77777777" w:rsidR="00427807" w:rsidRDefault="00427807" w:rsidP="003F32AD">
      <w:pPr>
        <w:pStyle w:val="af"/>
      </w:pPr>
      <w:r>
        <w:rPr>
          <w:rStyle w:val="ae"/>
        </w:rPr>
        <w:annotationRef/>
      </w:r>
      <w:r>
        <w:t>New updates after previous session meeting with ADC.</w:t>
      </w:r>
    </w:p>
  </w:comment>
  <w:comment w:id="2436" w:author="DING, HAO (Jack)" w:date="2018-07-18T14:33:00Z" w:initials="DH">
    <w:p w14:paraId="79307343" w14:textId="77777777" w:rsidR="00427807" w:rsidRDefault="00427807" w:rsidP="003F32AD">
      <w:pPr>
        <w:pStyle w:val="af"/>
      </w:pPr>
      <w:r>
        <w:rPr>
          <w:rStyle w:val="ae"/>
        </w:rPr>
        <w:annotationRef/>
      </w:r>
      <w:r>
        <w:t>New updates after previous session meeting with ADC: Alice has updated this part.</w:t>
      </w:r>
    </w:p>
  </w:comment>
  <w:comment w:id="2437" w:author="DING, HAO (Jack)" w:date="2018-07-18T14:40:00Z" w:initials="DH">
    <w:p w14:paraId="52C2C52E" w14:textId="77777777" w:rsidR="00427807" w:rsidRDefault="00427807" w:rsidP="003F32AD">
      <w:pPr>
        <w:pStyle w:val="af"/>
      </w:pPr>
      <w:r>
        <w:rPr>
          <w:rStyle w:val="ae"/>
        </w:rPr>
        <w:annotationRef/>
      </w:r>
      <w:r>
        <w:t>New updates after previous session meeting with ADC: In the Appendix, TSD has attached a list of parties require OFAC screening through Fircosoft.</w:t>
      </w:r>
    </w:p>
  </w:comment>
  <w:comment w:id="2438" w:author="Fiorella Garcia" w:date="2018-07-18T14:01:00Z" w:initials="FG">
    <w:p w14:paraId="151348A9" w14:textId="77777777" w:rsidR="00427807" w:rsidRDefault="00427807" w:rsidP="003F32AD">
      <w:pPr>
        <w:pStyle w:val="af"/>
      </w:pPr>
      <w:r>
        <w:rPr>
          <w:rStyle w:val="ae"/>
        </w:rPr>
        <w:annotationRef/>
      </w:r>
      <w:r>
        <w:t>This is a ‘reject option’ in response to 18) BSA Officer reviews case</w:t>
      </w:r>
    </w:p>
  </w:comment>
  <w:comment w:id="3014" w:author="Fiorella Garcia" w:date="2018-06-29T15:53:00Z" w:initials="FG">
    <w:p w14:paraId="4A834643" w14:textId="73513BB1" w:rsidR="00427807" w:rsidRDefault="00427807">
      <w:pPr>
        <w:pStyle w:val="af"/>
      </w:pPr>
      <w:r>
        <w:rPr>
          <w:rStyle w:val="ae"/>
        </w:rPr>
        <w:annotationRef/>
      </w:r>
      <w:r>
        <w:t>To be modified once BoC signs-off on the Trade Finance tool’s design.</w:t>
      </w:r>
    </w:p>
  </w:comment>
  <w:comment w:id="3155" w:author="Fiorella Garcia" w:date="2018-06-29T15:53:00Z" w:initials="FG">
    <w:p w14:paraId="58258E0D" w14:textId="22AFE724" w:rsidR="00427807" w:rsidRDefault="00427807">
      <w:pPr>
        <w:pStyle w:val="af"/>
      </w:pPr>
      <w:r>
        <w:rPr>
          <w:rStyle w:val="ae"/>
        </w:rPr>
        <w:annotationRef/>
      </w:r>
      <w:r>
        <w:t>Ask Jonathan – What are these?</w:t>
      </w:r>
    </w:p>
  </w:comment>
  <w:comment w:id="4616" w:author="liu haiming" w:date="2018-06-06T04:00:00Z" w:initials="lh">
    <w:p w14:paraId="11FCB1B4" w14:textId="77777777" w:rsidR="00427807" w:rsidRDefault="00427807" w:rsidP="00B440F8">
      <w:pPr>
        <w:pStyle w:val="af"/>
      </w:pPr>
      <w:r>
        <w:rPr>
          <w:rStyle w:val="ae"/>
        </w:rPr>
        <w:annotationRef/>
      </w:r>
      <w:r>
        <w:t>C</w:t>
      </w:r>
      <w:r>
        <w:rPr>
          <w:rFonts w:hint="eastAsia"/>
        </w:rPr>
        <w:t>omments</w:t>
      </w:r>
    </w:p>
  </w:comment>
  <w:comment w:id="11024" w:author="DING, HAO (Jack)" w:date="2018-07-18T14:45:00Z" w:initials="DH">
    <w:p w14:paraId="0298F618" w14:textId="77777777" w:rsidR="00427807" w:rsidRDefault="00427807" w:rsidP="00816CA0">
      <w:pPr>
        <w:pStyle w:val="af"/>
      </w:pPr>
      <w:r>
        <w:rPr>
          <w:rStyle w:val="ae"/>
        </w:rPr>
        <w:annotationRef/>
      </w:r>
      <w:r>
        <w:t>New updates after previous session meeting with ADC: TSD decides to make no change to the paragraph.</w:t>
      </w:r>
    </w:p>
    <w:p w14:paraId="4125A7CC" w14:textId="77777777" w:rsidR="00427807" w:rsidRDefault="00427807" w:rsidP="00816CA0">
      <w:pPr>
        <w:pStyle w:val="af"/>
      </w:pPr>
      <w:r>
        <w:t>** Add: “Pending actions” in the paragraph refers to every time a case is sent/returned to another role in the flow chart.</w:t>
      </w:r>
    </w:p>
  </w:comment>
  <w:comment w:id="11053" w:author="DING, HAO (Jack)" w:date="2018-07-18T14:37:00Z" w:initials="DH">
    <w:p w14:paraId="26ADD616" w14:textId="77777777" w:rsidR="00427807" w:rsidRDefault="00427807" w:rsidP="00816CA0">
      <w:pPr>
        <w:pStyle w:val="af"/>
      </w:pPr>
      <w:r>
        <w:rPr>
          <w:rStyle w:val="ae"/>
        </w:rPr>
        <w:annotationRef/>
      </w:r>
      <w:r>
        <w:t>New updates after previous session meeting with ADC: As per Mr. Peng’s suggestion, the system should be able to track changes being made to any of the thresholds in the system.</w:t>
      </w:r>
    </w:p>
    <w:p w14:paraId="75FACBC7" w14:textId="77777777" w:rsidR="00427807" w:rsidRDefault="00427807" w:rsidP="00816CA0">
      <w:pPr>
        <w:pStyle w:val="af"/>
      </w:pPr>
    </w:p>
  </w:comment>
  <w:comment w:id="11462" w:author="DING, HAO (Jack)" w:date="2018-07-18T14:37:00Z" w:initials="DH">
    <w:p w14:paraId="2152FD79" w14:textId="77777777" w:rsidR="00427807" w:rsidRDefault="00427807" w:rsidP="00816CA0">
      <w:pPr>
        <w:pStyle w:val="af"/>
      </w:pPr>
      <w:r>
        <w:rPr>
          <w:rStyle w:val="ae"/>
        </w:rPr>
        <w:annotationRef/>
      </w:r>
      <w:r>
        <w:t>New updates after previous session meeting with ADC.</w:t>
      </w:r>
    </w:p>
  </w:comment>
  <w:comment w:id="12499" w:author="DING, HAO (Jack)" w:date="2018-07-18T14:38:00Z" w:initials="DH">
    <w:p w14:paraId="5AF08047" w14:textId="77777777" w:rsidR="00427807" w:rsidRDefault="00427807" w:rsidP="00816CA0">
      <w:pPr>
        <w:pStyle w:val="af"/>
      </w:pPr>
      <w:r>
        <w:rPr>
          <w:rStyle w:val="ae"/>
        </w:rPr>
        <w:annotationRef/>
      </w:r>
      <w:r>
        <w:t>New updates after previous session meeting with ADC: Added Case-by-case transaction worksheet to this BRD.</w:t>
      </w:r>
    </w:p>
  </w:comment>
  <w:comment w:id="12522" w:author="DING, HAO (Jack)" w:date="2018-07-18T14:46:00Z" w:initials="DH">
    <w:p w14:paraId="2A6B2C1B" w14:textId="77777777" w:rsidR="00427807" w:rsidRDefault="00427807" w:rsidP="008F75E2">
      <w:pPr>
        <w:pStyle w:val="af"/>
      </w:pPr>
      <w:r>
        <w:rPr>
          <w:rStyle w:val="ae"/>
        </w:rPr>
        <w:annotationRef/>
      </w:r>
      <w:r>
        <w:t>New updates after previous session with ADC: The attached file includes a list of Fircosoft OFAC Screening Parties.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359F87" w15:done="0"/>
  <w15:commentEx w15:paraId="2435C168" w15:done="0"/>
  <w15:commentEx w15:paraId="226864A4" w15:done="0"/>
  <w15:commentEx w15:paraId="3836B186" w15:done="0"/>
  <w15:commentEx w15:paraId="52253A0A" w15:done="0"/>
  <w15:commentEx w15:paraId="79307343" w15:done="0"/>
  <w15:commentEx w15:paraId="52C2C52E" w15:done="0"/>
  <w15:commentEx w15:paraId="151348A9" w15:done="0"/>
  <w15:commentEx w15:paraId="4A834643" w15:done="0"/>
  <w15:commentEx w15:paraId="58258E0D" w15:done="0"/>
  <w15:commentEx w15:paraId="11FCB1B4" w15:done="0"/>
  <w15:commentEx w15:paraId="4125A7CC" w15:done="0"/>
  <w15:commentEx w15:paraId="75FACBC7" w15:done="0"/>
  <w15:commentEx w15:paraId="2152FD79" w15:done="0"/>
  <w15:commentEx w15:paraId="5AF08047" w15:done="0"/>
  <w15:commentEx w15:paraId="2A6B2C1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89A7B" w14:textId="77777777" w:rsidR="00DC2969" w:rsidRDefault="00DC2969" w:rsidP="006419D6">
      <w:r>
        <w:separator/>
      </w:r>
    </w:p>
  </w:endnote>
  <w:endnote w:type="continuationSeparator" w:id="0">
    <w:p w14:paraId="089D7B26" w14:textId="77777777" w:rsidR="00DC2969" w:rsidRDefault="00DC2969" w:rsidP="00641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427807" w:rsidRPr="00545098" w14:paraId="45E4E45C" w14:textId="77777777" w:rsidTr="00634466">
      <w:trPr>
        <w:jc w:val="center"/>
      </w:trPr>
      <w:tc>
        <w:tcPr>
          <w:tcW w:w="2835" w:type="dxa"/>
          <w:vAlign w:val="center"/>
        </w:tcPr>
        <w:p w14:paraId="32851FD9" w14:textId="77777777" w:rsidR="00427807" w:rsidRPr="00545098" w:rsidRDefault="00427807" w:rsidP="00545098">
          <w:pPr>
            <w:pStyle w:val="a5"/>
            <w:pBdr>
              <w:bottom w:val="none" w:sz="0" w:space="0" w:color="auto"/>
            </w:pBdr>
            <w:jc w:val="left"/>
            <w:rPr>
              <w:i/>
              <w:sz w:val="22"/>
              <w:szCs w:val="22"/>
            </w:rPr>
          </w:pPr>
          <w:r w:rsidRPr="00545098">
            <w:rPr>
              <w:i/>
              <w:noProof/>
              <w:sz w:val="22"/>
              <w:szCs w:val="22"/>
            </w:rPr>
            <w:t>@ Bank of China</w:t>
          </w:r>
        </w:p>
      </w:tc>
      <w:tc>
        <w:tcPr>
          <w:tcW w:w="5461" w:type="dxa"/>
          <w:vAlign w:val="center"/>
        </w:tcPr>
        <w:p w14:paraId="38238653" w14:textId="07F85651" w:rsidR="00427807" w:rsidRPr="00545098" w:rsidRDefault="00427807" w:rsidP="00545098">
          <w:pPr>
            <w:pStyle w:val="a5"/>
            <w:pBdr>
              <w:bottom w:val="none" w:sz="0" w:space="0" w:color="auto"/>
            </w:pBdr>
            <w:wordWrap w:val="0"/>
            <w:jc w:val="right"/>
            <w:rPr>
              <w:i/>
              <w:sz w:val="22"/>
              <w:szCs w:val="22"/>
            </w:rPr>
          </w:pPr>
        </w:p>
      </w:tc>
    </w:tr>
  </w:tbl>
  <w:p w14:paraId="79197ED3" w14:textId="3F06B237" w:rsidR="00427807" w:rsidRDefault="00427807">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427807" w:rsidRPr="00545098" w14:paraId="34A253A1" w14:textId="77777777" w:rsidTr="00634466">
      <w:trPr>
        <w:jc w:val="center"/>
      </w:trPr>
      <w:tc>
        <w:tcPr>
          <w:tcW w:w="2835" w:type="dxa"/>
          <w:vAlign w:val="center"/>
        </w:tcPr>
        <w:p w14:paraId="6833ED27" w14:textId="77777777" w:rsidR="00427807" w:rsidRPr="00545098" w:rsidRDefault="00427807" w:rsidP="00545098">
          <w:pPr>
            <w:pStyle w:val="a5"/>
            <w:pBdr>
              <w:bottom w:val="none" w:sz="0" w:space="0" w:color="auto"/>
            </w:pBdr>
            <w:jc w:val="left"/>
            <w:rPr>
              <w:i/>
              <w:sz w:val="22"/>
              <w:szCs w:val="22"/>
            </w:rPr>
          </w:pPr>
          <w:r w:rsidRPr="00545098">
            <w:rPr>
              <w:i/>
              <w:noProof/>
              <w:sz w:val="22"/>
              <w:szCs w:val="22"/>
            </w:rPr>
            <w:t>@ Bank of China</w:t>
          </w:r>
        </w:p>
      </w:tc>
      <w:tc>
        <w:tcPr>
          <w:tcW w:w="5461" w:type="dxa"/>
          <w:vAlign w:val="center"/>
        </w:tcPr>
        <w:p w14:paraId="2B1DE336" w14:textId="15416C88" w:rsidR="00427807" w:rsidRPr="00545098" w:rsidRDefault="00427807" w:rsidP="00545098">
          <w:pPr>
            <w:pStyle w:val="a5"/>
            <w:pBdr>
              <w:bottom w:val="none" w:sz="0" w:space="0" w:color="auto"/>
            </w:pBdr>
            <w:wordWrap w:val="0"/>
            <w:jc w:val="right"/>
            <w:rPr>
              <w:i/>
              <w:sz w:val="22"/>
              <w:szCs w:val="22"/>
            </w:rPr>
          </w:pPr>
          <w:r w:rsidRPr="00545098">
            <w:rPr>
              <w:bCs/>
              <w:i/>
              <w:sz w:val="22"/>
              <w:szCs w:val="22"/>
            </w:rPr>
            <w:t xml:space="preserve">Page: </w:t>
          </w:r>
          <w:r w:rsidRPr="00545098">
            <w:rPr>
              <w:bCs/>
              <w:i/>
              <w:sz w:val="22"/>
              <w:szCs w:val="22"/>
            </w:rPr>
            <w:fldChar w:fldCharType="begin"/>
          </w:r>
          <w:r w:rsidRPr="00545098">
            <w:rPr>
              <w:bCs/>
              <w:i/>
              <w:sz w:val="22"/>
              <w:szCs w:val="22"/>
            </w:rPr>
            <w:instrText xml:space="preserve"> PAGE   \* MERGEFORMAT </w:instrText>
          </w:r>
          <w:r w:rsidRPr="00545098">
            <w:rPr>
              <w:bCs/>
              <w:i/>
              <w:sz w:val="22"/>
              <w:szCs w:val="22"/>
            </w:rPr>
            <w:fldChar w:fldCharType="separate"/>
          </w:r>
          <w:r w:rsidR="00A363B4">
            <w:rPr>
              <w:bCs/>
              <w:i/>
              <w:noProof/>
              <w:sz w:val="22"/>
              <w:szCs w:val="22"/>
            </w:rPr>
            <w:t>160</w:t>
          </w:r>
          <w:r w:rsidRPr="00545098">
            <w:rPr>
              <w:bCs/>
              <w:i/>
              <w:noProof/>
              <w:sz w:val="22"/>
              <w:szCs w:val="22"/>
            </w:rPr>
            <w:fldChar w:fldCharType="end"/>
          </w:r>
        </w:p>
      </w:tc>
    </w:tr>
  </w:tbl>
  <w:p w14:paraId="526F0621" w14:textId="77777777" w:rsidR="00427807" w:rsidRDefault="00427807">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95749D" w14:textId="77777777" w:rsidR="00DC2969" w:rsidRDefault="00DC2969" w:rsidP="006419D6">
      <w:r>
        <w:separator/>
      </w:r>
    </w:p>
  </w:footnote>
  <w:footnote w:type="continuationSeparator" w:id="0">
    <w:p w14:paraId="4CE068B1" w14:textId="77777777" w:rsidR="00DC2969" w:rsidRDefault="00DC2969" w:rsidP="006419D6">
      <w:r>
        <w:continuationSeparator/>
      </w:r>
    </w:p>
  </w:footnote>
  <w:footnote w:id="1">
    <w:p w14:paraId="3164C989" w14:textId="77777777" w:rsidR="00427807" w:rsidRDefault="00427807" w:rsidP="00C267D5">
      <w:pPr>
        <w:pStyle w:val="aff1"/>
        <w:rPr>
          <w:ins w:id="11248" w:author="raye" w:date="2018-07-17T11:22:00Z"/>
          <w:lang w:eastAsia="zh-CN"/>
        </w:rPr>
      </w:pPr>
      <w:ins w:id="11249" w:author="raye" w:date="2018-07-17T11:22:00Z">
        <w:r>
          <w:rPr>
            <w:rStyle w:val="aff3"/>
          </w:rPr>
          <w:footnoteRef/>
        </w:r>
        <w:r>
          <w:t xml:space="preserve"> </w:t>
        </w:r>
        <w:r>
          <w:rPr>
            <w:rFonts w:hint="eastAsia"/>
            <w:lang w:eastAsia="zh-CN"/>
          </w:rPr>
          <w:t>Besides the New system, the form is also applicable to new E-banking business or function.</w:t>
        </w:r>
      </w:ins>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F9903" w14:textId="174463A0" w:rsidR="00427807" w:rsidRDefault="00427807">
    <w:pPr>
      <w:pStyle w:val="a5"/>
    </w:pPr>
    <w:r>
      <w:rPr>
        <w:noProof/>
      </w:rPr>
      <w:pict w14:anchorId="260DE4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4" o:spid="_x0000_s2057" type="#_x0000_t136" style="position:absolute;left:0;text-align:left;margin-left:0;margin-top:0;width:439.15pt;height:146.35pt;rotation:315;z-index:-25165107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C6DE6" w14:textId="5EEB78D2" w:rsidR="00427807" w:rsidRDefault="00427807">
    <w:pPr>
      <w:pStyle w:val="a5"/>
    </w:pPr>
    <w:r>
      <w:rPr>
        <w:noProof/>
      </w:rPr>
      <w:pict w14:anchorId="158A0F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5" o:spid="_x0000_s2056" type="#_x0000_t136" style="position:absolute;left:0;text-align:left;margin-left:0;margin-top:0;width:439.15pt;height:146.35pt;rotation:315;z-index:-25164697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2F28E" w14:textId="52600AE1" w:rsidR="00427807" w:rsidRDefault="00427807">
    <w:pPr>
      <w:pStyle w:val="a5"/>
    </w:pPr>
    <w:r>
      <w:rPr>
        <w:noProof/>
      </w:rPr>
      <w:pict w14:anchorId="7C2E01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3" o:spid="_x0000_s2055" type="#_x0000_t136" style="position:absolute;left:0;text-align:left;margin-left:0;margin-top:0;width:439.15pt;height:146.35pt;rotation:315;z-index:-25165516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CFBEA" w14:textId="71894287" w:rsidR="00427807" w:rsidRDefault="00427807">
    <w:pPr>
      <w:pStyle w:val="a5"/>
    </w:pPr>
    <w:r>
      <w:rPr>
        <w:noProof/>
      </w:rPr>
      <w:pict w14:anchorId="607118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7" o:spid="_x0000_s2054" type="#_x0000_t136" style="position:absolute;left:0;text-align:left;margin-left:0;margin-top:0;width:439.15pt;height:146.35pt;rotation:315;z-index:-251638784;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427807" w14:paraId="53B347C9" w14:textId="77777777" w:rsidTr="00283068">
      <w:tc>
        <w:tcPr>
          <w:tcW w:w="2835" w:type="dxa"/>
          <w:vAlign w:val="center"/>
        </w:tcPr>
        <w:p w14:paraId="03A46E84" w14:textId="77777777" w:rsidR="00427807" w:rsidRDefault="00427807" w:rsidP="00545098">
          <w:pPr>
            <w:pStyle w:val="a5"/>
            <w:pBdr>
              <w:bottom w:val="none" w:sz="0" w:space="0" w:color="auto"/>
            </w:pBdr>
            <w:jc w:val="left"/>
          </w:pPr>
          <w:r>
            <w:rPr>
              <w:noProof/>
            </w:rPr>
            <w:drawing>
              <wp:inline distT="0" distB="0" distL="0" distR="0" wp14:anchorId="5C45B154" wp14:editId="78B0D1BB">
                <wp:extent cx="1038225" cy="316411"/>
                <wp:effectExtent l="0" t="0" r="0" b="7620"/>
                <wp:docPr id="2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56306C42" w14:textId="5FA29D1D" w:rsidR="00427807" w:rsidRPr="00545098" w:rsidDel="00E143FF" w:rsidRDefault="00427807" w:rsidP="00545098">
          <w:pPr>
            <w:pStyle w:val="a5"/>
            <w:pBdr>
              <w:bottom w:val="none" w:sz="0" w:space="0" w:color="auto"/>
            </w:pBdr>
            <w:jc w:val="right"/>
            <w:rPr>
              <w:del w:id="291" w:author="raye" w:date="2018-07-18T13:33:00Z"/>
              <w:bCs/>
              <w:i/>
              <w:sz w:val="24"/>
            </w:rPr>
          </w:pPr>
          <w:ins w:id="292" w:author="raye" w:date="2018-07-18T13:33:00Z">
            <w:r w:rsidRPr="00E143FF">
              <w:rPr>
                <w:bCs/>
                <w:i/>
                <w:sz w:val="24"/>
              </w:rPr>
              <w:t>BOCNY Trade Finance Verification</w:t>
            </w:r>
          </w:ins>
          <w:del w:id="293" w:author="raye" w:date="2018-07-18T13:33:00Z">
            <w:r w:rsidRPr="00545098" w:rsidDel="00E143FF">
              <w:rPr>
                <w:bCs/>
                <w:i/>
                <w:sz w:val="24"/>
              </w:rPr>
              <w:delText>Trade Finance AML Intelligence Screening Project</w:delText>
            </w:r>
          </w:del>
        </w:p>
        <w:p w14:paraId="5559979D" w14:textId="77777777" w:rsidR="00427807" w:rsidRDefault="00427807" w:rsidP="00313981">
          <w:pPr>
            <w:pStyle w:val="a5"/>
            <w:pBdr>
              <w:bottom w:val="none" w:sz="0" w:space="0" w:color="auto"/>
            </w:pBdr>
            <w:wordWrap w:val="0"/>
            <w:jc w:val="right"/>
            <w:rPr>
              <w:ins w:id="294" w:author="raye" w:date="2018-07-18T13:33:00Z"/>
              <w:bCs/>
              <w:sz w:val="24"/>
              <w:szCs w:val="24"/>
            </w:rPr>
          </w:pPr>
        </w:p>
        <w:p w14:paraId="1AB6038F" w14:textId="4904B9D2" w:rsidR="00427807" w:rsidRPr="00530233" w:rsidRDefault="00427807">
          <w:pPr>
            <w:pStyle w:val="a5"/>
            <w:pBdr>
              <w:bottom w:val="none" w:sz="0" w:space="0" w:color="auto"/>
            </w:pBdr>
            <w:jc w:val="right"/>
            <w:rPr>
              <w:i/>
              <w:sz w:val="24"/>
              <w:szCs w:val="24"/>
            </w:rPr>
            <w:pPrChange w:id="295" w:author="raye" w:date="2018-07-18T13:33:00Z">
              <w:pPr>
                <w:pStyle w:val="a5"/>
                <w:pBdr>
                  <w:bottom w:val="none" w:sz="0" w:space="0" w:color="auto"/>
                </w:pBdr>
                <w:wordWrap w:val="0"/>
                <w:jc w:val="right"/>
              </w:pPr>
            </w:pPrChange>
          </w:pPr>
          <w:ins w:id="296" w:author="raye" w:date="2018-07-17T12:02:00Z">
            <w:r w:rsidRPr="00934390">
              <w:rPr>
                <w:bCs/>
                <w:sz w:val="24"/>
                <w:szCs w:val="24"/>
                <w:rPrChange w:id="297" w:author="raye" w:date="2018-07-17T12:02:00Z">
                  <w:rPr>
                    <w:b/>
                    <w:bCs/>
                  </w:rPr>
                </w:rPrChange>
              </w:rPr>
              <w:t>User Requirement Specification</w:t>
            </w:r>
          </w:ins>
          <w:del w:id="298" w:author="raye" w:date="2018-07-17T12:02:00Z">
            <w:r w:rsidRPr="00530233" w:rsidDel="00934390">
              <w:rPr>
                <w:bCs/>
                <w:i/>
                <w:sz w:val="24"/>
                <w:szCs w:val="24"/>
              </w:rPr>
              <w:delText>Business Requirements Analysis</w:delText>
            </w:r>
          </w:del>
        </w:p>
      </w:tc>
    </w:tr>
  </w:tbl>
  <w:p w14:paraId="1FD5C4C3" w14:textId="22161287" w:rsidR="00427807" w:rsidRDefault="00427807" w:rsidP="00545098">
    <w:pPr>
      <w:pStyle w:val="a5"/>
      <w:pBdr>
        <w:bottom w:val="none" w:sz="0" w:space="0" w:color="auto"/>
      </w:pBdr>
      <w:jc w:val="both"/>
    </w:pPr>
    <w:r>
      <w:rPr>
        <w:noProof/>
      </w:rPr>
      <w:pict w14:anchorId="6F7F27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8" o:spid="_x0000_s2053" type="#_x0000_t136" style="position:absolute;left:0;text-align:left;margin-left:0;margin-top:0;width:439.15pt;height:146.35pt;rotation:315;z-index:-251634688;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6B966" w14:textId="776708E6" w:rsidR="00427807" w:rsidRDefault="00427807">
    <w:pPr>
      <w:pStyle w:val="a5"/>
    </w:pPr>
    <w:r>
      <w:rPr>
        <w:noProof/>
      </w:rPr>
      <w:pict w14:anchorId="56D673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6" o:spid="_x0000_s2052" type="#_x0000_t136" style="position:absolute;left:0;text-align:left;margin-left:0;margin-top:0;width:439.15pt;height:146.35pt;rotation:315;z-index:-25164288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A9A65" w14:textId="4E52136E" w:rsidR="00427807" w:rsidRDefault="00427807">
    <w:pPr>
      <w:pStyle w:val="a5"/>
    </w:pPr>
    <w:r>
      <w:rPr>
        <w:noProof/>
      </w:rPr>
      <w:pict w14:anchorId="4CA1CF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0" o:spid="_x0000_s2051" type="#_x0000_t136" style="position:absolute;left:0;text-align:left;margin-left:0;margin-top:0;width:439.15pt;height:146.35pt;rotation:315;z-index:-251626496;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9"/>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427807" w14:paraId="14F09926" w14:textId="77777777" w:rsidTr="00283068">
      <w:tc>
        <w:tcPr>
          <w:tcW w:w="2835" w:type="dxa"/>
          <w:vAlign w:val="center"/>
        </w:tcPr>
        <w:p w14:paraId="2C3B009A" w14:textId="77777777" w:rsidR="00427807" w:rsidRDefault="00427807" w:rsidP="00545098">
          <w:pPr>
            <w:pStyle w:val="a5"/>
            <w:pBdr>
              <w:bottom w:val="none" w:sz="0" w:space="0" w:color="auto"/>
            </w:pBdr>
            <w:jc w:val="left"/>
          </w:pPr>
          <w:r>
            <w:rPr>
              <w:noProof/>
            </w:rPr>
            <w:drawing>
              <wp:inline distT="0" distB="0" distL="0" distR="0" wp14:anchorId="651D0844" wp14:editId="25D300C8">
                <wp:extent cx="1038225" cy="316411"/>
                <wp:effectExtent l="0" t="0" r="0" b="7620"/>
                <wp:docPr id="16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01494" cy="335693"/>
                        </a:xfrm>
                        <a:prstGeom prst="rect">
                          <a:avLst/>
                        </a:prstGeom>
                      </pic:spPr>
                    </pic:pic>
                  </a:graphicData>
                </a:graphic>
              </wp:inline>
            </w:drawing>
          </w:r>
        </w:p>
      </w:tc>
      <w:tc>
        <w:tcPr>
          <w:tcW w:w="5461" w:type="dxa"/>
          <w:vAlign w:val="center"/>
        </w:tcPr>
        <w:p w14:paraId="6E92D20F" w14:textId="4601E24A" w:rsidR="00427807" w:rsidRPr="00545098" w:rsidDel="00E143FF" w:rsidRDefault="00427807" w:rsidP="00545098">
          <w:pPr>
            <w:pStyle w:val="a5"/>
            <w:pBdr>
              <w:bottom w:val="none" w:sz="0" w:space="0" w:color="auto"/>
            </w:pBdr>
            <w:jc w:val="right"/>
            <w:rPr>
              <w:del w:id="12537" w:author="raye" w:date="2018-07-18T13:33:00Z"/>
              <w:bCs/>
              <w:i/>
              <w:sz w:val="24"/>
            </w:rPr>
          </w:pPr>
          <w:ins w:id="12538" w:author="raye" w:date="2018-07-18T13:33:00Z">
            <w:r w:rsidRPr="00E143FF">
              <w:rPr>
                <w:bCs/>
                <w:i/>
                <w:sz w:val="24"/>
              </w:rPr>
              <w:t>BOCNY Trade Finance Verification</w:t>
            </w:r>
          </w:ins>
          <w:del w:id="12539" w:author="raye" w:date="2018-07-18T13:33:00Z">
            <w:r w:rsidRPr="00545098" w:rsidDel="00E143FF">
              <w:rPr>
                <w:bCs/>
                <w:i/>
                <w:sz w:val="24"/>
              </w:rPr>
              <w:delText>Trade Finance AML Intelligence Screening Project</w:delText>
            </w:r>
          </w:del>
        </w:p>
        <w:p w14:paraId="4E1EEECC" w14:textId="77777777" w:rsidR="00427807" w:rsidRDefault="00427807" w:rsidP="00313981">
          <w:pPr>
            <w:pStyle w:val="a5"/>
            <w:pBdr>
              <w:bottom w:val="none" w:sz="0" w:space="0" w:color="auto"/>
            </w:pBdr>
            <w:wordWrap w:val="0"/>
            <w:jc w:val="right"/>
            <w:rPr>
              <w:ins w:id="12540" w:author="raye" w:date="2018-07-18T13:33:00Z"/>
              <w:bCs/>
              <w:sz w:val="24"/>
              <w:szCs w:val="24"/>
            </w:rPr>
          </w:pPr>
        </w:p>
        <w:p w14:paraId="1191798C" w14:textId="38E541ED" w:rsidR="00427807" w:rsidRPr="00545098" w:rsidRDefault="00427807">
          <w:pPr>
            <w:pStyle w:val="a5"/>
            <w:pBdr>
              <w:bottom w:val="none" w:sz="0" w:space="0" w:color="auto"/>
            </w:pBdr>
            <w:jc w:val="right"/>
            <w:rPr>
              <w:i/>
              <w:sz w:val="24"/>
            </w:rPr>
            <w:pPrChange w:id="12541" w:author="raye" w:date="2018-07-18T13:33:00Z">
              <w:pPr>
                <w:pStyle w:val="a5"/>
                <w:pBdr>
                  <w:bottom w:val="none" w:sz="0" w:space="0" w:color="auto"/>
                </w:pBdr>
                <w:wordWrap w:val="0"/>
                <w:jc w:val="right"/>
              </w:pPr>
            </w:pPrChange>
          </w:pPr>
          <w:ins w:id="12542" w:author="raye" w:date="2018-07-17T12:03:00Z">
            <w:r w:rsidRPr="00105BEF">
              <w:rPr>
                <w:rFonts w:hint="eastAsia"/>
                <w:bCs/>
                <w:sz w:val="24"/>
                <w:szCs w:val="24"/>
              </w:rPr>
              <w:t>User Requirement Specification</w:t>
            </w:r>
          </w:ins>
          <w:del w:id="12543" w:author="raye" w:date="2018-07-17T12:03:00Z">
            <w:r w:rsidDel="00E33BD5">
              <w:rPr>
                <w:bCs/>
                <w:i/>
                <w:sz w:val="24"/>
              </w:rPr>
              <w:delText>Business</w:delText>
            </w:r>
            <w:r w:rsidRPr="00545098" w:rsidDel="00E33BD5">
              <w:rPr>
                <w:bCs/>
                <w:i/>
                <w:sz w:val="24"/>
              </w:rPr>
              <w:delText xml:space="preserve"> Requirements </w:delText>
            </w:r>
            <w:r w:rsidDel="00E33BD5">
              <w:rPr>
                <w:bCs/>
                <w:i/>
                <w:sz w:val="24"/>
              </w:rPr>
              <w:delText>Analysis</w:delText>
            </w:r>
          </w:del>
        </w:p>
      </w:tc>
    </w:tr>
  </w:tbl>
  <w:p w14:paraId="6D2FFD80" w14:textId="7F8DE5AE" w:rsidR="00427807" w:rsidRDefault="00427807" w:rsidP="00545098">
    <w:pPr>
      <w:pStyle w:val="a5"/>
      <w:pBdr>
        <w:bottom w:val="none" w:sz="0" w:space="0" w:color="auto"/>
      </w:pBdr>
      <w:jc w:val="both"/>
    </w:pPr>
    <w:r>
      <w:rPr>
        <w:noProof/>
      </w:rPr>
      <w:pict w14:anchorId="5C55799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81" o:spid="_x0000_s2050" type="#_x0000_t136" style="position:absolute;left:0;text-align:left;margin-left:0;margin-top:0;width:439.15pt;height:146.35pt;rotation:315;z-index:-251622400;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809FD" w14:textId="3AE20C9C" w:rsidR="00427807" w:rsidRDefault="00427807">
    <w:pPr>
      <w:pStyle w:val="a5"/>
    </w:pPr>
    <w:r>
      <w:rPr>
        <w:noProof/>
      </w:rPr>
      <w:pict w14:anchorId="2B1961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32896879" o:spid="_x0000_s2049" type="#_x0000_t136" style="position:absolute;left:0;text-align:left;margin-left:0;margin-top:0;width:439.15pt;height:146.35pt;rotation:315;z-index:-251630592;mso-wrap-edited:f;mso-position-horizontal:center;mso-position-horizontal-relative:margin;mso-position-vertical:center;mso-position-vertical-relative:margin" o:allowincell="f" fillcolor="red" stroked="f">
          <v:fill opacity="13107f"/>
          <v:textpath style="font-family:&quot;IBM Plex Sans&quot;;font-size:1pt;font-weight:bold" string="DRAFT"/>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0CF6E10"/>
    <w:multiLevelType w:val="singleLevel"/>
    <w:tmpl w:val="E0CF6E10"/>
    <w:lvl w:ilvl="0">
      <w:start w:val="1"/>
      <w:numFmt w:val="lowerLetter"/>
      <w:suff w:val="space"/>
      <w:lvlText w:val="%1)"/>
      <w:lvlJc w:val="left"/>
    </w:lvl>
  </w:abstractNum>
  <w:abstractNum w:abstractNumId="1" w15:restartNumberingAfterBreak="0">
    <w:nsid w:val="E9FD19E3"/>
    <w:multiLevelType w:val="singleLevel"/>
    <w:tmpl w:val="E9FD19E3"/>
    <w:lvl w:ilvl="0">
      <w:start w:val="1"/>
      <w:numFmt w:val="decimal"/>
      <w:suff w:val="space"/>
      <w:lvlText w:val="%1."/>
      <w:lvlJc w:val="left"/>
    </w:lvl>
  </w:abstractNum>
  <w:abstractNum w:abstractNumId="2" w15:restartNumberingAfterBreak="0">
    <w:nsid w:val="004048F6"/>
    <w:multiLevelType w:val="hybridMultilevel"/>
    <w:tmpl w:val="AEEAC1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19C7104"/>
    <w:multiLevelType w:val="hybridMultilevel"/>
    <w:tmpl w:val="8FE6E22C"/>
    <w:lvl w:ilvl="0" w:tplc="B7D05BC2">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01A30787"/>
    <w:multiLevelType w:val="hybridMultilevel"/>
    <w:tmpl w:val="FE62A2E6"/>
    <w:lvl w:ilvl="0" w:tplc="F75C32E0">
      <w:start w:val="1"/>
      <w:numFmt w:val="bullet"/>
      <w:lvlText w:val=""/>
      <w:lvlJc w:val="left"/>
      <w:pPr>
        <w:ind w:left="1217"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5" w15:restartNumberingAfterBreak="0">
    <w:nsid w:val="027B5F7F"/>
    <w:multiLevelType w:val="hybridMultilevel"/>
    <w:tmpl w:val="2FA40A5E"/>
    <w:lvl w:ilvl="0" w:tplc="896A3568">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6" w15:restartNumberingAfterBreak="0">
    <w:nsid w:val="04487E72"/>
    <w:multiLevelType w:val="hybridMultilevel"/>
    <w:tmpl w:val="3230D4E2"/>
    <w:lvl w:ilvl="0" w:tplc="F75C32E0">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CD5B4F"/>
    <w:multiLevelType w:val="multilevel"/>
    <w:tmpl w:val="070232E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4D751CC"/>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9" w15:restartNumberingAfterBreak="0">
    <w:nsid w:val="04F71F8A"/>
    <w:multiLevelType w:val="hybridMultilevel"/>
    <w:tmpl w:val="9C982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69E7FD8"/>
    <w:multiLevelType w:val="hybridMultilevel"/>
    <w:tmpl w:val="65C22C8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6AE7621"/>
    <w:multiLevelType w:val="multilevel"/>
    <w:tmpl w:val="2A10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E36EB"/>
    <w:multiLevelType w:val="hybridMultilevel"/>
    <w:tmpl w:val="8D2AEF0E"/>
    <w:lvl w:ilvl="0" w:tplc="F75C32E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7A57B0D"/>
    <w:multiLevelType w:val="multilevel"/>
    <w:tmpl w:val="A83EF704"/>
    <w:lvl w:ilvl="0">
      <w:start w:val="1"/>
      <w:numFmt w:val="decimal"/>
      <w:lvlText w:val="%1."/>
      <w:lvlJc w:val="left"/>
      <w:pPr>
        <w:ind w:left="360" w:hanging="360"/>
      </w:pPr>
      <w:rPr>
        <w:rFonts w:cstheme="minorBidi" w:hint="default"/>
        <w:sz w:val="21"/>
      </w:rPr>
    </w:lvl>
    <w:lvl w:ilvl="1">
      <w:start w:val="2"/>
      <w:numFmt w:val="decimal"/>
      <w:isLgl/>
      <w:lvlText w:val="%1.%2"/>
      <w:lvlJc w:val="left"/>
      <w:pPr>
        <w:ind w:left="810" w:hanging="600"/>
      </w:pPr>
      <w:rPr>
        <w:rFonts w:hint="default"/>
      </w:rPr>
    </w:lvl>
    <w:lvl w:ilvl="2">
      <w:start w:val="10"/>
      <w:numFmt w:val="decimal"/>
      <w:isLgl/>
      <w:lvlText w:val="%1.%2.%3"/>
      <w:lvlJc w:val="left"/>
      <w:pPr>
        <w:ind w:left="114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10" w:hanging="1440"/>
      </w:pPr>
      <w:rPr>
        <w:rFonts w:hint="default"/>
      </w:rPr>
    </w:lvl>
    <w:lvl w:ilvl="8">
      <w:start w:val="1"/>
      <w:numFmt w:val="decimal"/>
      <w:isLgl/>
      <w:lvlText w:val="%1.%2.%3.%4.%5.%6.%7.%8.%9"/>
      <w:lvlJc w:val="left"/>
      <w:pPr>
        <w:ind w:left="3480" w:hanging="1800"/>
      </w:pPr>
      <w:rPr>
        <w:rFonts w:hint="default"/>
      </w:rPr>
    </w:lvl>
  </w:abstractNum>
  <w:abstractNum w:abstractNumId="14" w15:restartNumberingAfterBreak="0">
    <w:nsid w:val="07A75256"/>
    <w:multiLevelType w:val="hybridMultilevel"/>
    <w:tmpl w:val="F358413A"/>
    <w:lvl w:ilvl="0" w:tplc="04090017">
      <w:start w:val="1"/>
      <w:numFmt w:val="lowerLetter"/>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09A830E7"/>
    <w:multiLevelType w:val="hybridMultilevel"/>
    <w:tmpl w:val="99EA31C6"/>
    <w:lvl w:ilvl="0" w:tplc="08560A94">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9E675CC"/>
    <w:multiLevelType w:val="hybridMultilevel"/>
    <w:tmpl w:val="B380D99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ABB64E1"/>
    <w:multiLevelType w:val="hybridMultilevel"/>
    <w:tmpl w:val="D0EECC5C"/>
    <w:lvl w:ilvl="0" w:tplc="87509740">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AEC3D01"/>
    <w:multiLevelType w:val="hybridMultilevel"/>
    <w:tmpl w:val="0AC0BEE2"/>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BA2661F"/>
    <w:multiLevelType w:val="hybridMultilevel"/>
    <w:tmpl w:val="1D10724A"/>
    <w:lvl w:ilvl="0" w:tplc="F33C0592">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0C327EEC"/>
    <w:multiLevelType w:val="hybridMultilevel"/>
    <w:tmpl w:val="C5B08D76"/>
    <w:lvl w:ilvl="0" w:tplc="1FA2CCF0">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0C4018CA"/>
    <w:multiLevelType w:val="hybridMultilevel"/>
    <w:tmpl w:val="E1A03F36"/>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CF302A7"/>
    <w:multiLevelType w:val="hybridMultilevel"/>
    <w:tmpl w:val="F98AE226"/>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E307287"/>
    <w:multiLevelType w:val="hybridMultilevel"/>
    <w:tmpl w:val="FE2C97CC"/>
    <w:lvl w:ilvl="0" w:tplc="F75C32E0">
      <w:start w:val="1"/>
      <w:numFmt w:val="bullet"/>
      <w:lvlText w:val=""/>
      <w:lvlJc w:val="left"/>
      <w:pPr>
        <w:ind w:left="1200" w:hanging="360"/>
      </w:pPr>
      <w:rPr>
        <w:rFonts w:ascii="Wingdings" w:hAnsi="Wingdings" w:hint="default"/>
      </w:rPr>
    </w:lvl>
    <w:lvl w:ilvl="1" w:tplc="F75C32E0">
      <w:start w:val="1"/>
      <w:numFmt w:val="bullet"/>
      <w:lvlText w:val=""/>
      <w:lvlJc w:val="left"/>
      <w:pPr>
        <w:ind w:left="1920" w:hanging="360"/>
      </w:pPr>
      <w:rPr>
        <w:rFonts w:ascii="Wingdings" w:hAnsi="Wingdings"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0E8B0F14"/>
    <w:multiLevelType w:val="hybridMultilevel"/>
    <w:tmpl w:val="C6646850"/>
    <w:lvl w:ilvl="0" w:tplc="F75C32E0">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5" w15:restartNumberingAfterBreak="0">
    <w:nsid w:val="0EEE056F"/>
    <w:multiLevelType w:val="hybridMultilevel"/>
    <w:tmpl w:val="443C10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0F921021"/>
    <w:multiLevelType w:val="hybridMultilevel"/>
    <w:tmpl w:val="0FE87430"/>
    <w:lvl w:ilvl="0" w:tplc="BF54B466">
      <w:start w:val="1"/>
      <w:numFmt w:val="bullet"/>
      <w:lvlText w:val="•"/>
      <w:lvlJc w:val="left"/>
      <w:pPr>
        <w:tabs>
          <w:tab w:val="num" w:pos="720"/>
        </w:tabs>
        <w:ind w:left="720" w:hanging="360"/>
      </w:pPr>
      <w:rPr>
        <w:rFonts w:ascii="Arial" w:hAnsi="Arial" w:hint="default"/>
      </w:rPr>
    </w:lvl>
    <w:lvl w:ilvl="1" w:tplc="1CEAA6AC">
      <w:start w:val="26"/>
      <w:numFmt w:val="bullet"/>
      <w:lvlText w:val="•"/>
      <w:lvlJc w:val="left"/>
      <w:pPr>
        <w:tabs>
          <w:tab w:val="num" w:pos="1440"/>
        </w:tabs>
        <w:ind w:left="1440" w:hanging="360"/>
      </w:pPr>
      <w:rPr>
        <w:rFonts w:ascii="Arial" w:hAnsi="Arial" w:hint="default"/>
      </w:rPr>
    </w:lvl>
    <w:lvl w:ilvl="2" w:tplc="7DF230C2" w:tentative="1">
      <w:start w:val="1"/>
      <w:numFmt w:val="bullet"/>
      <w:lvlText w:val="•"/>
      <w:lvlJc w:val="left"/>
      <w:pPr>
        <w:tabs>
          <w:tab w:val="num" w:pos="2160"/>
        </w:tabs>
        <w:ind w:left="2160" w:hanging="360"/>
      </w:pPr>
      <w:rPr>
        <w:rFonts w:ascii="Arial" w:hAnsi="Arial" w:hint="default"/>
      </w:rPr>
    </w:lvl>
    <w:lvl w:ilvl="3" w:tplc="D8DAC358" w:tentative="1">
      <w:start w:val="1"/>
      <w:numFmt w:val="bullet"/>
      <w:lvlText w:val="•"/>
      <w:lvlJc w:val="left"/>
      <w:pPr>
        <w:tabs>
          <w:tab w:val="num" w:pos="2880"/>
        </w:tabs>
        <w:ind w:left="2880" w:hanging="360"/>
      </w:pPr>
      <w:rPr>
        <w:rFonts w:ascii="Arial" w:hAnsi="Arial" w:hint="default"/>
      </w:rPr>
    </w:lvl>
    <w:lvl w:ilvl="4" w:tplc="949209E8" w:tentative="1">
      <w:start w:val="1"/>
      <w:numFmt w:val="bullet"/>
      <w:lvlText w:val="•"/>
      <w:lvlJc w:val="left"/>
      <w:pPr>
        <w:tabs>
          <w:tab w:val="num" w:pos="3600"/>
        </w:tabs>
        <w:ind w:left="3600" w:hanging="360"/>
      </w:pPr>
      <w:rPr>
        <w:rFonts w:ascii="Arial" w:hAnsi="Arial" w:hint="default"/>
      </w:rPr>
    </w:lvl>
    <w:lvl w:ilvl="5" w:tplc="8570B7A6" w:tentative="1">
      <w:start w:val="1"/>
      <w:numFmt w:val="bullet"/>
      <w:lvlText w:val="•"/>
      <w:lvlJc w:val="left"/>
      <w:pPr>
        <w:tabs>
          <w:tab w:val="num" w:pos="4320"/>
        </w:tabs>
        <w:ind w:left="4320" w:hanging="360"/>
      </w:pPr>
      <w:rPr>
        <w:rFonts w:ascii="Arial" w:hAnsi="Arial" w:hint="default"/>
      </w:rPr>
    </w:lvl>
    <w:lvl w:ilvl="6" w:tplc="06820386" w:tentative="1">
      <w:start w:val="1"/>
      <w:numFmt w:val="bullet"/>
      <w:lvlText w:val="•"/>
      <w:lvlJc w:val="left"/>
      <w:pPr>
        <w:tabs>
          <w:tab w:val="num" w:pos="5040"/>
        </w:tabs>
        <w:ind w:left="5040" w:hanging="360"/>
      </w:pPr>
      <w:rPr>
        <w:rFonts w:ascii="Arial" w:hAnsi="Arial" w:hint="default"/>
      </w:rPr>
    </w:lvl>
    <w:lvl w:ilvl="7" w:tplc="A35A47E2" w:tentative="1">
      <w:start w:val="1"/>
      <w:numFmt w:val="bullet"/>
      <w:lvlText w:val="•"/>
      <w:lvlJc w:val="left"/>
      <w:pPr>
        <w:tabs>
          <w:tab w:val="num" w:pos="5760"/>
        </w:tabs>
        <w:ind w:left="5760" w:hanging="360"/>
      </w:pPr>
      <w:rPr>
        <w:rFonts w:ascii="Arial" w:hAnsi="Arial" w:hint="default"/>
      </w:rPr>
    </w:lvl>
    <w:lvl w:ilvl="8" w:tplc="30545EE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0FC05B55"/>
    <w:multiLevelType w:val="hybridMultilevel"/>
    <w:tmpl w:val="9E48A444"/>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8" w15:restartNumberingAfterBreak="0">
    <w:nsid w:val="10287C1B"/>
    <w:multiLevelType w:val="hybridMultilevel"/>
    <w:tmpl w:val="EE32A6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04727A5"/>
    <w:multiLevelType w:val="hybridMultilevel"/>
    <w:tmpl w:val="1C7C02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0845536"/>
    <w:multiLevelType w:val="multilevel"/>
    <w:tmpl w:val="91A6145C"/>
    <w:lvl w:ilvl="0">
      <w:start w:val="3"/>
      <w:numFmt w:val="decimal"/>
      <w:lvlText w:val="%1"/>
      <w:lvlJc w:val="left"/>
      <w:pPr>
        <w:ind w:left="480" w:hanging="480"/>
      </w:pPr>
      <w:rPr>
        <w:rFonts w:hint="default"/>
      </w:rPr>
    </w:lvl>
    <w:lvl w:ilvl="1">
      <w:start w:val="2"/>
      <w:numFmt w:val="decimal"/>
      <w:lvlText w:val="%1.%2"/>
      <w:lvlJc w:val="left"/>
      <w:pPr>
        <w:ind w:left="930" w:hanging="720"/>
      </w:pPr>
      <w:rPr>
        <w:rFonts w:hint="default"/>
      </w:rPr>
    </w:lvl>
    <w:lvl w:ilvl="2">
      <w:start w:val="1"/>
      <w:numFmt w:val="decimal"/>
      <w:lvlText w:val="%1.%2.%3"/>
      <w:lvlJc w:val="left"/>
      <w:pPr>
        <w:ind w:left="1500" w:hanging="1080"/>
      </w:pPr>
      <w:rPr>
        <w:rFonts w:hint="default"/>
      </w:rPr>
    </w:lvl>
    <w:lvl w:ilvl="3">
      <w:start w:val="1"/>
      <w:numFmt w:val="decimal"/>
      <w:lvlText w:val="%1.%2.%3.%4"/>
      <w:lvlJc w:val="left"/>
      <w:pPr>
        <w:ind w:left="2070" w:hanging="1440"/>
      </w:pPr>
      <w:rPr>
        <w:rFonts w:hint="default"/>
      </w:rPr>
    </w:lvl>
    <w:lvl w:ilvl="4">
      <w:start w:val="1"/>
      <w:numFmt w:val="decimal"/>
      <w:lvlText w:val="%1.%2.%3.%4.%5"/>
      <w:lvlJc w:val="left"/>
      <w:pPr>
        <w:ind w:left="2640" w:hanging="1800"/>
      </w:pPr>
      <w:rPr>
        <w:rFonts w:hint="default"/>
      </w:rPr>
    </w:lvl>
    <w:lvl w:ilvl="5">
      <w:start w:val="1"/>
      <w:numFmt w:val="decimal"/>
      <w:lvlText w:val="%1.%2.%3.%4.%5.%6"/>
      <w:lvlJc w:val="left"/>
      <w:pPr>
        <w:ind w:left="3210" w:hanging="2160"/>
      </w:pPr>
      <w:rPr>
        <w:rFonts w:hint="default"/>
      </w:rPr>
    </w:lvl>
    <w:lvl w:ilvl="6">
      <w:start w:val="1"/>
      <w:numFmt w:val="decimal"/>
      <w:lvlText w:val="%1.%2.%3.%4.%5.%6.%7"/>
      <w:lvlJc w:val="left"/>
      <w:pPr>
        <w:ind w:left="3780" w:hanging="2520"/>
      </w:pPr>
      <w:rPr>
        <w:rFonts w:hint="default"/>
      </w:rPr>
    </w:lvl>
    <w:lvl w:ilvl="7">
      <w:start w:val="1"/>
      <w:numFmt w:val="decimal"/>
      <w:lvlText w:val="%1.%2.%3.%4.%5.%6.%7.%8"/>
      <w:lvlJc w:val="left"/>
      <w:pPr>
        <w:ind w:left="4350" w:hanging="2880"/>
      </w:pPr>
      <w:rPr>
        <w:rFonts w:hint="default"/>
      </w:rPr>
    </w:lvl>
    <w:lvl w:ilvl="8">
      <w:start w:val="1"/>
      <w:numFmt w:val="decimal"/>
      <w:lvlText w:val="%1.%2.%3.%4.%5.%6.%7.%8.%9"/>
      <w:lvlJc w:val="left"/>
      <w:pPr>
        <w:ind w:left="4920" w:hanging="3240"/>
      </w:pPr>
      <w:rPr>
        <w:rFonts w:hint="default"/>
      </w:rPr>
    </w:lvl>
  </w:abstractNum>
  <w:abstractNum w:abstractNumId="31" w15:restartNumberingAfterBreak="0">
    <w:nsid w:val="11180109"/>
    <w:multiLevelType w:val="hybridMultilevel"/>
    <w:tmpl w:val="EAB016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13674DF"/>
    <w:multiLevelType w:val="hybridMultilevel"/>
    <w:tmpl w:val="52EA4768"/>
    <w:lvl w:ilvl="0" w:tplc="1C5A0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621495"/>
    <w:multiLevelType w:val="multilevel"/>
    <w:tmpl w:val="9C644BD4"/>
    <w:lvl w:ilvl="0">
      <w:start w:val="3"/>
      <w:numFmt w:val="decimal"/>
      <w:lvlText w:val="%1"/>
      <w:lvlJc w:val="left"/>
      <w:pPr>
        <w:ind w:left="720" w:hanging="720"/>
      </w:pPr>
      <w:rPr>
        <w:rFonts w:hint="default"/>
      </w:rPr>
    </w:lvl>
    <w:lvl w:ilvl="1">
      <w:start w:val="5"/>
      <w:numFmt w:val="decimal"/>
      <w:lvlText w:val="%1.%2"/>
      <w:lvlJc w:val="left"/>
      <w:pPr>
        <w:ind w:left="826" w:hanging="720"/>
      </w:pPr>
      <w:rPr>
        <w:rFonts w:hint="default"/>
      </w:rPr>
    </w:lvl>
    <w:lvl w:ilvl="2">
      <w:start w:val="1"/>
      <w:numFmt w:val="decimal"/>
      <w:lvlText w:val="%1.%2.%3"/>
      <w:lvlJc w:val="left"/>
      <w:pPr>
        <w:ind w:left="1292" w:hanging="1080"/>
      </w:pPr>
      <w:rPr>
        <w:rFonts w:hint="default"/>
      </w:rPr>
    </w:lvl>
    <w:lvl w:ilvl="3">
      <w:start w:val="1"/>
      <w:numFmt w:val="decimal"/>
      <w:lvlText w:val="%1.%2.%3.%4"/>
      <w:lvlJc w:val="left"/>
      <w:pPr>
        <w:ind w:left="1398" w:hanging="1080"/>
      </w:pPr>
      <w:rPr>
        <w:rFonts w:hint="default"/>
      </w:rPr>
    </w:lvl>
    <w:lvl w:ilvl="4">
      <w:start w:val="1"/>
      <w:numFmt w:val="decimal"/>
      <w:lvlText w:val="%1.%2.%3.%4.%5"/>
      <w:lvlJc w:val="left"/>
      <w:pPr>
        <w:ind w:left="1864" w:hanging="1440"/>
      </w:pPr>
      <w:rPr>
        <w:rFonts w:hint="default"/>
      </w:rPr>
    </w:lvl>
    <w:lvl w:ilvl="5">
      <w:start w:val="1"/>
      <w:numFmt w:val="decimal"/>
      <w:lvlText w:val="%1.%2.%3.%4.%5.%6"/>
      <w:lvlJc w:val="left"/>
      <w:pPr>
        <w:ind w:left="2330" w:hanging="1800"/>
      </w:pPr>
      <w:rPr>
        <w:rFonts w:hint="default"/>
      </w:rPr>
    </w:lvl>
    <w:lvl w:ilvl="6">
      <w:start w:val="1"/>
      <w:numFmt w:val="decimal"/>
      <w:lvlText w:val="%1.%2.%3.%4.%5.%6.%7"/>
      <w:lvlJc w:val="left"/>
      <w:pPr>
        <w:ind w:left="2796" w:hanging="2160"/>
      </w:pPr>
      <w:rPr>
        <w:rFonts w:hint="default"/>
      </w:rPr>
    </w:lvl>
    <w:lvl w:ilvl="7">
      <w:start w:val="1"/>
      <w:numFmt w:val="decimal"/>
      <w:lvlText w:val="%1.%2.%3.%4.%5.%6.%7.%8"/>
      <w:lvlJc w:val="left"/>
      <w:pPr>
        <w:ind w:left="2902" w:hanging="2160"/>
      </w:pPr>
      <w:rPr>
        <w:rFonts w:hint="default"/>
      </w:rPr>
    </w:lvl>
    <w:lvl w:ilvl="8">
      <w:start w:val="1"/>
      <w:numFmt w:val="decimal"/>
      <w:lvlText w:val="%1.%2.%3.%4.%5.%6.%7.%8.%9"/>
      <w:lvlJc w:val="left"/>
      <w:pPr>
        <w:ind w:left="3368" w:hanging="2520"/>
      </w:pPr>
      <w:rPr>
        <w:rFonts w:hint="default"/>
      </w:rPr>
    </w:lvl>
  </w:abstractNum>
  <w:abstractNum w:abstractNumId="34" w15:restartNumberingAfterBreak="0">
    <w:nsid w:val="11B619C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35" w15:restartNumberingAfterBreak="0">
    <w:nsid w:val="12044C01"/>
    <w:multiLevelType w:val="hybridMultilevel"/>
    <w:tmpl w:val="C414B968"/>
    <w:lvl w:ilvl="0" w:tplc="13B42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22559A9"/>
    <w:multiLevelType w:val="hybridMultilevel"/>
    <w:tmpl w:val="E33C2928"/>
    <w:lvl w:ilvl="0" w:tplc="F75C32E0">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129D3942"/>
    <w:multiLevelType w:val="hybridMultilevel"/>
    <w:tmpl w:val="664CE0FE"/>
    <w:lvl w:ilvl="0" w:tplc="F75C32E0">
      <w:start w:val="1"/>
      <w:numFmt w:val="bullet"/>
      <w:lvlText w:val=""/>
      <w:lvlJc w:val="left"/>
      <w:pPr>
        <w:ind w:left="692" w:hanging="420"/>
      </w:pPr>
      <w:rPr>
        <w:rFonts w:ascii="Wingdings" w:hAnsi="Wingdings" w:hint="default"/>
      </w:rPr>
    </w:lvl>
    <w:lvl w:ilvl="1" w:tplc="04090003" w:tentative="1">
      <w:start w:val="1"/>
      <w:numFmt w:val="bullet"/>
      <w:lvlText w:val=""/>
      <w:lvlJc w:val="left"/>
      <w:pPr>
        <w:ind w:left="1112" w:hanging="420"/>
      </w:pPr>
      <w:rPr>
        <w:rFonts w:ascii="Wingdings" w:hAnsi="Wingdings" w:hint="default"/>
      </w:rPr>
    </w:lvl>
    <w:lvl w:ilvl="2" w:tplc="04090005" w:tentative="1">
      <w:start w:val="1"/>
      <w:numFmt w:val="bullet"/>
      <w:lvlText w:val=""/>
      <w:lvlJc w:val="left"/>
      <w:pPr>
        <w:ind w:left="1532" w:hanging="420"/>
      </w:pPr>
      <w:rPr>
        <w:rFonts w:ascii="Wingdings" w:hAnsi="Wingdings" w:hint="default"/>
      </w:rPr>
    </w:lvl>
    <w:lvl w:ilvl="3" w:tplc="04090001" w:tentative="1">
      <w:start w:val="1"/>
      <w:numFmt w:val="bullet"/>
      <w:lvlText w:val=""/>
      <w:lvlJc w:val="left"/>
      <w:pPr>
        <w:ind w:left="1952" w:hanging="420"/>
      </w:pPr>
      <w:rPr>
        <w:rFonts w:ascii="Wingdings" w:hAnsi="Wingdings" w:hint="default"/>
      </w:rPr>
    </w:lvl>
    <w:lvl w:ilvl="4" w:tplc="04090003" w:tentative="1">
      <w:start w:val="1"/>
      <w:numFmt w:val="bullet"/>
      <w:lvlText w:val=""/>
      <w:lvlJc w:val="left"/>
      <w:pPr>
        <w:ind w:left="2372" w:hanging="420"/>
      </w:pPr>
      <w:rPr>
        <w:rFonts w:ascii="Wingdings" w:hAnsi="Wingdings" w:hint="default"/>
      </w:rPr>
    </w:lvl>
    <w:lvl w:ilvl="5" w:tplc="04090005" w:tentative="1">
      <w:start w:val="1"/>
      <w:numFmt w:val="bullet"/>
      <w:lvlText w:val=""/>
      <w:lvlJc w:val="left"/>
      <w:pPr>
        <w:ind w:left="2792" w:hanging="420"/>
      </w:pPr>
      <w:rPr>
        <w:rFonts w:ascii="Wingdings" w:hAnsi="Wingdings" w:hint="default"/>
      </w:rPr>
    </w:lvl>
    <w:lvl w:ilvl="6" w:tplc="04090001" w:tentative="1">
      <w:start w:val="1"/>
      <w:numFmt w:val="bullet"/>
      <w:lvlText w:val=""/>
      <w:lvlJc w:val="left"/>
      <w:pPr>
        <w:ind w:left="3212" w:hanging="420"/>
      </w:pPr>
      <w:rPr>
        <w:rFonts w:ascii="Wingdings" w:hAnsi="Wingdings" w:hint="default"/>
      </w:rPr>
    </w:lvl>
    <w:lvl w:ilvl="7" w:tplc="04090003" w:tentative="1">
      <w:start w:val="1"/>
      <w:numFmt w:val="bullet"/>
      <w:lvlText w:val=""/>
      <w:lvlJc w:val="left"/>
      <w:pPr>
        <w:ind w:left="3632" w:hanging="420"/>
      </w:pPr>
      <w:rPr>
        <w:rFonts w:ascii="Wingdings" w:hAnsi="Wingdings" w:hint="default"/>
      </w:rPr>
    </w:lvl>
    <w:lvl w:ilvl="8" w:tplc="04090005" w:tentative="1">
      <w:start w:val="1"/>
      <w:numFmt w:val="bullet"/>
      <w:lvlText w:val=""/>
      <w:lvlJc w:val="left"/>
      <w:pPr>
        <w:ind w:left="4052" w:hanging="420"/>
      </w:pPr>
      <w:rPr>
        <w:rFonts w:ascii="Wingdings" w:hAnsi="Wingdings" w:hint="default"/>
      </w:rPr>
    </w:lvl>
  </w:abstractNum>
  <w:abstractNum w:abstractNumId="38" w15:restartNumberingAfterBreak="0">
    <w:nsid w:val="1304429E"/>
    <w:multiLevelType w:val="hybridMultilevel"/>
    <w:tmpl w:val="71288730"/>
    <w:lvl w:ilvl="0" w:tplc="0344C6E2">
      <w:start w:val="1"/>
      <w:numFmt w:val="decimal"/>
      <w:lvlText w:val="%1."/>
      <w:lvlJc w:val="left"/>
      <w:pPr>
        <w:ind w:left="1415" w:hanging="360"/>
      </w:pPr>
      <w:rPr>
        <w:rFonts w:hint="default"/>
      </w:rPr>
    </w:lvl>
    <w:lvl w:ilvl="1" w:tplc="04090019" w:tentative="1">
      <w:start w:val="1"/>
      <w:numFmt w:val="lowerLetter"/>
      <w:lvlText w:val="%2)"/>
      <w:lvlJc w:val="left"/>
      <w:pPr>
        <w:ind w:left="1895" w:hanging="420"/>
      </w:pPr>
    </w:lvl>
    <w:lvl w:ilvl="2" w:tplc="0409001B" w:tentative="1">
      <w:start w:val="1"/>
      <w:numFmt w:val="lowerRoman"/>
      <w:lvlText w:val="%3."/>
      <w:lvlJc w:val="right"/>
      <w:pPr>
        <w:ind w:left="2315" w:hanging="420"/>
      </w:pPr>
    </w:lvl>
    <w:lvl w:ilvl="3" w:tplc="0409000F" w:tentative="1">
      <w:start w:val="1"/>
      <w:numFmt w:val="decimal"/>
      <w:lvlText w:val="%4."/>
      <w:lvlJc w:val="left"/>
      <w:pPr>
        <w:ind w:left="2735" w:hanging="420"/>
      </w:pPr>
    </w:lvl>
    <w:lvl w:ilvl="4" w:tplc="04090019" w:tentative="1">
      <w:start w:val="1"/>
      <w:numFmt w:val="lowerLetter"/>
      <w:lvlText w:val="%5)"/>
      <w:lvlJc w:val="left"/>
      <w:pPr>
        <w:ind w:left="3155" w:hanging="420"/>
      </w:pPr>
    </w:lvl>
    <w:lvl w:ilvl="5" w:tplc="0409001B" w:tentative="1">
      <w:start w:val="1"/>
      <w:numFmt w:val="lowerRoman"/>
      <w:lvlText w:val="%6."/>
      <w:lvlJc w:val="right"/>
      <w:pPr>
        <w:ind w:left="3575" w:hanging="420"/>
      </w:pPr>
    </w:lvl>
    <w:lvl w:ilvl="6" w:tplc="0409000F" w:tentative="1">
      <w:start w:val="1"/>
      <w:numFmt w:val="decimal"/>
      <w:lvlText w:val="%7."/>
      <w:lvlJc w:val="left"/>
      <w:pPr>
        <w:ind w:left="3995" w:hanging="420"/>
      </w:pPr>
    </w:lvl>
    <w:lvl w:ilvl="7" w:tplc="04090019" w:tentative="1">
      <w:start w:val="1"/>
      <w:numFmt w:val="lowerLetter"/>
      <w:lvlText w:val="%8)"/>
      <w:lvlJc w:val="left"/>
      <w:pPr>
        <w:ind w:left="4415" w:hanging="420"/>
      </w:pPr>
    </w:lvl>
    <w:lvl w:ilvl="8" w:tplc="0409001B" w:tentative="1">
      <w:start w:val="1"/>
      <w:numFmt w:val="lowerRoman"/>
      <w:lvlText w:val="%9."/>
      <w:lvlJc w:val="right"/>
      <w:pPr>
        <w:ind w:left="4835" w:hanging="420"/>
      </w:pPr>
    </w:lvl>
  </w:abstractNum>
  <w:abstractNum w:abstractNumId="39" w15:restartNumberingAfterBreak="0">
    <w:nsid w:val="130548F0"/>
    <w:multiLevelType w:val="hybridMultilevel"/>
    <w:tmpl w:val="B5FAB7C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130564BD"/>
    <w:multiLevelType w:val="hybridMultilevel"/>
    <w:tmpl w:val="06B0E68A"/>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1" w15:restartNumberingAfterBreak="0">
    <w:nsid w:val="13CA5D12"/>
    <w:multiLevelType w:val="hybridMultilevel"/>
    <w:tmpl w:val="25604AAA"/>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42C0884"/>
    <w:multiLevelType w:val="hybridMultilevel"/>
    <w:tmpl w:val="DDF46924"/>
    <w:lvl w:ilvl="0" w:tplc="F75C32E0">
      <w:start w:val="1"/>
      <w:numFmt w:val="bullet"/>
      <w:lvlText w:val=""/>
      <w:lvlJc w:val="left"/>
      <w:pPr>
        <w:ind w:left="1106" w:hanging="420"/>
      </w:pPr>
      <w:rPr>
        <w:rFonts w:ascii="Wingdings" w:hAnsi="Wingdings" w:hint="default"/>
      </w:rPr>
    </w:lvl>
    <w:lvl w:ilvl="1" w:tplc="04090003" w:tentative="1">
      <w:start w:val="1"/>
      <w:numFmt w:val="bullet"/>
      <w:lvlText w:val=""/>
      <w:lvlJc w:val="left"/>
      <w:pPr>
        <w:ind w:left="1526" w:hanging="420"/>
      </w:pPr>
      <w:rPr>
        <w:rFonts w:ascii="Wingdings" w:hAnsi="Wingdings" w:hint="default"/>
      </w:rPr>
    </w:lvl>
    <w:lvl w:ilvl="2" w:tplc="04090005" w:tentative="1">
      <w:start w:val="1"/>
      <w:numFmt w:val="bullet"/>
      <w:lvlText w:val=""/>
      <w:lvlJc w:val="left"/>
      <w:pPr>
        <w:ind w:left="1946" w:hanging="420"/>
      </w:pPr>
      <w:rPr>
        <w:rFonts w:ascii="Wingdings" w:hAnsi="Wingdings" w:hint="default"/>
      </w:rPr>
    </w:lvl>
    <w:lvl w:ilvl="3" w:tplc="04090001" w:tentative="1">
      <w:start w:val="1"/>
      <w:numFmt w:val="bullet"/>
      <w:lvlText w:val=""/>
      <w:lvlJc w:val="left"/>
      <w:pPr>
        <w:ind w:left="2366" w:hanging="420"/>
      </w:pPr>
      <w:rPr>
        <w:rFonts w:ascii="Wingdings" w:hAnsi="Wingdings" w:hint="default"/>
      </w:rPr>
    </w:lvl>
    <w:lvl w:ilvl="4" w:tplc="04090003" w:tentative="1">
      <w:start w:val="1"/>
      <w:numFmt w:val="bullet"/>
      <w:lvlText w:val=""/>
      <w:lvlJc w:val="left"/>
      <w:pPr>
        <w:ind w:left="2786" w:hanging="420"/>
      </w:pPr>
      <w:rPr>
        <w:rFonts w:ascii="Wingdings" w:hAnsi="Wingdings" w:hint="default"/>
      </w:rPr>
    </w:lvl>
    <w:lvl w:ilvl="5" w:tplc="04090005" w:tentative="1">
      <w:start w:val="1"/>
      <w:numFmt w:val="bullet"/>
      <w:lvlText w:val=""/>
      <w:lvlJc w:val="left"/>
      <w:pPr>
        <w:ind w:left="3206" w:hanging="420"/>
      </w:pPr>
      <w:rPr>
        <w:rFonts w:ascii="Wingdings" w:hAnsi="Wingdings" w:hint="default"/>
      </w:rPr>
    </w:lvl>
    <w:lvl w:ilvl="6" w:tplc="04090001" w:tentative="1">
      <w:start w:val="1"/>
      <w:numFmt w:val="bullet"/>
      <w:lvlText w:val=""/>
      <w:lvlJc w:val="left"/>
      <w:pPr>
        <w:ind w:left="3626" w:hanging="420"/>
      </w:pPr>
      <w:rPr>
        <w:rFonts w:ascii="Wingdings" w:hAnsi="Wingdings" w:hint="default"/>
      </w:rPr>
    </w:lvl>
    <w:lvl w:ilvl="7" w:tplc="04090003" w:tentative="1">
      <w:start w:val="1"/>
      <w:numFmt w:val="bullet"/>
      <w:lvlText w:val=""/>
      <w:lvlJc w:val="left"/>
      <w:pPr>
        <w:ind w:left="4046" w:hanging="420"/>
      </w:pPr>
      <w:rPr>
        <w:rFonts w:ascii="Wingdings" w:hAnsi="Wingdings" w:hint="default"/>
      </w:rPr>
    </w:lvl>
    <w:lvl w:ilvl="8" w:tplc="04090005" w:tentative="1">
      <w:start w:val="1"/>
      <w:numFmt w:val="bullet"/>
      <w:lvlText w:val=""/>
      <w:lvlJc w:val="left"/>
      <w:pPr>
        <w:ind w:left="4466" w:hanging="420"/>
      </w:pPr>
      <w:rPr>
        <w:rFonts w:ascii="Wingdings" w:hAnsi="Wingdings" w:hint="default"/>
      </w:rPr>
    </w:lvl>
  </w:abstractNum>
  <w:abstractNum w:abstractNumId="43" w15:restartNumberingAfterBreak="0">
    <w:nsid w:val="14763973"/>
    <w:multiLevelType w:val="hybridMultilevel"/>
    <w:tmpl w:val="D97602F4"/>
    <w:lvl w:ilvl="0" w:tplc="F75C32E0">
      <w:start w:val="1"/>
      <w:numFmt w:val="bullet"/>
      <w:lvlText w:val=""/>
      <w:lvlJc w:val="left"/>
      <w:pPr>
        <w:ind w:left="780" w:hanging="36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4FA652A"/>
    <w:multiLevelType w:val="hybridMultilevel"/>
    <w:tmpl w:val="7E285E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8814B8"/>
    <w:multiLevelType w:val="hybridMultilevel"/>
    <w:tmpl w:val="10FABE0E"/>
    <w:lvl w:ilvl="0" w:tplc="F7924A3A">
      <w:start w:val="1"/>
      <w:numFmt w:val="upperLetter"/>
      <w:lvlText w:val="%1."/>
      <w:lvlJc w:val="left"/>
      <w:pPr>
        <w:ind w:left="1200" w:hanging="360"/>
      </w:pPr>
      <w:rPr>
        <w:rFonts w:ascii="等线" w:eastAsia="等线" w:hAnsi="等线" w:hint="default"/>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169E67A6"/>
    <w:multiLevelType w:val="singleLevel"/>
    <w:tmpl w:val="0409000D"/>
    <w:lvl w:ilvl="0">
      <w:start w:val="1"/>
      <w:numFmt w:val="bullet"/>
      <w:lvlText w:val=""/>
      <w:lvlJc w:val="left"/>
      <w:pPr>
        <w:tabs>
          <w:tab w:val="num" w:pos="992"/>
        </w:tabs>
        <w:ind w:left="992" w:hanging="425"/>
      </w:pPr>
      <w:rPr>
        <w:rFonts w:ascii="Wingdings" w:hAnsi="Wingdings" w:hint="default"/>
      </w:rPr>
    </w:lvl>
  </w:abstractNum>
  <w:abstractNum w:abstractNumId="47" w15:restartNumberingAfterBreak="0">
    <w:nsid w:val="1787397F"/>
    <w:multiLevelType w:val="hybridMultilevel"/>
    <w:tmpl w:val="F0BE63C6"/>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8" w15:restartNumberingAfterBreak="0">
    <w:nsid w:val="18A811DA"/>
    <w:multiLevelType w:val="hybridMultilevel"/>
    <w:tmpl w:val="A880CA42"/>
    <w:lvl w:ilvl="0" w:tplc="E1E6C92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9" w15:restartNumberingAfterBreak="0">
    <w:nsid w:val="19074D81"/>
    <w:multiLevelType w:val="hybridMultilevel"/>
    <w:tmpl w:val="0C48AC7E"/>
    <w:lvl w:ilvl="0" w:tplc="12FEE2B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3B1B29"/>
    <w:multiLevelType w:val="hybridMultilevel"/>
    <w:tmpl w:val="69CE789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19741B6C"/>
    <w:multiLevelType w:val="hybridMultilevel"/>
    <w:tmpl w:val="65A262AC"/>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C14788"/>
    <w:multiLevelType w:val="hybridMultilevel"/>
    <w:tmpl w:val="DFC2D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294AD5"/>
    <w:multiLevelType w:val="multilevel"/>
    <w:tmpl w:val="CE80BAD4"/>
    <w:lvl w:ilvl="0">
      <w:start w:val="1"/>
      <w:numFmt w:val="decimal"/>
      <w:lvlText w:val="%1."/>
      <w:lvlJc w:val="left"/>
      <w:pPr>
        <w:ind w:left="990" w:hanging="360"/>
      </w:pPr>
      <w:rPr>
        <w:rFonts w:hint="default"/>
      </w:rPr>
    </w:lvl>
    <w:lvl w:ilvl="1">
      <w:start w:val="6"/>
      <w:numFmt w:val="decimal"/>
      <w:isLgl/>
      <w:lvlText w:val="%1.%2."/>
      <w:lvlJc w:val="left"/>
      <w:pPr>
        <w:ind w:left="1050" w:hanging="420"/>
      </w:pPr>
      <w:rPr>
        <w:rFonts w:ascii="Times New Roman" w:hAnsi="Times New Roman" w:cs="Times New Roman" w:hint="default"/>
        <w:color w:val="auto"/>
        <w:sz w:val="24"/>
      </w:rPr>
    </w:lvl>
    <w:lvl w:ilvl="2">
      <w:start w:val="1"/>
      <w:numFmt w:val="decimal"/>
      <w:isLgl/>
      <w:lvlText w:val="%1.%2.%3."/>
      <w:lvlJc w:val="left"/>
      <w:pPr>
        <w:ind w:left="1350" w:hanging="720"/>
      </w:pPr>
      <w:rPr>
        <w:rFonts w:ascii="Times New Roman" w:hAnsi="Times New Roman" w:cs="Times New Roman" w:hint="default"/>
        <w:color w:val="auto"/>
        <w:sz w:val="24"/>
      </w:rPr>
    </w:lvl>
    <w:lvl w:ilvl="3">
      <w:start w:val="1"/>
      <w:numFmt w:val="decimal"/>
      <w:isLgl/>
      <w:lvlText w:val="%1.%2.%3.%4."/>
      <w:lvlJc w:val="left"/>
      <w:pPr>
        <w:ind w:left="1350" w:hanging="720"/>
      </w:pPr>
      <w:rPr>
        <w:rFonts w:ascii="Times New Roman" w:hAnsi="Times New Roman" w:cs="Times New Roman" w:hint="default"/>
        <w:color w:val="auto"/>
        <w:sz w:val="24"/>
      </w:rPr>
    </w:lvl>
    <w:lvl w:ilvl="4">
      <w:start w:val="1"/>
      <w:numFmt w:val="decimal"/>
      <w:isLgl/>
      <w:lvlText w:val="%1.%2.%3.%4.%5."/>
      <w:lvlJc w:val="left"/>
      <w:pPr>
        <w:ind w:left="1710" w:hanging="1080"/>
      </w:pPr>
      <w:rPr>
        <w:rFonts w:ascii="Times New Roman" w:hAnsi="Times New Roman" w:cs="Times New Roman" w:hint="default"/>
        <w:color w:val="auto"/>
        <w:sz w:val="24"/>
      </w:rPr>
    </w:lvl>
    <w:lvl w:ilvl="5">
      <w:start w:val="1"/>
      <w:numFmt w:val="decimal"/>
      <w:isLgl/>
      <w:lvlText w:val="%1.%2.%3.%4.%5.%6."/>
      <w:lvlJc w:val="left"/>
      <w:pPr>
        <w:ind w:left="1710" w:hanging="1080"/>
      </w:pPr>
      <w:rPr>
        <w:rFonts w:ascii="Times New Roman" w:hAnsi="Times New Roman" w:cs="Times New Roman" w:hint="default"/>
        <w:color w:val="auto"/>
        <w:sz w:val="24"/>
      </w:rPr>
    </w:lvl>
    <w:lvl w:ilvl="6">
      <w:start w:val="1"/>
      <w:numFmt w:val="decimal"/>
      <w:isLgl/>
      <w:lvlText w:val="%1.%2.%3.%4.%5.%6.%7."/>
      <w:lvlJc w:val="left"/>
      <w:pPr>
        <w:ind w:left="2070" w:hanging="1440"/>
      </w:pPr>
      <w:rPr>
        <w:rFonts w:ascii="Times New Roman" w:hAnsi="Times New Roman" w:cs="Times New Roman" w:hint="default"/>
        <w:color w:val="auto"/>
        <w:sz w:val="24"/>
      </w:rPr>
    </w:lvl>
    <w:lvl w:ilvl="7">
      <w:start w:val="1"/>
      <w:numFmt w:val="decimal"/>
      <w:isLgl/>
      <w:lvlText w:val="%1.%2.%3.%4.%5.%6.%7.%8."/>
      <w:lvlJc w:val="left"/>
      <w:pPr>
        <w:ind w:left="2070" w:hanging="1440"/>
      </w:pPr>
      <w:rPr>
        <w:rFonts w:ascii="Times New Roman" w:hAnsi="Times New Roman" w:cs="Times New Roman" w:hint="default"/>
        <w:color w:val="auto"/>
        <w:sz w:val="24"/>
      </w:rPr>
    </w:lvl>
    <w:lvl w:ilvl="8">
      <w:start w:val="1"/>
      <w:numFmt w:val="decimal"/>
      <w:isLgl/>
      <w:lvlText w:val="%1.%2.%3.%4.%5.%6.%7.%8.%9."/>
      <w:lvlJc w:val="left"/>
      <w:pPr>
        <w:ind w:left="2430" w:hanging="1800"/>
      </w:pPr>
      <w:rPr>
        <w:rFonts w:ascii="Times New Roman" w:hAnsi="Times New Roman" w:cs="Times New Roman" w:hint="default"/>
        <w:color w:val="auto"/>
        <w:sz w:val="24"/>
      </w:rPr>
    </w:lvl>
  </w:abstractNum>
  <w:abstractNum w:abstractNumId="54" w15:restartNumberingAfterBreak="0">
    <w:nsid w:val="1AA56632"/>
    <w:multiLevelType w:val="hybridMultilevel"/>
    <w:tmpl w:val="A0B4B4C8"/>
    <w:lvl w:ilvl="0" w:tplc="561CE9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AAA2AFE"/>
    <w:multiLevelType w:val="hybridMultilevel"/>
    <w:tmpl w:val="8CA2A140"/>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56" w15:restartNumberingAfterBreak="0">
    <w:nsid w:val="1B542AC2"/>
    <w:multiLevelType w:val="hybridMultilevel"/>
    <w:tmpl w:val="9F90EAA8"/>
    <w:lvl w:ilvl="0" w:tplc="0E74D75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1B5D6F5C"/>
    <w:multiLevelType w:val="hybridMultilevel"/>
    <w:tmpl w:val="E0884F08"/>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58" w15:restartNumberingAfterBreak="0">
    <w:nsid w:val="1CC5720A"/>
    <w:multiLevelType w:val="hybridMultilevel"/>
    <w:tmpl w:val="E054A2B4"/>
    <w:lvl w:ilvl="0" w:tplc="FF6679E0">
      <w:numFmt w:val="bullet"/>
      <w:lvlText w:val="-"/>
      <w:lvlJc w:val="left"/>
      <w:pPr>
        <w:ind w:left="420" w:hanging="42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1CE81BB4"/>
    <w:multiLevelType w:val="hybridMultilevel"/>
    <w:tmpl w:val="7B9A6A68"/>
    <w:lvl w:ilvl="0" w:tplc="76B4766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60" w15:restartNumberingAfterBreak="0">
    <w:nsid w:val="1D9C1DCF"/>
    <w:multiLevelType w:val="hybridMultilevel"/>
    <w:tmpl w:val="7DA45CE8"/>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1" w15:restartNumberingAfterBreak="0">
    <w:nsid w:val="1E4458F0"/>
    <w:multiLevelType w:val="hybridMultilevel"/>
    <w:tmpl w:val="28A253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1E502D7B"/>
    <w:multiLevelType w:val="multilevel"/>
    <w:tmpl w:val="B6FA4C8A"/>
    <w:lvl w:ilvl="0">
      <w:start w:val="1"/>
      <w:numFmt w:val="decimal"/>
      <w:lvlText w:val="%1."/>
      <w:lvlJc w:val="left"/>
      <w:pPr>
        <w:ind w:left="780" w:hanging="360"/>
      </w:pPr>
      <w:rPr>
        <w:rFonts w:hint="default"/>
      </w:rPr>
    </w:lvl>
    <w:lvl w:ilvl="1">
      <w:start w:val="3"/>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3" w15:restartNumberingAfterBreak="0">
    <w:nsid w:val="1ECE0D6C"/>
    <w:multiLevelType w:val="hybridMultilevel"/>
    <w:tmpl w:val="112C2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D167D0"/>
    <w:multiLevelType w:val="hybridMultilevel"/>
    <w:tmpl w:val="DE84FAC4"/>
    <w:lvl w:ilvl="0" w:tplc="91608FA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1EE15B40"/>
    <w:multiLevelType w:val="hybridMultilevel"/>
    <w:tmpl w:val="7C3A50B2"/>
    <w:lvl w:ilvl="0" w:tplc="7AC445A0">
      <w:start w:val="1"/>
      <w:numFmt w:val="decimal"/>
      <w:lvlText w:val="%1."/>
      <w:lvlJc w:val="left"/>
      <w:pPr>
        <w:ind w:left="360" w:hanging="360"/>
      </w:pPr>
      <w:rPr>
        <w:rFonts w:cs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01A4A47"/>
    <w:multiLevelType w:val="hybridMultilevel"/>
    <w:tmpl w:val="CBDA2286"/>
    <w:lvl w:ilvl="0" w:tplc="DB48171C">
      <w:start w:val="1"/>
      <w:numFmt w:val="bullet"/>
      <w:lvlText w:val=""/>
      <w:lvlJc w:val="left"/>
      <w:pPr>
        <w:ind w:left="420" w:hanging="420"/>
      </w:pPr>
      <w:rPr>
        <w:rFonts w:ascii="Wingdings" w:hAnsi="Wingdings" w:hint="default"/>
        <w:strike w:val="0"/>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204C2D39"/>
    <w:multiLevelType w:val="hybridMultilevel"/>
    <w:tmpl w:val="572A401C"/>
    <w:lvl w:ilvl="0" w:tplc="00762250">
      <w:start w:val="1"/>
      <w:numFmt w:val="decimal"/>
      <w:lvlText w:val="%1."/>
      <w:lvlJc w:val="left"/>
      <w:pPr>
        <w:ind w:left="360" w:hanging="360"/>
      </w:pPr>
      <w:rPr>
        <w:rFonts w:hint="default"/>
      </w:rPr>
    </w:lvl>
    <w:lvl w:ilvl="1" w:tplc="386A8FD2">
      <w:start w:val="1"/>
      <w:numFmt w:val="upperLetter"/>
      <w:lvlText w:val="%2．"/>
      <w:lvlJc w:val="left"/>
      <w:pPr>
        <w:ind w:left="780" w:hanging="360"/>
      </w:pPr>
      <w:rPr>
        <w:rFonts w:hint="default"/>
      </w:rPr>
    </w:lvl>
    <w:lvl w:ilvl="2" w:tplc="EDCC68F0">
      <w:start w:val="2"/>
      <w:numFmt w:val="low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07B4233"/>
    <w:multiLevelType w:val="hybridMultilevel"/>
    <w:tmpl w:val="B4B27EC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20AB05DC"/>
    <w:multiLevelType w:val="hybridMultilevel"/>
    <w:tmpl w:val="000AE972"/>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0" w15:restartNumberingAfterBreak="0">
    <w:nsid w:val="20C4287A"/>
    <w:multiLevelType w:val="hybridMultilevel"/>
    <w:tmpl w:val="099A983C"/>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21F29FA"/>
    <w:multiLevelType w:val="hybridMultilevel"/>
    <w:tmpl w:val="119CDBEA"/>
    <w:lvl w:ilvl="0" w:tplc="F75C32E0">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25313EB"/>
    <w:multiLevelType w:val="hybridMultilevel"/>
    <w:tmpl w:val="6792C9A6"/>
    <w:lvl w:ilvl="0" w:tplc="F75C32E0">
      <w:start w:val="1"/>
      <w:numFmt w:val="bullet"/>
      <w:lvlText w:val=""/>
      <w:lvlJc w:val="left"/>
      <w:pPr>
        <w:ind w:left="841" w:hanging="420"/>
      </w:pPr>
      <w:rPr>
        <w:rFonts w:ascii="Wingdings" w:hAnsi="Wingdings" w:hint="default"/>
      </w:rPr>
    </w:lvl>
    <w:lvl w:ilvl="1" w:tplc="FF6679E0">
      <w:numFmt w:val="bullet"/>
      <w:lvlText w:val="-"/>
      <w:lvlJc w:val="left"/>
      <w:pPr>
        <w:ind w:left="1261" w:hanging="420"/>
      </w:pPr>
      <w:rPr>
        <w:rFonts w:ascii="Calibri" w:eastAsiaTheme="minorEastAsia" w:hAnsi="Calibri" w:cstheme="minorBidi"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73" w15:restartNumberingAfterBreak="0">
    <w:nsid w:val="22681F11"/>
    <w:multiLevelType w:val="multilevel"/>
    <w:tmpl w:val="79F8C340"/>
    <w:lvl w:ilvl="0">
      <w:start w:val="1"/>
      <w:numFmt w:val="decimal"/>
      <w:lvlText w:val="%1."/>
      <w:lvlJc w:val="left"/>
      <w:pPr>
        <w:ind w:left="360" w:hanging="360"/>
      </w:pPr>
      <w:rPr>
        <w:rFonts w:hint="default"/>
      </w:rPr>
    </w:lvl>
    <w:lvl w:ilvl="1">
      <w:start w:val="2"/>
      <w:numFmt w:val="decimal"/>
      <w:isLgl/>
      <w:lvlText w:val="%1.%2."/>
      <w:lvlJc w:val="left"/>
      <w:pPr>
        <w:ind w:left="1080" w:hanging="900"/>
      </w:pPr>
      <w:rPr>
        <w:rFonts w:hint="default"/>
      </w:rPr>
    </w:lvl>
    <w:lvl w:ilvl="2">
      <w:start w:val="14"/>
      <w:numFmt w:val="decimal"/>
      <w:isLgl/>
      <w:lvlText w:val="%1.%2.%3."/>
      <w:lvlJc w:val="left"/>
      <w:pPr>
        <w:ind w:left="1260" w:hanging="900"/>
      </w:pPr>
      <w:rPr>
        <w:rFonts w:hint="default"/>
      </w:rPr>
    </w:lvl>
    <w:lvl w:ilvl="3">
      <w:start w:val="2"/>
      <w:numFmt w:val="decimal"/>
      <w:isLgl/>
      <w:lvlText w:val="%1.%2.%3.%4."/>
      <w:lvlJc w:val="left"/>
      <w:pPr>
        <w:ind w:left="1440" w:hanging="90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74" w15:restartNumberingAfterBreak="0">
    <w:nsid w:val="24755614"/>
    <w:multiLevelType w:val="hybridMultilevel"/>
    <w:tmpl w:val="26DADF60"/>
    <w:lvl w:ilvl="0" w:tplc="14BE10A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15:restartNumberingAfterBreak="0">
    <w:nsid w:val="24982763"/>
    <w:multiLevelType w:val="hybridMultilevel"/>
    <w:tmpl w:val="5E508FC0"/>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4E356C2"/>
    <w:multiLevelType w:val="hybridMultilevel"/>
    <w:tmpl w:val="90F20618"/>
    <w:lvl w:ilvl="0" w:tplc="059C759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77" w15:restartNumberingAfterBreak="0">
    <w:nsid w:val="255B4FF4"/>
    <w:multiLevelType w:val="hybridMultilevel"/>
    <w:tmpl w:val="24DC67BA"/>
    <w:lvl w:ilvl="0" w:tplc="F75C32E0">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78" w15:restartNumberingAfterBreak="0">
    <w:nsid w:val="261123C8"/>
    <w:multiLevelType w:val="singleLevel"/>
    <w:tmpl w:val="0409000D"/>
    <w:lvl w:ilvl="0">
      <w:start w:val="1"/>
      <w:numFmt w:val="bullet"/>
      <w:lvlText w:val=""/>
      <w:lvlJc w:val="left"/>
      <w:pPr>
        <w:ind w:left="420" w:hanging="420"/>
      </w:pPr>
      <w:rPr>
        <w:rFonts w:ascii="Wingdings" w:hAnsi="Wingdings" w:hint="default"/>
      </w:rPr>
    </w:lvl>
  </w:abstractNum>
  <w:abstractNum w:abstractNumId="79" w15:restartNumberingAfterBreak="0">
    <w:nsid w:val="26AA7981"/>
    <w:multiLevelType w:val="hybridMultilevel"/>
    <w:tmpl w:val="3B72FF7C"/>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281A35CF"/>
    <w:multiLevelType w:val="multilevel"/>
    <w:tmpl w:val="EB908782"/>
    <w:lvl w:ilvl="0">
      <w:start w:val="3"/>
      <w:numFmt w:val="decimal"/>
      <w:lvlText w:val="%1"/>
      <w:lvlJc w:val="left"/>
      <w:pPr>
        <w:ind w:left="675" w:hanging="675"/>
      </w:pPr>
      <w:rPr>
        <w:rFonts w:hint="default"/>
      </w:rPr>
    </w:lvl>
    <w:lvl w:ilvl="1">
      <w:start w:val="1"/>
      <w:numFmt w:val="bullet"/>
      <w:lvlText w:val=""/>
      <w:lvlJc w:val="left"/>
      <w:pPr>
        <w:ind w:left="932" w:hanging="720"/>
      </w:pPr>
      <w:rPr>
        <w:rFonts w:ascii="Wingdings" w:hAnsi="Wingding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2288" w:hanging="144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3072" w:hanging="1800"/>
      </w:pPr>
      <w:rPr>
        <w:rFonts w:hint="default"/>
      </w:rPr>
    </w:lvl>
    <w:lvl w:ilvl="7">
      <w:start w:val="1"/>
      <w:numFmt w:val="decimal"/>
      <w:lvlText w:val="%1.%2.%3.%4.%5.%6.%7.%8"/>
      <w:lvlJc w:val="left"/>
      <w:pPr>
        <w:ind w:left="3644" w:hanging="2160"/>
      </w:pPr>
      <w:rPr>
        <w:rFonts w:hint="default"/>
      </w:rPr>
    </w:lvl>
    <w:lvl w:ilvl="8">
      <w:start w:val="1"/>
      <w:numFmt w:val="decimal"/>
      <w:lvlText w:val="%1.%2.%3.%4.%5.%6.%7.%8.%9"/>
      <w:lvlJc w:val="left"/>
      <w:pPr>
        <w:ind w:left="3856" w:hanging="2160"/>
      </w:pPr>
      <w:rPr>
        <w:rFonts w:hint="default"/>
      </w:rPr>
    </w:lvl>
  </w:abstractNum>
  <w:abstractNum w:abstractNumId="81" w15:restartNumberingAfterBreak="0">
    <w:nsid w:val="28AA3509"/>
    <w:multiLevelType w:val="hybridMultilevel"/>
    <w:tmpl w:val="4C26D72E"/>
    <w:lvl w:ilvl="0" w:tplc="60620318">
      <w:start w:val="1"/>
      <w:numFmt w:val="decimal"/>
      <w:pStyle w:val="MMTopic1"/>
      <w:lvlText w:val="(%1)"/>
      <w:lvlJc w:val="left"/>
      <w:pPr>
        <w:ind w:left="780" w:hanging="360"/>
      </w:pPr>
      <w:rPr>
        <w:rFonts w:hint="default"/>
      </w:rPr>
    </w:lvl>
    <w:lvl w:ilvl="1" w:tplc="04090019" w:tentative="1">
      <w:start w:val="1"/>
      <w:numFmt w:val="lowerLetter"/>
      <w:pStyle w:val="MMTopic2"/>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90323CB"/>
    <w:multiLevelType w:val="hybridMultilevel"/>
    <w:tmpl w:val="91FC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1448C"/>
    <w:multiLevelType w:val="hybridMultilevel"/>
    <w:tmpl w:val="8A5EA764"/>
    <w:lvl w:ilvl="0" w:tplc="561CE9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B4D6D06"/>
    <w:multiLevelType w:val="hybridMultilevel"/>
    <w:tmpl w:val="1D22ED78"/>
    <w:lvl w:ilvl="0" w:tplc="F75C32E0">
      <w:start w:val="1"/>
      <w:numFmt w:val="bullet"/>
      <w:lvlText w:val=""/>
      <w:lvlJc w:val="left"/>
      <w:pPr>
        <w:ind w:left="1475" w:hanging="420"/>
      </w:pPr>
      <w:rPr>
        <w:rFonts w:ascii="Wingdings" w:hAnsi="Wingdings" w:hint="default"/>
      </w:rPr>
    </w:lvl>
    <w:lvl w:ilvl="1" w:tplc="04090003" w:tentative="1">
      <w:start w:val="1"/>
      <w:numFmt w:val="bullet"/>
      <w:lvlText w:val=""/>
      <w:lvlJc w:val="left"/>
      <w:pPr>
        <w:ind w:left="1895" w:hanging="420"/>
      </w:pPr>
      <w:rPr>
        <w:rFonts w:ascii="Wingdings" w:hAnsi="Wingdings" w:hint="default"/>
      </w:rPr>
    </w:lvl>
    <w:lvl w:ilvl="2" w:tplc="04090005" w:tentative="1">
      <w:start w:val="1"/>
      <w:numFmt w:val="bullet"/>
      <w:lvlText w:val=""/>
      <w:lvlJc w:val="left"/>
      <w:pPr>
        <w:ind w:left="2315" w:hanging="420"/>
      </w:pPr>
      <w:rPr>
        <w:rFonts w:ascii="Wingdings" w:hAnsi="Wingdings" w:hint="default"/>
      </w:rPr>
    </w:lvl>
    <w:lvl w:ilvl="3" w:tplc="04090001" w:tentative="1">
      <w:start w:val="1"/>
      <w:numFmt w:val="bullet"/>
      <w:lvlText w:val=""/>
      <w:lvlJc w:val="left"/>
      <w:pPr>
        <w:ind w:left="2735" w:hanging="420"/>
      </w:pPr>
      <w:rPr>
        <w:rFonts w:ascii="Wingdings" w:hAnsi="Wingdings" w:hint="default"/>
      </w:rPr>
    </w:lvl>
    <w:lvl w:ilvl="4" w:tplc="04090003" w:tentative="1">
      <w:start w:val="1"/>
      <w:numFmt w:val="bullet"/>
      <w:lvlText w:val=""/>
      <w:lvlJc w:val="left"/>
      <w:pPr>
        <w:ind w:left="3155" w:hanging="420"/>
      </w:pPr>
      <w:rPr>
        <w:rFonts w:ascii="Wingdings" w:hAnsi="Wingdings" w:hint="default"/>
      </w:rPr>
    </w:lvl>
    <w:lvl w:ilvl="5" w:tplc="04090005" w:tentative="1">
      <w:start w:val="1"/>
      <w:numFmt w:val="bullet"/>
      <w:lvlText w:val=""/>
      <w:lvlJc w:val="left"/>
      <w:pPr>
        <w:ind w:left="3575" w:hanging="420"/>
      </w:pPr>
      <w:rPr>
        <w:rFonts w:ascii="Wingdings" w:hAnsi="Wingdings" w:hint="default"/>
      </w:rPr>
    </w:lvl>
    <w:lvl w:ilvl="6" w:tplc="04090001" w:tentative="1">
      <w:start w:val="1"/>
      <w:numFmt w:val="bullet"/>
      <w:lvlText w:val=""/>
      <w:lvlJc w:val="left"/>
      <w:pPr>
        <w:ind w:left="3995" w:hanging="420"/>
      </w:pPr>
      <w:rPr>
        <w:rFonts w:ascii="Wingdings" w:hAnsi="Wingdings" w:hint="default"/>
      </w:rPr>
    </w:lvl>
    <w:lvl w:ilvl="7" w:tplc="04090003" w:tentative="1">
      <w:start w:val="1"/>
      <w:numFmt w:val="bullet"/>
      <w:lvlText w:val=""/>
      <w:lvlJc w:val="left"/>
      <w:pPr>
        <w:ind w:left="4415" w:hanging="420"/>
      </w:pPr>
      <w:rPr>
        <w:rFonts w:ascii="Wingdings" w:hAnsi="Wingdings" w:hint="default"/>
      </w:rPr>
    </w:lvl>
    <w:lvl w:ilvl="8" w:tplc="04090005" w:tentative="1">
      <w:start w:val="1"/>
      <w:numFmt w:val="bullet"/>
      <w:lvlText w:val=""/>
      <w:lvlJc w:val="left"/>
      <w:pPr>
        <w:ind w:left="4835" w:hanging="420"/>
      </w:pPr>
      <w:rPr>
        <w:rFonts w:ascii="Wingdings" w:hAnsi="Wingdings" w:hint="default"/>
      </w:rPr>
    </w:lvl>
  </w:abstractNum>
  <w:abstractNum w:abstractNumId="85" w15:restartNumberingAfterBreak="0">
    <w:nsid w:val="2BD65D98"/>
    <w:multiLevelType w:val="hybridMultilevel"/>
    <w:tmpl w:val="FD22BAB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2DA13565"/>
    <w:multiLevelType w:val="hybridMultilevel"/>
    <w:tmpl w:val="859426A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2DC64AA5"/>
    <w:multiLevelType w:val="hybridMultilevel"/>
    <w:tmpl w:val="715656E0"/>
    <w:lvl w:ilvl="0" w:tplc="477A8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EE003B3"/>
    <w:multiLevelType w:val="hybridMultilevel"/>
    <w:tmpl w:val="25D01FF4"/>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9" w15:restartNumberingAfterBreak="0">
    <w:nsid w:val="2EE00414"/>
    <w:multiLevelType w:val="hybridMultilevel"/>
    <w:tmpl w:val="5E823D54"/>
    <w:lvl w:ilvl="0" w:tplc="D05862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2F0D33E1"/>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1" w15:restartNumberingAfterBreak="0">
    <w:nsid w:val="2F7E31AA"/>
    <w:multiLevelType w:val="hybridMultilevel"/>
    <w:tmpl w:val="C152D852"/>
    <w:lvl w:ilvl="0" w:tplc="192E68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FB56714"/>
    <w:multiLevelType w:val="hybridMultilevel"/>
    <w:tmpl w:val="7126542E"/>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316810A5"/>
    <w:multiLevelType w:val="hybridMultilevel"/>
    <w:tmpl w:val="D5F4729A"/>
    <w:lvl w:ilvl="0" w:tplc="ADA2B87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4" w15:restartNumberingAfterBreak="0">
    <w:nsid w:val="31EA1B7F"/>
    <w:multiLevelType w:val="hybridMultilevel"/>
    <w:tmpl w:val="FD22AED4"/>
    <w:lvl w:ilvl="0" w:tplc="FF6679E0">
      <w:numFmt w:val="bullet"/>
      <w:lvlText w:val="-"/>
      <w:lvlJc w:val="left"/>
      <w:pPr>
        <w:ind w:left="420" w:hanging="42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31FC46C2"/>
    <w:multiLevelType w:val="multilevel"/>
    <w:tmpl w:val="6F5228EA"/>
    <w:lvl w:ilvl="0">
      <w:start w:val="1"/>
      <w:numFmt w:val="decimal"/>
      <w:lvlText w:val="%1."/>
      <w:lvlJc w:val="left"/>
      <w:pPr>
        <w:ind w:left="360" w:hanging="360"/>
      </w:pPr>
      <w:rPr>
        <w:rFonts w:hint="default"/>
      </w:rPr>
    </w:lvl>
    <w:lvl w:ilvl="1">
      <w:start w:val="1"/>
      <w:numFmt w:val="decimal"/>
      <w:isLgl/>
      <w:lvlText w:val="%1.%2."/>
      <w:lvlJc w:val="left"/>
      <w:pPr>
        <w:ind w:left="1286" w:hanging="720"/>
      </w:pPr>
      <w:rPr>
        <w:rFonts w:hint="default"/>
      </w:rPr>
    </w:lvl>
    <w:lvl w:ilvl="2">
      <w:start w:val="1"/>
      <w:numFmt w:val="decimal"/>
      <w:isLgl/>
      <w:lvlText w:val="%1.%2.%3."/>
      <w:lvlJc w:val="left"/>
      <w:pPr>
        <w:ind w:left="2212" w:hanging="1080"/>
      </w:pPr>
      <w:rPr>
        <w:rFonts w:hint="default"/>
      </w:rPr>
    </w:lvl>
    <w:lvl w:ilvl="3">
      <w:start w:val="1"/>
      <w:numFmt w:val="decimal"/>
      <w:isLgl/>
      <w:lvlText w:val="%1.%2.%3.%4."/>
      <w:lvlJc w:val="left"/>
      <w:pPr>
        <w:ind w:left="2778" w:hanging="1080"/>
      </w:pPr>
      <w:rPr>
        <w:rFonts w:hint="default"/>
      </w:rPr>
    </w:lvl>
    <w:lvl w:ilvl="4">
      <w:start w:val="1"/>
      <w:numFmt w:val="decimal"/>
      <w:isLgl/>
      <w:lvlText w:val="%1.%2.%3.%4.%5."/>
      <w:lvlJc w:val="left"/>
      <w:pPr>
        <w:ind w:left="3704" w:hanging="1440"/>
      </w:pPr>
      <w:rPr>
        <w:rFonts w:hint="default"/>
      </w:rPr>
    </w:lvl>
    <w:lvl w:ilvl="5">
      <w:start w:val="1"/>
      <w:numFmt w:val="decimal"/>
      <w:isLgl/>
      <w:lvlText w:val="%1.%2.%3.%4.%5.%6."/>
      <w:lvlJc w:val="left"/>
      <w:pPr>
        <w:ind w:left="4630" w:hanging="1800"/>
      </w:pPr>
      <w:rPr>
        <w:rFonts w:hint="default"/>
      </w:rPr>
    </w:lvl>
    <w:lvl w:ilvl="6">
      <w:start w:val="1"/>
      <w:numFmt w:val="decimal"/>
      <w:isLgl/>
      <w:lvlText w:val="%1.%2.%3.%4.%5.%6.%7."/>
      <w:lvlJc w:val="left"/>
      <w:pPr>
        <w:ind w:left="5196" w:hanging="1800"/>
      </w:pPr>
      <w:rPr>
        <w:rFonts w:hint="default"/>
      </w:rPr>
    </w:lvl>
    <w:lvl w:ilvl="7">
      <w:start w:val="1"/>
      <w:numFmt w:val="decimal"/>
      <w:isLgl/>
      <w:lvlText w:val="%1.%2.%3.%4.%5.%6.%7.%8."/>
      <w:lvlJc w:val="left"/>
      <w:pPr>
        <w:ind w:left="6122" w:hanging="2160"/>
      </w:pPr>
      <w:rPr>
        <w:rFonts w:hint="default"/>
      </w:rPr>
    </w:lvl>
    <w:lvl w:ilvl="8">
      <w:start w:val="1"/>
      <w:numFmt w:val="decimal"/>
      <w:isLgl/>
      <w:lvlText w:val="%1.%2.%3.%4.%5.%6.%7.%8.%9."/>
      <w:lvlJc w:val="left"/>
      <w:pPr>
        <w:ind w:left="7048" w:hanging="2520"/>
      </w:pPr>
      <w:rPr>
        <w:rFonts w:hint="default"/>
      </w:rPr>
    </w:lvl>
  </w:abstractNum>
  <w:abstractNum w:abstractNumId="96" w15:restartNumberingAfterBreak="0">
    <w:nsid w:val="328D7E3A"/>
    <w:multiLevelType w:val="hybridMultilevel"/>
    <w:tmpl w:val="955C5B34"/>
    <w:lvl w:ilvl="0" w:tplc="936406E8">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32981E4B"/>
    <w:multiLevelType w:val="hybridMultilevel"/>
    <w:tmpl w:val="C8EEEA9E"/>
    <w:lvl w:ilvl="0" w:tplc="F75C32E0">
      <w:start w:val="1"/>
      <w:numFmt w:val="bullet"/>
      <w:lvlText w:val=""/>
      <w:lvlJc w:val="left"/>
      <w:pPr>
        <w:ind w:left="2101" w:hanging="420"/>
      </w:pPr>
      <w:rPr>
        <w:rFonts w:ascii="Wingdings" w:hAnsi="Wingdings" w:hint="default"/>
      </w:rPr>
    </w:lvl>
    <w:lvl w:ilvl="1" w:tplc="04090003" w:tentative="1">
      <w:start w:val="1"/>
      <w:numFmt w:val="bullet"/>
      <w:lvlText w:val=""/>
      <w:lvlJc w:val="left"/>
      <w:pPr>
        <w:ind w:left="2096" w:hanging="420"/>
      </w:pPr>
      <w:rPr>
        <w:rFonts w:ascii="Wingdings" w:hAnsi="Wingdings" w:hint="default"/>
      </w:rPr>
    </w:lvl>
    <w:lvl w:ilvl="2" w:tplc="04090005" w:tentative="1">
      <w:start w:val="1"/>
      <w:numFmt w:val="bullet"/>
      <w:lvlText w:val=""/>
      <w:lvlJc w:val="left"/>
      <w:pPr>
        <w:ind w:left="2516" w:hanging="420"/>
      </w:pPr>
      <w:rPr>
        <w:rFonts w:ascii="Wingdings" w:hAnsi="Wingdings" w:hint="default"/>
      </w:rPr>
    </w:lvl>
    <w:lvl w:ilvl="3" w:tplc="04090001">
      <w:start w:val="1"/>
      <w:numFmt w:val="bullet"/>
      <w:lvlText w:val=""/>
      <w:lvlJc w:val="left"/>
      <w:pPr>
        <w:ind w:left="2936" w:hanging="420"/>
      </w:pPr>
      <w:rPr>
        <w:rFonts w:ascii="Wingdings" w:hAnsi="Wingdings" w:hint="default"/>
      </w:rPr>
    </w:lvl>
    <w:lvl w:ilvl="4" w:tplc="04090003" w:tentative="1">
      <w:start w:val="1"/>
      <w:numFmt w:val="bullet"/>
      <w:lvlText w:val=""/>
      <w:lvlJc w:val="left"/>
      <w:pPr>
        <w:ind w:left="3356" w:hanging="420"/>
      </w:pPr>
      <w:rPr>
        <w:rFonts w:ascii="Wingdings" w:hAnsi="Wingdings" w:hint="default"/>
      </w:rPr>
    </w:lvl>
    <w:lvl w:ilvl="5" w:tplc="04090005" w:tentative="1">
      <w:start w:val="1"/>
      <w:numFmt w:val="bullet"/>
      <w:lvlText w:val=""/>
      <w:lvlJc w:val="left"/>
      <w:pPr>
        <w:ind w:left="3776" w:hanging="420"/>
      </w:pPr>
      <w:rPr>
        <w:rFonts w:ascii="Wingdings" w:hAnsi="Wingdings" w:hint="default"/>
      </w:rPr>
    </w:lvl>
    <w:lvl w:ilvl="6" w:tplc="04090001" w:tentative="1">
      <w:start w:val="1"/>
      <w:numFmt w:val="bullet"/>
      <w:lvlText w:val=""/>
      <w:lvlJc w:val="left"/>
      <w:pPr>
        <w:ind w:left="4196" w:hanging="420"/>
      </w:pPr>
      <w:rPr>
        <w:rFonts w:ascii="Wingdings" w:hAnsi="Wingdings" w:hint="default"/>
      </w:rPr>
    </w:lvl>
    <w:lvl w:ilvl="7" w:tplc="04090003" w:tentative="1">
      <w:start w:val="1"/>
      <w:numFmt w:val="bullet"/>
      <w:lvlText w:val=""/>
      <w:lvlJc w:val="left"/>
      <w:pPr>
        <w:ind w:left="4616" w:hanging="420"/>
      </w:pPr>
      <w:rPr>
        <w:rFonts w:ascii="Wingdings" w:hAnsi="Wingdings" w:hint="default"/>
      </w:rPr>
    </w:lvl>
    <w:lvl w:ilvl="8" w:tplc="04090005" w:tentative="1">
      <w:start w:val="1"/>
      <w:numFmt w:val="bullet"/>
      <w:lvlText w:val=""/>
      <w:lvlJc w:val="left"/>
      <w:pPr>
        <w:ind w:left="5036" w:hanging="420"/>
      </w:pPr>
      <w:rPr>
        <w:rFonts w:ascii="Wingdings" w:hAnsi="Wingdings" w:hint="default"/>
      </w:rPr>
    </w:lvl>
  </w:abstractNum>
  <w:abstractNum w:abstractNumId="98" w15:restartNumberingAfterBreak="0">
    <w:nsid w:val="32AE734A"/>
    <w:multiLevelType w:val="hybridMultilevel"/>
    <w:tmpl w:val="5E928A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3046D0E"/>
    <w:multiLevelType w:val="hybridMultilevel"/>
    <w:tmpl w:val="0C5C68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340D11EA"/>
    <w:multiLevelType w:val="hybridMultilevel"/>
    <w:tmpl w:val="D6EA688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4A60A90"/>
    <w:multiLevelType w:val="hybridMultilevel"/>
    <w:tmpl w:val="F1F294AC"/>
    <w:lvl w:ilvl="0" w:tplc="87DA432A">
      <w:start w:val="1"/>
      <w:numFmt w:val="decimal"/>
      <w:lvlText w:val="%1、"/>
      <w:lvlJc w:val="left"/>
      <w:pPr>
        <w:ind w:left="329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4BC5F96"/>
    <w:multiLevelType w:val="multilevel"/>
    <w:tmpl w:val="9EA002A6"/>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3" w15:restartNumberingAfterBreak="0">
    <w:nsid w:val="35327AEC"/>
    <w:multiLevelType w:val="hybridMultilevel"/>
    <w:tmpl w:val="FEE2B8F0"/>
    <w:lvl w:ilvl="0" w:tplc="F75C32E0">
      <w:start w:val="1"/>
      <w:numFmt w:val="bullet"/>
      <w:lvlText w:val=""/>
      <w:lvlJc w:val="left"/>
      <w:pPr>
        <w:ind w:left="1561" w:hanging="42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61500D3"/>
    <w:multiLevelType w:val="multilevel"/>
    <w:tmpl w:val="76A88376"/>
    <w:lvl w:ilvl="0">
      <w:start w:val="3"/>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0"/>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36C84716"/>
    <w:multiLevelType w:val="hybridMultilevel"/>
    <w:tmpl w:val="A50C2F3C"/>
    <w:lvl w:ilvl="0" w:tplc="F75C32E0">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6" w15:restartNumberingAfterBreak="0">
    <w:nsid w:val="37306296"/>
    <w:multiLevelType w:val="hybridMultilevel"/>
    <w:tmpl w:val="DC7AD5C0"/>
    <w:lvl w:ilvl="0" w:tplc="95A0B26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73A5B02"/>
    <w:multiLevelType w:val="hybridMultilevel"/>
    <w:tmpl w:val="54001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79C137D"/>
    <w:multiLevelType w:val="hybridMultilevel"/>
    <w:tmpl w:val="E80CA07E"/>
    <w:lvl w:ilvl="0" w:tplc="B1FCAF3C">
      <w:start w:val="1"/>
      <w:numFmt w:val="decimal"/>
      <w:lvlText w:val="%1"/>
      <w:lvlJc w:val="left"/>
      <w:pPr>
        <w:ind w:left="360" w:hanging="360"/>
      </w:pPr>
      <w:rPr>
        <w:rFonts w:hint="default"/>
        <w:sz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B24C7950">
      <w:start w:val="1"/>
      <w:numFmt w:val="decimal"/>
      <w:lvlText w:val="%4."/>
      <w:lvlJc w:val="left"/>
      <w:pPr>
        <w:ind w:left="1680" w:hanging="420"/>
      </w:pPr>
      <w:rPr>
        <w:rFonts w:ascii="等线" w:eastAsia="等线" w:hAnsi="等线" w:cstheme="minorHAnsi"/>
      </w:rPr>
    </w:lvl>
    <w:lvl w:ilvl="4" w:tplc="E7F2EC4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8210951"/>
    <w:multiLevelType w:val="hybridMultilevel"/>
    <w:tmpl w:val="879847CE"/>
    <w:lvl w:ilvl="0" w:tplc="80BAFE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82C357E"/>
    <w:multiLevelType w:val="hybridMultilevel"/>
    <w:tmpl w:val="0C5CA9F2"/>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387C302E"/>
    <w:multiLevelType w:val="hybridMultilevel"/>
    <w:tmpl w:val="4490BA04"/>
    <w:lvl w:ilvl="0" w:tplc="8A36B5E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388F0785"/>
    <w:multiLevelType w:val="multilevel"/>
    <w:tmpl w:val="55C4A35C"/>
    <w:lvl w:ilvl="0">
      <w:start w:val="1"/>
      <w:numFmt w:val="decimal"/>
      <w:lvlText w:val="%1."/>
      <w:lvlJc w:val="left"/>
      <w:pPr>
        <w:ind w:left="780" w:hanging="360"/>
      </w:pPr>
      <w:rPr>
        <w:rFonts w:hint="default"/>
      </w:rPr>
    </w:lvl>
    <w:lvl w:ilvl="1">
      <w:start w:val="7"/>
      <w:numFmt w:val="decimal"/>
      <w:isLgl/>
      <w:lvlText w:val="%1.%2."/>
      <w:lvlJc w:val="left"/>
      <w:pPr>
        <w:ind w:left="1500" w:hanging="108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860" w:hanging="144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580" w:hanging="2160"/>
      </w:pPr>
      <w:rPr>
        <w:rFonts w:hint="default"/>
      </w:rPr>
    </w:lvl>
    <w:lvl w:ilvl="7">
      <w:start w:val="1"/>
      <w:numFmt w:val="decimal"/>
      <w:isLgl/>
      <w:lvlText w:val="%1.%2.%3.%4.%5.%6.%7.%8."/>
      <w:lvlJc w:val="left"/>
      <w:pPr>
        <w:ind w:left="2940" w:hanging="2520"/>
      </w:pPr>
      <w:rPr>
        <w:rFonts w:hint="default"/>
      </w:rPr>
    </w:lvl>
    <w:lvl w:ilvl="8">
      <w:start w:val="1"/>
      <w:numFmt w:val="decimal"/>
      <w:isLgl/>
      <w:lvlText w:val="%1.%2.%3.%4.%5.%6.%7.%8.%9."/>
      <w:lvlJc w:val="left"/>
      <w:pPr>
        <w:ind w:left="2940" w:hanging="2520"/>
      </w:pPr>
      <w:rPr>
        <w:rFonts w:hint="default"/>
      </w:rPr>
    </w:lvl>
  </w:abstractNum>
  <w:abstractNum w:abstractNumId="113" w15:restartNumberingAfterBreak="0">
    <w:nsid w:val="38D03D9D"/>
    <w:multiLevelType w:val="multilevel"/>
    <w:tmpl w:val="5AE209A2"/>
    <w:lvl w:ilvl="0">
      <w:start w:val="1"/>
      <w:numFmt w:val="decimal"/>
      <w:lvlText w:val="%1."/>
      <w:lvlJc w:val="left"/>
      <w:pPr>
        <w:ind w:left="1205" w:hanging="360"/>
      </w:pPr>
      <w:rPr>
        <w:rFonts w:hint="default"/>
      </w:rPr>
    </w:lvl>
    <w:lvl w:ilvl="1">
      <w:start w:val="11"/>
      <w:numFmt w:val="decimal"/>
      <w:isLgl/>
      <w:lvlText w:val="%1.%2."/>
      <w:lvlJc w:val="left"/>
      <w:pPr>
        <w:ind w:left="1565" w:hanging="720"/>
      </w:pPr>
      <w:rPr>
        <w:rFonts w:hint="default"/>
      </w:rPr>
    </w:lvl>
    <w:lvl w:ilvl="2">
      <w:start w:val="1"/>
      <w:numFmt w:val="decimal"/>
      <w:isLgl/>
      <w:lvlText w:val="%1.%2.%3."/>
      <w:lvlJc w:val="left"/>
      <w:pPr>
        <w:ind w:left="1925" w:hanging="1080"/>
      </w:pPr>
      <w:rPr>
        <w:rFonts w:hint="default"/>
      </w:rPr>
    </w:lvl>
    <w:lvl w:ilvl="3">
      <w:start w:val="1"/>
      <w:numFmt w:val="decimal"/>
      <w:isLgl/>
      <w:lvlText w:val="%1.%2.%3.%4."/>
      <w:lvlJc w:val="left"/>
      <w:pPr>
        <w:ind w:left="2285" w:hanging="1440"/>
      </w:pPr>
      <w:rPr>
        <w:rFonts w:hint="default"/>
      </w:rPr>
    </w:lvl>
    <w:lvl w:ilvl="4">
      <w:start w:val="1"/>
      <w:numFmt w:val="decimal"/>
      <w:isLgl/>
      <w:lvlText w:val="%1.%2.%3.%4.%5."/>
      <w:lvlJc w:val="left"/>
      <w:pPr>
        <w:ind w:left="2285" w:hanging="1440"/>
      </w:pPr>
      <w:rPr>
        <w:rFonts w:hint="default"/>
      </w:rPr>
    </w:lvl>
    <w:lvl w:ilvl="5">
      <w:start w:val="1"/>
      <w:numFmt w:val="decimal"/>
      <w:isLgl/>
      <w:lvlText w:val="%1.%2.%3.%4.%5.%6."/>
      <w:lvlJc w:val="left"/>
      <w:pPr>
        <w:ind w:left="2645" w:hanging="1800"/>
      </w:pPr>
      <w:rPr>
        <w:rFonts w:hint="default"/>
      </w:rPr>
    </w:lvl>
    <w:lvl w:ilvl="6">
      <w:start w:val="1"/>
      <w:numFmt w:val="decimal"/>
      <w:isLgl/>
      <w:lvlText w:val="%1.%2.%3.%4.%5.%6.%7."/>
      <w:lvlJc w:val="left"/>
      <w:pPr>
        <w:ind w:left="3005" w:hanging="2160"/>
      </w:pPr>
      <w:rPr>
        <w:rFonts w:hint="default"/>
      </w:rPr>
    </w:lvl>
    <w:lvl w:ilvl="7">
      <w:start w:val="1"/>
      <w:numFmt w:val="decimal"/>
      <w:isLgl/>
      <w:lvlText w:val="%1.%2.%3.%4.%5.%6.%7.%8."/>
      <w:lvlJc w:val="left"/>
      <w:pPr>
        <w:ind w:left="3365" w:hanging="2520"/>
      </w:pPr>
      <w:rPr>
        <w:rFonts w:hint="default"/>
      </w:rPr>
    </w:lvl>
    <w:lvl w:ilvl="8">
      <w:start w:val="1"/>
      <w:numFmt w:val="decimal"/>
      <w:isLgl/>
      <w:lvlText w:val="%1.%2.%3.%4.%5.%6.%7.%8.%9."/>
      <w:lvlJc w:val="left"/>
      <w:pPr>
        <w:ind w:left="3365" w:hanging="2520"/>
      </w:pPr>
      <w:rPr>
        <w:rFonts w:hint="default"/>
      </w:rPr>
    </w:lvl>
  </w:abstractNum>
  <w:abstractNum w:abstractNumId="114" w15:restartNumberingAfterBreak="0">
    <w:nsid w:val="39FF204E"/>
    <w:multiLevelType w:val="multilevel"/>
    <w:tmpl w:val="B57017F4"/>
    <w:lvl w:ilvl="0">
      <w:start w:val="1"/>
      <w:numFmt w:val="decimal"/>
      <w:lvlText w:val="%1."/>
      <w:lvlJc w:val="left"/>
      <w:pPr>
        <w:ind w:left="360" w:hanging="360"/>
      </w:pPr>
      <w:rPr>
        <w:rFonts w:hint="default"/>
      </w:rPr>
    </w:lvl>
    <w:lvl w:ilvl="1">
      <w:start w:val="2"/>
      <w:numFmt w:val="decimal"/>
      <w:isLgl/>
      <w:lvlText w:val="%1.%2."/>
      <w:lvlJc w:val="left"/>
      <w:pPr>
        <w:ind w:left="1120" w:hanging="840"/>
      </w:pPr>
      <w:rPr>
        <w:rFonts w:hint="default"/>
      </w:rPr>
    </w:lvl>
    <w:lvl w:ilvl="2">
      <w:start w:val="15"/>
      <w:numFmt w:val="decimal"/>
      <w:isLgl/>
      <w:lvlText w:val="%1.%2.%3."/>
      <w:lvlJc w:val="left"/>
      <w:pPr>
        <w:ind w:left="1400" w:hanging="840"/>
      </w:pPr>
      <w:rPr>
        <w:rFonts w:hint="default"/>
      </w:rPr>
    </w:lvl>
    <w:lvl w:ilvl="3">
      <w:start w:val="3"/>
      <w:numFmt w:val="decimal"/>
      <w:isLgl/>
      <w:lvlText w:val="%1.%2.%3.%4."/>
      <w:lvlJc w:val="left"/>
      <w:pPr>
        <w:ind w:left="1680" w:hanging="840"/>
      </w:pPr>
      <w:rPr>
        <w:rFonts w:hint="default"/>
      </w:rPr>
    </w:lvl>
    <w:lvl w:ilvl="4">
      <w:start w:val="1"/>
      <w:numFmt w:val="decimal"/>
      <w:isLgl/>
      <w:lvlText w:val="%1.%2.%3.%4.%5."/>
      <w:lvlJc w:val="left"/>
      <w:pPr>
        <w:ind w:left="2200" w:hanging="1080"/>
      </w:pPr>
      <w:rPr>
        <w:rFonts w:hint="default"/>
      </w:rPr>
    </w:lvl>
    <w:lvl w:ilvl="5">
      <w:start w:val="1"/>
      <w:numFmt w:val="decimal"/>
      <w:isLgl/>
      <w:lvlText w:val="%1.%2.%3.%4.%5.%6."/>
      <w:lvlJc w:val="left"/>
      <w:pPr>
        <w:ind w:left="2480" w:hanging="108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400" w:hanging="1440"/>
      </w:pPr>
      <w:rPr>
        <w:rFonts w:hint="default"/>
      </w:rPr>
    </w:lvl>
    <w:lvl w:ilvl="8">
      <w:start w:val="1"/>
      <w:numFmt w:val="decimal"/>
      <w:isLgl/>
      <w:lvlText w:val="%1.%2.%3.%4.%5.%6.%7.%8.%9."/>
      <w:lvlJc w:val="left"/>
      <w:pPr>
        <w:ind w:left="4040" w:hanging="1800"/>
      </w:pPr>
      <w:rPr>
        <w:rFonts w:hint="default"/>
      </w:rPr>
    </w:lvl>
  </w:abstractNum>
  <w:abstractNum w:abstractNumId="115" w15:restartNumberingAfterBreak="0">
    <w:nsid w:val="3A7E32E6"/>
    <w:multiLevelType w:val="hybridMultilevel"/>
    <w:tmpl w:val="3CA841A6"/>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3A86580A"/>
    <w:multiLevelType w:val="hybridMultilevel"/>
    <w:tmpl w:val="06B0ED88"/>
    <w:lvl w:ilvl="0" w:tplc="D4D82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AC5687D"/>
    <w:multiLevelType w:val="multilevel"/>
    <w:tmpl w:val="4E1CF2E4"/>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2"/>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18" w15:restartNumberingAfterBreak="0">
    <w:nsid w:val="3AD07B6B"/>
    <w:multiLevelType w:val="singleLevel"/>
    <w:tmpl w:val="0409000D"/>
    <w:lvl w:ilvl="0">
      <w:start w:val="1"/>
      <w:numFmt w:val="bullet"/>
      <w:lvlText w:val=""/>
      <w:lvlJc w:val="left"/>
      <w:pPr>
        <w:tabs>
          <w:tab w:val="num" w:pos="425"/>
        </w:tabs>
        <w:ind w:left="425" w:hanging="425"/>
      </w:pPr>
      <w:rPr>
        <w:rFonts w:ascii="Wingdings" w:hAnsi="Wingdings" w:hint="default"/>
      </w:rPr>
    </w:lvl>
  </w:abstractNum>
  <w:abstractNum w:abstractNumId="119" w15:restartNumberingAfterBreak="0">
    <w:nsid w:val="3AFC1F6B"/>
    <w:multiLevelType w:val="hybridMultilevel"/>
    <w:tmpl w:val="3A66D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B847D08"/>
    <w:multiLevelType w:val="hybridMultilevel"/>
    <w:tmpl w:val="FBFC982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1" w15:restartNumberingAfterBreak="0">
    <w:nsid w:val="3D0234C9"/>
    <w:multiLevelType w:val="hybridMultilevel"/>
    <w:tmpl w:val="5D62062C"/>
    <w:lvl w:ilvl="0" w:tplc="FF6679E0">
      <w:numFmt w:val="bullet"/>
      <w:lvlText w:val="-"/>
      <w:lvlJc w:val="left"/>
      <w:pPr>
        <w:ind w:left="1751" w:hanging="420"/>
      </w:pPr>
      <w:rPr>
        <w:rFonts w:ascii="Calibri" w:eastAsiaTheme="minorEastAsia" w:hAnsi="Calibri" w:cstheme="minorBidi" w:hint="default"/>
      </w:rPr>
    </w:lvl>
    <w:lvl w:ilvl="1" w:tplc="04090003" w:tentative="1">
      <w:start w:val="1"/>
      <w:numFmt w:val="bullet"/>
      <w:lvlText w:val=""/>
      <w:lvlJc w:val="left"/>
      <w:pPr>
        <w:ind w:left="2171" w:hanging="420"/>
      </w:pPr>
      <w:rPr>
        <w:rFonts w:ascii="Wingdings" w:hAnsi="Wingdings" w:hint="default"/>
      </w:rPr>
    </w:lvl>
    <w:lvl w:ilvl="2" w:tplc="04090005" w:tentative="1">
      <w:start w:val="1"/>
      <w:numFmt w:val="bullet"/>
      <w:lvlText w:val=""/>
      <w:lvlJc w:val="left"/>
      <w:pPr>
        <w:ind w:left="2591" w:hanging="420"/>
      </w:pPr>
      <w:rPr>
        <w:rFonts w:ascii="Wingdings" w:hAnsi="Wingdings" w:hint="default"/>
      </w:rPr>
    </w:lvl>
    <w:lvl w:ilvl="3" w:tplc="04090001" w:tentative="1">
      <w:start w:val="1"/>
      <w:numFmt w:val="bullet"/>
      <w:lvlText w:val=""/>
      <w:lvlJc w:val="left"/>
      <w:pPr>
        <w:ind w:left="3011" w:hanging="420"/>
      </w:pPr>
      <w:rPr>
        <w:rFonts w:ascii="Wingdings" w:hAnsi="Wingdings" w:hint="default"/>
      </w:rPr>
    </w:lvl>
    <w:lvl w:ilvl="4" w:tplc="04090003" w:tentative="1">
      <w:start w:val="1"/>
      <w:numFmt w:val="bullet"/>
      <w:lvlText w:val=""/>
      <w:lvlJc w:val="left"/>
      <w:pPr>
        <w:ind w:left="3431" w:hanging="420"/>
      </w:pPr>
      <w:rPr>
        <w:rFonts w:ascii="Wingdings" w:hAnsi="Wingdings" w:hint="default"/>
      </w:rPr>
    </w:lvl>
    <w:lvl w:ilvl="5" w:tplc="04090005" w:tentative="1">
      <w:start w:val="1"/>
      <w:numFmt w:val="bullet"/>
      <w:lvlText w:val=""/>
      <w:lvlJc w:val="left"/>
      <w:pPr>
        <w:ind w:left="3851" w:hanging="420"/>
      </w:pPr>
      <w:rPr>
        <w:rFonts w:ascii="Wingdings" w:hAnsi="Wingdings" w:hint="default"/>
      </w:rPr>
    </w:lvl>
    <w:lvl w:ilvl="6" w:tplc="04090001" w:tentative="1">
      <w:start w:val="1"/>
      <w:numFmt w:val="bullet"/>
      <w:lvlText w:val=""/>
      <w:lvlJc w:val="left"/>
      <w:pPr>
        <w:ind w:left="4271" w:hanging="420"/>
      </w:pPr>
      <w:rPr>
        <w:rFonts w:ascii="Wingdings" w:hAnsi="Wingdings" w:hint="default"/>
      </w:rPr>
    </w:lvl>
    <w:lvl w:ilvl="7" w:tplc="04090003" w:tentative="1">
      <w:start w:val="1"/>
      <w:numFmt w:val="bullet"/>
      <w:lvlText w:val=""/>
      <w:lvlJc w:val="left"/>
      <w:pPr>
        <w:ind w:left="4691" w:hanging="420"/>
      </w:pPr>
      <w:rPr>
        <w:rFonts w:ascii="Wingdings" w:hAnsi="Wingdings" w:hint="default"/>
      </w:rPr>
    </w:lvl>
    <w:lvl w:ilvl="8" w:tplc="04090005" w:tentative="1">
      <w:start w:val="1"/>
      <w:numFmt w:val="bullet"/>
      <w:lvlText w:val=""/>
      <w:lvlJc w:val="left"/>
      <w:pPr>
        <w:ind w:left="5111" w:hanging="420"/>
      </w:pPr>
      <w:rPr>
        <w:rFonts w:ascii="Wingdings" w:hAnsi="Wingdings" w:hint="default"/>
      </w:rPr>
    </w:lvl>
  </w:abstractNum>
  <w:abstractNum w:abstractNumId="122" w15:restartNumberingAfterBreak="0">
    <w:nsid w:val="3D0359AC"/>
    <w:multiLevelType w:val="hybridMultilevel"/>
    <w:tmpl w:val="CF8CCB70"/>
    <w:lvl w:ilvl="0" w:tplc="BE009A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3DA8250D"/>
    <w:multiLevelType w:val="hybridMultilevel"/>
    <w:tmpl w:val="D5F4729A"/>
    <w:lvl w:ilvl="0" w:tplc="ADA2B87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4" w15:restartNumberingAfterBreak="0">
    <w:nsid w:val="3DC161CE"/>
    <w:multiLevelType w:val="hybridMultilevel"/>
    <w:tmpl w:val="B284FDD0"/>
    <w:lvl w:ilvl="0" w:tplc="AC8AA614">
      <w:start w:val="1"/>
      <w:numFmt w:val="bullet"/>
      <w:lvlText w:val="•"/>
      <w:lvlJc w:val="left"/>
      <w:pPr>
        <w:tabs>
          <w:tab w:val="num" w:pos="720"/>
        </w:tabs>
        <w:ind w:left="720" w:hanging="360"/>
      </w:pPr>
      <w:rPr>
        <w:rFonts w:ascii="Arial" w:hAnsi="Arial" w:hint="default"/>
      </w:rPr>
    </w:lvl>
    <w:lvl w:ilvl="1" w:tplc="DB60AD10">
      <w:start w:val="26"/>
      <w:numFmt w:val="bullet"/>
      <w:lvlText w:val="•"/>
      <w:lvlJc w:val="left"/>
      <w:pPr>
        <w:tabs>
          <w:tab w:val="num" w:pos="1440"/>
        </w:tabs>
        <w:ind w:left="1440" w:hanging="360"/>
      </w:pPr>
      <w:rPr>
        <w:rFonts w:ascii="Arial" w:hAnsi="Arial" w:hint="default"/>
      </w:rPr>
    </w:lvl>
    <w:lvl w:ilvl="2" w:tplc="E0D4AFE8">
      <w:start w:val="26"/>
      <w:numFmt w:val="bullet"/>
      <w:lvlText w:val="•"/>
      <w:lvlJc w:val="left"/>
      <w:pPr>
        <w:tabs>
          <w:tab w:val="num" w:pos="2160"/>
        </w:tabs>
        <w:ind w:left="2160" w:hanging="360"/>
      </w:pPr>
      <w:rPr>
        <w:rFonts w:ascii="Arial" w:hAnsi="Arial" w:hint="default"/>
      </w:rPr>
    </w:lvl>
    <w:lvl w:ilvl="3" w:tplc="EFBCAC2A">
      <w:start w:val="1"/>
      <w:numFmt w:val="bullet"/>
      <w:lvlText w:val="•"/>
      <w:lvlJc w:val="left"/>
      <w:pPr>
        <w:tabs>
          <w:tab w:val="num" w:pos="2880"/>
        </w:tabs>
        <w:ind w:left="2880" w:hanging="360"/>
      </w:pPr>
      <w:rPr>
        <w:rFonts w:ascii="Arial" w:hAnsi="Arial" w:hint="default"/>
      </w:rPr>
    </w:lvl>
    <w:lvl w:ilvl="4" w:tplc="4156E68C" w:tentative="1">
      <w:start w:val="1"/>
      <w:numFmt w:val="bullet"/>
      <w:lvlText w:val="•"/>
      <w:lvlJc w:val="left"/>
      <w:pPr>
        <w:tabs>
          <w:tab w:val="num" w:pos="3600"/>
        </w:tabs>
        <w:ind w:left="3600" w:hanging="360"/>
      </w:pPr>
      <w:rPr>
        <w:rFonts w:ascii="Arial" w:hAnsi="Arial" w:hint="default"/>
      </w:rPr>
    </w:lvl>
    <w:lvl w:ilvl="5" w:tplc="3D04461E" w:tentative="1">
      <w:start w:val="1"/>
      <w:numFmt w:val="bullet"/>
      <w:lvlText w:val="•"/>
      <w:lvlJc w:val="left"/>
      <w:pPr>
        <w:tabs>
          <w:tab w:val="num" w:pos="4320"/>
        </w:tabs>
        <w:ind w:left="4320" w:hanging="360"/>
      </w:pPr>
      <w:rPr>
        <w:rFonts w:ascii="Arial" w:hAnsi="Arial" w:hint="default"/>
      </w:rPr>
    </w:lvl>
    <w:lvl w:ilvl="6" w:tplc="5776CCC4" w:tentative="1">
      <w:start w:val="1"/>
      <w:numFmt w:val="bullet"/>
      <w:lvlText w:val="•"/>
      <w:lvlJc w:val="left"/>
      <w:pPr>
        <w:tabs>
          <w:tab w:val="num" w:pos="5040"/>
        </w:tabs>
        <w:ind w:left="5040" w:hanging="360"/>
      </w:pPr>
      <w:rPr>
        <w:rFonts w:ascii="Arial" w:hAnsi="Arial" w:hint="default"/>
      </w:rPr>
    </w:lvl>
    <w:lvl w:ilvl="7" w:tplc="33D87334" w:tentative="1">
      <w:start w:val="1"/>
      <w:numFmt w:val="bullet"/>
      <w:lvlText w:val="•"/>
      <w:lvlJc w:val="left"/>
      <w:pPr>
        <w:tabs>
          <w:tab w:val="num" w:pos="5760"/>
        </w:tabs>
        <w:ind w:left="5760" w:hanging="360"/>
      </w:pPr>
      <w:rPr>
        <w:rFonts w:ascii="Arial" w:hAnsi="Arial" w:hint="default"/>
      </w:rPr>
    </w:lvl>
    <w:lvl w:ilvl="8" w:tplc="F6D6316E"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3E017698"/>
    <w:multiLevelType w:val="multilevel"/>
    <w:tmpl w:val="83503C48"/>
    <w:lvl w:ilvl="0">
      <w:start w:val="1"/>
      <w:numFmt w:val="decimal"/>
      <w:lvlText w:val="%1."/>
      <w:lvlJc w:val="left"/>
      <w:pPr>
        <w:ind w:left="780" w:hanging="360"/>
      </w:pPr>
      <w:rPr>
        <w:rFonts w:hint="default"/>
      </w:rPr>
    </w:lvl>
    <w:lvl w:ilvl="1">
      <w:start w:val="3"/>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26" w15:restartNumberingAfterBreak="0">
    <w:nsid w:val="3E31291B"/>
    <w:multiLevelType w:val="hybridMultilevel"/>
    <w:tmpl w:val="9B2C6F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3E515E26"/>
    <w:multiLevelType w:val="multilevel"/>
    <w:tmpl w:val="31E8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A32A83"/>
    <w:multiLevelType w:val="hybridMultilevel"/>
    <w:tmpl w:val="609EE67C"/>
    <w:lvl w:ilvl="0" w:tplc="293A06D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3ED64EAB"/>
    <w:multiLevelType w:val="hybridMultilevel"/>
    <w:tmpl w:val="9A54F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3EDE0FE5"/>
    <w:multiLevelType w:val="hybridMultilevel"/>
    <w:tmpl w:val="73365F2E"/>
    <w:lvl w:ilvl="0" w:tplc="E4C2A8FC">
      <w:start w:val="1"/>
      <w:numFmt w:val="decimal"/>
      <w:lvlText w:val="%1."/>
      <w:lvlJc w:val="left"/>
      <w:pPr>
        <w:ind w:left="1415" w:hanging="360"/>
      </w:pPr>
      <w:rPr>
        <w:rFonts w:hint="default"/>
      </w:rPr>
    </w:lvl>
    <w:lvl w:ilvl="1" w:tplc="04090019" w:tentative="1">
      <w:start w:val="1"/>
      <w:numFmt w:val="lowerLetter"/>
      <w:lvlText w:val="%2)"/>
      <w:lvlJc w:val="left"/>
      <w:pPr>
        <w:ind w:left="1895" w:hanging="420"/>
      </w:pPr>
    </w:lvl>
    <w:lvl w:ilvl="2" w:tplc="0409001B" w:tentative="1">
      <w:start w:val="1"/>
      <w:numFmt w:val="lowerRoman"/>
      <w:lvlText w:val="%3."/>
      <w:lvlJc w:val="right"/>
      <w:pPr>
        <w:ind w:left="2315" w:hanging="420"/>
      </w:pPr>
    </w:lvl>
    <w:lvl w:ilvl="3" w:tplc="0409000F" w:tentative="1">
      <w:start w:val="1"/>
      <w:numFmt w:val="decimal"/>
      <w:lvlText w:val="%4."/>
      <w:lvlJc w:val="left"/>
      <w:pPr>
        <w:ind w:left="2735" w:hanging="420"/>
      </w:pPr>
    </w:lvl>
    <w:lvl w:ilvl="4" w:tplc="04090019" w:tentative="1">
      <w:start w:val="1"/>
      <w:numFmt w:val="lowerLetter"/>
      <w:lvlText w:val="%5)"/>
      <w:lvlJc w:val="left"/>
      <w:pPr>
        <w:ind w:left="3155" w:hanging="420"/>
      </w:pPr>
    </w:lvl>
    <w:lvl w:ilvl="5" w:tplc="0409001B" w:tentative="1">
      <w:start w:val="1"/>
      <w:numFmt w:val="lowerRoman"/>
      <w:lvlText w:val="%6."/>
      <w:lvlJc w:val="right"/>
      <w:pPr>
        <w:ind w:left="3575" w:hanging="420"/>
      </w:pPr>
    </w:lvl>
    <w:lvl w:ilvl="6" w:tplc="0409000F" w:tentative="1">
      <w:start w:val="1"/>
      <w:numFmt w:val="decimal"/>
      <w:lvlText w:val="%7."/>
      <w:lvlJc w:val="left"/>
      <w:pPr>
        <w:ind w:left="3995" w:hanging="420"/>
      </w:pPr>
    </w:lvl>
    <w:lvl w:ilvl="7" w:tplc="04090019" w:tentative="1">
      <w:start w:val="1"/>
      <w:numFmt w:val="lowerLetter"/>
      <w:lvlText w:val="%8)"/>
      <w:lvlJc w:val="left"/>
      <w:pPr>
        <w:ind w:left="4415" w:hanging="420"/>
      </w:pPr>
    </w:lvl>
    <w:lvl w:ilvl="8" w:tplc="0409001B" w:tentative="1">
      <w:start w:val="1"/>
      <w:numFmt w:val="lowerRoman"/>
      <w:lvlText w:val="%9."/>
      <w:lvlJc w:val="right"/>
      <w:pPr>
        <w:ind w:left="4835" w:hanging="420"/>
      </w:pPr>
    </w:lvl>
  </w:abstractNum>
  <w:abstractNum w:abstractNumId="131" w15:restartNumberingAfterBreak="0">
    <w:nsid w:val="3F0F57D0"/>
    <w:multiLevelType w:val="hybridMultilevel"/>
    <w:tmpl w:val="D1F63F84"/>
    <w:lvl w:ilvl="0" w:tplc="F75C32E0">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0C80CB6"/>
    <w:multiLevelType w:val="multilevel"/>
    <w:tmpl w:val="723CD43A"/>
    <w:lvl w:ilvl="0">
      <w:start w:val="1"/>
      <w:numFmt w:val="decimal"/>
      <w:lvlText w:val="%1."/>
      <w:lvlJc w:val="left"/>
      <w:pPr>
        <w:ind w:left="1205" w:hanging="360"/>
      </w:pPr>
      <w:rPr>
        <w:rFonts w:hint="default"/>
      </w:rPr>
    </w:lvl>
    <w:lvl w:ilvl="1">
      <w:start w:val="2"/>
      <w:numFmt w:val="decimal"/>
      <w:isLgl/>
      <w:lvlText w:val="%1.%2."/>
      <w:lvlJc w:val="left"/>
      <w:pPr>
        <w:ind w:left="1625" w:hanging="780"/>
      </w:pPr>
      <w:rPr>
        <w:rFonts w:hint="default"/>
      </w:rPr>
    </w:lvl>
    <w:lvl w:ilvl="2">
      <w:start w:val="7"/>
      <w:numFmt w:val="decimal"/>
      <w:isLgl/>
      <w:lvlText w:val="%1.%2.%3."/>
      <w:lvlJc w:val="left"/>
      <w:pPr>
        <w:ind w:left="1625" w:hanging="780"/>
      </w:pPr>
      <w:rPr>
        <w:rFonts w:hint="default"/>
      </w:rPr>
    </w:lvl>
    <w:lvl w:ilvl="3">
      <w:start w:val="3"/>
      <w:numFmt w:val="decimal"/>
      <w:isLgl/>
      <w:lvlText w:val="%1.%2.%3.%4."/>
      <w:lvlJc w:val="left"/>
      <w:pPr>
        <w:ind w:left="1625" w:hanging="78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33" w15:restartNumberingAfterBreak="0">
    <w:nsid w:val="40CB625D"/>
    <w:multiLevelType w:val="multilevel"/>
    <w:tmpl w:val="869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576DD9"/>
    <w:multiLevelType w:val="hybridMultilevel"/>
    <w:tmpl w:val="F24CEF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41C84922"/>
    <w:multiLevelType w:val="hybridMultilevel"/>
    <w:tmpl w:val="E8B408A2"/>
    <w:lvl w:ilvl="0" w:tplc="D690EE08">
      <w:start w:val="1"/>
      <w:numFmt w:val="bullet"/>
      <w:lvlText w:val="•"/>
      <w:lvlJc w:val="left"/>
      <w:pPr>
        <w:tabs>
          <w:tab w:val="num" w:pos="720"/>
        </w:tabs>
        <w:ind w:left="720" w:hanging="360"/>
      </w:pPr>
      <w:rPr>
        <w:rFonts w:ascii="Arial" w:hAnsi="Arial" w:hint="default"/>
      </w:rPr>
    </w:lvl>
    <w:lvl w:ilvl="1" w:tplc="504CDD04">
      <w:start w:val="26"/>
      <w:numFmt w:val="bullet"/>
      <w:lvlText w:val="•"/>
      <w:lvlJc w:val="left"/>
      <w:pPr>
        <w:tabs>
          <w:tab w:val="num" w:pos="1440"/>
        </w:tabs>
        <w:ind w:left="1440" w:hanging="360"/>
      </w:pPr>
      <w:rPr>
        <w:rFonts w:ascii="Arial" w:hAnsi="Arial" w:hint="default"/>
      </w:rPr>
    </w:lvl>
    <w:lvl w:ilvl="2" w:tplc="FF6679E0">
      <w:numFmt w:val="bullet"/>
      <w:lvlText w:val="-"/>
      <w:lvlJc w:val="left"/>
      <w:pPr>
        <w:tabs>
          <w:tab w:val="num" w:pos="2160"/>
        </w:tabs>
        <w:ind w:left="2160" w:hanging="360"/>
      </w:pPr>
      <w:rPr>
        <w:rFonts w:ascii="Calibri" w:eastAsiaTheme="minorEastAsia" w:hAnsi="Calibri" w:cstheme="minorBidi" w:hint="default"/>
      </w:rPr>
    </w:lvl>
    <w:lvl w:ilvl="3" w:tplc="B1D23C90" w:tentative="1">
      <w:start w:val="1"/>
      <w:numFmt w:val="bullet"/>
      <w:lvlText w:val="•"/>
      <w:lvlJc w:val="left"/>
      <w:pPr>
        <w:tabs>
          <w:tab w:val="num" w:pos="2880"/>
        </w:tabs>
        <w:ind w:left="2880" w:hanging="360"/>
      </w:pPr>
      <w:rPr>
        <w:rFonts w:ascii="Arial" w:hAnsi="Arial" w:hint="default"/>
      </w:rPr>
    </w:lvl>
    <w:lvl w:ilvl="4" w:tplc="B55C4028" w:tentative="1">
      <w:start w:val="1"/>
      <w:numFmt w:val="bullet"/>
      <w:lvlText w:val="•"/>
      <w:lvlJc w:val="left"/>
      <w:pPr>
        <w:tabs>
          <w:tab w:val="num" w:pos="3600"/>
        </w:tabs>
        <w:ind w:left="3600" w:hanging="360"/>
      </w:pPr>
      <w:rPr>
        <w:rFonts w:ascii="Arial" w:hAnsi="Arial" w:hint="default"/>
      </w:rPr>
    </w:lvl>
    <w:lvl w:ilvl="5" w:tplc="AA44A14E" w:tentative="1">
      <w:start w:val="1"/>
      <w:numFmt w:val="bullet"/>
      <w:lvlText w:val="•"/>
      <w:lvlJc w:val="left"/>
      <w:pPr>
        <w:tabs>
          <w:tab w:val="num" w:pos="4320"/>
        </w:tabs>
        <w:ind w:left="4320" w:hanging="360"/>
      </w:pPr>
      <w:rPr>
        <w:rFonts w:ascii="Arial" w:hAnsi="Arial" w:hint="default"/>
      </w:rPr>
    </w:lvl>
    <w:lvl w:ilvl="6" w:tplc="C8A4C4DE" w:tentative="1">
      <w:start w:val="1"/>
      <w:numFmt w:val="bullet"/>
      <w:lvlText w:val="•"/>
      <w:lvlJc w:val="left"/>
      <w:pPr>
        <w:tabs>
          <w:tab w:val="num" w:pos="5040"/>
        </w:tabs>
        <w:ind w:left="5040" w:hanging="360"/>
      </w:pPr>
      <w:rPr>
        <w:rFonts w:ascii="Arial" w:hAnsi="Arial" w:hint="default"/>
      </w:rPr>
    </w:lvl>
    <w:lvl w:ilvl="7" w:tplc="14426BFA" w:tentative="1">
      <w:start w:val="1"/>
      <w:numFmt w:val="bullet"/>
      <w:lvlText w:val="•"/>
      <w:lvlJc w:val="left"/>
      <w:pPr>
        <w:tabs>
          <w:tab w:val="num" w:pos="5760"/>
        </w:tabs>
        <w:ind w:left="5760" w:hanging="360"/>
      </w:pPr>
      <w:rPr>
        <w:rFonts w:ascii="Arial" w:hAnsi="Arial" w:hint="default"/>
      </w:rPr>
    </w:lvl>
    <w:lvl w:ilvl="8" w:tplc="F10632D0"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420C78BA"/>
    <w:multiLevelType w:val="multilevel"/>
    <w:tmpl w:val="4F6EC35C"/>
    <w:lvl w:ilvl="0">
      <w:start w:val="1"/>
      <w:numFmt w:val="upperLetter"/>
      <w:pStyle w:val="Level1"/>
      <w:lvlText w:val="Appendix %1."/>
      <w:lvlJc w:val="left"/>
      <w:pPr>
        <w:ind w:left="36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928" w:hanging="432"/>
      </w:pPr>
      <w:rPr>
        <w:b w:val="0"/>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8856" w:hanging="504"/>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Level4"/>
      <w:lvlText w:val="%1.%2.%3.%4."/>
      <w:lvlJc w:val="left"/>
      <w:pPr>
        <w:ind w:left="-7632" w:hanging="648"/>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Level5"/>
      <w:lvlText w:val="%1.%2.%3.%4.%5."/>
      <w:lvlJc w:val="left"/>
      <w:pPr>
        <w:ind w:left="-7128" w:hanging="792"/>
      </w:pPr>
    </w:lvl>
    <w:lvl w:ilvl="5">
      <w:start w:val="1"/>
      <w:numFmt w:val="decimal"/>
      <w:lvlText w:val="%1.%2.%3.%4.%5.%6."/>
      <w:lvlJc w:val="left"/>
      <w:pPr>
        <w:ind w:left="-6624" w:hanging="936"/>
      </w:pPr>
    </w:lvl>
    <w:lvl w:ilvl="6">
      <w:start w:val="1"/>
      <w:numFmt w:val="decimal"/>
      <w:lvlText w:val="%1.%2.%3.%4.%5.%6.%7."/>
      <w:lvlJc w:val="left"/>
      <w:pPr>
        <w:ind w:left="-6120" w:hanging="1080"/>
      </w:pPr>
    </w:lvl>
    <w:lvl w:ilvl="7">
      <w:start w:val="1"/>
      <w:numFmt w:val="decimal"/>
      <w:lvlText w:val="%1.%2.%3.%4.%5.%6.%7.%8."/>
      <w:lvlJc w:val="left"/>
      <w:pPr>
        <w:ind w:left="-5616" w:hanging="1224"/>
      </w:pPr>
    </w:lvl>
    <w:lvl w:ilvl="8">
      <w:start w:val="1"/>
      <w:numFmt w:val="decimal"/>
      <w:lvlText w:val="%1.%2.%3.%4.%5.%6.%7.%8.%9."/>
      <w:lvlJc w:val="left"/>
      <w:pPr>
        <w:ind w:left="-5040" w:hanging="1440"/>
      </w:pPr>
    </w:lvl>
  </w:abstractNum>
  <w:abstractNum w:abstractNumId="137" w15:restartNumberingAfterBreak="0">
    <w:nsid w:val="424220D4"/>
    <w:multiLevelType w:val="hybridMultilevel"/>
    <w:tmpl w:val="543E5584"/>
    <w:lvl w:ilvl="0" w:tplc="F75C32E0">
      <w:start w:val="1"/>
      <w:numFmt w:val="bullet"/>
      <w:lvlText w:val=""/>
      <w:lvlJc w:val="left"/>
      <w:pPr>
        <w:ind w:left="1561" w:hanging="42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256267A"/>
    <w:multiLevelType w:val="hybridMultilevel"/>
    <w:tmpl w:val="BA7A52A0"/>
    <w:lvl w:ilvl="0" w:tplc="F71EDFD0">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429A5C57"/>
    <w:multiLevelType w:val="hybridMultilevel"/>
    <w:tmpl w:val="848423D4"/>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2A023AC"/>
    <w:multiLevelType w:val="hybridMultilevel"/>
    <w:tmpl w:val="90D6CA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2B54CEF"/>
    <w:multiLevelType w:val="hybridMultilevel"/>
    <w:tmpl w:val="053878E8"/>
    <w:lvl w:ilvl="0" w:tplc="F75C32E0">
      <w:start w:val="1"/>
      <w:numFmt w:val="bullet"/>
      <w:lvlText w:val=""/>
      <w:lvlJc w:val="left"/>
      <w:pPr>
        <w:ind w:left="420" w:hanging="420"/>
      </w:pPr>
      <w:rPr>
        <w:rFonts w:ascii="Wingdings" w:hAnsi="Wingdings" w:hint="default"/>
      </w:rPr>
    </w:lvl>
    <w:lvl w:ilvl="1" w:tplc="FF6679E0">
      <w:numFmt w:val="bullet"/>
      <w:lvlText w:val="-"/>
      <w:lvlJc w:val="left"/>
      <w:pPr>
        <w:ind w:left="840" w:hanging="420"/>
      </w:pPr>
      <w:rPr>
        <w:rFonts w:ascii="Calibri" w:eastAsiaTheme="minorEastAsia" w:hAnsi="Calibri" w:cstheme="minorBidi" w:hint="default"/>
      </w:rPr>
    </w:lvl>
    <w:lvl w:ilvl="2" w:tplc="F75C32E0">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43403D15"/>
    <w:multiLevelType w:val="hybridMultilevel"/>
    <w:tmpl w:val="0C40491E"/>
    <w:lvl w:ilvl="0" w:tplc="3F5282A6">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43B95399"/>
    <w:multiLevelType w:val="multilevel"/>
    <w:tmpl w:val="C0562BDA"/>
    <w:lvl w:ilvl="0">
      <w:start w:val="3"/>
      <w:numFmt w:val="decimal"/>
      <w:lvlText w:val="%1"/>
      <w:lvlJc w:val="left"/>
      <w:pPr>
        <w:ind w:left="720" w:hanging="720"/>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44" w15:restartNumberingAfterBreak="0">
    <w:nsid w:val="441D3E2D"/>
    <w:multiLevelType w:val="hybridMultilevel"/>
    <w:tmpl w:val="741A9F8A"/>
    <w:lvl w:ilvl="0" w:tplc="F942F4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450353D7"/>
    <w:multiLevelType w:val="hybridMultilevel"/>
    <w:tmpl w:val="8F0650E6"/>
    <w:lvl w:ilvl="0" w:tplc="5BBA7B32">
      <w:start w:val="4"/>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5785997"/>
    <w:multiLevelType w:val="hybridMultilevel"/>
    <w:tmpl w:val="8DCA1CA4"/>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E3390A"/>
    <w:multiLevelType w:val="hybridMultilevel"/>
    <w:tmpl w:val="A388409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477524C6"/>
    <w:multiLevelType w:val="hybridMultilevel"/>
    <w:tmpl w:val="453C7A02"/>
    <w:lvl w:ilvl="0" w:tplc="F75C32E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9" w15:restartNumberingAfterBreak="0">
    <w:nsid w:val="47A001A3"/>
    <w:multiLevelType w:val="hybridMultilevel"/>
    <w:tmpl w:val="10CCC0F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50" w15:restartNumberingAfterBreak="0">
    <w:nsid w:val="47B525ED"/>
    <w:multiLevelType w:val="hybridMultilevel"/>
    <w:tmpl w:val="7E2488DC"/>
    <w:lvl w:ilvl="0" w:tplc="F75C32E0">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1" w15:restartNumberingAfterBreak="0">
    <w:nsid w:val="47F427A2"/>
    <w:multiLevelType w:val="hybridMultilevel"/>
    <w:tmpl w:val="840C47BC"/>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480C46E6"/>
    <w:multiLevelType w:val="multilevel"/>
    <w:tmpl w:val="DE5603DA"/>
    <w:lvl w:ilvl="0">
      <w:start w:val="1"/>
      <w:numFmt w:val="decimal"/>
      <w:lvlText w:val="%1."/>
      <w:lvlJc w:val="left"/>
      <w:pPr>
        <w:ind w:left="1205" w:hanging="360"/>
      </w:pPr>
      <w:rPr>
        <w:rFonts w:hint="default"/>
      </w:rPr>
    </w:lvl>
    <w:lvl w:ilvl="1">
      <w:start w:val="2"/>
      <w:numFmt w:val="decimal"/>
      <w:isLgl/>
      <w:lvlText w:val="%1.%2"/>
      <w:lvlJc w:val="left"/>
      <w:pPr>
        <w:ind w:left="1400" w:hanging="555"/>
      </w:pPr>
      <w:rPr>
        <w:rFonts w:hint="default"/>
      </w:rPr>
    </w:lvl>
    <w:lvl w:ilvl="2">
      <w:start w:val="7"/>
      <w:numFmt w:val="decimal"/>
      <w:isLgl/>
      <w:lvlText w:val="%1.%2.%3"/>
      <w:lvlJc w:val="left"/>
      <w:pPr>
        <w:ind w:left="1565" w:hanging="720"/>
      </w:pPr>
      <w:rPr>
        <w:rFonts w:hint="default"/>
      </w:rPr>
    </w:lvl>
    <w:lvl w:ilvl="3">
      <w:start w:val="1"/>
      <w:numFmt w:val="decimal"/>
      <w:isLgl/>
      <w:lvlText w:val="%1.%2.%3.%4"/>
      <w:lvlJc w:val="left"/>
      <w:pPr>
        <w:ind w:left="1565" w:hanging="720"/>
      </w:pPr>
      <w:rPr>
        <w:rFonts w:hint="default"/>
      </w:rPr>
    </w:lvl>
    <w:lvl w:ilvl="4">
      <w:start w:val="1"/>
      <w:numFmt w:val="decimal"/>
      <w:isLgl/>
      <w:lvlText w:val="%1.%2.%3.%4.%5"/>
      <w:lvlJc w:val="left"/>
      <w:pPr>
        <w:ind w:left="1925" w:hanging="1080"/>
      </w:pPr>
      <w:rPr>
        <w:rFonts w:hint="default"/>
      </w:rPr>
    </w:lvl>
    <w:lvl w:ilvl="5">
      <w:start w:val="1"/>
      <w:numFmt w:val="decimal"/>
      <w:isLgl/>
      <w:lvlText w:val="%1.%2.%3.%4.%5.%6"/>
      <w:lvlJc w:val="left"/>
      <w:pPr>
        <w:ind w:left="1925" w:hanging="1080"/>
      </w:pPr>
      <w:rPr>
        <w:rFonts w:hint="default"/>
      </w:rPr>
    </w:lvl>
    <w:lvl w:ilvl="6">
      <w:start w:val="1"/>
      <w:numFmt w:val="decimal"/>
      <w:isLgl/>
      <w:lvlText w:val="%1.%2.%3.%4.%5.%6.%7"/>
      <w:lvlJc w:val="left"/>
      <w:pPr>
        <w:ind w:left="2285" w:hanging="1440"/>
      </w:pPr>
      <w:rPr>
        <w:rFonts w:hint="default"/>
      </w:rPr>
    </w:lvl>
    <w:lvl w:ilvl="7">
      <w:start w:val="1"/>
      <w:numFmt w:val="decimal"/>
      <w:isLgl/>
      <w:lvlText w:val="%1.%2.%3.%4.%5.%6.%7.%8"/>
      <w:lvlJc w:val="left"/>
      <w:pPr>
        <w:ind w:left="2285" w:hanging="1440"/>
      </w:pPr>
      <w:rPr>
        <w:rFonts w:hint="default"/>
      </w:rPr>
    </w:lvl>
    <w:lvl w:ilvl="8">
      <w:start w:val="1"/>
      <w:numFmt w:val="decimal"/>
      <w:isLgl/>
      <w:lvlText w:val="%1.%2.%3.%4.%5.%6.%7.%8.%9"/>
      <w:lvlJc w:val="left"/>
      <w:pPr>
        <w:ind w:left="2645" w:hanging="1800"/>
      </w:pPr>
      <w:rPr>
        <w:rFonts w:hint="default"/>
      </w:rPr>
    </w:lvl>
  </w:abstractNum>
  <w:abstractNum w:abstractNumId="153" w15:restartNumberingAfterBreak="0">
    <w:nsid w:val="48A94B1A"/>
    <w:multiLevelType w:val="hybridMultilevel"/>
    <w:tmpl w:val="C278F030"/>
    <w:lvl w:ilvl="0" w:tplc="F75C32E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49F16116"/>
    <w:multiLevelType w:val="hybridMultilevel"/>
    <w:tmpl w:val="BE8A4AA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4AA42C34"/>
    <w:multiLevelType w:val="hybridMultilevel"/>
    <w:tmpl w:val="002CF10A"/>
    <w:lvl w:ilvl="0" w:tplc="F75C32E0">
      <w:start w:val="1"/>
      <w:numFmt w:val="bullet"/>
      <w:lvlText w:val=""/>
      <w:lvlJc w:val="left"/>
      <w:pPr>
        <w:ind w:left="780" w:hanging="360"/>
      </w:pPr>
      <w:rPr>
        <w:rFonts w:ascii="Wingdings" w:hAnsi="Wingdings" w:hint="default"/>
      </w:rPr>
    </w:lvl>
    <w:lvl w:ilvl="1" w:tplc="F75C32E0">
      <w:start w:val="1"/>
      <w:numFmt w:val="bullet"/>
      <w:lvlText w:val=""/>
      <w:lvlJc w:val="left"/>
      <w:pPr>
        <w:ind w:left="1500" w:hanging="360"/>
      </w:pPr>
      <w:rPr>
        <w:rFonts w:ascii="Wingdings" w:hAnsi="Wingdings"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6" w15:restartNumberingAfterBreak="0">
    <w:nsid w:val="4AE85890"/>
    <w:multiLevelType w:val="multilevel"/>
    <w:tmpl w:val="CD9C5D96"/>
    <w:lvl w:ilvl="0">
      <w:start w:val="3"/>
      <w:numFmt w:val="decimal"/>
      <w:lvlText w:val="%1."/>
      <w:lvlJc w:val="left"/>
      <w:pPr>
        <w:ind w:left="1185" w:hanging="1185"/>
      </w:pPr>
      <w:rPr>
        <w:rFonts w:hint="default"/>
      </w:rPr>
    </w:lvl>
    <w:lvl w:ilvl="1">
      <w:start w:val="2"/>
      <w:numFmt w:val="decimal"/>
      <w:lvlText w:val="%1.%2."/>
      <w:lvlJc w:val="left"/>
      <w:pPr>
        <w:ind w:left="1268" w:hanging="1185"/>
      </w:pPr>
      <w:rPr>
        <w:rFonts w:hint="default"/>
      </w:rPr>
    </w:lvl>
    <w:lvl w:ilvl="2">
      <w:start w:val="19"/>
      <w:numFmt w:val="decimal"/>
      <w:lvlText w:val="%1.%2.%3."/>
      <w:lvlJc w:val="left"/>
      <w:pPr>
        <w:ind w:left="1351" w:hanging="1185"/>
      </w:pPr>
      <w:rPr>
        <w:rFonts w:hint="default"/>
      </w:rPr>
    </w:lvl>
    <w:lvl w:ilvl="3">
      <w:start w:val="7"/>
      <w:numFmt w:val="decimal"/>
      <w:lvlText w:val="%1.%2.%3.%4."/>
      <w:lvlJc w:val="left"/>
      <w:pPr>
        <w:ind w:left="1434" w:hanging="1185"/>
      </w:pPr>
      <w:rPr>
        <w:rFonts w:hint="default"/>
      </w:rPr>
    </w:lvl>
    <w:lvl w:ilvl="4">
      <w:start w:val="1"/>
      <w:numFmt w:val="decimal"/>
      <w:lvlText w:val="%1.%2.%3.%4.%5."/>
      <w:lvlJc w:val="left"/>
      <w:pPr>
        <w:ind w:left="1772" w:hanging="1440"/>
      </w:pPr>
      <w:rPr>
        <w:rFonts w:hint="default"/>
      </w:rPr>
    </w:lvl>
    <w:lvl w:ilvl="5">
      <w:start w:val="1"/>
      <w:numFmt w:val="decimal"/>
      <w:lvlText w:val="%1.%2.%3.%4.%5.%6."/>
      <w:lvlJc w:val="left"/>
      <w:pPr>
        <w:ind w:left="2215" w:hanging="1800"/>
      </w:pPr>
      <w:rPr>
        <w:rFonts w:hint="default"/>
      </w:rPr>
    </w:lvl>
    <w:lvl w:ilvl="6">
      <w:start w:val="1"/>
      <w:numFmt w:val="decimal"/>
      <w:lvlText w:val="%1.%2.%3.%4.%5.%6.%7."/>
      <w:lvlJc w:val="left"/>
      <w:pPr>
        <w:ind w:left="2298" w:hanging="1800"/>
      </w:pPr>
      <w:rPr>
        <w:rFonts w:hint="default"/>
      </w:rPr>
    </w:lvl>
    <w:lvl w:ilvl="7">
      <w:start w:val="1"/>
      <w:numFmt w:val="decimal"/>
      <w:lvlText w:val="%1.%2.%3.%4.%5.%6.%7.%8."/>
      <w:lvlJc w:val="left"/>
      <w:pPr>
        <w:ind w:left="2741" w:hanging="2160"/>
      </w:pPr>
      <w:rPr>
        <w:rFonts w:hint="default"/>
      </w:rPr>
    </w:lvl>
    <w:lvl w:ilvl="8">
      <w:start w:val="1"/>
      <w:numFmt w:val="decimal"/>
      <w:lvlText w:val="%1.%2.%3.%4.%5.%6.%7.%8.%9."/>
      <w:lvlJc w:val="left"/>
      <w:pPr>
        <w:ind w:left="3184" w:hanging="2520"/>
      </w:pPr>
      <w:rPr>
        <w:rFonts w:hint="default"/>
      </w:rPr>
    </w:lvl>
  </w:abstractNum>
  <w:abstractNum w:abstractNumId="157" w15:restartNumberingAfterBreak="0">
    <w:nsid w:val="4B000ABD"/>
    <w:multiLevelType w:val="hybridMultilevel"/>
    <w:tmpl w:val="3A58911E"/>
    <w:lvl w:ilvl="0" w:tplc="D690EE08">
      <w:start w:val="1"/>
      <w:numFmt w:val="bullet"/>
      <w:lvlText w:val="•"/>
      <w:lvlJc w:val="left"/>
      <w:pPr>
        <w:tabs>
          <w:tab w:val="num" w:pos="720"/>
        </w:tabs>
        <w:ind w:left="720" w:hanging="360"/>
      </w:pPr>
      <w:rPr>
        <w:rFonts w:ascii="Arial" w:hAnsi="Arial" w:hint="default"/>
      </w:rPr>
    </w:lvl>
    <w:lvl w:ilvl="1" w:tplc="504CDD04">
      <w:start w:val="26"/>
      <w:numFmt w:val="bullet"/>
      <w:lvlText w:val="•"/>
      <w:lvlJc w:val="left"/>
      <w:pPr>
        <w:tabs>
          <w:tab w:val="num" w:pos="1440"/>
        </w:tabs>
        <w:ind w:left="1440" w:hanging="360"/>
      </w:pPr>
      <w:rPr>
        <w:rFonts w:ascii="Arial" w:hAnsi="Arial" w:hint="default"/>
      </w:rPr>
    </w:lvl>
    <w:lvl w:ilvl="2" w:tplc="7C5AF8D6">
      <w:start w:val="26"/>
      <w:numFmt w:val="bullet"/>
      <w:lvlText w:val="•"/>
      <w:lvlJc w:val="left"/>
      <w:pPr>
        <w:tabs>
          <w:tab w:val="num" w:pos="2160"/>
        </w:tabs>
        <w:ind w:left="2160" w:hanging="360"/>
      </w:pPr>
      <w:rPr>
        <w:rFonts w:ascii="Arial" w:hAnsi="Arial" w:hint="default"/>
      </w:rPr>
    </w:lvl>
    <w:lvl w:ilvl="3" w:tplc="B1D23C90" w:tentative="1">
      <w:start w:val="1"/>
      <w:numFmt w:val="bullet"/>
      <w:lvlText w:val="•"/>
      <w:lvlJc w:val="left"/>
      <w:pPr>
        <w:tabs>
          <w:tab w:val="num" w:pos="2880"/>
        </w:tabs>
        <w:ind w:left="2880" w:hanging="360"/>
      </w:pPr>
      <w:rPr>
        <w:rFonts w:ascii="Arial" w:hAnsi="Arial" w:hint="default"/>
      </w:rPr>
    </w:lvl>
    <w:lvl w:ilvl="4" w:tplc="B55C4028" w:tentative="1">
      <w:start w:val="1"/>
      <w:numFmt w:val="bullet"/>
      <w:lvlText w:val="•"/>
      <w:lvlJc w:val="left"/>
      <w:pPr>
        <w:tabs>
          <w:tab w:val="num" w:pos="3600"/>
        </w:tabs>
        <w:ind w:left="3600" w:hanging="360"/>
      </w:pPr>
      <w:rPr>
        <w:rFonts w:ascii="Arial" w:hAnsi="Arial" w:hint="default"/>
      </w:rPr>
    </w:lvl>
    <w:lvl w:ilvl="5" w:tplc="AA44A14E" w:tentative="1">
      <w:start w:val="1"/>
      <w:numFmt w:val="bullet"/>
      <w:lvlText w:val="•"/>
      <w:lvlJc w:val="left"/>
      <w:pPr>
        <w:tabs>
          <w:tab w:val="num" w:pos="4320"/>
        </w:tabs>
        <w:ind w:left="4320" w:hanging="360"/>
      </w:pPr>
      <w:rPr>
        <w:rFonts w:ascii="Arial" w:hAnsi="Arial" w:hint="default"/>
      </w:rPr>
    </w:lvl>
    <w:lvl w:ilvl="6" w:tplc="C8A4C4DE" w:tentative="1">
      <w:start w:val="1"/>
      <w:numFmt w:val="bullet"/>
      <w:lvlText w:val="•"/>
      <w:lvlJc w:val="left"/>
      <w:pPr>
        <w:tabs>
          <w:tab w:val="num" w:pos="5040"/>
        </w:tabs>
        <w:ind w:left="5040" w:hanging="360"/>
      </w:pPr>
      <w:rPr>
        <w:rFonts w:ascii="Arial" w:hAnsi="Arial" w:hint="default"/>
      </w:rPr>
    </w:lvl>
    <w:lvl w:ilvl="7" w:tplc="14426BFA" w:tentative="1">
      <w:start w:val="1"/>
      <w:numFmt w:val="bullet"/>
      <w:lvlText w:val="•"/>
      <w:lvlJc w:val="left"/>
      <w:pPr>
        <w:tabs>
          <w:tab w:val="num" w:pos="5760"/>
        </w:tabs>
        <w:ind w:left="5760" w:hanging="360"/>
      </w:pPr>
      <w:rPr>
        <w:rFonts w:ascii="Arial" w:hAnsi="Arial" w:hint="default"/>
      </w:rPr>
    </w:lvl>
    <w:lvl w:ilvl="8" w:tplc="F10632D0" w:tentative="1">
      <w:start w:val="1"/>
      <w:numFmt w:val="bullet"/>
      <w:lvlText w:val="•"/>
      <w:lvlJc w:val="left"/>
      <w:pPr>
        <w:tabs>
          <w:tab w:val="num" w:pos="6480"/>
        </w:tabs>
        <w:ind w:left="6480" w:hanging="360"/>
      </w:pPr>
      <w:rPr>
        <w:rFonts w:ascii="Arial" w:hAnsi="Arial" w:hint="default"/>
      </w:rPr>
    </w:lvl>
  </w:abstractNum>
  <w:abstractNum w:abstractNumId="158" w15:restartNumberingAfterBreak="0">
    <w:nsid w:val="4B8F75F6"/>
    <w:multiLevelType w:val="hybridMultilevel"/>
    <w:tmpl w:val="722EDFE4"/>
    <w:lvl w:ilvl="0" w:tplc="7B62E70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4B9901C6"/>
    <w:multiLevelType w:val="multilevel"/>
    <w:tmpl w:val="E76EEC9A"/>
    <w:lvl w:ilvl="0">
      <w:start w:val="1"/>
      <w:numFmt w:val="decimal"/>
      <w:lvlText w:val="%1."/>
      <w:lvlJc w:val="left"/>
      <w:pPr>
        <w:ind w:left="780" w:hanging="360"/>
      </w:pPr>
      <w:rPr>
        <w:rFonts w:hint="default"/>
      </w:rPr>
    </w:lvl>
    <w:lvl w:ilvl="1">
      <w:start w:val="2"/>
      <w:numFmt w:val="decimal"/>
      <w:isLgl/>
      <w:lvlText w:val="%1.%2"/>
      <w:lvlJc w:val="left"/>
      <w:pPr>
        <w:ind w:left="1095" w:hanging="675"/>
      </w:pPr>
      <w:rPr>
        <w:rFonts w:hint="default"/>
      </w:rPr>
    </w:lvl>
    <w:lvl w:ilvl="2">
      <w:start w:val="10"/>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60" w15:restartNumberingAfterBreak="0">
    <w:nsid w:val="4EA56029"/>
    <w:multiLevelType w:val="hybridMultilevel"/>
    <w:tmpl w:val="AB58F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50B31DD8"/>
    <w:multiLevelType w:val="hybridMultilevel"/>
    <w:tmpl w:val="5CC44C2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51810AC3"/>
    <w:multiLevelType w:val="hybridMultilevel"/>
    <w:tmpl w:val="F03A733E"/>
    <w:lvl w:ilvl="0" w:tplc="F75C32E0">
      <w:start w:val="1"/>
      <w:numFmt w:val="bullet"/>
      <w:lvlText w:val=""/>
      <w:lvlJc w:val="left"/>
      <w:pPr>
        <w:ind w:left="1561" w:hanging="42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1917F12"/>
    <w:multiLevelType w:val="hybridMultilevel"/>
    <w:tmpl w:val="F8E07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2C1100D"/>
    <w:multiLevelType w:val="hybridMultilevel"/>
    <w:tmpl w:val="523E9E4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65" w15:restartNumberingAfterBreak="0">
    <w:nsid w:val="53687F09"/>
    <w:multiLevelType w:val="hybridMultilevel"/>
    <w:tmpl w:val="7CFAFC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53802D77"/>
    <w:multiLevelType w:val="hybridMultilevel"/>
    <w:tmpl w:val="379606A0"/>
    <w:lvl w:ilvl="0" w:tplc="091A8A12">
      <w:start w:val="1"/>
      <w:numFmt w:val="decimal"/>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40B6B8A"/>
    <w:multiLevelType w:val="hybridMultilevel"/>
    <w:tmpl w:val="D9D69E34"/>
    <w:lvl w:ilvl="0" w:tplc="098CA9C6">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55235543"/>
    <w:multiLevelType w:val="hybridMultilevel"/>
    <w:tmpl w:val="83167AE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554F7F58"/>
    <w:multiLevelType w:val="hybridMultilevel"/>
    <w:tmpl w:val="216A54D0"/>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0" w15:restartNumberingAfterBreak="0">
    <w:nsid w:val="557230DB"/>
    <w:multiLevelType w:val="multilevel"/>
    <w:tmpl w:val="0FBAA118"/>
    <w:lvl w:ilvl="0">
      <w:start w:val="3"/>
      <w:numFmt w:val="decimal"/>
      <w:lvlText w:val="%1"/>
      <w:lvlJc w:val="left"/>
      <w:pPr>
        <w:ind w:left="1095" w:hanging="1095"/>
      </w:pPr>
      <w:rPr>
        <w:rFonts w:hint="default"/>
      </w:rPr>
    </w:lvl>
    <w:lvl w:ilvl="1">
      <w:start w:val="2"/>
      <w:numFmt w:val="decimal"/>
      <w:lvlText w:val="%1.%2"/>
      <w:lvlJc w:val="left"/>
      <w:pPr>
        <w:ind w:left="1283" w:hanging="1095"/>
      </w:pPr>
      <w:rPr>
        <w:rFonts w:hint="default"/>
      </w:rPr>
    </w:lvl>
    <w:lvl w:ilvl="2">
      <w:start w:val="18"/>
      <w:numFmt w:val="decimal"/>
      <w:lvlText w:val="%1.%2.%3"/>
      <w:lvlJc w:val="left"/>
      <w:pPr>
        <w:ind w:left="1471" w:hanging="1095"/>
      </w:pPr>
      <w:rPr>
        <w:rFonts w:hint="default"/>
      </w:rPr>
    </w:lvl>
    <w:lvl w:ilvl="3">
      <w:start w:val="2"/>
      <w:numFmt w:val="decimal"/>
      <w:lvlText w:val="%1.%2.%3.%4"/>
      <w:lvlJc w:val="left"/>
      <w:pPr>
        <w:ind w:left="1659" w:hanging="1095"/>
      </w:pPr>
      <w:rPr>
        <w:rFonts w:hint="default"/>
      </w:rPr>
    </w:lvl>
    <w:lvl w:ilvl="4">
      <w:start w:val="1"/>
      <w:numFmt w:val="decimal"/>
      <w:lvlText w:val="%1.%2.%3.%4.%5"/>
      <w:lvlJc w:val="left"/>
      <w:pPr>
        <w:ind w:left="2192" w:hanging="1440"/>
      </w:pPr>
      <w:rPr>
        <w:rFonts w:hint="default"/>
      </w:rPr>
    </w:lvl>
    <w:lvl w:ilvl="5">
      <w:start w:val="1"/>
      <w:numFmt w:val="decimal"/>
      <w:lvlText w:val="%1.%2.%3.%4.%5.%6"/>
      <w:lvlJc w:val="left"/>
      <w:pPr>
        <w:ind w:left="2380" w:hanging="1440"/>
      </w:pPr>
      <w:rPr>
        <w:rFonts w:hint="default"/>
      </w:rPr>
    </w:lvl>
    <w:lvl w:ilvl="6">
      <w:start w:val="1"/>
      <w:numFmt w:val="decimal"/>
      <w:lvlText w:val="%1.%2.%3.%4.%5.%6.%7"/>
      <w:lvlJc w:val="left"/>
      <w:pPr>
        <w:ind w:left="2928" w:hanging="1800"/>
      </w:pPr>
      <w:rPr>
        <w:rFonts w:hint="default"/>
      </w:rPr>
    </w:lvl>
    <w:lvl w:ilvl="7">
      <w:start w:val="1"/>
      <w:numFmt w:val="decimal"/>
      <w:lvlText w:val="%1.%2.%3.%4.%5.%6.%7.%8"/>
      <w:lvlJc w:val="left"/>
      <w:pPr>
        <w:ind w:left="3476" w:hanging="2160"/>
      </w:pPr>
      <w:rPr>
        <w:rFonts w:hint="default"/>
      </w:rPr>
    </w:lvl>
    <w:lvl w:ilvl="8">
      <w:start w:val="1"/>
      <w:numFmt w:val="decimal"/>
      <w:lvlText w:val="%1.%2.%3.%4.%5.%6.%7.%8.%9"/>
      <w:lvlJc w:val="left"/>
      <w:pPr>
        <w:ind w:left="3664" w:hanging="2160"/>
      </w:pPr>
      <w:rPr>
        <w:rFonts w:hint="default"/>
      </w:rPr>
    </w:lvl>
  </w:abstractNum>
  <w:abstractNum w:abstractNumId="171" w15:restartNumberingAfterBreak="0">
    <w:nsid w:val="557D6CF7"/>
    <w:multiLevelType w:val="hybridMultilevel"/>
    <w:tmpl w:val="9A505674"/>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5730131C"/>
    <w:multiLevelType w:val="hybridMultilevel"/>
    <w:tmpl w:val="B41630A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5764650B"/>
    <w:multiLevelType w:val="hybridMultilevel"/>
    <w:tmpl w:val="B4CEC6AA"/>
    <w:lvl w:ilvl="0" w:tplc="2A8825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57B158B8"/>
    <w:multiLevelType w:val="hybridMultilevel"/>
    <w:tmpl w:val="8D101F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57E24FA8"/>
    <w:multiLevelType w:val="hybridMultilevel"/>
    <w:tmpl w:val="DA8E068A"/>
    <w:lvl w:ilvl="0" w:tplc="2D8CDF04">
      <w:start w:val="1"/>
      <w:numFmt w:val="bullet"/>
      <w:lvlText w:val=""/>
      <w:lvlJc w:val="left"/>
      <w:pPr>
        <w:ind w:left="845" w:hanging="420"/>
      </w:pPr>
      <w:rPr>
        <w:rFonts w:ascii="Wingdings" w:hAnsi="Wingdings" w:hint="default"/>
        <w:color w:val="000000" w:themeColor="text1"/>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6" w15:restartNumberingAfterBreak="0">
    <w:nsid w:val="584E6F81"/>
    <w:multiLevelType w:val="hybridMultilevel"/>
    <w:tmpl w:val="C498B7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58D778F6"/>
    <w:multiLevelType w:val="hybridMultilevel"/>
    <w:tmpl w:val="FDAEA758"/>
    <w:lvl w:ilvl="0" w:tplc="74BCECE2">
      <w:start w:val="1"/>
      <w:numFmt w:val="decimal"/>
      <w:lvlText w:val="%1."/>
      <w:lvlJc w:val="left"/>
      <w:pPr>
        <w:ind w:left="360" w:hanging="360"/>
      </w:pPr>
      <w:rPr>
        <w:rFonts w:ascii="等线" w:eastAsia="等线" w:hAnsi="等线"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592A6176"/>
    <w:multiLevelType w:val="hybridMultilevel"/>
    <w:tmpl w:val="1096891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5A140627"/>
    <w:multiLevelType w:val="hybridMultilevel"/>
    <w:tmpl w:val="437669BA"/>
    <w:lvl w:ilvl="0" w:tplc="AACCDA12">
      <w:start w:val="1"/>
      <w:numFmt w:val="decimal"/>
      <w:lvlText w:val="%1)"/>
      <w:lvlJc w:val="left"/>
      <w:pPr>
        <w:ind w:left="720" w:hanging="360"/>
      </w:pPr>
      <w:rPr>
        <w:rFonts w:hint="default"/>
      </w:rPr>
    </w:lvl>
    <w:lvl w:ilvl="1" w:tplc="04090017">
      <w:start w:val="1"/>
      <w:numFmt w:val="lowerLetter"/>
      <w:lvlText w:val="%2)"/>
      <w:lvlJc w:val="left"/>
      <w:pPr>
        <w:ind w:left="780" w:hanging="360"/>
      </w:pPr>
      <w:rPr>
        <w:rFonts w:hint="default"/>
      </w:rPr>
    </w:lvl>
    <w:lvl w:ilvl="2" w:tplc="04090017">
      <w:start w:val="1"/>
      <w:numFmt w:val="lowerLetter"/>
      <w:lvlText w:val="%3)"/>
      <w:lvlJc w:val="left"/>
      <w:pPr>
        <w:ind w:left="1200" w:hanging="36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5A400422"/>
    <w:multiLevelType w:val="hybridMultilevel"/>
    <w:tmpl w:val="688A177C"/>
    <w:lvl w:ilvl="0" w:tplc="AC8AA614">
      <w:start w:val="1"/>
      <w:numFmt w:val="bullet"/>
      <w:lvlText w:val="•"/>
      <w:lvlJc w:val="left"/>
      <w:pPr>
        <w:tabs>
          <w:tab w:val="num" w:pos="720"/>
        </w:tabs>
        <w:ind w:left="720" w:hanging="360"/>
      </w:pPr>
      <w:rPr>
        <w:rFonts w:ascii="Arial" w:hAnsi="Arial" w:hint="default"/>
      </w:rPr>
    </w:lvl>
    <w:lvl w:ilvl="1" w:tplc="DB60AD10">
      <w:start w:val="26"/>
      <w:numFmt w:val="bullet"/>
      <w:lvlText w:val="•"/>
      <w:lvlJc w:val="left"/>
      <w:pPr>
        <w:tabs>
          <w:tab w:val="num" w:pos="1440"/>
        </w:tabs>
        <w:ind w:left="1440" w:hanging="360"/>
      </w:pPr>
      <w:rPr>
        <w:rFonts w:ascii="Arial" w:hAnsi="Arial" w:hint="default"/>
      </w:rPr>
    </w:lvl>
    <w:lvl w:ilvl="2" w:tplc="FF6679E0">
      <w:numFmt w:val="bullet"/>
      <w:lvlText w:val="-"/>
      <w:lvlJc w:val="left"/>
      <w:pPr>
        <w:tabs>
          <w:tab w:val="num" w:pos="2160"/>
        </w:tabs>
        <w:ind w:left="2160" w:hanging="360"/>
      </w:pPr>
      <w:rPr>
        <w:rFonts w:ascii="Calibri" w:eastAsiaTheme="minorEastAsia" w:hAnsi="Calibri" w:cstheme="minorBidi" w:hint="default"/>
      </w:rPr>
    </w:lvl>
    <w:lvl w:ilvl="3" w:tplc="EFBCAC2A" w:tentative="1">
      <w:start w:val="1"/>
      <w:numFmt w:val="bullet"/>
      <w:lvlText w:val="•"/>
      <w:lvlJc w:val="left"/>
      <w:pPr>
        <w:tabs>
          <w:tab w:val="num" w:pos="2880"/>
        </w:tabs>
        <w:ind w:left="2880" w:hanging="360"/>
      </w:pPr>
      <w:rPr>
        <w:rFonts w:ascii="Arial" w:hAnsi="Arial" w:hint="default"/>
      </w:rPr>
    </w:lvl>
    <w:lvl w:ilvl="4" w:tplc="4156E68C" w:tentative="1">
      <w:start w:val="1"/>
      <w:numFmt w:val="bullet"/>
      <w:lvlText w:val="•"/>
      <w:lvlJc w:val="left"/>
      <w:pPr>
        <w:tabs>
          <w:tab w:val="num" w:pos="3600"/>
        </w:tabs>
        <w:ind w:left="3600" w:hanging="360"/>
      </w:pPr>
      <w:rPr>
        <w:rFonts w:ascii="Arial" w:hAnsi="Arial" w:hint="default"/>
      </w:rPr>
    </w:lvl>
    <w:lvl w:ilvl="5" w:tplc="3D04461E" w:tentative="1">
      <w:start w:val="1"/>
      <w:numFmt w:val="bullet"/>
      <w:lvlText w:val="•"/>
      <w:lvlJc w:val="left"/>
      <w:pPr>
        <w:tabs>
          <w:tab w:val="num" w:pos="4320"/>
        </w:tabs>
        <w:ind w:left="4320" w:hanging="360"/>
      </w:pPr>
      <w:rPr>
        <w:rFonts w:ascii="Arial" w:hAnsi="Arial" w:hint="default"/>
      </w:rPr>
    </w:lvl>
    <w:lvl w:ilvl="6" w:tplc="5776CCC4" w:tentative="1">
      <w:start w:val="1"/>
      <w:numFmt w:val="bullet"/>
      <w:lvlText w:val="•"/>
      <w:lvlJc w:val="left"/>
      <w:pPr>
        <w:tabs>
          <w:tab w:val="num" w:pos="5040"/>
        </w:tabs>
        <w:ind w:left="5040" w:hanging="360"/>
      </w:pPr>
      <w:rPr>
        <w:rFonts w:ascii="Arial" w:hAnsi="Arial" w:hint="default"/>
      </w:rPr>
    </w:lvl>
    <w:lvl w:ilvl="7" w:tplc="33D87334" w:tentative="1">
      <w:start w:val="1"/>
      <w:numFmt w:val="bullet"/>
      <w:lvlText w:val="•"/>
      <w:lvlJc w:val="left"/>
      <w:pPr>
        <w:tabs>
          <w:tab w:val="num" w:pos="5760"/>
        </w:tabs>
        <w:ind w:left="5760" w:hanging="360"/>
      </w:pPr>
      <w:rPr>
        <w:rFonts w:ascii="Arial" w:hAnsi="Arial" w:hint="default"/>
      </w:rPr>
    </w:lvl>
    <w:lvl w:ilvl="8" w:tplc="F6D6316E" w:tentative="1">
      <w:start w:val="1"/>
      <w:numFmt w:val="bullet"/>
      <w:lvlText w:val="•"/>
      <w:lvlJc w:val="left"/>
      <w:pPr>
        <w:tabs>
          <w:tab w:val="num" w:pos="6480"/>
        </w:tabs>
        <w:ind w:left="6480" w:hanging="360"/>
      </w:pPr>
      <w:rPr>
        <w:rFonts w:ascii="Arial" w:hAnsi="Arial" w:hint="default"/>
      </w:rPr>
    </w:lvl>
  </w:abstractNum>
  <w:abstractNum w:abstractNumId="181" w15:restartNumberingAfterBreak="0">
    <w:nsid w:val="5A54171F"/>
    <w:multiLevelType w:val="hybridMultilevel"/>
    <w:tmpl w:val="D0144C06"/>
    <w:lvl w:ilvl="0" w:tplc="F75C32E0">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5AEC67AE"/>
    <w:multiLevelType w:val="hybridMultilevel"/>
    <w:tmpl w:val="C05870B2"/>
    <w:lvl w:ilvl="0" w:tplc="F75C32E0">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3" w15:restartNumberingAfterBreak="0">
    <w:nsid w:val="5B336BBA"/>
    <w:multiLevelType w:val="hybridMultilevel"/>
    <w:tmpl w:val="18F24132"/>
    <w:lvl w:ilvl="0" w:tplc="46AA5E72">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5B35377C"/>
    <w:multiLevelType w:val="hybridMultilevel"/>
    <w:tmpl w:val="B502AFD8"/>
    <w:lvl w:ilvl="0" w:tplc="F75C32E0">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5B546B5A"/>
    <w:multiLevelType w:val="hybridMultilevel"/>
    <w:tmpl w:val="C7827D44"/>
    <w:lvl w:ilvl="0" w:tplc="1D302FC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5BAA55E2"/>
    <w:multiLevelType w:val="hybridMultilevel"/>
    <w:tmpl w:val="19541F78"/>
    <w:lvl w:ilvl="0" w:tplc="FF6679E0">
      <w:numFmt w:val="bullet"/>
      <w:lvlText w:val="-"/>
      <w:lvlJc w:val="left"/>
      <w:pPr>
        <w:ind w:left="1685" w:hanging="420"/>
      </w:pPr>
      <w:rPr>
        <w:rFonts w:ascii="Calibri" w:eastAsiaTheme="minorEastAsia" w:hAnsi="Calibri" w:cstheme="minorBidi" w:hint="default"/>
      </w:rPr>
    </w:lvl>
    <w:lvl w:ilvl="1" w:tplc="FF6679E0">
      <w:numFmt w:val="bullet"/>
      <w:lvlText w:val="-"/>
      <w:lvlJc w:val="left"/>
      <w:pPr>
        <w:ind w:left="2105" w:hanging="420"/>
      </w:pPr>
      <w:rPr>
        <w:rFonts w:ascii="Calibri" w:eastAsiaTheme="minorEastAsia" w:hAnsi="Calibri" w:cstheme="minorBidi"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187" w15:restartNumberingAfterBreak="0">
    <w:nsid w:val="5C0F7809"/>
    <w:multiLevelType w:val="hybridMultilevel"/>
    <w:tmpl w:val="500A1408"/>
    <w:lvl w:ilvl="0" w:tplc="04090011">
      <w:start w:val="1"/>
      <w:numFmt w:val="decimal"/>
      <w:lvlText w:val="%1)"/>
      <w:lvlJc w:val="left"/>
      <w:pPr>
        <w:ind w:left="2920" w:hanging="420"/>
      </w:pPr>
      <w:rPr>
        <w:rFonts w:hint="default"/>
      </w:rPr>
    </w:lvl>
    <w:lvl w:ilvl="1" w:tplc="87DA432A">
      <w:start w:val="1"/>
      <w:numFmt w:val="decimal"/>
      <w:lvlText w:val="%2、"/>
      <w:lvlJc w:val="left"/>
      <w:pPr>
        <w:ind w:left="3295" w:hanging="375"/>
      </w:pPr>
      <w:rPr>
        <w:rFonts w:hint="default"/>
      </w:rPr>
    </w:lvl>
    <w:lvl w:ilvl="2" w:tplc="DB76D538">
      <w:start w:val="1"/>
      <w:numFmt w:val="decimal"/>
      <w:lvlText w:val="%3."/>
      <w:lvlJc w:val="left"/>
      <w:pPr>
        <w:ind w:left="3700" w:hanging="360"/>
      </w:pPr>
      <w:rPr>
        <w:rFonts w:cs="Calibri" w:hint="default"/>
      </w:rPr>
    </w:lvl>
    <w:lvl w:ilvl="3" w:tplc="04090001" w:tentative="1">
      <w:start w:val="1"/>
      <w:numFmt w:val="bullet"/>
      <w:lvlText w:val=""/>
      <w:lvlJc w:val="left"/>
      <w:pPr>
        <w:ind w:left="4180" w:hanging="420"/>
      </w:pPr>
      <w:rPr>
        <w:rFonts w:ascii="Wingdings" w:hAnsi="Wingdings" w:hint="default"/>
      </w:rPr>
    </w:lvl>
    <w:lvl w:ilvl="4" w:tplc="04090003" w:tentative="1">
      <w:start w:val="1"/>
      <w:numFmt w:val="bullet"/>
      <w:lvlText w:val=""/>
      <w:lvlJc w:val="left"/>
      <w:pPr>
        <w:ind w:left="4600" w:hanging="420"/>
      </w:pPr>
      <w:rPr>
        <w:rFonts w:ascii="Wingdings" w:hAnsi="Wingdings" w:hint="default"/>
      </w:rPr>
    </w:lvl>
    <w:lvl w:ilvl="5" w:tplc="04090005" w:tentative="1">
      <w:start w:val="1"/>
      <w:numFmt w:val="bullet"/>
      <w:lvlText w:val=""/>
      <w:lvlJc w:val="left"/>
      <w:pPr>
        <w:ind w:left="5020" w:hanging="420"/>
      </w:pPr>
      <w:rPr>
        <w:rFonts w:ascii="Wingdings" w:hAnsi="Wingdings" w:hint="default"/>
      </w:rPr>
    </w:lvl>
    <w:lvl w:ilvl="6" w:tplc="04090001" w:tentative="1">
      <w:start w:val="1"/>
      <w:numFmt w:val="bullet"/>
      <w:lvlText w:val=""/>
      <w:lvlJc w:val="left"/>
      <w:pPr>
        <w:ind w:left="5440" w:hanging="420"/>
      </w:pPr>
      <w:rPr>
        <w:rFonts w:ascii="Wingdings" w:hAnsi="Wingdings" w:hint="default"/>
      </w:rPr>
    </w:lvl>
    <w:lvl w:ilvl="7" w:tplc="04090003" w:tentative="1">
      <w:start w:val="1"/>
      <w:numFmt w:val="bullet"/>
      <w:lvlText w:val=""/>
      <w:lvlJc w:val="left"/>
      <w:pPr>
        <w:ind w:left="5860" w:hanging="420"/>
      </w:pPr>
      <w:rPr>
        <w:rFonts w:ascii="Wingdings" w:hAnsi="Wingdings" w:hint="default"/>
      </w:rPr>
    </w:lvl>
    <w:lvl w:ilvl="8" w:tplc="04090005" w:tentative="1">
      <w:start w:val="1"/>
      <w:numFmt w:val="bullet"/>
      <w:lvlText w:val=""/>
      <w:lvlJc w:val="left"/>
      <w:pPr>
        <w:ind w:left="6280" w:hanging="420"/>
      </w:pPr>
      <w:rPr>
        <w:rFonts w:ascii="Wingdings" w:hAnsi="Wingdings" w:hint="default"/>
      </w:rPr>
    </w:lvl>
  </w:abstractNum>
  <w:abstractNum w:abstractNumId="188" w15:restartNumberingAfterBreak="0">
    <w:nsid w:val="5D084917"/>
    <w:multiLevelType w:val="hybridMultilevel"/>
    <w:tmpl w:val="09488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D33324E"/>
    <w:multiLevelType w:val="hybridMultilevel"/>
    <w:tmpl w:val="4EC6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D606414"/>
    <w:multiLevelType w:val="hybridMultilevel"/>
    <w:tmpl w:val="68F60E58"/>
    <w:lvl w:ilvl="0" w:tplc="6FFA56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5E2207E5"/>
    <w:multiLevelType w:val="hybridMultilevel"/>
    <w:tmpl w:val="27BA53EE"/>
    <w:lvl w:ilvl="0" w:tplc="04090011">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2" w15:restartNumberingAfterBreak="0">
    <w:nsid w:val="5E326BA4"/>
    <w:multiLevelType w:val="hybridMultilevel"/>
    <w:tmpl w:val="729A168E"/>
    <w:lvl w:ilvl="0" w:tplc="0409000D">
      <w:start w:val="1"/>
      <w:numFmt w:val="bullet"/>
      <w:lvlText w:val=""/>
      <w:lvlJc w:val="left"/>
      <w:pPr>
        <w:tabs>
          <w:tab w:val="num" w:pos="720"/>
        </w:tabs>
        <w:ind w:left="720" w:hanging="360"/>
      </w:pPr>
      <w:rPr>
        <w:rFonts w:ascii="Wingdings" w:hAnsi="Wingdings" w:hint="default"/>
      </w:rPr>
    </w:lvl>
    <w:lvl w:ilvl="1" w:tplc="DA7C4090" w:tentative="1">
      <w:start w:val="1"/>
      <w:numFmt w:val="bullet"/>
      <w:lvlText w:val="•"/>
      <w:lvlJc w:val="left"/>
      <w:pPr>
        <w:tabs>
          <w:tab w:val="num" w:pos="1440"/>
        </w:tabs>
        <w:ind w:left="1440" w:hanging="360"/>
      </w:pPr>
      <w:rPr>
        <w:rFonts w:ascii="Arial" w:hAnsi="Arial" w:hint="default"/>
      </w:rPr>
    </w:lvl>
    <w:lvl w:ilvl="2" w:tplc="44C2314A" w:tentative="1">
      <w:start w:val="1"/>
      <w:numFmt w:val="bullet"/>
      <w:lvlText w:val="•"/>
      <w:lvlJc w:val="left"/>
      <w:pPr>
        <w:tabs>
          <w:tab w:val="num" w:pos="2160"/>
        </w:tabs>
        <w:ind w:left="2160" w:hanging="360"/>
      </w:pPr>
      <w:rPr>
        <w:rFonts w:ascii="Arial" w:hAnsi="Arial" w:hint="default"/>
      </w:rPr>
    </w:lvl>
    <w:lvl w:ilvl="3" w:tplc="28DE581A" w:tentative="1">
      <w:start w:val="1"/>
      <w:numFmt w:val="bullet"/>
      <w:lvlText w:val="•"/>
      <w:lvlJc w:val="left"/>
      <w:pPr>
        <w:tabs>
          <w:tab w:val="num" w:pos="2880"/>
        </w:tabs>
        <w:ind w:left="2880" w:hanging="360"/>
      </w:pPr>
      <w:rPr>
        <w:rFonts w:ascii="Arial" w:hAnsi="Arial" w:hint="default"/>
      </w:rPr>
    </w:lvl>
    <w:lvl w:ilvl="4" w:tplc="5A42EAA2" w:tentative="1">
      <w:start w:val="1"/>
      <w:numFmt w:val="bullet"/>
      <w:lvlText w:val="•"/>
      <w:lvlJc w:val="left"/>
      <w:pPr>
        <w:tabs>
          <w:tab w:val="num" w:pos="3600"/>
        </w:tabs>
        <w:ind w:left="3600" w:hanging="360"/>
      </w:pPr>
      <w:rPr>
        <w:rFonts w:ascii="Arial" w:hAnsi="Arial" w:hint="default"/>
      </w:rPr>
    </w:lvl>
    <w:lvl w:ilvl="5" w:tplc="C734AB7C" w:tentative="1">
      <w:start w:val="1"/>
      <w:numFmt w:val="bullet"/>
      <w:lvlText w:val="•"/>
      <w:lvlJc w:val="left"/>
      <w:pPr>
        <w:tabs>
          <w:tab w:val="num" w:pos="4320"/>
        </w:tabs>
        <w:ind w:left="4320" w:hanging="360"/>
      </w:pPr>
      <w:rPr>
        <w:rFonts w:ascii="Arial" w:hAnsi="Arial" w:hint="default"/>
      </w:rPr>
    </w:lvl>
    <w:lvl w:ilvl="6" w:tplc="46FEFBFC" w:tentative="1">
      <w:start w:val="1"/>
      <w:numFmt w:val="bullet"/>
      <w:lvlText w:val="•"/>
      <w:lvlJc w:val="left"/>
      <w:pPr>
        <w:tabs>
          <w:tab w:val="num" w:pos="5040"/>
        </w:tabs>
        <w:ind w:left="5040" w:hanging="360"/>
      </w:pPr>
      <w:rPr>
        <w:rFonts w:ascii="Arial" w:hAnsi="Arial" w:hint="default"/>
      </w:rPr>
    </w:lvl>
    <w:lvl w:ilvl="7" w:tplc="80C22164" w:tentative="1">
      <w:start w:val="1"/>
      <w:numFmt w:val="bullet"/>
      <w:lvlText w:val="•"/>
      <w:lvlJc w:val="left"/>
      <w:pPr>
        <w:tabs>
          <w:tab w:val="num" w:pos="5760"/>
        </w:tabs>
        <w:ind w:left="5760" w:hanging="360"/>
      </w:pPr>
      <w:rPr>
        <w:rFonts w:ascii="Arial" w:hAnsi="Arial" w:hint="default"/>
      </w:rPr>
    </w:lvl>
    <w:lvl w:ilvl="8" w:tplc="53208468" w:tentative="1">
      <w:start w:val="1"/>
      <w:numFmt w:val="bullet"/>
      <w:lvlText w:val="•"/>
      <w:lvlJc w:val="left"/>
      <w:pPr>
        <w:tabs>
          <w:tab w:val="num" w:pos="6480"/>
        </w:tabs>
        <w:ind w:left="6480" w:hanging="360"/>
      </w:pPr>
      <w:rPr>
        <w:rFonts w:ascii="Arial" w:hAnsi="Arial" w:hint="default"/>
      </w:rPr>
    </w:lvl>
  </w:abstractNum>
  <w:abstractNum w:abstractNumId="193" w15:restartNumberingAfterBreak="0">
    <w:nsid w:val="5ECE51AC"/>
    <w:multiLevelType w:val="hybridMultilevel"/>
    <w:tmpl w:val="3CFE3B3E"/>
    <w:lvl w:ilvl="0" w:tplc="E0AE1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5FAD3469"/>
    <w:multiLevelType w:val="multilevel"/>
    <w:tmpl w:val="7DB033B2"/>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bullet"/>
      <w:lvlText w:val=""/>
      <w:lvlJc w:val="left"/>
      <w:pPr>
        <w:ind w:left="1080" w:hanging="1080"/>
      </w:pPr>
      <w:rPr>
        <w:rFonts w:ascii="Wingdings" w:hAnsi="Wingding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5" w15:restartNumberingAfterBreak="0">
    <w:nsid w:val="61275A9C"/>
    <w:multiLevelType w:val="hybridMultilevel"/>
    <w:tmpl w:val="A3E05D02"/>
    <w:lvl w:ilvl="0" w:tplc="39420D12">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6" w15:restartNumberingAfterBreak="0">
    <w:nsid w:val="61B23347"/>
    <w:multiLevelType w:val="hybridMultilevel"/>
    <w:tmpl w:val="E5BE3DEE"/>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7" w15:restartNumberingAfterBreak="0">
    <w:nsid w:val="626F054D"/>
    <w:multiLevelType w:val="hybridMultilevel"/>
    <w:tmpl w:val="9CB09F88"/>
    <w:lvl w:ilvl="0" w:tplc="17406A46">
      <w:start w:val="1"/>
      <w:numFmt w:val="upp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198" w15:restartNumberingAfterBreak="0">
    <w:nsid w:val="6345109C"/>
    <w:multiLevelType w:val="hybridMultilevel"/>
    <w:tmpl w:val="CD7EF73C"/>
    <w:lvl w:ilvl="0" w:tplc="776CDC3A">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6361577B"/>
    <w:multiLevelType w:val="hybridMultilevel"/>
    <w:tmpl w:val="B57A919A"/>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637B24FB"/>
    <w:multiLevelType w:val="hybridMultilevel"/>
    <w:tmpl w:val="D870C83C"/>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1" w15:restartNumberingAfterBreak="0">
    <w:nsid w:val="6390553D"/>
    <w:multiLevelType w:val="hybridMultilevel"/>
    <w:tmpl w:val="AF085830"/>
    <w:lvl w:ilvl="0" w:tplc="61CC3556">
      <w:start w:val="1"/>
      <w:numFmt w:val="bullet"/>
      <w:lvlText w:val=""/>
      <w:lvlJc w:val="left"/>
      <w:pPr>
        <w:ind w:left="113" w:hanging="113"/>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64D74CEA"/>
    <w:multiLevelType w:val="hybridMultilevel"/>
    <w:tmpl w:val="E1E47592"/>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15:restartNumberingAfterBreak="0">
    <w:nsid w:val="64E978BE"/>
    <w:multiLevelType w:val="hybridMultilevel"/>
    <w:tmpl w:val="660EC32A"/>
    <w:lvl w:ilvl="0" w:tplc="0409000D">
      <w:start w:val="1"/>
      <w:numFmt w:val="bullet"/>
      <w:lvlText w:val=""/>
      <w:lvlJc w:val="left"/>
      <w:pPr>
        <w:ind w:left="845" w:hanging="420"/>
      </w:pPr>
      <w:rPr>
        <w:rFonts w:ascii="Wingdings" w:hAnsi="Wingdings" w:hint="default"/>
      </w:rPr>
    </w:lvl>
    <w:lvl w:ilvl="1" w:tplc="FF6679E0">
      <w:numFmt w:val="bullet"/>
      <w:lvlText w:val="-"/>
      <w:lvlJc w:val="left"/>
      <w:pPr>
        <w:ind w:left="1265" w:hanging="420"/>
      </w:pPr>
      <w:rPr>
        <w:rFonts w:ascii="Calibri" w:eastAsiaTheme="minorEastAsia" w:hAnsi="Calibri" w:cstheme="minorBidi"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04" w15:restartNumberingAfterBreak="0">
    <w:nsid w:val="64F95F9A"/>
    <w:multiLevelType w:val="hybridMultilevel"/>
    <w:tmpl w:val="A5901096"/>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66AB6C7E"/>
    <w:multiLevelType w:val="multilevel"/>
    <w:tmpl w:val="0550394A"/>
    <w:lvl w:ilvl="0">
      <w:start w:val="1"/>
      <w:numFmt w:val="decimal"/>
      <w:lvlText w:val="%1."/>
      <w:lvlJc w:val="left"/>
      <w:pPr>
        <w:ind w:left="360" w:hanging="360"/>
      </w:pPr>
      <w:rPr>
        <w:rFonts w:hint="default"/>
      </w:rPr>
    </w:lvl>
    <w:lvl w:ilvl="1">
      <w:start w:val="2"/>
      <w:numFmt w:val="decimal"/>
      <w:isLgl/>
      <w:lvlText w:val="%1.%2"/>
      <w:lvlJc w:val="left"/>
      <w:pPr>
        <w:ind w:left="810" w:hanging="600"/>
      </w:pPr>
      <w:rPr>
        <w:rFonts w:hint="default"/>
      </w:rPr>
    </w:lvl>
    <w:lvl w:ilvl="2">
      <w:start w:val="12"/>
      <w:numFmt w:val="decimal"/>
      <w:isLgl/>
      <w:lvlText w:val="%1.%2.%3"/>
      <w:lvlJc w:val="left"/>
      <w:pPr>
        <w:ind w:left="114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910" w:hanging="1440"/>
      </w:pPr>
      <w:rPr>
        <w:rFonts w:hint="default"/>
      </w:rPr>
    </w:lvl>
    <w:lvl w:ilvl="8">
      <w:start w:val="1"/>
      <w:numFmt w:val="decimal"/>
      <w:isLgl/>
      <w:lvlText w:val="%1.%2.%3.%4.%5.%6.%7.%8.%9"/>
      <w:lvlJc w:val="left"/>
      <w:pPr>
        <w:ind w:left="3480" w:hanging="1800"/>
      </w:pPr>
      <w:rPr>
        <w:rFonts w:hint="default"/>
      </w:rPr>
    </w:lvl>
  </w:abstractNum>
  <w:abstractNum w:abstractNumId="206" w15:restartNumberingAfterBreak="0">
    <w:nsid w:val="66E8309D"/>
    <w:multiLevelType w:val="hybridMultilevel"/>
    <w:tmpl w:val="74127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675D2F20"/>
    <w:multiLevelType w:val="hybridMultilevel"/>
    <w:tmpl w:val="A4803638"/>
    <w:lvl w:ilvl="0" w:tplc="8A709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78C30F2"/>
    <w:multiLevelType w:val="multilevel"/>
    <w:tmpl w:val="D90E7810"/>
    <w:lvl w:ilvl="0">
      <w:start w:val="3"/>
      <w:numFmt w:val="decimal"/>
      <w:lvlText w:val="%1."/>
      <w:lvlJc w:val="left"/>
      <w:pPr>
        <w:ind w:left="1185" w:hanging="1185"/>
      </w:pPr>
      <w:rPr>
        <w:rFonts w:hint="default"/>
      </w:rPr>
    </w:lvl>
    <w:lvl w:ilvl="1">
      <w:start w:val="2"/>
      <w:numFmt w:val="decimal"/>
      <w:lvlText w:val="%1.%2."/>
      <w:lvlJc w:val="left"/>
      <w:pPr>
        <w:ind w:left="1310" w:hanging="1185"/>
      </w:pPr>
      <w:rPr>
        <w:rFonts w:hint="default"/>
      </w:rPr>
    </w:lvl>
    <w:lvl w:ilvl="2">
      <w:start w:val="18"/>
      <w:numFmt w:val="decimal"/>
      <w:lvlText w:val="%1.%2.%3."/>
      <w:lvlJc w:val="left"/>
      <w:pPr>
        <w:ind w:left="1435" w:hanging="1185"/>
      </w:pPr>
      <w:rPr>
        <w:rFonts w:hint="default"/>
      </w:rPr>
    </w:lvl>
    <w:lvl w:ilvl="3">
      <w:start w:val="4"/>
      <w:numFmt w:val="decimal"/>
      <w:lvlText w:val="%1.%2.%3.%4."/>
      <w:lvlJc w:val="left"/>
      <w:pPr>
        <w:ind w:left="1560" w:hanging="1185"/>
      </w:pPr>
      <w:rPr>
        <w:rFonts w:hint="default"/>
      </w:rPr>
    </w:lvl>
    <w:lvl w:ilvl="4">
      <w:start w:val="1"/>
      <w:numFmt w:val="decimal"/>
      <w:lvlText w:val="%1.%2.%3.%4.%5."/>
      <w:lvlJc w:val="left"/>
      <w:pPr>
        <w:ind w:left="1940" w:hanging="1440"/>
      </w:pPr>
      <w:rPr>
        <w:rFonts w:hint="default"/>
      </w:rPr>
    </w:lvl>
    <w:lvl w:ilvl="5">
      <w:start w:val="1"/>
      <w:numFmt w:val="decimal"/>
      <w:lvlText w:val="%1.%2.%3.%4.%5.%6."/>
      <w:lvlJc w:val="left"/>
      <w:pPr>
        <w:ind w:left="2425" w:hanging="1800"/>
      </w:pPr>
      <w:rPr>
        <w:rFonts w:hint="default"/>
      </w:rPr>
    </w:lvl>
    <w:lvl w:ilvl="6">
      <w:start w:val="1"/>
      <w:numFmt w:val="decimal"/>
      <w:lvlText w:val="%1.%2.%3.%4.%5.%6.%7."/>
      <w:lvlJc w:val="left"/>
      <w:pPr>
        <w:ind w:left="2550" w:hanging="1800"/>
      </w:pPr>
      <w:rPr>
        <w:rFonts w:hint="default"/>
      </w:rPr>
    </w:lvl>
    <w:lvl w:ilvl="7">
      <w:start w:val="1"/>
      <w:numFmt w:val="decimal"/>
      <w:lvlText w:val="%1.%2.%3.%4.%5.%6.%7.%8."/>
      <w:lvlJc w:val="left"/>
      <w:pPr>
        <w:ind w:left="3035" w:hanging="2160"/>
      </w:pPr>
      <w:rPr>
        <w:rFonts w:hint="default"/>
      </w:rPr>
    </w:lvl>
    <w:lvl w:ilvl="8">
      <w:start w:val="1"/>
      <w:numFmt w:val="decimal"/>
      <w:lvlText w:val="%1.%2.%3.%4.%5.%6.%7.%8.%9."/>
      <w:lvlJc w:val="left"/>
      <w:pPr>
        <w:ind w:left="3520" w:hanging="2520"/>
      </w:pPr>
      <w:rPr>
        <w:rFonts w:hint="default"/>
      </w:rPr>
    </w:lvl>
  </w:abstractNum>
  <w:abstractNum w:abstractNumId="209" w15:restartNumberingAfterBreak="0">
    <w:nsid w:val="67A7429F"/>
    <w:multiLevelType w:val="hybridMultilevel"/>
    <w:tmpl w:val="3EE2D552"/>
    <w:lvl w:ilvl="0" w:tplc="F75C32E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7B97C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1" w15:restartNumberingAfterBreak="0">
    <w:nsid w:val="682C2329"/>
    <w:multiLevelType w:val="hybridMultilevel"/>
    <w:tmpl w:val="F19EE0D4"/>
    <w:lvl w:ilvl="0" w:tplc="9FAE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687F270D"/>
    <w:multiLevelType w:val="hybridMultilevel"/>
    <w:tmpl w:val="682E13B2"/>
    <w:lvl w:ilvl="0" w:tplc="C89240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68EA228D"/>
    <w:multiLevelType w:val="hybridMultilevel"/>
    <w:tmpl w:val="8558E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92B6007"/>
    <w:multiLevelType w:val="hybridMultilevel"/>
    <w:tmpl w:val="7256C628"/>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5" w15:restartNumberingAfterBreak="0">
    <w:nsid w:val="697E525C"/>
    <w:multiLevelType w:val="multilevel"/>
    <w:tmpl w:val="C0749BF2"/>
    <w:lvl w:ilvl="0">
      <w:start w:val="3"/>
      <w:numFmt w:val="decimal"/>
      <w:lvlText w:val="%1"/>
      <w:lvlJc w:val="left"/>
      <w:pPr>
        <w:ind w:left="1095" w:hanging="1095"/>
      </w:pPr>
      <w:rPr>
        <w:rFonts w:hint="default"/>
      </w:rPr>
    </w:lvl>
    <w:lvl w:ilvl="1">
      <w:start w:val="2"/>
      <w:numFmt w:val="decimal"/>
      <w:lvlText w:val="%1.%2"/>
      <w:lvlJc w:val="left"/>
      <w:pPr>
        <w:ind w:left="1095" w:hanging="1095"/>
      </w:pPr>
      <w:rPr>
        <w:rFonts w:hint="default"/>
      </w:rPr>
    </w:lvl>
    <w:lvl w:ilvl="2">
      <w:start w:val="18"/>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6" w15:restartNumberingAfterBreak="0">
    <w:nsid w:val="6A382E5A"/>
    <w:multiLevelType w:val="multilevel"/>
    <w:tmpl w:val="533EDA36"/>
    <w:lvl w:ilvl="0">
      <w:start w:val="1"/>
      <w:numFmt w:val="decimal"/>
      <w:lvlText w:val="%1."/>
      <w:lvlJc w:val="left"/>
      <w:pPr>
        <w:ind w:left="785" w:hanging="360"/>
      </w:pPr>
      <w:rPr>
        <w:rFonts w:hint="eastAsia"/>
      </w:rPr>
    </w:lvl>
    <w:lvl w:ilvl="1">
      <w:start w:val="2"/>
      <w:numFmt w:val="decimal"/>
      <w:isLgl/>
      <w:lvlText w:val="%1.%2."/>
      <w:lvlJc w:val="left"/>
      <w:pPr>
        <w:ind w:left="1610" w:hanging="1185"/>
      </w:pPr>
      <w:rPr>
        <w:rFonts w:hint="default"/>
      </w:rPr>
    </w:lvl>
    <w:lvl w:ilvl="2">
      <w:start w:val="18"/>
      <w:numFmt w:val="decimal"/>
      <w:isLgl/>
      <w:lvlText w:val="%1.%2.%3."/>
      <w:lvlJc w:val="left"/>
      <w:pPr>
        <w:ind w:left="1610" w:hanging="1185"/>
      </w:pPr>
      <w:rPr>
        <w:rFonts w:hint="default"/>
      </w:rPr>
    </w:lvl>
    <w:lvl w:ilvl="3">
      <w:start w:val="6"/>
      <w:numFmt w:val="decimal"/>
      <w:isLgl/>
      <w:lvlText w:val="%1.%2.%3.%4."/>
      <w:lvlJc w:val="left"/>
      <w:pPr>
        <w:ind w:left="1610" w:hanging="1185"/>
      </w:pPr>
      <w:rPr>
        <w:rFonts w:hint="default"/>
      </w:rPr>
    </w:lvl>
    <w:lvl w:ilvl="4">
      <w:start w:val="1"/>
      <w:numFmt w:val="decimal"/>
      <w:isLgl/>
      <w:lvlText w:val="%1.%2.%3.%4.%5."/>
      <w:lvlJc w:val="left"/>
      <w:pPr>
        <w:ind w:left="1865" w:hanging="1440"/>
      </w:pPr>
      <w:rPr>
        <w:rFonts w:hint="default"/>
      </w:rPr>
    </w:lvl>
    <w:lvl w:ilvl="5">
      <w:start w:val="1"/>
      <w:numFmt w:val="decimal"/>
      <w:isLgl/>
      <w:lvlText w:val="%1.%2.%3.%4.%5.%6."/>
      <w:lvlJc w:val="left"/>
      <w:pPr>
        <w:ind w:left="2225" w:hanging="180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585" w:hanging="2160"/>
      </w:pPr>
      <w:rPr>
        <w:rFonts w:hint="default"/>
      </w:rPr>
    </w:lvl>
    <w:lvl w:ilvl="8">
      <w:start w:val="1"/>
      <w:numFmt w:val="decimal"/>
      <w:isLgl/>
      <w:lvlText w:val="%1.%2.%3.%4.%5.%6.%7.%8.%9."/>
      <w:lvlJc w:val="left"/>
      <w:pPr>
        <w:ind w:left="2945" w:hanging="2520"/>
      </w:pPr>
      <w:rPr>
        <w:rFonts w:hint="default"/>
      </w:rPr>
    </w:lvl>
  </w:abstractNum>
  <w:abstractNum w:abstractNumId="217" w15:restartNumberingAfterBreak="0">
    <w:nsid w:val="6A7556D0"/>
    <w:multiLevelType w:val="multilevel"/>
    <w:tmpl w:val="62280CE0"/>
    <w:lvl w:ilvl="0">
      <w:start w:val="3"/>
      <w:numFmt w:val="decimal"/>
      <w:lvlText w:val="%1"/>
      <w:lvlJc w:val="left"/>
      <w:pPr>
        <w:ind w:left="600" w:hanging="600"/>
      </w:pPr>
      <w:rPr>
        <w:rFonts w:hint="default"/>
      </w:rPr>
    </w:lvl>
    <w:lvl w:ilvl="1">
      <w:start w:val="2"/>
      <w:numFmt w:val="decimal"/>
      <w:lvlText w:val="%1.%2"/>
      <w:lvlJc w:val="left"/>
      <w:pPr>
        <w:ind w:left="810" w:hanging="600"/>
      </w:pPr>
      <w:rPr>
        <w:rFonts w:hint="default"/>
      </w:rPr>
    </w:lvl>
    <w:lvl w:ilvl="2">
      <w:start w:val="1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18" w15:restartNumberingAfterBreak="0">
    <w:nsid w:val="6A96580D"/>
    <w:multiLevelType w:val="hybridMultilevel"/>
    <w:tmpl w:val="73CCB4DE"/>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6AB9147B"/>
    <w:multiLevelType w:val="hybridMultilevel"/>
    <w:tmpl w:val="F9CEE4B2"/>
    <w:lvl w:ilvl="0" w:tplc="D144CD0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0" w15:restartNumberingAfterBreak="0">
    <w:nsid w:val="6B544FC9"/>
    <w:multiLevelType w:val="multilevel"/>
    <w:tmpl w:val="4C5834CA"/>
    <w:lvl w:ilvl="0">
      <w:start w:val="3"/>
      <w:numFmt w:val="decimal"/>
      <w:lvlText w:val="%1."/>
      <w:lvlJc w:val="left"/>
      <w:pPr>
        <w:ind w:left="1185" w:hanging="1185"/>
      </w:pPr>
      <w:rPr>
        <w:rFonts w:hint="default"/>
      </w:rPr>
    </w:lvl>
    <w:lvl w:ilvl="1">
      <w:start w:val="2"/>
      <w:numFmt w:val="decimal"/>
      <w:lvlText w:val="%1.%2."/>
      <w:lvlJc w:val="left"/>
      <w:pPr>
        <w:ind w:left="1373" w:hanging="1185"/>
      </w:pPr>
      <w:rPr>
        <w:rFonts w:hint="default"/>
      </w:rPr>
    </w:lvl>
    <w:lvl w:ilvl="2">
      <w:start w:val="18"/>
      <w:numFmt w:val="decimal"/>
      <w:lvlText w:val="%1.%2.%3."/>
      <w:lvlJc w:val="left"/>
      <w:pPr>
        <w:ind w:left="1561" w:hanging="1185"/>
      </w:pPr>
      <w:rPr>
        <w:rFonts w:hint="default"/>
      </w:rPr>
    </w:lvl>
    <w:lvl w:ilvl="3">
      <w:start w:val="1"/>
      <w:numFmt w:val="decimal"/>
      <w:lvlText w:val="%1.%2.%3.%4."/>
      <w:lvlJc w:val="left"/>
      <w:pPr>
        <w:ind w:left="1749" w:hanging="1185"/>
      </w:pPr>
      <w:rPr>
        <w:rFonts w:hint="default"/>
      </w:rPr>
    </w:lvl>
    <w:lvl w:ilvl="4">
      <w:start w:val="1"/>
      <w:numFmt w:val="decimal"/>
      <w:lvlText w:val="%1.%2.%3.%4.%5."/>
      <w:lvlJc w:val="left"/>
      <w:pPr>
        <w:ind w:left="2192" w:hanging="1440"/>
      </w:pPr>
      <w:rPr>
        <w:rFonts w:hint="default"/>
      </w:rPr>
    </w:lvl>
    <w:lvl w:ilvl="5">
      <w:start w:val="1"/>
      <w:numFmt w:val="decimal"/>
      <w:lvlText w:val="%1.%2.%3.%4.%5.%6."/>
      <w:lvlJc w:val="left"/>
      <w:pPr>
        <w:ind w:left="2740" w:hanging="1800"/>
      </w:pPr>
      <w:rPr>
        <w:rFonts w:hint="default"/>
      </w:rPr>
    </w:lvl>
    <w:lvl w:ilvl="6">
      <w:start w:val="1"/>
      <w:numFmt w:val="decimal"/>
      <w:lvlText w:val="%1.%2.%3.%4.%5.%6.%7."/>
      <w:lvlJc w:val="left"/>
      <w:pPr>
        <w:ind w:left="2928" w:hanging="1800"/>
      </w:pPr>
      <w:rPr>
        <w:rFonts w:hint="default"/>
      </w:rPr>
    </w:lvl>
    <w:lvl w:ilvl="7">
      <w:start w:val="1"/>
      <w:numFmt w:val="decimal"/>
      <w:lvlText w:val="%1.%2.%3.%4.%5.%6.%7.%8."/>
      <w:lvlJc w:val="left"/>
      <w:pPr>
        <w:ind w:left="3476" w:hanging="2160"/>
      </w:pPr>
      <w:rPr>
        <w:rFonts w:hint="default"/>
      </w:rPr>
    </w:lvl>
    <w:lvl w:ilvl="8">
      <w:start w:val="1"/>
      <w:numFmt w:val="decimal"/>
      <w:lvlText w:val="%1.%2.%3.%4.%5.%6.%7.%8.%9."/>
      <w:lvlJc w:val="left"/>
      <w:pPr>
        <w:ind w:left="4024" w:hanging="2520"/>
      </w:pPr>
      <w:rPr>
        <w:rFonts w:hint="default"/>
      </w:rPr>
    </w:lvl>
  </w:abstractNum>
  <w:abstractNum w:abstractNumId="221" w15:restartNumberingAfterBreak="0">
    <w:nsid w:val="6B777479"/>
    <w:multiLevelType w:val="hybridMultilevel"/>
    <w:tmpl w:val="222441D8"/>
    <w:lvl w:ilvl="0" w:tplc="624090B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22" w15:restartNumberingAfterBreak="0">
    <w:nsid w:val="6CE728BC"/>
    <w:multiLevelType w:val="hybridMultilevel"/>
    <w:tmpl w:val="F6FE1ACA"/>
    <w:lvl w:ilvl="0" w:tplc="F75C32E0">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6DA94D49"/>
    <w:multiLevelType w:val="hybridMultilevel"/>
    <w:tmpl w:val="802EE8DC"/>
    <w:lvl w:ilvl="0" w:tplc="F75C32E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6DE53390"/>
    <w:multiLevelType w:val="hybridMultilevel"/>
    <w:tmpl w:val="8CEA85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6DFF0C13"/>
    <w:multiLevelType w:val="hybridMultilevel"/>
    <w:tmpl w:val="FDD2E6CE"/>
    <w:lvl w:ilvl="0" w:tplc="782CC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6F415C03"/>
    <w:multiLevelType w:val="multilevel"/>
    <w:tmpl w:val="55C4A35C"/>
    <w:lvl w:ilvl="0">
      <w:start w:val="1"/>
      <w:numFmt w:val="decimal"/>
      <w:lvlText w:val="%1."/>
      <w:lvlJc w:val="left"/>
      <w:pPr>
        <w:ind w:left="780" w:hanging="360"/>
      </w:pPr>
      <w:rPr>
        <w:rFonts w:hint="default"/>
      </w:rPr>
    </w:lvl>
    <w:lvl w:ilvl="1">
      <w:start w:val="7"/>
      <w:numFmt w:val="decimal"/>
      <w:isLgl/>
      <w:lvlText w:val="%1.%2."/>
      <w:lvlJc w:val="left"/>
      <w:pPr>
        <w:ind w:left="1500" w:hanging="1080"/>
      </w:pPr>
      <w:rPr>
        <w:rFonts w:hint="default"/>
      </w:rPr>
    </w:lvl>
    <w:lvl w:ilvl="2">
      <w:start w:val="1"/>
      <w:numFmt w:val="decimal"/>
      <w:isLgl/>
      <w:lvlText w:val="%1.%2.%3."/>
      <w:lvlJc w:val="left"/>
      <w:pPr>
        <w:ind w:left="1500" w:hanging="1080"/>
      </w:pPr>
      <w:rPr>
        <w:rFonts w:hint="default"/>
      </w:rPr>
    </w:lvl>
    <w:lvl w:ilvl="3">
      <w:start w:val="1"/>
      <w:numFmt w:val="decimal"/>
      <w:isLgl/>
      <w:lvlText w:val="%1.%2.%3.%4."/>
      <w:lvlJc w:val="left"/>
      <w:pPr>
        <w:ind w:left="1860" w:hanging="144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580" w:hanging="2160"/>
      </w:pPr>
      <w:rPr>
        <w:rFonts w:hint="default"/>
      </w:rPr>
    </w:lvl>
    <w:lvl w:ilvl="7">
      <w:start w:val="1"/>
      <w:numFmt w:val="decimal"/>
      <w:isLgl/>
      <w:lvlText w:val="%1.%2.%3.%4.%5.%6.%7.%8."/>
      <w:lvlJc w:val="left"/>
      <w:pPr>
        <w:ind w:left="2940" w:hanging="2520"/>
      </w:pPr>
      <w:rPr>
        <w:rFonts w:hint="default"/>
      </w:rPr>
    </w:lvl>
    <w:lvl w:ilvl="8">
      <w:start w:val="1"/>
      <w:numFmt w:val="decimal"/>
      <w:isLgl/>
      <w:lvlText w:val="%1.%2.%3.%4.%5.%6.%7.%8.%9."/>
      <w:lvlJc w:val="left"/>
      <w:pPr>
        <w:ind w:left="2940" w:hanging="2520"/>
      </w:pPr>
      <w:rPr>
        <w:rFonts w:hint="default"/>
      </w:rPr>
    </w:lvl>
  </w:abstractNum>
  <w:abstractNum w:abstractNumId="227" w15:restartNumberingAfterBreak="0">
    <w:nsid w:val="6F8C1696"/>
    <w:multiLevelType w:val="hybridMultilevel"/>
    <w:tmpl w:val="08700F42"/>
    <w:lvl w:ilvl="0" w:tplc="06809548">
      <w:start w:val="1"/>
      <w:numFmt w:val="decimal"/>
      <w:lvlText w:val="%1."/>
      <w:lvlJc w:val="left"/>
      <w:pPr>
        <w:ind w:left="845" w:hanging="420"/>
      </w:pPr>
      <w:rPr>
        <w:rFonts w:hint="eastAsia"/>
      </w:rPr>
    </w:lvl>
    <w:lvl w:ilvl="1" w:tplc="A0160440">
      <w:start w:val="1"/>
      <w:numFmt w:val="decimal"/>
      <w:lvlText w:val="%2）"/>
      <w:lvlJc w:val="left"/>
      <w:pPr>
        <w:ind w:left="1355" w:hanging="51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8" w15:restartNumberingAfterBreak="0">
    <w:nsid w:val="6F9B4D73"/>
    <w:multiLevelType w:val="hybridMultilevel"/>
    <w:tmpl w:val="F8C4FC8C"/>
    <w:lvl w:ilvl="0" w:tplc="26A6FE78">
      <w:start w:val="1"/>
      <w:numFmt w:val="bullet"/>
      <w:lvlText w:val="•"/>
      <w:lvlJc w:val="left"/>
      <w:pPr>
        <w:tabs>
          <w:tab w:val="num" w:pos="360"/>
        </w:tabs>
        <w:ind w:left="360" w:hanging="360"/>
      </w:pPr>
      <w:rPr>
        <w:rFonts w:ascii="Arial" w:hAnsi="Arial" w:hint="default"/>
      </w:rPr>
    </w:lvl>
    <w:lvl w:ilvl="1" w:tplc="FEE065D0" w:tentative="1">
      <w:start w:val="1"/>
      <w:numFmt w:val="bullet"/>
      <w:lvlText w:val="•"/>
      <w:lvlJc w:val="left"/>
      <w:pPr>
        <w:tabs>
          <w:tab w:val="num" w:pos="1080"/>
        </w:tabs>
        <w:ind w:left="1080" w:hanging="360"/>
      </w:pPr>
      <w:rPr>
        <w:rFonts w:ascii="Arial" w:hAnsi="Arial" w:hint="default"/>
      </w:rPr>
    </w:lvl>
    <w:lvl w:ilvl="2" w:tplc="54329CC0" w:tentative="1">
      <w:start w:val="1"/>
      <w:numFmt w:val="bullet"/>
      <w:lvlText w:val="•"/>
      <w:lvlJc w:val="left"/>
      <w:pPr>
        <w:tabs>
          <w:tab w:val="num" w:pos="1800"/>
        </w:tabs>
        <w:ind w:left="1800" w:hanging="360"/>
      </w:pPr>
      <w:rPr>
        <w:rFonts w:ascii="Arial" w:hAnsi="Arial" w:hint="default"/>
      </w:rPr>
    </w:lvl>
    <w:lvl w:ilvl="3" w:tplc="04302144" w:tentative="1">
      <w:start w:val="1"/>
      <w:numFmt w:val="bullet"/>
      <w:lvlText w:val="•"/>
      <w:lvlJc w:val="left"/>
      <w:pPr>
        <w:tabs>
          <w:tab w:val="num" w:pos="2520"/>
        </w:tabs>
        <w:ind w:left="2520" w:hanging="360"/>
      </w:pPr>
      <w:rPr>
        <w:rFonts w:ascii="Arial" w:hAnsi="Arial" w:hint="default"/>
      </w:rPr>
    </w:lvl>
    <w:lvl w:ilvl="4" w:tplc="9DC61EDC" w:tentative="1">
      <w:start w:val="1"/>
      <w:numFmt w:val="bullet"/>
      <w:lvlText w:val="•"/>
      <w:lvlJc w:val="left"/>
      <w:pPr>
        <w:tabs>
          <w:tab w:val="num" w:pos="3240"/>
        </w:tabs>
        <w:ind w:left="3240" w:hanging="360"/>
      </w:pPr>
      <w:rPr>
        <w:rFonts w:ascii="Arial" w:hAnsi="Arial" w:hint="default"/>
      </w:rPr>
    </w:lvl>
    <w:lvl w:ilvl="5" w:tplc="46021612" w:tentative="1">
      <w:start w:val="1"/>
      <w:numFmt w:val="bullet"/>
      <w:lvlText w:val="•"/>
      <w:lvlJc w:val="left"/>
      <w:pPr>
        <w:tabs>
          <w:tab w:val="num" w:pos="3960"/>
        </w:tabs>
        <w:ind w:left="3960" w:hanging="360"/>
      </w:pPr>
      <w:rPr>
        <w:rFonts w:ascii="Arial" w:hAnsi="Arial" w:hint="default"/>
      </w:rPr>
    </w:lvl>
    <w:lvl w:ilvl="6" w:tplc="1ECCD6DC" w:tentative="1">
      <w:start w:val="1"/>
      <w:numFmt w:val="bullet"/>
      <w:lvlText w:val="•"/>
      <w:lvlJc w:val="left"/>
      <w:pPr>
        <w:tabs>
          <w:tab w:val="num" w:pos="4680"/>
        </w:tabs>
        <w:ind w:left="4680" w:hanging="360"/>
      </w:pPr>
      <w:rPr>
        <w:rFonts w:ascii="Arial" w:hAnsi="Arial" w:hint="default"/>
      </w:rPr>
    </w:lvl>
    <w:lvl w:ilvl="7" w:tplc="2EB2BFD6" w:tentative="1">
      <w:start w:val="1"/>
      <w:numFmt w:val="bullet"/>
      <w:lvlText w:val="•"/>
      <w:lvlJc w:val="left"/>
      <w:pPr>
        <w:tabs>
          <w:tab w:val="num" w:pos="5400"/>
        </w:tabs>
        <w:ind w:left="5400" w:hanging="360"/>
      </w:pPr>
      <w:rPr>
        <w:rFonts w:ascii="Arial" w:hAnsi="Arial" w:hint="default"/>
      </w:rPr>
    </w:lvl>
    <w:lvl w:ilvl="8" w:tplc="1B38AD20" w:tentative="1">
      <w:start w:val="1"/>
      <w:numFmt w:val="bullet"/>
      <w:lvlText w:val="•"/>
      <w:lvlJc w:val="left"/>
      <w:pPr>
        <w:tabs>
          <w:tab w:val="num" w:pos="6120"/>
        </w:tabs>
        <w:ind w:left="6120" w:hanging="360"/>
      </w:pPr>
      <w:rPr>
        <w:rFonts w:ascii="Arial" w:hAnsi="Arial" w:hint="default"/>
      </w:rPr>
    </w:lvl>
  </w:abstractNum>
  <w:abstractNum w:abstractNumId="229" w15:restartNumberingAfterBreak="0">
    <w:nsid w:val="711C050D"/>
    <w:multiLevelType w:val="hybridMultilevel"/>
    <w:tmpl w:val="7CEC10CA"/>
    <w:lvl w:ilvl="0" w:tplc="5FF47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2E75340"/>
    <w:multiLevelType w:val="hybridMultilevel"/>
    <w:tmpl w:val="0AAE2AF6"/>
    <w:lvl w:ilvl="0" w:tplc="04DCEFD8">
      <w:start w:val="1"/>
      <w:numFmt w:val="bullet"/>
      <w:lvlText w:val=""/>
      <w:lvlJc w:val="left"/>
      <w:pPr>
        <w:ind w:left="170" w:hanging="170"/>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1" w15:restartNumberingAfterBreak="0">
    <w:nsid w:val="730E2DD3"/>
    <w:multiLevelType w:val="multilevel"/>
    <w:tmpl w:val="ADAE66DE"/>
    <w:lvl w:ilvl="0">
      <w:start w:val="1"/>
      <w:numFmt w:val="decimal"/>
      <w:lvlText w:val="%1."/>
      <w:lvlJc w:val="left"/>
      <w:pPr>
        <w:ind w:left="720" w:hanging="360"/>
      </w:pPr>
      <w:rPr>
        <w:rFonts w:hint="default"/>
      </w:rPr>
    </w:lvl>
    <w:lvl w:ilvl="1">
      <w:start w:val="7"/>
      <w:numFmt w:val="decimal"/>
      <w:isLgl/>
      <w:lvlText w:val="%1.%2"/>
      <w:lvlJc w:val="left"/>
      <w:pPr>
        <w:ind w:left="960" w:hanging="54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32" w15:restartNumberingAfterBreak="0">
    <w:nsid w:val="732D5778"/>
    <w:multiLevelType w:val="hybridMultilevel"/>
    <w:tmpl w:val="2CF07CF4"/>
    <w:lvl w:ilvl="0" w:tplc="E9088A4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33" w15:restartNumberingAfterBreak="0">
    <w:nsid w:val="73513EBE"/>
    <w:multiLevelType w:val="multilevel"/>
    <w:tmpl w:val="45C6225A"/>
    <w:lvl w:ilvl="0">
      <w:start w:val="1"/>
      <w:numFmt w:val="decimal"/>
      <w:lvlText w:val="%1."/>
      <w:lvlJc w:val="left"/>
      <w:pPr>
        <w:ind w:left="780" w:hanging="360"/>
      </w:pPr>
      <w:rPr>
        <w:rFonts w:hint="default"/>
      </w:rPr>
    </w:lvl>
    <w:lvl w:ilvl="1">
      <w:start w:val="2"/>
      <w:numFmt w:val="decimal"/>
      <w:isLgl/>
      <w:lvlText w:val="%1.%2."/>
      <w:lvlJc w:val="left"/>
      <w:pPr>
        <w:ind w:left="1340" w:hanging="780"/>
      </w:pPr>
      <w:rPr>
        <w:rFonts w:hint="default"/>
      </w:rPr>
    </w:lvl>
    <w:lvl w:ilvl="2">
      <w:start w:val="4"/>
      <w:numFmt w:val="decimal"/>
      <w:isLgl/>
      <w:lvlText w:val="%1.%2.%3."/>
      <w:lvlJc w:val="left"/>
      <w:pPr>
        <w:ind w:left="1480" w:hanging="780"/>
      </w:pPr>
      <w:rPr>
        <w:rFonts w:hint="default"/>
      </w:rPr>
    </w:lvl>
    <w:lvl w:ilvl="3">
      <w:start w:val="2"/>
      <w:numFmt w:val="decimal"/>
      <w:isLgl/>
      <w:lvlText w:val="%1.%2.%3.%4."/>
      <w:lvlJc w:val="left"/>
      <w:pPr>
        <w:ind w:left="1620" w:hanging="7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340" w:hanging="1800"/>
      </w:pPr>
      <w:rPr>
        <w:rFonts w:hint="default"/>
      </w:rPr>
    </w:lvl>
  </w:abstractNum>
  <w:abstractNum w:abstractNumId="234" w15:restartNumberingAfterBreak="0">
    <w:nsid w:val="73961FB0"/>
    <w:multiLevelType w:val="hybridMultilevel"/>
    <w:tmpl w:val="0540A17C"/>
    <w:lvl w:ilvl="0" w:tplc="F75C32E0">
      <w:start w:val="1"/>
      <w:numFmt w:val="bullet"/>
      <w:lvlText w:val=""/>
      <w:lvlJc w:val="left"/>
      <w:pPr>
        <w:ind w:left="780" w:hanging="360"/>
      </w:pPr>
      <w:rPr>
        <w:rFonts w:ascii="Wingdings" w:hAnsi="Wingding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751A3671"/>
    <w:multiLevelType w:val="hybridMultilevel"/>
    <w:tmpl w:val="D598CCF6"/>
    <w:lvl w:ilvl="0" w:tplc="0409000F">
      <w:start w:val="1"/>
      <w:numFmt w:val="decimal"/>
      <w:lvlText w:val="%1."/>
      <w:lvlJc w:val="left"/>
      <w:pPr>
        <w:ind w:left="720" w:hanging="360"/>
      </w:pPr>
    </w:lvl>
    <w:lvl w:ilvl="1" w:tplc="CBDC69E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5324EA3"/>
    <w:multiLevelType w:val="hybridMultilevel"/>
    <w:tmpl w:val="9B127B94"/>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75993365"/>
    <w:multiLevelType w:val="hybridMultilevel"/>
    <w:tmpl w:val="A9D851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15:restartNumberingAfterBreak="0">
    <w:nsid w:val="7630731D"/>
    <w:multiLevelType w:val="hybridMultilevel"/>
    <w:tmpl w:val="6F7425AA"/>
    <w:lvl w:ilvl="0" w:tplc="E2520FD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9" w15:restartNumberingAfterBreak="0">
    <w:nsid w:val="76515FA1"/>
    <w:multiLevelType w:val="hybridMultilevel"/>
    <w:tmpl w:val="B5D89368"/>
    <w:lvl w:ilvl="0" w:tplc="FE6C0A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769459E7"/>
    <w:multiLevelType w:val="hybridMultilevel"/>
    <w:tmpl w:val="818E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7135698"/>
    <w:multiLevelType w:val="hybridMultilevel"/>
    <w:tmpl w:val="AE36F30A"/>
    <w:lvl w:ilvl="0" w:tplc="F75C32E0">
      <w:start w:val="1"/>
      <w:numFmt w:val="bullet"/>
      <w:lvlText w:val=""/>
      <w:lvlJc w:val="left"/>
      <w:pPr>
        <w:ind w:left="1475" w:hanging="420"/>
      </w:pPr>
      <w:rPr>
        <w:rFonts w:ascii="Wingdings" w:hAnsi="Wingdings" w:hint="default"/>
      </w:rPr>
    </w:lvl>
    <w:lvl w:ilvl="1" w:tplc="04090003" w:tentative="1">
      <w:start w:val="1"/>
      <w:numFmt w:val="bullet"/>
      <w:lvlText w:val=""/>
      <w:lvlJc w:val="left"/>
      <w:pPr>
        <w:ind w:left="1895" w:hanging="420"/>
      </w:pPr>
      <w:rPr>
        <w:rFonts w:ascii="Wingdings" w:hAnsi="Wingdings" w:hint="default"/>
      </w:rPr>
    </w:lvl>
    <w:lvl w:ilvl="2" w:tplc="04090005" w:tentative="1">
      <w:start w:val="1"/>
      <w:numFmt w:val="bullet"/>
      <w:lvlText w:val=""/>
      <w:lvlJc w:val="left"/>
      <w:pPr>
        <w:ind w:left="2315" w:hanging="420"/>
      </w:pPr>
      <w:rPr>
        <w:rFonts w:ascii="Wingdings" w:hAnsi="Wingdings" w:hint="default"/>
      </w:rPr>
    </w:lvl>
    <w:lvl w:ilvl="3" w:tplc="04090001" w:tentative="1">
      <w:start w:val="1"/>
      <w:numFmt w:val="bullet"/>
      <w:lvlText w:val=""/>
      <w:lvlJc w:val="left"/>
      <w:pPr>
        <w:ind w:left="2735" w:hanging="420"/>
      </w:pPr>
      <w:rPr>
        <w:rFonts w:ascii="Wingdings" w:hAnsi="Wingdings" w:hint="default"/>
      </w:rPr>
    </w:lvl>
    <w:lvl w:ilvl="4" w:tplc="04090003" w:tentative="1">
      <w:start w:val="1"/>
      <w:numFmt w:val="bullet"/>
      <w:lvlText w:val=""/>
      <w:lvlJc w:val="left"/>
      <w:pPr>
        <w:ind w:left="3155" w:hanging="420"/>
      </w:pPr>
      <w:rPr>
        <w:rFonts w:ascii="Wingdings" w:hAnsi="Wingdings" w:hint="default"/>
      </w:rPr>
    </w:lvl>
    <w:lvl w:ilvl="5" w:tplc="04090005" w:tentative="1">
      <w:start w:val="1"/>
      <w:numFmt w:val="bullet"/>
      <w:lvlText w:val=""/>
      <w:lvlJc w:val="left"/>
      <w:pPr>
        <w:ind w:left="3575" w:hanging="420"/>
      </w:pPr>
      <w:rPr>
        <w:rFonts w:ascii="Wingdings" w:hAnsi="Wingdings" w:hint="default"/>
      </w:rPr>
    </w:lvl>
    <w:lvl w:ilvl="6" w:tplc="04090001" w:tentative="1">
      <w:start w:val="1"/>
      <w:numFmt w:val="bullet"/>
      <w:lvlText w:val=""/>
      <w:lvlJc w:val="left"/>
      <w:pPr>
        <w:ind w:left="3995" w:hanging="420"/>
      </w:pPr>
      <w:rPr>
        <w:rFonts w:ascii="Wingdings" w:hAnsi="Wingdings" w:hint="default"/>
      </w:rPr>
    </w:lvl>
    <w:lvl w:ilvl="7" w:tplc="04090003" w:tentative="1">
      <w:start w:val="1"/>
      <w:numFmt w:val="bullet"/>
      <w:lvlText w:val=""/>
      <w:lvlJc w:val="left"/>
      <w:pPr>
        <w:ind w:left="4415" w:hanging="420"/>
      </w:pPr>
      <w:rPr>
        <w:rFonts w:ascii="Wingdings" w:hAnsi="Wingdings" w:hint="default"/>
      </w:rPr>
    </w:lvl>
    <w:lvl w:ilvl="8" w:tplc="04090005" w:tentative="1">
      <w:start w:val="1"/>
      <w:numFmt w:val="bullet"/>
      <w:lvlText w:val=""/>
      <w:lvlJc w:val="left"/>
      <w:pPr>
        <w:ind w:left="4835" w:hanging="420"/>
      </w:pPr>
      <w:rPr>
        <w:rFonts w:ascii="Wingdings" w:hAnsi="Wingdings" w:hint="default"/>
      </w:rPr>
    </w:lvl>
  </w:abstractNum>
  <w:abstractNum w:abstractNumId="242" w15:restartNumberingAfterBreak="0">
    <w:nsid w:val="772052F2"/>
    <w:multiLevelType w:val="hybridMultilevel"/>
    <w:tmpl w:val="C114D39E"/>
    <w:lvl w:ilvl="0" w:tplc="A0D6CC04">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43" w15:restartNumberingAfterBreak="0">
    <w:nsid w:val="777B6CF3"/>
    <w:multiLevelType w:val="hybridMultilevel"/>
    <w:tmpl w:val="F8D0064E"/>
    <w:lvl w:ilvl="0" w:tplc="F75C32E0">
      <w:start w:val="1"/>
      <w:numFmt w:val="bullet"/>
      <w:lvlText w:val=""/>
      <w:lvlJc w:val="left"/>
      <w:pPr>
        <w:ind w:left="840" w:hanging="360"/>
      </w:pPr>
      <w:rPr>
        <w:rFonts w:ascii="Wingdings" w:hAnsi="Wingdings"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44" w15:restartNumberingAfterBreak="0">
    <w:nsid w:val="77820FEA"/>
    <w:multiLevelType w:val="hybridMultilevel"/>
    <w:tmpl w:val="4894C8B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15:restartNumberingAfterBreak="0">
    <w:nsid w:val="77F53853"/>
    <w:multiLevelType w:val="hybridMultilevel"/>
    <w:tmpl w:val="A596EA8A"/>
    <w:lvl w:ilvl="0" w:tplc="BE009AB0">
      <w:start w:val="1"/>
      <w:numFmt w:val="bullet"/>
      <w:lvlText w:val=""/>
      <w:lvlJc w:val="left"/>
      <w:pPr>
        <w:ind w:left="113" w:hanging="113"/>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6" w15:restartNumberingAfterBreak="0">
    <w:nsid w:val="7812298D"/>
    <w:multiLevelType w:val="hybridMultilevel"/>
    <w:tmpl w:val="5F5245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15:restartNumberingAfterBreak="0">
    <w:nsid w:val="784D6CE6"/>
    <w:multiLevelType w:val="multilevel"/>
    <w:tmpl w:val="33BE5422"/>
    <w:lvl w:ilvl="0">
      <w:start w:val="1"/>
      <w:numFmt w:val="decimal"/>
      <w:lvlText w:val="%1."/>
      <w:lvlJc w:val="left"/>
      <w:pPr>
        <w:ind w:left="425" w:hanging="425"/>
      </w:pPr>
    </w:lvl>
    <w:lvl w:ilvl="1">
      <w:start w:val="1"/>
      <w:numFmt w:val="bullet"/>
      <w:lvlText w:val=""/>
      <w:lvlJc w:val="left"/>
      <w:pPr>
        <w:ind w:left="567" w:hanging="567"/>
      </w:pPr>
      <w:rPr>
        <w:rFonts w:ascii="Wingdings" w:hAnsi="Wingdings" w:hint="default"/>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8" w15:restartNumberingAfterBreak="0">
    <w:nsid w:val="79481846"/>
    <w:multiLevelType w:val="hybridMultilevel"/>
    <w:tmpl w:val="C040F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15:restartNumberingAfterBreak="0">
    <w:nsid w:val="7A794594"/>
    <w:multiLevelType w:val="hybridMultilevel"/>
    <w:tmpl w:val="040C8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15:restartNumberingAfterBreak="0">
    <w:nsid w:val="7B9566CC"/>
    <w:multiLevelType w:val="hybridMultilevel"/>
    <w:tmpl w:val="3DDC6CEA"/>
    <w:lvl w:ilvl="0" w:tplc="F75C32E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1" w15:restartNumberingAfterBreak="0">
    <w:nsid w:val="7C2453C9"/>
    <w:multiLevelType w:val="hybridMultilevel"/>
    <w:tmpl w:val="0E10CE7A"/>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2" w15:restartNumberingAfterBreak="0">
    <w:nsid w:val="7C7D2E1E"/>
    <w:multiLevelType w:val="hybridMultilevel"/>
    <w:tmpl w:val="EBC6A6FA"/>
    <w:lvl w:ilvl="0" w:tplc="F75C32E0">
      <w:start w:val="1"/>
      <w:numFmt w:val="bullet"/>
      <w:lvlText w:val=""/>
      <w:lvlJc w:val="left"/>
      <w:pPr>
        <w:ind w:left="1561" w:hanging="42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3" w15:restartNumberingAfterBreak="0">
    <w:nsid w:val="7CB16194"/>
    <w:multiLevelType w:val="hybridMultilevel"/>
    <w:tmpl w:val="5270E2B0"/>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7CDC4917"/>
    <w:multiLevelType w:val="multilevel"/>
    <w:tmpl w:val="7FBA8648"/>
    <w:lvl w:ilvl="0">
      <w:start w:val="3"/>
      <w:numFmt w:val="decimal"/>
      <w:lvlText w:val="%1"/>
      <w:lvlJc w:val="left"/>
      <w:pPr>
        <w:ind w:left="900" w:hanging="900"/>
      </w:pPr>
      <w:rPr>
        <w:rFonts w:hint="default"/>
      </w:rPr>
    </w:lvl>
    <w:lvl w:ilvl="1">
      <w:start w:val="2"/>
      <w:numFmt w:val="decimal"/>
      <w:lvlText w:val="%1.%2"/>
      <w:lvlJc w:val="left"/>
      <w:pPr>
        <w:ind w:left="1183" w:hanging="900"/>
      </w:pPr>
      <w:rPr>
        <w:rFonts w:hint="default"/>
      </w:rPr>
    </w:lvl>
    <w:lvl w:ilvl="2">
      <w:start w:val="16"/>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858" w:hanging="216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5" w15:restartNumberingAfterBreak="0">
    <w:nsid w:val="7E6B201A"/>
    <w:multiLevelType w:val="hybridMultilevel"/>
    <w:tmpl w:val="7A2C5C5C"/>
    <w:lvl w:ilvl="0" w:tplc="49605D3E">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7E77630B"/>
    <w:multiLevelType w:val="hybridMultilevel"/>
    <w:tmpl w:val="B25C1828"/>
    <w:lvl w:ilvl="0" w:tplc="F75C32E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15:restartNumberingAfterBreak="0">
    <w:nsid w:val="7EB2411C"/>
    <w:multiLevelType w:val="hybridMultilevel"/>
    <w:tmpl w:val="C7B60CB8"/>
    <w:lvl w:ilvl="0" w:tplc="B1FCAF3C">
      <w:start w:val="1"/>
      <w:numFmt w:val="decimal"/>
      <w:lvlText w:val="%1"/>
      <w:lvlJc w:val="left"/>
      <w:pPr>
        <w:ind w:left="360" w:hanging="360"/>
      </w:pPr>
      <w:rPr>
        <w:rFonts w:hint="default"/>
        <w:sz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2DE069F0">
      <w:start w:val="1"/>
      <w:numFmt w:val="decimal"/>
      <w:lvlText w:val="%4."/>
      <w:lvlJc w:val="left"/>
      <w:pPr>
        <w:ind w:left="1680" w:hanging="420"/>
      </w:pPr>
      <w:rPr>
        <w:rFonts w:ascii="等线" w:eastAsia="等线" w:hAnsi="等线" w:cstheme="minorHAnsi"/>
      </w:rPr>
    </w:lvl>
    <w:lvl w:ilvl="4" w:tplc="E7F2EC44">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7ED0531C"/>
    <w:multiLevelType w:val="multilevel"/>
    <w:tmpl w:val="F9D4E5BA"/>
    <w:lvl w:ilvl="0">
      <w:start w:val="1"/>
      <w:numFmt w:val="bullet"/>
      <w:lvlText w:val=""/>
      <w:lvlJc w:val="left"/>
      <w:pPr>
        <w:ind w:left="600" w:hanging="600"/>
      </w:pPr>
      <w:rPr>
        <w:rFonts w:ascii="Wingdings" w:hAnsi="Wingdings" w:hint="default"/>
      </w:rPr>
    </w:lvl>
    <w:lvl w:ilvl="1">
      <w:start w:val="2"/>
      <w:numFmt w:val="decimal"/>
      <w:lvlText w:val="%1.%2"/>
      <w:lvlJc w:val="left"/>
      <w:pPr>
        <w:ind w:left="883" w:hanging="600"/>
      </w:pPr>
      <w:rPr>
        <w:rFonts w:hint="default"/>
      </w:rPr>
    </w:lvl>
    <w:lvl w:ilvl="2">
      <w:start w:val="10"/>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59" w15:restartNumberingAfterBreak="0">
    <w:nsid w:val="7F261B98"/>
    <w:multiLevelType w:val="hybridMultilevel"/>
    <w:tmpl w:val="B20AC7B0"/>
    <w:lvl w:ilvl="0" w:tplc="F8D6DDDC">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7F651766"/>
    <w:multiLevelType w:val="hybridMultilevel"/>
    <w:tmpl w:val="C004DCC0"/>
    <w:lvl w:ilvl="0" w:tplc="F75C32E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15:restartNumberingAfterBreak="0">
    <w:nsid w:val="7F93014E"/>
    <w:multiLevelType w:val="hybridMultilevel"/>
    <w:tmpl w:val="5EDCB91E"/>
    <w:lvl w:ilvl="0" w:tplc="776CDC3A">
      <w:start w:val="1"/>
      <w:numFmt w:val="bullet"/>
      <w:lvlText w:val="•"/>
      <w:lvlJc w:val="left"/>
      <w:pPr>
        <w:tabs>
          <w:tab w:val="num" w:pos="720"/>
        </w:tabs>
        <w:ind w:left="720" w:hanging="360"/>
      </w:pPr>
      <w:rPr>
        <w:rFonts w:ascii="Arial" w:hAnsi="Arial" w:hint="default"/>
      </w:rPr>
    </w:lvl>
    <w:lvl w:ilvl="1" w:tplc="FF6679E0">
      <w:numFmt w:val="bullet"/>
      <w:lvlText w:val="-"/>
      <w:lvlJc w:val="left"/>
      <w:pPr>
        <w:tabs>
          <w:tab w:val="num" w:pos="1440"/>
        </w:tabs>
        <w:ind w:left="1440" w:hanging="360"/>
      </w:pPr>
      <w:rPr>
        <w:rFonts w:ascii="Calibri" w:eastAsiaTheme="minorEastAsia" w:hAnsi="Calibri" w:cstheme="minorBidi" w:hint="default"/>
      </w:rPr>
    </w:lvl>
    <w:lvl w:ilvl="2" w:tplc="B316CE3A">
      <w:start w:val="26"/>
      <w:numFmt w:val="bullet"/>
      <w:lvlText w:val="•"/>
      <w:lvlJc w:val="left"/>
      <w:pPr>
        <w:tabs>
          <w:tab w:val="num" w:pos="2160"/>
        </w:tabs>
        <w:ind w:left="2160" w:hanging="360"/>
      </w:pPr>
      <w:rPr>
        <w:rFonts w:ascii="Arial" w:hAnsi="Arial" w:hint="default"/>
      </w:rPr>
    </w:lvl>
    <w:lvl w:ilvl="3" w:tplc="03985CE6">
      <w:start w:val="26"/>
      <w:numFmt w:val="bullet"/>
      <w:lvlText w:val="•"/>
      <w:lvlJc w:val="left"/>
      <w:pPr>
        <w:tabs>
          <w:tab w:val="num" w:pos="2880"/>
        </w:tabs>
        <w:ind w:left="2880" w:hanging="360"/>
      </w:pPr>
      <w:rPr>
        <w:rFonts w:ascii="Arial" w:hAnsi="Arial" w:hint="default"/>
      </w:rPr>
    </w:lvl>
    <w:lvl w:ilvl="4" w:tplc="51EAF560" w:tentative="1">
      <w:start w:val="1"/>
      <w:numFmt w:val="bullet"/>
      <w:lvlText w:val="•"/>
      <w:lvlJc w:val="left"/>
      <w:pPr>
        <w:tabs>
          <w:tab w:val="num" w:pos="3600"/>
        </w:tabs>
        <w:ind w:left="3600" w:hanging="360"/>
      </w:pPr>
      <w:rPr>
        <w:rFonts w:ascii="Arial" w:hAnsi="Arial" w:hint="default"/>
      </w:rPr>
    </w:lvl>
    <w:lvl w:ilvl="5" w:tplc="E42C09F2" w:tentative="1">
      <w:start w:val="1"/>
      <w:numFmt w:val="bullet"/>
      <w:lvlText w:val="•"/>
      <w:lvlJc w:val="left"/>
      <w:pPr>
        <w:tabs>
          <w:tab w:val="num" w:pos="4320"/>
        </w:tabs>
        <w:ind w:left="4320" w:hanging="360"/>
      </w:pPr>
      <w:rPr>
        <w:rFonts w:ascii="Arial" w:hAnsi="Arial" w:hint="default"/>
      </w:rPr>
    </w:lvl>
    <w:lvl w:ilvl="6" w:tplc="0BAC227A" w:tentative="1">
      <w:start w:val="1"/>
      <w:numFmt w:val="bullet"/>
      <w:lvlText w:val="•"/>
      <w:lvlJc w:val="left"/>
      <w:pPr>
        <w:tabs>
          <w:tab w:val="num" w:pos="5040"/>
        </w:tabs>
        <w:ind w:left="5040" w:hanging="360"/>
      </w:pPr>
      <w:rPr>
        <w:rFonts w:ascii="Arial" w:hAnsi="Arial" w:hint="default"/>
      </w:rPr>
    </w:lvl>
    <w:lvl w:ilvl="7" w:tplc="13A4CF70" w:tentative="1">
      <w:start w:val="1"/>
      <w:numFmt w:val="bullet"/>
      <w:lvlText w:val="•"/>
      <w:lvlJc w:val="left"/>
      <w:pPr>
        <w:tabs>
          <w:tab w:val="num" w:pos="5760"/>
        </w:tabs>
        <w:ind w:left="5760" w:hanging="360"/>
      </w:pPr>
      <w:rPr>
        <w:rFonts w:ascii="Arial" w:hAnsi="Arial" w:hint="default"/>
      </w:rPr>
    </w:lvl>
    <w:lvl w:ilvl="8" w:tplc="88328008" w:tentative="1">
      <w:start w:val="1"/>
      <w:numFmt w:val="bullet"/>
      <w:lvlText w:val="•"/>
      <w:lvlJc w:val="left"/>
      <w:pPr>
        <w:tabs>
          <w:tab w:val="num" w:pos="6480"/>
        </w:tabs>
        <w:ind w:left="6480" w:hanging="360"/>
      </w:pPr>
      <w:rPr>
        <w:rFonts w:ascii="Arial" w:hAnsi="Arial" w:hint="default"/>
      </w:rPr>
    </w:lvl>
  </w:abstractNum>
  <w:abstractNum w:abstractNumId="262" w15:restartNumberingAfterBreak="0">
    <w:nsid w:val="7FE1410F"/>
    <w:multiLevelType w:val="hybridMultilevel"/>
    <w:tmpl w:val="4BA0AB40"/>
    <w:lvl w:ilvl="0" w:tplc="148A5E24">
      <w:start w:val="1"/>
      <w:numFmt w:val="bullet"/>
      <w:lvlText w:val=""/>
      <w:lvlJc w:val="left"/>
      <w:pPr>
        <w:ind w:left="113" w:hanging="113"/>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2"/>
  </w:num>
  <w:num w:numId="2">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7"/>
  </w:num>
  <w:num w:numId="4">
    <w:abstractNumId w:val="150"/>
  </w:num>
  <w:num w:numId="5">
    <w:abstractNumId w:val="16"/>
  </w:num>
  <w:num w:numId="6">
    <w:abstractNumId w:val="24"/>
  </w:num>
  <w:num w:numId="7">
    <w:abstractNumId w:val="187"/>
  </w:num>
  <w:num w:numId="8">
    <w:abstractNumId w:val="203"/>
  </w:num>
  <w:num w:numId="9">
    <w:abstractNumId w:val="179"/>
  </w:num>
  <w:num w:numId="10">
    <w:abstractNumId w:val="227"/>
  </w:num>
  <w:num w:numId="11">
    <w:abstractNumId w:val="58"/>
  </w:num>
  <w:num w:numId="12">
    <w:abstractNumId w:val="129"/>
  </w:num>
  <w:num w:numId="13">
    <w:abstractNumId w:val="260"/>
  </w:num>
  <w:num w:numId="14">
    <w:abstractNumId w:val="238"/>
  </w:num>
  <w:num w:numId="15">
    <w:abstractNumId w:val="216"/>
  </w:num>
  <w:num w:numId="16">
    <w:abstractNumId w:val="101"/>
  </w:num>
  <w:num w:numId="17">
    <w:abstractNumId w:val="72"/>
  </w:num>
  <w:num w:numId="18">
    <w:abstractNumId w:val="141"/>
  </w:num>
  <w:num w:numId="19">
    <w:abstractNumId w:val="42"/>
  </w:num>
  <w:num w:numId="20">
    <w:abstractNumId w:val="37"/>
  </w:num>
  <w:num w:numId="21">
    <w:abstractNumId w:val="121"/>
  </w:num>
  <w:num w:numId="22">
    <w:abstractNumId w:val="261"/>
  </w:num>
  <w:num w:numId="23">
    <w:abstractNumId w:val="198"/>
  </w:num>
  <w:num w:numId="24">
    <w:abstractNumId w:val="157"/>
  </w:num>
  <w:num w:numId="25">
    <w:abstractNumId w:val="135"/>
  </w:num>
  <w:num w:numId="26">
    <w:abstractNumId w:val="26"/>
  </w:num>
  <w:num w:numId="27">
    <w:abstractNumId w:val="124"/>
  </w:num>
  <w:num w:numId="28">
    <w:abstractNumId w:val="180"/>
  </w:num>
  <w:num w:numId="29">
    <w:abstractNumId w:val="123"/>
  </w:num>
  <w:num w:numId="30">
    <w:abstractNumId w:val="94"/>
  </w:num>
  <w:num w:numId="31">
    <w:abstractNumId w:val="228"/>
  </w:num>
  <w:num w:numId="32">
    <w:abstractNumId w:val="231"/>
  </w:num>
  <w:num w:numId="33">
    <w:abstractNumId w:val="189"/>
  </w:num>
  <w:num w:numId="34">
    <w:abstractNumId w:val="221"/>
  </w:num>
  <w:num w:numId="35">
    <w:abstractNumId w:val="69"/>
  </w:num>
  <w:num w:numId="36">
    <w:abstractNumId w:val="186"/>
  </w:num>
  <w:num w:numId="37">
    <w:abstractNumId w:val="7"/>
  </w:num>
  <w:num w:numId="38">
    <w:abstractNumId w:val="136"/>
  </w:num>
  <w:num w:numId="39">
    <w:abstractNumId w:val="120"/>
  </w:num>
  <w:num w:numId="40">
    <w:abstractNumId w:val="90"/>
  </w:num>
  <w:num w:numId="41">
    <w:abstractNumId w:val="191"/>
  </w:num>
  <w:num w:numId="42">
    <w:abstractNumId w:val="210"/>
  </w:num>
  <w:num w:numId="43">
    <w:abstractNumId w:val="52"/>
  </w:num>
  <w:num w:numId="44">
    <w:abstractNumId w:val="51"/>
  </w:num>
  <w:num w:numId="4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5"/>
  </w:num>
  <w:num w:numId="47">
    <w:abstractNumId w:val="36"/>
  </w:num>
  <w:num w:numId="48">
    <w:abstractNumId w:val="75"/>
  </w:num>
  <w:num w:numId="49">
    <w:abstractNumId w:val="209"/>
  </w:num>
  <w:num w:numId="50">
    <w:abstractNumId w:val="149"/>
  </w:num>
  <w:num w:numId="51">
    <w:abstractNumId w:val="44"/>
  </w:num>
  <w:num w:numId="52">
    <w:abstractNumId w:val="82"/>
  </w:num>
  <w:num w:numId="53">
    <w:abstractNumId w:val="14"/>
  </w:num>
  <w:num w:numId="54">
    <w:abstractNumId w:val="146"/>
  </w:num>
  <w:num w:numId="55">
    <w:abstractNumId w:val="139"/>
  </w:num>
  <w:num w:numId="56">
    <w:abstractNumId w:val="71"/>
  </w:num>
  <w:num w:numId="57">
    <w:abstractNumId w:val="70"/>
  </w:num>
  <w:num w:numId="58">
    <w:abstractNumId w:val="182"/>
  </w:num>
  <w:num w:numId="59">
    <w:abstractNumId w:val="155"/>
  </w:num>
  <w:num w:numId="60">
    <w:abstractNumId w:val="243"/>
  </w:num>
  <w:num w:numId="61">
    <w:abstractNumId w:val="23"/>
  </w:num>
  <w:num w:numId="62">
    <w:abstractNumId w:val="196"/>
  </w:num>
  <w:num w:numId="63">
    <w:abstractNumId w:val="235"/>
  </w:num>
  <w:num w:numId="64">
    <w:abstractNumId w:val="192"/>
  </w:num>
  <w:num w:numId="65">
    <w:abstractNumId w:val="213"/>
  </w:num>
  <w:num w:numId="66">
    <w:abstractNumId w:val="240"/>
  </w:num>
  <w:num w:numId="67">
    <w:abstractNumId w:val="34"/>
  </w:num>
  <w:num w:numId="68">
    <w:abstractNumId w:val="31"/>
  </w:num>
  <w:num w:numId="69">
    <w:abstractNumId w:val="154"/>
  </w:num>
  <w:num w:numId="70">
    <w:abstractNumId w:val="28"/>
  </w:num>
  <w:num w:numId="71">
    <w:abstractNumId w:val="249"/>
  </w:num>
  <w:num w:numId="72">
    <w:abstractNumId w:val="46"/>
  </w:num>
  <w:num w:numId="73">
    <w:abstractNumId w:val="237"/>
  </w:num>
  <w:num w:numId="74">
    <w:abstractNumId w:val="30"/>
  </w:num>
  <w:num w:numId="75">
    <w:abstractNumId w:val="197"/>
  </w:num>
  <w:num w:numId="76">
    <w:abstractNumId w:val="45"/>
  </w:num>
  <w:num w:numId="77">
    <w:abstractNumId w:val="20"/>
  </w:num>
  <w:num w:numId="78">
    <w:abstractNumId w:val="143"/>
  </w:num>
  <w:num w:numId="79">
    <w:abstractNumId w:val="126"/>
  </w:num>
  <w:num w:numId="80">
    <w:abstractNumId w:val="106"/>
  </w:num>
  <w:num w:numId="81">
    <w:abstractNumId w:val="43"/>
  </w:num>
  <w:num w:numId="82">
    <w:abstractNumId w:val="201"/>
  </w:num>
  <w:num w:numId="83">
    <w:abstractNumId w:val="234"/>
  </w:num>
  <w:num w:numId="84">
    <w:abstractNumId w:val="54"/>
  </w:num>
  <w:num w:numId="85">
    <w:abstractNumId w:val="233"/>
  </w:num>
  <w:num w:numId="86">
    <w:abstractNumId w:val="66"/>
  </w:num>
  <w:num w:numId="87">
    <w:abstractNumId w:val="211"/>
  </w:num>
  <w:num w:numId="88">
    <w:abstractNumId w:val="190"/>
  </w:num>
  <w:num w:numId="89">
    <w:abstractNumId w:val="225"/>
  </w:num>
  <w:num w:numId="90">
    <w:abstractNumId w:val="13"/>
  </w:num>
  <w:num w:numId="91">
    <w:abstractNumId w:val="183"/>
  </w:num>
  <w:num w:numId="92">
    <w:abstractNumId w:val="142"/>
  </w:num>
  <w:num w:numId="93">
    <w:abstractNumId w:val="173"/>
  </w:num>
  <w:num w:numId="94">
    <w:abstractNumId w:val="212"/>
  </w:num>
  <w:num w:numId="95">
    <w:abstractNumId w:val="239"/>
  </w:num>
  <w:num w:numId="96">
    <w:abstractNumId w:val="175"/>
  </w:num>
  <w:num w:numId="97">
    <w:abstractNumId w:val="177"/>
  </w:num>
  <w:num w:numId="98">
    <w:abstractNumId w:val="109"/>
  </w:num>
  <w:num w:numId="99">
    <w:abstractNumId w:val="194"/>
  </w:num>
  <w:num w:numId="100">
    <w:abstractNumId w:val="49"/>
  </w:num>
  <w:num w:numId="101">
    <w:abstractNumId w:val="87"/>
  </w:num>
  <w:num w:numId="102">
    <w:abstractNumId w:val="56"/>
  </w:num>
  <w:num w:numId="103">
    <w:abstractNumId w:val="50"/>
  </w:num>
  <w:num w:numId="104">
    <w:abstractNumId w:val="29"/>
  </w:num>
  <w:num w:numId="105">
    <w:abstractNumId w:val="25"/>
  </w:num>
  <w:num w:numId="106">
    <w:abstractNumId w:val="46"/>
  </w:num>
  <w:num w:numId="107">
    <w:abstractNumId w:val="219"/>
  </w:num>
  <w:num w:numId="108">
    <w:abstractNumId w:val="48"/>
  </w:num>
  <w:num w:numId="109">
    <w:abstractNumId w:val="169"/>
  </w:num>
  <w:num w:numId="110">
    <w:abstractNumId w:val="83"/>
  </w:num>
  <w:num w:numId="111">
    <w:abstractNumId w:val="95"/>
  </w:num>
  <w:num w:numId="112">
    <w:abstractNumId w:val="232"/>
  </w:num>
  <w:num w:numId="113">
    <w:abstractNumId w:val="76"/>
  </w:num>
  <w:num w:numId="114">
    <w:abstractNumId w:val="117"/>
  </w:num>
  <w:num w:numId="115">
    <w:abstractNumId w:val="5"/>
  </w:num>
  <w:num w:numId="116">
    <w:abstractNumId w:val="164"/>
  </w:num>
  <w:num w:numId="117">
    <w:abstractNumId w:val="113"/>
  </w:num>
  <w:num w:numId="118">
    <w:abstractNumId w:val="55"/>
  </w:num>
  <w:num w:numId="119">
    <w:abstractNumId w:val="132"/>
  </w:num>
  <w:num w:numId="120">
    <w:abstractNumId w:val="242"/>
  </w:num>
  <w:num w:numId="121">
    <w:abstractNumId w:val="152"/>
  </w:num>
  <w:num w:numId="122">
    <w:abstractNumId w:val="9"/>
  </w:num>
  <w:num w:numId="123">
    <w:abstractNumId w:val="74"/>
  </w:num>
  <w:num w:numId="124">
    <w:abstractNumId w:val="17"/>
  </w:num>
  <w:num w:numId="125">
    <w:abstractNumId w:val="230"/>
  </w:num>
  <w:num w:numId="126">
    <w:abstractNumId w:val="256"/>
  </w:num>
  <w:num w:numId="127">
    <w:abstractNumId w:val="223"/>
  </w:num>
  <w:num w:numId="128">
    <w:abstractNumId w:val="178"/>
  </w:num>
  <w:num w:numId="129">
    <w:abstractNumId w:val="236"/>
  </w:num>
  <w:num w:numId="130">
    <w:abstractNumId w:val="245"/>
  </w:num>
  <w:num w:numId="131">
    <w:abstractNumId w:val="79"/>
  </w:num>
  <w:num w:numId="132">
    <w:abstractNumId w:val="218"/>
  </w:num>
  <w:num w:numId="133">
    <w:abstractNumId w:val="86"/>
  </w:num>
  <w:num w:numId="134">
    <w:abstractNumId w:val="10"/>
  </w:num>
  <w:num w:numId="135">
    <w:abstractNumId w:val="53"/>
  </w:num>
  <w:num w:numId="136">
    <w:abstractNumId w:val="62"/>
  </w:num>
  <w:num w:numId="137">
    <w:abstractNumId w:val="159"/>
  </w:num>
  <w:num w:numId="138">
    <w:abstractNumId w:val="185"/>
  </w:num>
  <w:num w:numId="139">
    <w:abstractNumId w:val="116"/>
  </w:num>
  <w:num w:numId="140">
    <w:abstractNumId w:val="85"/>
  </w:num>
  <w:num w:numId="141">
    <w:abstractNumId w:val="57"/>
  </w:num>
  <w:num w:numId="142">
    <w:abstractNumId w:val="161"/>
  </w:num>
  <w:num w:numId="143">
    <w:abstractNumId w:val="39"/>
  </w:num>
  <w:num w:numId="144">
    <w:abstractNumId w:val="176"/>
  </w:num>
  <w:num w:numId="145">
    <w:abstractNumId w:val="224"/>
  </w:num>
  <w:num w:numId="146">
    <w:abstractNumId w:val="8"/>
  </w:num>
  <w:num w:numId="147">
    <w:abstractNumId w:val="118"/>
  </w:num>
  <w:num w:numId="148">
    <w:abstractNumId w:val="174"/>
  </w:num>
  <w:num w:numId="149">
    <w:abstractNumId w:val="246"/>
  </w:num>
  <w:num w:numId="150">
    <w:abstractNumId w:val="165"/>
  </w:num>
  <w:num w:numId="151">
    <w:abstractNumId w:val="145"/>
  </w:num>
  <w:num w:numId="152">
    <w:abstractNumId w:val="207"/>
  </w:num>
  <w:num w:numId="153">
    <w:abstractNumId w:val="11"/>
  </w:num>
  <w:num w:numId="154">
    <w:abstractNumId w:val="133"/>
  </w:num>
  <w:num w:numId="155">
    <w:abstractNumId w:val="0"/>
  </w:num>
  <w:num w:numId="156">
    <w:abstractNumId w:val="1"/>
  </w:num>
  <w:num w:numId="157">
    <w:abstractNumId w:val="104"/>
  </w:num>
  <w:num w:numId="158">
    <w:abstractNumId w:val="217"/>
  </w:num>
  <w:num w:numId="159">
    <w:abstractNumId w:val="67"/>
  </w:num>
  <w:num w:numId="160">
    <w:abstractNumId w:val="88"/>
  </w:num>
  <w:num w:numId="161">
    <w:abstractNumId w:val="200"/>
  </w:num>
  <w:num w:numId="162">
    <w:abstractNumId w:val="250"/>
  </w:num>
  <w:num w:numId="163">
    <w:abstractNumId w:val="255"/>
  </w:num>
  <w:num w:numId="164">
    <w:abstractNumId w:val="138"/>
  </w:num>
  <w:num w:numId="165">
    <w:abstractNumId w:val="3"/>
  </w:num>
  <w:num w:numId="166">
    <w:abstractNumId w:val="147"/>
  </w:num>
  <w:num w:numId="167">
    <w:abstractNumId w:val="125"/>
  </w:num>
  <w:num w:numId="168">
    <w:abstractNumId w:val="47"/>
  </w:num>
  <w:num w:numId="169">
    <w:abstractNumId w:val="77"/>
  </w:num>
  <w:num w:numId="170">
    <w:abstractNumId w:val="193"/>
  </w:num>
  <w:num w:numId="171">
    <w:abstractNumId w:val="19"/>
  </w:num>
  <w:num w:numId="172">
    <w:abstractNumId w:val="148"/>
  </w:num>
  <w:num w:numId="173">
    <w:abstractNumId w:val="114"/>
  </w:num>
  <w:num w:numId="174">
    <w:abstractNumId w:val="96"/>
  </w:num>
  <w:num w:numId="175">
    <w:abstractNumId w:val="115"/>
  </w:num>
  <w:num w:numId="176">
    <w:abstractNumId w:val="226"/>
  </w:num>
  <w:num w:numId="177">
    <w:abstractNumId w:val="73"/>
  </w:num>
  <w:num w:numId="178">
    <w:abstractNumId w:val="60"/>
  </w:num>
  <w:num w:numId="179">
    <w:abstractNumId w:val="111"/>
  </w:num>
  <w:num w:numId="180">
    <w:abstractNumId w:val="18"/>
  </w:num>
  <w:num w:numId="181">
    <w:abstractNumId w:val="205"/>
  </w:num>
  <w:num w:numId="182">
    <w:abstractNumId w:val="40"/>
  </w:num>
  <w:num w:numId="183">
    <w:abstractNumId w:val="41"/>
  </w:num>
  <w:num w:numId="184">
    <w:abstractNumId w:val="128"/>
  </w:num>
  <w:num w:numId="185">
    <w:abstractNumId w:val="92"/>
  </w:num>
  <w:num w:numId="186">
    <w:abstractNumId w:val="22"/>
  </w:num>
  <w:num w:numId="187">
    <w:abstractNumId w:val="195"/>
  </w:num>
  <w:num w:numId="188">
    <w:abstractNumId w:val="262"/>
  </w:num>
  <w:num w:numId="189">
    <w:abstractNumId w:val="166"/>
  </w:num>
  <w:num w:numId="190">
    <w:abstractNumId w:val="122"/>
  </w:num>
  <w:num w:numId="191">
    <w:abstractNumId w:val="15"/>
  </w:num>
  <w:num w:numId="192">
    <w:abstractNumId w:val="158"/>
  </w:num>
  <w:num w:numId="193">
    <w:abstractNumId w:val="68"/>
  </w:num>
  <w:num w:numId="194">
    <w:abstractNumId w:val="167"/>
  </w:num>
  <w:num w:numId="195">
    <w:abstractNumId w:val="259"/>
  </w:num>
  <w:num w:numId="196">
    <w:abstractNumId w:val="64"/>
  </w:num>
  <w:num w:numId="197">
    <w:abstractNumId w:val="257"/>
  </w:num>
  <w:num w:numId="198">
    <w:abstractNumId w:val="254"/>
  </w:num>
  <w:num w:numId="199">
    <w:abstractNumId w:val="220"/>
  </w:num>
  <w:num w:numId="200">
    <w:abstractNumId w:val="170"/>
  </w:num>
  <w:num w:numId="201">
    <w:abstractNumId w:val="208"/>
  </w:num>
  <w:num w:numId="202">
    <w:abstractNumId w:val="215"/>
  </w:num>
  <w:num w:numId="203">
    <w:abstractNumId w:val="156"/>
  </w:num>
  <w:num w:numId="204">
    <w:abstractNumId w:val="80"/>
  </w:num>
  <w:num w:numId="205">
    <w:abstractNumId w:val="33"/>
  </w:num>
  <w:num w:numId="206">
    <w:abstractNumId w:val="78"/>
  </w:num>
  <w:num w:numId="207">
    <w:abstractNumId w:val="244"/>
  </w:num>
  <w:num w:numId="208">
    <w:abstractNumId w:val="153"/>
  </w:num>
  <w:num w:numId="209">
    <w:abstractNumId w:val="199"/>
  </w:num>
  <w:num w:numId="210">
    <w:abstractNumId w:val="251"/>
  </w:num>
  <w:num w:numId="211">
    <w:abstractNumId w:val="32"/>
  </w:num>
  <w:num w:numId="212">
    <w:abstractNumId w:val="184"/>
  </w:num>
  <w:num w:numId="213">
    <w:abstractNumId w:val="131"/>
  </w:num>
  <w:num w:numId="214">
    <w:abstractNumId w:val="222"/>
  </w:num>
  <w:num w:numId="215">
    <w:abstractNumId w:val="91"/>
  </w:num>
  <w:num w:numId="216">
    <w:abstractNumId w:val="181"/>
  </w:num>
  <w:num w:numId="217">
    <w:abstractNumId w:val="6"/>
  </w:num>
  <w:num w:numId="218">
    <w:abstractNumId w:val="171"/>
  </w:num>
  <w:num w:numId="219">
    <w:abstractNumId w:val="127"/>
  </w:num>
  <w:num w:numId="220">
    <w:abstractNumId w:val="229"/>
  </w:num>
  <w:num w:numId="221">
    <w:abstractNumId w:val="258"/>
  </w:num>
  <w:num w:numId="222">
    <w:abstractNumId w:val="99"/>
  </w:num>
  <w:num w:numId="223">
    <w:abstractNumId w:val="151"/>
  </w:num>
  <w:num w:numId="224">
    <w:abstractNumId w:val="144"/>
  </w:num>
  <w:num w:numId="225">
    <w:abstractNumId w:val="89"/>
  </w:num>
  <w:num w:numId="226">
    <w:abstractNumId w:val="27"/>
  </w:num>
  <w:num w:numId="227">
    <w:abstractNumId w:val="4"/>
  </w:num>
  <w:num w:numId="228">
    <w:abstractNumId w:val="97"/>
  </w:num>
  <w:num w:numId="229">
    <w:abstractNumId w:val="202"/>
  </w:num>
  <w:num w:numId="230">
    <w:abstractNumId w:val="84"/>
  </w:num>
  <w:num w:numId="231">
    <w:abstractNumId w:val="35"/>
  </w:num>
  <w:num w:numId="232">
    <w:abstractNumId w:val="38"/>
  </w:num>
  <w:num w:numId="233">
    <w:abstractNumId w:val="241"/>
  </w:num>
  <w:num w:numId="234">
    <w:abstractNumId w:val="130"/>
  </w:num>
  <w:num w:numId="235">
    <w:abstractNumId w:val="108"/>
  </w:num>
  <w:num w:numId="236">
    <w:abstractNumId w:val="98"/>
  </w:num>
  <w:num w:numId="237">
    <w:abstractNumId w:val="140"/>
  </w:num>
  <w:num w:numId="238">
    <w:abstractNumId w:val="248"/>
  </w:num>
  <w:num w:numId="239">
    <w:abstractNumId w:val="134"/>
  </w:num>
  <w:num w:numId="240">
    <w:abstractNumId w:val="110"/>
  </w:num>
  <w:num w:numId="241">
    <w:abstractNumId w:val="172"/>
  </w:num>
  <w:num w:numId="242">
    <w:abstractNumId w:val="21"/>
  </w:num>
  <w:num w:numId="243">
    <w:abstractNumId w:val="204"/>
  </w:num>
  <w:num w:numId="244">
    <w:abstractNumId w:val="206"/>
  </w:num>
  <w:num w:numId="245">
    <w:abstractNumId w:val="253"/>
  </w:num>
  <w:num w:numId="246">
    <w:abstractNumId w:val="65"/>
  </w:num>
  <w:num w:numId="247">
    <w:abstractNumId w:val="100"/>
  </w:num>
  <w:num w:numId="248">
    <w:abstractNumId w:val="12"/>
  </w:num>
  <w:num w:numId="249">
    <w:abstractNumId w:val="93"/>
  </w:num>
  <w:num w:numId="250">
    <w:abstractNumId w:val="112"/>
  </w:num>
  <w:num w:numId="251">
    <w:abstractNumId w:val="160"/>
  </w:num>
  <w:num w:numId="252">
    <w:abstractNumId w:val="61"/>
  </w:num>
  <w:num w:numId="253">
    <w:abstractNumId w:val="59"/>
  </w:num>
  <w:num w:numId="254">
    <w:abstractNumId w:val="2"/>
  </w:num>
  <w:num w:numId="255">
    <w:abstractNumId w:val="163"/>
  </w:num>
  <w:num w:numId="256">
    <w:abstractNumId w:val="119"/>
  </w:num>
  <w:num w:numId="257">
    <w:abstractNumId w:val="103"/>
  </w:num>
  <w:num w:numId="258">
    <w:abstractNumId w:val="137"/>
  </w:num>
  <w:num w:numId="259">
    <w:abstractNumId w:val="63"/>
  </w:num>
  <w:num w:numId="260">
    <w:abstractNumId w:val="162"/>
  </w:num>
  <w:num w:numId="261">
    <w:abstractNumId w:val="252"/>
  </w:num>
  <w:num w:numId="262">
    <w:abstractNumId w:val="107"/>
  </w:num>
  <w:num w:numId="263">
    <w:abstractNumId w:val="188"/>
  </w:num>
  <w:num w:numId="264">
    <w:abstractNumId w:val="214"/>
  </w:num>
  <w:num w:numId="265">
    <w:abstractNumId w:val="203"/>
    <w:lvlOverride w:ilvl="0"/>
    <w:lvlOverride w:ilvl="1"/>
    <w:lvlOverride w:ilvl="2"/>
    <w:lvlOverride w:ilvl="3"/>
    <w:lvlOverride w:ilvl="4"/>
    <w:lvlOverride w:ilvl="5"/>
    <w:lvlOverride w:ilvl="6"/>
    <w:lvlOverride w:ilvl="7"/>
    <w:lvlOverride w:ilvl="8"/>
  </w:num>
  <w:num w:numId="266">
    <w:abstractNumId w:val="168"/>
  </w:num>
  <w:numIdMacAtCleanup w:val="26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u haiming">
    <w15:presenceInfo w15:providerId="Windows Live" w15:userId="b5eaee6d7bd04b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01E"/>
    <w:rsid w:val="0000029F"/>
    <w:rsid w:val="00001687"/>
    <w:rsid w:val="0000301C"/>
    <w:rsid w:val="000031DA"/>
    <w:rsid w:val="00003A7F"/>
    <w:rsid w:val="000042A0"/>
    <w:rsid w:val="0000532E"/>
    <w:rsid w:val="0000655E"/>
    <w:rsid w:val="000073B1"/>
    <w:rsid w:val="000074EE"/>
    <w:rsid w:val="00010324"/>
    <w:rsid w:val="00010B39"/>
    <w:rsid w:val="00011341"/>
    <w:rsid w:val="000115A8"/>
    <w:rsid w:val="00012810"/>
    <w:rsid w:val="00012CFB"/>
    <w:rsid w:val="00013066"/>
    <w:rsid w:val="000138A1"/>
    <w:rsid w:val="00013C67"/>
    <w:rsid w:val="000140B9"/>
    <w:rsid w:val="00014AA3"/>
    <w:rsid w:val="000153DB"/>
    <w:rsid w:val="00015E63"/>
    <w:rsid w:val="0001600A"/>
    <w:rsid w:val="0001704E"/>
    <w:rsid w:val="00021210"/>
    <w:rsid w:val="000214A7"/>
    <w:rsid w:val="00021DC7"/>
    <w:rsid w:val="00022A8E"/>
    <w:rsid w:val="0002447B"/>
    <w:rsid w:val="00024D7E"/>
    <w:rsid w:val="0002536C"/>
    <w:rsid w:val="000263BB"/>
    <w:rsid w:val="000263CF"/>
    <w:rsid w:val="00027321"/>
    <w:rsid w:val="00027CEB"/>
    <w:rsid w:val="0003029F"/>
    <w:rsid w:val="000308AB"/>
    <w:rsid w:val="00030D9A"/>
    <w:rsid w:val="0003218B"/>
    <w:rsid w:val="00033177"/>
    <w:rsid w:val="00033863"/>
    <w:rsid w:val="00033FA5"/>
    <w:rsid w:val="00034627"/>
    <w:rsid w:val="00034705"/>
    <w:rsid w:val="00035279"/>
    <w:rsid w:val="00035A42"/>
    <w:rsid w:val="00040DD3"/>
    <w:rsid w:val="00041BC4"/>
    <w:rsid w:val="000426EA"/>
    <w:rsid w:val="000431F8"/>
    <w:rsid w:val="000451D5"/>
    <w:rsid w:val="00045E1A"/>
    <w:rsid w:val="0004615A"/>
    <w:rsid w:val="00046182"/>
    <w:rsid w:val="0004667B"/>
    <w:rsid w:val="00047C1B"/>
    <w:rsid w:val="00050183"/>
    <w:rsid w:val="00050605"/>
    <w:rsid w:val="00050C90"/>
    <w:rsid w:val="000514B0"/>
    <w:rsid w:val="00051CF5"/>
    <w:rsid w:val="00052002"/>
    <w:rsid w:val="00052DB7"/>
    <w:rsid w:val="00052E74"/>
    <w:rsid w:val="000540B0"/>
    <w:rsid w:val="0005423F"/>
    <w:rsid w:val="000546EA"/>
    <w:rsid w:val="0005488A"/>
    <w:rsid w:val="00054AE5"/>
    <w:rsid w:val="00055A3A"/>
    <w:rsid w:val="00055C5A"/>
    <w:rsid w:val="00055F54"/>
    <w:rsid w:val="0005769E"/>
    <w:rsid w:val="000604D0"/>
    <w:rsid w:val="00061547"/>
    <w:rsid w:val="0006168A"/>
    <w:rsid w:val="00062B9E"/>
    <w:rsid w:val="00062CDA"/>
    <w:rsid w:val="00064714"/>
    <w:rsid w:val="00064FA2"/>
    <w:rsid w:val="00065231"/>
    <w:rsid w:val="00065398"/>
    <w:rsid w:val="00065D45"/>
    <w:rsid w:val="00065F27"/>
    <w:rsid w:val="00065F64"/>
    <w:rsid w:val="00066791"/>
    <w:rsid w:val="00066B12"/>
    <w:rsid w:val="00066BBD"/>
    <w:rsid w:val="000673C6"/>
    <w:rsid w:val="00067D7A"/>
    <w:rsid w:val="000714F0"/>
    <w:rsid w:val="000716CA"/>
    <w:rsid w:val="0007208C"/>
    <w:rsid w:val="00072305"/>
    <w:rsid w:val="00073B23"/>
    <w:rsid w:val="00074106"/>
    <w:rsid w:val="00074E9E"/>
    <w:rsid w:val="00074FEF"/>
    <w:rsid w:val="000753BD"/>
    <w:rsid w:val="000769B2"/>
    <w:rsid w:val="00080E7A"/>
    <w:rsid w:val="00082AF2"/>
    <w:rsid w:val="000835D2"/>
    <w:rsid w:val="00083CF0"/>
    <w:rsid w:val="000844CB"/>
    <w:rsid w:val="00085EA1"/>
    <w:rsid w:val="0008612F"/>
    <w:rsid w:val="00087A22"/>
    <w:rsid w:val="00087A5C"/>
    <w:rsid w:val="000907AB"/>
    <w:rsid w:val="00090A58"/>
    <w:rsid w:val="000917B1"/>
    <w:rsid w:val="0009213E"/>
    <w:rsid w:val="0009234A"/>
    <w:rsid w:val="00092608"/>
    <w:rsid w:val="000946AA"/>
    <w:rsid w:val="00094AEF"/>
    <w:rsid w:val="00095B14"/>
    <w:rsid w:val="0009618B"/>
    <w:rsid w:val="00096B4A"/>
    <w:rsid w:val="000A015C"/>
    <w:rsid w:val="000A069C"/>
    <w:rsid w:val="000A071C"/>
    <w:rsid w:val="000A0D95"/>
    <w:rsid w:val="000A2F6A"/>
    <w:rsid w:val="000A33A5"/>
    <w:rsid w:val="000A428B"/>
    <w:rsid w:val="000A48DA"/>
    <w:rsid w:val="000A4C9D"/>
    <w:rsid w:val="000A50E3"/>
    <w:rsid w:val="000A53AA"/>
    <w:rsid w:val="000A55D5"/>
    <w:rsid w:val="000A5F8A"/>
    <w:rsid w:val="000A6867"/>
    <w:rsid w:val="000A799B"/>
    <w:rsid w:val="000B1221"/>
    <w:rsid w:val="000B1F59"/>
    <w:rsid w:val="000B21E0"/>
    <w:rsid w:val="000B252F"/>
    <w:rsid w:val="000B2D14"/>
    <w:rsid w:val="000B3376"/>
    <w:rsid w:val="000B4552"/>
    <w:rsid w:val="000B6D7A"/>
    <w:rsid w:val="000C2655"/>
    <w:rsid w:val="000C2B58"/>
    <w:rsid w:val="000C5147"/>
    <w:rsid w:val="000C570D"/>
    <w:rsid w:val="000C6D43"/>
    <w:rsid w:val="000C7118"/>
    <w:rsid w:val="000C7AFE"/>
    <w:rsid w:val="000D01AE"/>
    <w:rsid w:val="000D049D"/>
    <w:rsid w:val="000D12F4"/>
    <w:rsid w:val="000D4322"/>
    <w:rsid w:val="000D470D"/>
    <w:rsid w:val="000D4872"/>
    <w:rsid w:val="000D4944"/>
    <w:rsid w:val="000D49EE"/>
    <w:rsid w:val="000E0550"/>
    <w:rsid w:val="000E084F"/>
    <w:rsid w:val="000E0F24"/>
    <w:rsid w:val="000E1D28"/>
    <w:rsid w:val="000E2079"/>
    <w:rsid w:val="000E34B0"/>
    <w:rsid w:val="000E4584"/>
    <w:rsid w:val="000E4893"/>
    <w:rsid w:val="000E4FA7"/>
    <w:rsid w:val="000E54EE"/>
    <w:rsid w:val="000E598C"/>
    <w:rsid w:val="000E6130"/>
    <w:rsid w:val="000E65D0"/>
    <w:rsid w:val="000E6FA4"/>
    <w:rsid w:val="000E7F58"/>
    <w:rsid w:val="000F005B"/>
    <w:rsid w:val="000F0076"/>
    <w:rsid w:val="000F0551"/>
    <w:rsid w:val="000F062D"/>
    <w:rsid w:val="000F0AFD"/>
    <w:rsid w:val="000F0F5B"/>
    <w:rsid w:val="000F214A"/>
    <w:rsid w:val="000F22D1"/>
    <w:rsid w:val="000F2E8B"/>
    <w:rsid w:val="000F2F87"/>
    <w:rsid w:val="000F36C3"/>
    <w:rsid w:val="000F4741"/>
    <w:rsid w:val="000F790C"/>
    <w:rsid w:val="00101601"/>
    <w:rsid w:val="00101701"/>
    <w:rsid w:val="00102AE9"/>
    <w:rsid w:val="001031E4"/>
    <w:rsid w:val="00103729"/>
    <w:rsid w:val="00104044"/>
    <w:rsid w:val="001041FA"/>
    <w:rsid w:val="00105D95"/>
    <w:rsid w:val="00106632"/>
    <w:rsid w:val="00106663"/>
    <w:rsid w:val="0011020A"/>
    <w:rsid w:val="0011149A"/>
    <w:rsid w:val="00111E37"/>
    <w:rsid w:val="0011255B"/>
    <w:rsid w:val="00113263"/>
    <w:rsid w:val="001132BD"/>
    <w:rsid w:val="00113BF1"/>
    <w:rsid w:val="00113E00"/>
    <w:rsid w:val="00114B28"/>
    <w:rsid w:val="00114F8D"/>
    <w:rsid w:val="00115891"/>
    <w:rsid w:val="00117105"/>
    <w:rsid w:val="001178A8"/>
    <w:rsid w:val="0012191C"/>
    <w:rsid w:val="00121D98"/>
    <w:rsid w:val="00122856"/>
    <w:rsid w:val="00122B7C"/>
    <w:rsid w:val="00122E4F"/>
    <w:rsid w:val="0012309C"/>
    <w:rsid w:val="00123EFF"/>
    <w:rsid w:val="0012413F"/>
    <w:rsid w:val="0012453D"/>
    <w:rsid w:val="00124A4E"/>
    <w:rsid w:val="001256D5"/>
    <w:rsid w:val="00126332"/>
    <w:rsid w:val="00131661"/>
    <w:rsid w:val="00131BF9"/>
    <w:rsid w:val="001326DD"/>
    <w:rsid w:val="0013478B"/>
    <w:rsid w:val="00134905"/>
    <w:rsid w:val="00135389"/>
    <w:rsid w:val="001354B1"/>
    <w:rsid w:val="001361D7"/>
    <w:rsid w:val="00136480"/>
    <w:rsid w:val="00137FCA"/>
    <w:rsid w:val="00141687"/>
    <w:rsid w:val="00141787"/>
    <w:rsid w:val="00141FC4"/>
    <w:rsid w:val="00142A80"/>
    <w:rsid w:val="00142F51"/>
    <w:rsid w:val="00143544"/>
    <w:rsid w:val="001441C4"/>
    <w:rsid w:val="00145186"/>
    <w:rsid w:val="00145C1F"/>
    <w:rsid w:val="00147145"/>
    <w:rsid w:val="001478F2"/>
    <w:rsid w:val="00151BD8"/>
    <w:rsid w:val="00152DE8"/>
    <w:rsid w:val="001535E9"/>
    <w:rsid w:val="001538D5"/>
    <w:rsid w:val="001546ED"/>
    <w:rsid w:val="00155173"/>
    <w:rsid w:val="0015644B"/>
    <w:rsid w:val="001572DA"/>
    <w:rsid w:val="001576ED"/>
    <w:rsid w:val="0016109B"/>
    <w:rsid w:val="001615FD"/>
    <w:rsid w:val="0016177B"/>
    <w:rsid w:val="00162421"/>
    <w:rsid w:val="0016343B"/>
    <w:rsid w:val="001649A4"/>
    <w:rsid w:val="00164C68"/>
    <w:rsid w:val="001655FB"/>
    <w:rsid w:val="0016578C"/>
    <w:rsid w:val="00165B26"/>
    <w:rsid w:val="00167AE9"/>
    <w:rsid w:val="001705B5"/>
    <w:rsid w:val="00170D3F"/>
    <w:rsid w:val="00171E47"/>
    <w:rsid w:val="00172903"/>
    <w:rsid w:val="001733C0"/>
    <w:rsid w:val="00173B8F"/>
    <w:rsid w:val="00173D18"/>
    <w:rsid w:val="00173E59"/>
    <w:rsid w:val="001742CF"/>
    <w:rsid w:val="00174C8B"/>
    <w:rsid w:val="00174DD1"/>
    <w:rsid w:val="001751A8"/>
    <w:rsid w:val="0017609C"/>
    <w:rsid w:val="001767FC"/>
    <w:rsid w:val="001775B8"/>
    <w:rsid w:val="00177839"/>
    <w:rsid w:val="00177AE7"/>
    <w:rsid w:val="00180750"/>
    <w:rsid w:val="00181217"/>
    <w:rsid w:val="001812D3"/>
    <w:rsid w:val="00181C14"/>
    <w:rsid w:val="00182328"/>
    <w:rsid w:val="00182387"/>
    <w:rsid w:val="00184545"/>
    <w:rsid w:val="001848ED"/>
    <w:rsid w:val="00184AF1"/>
    <w:rsid w:val="0019003E"/>
    <w:rsid w:val="001903A5"/>
    <w:rsid w:val="00190972"/>
    <w:rsid w:val="001910E4"/>
    <w:rsid w:val="00191E56"/>
    <w:rsid w:val="00192E34"/>
    <w:rsid w:val="00193017"/>
    <w:rsid w:val="00193036"/>
    <w:rsid w:val="00193559"/>
    <w:rsid w:val="001940E9"/>
    <w:rsid w:val="0019469E"/>
    <w:rsid w:val="001946A1"/>
    <w:rsid w:val="00196FD9"/>
    <w:rsid w:val="00197A51"/>
    <w:rsid w:val="00197BCD"/>
    <w:rsid w:val="001A12E5"/>
    <w:rsid w:val="001A1FE0"/>
    <w:rsid w:val="001A2977"/>
    <w:rsid w:val="001A2A3E"/>
    <w:rsid w:val="001A3E11"/>
    <w:rsid w:val="001A41A7"/>
    <w:rsid w:val="001A4516"/>
    <w:rsid w:val="001A4841"/>
    <w:rsid w:val="001A4DB2"/>
    <w:rsid w:val="001A5444"/>
    <w:rsid w:val="001A595C"/>
    <w:rsid w:val="001A5B3D"/>
    <w:rsid w:val="001A5E95"/>
    <w:rsid w:val="001A6EA2"/>
    <w:rsid w:val="001A7B84"/>
    <w:rsid w:val="001A7F5F"/>
    <w:rsid w:val="001B131C"/>
    <w:rsid w:val="001B1B33"/>
    <w:rsid w:val="001B2034"/>
    <w:rsid w:val="001B3226"/>
    <w:rsid w:val="001B4315"/>
    <w:rsid w:val="001B4C09"/>
    <w:rsid w:val="001B4F39"/>
    <w:rsid w:val="001B69F5"/>
    <w:rsid w:val="001B6A19"/>
    <w:rsid w:val="001B6B9A"/>
    <w:rsid w:val="001B703C"/>
    <w:rsid w:val="001B7140"/>
    <w:rsid w:val="001C0559"/>
    <w:rsid w:val="001C091D"/>
    <w:rsid w:val="001C0E48"/>
    <w:rsid w:val="001C0E69"/>
    <w:rsid w:val="001C2A90"/>
    <w:rsid w:val="001C374A"/>
    <w:rsid w:val="001C4326"/>
    <w:rsid w:val="001C5DEF"/>
    <w:rsid w:val="001C616D"/>
    <w:rsid w:val="001C7B11"/>
    <w:rsid w:val="001C7D7F"/>
    <w:rsid w:val="001D0AC2"/>
    <w:rsid w:val="001D0B4C"/>
    <w:rsid w:val="001D0C03"/>
    <w:rsid w:val="001D0C74"/>
    <w:rsid w:val="001D21BB"/>
    <w:rsid w:val="001D2373"/>
    <w:rsid w:val="001D2F5A"/>
    <w:rsid w:val="001D3275"/>
    <w:rsid w:val="001D42EB"/>
    <w:rsid w:val="001D487C"/>
    <w:rsid w:val="001D4CD0"/>
    <w:rsid w:val="001D62D0"/>
    <w:rsid w:val="001D65A4"/>
    <w:rsid w:val="001E0A89"/>
    <w:rsid w:val="001E129E"/>
    <w:rsid w:val="001E1384"/>
    <w:rsid w:val="001E1C9F"/>
    <w:rsid w:val="001E1DDD"/>
    <w:rsid w:val="001E2092"/>
    <w:rsid w:val="001E31A7"/>
    <w:rsid w:val="001E3F09"/>
    <w:rsid w:val="001E4353"/>
    <w:rsid w:val="001E4407"/>
    <w:rsid w:val="001E49CC"/>
    <w:rsid w:val="001E4B32"/>
    <w:rsid w:val="001E4D61"/>
    <w:rsid w:val="001E5F89"/>
    <w:rsid w:val="001F096A"/>
    <w:rsid w:val="001F2687"/>
    <w:rsid w:val="001F3235"/>
    <w:rsid w:val="001F3333"/>
    <w:rsid w:val="001F3470"/>
    <w:rsid w:val="001F35C5"/>
    <w:rsid w:val="001F3CAF"/>
    <w:rsid w:val="001F43B7"/>
    <w:rsid w:val="001F48E6"/>
    <w:rsid w:val="001F4985"/>
    <w:rsid w:val="001F5034"/>
    <w:rsid w:val="001F5142"/>
    <w:rsid w:val="001F52BA"/>
    <w:rsid w:val="001F6F05"/>
    <w:rsid w:val="001F70CC"/>
    <w:rsid w:val="001F73E4"/>
    <w:rsid w:val="00200542"/>
    <w:rsid w:val="00200EA2"/>
    <w:rsid w:val="00201884"/>
    <w:rsid w:val="00202A4E"/>
    <w:rsid w:val="00203422"/>
    <w:rsid w:val="00203833"/>
    <w:rsid w:val="002044FD"/>
    <w:rsid w:val="00205B48"/>
    <w:rsid w:val="0020700B"/>
    <w:rsid w:val="00207E2C"/>
    <w:rsid w:val="00207E9B"/>
    <w:rsid w:val="002106F9"/>
    <w:rsid w:val="00210816"/>
    <w:rsid w:val="00211AE3"/>
    <w:rsid w:val="00211CC9"/>
    <w:rsid w:val="00212E02"/>
    <w:rsid w:val="00213205"/>
    <w:rsid w:val="002136B9"/>
    <w:rsid w:val="00213C5E"/>
    <w:rsid w:val="00213ECC"/>
    <w:rsid w:val="002148C2"/>
    <w:rsid w:val="002149A6"/>
    <w:rsid w:val="00214B01"/>
    <w:rsid w:val="002162A8"/>
    <w:rsid w:val="00221161"/>
    <w:rsid w:val="00221D2B"/>
    <w:rsid w:val="00223506"/>
    <w:rsid w:val="00223645"/>
    <w:rsid w:val="002246AA"/>
    <w:rsid w:val="00224E5A"/>
    <w:rsid w:val="00226BC3"/>
    <w:rsid w:val="00227719"/>
    <w:rsid w:val="0022777F"/>
    <w:rsid w:val="00227B3F"/>
    <w:rsid w:val="00230106"/>
    <w:rsid w:val="00231EDB"/>
    <w:rsid w:val="00233FFB"/>
    <w:rsid w:val="0023544E"/>
    <w:rsid w:val="00236691"/>
    <w:rsid w:val="002367DD"/>
    <w:rsid w:val="00236839"/>
    <w:rsid w:val="00236FDC"/>
    <w:rsid w:val="0023754C"/>
    <w:rsid w:val="00237DFE"/>
    <w:rsid w:val="00240B2B"/>
    <w:rsid w:val="00240D08"/>
    <w:rsid w:val="002419E0"/>
    <w:rsid w:val="00242AE5"/>
    <w:rsid w:val="00242DD5"/>
    <w:rsid w:val="00243778"/>
    <w:rsid w:val="00243F53"/>
    <w:rsid w:val="0024403B"/>
    <w:rsid w:val="00245042"/>
    <w:rsid w:val="00247203"/>
    <w:rsid w:val="0025068D"/>
    <w:rsid w:val="002507E8"/>
    <w:rsid w:val="002510B6"/>
    <w:rsid w:val="00251A76"/>
    <w:rsid w:val="00251BEC"/>
    <w:rsid w:val="00254B67"/>
    <w:rsid w:val="00260A08"/>
    <w:rsid w:val="0026127F"/>
    <w:rsid w:val="00261B6E"/>
    <w:rsid w:val="0026235D"/>
    <w:rsid w:val="00262EBC"/>
    <w:rsid w:val="00262F0E"/>
    <w:rsid w:val="002640F9"/>
    <w:rsid w:val="00265654"/>
    <w:rsid w:val="0026642A"/>
    <w:rsid w:val="00270680"/>
    <w:rsid w:val="002713F6"/>
    <w:rsid w:val="00271904"/>
    <w:rsid w:val="00271E9F"/>
    <w:rsid w:val="00271F2B"/>
    <w:rsid w:val="0027253C"/>
    <w:rsid w:val="002732A7"/>
    <w:rsid w:val="002738B7"/>
    <w:rsid w:val="0027489B"/>
    <w:rsid w:val="00275DD7"/>
    <w:rsid w:val="00275FD6"/>
    <w:rsid w:val="00276273"/>
    <w:rsid w:val="002765EC"/>
    <w:rsid w:val="00276EE6"/>
    <w:rsid w:val="00280DCC"/>
    <w:rsid w:val="00281C67"/>
    <w:rsid w:val="002829B0"/>
    <w:rsid w:val="002829D5"/>
    <w:rsid w:val="00283068"/>
    <w:rsid w:val="00284C47"/>
    <w:rsid w:val="00286906"/>
    <w:rsid w:val="0028738E"/>
    <w:rsid w:val="00287722"/>
    <w:rsid w:val="00287C3A"/>
    <w:rsid w:val="002903D6"/>
    <w:rsid w:val="002915E4"/>
    <w:rsid w:val="00291F52"/>
    <w:rsid w:val="0029260B"/>
    <w:rsid w:val="002939A8"/>
    <w:rsid w:val="00294604"/>
    <w:rsid w:val="002947E3"/>
    <w:rsid w:val="0029494B"/>
    <w:rsid w:val="00294BA1"/>
    <w:rsid w:val="002950E4"/>
    <w:rsid w:val="002967FD"/>
    <w:rsid w:val="00296D60"/>
    <w:rsid w:val="00297788"/>
    <w:rsid w:val="00297B3B"/>
    <w:rsid w:val="002A01B7"/>
    <w:rsid w:val="002A028C"/>
    <w:rsid w:val="002A2A80"/>
    <w:rsid w:val="002A2DC4"/>
    <w:rsid w:val="002A39CE"/>
    <w:rsid w:val="002A590B"/>
    <w:rsid w:val="002A5F0B"/>
    <w:rsid w:val="002A6BC3"/>
    <w:rsid w:val="002A7A15"/>
    <w:rsid w:val="002A7A46"/>
    <w:rsid w:val="002A7F4E"/>
    <w:rsid w:val="002B00ED"/>
    <w:rsid w:val="002B10D1"/>
    <w:rsid w:val="002B1267"/>
    <w:rsid w:val="002B126D"/>
    <w:rsid w:val="002B1B93"/>
    <w:rsid w:val="002B2EFF"/>
    <w:rsid w:val="002B4A73"/>
    <w:rsid w:val="002B5AE4"/>
    <w:rsid w:val="002B657B"/>
    <w:rsid w:val="002B7695"/>
    <w:rsid w:val="002C027E"/>
    <w:rsid w:val="002C14A5"/>
    <w:rsid w:val="002C3624"/>
    <w:rsid w:val="002C3ADB"/>
    <w:rsid w:val="002C3CC3"/>
    <w:rsid w:val="002C46A0"/>
    <w:rsid w:val="002C4838"/>
    <w:rsid w:val="002C498D"/>
    <w:rsid w:val="002C6E20"/>
    <w:rsid w:val="002C745E"/>
    <w:rsid w:val="002C76ED"/>
    <w:rsid w:val="002D0C59"/>
    <w:rsid w:val="002D0C98"/>
    <w:rsid w:val="002D11D0"/>
    <w:rsid w:val="002D188B"/>
    <w:rsid w:val="002D23B0"/>
    <w:rsid w:val="002D288B"/>
    <w:rsid w:val="002D383E"/>
    <w:rsid w:val="002D494D"/>
    <w:rsid w:val="002D4E94"/>
    <w:rsid w:val="002D4FFB"/>
    <w:rsid w:val="002D5850"/>
    <w:rsid w:val="002E01CD"/>
    <w:rsid w:val="002E0595"/>
    <w:rsid w:val="002E10AA"/>
    <w:rsid w:val="002E5BDD"/>
    <w:rsid w:val="002E5E41"/>
    <w:rsid w:val="002E5F75"/>
    <w:rsid w:val="002E6184"/>
    <w:rsid w:val="002E68B0"/>
    <w:rsid w:val="002E7EC8"/>
    <w:rsid w:val="002F0087"/>
    <w:rsid w:val="002F0CE0"/>
    <w:rsid w:val="002F1901"/>
    <w:rsid w:val="002F1AA9"/>
    <w:rsid w:val="002F1CA8"/>
    <w:rsid w:val="002F219D"/>
    <w:rsid w:val="002F253F"/>
    <w:rsid w:val="002F467B"/>
    <w:rsid w:val="002F69D6"/>
    <w:rsid w:val="00301CD6"/>
    <w:rsid w:val="0030222A"/>
    <w:rsid w:val="00303830"/>
    <w:rsid w:val="00304CEC"/>
    <w:rsid w:val="003055B2"/>
    <w:rsid w:val="00306AC2"/>
    <w:rsid w:val="00306D73"/>
    <w:rsid w:val="0030711B"/>
    <w:rsid w:val="0030754A"/>
    <w:rsid w:val="00307D11"/>
    <w:rsid w:val="00307F67"/>
    <w:rsid w:val="00310412"/>
    <w:rsid w:val="0031052F"/>
    <w:rsid w:val="00310957"/>
    <w:rsid w:val="0031150D"/>
    <w:rsid w:val="00312B60"/>
    <w:rsid w:val="00313981"/>
    <w:rsid w:val="00313EEB"/>
    <w:rsid w:val="00314295"/>
    <w:rsid w:val="0031486F"/>
    <w:rsid w:val="00315181"/>
    <w:rsid w:val="00316B4D"/>
    <w:rsid w:val="00316D8F"/>
    <w:rsid w:val="00317651"/>
    <w:rsid w:val="00317B52"/>
    <w:rsid w:val="00322AF6"/>
    <w:rsid w:val="00323428"/>
    <w:rsid w:val="0032487C"/>
    <w:rsid w:val="00324CC6"/>
    <w:rsid w:val="0032575F"/>
    <w:rsid w:val="00327AC9"/>
    <w:rsid w:val="003304B2"/>
    <w:rsid w:val="00330904"/>
    <w:rsid w:val="0033099D"/>
    <w:rsid w:val="00330BA6"/>
    <w:rsid w:val="00330F5F"/>
    <w:rsid w:val="00333BDC"/>
    <w:rsid w:val="00333EB0"/>
    <w:rsid w:val="00333EBE"/>
    <w:rsid w:val="0033583C"/>
    <w:rsid w:val="003358E2"/>
    <w:rsid w:val="00335F86"/>
    <w:rsid w:val="003365A6"/>
    <w:rsid w:val="00337C05"/>
    <w:rsid w:val="00340697"/>
    <w:rsid w:val="0034099D"/>
    <w:rsid w:val="00340EAA"/>
    <w:rsid w:val="00341283"/>
    <w:rsid w:val="0034155F"/>
    <w:rsid w:val="0034179F"/>
    <w:rsid w:val="00341931"/>
    <w:rsid w:val="00341C10"/>
    <w:rsid w:val="00342B67"/>
    <w:rsid w:val="00343094"/>
    <w:rsid w:val="003435CD"/>
    <w:rsid w:val="00343824"/>
    <w:rsid w:val="00343ADC"/>
    <w:rsid w:val="003449A6"/>
    <w:rsid w:val="0034504D"/>
    <w:rsid w:val="00345782"/>
    <w:rsid w:val="0034706F"/>
    <w:rsid w:val="003473E2"/>
    <w:rsid w:val="00347D0C"/>
    <w:rsid w:val="00350085"/>
    <w:rsid w:val="003506F5"/>
    <w:rsid w:val="0035192E"/>
    <w:rsid w:val="003525C2"/>
    <w:rsid w:val="00352AD0"/>
    <w:rsid w:val="00352B0F"/>
    <w:rsid w:val="0035359A"/>
    <w:rsid w:val="0035479B"/>
    <w:rsid w:val="00355170"/>
    <w:rsid w:val="00355806"/>
    <w:rsid w:val="00356BC8"/>
    <w:rsid w:val="00357752"/>
    <w:rsid w:val="003579AC"/>
    <w:rsid w:val="00357C34"/>
    <w:rsid w:val="00360B7B"/>
    <w:rsid w:val="003616BE"/>
    <w:rsid w:val="003618A2"/>
    <w:rsid w:val="00361FAC"/>
    <w:rsid w:val="00362C5F"/>
    <w:rsid w:val="00364495"/>
    <w:rsid w:val="00364620"/>
    <w:rsid w:val="00364FDD"/>
    <w:rsid w:val="00365580"/>
    <w:rsid w:val="00365764"/>
    <w:rsid w:val="0036652C"/>
    <w:rsid w:val="00366FDD"/>
    <w:rsid w:val="00367096"/>
    <w:rsid w:val="00367551"/>
    <w:rsid w:val="00367BDB"/>
    <w:rsid w:val="00367C36"/>
    <w:rsid w:val="00370788"/>
    <w:rsid w:val="003711E4"/>
    <w:rsid w:val="00371333"/>
    <w:rsid w:val="00371992"/>
    <w:rsid w:val="00372CEF"/>
    <w:rsid w:val="00372F7F"/>
    <w:rsid w:val="00373946"/>
    <w:rsid w:val="00373F23"/>
    <w:rsid w:val="00373FFD"/>
    <w:rsid w:val="00375F1C"/>
    <w:rsid w:val="00376648"/>
    <w:rsid w:val="00377A90"/>
    <w:rsid w:val="00377EA4"/>
    <w:rsid w:val="00380611"/>
    <w:rsid w:val="00381D0A"/>
    <w:rsid w:val="00384243"/>
    <w:rsid w:val="00384CA4"/>
    <w:rsid w:val="003852EE"/>
    <w:rsid w:val="003855DC"/>
    <w:rsid w:val="003859EE"/>
    <w:rsid w:val="00386D0B"/>
    <w:rsid w:val="00390512"/>
    <w:rsid w:val="003920CB"/>
    <w:rsid w:val="003922E2"/>
    <w:rsid w:val="0039457C"/>
    <w:rsid w:val="00395034"/>
    <w:rsid w:val="003958DC"/>
    <w:rsid w:val="003959F8"/>
    <w:rsid w:val="00396257"/>
    <w:rsid w:val="00396487"/>
    <w:rsid w:val="003969E2"/>
    <w:rsid w:val="00396C60"/>
    <w:rsid w:val="003971E5"/>
    <w:rsid w:val="003977EE"/>
    <w:rsid w:val="003A0186"/>
    <w:rsid w:val="003A1E7A"/>
    <w:rsid w:val="003A2901"/>
    <w:rsid w:val="003A2D12"/>
    <w:rsid w:val="003A3089"/>
    <w:rsid w:val="003A32A7"/>
    <w:rsid w:val="003A33F6"/>
    <w:rsid w:val="003A3C87"/>
    <w:rsid w:val="003A45F7"/>
    <w:rsid w:val="003A489F"/>
    <w:rsid w:val="003A4F91"/>
    <w:rsid w:val="003A53C7"/>
    <w:rsid w:val="003A652B"/>
    <w:rsid w:val="003A7B8E"/>
    <w:rsid w:val="003A7DEF"/>
    <w:rsid w:val="003B03AD"/>
    <w:rsid w:val="003B0B65"/>
    <w:rsid w:val="003B0E08"/>
    <w:rsid w:val="003B1128"/>
    <w:rsid w:val="003B2568"/>
    <w:rsid w:val="003B264D"/>
    <w:rsid w:val="003B27B6"/>
    <w:rsid w:val="003B2E30"/>
    <w:rsid w:val="003B3503"/>
    <w:rsid w:val="003B3B36"/>
    <w:rsid w:val="003B6A92"/>
    <w:rsid w:val="003B6BC7"/>
    <w:rsid w:val="003B6C4B"/>
    <w:rsid w:val="003B7591"/>
    <w:rsid w:val="003B7CFC"/>
    <w:rsid w:val="003C09F3"/>
    <w:rsid w:val="003C11FE"/>
    <w:rsid w:val="003C30A8"/>
    <w:rsid w:val="003C3366"/>
    <w:rsid w:val="003C4311"/>
    <w:rsid w:val="003C49A2"/>
    <w:rsid w:val="003C6CD1"/>
    <w:rsid w:val="003C6FAA"/>
    <w:rsid w:val="003C744B"/>
    <w:rsid w:val="003C7610"/>
    <w:rsid w:val="003C77D4"/>
    <w:rsid w:val="003D03E1"/>
    <w:rsid w:val="003D04FB"/>
    <w:rsid w:val="003D0796"/>
    <w:rsid w:val="003D0E5D"/>
    <w:rsid w:val="003D19D2"/>
    <w:rsid w:val="003D2184"/>
    <w:rsid w:val="003D30C4"/>
    <w:rsid w:val="003D337D"/>
    <w:rsid w:val="003D585C"/>
    <w:rsid w:val="003D733C"/>
    <w:rsid w:val="003E0F78"/>
    <w:rsid w:val="003E2795"/>
    <w:rsid w:val="003E28DB"/>
    <w:rsid w:val="003E2DF0"/>
    <w:rsid w:val="003E4C9D"/>
    <w:rsid w:val="003E60D5"/>
    <w:rsid w:val="003E64AD"/>
    <w:rsid w:val="003E6FB2"/>
    <w:rsid w:val="003E7376"/>
    <w:rsid w:val="003E7B31"/>
    <w:rsid w:val="003F002A"/>
    <w:rsid w:val="003F042B"/>
    <w:rsid w:val="003F16FA"/>
    <w:rsid w:val="003F230E"/>
    <w:rsid w:val="003F2BAB"/>
    <w:rsid w:val="003F32AD"/>
    <w:rsid w:val="003F3364"/>
    <w:rsid w:val="003F41B3"/>
    <w:rsid w:val="003F6CB6"/>
    <w:rsid w:val="003F6F03"/>
    <w:rsid w:val="003F7FB4"/>
    <w:rsid w:val="00400F36"/>
    <w:rsid w:val="0040161D"/>
    <w:rsid w:val="004016C4"/>
    <w:rsid w:val="00401B4C"/>
    <w:rsid w:val="00401EE1"/>
    <w:rsid w:val="00404BE7"/>
    <w:rsid w:val="00405A0F"/>
    <w:rsid w:val="00405B1B"/>
    <w:rsid w:val="00406C0F"/>
    <w:rsid w:val="0041062F"/>
    <w:rsid w:val="004107AF"/>
    <w:rsid w:val="004107F4"/>
    <w:rsid w:val="00410C23"/>
    <w:rsid w:val="00410D6A"/>
    <w:rsid w:val="00411789"/>
    <w:rsid w:val="00411F86"/>
    <w:rsid w:val="00412F0A"/>
    <w:rsid w:val="004134C9"/>
    <w:rsid w:val="00413546"/>
    <w:rsid w:val="0041447B"/>
    <w:rsid w:val="0041599E"/>
    <w:rsid w:val="00415C9A"/>
    <w:rsid w:val="0041713B"/>
    <w:rsid w:val="00417547"/>
    <w:rsid w:val="00417AF4"/>
    <w:rsid w:val="00417C2E"/>
    <w:rsid w:val="00417C46"/>
    <w:rsid w:val="00417FFE"/>
    <w:rsid w:val="00420187"/>
    <w:rsid w:val="004201A0"/>
    <w:rsid w:val="004202FF"/>
    <w:rsid w:val="00420739"/>
    <w:rsid w:val="00420B7C"/>
    <w:rsid w:val="00420F2B"/>
    <w:rsid w:val="0042175F"/>
    <w:rsid w:val="00421889"/>
    <w:rsid w:val="00422C9F"/>
    <w:rsid w:val="00425357"/>
    <w:rsid w:val="0042547B"/>
    <w:rsid w:val="004273BE"/>
    <w:rsid w:val="0042745D"/>
    <w:rsid w:val="00427807"/>
    <w:rsid w:val="00430316"/>
    <w:rsid w:val="004303B0"/>
    <w:rsid w:val="00430D7E"/>
    <w:rsid w:val="00431280"/>
    <w:rsid w:val="004323DF"/>
    <w:rsid w:val="0043284E"/>
    <w:rsid w:val="0043299D"/>
    <w:rsid w:val="004329F6"/>
    <w:rsid w:val="00433310"/>
    <w:rsid w:val="00433D75"/>
    <w:rsid w:val="00434117"/>
    <w:rsid w:val="00434868"/>
    <w:rsid w:val="0043579C"/>
    <w:rsid w:val="004364DC"/>
    <w:rsid w:val="00437539"/>
    <w:rsid w:val="0043771C"/>
    <w:rsid w:val="004403ED"/>
    <w:rsid w:val="0044040F"/>
    <w:rsid w:val="004405CC"/>
    <w:rsid w:val="00442247"/>
    <w:rsid w:val="00442262"/>
    <w:rsid w:val="0044272F"/>
    <w:rsid w:val="00442899"/>
    <w:rsid w:val="00443284"/>
    <w:rsid w:val="00445704"/>
    <w:rsid w:val="004469C1"/>
    <w:rsid w:val="00446C1D"/>
    <w:rsid w:val="00447A2E"/>
    <w:rsid w:val="00447D87"/>
    <w:rsid w:val="00447E40"/>
    <w:rsid w:val="00451AE2"/>
    <w:rsid w:val="00452726"/>
    <w:rsid w:val="00453E11"/>
    <w:rsid w:val="00454DD0"/>
    <w:rsid w:val="00455438"/>
    <w:rsid w:val="00455A2B"/>
    <w:rsid w:val="00455C5C"/>
    <w:rsid w:val="00460019"/>
    <w:rsid w:val="004602EA"/>
    <w:rsid w:val="004603B0"/>
    <w:rsid w:val="00460555"/>
    <w:rsid w:val="00460623"/>
    <w:rsid w:val="00460786"/>
    <w:rsid w:val="00461597"/>
    <w:rsid w:val="004616BD"/>
    <w:rsid w:val="00461EE6"/>
    <w:rsid w:val="004627DC"/>
    <w:rsid w:val="004636D1"/>
    <w:rsid w:val="00463DD7"/>
    <w:rsid w:val="004642A7"/>
    <w:rsid w:val="004644FA"/>
    <w:rsid w:val="00464D2E"/>
    <w:rsid w:val="00464D43"/>
    <w:rsid w:val="00465751"/>
    <w:rsid w:val="00465861"/>
    <w:rsid w:val="0046633E"/>
    <w:rsid w:val="00466B15"/>
    <w:rsid w:val="00467E2C"/>
    <w:rsid w:val="00472191"/>
    <w:rsid w:val="00472362"/>
    <w:rsid w:val="004726D3"/>
    <w:rsid w:val="00472DDC"/>
    <w:rsid w:val="00474F52"/>
    <w:rsid w:val="00475DA3"/>
    <w:rsid w:val="00475E15"/>
    <w:rsid w:val="00477099"/>
    <w:rsid w:val="00477544"/>
    <w:rsid w:val="004819CC"/>
    <w:rsid w:val="004822D8"/>
    <w:rsid w:val="004836FF"/>
    <w:rsid w:val="00484773"/>
    <w:rsid w:val="004855E8"/>
    <w:rsid w:val="004860BC"/>
    <w:rsid w:val="00486A64"/>
    <w:rsid w:val="00490771"/>
    <w:rsid w:val="0049190D"/>
    <w:rsid w:val="00492296"/>
    <w:rsid w:val="00492879"/>
    <w:rsid w:val="00492A41"/>
    <w:rsid w:val="0049408B"/>
    <w:rsid w:val="004961BB"/>
    <w:rsid w:val="00496B24"/>
    <w:rsid w:val="00497739"/>
    <w:rsid w:val="004A07FE"/>
    <w:rsid w:val="004A25A2"/>
    <w:rsid w:val="004A266D"/>
    <w:rsid w:val="004A2D24"/>
    <w:rsid w:val="004A43B6"/>
    <w:rsid w:val="004A6E23"/>
    <w:rsid w:val="004A72AC"/>
    <w:rsid w:val="004A769C"/>
    <w:rsid w:val="004B0167"/>
    <w:rsid w:val="004B1084"/>
    <w:rsid w:val="004B10FE"/>
    <w:rsid w:val="004B14AF"/>
    <w:rsid w:val="004B298D"/>
    <w:rsid w:val="004B540C"/>
    <w:rsid w:val="004B5543"/>
    <w:rsid w:val="004B5A76"/>
    <w:rsid w:val="004B6601"/>
    <w:rsid w:val="004C0950"/>
    <w:rsid w:val="004C0B67"/>
    <w:rsid w:val="004C1134"/>
    <w:rsid w:val="004C300C"/>
    <w:rsid w:val="004C368E"/>
    <w:rsid w:val="004C4B65"/>
    <w:rsid w:val="004C5A03"/>
    <w:rsid w:val="004C5D9B"/>
    <w:rsid w:val="004C6093"/>
    <w:rsid w:val="004C6B17"/>
    <w:rsid w:val="004C7170"/>
    <w:rsid w:val="004C7283"/>
    <w:rsid w:val="004C79AC"/>
    <w:rsid w:val="004D10F0"/>
    <w:rsid w:val="004D1116"/>
    <w:rsid w:val="004D1548"/>
    <w:rsid w:val="004D1780"/>
    <w:rsid w:val="004D1A2C"/>
    <w:rsid w:val="004D1A5D"/>
    <w:rsid w:val="004D1D92"/>
    <w:rsid w:val="004D1FE3"/>
    <w:rsid w:val="004D2835"/>
    <w:rsid w:val="004D3141"/>
    <w:rsid w:val="004D345A"/>
    <w:rsid w:val="004D3E71"/>
    <w:rsid w:val="004D424B"/>
    <w:rsid w:val="004D5076"/>
    <w:rsid w:val="004D5777"/>
    <w:rsid w:val="004D5D0E"/>
    <w:rsid w:val="004D65BE"/>
    <w:rsid w:val="004D65DA"/>
    <w:rsid w:val="004D6A9C"/>
    <w:rsid w:val="004D6ADD"/>
    <w:rsid w:val="004D6B75"/>
    <w:rsid w:val="004D7B8B"/>
    <w:rsid w:val="004E17C9"/>
    <w:rsid w:val="004E18F4"/>
    <w:rsid w:val="004E3042"/>
    <w:rsid w:val="004E3A51"/>
    <w:rsid w:val="004E45FC"/>
    <w:rsid w:val="004E4666"/>
    <w:rsid w:val="004E4C9A"/>
    <w:rsid w:val="004E4F22"/>
    <w:rsid w:val="004E5080"/>
    <w:rsid w:val="004E517C"/>
    <w:rsid w:val="004E5403"/>
    <w:rsid w:val="004E5B0A"/>
    <w:rsid w:val="004E64C5"/>
    <w:rsid w:val="004E6F0F"/>
    <w:rsid w:val="004E7EDF"/>
    <w:rsid w:val="004F06A7"/>
    <w:rsid w:val="004F06BD"/>
    <w:rsid w:val="004F0BC9"/>
    <w:rsid w:val="004F1145"/>
    <w:rsid w:val="004F1D92"/>
    <w:rsid w:val="004F2A2A"/>
    <w:rsid w:val="004F3297"/>
    <w:rsid w:val="004F3A16"/>
    <w:rsid w:val="004F4856"/>
    <w:rsid w:val="004F66D6"/>
    <w:rsid w:val="004F7129"/>
    <w:rsid w:val="004F7AB3"/>
    <w:rsid w:val="00500226"/>
    <w:rsid w:val="00500264"/>
    <w:rsid w:val="00500F4C"/>
    <w:rsid w:val="005011C7"/>
    <w:rsid w:val="00501E8B"/>
    <w:rsid w:val="00501FD9"/>
    <w:rsid w:val="00502A77"/>
    <w:rsid w:val="00502D2A"/>
    <w:rsid w:val="00502EDC"/>
    <w:rsid w:val="0050312E"/>
    <w:rsid w:val="0050319B"/>
    <w:rsid w:val="0050340A"/>
    <w:rsid w:val="00503B4D"/>
    <w:rsid w:val="00504165"/>
    <w:rsid w:val="00504719"/>
    <w:rsid w:val="00505975"/>
    <w:rsid w:val="0050665A"/>
    <w:rsid w:val="00506A63"/>
    <w:rsid w:val="00506D6B"/>
    <w:rsid w:val="005127FF"/>
    <w:rsid w:val="00512813"/>
    <w:rsid w:val="00512D3F"/>
    <w:rsid w:val="00512DD1"/>
    <w:rsid w:val="00513DA1"/>
    <w:rsid w:val="00513E45"/>
    <w:rsid w:val="00514B6A"/>
    <w:rsid w:val="00515D16"/>
    <w:rsid w:val="0051794C"/>
    <w:rsid w:val="00520669"/>
    <w:rsid w:val="00520DF8"/>
    <w:rsid w:val="00521BF1"/>
    <w:rsid w:val="00521F56"/>
    <w:rsid w:val="005233F2"/>
    <w:rsid w:val="00525C3B"/>
    <w:rsid w:val="00527B3A"/>
    <w:rsid w:val="00527B6A"/>
    <w:rsid w:val="00527DB5"/>
    <w:rsid w:val="00527FF0"/>
    <w:rsid w:val="00530233"/>
    <w:rsid w:val="005303B7"/>
    <w:rsid w:val="005320D0"/>
    <w:rsid w:val="00532F3D"/>
    <w:rsid w:val="0053345E"/>
    <w:rsid w:val="00533712"/>
    <w:rsid w:val="00534AAE"/>
    <w:rsid w:val="00534C05"/>
    <w:rsid w:val="00535E6B"/>
    <w:rsid w:val="005360F4"/>
    <w:rsid w:val="00536201"/>
    <w:rsid w:val="0053670C"/>
    <w:rsid w:val="0053764A"/>
    <w:rsid w:val="00540A4A"/>
    <w:rsid w:val="00540E16"/>
    <w:rsid w:val="00541988"/>
    <w:rsid w:val="00542495"/>
    <w:rsid w:val="00543308"/>
    <w:rsid w:val="00543B0F"/>
    <w:rsid w:val="00543FA9"/>
    <w:rsid w:val="00545098"/>
    <w:rsid w:val="0054702B"/>
    <w:rsid w:val="00547357"/>
    <w:rsid w:val="00547F9A"/>
    <w:rsid w:val="00550B1D"/>
    <w:rsid w:val="00551490"/>
    <w:rsid w:val="005514C5"/>
    <w:rsid w:val="00551898"/>
    <w:rsid w:val="00551D35"/>
    <w:rsid w:val="00551DA4"/>
    <w:rsid w:val="00552819"/>
    <w:rsid w:val="00552E97"/>
    <w:rsid w:val="00553FDA"/>
    <w:rsid w:val="00554103"/>
    <w:rsid w:val="00554603"/>
    <w:rsid w:val="005556DF"/>
    <w:rsid w:val="00555979"/>
    <w:rsid w:val="00556824"/>
    <w:rsid w:val="00556AFE"/>
    <w:rsid w:val="00557018"/>
    <w:rsid w:val="005572C7"/>
    <w:rsid w:val="0055756D"/>
    <w:rsid w:val="00557C8D"/>
    <w:rsid w:val="00560FEE"/>
    <w:rsid w:val="0056173F"/>
    <w:rsid w:val="00561ECE"/>
    <w:rsid w:val="00562322"/>
    <w:rsid w:val="00563BD0"/>
    <w:rsid w:val="00564160"/>
    <w:rsid w:val="005656F6"/>
    <w:rsid w:val="00565D9F"/>
    <w:rsid w:val="005663F9"/>
    <w:rsid w:val="0056799B"/>
    <w:rsid w:val="00567A2D"/>
    <w:rsid w:val="00570BB4"/>
    <w:rsid w:val="0057110D"/>
    <w:rsid w:val="00571256"/>
    <w:rsid w:val="00571568"/>
    <w:rsid w:val="005716BE"/>
    <w:rsid w:val="00571C51"/>
    <w:rsid w:val="00571E85"/>
    <w:rsid w:val="00572631"/>
    <w:rsid w:val="00573E6B"/>
    <w:rsid w:val="00573E91"/>
    <w:rsid w:val="00574DC0"/>
    <w:rsid w:val="005752DF"/>
    <w:rsid w:val="00575B70"/>
    <w:rsid w:val="00575CEB"/>
    <w:rsid w:val="0057613A"/>
    <w:rsid w:val="00576416"/>
    <w:rsid w:val="00576C18"/>
    <w:rsid w:val="00576D92"/>
    <w:rsid w:val="00577139"/>
    <w:rsid w:val="00580DFB"/>
    <w:rsid w:val="005830B1"/>
    <w:rsid w:val="00584C8F"/>
    <w:rsid w:val="00586282"/>
    <w:rsid w:val="005876F0"/>
    <w:rsid w:val="00591077"/>
    <w:rsid w:val="005922BA"/>
    <w:rsid w:val="005922EF"/>
    <w:rsid w:val="00592AA9"/>
    <w:rsid w:val="00592FC5"/>
    <w:rsid w:val="00593376"/>
    <w:rsid w:val="00595A51"/>
    <w:rsid w:val="00596120"/>
    <w:rsid w:val="00596475"/>
    <w:rsid w:val="005A1302"/>
    <w:rsid w:val="005A5935"/>
    <w:rsid w:val="005A67F9"/>
    <w:rsid w:val="005A682F"/>
    <w:rsid w:val="005A6E68"/>
    <w:rsid w:val="005A72CB"/>
    <w:rsid w:val="005A734A"/>
    <w:rsid w:val="005A76B3"/>
    <w:rsid w:val="005B0DF7"/>
    <w:rsid w:val="005B1566"/>
    <w:rsid w:val="005B18CD"/>
    <w:rsid w:val="005B2492"/>
    <w:rsid w:val="005B3C86"/>
    <w:rsid w:val="005B4333"/>
    <w:rsid w:val="005B4869"/>
    <w:rsid w:val="005B569B"/>
    <w:rsid w:val="005B63F8"/>
    <w:rsid w:val="005B65B6"/>
    <w:rsid w:val="005B73DF"/>
    <w:rsid w:val="005B7771"/>
    <w:rsid w:val="005B7AEC"/>
    <w:rsid w:val="005C1248"/>
    <w:rsid w:val="005C1342"/>
    <w:rsid w:val="005C294E"/>
    <w:rsid w:val="005C2D54"/>
    <w:rsid w:val="005C30F7"/>
    <w:rsid w:val="005C4A88"/>
    <w:rsid w:val="005C4D57"/>
    <w:rsid w:val="005C5AEA"/>
    <w:rsid w:val="005C68CA"/>
    <w:rsid w:val="005C6B6E"/>
    <w:rsid w:val="005C703C"/>
    <w:rsid w:val="005C7155"/>
    <w:rsid w:val="005D06AA"/>
    <w:rsid w:val="005D088E"/>
    <w:rsid w:val="005D0C5D"/>
    <w:rsid w:val="005D262E"/>
    <w:rsid w:val="005D3922"/>
    <w:rsid w:val="005D4C77"/>
    <w:rsid w:val="005D50BC"/>
    <w:rsid w:val="005D57CB"/>
    <w:rsid w:val="005D5FD0"/>
    <w:rsid w:val="005D669D"/>
    <w:rsid w:val="005E17FC"/>
    <w:rsid w:val="005E246B"/>
    <w:rsid w:val="005E2E68"/>
    <w:rsid w:val="005E338E"/>
    <w:rsid w:val="005E33A2"/>
    <w:rsid w:val="005E3AB1"/>
    <w:rsid w:val="005E3E73"/>
    <w:rsid w:val="005E3EB8"/>
    <w:rsid w:val="005E49FD"/>
    <w:rsid w:val="005E5438"/>
    <w:rsid w:val="005E5847"/>
    <w:rsid w:val="005E5E7B"/>
    <w:rsid w:val="005E6D26"/>
    <w:rsid w:val="005E7DE4"/>
    <w:rsid w:val="005E7ECC"/>
    <w:rsid w:val="005F001E"/>
    <w:rsid w:val="005F06F4"/>
    <w:rsid w:val="005F08F1"/>
    <w:rsid w:val="005F0E82"/>
    <w:rsid w:val="005F1781"/>
    <w:rsid w:val="005F2A0F"/>
    <w:rsid w:val="005F2EE9"/>
    <w:rsid w:val="005F3883"/>
    <w:rsid w:val="005F41BA"/>
    <w:rsid w:val="005F41CC"/>
    <w:rsid w:val="005F4678"/>
    <w:rsid w:val="005F51B3"/>
    <w:rsid w:val="005F53FB"/>
    <w:rsid w:val="005F5A4D"/>
    <w:rsid w:val="005F6606"/>
    <w:rsid w:val="005F6890"/>
    <w:rsid w:val="005F7392"/>
    <w:rsid w:val="005F7876"/>
    <w:rsid w:val="00600330"/>
    <w:rsid w:val="00600D25"/>
    <w:rsid w:val="00602650"/>
    <w:rsid w:val="00603866"/>
    <w:rsid w:val="00603997"/>
    <w:rsid w:val="00603B8E"/>
    <w:rsid w:val="00603DB1"/>
    <w:rsid w:val="00604DE2"/>
    <w:rsid w:val="0060523D"/>
    <w:rsid w:val="00605427"/>
    <w:rsid w:val="00605A79"/>
    <w:rsid w:val="00605AEC"/>
    <w:rsid w:val="006063AB"/>
    <w:rsid w:val="00606942"/>
    <w:rsid w:val="006072C6"/>
    <w:rsid w:val="006076E1"/>
    <w:rsid w:val="00610852"/>
    <w:rsid w:val="00610D6D"/>
    <w:rsid w:val="0061145C"/>
    <w:rsid w:val="00611A83"/>
    <w:rsid w:val="006150B5"/>
    <w:rsid w:val="0061652A"/>
    <w:rsid w:val="00616AEF"/>
    <w:rsid w:val="00620C96"/>
    <w:rsid w:val="00621ED3"/>
    <w:rsid w:val="006226F2"/>
    <w:rsid w:val="006230B0"/>
    <w:rsid w:val="00623264"/>
    <w:rsid w:val="00625425"/>
    <w:rsid w:val="00625927"/>
    <w:rsid w:val="00626091"/>
    <w:rsid w:val="0062667E"/>
    <w:rsid w:val="0062688D"/>
    <w:rsid w:val="00627260"/>
    <w:rsid w:val="006307FE"/>
    <w:rsid w:val="006312D1"/>
    <w:rsid w:val="006313DF"/>
    <w:rsid w:val="0063223D"/>
    <w:rsid w:val="00632691"/>
    <w:rsid w:val="0063394C"/>
    <w:rsid w:val="00634466"/>
    <w:rsid w:val="00634F00"/>
    <w:rsid w:val="006352BC"/>
    <w:rsid w:val="00636288"/>
    <w:rsid w:val="00636806"/>
    <w:rsid w:val="00636876"/>
    <w:rsid w:val="00636E12"/>
    <w:rsid w:val="00636E18"/>
    <w:rsid w:val="006402D6"/>
    <w:rsid w:val="00640483"/>
    <w:rsid w:val="006408E8"/>
    <w:rsid w:val="00640DDF"/>
    <w:rsid w:val="00640E2A"/>
    <w:rsid w:val="00641537"/>
    <w:rsid w:val="00641913"/>
    <w:rsid w:val="006419D6"/>
    <w:rsid w:val="006429BE"/>
    <w:rsid w:val="00643DCE"/>
    <w:rsid w:val="00643E11"/>
    <w:rsid w:val="00643E6B"/>
    <w:rsid w:val="00644B25"/>
    <w:rsid w:val="00645DC7"/>
    <w:rsid w:val="00646A11"/>
    <w:rsid w:val="006472D7"/>
    <w:rsid w:val="006473DF"/>
    <w:rsid w:val="0065009C"/>
    <w:rsid w:val="00650950"/>
    <w:rsid w:val="00650D3C"/>
    <w:rsid w:val="00652627"/>
    <w:rsid w:val="00653874"/>
    <w:rsid w:val="00653BEE"/>
    <w:rsid w:val="00655303"/>
    <w:rsid w:val="00655422"/>
    <w:rsid w:val="006557F9"/>
    <w:rsid w:val="00655A0E"/>
    <w:rsid w:val="00655AAC"/>
    <w:rsid w:val="00655C1D"/>
    <w:rsid w:val="00657556"/>
    <w:rsid w:val="006575C6"/>
    <w:rsid w:val="0065795E"/>
    <w:rsid w:val="00657E56"/>
    <w:rsid w:val="00660810"/>
    <w:rsid w:val="006608CD"/>
    <w:rsid w:val="006640C8"/>
    <w:rsid w:val="00664E17"/>
    <w:rsid w:val="00664E28"/>
    <w:rsid w:val="00665048"/>
    <w:rsid w:val="006650DD"/>
    <w:rsid w:val="006659C6"/>
    <w:rsid w:val="00665A68"/>
    <w:rsid w:val="00666AE3"/>
    <w:rsid w:val="00666E47"/>
    <w:rsid w:val="006670F5"/>
    <w:rsid w:val="00670CC0"/>
    <w:rsid w:val="00671E29"/>
    <w:rsid w:val="00672324"/>
    <w:rsid w:val="00672AB8"/>
    <w:rsid w:val="006730C6"/>
    <w:rsid w:val="00673631"/>
    <w:rsid w:val="006748C2"/>
    <w:rsid w:val="00676F0B"/>
    <w:rsid w:val="00677F52"/>
    <w:rsid w:val="00680263"/>
    <w:rsid w:val="006804C3"/>
    <w:rsid w:val="00680CAD"/>
    <w:rsid w:val="006811D6"/>
    <w:rsid w:val="00681898"/>
    <w:rsid w:val="00681EC5"/>
    <w:rsid w:val="00681F40"/>
    <w:rsid w:val="00682175"/>
    <w:rsid w:val="0068247E"/>
    <w:rsid w:val="00683480"/>
    <w:rsid w:val="0068369F"/>
    <w:rsid w:val="00684B47"/>
    <w:rsid w:val="006861A4"/>
    <w:rsid w:val="00686C78"/>
    <w:rsid w:val="00690077"/>
    <w:rsid w:val="00690B35"/>
    <w:rsid w:val="0069151D"/>
    <w:rsid w:val="006916BF"/>
    <w:rsid w:val="006919F7"/>
    <w:rsid w:val="00693060"/>
    <w:rsid w:val="0069355F"/>
    <w:rsid w:val="00693F1A"/>
    <w:rsid w:val="006943DB"/>
    <w:rsid w:val="006949BE"/>
    <w:rsid w:val="00694BE8"/>
    <w:rsid w:val="00695144"/>
    <w:rsid w:val="00695685"/>
    <w:rsid w:val="0069570C"/>
    <w:rsid w:val="006961FB"/>
    <w:rsid w:val="00697D30"/>
    <w:rsid w:val="006A0D1B"/>
    <w:rsid w:val="006A1A26"/>
    <w:rsid w:val="006A1EED"/>
    <w:rsid w:val="006A36A0"/>
    <w:rsid w:val="006A4094"/>
    <w:rsid w:val="006A47A6"/>
    <w:rsid w:val="006A5708"/>
    <w:rsid w:val="006A57C3"/>
    <w:rsid w:val="006A5DEB"/>
    <w:rsid w:val="006A62C9"/>
    <w:rsid w:val="006A667F"/>
    <w:rsid w:val="006A69DD"/>
    <w:rsid w:val="006A6DE8"/>
    <w:rsid w:val="006A7358"/>
    <w:rsid w:val="006B05D1"/>
    <w:rsid w:val="006B074E"/>
    <w:rsid w:val="006B3A55"/>
    <w:rsid w:val="006B3D9A"/>
    <w:rsid w:val="006B3E4C"/>
    <w:rsid w:val="006B4C96"/>
    <w:rsid w:val="006B6DF5"/>
    <w:rsid w:val="006B7232"/>
    <w:rsid w:val="006C1469"/>
    <w:rsid w:val="006C1606"/>
    <w:rsid w:val="006C1E42"/>
    <w:rsid w:val="006C21B7"/>
    <w:rsid w:val="006C2A4F"/>
    <w:rsid w:val="006C4058"/>
    <w:rsid w:val="006C531E"/>
    <w:rsid w:val="006C53FC"/>
    <w:rsid w:val="006C5DCF"/>
    <w:rsid w:val="006C6A69"/>
    <w:rsid w:val="006C7721"/>
    <w:rsid w:val="006D0A24"/>
    <w:rsid w:val="006D2598"/>
    <w:rsid w:val="006D3453"/>
    <w:rsid w:val="006D38E4"/>
    <w:rsid w:val="006D4443"/>
    <w:rsid w:val="006D4870"/>
    <w:rsid w:val="006D52B5"/>
    <w:rsid w:val="006D5533"/>
    <w:rsid w:val="006D5AD6"/>
    <w:rsid w:val="006D5E76"/>
    <w:rsid w:val="006D64BA"/>
    <w:rsid w:val="006D7287"/>
    <w:rsid w:val="006D74C2"/>
    <w:rsid w:val="006E049C"/>
    <w:rsid w:val="006E0FA5"/>
    <w:rsid w:val="006E234C"/>
    <w:rsid w:val="006E2643"/>
    <w:rsid w:val="006E28CC"/>
    <w:rsid w:val="006E31D1"/>
    <w:rsid w:val="006E4943"/>
    <w:rsid w:val="006E4B93"/>
    <w:rsid w:val="006E4CBB"/>
    <w:rsid w:val="006E50FD"/>
    <w:rsid w:val="006E56EE"/>
    <w:rsid w:val="006E6107"/>
    <w:rsid w:val="006E6BE1"/>
    <w:rsid w:val="006E6ED6"/>
    <w:rsid w:val="006E795B"/>
    <w:rsid w:val="006E7D7A"/>
    <w:rsid w:val="006F02CF"/>
    <w:rsid w:val="006F0625"/>
    <w:rsid w:val="006F1015"/>
    <w:rsid w:val="006F1451"/>
    <w:rsid w:val="006F1BF8"/>
    <w:rsid w:val="006F23C9"/>
    <w:rsid w:val="006F2ECC"/>
    <w:rsid w:val="006F3300"/>
    <w:rsid w:val="006F5686"/>
    <w:rsid w:val="006F5860"/>
    <w:rsid w:val="006F6738"/>
    <w:rsid w:val="006F70E9"/>
    <w:rsid w:val="006F7365"/>
    <w:rsid w:val="006F7BBF"/>
    <w:rsid w:val="007001CF"/>
    <w:rsid w:val="007003CB"/>
    <w:rsid w:val="00700813"/>
    <w:rsid w:val="007022CE"/>
    <w:rsid w:val="007034F3"/>
    <w:rsid w:val="00703828"/>
    <w:rsid w:val="00703FA6"/>
    <w:rsid w:val="00703FED"/>
    <w:rsid w:val="00704A32"/>
    <w:rsid w:val="00704C5F"/>
    <w:rsid w:val="00704DBC"/>
    <w:rsid w:val="00705CD4"/>
    <w:rsid w:val="00710EBD"/>
    <w:rsid w:val="00711CB5"/>
    <w:rsid w:val="007130C1"/>
    <w:rsid w:val="00713C9C"/>
    <w:rsid w:val="0071453A"/>
    <w:rsid w:val="00714554"/>
    <w:rsid w:val="00714960"/>
    <w:rsid w:val="00715264"/>
    <w:rsid w:val="00715DC4"/>
    <w:rsid w:val="007161D7"/>
    <w:rsid w:val="00717AEB"/>
    <w:rsid w:val="007200E0"/>
    <w:rsid w:val="007210E6"/>
    <w:rsid w:val="007218E7"/>
    <w:rsid w:val="00721CEB"/>
    <w:rsid w:val="007222A8"/>
    <w:rsid w:val="007223B5"/>
    <w:rsid w:val="00722840"/>
    <w:rsid w:val="00722C72"/>
    <w:rsid w:val="00723677"/>
    <w:rsid w:val="00724A91"/>
    <w:rsid w:val="00724B25"/>
    <w:rsid w:val="00726055"/>
    <w:rsid w:val="007260D0"/>
    <w:rsid w:val="00726BAE"/>
    <w:rsid w:val="0072797F"/>
    <w:rsid w:val="00727C49"/>
    <w:rsid w:val="0073044A"/>
    <w:rsid w:val="00730B95"/>
    <w:rsid w:val="00730BF9"/>
    <w:rsid w:val="00730F14"/>
    <w:rsid w:val="007314B3"/>
    <w:rsid w:val="00731E67"/>
    <w:rsid w:val="0073250A"/>
    <w:rsid w:val="007335E6"/>
    <w:rsid w:val="007343BB"/>
    <w:rsid w:val="00734FEB"/>
    <w:rsid w:val="00735589"/>
    <w:rsid w:val="00735D31"/>
    <w:rsid w:val="00737622"/>
    <w:rsid w:val="00740D6E"/>
    <w:rsid w:val="007412B4"/>
    <w:rsid w:val="00741F4C"/>
    <w:rsid w:val="00742C89"/>
    <w:rsid w:val="007437DB"/>
    <w:rsid w:val="007445D8"/>
    <w:rsid w:val="00744793"/>
    <w:rsid w:val="00744ED6"/>
    <w:rsid w:val="00745665"/>
    <w:rsid w:val="00746273"/>
    <w:rsid w:val="0074637F"/>
    <w:rsid w:val="00746991"/>
    <w:rsid w:val="007473D6"/>
    <w:rsid w:val="00747E7B"/>
    <w:rsid w:val="00750278"/>
    <w:rsid w:val="00750304"/>
    <w:rsid w:val="007506BF"/>
    <w:rsid w:val="007508CD"/>
    <w:rsid w:val="00750E67"/>
    <w:rsid w:val="00751369"/>
    <w:rsid w:val="00751CDF"/>
    <w:rsid w:val="007521A7"/>
    <w:rsid w:val="00752F58"/>
    <w:rsid w:val="007533A2"/>
    <w:rsid w:val="00753EB0"/>
    <w:rsid w:val="00754EBE"/>
    <w:rsid w:val="0075542D"/>
    <w:rsid w:val="00756786"/>
    <w:rsid w:val="00757113"/>
    <w:rsid w:val="0075778A"/>
    <w:rsid w:val="00757FE8"/>
    <w:rsid w:val="00760A5A"/>
    <w:rsid w:val="00761530"/>
    <w:rsid w:val="007628C2"/>
    <w:rsid w:val="007629C2"/>
    <w:rsid w:val="007636B3"/>
    <w:rsid w:val="00763923"/>
    <w:rsid w:val="00763D7D"/>
    <w:rsid w:val="00764F13"/>
    <w:rsid w:val="007654D0"/>
    <w:rsid w:val="00765A88"/>
    <w:rsid w:val="00766E97"/>
    <w:rsid w:val="007671CF"/>
    <w:rsid w:val="007676C7"/>
    <w:rsid w:val="007679EF"/>
    <w:rsid w:val="00772718"/>
    <w:rsid w:val="00772B6E"/>
    <w:rsid w:val="00773860"/>
    <w:rsid w:val="00773C64"/>
    <w:rsid w:val="0077470C"/>
    <w:rsid w:val="00774ECE"/>
    <w:rsid w:val="0077583B"/>
    <w:rsid w:val="007762EA"/>
    <w:rsid w:val="0077655A"/>
    <w:rsid w:val="007773EE"/>
    <w:rsid w:val="007774D4"/>
    <w:rsid w:val="00780FB9"/>
    <w:rsid w:val="00781568"/>
    <w:rsid w:val="007822DA"/>
    <w:rsid w:val="007826FB"/>
    <w:rsid w:val="007827F3"/>
    <w:rsid w:val="007828A6"/>
    <w:rsid w:val="00783010"/>
    <w:rsid w:val="0078407A"/>
    <w:rsid w:val="00784935"/>
    <w:rsid w:val="007857EB"/>
    <w:rsid w:val="0078592D"/>
    <w:rsid w:val="00785B34"/>
    <w:rsid w:val="0078641E"/>
    <w:rsid w:val="00786C9E"/>
    <w:rsid w:val="00787405"/>
    <w:rsid w:val="00787A66"/>
    <w:rsid w:val="00787FF4"/>
    <w:rsid w:val="00790F48"/>
    <w:rsid w:val="0079103F"/>
    <w:rsid w:val="00791A23"/>
    <w:rsid w:val="00791B7D"/>
    <w:rsid w:val="007943EC"/>
    <w:rsid w:val="00795ECD"/>
    <w:rsid w:val="00797117"/>
    <w:rsid w:val="00797E3C"/>
    <w:rsid w:val="007A1338"/>
    <w:rsid w:val="007A16E1"/>
    <w:rsid w:val="007A20B0"/>
    <w:rsid w:val="007A2463"/>
    <w:rsid w:val="007A29DB"/>
    <w:rsid w:val="007A3DA0"/>
    <w:rsid w:val="007A4EE2"/>
    <w:rsid w:val="007A553E"/>
    <w:rsid w:val="007A5E6A"/>
    <w:rsid w:val="007A6359"/>
    <w:rsid w:val="007A7C7C"/>
    <w:rsid w:val="007B0D6A"/>
    <w:rsid w:val="007B0E19"/>
    <w:rsid w:val="007B30DB"/>
    <w:rsid w:val="007B3FA1"/>
    <w:rsid w:val="007B40AA"/>
    <w:rsid w:val="007B4304"/>
    <w:rsid w:val="007B5289"/>
    <w:rsid w:val="007B6EAB"/>
    <w:rsid w:val="007B7EB7"/>
    <w:rsid w:val="007C00E8"/>
    <w:rsid w:val="007C05F5"/>
    <w:rsid w:val="007C107C"/>
    <w:rsid w:val="007C1E92"/>
    <w:rsid w:val="007C50CD"/>
    <w:rsid w:val="007C55EF"/>
    <w:rsid w:val="007C601D"/>
    <w:rsid w:val="007C6646"/>
    <w:rsid w:val="007D04DE"/>
    <w:rsid w:val="007D0594"/>
    <w:rsid w:val="007D17AD"/>
    <w:rsid w:val="007D1E1B"/>
    <w:rsid w:val="007D29E2"/>
    <w:rsid w:val="007D2C43"/>
    <w:rsid w:val="007D2C69"/>
    <w:rsid w:val="007D39C7"/>
    <w:rsid w:val="007D3D81"/>
    <w:rsid w:val="007D4393"/>
    <w:rsid w:val="007D4E46"/>
    <w:rsid w:val="007D5885"/>
    <w:rsid w:val="007D63ED"/>
    <w:rsid w:val="007E0127"/>
    <w:rsid w:val="007E0686"/>
    <w:rsid w:val="007E2122"/>
    <w:rsid w:val="007E3397"/>
    <w:rsid w:val="007E3FAA"/>
    <w:rsid w:val="007E4349"/>
    <w:rsid w:val="007E543C"/>
    <w:rsid w:val="007E67B3"/>
    <w:rsid w:val="007E70BE"/>
    <w:rsid w:val="007E7726"/>
    <w:rsid w:val="007F083B"/>
    <w:rsid w:val="007F1E19"/>
    <w:rsid w:val="007F244E"/>
    <w:rsid w:val="007F2D7F"/>
    <w:rsid w:val="007F3955"/>
    <w:rsid w:val="007F3F44"/>
    <w:rsid w:val="007F432C"/>
    <w:rsid w:val="007F4AE1"/>
    <w:rsid w:val="007F4B03"/>
    <w:rsid w:val="007F50D3"/>
    <w:rsid w:val="007F5219"/>
    <w:rsid w:val="007F658B"/>
    <w:rsid w:val="007F71E8"/>
    <w:rsid w:val="007F729E"/>
    <w:rsid w:val="007F7D7C"/>
    <w:rsid w:val="008002E9"/>
    <w:rsid w:val="00800334"/>
    <w:rsid w:val="0080095E"/>
    <w:rsid w:val="0080114E"/>
    <w:rsid w:val="0080232E"/>
    <w:rsid w:val="00802866"/>
    <w:rsid w:val="008028CB"/>
    <w:rsid w:val="00803659"/>
    <w:rsid w:val="00805D69"/>
    <w:rsid w:val="00807E85"/>
    <w:rsid w:val="008106E8"/>
    <w:rsid w:val="008108E0"/>
    <w:rsid w:val="00810C75"/>
    <w:rsid w:val="00813FDF"/>
    <w:rsid w:val="008148F7"/>
    <w:rsid w:val="00814976"/>
    <w:rsid w:val="00815468"/>
    <w:rsid w:val="00815EC2"/>
    <w:rsid w:val="00816CA0"/>
    <w:rsid w:val="0081777D"/>
    <w:rsid w:val="008211A1"/>
    <w:rsid w:val="008222EA"/>
    <w:rsid w:val="00824079"/>
    <w:rsid w:val="008248E8"/>
    <w:rsid w:val="00824FBC"/>
    <w:rsid w:val="00826835"/>
    <w:rsid w:val="008300F5"/>
    <w:rsid w:val="00830184"/>
    <w:rsid w:val="00832835"/>
    <w:rsid w:val="00832A27"/>
    <w:rsid w:val="00832A48"/>
    <w:rsid w:val="00832F86"/>
    <w:rsid w:val="00833108"/>
    <w:rsid w:val="0083460B"/>
    <w:rsid w:val="00834E35"/>
    <w:rsid w:val="008352B8"/>
    <w:rsid w:val="0083731E"/>
    <w:rsid w:val="00837B57"/>
    <w:rsid w:val="00840306"/>
    <w:rsid w:val="0084171F"/>
    <w:rsid w:val="00841BA7"/>
    <w:rsid w:val="00842B66"/>
    <w:rsid w:val="00843F8A"/>
    <w:rsid w:val="00844681"/>
    <w:rsid w:val="00845773"/>
    <w:rsid w:val="008458DD"/>
    <w:rsid w:val="00847066"/>
    <w:rsid w:val="008475B1"/>
    <w:rsid w:val="00847B96"/>
    <w:rsid w:val="00850087"/>
    <w:rsid w:val="00850908"/>
    <w:rsid w:val="00850ACF"/>
    <w:rsid w:val="00850C38"/>
    <w:rsid w:val="0085121A"/>
    <w:rsid w:val="008521DE"/>
    <w:rsid w:val="008525D9"/>
    <w:rsid w:val="0085321D"/>
    <w:rsid w:val="00853AFF"/>
    <w:rsid w:val="00854986"/>
    <w:rsid w:val="008550B8"/>
    <w:rsid w:val="0085563E"/>
    <w:rsid w:val="00856052"/>
    <w:rsid w:val="00860671"/>
    <w:rsid w:val="00861B63"/>
    <w:rsid w:val="00863AF6"/>
    <w:rsid w:val="00863C29"/>
    <w:rsid w:val="00864EA7"/>
    <w:rsid w:val="00866F91"/>
    <w:rsid w:val="00870944"/>
    <w:rsid w:val="00871745"/>
    <w:rsid w:val="0087176E"/>
    <w:rsid w:val="00872F60"/>
    <w:rsid w:val="008734C7"/>
    <w:rsid w:val="00873A5B"/>
    <w:rsid w:val="00874CE0"/>
    <w:rsid w:val="0087524B"/>
    <w:rsid w:val="00875596"/>
    <w:rsid w:val="0087594E"/>
    <w:rsid w:val="00877153"/>
    <w:rsid w:val="00877A63"/>
    <w:rsid w:val="008811B3"/>
    <w:rsid w:val="0088188D"/>
    <w:rsid w:val="008819FA"/>
    <w:rsid w:val="00881AD6"/>
    <w:rsid w:val="0088278D"/>
    <w:rsid w:val="00882FA6"/>
    <w:rsid w:val="00883226"/>
    <w:rsid w:val="008833C1"/>
    <w:rsid w:val="00883B62"/>
    <w:rsid w:val="00883DEA"/>
    <w:rsid w:val="0088619E"/>
    <w:rsid w:val="00886349"/>
    <w:rsid w:val="008870F3"/>
    <w:rsid w:val="00887ADA"/>
    <w:rsid w:val="00890875"/>
    <w:rsid w:val="00891927"/>
    <w:rsid w:val="00891F44"/>
    <w:rsid w:val="00896635"/>
    <w:rsid w:val="00896CB2"/>
    <w:rsid w:val="00896F5D"/>
    <w:rsid w:val="008973F1"/>
    <w:rsid w:val="00897596"/>
    <w:rsid w:val="008A0C8D"/>
    <w:rsid w:val="008A128D"/>
    <w:rsid w:val="008A1803"/>
    <w:rsid w:val="008A1D7A"/>
    <w:rsid w:val="008A35A5"/>
    <w:rsid w:val="008A4AE5"/>
    <w:rsid w:val="008A5B83"/>
    <w:rsid w:val="008A6018"/>
    <w:rsid w:val="008A68AA"/>
    <w:rsid w:val="008A7330"/>
    <w:rsid w:val="008A7599"/>
    <w:rsid w:val="008B0ADF"/>
    <w:rsid w:val="008B12F7"/>
    <w:rsid w:val="008B2708"/>
    <w:rsid w:val="008B31B1"/>
    <w:rsid w:val="008B346B"/>
    <w:rsid w:val="008B3831"/>
    <w:rsid w:val="008B480D"/>
    <w:rsid w:val="008B538A"/>
    <w:rsid w:val="008B5C7B"/>
    <w:rsid w:val="008B7061"/>
    <w:rsid w:val="008C0E44"/>
    <w:rsid w:val="008C0EB7"/>
    <w:rsid w:val="008C1D1F"/>
    <w:rsid w:val="008C2074"/>
    <w:rsid w:val="008C3663"/>
    <w:rsid w:val="008C42BF"/>
    <w:rsid w:val="008C4427"/>
    <w:rsid w:val="008C548E"/>
    <w:rsid w:val="008C57F5"/>
    <w:rsid w:val="008C6ED4"/>
    <w:rsid w:val="008C7068"/>
    <w:rsid w:val="008D01DD"/>
    <w:rsid w:val="008D1086"/>
    <w:rsid w:val="008D23F9"/>
    <w:rsid w:val="008D2786"/>
    <w:rsid w:val="008D3BC9"/>
    <w:rsid w:val="008D3E80"/>
    <w:rsid w:val="008D453B"/>
    <w:rsid w:val="008D466B"/>
    <w:rsid w:val="008D4F0B"/>
    <w:rsid w:val="008D5701"/>
    <w:rsid w:val="008D611D"/>
    <w:rsid w:val="008D6809"/>
    <w:rsid w:val="008D769E"/>
    <w:rsid w:val="008D77DA"/>
    <w:rsid w:val="008D7A50"/>
    <w:rsid w:val="008E311F"/>
    <w:rsid w:val="008E387A"/>
    <w:rsid w:val="008E3FB3"/>
    <w:rsid w:val="008E45D7"/>
    <w:rsid w:val="008E5C24"/>
    <w:rsid w:val="008E6607"/>
    <w:rsid w:val="008E66D9"/>
    <w:rsid w:val="008E6BD3"/>
    <w:rsid w:val="008E79F3"/>
    <w:rsid w:val="008F0140"/>
    <w:rsid w:val="008F063D"/>
    <w:rsid w:val="008F0FBF"/>
    <w:rsid w:val="008F10A7"/>
    <w:rsid w:val="008F14F2"/>
    <w:rsid w:val="008F2AEF"/>
    <w:rsid w:val="008F30A0"/>
    <w:rsid w:val="008F3E5E"/>
    <w:rsid w:val="008F4029"/>
    <w:rsid w:val="008F44D9"/>
    <w:rsid w:val="008F471B"/>
    <w:rsid w:val="008F47DE"/>
    <w:rsid w:val="008F5204"/>
    <w:rsid w:val="008F55F4"/>
    <w:rsid w:val="008F601D"/>
    <w:rsid w:val="008F62E8"/>
    <w:rsid w:val="008F64BA"/>
    <w:rsid w:val="008F6BE2"/>
    <w:rsid w:val="008F7417"/>
    <w:rsid w:val="008F75E2"/>
    <w:rsid w:val="008F7804"/>
    <w:rsid w:val="008F7E5D"/>
    <w:rsid w:val="00901A35"/>
    <w:rsid w:val="009021D4"/>
    <w:rsid w:val="00902472"/>
    <w:rsid w:val="00902C45"/>
    <w:rsid w:val="00902D19"/>
    <w:rsid w:val="009041F2"/>
    <w:rsid w:val="00904362"/>
    <w:rsid w:val="009043F2"/>
    <w:rsid w:val="009059B6"/>
    <w:rsid w:val="00906367"/>
    <w:rsid w:val="0090709D"/>
    <w:rsid w:val="0091019A"/>
    <w:rsid w:val="00910A79"/>
    <w:rsid w:val="00912001"/>
    <w:rsid w:val="009131B0"/>
    <w:rsid w:val="00916640"/>
    <w:rsid w:val="00916D33"/>
    <w:rsid w:val="00917567"/>
    <w:rsid w:val="00917BDE"/>
    <w:rsid w:val="00920277"/>
    <w:rsid w:val="00920DB2"/>
    <w:rsid w:val="00920F60"/>
    <w:rsid w:val="00920FE4"/>
    <w:rsid w:val="009218E5"/>
    <w:rsid w:val="00921A5E"/>
    <w:rsid w:val="0092257E"/>
    <w:rsid w:val="0092336E"/>
    <w:rsid w:val="00924399"/>
    <w:rsid w:val="00924F82"/>
    <w:rsid w:val="00925139"/>
    <w:rsid w:val="00925B57"/>
    <w:rsid w:val="00926F61"/>
    <w:rsid w:val="0092739F"/>
    <w:rsid w:val="00927614"/>
    <w:rsid w:val="009309B4"/>
    <w:rsid w:val="00930F82"/>
    <w:rsid w:val="009326B7"/>
    <w:rsid w:val="00933E1C"/>
    <w:rsid w:val="00934390"/>
    <w:rsid w:val="00935404"/>
    <w:rsid w:val="00935A80"/>
    <w:rsid w:val="00937203"/>
    <w:rsid w:val="00940EB9"/>
    <w:rsid w:val="00941611"/>
    <w:rsid w:val="00941E0C"/>
    <w:rsid w:val="00942084"/>
    <w:rsid w:val="009422D8"/>
    <w:rsid w:val="009428EB"/>
    <w:rsid w:val="009429C2"/>
    <w:rsid w:val="00942AC5"/>
    <w:rsid w:val="00944082"/>
    <w:rsid w:val="00944AB5"/>
    <w:rsid w:val="00944ECD"/>
    <w:rsid w:val="009455EB"/>
    <w:rsid w:val="00946E49"/>
    <w:rsid w:val="009471B1"/>
    <w:rsid w:val="00947A99"/>
    <w:rsid w:val="009504A6"/>
    <w:rsid w:val="009504B1"/>
    <w:rsid w:val="00951062"/>
    <w:rsid w:val="0095260E"/>
    <w:rsid w:val="00954139"/>
    <w:rsid w:val="00954639"/>
    <w:rsid w:val="00954A17"/>
    <w:rsid w:val="0095564F"/>
    <w:rsid w:val="00955733"/>
    <w:rsid w:val="00955DB7"/>
    <w:rsid w:val="00956E09"/>
    <w:rsid w:val="00957764"/>
    <w:rsid w:val="00960850"/>
    <w:rsid w:val="00960D24"/>
    <w:rsid w:val="00960ED5"/>
    <w:rsid w:val="009617DF"/>
    <w:rsid w:val="00961D1C"/>
    <w:rsid w:val="00962421"/>
    <w:rsid w:val="009635E8"/>
    <w:rsid w:val="00964A4C"/>
    <w:rsid w:val="00964E4D"/>
    <w:rsid w:val="00965C2C"/>
    <w:rsid w:val="00965D0F"/>
    <w:rsid w:val="009662F3"/>
    <w:rsid w:val="00966701"/>
    <w:rsid w:val="00966A7A"/>
    <w:rsid w:val="00967AA8"/>
    <w:rsid w:val="00967D08"/>
    <w:rsid w:val="009704CC"/>
    <w:rsid w:val="00970FE8"/>
    <w:rsid w:val="00971D1C"/>
    <w:rsid w:val="009738D6"/>
    <w:rsid w:val="00973FB5"/>
    <w:rsid w:val="00974A01"/>
    <w:rsid w:val="00974EDF"/>
    <w:rsid w:val="00974F75"/>
    <w:rsid w:val="00975242"/>
    <w:rsid w:val="00975E22"/>
    <w:rsid w:val="00975E25"/>
    <w:rsid w:val="009763CC"/>
    <w:rsid w:val="009765F3"/>
    <w:rsid w:val="009768F3"/>
    <w:rsid w:val="009775E6"/>
    <w:rsid w:val="00977EC8"/>
    <w:rsid w:val="00977F65"/>
    <w:rsid w:val="00980072"/>
    <w:rsid w:val="00981BF1"/>
    <w:rsid w:val="00981D7C"/>
    <w:rsid w:val="0098275F"/>
    <w:rsid w:val="009827CE"/>
    <w:rsid w:val="00983304"/>
    <w:rsid w:val="009855B8"/>
    <w:rsid w:val="0098568F"/>
    <w:rsid w:val="009857CD"/>
    <w:rsid w:val="0098585F"/>
    <w:rsid w:val="00986721"/>
    <w:rsid w:val="00987159"/>
    <w:rsid w:val="009872F0"/>
    <w:rsid w:val="00987364"/>
    <w:rsid w:val="0098740A"/>
    <w:rsid w:val="00990CCD"/>
    <w:rsid w:val="00990F9A"/>
    <w:rsid w:val="00991087"/>
    <w:rsid w:val="009925A3"/>
    <w:rsid w:val="0099268B"/>
    <w:rsid w:val="00992A5C"/>
    <w:rsid w:val="00992D35"/>
    <w:rsid w:val="009947F7"/>
    <w:rsid w:val="00994C50"/>
    <w:rsid w:val="00995A86"/>
    <w:rsid w:val="0099656B"/>
    <w:rsid w:val="009975FD"/>
    <w:rsid w:val="009976E5"/>
    <w:rsid w:val="009978D8"/>
    <w:rsid w:val="009A0595"/>
    <w:rsid w:val="009A0E3B"/>
    <w:rsid w:val="009A0E6F"/>
    <w:rsid w:val="009A2A4F"/>
    <w:rsid w:val="009A309E"/>
    <w:rsid w:val="009A42D6"/>
    <w:rsid w:val="009A472D"/>
    <w:rsid w:val="009A6486"/>
    <w:rsid w:val="009A656C"/>
    <w:rsid w:val="009A77DA"/>
    <w:rsid w:val="009A782D"/>
    <w:rsid w:val="009A7D20"/>
    <w:rsid w:val="009B0A21"/>
    <w:rsid w:val="009B1238"/>
    <w:rsid w:val="009B151F"/>
    <w:rsid w:val="009B15F6"/>
    <w:rsid w:val="009B16BB"/>
    <w:rsid w:val="009B192F"/>
    <w:rsid w:val="009B25CA"/>
    <w:rsid w:val="009B2E51"/>
    <w:rsid w:val="009B3F16"/>
    <w:rsid w:val="009B42DB"/>
    <w:rsid w:val="009B5BE0"/>
    <w:rsid w:val="009B5E28"/>
    <w:rsid w:val="009C1071"/>
    <w:rsid w:val="009C1091"/>
    <w:rsid w:val="009C10BC"/>
    <w:rsid w:val="009C1B75"/>
    <w:rsid w:val="009C2476"/>
    <w:rsid w:val="009C2DDC"/>
    <w:rsid w:val="009C3FE0"/>
    <w:rsid w:val="009C56C5"/>
    <w:rsid w:val="009C582B"/>
    <w:rsid w:val="009C5E65"/>
    <w:rsid w:val="009C62C5"/>
    <w:rsid w:val="009C6B9D"/>
    <w:rsid w:val="009D1827"/>
    <w:rsid w:val="009D2C3C"/>
    <w:rsid w:val="009D3D9C"/>
    <w:rsid w:val="009D3F94"/>
    <w:rsid w:val="009D4CDD"/>
    <w:rsid w:val="009D6133"/>
    <w:rsid w:val="009D6CC7"/>
    <w:rsid w:val="009E0E4E"/>
    <w:rsid w:val="009E17B2"/>
    <w:rsid w:val="009E1AF6"/>
    <w:rsid w:val="009E209D"/>
    <w:rsid w:val="009E33BC"/>
    <w:rsid w:val="009E3511"/>
    <w:rsid w:val="009E4A14"/>
    <w:rsid w:val="009E51F8"/>
    <w:rsid w:val="009E549A"/>
    <w:rsid w:val="009E63D2"/>
    <w:rsid w:val="009E74EA"/>
    <w:rsid w:val="009F2560"/>
    <w:rsid w:val="009F3341"/>
    <w:rsid w:val="009F6434"/>
    <w:rsid w:val="009F7AB7"/>
    <w:rsid w:val="009F7DE5"/>
    <w:rsid w:val="00A000EE"/>
    <w:rsid w:val="00A008C8"/>
    <w:rsid w:val="00A01323"/>
    <w:rsid w:val="00A013B7"/>
    <w:rsid w:val="00A014DE"/>
    <w:rsid w:val="00A0194F"/>
    <w:rsid w:val="00A02529"/>
    <w:rsid w:val="00A02C20"/>
    <w:rsid w:val="00A03069"/>
    <w:rsid w:val="00A0473B"/>
    <w:rsid w:val="00A047A6"/>
    <w:rsid w:val="00A04D98"/>
    <w:rsid w:val="00A0562A"/>
    <w:rsid w:val="00A060DB"/>
    <w:rsid w:val="00A06215"/>
    <w:rsid w:val="00A06FB6"/>
    <w:rsid w:val="00A07EE8"/>
    <w:rsid w:val="00A1045B"/>
    <w:rsid w:val="00A108E0"/>
    <w:rsid w:val="00A10D3D"/>
    <w:rsid w:val="00A1128E"/>
    <w:rsid w:val="00A1155D"/>
    <w:rsid w:val="00A11707"/>
    <w:rsid w:val="00A125C6"/>
    <w:rsid w:val="00A1361E"/>
    <w:rsid w:val="00A13A85"/>
    <w:rsid w:val="00A14386"/>
    <w:rsid w:val="00A159E9"/>
    <w:rsid w:val="00A16775"/>
    <w:rsid w:val="00A171E0"/>
    <w:rsid w:val="00A201B0"/>
    <w:rsid w:val="00A207A7"/>
    <w:rsid w:val="00A2120E"/>
    <w:rsid w:val="00A217BF"/>
    <w:rsid w:val="00A217EE"/>
    <w:rsid w:val="00A21916"/>
    <w:rsid w:val="00A22A14"/>
    <w:rsid w:val="00A238BE"/>
    <w:rsid w:val="00A23D9B"/>
    <w:rsid w:val="00A23FA3"/>
    <w:rsid w:val="00A242C5"/>
    <w:rsid w:val="00A2579F"/>
    <w:rsid w:val="00A26575"/>
    <w:rsid w:val="00A2677C"/>
    <w:rsid w:val="00A27C18"/>
    <w:rsid w:val="00A27C20"/>
    <w:rsid w:val="00A27D9F"/>
    <w:rsid w:val="00A3287A"/>
    <w:rsid w:val="00A32BA9"/>
    <w:rsid w:val="00A32EF5"/>
    <w:rsid w:val="00A334BF"/>
    <w:rsid w:val="00A33DB0"/>
    <w:rsid w:val="00A341D4"/>
    <w:rsid w:val="00A36194"/>
    <w:rsid w:val="00A361DA"/>
    <w:rsid w:val="00A363B4"/>
    <w:rsid w:val="00A36400"/>
    <w:rsid w:val="00A36441"/>
    <w:rsid w:val="00A37673"/>
    <w:rsid w:val="00A3799C"/>
    <w:rsid w:val="00A37B72"/>
    <w:rsid w:val="00A40049"/>
    <w:rsid w:val="00A409DD"/>
    <w:rsid w:val="00A421FB"/>
    <w:rsid w:val="00A426E4"/>
    <w:rsid w:val="00A4372C"/>
    <w:rsid w:val="00A43EBD"/>
    <w:rsid w:val="00A45A2A"/>
    <w:rsid w:val="00A4629C"/>
    <w:rsid w:val="00A46C06"/>
    <w:rsid w:val="00A46D8E"/>
    <w:rsid w:val="00A47299"/>
    <w:rsid w:val="00A503A8"/>
    <w:rsid w:val="00A50C24"/>
    <w:rsid w:val="00A50F9B"/>
    <w:rsid w:val="00A51B17"/>
    <w:rsid w:val="00A52C99"/>
    <w:rsid w:val="00A543A9"/>
    <w:rsid w:val="00A543CD"/>
    <w:rsid w:val="00A54C1F"/>
    <w:rsid w:val="00A554A9"/>
    <w:rsid w:val="00A56C6C"/>
    <w:rsid w:val="00A57587"/>
    <w:rsid w:val="00A57C35"/>
    <w:rsid w:val="00A61612"/>
    <w:rsid w:val="00A61796"/>
    <w:rsid w:val="00A634BC"/>
    <w:rsid w:val="00A63BC8"/>
    <w:rsid w:val="00A64C1A"/>
    <w:rsid w:val="00A64D68"/>
    <w:rsid w:val="00A654AE"/>
    <w:rsid w:val="00A66350"/>
    <w:rsid w:val="00A673DA"/>
    <w:rsid w:val="00A6786A"/>
    <w:rsid w:val="00A72253"/>
    <w:rsid w:val="00A74DFC"/>
    <w:rsid w:val="00A752E4"/>
    <w:rsid w:val="00A769EC"/>
    <w:rsid w:val="00A76B9D"/>
    <w:rsid w:val="00A80EA4"/>
    <w:rsid w:val="00A81130"/>
    <w:rsid w:val="00A816C6"/>
    <w:rsid w:val="00A81C51"/>
    <w:rsid w:val="00A8381B"/>
    <w:rsid w:val="00A838BA"/>
    <w:rsid w:val="00A84329"/>
    <w:rsid w:val="00A85A11"/>
    <w:rsid w:val="00A865FF"/>
    <w:rsid w:val="00A86977"/>
    <w:rsid w:val="00A86C21"/>
    <w:rsid w:val="00A87A3D"/>
    <w:rsid w:val="00A90252"/>
    <w:rsid w:val="00A905A4"/>
    <w:rsid w:val="00A907BB"/>
    <w:rsid w:val="00A90D2C"/>
    <w:rsid w:val="00A911AC"/>
    <w:rsid w:val="00A9160B"/>
    <w:rsid w:val="00A91CC0"/>
    <w:rsid w:val="00A925F2"/>
    <w:rsid w:val="00A931B4"/>
    <w:rsid w:val="00A93EBE"/>
    <w:rsid w:val="00A940B5"/>
    <w:rsid w:val="00A9648B"/>
    <w:rsid w:val="00A97D26"/>
    <w:rsid w:val="00A97F12"/>
    <w:rsid w:val="00AA018F"/>
    <w:rsid w:val="00AA07B3"/>
    <w:rsid w:val="00AA1517"/>
    <w:rsid w:val="00AA1BFB"/>
    <w:rsid w:val="00AA23D0"/>
    <w:rsid w:val="00AA2727"/>
    <w:rsid w:val="00AA2EE1"/>
    <w:rsid w:val="00AA3846"/>
    <w:rsid w:val="00AA388C"/>
    <w:rsid w:val="00AA3CCF"/>
    <w:rsid w:val="00AA56ED"/>
    <w:rsid w:val="00AA6EFE"/>
    <w:rsid w:val="00AA7655"/>
    <w:rsid w:val="00AB055C"/>
    <w:rsid w:val="00AB0632"/>
    <w:rsid w:val="00AB0C56"/>
    <w:rsid w:val="00AB1658"/>
    <w:rsid w:val="00AB2B77"/>
    <w:rsid w:val="00AB3926"/>
    <w:rsid w:val="00AB39E4"/>
    <w:rsid w:val="00AB42B4"/>
    <w:rsid w:val="00AB4B7A"/>
    <w:rsid w:val="00AB52E9"/>
    <w:rsid w:val="00AB5700"/>
    <w:rsid w:val="00AB60D2"/>
    <w:rsid w:val="00AC06B9"/>
    <w:rsid w:val="00AC0E14"/>
    <w:rsid w:val="00AC1CE9"/>
    <w:rsid w:val="00AC3090"/>
    <w:rsid w:val="00AC3671"/>
    <w:rsid w:val="00AC3FF2"/>
    <w:rsid w:val="00AC40C4"/>
    <w:rsid w:val="00AC4746"/>
    <w:rsid w:val="00AC57C8"/>
    <w:rsid w:val="00AC5E3D"/>
    <w:rsid w:val="00AC604C"/>
    <w:rsid w:val="00AC61B4"/>
    <w:rsid w:val="00AC680B"/>
    <w:rsid w:val="00AC6E5D"/>
    <w:rsid w:val="00AD0701"/>
    <w:rsid w:val="00AD0C7A"/>
    <w:rsid w:val="00AD1B56"/>
    <w:rsid w:val="00AD2E7D"/>
    <w:rsid w:val="00AD3648"/>
    <w:rsid w:val="00AD401E"/>
    <w:rsid w:val="00AD44C5"/>
    <w:rsid w:val="00AD622D"/>
    <w:rsid w:val="00AD631E"/>
    <w:rsid w:val="00AD6BA8"/>
    <w:rsid w:val="00AD6EA4"/>
    <w:rsid w:val="00AD777B"/>
    <w:rsid w:val="00AD794E"/>
    <w:rsid w:val="00AE0A2A"/>
    <w:rsid w:val="00AE0DFC"/>
    <w:rsid w:val="00AE1615"/>
    <w:rsid w:val="00AE21B1"/>
    <w:rsid w:val="00AE3066"/>
    <w:rsid w:val="00AE31AD"/>
    <w:rsid w:val="00AE3B17"/>
    <w:rsid w:val="00AE4250"/>
    <w:rsid w:val="00AE4425"/>
    <w:rsid w:val="00AE49A2"/>
    <w:rsid w:val="00AE5C53"/>
    <w:rsid w:val="00AE5F1B"/>
    <w:rsid w:val="00AE67F8"/>
    <w:rsid w:val="00AE70FD"/>
    <w:rsid w:val="00AE72B7"/>
    <w:rsid w:val="00AE7592"/>
    <w:rsid w:val="00AE75A3"/>
    <w:rsid w:val="00AE79E3"/>
    <w:rsid w:val="00AF03BE"/>
    <w:rsid w:val="00AF0548"/>
    <w:rsid w:val="00AF1072"/>
    <w:rsid w:val="00AF114E"/>
    <w:rsid w:val="00AF199E"/>
    <w:rsid w:val="00AF1D94"/>
    <w:rsid w:val="00AF31F6"/>
    <w:rsid w:val="00AF37EC"/>
    <w:rsid w:val="00AF4104"/>
    <w:rsid w:val="00AF5DC3"/>
    <w:rsid w:val="00AF77CB"/>
    <w:rsid w:val="00B00774"/>
    <w:rsid w:val="00B0079F"/>
    <w:rsid w:val="00B01F41"/>
    <w:rsid w:val="00B029E1"/>
    <w:rsid w:val="00B02D12"/>
    <w:rsid w:val="00B036C4"/>
    <w:rsid w:val="00B04BEC"/>
    <w:rsid w:val="00B04CEB"/>
    <w:rsid w:val="00B0619A"/>
    <w:rsid w:val="00B06B7B"/>
    <w:rsid w:val="00B0700D"/>
    <w:rsid w:val="00B0724B"/>
    <w:rsid w:val="00B11CD7"/>
    <w:rsid w:val="00B12789"/>
    <w:rsid w:val="00B12CE0"/>
    <w:rsid w:val="00B1387C"/>
    <w:rsid w:val="00B13C23"/>
    <w:rsid w:val="00B1542D"/>
    <w:rsid w:val="00B156B3"/>
    <w:rsid w:val="00B1587D"/>
    <w:rsid w:val="00B15AB7"/>
    <w:rsid w:val="00B162D1"/>
    <w:rsid w:val="00B17F52"/>
    <w:rsid w:val="00B23FA1"/>
    <w:rsid w:val="00B2432A"/>
    <w:rsid w:val="00B24B3E"/>
    <w:rsid w:val="00B24CE0"/>
    <w:rsid w:val="00B25059"/>
    <w:rsid w:val="00B26FC9"/>
    <w:rsid w:val="00B27323"/>
    <w:rsid w:val="00B27959"/>
    <w:rsid w:val="00B27A2F"/>
    <w:rsid w:val="00B30848"/>
    <w:rsid w:val="00B33D68"/>
    <w:rsid w:val="00B3427E"/>
    <w:rsid w:val="00B34F76"/>
    <w:rsid w:val="00B35CED"/>
    <w:rsid w:val="00B36148"/>
    <w:rsid w:val="00B36C49"/>
    <w:rsid w:val="00B403E1"/>
    <w:rsid w:val="00B40544"/>
    <w:rsid w:val="00B407E6"/>
    <w:rsid w:val="00B42385"/>
    <w:rsid w:val="00B426FA"/>
    <w:rsid w:val="00B436B2"/>
    <w:rsid w:val="00B43B0E"/>
    <w:rsid w:val="00B440F8"/>
    <w:rsid w:val="00B443EC"/>
    <w:rsid w:val="00B45AD9"/>
    <w:rsid w:val="00B46A1E"/>
    <w:rsid w:val="00B46DB0"/>
    <w:rsid w:val="00B4798F"/>
    <w:rsid w:val="00B5011C"/>
    <w:rsid w:val="00B503B2"/>
    <w:rsid w:val="00B517C8"/>
    <w:rsid w:val="00B51C95"/>
    <w:rsid w:val="00B522E2"/>
    <w:rsid w:val="00B52643"/>
    <w:rsid w:val="00B52FDF"/>
    <w:rsid w:val="00B5336C"/>
    <w:rsid w:val="00B538E6"/>
    <w:rsid w:val="00B5479E"/>
    <w:rsid w:val="00B54A02"/>
    <w:rsid w:val="00B55346"/>
    <w:rsid w:val="00B5594E"/>
    <w:rsid w:val="00B562A6"/>
    <w:rsid w:val="00B57098"/>
    <w:rsid w:val="00B576E1"/>
    <w:rsid w:val="00B57C84"/>
    <w:rsid w:val="00B607B3"/>
    <w:rsid w:val="00B6256B"/>
    <w:rsid w:val="00B63592"/>
    <w:rsid w:val="00B63748"/>
    <w:rsid w:val="00B64258"/>
    <w:rsid w:val="00B64CA3"/>
    <w:rsid w:val="00B64E85"/>
    <w:rsid w:val="00B650BC"/>
    <w:rsid w:val="00B65368"/>
    <w:rsid w:val="00B65D5F"/>
    <w:rsid w:val="00B665FC"/>
    <w:rsid w:val="00B66FC5"/>
    <w:rsid w:val="00B673EF"/>
    <w:rsid w:val="00B67624"/>
    <w:rsid w:val="00B67870"/>
    <w:rsid w:val="00B67E0A"/>
    <w:rsid w:val="00B71095"/>
    <w:rsid w:val="00B71E88"/>
    <w:rsid w:val="00B72129"/>
    <w:rsid w:val="00B72A3E"/>
    <w:rsid w:val="00B731CA"/>
    <w:rsid w:val="00B73FA4"/>
    <w:rsid w:val="00B74BE3"/>
    <w:rsid w:val="00B75CFB"/>
    <w:rsid w:val="00B762C2"/>
    <w:rsid w:val="00B764BA"/>
    <w:rsid w:val="00B76603"/>
    <w:rsid w:val="00B76A1E"/>
    <w:rsid w:val="00B76A89"/>
    <w:rsid w:val="00B76BD0"/>
    <w:rsid w:val="00B76ECD"/>
    <w:rsid w:val="00B77CE6"/>
    <w:rsid w:val="00B80E1F"/>
    <w:rsid w:val="00B81640"/>
    <w:rsid w:val="00B826DF"/>
    <w:rsid w:val="00B8346E"/>
    <w:rsid w:val="00B83762"/>
    <w:rsid w:val="00B83817"/>
    <w:rsid w:val="00B84E93"/>
    <w:rsid w:val="00B850EF"/>
    <w:rsid w:val="00B86377"/>
    <w:rsid w:val="00B867C2"/>
    <w:rsid w:val="00B87CE4"/>
    <w:rsid w:val="00B906F6"/>
    <w:rsid w:val="00B9081F"/>
    <w:rsid w:val="00B90B0C"/>
    <w:rsid w:val="00B914D6"/>
    <w:rsid w:val="00B91E39"/>
    <w:rsid w:val="00B91F2C"/>
    <w:rsid w:val="00B9288E"/>
    <w:rsid w:val="00B9390D"/>
    <w:rsid w:val="00B944D2"/>
    <w:rsid w:val="00B9712B"/>
    <w:rsid w:val="00B975EA"/>
    <w:rsid w:val="00B97CD3"/>
    <w:rsid w:val="00BA05C3"/>
    <w:rsid w:val="00BA0DB9"/>
    <w:rsid w:val="00BA1C16"/>
    <w:rsid w:val="00BA1C47"/>
    <w:rsid w:val="00BA27DF"/>
    <w:rsid w:val="00BA3A79"/>
    <w:rsid w:val="00BA3D65"/>
    <w:rsid w:val="00BA3E08"/>
    <w:rsid w:val="00BA488E"/>
    <w:rsid w:val="00BA4BC9"/>
    <w:rsid w:val="00BA511B"/>
    <w:rsid w:val="00BA64A2"/>
    <w:rsid w:val="00BA66F9"/>
    <w:rsid w:val="00BB2156"/>
    <w:rsid w:val="00BB293B"/>
    <w:rsid w:val="00BB2F1D"/>
    <w:rsid w:val="00BB56EA"/>
    <w:rsid w:val="00BB5C7D"/>
    <w:rsid w:val="00BB67D9"/>
    <w:rsid w:val="00BB6A08"/>
    <w:rsid w:val="00BB753E"/>
    <w:rsid w:val="00BB7FA9"/>
    <w:rsid w:val="00BC071E"/>
    <w:rsid w:val="00BC098E"/>
    <w:rsid w:val="00BC0C59"/>
    <w:rsid w:val="00BC0DCB"/>
    <w:rsid w:val="00BC1683"/>
    <w:rsid w:val="00BC188E"/>
    <w:rsid w:val="00BC2369"/>
    <w:rsid w:val="00BC2A2A"/>
    <w:rsid w:val="00BC45A7"/>
    <w:rsid w:val="00BC5298"/>
    <w:rsid w:val="00BC78BC"/>
    <w:rsid w:val="00BC7A6E"/>
    <w:rsid w:val="00BC7C2D"/>
    <w:rsid w:val="00BD056D"/>
    <w:rsid w:val="00BD19A0"/>
    <w:rsid w:val="00BD2C78"/>
    <w:rsid w:val="00BD2FDE"/>
    <w:rsid w:val="00BD3742"/>
    <w:rsid w:val="00BD3BAA"/>
    <w:rsid w:val="00BD526B"/>
    <w:rsid w:val="00BD56FF"/>
    <w:rsid w:val="00BD666A"/>
    <w:rsid w:val="00BD6B2E"/>
    <w:rsid w:val="00BD6EDD"/>
    <w:rsid w:val="00BD7127"/>
    <w:rsid w:val="00BD7C57"/>
    <w:rsid w:val="00BD7FF2"/>
    <w:rsid w:val="00BE1791"/>
    <w:rsid w:val="00BE2A8B"/>
    <w:rsid w:val="00BE406E"/>
    <w:rsid w:val="00BE49A9"/>
    <w:rsid w:val="00BE4C22"/>
    <w:rsid w:val="00BE57FB"/>
    <w:rsid w:val="00BE63F6"/>
    <w:rsid w:val="00BF02FA"/>
    <w:rsid w:val="00BF14A4"/>
    <w:rsid w:val="00BF1C55"/>
    <w:rsid w:val="00BF1E33"/>
    <w:rsid w:val="00BF3F1B"/>
    <w:rsid w:val="00BF4242"/>
    <w:rsid w:val="00BF4500"/>
    <w:rsid w:val="00BF5BE1"/>
    <w:rsid w:val="00BF6FDC"/>
    <w:rsid w:val="00BF71D7"/>
    <w:rsid w:val="00BF750A"/>
    <w:rsid w:val="00C011BB"/>
    <w:rsid w:val="00C0164F"/>
    <w:rsid w:val="00C023B4"/>
    <w:rsid w:val="00C04861"/>
    <w:rsid w:val="00C0540A"/>
    <w:rsid w:val="00C114EE"/>
    <w:rsid w:val="00C12743"/>
    <w:rsid w:val="00C13257"/>
    <w:rsid w:val="00C137C8"/>
    <w:rsid w:val="00C1487D"/>
    <w:rsid w:val="00C14BD1"/>
    <w:rsid w:val="00C15755"/>
    <w:rsid w:val="00C16D52"/>
    <w:rsid w:val="00C16E9C"/>
    <w:rsid w:val="00C16FAD"/>
    <w:rsid w:val="00C17B02"/>
    <w:rsid w:val="00C17E02"/>
    <w:rsid w:val="00C20FAE"/>
    <w:rsid w:val="00C210F1"/>
    <w:rsid w:val="00C218A7"/>
    <w:rsid w:val="00C222AD"/>
    <w:rsid w:val="00C222B4"/>
    <w:rsid w:val="00C22541"/>
    <w:rsid w:val="00C24FF7"/>
    <w:rsid w:val="00C25959"/>
    <w:rsid w:val="00C267D5"/>
    <w:rsid w:val="00C26E7E"/>
    <w:rsid w:val="00C27141"/>
    <w:rsid w:val="00C30123"/>
    <w:rsid w:val="00C31859"/>
    <w:rsid w:val="00C32409"/>
    <w:rsid w:val="00C328B4"/>
    <w:rsid w:val="00C3342D"/>
    <w:rsid w:val="00C34F3D"/>
    <w:rsid w:val="00C36B04"/>
    <w:rsid w:val="00C373F6"/>
    <w:rsid w:val="00C400EB"/>
    <w:rsid w:val="00C40169"/>
    <w:rsid w:val="00C40364"/>
    <w:rsid w:val="00C409AC"/>
    <w:rsid w:val="00C414BB"/>
    <w:rsid w:val="00C41E3E"/>
    <w:rsid w:val="00C425DB"/>
    <w:rsid w:val="00C42798"/>
    <w:rsid w:val="00C4288D"/>
    <w:rsid w:val="00C431F0"/>
    <w:rsid w:val="00C43C6C"/>
    <w:rsid w:val="00C446E4"/>
    <w:rsid w:val="00C452FC"/>
    <w:rsid w:val="00C5028D"/>
    <w:rsid w:val="00C5151E"/>
    <w:rsid w:val="00C52520"/>
    <w:rsid w:val="00C52A32"/>
    <w:rsid w:val="00C53472"/>
    <w:rsid w:val="00C545B7"/>
    <w:rsid w:val="00C559E1"/>
    <w:rsid w:val="00C56419"/>
    <w:rsid w:val="00C57054"/>
    <w:rsid w:val="00C571EC"/>
    <w:rsid w:val="00C576A9"/>
    <w:rsid w:val="00C60445"/>
    <w:rsid w:val="00C61CD6"/>
    <w:rsid w:val="00C62ED1"/>
    <w:rsid w:val="00C63402"/>
    <w:rsid w:val="00C63810"/>
    <w:rsid w:val="00C63C97"/>
    <w:rsid w:val="00C63DFE"/>
    <w:rsid w:val="00C64147"/>
    <w:rsid w:val="00C6648C"/>
    <w:rsid w:val="00C6731D"/>
    <w:rsid w:val="00C67D93"/>
    <w:rsid w:val="00C70ECA"/>
    <w:rsid w:val="00C718B0"/>
    <w:rsid w:val="00C71FFA"/>
    <w:rsid w:val="00C73869"/>
    <w:rsid w:val="00C73ABF"/>
    <w:rsid w:val="00C73E16"/>
    <w:rsid w:val="00C73FA0"/>
    <w:rsid w:val="00C74D6A"/>
    <w:rsid w:val="00C755B3"/>
    <w:rsid w:val="00C7576F"/>
    <w:rsid w:val="00C762FF"/>
    <w:rsid w:val="00C76861"/>
    <w:rsid w:val="00C76CA3"/>
    <w:rsid w:val="00C773CD"/>
    <w:rsid w:val="00C80677"/>
    <w:rsid w:val="00C811D7"/>
    <w:rsid w:val="00C82164"/>
    <w:rsid w:val="00C82A4C"/>
    <w:rsid w:val="00C83396"/>
    <w:rsid w:val="00C83B1B"/>
    <w:rsid w:val="00C8455B"/>
    <w:rsid w:val="00C84836"/>
    <w:rsid w:val="00C84ED3"/>
    <w:rsid w:val="00C851D4"/>
    <w:rsid w:val="00C8578F"/>
    <w:rsid w:val="00C8591E"/>
    <w:rsid w:val="00C8634D"/>
    <w:rsid w:val="00C86400"/>
    <w:rsid w:val="00C867A0"/>
    <w:rsid w:val="00C86C76"/>
    <w:rsid w:val="00C878D0"/>
    <w:rsid w:val="00C87AD8"/>
    <w:rsid w:val="00C903AD"/>
    <w:rsid w:val="00C903C4"/>
    <w:rsid w:val="00C905DD"/>
    <w:rsid w:val="00C90939"/>
    <w:rsid w:val="00C9103D"/>
    <w:rsid w:val="00C91EC4"/>
    <w:rsid w:val="00C92B5F"/>
    <w:rsid w:val="00C92D1E"/>
    <w:rsid w:val="00C934A1"/>
    <w:rsid w:val="00CA07CF"/>
    <w:rsid w:val="00CA0C6E"/>
    <w:rsid w:val="00CA17A8"/>
    <w:rsid w:val="00CA38A3"/>
    <w:rsid w:val="00CA3C89"/>
    <w:rsid w:val="00CA4FC1"/>
    <w:rsid w:val="00CA5F68"/>
    <w:rsid w:val="00CA74F3"/>
    <w:rsid w:val="00CA78EB"/>
    <w:rsid w:val="00CA7D4D"/>
    <w:rsid w:val="00CB01DF"/>
    <w:rsid w:val="00CB02ED"/>
    <w:rsid w:val="00CB1A93"/>
    <w:rsid w:val="00CB1C07"/>
    <w:rsid w:val="00CB289F"/>
    <w:rsid w:val="00CB4C8F"/>
    <w:rsid w:val="00CB4E6F"/>
    <w:rsid w:val="00CB67CB"/>
    <w:rsid w:val="00CB6B39"/>
    <w:rsid w:val="00CC0762"/>
    <w:rsid w:val="00CC2C97"/>
    <w:rsid w:val="00CC68FA"/>
    <w:rsid w:val="00CC7348"/>
    <w:rsid w:val="00CC7BFD"/>
    <w:rsid w:val="00CD128D"/>
    <w:rsid w:val="00CD12EA"/>
    <w:rsid w:val="00CD16E6"/>
    <w:rsid w:val="00CD173C"/>
    <w:rsid w:val="00CD2248"/>
    <w:rsid w:val="00CD2D06"/>
    <w:rsid w:val="00CD3181"/>
    <w:rsid w:val="00CD33E4"/>
    <w:rsid w:val="00CD3762"/>
    <w:rsid w:val="00CD3787"/>
    <w:rsid w:val="00CD48FD"/>
    <w:rsid w:val="00CD4BE2"/>
    <w:rsid w:val="00CD5448"/>
    <w:rsid w:val="00CD587E"/>
    <w:rsid w:val="00CD59FA"/>
    <w:rsid w:val="00CD61D8"/>
    <w:rsid w:val="00CD6529"/>
    <w:rsid w:val="00CD65CC"/>
    <w:rsid w:val="00CD66F4"/>
    <w:rsid w:val="00CD6CA5"/>
    <w:rsid w:val="00CD72B8"/>
    <w:rsid w:val="00CD7687"/>
    <w:rsid w:val="00CE0681"/>
    <w:rsid w:val="00CE173D"/>
    <w:rsid w:val="00CE1932"/>
    <w:rsid w:val="00CE1D74"/>
    <w:rsid w:val="00CE2618"/>
    <w:rsid w:val="00CE28BA"/>
    <w:rsid w:val="00CE2DB5"/>
    <w:rsid w:val="00CE33F1"/>
    <w:rsid w:val="00CE4F6E"/>
    <w:rsid w:val="00CE5C71"/>
    <w:rsid w:val="00CE6FCB"/>
    <w:rsid w:val="00CE7F27"/>
    <w:rsid w:val="00CF0323"/>
    <w:rsid w:val="00CF36D9"/>
    <w:rsid w:val="00CF3830"/>
    <w:rsid w:val="00CF3C74"/>
    <w:rsid w:val="00CF4096"/>
    <w:rsid w:val="00CF4D03"/>
    <w:rsid w:val="00CF5427"/>
    <w:rsid w:val="00CF55D8"/>
    <w:rsid w:val="00CF5936"/>
    <w:rsid w:val="00CF5C0A"/>
    <w:rsid w:val="00CF6F57"/>
    <w:rsid w:val="00CF720D"/>
    <w:rsid w:val="00D00B7E"/>
    <w:rsid w:val="00D00FD5"/>
    <w:rsid w:val="00D01B83"/>
    <w:rsid w:val="00D01C58"/>
    <w:rsid w:val="00D020E2"/>
    <w:rsid w:val="00D028FA"/>
    <w:rsid w:val="00D038A4"/>
    <w:rsid w:val="00D03BF3"/>
    <w:rsid w:val="00D04770"/>
    <w:rsid w:val="00D05E13"/>
    <w:rsid w:val="00D06AFA"/>
    <w:rsid w:val="00D06D38"/>
    <w:rsid w:val="00D07B6D"/>
    <w:rsid w:val="00D07C9D"/>
    <w:rsid w:val="00D1015A"/>
    <w:rsid w:val="00D10A0F"/>
    <w:rsid w:val="00D12A04"/>
    <w:rsid w:val="00D13510"/>
    <w:rsid w:val="00D143CF"/>
    <w:rsid w:val="00D155FD"/>
    <w:rsid w:val="00D158DC"/>
    <w:rsid w:val="00D17239"/>
    <w:rsid w:val="00D1740A"/>
    <w:rsid w:val="00D17D36"/>
    <w:rsid w:val="00D204E9"/>
    <w:rsid w:val="00D20749"/>
    <w:rsid w:val="00D207EA"/>
    <w:rsid w:val="00D209E5"/>
    <w:rsid w:val="00D20CD1"/>
    <w:rsid w:val="00D21700"/>
    <w:rsid w:val="00D2174C"/>
    <w:rsid w:val="00D22776"/>
    <w:rsid w:val="00D22935"/>
    <w:rsid w:val="00D22C8E"/>
    <w:rsid w:val="00D22D7D"/>
    <w:rsid w:val="00D22FA2"/>
    <w:rsid w:val="00D23629"/>
    <w:rsid w:val="00D236EA"/>
    <w:rsid w:val="00D253E6"/>
    <w:rsid w:val="00D255F7"/>
    <w:rsid w:val="00D26153"/>
    <w:rsid w:val="00D2749F"/>
    <w:rsid w:val="00D274F8"/>
    <w:rsid w:val="00D30D49"/>
    <w:rsid w:val="00D32125"/>
    <w:rsid w:val="00D335C7"/>
    <w:rsid w:val="00D34767"/>
    <w:rsid w:val="00D34AAD"/>
    <w:rsid w:val="00D35193"/>
    <w:rsid w:val="00D36FA7"/>
    <w:rsid w:val="00D40226"/>
    <w:rsid w:val="00D40830"/>
    <w:rsid w:val="00D40A11"/>
    <w:rsid w:val="00D40D67"/>
    <w:rsid w:val="00D42058"/>
    <w:rsid w:val="00D43013"/>
    <w:rsid w:val="00D43986"/>
    <w:rsid w:val="00D44192"/>
    <w:rsid w:val="00D4425A"/>
    <w:rsid w:val="00D46AE6"/>
    <w:rsid w:val="00D46E41"/>
    <w:rsid w:val="00D47785"/>
    <w:rsid w:val="00D50C75"/>
    <w:rsid w:val="00D50EB2"/>
    <w:rsid w:val="00D50ED5"/>
    <w:rsid w:val="00D53654"/>
    <w:rsid w:val="00D55889"/>
    <w:rsid w:val="00D55AD9"/>
    <w:rsid w:val="00D5795C"/>
    <w:rsid w:val="00D605C1"/>
    <w:rsid w:val="00D60B35"/>
    <w:rsid w:val="00D61492"/>
    <w:rsid w:val="00D61754"/>
    <w:rsid w:val="00D62DCB"/>
    <w:rsid w:val="00D639DD"/>
    <w:rsid w:val="00D64C90"/>
    <w:rsid w:val="00D65618"/>
    <w:rsid w:val="00D65BBB"/>
    <w:rsid w:val="00D66566"/>
    <w:rsid w:val="00D66EFC"/>
    <w:rsid w:val="00D70048"/>
    <w:rsid w:val="00D715F9"/>
    <w:rsid w:val="00D71796"/>
    <w:rsid w:val="00D717CA"/>
    <w:rsid w:val="00D72A2B"/>
    <w:rsid w:val="00D72F1A"/>
    <w:rsid w:val="00D73D3D"/>
    <w:rsid w:val="00D7507B"/>
    <w:rsid w:val="00D750B5"/>
    <w:rsid w:val="00D75AC6"/>
    <w:rsid w:val="00D75B5E"/>
    <w:rsid w:val="00D75C7E"/>
    <w:rsid w:val="00D75CE2"/>
    <w:rsid w:val="00D760D3"/>
    <w:rsid w:val="00D77A03"/>
    <w:rsid w:val="00D8099A"/>
    <w:rsid w:val="00D80D52"/>
    <w:rsid w:val="00D80ECC"/>
    <w:rsid w:val="00D8146F"/>
    <w:rsid w:val="00D81677"/>
    <w:rsid w:val="00D81CCB"/>
    <w:rsid w:val="00D81E2D"/>
    <w:rsid w:val="00D81ECF"/>
    <w:rsid w:val="00D8244A"/>
    <w:rsid w:val="00D827B2"/>
    <w:rsid w:val="00D82911"/>
    <w:rsid w:val="00D8361A"/>
    <w:rsid w:val="00D8447D"/>
    <w:rsid w:val="00D86875"/>
    <w:rsid w:val="00D87D84"/>
    <w:rsid w:val="00D90351"/>
    <w:rsid w:val="00D90BDF"/>
    <w:rsid w:val="00D91675"/>
    <w:rsid w:val="00D92614"/>
    <w:rsid w:val="00D927EC"/>
    <w:rsid w:val="00D931AF"/>
    <w:rsid w:val="00D93A67"/>
    <w:rsid w:val="00D94AB9"/>
    <w:rsid w:val="00D94C5C"/>
    <w:rsid w:val="00D94C94"/>
    <w:rsid w:val="00D94FAF"/>
    <w:rsid w:val="00D957A4"/>
    <w:rsid w:val="00D96EF2"/>
    <w:rsid w:val="00D970A1"/>
    <w:rsid w:val="00DA02DF"/>
    <w:rsid w:val="00DA0606"/>
    <w:rsid w:val="00DA07E9"/>
    <w:rsid w:val="00DA1F31"/>
    <w:rsid w:val="00DA3132"/>
    <w:rsid w:val="00DA3CEC"/>
    <w:rsid w:val="00DA525F"/>
    <w:rsid w:val="00DA5C6D"/>
    <w:rsid w:val="00DA7840"/>
    <w:rsid w:val="00DB0A8A"/>
    <w:rsid w:val="00DB0ADF"/>
    <w:rsid w:val="00DB0E80"/>
    <w:rsid w:val="00DB1B5F"/>
    <w:rsid w:val="00DB2E51"/>
    <w:rsid w:val="00DB39F5"/>
    <w:rsid w:val="00DB5278"/>
    <w:rsid w:val="00DB5DCF"/>
    <w:rsid w:val="00DB612E"/>
    <w:rsid w:val="00DB7C22"/>
    <w:rsid w:val="00DC1E9C"/>
    <w:rsid w:val="00DC2969"/>
    <w:rsid w:val="00DC3318"/>
    <w:rsid w:val="00DC365A"/>
    <w:rsid w:val="00DC3906"/>
    <w:rsid w:val="00DC3C30"/>
    <w:rsid w:val="00DC4D39"/>
    <w:rsid w:val="00DC6FE9"/>
    <w:rsid w:val="00DC739A"/>
    <w:rsid w:val="00DC7CF8"/>
    <w:rsid w:val="00DC7E76"/>
    <w:rsid w:val="00DD0F07"/>
    <w:rsid w:val="00DD1680"/>
    <w:rsid w:val="00DD1858"/>
    <w:rsid w:val="00DD19C2"/>
    <w:rsid w:val="00DD2ADD"/>
    <w:rsid w:val="00DD2C38"/>
    <w:rsid w:val="00DD3295"/>
    <w:rsid w:val="00DD3881"/>
    <w:rsid w:val="00DD4033"/>
    <w:rsid w:val="00DD41F0"/>
    <w:rsid w:val="00DD4727"/>
    <w:rsid w:val="00DD47D7"/>
    <w:rsid w:val="00DD4CBC"/>
    <w:rsid w:val="00DD4FDE"/>
    <w:rsid w:val="00DD55AB"/>
    <w:rsid w:val="00DD66F6"/>
    <w:rsid w:val="00DD7D2E"/>
    <w:rsid w:val="00DE0911"/>
    <w:rsid w:val="00DE189A"/>
    <w:rsid w:val="00DE1B4C"/>
    <w:rsid w:val="00DE1E21"/>
    <w:rsid w:val="00DE2F3E"/>
    <w:rsid w:val="00DE3E78"/>
    <w:rsid w:val="00DE4D31"/>
    <w:rsid w:val="00DE5E13"/>
    <w:rsid w:val="00DE6D04"/>
    <w:rsid w:val="00DE76B0"/>
    <w:rsid w:val="00DE79A2"/>
    <w:rsid w:val="00DE7C3F"/>
    <w:rsid w:val="00DE7DC8"/>
    <w:rsid w:val="00DF0CFC"/>
    <w:rsid w:val="00DF0FE0"/>
    <w:rsid w:val="00DF2188"/>
    <w:rsid w:val="00DF474F"/>
    <w:rsid w:val="00DF4A29"/>
    <w:rsid w:val="00DF64FD"/>
    <w:rsid w:val="00DF6BCD"/>
    <w:rsid w:val="00DF75E5"/>
    <w:rsid w:val="00E00AB6"/>
    <w:rsid w:val="00E00C88"/>
    <w:rsid w:val="00E00E4D"/>
    <w:rsid w:val="00E01301"/>
    <w:rsid w:val="00E01569"/>
    <w:rsid w:val="00E020B3"/>
    <w:rsid w:val="00E02D14"/>
    <w:rsid w:val="00E02D93"/>
    <w:rsid w:val="00E02FED"/>
    <w:rsid w:val="00E04913"/>
    <w:rsid w:val="00E04A23"/>
    <w:rsid w:val="00E06EB8"/>
    <w:rsid w:val="00E06FB7"/>
    <w:rsid w:val="00E072EF"/>
    <w:rsid w:val="00E074BC"/>
    <w:rsid w:val="00E07568"/>
    <w:rsid w:val="00E079B2"/>
    <w:rsid w:val="00E104BA"/>
    <w:rsid w:val="00E10AD5"/>
    <w:rsid w:val="00E11930"/>
    <w:rsid w:val="00E143FF"/>
    <w:rsid w:val="00E1475C"/>
    <w:rsid w:val="00E15B7E"/>
    <w:rsid w:val="00E16268"/>
    <w:rsid w:val="00E166C0"/>
    <w:rsid w:val="00E16C3C"/>
    <w:rsid w:val="00E17879"/>
    <w:rsid w:val="00E20F3D"/>
    <w:rsid w:val="00E2171F"/>
    <w:rsid w:val="00E21F0B"/>
    <w:rsid w:val="00E21F30"/>
    <w:rsid w:val="00E22844"/>
    <w:rsid w:val="00E2325A"/>
    <w:rsid w:val="00E2404B"/>
    <w:rsid w:val="00E24AF1"/>
    <w:rsid w:val="00E24CE5"/>
    <w:rsid w:val="00E25DB1"/>
    <w:rsid w:val="00E263E2"/>
    <w:rsid w:val="00E26647"/>
    <w:rsid w:val="00E319F5"/>
    <w:rsid w:val="00E31A5D"/>
    <w:rsid w:val="00E320FE"/>
    <w:rsid w:val="00E326A2"/>
    <w:rsid w:val="00E332AD"/>
    <w:rsid w:val="00E33BD5"/>
    <w:rsid w:val="00E33C41"/>
    <w:rsid w:val="00E3403A"/>
    <w:rsid w:val="00E3492A"/>
    <w:rsid w:val="00E3524F"/>
    <w:rsid w:val="00E3540E"/>
    <w:rsid w:val="00E35F72"/>
    <w:rsid w:val="00E3668F"/>
    <w:rsid w:val="00E3698B"/>
    <w:rsid w:val="00E37A32"/>
    <w:rsid w:val="00E407B9"/>
    <w:rsid w:val="00E41555"/>
    <w:rsid w:val="00E4158F"/>
    <w:rsid w:val="00E41B8B"/>
    <w:rsid w:val="00E41F1A"/>
    <w:rsid w:val="00E4343F"/>
    <w:rsid w:val="00E4410C"/>
    <w:rsid w:val="00E4491C"/>
    <w:rsid w:val="00E44DEE"/>
    <w:rsid w:val="00E45164"/>
    <w:rsid w:val="00E46F35"/>
    <w:rsid w:val="00E47123"/>
    <w:rsid w:val="00E47370"/>
    <w:rsid w:val="00E47BB3"/>
    <w:rsid w:val="00E50504"/>
    <w:rsid w:val="00E50ED4"/>
    <w:rsid w:val="00E51032"/>
    <w:rsid w:val="00E51D4C"/>
    <w:rsid w:val="00E54C39"/>
    <w:rsid w:val="00E55BE8"/>
    <w:rsid w:val="00E57258"/>
    <w:rsid w:val="00E57F32"/>
    <w:rsid w:val="00E60A0F"/>
    <w:rsid w:val="00E612B1"/>
    <w:rsid w:val="00E61B50"/>
    <w:rsid w:val="00E61F01"/>
    <w:rsid w:val="00E62C7F"/>
    <w:rsid w:val="00E636FA"/>
    <w:rsid w:val="00E63AE7"/>
    <w:rsid w:val="00E642FF"/>
    <w:rsid w:val="00E652EA"/>
    <w:rsid w:val="00E65F65"/>
    <w:rsid w:val="00E665D9"/>
    <w:rsid w:val="00E67100"/>
    <w:rsid w:val="00E67628"/>
    <w:rsid w:val="00E704CE"/>
    <w:rsid w:val="00E708E1"/>
    <w:rsid w:val="00E70D10"/>
    <w:rsid w:val="00E714F9"/>
    <w:rsid w:val="00E73156"/>
    <w:rsid w:val="00E74516"/>
    <w:rsid w:val="00E7747D"/>
    <w:rsid w:val="00E777BF"/>
    <w:rsid w:val="00E77A81"/>
    <w:rsid w:val="00E77DCE"/>
    <w:rsid w:val="00E80122"/>
    <w:rsid w:val="00E807DB"/>
    <w:rsid w:val="00E808E7"/>
    <w:rsid w:val="00E81528"/>
    <w:rsid w:val="00E81736"/>
    <w:rsid w:val="00E819A9"/>
    <w:rsid w:val="00E81D2C"/>
    <w:rsid w:val="00E81E62"/>
    <w:rsid w:val="00E82089"/>
    <w:rsid w:val="00E82810"/>
    <w:rsid w:val="00E82CF7"/>
    <w:rsid w:val="00E830E6"/>
    <w:rsid w:val="00E84300"/>
    <w:rsid w:val="00E84B84"/>
    <w:rsid w:val="00E8574E"/>
    <w:rsid w:val="00E85E4F"/>
    <w:rsid w:val="00E86478"/>
    <w:rsid w:val="00E9003E"/>
    <w:rsid w:val="00E9008A"/>
    <w:rsid w:val="00E910E1"/>
    <w:rsid w:val="00E91E20"/>
    <w:rsid w:val="00E92086"/>
    <w:rsid w:val="00E9220D"/>
    <w:rsid w:val="00E92AD4"/>
    <w:rsid w:val="00E9395D"/>
    <w:rsid w:val="00E96139"/>
    <w:rsid w:val="00E963E7"/>
    <w:rsid w:val="00E97146"/>
    <w:rsid w:val="00E9748A"/>
    <w:rsid w:val="00E97A17"/>
    <w:rsid w:val="00E97E41"/>
    <w:rsid w:val="00EA018C"/>
    <w:rsid w:val="00EA056C"/>
    <w:rsid w:val="00EA09CE"/>
    <w:rsid w:val="00EA1BCD"/>
    <w:rsid w:val="00EA1E2F"/>
    <w:rsid w:val="00EA35B4"/>
    <w:rsid w:val="00EA37FA"/>
    <w:rsid w:val="00EA3A9A"/>
    <w:rsid w:val="00EA3C20"/>
    <w:rsid w:val="00EA4AE5"/>
    <w:rsid w:val="00EA6C65"/>
    <w:rsid w:val="00EA7447"/>
    <w:rsid w:val="00EA7FC0"/>
    <w:rsid w:val="00EB034F"/>
    <w:rsid w:val="00EB0E4A"/>
    <w:rsid w:val="00EB186A"/>
    <w:rsid w:val="00EB201C"/>
    <w:rsid w:val="00EB26ED"/>
    <w:rsid w:val="00EB288A"/>
    <w:rsid w:val="00EB2AF2"/>
    <w:rsid w:val="00EB2E20"/>
    <w:rsid w:val="00EB475C"/>
    <w:rsid w:val="00EB4CEE"/>
    <w:rsid w:val="00EB50F5"/>
    <w:rsid w:val="00EB5B24"/>
    <w:rsid w:val="00EB5CE3"/>
    <w:rsid w:val="00EB748F"/>
    <w:rsid w:val="00EC05F7"/>
    <w:rsid w:val="00EC0695"/>
    <w:rsid w:val="00EC141D"/>
    <w:rsid w:val="00EC1E9C"/>
    <w:rsid w:val="00EC3086"/>
    <w:rsid w:val="00EC3E78"/>
    <w:rsid w:val="00EC3F05"/>
    <w:rsid w:val="00EC401D"/>
    <w:rsid w:val="00EC4C60"/>
    <w:rsid w:val="00EC549C"/>
    <w:rsid w:val="00EC60EF"/>
    <w:rsid w:val="00EC655F"/>
    <w:rsid w:val="00EC7FEB"/>
    <w:rsid w:val="00ED02CF"/>
    <w:rsid w:val="00ED1705"/>
    <w:rsid w:val="00ED1BB7"/>
    <w:rsid w:val="00ED2C58"/>
    <w:rsid w:val="00ED3418"/>
    <w:rsid w:val="00ED363A"/>
    <w:rsid w:val="00ED3E57"/>
    <w:rsid w:val="00ED428F"/>
    <w:rsid w:val="00ED4F53"/>
    <w:rsid w:val="00ED563D"/>
    <w:rsid w:val="00ED6630"/>
    <w:rsid w:val="00ED6923"/>
    <w:rsid w:val="00ED73C4"/>
    <w:rsid w:val="00ED771A"/>
    <w:rsid w:val="00ED7E7E"/>
    <w:rsid w:val="00EE0219"/>
    <w:rsid w:val="00EE06DA"/>
    <w:rsid w:val="00EE0C31"/>
    <w:rsid w:val="00EE0FA1"/>
    <w:rsid w:val="00EE1645"/>
    <w:rsid w:val="00EE22A6"/>
    <w:rsid w:val="00EE2991"/>
    <w:rsid w:val="00EE3929"/>
    <w:rsid w:val="00EE4565"/>
    <w:rsid w:val="00EE4A24"/>
    <w:rsid w:val="00EE55AA"/>
    <w:rsid w:val="00EE560A"/>
    <w:rsid w:val="00EE62E6"/>
    <w:rsid w:val="00EE6C29"/>
    <w:rsid w:val="00EE73D1"/>
    <w:rsid w:val="00EE73F5"/>
    <w:rsid w:val="00EF01BA"/>
    <w:rsid w:val="00EF12EA"/>
    <w:rsid w:val="00EF1540"/>
    <w:rsid w:val="00EF1713"/>
    <w:rsid w:val="00EF185C"/>
    <w:rsid w:val="00EF20FA"/>
    <w:rsid w:val="00EF266B"/>
    <w:rsid w:val="00EF28C7"/>
    <w:rsid w:val="00EF3B95"/>
    <w:rsid w:val="00EF404D"/>
    <w:rsid w:val="00EF4449"/>
    <w:rsid w:val="00EF4F74"/>
    <w:rsid w:val="00EF505C"/>
    <w:rsid w:val="00EF5945"/>
    <w:rsid w:val="00EF6587"/>
    <w:rsid w:val="00EF66E7"/>
    <w:rsid w:val="00EF7241"/>
    <w:rsid w:val="00F001A7"/>
    <w:rsid w:val="00F007ED"/>
    <w:rsid w:val="00F04426"/>
    <w:rsid w:val="00F05B2C"/>
    <w:rsid w:val="00F05DD3"/>
    <w:rsid w:val="00F0606A"/>
    <w:rsid w:val="00F06694"/>
    <w:rsid w:val="00F06D31"/>
    <w:rsid w:val="00F108EF"/>
    <w:rsid w:val="00F11EEB"/>
    <w:rsid w:val="00F13CA9"/>
    <w:rsid w:val="00F15430"/>
    <w:rsid w:val="00F15484"/>
    <w:rsid w:val="00F15567"/>
    <w:rsid w:val="00F15D5E"/>
    <w:rsid w:val="00F170FA"/>
    <w:rsid w:val="00F17BED"/>
    <w:rsid w:val="00F20020"/>
    <w:rsid w:val="00F20E81"/>
    <w:rsid w:val="00F2109C"/>
    <w:rsid w:val="00F218F4"/>
    <w:rsid w:val="00F21B0D"/>
    <w:rsid w:val="00F22343"/>
    <w:rsid w:val="00F22D8E"/>
    <w:rsid w:val="00F24E94"/>
    <w:rsid w:val="00F25181"/>
    <w:rsid w:val="00F253AF"/>
    <w:rsid w:val="00F31121"/>
    <w:rsid w:val="00F313AC"/>
    <w:rsid w:val="00F326CF"/>
    <w:rsid w:val="00F33137"/>
    <w:rsid w:val="00F334CA"/>
    <w:rsid w:val="00F33891"/>
    <w:rsid w:val="00F3435A"/>
    <w:rsid w:val="00F34DF2"/>
    <w:rsid w:val="00F35970"/>
    <w:rsid w:val="00F362FA"/>
    <w:rsid w:val="00F36FEF"/>
    <w:rsid w:val="00F3720E"/>
    <w:rsid w:val="00F37971"/>
    <w:rsid w:val="00F403C4"/>
    <w:rsid w:val="00F4057E"/>
    <w:rsid w:val="00F409A7"/>
    <w:rsid w:val="00F40C66"/>
    <w:rsid w:val="00F41761"/>
    <w:rsid w:val="00F43D09"/>
    <w:rsid w:val="00F44202"/>
    <w:rsid w:val="00F447EC"/>
    <w:rsid w:val="00F462F5"/>
    <w:rsid w:val="00F50416"/>
    <w:rsid w:val="00F50F12"/>
    <w:rsid w:val="00F51FCE"/>
    <w:rsid w:val="00F558E1"/>
    <w:rsid w:val="00F55CFC"/>
    <w:rsid w:val="00F55F3A"/>
    <w:rsid w:val="00F561AD"/>
    <w:rsid w:val="00F56369"/>
    <w:rsid w:val="00F5656E"/>
    <w:rsid w:val="00F57953"/>
    <w:rsid w:val="00F60F3F"/>
    <w:rsid w:val="00F61425"/>
    <w:rsid w:val="00F618D4"/>
    <w:rsid w:val="00F6401F"/>
    <w:rsid w:val="00F65837"/>
    <w:rsid w:val="00F65C8B"/>
    <w:rsid w:val="00F6637D"/>
    <w:rsid w:val="00F66447"/>
    <w:rsid w:val="00F66FCC"/>
    <w:rsid w:val="00F67C0B"/>
    <w:rsid w:val="00F67EF5"/>
    <w:rsid w:val="00F7034F"/>
    <w:rsid w:val="00F71890"/>
    <w:rsid w:val="00F71B76"/>
    <w:rsid w:val="00F73881"/>
    <w:rsid w:val="00F73EDC"/>
    <w:rsid w:val="00F7428C"/>
    <w:rsid w:val="00F76674"/>
    <w:rsid w:val="00F77620"/>
    <w:rsid w:val="00F779E6"/>
    <w:rsid w:val="00F80056"/>
    <w:rsid w:val="00F813FE"/>
    <w:rsid w:val="00F82312"/>
    <w:rsid w:val="00F8375F"/>
    <w:rsid w:val="00F84152"/>
    <w:rsid w:val="00F8503B"/>
    <w:rsid w:val="00F86DC2"/>
    <w:rsid w:val="00F92005"/>
    <w:rsid w:val="00F92A3D"/>
    <w:rsid w:val="00F938FA"/>
    <w:rsid w:val="00F944D4"/>
    <w:rsid w:val="00F94BDE"/>
    <w:rsid w:val="00F94CB8"/>
    <w:rsid w:val="00F95B21"/>
    <w:rsid w:val="00F95BC1"/>
    <w:rsid w:val="00F95C1D"/>
    <w:rsid w:val="00F95CEA"/>
    <w:rsid w:val="00F95FFF"/>
    <w:rsid w:val="00F97088"/>
    <w:rsid w:val="00F9761F"/>
    <w:rsid w:val="00F97A05"/>
    <w:rsid w:val="00FA00BC"/>
    <w:rsid w:val="00FA024E"/>
    <w:rsid w:val="00FA095D"/>
    <w:rsid w:val="00FA118C"/>
    <w:rsid w:val="00FA120A"/>
    <w:rsid w:val="00FA2761"/>
    <w:rsid w:val="00FA32E3"/>
    <w:rsid w:val="00FA34A1"/>
    <w:rsid w:val="00FA3F69"/>
    <w:rsid w:val="00FA4618"/>
    <w:rsid w:val="00FA47C0"/>
    <w:rsid w:val="00FA5947"/>
    <w:rsid w:val="00FA67AB"/>
    <w:rsid w:val="00FA746B"/>
    <w:rsid w:val="00FA760C"/>
    <w:rsid w:val="00FA7C48"/>
    <w:rsid w:val="00FB02B5"/>
    <w:rsid w:val="00FB11AF"/>
    <w:rsid w:val="00FB11EF"/>
    <w:rsid w:val="00FB1336"/>
    <w:rsid w:val="00FB254B"/>
    <w:rsid w:val="00FB2963"/>
    <w:rsid w:val="00FB432D"/>
    <w:rsid w:val="00FB4BEC"/>
    <w:rsid w:val="00FB60C0"/>
    <w:rsid w:val="00FB6D41"/>
    <w:rsid w:val="00FB7F4C"/>
    <w:rsid w:val="00FB7F5F"/>
    <w:rsid w:val="00FC04E4"/>
    <w:rsid w:val="00FC0571"/>
    <w:rsid w:val="00FC0F11"/>
    <w:rsid w:val="00FC175E"/>
    <w:rsid w:val="00FC185D"/>
    <w:rsid w:val="00FC3362"/>
    <w:rsid w:val="00FC3E32"/>
    <w:rsid w:val="00FC407F"/>
    <w:rsid w:val="00FC4A31"/>
    <w:rsid w:val="00FC4F1D"/>
    <w:rsid w:val="00FC57EF"/>
    <w:rsid w:val="00FC5A9A"/>
    <w:rsid w:val="00FC6512"/>
    <w:rsid w:val="00FC654E"/>
    <w:rsid w:val="00FC72B7"/>
    <w:rsid w:val="00FD0511"/>
    <w:rsid w:val="00FD1101"/>
    <w:rsid w:val="00FD1B62"/>
    <w:rsid w:val="00FD2C49"/>
    <w:rsid w:val="00FD2CC8"/>
    <w:rsid w:val="00FD4F45"/>
    <w:rsid w:val="00FD528F"/>
    <w:rsid w:val="00FD62FB"/>
    <w:rsid w:val="00FD66C9"/>
    <w:rsid w:val="00FD716A"/>
    <w:rsid w:val="00FD7323"/>
    <w:rsid w:val="00FE126E"/>
    <w:rsid w:val="00FE2148"/>
    <w:rsid w:val="00FE23C2"/>
    <w:rsid w:val="00FE3BFE"/>
    <w:rsid w:val="00FE574D"/>
    <w:rsid w:val="00FE6241"/>
    <w:rsid w:val="00FF0652"/>
    <w:rsid w:val="00FF0D9F"/>
    <w:rsid w:val="00FF1110"/>
    <w:rsid w:val="00FF158E"/>
    <w:rsid w:val="00FF3F16"/>
    <w:rsid w:val="00FF3FAF"/>
    <w:rsid w:val="00FF44AC"/>
    <w:rsid w:val="00FF48D0"/>
    <w:rsid w:val="00FF4E4C"/>
    <w:rsid w:val="00FF6365"/>
    <w:rsid w:val="00FF67FD"/>
    <w:rsid w:val="00FF7781"/>
    <w:rsid w:val="00FF7C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ountry-region"/>
  <w:smartTagType w:namespaceuri="urn:schemas-microsoft-com:office:smarttags" w:name="place"/>
  <w:shapeDefaults>
    <o:shapedefaults v:ext="edit" spidmax="2058"/>
    <o:shapelayout v:ext="edit">
      <o:idmap v:ext="edit" data="1"/>
    </o:shapelayout>
  </w:shapeDefaults>
  <w:decimalSymbol w:val="."/>
  <w:listSeparator w:val=","/>
  <w14:docId w14:val="4D1AEABC"/>
  <w15:docId w15:val="{F7583E85-F717-48A4-8154-8C6FD1EE8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qFormat="1"/>
    <w:lsdException w:name="Normal Indent" w:semiHidden="1" w:uiPriority="0"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25DB1"/>
    <w:pPr>
      <w:keepNext/>
      <w:keepLines/>
      <w:numPr>
        <w:numId w:val="1"/>
      </w:numPr>
      <w:spacing w:before="340" w:after="330" w:line="578" w:lineRule="auto"/>
      <w:outlineLvl w:val="0"/>
    </w:pPr>
    <w:rPr>
      <w:b/>
      <w:bCs/>
      <w:kern w:val="44"/>
      <w:sz w:val="44"/>
      <w:szCs w:val="44"/>
    </w:rPr>
  </w:style>
  <w:style w:type="paragraph" w:styleId="2">
    <w:name w:val="heading 2"/>
    <w:basedOn w:val="a0"/>
    <w:next w:val="a"/>
    <w:link w:val="20"/>
    <w:uiPriority w:val="9"/>
    <w:unhideWhenUsed/>
    <w:qFormat/>
    <w:rsid w:val="00E25DB1"/>
    <w:pPr>
      <w:numPr>
        <w:ilvl w:val="1"/>
        <w:numId w:val="2"/>
      </w:numPr>
      <w:ind w:firstLineChars="0" w:firstLine="0"/>
      <w:outlineLvl w:val="1"/>
    </w:pPr>
    <w:rPr>
      <w:sz w:val="36"/>
    </w:rPr>
  </w:style>
  <w:style w:type="paragraph" w:styleId="3">
    <w:name w:val="heading 3"/>
    <w:basedOn w:val="a"/>
    <w:next w:val="a"/>
    <w:link w:val="30"/>
    <w:uiPriority w:val="9"/>
    <w:unhideWhenUsed/>
    <w:qFormat/>
    <w:rsid w:val="0072797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779E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22A8E"/>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E25DB1"/>
    <w:rPr>
      <w:b/>
      <w:bCs/>
      <w:kern w:val="44"/>
      <w:sz w:val="44"/>
      <w:szCs w:val="44"/>
    </w:rPr>
  </w:style>
  <w:style w:type="character" w:customStyle="1" w:styleId="20">
    <w:name w:val="标题 2 字符"/>
    <w:basedOn w:val="a1"/>
    <w:link w:val="2"/>
    <w:uiPriority w:val="9"/>
    <w:qFormat/>
    <w:rsid w:val="00E25DB1"/>
    <w:rPr>
      <w:sz w:val="36"/>
    </w:rPr>
  </w:style>
  <w:style w:type="paragraph" w:styleId="a0">
    <w:name w:val="List Paragraph"/>
    <w:basedOn w:val="a"/>
    <w:link w:val="a4"/>
    <w:uiPriority w:val="34"/>
    <w:qFormat/>
    <w:rsid w:val="00E25DB1"/>
    <w:pPr>
      <w:ind w:firstLineChars="200" w:firstLine="420"/>
    </w:pPr>
  </w:style>
  <w:style w:type="paragraph" w:styleId="a5">
    <w:name w:val="header"/>
    <w:basedOn w:val="a"/>
    <w:link w:val="a6"/>
    <w:uiPriority w:val="99"/>
    <w:unhideWhenUsed/>
    <w:qFormat/>
    <w:rsid w:val="006419D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6419D6"/>
    <w:rPr>
      <w:sz w:val="18"/>
      <w:szCs w:val="18"/>
    </w:rPr>
  </w:style>
  <w:style w:type="paragraph" w:styleId="a7">
    <w:name w:val="footer"/>
    <w:basedOn w:val="a"/>
    <w:link w:val="a8"/>
    <w:uiPriority w:val="99"/>
    <w:unhideWhenUsed/>
    <w:qFormat/>
    <w:rsid w:val="006419D6"/>
    <w:pPr>
      <w:tabs>
        <w:tab w:val="center" w:pos="4153"/>
        <w:tab w:val="right" w:pos="8306"/>
      </w:tabs>
      <w:snapToGrid w:val="0"/>
      <w:jc w:val="left"/>
    </w:pPr>
    <w:rPr>
      <w:sz w:val="18"/>
      <w:szCs w:val="18"/>
    </w:rPr>
  </w:style>
  <w:style w:type="character" w:customStyle="1" w:styleId="a8">
    <w:name w:val="页脚 字符"/>
    <w:basedOn w:val="a1"/>
    <w:link w:val="a7"/>
    <w:uiPriority w:val="99"/>
    <w:rsid w:val="006419D6"/>
    <w:rPr>
      <w:sz w:val="18"/>
      <w:szCs w:val="18"/>
    </w:rPr>
  </w:style>
  <w:style w:type="table" w:styleId="a9">
    <w:name w:val="Table Grid"/>
    <w:basedOn w:val="a2"/>
    <w:uiPriority w:val="39"/>
    <w:qFormat/>
    <w:rsid w:val="005450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unhideWhenUsed/>
    <w:qFormat/>
    <w:rsid w:val="00545098"/>
    <w:rPr>
      <w:sz w:val="18"/>
      <w:szCs w:val="18"/>
    </w:rPr>
  </w:style>
  <w:style w:type="character" w:customStyle="1" w:styleId="ab">
    <w:name w:val="批注框文本 字符"/>
    <w:basedOn w:val="a1"/>
    <w:link w:val="aa"/>
    <w:uiPriority w:val="99"/>
    <w:semiHidden/>
    <w:qFormat/>
    <w:rsid w:val="00545098"/>
    <w:rPr>
      <w:sz w:val="18"/>
      <w:szCs w:val="18"/>
    </w:rPr>
  </w:style>
  <w:style w:type="paragraph" w:customStyle="1" w:styleId="115">
    <w:name w:val="样式 标题 1 + 宋体 居中 行距: 1.5 倍行距"/>
    <w:basedOn w:val="1"/>
    <w:qFormat/>
    <w:rsid w:val="00203833"/>
    <w:pPr>
      <w:numPr>
        <w:numId w:val="0"/>
      </w:numPr>
      <w:spacing w:line="360" w:lineRule="auto"/>
      <w:jc w:val="center"/>
    </w:pPr>
    <w:rPr>
      <w:rFonts w:ascii="宋体" w:eastAsia="宋体" w:hAnsi="Times New Roman" w:cs="宋体"/>
      <w:sz w:val="36"/>
      <w:szCs w:val="20"/>
    </w:rPr>
  </w:style>
  <w:style w:type="paragraph" w:styleId="TOC">
    <w:name w:val="TOC Heading"/>
    <w:basedOn w:val="1"/>
    <w:next w:val="a"/>
    <w:uiPriority w:val="39"/>
    <w:unhideWhenUsed/>
    <w:qFormat/>
    <w:rsid w:val="005922BA"/>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11">
    <w:name w:val="toc 1"/>
    <w:basedOn w:val="a"/>
    <w:next w:val="a"/>
    <w:autoRedefine/>
    <w:uiPriority w:val="39"/>
    <w:unhideWhenUsed/>
    <w:rsid w:val="00550B1D"/>
    <w:pPr>
      <w:spacing w:before="120"/>
      <w:jc w:val="left"/>
    </w:pPr>
    <w:rPr>
      <w:rFonts w:cstheme="minorHAnsi"/>
      <w:b/>
      <w:bCs/>
      <w:i/>
      <w:iCs/>
      <w:caps/>
      <w:sz w:val="28"/>
      <w:szCs w:val="24"/>
    </w:rPr>
  </w:style>
  <w:style w:type="character" w:styleId="ac">
    <w:name w:val="Hyperlink"/>
    <w:basedOn w:val="a1"/>
    <w:uiPriority w:val="99"/>
    <w:unhideWhenUsed/>
    <w:rsid w:val="005922BA"/>
    <w:rPr>
      <w:color w:val="0563C1" w:themeColor="hyperlink"/>
      <w:u w:val="single"/>
    </w:rPr>
  </w:style>
  <w:style w:type="paragraph" w:styleId="21">
    <w:name w:val="toc 2"/>
    <w:basedOn w:val="a"/>
    <w:next w:val="a"/>
    <w:autoRedefine/>
    <w:uiPriority w:val="39"/>
    <w:unhideWhenUsed/>
    <w:qFormat/>
    <w:rsid w:val="005922BA"/>
    <w:pPr>
      <w:spacing w:before="120"/>
      <w:ind w:left="210"/>
      <w:jc w:val="left"/>
    </w:pPr>
    <w:rPr>
      <w:rFonts w:cstheme="minorHAnsi"/>
      <w:b/>
      <w:bCs/>
      <w:sz w:val="22"/>
    </w:rPr>
  </w:style>
  <w:style w:type="paragraph" w:styleId="31">
    <w:name w:val="toc 3"/>
    <w:basedOn w:val="a"/>
    <w:next w:val="a"/>
    <w:autoRedefine/>
    <w:uiPriority w:val="39"/>
    <w:unhideWhenUsed/>
    <w:rsid w:val="005922BA"/>
    <w:pPr>
      <w:ind w:left="420"/>
      <w:jc w:val="left"/>
    </w:pPr>
    <w:rPr>
      <w:rFonts w:cstheme="minorHAnsi"/>
      <w:sz w:val="20"/>
      <w:szCs w:val="20"/>
    </w:rPr>
  </w:style>
  <w:style w:type="character" w:customStyle="1" w:styleId="30">
    <w:name w:val="标题 3 字符"/>
    <w:basedOn w:val="a1"/>
    <w:link w:val="3"/>
    <w:uiPriority w:val="9"/>
    <w:qFormat/>
    <w:rsid w:val="0072797F"/>
    <w:rPr>
      <w:b/>
      <w:bCs/>
      <w:sz w:val="32"/>
      <w:szCs w:val="32"/>
    </w:rPr>
  </w:style>
  <w:style w:type="paragraph" w:styleId="ad">
    <w:name w:val="Normal (Web)"/>
    <w:basedOn w:val="a"/>
    <w:uiPriority w:val="99"/>
    <w:unhideWhenUsed/>
    <w:rsid w:val="004B0167"/>
    <w:pPr>
      <w:widowControl/>
      <w:spacing w:before="100" w:beforeAutospacing="1" w:after="100" w:afterAutospacing="1"/>
      <w:jc w:val="left"/>
    </w:pPr>
    <w:rPr>
      <w:rFonts w:ascii="宋体" w:eastAsia="宋体" w:hAnsi="宋体" w:cs="宋体"/>
      <w:kern w:val="0"/>
      <w:sz w:val="24"/>
      <w:szCs w:val="24"/>
    </w:rPr>
  </w:style>
  <w:style w:type="character" w:styleId="ae">
    <w:name w:val="annotation reference"/>
    <w:basedOn w:val="a1"/>
    <w:uiPriority w:val="99"/>
    <w:semiHidden/>
    <w:unhideWhenUsed/>
    <w:rsid w:val="00824FBC"/>
    <w:rPr>
      <w:sz w:val="21"/>
      <w:szCs w:val="21"/>
    </w:rPr>
  </w:style>
  <w:style w:type="paragraph" w:styleId="af">
    <w:name w:val="annotation text"/>
    <w:basedOn w:val="a"/>
    <w:link w:val="af0"/>
    <w:uiPriority w:val="99"/>
    <w:unhideWhenUsed/>
    <w:qFormat/>
    <w:rsid w:val="00824FBC"/>
    <w:pPr>
      <w:jc w:val="left"/>
    </w:pPr>
  </w:style>
  <w:style w:type="character" w:customStyle="1" w:styleId="af0">
    <w:name w:val="批注文字 字符"/>
    <w:basedOn w:val="a1"/>
    <w:link w:val="af"/>
    <w:uiPriority w:val="99"/>
    <w:semiHidden/>
    <w:rsid w:val="00824FBC"/>
  </w:style>
  <w:style w:type="paragraph" w:styleId="af1">
    <w:name w:val="annotation subject"/>
    <w:basedOn w:val="af"/>
    <w:next w:val="af"/>
    <w:link w:val="af2"/>
    <w:uiPriority w:val="99"/>
    <w:unhideWhenUsed/>
    <w:rsid w:val="00824FBC"/>
    <w:rPr>
      <w:b/>
      <w:bCs/>
    </w:rPr>
  </w:style>
  <w:style w:type="character" w:customStyle="1" w:styleId="af2">
    <w:name w:val="批注主题 字符"/>
    <w:basedOn w:val="af0"/>
    <w:link w:val="af1"/>
    <w:uiPriority w:val="99"/>
    <w:semiHidden/>
    <w:rsid w:val="00824FBC"/>
    <w:rPr>
      <w:b/>
      <w:bCs/>
    </w:rPr>
  </w:style>
  <w:style w:type="paragraph" w:styleId="af3">
    <w:name w:val="Revision"/>
    <w:hidden/>
    <w:uiPriority w:val="99"/>
    <w:semiHidden/>
    <w:rsid w:val="00916D33"/>
  </w:style>
  <w:style w:type="character" w:customStyle="1" w:styleId="40">
    <w:name w:val="标题 4 字符"/>
    <w:basedOn w:val="a1"/>
    <w:link w:val="4"/>
    <w:uiPriority w:val="9"/>
    <w:rsid w:val="00F779E6"/>
    <w:rPr>
      <w:rFonts w:asciiTheme="majorHAnsi" w:eastAsiaTheme="majorEastAsia" w:hAnsiTheme="majorHAnsi" w:cstheme="majorBidi"/>
      <w:b/>
      <w:bCs/>
      <w:sz w:val="28"/>
      <w:szCs w:val="28"/>
    </w:rPr>
  </w:style>
  <w:style w:type="paragraph" w:customStyle="1" w:styleId="BodyText1">
    <w:name w:val="Body Text1"/>
    <w:basedOn w:val="a"/>
    <w:qFormat/>
    <w:rsid w:val="00D81ECF"/>
    <w:pPr>
      <w:spacing w:after="120"/>
      <w:jc w:val="left"/>
    </w:pPr>
    <w:rPr>
      <w:rFonts w:ascii="Times New Roman" w:eastAsia="宋体" w:hAnsi="Times New Roman" w:cs="Times New Roman"/>
      <w:kern w:val="0"/>
      <w:sz w:val="24"/>
      <w:szCs w:val="20"/>
      <w:lang w:eastAsia="en-US"/>
    </w:rPr>
  </w:style>
  <w:style w:type="character" w:customStyle="1" w:styleId="50">
    <w:name w:val="标题 5 字符"/>
    <w:basedOn w:val="a1"/>
    <w:link w:val="5"/>
    <w:uiPriority w:val="9"/>
    <w:semiHidden/>
    <w:qFormat/>
    <w:rsid w:val="00022A8E"/>
    <w:rPr>
      <w:b/>
      <w:bCs/>
      <w:sz w:val="28"/>
      <w:szCs w:val="28"/>
    </w:rPr>
  </w:style>
  <w:style w:type="paragraph" w:styleId="af4">
    <w:name w:val="Body Text"/>
    <w:basedOn w:val="a"/>
    <w:link w:val="af5"/>
    <w:qFormat/>
    <w:rsid w:val="002162A8"/>
    <w:pPr>
      <w:widowControl/>
      <w:spacing w:after="120"/>
      <w:jc w:val="left"/>
    </w:pPr>
    <w:rPr>
      <w:rFonts w:ascii="Times New Roman" w:eastAsia="宋体" w:hAnsi="Times New Roman" w:cs="Times New Roman"/>
      <w:kern w:val="0"/>
      <w:sz w:val="24"/>
      <w:szCs w:val="20"/>
      <w:lang w:eastAsia="en-US"/>
    </w:rPr>
  </w:style>
  <w:style w:type="character" w:customStyle="1" w:styleId="af5">
    <w:name w:val="正文文本 字符"/>
    <w:basedOn w:val="a1"/>
    <w:link w:val="af4"/>
    <w:qFormat/>
    <w:rsid w:val="002162A8"/>
    <w:rPr>
      <w:rFonts w:ascii="Times New Roman" w:eastAsia="宋体" w:hAnsi="Times New Roman" w:cs="Times New Roman"/>
      <w:kern w:val="0"/>
      <w:sz w:val="24"/>
      <w:szCs w:val="20"/>
      <w:lang w:eastAsia="en-US"/>
    </w:rPr>
  </w:style>
  <w:style w:type="paragraph" w:customStyle="1" w:styleId="Level1">
    <w:name w:val="Level_1"/>
    <w:basedOn w:val="1"/>
    <w:link w:val="Level1Char"/>
    <w:qFormat/>
    <w:rsid w:val="005E7DE4"/>
    <w:pPr>
      <w:keepLines w:val="0"/>
      <w:widowControl/>
      <w:numPr>
        <w:numId w:val="38"/>
      </w:numPr>
      <w:spacing w:before="0" w:after="240" w:line="240" w:lineRule="auto"/>
      <w:ind w:right="-29"/>
      <w:jc w:val="left"/>
    </w:pPr>
    <w:rPr>
      <w:rFonts w:ascii="Cambria" w:eastAsia="宋体" w:hAnsi="Cambria" w:cs="Times New Roman"/>
      <w:bCs w:val="0"/>
      <w:color w:val="C00000"/>
      <w:kern w:val="28"/>
      <w:sz w:val="32"/>
      <w:szCs w:val="32"/>
      <w:lang w:val="x-none" w:eastAsia="x-none"/>
    </w:rPr>
  </w:style>
  <w:style w:type="paragraph" w:customStyle="1" w:styleId="Level4">
    <w:name w:val="Level_4"/>
    <w:basedOn w:val="a"/>
    <w:qFormat/>
    <w:rsid w:val="005E7DE4"/>
    <w:pPr>
      <w:keepNext/>
      <w:widowControl/>
      <w:numPr>
        <w:ilvl w:val="3"/>
        <w:numId w:val="38"/>
      </w:numPr>
      <w:tabs>
        <w:tab w:val="num" w:pos="1440"/>
        <w:tab w:val="left" w:pos="2520"/>
      </w:tabs>
      <w:spacing w:after="240"/>
      <w:ind w:left="1800" w:right="-29" w:hanging="360"/>
      <w:outlineLvl w:val="3"/>
    </w:pPr>
    <w:rPr>
      <w:rFonts w:ascii="Cambria" w:eastAsia="宋体" w:hAnsi="Cambria" w:cs="Times New Roman"/>
      <w:b/>
      <w:kern w:val="28"/>
      <w:sz w:val="24"/>
      <w:szCs w:val="24"/>
      <w:lang w:eastAsia="x-none"/>
    </w:rPr>
  </w:style>
  <w:style w:type="paragraph" w:customStyle="1" w:styleId="Level5">
    <w:name w:val="Level_5"/>
    <w:basedOn w:val="Level4"/>
    <w:qFormat/>
    <w:rsid w:val="005E7DE4"/>
    <w:pPr>
      <w:numPr>
        <w:ilvl w:val="4"/>
      </w:numPr>
      <w:tabs>
        <w:tab w:val="num" w:pos="360"/>
      </w:tabs>
      <w:ind w:left="360" w:hanging="360"/>
      <w:outlineLvl w:val="4"/>
    </w:pPr>
  </w:style>
  <w:style w:type="character" w:customStyle="1" w:styleId="Level1Char">
    <w:name w:val="Level_1 Char"/>
    <w:link w:val="Level1"/>
    <w:rsid w:val="005E7DE4"/>
    <w:rPr>
      <w:rFonts w:ascii="Cambria" w:eastAsia="宋体" w:hAnsi="Cambria" w:cs="Times New Roman"/>
      <w:b/>
      <w:color w:val="C00000"/>
      <w:kern w:val="28"/>
      <w:sz w:val="32"/>
      <w:szCs w:val="32"/>
      <w:lang w:val="x-none" w:eastAsia="x-none"/>
    </w:rPr>
  </w:style>
  <w:style w:type="paragraph" w:customStyle="1" w:styleId="TableParagraph">
    <w:name w:val="Table Paragraph"/>
    <w:basedOn w:val="a"/>
    <w:uiPriority w:val="1"/>
    <w:qFormat/>
    <w:rsid w:val="005E7DE4"/>
    <w:pPr>
      <w:jc w:val="left"/>
    </w:pPr>
    <w:rPr>
      <w:rFonts w:eastAsiaTheme="minorHAnsi"/>
      <w:kern w:val="0"/>
      <w:sz w:val="22"/>
      <w:lang w:eastAsia="en-US"/>
    </w:rPr>
  </w:style>
  <w:style w:type="character" w:styleId="af6">
    <w:name w:val="Emphasis"/>
    <w:basedOn w:val="a1"/>
    <w:uiPriority w:val="20"/>
    <w:qFormat/>
    <w:rsid w:val="0006168A"/>
    <w:rPr>
      <w:i/>
      <w:iCs/>
    </w:rPr>
  </w:style>
  <w:style w:type="character" w:customStyle="1" w:styleId="apple-converted-space">
    <w:name w:val="apple-converted-space"/>
    <w:basedOn w:val="a1"/>
    <w:rsid w:val="00CF5427"/>
  </w:style>
  <w:style w:type="paragraph" w:styleId="HTML">
    <w:name w:val="HTML Preformatted"/>
    <w:basedOn w:val="a"/>
    <w:link w:val="HTML0"/>
    <w:uiPriority w:val="99"/>
    <w:unhideWhenUsed/>
    <w:qFormat/>
    <w:rsid w:val="00FC05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qFormat/>
    <w:rsid w:val="00FC0571"/>
    <w:rPr>
      <w:rFonts w:ascii="宋体" w:eastAsia="宋体" w:hAnsi="宋体" w:cs="宋体"/>
      <w:kern w:val="0"/>
      <w:sz w:val="24"/>
      <w:szCs w:val="24"/>
    </w:rPr>
  </w:style>
  <w:style w:type="character" w:customStyle="1" w:styleId="a4">
    <w:name w:val="列出段落 字符"/>
    <w:link w:val="a0"/>
    <w:uiPriority w:val="34"/>
    <w:rsid w:val="00774ECE"/>
  </w:style>
  <w:style w:type="paragraph" w:styleId="af7">
    <w:name w:val="Body Text Indent"/>
    <w:basedOn w:val="a"/>
    <w:link w:val="af8"/>
    <w:uiPriority w:val="99"/>
    <w:unhideWhenUsed/>
    <w:rsid w:val="00774ECE"/>
    <w:pPr>
      <w:spacing w:after="120"/>
      <w:ind w:left="360"/>
    </w:pPr>
  </w:style>
  <w:style w:type="character" w:customStyle="1" w:styleId="af8">
    <w:name w:val="正文文本缩进 字符"/>
    <w:basedOn w:val="a1"/>
    <w:link w:val="af7"/>
    <w:uiPriority w:val="99"/>
    <w:semiHidden/>
    <w:rsid w:val="00774ECE"/>
  </w:style>
  <w:style w:type="paragraph" w:customStyle="1" w:styleId="MMTopic1">
    <w:name w:val="MM Topic 1"/>
    <w:basedOn w:val="1"/>
    <w:rsid w:val="00774ECE"/>
    <w:pPr>
      <w:numPr>
        <w:numId w:val="45"/>
      </w:numPr>
      <w:spacing w:line="576" w:lineRule="auto"/>
    </w:pPr>
    <w:rPr>
      <w:rFonts w:ascii="Calibri" w:eastAsia="宋体" w:hAnsi="Calibri" w:cs="Times New Roman"/>
    </w:rPr>
  </w:style>
  <w:style w:type="paragraph" w:customStyle="1" w:styleId="MMTopic2">
    <w:name w:val="MM Topic 2"/>
    <w:basedOn w:val="2"/>
    <w:rsid w:val="00774ECE"/>
    <w:pPr>
      <w:keepNext/>
      <w:keepLines/>
      <w:numPr>
        <w:numId w:val="45"/>
      </w:numPr>
      <w:spacing w:before="260" w:after="260" w:line="415" w:lineRule="auto"/>
    </w:pPr>
    <w:rPr>
      <w:rFonts w:ascii="Cambria" w:eastAsia="宋体" w:hAnsi="Cambria" w:cs="Times New Roman"/>
      <w:b/>
      <w:bCs/>
      <w:kern w:val="0"/>
      <w:sz w:val="32"/>
      <w:szCs w:val="32"/>
    </w:rPr>
  </w:style>
  <w:style w:type="table" w:customStyle="1" w:styleId="2-11">
    <w:name w:val="网格表 2 - 着色 11"/>
    <w:basedOn w:val="a2"/>
    <w:uiPriority w:val="47"/>
    <w:rsid w:val="00830184"/>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2-51">
    <w:name w:val="网格表 2 - 着色 51"/>
    <w:basedOn w:val="a2"/>
    <w:uiPriority w:val="47"/>
    <w:rsid w:val="00830184"/>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11">
    <w:name w:val="网格表 4 - 着色 11"/>
    <w:basedOn w:val="a2"/>
    <w:uiPriority w:val="49"/>
    <w:rsid w:val="00FD66C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12">
    <w:name w:val="未处理的提及1"/>
    <w:basedOn w:val="a1"/>
    <w:uiPriority w:val="99"/>
    <w:semiHidden/>
    <w:unhideWhenUsed/>
    <w:rsid w:val="00EB034F"/>
    <w:rPr>
      <w:color w:val="808080"/>
      <w:shd w:val="clear" w:color="auto" w:fill="E6E6E6"/>
    </w:rPr>
  </w:style>
  <w:style w:type="paragraph" w:styleId="41">
    <w:name w:val="toc 4"/>
    <w:basedOn w:val="a"/>
    <w:next w:val="a"/>
    <w:autoRedefine/>
    <w:uiPriority w:val="39"/>
    <w:unhideWhenUsed/>
    <w:qFormat/>
    <w:rsid w:val="00066B12"/>
    <w:pPr>
      <w:ind w:left="630"/>
      <w:jc w:val="left"/>
    </w:pPr>
    <w:rPr>
      <w:rFonts w:cstheme="minorHAnsi"/>
      <w:sz w:val="20"/>
      <w:szCs w:val="20"/>
    </w:rPr>
  </w:style>
  <w:style w:type="paragraph" w:styleId="51">
    <w:name w:val="toc 5"/>
    <w:basedOn w:val="a"/>
    <w:next w:val="a"/>
    <w:autoRedefine/>
    <w:uiPriority w:val="39"/>
    <w:unhideWhenUsed/>
    <w:qFormat/>
    <w:rsid w:val="00066B12"/>
    <w:pPr>
      <w:ind w:left="840"/>
      <w:jc w:val="left"/>
    </w:pPr>
    <w:rPr>
      <w:rFonts w:cstheme="minorHAnsi"/>
      <w:sz w:val="20"/>
      <w:szCs w:val="20"/>
    </w:rPr>
  </w:style>
  <w:style w:type="paragraph" w:styleId="6">
    <w:name w:val="toc 6"/>
    <w:basedOn w:val="a"/>
    <w:next w:val="a"/>
    <w:autoRedefine/>
    <w:uiPriority w:val="39"/>
    <w:unhideWhenUsed/>
    <w:rsid w:val="00066B12"/>
    <w:pPr>
      <w:ind w:left="1050"/>
      <w:jc w:val="left"/>
    </w:pPr>
    <w:rPr>
      <w:rFonts w:cstheme="minorHAnsi"/>
      <w:sz w:val="20"/>
      <w:szCs w:val="20"/>
    </w:rPr>
  </w:style>
  <w:style w:type="paragraph" w:styleId="7">
    <w:name w:val="toc 7"/>
    <w:basedOn w:val="a"/>
    <w:next w:val="a"/>
    <w:autoRedefine/>
    <w:uiPriority w:val="39"/>
    <w:unhideWhenUsed/>
    <w:qFormat/>
    <w:rsid w:val="00066B12"/>
    <w:pPr>
      <w:ind w:left="1260"/>
      <w:jc w:val="left"/>
    </w:pPr>
    <w:rPr>
      <w:rFonts w:cstheme="minorHAnsi"/>
      <w:sz w:val="20"/>
      <w:szCs w:val="20"/>
    </w:rPr>
  </w:style>
  <w:style w:type="paragraph" w:styleId="8">
    <w:name w:val="toc 8"/>
    <w:basedOn w:val="a"/>
    <w:next w:val="a"/>
    <w:autoRedefine/>
    <w:uiPriority w:val="39"/>
    <w:unhideWhenUsed/>
    <w:rsid w:val="00066B12"/>
    <w:pPr>
      <w:ind w:left="1470"/>
      <w:jc w:val="left"/>
    </w:pPr>
    <w:rPr>
      <w:rFonts w:cstheme="minorHAnsi"/>
      <w:sz w:val="20"/>
      <w:szCs w:val="20"/>
    </w:rPr>
  </w:style>
  <w:style w:type="paragraph" w:styleId="9">
    <w:name w:val="toc 9"/>
    <w:basedOn w:val="a"/>
    <w:next w:val="a"/>
    <w:autoRedefine/>
    <w:uiPriority w:val="39"/>
    <w:unhideWhenUsed/>
    <w:qFormat/>
    <w:rsid w:val="00066B12"/>
    <w:pPr>
      <w:ind w:left="1680"/>
      <w:jc w:val="left"/>
    </w:pPr>
    <w:rPr>
      <w:rFonts w:cstheme="minorHAnsi"/>
      <w:sz w:val="20"/>
      <w:szCs w:val="20"/>
    </w:rPr>
  </w:style>
  <w:style w:type="character" w:styleId="af9">
    <w:name w:val="FollowedHyperlink"/>
    <w:basedOn w:val="a1"/>
    <w:uiPriority w:val="99"/>
    <w:semiHidden/>
    <w:unhideWhenUsed/>
    <w:rsid w:val="00475E15"/>
    <w:rPr>
      <w:color w:val="954F72" w:themeColor="followedHyperlink"/>
      <w:u w:val="single"/>
    </w:rPr>
  </w:style>
  <w:style w:type="paragraph" w:styleId="afa">
    <w:name w:val="Plain Text"/>
    <w:basedOn w:val="a"/>
    <w:link w:val="afb"/>
    <w:uiPriority w:val="99"/>
    <w:unhideWhenUsed/>
    <w:rsid w:val="00AC3FF2"/>
    <w:pPr>
      <w:widowControl/>
      <w:jc w:val="left"/>
    </w:pPr>
    <w:rPr>
      <w:rFonts w:ascii="Consolas" w:eastAsiaTheme="minorHAnsi" w:hAnsi="Consolas" w:cs="Consolas"/>
      <w:kern w:val="0"/>
      <w:szCs w:val="21"/>
      <w:lang w:eastAsia="en-US"/>
    </w:rPr>
  </w:style>
  <w:style w:type="character" w:customStyle="1" w:styleId="afb">
    <w:name w:val="纯文本 字符"/>
    <w:basedOn w:val="a1"/>
    <w:link w:val="afa"/>
    <w:uiPriority w:val="99"/>
    <w:rsid w:val="00AC3FF2"/>
    <w:rPr>
      <w:rFonts w:ascii="Consolas" w:eastAsiaTheme="minorHAnsi" w:hAnsi="Consolas" w:cs="Consolas"/>
      <w:kern w:val="0"/>
      <w:szCs w:val="21"/>
      <w:lang w:eastAsia="en-US"/>
    </w:rPr>
  </w:style>
  <w:style w:type="paragraph" w:customStyle="1" w:styleId="13">
    <w:name w:val="样式1"/>
    <w:basedOn w:val="a"/>
    <w:rsid w:val="00286906"/>
    <w:rPr>
      <w:rFonts w:ascii="Times New Roman" w:eastAsia="楷体_GB2312" w:hAnsi="Times New Roman" w:cs="Times New Roman"/>
      <w:b/>
      <w:sz w:val="32"/>
      <w:szCs w:val="20"/>
    </w:rPr>
  </w:style>
  <w:style w:type="paragraph" w:customStyle="1" w:styleId="215">
    <w:name w:val="样式 标题 2 + 宋体 行距: 1.5 倍行距"/>
    <w:basedOn w:val="2"/>
    <w:rsid w:val="00492879"/>
    <w:pPr>
      <w:keepNext/>
      <w:keepLines/>
      <w:numPr>
        <w:ilvl w:val="0"/>
        <w:numId w:val="0"/>
      </w:numPr>
      <w:spacing w:before="260" w:after="260" w:line="360" w:lineRule="auto"/>
    </w:pPr>
    <w:rPr>
      <w:rFonts w:ascii="宋体" w:eastAsia="宋体" w:hAnsi="Arial" w:cs="宋体"/>
      <w:b/>
      <w:bCs/>
      <w:sz w:val="28"/>
      <w:szCs w:val="20"/>
    </w:rPr>
  </w:style>
  <w:style w:type="paragraph" w:customStyle="1" w:styleId="afc">
    <w:name w:val="表中内容"/>
    <w:basedOn w:val="a"/>
    <w:rsid w:val="001A41A7"/>
    <w:pPr>
      <w:widowControl/>
      <w:jc w:val="left"/>
    </w:pPr>
    <w:rPr>
      <w:rFonts w:ascii="Arial" w:eastAsia="宋体" w:hAnsi="Arial" w:cs="Times New Roman"/>
      <w:kern w:val="0"/>
      <w:sz w:val="22"/>
      <w:szCs w:val="20"/>
    </w:rPr>
  </w:style>
  <w:style w:type="paragraph" w:styleId="afd">
    <w:name w:val="Normal Indent"/>
    <w:basedOn w:val="a"/>
    <w:link w:val="afe"/>
    <w:rsid w:val="00F334CA"/>
    <w:pPr>
      <w:widowControl/>
      <w:ind w:firstLineChars="200" w:firstLine="420"/>
      <w:jc w:val="left"/>
    </w:pPr>
    <w:rPr>
      <w:rFonts w:ascii="宋体" w:eastAsia="宋体" w:hAnsi="Times New Roman" w:cs="Times New Roman"/>
      <w:sz w:val="22"/>
      <w:szCs w:val="20"/>
    </w:rPr>
  </w:style>
  <w:style w:type="character" w:customStyle="1" w:styleId="afe">
    <w:name w:val="正文缩进 字符"/>
    <w:link w:val="afd"/>
    <w:rsid w:val="00F334CA"/>
    <w:rPr>
      <w:rFonts w:ascii="宋体" w:eastAsia="宋体" w:hAnsi="Times New Roman" w:cs="Times New Roman"/>
      <w:sz w:val="22"/>
      <w:szCs w:val="20"/>
    </w:rPr>
  </w:style>
  <w:style w:type="character" w:customStyle="1" w:styleId="Char">
    <w:name w:val="正文缩进 Char"/>
    <w:rsid w:val="00F334CA"/>
    <w:rPr>
      <w:rFonts w:ascii="宋体"/>
      <w:kern w:val="2"/>
      <w:sz w:val="22"/>
    </w:rPr>
  </w:style>
  <w:style w:type="paragraph" w:styleId="aff">
    <w:name w:val="Date"/>
    <w:basedOn w:val="a"/>
    <w:next w:val="a"/>
    <w:link w:val="aff0"/>
    <w:uiPriority w:val="99"/>
    <w:semiHidden/>
    <w:unhideWhenUsed/>
    <w:rsid w:val="00F334CA"/>
    <w:pPr>
      <w:ind w:leftChars="2500" w:left="100"/>
    </w:pPr>
  </w:style>
  <w:style w:type="character" w:customStyle="1" w:styleId="aff0">
    <w:name w:val="日期 字符"/>
    <w:basedOn w:val="a1"/>
    <w:link w:val="aff"/>
    <w:uiPriority w:val="99"/>
    <w:semiHidden/>
    <w:rsid w:val="00F334CA"/>
  </w:style>
  <w:style w:type="character" w:customStyle="1" w:styleId="transsent">
    <w:name w:val="transsent"/>
    <w:basedOn w:val="a1"/>
    <w:rsid w:val="00F334CA"/>
  </w:style>
  <w:style w:type="paragraph" w:styleId="aff1">
    <w:name w:val="footnote text"/>
    <w:basedOn w:val="a"/>
    <w:link w:val="aff2"/>
    <w:uiPriority w:val="99"/>
    <w:semiHidden/>
    <w:unhideWhenUsed/>
    <w:rsid w:val="00F334CA"/>
    <w:pPr>
      <w:snapToGrid w:val="0"/>
      <w:jc w:val="left"/>
    </w:pPr>
    <w:rPr>
      <w:rFonts w:ascii="Times New Roman" w:eastAsia="宋体" w:hAnsi="Times New Roman" w:cs="Times New Roman"/>
      <w:sz w:val="18"/>
      <w:szCs w:val="18"/>
      <w:lang w:val="x-none" w:eastAsia="x-none"/>
    </w:rPr>
  </w:style>
  <w:style w:type="character" w:customStyle="1" w:styleId="aff2">
    <w:name w:val="脚注文本 字符"/>
    <w:basedOn w:val="a1"/>
    <w:link w:val="aff1"/>
    <w:uiPriority w:val="99"/>
    <w:semiHidden/>
    <w:rsid w:val="00F334CA"/>
    <w:rPr>
      <w:rFonts w:ascii="Times New Roman" w:eastAsia="宋体" w:hAnsi="Times New Roman" w:cs="Times New Roman"/>
      <w:sz w:val="18"/>
      <w:szCs w:val="18"/>
      <w:lang w:val="x-none" w:eastAsia="x-none"/>
    </w:rPr>
  </w:style>
  <w:style w:type="character" w:styleId="aff3">
    <w:name w:val="footnote reference"/>
    <w:uiPriority w:val="99"/>
    <w:semiHidden/>
    <w:unhideWhenUsed/>
    <w:rsid w:val="00F334CA"/>
    <w:rPr>
      <w:vertAlign w:val="superscript"/>
    </w:rPr>
  </w:style>
  <w:style w:type="paragraph" w:customStyle="1" w:styleId="TOC1">
    <w:name w:val="TOC 标题1"/>
    <w:basedOn w:val="1"/>
    <w:next w:val="a"/>
    <w:uiPriority w:val="39"/>
    <w:unhideWhenUsed/>
    <w:qFormat/>
    <w:rsid w:val="00F334CA"/>
    <w:pPr>
      <w:widowControl/>
      <w:numPr>
        <w:numId w:val="0"/>
      </w:numPr>
      <w:tabs>
        <w:tab w:val="left" w:pos="720"/>
      </w:tabs>
      <w:spacing w:before="240" w:after="0" w:line="259" w:lineRule="auto"/>
      <w:jc w:val="left"/>
      <w:outlineLvl w:val="9"/>
    </w:pPr>
    <w:rPr>
      <w:rFonts w:ascii="Cambria" w:eastAsia="宋体" w:hAnsi="Cambria" w:cs="Times New Roman"/>
      <w:b w:val="0"/>
      <w:bCs w:val="0"/>
      <w:color w:val="366091"/>
      <w:kern w:val="0"/>
      <w:sz w:val="32"/>
      <w:szCs w:val="32"/>
      <w:lang w:eastAsia="en-US"/>
    </w:rPr>
  </w:style>
  <w:style w:type="paragraph" w:customStyle="1" w:styleId="src">
    <w:name w:val="src"/>
    <w:basedOn w:val="a"/>
    <w:rsid w:val="001910E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7036">
      <w:bodyDiv w:val="1"/>
      <w:marLeft w:val="0"/>
      <w:marRight w:val="0"/>
      <w:marTop w:val="0"/>
      <w:marBottom w:val="0"/>
      <w:divBdr>
        <w:top w:val="none" w:sz="0" w:space="0" w:color="auto"/>
        <w:left w:val="none" w:sz="0" w:space="0" w:color="auto"/>
        <w:bottom w:val="none" w:sz="0" w:space="0" w:color="auto"/>
        <w:right w:val="none" w:sz="0" w:space="0" w:color="auto"/>
      </w:divBdr>
    </w:div>
    <w:div w:id="41448319">
      <w:bodyDiv w:val="1"/>
      <w:marLeft w:val="0"/>
      <w:marRight w:val="0"/>
      <w:marTop w:val="0"/>
      <w:marBottom w:val="0"/>
      <w:divBdr>
        <w:top w:val="none" w:sz="0" w:space="0" w:color="auto"/>
        <w:left w:val="none" w:sz="0" w:space="0" w:color="auto"/>
        <w:bottom w:val="none" w:sz="0" w:space="0" w:color="auto"/>
        <w:right w:val="none" w:sz="0" w:space="0" w:color="auto"/>
      </w:divBdr>
      <w:divsChild>
        <w:div w:id="264313556">
          <w:marLeft w:val="547"/>
          <w:marRight w:val="0"/>
          <w:marTop w:val="0"/>
          <w:marBottom w:val="0"/>
          <w:divBdr>
            <w:top w:val="none" w:sz="0" w:space="0" w:color="auto"/>
            <w:left w:val="none" w:sz="0" w:space="0" w:color="auto"/>
            <w:bottom w:val="none" w:sz="0" w:space="0" w:color="auto"/>
            <w:right w:val="none" w:sz="0" w:space="0" w:color="auto"/>
          </w:divBdr>
        </w:div>
        <w:div w:id="510148910">
          <w:marLeft w:val="547"/>
          <w:marRight w:val="0"/>
          <w:marTop w:val="0"/>
          <w:marBottom w:val="0"/>
          <w:divBdr>
            <w:top w:val="none" w:sz="0" w:space="0" w:color="auto"/>
            <w:left w:val="none" w:sz="0" w:space="0" w:color="auto"/>
            <w:bottom w:val="none" w:sz="0" w:space="0" w:color="auto"/>
            <w:right w:val="none" w:sz="0" w:space="0" w:color="auto"/>
          </w:divBdr>
        </w:div>
        <w:div w:id="657852446">
          <w:marLeft w:val="547"/>
          <w:marRight w:val="0"/>
          <w:marTop w:val="0"/>
          <w:marBottom w:val="0"/>
          <w:divBdr>
            <w:top w:val="none" w:sz="0" w:space="0" w:color="auto"/>
            <w:left w:val="none" w:sz="0" w:space="0" w:color="auto"/>
            <w:bottom w:val="none" w:sz="0" w:space="0" w:color="auto"/>
            <w:right w:val="none" w:sz="0" w:space="0" w:color="auto"/>
          </w:divBdr>
        </w:div>
        <w:div w:id="709378598">
          <w:marLeft w:val="547"/>
          <w:marRight w:val="0"/>
          <w:marTop w:val="0"/>
          <w:marBottom w:val="0"/>
          <w:divBdr>
            <w:top w:val="none" w:sz="0" w:space="0" w:color="auto"/>
            <w:left w:val="none" w:sz="0" w:space="0" w:color="auto"/>
            <w:bottom w:val="none" w:sz="0" w:space="0" w:color="auto"/>
            <w:right w:val="none" w:sz="0" w:space="0" w:color="auto"/>
          </w:divBdr>
        </w:div>
        <w:div w:id="951744209">
          <w:marLeft w:val="547"/>
          <w:marRight w:val="0"/>
          <w:marTop w:val="0"/>
          <w:marBottom w:val="0"/>
          <w:divBdr>
            <w:top w:val="none" w:sz="0" w:space="0" w:color="auto"/>
            <w:left w:val="none" w:sz="0" w:space="0" w:color="auto"/>
            <w:bottom w:val="none" w:sz="0" w:space="0" w:color="auto"/>
            <w:right w:val="none" w:sz="0" w:space="0" w:color="auto"/>
          </w:divBdr>
        </w:div>
        <w:div w:id="1178810375">
          <w:marLeft w:val="547"/>
          <w:marRight w:val="0"/>
          <w:marTop w:val="0"/>
          <w:marBottom w:val="0"/>
          <w:divBdr>
            <w:top w:val="none" w:sz="0" w:space="0" w:color="auto"/>
            <w:left w:val="none" w:sz="0" w:space="0" w:color="auto"/>
            <w:bottom w:val="none" w:sz="0" w:space="0" w:color="auto"/>
            <w:right w:val="none" w:sz="0" w:space="0" w:color="auto"/>
          </w:divBdr>
        </w:div>
        <w:div w:id="1618102458">
          <w:marLeft w:val="547"/>
          <w:marRight w:val="0"/>
          <w:marTop w:val="0"/>
          <w:marBottom w:val="0"/>
          <w:divBdr>
            <w:top w:val="none" w:sz="0" w:space="0" w:color="auto"/>
            <w:left w:val="none" w:sz="0" w:space="0" w:color="auto"/>
            <w:bottom w:val="none" w:sz="0" w:space="0" w:color="auto"/>
            <w:right w:val="none" w:sz="0" w:space="0" w:color="auto"/>
          </w:divBdr>
        </w:div>
        <w:div w:id="1873492272">
          <w:marLeft w:val="547"/>
          <w:marRight w:val="0"/>
          <w:marTop w:val="0"/>
          <w:marBottom w:val="0"/>
          <w:divBdr>
            <w:top w:val="none" w:sz="0" w:space="0" w:color="auto"/>
            <w:left w:val="none" w:sz="0" w:space="0" w:color="auto"/>
            <w:bottom w:val="none" w:sz="0" w:space="0" w:color="auto"/>
            <w:right w:val="none" w:sz="0" w:space="0" w:color="auto"/>
          </w:divBdr>
        </w:div>
      </w:divsChild>
    </w:div>
    <w:div w:id="42103108">
      <w:bodyDiv w:val="1"/>
      <w:marLeft w:val="0"/>
      <w:marRight w:val="0"/>
      <w:marTop w:val="0"/>
      <w:marBottom w:val="0"/>
      <w:divBdr>
        <w:top w:val="none" w:sz="0" w:space="0" w:color="auto"/>
        <w:left w:val="none" w:sz="0" w:space="0" w:color="auto"/>
        <w:bottom w:val="none" w:sz="0" w:space="0" w:color="auto"/>
        <w:right w:val="none" w:sz="0" w:space="0" w:color="auto"/>
      </w:divBdr>
    </w:div>
    <w:div w:id="81420407">
      <w:bodyDiv w:val="1"/>
      <w:marLeft w:val="0"/>
      <w:marRight w:val="0"/>
      <w:marTop w:val="0"/>
      <w:marBottom w:val="0"/>
      <w:divBdr>
        <w:top w:val="none" w:sz="0" w:space="0" w:color="auto"/>
        <w:left w:val="none" w:sz="0" w:space="0" w:color="auto"/>
        <w:bottom w:val="none" w:sz="0" w:space="0" w:color="auto"/>
        <w:right w:val="none" w:sz="0" w:space="0" w:color="auto"/>
      </w:divBdr>
    </w:div>
    <w:div w:id="979907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003">
          <w:marLeft w:val="547"/>
          <w:marRight w:val="0"/>
          <w:marTop w:val="0"/>
          <w:marBottom w:val="0"/>
          <w:divBdr>
            <w:top w:val="none" w:sz="0" w:space="0" w:color="auto"/>
            <w:left w:val="none" w:sz="0" w:space="0" w:color="auto"/>
            <w:bottom w:val="none" w:sz="0" w:space="0" w:color="auto"/>
            <w:right w:val="none" w:sz="0" w:space="0" w:color="auto"/>
          </w:divBdr>
        </w:div>
        <w:div w:id="1690837201">
          <w:marLeft w:val="547"/>
          <w:marRight w:val="0"/>
          <w:marTop w:val="0"/>
          <w:marBottom w:val="0"/>
          <w:divBdr>
            <w:top w:val="none" w:sz="0" w:space="0" w:color="auto"/>
            <w:left w:val="none" w:sz="0" w:space="0" w:color="auto"/>
            <w:bottom w:val="none" w:sz="0" w:space="0" w:color="auto"/>
            <w:right w:val="none" w:sz="0" w:space="0" w:color="auto"/>
          </w:divBdr>
        </w:div>
        <w:div w:id="2128304348">
          <w:marLeft w:val="547"/>
          <w:marRight w:val="0"/>
          <w:marTop w:val="0"/>
          <w:marBottom w:val="0"/>
          <w:divBdr>
            <w:top w:val="none" w:sz="0" w:space="0" w:color="auto"/>
            <w:left w:val="none" w:sz="0" w:space="0" w:color="auto"/>
            <w:bottom w:val="none" w:sz="0" w:space="0" w:color="auto"/>
            <w:right w:val="none" w:sz="0" w:space="0" w:color="auto"/>
          </w:divBdr>
        </w:div>
      </w:divsChild>
    </w:div>
    <w:div w:id="225259568">
      <w:bodyDiv w:val="1"/>
      <w:marLeft w:val="0"/>
      <w:marRight w:val="0"/>
      <w:marTop w:val="0"/>
      <w:marBottom w:val="0"/>
      <w:divBdr>
        <w:top w:val="none" w:sz="0" w:space="0" w:color="auto"/>
        <w:left w:val="none" w:sz="0" w:space="0" w:color="auto"/>
        <w:bottom w:val="none" w:sz="0" w:space="0" w:color="auto"/>
        <w:right w:val="none" w:sz="0" w:space="0" w:color="auto"/>
      </w:divBdr>
    </w:div>
    <w:div w:id="303852496">
      <w:bodyDiv w:val="1"/>
      <w:marLeft w:val="0"/>
      <w:marRight w:val="0"/>
      <w:marTop w:val="0"/>
      <w:marBottom w:val="0"/>
      <w:divBdr>
        <w:top w:val="none" w:sz="0" w:space="0" w:color="auto"/>
        <w:left w:val="none" w:sz="0" w:space="0" w:color="auto"/>
        <w:bottom w:val="none" w:sz="0" w:space="0" w:color="auto"/>
        <w:right w:val="none" w:sz="0" w:space="0" w:color="auto"/>
      </w:divBdr>
    </w:div>
    <w:div w:id="355037000">
      <w:bodyDiv w:val="1"/>
      <w:marLeft w:val="0"/>
      <w:marRight w:val="0"/>
      <w:marTop w:val="0"/>
      <w:marBottom w:val="0"/>
      <w:divBdr>
        <w:top w:val="none" w:sz="0" w:space="0" w:color="auto"/>
        <w:left w:val="none" w:sz="0" w:space="0" w:color="auto"/>
        <w:bottom w:val="none" w:sz="0" w:space="0" w:color="auto"/>
        <w:right w:val="none" w:sz="0" w:space="0" w:color="auto"/>
      </w:divBdr>
    </w:div>
    <w:div w:id="364907599">
      <w:bodyDiv w:val="1"/>
      <w:marLeft w:val="0"/>
      <w:marRight w:val="0"/>
      <w:marTop w:val="0"/>
      <w:marBottom w:val="0"/>
      <w:divBdr>
        <w:top w:val="none" w:sz="0" w:space="0" w:color="auto"/>
        <w:left w:val="none" w:sz="0" w:space="0" w:color="auto"/>
        <w:bottom w:val="none" w:sz="0" w:space="0" w:color="auto"/>
        <w:right w:val="none" w:sz="0" w:space="0" w:color="auto"/>
      </w:divBdr>
    </w:div>
    <w:div w:id="393507757">
      <w:bodyDiv w:val="1"/>
      <w:marLeft w:val="0"/>
      <w:marRight w:val="0"/>
      <w:marTop w:val="0"/>
      <w:marBottom w:val="0"/>
      <w:divBdr>
        <w:top w:val="none" w:sz="0" w:space="0" w:color="auto"/>
        <w:left w:val="none" w:sz="0" w:space="0" w:color="auto"/>
        <w:bottom w:val="none" w:sz="0" w:space="0" w:color="auto"/>
        <w:right w:val="none" w:sz="0" w:space="0" w:color="auto"/>
      </w:divBdr>
      <w:divsChild>
        <w:div w:id="128673248">
          <w:marLeft w:val="360"/>
          <w:marRight w:val="0"/>
          <w:marTop w:val="200"/>
          <w:marBottom w:val="0"/>
          <w:divBdr>
            <w:top w:val="none" w:sz="0" w:space="0" w:color="auto"/>
            <w:left w:val="none" w:sz="0" w:space="0" w:color="auto"/>
            <w:bottom w:val="none" w:sz="0" w:space="0" w:color="auto"/>
            <w:right w:val="none" w:sz="0" w:space="0" w:color="auto"/>
          </w:divBdr>
        </w:div>
        <w:div w:id="1485245485">
          <w:marLeft w:val="360"/>
          <w:marRight w:val="0"/>
          <w:marTop w:val="200"/>
          <w:marBottom w:val="0"/>
          <w:divBdr>
            <w:top w:val="none" w:sz="0" w:space="0" w:color="auto"/>
            <w:left w:val="none" w:sz="0" w:space="0" w:color="auto"/>
            <w:bottom w:val="none" w:sz="0" w:space="0" w:color="auto"/>
            <w:right w:val="none" w:sz="0" w:space="0" w:color="auto"/>
          </w:divBdr>
        </w:div>
        <w:div w:id="1840271174">
          <w:marLeft w:val="360"/>
          <w:marRight w:val="0"/>
          <w:marTop w:val="200"/>
          <w:marBottom w:val="0"/>
          <w:divBdr>
            <w:top w:val="none" w:sz="0" w:space="0" w:color="auto"/>
            <w:left w:val="none" w:sz="0" w:space="0" w:color="auto"/>
            <w:bottom w:val="none" w:sz="0" w:space="0" w:color="auto"/>
            <w:right w:val="none" w:sz="0" w:space="0" w:color="auto"/>
          </w:divBdr>
        </w:div>
      </w:divsChild>
    </w:div>
    <w:div w:id="408112334">
      <w:bodyDiv w:val="1"/>
      <w:marLeft w:val="0"/>
      <w:marRight w:val="0"/>
      <w:marTop w:val="0"/>
      <w:marBottom w:val="0"/>
      <w:divBdr>
        <w:top w:val="none" w:sz="0" w:space="0" w:color="auto"/>
        <w:left w:val="none" w:sz="0" w:space="0" w:color="auto"/>
        <w:bottom w:val="none" w:sz="0" w:space="0" w:color="auto"/>
        <w:right w:val="none" w:sz="0" w:space="0" w:color="auto"/>
      </w:divBdr>
    </w:div>
    <w:div w:id="424346651">
      <w:bodyDiv w:val="1"/>
      <w:marLeft w:val="0"/>
      <w:marRight w:val="0"/>
      <w:marTop w:val="0"/>
      <w:marBottom w:val="0"/>
      <w:divBdr>
        <w:top w:val="none" w:sz="0" w:space="0" w:color="auto"/>
        <w:left w:val="none" w:sz="0" w:space="0" w:color="auto"/>
        <w:bottom w:val="none" w:sz="0" w:space="0" w:color="auto"/>
        <w:right w:val="none" w:sz="0" w:space="0" w:color="auto"/>
      </w:divBdr>
      <w:divsChild>
        <w:div w:id="1572622325">
          <w:marLeft w:val="446"/>
          <w:marRight w:val="0"/>
          <w:marTop w:val="77"/>
          <w:marBottom w:val="0"/>
          <w:divBdr>
            <w:top w:val="none" w:sz="0" w:space="0" w:color="auto"/>
            <w:left w:val="none" w:sz="0" w:space="0" w:color="auto"/>
            <w:bottom w:val="none" w:sz="0" w:space="0" w:color="auto"/>
            <w:right w:val="none" w:sz="0" w:space="0" w:color="auto"/>
          </w:divBdr>
        </w:div>
        <w:div w:id="1828280433">
          <w:marLeft w:val="446"/>
          <w:marRight w:val="0"/>
          <w:marTop w:val="77"/>
          <w:marBottom w:val="0"/>
          <w:divBdr>
            <w:top w:val="none" w:sz="0" w:space="0" w:color="auto"/>
            <w:left w:val="none" w:sz="0" w:space="0" w:color="auto"/>
            <w:bottom w:val="none" w:sz="0" w:space="0" w:color="auto"/>
            <w:right w:val="none" w:sz="0" w:space="0" w:color="auto"/>
          </w:divBdr>
        </w:div>
        <w:div w:id="1869442705">
          <w:marLeft w:val="446"/>
          <w:marRight w:val="0"/>
          <w:marTop w:val="77"/>
          <w:marBottom w:val="0"/>
          <w:divBdr>
            <w:top w:val="none" w:sz="0" w:space="0" w:color="auto"/>
            <w:left w:val="none" w:sz="0" w:space="0" w:color="auto"/>
            <w:bottom w:val="none" w:sz="0" w:space="0" w:color="auto"/>
            <w:right w:val="none" w:sz="0" w:space="0" w:color="auto"/>
          </w:divBdr>
        </w:div>
        <w:div w:id="1871139644">
          <w:marLeft w:val="446"/>
          <w:marRight w:val="0"/>
          <w:marTop w:val="77"/>
          <w:marBottom w:val="0"/>
          <w:divBdr>
            <w:top w:val="none" w:sz="0" w:space="0" w:color="auto"/>
            <w:left w:val="none" w:sz="0" w:space="0" w:color="auto"/>
            <w:bottom w:val="none" w:sz="0" w:space="0" w:color="auto"/>
            <w:right w:val="none" w:sz="0" w:space="0" w:color="auto"/>
          </w:divBdr>
        </w:div>
        <w:div w:id="1954482261">
          <w:marLeft w:val="446"/>
          <w:marRight w:val="0"/>
          <w:marTop w:val="77"/>
          <w:marBottom w:val="0"/>
          <w:divBdr>
            <w:top w:val="none" w:sz="0" w:space="0" w:color="auto"/>
            <w:left w:val="none" w:sz="0" w:space="0" w:color="auto"/>
            <w:bottom w:val="none" w:sz="0" w:space="0" w:color="auto"/>
            <w:right w:val="none" w:sz="0" w:space="0" w:color="auto"/>
          </w:divBdr>
        </w:div>
      </w:divsChild>
    </w:div>
    <w:div w:id="426659453">
      <w:bodyDiv w:val="1"/>
      <w:marLeft w:val="0"/>
      <w:marRight w:val="0"/>
      <w:marTop w:val="0"/>
      <w:marBottom w:val="0"/>
      <w:divBdr>
        <w:top w:val="none" w:sz="0" w:space="0" w:color="auto"/>
        <w:left w:val="none" w:sz="0" w:space="0" w:color="auto"/>
        <w:bottom w:val="none" w:sz="0" w:space="0" w:color="auto"/>
        <w:right w:val="none" w:sz="0" w:space="0" w:color="auto"/>
      </w:divBdr>
    </w:div>
    <w:div w:id="428426066">
      <w:bodyDiv w:val="1"/>
      <w:marLeft w:val="0"/>
      <w:marRight w:val="0"/>
      <w:marTop w:val="0"/>
      <w:marBottom w:val="0"/>
      <w:divBdr>
        <w:top w:val="none" w:sz="0" w:space="0" w:color="auto"/>
        <w:left w:val="none" w:sz="0" w:space="0" w:color="auto"/>
        <w:bottom w:val="none" w:sz="0" w:space="0" w:color="auto"/>
        <w:right w:val="none" w:sz="0" w:space="0" w:color="auto"/>
      </w:divBdr>
    </w:div>
    <w:div w:id="460608789">
      <w:bodyDiv w:val="1"/>
      <w:marLeft w:val="0"/>
      <w:marRight w:val="0"/>
      <w:marTop w:val="0"/>
      <w:marBottom w:val="0"/>
      <w:divBdr>
        <w:top w:val="none" w:sz="0" w:space="0" w:color="auto"/>
        <w:left w:val="none" w:sz="0" w:space="0" w:color="auto"/>
        <w:bottom w:val="none" w:sz="0" w:space="0" w:color="auto"/>
        <w:right w:val="none" w:sz="0" w:space="0" w:color="auto"/>
      </w:divBdr>
    </w:div>
    <w:div w:id="480315198">
      <w:bodyDiv w:val="1"/>
      <w:marLeft w:val="0"/>
      <w:marRight w:val="0"/>
      <w:marTop w:val="0"/>
      <w:marBottom w:val="0"/>
      <w:divBdr>
        <w:top w:val="none" w:sz="0" w:space="0" w:color="auto"/>
        <w:left w:val="none" w:sz="0" w:space="0" w:color="auto"/>
        <w:bottom w:val="none" w:sz="0" w:space="0" w:color="auto"/>
        <w:right w:val="none" w:sz="0" w:space="0" w:color="auto"/>
      </w:divBdr>
    </w:div>
    <w:div w:id="513492128">
      <w:bodyDiv w:val="1"/>
      <w:marLeft w:val="0"/>
      <w:marRight w:val="0"/>
      <w:marTop w:val="0"/>
      <w:marBottom w:val="0"/>
      <w:divBdr>
        <w:top w:val="none" w:sz="0" w:space="0" w:color="auto"/>
        <w:left w:val="none" w:sz="0" w:space="0" w:color="auto"/>
        <w:bottom w:val="none" w:sz="0" w:space="0" w:color="auto"/>
        <w:right w:val="none" w:sz="0" w:space="0" w:color="auto"/>
      </w:divBdr>
      <w:divsChild>
        <w:div w:id="1123963327">
          <w:marLeft w:val="1080"/>
          <w:marRight w:val="0"/>
          <w:marTop w:val="100"/>
          <w:marBottom w:val="0"/>
          <w:divBdr>
            <w:top w:val="none" w:sz="0" w:space="0" w:color="auto"/>
            <w:left w:val="none" w:sz="0" w:space="0" w:color="auto"/>
            <w:bottom w:val="none" w:sz="0" w:space="0" w:color="auto"/>
            <w:right w:val="none" w:sz="0" w:space="0" w:color="auto"/>
          </w:divBdr>
        </w:div>
      </w:divsChild>
    </w:div>
    <w:div w:id="559363386">
      <w:bodyDiv w:val="1"/>
      <w:marLeft w:val="0"/>
      <w:marRight w:val="0"/>
      <w:marTop w:val="0"/>
      <w:marBottom w:val="0"/>
      <w:divBdr>
        <w:top w:val="none" w:sz="0" w:space="0" w:color="auto"/>
        <w:left w:val="none" w:sz="0" w:space="0" w:color="auto"/>
        <w:bottom w:val="none" w:sz="0" w:space="0" w:color="auto"/>
        <w:right w:val="none" w:sz="0" w:space="0" w:color="auto"/>
      </w:divBdr>
      <w:divsChild>
        <w:div w:id="128594178">
          <w:marLeft w:val="360"/>
          <w:marRight w:val="0"/>
          <w:marTop w:val="200"/>
          <w:marBottom w:val="0"/>
          <w:divBdr>
            <w:top w:val="none" w:sz="0" w:space="0" w:color="auto"/>
            <w:left w:val="none" w:sz="0" w:space="0" w:color="auto"/>
            <w:bottom w:val="none" w:sz="0" w:space="0" w:color="auto"/>
            <w:right w:val="none" w:sz="0" w:space="0" w:color="auto"/>
          </w:divBdr>
        </w:div>
        <w:div w:id="367873273">
          <w:marLeft w:val="1080"/>
          <w:marRight w:val="0"/>
          <w:marTop w:val="100"/>
          <w:marBottom w:val="0"/>
          <w:divBdr>
            <w:top w:val="none" w:sz="0" w:space="0" w:color="auto"/>
            <w:left w:val="none" w:sz="0" w:space="0" w:color="auto"/>
            <w:bottom w:val="none" w:sz="0" w:space="0" w:color="auto"/>
            <w:right w:val="none" w:sz="0" w:space="0" w:color="auto"/>
          </w:divBdr>
        </w:div>
        <w:div w:id="896091083">
          <w:marLeft w:val="360"/>
          <w:marRight w:val="0"/>
          <w:marTop w:val="200"/>
          <w:marBottom w:val="0"/>
          <w:divBdr>
            <w:top w:val="none" w:sz="0" w:space="0" w:color="auto"/>
            <w:left w:val="none" w:sz="0" w:space="0" w:color="auto"/>
            <w:bottom w:val="none" w:sz="0" w:space="0" w:color="auto"/>
            <w:right w:val="none" w:sz="0" w:space="0" w:color="auto"/>
          </w:divBdr>
        </w:div>
        <w:div w:id="1542133307">
          <w:marLeft w:val="360"/>
          <w:marRight w:val="0"/>
          <w:marTop w:val="200"/>
          <w:marBottom w:val="0"/>
          <w:divBdr>
            <w:top w:val="none" w:sz="0" w:space="0" w:color="auto"/>
            <w:left w:val="none" w:sz="0" w:space="0" w:color="auto"/>
            <w:bottom w:val="none" w:sz="0" w:space="0" w:color="auto"/>
            <w:right w:val="none" w:sz="0" w:space="0" w:color="auto"/>
          </w:divBdr>
        </w:div>
        <w:div w:id="1937788424">
          <w:marLeft w:val="360"/>
          <w:marRight w:val="0"/>
          <w:marTop w:val="200"/>
          <w:marBottom w:val="0"/>
          <w:divBdr>
            <w:top w:val="none" w:sz="0" w:space="0" w:color="auto"/>
            <w:left w:val="none" w:sz="0" w:space="0" w:color="auto"/>
            <w:bottom w:val="none" w:sz="0" w:space="0" w:color="auto"/>
            <w:right w:val="none" w:sz="0" w:space="0" w:color="auto"/>
          </w:divBdr>
        </w:div>
        <w:div w:id="2079327533">
          <w:marLeft w:val="1080"/>
          <w:marRight w:val="0"/>
          <w:marTop w:val="100"/>
          <w:marBottom w:val="0"/>
          <w:divBdr>
            <w:top w:val="none" w:sz="0" w:space="0" w:color="auto"/>
            <w:left w:val="none" w:sz="0" w:space="0" w:color="auto"/>
            <w:bottom w:val="none" w:sz="0" w:space="0" w:color="auto"/>
            <w:right w:val="none" w:sz="0" w:space="0" w:color="auto"/>
          </w:divBdr>
        </w:div>
      </w:divsChild>
    </w:div>
    <w:div w:id="568736988">
      <w:bodyDiv w:val="1"/>
      <w:marLeft w:val="0"/>
      <w:marRight w:val="0"/>
      <w:marTop w:val="0"/>
      <w:marBottom w:val="0"/>
      <w:divBdr>
        <w:top w:val="none" w:sz="0" w:space="0" w:color="auto"/>
        <w:left w:val="none" w:sz="0" w:space="0" w:color="auto"/>
        <w:bottom w:val="none" w:sz="0" w:space="0" w:color="auto"/>
        <w:right w:val="none" w:sz="0" w:space="0" w:color="auto"/>
      </w:divBdr>
      <w:divsChild>
        <w:div w:id="1549342666">
          <w:marLeft w:val="360"/>
          <w:marRight w:val="0"/>
          <w:marTop w:val="200"/>
          <w:marBottom w:val="0"/>
          <w:divBdr>
            <w:top w:val="none" w:sz="0" w:space="0" w:color="auto"/>
            <w:left w:val="none" w:sz="0" w:space="0" w:color="auto"/>
            <w:bottom w:val="none" w:sz="0" w:space="0" w:color="auto"/>
            <w:right w:val="none" w:sz="0" w:space="0" w:color="auto"/>
          </w:divBdr>
        </w:div>
      </w:divsChild>
    </w:div>
    <w:div w:id="580140608">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547"/>
          <w:marRight w:val="0"/>
          <w:marTop w:val="0"/>
          <w:marBottom w:val="0"/>
          <w:divBdr>
            <w:top w:val="none" w:sz="0" w:space="0" w:color="auto"/>
            <w:left w:val="none" w:sz="0" w:space="0" w:color="auto"/>
            <w:bottom w:val="none" w:sz="0" w:space="0" w:color="auto"/>
            <w:right w:val="none" w:sz="0" w:space="0" w:color="auto"/>
          </w:divBdr>
        </w:div>
        <w:div w:id="137305363">
          <w:marLeft w:val="547"/>
          <w:marRight w:val="0"/>
          <w:marTop w:val="0"/>
          <w:marBottom w:val="0"/>
          <w:divBdr>
            <w:top w:val="none" w:sz="0" w:space="0" w:color="auto"/>
            <w:left w:val="none" w:sz="0" w:space="0" w:color="auto"/>
            <w:bottom w:val="none" w:sz="0" w:space="0" w:color="auto"/>
            <w:right w:val="none" w:sz="0" w:space="0" w:color="auto"/>
          </w:divBdr>
        </w:div>
        <w:div w:id="319506101">
          <w:marLeft w:val="547"/>
          <w:marRight w:val="0"/>
          <w:marTop w:val="0"/>
          <w:marBottom w:val="0"/>
          <w:divBdr>
            <w:top w:val="none" w:sz="0" w:space="0" w:color="auto"/>
            <w:left w:val="none" w:sz="0" w:space="0" w:color="auto"/>
            <w:bottom w:val="none" w:sz="0" w:space="0" w:color="auto"/>
            <w:right w:val="none" w:sz="0" w:space="0" w:color="auto"/>
          </w:divBdr>
        </w:div>
        <w:div w:id="345179597">
          <w:marLeft w:val="547"/>
          <w:marRight w:val="0"/>
          <w:marTop w:val="0"/>
          <w:marBottom w:val="0"/>
          <w:divBdr>
            <w:top w:val="none" w:sz="0" w:space="0" w:color="auto"/>
            <w:left w:val="none" w:sz="0" w:space="0" w:color="auto"/>
            <w:bottom w:val="none" w:sz="0" w:space="0" w:color="auto"/>
            <w:right w:val="none" w:sz="0" w:space="0" w:color="auto"/>
          </w:divBdr>
        </w:div>
        <w:div w:id="1265769766">
          <w:marLeft w:val="547"/>
          <w:marRight w:val="0"/>
          <w:marTop w:val="0"/>
          <w:marBottom w:val="0"/>
          <w:divBdr>
            <w:top w:val="none" w:sz="0" w:space="0" w:color="auto"/>
            <w:left w:val="none" w:sz="0" w:space="0" w:color="auto"/>
            <w:bottom w:val="none" w:sz="0" w:space="0" w:color="auto"/>
            <w:right w:val="none" w:sz="0" w:space="0" w:color="auto"/>
          </w:divBdr>
        </w:div>
        <w:div w:id="1444377766">
          <w:marLeft w:val="547"/>
          <w:marRight w:val="0"/>
          <w:marTop w:val="0"/>
          <w:marBottom w:val="0"/>
          <w:divBdr>
            <w:top w:val="none" w:sz="0" w:space="0" w:color="auto"/>
            <w:left w:val="none" w:sz="0" w:space="0" w:color="auto"/>
            <w:bottom w:val="none" w:sz="0" w:space="0" w:color="auto"/>
            <w:right w:val="none" w:sz="0" w:space="0" w:color="auto"/>
          </w:divBdr>
        </w:div>
        <w:div w:id="1803302153">
          <w:marLeft w:val="547"/>
          <w:marRight w:val="0"/>
          <w:marTop w:val="0"/>
          <w:marBottom w:val="0"/>
          <w:divBdr>
            <w:top w:val="none" w:sz="0" w:space="0" w:color="auto"/>
            <w:left w:val="none" w:sz="0" w:space="0" w:color="auto"/>
            <w:bottom w:val="none" w:sz="0" w:space="0" w:color="auto"/>
            <w:right w:val="none" w:sz="0" w:space="0" w:color="auto"/>
          </w:divBdr>
        </w:div>
        <w:div w:id="2018457559">
          <w:marLeft w:val="547"/>
          <w:marRight w:val="0"/>
          <w:marTop w:val="0"/>
          <w:marBottom w:val="0"/>
          <w:divBdr>
            <w:top w:val="none" w:sz="0" w:space="0" w:color="auto"/>
            <w:left w:val="none" w:sz="0" w:space="0" w:color="auto"/>
            <w:bottom w:val="none" w:sz="0" w:space="0" w:color="auto"/>
            <w:right w:val="none" w:sz="0" w:space="0" w:color="auto"/>
          </w:divBdr>
        </w:div>
      </w:divsChild>
    </w:div>
    <w:div w:id="584922363">
      <w:bodyDiv w:val="1"/>
      <w:marLeft w:val="0"/>
      <w:marRight w:val="0"/>
      <w:marTop w:val="0"/>
      <w:marBottom w:val="0"/>
      <w:divBdr>
        <w:top w:val="none" w:sz="0" w:space="0" w:color="auto"/>
        <w:left w:val="none" w:sz="0" w:space="0" w:color="auto"/>
        <w:bottom w:val="none" w:sz="0" w:space="0" w:color="auto"/>
        <w:right w:val="none" w:sz="0" w:space="0" w:color="auto"/>
      </w:divBdr>
    </w:div>
    <w:div w:id="620234935">
      <w:bodyDiv w:val="1"/>
      <w:marLeft w:val="0"/>
      <w:marRight w:val="0"/>
      <w:marTop w:val="0"/>
      <w:marBottom w:val="0"/>
      <w:divBdr>
        <w:top w:val="none" w:sz="0" w:space="0" w:color="auto"/>
        <w:left w:val="none" w:sz="0" w:space="0" w:color="auto"/>
        <w:bottom w:val="none" w:sz="0" w:space="0" w:color="auto"/>
        <w:right w:val="none" w:sz="0" w:space="0" w:color="auto"/>
      </w:divBdr>
    </w:div>
    <w:div w:id="622924304">
      <w:bodyDiv w:val="1"/>
      <w:marLeft w:val="0"/>
      <w:marRight w:val="0"/>
      <w:marTop w:val="0"/>
      <w:marBottom w:val="0"/>
      <w:divBdr>
        <w:top w:val="none" w:sz="0" w:space="0" w:color="auto"/>
        <w:left w:val="none" w:sz="0" w:space="0" w:color="auto"/>
        <w:bottom w:val="none" w:sz="0" w:space="0" w:color="auto"/>
        <w:right w:val="none" w:sz="0" w:space="0" w:color="auto"/>
      </w:divBdr>
    </w:div>
    <w:div w:id="627472885">
      <w:bodyDiv w:val="1"/>
      <w:marLeft w:val="0"/>
      <w:marRight w:val="0"/>
      <w:marTop w:val="0"/>
      <w:marBottom w:val="0"/>
      <w:divBdr>
        <w:top w:val="none" w:sz="0" w:space="0" w:color="auto"/>
        <w:left w:val="none" w:sz="0" w:space="0" w:color="auto"/>
        <w:bottom w:val="none" w:sz="0" w:space="0" w:color="auto"/>
        <w:right w:val="none" w:sz="0" w:space="0" w:color="auto"/>
      </w:divBdr>
    </w:div>
    <w:div w:id="638654368">
      <w:bodyDiv w:val="1"/>
      <w:marLeft w:val="0"/>
      <w:marRight w:val="0"/>
      <w:marTop w:val="0"/>
      <w:marBottom w:val="0"/>
      <w:divBdr>
        <w:top w:val="none" w:sz="0" w:space="0" w:color="auto"/>
        <w:left w:val="none" w:sz="0" w:space="0" w:color="auto"/>
        <w:bottom w:val="none" w:sz="0" w:space="0" w:color="auto"/>
        <w:right w:val="none" w:sz="0" w:space="0" w:color="auto"/>
      </w:divBdr>
    </w:div>
    <w:div w:id="710422684">
      <w:bodyDiv w:val="1"/>
      <w:marLeft w:val="0"/>
      <w:marRight w:val="0"/>
      <w:marTop w:val="0"/>
      <w:marBottom w:val="0"/>
      <w:divBdr>
        <w:top w:val="none" w:sz="0" w:space="0" w:color="auto"/>
        <w:left w:val="none" w:sz="0" w:space="0" w:color="auto"/>
        <w:bottom w:val="none" w:sz="0" w:space="0" w:color="auto"/>
        <w:right w:val="none" w:sz="0" w:space="0" w:color="auto"/>
      </w:divBdr>
      <w:divsChild>
        <w:div w:id="978654287">
          <w:marLeft w:val="360"/>
          <w:marRight w:val="0"/>
          <w:marTop w:val="200"/>
          <w:marBottom w:val="0"/>
          <w:divBdr>
            <w:top w:val="none" w:sz="0" w:space="0" w:color="auto"/>
            <w:left w:val="none" w:sz="0" w:space="0" w:color="auto"/>
            <w:bottom w:val="none" w:sz="0" w:space="0" w:color="auto"/>
            <w:right w:val="none" w:sz="0" w:space="0" w:color="auto"/>
          </w:divBdr>
        </w:div>
        <w:div w:id="1205170941">
          <w:marLeft w:val="360"/>
          <w:marRight w:val="0"/>
          <w:marTop w:val="200"/>
          <w:marBottom w:val="0"/>
          <w:divBdr>
            <w:top w:val="none" w:sz="0" w:space="0" w:color="auto"/>
            <w:left w:val="none" w:sz="0" w:space="0" w:color="auto"/>
            <w:bottom w:val="none" w:sz="0" w:space="0" w:color="auto"/>
            <w:right w:val="none" w:sz="0" w:space="0" w:color="auto"/>
          </w:divBdr>
        </w:div>
      </w:divsChild>
    </w:div>
    <w:div w:id="712651788">
      <w:bodyDiv w:val="1"/>
      <w:marLeft w:val="0"/>
      <w:marRight w:val="0"/>
      <w:marTop w:val="0"/>
      <w:marBottom w:val="0"/>
      <w:divBdr>
        <w:top w:val="none" w:sz="0" w:space="0" w:color="auto"/>
        <w:left w:val="none" w:sz="0" w:space="0" w:color="auto"/>
        <w:bottom w:val="none" w:sz="0" w:space="0" w:color="auto"/>
        <w:right w:val="none" w:sz="0" w:space="0" w:color="auto"/>
      </w:divBdr>
    </w:div>
    <w:div w:id="712655251">
      <w:bodyDiv w:val="1"/>
      <w:marLeft w:val="0"/>
      <w:marRight w:val="0"/>
      <w:marTop w:val="0"/>
      <w:marBottom w:val="0"/>
      <w:divBdr>
        <w:top w:val="none" w:sz="0" w:space="0" w:color="auto"/>
        <w:left w:val="none" w:sz="0" w:space="0" w:color="auto"/>
        <w:bottom w:val="none" w:sz="0" w:space="0" w:color="auto"/>
        <w:right w:val="none" w:sz="0" w:space="0" w:color="auto"/>
      </w:divBdr>
    </w:div>
    <w:div w:id="727925096">
      <w:bodyDiv w:val="1"/>
      <w:marLeft w:val="0"/>
      <w:marRight w:val="0"/>
      <w:marTop w:val="0"/>
      <w:marBottom w:val="0"/>
      <w:divBdr>
        <w:top w:val="none" w:sz="0" w:space="0" w:color="auto"/>
        <w:left w:val="none" w:sz="0" w:space="0" w:color="auto"/>
        <w:bottom w:val="none" w:sz="0" w:space="0" w:color="auto"/>
        <w:right w:val="none" w:sz="0" w:space="0" w:color="auto"/>
      </w:divBdr>
    </w:div>
    <w:div w:id="752434133">
      <w:bodyDiv w:val="1"/>
      <w:marLeft w:val="0"/>
      <w:marRight w:val="0"/>
      <w:marTop w:val="0"/>
      <w:marBottom w:val="0"/>
      <w:divBdr>
        <w:top w:val="none" w:sz="0" w:space="0" w:color="auto"/>
        <w:left w:val="none" w:sz="0" w:space="0" w:color="auto"/>
        <w:bottom w:val="none" w:sz="0" w:space="0" w:color="auto"/>
        <w:right w:val="none" w:sz="0" w:space="0" w:color="auto"/>
      </w:divBdr>
    </w:div>
    <w:div w:id="754396617">
      <w:bodyDiv w:val="1"/>
      <w:marLeft w:val="0"/>
      <w:marRight w:val="0"/>
      <w:marTop w:val="0"/>
      <w:marBottom w:val="0"/>
      <w:divBdr>
        <w:top w:val="none" w:sz="0" w:space="0" w:color="auto"/>
        <w:left w:val="none" w:sz="0" w:space="0" w:color="auto"/>
        <w:bottom w:val="none" w:sz="0" w:space="0" w:color="auto"/>
        <w:right w:val="none" w:sz="0" w:space="0" w:color="auto"/>
      </w:divBdr>
    </w:div>
    <w:div w:id="807207499">
      <w:bodyDiv w:val="1"/>
      <w:marLeft w:val="0"/>
      <w:marRight w:val="0"/>
      <w:marTop w:val="0"/>
      <w:marBottom w:val="0"/>
      <w:divBdr>
        <w:top w:val="none" w:sz="0" w:space="0" w:color="auto"/>
        <w:left w:val="none" w:sz="0" w:space="0" w:color="auto"/>
        <w:bottom w:val="none" w:sz="0" w:space="0" w:color="auto"/>
        <w:right w:val="none" w:sz="0" w:space="0" w:color="auto"/>
      </w:divBdr>
    </w:div>
    <w:div w:id="808672068">
      <w:bodyDiv w:val="1"/>
      <w:marLeft w:val="0"/>
      <w:marRight w:val="0"/>
      <w:marTop w:val="0"/>
      <w:marBottom w:val="0"/>
      <w:divBdr>
        <w:top w:val="none" w:sz="0" w:space="0" w:color="auto"/>
        <w:left w:val="none" w:sz="0" w:space="0" w:color="auto"/>
        <w:bottom w:val="none" w:sz="0" w:space="0" w:color="auto"/>
        <w:right w:val="none" w:sz="0" w:space="0" w:color="auto"/>
      </w:divBdr>
      <w:divsChild>
        <w:div w:id="311837818">
          <w:marLeft w:val="547"/>
          <w:marRight w:val="0"/>
          <w:marTop w:val="0"/>
          <w:marBottom w:val="0"/>
          <w:divBdr>
            <w:top w:val="none" w:sz="0" w:space="0" w:color="auto"/>
            <w:left w:val="none" w:sz="0" w:space="0" w:color="auto"/>
            <w:bottom w:val="none" w:sz="0" w:space="0" w:color="auto"/>
            <w:right w:val="none" w:sz="0" w:space="0" w:color="auto"/>
          </w:divBdr>
        </w:div>
        <w:div w:id="515729365">
          <w:marLeft w:val="547"/>
          <w:marRight w:val="0"/>
          <w:marTop w:val="0"/>
          <w:marBottom w:val="0"/>
          <w:divBdr>
            <w:top w:val="none" w:sz="0" w:space="0" w:color="auto"/>
            <w:left w:val="none" w:sz="0" w:space="0" w:color="auto"/>
            <w:bottom w:val="none" w:sz="0" w:space="0" w:color="auto"/>
            <w:right w:val="none" w:sz="0" w:space="0" w:color="auto"/>
          </w:divBdr>
        </w:div>
        <w:div w:id="529613130">
          <w:marLeft w:val="547"/>
          <w:marRight w:val="0"/>
          <w:marTop w:val="0"/>
          <w:marBottom w:val="0"/>
          <w:divBdr>
            <w:top w:val="none" w:sz="0" w:space="0" w:color="auto"/>
            <w:left w:val="none" w:sz="0" w:space="0" w:color="auto"/>
            <w:bottom w:val="none" w:sz="0" w:space="0" w:color="auto"/>
            <w:right w:val="none" w:sz="0" w:space="0" w:color="auto"/>
          </w:divBdr>
        </w:div>
        <w:div w:id="648831058">
          <w:marLeft w:val="547"/>
          <w:marRight w:val="0"/>
          <w:marTop w:val="0"/>
          <w:marBottom w:val="0"/>
          <w:divBdr>
            <w:top w:val="none" w:sz="0" w:space="0" w:color="auto"/>
            <w:left w:val="none" w:sz="0" w:space="0" w:color="auto"/>
            <w:bottom w:val="none" w:sz="0" w:space="0" w:color="auto"/>
            <w:right w:val="none" w:sz="0" w:space="0" w:color="auto"/>
          </w:divBdr>
        </w:div>
        <w:div w:id="786656829">
          <w:marLeft w:val="547"/>
          <w:marRight w:val="0"/>
          <w:marTop w:val="0"/>
          <w:marBottom w:val="0"/>
          <w:divBdr>
            <w:top w:val="none" w:sz="0" w:space="0" w:color="auto"/>
            <w:left w:val="none" w:sz="0" w:space="0" w:color="auto"/>
            <w:bottom w:val="none" w:sz="0" w:space="0" w:color="auto"/>
            <w:right w:val="none" w:sz="0" w:space="0" w:color="auto"/>
          </w:divBdr>
        </w:div>
        <w:div w:id="815269354">
          <w:marLeft w:val="547"/>
          <w:marRight w:val="0"/>
          <w:marTop w:val="0"/>
          <w:marBottom w:val="0"/>
          <w:divBdr>
            <w:top w:val="none" w:sz="0" w:space="0" w:color="auto"/>
            <w:left w:val="none" w:sz="0" w:space="0" w:color="auto"/>
            <w:bottom w:val="none" w:sz="0" w:space="0" w:color="auto"/>
            <w:right w:val="none" w:sz="0" w:space="0" w:color="auto"/>
          </w:divBdr>
        </w:div>
        <w:div w:id="1022046777">
          <w:marLeft w:val="547"/>
          <w:marRight w:val="0"/>
          <w:marTop w:val="0"/>
          <w:marBottom w:val="0"/>
          <w:divBdr>
            <w:top w:val="none" w:sz="0" w:space="0" w:color="auto"/>
            <w:left w:val="none" w:sz="0" w:space="0" w:color="auto"/>
            <w:bottom w:val="none" w:sz="0" w:space="0" w:color="auto"/>
            <w:right w:val="none" w:sz="0" w:space="0" w:color="auto"/>
          </w:divBdr>
        </w:div>
        <w:div w:id="1049651552">
          <w:marLeft w:val="547"/>
          <w:marRight w:val="0"/>
          <w:marTop w:val="0"/>
          <w:marBottom w:val="0"/>
          <w:divBdr>
            <w:top w:val="none" w:sz="0" w:space="0" w:color="auto"/>
            <w:left w:val="none" w:sz="0" w:space="0" w:color="auto"/>
            <w:bottom w:val="none" w:sz="0" w:space="0" w:color="auto"/>
            <w:right w:val="none" w:sz="0" w:space="0" w:color="auto"/>
          </w:divBdr>
        </w:div>
      </w:divsChild>
    </w:div>
    <w:div w:id="819423004">
      <w:bodyDiv w:val="1"/>
      <w:marLeft w:val="0"/>
      <w:marRight w:val="0"/>
      <w:marTop w:val="0"/>
      <w:marBottom w:val="0"/>
      <w:divBdr>
        <w:top w:val="none" w:sz="0" w:space="0" w:color="auto"/>
        <w:left w:val="none" w:sz="0" w:space="0" w:color="auto"/>
        <w:bottom w:val="none" w:sz="0" w:space="0" w:color="auto"/>
        <w:right w:val="none" w:sz="0" w:space="0" w:color="auto"/>
      </w:divBdr>
    </w:div>
    <w:div w:id="850610364">
      <w:bodyDiv w:val="1"/>
      <w:marLeft w:val="0"/>
      <w:marRight w:val="0"/>
      <w:marTop w:val="0"/>
      <w:marBottom w:val="0"/>
      <w:divBdr>
        <w:top w:val="none" w:sz="0" w:space="0" w:color="auto"/>
        <w:left w:val="none" w:sz="0" w:space="0" w:color="auto"/>
        <w:bottom w:val="none" w:sz="0" w:space="0" w:color="auto"/>
        <w:right w:val="none" w:sz="0" w:space="0" w:color="auto"/>
      </w:divBdr>
    </w:div>
    <w:div w:id="888035035">
      <w:bodyDiv w:val="1"/>
      <w:marLeft w:val="0"/>
      <w:marRight w:val="0"/>
      <w:marTop w:val="0"/>
      <w:marBottom w:val="0"/>
      <w:divBdr>
        <w:top w:val="none" w:sz="0" w:space="0" w:color="auto"/>
        <w:left w:val="none" w:sz="0" w:space="0" w:color="auto"/>
        <w:bottom w:val="none" w:sz="0" w:space="0" w:color="auto"/>
        <w:right w:val="none" w:sz="0" w:space="0" w:color="auto"/>
      </w:divBdr>
      <w:divsChild>
        <w:div w:id="1882401846">
          <w:marLeft w:val="1080"/>
          <w:marRight w:val="0"/>
          <w:marTop w:val="100"/>
          <w:marBottom w:val="0"/>
          <w:divBdr>
            <w:top w:val="none" w:sz="0" w:space="0" w:color="auto"/>
            <w:left w:val="none" w:sz="0" w:space="0" w:color="auto"/>
            <w:bottom w:val="none" w:sz="0" w:space="0" w:color="auto"/>
            <w:right w:val="none" w:sz="0" w:space="0" w:color="auto"/>
          </w:divBdr>
        </w:div>
      </w:divsChild>
    </w:div>
    <w:div w:id="913662686">
      <w:bodyDiv w:val="1"/>
      <w:marLeft w:val="0"/>
      <w:marRight w:val="0"/>
      <w:marTop w:val="0"/>
      <w:marBottom w:val="0"/>
      <w:divBdr>
        <w:top w:val="none" w:sz="0" w:space="0" w:color="auto"/>
        <w:left w:val="none" w:sz="0" w:space="0" w:color="auto"/>
        <w:bottom w:val="none" w:sz="0" w:space="0" w:color="auto"/>
        <w:right w:val="none" w:sz="0" w:space="0" w:color="auto"/>
      </w:divBdr>
    </w:div>
    <w:div w:id="920603743">
      <w:bodyDiv w:val="1"/>
      <w:marLeft w:val="0"/>
      <w:marRight w:val="0"/>
      <w:marTop w:val="0"/>
      <w:marBottom w:val="0"/>
      <w:divBdr>
        <w:top w:val="none" w:sz="0" w:space="0" w:color="auto"/>
        <w:left w:val="none" w:sz="0" w:space="0" w:color="auto"/>
        <w:bottom w:val="none" w:sz="0" w:space="0" w:color="auto"/>
        <w:right w:val="none" w:sz="0" w:space="0" w:color="auto"/>
      </w:divBdr>
    </w:div>
    <w:div w:id="922227457">
      <w:bodyDiv w:val="1"/>
      <w:marLeft w:val="0"/>
      <w:marRight w:val="0"/>
      <w:marTop w:val="0"/>
      <w:marBottom w:val="0"/>
      <w:divBdr>
        <w:top w:val="none" w:sz="0" w:space="0" w:color="auto"/>
        <w:left w:val="none" w:sz="0" w:space="0" w:color="auto"/>
        <w:bottom w:val="none" w:sz="0" w:space="0" w:color="auto"/>
        <w:right w:val="none" w:sz="0" w:space="0" w:color="auto"/>
      </w:divBdr>
      <w:divsChild>
        <w:div w:id="487287743">
          <w:marLeft w:val="360"/>
          <w:marRight w:val="0"/>
          <w:marTop w:val="200"/>
          <w:marBottom w:val="0"/>
          <w:divBdr>
            <w:top w:val="none" w:sz="0" w:space="0" w:color="auto"/>
            <w:left w:val="none" w:sz="0" w:space="0" w:color="auto"/>
            <w:bottom w:val="none" w:sz="0" w:space="0" w:color="auto"/>
            <w:right w:val="none" w:sz="0" w:space="0" w:color="auto"/>
          </w:divBdr>
        </w:div>
      </w:divsChild>
    </w:div>
    <w:div w:id="929507477">
      <w:bodyDiv w:val="1"/>
      <w:marLeft w:val="0"/>
      <w:marRight w:val="0"/>
      <w:marTop w:val="0"/>
      <w:marBottom w:val="0"/>
      <w:divBdr>
        <w:top w:val="none" w:sz="0" w:space="0" w:color="auto"/>
        <w:left w:val="none" w:sz="0" w:space="0" w:color="auto"/>
        <w:bottom w:val="none" w:sz="0" w:space="0" w:color="auto"/>
        <w:right w:val="none" w:sz="0" w:space="0" w:color="auto"/>
      </w:divBdr>
    </w:div>
    <w:div w:id="940838946">
      <w:bodyDiv w:val="1"/>
      <w:marLeft w:val="0"/>
      <w:marRight w:val="0"/>
      <w:marTop w:val="0"/>
      <w:marBottom w:val="0"/>
      <w:divBdr>
        <w:top w:val="none" w:sz="0" w:space="0" w:color="auto"/>
        <w:left w:val="none" w:sz="0" w:space="0" w:color="auto"/>
        <w:bottom w:val="none" w:sz="0" w:space="0" w:color="auto"/>
        <w:right w:val="none" w:sz="0" w:space="0" w:color="auto"/>
      </w:divBdr>
      <w:divsChild>
        <w:div w:id="1727755127">
          <w:marLeft w:val="1080"/>
          <w:marRight w:val="0"/>
          <w:marTop w:val="100"/>
          <w:marBottom w:val="0"/>
          <w:divBdr>
            <w:top w:val="none" w:sz="0" w:space="0" w:color="auto"/>
            <w:left w:val="none" w:sz="0" w:space="0" w:color="auto"/>
            <w:bottom w:val="none" w:sz="0" w:space="0" w:color="auto"/>
            <w:right w:val="none" w:sz="0" w:space="0" w:color="auto"/>
          </w:divBdr>
        </w:div>
      </w:divsChild>
    </w:div>
    <w:div w:id="942226549">
      <w:bodyDiv w:val="1"/>
      <w:marLeft w:val="0"/>
      <w:marRight w:val="0"/>
      <w:marTop w:val="0"/>
      <w:marBottom w:val="0"/>
      <w:divBdr>
        <w:top w:val="none" w:sz="0" w:space="0" w:color="auto"/>
        <w:left w:val="none" w:sz="0" w:space="0" w:color="auto"/>
        <w:bottom w:val="none" w:sz="0" w:space="0" w:color="auto"/>
        <w:right w:val="none" w:sz="0" w:space="0" w:color="auto"/>
      </w:divBdr>
    </w:div>
    <w:div w:id="953900139">
      <w:bodyDiv w:val="1"/>
      <w:marLeft w:val="0"/>
      <w:marRight w:val="0"/>
      <w:marTop w:val="0"/>
      <w:marBottom w:val="0"/>
      <w:divBdr>
        <w:top w:val="none" w:sz="0" w:space="0" w:color="auto"/>
        <w:left w:val="none" w:sz="0" w:space="0" w:color="auto"/>
        <w:bottom w:val="none" w:sz="0" w:space="0" w:color="auto"/>
        <w:right w:val="none" w:sz="0" w:space="0" w:color="auto"/>
      </w:divBdr>
      <w:divsChild>
        <w:div w:id="1516842118">
          <w:marLeft w:val="446"/>
          <w:marRight w:val="0"/>
          <w:marTop w:val="0"/>
          <w:marBottom w:val="0"/>
          <w:divBdr>
            <w:top w:val="none" w:sz="0" w:space="0" w:color="auto"/>
            <w:left w:val="none" w:sz="0" w:space="0" w:color="auto"/>
            <w:bottom w:val="none" w:sz="0" w:space="0" w:color="auto"/>
            <w:right w:val="none" w:sz="0" w:space="0" w:color="auto"/>
          </w:divBdr>
        </w:div>
      </w:divsChild>
    </w:div>
    <w:div w:id="972370747">
      <w:bodyDiv w:val="1"/>
      <w:marLeft w:val="0"/>
      <w:marRight w:val="0"/>
      <w:marTop w:val="0"/>
      <w:marBottom w:val="0"/>
      <w:divBdr>
        <w:top w:val="none" w:sz="0" w:space="0" w:color="auto"/>
        <w:left w:val="none" w:sz="0" w:space="0" w:color="auto"/>
        <w:bottom w:val="none" w:sz="0" w:space="0" w:color="auto"/>
        <w:right w:val="none" w:sz="0" w:space="0" w:color="auto"/>
      </w:divBdr>
      <w:divsChild>
        <w:div w:id="14425428">
          <w:marLeft w:val="547"/>
          <w:marRight w:val="0"/>
          <w:marTop w:val="0"/>
          <w:marBottom w:val="0"/>
          <w:divBdr>
            <w:top w:val="none" w:sz="0" w:space="0" w:color="auto"/>
            <w:left w:val="none" w:sz="0" w:space="0" w:color="auto"/>
            <w:bottom w:val="none" w:sz="0" w:space="0" w:color="auto"/>
            <w:right w:val="none" w:sz="0" w:space="0" w:color="auto"/>
          </w:divBdr>
        </w:div>
        <w:div w:id="41831699">
          <w:marLeft w:val="547"/>
          <w:marRight w:val="0"/>
          <w:marTop w:val="0"/>
          <w:marBottom w:val="0"/>
          <w:divBdr>
            <w:top w:val="none" w:sz="0" w:space="0" w:color="auto"/>
            <w:left w:val="none" w:sz="0" w:space="0" w:color="auto"/>
            <w:bottom w:val="none" w:sz="0" w:space="0" w:color="auto"/>
            <w:right w:val="none" w:sz="0" w:space="0" w:color="auto"/>
          </w:divBdr>
        </w:div>
        <w:div w:id="101606526">
          <w:marLeft w:val="547"/>
          <w:marRight w:val="0"/>
          <w:marTop w:val="0"/>
          <w:marBottom w:val="0"/>
          <w:divBdr>
            <w:top w:val="none" w:sz="0" w:space="0" w:color="auto"/>
            <w:left w:val="none" w:sz="0" w:space="0" w:color="auto"/>
            <w:bottom w:val="none" w:sz="0" w:space="0" w:color="auto"/>
            <w:right w:val="none" w:sz="0" w:space="0" w:color="auto"/>
          </w:divBdr>
        </w:div>
        <w:div w:id="281233373">
          <w:marLeft w:val="547"/>
          <w:marRight w:val="0"/>
          <w:marTop w:val="0"/>
          <w:marBottom w:val="0"/>
          <w:divBdr>
            <w:top w:val="none" w:sz="0" w:space="0" w:color="auto"/>
            <w:left w:val="none" w:sz="0" w:space="0" w:color="auto"/>
            <w:bottom w:val="none" w:sz="0" w:space="0" w:color="auto"/>
            <w:right w:val="none" w:sz="0" w:space="0" w:color="auto"/>
          </w:divBdr>
        </w:div>
        <w:div w:id="771705527">
          <w:marLeft w:val="547"/>
          <w:marRight w:val="0"/>
          <w:marTop w:val="0"/>
          <w:marBottom w:val="0"/>
          <w:divBdr>
            <w:top w:val="none" w:sz="0" w:space="0" w:color="auto"/>
            <w:left w:val="none" w:sz="0" w:space="0" w:color="auto"/>
            <w:bottom w:val="none" w:sz="0" w:space="0" w:color="auto"/>
            <w:right w:val="none" w:sz="0" w:space="0" w:color="auto"/>
          </w:divBdr>
        </w:div>
        <w:div w:id="984701815">
          <w:marLeft w:val="547"/>
          <w:marRight w:val="0"/>
          <w:marTop w:val="0"/>
          <w:marBottom w:val="0"/>
          <w:divBdr>
            <w:top w:val="none" w:sz="0" w:space="0" w:color="auto"/>
            <w:left w:val="none" w:sz="0" w:space="0" w:color="auto"/>
            <w:bottom w:val="none" w:sz="0" w:space="0" w:color="auto"/>
            <w:right w:val="none" w:sz="0" w:space="0" w:color="auto"/>
          </w:divBdr>
        </w:div>
        <w:div w:id="1739749256">
          <w:marLeft w:val="547"/>
          <w:marRight w:val="0"/>
          <w:marTop w:val="0"/>
          <w:marBottom w:val="0"/>
          <w:divBdr>
            <w:top w:val="none" w:sz="0" w:space="0" w:color="auto"/>
            <w:left w:val="none" w:sz="0" w:space="0" w:color="auto"/>
            <w:bottom w:val="none" w:sz="0" w:space="0" w:color="auto"/>
            <w:right w:val="none" w:sz="0" w:space="0" w:color="auto"/>
          </w:divBdr>
        </w:div>
        <w:div w:id="2139688210">
          <w:marLeft w:val="547"/>
          <w:marRight w:val="0"/>
          <w:marTop w:val="0"/>
          <w:marBottom w:val="0"/>
          <w:divBdr>
            <w:top w:val="none" w:sz="0" w:space="0" w:color="auto"/>
            <w:left w:val="none" w:sz="0" w:space="0" w:color="auto"/>
            <w:bottom w:val="none" w:sz="0" w:space="0" w:color="auto"/>
            <w:right w:val="none" w:sz="0" w:space="0" w:color="auto"/>
          </w:divBdr>
        </w:div>
      </w:divsChild>
    </w:div>
    <w:div w:id="1049036483">
      <w:bodyDiv w:val="1"/>
      <w:marLeft w:val="0"/>
      <w:marRight w:val="0"/>
      <w:marTop w:val="0"/>
      <w:marBottom w:val="0"/>
      <w:divBdr>
        <w:top w:val="none" w:sz="0" w:space="0" w:color="auto"/>
        <w:left w:val="none" w:sz="0" w:space="0" w:color="auto"/>
        <w:bottom w:val="none" w:sz="0" w:space="0" w:color="auto"/>
        <w:right w:val="none" w:sz="0" w:space="0" w:color="auto"/>
      </w:divBdr>
    </w:div>
    <w:div w:id="1075929994">
      <w:bodyDiv w:val="1"/>
      <w:marLeft w:val="0"/>
      <w:marRight w:val="0"/>
      <w:marTop w:val="0"/>
      <w:marBottom w:val="0"/>
      <w:divBdr>
        <w:top w:val="none" w:sz="0" w:space="0" w:color="auto"/>
        <w:left w:val="none" w:sz="0" w:space="0" w:color="auto"/>
        <w:bottom w:val="none" w:sz="0" w:space="0" w:color="auto"/>
        <w:right w:val="none" w:sz="0" w:space="0" w:color="auto"/>
      </w:divBdr>
    </w:div>
    <w:div w:id="1079517555">
      <w:bodyDiv w:val="1"/>
      <w:marLeft w:val="0"/>
      <w:marRight w:val="0"/>
      <w:marTop w:val="0"/>
      <w:marBottom w:val="0"/>
      <w:divBdr>
        <w:top w:val="none" w:sz="0" w:space="0" w:color="auto"/>
        <w:left w:val="none" w:sz="0" w:space="0" w:color="auto"/>
        <w:bottom w:val="none" w:sz="0" w:space="0" w:color="auto"/>
        <w:right w:val="none" w:sz="0" w:space="0" w:color="auto"/>
      </w:divBdr>
      <w:divsChild>
        <w:div w:id="571627536">
          <w:marLeft w:val="547"/>
          <w:marRight w:val="0"/>
          <w:marTop w:val="0"/>
          <w:marBottom w:val="0"/>
          <w:divBdr>
            <w:top w:val="none" w:sz="0" w:space="0" w:color="auto"/>
            <w:left w:val="none" w:sz="0" w:space="0" w:color="auto"/>
            <w:bottom w:val="none" w:sz="0" w:space="0" w:color="auto"/>
            <w:right w:val="none" w:sz="0" w:space="0" w:color="auto"/>
          </w:divBdr>
        </w:div>
        <w:div w:id="1525632298">
          <w:marLeft w:val="547"/>
          <w:marRight w:val="0"/>
          <w:marTop w:val="0"/>
          <w:marBottom w:val="0"/>
          <w:divBdr>
            <w:top w:val="none" w:sz="0" w:space="0" w:color="auto"/>
            <w:left w:val="none" w:sz="0" w:space="0" w:color="auto"/>
            <w:bottom w:val="none" w:sz="0" w:space="0" w:color="auto"/>
            <w:right w:val="none" w:sz="0" w:space="0" w:color="auto"/>
          </w:divBdr>
        </w:div>
        <w:div w:id="1724133851">
          <w:marLeft w:val="547"/>
          <w:marRight w:val="0"/>
          <w:marTop w:val="0"/>
          <w:marBottom w:val="0"/>
          <w:divBdr>
            <w:top w:val="none" w:sz="0" w:space="0" w:color="auto"/>
            <w:left w:val="none" w:sz="0" w:space="0" w:color="auto"/>
            <w:bottom w:val="none" w:sz="0" w:space="0" w:color="auto"/>
            <w:right w:val="none" w:sz="0" w:space="0" w:color="auto"/>
          </w:divBdr>
        </w:div>
      </w:divsChild>
    </w:div>
    <w:div w:id="1227375628">
      <w:bodyDiv w:val="1"/>
      <w:marLeft w:val="0"/>
      <w:marRight w:val="0"/>
      <w:marTop w:val="0"/>
      <w:marBottom w:val="0"/>
      <w:divBdr>
        <w:top w:val="none" w:sz="0" w:space="0" w:color="auto"/>
        <w:left w:val="none" w:sz="0" w:space="0" w:color="auto"/>
        <w:bottom w:val="none" w:sz="0" w:space="0" w:color="auto"/>
        <w:right w:val="none" w:sz="0" w:space="0" w:color="auto"/>
      </w:divBdr>
    </w:div>
    <w:div w:id="1229532635">
      <w:bodyDiv w:val="1"/>
      <w:marLeft w:val="0"/>
      <w:marRight w:val="0"/>
      <w:marTop w:val="0"/>
      <w:marBottom w:val="0"/>
      <w:divBdr>
        <w:top w:val="none" w:sz="0" w:space="0" w:color="auto"/>
        <w:left w:val="none" w:sz="0" w:space="0" w:color="auto"/>
        <w:bottom w:val="none" w:sz="0" w:space="0" w:color="auto"/>
        <w:right w:val="none" w:sz="0" w:space="0" w:color="auto"/>
      </w:divBdr>
    </w:div>
    <w:div w:id="1238710424">
      <w:bodyDiv w:val="1"/>
      <w:marLeft w:val="0"/>
      <w:marRight w:val="0"/>
      <w:marTop w:val="0"/>
      <w:marBottom w:val="0"/>
      <w:divBdr>
        <w:top w:val="none" w:sz="0" w:space="0" w:color="auto"/>
        <w:left w:val="none" w:sz="0" w:space="0" w:color="auto"/>
        <w:bottom w:val="none" w:sz="0" w:space="0" w:color="auto"/>
        <w:right w:val="none" w:sz="0" w:space="0" w:color="auto"/>
      </w:divBdr>
      <w:divsChild>
        <w:div w:id="650253228">
          <w:marLeft w:val="547"/>
          <w:marRight w:val="0"/>
          <w:marTop w:val="0"/>
          <w:marBottom w:val="0"/>
          <w:divBdr>
            <w:top w:val="none" w:sz="0" w:space="0" w:color="auto"/>
            <w:left w:val="none" w:sz="0" w:space="0" w:color="auto"/>
            <w:bottom w:val="none" w:sz="0" w:space="0" w:color="auto"/>
            <w:right w:val="none" w:sz="0" w:space="0" w:color="auto"/>
          </w:divBdr>
        </w:div>
      </w:divsChild>
    </w:div>
    <w:div w:id="1243444282">
      <w:bodyDiv w:val="1"/>
      <w:marLeft w:val="0"/>
      <w:marRight w:val="0"/>
      <w:marTop w:val="0"/>
      <w:marBottom w:val="0"/>
      <w:divBdr>
        <w:top w:val="none" w:sz="0" w:space="0" w:color="auto"/>
        <w:left w:val="none" w:sz="0" w:space="0" w:color="auto"/>
        <w:bottom w:val="none" w:sz="0" w:space="0" w:color="auto"/>
        <w:right w:val="none" w:sz="0" w:space="0" w:color="auto"/>
      </w:divBdr>
    </w:div>
    <w:div w:id="1249076380">
      <w:bodyDiv w:val="1"/>
      <w:marLeft w:val="0"/>
      <w:marRight w:val="0"/>
      <w:marTop w:val="0"/>
      <w:marBottom w:val="0"/>
      <w:divBdr>
        <w:top w:val="none" w:sz="0" w:space="0" w:color="auto"/>
        <w:left w:val="none" w:sz="0" w:space="0" w:color="auto"/>
        <w:bottom w:val="none" w:sz="0" w:space="0" w:color="auto"/>
        <w:right w:val="none" w:sz="0" w:space="0" w:color="auto"/>
      </w:divBdr>
    </w:div>
    <w:div w:id="1261333779">
      <w:bodyDiv w:val="1"/>
      <w:marLeft w:val="0"/>
      <w:marRight w:val="0"/>
      <w:marTop w:val="0"/>
      <w:marBottom w:val="0"/>
      <w:divBdr>
        <w:top w:val="none" w:sz="0" w:space="0" w:color="auto"/>
        <w:left w:val="none" w:sz="0" w:space="0" w:color="auto"/>
        <w:bottom w:val="none" w:sz="0" w:space="0" w:color="auto"/>
        <w:right w:val="none" w:sz="0" w:space="0" w:color="auto"/>
      </w:divBdr>
    </w:div>
    <w:div w:id="1316034262">
      <w:bodyDiv w:val="1"/>
      <w:marLeft w:val="0"/>
      <w:marRight w:val="0"/>
      <w:marTop w:val="0"/>
      <w:marBottom w:val="0"/>
      <w:divBdr>
        <w:top w:val="none" w:sz="0" w:space="0" w:color="auto"/>
        <w:left w:val="none" w:sz="0" w:space="0" w:color="auto"/>
        <w:bottom w:val="none" w:sz="0" w:space="0" w:color="auto"/>
        <w:right w:val="none" w:sz="0" w:space="0" w:color="auto"/>
      </w:divBdr>
      <w:divsChild>
        <w:div w:id="1317295842">
          <w:marLeft w:val="360"/>
          <w:marRight w:val="0"/>
          <w:marTop w:val="200"/>
          <w:marBottom w:val="0"/>
          <w:divBdr>
            <w:top w:val="none" w:sz="0" w:space="0" w:color="auto"/>
            <w:left w:val="none" w:sz="0" w:space="0" w:color="auto"/>
            <w:bottom w:val="none" w:sz="0" w:space="0" w:color="auto"/>
            <w:right w:val="none" w:sz="0" w:space="0" w:color="auto"/>
          </w:divBdr>
        </w:div>
        <w:div w:id="2015454370">
          <w:marLeft w:val="360"/>
          <w:marRight w:val="0"/>
          <w:marTop w:val="200"/>
          <w:marBottom w:val="0"/>
          <w:divBdr>
            <w:top w:val="none" w:sz="0" w:space="0" w:color="auto"/>
            <w:left w:val="none" w:sz="0" w:space="0" w:color="auto"/>
            <w:bottom w:val="none" w:sz="0" w:space="0" w:color="auto"/>
            <w:right w:val="none" w:sz="0" w:space="0" w:color="auto"/>
          </w:divBdr>
        </w:div>
      </w:divsChild>
    </w:div>
    <w:div w:id="1327979569">
      <w:bodyDiv w:val="1"/>
      <w:marLeft w:val="0"/>
      <w:marRight w:val="0"/>
      <w:marTop w:val="0"/>
      <w:marBottom w:val="0"/>
      <w:divBdr>
        <w:top w:val="none" w:sz="0" w:space="0" w:color="auto"/>
        <w:left w:val="none" w:sz="0" w:space="0" w:color="auto"/>
        <w:bottom w:val="none" w:sz="0" w:space="0" w:color="auto"/>
        <w:right w:val="none" w:sz="0" w:space="0" w:color="auto"/>
      </w:divBdr>
    </w:div>
    <w:div w:id="1352991580">
      <w:bodyDiv w:val="1"/>
      <w:marLeft w:val="0"/>
      <w:marRight w:val="0"/>
      <w:marTop w:val="0"/>
      <w:marBottom w:val="0"/>
      <w:divBdr>
        <w:top w:val="none" w:sz="0" w:space="0" w:color="auto"/>
        <w:left w:val="none" w:sz="0" w:space="0" w:color="auto"/>
        <w:bottom w:val="none" w:sz="0" w:space="0" w:color="auto"/>
        <w:right w:val="none" w:sz="0" w:space="0" w:color="auto"/>
      </w:divBdr>
    </w:div>
    <w:div w:id="1370256340">
      <w:bodyDiv w:val="1"/>
      <w:marLeft w:val="0"/>
      <w:marRight w:val="0"/>
      <w:marTop w:val="0"/>
      <w:marBottom w:val="0"/>
      <w:divBdr>
        <w:top w:val="none" w:sz="0" w:space="0" w:color="auto"/>
        <w:left w:val="none" w:sz="0" w:space="0" w:color="auto"/>
        <w:bottom w:val="none" w:sz="0" w:space="0" w:color="auto"/>
        <w:right w:val="none" w:sz="0" w:space="0" w:color="auto"/>
      </w:divBdr>
      <w:divsChild>
        <w:div w:id="1460147767">
          <w:marLeft w:val="1080"/>
          <w:marRight w:val="0"/>
          <w:marTop w:val="100"/>
          <w:marBottom w:val="0"/>
          <w:divBdr>
            <w:top w:val="none" w:sz="0" w:space="0" w:color="auto"/>
            <w:left w:val="none" w:sz="0" w:space="0" w:color="auto"/>
            <w:bottom w:val="none" w:sz="0" w:space="0" w:color="auto"/>
            <w:right w:val="none" w:sz="0" w:space="0" w:color="auto"/>
          </w:divBdr>
        </w:div>
      </w:divsChild>
    </w:div>
    <w:div w:id="1383404224">
      <w:bodyDiv w:val="1"/>
      <w:marLeft w:val="0"/>
      <w:marRight w:val="0"/>
      <w:marTop w:val="0"/>
      <w:marBottom w:val="0"/>
      <w:divBdr>
        <w:top w:val="none" w:sz="0" w:space="0" w:color="auto"/>
        <w:left w:val="none" w:sz="0" w:space="0" w:color="auto"/>
        <w:bottom w:val="none" w:sz="0" w:space="0" w:color="auto"/>
        <w:right w:val="none" w:sz="0" w:space="0" w:color="auto"/>
      </w:divBdr>
    </w:div>
    <w:div w:id="1384283408">
      <w:bodyDiv w:val="1"/>
      <w:marLeft w:val="0"/>
      <w:marRight w:val="0"/>
      <w:marTop w:val="0"/>
      <w:marBottom w:val="0"/>
      <w:divBdr>
        <w:top w:val="none" w:sz="0" w:space="0" w:color="auto"/>
        <w:left w:val="none" w:sz="0" w:space="0" w:color="auto"/>
        <w:bottom w:val="none" w:sz="0" w:space="0" w:color="auto"/>
        <w:right w:val="none" w:sz="0" w:space="0" w:color="auto"/>
      </w:divBdr>
    </w:div>
    <w:div w:id="1391147560">
      <w:bodyDiv w:val="1"/>
      <w:marLeft w:val="0"/>
      <w:marRight w:val="0"/>
      <w:marTop w:val="0"/>
      <w:marBottom w:val="0"/>
      <w:divBdr>
        <w:top w:val="none" w:sz="0" w:space="0" w:color="auto"/>
        <w:left w:val="none" w:sz="0" w:space="0" w:color="auto"/>
        <w:bottom w:val="none" w:sz="0" w:space="0" w:color="auto"/>
        <w:right w:val="none" w:sz="0" w:space="0" w:color="auto"/>
      </w:divBdr>
    </w:div>
    <w:div w:id="1411851825">
      <w:bodyDiv w:val="1"/>
      <w:marLeft w:val="0"/>
      <w:marRight w:val="0"/>
      <w:marTop w:val="0"/>
      <w:marBottom w:val="0"/>
      <w:divBdr>
        <w:top w:val="none" w:sz="0" w:space="0" w:color="auto"/>
        <w:left w:val="none" w:sz="0" w:space="0" w:color="auto"/>
        <w:bottom w:val="none" w:sz="0" w:space="0" w:color="auto"/>
        <w:right w:val="none" w:sz="0" w:space="0" w:color="auto"/>
      </w:divBdr>
      <w:divsChild>
        <w:div w:id="653684172">
          <w:marLeft w:val="1080"/>
          <w:marRight w:val="0"/>
          <w:marTop w:val="100"/>
          <w:marBottom w:val="0"/>
          <w:divBdr>
            <w:top w:val="none" w:sz="0" w:space="0" w:color="auto"/>
            <w:left w:val="none" w:sz="0" w:space="0" w:color="auto"/>
            <w:bottom w:val="none" w:sz="0" w:space="0" w:color="auto"/>
            <w:right w:val="none" w:sz="0" w:space="0" w:color="auto"/>
          </w:divBdr>
        </w:div>
      </w:divsChild>
    </w:div>
    <w:div w:id="1423188353">
      <w:bodyDiv w:val="1"/>
      <w:marLeft w:val="0"/>
      <w:marRight w:val="0"/>
      <w:marTop w:val="0"/>
      <w:marBottom w:val="0"/>
      <w:divBdr>
        <w:top w:val="none" w:sz="0" w:space="0" w:color="auto"/>
        <w:left w:val="none" w:sz="0" w:space="0" w:color="auto"/>
        <w:bottom w:val="none" w:sz="0" w:space="0" w:color="auto"/>
        <w:right w:val="none" w:sz="0" w:space="0" w:color="auto"/>
      </w:divBdr>
    </w:div>
    <w:div w:id="1427195021">
      <w:bodyDiv w:val="1"/>
      <w:marLeft w:val="0"/>
      <w:marRight w:val="0"/>
      <w:marTop w:val="0"/>
      <w:marBottom w:val="0"/>
      <w:divBdr>
        <w:top w:val="none" w:sz="0" w:space="0" w:color="auto"/>
        <w:left w:val="none" w:sz="0" w:space="0" w:color="auto"/>
        <w:bottom w:val="none" w:sz="0" w:space="0" w:color="auto"/>
        <w:right w:val="none" w:sz="0" w:space="0" w:color="auto"/>
      </w:divBdr>
    </w:div>
    <w:div w:id="1433548809">
      <w:bodyDiv w:val="1"/>
      <w:marLeft w:val="0"/>
      <w:marRight w:val="0"/>
      <w:marTop w:val="0"/>
      <w:marBottom w:val="0"/>
      <w:divBdr>
        <w:top w:val="none" w:sz="0" w:space="0" w:color="auto"/>
        <w:left w:val="none" w:sz="0" w:space="0" w:color="auto"/>
        <w:bottom w:val="none" w:sz="0" w:space="0" w:color="auto"/>
        <w:right w:val="none" w:sz="0" w:space="0" w:color="auto"/>
      </w:divBdr>
    </w:div>
    <w:div w:id="1527019207">
      <w:bodyDiv w:val="1"/>
      <w:marLeft w:val="0"/>
      <w:marRight w:val="0"/>
      <w:marTop w:val="0"/>
      <w:marBottom w:val="0"/>
      <w:divBdr>
        <w:top w:val="none" w:sz="0" w:space="0" w:color="auto"/>
        <w:left w:val="none" w:sz="0" w:space="0" w:color="auto"/>
        <w:bottom w:val="none" w:sz="0" w:space="0" w:color="auto"/>
        <w:right w:val="none" w:sz="0" w:space="0" w:color="auto"/>
      </w:divBdr>
    </w:div>
    <w:div w:id="1533221864">
      <w:bodyDiv w:val="1"/>
      <w:marLeft w:val="0"/>
      <w:marRight w:val="0"/>
      <w:marTop w:val="0"/>
      <w:marBottom w:val="0"/>
      <w:divBdr>
        <w:top w:val="none" w:sz="0" w:space="0" w:color="auto"/>
        <w:left w:val="none" w:sz="0" w:space="0" w:color="auto"/>
        <w:bottom w:val="none" w:sz="0" w:space="0" w:color="auto"/>
        <w:right w:val="none" w:sz="0" w:space="0" w:color="auto"/>
      </w:divBdr>
    </w:div>
    <w:div w:id="1562862242">
      <w:bodyDiv w:val="1"/>
      <w:marLeft w:val="0"/>
      <w:marRight w:val="0"/>
      <w:marTop w:val="0"/>
      <w:marBottom w:val="0"/>
      <w:divBdr>
        <w:top w:val="none" w:sz="0" w:space="0" w:color="auto"/>
        <w:left w:val="none" w:sz="0" w:space="0" w:color="auto"/>
        <w:bottom w:val="none" w:sz="0" w:space="0" w:color="auto"/>
        <w:right w:val="none" w:sz="0" w:space="0" w:color="auto"/>
      </w:divBdr>
    </w:div>
    <w:div w:id="1603298169">
      <w:bodyDiv w:val="1"/>
      <w:marLeft w:val="0"/>
      <w:marRight w:val="0"/>
      <w:marTop w:val="0"/>
      <w:marBottom w:val="0"/>
      <w:divBdr>
        <w:top w:val="none" w:sz="0" w:space="0" w:color="auto"/>
        <w:left w:val="none" w:sz="0" w:space="0" w:color="auto"/>
        <w:bottom w:val="none" w:sz="0" w:space="0" w:color="auto"/>
        <w:right w:val="none" w:sz="0" w:space="0" w:color="auto"/>
      </w:divBdr>
      <w:divsChild>
        <w:div w:id="930086971">
          <w:marLeft w:val="360"/>
          <w:marRight w:val="0"/>
          <w:marTop w:val="200"/>
          <w:marBottom w:val="0"/>
          <w:divBdr>
            <w:top w:val="none" w:sz="0" w:space="0" w:color="auto"/>
            <w:left w:val="none" w:sz="0" w:space="0" w:color="auto"/>
            <w:bottom w:val="none" w:sz="0" w:space="0" w:color="auto"/>
            <w:right w:val="none" w:sz="0" w:space="0" w:color="auto"/>
          </w:divBdr>
        </w:div>
        <w:div w:id="1064333904">
          <w:marLeft w:val="360"/>
          <w:marRight w:val="0"/>
          <w:marTop w:val="200"/>
          <w:marBottom w:val="0"/>
          <w:divBdr>
            <w:top w:val="none" w:sz="0" w:space="0" w:color="auto"/>
            <w:left w:val="none" w:sz="0" w:space="0" w:color="auto"/>
            <w:bottom w:val="none" w:sz="0" w:space="0" w:color="auto"/>
            <w:right w:val="none" w:sz="0" w:space="0" w:color="auto"/>
          </w:divBdr>
        </w:div>
        <w:div w:id="1530606827">
          <w:marLeft w:val="360"/>
          <w:marRight w:val="0"/>
          <w:marTop w:val="200"/>
          <w:marBottom w:val="0"/>
          <w:divBdr>
            <w:top w:val="none" w:sz="0" w:space="0" w:color="auto"/>
            <w:left w:val="none" w:sz="0" w:space="0" w:color="auto"/>
            <w:bottom w:val="none" w:sz="0" w:space="0" w:color="auto"/>
            <w:right w:val="none" w:sz="0" w:space="0" w:color="auto"/>
          </w:divBdr>
        </w:div>
      </w:divsChild>
    </w:div>
    <w:div w:id="1631596171">
      <w:bodyDiv w:val="1"/>
      <w:marLeft w:val="0"/>
      <w:marRight w:val="0"/>
      <w:marTop w:val="0"/>
      <w:marBottom w:val="0"/>
      <w:divBdr>
        <w:top w:val="none" w:sz="0" w:space="0" w:color="auto"/>
        <w:left w:val="none" w:sz="0" w:space="0" w:color="auto"/>
        <w:bottom w:val="none" w:sz="0" w:space="0" w:color="auto"/>
        <w:right w:val="none" w:sz="0" w:space="0" w:color="auto"/>
      </w:divBdr>
    </w:div>
    <w:div w:id="1672829348">
      <w:bodyDiv w:val="1"/>
      <w:marLeft w:val="0"/>
      <w:marRight w:val="0"/>
      <w:marTop w:val="0"/>
      <w:marBottom w:val="0"/>
      <w:divBdr>
        <w:top w:val="none" w:sz="0" w:space="0" w:color="auto"/>
        <w:left w:val="none" w:sz="0" w:space="0" w:color="auto"/>
        <w:bottom w:val="none" w:sz="0" w:space="0" w:color="auto"/>
        <w:right w:val="none" w:sz="0" w:space="0" w:color="auto"/>
      </w:divBdr>
      <w:divsChild>
        <w:div w:id="313606361">
          <w:marLeft w:val="360"/>
          <w:marRight w:val="0"/>
          <w:marTop w:val="200"/>
          <w:marBottom w:val="0"/>
          <w:divBdr>
            <w:top w:val="none" w:sz="0" w:space="0" w:color="auto"/>
            <w:left w:val="none" w:sz="0" w:space="0" w:color="auto"/>
            <w:bottom w:val="none" w:sz="0" w:space="0" w:color="auto"/>
            <w:right w:val="none" w:sz="0" w:space="0" w:color="auto"/>
          </w:divBdr>
        </w:div>
      </w:divsChild>
    </w:div>
    <w:div w:id="1688560120">
      <w:bodyDiv w:val="1"/>
      <w:marLeft w:val="0"/>
      <w:marRight w:val="0"/>
      <w:marTop w:val="0"/>
      <w:marBottom w:val="0"/>
      <w:divBdr>
        <w:top w:val="none" w:sz="0" w:space="0" w:color="auto"/>
        <w:left w:val="none" w:sz="0" w:space="0" w:color="auto"/>
        <w:bottom w:val="none" w:sz="0" w:space="0" w:color="auto"/>
        <w:right w:val="none" w:sz="0" w:space="0" w:color="auto"/>
      </w:divBdr>
      <w:divsChild>
        <w:div w:id="48382670">
          <w:marLeft w:val="1166"/>
          <w:marRight w:val="0"/>
          <w:marTop w:val="0"/>
          <w:marBottom w:val="0"/>
          <w:divBdr>
            <w:top w:val="none" w:sz="0" w:space="0" w:color="auto"/>
            <w:left w:val="none" w:sz="0" w:space="0" w:color="auto"/>
            <w:bottom w:val="none" w:sz="0" w:space="0" w:color="auto"/>
            <w:right w:val="none" w:sz="0" w:space="0" w:color="auto"/>
          </w:divBdr>
        </w:div>
        <w:div w:id="328027152">
          <w:marLeft w:val="1166"/>
          <w:marRight w:val="0"/>
          <w:marTop w:val="0"/>
          <w:marBottom w:val="0"/>
          <w:divBdr>
            <w:top w:val="none" w:sz="0" w:space="0" w:color="auto"/>
            <w:left w:val="none" w:sz="0" w:space="0" w:color="auto"/>
            <w:bottom w:val="none" w:sz="0" w:space="0" w:color="auto"/>
            <w:right w:val="none" w:sz="0" w:space="0" w:color="auto"/>
          </w:divBdr>
        </w:div>
        <w:div w:id="952899148">
          <w:marLeft w:val="1166"/>
          <w:marRight w:val="0"/>
          <w:marTop w:val="0"/>
          <w:marBottom w:val="0"/>
          <w:divBdr>
            <w:top w:val="none" w:sz="0" w:space="0" w:color="auto"/>
            <w:left w:val="none" w:sz="0" w:space="0" w:color="auto"/>
            <w:bottom w:val="none" w:sz="0" w:space="0" w:color="auto"/>
            <w:right w:val="none" w:sz="0" w:space="0" w:color="auto"/>
          </w:divBdr>
        </w:div>
        <w:div w:id="1159805195">
          <w:marLeft w:val="1166"/>
          <w:marRight w:val="0"/>
          <w:marTop w:val="0"/>
          <w:marBottom w:val="0"/>
          <w:divBdr>
            <w:top w:val="none" w:sz="0" w:space="0" w:color="auto"/>
            <w:left w:val="none" w:sz="0" w:space="0" w:color="auto"/>
            <w:bottom w:val="none" w:sz="0" w:space="0" w:color="auto"/>
            <w:right w:val="none" w:sz="0" w:space="0" w:color="auto"/>
          </w:divBdr>
        </w:div>
        <w:div w:id="1586568797">
          <w:marLeft w:val="1166"/>
          <w:marRight w:val="0"/>
          <w:marTop w:val="0"/>
          <w:marBottom w:val="0"/>
          <w:divBdr>
            <w:top w:val="none" w:sz="0" w:space="0" w:color="auto"/>
            <w:left w:val="none" w:sz="0" w:space="0" w:color="auto"/>
            <w:bottom w:val="none" w:sz="0" w:space="0" w:color="auto"/>
            <w:right w:val="none" w:sz="0" w:space="0" w:color="auto"/>
          </w:divBdr>
        </w:div>
      </w:divsChild>
    </w:div>
    <w:div w:id="1707633170">
      <w:bodyDiv w:val="1"/>
      <w:marLeft w:val="0"/>
      <w:marRight w:val="0"/>
      <w:marTop w:val="0"/>
      <w:marBottom w:val="0"/>
      <w:divBdr>
        <w:top w:val="none" w:sz="0" w:space="0" w:color="auto"/>
        <w:left w:val="none" w:sz="0" w:space="0" w:color="auto"/>
        <w:bottom w:val="none" w:sz="0" w:space="0" w:color="auto"/>
        <w:right w:val="none" w:sz="0" w:space="0" w:color="auto"/>
      </w:divBdr>
    </w:div>
    <w:div w:id="1735349003">
      <w:bodyDiv w:val="1"/>
      <w:marLeft w:val="0"/>
      <w:marRight w:val="0"/>
      <w:marTop w:val="0"/>
      <w:marBottom w:val="0"/>
      <w:divBdr>
        <w:top w:val="none" w:sz="0" w:space="0" w:color="auto"/>
        <w:left w:val="none" w:sz="0" w:space="0" w:color="auto"/>
        <w:bottom w:val="none" w:sz="0" w:space="0" w:color="auto"/>
        <w:right w:val="none" w:sz="0" w:space="0" w:color="auto"/>
      </w:divBdr>
    </w:div>
    <w:div w:id="1765033087">
      <w:bodyDiv w:val="1"/>
      <w:marLeft w:val="0"/>
      <w:marRight w:val="0"/>
      <w:marTop w:val="0"/>
      <w:marBottom w:val="0"/>
      <w:divBdr>
        <w:top w:val="none" w:sz="0" w:space="0" w:color="auto"/>
        <w:left w:val="none" w:sz="0" w:space="0" w:color="auto"/>
        <w:bottom w:val="none" w:sz="0" w:space="0" w:color="auto"/>
        <w:right w:val="none" w:sz="0" w:space="0" w:color="auto"/>
      </w:divBdr>
    </w:div>
    <w:div w:id="1787649941">
      <w:bodyDiv w:val="1"/>
      <w:marLeft w:val="0"/>
      <w:marRight w:val="0"/>
      <w:marTop w:val="0"/>
      <w:marBottom w:val="0"/>
      <w:divBdr>
        <w:top w:val="none" w:sz="0" w:space="0" w:color="auto"/>
        <w:left w:val="none" w:sz="0" w:space="0" w:color="auto"/>
        <w:bottom w:val="none" w:sz="0" w:space="0" w:color="auto"/>
        <w:right w:val="none" w:sz="0" w:space="0" w:color="auto"/>
      </w:divBdr>
    </w:div>
    <w:div w:id="1794055877">
      <w:bodyDiv w:val="1"/>
      <w:marLeft w:val="0"/>
      <w:marRight w:val="0"/>
      <w:marTop w:val="0"/>
      <w:marBottom w:val="0"/>
      <w:divBdr>
        <w:top w:val="none" w:sz="0" w:space="0" w:color="auto"/>
        <w:left w:val="none" w:sz="0" w:space="0" w:color="auto"/>
        <w:bottom w:val="none" w:sz="0" w:space="0" w:color="auto"/>
        <w:right w:val="none" w:sz="0" w:space="0" w:color="auto"/>
      </w:divBdr>
      <w:divsChild>
        <w:div w:id="74016388">
          <w:marLeft w:val="360"/>
          <w:marRight w:val="0"/>
          <w:marTop w:val="200"/>
          <w:marBottom w:val="0"/>
          <w:divBdr>
            <w:top w:val="none" w:sz="0" w:space="0" w:color="auto"/>
            <w:left w:val="none" w:sz="0" w:space="0" w:color="auto"/>
            <w:bottom w:val="none" w:sz="0" w:space="0" w:color="auto"/>
            <w:right w:val="none" w:sz="0" w:space="0" w:color="auto"/>
          </w:divBdr>
        </w:div>
        <w:div w:id="876283344">
          <w:marLeft w:val="360"/>
          <w:marRight w:val="0"/>
          <w:marTop w:val="200"/>
          <w:marBottom w:val="0"/>
          <w:divBdr>
            <w:top w:val="none" w:sz="0" w:space="0" w:color="auto"/>
            <w:left w:val="none" w:sz="0" w:space="0" w:color="auto"/>
            <w:bottom w:val="none" w:sz="0" w:space="0" w:color="auto"/>
            <w:right w:val="none" w:sz="0" w:space="0" w:color="auto"/>
          </w:divBdr>
        </w:div>
      </w:divsChild>
    </w:div>
    <w:div w:id="1802764641">
      <w:bodyDiv w:val="1"/>
      <w:marLeft w:val="0"/>
      <w:marRight w:val="0"/>
      <w:marTop w:val="0"/>
      <w:marBottom w:val="0"/>
      <w:divBdr>
        <w:top w:val="none" w:sz="0" w:space="0" w:color="auto"/>
        <w:left w:val="none" w:sz="0" w:space="0" w:color="auto"/>
        <w:bottom w:val="none" w:sz="0" w:space="0" w:color="auto"/>
        <w:right w:val="none" w:sz="0" w:space="0" w:color="auto"/>
      </w:divBdr>
      <w:divsChild>
        <w:div w:id="126971354">
          <w:marLeft w:val="360"/>
          <w:marRight w:val="0"/>
          <w:marTop w:val="200"/>
          <w:marBottom w:val="0"/>
          <w:divBdr>
            <w:top w:val="none" w:sz="0" w:space="0" w:color="auto"/>
            <w:left w:val="none" w:sz="0" w:space="0" w:color="auto"/>
            <w:bottom w:val="none" w:sz="0" w:space="0" w:color="auto"/>
            <w:right w:val="none" w:sz="0" w:space="0" w:color="auto"/>
          </w:divBdr>
        </w:div>
        <w:div w:id="169370388">
          <w:marLeft w:val="360"/>
          <w:marRight w:val="0"/>
          <w:marTop w:val="200"/>
          <w:marBottom w:val="0"/>
          <w:divBdr>
            <w:top w:val="none" w:sz="0" w:space="0" w:color="auto"/>
            <w:left w:val="none" w:sz="0" w:space="0" w:color="auto"/>
            <w:bottom w:val="none" w:sz="0" w:space="0" w:color="auto"/>
            <w:right w:val="none" w:sz="0" w:space="0" w:color="auto"/>
          </w:divBdr>
        </w:div>
        <w:div w:id="702709683">
          <w:marLeft w:val="1080"/>
          <w:marRight w:val="0"/>
          <w:marTop w:val="100"/>
          <w:marBottom w:val="0"/>
          <w:divBdr>
            <w:top w:val="none" w:sz="0" w:space="0" w:color="auto"/>
            <w:left w:val="none" w:sz="0" w:space="0" w:color="auto"/>
            <w:bottom w:val="none" w:sz="0" w:space="0" w:color="auto"/>
            <w:right w:val="none" w:sz="0" w:space="0" w:color="auto"/>
          </w:divBdr>
        </w:div>
        <w:div w:id="746145838">
          <w:marLeft w:val="1080"/>
          <w:marRight w:val="0"/>
          <w:marTop w:val="100"/>
          <w:marBottom w:val="0"/>
          <w:divBdr>
            <w:top w:val="none" w:sz="0" w:space="0" w:color="auto"/>
            <w:left w:val="none" w:sz="0" w:space="0" w:color="auto"/>
            <w:bottom w:val="none" w:sz="0" w:space="0" w:color="auto"/>
            <w:right w:val="none" w:sz="0" w:space="0" w:color="auto"/>
          </w:divBdr>
        </w:div>
        <w:div w:id="1600676723">
          <w:marLeft w:val="360"/>
          <w:marRight w:val="0"/>
          <w:marTop w:val="200"/>
          <w:marBottom w:val="0"/>
          <w:divBdr>
            <w:top w:val="none" w:sz="0" w:space="0" w:color="auto"/>
            <w:left w:val="none" w:sz="0" w:space="0" w:color="auto"/>
            <w:bottom w:val="none" w:sz="0" w:space="0" w:color="auto"/>
            <w:right w:val="none" w:sz="0" w:space="0" w:color="auto"/>
          </w:divBdr>
        </w:div>
      </w:divsChild>
    </w:div>
    <w:div w:id="1810517150">
      <w:bodyDiv w:val="1"/>
      <w:marLeft w:val="0"/>
      <w:marRight w:val="0"/>
      <w:marTop w:val="0"/>
      <w:marBottom w:val="0"/>
      <w:divBdr>
        <w:top w:val="none" w:sz="0" w:space="0" w:color="auto"/>
        <w:left w:val="none" w:sz="0" w:space="0" w:color="auto"/>
        <w:bottom w:val="none" w:sz="0" w:space="0" w:color="auto"/>
        <w:right w:val="none" w:sz="0" w:space="0" w:color="auto"/>
      </w:divBdr>
    </w:div>
    <w:div w:id="1902520545">
      <w:bodyDiv w:val="1"/>
      <w:marLeft w:val="0"/>
      <w:marRight w:val="0"/>
      <w:marTop w:val="0"/>
      <w:marBottom w:val="0"/>
      <w:divBdr>
        <w:top w:val="none" w:sz="0" w:space="0" w:color="auto"/>
        <w:left w:val="none" w:sz="0" w:space="0" w:color="auto"/>
        <w:bottom w:val="none" w:sz="0" w:space="0" w:color="auto"/>
        <w:right w:val="none" w:sz="0" w:space="0" w:color="auto"/>
      </w:divBdr>
    </w:div>
    <w:div w:id="1903634117">
      <w:bodyDiv w:val="1"/>
      <w:marLeft w:val="0"/>
      <w:marRight w:val="0"/>
      <w:marTop w:val="0"/>
      <w:marBottom w:val="0"/>
      <w:divBdr>
        <w:top w:val="none" w:sz="0" w:space="0" w:color="auto"/>
        <w:left w:val="none" w:sz="0" w:space="0" w:color="auto"/>
        <w:bottom w:val="none" w:sz="0" w:space="0" w:color="auto"/>
        <w:right w:val="none" w:sz="0" w:space="0" w:color="auto"/>
      </w:divBdr>
      <w:divsChild>
        <w:div w:id="522785559">
          <w:marLeft w:val="547"/>
          <w:marRight w:val="0"/>
          <w:marTop w:val="0"/>
          <w:marBottom w:val="0"/>
          <w:divBdr>
            <w:top w:val="none" w:sz="0" w:space="0" w:color="auto"/>
            <w:left w:val="none" w:sz="0" w:space="0" w:color="auto"/>
            <w:bottom w:val="none" w:sz="0" w:space="0" w:color="auto"/>
            <w:right w:val="none" w:sz="0" w:space="0" w:color="auto"/>
          </w:divBdr>
        </w:div>
        <w:div w:id="825779195">
          <w:marLeft w:val="547"/>
          <w:marRight w:val="0"/>
          <w:marTop w:val="0"/>
          <w:marBottom w:val="0"/>
          <w:divBdr>
            <w:top w:val="none" w:sz="0" w:space="0" w:color="auto"/>
            <w:left w:val="none" w:sz="0" w:space="0" w:color="auto"/>
            <w:bottom w:val="none" w:sz="0" w:space="0" w:color="auto"/>
            <w:right w:val="none" w:sz="0" w:space="0" w:color="auto"/>
          </w:divBdr>
        </w:div>
        <w:div w:id="922108676">
          <w:marLeft w:val="547"/>
          <w:marRight w:val="0"/>
          <w:marTop w:val="0"/>
          <w:marBottom w:val="0"/>
          <w:divBdr>
            <w:top w:val="none" w:sz="0" w:space="0" w:color="auto"/>
            <w:left w:val="none" w:sz="0" w:space="0" w:color="auto"/>
            <w:bottom w:val="none" w:sz="0" w:space="0" w:color="auto"/>
            <w:right w:val="none" w:sz="0" w:space="0" w:color="auto"/>
          </w:divBdr>
        </w:div>
        <w:div w:id="1141965907">
          <w:marLeft w:val="547"/>
          <w:marRight w:val="0"/>
          <w:marTop w:val="0"/>
          <w:marBottom w:val="0"/>
          <w:divBdr>
            <w:top w:val="none" w:sz="0" w:space="0" w:color="auto"/>
            <w:left w:val="none" w:sz="0" w:space="0" w:color="auto"/>
            <w:bottom w:val="none" w:sz="0" w:space="0" w:color="auto"/>
            <w:right w:val="none" w:sz="0" w:space="0" w:color="auto"/>
          </w:divBdr>
        </w:div>
        <w:div w:id="1586107812">
          <w:marLeft w:val="547"/>
          <w:marRight w:val="0"/>
          <w:marTop w:val="0"/>
          <w:marBottom w:val="0"/>
          <w:divBdr>
            <w:top w:val="none" w:sz="0" w:space="0" w:color="auto"/>
            <w:left w:val="none" w:sz="0" w:space="0" w:color="auto"/>
            <w:bottom w:val="none" w:sz="0" w:space="0" w:color="auto"/>
            <w:right w:val="none" w:sz="0" w:space="0" w:color="auto"/>
          </w:divBdr>
        </w:div>
        <w:div w:id="1882092170">
          <w:marLeft w:val="547"/>
          <w:marRight w:val="0"/>
          <w:marTop w:val="0"/>
          <w:marBottom w:val="0"/>
          <w:divBdr>
            <w:top w:val="none" w:sz="0" w:space="0" w:color="auto"/>
            <w:left w:val="none" w:sz="0" w:space="0" w:color="auto"/>
            <w:bottom w:val="none" w:sz="0" w:space="0" w:color="auto"/>
            <w:right w:val="none" w:sz="0" w:space="0" w:color="auto"/>
          </w:divBdr>
        </w:div>
        <w:div w:id="1938561231">
          <w:marLeft w:val="547"/>
          <w:marRight w:val="0"/>
          <w:marTop w:val="0"/>
          <w:marBottom w:val="0"/>
          <w:divBdr>
            <w:top w:val="none" w:sz="0" w:space="0" w:color="auto"/>
            <w:left w:val="none" w:sz="0" w:space="0" w:color="auto"/>
            <w:bottom w:val="none" w:sz="0" w:space="0" w:color="auto"/>
            <w:right w:val="none" w:sz="0" w:space="0" w:color="auto"/>
          </w:divBdr>
        </w:div>
        <w:div w:id="1977833475">
          <w:marLeft w:val="547"/>
          <w:marRight w:val="0"/>
          <w:marTop w:val="0"/>
          <w:marBottom w:val="0"/>
          <w:divBdr>
            <w:top w:val="none" w:sz="0" w:space="0" w:color="auto"/>
            <w:left w:val="none" w:sz="0" w:space="0" w:color="auto"/>
            <w:bottom w:val="none" w:sz="0" w:space="0" w:color="auto"/>
            <w:right w:val="none" w:sz="0" w:space="0" w:color="auto"/>
          </w:divBdr>
        </w:div>
      </w:divsChild>
    </w:div>
    <w:div w:id="2020959464">
      <w:bodyDiv w:val="1"/>
      <w:marLeft w:val="0"/>
      <w:marRight w:val="0"/>
      <w:marTop w:val="0"/>
      <w:marBottom w:val="0"/>
      <w:divBdr>
        <w:top w:val="none" w:sz="0" w:space="0" w:color="auto"/>
        <w:left w:val="none" w:sz="0" w:space="0" w:color="auto"/>
        <w:bottom w:val="none" w:sz="0" w:space="0" w:color="auto"/>
        <w:right w:val="none" w:sz="0" w:space="0" w:color="auto"/>
      </w:divBdr>
      <w:divsChild>
        <w:div w:id="1930695247">
          <w:marLeft w:val="360"/>
          <w:marRight w:val="0"/>
          <w:marTop w:val="200"/>
          <w:marBottom w:val="0"/>
          <w:divBdr>
            <w:top w:val="none" w:sz="0" w:space="0" w:color="auto"/>
            <w:left w:val="none" w:sz="0" w:space="0" w:color="auto"/>
            <w:bottom w:val="none" w:sz="0" w:space="0" w:color="auto"/>
            <w:right w:val="none" w:sz="0" w:space="0" w:color="auto"/>
          </w:divBdr>
        </w:div>
      </w:divsChild>
    </w:div>
    <w:div w:id="2025786270">
      <w:bodyDiv w:val="1"/>
      <w:marLeft w:val="0"/>
      <w:marRight w:val="0"/>
      <w:marTop w:val="0"/>
      <w:marBottom w:val="0"/>
      <w:divBdr>
        <w:top w:val="none" w:sz="0" w:space="0" w:color="auto"/>
        <w:left w:val="none" w:sz="0" w:space="0" w:color="auto"/>
        <w:bottom w:val="none" w:sz="0" w:space="0" w:color="auto"/>
        <w:right w:val="none" w:sz="0" w:space="0" w:color="auto"/>
      </w:divBdr>
      <w:divsChild>
        <w:div w:id="507988016">
          <w:marLeft w:val="1080"/>
          <w:marRight w:val="0"/>
          <w:marTop w:val="100"/>
          <w:marBottom w:val="0"/>
          <w:divBdr>
            <w:top w:val="none" w:sz="0" w:space="0" w:color="auto"/>
            <w:left w:val="none" w:sz="0" w:space="0" w:color="auto"/>
            <w:bottom w:val="none" w:sz="0" w:space="0" w:color="auto"/>
            <w:right w:val="none" w:sz="0" w:space="0" w:color="auto"/>
          </w:divBdr>
        </w:div>
      </w:divsChild>
    </w:div>
    <w:div w:id="2059474940">
      <w:bodyDiv w:val="1"/>
      <w:marLeft w:val="0"/>
      <w:marRight w:val="0"/>
      <w:marTop w:val="0"/>
      <w:marBottom w:val="0"/>
      <w:divBdr>
        <w:top w:val="none" w:sz="0" w:space="0" w:color="auto"/>
        <w:left w:val="none" w:sz="0" w:space="0" w:color="auto"/>
        <w:bottom w:val="none" w:sz="0" w:space="0" w:color="auto"/>
        <w:right w:val="none" w:sz="0" w:space="0" w:color="auto"/>
      </w:divBdr>
    </w:div>
    <w:div w:id="2059938464">
      <w:bodyDiv w:val="1"/>
      <w:marLeft w:val="0"/>
      <w:marRight w:val="0"/>
      <w:marTop w:val="0"/>
      <w:marBottom w:val="0"/>
      <w:divBdr>
        <w:top w:val="none" w:sz="0" w:space="0" w:color="auto"/>
        <w:left w:val="none" w:sz="0" w:space="0" w:color="auto"/>
        <w:bottom w:val="none" w:sz="0" w:space="0" w:color="auto"/>
        <w:right w:val="none" w:sz="0" w:space="0" w:color="auto"/>
      </w:divBdr>
    </w:div>
    <w:div w:id="2071806359">
      <w:bodyDiv w:val="1"/>
      <w:marLeft w:val="0"/>
      <w:marRight w:val="0"/>
      <w:marTop w:val="0"/>
      <w:marBottom w:val="0"/>
      <w:divBdr>
        <w:top w:val="none" w:sz="0" w:space="0" w:color="auto"/>
        <w:left w:val="none" w:sz="0" w:space="0" w:color="auto"/>
        <w:bottom w:val="none" w:sz="0" w:space="0" w:color="auto"/>
        <w:right w:val="none" w:sz="0" w:space="0" w:color="auto"/>
      </w:divBdr>
      <w:divsChild>
        <w:div w:id="648873332">
          <w:marLeft w:val="547"/>
          <w:marRight w:val="0"/>
          <w:marTop w:val="0"/>
          <w:marBottom w:val="0"/>
          <w:divBdr>
            <w:top w:val="none" w:sz="0" w:space="0" w:color="auto"/>
            <w:left w:val="none" w:sz="0" w:space="0" w:color="auto"/>
            <w:bottom w:val="none" w:sz="0" w:space="0" w:color="auto"/>
            <w:right w:val="none" w:sz="0" w:space="0" w:color="auto"/>
          </w:divBdr>
        </w:div>
        <w:div w:id="1677265287">
          <w:marLeft w:val="547"/>
          <w:marRight w:val="0"/>
          <w:marTop w:val="0"/>
          <w:marBottom w:val="0"/>
          <w:divBdr>
            <w:top w:val="none" w:sz="0" w:space="0" w:color="auto"/>
            <w:left w:val="none" w:sz="0" w:space="0" w:color="auto"/>
            <w:bottom w:val="none" w:sz="0" w:space="0" w:color="auto"/>
            <w:right w:val="none" w:sz="0" w:space="0" w:color="auto"/>
          </w:divBdr>
        </w:div>
        <w:div w:id="1914077093">
          <w:marLeft w:val="547"/>
          <w:marRight w:val="0"/>
          <w:marTop w:val="0"/>
          <w:marBottom w:val="0"/>
          <w:divBdr>
            <w:top w:val="none" w:sz="0" w:space="0" w:color="auto"/>
            <w:left w:val="none" w:sz="0" w:space="0" w:color="auto"/>
            <w:bottom w:val="none" w:sz="0" w:space="0" w:color="auto"/>
            <w:right w:val="none" w:sz="0" w:space="0" w:color="auto"/>
          </w:divBdr>
        </w:div>
        <w:div w:id="2018268831">
          <w:marLeft w:val="547"/>
          <w:marRight w:val="0"/>
          <w:marTop w:val="0"/>
          <w:marBottom w:val="0"/>
          <w:divBdr>
            <w:top w:val="none" w:sz="0" w:space="0" w:color="auto"/>
            <w:left w:val="none" w:sz="0" w:space="0" w:color="auto"/>
            <w:bottom w:val="none" w:sz="0" w:space="0" w:color="auto"/>
            <w:right w:val="none" w:sz="0" w:space="0" w:color="auto"/>
          </w:divBdr>
        </w:div>
      </w:divsChild>
    </w:div>
    <w:div w:id="2097314419">
      <w:bodyDiv w:val="1"/>
      <w:marLeft w:val="0"/>
      <w:marRight w:val="0"/>
      <w:marTop w:val="0"/>
      <w:marBottom w:val="0"/>
      <w:divBdr>
        <w:top w:val="none" w:sz="0" w:space="0" w:color="auto"/>
        <w:left w:val="none" w:sz="0" w:space="0" w:color="auto"/>
        <w:bottom w:val="none" w:sz="0" w:space="0" w:color="auto"/>
        <w:right w:val="none" w:sz="0" w:space="0" w:color="auto"/>
      </w:divBdr>
    </w:div>
    <w:div w:id="2104108422">
      <w:bodyDiv w:val="1"/>
      <w:marLeft w:val="0"/>
      <w:marRight w:val="0"/>
      <w:marTop w:val="0"/>
      <w:marBottom w:val="0"/>
      <w:divBdr>
        <w:top w:val="none" w:sz="0" w:space="0" w:color="auto"/>
        <w:left w:val="none" w:sz="0" w:space="0" w:color="auto"/>
        <w:bottom w:val="none" w:sz="0" w:space="0" w:color="auto"/>
        <w:right w:val="none" w:sz="0" w:space="0" w:color="auto"/>
      </w:divBdr>
    </w:div>
    <w:div w:id="210607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199.png"/><Relationship Id="rId21" Type="http://schemas.openxmlformats.org/officeDocument/2006/relationships/package" Target="embeddings/Microsoft_Visio___.vsdx"/><Relationship Id="rId63" Type="http://schemas.openxmlformats.org/officeDocument/2006/relationships/image" Target="media/image43.png"/><Relationship Id="rId159" Type="http://schemas.openxmlformats.org/officeDocument/2006/relationships/package" Target="embeddings/Microsoft_Excel____30.xlsx"/><Relationship Id="rId324" Type="http://schemas.openxmlformats.org/officeDocument/2006/relationships/header" Target="header8.xml"/><Relationship Id="rId170" Type="http://schemas.openxmlformats.org/officeDocument/2006/relationships/image" Target="media/image116.png"/><Relationship Id="rId226" Type="http://schemas.openxmlformats.org/officeDocument/2006/relationships/image" Target="media/image166.png"/><Relationship Id="rId268" Type="http://schemas.openxmlformats.org/officeDocument/2006/relationships/package" Target="embeddings/Microsoft_Excel____70.xlsx"/><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1.emf"/><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package" Target="embeddings/Microsoft_Excel____49.xlsx"/><Relationship Id="rId279" Type="http://schemas.openxmlformats.org/officeDocument/2006/relationships/image" Target="media/image186.emf"/><Relationship Id="rId43" Type="http://schemas.openxmlformats.org/officeDocument/2006/relationships/image" Target="media/image24.png"/><Relationship Id="rId139" Type="http://schemas.openxmlformats.org/officeDocument/2006/relationships/package" Target="embeddings/Microsoft_Excel____15.xlsx"/><Relationship Id="rId290" Type="http://schemas.openxmlformats.org/officeDocument/2006/relationships/package" Target="embeddings/Microsoft_Excel____81.xlsx"/><Relationship Id="rId304" Type="http://schemas.openxmlformats.org/officeDocument/2006/relationships/image" Target="media/image204.png"/><Relationship Id="rId85" Type="http://schemas.openxmlformats.org/officeDocument/2006/relationships/image" Target="media/image64.png"/><Relationship Id="rId150" Type="http://schemas.openxmlformats.org/officeDocument/2006/relationships/package" Target="embeddings/Microsoft_Excel____21.xlsx"/><Relationship Id="rId192" Type="http://schemas.openxmlformats.org/officeDocument/2006/relationships/image" Target="media/image138.png"/><Relationship Id="rId206" Type="http://schemas.openxmlformats.org/officeDocument/2006/relationships/image" Target="media/image151.emf"/><Relationship Id="rId248" Type="http://schemas.openxmlformats.org/officeDocument/2006/relationships/package" Target="embeddings/Microsoft_Excel____59.xlsx"/><Relationship Id="rId12" Type="http://schemas.openxmlformats.org/officeDocument/2006/relationships/header" Target="header3.xml"/><Relationship Id="rId108" Type="http://schemas.openxmlformats.org/officeDocument/2006/relationships/image" Target="media/image86.png"/><Relationship Id="rId315" Type="http://schemas.openxmlformats.org/officeDocument/2006/relationships/image" Target="media/image212.emf"/><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package" Target="embeddings/Microsoft_Excel____32.xlsx"/><Relationship Id="rId217" Type="http://schemas.openxmlformats.org/officeDocument/2006/relationships/image" Target="media/image160.emf"/><Relationship Id="rId259" Type="http://schemas.openxmlformats.org/officeDocument/2006/relationships/image" Target="media/image176.emf"/><Relationship Id="rId23" Type="http://schemas.openxmlformats.org/officeDocument/2006/relationships/image" Target="media/image6.png"/><Relationship Id="rId119" Type="http://schemas.openxmlformats.org/officeDocument/2006/relationships/package" Target="embeddings/Microsoft_Excel____.xlsx"/><Relationship Id="rId270" Type="http://schemas.openxmlformats.org/officeDocument/2006/relationships/package" Target="embeddings/Microsoft_Excel____71.xlsx"/><Relationship Id="rId326" Type="http://schemas.openxmlformats.org/officeDocument/2006/relationships/fontTable" Target="fontTable.xml"/><Relationship Id="rId65" Type="http://schemas.openxmlformats.org/officeDocument/2006/relationships/package" Target="embeddings/Microsoft_Visio___4.vsdx"/><Relationship Id="rId130" Type="http://schemas.openxmlformats.org/officeDocument/2006/relationships/image" Target="media/image102.emf"/><Relationship Id="rId172" Type="http://schemas.openxmlformats.org/officeDocument/2006/relationships/image" Target="media/image118.png"/><Relationship Id="rId228" Type="http://schemas.openxmlformats.org/officeDocument/2006/relationships/image" Target="media/image168.png"/><Relationship Id="rId281" Type="http://schemas.openxmlformats.org/officeDocument/2006/relationships/image" Target="media/image187.emf"/><Relationship Id="rId34" Type="http://schemas.openxmlformats.org/officeDocument/2006/relationships/image" Target="media/image16.png"/><Relationship Id="rId76" Type="http://schemas.openxmlformats.org/officeDocument/2006/relationships/image" Target="media/image55.png"/><Relationship Id="rId141" Type="http://schemas.openxmlformats.org/officeDocument/2006/relationships/package" Target="embeddings/Microsoft_Excel____16.xlsx"/><Relationship Id="rId7" Type="http://schemas.openxmlformats.org/officeDocument/2006/relationships/endnotes" Target="endnotes.xml"/><Relationship Id="rId162" Type="http://schemas.openxmlformats.org/officeDocument/2006/relationships/package" Target="embeddings/Microsoft_Excel____33.xlsx"/><Relationship Id="rId183" Type="http://schemas.openxmlformats.org/officeDocument/2006/relationships/image" Target="media/image129.png"/><Relationship Id="rId218" Type="http://schemas.openxmlformats.org/officeDocument/2006/relationships/package" Target="embeddings/Microsoft_Visio___40.vsdx"/><Relationship Id="rId239" Type="http://schemas.openxmlformats.org/officeDocument/2006/relationships/package" Target="embeddings/Microsoft_Excel____51.xlsx"/><Relationship Id="rId250" Type="http://schemas.openxmlformats.org/officeDocument/2006/relationships/image" Target="media/image172.emf"/><Relationship Id="rId271" Type="http://schemas.openxmlformats.org/officeDocument/2006/relationships/image" Target="media/image182.emf"/><Relationship Id="rId292" Type="http://schemas.openxmlformats.org/officeDocument/2006/relationships/package" Target="embeddings/Microsoft_Excel____82.xlsx"/><Relationship Id="rId306" Type="http://schemas.openxmlformats.org/officeDocument/2006/relationships/image" Target="media/image206.png"/><Relationship Id="rId24" Type="http://schemas.openxmlformats.org/officeDocument/2006/relationships/image" Target="media/image7.png"/><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package" Target="embeddings/Microsoft_Excel____11.xlsx"/><Relationship Id="rId327" Type="http://schemas.microsoft.com/office/2011/relationships/people" Target="people.xml"/><Relationship Id="rId152" Type="http://schemas.openxmlformats.org/officeDocument/2006/relationships/package" Target="embeddings/Microsoft_Excel____23.xlsx"/><Relationship Id="rId173" Type="http://schemas.openxmlformats.org/officeDocument/2006/relationships/image" Target="media/image119.png"/><Relationship Id="rId194" Type="http://schemas.openxmlformats.org/officeDocument/2006/relationships/image" Target="media/image140.png"/><Relationship Id="rId208" Type="http://schemas.openxmlformats.org/officeDocument/2006/relationships/image" Target="media/image152.png"/><Relationship Id="rId229" Type="http://schemas.openxmlformats.org/officeDocument/2006/relationships/image" Target="media/image169.png"/><Relationship Id="rId240" Type="http://schemas.openxmlformats.org/officeDocument/2006/relationships/package" Target="embeddings/Microsoft_Excel____52.xlsx"/><Relationship Id="rId261" Type="http://schemas.openxmlformats.org/officeDocument/2006/relationships/image" Target="media/image177.emf"/><Relationship Id="rId14" Type="http://schemas.openxmlformats.org/officeDocument/2006/relationships/header" Target="header5.xml"/><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package" Target="embeddings/Microsoft_Excel____77.xlsx"/><Relationship Id="rId317" Type="http://schemas.openxmlformats.org/officeDocument/2006/relationships/image" Target="media/image213.emf"/><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package" Target="embeddings/Microsoft_Excel____6.xlsx"/><Relationship Id="rId142" Type="http://schemas.openxmlformats.org/officeDocument/2006/relationships/image" Target="media/image108.emf"/><Relationship Id="rId163" Type="http://schemas.openxmlformats.org/officeDocument/2006/relationships/package" Target="embeddings/Microsoft_Excel____34.xlsx"/><Relationship Id="rId184" Type="http://schemas.openxmlformats.org/officeDocument/2006/relationships/image" Target="media/image130.png"/><Relationship Id="rId219" Type="http://schemas.openxmlformats.org/officeDocument/2006/relationships/image" Target="media/image161.emf"/><Relationship Id="rId230" Type="http://schemas.openxmlformats.org/officeDocument/2006/relationships/image" Target="media/image170.emf"/><Relationship Id="rId251" Type="http://schemas.openxmlformats.org/officeDocument/2006/relationships/package" Target="embeddings/Microsoft_Excel____61.xlsx"/><Relationship Id="rId25" Type="http://schemas.openxmlformats.org/officeDocument/2006/relationships/image" Target="media/image8.png"/><Relationship Id="rId46" Type="http://schemas.openxmlformats.org/officeDocument/2006/relationships/package" Target="embeddings/Microsoft_Visio___3.vsdx"/><Relationship Id="rId67" Type="http://schemas.openxmlformats.org/officeDocument/2006/relationships/image" Target="media/image46.png"/><Relationship Id="rId272" Type="http://schemas.openxmlformats.org/officeDocument/2006/relationships/package" Target="embeddings/Microsoft_Excel____72.xlsx"/><Relationship Id="rId293" Type="http://schemas.openxmlformats.org/officeDocument/2006/relationships/image" Target="media/image193.png"/><Relationship Id="rId307" Type="http://schemas.openxmlformats.org/officeDocument/2006/relationships/image" Target="media/image207.png"/><Relationship Id="rId328" Type="http://schemas.openxmlformats.org/officeDocument/2006/relationships/theme" Target="theme/theme1.xml"/><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3.emf"/><Relationship Id="rId153" Type="http://schemas.openxmlformats.org/officeDocument/2006/relationships/package" Target="embeddings/Microsoft_Excel____24.xlsx"/><Relationship Id="rId174" Type="http://schemas.openxmlformats.org/officeDocument/2006/relationships/image" Target="media/image120.png"/><Relationship Id="rId195" Type="http://schemas.openxmlformats.org/officeDocument/2006/relationships/image" Target="media/image141.png"/><Relationship Id="rId209" Type="http://schemas.openxmlformats.org/officeDocument/2006/relationships/image" Target="media/image153.png"/><Relationship Id="rId220" Type="http://schemas.openxmlformats.org/officeDocument/2006/relationships/package" Target="embeddings/Microsoft_Visio___41.vsdx"/><Relationship Id="rId241" Type="http://schemas.openxmlformats.org/officeDocument/2006/relationships/package" Target="embeddings/Microsoft_Excel____53.xlsx"/><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7.png"/><Relationship Id="rId262" Type="http://schemas.openxmlformats.org/officeDocument/2006/relationships/package" Target="embeddings/Microsoft_Excel____67.xlsx"/><Relationship Id="rId283" Type="http://schemas.openxmlformats.org/officeDocument/2006/relationships/image" Target="media/image188.emf"/><Relationship Id="rId318" Type="http://schemas.openxmlformats.org/officeDocument/2006/relationships/package" Target="embeddings/Microsoft_Excel____85.xlsx"/><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emf"/><Relationship Id="rId143" Type="http://schemas.openxmlformats.org/officeDocument/2006/relationships/package" Target="embeddings/Microsoft_Excel____17.xlsx"/><Relationship Id="rId164" Type="http://schemas.openxmlformats.org/officeDocument/2006/relationships/package" Target="embeddings/Microsoft_Excel____35.xlsx"/><Relationship Id="rId185" Type="http://schemas.openxmlformats.org/officeDocument/2006/relationships/image" Target="media/image131.png"/><Relationship Id="rId9" Type="http://schemas.openxmlformats.org/officeDocument/2006/relationships/header" Target="header1.xml"/><Relationship Id="rId210" Type="http://schemas.openxmlformats.org/officeDocument/2006/relationships/image" Target="media/image154.png"/><Relationship Id="rId26" Type="http://schemas.openxmlformats.org/officeDocument/2006/relationships/image" Target="media/image9.emf"/><Relationship Id="rId231" Type="http://schemas.openxmlformats.org/officeDocument/2006/relationships/package" Target="embeddings/Microsoft_Excel____43.xlsx"/><Relationship Id="rId252" Type="http://schemas.openxmlformats.org/officeDocument/2006/relationships/image" Target="media/image173.emf"/><Relationship Id="rId273" Type="http://schemas.openxmlformats.org/officeDocument/2006/relationships/image" Target="media/image183.emf"/><Relationship Id="rId294" Type="http://schemas.openxmlformats.org/officeDocument/2006/relationships/image" Target="media/image194.png"/><Relationship Id="rId308" Type="http://schemas.openxmlformats.org/officeDocument/2006/relationships/image" Target="media/image208.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package" Target="embeddings/Microsoft_Excel____12.xlsx"/><Relationship Id="rId154" Type="http://schemas.openxmlformats.org/officeDocument/2006/relationships/package" Target="embeddings/Microsoft_Excel____25.xlsx"/><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emf"/><Relationship Id="rId16" Type="http://schemas.openxmlformats.org/officeDocument/2006/relationships/header" Target="header6.xml"/><Relationship Id="rId221" Type="http://schemas.openxmlformats.org/officeDocument/2006/relationships/image" Target="media/image162.png"/><Relationship Id="rId242" Type="http://schemas.openxmlformats.org/officeDocument/2006/relationships/package" Target="embeddings/Microsoft_Excel____54.xlsx"/><Relationship Id="rId263" Type="http://schemas.openxmlformats.org/officeDocument/2006/relationships/image" Target="media/image178.emf"/><Relationship Id="rId284" Type="http://schemas.openxmlformats.org/officeDocument/2006/relationships/package" Target="embeddings/Microsoft_Excel____78.xlsx"/><Relationship Id="rId319" Type="http://schemas.openxmlformats.org/officeDocument/2006/relationships/image" Target="media/image214.emf"/><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package" Target="embeddings/Microsoft_Excel____7.xlsx"/><Relationship Id="rId144" Type="http://schemas.openxmlformats.org/officeDocument/2006/relationships/image" Target="media/image109.emf"/><Relationship Id="rId90" Type="http://schemas.openxmlformats.org/officeDocument/2006/relationships/image" Target="media/image69.png"/><Relationship Id="rId165" Type="http://schemas.openxmlformats.org/officeDocument/2006/relationships/image" Target="media/image112.png"/><Relationship Id="rId186" Type="http://schemas.openxmlformats.org/officeDocument/2006/relationships/image" Target="media/image132.png"/><Relationship Id="rId211" Type="http://schemas.openxmlformats.org/officeDocument/2006/relationships/image" Target="media/image155.png"/><Relationship Id="rId232" Type="http://schemas.openxmlformats.org/officeDocument/2006/relationships/package" Target="embeddings/Microsoft_Excel____44.xlsx"/><Relationship Id="rId253" Type="http://schemas.openxmlformats.org/officeDocument/2006/relationships/package" Target="embeddings/Microsoft_Excel____62.xlsx"/><Relationship Id="rId274" Type="http://schemas.openxmlformats.org/officeDocument/2006/relationships/package" Target="embeddings/Microsoft_Excel____73.xlsx"/><Relationship Id="rId295" Type="http://schemas.openxmlformats.org/officeDocument/2006/relationships/image" Target="media/image195.png"/><Relationship Id="rId309" Type="http://schemas.openxmlformats.org/officeDocument/2006/relationships/image" Target="media/image209.png"/><Relationship Id="rId27" Type="http://schemas.openxmlformats.org/officeDocument/2006/relationships/package" Target="embeddings/Microsoft_Visio___1.vsdx"/><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04.emf"/><Relationship Id="rId320" Type="http://schemas.openxmlformats.org/officeDocument/2006/relationships/package" Target="embeddings/Microsoft_Word___86.docx"/><Relationship Id="rId80" Type="http://schemas.openxmlformats.org/officeDocument/2006/relationships/image" Target="media/image59.png"/><Relationship Id="rId155" Type="http://schemas.openxmlformats.org/officeDocument/2006/relationships/package" Target="embeddings/Microsoft_Excel____26.xlsx"/><Relationship Id="rId176" Type="http://schemas.openxmlformats.org/officeDocument/2006/relationships/image" Target="media/image122.png"/><Relationship Id="rId197" Type="http://schemas.openxmlformats.org/officeDocument/2006/relationships/image" Target="media/image143.png"/><Relationship Id="rId201" Type="http://schemas.openxmlformats.org/officeDocument/2006/relationships/package" Target="embeddings/Microsoft_Visio___37.vsdx"/><Relationship Id="rId222" Type="http://schemas.openxmlformats.org/officeDocument/2006/relationships/image" Target="media/image163.png"/><Relationship Id="rId243" Type="http://schemas.openxmlformats.org/officeDocument/2006/relationships/package" Target="embeddings/Microsoft_Excel____55.xlsx"/><Relationship Id="rId264" Type="http://schemas.openxmlformats.org/officeDocument/2006/relationships/package" Target="embeddings/Microsoft_Excel____68.xlsx"/><Relationship Id="rId285" Type="http://schemas.openxmlformats.org/officeDocument/2006/relationships/image" Target="media/image189.emf"/><Relationship Id="rId17" Type="http://schemas.openxmlformats.org/officeDocument/2006/relationships/comments" Target="comments.xm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99.emf"/><Relationship Id="rId310" Type="http://schemas.openxmlformats.org/officeDocument/2006/relationships/image" Target="media/image210.emf"/><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package" Target="embeddings/Microsoft_Excel____18.xlsx"/><Relationship Id="rId166" Type="http://schemas.openxmlformats.org/officeDocument/2006/relationships/image" Target="media/image113.png"/><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6.emf"/><Relationship Id="rId233" Type="http://schemas.openxmlformats.org/officeDocument/2006/relationships/package" Target="embeddings/Microsoft_Excel____45.xlsx"/><Relationship Id="rId254" Type="http://schemas.openxmlformats.org/officeDocument/2006/relationships/package" Target="embeddings/Microsoft_Excel____63.xlsx"/><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92.png"/><Relationship Id="rId275" Type="http://schemas.openxmlformats.org/officeDocument/2006/relationships/image" Target="media/image184.emf"/><Relationship Id="rId296" Type="http://schemas.openxmlformats.org/officeDocument/2006/relationships/image" Target="media/image196.png"/><Relationship Id="rId300" Type="http://schemas.openxmlformats.org/officeDocument/2006/relationships/image" Target="media/image200.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package" Target="embeddings/Microsoft_Excel____13.xlsx"/><Relationship Id="rId156" Type="http://schemas.openxmlformats.org/officeDocument/2006/relationships/package" Target="embeddings/Microsoft_Excel____27.xlsx"/><Relationship Id="rId177" Type="http://schemas.openxmlformats.org/officeDocument/2006/relationships/image" Target="media/image123.png"/><Relationship Id="rId198" Type="http://schemas.openxmlformats.org/officeDocument/2006/relationships/image" Target="media/image144.png"/><Relationship Id="rId321" Type="http://schemas.openxmlformats.org/officeDocument/2006/relationships/image" Target="media/image215.emf"/><Relationship Id="rId202" Type="http://schemas.openxmlformats.org/officeDocument/2006/relationships/image" Target="media/image147.png"/><Relationship Id="rId223" Type="http://schemas.openxmlformats.org/officeDocument/2006/relationships/image" Target="media/image164.emf"/><Relationship Id="rId244" Type="http://schemas.openxmlformats.org/officeDocument/2006/relationships/package" Target="embeddings/Microsoft_Excel____56.xlsx"/><Relationship Id="rId18" Type="http://schemas.microsoft.com/office/2011/relationships/commentsExtended" Target="commentsExtended.xml"/><Relationship Id="rId39" Type="http://schemas.openxmlformats.org/officeDocument/2006/relationships/image" Target="media/image21.png"/><Relationship Id="rId265" Type="http://schemas.openxmlformats.org/officeDocument/2006/relationships/image" Target="media/image179.emf"/><Relationship Id="rId286" Type="http://schemas.openxmlformats.org/officeDocument/2006/relationships/package" Target="embeddings/Microsoft_Excel____79.xlsx"/><Relationship Id="rId50" Type="http://schemas.openxmlformats.org/officeDocument/2006/relationships/image" Target="media/image30.png"/><Relationship Id="rId104" Type="http://schemas.openxmlformats.org/officeDocument/2006/relationships/image" Target="media/image83.emf"/><Relationship Id="rId125" Type="http://schemas.openxmlformats.org/officeDocument/2006/relationships/package" Target="embeddings/Microsoft_Excel____8.xlsx"/><Relationship Id="rId146" Type="http://schemas.openxmlformats.org/officeDocument/2006/relationships/image" Target="media/image110.emf"/><Relationship Id="rId167" Type="http://schemas.openxmlformats.org/officeDocument/2006/relationships/image" Target="media/image114.png"/><Relationship Id="rId188" Type="http://schemas.openxmlformats.org/officeDocument/2006/relationships/image" Target="media/image134.png"/><Relationship Id="rId311" Type="http://schemas.openxmlformats.org/officeDocument/2006/relationships/package" Target="embeddings/Microsoft_Excel____83.xlsx"/><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package" Target="embeddings/Microsoft_Visio___39.vsdx"/><Relationship Id="rId234" Type="http://schemas.openxmlformats.org/officeDocument/2006/relationships/package" Target="embeddings/Microsoft_Excel____46.xlsx"/><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74.emf"/><Relationship Id="rId276" Type="http://schemas.openxmlformats.org/officeDocument/2006/relationships/package" Target="embeddings/Microsoft_Excel____74.xlsx"/><Relationship Id="rId297" Type="http://schemas.openxmlformats.org/officeDocument/2006/relationships/image" Target="media/image197.png"/><Relationship Id="rId40" Type="http://schemas.openxmlformats.org/officeDocument/2006/relationships/image" Target="media/image22.emf"/><Relationship Id="rId115" Type="http://schemas.openxmlformats.org/officeDocument/2006/relationships/image" Target="media/image93.png"/><Relationship Id="rId136" Type="http://schemas.openxmlformats.org/officeDocument/2006/relationships/image" Target="media/image105.emf"/><Relationship Id="rId157" Type="http://schemas.openxmlformats.org/officeDocument/2006/relationships/package" Target="embeddings/Microsoft_Excel____28.xlsx"/><Relationship Id="rId178" Type="http://schemas.openxmlformats.org/officeDocument/2006/relationships/image" Target="media/image124.png"/><Relationship Id="rId301" Type="http://schemas.openxmlformats.org/officeDocument/2006/relationships/image" Target="media/image201.png"/><Relationship Id="rId322" Type="http://schemas.openxmlformats.org/officeDocument/2006/relationships/package" Target="embeddings/Microsoft_Excel____87.xlsx"/><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45.png"/><Relationship Id="rId203" Type="http://schemas.openxmlformats.org/officeDocument/2006/relationships/image" Target="media/image148.png"/><Relationship Id="rId19" Type="http://schemas.openxmlformats.org/officeDocument/2006/relationships/image" Target="media/image3.png"/><Relationship Id="rId224" Type="http://schemas.openxmlformats.org/officeDocument/2006/relationships/package" Target="embeddings/Microsoft_Visio___42.vsdx"/><Relationship Id="rId245" Type="http://schemas.openxmlformats.org/officeDocument/2006/relationships/package" Target="embeddings/Microsoft_Excel____57.xlsx"/><Relationship Id="rId266" Type="http://schemas.openxmlformats.org/officeDocument/2006/relationships/package" Target="embeddings/Microsoft_Excel____69.xlsx"/><Relationship Id="rId287" Type="http://schemas.openxmlformats.org/officeDocument/2006/relationships/image" Target="media/image190.emf"/><Relationship Id="rId30" Type="http://schemas.openxmlformats.org/officeDocument/2006/relationships/image" Target="media/image12.png"/><Relationship Id="rId105" Type="http://schemas.openxmlformats.org/officeDocument/2006/relationships/package" Target="embeddings/Microsoft_Visio___5.vsdx"/><Relationship Id="rId126" Type="http://schemas.openxmlformats.org/officeDocument/2006/relationships/image" Target="media/image100.emf"/><Relationship Id="rId147" Type="http://schemas.openxmlformats.org/officeDocument/2006/relationships/package" Target="embeddings/Microsoft_Excel____19.xlsx"/><Relationship Id="rId168" Type="http://schemas.openxmlformats.org/officeDocument/2006/relationships/image" Target="media/image115.emf"/><Relationship Id="rId312"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package" Target="embeddings/Microsoft_Excel____47.xlsx"/><Relationship Id="rId256" Type="http://schemas.openxmlformats.org/officeDocument/2006/relationships/package" Target="embeddings/Microsoft_Excel____64.xlsx"/><Relationship Id="rId277" Type="http://schemas.openxmlformats.org/officeDocument/2006/relationships/image" Target="media/image185.emf"/><Relationship Id="rId298" Type="http://schemas.openxmlformats.org/officeDocument/2006/relationships/image" Target="media/image198.png"/><Relationship Id="rId116" Type="http://schemas.openxmlformats.org/officeDocument/2006/relationships/image" Target="media/image94.png"/><Relationship Id="rId137" Type="http://schemas.openxmlformats.org/officeDocument/2006/relationships/package" Target="embeddings/Microsoft_Excel____14.xlsx"/><Relationship Id="rId158" Type="http://schemas.openxmlformats.org/officeDocument/2006/relationships/package" Target="embeddings/Microsoft_Excel____29.xlsx"/><Relationship Id="rId302" Type="http://schemas.openxmlformats.org/officeDocument/2006/relationships/image" Target="media/image202.png"/><Relationship Id="rId323" Type="http://schemas.openxmlformats.org/officeDocument/2006/relationships/header" Target="header7.xml"/><Relationship Id="rId20" Type="http://schemas.openxmlformats.org/officeDocument/2006/relationships/image" Target="media/image4.emf"/><Relationship Id="rId41" Type="http://schemas.openxmlformats.org/officeDocument/2006/relationships/package" Target="embeddings/Microsoft_Visio___2.vsdx"/><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25.png"/><Relationship Id="rId190" Type="http://schemas.openxmlformats.org/officeDocument/2006/relationships/image" Target="media/image136.png"/><Relationship Id="rId204" Type="http://schemas.openxmlformats.org/officeDocument/2006/relationships/image" Target="media/image149.png"/><Relationship Id="rId225" Type="http://schemas.openxmlformats.org/officeDocument/2006/relationships/image" Target="media/image165.png"/><Relationship Id="rId246" Type="http://schemas.openxmlformats.org/officeDocument/2006/relationships/package" Target="embeddings/Microsoft_Excel____58.xlsx"/><Relationship Id="rId267" Type="http://schemas.openxmlformats.org/officeDocument/2006/relationships/image" Target="media/image180.emf"/><Relationship Id="rId288" Type="http://schemas.openxmlformats.org/officeDocument/2006/relationships/package" Target="embeddings/Microsoft_Excel____80.xlsx"/><Relationship Id="rId106" Type="http://schemas.openxmlformats.org/officeDocument/2006/relationships/image" Target="media/image84.png"/><Relationship Id="rId127" Type="http://schemas.openxmlformats.org/officeDocument/2006/relationships/package" Target="embeddings/Microsoft_Excel____9.xlsx"/><Relationship Id="rId313" Type="http://schemas.openxmlformats.org/officeDocument/2006/relationships/image" Target="media/image211.emf"/><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11.emf"/><Relationship Id="rId169" Type="http://schemas.openxmlformats.org/officeDocument/2006/relationships/package" Target="embeddings/Microsoft_Visio___36.vsdx"/><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58.png"/><Relationship Id="rId236" Type="http://schemas.openxmlformats.org/officeDocument/2006/relationships/package" Target="embeddings/Microsoft_Excel____48.xlsx"/><Relationship Id="rId257" Type="http://schemas.openxmlformats.org/officeDocument/2006/relationships/image" Target="media/image175.emf"/><Relationship Id="rId278" Type="http://schemas.openxmlformats.org/officeDocument/2006/relationships/package" Target="embeddings/Microsoft_Excel____75.xlsx"/><Relationship Id="rId303" Type="http://schemas.openxmlformats.org/officeDocument/2006/relationships/image" Target="media/image203.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06.emf"/><Relationship Id="rId191" Type="http://schemas.openxmlformats.org/officeDocument/2006/relationships/image" Target="media/image137.png"/><Relationship Id="rId205" Type="http://schemas.openxmlformats.org/officeDocument/2006/relationships/image" Target="media/image150.png"/><Relationship Id="rId247" Type="http://schemas.openxmlformats.org/officeDocument/2006/relationships/image" Target="media/image171.emf"/><Relationship Id="rId107" Type="http://schemas.openxmlformats.org/officeDocument/2006/relationships/image" Target="media/image85.png"/><Relationship Id="rId289" Type="http://schemas.openxmlformats.org/officeDocument/2006/relationships/image" Target="media/image191.emf"/><Relationship Id="rId11" Type="http://schemas.openxmlformats.org/officeDocument/2006/relationships/footer" Target="footer1.xml"/><Relationship Id="rId53" Type="http://schemas.openxmlformats.org/officeDocument/2006/relationships/image" Target="media/image33.png"/><Relationship Id="rId149" Type="http://schemas.openxmlformats.org/officeDocument/2006/relationships/package" Target="embeddings/Microsoft_Visio___20.vsdx"/><Relationship Id="rId314" Type="http://schemas.openxmlformats.org/officeDocument/2006/relationships/package" Target="embeddings/Microsoft_Word___.docx"/><Relationship Id="rId95" Type="http://schemas.openxmlformats.org/officeDocument/2006/relationships/image" Target="media/image74.png"/><Relationship Id="rId160" Type="http://schemas.openxmlformats.org/officeDocument/2006/relationships/package" Target="embeddings/Microsoft_Excel____31.xlsx"/><Relationship Id="rId216" Type="http://schemas.openxmlformats.org/officeDocument/2006/relationships/image" Target="media/image159.png"/><Relationship Id="rId258" Type="http://schemas.openxmlformats.org/officeDocument/2006/relationships/package" Target="embeddings/Microsoft_Excel____65.xlsx"/><Relationship Id="rId22" Type="http://schemas.openxmlformats.org/officeDocument/2006/relationships/image" Target="media/image5.png"/><Relationship Id="rId64" Type="http://schemas.openxmlformats.org/officeDocument/2006/relationships/image" Target="media/image44.emf"/><Relationship Id="rId118" Type="http://schemas.openxmlformats.org/officeDocument/2006/relationships/image" Target="media/image96.emf"/><Relationship Id="rId325" Type="http://schemas.openxmlformats.org/officeDocument/2006/relationships/header" Target="header9.xml"/><Relationship Id="rId171" Type="http://schemas.openxmlformats.org/officeDocument/2006/relationships/image" Target="media/image117.png"/><Relationship Id="rId227" Type="http://schemas.openxmlformats.org/officeDocument/2006/relationships/image" Target="media/image167.png"/><Relationship Id="rId269" Type="http://schemas.openxmlformats.org/officeDocument/2006/relationships/image" Target="media/image181.emf"/><Relationship Id="rId33" Type="http://schemas.openxmlformats.org/officeDocument/2006/relationships/image" Target="media/image15.png"/><Relationship Id="rId129" Type="http://schemas.openxmlformats.org/officeDocument/2006/relationships/package" Target="embeddings/Microsoft_Excel____10.xlsx"/><Relationship Id="rId280" Type="http://schemas.openxmlformats.org/officeDocument/2006/relationships/package" Target="embeddings/Microsoft_Excel____76.xlsx"/><Relationship Id="rId75" Type="http://schemas.openxmlformats.org/officeDocument/2006/relationships/image" Target="media/image54.png"/><Relationship Id="rId140" Type="http://schemas.openxmlformats.org/officeDocument/2006/relationships/image" Target="media/image107.emf"/><Relationship Id="rId182"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package" Target="embeddings/Microsoft_Excel____50.xlsx"/><Relationship Id="rId291" Type="http://schemas.openxmlformats.org/officeDocument/2006/relationships/image" Target="media/image192.emf"/><Relationship Id="rId305" Type="http://schemas.openxmlformats.org/officeDocument/2006/relationships/image" Target="media/image205.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package" Target="embeddings/Microsoft_Excel____22.xlsx"/><Relationship Id="rId193" Type="http://schemas.openxmlformats.org/officeDocument/2006/relationships/image" Target="media/image139.png"/><Relationship Id="rId207" Type="http://schemas.openxmlformats.org/officeDocument/2006/relationships/package" Target="embeddings/Microsoft_Visio___38.vsdx"/><Relationship Id="rId249" Type="http://schemas.openxmlformats.org/officeDocument/2006/relationships/package" Target="embeddings/Microsoft_Excel____60.xlsx"/><Relationship Id="rId13" Type="http://schemas.openxmlformats.org/officeDocument/2006/relationships/header" Target="header4.xml"/><Relationship Id="rId109" Type="http://schemas.openxmlformats.org/officeDocument/2006/relationships/image" Target="media/image87.png"/><Relationship Id="rId260" Type="http://schemas.openxmlformats.org/officeDocument/2006/relationships/package" Target="embeddings/Microsoft_Excel____66.xlsx"/><Relationship Id="rId316" Type="http://schemas.openxmlformats.org/officeDocument/2006/relationships/package" Target="embeddings/Microsoft_Excel____84.xlsx"/><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7.emf"/></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A03FB-2430-423F-9E98-9945482F1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290</Pages>
  <Words>49757</Words>
  <Characters>283617</Characters>
  <Application>Microsoft Office Word</Application>
  <DocSecurity>0</DocSecurity>
  <Lines>2363</Lines>
  <Paragraphs>665</Paragraphs>
  <ScaleCrop>false</ScaleCrop>
  <HeadingPairs>
    <vt:vector size="2" baseType="variant">
      <vt:variant>
        <vt:lpstr>Title</vt:lpstr>
      </vt:variant>
      <vt:variant>
        <vt:i4>1</vt:i4>
      </vt:variant>
    </vt:vector>
  </HeadingPairs>
  <TitlesOfParts>
    <vt:vector size="1" baseType="lpstr">
      <vt:lpstr>BOCNY TF REQ</vt:lpstr>
    </vt:vector>
  </TitlesOfParts>
  <Company>IBM Corporation</Company>
  <LinksUpToDate>false</LinksUpToDate>
  <CharactersWithSpaces>332709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BOCNY TF REQ</dc:title>
  <dc:subject/>
  <dc:creator>Pan Li Yan</dc:creator>
  <cp:keywords/>
  <dc:description/>
  <cp:lastModifiedBy>raye</cp:lastModifiedBy>
  <cp:revision>180</cp:revision>
  <cp:lastPrinted>2018-05-07T20:42:00Z</cp:lastPrinted>
  <dcterms:created xsi:type="dcterms:W3CDTF">2018-07-24T23:59:00Z</dcterms:created>
  <dcterms:modified xsi:type="dcterms:W3CDTF">2018-08-09T12:18:00Z</dcterms:modified>
</cp:coreProperties>
</file>